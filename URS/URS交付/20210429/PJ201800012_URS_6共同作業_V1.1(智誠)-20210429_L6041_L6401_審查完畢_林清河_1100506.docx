
<file path=[Content_Types].xml><?xml version="1.0" encoding="utf-8"?>
<Types xmlns="http://schemas.openxmlformats.org/package/2006/content-types">
  <Default Extension="vsd" ContentType="application/vnd.visio"/>
  <Default Extension="png" ContentType="image/png"/>
  <Default Extension="jpeg" ContentType="image/jpeg"/>
  <Default Extension="emf" ContentType="image/x-emf"/>
  <Default Extension="xls" ContentType="application/vnd.ms-excel"/>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F71F6C7" w14:textId="77777777" w:rsidR="00867AB0" w:rsidRPr="009B2BD3" w:rsidRDefault="00867AB0" w:rsidP="00867AB0">
      <w:pPr>
        <w:rPr>
          <w:rFonts w:ascii="標楷體" w:eastAsia="標楷體" w:hAnsi="標楷體"/>
        </w:rPr>
      </w:pPr>
    </w:p>
    <w:p w14:paraId="1215112E" w14:textId="77777777" w:rsidR="00867AB0" w:rsidRPr="009B2BD3" w:rsidRDefault="00867AB0" w:rsidP="00867AB0">
      <w:pPr>
        <w:rPr>
          <w:rFonts w:ascii="標楷體" w:eastAsia="標楷體" w:hAnsi="標楷體"/>
        </w:rPr>
      </w:pPr>
    </w:p>
    <w:p w14:paraId="4D40BFDE" w14:textId="77777777" w:rsidR="00867AB0" w:rsidRPr="009B2BD3" w:rsidRDefault="00867AB0" w:rsidP="00867AB0">
      <w:pPr>
        <w:pStyle w:val="ad"/>
        <w:rPr>
          <w:rFonts w:ascii="標楷體" w:hAnsi="標楷體"/>
        </w:rPr>
      </w:pPr>
      <w:r w:rsidRPr="009B2BD3">
        <w:rPr>
          <w:rFonts w:ascii="標楷體" w:hAnsi="標楷體" w:hint="eastAsia"/>
        </w:rPr>
        <w:t>放款管理系統專案</w:t>
      </w:r>
    </w:p>
    <w:p w14:paraId="480D7D4B" w14:textId="50AA33F9" w:rsidR="00867AB0" w:rsidRPr="009B2BD3" w:rsidRDefault="004305AB" w:rsidP="00867AB0">
      <w:pPr>
        <w:pStyle w:val="ad"/>
        <w:rPr>
          <w:rFonts w:ascii="標楷體" w:hAnsi="標楷體"/>
        </w:rPr>
      </w:pPr>
      <w:r w:rsidRPr="004305AB">
        <w:rPr>
          <w:rFonts w:ascii="標楷體" w:hAnsi="標楷體" w:hint="eastAsia"/>
        </w:rPr>
        <w:t>業務功能需求規格書</w:t>
      </w:r>
    </w:p>
    <w:p w14:paraId="488C7153" w14:textId="77777777" w:rsidR="00867AB0" w:rsidRPr="009B2BD3" w:rsidRDefault="00867AB0" w:rsidP="00867AB0">
      <w:pPr>
        <w:pStyle w:val="ad"/>
        <w:rPr>
          <w:rFonts w:ascii="標楷體" w:hAnsi="標楷體"/>
        </w:rPr>
      </w:pPr>
      <w:r w:rsidRPr="00867AB0">
        <w:rPr>
          <w:rFonts w:ascii="標楷體" w:hAnsi="標楷體" w:hint="eastAsia"/>
        </w:rPr>
        <w:t>共同作業</w:t>
      </w:r>
    </w:p>
    <w:p w14:paraId="4EE45724" w14:textId="77777777" w:rsidR="00867AB0" w:rsidRPr="009B2BD3" w:rsidRDefault="00867AB0" w:rsidP="00867AB0">
      <w:pPr>
        <w:rPr>
          <w:rFonts w:ascii="標楷體" w:eastAsia="標楷體" w:hAnsi="標楷體"/>
        </w:rPr>
      </w:pPr>
    </w:p>
    <w:tbl>
      <w:tblPr>
        <w:tblW w:w="0" w:type="auto"/>
        <w:jc w:val="center"/>
        <w:tblLayout w:type="fixed"/>
        <w:tblCellMar>
          <w:left w:w="28" w:type="dxa"/>
          <w:right w:w="28" w:type="dxa"/>
        </w:tblCellMar>
        <w:tblLook w:val="0000" w:firstRow="0" w:lastRow="0" w:firstColumn="0" w:lastColumn="0" w:noHBand="0" w:noVBand="0"/>
      </w:tblPr>
      <w:tblGrid>
        <w:gridCol w:w="2958"/>
        <w:gridCol w:w="2429"/>
      </w:tblGrid>
      <w:tr w:rsidR="00867AB0" w:rsidRPr="009B2BD3" w14:paraId="668BFEF7" w14:textId="77777777" w:rsidTr="00867AB0">
        <w:trPr>
          <w:trHeight w:val="520"/>
          <w:jc w:val="center"/>
        </w:trPr>
        <w:tc>
          <w:tcPr>
            <w:tcW w:w="2958" w:type="dxa"/>
            <w:vAlign w:val="center"/>
          </w:tcPr>
          <w:p w14:paraId="28EFDFB0" w14:textId="77777777" w:rsidR="00867AB0" w:rsidRPr="009B2BD3" w:rsidRDefault="00867AB0" w:rsidP="00867AB0">
            <w:pPr>
              <w:pStyle w:val="af2"/>
              <w:rPr>
                <w:rFonts w:ascii="標楷體" w:hAnsi="標楷體"/>
              </w:rPr>
            </w:pPr>
            <w:r w:rsidRPr="009B2BD3">
              <w:rPr>
                <w:rFonts w:ascii="標楷體" w:hAnsi="標楷體" w:hint="eastAsia"/>
              </w:rPr>
              <w:t>文件類別代號：</w:t>
            </w:r>
          </w:p>
        </w:tc>
        <w:tc>
          <w:tcPr>
            <w:tcW w:w="2429" w:type="dxa"/>
            <w:vAlign w:val="center"/>
          </w:tcPr>
          <w:p w14:paraId="15653416" w14:textId="77777777" w:rsidR="00867AB0" w:rsidRPr="009B2BD3" w:rsidRDefault="00867AB0" w:rsidP="00867AB0">
            <w:pPr>
              <w:pStyle w:val="af0"/>
              <w:rPr>
                <w:rFonts w:ascii="標楷體" w:hAnsi="標楷體"/>
              </w:rPr>
            </w:pPr>
            <w:r w:rsidRPr="009B2BD3">
              <w:rPr>
                <w:rFonts w:ascii="標楷體" w:hAnsi="標楷體" w:hint="eastAsia"/>
              </w:rPr>
              <w:t>URS</w:t>
            </w:r>
          </w:p>
        </w:tc>
      </w:tr>
      <w:tr w:rsidR="00867AB0" w:rsidRPr="009B2BD3" w14:paraId="76ED675B" w14:textId="77777777" w:rsidTr="00867AB0">
        <w:trPr>
          <w:trHeight w:val="520"/>
          <w:jc w:val="center"/>
        </w:trPr>
        <w:tc>
          <w:tcPr>
            <w:tcW w:w="2958" w:type="dxa"/>
            <w:vAlign w:val="center"/>
          </w:tcPr>
          <w:p w14:paraId="23C134CE" w14:textId="77777777" w:rsidR="00867AB0" w:rsidRPr="009B2BD3" w:rsidRDefault="00867AB0" w:rsidP="00867AB0">
            <w:pPr>
              <w:pStyle w:val="af2"/>
              <w:rPr>
                <w:rFonts w:ascii="標楷體" w:hAnsi="標楷體"/>
              </w:rPr>
            </w:pPr>
            <w:r w:rsidRPr="009B2BD3">
              <w:rPr>
                <w:rFonts w:ascii="標楷體" w:hAnsi="標楷體" w:hint="eastAsia"/>
              </w:rPr>
              <w:t>版　　　　次：</w:t>
            </w:r>
          </w:p>
        </w:tc>
        <w:tc>
          <w:tcPr>
            <w:tcW w:w="2429" w:type="dxa"/>
            <w:vAlign w:val="center"/>
          </w:tcPr>
          <w:p w14:paraId="46138BF7" w14:textId="5293C267" w:rsidR="00867AB0" w:rsidRPr="009B2BD3" w:rsidRDefault="00867AB0" w:rsidP="00867AB0">
            <w:pPr>
              <w:pStyle w:val="ae"/>
              <w:rPr>
                <w:rFonts w:ascii="標楷體" w:hAnsi="標楷體"/>
              </w:rPr>
            </w:pPr>
            <w:r w:rsidRPr="009B2BD3">
              <w:rPr>
                <w:rFonts w:ascii="標楷體" w:hAnsi="標楷體"/>
              </w:rPr>
              <w:t>V1</w:t>
            </w:r>
            <w:r w:rsidR="00583434">
              <w:rPr>
                <w:rFonts w:ascii="標楷體" w:hAnsi="標楷體" w:hint="eastAsia"/>
              </w:rPr>
              <w:t>.1</w:t>
            </w:r>
          </w:p>
        </w:tc>
      </w:tr>
      <w:tr w:rsidR="00867AB0" w:rsidRPr="009B2BD3" w14:paraId="186AF765" w14:textId="77777777" w:rsidTr="00867AB0">
        <w:trPr>
          <w:trHeight w:val="520"/>
          <w:jc w:val="center"/>
        </w:trPr>
        <w:tc>
          <w:tcPr>
            <w:tcW w:w="2958" w:type="dxa"/>
            <w:vAlign w:val="center"/>
          </w:tcPr>
          <w:p w14:paraId="0CA30C17" w14:textId="77777777" w:rsidR="00867AB0" w:rsidRPr="009B2BD3" w:rsidRDefault="00867AB0" w:rsidP="00867AB0">
            <w:pPr>
              <w:pStyle w:val="af2"/>
              <w:rPr>
                <w:rFonts w:ascii="標楷體" w:hAnsi="標楷體"/>
              </w:rPr>
            </w:pPr>
            <w:r w:rsidRPr="009B2BD3">
              <w:rPr>
                <w:rFonts w:ascii="標楷體" w:hAnsi="標楷體" w:hint="eastAsia"/>
              </w:rPr>
              <w:t>機　密 等 級：</w:t>
            </w:r>
          </w:p>
        </w:tc>
        <w:tc>
          <w:tcPr>
            <w:tcW w:w="2429" w:type="dxa"/>
            <w:vAlign w:val="center"/>
          </w:tcPr>
          <w:p w14:paraId="661395E9" w14:textId="77777777" w:rsidR="00867AB0" w:rsidRPr="009B2BD3" w:rsidRDefault="00867AB0" w:rsidP="00867AB0">
            <w:pPr>
              <w:pStyle w:val="af2"/>
              <w:rPr>
                <w:rFonts w:ascii="標楷體" w:hAnsi="標楷體"/>
              </w:rPr>
            </w:pPr>
            <w:r w:rsidRPr="009B2BD3">
              <w:rPr>
                <w:rFonts w:ascii="標楷體" w:hAnsi="標楷體" w:hint="eastAsia"/>
              </w:rPr>
              <w:t>密</w:t>
            </w:r>
          </w:p>
        </w:tc>
      </w:tr>
      <w:tr w:rsidR="00867AB0" w:rsidRPr="009B2BD3" w14:paraId="5CFF777B" w14:textId="77777777" w:rsidTr="00867AB0">
        <w:trPr>
          <w:trHeight w:val="520"/>
          <w:jc w:val="center"/>
        </w:trPr>
        <w:tc>
          <w:tcPr>
            <w:tcW w:w="2958" w:type="dxa"/>
            <w:vAlign w:val="center"/>
          </w:tcPr>
          <w:p w14:paraId="5AA198CF" w14:textId="77777777" w:rsidR="00867AB0" w:rsidRPr="009B2BD3" w:rsidRDefault="00867AB0" w:rsidP="00867AB0">
            <w:pPr>
              <w:pStyle w:val="af2"/>
              <w:rPr>
                <w:rFonts w:ascii="標楷體" w:hAnsi="標楷體"/>
              </w:rPr>
            </w:pPr>
            <w:r w:rsidRPr="009B2BD3">
              <w:rPr>
                <w:rFonts w:ascii="標楷體" w:hAnsi="標楷體" w:hint="eastAsia"/>
              </w:rPr>
              <w:t>文  件 日 期：</w:t>
            </w:r>
          </w:p>
        </w:tc>
        <w:tc>
          <w:tcPr>
            <w:tcW w:w="2429" w:type="dxa"/>
            <w:vAlign w:val="center"/>
          </w:tcPr>
          <w:p w14:paraId="0470231B" w14:textId="27AC3731" w:rsidR="00867AB0" w:rsidRPr="009B2BD3" w:rsidRDefault="00583434" w:rsidP="00E6288F">
            <w:pPr>
              <w:pStyle w:val="af1"/>
              <w:rPr>
                <w:rFonts w:ascii="標楷體" w:hAnsi="標楷體"/>
              </w:rPr>
            </w:pPr>
            <w:r>
              <w:rPr>
                <w:rFonts w:ascii="標楷體" w:hAnsi="標楷體"/>
              </w:rPr>
              <w:t>20</w:t>
            </w:r>
            <w:r>
              <w:rPr>
                <w:rFonts w:ascii="標楷體" w:hAnsi="標楷體" w:hint="eastAsia"/>
              </w:rPr>
              <w:t>21</w:t>
            </w:r>
            <w:r w:rsidR="00867AB0" w:rsidRPr="009B2BD3">
              <w:rPr>
                <w:rFonts w:ascii="標楷體" w:hAnsi="標楷體"/>
              </w:rPr>
              <w:t>/</w:t>
            </w:r>
            <w:r>
              <w:rPr>
                <w:rFonts w:ascii="標楷體" w:hAnsi="標楷體" w:hint="eastAsia"/>
              </w:rPr>
              <w:t>04</w:t>
            </w:r>
            <w:r w:rsidR="00867AB0" w:rsidRPr="009B2BD3">
              <w:rPr>
                <w:rFonts w:ascii="標楷體" w:hAnsi="標楷體" w:hint="eastAsia"/>
              </w:rPr>
              <w:t>/</w:t>
            </w:r>
            <w:r>
              <w:rPr>
                <w:rFonts w:ascii="標楷體" w:hAnsi="標楷體" w:hint="eastAsia"/>
              </w:rPr>
              <w:t>29</w:t>
            </w:r>
          </w:p>
        </w:tc>
      </w:tr>
    </w:tbl>
    <w:p w14:paraId="4F979E1F" w14:textId="77777777" w:rsidR="00867AB0" w:rsidRPr="009B2BD3" w:rsidRDefault="00867AB0" w:rsidP="00867AB0">
      <w:pPr>
        <w:rPr>
          <w:rFonts w:ascii="標楷體" w:eastAsia="標楷體" w:hAnsi="標楷體"/>
        </w:rPr>
      </w:pPr>
    </w:p>
    <w:p w14:paraId="0699EF72" w14:textId="77777777" w:rsidR="00867AB0" w:rsidRPr="009B2BD3" w:rsidRDefault="00867AB0" w:rsidP="00867AB0">
      <w:pPr>
        <w:rPr>
          <w:rFonts w:ascii="標楷體" w:eastAsia="標楷體" w:hAnsi="標楷體"/>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64"/>
        <w:gridCol w:w="2564"/>
        <w:gridCol w:w="2564"/>
      </w:tblGrid>
      <w:tr w:rsidR="00867AB0" w:rsidRPr="009B2BD3" w14:paraId="2219E7D9" w14:textId="77777777" w:rsidTr="00867AB0">
        <w:trPr>
          <w:jc w:val="center"/>
        </w:trPr>
        <w:tc>
          <w:tcPr>
            <w:tcW w:w="2564" w:type="dxa"/>
          </w:tcPr>
          <w:p w14:paraId="5A839645" w14:textId="77777777" w:rsidR="00867AB0" w:rsidRPr="009B2BD3" w:rsidRDefault="00867AB0" w:rsidP="00867AB0">
            <w:pPr>
              <w:pStyle w:val="af"/>
              <w:widowControl w:val="0"/>
              <w:rPr>
                <w:rFonts w:ascii="標楷體" w:hAnsi="標楷體"/>
              </w:rPr>
            </w:pPr>
            <w:r w:rsidRPr="009B2BD3">
              <w:rPr>
                <w:rFonts w:ascii="標楷體" w:hAnsi="標楷體" w:hint="eastAsia"/>
              </w:rPr>
              <w:t>製作</w:t>
            </w:r>
          </w:p>
        </w:tc>
        <w:tc>
          <w:tcPr>
            <w:tcW w:w="2564" w:type="dxa"/>
          </w:tcPr>
          <w:p w14:paraId="0528B534" w14:textId="77777777" w:rsidR="00867AB0" w:rsidRPr="009B2BD3" w:rsidRDefault="00867AB0" w:rsidP="00867AB0">
            <w:pPr>
              <w:pStyle w:val="af"/>
              <w:widowControl w:val="0"/>
              <w:rPr>
                <w:rFonts w:ascii="標楷體" w:hAnsi="標楷體"/>
              </w:rPr>
            </w:pPr>
            <w:r w:rsidRPr="009B2BD3">
              <w:rPr>
                <w:rFonts w:ascii="標楷體" w:hAnsi="標楷體" w:hint="eastAsia"/>
              </w:rPr>
              <w:t>審查</w:t>
            </w:r>
          </w:p>
        </w:tc>
        <w:tc>
          <w:tcPr>
            <w:tcW w:w="2564" w:type="dxa"/>
          </w:tcPr>
          <w:p w14:paraId="05BC4118" w14:textId="77777777" w:rsidR="00867AB0" w:rsidRPr="009B2BD3" w:rsidRDefault="00867AB0" w:rsidP="00867AB0">
            <w:pPr>
              <w:pStyle w:val="af"/>
              <w:widowControl w:val="0"/>
              <w:rPr>
                <w:rFonts w:ascii="標楷體" w:hAnsi="標楷體"/>
              </w:rPr>
            </w:pPr>
            <w:r w:rsidRPr="009B2BD3">
              <w:rPr>
                <w:rFonts w:ascii="標楷體" w:hAnsi="標楷體" w:hint="eastAsia"/>
              </w:rPr>
              <w:t>核可</w:t>
            </w:r>
          </w:p>
        </w:tc>
      </w:tr>
      <w:tr w:rsidR="00867AB0" w:rsidRPr="009B2BD3" w14:paraId="116A9BB9" w14:textId="77777777" w:rsidTr="00867AB0">
        <w:trPr>
          <w:trHeight w:val="2511"/>
          <w:jc w:val="center"/>
        </w:trPr>
        <w:tc>
          <w:tcPr>
            <w:tcW w:w="2564" w:type="dxa"/>
          </w:tcPr>
          <w:p w14:paraId="56E0372A" w14:textId="77777777" w:rsidR="00867AB0" w:rsidRPr="009B2BD3" w:rsidRDefault="00867AB0" w:rsidP="00867AB0">
            <w:pPr>
              <w:pStyle w:val="af3"/>
              <w:rPr>
                <w:rFonts w:ascii="標楷體" w:hAnsi="標楷體"/>
              </w:rPr>
            </w:pPr>
          </w:p>
          <w:p w14:paraId="72B11D19" w14:textId="77777777" w:rsidR="00867AB0" w:rsidRPr="009B2BD3" w:rsidRDefault="00867AB0" w:rsidP="00867AB0">
            <w:pPr>
              <w:pStyle w:val="af3"/>
              <w:rPr>
                <w:rFonts w:ascii="標楷體" w:hAnsi="標楷體"/>
              </w:rPr>
            </w:pPr>
          </w:p>
        </w:tc>
        <w:tc>
          <w:tcPr>
            <w:tcW w:w="2564" w:type="dxa"/>
          </w:tcPr>
          <w:p w14:paraId="0FB635EE" w14:textId="77777777" w:rsidR="00867AB0" w:rsidRPr="009B2BD3" w:rsidRDefault="00867AB0" w:rsidP="00867AB0">
            <w:pPr>
              <w:pStyle w:val="af3"/>
              <w:rPr>
                <w:rFonts w:ascii="標楷體" w:hAnsi="標楷體"/>
              </w:rPr>
            </w:pPr>
          </w:p>
        </w:tc>
        <w:tc>
          <w:tcPr>
            <w:tcW w:w="2564" w:type="dxa"/>
          </w:tcPr>
          <w:p w14:paraId="5C3FAA06" w14:textId="77777777" w:rsidR="00867AB0" w:rsidRPr="009B2BD3" w:rsidRDefault="00867AB0" w:rsidP="00867AB0">
            <w:pPr>
              <w:pStyle w:val="af3"/>
              <w:rPr>
                <w:rFonts w:ascii="標楷體" w:hAnsi="標楷體"/>
              </w:rPr>
            </w:pPr>
          </w:p>
        </w:tc>
      </w:tr>
    </w:tbl>
    <w:p w14:paraId="41E4BF21" w14:textId="77777777" w:rsidR="00867AB0" w:rsidRPr="009B2BD3" w:rsidRDefault="00867AB0" w:rsidP="00867AB0">
      <w:pPr>
        <w:rPr>
          <w:rFonts w:ascii="標楷體" w:eastAsia="標楷體" w:hAnsi="標楷體"/>
        </w:rPr>
      </w:pPr>
    </w:p>
    <w:p w14:paraId="7F85344B" w14:textId="77777777" w:rsidR="00867AB0" w:rsidRPr="009B2BD3" w:rsidRDefault="00867AB0" w:rsidP="00867AB0">
      <w:pPr>
        <w:rPr>
          <w:rFonts w:ascii="標楷體" w:eastAsia="標楷體" w:hAnsi="標楷體"/>
        </w:rPr>
      </w:pPr>
    </w:p>
    <w:p w14:paraId="3434233F" w14:textId="77777777" w:rsidR="00867AB0" w:rsidRPr="009B2BD3" w:rsidRDefault="00867AB0" w:rsidP="00867AB0">
      <w:pPr>
        <w:rPr>
          <w:rFonts w:ascii="標楷體" w:eastAsia="標楷體" w:hAnsi="標楷體"/>
        </w:rPr>
      </w:pPr>
    </w:p>
    <w:p w14:paraId="4F39076B" w14:textId="77777777" w:rsidR="00867AB0" w:rsidRPr="009B2BD3" w:rsidRDefault="00867AB0" w:rsidP="00867AB0">
      <w:pPr>
        <w:pStyle w:val="af"/>
        <w:widowControl w:val="0"/>
        <w:spacing w:line="0" w:lineRule="atLeast"/>
        <w:rPr>
          <w:rStyle w:val="af5"/>
          <w:rFonts w:ascii="標楷體" w:hAnsi="標楷體"/>
        </w:rPr>
      </w:pPr>
      <w:r w:rsidRPr="009B2BD3">
        <w:rPr>
          <w:rStyle w:val="af5"/>
          <w:rFonts w:ascii="標楷體" w:hAnsi="標楷體" w:hint="eastAsia"/>
        </w:rPr>
        <w:t>新光人壽保險股份有限公司</w:t>
      </w:r>
    </w:p>
    <w:p w14:paraId="59DE846A" w14:textId="77777777" w:rsidR="00867AB0" w:rsidRPr="009B2BD3" w:rsidRDefault="00867AB0" w:rsidP="00867AB0">
      <w:pPr>
        <w:spacing w:line="0" w:lineRule="atLeast"/>
        <w:jc w:val="center"/>
        <w:rPr>
          <w:rFonts w:ascii="標楷體" w:eastAsia="標楷體" w:hAnsi="標楷體"/>
          <w:sz w:val="32"/>
        </w:rPr>
      </w:pPr>
      <w:r w:rsidRPr="009B2BD3">
        <w:rPr>
          <w:rStyle w:val="af4"/>
          <w:rFonts w:ascii="標楷體" w:hAnsi="標楷體" w:hint="eastAsia"/>
        </w:rPr>
        <w:t>Shin Kong Life Insurance</w:t>
      </w:r>
      <w:r w:rsidRPr="009B2BD3">
        <w:rPr>
          <w:rStyle w:val="af4"/>
          <w:rFonts w:ascii="標楷體" w:hAnsi="標楷體"/>
        </w:rPr>
        <w:t xml:space="preserve"> Co., Ltd.</w:t>
      </w:r>
      <w:r w:rsidR="001473BD">
        <w:rPr>
          <w:rFonts w:ascii="標楷體" w:eastAsia="標楷體" w:hAnsi="標楷體"/>
          <w:noProof/>
        </w:rPr>
        <mc:AlternateContent>
          <mc:Choice Requires="wps">
            <w:drawing>
              <wp:anchor distT="0" distB="0" distL="114300" distR="114300" simplePos="0" relativeHeight="251662336" behindDoc="0" locked="0" layoutInCell="1" allowOverlap="1" wp14:anchorId="5E225CFA" wp14:editId="2E385CC9">
                <wp:simplePos x="0" y="0"/>
                <wp:positionH relativeFrom="column">
                  <wp:posOffset>1988185</wp:posOffset>
                </wp:positionH>
                <wp:positionV relativeFrom="paragraph">
                  <wp:posOffset>9373235</wp:posOffset>
                </wp:positionV>
                <wp:extent cx="3429000" cy="800100"/>
                <wp:effectExtent l="0" t="0" r="0" b="0"/>
                <wp:wrapNone/>
                <wp:docPr id="131" name="文字方塊 1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8001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F116E8B" w14:textId="77777777" w:rsidR="005B449C" w:rsidRDefault="005B449C" w:rsidP="00867AB0">
                            <w:pPr>
                              <w:pStyle w:val="af"/>
                              <w:widowControl w:val="0"/>
                              <w:spacing w:line="0" w:lineRule="atLeast"/>
                              <w:rPr>
                                <w:rStyle w:val="af5"/>
                              </w:rPr>
                            </w:pPr>
                            <w:r>
                              <w:rPr>
                                <w:rStyle w:val="af5"/>
                                <w:rFonts w:hint="eastAsia"/>
                              </w:rPr>
                              <w:t>新光人壽保險股份有限公司</w:t>
                            </w:r>
                          </w:p>
                          <w:p w14:paraId="7ACA9DF7" w14:textId="77777777" w:rsidR="005B449C" w:rsidRDefault="005B449C" w:rsidP="00867AB0">
                            <w:pPr>
                              <w:spacing w:line="0" w:lineRule="atLeast"/>
                              <w:jc w:val="center"/>
                              <w:rPr>
                                <w:sz w:val="32"/>
                              </w:rPr>
                            </w:pPr>
                            <w:r>
                              <w:rPr>
                                <w:rStyle w:val="af4"/>
                                <w:rFonts w:hint="eastAsia"/>
                              </w:rPr>
                              <w:t>Shin Kong Life Insurance</w:t>
                            </w:r>
                            <w:r>
                              <w:rPr>
                                <w:rStyle w:val="af4"/>
                              </w:rPr>
                              <w:t xml:space="preserve"> Co., Ltd.</w:t>
                            </w:r>
                          </w:p>
                          <w:p w14:paraId="4A1AF3E8" w14:textId="77777777" w:rsidR="005B449C" w:rsidRDefault="005B449C" w:rsidP="00867AB0"/>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E225CFA" id="_x0000_t202" coordsize="21600,21600" o:spt="202" path="m,l,21600r21600,l21600,xe">
                <v:stroke joinstyle="miter"/>
                <v:path gradientshapeok="t" o:connecttype="rect"/>
              </v:shapetype>
              <v:shape id="文字方塊 106" o:spid="_x0000_s1026" type="#_x0000_t202" style="position:absolute;left:0;text-align:left;margin-left:156.55pt;margin-top:738.05pt;width:270pt;height:63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" stroked="f">
                <v:textbox>
                  <w:txbxContent>
                    <w:p w14:paraId="1F116E8B" w14:textId="77777777" w:rsidR="005B449C" w:rsidRDefault="005B449C" w:rsidP="00867AB0">
                      <w:pPr>
                        <w:pStyle w:val="af"/>
                        <w:widowControl w:val="0"/>
                        <w:spacing w:line="0" w:lineRule="atLeast"/>
                        <w:rPr>
                          <w:rStyle w:val="af5"/>
                        </w:rPr>
                      </w:pPr>
                      <w:r>
                        <w:rPr>
                          <w:rStyle w:val="af5"/>
                          <w:rFonts w:hint="eastAsia"/>
                        </w:rPr>
                        <w:t>新光人壽保險股份有限公司</w:t>
                      </w:r>
                    </w:p>
                    <w:p w14:paraId="7ACA9DF7" w14:textId="77777777" w:rsidR="005B449C" w:rsidRDefault="005B449C" w:rsidP="00867AB0">
                      <w:pPr>
                        <w:spacing w:line="0" w:lineRule="atLeast"/>
                        <w:jc w:val="center"/>
                        <w:rPr>
                          <w:sz w:val="32"/>
                        </w:rPr>
                      </w:pPr>
                      <w:r>
                        <w:rPr>
                          <w:rStyle w:val="af4"/>
                          <w:rFonts w:hint="eastAsia"/>
                        </w:rPr>
                        <w:t>Shin Kong Life Insurance</w:t>
                      </w:r>
                      <w:r>
                        <w:rPr>
                          <w:rStyle w:val="af4"/>
                        </w:rPr>
                        <w:t xml:space="preserve"> Co., Ltd.</w:t>
                      </w:r>
                    </w:p>
                    <w:p w14:paraId="4A1AF3E8" w14:textId="77777777" w:rsidR="005B449C" w:rsidRDefault="005B449C" w:rsidP="00867AB0"/>
                  </w:txbxContent>
                </v:textbox>
              </v:shape>
            </w:pict>
          </mc:Fallback>
        </mc:AlternateContent>
      </w:r>
      <w:r w:rsidR="001473BD">
        <w:rPr>
          <w:rFonts w:ascii="標楷體" w:eastAsia="標楷體" w:hAnsi="標楷體"/>
          <w:noProof/>
        </w:rPr>
        <mc:AlternateContent>
          <mc:Choice Requires="wps">
            <w:drawing>
              <wp:anchor distT="0" distB="0" distL="114300" distR="114300" simplePos="0" relativeHeight="251661312" behindDoc="0" locked="0" layoutInCell="1" allowOverlap="1" wp14:anchorId="6033458E" wp14:editId="434C48FC">
                <wp:simplePos x="0" y="0"/>
                <wp:positionH relativeFrom="column">
                  <wp:posOffset>1988185</wp:posOffset>
                </wp:positionH>
                <wp:positionV relativeFrom="paragraph">
                  <wp:posOffset>9373235</wp:posOffset>
                </wp:positionV>
                <wp:extent cx="3429000" cy="800100"/>
                <wp:effectExtent l="0" t="0" r="0" b="0"/>
                <wp:wrapNone/>
                <wp:docPr id="126" name="文字方塊 1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8001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F13DFEA" w14:textId="77777777" w:rsidR="005B449C" w:rsidRDefault="005B449C" w:rsidP="00867AB0">
                            <w:pPr>
                              <w:pStyle w:val="af"/>
                              <w:widowControl w:val="0"/>
                              <w:spacing w:line="0" w:lineRule="atLeast"/>
                              <w:rPr>
                                <w:rStyle w:val="af5"/>
                              </w:rPr>
                            </w:pPr>
                            <w:r>
                              <w:rPr>
                                <w:rStyle w:val="af5"/>
                                <w:rFonts w:hint="eastAsia"/>
                              </w:rPr>
                              <w:t>新光人壽保險股份有限公司</w:t>
                            </w:r>
                          </w:p>
                          <w:p w14:paraId="6881FA6F" w14:textId="77777777" w:rsidR="005B449C" w:rsidRDefault="005B449C" w:rsidP="00867AB0">
                            <w:pPr>
                              <w:spacing w:line="0" w:lineRule="atLeast"/>
                              <w:jc w:val="center"/>
                              <w:rPr>
                                <w:sz w:val="32"/>
                              </w:rPr>
                            </w:pPr>
                            <w:r>
                              <w:rPr>
                                <w:rStyle w:val="af4"/>
                                <w:rFonts w:hint="eastAsia"/>
                              </w:rPr>
                              <w:t>Shin Kong Life Insurance</w:t>
                            </w:r>
                            <w:r>
                              <w:rPr>
                                <w:rStyle w:val="af4"/>
                              </w:rPr>
                              <w:t xml:space="preserve"> Co., Ltd.</w:t>
                            </w:r>
                          </w:p>
                          <w:p w14:paraId="5D7159DA" w14:textId="77777777" w:rsidR="005B449C" w:rsidRDefault="005B449C" w:rsidP="00867AB0"/>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033458E" id="文字方塊 107" o:spid="_x0000_s1027" type="#_x0000_t202" style="position:absolute;left:0;text-align:left;margin-left:156.55pt;margin-top:738.05pt;width:270pt;height:63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" stroked="f">
                <v:textbox>
                  <w:txbxContent>
                    <w:p w14:paraId="6F13DFEA" w14:textId="77777777" w:rsidR="005B449C" w:rsidRDefault="005B449C" w:rsidP="00867AB0">
                      <w:pPr>
                        <w:pStyle w:val="af"/>
                        <w:widowControl w:val="0"/>
                        <w:spacing w:line="0" w:lineRule="atLeast"/>
                        <w:rPr>
                          <w:rStyle w:val="af5"/>
                        </w:rPr>
                      </w:pPr>
                      <w:r>
                        <w:rPr>
                          <w:rStyle w:val="af5"/>
                          <w:rFonts w:hint="eastAsia"/>
                        </w:rPr>
                        <w:t>新光人壽保險股份有限公司</w:t>
                      </w:r>
                    </w:p>
                    <w:p w14:paraId="6881FA6F" w14:textId="77777777" w:rsidR="005B449C" w:rsidRDefault="005B449C" w:rsidP="00867AB0">
                      <w:pPr>
                        <w:spacing w:line="0" w:lineRule="atLeast"/>
                        <w:jc w:val="center"/>
                        <w:rPr>
                          <w:sz w:val="32"/>
                        </w:rPr>
                      </w:pPr>
                      <w:r>
                        <w:rPr>
                          <w:rStyle w:val="af4"/>
                          <w:rFonts w:hint="eastAsia"/>
                        </w:rPr>
                        <w:t>Shin Kong Life Insurance</w:t>
                      </w:r>
                      <w:r>
                        <w:rPr>
                          <w:rStyle w:val="af4"/>
                        </w:rPr>
                        <w:t xml:space="preserve"> Co., Ltd.</w:t>
                      </w:r>
                    </w:p>
                    <w:p w14:paraId="5D7159DA" w14:textId="77777777" w:rsidR="005B449C" w:rsidRDefault="005B449C" w:rsidP="00867AB0"/>
                  </w:txbxContent>
                </v:textbox>
              </v:shape>
            </w:pict>
          </mc:Fallback>
        </mc:AlternateContent>
      </w:r>
    </w:p>
    <w:p w14:paraId="488AA99A" w14:textId="77777777" w:rsidR="00D22C68" w:rsidRPr="00867AB0" w:rsidRDefault="00D22C68" w:rsidP="00AF2085">
      <w:pPr>
        <w:rPr>
          <w:rFonts w:ascii="標楷體" w:eastAsia="標楷體" w:hAnsi="標楷體"/>
        </w:rPr>
        <w:sectPr w:rsidR="00D22C68" w:rsidRPr="00867AB0" w:rsidSect="00867AB0">
          <w:headerReference w:type="default" r:id="rId12"/>
          <w:footerReference w:type="default" r:id="rId13"/>
          <w:headerReference w:type="first" r:id="rId14"/>
          <w:footerReference w:type="first" r:id="rId15"/>
          <w:pgSz w:w="11906" w:h="16838" w:code="9"/>
          <w:pgMar w:top="1418" w:right="851" w:bottom="737" w:left="851" w:header="567" w:footer="567" w:gutter="0"/>
          <w:pgNumType w:start="1" w:chapStyle="1" w:chapSep="enDash"/>
          <w:cols w:space="425"/>
          <w:titlePg/>
          <w:docGrid w:type="lines" w:linePitch="360"/>
        </w:sectPr>
      </w:pPr>
    </w:p>
    <w:p w14:paraId="0A9963A6" w14:textId="77777777" w:rsidR="00867AB0" w:rsidRPr="009B2BD3" w:rsidRDefault="00867AB0" w:rsidP="00867AB0">
      <w:pPr>
        <w:pStyle w:val="af6"/>
        <w:rPr>
          <w:rFonts w:ascii="標楷體" w:hAnsi="標楷體"/>
        </w:rPr>
      </w:pPr>
      <w:r w:rsidRPr="009B2BD3">
        <w:rPr>
          <w:rFonts w:ascii="標楷體" w:hAnsi="標楷體" w:hint="eastAsia"/>
        </w:rPr>
        <w:lastRenderedPageBreak/>
        <w:t>文件制／修訂履歷</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1108"/>
        <w:gridCol w:w="1614"/>
        <w:gridCol w:w="3786"/>
        <w:gridCol w:w="1140"/>
        <w:gridCol w:w="1140"/>
        <w:gridCol w:w="1440"/>
      </w:tblGrid>
      <w:tr w:rsidR="00867AB0" w:rsidRPr="009B2BD3" w14:paraId="2631767D" w14:textId="77777777" w:rsidTr="00867AB0">
        <w:tc>
          <w:tcPr>
            <w:tcW w:w="1108" w:type="dxa"/>
          </w:tcPr>
          <w:p w14:paraId="39907D98" w14:textId="77777777" w:rsidR="00867AB0" w:rsidRPr="009B2BD3" w:rsidRDefault="00867AB0" w:rsidP="00867AB0">
            <w:pPr>
              <w:pStyle w:val="af7"/>
              <w:rPr>
                <w:rFonts w:ascii="標楷體" w:hAnsi="標楷體"/>
              </w:rPr>
            </w:pPr>
            <w:r w:rsidRPr="009B2BD3">
              <w:rPr>
                <w:rFonts w:ascii="標楷體" w:hAnsi="標楷體" w:hint="eastAsia"/>
              </w:rPr>
              <w:t>制／修訂</w:t>
            </w:r>
          </w:p>
          <w:p w14:paraId="772F0316" w14:textId="77777777" w:rsidR="00867AB0" w:rsidRPr="009B2BD3" w:rsidRDefault="00867AB0" w:rsidP="00867AB0">
            <w:pPr>
              <w:pStyle w:val="af7"/>
              <w:rPr>
                <w:rFonts w:ascii="標楷體" w:hAnsi="標楷體"/>
              </w:rPr>
            </w:pPr>
            <w:r w:rsidRPr="009B2BD3">
              <w:rPr>
                <w:rFonts w:ascii="標楷體" w:hAnsi="標楷體" w:hint="eastAsia"/>
              </w:rPr>
              <w:t>版次</w:t>
            </w:r>
          </w:p>
        </w:tc>
        <w:tc>
          <w:tcPr>
            <w:tcW w:w="1614" w:type="dxa"/>
          </w:tcPr>
          <w:p w14:paraId="61965F26" w14:textId="77777777" w:rsidR="00867AB0" w:rsidRPr="009B2BD3" w:rsidRDefault="00867AB0" w:rsidP="00867AB0">
            <w:pPr>
              <w:pStyle w:val="af7"/>
              <w:rPr>
                <w:rFonts w:ascii="標楷體" w:hAnsi="標楷體"/>
              </w:rPr>
            </w:pPr>
            <w:r w:rsidRPr="009B2BD3">
              <w:rPr>
                <w:rFonts w:ascii="標楷體" w:hAnsi="標楷體" w:hint="eastAsia"/>
              </w:rPr>
              <w:t>制／修訂</w:t>
            </w:r>
          </w:p>
          <w:p w14:paraId="60CD0DE5" w14:textId="77777777" w:rsidR="00867AB0" w:rsidRPr="009B2BD3" w:rsidRDefault="00867AB0" w:rsidP="00867AB0">
            <w:pPr>
              <w:pStyle w:val="af7"/>
              <w:rPr>
                <w:rFonts w:ascii="標楷體" w:hAnsi="標楷體"/>
              </w:rPr>
            </w:pPr>
            <w:r w:rsidRPr="009B2BD3">
              <w:rPr>
                <w:rFonts w:ascii="標楷體" w:hAnsi="標楷體" w:hint="eastAsia"/>
              </w:rPr>
              <w:t>日期</w:t>
            </w:r>
          </w:p>
        </w:tc>
        <w:tc>
          <w:tcPr>
            <w:tcW w:w="3786" w:type="dxa"/>
          </w:tcPr>
          <w:p w14:paraId="359AE2E8" w14:textId="77777777" w:rsidR="00867AB0" w:rsidRPr="009B2BD3" w:rsidRDefault="00867AB0" w:rsidP="00867AB0">
            <w:pPr>
              <w:pStyle w:val="af7"/>
              <w:rPr>
                <w:rFonts w:ascii="標楷體" w:hAnsi="標楷體"/>
              </w:rPr>
            </w:pPr>
            <w:r w:rsidRPr="009B2BD3">
              <w:rPr>
                <w:rFonts w:ascii="標楷體" w:hAnsi="標楷體" w:hint="eastAsia"/>
              </w:rPr>
              <w:t>制／修訂</w:t>
            </w:r>
          </w:p>
          <w:p w14:paraId="11FFBA85" w14:textId="77777777" w:rsidR="00867AB0" w:rsidRPr="009B2BD3" w:rsidRDefault="00867AB0" w:rsidP="00867AB0">
            <w:pPr>
              <w:pStyle w:val="af7"/>
              <w:rPr>
                <w:rFonts w:ascii="標楷體" w:hAnsi="標楷體"/>
              </w:rPr>
            </w:pPr>
            <w:r w:rsidRPr="009B2BD3">
              <w:rPr>
                <w:rFonts w:ascii="標楷體" w:hAnsi="標楷體" w:hint="eastAsia"/>
              </w:rPr>
              <w:t>說明</w:t>
            </w:r>
          </w:p>
        </w:tc>
        <w:tc>
          <w:tcPr>
            <w:tcW w:w="1140" w:type="dxa"/>
          </w:tcPr>
          <w:p w14:paraId="1AA34ACC" w14:textId="77777777" w:rsidR="00867AB0" w:rsidRPr="009B2BD3" w:rsidRDefault="00867AB0" w:rsidP="00867AB0">
            <w:pPr>
              <w:pStyle w:val="af7"/>
              <w:rPr>
                <w:rFonts w:ascii="標楷體" w:hAnsi="標楷體"/>
              </w:rPr>
            </w:pPr>
            <w:r w:rsidRPr="009B2BD3">
              <w:rPr>
                <w:rFonts w:ascii="標楷體" w:hAnsi="標楷體" w:hint="eastAsia"/>
              </w:rPr>
              <w:t>作</w:t>
            </w:r>
          </w:p>
          <w:p w14:paraId="05793CB8" w14:textId="77777777" w:rsidR="00867AB0" w:rsidRPr="009B2BD3" w:rsidRDefault="00867AB0" w:rsidP="00867AB0">
            <w:pPr>
              <w:pStyle w:val="af7"/>
              <w:rPr>
                <w:rFonts w:ascii="標楷體" w:hAnsi="標楷體"/>
              </w:rPr>
            </w:pPr>
            <w:r w:rsidRPr="009B2BD3">
              <w:rPr>
                <w:rFonts w:ascii="標楷體" w:hAnsi="標楷體" w:hint="eastAsia"/>
              </w:rPr>
              <w:t>者</w:t>
            </w:r>
          </w:p>
        </w:tc>
        <w:tc>
          <w:tcPr>
            <w:tcW w:w="1140" w:type="dxa"/>
          </w:tcPr>
          <w:p w14:paraId="171B12B2" w14:textId="77777777" w:rsidR="00867AB0" w:rsidRPr="009B2BD3" w:rsidRDefault="00867AB0" w:rsidP="00867AB0">
            <w:pPr>
              <w:pStyle w:val="af7"/>
              <w:rPr>
                <w:rFonts w:ascii="標楷體" w:hAnsi="標楷體"/>
              </w:rPr>
            </w:pPr>
            <w:r w:rsidRPr="009B2BD3">
              <w:rPr>
                <w:rFonts w:ascii="標楷體" w:hAnsi="標楷體" w:hint="eastAsia"/>
              </w:rPr>
              <w:t>核</w:t>
            </w:r>
          </w:p>
          <w:p w14:paraId="04A904D1" w14:textId="77777777" w:rsidR="00867AB0" w:rsidRPr="009B2BD3" w:rsidRDefault="00867AB0" w:rsidP="00867AB0">
            <w:pPr>
              <w:pStyle w:val="af7"/>
              <w:rPr>
                <w:rFonts w:ascii="標楷體" w:hAnsi="標楷體"/>
              </w:rPr>
            </w:pPr>
            <w:r w:rsidRPr="009B2BD3">
              <w:rPr>
                <w:rFonts w:ascii="標楷體" w:hAnsi="標楷體" w:hint="eastAsia"/>
              </w:rPr>
              <w:t>准</w:t>
            </w:r>
          </w:p>
        </w:tc>
        <w:tc>
          <w:tcPr>
            <w:tcW w:w="1440" w:type="dxa"/>
          </w:tcPr>
          <w:p w14:paraId="632A8AB5" w14:textId="77777777" w:rsidR="00867AB0" w:rsidRPr="009B2BD3" w:rsidRDefault="00867AB0" w:rsidP="00867AB0">
            <w:pPr>
              <w:pStyle w:val="af7"/>
              <w:rPr>
                <w:rFonts w:ascii="標楷體" w:hAnsi="標楷體"/>
              </w:rPr>
            </w:pPr>
            <w:r w:rsidRPr="009B2BD3">
              <w:rPr>
                <w:rFonts w:ascii="標楷體" w:hAnsi="標楷體" w:hint="eastAsia"/>
              </w:rPr>
              <w:t>備</w:t>
            </w:r>
          </w:p>
          <w:p w14:paraId="72183836" w14:textId="77777777" w:rsidR="00867AB0" w:rsidRPr="009B2BD3" w:rsidRDefault="00867AB0" w:rsidP="00867AB0">
            <w:pPr>
              <w:pStyle w:val="af7"/>
              <w:rPr>
                <w:rFonts w:ascii="標楷體" w:hAnsi="標楷體"/>
              </w:rPr>
            </w:pPr>
            <w:r w:rsidRPr="009B2BD3">
              <w:rPr>
                <w:rFonts w:ascii="標楷體" w:hAnsi="標楷體" w:hint="eastAsia"/>
              </w:rPr>
              <w:t>註</w:t>
            </w:r>
          </w:p>
        </w:tc>
      </w:tr>
      <w:tr w:rsidR="00867AB0" w:rsidRPr="009B2BD3" w14:paraId="60F345C9" w14:textId="77777777" w:rsidTr="00867AB0">
        <w:trPr>
          <w:trHeight w:val="405"/>
        </w:trPr>
        <w:tc>
          <w:tcPr>
            <w:tcW w:w="1108" w:type="dxa"/>
            <w:vAlign w:val="center"/>
          </w:tcPr>
          <w:p w14:paraId="529B7173" w14:textId="77777777" w:rsidR="00867AB0" w:rsidRPr="009B2BD3" w:rsidRDefault="00867AB0" w:rsidP="00E6288F">
            <w:pPr>
              <w:pStyle w:val="12"/>
              <w:rPr>
                <w:rFonts w:ascii="標楷體" w:hAnsi="標楷體"/>
              </w:rPr>
            </w:pPr>
            <w:r w:rsidRPr="009B2BD3">
              <w:rPr>
                <w:rFonts w:ascii="標楷體" w:hAnsi="標楷體" w:hint="eastAsia"/>
              </w:rPr>
              <w:t>V</w:t>
            </w:r>
            <w:r w:rsidR="00E6288F">
              <w:rPr>
                <w:rFonts w:ascii="標楷體" w:hAnsi="標楷體" w:hint="eastAsia"/>
              </w:rPr>
              <w:t>0.</w:t>
            </w:r>
            <w:r w:rsidRPr="009B2BD3">
              <w:rPr>
                <w:rFonts w:ascii="標楷體" w:hAnsi="標楷體" w:hint="eastAsia"/>
              </w:rPr>
              <w:t>1</w:t>
            </w:r>
          </w:p>
        </w:tc>
        <w:tc>
          <w:tcPr>
            <w:tcW w:w="1614" w:type="dxa"/>
            <w:vAlign w:val="center"/>
          </w:tcPr>
          <w:p w14:paraId="305C3307" w14:textId="77777777" w:rsidR="00867AB0" w:rsidRPr="009B2BD3" w:rsidRDefault="00867AB0" w:rsidP="00867AB0">
            <w:pPr>
              <w:pStyle w:val="12"/>
              <w:rPr>
                <w:rFonts w:ascii="標楷體" w:hAnsi="標楷體"/>
              </w:rPr>
            </w:pPr>
            <w:r w:rsidRPr="009B2BD3">
              <w:rPr>
                <w:rFonts w:ascii="標楷體" w:hAnsi="標楷體" w:hint="eastAsia"/>
              </w:rPr>
              <w:t>2019/12/25</w:t>
            </w:r>
          </w:p>
        </w:tc>
        <w:tc>
          <w:tcPr>
            <w:tcW w:w="3786" w:type="dxa"/>
            <w:vAlign w:val="center"/>
          </w:tcPr>
          <w:p w14:paraId="5C1E5CBF" w14:textId="77777777" w:rsidR="00867AB0" w:rsidRPr="009B2BD3" w:rsidRDefault="00867AB0" w:rsidP="00867AB0">
            <w:pPr>
              <w:pStyle w:val="12"/>
              <w:rPr>
                <w:rFonts w:ascii="標楷體" w:hAnsi="標楷體"/>
              </w:rPr>
            </w:pPr>
            <w:r w:rsidRPr="009B2BD3">
              <w:rPr>
                <w:rFonts w:ascii="標楷體" w:hAnsi="標楷體" w:hint="eastAsia"/>
              </w:rPr>
              <w:t>初版</w:t>
            </w:r>
          </w:p>
        </w:tc>
        <w:tc>
          <w:tcPr>
            <w:tcW w:w="1140" w:type="dxa"/>
            <w:vAlign w:val="center"/>
          </w:tcPr>
          <w:p w14:paraId="13D8F6FD" w14:textId="77777777" w:rsidR="00867AB0" w:rsidRPr="009B2BD3" w:rsidRDefault="00867AB0" w:rsidP="00867AB0">
            <w:pPr>
              <w:pStyle w:val="12"/>
              <w:rPr>
                <w:rFonts w:ascii="標楷體" w:hAnsi="標楷體"/>
              </w:rPr>
            </w:pPr>
            <w:r w:rsidRPr="009B2BD3">
              <w:rPr>
                <w:rFonts w:ascii="標楷體" w:hAnsi="標楷體" w:hint="eastAsia"/>
                <w:lang w:eastAsia="zh-HK"/>
              </w:rPr>
              <w:t>陳綺萍</w:t>
            </w:r>
          </w:p>
        </w:tc>
        <w:tc>
          <w:tcPr>
            <w:tcW w:w="1140" w:type="dxa"/>
            <w:vAlign w:val="center"/>
          </w:tcPr>
          <w:p w14:paraId="0587F519" w14:textId="77777777" w:rsidR="00867AB0" w:rsidRPr="009B2BD3" w:rsidRDefault="00867AB0" w:rsidP="00867AB0">
            <w:pPr>
              <w:pStyle w:val="12"/>
              <w:rPr>
                <w:rFonts w:ascii="標楷體" w:hAnsi="標楷體"/>
              </w:rPr>
            </w:pPr>
          </w:p>
        </w:tc>
        <w:tc>
          <w:tcPr>
            <w:tcW w:w="1440" w:type="dxa"/>
            <w:vAlign w:val="center"/>
          </w:tcPr>
          <w:p w14:paraId="4BD26180" w14:textId="77777777" w:rsidR="00867AB0" w:rsidRPr="009B2BD3" w:rsidRDefault="00867AB0" w:rsidP="00867AB0">
            <w:pPr>
              <w:pStyle w:val="12"/>
              <w:rPr>
                <w:rFonts w:ascii="標楷體" w:hAnsi="標楷體"/>
              </w:rPr>
            </w:pPr>
          </w:p>
        </w:tc>
      </w:tr>
      <w:tr w:rsidR="00E6288F" w:rsidRPr="009B2BD3" w14:paraId="43C99B73" w14:textId="77777777" w:rsidTr="00867AB0">
        <w:trPr>
          <w:trHeight w:val="405"/>
        </w:trPr>
        <w:tc>
          <w:tcPr>
            <w:tcW w:w="1108" w:type="dxa"/>
            <w:vAlign w:val="center"/>
          </w:tcPr>
          <w:p w14:paraId="6FC92B80" w14:textId="77777777" w:rsidR="00E6288F" w:rsidRPr="009B2BD3" w:rsidRDefault="00E6288F" w:rsidP="00A66FA2">
            <w:pPr>
              <w:pStyle w:val="12"/>
              <w:rPr>
                <w:rFonts w:ascii="標楷體" w:hAnsi="標楷體"/>
              </w:rPr>
            </w:pPr>
            <w:r w:rsidRPr="009B2BD3">
              <w:rPr>
                <w:rFonts w:ascii="標楷體" w:hAnsi="標楷體" w:hint="eastAsia"/>
              </w:rPr>
              <w:t>V1.0</w:t>
            </w:r>
          </w:p>
        </w:tc>
        <w:tc>
          <w:tcPr>
            <w:tcW w:w="1614" w:type="dxa"/>
            <w:vAlign w:val="center"/>
          </w:tcPr>
          <w:p w14:paraId="1396B488" w14:textId="77777777" w:rsidR="00E6288F" w:rsidRPr="009B2BD3" w:rsidRDefault="00E6288F" w:rsidP="00E6288F">
            <w:pPr>
              <w:pStyle w:val="12"/>
              <w:rPr>
                <w:rFonts w:ascii="標楷體" w:hAnsi="標楷體"/>
              </w:rPr>
            </w:pPr>
            <w:r w:rsidRPr="009B2BD3">
              <w:rPr>
                <w:rFonts w:ascii="標楷體" w:hAnsi="標楷體" w:hint="eastAsia"/>
              </w:rPr>
              <w:t>2019/12/</w:t>
            </w:r>
            <w:r>
              <w:rPr>
                <w:rFonts w:ascii="標楷體" w:hAnsi="標楷體" w:hint="eastAsia"/>
              </w:rPr>
              <w:t>31</w:t>
            </w:r>
          </w:p>
        </w:tc>
        <w:tc>
          <w:tcPr>
            <w:tcW w:w="3786" w:type="dxa"/>
            <w:vAlign w:val="center"/>
          </w:tcPr>
          <w:p w14:paraId="17986F98" w14:textId="77777777" w:rsidR="00E6288F" w:rsidRPr="009B2BD3" w:rsidRDefault="00E6288F" w:rsidP="00A66FA2">
            <w:pPr>
              <w:pStyle w:val="12"/>
              <w:rPr>
                <w:rFonts w:ascii="標楷體" w:hAnsi="標楷體"/>
              </w:rPr>
            </w:pPr>
            <w:r w:rsidRPr="00E6288F">
              <w:rPr>
                <w:rFonts w:ascii="標楷體" w:hAnsi="標楷體" w:hint="eastAsia"/>
              </w:rPr>
              <w:t>出版</w:t>
            </w:r>
          </w:p>
        </w:tc>
        <w:tc>
          <w:tcPr>
            <w:tcW w:w="1140" w:type="dxa"/>
            <w:vAlign w:val="center"/>
          </w:tcPr>
          <w:p w14:paraId="4DFDD7CF" w14:textId="77777777" w:rsidR="00E6288F" w:rsidRPr="009B2BD3" w:rsidRDefault="00E6288F" w:rsidP="00A66FA2">
            <w:pPr>
              <w:pStyle w:val="12"/>
              <w:rPr>
                <w:rFonts w:ascii="標楷體" w:hAnsi="標楷體"/>
              </w:rPr>
            </w:pPr>
            <w:r w:rsidRPr="009B2BD3">
              <w:rPr>
                <w:rFonts w:ascii="標楷體" w:hAnsi="標楷體" w:hint="eastAsia"/>
                <w:lang w:eastAsia="zh-HK"/>
              </w:rPr>
              <w:t>陳綺萍</w:t>
            </w:r>
          </w:p>
        </w:tc>
        <w:tc>
          <w:tcPr>
            <w:tcW w:w="1140" w:type="dxa"/>
          </w:tcPr>
          <w:p w14:paraId="1E4D05E1" w14:textId="77777777" w:rsidR="00E6288F" w:rsidRPr="009B2BD3" w:rsidRDefault="00E6288F" w:rsidP="00867AB0">
            <w:pPr>
              <w:pStyle w:val="12"/>
              <w:rPr>
                <w:rFonts w:ascii="標楷體" w:hAnsi="標楷體"/>
              </w:rPr>
            </w:pPr>
          </w:p>
        </w:tc>
        <w:tc>
          <w:tcPr>
            <w:tcW w:w="1440" w:type="dxa"/>
          </w:tcPr>
          <w:p w14:paraId="0BE74EE0" w14:textId="77777777" w:rsidR="00E6288F" w:rsidRPr="009B2BD3" w:rsidRDefault="00E6288F" w:rsidP="00867AB0">
            <w:pPr>
              <w:pStyle w:val="12"/>
              <w:rPr>
                <w:rFonts w:ascii="標楷體" w:hAnsi="標楷體"/>
              </w:rPr>
            </w:pPr>
          </w:p>
        </w:tc>
      </w:tr>
      <w:tr w:rsidR="00E6288F" w:rsidRPr="009B2BD3" w14:paraId="4FC0A5AB" w14:textId="77777777" w:rsidTr="00867AB0">
        <w:tc>
          <w:tcPr>
            <w:tcW w:w="1108" w:type="dxa"/>
            <w:vAlign w:val="center"/>
          </w:tcPr>
          <w:p w14:paraId="285D6DD6" w14:textId="352CCFF1" w:rsidR="00D04A9A" w:rsidRDefault="00C20CD8" w:rsidP="003B5F90">
            <w:pPr>
              <w:pStyle w:val="12"/>
              <w:ind w:left="0"/>
              <w:rPr>
                <w:rFonts w:ascii="標楷體" w:hAnsi="標楷體"/>
              </w:rPr>
            </w:pPr>
            <w:r>
              <w:rPr>
                <w:rFonts w:ascii="標楷體" w:hAnsi="標楷體" w:hint="eastAsia"/>
              </w:rPr>
              <w:t xml:space="preserve"> </w:t>
            </w:r>
            <w:r w:rsidR="0046231D">
              <w:rPr>
                <w:rFonts w:ascii="標楷體" w:hAnsi="標楷體"/>
              </w:rPr>
              <w:t>V1.1</w:t>
            </w:r>
          </w:p>
        </w:tc>
        <w:tc>
          <w:tcPr>
            <w:tcW w:w="1614" w:type="dxa"/>
            <w:vAlign w:val="center"/>
          </w:tcPr>
          <w:p w14:paraId="234B632A" w14:textId="2F254968" w:rsidR="00E6288F" w:rsidRPr="009B2BD3" w:rsidRDefault="0046231D" w:rsidP="00867AB0">
            <w:pPr>
              <w:pStyle w:val="12"/>
              <w:rPr>
                <w:rFonts w:ascii="標楷體" w:hAnsi="標楷體"/>
              </w:rPr>
            </w:pPr>
            <w:r>
              <w:rPr>
                <w:rFonts w:ascii="標楷體" w:hAnsi="標楷體" w:hint="eastAsia"/>
              </w:rPr>
              <w:t>2</w:t>
            </w:r>
            <w:r w:rsidR="00583434">
              <w:rPr>
                <w:rFonts w:ascii="標楷體" w:hAnsi="標楷體"/>
              </w:rPr>
              <w:t>021/04/2</w:t>
            </w:r>
            <w:r w:rsidR="00583434">
              <w:rPr>
                <w:rFonts w:ascii="標楷體" w:hAnsi="標楷體" w:hint="eastAsia"/>
              </w:rPr>
              <w:t>9</w:t>
            </w:r>
          </w:p>
        </w:tc>
        <w:tc>
          <w:tcPr>
            <w:tcW w:w="3786" w:type="dxa"/>
            <w:vAlign w:val="center"/>
          </w:tcPr>
          <w:p w14:paraId="659D528A" w14:textId="026CA929" w:rsidR="00E6288F" w:rsidRDefault="00583434" w:rsidP="00867AB0">
            <w:pPr>
              <w:pStyle w:val="12"/>
              <w:rPr>
                <w:rFonts w:ascii="標楷體" w:hAnsi="標楷體"/>
              </w:rPr>
            </w:pPr>
            <w:r>
              <w:rPr>
                <w:rFonts w:ascii="標楷體" w:hAnsi="標楷體" w:hint="eastAsia"/>
                <w:lang w:eastAsia="zh-HK"/>
              </w:rPr>
              <w:t>交付</w:t>
            </w:r>
            <w:r>
              <w:rPr>
                <w:rFonts w:ascii="標楷體" w:hAnsi="標楷體" w:hint="eastAsia"/>
              </w:rPr>
              <w:t>URS</w:t>
            </w:r>
          </w:p>
          <w:p w14:paraId="719B3FDD" w14:textId="2DA721F6" w:rsidR="00583434" w:rsidRPr="00583434" w:rsidRDefault="00583434" w:rsidP="00583434">
            <w:pPr>
              <w:pStyle w:val="12"/>
              <w:rPr>
                <w:rFonts w:ascii="標楷體" w:hAnsi="標楷體"/>
              </w:rPr>
            </w:pPr>
            <w:r w:rsidRPr="00583434">
              <w:rPr>
                <w:rFonts w:ascii="標楷體" w:hAnsi="標楷體"/>
              </w:rPr>
              <w:t>L6041</w:t>
            </w:r>
            <w:r>
              <w:rPr>
                <w:rFonts w:ascii="標楷體" w:hAnsi="標楷體" w:hint="eastAsia"/>
              </w:rPr>
              <w:t>,</w:t>
            </w:r>
            <w:r>
              <w:rPr>
                <w:rFonts w:ascii="標楷體" w:hAnsi="標楷體"/>
              </w:rPr>
              <w:t>L6063</w:t>
            </w:r>
            <w:r>
              <w:rPr>
                <w:rFonts w:ascii="標楷體" w:hAnsi="標楷體" w:hint="eastAsia"/>
              </w:rPr>
              <w:t>,</w:t>
            </w:r>
            <w:r>
              <w:rPr>
                <w:rFonts w:ascii="標楷體" w:hAnsi="標楷體"/>
              </w:rPr>
              <w:t>L6079</w:t>
            </w:r>
            <w:r>
              <w:rPr>
                <w:rFonts w:ascii="標楷體" w:hAnsi="標楷體" w:hint="eastAsia"/>
              </w:rPr>
              <w:t>,</w:t>
            </w:r>
            <w:r w:rsidRPr="00583434">
              <w:rPr>
                <w:rFonts w:ascii="標楷體" w:hAnsi="標楷體"/>
              </w:rPr>
              <w:t>L6082</w:t>
            </w:r>
            <w:r>
              <w:rPr>
                <w:rFonts w:ascii="標楷體" w:hAnsi="標楷體" w:hint="eastAsia"/>
              </w:rPr>
              <w:t>,</w:t>
            </w:r>
          </w:p>
          <w:p w14:paraId="756E1A1A" w14:textId="77777777" w:rsidR="00583434" w:rsidRDefault="00583434" w:rsidP="00583434">
            <w:pPr>
              <w:pStyle w:val="12"/>
              <w:rPr>
                <w:rFonts w:ascii="標楷體" w:hAnsi="標楷體"/>
              </w:rPr>
            </w:pPr>
            <w:r>
              <w:rPr>
                <w:rFonts w:ascii="標楷體" w:hAnsi="標楷體"/>
              </w:rPr>
              <w:t>L6084</w:t>
            </w:r>
            <w:r>
              <w:rPr>
                <w:rFonts w:ascii="標楷體" w:hAnsi="標楷體" w:hint="eastAsia"/>
              </w:rPr>
              <w:t>,</w:t>
            </w:r>
            <w:r>
              <w:rPr>
                <w:rFonts w:ascii="標楷體" w:hAnsi="標楷體"/>
              </w:rPr>
              <w:t>L6401</w:t>
            </w:r>
            <w:r>
              <w:rPr>
                <w:rFonts w:ascii="標楷體" w:hAnsi="標楷體" w:hint="eastAsia"/>
              </w:rPr>
              <w:t>,</w:t>
            </w:r>
            <w:r>
              <w:rPr>
                <w:rFonts w:ascii="標楷體" w:hAnsi="標楷體"/>
              </w:rPr>
              <w:t>L6603</w:t>
            </w:r>
            <w:r>
              <w:rPr>
                <w:rFonts w:ascii="標楷體" w:hAnsi="標楷體" w:hint="eastAsia"/>
              </w:rPr>
              <w:t>,</w:t>
            </w:r>
            <w:r>
              <w:rPr>
                <w:rFonts w:ascii="標楷體" w:hAnsi="標楷體"/>
              </w:rPr>
              <w:t>L6709</w:t>
            </w:r>
            <w:r>
              <w:rPr>
                <w:rFonts w:ascii="標楷體" w:hAnsi="標楷體" w:hint="eastAsia"/>
              </w:rPr>
              <w:t>,</w:t>
            </w:r>
          </w:p>
          <w:p w14:paraId="1E28137C" w14:textId="1D202668" w:rsidR="0046231D" w:rsidRPr="0046231D" w:rsidRDefault="00583434" w:rsidP="00583434">
            <w:pPr>
              <w:pStyle w:val="12"/>
              <w:rPr>
                <w:rFonts w:ascii="標楷體" w:hAnsi="標楷體"/>
              </w:rPr>
            </w:pPr>
            <w:r>
              <w:rPr>
                <w:rFonts w:ascii="標楷體" w:hAnsi="標楷體"/>
              </w:rPr>
              <w:t>L6752</w:t>
            </w:r>
            <w:r>
              <w:rPr>
                <w:rFonts w:ascii="標楷體" w:hAnsi="標楷體" w:hint="eastAsia"/>
              </w:rPr>
              <w:t>,</w:t>
            </w:r>
            <w:r w:rsidRPr="00583434">
              <w:rPr>
                <w:rFonts w:ascii="標楷體" w:hAnsi="標楷體"/>
              </w:rPr>
              <w:t>L6754</w:t>
            </w:r>
          </w:p>
        </w:tc>
        <w:tc>
          <w:tcPr>
            <w:tcW w:w="1140" w:type="dxa"/>
            <w:vAlign w:val="center"/>
          </w:tcPr>
          <w:p w14:paraId="02802BA1" w14:textId="20A7BEF2" w:rsidR="00E6288F" w:rsidRPr="0046231D" w:rsidRDefault="0046231D" w:rsidP="00867AB0">
            <w:pPr>
              <w:pStyle w:val="12"/>
              <w:rPr>
                <w:rFonts w:ascii="標楷體" w:hAnsi="標楷體"/>
              </w:rPr>
            </w:pPr>
            <w:r>
              <w:rPr>
                <w:rFonts w:ascii="標楷體" w:hAnsi="標楷體" w:hint="eastAsia"/>
              </w:rPr>
              <w:t>楊智誠</w:t>
            </w:r>
          </w:p>
        </w:tc>
        <w:tc>
          <w:tcPr>
            <w:tcW w:w="1140" w:type="dxa"/>
          </w:tcPr>
          <w:p w14:paraId="0A168015" w14:textId="77777777" w:rsidR="00E6288F" w:rsidRPr="009B2BD3" w:rsidRDefault="00E6288F" w:rsidP="00867AB0">
            <w:pPr>
              <w:rPr>
                <w:rFonts w:ascii="標楷體" w:eastAsia="標楷體" w:hAnsi="標楷體"/>
              </w:rPr>
            </w:pPr>
          </w:p>
        </w:tc>
        <w:tc>
          <w:tcPr>
            <w:tcW w:w="1440" w:type="dxa"/>
          </w:tcPr>
          <w:p w14:paraId="1C3C48C6" w14:textId="77777777" w:rsidR="00E6288F" w:rsidRPr="009B2BD3" w:rsidRDefault="00E6288F" w:rsidP="00867AB0">
            <w:pPr>
              <w:pStyle w:val="12"/>
              <w:rPr>
                <w:rFonts w:ascii="標楷體" w:hAnsi="標楷體"/>
              </w:rPr>
            </w:pPr>
          </w:p>
        </w:tc>
      </w:tr>
      <w:tr w:rsidR="00E6288F" w:rsidRPr="009B2BD3" w14:paraId="50D1F566" w14:textId="77777777" w:rsidTr="00867AB0">
        <w:tc>
          <w:tcPr>
            <w:tcW w:w="1108" w:type="dxa"/>
            <w:vAlign w:val="center"/>
          </w:tcPr>
          <w:p w14:paraId="29245D8A" w14:textId="77777777" w:rsidR="00E6288F" w:rsidRPr="009B2BD3" w:rsidRDefault="00E6288F" w:rsidP="00867AB0">
            <w:pPr>
              <w:pStyle w:val="12"/>
              <w:rPr>
                <w:rFonts w:ascii="標楷體" w:hAnsi="標楷體"/>
              </w:rPr>
            </w:pPr>
          </w:p>
        </w:tc>
        <w:tc>
          <w:tcPr>
            <w:tcW w:w="1614" w:type="dxa"/>
            <w:vAlign w:val="center"/>
          </w:tcPr>
          <w:p w14:paraId="73253E16" w14:textId="77777777" w:rsidR="00E6288F" w:rsidRPr="009B2BD3" w:rsidRDefault="00E6288F" w:rsidP="00867AB0">
            <w:pPr>
              <w:pStyle w:val="12"/>
              <w:rPr>
                <w:rFonts w:ascii="標楷體" w:hAnsi="標楷體"/>
              </w:rPr>
            </w:pPr>
          </w:p>
        </w:tc>
        <w:tc>
          <w:tcPr>
            <w:tcW w:w="3786" w:type="dxa"/>
            <w:vAlign w:val="center"/>
          </w:tcPr>
          <w:p w14:paraId="76CBD2B7" w14:textId="77777777" w:rsidR="00E6288F" w:rsidRPr="009B2BD3" w:rsidRDefault="00E6288F" w:rsidP="00867AB0">
            <w:pPr>
              <w:pStyle w:val="12"/>
              <w:rPr>
                <w:rFonts w:ascii="標楷體" w:hAnsi="標楷體"/>
              </w:rPr>
            </w:pPr>
          </w:p>
        </w:tc>
        <w:tc>
          <w:tcPr>
            <w:tcW w:w="1140" w:type="dxa"/>
            <w:vAlign w:val="center"/>
          </w:tcPr>
          <w:p w14:paraId="045FB916" w14:textId="77777777" w:rsidR="00E6288F" w:rsidRPr="009B2BD3" w:rsidRDefault="00E6288F" w:rsidP="00867AB0">
            <w:pPr>
              <w:pStyle w:val="12"/>
              <w:rPr>
                <w:rFonts w:ascii="標楷體" w:hAnsi="標楷體"/>
              </w:rPr>
            </w:pPr>
          </w:p>
        </w:tc>
        <w:tc>
          <w:tcPr>
            <w:tcW w:w="1140" w:type="dxa"/>
          </w:tcPr>
          <w:p w14:paraId="674C252E" w14:textId="77777777" w:rsidR="00E6288F" w:rsidRPr="009B2BD3" w:rsidRDefault="00E6288F" w:rsidP="00867AB0">
            <w:pPr>
              <w:pStyle w:val="12"/>
              <w:rPr>
                <w:rFonts w:ascii="標楷體" w:hAnsi="標楷體"/>
              </w:rPr>
            </w:pPr>
          </w:p>
        </w:tc>
        <w:tc>
          <w:tcPr>
            <w:tcW w:w="1440" w:type="dxa"/>
          </w:tcPr>
          <w:p w14:paraId="6F3B4BA5" w14:textId="77777777" w:rsidR="00E6288F" w:rsidRPr="009B2BD3" w:rsidRDefault="00E6288F" w:rsidP="00867AB0">
            <w:pPr>
              <w:pStyle w:val="12"/>
              <w:rPr>
                <w:rFonts w:ascii="標楷體" w:hAnsi="標楷體"/>
              </w:rPr>
            </w:pPr>
          </w:p>
        </w:tc>
      </w:tr>
    </w:tbl>
    <w:p w14:paraId="21C018A8" w14:textId="77777777" w:rsidR="00200D13" w:rsidRPr="00362205" w:rsidRDefault="00200D13" w:rsidP="00200D13">
      <w:pPr>
        <w:pStyle w:val="af8"/>
        <w:jc w:val="left"/>
        <w:rPr>
          <w:rFonts w:ascii="標楷體" w:hAnsi="標楷體"/>
        </w:rPr>
      </w:pPr>
      <w:r w:rsidRPr="00362205">
        <w:rPr>
          <w:rFonts w:ascii="標楷體" w:hAnsi="標楷體"/>
        </w:rPr>
        <w:br/>
      </w:r>
    </w:p>
    <w:p w14:paraId="617EAD43" w14:textId="77777777" w:rsidR="0011788D" w:rsidRPr="00362205" w:rsidRDefault="00D22C68" w:rsidP="00D22C68">
      <w:pPr>
        <w:pStyle w:val="af8"/>
        <w:rPr>
          <w:rFonts w:ascii="標楷體" w:hAnsi="標楷體"/>
        </w:rPr>
      </w:pPr>
      <w:r w:rsidRPr="00362205">
        <w:rPr>
          <w:rFonts w:ascii="標楷體" w:hAnsi="標楷體"/>
        </w:rPr>
        <w:br w:type="page"/>
      </w:r>
      <w:r w:rsidR="0011788D" w:rsidRPr="00362205">
        <w:rPr>
          <w:rFonts w:ascii="標楷體" w:hAnsi="標楷體"/>
        </w:rPr>
        <w:lastRenderedPageBreak/>
        <w:t>目　　錄</w:t>
      </w:r>
    </w:p>
    <w:p w14:paraId="53C9C113" w14:textId="77777777" w:rsidR="00CB7D59" w:rsidRDefault="00F3413C">
      <w:pPr>
        <w:pStyle w:val="13"/>
        <w:rPr>
          <w:rFonts w:asciiTheme="minorHAnsi" w:eastAsiaTheme="minorEastAsia" w:hAnsiTheme="minorHAnsi" w:cstheme="minorBidi"/>
          <w:b w:val="0"/>
          <w:caps w:val="0"/>
          <w:sz w:val="24"/>
          <w:szCs w:val="22"/>
        </w:rPr>
      </w:pPr>
      <w:r w:rsidRPr="00362205">
        <w:rPr>
          <w:rFonts w:ascii="標楷體" w:hAnsi="標楷體"/>
        </w:rPr>
        <w:fldChar w:fldCharType="begin"/>
      </w:r>
      <w:r w:rsidR="0011788D" w:rsidRPr="00362205">
        <w:rPr>
          <w:rFonts w:ascii="標楷體" w:hAnsi="標楷體"/>
        </w:rPr>
        <w:instrText xml:space="preserve"> TOC \o "1-2" \h \z </w:instrText>
      </w:r>
      <w:r w:rsidRPr="00362205">
        <w:rPr>
          <w:rFonts w:ascii="標楷體" w:hAnsi="標楷體"/>
        </w:rPr>
        <w:fldChar w:fldCharType="separate"/>
      </w:r>
      <w:hyperlink w:anchor="_Toc32500222" w:history="1">
        <w:r w:rsidR="00CB7D59" w:rsidRPr="008A3BE4">
          <w:rPr>
            <w:rStyle w:val="a7"/>
            <w:rFonts w:ascii="標楷體" w:hAnsi="標楷體" w:hint="eastAsia"/>
          </w:rPr>
          <w:t>第</w:t>
        </w:r>
        <w:r w:rsidR="00CB7D59" w:rsidRPr="008A3BE4">
          <w:rPr>
            <w:rStyle w:val="a7"/>
            <w:rFonts w:ascii="標楷體" w:hAnsi="標楷體"/>
          </w:rPr>
          <w:t>1</w:t>
        </w:r>
        <w:r w:rsidR="00CB7D59" w:rsidRPr="008A3BE4">
          <w:rPr>
            <w:rStyle w:val="a7"/>
            <w:rFonts w:ascii="標楷體" w:hAnsi="標楷體" w:hint="eastAsia"/>
          </w:rPr>
          <w:t>章</w:t>
        </w:r>
        <w:r w:rsidR="00CB7D59" w:rsidRPr="008A3BE4">
          <w:rPr>
            <w:rStyle w:val="a7"/>
            <w:rFonts w:ascii="標楷體" w:hAnsi="標楷體"/>
          </w:rPr>
          <w:t xml:space="preserve"> </w:t>
        </w:r>
        <w:r w:rsidR="00CB7D59" w:rsidRPr="008A3BE4">
          <w:rPr>
            <w:rStyle w:val="a7"/>
            <w:rFonts w:ascii="標楷體" w:hAnsi="標楷體" w:hint="eastAsia"/>
          </w:rPr>
          <w:t>概述</w:t>
        </w:r>
        <w:r w:rsidR="00CB7D59">
          <w:rPr>
            <w:webHidden/>
          </w:rPr>
          <w:tab/>
        </w:r>
        <w:r w:rsidR="00CB7D59">
          <w:rPr>
            <w:webHidden/>
          </w:rPr>
          <w:fldChar w:fldCharType="begin"/>
        </w:r>
        <w:r w:rsidR="00CB7D59">
          <w:rPr>
            <w:webHidden/>
          </w:rPr>
          <w:instrText xml:space="preserve"> PAGEREF _Toc32500222 \h </w:instrText>
        </w:r>
        <w:r w:rsidR="00CB7D59">
          <w:rPr>
            <w:webHidden/>
          </w:rPr>
        </w:r>
        <w:r w:rsidR="00CB7D59">
          <w:rPr>
            <w:webHidden/>
          </w:rPr>
          <w:fldChar w:fldCharType="separate"/>
        </w:r>
        <w:r w:rsidR="00CB7D59">
          <w:rPr>
            <w:webHidden/>
          </w:rPr>
          <w:t>1</w:t>
        </w:r>
        <w:r w:rsidR="00CB7D59">
          <w:rPr>
            <w:webHidden/>
          </w:rPr>
          <w:fldChar w:fldCharType="end"/>
        </w:r>
      </w:hyperlink>
    </w:p>
    <w:p w14:paraId="7E00D8A8" w14:textId="77777777" w:rsidR="00CB7D59" w:rsidRDefault="005B449C">
      <w:pPr>
        <w:pStyle w:val="22"/>
        <w:rPr>
          <w:rFonts w:asciiTheme="minorHAnsi" w:eastAsiaTheme="minorEastAsia" w:hAnsiTheme="minorHAnsi" w:cstheme="minorBidi"/>
          <w:szCs w:val="22"/>
        </w:rPr>
      </w:pPr>
      <w:hyperlink w:anchor="_Toc32500223" w:history="1">
        <w:r w:rsidR="00CB7D59" w:rsidRPr="008A3BE4">
          <w:rPr>
            <w:rStyle w:val="a7"/>
            <w:rFonts w:ascii="標楷體" w:hAnsi="標楷體"/>
          </w:rPr>
          <w:t xml:space="preserve">1.1    </w:t>
        </w:r>
        <w:r w:rsidR="00CB7D59" w:rsidRPr="008A3BE4">
          <w:rPr>
            <w:rStyle w:val="a7"/>
            <w:rFonts w:ascii="標楷體" w:hAnsi="標楷體" w:hint="eastAsia"/>
          </w:rPr>
          <w:t>專案名稱</w:t>
        </w:r>
        <w:r w:rsidR="00CB7D59">
          <w:rPr>
            <w:webHidden/>
          </w:rPr>
          <w:tab/>
        </w:r>
        <w:r w:rsidR="00CB7D59">
          <w:rPr>
            <w:webHidden/>
          </w:rPr>
          <w:fldChar w:fldCharType="begin"/>
        </w:r>
        <w:r w:rsidR="00CB7D59">
          <w:rPr>
            <w:webHidden/>
          </w:rPr>
          <w:instrText xml:space="preserve"> PAGEREF _Toc32500223 \h </w:instrText>
        </w:r>
        <w:r w:rsidR="00CB7D59">
          <w:rPr>
            <w:webHidden/>
          </w:rPr>
        </w:r>
        <w:r w:rsidR="00CB7D59">
          <w:rPr>
            <w:webHidden/>
          </w:rPr>
          <w:fldChar w:fldCharType="separate"/>
        </w:r>
        <w:r w:rsidR="00CB7D59">
          <w:rPr>
            <w:webHidden/>
          </w:rPr>
          <w:t>1</w:t>
        </w:r>
        <w:r w:rsidR="00CB7D59">
          <w:rPr>
            <w:webHidden/>
          </w:rPr>
          <w:fldChar w:fldCharType="end"/>
        </w:r>
      </w:hyperlink>
    </w:p>
    <w:p w14:paraId="01848E4F" w14:textId="77777777" w:rsidR="00CB7D59" w:rsidRDefault="005B449C">
      <w:pPr>
        <w:pStyle w:val="22"/>
        <w:rPr>
          <w:rFonts w:asciiTheme="minorHAnsi" w:eastAsiaTheme="minorEastAsia" w:hAnsiTheme="minorHAnsi" w:cstheme="minorBidi"/>
          <w:szCs w:val="22"/>
        </w:rPr>
      </w:pPr>
      <w:hyperlink w:anchor="_Toc32500224" w:history="1">
        <w:r w:rsidR="00CB7D59" w:rsidRPr="008A3BE4">
          <w:rPr>
            <w:rStyle w:val="a7"/>
            <w:rFonts w:ascii="標楷體" w:hAnsi="標楷體"/>
          </w:rPr>
          <w:t xml:space="preserve">1.2    </w:t>
        </w:r>
        <w:r w:rsidR="00CB7D59" w:rsidRPr="008A3BE4">
          <w:rPr>
            <w:rStyle w:val="a7"/>
            <w:rFonts w:ascii="標楷體" w:hAnsi="標楷體" w:hint="eastAsia"/>
          </w:rPr>
          <w:t>專案目標</w:t>
        </w:r>
        <w:r w:rsidR="00CB7D59">
          <w:rPr>
            <w:webHidden/>
          </w:rPr>
          <w:tab/>
        </w:r>
        <w:r w:rsidR="00CB7D59">
          <w:rPr>
            <w:webHidden/>
          </w:rPr>
          <w:fldChar w:fldCharType="begin"/>
        </w:r>
        <w:r w:rsidR="00CB7D59">
          <w:rPr>
            <w:webHidden/>
          </w:rPr>
          <w:instrText xml:space="preserve"> PAGEREF _Toc32500224 \h </w:instrText>
        </w:r>
        <w:r w:rsidR="00CB7D59">
          <w:rPr>
            <w:webHidden/>
          </w:rPr>
        </w:r>
        <w:r w:rsidR="00CB7D59">
          <w:rPr>
            <w:webHidden/>
          </w:rPr>
          <w:fldChar w:fldCharType="separate"/>
        </w:r>
        <w:r w:rsidR="00CB7D59">
          <w:rPr>
            <w:webHidden/>
          </w:rPr>
          <w:t>1</w:t>
        </w:r>
        <w:r w:rsidR="00CB7D59">
          <w:rPr>
            <w:webHidden/>
          </w:rPr>
          <w:fldChar w:fldCharType="end"/>
        </w:r>
      </w:hyperlink>
    </w:p>
    <w:p w14:paraId="5554281E" w14:textId="77777777" w:rsidR="00CB7D59" w:rsidRDefault="005B449C">
      <w:pPr>
        <w:pStyle w:val="22"/>
        <w:rPr>
          <w:rFonts w:asciiTheme="minorHAnsi" w:eastAsiaTheme="minorEastAsia" w:hAnsiTheme="minorHAnsi" w:cstheme="minorBidi"/>
          <w:szCs w:val="22"/>
        </w:rPr>
      </w:pPr>
      <w:hyperlink w:anchor="_Toc32500225" w:history="1">
        <w:r w:rsidR="00CB7D59" w:rsidRPr="008A3BE4">
          <w:rPr>
            <w:rStyle w:val="a7"/>
            <w:rFonts w:ascii="標楷體" w:hAnsi="標楷體"/>
          </w:rPr>
          <w:t xml:space="preserve">1.3    </w:t>
        </w:r>
        <w:r w:rsidR="00CB7D59" w:rsidRPr="008A3BE4">
          <w:rPr>
            <w:rStyle w:val="a7"/>
            <w:rFonts w:ascii="標楷體" w:hAnsi="標楷體" w:hint="eastAsia"/>
          </w:rPr>
          <w:t>系統範圍</w:t>
        </w:r>
        <w:r w:rsidR="00CB7D59">
          <w:rPr>
            <w:webHidden/>
          </w:rPr>
          <w:tab/>
        </w:r>
        <w:r w:rsidR="00CB7D59">
          <w:rPr>
            <w:webHidden/>
          </w:rPr>
          <w:fldChar w:fldCharType="begin"/>
        </w:r>
        <w:r w:rsidR="00CB7D59">
          <w:rPr>
            <w:webHidden/>
          </w:rPr>
          <w:instrText xml:space="preserve"> PAGEREF _Toc32500225 \h </w:instrText>
        </w:r>
        <w:r w:rsidR="00CB7D59">
          <w:rPr>
            <w:webHidden/>
          </w:rPr>
        </w:r>
        <w:r w:rsidR="00CB7D59">
          <w:rPr>
            <w:webHidden/>
          </w:rPr>
          <w:fldChar w:fldCharType="separate"/>
        </w:r>
        <w:r w:rsidR="00CB7D59">
          <w:rPr>
            <w:webHidden/>
          </w:rPr>
          <w:t>2</w:t>
        </w:r>
        <w:r w:rsidR="00CB7D59">
          <w:rPr>
            <w:webHidden/>
          </w:rPr>
          <w:fldChar w:fldCharType="end"/>
        </w:r>
      </w:hyperlink>
    </w:p>
    <w:p w14:paraId="1893E251" w14:textId="77777777" w:rsidR="00CB7D59" w:rsidRDefault="005B449C">
      <w:pPr>
        <w:pStyle w:val="13"/>
        <w:rPr>
          <w:rFonts w:asciiTheme="minorHAnsi" w:eastAsiaTheme="minorEastAsia" w:hAnsiTheme="minorHAnsi" w:cstheme="minorBidi"/>
          <w:b w:val="0"/>
          <w:caps w:val="0"/>
          <w:sz w:val="24"/>
          <w:szCs w:val="22"/>
        </w:rPr>
      </w:pPr>
      <w:hyperlink w:anchor="_Toc32500226" w:history="1">
        <w:r w:rsidR="00CB7D59" w:rsidRPr="008A3BE4">
          <w:rPr>
            <w:rStyle w:val="a7"/>
            <w:rFonts w:ascii="標楷體" w:hAnsi="標楷體" w:hint="eastAsia"/>
          </w:rPr>
          <w:t>第</w:t>
        </w:r>
        <w:r w:rsidR="00CB7D59" w:rsidRPr="008A3BE4">
          <w:rPr>
            <w:rStyle w:val="a7"/>
            <w:rFonts w:ascii="標楷體" w:hAnsi="標楷體"/>
          </w:rPr>
          <w:t>2</w:t>
        </w:r>
        <w:r w:rsidR="00CB7D59" w:rsidRPr="008A3BE4">
          <w:rPr>
            <w:rStyle w:val="a7"/>
            <w:rFonts w:ascii="標楷體" w:hAnsi="標楷體" w:hint="eastAsia"/>
          </w:rPr>
          <w:t>章</w:t>
        </w:r>
        <w:r w:rsidR="00CB7D59" w:rsidRPr="008A3BE4">
          <w:rPr>
            <w:rStyle w:val="a7"/>
            <w:rFonts w:ascii="標楷體" w:hAnsi="標楷體"/>
          </w:rPr>
          <w:t xml:space="preserve"> </w:t>
        </w:r>
        <w:r w:rsidR="00CB7D59" w:rsidRPr="008A3BE4">
          <w:rPr>
            <w:rStyle w:val="a7"/>
            <w:rFonts w:ascii="標楷體" w:hAnsi="標楷體" w:hint="eastAsia"/>
          </w:rPr>
          <w:t>需求說明</w:t>
        </w:r>
        <w:r w:rsidR="00CB7D59">
          <w:rPr>
            <w:webHidden/>
          </w:rPr>
          <w:tab/>
        </w:r>
        <w:r w:rsidR="00CB7D59">
          <w:rPr>
            <w:webHidden/>
          </w:rPr>
          <w:fldChar w:fldCharType="begin"/>
        </w:r>
        <w:r w:rsidR="00CB7D59">
          <w:rPr>
            <w:webHidden/>
          </w:rPr>
          <w:instrText xml:space="preserve"> PAGEREF _Toc32500226 \h </w:instrText>
        </w:r>
        <w:r w:rsidR="00CB7D59">
          <w:rPr>
            <w:webHidden/>
          </w:rPr>
        </w:r>
        <w:r w:rsidR="00CB7D59">
          <w:rPr>
            <w:webHidden/>
          </w:rPr>
          <w:fldChar w:fldCharType="separate"/>
        </w:r>
        <w:r w:rsidR="00CB7D59">
          <w:rPr>
            <w:webHidden/>
          </w:rPr>
          <w:t>3</w:t>
        </w:r>
        <w:r w:rsidR="00CB7D59">
          <w:rPr>
            <w:webHidden/>
          </w:rPr>
          <w:fldChar w:fldCharType="end"/>
        </w:r>
      </w:hyperlink>
    </w:p>
    <w:p w14:paraId="7C5DED14" w14:textId="77777777" w:rsidR="00CB7D59" w:rsidRDefault="005B449C">
      <w:pPr>
        <w:pStyle w:val="22"/>
        <w:rPr>
          <w:rFonts w:asciiTheme="minorHAnsi" w:eastAsiaTheme="minorEastAsia" w:hAnsiTheme="minorHAnsi" w:cstheme="minorBidi"/>
          <w:szCs w:val="22"/>
        </w:rPr>
      </w:pPr>
      <w:hyperlink w:anchor="_Toc32500227" w:history="1">
        <w:r w:rsidR="00CB7D59" w:rsidRPr="008A3BE4">
          <w:rPr>
            <w:rStyle w:val="a7"/>
            <w:rFonts w:ascii="標楷體" w:hAnsi="標楷體"/>
          </w:rPr>
          <w:t xml:space="preserve">2.1    </w:t>
        </w:r>
        <w:r w:rsidR="00CB7D59" w:rsidRPr="008A3BE4">
          <w:rPr>
            <w:rStyle w:val="a7"/>
            <w:rFonts w:ascii="標楷體" w:hAnsi="標楷體" w:hint="eastAsia"/>
          </w:rPr>
          <w:t>功能性需求</w:t>
        </w:r>
        <w:r w:rsidR="00CB7D59">
          <w:rPr>
            <w:webHidden/>
          </w:rPr>
          <w:tab/>
        </w:r>
        <w:r w:rsidR="00CB7D59">
          <w:rPr>
            <w:webHidden/>
          </w:rPr>
          <w:fldChar w:fldCharType="begin"/>
        </w:r>
        <w:r w:rsidR="00CB7D59">
          <w:rPr>
            <w:webHidden/>
          </w:rPr>
          <w:instrText xml:space="preserve"> PAGEREF _Toc32500227 \h </w:instrText>
        </w:r>
        <w:r w:rsidR="00CB7D59">
          <w:rPr>
            <w:webHidden/>
          </w:rPr>
        </w:r>
        <w:r w:rsidR="00CB7D59">
          <w:rPr>
            <w:webHidden/>
          </w:rPr>
          <w:fldChar w:fldCharType="separate"/>
        </w:r>
        <w:r w:rsidR="00CB7D59">
          <w:rPr>
            <w:webHidden/>
          </w:rPr>
          <w:t>3</w:t>
        </w:r>
        <w:r w:rsidR="00CB7D59">
          <w:rPr>
            <w:webHidden/>
          </w:rPr>
          <w:fldChar w:fldCharType="end"/>
        </w:r>
      </w:hyperlink>
    </w:p>
    <w:p w14:paraId="3A5D0630" w14:textId="77777777" w:rsidR="00CB7D59" w:rsidRDefault="005B449C">
      <w:pPr>
        <w:pStyle w:val="22"/>
        <w:rPr>
          <w:rFonts w:asciiTheme="minorHAnsi" w:eastAsiaTheme="minorEastAsia" w:hAnsiTheme="minorHAnsi" w:cstheme="minorBidi"/>
          <w:szCs w:val="22"/>
        </w:rPr>
      </w:pPr>
      <w:hyperlink w:anchor="_Toc32500228" w:history="1">
        <w:r w:rsidR="00CB7D59" w:rsidRPr="008A3BE4">
          <w:rPr>
            <w:rStyle w:val="a7"/>
            <w:rFonts w:ascii="標楷體" w:hAnsi="標楷體"/>
          </w:rPr>
          <w:t xml:space="preserve">2.2    </w:t>
        </w:r>
        <w:r w:rsidR="00CB7D59" w:rsidRPr="008A3BE4">
          <w:rPr>
            <w:rStyle w:val="a7"/>
            <w:rFonts w:ascii="標楷體" w:hAnsi="標楷體" w:hint="eastAsia"/>
          </w:rPr>
          <w:t>非功能性需求</w:t>
        </w:r>
        <w:r w:rsidR="00CB7D59">
          <w:rPr>
            <w:webHidden/>
          </w:rPr>
          <w:tab/>
        </w:r>
        <w:r w:rsidR="00CB7D59">
          <w:rPr>
            <w:webHidden/>
          </w:rPr>
          <w:fldChar w:fldCharType="begin"/>
        </w:r>
        <w:r w:rsidR="00CB7D59">
          <w:rPr>
            <w:webHidden/>
          </w:rPr>
          <w:instrText xml:space="preserve"> PAGEREF _Toc32500228 \h </w:instrText>
        </w:r>
        <w:r w:rsidR="00CB7D59">
          <w:rPr>
            <w:webHidden/>
          </w:rPr>
        </w:r>
        <w:r w:rsidR="00CB7D59">
          <w:rPr>
            <w:webHidden/>
          </w:rPr>
          <w:fldChar w:fldCharType="separate"/>
        </w:r>
        <w:r w:rsidR="00CB7D59">
          <w:rPr>
            <w:webHidden/>
          </w:rPr>
          <w:t>7</w:t>
        </w:r>
        <w:r w:rsidR="00CB7D59">
          <w:rPr>
            <w:webHidden/>
          </w:rPr>
          <w:fldChar w:fldCharType="end"/>
        </w:r>
      </w:hyperlink>
    </w:p>
    <w:p w14:paraId="1DC324E6" w14:textId="77777777" w:rsidR="00CB7D59" w:rsidRDefault="005B449C">
      <w:pPr>
        <w:pStyle w:val="13"/>
        <w:rPr>
          <w:rFonts w:asciiTheme="minorHAnsi" w:eastAsiaTheme="minorEastAsia" w:hAnsiTheme="minorHAnsi" w:cstheme="minorBidi"/>
          <w:b w:val="0"/>
          <w:caps w:val="0"/>
          <w:sz w:val="24"/>
          <w:szCs w:val="22"/>
        </w:rPr>
      </w:pPr>
      <w:hyperlink w:anchor="_Toc32500229" w:history="1">
        <w:r w:rsidR="00CB7D59" w:rsidRPr="008A3BE4">
          <w:rPr>
            <w:rStyle w:val="a7"/>
            <w:rFonts w:ascii="標楷體" w:hAnsi="標楷體" w:hint="eastAsia"/>
          </w:rPr>
          <w:t>第</w:t>
        </w:r>
        <w:r w:rsidR="00CB7D59" w:rsidRPr="008A3BE4">
          <w:rPr>
            <w:rStyle w:val="a7"/>
            <w:rFonts w:ascii="標楷體" w:hAnsi="標楷體"/>
          </w:rPr>
          <w:t>3</w:t>
        </w:r>
        <w:r w:rsidR="00CB7D59" w:rsidRPr="008A3BE4">
          <w:rPr>
            <w:rStyle w:val="a7"/>
            <w:rFonts w:ascii="標楷體" w:hAnsi="標楷體" w:hint="eastAsia"/>
          </w:rPr>
          <w:t>章</w:t>
        </w:r>
        <w:r w:rsidR="00CB7D59" w:rsidRPr="008A3BE4">
          <w:rPr>
            <w:rStyle w:val="a7"/>
            <w:rFonts w:ascii="標楷體" w:hAnsi="標楷體"/>
          </w:rPr>
          <w:t xml:space="preserve"> </w:t>
        </w:r>
        <w:r w:rsidR="00CB7D59" w:rsidRPr="008A3BE4">
          <w:rPr>
            <w:rStyle w:val="a7"/>
            <w:rFonts w:ascii="標楷體" w:hAnsi="標楷體" w:hint="eastAsia"/>
          </w:rPr>
          <w:t>系統需求</w:t>
        </w:r>
        <w:r w:rsidR="00CB7D59">
          <w:rPr>
            <w:webHidden/>
          </w:rPr>
          <w:tab/>
        </w:r>
        <w:r w:rsidR="00CB7D59">
          <w:rPr>
            <w:webHidden/>
          </w:rPr>
          <w:fldChar w:fldCharType="begin"/>
        </w:r>
        <w:r w:rsidR="00CB7D59">
          <w:rPr>
            <w:webHidden/>
          </w:rPr>
          <w:instrText xml:space="preserve"> PAGEREF _Toc32500229 \h </w:instrText>
        </w:r>
        <w:r w:rsidR="00CB7D59">
          <w:rPr>
            <w:webHidden/>
          </w:rPr>
        </w:r>
        <w:r w:rsidR="00CB7D59">
          <w:rPr>
            <w:webHidden/>
          </w:rPr>
          <w:fldChar w:fldCharType="separate"/>
        </w:r>
        <w:r w:rsidR="00CB7D59">
          <w:rPr>
            <w:webHidden/>
          </w:rPr>
          <w:t>8</w:t>
        </w:r>
        <w:r w:rsidR="00CB7D59">
          <w:rPr>
            <w:webHidden/>
          </w:rPr>
          <w:fldChar w:fldCharType="end"/>
        </w:r>
      </w:hyperlink>
    </w:p>
    <w:p w14:paraId="626B4DA4" w14:textId="77777777" w:rsidR="00CB7D59" w:rsidRDefault="005B449C">
      <w:pPr>
        <w:pStyle w:val="22"/>
        <w:rPr>
          <w:rFonts w:asciiTheme="minorHAnsi" w:eastAsiaTheme="minorEastAsia" w:hAnsiTheme="minorHAnsi" w:cstheme="minorBidi"/>
          <w:szCs w:val="22"/>
        </w:rPr>
      </w:pPr>
      <w:hyperlink w:anchor="_Toc32500230" w:history="1">
        <w:r w:rsidR="00CB7D59" w:rsidRPr="008A3BE4">
          <w:rPr>
            <w:rStyle w:val="a7"/>
            <w:rFonts w:ascii="標楷體" w:hAnsi="標楷體"/>
          </w:rPr>
          <w:t xml:space="preserve">3.1    </w:t>
        </w:r>
        <w:r w:rsidR="00CB7D59" w:rsidRPr="008A3BE4">
          <w:rPr>
            <w:rStyle w:val="a7"/>
            <w:rFonts w:ascii="標楷體" w:hAnsi="標楷體" w:hint="eastAsia"/>
          </w:rPr>
          <w:t>系統功能結構圖</w:t>
        </w:r>
        <w:r w:rsidR="00CB7D59">
          <w:rPr>
            <w:webHidden/>
          </w:rPr>
          <w:tab/>
        </w:r>
        <w:r w:rsidR="00CB7D59">
          <w:rPr>
            <w:webHidden/>
          </w:rPr>
          <w:fldChar w:fldCharType="begin"/>
        </w:r>
        <w:r w:rsidR="00CB7D59">
          <w:rPr>
            <w:webHidden/>
          </w:rPr>
          <w:instrText xml:space="preserve"> PAGEREF _Toc32500230 \h </w:instrText>
        </w:r>
        <w:r w:rsidR="00CB7D59">
          <w:rPr>
            <w:webHidden/>
          </w:rPr>
        </w:r>
        <w:r w:rsidR="00CB7D59">
          <w:rPr>
            <w:webHidden/>
          </w:rPr>
          <w:fldChar w:fldCharType="separate"/>
        </w:r>
        <w:r w:rsidR="00CB7D59">
          <w:rPr>
            <w:webHidden/>
          </w:rPr>
          <w:t>8</w:t>
        </w:r>
        <w:r w:rsidR="00CB7D59">
          <w:rPr>
            <w:webHidden/>
          </w:rPr>
          <w:fldChar w:fldCharType="end"/>
        </w:r>
      </w:hyperlink>
    </w:p>
    <w:p w14:paraId="498E6E5C" w14:textId="77777777" w:rsidR="00CB7D59" w:rsidRDefault="005B449C">
      <w:pPr>
        <w:pStyle w:val="22"/>
        <w:rPr>
          <w:rFonts w:asciiTheme="minorHAnsi" w:eastAsiaTheme="minorEastAsia" w:hAnsiTheme="minorHAnsi" w:cstheme="minorBidi"/>
          <w:szCs w:val="22"/>
        </w:rPr>
      </w:pPr>
      <w:hyperlink w:anchor="_Toc32500231" w:history="1">
        <w:r w:rsidR="00CB7D59" w:rsidRPr="008A3BE4">
          <w:rPr>
            <w:rStyle w:val="a7"/>
            <w:rFonts w:ascii="標楷體" w:hAnsi="標楷體"/>
          </w:rPr>
          <w:t xml:space="preserve">3.2    </w:t>
        </w:r>
        <w:r w:rsidR="00CB7D59" w:rsidRPr="008A3BE4">
          <w:rPr>
            <w:rStyle w:val="a7"/>
            <w:rFonts w:ascii="標楷體" w:hAnsi="標楷體" w:hint="eastAsia"/>
          </w:rPr>
          <w:t>系統功能說明</w:t>
        </w:r>
        <w:r w:rsidR="00CB7D59">
          <w:rPr>
            <w:webHidden/>
          </w:rPr>
          <w:tab/>
        </w:r>
        <w:r w:rsidR="00CB7D59">
          <w:rPr>
            <w:webHidden/>
          </w:rPr>
          <w:fldChar w:fldCharType="begin"/>
        </w:r>
        <w:r w:rsidR="00CB7D59">
          <w:rPr>
            <w:webHidden/>
          </w:rPr>
          <w:instrText xml:space="preserve"> PAGEREF _Toc32500231 \h </w:instrText>
        </w:r>
        <w:r w:rsidR="00CB7D59">
          <w:rPr>
            <w:webHidden/>
          </w:rPr>
        </w:r>
        <w:r w:rsidR="00CB7D59">
          <w:rPr>
            <w:webHidden/>
          </w:rPr>
          <w:fldChar w:fldCharType="separate"/>
        </w:r>
        <w:r w:rsidR="00CB7D59">
          <w:rPr>
            <w:webHidden/>
          </w:rPr>
          <w:t>11</w:t>
        </w:r>
        <w:r w:rsidR="00CB7D59">
          <w:rPr>
            <w:webHidden/>
          </w:rPr>
          <w:fldChar w:fldCharType="end"/>
        </w:r>
      </w:hyperlink>
    </w:p>
    <w:p w14:paraId="782C9AD5" w14:textId="77777777" w:rsidR="00CB7D59" w:rsidRDefault="005B449C">
      <w:pPr>
        <w:pStyle w:val="13"/>
        <w:rPr>
          <w:rFonts w:asciiTheme="minorHAnsi" w:eastAsiaTheme="minorEastAsia" w:hAnsiTheme="minorHAnsi" w:cstheme="minorBidi"/>
          <w:b w:val="0"/>
          <w:caps w:val="0"/>
          <w:sz w:val="24"/>
          <w:szCs w:val="22"/>
        </w:rPr>
      </w:pPr>
      <w:hyperlink w:anchor="_Toc32500232" w:history="1">
        <w:r w:rsidR="00CB7D59" w:rsidRPr="008A3BE4">
          <w:rPr>
            <w:rStyle w:val="a7"/>
            <w:rFonts w:ascii="標楷體" w:hAnsi="標楷體" w:hint="eastAsia"/>
          </w:rPr>
          <w:t>第</w:t>
        </w:r>
        <w:r w:rsidR="00CB7D59" w:rsidRPr="008A3BE4">
          <w:rPr>
            <w:rStyle w:val="a7"/>
            <w:rFonts w:ascii="標楷體" w:hAnsi="標楷體"/>
          </w:rPr>
          <w:t>4</w:t>
        </w:r>
        <w:r w:rsidR="00CB7D59" w:rsidRPr="008A3BE4">
          <w:rPr>
            <w:rStyle w:val="a7"/>
            <w:rFonts w:ascii="標楷體" w:hAnsi="標楷體" w:hint="eastAsia"/>
          </w:rPr>
          <w:t>章</w:t>
        </w:r>
        <w:r w:rsidR="00CB7D59" w:rsidRPr="008A3BE4">
          <w:rPr>
            <w:rStyle w:val="a7"/>
            <w:rFonts w:ascii="標楷體" w:hAnsi="標楷體"/>
          </w:rPr>
          <w:t xml:space="preserve"> </w:t>
        </w:r>
        <w:r w:rsidR="00CB7D59" w:rsidRPr="008A3BE4">
          <w:rPr>
            <w:rStyle w:val="a7"/>
            <w:rFonts w:ascii="標楷體" w:hAnsi="標楷體" w:hint="eastAsia"/>
          </w:rPr>
          <w:t>其他與附件</w:t>
        </w:r>
        <w:r w:rsidR="00CB7D59">
          <w:rPr>
            <w:webHidden/>
          </w:rPr>
          <w:tab/>
        </w:r>
        <w:r w:rsidR="00CB7D59">
          <w:rPr>
            <w:webHidden/>
          </w:rPr>
          <w:fldChar w:fldCharType="begin"/>
        </w:r>
        <w:r w:rsidR="00CB7D59">
          <w:rPr>
            <w:webHidden/>
          </w:rPr>
          <w:instrText xml:space="preserve"> PAGEREF _Toc32500232 \h </w:instrText>
        </w:r>
        <w:r w:rsidR="00CB7D59">
          <w:rPr>
            <w:webHidden/>
          </w:rPr>
        </w:r>
        <w:r w:rsidR="00CB7D59">
          <w:rPr>
            <w:webHidden/>
          </w:rPr>
          <w:fldChar w:fldCharType="separate"/>
        </w:r>
        <w:r w:rsidR="00CB7D59">
          <w:rPr>
            <w:webHidden/>
          </w:rPr>
          <w:t>168</w:t>
        </w:r>
        <w:r w:rsidR="00CB7D59">
          <w:rPr>
            <w:webHidden/>
          </w:rPr>
          <w:fldChar w:fldCharType="end"/>
        </w:r>
      </w:hyperlink>
    </w:p>
    <w:p w14:paraId="623CCE4B" w14:textId="77777777" w:rsidR="00CB7D59" w:rsidRDefault="005B449C">
      <w:pPr>
        <w:pStyle w:val="22"/>
        <w:rPr>
          <w:rFonts w:asciiTheme="minorHAnsi" w:eastAsiaTheme="minorEastAsia" w:hAnsiTheme="minorHAnsi" w:cstheme="minorBidi"/>
          <w:szCs w:val="22"/>
        </w:rPr>
      </w:pPr>
      <w:hyperlink w:anchor="_Toc32500233" w:history="1">
        <w:r w:rsidR="00CB7D59" w:rsidRPr="008A3BE4">
          <w:rPr>
            <w:rStyle w:val="a7"/>
            <w:rFonts w:ascii="標楷體" w:hAnsi="標楷體"/>
          </w:rPr>
          <w:t xml:space="preserve">4.1    </w:t>
        </w:r>
        <w:r w:rsidR="00CB7D59" w:rsidRPr="008A3BE4">
          <w:rPr>
            <w:rStyle w:val="a7"/>
            <w:rFonts w:ascii="標楷體" w:hAnsi="標楷體" w:hint="eastAsia"/>
          </w:rPr>
          <w:t>其他</w:t>
        </w:r>
        <w:r w:rsidR="00CB7D59">
          <w:rPr>
            <w:webHidden/>
          </w:rPr>
          <w:tab/>
        </w:r>
        <w:r w:rsidR="00CB7D59">
          <w:rPr>
            <w:webHidden/>
          </w:rPr>
          <w:fldChar w:fldCharType="begin"/>
        </w:r>
        <w:r w:rsidR="00CB7D59">
          <w:rPr>
            <w:webHidden/>
          </w:rPr>
          <w:instrText xml:space="preserve"> PAGEREF _Toc32500233 \h </w:instrText>
        </w:r>
        <w:r w:rsidR="00CB7D59">
          <w:rPr>
            <w:webHidden/>
          </w:rPr>
        </w:r>
        <w:r w:rsidR="00CB7D59">
          <w:rPr>
            <w:webHidden/>
          </w:rPr>
          <w:fldChar w:fldCharType="separate"/>
        </w:r>
        <w:r w:rsidR="00CB7D59">
          <w:rPr>
            <w:webHidden/>
          </w:rPr>
          <w:t>168</w:t>
        </w:r>
        <w:r w:rsidR="00CB7D59">
          <w:rPr>
            <w:webHidden/>
          </w:rPr>
          <w:fldChar w:fldCharType="end"/>
        </w:r>
      </w:hyperlink>
    </w:p>
    <w:p w14:paraId="51C30942" w14:textId="77777777" w:rsidR="00CB7D59" w:rsidRDefault="005B449C">
      <w:pPr>
        <w:pStyle w:val="22"/>
        <w:rPr>
          <w:rFonts w:asciiTheme="minorHAnsi" w:eastAsiaTheme="minorEastAsia" w:hAnsiTheme="minorHAnsi" w:cstheme="minorBidi"/>
          <w:szCs w:val="22"/>
        </w:rPr>
      </w:pPr>
      <w:hyperlink w:anchor="_Toc32500234" w:history="1">
        <w:r w:rsidR="00CB7D59" w:rsidRPr="008A3BE4">
          <w:rPr>
            <w:rStyle w:val="a7"/>
            <w:rFonts w:ascii="標楷體" w:hAnsi="標楷體"/>
          </w:rPr>
          <w:t xml:space="preserve">4.2    </w:t>
        </w:r>
        <w:r w:rsidR="00CB7D59" w:rsidRPr="008A3BE4">
          <w:rPr>
            <w:rStyle w:val="a7"/>
            <w:rFonts w:ascii="標楷體" w:hAnsi="標楷體" w:hint="eastAsia"/>
          </w:rPr>
          <w:t>附件</w:t>
        </w:r>
        <w:r w:rsidR="00CB7D59">
          <w:rPr>
            <w:webHidden/>
          </w:rPr>
          <w:tab/>
        </w:r>
        <w:r w:rsidR="00CB7D59">
          <w:rPr>
            <w:webHidden/>
          </w:rPr>
          <w:fldChar w:fldCharType="begin"/>
        </w:r>
        <w:r w:rsidR="00CB7D59">
          <w:rPr>
            <w:webHidden/>
          </w:rPr>
          <w:instrText xml:space="preserve"> PAGEREF _Toc32500234 \h </w:instrText>
        </w:r>
        <w:r w:rsidR="00CB7D59">
          <w:rPr>
            <w:webHidden/>
          </w:rPr>
        </w:r>
        <w:r w:rsidR="00CB7D59">
          <w:rPr>
            <w:webHidden/>
          </w:rPr>
          <w:fldChar w:fldCharType="separate"/>
        </w:r>
        <w:r w:rsidR="00CB7D59">
          <w:rPr>
            <w:webHidden/>
          </w:rPr>
          <w:t>168</w:t>
        </w:r>
        <w:r w:rsidR="00CB7D59">
          <w:rPr>
            <w:webHidden/>
          </w:rPr>
          <w:fldChar w:fldCharType="end"/>
        </w:r>
      </w:hyperlink>
    </w:p>
    <w:p w14:paraId="696D8C51" w14:textId="77777777" w:rsidR="00B51EDA" w:rsidRPr="00362205" w:rsidRDefault="00F3413C" w:rsidP="0011788D">
      <w:pPr>
        <w:tabs>
          <w:tab w:val="left" w:pos="2486"/>
        </w:tabs>
        <w:rPr>
          <w:rFonts w:ascii="標楷體" w:eastAsia="標楷體" w:hAnsi="標楷體"/>
          <w:color w:val="000000"/>
        </w:rPr>
      </w:pPr>
      <w:r w:rsidRPr="00362205">
        <w:rPr>
          <w:rFonts w:ascii="標楷體" w:eastAsia="標楷體" w:hAnsi="標楷體"/>
        </w:rPr>
        <w:fldChar w:fldCharType="end"/>
      </w:r>
    </w:p>
    <w:p w14:paraId="2AACF9DC" w14:textId="77777777" w:rsidR="00B51EDA" w:rsidRPr="00362205" w:rsidRDefault="00B51EDA">
      <w:pPr>
        <w:rPr>
          <w:rFonts w:ascii="標楷體" w:eastAsia="標楷體" w:hAnsi="標楷體"/>
          <w:color w:val="000000"/>
        </w:rPr>
      </w:pPr>
    </w:p>
    <w:p w14:paraId="48FA3F1E" w14:textId="77777777" w:rsidR="00B51EDA" w:rsidRPr="00362205" w:rsidRDefault="00B51EDA">
      <w:pPr>
        <w:rPr>
          <w:rFonts w:ascii="標楷體" w:eastAsia="標楷體" w:hAnsi="標楷體"/>
          <w:color w:val="000000"/>
        </w:rPr>
      </w:pPr>
    </w:p>
    <w:p w14:paraId="435445B4" w14:textId="77777777" w:rsidR="00B51EDA" w:rsidRPr="00362205" w:rsidRDefault="00B51EDA">
      <w:pPr>
        <w:rPr>
          <w:rFonts w:ascii="標楷體" w:eastAsia="標楷體" w:hAnsi="標楷體"/>
          <w:color w:val="000000"/>
        </w:rPr>
      </w:pPr>
    </w:p>
    <w:p w14:paraId="1302E222" w14:textId="77777777" w:rsidR="00B51EDA" w:rsidRPr="00362205" w:rsidRDefault="00B51EDA">
      <w:pPr>
        <w:rPr>
          <w:rFonts w:ascii="標楷體" w:eastAsia="標楷體" w:hAnsi="標楷體"/>
          <w:color w:val="000000"/>
        </w:rPr>
      </w:pPr>
    </w:p>
    <w:p w14:paraId="70AA00B9" w14:textId="77777777" w:rsidR="00B51EDA" w:rsidRPr="00362205" w:rsidRDefault="00B51EDA">
      <w:pPr>
        <w:rPr>
          <w:rFonts w:ascii="標楷體" w:eastAsia="標楷體" w:hAnsi="標楷體"/>
          <w:color w:val="000000"/>
        </w:rPr>
      </w:pPr>
    </w:p>
    <w:p w14:paraId="44EAB942" w14:textId="77777777" w:rsidR="00B51EDA" w:rsidRPr="00362205" w:rsidRDefault="00B51EDA">
      <w:pPr>
        <w:rPr>
          <w:rFonts w:ascii="標楷體" w:eastAsia="標楷體" w:hAnsi="標楷體"/>
          <w:color w:val="000000"/>
        </w:rPr>
      </w:pPr>
    </w:p>
    <w:p w14:paraId="7BD20326" w14:textId="77777777" w:rsidR="00B51EDA" w:rsidRPr="00362205" w:rsidRDefault="00B51EDA">
      <w:pPr>
        <w:rPr>
          <w:rFonts w:ascii="標楷體" w:eastAsia="標楷體" w:hAnsi="標楷體"/>
          <w:color w:val="000000"/>
        </w:rPr>
      </w:pPr>
    </w:p>
    <w:p w14:paraId="42CFB168" w14:textId="77777777" w:rsidR="00B51EDA" w:rsidRPr="00362205" w:rsidRDefault="00B51EDA">
      <w:pPr>
        <w:rPr>
          <w:rFonts w:ascii="標楷體" w:eastAsia="標楷體" w:hAnsi="標楷體"/>
          <w:color w:val="000000"/>
        </w:rPr>
      </w:pPr>
    </w:p>
    <w:p w14:paraId="34D5AC23" w14:textId="77777777" w:rsidR="00B51EDA" w:rsidRPr="00362205" w:rsidRDefault="00B51EDA">
      <w:pPr>
        <w:rPr>
          <w:rFonts w:ascii="標楷體" w:eastAsia="標楷體" w:hAnsi="標楷體"/>
          <w:color w:val="000000"/>
        </w:rPr>
      </w:pPr>
    </w:p>
    <w:p w14:paraId="04398DE4" w14:textId="77777777" w:rsidR="00B51EDA" w:rsidRPr="00362205" w:rsidRDefault="00B51EDA">
      <w:pPr>
        <w:rPr>
          <w:rFonts w:ascii="標楷體" w:eastAsia="標楷體" w:hAnsi="標楷體"/>
          <w:color w:val="000000"/>
        </w:rPr>
      </w:pPr>
    </w:p>
    <w:p w14:paraId="2F0508C5" w14:textId="77777777" w:rsidR="00B51EDA" w:rsidRPr="00362205" w:rsidRDefault="00B51EDA">
      <w:pPr>
        <w:rPr>
          <w:rFonts w:ascii="標楷體" w:eastAsia="標楷體" w:hAnsi="標楷體"/>
          <w:color w:val="000000"/>
        </w:rPr>
      </w:pPr>
    </w:p>
    <w:p w14:paraId="6F2E3618" w14:textId="77777777" w:rsidR="00B51EDA" w:rsidRPr="00362205" w:rsidRDefault="00B51EDA">
      <w:pPr>
        <w:rPr>
          <w:rFonts w:ascii="標楷體" w:eastAsia="標楷體" w:hAnsi="標楷體"/>
          <w:color w:val="000000"/>
        </w:rPr>
      </w:pPr>
    </w:p>
    <w:p w14:paraId="5ADE3053" w14:textId="77777777" w:rsidR="0011788D" w:rsidRPr="00362205" w:rsidRDefault="0011788D">
      <w:pPr>
        <w:rPr>
          <w:rFonts w:ascii="標楷體" w:eastAsia="標楷體" w:hAnsi="標楷體"/>
          <w:color w:val="000000"/>
        </w:rPr>
      </w:pPr>
    </w:p>
    <w:p w14:paraId="18F0D8DD" w14:textId="77777777" w:rsidR="0011788D" w:rsidRPr="00362205" w:rsidRDefault="0011788D">
      <w:pPr>
        <w:rPr>
          <w:rFonts w:ascii="標楷體" w:eastAsia="標楷體" w:hAnsi="標楷體"/>
          <w:color w:val="000000"/>
        </w:rPr>
      </w:pPr>
    </w:p>
    <w:p w14:paraId="6ABC61A9" w14:textId="77777777" w:rsidR="0011788D" w:rsidRPr="00362205" w:rsidRDefault="0011788D">
      <w:pPr>
        <w:rPr>
          <w:rFonts w:ascii="標楷體" w:eastAsia="標楷體" w:hAnsi="標楷體"/>
          <w:color w:val="000000"/>
        </w:rPr>
      </w:pPr>
    </w:p>
    <w:p w14:paraId="57FB8641" w14:textId="77777777" w:rsidR="0011788D" w:rsidRPr="00362205" w:rsidRDefault="0011788D">
      <w:pPr>
        <w:rPr>
          <w:rFonts w:ascii="標楷體" w:eastAsia="標楷體" w:hAnsi="標楷體"/>
          <w:color w:val="000000"/>
        </w:rPr>
      </w:pPr>
    </w:p>
    <w:p w14:paraId="675A6119" w14:textId="77777777" w:rsidR="0011788D" w:rsidRPr="00362205" w:rsidRDefault="0011788D">
      <w:pPr>
        <w:rPr>
          <w:rFonts w:ascii="標楷體" w:eastAsia="標楷體" w:hAnsi="標楷體"/>
          <w:color w:val="000000"/>
        </w:rPr>
      </w:pPr>
    </w:p>
    <w:p w14:paraId="114BF518" w14:textId="77777777" w:rsidR="0011788D" w:rsidRPr="00362205" w:rsidRDefault="0011788D">
      <w:pPr>
        <w:rPr>
          <w:rFonts w:ascii="標楷體" w:eastAsia="標楷體" w:hAnsi="標楷體"/>
          <w:color w:val="000000"/>
        </w:rPr>
      </w:pPr>
    </w:p>
    <w:p w14:paraId="2A065A9C" w14:textId="77777777" w:rsidR="0011788D" w:rsidRPr="00362205" w:rsidRDefault="0011788D">
      <w:pPr>
        <w:rPr>
          <w:rFonts w:ascii="標楷體" w:eastAsia="標楷體" w:hAnsi="標楷體"/>
          <w:color w:val="000000"/>
        </w:rPr>
      </w:pPr>
    </w:p>
    <w:p w14:paraId="50CED1B0" w14:textId="77777777" w:rsidR="0011788D" w:rsidRPr="00362205" w:rsidRDefault="0011788D">
      <w:pPr>
        <w:rPr>
          <w:rFonts w:ascii="標楷體" w:eastAsia="標楷體" w:hAnsi="標楷體"/>
          <w:color w:val="000000"/>
        </w:rPr>
      </w:pPr>
    </w:p>
    <w:p w14:paraId="294F1D90" w14:textId="77777777" w:rsidR="0011788D" w:rsidRPr="00362205" w:rsidRDefault="0011788D">
      <w:pPr>
        <w:rPr>
          <w:rFonts w:ascii="標楷體" w:eastAsia="標楷體" w:hAnsi="標楷體"/>
          <w:color w:val="000000"/>
        </w:rPr>
      </w:pPr>
    </w:p>
    <w:p w14:paraId="5B2DE1DF" w14:textId="77777777" w:rsidR="00D22C68" w:rsidRPr="00362205" w:rsidRDefault="00D22C68">
      <w:pPr>
        <w:rPr>
          <w:rFonts w:ascii="標楷體" w:eastAsia="標楷體" w:hAnsi="標楷體"/>
          <w:color w:val="000000"/>
        </w:rPr>
        <w:sectPr w:rsidR="00D22C68" w:rsidRPr="00362205" w:rsidSect="00867AB0">
          <w:pgSz w:w="11906" w:h="16838" w:code="9"/>
          <w:pgMar w:top="1418" w:right="851" w:bottom="737" w:left="851" w:header="567" w:footer="567" w:gutter="0"/>
          <w:pgNumType w:fmt="lowerRoman" w:start="1" w:chapSep="enDash"/>
          <w:cols w:space="425"/>
          <w:docGrid w:type="lines" w:linePitch="360"/>
        </w:sectPr>
      </w:pPr>
    </w:p>
    <w:p w14:paraId="0A3F0992" w14:textId="77777777" w:rsidR="0011788D" w:rsidRPr="00362205" w:rsidRDefault="0011788D" w:rsidP="0011788D">
      <w:pPr>
        <w:pStyle w:val="10"/>
        <w:snapToGrid w:val="0"/>
        <w:rPr>
          <w:rFonts w:ascii="標楷體" w:hAnsi="標楷體"/>
        </w:rPr>
      </w:pPr>
      <w:bookmarkStart w:id="1" w:name="_Toc32500222"/>
      <w:r w:rsidRPr="00362205">
        <w:rPr>
          <w:rFonts w:ascii="標楷體" w:hAnsi="標楷體"/>
          <w:sz w:val="32"/>
          <w:szCs w:val="32"/>
        </w:rPr>
        <w:lastRenderedPageBreak/>
        <w:t>第1章</w:t>
      </w:r>
      <w:r w:rsidRPr="00362205">
        <w:rPr>
          <w:rFonts w:ascii="標楷體" w:hAnsi="標楷體"/>
          <w:szCs w:val="36"/>
        </w:rPr>
        <w:t xml:space="preserve"> 概述</w:t>
      </w:r>
      <w:bookmarkEnd w:id="1"/>
    </w:p>
    <w:p w14:paraId="2F5EEC8C" w14:textId="77777777" w:rsidR="0011788D" w:rsidRPr="00362205" w:rsidRDefault="0011788D" w:rsidP="0011788D">
      <w:pPr>
        <w:pStyle w:val="20"/>
        <w:keepNext w:val="0"/>
        <w:rPr>
          <w:rFonts w:ascii="標楷體" w:hAnsi="標楷體"/>
        </w:rPr>
      </w:pPr>
      <w:bookmarkStart w:id="2" w:name="_Toc32500223"/>
      <w:r w:rsidRPr="00362205">
        <w:rPr>
          <w:rFonts w:ascii="標楷體" w:hAnsi="標楷體"/>
        </w:rPr>
        <w:t>1.1</w:t>
      </w:r>
      <w:r w:rsidR="00716905" w:rsidRPr="00362205">
        <w:rPr>
          <w:rFonts w:ascii="標楷體" w:hAnsi="標楷體" w:hint="eastAsia"/>
        </w:rPr>
        <w:t xml:space="preserve">    </w:t>
      </w:r>
      <w:r w:rsidRPr="00362205">
        <w:rPr>
          <w:rFonts w:ascii="標楷體" w:hAnsi="標楷體"/>
        </w:rPr>
        <w:t>專案名稱</w:t>
      </w:r>
      <w:bookmarkEnd w:id="2"/>
    </w:p>
    <w:p w14:paraId="67A58DC6" w14:textId="77777777" w:rsidR="0011788D" w:rsidRPr="00362205" w:rsidRDefault="00867AB0" w:rsidP="0011788D">
      <w:pPr>
        <w:pStyle w:val="2TEXT"/>
        <w:rPr>
          <w:rFonts w:ascii="標楷體" w:hAnsi="標楷體"/>
        </w:rPr>
      </w:pPr>
      <w:r w:rsidRPr="009B2BD3">
        <w:rPr>
          <w:rFonts w:ascii="標楷體" w:hAnsi="標楷體"/>
          <w:szCs w:val="22"/>
        </w:rPr>
        <w:t>新光人壽「</w:t>
      </w:r>
      <w:r w:rsidRPr="009B2BD3">
        <w:rPr>
          <w:rFonts w:ascii="標楷體" w:hAnsi="標楷體" w:hint="eastAsia"/>
          <w:szCs w:val="22"/>
        </w:rPr>
        <w:t>放款</w:t>
      </w:r>
      <w:r w:rsidRPr="009B2BD3">
        <w:rPr>
          <w:rFonts w:ascii="標楷體" w:hAnsi="標楷體" w:hint="eastAsia"/>
          <w:szCs w:val="22"/>
          <w:lang w:eastAsia="zh-HK"/>
        </w:rPr>
        <w:t>管</w:t>
      </w:r>
      <w:r w:rsidRPr="009B2BD3">
        <w:rPr>
          <w:rFonts w:ascii="標楷體" w:hAnsi="標楷體" w:hint="eastAsia"/>
          <w:szCs w:val="22"/>
        </w:rPr>
        <w:t>理系統專案</w:t>
      </w:r>
      <w:r w:rsidRPr="009B2BD3">
        <w:rPr>
          <w:rFonts w:ascii="標楷體" w:hAnsi="標楷體"/>
          <w:szCs w:val="22"/>
        </w:rPr>
        <w:t>」（以下簡稱本專案）。</w:t>
      </w:r>
    </w:p>
    <w:p w14:paraId="553CD9BE" w14:textId="77777777" w:rsidR="0011788D" w:rsidRPr="00362205" w:rsidRDefault="0011788D" w:rsidP="0011788D">
      <w:pPr>
        <w:pStyle w:val="20"/>
        <w:keepNext w:val="0"/>
        <w:rPr>
          <w:rFonts w:ascii="標楷體" w:hAnsi="標楷體"/>
        </w:rPr>
      </w:pPr>
      <w:bookmarkStart w:id="3" w:name="_Toc161455623"/>
      <w:bookmarkStart w:id="4" w:name="_Toc32500224"/>
      <w:r w:rsidRPr="00362205">
        <w:rPr>
          <w:rFonts w:ascii="標楷體" w:hAnsi="標楷體"/>
        </w:rPr>
        <w:t>1.2</w:t>
      </w:r>
      <w:r w:rsidR="00716905" w:rsidRPr="00362205">
        <w:rPr>
          <w:rFonts w:ascii="標楷體" w:hAnsi="標楷體" w:hint="eastAsia"/>
        </w:rPr>
        <w:t xml:space="preserve">    </w:t>
      </w:r>
      <w:r w:rsidRPr="00362205">
        <w:rPr>
          <w:rFonts w:ascii="標楷體" w:hAnsi="標楷體"/>
        </w:rPr>
        <w:t>專案目標</w:t>
      </w:r>
      <w:bookmarkEnd w:id="3"/>
      <w:bookmarkEnd w:id="4"/>
    </w:p>
    <w:p w14:paraId="1A7A2EAF" w14:textId="77777777" w:rsidR="0011788D" w:rsidRDefault="00867AB0" w:rsidP="00867AB0">
      <w:pPr>
        <w:pStyle w:val="2TEXT"/>
        <w:ind w:firstLineChars="200" w:firstLine="640"/>
        <w:rPr>
          <w:rFonts w:ascii="標楷體" w:hAnsi="標楷體"/>
          <w:szCs w:val="22"/>
        </w:rPr>
      </w:pPr>
      <w:r w:rsidRPr="009B2BD3">
        <w:rPr>
          <w:rFonts w:ascii="標楷體" w:hAnsi="標楷體" w:hint="eastAsia"/>
          <w:szCs w:val="22"/>
        </w:rPr>
        <w:t>業務連動財務、帳務資訊即時處理，減少原有系統間等候轉檔時間落差，提升作業速度，各類交易操作介面單一化，減少操作複雜度，並整合貸前、貸中、貸後各系統資訊流。統一營運平台資訊，使帳務系統資訊清晰呈現，利於業務推展分析及風險控管，提升競爭力，並有效衡量客戶風險程度，符合外法內規。提升軟硬體規格，</w:t>
      </w:r>
      <w:r w:rsidRPr="009B2BD3">
        <w:rPr>
          <w:rFonts w:ascii="標楷體" w:hAnsi="標楷體" w:hint="eastAsia"/>
          <w:szCs w:val="24"/>
        </w:rPr>
        <w:t>提升資料作業處理及</w:t>
      </w:r>
      <w:r w:rsidRPr="009B2BD3">
        <w:rPr>
          <w:rFonts w:ascii="標楷體" w:hAnsi="標楷體" w:hint="eastAsia"/>
          <w:szCs w:val="22"/>
        </w:rPr>
        <w:t>系統效能，簡化需求開發的困難度。</w:t>
      </w:r>
    </w:p>
    <w:p w14:paraId="5C5DAF30" w14:textId="77777777" w:rsidR="00867AB0" w:rsidRDefault="00867AB0" w:rsidP="00867AB0"/>
    <w:p w14:paraId="1116A672" w14:textId="77777777" w:rsidR="00867AB0" w:rsidRDefault="00867AB0">
      <w:pPr>
        <w:widowControl/>
      </w:pPr>
      <w:r>
        <w:br w:type="page"/>
      </w:r>
    </w:p>
    <w:p w14:paraId="2CFC2D5F" w14:textId="77777777" w:rsidR="00867AB0" w:rsidRDefault="00867AB0" w:rsidP="00867AB0"/>
    <w:p w14:paraId="616553B3" w14:textId="77777777" w:rsidR="0011788D" w:rsidRPr="00362205" w:rsidRDefault="0011788D" w:rsidP="00867AB0">
      <w:pPr>
        <w:pStyle w:val="20"/>
        <w:keepNext w:val="0"/>
        <w:spacing w:before="0"/>
        <w:rPr>
          <w:rFonts w:ascii="標楷體" w:hAnsi="標楷體"/>
        </w:rPr>
      </w:pPr>
      <w:bookmarkStart w:id="5" w:name="_Toc32500225"/>
      <w:r w:rsidRPr="00362205">
        <w:rPr>
          <w:rFonts w:ascii="標楷體" w:hAnsi="標楷體"/>
        </w:rPr>
        <w:t>1.3</w:t>
      </w:r>
      <w:r w:rsidR="00716905" w:rsidRPr="00362205">
        <w:rPr>
          <w:rFonts w:ascii="標楷體" w:hAnsi="標楷體" w:hint="eastAsia"/>
        </w:rPr>
        <w:t xml:space="preserve">    </w:t>
      </w:r>
      <w:r w:rsidRPr="00362205">
        <w:rPr>
          <w:rFonts w:ascii="標楷體" w:hAnsi="標楷體"/>
        </w:rPr>
        <w:t>系統範圍</w:t>
      </w:r>
      <w:bookmarkEnd w:id="5"/>
    </w:p>
    <w:p w14:paraId="0748F118" w14:textId="77777777" w:rsidR="0011788D" w:rsidRPr="00362205" w:rsidRDefault="0011788D" w:rsidP="0011788D">
      <w:pPr>
        <w:pStyle w:val="3"/>
        <w:rPr>
          <w:rFonts w:ascii="標楷體" w:hAnsi="標楷體"/>
        </w:rPr>
      </w:pPr>
      <w:r w:rsidRPr="00362205">
        <w:rPr>
          <w:rFonts w:ascii="標楷體" w:hAnsi="標楷體"/>
        </w:rPr>
        <w:t>1.3.1系統範圍</w:t>
      </w:r>
    </w:p>
    <w:p w14:paraId="1455CAE3" w14:textId="77777777" w:rsidR="00867AB0" w:rsidRDefault="00867AB0" w:rsidP="00867AB0">
      <w:pPr>
        <w:ind w:leftChars="400" w:left="960"/>
      </w:pPr>
      <w:r w:rsidRPr="009B2BD3">
        <w:object w:dxaOrig="7897" w:dyaOrig="6409" w14:anchorId="6710D4F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3pt;height:322.2pt" o:ole="">
            <v:imagedata r:id="rId16" o:title=""/>
          </v:shape>
          <o:OLEObject Type="Embed" ProgID="Visio.Drawing.15" ShapeID="_x0000_i1025" DrawAspect="Content" ObjectID="_1682326515" r:id="rId17"/>
        </w:object>
      </w:r>
    </w:p>
    <w:p w14:paraId="3A551D8A" w14:textId="77777777" w:rsidR="00867AB0" w:rsidRDefault="00867AB0" w:rsidP="00867AB0"/>
    <w:p w14:paraId="6E5AFE03" w14:textId="77777777" w:rsidR="0011788D" w:rsidRPr="00362205" w:rsidRDefault="0011788D" w:rsidP="00867AB0">
      <w:pPr>
        <w:pStyle w:val="3"/>
        <w:spacing w:after="240"/>
        <w:rPr>
          <w:rFonts w:ascii="標楷體" w:hAnsi="標楷體"/>
        </w:rPr>
      </w:pPr>
      <w:r w:rsidRPr="00362205">
        <w:rPr>
          <w:rFonts w:ascii="標楷體" w:hAnsi="標楷體"/>
        </w:rPr>
        <w:t>1.3.2系統範圍說明</w:t>
      </w:r>
    </w:p>
    <w:p w14:paraId="33CFB2D9" w14:textId="77777777" w:rsidR="00867AB0" w:rsidRPr="009B2BD3" w:rsidRDefault="00867AB0" w:rsidP="00867AB0">
      <w:pPr>
        <w:pStyle w:val="2TEXT"/>
        <w:spacing w:line="276" w:lineRule="auto"/>
        <w:ind w:leftChars="172" w:left="413" w:firstLineChars="200" w:firstLine="640"/>
        <w:rPr>
          <w:rFonts w:ascii="標楷體" w:hAnsi="標楷體"/>
          <w:szCs w:val="22"/>
        </w:rPr>
      </w:pPr>
      <w:r w:rsidRPr="009B2BD3">
        <w:rPr>
          <w:rFonts w:ascii="標楷體" w:hAnsi="標楷體" w:hint="eastAsia"/>
          <w:szCs w:val="22"/>
        </w:rPr>
        <w:t>放款管理系統提供9項作業功能，並與Eloan、核心帳務、</w:t>
      </w:r>
      <w:r w:rsidRPr="009B2BD3">
        <w:rPr>
          <w:rFonts w:ascii="標楷體" w:hAnsi="標楷體"/>
          <w:szCs w:val="22"/>
        </w:rPr>
        <w:t>及催收債協等前中後台相關資訊</w:t>
      </w:r>
      <w:r w:rsidRPr="009B2BD3">
        <w:rPr>
          <w:rFonts w:ascii="標楷體" w:hAnsi="標楷體" w:hint="eastAsia"/>
          <w:szCs w:val="22"/>
        </w:rPr>
        <w:t>整合，使放款部能順利運作放款各項作業。</w:t>
      </w:r>
    </w:p>
    <w:p w14:paraId="420D0F1D" w14:textId="77777777" w:rsidR="0011788D" w:rsidRPr="00867AB0" w:rsidRDefault="0011788D">
      <w:pPr>
        <w:rPr>
          <w:rFonts w:ascii="標楷體" w:eastAsia="標楷體" w:hAnsi="標楷體"/>
          <w:color w:val="000000"/>
        </w:rPr>
      </w:pPr>
    </w:p>
    <w:p w14:paraId="0A09B50A" w14:textId="77777777" w:rsidR="0011788D" w:rsidRPr="00362205" w:rsidRDefault="0011788D">
      <w:pPr>
        <w:rPr>
          <w:rFonts w:ascii="標楷體" w:eastAsia="標楷體" w:hAnsi="標楷體"/>
          <w:color w:val="000000"/>
        </w:rPr>
      </w:pPr>
    </w:p>
    <w:p w14:paraId="3172EA85" w14:textId="77777777" w:rsidR="0011788D" w:rsidRPr="00362205" w:rsidRDefault="0011788D">
      <w:pPr>
        <w:rPr>
          <w:rFonts w:ascii="標楷體" w:eastAsia="標楷體" w:hAnsi="標楷體"/>
          <w:color w:val="000000"/>
        </w:rPr>
      </w:pPr>
    </w:p>
    <w:p w14:paraId="209BB866" w14:textId="77777777" w:rsidR="0011788D" w:rsidRPr="00362205" w:rsidRDefault="0011788D">
      <w:pPr>
        <w:rPr>
          <w:rFonts w:ascii="標楷體" w:eastAsia="標楷體" w:hAnsi="標楷體"/>
          <w:color w:val="000000"/>
        </w:rPr>
      </w:pPr>
    </w:p>
    <w:p w14:paraId="10FDF0DB" w14:textId="77777777" w:rsidR="0011788D" w:rsidRPr="00362205" w:rsidRDefault="0011788D">
      <w:pPr>
        <w:rPr>
          <w:rFonts w:ascii="標楷體" w:eastAsia="標楷體" w:hAnsi="標楷體"/>
          <w:color w:val="000000"/>
        </w:rPr>
      </w:pPr>
    </w:p>
    <w:p w14:paraId="790DC631" w14:textId="77777777" w:rsidR="0011788D" w:rsidRPr="00362205" w:rsidRDefault="0011788D">
      <w:pPr>
        <w:rPr>
          <w:rFonts w:ascii="標楷體" w:eastAsia="標楷體" w:hAnsi="標楷體"/>
          <w:color w:val="000000"/>
        </w:rPr>
      </w:pPr>
    </w:p>
    <w:p w14:paraId="20792E54" w14:textId="77777777" w:rsidR="0011788D" w:rsidRPr="00362205" w:rsidRDefault="0011788D">
      <w:pPr>
        <w:rPr>
          <w:rFonts w:ascii="標楷體" w:eastAsia="標楷體" w:hAnsi="標楷體"/>
          <w:color w:val="000000"/>
        </w:rPr>
      </w:pPr>
    </w:p>
    <w:p w14:paraId="63F30EFA" w14:textId="77777777" w:rsidR="00FD0BA6" w:rsidRPr="00362205" w:rsidRDefault="00FD0BA6" w:rsidP="00FD0BA6">
      <w:pPr>
        <w:pStyle w:val="10"/>
        <w:snapToGrid w:val="0"/>
        <w:rPr>
          <w:rFonts w:ascii="標楷體" w:hAnsi="標楷體"/>
        </w:rPr>
      </w:pPr>
      <w:bookmarkStart w:id="6" w:name="_Toc32500226"/>
      <w:r w:rsidRPr="00362205">
        <w:rPr>
          <w:rFonts w:ascii="標楷體" w:hAnsi="標楷體"/>
          <w:sz w:val="32"/>
          <w:szCs w:val="32"/>
        </w:rPr>
        <w:lastRenderedPageBreak/>
        <w:t>第2章</w:t>
      </w:r>
      <w:r w:rsidR="00716905" w:rsidRPr="00362205">
        <w:rPr>
          <w:rFonts w:ascii="標楷體" w:hAnsi="標楷體" w:hint="eastAsia"/>
          <w:sz w:val="32"/>
          <w:szCs w:val="32"/>
        </w:rPr>
        <w:t xml:space="preserve"> </w:t>
      </w:r>
      <w:r w:rsidRPr="00362205">
        <w:rPr>
          <w:rFonts w:ascii="標楷體" w:hAnsi="標楷體"/>
        </w:rPr>
        <w:t>需求說明</w:t>
      </w:r>
      <w:bookmarkEnd w:id="6"/>
    </w:p>
    <w:p w14:paraId="7E926B14" w14:textId="77777777" w:rsidR="00FD0BA6" w:rsidRPr="00362205" w:rsidRDefault="00FD0BA6" w:rsidP="00867AB0">
      <w:pPr>
        <w:pStyle w:val="20"/>
        <w:keepNext w:val="0"/>
        <w:spacing w:before="0"/>
        <w:rPr>
          <w:rFonts w:ascii="標楷體" w:hAnsi="標楷體"/>
        </w:rPr>
      </w:pPr>
      <w:bookmarkStart w:id="7" w:name="_Toc32500227"/>
      <w:r w:rsidRPr="00362205">
        <w:rPr>
          <w:rFonts w:ascii="標楷體" w:hAnsi="標楷體"/>
        </w:rPr>
        <w:t>2.1</w:t>
      </w:r>
      <w:r w:rsidR="00716905" w:rsidRPr="00362205">
        <w:rPr>
          <w:rFonts w:ascii="標楷體" w:hAnsi="標楷體" w:hint="eastAsia"/>
        </w:rPr>
        <w:t xml:space="preserve">    </w:t>
      </w:r>
      <w:r w:rsidRPr="00362205">
        <w:rPr>
          <w:rFonts w:ascii="標楷體" w:hAnsi="標楷體"/>
        </w:rPr>
        <w:t>功能性需求</w:t>
      </w:r>
      <w:bookmarkEnd w:id="7"/>
    </w:p>
    <w:p w14:paraId="5222CB6F" w14:textId="77777777" w:rsidR="00FB71E2" w:rsidRPr="00362205" w:rsidRDefault="00667426" w:rsidP="00894D7B">
      <w:pPr>
        <w:pStyle w:val="3"/>
        <w:numPr>
          <w:ilvl w:val="2"/>
          <w:numId w:val="7"/>
        </w:numPr>
        <w:rPr>
          <w:rFonts w:ascii="標楷體" w:hAnsi="標楷體"/>
        </w:rPr>
      </w:pPr>
      <w:r w:rsidRPr="00362205">
        <w:rPr>
          <w:rFonts w:ascii="標楷體" w:hAnsi="標楷體" w:hint="eastAsia"/>
        </w:rPr>
        <w:t>一段式交易流程</w:t>
      </w:r>
    </w:p>
    <w:p w14:paraId="1BE35431" w14:textId="77777777" w:rsidR="00FB71E2" w:rsidRPr="00362205" w:rsidRDefault="0087358D" w:rsidP="0008744F">
      <w:pPr>
        <w:ind w:leftChars="200" w:left="480"/>
        <w:rPr>
          <w:rFonts w:ascii="標楷體" w:eastAsia="標楷體" w:hAnsi="標楷體"/>
        </w:rPr>
      </w:pPr>
      <w:r w:rsidRPr="00362205">
        <w:rPr>
          <w:rFonts w:ascii="標楷體" w:eastAsia="標楷體" w:hAnsi="標楷體"/>
        </w:rPr>
        <w:object w:dxaOrig="10706" w:dyaOrig="5461" w14:anchorId="0BC63384">
          <v:shape id="_x0000_i1026" type="#_x0000_t75" style="width:508.8pt;height:261.6pt" o:ole="">
            <v:imagedata r:id="rId18" o:title=""/>
          </v:shape>
          <o:OLEObject Type="Embed" ProgID="Visio.Drawing.11" ShapeID="_x0000_i1026" DrawAspect="Content" ObjectID="_1682326516" r:id="rId19"/>
        </w:object>
      </w:r>
    </w:p>
    <w:p w14:paraId="7B21A0BB" w14:textId="77777777" w:rsidR="00667426" w:rsidRPr="00362205" w:rsidRDefault="00667426" w:rsidP="00FB71E2">
      <w:pPr>
        <w:rPr>
          <w:rFonts w:ascii="標楷體" w:eastAsia="標楷體" w:hAnsi="標楷體"/>
        </w:rPr>
      </w:pPr>
    </w:p>
    <w:p w14:paraId="54202A55" w14:textId="77777777" w:rsidR="00667426" w:rsidRPr="00362205" w:rsidRDefault="00667426" w:rsidP="00FB71E2">
      <w:pPr>
        <w:rPr>
          <w:rFonts w:ascii="標楷體" w:eastAsia="標楷體" w:hAnsi="標楷體"/>
        </w:rPr>
      </w:pPr>
    </w:p>
    <w:p w14:paraId="7104D737" w14:textId="77777777" w:rsidR="00667426" w:rsidRPr="00362205" w:rsidRDefault="00667426" w:rsidP="00FB71E2">
      <w:pPr>
        <w:rPr>
          <w:rFonts w:ascii="標楷體" w:eastAsia="標楷體" w:hAnsi="標楷體"/>
          <w:sz w:val="26"/>
        </w:rPr>
      </w:pPr>
    </w:p>
    <w:p w14:paraId="61C15F1A" w14:textId="77777777" w:rsidR="00667426" w:rsidRPr="00362205" w:rsidRDefault="00667426" w:rsidP="00894D7B">
      <w:pPr>
        <w:pStyle w:val="3"/>
        <w:numPr>
          <w:ilvl w:val="2"/>
          <w:numId w:val="7"/>
        </w:numPr>
        <w:rPr>
          <w:rFonts w:ascii="標楷體" w:hAnsi="標楷體"/>
        </w:rPr>
      </w:pPr>
      <w:r w:rsidRPr="00362205">
        <w:rPr>
          <w:rFonts w:ascii="標楷體" w:hAnsi="標楷體"/>
        </w:rPr>
        <w:br w:type="page"/>
      </w:r>
      <w:r w:rsidRPr="00362205">
        <w:rPr>
          <w:rFonts w:ascii="標楷體" w:hAnsi="標楷體" w:hint="eastAsia"/>
        </w:rPr>
        <w:lastRenderedPageBreak/>
        <w:t>二段式交易流程</w:t>
      </w:r>
    </w:p>
    <w:p w14:paraId="526A47AE" w14:textId="77777777" w:rsidR="00667426" w:rsidRPr="00362205" w:rsidRDefault="0087358D" w:rsidP="00EA4926">
      <w:pPr>
        <w:ind w:leftChars="100" w:left="240"/>
        <w:rPr>
          <w:rFonts w:ascii="標楷體" w:eastAsia="標楷體" w:hAnsi="標楷體"/>
          <w:sz w:val="26"/>
        </w:rPr>
      </w:pPr>
      <w:r w:rsidRPr="00362205">
        <w:rPr>
          <w:rFonts w:ascii="標楷體" w:eastAsia="標楷體" w:hAnsi="標楷體"/>
        </w:rPr>
        <w:object w:dxaOrig="10706" w:dyaOrig="13398" w14:anchorId="4DB2FC22">
          <v:shape id="_x0000_i1027" type="#_x0000_t75" style="width:508.8pt;height:638.4pt" o:ole="">
            <v:imagedata r:id="rId20" o:title=""/>
          </v:shape>
          <o:OLEObject Type="Embed" ProgID="Visio.Drawing.11" ShapeID="_x0000_i1027" DrawAspect="Content" ObjectID="_1682326517" r:id="rId21"/>
        </w:object>
      </w:r>
    </w:p>
    <w:p w14:paraId="524CB2E1" w14:textId="77777777" w:rsidR="00EB030D" w:rsidRPr="00362205" w:rsidRDefault="00EB030D" w:rsidP="00894D7B">
      <w:pPr>
        <w:pStyle w:val="3"/>
        <w:numPr>
          <w:ilvl w:val="2"/>
          <w:numId w:val="7"/>
        </w:numPr>
        <w:rPr>
          <w:rFonts w:ascii="標楷體" w:hAnsi="標楷體"/>
        </w:rPr>
      </w:pPr>
      <w:r w:rsidRPr="00362205">
        <w:rPr>
          <w:rFonts w:ascii="標楷體" w:hAnsi="標楷體" w:hint="eastAsia"/>
        </w:rPr>
        <w:lastRenderedPageBreak/>
        <w:t>暫收款處理</w:t>
      </w:r>
    </w:p>
    <w:p w14:paraId="63774551" w14:textId="77777777" w:rsidR="00EB030D" w:rsidRPr="00362205" w:rsidRDefault="00EB030D" w:rsidP="00EB030D">
      <w:pPr>
        <w:tabs>
          <w:tab w:val="num" w:pos="1559"/>
        </w:tabs>
        <w:snapToGrid w:val="0"/>
        <w:spacing w:before="120"/>
        <w:ind w:left="1559" w:hanging="425"/>
        <w:rPr>
          <w:rFonts w:ascii="標楷體" w:eastAsia="標楷體" w:hAnsi="標楷體"/>
          <w:sz w:val="26"/>
        </w:rPr>
      </w:pPr>
      <w:r w:rsidRPr="00362205">
        <w:rPr>
          <w:rFonts w:ascii="標楷體" w:eastAsia="標楷體" w:hAnsi="標楷體"/>
          <w:sz w:val="26"/>
        </w:rPr>
        <w:t>流程概述</w:t>
      </w:r>
    </w:p>
    <w:p w14:paraId="71AB1D9F" w14:textId="77777777" w:rsidR="00EB030D" w:rsidRPr="00362205" w:rsidRDefault="00EB030D" w:rsidP="0044619C">
      <w:pPr>
        <w:ind w:leftChars="500" w:left="1416" w:hangingChars="83" w:hanging="216"/>
        <w:rPr>
          <w:rFonts w:ascii="標楷體" w:eastAsia="標楷體" w:hAnsi="標楷體"/>
          <w:sz w:val="26"/>
        </w:rPr>
      </w:pPr>
      <w:r w:rsidRPr="00362205">
        <w:rPr>
          <w:rFonts w:ascii="標楷體" w:eastAsia="標楷體" w:hAnsi="標楷體" w:hint="eastAsia"/>
          <w:sz w:val="26"/>
        </w:rPr>
        <w:t>1.將客戶戶號下之暫收款分戶處理，中介科目先入虛擬戶，待業務處理後轉入實體戶，藉以管控當日所有帳務需實際處理完畢</w:t>
      </w:r>
    </w:p>
    <w:p w14:paraId="4C9C5DDD" w14:textId="77777777" w:rsidR="00EB030D" w:rsidRPr="00362205" w:rsidRDefault="00EB030D" w:rsidP="00EB030D">
      <w:pPr>
        <w:ind w:leftChars="500" w:left="1330" w:hangingChars="50" w:hanging="130"/>
        <w:rPr>
          <w:rFonts w:ascii="標楷體" w:eastAsia="標楷體" w:hAnsi="標楷體"/>
          <w:sz w:val="26"/>
        </w:rPr>
      </w:pPr>
      <w:r w:rsidRPr="00362205">
        <w:rPr>
          <w:rFonts w:ascii="標楷體" w:eastAsia="標楷體" w:hAnsi="標楷體" w:hint="eastAsia"/>
          <w:sz w:val="26"/>
        </w:rPr>
        <w:t>2.步驟一：</w:t>
      </w:r>
      <w:r w:rsidR="00AA17C9" w:rsidRPr="00362205">
        <w:rPr>
          <w:rFonts w:ascii="標楷體" w:eastAsia="標楷體" w:hAnsi="標楷體" w:hint="eastAsia"/>
          <w:sz w:val="26"/>
        </w:rPr>
        <w:t>整批入帳時</w:t>
      </w:r>
      <w:r w:rsidRPr="00362205">
        <w:rPr>
          <w:rFonts w:ascii="標楷體" w:eastAsia="標楷體" w:hAnsi="標楷體" w:hint="eastAsia"/>
          <w:sz w:val="26"/>
        </w:rPr>
        <w:t>將當日需後續處理之暫收款項先入虛擬戶</w:t>
      </w:r>
    </w:p>
    <w:p w14:paraId="25C9BFED" w14:textId="77777777" w:rsidR="00EB030D" w:rsidRPr="00362205" w:rsidRDefault="00EB030D" w:rsidP="00EB030D">
      <w:pPr>
        <w:ind w:leftChars="500" w:left="1330" w:hangingChars="50" w:hanging="130"/>
        <w:rPr>
          <w:rFonts w:ascii="標楷體" w:eastAsia="標楷體" w:hAnsi="標楷體"/>
          <w:sz w:val="26"/>
        </w:rPr>
      </w:pPr>
      <w:r w:rsidRPr="00362205">
        <w:rPr>
          <w:rFonts w:ascii="標楷體" w:eastAsia="標楷體" w:hAnsi="標楷體" w:hint="eastAsia"/>
          <w:sz w:val="26"/>
        </w:rPr>
        <w:t>3.步驟二：後續處理交易(Ex. 暫收抵繳-&gt;回收登錄)銷虛擬戶入還款科目</w:t>
      </w:r>
    </w:p>
    <w:p w14:paraId="47D4BC5E" w14:textId="77777777" w:rsidR="00EB030D" w:rsidRPr="00362205" w:rsidRDefault="00EB030D" w:rsidP="00EB030D">
      <w:pPr>
        <w:ind w:leftChars="500" w:left="1330" w:hangingChars="50" w:hanging="130"/>
        <w:rPr>
          <w:rFonts w:ascii="標楷體" w:eastAsia="標楷體" w:hAnsi="標楷體"/>
          <w:sz w:val="26"/>
        </w:rPr>
      </w:pPr>
      <w:r w:rsidRPr="00362205">
        <w:rPr>
          <w:rFonts w:ascii="標楷體" w:eastAsia="標楷體" w:hAnsi="標楷體" w:hint="eastAsia"/>
          <w:sz w:val="26"/>
        </w:rPr>
        <w:t>4.步驟三：當日未能入帳處理之帳務由虛擬戶轉入暫收戶</w:t>
      </w:r>
      <w:r w:rsidR="00015AC4" w:rsidRPr="00362205">
        <w:rPr>
          <w:rFonts w:ascii="標楷體" w:eastAsia="標楷體" w:hAnsi="標楷體" w:hint="eastAsia"/>
          <w:sz w:val="26"/>
        </w:rPr>
        <w:t>(多筆式交易)</w:t>
      </w:r>
    </w:p>
    <w:p w14:paraId="474B30C0" w14:textId="77777777" w:rsidR="00EB030D" w:rsidRDefault="00015AC4" w:rsidP="0044619C">
      <w:pPr>
        <w:ind w:leftChars="500" w:left="1330" w:hangingChars="50" w:hanging="130"/>
        <w:rPr>
          <w:rFonts w:ascii="標楷體" w:eastAsia="標楷體" w:hAnsi="標楷體"/>
          <w:sz w:val="26"/>
        </w:rPr>
      </w:pPr>
      <w:r w:rsidRPr="00362205">
        <w:rPr>
          <w:rFonts w:ascii="標楷體" w:eastAsia="標楷體" w:hAnsi="標楷體" w:hint="eastAsia"/>
          <w:sz w:val="26"/>
        </w:rPr>
        <w:t>5</w:t>
      </w:r>
      <w:r w:rsidR="00EB030D" w:rsidRPr="00362205">
        <w:rPr>
          <w:rFonts w:ascii="標楷體" w:eastAsia="標楷體" w:hAnsi="標楷體" w:hint="eastAsia"/>
          <w:sz w:val="26"/>
        </w:rPr>
        <w:t>.業務結帳時，所有戶號下之虛擬戶須歸零</w:t>
      </w:r>
    </w:p>
    <w:p w14:paraId="2A99FDFC" w14:textId="77777777" w:rsidR="0044619C" w:rsidRDefault="0044619C" w:rsidP="0044619C">
      <w:pPr>
        <w:ind w:leftChars="500" w:left="1330" w:hangingChars="50" w:hanging="130"/>
        <w:rPr>
          <w:rFonts w:ascii="標楷體" w:eastAsia="標楷體" w:hAnsi="標楷體"/>
          <w:sz w:val="26"/>
        </w:rPr>
      </w:pPr>
    </w:p>
    <w:p w14:paraId="70B163EB" w14:textId="77777777" w:rsidR="0044619C" w:rsidRPr="00362205" w:rsidRDefault="001473BD" w:rsidP="0044619C">
      <w:pPr>
        <w:ind w:leftChars="500" w:left="1320" w:hangingChars="50" w:hanging="120"/>
        <w:rPr>
          <w:rFonts w:ascii="標楷體" w:eastAsia="標楷體" w:hAnsi="標楷體"/>
          <w:sz w:val="26"/>
        </w:rPr>
      </w:pPr>
      <w:r>
        <w:rPr>
          <w:rFonts w:ascii="標楷體" w:eastAsia="標楷體" w:hAnsi="標楷體"/>
          <w:noProof/>
        </w:rPr>
        <mc:AlternateContent>
          <mc:Choice Requires="wps">
            <w:drawing>
              <wp:anchor distT="0" distB="0" distL="114300" distR="114300" simplePos="0" relativeHeight="251690496" behindDoc="0" locked="0" layoutInCell="1" allowOverlap="1" wp14:anchorId="667F927E" wp14:editId="6098CDB4">
                <wp:simplePos x="0" y="0"/>
                <wp:positionH relativeFrom="column">
                  <wp:posOffset>4355465</wp:posOffset>
                </wp:positionH>
                <wp:positionV relativeFrom="paragraph">
                  <wp:posOffset>100330</wp:posOffset>
                </wp:positionV>
                <wp:extent cx="2063750" cy="1333500"/>
                <wp:effectExtent l="114300" t="0" r="12700" b="19050"/>
                <wp:wrapNone/>
                <wp:docPr id="114" name="AutoShape 9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63750" cy="1333500"/>
                        </a:xfrm>
                        <a:prstGeom prst="wedgeRectCallout">
                          <a:avLst>
                            <a:gd name="adj1" fmla="val -55333"/>
                            <a:gd name="adj2" fmla="val 6759"/>
                          </a:avLst>
                        </a:prstGeom>
                        <a:solidFill>
                          <a:srgbClr val="FFFFFF"/>
                        </a:solidFill>
                        <a:ln w="9525">
                          <a:solidFill>
                            <a:srgbClr val="000000"/>
                          </a:solidFill>
                          <a:miter lim="800000"/>
                          <a:headEnd/>
                          <a:tailEnd/>
                        </a:ln>
                      </wps:spPr>
                      <wps:txbx>
                        <w:txbxContent>
                          <w:p w14:paraId="30BE74CC" w14:textId="77777777" w:rsidR="005B449C" w:rsidRDefault="005B449C" w:rsidP="00EB030D">
                            <w:pPr>
                              <w:rPr>
                                <w:rFonts w:ascii="標楷體" w:eastAsia="標楷體" w:hAnsi="標楷體"/>
                                <w:sz w:val="21"/>
                                <w:szCs w:val="21"/>
                              </w:rPr>
                            </w:pPr>
                            <w:r>
                              <w:rPr>
                                <w:rFonts w:ascii="標楷體" w:eastAsia="標楷體" w:hAnsi="標楷體" w:hint="eastAsia"/>
                                <w:sz w:val="21"/>
                                <w:szCs w:val="21"/>
                              </w:rPr>
                              <w:t>總戶性質:</w:t>
                            </w:r>
                          </w:p>
                          <w:p w14:paraId="1593720E" w14:textId="77777777" w:rsidR="005B449C" w:rsidRDefault="005B449C" w:rsidP="0044619C">
                            <w:pPr>
                              <w:ind w:left="210" w:hangingChars="100" w:hanging="210"/>
                              <w:rPr>
                                <w:rFonts w:ascii="標楷體" w:eastAsia="標楷體" w:hAnsi="標楷體"/>
                                <w:sz w:val="21"/>
                                <w:szCs w:val="21"/>
                              </w:rPr>
                            </w:pPr>
                            <w:r>
                              <w:rPr>
                                <w:rFonts w:ascii="標楷體" w:eastAsia="標楷體" w:hAnsi="標楷體" w:hint="eastAsia"/>
                                <w:sz w:val="21"/>
                                <w:szCs w:val="21"/>
                              </w:rPr>
                              <w:t>1.</w:t>
                            </w:r>
                            <w:r w:rsidRPr="00B973F0">
                              <w:rPr>
                                <w:rFonts w:ascii="標楷體" w:eastAsia="標楷體" w:hAnsi="標楷體" w:hint="eastAsia"/>
                                <w:sz w:val="21"/>
                                <w:szCs w:val="21"/>
                              </w:rPr>
                              <w:t>補貼息之匯入虛擬帳號95103000610940，</w:t>
                            </w:r>
                          </w:p>
                          <w:p w14:paraId="548B428D" w14:textId="77777777" w:rsidR="005B449C" w:rsidRPr="00B973F0" w:rsidRDefault="005B449C" w:rsidP="0044619C">
                            <w:pPr>
                              <w:ind w:leftChars="100" w:left="240"/>
                              <w:rPr>
                                <w:rFonts w:ascii="標楷體" w:eastAsia="標楷體" w:hAnsi="標楷體"/>
                                <w:sz w:val="21"/>
                                <w:szCs w:val="21"/>
                              </w:rPr>
                            </w:pPr>
                            <w:r w:rsidRPr="00B973F0">
                              <w:rPr>
                                <w:rFonts w:ascii="標楷體" w:eastAsia="標楷體" w:hAnsi="標楷體" w:hint="eastAsia"/>
                                <w:sz w:val="21"/>
                                <w:szCs w:val="21"/>
                              </w:rPr>
                              <w:t>戶號：610940暫收款暫存</w:t>
                            </w:r>
                          </w:p>
                          <w:p w14:paraId="7D84EF4A" w14:textId="77777777" w:rsidR="005B449C" w:rsidRPr="00B973F0" w:rsidRDefault="005B449C" w:rsidP="0044619C">
                            <w:pPr>
                              <w:rPr>
                                <w:rFonts w:ascii="標楷體" w:eastAsia="標楷體" w:hAnsi="標楷體"/>
                                <w:sz w:val="21"/>
                                <w:szCs w:val="21"/>
                              </w:rPr>
                            </w:pPr>
                            <w:r>
                              <w:rPr>
                                <w:rFonts w:ascii="標楷體" w:eastAsia="標楷體" w:hAnsi="標楷體" w:hint="eastAsia"/>
                                <w:sz w:val="21"/>
                                <w:szCs w:val="21"/>
                              </w:rPr>
                              <w:t xml:space="preserve">2.債權協商匯入款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67F927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AutoShape 91" o:spid="_x0000_s1028" type="#_x0000_t61" style="position:absolute;left:0;text-align:left;margin-left:342.95pt;margin-top:7.9pt;width:162.5pt;height:105pt;z-index:25169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" adj="-1152,12260">
                <v:textbox>
                  <w:txbxContent>
                    <w:p w14:paraId="30BE74CC" w14:textId="77777777" w:rsidR="005B449C" w:rsidRDefault="005B449C" w:rsidP="00EB030D">
                      <w:pPr>
                        <w:rPr>
                          <w:rFonts w:ascii="標楷體" w:eastAsia="標楷體" w:hAnsi="標楷體"/>
                          <w:sz w:val="21"/>
                          <w:szCs w:val="21"/>
                        </w:rPr>
                      </w:pPr>
                      <w:r>
                        <w:rPr>
                          <w:rFonts w:ascii="標楷體" w:eastAsia="標楷體" w:hAnsi="標楷體" w:hint="eastAsia"/>
                          <w:sz w:val="21"/>
                          <w:szCs w:val="21"/>
                        </w:rPr>
                        <w:t>總戶性質:</w:t>
                      </w:r>
                    </w:p>
                    <w:p w14:paraId="1593720E" w14:textId="77777777" w:rsidR="005B449C" w:rsidRDefault="005B449C" w:rsidP="0044619C">
                      <w:pPr>
                        <w:ind w:left="210" w:hangingChars="100" w:hanging="210"/>
                        <w:rPr>
                          <w:rFonts w:ascii="標楷體" w:eastAsia="標楷體" w:hAnsi="標楷體"/>
                          <w:sz w:val="21"/>
                          <w:szCs w:val="21"/>
                        </w:rPr>
                      </w:pPr>
                      <w:r>
                        <w:rPr>
                          <w:rFonts w:ascii="標楷體" w:eastAsia="標楷體" w:hAnsi="標楷體" w:hint="eastAsia"/>
                          <w:sz w:val="21"/>
                          <w:szCs w:val="21"/>
                        </w:rPr>
                        <w:t>1.</w:t>
                      </w:r>
                      <w:r w:rsidRPr="00B973F0">
                        <w:rPr>
                          <w:rFonts w:ascii="標楷體" w:eastAsia="標楷體" w:hAnsi="標楷體" w:hint="eastAsia"/>
                          <w:sz w:val="21"/>
                          <w:szCs w:val="21"/>
                        </w:rPr>
                        <w:t>補貼息之匯入虛擬帳號95103000610940，</w:t>
                      </w:r>
                    </w:p>
                    <w:p w14:paraId="548B428D" w14:textId="77777777" w:rsidR="005B449C" w:rsidRPr="00B973F0" w:rsidRDefault="005B449C" w:rsidP="0044619C">
                      <w:pPr>
                        <w:ind w:leftChars="100" w:left="240"/>
                        <w:rPr>
                          <w:rFonts w:ascii="標楷體" w:eastAsia="標楷體" w:hAnsi="標楷體"/>
                          <w:sz w:val="21"/>
                          <w:szCs w:val="21"/>
                        </w:rPr>
                      </w:pPr>
                      <w:r w:rsidRPr="00B973F0">
                        <w:rPr>
                          <w:rFonts w:ascii="標楷體" w:eastAsia="標楷體" w:hAnsi="標楷體" w:hint="eastAsia"/>
                          <w:sz w:val="21"/>
                          <w:szCs w:val="21"/>
                        </w:rPr>
                        <w:t>戶號：610940暫收款暫存</w:t>
                      </w:r>
                    </w:p>
                    <w:p w14:paraId="7D84EF4A" w14:textId="77777777" w:rsidR="005B449C" w:rsidRPr="00B973F0" w:rsidRDefault="005B449C" w:rsidP="0044619C">
                      <w:pPr>
                        <w:rPr>
                          <w:rFonts w:ascii="標楷體" w:eastAsia="標楷體" w:hAnsi="標楷體"/>
                          <w:sz w:val="21"/>
                          <w:szCs w:val="21"/>
                        </w:rPr>
                      </w:pPr>
                      <w:r>
                        <w:rPr>
                          <w:rFonts w:ascii="標楷體" w:eastAsia="標楷體" w:hAnsi="標楷體" w:hint="eastAsia"/>
                          <w:sz w:val="21"/>
                          <w:szCs w:val="21"/>
                        </w:rPr>
                        <w:t xml:space="preserve">2.債權協商匯入款 </w:t>
                      </w:r>
                    </w:p>
                  </w:txbxContent>
                </v:textbox>
              </v:shape>
            </w:pict>
          </mc:Fallback>
        </mc:AlternateContent>
      </w:r>
    </w:p>
    <w:p w14:paraId="60531120" w14:textId="77777777" w:rsidR="00EB030D" w:rsidRPr="00362205" w:rsidRDefault="00EB030D" w:rsidP="00EB030D">
      <w:pPr>
        <w:tabs>
          <w:tab w:val="num" w:pos="1559"/>
        </w:tabs>
        <w:snapToGrid w:val="0"/>
        <w:spacing w:before="120"/>
        <w:ind w:left="1559" w:hanging="425"/>
        <w:rPr>
          <w:rFonts w:ascii="標楷體" w:eastAsia="標楷體" w:hAnsi="標楷體"/>
          <w:sz w:val="26"/>
        </w:rPr>
      </w:pPr>
      <w:r w:rsidRPr="00362205">
        <w:rPr>
          <w:rFonts w:ascii="標楷體" w:eastAsia="標楷體" w:hAnsi="標楷體" w:hint="eastAsia"/>
          <w:sz w:val="26"/>
        </w:rPr>
        <w:t>暫收款處理</w:t>
      </w:r>
      <w:r w:rsidRPr="00362205">
        <w:rPr>
          <w:rFonts w:ascii="標楷體" w:eastAsia="標楷體" w:hAnsi="標楷體"/>
          <w:sz w:val="26"/>
        </w:rPr>
        <w:t>流程圖</w:t>
      </w:r>
    </w:p>
    <w:p w14:paraId="6DC4E20C" w14:textId="77777777" w:rsidR="00EB030D" w:rsidRPr="00362205" w:rsidRDefault="00EB030D" w:rsidP="0044619C">
      <w:pPr>
        <w:rPr>
          <w:rFonts w:ascii="標楷體" w:eastAsia="標楷體" w:hAnsi="標楷體"/>
        </w:rPr>
      </w:pPr>
    </w:p>
    <w:p w14:paraId="3520D601" w14:textId="77777777" w:rsidR="00EB030D" w:rsidRPr="00362205" w:rsidRDefault="001473BD" w:rsidP="0044619C">
      <w:pPr>
        <w:rPr>
          <w:rFonts w:ascii="標楷體" w:eastAsia="標楷體" w:hAnsi="標楷體"/>
        </w:rPr>
      </w:pPr>
      <w:r>
        <w:rPr>
          <w:rFonts w:ascii="標楷體" w:eastAsia="標楷體" w:hAnsi="標楷體"/>
          <w:noProof/>
        </w:rPr>
        <mc:AlternateContent>
          <mc:Choice Requires="wps">
            <w:drawing>
              <wp:anchor distT="0" distB="0" distL="114300" distR="114300" simplePos="0" relativeHeight="251608576" behindDoc="0" locked="0" layoutInCell="1" allowOverlap="1" wp14:anchorId="4831E6B7" wp14:editId="61184A48">
                <wp:simplePos x="0" y="0"/>
                <wp:positionH relativeFrom="column">
                  <wp:posOffset>2245360</wp:posOffset>
                </wp:positionH>
                <wp:positionV relativeFrom="paragraph">
                  <wp:posOffset>40005</wp:posOffset>
                </wp:positionV>
                <wp:extent cx="1998980" cy="335280"/>
                <wp:effectExtent l="0" t="0" r="20320" b="26670"/>
                <wp:wrapNone/>
                <wp:docPr id="107" name="矩形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98980" cy="335280"/>
                        </a:xfrm>
                        <a:prstGeom prst="rect">
                          <a:avLst/>
                        </a:prstGeom>
                        <a:solidFill>
                          <a:sysClr val="window" lastClr="FFFFFF"/>
                        </a:solidFill>
                        <a:ln w="25400" cap="flat" cmpd="sng" algn="ctr">
                          <a:solidFill>
                            <a:sysClr val="windowText" lastClr="000000"/>
                          </a:solidFill>
                          <a:prstDash val="solid"/>
                        </a:ln>
                        <a:effectLst/>
                      </wps:spPr>
                      <wps:txbx>
                        <w:txbxContent>
                          <w:p w14:paraId="07E7ECEF" w14:textId="77777777" w:rsidR="005B449C" w:rsidRDefault="005B449C" w:rsidP="00EB030D">
                            <w:pPr>
                              <w:jc w:val="center"/>
                            </w:pPr>
                            <w:r>
                              <w:rPr>
                                <w:rFonts w:hint="eastAsia"/>
                              </w:rPr>
                              <w:t>客戶暫收款</w:t>
                            </w:r>
                            <w:r>
                              <w:rPr>
                                <w:rFonts w:hint="eastAsia"/>
                              </w:rPr>
                              <w:t>(by</w:t>
                            </w:r>
                            <w:r>
                              <w:rPr>
                                <w:rFonts w:hint="eastAsia"/>
                              </w:rPr>
                              <w:t>戶號</w:t>
                            </w:r>
                            <w:r>
                              <w:rPr>
                                <w:rFonts w:hint="eastAsia"/>
                              </w:rPr>
                              <w:t>+</w:t>
                            </w:r>
                            <w:r>
                              <w:rPr>
                                <w:rFonts w:hint="eastAsia"/>
                              </w:rPr>
                              <w:t>額度</w:t>
                            </w:r>
                            <w:r>
                              <w:rPr>
                                <w:rFonts w:hint="eastAsia"/>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4831E6B7" id="矩形 4" o:spid="_x0000_s1029" style="position:absolute;margin-left:176.8pt;margin-top:3.15pt;width:157.4pt;height:26.4pt;z-index:25160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" fillcolor="window" strokecolor="windowText" strokeweight="2pt">
                <v:path arrowok="t"/>
                <v:textbox>
                  <w:txbxContent>
                    <w:p w14:paraId="07E7ECEF" w14:textId="77777777" w:rsidR="005B449C" w:rsidRDefault="005B449C" w:rsidP="00EB030D">
                      <w:pPr>
                        <w:jc w:val="center"/>
                      </w:pPr>
                      <w:r>
                        <w:rPr>
                          <w:rFonts w:hint="eastAsia"/>
                        </w:rPr>
                        <w:t>客戶暫收款</w:t>
                      </w:r>
                      <w:r>
                        <w:rPr>
                          <w:rFonts w:hint="eastAsia"/>
                        </w:rPr>
                        <w:t>(by</w:t>
                      </w:r>
                      <w:r>
                        <w:rPr>
                          <w:rFonts w:hint="eastAsia"/>
                        </w:rPr>
                        <w:t>戶號</w:t>
                      </w:r>
                      <w:r>
                        <w:rPr>
                          <w:rFonts w:hint="eastAsia"/>
                        </w:rPr>
                        <w:t>+</w:t>
                      </w:r>
                      <w:r>
                        <w:rPr>
                          <w:rFonts w:hint="eastAsia"/>
                        </w:rPr>
                        <w:t>額度</w:t>
                      </w:r>
                      <w:r>
                        <w:rPr>
                          <w:rFonts w:hint="eastAsia"/>
                        </w:rPr>
                        <w:t>)</w:t>
                      </w:r>
                    </w:p>
                  </w:txbxContent>
                </v:textbox>
              </v:rect>
            </w:pict>
          </mc:Fallback>
        </mc:AlternateContent>
      </w:r>
    </w:p>
    <w:p w14:paraId="47BEB0B7" w14:textId="77777777" w:rsidR="00EB030D" w:rsidRPr="00362205" w:rsidRDefault="001473BD" w:rsidP="0044619C">
      <w:pPr>
        <w:rPr>
          <w:rFonts w:ascii="標楷體" w:eastAsia="標楷體" w:hAnsi="標楷體"/>
        </w:rPr>
      </w:pPr>
      <w:r>
        <w:rPr>
          <w:rFonts w:ascii="標楷體" w:eastAsia="標楷體" w:hAnsi="標楷體"/>
          <w:noProof/>
        </w:rPr>
        <mc:AlternateContent>
          <mc:Choice Requires="wps">
            <w:drawing>
              <wp:anchor distT="0" distB="0" distL="114299" distR="114299" simplePos="0" relativeHeight="251618816" behindDoc="0" locked="0" layoutInCell="1" allowOverlap="1" wp14:anchorId="151408B4" wp14:editId="7BE68877">
                <wp:simplePos x="0" y="0"/>
                <wp:positionH relativeFrom="column">
                  <wp:posOffset>3310889</wp:posOffset>
                </wp:positionH>
                <wp:positionV relativeFrom="paragraph">
                  <wp:posOffset>182880</wp:posOffset>
                </wp:positionV>
                <wp:extent cx="0" cy="297180"/>
                <wp:effectExtent l="19050" t="0" r="19050" b="7620"/>
                <wp:wrapNone/>
                <wp:docPr id="106" name="直線接點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97180"/>
                        </a:xfrm>
                        <a:prstGeom prst="line">
                          <a:avLst/>
                        </a:prstGeom>
                        <a:noFill/>
                        <a:ln w="38100" algn="ctr">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7F7F7F">
                                    <a:alpha val="50000"/>
                                  </a:srgbClr>
                                </a:outerShdw>
                              </a:effectLst>
                            </a14:hiddenEffects>
                          </a:ext>
                        </a:extLst>
                      </wps:spPr>
                      <wps:bodyPr/>
                    </wps:wsp>
                  </a:graphicData>
                </a:graphic>
                <wp14:sizeRelH relativeFrom="margin">
                  <wp14:pctWidth>0</wp14:pctWidth>
                </wp14:sizeRelH>
                <wp14:sizeRelV relativeFrom="margin">
                  <wp14:pctHeight>0</wp14:pctHeight>
                </wp14:sizeRelV>
              </wp:anchor>
            </w:drawing>
          </mc:Choice>
          <mc:Fallback>
            <w:pict>
              <v:line w14:anchorId="7548D07D" id="直線接點 7" o:spid="_x0000_s1026" style="position:absolute;z-index:251618816;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margin;mso-height-relative:margin" from="260.7pt,14.4pt" to="260.7pt,3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" strokeweight="3pt">
                <v:shadow color="#7f7f7f" opacity=".5" offset="1pt"/>
              </v:line>
            </w:pict>
          </mc:Fallback>
        </mc:AlternateContent>
      </w:r>
      <w:r>
        <w:rPr>
          <w:rFonts w:ascii="標楷體" w:eastAsia="標楷體" w:hAnsi="標楷體"/>
          <w:noProof/>
        </w:rPr>
        <mc:AlternateContent>
          <mc:Choice Requires="wps">
            <w:drawing>
              <wp:anchor distT="0" distB="0" distL="114300" distR="114300" simplePos="0" relativeHeight="251613696" behindDoc="0" locked="0" layoutInCell="1" allowOverlap="1" wp14:anchorId="2B3A94E4" wp14:editId="560E350A">
                <wp:simplePos x="0" y="0"/>
                <wp:positionH relativeFrom="column">
                  <wp:posOffset>2545080</wp:posOffset>
                </wp:positionH>
                <wp:positionV relativeFrom="paragraph">
                  <wp:posOffset>175260</wp:posOffset>
                </wp:positionV>
                <wp:extent cx="723900" cy="304800"/>
                <wp:effectExtent l="19050" t="19050" r="19050" b="19050"/>
                <wp:wrapNone/>
                <wp:docPr id="100" name="直線接點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723900" cy="304800"/>
                        </a:xfrm>
                        <a:prstGeom prst="line">
                          <a:avLst/>
                        </a:prstGeom>
                        <a:noFill/>
                        <a:ln w="38100" algn="ctr">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7F7F7F">
                                    <a:alpha val="50000"/>
                                  </a:srgbClr>
                                </a:outerShdw>
                              </a:effectLst>
                            </a14:hiddenEffects>
                          </a:ext>
                        </a:extLst>
                      </wps:spPr>
                      <wps:bodyPr/>
                    </wps:wsp>
                  </a:graphicData>
                </a:graphic>
                <wp14:sizeRelH relativeFrom="margin">
                  <wp14:pctWidth>0</wp14:pctWidth>
                </wp14:sizeRelH>
                <wp14:sizeRelV relativeFrom="margin">
                  <wp14:pctHeight>0</wp14:pctHeight>
                </wp14:sizeRelV>
              </wp:anchor>
            </w:drawing>
          </mc:Choice>
          <mc:Fallback>
            <w:pict>
              <v:line w14:anchorId="49173D97" id="直線接點 6" o:spid="_x0000_s1026" style="position:absolute;flip:x;z-index:25161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0.4pt,13.8pt" to="257.4pt,3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" strokeweight="3pt">
                <v:shadow color="#7f7f7f" opacity=".5" offset="1pt"/>
              </v:line>
            </w:pict>
          </mc:Fallback>
        </mc:AlternateContent>
      </w:r>
      <w:r>
        <w:rPr>
          <w:rFonts w:ascii="標楷體" w:eastAsia="標楷體" w:hAnsi="標楷體"/>
          <w:noProof/>
        </w:rPr>
        <mc:AlternateContent>
          <mc:Choice Requires="wps">
            <w:drawing>
              <wp:anchor distT="0" distB="0" distL="114300" distR="114300" simplePos="0" relativeHeight="251623936" behindDoc="0" locked="0" layoutInCell="1" allowOverlap="1" wp14:anchorId="0F12BC75" wp14:editId="7A15AB8D">
                <wp:simplePos x="0" y="0"/>
                <wp:positionH relativeFrom="column">
                  <wp:posOffset>3345180</wp:posOffset>
                </wp:positionH>
                <wp:positionV relativeFrom="paragraph">
                  <wp:posOffset>182880</wp:posOffset>
                </wp:positionV>
                <wp:extent cx="861060" cy="312420"/>
                <wp:effectExtent l="19050" t="19050" r="15240" b="30480"/>
                <wp:wrapNone/>
                <wp:docPr id="99" name="直線接點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61060" cy="312420"/>
                        </a:xfrm>
                        <a:prstGeom prst="line">
                          <a:avLst/>
                        </a:prstGeom>
                        <a:noFill/>
                        <a:ln w="38100" algn="ctr">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7F7F7F">
                                    <a:alpha val="50000"/>
                                  </a:srgbClr>
                                </a:outerShdw>
                              </a:effectLst>
                            </a14:hiddenEffects>
                          </a:ext>
                        </a:extLst>
                      </wps:spPr>
                      <wps:bodyPr/>
                    </wps:wsp>
                  </a:graphicData>
                </a:graphic>
                <wp14:sizeRelH relativeFrom="margin">
                  <wp14:pctWidth>0</wp14:pctWidth>
                </wp14:sizeRelH>
                <wp14:sizeRelV relativeFrom="margin">
                  <wp14:pctHeight>0</wp14:pctHeight>
                </wp14:sizeRelV>
              </wp:anchor>
            </w:drawing>
          </mc:Choice>
          <mc:Fallback>
            <w:pict>
              <v:line w14:anchorId="5DF078D8" id="直線接點 8" o:spid="_x0000_s1026" style="position:absolute;z-index:25162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3.4pt,14.4pt" to="331.2pt,3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" strokeweight="3pt">
                <v:shadow color="#7f7f7f" opacity=".5" offset="1pt"/>
              </v:line>
            </w:pict>
          </mc:Fallback>
        </mc:AlternateContent>
      </w:r>
    </w:p>
    <w:p w14:paraId="798E39D7" w14:textId="77777777" w:rsidR="00EB030D" w:rsidRPr="00362205" w:rsidRDefault="00EB030D" w:rsidP="0044619C">
      <w:pPr>
        <w:rPr>
          <w:rFonts w:ascii="標楷體" w:eastAsia="標楷體" w:hAnsi="標楷體"/>
        </w:rPr>
      </w:pPr>
    </w:p>
    <w:p w14:paraId="604DD362" w14:textId="77777777" w:rsidR="00EB030D" w:rsidRPr="00362205" w:rsidRDefault="001473BD" w:rsidP="0044619C">
      <w:pPr>
        <w:rPr>
          <w:rFonts w:ascii="標楷體" w:eastAsia="標楷體" w:hAnsi="標楷體"/>
          <w:b/>
        </w:rPr>
      </w:pPr>
      <w:r>
        <w:rPr>
          <w:rFonts w:ascii="標楷體" w:eastAsia="標楷體" w:hAnsi="標楷體"/>
          <w:noProof/>
        </w:rPr>
        <mc:AlternateContent>
          <mc:Choice Requires="wps">
            <w:drawing>
              <wp:anchor distT="0" distB="0" distL="114300" distR="114300" simplePos="0" relativeHeight="251629056" behindDoc="0" locked="0" layoutInCell="1" allowOverlap="1" wp14:anchorId="5F29D419" wp14:editId="2C634825">
                <wp:simplePos x="0" y="0"/>
                <wp:positionH relativeFrom="column">
                  <wp:posOffset>3992880</wp:posOffset>
                </wp:positionH>
                <wp:positionV relativeFrom="paragraph">
                  <wp:posOffset>22860</wp:posOffset>
                </wp:positionV>
                <wp:extent cx="746760" cy="457200"/>
                <wp:effectExtent l="0" t="0" r="15240" b="19050"/>
                <wp:wrapNone/>
                <wp:docPr id="98" name="橢圓 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46760" cy="457200"/>
                        </a:xfrm>
                        <a:prstGeom prst="ellipse">
                          <a:avLst/>
                        </a:prstGeom>
                        <a:solidFill>
                          <a:sysClr val="window" lastClr="FFFFFF"/>
                        </a:solidFill>
                        <a:ln w="25400" cap="flat" cmpd="sng" algn="ctr">
                          <a:solidFill>
                            <a:sysClr val="windowText" lastClr="000000"/>
                          </a:solidFill>
                          <a:prstDash val="solid"/>
                        </a:ln>
                        <a:effectLst/>
                      </wps:spPr>
                      <wps:txbx>
                        <w:txbxContent>
                          <w:p w14:paraId="3262531C" w14:textId="77777777" w:rsidR="005B449C" w:rsidRDefault="005B449C" w:rsidP="00EB030D">
                            <w:pPr>
                              <w:jc w:val="center"/>
                            </w:pPr>
                            <w:r>
                              <w:rPr>
                                <w:rFonts w:hint="eastAsia"/>
                              </w:rPr>
                              <w:t>期票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oval w14:anchorId="5F29D419" id="橢圓 9" o:spid="_x0000_s1030" style="position:absolute;margin-left:314.4pt;margin-top:1.8pt;width:58.8pt;height:36pt;z-index:25162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" fillcolor="window" strokecolor="windowText" strokeweight="2pt">
                <v:path arrowok="t"/>
                <v:textbox>
                  <w:txbxContent>
                    <w:p w14:paraId="3262531C" w14:textId="77777777" w:rsidR="005B449C" w:rsidRDefault="005B449C" w:rsidP="00EB030D">
                      <w:pPr>
                        <w:jc w:val="center"/>
                      </w:pPr>
                      <w:r>
                        <w:rPr>
                          <w:rFonts w:hint="eastAsia"/>
                        </w:rPr>
                        <w:t>期票</w:t>
                      </w:r>
                    </w:p>
                  </w:txbxContent>
                </v:textbox>
              </v:oval>
            </w:pict>
          </mc:Fallback>
        </mc:AlternateContent>
      </w:r>
      <w:r>
        <w:rPr>
          <w:rFonts w:ascii="標楷體" w:eastAsia="標楷體" w:hAnsi="標楷體"/>
          <w:noProof/>
        </w:rPr>
        <mc:AlternateContent>
          <mc:Choice Requires="wps">
            <w:drawing>
              <wp:anchor distT="0" distB="0" distL="114300" distR="114300" simplePos="0" relativeHeight="251670016" behindDoc="0" locked="0" layoutInCell="1" allowOverlap="1" wp14:anchorId="2FAC52AB" wp14:editId="77D37A19">
                <wp:simplePos x="0" y="0"/>
                <wp:positionH relativeFrom="column">
                  <wp:posOffset>2910840</wp:posOffset>
                </wp:positionH>
                <wp:positionV relativeFrom="paragraph">
                  <wp:posOffset>22860</wp:posOffset>
                </wp:positionV>
                <wp:extent cx="990600" cy="457200"/>
                <wp:effectExtent l="0" t="0" r="19050" b="19050"/>
                <wp:wrapNone/>
                <wp:docPr id="97" name="橢圓 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90600" cy="457200"/>
                        </a:xfrm>
                        <a:prstGeom prst="ellipse">
                          <a:avLst/>
                        </a:prstGeom>
                        <a:solidFill>
                          <a:sysClr val="window" lastClr="FFFFFF"/>
                        </a:solidFill>
                        <a:ln w="25400" cap="flat" cmpd="sng" algn="ctr">
                          <a:solidFill>
                            <a:sysClr val="windowText" lastClr="000000"/>
                          </a:solidFill>
                          <a:prstDash val="solid"/>
                        </a:ln>
                        <a:effectLst/>
                      </wps:spPr>
                      <wps:txbx>
                        <w:txbxContent>
                          <w:p w14:paraId="0AEB527D" w14:textId="77777777" w:rsidR="005B449C" w:rsidRDefault="005B449C" w:rsidP="00EB030D">
                            <w:pPr>
                              <w:jc w:val="center"/>
                            </w:pPr>
                            <w:r w:rsidRPr="00EB030D">
                              <w:rPr>
                                <w:rFonts w:ascii="標楷體" w:eastAsia="標楷體" w:hAnsi="標楷體" w:hint="eastAsia"/>
                                <w:sz w:val="26"/>
                              </w:rPr>
                              <w:t>虛擬戶</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oval w14:anchorId="2FAC52AB" id="橢圓 44" o:spid="_x0000_s1031" style="position:absolute;margin-left:229.2pt;margin-top:1.8pt;width:78pt;height:36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" fillcolor="window" strokecolor="windowText" strokeweight="2pt">
                <v:path arrowok="t"/>
                <v:textbox>
                  <w:txbxContent>
                    <w:p w14:paraId="0AEB527D" w14:textId="77777777" w:rsidR="005B449C" w:rsidRDefault="005B449C" w:rsidP="00EB030D">
                      <w:pPr>
                        <w:jc w:val="center"/>
                      </w:pPr>
                      <w:r w:rsidRPr="00EB030D">
                        <w:rPr>
                          <w:rFonts w:ascii="標楷體" w:eastAsia="標楷體" w:hAnsi="標楷體" w:hint="eastAsia"/>
                          <w:sz w:val="26"/>
                        </w:rPr>
                        <w:t>虛擬戶</w:t>
                      </w:r>
                    </w:p>
                  </w:txbxContent>
                </v:textbox>
              </v:oval>
            </w:pict>
          </mc:Fallback>
        </mc:AlternateContent>
      </w:r>
      <w:r>
        <w:rPr>
          <w:rFonts w:ascii="標楷體" w:eastAsia="標楷體" w:hAnsi="標楷體"/>
          <w:noProof/>
        </w:rPr>
        <mc:AlternateContent>
          <mc:Choice Requires="wps">
            <w:drawing>
              <wp:anchor distT="0" distB="0" distL="114300" distR="114300" simplePos="0" relativeHeight="251675136" behindDoc="0" locked="0" layoutInCell="1" allowOverlap="1" wp14:anchorId="03D55C16" wp14:editId="06FFF5F0">
                <wp:simplePos x="0" y="0"/>
                <wp:positionH relativeFrom="column">
                  <wp:posOffset>1905000</wp:posOffset>
                </wp:positionH>
                <wp:positionV relativeFrom="paragraph">
                  <wp:posOffset>22860</wp:posOffset>
                </wp:positionV>
                <wp:extent cx="883920" cy="457200"/>
                <wp:effectExtent l="0" t="0" r="11430" b="19050"/>
                <wp:wrapNone/>
                <wp:docPr id="96" name="橢圓 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83920" cy="457200"/>
                        </a:xfrm>
                        <a:prstGeom prst="ellipse">
                          <a:avLst/>
                        </a:prstGeom>
                        <a:solidFill>
                          <a:sysClr val="window" lastClr="FFFFFF"/>
                        </a:solidFill>
                        <a:ln w="25400" cap="flat" cmpd="sng" algn="ctr">
                          <a:solidFill>
                            <a:sysClr val="windowText" lastClr="000000"/>
                          </a:solidFill>
                          <a:prstDash val="solid"/>
                        </a:ln>
                        <a:effectLst/>
                      </wps:spPr>
                      <wps:txbx>
                        <w:txbxContent>
                          <w:p w14:paraId="1F88539E" w14:textId="77777777" w:rsidR="005B449C" w:rsidRDefault="005B449C" w:rsidP="00EB030D">
                            <w:pPr>
                              <w:jc w:val="center"/>
                            </w:pPr>
                            <w:r>
                              <w:rPr>
                                <w:rFonts w:hint="eastAsia"/>
                              </w:rPr>
                              <w:t>暫收</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oval w14:anchorId="03D55C16" id="橢圓 51" o:spid="_x0000_s1032" style="position:absolute;margin-left:150pt;margin-top:1.8pt;width:69.6pt;height:36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" fillcolor="window" strokecolor="windowText" strokeweight="2pt">
                <v:path arrowok="t"/>
                <v:textbox>
                  <w:txbxContent>
                    <w:p w14:paraId="1F88539E" w14:textId="77777777" w:rsidR="005B449C" w:rsidRDefault="005B449C" w:rsidP="00EB030D">
                      <w:pPr>
                        <w:jc w:val="center"/>
                      </w:pPr>
                      <w:r>
                        <w:rPr>
                          <w:rFonts w:hint="eastAsia"/>
                        </w:rPr>
                        <w:t>暫收</w:t>
                      </w:r>
                    </w:p>
                  </w:txbxContent>
                </v:textbox>
              </v:oval>
            </w:pict>
          </mc:Fallback>
        </mc:AlternateContent>
      </w:r>
      <w:r>
        <w:rPr>
          <w:rFonts w:ascii="標楷體" w:eastAsia="標楷體" w:hAnsi="標楷體"/>
          <w:noProof/>
        </w:rPr>
        <mc:AlternateContent>
          <mc:Choice Requires="wps">
            <w:drawing>
              <wp:anchor distT="0" distB="0" distL="114300" distR="114300" simplePos="0" relativeHeight="251634176" behindDoc="0" locked="0" layoutInCell="1" allowOverlap="1" wp14:anchorId="7998EA83" wp14:editId="248ABE8C">
                <wp:simplePos x="0" y="0"/>
                <wp:positionH relativeFrom="column">
                  <wp:posOffset>373380</wp:posOffset>
                </wp:positionH>
                <wp:positionV relativeFrom="paragraph">
                  <wp:posOffset>22860</wp:posOffset>
                </wp:positionV>
                <wp:extent cx="967740" cy="335280"/>
                <wp:effectExtent l="0" t="0" r="22860" b="26670"/>
                <wp:wrapNone/>
                <wp:docPr id="95" name="矩形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67740" cy="335280"/>
                        </a:xfrm>
                        <a:prstGeom prst="rect">
                          <a:avLst/>
                        </a:prstGeom>
                        <a:solidFill>
                          <a:sysClr val="window" lastClr="FFFFFF"/>
                        </a:solidFill>
                        <a:ln w="25400" cap="flat" cmpd="sng" algn="ctr">
                          <a:solidFill>
                            <a:sysClr val="windowText" lastClr="000000"/>
                          </a:solidFill>
                          <a:prstDash val="solid"/>
                        </a:ln>
                        <a:effectLst/>
                      </wps:spPr>
                      <wps:txbx>
                        <w:txbxContent>
                          <w:p w14:paraId="367D555E" w14:textId="77777777" w:rsidR="005B449C" w:rsidRDefault="005B449C" w:rsidP="00EB030D">
                            <w:pPr>
                              <w:jc w:val="center"/>
                            </w:pPr>
                            <w:r>
                              <w:rPr>
                                <w:rFonts w:hint="eastAsia"/>
                              </w:rPr>
                              <w:t>還款科目</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7998EA83" id="矩形 12" o:spid="_x0000_s1033" style="position:absolute;margin-left:29.4pt;margin-top:1.8pt;width:76.2pt;height:26.4pt;z-index:25163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" fillcolor="window" strokecolor="windowText" strokeweight="2pt">
                <v:path arrowok="t"/>
                <v:textbox>
                  <w:txbxContent>
                    <w:p w14:paraId="367D555E" w14:textId="77777777" w:rsidR="005B449C" w:rsidRDefault="005B449C" w:rsidP="00EB030D">
                      <w:pPr>
                        <w:jc w:val="center"/>
                      </w:pPr>
                      <w:r>
                        <w:rPr>
                          <w:rFonts w:hint="eastAsia"/>
                        </w:rPr>
                        <w:t>還款科目</w:t>
                      </w:r>
                    </w:p>
                  </w:txbxContent>
                </v:textbox>
              </v:rect>
            </w:pict>
          </mc:Fallback>
        </mc:AlternateContent>
      </w:r>
    </w:p>
    <w:p w14:paraId="24B32E32" w14:textId="77777777" w:rsidR="00EB030D" w:rsidRPr="00362205" w:rsidRDefault="00EB030D" w:rsidP="0044619C">
      <w:pPr>
        <w:rPr>
          <w:rFonts w:ascii="標楷體" w:eastAsia="標楷體" w:hAnsi="標楷體"/>
        </w:rPr>
      </w:pPr>
    </w:p>
    <w:p w14:paraId="08FFF49B" w14:textId="77777777" w:rsidR="00EA3AFA" w:rsidRPr="00362205" w:rsidRDefault="00EA3AFA" w:rsidP="0044619C">
      <w:pPr>
        <w:ind w:leftChars="2000" w:left="4800"/>
        <w:rPr>
          <w:rFonts w:ascii="標楷體" w:eastAsia="標楷體" w:hAnsi="標楷體"/>
          <w:sz w:val="26"/>
        </w:rPr>
      </w:pPr>
      <w:r w:rsidRPr="00362205">
        <w:rPr>
          <w:rFonts w:ascii="標楷體" w:eastAsia="標楷體" w:hAnsi="標楷體" w:hint="eastAsia"/>
          <w:sz w:val="26"/>
        </w:rPr>
        <w:t xml:space="preserve">01-匯款轉帳 </w:t>
      </w:r>
    </w:p>
    <w:p w14:paraId="5E5799E0" w14:textId="77777777" w:rsidR="00EA3AFA" w:rsidRPr="00362205" w:rsidRDefault="00EA3AFA" w:rsidP="0044619C">
      <w:pPr>
        <w:ind w:leftChars="2000" w:left="4800"/>
        <w:rPr>
          <w:rFonts w:ascii="標楷體" w:eastAsia="標楷體" w:hAnsi="標楷體"/>
          <w:sz w:val="26"/>
        </w:rPr>
      </w:pPr>
      <w:r w:rsidRPr="00362205">
        <w:rPr>
          <w:rFonts w:ascii="標楷體" w:eastAsia="標楷體" w:hAnsi="標楷體" w:hint="eastAsia"/>
          <w:sz w:val="26"/>
        </w:rPr>
        <w:t xml:space="preserve">02-銀行扣款 </w:t>
      </w:r>
    </w:p>
    <w:p w14:paraId="61B70FB9" w14:textId="77777777" w:rsidR="00EA3AFA" w:rsidRPr="00362205" w:rsidRDefault="00EA3AFA" w:rsidP="0044619C">
      <w:pPr>
        <w:ind w:leftChars="2000" w:left="4800"/>
        <w:rPr>
          <w:rFonts w:ascii="標楷體" w:eastAsia="標楷體" w:hAnsi="標楷體"/>
          <w:sz w:val="26"/>
        </w:rPr>
      </w:pPr>
      <w:r w:rsidRPr="00362205">
        <w:rPr>
          <w:rFonts w:ascii="標楷體" w:eastAsia="標楷體" w:hAnsi="標楷體" w:hint="eastAsia"/>
          <w:sz w:val="26"/>
        </w:rPr>
        <w:t xml:space="preserve">03-員工扣款 </w:t>
      </w:r>
    </w:p>
    <w:p w14:paraId="46E314E2" w14:textId="77777777" w:rsidR="00EA3AFA" w:rsidRPr="00362205" w:rsidRDefault="00EA3AFA" w:rsidP="0044619C">
      <w:pPr>
        <w:ind w:leftChars="2000" w:left="4800"/>
        <w:rPr>
          <w:rFonts w:ascii="標楷體" w:eastAsia="標楷體" w:hAnsi="標楷體"/>
          <w:sz w:val="26"/>
        </w:rPr>
      </w:pPr>
      <w:r w:rsidRPr="00362205">
        <w:rPr>
          <w:rFonts w:ascii="標楷體" w:eastAsia="標楷體" w:hAnsi="標楷體" w:hint="eastAsia"/>
          <w:sz w:val="26"/>
        </w:rPr>
        <w:t xml:space="preserve">04-支票兌現  </w:t>
      </w:r>
    </w:p>
    <w:p w14:paraId="10A4F26E" w14:textId="77777777" w:rsidR="00EA3AFA" w:rsidRPr="00362205" w:rsidRDefault="00EA3AFA" w:rsidP="0044619C">
      <w:pPr>
        <w:ind w:leftChars="2000" w:left="4800"/>
        <w:rPr>
          <w:rFonts w:ascii="標楷體" w:eastAsia="標楷體" w:hAnsi="標楷體"/>
          <w:sz w:val="26"/>
        </w:rPr>
      </w:pPr>
      <w:r w:rsidRPr="00362205">
        <w:rPr>
          <w:rFonts w:ascii="標楷體" w:eastAsia="標楷體" w:hAnsi="標楷體" w:hint="eastAsia"/>
          <w:sz w:val="26"/>
        </w:rPr>
        <w:t xml:space="preserve">05-法院扣薪 </w:t>
      </w:r>
    </w:p>
    <w:p w14:paraId="22F50EA6" w14:textId="77777777" w:rsidR="00EA3AFA" w:rsidRPr="00362205" w:rsidRDefault="00EA3AFA" w:rsidP="0044619C">
      <w:pPr>
        <w:ind w:leftChars="2000" w:left="4800"/>
        <w:rPr>
          <w:rFonts w:ascii="標楷體" w:eastAsia="標楷體" w:hAnsi="標楷體"/>
          <w:sz w:val="26"/>
        </w:rPr>
      </w:pPr>
      <w:r w:rsidRPr="00362205">
        <w:rPr>
          <w:rFonts w:ascii="標楷體" w:eastAsia="標楷體" w:hAnsi="標楷體" w:hint="eastAsia"/>
          <w:sz w:val="26"/>
        </w:rPr>
        <w:t xml:space="preserve">06-理賠金   </w:t>
      </w:r>
    </w:p>
    <w:p w14:paraId="2E3FC1FC" w14:textId="77777777" w:rsidR="00EA3AFA" w:rsidRPr="00362205" w:rsidRDefault="00EA3AFA" w:rsidP="0044619C">
      <w:pPr>
        <w:ind w:leftChars="2000" w:left="4800"/>
        <w:rPr>
          <w:rFonts w:ascii="標楷體" w:eastAsia="標楷體" w:hAnsi="標楷體"/>
          <w:sz w:val="26"/>
        </w:rPr>
      </w:pPr>
      <w:r w:rsidRPr="00362205">
        <w:rPr>
          <w:rFonts w:ascii="標楷體" w:eastAsia="標楷體" w:hAnsi="標楷體" w:hint="eastAsia"/>
          <w:sz w:val="26"/>
        </w:rPr>
        <w:t xml:space="preserve">09-其他     </w:t>
      </w:r>
    </w:p>
    <w:p w14:paraId="5F01A58E" w14:textId="77777777" w:rsidR="00EB030D" w:rsidRPr="00362205" w:rsidRDefault="00EB030D" w:rsidP="00EB030D">
      <w:pPr>
        <w:rPr>
          <w:rFonts w:ascii="標楷體" w:eastAsia="標楷體" w:hAnsi="標楷體"/>
          <w:sz w:val="26"/>
        </w:rPr>
      </w:pPr>
      <w:r w:rsidRPr="00362205">
        <w:rPr>
          <w:rFonts w:ascii="標楷體" w:eastAsia="標楷體" w:hAnsi="標楷體"/>
          <w:sz w:val="26"/>
        </w:rPr>
        <w:br w:type="page"/>
      </w:r>
    </w:p>
    <w:p w14:paraId="5D391D96" w14:textId="77777777" w:rsidR="00EB030D" w:rsidRPr="00362205" w:rsidRDefault="00404D71" w:rsidP="00894D7B">
      <w:pPr>
        <w:numPr>
          <w:ilvl w:val="0"/>
          <w:numId w:val="5"/>
        </w:numPr>
        <w:rPr>
          <w:rFonts w:ascii="標楷體" w:eastAsia="標楷體" w:hAnsi="標楷體"/>
          <w:sz w:val="26"/>
        </w:rPr>
      </w:pPr>
      <w:r w:rsidRPr="00362205">
        <w:rPr>
          <w:rFonts w:ascii="標楷體" w:eastAsia="標楷體" w:hAnsi="標楷體" w:hint="eastAsia"/>
          <w:sz w:val="26"/>
        </w:rPr>
        <w:lastRenderedPageBreak/>
        <w:t>整批入帳</w:t>
      </w:r>
      <w:r w:rsidR="00704AB8" w:rsidRPr="00362205">
        <w:rPr>
          <w:rFonts w:ascii="標楷體" w:eastAsia="標楷體" w:hAnsi="標楷體" w:hint="eastAsia"/>
          <w:sz w:val="26"/>
        </w:rPr>
        <w:t>作業</w:t>
      </w:r>
    </w:p>
    <w:p w14:paraId="7330FDFF" w14:textId="77777777" w:rsidR="00404D71" w:rsidRPr="00362205" w:rsidRDefault="001473BD" w:rsidP="00EB030D">
      <w:pPr>
        <w:rPr>
          <w:rFonts w:ascii="標楷體" w:eastAsia="標楷體" w:hAnsi="標楷體"/>
        </w:rPr>
      </w:pPr>
      <w:r>
        <w:rPr>
          <w:rFonts w:ascii="標楷體" w:eastAsia="標楷體" w:hAnsi="標楷體"/>
          <w:noProof/>
          <w:sz w:val="26"/>
        </w:rPr>
        <mc:AlternateContent>
          <mc:Choice Requires="wps">
            <w:drawing>
              <wp:anchor distT="0" distB="0" distL="114300" distR="114300" simplePos="0" relativeHeight="251639296" behindDoc="0" locked="0" layoutInCell="1" allowOverlap="1" wp14:anchorId="40493534" wp14:editId="79BCC9D6">
                <wp:simplePos x="0" y="0"/>
                <wp:positionH relativeFrom="column">
                  <wp:posOffset>2493645</wp:posOffset>
                </wp:positionH>
                <wp:positionV relativeFrom="paragraph">
                  <wp:posOffset>190500</wp:posOffset>
                </wp:positionV>
                <wp:extent cx="1036320" cy="335280"/>
                <wp:effectExtent l="0" t="0" r="11430" b="26670"/>
                <wp:wrapNone/>
                <wp:docPr id="94" name="矩形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36320" cy="335280"/>
                        </a:xfrm>
                        <a:prstGeom prst="rect">
                          <a:avLst/>
                        </a:prstGeom>
                        <a:solidFill>
                          <a:sysClr val="window" lastClr="FFFFFF"/>
                        </a:solidFill>
                        <a:ln w="25400" cap="flat" cmpd="sng" algn="ctr">
                          <a:solidFill>
                            <a:sysClr val="windowText" lastClr="000000"/>
                          </a:solidFill>
                          <a:prstDash val="solid"/>
                        </a:ln>
                        <a:effectLst/>
                      </wps:spPr>
                      <wps:txbx>
                        <w:txbxContent>
                          <w:p w14:paraId="2BE3CB02" w14:textId="77777777" w:rsidR="005B449C" w:rsidRDefault="005B449C" w:rsidP="00EB030D">
                            <w:pPr>
                              <w:jc w:val="center"/>
                            </w:pPr>
                            <w:r>
                              <w:rPr>
                                <w:rFonts w:hint="eastAsia"/>
                              </w:rPr>
                              <w:t>還款科目</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493534" id="矩形 5" o:spid="_x0000_s1034" style="position:absolute;margin-left:196.35pt;margin-top:15pt;width:81.6pt;height:26.4pt;z-index:25163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" fillcolor="window" strokecolor="windowText" strokeweight="2pt">
                <v:path arrowok="t"/>
                <v:textbox>
                  <w:txbxContent>
                    <w:p w14:paraId="2BE3CB02" w14:textId="77777777" w:rsidR="005B449C" w:rsidRDefault="005B449C" w:rsidP="00EB030D">
                      <w:pPr>
                        <w:jc w:val="center"/>
                      </w:pPr>
                      <w:r>
                        <w:rPr>
                          <w:rFonts w:hint="eastAsia"/>
                        </w:rPr>
                        <w:t>還款科目</w:t>
                      </w:r>
                    </w:p>
                  </w:txbxContent>
                </v:textbox>
              </v:rect>
            </w:pict>
          </mc:Fallback>
        </mc:AlternateContent>
      </w:r>
      <w:r w:rsidR="00EB030D" w:rsidRPr="00362205">
        <w:rPr>
          <w:rFonts w:ascii="標楷體" w:eastAsia="標楷體" w:hAnsi="標楷體" w:hint="eastAsia"/>
        </w:rPr>
        <w:t xml:space="preserve">  </w:t>
      </w:r>
    </w:p>
    <w:p w14:paraId="398D1F2A" w14:textId="77777777" w:rsidR="00EB030D" w:rsidRPr="00362205" w:rsidRDefault="00EB030D" w:rsidP="00EB030D">
      <w:pPr>
        <w:rPr>
          <w:rFonts w:ascii="標楷體" w:eastAsia="標楷體" w:hAnsi="標楷體"/>
          <w:sz w:val="26"/>
        </w:rPr>
      </w:pPr>
      <w:r w:rsidRPr="00362205">
        <w:rPr>
          <w:rFonts w:ascii="標楷體" w:eastAsia="標楷體" w:hAnsi="標楷體" w:hint="eastAsia"/>
        </w:rPr>
        <w:t xml:space="preserve"> </w:t>
      </w:r>
      <w:r w:rsidRPr="00362205">
        <w:rPr>
          <w:rFonts w:ascii="標楷體" w:eastAsia="標楷體" w:hAnsi="標楷體" w:hint="eastAsia"/>
          <w:sz w:val="26"/>
        </w:rPr>
        <w:t>1).</w:t>
      </w:r>
      <w:r w:rsidR="00704AB8" w:rsidRPr="00362205">
        <w:rPr>
          <w:rFonts w:ascii="標楷體" w:eastAsia="標楷體" w:hAnsi="標楷體" w:hint="eastAsia"/>
          <w:sz w:val="26"/>
        </w:rPr>
        <w:t>人工入帳</w:t>
      </w:r>
    </w:p>
    <w:p w14:paraId="75F16E17" w14:textId="77777777" w:rsidR="00EB030D" w:rsidRPr="00362205" w:rsidRDefault="001473BD" w:rsidP="00EB030D">
      <w:pPr>
        <w:rPr>
          <w:rFonts w:ascii="標楷體" w:eastAsia="標楷體" w:hAnsi="標楷體"/>
          <w:sz w:val="26"/>
        </w:rPr>
      </w:pPr>
      <w:r>
        <w:rPr>
          <w:rFonts w:ascii="標楷體" w:eastAsia="標楷體" w:hAnsi="標楷體"/>
          <w:noProof/>
          <w:sz w:val="26"/>
        </w:rPr>
        <mc:AlternateContent>
          <mc:Choice Requires="wps">
            <w:drawing>
              <wp:anchor distT="0" distB="0" distL="114300" distR="114300" simplePos="0" relativeHeight="251695616" behindDoc="0" locked="0" layoutInCell="1" allowOverlap="1" wp14:anchorId="12908920" wp14:editId="5A9813CC">
                <wp:simplePos x="0" y="0"/>
                <wp:positionH relativeFrom="column">
                  <wp:posOffset>2575560</wp:posOffset>
                </wp:positionH>
                <wp:positionV relativeFrom="paragraph">
                  <wp:posOffset>162560</wp:posOffset>
                </wp:positionV>
                <wp:extent cx="883920" cy="457200"/>
                <wp:effectExtent l="0" t="0" r="11430" b="19050"/>
                <wp:wrapNone/>
                <wp:docPr id="93" name="橢圓 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83920" cy="457200"/>
                        </a:xfrm>
                        <a:prstGeom prst="ellipse">
                          <a:avLst/>
                        </a:prstGeom>
                        <a:solidFill>
                          <a:sysClr val="window" lastClr="FFFFFF"/>
                        </a:solidFill>
                        <a:ln w="25400" cap="flat" cmpd="sng" algn="ctr">
                          <a:solidFill>
                            <a:sysClr val="windowText" lastClr="000000"/>
                          </a:solidFill>
                          <a:prstDash val="solid"/>
                        </a:ln>
                        <a:effectLst/>
                      </wps:spPr>
                      <wps:txbx>
                        <w:txbxContent>
                          <w:p w14:paraId="7ACDE2C4" w14:textId="77777777" w:rsidR="005B449C" w:rsidRDefault="005B449C" w:rsidP="00704AB8">
                            <w:pPr>
                              <w:jc w:val="center"/>
                            </w:pPr>
                            <w:r>
                              <w:rPr>
                                <w:rFonts w:hint="eastAsia"/>
                              </w:rPr>
                              <w:t>暫收</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oval w14:anchorId="12908920" id="橢圓 52" o:spid="_x0000_s1035" style="position:absolute;margin-left:202.8pt;margin-top:12.8pt;width:69.6pt;height:36pt;z-index:25169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" fillcolor="window" strokecolor="windowText" strokeweight="2pt">
                <v:path arrowok="t"/>
                <v:textbox>
                  <w:txbxContent>
                    <w:p w14:paraId="7ACDE2C4" w14:textId="77777777" w:rsidR="005B449C" w:rsidRDefault="005B449C" w:rsidP="00704AB8">
                      <w:pPr>
                        <w:jc w:val="center"/>
                      </w:pPr>
                      <w:r>
                        <w:rPr>
                          <w:rFonts w:hint="eastAsia"/>
                        </w:rPr>
                        <w:t>暫收</w:t>
                      </w:r>
                    </w:p>
                  </w:txbxContent>
                </v:textbox>
              </v:oval>
            </w:pict>
          </mc:Fallback>
        </mc:AlternateContent>
      </w:r>
    </w:p>
    <w:p w14:paraId="4A194E68" w14:textId="77777777" w:rsidR="00EB030D" w:rsidRPr="00362205" w:rsidRDefault="00EB030D" w:rsidP="00EB030D">
      <w:pPr>
        <w:rPr>
          <w:rFonts w:ascii="標楷體" w:eastAsia="標楷體" w:hAnsi="標楷體"/>
          <w:sz w:val="26"/>
        </w:rPr>
      </w:pPr>
    </w:p>
    <w:p w14:paraId="47E1D4E8" w14:textId="77777777" w:rsidR="00704AB8" w:rsidRPr="00362205" w:rsidRDefault="00404D71" w:rsidP="00EB030D">
      <w:pPr>
        <w:rPr>
          <w:rFonts w:ascii="標楷體" w:eastAsia="標楷體" w:hAnsi="標楷體"/>
          <w:sz w:val="26"/>
        </w:rPr>
      </w:pPr>
      <w:r w:rsidRPr="00362205">
        <w:rPr>
          <w:rFonts w:ascii="標楷體" w:eastAsia="標楷體" w:hAnsi="標楷體" w:hint="eastAsia"/>
          <w:sz w:val="26"/>
        </w:rPr>
        <w:t xml:space="preserve"> </w:t>
      </w:r>
    </w:p>
    <w:p w14:paraId="3DB19C0D" w14:textId="77777777" w:rsidR="00704AB8" w:rsidRPr="00362205" w:rsidRDefault="00704AB8" w:rsidP="00EB030D">
      <w:pPr>
        <w:rPr>
          <w:rFonts w:ascii="標楷體" w:eastAsia="標楷體" w:hAnsi="標楷體"/>
          <w:sz w:val="26"/>
        </w:rPr>
      </w:pPr>
    </w:p>
    <w:p w14:paraId="61BC7B68" w14:textId="77777777" w:rsidR="00EB030D" w:rsidRPr="00362205" w:rsidRDefault="001473BD" w:rsidP="00EB030D">
      <w:pPr>
        <w:rPr>
          <w:rFonts w:ascii="標楷體" w:eastAsia="標楷體" w:hAnsi="標楷體"/>
          <w:sz w:val="26"/>
        </w:rPr>
      </w:pPr>
      <w:r>
        <w:rPr>
          <w:rFonts w:ascii="標楷體" w:eastAsia="標楷體" w:hAnsi="標楷體"/>
          <w:noProof/>
          <w:sz w:val="26"/>
        </w:rPr>
        <mc:AlternateContent>
          <mc:Choice Requires="wps">
            <w:drawing>
              <wp:anchor distT="0" distB="0" distL="114300" distR="114300" simplePos="0" relativeHeight="251659776" behindDoc="0" locked="0" layoutInCell="1" allowOverlap="1" wp14:anchorId="0B4D8F72" wp14:editId="173C5918">
                <wp:simplePos x="0" y="0"/>
                <wp:positionH relativeFrom="column">
                  <wp:posOffset>2575560</wp:posOffset>
                </wp:positionH>
                <wp:positionV relativeFrom="paragraph">
                  <wp:posOffset>64770</wp:posOffset>
                </wp:positionV>
                <wp:extent cx="967740" cy="335280"/>
                <wp:effectExtent l="0" t="0" r="22860" b="26670"/>
                <wp:wrapNone/>
                <wp:docPr id="92" name="矩形 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67740" cy="335280"/>
                        </a:xfrm>
                        <a:prstGeom prst="rect">
                          <a:avLst/>
                        </a:prstGeom>
                        <a:solidFill>
                          <a:sysClr val="window" lastClr="FFFFFF"/>
                        </a:solidFill>
                        <a:ln w="25400" cap="flat" cmpd="sng" algn="ctr">
                          <a:solidFill>
                            <a:sysClr val="windowText" lastClr="000000"/>
                          </a:solidFill>
                          <a:prstDash val="solid"/>
                        </a:ln>
                        <a:effectLst/>
                      </wps:spPr>
                      <wps:txbx>
                        <w:txbxContent>
                          <w:p w14:paraId="4EF5A71D" w14:textId="77777777" w:rsidR="005B449C" w:rsidRDefault="005B449C" w:rsidP="00EB030D">
                            <w:pPr>
                              <w:jc w:val="center"/>
                            </w:pPr>
                            <w:r>
                              <w:rPr>
                                <w:rFonts w:hint="eastAsia"/>
                              </w:rPr>
                              <w:t>還款科目</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0B4D8F72" id="矩形 39" o:spid="_x0000_s1036" style="position:absolute;margin-left:202.8pt;margin-top:5.1pt;width:76.2pt;height:26.4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" fillcolor="window" strokecolor="windowText" strokeweight="2pt">
                <v:path arrowok="t"/>
                <v:textbox>
                  <w:txbxContent>
                    <w:p w14:paraId="4EF5A71D" w14:textId="77777777" w:rsidR="005B449C" w:rsidRDefault="005B449C" w:rsidP="00EB030D">
                      <w:pPr>
                        <w:jc w:val="center"/>
                      </w:pPr>
                      <w:r>
                        <w:rPr>
                          <w:rFonts w:hint="eastAsia"/>
                        </w:rPr>
                        <w:t>還款科目</w:t>
                      </w:r>
                    </w:p>
                  </w:txbxContent>
                </v:textbox>
              </v:rect>
            </w:pict>
          </mc:Fallback>
        </mc:AlternateContent>
      </w:r>
      <w:r w:rsidR="00704AB8" w:rsidRPr="00362205">
        <w:rPr>
          <w:rFonts w:ascii="標楷體" w:eastAsia="標楷體" w:hAnsi="標楷體" w:hint="eastAsia"/>
          <w:sz w:val="26"/>
        </w:rPr>
        <w:t xml:space="preserve"> </w:t>
      </w:r>
      <w:r w:rsidR="00EB030D" w:rsidRPr="00362205">
        <w:rPr>
          <w:rFonts w:ascii="標楷體" w:eastAsia="標楷體" w:hAnsi="標楷體" w:hint="eastAsia"/>
          <w:sz w:val="26"/>
        </w:rPr>
        <w:t>2).</w:t>
      </w:r>
      <w:r w:rsidR="00704AB8" w:rsidRPr="00362205">
        <w:rPr>
          <w:rFonts w:ascii="標楷體" w:eastAsia="標楷體" w:hAnsi="標楷體" w:hint="eastAsia"/>
          <w:sz w:val="26"/>
        </w:rPr>
        <w:t>批次入帳</w:t>
      </w:r>
    </w:p>
    <w:p w14:paraId="16D73913" w14:textId="77777777" w:rsidR="00EB030D" w:rsidRPr="00362205" w:rsidRDefault="00EB030D" w:rsidP="00EB030D">
      <w:pPr>
        <w:rPr>
          <w:rFonts w:ascii="標楷體" w:eastAsia="標楷體" w:hAnsi="標楷體"/>
          <w:sz w:val="26"/>
        </w:rPr>
      </w:pPr>
      <w:r w:rsidRPr="00362205">
        <w:rPr>
          <w:rFonts w:ascii="標楷體" w:eastAsia="標楷體" w:hAnsi="標楷體" w:hint="eastAsia"/>
          <w:sz w:val="26"/>
        </w:rPr>
        <w:t xml:space="preserve">      　　</w:t>
      </w:r>
      <w:r w:rsidR="00704AB8" w:rsidRPr="00362205">
        <w:rPr>
          <w:rFonts w:ascii="標楷體" w:eastAsia="標楷體" w:hAnsi="標楷體" w:hint="eastAsia"/>
          <w:sz w:val="26"/>
        </w:rPr>
        <w:t xml:space="preserve"> </w:t>
      </w:r>
    </w:p>
    <w:p w14:paraId="59B53DC8" w14:textId="77777777" w:rsidR="00EB030D" w:rsidRPr="00362205" w:rsidRDefault="001473BD" w:rsidP="00EB030D">
      <w:pPr>
        <w:rPr>
          <w:rFonts w:ascii="標楷體" w:eastAsia="標楷體" w:hAnsi="標楷體"/>
          <w:sz w:val="26"/>
        </w:rPr>
      </w:pPr>
      <w:r>
        <w:rPr>
          <w:rFonts w:ascii="標楷體" w:eastAsia="標楷體" w:hAnsi="標楷體"/>
          <w:noProof/>
          <w:sz w:val="26"/>
        </w:rPr>
        <mc:AlternateContent>
          <mc:Choice Requires="wps">
            <w:drawing>
              <wp:anchor distT="0" distB="0" distL="114300" distR="114300" simplePos="0" relativeHeight="251644416" behindDoc="0" locked="0" layoutInCell="1" allowOverlap="1" wp14:anchorId="3428EB80" wp14:editId="0132BB59">
                <wp:simplePos x="0" y="0"/>
                <wp:positionH relativeFrom="column">
                  <wp:posOffset>2636520</wp:posOffset>
                </wp:positionH>
                <wp:positionV relativeFrom="paragraph">
                  <wp:posOffset>107315</wp:posOffset>
                </wp:positionV>
                <wp:extent cx="883920" cy="457200"/>
                <wp:effectExtent l="0" t="0" r="11430" b="19050"/>
                <wp:wrapNone/>
                <wp:docPr id="91" name="橢圓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83920" cy="457200"/>
                        </a:xfrm>
                        <a:prstGeom prst="ellipse">
                          <a:avLst/>
                        </a:prstGeom>
                        <a:solidFill>
                          <a:sysClr val="window" lastClr="FFFFFF"/>
                        </a:solidFill>
                        <a:ln w="25400" cap="flat" cmpd="sng" algn="ctr">
                          <a:solidFill>
                            <a:sysClr val="windowText" lastClr="000000"/>
                          </a:solidFill>
                          <a:prstDash val="solid"/>
                        </a:ln>
                        <a:effectLst/>
                      </wps:spPr>
                      <wps:txbx>
                        <w:txbxContent>
                          <w:p w14:paraId="73758C16" w14:textId="77777777" w:rsidR="005B449C" w:rsidRDefault="005B449C" w:rsidP="00EB030D">
                            <w:pPr>
                              <w:jc w:val="center"/>
                            </w:pPr>
                            <w:r>
                              <w:rPr>
                                <w:rFonts w:hint="eastAsia"/>
                              </w:rPr>
                              <w:t>虛擬</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3428EB80" id="橢圓 11" o:spid="_x0000_s1037" style="position:absolute;margin-left:207.6pt;margin-top:8.45pt;width:69.6pt;height:36pt;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" fillcolor="window" strokecolor="windowText" strokeweight="2pt">
                <v:path arrowok="t"/>
                <v:textbox>
                  <w:txbxContent>
                    <w:p w14:paraId="73758C16" w14:textId="77777777" w:rsidR="005B449C" w:rsidRDefault="005B449C" w:rsidP="00EB030D">
                      <w:pPr>
                        <w:jc w:val="center"/>
                      </w:pPr>
                      <w:r>
                        <w:rPr>
                          <w:rFonts w:hint="eastAsia"/>
                        </w:rPr>
                        <w:t>虛擬</w:t>
                      </w:r>
                    </w:p>
                  </w:txbxContent>
                </v:textbox>
              </v:oval>
            </w:pict>
          </mc:Fallback>
        </mc:AlternateContent>
      </w:r>
    </w:p>
    <w:p w14:paraId="190FFE1F" w14:textId="77777777" w:rsidR="00EB030D" w:rsidRPr="00362205" w:rsidRDefault="00EB030D" w:rsidP="00EB030D">
      <w:pPr>
        <w:rPr>
          <w:rFonts w:ascii="標楷體" w:eastAsia="標楷體" w:hAnsi="標楷體"/>
          <w:sz w:val="26"/>
        </w:rPr>
      </w:pPr>
    </w:p>
    <w:p w14:paraId="1594A449" w14:textId="77777777" w:rsidR="00C3318B" w:rsidRPr="00362205" w:rsidRDefault="001473BD" w:rsidP="00EB030D">
      <w:pPr>
        <w:rPr>
          <w:rFonts w:ascii="標楷體" w:eastAsia="標楷體" w:hAnsi="標楷體"/>
          <w:sz w:val="26"/>
        </w:rPr>
      </w:pPr>
      <w:r>
        <w:rPr>
          <w:rFonts w:ascii="標楷體" w:eastAsia="標楷體" w:hAnsi="標楷體"/>
          <w:noProof/>
          <w:sz w:val="26"/>
        </w:rPr>
        <mc:AlternateContent>
          <mc:Choice Requires="wps">
            <w:drawing>
              <wp:anchor distT="0" distB="0" distL="114300" distR="114300" simplePos="0" relativeHeight="251649536" behindDoc="0" locked="0" layoutInCell="1" allowOverlap="1" wp14:anchorId="357B070E" wp14:editId="1249FFB4">
                <wp:simplePos x="0" y="0"/>
                <wp:positionH relativeFrom="column">
                  <wp:posOffset>3005455</wp:posOffset>
                </wp:positionH>
                <wp:positionV relativeFrom="paragraph">
                  <wp:posOffset>121285</wp:posOffset>
                </wp:positionV>
                <wp:extent cx="789305" cy="567690"/>
                <wp:effectExtent l="0" t="0" r="67945" b="118110"/>
                <wp:wrapNone/>
                <wp:docPr id="90" name="直線單箭頭接點 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89305" cy="567690"/>
                        </a:xfrm>
                        <a:prstGeom prst="bentConnector3">
                          <a:avLst>
                            <a:gd name="adj1" fmla="val 2574"/>
                          </a:avLst>
                        </a:prstGeom>
                        <a:noFill/>
                        <a:ln w="9525" algn="ctr">
                          <a:solidFill>
                            <a:srgbClr val="000000"/>
                          </a:solidFill>
                          <a:miter lim="800000"/>
                          <a:headEnd/>
                          <a:tailEnd type="arrow"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type w14:anchorId="6DC4EFE2" id="_x0000_t34" coordsize="21600,21600" o:spt="34" o:oned="t" adj="10800" path="m,l@0,0@0,21600,21600,21600e" filled="f">
                <v:stroke joinstyle="miter"/>
                <v:formulas>
                  <v:f eqn="val #0"/>
                </v:formulas>
                <v:path arrowok="t" fillok="f" o:connecttype="none"/>
                <v:handles>
                  <v:h position="#0,center"/>
                </v:handles>
                <o:lock v:ext="edit" shapetype="t"/>
              </v:shapetype>
              <v:shape id="直線單箭頭接點 14" o:spid="_x0000_s1026" type="#_x0000_t34" style="position:absolute;margin-left:236.65pt;margin-top:9.55pt;width:62.15pt;height:44.7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" adj="556">
                <v:stroke endarrow="open"/>
              </v:shape>
            </w:pict>
          </mc:Fallback>
        </mc:AlternateContent>
      </w:r>
    </w:p>
    <w:p w14:paraId="026F40C4" w14:textId="77777777" w:rsidR="00EB030D" w:rsidRPr="00362205" w:rsidRDefault="001473BD" w:rsidP="00EB030D">
      <w:pPr>
        <w:rPr>
          <w:rFonts w:ascii="標楷體" w:eastAsia="標楷體" w:hAnsi="標楷體"/>
          <w:sz w:val="26"/>
        </w:rPr>
      </w:pPr>
      <w:r>
        <w:rPr>
          <w:rFonts w:ascii="標楷體" w:eastAsia="標楷體" w:hAnsi="標楷體"/>
          <w:noProof/>
          <w:sz w:val="26"/>
        </w:rPr>
        <mc:AlternateContent>
          <mc:Choice Requires="wps">
            <w:drawing>
              <wp:anchor distT="0" distB="0" distL="114300" distR="114300" simplePos="0" relativeHeight="251680256" behindDoc="0" locked="0" layoutInCell="1" allowOverlap="1" wp14:anchorId="30315716" wp14:editId="3BE362FA">
                <wp:simplePos x="0" y="0"/>
                <wp:positionH relativeFrom="column">
                  <wp:posOffset>3919855</wp:posOffset>
                </wp:positionH>
                <wp:positionV relativeFrom="paragraph">
                  <wp:posOffset>196850</wp:posOffset>
                </wp:positionV>
                <wp:extent cx="883920" cy="457200"/>
                <wp:effectExtent l="0" t="0" r="11430" b="19050"/>
                <wp:wrapNone/>
                <wp:docPr id="89" name="橢圓 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83920" cy="457200"/>
                        </a:xfrm>
                        <a:prstGeom prst="ellipse">
                          <a:avLst/>
                        </a:prstGeom>
                        <a:solidFill>
                          <a:sysClr val="window" lastClr="FFFFFF"/>
                        </a:solidFill>
                        <a:ln w="25400" cap="flat" cmpd="sng" algn="ctr">
                          <a:solidFill>
                            <a:sysClr val="windowText" lastClr="000000"/>
                          </a:solidFill>
                          <a:prstDash val="solid"/>
                        </a:ln>
                        <a:effectLst/>
                      </wps:spPr>
                      <wps:txbx>
                        <w:txbxContent>
                          <w:p w14:paraId="3BFAD9D9" w14:textId="77777777" w:rsidR="005B449C" w:rsidRDefault="005B449C" w:rsidP="00EB030D">
                            <w:pPr>
                              <w:jc w:val="center"/>
                            </w:pPr>
                            <w:r>
                              <w:rPr>
                                <w:rFonts w:hint="eastAsia"/>
                              </w:rPr>
                              <w:t>暫收</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oval w14:anchorId="30315716" id="_x0000_s1038" style="position:absolute;margin-left:308.65pt;margin-top:15.5pt;width:69.6pt;height:36pt;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" fillcolor="window" strokecolor="windowText" strokeweight="2pt">
                <v:path arrowok="t"/>
                <v:textbox>
                  <w:txbxContent>
                    <w:p w14:paraId="3BFAD9D9" w14:textId="77777777" w:rsidR="005B449C" w:rsidRDefault="005B449C" w:rsidP="00EB030D">
                      <w:pPr>
                        <w:jc w:val="center"/>
                      </w:pPr>
                      <w:r>
                        <w:rPr>
                          <w:rFonts w:hint="eastAsia"/>
                        </w:rPr>
                        <w:t>暫收</w:t>
                      </w:r>
                    </w:p>
                  </w:txbxContent>
                </v:textbox>
              </v:oval>
            </w:pict>
          </mc:Fallback>
        </mc:AlternateContent>
      </w:r>
    </w:p>
    <w:p w14:paraId="0114542E" w14:textId="77777777" w:rsidR="00CA3E63" w:rsidRPr="00362205" w:rsidRDefault="00CA3E63" w:rsidP="00CA3E63">
      <w:pPr>
        <w:rPr>
          <w:rFonts w:ascii="標楷體" w:eastAsia="標楷體" w:hAnsi="標楷體"/>
          <w:sz w:val="26"/>
        </w:rPr>
      </w:pPr>
      <w:r w:rsidRPr="00362205">
        <w:rPr>
          <w:rFonts w:ascii="標楷體" w:eastAsia="標楷體" w:hAnsi="標楷體" w:hint="eastAsia"/>
          <w:sz w:val="26"/>
        </w:rPr>
        <w:t xml:space="preserve"> 3).虛擬轉暫收</w:t>
      </w:r>
    </w:p>
    <w:p w14:paraId="03EE2C4D" w14:textId="77777777" w:rsidR="00CA3E63" w:rsidRPr="00362205" w:rsidRDefault="00CA3E63" w:rsidP="00EB030D">
      <w:pPr>
        <w:rPr>
          <w:rFonts w:ascii="標楷體" w:eastAsia="標楷體" w:hAnsi="標楷體"/>
          <w:sz w:val="26"/>
        </w:rPr>
      </w:pPr>
    </w:p>
    <w:p w14:paraId="63264A4D" w14:textId="77777777" w:rsidR="00CA3E63" w:rsidRPr="00362205" w:rsidRDefault="00CA3E63" w:rsidP="00EB030D">
      <w:pPr>
        <w:rPr>
          <w:rFonts w:ascii="標楷體" w:eastAsia="標楷體" w:hAnsi="標楷體"/>
          <w:sz w:val="26"/>
        </w:rPr>
      </w:pPr>
    </w:p>
    <w:p w14:paraId="4EFD4BDD" w14:textId="77777777" w:rsidR="00CA3E63" w:rsidRPr="00362205" w:rsidRDefault="00CA3E63" w:rsidP="00EB030D">
      <w:pPr>
        <w:rPr>
          <w:rFonts w:ascii="標楷體" w:eastAsia="標楷體" w:hAnsi="標楷體"/>
          <w:sz w:val="26"/>
        </w:rPr>
      </w:pPr>
    </w:p>
    <w:p w14:paraId="66542BCF" w14:textId="77777777" w:rsidR="00CA3E63" w:rsidRPr="00362205" w:rsidRDefault="00CA3E63" w:rsidP="00EB030D">
      <w:pPr>
        <w:rPr>
          <w:rFonts w:ascii="標楷體" w:eastAsia="標楷體" w:hAnsi="標楷體"/>
          <w:sz w:val="26"/>
        </w:rPr>
      </w:pPr>
    </w:p>
    <w:p w14:paraId="46218BD3" w14:textId="77777777" w:rsidR="00CA3E63" w:rsidRPr="00362205" w:rsidRDefault="00CA3E63" w:rsidP="00EB030D">
      <w:pPr>
        <w:rPr>
          <w:rFonts w:ascii="標楷體" w:eastAsia="標楷體" w:hAnsi="標楷體"/>
          <w:sz w:val="26"/>
        </w:rPr>
      </w:pPr>
    </w:p>
    <w:p w14:paraId="0FFDFF83" w14:textId="77777777" w:rsidR="00EB030D" w:rsidRPr="00362205" w:rsidRDefault="00EB030D" w:rsidP="00894D7B">
      <w:pPr>
        <w:numPr>
          <w:ilvl w:val="0"/>
          <w:numId w:val="5"/>
        </w:numPr>
        <w:rPr>
          <w:rFonts w:ascii="標楷體" w:eastAsia="標楷體" w:hAnsi="標楷體"/>
          <w:sz w:val="26"/>
        </w:rPr>
      </w:pPr>
      <w:r w:rsidRPr="00362205">
        <w:rPr>
          <w:rFonts w:ascii="標楷體" w:eastAsia="標楷體" w:hAnsi="標楷體" w:hint="eastAsia"/>
          <w:sz w:val="26"/>
        </w:rPr>
        <w:t>期票</w:t>
      </w:r>
      <w:r w:rsidR="00704AB8" w:rsidRPr="00362205">
        <w:rPr>
          <w:rFonts w:ascii="標楷體" w:eastAsia="標楷體" w:hAnsi="標楷體" w:hint="eastAsia"/>
          <w:sz w:val="26"/>
        </w:rPr>
        <w:t>繳款</w:t>
      </w:r>
    </w:p>
    <w:p w14:paraId="1E40009C" w14:textId="77777777" w:rsidR="00EB030D" w:rsidRPr="00362205" w:rsidRDefault="001473BD" w:rsidP="00EB030D">
      <w:pPr>
        <w:ind w:left="360"/>
        <w:rPr>
          <w:rFonts w:ascii="標楷體" w:eastAsia="標楷體" w:hAnsi="標楷體"/>
          <w:sz w:val="26"/>
        </w:rPr>
      </w:pPr>
      <w:r>
        <w:rPr>
          <w:rFonts w:ascii="標楷體" w:eastAsia="標楷體" w:hAnsi="標楷體"/>
          <w:noProof/>
          <w:sz w:val="26"/>
        </w:rPr>
        <mc:AlternateContent>
          <mc:Choice Requires="wps">
            <w:drawing>
              <wp:anchor distT="0" distB="0" distL="114300" distR="114300" simplePos="0" relativeHeight="251654656" behindDoc="0" locked="0" layoutInCell="1" allowOverlap="1" wp14:anchorId="7DCEF31B" wp14:editId="1D58D3D9">
                <wp:simplePos x="0" y="0"/>
                <wp:positionH relativeFrom="column">
                  <wp:posOffset>1968500</wp:posOffset>
                </wp:positionH>
                <wp:positionV relativeFrom="paragraph">
                  <wp:posOffset>128905</wp:posOffset>
                </wp:positionV>
                <wp:extent cx="883920" cy="457200"/>
                <wp:effectExtent l="0" t="0" r="11430" b="19050"/>
                <wp:wrapNone/>
                <wp:docPr id="88" name="橢圓 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83920" cy="457200"/>
                        </a:xfrm>
                        <a:prstGeom prst="ellipse">
                          <a:avLst/>
                        </a:prstGeom>
                        <a:solidFill>
                          <a:sysClr val="window" lastClr="FFFFFF"/>
                        </a:solidFill>
                        <a:ln w="25400" cap="flat" cmpd="sng" algn="ctr">
                          <a:solidFill>
                            <a:sysClr val="windowText" lastClr="000000"/>
                          </a:solidFill>
                          <a:prstDash val="solid"/>
                        </a:ln>
                        <a:effectLst/>
                      </wps:spPr>
                      <wps:txbx>
                        <w:txbxContent>
                          <w:p w14:paraId="69238F1E" w14:textId="77777777" w:rsidR="005B449C" w:rsidRDefault="005B449C" w:rsidP="00EB030D">
                            <w:pPr>
                              <w:jc w:val="center"/>
                            </w:pPr>
                            <w:r>
                              <w:rPr>
                                <w:rFonts w:hint="eastAsia"/>
                              </w:rPr>
                              <w:t>期票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7DCEF31B" id="橢圓 21" o:spid="_x0000_s1039" style="position:absolute;left:0;text-align:left;margin-left:155pt;margin-top:10.15pt;width:69.6pt;height:36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" fillcolor="window" strokecolor="windowText" strokeweight="2pt">
                <v:path arrowok="t"/>
                <v:textbox>
                  <w:txbxContent>
                    <w:p w14:paraId="69238F1E" w14:textId="77777777" w:rsidR="005B449C" w:rsidRDefault="005B449C" w:rsidP="00EB030D">
                      <w:pPr>
                        <w:jc w:val="center"/>
                      </w:pPr>
                      <w:r>
                        <w:rPr>
                          <w:rFonts w:hint="eastAsia"/>
                        </w:rPr>
                        <w:t>期票</w:t>
                      </w:r>
                    </w:p>
                  </w:txbxContent>
                </v:textbox>
              </v:oval>
            </w:pict>
          </mc:Fallback>
        </mc:AlternateContent>
      </w:r>
    </w:p>
    <w:p w14:paraId="1864271B" w14:textId="77777777" w:rsidR="00EB030D" w:rsidRPr="00362205" w:rsidRDefault="00704AB8" w:rsidP="00EB030D">
      <w:pPr>
        <w:rPr>
          <w:rFonts w:ascii="標楷體" w:eastAsia="標楷體" w:hAnsi="標楷體"/>
          <w:sz w:val="26"/>
        </w:rPr>
      </w:pPr>
      <w:r w:rsidRPr="00362205">
        <w:rPr>
          <w:rFonts w:ascii="標楷體" w:eastAsia="標楷體" w:hAnsi="標楷體" w:hint="eastAsia"/>
          <w:sz w:val="26"/>
        </w:rPr>
        <w:t xml:space="preserve"> </w:t>
      </w:r>
      <w:r w:rsidR="00EB030D" w:rsidRPr="00362205">
        <w:rPr>
          <w:rFonts w:ascii="標楷體" w:eastAsia="標楷體" w:hAnsi="標楷體" w:hint="eastAsia"/>
          <w:sz w:val="26"/>
        </w:rPr>
        <w:t>1</w:t>
      </w:r>
      <w:r w:rsidRPr="00362205">
        <w:rPr>
          <w:rFonts w:ascii="標楷體" w:eastAsia="標楷體" w:hAnsi="標楷體" w:hint="eastAsia"/>
          <w:sz w:val="26"/>
        </w:rPr>
        <w:t>).</w:t>
      </w:r>
      <w:r w:rsidR="00EB030D" w:rsidRPr="00362205">
        <w:rPr>
          <w:rFonts w:ascii="標楷體" w:eastAsia="標楷體" w:hAnsi="標楷體" w:hint="eastAsia"/>
          <w:sz w:val="26"/>
        </w:rPr>
        <w:t>支票繳款</w:t>
      </w:r>
    </w:p>
    <w:p w14:paraId="553D06C2" w14:textId="77777777" w:rsidR="00EB030D" w:rsidRPr="00362205" w:rsidRDefault="00EB030D" w:rsidP="00EB030D">
      <w:pPr>
        <w:rPr>
          <w:rFonts w:ascii="標楷體" w:eastAsia="標楷體" w:hAnsi="標楷體"/>
          <w:sz w:val="26"/>
        </w:rPr>
      </w:pPr>
    </w:p>
    <w:p w14:paraId="2139130D" w14:textId="77777777" w:rsidR="00704AB8" w:rsidRPr="00362205" w:rsidRDefault="001473BD" w:rsidP="00EB030D">
      <w:pPr>
        <w:rPr>
          <w:rFonts w:ascii="標楷體" w:eastAsia="標楷體" w:hAnsi="標楷體"/>
          <w:sz w:val="26"/>
        </w:rPr>
      </w:pPr>
      <w:r>
        <w:rPr>
          <w:rFonts w:ascii="標楷體" w:eastAsia="標楷體" w:hAnsi="標楷體"/>
          <w:noProof/>
          <w:sz w:val="26"/>
        </w:rPr>
        <mc:AlternateContent>
          <mc:Choice Requires="wps">
            <w:drawing>
              <wp:anchor distT="0" distB="0" distL="114300" distR="114300" simplePos="0" relativeHeight="251664896" behindDoc="0" locked="0" layoutInCell="1" allowOverlap="1" wp14:anchorId="55497314" wp14:editId="73C3DE7B">
                <wp:simplePos x="0" y="0"/>
                <wp:positionH relativeFrom="column">
                  <wp:posOffset>3228975</wp:posOffset>
                </wp:positionH>
                <wp:positionV relativeFrom="paragraph">
                  <wp:posOffset>52705</wp:posOffset>
                </wp:positionV>
                <wp:extent cx="967740" cy="335280"/>
                <wp:effectExtent l="0" t="0" r="22860" b="26670"/>
                <wp:wrapNone/>
                <wp:docPr id="87" name="矩形 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67740" cy="335280"/>
                        </a:xfrm>
                        <a:prstGeom prst="rect">
                          <a:avLst/>
                        </a:prstGeom>
                        <a:solidFill>
                          <a:sysClr val="window" lastClr="FFFFFF"/>
                        </a:solidFill>
                        <a:ln w="25400" cap="flat" cmpd="sng" algn="ctr">
                          <a:solidFill>
                            <a:sysClr val="windowText" lastClr="000000"/>
                          </a:solidFill>
                          <a:prstDash val="solid"/>
                        </a:ln>
                        <a:effectLst/>
                      </wps:spPr>
                      <wps:txbx>
                        <w:txbxContent>
                          <w:p w14:paraId="05DB771B" w14:textId="77777777" w:rsidR="005B449C" w:rsidRDefault="005B449C" w:rsidP="00EB030D">
                            <w:pPr>
                              <w:jc w:val="center"/>
                            </w:pPr>
                            <w:r>
                              <w:rPr>
                                <w:rFonts w:hint="eastAsia"/>
                              </w:rPr>
                              <w:t>還款科目</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55497314" id="矩形 40" o:spid="_x0000_s1040" style="position:absolute;margin-left:254.25pt;margin-top:4.15pt;width:76.2pt;height:26.4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" fillcolor="window" strokecolor="windowText" strokeweight="2pt">
                <v:path arrowok="t"/>
                <v:textbox>
                  <w:txbxContent>
                    <w:p w14:paraId="05DB771B" w14:textId="77777777" w:rsidR="005B449C" w:rsidRDefault="005B449C" w:rsidP="00EB030D">
                      <w:pPr>
                        <w:jc w:val="center"/>
                      </w:pPr>
                      <w:r>
                        <w:rPr>
                          <w:rFonts w:hint="eastAsia"/>
                        </w:rPr>
                        <w:t>還款科目</w:t>
                      </w:r>
                    </w:p>
                  </w:txbxContent>
                </v:textbox>
              </v:rect>
            </w:pict>
          </mc:Fallback>
        </mc:AlternateContent>
      </w:r>
      <w:r>
        <w:rPr>
          <w:rFonts w:ascii="標楷體" w:eastAsia="標楷體" w:hAnsi="標楷體"/>
          <w:noProof/>
          <w:sz w:val="26"/>
        </w:rPr>
        <mc:AlternateContent>
          <mc:Choice Requires="wps">
            <w:drawing>
              <wp:anchor distT="0" distB="0" distL="114300" distR="114300" simplePos="0" relativeHeight="251710976" behindDoc="0" locked="0" layoutInCell="1" allowOverlap="1" wp14:anchorId="48AC1132" wp14:editId="3C3B0CCB">
                <wp:simplePos x="0" y="0"/>
                <wp:positionH relativeFrom="column">
                  <wp:posOffset>2350135</wp:posOffset>
                </wp:positionH>
                <wp:positionV relativeFrom="paragraph">
                  <wp:posOffset>114300</wp:posOffset>
                </wp:positionV>
                <wp:extent cx="706755" cy="387985"/>
                <wp:effectExtent l="19050" t="0" r="74295" b="88265"/>
                <wp:wrapNone/>
                <wp:docPr id="86" name="AutoShape 10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06755" cy="387985"/>
                        </a:xfrm>
                        <a:prstGeom prst="bentConnector3">
                          <a:avLst>
                            <a:gd name="adj1" fmla="val -1079"/>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7DE3948" id="AutoShape 101" o:spid="_x0000_s1026" type="#_x0000_t34" style="position:absolute;margin-left:185.05pt;margin-top:9pt;width:55.65pt;height:30.55pt;z-index:25171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" adj="-233">
                <v:stroke endarrow="block"/>
              </v:shape>
            </w:pict>
          </mc:Fallback>
        </mc:AlternateContent>
      </w:r>
    </w:p>
    <w:p w14:paraId="259C93A5" w14:textId="77777777" w:rsidR="00EB030D" w:rsidRPr="00362205" w:rsidRDefault="00704AB8" w:rsidP="00EB030D">
      <w:pPr>
        <w:rPr>
          <w:rFonts w:ascii="標楷體" w:eastAsia="標楷體" w:hAnsi="標楷體"/>
          <w:sz w:val="26"/>
        </w:rPr>
      </w:pPr>
      <w:r w:rsidRPr="00362205">
        <w:rPr>
          <w:rFonts w:ascii="標楷體" w:eastAsia="標楷體" w:hAnsi="標楷體" w:hint="eastAsia"/>
          <w:sz w:val="26"/>
        </w:rPr>
        <w:t xml:space="preserve"> </w:t>
      </w:r>
      <w:r w:rsidR="00EB030D" w:rsidRPr="00362205">
        <w:rPr>
          <w:rFonts w:ascii="標楷體" w:eastAsia="標楷體" w:hAnsi="標楷體" w:hint="eastAsia"/>
          <w:sz w:val="26"/>
        </w:rPr>
        <w:t>2</w:t>
      </w:r>
      <w:r w:rsidRPr="00362205">
        <w:rPr>
          <w:rFonts w:ascii="標楷體" w:eastAsia="標楷體" w:hAnsi="標楷體" w:hint="eastAsia"/>
          <w:sz w:val="26"/>
        </w:rPr>
        <w:t>).</w:t>
      </w:r>
      <w:r w:rsidR="00EB030D" w:rsidRPr="00362205">
        <w:rPr>
          <w:rFonts w:ascii="標楷體" w:eastAsia="標楷體" w:hAnsi="標楷體" w:hint="eastAsia"/>
          <w:sz w:val="26"/>
        </w:rPr>
        <w:t>兌現</w:t>
      </w:r>
      <w:r w:rsidR="00D640A1" w:rsidRPr="00362205">
        <w:rPr>
          <w:rFonts w:ascii="標楷體" w:eastAsia="標楷體" w:hAnsi="標楷體" w:hint="eastAsia"/>
          <w:sz w:val="26"/>
        </w:rPr>
        <w:t>入帳</w:t>
      </w:r>
    </w:p>
    <w:p w14:paraId="02D8E415" w14:textId="77777777" w:rsidR="00EB030D" w:rsidRPr="00362205" w:rsidRDefault="001473BD" w:rsidP="00EB030D">
      <w:pPr>
        <w:rPr>
          <w:rFonts w:ascii="標楷體" w:eastAsia="標楷體" w:hAnsi="標楷體"/>
          <w:sz w:val="26"/>
        </w:rPr>
      </w:pPr>
      <w:r>
        <w:rPr>
          <w:rFonts w:ascii="標楷體" w:eastAsia="標楷體" w:hAnsi="標楷體"/>
          <w:noProof/>
          <w:sz w:val="26"/>
        </w:rPr>
        <mc:AlternateContent>
          <mc:Choice Requires="wps">
            <w:drawing>
              <wp:anchor distT="0" distB="0" distL="114300" distR="114300" simplePos="0" relativeHeight="251705856" behindDoc="0" locked="0" layoutInCell="1" allowOverlap="1" wp14:anchorId="3BEB1743" wp14:editId="4066A82E">
                <wp:simplePos x="0" y="0"/>
                <wp:positionH relativeFrom="column">
                  <wp:posOffset>3284855</wp:posOffset>
                </wp:positionH>
                <wp:positionV relativeFrom="paragraph">
                  <wp:posOffset>45085</wp:posOffset>
                </wp:positionV>
                <wp:extent cx="883920" cy="457200"/>
                <wp:effectExtent l="0" t="0" r="11430" b="19050"/>
                <wp:wrapNone/>
                <wp:docPr id="85" name="橢圓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83920" cy="457200"/>
                        </a:xfrm>
                        <a:prstGeom prst="ellipse">
                          <a:avLst/>
                        </a:prstGeom>
                        <a:solidFill>
                          <a:sysClr val="window" lastClr="FFFFFF"/>
                        </a:solidFill>
                        <a:ln w="25400" cap="flat" cmpd="sng" algn="ctr">
                          <a:solidFill>
                            <a:sysClr val="windowText" lastClr="000000"/>
                          </a:solidFill>
                          <a:prstDash val="solid"/>
                        </a:ln>
                        <a:effectLst/>
                      </wps:spPr>
                      <wps:txbx>
                        <w:txbxContent>
                          <w:p w14:paraId="572283A3" w14:textId="77777777" w:rsidR="005B449C" w:rsidRDefault="005B449C" w:rsidP="00D640A1">
                            <w:pPr>
                              <w:jc w:val="center"/>
                            </w:pPr>
                            <w:r>
                              <w:rPr>
                                <w:rFonts w:hint="eastAsia"/>
                              </w:rPr>
                              <w:t>虛擬</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3BEB1743" id="_x0000_s1041" style="position:absolute;margin-left:258.65pt;margin-top:3.55pt;width:69.6pt;height:36pt;z-index:25170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" fillcolor="window" strokecolor="windowText" strokeweight="2pt">
                <v:path arrowok="t"/>
                <v:textbox>
                  <w:txbxContent>
                    <w:p w14:paraId="572283A3" w14:textId="77777777" w:rsidR="005B449C" w:rsidRDefault="005B449C" w:rsidP="00D640A1">
                      <w:pPr>
                        <w:jc w:val="center"/>
                      </w:pPr>
                      <w:r>
                        <w:rPr>
                          <w:rFonts w:hint="eastAsia"/>
                        </w:rPr>
                        <w:t>虛擬</w:t>
                      </w:r>
                    </w:p>
                  </w:txbxContent>
                </v:textbox>
              </v:oval>
            </w:pict>
          </mc:Fallback>
        </mc:AlternateContent>
      </w:r>
    </w:p>
    <w:p w14:paraId="55B2A383" w14:textId="77777777" w:rsidR="00704AB8" w:rsidRPr="00362205" w:rsidRDefault="001473BD" w:rsidP="00EB030D">
      <w:pPr>
        <w:rPr>
          <w:rFonts w:ascii="標楷體" w:eastAsia="標楷體" w:hAnsi="標楷體"/>
          <w:sz w:val="26"/>
        </w:rPr>
      </w:pPr>
      <w:r>
        <w:rPr>
          <w:rFonts w:ascii="標楷體" w:eastAsia="標楷體" w:hAnsi="標楷體"/>
          <w:noProof/>
          <w:sz w:val="26"/>
        </w:rPr>
        <mc:AlternateContent>
          <mc:Choice Requires="wps">
            <w:drawing>
              <wp:anchor distT="0" distB="0" distL="114300" distR="114300" simplePos="0" relativeHeight="251700736" behindDoc="0" locked="0" layoutInCell="1" allowOverlap="1" wp14:anchorId="1BAD2651" wp14:editId="3D4EBDC9">
                <wp:simplePos x="0" y="0"/>
                <wp:positionH relativeFrom="column">
                  <wp:posOffset>4224655</wp:posOffset>
                </wp:positionH>
                <wp:positionV relativeFrom="paragraph">
                  <wp:posOffset>31115</wp:posOffset>
                </wp:positionV>
                <wp:extent cx="887095" cy="824230"/>
                <wp:effectExtent l="0" t="0" r="65405" b="90170"/>
                <wp:wrapNone/>
                <wp:docPr id="83" name="AutoShape 9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87095" cy="824230"/>
                        </a:xfrm>
                        <a:prstGeom prst="bentConnector3">
                          <a:avLst>
                            <a:gd name="adj1" fmla="val 49963"/>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546F815" id="AutoShape 96" o:spid="_x0000_s1026" type="#_x0000_t34" style="position:absolute;margin-left:332.65pt;margin-top:2.45pt;width:69.85pt;height:64.9pt;z-index:25170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" adj="10792">
                <v:stroke endarrow="block"/>
              </v:shape>
            </w:pict>
          </mc:Fallback>
        </mc:AlternateContent>
      </w:r>
      <w:r w:rsidR="00704AB8" w:rsidRPr="00362205">
        <w:rPr>
          <w:rFonts w:ascii="標楷體" w:eastAsia="標楷體" w:hAnsi="標楷體" w:hint="eastAsia"/>
          <w:sz w:val="26"/>
        </w:rPr>
        <w:t xml:space="preserve"> </w:t>
      </w:r>
    </w:p>
    <w:p w14:paraId="4137C709" w14:textId="77777777" w:rsidR="00EB030D" w:rsidRPr="00362205" w:rsidRDefault="00EB030D" w:rsidP="00EB030D">
      <w:pPr>
        <w:rPr>
          <w:rFonts w:ascii="標楷體" w:eastAsia="標楷體" w:hAnsi="標楷體"/>
          <w:sz w:val="26"/>
        </w:rPr>
      </w:pPr>
    </w:p>
    <w:p w14:paraId="13DB8B13" w14:textId="77777777" w:rsidR="007E4CA5" w:rsidRPr="00362205" w:rsidRDefault="001473BD" w:rsidP="00EB030D">
      <w:pPr>
        <w:rPr>
          <w:rFonts w:ascii="標楷體" w:eastAsia="標楷體" w:hAnsi="標楷體"/>
          <w:sz w:val="26"/>
        </w:rPr>
      </w:pPr>
      <w:r>
        <w:rPr>
          <w:rFonts w:ascii="標楷體" w:eastAsia="標楷體" w:hAnsi="標楷體"/>
          <w:noProof/>
          <w:sz w:val="26"/>
        </w:rPr>
        <mc:AlternateContent>
          <mc:Choice Requires="wps">
            <w:drawing>
              <wp:anchor distT="0" distB="0" distL="114300" distR="114300" simplePos="0" relativeHeight="251685376" behindDoc="0" locked="0" layoutInCell="1" allowOverlap="1" wp14:anchorId="112D133A" wp14:editId="10D39007">
                <wp:simplePos x="0" y="0"/>
                <wp:positionH relativeFrom="column">
                  <wp:posOffset>5163820</wp:posOffset>
                </wp:positionH>
                <wp:positionV relativeFrom="paragraph">
                  <wp:posOffset>134620</wp:posOffset>
                </wp:positionV>
                <wp:extent cx="883920" cy="457200"/>
                <wp:effectExtent l="0" t="0" r="11430" b="19050"/>
                <wp:wrapNone/>
                <wp:docPr id="3" name="橢圓 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83920" cy="457200"/>
                        </a:xfrm>
                        <a:prstGeom prst="ellipse">
                          <a:avLst/>
                        </a:prstGeom>
                        <a:solidFill>
                          <a:sysClr val="window" lastClr="FFFFFF"/>
                        </a:solidFill>
                        <a:ln w="25400" cap="flat" cmpd="sng" algn="ctr">
                          <a:solidFill>
                            <a:sysClr val="windowText" lastClr="000000"/>
                          </a:solidFill>
                          <a:prstDash val="solid"/>
                        </a:ln>
                        <a:effectLst/>
                      </wps:spPr>
                      <wps:txbx>
                        <w:txbxContent>
                          <w:p w14:paraId="235240FB" w14:textId="77777777" w:rsidR="005B449C" w:rsidRDefault="005B449C" w:rsidP="00EB030D">
                            <w:pPr>
                              <w:jc w:val="center"/>
                            </w:pPr>
                            <w:r>
                              <w:rPr>
                                <w:rFonts w:hint="eastAsia"/>
                              </w:rPr>
                              <w:t>暫收</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oval w14:anchorId="112D133A" id="橢圓 53" o:spid="_x0000_s1042" style="position:absolute;margin-left:406.6pt;margin-top:10.6pt;width:69.6pt;height:36pt;z-index:2516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" fillcolor="window" strokecolor="windowText" strokeweight="2pt">
                <v:path arrowok="t"/>
                <v:textbox>
                  <w:txbxContent>
                    <w:p w14:paraId="235240FB" w14:textId="77777777" w:rsidR="005B449C" w:rsidRDefault="005B449C" w:rsidP="00EB030D">
                      <w:pPr>
                        <w:jc w:val="center"/>
                      </w:pPr>
                      <w:r>
                        <w:rPr>
                          <w:rFonts w:hint="eastAsia"/>
                        </w:rPr>
                        <w:t>暫收</w:t>
                      </w:r>
                    </w:p>
                  </w:txbxContent>
                </v:textbox>
              </v:oval>
            </w:pict>
          </mc:Fallback>
        </mc:AlternateContent>
      </w:r>
      <w:r w:rsidR="00EB030D" w:rsidRPr="00362205">
        <w:rPr>
          <w:rFonts w:ascii="標楷體" w:eastAsia="標楷體" w:hAnsi="標楷體" w:hint="eastAsia"/>
          <w:sz w:val="26"/>
        </w:rPr>
        <w:t xml:space="preserve">            </w:t>
      </w:r>
      <w:r w:rsidR="007E4CA5" w:rsidRPr="00362205">
        <w:rPr>
          <w:rFonts w:ascii="標楷體" w:eastAsia="標楷體" w:hAnsi="標楷體" w:hint="eastAsia"/>
          <w:sz w:val="26"/>
        </w:rPr>
        <w:t xml:space="preserve">      </w:t>
      </w:r>
    </w:p>
    <w:p w14:paraId="68731378" w14:textId="77777777" w:rsidR="00EB030D" w:rsidRPr="00362205" w:rsidRDefault="005E6333" w:rsidP="00EB030D">
      <w:pPr>
        <w:rPr>
          <w:rFonts w:ascii="標楷體" w:eastAsia="標楷體" w:hAnsi="標楷體"/>
          <w:sz w:val="26"/>
        </w:rPr>
      </w:pPr>
      <w:r w:rsidRPr="00362205">
        <w:rPr>
          <w:rFonts w:ascii="標楷體" w:eastAsia="標楷體" w:hAnsi="標楷體" w:hint="eastAsia"/>
          <w:sz w:val="26"/>
        </w:rPr>
        <w:t xml:space="preserve"> 4).虛擬轉暫收</w:t>
      </w:r>
    </w:p>
    <w:p w14:paraId="21BECBF2" w14:textId="77777777" w:rsidR="00EB030D" w:rsidRPr="00362205" w:rsidRDefault="00EB030D" w:rsidP="00EB030D">
      <w:pPr>
        <w:rPr>
          <w:rFonts w:ascii="標楷體" w:eastAsia="標楷體" w:hAnsi="標楷體"/>
          <w:sz w:val="26"/>
        </w:rPr>
      </w:pPr>
      <w:r w:rsidRPr="00362205">
        <w:rPr>
          <w:rFonts w:ascii="標楷體" w:eastAsia="標楷體" w:hAnsi="標楷體" w:hint="eastAsia"/>
          <w:sz w:val="26"/>
        </w:rPr>
        <w:t xml:space="preserve">   </w:t>
      </w:r>
    </w:p>
    <w:p w14:paraId="2FA2C53A" w14:textId="77777777" w:rsidR="00EB030D" w:rsidRPr="00362205" w:rsidRDefault="00EB030D" w:rsidP="00EB030D">
      <w:pPr>
        <w:rPr>
          <w:rFonts w:ascii="標楷體" w:eastAsia="標楷體" w:hAnsi="標楷體"/>
          <w:sz w:val="26"/>
        </w:rPr>
      </w:pPr>
    </w:p>
    <w:p w14:paraId="1327C976" w14:textId="01FEC3E7" w:rsidR="00C25223" w:rsidRPr="00C25223" w:rsidRDefault="00EB030D" w:rsidP="00894D7B">
      <w:pPr>
        <w:pStyle w:val="3"/>
        <w:widowControl/>
        <w:numPr>
          <w:ilvl w:val="2"/>
          <w:numId w:val="7"/>
        </w:numPr>
        <w:rPr>
          <w:rFonts w:ascii="標楷體" w:hAnsi="標楷體"/>
          <w:lang w:eastAsia="zh-HK"/>
        </w:rPr>
      </w:pPr>
      <w:r w:rsidRPr="00C25223">
        <w:rPr>
          <w:rFonts w:ascii="標楷體" w:hAnsi="標楷體"/>
          <w:sz w:val="26"/>
        </w:rPr>
        <w:br w:type="page"/>
      </w:r>
      <w:r w:rsidR="002921AC" w:rsidRPr="00C25223">
        <w:rPr>
          <w:rFonts w:ascii="標楷體" w:hAnsi="標楷體" w:hint="eastAsia"/>
          <w:lang w:eastAsia="zh-HK"/>
        </w:rPr>
        <w:lastRenderedPageBreak/>
        <w:t>使用者交易權限</w:t>
      </w:r>
      <w:r w:rsidR="00C25223">
        <w:rPr>
          <w:rFonts w:hint="eastAsia"/>
          <w:noProof/>
        </w:rPr>
        <mc:AlternateContent>
          <mc:Choice Requires="wpc">
            <w:drawing>
              <wp:inline distT="0" distB="0" distL="0" distR="0" wp14:anchorId="2E4E1C56" wp14:editId="05A1D5FA">
                <wp:extent cx="6347460" cy="6111240"/>
                <wp:effectExtent l="0" t="0" r="0" b="0"/>
                <wp:docPr id="225" name="畫布 22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06" name="矩形 206"/>
                        <wps:cNvSpPr/>
                        <wps:spPr>
                          <a:xfrm>
                            <a:off x="545760" y="4515780"/>
                            <a:ext cx="1805940" cy="495300"/>
                          </a:xfrm>
                          <a:prstGeom prst="rect">
                            <a:avLst/>
                          </a:prstGeom>
                          <a:ln/>
                        </wps:spPr>
                        <wps:style>
                          <a:lnRef idx="2">
                            <a:schemeClr val="dk1"/>
                          </a:lnRef>
                          <a:fillRef idx="1">
                            <a:schemeClr val="lt1"/>
                          </a:fillRef>
                          <a:effectRef idx="0">
                            <a:schemeClr val="dk1"/>
                          </a:effectRef>
                          <a:fontRef idx="minor">
                            <a:schemeClr val="dk1"/>
                          </a:fontRef>
                        </wps:style>
                        <wps:txbx>
                          <w:txbxContent>
                            <w:p w14:paraId="30A52B0D" w14:textId="77777777" w:rsidR="005B449C" w:rsidRPr="00D57278" w:rsidRDefault="005B449C" w:rsidP="00C25223">
                              <w:pPr>
                                <w:jc w:val="center"/>
                                <w:rPr>
                                  <w:rFonts w:ascii="標楷體" w:eastAsia="標楷體" w:hAnsi="標楷體"/>
                                </w:rPr>
                              </w:pPr>
                              <w:r w:rsidRPr="00D57278">
                                <w:rPr>
                                  <w:rFonts w:ascii="標楷體" w:eastAsia="標楷體" w:hAnsi="標楷體" w:hint="eastAsia"/>
                                </w:rPr>
                                <w:t>L</w:t>
                              </w:r>
                              <w:r w:rsidRPr="00D57278">
                                <w:rPr>
                                  <w:rFonts w:ascii="標楷體" w:eastAsia="標楷體" w:hAnsi="標楷體"/>
                                </w:rPr>
                                <w:t>6041</w:t>
                              </w:r>
                              <w:r w:rsidRPr="00D57278">
                                <w:rPr>
                                  <w:rFonts w:ascii="標楷體" w:eastAsia="標楷體" w:hAnsi="標楷體" w:hint="eastAsia"/>
                                </w:rPr>
                                <w:t>使</w:t>
                              </w:r>
                              <w:r w:rsidRPr="00D57278">
                                <w:rPr>
                                  <w:rFonts w:ascii="標楷體" w:eastAsia="標楷體" w:hAnsi="標楷體"/>
                                </w:rPr>
                                <w:t>用者</w:t>
                              </w:r>
                              <w:r>
                                <w:rPr>
                                  <w:rFonts w:ascii="標楷體" w:eastAsia="標楷體" w:hAnsi="標楷體" w:hint="eastAsia"/>
                                </w:rPr>
                                <w:t>資料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7" name="矩形 207"/>
                        <wps:cNvSpPr/>
                        <wps:spPr>
                          <a:xfrm>
                            <a:off x="548640" y="2366940"/>
                            <a:ext cx="1805940" cy="495300"/>
                          </a:xfrm>
                          <a:prstGeom prst="rect">
                            <a:avLst/>
                          </a:prstGeom>
                          <a:ln/>
                        </wps:spPr>
                        <wps:style>
                          <a:lnRef idx="2">
                            <a:schemeClr val="dk1"/>
                          </a:lnRef>
                          <a:fillRef idx="1">
                            <a:schemeClr val="lt1"/>
                          </a:fillRef>
                          <a:effectRef idx="0">
                            <a:schemeClr val="dk1"/>
                          </a:effectRef>
                          <a:fontRef idx="minor">
                            <a:schemeClr val="dk1"/>
                          </a:fontRef>
                        </wps:style>
                        <wps:txbx>
                          <w:txbxContent>
                            <w:p w14:paraId="4B7164AB" w14:textId="77777777" w:rsidR="005B449C" w:rsidRDefault="005B449C" w:rsidP="00C25223">
                              <w:pPr>
                                <w:pStyle w:val="Web"/>
                                <w:spacing w:before="0" w:beforeAutospacing="0" w:after="0" w:afterAutospacing="0"/>
                                <w:jc w:val="center"/>
                              </w:pPr>
                              <w:r>
                                <w:rPr>
                                  <w:rFonts w:ascii="標楷體" w:hAnsi="標楷體" w:hint="eastAsia"/>
                                  <w:kern w:val="2"/>
                                </w:rPr>
                                <w:t>L604</w:t>
                              </w:r>
                              <w:r>
                                <w:rPr>
                                  <w:rFonts w:ascii="標楷體" w:hAnsi="標楷體"/>
                                  <w:kern w:val="2"/>
                                </w:rPr>
                                <w:t>2</w:t>
                              </w:r>
                              <w:r>
                                <w:rPr>
                                  <w:rFonts w:ascii="Times New Roman" w:eastAsia="標楷體" w:hAnsi="標楷體" w:hint="eastAsia"/>
                                  <w:kern w:val="2"/>
                                </w:rPr>
                                <w:t>交</w:t>
                              </w:r>
                              <w:r>
                                <w:rPr>
                                  <w:rFonts w:ascii="Times New Roman" w:eastAsia="標楷體" w:hAnsi="標楷體"/>
                                  <w:kern w:val="2"/>
                                </w:rPr>
                                <w:t>易控</w:t>
                              </w:r>
                              <w:r>
                                <w:rPr>
                                  <w:rFonts w:ascii="Times New Roman" w:eastAsia="標楷體" w:hAnsi="標楷體" w:hint="eastAsia"/>
                                  <w:kern w:val="2"/>
                                </w:rPr>
                                <w:t>制檔</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08" name="矩形 208"/>
                        <wps:cNvSpPr/>
                        <wps:spPr>
                          <a:xfrm>
                            <a:off x="545760" y="3479460"/>
                            <a:ext cx="1805940" cy="495300"/>
                          </a:xfrm>
                          <a:prstGeom prst="rect">
                            <a:avLst/>
                          </a:prstGeom>
                          <a:ln/>
                        </wps:spPr>
                        <wps:style>
                          <a:lnRef idx="2">
                            <a:schemeClr val="dk1"/>
                          </a:lnRef>
                          <a:fillRef idx="1">
                            <a:schemeClr val="lt1"/>
                          </a:fillRef>
                          <a:effectRef idx="0">
                            <a:schemeClr val="dk1"/>
                          </a:effectRef>
                          <a:fontRef idx="minor">
                            <a:schemeClr val="dk1"/>
                          </a:fontRef>
                        </wps:style>
                        <wps:txbx>
                          <w:txbxContent>
                            <w:p w14:paraId="582FD0E2" w14:textId="77777777" w:rsidR="005B449C" w:rsidRDefault="005B449C" w:rsidP="00C25223">
                              <w:pPr>
                                <w:pStyle w:val="Web"/>
                                <w:spacing w:before="0" w:beforeAutospacing="0" w:after="0" w:afterAutospacing="0"/>
                                <w:jc w:val="center"/>
                              </w:pPr>
                              <w:r>
                                <w:rPr>
                                  <w:rFonts w:ascii="標楷體" w:hAnsi="標楷體" w:hint="eastAsia"/>
                                  <w:kern w:val="2"/>
                                </w:rPr>
                                <w:t>L604</w:t>
                              </w:r>
                              <w:r>
                                <w:rPr>
                                  <w:rFonts w:ascii="標楷體" w:hAnsi="標楷體"/>
                                  <w:kern w:val="2"/>
                                </w:rPr>
                                <w:t>3</w:t>
                              </w:r>
                              <w:r>
                                <w:rPr>
                                  <w:rFonts w:ascii="Times New Roman" w:eastAsia="標楷體" w:hAnsi="標楷體" w:hint="eastAsia"/>
                                  <w:kern w:val="2"/>
                                </w:rPr>
                                <w:t>權限群</w:t>
                              </w:r>
                              <w:r>
                                <w:rPr>
                                  <w:rFonts w:ascii="Times New Roman" w:eastAsia="標楷體" w:hAnsi="標楷體"/>
                                  <w:kern w:val="2"/>
                                </w:rPr>
                                <w:t>組</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09" name="矩形 209"/>
                        <wps:cNvSpPr/>
                        <wps:spPr>
                          <a:xfrm>
                            <a:off x="2961300" y="4520520"/>
                            <a:ext cx="1805940" cy="495300"/>
                          </a:xfrm>
                          <a:prstGeom prst="rect">
                            <a:avLst/>
                          </a:prstGeom>
                          <a:ln/>
                        </wps:spPr>
                        <wps:style>
                          <a:lnRef idx="2">
                            <a:schemeClr val="dk1"/>
                          </a:lnRef>
                          <a:fillRef idx="1">
                            <a:schemeClr val="lt1"/>
                          </a:fillRef>
                          <a:effectRef idx="0">
                            <a:schemeClr val="dk1"/>
                          </a:effectRef>
                          <a:fontRef idx="minor">
                            <a:schemeClr val="dk1"/>
                          </a:fontRef>
                        </wps:style>
                        <wps:txbx>
                          <w:txbxContent>
                            <w:p w14:paraId="3D6D42FF" w14:textId="77777777" w:rsidR="005B449C" w:rsidRDefault="005B449C" w:rsidP="00C25223">
                              <w:pPr>
                                <w:pStyle w:val="Web"/>
                                <w:spacing w:before="0" w:beforeAutospacing="0" w:after="0" w:afterAutospacing="0"/>
                                <w:jc w:val="center"/>
                              </w:pPr>
                              <w:r>
                                <w:rPr>
                                  <w:rFonts w:ascii="標楷體" w:hAnsi="標楷體" w:hint="eastAsia"/>
                                  <w:kern w:val="2"/>
                                </w:rPr>
                                <w:t>L6</w:t>
                              </w:r>
                              <w:r>
                                <w:rPr>
                                  <w:rFonts w:ascii="標楷體" w:hAnsi="標楷體"/>
                                  <w:kern w:val="2"/>
                                </w:rPr>
                                <w:t>40</w:t>
                              </w:r>
                              <w:r>
                                <w:rPr>
                                  <w:rFonts w:ascii="標楷體" w:hAnsi="標楷體" w:hint="eastAsia"/>
                                  <w:kern w:val="2"/>
                                </w:rPr>
                                <w:t>1</w:t>
                              </w:r>
                              <w:r>
                                <w:rPr>
                                  <w:rFonts w:ascii="Times New Roman" w:eastAsia="標楷體" w:hAnsi="標楷體" w:hint="eastAsia"/>
                                  <w:kern w:val="2"/>
                                </w:rPr>
                                <w:t>使用者維護</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10" name="矩形 210"/>
                        <wps:cNvSpPr/>
                        <wps:spPr>
                          <a:xfrm>
                            <a:off x="2961300" y="2386920"/>
                            <a:ext cx="1805940" cy="495300"/>
                          </a:xfrm>
                          <a:prstGeom prst="rect">
                            <a:avLst/>
                          </a:prstGeom>
                          <a:ln/>
                        </wps:spPr>
                        <wps:style>
                          <a:lnRef idx="2">
                            <a:schemeClr val="dk1"/>
                          </a:lnRef>
                          <a:fillRef idx="1">
                            <a:schemeClr val="lt1"/>
                          </a:fillRef>
                          <a:effectRef idx="0">
                            <a:schemeClr val="dk1"/>
                          </a:effectRef>
                          <a:fontRef idx="minor">
                            <a:schemeClr val="dk1"/>
                          </a:fontRef>
                        </wps:style>
                        <wps:txbx>
                          <w:txbxContent>
                            <w:p w14:paraId="23B002C3" w14:textId="77777777" w:rsidR="005B449C" w:rsidRDefault="005B449C" w:rsidP="00C25223">
                              <w:pPr>
                                <w:pStyle w:val="Web"/>
                                <w:spacing w:before="0" w:beforeAutospacing="0" w:after="0" w:afterAutospacing="0"/>
                                <w:jc w:val="center"/>
                              </w:pPr>
                              <w:r>
                                <w:rPr>
                                  <w:rFonts w:ascii="標楷體" w:hAnsi="標楷體" w:hint="eastAsia"/>
                                  <w:kern w:val="2"/>
                                </w:rPr>
                                <w:t>L6</w:t>
                              </w:r>
                              <w:r>
                                <w:rPr>
                                  <w:rFonts w:ascii="標楷體" w:hAnsi="標楷體"/>
                                  <w:kern w:val="2"/>
                                </w:rPr>
                                <w:t>402</w:t>
                              </w:r>
                              <w:r>
                                <w:rPr>
                                  <w:rFonts w:ascii="Times New Roman" w:eastAsia="標楷體" w:hAnsi="標楷體" w:hint="eastAsia"/>
                                  <w:kern w:val="2"/>
                                </w:rPr>
                                <w:t>交</w:t>
                              </w:r>
                              <w:r>
                                <w:rPr>
                                  <w:rFonts w:ascii="Times New Roman" w:eastAsia="標楷體" w:hAnsi="標楷體"/>
                                  <w:kern w:val="2"/>
                                </w:rPr>
                                <w:t>易控</w:t>
                              </w:r>
                              <w:r>
                                <w:rPr>
                                  <w:rFonts w:ascii="Times New Roman" w:eastAsia="標楷體" w:hAnsi="標楷體" w:hint="eastAsia"/>
                                  <w:kern w:val="2"/>
                                </w:rPr>
                                <w:t>制檔維護</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11" name="矩形 211"/>
                        <wps:cNvSpPr/>
                        <wps:spPr>
                          <a:xfrm>
                            <a:off x="2961300" y="3479460"/>
                            <a:ext cx="1805940" cy="495300"/>
                          </a:xfrm>
                          <a:prstGeom prst="rect">
                            <a:avLst/>
                          </a:prstGeom>
                          <a:ln/>
                        </wps:spPr>
                        <wps:style>
                          <a:lnRef idx="2">
                            <a:schemeClr val="dk1"/>
                          </a:lnRef>
                          <a:fillRef idx="1">
                            <a:schemeClr val="lt1"/>
                          </a:fillRef>
                          <a:effectRef idx="0">
                            <a:schemeClr val="dk1"/>
                          </a:effectRef>
                          <a:fontRef idx="minor">
                            <a:schemeClr val="dk1"/>
                          </a:fontRef>
                        </wps:style>
                        <wps:txbx>
                          <w:txbxContent>
                            <w:p w14:paraId="3266A950" w14:textId="77777777" w:rsidR="005B449C" w:rsidRDefault="005B449C" w:rsidP="00C25223">
                              <w:pPr>
                                <w:pStyle w:val="Web"/>
                                <w:spacing w:before="0" w:beforeAutospacing="0" w:after="0" w:afterAutospacing="0"/>
                                <w:jc w:val="center"/>
                              </w:pPr>
                              <w:r>
                                <w:rPr>
                                  <w:rFonts w:ascii="標楷體" w:hAnsi="標楷體" w:hint="eastAsia"/>
                                  <w:kern w:val="2"/>
                                </w:rPr>
                                <w:t>L6</w:t>
                              </w:r>
                              <w:r>
                                <w:rPr>
                                  <w:rFonts w:ascii="標楷體" w:hAnsi="標楷體"/>
                                  <w:kern w:val="2"/>
                                </w:rPr>
                                <w:t>40</w:t>
                              </w:r>
                              <w:r>
                                <w:rPr>
                                  <w:rFonts w:ascii="標楷體" w:hAnsi="標楷體" w:hint="eastAsia"/>
                                  <w:kern w:val="2"/>
                                </w:rPr>
                                <w:t>3</w:t>
                              </w:r>
                              <w:r>
                                <w:rPr>
                                  <w:rFonts w:ascii="Times New Roman" w:eastAsia="標楷體" w:hAnsi="標楷體" w:hint="eastAsia"/>
                                  <w:kern w:val="2"/>
                                </w:rPr>
                                <w:t>權限群組維護</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12" name="流程圖: 結束點 212"/>
                        <wps:cNvSpPr/>
                        <wps:spPr>
                          <a:xfrm>
                            <a:off x="777240" y="5471160"/>
                            <a:ext cx="1341120" cy="411480"/>
                          </a:xfrm>
                          <a:prstGeom prst="flowChartTerminator">
                            <a:avLst/>
                          </a:prstGeom>
                          <a:ln/>
                        </wps:spPr>
                        <wps:style>
                          <a:lnRef idx="2">
                            <a:schemeClr val="dk1"/>
                          </a:lnRef>
                          <a:fillRef idx="1">
                            <a:schemeClr val="lt1"/>
                          </a:fillRef>
                          <a:effectRef idx="0">
                            <a:schemeClr val="dk1"/>
                          </a:effectRef>
                          <a:fontRef idx="minor">
                            <a:schemeClr val="dk1"/>
                          </a:fontRef>
                        </wps:style>
                        <wps:txbx>
                          <w:txbxContent>
                            <w:p w14:paraId="277A3DED" w14:textId="77777777" w:rsidR="005B449C" w:rsidRPr="00A05994" w:rsidRDefault="005B449C" w:rsidP="00C25223">
                              <w:pPr>
                                <w:jc w:val="center"/>
                                <w:rPr>
                                  <w:rFonts w:ascii="標楷體" w:eastAsia="標楷體" w:hAnsi="標楷體"/>
                                </w:rPr>
                              </w:pPr>
                              <w:r w:rsidRPr="00A05994">
                                <w:rPr>
                                  <w:rFonts w:ascii="標楷體" w:eastAsia="標楷體" w:hAnsi="標楷體" w:hint="eastAsia"/>
                                </w:rPr>
                                <w:t>結束</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3" name="流程圖: 結束點 213"/>
                        <wps:cNvSpPr/>
                        <wps:spPr>
                          <a:xfrm>
                            <a:off x="774360" y="500040"/>
                            <a:ext cx="1341120" cy="411480"/>
                          </a:xfrm>
                          <a:prstGeom prst="flowChartTerminator">
                            <a:avLst/>
                          </a:prstGeom>
                          <a:ln/>
                        </wps:spPr>
                        <wps:style>
                          <a:lnRef idx="2">
                            <a:schemeClr val="dk1"/>
                          </a:lnRef>
                          <a:fillRef idx="1">
                            <a:schemeClr val="lt1"/>
                          </a:fillRef>
                          <a:effectRef idx="0">
                            <a:schemeClr val="dk1"/>
                          </a:effectRef>
                          <a:fontRef idx="minor">
                            <a:schemeClr val="dk1"/>
                          </a:fontRef>
                        </wps:style>
                        <wps:txbx>
                          <w:txbxContent>
                            <w:p w14:paraId="17A67B1A" w14:textId="77777777" w:rsidR="005B449C" w:rsidRDefault="005B449C" w:rsidP="00C25223">
                              <w:pPr>
                                <w:pStyle w:val="Web"/>
                                <w:spacing w:before="0" w:beforeAutospacing="0" w:after="0" w:afterAutospacing="0"/>
                                <w:jc w:val="center"/>
                              </w:pPr>
                              <w:r>
                                <w:rPr>
                                  <w:rFonts w:ascii="Times New Roman" w:eastAsia="標楷體" w:hAnsi="標楷體" w:hint="eastAsia"/>
                                  <w:kern w:val="2"/>
                                </w:rPr>
                                <w:t>開始</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14" name="直線單箭頭接點 214"/>
                        <wps:cNvCnPr/>
                        <wps:spPr>
                          <a:xfrm flipH="1">
                            <a:off x="1448730" y="2862240"/>
                            <a:ext cx="2880" cy="617220"/>
                          </a:xfrm>
                          <a:prstGeom prst="straightConnector1">
                            <a:avLst/>
                          </a:prstGeom>
                          <a:ln w="19050">
                            <a:solidFill>
                              <a:schemeClr val="tx1"/>
                            </a:solidFill>
                            <a:tailEnd type="triangle"/>
                          </a:ln>
                        </wps:spPr>
                        <wps:style>
                          <a:lnRef idx="1">
                            <a:schemeClr val="dk1"/>
                          </a:lnRef>
                          <a:fillRef idx="0">
                            <a:schemeClr val="dk1"/>
                          </a:fillRef>
                          <a:effectRef idx="0">
                            <a:schemeClr val="dk1"/>
                          </a:effectRef>
                          <a:fontRef idx="minor">
                            <a:schemeClr val="tx1"/>
                          </a:fontRef>
                        </wps:style>
                        <wps:bodyPr/>
                      </wps:wsp>
                      <wps:wsp>
                        <wps:cNvPr id="215" name="直線單箭頭接點 215"/>
                        <wps:cNvCnPr/>
                        <wps:spPr>
                          <a:xfrm>
                            <a:off x="1448730" y="3974760"/>
                            <a:ext cx="0" cy="541020"/>
                          </a:xfrm>
                          <a:prstGeom prst="straightConnector1">
                            <a:avLst/>
                          </a:prstGeom>
                          <a:ln w="19050">
                            <a:solidFill>
                              <a:schemeClr val="tx1"/>
                            </a:solidFill>
                            <a:tailEnd type="triangle"/>
                          </a:ln>
                        </wps:spPr>
                        <wps:style>
                          <a:lnRef idx="1">
                            <a:schemeClr val="dk1"/>
                          </a:lnRef>
                          <a:fillRef idx="0">
                            <a:schemeClr val="dk1"/>
                          </a:fillRef>
                          <a:effectRef idx="0">
                            <a:schemeClr val="dk1"/>
                          </a:effectRef>
                          <a:fontRef idx="minor">
                            <a:schemeClr val="tx1"/>
                          </a:fontRef>
                        </wps:style>
                        <wps:bodyPr/>
                      </wps:wsp>
                      <wps:wsp>
                        <wps:cNvPr id="216" name="直線單箭頭接點 216"/>
                        <wps:cNvCnPr/>
                        <wps:spPr>
                          <a:xfrm flipH="1">
                            <a:off x="1447800" y="5011080"/>
                            <a:ext cx="930" cy="460080"/>
                          </a:xfrm>
                          <a:prstGeom prst="straightConnector1">
                            <a:avLst/>
                          </a:prstGeom>
                          <a:ln w="19050">
                            <a:solidFill>
                              <a:schemeClr val="tx1"/>
                            </a:solidFill>
                            <a:tailEnd type="triangle"/>
                          </a:ln>
                        </wps:spPr>
                        <wps:style>
                          <a:lnRef idx="1">
                            <a:schemeClr val="dk1"/>
                          </a:lnRef>
                          <a:fillRef idx="0">
                            <a:schemeClr val="dk1"/>
                          </a:fillRef>
                          <a:effectRef idx="0">
                            <a:schemeClr val="dk1"/>
                          </a:effectRef>
                          <a:fontRef idx="minor">
                            <a:schemeClr val="tx1"/>
                          </a:fontRef>
                        </wps:style>
                        <wps:bodyPr/>
                      </wps:wsp>
                      <wps:wsp>
                        <wps:cNvPr id="217" name="直線單箭頭接點 217"/>
                        <wps:cNvCnPr/>
                        <wps:spPr>
                          <a:xfrm>
                            <a:off x="2377440" y="2628900"/>
                            <a:ext cx="583860" cy="5670"/>
                          </a:xfrm>
                          <a:prstGeom prst="straightConnector1">
                            <a:avLst/>
                          </a:prstGeom>
                          <a:ln w="19050">
                            <a:solidFill>
                              <a:schemeClr val="tx1"/>
                            </a:solidFill>
                            <a:tailEnd type="triangle"/>
                          </a:ln>
                        </wps:spPr>
                        <wps:style>
                          <a:lnRef idx="1">
                            <a:schemeClr val="dk1"/>
                          </a:lnRef>
                          <a:fillRef idx="0">
                            <a:schemeClr val="dk1"/>
                          </a:fillRef>
                          <a:effectRef idx="0">
                            <a:schemeClr val="dk1"/>
                          </a:effectRef>
                          <a:fontRef idx="minor">
                            <a:schemeClr val="tx1"/>
                          </a:fontRef>
                        </wps:style>
                        <wps:bodyPr/>
                      </wps:wsp>
                      <wps:wsp>
                        <wps:cNvPr id="218" name="直線單箭頭接點 218"/>
                        <wps:cNvCnPr/>
                        <wps:spPr>
                          <a:xfrm>
                            <a:off x="2351700" y="3727110"/>
                            <a:ext cx="609600" cy="0"/>
                          </a:xfrm>
                          <a:prstGeom prst="straightConnector1">
                            <a:avLst/>
                          </a:prstGeom>
                          <a:ln w="19050">
                            <a:solidFill>
                              <a:schemeClr val="tx1"/>
                            </a:solidFill>
                            <a:tailEnd type="triangle"/>
                          </a:ln>
                        </wps:spPr>
                        <wps:style>
                          <a:lnRef idx="1">
                            <a:schemeClr val="dk1"/>
                          </a:lnRef>
                          <a:fillRef idx="0">
                            <a:schemeClr val="dk1"/>
                          </a:fillRef>
                          <a:effectRef idx="0">
                            <a:schemeClr val="dk1"/>
                          </a:effectRef>
                          <a:fontRef idx="minor">
                            <a:schemeClr val="tx1"/>
                          </a:fontRef>
                        </wps:style>
                        <wps:bodyPr/>
                      </wps:wsp>
                      <wps:wsp>
                        <wps:cNvPr id="219" name="直線單箭頭接點 219"/>
                        <wps:cNvCnPr/>
                        <wps:spPr>
                          <a:xfrm>
                            <a:off x="2351700" y="4763430"/>
                            <a:ext cx="609600" cy="4740"/>
                          </a:xfrm>
                          <a:prstGeom prst="straightConnector1">
                            <a:avLst/>
                          </a:prstGeom>
                          <a:ln w="19050">
                            <a:solidFill>
                              <a:schemeClr val="tx1"/>
                            </a:solidFill>
                            <a:tailEnd type="triangle"/>
                          </a:ln>
                        </wps:spPr>
                        <wps:style>
                          <a:lnRef idx="1">
                            <a:schemeClr val="dk1"/>
                          </a:lnRef>
                          <a:fillRef idx="0">
                            <a:schemeClr val="dk1"/>
                          </a:fillRef>
                          <a:effectRef idx="0">
                            <a:schemeClr val="dk1"/>
                          </a:effectRef>
                          <a:fontRef idx="minor">
                            <a:schemeClr val="tx1"/>
                          </a:fontRef>
                        </wps:style>
                        <wps:bodyPr/>
                      </wps:wsp>
                      <wps:wsp>
                        <wps:cNvPr id="220" name="矩形 220"/>
                        <wps:cNvSpPr/>
                        <wps:spPr>
                          <a:xfrm>
                            <a:off x="545760" y="1368720"/>
                            <a:ext cx="1805940" cy="495300"/>
                          </a:xfrm>
                          <a:prstGeom prst="rect">
                            <a:avLst/>
                          </a:prstGeom>
                          <a:ln/>
                        </wps:spPr>
                        <wps:style>
                          <a:lnRef idx="2">
                            <a:schemeClr val="dk1"/>
                          </a:lnRef>
                          <a:fillRef idx="1">
                            <a:schemeClr val="lt1"/>
                          </a:fillRef>
                          <a:effectRef idx="0">
                            <a:schemeClr val="dk1"/>
                          </a:effectRef>
                          <a:fontRef idx="minor">
                            <a:schemeClr val="dk1"/>
                          </a:fontRef>
                        </wps:style>
                        <wps:txbx>
                          <w:txbxContent>
                            <w:p w14:paraId="68CD4B4A" w14:textId="77777777" w:rsidR="005B449C" w:rsidRDefault="005B449C" w:rsidP="00C25223">
                              <w:pPr>
                                <w:pStyle w:val="Web"/>
                                <w:spacing w:before="0" w:beforeAutospacing="0" w:after="0" w:afterAutospacing="0"/>
                                <w:jc w:val="center"/>
                              </w:pPr>
                              <w:r>
                                <w:rPr>
                                  <w:rFonts w:ascii="標楷體" w:hAnsi="標楷體" w:hint="eastAsia"/>
                                  <w:kern w:val="2"/>
                                </w:rPr>
                                <w:t>L60</w:t>
                              </w:r>
                              <w:r>
                                <w:rPr>
                                  <w:rFonts w:ascii="標楷體" w:hAnsi="標楷體"/>
                                  <w:kern w:val="2"/>
                                </w:rPr>
                                <w:t>72</w:t>
                              </w:r>
                              <w:r w:rsidRPr="008551DA">
                                <w:rPr>
                                  <w:rFonts w:ascii="Times New Roman" w:eastAsia="標楷體" w:hAnsi="標楷體" w:hint="eastAsia"/>
                                  <w:kern w:val="2"/>
                                </w:rPr>
                                <w:t>營業單位對照檔</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21" name="矩形 221"/>
                        <wps:cNvSpPr/>
                        <wps:spPr>
                          <a:xfrm>
                            <a:off x="2991780" y="1376340"/>
                            <a:ext cx="1805940" cy="495300"/>
                          </a:xfrm>
                          <a:prstGeom prst="rect">
                            <a:avLst/>
                          </a:prstGeom>
                          <a:ln/>
                        </wps:spPr>
                        <wps:style>
                          <a:lnRef idx="2">
                            <a:schemeClr val="dk1"/>
                          </a:lnRef>
                          <a:fillRef idx="1">
                            <a:schemeClr val="lt1"/>
                          </a:fillRef>
                          <a:effectRef idx="0">
                            <a:schemeClr val="dk1"/>
                          </a:effectRef>
                          <a:fontRef idx="minor">
                            <a:schemeClr val="dk1"/>
                          </a:fontRef>
                        </wps:style>
                        <wps:txbx>
                          <w:txbxContent>
                            <w:p w14:paraId="26CE5497" w14:textId="77777777" w:rsidR="005B449C" w:rsidRPr="008551DA" w:rsidRDefault="005B449C" w:rsidP="00C25223">
                              <w:pPr>
                                <w:pStyle w:val="Web"/>
                                <w:spacing w:before="0" w:beforeAutospacing="0" w:after="0" w:afterAutospacing="0"/>
                                <w:jc w:val="center"/>
                                <w:rPr>
                                  <w:sz w:val="20"/>
                                  <w:szCs w:val="20"/>
                                </w:rPr>
                              </w:pPr>
                              <w:r w:rsidRPr="008551DA">
                                <w:rPr>
                                  <w:rFonts w:ascii="標楷體" w:hAnsi="標楷體" w:hint="eastAsia"/>
                                  <w:kern w:val="2"/>
                                  <w:sz w:val="20"/>
                                  <w:szCs w:val="20"/>
                                </w:rPr>
                                <w:t>L67</w:t>
                              </w:r>
                              <w:r w:rsidRPr="008551DA">
                                <w:rPr>
                                  <w:rFonts w:ascii="標楷體" w:hAnsi="標楷體"/>
                                  <w:kern w:val="2"/>
                                  <w:sz w:val="20"/>
                                  <w:szCs w:val="20"/>
                                </w:rPr>
                                <w:t>0</w:t>
                              </w:r>
                              <w:r w:rsidRPr="008551DA">
                                <w:rPr>
                                  <w:rFonts w:ascii="標楷體" w:hAnsi="標楷體" w:hint="eastAsia"/>
                                  <w:kern w:val="2"/>
                                  <w:sz w:val="20"/>
                                  <w:szCs w:val="20"/>
                                </w:rPr>
                                <w:t>2</w:t>
                              </w:r>
                              <w:r w:rsidRPr="008551DA">
                                <w:rPr>
                                  <w:rFonts w:ascii="Times New Roman" w:eastAsia="標楷體" w:hAnsi="標楷體" w:hint="eastAsia"/>
                                  <w:kern w:val="2"/>
                                  <w:sz w:val="20"/>
                                  <w:szCs w:val="20"/>
                                </w:rPr>
                                <w:t>營業單位對照檔維護</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22" name="直線單箭頭接點 222"/>
                        <wps:cNvCnPr/>
                        <wps:spPr>
                          <a:xfrm>
                            <a:off x="1444920" y="911520"/>
                            <a:ext cx="3810" cy="457200"/>
                          </a:xfrm>
                          <a:prstGeom prst="straightConnector1">
                            <a:avLst/>
                          </a:prstGeom>
                          <a:ln w="19050">
                            <a:solidFill>
                              <a:schemeClr val="tx1"/>
                            </a:solidFill>
                            <a:tailEnd type="triangle"/>
                          </a:ln>
                        </wps:spPr>
                        <wps:style>
                          <a:lnRef idx="1">
                            <a:schemeClr val="dk1"/>
                          </a:lnRef>
                          <a:fillRef idx="0">
                            <a:schemeClr val="dk1"/>
                          </a:fillRef>
                          <a:effectRef idx="0">
                            <a:schemeClr val="dk1"/>
                          </a:effectRef>
                          <a:fontRef idx="minor">
                            <a:schemeClr val="tx1"/>
                          </a:fontRef>
                        </wps:style>
                        <wps:bodyPr/>
                      </wps:wsp>
                      <wps:wsp>
                        <wps:cNvPr id="223" name="直線單箭頭接點 223"/>
                        <wps:cNvCnPr/>
                        <wps:spPr>
                          <a:xfrm>
                            <a:off x="1448730" y="1864020"/>
                            <a:ext cx="2880" cy="502920"/>
                          </a:xfrm>
                          <a:prstGeom prst="straightConnector1">
                            <a:avLst/>
                          </a:prstGeom>
                          <a:ln w="19050">
                            <a:solidFill>
                              <a:schemeClr val="tx1"/>
                            </a:solidFill>
                            <a:tailEnd type="triangle"/>
                          </a:ln>
                        </wps:spPr>
                        <wps:style>
                          <a:lnRef idx="1">
                            <a:schemeClr val="dk1"/>
                          </a:lnRef>
                          <a:fillRef idx="0">
                            <a:schemeClr val="dk1"/>
                          </a:fillRef>
                          <a:effectRef idx="0">
                            <a:schemeClr val="dk1"/>
                          </a:effectRef>
                          <a:fontRef idx="minor">
                            <a:schemeClr val="tx1"/>
                          </a:fontRef>
                        </wps:style>
                        <wps:bodyPr/>
                      </wps:wsp>
                      <wps:wsp>
                        <wps:cNvPr id="224" name="直線單箭頭接點 224"/>
                        <wps:cNvCnPr/>
                        <wps:spPr>
                          <a:xfrm>
                            <a:off x="2369820" y="1623060"/>
                            <a:ext cx="621960" cy="930"/>
                          </a:xfrm>
                          <a:prstGeom prst="straightConnector1">
                            <a:avLst/>
                          </a:prstGeom>
                          <a:ln w="19050">
                            <a:solidFill>
                              <a:schemeClr val="tx1"/>
                            </a:solidFill>
                            <a:tailEnd type="triangle"/>
                          </a:ln>
                        </wps:spPr>
                        <wps:style>
                          <a:lnRef idx="1">
                            <a:schemeClr val="dk1"/>
                          </a:lnRef>
                          <a:fillRef idx="0">
                            <a:schemeClr val="dk1"/>
                          </a:fillRef>
                          <a:effectRef idx="0">
                            <a:schemeClr val="dk1"/>
                          </a:effectRef>
                          <a:fontRef idx="minor">
                            <a:schemeClr val="tx1"/>
                          </a:fontRef>
                        </wps:style>
                        <wps:bodyPr/>
                      </wps:wsp>
                    </wpc:wpc>
                  </a:graphicData>
                </a:graphic>
              </wp:inline>
            </w:drawing>
          </mc:Choice>
          <mc:Fallback>
            <w:pict>
              <v:group w14:anchorId="2E4E1C56" id="畫布 225" o:spid="_x0000_s1043" editas="canvas" style="width:499.8pt;height:481.2pt;mso-position-horizontal-relative:char;mso-position-vertical-relative:line" coordsize="63474,611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">
                <v:shape id="_x0000_s1044" type="#_x0000_t75" style="position:absolute;width:63474;height:61112;visibility:visible;mso-wrap-style:square">
                  <v:fill o:detectmouseclick="t"/>
                  <v:path o:connecttype="none"/>
                </v:shape>
                <v:rect id="矩形 206" o:spid="_x0000_s1045" style="position:absolute;left:5457;top:45157;width:18060;height:4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" fillcolor="white [3201]" strokecolor="black [3200]" strokeweight="2pt">
                  <v:textbox>
                    <w:txbxContent>
                      <w:p w14:paraId="30A52B0D" w14:textId="77777777" w:rsidR="005B449C" w:rsidRPr="00D57278" w:rsidRDefault="005B449C" w:rsidP="00C25223">
                        <w:pPr>
                          <w:jc w:val="center"/>
                          <w:rPr>
                            <w:rFonts w:ascii="標楷體" w:eastAsia="標楷體" w:hAnsi="標楷體"/>
                          </w:rPr>
                        </w:pPr>
                        <w:r w:rsidRPr="00D57278">
                          <w:rPr>
                            <w:rFonts w:ascii="標楷體" w:eastAsia="標楷體" w:hAnsi="標楷體" w:hint="eastAsia"/>
                          </w:rPr>
                          <w:t>L</w:t>
                        </w:r>
                        <w:r w:rsidRPr="00D57278">
                          <w:rPr>
                            <w:rFonts w:ascii="標楷體" w:eastAsia="標楷體" w:hAnsi="標楷體"/>
                          </w:rPr>
                          <w:t>6041</w:t>
                        </w:r>
                        <w:r w:rsidRPr="00D57278">
                          <w:rPr>
                            <w:rFonts w:ascii="標楷體" w:eastAsia="標楷體" w:hAnsi="標楷體" w:hint="eastAsia"/>
                          </w:rPr>
                          <w:t>使</w:t>
                        </w:r>
                        <w:r w:rsidRPr="00D57278">
                          <w:rPr>
                            <w:rFonts w:ascii="標楷體" w:eastAsia="標楷體" w:hAnsi="標楷體"/>
                          </w:rPr>
                          <w:t>用者</w:t>
                        </w:r>
                        <w:r>
                          <w:rPr>
                            <w:rFonts w:ascii="標楷體" w:eastAsia="標楷體" w:hAnsi="標楷體" w:hint="eastAsia"/>
                          </w:rPr>
                          <w:t>資料</w:t>
                        </w:r>
                      </w:p>
                    </w:txbxContent>
                  </v:textbox>
                </v:rect>
                <v:rect id="矩形 207" o:spid="_x0000_s1046" style="position:absolute;left:5486;top:23669;width:18059;height:4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" fillcolor="white [3201]" strokecolor="black [3200]" strokeweight="2pt">
                  <v:textbox>
                    <w:txbxContent>
                      <w:p w14:paraId="4B7164AB" w14:textId="77777777" w:rsidR="005B449C" w:rsidRDefault="005B449C" w:rsidP="00C25223">
                        <w:pPr>
                          <w:pStyle w:val="Web"/>
                          <w:spacing w:before="0" w:beforeAutospacing="0" w:after="0" w:afterAutospacing="0"/>
                          <w:jc w:val="center"/>
                        </w:pPr>
                        <w:r>
                          <w:rPr>
                            <w:rFonts w:ascii="標楷體" w:hAnsi="標楷體" w:hint="eastAsia"/>
                            <w:kern w:val="2"/>
                          </w:rPr>
                          <w:t>L604</w:t>
                        </w:r>
                        <w:r>
                          <w:rPr>
                            <w:rFonts w:ascii="標楷體" w:hAnsi="標楷體"/>
                            <w:kern w:val="2"/>
                          </w:rPr>
                          <w:t>2</w:t>
                        </w:r>
                        <w:r>
                          <w:rPr>
                            <w:rFonts w:ascii="Times New Roman" w:eastAsia="標楷體" w:hAnsi="標楷體" w:hint="eastAsia"/>
                            <w:kern w:val="2"/>
                          </w:rPr>
                          <w:t>交</w:t>
                        </w:r>
                        <w:r>
                          <w:rPr>
                            <w:rFonts w:ascii="Times New Roman" w:eastAsia="標楷體" w:hAnsi="標楷體"/>
                            <w:kern w:val="2"/>
                          </w:rPr>
                          <w:t>易控</w:t>
                        </w:r>
                        <w:r>
                          <w:rPr>
                            <w:rFonts w:ascii="Times New Roman" w:eastAsia="標楷體" w:hAnsi="標楷體" w:hint="eastAsia"/>
                            <w:kern w:val="2"/>
                          </w:rPr>
                          <w:t>制檔</w:t>
                        </w:r>
                      </w:p>
                    </w:txbxContent>
                  </v:textbox>
                </v:rect>
                <v:rect id="矩形 208" o:spid="_x0000_s1047" style="position:absolute;left:5457;top:34794;width:18060;height:4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" fillcolor="white [3201]" strokecolor="black [3200]" strokeweight="2pt">
                  <v:textbox>
                    <w:txbxContent>
                      <w:p w14:paraId="582FD0E2" w14:textId="77777777" w:rsidR="005B449C" w:rsidRDefault="005B449C" w:rsidP="00C25223">
                        <w:pPr>
                          <w:pStyle w:val="Web"/>
                          <w:spacing w:before="0" w:beforeAutospacing="0" w:after="0" w:afterAutospacing="0"/>
                          <w:jc w:val="center"/>
                        </w:pPr>
                        <w:r>
                          <w:rPr>
                            <w:rFonts w:ascii="標楷體" w:hAnsi="標楷體" w:hint="eastAsia"/>
                            <w:kern w:val="2"/>
                          </w:rPr>
                          <w:t>L604</w:t>
                        </w:r>
                        <w:r>
                          <w:rPr>
                            <w:rFonts w:ascii="標楷體" w:hAnsi="標楷體"/>
                            <w:kern w:val="2"/>
                          </w:rPr>
                          <w:t>3</w:t>
                        </w:r>
                        <w:r>
                          <w:rPr>
                            <w:rFonts w:ascii="Times New Roman" w:eastAsia="標楷體" w:hAnsi="標楷體" w:hint="eastAsia"/>
                            <w:kern w:val="2"/>
                          </w:rPr>
                          <w:t>權限群</w:t>
                        </w:r>
                        <w:r>
                          <w:rPr>
                            <w:rFonts w:ascii="Times New Roman" w:eastAsia="標楷體" w:hAnsi="標楷體"/>
                            <w:kern w:val="2"/>
                          </w:rPr>
                          <w:t>組</w:t>
                        </w:r>
                      </w:p>
                    </w:txbxContent>
                  </v:textbox>
                </v:rect>
                <v:rect id="矩形 209" o:spid="_x0000_s1048" style="position:absolute;left:29613;top:45205;width:18059;height:4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" fillcolor="white [3201]" strokecolor="black [3200]" strokeweight="2pt">
                  <v:textbox>
                    <w:txbxContent>
                      <w:p w14:paraId="3D6D42FF" w14:textId="77777777" w:rsidR="005B449C" w:rsidRDefault="005B449C" w:rsidP="00C25223">
                        <w:pPr>
                          <w:pStyle w:val="Web"/>
                          <w:spacing w:before="0" w:beforeAutospacing="0" w:after="0" w:afterAutospacing="0"/>
                          <w:jc w:val="center"/>
                        </w:pPr>
                        <w:r>
                          <w:rPr>
                            <w:rFonts w:ascii="標楷體" w:hAnsi="標楷體" w:hint="eastAsia"/>
                            <w:kern w:val="2"/>
                          </w:rPr>
                          <w:t>L6</w:t>
                        </w:r>
                        <w:r>
                          <w:rPr>
                            <w:rFonts w:ascii="標楷體" w:hAnsi="標楷體"/>
                            <w:kern w:val="2"/>
                          </w:rPr>
                          <w:t>40</w:t>
                        </w:r>
                        <w:r>
                          <w:rPr>
                            <w:rFonts w:ascii="標楷體" w:hAnsi="標楷體" w:hint="eastAsia"/>
                            <w:kern w:val="2"/>
                          </w:rPr>
                          <w:t>1</w:t>
                        </w:r>
                        <w:r>
                          <w:rPr>
                            <w:rFonts w:ascii="Times New Roman" w:eastAsia="標楷體" w:hAnsi="標楷體" w:hint="eastAsia"/>
                            <w:kern w:val="2"/>
                          </w:rPr>
                          <w:t>使用者維護</w:t>
                        </w:r>
                      </w:p>
                    </w:txbxContent>
                  </v:textbox>
                </v:rect>
                <v:rect id="矩形 210" o:spid="_x0000_s1049" style="position:absolute;left:29613;top:23869;width:18059;height:4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" fillcolor="white [3201]" strokecolor="black [3200]" strokeweight="2pt">
                  <v:textbox>
                    <w:txbxContent>
                      <w:p w14:paraId="23B002C3" w14:textId="77777777" w:rsidR="005B449C" w:rsidRDefault="005B449C" w:rsidP="00C25223">
                        <w:pPr>
                          <w:pStyle w:val="Web"/>
                          <w:spacing w:before="0" w:beforeAutospacing="0" w:after="0" w:afterAutospacing="0"/>
                          <w:jc w:val="center"/>
                        </w:pPr>
                        <w:r>
                          <w:rPr>
                            <w:rFonts w:ascii="標楷體" w:hAnsi="標楷體" w:hint="eastAsia"/>
                            <w:kern w:val="2"/>
                          </w:rPr>
                          <w:t>L6</w:t>
                        </w:r>
                        <w:r>
                          <w:rPr>
                            <w:rFonts w:ascii="標楷體" w:hAnsi="標楷體"/>
                            <w:kern w:val="2"/>
                          </w:rPr>
                          <w:t>402</w:t>
                        </w:r>
                        <w:r>
                          <w:rPr>
                            <w:rFonts w:ascii="Times New Roman" w:eastAsia="標楷體" w:hAnsi="標楷體" w:hint="eastAsia"/>
                            <w:kern w:val="2"/>
                          </w:rPr>
                          <w:t>交</w:t>
                        </w:r>
                        <w:r>
                          <w:rPr>
                            <w:rFonts w:ascii="Times New Roman" w:eastAsia="標楷體" w:hAnsi="標楷體"/>
                            <w:kern w:val="2"/>
                          </w:rPr>
                          <w:t>易控</w:t>
                        </w:r>
                        <w:r>
                          <w:rPr>
                            <w:rFonts w:ascii="Times New Roman" w:eastAsia="標楷體" w:hAnsi="標楷體" w:hint="eastAsia"/>
                            <w:kern w:val="2"/>
                          </w:rPr>
                          <w:t>制檔維護</w:t>
                        </w:r>
                      </w:p>
                    </w:txbxContent>
                  </v:textbox>
                </v:rect>
                <v:rect id="矩形 211" o:spid="_x0000_s1050" style="position:absolute;left:29613;top:34794;width:18059;height:4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" fillcolor="white [3201]" strokecolor="black [3200]" strokeweight="2pt">
                  <v:textbox>
                    <w:txbxContent>
                      <w:p w14:paraId="3266A950" w14:textId="77777777" w:rsidR="005B449C" w:rsidRDefault="005B449C" w:rsidP="00C25223">
                        <w:pPr>
                          <w:pStyle w:val="Web"/>
                          <w:spacing w:before="0" w:beforeAutospacing="0" w:after="0" w:afterAutospacing="0"/>
                          <w:jc w:val="center"/>
                        </w:pPr>
                        <w:r>
                          <w:rPr>
                            <w:rFonts w:ascii="標楷體" w:hAnsi="標楷體" w:hint="eastAsia"/>
                            <w:kern w:val="2"/>
                          </w:rPr>
                          <w:t>L6</w:t>
                        </w:r>
                        <w:r>
                          <w:rPr>
                            <w:rFonts w:ascii="標楷體" w:hAnsi="標楷體"/>
                            <w:kern w:val="2"/>
                          </w:rPr>
                          <w:t>40</w:t>
                        </w:r>
                        <w:r>
                          <w:rPr>
                            <w:rFonts w:ascii="標楷體" w:hAnsi="標楷體" w:hint="eastAsia"/>
                            <w:kern w:val="2"/>
                          </w:rPr>
                          <w:t>3</w:t>
                        </w:r>
                        <w:r>
                          <w:rPr>
                            <w:rFonts w:ascii="Times New Roman" w:eastAsia="標楷體" w:hAnsi="標楷體" w:hint="eastAsia"/>
                            <w:kern w:val="2"/>
                          </w:rPr>
                          <w:t>權限群組維護</w:t>
                        </w:r>
                      </w:p>
                    </w:txbxContent>
                  </v:textbox>
                </v:rect>
                <v:shapetype id="_x0000_t116" coordsize="21600,21600" o:spt="116" path="m3475,qx,10800,3475,21600l18125,21600qx21600,10800,18125,xe">
                  <v:stroke joinstyle="miter"/>
                  <v:path gradientshapeok="t" o:connecttype="rect" textboxrect="1018,3163,20582,18437"/>
                </v:shapetype>
                <v:shape id="流程圖: 結束點 212" o:spid="_x0000_s1051" type="#_x0000_t116" style="position:absolute;left:7772;top:54711;width:13411;height:4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" fillcolor="white [3201]" strokecolor="black [3200]" strokeweight="2pt">
                  <v:textbox>
                    <w:txbxContent>
                      <w:p w14:paraId="277A3DED" w14:textId="77777777" w:rsidR="005B449C" w:rsidRPr="00A05994" w:rsidRDefault="005B449C" w:rsidP="00C25223">
                        <w:pPr>
                          <w:jc w:val="center"/>
                          <w:rPr>
                            <w:rFonts w:ascii="標楷體" w:eastAsia="標楷體" w:hAnsi="標楷體"/>
                          </w:rPr>
                        </w:pPr>
                        <w:r w:rsidRPr="00A05994">
                          <w:rPr>
                            <w:rFonts w:ascii="標楷體" w:eastAsia="標楷體" w:hAnsi="標楷體" w:hint="eastAsia"/>
                          </w:rPr>
                          <w:t>結束</w:t>
                        </w:r>
                      </w:p>
                    </w:txbxContent>
                  </v:textbox>
                </v:shape>
                <v:shape id="流程圖: 結束點 213" o:spid="_x0000_s1052" type="#_x0000_t116" style="position:absolute;left:7743;top:5000;width:13411;height:4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" fillcolor="white [3201]" strokecolor="black [3200]" strokeweight="2pt">
                  <v:textbox>
                    <w:txbxContent>
                      <w:p w14:paraId="17A67B1A" w14:textId="77777777" w:rsidR="005B449C" w:rsidRDefault="005B449C" w:rsidP="00C25223">
                        <w:pPr>
                          <w:pStyle w:val="Web"/>
                          <w:spacing w:before="0" w:beforeAutospacing="0" w:after="0" w:afterAutospacing="0"/>
                          <w:jc w:val="center"/>
                        </w:pPr>
                        <w:r>
                          <w:rPr>
                            <w:rFonts w:ascii="Times New Roman" w:eastAsia="標楷體" w:hAnsi="標楷體" w:hint="eastAsia"/>
                            <w:kern w:val="2"/>
                          </w:rPr>
                          <w:t>開始</w:t>
                        </w:r>
                      </w:p>
                    </w:txbxContent>
                  </v:textbox>
                </v:shape>
                <v:shapetype id="_x0000_t32" coordsize="21600,21600" o:spt="32" o:oned="t" path="m,l21600,21600e" filled="f">
                  <v:path arrowok="t" fillok="f" o:connecttype="none"/>
                  <o:lock v:ext="edit" shapetype="t"/>
                </v:shapetype>
                <v:shape id="直線單箭頭接點 214" o:spid="_x0000_s1053" type="#_x0000_t32" style="position:absolute;left:14487;top:28622;width:29;height:617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" strokecolor="black [3213]" strokeweight="1.5pt">
                  <v:stroke endarrow="block"/>
                </v:shape>
                <v:shape id="直線單箭頭接點 215" o:spid="_x0000_s1054" type="#_x0000_t32" style="position:absolute;left:14487;top:39747;width:0;height:54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" strokecolor="black [3213]" strokeweight="1.5pt">
                  <v:stroke endarrow="block"/>
                </v:shape>
                <v:shape id="直線單箭頭接點 216" o:spid="_x0000_s1055" type="#_x0000_t32" style="position:absolute;left:14478;top:50110;width:9;height:460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" strokecolor="black [3213]" strokeweight="1.5pt">
                  <v:stroke endarrow="block"/>
                </v:shape>
                <v:shape id="直線單箭頭接點 217" o:spid="_x0000_s1056" type="#_x0000_t32" style="position:absolute;left:23774;top:26289;width:5839;height:5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" strokecolor="black [3213]" strokeweight="1.5pt">
                  <v:stroke endarrow="block"/>
                </v:shape>
                <v:shape id="直線單箭頭接點 218" o:spid="_x0000_s1057" type="#_x0000_t32" style="position:absolute;left:23517;top:37271;width:6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" strokecolor="black [3213]" strokeweight="1.5pt">
                  <v:stroke endarrow="block"/>
                </v:shape>
                <v:shape id="直線單箭頭接點 219" o:spid="_x0000_s1058" type="#_x0000_t32" style="position:absolute;left:23517;top:47634;width:6096;height:4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" strokecolor="black [3213]" strokeweight="1.5pt">
                  <v:stroke endarrow="block"/>
                </v:shape>
                <v:rect id="矩形 220" o:spid="_x0000_s1059" style="position:absolute;left:5457;top:13687;width:18060;height:4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" fillcolor="white [3201]" strokecolor="black [3200]" strokeweight="2pt">
                  <v:textbox>
                    <w:txbxContent>
                      <w:p w14:paraId="68CD4B4A" w14:textId="77777777" w:rsidR="005B449C" w:rsidRDefault="005B449C" w:rsidP="00C25223">
                        <w:pPr>
                          <w:pStyle w:val="Web"/>
                          <w:spacing w:before="0" w:beforeAutospacing="0" w:after="0" w:afterAutospacing="0"/>
                          <w:jc w:val="center"/>
                        </w:pPr>
                        <w:r>
                          <w:rPr>
                            <w:rFonts w:ascii="標楷體" w:hAnsi="標楷體" w:hint="eastAsia"/>
                            <w:kern w:val="2"/>
                          </w:rPr>
                          <w:t>L60</w:t>
                        </w:r>
                        <w:r>
                          <w:rPr>
                            <w:rFonts w:ascii="標楷體" w:hAnsi="標楷體"/>
                            <w:kern w:val="2"/>
                          </w:rPr>
                          <w:t>72</w:t>
                        </w:r>
                        <w:r w:rsidRPr="008551DA">
                          <w:rPr>
                            <w:rFonts w:ascii="Times New Roman" w:eastAsia="標楷體" w:hAnsi="標楷體" w:hint="eastAsia"/>
                            <w:kern w:val="2"/>
                          </w:rPr>
                          <w:t>營業單位對照檔</w:t>
                        </w:r>
                      </w:p>
                    </w:txbxContent>
                  </v:textbox>
                </v:rect>
                <v:rect id="矩形 221" o:spid="_x0000_s1060" style="position:absolute;left:29917;top:13763;width:18060;height:4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" fillcolor="white [3201]" strokecolor="black [3200]" strokeweight="2pt">
                  <v:textbox>
                    <w:txbxContent>
                      <w:p w14:paraId="26CE5497" w14:textId="77777777" w:rsidR="005B449C" w:rsidRPr="008551DA" w:rsidRDefault="005B449C" w:rsidP="00C25223">
                        <w:pPr>
                          <w:pStyle w:val="Web"/>
                          <w:spacing w:before="0" w:beforeAutospacing="0" w:after="0" w:afterAutospacing="0"/>
                          <w:jc w:val="center"/>
                          <w:rPr>
                            <w:sz w:val="20"/>
                            <w:szCs w:val="20"/>
                          </w:rPr>
                        </w:pPr>
                        <w:r w:rsidRPr="008551DA">
                          <w:rPr>
                            <w:rFonts w:ascii="標楷體" w:hAnsi="標楷體" w:hint="eastAsia"/>
                            <w:kern w:val="2"/>
                            <w:sz w:val="20"/>
                            <w:szCs w:val="20"/>
                          </w:rPr>
                          <w:t>L67</w:t>
                        </w:r>
                        <w:r w:rsidRPr="008551DA">
                          <w:rPr>
                            <w:rFonts w:ascii="標楷體" w:hAnsi="標楷體"/>
                            <w:kern w:val="2"/>
                            <w:sz w:val="20"/>
                            <w:szCs w:val="20"/>
                          </w:rPr>
                          <w:t>0</w:t>
                        </w:r>
                        <w:r w:rsidRPr="008551DA">
                          <w:rPr>
                            <w:rFonts w:ascii="標楷體" w:hAnsi="標楷體" w:hint="eastAsia"/>
                            <w:kern w:val="2"/>
                            <w:sz w:val="20"/>
                            <w:szCs w:val="20"/>
                          </w:rPr>
                          <w:t>2</w:t>
                        </w:r>
                        <w:r w:rsidRPr="008551DA">
                          <w:rPr>
                            <w:rFonts w:ascii="Times New Roman" w:eastAsia="標楷體" w:hAnsi="標楷體" w:hint="eastAsia"/>
                            <w:kern w:val="2"/>
                            <w:sz w:val="20"/>
                            <w:szCs w:val="20"/>
                          </w:rPr>
                          <w:t>營業單位對照檔維護</w:t>
                        </w:r>
                      </w:p>
                    </w:txbxContent>
                  </v:textbox>
                </v:rect>
                <v:shape id="直線單箭頭接點 222" o:spid="_x0000_s1061" type="#_x0000_t32" style="position:absolute;left:14449;top:9115;width:38;height:457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" strokecolor="black [3213]" strokeweight="1.5pt">
                  <v:stroke endarrow="block"/>
                </v:shape>
                <v:shape id="直線單箭頭接點 223" o:spid="_x0000_s1062" type="#_x0000_t32" style="position:absolute;left:14487;top:18640;width:29;height:502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" strokecolor="black [3213]" strokeweight="1.5pt">
                  <v:stroke endarrow="block"/>
                </v:shape>
                <v:shape id="直線單箭頭接點 224" o:spid="_x0000_s1063" type="#_x0000_t32" style="position:absolute;left:23698;top:16230;width:6219;height: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" strokecolor="black [3213]" strokeweight="1.5pt">
                  <v:stroke endarrow="block"/>
                </v:shape>
                <w10:anchorlock/>
              </v:group>
            </w:pict>
          </mc:Fallback>
        </mc:AlternateContent>
      </w:r>
    </w:p>
    <w:p w14:paraId="703414A4" w14:textId="466AA983" w:rsidR="00E3192A" w:rsidRPr="00A9353E" w:rsidRDefault="00E3192A">
      <w:pPr>
        <w:widowControl/>
        <w:rPr>
          <w:rFonts w:ascii="標楷體" w:eastAsia="標楷體" w:hAnsi="標楷體"/>
          <w:sz w:val="26"/>
          <w:szCs w:val="20"/>
        </w:rPr>
      </w:pPr>
      <w:bookmarkStart w:id="8" w:name="_Toc32500228"/>
      <w:r>
        <w:rPr>
          <w:rFonts w:ascii="標楷體" w:hAnsi="標楷體"/>
        </w:rPr>
        <w:br w:type="page"/>
      </w:r>
    </w:p>
    <w:p w14:paraId="744AF3B3" w14:textId="22BE0E37" w:rsidR="00FD0BA6" w:rsidRPr="00362205" w:rsidRDefault="00FD0BA6" w:rsidP="00FD0BA6">
      <w:pPr>
        <w:pStyle w:val="20"/>
        <w:keepNext w:val="0"/>
        <w:ind w:left="1134" w:hanging="1134"/>
        <w:rPr>
          <w:rFonts w:ascii="標楷體" w:hAnsi="標楷體"/>
        </w:rPr>
      </w:pPr>
      <w:r w:rsidRPr="00362205">
        <w:rPr>
          <w:rFonts w:ascii="標楷體" w:hAnsi="標楷體"/>
        </w:rPr>
        <w:lastRenderedPageBreak/>
        <w:t>2.2</w:t>
      </w:r>
      <w:r w:rsidR="00716905" w:rsidRPr="00362205">
        <w:rPr>
          <w:rFonts w:ascii="標楷體" w:hAnsi="標楷體" w:hint="eastAsia"/>
        </w:rPr>
        <w:t xml:space="preserve">    </w:t>
      </w:r>
      <w:r w:rsidRPr="00362205">
        <w:rPr>
          <w:rFonts w:ascii="標楷體" w:hAnsi="標楷體"/>
        </w:rPr>
        <w:t>非功能性需求</w:t>
      </w:r>
      <w:bookmarkEnd w:id="8"/>
    </w:p>
    <w:p w14:paraId="7A740565" w14:textId="77777777" w:rsidR="00FD0BA6" w:rsidRPr="00362205" w:rsidRDefault="00FD0BA6" w:rsidP="00FD0BA6">
      <w:pPr>
        <w:tabs>
          <w:tab w:val="left" w:pos="788"/>
        </w:tabs>
        <w:rPr>
          <w:rFonts w:ascii="標楷體" w:eastAsia="標楷體" w:hAnsi="標楷體"/>
        </w:rPr>
      </w:pPr>
    </w:p>
    <w:p w14:paraId="4FFFFF22" w14:textId="77777777" w:rsidR="0044619C" w:rsidRPr="009B2BD3" w:rsidRDefault="0044619C" w:rsidP="0044619C">
      <w:pPr>
        <w:tabs>
          <w:tab w:val="left" w:pos="788"/>
        </w:tabs>
        <w:ind w:leftChars="500" w:left="1200"/>
        <w:rPr>
          <w:rFonts w:ascii="標楷體" w:eastAsia="標楷體" w:hAnsi="標楷體"/>
          <w:sz w:val="32"/>
          <w:szCs w:val="32"/>
        </w:rPr>
      </w:pPr>
      <w:r w:rsidRPr="009B2BD3">
        <w:rPr>
          <w:rFonts w:ascii="標楷體" w:eastAsia="標楷體" w:hAnsi="標楷體"/>
          <w:sz w:val="32"/>
          <w:szCs w:val="32"/>
        </w:rPr>
        <w:t>N/A</w:t>
      </w:r>
    </w:p>
    <w:p w14:paraId="2AEB968A" w14:textId="77777777" w:rsidR="00FD0BA6" w:rsidRPr="00362205" w:rsidRDefault="00FD0BA6" w:rsidP="00FD0BA6">
      <w:pPr>
        <w:tabs>
          <w:tab w:val="left" w:pos="788"/>
        </w:tabs>
        <w:rPr>
          <w:rFonts w:ascii="標楷體" w:eastAsia="標楷體" w:hAnsi="標楷體"/>
        </w:rPr>
      </w:pPr>
    </w:p>
    <w:p w14:paraId="2AFB0825" w14:textId="77777777" w:rsidR="00FD0BA6" w:rsidRPr="00362205" w:rsidRDefault="00FD0BA6" w:rsidP="00FD0BA6">
      <w:pPr>
        <w:tabs>
          <w:tab w:val="left" w:pos="788"/>
        </w:tabs>
        <w:rPr>
          <w:rFonts w:ascii="標楷體" w:eastAsia="標楷體" w:hAnsi="標楷體"/>
        </w:rPr>
      </w:pPr>
    </w:p>
    <w:p w14:paraId="7B744F60" w14:textId="77777777" w:rsidR="00FD0BA6" w:rsidRPr="00362205" w:rsidRDefault="00FD0BA6" w:rsidP="00FD0BA6">
      <w:pPr>
        <w:pStyle w:val="10"/>
        <w:snapToGrid w:val="0"/>
        <w:rPr>
          <w:rFonts w:ascii="標楷體" w:hAnsi="標楷體"/>
        </w:rPr>
      </w:pPr>
      <w:bookmarkStart w:id="9" w:name="_Toc32500229"/>
      <w:r w:rsidRPr="00362205">
        <w:rPr>
          <w:rFonts w:ascii="標楷體" w:hAnsi="標楷體"/>
          <w:sz w:val="32"/>
          <w:szCs w:val="32"/>
        </w:rPr>
        <w:lastRenderedPageBreak/>
        <w:t>第3章</w:t>
      </w:r>
      <w:r w:rsidR="00441668" w:rsidRPr="00362205">
        <w:rPr>
          <w:rFonts w:ascii="標楷體" w:hAnsi="標楷體"/>
          <w:sz w:val="32"/>
          <w:szCs w:val="32"/>
        </w:rPr>
        <w:t xml:space="preserve"> </w:t>
      </w:r>
      <w:r w:rsidRPr="00362205">
        <w:rPr>
          <w:rFonts w:ascii="標楷體" w:hAnsi="標楷體"/>
          <w:sz w:val="32"/>
          <w:szCs w:val="32"/>
        </w:rPr>
        <w:t>系統需求</w:t>
      </w:r>
      <w:bookmarkEnd w:id="9"/>
    </w:p>
    <w:p w14:paraId="38161135" w14:textId="77777777" w:rsidR="00FD0BA6" w:rsidRDefault="00716905" w:rsidP="0044619C">
      <w:pPr>
        <w:pStyle w:val="20"/>
        <w:keepNext w:val="0"/>
        <w:spacing w:before="0"/>
        <w:rPr>
          <w:rFonts w:ascii="標楷體" w:hAnsi="標楷體"/>
        </w:rPr>
      </w:pPr>
      <w:bookmarkStart w:id="10" w:name="_Toc32500230"/>
      <w:r w:rsidRPr="00362205">
        <w:rPr>
          <w:rFonts w:ascii="標楷體" w:hAnsi="標楷體"/>
        </w:rPr>
        <w:t>3.1</w:t>
      </w:r>
      <w:r w:rsidRPr="00362205">
        <w:rPr>
          <w:rFonts w:ascii="標楷體" w:hAnsi="標楷體" w:hint="eastAsia"/>
        </w:rPr>
        <w:t xml:space="preserve">    </w:t>
      </w:r>
      <w:r w:rsidR="00FD0BA6" w:rsidRPr="00362205">
        <w:rPr>
          <w:rFonts w:ascii="標楷體" w:hAnsi="標楷體"/>
        </w:rPr>
        <w:t>系統功能結構圖</w:t>
      </w:r>
      <w:bookmarkEnd w:id="10"/>
    </w:p>
    <w:p w14:paraId="419EF77E" w14:textId="77777777" w:rsidR="0044619C" w:rsidRPr="009C7BAD" w:rsidRDefault="0044619C" w:rsidP="0044619C"/>
    <w:tbl>
      <w:tblPr>
        <w:tblW w:w="9360" w:type="dxa"/>
        <w:tblInd w:w="2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28" w:type="dxa"/>
          <w:right w:w="28" w:type="dxa"/>
        </w:tblCellMar>
        <w:tblLook w:val="0000" w:firstRow="0" w:lastRow="0" w:firstColumn="0" w:lastColumn="0" w:noHBand="0" w:noVBand="0"/>
      </w:tblPr>
      <w:tblGrid>
        <w:gridCol w:w="567"/>
        <w:gridCol w:w="709"/>
        <w:gridCol w:w="3827"/>
        <w:gridCol w:w="284"/>
        <w:gridCol w:w="567"/>
        <w:gridCol w:w="567"/>
        <w:gridCol w:w="850"/>
        <w:gridCol w:w="567"/>
        <w:gridCol w:w="567"/>
        <w:gridCol w:w="284"/>
        <w:gridCol w:w="283"/>
        <w:gridCol w:w="288"/>
      </w:tblGrid>
      <w:tr w:rsidR="0044619C" w:rsidRPr="009C7BAD" w14:paraId="4D7F8CB0" w14:textId="77777777" w:rsidTr="00E65C3B">
        <w:trPr>
          <w:tblHeader/>
        </w:trPr>
        <w:tc>
          <w:tcPr>
            <w:tcW w:w="567" w:type="dxa"/>
          </w:tcPr>
          <w:p w14:paraId="0A89836E" w14:textId="77777777" w:rsidR="0044619C" w:rsidRPr="009C7BAD" w:rsidRDefault="0044619C" w:rsidP="00972BAB">
            <w:pPr>
              <w:snapToGrid w:val="0"/>
              <w:jc w:val="center"/>
              <w:rPr>
                <w:rFonts w:ascii="標楷體" w:eastAsia="標楷體" w:hAnsi="標楷體"/>
              </w:rPr>
            </w:pPr>
            <w:bookmarkStart w:id="11" w:name="_Hlk25331928"/>
            <w:r w:rsidRPr="009C7BAD">
              <w:rPr>
                <w:rFonts w:ascii="標楷體" w:eastAsia="標楷體" w:hAnsi="標楷體" w:hint="eastAsia"/>
              </w:rPr>
              <w:t>序號</w:t>
            </w:r>
          </w:p>
        </w:tc>
        <w:tc>
          <w:tcPr>
            <w:tcW w:w="709" w:type="dxa"/>
          </w:tcPr>
          <w:p w14:paraId="5883C097" w14:textId="77777777" w:rsidR="0044619C" w:rsidRPr="009C7BAD" w:rsidRDefault="0044619C" w:rsidP="00972BAB">
            <w:pPr>
              <w:snapToGrid w:val="0"/>
              <w:rPr>
                <w:rFonts w:ascii="標楷體" w:eastAsia="標楷體" w:hAnsi="標楷體"/>
              </w:rPr>
            </w:pPr>
            <w:r w:rsidRPr="009C7BAD">
              <w:rPr>
                <w:rFonts w:ascii="標楷體" w:eastAsia="標楷體" w:hAnsi="標楷體" w:hint="eastAsia"/>
              </w:rPr>
              <w:t>交易代號</w:t>
            </w:r>
          </w:p>
        </w:tc>
        <w:tc>
          <w:tcPr>
            <w:tcW w:w="3827" w:type="dxa"/>
          </w:tcPr>
          <w:p w14:paraId="51805272" w14:textId="77777777" w:rsidR="0044619C" w:rsidRPr="009C7BAD" w:rsidRDefault="0044619C" w:rsidP="00972BAB">
            <w:pPr>
              <w:pStyle w:val="afc"/>
              <w:snapToGrid w:val="0"/>
              <w:rPr>
                <w:rFonts w:ascii="標楷體" w:eastAsia="標楷體" w:hAnsi="標楷體"/>
                <w:szCs w:val="24"/>
              </w:rPr>
            </w:pPr>
            <w:r w:rsidRPr="009C7BAD">
              <w:rPr>
                <w:rFonts w:ascii="標楷體" w:eastAsia="標楷體" w:hAnsi="標楷體" w:hint="eastAsia"/>
                <w:szCs w:val="24"/>
              </w:rPr>
              <w:t>交易名稱</w:t>
            </w:r>
          </w:p>
        </w:tc>
        <w:tc>
          <w:tcPr>
            <w:tcW w:w="284" w:type="dxa"/>
          </w:tcPr>
          <w:p w14:paraId="42E7C757" w14:textId="77777777" w:rsidR="0044619C" w:rsidRPr="009C7BAD" w:rsidRDefault="0044619C" w:rsidP="000C7737">
            <w:pPr>
              <w:snapToGrid w:val="0"/>
              <w:rPr>
                <w:rFonts w:ascii="標楷體" w:eastAsia="標楷體" w:hAnsi="標楷體"/>
              </w:rPr>
            </w:pPr>
            <w:r w:rsidRPr="009C7BAD">
              <w:rPr>
                <w:rFonts w:ascii="標楷體" w:eastAsia="標楷體" w:hAnsi="標楷體" w:hint="eastAsia"/>
              </w:rPr>
              <w:t>段式</w:t>
            </w:r>
          </w:p>
        </w:tc>
        <w:tc>
          <w:tcPr>
            <w:tcW w:w="567" w:type="dxa"/>
          </w:tcPr>
          <w:p w14:paraId="50D72BF9" w14:textId="77777777" w:rsidR="0044619C" w:rsidRPr="009C7BAD" w:rsidRDefault="003D3059" w:rsidP="000C7737">
            <w:pPr>
              <w:snapToGrid w:val="0"/>
              <w:rPr>
                <w:rFonts w:ascii="標楷體" w:eastAsia="標楷體" w:hAnsi="標楷體"/>
              </w:rPr>
            </w:pPr>
            <w:r>
              <w:rPr>
                <w:rFonts w:ascii="標楷體" w:eastAsia="標楷體" w:hAnsi="標楷體" w:hint="eastAsia"/>
              </w:rPr>
              <w:t>經辦</w:t>
            </w:r>
            <w:r w:rsidR="0044619C" w:rsidRPr="009C7BAD">
              <w:rPr>
                <w:rFonts w:ascii="標楷體" w:eastAsia="標楷體" w:hAnsi="標楷體" w:hint="eastAsia"/>
              </w:rPr>
              <w:t>等級</w:t>
            </w:r>
          </w:p>
        </w:tc>
        <w:tc>
          <w:tcPr>
            <w:tcW w:w="567" w:type="dxa"/>
          </w:tcPr>
          <w:p w14:paraId="69BEC15A" w14:textId="77777777" w:rsidR="0044619C" w:rsidRPr="009C7BAD" w:rsidRDefault="0044619C" w:rsidP="000C7737">
            <w:pPr>
              <w:snapToGrid w:val="0"/>
              <w:rPr>
                <w:rFonts w:ascii="標楷體" w:eastAsia="標楷體" w:hAnsi="標楷體"/>
                <w:lang w:val="en-AU"/>
              </w:rPr>
            </w:pPr>
            <w:r w:rsidRPr="009C7BAD">
              <w:rPr>
                <w:rFonts w:ascii="標楷體" w:eastAsia="標楷體" w:hAnsi="標楷體" w:hint="eastAsia"/>
              </w:rPr>
              <w:t>主管</w:t>
            </w:r>
            <w:r w:rsidRPr="009C7BAD">
              <w:rPr>
                <w:rFonts w:ascii="標楷體" w:eastAsia="標楷體" w:hAnsi="標楷體" w:hint="eastAsia"/>
                <w:lang w:val="en-AU"/>
              </w:rPr>
              <w:t>核可</w:t>
            </w:r>
          </w:p>
        </w:tc>
        <w:tc>
          <w:tcPr>
            <w:tcW w:w="850" w:type="dxa"/>
          </w:tcPr>
          <w:p w14:paraId="560C87FD" w14:textId="77777777" w:rsidR="0044619C" w:rsidRPr="009C7BAD" w:rsidRDefault="0044619C" w:rsidP="000C7737">
            <w:pPr>
              <w:snapToGrid w:val="0"/>
              <w:rPr>
                <w:rFonts w:ascii="標楷體" w:eastAsia="標楷體" w:hAnsi="標楷體"/>
              </w:rPr>
            </w:pPr>
            <w:r w:rsidRPr="009C7BAD">
              <w:rPr>
                <w:rFonts w:ascii="標楷體" w:eastAsia="標楷體" w:hAnsi="標楷體" w:hint="eastAsia"/>
              </w:rPr>
              <w:t>可執行之單位</w:t>
            </w:r>
          </w:p>
        </w:tc>
        <w:tc>
          <w:tcPr>
            <w:tcW w:w="567" w:type="dxa"/>
          </w:tcPr>
          <w:p w14:paraId="39C9DD23" w14:textId="77777777" w:rsidR="0044619C" w:rsidRPr="009C7BAD" w:rsidRDefault="0044619C" w:rsidP="000C7737">
            <w:pPr>
              <w:snapToGrid w:val="0"/>
              <w:rPr>
                <w:rFonts w:ascii="標楷體" w:eastAsia="標楷體" w:hAnsi="標楷體"/>
              </w:rPr>
            </w:pPr>
            <w:r w:rsidRPr="009C7BAD">
              <w:rPr>
                <w:rFonts w:ascii="標楷體" w:eastAsia="標楷體" w:hAnsi="標楷體" w:hint="eastAsia"/>
              </w:rPr>
              <w:t>帳務</w:t>
            </w:r>
          </w:p>
          <w:p w14:paraId="10355498" w14:textId="77777777" w:rsidR="0044619C" w:rsidRPr="009C7BAD" w:rsidRDefault="0044619C" w:rsidP="000C7737">
            <w:pPr>
              <w:snapToGrid w:val="0"/>
              <w:rPr>
                <w:rFonts w:ascii="標楷體" w:eastAsia="標楷體" w:hAnsi="標楷體"/>
              </w:rPr>
            </w:pPr>
            <w:r w:rsidRPr="009C7BAD">
              <w:rPr>
                <w:rFonts w:ascii="標楷體" w:eastAsia="標楷體" w:hAnsi="標楷體" w:hint="eastAsia"/>
              </w:rPr>
              <w:t>交易</w:t>
            </w:r>
          </w:p>
        </w:tc>
        <w:tc>
          <w:tcPr>
            <w:tcW w:w="567" w:type="dxa"/>
          </w:tcPr>
          <w:p w14:paraId="68FB0CA1" w14:textId="77777777" w:rsidR="0044619C" w:rsidRPr="009C7BAD" w:rsidRDefault="0044619C" w:rsidP="000C7737">
            <w:pPr>
              <w:snapToGrid w:val="0"/>
              <w:rPr>
                <w:rFonts w:ascii="標楷體" w:eastAsia="標楷體" w:hAnsi="標楷體"/>
              </w:rPr>
            </w:pPr>
            <w:r w:rsidRPr="009C7BAD">
              <w:rPr>
                <w:rFonts w:ascii="標楷體" w:eastAsia="標楷體" w:hAnsi="標楷體" w:hint="eastAsia"/>
              </w:rPr>
              <w:t>額度</w:t>
            </w:r>
          </w:p>
          <w:p w14:paraId="02206C49" w14:textId="77777777" w:rsidR="0044619C" w:rsidRPr="009C7BAD" w:rsidRDefault="0044619C" w:rsidP="000C7737">
            <w:pPr>
              <w:snapToGrid w:val="0"/>
              <w:rPr>
                <w:rFonts w:ascii="標楷體" w:eastAsia="標楷體" w:hAnsi="標楷體"/>
              </w:rPr>
            </w:pPr>
            <w:r w:rsidRPr="009C7BAD">
              <w:rPr>
                <w:rFonts w:ascii="標楷體" w:eastAsia="標楷體" w:hAnsi="標楷體" w:hint="eastAsia"/>
              </w:rPr>
              <w:t>處理</w:t>
            </w:r>
          </w:p>
        </w:tc>
        <w:tc>
          <w:tcPr>
            <w:tcW w:w="284" w:type="dxa"/>
          </w:tcPr>
          <w:p w14:paraId="30E6E04C" w14:textId="77777777" w:rsidR="0044619C" w:rsidRPr="009C7BAD" w:rsidRDefault="0044619C" w:rsidP="000C7737">
            <w:pPr>
              <w:snapToGrid w:val="0"/>
              <w:rPr>
                <w:rFonts w:ascii="標楷體" w:eastAsia="標楷體" w:hAnsi="標楷體"/>
              </w:rPr>
            </w:pPr>
            <w:r w:rsidRPr="009C7BAD">
              <w:rPr>
                <w:rFonts w:ascii="標楷體" w:eastAsia="標楷體" w:hAnsi="標楷體" w:hint="eastAsia"/>
                <w:lang w:eastAsia="zh-HK"/>
              </w:rPr>
              <w:t>訂</w:t>
            </w:r>
            <w:r w:rsidRPr="009C7BAD">
              <w:rPr>
                <w:rFonts w:ascii="標楷體" w:eastAsia="標楷體" w:hAnsi="標楷體" w:hint="eastAsia"/>
              </w:rPr>
              <w:t>正</w:t>
            </w:r>
          </w:p>
        </w:tc>
        <w:tc>
          <w:tcPr>
            <w:tcW w:w="283" w:type="dxa"/>
          </w:tcPr>
          <w:p w14:paraId="24378ACC" w14:textId="77777777" w:rsidR="0044619C" w:rsidRPr="009C7BAD" w:rsidRDefault="0044619C" w:rsidP="000C7737">
            <w:pPr>
              <w:snapToGrid w:val="0"/>
              <w:rPr>
                <w:rFonts w:ascii="標楷體" w:eastAsia="標楷體" w:hAnsi="標楷體"/>
              </w:rPr>
            </w:pPr>
            <w:r w:rsidRPr="009C7BAD">
              <w:rPr>
                <w:rFonts w:ascii="標楷體" w:eastAsia="標楷體" w:hAnsi="標楷體" w:hint="eastAsia"/>
                <w:lang w:eastAsia="zh-HK"/>
              </w:rPr>
              <w:t>列</w:t>
            </w:r>
            <w:r w:rsidRPr="009C7BAD">
              <w:rPr>
                <w:rFonts w:ascii="標楷體" w:eastAsia="標楷體" w:hAnsi="標楷體" w:hint="eastAsia"/>
              </w:rPr>
              <w:t>印</w:t>
            </w:r>
          </w:p>
        </w:tc>
        <w:tc>
          <w:tcPr>
            <w:tcW w:w="288" w:type="dxa"/>
          </w:tcPr>
          <w:p w14:paraId="01D46DA9" w14:textId="77777777" w:rsidR="0044619C" w:rsidRPr="009C7BAD" w:rsidRDefault="0044619C" w:rsidP="00972BAB">
            <w:pPr>
              <w:snapToGrid w:val="0"/>
              <w:rPr>
                <w:rFonts w:ascii="標楷體" w:eastAsia="標楷體" w:hAnsi="標楷體"/>
              </w:rPr>
            </w:pPr>
          </w:p>
        </w:tc>
      </w:tr>
      <w:tr w:rsidR="0044619C" w:rsidRPr="009C7BAD" w14:paraId="2FD22ABA" w14:textId="77777777" w:rsidTr="00093819">
        <w:trPr>
          <w:tblHeader/>
        </w:trPr>
        <w:tc>
          <w:tcPr>
            <w:tcW w:w="567" w:type="dxa"/>
          </w:tcPr>
          <w:p w14:paraId="314520CB" w14:textId="77777777" w:rsidR="0044619C" w:rsidRPr="009C7BAD" w:rsidRDefault="0044619C" w:rsidP="00E65C3B">
            <w:pPr>
              <w:pStyle w:val="afc"/>
              <w:ind w:left="254"/>
              <w:rPr>
                <w:rFonts w:ascii="標楷體" w:eastAsia="標楷體" w:hAnsi="標楷體"/>
                <w:szCs w:val="24"/>
              </w:rPr>
            </w:pPr>
          </w:p>
        </w:tc>
        <w:tc>
          <w:tcPr>
            <w:tcW w:w="709" w:type="dxa"/>
          </w:tcPr>
          <w:p w14:paraId="4407E8F5" w14:textId="77777777" w:rsidR="0044619C" w:rsidRPr="009C7BAD" w:rsidRDefault="0044619C" w:rsidP="00CE7915">
            <w:pPr>
              <w:pStyle w:val="afc"/>
              <w:rPr>
                <w:rFonts w:ascii="標楷體" w:eastAsia="標楷體" w:hAnsi="標楷體"/>
                <w:szCs w:val="24"/>
              </w:rPr>
            </w:pPr>
            <w:r w:rsidRPr="009C7BAD">
              <w:rPr>
                <w:rFonts w:ascii="標楷體" w:eastAsia="標楷體" w:hAnsi="標楷體"/>
                <w:szCs w:val="24"/>
              </w:rPr>
              <w:t>L6</w:t>
            </w:r>
            <w:r w:rsidRPr="009C7BAD">
              <w:rPr>
                <w:rFonts w:ascii="標楷體" w:eastAsia="標楷體" w:hAnsi="標楷體" w:hint="eastAsia"/>
                <w:szCs w:val="24"/>
              </w:rPr>
              <w:t>1</w:t>
            </w:r>
          </w:p>
        </w:tc>
        <w:tc>
          <w:tcPr>
            <w:tcW w:w="8084" w:type="dxa"/>
            <w:gridSpan w:val="10"/>
          </w:tcPr>
          <w:p w14:paraId="7E80D757" w14:textId="77777777" w:rsidR="0044619C" w:rsidRPr="009C7BAD" w:rsidRDefault="0044619C" w:rsidP="00800136">
            <w:pPr>
              <w:pStyle w:val="afc"/>
              <w:rPr>
                <w:rFonts w:ascii="標楷體" w:eastAsia="標楷體" w:hAnsi="標楷體"/>
                <w:szCs w:val="24"/>
              </w:rPr>
            </w:pPr>
            <w:r w:rsidRPr="009C7BAD">
              <w:rPr>
                <w:rFonts w:ascii="標楷體" w:eastAsia="標楷體" w:hAnsi="標楷體" w:hint="eastAsia"/>
                <w:szCs w:val="24"/>
              </w:rPr>
              <w:t>控制類</w:t>
            </w:r>
          </w:p>
        </w:tc>
      </w:tr>
      <w:tr w:rsidR="0044619C" w:rsidRPr="009C7BAD" w14:paraId="308FE0EC" w14:textId="77777777" w:rsidTr="00E65C3B">
        <w:trPr>
          <w:tblHeader/>
        </w:trPr>
        <w:tc>
          <w:tcPr>
            <w:tcW w:w="567" w:type="dxa"/>
          </w:tcPr>
          <w:p w14:paraId="2CBE00CE" w14:textId="77777777" w:rsidR="0044619C" w:rsidRPr="009C7BAD" w:rsidRDefault="0044619C" w:rsidP="00894D7B">
            <w:pPr>
              <w:pStyle w:val="afc"/>
              <w:numPr>
                <w:ilvl w:val="0"/>
                <w:numId w:val="6"/>
              </w:numPr>
              <w:ind w:left="254" w:hanging="254"/>
              <w:jc w:val="center"/>
              <w:rPr>
                <w:rFonts w:ascii="標楷體" w:eastAsia="標楷體" w:hAnsi="標楷體"/>
                <w:szCs w:val="24"/>
              </w:rPr>
            </w:pPr>
          </w:p>
        </w:tc>
        <w:tc>
          <w:tcPr>
            <w:tcW w:w="709" w:type="dxa"/>
          </w:tcPr>
          <w:p w14:paraId="1031B382" w14:textId="77777777" w:rsidR="0044619C" w:rsidRPr="009C7BAD" w:rsidRDefault="0044619C" w:rsidP="00CE7915">
            <w:pPr>
              <w:pStyle w:val="afc"/>
              <w:rPr>
                <w:rFonts w:ascii="標楷體" w:eastAsia="標楷體" w:hAnsi="標楷體"/>
                <w:szCs w:val="24"/>
              </w:rPr>
            </w:pPr>
            <w:r w:rsidRPr="009C7BAD">
              <w:rPr>
                <w:rFonts w:ascii="標楷體" w:eastAsia="標楷體" w:hAnsi="標楷體"/>
                <w:szCs w:val="24"/>
              </w:rPr>
              <w:t>L6101</w:t>
            </w:r>
          </w:p>
        </w:tc>
        <w:tc>
          <w:tcPr>
            <w:tcW w:w="3827" w:type="dxa"/>
          </w:tcPr>
          <w:p w14:paraId="5DC03F71" w14:textId="77777777" w:rsidR="0044619C" w:rsidRPr="009C7BAD" w:rsidRDefault="0044619C" w:rsidP="00CE7915">
            <w:pPr>
              <w:rPr>
                <w:rFonts w:ascii="標楷體" w:eastAsia="標楷體" w:hAnsi="標楷體"/>
              </w:rPr>
            </w:pPr>
            <w:r w:rsidRPr="009C7BAD">
              <w:rPr>
                <w:rFonts w:ascii="標楷體" w:eastAsia="標楷體" w:hAnsi="標楷體" w:hint="eastAsia"/>
              </w:rPr>
              <w:t>業務關帳作業</w:t>
            </w:r>
          </w:p>
        </w:tc>
        <w:tc>
          <w:tcPr>
            <w:tcW w:w="284" w:type="dxa"/>
          </w:tcPr>
          <w:p w14:paraId="334EBB40" w14:textId="77777777" w:rsidR="0044619C" w:rsidRPr="009C7BAD" w:rsidRDefault="0044619C" w:rsidP="00CE7915">
            <w:pPr>
              <w:pStyle w:val="afc"/>
              <w:jc w:val="center"/>
              <w:rPr>
                <w:rFonts w:ascii="標楷體" w:eastAsia="標楷體" w:hAnsi="標楷體"/>
                <w:szCs w:val="24"/>
              </w:rPr>
            </w:pPr>
            <w:r w:rsidRPr="009C7BAD">
              <w:rPr>
                <w:rFonts w:ascii="標楷體" w:eastAsia="標楷體" w:hAnsi="標楷體" w:hint="eastAsia"/>
                <w:szCs w:val="24"/>
              </w:rPr>
              <w:t>1</w:t>
            </w:r>
          </w:p>
        </w:tc>
        <w:tc>
          <w:tcPr>
            <w:tcW w:w="567" w:type="dxa"/>
          </w:tcPr>
          <w:p w14:paraId="6E7260FC" w14:textId="77777777" w:rsidR="0044619C" w:rsidRPr="009C7BAD" w:rsidRDefault="0044619C" w:rsidP="00CE7915">
            <w:pPr>
              <w:pStyle w:val="afc"/>
              <w:jc w:val="center"/>
              <w:rPr>
                <w:rFonts w:ascii="標楷體" w:eastAsia="標楷體" w:hAnsi="標楷體"/>
                <w:szCs w:val="24"/>
              </w:rPr>
            </w:pPr>
            <w:r w:rsidRPr="009C7BAD">
              <w:rPr>
                <w:rFonts w:ascii="標楷體" w:eastAsia="標楷體" w:hAnsi="標楷體" w:hint="eastAsia"/>
                <w:szCs w:val="24"/>
              </w:rPr>
              <w:t>T</w:t>
            </w:r>
          </w:p>
        </w:tc>
        <w:tc>
          <w:tcPr>
            <w:tcW w:w="567" w:type="dxa"/>
          </w:tcPr>
          <w:p w14:paraId="34FFA27A" w14:textId="77777777" w:rsidR="0044619C" w:rsidRPr="009C7BAD" w:rsidRDefault="0044619C" w:rsidP="00CE7915">
            <w:pPr>
              <w:pStyle w:val="afc"/>
              <w:jc w:val="center"/>
              <w:rPr>
                <w:rFonts w:ascii="標楷體" w:eastAsia="標楷體" w:hAnsi="標楷體"/>
                <w:szCs w:val="24"/>
              </w:rPr>
            </w:pPr>
            <w:r w:rsidRPr="009C7BAD">
              <w:rPr>
                <w:rFonts w:ascii="標楷體" w:eastAsia="標楷體" w:hAnsi="標楷體"/>
                <w:szCs w:val="24"/>
              </w:rPr>
              <w:t>X</w:t>
            </w:r>
          </w:p>
        </w:tc>
        <w:tc>
          <w:tcPr>
            <w:tcW w:w="850" w:type="dxa"/>
          </w:tcPr>
          <w:p w14:paraId="4E08F0C5" w14:textId="77777777" w:rsidR="0044619C" w:rsidRPr="009C7BAD" w:rsidRDefault="0044619C" w:rsidP="00CE7915">
            <w:pPr>
              <w:pStyle w:val="afc"/>
              <w:jc w:val="center"/>
              <w:rPr>
                <w:rFonts w:ascii="標楷體" w:eastAsia="標楷體" w:hAnsi="標楷體"/>
                <w:szCs w:val="24"/>
              </w:rPr>
            </w:pPr>
          </w:p>
        </w:tc>
        <w:tc>
          <w:tcPr>
            <w:tcW w:w="567" w:type="dxa"/>
          </w:tcPr>
          <w:p w14:paraId="48099639" w14:textId="77777777" w:rsidR="0044619C" w:rsidRPr="009C7BAD" w:rsidRDefault="0044619C" w:rsidP="00CE7915">
            <w:pPr>
              <w:pStyle w:val="afc"/>
              <w:jc w:val="center"/>
              <w:rPr>
                <w:rFonts w:ascii="標楷體" w:eastAsia="標楷體" w:hAnsi="標楷體"/>
                <w:szCs w:val="24"/>
              </w:rPr>
            </w:pPr>
            <w:r w:rsidRPr="009C7BAD">
              <w:rPr>
                <w:rFonts w:ascii="標楷體" w:eastAsia="標楷體" w:hAnsi="標楷體" w:hint="eastAsia"/>
                <w:szCs w:val="24"/>
              </w:rPr>
              <w:t>X</w:t>
            </w:r>
          </w:p>
        </w:tc>
        <w:tc>
          <w:tcPr>
            <w:tcW w:w="567" w:type="dxa"/>
          </w:tcPr>
          <w:p w14:paraId="32D4EEB0" w14:textId="77777777" w:rsidR="0044619C" w:rsidRPr="009C7BAD" w:rsidRDefault="0044619C" w:rsidP="00CE7915">
            <w:pPr>
              <w:pStyle w:val="afc"/>
              <w:jc w:val="center"/>
              <w:rPr>
                <w:rFonts w:ascii="標楷體" w:eastAsia="標楷體" w:hAnsi="標楷體"/>
                <w:szCs w:val="24"/>
              </w:rPr>
            </w:pPr>
            <w:r w:rsidRPr="009C7BAD">
              <w:rPr>
                <w:rFonts w:ascii="標楷體" w:eastAsia="標楷體" w:hAnsi="標楷體" w:hint="eastAsia"/>
                <w:szCs w:val="24"/>
              </w:rPr>
              <w:t>X</w:t>
            </w:r>
          </w:p>
        </w:tc>
        <w:tc>
          <w:tcPr>
            <w:tcW w:w="284" w:type="dxa"/>
          </w:tcPr>
          <w:p w14:paraId="2DD59195" w14:textId="77777777" w:rsidR="0044619C" w:rsidRPr="009C7BAD" w:rsidRDefault="0044619C" w:rsidP="00CE7915">
            <w:pPr>
              <w:pStyle w:val="afc"/>
              <w:jc w:val="center"/>
              <w:rPr>
                <w:rFonts w:ascii="標楷體" w:eastAsia="標楷體" w:hAnsi="標楷體"/>
                <w:szCs w:val="24"/>
              </w:rPr>
            </w:pPr>
            <w:r w:rsidRPr="009C7BAD">
              <w:rPr>
                <w:rFonts w:ascii="標楷體" w:eastAsia="標楷體" w:hAnsi="標楷體" w:hint="eastAsia"/>
                <w:szCs w:val="24"/>
              </w:rPr>
              <w:t>X</w:t>
            </w:r>
          </w:p>
        </w:tc>
        <w:tc>
          <w:tcPr>
            <w:tcW w:w="283" w:type="dxa"/>
          </w:tcPr>
          <w:p w14:paraId="753ECB15" w14:textId="77777777" w:rsidR="0044619C" w:rsidRPr="009C7BAD" w:rsidRDefault="0044619C" w:rsidP="00CE7915">
            <w:pPr>
              <w:pStyle w:val="afc"/>
              <w:jc w:val="center"/>
              <w:rPr>
                <w:rFonts w:ascii="標楷體" w:eastAsia="標楷體" w:hAnsi="標楷體"/>
                <w:szCs w:val="24"/>
              </w:rPr>
            </w:pPr>
            <w:r w:rsidRPr="009C7BAD">
              <w:rPr>
                <w:rFonts w:ascii="標楷體" w:eastAsia="標楷體" w:hAnsi="標楷體" w:hint="eastAsia"/>
                <w:szCs w:val="24"/>
              </w:rPr>
              <w:t>X</w:t>
            </w:r>
          </w:p>
        </w:tc>
        <w:tc>
          <w:tcPr>
            <w:tcW w:w="288" w:type="dxa"/>
          </w:tcPr>
          <w:p w14:paraId="0501C930" w14:textId="77777777" w:rsidR="0044619C" w:rsidRPr="009C7BAD" w:rsidRDefault="0044619C" w:rsidP="00CE7915">
            <w:pPr>
              <w:pStyle w:val="afc"/>
              <w:jc w:val="center"/>
              <w:rPr>
                <w:rFonts w:ascii="標楷體" w:eastAsia="標楷體" w:hAnsi="標楷體"/>
                <w:szCs w:val="24"/>
              </w:rPr>
            </w:pPr>
          </w:p>
        </w:tc>
      </w:tr>
      <w:tr w:rsidR="0044619C" w:rsidRPr="009C7BAD" w14:paraId="391E337C" w14:textId="77777777" w:rsidTr="00E65C3B">
        <w:trPr>
          <w:tblHeader/>
        </w:trPr>
        <w:tc>
          <w:tcPr>
            <w:tcW w:w="567" w:type="dxa"/>
          </w:tcPr>
          <w:p w14:paraId="1AB49734" w14:textId="77777777" w:rsidR="0044619C" w:rsidRPr="009C7BAD" w:rsidRDefault="0044619C" w:rsidP="00894D7B">
            <w:pPr>
              <w:pStyle w:val="afc"/>
              <w:numPr>
                <w:ilvl w:val="0"/>
                <w:numId w:val="6"/>
              </w:numPr>
              <w:ind w:left="254" w:hanging="254"/>
              <w:jc w:val="center"/>
              <w:rPr>
                <w:rFonts w:ascii="標楷體" w:eastAsia="標楷體" w:hAnsi="標楷體"/>
                <w:szCs w:val="24"/>
              </w:rPr>
            </w:pPr>
          </w:p>
        </w:tc>
        <w:tc>
          <w:tcPr>
            <w:tcW w:w="709" w:type="dxa"/>
          </w:tcPr>
          <w:p w14:paraId="1D1954B9" w14:textId="77777777" w:rsidR="0044619C" w:rsidRPr="009C7BAD" w:rsidRDefault="0044619C" w:rsidP="00CE7915">
            <w:pPr>
              <w:pStyle w:val="afc"/>
              <w:rPr>
                <w:rFonts w:ascii="標楷體" w:eastAsia="標楷體" w:hAnsi="標楷體"/>
                <w:szCs w:val="24"/>
              </w:rPr>
            </w:pPr>
            <w:r w:rsidRPr="009C7BAD">
              <w:rPr>
                <w:rFonts w:ascii="標楷體" w:eastAsia="標楷體" w:hAnsi="標楷體"/>
                <w:szCs w:val="24"/>
              </w:rPr>
              <w:t>L6102</w:t>
            </w:r>
          </w:p>
        </w:tc>
        <w:tc>
          <w:tcPr>
            <w:tcW w:w="3827" w:type="dxa"/>
          </w:tcPr>
          <w:p w14:paraId="6FD404D6" w14:textId="77777777" w:rsidR="0044619C" w:rsidRPr="009C7BAD" w:rsidRDefault="0044619C" w:rsidP="00CE7915">
            <w:pPr>
              <w:rPr>
                <w:rFonts w:ascii="標楷體" w:eastAsia="標楷體" w:hAnsi="標楷體"/>
              </w:rPr>
            </w:pPr>
            <w:r w:rsidRPr="009C7BAD">
              <w:rPr>
                <w:rFonts w:ascii="標楷體" w:eastAsia="標楷體" w:hAnsi="標楷體" w:hint="eastAsia"/>
                <w:lang w:eastAsia="zh-HK"/>
              </w:rPr>
              <w:t>次</w:t>
            </w:r>
            <w:r w:rsidRPr="009C7BAD">
              <w:rPr>
                <w:rFonts w:ascii="標楷體" w:eastAsia="標楷體" w:hAnsi="標楷體" w:hint="eastAsia"/>
              </w:rPr>
              <w:t>日</w:t>
            </w:r>
            <w:r w:rsidRPr="009C7BAD">
              <w:rPr>
                <w:rFonts w:ascii="標楷體" w:eastAsia="標楷體" w:hAnsi="標楷體" w:hint="eastAsia"/>
                <w:lang w:eastAsia="zh-HK"/>
              </w:rPr>
              <w:t>交</w:t>
            </w:r>
            <w:r w:rsidRPr="009C7BAD">
              <w:rPr>
                <w:rFonts w:ascii="標楷體" w:eastAsia="標楷體" w:hAnsi="標楷體" w:hint="eastAsia"/>
              </w:rPr>
              <w:t>易作業</w:t>
            </w:r>
            <w:r w:rsidRPr="009C7BAD">
              <w:rPr>
                <w:rFonts w:ascii="標楷體" w:eastAsia="標楷體" w:hAnsi="標楷體" w:hint="eastAsia"/>
                <w:lang w:eastAsia="zh-HK"/>
              </w:rPr>
              <w:t>申</w:t>
            </w:r>
            <w:r w:rsidRPr="009C7BAD">
              <w:rPr>
                <w:rFonts w:ascii="標楷體" w:eastAsia="標楷體" w:hAnsi="標楷體" w:hint="eastAsia"/>
              </w:rPr>
              <w:t>請</w:t>
            </w:r>
          </w:p>
        </w:tc>
        <w:tc>
          <w:tcPr>
            <w:tcW w:w="284" w:type="dxa"/>
          </w:tcPr>
          <w:p w14:paraId="33CA7875" w14:textId="77777777" w:rsidR="0044619C" w:rsidRPr="009C7BAD" w:rsidRDefault="0044619C" w:rsidP="00CE7915">
            <w:pPr>
              <w:pStyle w:val="afc"/>
              <w:jc w:val="center"/>
              <w:rPr>
                <w:rFonts w:ascii="標楷體" w:eastAsia="標楷體" w:hAnsi="標楷體"/>
                <w:szCs w:val="24"/>
              </w:rPr>
            </w:pPr>
            <w:r w:rsidRPr="009C7BAD">
              <w:rPr>
                <w:rFonts w:ascii="標楷體" w:eastAsia="標楷體" w:hAnsi="標楷體" w:hint="eastAsia"/>
                <w:szCs w:val="24"/>
              </w:rPr>
              <w:t>1</w:t>
            </w:r>
          </w:p>
        </w:tc>
        <w:tc>
          <w:tcPr>
            <w:tcW w:w="567" w:type="dxa"/>
          </w:tcPr>
          <w:p w14:paraId="797BFDF0" w14:textId="77777777" w:rsidR="0044619C" w:rsidRPr="009C7BAD" w:rsidRDefault="0044619C" w:rsidP="00CE7915">
            <w:pPr>
              <w:jc w:val="center"/>
              <w:rPr>
                <w:rFonts w:ascii="標楷體" w:eastAsia="標楷體" w:hAnsi="標楷體"/>
              </w:rPr>
            </w:pPr>
            <w:r w:rsidRPr="009C7BAD">
              <w:rPr>
                <w:rFonts w:ascii="標楷體" w:eastAsia="標楷體" w:hAnsi="標楷體" w:hint="eastAsia"/>
              </w:rPr>
              <w:t>T</w:t>
            </w:r>
          </w:p>
        </w:tc>
        <w:tc>
          <w:tcPr>
            <w:tcW w:w="567" w:type="dxa"/>
          </w:tcPr>
          <w:p w14:paraId="24C9CD6F" w14:textId="77777777" w:rsidR="0044619C" w:rsidRPr="009C7BAD" w:rsidRDefault="0044619C" w:rsidP="00CE7915">
            <w:pPr>
              <w:jc w:val="center"/>
              <w:rPr>
                <w:rFonts w:ascii="標楷體" w:eastAsia="標楷體" w:hAnsi="標楷體"/>
              </w:rPr>
            </w:pPr>
            <w:r w:rsidRPr="009C7BAD">
              <w:rPr>
                <w:rFonts w:ascii="標楷體" w:eastAsia="標楷體" w:hAnsi="標楷體" w:hint="eastAsia"/>
              </w:rPr>
              <w:t>V</w:t>
            </w:r>
          </w:p>
        </w:tc>
        <w:tc>
          <w:tcPr>
            <w:tcW w:w="850" w:type="dxa"/>
          </w:tcPr>
          <w:p w14:paraId="6CDAEEDE" w14:textId="77777777" w:rsidR="0044619C" w:rsidRPr="009C7BAD" w:rsidRDefault="0044619C" w:rsidP="00CE7915">
            <w:pPr>
              <w:pStyle w:val="afc"/>
              <w:jc w:val="center"/>
              <w:rPr>
                <w:rFonts w:ascii="標楷體" w:eastAsia="標楷體" w:hAnsi="標楷體"/>
                <w:szCs w:val="24"/>
              </w:rPr>
            </w:pPr>
          </w:p>
        </w:tc>
        <w:tc>
          <w:tcPr>
            <w:tcW w:w="567" w:type="dxa"/>
          </w:tcPr>
          <w:p w14:paraId="260AA8CC" w14:textId="77777777" w:rsidR="0044619C" w:rsidRPr="009C7BAD" w:rsidRDefault="0044619C" w:rsidP="00CE7915">
            <w:pPr>
              <w:pStyle w:val="afc"/>
              <w:jc w:val="center"/>
              <w:rPr>
                <w:rFonts w:ascii="標楷體" w:eastAsia="標楷體" w:hAnsi="標楷體"/>
                <w:szCs w:val="24"/>
              </w:rPr>
            </w:pPr>
            <w:r w:rsidRPr="009C7BAD">
              <w:rPr>
                <w:rFonts w:ascii="標楷體" w:eastAsia="標楷體" w:hAnsi="標楷體" w:hint="eastAsia"/>
                <w:szCs w:val="24"/>
              </w:rPr>
              <w:t>X</w:t>
            </w:r>
          </w:p>
        </w:tc>
        <w:tc>
          <w:tcPr>
            <w:tcW w:w="567" w:type="dxa"/>
          </w:tcPr>
          <w:p w14:paraId="01FA4E30" w14:textId="77777777" w:rsidR="0044619C" w:rsidRPr="009C7BAD" w:rsidRDefault="0044619C" w:rsidP="00CE7915">
            <w:pPr>
              <w:pStyle w:val="afc"/>
              <w:jc w:val="center"/>
              <w:rPr>
                <w:rFonts w:ascii="標楷體" w:eastAsia="標楷體" w:hAnsi="標楷體"/>
                <w:szCs w:val="24"/>
              </w:rPr>
            </w:pPr>
            <w:r w:rsidRPr="009C7BAD">
              <w:rPr>
                <w:rFonts w:ascii="標楷體" w:eastAsia="標楷體" w:hAnsi="標楷體" w:hint="eastAsia"/>
                <w:szCs w:val="24"/>
              </w:rPr>
              <w:t>X</w:t>
            </w:r>
          </w:p>
        </w:tc>
        <w:tc>
          <w:tcPr>
            <w:tcW w:w="284" w:type="dxa"/>
          </w:tcPr>
          <w:p w14:paraId="7A964420" w14:textId="77777777" w:rsidR="0044619C" w:rsidRPr="009C7BAD" w:rsidRDefault="0044619C" w:rsidP="00CE7915">
            <w:pPr>
              <w:pStyle w:val="afc"/>
              <w:jc w:val="center"/>
              <w:rPr>
                <w:rFonts w:ascii="標楷體" w:eastAsia="標楷體" w:hAnsi="標楷體"/>
                <w:szCs w:val="24"/>
              </w:rPr>
            </w:pPr>
            <w:r w:rsidRPr="009C7BAD">
              <w:rPr>
                <w:rFonts w:ascii="標楷體" w:eastAsia="標楷體" w:hAnsi="標楷體" w:hint="eastAsia"/>
                <w:szCs w:val="24"/>
              </w:rPr>
              <w:t>X</w:t>
            </w:r>
          </w:p>
        </w:tc>
        <w:tc>
          <w:tcPr>
            <w:tcW w:w="283" w:type="dxa"/>
          </w:tcPr>
          <w:p w14:paraId="71C084C6" w14:textId="77777777" w:rsidR="0044619C" w:rsidRPr="009C7BAD" w:rsidRDefault="0044619C" w:rsidP="00CE7915">
            <w:pPr>
              <w:pStyle w:val="afc"/>
              <w:jc w:val="center"/>
              <w:rPr>
                <w:rFonts w:ascii="標楷體" w:eastAsia="標楷體" w:hAnsi="標楷體"/>
                <w:szCs w:val="24"/>
              </w:rPr>
            </w:pPr>
            <w:r w:rsidRPr="009C7BAD">
              <w:rPr>
                <w:rFonts w:ascii="標楷體" w:eastAsia="標楷體" w:hAnsi="標楷體" w:hint="eastAsia"/>
                <w:szCs w:val="24"/>
              </w:rPr>
              <w:t>X</w:t>
            </w:r>
          </w:p>
        </w:tc>
        <w:tc>
          <w:tcPr>
            <w:tcW w:w="288" w:type="dxa"/>
          </w:tcPr>
          <w:p w14:paraId="01B28829" w14:textId="77777777" w:rsidR="0044619C" w:rsidRPr="009C7BAD" w:rsidRDefault="0044619C" w:rsidP="00CE7915">
            <w:pPr>
              <w:pStyle w:val="afc"/>
              <w:jc w:val="center"/>
              <w:rPr>
                <w:rFonts w:ascii="標楷體" w:eastAsia="標楷體" w:hAnsi="標楷體"/>
                <w:szCs w:val="24"/>
              </w:rPr>
            </w:pPr>
          </w:p>
        </w:tc>
      </w:tr>
      <w:tr w:rsidR="0044619C" w:rsidRPr="009C7BAD" w14:paraId="206550A8" w14:textId="77777777" w:rsidTr="00E65C3B">
        <w:trPr>
          <w:tblHeader/>
        </w:trPr>
        <w:tc>
          <w:tcPr>
            <w:tcW w:w="567" w:type="dxa"/>
          </w:tcPr>
          <w:p w14:paraId="56A9E46E" w14:textId="77777777" w:rsidR="0044619C" w:rsidRPr="009C7BAD" w:rsidRDefault="0044619C" w:rsidP="00894D7B">
            <w:pPr>
              <w:pStyle w:val="afc"/>
              <w:numPr>
                <w:ilvl w:val="0"/>
                <w:numId w:val="6"/>
              </w:numPr>
              <w:ind w:left="254" w:hanging="254"/>
              <w:jc w:val="center"/>
              <w:rPr>
                <w:rFonts w:ascii="標楷體" w:eastAsia="標楷體" w:hAnsi="標楷體"/>
                <w:szCs w:val="24"/>
              </w:rPr>
            </w:pPr>
          </w:p>
        </w:tc>
        <w:tc>
          <w:tcPr>
            <w:tcW w:w="709" w:type="dxa"/>
          </w:tcPr>
          <w:p w14:paraId="4EAD2C46" w14:textId="77777777" w:rsidR="0044619C" w:rsidRPr="009C7BAD" w:rsidRDefault="0044619C" w:rsidP="002916EC">
            <w:pPr>
              <w:pStyle w:val="afc"/>
              <w:rPr>
                <w:rFonts w:ascii="標楷體" w:eastAsia="標楷體" w:hAnsi="標楷體"/>
                <w:szCs w:val="24"/>
              </w:rPr>
            </w:pPr>
            <w:r w:rsidRPr="009C7BAD">
              <w:rPr>
                <w:rFonts w:ascii="標楷體" w:eastAsia="標楷體" w:hAnsi="標楷體"/>
                <w:szCs w:val="24"/>
              </w:rPr>
              <w:t>L6103</w:t>
            </w:r>
          </w:p>
        </w:tc>
        <w:tc>
          <w:tcPr>
            <w:tcW w:w="3827" w:type="dxa"/>
          </w:tcPr>
          <w:p w14:paraId="64884AE0" w14:textId="4E7D22D4" w:rsidR="0044619C" w:rsidRPr="009C7BAD" w:rsidRDefault="001B4276" w:rsidP="002916EC">
            <w:pPr>
              <w:rPr>
                <w:rFonts w:ascii="標楷體" w:eastAsia="標楷體" w:hAnsi="標楷體"/>
              </w:rPr>
            </w:pPr>
            <w:r>
              <w:rPr>
                <w:rFonts w:ascii="標楷體" w:eastAsia="標楷體" w:hAnsi="標楷體" w:hint="eastAsia"/>
                <w:lang w:eastAsia="zh-HK"/>
              </w:rPr>
              <w:t>報表</w:t>
            </w:r>
            <w:r w:rsidR="0044619C" w:rsidRPr="009C7BAD">
              <w:rPr>
                <w:rFonts w:ascii="標楷體" w:eastAsia="標楷體" w:hAnsi="標楷體" w:hint="eastAsia"/>
                <w:lang w:eastAsia="zh-HK"/>
              </w:rPr>
              <w:t>查</w:t>
            </w:r>
            <w:r w:rsidR="0044619C" w:rsidRPr="009C7BAD">
              <w:rPr>
                <w:rFonts w:ascii="標楷體" w:eastAsia="標楷體" w:hAnsi="標楷體" w:hint="eastAsia"/>
              </w:rPr>
              <w:t>詢作業</w:t>
            </w:r>
            <w:r w:rsidR="0044619C" w:rsidRPr="009C7BAD">
              <w:rPr>
                <w:rFonts w:ascii="標楷體" w:eastAsia="標楷體" w:hAnsi="標楷體" w:hint="eastAsia"/>
                <w:lang w:eastAsia="zh-HK"/>
              </w:rPr>
              <w:t>申</w:t>
            </w:r>
            <w:r w:rsidR="0044619C" w:rsidRPr="009C7BAD">
              <w:rPr>
                <w:rFonts w:ascii="標楷體" w:eastAsia="標楷體" w:hAnsi="標楷體" w:hint="eastAsia"/>
              </w:rPr>
              <w:t>請</w:t>
            </w:r>
          </w:p>
        </w:tc>
        <w:tc>
          <w:tcPr>
            <w:tcW w:w="284" w:type="dxa"/>
          </w:tcPr>
          <w:p w14:paraId="5BAD5E39" w14:textId="77777777" w:rsidR="0044619C" w:rsidRPr="009C7BAD" w:rsidRDefault="0044619C" w:rsidP="002916EC">
            <w:pPr>
              <w:pStyle w:val="afc"/>
              <w:jc w:val="center"/>
              <w:rPr>
                <w:rFonts w:ascii="標楷體" w:eastAsia="標楷體" w:hAnsi="標楷體"/>
                <w:szCs w:val="24"/>
              </w:rPr>
            </w:pPr>
            <w:r w:rsidRPr="009C7BAD">
              <w:rPr>
                <w:rFonts w:ascii="標楷體" w:eastAsia="標楷體" w:hAnsi="標楷體" w:hint="eastAsia"/>
                <w:szCs w:val="24"/>
              </w:rPr>
              <w:t>1</w:t>
            </w:r>
          </w:p>
        </w:tc>
        <w:tc>
          <w:tcPr>
            <w:tcW w:w="567" w:type="dxa"/>
          </w:tcPr>
          <w:p w14:paraId="25048B4C" w14:textId="77777777" w:rsidR="0044619C" w:rsidRPr="009C7BAD" w:rsidRDefault="0044619C" w:rsidP="002916EC">
            <w:pPr>
              <w:jc w:val="center"/>
              <w:rPr>
                <w:rFonts w:ascii="標楷體" w:eastAsia="標楷體" w:hAnsi="標楷體"/>
              </w:rPr>
            </w:pPr>
            <w:r w:rsidRPr="009C7BAD">
              <w:rPr>
                <w:rFonts w:ascii="標楷體" w:eastAsia="標楷體" w:hAnsi="標楷體" w:hint="eastAsia"/>
              </w:rPr>
              <w:t>T</w:t>
            </w:r>
          </w:p>
        </w:tc>
        <w:tc>
          <w:tcPr>
            <w:tcW w:w="567" w:type="dxa"/>
          </w:tcPr>
          <w:p w14:paraId="3A60AD3D" w14:textId="31ADEF7D" w:rsidR="0044619C" w:rsidRPr="009C7BAD" w:rsidRDefault="001B4276" w:rsidP="002916EC">
            <w:pPr>
              <w:jc w:val="center"/>
              <w:rPr>
                <w:rFonts w:ascii="標楷體" w:eastAsia="標楷體" w:hAnsi="標楷體"/>
              </w:rPr>
            </w:pPr>
            <w:r>
              <w:rPr>
                <w:rFonts w:ascii="標楷體" w:eastAsia="標楷體" w:hAnsi="標楷體"/>
              </w:rPr>
              <w:t>X</w:t>
            </w:r>
          </w:p>
        </w:tc>
        <w:tc>
          <w:tcPr>
            <w:tcW w:w="850" w:type="dxa"/>
          </w:tcPr>
          <w:p w14:paraId="29E2D3B4" w14:textId="77777777" w:rsidR="0044619C" w:rsidRPr="009C7BAD" w:rsidRDefault="0044619C" w:rsidP="002916EC">
            <w:pPr>
              <w:pStyle w:val="afc"/>
              <w:jc w:val="center"/>
              <w:rPr>
                <w:rFonts w:ascii="標楷體" w:eastAsia="標楷體" w:hAnsi="標楷體"/>
                <w:szCs w:val="24"/>
              </w:rPr>
            </w:pPr>
          </w:p>
        </w:tc>
        <w:tc>
          <w:tcPr>
            <w:tcW w:w="567" w:type="dxa"/>
          </w:tcPr>
          <w:p w14:paraId="7DE0725C" w14:textId="77777777" w:rsidR="0044619C" w:rsidRPr="009C7BAD" w:rsidRDefault="0044619C" w:rsidP="002916EC">
            <w:pPr>
              <w:pStyle w:val="afc"/>
              <w:jc w:val="center"/>
              <w:rPr>
                <w:rFonts w:ascii="標楷體" w:eastAsia="標楷體" w:hAnsi="標楷體"/>
                <w:szCs w:val="24"/>
              </w:rPr>
            </w:pPr>
            <w:r w:rsidRPr="009C7BAD">
              <w:rPr>
                <w:rFonts w:ascii="標楷體" w:eastAsia="標楷體" w:hAnsi="標楷體" w:hint="eastAsia"/>
                <w:szCs w:val="24"/>
              </w:rPr>
              <w:t>X</w:t>
            </w:r>
          </w:p>
        </w:tc>
        <w:tc>
          <w:tcPr>
            <w:tcW w:w="567" w:type="dxa"/>
          </w:tcPr>
          <w:p w14:paraId="269028B0" w14:textId="77777777" w:rsidR="0044619C" w:rsidRPr="009C7BAD" w:rsidRDefault="0044619C" w:rsidP="002916EC">
            <w:pPr>
              <w:pStyle w:val="afc"/>
              <w:jc w:val="center"/>
              <w:rPr>
                <w:rFonts w:ascii="標楷體" w:eastAsia="標楷體" w:hAnsi="標楷體"/>
                <w:szCs w:val="24"/>
              </w:rPr>
            </w:pPr>
            <w:r w:rsidRPr="009C7BAD">
              <w:rPr>
                <w:rFonts w:ascii="標楷體" w:eastAsia="標楷體" w:hAnsi="標楷體" w:hint="eastAsia"/>
                <w:szCs w:val="24"/>
              </w:rPr>
              <w:t>X</w:t>
            </w:r>
          </w:p>
        </w:tc>
        <w:tc>
          <w:tcPr>
            <w:tcW w:w="284" w:type="dxa"/>
          </w:tcPr>
          <w:p w14:paraId="0375A5C2" w14:textId="77777777" w:rsidR="0044619C" w:rsidRPr="009C7BAD" w:rsidRDefault="0044619C" w:rsidP="002916EC">
            <w:pPr>
              <w:pStyle w:val="afc"/>
              <w:jc w:val="center"/>
              <w:rPr>
                <w:rFonts w:ascii="標楷體" w:eastAsia="標楷體" w:hAnsi="標楷體"/>
                <w:szCs w:val="24"/>
              </w:rPr>
            </w:pPr>
            <w:r w:rsidRPr="009C7BAD">
              <w:rPr>
                <w:rFonts w:ascii="標楷體" w:eastAsia="標楷體" w:hAnsi="標楷體" w:hint="eastAsia"/>
                <w:szCs w:val="24"/>
              </w:rPr>
              <w:t>X</w:t>
            </w:r>
          </w:p>
        </w:tc>
        <w:tc>
          <w:tcPr>
            <w:tcW w:w="283" w:type="dxa"/>
          </w:tcPr>
          <w:p w14:paraId="5364B155" w14:textId="77777777" w:rsidR="0044619C" w:rsidRPr="009C7BAD" w:rsidRDefault="0044619C" w:rsidP="002916EC">
            <w:pPr>
              <w:pStyle w:val="afc"/>
              <w:jc w:val="center"/>
              <w:rPr>
                <w:rFonts w:ascii="標楷體" w:eastAsia="標楷體" w:hAnsi="標楷體"/>
                <w:szCs w:val="24"/>
              </w:rPr>
            </w:pPr>
            <w:r w:rsidRPr="009C7BAD">
              <w:rPr>
                <w:rFonts w:ascii="標楷體" w:eastAsia="標楷體" w:hAnsi="標楷體" w:hint="eastAsia"/>
                <w:szCs w:val="24"/>
              </w:rPr>
              <w:t>X</w:t>
            </w:r>
          </w:p>
        </w:tc>
        <w:tc>
          <w:tcPr>
            <w:tcW w:w="288" w:type="dxa"/>
          </w:tcPr>
          <w:p w14:paraId="58F3EA03" w14:textId="77777777" w:rsidR="0044619C" w:rsidRPr="009C7BAD" w:rsidRDefault="0044619C" w:rsidP="002916EC">
            <w:pPr>
              <w:pStyle w:val="afc"/>
              <w:jc w:val="center"/>
              <w:rPr>
                <w:rFonts w:ascii="標楷體" w:eastAsia="標楷體" w:hAnsi="標楷體"/>
                <w:szCs w:val="24"/>
              </w:rPr>
            </w:pPr>
          </w:p>
        </w:tc>
      </w:tr>
      <w:tr w:rsidR="0044619C" w:rsidRPr="009C7BAD" w14:paraId="5858B617" w14:textId="77777777" w:rsidTr="00E65C3B">
        <w:trPr>
          <w:tblHeader/>
        </w:trPr>
        <w:tc>
          <w:tcPr>
            <w:tcW w:w="567" w:type="dxa"/>
          </w:tcPr>
          <w:p w14:paraId="69D3EF28" w14:textId="77777777" w:rsidR="0044619C" w:rsidRPr="009C7BAD" w:rsidRDefault="0044619C" w:rsidP="00894D7B">
            <w:pPr>
              <w:pStyle w:val="afc"/>
              <w:numPr>
                <w:ilvl w:val="0"/>
                <w:numId w:val="6"/>
              </w:numPr>
              <w:ind w:left="254" w:hanging="254"/>
              <w:jc w:val="center"/>
              <w:rPr>
                <w:rFonts w:ascii="標楷體" w:eastAsia="標楷體" w:hAnsi="標楷體"/>
                <w:szCs w:val="24"/>
              </w:rPr>
            </w:pPr>
          </w:p>
        </w:tc>
        <w:tc>
          <w:tcPr>
            <w:tcW w:w="709" w:type="dxa"/>
          </w:tcPr>
          <w:p w14:paraId="028ABF3B" w14:textId="77777777" w:rsidR="0044619C" w:rsidRPr="009C7BAD" w:rsidRDefault="0044619C" w:rsidP="002916EC">
            <w:pPr>
              <w:pStyle w:val="afc"/>
              <w:rPr>
                <w:rFonts w:ascii="標楷體" w:eastAsia="標楷體" w:hAnsi="標楷體"/>
                <w:szCs w:val="24"/>
              </w:rPr>
            </w:pPr>
            <w:r w:rsidRPr="009C7BAD">
              <w:rPr>
                <w:rFonts w:ascii="標楷體" w:eastAsia="標楷體" w:hAnsi="標楷體"/>
                <w:szCs w:val="24"/>
              </w:rPr>
              <w:t>L6104</w:t>
            </w:r>
          </w:p>
        </w:tc>
        <w:tc>
          <w:tcPr>
            <w:tcW w:w="3827" w:type="dxa"/>
          </w:tcPr>
          <w:p w14:paraId="1FD6EAEA" w14:textId="77777777" w:rsidR="0044619C" w:rsidRPr="009C7BAD" w:rsidRDefault="0044619C" w:rsidP="002916EC">
            <w:pPr>
              <w:rPr>
                <w:rFonts w:ascii="標楷體" w:eastAsia="標楷體" w:hAnsi="標楷體"/>
              </w:rPr>
            </w:pPr>
            <w:r w:rsidRPr="009C7BAD">
              <w:rPr>
                <w:rFonts w:ascii="標楷體" w:eastAsia="標楷體" w:hAnsi="標楷體" w:hint="eastAsia"/>
                <w:lang w:eastAsia="zh-HK"/>
              </w:rPr>
              <w:t>月報查</w:t>
            </w:r>
            <w:r w:rsidRPr="009C7BAD">
              <w:rPr>
                <w:rFonts w:ascii="標楷體" w:eastAsia="標楷體" w:hAnsi="標楷體" w:hint="eastAsia"/>
              </w:rPr>
              <w:t>詢作業</w:t>
            </w:r>
            <w:r w:rsidRPr="009C7BAD">
              <w:rPr>
                <w:rFonts w:ascii="標楷體" w:eastAsia="標楷體" w:hAnsi="標楷體" w:hint="eastAsia"/>
                <w:lang w:eastAsia="zh-HK"/>
              </w:rPr>
              <w:t>申</w:t>
            </w:r>
            <w:r w:rsidRPr="009C7BAD">
              <w:rPr>
                <w:rFonts w:ascii="標楷體" w:eastAsia="標楷體" w:hAnsi="標楷體" w:hint="eastAsia"/>
              </w:rPr>
              <w:t>請</w:t>
            </w:r>
          </w:p>
        </w:tc>
        <w:tc>
          <w:tcPr>
            <w:tcW w:w="284" w:type="dxa"/>
          </w:tcPr>
          <w:p w14:paraId="12FEDA7F" w14:textId="77777777" w:rsidR="0044619C" w:rsidRPr="009C7BAD" w:rsidRDefault="0044619C" w:rsidP="002916EC">
            <w:pPr>
              <w:pStyle w:val="afc"/>
              <w:jc w:val="center"/>
              <w:rPr>
                <w:rFonts w:ascii="標楷體" w:eastAsia="標楷體" w:hAnsi="標楷體"/>
                <w:szCs w:val="24"/>
              </w:rPr>
            </w:pPr>
            <w:r w:rsidRPr="009C7BAD">
              <w:rPr>
                <w:rFonts w:ascii="標楷體" w:eastAsia="標楷體" w:hAnsi="標楷體" w:hint="eastAsia"/>
                <w:szCs w:val="24"/>
              </w:rPr>
              <w:t>1</w:t>
            </w:r>
          </w:p>
        </w:tc>
        <w:tc>
          <w:tcPr>
            <w:tcW w:w="567" w:type="dxa"/>
          </w:tcPr>
          <w:p w14:paraId="5610E931" w14:textId="77777777" w:rsidR="0044619C" w:rsidRPr="009C7BAD" w:rsidRDefault="0044619C" w:rsidP="002916EC">
            <w:pPr>
              <w:jc w:val="center"/>
              <w:rPr>
                <w:rFonts w:ascii="標楷體" w:eastAsia="標楷體" w:hAnsi="標楷體"/>
              </w:rPr>
            </w:pPr>
            <w:r w:rsidRPr="009C7BAD">
              <w:rPr>
                <w:rFonts w:ascii="標楷體" w:eastAsia="標楷體" w:hAnsi="標楷體" w:hint="eastAsia"/>
              </w:rPr>
              <w:t>T</w:t>
            </w:r>
          </w:p>
        </w:tc>
        <w:tc>
          <w:tcPr>
            <w:tcW w:w="567" w:type="dxa"/>
          </w:tcPr>
          <w:p w14:paraId="61CED956" w14:textId="77777777" w:rsidR="0044619C" w:rsidRPr="009C7BAD" w:rsidRDefault="0044619C" w:rsidP="002916EC">
            <w:pPr>
              <w:jc w:val="center"/>
              <w:rPr>
                <w:rFonts w:ascii="標楷體" w:eastAsia="標楷體" w:hAnsi="標楷體"/>
              </w:rPr>
            </w:pPr>
            <w:r w:rsidRPr="009C7BAD">
              <w:rPr>
                <w:rFonts w:ascii="標楷體" w:eastAsia="標楷體" w:hAnsi="標楷體" w:hint="eastAsia"/>
              </w:rPr>
              <w:t>V</w:t>
            </w:r>
          </w:p>
        </w:tc>
        <w:tc>
          <w:tcPr>
            <w:tcW w:w="850" w:type="dxa"/>
          </w:tcPr>
          <w:p w14:paraId="57749E98" w14:textId="77777777" w:rsidR="0044619C" w:rsidRPr="009C7BAD" w:rsidRDefault="0044619C" w:rsidP="002916EC">
            <w:pPr>
              <w:pStyle w:val="afc"/>
              <w:jc w:val="center"/>
              <w:rPr>
                <w:rFonts w:ascii="標楷體" w:eastAsia="標楷體" w:hAnsi="標楷體"/>
                <w:szCs w:val="24"/>
              </w:rPr>
            </w:pPr>
          </w:p>
        </w:tc>
        <w:tc>
          <w:tcPr>
            <w:tcW w:w="567" w:type="dxa"/>
          </w:tcPr>
          <w:p w14:paraId="2FF50BB4" w14:textId="77777777" w:rsidR="0044619C" w:rsidRPr="009C7BAD" w:rsidRDefault="0044619C" w:rsidP="002916EC">
            <w:pPr>
              <w:pStyle w:val="afc"/>
              <w:jc w:val="center"/>
              <w:rPr>
                <w:rFonts w:ascii="標楷體" w:eastAsia="標楷體" w:hAnsi="標楷體"/>
                <w:szCs w:val="24"/>
              </w:rPr>
            </w:pPr>
            <w:r w:rsidRPr="009C7BAD">
              <w:rPr>
                <w:rFonts w:ascii="標楷體" w:eastAsia="標楷體" w:hAnsi="標楷體" w:hint="eastAsia"/>
                <w:szCs w:val="24"/>
              </w:rPr>
              <w:t>X</w:t>
            </w:r>
          </w:p>
        </w:tc>
        <w:tc>
          <w:tcPr>
            <w:tcW w:w="567" w:type="dxa"/>
          </w:tcPr>
          <w:p w14:paraId="66CED41A" w14:textId="77777777" w:rsidR="0044619C" w:rsidRPr="009C7BAD" w:rsidRDefault="0044619C" w:rsidP="002916EC">
            <w:pPr>
              <w:pStyle w:val="afc"/>
              <w:jc w:val="center"/>
              <w:rPr>
                <w:rFonts w:ascii="標楷體" w:eastAsia="標楷體" w:hAnsi="標楷體"/>
                <w:szCs w:val="24"/>
              </w:rPr>
            </w:pPr>
            <w:r w:rsidRPr="009C7BAD">
              <w:rPr>
                <w:rFonts w:ascii="標楷體" w:eastAsia="標楷體" w:hAnsi="標楷體" w:hint="eastAsia"/>
                <w:szCs w:val="24"/>
              </w:rPr>
              <w:t>X</w:t>
            </w:r>
          </w:p>
        </w:tc>
        <w:tc>
          <w:tcPr>
            <w:tcW w:w="284" w:type="dxa"/>
          </w:tcPr>
          <w:p w14:paraId="27ABCFE0" w14:textId="77777777" w:rsidR="0044619C" w:rsidRPr="009C7BAD" w:rsidRDefault="0044619C" w:rsidP="002916EC">
            <w:pPr>
              <w:pStyle w:val="afc"/>
              <w:jc w:val="center"/>
              <w:rPr>
                <w:rFonts w:ascii="標楷體" w:eastAsia="標楷體" w:hAnsi="標楷體"/>
                <w:szCs w:val="24"/>
              </w:rPr>
            </w:pPr>
            <w:r w:rsidRPr="009C7BAD">
              <w:rPr>
                <w:rFonts w:ascii="標楷體" w:eastAsia="標楷體" w:hAnsi="標楷體" w:hint="eastAsia"/>
                <w:szCs w:val="24"/>
              </w:rPr>
              <w:t>X</w:t>
            </w:r>
          </w:p>
        </w:tc>
        <w:tc>
          <w:tcPr>
            <w:tcW w:w="283" w:type="dxa"/>
          </w:tcPr>
          <w:p w14:paraId="05528378" w14:textId="77777777" w:rsidR="0044619C" w:rsidRPr="009C7BAD" w:rsidRDefault="0044619C" w:rsidP="002916EC">
            <w:pPr>
              <w:pStyle w:val="afc"/>
              <w:jc w:val="center"/>
              <w:rPr>
                <w:rFonts w:ascii="標楷體" w:eastAsia="標楷體" w:hAnsi="標楷體"/>
                <w:szCs w:val="24"/>
              </w:rPr>
            </w:pPr>
            <w:r w:rsidRPr="009C7BAD">
              <w:rPr>
                <w:rFonts w:ascii="標楷體" w:eastAsia="標楷體" w:hAnsi="標楷體" w:hint="eastAsia"/>
                <w:szCs w:val="24"/>
              </w:rPr>
              <w:t>X</w:t>
            </w:r>
          </w:p>
        </w:tc>
        <w:tc>
          <w:tcPr>
            <w:tcW w:w="288" w:type="dxa"/>
          </w:tcPr>
          <w:p w14:paraId="498A43D2" w14:textId="77777777" w:rsidR="0044619C" w:rsidRPr="009C7BAD" w:rsidRDefault="0044619C" w:rsidP="002916EC">
            <w:pPr>
              <w:pStyle w:val="afc"/>
              <w:jc w:val="center"/>
              <w:rPr>
                <w:rFonts w:ascii="標楷體" w:eastAsia="標楷體" w:hAnsi="標楷體"/>
                <w:szCs w:val="24"/>
              </w:rPr>
            </w:pPr>
          </w:p>
        </w:tc>
      </w:tr>
      <w:tr w:rsidR="0044619C" w:rsidRPr="009C7BAD" w14:paraId="660D9CFA" w14:textId="77777777" w:rsidTr="00E65C3B">
        <w:trPr>
          <w:tblHeader/>
        </w:trPr>
        <w:tc>
          <w:tcPr>
            <w:tcW w:w="567" w:type="dxa"/>
          </w:tcPr>
          <w:p w14:paraId="5E4E7249" w14:textId="77777777" w:rsidR="0044619C" w:rsidRPr="009C7BAD" w:rsidRDefault="0044619C" w:rsidP="00894D7B">
            <w:pPr>
              <w:pStyle w:val="afc"/>
              <w:numPr>
                <w:ilvl w:val="0"/>
                <w:numId w:val="6"/>
              </w:numPr>
              <w:ind w:left="254" w:hanging="254"/>
              <w:jc w:val="center"/>
              <w:rPr>
                <w:rFonts w:ascii="標楷體" w:eastAsia="標楷體" w:hAnsi="標楷體"/>
                <w:szCs w:val="24"/>
              </w:rPr>
            </w:pPr>
          </w:p>
        </w:tc>
        <w:tc>
          <w:tcPr>
            <w:tcW w:w="709" w:type="dxa"/>
          </w:tcPr>
          <w:p w14:paraId="028343DF" w14:textId="77777777" w:rsidR="0044619C" w:rsidRPr="009C7BAD" w:rsidRDefault="0044619C" w:rsidP="002916EC">
            <w:pPr>
              <w:pStyle w:val="afc"/>
              <w:rPr>
                <w:rFonts w:ascii="標楷體" w:eastAsia="標楷體" w:hAnsi="標楷體"/>
                <w:szCs w:val="24"/>
              </w:rPr>
            </w:pPr>
            <w:r w:rsidRPr="009C7BAD">
              <w:rPr>
                <w:rFonts w:ascii="標楷體" w:eastAsia="標楷體" w:hAnsi="標楷體"/>
                <w:szCs w:val="24"/>
              </w:rPr>
              <w:t>L6105</w:t>
            </w:r>
          </w:p>
        </w:tc>
        <w:tc>
          <w:tcPr>
            <w:tcW w:w="3827" w:type="dxa"/>
          </w:tcPr>
          <w:p w14:paraId="00CF8454" w14:textId="77777777" w:rsidR="0044619C" w:rsidRPr="009C7BAD" w:rsidRDefault="0044619C" w:rsidP="002916EC">
            <w:pPr>
              <w:rPr>
                <w:rFonts w:ascii="標楷體" w:eastAsia="標楷體" w:hAnsi="標楷體"/>
              </w:rPr>
            </w:pPr>
            <w:r w:rsidRPr="009C7BAD">
              <w:rPr>
                <w:rFonts w:ascii="標楷體" w:eastAsia="標楷體" w:hAnsi="標楷體" w:hint="eastAsia"/>
                <w:lang w:eastAsia="zh-HK"/>
              </w:rPr>
              <w:t>歷</w:t>
            </w:r>
            <w:r w:rsidRPr="009C7BAD">
              <w:rPr>
                <w:rFonts w:ascii="標楷體" w:eastAsia="標楷體" w:hAnsi="標楷體" w:hint="eastAsia"/>
              </w:rPr>
              <w:t>史</w:t>
            </w:r>
            <w:r w:rsidRPr="009C7BAD">
              <w:rPr>
                <w:rFonts w:ascii="標楷體" w:eastAsia="標楷體" w:hAnsi="標楷體" w:hint="eastAsia"/>
                <w:lang w:eastAsia="zh-HK"/>
              </w:rPr>
              <w:t>資</w:t>
            </w:r>
            <w:r w:rsidRPr="009C7BAD">
              <w:rPr>
                <w:rFonts w:ascii="標楷體" w:eastAsia="標楷體" w:hAnsi="標楷體" w:hint="eastAsia"/>
              </w:rPr>
              <w:t>料</w:t>
            </w:r>
            <w:r w:rsidRPr="009C7BAD">
              <w:rPr>
                <w:rFonts w:ascii="標楷體" w:eastAsia="標楷體" w:hAnsi="標楷體" w:hint="eastAsia"/>
                <w:lang w:eastAsia="zh-HK"/>
              </w:rPr>
              <w:t>查</w:t>
            </w:r>
            <w:r w:rsidRPr="009C7BAD">
              <w:rPr>
                <w:rFonts w:ascii="標楷體" w:eastAsia="標楷體" w:hAnsi="標楷體" w:hint="eastAsia"/>
              </w:rPr>
              <w:t>詢作業</w:t>
            </w:r>
            <w:r w:rsidRPr="009C7BAD">
              <w:rPr>
                <w:rFonts w:ascii="標楷體" w:eastAsia="標楷體" w:hAnsi="標楷體" w:hint="eastAsia"/>
                <w:lang w:eastAsia="zh-HK"/>
              </w:rPr>
              <w:t>申</w:t>
            </w:r>
            <w:r w:rsidRPr="009C7BAD">
              <w:rPr>
                <w:rFonts w:ascii="標楷體" w:eastAsia="標楷體" w:hAnsi="標楷體" w:hint="eastAsia"/>
              </w:rPr>
              <w:t>請</w:t>
            </w:r>
          </w:p>
        </w:tc>
        <w:tc>
          <w:tcPr>
            <w:tcW w:w="284" w:type="dxa"/>
          </w:tcPr>
          <w:p w14:paraId="3414347B" w14:textId="77777777" w:rsidR="0044619C" w:rsidRPr="009C7BAD" w:rsidRDefault="0044619C" w:rsidP="002916EC">
            <w:pPr>
              <w:pStyle w:val="afc"/>
              <w:jc w:val="center"/>
              <w:rPr>
                <w:rFonts w:ascii="標楷體" w:eastAsia="標楷體" w:hAnsi="標楷體"/>
                <w:szCs w:val="24"/>
              </w:rPr>
            </w:pPr>
            <w:r w:rsidRPr="009C7BAD">
              <w:rPr>
                <w:rFonts w:ascii="標楷體" w:eastAsia="標楷體" w:hAnsi="標楷體" w:hint="eastAsia"/>
                <w:szCs w:val="24"/>
              </w:rPr>
              <w:t>1</w:t>
            </w:r>
          </w:p>
        </w:tc>
        <w:tc>
          <w:tcPr>
            <w:tcW w:w="567" w:type="dxa"/>
          </w:tcPr>
          <w:p w14:paraId="062E125F" w14:textId="77777777" w:rsidR="0044619C" w:rsidRPr="009C7BAD" w:rsidRDefault="0044619C" w:rsidP="002916EC">
            <w:pPr>
              <w:jc w:val="center"/>
              <w:rPr>
                <w:rFonts w:ascii="標楷體" w:eastAsia="標楷體" w:hAnsi="標楷體"/>
              </w:rPr>
            </w:pPr>
            <w:r w:rsidRPr="009C7BAD">
              <w:rPr>
                <w:rFonts w:ascii="標楷體" w:eastAsia="標楷體" w:hAnsi="標楷體" w:hint="eastAsia"/>
              </w:rPr>
              <w:t>T</w:t>
            </w:r>
          </w:p>
        </w:tc>
        <w:tc>
          <w:tcPr>
            <w:tcW w:w="567" w:type="dxa"/>
          </w:tcPr>
          <w:p w14:paraId="308375FB" w14:textId="77777777" w:rsidR="0044619C" w:rsidRPr="009C7BAD" w:rsidRDefault="0044619C" w:rsidP="002916EC">
            <w:pPr>
              <w:jc w:val="center"/>
              <w:rPr>
                <w:rFonts w:ascii="標楷體" w:eastAsia="標楷體" w:hAnsi="標楷體"/>
              </w:rPr>
            </w:pPr>
            <w:r w:rsidRPr="009C7BAD">
              <w:rPr>
                <w:rFonts w:ascii="標楷體" w:eastAsia="標楷體" w:hAnsi="標楷體" w:hint="eastAsia"/>
              </w:rPr>
              <w:t>V</w:t>
            </w:r>
          </w:p>
        </w:tc>
        <w:tc>
          <w:tcPr>
            <w:tcW w:w="850" w:type="dxa"/>
          </w:tcPr>
          <w:p w14:paraId="3E51E780" w14:textId="77777777" w:rsidR="0044619C" w:rsidRPr="009C7BAD" w:rsidRDefault="0044619C" w:rsidP="002916EC">
            <w:pPr>
              <w:pStyle w:val="afc"/>
              <w:jc w:val="center"/>
              <w:rPr>
                <w:rFonts w:ascii="標楷體" w:eastAsia="標楷體" w:hAnsi="標楷體"/>
                <w:szCs w:val="24"/>
              </w:rPr>
            </w:pPr>
          </w:p>
        </w:tc>
        <w:tc>
          <w:tcPr>
            <w:tcW w:w="567" w:type="dxa"/>
          </w:tcPr>
          <w:p w14:paraId="672AFC5E" w14:textId="77777777" w:rsidR="0044619C" w:rsidRPr="009C7BAD" w:rsidRDefault="0044619C" w:rsidP="002916EC">
            <w:pPr>
              <w:pStyle w:val="afc"/>
              <w:jc w:val="center"/>
              <w:rPr>
                <w:rFonts w:ascii="標楷體" w:eastAsia="標楷體" w:hAnsi="標楷體"/>
                <w:szCs w:val="24"/>
              </w:rPr>
            </w:pPr>
            <w:r w:rsidRPr="009C7BAD">
              <w:rPr>
                <w:rFonts w:ascii="標楷體" w:eastAsia="標楷體" w:hAnsi="標楷體" w:hint="eastAsia"/>
                <w:szCs w:val="24"/>
              </w:rPr>
              <w:t>X</w:t>
            </w:r>
          </w:p>
        </w:tc>
        <w:tc>
          <w:tcPr>
            <w:tcW w:w="567" w:type="dxa"/>
          </w:tcPr>
          <w:p w14:paraId="772082A7" w14:textId="77777777" w:rsidR="0044619C" w:rsidRPr="009C7BAD" w:rsidRDefault="0044619C" w:rsidP="002916EC">
            <w:pPr>
              <w:pStyle w:val="afc"/>
              <w:jc w:val="center"/>
              <w:rPr>
                <w:rFonts w:ascii="標楷體" w:eastAsia="標楷體" w:hAnsi="標楷體"/>
                <w:szCs w:val="24"/>
              </w:rPr>
            </w:pPr>
            <w:r w:rsidRPr="009C7BAD">
              <w:rPr>
                <w:rFonts w:ascii="標楷體" w:eastAsia="標楷體" w:hAnsi="標楷體" w:hint="eastAsia"/>
                <w:szCs w:val="24"/>
              </w:rPr>
              <w:t>X</w:t>
            </w:r>
          </w:p>
        </w:tc>
        <w:tc>
          <w:tcPr>
            <w:tcW w:w="284" w:type="dxa"/>
          </w:tcPr>
          <w:p w14:paraId="35413F13" w14:textId="77777777" w:rsidR="0044619C" w:rsidRPr="009C7BAD" w:rsidRDefault="0044619C" w:rsidP="002916EC">
            <w:pPr>
              <w:pStyle w:val="afc"/>
              <w:jc w:val="center"/>
              <w:rPr>
                <w:rFonts w:ascii="標楷體" w:eastAsia="標楷體" w:hAnsi="標楷體"/>
                <w:szCs w:val="24"/>
              </w:rPr>
            </w:pPr>
            <w:r w:rsidRPr="009C7BAD">
              <w:rPr>
                <w:rFonts w:ascii="標楷體" w:eastAsia="標楷體" w:hAnsi="標楷體" w:hint="eastAsia"/>
                <w:szCs w:val="24"/>
              </w:rPr>
              <w:t>X</w:t>
            </w:r>
          </w:p>
        </w:tc>
        <w:tc>
          <w:tcPr>
            <w:tcW w:w="283" w:type="dxa"/>
          </w:tcPr>
          <w:p w14:paraId="231D7FDD" w14:textId="77777777" w:rsidR="0044619C" w:rsidRPr="009C7BAD" w:rsidRDefault="0044619C" w:rsidP="002916EC">
            <w:pPr>
              <w:pStyle w:val="afc"/>
              <w:jc w:val="center"/>
              <w:rPr>
                <w:rFonts w:ascii="標楷體" w:eastAsia="標楷體" w:hAnsi="標楷體"/>
                <w:szCs w:val="24"/>
              </w:rPr>
            </w:pPr>
            <w:r w:rsidRPr="009C7BAD">
              <w:rPr>
                <w:rFonts w:ascii="標楷體" w:eastAsia="標楷體" w:hAnsi="標楷體" w:hint="eastAsia"/>
                <w:szCs w:val="24"/>
              </w:rPr>
              <w:t>X</w:t>
            </w:r>
          </w:p>
        </w:tc>
        <w:tc>
          <w:tcPr>
            <w:tcW w:w="288" w:type="dxa"/>
          </w:tcPr>
          <w:p w14:paraId="3DBF1175" w14:textId="77777777" w:rsidR="0044619C" w:rsidRPr="009C7BAD" w:rsidRDefault="0044619C" w:rsidP="002916EC">
            <w:pPr>
              <w:pStyle w:val="afc"/>
              <w:jc w:val="center"/>
              <w:rPr>
                <w:rFonts w:ascii="標楷體" w:eastAsia="標楷體" w:hAnsi="標楷體"/>
                <w:szCs w:val="24"/>
              </w:rPr>
            </w:pPr>
          </w:p>
        </w:tc>
      </w:tr>
      <w:tr w:rsidR="0044619C" w:rsidRPr="009C7BAD" w14:paraId="736BDAB2" w14:textId="77777777" w:rsidTr="00093819">
        <w:trPr>
          <w:tblHeader/>
        </w:trPr>
        <w:tc>
          <w:tcPr>
            <w:tcW w:w="567" w:type="dxa"/>
          </w:tcPr>
          <w:p w14:paraId="334C1D1B" w14:textId="77777777" w:rsidR="0044619C" w:rsidRPr="009C7BAD" w:rsidRDefault="0044619C" w:rsidP="00E65C3B">
            <w:pPr>
              <w:pStyle w:val="afc"/>
              <w:ind w:left="254"/>
              <w:rPr>
                <w:rFonts w:ascii="標楷體" w:eastAsia="標楷體" w:hAnsi="標楷體"/>
                <w:szCs w:val="24"/>
              </w:rPr>
            </w:pPr>
          </w:p>
        </w:tc>
        <w:tc>
          <w:tcPr>
            <w:tcW w:w="709" w:type="dxa"/>
          </w:tcPr>
          <w:p w14:paraId="0A055912" w14:textId="77777777" w:rsidR="0044619C" w:rsidRPr="009C7BAD" w:rsidRDefault="0044619C" w:rsidP="002916EC">
            <w:pPr>
              <w:pStyle w:val="afc"/>
              <w:rPr>
                <w:rFonts w:ascii="標楷體" w:eastAsia="標楷體" w:hAnsi="標楷體"/>
                <w:szCs w:val="24"/>
              </w:rPr>
            </w:pPr>
            <w:r w:rsidRPr="009C7BAD">
              <w:rPr>
                <w:rFonts w:ascii="標楷體" w:eastAsia="標楷體" w:hAnsi="標楷體"/>
                <w:szCs w:val="24"/>
              </w:rPr>
              <w:t>L62</w:t>
            </w:r>
          </w:p>
        </w:tc>
        <w:tc>
          <w:tcPr>
            <w:tcW w:w="8084" w:type="dxa"/>
            <w:gridSpan w:val="10"/>
          </w:tcPr>
          <w:p w14:paraId="0A36CD3A" w14:textId="77777777" w:rsidR="0044619C" w:rsidRPr="009C7BAD" w:rsidRDefault="0044619C" w:rsidP="00800136">
            <w:pPr>
              <w:pStyle w:val="afc"/>
              <w:rPr>
                <w:rFonts w:ascii="標楷體" w:eastAsia="標楷體" w:hAnsi="標楷體"/>
                <w:szCs w:val="24"/>
              </w:rPr>
            </w:pPr>
            <w:r w:rsidRPr="009C7BAD">
              <w:rPr>
                <w:rFonts w:ascii="標楷體" w:eastAsia="標楷體" w:hAnsi="標楷體" w:hint="eastAsia"/>
                <w:szCs w:val="24"/>
              </w:rPr>
              <w:t>日結類</w:t>
            </w:r>
          </w:p>
        </w:tc>
      </w:tr>
      <w:tr w:rsidR="0044619C" w:rsidRPr="009C7BAD" w14:paraId="4F3859FB" w14:textId="77777777" w:rsidTr="00E65C3B">
        <w:trPr>
          <w:tblHeader/>
        </w:trPr>
        <w:tc>
          <w:tcPr>
            <w:tcW w:w="567" w:type="dxa"/>
          </w:tcPr>
          <w:p w14:paraId="0BB1DA73" w14:textId="77777777" w:rsidR="0044619C" w:rsidRPr="009C7BAD" w:rsidRDefault="0044619C" w:rsidP="00894D7B">
            <w:pPr>
              <w:pStyle w:val="afc"/>
              <w:numPr>
                <w:ilvl w:val="0"/>
                <w:numId w:val="6"/>
              </w:numPr>
              <w:ind w:left="254" w:hanging="254"/>
              <w:jc w:val="center"/>
              <w:rPr>
                <w:rFonts w:ascii="標楷體" w:eastAsia="標楷體" w:hAnsi="標楷體"/>
                <w:szCs w:val="24"/>
              </w:rPr>
            </w:pPr>
          </w:p>
        </w:tc>
        <w:tc>
          <w:tcPr>
            <w:tcW w:w="709" w:type="dxa"/>
          </w:tcPr>
          <w:p w14:paraId="411623F3" w14:textId="77777777" w:rsidR="0044619C" w:rsidRPr="009C7BAD" w:rsidRDefault="0044619C" w:rsidP="008B697A">
            <w:pPr>
              <w:pStyle w:val="afc"/>
              <w:rPr>
                <w:rFonts w:ascii="標楷體" w:eastAsia="標楷體" w:hAnsi="標楷體"/>
                <w:szCs w:val="24"/>
              </w:rPr>
            </w:pPr>
            <w:r w:rsidRPr="009C7BAD">
              <w:rPr>
                <w:rFonts w:ascii="標楷體" w:eastAsia="標楷體" w:hAnsi="標楷體"/>
                <w:szCs w:val="24"/>
              </w:rPr>
              <w:t>L6201</w:t>
            </w:r>
          </w:p>
        </w:tc>
        <w:tc>
          <w:tcPr>
            <w:tcW w:w="3827" w:type="dxa"/>
            <w:vAlign w:val="center"/>
          </w:tcPr>
          <w:p w14:paraId="096E07A2" w14:textId="77777777" w:rsidR="0044619C" w:rsidRPr="009C7BAD" w:rsidRDefault="0044619C" w:rsidP="008B697A">
            <w:pPr>
              <w:rPr>
                <w:rFonts w:ascii="標楷體" w:eastAsia="標楷體" w:hAnsi="標楷體"/>
              </w:rPr>
            </w:pPr>
            <w:r w:rsidRPr="009C7BAD">
              <w:rPr>
                <w:rFonts w:ascii="標楷體" w:eastAsia="標楷體" w:hAnsi="標楷體" w:hint="eastAsia"/>
                <w:lang w:eastAsia="zh-HK"/>
              </w:rPr>
              <w:t>其</w:t>
            </w:r>
            <w:r w:rsidRPr="009C7BAD">
              <w:rPr>
                <w:rFonts w:ascii="標楷體" w:eastAsia="標楷體" w:hAnsi="標楷體" w:hint="eastAsia"/>
              </w:rPr>
              <w:t>他</w:t>
            </w:r>
            <w:r w:rsidRPr="009C7BAD">
              <w:rPr>
                <w:rFonts w:ascii="標楷體" w:eastAsia="標楷體" w:hAnsi="標楷體" w:hint="eastAsia"/>
                <w:lang w:eastAsia="zh-HK"/>
              </w:rPr>
              <w:t>傳票輸</w:t>
            </w:r>
            <w:r w:rsidRPr="009C7BAD">
              <w:rPr>
                <w:rFonts w:ascii="標楷體" w:eastAsia="標楷體" w:hAnsi="標楷體" w:hint="eastAsia"/>
              </w:rPr>
              <w:t>入</w:t>
            </w:r>
          </w:p>
        </w:tc>
        <w:tc>
          <w:tcPr>
            <w:tcW w:w="284" w:type="dxa"/>
          </w:tcPr>
          <w:p w14:paraId="5D2789F9" w14:textId="77777777" w:rsidR="0044619C" w:rsidRPr="009C7BAD" w:rsidRDefault="0044619C" w:rsidP="008B697A">
            <w:pPr>
              <w:pStyle w:val="afc"/>
              <w:jc w:val="center"/>
              <w:rPr>
                <w:rFonts w:ascii="標楷體" w:eastAsia="標楷體" w:hAnsi="標楷體"/>
                <w:szCs w:val="24"/>
              </w:rPr>
            </w:pPr>
            <w:r w:rsidRPr="009C7BAD">
              <w:rPr>
                <w:rFonts w:ascii="標楷體" w:eastAsia="標楷體" w:hAnsi="標楷體" w:hint="eastAsia"/>
                <w:szCs w:val="24"/>
              </w:rPr>
              <w:t>1</w:t>
            </w:r>
          </w:p>
        </w:tc>
        <w:tc>
          <w:tcPr>
            <w:tcW w:w="567" w:type="dxa"/>
          </w:tcPr>
          <w:p w14:paraId="50E4F12B" w14:textId="77777777" w:rsidR="0044619C" w:rsidRPr="009C7BAD" w:rsidRDefault="0044619C" w:rsidP="008B697A">
            <w:pPr>
              <w:pStyle w:val="afc"/>
              <w:jc w:val="center"/>
              <w:rPr>
                <w:rFonts w:ascii="標楷體" w:eastAsia="標楷體" w:hAnsi="標楷體"/>
                <w:szCs w:val="24"/>
              </w:rPr>
            </w:pPr>
            <w:r w:rsidRPr="009C7BAD">
              <w:rPr>
                <w:rFonts w:ascii="標楷體" w:eastAsia="標楷體" w:hAnsi="標楷體" w:hint="eastAsia"/>
                <w:szCs w:val="24"/>
              </w:rPr>
              <w:t>T</w:t>
            </w:r>
          </w:p>
        </w:tc>
        <w:tc>
          <w:tcPr>
            <w:tcW w:w="567" w:type="dxa"/>
          </w:tcPr>
          <w:p w14:paraId="7A04E50B" w14:textId="77777777" w:rsidR="0044619C" w:rsidRPr="009C7BAD" w:rsidRDefault="0044619C" w:rsidP="008B697A">
            <w:pPr>
              <w:pStyle w:val="afc"/>
              <w:jc w:val="center"/>
              <w:rPr>
                <w:rFonts w:ascii="標楷體" w:eastAsia="標楷體" w:hAnsi="標楷體"/>
                <w:szCs w:val="24"/>
              </w:rPr>
            </w:pPr>
            <w:r w:rsidRPr="009C7BAD">
              <w:rPr>
                <w:rFonts w:ascii="標楷體" w:eastAsia="標楷體" w:hAnsi="標楷體" w:hint="eastAsia"/>
                <w:szCs w:val="24"/>
              </w:rPr>
              <w:t>V</w:t>
            </w:r>
          </w:p>
        </w:tc>
        <w:tc>
          <w:tcPr>
            <w:tcW w:w="850" w:type="dxa"/>
          </w:tcPr>
          <w:p w14:paraId="28D3E2D0" w14:textId="77777777" w:rsidR="0044619C" w:rsidRPr="009C7BAD" w:rsidRDefault="0044619C" w:rsidP="008B697A">
            <w:pPr>
              <w:pStyle w:val="afc"/>
              <w:jc w:val="center"/>
              <w:rPr>
                <w:rFonts w:ascii="標楷體" w:eastAsia="標楷體" w:hAnsi="標楷體"/>
                <w:szCs w:val="24"/>
              </w:rPr>
            </w:pPr>
          </w:p>
        </w:tc>
        <w:tc>
          <w:tcPr>
            <w:tcW w:w="567" w:type="dxa"/>
          </w:tcPr>
          <w:p w14:paraId="63B11D4D" w14:textId="77777777" w:rsidR="0044619C" w:rsidRPr="009C7BAD" w:rsidRDefault="0044619C" w:rsidP="008B697A">
            <w:pPr>
              <w:pStyle w:val="afc"/>
              <w:jc w:val="center"/>
              <w:rPr>
                <w:rFonts w:ascii="標楷體" w:eastAsia="標楷體" w:hAnsi="標楷體"/>
                <w:szCs w:val="24"/>
              </w:rPr>
            </w:pPr>
            <w:r w:rsidRPr="009C7BAD">
              <w:rPr>
                <w:rFonts w:ascii="標楷體" w:eastAsia="標楷體" w:hAnsi="標楷體" w:hint="eastAsia"/>
                <w:szCs w:val="24"/>
              </w:rPr>
              <w:t>V</w:t>
            </w:r>
          </w:p>
        </w:tc>
        <w:tc>
          <w:tcPr>
            <w:tcW w:w="567" w:type="dxa"/>
          </w:tcPr>
          <w:p w14:paraId="1CBE07B7" w14:textId="77777777" w:rsidR="0044619C" w:rsidRPr="009C7BAD" w:rsidRDefault="0044619C" w:rsidP="008B697A">
            <w:pPr>
              <w:pStyle w:val="afc"/>
              <w:jc w:val="center"/>
              <w:rPr>
                <w:rFonts w:ascii="標楷體" w:eastAsia="標楷體" w:hAnsi="標楷體"/>
                <w:szCs w:val="24"/>
              </w:rPr>
            </w:pPr>
            <w:r w:rsidRPr="009C7BAD">
              <w:rPr>
                <w:rFonts w:ascii="標楷體" w:eastAsia="標楷體" w:hAnsi="標楷體" w:hint="eastAsia"/>
                <w:szCs w:val="24"/>
              </w:rPr>
              <w:t>X</w:t>
            </w:r>
          </w:p>
        </w:tc>
        <w:tc>
          <w:tcPr>
            <w:tcW w:w="284" w:type="dxa"/>
          </w:tcPr>
          <w:p w14:paraId="413AAACE" w14:textId="77777777" w:rsidR="0044619C" w:rsidRPr="009C7BAD" w:rsidRDefault="0044619C" w:rsidP="008B697A">
            <w:pPr>
              <w:pStyle w:val="afc"/>
              <w:jc w:val="center"/>
              <w:rPr>
                <w:rFonts w:ascii="標楷體" w:eastAsia="標楷體" w:hAnsi="標楷體"/>
                <w:szCs w:val="24"/>
              </w:rPr>
            </w:pPr>
            <w:r w:rsidRPr="009C7BAD">
              <w:rPr>
                <w:rFonts w:ascii="標楷體" w:eastAsia="標楷體" w:hAnsi="標楷體" w:hint="eastAsia"/>
                <w:szCs w:val="24"/>
              </w:rPr>
              <w:t>V</w:t>
            </w:r>
          </w:p>
        </w:tc>
        <w:tc>
          <w:tcPr>
            <w:tcW w:w="283" w:type="dxa"/>
          </w:tcPr>
          <w:p w14:paraId="02B78AF0" w14:textId="77777777" w:rsidR="0044619C" w:rsidRPr="009C7BAD" w:rsidRDefault="0044619C" w:rsidP="008B697A">
            <w:pPr>
              <w:pStyle w:val="afc"/>
              <w:jc w:val="center"/>
              <w:rPr>
                <w:rFonts w:ascii="標楷體" w:eastAsia="標楷體" w:hAnsi="標楷體"/>
                <w:szCs w:val="24"/>
              </w:rPr>
            </w:pPr>
            <w:r w:rsidRPr="009C7BAD">
              <w:rPr>
                <w:rFonts w:ascii="標楷體" w:eastAsia="標楷體" w:hAnsi="標楷體" w:hint="eastAsia"/>
                <w:szCs w:val="24"/>
              </w:rPr>
              <w:t>V</w:t>
            </w:r>
          </w:p>
        </w:tc>
        <w:tc>
          <w:tcPr>
            <w:tcW w:w="288" w:type="dxa"/>
          </w:tcPr>
          <w:p w14:paraId="5659D474" w14:textId="77777777" w:rsidR="0044619C" w:rsidRPr="009C7BAD" w:rsidRDefault="0044619C" w:rsidP="008B697A">
            <w:pPr>
              <w:pStyle w:val="afc"/>
              <w:jc w:val="center"/>
              <w:rPr>
                <w:rFonts w:ascii="標楷體" w:eastAsia="標楷體" w:hAnsi="標楷體"/>
                <w:szCs w:val="24"/>
              </w:rPr>
            </w:pPr>
          </w:p>
        </w:tc>
      </w:tr>
      <w:tr w:rsidR="0044619C" w:rsidRPr="009C7BAD" w14:paraId="415C45B5" w14:textId="77777777" w:rsidTr="00E65C3B">
        <w:trPr>
          <w:tblHeader/>
        </w:trPr>
        <w:tc>
          <w:tcPr>
            <w:tcW w:w="567" w:type="dxa"/>
          </w:tcPr>
          <w:p w14:paraId="3FE0DBFC" w14:textId="77777777" w:rsidR="0044619C" w:rsidRPr="009C7BAD" w:rsidRDefault="0044619C" w:rsidP="00894D7B">
            <w:pPr>
              <w:pStyle w:val="afc"/>
              <w:numPr>
                <w:ilvl w:val="0"/>
                <w:numId w:val="6"/>
              </w:numPr>
              <w:ind w:left="254" w:hanging="254"/>
              <w:jc w:val="center"/>
              <w:rPr>
                <w:rFonts w:ascii="標楷體" w:eastAsia="標楷體" w:hAnsi="標楷體"/>
                <w:szCs w:val="24"/>
              </w:rPr>
            </w:pPr>
          </w:p>
        </w:tc>
        <w:tc>
          <w:tcPr>
            <w:tcW w:w="709" w:type="dxa"/>
          </w:tcPr>
          <w:p w14:paraId="3064184E" w14:textId="5E02D925" w:rsidR="0044619C" w:rsidRPr="009C7BAD" w:rsidRDefault="0044619C" w:rsidP="008B697A">
            <w:pPr>
              <w:pStyle w:val="afc"/>
              <w:rPr>
                <w:rFonts w:ascii="標楷體" w:eastAsia="標楷體" w:hAnsi="標楷體"/>
                <w:szCs w:val="24"/>
              </w:rPr>
            </w:pPr>
            <w:r w:rsidRPr="009C7BAD">
              <w:rPr>
                <w:rFonts w:ascii="標楷體" w:eastAsia="標楷體" w:hAnsi="標楷體"/>
                <w:szCs w:val="24"/>
              </w:rPr>
              <w:t>L6901</w:t>
            </w:r>
          </w:p>
        </w:tc>
        <w:tc>
          <w:tcPr>
            <w:tcW w:w="3827" w:type="dxa"/>
          </w:tcPr>
          <w:p w14:paraId="0B05464D" w14:textId="77777777" w:rsidR="0044619C" w:rsidRPr="009C7BAD" w:rsidRDefault="0044619C" w:rsidP="008B697A">
            <w:pPr>
              <w:rPr>
                <w:rFonts w:ascii="標楷體" w:eastAsia="標楷體" w:hAnsi="標楷體"/>
              </w:rPr>
            </w:pPr>
            <w:r w:rsidRPr="009C7BAD">
              <w:rPr>
                <w:rFonts w:ascii="標楷體" w:eastAsia="標楷體" w:hAnsi="標楷體" w:hint="eastAsia"/>
              </w:rPr>
              <w:t>交易分錄清單</w:t>
            </w:r>
            <w:r w:rsidRPr="009C7BAD">
              <w:rPr>
                <w:rFonts w:ascii="標楷體" w:eastAsia="標楷體" w:hAnsi="標楷體" w:hint="eastAsia"/>
                <w:lang w:eastAsia="zh-HK"/>
              </w:rPr>
              <w:t>查</w:t>
            </w:r>
            <w:r w:rsidRPr="009C7BAD">
              <w:rPr>
                <w:rFonts w:ascii="標楷體" w:eastAsia="標楷體" w:hAnsi="標楷體" w:hint="eastAsia"/>
              </w:rPr>
              <w:t>詢</w:t>
            </w:r>
          </w:p>
        </w:tc>
        <w:tc>
          <w:tcPr>
            <w:tcW w:w="284" w:type="dxa"/>
          </w:tcPr>
          <w:p w14:paraId="6466A2E8" w14:textId="77777777" w:rsidR="0044619C" w:rsidRPr="009C7BAD" w:rsidRDefault="0044619C" w:rsidP="008B697A">
            <w:pPr>
              <w:pStyle w:val="afc"/>
              <w:jc w:val="center"/>
              <w:rPr>
                <w:rFonts w:ascii="標楷體" w:eastAsia="標楷體" w:hAnsi="標楷體"/>
                <w:szCs w:val="24"/>
              </w:rPr>
            </w:pPr>
            <w:r w:rsidRPr="009C7BAD">
              <w:rPr>
                <w:rFonts w:ascii="標楷體" w:eastAsia="標楷體" w:hAnsi="標楷體" w:hint="eastAsia"/>
                <w:szCs w:val="24"/>
              </w:rPr>
              <w:t>1</w:t>
            </w:r>
          </w:p>
        </w:tc>
        <w:tc>
          <w:tcPr>
            <w:tcW w:w="567" w:type="dxa"/>
          </w:tcPr>
          <w:p w14:paraId="50847B31" w14:textId="77777777" w:rsidR="0044619C" w:rsidRPr="009C7BAD" w:rsidRDefault="0044619C" w:rsidP="008B697A">
            <w:pPr>
              <w:pStyle w:val="afc"/>
              <w:jc w:val="center"/>
              <w:rPr>
                <w:rFonts w:ascii="標楷體" w:eastAsia="標楷體" w:hAnsi="標楷體"/>
                <w:szCs w:val="24"/>
              </w:rPr>
            </w:pPr>
            <w:r w:rsidRPr="009C7BAD">
              <w:rPr>
                <w:rFonts w:ascii="標楷體" w:eastAsia="標楷體" w:hAnsi="標楷體"/>
                <w:szCs w:val="24"/>
              </w:rPr>
              <w:t>B</w:t>
            </w:r>
          </w:p>
        </w:tc>
        <w:tc>
          <w:tcPr>
            <w:tcW w:w="567" w:type="dxa"/>
          </w:tcPr>
          <w:p w14:paraId="0576E9A3" w14:textId="77777777" w:rsidR="0044619C" w:rsidRPr="009C7BAD" w:rsidRDefault="0044619C" w:rsidP="008B697A">
            <w:pPr>
              <w:pStyle w:val="afc"/>
              <w:jc w:val="center"/>
              <w:rPr>
                <w:rFonts w:ascii="標楷體" w:eastAsia="標楷體" w:hAnsi="標楷體"/>
                <w:szCs w:val="24"/>
              </w:rPr>
            </w:pPr>
            <w:r w:rsidRPr="009C7BAD">
              <w:rPr>
                <w:rFonts w:ascii="標楷體" w:eastAsia="標楷體" w:hAnsi="標楷體"/>
                <w:szCs w:val="24"/>
              </w:rPr>
              <w:t>X</w:t>
            </w:r>
          </w:p>
        </w:tc>
        <w:tc>
          <w:tcPr>
            <w:tcW w:w="850" w:type="dxa"/>
          </w:tcPr>
          <w:p w14:paraId="3DEDB5BB" w14:textId="77777777" w:rsidR="0044619C" w:rsidRPr="009C7BAD" w:rsidRDefault="0044619C" w:rsidP="008B697A">
            <w:pPr>
              <w:pStyle w:val="afc"/>
              <w:jc w:val="center"/>
              <w:rPr>
                <w:rFonts w:ascii="標楷體" w:eastAsia="標楷體" w:hAnsi="標楷體"/>
                <w:szCs w:val="24"/>
              </w:rPr>
            </w:pPr>
          </w:p>
        </w:tc>
        <w:tc>
          <w:tcPr>
            <w:tcW w:w="567" w:type="dxa"/>
          </w:tcPr>
          <w:p w14:paraId="6361A484" w14:textId="77777777" w:rsidR="0044619C" w:rsidRPr="009C7BAD" w:rsidRDefault="0044619C" w:rsidP="008B697A">
            <w:pPr>
              <w:pStyle w:val="afc"/>
              <w:jc w:val="center"/>
              <w:rPr>
                <w:rFonts w:ascii="標楷體" w:eastAsia="標楷體" w:hAnsi="標楷體"/>
                <w:szCs w:val="24"/>
              </w:rPr>
            </w:pPr>
            <w:r w:rsidRPr="009C7BAD">
              <w:rPr>
                <w:rFonts w:ascii="標楷體" w:eastAsia="標楷體" w:hAnsi="標楷體" w:hint="eastAsia"/>
                <w:szCs w:val="24"/>
              </w:rPr>
              <w:t>X</w:t>
            </w:r>
          </w:p>
        </w:tc>
        <w:tc>
          <w:tcPr>
            <w:tcW w:w="567" w:type="dxa"/>
          </w:tcPr>
          <w:p w14:paraId="33F15723" w14:textId="77777777" w:rsidR="0044619C" w:rsidRPr="009C7BAD" w:rsidRDefault="0044619C" w:rsidP="008B697A">
            <w:pPr>
              <w:pStyle w:val="afc"/>
              <w:jc w:val="center"/>
              <w:rPr>
                <w:rFonts w:ascii="標楷體" w:eastAsia="標楷體" w:hAnsi="標楷體"/>
                <w:szCs w:val="24"/>
              </w:rPr>
            </w:pPr>
            <w:r w:rsidRPr="009C7BAD">
              <w:rPr>
                <w:rFonts w:ascii="標楷體" w:eastAsia="標楷體" w:hAnsi="標楷體" w:hint="eastAsia"/>
                <w:szCs w:val="24"/>
              </w:rPr>
              <w:t>X</w:t>
            </w:r>
          </w:p>
        </w:tc>
        <w:tc>
          <w:tcPr>
            <w:tcW w:w="284" w:type="dxa"/>
          </w:tcPr>
          <w:p w14:paraId="4CA8A4DE" w14:textId="77777777" w:rsidR="0044619C" w:rsidRPr="009C7BAD" w:rsidRDefault="0044619C" w:rsidP="008B697A">
            <w:pPr>
              <w:pStyle w:val="afc"/>
              <w:jc w:val="center"/>
              <w:rPr>
                <w:rFonts w:ascii="標楷體" w:eastAsia="標楷體" w:hAnsi="標楷體"/>
                <w:szCs w:val="24"/>
              </w:rPr>
            </w:pPr>
            <w:r w:rsidRPr="009C7BAD">
              <w:rPr>
                <w:rFonts w:ascii="標楷體" w:eastAsia="標楷體" w:hAnsi="標楷體" w:hint="eastAsia"/>
                <w:szCs w:val="24"/>
              </w:rPr>
              <w:t>X</w:t>
            </w:r>
          </w:p>
        </w:tc>
        <w:tc>
          <w:tcPr>
            <w:tcW w:w="283" w:type="dxa"/>
          </w:tcPr>
          <w:p w14:paraId="7CC9B99A" w14:textId="77777777" w:rsidR="0044619C" w:rsidRPr="009C7BAD" w:rsidRDefault="0044619C" w:rsidP="008B697A">
            <w:pPr>
              <w:pStyle w:val="afc"/>
              <w:jc w:val="center"/>
              <w:rPr>
                <w:rFonts w:ascii="標楷體" w:eastAsia="標楷體" w:hAnsi="標楷體"/>
                <w:szCs w:val="24"/>
              </w:rPr>
            </w:pPr>
            <w:r w:rsidRPr="009C7BAD">
              <w:rPr>
                <w:rFonts w:ascii="標楷體" w:eastAsia="標楷體" w:hAnsi="標楷體" w:hint="eastAsia"/>
                <w:szCs w:val="24"/>
              </w:rPr>
              <w:t>X</w:t>
            </w:r>
          </w:p>
        </w:tc>
        <w:tc>
          <w:tcPr>
            <w:tcW w:w="288" w:type="dxa"/>
          </w:tcPr>
          <w:p w14:paraId="61E24ACB" w14:textId="77777777" w:rsidR="0044619C" w:rsidRPr="009C7BAD" w:rsidRDefault="0044619C" w:rsidP="008B697A">
            <w:pPr>
              <w:pStyle w:val="afc"/>
              <w:jc w:val="center"/>
              <w:rPr>
                <w:rFonts w:ascii="標楷體" w:eastAsia="標楷體" w:hAnsi="標楷體"/>
                <w:szCs w:val="24"/>
              </w:rPr>
            </w:pPr>
          </w:p>
        </w:tc>
      </w:tr>
      <w:tr w:rsidR="0044619C" w:rsidRPr="009C7BAD" w14:paraId="397D9174" w14:textId="77777777" w:rsidTr="00E65C3B">
        <w:trPr>
          <w:tblHeader/>
        </w:trPr>
        <w:tc>
          <w:tcPr>
            <w:tcW w:w="567" w:type="dxa"/>
          </w:tcPr>
          <w:p w14:paraId="0BEB032E" w14:textId="77777777" w:rsidR="0044619C" w:rsidRPr="009C7BAD" w:rsidRDefault="0044619C" w:rsidP="00894D7B">
            <w:pPr>
              <w:pStyle w:val="afc"/>
              <w:numPr>
                <w:ilvl w:val="0"/>
                <w:numId w:val="6"/>
              </w:numPr>
              <w:ind w:left="254" w:hanging="254"/>
              <w:jc w:val="center"/>
              <w:rPr>
                <w:rFonts w:ascii="標楷體" w:eastAsia="標楷體" w:hAnsi="標楷體"/>
                <w:szCs w:val="24"/>
              </w:rPr>
            </w:pPr>
          </w:p>
        </w:tc>
        <w:tc>
          <w:tcPr>
            <w:tcW w:w="709" w:type="dxa"/>
          </w:tcPr>
          <w:p w14:paraId="51E5A7B1" w14:textId="77777777" w:rsidR="0044619C" w:rsidRPr="009C7BAD" w:rsidRDefault="0044619C" w:rsidP="008B697A">
            <w:pPr>
              <w:pStyle w:val="afc"/>
              <w:rPr>
                <w:rFonts w:ascii="標楷體" w:eastAsia="標楷體" w:hAnsi="標楷體"/>
                <w:szCs w:val="24"/>
              </w:rPr>
            </w:pPr>
            <w:r w:rsidRPr="009C7BAD">
              <w:rPr>
                <w:rFonts w:ascii="標楷體" w:eastAsia="標楷體" w:hAnsi="標楷體"/>
                <w:szCs w:val="24"/>
              </w:rPr>
              <w:t>L6902</w:t>
            </w:r>
          </w:p>
        </w:tc>
        <w:tc>
          <w:tcPr>
            <w:tcW w:w="3827" w:type="dxa"/>
          </w:tcPr>
          <w:p w14:paraId="725F230A" w14:textId="78C96B65" w:rsidR="0044619C" w:rsidRPr="009C7BAD" w:rsidRDefault="005A27E4" w:rsidP="008B697A">
            <w:pPr>
              <w:rPr>
                <w:rFonts w:ascii="標楷體" w:eastAsia="標楷體" w:hAnsi="標楷體"/>
                <w:strike/>
              </w:rPr>
            </w:pPr>
            <w:r>
              <w:rPr>
                <w:rFonts w:ascii="標楷體" w:eastAsia="標楷體" w:hAnsi="標楷體" w:hint="eastAsia"/>
              </w:rPr>
              <w:t>會計總帳查詢</w:t>
            </w:r>
          </w:p>
        </w:tc>
        <w:tc>
          <w:tcPr>
            <w:tcW w:w="284" w:type="dxa"/>
          </w:tcPr>
          <w:p w14:paraId="46D02C7F" w14:textId="77777777" w:rsidR="0044619C" w:rsidRPr="009C7BAD" w:rsidRDefault="0044619C" w:rsidP="008B697A">
            <w:pPr>
              <w:pStyle w:val="afc"/>
              <w:jc w:val="center"/>
              <w:rPr>
                <w:rFonts w:ascii="標楷體" w:eastAsia="標楷體" w:hAnsi="標楷體"/>
                <w:szCs w:val="24"/>
              </w:rPr>
            </w:pPr>
            <w:r w:rsidRPr="009C7BAD">
              <w:rPr>
                <w:rFonts w:ascii="標楷體" w:eastAsia="標楷體" w:hAnsi="標楷體" w:hint="eastAsia"/>
                <w:szCs w:val="24"/>
              </w:rPr>
              <w:t>1</w:t>
            </w:r>
          </w:p>
        </w:tc>
        <w:tc>
          <w:tcPr>
            <w:tcW w:w="567" w:type="dxa"/>
          </w:tcPr>
          <w:p w14:paraId="3B47D356" w14:textId="77777777" w:rsidR="0044619C" w:rsidRPr="009C7BAD" w:rsidRDefault="0044619C" w:rsidP="008B697A">
            <w:pPr>
              <w:pStyle w:val="afc"/>
              <w:jc w:val="center"/>
              <w:rPr>
                <w:rFonts w:ascii="標楷體" w:eastAsia="標楷體" w:hAnsi="標楷體"/>
                <w:szCs w:val="24"/>
              </w:rPr>
            </w:pPr>
            <w:r w:rsidRPr="009C7BAD">
              <w:rPr>
                <w:rFonts w:ascii="標楷體" w:eastAsia="標楷體" w:hAnsi="標楷體"/>
                <w:szCs w:val="24"/>
              </w:rPr>
              <w:t>B</w:t>
            </w:r>
          </w:p>
        </w:tc>
        <w:tc>
          <w:tcPr>
            <w:tcW w:w="567" w:type="dxa"/>
          </w:tcPr>
          <w:p w14:paraId="4D8363DB" w14:textId="77777777" w:rsidR="0044619C" w:rsidRPr="009C7BAD" w:rsidRDefault="0044619C" w:rsidP="008B697A">
            <w:pPr>
              <w:pStyle w:val="afc"/>
              <w:jc w:val="center"/>
              <w:rPr>
                <w:rFonts w:ascii="標楷體" w:eastAsia="標楷體" w:hAnsi="標楷體"/>
                <w:szCs w:val="24"/>
              </w:rPr>
            </w:pPr>
            <w:r w:rsidRPr="009C7BAD">
              <w:rPr>
                <w:rFonts w:ascii="標楷體" w:eastAsia="標楷體" w:hAnsi="標楷體"/>
                <w:szCs w:val="24"/>
              </w:rPr>
              <w:t>X</w:t>
            </w:r>
          </w:p>
        </w:tc>
        <w:tc>
          <w:tcPr>
            <w:tcW w:w="850" w:type="dxa"/>
          </w:tcPr>
          <w:p w14:paraId="449AABB0" w14:textId="77777777" w:rsidR="0044619C" w:rsidRPr="009C7BAD" w:rsidRDefault="0044619C" w:rsidP="008B697A">
            <w:pPr>
              <w:pStyle w:val="afc"/>
              <w:jc w:val="center"/>
              <w:rPr>
                <w:rFonts w:ascii="標楷體" w:eastAsia="標楷體" w:hAnsi="標楷體"/>
                <w:szCs w:val="24"/>
              </w:rPr>
            </w:pPr>
          </w:p>
        </w:tc>
        <w:tc>
          <w:tcPr>
            <w:tcW w:w="567" w:type="dxa"/>
          </w:tcPr>
          <w:p w14:paraId="7CB964B0" w14:textId="77777777" w:rsidR="0044619C" w:rsidRPr="009C7BAD" w:rsidRDefault="0044619C" w:rsidP="008B697A">
            <w:pPr>
              <w:pStyle w:val="afc"/>
              <w:jc w:val="center"/>
              <w:rPr>
                <w:rFonts w:ascii="標楷體" w:eastAsia="標楷體" w:hAnsi="標楷體"/>
                <w:szCs w:val="24"/>
              </w:rPr>
            </w:pPr>
            <w:r w:rsidRPr="009C7BAD">
              <w:rPr>
                <w:rFonts w:ascii="標楷體" w:eastAsia="標楷體" w:hAnsi="標楷體" w:hint="eastAsia"/>
                <w:szCs w:val="24"/>
              </w:rPr>
              <w:t>X</w:t>
            </w:r>
          </w:p>
        </w:tc>
        <w:tc>
          <w:tcPr>
            <w:tcW w:w="567" w:type="dxa"/>
          </w:tcPr>
          <w:p w14:paraId="6F58A766" w14:textId="77777777" w:rsidR="0044619C" w:rsidRPr="009C7BAD" w:rsidRDefault="0044619C" w:rsidP="008B697A">
            <w:pPr>
              <w:pStyle w:val="afc"/>
              <w:jc w:val="center"/>
              <w:rPr>
                <w:rFonts w:ascii="標楷體" w:eastAsia="標楷體" w:hAnsi="標楷體"/>
                <w:szCs w:val="24"/>
              </w:rPr>
            </w:pPr>
            <w:r w:rsidRPr="009C7BAD">
              <w:rPr>
                <w:rFonts w:ascii="標楷體" w:eastAsia="標楷體" w:hAnsi="標楷體" w:hint="eastAsia"/>
                <w:szCs w:val="24"/>
              </w:rPr>
              <w:t>X</w:t>
            </w:r>
          </w:p>
        </w:tc>
        <w:tc>
          <w:tcPr>
            <w:tcW w:w="284" w:type="dxa"/>
          </w:tcPr>
          <w:p w14:paraId="371AF0D0" w14:textId="77777777" w:rsidR="0044619C" w:rsidRPr="009C7BAD" w:rsidRDefault="0044619C" w:rsidP="008B697A">
            <w:pPr>
              <w:pStyle w:val="afc"/>
              <w:jc w:val="center"/>
              <w:rPr>
                <w:rFonts w:ascii="標楷體" w:eastAsia="標楷體" w:hAnsi="標楷體"/>
                <w:szCs w:val="24"/>
              </w:rPr>
            </w:pPr>
            <w:r w:rsidRPr="009C7BAD">
              <w:rPr>
                <w:rFonts w:ascii="標楷體" w:eastAsia="標楷體" w:hAnsi="標楷體" w:hint="eastAsia"/>
                <w:szCs w:val="24"/>
              </w:rPr>
              <w:t>X</w:t>
            </w:r>
          </w:p>
        </w:tc>
        <w:tc>
          <w:tcPr>
            <w:tcW w:w="283" w:type="dxa"/>
          </w:tcPr>
          <w:p w14:paraId="1F951FAD" w14:textId="77777777" w:rsidR="0044619C" w:rsidRPr="009C7BAD" w:rsidRDefault="0044619C" w:rsidP="008B697A">
            <w:pPr>
              <w:pStyle w:val="afc"/>
              <w:jc w:val="center"/>
              <w:rPr>
                <w:rFonts w:ascii="標楷體" w:eastAsia="標楷體" w:hAnsi="標楷體"/>
                <w:szCs w:val="24"/>
              </w:rPr>
            </w:pPr>
            <w:r w:rsidRPr="009C7BAD">
              <w:rPr>
                <w:rFonts w:ascii="標楷體" w:eastAsia="標楷體" w:hAnsi="標楷體" w:hint="eastAsia"/>
                <w:szCs w:val="24"/>
              </w:rPr>
              <w:t>X</w:t>
            </w:r>
          </w:p>
        </w:tc>
        <w:tc>
          <w:tcPr>
            <w:tcW w:w="288" w:type="dxa"/>
          </w:tcPr>
          <w:p w14:paraId="36ECE798" w14:textId="77777777" w:rsidR="0044619C" w:rsidRPr="009C7BAD" w:rsidRDefault="0044619C" w:rsidP="008B697A">
            <w:pPr>
              <w:pStyle w:val="afc"/>
              <w:jc w:val="center"/>
              <w:rPr>
                <w:rFonts w:ascii="標楷體" w:eastAsia="標楷體" w:hAnsi="標楷體"/>
                <w:szCs w:val="24"/>
              </w:rPr>
            </w:pPr>
          </w:p>
        </w:tc>
      </w:tr>
      <w:tr w:rsidR="0044619C" w:rsidRPr="009C7BAD" w14:paraId="2FA22C0B" w14:textId="77777777" w:rsidTr="00E65C3B">
        <w:trPr>
          <w:tblHeader/>
        </w:trPr>
        <w:tc>
          <w:tcPr>
            <w:tcW w:w="567" w:type="dxa"/>
          </w:tcPr>
          <w:p w14:paraId="2141E3D0" w14:textId="77777777" w:rsidR="0044619C" w:rsidRPr="009C7BAD" w:rsidRDefault="0044619C" w:rsidP="00894D7B">
            <w:pPr>
              <w:pStyle w:val="afc"/>
              <w:numPr>
                <w:ilvl w:val="0"/>
                <w:numId w:val="6"/>
              </w:numPr>
              <w:ind w:left="254" w:hanging="254"/>
              <w:jc w:val="center"/>
              <w:rPr>
                <w:rFonts w:ascii="標楷體" w:eastAsia="標楷體" w:hAnsi="標楷體"/>
                <w:szCs w:val="24"/>
              </w:rPr>
            </w:pPr>
          </w:p>
        </w:tc>
        <w:tc>
          <w:tcPr>
            <w:tcW w:w="709" w:type="dxa"/>
          </w:tcPr>
          <w:p w14:paraId="77CD5FC7" w14:textId="77777777" w:rsidR="0044619C" w:rsidRPr="009C7BAD" w:rsidRDefault="0044619C" w:rsidP="008B697A">
            <w:pPr>
              <w:pStyle w:val="afc"/>
              <w:rPr>
                <w:rFonts w:ascii="標楷體" w:eastAsia="標楷體" w:hAnsi="標楷體"/>
                <w:szCs w:val="24"/>
              </w:rPr>
            </w:pPr>
            <w:r w:rsidRPr="009C7BAD">
              <w:rPr>
                <w:rFonts w:ascii="標楷體" w:eastAsia="標楷體" w:hAnsi="標楷體"/>
                <w:szCs w:val="24"/>
              </w:rPr>
              <w:t>L6903</w:t>
            </w:r>
          </w:p>
        </w:tc>
        <w:tc>
          <w:tcPr>
            <w:tcW w:w="3827" w:type="dxa"/>
          </w:tcPr>
          <w:p w14:paraId="1CE03E7F" w14:textId="6229EB7D" w:rsidR="0044619C" w:rsidRPr="009C7BAD" w:rsidRDefault="005A27E4" w:rsidP="008B697A">
            <w:pPr>
              <w:rPr>
                <w:rFonts w:ascii="標楷體" w:eastAsia="標楷體" w:hAnsi="標楷體"/>
              </w:rPr>
            </w:pPr>
            <w:r>
              <w:rPr>
                <w:rFonts w:ascii="標楷體" w:eastAsia="標楷體" w:hAnsi="標楷體" w:hint="eastAsia"/>
              </w:rPr>
              <w:t>會計帳務明細查詢</w:t>
            </w:r>
          </w:p>
        </w:tc>
        <w:tc>
          <w:tcPr>
            <w:tcW w:w="284" w:type="dxa"/>
          </w:tcPr>
          <w:p w14:paraId="61CA4283" w14:textId="77777777" w:rsidR="0044619C" w:rsidRPr="009C7BAD" w:rsidRDefault="0044619C" w:rsidP="008B697A">
            <w:pPr>
              <w:pStyle w:val="afc"/>
              <w:jc w:val="center"/>
              <w:rPr>
                <w:rFonts w:ascii="標楷體" w:eastAsia="標楷體" w:hAnsi="標楷體"/>
                <w:szCs w:val="24"/>
              </w:rPr>
            </w:pPr>
            <w:r w:rsidRPr="009C7BAD">
              <w:rPr>
                <w:rFonts w:ascii="標楷體" w:eastAsia="標楷體" w:hAnsi="標楷體" w:hint="eastAsia"/>
                <w:szCs w:val="24"/>
              </w:rPr>
              <w:t>1</w:t>
            </w:r>
          </w:p>
        </w:tc>
        <w:tc>
          <w:tcPr>
            <w:tcW w:w="567" w:type="dxa"/>
          </w:tcPr>
          <w:p w14:paraId="27667428" w14:textId="77777777" w:rsidR="0044619C" w:rsidRPr="009C7BAD" w:rsidRDefault="0044619C" w:rsidP="008B697A">
            <w:pPr>
              <w:pStyle w:val="afc"/>
              <w:jc w:val="center"/>
              <w:rPr>
                <w:rFonts w:ascii="標楷體" w:eastAsia="標楷體" w:hAnsi="標楷體"/>
                <w:szCs w:val="24"/>
              </w:rPr>
            </w:pPr>
            <w:r w:rsidRPr="009C7BAD">
              <w:rPr>
                <w:rFonts w:ascii="標楷體" w:eastAsia="標楷體" w:hAnsi="標楷體"/>
                <w:szCs w:val="24"/>
              </w:rPr>
              <w:t>B</w:t>
            </w:r>
          </w:p>
        </w:tc>
        <w:tc>
          <w:tcPr>
            <w:tcW w:w="567" w:type="dxa"/>
          </w:tcPr>
          <w:p w14:paraId="2082F0D5" w14:textId="77777777" w:rsidR="0044619C" w:rsidRPr="009C7BAD" w:rsidRDefault="0044619C" w:rsidP="008B697A">
            <w:pPr>
              <w:pStyle w:val="afc"/>
              <w:jc w:val="center"/>
              <w:rPr>
                <w:rFonts w:ascii="標楷體" w:eastAsia="標楷體" w:hAnsi="標楷體"/>
                <w:szCs w:val="24"/>
              </w:rPr>
            </w:pPr>
            <w:r w:rsidRPr="009C7BAD">
              <w:rPr>
                <w:rFonts w:ascii="標楷體" w:eastAsia="標楷體" w:hAnsi="標楷體"/>
                <w:szCs w:val="24"/>
              </w:rPr>
              <w:t>X</w:t>
            </w:r>
          </w:p>
        </w:tc>
        <w:tc>
          <w:tcPr>
            <w:tcW w:w="850" w:type="dxa"/>
          </w:tcPr>
          <w:p w14:paraId="5A5DEE19" w14:textId="77777777" w:rsidR="0044619C" w:rsidRPr="009C7BAD" w:rsidRDefault="0044619C" w:rsidP="008B697A">
            <w:pPr>
              <w:pStyle w:val="afc"/>
              <w:jc w:val="center"/>
              <w:rPr>
                <w:rFonts w:ascii="標楷體" w:eastAsia="標楷體" w:hAnsi="標楷體"/>
                <w:szCs w:val="24"/>
              </w:rPr>
            </w:pPr>
          </w:p>
        </w:tc>
        <w:tc>
          <w:tcPr>
            <w:tcW w:w="567" w:type="dxa"/>
          </w:tcPr>
          <w:p w14:paraId="6084234D" w14:textId="77777777" w:rsidR="0044619C" w:rsidRPr="009C7BAD" w:rsidRDefault="0044619C" w:rsidP="008B697A">
            <w:pPr>
              <w:pStyle w:val="afc"/>
              <w:jc w:val="center"/>
              <w:rPr>
                <w:rFonts w:ascii="標楷體" w:eastAsia="標楷體" w:hAnsi="標楷體"/>
                <w:szCs w:val="24"/>
              </w:rPr>
            </w:pPr>
            <w:r w:rsidRPr="009C7BAD">
              <w:rPr>
                <w:rFonts w:ascii="標楷體" w:eastAsia="標楷體" w:hAnsi="標楷體" w:hint="eastAsia"/>
                <w:szCs w:val="24"/>
              </w:rPr>
              <w:t>X</w:t>
            </w:r>
          </w:p>
        </w:tc>
        <w:tc>
          <w:tcPr>
            <w:tcW w:w="567" w:type="dxa"/>
          </w:tcPr>
          <w:p w14:paraId="484B223B" w14:textId="77777777" w:rsidR="0044619C" w:rsidRPr="009C7BAD" w:rsidRDefault="0044619C" w:rsidP="008B697A">
            <w:pPr>
              <w:pStyle w:val="afc"/>
              <w:jc w:val="center"/>
              <w:rPr>
                <w:rFonts w:ascii="標楷體" w:eastAsia="標楷體" w:hAnsi="標楷體"/>
                <w:szCs w:val="24"/>
              </w:rPr>
            </w:pPr>
            <w:r w:rsidRPr="009C7BAD">
              <w:rPr>
                <w:rFonts w:ascii="標楷體" w:eastAsia="標楷體" w:hAnsi="標楷體" w:hint="eastAsia"/>
                <w:szCs w:val="24"/>
              </w:rPr>
              <w:t>X</w:t>
            </w:r>
          </w:p>
        </w:tc>
        <w:tc>
          <w:tcPr>
            <w:tcW w:w="284" w:type="dxa"/>
          </w:tcPr>
          <w:p w14:paraId="056D026F" w14:textId="77777777" w:rsidR="0044619C" w:rsidRPr="009C7BAD" w:rsidRDefault="0044619C" w:rsidP="008B697A">
            <w:pPr>
              <w:pStyle w:val="afc"/>
              <w:jc w:val="center"/>
              <w:rPr>
                <w:rFonts w:ascii="標楷體" w:eastAsia="標楷體" w:hAnsi="標楷體"/>
                <w:szCs w:val="24"/>
              </w:rPr>
            </w:pPr>
            <w:r w:rsidRPr="009C7BAD">
              <w:rPr>
                <w:rFonts w:ascii="標楷體" w:eastAsia="標楷體" w:hAnsi="標楷體" w:hint="eastAsia"/>
                <w:szCs w:val="24"/>
              </w:rPr>
              <w:t>X</w:t>
            </w:r>
          </w:p>
        </w:tc>
        <w:tc>
          <w:tcPr>
            <w:tcW w:w="283" w:type="dxa"/>
          </w:tcPr>
          <w:p w14:paraId="42031D5D" w14:textId="77777777" w:rsidR="0044619C" w:rsidRPr="009C7BAD" w:rsidRDefault="0044619C" w:rsidP="008B697A">
            <w:pPr>
              <w:pStyle w:val="afc"/>
              <w:jc w:val="center"/>
              <w:rPr>
                <w:rFonts w:ascii="標楷體" w:eastAsia="標楷體" w:hAnsi="標楷體"/>
                <w:szCs w:val="24"/>
              </w:rPr>
            </w:pPr>
            <w:r w:rsidRPr="009C7BAD">
              <w:rPr>
                <w:rFonts w:ascii="標楷體" w:eastAsia="標楷體" w:hAnsi="標楷體" w:hint="eastAsia"/>
                <w:szCs w:val="24"/>
              </w:rPr>
              <w:t>X</w:t>
            </w:r>
          </w:p>
        </w:tc>
        <w:tc>
          <w:tcPr>
            <w:tcW w:w="288" w:type="dxa"/>
          </w:tcPr>
          <w:p w14:paraId="0C8A45BD" w14:textId="77777777" w:rsidR="0044619C" w:rsidRPr="009C7BAD" w:rsidRDefault="0044619C" w:rsidP="008B697A">
            <w:pPr>
              <w:pStyle w:val="afc"/>
              <w:jc w:val="center"/>
              <w:rPr>
                <w:rFonts w:ascii="標楷體" w:eastAsia="標楷體" w:hAnsi="標楷體"/>
                <w:szCs w:val="24"/>
              </w:rPr>
            </w:pPr>
          </w:p>
        </w:tc>
      </w:tr>
      <w:tr w:rsidR="0044619C" w:rsidRPr="009C7BAD" w14:paraId="6EE135E9" w14:textId="77777777" w:rsidTr="00E65C3B">
        <w:trPr>
          <w:tblHeader/>
        </w:trPr>
        <w:tc>
          <w:tcPr>
            <w:tcW w:w="567" w:type="dxa"/>
          </w:tcPr>
          <w:p w14:paraId="7B80674D" w14:textId="77777777" w:rsidR="0044619C" w:rsidRPr="009C7BAD" w:rsidRDefault="0044619C" w:rsidP="00894D7B">
            <w:pPr>
              <w:pStyle w:val="afc"/>
              <w:numPr>
                <w:ilvl w:val="0"/>
                <w:numId w:val="6"/>
              </w:numPr>
              <w:ind w:left="254" w:hanging="254"/>
              <w:jc w:val="center"/>
              <w:rPr>
                <w:rFonts w:ascii="標楷體" w:eastAsia="標楷體" w:hAnsi="標楷體"/>
                <w:szCs w:val="24"/>
              </w:rPr>
            </w:pPr>
          </w:p>
        </w:tc>
        <w:tc>
          <w:tcPr>
            <w:tcW w:w="709" w:type="dxa"/>
          </w:tcPr>
          <w:p w14:paraId="0807F5DA" w14:textId="77777777" w:rsidR="0044619C" w:rsidRPr="009C7BAD" w:rsidRDefault="0044619C" w:rsidP="008B697A">
            <w:pPr>
              <w:pStyle w:val="afc"/>
              <w:rPr>
                <w:rFonts w:ascii="標楷體" w:eastAsia="標楷體" w:hAnsi="標楷體"/>
                <w:szCs w:val="24"/>
              </w:rPr>
            </w:pPr>
            <w:r w:rsidRPr="009C7BAD">
              <w:rPr>
                <w:rFonts w:ascii="標楷體" w:eastAsia="標楷體" w:hAnsi="標楷體"/>
                <w:szCs w:val="24"/>
              </w:rPr>
              <w:t>L6904</w:t>
            </w:r>
          </w:p>
        </w:tc>
        <w:tc>
          <w:tcPr>
            <w:tcW w:w="3827" w:type="dxa"/>
          </w:tcPr>
          <w:p w14:paraId="346F6FDB" w14:textId="77777777" w:rsidR="0044619C" w:rsidRPr="009C7BAD" w:rsidRDefault="0044619C" w:rsidP="008B697A">
            <w:pPr>
              <w:rPr>
                <w:rFonts w:ascii="標楷體" w:eastAsia="標楷體" w:hAnsi="標楷體"/>
              </w:rPr>
            </w:pPr>
            <w:r w:rsidRPr="009C7BAD">
              <w:rPr>
                <w:rFonts w:ascii="標楷體" w:eastAsia="標楷體" w:hAnsi="標楷體" w:hint="eastAsia"/>
              </w:rPr>
              <w:t>日結彙計查詢</w:t>
            </w:r>
          </w:p>
        </w:tc>
        <w:tc>
          <w:tcPr>
            <w:tcW w:w="284" w:type="dxa"/>
          </w:tcPr>
          <w:p w14:paraId="3222FF39" w14:textId="77777777" w:rsidR="0044619C" w:rsidRPr="009C7BAD" w:rsidRDefault="0044619C" w:rsidP="008B697A">
            <w:pPr>
              <w:pStyle w:val="afc"/>
              <w:jc w:val="center"/>
              <w:rPr>
                <w:rFonts w:ascii="標楷體" w:eastAsia="標楷體" w:hAnsi="標楷體"/>
                <w:szCs w:val="24"/>
              </w:rPr>
            </w:pPr>
            <w:r w:rsidRPr="009C7BAD">
              <w:rPr>
                <w:rFonts w:ascii="標楷體" w:eastAsia="標楷體" w:hAnsi="標楷體" w:hint="eastAsia"/>
                <w:szCs w:val="24"/>
              </w:rPr>
              <w:t>1</w:t>
            </w:r>
          </w:p>
        </w:tc>
        <w:tc>
          <w:tcPr>
            <w:tcW w:w="567" w:type="dxa"/>
          </w:tcPr>
          <w:p w14:paraId="03A5FF4F" w14:textId="77777777" w:rsidR="0044619C" w:rsidRPr="009C7BAD" w:rsidRDefault="0044619C" w:rsidP="008B697A">
            <w:pPr>
              <w:pStyle w:val="afc"/>
              <w:jc w:val="center"/>
              <w:rPr>
                <w:rFonts w:ascii="標楷體" w:eastAsia="標楷體" w:hAnsi="標楷體"/>
                <w:szCs w:val="24"/>
              </w:rPr>
            </w:pPr>
            <w:r w:rsidRPr="009C7BAD">
              <w:rPr>
                <w:rFonts w:ascii="標楷體" w:eastAsia="標楷體" w:hAnsi="標楷體"/>
                <w:szCs w:val="24"/>
              </w:rPr>
              <w:t>B</w:t>
            </w:r>
          </w:p>
        </w:tc>
        <w:tc>
          <w:tcPr>
            <w:tcW w:w="567" w:type="dxa"/>
          </w:tcPr>
          <w:p w14:paraId="124025C3" w14:textId="77777777" w:rsidR="0044619C" w:rsidRPr="009C7BAD" w:rsidRDefault="0044619C" w:rsidP="008B697A">
            <w:pPr>
              <w:pStyle w:val="afc"/>
              <w:jc w:val="center"/>
              <w:rPr>
                <w:rFonts w:ascii="標楷體" w:eastAsia="標楷體" w:hAnsi="標楷體"/>
                <w:szCs w:val="24"/>
              </w:rPr>
            </w:pPr>
            <w:r w:rsidRPr="009C7BAD">
              <w:rPr>
                <w:rFonts w:ascii="標楷體" w:eastAsia="標楷體" w:hAnsi="標楷體"/>
                <w:szCs w:val="24"/>
              </w:rPr>
              <w:t>X</w:t>
            </w:r>
          </w:p>
        </w:tc>
        <w:tc>
          <w:tcPr>
            <w:tcW w:w="850" w:type="dxa"/>
          </w:tcPr>
          <w:p w14:paraId="41F555D3" w14:textId="77777777" w:rsidR="0044619C" w:rsidRPr="009C7BAD" w:rsidRDefault="0044619C" w:rsidP="008B697A">
            <w:pPr>
              <w:pStyle w:val="afc"/>
              <w:jc w:val="center"/>
              <w:rPr>
                <w:rFonts w:ascii="標楷體" w:eastAsia="標楷體" w:hAnsi="標楷體"/>
                <w:szCs w:val="24"/>
              </w:rPr>
            </w:pPr>
          </w:p>
        </w:tc>
        <w:tc>
          <w:tcPr>
            <w:tcW w:w="567" w:type="dxa"/>
          </w:tcPr>
          <w:p w14:paraId="7BEA4B07" w14:textId="77777777" w:rsidR="0044619C" w:rsidRPr="009C7BAD" w:rsidRDefault="0044619C" w:rsidP="008B697A">
            <w:pPr>
              <w:pStyle w:val="afc"/>
              <w:jc w:val="center"/>
              <w:rPr>
                <w:rFonts w:ascii="標楷體" w:eastAsia="標楷體" w:hAnsi="標楷體"/>
                <w:szCs w:val="24"/>
              </w:rPr>
            </w:pPr>
            <w:r w:rsidRPr="009C7BAD">
              <w:rPr>
                <w:rFonts w:ascii="標楷體" w:eastAsia="標楷體" w:hAnsi="標楷體" w:hint="eastAsia"/>
                <w:szCs w:val="24"/>
              </w:rPr>
              <w:t>X</w:t>
            </w:r>
          </w:p>
        </w:tc>
        <w:tc>
          <w:tcPr>
            <w:tcW w:w="567" w:type="dxa"/>
          </w:tcPr>
          <w:p w14:paraId="664D4167" w14:textId="77777777" w:rsidR="0044619C" w:rsidRPr="009C7BAD" w:rsidRDefault="0044619C" w:rsidP="008B697A">
            <w:pPr>
              <w:pStyle w:val="afc"/>
              <w:jc w:val="center"/>
              <w:rPr>
                <w:rFonts w:ascii="標楷體" w:eastAsia="標楷體" w:hAnsi="標楷體"/>
                <w:szCs w:val="24"/>
              </w:rPr>
            </w:pPr>
            <w:r w:rsidRPr="009C7BAD">
              <w:rPr>
                <w:rFonts w:ascii="標楷體" w:eastAsia="標楷體" w:hAnsi="標楷體" w:hint="eastAsia"/>
                <w:szCs w:val="24"/>
              </w:rPr>
              <w:t>X</w:t>
            </w:r>
          </w:p>
        </w:tc>
        <w:tc>
          <w:tcPr>
            <w:tcW w:w="284" w:type="dxa"/>
          </w:tcPr>
          <w:p w14:paraId="3CD301FB" w14:textId="77777777" w:rsidR="0044619C" w:rsidRPr="009C7BAD" w:rsidRDefault="0044619C" w:rsidP="008B697A">
            <w:pPr>
              <w:pStyle w:val="afc"/>
              <w:jc w:val="center"/>
              <w:rPr>
                <w:rFonts w:ascii="標楷體" w:eastAsia="標楷體" w:hAnsi="標楷體"/>
                <w:szCs w:val="24"/>
              </w:rPr>
            </w:pPr>
            <w:r w:rsidRPr="009C7BAD">
              <w:rPr>
                <w:rFonts w:ascii="標楷體" w:eastAsia="標楷體" w:hAnsi="標楷體" w:hint="eastAsia"/>
                <w:szCs w:val="24"/>
              </w:rPr>
              <w:t>X</w:t>
            </w:r>
          </w:p>
        </w:tc>
        <w:tc>
          <w:tcPr>
            <w:tcW w:w="283" w:type="dxa"/>
          </w:tcPr>
          <w:p w14:paraId="05FFD3CD" w14:textId="77777777" w:rsidR="0044619C" w:rsidRPr="009C7BAD" w:rsidRDefault="0044619C" w:rsidP="008B697A">
            <w:pPr>
              <w:pStyle w:val="afc"/>
              <w:jc w:val="center"/>
              <w:rPr>
                <w:rFonts w:ascii="標楷體" w:eastAsia="標楷體" w:hAnsi="標楷體"/>
                <w:szCs w:val="24"/>
              </w:rPr>
            </w:pPr>
            <w:r w:rsidRPr="009C7BAD">
              <w:rPr>
                <w:rFonts w:ascii="標楷體" w:eastAsia="標楷體" w:hAnsi="標楷體" w:hint="eastAsia"/>
                <w:szCs w:val="24"/>
              </w:rPr>
              <w:t>X</w:t>
            </w:r>
          </w:p>
        </w:tc>
        <w:tc>
          <w:tcPr>
            <w:tcW w:w="288" w:type="dxa"/>
          </w:tcPr>
          <w:p w14:paraId="426D1C3D" w14:textId="77777777" w:rsidR="0044619C" w:rsidRPr="009C7BAD" w:rsidRDefault="0044619C" w:rsidP="008B697A">
            <w:pPr>
              <w:pStyle w:val="afc"/>
              <w:jc w:val="center"/>
              <w:rPr>
                <w:rFonts w:ascii="標楷體" w:eastAsia="標楷體" w:hAnsi="標楷體"/>
                <w:szCs w:val="24"/>
              </w:rPr>
            </w:pPr>
          </w:p>
        </w:tc>
      </w:tr>
      <w:tr w:rsidR="0044619C" w:rsidRPr="009C7BAD" w14:paraId="58052B30" w14:textId="77777777" w:rsidTr="00E65C3B">
        <w:trPr>
          <w:tblHeader/>
        </w:trPr>
        <w:tc>
          <w:tcPr>
            <w:tcW w:w="567" w:type="dxa"/>
          </w:tcPr>
          <w:p w14:paraId="50DE1F1C" w14:textId="77777777" w:rsidR="0044619C" w:rsidRPr="009C7BAD" w:rsidRDefault="0044619C" w:rsidP="00894D7B">
            <w:pPr>
              <w:pStyle w:val="afc"/>
              <w:numPr>
                <w:ilvl w:val="0"/>
                <w:numId w:val="6"/>
              </w:numPr>
              <w:ind w:left="254" w:hanging="254"/>
              <w:jc w:val="center"/>
              <w:rPr>
                <w:rFonts w:ascii="標楷體" w:eastAsia="標楷體" w:hAnsi="標楷體"/>
                <w:szCs w:val="24"/>
              </w:rPr>
            </w:pPr>
          </w:p>
        </w:tc>
        <w:tc>
          <w:tcPr>
            <w:tcW w:w="709" w:type="dxa"/>
          </w:tcPr>
          <w:p w14:paraId="745C4B90" w14:textId="77777777" w:rsidR="0044619C" w:rsidRPr="009C7BAD" w:rsidRDefault="0044619C" w:rsidP="008B697A">
            <w:pPr>
              <w:pStyle w:val="afc"/>
              <w:rPr>
                <w:rFonts w:ascii="標楷體" w:eastAsia="標楷體" w:hAnsi="標楷體"/>
                <w:szCs w:val="24"/>
              </w:rPr>
            </w:pPr>
            <w:r w:rsidRPr="009C7BAD">
              <w:rPr>
                <w:rFonts w:ascii="標楷體" w:eastAsia="標楷體" w:hAnsi="標楷體"/>
                <w:szCs w:val="24"/>
              </w:rPr>
              <w:t>L6905</w:t>
            </w:r>
          </w:p>
        </w:tc>
        <w:tc>
          <w:tcPr>
            <w:tcW w:w="3827" w:type="dxa"/>
          </w:tcPr>
          <w:p w14:paraId="13CBBDB7" w14:textId="77777777" w:rsidR="0044619C" w:rsidRPr="009C7BAD" w:rsidRDefault="0044619C" w:rsidP="008B697A">
            <w:pPr>
              <w:rPr>
                <w:rFonts w:ascii="標楷體" w:eastAsia="標楷體" w:hAnsi="標楷體"/>
              </w:rPr>
            </w:pPr>
            <w:r w:rsidRPr="009C7BAD">
              <w:rPr>
                <w:rFonts w:ascii="標楷體" w:eastAsia="標楷體" w:hAnsi="標楷體" w:hint="eastAsia"/>
              </w:rPr>
              <w:t>日結明細查詢</w:t>
            </w:r>
          </w:p>
        </w:tc>
        <w:tc>
          <w:tcPr>
            <w:tcW w:w="284" w:type="dxa"/>
          </w:tcPr>
          <w:p w14:paraId="0A39C643" w14:textId="77777777" w:rsidR="0044619C" w:rsidRPr="009C7BAD" w:rsidRDefault="0044619C" w:rsidP="008B697A">
            <w:pPr>
              <w:pStyle w:val="afc"/>
              <w:jc w:val="center"/>
              <w:rPr>
                <w:rFonts w:ascii="標楷體" w:eastAsia="標楷體" w:hAnsi="標楷體"/>
                <w:szCs w:val="24"/>
              </w:rPr>
            </w:pPr>
            <w:r w:rsidRPr="009C7BAD">
              <w:rPr>
                <w:rFonts w:ascii="標楷體" w:eastAsia="標楷體" w:hAnsi="標楷體" w:hint="eastAsia"/>
                <w:szCs w:val="24"/>
              </w:rPr>
              <w:t>1</w:t>
            </w:r>
          </w:p>
        </w:tc>
        <w:tc>
          <w:tcPr>
            <w:tcW w:w="567" w:type="dxa"/>
          </w:tcPr>
          <w:p w14:paraId="6577B554" w14:textId="77777777" w:rsidR="0044619C" w:rsidRPr="009C7BAD" w:rsidRDefault="0044619C" w:rsidP="008B697A">
            <w:pPr>
              <w:pStyle w:val="afc"/>
              <w:jc w:val="center"/>
              <w:rPr>
                <w:rFonts w:ascii="標楷體" w:eastAsia="標楷體" w:hAnsi="標楷體"/>
                <w:szCs w:val="24"/>
              </w:rPr>
            </w:pPr>
            <w:r w:rsidRPr="009C7BAD">
              <w:rPr>
                <w:rFonts w:ascii="標楷體" w:eastAsia="標楷體" w:hAnsi="標楷體"/>
                <w:szCs w:val="24"/>
              </w:rPr>
              <w:t>B</w:t>
            </w:r>
          </w:p>
        </w:tc>
        <w:tc>
          <w:tcPr>
            <w:tcW w:w="567" w:type="dxa"/>
          </w:tcPr>
          <w:p w14:paraId="3C74522C" w14:textId="77777777" w:rsidR="0044619C" w:rsidRPr="009C7BAD" w:rsidRDefault="0044619C" w:rsidP="008B697A">
            <w:pPr>
              <w:pStyle w:val="afc"/>
              <w:jc w:val="center"/>
              <w:rPr>
                <w:rFonts w:ascii="標楷體" w:eastAsia="標楷體" w:hAnsi="標楷體"/>
                <w:szCs w:val="24"/>
              </w:rPr>
            </w:pPr>
            <w:r w:rsidRPr="009C7BAD">
              <w:rPr>
                <w:rFonts w:ascii="標楷體" w:eastAsia="標楷體" w:hAnsi="標楷體"/>
                <w:szCs w:val="24"/>
              </w:rPr>
              <w:t>X</w:t>
            </w:r>
          </w:p>
        </w:tc>
        <w:tc>
          <w:tcPr>
            <w:tcW w:w="850" w:type="dxa"/>
          </w:tcPr>
          <w:p w14:paraId="55814916" w14:textId="77777777" w:rsidR="0044619C" w:rsidRPr="009C7BAD" w:rsidRDefault="0044619C" w:rsidP="008B697A">
            <w:pPr>
              <w:pStyle w:val="afc"/>
              <w:jc w:val="center"/>
              <w:rPr>
                <w:rFonts w:ascii="標楷體" w:eastAsia="標楷體" w:hAnsi="標楷體"/>
                <w:szCs w:val="24"/>
              </w:rPr>
            </w:pPr>
          </w:p>
        </w:tc>
        <w:tc>
          <w:tcPr>
            <w:tcW w:w="567" w:type="dxa"/>
          </w:tcPr>
          <w:p w14:paraId="5BDDA86F" w14:textId="77777777" w:rsidR="0044619C" w:rsidRPr="009C7BAD" w:rsidRDefault="0044619C" w:rsidP="008B697A">
            <w:pPr>
              <w:pStyle w:val="afc"/>
              <w:jc w:val="center"/>
              <w:rPr>
                <w:rFonts w:ascii="標楷體" w:eastAsia="標楷體" w:hAnsi="標楷體"/>
                <w:szCs w:val="24"/>
              </w:rPr>
            </w:pPr>
            <w:r w:rsidRPr="009C7BAD">
              <w:rPr>
                <w:rFonts w:ascii="標楷體" w:eastAsia="標楷體" w:hAnsi="標楷體" w:hint="eastAsia"/>
                <w:szCs w:val="24"/>
              </w:rPr>
              <w:t>X</w:t>
            </w:r>
          </w:p>
        </w:tc>
        <w:tc>
          <w:tcPr>
            <w:tcW w:w="567" w:type="dxa"/>
          </w:tcPr>
          <w:p w14:paraId="61938330" w14:textId="77777777" w:rsidR="0044619C" w:rsidRPr="009C7BAD" w:rsidRDefault="0044619C" w:rsidP="008B697A">
            <w:pPr>
              <w:pStyle w:val="afc"/>
              <w:jc w:val="center"/>
              <w:rPr>
                <w:rFonts w:ascii="標楷體" w:eastAsia="標楷體" w:hAnsi="標楷體"/>
                <w:szCs w:val="24"/>
              </w:rPr>
            </w:pPr>
            <w:r w:rsidRPr="009C7BAD">
              <w:rPr>
                <w:rFonts w:ascii="標楷體" w:eastAsia="標楷體" w:hAnsi="標楷體" w:hint="eastAsia"/>
                <w:szCs w:val="24"/>
              </w:rPr>
              <w:t>X</w:t>
            </w:r>
          </w:p>
        </w:tc>
        <w:tc>
          <w:tcPr>
            <w:tcW w:w="284" w:type="dxa"/>
          </w:tcPr>
          <w:p w14:paraId="731CB29C" w14:textId="77777777" w:rsidR="0044619C" w:rsidRPr="009C7BAD" w:rsidRDefault="0044619C" w:rsidP="008B697A">
            <w:pPr>
              <w:pStyle w:val="afc"/>
              <w:jc w:val="center"/>
              <w:rPr>
                <w:rFonts w:ascii="標楷體" w:eastAsia="標楷體" w:hAnsi="標楷體"/>
                <w:szCs w:val="24"/>
              </w:rPr>
            </w:pPr>
            <w:r w:rsidRPr="009C7BAD">
              <w:rPr>
                <w:rFonts w:ascii="標楷體" w:eastAsia="標楷體" w:hAnsi="標楷體" w:hint="eastAsia"/>
                <w:szCs w:val="24"/>
              </w:rPr>
              <w:t>X</w:t>
            </w:r>
          </w:p>
        </w:tc>
        <w:tc>
          <w:tcPr>
            <w:tcW w:w="283" w:type="dxa"/>
          </w:tcPr>
          <w:p w14:paraId="2EFCF346" w14:textId="77777777" w:rsidR="0044619C" w:rsidRPr="009C7BAD" w:rsidRDefault="0044619C" w:rsidP="008B697A">
            <w:pPr>
              <w:pStyle w:val="afc"/>
              <w:jc w:val="center"/>
              <w:rPr>
                <w:rFonts w:ascii="標楷體" w:eastAsia="標楷體" w:hAnsi="標楷體"/>
                <w:szCs w:val="24"/>
              </w:rPr>
            </w:pPr>
            <w:r w:rsidRPr="009C7BAD">
              <w:rPr>
                <w:rFonts w:ascii="標楷體" w:eastAsia="標楷體" w:hAnsi="標楷體" w:hint="eastAsia"/>
                <w:szCs w:val="24"/>
              </w:rPr>
              <w:t>X</w:t>
            </w:r>
          </w:p>
        </w:tc>
        <w:tc>
          <w:tcPr>
            <w:tcW w:w="288" w:type="dxa"/>
          </w:tcPr>
          <w:p w14:paraId="390D8DC9" w14:textId="77777777" w:rsidR="0044619C" w:rsidRPr="009C7BAD" w:rsidRDefault="0044619C" w:rsidP="008B697A">
            <w:pPr>
              <w:pStyle w:val="afc"/>
              <w:jc w:val="center"/>
              <w:rPr>
                <w:rFonts w:ascii="標楷體" w:eastAsia="標楷體" w:hAnsi="標楷體"/>
                <w:szCs w:val="24"/>
              </w:rPr>
            </w:pPr>
          </w:p>
        </w:tc>
      </w:tr>
      <w:tr w:rsidR="0044619C" w:rsidRPr="009C7BAD" w14:paraId="5F064487" w14:textId="77777777" w:rsidTr="00E65C3B">
        <w:trPr>
          <w:tblHeader/>
        </w:trPr>
        <w:tc>
          <w:tcPr>
            <w:tcW w:w="567" w:type="dxa"/>
          </w:tcPr>
          <w:p w14:paraId="5956C21A" w14:textId="77777777" w:rsidR="0044619C" w:rsidRPr="009C7BAD" w:rsidRDefault="0044619C" w:rsidP="00894D7B">
            <w:pPr>
              <w:pStyle w:val="afc"/>
              <w:numPr>
                <w:ilvl w:val="0"/>
                <w:numId w:val="6"/>
              </w:numPr>
              <w:ind w:left="254" w:hanging="254"/>
              <w:jc w:val="center"/>
              <w:rPr>
                <w:rFonts w:ascii="標楷體" w:eastAsia="標楷體" w:hAnsi="標楷體"/>
                <w:szCs w:val="24"/>
              </w:rPr>
            </w:pPr>
          </w:p>
        </w:tc>
        <w:tc>
          <w:tcPr>
            <w:tcW w:w="709" w:type="dxa"/>
          </w:tcPr>
          <w:p w14:paraId="70614E56" w14:textId="77777777" w:rsidR="0044619C" w:rsidRPr="009C7BAD" w:rsidRDefault="0044619C" w:rsidP="008B697A">
            <w:pPr>
              <w:pStyle w:val="afc"/>
              <w:rPr>
                <w:rFonts w:ascii="標楷體" w:eastAsia="標楷體" w:hAnsi="標楷體"/>
                <w:szCs w:val="24"/>
              </w:rPr>
            </w:pPr>
            <w:r w:rsidRPr="009C7BAD">
              <w:rPr>
                <w:rFonts w:ascii="標楷體" w:eastAsia="標楷體" w:hAnsi="標楷體"/>
                <w:szCs w:val="24"/>
              </w:rPr>
              <w:t>L6906</w:t>
            </w:r>
          </w:p>
        </w:tc>
        <w:tc>
          <w:tcPr>
            <w:tcW w:w="3827" w:type="dxa"/>
          </w:tcPr>
          <w:p w14:paraId="600732D9" w14:textId="77777777" w:rsidR="0044619C" w:rsidRPr="009C7BAD" w:rsidRDefault="0044619C" w:rsidP="008B697A">
            <w:pPr>
              <w:rPr>
                <w:rFonts w:ascii="標楷體" w:eastAsia="標楷體" w:hAnsi="標楷體"/>
              </w:rPr>
            </w:pPr>
            <w:r w:rsidRPr="009C7BAD">
              <w:rPr>
                <w:rFonts w:ascii="標楷體" w:eastAsia="標楷體" w:hAnsi="標楷體" w:hint="eastAsia"/>
              </w:rPr>
              <w:t>會計分錄查詢</w:t>
            </w:r>
          </w:p>
        </w:tc>
        <w:tc>
          <w:tcPr>
            <w:tcW w:w="284" w:type="dxa"/>
          </w:tcPr>
          <w:p w14:paraId="0F36A78B" w14:textId="77777777" w:rsidR="0044619C" w:rsidRPr="009C7BAD" w:rsidRDefault="0044619C" w:rsidP="008B697A">
            <w:pPr>
              <w:pStyle w:val="afc"/>
              <w:jc w:val="center"/>
              <w:rPr>
                <w:rFonts w:ascii="標楷體" w:eastAsia="標楷體" w:hAnsi="標楷體"/>
                <w:szCs w:val="24"/>
              </w:rPr>
            </w:pPr>
            <w:r w:rsidRPr="009C7BAD">
              <w:rPr>
                <w:rFonts w:ascii="標楷體" w:eastAsia="標楷體" w:hAnsi="標楷體" w:hint="eastAsia"/>
                <w:szCs w:val="24"/>
              </w:rPr>
              <w:t>1</w:t>
            </w:r>
          </w:p>
        </w:tc>
        <w:tc>
          <w:tcPr>
            <w:tcW w:w="567" w:type="dxa"/>
          </w:tcPr>
          <w:p w14:paraId="3EC64AE0" w14:textId="77777777" w:rsidR="0044619C" w:rsidRPr="009C7BAD" w:rsidRDefault="0044619C" w:rsidP="008B697A">
            <w:pPr>
              <w:pStyle w:val="afc"/>
              <w:jc w:val="center"/>
              <w:rPr>
                <w:rFonts w:ascii="標楷體" w:eastAsia="標楷體" w:hAnsi="標楷體"/>
                <w:szCs w:val="24"/>
              </w:rPr>
            </w:pPr>
            <w:r w:rsidRPr="009C7BAD">
              <w:rPr>
                <w:rFonts w:ascii="標楷體" w:eastAsia="標楷體" w:hAnsi="標楷體"/>
                <w:szCs w:val="24"/>
              </w:rPr>
              <w:t>B</w:t>
            </w:r>
          </w:p>
        </w:tc>
        <w:tc>
          <w:tcPr>
            <w:tcW w:w="567" w:type="dxa"/>
          </w:tcPr>
          <w:p w14:paraId="583342DF" w14:textId="77777777" w:rsidR="0044619C" w:rsidRPr="009C7BAD" w:rsidRDefault="0044619C" w:rsidP="008B697A">
            <w:pPr>
              <w:pStyle w:val="afc"/>
              <w:jc w:val="center"/>
              <w:rPr>
                <w:rFonts w:ascii="標楷體" w:eastAsia="標楷體" w:hAnsi="標楷體"/>
                <w:szCs w:val="24"/>
              </w:rPr>
            </w:pPr>
            <w:r w:rsidRPr="009C7BAD">
              <w:rPr>
                <w:rFonts w:ascii="標楷體" w:eastAsia="標楷體" w:hAnsi="標楷體"/>
                <w:szCs w:val="24"/>
              </w:rPr>
              <w:t>X</w:t>
            </w:r>
          </w:p>
        </w:tc>
        <w:tc>
          <w:tcPr>
            <w:tcW w:w="850" w:type="dxa"/>
          </w:tcPr>
          <w:p w14:paraId="41995A80" w14:textId="77777777" w:rsidR="0044619C" w:rsidRPr="009C7BAD" w:rsidRDefault="0044619C" w:rsidP="008B697A">
            <w:pPr>
              <w:pStyle w:val="afc"/>
              <w:jc w:val="center"/>
              <w:rPr>
                <w:rFonts w:ascii="標楷體" w:eastAsia="標楷體" w:hAnsi="標楷體"/>
                <w:szCs w:val="24"/>
              </w:rPr>
            </w:pPr>
          </w:p>
        </w:tc>
        <w:tc>
          <w:tcPr>
            <w:tcW w:w="567" w:type="dxa"/>
          </w:tcPr>
          <w:p w14:paraId="3331B326" w14:textId="77777777" w:rsidR="0044619C" w:rsidRPr="009C7BAD" w:rsidRDefault="0044619C" w:rsidP="008B697A">
            <w:pPr>
              <w:pStyle w:val="afc"/>
              <w:jc w:val="center"/>
              <w:rPr>
                <w:rFonts w:ascii="標楷體" w:eastAsia="標楷體" w:hAnsi="標楷體"/>
                <w:szCs w:val="24"/>
              </w:rPr>
            </w:pPr>
            <w:r w:rsidRPr="009C7BAD">
              <w:rPr>
                <w:rFonts w:ascii="標楷體" w:eastAsia="標楷體" w:hAnsi="標楷體" w:hint="eastAsia"/>
                <w:szCs w:val="24"/>
              </w:rPr>
              <w:t>X</w:t>
            </w:r>
          </w:p>
        </w:tc>
        <w:tc>
          <w:tcPr>
            <w:tcW w:w="567" w:type="dxa"/>
          </w:tcPr>
          <w:p w14:paraId="14B279B2" w14:textId="77777777" w:rsidR="0044619C" w:rsidRPr="009C7BAD" w:rsidRDefault="0044619C" w:rsidP="008B697A">
            <w:pPr>
              <w:pStyle w:val="afc"/>
              <w:jc w:val="center"/>
              <w:rPr>
                <w:rFonts w:ascii="標楷體" w:eastAsia="標楷體" w:hAnsi="標楷體"/>
                <w:szCs w:val="24"/>
              </w:rPr>
            </w:pPr>
            <w:r w:rsidRPr="009C7BAD">
              <w:rPr>
                <w:rFonts w:ascii="標楷體" w:eastAsia="標楷體" w:hAnsi="標楷體" w:hint="eastAsia"/>
                <w:szCs w:val="24"/>
              </w:rPr>
              <w:t>X</w:t>
            </w:r>
          </w:p>
        </w:tc>
        <w:tc>
          <w:tcPr>
            <w:tcW w:w="284" w:type="dxa"/>
          </w:tcPr>
          <w:p w14:paraId="1DF360AE" w14:textId="77777777" w:rsidR="0044619C" w:rsidRPr="009C7BAD" w:rsidRDefault="0044619C" w:rsidP="008B697A">
            <w:pPr>
              <w:pStyle w:val="afc"/>
              <w:jc w:val="center"/>
              <w:rPr>
                <w:rFonts w:ascii="標楷體" w:eastAsia="標楷體" w:hAnsi="標楷體"/>
                <w:szCs w:val="24"/>
              </w:rPr>
            </w:pPr>
            <w:r w:rsidRPr="009C7BAD">
              <w:rPr>
                <w:rFonts w:ascii="標楷體" w:eastAsia="標楷體" w:hAnsi="標楷體" w:hint="eastAsia"/>
                <w:szCs w:val="24"/>
              </w:rPr>
              <w:t>X</w:t>
            </w:r>
          </w:p>
        </w:tc>
        <w:tc>
          <w:tcPr>
            <w:tcW w:w="283" w:type="dxa"/>
          </w:tcPr>
          <w:p w14:paraId="1CD0C3D6" w14:textId="77777777" w:rsidR="0044619C" w:rsidRPr="009C7BAD" w:rsidRDefault="0044619C" w:rsidP="008B697A">
            <w:pPr>
              <w:pStyle w:val="afc"/>
              <w:jc w:val="center"/>
              <w:rPr>
                <w:rFonts w:ascii="標楷體" w:eastAsia="標楷體" w:hAnsi="標楷體"/>
                <w:szCs w:val="24"/>
              </w:rPr>
            </w:pPr>
            <w:r w:rsidRPr="009C7BAD">
              <w:rPr>
                <w:rFonts w:ascii="標楷體" w:eastAsia="標楷體" w:hAnsi="標楷體" w:hint="eastAsia"/>
                <w:szCs w:val="24"/>
              </w:rPr>
              <w:t>X</w:t>
            </w:r>
          </w:p>
        </w:tc>
        <w:tc>
          <w:tcPr>
            <w:tcW w:w="288" w:type="dxa"/>
          </w:tcPr>
          <w:p w14:paraId="0FF5AD4E" w14:textId="77777777" w:rsidR="0044619C" w:rsidRPr="009C7BAD" w:rsidRDefault="0044619C" w:rsidP="008B697A">
            <w:pPr>
              <w:pStyle w:val="afc"/>
              <w:jc w:val="center"/>
              <w:rPr>
                <w:rFonts w:ascii="標楷體" w:eastAsia="標楷體" w:hAnsi="標楷體"/>
                <w:szCs w:val="24"/>
              </w:rPr>
            </w:pPr>
          </w:p>
        </w:tc>
      </w:tr>
      <w:tr w:rsidR="0044619C" w:rsidRPr="009C7BAD" w14:paraId="0A908615" w14:textId="77777777" w:rsidTr="00E65C3B">
        <w:trPr>
          <w:tblHeader/>
        </w:trPr>
        <w:tc>
          <w:tcPr>
            <w:tcW w:w="567" w:type="dxa"/>
          </w:tcPr>
          <w:p w14:paraId="0E7FDBEB" w14:textId="77777777" w:rsidR="0044619C" w:rsidRPr="009C7BAD" w:rsidRDefault="0044619C" w:rsidP="00894D7B">
            <w:pPr>
              <w:pStyle w:val="afc"/>
              <w:numPr>
                <w:ilvl w:val="0"/>
                <w:numId w:val="6"/>
              </w:numPr>
              <w:ind w:left="254" w:hanging="254"/>
              <w:jc w:val="center"/>
              <w:rPr>
                <w:rFonts w:ascii="標楷體" w:eastAsia="標楷體" w:hAnsi="標楷體"/>
                <w:szCs w:val="24"/>
              </w:rPr>
            </w:pPr>
          </w:p>
        </w:tc>
        <w:tc>
          <w:tcPr>
            <w:tcW w:w="709" w:type="dxa"/>
          </w:tcPr>
          <w:p w14:paraId="5A2476EC" w14:textId="77777777" w:rsidR="0044619C" w:rsidRPr="009C7BAD" w:rsidRDefault="0044619C" w:rsidP="008B697A">
            <w:pPr>
              <w:pStyle w:val="afc"/>
              <w:rPr>
                <w:rFonts w:ascii="標楷體" w:eastAsia="標楷體" w:hAnsi="標楷體"/>
                <w:szCs w:val="24"/>
              </w:rPr>
            </w:pPr>
            <w:r w:rsidRPr="009C7BAD">
              <w:rPr>
                <w:rFonts w:ascii="標楷體" w:eastAsia="標楷體" w:hAnsi="標楷體"/>
                <w:szCs w:val="24"/>
              </w:rPr>
              <w:t>L6907</w:t>
            </w:r>
          </w:p>
        </w:tc>
        <w:tc>
          <w:tcPr>
            <w:tcW w:w="3827" w:type="dxa"/>
            <w:vAlign w:val="center"/>
          </w:tcPr>
          <w:p w14:paraId="43F3308C" w14:textId="77777777" w:rsidR="0044619C" w:rsidRPr="009C7BAD" w:rsidRDefault="0044619C" w:rsidP="008B697A">
            <w:pPr>
              <w:snapToGrid w:val="0"/>
              <w:spacing w:line="240" w:lineRule="atLeast"/>
              <w:rPr>
                <w:rFonts w:ascii="標楷體" w:eastAsia="標楷體" w:hAnsi="標楷體"/>
              </w:rPr>
            </w:pPr>
            <w:r w:rsidRPr="009C7BAD">
              <w:rPr>
                <w:rFonts w:ascii="標楷體" w:eastAsia="標楷體" w:hAnsi="標楷體" w:hint="eastAsia"/>
              </w:rPr>
              <w:t>未銷帳餘額明細查詢</w:t>
            </w:r>
          </w:p>
        </w:tc>
        <w:tc>
          <w:tcPr>
            <w:tcW w:w="284" w:type="dxa"/>
          </w:tcPr>
          <w:p w14:paraId="639A4B84" w14:textId="77777777" w:rsidR="0044619C" w:rsidRPr="009C7BAD" w:rsidRDefault="0044619C" w:rsidP="008B697A">
            <w:pPr>
              <w:pStyle w:val="afc"/>
              <w:jc w:val="center"/>
              <w:rPr>
                <w:rFonts w:ascii="標楷體" w:eastAsia="標楷體" w:hAnsi="標楷體"/>
                <w:szCs w:val="24"/>
              </w:rPr>
            </w:pPr>
            <w:r w:rsidRPr="009C7BAD">
              <w:rPr>
                <w:rFonts w:ascii="標楷體" w:eastAsia="標楷體" w:hAnsi="標楷體" w:hint="eastAsia"/>
                <w:szCs w:val="24"/>
              </w:rPr>
              <w:t>1</w:t>
            </w:r>
          </w:p>
        </w:tc>
        <w:tc>
          <w:tcPr>
            <w:tcW w:w="567" w:type="dxa"/>
          </w:tcPr>
          <w:p w14:paraId="314FECEF" w14:textId="77777777" w:rsidR="0044619C" w:rsidRPr="009C7BAD" w:rsidRDefault="0044619C" w:rsidP="008B697A">
            <w:pPr>
              <w:pStyle w:val="afc"/>
              <w:jc w:val="center"/>
              <w:rPr>
                <w:rFonts w:ascii="標楷體" w:eastAsia="標楷體" w:hAnsi="標楷體"/>
                <w:szCs w:val="24"/>
              </w:rPr>
            </w:pPr>
            <w:r w:rsidRPr="009C7BAD">
              <w:rPr>
                <w:rFonts w:ascii="標楷體" w:eastAsia="標楷體" w:hAnsi="標楷體"/>
                <w:szCs w:val="24"/>
              </w:rPr>
              <w:t>B</w:t>
            </w:r>
          </w:p>
        </w:tc>
        <w:tc>
          <w:tcPr>
            <w:tcW w:w="567" w:type="dxa"/>
          </w:tcPr>
          <w:p w14:paraId="62414877" w14:textId="77777777" w:rsidR="0044619C" w:rsidRPr="009C7BAD" w:rsidRDefault="0044619C" w:rsidP="008B697A">
            <w:pPr>
              <w:pStyle w:val="afc"/>
              <w:jc w:val="center"/>
              <w:rPr>
                <w:rFonts w:ascii="標楷體" w:eastAsia="標楷體" w:hAnsi="標楷體"/>
                <w:szCs w:val="24"/>
              </w:rPr>
            </w:pPr>
            <w:r w:rsidRPr="009C7BAD">
              <w:rPr>
                <w:rFonts w:ascii="標楷體" w:eastAsia="標楷體" w:hAnsi="標楷體"/>
                <w:szCs w:val="24"/>
              </w:rPr>
              <w:t>X</w:t>
            </w:r>
          </w:p>
        </w:tc>
        <w:tc>
          <w:tcPr>
            <w:tcW w:w="850" w:type="dxa"/>
          </w:tcPr>
          <w:p w14:paraId="7D85ED8B" w14:textId="77777777" w:rsidR="0044619C" w:rsidRPr="009C7BAD" w:rsidRDefault="0044619C" w:rsidP="008B697A">
            <w:pPr>
              <w:pStyle w:val="afc"/>
              <w:jc w:val="center"/>
              <w:rPr>
                <w:rFonts w:ascii="標楷體" w:eastAsia="標楷體" w:hAnsi="標楷體"/>
                <w:szCs w:val="24"/>
              </w:rPr>
            </w:pPr>
          </w:p>
        </w:tc>
        <w:tc>
          <w:tcPr>
            <w:tcW w:w="567" w:type="dxa"/>
          </w:tcPr>
          <w:p w14:paraId="15F6F86B" w14:textId="77777777" w:rsidR="0044619C" w:rsidRPr="009C7BAD" w:rsidRDefault="0044619C" w:rsidP="008B697A">
            <w:pPr>
              <w:pStyle w:val="afc"/>
              <w:jc w:val="center"/>
              <w:rPr>
                <w:rFonts w:ascii="標楷體" w:eastAsia="標楷體" w:hAnsi="標楷體"/>
                <w:szCs w:val="24"/>
              </w:rPr>
            </w:pPr>
            <w:r w:rsidRPr="009C7BAD">
              <w:rPr>
                <w:rFonts w:ascii="標楷體" w:eastAsia="標楷體" w:hAnsi="標楷體" w:hint="eastAsia"/>
                <w:szCs w:val="24"/>
              </w:rPr>
              <w:t>X</w:t>
            </w:r>
          </w:p>
        </w:tc>
        <w:tc>
          <w:tcPr>
            <w:tcW w:w="567" w:type="dxa"/>
          </w:tcPr>
          <w:p w14:paraId="3EA4CB5B" w14:textId="77777777" w:rsidR="0044619C" w:rsidRPr="009C7BAD" w:rsidRDefault="0044619C" w:rsidP="008B697A">
            <w:pPr>
              <w:pStyle w:val="afc"/>
              <w:jc w:val="center"/>
              <w:rPr>
                <w:rFonts w:ascii="標楷體" w:eastAsia="標楷體" w:hAnsi="標楷體"/>
                <w:szCs w:val="24"/>
              </w:rPr>
            </w:pPr>
            <w:r w:rsidRPr="009C7BAD">
              <w:rPr>
                <w:rFonts w:ascii="標楷體" w:eastAsia="標楷體" w:hAnsi="標楷體" w:hint="eastAsia"/>
                <w:szCs w:val="24"/>
              </w:rPr>
              <w:t>X</w:t>
            </w:r>
          </w:p>
        </w:tc>
        <w:tc>
          <w:tcPr>
            <w:tcW w:w="284" w:type="dxa"/>
          </w:tcPr>
          <w:p w14:paraId="531A3B86" w14:textId="77777777" w:rsidR="0044619C" w:rsidRPr="009C7BAD" w:rsidRDefault="0044619C" w:rsidP="008B697A">
            <w:pPr>
              <w:pStyle w:val="afc"/>
              <w:jc w:val="center"/>
              <w:rPr>
                <w:rFonts w:ascii="標楷體" w:eastAsia="標楷體" w:hAnsi="標楷體"/>
                <w:szCs w:val="24"/>
              </w:rPr>
            </w:pPr>
            <w:r w:rsidRPr="009C7BAD">
              <w:rPr>
                <w:rFonts w:ascii="標楷體" w:eastAsia="標楷體" w:hAnsi="標楷體" w:hint="eastAsia"/>
                <w:szCs w:val="24"/>
              </w:rPr>
              <w:t>X</w:t>
            </w:r>
          </w:p>
        </w:tc>
        <w:tc>
          <w:tcPr>
            <w:tcW w:w="283" w:type="dxa"/>
          </w:tcPr>
          <w:p w14:paraId="306A58E0" w14:textId="77777777" w:rsidR="0044619C" w:rsidRPr="009C7BAD" w:rsidRDefault="0044619C" w:rsidP="008B697A">
            <w:pPr>
              <w:pStyle w:val="afc"/>
              <w:jc w:val="center"/>
              <w:rPr>
                <w:rFonts w:ascii="標楷體" w:eastAsia="標楷體" w:hAnsi="標楷體"/>
                <w:szCs w:val="24"/>
              </w:rPr>
            </w:pPr>
            <w:r w:rsidRPr="009C7BAD">
              <w:rPr>
                <w:rFonts w:ascii="標楷體" w:eastAsia="標楷體" w:hAnsi="標楷體" w:hint="eastAsia"/>
                <w:szCs w:val="24"/>
              </w:rPr>
              <w:t>X</w:t>
            </w:r>
          </w:p>
        </w:tc>
        <w:tc>
          <w:tcPr>
            <w:tcW w:w="288" w:type="dxa"/>
          </w:tcPr>
          <w:p w14:paraId="7AE05101" w14:textId="77777777" w:rsidR="0044619C" w:rsidRPr="009C7BAD" w:rsidRDefault="0044619C" w:rsidP="008B697A">
            <w:pPr>
              <w:pStyle w:val="afc"/>
              <w:jc w:val="center"/>
              <w:rPr>
                <w:rFonts w:ascii="標楷體" w:eastAsia="標楷體" w:hAnsi="標楷體"/>
                <w:szCs w:val="24"/>
              </w:rPr>
            </w:pPr>
          </w:p>
        </w:tc>
      </w:tr>
      <w:tr w:rsidR="0044619C" w:rsidRPr="009C7BAD" w14:paraId="5988589C" w14:textId="77777777" w:rsidTr="00E65C3B">
        <w:trPr>
          <w:tblHeader/>
        </w:trPr>
        <w:tc>
          <w:tcPr>
            <w:tcW w:w="567" w:type="dxa"/>
          </w:tcPr>
          <w:p w14:paraId="65748AB3" w14:textId="77777777" w:rsidR="0044619C" w:rsidRPr="009C7BAD" w:rsidRDefault="0044619C" w:rsidP="00894D7B">
            <w:pPr>
              <w:pStyle w:val="afc"/>
              <w:numPr>
                <w:ilvl w:val="0"/>
                <w:numId w:val="6"/>
              </w:numPr>
              <w:ind w:left="254" w:hanging="254"/>
              <w:jc w:val="center"/>
              <w:rPr>
                <w:rFonts w:ascii="標楷體" w:eastAsia="標楷體" w:hAnsi="標楷體"/>
                <w:szCs w:val="24"/>
              </w:rPr>
            </w:pPr>
          </w:p>
        </w:tc>
        <w:tc>
          <w:tcPr>
            <w:tcW w:w="709" w:type="dxa"/>
          </w:tcPr>
          <w:p w14:paraId="42F9E246" w14:textId="77777777" w:rsidR="0044619C" w:rsidRPr="009C7BAD" w:rsidRDefault="0044619C" w:rsidP="008B697A">
            <w:pPr>
              <w:pStyle w:val="afc"/>
              <w:rPr>
                <w:rFonts w:ascii="標楷體" w:eastAsia="標楷體" w:hAnsi="標楷體"/>
                <w:szCs w:val="24"/>
              </w:rPr>
            </w:pPr>
            <w:r w:rsidRPr="009C7BAD">
              <w:rPr>
                <w:rFonts w:ascii="標楷體" w:eastAsia="標楷體" w:hAnsi="標楷體"/>
                <w:szCs w:val="24"/>
              </w:rPr>
              <w:t>L6908</w:t>
            </w:r>
          </w:p>
        </w:tc>
        <w:tc>
          <w:tcPr>
            <w:tcW w:w="3827" w:type="dxa"/>
            <w:vAlign w:val="center"/>
          </w:tcPr>
          <w:p w14:paraId="076A6AD4" w14:textId="77777777" w:rsidR="0044619C" w:rsidRPr="009C7BAD" w:rsidRDefault="0044619C" w:rsidP="008B697A">
            <w:pPr>
              <w:snapToGrid w:val="0"/>
              <w:spacing w:line="240" w:lineRule="atLeast"/>
              <w:rPr>
                <w:rFonts w:ascii="標楷體" w:eastAsia="標楷體" w:hAnsi="標楷體"/>
              </w:rPr>
            </w:pPr>
            <w:r w:rsidRPr="009C7BAD">
              <w:rPr>
                <w:rFonts w:ascii="標楷體" w:eastAsia="標楷體" w:hAnsi="標楷體" w:hint="eastAsia"/>
              </w:rPr>
              <w:t>銷帳歷史明細查詢</w:t>
            </w:r>
          </w:p>
        </w:tc>
        <w:tc>
          <w:tcPr>
            <w:tcW w:w="284" w:type="dxa"/>
          </w:tcPr>
          <w:p w14:paraId="189100DD" w14:textId="77777777" w:rsidR="0044619C" w:rsidRPr="009C7BAD" w:rsidRDefault="0044619C" w:rsidP="008B697A">
            <w:pPr>
              <w:pStyle w:val="afc"/>
              <w:jc w:val="center"/>
              <w:rPr>
                <w:rFonts w:ascii="標楷體" w:eastAsia="標楷體" w:hAnsi="標楷體"/>
                <w:szCs w:val="24"/>
              </w:rPr>
            </w:pPr>
            <w:r w:rsidRPr="009C7BAD">
              <w:rPr>
                <w:rFonts w:ascii="標楷體" w:eastAsia="標楷體" w:hAnsi="標楷體" w:hint="eastAsia"/>
                <w:szCs w:val="24"/>
              </w:rPr>
              <w:t>1</w:t>
            </w:r>
          </w:p>
        </w:tc>
        <w:tc>
          <w:tcPr>
            <w:tcW w:w="567" w:type="dxa"/>
          </w:tcPr>
          <w:p w14:paraId="0DDADA75" w14:textId="77777777" w:rsidR="0044619C" w:rsidRPr="009C7BAD" w:rsidRDefault="0044619C" w:rsidP="008B697A">
            <w:pPr>
              <w:pStyle w:val="afc"/>
              <w:jc w:val="center"/>
              <w:rPr>
                <w:rFonts w:ascii="標楷體" w:eastAsia="標楷體" w:hAnsi="標楷體"/>
                <w:szCs w:val="24"/>
              </w:rPr>
            </w:pPr>
            <w:r w:rsidRPr="009C7BAD">
              <w:rPr>
                <w:rFonts w:ascii="標楷體" w:eastAsia="標楷體" w:hAnsi="標楷體"/>
                <w:szCs w:val="24"/>
              </w:rPr>
              <w:t>B</w:t>
            </w:r>
          </w:p>
        </w:tc>
        <w:tc>
          <w:tcPr>
            <w:tcW w:w="567" w:type="dxa"/>
          </w:tcPr>
          <w:p w14:paraId="1FFB6883" w14:textId="77777777" w:rsidR="0044619C" w:rsidRPr="009C7BAD" w:rsidRDefault="0044619C" w:rsidP="008B697A">
            <w:pPr>
              <w:pStyle w:val="afc"/>
              <w:jc w:val="center"/>
              <w:rPr>
                <w:rFonts w:ascii="標楷體" w:eastAsia="標楷體" w:hAnsi="標楷體"/>
                <w:szCs w:val="24"/>
              </w:rPr>
            </w:pPr>
            <w:r w:rsidRPr="009C7BAD">
              <w:rPr>
                <w:rFonts w:ascii="標楷體" w:eastAsia="標楷體" w:hAnsi="標楷體"/>
                <w:szCs w:val="24"/>
              </w:rPr>
              <w:t>X</w:t>
            </w:r>
          </w:p>
        </w:tc>
        <w:tc>
          <w:tcPr>
            <w:tcW w:w="850" w:type="dxa"/>
          </w:tcPr>
          <w:p w14:paraId="0AE5314D" w14:textId="77777777" w:rsidR="0044619C" w:rsidRPr="009C7BAD" w:rsidRDefault="0044619C" w:rsidP="008B697A">
            <w:pPr>
              <w:pStyle w:val="afc"/>
              <w:jc w:val="center"/>
              <w:rPr>
                <w:rFonts w:ascii="標楷體" w:eastAsia="標楷體" w:hAnsi="標楷體"/>
                <w:szCs w:val="24"/>
              </w:rPr>
            </w:pPr>
          </w:p>
        </w:tc>
        <w:tc>
          <w:tcPr>
            <w:tcW w:w="567" w:type="dxa"/>
          </w:tcPr>
          <w:p w14:paraId="15A103EF" w14:textId="77777777" w:rsidR="0044619C" w:rsidRPr="009C7BAD" w:rsidRDefault="0044619C" w:rsidP="008B697A">
            <w:pPr>
              <w:pStyle w:val="afc"/>
              <w:jc w:val="center"/>
              <w:rPr>
                <w:rFonts w:ascii="標楷體" w:eastAsia="標楷體" w:hAnsi="標楷體"/>
                <w:szCs w:val="24"/>
              </w:rPr>
            </w:pPr>
            <w:r w:rsidRPr="009C7BAD">
              <w:rPr>
                <w:rFonts w:ascii="標楷體" w:eastAsia="標楷體" w:hAnsi="標楷體" w:hint="eastAsia"/>
                <w:szCs w:val="24"/>
              </w:rPr>
              <w:t>X</w:t>
            </w:r>
          </w:p>
        </w:tc>
        <w:tc>
          <w:tcPr>
            <w:tcW w:w="567" w:type="dxa"/>
          </w:tcPr>
          <w:p w14:paraId="5D209AB3" w14:textId="77777777" w:rsidR="0044619C" w:rsidRPr="009C7BAD" w:rsidRDefault="0044619C" w:rsidP="008B697A">
            <w:pPr>
              <w:pStyle w:val="afc"/>
              <w:jc w:val="center"/>
              <w:rPr>
                <w:rFonts w:ascii="標楷體" w:eastAsia="標楷體" w:hAnsi="標楷體"/>
                <w:szCs w:val="24"/>
              </w:rPr>
            </w:pPr>
            <w:r w:rsidRPr="009C7BAD">
              <w:rPr>
                <w:rFonts w:ascii="標楷體" w:eastAsia="標楷體" w:hAnsi="標楷體" w:hint="eastAsia"/>
                <w:szCs w:val="24"/>
              </w:rPr>
              <w:t>X</w:t>
            </w:r>
          </w:p>
        </w:tc>
        <w:tc>
          <w:tcPr>
            <w:tcW w:w="284" w:type="dxa"/>
          </w:tcPr>
          <w:p w14:paraId="46DBABAE" w14:textId="77777777" w:rsidR="0044619C" w:rsidRPr="009C7BAD" w:rsidRDefault="0044619C" w:rsidP="008B697A">
            <w:pPr>
              <w:pStyle w:val="afc"/>
              <w:jc w:val="center"/>
              <w:rPr>
                <w:rFonts w:ascii="標楷體" w:eastAsia="標楷體" w:hAnsi="標楷體"/>
                <w:szCs w:val="24"/>
              </w:rPr>
            </w:pPr>
            <w:r w:rsidRPr="009C7BAD">
              <w:rPr>
                <w:rFonts w:ascii="標楷體" w:eastAsia="標楷體" w:hAnsi="標楷體" w:hint="eastAsia"/>
                <w:szCs w:val="24"/>
              </w:rPr>
              <w:t>X</w:t>
            </w:r>
          </w:p>
        </w:tc>
        <w:tc>
          <w:tcPr>
            <w:tcW w:w="283" w:type="dxa"/>
          </w:tcPr>
          <w:p w14:paraId="74560634" w14:textId="77777777" w:rsidR="0044619C" w:rsidRPr="009C7BAD" w:rsidRDefault="0044619C" w:rsidP="008B697A">
            <w:pPr>
              <w:pStyle w:val="afc"/>
              <w:jc w:val="center"/>
              <w:rPr>
                <w:rFonts w:ascii="標楷體" w:eastAsia="標楷體" w:hAnsi="標楷體"/>
                <w:szCs w:val="24"/>
              </w:rPr>
            </w:pPr>
            <w:r w:rsidRPr="009C7BAD">
              <w:rPr>
                <w:rFonts w:ascii="標楷體" w:eastAsia="標楷體" w:hAnsi="標楷體" w:hint="eastAsia"/>
                <w:szCs w:val="24"/>
              </w:rPr>
              <w:t>X</w:t>
            </w:r>
          </w:p>
        </w:tc>
        <w:tc>
          <w:tcPr>
            <w:tcW w:w="288" w:type="dxa"/>
          </w:tcPr>
          <w:p w14:paraId="2338EA7C" w14:textId="77777777" w:rsidR="0044619C" w:rsidRPr="009C7BAD" w:rsidRDefault="0044619C" w:rsidP="008B697A">
            <w:pPr>
              <w:pStyle w:val="afc"/>
              <w:jc w:val="center"/>
              <w:rPr>
                <w:rFonts w:ascii="標楷體" w:eastAsia="標楷體" w:hAnsi="標楷體"/>
                <w:szCs w:val="24"/>
              </w:rPr>
            </w:pPr>
          </w:p>
        </w:tc>
      </w:tr>
      <w:tr w:rsidR="0044619C" w:rsidRPr="009C7BAD" w14:paraId="10733978" w14:textId="77777777" w:rsidTr="00093819">
        <w:trPr>
          <w:tblHeader/>
        </w:trPr>
        <w:tc>
          <w:tcPr>
            <w:tcW w:w="567" w:type="dxa"/>
          </w:tcPr>
          <w:p w14:paraId="5EBC3009" w14:textId="77777777" w:rsidR="0044619C" w:rsidRPr="009C7BAD" w:rsidRDefault="0044619C" w:rsidP="00E65C3B">
            <w:pPr>
              <w:pStyle w:val="afc"/>
              <w:ind w:left="254"/>
              <w:rPr>
                <w:rFonts w:ascii="標楷體" w:eastAsia="標楷體" w:hAnsi="標楷體"/>
                <w:szCs w:val="24"/>
              </w:rPr>
            </w:pPr>
          </w:p>
        </w:tc>
        <w:tc>
          <w:tcPr>
            <w:tcW w:w="709" w:type="dxa"/>
          </w:tcPr>
          <w:p w14:paraId="748BC187" w14:textId="77777777" w:rsidR="0044619C" w:rsidRPr="009C7BAD" w:rsidRDefault="0044619C" w:rsidP="008B697A">
            <w:pPr>
              <w:pStyle w:val="afc"/>
              <w:rPr>
                <w:rFonts w:ascii="標楷體" w:eastAsia="標楷體" w:hAnsi="標楷體"/>
                <w:szCs w:val="24"/>
              </w:rPr>
            </w:pPr>
            <w:r w:rsidRPr="009C7BAD">
              <w:rPr>
                <w:rFonts w:ascii="標楷體" w:eastAsia="標楷體" w:hAnsi="標楷體"/>
                <w:szCs w:val="24"/>
              </w:rPr>
              <w:t>L63</w:t>
            </w:r>
          </w:p>
        </w:tc>
        <w:tc>
          <w:tcPr>
            <w:tcW w:w="8084" w:type="dxa"/>
            <w:gridSpan w:val="10"/>
          </w:tcPr>
          <w:p w14:paraId="308C4657" w14:textId="77777777" w:rsidR="0044619C" w:rsidRPr="009C7BAD" w:rsidRDefault="0044619C" w:rsidP="008B697A">
            <w:pPr>
              <w:pStyle w:val="afc"/>
              <w:rPr>
                <w:rFonts w:ascii="標楷體" w:eastAsia="標楷體" w:hAnsi="標楷體"/>
                <w:szCs w:val="24"/>
              </w:rPr>
            </w:pPr>
            <w:r w:rsidRPr="009C7BAD">
              <w:rPr>
                <w:rFonts w:ascii="標楷體" w:eastAsia="標楷體" w:hAnsi="標楷體" w:hint="eastAsia"/>
                <w:szCs w:val="24"/>
              </w:rPr>
              <w:t>共用資料維護</w:t>
            </w:r>
            <w:r w:rsidRPr="009C7BAD">
              <w:rPr>
                <w:rFonts w:ascii="標楷體" w:eastAsia="標楷體" w:hAnsi="標楷體"/>
                <w:szCs w:val="24"/>
              </w:rPr>
              <w:t>(</w:t>
            </w:r>
            <w:r w:rsidRPr="009C7BAD">
              <w:rPr>
                <w:rFonts w:ascii="標楷體" w:eastAsia="標楷體" w:hAnsi="標楷體" w:hint="eastAsia"/>
                <w:szCs w:val="24"/>
              </w:rPr>
              <w:t>利率、營業日</w:t>
            </w:r>
            <w:r w:rsidRPr="009C7BAD">
              <w:rPr>
                <w:rFonts w:ascii="標楷體" w:eastAsia="標楷體" w:hAnsi="標楷體"/>
                <w:szCs w:val="24"/>
              </w:rPr>
              <w:t>)</w:t>
            </w:r>
          </w:p>
        </w:tc>
      </w:tr>
      <w:tr w:rsidR="007C208F" w:rsidRPr="009C7BAD" w14:paraId="21FE72A6" w14:textId="77777777" w:rsidTr="00E65C3B">
        <w:trPr>
          <w:tblHeader/>
        </w:trPr>
        <w:tc>
          <w:tcPr>
            <w:tcW w:w="567" w:type="dxa"/>
          </w:tcPr>
          <w:p w14:paraId="2F707D79" w14:textId="77777777" w:rsidR="007C208F" w:rsidRPr="009C7BAD" w:rsidRDefault="007C208F" w:rsidP="00894D7B">
            <w:pPr>
              <w:pStyle w:val="afc"/>
              <w:numPr>
                <w:ilvl w:val="0"/>
                <w:numId w:val="6"/>
              </w:numPr>
              <w:ind w:left="254" w:hanging="254"/>
              <w:jc w:val="center"/>
              <w:rPr>
                <w:rFonts w:ascii="標楷體" w:eastAsia="標楷體" w:hAnsi="標楷體"/>
                <w:szCs w:val="24"/>
              </w:rPr>
            </w:pPr>
          </w:p>
        </w:tc>
        <w:tc>
          <w:tcPr>
            <w:tcW w:w="709" w:type="dxa"/>
          </w:tcPr>
          <w:p w14:paraId="098A4C60" w14:textId="4FBF8BF3" w:rsidR="007C208F" w:rsidRPr="009C7BAD" w:rsidRDefault="007C208F" w:rsidP="000C7737">
            <w:pPr>
              <w:pStyle w:val="afc"/>
              <w:rPr>
                <w:rFonts w:ascii="標楷體" w:eastAsia="標楷體" w:hAnsi="標楷體"/>
                <w:szCs w:val="24"/>
              </w:rPr>
            </w:pPr>
            <w:r w:rsidRPr="009C7BAD">
              <w:rPr>
                <w:rFonts w:ascii="標楷體" w:eastAsia="標楷體" w:hAnsi="標楷體"/>
                <w:szCs w:val="24"/>
              </w:rPr>
              <w:t>L6</w:t>
            </w:r>
            <w:r w:rsidR="00303EBD">
              <w:rPr>
                <w:rFonts w:ascii="標楷體" w:eastAsia="標楷體" w:hAnsi="標楷體" w:hint="eastAsia"/>
                <w:szCs w:val="24"/>
              </w:rPr>
              <w:t>0</w:t>
            </w:r>
            <w:r w:rsidRPr="009C7BAD">
              <w:rPr>
                <w:rFonts w:ascii="標楷體" w:eastAsia="標楷體" w:hAnsi="標楷體"/>
                <w:szCs w:val="24"/>
              </w:rPr>
              <w:t>31</w:t>
            </w:r>
          </w:p>
        </w:tc>
        <w:tc>
          <w:tcPr>
            <w:tcW w:w="3827" w:type="dxa"/>
          </w:tcPr>
          <w:p w14:paraId="19A0A1F2" w14:textId="77777777" w:rsidR="007C208F" w:rsidRPr="009C7BAD" w:rsidRDefault="00197722" w:rsidP="000C7737">
            <w:pPr>
              <w:rPr>
                <w:rFonts w:ascii="標楷體" w:eastAsia="標楷體" w:hAnsi="標楷體"/>
              </w:rPr>
            </w:pPr>
            <w:r>
              <w:rPr>
                <w:rFonts w:ascii="標楷體" w:eastAsia="標楷體" w:hAnsi="標楷體" w:hint="eastAsia"/>
              </w:rPr>
              <w:t>指標利率資料查詢</w:t>
            </w:r>
          </w:p>
        </w:tc>
        <w:tc>
          <w:tcPr>
            <w:tcW w:w="284" w:type="dxa"/>
          </w:tcPr>
          <w:p w14:paraId="427174B1" w14:textId="77777777" w:rsidR="007C208F" w:rsidRPr="009C7BAD" w:rsidRDefault="007C208F" w:rsidP="000C7737">
            <w:pPr>
              <w:pStyle w:val="afc"/>
              <w:jc w:val="center"/>
              <w:rPr>
                <w:rFonts w:ascii="標楷體" w:eastAsia="標楷體" w:hAnsi="標楷體"/>
                <w:szCs w:val="24"/>
              </w:rPr>
            </w:pPr>
            <w:r w:rsidRPr="009C7BAD">
              <w:rPr>
                <w:rFonts w:ascii="標楷體" w:eastAsia="標楷體" w:hAnsi="標楷體" w:hint="eastAsia"/>
                <w:szCs w:val="24"/>
              </w:rPr>
              <w:t>1</w:t>
            </w:r>
          </w:p>
        </w:tc>
        <w:tc>
          <w:tcPr>
            <w:tcW w:w="567" w:type="dxa"/>
          </w:tcPr>
          <w:p w14:paraId="1596717C" w14:textId="77777777" w:rsidR="007C208F" w:rsidRPr="009C7BAD" w:rsidRDefault="007C208F" w:rsidP="000C7737">
            <w:pPr>
              <w:pStyle w:val="afc"/>
              <w:jc w:val="center"/>
              <w:rPr>
                <w:rFonts w:ascii="標楷體" w:eastAsia="標楷體" w:hAnsi="標楷體"/>
                <w:szCs w:val="24"/>
              </w:rPr>
            </w:pPr>
            <w:r w:rsidRPr="009C7BAD">
              <w:rPr>
                <w:rFonts w:ascii="標楷體" w:eastAsia="標楷體" w:hAnsi="標楷體"/>
                <w:szCs w:val="24"/>
              </w:rPr>
              <w:t>B</w:t>
            </w:r>
          </w:p>
        </w:tc>
        <w:tc>
          <w:tcPr>
            <w:tcW w:w="567" w:type="dxa"/>
          </w:tcPr>
          <w:p w14:paraId="478C6AF4" w14:textId="77777777" w:rsidR="007C208F" w:rsidRPr="009C7BAD" w:rsidRDefault="007C208F" w:rsidP="000C7737">
            <w:pPr>
              <w:pStyle w:val="afc"/>
              <w:jc w:val="center"/>
              <w:rPr>
                <w:rFonts w:ascii="標楷體" w:eastAsia="標楷體" w:hAnsi="標楷體"/>
                <w:szCs w:val="24"/>
              </w:rPr>
            </w:pPr>
            <w:r w:rsidRPr="009C7BAD">
              <w:rPr>
                <w:rFonts w:ascii="標楷體" w:eastAsia="標楷體" w:hAnsi="標楷體"/>
                <w:szCs w:val="24"/>
              </w:rPr>
              <w:t>X</w:t>
            </w:r>
          </w:p>
        </w:tc>
        <w:tc>
          <w:tcPr>
            <w:tcW w:w="850" w:type="dxa"/>
          </w:tcPr>
          <w:p w14:paraId="70EFE25D" w14:textId="77777777" w:rsidR="007C208F" w:rsidRPr="009C7BAD" w:rsidRDefault="007C208F" w:rsidP="000C7737">
            <w:pPr>
              <w:pStyle w:val="afc"/>
              <w:jc w:val="center"/>
              <w:rPr>
                <w:rFonts w:ascii="標楷體" w:eastAsia="標楷體" w:hAnsi="標楷體"/>
                <w:szCs w:val="24"/>
              </w:rPr>
            </w:pPr>
          </w:p>
        </w:tc>
        <w:tc>
          <w:tcPr>
            <w:tcW w:w="567" w:type="dxa"/>
          </w:tcPr>
          <w:p w14:paraId="3DCBEDD1" w14:textId="77777777" w:rsidR="007C208F" w:rsidRPr="009C7BAD" w:rsidRDefault="007C208F" w:rsidP="000C7737">
            <w:pPr>
              <w:pStyle w:val="afc"/>
              <w:jc w:val="center"/>
              <w:rPr>
                <w:rFonts w:ascii="標楷體" w:eastAsia="標楷體" w:hAnsi="標楷體"/>
                <w:szCs w:val="24"/>
              </w:rPr>
            </w:pPr>
            <w:r w:rsidRPr="009C7BAD">
              <w:rPr>
                <w:rFonts w:ascii="標楷體" w:eastAsia="標楷體" w:hAnsi="標楷體" w:hint="eastAsia"/>
                <w:szCs w:val="24"/>
              </w:rPr>
              <w:t>X</w:t>
            </w:r>
          </w:p>
        </w:tc>
        <w:tc>
          <w:tcPr>
            <w:tcW w:w="567" w:type="dxa"/>
          </w:tcPr>
          <w:p w14:paraId="536F3148" w14:textId="77777777" w:rsidR="007C208F" w:rsidRPr="009C7BAD" w:rsidRDefault="007C208F" w:rsidP="000C7737">
            <w:pPr>
              <w:pStyle w:val="afc"/>
              <w:jc w:val="center"/>
              <w:rPr>
                <w:rFonts w:ascii="標楷體" w:eastAsia="標楷體" w:hAnsi="標楷體"/>
                <w:szCs w:val="24"/>
              </w:rPr>
            </w:pPr>
            <w:r w:rsidRPr="009C7BAD">
              <w:rPr>
                <w:rFonts w:ascii="標楷體" w:eastAsia="標楷體" w:hAnsi="標楷體" w:hint="eastAsia"/>
                <w:szCs w:val="24"/>
              </w:rPr>
              <w:t>X</w:t>
            </w:r>
          </w:p>
        </w:tc>
        <w:tc>
          <w:tcPr>
            <w:tcW w:w="284" w:type="dxa"/>
          </w:tcPr>
          <w:p w14:paraId="6BC2867F" w14:textId="77777777" w:rsidR="007C208F" w:rsidRPr="009C7BAD" w:rsidRDefault="007C208F" w:rsidP="000C7737">
            <w:pPr>
              <w:pStyle w:val="afc"/>
              <w:jc w:val="center"/>
              <w:rPr>
                <w:rFonts w:ascii="標楷體" w:eastAsia="標楷體" w:hAnsi="標楷體"/>
                <w:szCs w:val="24"/>
              </w:rPr>
            </w:pPr>
            <w:r w:rsidRPr="009C7BAD">
              <w:rPr>
                <w:rFonts w:ascii="標楷體" w:eastAsia="標楷體" w:hAnsi="標楷體" w:hint="eastAsia"/>
                <w:szCs w:val="24"/>
              </w:rPr>
              <w:t>X</w:t>
            </w:r>
          </w:p>
        </w:tc>
        <w:tc>
          <w:tcPr>
            <w:tcW w:w="283" w:type="dxa"/>
          </w:tcPr>
          <w:p w14:paraId="20AEB332" w14:textId="77777777" w:rsidR="007C208F" w:rsidRPr="009C7BAD" w:rsidRDefault="007C208F" w:rsidP="000C7737">
            <w:pPr>
              <w:pStyle w:val="afc"/>
              <w:jc w:val="center"/>
              <w:rPr>
                <w:rFonts w:ascii="標楷體" w:eastAsia="標楷體" w:hAnsi="標楷體"/>
                <w:szCs w:val="24"/>
              </w:rPr>
            </w:pPr>
            <w:r w:rsidRPr="009C7BAD">
              <w:rPr>
                <w:rFonts w:ascii="標楷體" w:eastAsia="標楷體" w:hAnsi="標楷體" w:hint="eastAsia"/>
                <w:szCs w:val="24"/>
              </w:rPr>
              <w:t>X</w:t>
            </w:r>
          </w:p>
        </w:tc>
        <w:tc>
          <w:tcPr>
            <w:tcW w:w="288" w:type="dxa"/>
          </w:tcPr>
          <w:p w14:paraId="691D3EC8" w14:textId="77777777" w:rsidR="007C208F" w:rsidRPr="009C7BAD" w:rsidRDefault="007C208F" w:rsidP="008B697A">
            <w:pPr>
              <w:pStyle w:val="afc"/>
              <w:jc w:val="center"/>
              <w:rPr>
                <w:rFonts w:ascii="標楷體" w:eastAsia="標楷體" w:hAnsi="標楷體"/>
                <w:szCs w:val="24"/>
              </w:rPr>
            </w:pPr>
          </w:p>
        </w:tc>
      </w:tr>
      <w:tr w:rsidR="002915A1" w:rsidRPr="009C7BAD" w14:paraId="45E5292C" w14:textId="77777777" w:rsidTr="00E65C3B">
        <w:trPr>
          <w:tblHeader/>
        </w:trPr>
        <w:tc>
          <w:tcPr>
            <w:tcW w:w="567" w:type="dxa"/>
          </w:tcPr>
          <w:p w14:paraId="398104AD" w14:textId="77777777" w:rsidR="002915A1" w:rsidRPr="009C7BAD" w:rsidRDefault="002915A1" w:rsidP="00894D7B">
            <w:pPr>
              <w:pStyle w:val="afc"/>
              <w:numPr>
                <w:ilvl w:val="0"/>
                <w:numId w:val="6"/>
              </w:numPr>
              <w:ind w:left="254" w:hanging="254"/>
              <w:jc w:val="center"/>
              <w:rPr>
                <w:rFonts w:ascii="標楷體" w:eastAsia="標楷體" w:hAnsi="標楷體"/>
                <w:szCs w:val="24"/>
              </w:rPr>
            </w:pPr>
          </w:p>
        </w:tc>
        <w:tc>
          <w:tcPr>
            <w:tcW w:w="709" w:type="dxa"/>
          </w:tcPr>
          <w:p w14:paraId="259D276F" w14:textId="77777777" w:rsidR="002915A1" w:rsidRPr="009C7BAD" w:rsidRDefault="002915A1" w:rsidP="00145256">
            <w:pPr>
              <w:pStyle w:val="afc"/>
              <w:rPr>
                <w:rFonts w:ascii="標楷體" w:eastAsia="標楷體" w:hAnsi="標楷體"/>
                <w:szCs w:val="24"/>
              </w:rPr>
            </w:pPr>
            <w:r w:rsidRPr="009C7BAD">
              <w:rPr>
                <w:rFonts w:ascii="標楷體" w:eastAsia="標楷體" w:hAnsi="標楷體"/>
                <w:szCs w:val="24"/>
              </w:rPr>
              <w:t>L6301</w:t>
            </w:r>
          </w:p>
        </w:tc>
        <w:tc>
          <w:tcPr>
            <w:tcW w:w="3827" w:type="dxa"/>
          </w:tcPr>
          <w:p w14:paraId="18FE84D9" w14:textId="77777777" w:rsidR="002915A1" w:rsidRPr="009C7BAD" w:rsidRDefault="002941D8" w:rsidP="00145256">
            <w:pPr>
              <w:rPr>
                <w:rFonts w:ascii="標楷體" w:eastAsia="標楷體" w:hAnsi="標楷體"/>
              </w:rPr>
            </w:pPr>
            <w:r>
              <w:rPr>
                <w:rFonts w:ascii="標楷體" w:eastAsia="標楷體" w:hAnsi="標楷體" w:hint="eastAsia"/>
              </w:rPr>
              <w:t>指標利率種類維護</w:t>
            </w:r>
          </w:p>
        </w:tc>
        <w:tc>
          <w:tcPr>
            <w:tcW w:w="284" w:type="dxa"/>
          </w:tcPr>
          <w:p w14:paraId="773B4328" w14:textId="77777777" w:rsidR="002915A1" w:rsidRPr="009C7BAD" w:rsidRDefault="002915A1" w:rsidP="00145256">
            <w:pPr>
              <w:pStyle w:val="afc"/>
              <w:jc w:val="center"/>
              <w:rPr>
                <w:rFonts w:ascii="標楷體" w:eastAsia="標楷體" w:hAnsi="標楷體"/>
                <w:szCs w:val="24"/>
              </w:rPr>
            </w:pPr>
            <w:r w:rsidRPr="009C7BAD">
              <w:rPr>
                <w:rFonts w:ascii="標楷體" w:eastAsia="標楷體" w:hAnsi="標楷體" w:hint="eastAsia"/>
                <w:szCs w:val="24"/>
              </w:rPr>
              <w:t>1</w:t>
            </w:r>
          </w:p>
        </w:tc>
        <w:tc>
          <w:tcPr>
            <w:tcW w:w="567" w:type="dxa"/>
          </w:tcPr>
          <w:p w14:paraId="378C5CED" w14:textId="77777777" w:rsidR="002915A1" w:rsidRPr="009C7BAD" w:rsidRDefault="002915A1" w:rsidP="00145256">
            <w:pPr>
              <w:jc w:val="center"/>
              <w:rPr>
                <w:rFonts w:ascii="標楷體" w:eastAsia="標楷體" w:hAnsi="標楷體"/>
              </w:rPr>
            </w:pPr>
            <w:r w:rsidRPr="009C7BAD">
              <w:rPr>
                <w:rFonts w:ascii="標楷體" w:eastAsia="標楷體" w:hAnsi="標楷體"/>
              </w:rPr>
              <w:t>B</w:t>
            </w:r>
          </w:p>
        </w:tc>
        <w:tc>
          <w:tcPr>
            <w:tcW w:w="567" w:type="dxa"/>
          </w:tcPr>
          <w:p w14:paraId="1ED5D2A1" w14:textId="77777777" w:rsidR="002915A1" w:rsidRPr="009C7BAD" w:rsidRDefault="002915A1" w:rsidP="00145256">
            <w:pPr>
              <w:jc w:val="center"/>
              <w:rPr>
                <w:rFonts w:ascii="標楷體" w:eastAsia="標楷體" w:hAnsi="標楷體"/>
              </w:rPr>
            </w:pPr>
            <w:r w:rsidRPr="009C7BAD">
              <w:rPr>
                <w:rFonts w:ascii="標楷體" w:eastAsia="標楷體" w:hAnsi="標楷體"/>
              </w:rPr>
              <w:t>X</w:t>
            </w:r>
          </w:p>
        </w:tc>
        <w:tc>
          <w:tcPr>
            <w:tcW w:w="850" w:type="dxa"/>
          </w:tcPr>
          <w:p w14:paraId="0BFE3EDC" w14:textId="77777777" w:rsidR="002915A1" w:rsidRPr="009C7BAD" w:rsidRDefault="002915A1" w:rsidP="00145256">
            <w:pPr>
              <w:pStyle w:val="afc"/>
              <w:jc w:val="center"/>
              <w:rPr>
                <w:rFonts w:ascii="標楷體" w:eastAsia="標楷體" w:hAnsi="標楷體"/>
                <w:szCs w:val="24"/>
              </w:rPr>
            </w:pPr>
          </w:p>
        </w:tc>
        <w:tc>
          <w:tcPr>
            <w:tcW w:w="567" w:type="dxa"/>
          </w:tcPr>
          <w:p w14:paraId="33BE45A1" w14:textId="77777777" w:rsidR="002915A1" w:rsidRPr="009C7BAD" w:rsidRDefault="002915A1" w:rsidP="00145256">
            <w:pPr>
              <w:pStyle w:val="afc"/>
              <w:jc w:val="center"/>
              <w:rPr>
                <w:rFonts w:ascii="標楷體" w:eastAsia="標楷體" w:hAnsi="標楷體"/>
                <w:szCs w:val="24"/>
              </w:rPr>
            </w:pPr>
            <w:r w:rsidRPr="009C7BAD">
              <w:rPr>
                <w:rFonts w:ascii="標楷體" w:eastAsia="標楷體" w:hAnsi="標楷體" w:hint="eastAsia"/>
                <w:szCs w:val="24"/>
              </w:rPr>
              <w:t>X</w:t>
            </w:r>
          </w:p>
        </w:tc>
        <w:tc>
          <w:tcPr>
            <w:tcW w:w="567" w:type="dxa"/>
          </w:tcPr>
          <w:p w14:paraId="258204CF" w14:textId="77777777" w:rsidR="002915A1" w:rsidRPr="009C7BAD" w:rsidRDefault="002915A1" w:rsidP="00145256">
            <w:pPr>
              <w:pStyle w:val="afc"/>
              <w:jc w:val="center"/>
              <w:rPr>
                <w:rFonts w:ascii="標楷體" w:eastAsia="標楷體" w:hAnsi="標楷體"/>
                <w:szCs w:val="24"/>
              </w:rPr>
            </w:pPr>
            <w:r w:rsidRPr="009C7BAD">
              <w:rPr>
                <w:rFonts w:ascii="標楷體" w:eastAsia="標楷體" w:hAnsi="標楷體" w:hint="eastAsia"/>
                <w:szCs w:val="24"/>
              </w:rPr>
              <w:t>X</w:t>
            </w:r>
          </w:p>
        </w:tc>
        <w:tc>
          <w:tcPr>
            <w:tcW w:w="284" w:type="dxa"/>
          </w:tcPr>
          <w:p w14:paraId="07FF5271" w14:textId="77777777" w:rsidR="002915A1" w:rsidRPr="009C7BAD" w:rsidRDefault="002915A1" w:rsidP="00145256">
            <w:pPr>
              <w:pStyle w:val="afc"/>
              <w:jc w:val="center"/>
              <w:rPr>
                <w:rFonts w:ascii="標楷體" w:eastAsia="標楷體" w:hAnsi="標楷體"/>
                <w:szCs w:val="24"/>
              </w:rPr>
            </w:pPr>
            <w:r w:rsidRPr="009C7BAD">
              <w:rPr>
                <w:rFonts w:ascii="標楷體" w:eastAsia="標楷體" w:hAnsi="標楷體" w:hint="eastAsia"/>
                <w:szCs w:val="24"/>
              </w:rPr>
              <w:t>X</w:t>
            </w:r>
          </w:p>
        </w:tc>
        <w:tc>
          <w:tcPr>
            <w:tcW w:w="283" w:type="dxa"/>
          </w:tcPr>
          <w:p w14:paraId="690A7956" w14:textId="77777777" w:rsidR="002915A1" w:rsidRPr="009C7BAD" w:rsidRDefault="002915A1" w:rsidP="00145256">
            <w:pPr>
              <w:pStyle w:val="afc"/>
              <w:jc w:val="center"/>
              <w:rPr>
                <w:rFonts w:ascii="標楷體" w:eastAsia="標楷體" w:hAnsi="標楷體"/>
                <w:szCs w:val="24"/>
              </w:rPr>
            </w:pPr>
            <w:r w:rsidRPr="009C7BAD">
              <w:rPr>
                <w:rFonts w:ascii="標楷體" w:eastAsia="標楷體" w:hAnsi="標楷體" w:hint="eastAsia"/>
                <w:szCs w:val="24"/>
              </w:rPr>
              <w:t>X</w:t>
            </w:r>
          </w:p>
        </w:tc>
        <w:tc>
          <w:tcPr>
            <w:tcW w:w="288" w:type="dxa"/>
          </w:tcPr>
          <w:p w14:paraId="51DDD299" w14:textId="77777777" w:rsidR="002915A1" w:rsidRPr="009C7BAD" w:rsidRDefault="002915A1" w:rsidP="008B697A">
            <w:pPr>
              <w:pStyle w:val="afc"/>
              <w:jc w:val="center"/>
              <w:rPr>
                <w:rFonts w:ascii="標楷體" w:eastAsia="標楷體" w:hAnsi="標楷體"/>
                <w:szCs w:val="24"/>
              </w:rPr>
            </w:pPr>
          </w:p>
        </w:tc>
      </w:tr>
      <w:tr w:rsidR="002915A1" w:rsidRPr="009C7BAD" w14:paraId="2900E248" w14:textId="77777777" w:rsidTr="00E65C3B">
        <w:trPr>
          <w:tblHeader/>
        </w:trPr>
        <w:tc>
          <w:tcPr>
            <w:tcW w:w="567" w:type="dxa"/>
          </w:tcPr>
          <w:p w14:paraId="036964EA" w14:textId="77777777" w:rsidR="002915A1" w:rsidRPr="009C7BAD" w:rsidRDefault="002915A1" w:rsidP="00894D7B">
            <w:pPr>
              <w:pStyle w:val="afc"/>
              <w:numPr>
                <w:ilvl w:val="0"/>
                <w:numId w:val="6"/>
              </w:numPr>
              <w:ind w:left="254" w:hanging="254"/>
              <w:jc w:val="center"/>
              <w:rPr>
                <w:rFonts w:ascii="標楷體" w:eastAsia="標楷體" w:hAnsi="標楷體"/>
                <w:szCs w:val="24"/>
              </w:rPr>
            </w:pPr>
          </w:p>
        </w:tc>
        <w:tc>
          <w:tcPr>
            <w:tcW w:w="709" w:type="dxa"/>
          </w:tcPr>
          <w:p w14:paraId="7D511602" w14:textId="77777777" w:rsidR="002915A1" w:rsidRPr="009C7BAD" w:rsidRDefault="002915A1" w:rsidP="008B697A">
            <w:pPr>
              <w:pStyle w:val="afc"/>
              <w:rPr>
                <w:rFonts w:ascii="標楷體" w:eastAsia="標楷體" w:hAnsi="標楷體"/>
                <w:szCs w:val="24"/>
              </w:rPr>
            </w:pPr>
            <w:r w:rsidRPr="009C7BAD">
              <w:rPr>
                <w:rFonts w:ascii="標楷體" w:eastAsia="標楷體" w:hAnsi="標楷體"/>
                <w:szCs w:val="24"/>
              </w:rPr>
              <w:t>L6302</w:t>
            </w:r>
            <w:r w:rsidRPr="009C7BAD">
              <w:rPr>
                <w:rFonts w:ascii="標楷體" w:eastAsia="標楷體" w:hAnsi="標楷體" w:hint="eastAsia"/>
                <w:szCs w:val="24"/>
              </w:rPr>
              <w:t xml:space="preserve"> </w:t>
            </w:r>
          </w:p>
        </w:tc>
        <w:tc>
          <w:tcPr>
            <w:tcW w:w="3827" w:type="dxa"/>
          </w:tcPr>
          <w:p w14:paraId="2AC642FD" w14:textId="77777777" w:rsidR="002915A1" w:rsidRPr="009C7BAD" w:rsidRDefault="002941D8" w:rsidP="008B697A">
            <w:pPr>
              <w:rPr>
                <w:rFonts w:ascii="標楷體" w:eastAsia="標楷體" w:hAnsi="標楷體"/>
              </w:rPr>
            </w:pPr>
            <w:r>
              <w:rPr>
                <w:rFonts w:ascii="標楷體" w:eastAsia="標楷體" w:hAnsi="標楷體" w:hint="eastAsia"/>
              </w:rPr>
              <w:t>指標利率登錄/維護</w:t>
            </w:r>
          </w:p>
        </w:tc>
        <w:tc>
          <w:tcPr>
            <w:tcW w:w="284" w:type="dxa"/>
          </w:tcPr>
          <w:p w14:paraId="1304ABEB" w14:textId="77777777" w:rsidR="002915A1" w:rsidRPr="009370F7" w:rsidRDefault="002915A1" w:rsidP="008B697A">
            <w:pPr>
              <w:pStyle w:val="afc"/>
              <w:jc w:val="center"/>
              <w:rPr>
                <w:rFonts w:ascii="標楷體" w:eastAsia="標楷體" w:hAnsi="標楷體"/>
                <w:szCs w:val="24"/>
              </w:rPr>
            </w:pPr>
            <w:r w:rsidRPr="009370F7">
              <w:rPr>
                <w:rFonts w:ascii="標楷體" w:eastAsia="標楷體" w:hAnsi="標楷體" w:hint="eastAsia"/>
                <w:szCs w:val="24"/>
              </w:rPr>
              <w:t>2</w:t>
            </w:r>
          </w:p>
        </w:tc>
        <w:tc>
          <w:tcPr>
            <w:tcW w:w="567" w:type="dxa"/>
          </w:tcPr>
          <w:p w14:paraId="35441F34" w14:textId="77777777" w:rsidR="002915A1" w:rsidRPr="009C7BAD" w:rsidRDefault="002915A1" w:rsidP="008B697A">
            <w:pPr>
              <w:jc w:val="center"/>
              <w:rPr>
                <w:rFonts w:ascii="標楷體" w:eastAsia="標楷體" w:hAnsi="標楷體"/>
              </w:rPr>
            </w:pPr>
            <w:r w:rsidRPr="009C7BAD">
              <w:rPr>
                <w:rFonts w:ascii="標楷體" w:eastAsia="標楷體" w:hAnsi="標楷體" w:hint="eastAsia"/>
              </w:rPr>
              <w:t>T</w:t>
            </w:r>
          </w:p>
        </w:tc>
        <w:tc>
          <w:tcPr>
            <w:tcW w:w="567" w:type="dxa"/>
          </w:tcPr>
          <w:p w14:paraId="116DD6A6" w14:textId="77777777" w:rsidR="002915A1" w:rsidRPr="009C7BAD" w:rsidRDefault="002915A1" w:rsidP="008B697A">
            <w:pPr>
              <w:jc w:val="center"/>
              <w:rPr>
                <w:rFonts w:ascii="標楷體" w:eastAsia="標楷體" w:hAnsi="標楷體"/>
              </w:rPr>
            </w:pPr>
            <w:r w:rsidRPr="009C7BAD">
              <w:rPr>
                <w:rFonts w:ascii="標楷體" w:eastAsia="標楷體" w:hAnsi="標楷體" w:hint="eastAsia"/>
              </w:rPr>
              <w:t>V</w:t>
            </w:r>
          </w:p>
        </w:tc>
        <w:tc>
          <w:tcPr>
            <w:tcW w:w="850" w:type="dxa"/>
          </w:tcPr>
          <w:p w14:paraId="3DD06018" w14:textId="77777777" w:rsidR="002915A1" w:rsidRPr="009C7BAD" w:rsidRDefault="002915A1" w:rsidP="008B697A">
            <w:pPr>
              <w:pStyle w:val="afc"/>
              <w:jc w:val="center"/>
              <w:rPr>
                <w:rFonts w:ascii="標楷體" w:eastAsia="標楷體" w:hAnsi="標楷體"/>
                <w:szCs w:val="24"/>
              </w:rPr>
            </w:pPr>
          </w:p>
        </w:tc>
        <w:tc>
          <w:tcPr>
            <w:tcW w:w="567" w:type="dxa"/>
          </w:tcPr>
          <w:p w14:paraId="7E033EA0" w14:textId="77777777" w:rsidR="002915A1" w:rsidRPr="009C7BAD" w:rsidRDefault="002915A1" w:rsidP="008B697A">
            <w:pPr>
              <w:pStyle w:val="afc"/>
              <w:jc w:val="center"/>
              <w:rPr>
                <w:rFonts w:ascii="標楷體" w:eastAsia="標楷體" w:hAnsi="標楷體"/>
                <w:szCs w:val="24"/>
              </w:rPr>
            </w:pPr>
            <w:r w:rsidRPr="009C7BAD">
              <w:rPr>
                <w:rFonts w:ascii="標楷體" w:eastAsia="標楷體" w:hAnsi="標楷體" w:hint="eastAsia"/>
                <w:szCs w:val="24"/>
              </w:rPr>
              <w:t>X</w:t>
            </w:r>
          </w:p>
        </w:tc>
        <w:tc>
          <w:tcPr>
            <w:tcW w:w="567" w:type="dxa"/>
          </w:tcPr>
          <w:p w14:paraId="5D866C05" w14:textId="77777777" w:rsidR="002915A1" w:rsidRPr="009C7BAD" w:rsidRDefault="002915A1" w:rsidP="008B697A">
            <w:pPr>
              <w:pStyle w:val="afc"/>
              <w:jc w:val="center"/>
              <w:rPr>
                <w:rFonts w:ascii="標楷體" w:eastAsia="標楷體" w:hAnsi="標楷體"/>
                <w:szCs w:val="24"/>
              </w:rPr>
            </w:pPr>
            <w:r w:rsidRPr="009C7BAD">
              <w:rPr>
                <w:rFonts w:ascii="標楷體" w:eastAsia="標楷體" w:hAnsi="標楷體" w:hint="eastAsia"/>
                <w:szCs w:val="24"/>
              </w:rPr>
              <w:t>X</w:t>
            </w:r>
          </w:p>
        </w:tc>
        <w:tc>
          <w:tcPr>
            <w:tcW w:w="284" w:type="dxa"/>
          </w:tcPr>
          <w:p w14:paraId="08EAEB3D" w14:textId="77777777" w:rsidR="002915A1" w:rsidRPr="009C7BAD" w:rsidRDefault="002915A1" w:rsidP="008B697A">
            <w:pPr>
              <w:pStyle w:val="afc"/>
              <w:jc w:val="center"/>
              <w:rPr>
                <w:rFonts w:ascii="標楷體" w:eastAsia="標楷體" w:hAnsi="標楷體"/>
                <w:szCs w:val="24"/>
              </w:rPr>
            </w:pPr>
            <w:r w:rsidRPr="009C7BAD">
              <w:rPr>
                <w:rFonts w:ascii="標楷體" w:eastAsia="標楷體" w:hAnsi="標楷體" w:hint="eastAsia"/>
                <w:szCs w:val="24"/>
              </w:rPr>
              <w:t>X</w:t>
            </w:r>
          </w:p>
        </w:tc>
        <w:tc>
          <w:tcPr>
            <w:tcW w:w="283" w:type="dxa"/>
          </w:tcPr>
          <w:p w14:paraId="374F3A75" w14:textId="77777777" w:rsidR="002915A1" w:rsidRPr="009C7BAD" w:rsidRDefault="002915A1" w:rsidP="008B697A">
            <w:pPr>
              <w:pStyle w:val="afc"/>
              <w:jc w:val="center"/>
              <w:rPr>
                <w:rFonts w:ascii="標楷體" w:eastAsia="標楷體" w:hAnsi="標楷體"/>
                <w:szCs w:val="24"/>
              </w:rPr>
            </w:pPr>
            <w:r w:rsidRPr="009C7BAD">
              <w:rPr>
                <w:rFonts w:ascii="標楷體" w:eastAsia="標楷體" w:hAnsi="標楷體" w:hint="eastAsia"/>
                <w:szCs w:val="24"/>
              </w:rPr>
              <w:t>X</w:t>
            </w:r>
          </w:p>
        </w:tc>
        <w:tc>
          <w:tcPr>
            <w:tcW w:w="288" w:type="dxa"/>
          </w:tcPr>
          <w:p w14:paraId="7582764A" w14:textId="77777777" w:rsidR="002915A1" w:rsidRPr="009C7BAD" w:rsidRDefault="002915A1" w:rsidP="008B697A">
            <w:pPr>
              <w:pStyle w:val="afc"/>
              <w:jc w:val="center"/>
              <w:rPr>
                <w:rFonts w:ascii="標楷體" w:eastAsia="標楷體" w:hAnsi="標楷體"/>
                <w:szCs w:val="24"/>
              </w:rPr>
            </w:pPr>
          </w:p>
        </w:tc>
      </w:tr>
      <w:tr w:rsidR="002915A1" w:rsidRPr="009C7BAD" w14:paraId="4B8D1D0D" w14:textId="77777777" w:rsidTr="00E65C3B">
        <w:trPr>
          <w:tblHeader/>
        </w:trPr>
        <w:tc>
          <w:tcPr>
            <w:tcW w:w="567" w:type="dxa"/>
          </w:tcPr>
          <w:p w14:paraId="21F59F21" w14:textId="77777777" w:rsidR="002915A1" w:rsidRPr="009C7BAD" w:rsidRDefault="002915A1" w:rsidP="00894D7B">
            <w:pPr>
              <w:pStyle w:val="afc"/>
              <w:numPr>
                <w:ilvl w:val="0"/>
                <w:numId w:val="6"/>
              </w:numPr>
              <w:ind w:left="254" w:hanging="254"/>
              <w:jc w:val="center"/>
              <w:rPr>
                <w:rFonts w:ascii="標楷體" w:eastAsia="標楷體" w:hAnsi="標楷體"/>
                <w:szCs w:val="24"/>
              </w:rPr>
            </w:pPr>
          </w:p>
        </w:tc>
        <w:tc>
          <w:tcPr>
            <w:tcW w:w="709" w:type="dxa"/>
          </w:tcPr>
          <w:p w14:paraId="66E66697" w14:textId="77777777" w:rsidR="002915A1" w:rsidRPr="009C7BAD" w:rsidRDefault="002915A1" w:rsidP="008B697A">
            <w:pPr>
              <w:pStyle w:val="afc"/>
              <w:rPr>
                <w:rFonts w:ascii="標楷體" w:eastAsia="標楷體" w:hAnsi="標楷體"/>
                <w:szCs w:val="24"/>
              </w:rPr>
            </w:pPr>
            <w:r w:rsidRPr="009C7BAD">
              <w:rPr>
                <w:rFonts w:ascii="標楷體" w:eastAsia="標楷體" w:hAnsi="標楷體"/>
                <w:szCs w:val="24"/>
              </w:rPr>
              <w:t>L6310</w:t>
            </w:r>
          </w:p>
        </w:tc>
        <w:tc>
          <w:tcPr>
            <w:tcW w:w="3827" w:type="dxa"/>
          </w:tcPr>
          <w:p w14:paraId="2FFA9223" w14:textId="77777777" w:rsidR="002915A1" w:rsidRPr="009C7BAD" w:rsidRDefault="002915A1" w:rsidP="008B697A">
            <w:pPr>
              <w:rPr>
                <w:rFonts w:ascii="標楷體" w:eastAsia="標楷體" w:hAnsi="標楷體"/>
              </w:rPr>
            </w:pPr>
            <w:r w:rsidRPr="009C7BAD">
              <w:rPr>
                <w:rFonts w:ascii="標楷體" w:eastAsia="標楷體" w:hAnsi="標楷體" w:hint="eastAsia"/>
              </w:rPr>
              <w:t>特殊假日登錄/維護</w:t>
            </w:r>
          </w:p>
        </w:tc>
        <w:tc>
          <w:tcPr>
            <w:tcW w:w="284" w:type="dxa"/>
          </w:tcPr>
          <w:p w14:paraId="3AC5160B" w14:textId="77777777" w:rsidR="002915A1" w:rsidRPr="009C7BAD" w:rsidRDefault="002915A1" w:rsidP="008B697A">
            <w:pPr>
              <w:pStyle w:val="afc"/>
              <w:jc w:val="center"/>
              <w:rPr>
                <w:rFonts w:ascii="標楷體" w:eastAsia="標楷體" w:hAnsi="標楷體"/>
                <w:szCs w:val="24"/>
              </w:rPr>
            </w:pPr>
            <w:r w:rsidRPr="009C7BAD">
              <w:rPr>
                <w:rFonts w:ascii="標楷體" w:eastAsia="標楷體" w:hAnsi="標楷體" w:hint="eastAsia"/>
                <w:szCs w:val="24"/>
              </w:rPr>
              <w:t>1</w:t>
            </w:r>
          </w:p>
        </w:tc>
        <w:tc>
          <w:tcPr>
            <w:tcW w:w="567" w:type="dxa"/>
          </w:tcPr>
          <w:p w14:paraId="35EB68DB" w14:textId="77777777" w:rsidR="002915A1" w:rsidRPr="009C7BAD" w:rsidRDefault="002915A1" w:rsidP="008B697A">
            <w:pPr>
              <w:jc w:val="center"/>
              <w:rPr>
                <w:rFonts w:ascii="標楷體" w:eastAsia="標楷體" w:hAnsi="標楷體"/>
              </w:rPr>
            </w:pPr>
            <w:r w:rsidRPr="009C7BAD">
              <w:rPr>
                <w:rFonts w:ascii="標楷體" w:eastAsia="標楷體" w:hAnsi="標楷體" w:hint="eastAsia"/>
              </w:rPr>
              <w:t>T</w:t>
            </w:r>
          </w:p>
        </w:tc>
        <w:tc>
          <w:tcPr>
            <w:tcW w:w="567" w:type="dxa"/>
          </w:tcPr>
          <w:p w14:paraId="232270A1" w14:textId="77777777" w:rsidR="002915A1" w:rsidRPr="009C7BAD" w:rsidRDefault="002915A1" w:rsidP="008B697A">
            <w:pPr>
              <w:jc w:val="center"/>
              <w:rPr>
                <w:rFonts w:ascii="標楷體" w:eastAsia="標楷體" w:hAnsi="標楷體"/>
              </w:rPr>
            </w:pPr>
            <w:r w:rsidRPr="009C7BAD">
              <w:rPr>
                <w:rFonts w:ascii="標楷體" w:eastAsia="標楷體" w:hAnsi="標楷體" w:hint="eastAsia"/>
              </w:rPr>
              <w:t>V</w:t>
            </w:r>
          </w:p>
        </w:tc>
        <w:tc>
          <w:tcPr>
            <w:tcW w:w="850" w:type="dxa"/>
          </w:tcPr>
          <w:p w14:paraId="7B478682" w14:textId="77777777" w:rsidR="002915A1" w:rsidRPr="009C7BAD" w:rsidRDefault="002915A1" w:rsidP="008B697A">
            <w:pPr>
              <w:pStyle w:val="afc"/>
              <w:jc w:val="center"/>
              <w:rPr>
                <w:rFonts w:ascii="標楷體" w:eastAsia="標楷體" w:hAnsi="標楷體"/>
                <w:szCs w:val="24"/>
              </w:rPr>
            </w:pPr>
          </w:p>
        </w:tc>
        <w:tc>
          <w:tcPr>
            <w:tcW w:w="567" w:type="dxa"/>
          </w:tcPr>
          <w:p w14:paraId="02002802" w14:textId="77777777" w:rsidR="002915A1" w:rsidRPr="009C7BAD" w:rsidRDefault="002915A1" w:rsidP="008B697A">
            <w:pPr>
              <w:pStyle w:val="afc"/>
              <w:jc w:val="center"/>
              <w:rPr>
                <w:rFonts w:ascii="標楷體" w:eastAsia="標楷體" w:hAnsi="標楷體"/>
                <w:szCs w:val="24"/>
              </w:rPr>
            </w:pPr>
            <w:r w:rsidRPr="009C7BAD">
              <w:rPr>
                <w:rFonts w:ascii="標楷體" w:eastAsia="標楷體" w:hAnsi="標楷體" w:hint="eastAsia"/>
                <w:szCs w:val="24"/>
              </w:rPr>
              <w:t>X</w:t>
            </w:r>
          </w:p>
        </w:tc>
        <w:tc>
          <w:tcPr>
            <w:tcW w:w="567" w:type="dxa"/>
          </w:tcPr>
          <w:p w14:paraId="5B0B9517" w14:textId="77777777" w:rsidR="002915A1" w:rsidRPr="009C7BAD" w:rsidRDefault="002915A1" w:rsidP="008B697A">
            <w:pPr>
              <w:pStyle w:val="afc"/>
              <w:jc w:val="center"/>
              <w:rPr>
                <w:rFonts w:ascii="標楷體" w:eastAsia="標楷體" w:hAnsi="標楷體"/>
                <w:szCs w:val="24"/>
              </w:rPr>
            </w:pPr>
            <w:r w:rsidRPr="009C7BAD">
              <w:rPr>
                <w:rFonts w:ascii="標楷體" w:eastAsia="標楷體" w:hAnsi="標楷體" w:hint="eastAsia"/>
                <w:szCs w:val="24"/>
              </w:rPr>
              <w:t>X</w:t>
            </w:r>
          </w:p>
        </w:tc>
        <w:tc>
          <w:tcPr>
            <w:tcW w:w="284" w:type="dxa"/>
          </w:tcPr>
          <w:p w14:paraId="66636E52" w14:textId="77777777" w:rsidR="002915A1" w:rsidRPr="009C7BAD" w:rsidRDefault="002915A1" w:rsidP="008B697A">
            <w:pPr>
              <w:pStyle w:val="afc"/>
              <w:jc w:val="center"/>
              <w:rPr>
                <w:rFonts w:ascii="標楷體" w:eastAsia="標楷體" w:hAnsi="標楷體"/>
                <w:szCs w:val="24"/>
              </w:rPr>
            </w:pPr>
            <w:r w:rsidRPr="009C7BAD">
              <w:rPr>
                <w:rFonts w:ascii="標楷體" w:eastAsia="標楷體" w:hAnsi="標楷體" w:hint="eastAsia"/>
                <w:szCs w:val="24"/>
              </w:rPr>
              <w:t>X</w:t>
            </w:r>
          </w:p>
        </w:tc>
        <w:tc>
          <w:tcPr>
            <w:tcW w:w="283" w:type="dxa"/>
          </w:tcPr>
          <w:p w14:paraId="0F8C1DE7" w14:textId="77777777" w:rsidR="002915A1" w:rsidRPr="009C7BAD" w:rsidRDefault="002915A1" w:rsidP="008B697A">
            <w:pPr>
              <w:pStyle w:val="afc"/>
              <w:jc w:val="center"/>
              <w:rPr>
                <w:rFonts w:ascii="標楷體" w:eastAsia="標楷體" w:hAnsi="標楷體"/>
                <w:szCs w:val="24"/>
              </w:rPr>
            </w:pPr>
            <w:r w:rsidRPr="009C7BAD">
              <w:rPr>
                <w:rFonts w:ascii="標楷體" w:eastAsia="標楷體" w:hAnsi="標楷體" w:hint="eastAsia"/>
                <w:szCs w:val="24"/>
              </w:rPr>
              <w:t>X</w:t>
            </w:r>
          </w:p>
        </w:tc>
        <w:tc>
          <w:tcPr>
            <w:tcW w:w="288" w:type="dxa"/>
          </w:tcPr>
          <w:p w14:paraId="0D63DFCB" w14:textId="77777777" w:rsidR="002915A1" w:rsidRPr="009C7BAD" w:rsidRDefault="002915A1" w:rsidP="008B697A">
            <w:pPr>
              <w:pStyle w:val="afc"/>
              <w:jc w:val="center"/>
              <w:rPr>
                <w:rFonts w:ascii="標楷體" w:eastAsia="標楷體" w:hAnsi="標楷體"/>
                <w:szCs w:val="24"/>
              </w:rPr>
            </w:pPr>
          </w:p>
        </w:tc>
      </w:tr>
      <w:tr w:rsidR="00786266" w:rsidRPr="009C7BAD" w14:paraId="1DE04793" w14:textId="77777777" w:rsidTr="00E65C3B">
        <w:trPr>
          <w:tblHeader/>
        </w:trPr>
        <w:tc>
          <w:tcPr>
            <w:tcW w:w="567" w:type="dxa"/>
          </w:tcPr>
          <w:p w14:paraId="78A88A7E" w14:textId="77777777" w:rsidR="00786266" w:rsidRPr="009C7BAD" w:rsidRDefault="00786266" w:rsidP="00894D7B">
            <w:pPr>
              <w:pStyle w:val="afc"/>
              <w:numPr>
                <w:ilvl w:val="0"/>
                <w:numId w:val="6"/>
              </w:numPr>
              <w:ind w:left="254" w:hanging="254"/>
              <w:jc w:val="center"/>
              <w:rPr>
                <w:rFonts w:ascii="標楷體" w:eastAsia="標楷體" w:hAnsi="標楷體"/>
                <w:szCs w:val="24"/>
              </w:rPr>
            </w:pPr>
          </w:p>
        </w:tc>
        <w:tc>
          <w:tcPr>
            <w:tcW w:w="709" w:type="dxa"/>
          </w:tcPr>
          <w:p w14:paraId="74D5F61C" w14:textId="30DD1A34" w:rsidR="00786266" w:rsidRPr="009C7BAD" w:rsidRDefault="00786266" w:rsidP="00786266">
            <w:pPr>
              <w:pStyle w:val="afc"/>
              <w:rPr>
                <w:rFonts w:ascii="標楷體" w:eastAsia="標楷體" w:hAnsi="標楷體"/>
                <w:szCs w:val="24"/>
              </w:rPr>
            </w:pPr>
            <w:r>
              <w:rPr>
                <w:rFonts w:ascii="標楷體" w:eastAsia="標楷體" w:hAnsi="標楷體" w:hint="eastAsia"/>
                <w:szCs w:val="24"/>
              </w:rPr>
              <w:t>L6030</w:t>
            </w:r>
          </w:p>
        </w:tc>
        <w:tc>
          <w:tcPr>
            <w:tcW w:w="3827" w:type="dxa"/>
          </w:tcPr>
          <w:p w14:paraId="4F4F9791" w14:textId="6A7506B7" w:rsidR="00786266" w:rsidRPr="009C7BAD" w:rsidRDefault="00786266" w:rsidP="00786266">
            <w:pPr>
              <w:rPr>
                <w:rFonts w:ascii="標楷體" w:eastAsia="標楷體" w:hAnsi="標楷體"/>
              </w:rPr>
            </w:pPr>
            <w:r w:rsidRPr="009C7BAD">
              <w:rPr>
                <w:rFonts w:ascii="標楷體" w:eastAsia="標楷體" w:hAnsi="標楷體" w:hint="eastAsia"/>
              </w:rPr>
              <w:t>特殊</w:t>
            </w:r>
            <w:r>
              <w:rPr>
                <w:rFonts w:ascii="標楷體" w:eastAsia="標楷體" w:hAnsi="標楷體" w:hint="eastAsia"/>
              </w:rPr>
              <w:t>例假日查詢</w:t>
            </w:r>
          </w:p>
        </w:tc>
        <w:tc>
          <w:tcPr>
            <w:tcW w:w="284" w:type="dxa"/>
          </w:tcPr>
          <w:p w14:paraId="3B767835" w14:textId="2C5D7FDA" w:rsidR="00786266" w:rsidRPr="009C7BAD" w:rsidRDefault="00786266" w:rsidP="00786266">
            <w:pPr>
              <w:pStyle w:val="afc"/>
              <w:jc w:val="center"/>
              <w:rPr>
                <w:rFonts w:ascii="標楷體" w:eastAsia="標楷體" w:hAnsi="標楷體"/>
                <w:szCs w:val="24"/>
              </w:rPr>
            </w:pPr>
            <w:r w:rsidRPr="009C7BAD">
              <w:rPr>
                <w:rFonts w:ascii="標楷體" w:eastAsia="標楷體" w:hAnsi="標楷體" w:hint="eastAsia"/>
                <w:szCs w:val="24"/>
              </w:rPr>
              <w:t>1</w:t>
            </w:r>
          </w:p>
        </w:tc>
        <w:tc>
          <w:tcPr>
            <w:tcW w:w="567" w:type="dxa"/>
          </w:tcPr>
          <w:p w14:paraId="4AEE5D9F" w14:textId="19FE9FF2" w:rsidR="00786266" w:rsidRPr="009C7BAD" w:rsidRDefault="00786266" w:rsidP="00786266">
            <w:pPr>
              <w:jc w:val="center"/>
              <w:rPr>
                <w:rFonts w:ascii="標楷體" w:eastAsia="標楷體" w:hAnsi="標楷體"/>
              </w:rPr>
            </w:pPr>
            <w:r w:rsidRPr="009C7BAD">
              <w:rPr>
                <w:rFonts w:ascii="標楷體" w:eastAsia="標楷體" w:hAnsi="標楷體" w:hint="eastAsia"/>
              </w:rPr>
              <w:t>T</w:t>
            </w:r>
          </w:p>
        </w:tc>
        <w:tc>
          <w:tcPr>
            <w:tcW w:w="567" w:type="dxa"/>
          </w:tcPr>
          <w:p w14:paraId="358A8AD5" w14:textId="584AC0E8" w:rsidR="00786266" w:rsidRPr="009C7BAD" w:rsidRDefault="00786266" w:rsidP="00786266">
            <w:pPr>
              <w:jc w:val="center"/>
              <w:rPr>
                <w:rFonts w:ascii="標楷體" w:eastAsia="標楷體" w:hAnsi="標楷體"/>
              </w:rPr>
            </w:pPr>
            <w:r w:rsidRPr="009C7BAD">
              <w:rPr>
                <w:rFonts w:ascii="標楷體" w:eastAsia="標楷體" w:hAnsi="標楷體" w:hint="eastAsia"/>
              </w:rPr>
              <w:t>V</w:t>
            </w:r>
          </w:p>
        </w:tc>
        <w:tc>
          <w:tcPr>
            <w:tcW w:w="850" w:type="dxa"/>
          </w:tcPr>
          <w:p w14:paraId="1EFCE0B4" w14:textId="77777777" w:rsidR="00786266" w:rsidRPr="009C7BAD" w:rsidRDefault="00786266" w:rsidP="00786266">
            <w:pPr>
              <w:pStyle w:val="afc"/>
              <w:jc w:val="center"/>
              <w:rPr>
                <w:rFonts w:ascii="標楷體" w:eastAsia="標楷體" w:hAnsi="標楷體"/>
                <w:szCs w:val="24"/>
              </w:rPr>
            </w:pPr>
          </w:p>
        </w:tc>
        <w:tc>
          <w:tcPr>
            <w:tcW w:w="567" w:type="dxa"/>
          </w:tcPr>
          <w:p w14:paraId="66450C44" w14:textId="46D774C0" w:rsidR="00786266" w:rsidRPr="009C7BAD" w:rsidRDefault="00786266" w:rsidP="00786266">
            <w:pPr>
              <w:pStyle w:val="afc"/>
              <w:jc w:val="center"/>
              <w:rPr>
                <w:rFonts w:ascii="標楷體" w:eastAsia="標楷體" w:hAnsi="標楷體"/>
                <w:szCs w:val="24"/>
              </w:rPr>
            </w:pPr>
            <w:r w:rsidRPr="009C7BAD">
              <w:rPr>
                <w:rFonts w:ascii="標楷體" w:eastAsia="標楷體" w:hAnsi="標楷體" w:hint="eastAsia"/>
                <w:szCs w:val="24"/>
              </w:rPr>
              <w:t>X</w:t>
            </w:r>
          </w:p>
        </w:tc>
        <w:tc>
          <w:tcPr>
            <w:tcW w:w="567" w:type="dxa"/>
          </w:tcPr>
          <w:p w14:paraId="01F4735C" w14:textId="52A6B5E0" w:rsidR="00786266" w:rsidRPr="009C7BAD" w:rsidRDefault="00786266" w:rsidP="00786266">
            <w:pPr>
              <w:pStyle w:val="afc"/>
              <w:jc w:val="center"/>
              <w:rPr>
                <w:rFonts w:ascii="標楷體" w:eastAsia="標楷體" w:hAnsi="標楷體"/>
                <w:szCs w:val="24"/>
              </w:rPr>
            </w:pPr>
            <w:r w:rsidRPr="009C7BAD">
              <w:rPr>
                <w:rFonts w:ascii="標楷體" w:eastAsia="標楷體" w:hAnsi="標楷體" w:hint="eastAsia"/>
                <w:szCs w:val="24"/>
              </w:rPr>
              <w:t>X</w:t>
            </w:r>
          </w:p>
        </w:tc>
        <w:tc>
          <w:tcPr>
            <w:tcW w:w="284" w:type="dxa"/>
          </w:tcPr>
          <w:p w14:paraId="19FA3E0E" w14:textId="609C4131" w:rsidR="00786266" w:rsidRPr="009C7BAD" w:rsidRDefault="00786266" w:rsidP="00786266">
            <w:pPr>
              <w:pStyle w:val="afc"/>
              <w:jc w:val="center"/>
              <w:rPr>
                <w:rFonts w:ascii="標楷體" w:eastAsia="標楷體" w:hAnsi="標楷體"/>
                <w:szCs w:val="24"/>
              </w:rPr>
            </w:pPr>
            <w:r w:rsidRPr="009C7BAD">
              <w:rPr>
                <w:rFonts w:ascii="標楷體" w:eastAsia="標楷體" w:hAnsi="標楷體" w:hint="eastAsia"/>
                <w:szCs w:val="24"/>
              </w:rPr>
              <w:t>X</w:t>
            </w:r>
          </w:p>
        </w:tc>
        <w:tc>
          <w:tcPr>
            <w:tcW w:w="283" w:type="dxa"/>
          </w:tcPr>
          <w:p w14:paraId="302B6A51" w14:textId="657DE770" w:rsidR="00786266" w:rsidRPr="009C7BAD" w:rsidRDefault="00786266" w:rsidP="00786266">
            <w:pPr>
              <w:pStyle w:val="afc"/>
              <w:jc w:val="center"/>
              <w:rPr>
                <w:rFonts w:ascii="標楷體" w:eastAsia="標楷體" w:hAnsi="標楷體"/>
                <w:szCs w:val="24"/>
              </w:rPr>
            </w:pPr>
            <w:r w:rsidRPr="009C7BAD">
              <w:rPr>
                <w:rFonts w:ascii="標楷體" w:eastAsia="標楷體" w:hAnsi="標楷體" w:hint="eastAsia"/>
                <w:szCs w:val="24"/>
              </w:rPr>
              <w:t>X</w:t>
            </w:r>
          </w:p>
        </w:tc>
        <w:tc>
          <w:tcPr>
            <w:tcW w:w="288" w:type="dxa"/>
          </w:tcPr>
          <w:p w14:paraId="0C9A7DFF" w14:textId="77777777" w:rsidR="00786266" w:rsidRPr="009C7BAD" w:rsidRDefault="00786266" w:rsidP="00786266">
            <w:pPr>
              <w:pStyle w:val="afc"/>
              <w:jc w:val="center"/>
              <w:rPr>
                <w:rFonts w:ascii="標楷體" w:eastAsia="標楷體" w:hAnsi="標楷體"/>
                <w:szCs w:val="24"/>
              </w:rPr>
            </w:pPr>
          </w:p>
        </w:tc>
      </w:tr>
      <w:tr w:rsidR="00786266" w:rsidRPr="009C7BAD" w14:paraId="4721FD74" w14:textId="77777777" w:rsidTr="00E65C3B">
        <w:trPr>
          <w:tblHeader/>
        </w:trPr>
        <w:tc>
          <w:tcPr>
            <w:tcW w:w="567" w:type="dxa"/>
          </w:tcPr>
          <w:p w14:paraId="7FA05F4C" w14:textId="77777777" w:rsidR="00786266" w:rsidRPr="009C7BAD" w:rsidRDefault="00786266" w:rsidP="00894D7B">
            <w:pPr>
              <w:pStyle w:val="afc"/>
              <w:numPr>
                <w:ilvl w:val="0"/>
                <w:numId w:val="6"/>
              </w:numPr>
              <w:ind w:left="254" w:hanging="254"/>
              <w:jc w:val="center"/>
              <w:rPr>
                <w:rFonts w:ascii="標楷體" w:eastAsia="標楷體" w:hAnsi="標楷體"/>
                <w:szCs w:val="24"/>
              </w:rPr>
            </w:pPr>
          </w:p>
        </w:tc>
        <w:tc>
          <w:tcPr>
            <w:tcW w:w="709" w:type="dxa"/>
          </w:tcPr>
          <w:p w14:paraId="4674F62C" w14:textId="77777777" w:rsidR="00786266" w:rsidRPr="009C7BAD" w:rsidRDefault="00786266" w:rsidP="00786266">
            <w:pPr>
              <w:pStyle w:val="afc"/>
              <w:rPr>
                <w:rFonts w:ascii="標楷體" w:eastAsia="標楷體" w:hAnsi="標楷體"/>
                <w:szCs w:val="24"/>
              </w:rPr>
            </w:pPr>
            <w:r w:rsidRPr="009C7BAD">
              <w:rPr>
                <w:rFonts w:ascii="標楷體" w:eastAsia="標楷體" w:hAnsi="標楷體"/>
                <w:szCs w:val="24"/>
              </w:rPr>
              <w:t>L6932</w:t>
            </w:r>
          </w:p>
        </w:tc>
        <w:tc>
          <w:tcPr>
            <w:tcW w:w="3827" w:type="dxa"/>
          </w:tcPr>
          <w:p w14:paraId="1014D0BA" w14:textId="77777777" w:rsidR="00786266" w:rsidRPr="009C7BAD" w:rsidRDefault="00786266" w:rsidP="00786266">
            <w:pPr>
              <w:rPr>
                <w:rFonts w:ascii="標楷體" w:eastAsia="標楷體" w:hAnsi="標楷體"/>
              </w:rPr>
            </w:pPr>
            <w:r w:rsidRPr="009C7BAD">
              <w:rPr>
                <w:rFonts w:ascii="標楷體" w:eastAsia="標楷體" w:hAnsi="標楷體" w:hint="eastAsia"/>
              </w:rPr>
              <w:t>資料變更交易查詢</w:t>
            </w:r>
          </w:p>
        </w:tc>
        <w:tc>
          <w:tcPr>
            <w:tcW w:w="284" w:type="dxa"/>
          </w:tcPr>
          <w:p w14:paraId="099821C7" w14:textId="77777777" w:rsidR="00786266" w:rsidRPr="009C7BAD" w:rsidRDefault="00786266" w:rsidP="00786266">
            <w:pPr>
              <w:pStyle w:val="afc"/>
              <w:jc w:val="center"/>
              <w:rPr>
                <w:rFonts w:ascii="標楷體" w:eastAsia="標楷體" w:hAnsi="標楷體"/>
                <w:szCs w:val="24"/>
              </w:rPr>
            </w:pPr>
            <w:r w:rsidRPr="009C7BAD">
              <w:rPr>
                <w:rFonts w:ascii="標楷體" w:eastAsia="標楷體" w:hAnsi="標楷體" w:hint="eastAsia"/>
                <w:szCs w:val="24"/>
              </w:rPr>
              <w:t>1</w:t>
            </w:r>
          </w:p>
        </w:tc>
        <w:tc>
          <w:tcPr>
            <w:tcW w:w="567" w:type="dxa"/>
          </w:tcPr>
          <w:p w14:paraId="2C54773B" w14:textId="77777777" w:rsidR="00786266" w:rsidRPr="009C7BAD" w:rsidRDefault="00786266" w:rsidP="00786266">
            <w:pPr>
              <w:pStyle w:val="afc"/>
              <w:jc w:val="center"/>
              <w:rPr>
                <w:rFonts w:ascii="標楷體" w:eastAsia="標楷體" w:hAnsi="標楷體"/>
                <w:szCs w:val="24"/>
              </w:rPr>
            </w:pPr>
            <w:r w:rsidRPr="009C7BAD">
              <w:rPr>
                <w:rFonts w:ascii="標楷體" w:eastAsia="標楷體" w:hAnsi="標楷體"/>
                <w:szCs w:val="24"/>
              </w:rPr>
              <w:t>B</w:t>
            </w:r>
          </w:p>
        </w:tc>
        <w:tc>
          <w:tcPr>
            <w:tcW w:w="567" w:type="dxa"/>
          </w:tcPr>
          <w:p w14:paraId="3F6EE528" w14:textId="77777777" w:rsidR="00786266" w:rsidRPr="009C7BAD" w:rsidRDefault="00786266" w:rsidP="00786266">
            <w:pPr>
              <w:pStyle w:val="afc"/>
              <w:jc w:val="center"/>
              <w:rPr>
                <w:rFonts w:ascii="標楷體" w:eastAsia="標楷體" w:hAnsi="標楷體"/>
                <w:szCs w:val="24"/>
              </w:rPr>
            </w:pPr>
            <w:r w:rsidRPr="009C7BAD">
              <w:rPr>
                <w:rFonts w:ascii="標楷體" w:eastAsia="標楷體" w:hAnsi="標楷體"/>
                <w:szCs w:val="24"/>
              </w:rPr>
              <w:t>X</w:t>
            </w:r>
          </w:p>
        </w:tc>
        <w:tc>
          <w:tcPr>
            <w:tcW w:w="850" w:type="dxa"/>
          </w:tcPr>
          <w:p w14:paraId="1C59F764" w14:textId="77777777" w:rsidR="00786266" w:rsidRPr="009C7BAD" w:rsidRDefault="00786266" w:rsidP="00786266">
            <w:pPr>
              <w:pStyle w:val="afc"/>
              <w:jc w:val="center"/>
              <w:rPr>
                <w:rFonts w:ascii="標楷體" w:eastAsia="標楷體" w:hAnsi="標楷體"/>
                <w:szCs w:val="24"/>
              </w:rPr>
            </w:pPr>
          </w:p>
        </w:tc>
        <w:tc>
          <w:tcPr>
            <w:tcW w:w="567" w:type="dxa"/>
          </w:tcPr>
          <w:p w14:paraId="42747239" w14:textId="77777777" w:rsidR="00786266" w:rsidRPr="009C7BAD" w:rsidRDefault="00786266" w:rsidP="00786266">
            <w:pPr>
              <w:pStyle w:val="afc"/>
              <w:jc w:val="center"/>
              <w:rPr>
                <w:rFonts w:ascii="標楷體" w:eastAsia="標楷體" w:hAnsi="標楷體"/>
                <w:szCs w:val="24"/>
              </w:rPr>
            </w:pPr>
            <w:r w:rsidRPr="009C7BAD">
              <w:rPr>
                <w:rFonts w:ascii="標楷體" w:eastAsia="標楷體" w:hAnsi="標楷體" w:hint="eastAsia"/>
                <w:szCs w:val="24"/>
              </w:rPr>
              <w:t>X</w:t>
            </w:r>
          </w:p>
        </w:tc>
        <w:tc>
          <w:tcPr>
            <w:tcW w:w="567" w:type="dxa"/>
          </w:tcPr>
          <w:p w14:paraId="084EC5B5" w14:textId="77777777" w:rsidR="00786266" w:rsidRPr="009C7BAD" w:rsidRDefault="00786266" w:rsidP="00786266">
            <w:pPr>
              <w:pStyle w:val="afc"/>
              <w:jc w:val="center"/>
              <w:rPr>
                <w:rFonts w:ascii="標楷體" w:eastAsia="標楷體" w:hAnsi="標楷體"/>
                <w:szCs w:val="24"/>
              </w:rPr>
            </w:pPr>
            <w:r w:rsidRPr="009C7BAD">
              <w:rPr>
                <w:rFonts w:ascii="標楷體" w:eastAsia="標楷體" w:hAnsi="標楷體" w:hint="eastAsia"/>
                <w:szCs w:val="24"/>
              </w:rPr>
              <w:t>X</w:t>
            </w:r>
          </w:p>
        </w:tc>
        <w:tc>
          <w:tcPr>
            <w:tcW w:w="284" w:type="dxa"/>
          </w:tcPr>
          <w:p w14:paraId="510371CA" w14:textId="77777777" w:rsidR="00786266" w:rsidRPr="009C7BAD" w:rsidRDefault="00786266" w:rsidP="00786266">
            <w:pPr>
              <w:pStyle w:val="afc"/>
              <w:jc w:val="center"/>
              <w:rPr>
                <w:rFonts w:ascii="標楷體" w:eastAsia="標楷體" w:hAnsi="標楷體"/>
                <w:szCs w:val="24"/>
              </w:rPr>
            </w:pPr>
            <w:r w:rsidRPr="009C7BAD">
              <w:rPr>
                <w:rFonts w:ascii="標楷體" w:eastAsia="標楷體" w:hAnsi="標楷體" w:hint="eastAsia"/>
                <w:szCs w:val="24"/>
              </w:rPr>
              <w:t>X</w:t>
            </w:r>
          </w:p>
        </w:tc>
        <w:tc>
          <w:tcPr>
            <w:tcW w:w="283" w:type="dxa"/>
          </w:tcPr>
          <w:p w14:paraId="0C3145B3" w14:textId="77777777" w:rsidR="00786266" w:rsidRPr="009C7BAD" w:rsidRDefault="00786266" w:rsidP="00786266">
            <w:pPr>
              <w:pStyle w:val="afc"/>
              <w:jc w:val="center"/>
              <w:rPr>
                <w:rFonts w:ascii="標楷體" w:eastAsia="標楷體" w:hAnsi="標楷體"/>
                <w:szCs w:val="24"/>
              </w:rPr>
            </w:pPr>
            <w:r w:rsidRPr="009C7BAD">
              <w:rPr>
                <w:rFonts w:ascii="標楷體" w:eastAsia="標楷體" w:hAnsi="標楷體" w:hint="eastAsia"/>
                <w:szCs w:val="24"/>
              </w:rPr>
              <w:t>X</w:t>
            </w:r>
          </w:p>
        </w:tc>
        <w:tc>
          <w:tcPr>
            <w:tcW w:w="288" w:type="dxa"/>
          </w:tcPr>
          <w:p w14:paraId="594BAC68" w14:textId="77777777" w:rsidR="00786266" w:rsidRPr="009C7BAD" w:rsidRDefault="00786266" w:rsidP="00786266">
            <w:pPr>
              <w:pStyle w:val="afc"/>
              <w:jc w:val="center"/>
              <w:rPr>
                <w:rFonts w:ascii="標楷體" w:eastAsia="標楷體" w:hAnsi="標楷體"/>
                <w:szCs w:val="24"/>
              </w:rPr>
            </w:pPr>
          </w:p>
        </w:tc>
      </w:tr>
      <w:tr w:rsidR="00786266" w:rsidRPr="009C7BAD" w14:paraId="2DBDBE33" w14:textId="77777777" w:rsidTr="00093819">
        <w:trPr>
          <w:tblHeader/>
        </w:trPr>
        <w:tc>
          <w:tcPr>
            <w:tcW w:w="567" w:type="dxa"/>
          </w:tcPr>
          <w:p w14:paraId="7E0525A7" w14:textId="77777777" w:rsidR="00786266" w:rsidRPr="009C7BAD" w:rsidRDefault="00786266" w:rsidP="00786266">
            <w:pPr>
              <w:pStyle w:val="afc"/>
              <w:ind w:left="254"/>
              <w:rPr>
                <w:rFonts w:ascii="標楷體" w:eastAsia="標楷體" w:hAnsi="標楷體"/>
                <w:szCs w:val="24"/>
              </w:rPr>
            </w:pPr>
          </w:p>
        </w:tc>
        <w:tc>
          <w:tcPr>
            <w:tcW w:w="709" w:type="dxa"/>
          </w:tcPr>
          <w:p w14:paraId="268261B2" w14:textId="77777777" w:rsidR="00786266" w:rsidRPr="009C7BAD" w:rsidRDefault="00786266" w:rsidP="00786266">
            <w:pPr>
              <w:pStyle w:val="afc"/>
              <w:rPr>
                <w:rFonts w:ascii="標楷體" w:eastAsia="標楷體" w:hAnsi="標楷體"/>
                <w:szCs w:val="24"/>
              </w:rPr>
            </w:pPr>
            <w:r w:rsidRPr="009C7BAD">
              <w:rPr>
                <w:rFonts w:ascii="標楷體" w:eastAsia="標楷體" w:hAnsi="標楷體"/>
                <w:szCs w:val="24"/>
              </w:rPr>
              <w:t>L64</w:t>
            </w:r>
          </w:p>
        </w:tc>
        <w:tc>
          <w:tcPr>
            <w:tcW w:w="8084" w:type="dxa"/>
            <w:gridSpan w:val="10"/>
          </w:tcPr>
          <w:p w14:paraId="72EA9E09" w14:textId="77777777" w:rsidR="00786266" w:rsidRPr="009C7BAD" w:rsidRDefault="00786266" w:rsidP="00786266">
            <w:pPr>
              <w:pStyle w:val="afc"/>
              <w:rPr>
                <w:rFonts w:ascii="標楷體" w:eastAsia="標楷體" w:hAnsi="標楷體"/>
                <w:szCs w:val="24"/>
              </w:rPr>
            </w:pPr>
            <w:r w:rsidRPr="009C7BAD">
              <w:rPr>
                <w:rFonts w:ascii="標楷體" w:eastAsia="標楷體" w:hAnsi="標楷體" w:hint="eastAsia"/>
                <w:szCs w:val="24"/>
              </w:rPr>
              <w:t>作業控管維護</w:t>
            </w:r>
          </w:p>
        </w:tc>
      </w:tr>
      <w:tr w:rsidR="00786266" w:rsidRPr="009C7BAD" w14:paraId="293E66DA" w14:textId="77777777" w:rsidTr="00E65C3B">
        <w:trPr>
          <w:tblHeader/>
        </w:trPr>
        <w:tc>
          <w:tcPr>
            <w:tcW w:w="567" w:type="dxa"/>
          </w:tcPr>
          <w:p w14:paraId="633678FA" w14:textId="77777777" w:rsidR="00786266" w:rsidRPr="009C7BAD" w:rsidRDefault="00786266" w:rsidP="00894D7B">
            <w:pPr>
              <w:pStyle w:val="afc"/>
              <w:numPr>
                <w:ilvl w:val="0"/>
                <w:numId w:val="6"/>
              </w:numPr>
              <w:ind w:left="254" w:hanging="254"/>
              <w:jc w:val="center"/>
              <w:rPr>
                <w:rFonts w:ascii="標楷體" w:eastAsia="標楷體" w:hAnsi="標楷體"/>
                <w:szCs w:val="24"/>
              </w:rPr>
            </w:pPr>
          </w:p>
        </w:tc>
        <w:tc>
          <w:tcPr>
            <w:tcW w:w="709" w:type="dxa"/>
          </w:tcPr>
          <w:p w14:paraId="3BCBEF7A" w14:textId="77777777" w:rsidR="00786266" w:rsidRPr="009C7BAD" w:rsidRDefault="00786266" w:rsidP="00786266">
            <w:pPr>
              <w:pStyle w:val="afc"/>
              <w:rPr>
                <w:rFonts w:ascii="標楷體" w:eastAsia="標楷體" w:hAnsi="標楷體"/>
                <w:szCs w:val="24"/>
              </w:rPr>
            </w:pPr>
            <w:r w:rsidRPr="009C7BAD">
              <w:rPr>
                <w:rFonts w:ascii="標楷體" w:eastAsia="標楷體" w:hAnsi="標楷體" w:hint="eastAsia"/>
                <w:szCs w:val="24"/>
              </w:rPr>
              <w:t>L</w:t>
            </w:r>
            <w:r w:rsidRPr="009C7BAD">
              <w:rPr>
                <w:rFonts w:ascii="標楷體" w:eastAsia="標楷體" w:hAnsi="標楷體"/>
                <w:szCs w:val="24"/>
              </w:rPr>
              <w:t>6401</w:t>
            </w:r>
          </w:p>
        </w:tc>
        <w:tc>
          <w:tcPr>
            <w:tcW w:w="3827" w:type="dxa"/>
          </w:tcPr>
          <w:p w14:paraId="19AF014D" w14:textId="77777777" w:rsidR="00786266" w:rsidRPr="009C7BAD" w:rsidRDefault="00786266" w:rsidP="00786266">
            <w:pPr>
              <w:rPr>
                <w:rFonts w:ascii="標楷體" w:eastAsia="標楷體" w:hAnsi="標楷體"/>
              </w:rPr>
            </w:pPr>
            <w:r w:rsidRPr="00934FE7">
              <w:rPr>
                <w:rFonts w:ascii="標楷體" w:eastAsia="標楷體" w:hAnsi="標楷體" w:hint="eastAsia"/>
              </w:rPr>
              <w:t>使用者資料維護</w:t>
            </w:r>
          </w:p>
        </w:tc>
        <w:tc>
          <w:tcPr>
            <w:tcW w:w="284" w:type="dxa"/>
          </w:tcPr>
          <w:p w14:paraId="69D1A29D" w14:textId="77777777" w:rsidR="00786266" w:rsidRPr="009C7BAD" w:rsidRDefault="00786266" w:rsidP="00786266">
            <w:pPr>
              <w:pStyle w:val="afc"/>
              <w:jc w:val="center"/>
              <w:rPr>
                <w:rFonts w:ascii="標楷體" w:eastAsia="標楷體" w:hAnsi="標楷體"/>
                <w:szCs w:val="24"/>
              </w:rPr>
            </w:pPr>
            <w:r>
              <w:rPr>
                <w:rFonts w:ascii="標楷體" w:eastAsia="標楷體" w:hAnsi="標楷體" w:hint="eastAsia"/>
                <w:szCs w:val="24"/>
              </w:rPr>
              <w:t>1</w:t>
            </w:r>
          </w:p>
        </w:tc>
        <w:tc>
          <w:tcPr>
            <w:tcW w:w="567" w:type="dxa"/>
          </w:tcPr>
          <w:p w14:paraId="2A58515B" w14:textId="77777777" w:rsidR="00786266" w:rsidRPr="009C7BAD" w:rsidRDefault="00786266" w:rsidP="00786266">
            <w:pPr>
              <w:jc w:val="center"/>
              <w:rPr>
                <w:rFonts w:ascii="標楷體" w:eastAsia="標楷體" w:hAnsi="標楷體"/>
              </w:rPr>
            </w:pPr>
            <w:r>
              <w:rPr>
                <w:rFonts w:ascii="標楷體" w:eastAsia="標楷體" w:hAnsi="標楷體" w:hint="eastAsia"/>
              </w:rPr>
              <w:t>S</w:t>
            </w:r>
          </w:p>
        </w:tc>
        <w:tc>
          <w:tcPr>
            <w:tcW w:w="567" w:type="dxa"/>
          </w:tcPr>
          <w:p w14:paraId="1935CE40" w14:textId="77777777" w:rsidR="00786266" w:rsidRPr="009C7BAD" w:rsidRDefault="00786266" w:rsidP="00786266">
            <w:pPr>
              <w:jc w:val="center"/>
              <w:rPr>
                <w:rFonts w:ascii="標楷體" w:eastAsia="標楷體" w:hAnsi="標楷體"/>
              </w:rPr>
            </w:pPr>
            <w:r>
              <w:rPr>
                <w:rFonts w:ascii="標楷體" w:eastAsia="標楷體" w:hAnsi="標楷體" w:hint="eastAsia"/>
              </w:rPr>
              <w:t>X</w:t>
            </w:r>
          </w:p>
        </w:tc>
        <w:tc>
          <w:tcPr>
            <w:tcW w:w="850" w:type="dxa"/>
          </w:tcPr>
          <w:p w14:paraId="40363DF3" w14:textId="77777777" w:rsidR="00786266" w:rsidRPr="009C7BAD" w:rsidRDefault="00786266" w:rsidP="00786266">
            <w:pPr>
              <w:pStyle w:val="afc"/>
              <w:jc w:val="center"/>
              <w:rPr>
                <w:rFonts w:ascii="標楷體" w:eastAsia="標楷體" w:hAnsi="標楷體"/>
                <w:szCs w:val="24"/>
              </w:rPr>
            </w:pPr>
          </w:p>
        </w:tc>
        <w:tc>
          <w:tcPr>
            <w:tcW w:w="567" w:type="dxa"/>
          </w:tcPr>
          <w:p w14:paraId="7BF35ECD" w14:textId="77777777" w:rsidR="00786266" w:rsidRPr="009C7BAD" w:rsidRDefault="00786266" w:rsidP="00786266">
            <w:pPr>
              <w:pStyle w:val="afc"/>
              <w:jc w:val="center"/>
              <w:rPr>
                <w:rFonts w:ascii="標楷體" w:eastAsia="標楷體" w:hAnsi="標楷體"/>
                <w:szCs w:val="24"/>
              </w:rPr>
            </w:pPr>
            <w:r>
              <w:rPr>
                <w:rFonts w:ascii="標楷體" w:eastAsia="標楷體" w:hAnsi="標楷體" w:hint="eastAsia"/>
                <w:szCs w:val="24"/>
              </w:rPr>
              <w:t>X</w:t>
            </w:r>
          </w:p>
        </w:tc>
        <w:tc>
          <w:tcPr>
            <w:tcW w:w="567" w:type="dxa"/>
          </w:tcPr>
          <w:p w14:paraId="4288E246" w14:textId="77777777" w:rsidR="00786266" w:rsidRPr="009C7BAD" w:rsidRDefault="00786266" w:rsidP="00786266">
            <w:pPr>
              <w:pStyle w:val="afc"/>
              <w:jc w:val="center"/>
              <w:rPr>
                <w:rFonts w:ascii="標楷體" w:eastAsia="標楷體" w:hAnsi="標楷體"/>
                <w:szCs w:val="24"/>
              </w:rPr>
            </w:pPr>
            <w:r>
              <w:rPr>
                <w:rFonts w:ascii="標楷體" w:eastAsia="標楷體" w:hAnsi="標楷體" w:hint="eastAsia"/>
                <w:szCs w:val="24"/>
              </w:rPr>
              <w:t>X</w:t>
            </w:r>
          </w:p>
        </w:tc>
        <w:tc>
          <w:tcPr>
            <w:tcW w:w="284" w:type="dxa"/>
          </w:tcPr>
          <w:p w14:paraId="185D5E64" w14:textId="77777777" w:rsidR="00786266" w:rsidRPr="009C7BAD" w:rsidRDefault="00786266" w:rsidP="00786266">
            <w:pPr>
              <w:pStyle w:val="afc"/>
              <w:jc w:val="center"/>
              <w:rPr>
                <w:rFonts w:ascii="標楷體" w:eastAsia="標楷體" w:hAnsi="標楷體"/>
                <w:szCs w:val="24"/>
              </w:rPr>
            </w:pPr>
            <w:r>
              <w:rPr>
                <w:rFonts w:ascii="標楷體" w:eastAsia="標楷體" w:hAnsi="標楷體" w:hint="eastAsia"/>
                <w:szCs w:val="24"/>
              </w:rPr>
              <w:t>X</w:t>
            </w:r>
          </w:p>
        </w:tc>
        <w:tc>
          <w:tcPr>
            <w:tcW w:w="283" w:type="dxa"/>
          </w:tcPr>
          <w:p w14:paraId="50FAD654" w14:textId="77777777" w:rsidR="00786266" w:rsidRPr="009C7BAD" w:rsidRDefault="00786266" w:rsidP="00786266">
            <w:pPr>
              <w:pStyle w:val="afc"/>
              <w:jc w:val="center"/>
              <w:rPr>
                <w:rFonts w:ascii="標楷體" w:eastAsia="標楷體" w:hAnsi="標楷體"/>
                <w:szCs w:val="24"/>
              </w:rPr>
            </w:pPr>
            <w:r>
              <w:rPr>
                <w:rFonts w:ascii="標楷體" w:eastAsia="標楷體" w:hAnsi="標楷體" w:hint="eastAsia"/>
                <w:szCs w:val="24"/>
              </w:rPr>
              <w:t>X</w:t>
            </w:r>
          </w:p>
        </w:tc>
        <w:tc>
          <w:tcPr>
            <w:tcW w:w="288" w:type="dxa"/>
          </w:tcPr>
          <w:p w14:paraId="41FD309A" w14:textId="77777777" w:rsidR="00786266" w:rsidRPr="009C7BAD" w:rsidRDefault="00786266" w:rsidP="00786266">
            <w:pPr>
              <w:pStyle w:val="afc"/>
              <w:jc w:val="center"/>
              <w:rPr>
                <w:rFonts w:ascii="標楷體" w:eastAsia="標楷體" w:hAnsi="標楷體"/>
                <w:szCs w:val="24"/>
              </w:rPr>
            </w:pPr>
          </w:p>
        </w:tc>
      </w:tr>
      <w:tr w:rsidR="00035A7B" w:rsidRPr="009C7BAD" w14:paraId="3EF6A075" w14:textId="77777777" w:rsidTr="00E65C3B">
        <w:trPr>
          <w:tblHeader/>
        </w:trPr>
        <w:tc>
          <w:tcPr>
            <w:tcW w:w="567" w:type="dxa"/>
          </w:tcPr>
          <w:p w14:paraId="01D40755" w14:textId="77777777" w:rsidR="00035A7B" w:rsidRPr="009C7BAD" w:rsidRDefault="00035A7B" w:rsidP="00894D7B">
            <w:pPr>
              <w:pStyle w:val="afc"/>
              <w:numPr>
                <w:ilvl w:val="0"/>
                <w:numId w:val="6"/>
              </w:numPr>
              <w:ind w:left="254" w:hanging="254"/>
              <w:jc w:val="center"/>
              <w:rPr>
                <w:rFonts w:ascii="標楷體" w:eastAsia="標楷體" w:hAnsi="標楷體"/>
                <w:szCs w:val="24"/>
              </w:rPr>
            </w:pPr>
          </w:p>
        </w:tc>
        <w:tc>
          <w:tcPr>
            <w:tcW w:w="709" w:type="dxa"/>
          </w:tcPr>
          <w:p w14:paraId="3E29F4B0" w14:textId="06BE542E" w:rsidR="00035A7B" w:rsidRPr="009C7BAD" w:rsidRDefault="00035A7B" w:rsidP="00035A7B">
            <w:pPr>
              <w:pStyle w:val="afc"/>
              <w:rPr>
                <w:rFonts w:ascii="標楷體" w:eastAsia="標楷體" w:hAnsi="標楷體"/>
                <w:szCs w:val="24"/>
              </w:rPr>
            </w:pPr>
            <w:r>
              <w:rPr>
                <w:rFonts w:ascii="標楷體" w:eastAsia="標楷體" w:hAnsi="標楷體" w:hint="eastAsia"/>
                <w:szCs w:val="24"/>
              </w:rPr>
              <w:t>L</w:t>
            </w:r>
            <w:r>
              <w:rPr>
                <w:rFonts w:ascii="標楷體" w:eastAsia="標楷體" w:hAnsi="標楷體"/>
                <w:szCs w:val="24"/>
              </w:rPr>
              <w:t>6041</w:t>
            </w:r>
          </w:p>
        </w:tc>
        <w:tc>
          <w:tcPr>
            <w:tcW w:w="3827" w:type="dxa"/>
          </w:tcPr>
          <w:p w14:paraId="6A9CCF3E" w14:textId="4BD4651B" w:rsidR="00035A7B" w:rsidRPr="00934FE7" w:rsidRDefault="00035A7B" w:rsidP="00035A7B">
            <w:pPr>
              <w:rPr>
                <w:rFonts w:ascii="標楷體" w:eastAsia="標楷體" w:hAnsi="標楷體"/>
              </w:rPr>
            </w:pPr>
            <w:r w:rsidRPr="00934FE7">
              <w:rPr>
                <w:rFonts w:ascii="標楷體" w:eastAsia="標楷體" w:hAnsi="標楷體" w:hint="eastAsia"/>
              </w:rPr>
              <w:t>使用者資料</w:t>
            </w:r>
            <w:r>
              <w:rPr>
                <w:rFonts w:ascii="標楷體" w:eastAsia="標楷體" w:hAnsi="標楷體" w:hint="eastAsia"/>
              </w:rPr>
              <w:t>查詢</w:t>
            </w:r>
          </w:p>
        </w:tc>
        <w:tc>
          <w:tcPr>
            <w:tcW w:w="284" w:type="dxa"/>
          </w:tcPr>
          <w:p w14:paraId="1CC75D0F" w14:textId="09C4AF2C" w:rsidR="00035A7B" w:rsidRDefault="00035A7B" w:rsidP="00035A7B">
            <w:pPr>
              <w:pStyle w:val="afc"/>
              <w:jc w:val="center"/>
              <w:rPr>
                <w:rFonts w:ascii="標楷體" w:eastAsia="標楷體" w:hAnsi="標楷體"/>
                <w:szCs w:val="24"/>
              </w:rPr>
            </w:pPr>
            <w:r>
              <w:rPr>
                <w:rFonts w:ascii="標楷體" w:eastAsia="標楷體" w:hAnsi="標楷體" w:hint="eastAsia"/>
                <w:szCs w:val="24"/>
              </w:rPr>
              <w:t>1</w:t>
            </w:r>
          </w:p>
        </w:tc>
        <w:tc>
          <w:tcPr>
            <w:tcW w:w="567" w:type="dxa"/>
          </w:tcPr>
          <w:p w14:paraId="2749D2A1" w14:textId="5980DE16" w:rsidR="00035A7B" w:rsidRDefault="00035A7B" w:rsidP="00035A7B">
            <w:pPr>
              <w:jc w:val="center"/>
              <w:rPr>
                <w:rFonts w:ascii="標楷體" w:eastAsia="標楷體" w:hAnsi="標楷體"/>
              </w:rPr>
            </w:pPr>
            <w:r>
              <w:rPr>
                <w:rFonts w:ascii="標楷體" w:eastAsia="標楷體" w:hAnsi="標楷體" w:hint="eastAsia"/>
              </w:rPr>
              <w:t>S</w:t>
            </w:r>
          </w:p>
        </w:tc>
        <w:tc>
          <w:tcPr>
            <w:tcW w:w="567" w:type="dxa"/>
          </w:tcPr>
          <w:p w14:paraId="56223D95" w14:textId="3FD4C730" w:rsidR="00035A7B" w:rsidRDefault="00035A7B" w:rsidP="00035A7B">
            <w:pPr>
              <w:jc w:val="center"/>
              <w:rPr>
                <w:rFonts w:ascii="標楷體" w:eastAsia="標楷體" w:hAnsi="標楷體"/>
              </w:rPr>
            </w:pPr>
            <w:r>
              <w:rPr>
                <w:rFonts w:ascii="標楷體" w:eastAsia="標楷體" w:hAnsi="標楷體" w:hint="eastAsia"/>
              </w:rPr>
              <w:t>X</w:t>
            </w:r>
          </w:p>
        </w:tc>
        <w:tc>
          <w:tcPr>
            <w:tcW w:w="850" w:type="dxa"/>
          </w:tcPr>
          <w:p w14:paraId="7AA167D3" w14:textId="77777777" w:rsidR="00035A7B" w:rsidRPr="009C7BAD" w:rsidRDefault="00035A7B" w:rsidP="00035A7B">
            <w:pPr>
              <w:pStyle w:val="afc"/>
              <w:jc w:val="center"/>
              <w:rPr>
                <w:rFonts w:ascii="標楷體" w:eastAsia="標楷體" w:hAnsi="標楷體"/>
                <w:szCs w:val="24"/>
              </w:rPr>
            </w:pPr>
          </w:p>
        </w:tc>
        <w:tc>
          <w:tcPr>
            <w:tcW w:w="567" w:type="dxa"/>
          </w:tcPr>
          <w:p w14:paraId="1D18FCAB" w14:textId="60EA4411" w:rsidR="00035A7B" w:rsidRDefault="00035A7B" w:rsidP="00035A7B">
            <w:pPr>
              <w:pStyle w:val="afc"/>
              <w:jc w:val="center"/>
              <w:rPr>
                <w:rFonts w:ascii="標楷體" w:eastAsia="標楷體" w:hAnsi="標楷體"/>
                <w:szCs w:val="24"/>
              </w:rPr>
            </w:pPr>
            <w:r>
              <w:rPr>
                <w:rFonts w:ascii="標楷體" w:eastAsia="標楷體" w:hAnsi="標楷體" w:hint="eastAsia"/>
                <w:szCs w:val="24"/>
              </w:rPr>
              <w:t>X</w:t>
            </w:r>
          </w:p>
        </w:tc>
        <w:tc>
          <w:tcPr>
            <w:tcW w:w="567" w:type="dxa"/>
          </w:tcPr>
          <w:p w14:paraId="62A1FF11" w14:textId="164232E5" w:rsidR="00035A7B" w:rsidRDefault="00035A7B" w:rsidP="00035A7B">
            <w:pPr>
              <w:pStyle w:val="afc"/>
              <w:jc w:val="center"/>
              <w:rPr>
                <w:rFonts w:ascii="標楷體" w:eastAsia="標楷體" w:hAnsi="標楷體"/>
                <w:szCs w:val="24"/>
              </w:rPr>
            </w:pPr>
            <w:r>
              <w:rPr>
                <w:rFonts w:ascii="標楷體" w:eastAsia="標楷體" w:hAnsi="標楷體" w:hint="eastAsia"/>
                <w:szCs w:val="24"/>
              </w:rPr>
              <w:t>X</w:t>
            </w:r>
          </w:p>
        </w:tc>
        <w:tc>
          <w:tcPr>
            <w:tcW w:w="284" w:type="dxa"/>
          </w:tcPr>
          <w:p w14:paraId="7BC30BEF" w14:textId="04A73231" w:rsidR="00035A7B" w:rsidRDefault="00035A7B" w:rsidP="00035A7B">
            <w:pPr>
              <w:pStyle w:val="afc"/>
              <w:jc w:val="center"/>
              <w:rPr>
                <w:rFonts w:ascii="標楷體" w:eastAsia="標楷體" w:hAnsi="標楷體"/>
                <w:szCs w:val="24"/>
              </w:rPr>
            </w:pPr>
            <w:r>
              <w:rPr>
                <w:rFonts w:ascii="標楷體" w:eastAsia="標楷體" w:hAnsi="標楷體" w:hint="eastAsia"/>
                <w:szCs w:val="24"/>
              </w:rPr>
              <w:t>X</w:t>
            </w:r>
          </w:p>
        </w:tc>
        <w:tc>
          <w:tcPr>
            <w:tcW w:w="283" w:type="dxa"/>
          </w:tcPr>
          <w:p w14:paraId="04ADCB16" w14:textId="1D3D41B8" w:rsidR="00035A7B" w:rsidRDefault="00035A7B" w:rsidP="00035A7B">
            <w:pPr>
              <w:pStyle w:val="afc"/>
              <w:jc w:val="center"/>
              <w:rPr>
                <w:rFonts w:ascii="標楷體" w:eastAsia="標楷體" w:hAnsi="標楷體"/>
                <w:szCs w:val="24"/>
              </w:rPr>
            </w:pPr>
            <w:r>
              <w:rPr>
                <w:rFonts w:ascii="標楷體" w:eastAsia="標楷體" w:hAnsi="標楷體" w:hint="eastAsia"/>
                <w:szCs w:val="24"/>
              </w:rPr>
              <w:t>X</w:t>
            </w:r>
          </w:p>
        </w:tc>
        <w:tc>
          <w:tcPr>
            <w:tcW w:w="288" w:type="dxa"/>
          </w:tcPr>
          <w:p w14:paraId="1A54B6D4" w14:textId="77777777" w:rsidR="00035A7B" w:rsidRPr="009C7BAD" w:rsidRDefault="00035A7B" w:rsidP="00035A7B">
            <w:pPr>
              <w:pStyle w:val="afc"/>
              <w:jc w:val="center"/>
              <w:rPr>
                <w:rFonts w:ascii="標楷體" w:eastAsia="標楷體" w:hAnsi="標楷體"/>
                <w:szCs w:val="24"/>
              </w:rPr>
            </w:pPr>
          </w:p>
        </w:tc>
      </w:tr>
      <w:tr w:rsidR="00035A7B" w:rsidRPr="009C7BAD" w14:paraId="107A7F53" w14:textId="77777777" w:rsidTr="00E65C3B">
        <w:trPr>
          <w:tblHeader/>
        </w:trPr>
        <w:tc>
          <w:tcPr>
            <w:tcW w:w="567" w:type="dxa"/>
          </w:tcPr>
          <w:p w14:paraId="59FC8A0B" w14:textId="77777777" w:rsidR="00035A7B" w:rsidRPr="009C7BAD" w:rsidRDefault="00035A7B" w:rsidP="00894D7B">
            <w:pPr>
              <w:pStyle w:val="afc"/>
              <w:numPr>
                <w:ilvl w:val="0"/>
                <w:numId w:val="6"/>
              </w:numPr>
              <w:ind w:left="254" w:hanging="254"/>
              <w:jc w:val="center"/>
              <w:rPr>
                <w:rFonts w:ascii="標楷體" w:eastAsia="標楷體" w:hAnsi="標楷體"/>
                <w:szCs w:val="24"/>
              </w:rPr>
            </w:pPr>
          </w:p>
        </w:tc>
        <w:tc>
          <w:tcPr>
            <w:tcW w:w="709" w:type="dxa"/>
          </w:tcPr>
          <w:p w14:paraId="4848A176" w14:textId="77777777" w:rsidR="00035A7B" w:rsidRPr="009C7BAD" w:rsidRDefault="00035A7B" w:rsidP="00035A7B">
            <w:pPr>
              <w:pStyle w:val="afc"/>
              <w:rPr>
                <w:rFonts w:ascii="標楷體" w:eastAsia="標楷體" w:hAnsi="標楷體"/>
                <w:szCs w:val="24"/>
              </w:rPr>
            </w:pPr>
            <w:r w:rsidRPr="009C7BAD">
              <w:rPr>
                <w:rFonts w:ascii="標楷體" w:eastAsia="標楷體" w:hAnsi="標楷體" w:hint="eastAsia"/>
                <w:szCs w:val="24"/>
              </w:rPr>
              <w:t>L</w:t>
            </w:r>
            <w:r w:rsidRPr="009C7BAD">
              <w:rPr>
                <w:rFonts w:ascii="標楷體" w:eastAsia="標楷體" w:hAnsi="標楷體"/>
                <w:szCs w:val="24"/>
              </w:rPr>
              <w:t>6402</w:t>
            </w:r>
          </w:p>
        </w:tc>
        <w:tc>
          <w:tcPr>
            <w:tcW w:w="3827" w:type="dxa"/>
          </w:tcPr>
          <w:p w14:paraId="25670110" w14:textId="77777777" w:rsidR="00035A7B" w:rsidRPr="009C7BAD" w:rsidRDefault="00035A7B" w:rsidP="00035A7B">
            <w:pPr>
              <w:rPr>
                <w:rFonts w:ascii="標楷體" w:eastAsia="標楷體" w:hAnsi="標楷體"/>
              </w:rPr>
            </w:pPr>
            <w:r w:rsidRPr="009C7BAD">
              <w:rPr>
                <w:rFonts w:ascii="標楷體" w:eastAsia="標楷體" w:hAnsi="標楷體" w:hint="eastAsia"/>
              </w:rPr>
              <w:t>交易控制檔維護</w:t>
            </w:r>
          </w:p>
        </w:tc>
        <w:tc>
          <w:tcPr>
            <w:tcW w:w="284" w:type="dxa"/>
          </w:tcPr>
          <w:p w14:paraId="7BA08A71" w14:textId="77777777" w:rsidR="00035A7B" w:rsidRPr="009C7BAD" w:rsidRDefault="00035A7B" w:rsidP="00035A7B">
            <w:pPr>
              <w:pStyle w:val="afc"/>
              <w:jc w:val="center"/>
              <w:rPr>
                <w:rFonts w:ascii="標楷體" w:eastAsia="標楷體" w:hAnsi="標楷體"/>
                <w:szCs w:val="24"/>
              </w:rPr>
            </w:pPr>
            <w:r>
              <w:rPr>
                <w:rFonts w:ascii="標楷體" w:eastAsia="標楷體" w:hAnsi="標楷體" w:hint="eastAsia"/>
                <w:szCs w:val="24"/>
              </w:rPr>
              <w:t>1</w:t>
            </w:r>
          </w:p>
        </w:tc>
        <w:tc>
          <w:tcPr>
            <w:tcW w:w="567" w:type="dxa"/>
          </w:tcPr>
          <w:p w14:paraId="58EC03C4" w14:textId="77777777" w:rsidR="00035A7B" w:rsidRPr="009C7BAD" w:rsidRDefault="00035A7B" w:rsidP="00035A7B">
            <w:pPr>
              <w:jc w:val="center"/>
              <w:rPr>
                <w:rFonts w:ascii="標楷體" w:eastAsia="標楷體" w:hAnsi="標楷體"/>
              </w:rPr>
            </w:pPr>
            <w:r>
              <w:rPr>
                <w:rFonts w:ascii="標楷體" w:eastAsia="標楷體" w:hAnsi="標楷體" w:hint="eastAsia"/>
              </w:rPr>
              <w:t>S</w:t>
            </w:r>
          </w:p>
        </w:tc>
        <w:tc>
          <w:tcPr>
            <w:tcW w:w="567" w:type="dxa"/>
          </w:tcPr>
          <w:p w14:paraId="715953A3" w14:textId="77777777" w:rsidR="00035A7B" w:rsidRPr="009C7BAD" w:rsidRDefault="00035A7B" w:rsidP="00035A7B">
            <w:pPr>
              <w:jc w:val="center"/>
              <w:rPr>
                <w:rFonts w:ascii="標楷體" w:eastAsia="標楷體" w:hAnsi="標楷體"/>
              </w:rPr>
            </w:pPr>
            <w:r>
              <w:rPr>
                <w:rFonts w:ascii="標楷體" w:eastAsia="標楷體" w:hAnsi="標楷體" w:hint="eastAsia"/>
              </w:rPr>
              <w:t>X</w:t>
            </w:r>
          </w:p>
        </w:tc>
        <w:tc>
          <w:tcPr>
            <w:tcW w:w="850" w:type="dxa"/>
          </w:tcPr>
          <w:p w14:paraId="0AEA8177" w14:textId="77777777" w:rsidR="00035A7B" w:rsidRPr="009C7BAD" w:rsidRDefault="00035A7B" w:rsidP="00035A7B">
            <w:pPr>
              <w:pStyle w:val="afc"/>
              <w:jc w:val="center"/>
              <w:rPr>
                <w:rFonts w:ascii="標楷體" w:eastAsia="標楷體" w:hAnsi="標楷體"/>
                <w:szCs w:val="24"/>
              </w:rPr>
            </w:pPr>
          </w:p>
        </w:tc>
        <w:tc>
          <w:tcPr>
            <w:tcW w:w="567" w:type="dxa"/>
          </w:tcPr>
          <w:p w14:paraId="61755F69" w14:textId="77777777" w:rsidR="00035A7B" w:rsidRPr="009C7BAD" w:rsidRDefault="00035A7B" w:rsidP="00035A7B">
            <w:pPr>
              <w:pStyle w:val="afc"/>
              <w:jc w:val="center"/>
              <w:rPr>
                <w:rFonts w:ascii="標楷體" w:eastAsia="標楷體" w:hAnsi="標楷體"/>
                <w:szCs w:val="24"/>
              </w:rPr>
            </w:pPr>
            <w:r>
              <w:rPr>
                <w:rFonts w:ascii="標楷體" w:eastAsia="標楷體" w:hAnsi="標楷體" w:hint="eastAsia"/>
                <w:szCs w:val="24"/>
              </w:rPr>
              <w:t>X</w:t>
            </w:r>
          </w:p>
        </w:tc>
        <w:tc>
          <w:tcPr>
            <w:tcW w:w="567" w:type="dxa"/>
          </w:tcPr>
          <w:p w14:paraId="6EDA2D49" w14:textId="77777777" w:rsidR="00035A7B" w:rsidRPr="009C7BAD" w:rsidRDefault="00035A7B" w:rsidP="00035A7B">
            <w:pPr>
              <w:pStyle w:val="afc"/>
              <w:jc w:val="center"/>
              <w:rPr>
                <w:rFonts w:ascii="標楷體" w:eastAsia="標楷體" w:hAnsi="標楷體"/>
                <w:szCs w:val="24"/>
              </w:rPr>
            </w:pPr>
            <w:r>
              <w:rPr>
                <w:rFonts w:ascii="標楷體" w:eastAsia="標楷體" w:hAnsi="標楷體" w:hint="eastAsia"/>
                <w:szCs w:val="24"/>
              </w:rPr>
              <w:t>X</w:t>
            </w:r>
          </w:p>
        </w:tc>
        <w:tc>
          <w:tcPr>
            <w:tcW w:w="284" w:type="dxa"/>
          </w:tcPr>
          <w:p w14:paraId="43084A2C" w14:textId="77777777" w:rsidR="00035A7B" w:rsidRPr="009C7BAD" w:rsidRDefault="00035A7B" w:rsidP="00035A7B">
            <w:pPr>
              <w:pStyle w:val="afc"/>
              <w:jc w:val="center"/>
              <w:rPr>
                <w:rFonts w:ascii="標楷體" w:eastAsia="標楷體" w:hAnsi="標楷體"/>
                <w:szCs w:val="24"/>
              </w:rPr>
            </w:pPr>
            <w:r>
              <w:rPr>
                <w:rFonts w:ascii="標楷體" w:eastAsia="標楷體" w:hAnsi="標楷體" w:hint="eastAsia"/>
                <w:szCs w:val="24"/>
              </w:rPr>
              <w:t>X</w:t>
            </w:r>
          </w:p>
        </w:tc>
        <w:tc>
          <w:tcPr>
            <w:tcW w:w="283" w:type="dxa"/>
          </w:tcPr>
          <w:p w14:paraId="30124F2E" w14:textId="77777777" w:rsidR="00035A7B" w:rsidRPr="009C7BAD" w:rsidRDefault="00035A7B" w:rsidP="00035A7B">
            <w:pPr>
              <w:pStyle w:val="afc"/>
              <w:jc w:val="center"/>
              <w:rPr>
                <w:rFonts w:ascii="標楷體" w:eastAsia="標楷體" w:hAnsi="標楷體"/>
                <w:szCs w:val="24"/>
              </w:rPr>
            </w:pPr>
            <w:r>
              <w:rPr>
                <w:rFonts w:ascii="標楷體" w:eastAsia="標楷體" w:hAnsi="標楷體" w:hint="eastAsia"/>
                <w:szCs w:val="24"/>
              </w:rPr>
              <w:t>X</w:t>
            </w:r>
          </w:p>
        </w:tc>
        <w:tc>
          <w:tcPr>
            <w:tcW w:w="288" w:type="dxa"/>
          </w:tcPr>
          <w:p w14:paraId="49745F58" w14:textId="77777777" w:rsidR="00035A7B" w:rsidRPr="009C7BAD" w:rsidRDefault="00035A7B" w:rsidP="00035A7B">
            <w:pPr>
              <w:pStyle w:val="afc"/>
              <w:jc w:val="center"/>
              <w:rPr>
                <w:rFonts w:ascii="標楷體" w:eastAsia="標楷體" w:hAnsi="標楷體"/>
                <w:szCs w:val="24"/>
              </w:rPr>
            </w:pPr>
          </w:p>
        </w:tc>
      </w:tr>
      <w:tr w:rsidR="009D3333" w:rsidRPr="009C7BAD" w14:paraId="46AB7DDC" w14:textId="77777777" w:rsidTr="00E65C3B">
        <w:trPr>
          <w:tblHeader/>
        </w:trPr>
        <w:tc>
          <w:tcPr>
            <w:tcW w:w="567" w:type="dxa"/>
          </w:tcPr>
          <w:p w14:paraId="2BE78F48" w14:textId="77777777" w:rsidR="009D3333" w:rsidRPr="009C7BAD" w:rsidRDefault="009D3333" w:rsidP="00894D7B">
            <w:pPr>
              <w:pStyle w:val="afc"/>
              <w:numPr>
                <w:ilvl w:val="0"/>
                <w:numId w:val="6"/>
              </w:numPr>
              <w:ind w:left="254" w:hanging="254"/>
              <w:jc w:val="center"/>
              <w:rPr>
                <w:rFonts w:ascii="標楷體" w:eastAsia="標楷體" w:hAnsi="標楷體"/>
                <w:szCs w:val="24"/>
              </w:rPr>
            </w:pPr>
          </w:p>
        </w:tc>
        <w:tc>
          <w:tcPr>
            <w:tcW w:w="709" w:type="dxa"/>
          </w:tcPr>
          <w:p w14:paraId="6D708E73" w14:textId="3F5C31BE" w:rsidR="009D3333" w:rsidRPr="009C7BAD" w:rsidRDefault="009D3333" w:rsidP="009D3333">
            <w:pPr>
              <w:pStyle w:val="afc"/>
              <w:rPr>
                <w:rFonts w:ascii="標楷體" w:eastAsia="標楷體" w:hAnsi="標楷體"/>
                <w:szCs w:val="24"/>
              </w:rPr>
            </w:pPr>
            <w:r>
              <w:rPr>
                <w:rFonts w:ascii="標楷體" w:eastAsia="標楷體" w:hAnsi="標楷體"/>
                <w:szCs w:val="24"/>
              </w:rPr>
              <w:t>L6042</w:t>
            </w:r>
          </w:p>
        </w:tc>
        <w:tc>
          <w:tcPr>
            <w:tcW w:w="3827" w:type="dxa"/>
          </w:tcPr>
          <w:p w14:paraId="1215D50E" w14:textId="443B2749" w:rsidR="009D3333" w:rsidRPr="009C7BAD" w:rsidRDefault="009D3333" w:rsidP="009D3333">
            <w:pPr>
              <w:rPr>
                <w:rFonts w:ascii="標楷體" w:eastAsia="標楷體" w:hAnsi="標楷體"/>
              </w:rPr>
            </w:pPr>
            <w:r w:rsidRPr="009C7BAD">
              <w:rPr>
                <w:rFonts w:ascii="標楷體" w:eastAsia="標楷體" w:hAnsi="標楷體" w:hint="eastAsia"/>
              </w:rPr>
              <w:t>交易控制檔</w:t>
            </w:r>
            <w:r>
              <w:rPr>
                <w:rFonts w:ascii="標楷體" w:eastAsia="標楷體" w:hAnsi="標楷體" w:hint="eastAsia"/>
              </w:rPr>
              <w:t>查詢</w:t>
            </w:r>
          </w:p>
        </w:tc>
        <w:tc>
          <w:tcPr>
            <w:tcW w:w="284" w:type="dxa"/>
          </w:tcPr>
          <w:p w14:paraId="6A9B368D" w14:textId="304AC83F" w:rsidR="009D3333" w:rsidRDefault="009D3333" w:rsidP="009D3333">
            <w:pPr>
              <w:pStyle w:val="afc"/>
              <w:jc w:val="center"/>
              <w:rPr>
                <w:rFonts w:ascii="標楷體" w:eastAsia="標楷體" w:hAnsi="標楷體"/>
                <w:szCs w:val="24"/>
              </w:rPr>
            </w:pPr>
            <w:r>
              <w:rPr>
                <w:rFonts w:ascii="標楷體" w:eastAsia="標楷體" w:hAnsi="標楷體" w:hint="eastAsia"/>
                <w:szCs w:val="24"/>
              </w:rPr>
              <w:t>1</w:t>
            </w:r>
          </w:p>
        </w:tc>
        <w:tc>
          <w:tcPr>
            <w:tcW w:w="567" w:type="dxa"/>
          </w:tcPr>
          <w:p w14:paraId="5F88AF77" w14:textId="3FF0DC79" w:rsidR="009D3333" w:rsidRDefault="009D3333" w:rsidP="009D3333">
            <w:pPr>
              <w:jc w:val="center"/>
              <w:rPr>
                <w:rFonts w:ascii="標楷體" w:eastAsia="標楷體" w:hAnsi="標楷體"/>
              </w:rPr>
            </w:pPr>
            <w:r>
              <w:rPr>
                <w:rFonts w:ascii="標楷體" w:eastAsia="標楷體" w:hAnsi="標楷體" w:hint="eastAsia"/>
              </w:rPr>
              <w:t>S</w:t>
            </w:r>
          </w:p>
        </w:tc>
        <w:tc>
          <w:tcPr>
            <w:tcW w:w="567" w:type="dxa"/>
          </w:tcPr>
          <w:p w14:paraId="19C045D2" w14:textId="1646E1A8" w:rsidR="009D3333" w:rsidRDefault="009D3333" w:rsidP="009D3333">
            <w:pPr>
              <w:jc w:val="center"/>
              <w:rPr>
                <w:rFonts w:ascii="標楷體" w:eastAsia="標楷體" w:hAnsi="標楷體"/>
              </w:rPr>
            </w:pPr>
            <w:r>
              <w:rPr>
                <w:rFonts w:ascii="標楷體" w:eastAsia="標楷體" w:hAnsi="標楷體" w:hint="eastAsia"/>
              </w:rPr>
              <w:t>X</w:t>
            </w:r>
          </w:p>
        </w:tc>
        <w:tc>
          <w:tcPr>
            <w:tcW w:w="850" w:type="dxa"/>
          </w:tcPr>
          <w:p w14:paraId="004337C0" w14:textId="77777777" w:rsidR="009D3333" w:rsidRPr="009C7BAD" w:rsidRDefault="009D3333" w:rsidP="009D3333">
            <w:pPr>
              <w:pStyle w:val="afc"/>
              <w:jc w:val="center"/>
              <w:rPr>
                <w:rFonts w:ascii="標楷體" w:eastAsia="標楷體" w:hAnsi="標楷體"/>
                <w:szCs w:val="24"/>
              </w:rPr>
            </w:pPr>
          </w:p>
        </w:tc>
        <w:tc>
          <w:tcPr>
            <w:tcW w:w="567" w:type="dxa"/>
          </w:tcPr>
          <w:p w14:paraId="2DBE658B" w14:textId="384B9963" w:rsidR="009D3333" w:rsidRDefault="009D3333" w:rsidP="009D3333">
            <w:pPr>
              <w:pStyle w:val="afc"/>
              <w:jc w:val="center"/>
              <w:rPr>
                <w:rFonts w:ascii="標楷體" w:eastAsia="標楷體" w:hAnsi="標楷體"/>
                <w:szCs w:val="24"/>
              </w:rPr>
            </w:pPr>
            <w:r>
              <w:rPr>
                <w:rFonts w:ascii="標楷體" w:eastAsia="標楷體" w:hAnsi="標楷體" w:hint="eastAsia"/>
                <w:szCs w:val="24"/>
              </w:rPr>
              <w:t>X</w:t>
            </w:r>
          </w:p>
        </w:tc>
        <w:tc>
          <w:tcPr>
            <w:tcW w:w="567" w:type="dxa"/>
          </w:tcPr>
          <w:p w14:paraId="7C4A4017" w14:textId="47483D03" w:rsidR="009D3333" w:rsidRDefault="009D3333" w:rsidP="009D3333">
            <w:pPr>
              <w:pStyle w:val="afc"/>
              <w:jc w:val="center"/>
              <w:rPr>
                <w:rFonts w:ascii="標楷體" w:eastAsia="標楷體" w:hAnsi="標楷體"/>
                <w:szCs w:val="24"/>
              </w:rPr>
            </w:pPr>
            <w:r>
              <w:rPr>
                <w:rFonts w:ascii="標楷體" w:eastAsia="標楷體" w:hAnsi="標楷體" w:hint="eastAsia"/>
                <w:szCs w:val="24"/>
              </w:rPr>
              <w:t>X</w:t>
            </w:r>
          </w:p>
        </w:tc>
        <w:tc>
          <w:tcPr>
            <w:tcW w:w="284" w:type="dxa"/>
          </w:tcPr>
          <w:p w14:paraId="47899C3B" w14:textId="395971F5" w:rsidR="009D3333" w:rsidRDefault="009D3333" w:rsidP="009D3333">
            <w:pPr>
              <w:pStyle w:val="afc"/>
              <w:jc w:val="center"/>
              <w:rPr>
                <w:rFonts w:ascii="標楷體" w:eastAsia="標楷體" w:hAnsi="標楷體"/>
                <w:szCs w:val="24"/>
              </w:rPr>
            </w:pPr>
            <w:r>
              <w:rPr>
                <w:rFonts w:ascii="標楷體" w:eastAsia="標楷體" w:hAnsi="標楷體" w:hint="eastAsia"/>
                <w:szCs w:val="24"/>
              </w:rPr>
              <w:t>X</w:t>
            </w:r>
          </w:p>
        </w:tc>
        <w:tc>
          <w:tcPr>
            <w:tcW w:w="283" w:type="dxa"/>
          </w:tcPr>
          <w:p w14:paraId="053B503D" w14:textId="3775A3FD" w:rsidR="009D3333" w:rsidRDefault="009D3333" w:rsidP="009D3333">
            <w:pPr>
              <w:pStyle w:val="afc"/>
              <w:jc w:val="center"/>
              <w:rPr>
                <w:rFonts w:ascii="標楷體" w:eastAsia="標楷體" w:hAnsi="標楷體"/>
                <w:szCs w:val="24"/>
              </w:rPr>
            </w:pPr>
            <w:r>
              <w:rPr>
                <w:rFonts w:ascii="標楷體" w:eastAsia="標楷體" w:hAnsi="標楷體" w:hint="eastAsia"/>
                <w:szCs w:val="24"/>
              </w:rPr>
              <w:t>X</w:t>
            </w:r>
          </w:p>
        </w:tc>
        <w:tc>
          <w:tcPr>
            <w:tcW w:w="288" w:type="dxa"/>
          </w:tcPr>
          <w:p w14:paraId="4F81EE9B" w14:textId="77777777" w:rsidR="009D3333" w:rsidRPr="009C7BAD" w:rsidRDefault="009D3333" w:rsidP="009D3333">
            <w:pPr>
              <w:pStyle w:val="afc"/>
              <w:jc w:val="center"/>
              <w:rPr>
                <w:rFonts w:ascii="標楷體" w:eastAsia="標楷體" w:hAnsi="標楷體"/>
                <w:szCs w:val="24"/>
              </w:rPr>
            </w:pPr>
          </w:p>
        </w:tc>
      </w:tr>
      <w:tr w:rsidR="009D3333" w:rsidRPr="009C7BAD" w14:paraId="23511E47" w14:textId="77777777" w:rsidTr="00093819">
        <w:trPr>
          <w:tblHeader/>
        </w:trPr>
        <w:tc>
          <w:tcPr>
            <w:tcW w:w="567" w:type="dxa"/>
          </w:tcPr>
          <w:p w14:paraId="46734A26" w14:textId="77777777" w:rsidR="009D3333" w:rsidRPr="009C7BAD" w:rsidRDefault="009D3333" w:rsidP="009D3333">
            <w:pPr>
              <w:pStyle w:val="afc"/>
              <w:ind w:left="254"/>
              <w:rPr>
                <w:rFonts w:ascii="標楷體" w:eastAsia="標楷體" w:hAnsi="標楷體"/>
                <w:szCs w:val="24"/>
              </w:rPr>
            </w:pPr>
          </w:p>
        </w:tc>
        <w:tc>
          <w:tcPr>
            <w:tcW w:w="709" w:type="dxa"/>
          </w:tcPr>
          <w:p w14:paraId="4FF07A15" w14:textId="77777777" w:rsidR="009D3333" w:rsidRPr="009C7BAD" w:rsidRDefault="009D3333" w:rsidP="009D3333">
            <w:pPr>
              <w:pStyle w:val="afc"/>
              <w:rPr>
                <w:rFonts w:ascii="標楷體" w:eastAsia="標楷體" w:hAnsi="標楷體"/>
                <w:szCs w:val="24"/>
              </w:rPr>
            </w:pPr>
            <w:r w:rsidRPr="009C7BAD">
              <w:rPr>
                <w:rFonts w:ascii="標楷體" w:eastAsia="標楷體" w:hAnsi="標楷體" w:hint="eastAsia"/>
                <w:szCs w:val="24"/>
              </w:rPr>
              <w:t>L65</w:t>
            </w:r>
          </w:p>
        </w:tc>
        <w:tc>
          <w:tcPr>
            <w:tcW w:w="8084" w:type="dxa"/>
            <w:gridSpan w:val="10"/>
          </w:tcPr>
          <w:p w14:paraId="57884F25" w14:textId="77777777" w:rsidR="009D3333" w:rsidRPr="009C7BAD" w:rsidRDefault="009D3333" w:rsidP="009D3333">
            <w:pPr>
              <w:pStyle w:val="afc"/>
              <w:rPr>
                <w:rFonts w:ascii="標楷體" w:eastAsia="標楷體" w:hAnsi="標楷體"/>
                <w:szCs w:val="24"/>
              </w:rPr>
            </w:pPr>
            <w:r w:rsidRPr="009C7BAD">
              <w:rPr>
                <w:rFonts w:ascii="標楷體" w:eastAsia="標楷體" w:hAnsi="標楷體" w:hint="eastAsia"/>
                <w:szCs w:val="24"/>
              </w:rPr>
              <w:t>系統變數維護</w:t>
            </w:r>
          </w:p>
        </w:tc>
      </w:tr>
      <w:tr w:rsidR="009D3333" w:rsidRPr="009C7BAD" w14:paraId="55E5582E" w14:textId="77777777" w:rsidTr="00E65C3B">
        <w:trPr>
          <w:tblHeader/>
        </w:trPr>
        <w:tc>
          <w:tcPr>
            <w:tcW w:w="567" w:type="dxa"/>
          </w:tcPr>
          <w:p w14:paraId="7A03497B" w14:textId="77777777" w:rsidR="009D3333" w:rsidRPr="009C7BAD" w:rsidRDefault="009D3333" w:rsidP="00894D7B">
            <w:pPr>
              <w:pStyle w:val="afc"/>
              <w:numPr>
                <w:ilvl w:val="0"/>
                <w:numId w:val="6"/>
              </w:numPr>
              <w:ind w:left="254" w:hanging="254"/>
              <w:jc w:val="center"/>
              <w:rPr>
                <w:rFonts w:ascii="標楷體" w:eastAsia="標楷體" w:hAnsi="標楷體"/>
                <w:szCs w:val="24"/>
              </w:rPr>
            </w:pPr>
          </w:p>
        </w:tc>
        <w:tc>
          <w:tcPr>
            <w:tcW w:w="709" w:type="dxa"/>
          </w:tcPr>
          <w:p w14:paraId="6B26DCA8" w14:textId="77777777" w:rsidR="009D3333" w:rsidRPr="009C7BAD" w:rsidRDefault="009D3333" w:rsidP="009D3333">
            <w:pPr>
              <w:pStyle w:val="afc"/>
              <w:rPr>
                <w:rFonts w:ascii="標楷體" w:eastAsia="標楷體" w:hAnsi="標楷體"/>
                <w:szCs w:val="24"/>
              </w:rPr>
            </w:pPr>
            <w:r w:rsidRPr="009C7BAD">
              <w:rPr>
                <w:rFonts w:ascii="標楷體" w:eastAsia="標楷體" w:hAnsi="標楷體"/>
                <w:szCs w:val="24"/>
              </w:rPr>
              <w:t>L6501</w:t>
            </w:r>
          </w:p>
        </w:tc>
        <w:tc>
          <w:tcPr>
            <w:tcW w:w="3827" w:type="dxa"/>
          </w:tcPr>
          <w:p w14:paraId="4CEC054D" w14:textId="77777777" w:rsidR="009D3333" w:rsidRPr="009C7BAD" w:rsidRDefault="009D3333" w:rsidP="009D3333">
            <w:pPr>
              <w:rPr>
                <w:rFonts w:ascii="標楷體" w:eastAsia="標楷體" w:hAnsi="標楷體"/>
              </w:rPr>
            </w:pPr>
            <w:r w:rsidRPr="009C7BAD">
              <w:rPr>
                <w:rFonts w:ascii="標楷體" w:eastAsia="標楷體" w:hAnsi="標楷體" w:hint="eastAsia"/>
              </w:rPr>
              <w:t>系統變數及系統值設定維護</w:t>
            </w:r>
          </w:p>
        </w:tc>
        <w:tc>
          <w:tcPr>
            <w:tcW w:w="284" w:type="dxa"/>
          </w:tcPr>
          <w:p w14:paraId="159446F2" w14:textId="77777777" w:rsidR="009D3333" w:rsidRPr="009C7BAD" w:rsidRDefault="009D3333" w:rsidP="009D3333">
            <w:pPr>
              <w:pStyle w:val="afc"/>
              <w:jc w:val="center"/>
              <w:rPr>
                <w:rFonts w:ascii="標楷體" w:eastAsia="標楷體" w:hAnsi="標楷體"/>
                <w:szCs w:val="24"/>
              </w:rPr>
            </w:pPr>
            <w:r w:rsidRPr="009C7BAD">
              <w:rPr>
                <w:rFonts w:ascii="標楷體" w:eastAsia="標楷體" w:hAnsi="標楷體" w:hint="eastAsia"/>
                <w:szCs w:val="24"/>
              </w:rPr>
              <w:t>1</w:t>
            </w:r>
          </w:p>
        </w:tc>
        <w:tc>
          <w:tcPr>
            <w:tcW w:w="567" w:type="dxa"/>
          </w:tcPr>
          <w:p w14:paraId="747281EF" w14:textId="77777777" w:rsidR="009D3333" w:rsidRPr="009C7BAD" w:rsidRDefault="009D3333" w:rsidP="009D3333">
            <w:pPr>
              <w:jc w:val="center"/>
              <w:rPr>
                <w:rFonts w:ascii="標楷體" w:eastAsia="標楷體" w:hAnsi="標楷體"/>
              </w:rPr>
            </w:pPr>
            <w:r w:rsidRPr="009C7BAD">
              <w:rPr>
                <w:rFonts w:ascii="標楷體" w:eastAsia="標楷體" w:hAnsi="標楷體" w:hint="eastAsia"/>
              </w:rPr>
              <w:t>T</w:t>
            </w:r>
          </w:p>
        </w:tc>
        <w:tc>
          <w:tcPr>
            <w:tcW w:w="567" w:type="dxa"/>
          </w:tcPr>
          <w:p w14:paraId="67EFADBA" w14:textId="77777777" w:rsidR="009D3333" w:rsidRPr="009C7BAD" w:rsidRDefault="009D3333" w:rsidP="009D3333">
            <w:pPr>
              <w:jc w:val="center"/>
              <w:rPr>
                <w:rFonts w:ascii="標楷體" w:eastAsia="標楷體" w:hAnsi="標楷體"/>
              </w:rPr>
            </w:pPr>
            <w:r w:rsidRPr="009C7BAD">
              <w:rPr>
                <w:rFonts w:ascii="標楷體" w:eastAsia="標楷體" w:hAnsi="標楷體" w:hint="eastAsia"/>
              </w:rPr>
              <w:t>V</w:t>
            </w:r>
          </w:p>
        </w:tc>
        <w:tc>
          <w:tcPr>
            <w:tcW w:w="850" w:type="dxa"/>
          </w:tcPr>
          <w:p w14:paraId="70E894CE" w14:textId="77777777" w:rsidR="009D3333" w:rsidRPr="009C7BAD" w:rsidRDefault="009D3333" w:rsidP="009D3333">
            <w:pPr>
              <w:pStyle w:val="afc"/>
              <w:jc w:val="center"/>
              <w:rPr>
                <w:rFonts w:ascii="標楷體" w:eastAsia="標楷體" w:hAnsi="標楷體"/>
                <w:szCs w:val="24"/>
              </w:rPr>
            </w:pPr>
          </w:p>
        </w:tc>
        <w:tc>
          <w:tcPr>
            <w:tcW w:w="567" w:type="dxa"/>
          </w:tcPr>
          <w:p w14:paraId="25A193AE" w14:textId="77777777" w:rsidR="009D3333" w:rsidRPr="009C7BAD" w:rsidRDefault="009D3333" w:rsidP="009D3333">
            <w:pPr>
              <w:pStyle w:val="afc"/>
              <w:jc w:val="center"/>
              <w:rPr>
                <w:rFonts w:ascii="標楷體" w:eastAsia="標楷體" w:hAnsi="標楷體"/>
                <w:szCs w:val="24"/>
              </w:rPr>
            </w:pPr>
            <w:r w:rsidRPr="009C7BAD">
              <w:rPr>
                <w:rFonts w:ascii="標楷體" w:eastAsia="標楷體" w:hAnsi="標楷體" w:hint="eastAsia"/>
                <w:szCs w:val="24"/>
              </w:rPr>
              <w:t>X</w:t>
            </w:r>
          </w:p>
        </w:tc>
        <w:tc>
          <w:tcPr>
            <w:tcW w:w="567" w:type="dxa"/>
          </w:tcPr>
          <w:p w14:paraId="42AB42F7" w14:textId="77777777" w:rsidR="009D3333" w:rsidRPr="009C7BAD" w:rsidRDefault="009D3333" w:rsidP="009D3333">
            <w:pPr>
              <w:pStyle w:val="afc"/>
              <w:jc w:val="center"/>
              <w:rPr>
                <w:rFonts w:ascii="標楷體" w:eastAsia="標楷體" w:hAnsi="標楷體"/>
                <w:szCs w:val="24"/>
              </w:rPr>
            </w:pPr>
            <w:r w:rsidRPr="009C7BAD">
              <w:rPr>
                <w:rFonts w:ascii="標楷體" w:eastAsia="標楷體" w:hAnsi="標楷體" w:hint="eastAsia"/>
                <w:szCs w:val="24"/>
              </w:rPr>
              <w:t>X</w:t>
            </w:r>
          </w:p>
        </w:tc>
        <w:tc>
          <w:tcPr>
            <w:tcW w:w="284" w:type="dxa"/>
          </w:tcPr>
          <w:p w14:paraId="3F34E5E2" w14:textId="77777777" w:rsidR="009D3333" w:rsidRPr="009C7BAD" w:rsidRDefault="009D3333" w:rsidP="009D3333">
            <w:pPr>
              <w:pStyle w:val="afc"/>
              <w:jc w:val="center"/>
              <w:rPr>
                <w:rFonts w:ascii="標楷體" w:eastAsia="標楷體" w:hAnsi="標楷體"/>
                <w:szCs w:val="24"/>
              </w:rPr>
            </w:pPr>
            <w:r w:rsidRPr="009C7BAD">
              <w:rPr>
                <w:rFonts w:ascii="標楷體" w:eastAsia="標楷體" w:hAnsi="標楷體" w:hint="eastAsia"/>
                <w:szCs w:val="24"/>
              </w:rPr>
              <w:t>X</w:t>
            </w:r>
          </w:p>
        </w:tc>
        <w:tc>
          <w:tcPr>
            <w:tcW w:w="283" w:type="dxa"/>
          </w:tcPr>
          <w:p w14:paraId="6B63D502" w14:textId="77777777" w:rsidR="009D3333" w:rsidRPr="009C7BAD" w:rsidRDefault="009D3333" w:rsidP="009D3333">
            <w:pPr>
              <w:pStyle w:val="afc"/>
              <w:jc w:val="center"/>
              <w:rPr>
                <w:rFonts w:ascii="標楷體" w:eastAsia="標楷體" w:hAnsi="標楷體"/>
                <w:szCs w:val="24"/>
              </w:rPr>
            </w:pPr>
            <w:r w:rsidRPr="009C7BAD">
              <w:rPr>
                <w:rFonts w:ascii="標楷體" w:eastAsia="標楷體" w:hAnsi="標楷體" w:hint="eastAsia"/>
                <w:szCs w:val="24"/>
              </w:rPr>
              <w:t>X</w:t>
            </w:r>
          </w:p>
        </w:tc>
        <w:tc>
          <w:tcPr>
            <w:tcW w:w="288" w:type="dxa"/>
          </w:tcPr>
          <w:p w14:paraId="6FEF999F" w14:textId="77777777" w:rsidR="009D3333" w:rsidRPr="009C7BAD" w:rsidRDefault="009D3333" w:rsidP="009D3333">
            <w:pPr>
              <w:pStyle w:val="afc"/>
              <w:jc w:val="center"/>
              <w:rPr>
                <w:rFonts w:ascii="標楷體" w:eastAsia="標楷體" w:hAnsi="標楷體"/>
                <w:szCs w:val="24"/>
              </w:rPr>
            </w:pPr>
          </w:p>
        </w:tc>
      </w:tr>
      <w:tr w:rsidR="003D0139" w:rsidRPr="009C7BAD" w14:paraId="45BDC803" w14:textId="77777777" w:rsidTr="00E65C3B">
        <w:trPr>
          <w:tblHeader/>
        </w:trPr>
        <w:tc>
          <w:tcPr>
            <w:tcW w:w="567" w:type="dxa"/>
          </w:tcPr>
          <w:p w14:paraId="4A63EEE4" w14:textId="77777777" w:rsidR="003D0139" w:rsidRPr="009C7BAD" w:rsidRDefault="003D0139" w:rsidP="00894D7B">
            <w:pPr>
              <w:pStyle w:val="afc"/>
              <w:numPr>
                <w:ilvl w:val="0"/>
                <w:numId w:val="6"/>
              </w:numPr>
              <w:ind w:left="254" w:hanging="254"/>
              <w:jc w:val="center"/>
              <w:rPr>
                <w:rFonts w:ascii="標楷體" w:eastAsia="標楷體" w:hAnsi="標楷體"/>
                <w:szCs w:val="24"/>
              </w:rPr>
            </w:pPr>
          </w:p>
        </w:tc>
        <w:tc>
          <w:tcPr>
            <w:tcW w:w="709" w:type="dxa"/>
          </w:tcPr>
          <w:p w14:paraId="76D08FF2" w14:textId="785549A2" w:rsidR="003D0139" w:rsidRPr="009C7BAD" w:rsidRDefault="003D0139" w:rsidP="003D0139">
            <w:pPr>
              <w:pStyle w:val="afc"/>
              <w:rPr>
                <w:rFonts w:ascii="標楷體" w:eastAsia="標楷體" w:hAnsi="標楷體"/>
                <w:szCs w:val="24"/>
              </w:rPr>
            </w:pPr>
            <w:r>
              <w:rPr>
                <w:rFonts w:ascii="標楷體" w:eastAsia="標楷體" w:hAnsi="標楷體" w:hint="eastAsia"/>
                <w:szCs w:val="24"/>
              </w:rPr>
              <w:t>L</w:t>
            </w:r>
            <w:r>
              <w:rPr>
                <w:rFonts w:ascii="標楷體" w:eastAsia="標楷體" w:hAnsi="標楷體"/>
                <w:szCs w:val="24"/>
              </w:rPr>
              <w:t>6502</w:t>
            </w:r>
          </w:p>
        </w:tc>
        <w:tc>
          <w:tcPr>
            <w:tcW w:w="3827" w:type="dxa"/>
          </w:tcPr>
          <w:p w14:paraId="3A2F1F11" w14:textId="0C966B28" w:rsidR="003D0139" w:rsidRPr="009C7BAD" w:rsidRDefault="003D0139" w:rsidP="003D0139">
            <w:pPr>
              <w:rPr>
                <w:rFonts w:ascii="標楷體" w:eastAsia="標楷體" w:hAnsi="標楷體"/>
              </w:rPr>
            </w:pPr>
            <w:r>
              <w:rPr>
                <w:rFonts w:ascii="標楷體" w:eastAsia="標楷體" w:hAnsi="標楷體" w:hint="eastAsia"/>
              </w:rPr>
              <w:t>變動數值設定維護</w:t>
            </w:r>
          </w:p>
        </w:tc>
        <w:tc>
          <w:tcPr>
            <w:tcW w:w="284" w:type="dxa"/>
          </w:tcPr>
          <w:p w14:paraId="3CC7953C" w14:textId="4D781871" w:rsidR="003D0139" w:rsidRPr="009C7BAD" w:rsidRDefault="003D0139" w:rsidP="003D0139">
            <w:pPr>
              <w:pStyle w:val="afc"/>
              <w:jc w:val="center"/>
              <w:rPr>
                <w:rFonts w:ascii="標楷體" w:eastAsia="標楷體" w:hAnsi="標楷體"/>
                <w:szCs w:val="24"/>
              </w:rPr>
            </w:pPr>
            <w:r w:rsidRPr="009C7BAD">
              <w:rPr>
                <w:rFonts w:ascii="標楷體" w:eastAsia="標楷體" w:hAnsi="標楷體" w:hint="eastAsia"/>
                <w:szCs w:val="24"/>
              </w:rPr>
              <w:t>1</w:t>
            </w:r>
          </w:p>
        </w:tc>
        <w:tc>
          <w:tcPr>
            <w:tcW w:w="567" w:type="dxa"/>
          </w:tcPr>
          <w:p w14:paraId="4FB4F244" w14:textId="134E9892" w:rsidR="003D0139" w:rsidRPr="009C7BAD" w:rsidRDefault="003D0139" w:rsidP="003D0139">
            <w:pPr>
              <w:jc w:val="center"/>
              <w:rPr>
                <w:rFonts w:ascii="標楷體" w:eastAsia="標楷體" w:hAnsi="標楷體"/>
              </w:rPr>
            </w:pPr>
            <w:r w:rsidRPr="009C7BAD">
              <w:rPr>
                <w:rFonts w:ascii="標楷體" w:eastAsia="標楷體" w:hAnsi="標楷體" w:hint="eastAsia"/>
              </w:rPr>
              <w:t>T</w:t>
            </w:r>
          </w:p>
        </w:tc>
        <w:tc>
          <w:tcPr>
            <w:tcW w:w="567" w:type="dxa"/>
          </w:tcPr>
          <w:p w14:paraId="6BBF01E1" w14:textId="493FD3A2" w:rsidR="003D0139" w:rsidRPr="009C7BAD" w:rsidRDefault="003D0139" w:rsidP="003D0139">
            <w:pPr>
              <w:jc w:val="center"/>
              <w:rPr>
                <w:rFonts w:ascii="標楷體" w:eastAsia="標楷體" w:hAnsi="標楷體"/>
              </w:rPr>
            </w:pPr>
            <w:r w:rsidRPr="009C7BAD">
              <w:rPr>
                <w:rFonts w:ascii="標楷體" w:eastAsia="標楷體" w:hAnsi="標楷體" w:hint="eastAsia"/>
              </w:rPr>
              <w:t>V</w:t>
            </w:r>
          </w:p>
        </w:tc>
        <w:tc>
          <w:tcPr>
            <w:tcW w:w="850" w:type="dxa"/>
          </w:tcPr>
          <w:p w14:paraId="19B7F327" w14:textId="77777777" w:rsidR="003D0139" w:rsidRPr="009C7BAD" w:rsidRDefault="003D0139" w:rsidP="003D0139">
            <w:pPr>
              <w:pStyle w:val="afc"/>
              <w:jc w:val="center"/>
              <w:rPr>
                <w:rFonts w:ascii="標楷體" w:eastAsia="標楷體" w:hAnsi="標楷體"/>
                <w:szCs w:val="24"/>
              </w:rPr>
            </w:pPr>
          </w:p>
        </w:tc>
        <w:tc>
          <w:tcPr>
            <w:tcW w:w="567" w:type="dxa"/>
          </w:tcPr>
          <w:p w14:paraId="40F7CD8D" w14:textId="30A6C957" w:rsidR="003D0139" w:rsidRPr="009C7BAD" w:rsidRDefault="003D0139" w:rsidP="003D0139">
            <w:pPr>
              <w:pStyle w:val="afc"/>
              <w:jc w:val="center"/>
              <w:rPr>
                <w:rFonts w:ascii="標楷體" w:eastAsia="標楷體" w:hAnsi="標楷體"/>
                <w:szCs w:val="24"/>
              </w:rPr>
            </w:pPr>
            <w:r w:rsidRPr="009C7BAD">
              <w:rPr>
                <w:rFonts w:ascii="標楷體" w:eastAsia="標楷體" w:hAnsi="標楷體" w:hint="eastAsia"/>
                <w:szCs w:val="24"/>
              </w:rPr>
              <w:t>X</w:t>
            </w:r>
          </w:p>
        </w:tc>
        <w:tc>
          <w:tcPr>
            <w:tcW w:w="567" w:type="dxa"/>
          </w:tcPr>
          <w:p w14:paraId="7D955E67" w14:textId="0986E022" w:rsidR="003D0139" w:rsidRPr="009C7BAD" w:rsidRDefault="003D0139" w:rsidP="003D0139">
            <w:pPr>
              <w:pStyle w:val="afc"/>
              <w:jc w:val="center"/>
              <w:rPr>
                <w:rFonts w:ascii="標楷體" w:eastAsia="標楷體" w:hAnsi="標楷體"/>
                <w:szCs w:val="24"/>
              </w:rPr>
            </w:pPr>
            <w:r w:rsidRPr="009C7BAD">
              <w:rPr>
                <w:rFonts w:ascii="標楷體" w:eastAsia="標楷體" w:hAnsi="標楷體" w:hint="eastAsia"/>
                <w:szCs w:val="24"/>
              </w:rPr>
              <w:t>X</w:t>
            </w:r>
          </w:p>
        </w:tc>
        <w:tc>
          <w:tcPr>
            <w:tcW w:w="284" w:type="dxa"/>
          </w:tcPr>
          <w:p w14:paraId="6653A0DC" w14:textId="16511D72" w:rsidR="003D0139" w:rsidRPr="009C7BAD" w:rsidRDefault="003D0139" w:rsidP="003D0139">
            <w:pPr>
              <w:pStyle w:val="afc"/>
              <w:jc w:val="center"/>
              <w:rPr>
                <w:rFonts w:ascii="標楷體" w:eastAsia="標楷體" w:hAnsi="標楷體"/>
                <w:szCs w:val="24"/>
              </w:rPr>
            </w:pPr>
            <w:r w:rsidRPr="009C7BAD">
              <w:rPr>
                <w:rFonts w:ascii="標楷體" w:eastAsia="標楷體" w:hAnsi="標楷體" w:hint="eastAsia"/>
                <w:szCs w:val="24"/>
              </w:rPr>
              <w:t>X</w:t>
            </w:r>
          </w:p>
        </w:tc>
        <w:tc>
          <w:tcPr>
            <w:tcW w:w="283" w:type="dxa"/>
          </w:tcPr>
          <w:p w14:paraId="314EF31C" w14:textId="40E34E85" w:rsidR="003D0139" w:rsidRPr="009C7BAD" w:rsidRDefault="003D0139" w:rsidP="003D0139">
            <w:pPr>
              <w:pStyle w:val="afc"/>
              <w:jc w:val="center"/>
              <w:rPr>
                <w:rFonts w:ascii="標楷體" w:eastAsia="標楷體" w:hAnsi="標楷體"/>
                <w:szCs w:val="24"/>
              </w:rPr>
            </w:pPr>
            <w:r w:rsidRPr="009C7BAD">
              <w:rPr>
                <w:rFonts w:ascii="標楷體" w:eastAsia="標楷體" w:hAnsi="標楷體" w:hint="eastAsia"/>
                <w:szCs w:val="24"/>
              </w:rPr>
              <w:t>X</w:t>
            </w:r>
          </w:p>
        </w:tc>
        <w:tc>
          <w:tcPr>
            <w:tcW w:w="288" w:type="dxa"/>
          </w:tcPr>
          <w:p w14:paraId="3CD1552F" w14:textId="77777777" w:rsidR="003D0139" w:rsidRPr="009C7BAD" w:rsidRDefault="003D0139" w:rsidP="003D0139">
            <w:pPr>
              <w:pStyle w:val="afc"/>
              <w:jc w:val="center"/>
              <w:rPr>
                <w:rFonts w:ascii="標楷體" w:eastAsia="標楷體" w:hAnsi="標楷體"/>
                <w:szCs w:val="24"/>
              </w:rPr>
            </w:pPr>
          </w:p>
        </w:tc>
      </w:tr>
      <w:tr w:rsidR="003D0139" w:rsidRPr="009C7BAD" w14:paraId="41858FFA" w14:textId="77777777" w:rsidTr="00E65C3B">
        <w:trPr>
          <w:tblHeader/>
        </w:trPr>
        <w:tc>
          <w:tcPr>
            <w:tcW w:w="567" w:type="dxa"/>
          </w:tcPr>
          <w:p w14:paraId="4E0D2E11" w14:textId="77777777" w:rsidR="003D0139" w:rsidRPr="009C7BAD" w:rsidRDefault="003D0139" w:rsidP="00894D7B">
            <w:pPr>
              <w:pStyle w:val="afc"/>
              <w:numPr>
                <w:ilvl w:val="0"/>
                <w:numId w:val="6"/>
              </w:numPr>
              <w:ind w:left="254" w:hanging="254"/>
              <w:jc w:val="center"/>
              <w:rPr>
                <w:rFonts w:ascii="標楷體" w:eastAsia="標楷體" w:hAnsi="標楷體"/>
                <w:szCs w:val="24"/>
              </w:rPr>
            </w:pPr>
          </w:p>
        </w:tc>
        <w:tc>
          <w:tcPr>
            <w:tcW w:w="709" w:type="dxa"/>
          </w:tcPr>
          <w:p w14:paraId="6AAD2E72" w14:textId="57BCF5CF" w:rsidR="003D0139" w:rsidRPr="009C7BAD" w:rsidRDefault="003D0139" w:rsidP="003D0139">
            <w:pPr>
              <w:pStyle w:val="afc"/>
              <w:rPr>
                <w:rFonts w:ascii="標楷體" w:eastAsia="標楷體" w:hAnsi="標楷體"/>
                <w:szCs w:val="24"/>
              </w:rPr>
            </w:pPr>
            <w:r>
              <w:rPr>
                <w:rFonts w:ascii="標楷體" w:eastAsia="標楷體" w:hAnsi="標楷體" w:hint="eastAsia"/>
                <w:szCs w:val="24"/>
              </w:rPr>
              <w:t>L</w:t>
            </w:r>
            <w:r>
              <w:rPr>
                <w:rFonts w:ascii="標楷體" w:eastAsia="標楷體" w:hAnsi="標楷體"/>
                <w:szCs w:val="24"/>
              </w:rPr>
              <w:t>6052</w:t>
            </w:r>
          </w:p>
        </w:tc>
        <w:tc>
          <w:tcPr>
            <w:tcW w:w="3827" w:type="dxa"/>
          </w:tcPr>
          <w:p w14:paraId="10DBB750" w14:textId="2B3B007D" w:rsidR="003D0139" w:rsidRPr="009C7BAD" w:rsidRDefault="003D0139" w:rsidP="003D0139">
            <w:pPr>
              <w:rPr>
                <w:rFonts w:ascii="標楷體" w:eastAsia="標楷體" w:hAnsi="標楷體"/>
              </w:rPr>
            </w:pPr>
            <w:r>
              <w:rPr>
                <w:rFonts w:ascii="標楷體" w:eastAsia="標楷體" w:hAnsi="標楷體" w:hint="eastAsia"/>
              </w:rPr>
              <w:t>變動數值設定查詢</w:t>
            </w:r>
          </w:p>
        </w:tc>
        <w:tc>
          <w:tcPr>
            <w:tcW w:w="284" w:type="dxa"/>
          </w:tcPr>
          <w:p w14:paraId="5814411E" w14:textId="768A765E" w:rsidR="003D0139" w:rsidRPr="009C7BAD" w:rsidRDefault="003D0139" w:rsidP="003D0139">
            <w:pPr>
              <w:pStyle w:val="afc"/>
              <w:jc w:val="center"/>
              <w:rPr>
                <w:rFonts w:ascii="標楷體" w:eastAsia="標楷體" w:hAnsi="標楷體"/>
                <w:szCs w:val="24"/>
              </w:rPr>
            </w:pPr>
            <w:r w:rsidRPr="009C7BAD">
              <w:rPr>
                <w:rFonts w:ascii="標楷體" w:eastAsia="標楷體" w:hAnsi="標楷體" w:hint="eastAsia"/>
                <w:szCs w:val="24"/>
              </w:rPr>
              <w:t>1</w:t>
            </w:r>
          </w:p>
        </w:tc>
        <w:tc>
          <w:tcPr>
            <w:tcW w:w="567" w:type="dxa"/>
          </w:tcPr>
          <w:p w14:paraId="1C12F990" w14:textId="00B8359A" w:rsidR="003D0139" w:rsidRPr="009C7BAD" w:rsidRDefault="003D0139" w:rsidP="003D0139">
            <w:pPr>
              <w:jc w:val="center"/>
              <w:rPr>
                <w:rFonts w:ascii="標楷體" w:eastAsia="標楷體" w:hAnsi="標楷體"/>
              </w:rPr>
            </w:pPr>
            <w:r>
              <w:rPr>
                <w:rFonts w:ascii="標楷體" w:eastAsia="標楷體" w:hAnsi="標楷體" w:hint="eastAsia"/>
              </w:rPr>
              <w:t>B</w:t>
            </w:r>
          </w:p>
        </w:tc>
        <w:tc>
          <w:tcPr>
            <w:tcW w:w="567" w:type="dxa"/>
          </w:tcPr>
          <w:p w14:paraId="1EFCBEBD" w14:textId="0C7B38CE" w:rsidR="003D0139" w:rsidRPr="009C7BAD" w:rsidRDefault="003D0139" w:rsidP="003D0139">
            <w:pPr>
              <w:jc w:val="center"/>
              <w:rPr>
                <w:rFonts w:ascii="標楷體" w:eastAsia="標楷體" w:hAnsi="標楷體"/>
              </w:rPr>
            </w:pPr>
            <w:r w:rsidRPr="009C7BAD">
              <w:rPr>
                <w:rFonts w:ascii="標楷體" w:eastAsia="標楷體" w:hAnsi="標楷體" w:hint="eastAsia"/>
              </w:rPr>
              <w:t>X</w:t>
            </w:r>
          </w:p>
        </w:tc>
        <w:tc>
          <w:tcPr>
            <w:tcW w:w="850" w:type="dxa"/>
          </w:tcPr>
          <w:p w14:paraId="612E1FB1" w14:textId="77777777" w:rsidR="003D0139" w:rsidRPr="009C7BAD" w:rsidRDefault="003D0139" w:rsidP="003D0139">
            <w:pPr>
              <w:pStyle w:val="afc"/>
              <w:jc w:val="center"/>
              <w:rPr>
                <w:rFonts w:ascii="標楷體" w:eastAsia="標楷體" w:hAnsi="標楷體"/>
                <w:szCs w:val="24"/>
              </w:rPr>
            </w:pPr>
          </w:p>
        </w:tc>
        <w:tc>
          <w:tcPr>
            <w:tcW w:w="567" w:type="dxa"/>
          </w:tcPr>
          <w:p w14:paraId="4182AAA2" w14:textId="1C69FD9E" w:rsidR="003D0139" w:rsidRPr="009C7BAD" w:rsidRDefault="003D0139" w:rsidP="003D0139">
            <w:pPr>
              <w:pStyle w:val="afc"/>
              <w:jc w:val="center"/>
              <w:rPr>
                <w:rFonts w:ascii="標楷體" w:eastAsia="標楷體" w:hAnsi="標楷體"/>
                <w:szCs w:val="24"/>
              </w:rPr>
            </w:pPr>
            <w:r w:rsidRPr="009C7BAD">
              <w:rPr>
                <w:rFonts w:ascii="標楷體" w:eastAsia="標楷體" w:hAnsi="標楷體" w:hint="eastAsia"/>
                <w:szCs w:val="24"/>
              </w:rPr>
              <w:t>X</w:t>
            </w:r>
          </w:p>
        </w:tc>
        <w:tc>
          <w:tcPr>
            <w:tcW w:w="567" w:type="dxa"/>
          </w:tcPr>
          <w:p w14:paraId="4CD8E0D1" w14:textId="29335D82" w:rsidR="003D0139" w:rsidRPr="009C7BAD" w:rsidRDefault="003D0139" w:rsidP="003D0139">
            <w:pPr>
              <w:pStyle w:val="afc"/>
              <w:jc w:val="center"/>
              <w:rPr>
                <w:rFonts w:ascii="標楷體" w:eastAsia="標楷體" w:hAnsi="標楷體"/>
                <w:szCs w:val="24"/>
              </w:rPr>
            </w:pPr>
            <w:r w:rsidRPr="009C7BAD">
              <w:rPr>
                <w:rFonts w:ascii="標楷體" w:eastAsia="標楷體" w:hAnsi="標楷體" w:hint="eastAsia"/>
                <w:szCs w:val="24"/>
              </w:rPr>
              <w:t>X</w:t>
            </w:r>
          </w:p>
        </w:tc>
        <w:tc>
          <w:tcPr>
            <w:tcW w:w="284" w:type="dxa"/>
          </w:tcPr>
          <w:p w14:paraId="37359535" w14:textId="3297062A" w:rsidR="003D0139" w:rsidRPr="009C7BAD" w:rsidRDefault="003D0139" w:rsidP="003D0139">
            <w:pPr>
              <w:pStyle w:val="afc"/>
              <w:jc w:val="center"/>
              <w:rPr>
                <w:rFonts w:ascii="標楷體" w:eastAsia="標楷體" w:hAnsi="標楷體"/>
                <w:szCs w:val="24"/>
              </w:rPr>
            </w:pPr>
            <w:r w:rsidRPr="009C7BAD">
              <w:rPr>
                <w:rFonts w:ascii="標楷體" w:eastAsia="標楷體" w:hAnsi="標楷體" w:hint="eastAsia"/>
                <w:szCs w:val="24"/>
              </w:rPr>
              <w:t>X</w:t>
            </w:r>
          </w:p>
        </w:tc>
        <w:tc>
          <w:tcPr>
            <w:tcW w:w="283" w:type="dxa"/>
          </w:tcPr>
          <w:p w14:paraId="1DA9DF95" w14:textId="66D44D1A" w:rsidR="003D0139" w:rsidRPr="009C7BAD" w:rsidRDefault="003D0139" w:rsidP="003D0139">
            <w:pPr>
              <w:pStyle w:val="afc"/>
              <w:jc w:val="center"/>
              <w:rPr>
                <w:rFonts w:ascii="標楷體" w:eastAsia="標楷體" w:hAnsi="標楷體"/>
                <w:szCs w:val="24"/>
              </w:rPr>
            </w:pPr>
            <w:r w:rsidRPr="009C7BAD">
              <w:rPr>
                <w:rFonts w:ascii="標楷體" w:eastAsia="標楷體" w:hAnsi="標楷體" w:hint="eastAsia"/>
                <w:szCs w:val="24"/>
              </w:rPr>
              <w:t>X</w:t>
            </w:r>
          </w:p>
        </w:tc>
        <w:tc>
          <w:tcPr>
            <w:tcW w:w="288" w:type="dxa"/>
          </w:tcPr>
          <w:p w14:paraId="18F31BFE" w14:textId="77777777" w:rsidR="003D0139" w:rsidRPr="009C7BAD" w:rsidRDefault="003D0139" w:rsidP="003D0139">
            <w:pPr>
              <w:pStyle w:val="afc"/>
              <w:jc w:val="center"/>
              <w:rPr>
                <w:rFonts w:ascii="標楷體" w:eastAsia="標楷體" w:hAnsi="標楷體"/>
                <w:szCs w:val="24"/>
              </w:rPr>
            </w:pPr>
          </w:p>
        </w:tc>
      </w:tr>
      <w:tr w:rsidR="003D0139" w:rsidRPr="009C7BAD" w14:paraId="06CA3EE7" w14:textId="77777777" w:rsidTr="00093819">
        <w:trPr>
          <w:tblHeader/>
        </w:trPr>
        <w:tc>
          <w:tcPr>
            <w:tcW w:w="567" w:type="dxa"/>
          </w:tcPr>
          <w:p w14:paraId="5A74BA72" w14:textId="77777777" w:rsidR="003D0139" w:rsidRPr="009C7BAD" w:rsidRDefault="003D0139" w:rsidP="003D0139">
            <w:pPr>
              <w:pStyle w:val="afc"/>
              <w:ind w:left="254"/>
              <w:rPr>
                <w:rFonts w:ascii="標楷體" w:eastAsia="標楷體" w:hAnsi="標楷體"/>
                <w:szCs w:val="24"/>
              </w:rPr>
            </w:pPr>
          </w:p>
        </w:tc>
        <w:tc>
          <w:tcPr>
            <w:tcW w:w="709" w:type="dxa"/>
          </w:tcPr>
          <w:p w14:paraId="4B218A2B" w14:textId="77777777" w:rsidR="003D0139" w:rsidRPr="009C7BAD" w:rsidRDefault="003D0139" w:rsidP="003D0139">
            <w:pPr>
              <w:pStyle w:val="afc"/>
              <w:rPr>
                <w:rFonts w:ascii="標楷體" w:eastAsia="標楷體" w:hAnsi="標楷體"/>
                <w:szCs w:val="24"/>
              </w:rPr>
            </w:pPr>
            <w:r w:rsidRPr="009C7BAD">
              <w:rPr>
                <w:rFonts w:ascii="標楷體" w:eastAsia="標楷體" w:hAnsi="標楷體" w:hint="eastAsia"/>
                <w:szCs w:val="24"/>
              </w:rPr>
              <w:t>L66</w:t>
            </w:r>
          </w:p>
        </w:tc>
        <w:tc>
          <w:tcPr>
            <w:tcW w:w="8084" w:type="dxa"/>
            <w:gridSpan w:val="10"/>
          </w:tcPr>
          <w:p w14:paraId="60BE7CE5" w14:textId="77777777" w:rsidR="003D0139" w:rsidRPr="009C7BAD" w:rsidRDefault="003D0139" w:rsidP="003D0139">
            <w:pPr>
              <w:pStyle w:val="afc"/>
              <w:rPr>
                <w:rFonts w:ascii="標楷體" w:eastAsia="標楷體" w:hAnsi="標楷體"/>
                <w:szCs w:val="24"/>
              </w:rPr>
            </w:pPr>
            <w:r w:rsidRPr="009C7BAD">
              <w:rPr>
                <w:rFonts w:ascii="標楷體" w:eastAsia="標楷體" w:hAnsi="標楷體" w:hint="eastAsia"/>
                <w:szCs w:val="24"/>
              </w:rPr>
              <w:t>各類代碼檔維護</w:t>
            </w:r>
          </w:p>
        </w:tc>
      </w:tr>
      <w:tr w:rsidR="003D0139" w:rsidRPr="009C7BAD" w14:paraId="2A57F227" w14:textId="77777777" w:rsidTr="00E65C3B">
        <w:trPr>
          <w:tblHeader/>
        </w:trPr>
        <w:tc>
          <w:tcPr>
            <w:tcW w:w="567" w:type="dxa"/>
          </w:tcPr>
          <w:p w14:paraId="17DBD200" w14:textId="77777777" w:rsidR="003D0139" w:rsidRPr="009C7BAD" w:rsidRDefault="003D0139" w:rsidP="00894D7B">
            <w:pPr>
              <w:pStyle w:val="afc"/>
              <w:numPr>
                <w:ilvl w:val="0"/>
                <w:numId w:val="6"/>
              </w:numPr>
              <w:ind w:left="254" w:hanging="254"/>
              <w:jc w:val="center"/>
              <w:rPr>
                <w:rFonts w:ascii="標楷體" w:eastAsia="標楷體" w:hAnsi="標楷體"/>
                <w:szCs w:val="24"/>
              </w:rPr>
            </w:pPr>
          </w:p>
        </w:tc>
        <w:tc>
          <w:tcPr>
            <w:tcW w:w="709" w:type="dxa"/>
          </w:tcPr>
          <w:p w14:paraId="671418AC" w14:textId="77777777" w:rsidR="003D0139" w:rsidRPr="009C7BAD" w:rsidRDefault="003D0139" w:rsidP="003D0139">
            <w:pPr>
              <w:pStyle w:val="afc"/>
              <w:rPr>
                <w:rFonts w:ascii="標楷體" w:eastAsia="標楷體" w:hAnsi="標楷體"/>
                <w:szCs w:val="24"/>
              </w:rPr>
            </w:pPr>
            <w:r w:rsidRPr="009C7BAD">
              <w:rPr>
                <w:rFonts w:ascii="標楷體" w:eastAsia="標楷體" w:hAnsi="標楷體"/>
                <w:szCs w:val="24"/>
              </w:rPr>
              <w:t>L6601</w:t>
            </w:r>
          </w:p>
        </w:tc>
        <w:tc>
          <w:tcPr>
            <w:tcW w:w="3827" w:type="dxa"/>
          </w:tcPr>
          <w:p w14:paraId="0903740D" w14:textId="77777777" w:rsidR="003D0139" w:rsidRPr="009C7BAD" w:rsidRDefault="003D0139" w:rsidP="003D0139">
            <w:pPr>
              <w:rPr>
                <w:rFonts w:ascii="標楷體" w:eastAsia="標楷體" w:hAnsi="標楷體"/>
              </w:rPr>
            </w:pPr>
            <w:r w:rsidRPr="009C7BAD">
              <w:rPr>
                <w:rFonts w:ascii="標楷體" w:eastAsia="標楷體" w:hAnsi="標楷體" w:hint="eastAsia"/>
              </w:rPr>
              <w:t>會計科子細目維護</w:t>
            </w:r>
          </w:p>
        </w:tc>
        <w:tc>
          <w:tcPr>
            <w:tcW w:w="284" w:type="dxa"/>
          </w:tcPr>
          <w:p w14:paraId="6487C9F9" w14:textId="77777777" w:rsidR="003D0139" w:rsidRPr="009C7BAD" w:rsidRDefault="003D0139" w:rsidP="003D0139">
            <w:pPr>
              <w:pStyle w:val="afc"/>
              <w:jc w:val="center"/>
              <w:rPr>
                <w:rFonts w:ascii="標楷體" w:eastAsia="標楷體" w:hAnsi="標楷體"/>
                <w:szCs w:val="24"/>
              </w:rPr>
            </w:pPr>
            <w:r w:rsidRPr="009C7BAD">
              <w:rPr>
                <w:rFonts w:ascii="標楷體" w:eastAsia="標楷體" w:hAnsi="標楷體" w:hint="eastAsia"/>
                <w:szCs w:val="24"/>
              </w:rPr>
              <w:t>1</w:t>
            </w:r>
          </w:p>
        </w:tc>
        <w:tc>
          <w:tcPr>
            <w:tcW w:w="567" w:type="dxa"/>
          </w:tcPr>
          <w:p w14:paraId="485C3896" w14:textId="77777777" w:rsidR="003D0139" w:rsidRPr="009C7BAD" w:rsidRDefault="003D0139" w:rsidP="003D0139">
            <w:pPr>
              <w:jc w:val="center"/>
              <w:rPr>
                <w:rFonts w:ascii="標楷體" w:eastAsia="標楷體" w:hAnsi="標楷體"/>
              </w:rPr>
            </w:pPr>
            <w:r w:rsidRPr="009C7BAD">
              <w:rPr>
                <w:rFonts w:ascii="標楷體" w:eastAsia="標楷體" w:hAnsi="標楷體" w:hint="eastAsia"/>
              </w:rPr>
              <w:t>T</w:t>
            </w:r>
          </w:p>
        </w:tc>
        <w:tc>
          <w:tcPr>
            <w:tcW w:w="567" w:type="dxa"/>
          </w:tcPr>
          <w:p w14:paraId="14F3B83F" w14:textId="77777777" w:rsidR="003D0139" w:rsidRPr="009C7BAD" w:rsidRDefault="003D0139" w:rsidP="003D0139">
            <w:pPr>
              <w:jc w:val="center"/>
              <w:rPr>
                <w:rFonts w:ascii="標楷體" w:eastAsia="標楷體" w:hAnsi="標楷體"/>
              </w:rPr>
            </w:pPr>
            <w:r w:rsidRPr="009C7BAD">
              <w:rPr>
                <w:rFonts w:ascii="標楷體" w:eastAsia="標楷體" w:hAnsi="標楷體" w:hint="eastAsia"/>
              </w:rPr>
              <w:t>V</w:t>
            </w:r>
          </w:p>
        </w:tc>
        <w:tc>
          <w:tcPr>
            <w:tcW w:w="850" w:type="dxa"/>
          </w:tcPr>
          <w:p w14:paraId="64F015FC" w14:textId="77777777" w:rsidR="003D0139" w:rsidRPr="009C7BAD" w:rsidRDefault="003D0139" w:rsidP="003D0139">
            <w:pPr>
              <w:pStyle w:val="afc"/>
              <w:jc w:val="center"/>
              <w:rPr>
                <w:rFonts w:ascii="標楷體" w:eastAsia="標楷體" w:hAnsi="標楷體"/>
                <w:szCs w:val="24"/>
              </w:rPr>
            </w:pPr>
          </w:p>
        </w:tc>
        <w:tc>
          <w:tcPr>
            <w:tcW w:w="567" w:type="dxa"/>
          </w:tcPr>
          <w:p w14:paraId="6988613A" w14:textId="77777777" w:rsidR="003D0139" w:rsidRPr="009C7BAD" w:rsidRDefault="003D0139" w:rsidP="003D0139">
            <w:pPr>
              <w:pStyle w:val="afc"/>
              <w:jc w:val="center"/>
              <w:rPr>
                <w:rFonts w:ascii="標楷體" w:eastAsia="標楷體" w:hAnsi="標楷體"/>
                <w:szCs w:val="24"/>
              </w:rPr>
            </w:pPr>
            <w:r w:rsidRPr="009C7BAD">
              <w:rPr>
                <w:rFonts w:ascii="標楷體" w:eastAsia="標楷體" w:hAnsi="標楷體" w:hint="eastAsia"/>
                <w:szCs w:val="24"/>
              </w:rPr>
              <w:t>X</w:t>
            </w:r>
          </w:p>
        </w:tc>
        <w:tc>
          <w:tcPr>
            <w:tcW w:w="567" w:type="dxa"/>
          </w:tcPr>
          <w:p w14:paraId="3006D180" w14:textId="77777777" w:rsidR="003D0139" w:rsidRPr="009C7BAD" w:rsidRDefault="003D0139" w:rsidP="003D0139">
            <w:pPr>
              <w:pStyle w:val="afc"/>
              <w:jc w:val="center"/>
              <w:rPr>
                <w:rFonts w:ascii="標楷體" w:eastAsia="標楷體" w:hAnsi="標楷體"/>
                <w:szCs w:val="24"/>
              </w:rPr>
            </w:pPr>
            <w:r w:rsidRPr="009C7BAD">
              <w:rPr>
                <w:rFonts w:ascii="標楷體" w:eastAsia="標楷體" w:hAnsi="標楷體" w:hint="eastAsia"/>
                <w:szCs w:val="24"/>
              </w:rPr>
              <w:t>X</w:t>
            </w:r>
          </w:p>
        </w:tc>
        <w:tc>
          <w:tcPr>
            <w:tcW w:w="284" w:type="dxa"/>
          </w:tcPr>
          <w:p w14:paraId="109FF6C4" w14:textId="77777777" w:rsidR="003D0139" w:rsidRPr="009C7BAD" w:rsidRDefault="003D0139" w:rsidP="003D0139">
            <w:pPr>
              <w:pStyle w:val="afc"/>
              <w:jc w:val="center"/>
              <w:rPr>
                <w:rFonts w:ascii="標楷體" w:eastAsia="標楷體" w:hAnsi="標楷體"/>
                <w:szCs w:val="24"/>
              </w:rPr>
            </w:pPr>
            <w:r w:rsidRPr="009C7BAD">
              <w:rPr>
                <w:rFonts w:ascii="標楷體" w:eastAsia="標楷體" w:hAnsi="標楷體" w:hint="eastAsia"/>
                <w:szCs w:val="24"/>
              </w:rPr>
              <w:t>X</w:t>
            </w:r>
          </w:p>
        </w:tc>
        <w:tc>
          <w:tcPr>
            <w:tcW w:w="283" w:type="dxa"/>
          </w:tcPr>
          <w:p w14:paraId="63CA79D1" w14:textId="77777777" w:rsidR="003D0139" w:rsidRPr="009C7BAD" w:rsidRDefault="003D0139" w:rsidP="003D0139">
            <w:pPr>
              <w:pStyle w:val="afc"/>
              <w:jc w:val="center"/>
              <w:rPr>
                <w:rFonts w:ascii="標楷體" w:eastAsia="標楷體" w:hAnsi="標楷體"/>
                <w:szCs w:val="24"/>
              </w:rPr>
            </w:pPr>
            <w:r w:rsidRPr="009C7BAD">
              <w:rPr>
                <w:rFonts w:ascii="標楷體" w:eastAsia="標楷體" w:hAnsi="標楷體" w:hint="eastAsia"/>
                <w:szCs w:val="24"/>
              </w:rPr>
              <w:t>X</w:t>
            </w:r>
          </w:p>
        </w:tc>
        <w:tc>
          <w:tcPr>
            <w:tcW w:w="288" w:type="dxa"/>
          </w:tcPr>
          <w:p w14:paraId="69B0451A" w14:textId="77777777" w:rsidR="003D0139" w:rsidRPr="009C7BAD" w:rsidRDefault="003D0139" w:rsidP="003D0139">
            <w:pPr>
              <w:pStyle w:val="afc"/>
              <w:jc w:val="center"/>
              <w:rPr>
                <w:rFonts w:ascii="標楷體" w:eastAsia="標楷體" w:hAnsi="標楷體"/>
                <w:szCs w:val="24"/>
              </w:rPr>
            </w:pPr>
          </w:p>
        </w:tc>
      </w:tr>
      <w:tr w:rsidR="003D0139" w:rsidRPr="009C7BAD" w14:paraId="6887DB33" w14:textId="77777777" w:rsidTr="00E65C3B">
        <w:trPr>
          <w:tblHeader/>
        </w:trPr>
        <w:tc>
          <w:tcPr>
            <w:tcW w:w="567" w:type="dxa"/>
          </w:tcPr>
          <w:p w14:paraId="0AF197BD" w14:textId="77777777" w:rsidR="003D0139" w:rsidRPr="009C7BAD" w:rsidRDefault="003D0139" w:rsidP="00894D7B">
            <w:pPr>
              <w:pStyle w:val="afc"/>
              <w:numPr>
                <w:ilvl w:val="0"/>
                <w:numId w:val="6"/>
              </w:numPr>
              <w:ind w:left="254" w:hanging="254"/>
              <w:jc w:val="center"/>
              <w:rPr>
                <w:rFonts w:ascii="標楷體" w:eastAsia="標楷體" w:hAnsi="標楷體"/>
                <w:szCs w:val="24"/>
              </w:rPr>
            </w:pPr>
          </w:p>
        </w:tc>
        <w:tc>
          <w:tcPr>
            <w:tcW w:w="709" w:type="dxa"/>
          </w:tcPr>
          <w:p w14:paraId="7156F1C4" w14:textId="7D3C0687" w:rsidR="003D0139" w:rsidRPr="009C7BAD" w:rsidRDefault="003D0139" w:rsidP="003D0139">
            <w:pPr>
              <w:pStyle w:val="afc"/>
              <w:rPr>
                <w:rFonts w:ascii="標楷體" w:eastAsia="標楷體" w:hAnsi="標楷體"/>
                <w:szCs w:val="24"/>
              </w:rPr>
            </w:pPr>
            <w:r w:rsidRPr="009C7BAD">
              <w:rPr>
                <w:rFonts w:ascii="標楷體" w:eastAsia="標楷體" w:hAnsi="標楷體"/>
                <w:szCs w:val="24"/>
              </w:rPr>
              <w:t>L6</w:t>
            </w:r>
            <w:r>
              <w:rPr>
                <w:rFonts w:ascii="標楷體" w:eastAsia="標楷體" w:hAnsi="標楷體"/>
                <w:szCs w:val="24"/>
              </w:rPr>
              <w:t>061</w:t>
            </w:r>
          </w:p>
        </w:tc>
        <w:tc>
          <w:tcPr>
            <w:tcW w:w="3827" w:type="dxa"/>
          </w:tcPr>
          <w:p w14:paraId="2F85F0AD" w14:textId="77777777" w:rsidR="003D0139" w:rsidRPr="009C7BAD" w:rsidRDefault="003D0139" w:rsidP="003D0139">
            <w:pPr>
              <w:rPr>
                <w:rFonts w:ascii="標楷體" w:eastAsia="標楷體" w:hAnsi="標楷體"/>
              </w:rPr>
            </w:pPr>
            <w:r w:rsidRPr="009C7BAD">
              <w:rPr>
                <w:rFonts w:ascii="標楷體" w:eastAsia="標楷體" w:hAnsi="標楷體" w:hint="eastAsia"/>
              </w:rPr>
              <w:t>會計科子細目查詢</w:t>
            </w:r>
          </w:p>
        </w:tc>
        <w:tc>
          <w:tcPr>
            <w:tcW w:w="284" w:type="dxa"/>
          </w:tcPr>
          <w:p w14:paraId="406EFC15" w14:textId="77777777" w:rsidR="003D0139" w:rsidRPr="009C7BAD" w:rsidRDefault="003D0139" w:rsidP="003D0139">
            <w:pPr>
              <w:pStyle w:val="afc"/>
              <w:jc w:val="center"/>
              <w:rPr>
                <w:rFonts w:ascii="標楷體" w:eastAsia="標楷體" w:hAnsi="標楷體"/>
                <w:szCs w:val="24"/>
              </w:rPr>
            </w:pPr>
            <w:r w:rsidRPr="009C7BAD">
              <w:rPr>
                <w:rFonts w:ascii="標楷體" w:eastAsia="標楷體" w:hAnsi="標楷體" w:hint="eastAsia"/>
                <w:szCs w:val="24"/>
              </w:rPr>
              <w:t>1</w:t>
            </w:r>
          </w:p>
        </w:tc>
        <w:tc>
          <w:tcPr>
            <w:tcW w:w="567" w:type="dxa"/>
          </w:tcPr>
          <w:p w14:paraId="7CC9864B" w14:textId="77777777" w:rsidR="003D0139" w:rsidRPr="009C7BAD" w:rsidRDefault="003D0139" w:rsidP="003D0139">
            <w:pPr>
              <w:pStyle w:val="afc"/>
              <w:jc w:val="center"/>
              <w:rPr>
                <w:rFonts w:ascii="標楷體" w:eastAsia="標楷體" w:hAnsi="標楷體"/>
                <w:szCs w:val="24"/>
              </w:rPr>
            </w:pPr>
            <w:r w:rsidRPr="009C7BAD">
              <w:rPr>
                <w:rFonts w:ascii="標楷體" w:eastAsia="標楷體" w:hAnsi="標楷體"/>
                <w:szCs w:val="24"/>
              </w:rPr>
              <w:t>B</w:t>
            </w:r>
          </w:p>
        </w:tc>
        <w:tc>
          <w:tcPr>
            <w:tcW w:w="567" w:type="dxa"/>
          </w:tcPr>
          <w:p w14:paraId="5A31F530" w14:textId="77777777" w:rsidR="003D0139" w:rsidRPr="009C7BAD" w:rsidRDefault="003D0139" w:rsidP="003D0139">
            <w:pPr>
              <w:pStyle w:val="afc"/>
              <w:jc w:val="center"/>
              <w:rPr>
                <w:rFonts w:ascii="標楷體" w:eastAsia="標楷體" w:hAnsi="標楷體"/>
                <w:szCs w:val="24"/>
              </w:rPr>
            </w:pPr>
            <w:r w:rsidRPr="009C7BAD">
              <w:rPr>
                <w:rFonts w:ascii="標楷體" w:eastAsia="標楷體" w:hAnsi="標楷體"/>
                <w:szCs w:val="24"/>
              </w:rPr>
              <w:t>X</w:t>
            </w:r>
          </w:p>
        </w:tc>
        <w:tc>
          <w:tcPr>
            <w:tcW w:w="850" w:type="dxa"/>
          </w:tcPr>
          <w:p w14:paraId="49981BB6" w14:textId="77777777" w:rsidR="003D0139" w:rsidRPr="009C7BAD" w:rsidRDefault="003D0139" w:rsidP="003D0139">
            <w:pPr>
              <w:pStyle w:val="afc"/>
              <w:jc w:val="center"/>
              <w:rPr>
                <w:rFonts w:ascii="標楷體" w:eastAsia="標楷體" w:hAnsi="標楷體"/>
                <w:szCs w:val="24"/>
              </w:rPr>
            </w:pPr>
          </w:p>
        </w:tc>
        <w:tc>
          <w:tcPr>
            <w:tcW w:w="567" w:type="dxa"/>
          </w:tcPr>
          <w:p w14:paraId="6B6BF6D2" w14:textId="77777777" w:rsidR="003D0139" w:rsidRPr="009C7BAD" w:rsidRDefault="003D0139" w:rsidP="003D0139">
            <w:pPr>
              <w:pStyle w:val="afc"/>
              <w:jc w:val="center"/>
              <w:rPr>
                <w:rFonts w:ascii="標楷體" w:eastAsia="標楷體" w:hAnsi="標楷體"/>
                <w:szCs w:val="24"/>
              </w:rPr>
            </w:pPr>
            <w:r w:rsidRPr="009C7BAD">
              <w:rPr>
                <w:rFonts w:ascii="標楷體" w:eastAsia="標楷體" w:hAnsi="標楷體" w:hint="eastAsia"/>
                <w:szCs w:val="24"/>
              </w:rPr>
              <w:t>X</w:t>
            </w:r>
          </w:p>
        </w:tc>
        <w:tc>
          <w:tcPr>
            <w:tcW w:w="567" w:type="dxa"/>
          </w:tcPr>
          <w:p w14:paraId="27E8D119" w14:textId="77777777" w:rsidR="003D0139" w:rsidRPr="009C7BAD" w:rsidRDefault="003D0139" w:rsidP="003D0139">
            <w:pPr>
              <w:pStyle w:val="afc"/>
              <w:jc w:val="center"/>
              <w:rPr>
                <w:rFonts w:ascii="標楷體" w:eastAsia="標楷體" w:hAnsi="標楷體"/>
                <w:szCs w:val="24"/>
              </w:rPr>
            </w:pPr>
            <w:r w:rsidRPr="009C7BAD">
              <w:rPr>
                <w:rFonts w:ascii="標楷體" w:eastAsia="標楷體" w:hAnsi="標楷體" w:hint="eastAsia"/>
                <w:szCs w:val="24"/>
              </w:rPr>
              <w:t>X</w:t>
            </w:r>
          </w:p>
        </w:tc>
        <w:tc>
          <w:tcPr>
            <w:tcW w:w="284" w:type="dxa"/>
          </w:tcPr>
          <w:p w14:paraId="29AA7AD5" w14:textId="77777777" w:rsidR="003D0139" w:rsidRPr="009C7BAD" w:rsidRDefault="003D0139" w:rsidP="003D0139">
            <w:pPr>
              <w:pStyle w:val="afc"/>
              <w:jc w:val="center"/>
              <w:rPr>
                <w:rFonts w:ascii="標楷體" w:eastAsia="標楷體" w:hAnsi="標楷體"/>
                <w:szCs w:val="24"/>
              </w:rPr>
            </w:pPr>
            <w:r w:rsidRPr="009C7BAD">
              <w:rPr>
                <w:rFonts w:ascii="標楷體" w:eastAsia="標楷體" w:hAnsi="標楷體" w:hint="eastAsia"/>
                <w:szCs w:val="24"/>
              </w:rPr>
              <w:t>X</w:t>
            </w:r>
          </w:p>
        </w:tc>
        <w:tc>
          <w:tcPr>
            <w:tcW w:w="283" w:type="dxa"/>
          </w:tcPr>
          <w:p w14:paraId="0C37138D" w14:textId="77777777" w:rsidR="003D0139" w:rsidRPr="009C7BAD" w:rsidRDefault="003D0139" w:rsidP="003D0139">
            <w:pPr>
              <w:pStyle w:val="afc"/>
              <w:jc w:val="center"/>
              <w:rPr>
                <w:rFonts w:ascii="標楷體" w:eastAsia="標楷體" w:hAnsi="標楷體"/>
                <w:szCs w:val="24"/>
              </w:rPr>
            </w:pPr>
            <w:r w:rsidRPr="009C7BAD">
              <w:rPr>
                <w:rFonts w:ascii="標楷體" w:eastAsia="標楷體" w:hAnsi="標楷體" w:hint="eastAsia"/>
                <w:szCs w:val="24"/>
              </w:rPr>
              <w:t>X</w:t>
            </w:r>
          </w:p>
        </w:tc>
        <w:tc>
          <w:tcPr>
            <w:tcW w:w="288" w:type="dxa"/>
          </w:tcPr>
          <w:p w14:paraId="37F5B75A" w14:textId="77777777" w:rsidR="003D0139" w:rsidRPr="009C7BAD" w:rsidRDefault="003D0139" w:rsidP="003D0139">
            <w:pPr>
              <w:pStyle w:val="afc"/>
              <w:jc w:val="center"/>
              <w:rPr>
                <w:rFonts w:ascii="標楷體" w:eastAsia="標楷體" w:hAnsi="標楷體"/>
                <w:szCs w:val="24"/>
              </w:rPr>
            </w:pPr>
          </w:p>
        </w:tc>
      </w:tr>
      <w:tr w:rsidR="003D0139" w:rsidRPr="009C7BAD" w14:paraId="739E8B84" w14:textId="77777777" w:rsidTr="00E65C3B">
        <w:trPr>
          <w:tblHeader/>
        </w:trPr>
        <w:tc>
          <w:tcPr>
            <w:tcW w:w="567" w:type="dxa"/>
          </w:tcPr>
          <w:p w14:paraId="3EF115C2" w14:textId="77777777" w:rsidR="003D0139" w:rsidRPr="009C7BAD" w:rsidRDefault="003D0139" w:rsidP="00894D7B">
            <w:pPr>
              <w:pStyle w:val="afc"/>
              <w:numPr>
                <w:ilvl w:val="0"/>
                <w:numId w:val="6"/>
              </w:numPr>
              <w:ind w:left="254" w:hanging="254"/>
              <w:jc w:val="center"/>
              <w:rPr>
                <w:rFonts w:ascii="標楷體" w:eastAsia="標楷體" w:hAnsi="標楷體"/>
                <w:szCs w:val="24"/>
              </w:rPr>
            </w:pPr>
          </w:p>
        </w:tc>
        <w:tc>
          <w:tcPr>
            <w:tcW w:w="709" w:type="dxa"/>
          </w:tcPr>
          <w:p w14:paraId="41DC9256" w14:textId="77777777" w:rsidR="003D0139" w:rsidRPr="009C7BAD" w:rsidRDefault="003D0139" w:rsidP="003D0139">
            <w:pPr>
              <w:pStyle w:val="afc"/>
              <w:rPr>
                <w:rFonts w:ascii="標楷體" w:eastAsia="標楷體" w:hAnsi="標楷體"/>
                <w:szCs w:val="24"/>
              </w:rPr>
            </w:pPr>
            <w:r w:rsidRPr="009C7BAD">
              <w:rPr>
                <w:rFonts w:ascii="標楷體" w:eastAsia="標楷體" w:hAnsi="標楷體" w:hint="eastAsia"/>
                <w:szCs w:val="24"/>
              </w:rPr>
              <w:t>L6602</w:t>
            </w:r>
          </w:p>
        </w:tc>
        <w:tc>
          <w:tcPr>
            <w:tcW w:w="3827" w:type="dxa"/>
          </w:tcPr>
          <w:p w14:paraId="45E6C56F" w14:textId="77777777" w:rsidR="003D0139" w:rsidRPr="009C7BAD" w:rsidRDefault="003D0139" w:rsidP="003D0139">
            <w:pPr>
              <w:rPr>
                <w:rFonts w:ascii="標楷體" w:eastAsia="標楷體" w:hAnsi="標楷體"/>
              </w:rPr>
            </w:pPr>
            <w:r w:rsidRPr="009C7BAD">
              <w:rPr>
                <w:rFonts w:ascii="標楷體" w:eastAsia="標楷體" w:hAnsi="標楷體" w:hint="eastAsia"/>
              </w:rPr>
              <w:t>行業別代號維護</w:t>
            </w:r>
          </w:p>
        </w:tc>
        <w:tc>
          <w:tcPr>
            <w:tcW w:w="284" w:type="dxa"/>
          </w:tcPr>
          <w:p w14:paraId="41310525" w14:textId="77777777" w:rsidR="003D0139" w:rsidRPr="009C7BAD" w:rsidRDefault="003D0139" w:rsidP="003D0139">
            <w:pPr>
              <w:pStyle w:val="afc"/>
              <w:jc w:val="center"/>
              <w:rPr>
                <w:rFonts w:ascii="標楷體" w:eastAsia="標楷體" w:hAnsi="標楷體"/>
                <w:szCs w:val="24"/>
              </w:rPr>
            </w:pPr>
            <w:r w:rsidRPr="009C7BAD">
              <w:rPr>
                <w:rFonts w:ascii="標楷體" w:eastAsia="標楷體" w:hAnsi="標楷體" w:hint="eastAsia"/>
                <w:szCs w:val="24"/>
              </w:rPr>
              <w:t>1</w:t>
            </w:r>
          </w:p>
        </w:tc>
        <w:tc>
          <w:tcPr>
            <w:tcW w:w="567" w:type="dxa"/>
          </w:tcPr>
          <w:p w14:paraId="109F43C5" w14:textId="77777777" w:rsidR="003D0139" w:rsidRPr="009C7BAD" w:rsidRDefault="003D0139" w:rsidP="003D0139">
            <w:pPr>
              <w:jc w:val="center"/>
              <w:rPr>
                <w:rFonts w:ascii="標楷體" w:eastAsia="標楷體" w:hAnsi="標楷體"/>
              </w:rPr>
            </w:pPr>
            <w:r w:rsidRPr="009C7BAD">
              <w:rPr>
                <w:rFonts w:ascii="標楷體" w:eastAsia="標楷體" w:hAnsi="標楷體" w:hint="eastAsia"/>
              </w:rPr>
              <w:t>T</w:t>
            </w:r>
          </w:p>
        </w:tc>
        <w:tc>
          <w:tcPr>
            <w:tcW w:w="567" w:type="dxa"/>
          </w:tcPr>
          <w:p w14:paraId="48F7A28D" w14:textId="77777777" w:rsidR="003D0139" w:rsidRPr="009C7BAD" w:rsidRDefault="003D0139" w:rsidP="003D0139">
            <w:pPr>
              <w:jc w:val="center"/>
              <w:rPr>
                <w:rFonts w:ascii="標楷體" w:eastAsia="標楷體" w:hAnsi="標楷體"/>
              </w:rPr>
            </w:pPr>
            <w:r w:rsidRPr="009C7BAD">
              <w:rPr>
                <w:rFonts w:ascii="標楷體" w:eastAsia="標楷體" w:hAnsi="標楷體"/>
              </w:rPr>
              <w:t>X</w:t>
            </w:r>
          </w:p>
        </w:tc>
        <w:tc>
          <w:tcPr>
            <w:tcW w:w="850" w:type="dxa"/>
          </w:tcPr>
          <w:p w14:paraId="5F23C7B9" w14:textId="77777777" w:rsidR="003D0139" w:rsidRPr="009C7BAD" w:rsidRDefault="003D0139" w:rsidP="003D0139">
            <w:pPr>
              <w:pStyle w:val="afc"/>
              <w:jc w:val="center"/>
              <w:rPr>
                <w:rFonts w:ascii="標楷體" w:eastAsia="標楷體" w:hAnsi="標楷體"/>
                <w:szCs w:val="24"/>
              </w:rPr>
            </w:pPr>
          </w:p>
        </w:tc>
        <w:tc>
          <w:tcPr>
            <w:tcW w:w="567" w:type="dxa"/>
          </w:tcPr>
          <w:p w14:paraId="7AB1EF80" w14:textId="77777777" w:rsidR="003D0139" w:rsidRPr="009C7BAD" w:rsidRDefault="003D0139" w:rsidP="003D0139">
            <w:pPr>
              <w:pStyle w:val="afc"/>
              <w:jc w:val="center"/>
              <w:rPr>
                <w:rFonts w:ascii="標楷體" w:eastAsia="標楷體" w:hAnsi="標楷體"/>
                <w:szCs w:val="24"/>
              </w:rPr>
            </w:pPr>
            <w:r w:rsidRPr="009C7BAD">
              <w:rPr>
                <w:rFonts w:ascii="標楷體" w:eastAsia="標楷體" w:hAnsi="標楷體" w:hint="eastAsia"/>
                <w:szCs w:val="24"/>
              </w:rPr>
              <w:t>X</w:t>
            </w:r>
          </w:p>
        </w:tc>
        <w:tc>
          <w:tcPr>
            <w:tcW w:w="567" w:type="dxa"/>
          </w:tcPr>
          <w:p w14:paraId="173E05E7" w14:textId="77777777" w:rsidR="003D0139" w:rsidRPr="009C7BAD" w:rsidRDefault="003D0139" w:rsidP="003D0139">
            <w:pPr>
              <w:pStyle w:val="afc"/>
              <w:jc w:val="center"/>
              <w:rPr>
                <w:rFonts w:ascii="標楷體" w:eastAsia="標楷體" w:hAnsi="標楷體"/>
                <w:szCs w:val="24"/>
              </w:rPr>
            </w:pPr>
            <w:r w:rsidRPr="009C7BAD">
              <w:rPr>
                <w:rFonts w:ascii="標楷體" w:eastAsia="標楷體" w:hAnsi="標楷體" w:hint="eastAsia"/>
                <w:szCs w:val="24"/>
              </w:rPr>
              <w:t>X</w:t>
            </w:r>
          </w:p>
        </w:tc>
        <w:tc>
          <w:tcPr>
            <w:tcW w:w="284" w:type="dxa"/>
          </w:tcPr>
          <w:p w14:paraId="417520E5" w14:textId="77777777" w:rsidR="003D0139" w:rsidRPr="009C7BAD" w:rsidRDefault="003D0139" w:rsidP="003D0139">
            <w:pPr>
              <w:pStyle w:val="afc"/>
              <w:jc w:val="center"/>
              <w:rPr>
                <w:rFonts w:ascii="標楷體" w:eastAsia="標楷體" w:hAnsi="標楷體"/>
                <w:szCs w:val="24"/>
              </w:rPr>
            </w:pPr>
            <w:r w:rsidRPr="009C7BAD">
              <w:rPr>
                <w:rFonts w:ascii="標楷體" w:eastAsia="標楷體" w:hAnsi="標楷體" w:hint="eastAsia"/>
                <w:szCs w:val="24"/>
              </w:rPr>
              <w:t>X</w:t>
            </w:r>
          </w:p>
        </w:tc>
        <w:tc>
          <w:tcPr>
            <w:tcW w:w="283" w:type="dxa"/>
          </w:tcPr>
          <w:p w14:paraId="457BD0F3" w14:textId="77777777" w:rsidR="003D0139" w:rsidRPr="009C7BAD" w:rsidRDefault="003D0139" w:rsidP="003D0139">
            <w:pPr>
              <w:pStyle w:val="afc"/>
              <w:jc w:val="center"/>
              <w:rPr>
                <w:rFonts w:ascii="標楷體" w:eastAsia="標楷體" w:hAnsi="標楷體"/>
                <w:szCs w:val="24"/>
              </w:rPr>
            </w:pPr>
            <w:r w:rsidRPr="009C7BAD">
              <w:rPr>
                <w:rFonts w:ascii="標楷體" w:eastAsia="標楷體" w:hAnsi="標楷體" w:hint="eastAsia"/>
                <w:szCs w:val="24"/>
              </w:rPr>
              <w:t>X</w:t>
            </w:r>
          </w:p>
        </w:tc>
        <w:tc>
          <w:tcPr>
            <w:tcW w:w="288" w:type="dxa"/>
          </w:tcPr>
          <w:p w14:paraId="3A0BD95D" w14:textId="77777777" w:rsidR="003D0139" w:rsidRPr="009C7BAD" w:rsidRDefault="003D0139" w:rsidP="003D0139">
            <w:pPr>
              <w:pStyle w:val="afc"/>
              <w:jc w:val="center"/>
              <w:rPr>
                <w:rFonts w:ascii="標楷體" w:eastAsia="標楷體" w:hAnsi="標楷體"/>
                <w:szCs w:val="24"/>
              </w:rPr>
            </w:pPr>
          </w:p>
        </w:tc>
      </w:tr>
      <w:tr w:rsidR="003D0139" w:rsidRPr="009C7BAD" w14:paraId="354733E7" w14:textId="77777777" w:rsidTr="00E65C3B">
        <w:trPr>
          <w:tblHeader/>
        </w:trPr>
        <w:tc>
          <w:tcPr>
            <w:tcW w:w="567" w:type="dxa"/>
          </w:tcPr>
          <w:p w14:paraId="4932B54F" w14:textId="77777777" w:rsidR="003D0139" w:rsidRPr="009C7BAD" w:rsidRDefault="003D0139" w:rsidP="00894D7B">
            <w:pPr>
              <w:pStyle w:val="afc"/>
              <w:numPr>
                <w:ilvl w:val="0"/>
                <w:numId w:val="6"/>
              </w:numPr>
              <w:ind w:left="254" w:hanging="254"/>
              <w:jc w:val="center"/>
              <w:rPr>
                <w:rFonts w:ascii="標楷體" w:eastAsia="標楷體" w:hAnsi="標楷體"/>
                <w:szCs w:val="24"/>
              </w:rPr>
            </w:pPr>
          </w:p>
        </w:tc>
        <w:tc>
          <w:tcPr>
            <w:tcW w:w="709" w:type="dxa"/>
          </w:tcPr>
          <w:p w14:paraId="39627044" w14:textId="656C20A4" w:rsidR="003D0139" w:rsidRPr="009C7BAD" w:rsidRDefault="003D0139" w:rsidP="003D0139">
            <w:pPr>
              <w:pStyle w:val="afc"/>
              <w:rPr>
                <w:rFonts w:ascii="標楷體" w:eastAsia="標楷體" w:hAnsi="標楷體"/>
                <w:szCs w:val="24"/>
              </w:rPr>
            </w:pPr>
            <w:r>
              <w:rPr>
                <w:rFonts w:ascii="標楷體" w:eastAsia="標楷體" w:hAnsi="標楷體" w:hint="eastAsia"/>
                <w:szCs w:val="24"/>
              </w:rPr>
              <w:t>L</w:t>
            </w:r>
            <w:r>
              <w:rPr>
                <w:rFonts w:ascii="標楷體" w:eastAsia="標楷體" w:hAnsi="標楷體"/>
                <w:szCs w:val="24"/>
              </w:rPr>
              <w:t>6062</w:t>
            </w:r>
          </w:p>
        </w:tc>
        <w:tc>
          <w:tcPr>
            <w:tcW w:w="3827" w:type="dxa"/>
          </w:tcPr>
          <w:p w14:paraId="1079AF02" w14:textId="326F264B" w:rsidR="003D0139" w:rsidRPr="009C7BAD" w:rsidRDefault="003D0139" w:rsidP="003D0139">
            <w:pPr>
              <w:rPr>
                <w:rFonts w:ascii="標楷體" w:eastAsia="標楷體" w:hAnsi="標楷體"/>
              </w:rPr>
            </w:pPr>
            <w:r>
              <w:rPr>
                <w:rFonts w:ascii="標楷體" w:eastAsia="標楷體" w:hAnsi="標楷體" w:hint="eastAsia"/>
              </w:rPr>
              <w:t>行業別代號查詢</w:t>
            </w:r>
          </w:p>
        </w:tc>
        <w:tc>
          <w:tcPr>
            <w:tcW w:w="284" w:type="dxa"/>
          </w:tcPr>
          <w:p w14:paraId="273B8C16" w14:textId="637F92EB" w:rsidR="003D0139" w:rsidRPr="009C7BAD" w:rsidRDefault="003D0139" w:rsidP="003D0139">
            <w:pPr>
              <w:pStyle w:val="afc"/>
              <w:jc w:val="center"/>
              <w:rPr>
                <w:rFonts w:ascii="標楷體" w:eastAsia="標楷體" w:hAnsi="標楷體"/>
                <w:szCs w:val="24"/>
              </w:rPr>
            </w:pPr>
            <w:r w:rsidRPr="009C7BAD">
              <w:rPr>
                <w:rFonts w:ascii="標楷體" w:eastAsia="標楷體" w:hAnsi="標楷體" w:hint="eastAsia"/>
                <w:szCs w:val="24"/>
              </w:rPr>
              <w:t>1</w:t>
            </w:r>
          </w:p>
        </w:tc>
        <w:tc>
          <w:tcPr>
            <w:tcW w:w="567" w:type="dxa"/>
          </w:tcPr>
          <w:p w14:paraId="3279EFD9" w14:textId="30342CD2" w:rsidR="003D0139" w:rsidRPr="009C7BAD" w:rsidRDefault="003D0139" w:rsidP="003D0139">
            <w:pPr>
              <w:jc w:val="center"/>
              <w:rPr>
                <w:rFonts w:ascii="標楷體" w:eastAsia="標楷體" w:hAnsi="標楷體"/>
              </w:rPr>
            </w:pPr>
            <w:r w:rsidRPr="009C7BAD">
              <w:rPr>
                <w:rFonts w:ascii="標楷體" w:eastAsia="標楷體" w:hAnsi="標楷體" w:hint="eastAsia"/>
              </w:rPr>
              <w:t>T</w:t>
            </w:r>
          </w:p>
        </w:tc>
        <w:tc>
          <w:tcPr>
            <w:tcW w:w="567" w:type="dxa"/>
          </w:tcPr>
          <w:p w14:paraId="0AF33918" w14:textId="5CA839E5" w:rsidR="003D0139" w:rsidRPr="009C7BAD" w:rsidRDefault="003D0139" w:rsidP="003D0139">
            <w:pPr>
              <w:jc w:val="center"/>
              <w:rPr>
                <w:rFonts w:ascii="標楷體" w:eastAsia="標楷體" w:hAnsi="標楷體"/>
              </w:rPr>
            </w:pPr>
            <w:r w:rsidRPr="009C7BAD">
              <w:rPr>
                <w:rFonts w:ascii="標楷體" w:eastAsia="標楷體" w:hAnsi="標楷體"/>
              </w:rPr>
              <w:t>X</w:t>
            </w:r>
          </w:p>
        </w:tc>
        <w:tc>
          <w:tcPr>
            <w:tcW w:w="850" w:type="dxa"/>
          </w:tcPr>
          <w:p w14:paraId="2FE1F85B" w14:textId="77777777" w:rsidR="003D0139" w:rsidRPr="009C7BAD" w:rsidRDefault="003D0139" w:rsidP="003D0139">
            <w:pPr>
              <w:pStyle w:val="afc"/>
              <w:jc w:val="center"/>
              <w:rPr>
                <w:rFonts w:ascii="標楷體" w:eastAsia="標楷體" w:hAnsi="標楷體"/>
                <w:szCs w:val="24"/>
              </w:rPr>
            </w:pPr>
          </w:p>
        </w:tc>
        <w:tc>
          <w:tcPr>
            <w:tcW w:w="567" w:type="dxa"/>
          </w:tcPr>
          <w:p w14:paraId="0B017C1A" w14:textId="3CC1FC94" w:rsidR="003D0139" w:rsidRPr="009C7BAD" w:rsidRDefault="003D0139" w:rsidP="003D0139">
            <w:pPr>
              <w:pStyle w:val="afc"/>
              <w:jc w:val="center"/>
              <w:rPr>
                <w:rFonts w:ascii="標楷體" w:eastAsia="標楷體" w:hAnsi="標楷體"/>
                <w:szCs w:val="24"/>
              </w:rPr>
            </w:pPr>
            <w:r w:rsidRPr="009C7BAD">
              <w:rPr>
                <w:rFonts w:ascii="標楷體" w:eastAsia="標楷體" w:hAnsi="標楷體" w:hint="eastAsia"/>
                <w:szCs w:val="24"/>
              </w:rPr>
              <w:t>X</w:t>
            </w:r>
          </w:p>
        </w:tc>
        <w:tc>
          <w:tcPr>
            <w:tcW w:w="567" w:type="dxa"/>
          </w:tcPr>
          <w:p w14:paraId="53029808" w14:textId="7903934D" w:rsidR="003D0139" w:rsidRPr="009C7BAD" w:rsidRDefault="003D0139" w:rsidP="003D0139">
            <w:pPr>
              <w:pStyle w:val="afc"/>
              <w:jc w:val="center"/>
              <w:rPr>
                <w:rFonts w:ascii="標楷體" w:eastAsia="標楷體" w:hAnsi="標楷體"/>
                <w:szCs w:val="24"/>
              </w:rPr>
            </w:pPr>
            <w:r w:rsidRPr="009C7BAD">
              <w:rPr>
                <w:rFonts w:ascii="標楷體" w:eastAsia="標楷體" w:hAnsi="標楷體" w:hint="eastAsia"/>
                <w:szCs w:val="24"/>
              </w:rPr>
              <w:t>X</w:t>
            </w:r>
          </w:p>
        </w:tc>
        <w:tc>
          <w:tcPr>
            <w:tcW w:w="284" w:type="dxa"/>
          </w:tcPr>
          <w:p w14:paraId="258F59A7" w14:textId="1936F380" w:rsidR="003D0139" w:rsidRPr="009C7BAD" w:rsidRDefault="003D0139" w:rsidP="003D0139">
            <w:pPr>
              <w:pStyle w:val="afc"/>
              <w:jc w:val="center"/>
              <w:rPr>
                <w:rFonts w:ascii="標楷體" w:eastAsia="標楷體" w:hAnsi="標楷體"/>
                <w:szCs w:val="24"/>
              </w:rPr>
            </w:pPr>
            <w:r w:rsidRPr="009C7BAD">
              <w:rPr>
                <w:rFonts w:ascii="標楷體" w:eastAsia="標楷體" w:hAnsi="標楷體" w:hint="eastAsia"/>
                <w:szCs w:val="24"/>
              </w:rPr>
              <w:t>X</w:t>
            </w:r>
          </w:p>
        </w:tc>
        <w:tc>
          <w:tcPr>
            <w:tcW w:w="283" w:type="dxa"/>
          </w:tcPr>
          <w:p w14:paraId="076F20FB" w14:textId="6C283928" w:rsidR="003D0139" w:rsidRPr="009C7BAD" w:rsidRDefault="003D0139" w:rsidP="003D0139">
            <w:pPr>
              <w:pStyle w:val="afc"/>
              <w:jc w:val="center"/>
              <w:rPr>
                <w:rFonts w:ascii="標楷體" w:eastAsia="標楷體" w:hAnsi="標楷體"/>
                <w:szCs w:val="24"/>
              </w:rPr>
            </w:pPr>
            <w:r w:rsidRPr="009C7BAD">
              <w:rPr>
                <w:rFonts w:ascii="標楷體" w:eastAsia="標楷體" w:hAnsi="標楷體" w:hint="eastAsia"/>
                <w:szCs w:val="24"/>
              </w:rPr>
              <w:t>X</w:t>
            </w:r>
          </w:p>
        </w:tc>
        <w:tc>
          <w:tcPr>
            <w:tcW w:w="288" w:type="dxa"/>
          </w:tcPr>
          <w:p w14:paraId="4D50F155" w14:textId="77777777" w:rsidR="003D0139" w:rsidRPr="009C7BAD" w:rsidRDefault="003D0139" w:rsidP="003D0139">
            <w:pPr>
              <w:pStyle w:val="afc"/>
              <w:jc w:val="center"/>
              <w:rPr>
                <w:rFonts w:ascii="標楷體" w:eastAsia="標楷體" w:hAnsi="標楷體"/>
                <w:szCs w:val="24"/>
              </w:rPr>
            </w:pPr>
          </w:p>
        </w:tc>
      </w:tr>
      <w:tr w:rsidR="003D0139" w:rsidRPr="009C7BAD" w14:paraId="7C11D345" w14:textId="77777777" w:rsidTr="00E65C3B">
        <w:trPr>
          <w:tblHeader/>
        </w:trPr>
        <w:tc>
          <w:tcPr>
            <w:tcW w:w="567" w:type="dxa"/>
          </w:tcPr>
          <w:p w14:paraId="7BEE589A" w14:textId="77777777" w:rsidR="003D0139" w:rsidRPr="009C7BAD" w:rsidRDefault="003D0139" w:rsidP="00894D7B">
            <w:pPr>
              <w:pStyle w:val="afc"/>
              <w:numPr>
                <w:ilvl w:val="0"/>
                <w:numId w:val="6"/>
              </w:numPr>
              <w:ind w:left="254" w:hanging="254"/>
              <w:jc w:val="center"/>
              <w:rPr>
                <w:rFonts w:ascii="標楷體" w:eastAsia="標楷體" w:hAnsi="標楷體"/>
                <w:szCs w:val="24"/>
              </w:rPr>
            </w:pPr>
          </w:p>
        </w:tc>
        <w:tc>
          <w:tcPr>
            <w:tcW w:w="709" w:type="dxa"/>
          </w:tcPr>
          <w:p w14:paraId="01CA09FB" w14:textId="29523EF1" w:rsidR="003D0139" w:rsidRPr="009C7BAD" w:rsidRDefault="003D0139" w:rsidP="003D0139">
            <w:pPr>
              <w:pStyle w:val="afc"/>
              <w:rPr>
                <w:rFonts w:ascii="標楷體" w:eastAsia="標楷體" w:hAnsi="標楷體"/>
                <w:szCs w:val="24"/>
              </w:rPr>
            </w:pPr>
            <w:r>
              <w:rPr>
                <w:rFonts w:ascii="標楷體" w:eastAsia="標楷體" w:hAnsi="標楷體"/>
                <w:szCs w:val="24"/>
              </w:rPr>
              <w:t>L6063</w:t>
            </w:r>
          </w:p>
        </w:tc>
        <w:tc>
          <w:tcPr>
            <w:tcW w:w="3827" w:type="dxa"/>
          </w:tcPr>
          <w:p w14:paraId="3EED8361" w14:textId="2001C74F" w:rsidR="003D0139" w:rsidRPr="009C7BAD" w:rsidRDefault="003D0139" w:rsidP="003D0139">
            <w:pPr>
              <w:rPr>
                <w:rFonts w:ascii="標楷體" w:eastAsia="標楷體" w:hAnsi="標楷體"/>
              </w:rPr>
            </w:pPr>
            <w:r w:rsidRPr="003C6D84">
              <w:rPr>
                <w:rFonts w:ascii="標楷體" w:eastAsia="標楷體" w:hAnsi="標楷體" w:hint="eastAsia"/>
              </w:rPr>
              <w:t>擔保品代號資料查詢</w:t>
            </w:r>
          </w:p>
        </w:tc>
        <w:tc>
          <w:tcPr>
            <w:tcW w:w="284" w:type="dxa"/>
          </w:tcPr>
          <w:p w14:paraId="38D5E5A0" w14:textId="3631F369" w:rsidR="003D0139" w:rsidRPr="009C7BAD" w:rsidRDefault="003D0139" w:rsidP="003D0139">
            <w:pPr>
              <w:pStyle w:val="afc"/>
              <w:jc w:val="center"/>
              <w:rPr>
                <w:rFonts w:ascii="標楷體" w:eastAsia="標楷體" w:hAnsi="標楷體"/>
                <w:szCs w:val="24"/>
              </w:rPr>
            </w:pPr>
            <w:r w:rsidRPr="009C7BAD">
              <w:rPr>
                <w:rFonts w:ascii="標楷體" w:eastAsia="標楷體" w:hAnsi="標楷體" w:hint="eastAsia"/>
                <w:szCs w:val="24"/>
              </w:rPr>
              <w:t>1</w:t>
            </w:r>
          </w:p>
        </w:tc>
        <w:tc>
          <w:tcPr>
            <w:tcW w:w="567" w:type="dxa"/>
          </w:tcPr>
          <w:p w14:paraId="00D6FD40" w14:textId="3553D066" w:rsidR="003D0139" w:rsidRPr="009C7BAD" w:rsidRDefault="003D0139" w:rsidP="003D0139">
            <w:pPr>
              <w:jc w:val="center"/>
              <w:rPr>
                <w:rFonts w:ascii="標楷體" w:eastAsia="標楷體" w:hAnsi="標楷體"/>
              </w:rPr>
            </w:pPr>
            <w:r w:rsidRPr="009C7BAD">
              <w:rPr>
                <w:rFonts w:ascii="標楷體" w:eastAsia="標楷體" w:hAnsi="標楷體" w:hint="eastAsia"/>
              </w:rPr>
              <w:t>T</w:t>
            </w:r>
          </w:p>
        </w:tc>
        <w:tc>
          <w:tcPr>
            <w:tcW w:w="567" w:type="dxa"/>
          </w:tcPr>
          <w:p w14:paraId="52BE36B9" w14:textId="6B6E96F1" w:rsidR="003D0139" w:rsidRPr="009C7BAD" w:rsidRDefault="003D0139" w:rsidP="003D0139">
            <w:pPr>
              <w:jc w:val="center"/>
              <w:rPr>
                <w:rFonts w:ascii="標楷體" w:eastAsia="標楷體" w:hAnsi="標楷體"/>
              </w:rPr>
            </w:pPr>
            <w:r w:rsidRPr="009C7BAD">
              <w:rPr>
                <w:rFonts w:ascii="標楷體" w:eastAsia="標楷體" w:hAnsi="標楷體"/>
              </w:rPr>
              <w:t>X</w:t>
            </w:r>
          </w:p>
        </w:tc>
        <w:tc>
          <w:tcPr>
            <w:tcW w:w="850" w:type="dxa"/>
          </w:tcPr>
          <w:p w14:paraId="66463311" w14:textId="77777777" w:rsidR="003D0139" w:rsidRPr="009C7BAD" w:rsidRDefault="003D0139" w:rsidP="003D0139">
            <w:pPr>
              <w:pStyle w:val="afc"/>
              <w:jc w:val="center"/>
              <w:rPr>
                <w:rFonts w:ascii="標楷體" w:eastAsia="標楷體" w:hAnsi="標楷體"/>
                <w:szCs w:val="24"/>
              </w:rPr>
            </w:pPr>
          </w:p>
        </w:tc>
        <w:tc>
          <w:tcPr>
            <w:tcW w:w="567" w:type="dxa"/>
          </w:tcPr>
          <w:p w14:paraId="2E221301" w14:textId="0CA19D1B" w:rsidR="003D0139" w:rsidRPr="009C7BAD" w:rsidRDefault="003D0139" w:rsidP="003D0139">
            <w:pPr>
              <w:pStyle w:val="afc"/>
              <w:jc w:val="center"/>
              <w:rPr>
                <w:rFonts w:ascii="標楷體" w:eastAsia="標楷體" w:hAnsi="標楷體"/>
                <w:szCs w:val="24"/>
              </w:rPr>
            </w:pPr>
            <w:r w:rsidRPr="009C7BAD">
              <w:rPr>
                <w:rFonts w:ascii="標楷體" w:eastAsia="標楷體" w:hAnsi="標楷體" w:hint="eastAsia"/>
                <w:szCs w:val="24"/>
              </w:rPr>
              <w:t>X</w:t>
            </w:r>
          </w:p>
        </w:tc>
        <w:tc>
          <w:tcPr>
            <w:tcW w:w="567" w:type="dxa"/>
          </w:tcPr>
          <w:p w14:paraId="6C3FE28E" w14:textId="2F14CA89" w:rsidR="003D0139" w:rsidRPr="009C7BAD" w:rsidRDefault="003D0139" w:rsidP="003D0139">
            <w:pPr>
              <w:pStyle w:val="afc"/>
              <w:jc w:val="center"/>
              <w:rPr>
                <w:rFonts w:ascii="標楷體" w:eastAsia="標楷體" w:hAnsi="標楷體"/>
                <w:szCs w:val="24"/>
              </w:rPr>
            </w:pPr>
            <w:r w:rsidRPr="009C7BAD">
              <w:rPr>
                <w:rFonts w:ascii="標楷體" w:eastAsia="標楷體" w:hAnsi="標楷體" w:hint="eastAsia"/>
                <w:szCs w:val="24"/>
              </w:rPr>
              <w:t>X</w:t>
            </w:r>
          </w:p>
        </w:tc>
        <w:tc>
          <w:tcPr>
            <w:tcW w:w="284" w:type="dxa"/>
          </w:tcPr>
          <w:p w14:paraId="69E34F94" w14:textId="4BAAA650" w:rsidR="003D0139" w:rsidRPr="009C7BAD" w:rsidRDefault="003D0139" w:rsidP="003D0139">
            <w:pPr>
              <w:pStyle w:val="afc"/>
              <w:jc w:val="center"/>
              <w:rPr>
                <w:rFonts w:ascii="標楷體" w:eastAsia="標楷體" w:hAnsi="標楷體"/>
                <w:szCs w:val="24"/>
              </w:rPr>
            </w:pPr>
            <w:r w:rsidRPr="009C7BAD">
              <w:rPr>
                <w:rFonts w:ascii="標楷體" w:eastAsia="標楷體" w:hAnsi="標楷體" w:hint="eastAsia"/>
                <w:szCs w:val="24"/>
              </w:rPr>
              <w:t>X</w:t>
            </w:r>
          </w:p>
        </w:tc>
        <w:tc>
          <w:tcPr>
            <w:tcW w:w="283" w:type="dxa"/>
          </w:tcPr>
          <w:p w14:paraId="5070D37B" w14:textId="6CBB1BE8" w:rsidR="003D0139" w:rsidRPr="009C7BAD" w:rsidRDefault="003D0139" w:rsidP="003D0139">
            <w:pPr>
              <w:pStyle w:val="afc"/>
              <w:jc w:val="center"/>
              <w:rPr>
                <w:rFonts w:ascii="標楷體" w:eastAsia="標楷體" w:hAnsi="標楷體"/>
                <w:szCs w:val="24"/>
              </w:rPr>
            </w:pPr>
            <w:r w:rsidRPr="009C7BAD">
              <w:rPr>
                <w:rFonts w:ascii="標楷體" w:eastAsia="標楷體" w:hAnsi="標楷體" w:hint="eastAsia"/>
                <w:szCs w:val="24"/>
              </w:rPr>
              <w:t>X</w:t>
            </w:r>
          </w:p>
        </w:tc>
        <w:tc>
          <w:tcPr>
            <w:tcW w:w="288" w:type="dxa"/>
          </w:tcPr>
          <w:p w14:paraId="136DF30C" w14:textId="77777777" w:rsidR="003D0139" w:rsidRPr="009C7BAD" w:rsidRDefault="003D0139" w:rsidP="003D0139">
            <w:pPr>
              <w:pStyle w:val="afc"/>
              <w:jc w:val="center"/>
              <w:rPr>
                <w:rFonts w:ascii="標楷體" w:eastAsia="標楷體" w:hAnsi="標楷體"/>
                <w:szCs w:val="24"/>
              </w:rPr>
            </w:pPr>
          </w:p>
        </w:tc>
      </w:tr>
      <w:tr w:rsidR="003D0139" w:rsidRPr="009C7BAD" w14:paraId="0510B1CF" w14:textId="77777777" w:rsidTr="00E65C3B">
        <w:trPr>
          <w:tblHeader/>
        </w:trPr>
        <w:tc>
          <w:tcPr>
            <w:tcW w:w="567" w:type="dxa"/>
          </w:tcPr>
          <w:p w14:paraId="245B32C7" w14:textId="77777777" w:rsidR="003D0139" w:rsidRPr="009C7BAD" w:rsidRDefault="003D0139" w:rsidP="00894D7B">
            <w:pPr>
              <w:pStyle w:val="afc"/>
              <w:numPr>
                <w:ilvl w:val="0"/>
                <w:numId w:val="6"/>
              </w:numPr>
              <w:ind w:left="254" w:hanging="254"/>
              <w:jc w:val="center"/>
              <w:rPr>
                <w:rFonts w:ascii="標楷體" w:eastAsia="標楷體" w:hAnsi="標楷體"/>
                <w:szCs w:val="24"/>
              </w:rPr>
            </w:pPr>
          </w:p>
        </w:tc>
        <w:tc>
          <w:tcPr>
            <w:tcW w:w="709" w:type="dxa"/>
          </w:tcPr>
          <w:p w14:paraId="59B7BE74" w14:textId="77777777" w:rsidR="003D0139" w:rsidRPr="009C7BAD" w:rsidRDefault="003D0139" w:rsidP="003D0139">
            <w:pPr>
              <w:pStyle w:val="afc"/>
              <w:rPr>
                <w:rFonts w:ascii="標楷體" w:eastAsia="標楷體" w:hAnsi="標楷體"/>
                <w:szCs w:val="24"/>
              </w:rPr>
            </w:pPr>
            <w:r w:rsidRPr="009C7BAD">
              <w:rPr>
                <w:rFonts w:ascii="標楷體" w:eastAsia="標楷體" w:hAnsi="標楷體" w:hint="eastAsia"/>
                <w:szCs w:val="24"/>
              </w:rPr>
              <w:t>L6603</w:t>
            </w:r>
          </w:p>
        </w:tc>
        <w:tc>
          <w:tcPr>
            <w:tcW w:w="3827" w:type="dxa"/>
          </w:tcPr>
          <w:p w14:paraId="791250E3" w14:textId="02D36D5F" w:rsidR="003D0139" w:rsidRPr="009C7BAD" w:rsidRDefault="003D0139" w:rsidP="003D0139">
            <w:pPr>
              <w:rPr>
                <w:rFonts w:ascii="標楷體" w:eastAsia="標楷體" w:hAnsi="標楷體"/>
              </w:rPr>
            </w:pPr>
            <w:r w:rsidRPr="00200E66">
              <w:rPr>
                <w:rFonts w:ascii="標楷體" w:eastAsia="標楷體" w:hAnsi="標楷體" w:hint="eastAsia"/>
              </w:rPr>
              <w:t>擔保品代號資料維護</w:t>
            </w:r>
          </w:p>
        </w:tc>
        <w:tc>
          <w:tcPr>
            <w:tcW w:w="284" w:type="dxa"/>
          </w:tcPr>
          <w:p w14:paraId="4EB6121E" w14:textId="77777777" w:rsidR="003D0139" w:rsidRPr="009C7BAD" w:rsidRDefault="003D0139" w:rsidP="003D0139">
            <w:pPr>
              <w:pStyle w:val="afc"/>
              <w:jc w:val="center"/>
              <w:rPr>
                <w:rFonts w:ascii="標楷體" w:eastAsia="標楷體" w:hAnsi="標楷體"/>
                <w:szCs w:val="24"/>
              </w:rPr>
            </w:pPr>
            <w:r w:rsidRPr="009C7BAD">
              <w:rPr>
                <w:rFonts w:ascii="標楷體" w:eastAsia="標楷體" w:hAnsi="標楷體" w:hint="eastAsia"/>
                <w:szCs w:val="24"/>
              </w:rPr>
              <w:t>1</w:t>
            </w:r>
          </w:p>
        </w:tc>
        <w:tc>
          <w:tcPr>
            <w:tcW w:w="567" w:type="dxa"/>
          </w:tcPr>
          <w:p w14:paraId="39E1FA44" w14:textId="77777777" w:rsidR="003D0139" w:rsidRPr="009C7BAD" w:rsidRDefault="003D0139" w:rsidP="003D0139">
            <w:pPr>
              <w:jc w:val="center"/>
              <w:rPr>
                <w:rFonts w:ascii="標楷體" w:eastAsia="標楷體" w:hAnsi="標楷體"/>
              </w:rPr>
            </w:pPr>
            <w:r w:rsidRPr="009C7BAD">
              <w:rPr>
                <w:rFonts w:ascii="標楷體" w:eastAsia="標楷體" w:hAnsi="標楷體" w:hint="eastAsia"/>
              </w:rPr>
              <w:t>T</w:t>
            </w:r>
          </w:p>
        </w:tc>
        <w:tc>
          <w:tcPr>
            <w:tcW w:w="567" w:type="dxa"/>
          </w:tcPr>
          <w:p w14:paraId="2D4AD5BA" w14:textId="77777777" w:rsidR="003D0139" w:rsidRPr="009C7BAD" w:rsidRDefault="003D0139" w:rsidP="003D0139">
            <w:pPr>
              <w:jc w:val="center"/>
              <w:rPr>
                <w:rFonts w:ascii="標楷體" w:eastAsia="標楷體" w:hAnsi="標楷體"/>
              </w:rPr>
            </w:pPr>
            <w:r w:rsidRPr="009C7BAD">
              <w:rPr>
                <w:rFonts w:ascii="標楷體" w:eastAsia="標楷體" w:hAnsi="標楷體"/>
              </w:rPr>
              <w:t>X</w:t>
            </w:r>
          </w:p>
        </w:tc>
        <w:tc>
          <w:tcPr>
            <w:tcW w:w="850" w:type="dxa"/>
          </w:tcPr>
          <w:p w14:paraId="2AF5FDF0" w14:textId="77777777" w:rsidR="003D0139" w:rsidRPr="009C7BAD" w:rsidRDefault="003D0139" w:rsidP="003D0139">
            <w:pPr>
              <w:pStyle w:val="afc"/>
              <w:jc w:val="center"/>
              <w:rPr>
                <w:rFonts w:ascii="標楷體" w:eastAsia="標楷體" w:hAnsi="標楷體"/>
                <w:szCs w:val="24"/>
              </w:rPr>
            </w:pPr>
          </w:p>
        </w:tc>
        <w:tc>
          <w:tcPr>
            <w:tcW w:w="567" w:type="dxa"/>
          </w:tcPr>
          <w:p w14:paraId="3A1BB0F6" w14:textId="77777777" w:rsidR="003D0139" w:rsidRPr="009C7BAD" w:rsidRDefault="003D0139" w:rsidP="003D0139">
            <w:pPr>
              <w:pStyle w:val="afc"/>
              <w:jc w:val="center"/>
              <w:rPr>
                <w:rFonts w:ascii="標楷體" w:eastAsia="標楷體" w:hAnsi="標楷體"/>
                <w:szCs w:val="24"/>
              </w:rPr>
            </w:pPr>
            <w:r w:rsidRPr="009C7BAD">
              <w:rPr>
                <w:rFonts w:ascii="標楷體" w:eastAsia="標楷體" w:hAnsi="標楷體" w:hint="eastAsia"/>
                <w:szCs w:val="24"/>
              </w:rPr>
              <w:t>X</w:t>
            </w:r>
          </w:p>
        </w:tc>
        <w:tc>
          <w:tcPr>
            <w:tcW w:w="567" w:type="dxa"/>
          </w:tcPr>
          <w:p w14:paraId="53609FDD" w14:textId="77777777" w:rsidR="003D0139" w:rsidRPr="009C7BAD" w:rsidRDefault="003D0139" w:rsidP="003D0139">
            <w:pPr>
              <w:pStyle w:val="afc"/>
              <w:jc w:val="center"/>
              <w:rPr>
                <w:rFonts w:ascii="標楷體" w:eastAsia="標楷體" w:hAnsi="標楷體"/>
                <w:szCs w:val="24"/>
              </w:rPr>
            </w:pPr>
            <w:r w:rsidRPr="009C7BAD">
              <w:rPr>
                <w:rFonts w:ascii="標楷體" w:eastAsia="標楷體" w:hAnsi="標楷體" w:hint="eastAsia"/>
                <w:szCs w:val="24"/>
              </w:rPr>
              <w:t>X</w:t>
            </w:r>
          </w:p>
        </w:tc>
        <w:tc>
          <w:tcPr>
            <w:tcW w:w="284" w:type="dxa"/>
          </w:tcPr>
          <w:p w14:paraId="3CE1BA9A" w14:textId="77777777" w:rsidR="003D0139" w:rsidRPr="009C7BAD" w:rsidRDefault="003D0139" w:rsidP="003D0139">
            <w:pPr>
              <w:pStyle w:val="afc"/>
              <w:jc w:val="center"/>
              <w:rPr>
                <w:rFonts w:ascii="標楷體" w:eastAsia="標楷體" w:hAnsi="標楷體"/>
                <w:szCs w:val="24"/>
              </w:rPr>
            </w:pPr>
            <w:r w:rsidRPr="009C7BAD">
              <w:rPr>
                <w:rFonts w:ascii="標楷體" w:eastAsia="標楷體" w:hAnsi="標楷體" w:hint="eastAsia"/>
                <w:szCs w:val="24"/>
              </w:rPr>
              <w:t>X</w:t>
            </w:r>
          </w:p>
        </w:tc>
        <w:tc>
          <w:tcPr>
            <w:tcW w:w="283" w:type="dxa"/>
          </w:tcPr>
          <w:p w14:paraId="3AC06D34" w14:textId="77777777" w:rsidR="003D0139" w:rsidRPr="009C7BAD" w:rsidRDefault="003D0139" w:rsidP="003D0139">
            <w:pPr>
              <w:pStyle w:val="afc"/>
              <w:jc w:val="center"/>
              <w:rPr>
                <w:rFonts w:ascii="標楷體" w:eastAsia="標楷體" w:hAnsi="標楷體"/>
                <w:szCs w:val="24"/>
              </w:rPr>
            </w:pPr>
            <w:r w:rsidRPr="009C7BAD">
              <w:rPr>
                <w:rFonts w:ascii="標楷體" w:eastAsia="標楷體" w:hAnsi="標楷體" w:hint="eastAsia"/>
                <w:szCs w:val="24"/>
              </w:rPr>
              <w:t>X</w:t>
            </w:r>
          </w:p>
        </w:tc>
        <w:tc>
          <w:tcPr>
            <w:tcW w:w="288" w:type="dxa"/>
          </w:tcPr>
          <w:p w14:paraId="032A33C5" w14:textId="77777777" w:rsidR="003D0139" w:rsidRPr="009C7BAD" w:rsidRDefault="003D0139" w:rsidP="003D0139">
            <w:pPr>
              <w:pStyle w:val="afc"/>
              <w:jc w:val="center"/>
              <w:rPr>
                <w:rFonts w:ascii="標楷體" w:eastAsia="標楷體" w:hAnsi="標楷體"/>
                <w:szCs w:val="24"/>
              </w:rPr>
            </w:pPr>
          </w:p>
        </w:tc>
      </w:tr>
      <w:tr w:rsidR="003D0139" w:rsidRPr="009C7BAD" w14:paraId="3D8868F2" w14:textId="77777777" w:rsidTr="00E65C3B">
        <w:trPr>
          <w:tblHeader/>
        </w:trPr>
        <w:tc>
          <w:tcPr>
            <w:tcW w:w="567" w:type="dxa"/>
          </w:tcPr>
          <w:p w14:paraId="6C82103D" w14:textId="77777777" w:rsidR="003D0139" w:rsidRPr="009C7BAD" w:rsidRDefault="003D0139" w:rsidP="00894D7B">
            <w:pPr>
              <w:pStyle w:val="afc"/>
              <w:numPr>
                <w:ilvl w:val="0"/>
                <w:numId w:val="6"/>
              </w:numPr>
              <w:ind w:left="254" w:hanging="254"/>
              <w:jc w:val="center"/>
              <w:rPr>
                <w:rFonts w:ascii="標楷體" w:eastAsia="標楷體" w:hAnsi="標楷體"/>
                <w:szCs w:val="24"/>
              </w:rPr>
            </w:pPr>
          </w:p>
        </w:tc>
        <w:tc>
          <w:tcPr>
            <w:tcW w:w="709" w:type="dxa"/>
          </w:tcPr>
          <w:p w14:paraId="54B5F447" w14:textId="77777777" w:rsidR="003D0139" w:rsidRPr="009C7BAD" w:rsidRDefault="003D0139" w:rsidP="003D0139">
            <w:pPr>
              <w:pStyle w:val="afc"/>
              <w:rPr>
                <w:rFonts w:ascii="標楷體" w:eastAsia="標楷體" w:hAnsi="標楷體"/>
                <w:szCs w:val="24"/>
              </w:rPr>
            </w:pPr>
            <w:r w:rsidRPr="009C7BAD">
              <w:rPr>
                <w:rFonts w:ascii="標楷體" w:eastAsia="標楷體" w:hAnsi="標楷體" w:hint="eastAsia"/>
                <w:szCs w:val="24"/>
              </w:rPr>
              <w:t>L6604</w:t>
            </w:r>
          </w:p>
        </w:tc>
        <w:tc>
          <w:tcPr>
            <w:tcW w:w="3827" w:type="dxa"/>
          </w:tcPr>
          <w:p w14:paraId="636929B9" w14:textId="77777777" w:rsidR="003D0139" w:rsidRPr="009C7BAD" w:rsidRDefault="003D0139" w:rsidP="003D0139">
            <w:pPr>
              <w:rPr>
                <w:rFonts w:ascii="標楷體" w:eastAsia="標楷體" w:hAnsi="標楷體"/>
              </w:rPr>
            </w:pPr>
            <w:r w:rsidRPr="009C7BAD">
              <w:rPr>
                <w:rFonts w:ascii="標楷體" w:eastAsia="標楷體" w:hAnsi="標楷體" w:hint="eastAsia"/>
              </w:rPr>
              <w:t>各類代碼檔維護</w:t>
            </w:r>
          </w:p>
        </w:tc>
        <w:tc>
          <w:tcPr>
            <w:tcW w:w="284" w:type="dxa"/>
          </w:tcPr>
          <w:p w14:paraId="5472878E" w14:textId="77777777" w:rsidR="003D0139" w:rsidRPr="009C7BAD" w:rsidRDefault="003D0139" w:rsidP="003D0139">
            <w:pPr>
              <w:pStyle w:val="afc"/>
              <w:jc w:val="center"/>
              <w:rPr>
                <w:rFonts w:ascii="標楷體" w:eastAsia="標楷體" w:hAnsi="標楷體"/>
                <w:szCs w:val="24"/>
              </w:rPr>
            </w:pPr>
            <w:r w:rsidRPr="009C7BAD">
              <w:rPr>
                <w:rFonts w:ascii="標楷體" w:eastAsia="標楷體" w:hAnsi="標楷體" w:hint="eastAsia"/>
                <w:szCs w:val="24"/>
              </w:rPr>
              <w:t>1</w:t>
            </w:r>
          </w:p>
        </w:tc>
        <w:tc>
          <w:tcPr>
            <w:tcW w:w="567" w:type="dxa"/>
          </w:tcPr>
          <w:p w14:paraId="48C73B43" w14:textId="77777777" w:rsidR="003D0139" w:rsidRPr="009C7BAD" w:rsidRDefault="003D0139" w:rsidP="003D0139">
            <w:pPr>
              <w:jc w:val="center"/>
              <w:rPr>
                <w:rFonts w:ascii="標楷體" w:eastAsia="標楷體" w:hAnsi="標楷體"/>
              </w:rPr>
            </w:pPr>
            <w:r w:rsidRPr="009C7BAD">
              <w:rPr>
                <w:rFonts w:ascii="標楷體" w:eastAsia="標楷體" w:hAnsi="標楷體" w:hint="eastAsia"/>
              </w:rPr>
              <w:t>T</w:t>
            </w:r>
          </w:p>
        </w:tc>
        <w:tc>
          <w:tcPr>
            <w:tcW w:w="567" w:type="dxa"/>
          </w:tcPr>
          <w:p w14:paraId="1E3949AA" w14:textId="77777777" w:rsidR="003D0139" w:rsidRPr="009C7BAD" w:rsidRDefault="003D0139" w:rsidP="003D0139">
            <w:pPr>
              <w:jc w:val="center"/>
              <w:rPr>
                <w:rFonts w:ascii="標楷體" w:eastAsia="標楷體" w:hAnsi="標楷體"/>
              </w:rPr>
            </w:pPr>
            <w:r w:rsidRPr="009C7BAD">
              <w:rPr>
                <w:rFonts w:ascii="標楷體" w:eastAsia="標楷體" w:hAnsi="標楷體"/>
              </w:rPr>
              <w:t>X</w:t>
            </w:r>
          </w:p>
        </w:tc>
        <w:tc>
          <w:tcPr>
            <w:tcW w:w="850" w:type="dxa"/>
          </w:tcPr>
          <w:p w14:paraId="16CBCDCF" w14:textId="77777777" w:rsidR="003D0139" w:rsidRPr="009C7BAD" w:rsidRDefault="003D0139" w:rsidP="003D0139">
            <w:pPr>
              <w:pStyle w:val="afc"/>
              <w:jc w:val="center"/>
              <w:rPr>
                <w:rFonts w:ascii="標楷體" w:eastAsia="標楷體" w:hAnsi="標楷體"/>
                <w:szCs w:val="24"/>
              </w:rPr>
            </w:pPr>
          </w:p>
        </w:tc>
        <w:tc>
          <w:tcPr>
            <w:tcW w:w="567" w:type="dxa"/>
          </w:tcPr>
          <w:p w14:paraId="23A349E1" w14:textId="77777777" w:rsidR="003D0139" w:rsidRPr="009C7BAD" w:rsidRDefault="003D0139" w:rsidP="003D0139">
            <w:pPr>
              <w:pStyle w:val="afc"/>
              <w:jc w:val="center"/>
              <w:rPr>
                <w:rFonts w:ascii="標楷體" w:eastAsia="標楷體" w:hAnsi="標楷體"/>
                <w:szCs w:val="24"/>
              </w:rPr>
            </w:pPr>
            <w:r w:rsidRPr="009C7BAD">
              <w:rPr>
                <w:rFonts w:ascii="標楷體" w:eastAsia="標楷體" w:hAnsi="標楷體" w:hint="eastAsia"/>
                <w:szCs w:val="24"/>
              </w:rPr>
              <w:t>X</w:t>
            </w:r>
          </w:p>
        </w:tc>
        <w:tc>
          <w:tcPr>
            <w:tcW w:w="567" w:type="dxa"/>
          </w:tcPr>
          <w:p w14:paraId="4A5601BF" w14:textId="77777777" w:rsidR="003D0139" w:rsidRPr="009C7BAD" w:rsidRDefault="003D0139" w:rsidP="003D0139">
            <w:pPr>
              <w:pStyle w:val="afc"/>
              <w:jc w:val="center"/>
              <w:rPr>
                <w:rFonts w:ascii="標楷體" w:eastAsia="標楷體" w:hAnsi="標楷體"/>
                <w:szCs w:val="24"/>
              </w:rPr>
            </w:pPr>
            <w:r w:rsidRPr="009C7BAD">
              <w:rPr>
                <w:rFonts w:ascii="標楷體" w:eastAsia="標楷體" w:hAnsi="標楷體" w:hint="eastAsia"/>
                <w:szCs w:val="24"/>
              </w:rPr>
              <w:t>X</w:t>
            </w:r>
          </w:p>
        </w:tc>
        <w:tc>
          <w:tcPr>
            <w:tcW w:w="284" w:type="dxa"/>
          </w:tcPr>
          <w:p w14:paraId="608DE163" w14:textId="77777777" w:rsidR="003D0139" w:rsidRPr="009C7BAD" w:rsidRDefault="003D0139" w:rsidP="003D0139">
            <w:pPr>
              <w:pStyle w:val="afc"/>
              <w:jc w:val="center"/>
              <w:rPr>
                <w:rFonts w:ascii="標楷體" w:eastAsia="標楷體" w:hAnsi="標楷體"/>
                <w:szCs w:val="24"/>
              </w:rPr>
            </w:pPr>
            <w:r w:rsidRPr="009C7BAD">
              <w:rPr>
                <w:rFonts w:ascii="標楷體" w:eastAsia="標楷體" w:hAnsi="標楷體" w:hint="eastAsia"/>
                <w:szCs w:val="24"/>
              </w:rPr>
              <w:t>X</w:t>
            </w:r>
          </w:p>
        </w:tc>
        <w:tc>
          <w:tcPr>
            <w:tcW w:w="283" w:type="dxa"/>
          </w:tcPr>
          <w:p w14:paraId="3E0C8D79" w14:textId="77777777" w:rsidR="003D0139" w:rsidRPr="009C7BAD" w:rsidRDefault="003D0139" w:rsidP="003D0139">
            <w:pPr>
              <w:pStyle w:val="afc"/>
              <w:jc w:val="center"/>
              <w:rPr>
                <w:rFonts w:ascii="標楷體" w:eastAsia="標楷體" w:hAnsi="標楷體"/>
                <w:szCs w:val="24"/>
              </w:rPr>
            </w:pPr>
            <w:r w:rsidRPr="009C7BAD">
              <w:rPr>
                <w:rFonts w:ascii="標楷體" w:eastAsia="標楷體" w:hAnsi="標楷體" w:hint="eastAsia"/>
                <w:szCs w:val="24"/>
              </w:rPr>
              <w:t>X</w:t>
            </w:r>
          </w:p>
        </w:tc>
        <w:tc>
          <w:tcPr>
            <w:tcW w:w="288" w:type="dxa"/>
          </w:tcPr>
          <w:p w14:paraId="029C3420" w14:textId="77777777" w:rsidR="003D0139" w:rsidRPr="009C7BAD" w:rsidRDefault="003D0139" w:rsidP="003D0139">
            <w:pPr>
              <w:pStyle w:val="afc"/>
              <w:jc w:val="center"/>
              <w:rPr>
                <w:rFonts w:ascii="標楷體" w:eastAsia="標楷體" w:hAnsi="標楷體"/>
                <w:szCs w:val="24"/>
              </w:rPr>
            </w:pPr>
          </w:p>
        </w:tc>
      </w:tr>
      <w:tr w:rsidR="004D164D" w:rsidRPr="009C7BAD" w14:paraId="0607EAEB" w14:textId="77777777" w:rsidTr="00E65C3B">
        <w:trPr>
          <w:tblHeader/>
        </w:trPr>
        <w:tc>
          <w:tcPr>
            <w:tcW w:w="567" w:type="dxa"/>
          </w:tcPr>
          <w:p w14:paraId="2A483A1E" w14:textId="77777777" w:rsidR="004D164D" w:rsidRPr="009C7BAD" w:rsidRDefault="004D164D" w:rsidP="00894D7B">
            <w:pPr>
              <w:pStyle w:val="afc"/>
              <w:numPr>
                <w:ilvl w:val="0"/>
                <w:numId w:val="6"/>
              </w:numPr>
              <w:ind w:left="254" w:hanging="254"/>
              <w:jc w:val="center"/>
              <w:rPr>
                <w:rFonts w:ascii="標楷體" w:eastAsia="標楷體" w:hAnsi="標楷體"/>
                <w:szCs w:val="24"/>
              </w:rPr>
            </w:pPr>
          </w:p>
        </w:tc>
        <w:tc>
          <w:tcPr>
            <w:tcW w:w="709" w:type="dxa"/>
          </w:tcPr>
          <w:p w14:paraId="2FEA61D3" w14:textId="6D91811F" w:rsidR="004D164D" w:rsidRPr="009C7BAD" w:rsidRDefault="004D164D" w:rsidP="004D164D">
            <w:pPr>
              <w:pStyle w:val="afc"/>
              <w:rPr>
                <w:rFonts w:ascii="標楷體" w:eastAsia="標楷體" w:hAnsi="標楷體"/>
                <w:szCs w:val="24"/>
              </w:rPr>
            </w:pPr>
            <w:r>
              <w:rPr>
                <w:rFonts w:ascii="標楷體" w:eastAsia="標楷體" w:hAnsi="標楷體" w:hint="eastAsia"/>
                <w:szCs w:val="24"/>
              </w:rPr>
              <w:t>L</w:t>
            </w:r>
            <w:r>
              <w:rPr>
                <w:rFonts w:ascii="標楷體" w:eastAsia="標楷體" w:hAnsi="標楷體"/>
                <w:szCs w:val="24"/>
              </w:rPr>
              <w:t>6064</w:t>
            </w:r>
          </w:p>
        </w:tc>
        <w:tc>
          <w:tcPr>
            <w:tcW w:w="3827" w:type="dxa"/>
          </w:tcPr>
          <w:p w14:paraId="4DB795B9" w14:textId="1F78E1BE" w:rsidR="004D164D" w:rsidRPr="009C7BAD" w:rsidRDefault="004D164D" w:rsidP="004D164D">
            <w:pPr>
              <w:rPr>
                <w:rFonts w:ascii="標楷體" w:eastAsia="標楷體" w:hAnsi="標楷體"/>
              </w:rPr>
            </w:pPr>
            <w:r>
              <w:rPr>
                <w:rFonts w:ascii="標楷體" w:eastAsia="標楷體" w:hAnsi="標楷體" w:hint="eastAsia"/>
              </w:rPr>
              <w:t>各類代碼檔查詢</w:t>
            </w:r>
          </w:p>
        </w:tc>
        <w:tc>
          <w:tcPr>
            <w:tcW w:w="284" w:type="dxa"/>
          </w:tcPr>
          <w:p w14:paraId="16F7AB48" w14:textId="1C396F27" w:rsidR="004D164D" w:rsidRPr="009C7BAD" w:rsidRDefault="004D164D" w:rsidP="004D164D">
            <w:pPr>
              <w:pStyle w:val="afc"/>
              <w:jc w:val="center"/>
              <w:rPr>
                <w:rFonts w:ascii="標楷體" w:eastAsia="標楷體" w:hAnsi="標楷體"/>
                <w:szCs w:val="24"/>
              </w:rPr>
            </w:pPr>
            <w:r w:rsidRPr="009C7BAD">
              <w:rPr>
                <w:rFonts w:ascii="標楷體" w:eastAsia="標楷體" w:hAnsi="標楷體" w:hint="eastAsia"/>
                <w:szCs w:val="24"/>
              </w:rPr>
              <w:t>1</w:t>
            </w:r>
          </w:p>
        </w:tc>
        <w:tc>
          <w:tcPr>
            <w:tcW w:w="567" w:type="dxa"/>
          </w:tcPr>
          <w:p w14:paraId="3672B12A" w14:textId="6269F0B3" w:rsidR="004D164D" w:rsidRPr="009C7BAD" w:rsidRDefault="004D164D" w:rsidP="004D164D">
            <w:pPr>
              <w:jc w:val="center"/>
              <w:rPr>
                <w:rFonts w:ascii="標楷體" w:eastAsia="標楷體" w:hAnsi="標楷體"/>
              </w:rPr>
            </w:pPr>
            <w:r w:rsidRPr="009C7BAD">
              <w:rPr>
                <w:rFonts w:ascii="標楷體" w:eastAsia="標楷體" w:hAnsi="標楷體" w:hint="eastAsia"/>
              </w:rPr>
              <w:t>T</w:t>
            </w:r>
          </w:p>
        </w:tc>
        <w:tc>
          <w:tcPr>
            <w:tcW w:w="567" w:type="dxa"/>
          </w:tcPr>
          <w:p w14:paraId="69036116" w14:textId="1543F273" w:rsidR="004D164D" w:rsidRPr="009C7BAD" w:rsidRDefault="004D164D" w:rsidP="004D164D">
            <w:pPr>
              <w:jc w:val="center"/>
              <w:rPr>
                <w:rFonts w:ascii="標楷體" w:eastAsia="標楷體" w:hAnsi="標楷體"/>
              </w:rPr>
            </w:pPr>
            <w:r w:rsidRPr="009C7BAD">
              <w:rPr>
                <w:rFonts w:ascii="標楷體" w:eastAsia="標楷體" w:hAnsi="標楷體"/>
              </w:rPr>
              <w:t>X</w:t>
            </w:r>
          </w:p>
        </w:tc>
        <w:tc>
          <w:tcPr>
            <w:tcW w:w="850" w:type="dxa"/>
          </w:tcPr>
          <w:p w14:paraId="41B0781C" w14:textId="77777777" w:rsidR="004D164D" w:rsidRPr="009C7BAD" w:rsidRDefault="004D164D" w:rsidP="004D164D">
            <w:pPr>
              <w:pStyle w:val="afc"/>
              <w:jc w:val="center"/>
              <w:rPr>
                <w:rFonts w:ascii="標楷體" w:eastAsia="標楷體" w:hAnsi="標楷體"/>
                <w:szCs w:val="24"/>
              </w:rPr>
            </w:pPr>
          </w:p>
        </w:tc>
        <w:tc>
          <w:tcPr>
            <w:tcW w:w="567" w:type="dxa"/>
          </w:tcPr>
          <w:p w14:paraId="29FCB253" w14:textId="6AB8DD12" w:rsidR="004D164D" w:rsidRPr="009C7BAD" w:rsidRDefault="004D164D" w:rsidP="004D164D">
            <w:pPr>
              <w:pStyle w:val="afc"/>
              <w:jc w:val="center"/>
              <w:rPr>
                <w:rFonts w:ascii="標楷體" w:eastAsia="標楷體" w:hAnsi="標楷體"/>
                <w:szCs w:val="24"/>
              </w:rPr>
            </w:pPr>
            <w:r w:rsidRPr="009C7BAD">
              <w:rPr>
                <w:rFonts w:ascii="標楷體" w:eastAsia="標楷體" w:hAnsi="標楷體" w:hint="eastAsia"/>
                <w:szCs w:val="24"/>
              </w:rPr>
              <w:t>X</w:t>
            </w:r>
          </w:p>
        </w:tc>
        <w:tc>
          <w:tcPr>
            <w:tcW w:w="567" w:type="dxa"/>
          </w:tcPr>
          <w:p w14:paraId="5E51E00F" w14:textId="5105FDB0" w:rsidR="004D164D" w:rsidRPr="009C7BAD" w:rsidRDefault="004D164D" w:rsidP="004D164D">
            <w:pPr>
              <w:pStyle w:val="afc"/>
              <w:jc w:val="center"/>
              <w:rPr>
                <w:rFonts w:ascii="標楷體" w:eastAsia="標楷體" w:hAnsi="標楷體"/>
                <w:szCs w:val="24"/>
              </w:rPr>
            </w:pPr>
            <w:r w:rsidRPr="009C7BAD">
              <w:rPr>
                <w:rFonts w:ascii="標楷體" w:eastAsia="標楷體" w:hAnsi="標楷體" w:hint="eastAsia"/>
                <w:szCs w:val="24"/>
              </w:rPr>
              <w:t>X</w:t>
            </w:r>
          </w:p>
        </w:tc>
        <w:tc>
          <w:tcPr>
            <w:tcW w:w="284" w:type="dxa"/>
          </w:tcPr>
          <w:p w14:paraId="060D8B5A" w14:textId="6DE23655" w:rsidR="004D164D" w:rsidRPr="009C7BAD" w:rsidRDefault="004D164D" w:rsidP="004D164D">
            <w:pPr>
              <w:pStyle w:val="afc"/>
              <w:jc w:val="center"/>
              <w:rPr>
                <w:rFonts w:ascii="標楷體" w:eastAsia="標楷體" w:hAnsi="標楷體"/>
                <w:szCs w:val="24"/>
              </w:rPr>
            </w:pPr>
            <w:r w:rsidRPr="009C7BAD">
              <w:rPr>
                <w:rFonts w:ascii="標楷體" w:eastAsia="標楷體" w:hAnsi="標楷體" w:hint="eastAsia"/>
                <w:szCs w:val="24"/>
              </w:rPr>
              <w:t>X</w:t>
            </w:r>
          </w:p>
        </w:tc>
        <w:tc>
          <w:tcPr>
            <w:tcW w:w="283" w:type="dxa"/>
          </w:tcPr>
          <w:p w14:paraId="50A79E63" w14:textId="1A4B3C37" w:rsidR="004D164D" w:rsidRPr="009C7BAD" w:rsidRDefault="004D164D" w:rsidP="004D164D">
            <w:pPr>
              <w:pStyle w:val="afc"/>
              <w:jc w:val="center"/>
              <w:rPr>
                <w:rFonts w:ascii="標楷體" w:eastAsia="標楷體" w:hAnsi="標楷體"/>
                <w:szCs w:val="24"/>
              </w:rPr>
            </w:pPr>
            <w:r w:rsidRPr="009C7BAD">
              <w:rPr>
                <w:rFonts w:ascii="標楷體" w:eastAsia="標楷體" w:hAnsi="標楷體" w:hint="eastAsia"/>
                <w:szCs w:val="24"/>
              </w:rPr>
              <w:t>X</w:t>
            </w:r>
          </w:p>
        </w:tc>
        <w:tc>
          <w:tcPr>
            <w:tcW w:w="288" w:type="dxa"/>
          </w:tcPr>
          <w:p w14:paraId="497419A0" w14:textId="77777777" w:rsidR="004D164D" w:rsidRPr="009C7BAD" w:rsidRDefault="004D164D" w:rsidP="004D164D">
            <w:pPr>
              <w:pStyle w:val="afc"/>
              <w:jc w:val="center"/>
              <w:rPr>
                <w:rFonts w:ascii="標楷體" w:eastAsia="標楷體" w:hAnsi="標楷體"/>
                <w:szCs w:val="24"/>
              </w:rPr>
            </w:pPr>
          </w:p>
        </w:tc>
      </w:tr>
      <w:tr w:rsidR="004D164D" w:rsidRPr="009C7BAD" w14:paraId="46EE6873" w14:textId="77777777" w:rsidTr="00E65C3B">
        <w:trPr>
          <w:tblHeader/>
        </w:trPr>
        <w:tc>
          <w:tcPr>
            <w:tcW w:w="567" w:type="dxa"/>
          </w:tcPr>
          <w:p w14:paraId="352EE408" w14:textId="77777777" w:rsidR="004D164D" w:rsidRPr="009C7BAD" w:rsidRDefault="004D164D" w:rsidP="00894D7B">
            <w:pPr>
              <w:pStyle w:val="afc"/>
              <w:numPr>
                <w:ilvl w:val="0"/>
                <w:numId w:val="6"/>
              </w:numPr>
              <w:ind w:left="254" w:hanging="254"/>
              <w:jc w:val="center"/>
              <w:rPr>
                <w:rFonts w:ascii="標楷體" w:eastAsia="標楷體" w:hAnsi="標楷體"/>
                <w:szCs w:val="24"/>
              </w:rPr>
            </w:pPr>
          </w:p>
        </w:tc>
        <w:tc>
          <w:tcPr>
            <w:tcW w:w="709" w:type="dxa"/>
          </w:tcPr>
          <w:p w14:paraId="62EEE8C3" w14:textId="77777777" w:rsidR="004D164D" w:rsidRPr="009C7BAD" w:rsidRDefault="004D164D" w:rsidP="004D164D">
            <w:pPr>
              <w:pStyle w:val="afc"/>
              <w:rPr>
                <w:rFonts w:ascii="標楷體" w:eastAsia="標楷體" w:hAnsi="標楷體"/>
                <w:szCs w:val="24"/>
              </w:rPr>
            </w:pPr>
            <w:r w:rsidRPr="009C7BAD">
              <w:rPr>
                <w:rFonts w:ascii="標楷體" w:eastAsia="標楷體" w:hAnsi="標楷體" w:hint="eastAsia"/>
                <w:szCs w:val="24"/>
              </w:rPr>
              <w:t>L6605</w:t>
            </w:r>
          </w:p>
        </w:tc>
        <w:tc>
          <w:tcPr>
            <w:tcW w:w="3827" w:type="dxa"/>
          </w:tcPr>
          <w:p w14:paraId="0264633A" w14:textId="77777777" w:rsidR="004D164D" w:rsidRPr="009C7BAD" w:rsidRDefault="004D164D" w:rsidP="004D164D">
            <w:pPr>
              <w:rPr>
                <w:rFonts w:ascii="標楷體" w:eastAsia="標楷體" w:hAnsi="標楷體"/>
              </w:rPr>
            </w:pPr>
            <w:r w:rsidRPr="009C7BAD">
              <w:rPr>
                <w:rFonts w:ascii="標楷體" w:eastAsia="標楷體" w:hAnsi="標楷體" w:hint="eastAsia"/>
              </w:rPr>
              <w:t>逾期新增減少原因維護</w:t>
            </w:r>
          </w:p>
        </w:tc>
        <w:tc>
          <w:tcPr>
            <w:tcW w:w="284" w:type="dxa"/>
          </w:tcPr>
          <w:p w14:paraId="603F4823" w14:textId="77777777" w:rsidR="004D164D" w:rsidRPr="009C7BAD" w:rsidRDefault="004D164D" w:rsidP="004D164D">
            <w:pPr>
              <w:pStyle w:val="afc"/>
              <w:jc w:val="center"/>
              <w:rPr>
                <w:rFonts w:ascii="標楷體" w:eastAsia="標楷體" w:hAnsi="標楷體"/>
                <w:szCs w:val="24"/>
              </w:rPr>
            </w:pPr>
            <w:r w:rsidRPr="009C7BAD">
              <w:rPr>
                <w:rFonts w:ascii="標楷體" w:eastAsia="標楷體" w:hAnsi="標楷體" w:hint="eastAsia"/>
                <w:szCs w:val="24"/>
              </w:rPr>
              <w:t>1</w:t>
            </w:r>
          </w:p>
        </w:tc>
        <w:tc>
          <w:tcPr>
            <w:tcW w:w="567" w:type="dxa"/>
          </w:tcPr>
          <w:p w14:paraId="76BF5D07" w14:textId="77777777" w:rsidR="004D164D" w:rsidRPr="009C7BAD" w:rsidRDefault="004D164D" w:rsidP="004D164D">
            <w:pPr>
              <w:jc w:val="center"/>
              <w:rPr>
                <w:rFonts w:ascii="標楷體" w:eastAsia="標楷體" w:hAnsi="標楷體"/>
              </w:rPr>
            </w:pPr>
            <w:r w:rsidRPr="009C7BAD">
              <w:rPr>
                <w:rFonts w:ascii="標楷體" w:eastAsia="標楷體" w:hAnsi="標楷體" w:hint="eastAsia"/>
              </w:rPr>
              <w:t>T</w:t>
            </w:r>
          </w:p>
        </w:tc>
        <w:tc>
          <w:tcPr>
            <w:tcW w:w="567" w:type="dxa"/>
          </w:tcPr>
          <w:p w14:paraId="2660BF1E" w14:textId="77777777" w:rsidR="004D164D" w:rsidRPr="009C7BAD" w:rsidRDefault="004D164D" w:rsidP="004D164D">
            <w:pPr>
              <w:jc w:val="center"/>
              <w:rPr>
                <w:rFonts w:ascii="標楷體" w:eastAsia="標楷體" w:hAnsi="標楷體"/>
              </w:rPr>
            </w:pPr>
            <w:r w:rsidRPr="009C7BAD">
              <w:rPr>
                <w:rFonts w:ascii="標楷體" w:eastAsia="標楷體" w:hAnsi="標楷體"/>
              </w:rPr>
              <w:t>X</w:t>
            </w:r>
          </w:p>
        </w:tc>
        <w:tc>
          <w:tcPr>
            <w:tcW w:w="850" w:type="dxa"/>
          </w:tcPr>
          <w:p w14:paraId="6890B930" w14:textId="77777777" w:rsidR="004D164D" w:rsidRPr="009C7BAD" w:rsidRDefault="004D164D" w:rsidP="004D164D">
            <w:pPr>
              <w:pStyle w:val="afc"/>
              <w:jc w:val="center"/>
              <w:rPr>
                <w:rFonts w:ascii="標楷體" w:eastAsia="標楷體" w:hAnsi="標楷體"/>
                <w:szCs w:val="24"/>
              </w:rPr>
            </w:pPr>
          </w:p>
        </w:tc>
        <w:tc>
          <w:tcPr>
            <w:tcW w:w="567" w:type="dxa"/>
          </w:tcPr>
          <w:p w14:paraId="131D57BB" w14:textId="77777777" w:rsidR="004D164D" w:rsidRPr="009C7BAD" w:rsidRDefault="004D164D" w:rsidP="004D164D">
            <w:pPr>
              <w:pStyle w:val="afc"/>
              <w:jc w:val="center"/>
              <w:rPr>
                <w:rFonts w:ascii="標楷體" w:eastAsia="標楷體" w:hAnsi="標楷體"/>
                <w:szCs w:val="24"/>
              </w:rPr>
            </w:pPr>
            <w:r w:rsidRPr="009C7BAD">
              <w:rPr>
                <w:rFonts w:ascii="標楷體" w:eastAsia="標楷體" w:hAnsi="標楷體" w:hint="eastAsia"/>
                <w:szCs w:val="24"/>
              </w:rPr>
              <w:t>X</w:t>
            </w:r>
          </w:p>
        </w:tc>
        <w:tc>
          <w:tcPr>
            <w:tcW w:w="567" w:type="dxa"/>
          </w:tcPr>
          <w:p w14:paraId="67BB6CFC" w14:textId="77777777" w:rsidR="004D164D" w:rsidRPr="009C7BAD" w:rsidRDefault="004D164D" w:rsidP="004D164D">
            <w:pPr>
              <w:pStyle w:val="afc"/>
              <w:jc w:val="center"/>
              <w:rPr>
                <w:rFonts w:ascii="標楷體" w:eastAsia="標楷體" w:hAnsi="標楷體"/>
                <w:szCs w:val="24"/>
              </w:rPr>
            </w:pPr>
            <w:r w:rsidRPr="009C7BAD">
              <w:rPr>
                <w:rFonts w:ascii="標楷體" w:eastAsia="標楷體" w:hAnsi="標楷體" w:hint="eastAsia"/>
                <w:szCs w:val="24"/>
              </w:rPr>
              <w:t>X</w:t>
            </w:r>
          </w:p>
        </w:tc>
        <w:tc>
          <w:tcPr>
            <w:tcW w:w="284" w:type="dxa"/>
          </w:tcPr>
          <w:p w14:paraId="1C50E766" w14:textId="77777777" w:rsidR="004D164D" w:rsidRPr="009C7BAD" w:rsidRDefault="004D164D" w:rsidP="004D164D">
            <w:pPr>
              <w:pStyle w:val="afc"/>
              <w:jc w:val="center"/>
              <w:rPr>
                <w:rFonts w:ascii="標楷體" w:eastAsia="標楷體" w:hAnsi="標楷體"/>
                <w:szCs w:val="24"/>
              </w:rPr>
            </w:pPr>
            <w:r w:rsidRPr="009C7BAD">
              <w:rPr>
                <w:rFonts w:ascii="標楷體" w:eastAsia="標楷體" w:hAnsi="標楷體" w:hint="eastAsia"/>
                <w:szCs w:val="24"/>
              </w:rPr>
              <w:t>X</w:t>
            </w:r>
          </w:p>
        </w:tc>
        <w:tc>
          <w:tcPr>
            <w:tcW w:w="283" w:type="dxa"/>
          </w:tcPr>
          <w:p w14:paraId="66CA0473" w14:textId="77777777" w:rsidR="004D164D" w:rsidRPr="009C7BAD" w:rsidRDefault="004D164D" w:rsidP="004D164D">
            <w:pPr>
              <w:pStyle w:val="afc"/>
              <w:jc w:val="center"/>
              <w:rPr>
                <w:rFonts w:ascii="標楷體" w:eastAsia="標楷體" w:hAnsi="標楷體"/>
                <w:szCs w:val="24"/>
              </w:rPr>
            </w:pPr>
            <w:r w:rsidRPr="009C7BAD">
              <w:rPr>
                <w:rFonts w:ascii="標楷體" w:eastAsia="標楷體" w:hAnsi="標楷體" w:hint="eastAsia"/>
                <w:szCs w:val="24"/>
              </w:rPr>
              <w:t>X</w:t>
            </w:r>
          </w:p>
        </w:tc>
        <w:tc>
          <w:tcPr>
            <w:tcW w:w="288" w:type="dxa"/>
          </w:tcPr>
          <w:p w14:paraId="6F19AC28" w14:textId="77777777" w:rsidR="004D164D" w:rsidRPr="009C7BAD" w:rsidRDefault="004D164D" w:rsidP="004D164D">
            <w:pPr>
              <w:pStyle w:val="afc"/>
              <w:jc w:val="center"/>
              <w:rPr>
                <w:rFonts w:ascii="標楷體" w:eastAsia="標楷體" w:hAnsi="標楷體"/>
                <w:szCs w:val="24"/>
              </w:rPr>
            </w:pPr>
          </w:p>
        </w:tc>
      </w:tr>
      <w:tr w:rsidR="004D164D" w:rsidRPr="009C7BAD" w14:paraId="319B19D4" w14:textId="77777777" w:rsidTr="00E65C3B">
        <w:trPr>
          <w:tblHeader/>
        </w:trPr>
        <w:tc>
          <w:tcPr>
            <w:tcW w:w="567" w:type="dxa"/>
          </w:tcPr>
          <w:p w14:paraId="4329EF99" w14:textId="77777777" w:rsidR="004D164D" w:rsidRPr="009C7BAD" w:rsidRDefault="004D164D" w:rsidP="00894D7B">
            <w:pPr>
              <w:pStyle w:val="afc"/>
              <w:numPr>
                <w:ilvl w:val="0"/>
                <w:numId w:val="6"/>
              </w:numPr>
              <w:ind w:left="254" w:hanging="254"/>
              <w:jc w:val="center"/>
              <w:rPr>
                <w:rFonts w:ascii="標楷體" w:eastAsia="標楷體" w:hAnsi="標楷體"/>
                <w:szCs w:val="24"/>
              </w:rPr>
            </w:pPr>
          </w:p>
        </w:tc>
        <w:tc>
          <w:tcPr>
            <w:tcW w:w="709" w:type="dxa"/>
          </w:tcPr>
          <w:p w14:paraId="3AD9A908" w14:textId="77777777" w:rsidR="004D164D" w:rsidRPr="009C7BAD" w:rsidRDefault="004D164D" w:rsidP="004D164D">
            <w:pPr>
              <w:pStyle w:val="afc"/>
              <w:rPr>
                <w:rFonts w:ascii="標楷體" w:eastAsia="標楷體" w:hAnsi="標楷體"/>
                <w:szCs w:val="24"/>
              </w:rPr>
            </w:pPr>
            <w:r w:rsidRPr="009C7BAD">
              <w:rPr>
                <w:rFonts w:ascii="標楷體" w:eastAsia="標楷體" w:hAnsi="標楷體" w:hint="eastAsia"/>
                <w:szCs w:val="24"/>
              </w:rPr>
              <w:t>L6606</w:t>
            </w:r>
          </w:p>
        </w:tc>
        <w:tc>
          <w:tcPr>
            <w:tcW w:w="3827" w:type="dxa"/>
          </w:tcPr>
          <w:p w14:paraId="4B3679B0" w14:textId="77777777" w:rsidR="004D164D" w:rsidRPr="009C7BAD" w:rsidRDefault="004D164D" w:rsidP="004D164D">
            <w:pPr>
              <w:rPr>
                <w:rFonts w:ascii="標楷體" w:eastAsia="標楷體" w:hAnsi="標楷體"/>
              </w:rPr>
            </w:pPr>
            <w:r w:rsidRPr="009C7BAD">
              <w:rPr>
                <w:rFonts w:ascii="標楷體" w:eastAsia="標楷體" w:hAnsi="標楷體" w:hint="eastAsia"/>
              </w:rPr>
              <w:t>主管理由檔維護</w:t>
            </w:r>
          </w:p>
        </w:tc>
        <w:tc>
          <w:tcPr>
            <w:tcW w:w="284" w:type="dxa"/>
          </w:tcPr>
          <w:p w14:paraId="03E7305B" w14:textId="77777777" w:rsidR="004D164D" w:rsidRPr="009C7BAD" w:rsidRDefault="004D164D" w:rsidP="004D164D">
            <w:pPr>
              <w:pStyle w:val="afc"/>
              <w:jc w:val="center"/>
              <w:rPr>
                <w:rFonts w:ascii="標楷體" w:eastAsia="標楷體" w:hAnsi="標楷體"/>
                <w:szCs w:val="24"/>
              </w:rPr>
            </w:pPr>
            <w:r w:rsidRPr="009C7BAD">
              <w:rPr>
                <w:rFonts w:ascii="標楷體" w:eastAsia="標楷體" w:hAnsi="標楷體" w:hint="eastAsia"/>
                <w:szCs w:val="24"/>
              </w:rPr>
              <w:t>1</w:t>
            </w:r>
          </w:p>
        </w:tc>
        <w:tc>
          <w:tcPr>
            <w:tcW w:w="567" w:type="dxa"/>
          </w:tcPr>
          <w:p w14:paraId="5736B73F" w14:textId="77777777" w:rsidR="004D164D" w:rsidRPr="009C7BAD" w:rsidRDefault="004D164D" w:rsidP="004D164D">
            <w:pPr>
              <w:jc w:val="center"/>
              <w:rPr>
                <w:rFonts w:ascii="標楷體" w:eastAsia="標楷體" w:hAnsi="標楷體"/>
              </w:rPr>
            </w:pPr>
            <w:r w:rsidRPr="009C7BAD">
              <w:rPr>
                <w:rFonts w:ascii="標楷體" w:eastAsia="標楷體" w:hAnsi="標楷體" w:hint="eastAsia"/>
              </w:rPr>
              <w:t>T</w:t>
            </w:r>
          </w:p>
        </w:tc>
        <w:tc>
          <w:tcPr>
            <w:tcW w:w="567" w:type="dxa"/>
          </w:tcPr>
          <w:p w14:paraId="6920E1D2" w14:textId="77777777" w:rsidR="004D164D" w:rsidRPr="009C7BAD" w:rsidRDefault="004D164D" w:rsidP="004D164D">
            <w:pPr>
              <w:jc w:val="center"/>
              <w:rPr>
                <w:rFonts w:ascii="標楷體" w:eastAsia="標楷體" w:hAnsi="標楷體"/>
              </w:rPr>
            </w:pPr>
            <w:r w:rsidRPr="009C7BAD">
              <w:rPr>
                <w:rFonts w:ascii="標楷體" w:eastAsia="標楷體" w:hAnsi="標楷體"/>
              </w:rPr>
              <w:t>X</w:t>
            </w:r>
          </w:p>
        </w:tc>
        <w:tc>
          <w:tcPr>
            <w:tcW w:w="850" w:type="dxa"/>
          </w:tcPr>
          <w:p w14:paraId="2D8431BF" w14:textId="77777777" w:rsidR="004D164D" w:rsidRPr="009C7BAD" w:rsidRDefault="004D164D" w:rsidP="004D164D">
            <w:pPr>
              <w:pStyle w:val="afc"/>
              <w:jc w:val="center"/>
              <w:rPr>
                <w:rFonts w:ascii="標楷體" w:eastAsia="標楷體" w:hAnsi="標楷體"/>
                <w:szCs w:val="24"/>
              </w:rPr>
            </w:pPr>
          </w:p>
        </w:tc>
        <w:tc>
          <w:tcPr>
            <w:tcW w:w="567" w:type="dxa"/>
          </w:tcPr>
          <w:p w14:paraId="43753AE9" w14:textId="77777777" w:rsidR="004D164D" w:rsidRPr="009C7BAD" w:rsidRDefault="004D164D" w:rsidP="004D164D">
            <w:pPr>
              <w:pStyle w:val="afc"/>
              <w:jc w:val="center"/>
              <w:rPr>
                <w:rFonts w:ascii="標楷體" w:eastAsia="標楷體" w:hAnsi="標楷體"/>
                <w:szCs w:val="24"/>
              </w:rPr>
            </w:pPr>
            <w:r w:rsidRPr="009C7BAD">
              <w:rPr>
                <w:rFonts w:ascii="標楷體" w:eastAsia="標楷體" w:hAnsi="標楷體" w:hint="eastAsia"/>
                <w:szCs w:val="24"/>
              </w:rPr>
              <w:t>X</w:t>
            </w:r>
          </w:p>
        </w:tc>
        <w:tc>
          <w:tcPr>
            <w:tcW w:w="567" w:type="dxa"/>
          </w:tcPr>
          <w:p w14:paraId="0361E446" w14:textId="77777777" w:rsidR="004D164D" w:rsidRPr="009C7BAD" w:rsidRDefault="004D164D" w:rsidP="004D164D">
            <w:pPr>
              <w:pStyle w:val="afc"/>
              <w:jc w:val="center"/>
              <w:rPr>
                <w:rFonts w:ascii="標楷體" w:eastAsia="標楷體" w:hAnsi="標楷體"/>
                <w:szCs w:val="24"/>
              </w:rPr>
            </w:pPr>
            <w:r w:rsidRPr="009C7BAD">
              <w:rPr>
                <w:rFonts w:ascii="標楷體" w:eastAsia="標楷體" w:hAnsi="標楷體" w:hint="eastAsia"/>
                <w:szCs w:val="24"/>
              </w:rPr>
              <w:t>X</w:t>
            </w:r>
          </w:p>
        </w:tc>
        <w:tc>
          <w:tcPr>
            <w:tcW w:w="284" w:type="dxa"/>
          </w:tcPr>
          <w:p w14:paraId="5D7F0CEC" w14:textId="77777777" w:rsidR="004D164D" w:rsidRPr="009C7BAD" w:rsidRDefault="004D164D" w:rsidP="004D164D">
            <w:pPr>
              <w:pStyle w:val="afc"/>
              <w:jc w:val="center"/>
              <w:rPr>
                <w:rFonts w:ascii="標楷體" w:eastAsia="標楷體" w:hAnsi="標楷體"/>
                <w:szCs w:val="24"/>
              </w:rPr>
            </w:pPr>
            <w:r w:rsidRPr="009C7BAD">
              <w:rPr>
                <w:rFonts w:ascii="標楷體" w:eastAsia="標楷體" w:hAnsi="標楷體" w:hint="eastAsia"/>
                <w:szCs w:val="24"/>
              </w:rPr>
              <w:t>X</w:t>
            </w:r>
          </w:p>
        </w:tc>
        <w:tc>
          <w:tcPr>
            <w:tcW w:w="283" w:type="dxa"/>
          </w:tcPr>
          <w:p w14:paraId="6E1F9C1D" w14:textId="77777777" w:rsidR="004D164D" w:rsidRPr="009C7BAD" w:rsidRDefault="004D164D" w:rsidP="004D164D">
            <w:pPr>
              <w:pStyle w:val="afc"/>
              <w:jc w:val="center"/>
              <w:rPr>
                <w:rFonts w:ascii="標楷體" w:eastAsia="標楷體" w:hAnsi="標楷體"/>
                <w:szCs w:val="24"/>
              </w:rPr>
            </w:pPr>
            <w:r w:rsidRPr="009C7BAD">
              <w:rPr>
                <w:rFonts w:ascii="標楷體" w:eastAsia="標楷體" w:hAnsi="標楷體" w:hint="eastAsia"/>
                <w:szCs w:val="24"/>
              </w:rPr>
              <w:t>X</w:t>
            </w:r>
          </w:p>
        </w:tc>
        <w:tc>
          <w:tcPr>
            <w:tcW w:w="288" w:type="dxa"/>
          </w:tcPr>
          <w:p w14:paraId="4DB4F155" w14:textId="77777777" w:rsidR="004D164D" w:rsidRPr="009C7BAD" w:rsidRDefault="004D164D" w:rsidP="004D164D">
            <w:pPr>
              <w:pStyle w:val="afc"/>
              <w:jc w:val="center"/>
              <w:rPr>
                <w:rFonts w:ascii="標楷體" w:eastAsia="標楷體" w:hAnsi="標楷體"/>
                <w:szCs w:val="24"/>
              </w:rPr>
            </w:pPr>
          </w:p>
        </w:tc>
      </w:tr>
      <w:tr w:rsidR="004D164D" w:rsidRPr="009C7BAD" w14:paraId="402DB5CE" w14:textId="77777777" w:rsidTr="00E65C3B">
        <w:trPr>
          <w:tblHeader/>
        </w:trPr>
        <w:tc>
          <w:tcPr>
            <w:tcW w:w="567" w:type="dxa"/>
          </w:tcPr>
          <w:p w14:paraId="19A1AB29" w14:textId="77777777" w:rsidR="004D164D" w:rsidRPr="009C7BAD" w:rsidRDefault="004D164D" w:rsidP="00894D7B">
            <w:pPr>
              <w:pStyle w:val="afc"/>
              <w:numPr>
                <w:ilvl w:val="0"/>
                <w:numId w:val="6"/>
              </w:numPr>
              <w:ind w:left="254" w:hanging="254"/>
              <w:jc w:val="center"/>
              <w:rPr>
                <w:rFonts w:ascii="標楷體" w:eastAsia="標楷體" w:hAnsi="標楷體"/>
                <w:szCs w:val="24"/>
              </w:rPr>
            </w:pPr>
          </w:p>
        </w:tc>
        <w:tc>
          <w:tcPr>
            <w:tcW w:w="709" w:type="dxa"/>
          </w:tcPr>
          <w:p w14:paraId="6A2FFFD6" w14:textId="0298E5D1" w:rsidR="004D164D" w:rsidRPr="009C7BAD" w:rsidRDefault="004D164D" w:rsidP="004D164D">
            <w:pPr>
              <w:pStyle w:val="afc"/>
              <w:rPr>
                <w:rFonts w:ascii="標楷體" w:eastAsia="標楷體" w:hAnsi="標楷體"/>
                <w:szCs w:val="24"/>
              </w:rPr>
            </w:pPr>
            <w:r>
              <w:rPr>
                <w:rFonts w:ascii="標楷體" w:eastAsia="標楷體" w:hAnsi="標楷體" w:hint="eastAsia"/>
                <w:szCs w:val="24"/>
              </w:rPr>
              <w:t>L</w:t>
            </w:r>
            <w:r>
              <w:rPr>
                <w:rFonts w:ascii="標楷體" w:eastAsia="標楷體" w:hAnsi="標楷體"/>
                <w:szCs w:val="24"/>
              </w:rPr>
              <w:t>6066</w:t>
            </w:r>
          </w:p>
        </w:tc>
        <w:tc>
          <w:tcPr>
            <w:tcW w:w="3827" w:type="dxa"/>
          </w:tcPr>
          <w:p w14:paraId="4E769A92" w14:textId="481ED003" w:rsidR="004D164D" w:rsidRPr="009C7BAD" w:rsidRDefault="004D164D" w:rsidP="004D164D">
            <w:pPr>
              <w:rPr>
                <w:rFonts w:ascii="標楷體" w:eastAsia="標楷體" w:hAnsi="標楷體"/>
              </w:rPr>
            </w:pPr>
            <w:r w:rsidRPr="009C7BAD">
              <w:rPr>
                <w:rFonts w:ascii="標楷體" w:eastAsia="標楷體" w:hAnsi="標楷體" w:hint="eastAsia"/>
              </w:rPr>
              <w:t>主管理由檔</w:t>
            </w:r>
            <w:r>
              <w:rPr>
                <w:rFonts w:ascii="標楷體" w:eastAsia="標楷體" w:hAnsi="標楷體" w:hint="eastAsia"/>
              </w:rPr>
              <w:t>查詢</w:t>
            </w:r>
          </w:p>
        </w:tc>
        <w:tc>
          <w:tcPr>
            <w:tcW w:w="284" w:type="dxa"/>
          </w:tcPr>
          <w:p w14:paraId="3714A71C" w14:textId="77777777" w:rsidR="004D164D" w:rsidRPr="009C7BAD" w:rsidRDefault="004D164D" w:rsidP="004D164D">
            <w:pPr>
              <w:pStyle w:val="afc"/>
              <w:jc w:val="center"/>
              <w:rPr>
                <w:rFonts w:ascii="標楷體" w:eastAsia="標楷體" w:hAnsi="標楷體"/>
                <w:szCs w:val="24"/>
              </w:rPr>
            </w:pPr>
          </w:p>
        </w:tc>
        <w:tc>
          <w:tcPr>
            <w:tcW w:w="567" w:type="dxa"/>
          </w:tcPr>
          <w:p w14:paraId="2E5BAF5F" w14:textId="77777777" w:rsidR="004D164D" w:rsidRPr="009C7BAD" w:rsidRDefault="004D164D" w:rsidP="004D164D">
            <w:pPr>
              <w:jc w:val="center"/>
              <w:rPr>
                <w:rFonts w:ascii="標楷體" w:eastAsia="標楷體" w:hAnsi="標楷體"/>
              </w:rPr>
            </w:pPr>
          </w:p>
        </w:tc>
        <w:tc>
          <w:tcPr>
            <w:tcW w:w="567" w:type="dxa"/>
          </w:tcPr>
          <w:p w14:paraId="0E638CF5" w14:textId="77777777" w:rsidR="004D164D" w:rsidRPr="009C7BAD" w:rsidRDefault="004D164D" w:rsidP="004D164D">
            <w:pPr>
              <w:jc w:val="center"/>
              <w:rPr>
                <w:rFonts w:ascii="標楷體" w:eastAsia="標楷體" w:hAnsi="標楷體"/>
              </w:rPr>
            </w:pPr>
          </w:p>
        </w:tc>
        <w:tc>
          <w:tcPr>
            <w:tcW w:w="850" w:type="dxa"/>
          </w:tcPr>
          <w:p w14:paraId="1C234462" w14:textId="77777777" w:rsidR="004D164D" w:rsidRPr="009C7BAD" w:rsidRDefault="004D164D" w:rsidP="004D164D">
            <w:pPr>
              <w:pStyle w:val="afc"/>
              <w:jc w:val="center"/>
              <w:rPr>
                <w:rFonts w:ascii="標楷體" w:eastAsia="標楷體" w:hAnsi="標楷體"/>
                <w:szCs w:val="24"/>
              </w:rPr>
            </w:pPr>
          </w:p>
        </w:tc>
        <w:tc>
          <w:tcPr>
            <w:tcW w:w="567" w:type="dxa"/>
          </w:tcPr>
          <w:p w14:paraId="100331FB" w14:textId="77777777" w:rsidR="004D164D" w:rsidRPr="009C7BAD" w:rsidRDefault="004D164D" w:rsidP="004D164D">
            <w:pPr>
              <w:pStyle w:val="afc"/>
              <w:jc w:val="center"/>
              <w:rPr>
                <w:rFonts w:ascii="標楷體" w:eastAsia="標楷體" w:hAnsi="標楷體"/>
                <w:szCs w:val="24"/>
              </w:rPr>
            </w:pPr>
          </w:p>
        </w:tc>
        <w:tc>
          <w:tcPr>
            <w:tcW w:w="567" w:type="dxa"/>
          </w:tcPr>
          <w:p w14:paraId="65A11D82" w14:textId="77777777" w:rsidR="004D164D" w:rsidRPr="009C7BAD" w:rsidRDefault="004D164D" w:rsidP="004D164D">
            <w:pPr>
              <w:pStyle w:val="afc"/>
              <w:jc w:val="center"/>
              <w:rPr>
                <w:rFonts w:ascii="標楷體" w:eastAsia="標楷體" w:hAnsi="標楷體"/>
                <w:szCs w:val="24"/>
              </w:rPr>
            </w:pPr>
          </w:p>
        </w:tc>
        <w:tc>
          <w:tcPr>
            <w:tcW w:w="284" w:type="dxa"/>
          </w:tcPr>
          <w:p w14:paraId="70F5EE53" w14:textId="77777777" w:rsidR="004D164D" w:rsidRPr="009C7BAD" w:rsidRDefault="004D164D" w:rsidP="004D164D">
            <w:pPr>
              <w:pStyle w:val="afc"/>
              <w:jc w:val="center"/>
              <w:rPr>
                <w:rFonts w:ascii="標楷體" w:eastAsia="標楷體" w:hAnsi="標楷體"/>
                <w:szCs w:val="24"/>
              </w:rPr>
            </w:pPr>
          </w:p>
        </w:tc>
        <w:tc>
          <w:tcPr>
            <w:tcW w:w="283" w:type="dxa"/>
          </w:tcPr>
          <w:p w14:paraId="25C4C7C9" w14:textId="77777777" w:rsidR="004D164D" w:rsidRPr="009C7BAD" w:rsidRDefault="004D164D" w:rsidP="004D164D">
            <w:pPr>
              <w:pStyle w:val="afc"/>
              <w:jc w:val="center"/>
              <w:rPr>
                <w:rFonts w:ascii="標楷體" w:eastAsia="標楷體" w:hAnsi="標楷體"/>
                <w:szCs w:val="24"/>
              </w:rPr>
            </w:pPr>
          </w:p>
        </w:tc>
        <w:tc>
          <w:tcPr>
            <w:tcW w:w="288" w:type="dxa"/>
          </w:tcPr>
          <w:p w14:paraId="09313793" w14:textId="77777777" w:rsidR="004D164D" w:rsidRPr="009C7BAD" w:rsidRDefault="004D164D" w:rsidP="004D164D">
            <w:pPr>
              <w:pStyle w:val="afc"/>
              <w:jc w:val="center"/>
              <w:rPr>
                <w:rFonts w:ascii="標楷體" w:eastAsia="標楷體" w:hAnsi="標楷體"/>
                <w:szCs w:val="24"/>
              </w:rPr>
            </w:pPr>
          </w:p>
        </w:tc>
      </w:tr>
      <w:tr w:rsidR="004D164D" w:rsidRPr="009C7BAD" w14:paraId="687D7729" w14:textId="77777777" w:rsidTr="00E65C3B">
        <w:trPr>
          <w:tblHeader/>
        </w:trPr>
        <w:tc>
          <w:tcPr>
            <w:tcW w:w="567" w:type="dxa"/>
          </w:tcPr>
          <w:p w14:paraId="263AAC97" w14:textId="77777777" w:rsidR="004D164D" w:rsidRPr="009C7BAD" w:rsidRDefault="004D164D" w:rsidP="00894D7B">
            <w:pPr>
              <w:pStyle w:val="afc"/>
              <w:numPr>
                <w:ilvl w:val="0"/>
                <w:numId w:val="6"/>
              </w:numPr>
              <w:ind w:left="254" w:hanging="254"/>
              <w:jc w:val="center"/>
              <w:rPr>
                <w:rFonts w:ascii="標楷體" w:eastAsia="標楷體" w:hAnsi="標楷體"/>
                <w:szCs w:val="24"/>
              </w:rPr>
            </w:pPr>
          </w:p>
        </w:tc>
        <w:tc>
          <w:tcPr>
            <w:tcW w:w="709" w:type="dxa"/>
          </w:tcPr>
          <w:p w14:paraId="33FBD6C7" w14:textId="77777777" w:rsidR="004D164D" w:rsidRPr="009C7BAD" w:rsidRDefault="004D164D" w:rsidP="004D164D">
            <w:pPr>
              <w:pStyle w:val="afc"/>
              <w:rPr>
                <w:rFonts w:ascii="標楷體" w:eastAsia="標楷體" w:hAnsi="標楷體"/>
                <w:szCs w:val="24"/>
              </w:rPr>
            </w:pPr>
            <w:r w:rsidRPr="009C7BAD">
              <w:rPr>
                <w:rFonts w:ascii="標楷體" w:eastAsia="標楷體" w:hAnsi="標楷體" w:hint="eastAsia"/>
                <w:szCs w:val="24"/>
              </w:rPr>
              <w:t>L6607</w:t>
            </w:r>
          </w:p>
        </w:tc>
        <w:tc>
          <w:tcPr>
            <w:tcW w:w="3827" w:type="dxa"/>
          </w:tcPr>
          <w:p w14:paraId="5F6B536D" w14:textId="77777777" w:rsidR="004D164D" w:rsidRPr="009C7BAD" w:rsidRDefault="004D164D" w:rsidP="004D164D">
            <w:pPr>
              <w:rPr>
                <w:rFonts w:ascii="標楷體" w:eastAsia="標楷體" w:hAnsi="標楷體" w:cs="新細明體"/>
                <w:kern w:val="0"/>
                <w:lang w:val="zh-TW"/>
              </w:rPr>
            </w:pPr>
            <w:r w:rsidRPr="009C7BAD">
              <w:rPr>
                <w:rFonts w:ascii="標楷體" w:eastAsia="標楷體" w:hAnsi="標楷體" w:hint="eastAsia"/>
              </w:rPr>
              <w:t>保證人關係維護</w:t>
            </w:r>
          </w:p>
        </w:tc>
        <w:tc>
          <w:tcPr>
            <w:tcW w:w="284" w:type="dxa"/>
          </w:tcPr>
          <w:p w14:paraId="336C7336" w14:textId="77777777" w:rsidR="004D164D" w:rsidRPr="009C7BAD" w:rsidRDefault="004D164D" w:rsidP="004D164D">
            <w:pPr>
              <w:pStyle w:val="afc"/>
              <w:jc w:val="center"/>
              <w:rPr>
                <w:rFonts w:ascii="標楷體" w:eastAsia="標楷體" w:hAnsi="標楷體"/>
                <w:szCs w:val="24"/>
              </w:rPr>
            </w:pPr>
            <w:r w:rsidRPr="009C7BAD">
              <w:rPr>
                <w:rFonts w:ascii="標楷體" w:eastAsia="標楷體" w:hAnsi="標楷體" w:hint="eastAsia"/>
                <w:szCs w:val="24"/>
              </w:rPr>
              <w:t>1</w:t>
            </w:r>
          </w:p>
        </w:tc>
        <w:tc>
          <w:tcPr>
            <w:tcW w:w="567" w:type="dxa"/>
          </w:tcPr>
          <w:p w14:paraId="628CA6B2" w14:textId="77777777" w:rsidR="004D164D" w:rsidRPr="009C7BAD" w:rsidRDefault="004D164D" w:rsidP="004D164D">
            <w:pPr>
              <w:jc w:val="center"/>
              <w:rPr>
                <w:rFonts w:ascii="標楷體" w:eastAsia="標楷體" w:hAnsi="標楷體"/>
              </w:rPr>
            </w:pPr>
            <w:r w:rsidRPr="009C7BAD">
              <w:rPr>
                <w:rFonts w:ascii="標楷體" w:eastAsia="標楷體" w:hAnsi="標楷體" w:hint="eastAsia"/>
              </w:rPr>
              <w:t>T</w:t>
            </w:r>
          </w:p>
        </w:tc>
        <w:tc>
          <w:tcPr>
            <w:tcW w:w="567" w:type="dxa"/>
          </w:tcPr>
          <w:p w14:paraId="48E3F0D3" w14:textId="77777777" w:rsidR="004D164D" w:rsidRPr="009C7BAD" w:rsidRDefault="004D164D" w:rsidP="004D164D">
            <w:pPr>
              <w:jc w:val="center"/>
              <w:rPr>
                <w:rFonts w:ascii="標楷體" w:eastAsia="標楷體" w:hAnsi="標楷體"/>
              </w:rPr>
            </w:pPr>
            <w:r w:rsidRPr="009C7BAD">
              <w:rPr>
                <w:rFonts w:ascii="標楷體" w:eastAsia="標楷體" w:hAnsi="標楷體"/>
              </w:rPr>
              <w:t>X</w:t>
            </w:r>
          </w:p>
        </w:tc>
        <w:tc>
          <w:tcPr>
            <w:tcW w:w="850" w:type="dxa"/>
          </w:tcPr>
          <w:p w14:paraId="6B9AB9A6" w14:textId="77777777" w:rsidR="004D164D" w:rsidRPr="009C7BAD" w:rsidRDefault="004D164D" w:rsidP="004D164D">
            <w:pPr>
              <w:pStyle w:val="afc"/>
              <w:jc w:val="center"/>
              <w:rPr>
                <w:rFonts w:ascii="標楷體" w:eastAsia="標楷體" w:hAnsi="標楷體"/>
                <w:szCs w:val="24"/>
              </w:rPr>
            </w:pPr>
          </w:p>
        </w:tc>
        <w:tc>
          <w:tcPr>
            <w:tcW w:w="567" w:type="dxa"/>
          </w:tcPr>
          <w:p w14:paraId="29D0FDD5" w14:textId="77777777" w:rsidR="004D164D" w:rsidRPr="009C7BAD" w:rsidRDefault="004D164D" w:rsidP="004D164D">
            <w:pPr>
              <w:pStyle w:val="afc"/>
              <w:jc w:val="center"/>
              <w:rPr>
                <w:rFonts w:ascii="標楷體" w:eastAsia="標楷體" w:hAnsi="標楷體"/>
                <w:szCs w:val="24"/>
              </w:rPr>
            </w:pPr>
            <w:r w:rsidRPr="009C7BAD">
              <w:rPr>
                <w:rFonts w:ascii="標楷體" w:eastAsia="標楷體" w:hAnsi="標楷體" w:hint="eastAsia"/>
                <w:szCs w:val="24"/>
              </w:rPr>
              <w:t>X</w:t>
            </w:r>
          </w:p>
        </w:tc>
        <w:tc>
          <w:tcPr>
            <w:tcW w:w="567" w:type="dxa"/>
          </w:tcPr>
          <w:p w14:paraId="51A696D7" w14:textId="77777777" w:rsidR="004D164D" w:rsidRPr="009C7BAD" w:rsidRDefault="004D164D" w:rsidP="004D164D">
            <w:pPr>
              <w:pStyle w:val="afc"/>
              <w:jc w:val="center"/>
              <w:rPr>
                <w:rFonts w:ascii="標楷體" w:eastAsia="標楷體" w:hAnsi="標楷體"/>
                <w:szCs w:val="24"/>
              </w:rPr>
            </w:pPr>
            <w:r w:rsidRPr="009C7BAD">
              <w:rPr>
                <w:rFonts w:ascii="標楷體" w:eastAsia="標楷體" w:hAnsi="標楷體" w:hint="eastAsia"/>
                <w:szCs w:val="24"/>
              </w:rPr>
              <w:t>X</w:t>
            </w:r>
          </w:p>
        </w:tc>
        <w:tc>
          <w:tcPr>
            <w:tcW w:w="284" w:type="dxa"/>
          </w:tcPr>
          <w:p w14:paraId="7EF5945D" w14:textId="77777777" w:rsidR="004D164D" w:rsidRPr="009C7BAD" w:rsidRDefault="004D164D" w:rsidP="004D164D">
            <w:pPr>
              <w:pStyle w:val="afc"/>
              <w:jc w:val="center"/>
              <w:rPr>
                <w:rFonts w:ascii="標楷體" w:eastAsia="標楷體" w:hAnsi="標楷體"/>
                <w:szCs w:val="24"/>
              </w:rPr>
            </w:pPr>
            <w:r w:rsidRPr="009C7BAD">
              <w:rPr>
                <w:rFonts w:ascii="標楷體" w:eastAsia="標楷體" w:hAnsi="標楷體" w:hint="eastAsia"/>
                <w:szCs w:val="24"/>
              </w:rPr>
              <w:t>X</w:t>
            </w:r>
          </w:p>
        </w:tc>
        <w:tc>
          <w:tcPr>
            <w:tcW w:w="283" w:type="dxa"/>
          </w:tcPr>
          <w:p w14:paraId="2E49A0F5" w14:textId="77777777" w:rsidR="004D164D" w:rsidRPr="009C7BAD" w:rsidRDefault="004D164D" w:rsidP="004D164D">
            <w:pPr>
              <w:pStyle w:val="afc"/>
              <w:jc w:val="center"/>
              <w:rPr>
                <w:rFonts w:ascii="標楷體" w:eastAsia="標楷體" w:hAnsi="標楷體"/>
                <w:szCs w:val="24"/>
              </w:rPr>
            </w:pPr>
            <w:r w:rsidRPr="009C7BAD">
              <w:rPr>
                <w:rFonts w:ascii="標楷體" w:eastAsia="標楷體" w:hAnsi="標楷體" w:hint="eastAsia"/>
                <w:szCs w:val="24"/>
              </w:rPr>
              <w:t>X</w:t>
            </w:r>
          </w:p>
        </w:tc>
        <w:tc>
          <w:tcPr>
            <w:tcW w:w="288" w:type="dxa"/>
          </w:tcPr>
          <w:p w14:paraId="59B0A381" w14:textId="77777777" w:rsidR="004D164D" w:rsidRPr="009C7BAD" w:rsidRDefault="004D164D" w:rsidP="004D164D">
            <w:pPr>
              <w:pStyle w:val="afc"/>
              <w:jc w:val="center"/>
              <w:rPr>
                <w:rFonts w:ascii="標楷體" w:eastAsia="標楷體" w:hAnsi="標楷體"/>
                <w:szCs w:val="24"/>
              </w:rPr>
            </w:pPr>
          </w:p>
        </w:tc>
      </w:tr>
      <w:tr w:rsidR="0032437E" w:rsidRPr="009C7BAD" w14:paraId="68EBCB4E" w14:textId="77777777" w:rsidTr="00E65C3B">
        <w:trPr>
          <w:tblHeader/>
        </w:trPr>
        <w:tc>
          <w:tcPr>
            <w:tcW w:w="567" w:type="dxa"/>
          </w:tcPr>
          <w:p w14:paraId="0FE0894A" w14:textId="77777777" w:rsidR="0032437E" w:rsidRPr="009C7BAD" w:rsidRDefault="0032437E" w:rsidP="00894D7B">
            <w:pPr>
              <w:pStyle w:val="afc"/>
              <w:numPr>
                <w:ilvl w:val="0"/>
                <w:numId w:val="6"/>
              </w:numPr>
              <w:ind w:left="254" w:hanging="254"/>
              <w:jc w:val="center"/>
              <w:rPr>
                <w:rFonts w:ascii="標楷體" w:eastAsia="標楷體" w:hAnsi="標楷體"/>
                <w:szCs w:val="24"/>
              </w:rPr>
            </w:pPr>
          </w:p>
        </w:tc>
        <w:tc>
          <w:tcPr>
            <w:tcW w:w="709" w:type="dxa"/>
          </w:tcPr>
          <w:p w14:paraId="33FF9A73" w14:textId="2BF29C83" w:rsidR="0032437E" w:rsidRPr="009C7BAD" w:rsidRDefault="0032437E" w:rsidP="0032437E">
            <w:pPr>
              <w:pStyle w:val="afc"/>
              <w:rPr>
                <w:rFonts w:ascii="標楷體" w:eastAsia="標楷體" w:hAnsi="標楷體"/>
                <w:szCs w:val="24"/>
              </w:rPr>
            </w:pPr>
            <w:r>
              <w:rPr>
                <w:rFonts w:ascii="標楷體" w:eastAsia="標楷體" w:hAnsi="標楷體" w:hint="eastAsia"/>
                <w:szCs w:val="24"/>
              </w:rPr>
              <w:t>L6067</w:t>
            </w:r>
          </w:p>
        </w:tc>
        <w:tc>
          <w:tcPr>
            <w:tcW w:w="3827" w:type="dxa"/>
          </w:tcPr>
          <w:p w14:paraId="6FD4FAF3" w14:textId="0BDCDCC4" w:rsidR="0032437E" w:rsidRPr="009C7BAD" w:rsidRDefault="0032437E" w:rsidP="0032437E">
            <w:pPr>
              <w:rPr>
                <w:rFonts w:ascii="標楷體" w:eastAsia="標楷體" w:hAnsi="標楷體"/>
              </w:rPr>
            </w:pPr>
            <w:r>
              <w:rPr>
                <w:rFonts w:ascii="標楷體" w:eastAsia="標楷體" w:hAnsi="標楷體" w:hint="eastAsia"/>
              </w:rPr>
              <w:t>保證人關係查詢</w:t>
            </w:r>
          </w:p>
        </w:tc>
        <w:tc>
          <w:tcPr>
            <w:tcW w:w="284" w:type="dxa"/>
          </w:tcPr>
          <w:p w14:paraId="58AC3FED" w14:textId="77AF926C" w:rsidR="0032437E" w:rsidRPr="009C7BAD" w:rsidRDefault="0032437E" w:rsidP="0032437E">
            <w:pPr>
              <w:pStyle w:val="afc"/>
              <w:jc w:val="center"/>
              <w:rPr>
                <w:rFonts w:ascii="標楷體" w:eastAsia="標楷體" w:hAnsi="標楷體"/>
                <w:szCs w:val="24"/>
              </w:rPr>
            </w:pPr>
            <w:r w:rsidRPr="009C7BAD">
              <w:rPr>
                <w:rFonts w:ascii="標楷體" w:eastAsia="標楷體" w:hAnsi="標楷體" w:hint="eastAsia"/>
                <w:szCs w:val="24"/>
              </w:rPr>
              <w:t>1</w:t>
            </w:r>
          </w:p>
        </w:tc>
        <w:tc>
          <w:tcPr>
            <w:tcW w:w="567" w:type="dxa"/>
          </w:tcPr>
          <w:p w14:paraId="631D467B" w14:textId="25912F40" w:rsidR="0032437E" w:rsidRPr="009C7BAD" w:rsidRDefault="0032437E" w:rsidP="0032437E">
            <w:pPr>
              <w:jc w:val="center"/>
              <w:rPr>
                <w:rFonts w:ascii="標楷體" w:eastAsia="標楷體" w:hAnsi="標楷體"/>
              </w:rPr>
            </w:pPr>
            <w:r w:rsidRPr="009C7BAD">
              <w:rPr>
                <w:rFonts w:ascii="標楷體" w:eastAsia="標楷體" w:hAnsi="標楷體" w:hint="eastAsia"/>
              </w:rPr>
              <w:t>T</w:t>
            </w:r>
          </w:p>
        </w:tc>
        <w:tc>
          <w:tcPr>
            <w:tcW w:w="567" w:type="dxa"/>
          </w:tcPr>
          <w:p w14:paraId="7525BF49" w14:textId="4DCE6106" w:rsidR="0032437E" w:rsidRPr="009C7BAD" w:rsidRDefault="0032437E" w:rsidP="0032437E">
            <w:pPr>
              <w:jc w:val="center"/>
              <w:rPr>
                <w:rFonts w:ascii="標楷體" w:eastAsia="標楷體" w:hAnsi="標楷體"/>
              </w:rPr>
            </w:pPr>
            <w:r w:rsidRPr="009C7BAD">
              <w:rPr>
                <w:rFonts w:ascii="標楷體" w:eastAsia="標楷體" w:hAnsi="標楷體"/>
              </w:rPr>
              <w:t>X</w:t>
            </w:r>
          </w:p>
        </w:tc>
        <w:tc>
          <w:tcPr>
            <w:tcW w:w="850" w:type="dxa"/>
          </w:tcPr>
          <w:p w14:paraId="44285538" w14:textId="77777777" w:rsidR="0032437E" w:rsidRPr="009C7BAD" w:rsidRDefault="0032437E" w:rsidP="0032437E">
            <w:pPr>
              <w:pStyle w:val="afc"/>
              <w:jc w:val="center"/>
              <w:rPr>
                <w:rFonts w:ascii="標楷體" w:eastAsia="標楷體" w:hAnsi="標楷體"/>
                <w:szCs w:val="24"/>
              </w:rPr>
            </w:pPr>
          </w:p>
        </w:tc>
        <w:tc>
          <w:tcPr>
            <w:tcW w:w="567" w:type="dxa"/>
          </w:tcPr>
          <w:p w14:paraId="5A5A2F5E" w14:textId="016CF48E" w:rsidR="0032437E" w:rsidRPr="009C7BAD" w:rsidRDefault="0032437E" w:rsidP="0032437E">
            <w:pPr>
              <w:pStyle w:val="afc"/>
              <w:jc w:val="center"/>
              <w:rPr>
                <w:rFonts w:ascii="標楷體" w:eastAsia="標楷體" w:hAnsi="標楷體"/>
                <w:szCs w:val="24"/>
              </w:rPr>
            </w:pPr>
            <w:r w:rsidRPr="009C7BAD">
              <w:rPr>
                <w:rFonts w:ascii="標楷體" w:eastAsia="標楷體" w:hAnsi="標楷體" w:hint="eastAsia"/>
                <w:szCs w:val="24"/>
              </w:rPr>
              <w:t>X</w:t>
            </w:r>
          </w:p>
        </w:tc>
        <w:tc>
          <w:tcPr>
            <w:tcW w:w="567" w:type="dxa"/>
          </w:tcPr>
          <w:p w14:paraId="50D803D0" w14:textId="4BEEA91A" w:rsidR="0032437E" w:rsidRPr="009C7BAD" w:rsidRDefault="0032437E" w:rsidP="0032437E">
            <w:pPr>
              <w:pStyle w:val="afc"/>
              <w:jc w:val="center"/>
              <w:rPr>
                <w:rFonts w:ascii="標楷體" w:eastAsia="標楷體" w:hAnsi="標楷體"/>
                <w:szCs w:val="24"/>
              </w:rPr>
            </w:pPr>
            <w:r w:rsidRPr="009C7BAD">
              <w:rPr>
                <w:rFonts w:ascii="標楷體" w:eastAsia="標楷體" w:hAnsi="標楷體" w:hint="eastAsia"/>
                <w:szCs w:val="24"/>
              </w:rPr>
              <w:t>X</w:t>
            </w:r>
          </w:p>
        </w:tc>
        <w:tc>
          <w:tcPr>
            <w:tcW w:w="284" w:type="dxa"/>
          </w:tcPr>
          <w:p w14:paraId="0A17142A" w14:textId="1DDA2929" w:rsidR="0032437E" w:rsidRPr="009C7BAD" w:rsidRDefault="0032437E" w:rsidP="0032437E">
            <w:pPr>
              <w:pStyle w:val="afc"/>
              <w:jc w:val="center"/>
              <w:rPr>
                <w:rFonts w:ascii="標楷體" w:eastAsia="標楷體" w:hAnsi="標楷體"/>
                <w:szCs w:val="24"/>
              </w:rPr>
            </w:pPr>
            <w:r w:rsidRPr="009C7BAD">
              <w:rPr>
                <w:rFonts w:ascii="標楷體" w:eastAsia="標楷體" w:hAnsi="標楷體" w:hint="eastAsia"/>
                <w:szCs w:val="24"/>
              </w:rPr>
              <w:t>X</w:t>
            </w:r>
          </w:p>
        </w:tc>
        <w:tc>
          <w:tcPr>
            <w:tcW w:w="283" w:type="dxa"/>
          </w:tcPr>
          <w:p w14:paraId="326D3B51" w14:textId="5569B940" w:rsidR="0032437E" w:rsidRPr="009C7BAD" w:rsidRDefault="0032437E" w:rsidP="0032437E">
            <w:pPr>
              <w:pStyle w:val="afc"/>
              <w:jc w:val="center"/>
              <w:rPr>
                <w:rFonts w:ascii="標楷體" w:eastAsia="標楷體" w:hAnsi="標楷體"/>
                <w:szCs w:val="24"/>
              </w:rPr>
            </w:pPr>
            <w:r w:rsidRPr="009C7BAD">
              <w:rPr>
                <w:rFonts w:ascii="標楷體" w:eastAsia="標楷體" w:hAnsi="標楷體" w:hint="eastAsia"/>
                <w:szCs w:val="24"/>
              </w:rPr>
              <w:t>X</w:t>
            </w:r>
          </w:p>
        </w:tc>
        <w:tc>
          <w:tcPr>
            <w:tcW w:w="288" w:type="dxa"/>
          </w:tcPr>
          <w:p w14:paraId="238964C6" w14:textId="77777777" w:rsidR="0032437E" w:rsidRPr="009C7BAD" w:rsidRDefault="0032437E" w:rsidP="0032437E">
            <w:pPr>
              <w:pStyle w:val="afc"/>
              <w:jc w:val="center"/>
              <w:rPr>
                <w:rFonts w:ascii="標楷體" w:eastAsia="標楷體" w:hAnsi="標楷體"/>
                <w:szCs w:val="24"/>
              </w:rPr>
            </w:pPr>
          </w:p>
        </w:tc>
      </w:tr>
      <w:tr w:rsidR="0032437E" w:rsidRPr="009C7BAD" w14:paraId="7A559A0B" w14:textId="77777777" w:rsidTr="00E65C3B">
        <w:trPr>
          <w:tblHeader/>
        </w:trPr>
        <w:tc>
          <w:tcPr>
            <w:tcW w:w="567" w:type="dxa"/>
          </w:tcPr>
          <w:p w14:paraId="56383581" w14:textId="77777777" w:rsidR="0032437E" w:rsidRPr="009C7BAD" w:rsidRDefault="0032437E" w:rsidP="00894D7B">
            <w:pPr>
              <w:pStyle w:val="afc"/>
              <w:numPr>
                <w:ilvl w:val="0"/>
                <w:numId w:val="6"/>
              </w:numPr>
              <w:ind w:left="254" w:hanging="254"/>
              <w:jc w:val="center"/>
              <w:rPr>
                <w:rFonts w:ascii="標楷體" w:eastAsia="標楷體" w:hAnsi="標楷體"/>
                <w:szCs w:val="24"/>
              </w:rPr>
            </w:pPr>
          </w:p>
        </w:tc>
        <w:tc>
          <w:tcPr>
            <w:tcW w:w="709" w:type="dxa"/>
          </w:tcPr>
          <w:p w14:paraId="45697553" w14:textId="23330D90" w:rsidR="0032437E" w:rsidRPr="009C7BAD" w:rsidRDefault="0032437E" w:rsidP="0032437E">
            <w:pPr>
              <w:pStyle w:val="afc"/>
              <w:rPr>
                <w:rFonts w:ascii="標楷體" w:eastAsia="標楷體" w:hAnsi="標楷體"/>
                <w:szCs w:val="24"/>
              </w:rPr>
            </w:pPr>
            <w:r>
              <w:rPr>
                <w:rFonts w:ascii="標楷體" w:eastAsia="標楷體" w:hAnsi="標楷體" w:hint="eastAsia"/>
                <w:szCs w:val="24"/>
              </w:rPr>
              <w:t>L</w:t>
            </w:r>
            <w:r>
              <w:rPr>
                <w:rFonts w:ascii="標楷體" w:eastAsia="標楷體" w:hAnsi="標楷體"/>
                <w:szCs w:val="24"/>
              </w:rPr>
              <w:t>6068</w:t>
            </w:r>
          </w:p>
        </w:tc>
        <w:tc>
          <w:tcPr>
            <w:tcW w:w="3827" w:type="dxa"/>
          </w:tcPr>
          <w:p w14:paraId="79C6CB5D" w14:textId="7D688397" w:rsidR="0032437E" w:rsidRPr="009C7BAD" w:rsidRDefault="0032437E" w:rsidP="0032437E">
            <w:pPr>
              <w:rPr>
                <w:rFonts w:ascii="標楷體" w:eastAsia="標楷體" w:hAnsi="標楷體"/>
              </w:rPr>
            </w:pPr>
            <w:r w:rsidRPr="00CC1463">
              <w:rPr>
                <w:rFonts w:ascii="標楷體" w:eastAsia="標楷體" w:hAnsi="標楷體" w:hint="eastAsia"/>
              </w:rPr>
              <w:t>報表代號對照檔查詢</w:t>
            </w:r>
          </w:p>
        </w:tc>
        <w:tc>
          <w:tcPr>
            <w:tcW w:w="284" w:type="dxa"/>
          </w:tcPr>
          <w:p w14:paraId="5A74A34C" w14:textId="5858CB7A" w:rsidR="0032437E" w:rsidRPr="009C7BAD" w:rsidRDefault="0032437E" w:rsidP="0032437E">
            <w:pPr>
              <w:pStyle w:val="afc"/>
              <w:jc w:val="center"/>
              <w:rPr>
                <w:rFonts w:ascii="標楷體" w:eastAsia="標楷體" w:hAnsi="標楷體"/>
                <w:szCs w:val="24"/>
              </w:rPr>
            </w:pPr>
            <w:r w:rsidRPr="009C7BAD">
              <w:rPr>
                <w:rFonts w:ascii="標楷體" w:eastAsia="標楷體" w:hAnsi="標楷體" w:hint="eastAsia"/>
                <w:szCs w:val="24"/>
              </w:rPr>
              <w:t>1</w:t>
            </w:r>
          </w:p>
        </w:tc>
        <w:tc>
          <w:tcPr>
            <w:tcW w:w="567" w:type="dxa"/>
          </w:tcPr>
          <w:p w14:paraId="47A985D5" w14:textId="6182E5F4" w:rsidR="0032437E" w:rsidRPr="009C7BAD" w:rsidRDefault="0032437E" w:rsidP="0032437E">
            <w:pPr>
              <w:jc w:val="center"/>
              <w:rPr>
                <w:rFonts w:ascii="標楷體" w:eastAsia="標楷體" w:hAnsi="標楷體"/>
              </w:rPr>
            </w:pPr>
            <w:r w:rsidRPr="009C7BAD">
              <w:rPr>
                <w:rFonts w:ascii="標楷體" w:eastAsia="標楷體" w:hAnsi="標楷體" w:hint="eastAsia"/>
              </w:rPr>
              <w:t>T</w:t>
            </w:r>
          </w:p>
        </w:tc>
        <w:tc>
          <w:tcPr>
            <w:tcW w:w="567" w:type="dxa"/>
          </w:tcPr>
          <w:p w14:paraId="4D801372" w14:textId="75BCAB49" w:rsidR="0032437E" w:rsidRPr="009C7BAD" w:rsidRDefault="0032437E" w:rsidP="0032437E">
            <w:pPr>
              <w:jc w:val="center"/>
              <w:rPr>
                <w:rFonts w:ascii="標楷體" w:eastAsia="標楷體" w:hAnsi="標楷體"/>
              </w:rPr>
            </w:pPr>
            <w:r w:rsidRPr="009C7BAD">
              <w:rPr>
                <w:rFonts w:ascii="標楷體" w:eastAsia="標楷體" w:hAnsi="標楷體"/>
              </w:rPr>
              <w:t>X</w:t>
            </w:r>
          </w:p>
        </w:tc>
        <w:tc>
          <w:tcPr>
            <w:tcW w:w="850" w:type="dxa"/>
          </w:tcPr>
          <w:p w14:paraId="4576D8CD" w14:textId="77777777" w:rsidR="0032437E" w:rsidRPr="009C7BAD" w:rsidRDefault="0032437E" w:rsidP="0032437E">
            <w:pPr>
              <w:pStyle w:val="afc"/>
              <w:jc w:val="center"/>
              <w:rPr>
                <w:rFonts w:ascii="標楷體" w:eastAsia="標楷體" w:hAnsi="標楷體"/>
                <w:szCs w:val="24"/>
              </w:rPr>
            </w:pPr>
          </w:p>
        </w:tc>
        <w:tc>
          <w:tcPr>
            <w:tcW w:w="567" w:type="dxa"/>
          </w:tcPr>
          <w:p w14:paraId="7B6808E2" w14:textId="62041411" w:rsidR="0032437E" w:rsidRPr="009C7BAD" w:rsidRDefault="0032437E" w:rsidP="0032437E">
            <w:pPr>
              <w:pStyle w:val="afc"/>
              <w:jc w:val="center"/>
              <w:rPr>
                <w:rFonts w:ascii="標楷體" w:eastAsia="標楷體" w:hAnsi="標楷體"/>
                <w:szCs w:val="24"/>
              </w:rPr>
            </w:pPr>
            <w:r w:rsidRPr="009C7BAD">
              <w:rPr>
                <w:rFonts w:ascii="標楷體" w:eastAsia="標楷體" w:hAnsi="標楷體" w:hint="eastAsia"/>
                <w:szCs w:val="24"/>
              </w:rPr>
              <w:t>X</w:t>
            </w:r>
          </w:p>
        </w:tc>
        <w:tc>
          <w:tcPr>
            <w:tcW w:w="567" w:type="dxa"/>
          </w:tcPr>
          <w:p w14:paraId="6129D331" w14:textId="5182B674" w:rsidR="0032437E" w:rsidRPr="009C7BAD" w:rsidRDefault="0032437E" w:rsidP="0032437E">
            <w:pPr>
              <w:pStyle w:val="afc"/>
              <w:jc w:val="center"/>
              <w:rPr>
                <w:rFonts w:ascii="標楷體" w:eastAsia="標楷體" w:hAnsi="標楷體"/>
                <w:szCs w:val="24"/>
              </w:rPr>
            </w:pPr>
            <w:r w:rsidRPr="009C7BAD">
              <w:rPr>
                <w:rFonts w:ascii="標楷體" w:eastAsia="標楷體" w:hAnsi="標楷體" w:hint="eastAsia"/>
                <w:szCs w:val="24"/>
              </w:rPr>
              <w:t>X</w:t>
            </w:r>
          </w:p>
        </w:tc>
        <w:tc>
          <w:tcPr>
            <w:tcW w:w="284" w:type="dxa"/>
          </w:tcPr>
          <w:p w14:paraId="1C97D9D7" w14:textId="1E9E57A9" w:rsidR="0032437E" w:rsidRPr="009C7BAD" w:rsidRDefault="0032437E" w:rsidP="0032437E">
            <w:pPr>
              <w:pStyle w:val="afc"/>
              <w:jc w:val="center"/>
              <w:rPr>
                <w:rFonts w:ascii="標楷體" w:eastAsia="標楷體" w:hAnsi="標楷體"/>
                <w:szCs w:val="24"/>
              </w:rPr>
            </w:pPr>
            <w:r w:rsidRPr="009C7BAD">
              <w:rPr>
                <w:rFonts w:ascii="標楷體" w:eastAsia="標楷體" w:hAnsi="標楷體" w:hint="eastAsia"/>
                <w:szCs w:val="24"/>
              </w:rPr>
              <w:t>X</w:t>
            </w:r>
          </w:p>
        </w:tc>
        <w:tc>
          <w:tcPr>
            <w:tcW w:w="283" w:type="dxa"/>
          </w:tcPr>
          <w:p w14:paraId="088CDB2F" w14:textId="3B95A7DD" w:rsidR="0032437E" w:rsidRPr="009C7BAD" w:rsidRDefault="0032437E" w:rsidP="0032437E">
            <w:pPr>
              <w:pStyle w:val="afc"/>
              <w:jc w:val="center"/>
              <w:rPr>
                <w:rFonts w:ascii="標楷體" w:eastAsia="標楷體" w:hAnsi="標楷體"/>
                <w:szCs w:val="24"/>
              </w:rPr>
            </w:pPr>
            <w:r w:rsidRPr="009C7BAD">
              <w:rPr>
                <w:rFonts w:ascii="標楷體" w:eastAsia="標楷體" w:hAnsi="標楷體" w:hint="eastAsia"/>
                <w:szCs w:val="24"/>
              </w:rPr>
              <w:t>X</w:t>
            </w:r>
          </w:p>
        </w:tc>
        <w:tc>
          <w:tcPr>
            <w:tcW w:w="288" w:type="dxa"/>
          </w:tcPr>
          <w:p w14:paraId="1EC157E4" w14:textId="77777777" w:rsidR="0032437E" w:rsidRPr="009C7BAD" w:rsidRDefault="0032437E" w:rsidP="0032437E">
            <w:pPr>
              <w:pStyle w:val="afc"/>
              <w:jc w:val="center"/>
              <w:rPr>
                <w:rFonts w:ascii="標楷體" w:eastAsia="標楷體" w:hAnsi="標楷體"/>
                <w:szCs w:val="24"/>
              </w:rPr>
            </w:pPr>
          </w:p>
        </w:tc>
      </w:tr>
      <w:tr w:rsidR="0032437E" w:rsidRPr="009C7BAD" w14:paraId="24C5A28A" w14:textId="77777777" w:rsidTr="00E65C3B">
        <w:trPr>
          <w:tblHeader/>
        </w:trPr>
        <w:tc>
          <w:tcPr>
            <w:tcW w:w="567" w:type="dxa"/>
          </w:tcPr>
          <w:p w14:paraId="7150F3D7" w14:textId="77777777" w:rsidR="0032437E" w:rsidRPr="009C7BAD" w:rsidRDefault="0032437E" w:rsidP="00894D7B">
            <w:pPr>
              <w:pStyle w:val="afc"/>
              <w:numPr>
                <w:ilvl w:val="0"/>
                <w:numId w:val="6"/>
              </w:numPr>
              <w:ind w:left="254" w:hanging="254"/>
              <w:jc w:val="center"/>
              <w:rPr>
                <w:rFonts w:ascii="標楷體" w:eastAsia="標楷體" w:hAnsi="標楷體"/>
                <w:szCs w:val="24"/>
              </w:rPr>
            </w:pPr>
          </w:p>
        </w:tc>
        <w:tc>
          <w:tcPr>
            <w:tcW w:w="709" w:type="dxa"/>
          </w:tcPr>
          <w:p w14:paraId="49A765FB" w14:textId="13650662" w:rsidR="0032437E" w:rsidRPr="009C7BAD" w:rsidRDefault="0032437E" w:rsidP="0032437E">
            <w:pPr>
              <w:pStyle w:val="afc"/>
              <w:rPr>
                <w:rFonts w:ascii="標楷體" w:eastAsia="標楷體" w:hAnsi="標楷體"/>
                <w:szCs w:val="24"/>
              </w:rPr>
            </w:pPr>
            <w:r>
              <w:rPr>
                <w:rFonts w:ascii="標楷體" w:eastAsia="標楷體" w:hAnsi="標楷體" w:hint="eastAsia"/>
                <w:szCs w:val="24"/>
              </w:rPr>
              <w:t>L</w:t>
            </w:r>
            <w:r>
              <w:rPr>
                <w:rFonts w:ascii="標楷體" w:eastAsia="標楷體" w:hAnsi="標楷體"/>
                <w:szCs w:val="24"/>
              </w:rPr>
              <w:t>6608</w:t>
            </w:r>
          </w:p>
        </w:tc>
        <w:tc>
          <w:tcPr>
            <w:tcW w:w="3827" w:type="dxa"/>
          </w:tcPr>
          <w:p w14:paraId="36003729" w14:textId="71FD92BF" w:rsidR="0032437E" w:rsidRPr="009C7BAD" w:rsidRDefault="0032437E" w:rsidP="0032437E">
            <w:pPr>
              <w:rPr>
                <w:rFonts w:ascii="標楷體" w:eastAsia="標楷體" w:hAnsi="標楷體"/>
              </w:rPr>
            </w:pPr>
            <w:r w:rsidRPr="00CC1463">
              <w:rPr>
                <w:rFonts w:ascii="標楷體" w:eastAsia="標楷體" w:hAnsi="標楷體" w:hint="eastAsia"/>
              </w:rPr>
              <w:t>報表代號對照檔維護</w:t>
            </w:r>
          </w:p>
        </w:tc>
        <w:tc>
          <w:tcPr>
            <w:tcW w:w="284" w:type="dxa"/>
          </w:tcPr>
          <w:p w14:paraId="4150E5BA" w14:textId="7755AF56" w:rsidR="0032437E" w:rsidRPr="009C7BAD" w:rsidRDefault="0032437E" w:rsidP="0032437E">
            <w:pPr>
              <w:pStyle w:val="afc"/>
              <w:jc w:val="center"/>
              <w:rPr>
                <w:rFonts w:ascii="標楷體" w:eastAsia="標楷體" w:hAnsi="標楷體"/>
                <w:szCs w:val="24"/>
              </w:rPr>
            </w:pPr>
            <w:r w:rsidRPr="009C7BAD">
              <w:rPr>
                <w:rFonts w:ascii="標楷體" w:eastAsia="標楷體" w:hAnsi="標楷體" w:hint="eastAsia"/>
                <w:szCs w:val="24"/>
              </w:rPr>
              <w:t>1</w:t>
            </w:r>
          </w:p>
        </w:tc>
        <w:tc>
          <w:tcPr>
            <w:tcW w:w="567" w:type="dxa"/>
          </w:tcPr>
          <w:p w14:paraId="5789F57F" w14:textId="2D345F38" w:rsidR="0032437E" w:rsidRPr="009C7BAD" w:rsidRDefault="0032437E" w:rsidP="0032437E">
            <w:pPr>
              <w:jc w:val="center"/>
              <w:rPr>
                <w:rFonts w:ascii="標楷體" w:eastAsia="標楷體" w:hAnsi="標楷體"/>
              </w:rPr>
            </w:pPr>
            <w:r w:rsidRPr="009C7BAD">
              <w:rPr>
                <w:rFonts w:ascii="標楷體" w:eastAsia="標楷體" w:hAnsi="標楷體" w:hint="eastAsia"/>
              </w:rPr>
              <w:t>T</w:t>
            </w:r>
          </w:p>
        </w:tc>
        <w:tc>
          <w:tcPr>
            <w:tcW w:w="567" w:type="dxa"/>
          </w:tcPr>
          <w:p w14:paraId="629BFCAD" w14:textId="4D35AD40" w:rsidR="0032437E" w:rsidRPr="009C7BAD" w:rsidRDefault="0032437E" w:rsidP="0032437E">
            <w:pPr>
              <w:jc w:val="center"/>
              <w:rPr>
                <w:rFonts w:ascii="標楷體" w:eastAsia="標楷體" w:hAnsi="標楷體"/>
              </w:rPr>
            </w:pPr>
            <w:r w:rsidRPr="009C7BAD">
              <w:rPr>
                <w:rFonts w:ascii="標楷體" w:eastAsia="標楷體" w:hAnsi="標楷體"/>
              </w:rPr>
              <w:t>X</w:t>
            </w:r>
          </w:p>
        </w:tc>
        <w:tc>
          <w:tcPr>
            <w:tcW w:w="850" w:type="dxa"/>
          </w:tcPr>
          <w:p w14:paraId="15395623" w14:textId="77777777" w:rsidR="0032437E" w:rsidRPr="009C7BAD" w:rsidRDefault="0032437E" w:rsidP="0032437E">
            <w:pPr>
              <w:pStyle w:val="afc"/>
              <w:jc w:val="center"/>
              <w:rPr>
                <w:rFonts w:ascii="標楷體" w:eastAsia="標楷體" w:hAnsi="標楷體"/>
                <w:szCs w:val="24"/>
              </w:rPr>
            </w:pPr>
          </w:p>
        </w:tc>
        <w:tc>
          <w:tcPr>
            <w:tcW w:w="567" w:type="dxa"/>
          </w:tcPr>
          <w:p w14:paraId="53AA35A9" w14:textId="1F445C26" w:rsidR="0032437E" w:rsidRPr="009C7BAD" w:rsidRDefault="0032437E" w:rsidP="0032437E">
            <w:pPr>
              <w:pStyle w:val="afc"/>
              <w:jc w:val="center"/>
              <w:rPr>
                <w:rFonts w:ascii="標楷體" w:eastAsia="標楷體" w:hAnsi="標楷體"/>
                <w:szCs w:val="24"/>
              </w:rPr>
            </w:pPr>
            <w:r w:rsidRPr="009C7BAD">
              <w:rPr>
                <w:rFonts w:ascii="標楷體" w:eastAsia="標楷體" w:hAnsi="標楷體" w:hint="eastAsia"/>
                <w:szCs w:val="24"/>
              </w:rPr>
              <w:t>X</w:t>
            </w:r>
          </w:p>
        </w:tc>
        <w:tc>
          <w:tcPr>
            <w:tcW w:w="567" w:type="dxa"/>
          </w:tcPr>
          <w:p w14:paraId="43D97008" w14:textId="1C8FE6DD" w:rsidR="0032437E" w:rsidRPr="009C7BAD" w:rsidRDefault="0032437E" w:rsidP="0032437E">
            <w:pPr>
              <w:pStyle w:val="afc"/>
              <w:jc w:val="center"/>
              <w:rPr>
                <w:rFonts w:ascii="標楷體" w:eastAsia="標楷體" w:hAnsi="標楷體"/>
                <w:szCs w:val="24"/>
              </w:rPr>
            </w:pPr>
            <w:r w:rsidRPr="009C7BAD">
              <w:rPr>
                <w:rFonts w:ascii="標楷體" w:eastAsia="標楷體" w:hAnsi="標楷體" w:hint="eastAsia"/>
                <w:szCs w:val="24"/>
              </w:rPr>
              <w:t>X</w:t>
            </w:r>
          </w:p>
        </w:tc>
        <w:tc>
          <w:tcPr>
            <w:tcW w:w="284" w:type="dxa"/>
          </w:tcPr>
          <w:p w14:paraId="07ABC25E" w14:textId="57986395" w:rsidR="0032437E" w:rsidRPr="009C7BAD" w:rsidRDefault="0032437E" w:rsidP="0032437E">
            <w:pPr>
              <w:pStyle w:val="afc"/>
              <w:jc w:val="center"/>
              <w:rPr>
                <w:rFonts w:ascii="標楷體" w:eastAsia="標楷體" w:hAnsi="標楷體"/>
                <w:szCs w:val="24"/>
              </w:rPr>
            </w:pPr>
            <w:r w:rsidRPr="009C7BAD">
              <w:rPr>
                <w:rFonts w:ascii="標楷體" w:eastAsia="標楷體" w:hAnsi="標楷體" w:hint="eastAsia"/>
                <w:szCs w:val="24"/>
              </w:rPr>
              <w:t>X</w:t>
            </w:r>
          </w:p>
        </w:tc>
        <w:tc>
          <w:tcPr>
            <w:tcW w:w="283" w:type="dxa"/>
          </w:tcPr>
          <w:p w14:paraId="634C535B" w14:textId="0C3126EB" w:rsidR="0032437E" w:rsidRPr="009C7BAD" w:rsidRDefault="0032437E" w:rsidP="0032437E">
            <w:pPr>
              <w:pStyle w:val="afc"/>
              <w:jc w:val="center"/>
              <w:rPr>
                <w:rFonts w:ascii="標楷體" w:eastAsia="標楷體" w:hAnsi="標楷體"/>
                <w:szCs w:val="24"/>
              </w:rPr>
            </w:pPr>
            <w:r w:rsidRPr="009C7BAD">
              <w:rPr>
                <w:rFonts w:ascii="標楷體" w:eastAsia="標楷體" w:hAnsi="標楷體" w:hint="eastAsia"/>
                <w:szCs w:val="24"/>
              </w:rPr>
              <w:t>X</w:t>
            </w:r>
          </w:p>
        </w:tc>
        <w:tc>
          <w:tcPr>
            <w:tcW w:w="288" w:type="dxa"/>
          </w:tcPr>
          <w:p w14:paraId="0226C7A4" w14:textId="77777777" w:rsidR="0032437E" w:rsidRPr="009C7BAD" w:rsidRDefault="0032437E" w:rsidP="0032437E">
            <w:pPr>
              <w:pStyle w:val="afc"/>
              <w:jc w:val="center"/>
              <w:rPr>
                <w:rFonts w:ascii="標楷體" w:eastAsia="標楷體" w:hAnsi="標楷體"/>
                <w:szCs w:val="24"/>
              </w:rPr>
            </w:pPr>
          </w:p>
        </w:tc>
      </w:tr>
      <w:tr w:rsidR="0032437E" w:rsidRPr="009C7BAD" w14:paraId="5B83C7A0" w14:textId="77777777" w:rsidTr="00093819">
        <w:trPr>
          <w:tblHeader/>
        </w:trPr>
        <w:tc>
          <w:tcPr>
            <w:tcW w:w="567" w:type="dxa"/>
          </w:tcPr>
          <w:p w14:paraId="30513DEE" w14:textId="77777777" w:rsidR="0032437E" w:rsidRPr="009C7BAD" w:rsidRDefault="0032437E" w:rsidP="0032437E">
            <w:pPr>
              <w:pStyle w:val="afc"/>
              <w:ind w:left="254"/>
              <w:rPr>
                <w:rFonts w:ascii="標楷體" w:eastAsia="標楷體" w:hAnsi="標楷體"/>
                <w:szCs w:val="24"/>
              </w:rPr>
            </w:pPr>
          </w:p>
        </w:tc>
        <w:tc>
          <w:tcPr>
            <w:tcW w:w="709" w:type="dxa"/>
          </w:tcPr>
          <w:p w14:paraId="37C1ABBA" w14:textId="77777777" w:rsidR="0032437E" w:rsidRPr="009C7BAD" w:rsidRDefault="0032437E" w:rsidP="0032437E">
            <w:pPr>
              <w:pStyle w:val="afc"/>
              <w:rPr>
                <w:rFonts w:ascii="標楷體" w:eastAsia="標楷體" w:hAnsi="標楷體"/>
                <w:szCs w:val="24"/>
              </w:rPr>
            </w:pPr>
            <w:r w:rsidRPr="009C7BAD">
              <w:rPr>
                <w:rFonts w:ascii="標楷體" w:eastAsia="標楷體" w:hAnsi="標楷體" w:hint="eastAsia"/>
                <w:szCs w:val="24"/>
              </w:rPr>
              <w:t>L67</w:t>
            </w:r>
          </w:p>
        </w:tc>
        <w:tc>
          <w:tcPr>
            <w:tcW w:w="8084" w:type="dxa"/>
            <w:gridSpan w:val="10"/>
          </w:tcPr>
          <w:p w14:paraId="1BE5D75D" w14:textId="77777777" w:rsidR="0032437E" w:rsidRPr="009C7BAD" w:rsidRDefault="0032437E" w:rsidP="0032437E">
            <w:pPr>
              <w:pStyle w:val="afc"/>
              <w:rPr>
                <w:rFonts w:ascii="標楷體" w:eastAsia="標楷體" w:hAnsi="標楷體"/>
                <w:szCs w:val="24"/>
              </w:rPr>
            </w:pPr>
            <w:r w:rsidRPr="009C7BAD">
              <w:rPr>
                <w:rFonts w:ascii="標楷體" w:eastAsia="標楷體" w:hAnsi="標楷體" w:hint="eastAsia"/>
                <w:szCs w:val="24"/>
              </w:rPr>
              <w:t>其他基本資料維護</w:t>
            </w:r>
          </w:p>
        </w:tc>
      </w:tr>
      <w:tr w:rsidR="0032437E" w:rsidRPr="009C7BAD" w14:paraId="0F2CB1BC" w14:textId="77777777" w:rsidTr="00E65C3B">
        <w:trPr>
          <w:tblHeader/>
        </w:trPr>
        <w:tc>
          <w:tcPr>
            <w:tcW w:w="567" w:type="dxa"/>
          </w:tcPr>
          <w:p w14:paraId="698E31D8" w14:textId="77777777" w:rsidR="0032437E" w:rsidRPr="009C7BAD" w:rsidRDefault="0032437E" w:rsidP="00894D7B">
            <w:pPr>
              <w:pStyle w:val="afc"/>
              <w:numPr>
                <w:ilvl w:val="0"/>
                <w:numId w:val="6"/>
              </w:numPr>
              <w:ind w:left="254" w:hanging="254"/>
              <w:jc w:val="center"/>
              <w:rPr>
                <w:rFonts w:ascii="標楷體" w:eastAsia="標楷體" w:hAnsi="標楷體"/>
                <w:szCs w:val="24"/>
              </w:rPr>
            </w:pPr>
          </w:p>
        </w:tc>
        <w:tc>
          <w:tcPr>
            <w:tcW w:w="709" w:type="dxa"/>
          </w:tcPr>
          <w:p w14:paraId="0F1B1AD1" w14:textId="77777777" w:rsidR="0032437E" w:rsidRPr="009C7BAD" w:rsidRDefault="0032437E" w:rsidP="0032437E">
            <w:pPr>
              <w:pStyle w:val="afc"/>
              <w:rPr>
                <w:rFonts w:ascii="標楷體" w:eastAsia="標楷體" w:hAnsi="標楷體"/>
                <w:szCs w:val="24"/>
              </w:rPr>
            </w:pPr>
            <w:r w:rsidRPr="009C7BAD">
              <w:rPr>
                <w:rFonts w:ascii="標楷體" w:eastAsia="標楷體" w:hAnsi="標楷體" w:hint="eastAsia"/>
                <w:szCs w:val="24"/>
              </w:rPr>
              <w:t>L6701</w:t>
            </w:r>
          </w:p>
        </w:tc>
        <w:tc>
          <w:tcPr>
            <w:tcW w:w="3827" w:type="dxa"/>
          </w:tcPr>
          <w:p w14:paraId="1DE07442" w14:textId="77777777" w:rsidR="0032437E" w:rsidRPr="009C7BAD" w:rsidRDefault="0032437E" w:rsidP="0032437E">
            <w:pPr>
              <w:rPr>
                <w:rFonts w:ascii="標楷體" w:eastAsia="標楷體" w:hAnsi="標楷體"/>
              </w:rPr>
            </w:pPr>
            <w:r w:rsidRPr="009C7BAD">
              <w:rPr>
                <w:rFonts w:ascii="標楷體" w:eastAsia="標楷體" w:hAnsi="標楷體" w:hint="eastAsia"/>
              </w:rPr>
              <w:t>行庫資料維護</w:t>
            </w:r>
          </w:p>
        </w:tc>
        <w:tc>
          <w:tcPr>
            <w:tcW w:w="284" w:type="dxa"/>
          </w:tcPr>
          <w:p w14:paraId="46D8C185" w14:textId="77777777" w:rsidR="0032437E" w:rsidRPr="009C7BAD" w:rsidRDefault="0032437E" w:rsidP="0032437E">
            <w:pPr>
              <w:pStyle w:val="afc"/>
              <w:jc w:val="center"/>
              <w:rPr>
                <w:rFonts w:ascii="標楷體" w:eastAsia="標楷體" w:hAnsi="標楷體"/>
                <w:szCs w:val="24"/>
              </w:rPr>
            </w:pPr>
            <w:r w:rsidRPr="009C7BAD">
              <w:rPr>
                <w:rFonts w:ascii="標楷體" w:eastAsia="標楷體" w:hAnsi="標楷體" w:hint="eastAsia"/>
                <w:szCs w:val="24"/>
              </w:rPr>
              <w:t>1</w:t>
            </w:r>
          </w:p>
        </w:tc>
        <w:tc>
          <w:tcPr>
            <w:tcW w:w="567" w:type="dxa"/>
          </w:tcPr>
          <w:p w14:paraId="0484F857" w14:textId="77777777" w:rsidR="0032437E" w:rsidRPr="009C7BAD" w:rsidRDefault="0032437E" w:rsidP="0032437E">
            <w:pPr>
              <w:jc w:val="center"/>
              <w:rPr>
                <w:rFonts w:ascii="標楷體" w:eastAsia="標楷體" w:hAnsi="標楷體"/>
              </w:rPr>
            </w:pPr>
            <w:r w:rsidRPr="009C7BAD">
              <w:rPr>
                <w:rFonts w:ascii="標楷體" w:eastAsia="標楷體" w:hAnsi="標楷體" w:hint="eastAsia"/>
              </w:rPr>
              <w:t>T</w:t>
            </w:r>
          </w:p>
        </w:tc>
        <w:tc>
          <w:tcPr>
            <w:tcW w:w="567" w:type="dxa"/>
          </w:tcPr>
          <w:p w14:paraId="7C37E018" w14:textId="77777777" w:rsidR="0032437E" w:rsidRPr="009C7BAD" w:rsidRDefault="0032437E" w:rsidP="0032437E">
            <w:pPr>
              <w:jc w:val="center"/>
              <w:rPr>
                <w:rFonts w:ascii="標楷體" w:eastAsia="標楷體" w:hAnsi="標楷體"/>
              </w:rPr>
            </w:pPr>
            <w:r w:rsidRPr="009C7BAD">
              <w:rPr>
                <w:rFonts w:ascii="標楷體" w:eastAsia="標楷體" w:hAnsi="標楷體"/>
              </w:rPr>
              <w:t>X</w:t>
            </w:r>
          </w:p>
        </w:tc>
        <w:tc>
          <w:tcPr>
            <w:tcW w:w="850" w:type="dxa"/>
          </w:tcPr>
          <w:p w14:paraId="069CE54B" w14:textId="77777777" w:rsidR="0032437E" w:rsidRPr="009C7BAD" w:rsidRDefault="0032437E" w:rsidP="0032437E">
            <w:pPr>
              <w:pStyle w:val="afc"/>
              <w:jc w:val="center"/>
              <w:rPr>
                <w:rFonts w:ascii="標楷體" w:eastAsia="標楷體" w:hAnsi="標楷體"/>
                <w:szCs w:val="24"/>
              </w:rPr>
            </w:pPr>
          </w:p>
        </w:tc>
        <w:tc>
          <w:tcPr>
            <w:tcW w:w="567" w:type="dxa"/>
          </w:tcPr>
          <w:p w14:paraId="4C15295D" w14:textId="77777777" w:rsidR="0032437E" w:rsidRPr="009C7BAD" w:rsidRDefault="0032437E" w:rsidP="0032437E">
            <w:pPr>
              <w:pStyle w:val="afc"/>
              <w:jc w:val="center"/>
              <w:rPr>
                <w:rFonts w:ascii="標楷體" w:eastAsia="標楷體" w:hAnsi="標楷體"/>
                <w:szCs w:val="24"/>
              </w:rPr>
            </w:pPr>
            <w:r w:rsidRPr="009C7BAD">
              <w:rPr>
                <w:rFonts w:ascii="標楷體" w:eastAsia="標楷體" w:hAnsi="標楷體" w:hint="eastAsia"/>
                <w:szCs w:val="24"/>
              </w:rPr>
              <w:t>X</w:t>
            </w:r>
          </w:p>
        </w:tc>
        <w:tc>
          <w:tcPr>
            <w:tcW w:w="567" w:type="dxa"/>
          </w:tcPr>
          <w:p w14:paraId="62E0BAB0" w14:textId="77777777" w:rsidR="0032437E" w:rsidRPr="009C7BAD" w:rsidRDefault="0032437E" w:rsidP="0032437E">
            <w:pPr>
              <w:pStyle w:val="afc"/>
              <w:jc w:val="center"/>
              <w:rPr>
                <w:rFonts w:ascii="標楷體" w:eastAsia="標楷體" w:hAnsi="標楷體"/>
                <w:szCs w:val="24"/>
              </w:rPr>
            </w:pPr>
            <w:r w:rsidRPr="009C7BAD">
              <w:rPr>
                <w:rFonts w:ascii="標楷體" w:eastAsia="標楷體" w:hAnsi="標楷體" w:hint="eastAsia"/>
                <w:szCs w:val="24"/>
              </w:rPr>
              <w:t>X</w:t>
            </w:r>
          </w:p>
        </w:tc>
        <w:tc>
          <w:tcPr>
            <w:tcW w:w="284" w:type="dxa"/>
          </w:tcPr>
          <w:p w14:paraId="6266CCF9" w14:textId="77777777" w:rsidR="0032437E" w:rsidRPr="009C7BAD" w:rsidRDefault="0032437E" w:rsidP="0032437E">
            <w:pPr>
              <w:pStyle w:val="afc"/>
              <w:jc w:val="center"/>
              <w:rPr>
                <w:rFonts w:ascii="標楷體" w:eastAsia="標楷體" w:hAnsi="標楷體"/>
                <w:szCs w:val="24"/>
              </w:rPr>
            </w:pPr>
            <w:r w:rsidRPr="009C7BAD">
              <w:rPr>
                <w:rFonts w:ascii="標楷體" w:eastAsia="標楷體" w:hAnsi="標楷體" w:hint="eastAsia"/>
                <w:szCs w:val="24"/>
              </w:rPr>
              <w:t>X</w:t>
            </w:r>
          </w:p>
        </w:tc>
        <w:tc>
          <w:tcPr>
            <w:tcW w:w="283" w:type="dxa"/>
          </w:tcPr>
          <w:p w14:paraId="1CD260E6" w14:textId="77777777" w:rsidR="0032437E" w:rsidRPr="009C7BAD" w:rsidRDefault="0032437E" w:rsidP="0032437E">
            <w:pPr>
              <w:pStyle w:val="afc"/>
              <w:jc w:val="center"/>
              <w:rPr>
                <w:rFonts w:ascii="標楷體" w:eastAsia="標楷體" w:hAnsi="標楷體"/>
                <w:szCs w:val="24"/>
              </w:rPr>
            </w:pPr>
            <w:r w:rsidRPr="009C7BAD">
              <w:rPr>
                <w:rFonts w:ascii="標楷體" w:eastAsia="標楷體" w:hAnsi="標楷體" w:hint="eastAsia"/>
                <w:szCs w:val="24"/>
              </w:rPr>
              <w:t>X</w:t>
            </w:r>
          </w:p>
        </w:tc>
        <w:tc>
          <w:tcPr>
            <w:tcW w:w="288" w:type="dxa"/>
          </w:tcPr>
          <w:p w14:paraId="4DDC155F" w14:textId="77777777" w:rsidR="0032437E" w:rsidRPr="009C7BAD" w:rsidRDefault="0032437E" w:rsidP="0032437E">
            <w:pPr>
              <w:pStyle w:val="afc"/>
              <w:jc w:val="center"/>
              <w:rPr>
                <w:rFonts w:ascii="標楷體" w:eastAsia="標楷體" w:hAnsi="標楷體"/>
                <w:szCs w:val="24"/>
              </w:rPr>
            </w:pPr>
          </w:p>
        </w:tc>
      </w:tr>
      <w:tr w:rsidR="0032437E" w:rsidRPr="009C7BAD" w14:paraId="6D32A8F4" w14:textId="77777777" w:rsidTr="00E65C3B">
        <w:trPr>
          <w:tblHeader/>
        </w:trPr>
        <w:tc>
          <w:tcPr>
            <w:tcW w:w="567" w:type="dxa"/>
          </w:tcPr>
          <w:p w14:paraId="40AB3311" w14:textId="77777777" w:rsidR="0032437E" w:rsidRPr="009C7BAD" w:rsidRDefault="0032437E" w:rsidP="00894D7B">
            <w:pPr>
              <w:pStyle w:val="afc"/>
              <w:numPr>
                <w:ilvl w:val="0"/>
                <w:numId w:val="6"/>
              </w:numPr>
              <w:ind w:left="254" w:hanging="254"/>
              <w:jc w:val="center"/>
              <w:rPr>
                <w:rFonts w:ascii="標楷體" w:eastAsia="標楷體" w:hAnsi="標楷體"/>
                <w:szCs w:val="24"/>
              </w:rPr>
            </w:pPr>
          </w:p>
        </w:tc>
        <w:tc>
          <w:tcPr>
            <w:tcW w:w="709" w:type="dxa"/>
          </w:tcPr>
          <w:p w14:paraId="02D2EEBE" w14:textId="04178099" w:rsidR="0032437E" w:rsidRPr="009C7BAD" w:rsidRDefault="0032437E" w:rsidP="0032437E">
            <w:pPr>
              <w:pStyle w:val="afc"/>
              <w:rPr>
                <w:rFonts w:ascii="標楷體" w:eastAsia="標楷體" w:hAnsi="標楷體"/>
                <w:szCs w:val="24"/>
              </w:rPr>
            </w:pPr>
            <w:r w:rsidRPr="009C7BAD">
              <w:rPr>
                <w:rFonts w:ascii="標楷體" w:eastAsia="標楷體" w:hAnsi="標楷體" w:hint="eastAsia"/>
                <w:szCs w:val="24"/>
              </w:rPr>
              <w:t>L6</w:t>
            </w:r>
            <w:r w:rsidR="0063199D">
              <w:rPr>
                <w:rFonts w:ascii="標楷體" w:eastAsia="標楷體" w:hAnsi="標楷體" w:hint="eastAsia"/>
                <w:szCs w:val="24"/>
              </w:rPr>
              <w:t>0</w:t>
            </w:r>
            <w:r w:rsidRPr="009C7BAD">
              <w:rPr>
                <w:rFonts w:ascii="標楷體" w:eastAsia="標楷體" w:hAnsi="標楷體" w:hint="eastAsia"/>
                <w:szCs w:val="24"/>
              </w:rPr>
              <w:t>71</w:t>
            </w:r>
          </w:p>
        </w:tc>
        <w:tc>
          <w:tcPr>
            <w:tcW w:w="3827" w:type="dxa"/>
          </w:tcPr>
          <w:p w14:paraId="711DA126" w14:textId="77777777" w:rsidR="0032437E" w:rsidRPr="009C7BAD" w:rsidRDefault="0032437E" w:rsidP="0032437E">
            <w:pPr>
              <w:rPr>
                <w:rFonts w:ascii="標楷體" w:eastAsia="標楷體" w:hAnsi="標楷體"/>
              </w:rPr>
            </w:pPr>
            <w:r w:rsidRPr="009C7BAD">
              <w:rPr>
                <w:rFonts w:ascii="標楷體" w:eastAsia="標楷體" w:hAnsi="標楷體" w:hint="eastAsia"/>
              </w:rPr>
              <w:t>行庫資料查詢</w:t>
            </w:r>
          </w:p>
        </w:tc>
        <w:tc>
          <w:tcPr>
            <w:tcW w:w="284" w:type="dxa"/>
          </w:tcPr>
          <w:p w14:paraId="18BC1C81" w14:textId="77777777" w:rsidR="0032437E" w:rsidRPr="009C7BAD" w:rsidRDefault="0032437E" w:rsidP="0032437E">
            <w:pPr>
              <w:pStyle w:val="afc"/>
              <w:jc w:val="center"/>
              <w:rPr>
                <w:rFonts w:ascii="標楷體" w:eastAsia="標楷體" w:hAnsi="標楷體"/>
                <w:szCs w:val="24"/>
              </w:rPr>
            </w:pPr>
            <w:r w:rsidRPr="009C7BAD">
              <w:rPr>
                <w:rFonts w:ascii="標楷體" w:eastAsia="標楷體" w:hAnsi="標楷體" w:hint="eastAsia"/>
                <w:szCs w:val="24"/>
              </w:rPr>
              <w:t>1</w:t>
            </w:r>
          </w:p>
        </w:tc>
        <w:tc>
          <w:tcPr>
            <w:tcW w:w="567" w:type="dxa"/>
          </w:tcPr>
          <w:p w14:paraId="039E486C" w14:textId="77777777" w:rsidR="0032437E" w:rsidRPr="009C7BAD" w:rsidRDefault="0032437E" w:rsidP="0032437E">
            <w:pPr>
              <w:pStyle w:val="afc"/>
              <w:jc w:val="center"/>
              <w:rPr>
                <w:rFonts w:ascii="標楷體" w:eastAsia="標楷體" w:hAnsi="標楷體"/>
                <w:szCs w:val="24"/>
              </w:rPr>
            </w:pPr>
            <w:r w:rsidRPr="009C7BAD">
              <w:rPr>
                <w:rFonts w:ascii="標楷體" w:eastAsia="標楷體" w:hAnsi="標楷體"/>
                <w:szCs w:val="24"/>
              </w:rPr>
              <w:t>B</w:t>
            </w:r>
          </w:p>
        </w:tc>
        <w:tc>
          <w:tcPr>
            <w:tcW w:w="567" w:type="dxa"/>
          </w:tcPr>
          <w:p w14:paraId="6A4D1C9E" w14:textId="77777777" w:rsidR="0032437E" w:rsidRPr="009C7BAD" w:rsidRDefault="0032437E" w:rsidP="0032437E">
            <w:pPr>
              <w:pStyle w:val="afc"/>
              <w:jc w:val="center"/>
              <w:rPr>
                <w:rFonts w:ascii="標楷體" w:eastAsia="標楷體" w:hAnsi="標楷體"/>
                <w:szCs w:val="24"/>
              </w:rPr>
            </w:pPr>
            <w:r w:rsidRPr="009C7BAD">
              <w:rPr>
                <w:rFonts w:ascii="標楷體" w:eastAsia="標楷體" w:hAnsi="標楷體"/>
                <w:szCs w:val="24"/>
              </w:rPr>
              <w:t>X</w:t>
            </w:r>
          </w:p>
        </w:tc>
        <w:tc>
          <w:tcPr>
            <w:tcW w:w="850" w:type="dxa"/>
          </w:tcPr>
          <w:p w14:paraId="2B4FBAE2" w14:textId="77777777" w:rsidR="0032437E" w:rsidRPr="009C7BAD" w:rsidRDefault="0032437E" w:rsidP="0032437E">
            <w:pPr>
              <w:pStyle w:val="afc"/>
              <w:jc w:val="center"/>
              <w:rPr>
                <w:rFonts w:ascii="標楷體" w:eastAsia="標楷體" w:hAnsi="標楷體"/>
                <w:szCs w:val="24"/>
              </w:rPr>
            </w:pPr>
          </w:p>
        </w:tc>
        <w:tc>
          <w:tcPr>
            <w:tcW w:w="567" w:type="dxa"/>
          </w:tcPr>
          <w:p w14:paraId="2CC12FA4" w14:textId="77777777" w:rsidR="0032437E" w:rsidRPr="009C7BAD" w:rsidRDefault="0032437E" w:rsidP="0032437E">
            <w:pPr>
              <w:pStyle w:val="afc"/>
              <w:jc w:val="center"/>
              <w:rPr>
                <w:rFonts w:ascii="標楷體" w:eastAsia="標楷體" w:hAnsi="標楷體"/>
                <w:szCs w:val="24"/>
              </w:rPr>
            </w:pPr>
            <w:r w:rsidRPr="009C7BAD">
              <w:rPr>
                <w:rFonts w:ascii="標楷體" w:eastAsia="標楷體" w:hAnsi="標楷體" w:hint="eastAsia"/>
                <w:szCs w:val="24"/>
              </w:rPr>
              <w:t>X</w:t>
            </w:r>
          </w:p>
        </w:tc>
        <w:tc>
          <w:tcPr>
            <w:tcW w:w="567" w:type="dxa"/>
          </w:tcPr>
          <w:p w14:paraId="0A4D819F" w14:textId="77777777" w:rsidR="0032437E" w:rsidRPr="009C7BAD" w:rsidRDefault="0032437E" w:rsidP="0032437E">
            <w:pPr>
              <w:pStyle w:val="afc"/>
              <w:jc w:val="center"/>
              <w:rPr>
                <w:rFonts w:ascii="標楷體" w:eastAsia="標楷體" w:hAnsi="標楷體"/>
                <w:szCs w:val="24"/>
              </w:rPr>
            </w:pPr>
            <w:r w:rsidRPr="009C7BAD">
              <w:rPr>
                <w:rFonts w:ascii="標楷體" w:eastAsia="標楷體" w:hAnsi="標楷體" w:hint="eastAsia"/>
                <w:szCs w:val="24"/>
              </w:rPr>
              <w:t>X</w:t>
            </w:r>
          </w:p>
        </w:tc>
        <w:tc>
          <w:tcPr>
            <w:tcW w:w="284" w:type="dxa"/>
          </w:tcPr>
          <w:p w14:paraId="5A725879" w14:textId="77777777" w:rsidR="0032437E" w:rsidRPr="009C7BAD" w:rsidRDefault="0032437E" w:rsidP="0032437E">
            <w:pPr>
              <w:pStyle w:val="afc"/>
              <w:jc w:val="center"/>
              <w:rPr>
                <w:rFonts w:ascii="標楷體" w:eastAsia="標楷體" w:hAnsi="標楷體"/>
                <w:szCs w:val="24"/>
              </w:rPr>
            </w:pPr>
            <w:r w:rsidRPr="009C7BAD">
              <w:rPr>
                <w:rFonts w:ascii="標楷體" w:eastAsia="標楷體" w:hAnsi="標楷體" w:hint="eastAsia"/>
                <w:szCs w:val="24"/>
              </w:rPr>
              <w:t>X</w:t>
            </w:r>
          </w:p>
        </w:tc>
        <w:tc>
          <w:tcPr>
            <w:tcW w:w="283" w:type="dxa"/>
          </w:tcPr>
          <w:p w14:paraId="6FB8FE22" w14:textId="77777777" w:rsidR="0032437E" w:rsidRPr="009C7BAD" w:rsidRDefault="0032437E" w:rsidP="0032437E">
            <w:pPr>
              <w:pStyle w:val="afc"/>
              <w:jc w:val="center"/>
              <w:rPr>
                <w:rFonts w:ascii="標楷體" w:eastAsia="標楷體" w:hAnsi="標楷體"/>
                <w:szCs w:val="24"/>
              </w:rPr>
            </w:pPr>
            <w:r w:rsidRPr="009C7BAD">
              <w:rPr>
                <w:rFonts w:ascii="標楷體" w:eastAsia="標楷體" w:hAnsi="標楷體" w:hint="eastAsia"/>
                <w:szCs w:val="24"/>
              </w:rPr>
              <w:t>X</w:t>
            </w:r>
          </w:p>
        </w:tc>
        <w:tc>
          <w:tcPr>
            <w:tcW w:w="288" w:type="dxa"/>
          </w:tcPr>
          <w:p w14:paraId="26FA58F0" w14:textId="77777777" w:rsidR="0032437E" w:rsidRPr="009C7BAD" w:rsidRDefault="0032437E" w:rsidP="0032437E">
            <w:pPr>
              <w:pStyle w:val="afc"/>
              <w:jc w:val="center"/>
              <w:rPr>
                <w:rFonts w:ascii="標楷體" w:eastAsia="標楷體" w:hAnsi="標楷體"/>
                <w:szCs w:val="24"/>
              </w:rPr>
            </w:pPr>
          </w:p>
        </w:tc>
      </w:tr>
      <w:tr w:rsidR="0032437E" w:rsidRPr="009C7BAD" w14:paraId="1DE6BB6E" w14:textId="77777777" w:rsidTr="00E65C3B">
        <w:trPr>
          <w:tblHeader/>
        </w:trPr>
        <w:tc>
          <w:tcPr>
            <w:tcW w:w="567" w:type="dxa"/>
          </w:tcPr>
          <w:p w14:paraId="4B889A91" w14:textId="77777777" w:rsidR="0032437E" w:rsidRPr="009C7BAD" w:rsidRDefault="0032437E" w:rsidP="00894D7B">
            <w:pPr>
              <w:pStyle w:val="afc"/>
              <w:numPr>
                <w:ilvl w:val="0"/>
                <w:numId w:val="6"/>
              </w:numPr>
              <w:ind w:left="254" w:hanging="254"/>
              <w:jc w:val="center"/>
              <w:rPr>
                <w:rFonts w:ascii="標楷體" w:eastAsia="標楷體" w:hAnsi="標楷體"/>
                <w:szCs w:val="24"/>
              </w:rPr>
            </w:pPr>
          </w:p>
        </w:tc>
        <w:tc>
          <w:tcPr>
            <w:tcW w:w="709" w:type="dxa"/>
          </w:tcPr>
          <w:p w14:paraId="529E8551" w14:textId="77777777" w:rsidR="0032437E" w:rsidRPr="009C7BAD" w:rsidRDefault="0032437E" w:rsidP="0032437E">
            <w:pPr>
              <w:pStyle w:val="afc"/>
              <w:rPr>
                <w:rFonts w:ascii="標楷體" w:eastAsia="標楷體" w:hAnsi="標楷體"/>
                <w:szCs w:val="24"/>
              </w:rPr>
            </w:pPr>
            <w:r w:rsidRPr="009C7BAD">
              <w:rPr>
                <w:rFonts w:ascii="標楷體" w:eastAsia="標楷體" w:hAnsi="標楷體" w:hint="eastAsia"/>
                <w:szCs w:val="24"/>
              </w:rPr>
              <w:t>L6702</w:t>
            </w:r>
          </w:p>
        </w:tc>
        <w:tc>
          <w:tcPr>
            <w:tcW w:w="3827" w:type="dxa"/>
          </w:tcPr>
          <w:p w14:paraId="266D49B2" w14:textId="77777777" w:rsidR="0032437E" w:rsidRPr="009C7BAD" w:rsidRDefault="0032437E" w:rsidP="0032437E">
            <w:pPr>
              <w:rPr>
                <w:rFonts w:ascii="標楷體" w:eastAsia="標楷體" w:hAnsi="標楷體"/>
              </w:rPr>
            </w:pPr>
            <w:r w:rsidRPr="009C7BAD">
              <w:rPr>
                <w:rFonts w:ascii="標楷體" w:eastAsia="標楷體" w:hAnsi="標楷體" w:hint="eastAsia"/>
              </w:rPr>
              <w:t>營業單位對照檔維護</w:t>
            </w:r>
          </w:p>
        </w:tc>
        <w:tc>
          <w:tcPr>
            <w:tcW w:w="284" w:type="dxa"/>
          </w:tcPr>
          <w:p w14:paraId="49B10043" w14:textId="77777777" w:rsidR="0032437E" w:rsidRPr="009C7BAD" w:rsidRDefault="0032437E" w:rsidP="0032437E">
            <w:pPr>
              <w:pStyle w:val="afc"/>
              <w:jc w:val="center"/>
              <w:rPr>
                <w:rFonts w:ascii="標楷體" w:eastAsia="標楷體" w:hAnsi="標楷體"/>
                <w:szCs w:val="24"/>
              </w:rPr>
            </w:pPr>
            <w:r w:rsidRPr="009C7BAD">
              <w:rPr>
                <w:rFonts w:ascii="標楷體" w:eastAsia="標楷體" w:hAnsi="標楷體" w:hint="eastAsia"/>
                <w:szCs w:val="24"/>
              </w:rPr>
              <w:t>1</w:t>
            </w:r>
          </w:p>
        </w:tc>
        <w:tc>
          <w:tcPr>
            <w:tcW w:w="567" w:type="dxa"/>
          </w:tcPr>
          <w:p w14:paraId="2663F8F0" w14:textId="77777777" w:rsidR="0032437E" w:rsidRPr="009C7BAD" w:rsidRDefault="0032437E" w:rsidP="0032437E">
            <w:pPr>
              <w:jc w:val="center"/>
              <w:rPr>
                <w:rFonts w:ascii="標楷體" w:eastAsia="標楷體" w:hAnsi="標楷體"/>
              </w:rPr>
            </w:pPr>
            <w:r w:rsidRPr="009C7BAD">
              <w:rPr>
                <w:rFonts w:ascii="標楷體" w:eastAsia="標楷體" w:hAnsi="標楷體" w:hint="eastAsia"/>
              </w:rPr>
              <w:t>T</w:t>
            </w:r>
          </w:p>
        </w:tc>
        <w:tc>
          <w:tcPr>
            <w:tcW w:w="567" w:type="dxa"/>
          </w:tcPr>
          <w:p w14:paraId="6451C68F" w14:textId="77777777" w:rsidR="0032437E" w:rsidRPr="009C7BAD" w:rsidRDefault="0032437E" w:rsidP="0032437E">
            <w:pPr>
              <w:jc w:val="center"/>
              <w:rPr>
                <w:rFonts w:ascii="標楷體" w:eastAsia="標楷體" w:hAnsi="標楷體"/>
              </w:rPr>
            </w:pPr>
            <w:r w:rsidRPr="009C7BAD">
              <w:rPr>
                <w:rFonts w:ascii="標楷體" w:eastAsia="標楷體" w:hAnsi="標楷體"/>
              </w:rPr>
              <w:t>X</w:t>
            </w:r>
          </w:p>
        </w:tc>
        <w:tc>
          <w:tcPr>
            <w:tcW w:w="850" w:type="dxa"/>
          </w:tcPr>
          <w:p w14:paraId="303B3EB5" w14:textId="77777777" w:rsidR="0032437E" w:rsidRPr="009C7BAD" w:rsidRDefault="0032437E" w:rsidP="0032437E">
            <w:pPr>
              <w:pStyle w:val="afc"/>
              <w:jc w:val="center"/>
              <w:rPr>
                <w:rFonts w:ascii="標楷體" w:eastAsia="標楷體" w:hAnsi="標楷體"/>
                <w:szCs w:val="24"/>
              </w:rPr>
            </w:pPr>
          </w:p>
        </w:tc>
        <w:tc>
          <w:tcPr>
            <w:tcW w:w="567" w:type="dxa"/>
          </w:tcPr>
          <w:p w14:paraId="6BE168AA" w14:textId="77777777" w:rsidR="0032437E" w:rsidRPr="009C7BAD" w:rsidRDefault="0032437E" w:rsidP="0032437E">
            <w:pPr>
              <w:pStyle w:val="afc"/>
              <w:jc w:val="center"/>
              <w:rPr>
                <w:rFonts w:ascii="標楷體" w:eastAsia="標楷體" w:hAnsi="標楷體"/>
                <w:szCs w:val="24"/>
              </w:rPr>
            </w:pPr>
            <w:r w:rsidRPr="009C7BAD">
              <w:rPr>
                <w:rFonts w:ascii="標楷體" w:eastAsia="標楷體" w:hAnsi="標楷體" w:hint="eastAsia"/>
                <w:szCs w:val="24"/>
              </w:rPr>
              <w:t>X</w:t>
            </w:r>
          </w:p>
        </w:tc>
        <w:tc>
          <w:tcPr>
            <w:tcW w:w="567" w:type="dxa"/>
          </w:tcPr>
          <w:p w14:paraId="41792377" w14:textId="77777777" w:rsidR="0032437E" w:rsidRPr="009C7BAD" w:rsidRDefault="0032437E" w:rsidP="0032437E">
            <w:pPr>
              <w:pStyle w:val="afc"/>
              <w:jc w:val="center"/>
              <w:rPr>
                <w:rFonts w:ascii="標楷體" w:eastAsia="標楷體" w:hAnsi="標楷體"/>
                <w:szCs w:val="24"/>
              </w:rPr>
            </w:pPr>
            <w:r w:rsidRPr="009C7BAD">
              <w:rPr>
                <w:rFonts w:ascii="標楷體" w:eastAsia="標楷體" w:hAnsi="標楷體" w:hint="eastAsia"/>
                <w:szCs w:val="24"/>
              </w:rPr>
              <w:t>X</w:t>
            </w:r>
          </w:p>
        </w:tc>
        <w:tc>
          <w:tcPr>
            <w:tcW w:w="284" w:type="dxa"/>
          </w:tcPr>
          <w:p w14:paraId="5F5260AC" w14:textId="77777777" w:rsidR="0032437E" w:rsidRPr="009C7BAD" w:rsidRDefault="0032437E" w:rsidP="0032437E">
            <w:pPr>
              <w:pStyle w:val="afc"/>
              <w:jc w:val="center"/>
              <w:rPr>
                <w:rFonts w:ascii="標楷體" w:eastAsia="標楷體" w:hAnsi="標楷體"/>
                <w:szCs w:val="24"/>
              </w:rPr>
            </w:pPr>
            <w:r w:rsidRPr="009C7BAD">
              <w:rPr>
                <w:rFonts w:ascii="標楷體" w:eastAsia="標楷體" w:hAnsi="標楷體" w:hint="eastAsia"/>
                <w:szCs w:val="24"/>
              </w:rPr>
              <w:t>X</w:t>
            </w:r>
          </w:p>
        </w:tc>
        <w:tc>
          <w:tcPr>
            <w:tcW w:w="283" w:type="dxa"/>
          </w:tcPr>
          <w:p w14:paraId="76539B85" w14:textId="77777777" w:rsidR="0032437E" w:rsidRPr="009C7BAD" w:rsidRDefault="0032437E" w:rsidP="0032437E">
            <w:pPr>
              <w:pStyle w:val="afc"/>
              <w:jc w:val="center"/>
              <w:rPr>
                <w:rFonts w:ascii="標楷體" w:eastAsia="標楷體" w:hAnsi="標楷體"/>
                <w:szCs w:val="24"/>
              </w:rPr>
            </w:pPr>
            <w:r w:rsidRPr="009C7BAD">
              <w:rPr>
                <w:rFonts w:ascii="標楷體" w:eastAsia="標楷體" w:hAnsi="標楷體" w:hint="eastAsia"/>
                <w:szCs w:val="24"/>
              </w:rPr>
              <w:t>X</w:t>
            </w:r>
          </w:p>
        </w:tc>
        <w:tc>
          <w:tcPr>
            <w:tcW w:w="288" w:type="dxa"/>
          </w:tcPr>
          <w:p w14:paraId="008232E2" w14:textId="77777777" w:rsidR="0032437E" w:rsidRPr="009C7BAD" w:rsidRDefault="0032437E" w:rsidP="0032437E">
            <w:pPr>
              <w:pStyle w:val="afc"/>
              <w:jc w:val="center"/>
              <w:rPr>
                <w:rFonts w:ascii="標楷體" w:eastAsia="標楷體" w:hAnsi="標楷體"/>
                <w:szCs w:val="24"/>
              </w:rPr>
            </w:pPr>
          </w:p>
        </w:tc>
      </w:tr>
      <w:tr w:rsidR="0032437E" w:rsidRPr="009C7BAD" w14:paraId="56542CD9" w14:textId="77777777" w:rsidTr="00E65C3B">
        <w:trPr>
          <w:tblHeader/>
        </w:trPr>
        <w:tc>
          <w:tcPr>
            <w:tcW w:w="567" w:type="dxa"/>
          </w:tcPr>
          <w:p w14:paraId="37B12EB3" w14:textId="77777777" w:rsidR="0032437E" w:rsidRPr="009C7BAD" w:rsidRDefault="0032437E" w:rsidP="00894D7B">
            <w:pPr>
              <w:pStyle w:val="afc"/>
              <w:numPr>
                <w:ilvl w:val="0"/>
                <w:numId w:val="6"/>
              </w:numPr>
              <w:ind w:left="254" w:hanging="254"/>
              <w:jc w:val="center"/>
              <w:rPr>
                <w:rFonts w:ascii="標楷體" w:eastAsia="標楷體" w:hAnsi="標楷體"/>
                <w:szCs w:val="24"/>
              </w:rPr>
            </w:pPr>
          </w:p>
        </w:tc>
        <w:tc>
          <w:tcPr>
            <w:tcW w:w="709" w:type="dxa"/>
          </w:tcPr>
          <w:p w14:paraId="23594FCD" w14:textId="77777777" w:rsidR="0032437E" w:rsidRPr="009C7BAD" w:rsidRDefault="0032437E" w:rsidP="0032437E">
            <w:pPr>
              <w:pStyle w:val="afc"/>
              <w:rPr>
                <w:rFonts w:ascii="標楷體" w:eastAsia="標楷體" w:hAnsi="標楷體"/>
                <w:szCs w:val="24"/>
              </w:rPr>
            </w:pPr>
            <w:r w:rsidRPr="009C7BAD">
              <w:rPr>
                <w:rFonts w:ascii="標楷體" w:eastAsia="標楷體" w:hAnsi="標楷體" w:hint="eastAsia"/>
                <w:szCs w:val="24"/>
              </w:rPr>
              <w:t>L697</w:t>
            </w:r>
            <w:r>
              <w:rPr>
                <w:rFonts w:ascii="標楷體" w:eastAsia="標楷體" w:hAnsi="標楷體" w:hint="eastAsia"/>
                <w:szCs w:val="24"/>
              </w:rPr>
              <w:t>2</w:t>
            </w:r>
          </w:p>
        </w:tc>
        <w:tc>
          <w:tcPr>
            <w:tcW w:w="3827" w:type="dxa"/>
          </w:tcPr>
          <w:p w14:paraId="34572146" w14:textId="77777777" w:rsidR="0032437E" w:rsidRPr="009C7BAD" w:rsidRDefault="0032437E" w:rsidP="0032437E">
            <w:pPr>
              <w:rPr>
                <w:rFonts w:ascii="標楷體" w:eastAsia="標楷體" w:hAnsi="標楷體"/>
              </w:rPr>
            </w:pPr>
            <w:r w:rsidRPr="009C7BAD">
              <w:rPr>
                <w:rFonts w:ascii="標楷體" w:eastAsia="標楷體" w:hAnsi="標楷體" w:hint="eastAsia"/>
              </w:rPr>
              <w:t>營業單位對照檔查詢</w:t>
            </w:r>
          </w:p>
        </w:tc>
        <w:tc>
          <w:tcPr>
            <w:tcW w:w="284" w:type="dxa"/>
          </w:tcPr>
          <w:p w14:paraId="0DA43DF2" w14:textId="77777777" w:rsidR="0032437E" w:rsidRPr="009C7BAD" w:rsidRDefault="0032437E" w:rsidP="0032437E">
            <w:pPr>
              <w:pStyle w:val="afc"/>
              <w:jc w:val="center"/>
              <w:rPr>
                <w:rFonts w:ascii="標楷體" w:eastAsia="標楷體" w:hAnsi="標楷體"/>
                <w:szCs w:val="24"/>
              </w:rPr>
            </w:pPr>
            <w:r w:rsidRPr="009C7BAD">
              <w:rPr>
                <w:rFonts w:ascii="標楷體" w:eastAsia="標楷體" w:hAnsi="標楷體" w:hint="eastAsia"/>
                <w:szCs w:val="24"/>
              </w:rPr>
              <w:t>1</w:t>
            </w:r>
          </w:p>
        </w:tc>
        <w:tc>
          <w:tcPr>
            <w:tcW w:w="567" w:type="dxa"/>
          </w:tcPr>
          <w:p w14:paraId="70E91346" w14:textId="77777777" w:rsidR="0032437E" w:rsidRPr="009C7BAD" w:rsidRDefault="0032437E" w:rsidP="0032437E">
            <w:pPr>
              <w:jc w:val="center"/>
              <w:rPr>
                <w:rFonts w:ascii="標楷體" w:eastAsia="標楷體" w:hAnsi="標楷體"/>
              </w:rPr>
            </w:pPr>
            <w:r w:rsidRPr="009C7BAD">
              <w:rPr>
                <w:rFonts w:ascii="標楷體" w:eastAsia="標楷體" w:hAnsi="標楷體"/>
              </w:rPr>
              <w:t>B</w:t>
            </w:r>
          </w:p>
        </w:tc>
        <w:tc>
          <w:tcPr>
            <w:tcW w:w="567" w:type="dxa"/>
          </w:tcPr>
          <w:p w14:paraId="389564A2" w14:textId="77777777" w:rsidR="0032437E" w:rsidRPr="009C7BAD" w:rsidRDefault="0032437E" w:rsidP="0032437E">
            <w:pPr>
              <w:jc w:val="center"/>
              <w:rPr>
                <w:rFonts w:ascii="標楷體" w:eastAsia="標楷體" w:hAnsi="標楷體"/>
              </w:rPr>
            </w:pPr>
            <w:r w:rsidRPr="009C7BAD">
              <w:rPr>
                <w:rFonts w:ascii="標楷體" w:eastAsia="標楷體" w:hAnsi="標楷體"/>
              </w:rPr>
              <w:t>X</w:t>
            </w:r>
          </w:p>
        </w:tc>
        <w:tc>
          <w:tcPr>
            <w:tcW w:w="850" w:type="dxa"/>
          </w:tcPr>
          <w:p w14:paraId="56426C99" w14:textId="77777777" w:rsidR="0032437E" w:rsidRPr="009C7BAD" w:rsidRDefault="0032437E" w:rsidP="0032437E">
            <w:pPr>
              <w:pStyle w:val="afc"/>
              <w:jc w:val="center"/>
              <w:rPr>
                <w:rFonts w:ascii="標楷體" w:eastAsia="標楷體" w:hAnsi="標楷體"/>
                <w:szCs w:val="24"/>
              </w:rPr>
            </w:pPr>
          </w:p>
        </w:tc>
        <w:tc>
          <w:tcPr>
            <w:tcW w:w="567" w:type="dxa"/>
          </w:tcPr>
          <w:p w14:paraId="4D4D09F0" w14:textId="77777777" w:rsidR="0032437E" w:rsidRPr="009C7BAD" w:rsidRDefault="0032437E" w:rsidP="0032437E">
            <w:pPr>
              <w:pStyle w:val="afc"/>
              <w:jc w:val="center"/>
              <w:rPr>
                <w:rFonts w:ascii="標楷體" w:eastAsia="標楷體" w:hAnsi="標楷體"/>
                <w:szCs w:val="24"/>
              </w:rPr>
            </w:pPr>
            <w:r w:rsidRPr="009C7BAD">
              <w:rPr>
                <w:rFonts w:ascii="標楷體" w:eastAsia="標楷體" w:hAnsi="標楷體" w:hint="eastAsia"/>
                <w:szCs w:val="24"/>
              </w:rPr>
              <w:t>X</w:t>
            </w:r>
          </w:p>
        </w:tc>
        <w:tc>
          <w:tcPr>
            <w:tcW w:w="567" w:type="dxa"/>
          </w:tcPr>
          <w:p w14:paraId="1F832CA8" w14:textId="77777777" w:rsidR="0032437E" w:rsidRPr="009C7BAD" w:rsidRDefault="0032437E" w:rsidP="0032437E">
            <w:pPr>
              <w:pStyle w:val="afc"/>
              <w:jc w:val="center"/>
              <w:rPr>
                <w:rFonts w:ascii="標楷體" w:eastAsia="標楷體" w:hAnsi="標楷體"/>
                <w:szCs w:val="24"/>
              </w:rPr>
            </w:pPr>
            <w:r w:rsidRPr="009C7BAD">
              <w:rPr>
                <w:rFonts w:ascii="標楷體" w:eastAsia="標楷體" w:hAnsi="標楷體" w:hint="eastAsia"/>
                <w:szCs w:val="24"/>
              </w:rPr>
              <w:t>X</w:t>
            </w:r>
          </w:p>
        </w:tc>
        <w:tc>
          <w:tcPr>
            <w:tcW w:w="284" w:type="dxa"/>
          </w:tcPr>
          <w:p w14:paraId="0654F52A" w14:textId="77777777" w:rsidR="0032437E" w:rsidRPr="009C7BAD" w:rsidRDefault="0032437E" w:rsidP="0032437E">
            <w:pPr>
              <w:pStyle w:val="afc"/>
              <w:jc w:val="center"/>
              <w:rPr>
                <w:rFonts w:ascii="標楷體" w:eastAsia="標楷體" w:hAnsi="標楷體"/>
                <w:szCs w:val="24"/>
              </w:rPr>
            </w:pPr>
            <w:r w:rsidRPr="009C7BAD">
              <w:rPr>
                <w:rFonts w:ascii="標楷體" w:eastAsia="標楷體" w:hAnsi="標楷體" w:hint="eastAsia"/>
                <w:szCs w:val="24"/>
              </w:rPr>
              <w:t>X</w:t>
            </w:r>
          </w:p>
        </w:tc>
        <w:tc>
          <w:tcPr>
            <w:tcW w:w="283" w:type="dxa"/>
          </w:tcPr>
          <w:p w14:paraId="044DEE5B" w14:textId="77777777" w:rsidR="0032437E" w:rsidRPr="009C7BAD" w:rsidRDefault="0032437E" w:rsidP="0032437E">
            <w:pPr>
              <w:pStyle w:val="afc"/>
              <w:jc w:val="center"/>
              <w:rPr>
                <w:rFonts w:ascii="標楷體" w:eastAsia="標楷體" w:hAnsi="標楷體"/>
                <w:szCs w:val="24"/>
              </w:rPr>
            </w:pPr>
            <w:r w:rsidRPr="009C7BAD">
              <w:rPr>
                <w:rFonts w:ascii="標楷體" w:eastAsia="標楷體" w:hAnsi="標楷體" w:hint="eastAsia"/>
                <w:szCs w:val="24"/>
              </w:rPr>
              <w:t>X</w:t>
            </w:r>
          </w:p>
        </w:tc>
        <w:tc>
          <w:tcPr>
            <w:tcW w:w="288" w:type="dxa"/>
          </w:tcPr>
          <w:p w14:paraId="3CBDBEF9" w14:textId="77777777" w:rsidR="0032437E" w:rsidRPr="009C7BAD" w:rsidRDefault="0032437E" w:rsidP="0032437E">
            <w:pPr>
              <w:pStyle w:val="afc"/>
              <w:jc w:val="center"/>
              <w:rPr>
                <w:rFonts w:ascii="標楷體" w:eastAsia="標楷體" w:hAnsi="標楷體"/>
                <w:szCs w:val="24"/>
              </w:rPr>
            </w:pPr>
          </w:p>
        </w:tc>
      </w:tr>
      <w:tr w:rsidR="0032437E" w:rsidRPr="009C7BAD" w14:paraId="6F623586" w14:textId="77777777" w:rsidTr="00E65C3B">
        <w:trPr>
          <w:tblHeader/>
        </w:trPr>
        <w:tc>
          <w:tcPr>
            <w:tcW w:w="567" w:type="dxa"/>
          </w:tcPr>
          <w:p w14:paraId="76496B3A" w14:textId="77777777" w:rsidR="0032437E" w:rsidRPr="009C7BAD" w:rsidRDefault="0032437E" w:rsidP="00894D7B">
            <w:pPr>
              <w:pStyle w:val="afc"/>
              <w:numPr>
                <w:ilvl w:val="0"/>
                <w:numId w:val="6"/>
              </w:numPr>
              <w:ind w:left="254" w:hanging="254"/>
              <w:jc w:val="center"/>
              <w:rPr>
                <w:rFonts w:ascii="標楷體" w:eastAsia="標楷體" w:hAnsi="標楷體"/>
                <w:szCs w:val="24"/>
              </w:rPr>
            </w:pPr>
          </w:p>
        </w:tc>
        <w:tc>
          <w:tcPr>
            <w:tcW w:w="709" w:type="dxa"/>
          </w:tcPr>
          <w:p w14:paraId="79A38D92" w14:textId="77777777" w:rsidR="0032437E" w:rsidRPr="009C7BAD" w:rsidRDefault="0032437E" w:rsidP="0032437E">
            <w:pPr>
              <w:pStyle w:val="afc"/>
              <w:rPr>
                <w:rFonts w:ascii="標楷體" w:eastAsia="標楷體" w:hAnsi="標楷體"/>
                <w:szCs w:val="24"/>
              </w:rPr>
            </w:pPr>
            <w:r w:rsidRPr="009C7BAD">
              <w:rPr>
                <w:rFonts w:ascii="標楷體" w:eastAsia="標楷體" w:hAnsi="標楷體" w:hint="eastAsia"/>
                <w:szCs w:val="24"/>
              </w:rPr>
              <w:t>L6704</w:t>
            </w:r>
          </w:p>
        </w:tc>
        <w:tc>
          <w:tcPr>
            <w:tcW w:w="3827" w:type="dxa"/>
          </w:tcPr>
          <w:p w14:paraId="127B23D6" w14:textId="77777777" w:rsidR="0032437E" w:rsidRPr="009C7BAD" w:rsidRDefault="0032437E" w:rsidP="0032437E">
            <w:pPr>
              <w:rPr>
                <w:rFonts w:ascii="標楷體" w:eastAsia="標楷體" w:hAnsi="標楷體"/>
              </w:rPr>
            </w:pPr>
            <w:r w:rsidRPr="009C7BAD">
              <w:rPr>
                <w:rFonts w:ascii="標楷體" w:eastAsia="標楷體" w:hAnsi="標楷體" w:hint="eastAsia"/>
              </w:rPr>
              <w:t>保險／鑑定公司資料維護</w:t>
            </w:r>
          </w:p>
        </w:tc>
        <w:tc>
          <w:tcPr>
            <w:tcW w:w="284" w:type="dxa"/>
          </w:tcPr>
          <w:p w14:paraId="191A7DB8" w14:textId="77777777" w:rsidR="0032437E" w:rsidRPr="009C7BAD" w:rsidRDefault="0032437E" w:rsidP="0032437E">
            <w:pPr>
              <w:pStyle w:val="afc"/>
              <w:jc w:val="center"/>
              <w:rPr>
                <w:rFonts w:ascii="標楷體" w:eastAsia="標楷體" w:hAnsi="標楷體"/>
                <w:szCs w:val="24"/>
              </w:rPr>
            </w:pPr>
            <w:r w:rsidRPr="009C7BAD">
              <w:rPr>
                <w:rFonts w:ascii="標楷體" w:eastAsia="標楷體" w:hAnsi="標楷體" w:hint="eastAsia"/>
                <w:szCs w:val="24"/>
              </w:rPr>
              <w:t>1</w:t>
            </w:r>
          </w:p>
        </w:tc>
        <w:tc>
          <w:tcPr>
            <w:tcW w:w="567" w:type="dxa"/>
          </w:tcPr>
          <w:p w14:paraId="2855BF6E" w14:textId="77777777" w:rsidR="0032437E" w:rsidRPr="009C7BAD" w:rsidRDefault="0032437E" w:rsidP="0032437E">
            <w:pPr>
              <w:jc w:val="center"/>
              <w:rPr>
                <w:rFonts w:ascii="標楷體" w:eastAsia="標楷體" w:hAnsi="標楷體"/>
              </w:rPr>
            </w:pPr>
            <w:r w:rsidRPr="009C7BAD">
              <w:rPr>
                <w:rFonts w:ascii="標楷體" w:eastAsia="標楷體" w:hAnsi="標楷體" w:hint="eastAsia"/>
              </w:rPr>
              <w:t>T</w:t>
            </w:r>
          </w:p>
        </w:tc>
        <w:tc>
          <w:tcPr>
            <w:tcW w:w="567" w:type="dxa"/>
          </w:tcPr>
          <w:p w14:paraId="7C9DB2A7" w14:textId="77777777" w:rsidR="0032437E" w:rsidRPr="009C7BAD" w:rsidRDefault="0032437E" w:rsidP="0032437E">
            <w:pPr>
              <w:jc w:val="center"/>
              <w:rPr>
                <w:rFonts w:ascii="標楷體" w:eastAsia="標楷體" w:hAnsi="標楷體"/>
              </w:rPr>
            </w:pPr>
            <w:r w:rsidRPr="009C7BAD">
              <w:rPr>
                <w:rFonts w:ascii="標楷體" w:eastAsia="標楷體" w:hAnsi="標楷體"/>
              </w:rPr>
              <w:t>X</w:t>
            </w:r>
          </w:p>
        </w:tc>
        <w:tc>
          <w:tcPr>
            <w:tcW w:w="850" w:type="dxa"/>
          </w:tcPr>
          <w:p w14:paraId="48DBACC0" w14:textId="77777777" w:rsidR="0032437E" w:rsidRPr="009C7BAD" w:rsidRDefault="0032437E" w:rsidP="0032437E">
            <w:pPr>
              <w:pStyle w:val="afc"/>
              <w:jc w:val="center"/>
              <w:rPr>
                <w:rFonts w:ascii="標楷體" w:eastAsia="標楷體" w:hAnsi="標楷體"/>
                <w:szCs w:val="24"/>
              </w:rPr>
            </w:pPr>
          </w:p>
        </w:tc>
        <w:tc>
          <w:tcPr>
            <w:tcW w:w="567" w:type="dxa"/>
          </w:tcPr>
          <w:p w14:paraId="2E7F13CC" w14:textId="77777777" w:rsidR="0032437E" w:rsidRPr="009C7BAD" w:rsidRDefault="0032437E" w:rsidP="0032437E">
            <w:pPr>
              <w:pStyle w:val="afc"/>
              <w:jc w:val="center"/>
              <w:rPr>
                <w:rFonts w:ascii="標楷體" w:eastAsia="標楷體" w:hAnsi="標楷體"/>
                <w:szCs w:val="24"/>
              </w:rPr>
            </w:pPr>
            <w:r w:rsidRPr="009C7BAD">
              <w:rPr>
                <w:rFonts w:ascii="標楷體" w:eastAsia="標楷體" w:hAnsi="標楷體" w:hint="eastAsia"/>
                <w:szCs w:val="24"/>
              </w:rPr>
              <w:t>X</w:t>
            </w:r>
          </w:p>
        </w:tc>
        <w:tc>
          <w:tcPr>
            <w:tcW w:w="567" w:type="dxa"/>
          </w:tcPr>
          <w:p w14:paraId="5C274EFA" w14:textId="77777777" w:rsidR="0032437E" w:rsidRPr="009C7BAD" w:rsidRDefault="0032437E" w:rsidP="0032437E">
            <w:pPr>
              <w:pStyle w:val="afc"/>
              <w:jc w:val="center"/>
              <w:rPr>
                <w:rFonts w:ascii="標楷體" w:eastAsia="標楷體" w:hAnsi="標楷體"/>
                <w:szCs w:val="24"/>
              </w:rPr>
            </w:pPr>
            <w:r w:rsidRPr="009C7BAD">
              <w:rPr>
                <w:rFonts w:ascii="標楷體" w:eastAsia="標楷體" w:hAnsi="標楷體" w:hint="eastAsia"/>
                <w:szCs w:val="24"/>
              </w:rPr>
              <w:t>X</w:t>
            </w:r>
          </w:p>
        </w:tc>
        <w:tc>
          <w:tcPr>
            <w:tcW w:w="284" w:type="dxa"/>
          </w:tcPr>
          <w:p w14:paraId="6B0DACCD" w14:textId="77777777" w:rsidR="0032437E" w:rsidRPr="009C7BAD" w:rsidRDefault="0032437E" w:rsidP="0032437E">
            <w:pPr>
              <w:pStyle w:val="afc"/>
              <w:jc w:val="center"/>
              <w:rPr>
                <w:rFonts w:ascii="標楷體" w:eastAsia="標楷體" w:hAnsi="標楷體"/>
                <w:szCs w:val="24"/>
              </w:rPr>
            </w:pPr>
            <w:r w:rsidRPr="009C7BAD">
              <w:rPr>
                <w:rFonts w:ascii="標楷體" w:eastAsia="標楷體" w:hAnsi="標楷體" w:hint="eastAsia"/>
                <w:szCs w:val="24"/>
              </w:rPr>
              <w:t>X</w:t>
            </w:r>
          </w:p>
        </w:tc>
        <w:tc>
          <w:tcPr>
            <w:tcW w:w="283" w:type="dxa"/>
          </w:tcPr>
          <w:p w14:paraId="06AB2877" w14:textId="77777777" w:rsidR="0032437E" w:rsidRPr="009C7BAD" w:rsidRDefault="0032437E" w:rsidP="0032437E">
            <w:pPr>
              <w:pStyle w:val="afc"/>
              <w:jc w:val="center"/>
              <w:rPr>
                <w:rFonts w:ascii="標楷體" w:eastAsia="標楷體" w:hAnsi="標楷體"/>
                <w:szCs w:val="24"/>
              </w:rPr>
            </w:pPr>
            <w:r w:rsidRPr="009C7BAD">
              <w:rPr>
                <w:rFonts w:ascii="標楷體" w:eastAsia="標楷體" w:hAnsi="標楷體" w:hint="eastAsia"/>
                <w:szCs w:val="24"/>
              </w:rPr>
              <w:t>X</w:t>
            </w:r>
          </w:p>
        </w:tc>
        <w:tc>
          <w:tcPr>
            <w:tcW w:w="288" w:type="dxa"/>
          </w:tcPr>
          <w:p w14:paraId="6F3C1799" w14:textId="77777777" w:rsidR="0032437E" w:rsidRPr="009C7BAD" w:rsidRDefault="0032437E" w:rsidP="0032437E">
            <w:pPr>
              <w:pStyle w:val="afc"/>
              <w:jc w:val="center"/>
              <w:rPr>
                <w:rFonts w:ascii="標楷體" w:eastAsia="標楷體" w:hAnsi="標楷體"/>
                <w:szCs w:val="24"/>
              </w:rPr>
            </w:pPr>
          </w:p>
        </w:tc>
      </w:tr>
      <w:tr w:rsidR="0032437E" w:rsidRPr="009C7BAD" w14:paraId="449B6AB8" w14:textId="77777777" w:rsidTr="00E65C3B">
        <w:trPr>
          <w:tblHeader/>
        </w:trPr>
        <w:tc>
          <w:tcPr>
            <w:tcW w:w="567" w:type="dxa"/>
          </w:tcPr>
          <w:p w14:paraId="25AC5A14" w14:textId="77777777" w:rsidR="0032437E" w:rsidRPr="009C7BAD" w:rsidRDefault="0032437E" w:rsidP="00894D7B">
            <w:pPr>
              <w:pStyle w:val="afc"/>
              <w:numPr>
                <w:ilvl w:val="0"/>
                <w:numId w:val="6"/>
              </w:numPr>
              <w:ind w:left="254" w:hanging="254"/>
              <w:jc w:val="center"/>
              <w:rPr>
                <w:rFonts w:ascii="標楷體" w:eastAsia="標楷體" w:hAnsi="標楷體"/>
                <w:szCs w:val="24"/>
              </w:rPr>
            </w:pPr>
          </w:p>
        </w:tc>
        <w:tc>
          <w:tcPr>
            <w:tcW w:w="709" w:type="dxa"/>
          </w:tcPr>
          <w:p w14:paraId="6008899B" w14:textId="77777777" w:rsidR="0032437E" w:rsidRPr="009C7BAD" w:rsidRDefault="0032437E" w:rsidP="0032437E">
            <w:pPr>
              <w:pStyle w:val="afc"/>
              <w:rPr>
                <w:rFonts w:ascii="標楷體" w:eastAsia="標楷體" w:hAnsi="標楷體"/>
                <w:szCs w:val="24"/>
              </w:rPr>
            </w:pPr>
            <w:r w:rsidRPr="009C7BAD">
              <w:rPr>
                <w:rFonts w:ascii="標楷體" w:eastAsia="標楷體" w:hAnsi="標楷體" w:hint="eastAsia"/>
                <w:szCs w:val="24"/>
              </w:rPr>
              <w:t>L6705</w:t>
            </w:r>
          </w:p>
        </w:tc>
        <w:tc>
          <w:tcPr>
            <w:tcW w:w="3827" w:type="dxa"/>
          </w:tcPr>
          <w:p w14:paraId="4293DF11" w14:textId="77777777" w:rsidR="0032437E" w:rsidRPr="009C7BAD" w:rsidRDefault="0032437E" w:rsidP="0032437E">
            <w:pPr>
              <w:rPr>
                <w:rFonts w:ascii="標楷體" w:eastAsia="標楷體" w:hAnsi="標楷體"/>
              </w:rPr>
            </w:pPr>
            <w:r w:rsidRPr="009C7BAD">
              <w:rPr>
                <w:rFonts w:ascii="標楷體" w:eastAsia="標楷體" w:hAnsi="標楷體" w:hint="eastAsia"/>
              </w:rPr>
              <w:t>聯徵報送-地區別資料維護</w:t>
            </w:r>
          </w:p>
        </w:tc>
        <w:tc>
          <w:tcPr>
            <w:tcW w:w="284" w:type="dxa"/>
          </w:tcPr>
          <w:p w14:paraId="3DE16E43" w14:textId="77777777" w:rsidR="0032437E" w:rsidRPr="009C7BAD" w:rsidRDefault="0032437E" w:rsidP="0032437E">
            <w:pPr>
              <w:pStyle w:val="afc"/>
              <w:jc w:val="center"/>
              <w:rPr>
                <w:rFonts w:ascii="標楷體" w:eastAsia="標楷體" w:hAnsi="標楷體"/>
                <w:szCs w:val="24"/>
              </w:rPr>
            </w:pPr>
            <w:r w:rsidRPr="009C7BAD">
              <w:rPr>
                <w:rFonts w:ascii="標楷體" w:eastAsia="標楷體" w:hAnsi="標楷體" w:hint="eastAsia"/>
                <w:szCs w:val="24"/>
              </w:rPr>
              <w:t>1</w:t>
            </w:r>
          </w:p>
        </w:tc>
        <w:tc>
          <w:tcPr>
            <w:tcW w:w="567" w:type="dxa"/>
          </w:tcPr>
          <w:p w14:paraId="0C4FC713" w14:textId="77777777" w:rsidR="0032437E" w:rsidRPr="009C7BAD" w:rsidRDefault="0032437E" w:rsidP="0032437E">
            <w:pPr>
              <w:jc w:val="center"/>
              <w:rPr>
                <w:rFonts w:ascii="標楷體" w:eastAsia="標楷體" w:hAnsi="標楷體"/>
              </w:rPr>
            </w:pPr>
            <w:r w:rsidRPr="009C7BAD">
              <w:rPr>
                <w:rFonts w:ascii="標楷體" w:eastAsia="標楷體" w:hAnsi="標楷體" w:hint="eastAsia"/>
              </w:rPr>
              <w:t>T</w:t>
            </w:r>
          </w:p>
        </w:tc>
        <w:tc>
          <w:tcPr>
            <w:tcW w:w="567" w:type="dxa"/>
          </w:tcPr>
          <w:p w14:paraId="6B94E95C" w14:textId="77777777" w:rsidR="0032437E" w:rsidRPr="009C7BAD" w:rsidRDefault="0032437E" w:rsidP="0032437E">
            <w:pPr>
              <w:jc w:val="center"/>
              <w:rPr>
                <w:rFonts w:ascii="標楷體" w:eastAsia="標楷體" w:hAnsi="標楷體"/>
              </w:rPr>
            </w:pPr>
            <w:r w:rsidRPr="009C7BAD">
              <w:rPr>
                <w:rFonts w:ascii="標楷體" w:eastAsia="標楷體" w:hAnsi="標楷體"/>
              </w:rPr>
              <w:t>X</w:t>
            </w:r>
          </w:p>
        </w:tc>
        <w:tc>
          <w:tcPr>
            <w:tcW w:w="850" w:type="dxa"/>
          </w:tcPr>
          <w:p w14:paraId="4AC956DF" w14:textId="77777777" w:rsidR="0032437E" w:rsidRPr="009C7BAD" w:rsidRDefault="0032437E" w:rsidP="0032437E">
            <w:pPr>
              <w:pStyle w:val="afc"/>
              <w:jc w:val="center"/>
              <w:rPr>
                <w:rFonts w:ascii="標楷體" w:eastAsia="標楷體" w:hAnsi="標楷體"/>
                <w:szCs w:val="24"/>
              </w:rPr>
            </w:pPr>
          </w:p>
        </w:tc>
        <w:tc>
          <w:tcPr>
            <w:tcW w:w="567" w:type="dxa"/>
          </w:tcPr>
          <w:p w14:paraId="29168AF2" w14:textId="77777777" w:rsidR="0032437E" w:rsidRPr="009C7BAD" w:rsidRDefault="0032437E" w:rsidP="0032437E">
            <w:pPr>
              <w:pStyle w:val="afc"/>
              <w:jc w:val="center"/>
              <w:rPr>
                <w:rFonts w:ascii="標楷體" w:eastAsia="標楷體" w:hAnsi="標楷體"/>
                <w:szCs w:val="24"/>
              </w:rPr>
            </w:pPr>
            <w:r w:rsidRPr="009C7BAD">
              <w:rPr>
                <w:rFonts w:ascii="標楷體" w:eastAsia="標楷體" w:hAnsi="標楷體" w:hint="eastAsia"/>
                <w:szCs w:val="24"/>
              </w:rPr>
              <w:t>X</w:t>
            </w:r>
          </w:p>
        </w:tc>
        <w:tc>
          <w:tcPr>
            <w:tcW w:w="567" w:type="dxa"/>
          </w:tcPr>
          <w:p w14:paraId="60DD28E6" w14:textId="77777777" w:rsidR="0032437E" w:rsidRPr="009C7BAD" w:rsidRDefault="0032437E" w:rsidP="0032437E">
            <w:pPr>
              <w:pStyle w:val="afc"/>
              <w:jc w:val="center"/>
              <w:rPr>
                <w:rFonts w:ascii="標楷體" w:eastAsia="標楷體" w:hAnsi="標楷體"/>
                <w:szCs w:val="24"/>
              </w:rPr>
            </w:pPr>
            <w:r w:rsidRPr="009C7BAD">
              <w:rPr>
                <w:rFonts w:ascii="標楷體" w:eastAsia="標楷體" w:hAnsi="標楷體" w:hint="eastAsia"/>
                <w:szCs w:val="24"/>
              </w:rPr>
              <w:t>X</w:t>
            </w:r>
          </w:p>
        </w:tc>
        <w:tc>
          <w:tcPr>
            <w:tcW w:w="284" w:type="dxa"/>
          </w:tcPr>
          <w:p w14:paraId="1F76E83B" w14:textId="77777777" w:rsidR="0032437E" w:rsidRPr="009C7BAD" w:rsidRDefault="0032437E" w:rsidP="0032437E">
            <w:pPr>
              <w:pStyle w:val="afc"/>
              <w:jc w:val="center"/>
              <w:rPr>
                <w:rFonts w:ascii="標楷體" w:eastAsia="標楷體" w:hAnsi="標楷體"/>
                <w:szCs w:val="24"/>
              </w:rPr>
            </w:pPr>
            <w:r w:rsidRPr="009C7BAD">
              <w:rPr>
                <w:rFonts w:ascii="標楷體" w:eastAsia="標楷體" w:hAnsi="標楷體" w:hint="eastAsia"/>
                <w:szCs w:val="24"/>
              </w:rPr>
              <w:t>X</w:t>
            </w:r>
          </w:p>
        </w:tc>
        <w:tc>
          <w:tcPr>
            <w:tcW w:w="283" w:type="dxa"/>
          </w:tcPr>
          <w:p w14:paraId="2FB7EFC2" w14:textId="77777777" w:rsidR="0032437E" w:rsidRPr="009C7BAD" w:rsidRDefault="0032437E" w:rsidP="0032437E">
            <w:pPr>
              <w:pStyle w:val="afc"/>
              <w:jc w:val="center"/>
              <w:rPr>
                <w:rFonts w:ascii="標楷體" w:eastAsia="標楷體" w:hAnsi="標楷體"/>
                <w:szCs w:val="24"/>
              </w:rPr>
            </w:pPr>
            <w:r w:rsidRPr="009C7BAD">
              <w:rPr>
                <w:rFonts w:ascii="標楷體" w:eastAsia="標楷體" w:hAnsi="標楷體" w:hint="eastAsia"/>
                <w:szCs w:val="24"/>
              </w:rPr>
              <w:t>X</w:t>
            </w:r>
          </w:p>
        </w:tc>
        <w:tc>
          <w:tcPr>
            <w:tcW w:w="288" w:type="dxa"/>
          </w:tcPr>
          <w:p w14:paraId="3E75B487" w14:textId="77777777" w:rsidR="0032437E" w:rsidRPr="009C7BAD" w:rsidRDefault="0032437E" w:rsidP="0032437E">
            <w:pPr>
              <w:pStyle w:val="afc"/>
              <w:jc w:val="center"/>
              <w:rPr>
                <w:rFonts w:ascii="標楷體" w:eastAsia="標楷體" w:hAnsi="標楷體"/>
                <w:szCs w:val="24"/>
              </w:rPr>
            </w:pPr>
          </w:p>
        </w:tc>
      </w:tr>
      <w:tr w:rsidR="0032437E" w:rsidRPr="009C7BAD" w14:paraId="473C1A92" w14:textId="77777777" w:rsidTr="00E65C3B">
        <w:trPr>
          <w:tblHeader/>
        </w:trPr>
        <w:tc>
          <w:tcPr>
            <w:tcW w:w="567" w:type="dxa"/>
          </w:tcPr>
          <w:p w14:paraId="195A0038" w14:textId="77777777" w:rsidR="0032437E" w:rsidRPr="009C7BAD" w:rsidRDefault="0032437E" w:rsidP="00894D7B">
            <w:pPr>
              <w:pStyle w:val="afc"/>
              <w:numPr>
                <w:ilvl w:val="0"/>
                <w:numId w:val="6"/>
              </w:numPr>
              <w:ind w:left="254" w:hanging="254"/>
              <w:jc w:val="center"/>
              <w:rPr>
                <w:rFonts w:ascii="標楷體" w:eastAsia="標楷體" w:hAnsi="標楷體"/>
                <w:szCs w:val="24"/>
              </w:rPr>
            </w:pPr>
          </w:p>
        </w:tc>
        <w:tc>
          <w:tcPr>
            <w:tcW w:w="709" w:type="dxa"/>
          </w:tcPr>
          <w:p w14:paraId="2CC722FC" w14:textId="77777777" w:rsidR="0032437E" w:rsidRPr="009C7BAD" w:rsidRDefault="0032437E" w:rsidP="0032437E">
            <w:pPr>
              <w:pStyle w:val="afc"/>
              <w:rPr>
                <w:rFonts w:ascii="標楷體" w:eastAsia="標楷體" w:hAnsi="標楷體"/>
                <w:szCs w:val="24"/>
              </w:rPr>
            </w:pPr>
            <w:r w:rsidRPr="009C7BAD">
              <w:rPr>
                <w:rFonts w:ascii="標楷體" w:eastAsia="標楷體" w:hAnsi="標楷體" w:hint="eastAsia"/>
                <w:szCs w:val="24"/>
              </w:rPr>
              <w:t>L6706</w:t>
            </w:r>
          </w:p>
        </w:tc>
        <w:tc>
          <w:tcPr>
            <w:tcW w:w="3827" w:type="dxa"/>
          </w:tcPr>
          <w:p w14:paraId="6E95F1B0" w14:textId="77777777" w:rsidR="0032437E" w:rsidRPr="009C7BAD" w:rsidRDefault="0032437E" w:rsidP="0032437E">
            <w:pPr>
              <w:rPr>
                <w:rFonts w:ascii="標楷體" w:eastAsia="標楷體" w:hAnsi="標楷體"/>
              </w:rPr>
            </w:pPr>
            <w:r w:rsidRPr="009C7BAD">
              <w:rPr>
                <w:rFonts w:ascii="標楷體" w:eastAsia="標楷體" w:hAnsi="標楷體" w:hint="eastAsia"/>
              </w:rPr>
              <w:t>地區別資料維護</w:t>
            </w:r>
          </w:p>
        </w:tc>
        <w:tc>
          <w:tcPr>
            <w:tcW w:w="284" w:type="dxa"/>
          </w:tcPr>
          <w:p w14:paraId="0965EC78" w14:textId="77777777" w:rsidR="0032437E" w:rsidRPr="009C7BAD" w:rsidRDefault="0032437E" w:rsidP="0032437E">
            <w:pPr>
              <w:pStyle w:val="afc"/>
              <w:jc w:val="center"/>
              <w:rPr>
                <w:rFonts w:ascii="標楷體" w:eastAsia="標楷體" w:hAnsi="標楷體"/>
                <w:szCs w:val="24"/>
              </w:rPr>
            </w:pPr>
            <w:r w:rsidRPr="009C7BAD">
              <w:rPr>
                <w:rFonts w:ascii="標楷體" w:eastAsia="標楷體" w:hAnsi="標楷體" w:hint="eastAsia"/>
                <w:szCs w:val="24"/>
              </w:rPr>
              <w:t>1</w:t>
            </w:r>
          </w:p>
        </w:tc>
        <w:tc>
          <w:tcPr>
            <w:tcW w:w="567" w:type="dxa"/>
          </w:tcPr>
          <w:p w14:paraId="262D7111" w14:textId="77777777" w:rsidR="0032437E" w:rsidRPr="009C7BAD" w:rsidRDefault="0032437E" w:rsidP="0032437E">
            <w:pPr>
              <w:jc w:val="center"/>
              <w:rPr>
                <w:rFonts w:ascii="標楷體" w:eastAsia="標楷體" w:hAnsi="標楷體"/>
              </w:rPr>
            </w:pPr>
            <w:r w:rsidRPr="009C7BAD">
              <w:rPr>
                <w:rFonts w:ascii="標楷體" w:eastAsia="標楷體" w:hAnsi="標楷體" w:hint="eastAsia"/>
              </w:rPr>
              <w:t>T</w:t>
            </w:r>
          </w:p>
        </w:tc>
        <w:tc>
          <w:tcPr>
            <w:tcW w:w="567" w:type="dxa"/>
          </w:tcPr>
          <w:p w14:paraId="385758DE" w14:textId="77777777" w:rsidR="0032437E" w:rsidRPr="009C7BAD" w:rsidRDefault="0032437E" w:rsidP="0032437E">
            <w:pPr>
              <w:jc w:val="center"/>
              <w:rPr>
                <w:rFonts w:ascii="標楷體" w:eastAsia="標楷體" w:hAnsi="標楷體"/>
              </w:rPr>
            </w:pPr>
            <w:r w:rsidRPr="009C7BAD">
              <w:rPr>
                <w:rFonts w:ascii="標楷體" w:eastAsia="標楷體" w:hAnsi="標楷體"/>
              </w:rPr>
              <w:t>X</w:t>
            </w:r>
          </w:p>
        </w:tc>
        <w:tc>
          <w:tcPr>
            <w:tcW w:w="850" w:type="dxa"/>
          </w:tcPr>
          <w:p w14:paraId="09F8FF43" w14:textId="77777777" w:rsidR="0032437E" w:rsidRPr="009C7BAD" w:rsidRDefault="0032437E" w:rsidP="0032437E">
            <w:pPr>
              <w:pStyle w:val="afc"/>
              <w:jc w:val="center"/>
              <w:rPr>
                <w:rFonts w:ascii="標楷體" w:eastAsia="標楷體" w:hAnsi="標楷體"/>
                <w:szCs w:val="24"/>
              </w:rPr>
            </w:pPr>
          </w:p>
        </w:tc>
        <w:tc>
          <w:tcPr>
            <w:tcW w:w="567" w:type="dxa"/>
          </w:tcPr>
          <w:p w14:paraId="3065732D" w14:textId="77777777" w:rsidR="0032437E" w:rsidRPr="009C7BAD" w:rsidRDefault="0032437E" w:rsidP="0032437E">
            <w:pPr>
              <w:pStyle w:val="afc"/>
              <w:jc w:val="center"/>
              <w:rPr>
                <w:rFonts w:ascii="標楷體" w:eastAsia="標楷體" w:hAnsi="標楷體"/>
                <w:szCs w:val="24"/>
              </w:rPr>
            </w:pPr>
            <w:r w:rsidRPr="009C7BAD">
              <w:rPr>
                <w:rFonts w:ascii="標楷體" w:eastAsia="標楷體" w:hAnsi="標楷體" w:hint="eastAsia"/>
                <w:szCs w:val="24"/>
              </w:rPr>
              <w:t>X</w:t>
            </w:r>
          </w:p>
        </w:tc>
        <w:tc>
          <w:tcPr>
            <w:tcW w:w="567" w:type="dxa"/>
          </w:tcPr>
          <w:p w14:paraId="3F0043EA" w14:textId="77777777" w:rsidR="0032437E" w:rsidRPr="009C7BAD" w:rsidRDefault="0032437E" w:rsidP="0032437E">
            <w:pPr>
              <w:pStyle w:val="afc"/>
              <w:jc w:val="center"/>
              <w:rPr>
                <w:rFonts w:ascii="標楷體" w:eastAsia="標楷體" w:hAnsi="標楷體"/>
                <w:szCs w:val="24"/>
              </w:rPr>
            </w:pPr>
            <w:r w:rsidRPr="009C7BAD">
              <w:rPr>
                <w:rFonts w:ascii="標楷體" w:eastAsia="標楷體" w:hAnsi="標楷體" w:hint="eastAsia"/>
                <w:szCs w:val="24"/>
              </w:rPr>
              <w:t>X</w:t>
            </w:r>
          </w:p>
        </w:tc>
        <w:tc>
          <w:tcPr>
            <w:tcW w:w="284" w:type="dxa"/>
          </w:tcPr>
          <w:p w14:paraId="083A3530" w14:textId="77777777" w:rsidR="0032437E" w:rsidRPr="009C7BAD" w:rsidRDefault="0032437E" w:rsidP="0032437E">
            <w:pPr>
              <w:pStyle w:val="afc"/>
              <w:jc w:val="center"/>
              <w:rPr>
                <w:rFonts w:ascii="標楷體" w:eastAsia="標楷體" w:hAnsi="標楷體"/>
                <w:szCs w:val="24"/>
              </w:rPr>
            </w:pPr>
            <w:r w:rsidRPr="009C7BAD">
              <w:rPr>
                <w:rFonts w:ascii="標楷體" w:eastAsia="標楷體" w:hAnsi="標楷體" w:hint="eastAsia"/>
                <w:szCs w:val="24"/>
              </w:rPr>
              <w:t>X</w:t>
            </w:r>
          </w:p>
        </w:tc>
        <w:tc>
          <w:tcPr>
            <w:tcW w:w="283" w:type="dxa"/>
          </w:tcPr>
          <w:p w14:paraId="3C17295C" w14:textId="77777777" w:rsidR="0032437E" w:rsidRPr="009C7BAD" w:rsidRDefault="0032437E" w:rsidP="0032437E">
            <w:pPr>
              <w:pStyle w:val="afc"/>
              <w:jc w:val="center"/>
              <w:rPr>
                <w:rFonts w:ascii="標楷體" w:eastAsia="標楷體" w:hAnsi="標楷體"/>
                <w:szCs w:val="24"/>
              </w:rPr>
            </w:pPr>
            <w:r w:rsidRPr="009C7BAD">
              <w:rPr>
                <w:rFonts w:ascii="標楷體" w:eastAsia="標楷體" w:hAnsi="標楷體" w:hint="eastAsia"/>
                <w:szCs w:val="24"/>
              </w:rPr>
              <w:t>X</w:t>
            </w:r>
          </w:p>
        </w:tc>
        <w:tc>
          <w:tcPr>
            <w:tcW w:w="288" w:type="dxa"/>
          </w:tcPr>
          <w:p w14:paraId="5F9A8DBB" w14:textId="77777777" w:rsidR="0032437E" w:rsidRPr="009C7BAD" w:rsidRDefault="0032437E" w:rsidP="0032437E">
            <w:pPr>
              <w:pStyle w:val="afc"/>
              <w:jc w:val="center"/>
              <w:rPr>
                <w:rFonts w:ascii="標楷體" w:eastAsia="標楷體" w:hAnsi="標楷體"/>
                <w:szCs w:val="24"/>
              </w:rPr>
            </w:pPr>
          </w:p>
        </w:tc>
      </w:tr>
      <w:tr w:rsidR="0032437E" w:rsidRPr="009C7BAD" w14:paraId="749FB11B" w14:textId="77777777" w:rsidTr="00E65C3B">
        <w:trPr>
          <w:tblHeader/>
        </w:trPr>
        <w:tc>
          <w:tcPr>
            <w:tcW w:w="567" w:type="dxa"/>
          </w:tcPr>
          <w:p w14:paraId="67D4327F" w14:textId="77777777" w:rsidR="0032437E" w:rsidRPr="009C7BAD" w:rsidRDefault="0032437E" w:rsidP="00894D7B">
            <w:pPr>
              <w:pStyle w:val="afc"/>
              <w:numPr>
                <w:ilvl w:val="0"/>
                <w:numId w:val="6"/>
              </w:numPr>
              <w:ind w:left="254" w:hanging="254"/>
              <w:jc w:val="center"/>
              <w:rPr>
                <w:rFonts w:ascii="標楷體" w:eastAsia="標楷體" w:hAnsi="標楷體"/>
                <w:szCs w:val="24"/>
              </w:rPr>
            </w:pPr>
          </w:p>
        </w:tc>
        <w:tc>
          <w:tcPr>
            <w:tcW w:w="709" w:type="dxa"/>
          </w:tcPr>
          <w:p w14:paraId="52A21BB6" w14:textId="77777777" w:rsidR="0032437E" w:rsidRPr="009C7BAD" w:rsidRDefault="0032437E" w:rsidP="0032437E">
            <w:pPr>
              <w:pStyle w:val="afc"/>
              <w:rPr>
                <w:rFonts w:ascii="標楷體" w:eastAsia="標楷體" w:hAnsi="標楷體"/>
                <w:szCs w:val="24"/>
              </w:rPr>
            </w:pPr>
            <w:r w:rsidRPr="009C7BAD">
              <w:rPr>
                <w:rFonts w:ascii="標楷體" w:eastAsia="標楷體" w:hAnsi="標楷體" w:hint="eastAsia"/>
                <w:szCs w:val="24"/>
              </w:rPr>
              <w:t>L6707</w:t>
            </w:r>
          </w:p>
        </w:tc>
        <w:tc>
          <w:tcPr>
            <w:tcW w:w="3827" w:type="dxa"/>
          </w:tcPr>
          <w:p w14:paraId="300DEC56" w14:textId="77777777" w:rsidR="0032437E" w:rsidRPr="009C7BAD" w:rsidRDefault="0032437E" w:rsidP="0032437E">
            <w:pPr>
              <w:rPr>
                <w:rFonts w:ascii="標楷體" w:eastAsia="標楷體" w:hAnsi="標楷體"/>
              </w:rPr>
            </w:pPr>
            <w:r w:rsidRPr="009C7BAD">
              <w:rPr>
                <w:rFonts w:ascii="標楷體" w:eastAsia="標楷體" w:hAnsi="標楷體" w:hint="eastAsia"/>
              </w:rPr>
              <w:t>現金流量預估資料維護</w:t>
            </w:r>
          </w:p>
        </w:tc>
        <w:tc>
          <w:tcPr>
            <w:tcW w:w="284" w:type="dxa"/>
          </w:tcPr>
          <w:p w14:paraId="21306334" w14:textId="77777777" w:rsidR="0032437E" w:rsidRPr="009C7BAD" w:rsidRDefault="0032437E" w:rsidP="0032437E">
            <w:pPr>
              <w:pStyle w:val="afc"/>
              <w:jc w:val="center"/>
              <w:rPr>
                <w:rFonts w:ascii="標楷體" w:eastAsia="標楷體" w:hAnsi="標楷體"/>
                <w:szCs w:val="24"/>
              </w:rPr>
            </w:pPr>
            <w:r w:rsidRPr="009C7BAD">
              <w:rPr>
                <w:rFonts w:ascii="標楷體" w:eastAsia="標楷體" w:hAnsi="標楷體" w:hint="eastAsia"/>
                <w:szCs w:val="24"/>
              </w:rPr>
              <w:t>1</w:t>
            </w:r>
          </w:p>
        </w:tc>
        <w:tc>
          <w:tcPr>
            <w:tcW w:w="567" w:type="dxa"/>
          </w:tcPr>
          <w:p w14:paraId="585A9210" w14:textId="77777777" w:rsidR="0032437E" w:rsidRPr="009C7BAD" w:rsidRDefault="0032437E" w:rsidP="0032437E">
            <w:pPr>
              <w:jc w:val="center"/>
              <w:rPr>
                <w:rFonts w:ascii="標楷體" w:eastAsia="標楷體" w:hAnsi="標楷體"/>
              </w:rPr>
            </w:pPr>
            <w:r w:rsidRPr="009C7BAD">
              <w:rPr>
                <w:rFonts w:ascii="標楷體" w:eastAsia="標楷體" w:hAnsi="標楷體" w:hint="eastAsia"/>
              </w:rPr>
              <w:t>T</w:t>
            </w:r>
          </w:p>
        </w:tc>
        <w:tc>
          <w:tcPr>
            <w:tcW w:w="567" w:type="dxa"/>
          </w:tcPr>
          <w:p w14:paraId="25A2574A" w14:textId="77777777" w:rsidR="0032437E" w:rsidRPr="009C7BAD" w:rsidRDefault="0032437E" w:rsidP="0032437E">
            <w:pPr>
              <w:jc w:val="center"/>
              <w:rPr>
                <w:rFonts w:ascii="標楷體" w:eastAsia="標楷體" w:hAnsi="標楷體"/>
              </w:rPr>
            </w:pPr>
            <w:r w:rsidRPr="009C7BAD">
              <w:rPr>
                <w:rFonts w:ascii="標楷體" w:eastAsia="標楷體" w:hAnsi="標楷體"/>
              </w:rPr>
              <w:t>X</w:t>
            </w:r>
          </w:p>
        </w:tc>
        <w:tc>
          <w:tcPr>
            <w:tcW w:w="850" w:type="dxa"/>
          </w:tcPr>
          <w:p w14:paraId="5FFB85CD" w14:textId="77777777" w:rsidR="0032437E" w:rsidRPr="009C7BAD" w:rsidRDefault="0032437E" w:rsidP="0032437E">
            <w:pPr>
              <w:pStyle w:val="afc"/>
              <w:jc w:val="center"/>
              <w:rPr>
                <w:rFonts w:ascii="標楷體" w:eastAsia="標楷體" w:hAnsi="標楷體"/>
                <w:szCs w:val="24"/>
              </w:rPr>
            </w:pPr>
          </w:p>
        </w:tc>
        <w:tc>
          <w:tcPr>
            <w:tcW w:w="567" w:type="dxa"/>
          </w:tcPr>
          <w:p w14:paraId="4F48F418" w14:textId="77777777" w:rsidR="0032437E" w:rsidRPr="009C7BAD" w:rsidRDefault="0032437E" w:rsidP="0032437E">
            <w:pPr>
              <w:pStyle w:val="afc"/>
              <w:jc w:val="center"/>
              <w:rPr>
                <w:rFonts w:ascii="標楷體" w:eastAsia="標楷體" w:hAnsi="標楷體"/>
                <w:szCs w:val="24"/>
              </w:rPr>
            </w:pPr>
            <w:r w:rsidRPr="009C7BAD">
              <w:rPr>
                <w:rFonts w:ascii="標楷體" w:eastAsia="標楷體" w:hAnsi="標楷體" w:hint="eastAsia"/>
                <w:szCs w:val="24"/>
              </w:rPr>
              <w:t>X</w:t>
            </w:r>
          </w:p>
        </w:tc>
        <w:tc>
          <w:tcPr>
            <w:tcW w:w="567" w:type="dxa"/>
          </w:tcPr>
          <w:p w14:paraId="3CC928C4" w14:textId="77777777" w:rsidR="0032437E" w:rsidRPr="009C7BAD" w:rsidRDefault="0032437E" w:rsidP="0032437E">
            <w:pPr>
              <w:pStyle w:val="afc"/>
              <w:jc w:val="center"/>
              <w:rPr>
                <w:rFonts w:ascii="標楷體" w:eastAsia="標楷體" w:hAnsi="標楷體"/>
                <w:szCs w:val="24"/>
              </w:rPr>
            </w:pPr>
            <w:r w:rsidRPr="009C7BAD">
              <w:rPr>
                <w:rFonts w:ascii="標楷體" w:eastAsia="標楷體" w:hAnsi="標楷體" w:hint="eastAsia"/>
                <w:szCs w:val="24"/>
              </w:rPr>
              <w:t>X</w:t>
            </w:r>
          </w:p>
        </w:tc>
        <w:tc>
          <w:tcPr>
            <w:tcW w:w="284" w:type="dxa"/>
          </w:tcPr>
          <w:p w14:paraId="0C2DBE33" w14:textId="77777777" w:rsidR="0032437E" w:rsidRPr="009C7BAD" w:rsidRDefault="0032437E" w:rsidP="0032437E">
            <w:pPr>
              <w:pStyle w:val="afc"/>
              <w:jc w:val="center"/>
              <w:rPr>
                <w:rFonts w:ascii="標楷體" w:eastAsia="標楷體" w:hAnsi="標楷體"/>
                <w:szCs w:val="24"/>
              </w:rPr>
            </w:pPr>
            <w:r w:rsidRPr="009C7BAD">
              <w:rPr>
                <w:rFonts w:ascii="標楷體" w:eastAsia="標楷體" w:hAnsi="標楷體" w:hint="eastAsia"/>
                <w:szCs w:val="24"/>
              </w:rPr>
              <w:t>X</w:t>
            </w:r>
          </w:p>
        </w:tc>
        <w:tc>
          <w:tcPr>
            <w:tcW w:w="283" w:type="dxa"/>
          </w:tcPr>
          <w:p w14:paraId="51E65995" w14:textId="77777777" w:rsidR="0032437E" w:rsidRPr="009C7BAD" w:rsidRDefault="0032437E" w:rsidP="0032437E">
            <w:pPr>
              <w:pStyle w:val="afc"/>
              <w:jc w:val="center"/>
              <w:rPr>
                <w:rFonts w:ascii="標楷體" w:eastAsia="標楷體" w:hAnsi="標楷體"/>
                <w:szCs w:val="24"/>
              </w:rPr>
            </w:pPr>
            <w:r w:rsidRPr="009C7BAD">
              <w:rPr>
                <w:rFonts w:ascii="標楷體" w:eastAsia="標楷體" w:hAnsi="標楷體" w:hint="eastAsia"/>
                <w:szCs w:val="24"/>
              </w:rPr>
              <w:t>X</w:t>
            </w:r>
          </w:p>
        </w:tc>
        <w:tc>
          <w:tcPr>
            <w:tcW w:w="288" w:type="dxa"/>
          </w:tcPr>
          <w:p w14:paraId="0D0785AB" w14:textId="77777777" w:rsidR="0032437E" w:rsidRPr="009C7BAD" w:rsidRDefault="0032437E" w:rsidP="0032437E">
            <w:pPr>
              <w:pStyle w:val="afc"/>
              <w:jc w:val="center"/>
              <w:rPr>
                <w:rFonts w:ascii="標楷體" w:eastAsia="標楷體" w:hAnsi="標楷體"/>
                <w:szCs w:val="24"/>
              </w:rPr>
            </w:pPr>
          </w:p>
        </w:tc>
      </w:tr>
      <w:tr w:rsidR="0032437E" w:rsidRPr="009C7BAD" w14:paraId="7E419E85" w14:textId="77777777" w:rsidTr="00E65C3B">
        <w:trPr>
          <w:tblHeader/>
        </w:trPr>
        <w:tc>
          <w:tcPr>
            <w:tcW w:w="567" w:type="dxa"/>
          </w:tcPr>
          <w:p w14:paraId="0B2BFFBD" w14:textId="77777777" w:rsidR="0032437E" w:rsidRPr="009C7BAD" w:rsidRDefault="0032437E" w:rsidP="00894D7B">
            <w:pPr>
              <w:pStyle w:val="afc"/>
              <w:numPr>
                <w:ilvl w:val="0"/>
                <w:numId w:val="6"/>
              </w:numPr>
              <w:ind w:left="254" w:hanging="254"/>
              <w:jc w:val="center"/>
              <w:rPr>
                <w:rFonts w:ascii="標楷體" w:eastAsia="標楷體" w:hAnsi="標楷體"/>
                <w:szCs w:val="24"/>
              </w:rPr>
            </w:pPr>
          </w:p>
        </w:tc>
        <w:tc>
          <w:tcPr>
            <w:tcW w:w="709" w:type="dxa"/>
          </w:tcPr>
          <w:p w14:paraId="31FEA04C" w14:textId="3C5B53C1" w:rsidR="0032437E" w:rsidRPr="009C7BAD" w:rsidRDefault="0032437E" w:rsidP="0032437E">
            <w:pPr>
              <w:pStyle w:val="afc"/>
              <w:rPr>
                <w:rFonts w:ascii="標楷體" w:eastAsia="標楷體" w:hAnsi="標楷體"/>
                <w:szCs w:val="24"/>
              </w:rPr>
            </w:pPr>
            <w:r>
              <w:rPr>
                <w:rFonts w:ascii="標楷體" w:eastAsia="標楷體" w:hAnsi="標楷體" w:hint="eastAsia"/>
                <w:szCs w:val="24"/>
              </w:rPr>
              <w:t>L6077</w:t>
            </w:r>
          </w:p>
        </w:tc>
        <w:tc>
          <w:tcPr>
            <w:tcW w:w="3827" w:type="dxa"/>
          </w:tcPr>
          <w:p w14:paraId="10585BA5" w14:textId="3A170930" w:rsidR="0032437E" w:rsidRPr="009C7BAD" w:rsidRDefault="0032437E" w:rsidP="0032437E">
            <w:pPr>
              <w:rPr>
                <w:rFonts w:ascii="標楷體" w:eastAsia="標楷體" w:hAnsi="標楷體"/>
              </w:rPr>
            </w:pPr>
            <w:r w:rsidRPr="009C7BAD">
              <w:rPr>
                <w:rFonts w:ascii="標楷體" w:eastAsia="標楷體" w:hAnsi="標楷體" w:hint="eastAsia"/>
              </w:rPr>
              <w:t>現金流量預估資料</w:t>
            </w:r>
            <w:r>
              <w:rPr>
                <w:rFonts w:ascii="標楷體" w:eastAsia="標楷體" w:hAnsi="標楷體" w:hint="eastAsia"/>
              </w:rPr>
              <w:t>查詢</w:t>
            </w:r>
          </w:p>
        </w:tc>
        <w:tc>
          <w:tcPr>
            <w:tcW w:w="284" w:type="dxa"/>
          </w:tcPr>
          <w:p w14:paraId="28C07D95" w14:textId="7DD15C50" w:rsidR="0032437E" w:rsidRPr="009C7BAD" w:rsidRDefault="0032437E" w:rsidP="0032437E">
            <w:pPr>
              <w:pStyle w:val="afc"/>
              <w:jc w:val="center"/>
              <w:rPr>
                <w:rFonts w:ascii="標楷體" w:eastAsia="標楷體" w:hAnsi="標楷體"/>
                <w:szCs w:val="24"/>
              </w:rPr>
            </w:pPr>
            <w:r w:rsidRPr="009C7BAD">
              <w:rPr>
                <w:rFonts w:ascii="標楷體" w:eastAsia="標楷體" w:hAnsi="標楷體" w:hint="eastAsia"/>
                <w:szCs w:val="24"/>
              </w:rPr>
              <w:t>1</w:t>
            </w:r>
          </w:p>
        </w:tc>
        <w:tc>
          <w:tcPr>
            <w:tcW w:w="567" w:type="dxa"/>
          </w:tcPr>
          <w:p w14:paraId="7B9E7489" w14:textId="63CF6704" w:rsidR="0032437E" w:rsidRPr="009C7BAD" w:rsidRDefault="0032437E" w:rsidP="0032437E">
            <w:pPr>
              <w:jc w:val="center"/>
              <w:rPr>
                <w:rFonts w:ascii="標楷體" w:eastAsia="標楷體" w:hAnsi="標楷體"/>
              </w:rPr>
            </w:pPr>
            <w:r w:rsidRPr="009C7BAD">
              <w:rPr>
                <w:rFonts w:ascii="標楷體" w:eastAsia="標楷體" w:hAnsi="標楷體" w:hint="eastAsia"/>
              </w:rPr>
              <w:t>T</w:t>
            </w:r>
          </w:p>
        </w:tc>
        <w:tc>
          <w:tcPr>
            <w:tcW w:w="567" w:type="dxa"/>
          </w:tcPr>
          <w:p w14:paraId="08E9A532" w14:textId="26AFEB55" w:rsidR="0032437E" w:rsidRPr="009C7BAD" w:rsidRDefault="0032437E" w:rsidP="0032437E">
            <w:pPr>
              <w:jc w:val="center"/>
              <w:rPr>
                <w:rFonts w:ascii="標楷體" w:eastAsia="標楷體" w:hAnsi="標楷體"/>
              </w:rPr>
            </w:pPr>
            <w:r w:rsidRPr="009C7BAD">
              <w:rPr>
                <w:rFonts w:ascii="標楷體" w:eastAsia="標楷體" w:hAnsi="標楷體"/>
              </w:rPr>
              <w:t>X</w:t>
            </w:r>
          </w:p>
        </w:tc>
        <w:tc>
          <w:tcPr>
            <w:tcW w:w="850" w:type="dxa"/>
          </w:tcPr>
          <w:p w14:paraId="06731CF3" w14:textId="77777777" w:rsidR="0032437E" w:rsidRPr="009C7BAD" w:rsidRDefault="0032437E" w:rsidP="0032437E">
            <w:pPr>
              <w:pStyle w:val="afc"/>
              <w:jc w:val="center"/>
              <w:rPr>
                <w:rFonts w:ascii="標楷體" w:eastAsia="標楷體" w:hAnsi="標楷體"/>
                <w:szCs w:val="24"/>
              </w:rPr>
            </w:pPr>
          </w:p>
        </w:tc>
        <w:tc>
          <w:tcPr>
            <w:tcW w:w="567" w:type="dxa"/>
          </w:tcPr>
          <w:p w14:paraId="092A4915" w14:textId="45E3DE6A" w:rsidR="0032437E" w:rsidRPr="009C7BAD" w:rsidRDefault="0032437E" w:rsidP="0032437E">
            <w:pPr>
              <w:pStyle w:val="afc"/>
              <w:jc w:val="center"/>
              <w:rPr>
                <w:rFonts w:ascii="標楷體" w:eastAsia="標楷體" w:hAnsi="標楷體"/>
                <w:szCs w:val="24"/>
              </w:rPr>
            </w:pPr>
            <w:r w:rsidRPr="009C7BAD">
              <w:rPr>
                <w:rFonts w:ascii="標楷體" w:eastAsia="標楷體" w:hAnsi="標楷體" w:hint="eastAsia"/>
                <w:szCs w:val="24"/>
              </w:rPr>
              <w:t>X</w:t>
            </w:r>
          </w:p>
        </w:tc>
        <w:tc>
          <w:tcPr>
            <w:tcW w:w="567" w:type="dxa"/>
          </w:tcPr>
          <w:p w14:paraId="364263F3" w14:textId="51D86DBC" w:rsidR="0032437E" w:rsidRPr="009C7BAD" w:rsidRDefault="0032437E" w:rsidP="0032437E">
            <w:pPr>
              <w:pStyle w:val="afc"/>
              <w:jc w:val="center"/>
              <w:rPr>
                <w:rFonts w:ascii="標楷體" w:eastAsia="標楷體" w:hAnsi="標楷體"/>
                <w:szCs w:val="24"/>
              </w:rPr>
            </w:pPr>
            <w:r w:rsidRPr="009C7BAD">
              <w:rPr>
                <w:rFonts w:ascii="標楷體" w:eastAsia="標楷體" w:hAnsi="標楷體" w:hint="eastAsia"/>
                <w:szCs w:val="24"/>
              </w:rPr>
              <w:t>X</w:t>
            </w:r>
          </w:p>
        </w:tc>
        <w:tc>
          <w:tcPr>
            <w:tcW w:w="284" w:type="dxa"/>
          </w:tcPr>
          <w:p w14:paraId="2C013965" w14:textId="76F6AE58" w:rsidR="0032437E" w:rsidRPr="009C7BAD" w:rsidRDefault="0032437E" w:rsidP="0032437E">
            <w:pPr>
              <w:pStyle w:val="afc"/>
              <w:jc w:val="center"/>
              <w:rPr>
                <w:rFonts w:ascii="標楷體" w:eastAsia="標楷體" w:hAnsi="標楷體"/>
                <w:szCs w:val="24"/>
              </w:rPr>
            </w:pPr>
            <w:r w:rsidRPr="009C7BAD">
              <w:rPr>
                <w:rFonts w:ascii="標楷體" w:eastAsia="標楷體" w:hAnsi="標楷體" w:hint="eastAsia"/>
                <w:szCs w:val="24"/>
              </w:rPr>
              <w:t>X</w:t>
            </w:r>
          </w:p>
        </w:tc>
        <w:tc>
          <w:tcPr>
            <w:tcW w:w="283" w:type="dxa"/>
          </w:tcPr>
          <w:p w14:paraId="4603A28B" w14:textId="708B5922" w:rsidR="0032437E" w:rsidRPr="009C7BAD" w:rsidRDefault="0032437E" w:rsidP="0032437E">
            <w:pPr>
              <w:pStyle w:val="afc"/>
              <w:jc w:val="center"/>
              <w:rPr>
                <w:rFonts w:ascii="標楷體" w:eastAsia="標楷體" w:hAnsi="標楷體"/>
                <w:szCs w:val="24"/>
              </w:rPr>
            </w:pPr>
            <w:r w:rsidRPr="009C7BAD">
              <w:rPr>
                <w:rFonts w:ascii="標楷體" w:eastAsia="標楷體" w:hAnsi="標楷體" w:hint="eastAsia"/>
                <w:szCs w:val="24"/>
              </w:rPr>
              <w:t>X</w:t>
            </w:r>
          </w:p>
        </w:tc>
        <w:tc>
          <w:tcPr>
            <w:tcW w:w="288" w:type="dxa"/>
          </w:tcPr>
          <w:p w14:paraId="147F99F2" w14:textId="77777777" w:rsidR="0032437E" w:rsidRPr="009C7BAD" w:rsidRDefault="0032437E" w:rsidP="0032437E">
            <w:pPr>
              <w:pStyle w:val="afc"/>
              <w:jc w:val="center"/>
              <w:rPr>
                <w:rFonts w:ascii="標楷體" w:eastAsia="標楷體" w:hAnsi="標楷體"/>
                <w:szCs w:val="24"/>
              </w:rPr>
            </w:pPr>
          </w:p>
        </w:tc>
      </w:tr>
      <w:tr w:rsidR="0032437E" w:rsidRPr="009C7BAD" w14:paraId="7B5A4B77" w14:textId="77777777" w:rsidTr="00E65C3B">
        <w:trPr>
          <w:tblHeader/>
        </w:trPr>
        <w:tc>
          <w:tcPr>
            <w:tcW w:w="567" w:type="dxa"/>
          </w:tcPr>
          <w:p w14:paraId="2D5A5DA8" w14:textId="77777777" w:rsidR="0032437E" w:rsidRPr="009C7BAD" w:rsidRDefault="0032437E" w:rsidP="00894D7B">
            <w:pPr>
              <w:pStyle w:val="afc"/>
              <w:numPr>
                <w:ilvl w:val="0"/>
                <w:numId w:val="6"/>
              </w:numPr>
              <w:ind w:left="254" w:hanging="254"/>
              <w:jc w:val="center"/>
              <w:rPr>
                <w:rFonts w:ascii="標楷體" w:eastAsia="標楷體" w:hAnsi="標楷體"/>
                <w:szCs w:val="24"/>
              </w:rPr>
            </w:pPr>
          </w:p>
        </w:tc>
        <w:tc>
          <w:tcPr>
            <w:tcW w:w="709" w:type="dxa"/>
          </w:tcPr>
          <w:p w14:paraId="7EC7D1D1" w14:textId="77777777" w:rsidR="0032437E" w:rsidRPr="009C7BAD" w:rsidRDefault="0032437E" w:rsidP="0032437E">
            <w:pPr>
              <w:pStyle w:val="afc"/>
              <w:rPr>
                <w:rFonts w:ascii="標楷體" w:eastAsia="標楷體" w:hAnsi="標楷體"/>
                <w:szCs w:val="24"/>
              </w:rPr>
            </w:pPr>
            <w:r w:rsidRPr="009C7BAD">
              <w:rPr>
                <w:rFonts w:ascii="標楷體" w:eastAsia="標楷體" w:hAnsi="標楷體" w:hint="eastAsia"/>
                <w:szCs w:val="24"/>
              </w:rPr>
              <w:t>L6708</w:t>
            </w:r>
          </w:p>
        </w:tc>
        <w:tc>
          <w:tcPr>
            <w:tcW w:w="3827" w:type="dxa"/>
          </w:tcPr>
          <w:p w14:paraId="52C92C52" w14:textId="77777777" w:rsidR="0032437E" w:rsidRPr="009C7BAD" w:rsidRDefault="0032437E" w:rsidP="0032437E">
            <w:pPr>
              <w:rPr>
                <w:rFonts w:ascii="標楷體" w:eastAsia="標楷體" w:hAnsi="標楷體" w:cs="新細明體"/>
                <w:kern w:val="0"/>
                <w:lang w:val="zh-TW"/>
              </w:rPr>
            </w:pPr>
            <w:r w:rsidRPr="009C7BAD">
              <w:rPr>
                <w:rFonts w:ascii="標楷體" w:eastAsia="標楷體" w:hAnsi="標楷體" w:hint="eastAsia"/>
              </w:rPr>
              <w:t>利息收入預算數維護</w:t>
            </w:r>
          </w:p>
        </w:tc>
        <w:tc>
          <w:tcPr>
            <w:tcW w:w="284" w:type="dxa"/>
          </w:tcPr>
          <w:p w14:paraId="0AB62720" w14:textId="77777777" w:rsidR="0032437E" w:rsidRPr="009C7BAD" w:rsidRDefault="0032437E" w:rsidP="0032437E">
            <w:pPr>
              <w:pStyle w:val="afc"/>
              <w:jc w:val="center"/>
              <w:rPr>
                <w:rFonts w:ascii="標楷體" w:eastAsia="標楷體" w:hAnsi="標楷體"/>
                <w:szCs w:val="24"/>
              </w:rPr>
            </w:pPr>
            <w:r w:rsidRPr="009C7BAD">
              <w:rPr>
                <w:rFonts w:ascii="標楷體" w:eastAsia="標楷體" w:hAnsi="標楷體" w:hint="eastAsia"/>
                <w:szCs w:val="24"/>
              </w:rPr>
              <w:t>1</w:t>
            </w:r>
          </w:p>
        </w:tc>
        <w:tc>
          <w:tcPr>
            <w:tcW w:w="567" w:type="dxa"/>
          </w:tcPr>
          <w:p w14:paraId="0907A83B" w14:textId="77777777" w:rsidR="0032437E" w:rsidRPr="009C7BAD" w:rsidRDefault="0032437E" w:rsidP="0032437E">
            <w:pPr>
              <w:jc w:val="center"/>
              <w:rPr>
                <w:rFonts w:ascii="標楷體" w:eastAsia="標楷體" w:hAnsi="標楷體"/>
              </w:rPr>
            </w:pPr>
            <w:r w:rsidRPr="009C7BAD">
              <w:rPr>
                <w:rFonts w:ascii="標楷體" w:eastAsia="標楷體" w:hAnsi="標楷體" w:hint="eastAsia"/>
              </w:rPr>
              <w:t>T</w:t>
            </w:r>
          </w:p>
        </w:tc>
        <w:tc>
          <w:tcPr>
            <w:tcW w:w="567" w:type="dxa"/>
          </w:tcPr>
          <w:p w14:paraId="05CD9C5B" w14:textId="77777777" w:rsidR="0032437E" w:rsidRPr="009C7BAD" w:rsidRDefault="0032437E" w:rsidP="0032437E">
            <w:pPr>
              <w:jc w:val="center"/>
              <w:rPr>
                <w:rFonts w:ascii="標楷體" w:eastAsia="標楷體" w:hAnsi="標楷體"/>
              </w:rPr>
            </w:pPr>
            <w:r w:rsidRPr="009C7BAD">
              <w:rPr>
                <w:rFonts w:ascii="標楷體" w:eastAsia="標楷體" w:hAnsi="標楷體"/>
              </w:rPr>
              <w:t>X</w:t>
            </w:r>
          </w:p>
        </w:tc>
        <w:tc>
          <w:tcPr>
            <w:tcW w:w="850" w:type="dxa"/>
          </w:tcPr>
          <w:p w14:paraId="3BF3F606" w14:textId="77777777" w:rsidR="0032437E" w:rsidRPr="009C7BAD" w:rsidRDefault="0032437E" w:rsidP="0032437E">
            <w:pPr>
              <w:pStyle w:val="afc"/>
              <w:jc w:val="center"/>
              <w:rPr>
                <w:rFonts w:ascii="標楷體" w:eastAsia="標楷體" w:hAnsi="標楷體"/>
                <w:szCs w:val="24"/>
              </w:rPr>
            </w:pPr>
          </w:p>
        </w:tc>
        <w:tc>
          <w:tcPr>
            <w:tcW w:w="567" w:type="dxa"/>
          </w:tcPr>
          <w:p w14:paraId="1932090B" w14:textId="77777777" w:rsidR="0032437E" w:rsidRPr="009C7BAD" w:rsidRDefault="0032437E" w:rsidP="0032437E">
            <w:pPr>
              <w:pStyle w:val="afc"/>
              <w:jc w:val="center"/>
              <w:rPr>
                <w:rFonts w:ascii="標楷體" w:eastAsia="標楷體" w:hAnsi="標楷體"/>
                <w:szCs w:val="24"/>
              </w:rPr>
            </w:pPr>
            <w:r w:rsidRPr="009C7BAD">
              <w:rPr>
                <w:rFonts w:ascii="標楷體" w:eastAsia="標楷體" w:hAnsi="標楷體" w:hint="eastAsia"/>
                <w:szCs w:val="24"/>
              </w:rPr>
              <w:t>X</w:t>
            </w:r>
          </w:p>
        </w:tc>
        <w:tc>
          <w:tcPr>
            <w:tcW w:w="567" w:type="dxa"/>
          </w:tcPr>
          <w:p w14:paraId="2F919BB3" w14:textId="77777777" w:rsidR="0032437E" w:rsidRPr="009C7BAD" w:rsidRDefault="0032437E" w:rsidP="0032437E">
            <w:pPr>
              <w:pStyle w:val="afc"/>
              <w:jc w:val="center"/>
              <w:rPr>
                <w:rFonts w:ascii="標楷體" w:eastAsia="標楷體" w:hAnsi="標楷體"/>
                <w:szCs w:val="24"/>
              </w:rPr>
            </w:pPr>
            <w:r w:rsidRPr="009C7BAD">
              <w:rPr>
                <w:rFonts w:ascii="標楷體" w:eastAsia="標楷體" w:hAnsi="標楷體" w:hint="eastAsia"/>
                <w:szCs w:val="24"/>
              </w:rPr>
              <w:t>X</w:t>
            </w:r>
          </w:p>
        </w:tc>
        <w:tc>
          <w:tcPr>
            <w:tcW w:w="284" w:type="dxa"/>
          </w:tcPr>
          <w:p w14:paraId="000EFE6B" w14:textId="77777777" w:rsidR="0032437E" w:rsidRPr="009C7BAD" w:rsidRDefault="0032437E" w:rsidP="0032437E">
            <w:pPr>
              <w:pStyle w:val="afc"/>
              <w:jc w:val="center"/>
              <w:rPr>
                <w:rFonts w:ascii="標楷體" w:eastAsia="標楷體" w:hAnsi="標楷體"/>
                <w:szCs w:val="24"/>
              </w:rPr>
            </w:pPr>
            <w:r w:rsidRPr="009C7BAD">
              <w:rPr>
                <w:rFonts w:ascii="標楷體" w:eastAsia="標楷體" w:hAnsi="標楷體" w:hint="eastAsia"/>
                <w:szCs w:val="24"/>
              </w:rPr>
              <w:t>X</w:t>
            </w:r>
          </w:p>
        </w:tc>
        <w:tc>
          <w:tcPr>
            <w:tcW w:w="283" w:type="dxa"/>
          </w:tcPr>
          <w:p w14:paraId="5A4300EC" w14:textId="77777777" w:rsidR="0032437E" w:rsidRPr="009C7BAD" w:rsidRDefault="0032437E" w:rsidP="0032437E">
            <w:pPr>
              <w:pStyle w:val="afc"/>
              <w:jc w:val="center"/>
              <w:rPr>
                <w:rFonts w:ascii="標楷體" w:eastAsia="標楷體" w:hAnsi="標楷體"/>
                <w:szCs w:val="24"/>
              </w:rPr>
            </w:pPr>
            <w:r w:rsidRPr="009C7BAD">
              <w:rPr>
                <w:rFonts w:ascii="標楷體" w:eastAsia="標楷體" w:hAnsi="標楷體" w:hint="eastAsia"/>
                <w:szCs w:val="24"/>
              </w:rPr>
              <w:t>X</w:t>
            </w:r>
          </w:p>
        </w:tc>
        <w:tc>
          <w:tcPr>
            <w:tcW w:w="288" w:type="dxa"/>
          </w:tcPr>
          <w:p w14:paraId="57874476" w14:textId="77777777" w:rsidR="0032437E" w:rsidRPr="009C7BAD" w:rsidRDefault="0032437E" w:rsidP="0032437E">
            <w:pPr>
              <w:pStyle w:val="afc"/>
              <w:jc w:val="center"/>
              <w:rPr>
                <w:rFonts w:ascii="標楷體" w:eastAsia="標楷體" w:hAnsi="標楷體"/>
                <w:szCs w:val="24"/>
              </w:rPr>
            </w:pPr>
          </w:p>
        </w:tc>
      </w:tr>
      <w:tr w:rsidR="0032437E" w:rsidRPr="009C7BAD" w14:paraId="2C756795" w14:textId="77777777" w:rsidTr="00E65C3B">
        <w:trPr>
          <w:tblHeader/>
        </w:trPr>
        <w:tc>
          <w:tcPr>
            <w:tcW w:w="567" w:type="dxa"/>
          </w:tcPr>
          <w:p w14:paraId="1D8F82FA" w14:textId="77777777" w:rsidR="0032437E" w:rsidRPr="009C7BAD" w:rsidRDefault="0032437E" w:rsidP="00894D7B">
            <w:pPr>
              <w:pStyle w:val="afc"/>
              <w:numPr>
                <w:ilvl w:val="0"/>
                <w:numId w:val="6"/>
              </w:numPr>
              <w:ind w:left="254" w:hanging="254"/>
              <w:jc w:val="center"/>
              <w:rPr>
                <w:rFonts w:ascii="標楷體" w:eastAsia="標楷體" w:hAnsi="標楷體"/>
                <w:szCs w:val="24"/>
              </w:rPr>
            </w:pPr>
          </w:p>
        </w:tc>
        <w:tc>
          <w:tcPr>
            <w:tcW w:w="709" w:type="dxa"/>
          </w:tcPr>
          <w:p w14:paraId="25A07BAD" w14:textId="42451581" w:rsidR="0032437E" w:rsidRPr="009C7BAD" w:rsidRDefault="0032437E" w:rsidP="0032437E">
            <w:pPr>
              <w:pStyle w:val="afc"/>
              <w:rPr>
                <w:rFonts w:ascii="標楷體" w:eastAsia="標楷體" w:hAnsi="標楷體"/>
                <w:szCs w:val="24"/>
              </w:rPr>
            </w:pPr>
            <w:r>
              <w:rPr>
                <w:rFonts w:ascii="標楷體" w:eastAsia="標楷體" w:hAnsi="標楷體" w:hint="eastAsia"/>
                <w:szCs w:val="24"/>
              </w:rPr>
              <w:t>L</w:t>
            </w:r>
            <w:r>
              <w:rPr>
                <w:rFonts w:ascii="標楷體" w:eastAsia="標楷體" w:hAnsi="標楷體"/>
                <w:szCs w:val="24"/>
              </w:rPr>
              <w:t>6078</w:t>
            </w:r>
          </w:p>
        </w:tc>
        <w:tc>
          <w:tcPr>
            <w:tcW w:w="3827" w:type="dxa"/>
          </w:tcPr>
          <w:p w14:paraId="18B560EF" w14:textId="5BA369A8" w:rsidR="0032437E" w:rsidRPr="009C7BAD" w:rsidRDefault="0032437E" w:rsidP="0032437E">
            <w:pPr>
              <w:rPr>
                <w:rFonts w:ascii="標楷體" w:eastAsia="標楷體" w:hAnsi="標楷體"/>
              </w:rPr>
            </w:pPr>
            <w:r>
              <w:rPr>
                <w:rFonts w:ascii="標楷體" w:eastAsia="標楷體" w:hAnsi="標楷體" w:hint="eastAsia"/>
              </w:rPr>
              <w:t>利息收入預算數查詢</w:t>
            </w:r>
          </w:p>
        </w:tc>
        <w:tc>
          <w:tcPr>
            <w:tcW w:w="284" w:type="dxa"/>
          </w:tcPr>
          <w:p w14:paraId="01547670" w14:textId="4C7DEE8A" w:rsidR="0032437E" w:rsidRPr="009C7BAD" w:rsidRDefault="0032437E" w:rsidP="0032437E">
            <w:pPr>
              <w:pStyle w:val="afc"/>
              <w:jc w:val="center"/>
              <w:rPr>
                <w:rFonts w:ascii="標楷體" w:eastAsia="標楷體" w:hAnsi="標楷體"/>
                <w:szCs w:val="24"/>
              </w:rPr>
            </w:pPr>
            <w:r w:rsidRPr="009C7BAD">
              <w:rPr>
                <w:rFonts w:ascii="標楷體" w:eastAsia="標楷體" w:hAnsi="標楷體" w:hint="eastAsia"/>
                <w:szCs w:val="24"/>
              </w:rPr>
              <w:t>1</w:t>
            </w:r>
          </w:p>
        </w:tc>
        <w:tc>
          <w:tcPr>
            <w:tcW w:w="567" w:type="dxa"/>
          </w:tcPr>
          <w:p w14:paraId="2050505A" w14:textId="16350F48" w:rsidR="0032437E" w:rsidRPr="009C7BAD" w:rsidRDefault="0032437E" w:rsidP="0032437E">
            <w:pPr>
              <w:jc w:val="center"/>
              <w:rPr>
                <w:rFonts w:ascii="標楷體" w:eastAsia="標楷體" w:hAnsi="標楷體"/>
              </w:rPr>
            </w:pPr>
            <w:r w:rsidRPr="009C7BAD">
              <w:rPr>
                <w:rFonts w:ascii="標楷體" w:eastAsia="標楷體" w:hAnsi="標楷體" w:hint="eastAsia"/>
              </w:rPr>
              <w:t>T</w:t>
            </w:r>
          </w:p>
        </w:tc>
        <w:tc>
          <w:tcPr>
            <w:tcW w:w="567" w:type="dxa"/>
          </w:tcPr>
          <w:p w14:paraId="44273FDF" w14:textId="0C980D42" w:rsidR="0032437E" w:rsidRPr="009C7BAD" w:rsidRDefault="0032437E" w:rsidP="0032437E">
            <w:pPr>
              <w:jc w:val="center"/>
              <w:rPr>
                <w:rFonts w:ascii="標楷體" w:eastAsia="標楷體" w:hAnsi="標楷體"/>
              </w:rPr>
            </w:pPr>
            <w:r w:rsidRPr="009C7BAD">
              <w:rPr>
                <w:rFonts w:ascii="標楷體" w:eastAsia="標楷體" w:hAnsi="標楷體"/>
              </w:rPr>
              <w:t>X</w:t>
            </w:r>
          </w:p>
        </w:tc>
        <w:tc>
          <w:tcPr>
            <w:tcW w:w="850" w:type="dxa"/>
          </w:tcPr>
          <w:p w14:paraId="30CA35AD" w14:textId="77777777" w:rsidR="0032437E" w:rsidRPr="009C7BAD" w:rsidRDefault="0032437E" w:rsidP="0032437E">
            <w:pPr>
              <w:pStyle w:val="afc"/>
              <w:jc w:val="center"/>
              <w:rPr>
                <w:rFonts w:ascii="標楷體" w:eastAsia="標楷體" w:hAnsi="標楷體"/>
                <w:szCs w:val="24"/>
              </w:rPr>
            </w:pPr>
          </w:p>
        </w:tc>
        <w:tc>
          <w:tcPr>
            <w:tcW w:w="567" w:type="dxa"/>
          </w:tcPr>
          <w:p w14:paraId="5879FFF8" w14:textId="4041571F" w:rsidR="0032437E" w:rsidRPr="009C7BAD" w:rsidRDefault="0032437E" w:rsidP="0032437E">
            <w:pPr>
              <w:pStyle w:val="afc"/>
              <w:jc w:val="center"/>
              <w:rPr>
                <w:rFonts w:ascii="標楷體" w:eastAsia="標楷體" w:hAnsi="標楷體"/>
                <w:szCs w:val="24"/>
              </w:rPr>
            </w:pPr>
            <w:r w:rsidRPr="009C7BAD">
              <w:rPr>
                <w:rFonts w:ascii="標楷體" w:eastAsia="標楷體" w:hAnsi="標楷體" w:hint="eastAsia"/>
                <w:szCs w:val="24"/>
              </w:rPr>
              <w:t>X</w:t>
            </w:r>
          </w:p>
        </w:tc>
        <w:tc>
          <w:tcPr>
            <w:tcW w:w="567" w:type="dxa"/>
          </w:tcPr>
          <w:p w14:paraId="5B5DA9EE" w14:textId="25B8184E" w:rsidR="0032437E" w:rsidRPr="009C7BAD" w:rsidRDefault="0032437E" w:rsidP="0032437E">
            <w:pPr>
              <w:pStyle w:val="afc"/>
              <w:jc w:val="center"/>
              <w:rPr>
                <w:rFonts w:ascii="標楷體" w:eastAsia="標楷體" w:hAnsi="標楷體"/>
                <w:szCs w:val="24"/>
              </w:rPr>
            </w:pPr>
            <w:r w:rsidRPr="009C7BAD">
              <w:rPr>
                <w:rFonts w:ascii="標楷體" w:eastAsia="標楷體" w:hAnsi="標楷體" w:hint="eastAsia"/>
                <w:szCs w:val="24"/>
              </w:rPr>
              <w:t>X</w:t>
            </w:r>
          </w:p>
        </w:tc>
        <w:tc>
          <w:tcPr>
            <w:tcW w:w="284" w:type="dxa"/>
          </w:tcPr>
          <w:p w14:paraId="334CEB53" w14:textId="22892C39" w:rsidR="0032437E" w:rsidRPr="009C7BAD" w:rsidRDefault="0032437E" w:rsidP="0032437E">
            <w:pPr>
              <w:pStyle w:val="afc"/>
              <w:jc w:val="center"/>
              <w:rPr>
                <w:rFonts w:ascii="標楷體" w:eastAsia="標楷體" w:hAnsi="標楷體"/>
                <w:szCs w:val="24"/>
              </w:rPr>
            </w:pPr>
            <w:r w:rsidRPr="009C7BAD">
              <w:rPr>
                <w:rFonts w:ascii="標楷體" w:eastAsia="標楷體" w:hAnsi="標楷體" w:hint="eastAsia"/>
                <w:szCs w:val="24"/>
              </w:rPr>
              <w:t>X</w:t>
            </w:r>
          </w:p>
        </w:tc>
        <w:tc>
          <w:tcPr>
            <w:tcW w:w="283" w:type="dxa"/>
          </w:tcPr>
          <w:p w14:paraId="28EC9D28" w14:textId="03724FEA" w:rsidR="0032437E" w:rsidRPr="009C7BAD" w:rsidRDefault="0032437E" w:rsidP="0032437E">
            <w:pPr>
              <w:pStyle w:val="afc"/>
              <w:jc w:val="center"/>
              <w:rPr>
                <w:rFonts w:ascii="標楷體" w:eastAsia="標楷體" w:hAnsi="標楷體"/>
                <w:szCs w:val="24"/>
              </w:rPr>
            </w:pPr>
            <w:r w:rsidRPr="009C7BAD">
              <w:rPr>
                <w:rFonts w:ascii="標楷體" w:eastAsia="標楷體" w:hAnsi="標楷體" w:hint="eastAsia"/>
                <w:szCs w:val="24"/>
              </w:rPr>
              <w:t>X</w:t>
            </w:r>
          </w:p>
        </w:tc>
        <w:tc>
          <w:tcPr>
            <w:tcW w:w="288" w:type="dxa"/>
          </w:tcPr>
          <w:p w14:paraId="1855BE62" w14:textId="77777777" w:rsidR="0032437E" w:rsidRPr="009C7BAD" w:rsidRDefault="0032437E" w:rsidP="0032437E">
            <w:pPr>
              <w:pStyle w:val="afc"/>
              <w:jc w:val="center"/>
              <w:rPr>
                <w:rFonts w:ascii="標楷體" w:eastAsia="標楷體" w:hAnsi="標楷體"/>
                <w:szCs w:val="24"/>
              </w:rPr>
            </w:pPr>
          </w:p>
        </w:tc>
      </w:tr>
      <w:tr w:rsidR="00D35F22" w:rsidRPr="009C7BAD" w14:paraId="06962576" w14:textId="77777777" w:rsidTr="00E65C3B">
        <w:trPr>
          <w:tblHeader/>
        </w:trPr>
        <w:tc>
          <w:tcPr>
            <w:tcW w:w="567" w:type="dxa"/>
          </w:tcPr>
          <w:p w14:paraId="2E566CA4" w14:textId="77777777" w:rsidR="00D35F22" w:rsidRPr="009C7BAD" w:rsidRDefault="00D35F22" w:rsidP="00894D7B">
            <w:pPr>
              <w:pStyle w:val="afc"/>
              <w:numPr>
                <w:ilvl w:val="0"/>
                <w:numId w:val="6"/>
              </w:numPr>
              <w:ind w:left="254" w:hanging="254"/>
              <w:jc w:val="center"/>
              <w:rPr>
                <w:rFonts w:ascii="標楷體" w:eastAsia="標楷體" w:hAnsi="標楷體"/>
                <w:szCs w:val="24"/>
              </w:rPr>
            </w:pPr>
          </w:p>
        </w:tc>
        <w:tc>
          <w:tcPr>
            <w:tcW w:w="709" w:type="dxa"/>
          </w:tcPr>
          <w:p w14:paraId="44929C61" w14:textId="603C550F" w:rsidR="00D35F22" w:rsidRDefault="00D35F22" w:rsidP="00D35F22">
            <w:pPr>
              <w:pStyle w:val="afc"/>
              <w:rPr>
                <w:rFonts w:ascii="標楷體" w:eastAsia="標楷體" w:hAnsi="標楷體"/>
                <w:szCs w:val="24"/>
              </w:rPr>
            </w:pPr>
            <w:r>
              <w:rPr>
                <w:rFonts w:ascii="標楷體" w:eastAsia="標楷體" w:hAnsi="標楷體" w:hint="eastAsia"/>
                <w:szCs w:val="24"/>
              </w:rPr>
              <w:t>L6079</w:t>
            </w:r>
          </w:p>
        </w:tc>
        <w:tc>
          <w:tcPr>
            <w:tcW w:w="3827" w:type="dxa"/>
          </w:tcPr>
          <w:p w14:paraId="4786160C" w14:textId="4931159D" w:rsidR="00D35F22" w:rsidRDefault="00D35F22" w:rsidP="00D35F22">
            <w:pPr>
              <w:rPr>
                <w:rFonts w:ascii="標楷體" w:eastAsia="標楷體" w:hAnsi="標楷體"/>
              </w:rPr>
            </w:pPr>
            <w:r w:rsidRPr="009C7BAD">
              <w:rPr>
                <w:rFonts w:ascii="標楷體" w:eastAsia="標楷體" w:hAnsi="標楷體" w:hint="eastAsia"/>
              </w:rPr>
              <w:t>帳冊別目標金額</w:t>
            </w:r>
            <w:r>
              <w:rPr>
                <w:rFonts w:ascii="標楷體" w:eastAsia="標楷體" w:hAnsi="標楷體" w:hint="eastAsia"/>
              </w:rPr>
              <w:t>查詢</w:t>
            </w:r>
          </w:p>
        </w:tc>
        <w:tc>
          <w:tcPr>
            <w:tcW w:w="284" w:type="dxa"/>
          </w:tcPr>
          <w:p w14:paraId="7E0897E8" w14:textId="5C43F2DB" w:rsidR="00D35F22" w:rsidRPr="009C7BAD" w:rsidRDefault="00D35F22" w:rsidP="00D35F22">
            <w:pPr>
              <w:pStyle w:val="afc"/>
              <w:jc w:val="center"/>
              <w:rPr>
                <w:rFonts w:ascii="標楷體" w:eastAsia="標楷體" w:hAnsi="標楷體"/>
                <w:szCs w:val="24"/>
              </w:rPr>
            </w:pPr>
            <w:r w:rsidRPr="009C7BAD">
              <w:rPr>
                <w:rFonts w:ascii="標楷體" w:eastAsia="標楷體" w:hAnsi="標楷體" w:hint="eastAsia"/>
                <w:szCs w:val="24"/>
              </w:rPr>
              <w:t>1</w:t>
            </w:r>
          </w:p>
        </w:tc>
        <w:tc>
          <w:tcPr>
            <w:tcW w:w="567" w:type="dxa"/>
          </w:tcPr>
          <w:p w14:paraId="2AB89F69" w14:textId="35C89878" w:rsidR="00D35F22" w:rsidRPr="009C7BAD" w:rsidRDefault="00D35F22" w:rsidP="00D35F22">
            <w:pPr>
              <w:jc w:val="center"/>
              <w:rPr>
                <w:rFonts w:ascii="標楷體" w:eastAsia="標楷體" w:hAnsi="標楷體"/>
              </w:rPr>
            </w:pPr>
            <w:r w:rsidRPr="009C7BAD">
              <w:rPr>
                <w:rFonts w:ascii="標楷體" w:eastAsia="標楷體" w:hAnsi="標楷體" w:hint="eastAsia"/>
              </w:rPr>
              <w:t>T</w:t>
            </w:r>
          </w:p>
        </w:tc>
        <w:tc>
          <w:tcPr>
            <w:tcW w:w="567" w:type="dxa"/>
          </w:tcPr>
          <w:p w14:paraId="07C84A00" w14:textId="6B8E166C" w:rsidR="00D35F22" w:rsidRPr="009C7BAD" w:rsidRDefault="00D35F22" w:rsidP="00D35F22">
            <w:pPr>
              <w:jc w:val="center"/>
              <w:rPr>
                <w:rFonts w:ascii="標楷體" w:eastAsia="標楷體" w:hAnsi="標楷體"/>
              </w:rPr>
            </w:pPr>
            <w:r w:rsidRPr="009C7BAD">
              <w:rPr>
                <w:rFonts w:ascii="標楷體" w:eastAsia="標楷體" w:hAnsi="標楷體"/>
              </w:rPr>
              <w:t>X</w:t>
            </w:r>
          </w:p>
        </w:tc>
        <w:tc>
          <w:tcPr>
            <w:tcW w:w="850" w:type="dxa"/>
          </w:tcPr>
          <w:p w14:paraId="29CBA716" w14:textId="77777777" w:rsidR="00D35F22" w:rsidRPr="009C7BAD" w:rsidRDefault="00D35F22" w:rsidP="00D35F22">
            <w:pPr>
              <w:pStyle w:val="afc"/>
              <w:jc w:val="center"/>
              <w:rPr>
                <w:rFonts w:ascii="標楷體" w:eastAsia="標楷體" w:hAnsi="標楷體"/>
                <w:szCs w:val="24"/>
              </w:rPr>
            </w:pPr>
          </w:p>
        </w:tc>
        <w:tc>
          <w:tcPr>
            <w:tcW w:w="567" w:type="dxa"/>
          </w:tcPr>
          <w:p w14:paraId="04D5BC9B" w14:textId="44FF1D7A" w:rsidR="00D35F22" w:rsidRPr="009C7BAD" w:rsidRDefault="00D35F22" w:rsidP="00D35F22">
            <w:pPr>
              <w:pStyle w:val="afc"/>
              <w:jc w:val="center"/>
              <w:rPr>
                <w:rFonts w:ascii="標楷體" w:eastAsia="標楷體" w:hAnsi="標楷體"/>
                <w:szCs w:val="24"/>
              </w:rPr>
            </w:pPr>
            <w:r w:rsidRPr="009C7BAD">
              <w:rPr>
                <w:rFonts w:ascii="標楷體" w:eastAsia="標楷體" w:hAnsi="標楷體" w:hint="eastAsia"/>
                <w:szCs w:val="24"/>
              </w:rPr>
              <w:t>X</w:t>
            </w:r>
          </w:p>
        </w:tc>
        <w:tc>
          <w:tcPr>
            <w:tcW w:w="567" w:type="dxa"/>
          </w:tcPr>
          <w:p w14:paraId="16B12FF9" w14:textId="0A1AAF0F" w:rsidR="00D35F22" w:rsidRPr="009C7BAD" w:rsidRDefault="00D35F22" w:rsidP="00D35F22">
            <w:pPr>
              <w:pStyle w:val="afc"/>
              <w:jc w:val="center"/>
              <w:rPr>
                <w:rFonts w:ascii="標楷體" w:eastAsia="標楷體" w:hAnsi="標楷體"/>
                <w:szCs w:val="24"/>
              </w:rPr>
            </w:pPr>
            <w:r w:rsidRPr="009C7BAD">
              <w:rPr>
                <w:rFonts w:ascii="標楷體" w:eastAsia="標楷體" w:hAnsi="標楷體" w:hint="eastAsia"/>
                <w:szCs w:val="24"/>
              </w:rPr>
              <w:t>X</w:t>
            </w:r>
          </w:p>
        </w:tc>
        <w:tc>
          <w:tcPr>
            <w:tcW w:w="284" w:type="dxa"/>
          </w:tcPr>
          <w:p w14:paraId="268A16A3" w14:textId="3CBA8ED8" w:rsidR="00D35F22" w:rsidRPr="009C7BAD" w:rsidRDefault="00D35F22" w:rsidP="00D35F22">
            <w:pPr>
              <w:pStyle w:val="afc"/>
              <w:jc w:val="center"/>
              <w:rPr>
                <w:rFonts w:ascii="標楷體" w:eastAsia="標楷體" w:hAnsi="標楷體"/>
                <w:szCs w:val="24"/>
              </w:rPr>
            </w:pPr>
            <w:r w:rsidRPr="009C7BAD">
              <w:rPr>
                <w:rFonts w:ascii="標楷體" w:eastAsia="標楷體" w:hAnsi="標楷體" w:hint="eastAsia"/>
                <w:szCs w:val="24"/>
              </w:rPr>
              <w:t>X</w:t>
            </w:r>
          </w:p>
        </w:tc>
        <w:tc>
          <w:tcPr>
            <w:tcW w:w="283" w:type="dxa"/>
          </w:tcPr>
          <w:p w14:paraId="1A932104" w14:textId="5C06B761" w:rsidR="00D35F22" w:rsidRPr="009C7BAD" w:rsidRDefault="00D35F22" w:rsidP="00D35F22">
            <w:pPr>
              <w:pStyle w:val="afc"/>
              <w:jc w:val="center"/>
              <w:rPr>
                <w:rFonts w:ascii="標楷體" w:eastAsia="標楷體" w:hAnsi="標楷體"/>
                <w:szCs w:val="24"/>
              </w:rPr>
            </w:pPr>
            <w:r w:rsidRPr="009C7BAD">
              <w:rPr>
                <w:rFonts w:ascii="標楷體" w:eastAsia="標楷體" w:hAnsi="標楷體" w:hint="eastAsia"/>
                <w:szCs w:val="24"/>
              </w:rPr>
              <w:t>X</w:t>
            </w:r>
          </w:p>
        </w:tc>
        <w:tc>
          <w:tcPr>
            <w:tcW w:w="288" w:type="dxa"/>
          </w:tcPr>
          <w:p w14:paraId="196659F7" w14:textId="77777777" w:rsidR="00D35F22" w:rsidRPr="009C7BAD" w:rsidRDefault="00D35F22" w:rsidP="00D35F22">
            <w:pPr>
              <w:pStyle w:val="afc"/>
              <w:jc w:val="center"/>
              <w:rPr>
                <w:rFonts w:ascii="標楷體" w:eastAsia="標楷體" w:hAnsi="標楷體"/>
                <w:szCs w:val="24"/>
              </w:rPr>
            </w:pPr>
          </w:p>
        </w:tc>
      </w:tr>
      <w:tr w:rsidR="00D35F22" w:rsidRPr="009C7BAD" w14:paraId="307D9E20" w14:textId="77777777" w:rsidTr="00E65C3B">
        <w:trPr>
          <w:tblHeader/>
        </w:trPr>
        <w:tc>
          <w:tcPr>
            <w:tcW w:w="567" w:type="dxa"/>
          </w:tcPr>
          <w:p w14:paraId="520E03F3" w14:textId="77777777" w:rsidR="00D35F22" w:rsidRPr="009C7BAD" w:rsidRDefault="00D35F22" w:rsidP="00894D7B">
            <w:pPr>
              <w:pStyle w:val="afc"/>
              <w:numPr>
                <w:ilvl w:val="0"/>
                <w:numId w:val="6"/>
              </w:numPr>
              <w:ind w:left="254" w:hanging="254"/>
              <w:jc w:val="center"/>
              <w:rPr>
                <w:rFonts w:ascii="標楷體" w:eastAsia="標楷體" w:hAnsi="標楷體"/>
                <w:szCs w:val="24"/>
              </w:rPr>
            </w:pPr>
          </w:p>
        </w:tc>
        <w:tc>
          <w:tcPr>
            <w:tcW w:w="709" w:type="dxa"/>
          </w:tcPr>
          <w:p w14:paraId="7EBA5485" w14:textId="77777777" w:rsidR="00D35F22" w:rsidRPr="009C7BAD" w:rsidRDefault="00D35F22" w:rsidP="00D35F22">
            <w:pPr>
              <w:pStyle w:val="afc"/>
              <w:rPr>
                <w:rFonts w:ascii="標楷體" w:eastAsia="標楷體" w:hAnsi="標楷體"/>
                <w:szCs w:val="24"/>
              </w:rPr>
            </w:pPr>
            <w:r w:rsidRPr="009C7BAD">
              <w:rPr>
                <w:rFonts w:ascii="標楷體" w:eastAsia="標楷體" w:hAnsi="標楷體" w:hint="eastAsia"/>
                <w:szCs w:val="24"/>
              </w:rPr>
              <w:t>L6709</w:t>
            </w:r>
          </w:p>
        </w:tc>
        <w:tc>
          <w:tcPr>
            <w:tcW w:w="3827" w:type="dxa"/>
          </w:tcPr>
          <w:p w14:paraId="4D496AF3" w14:textId="77777777" w:rsidR="00D35F22" w:rsidRPr="009C7BAD" w:rsidRDefault="00D35F22" w:rsidP="00D35F22">
            <w:pPr>
              <w:rPr>
                <w:rFonts w:ascii="標楷體" w:eastAsia="標楷體" w:hAnsi="標楷體" w:cs="新細明體"/>
                <w:kern w:val="0"/>
                <w:lang w:val="zh-TW"/>
              </w:rPr>
            </w:pPr>
            <w:r w:rsidRPr="009C7BAD">
              <w:rPr>
                <w:rFonts w:ascii="標楷體" w:eastAsia="標楷體" w:hAnsi="標楷體" w:hint="eastAsia"/>
              </w:rPr>
              <w:t>帳冊別目標金額維護</w:t>
            </w:r>
          </w:p>
        </w:tc>
        <w:tc>
          <w:tcPr>
            <w:tcW w:w="284" w:type="dxa"/>
          </w:tcPr>
          <w:p w14:paraId="1498D734" w14:textId="77777777" w:rsidR="00D35F22" w:rsidRPr="009C7BAD" w:rsidRDefault="00D35F22" w:rsidP="00D35F22">
            <w:pPr>
              <w:pStyle w:val="afc"/>
              <w:jc w:val="center"/>
              <w:rPr>
                <w:rFonts w:ascii="標楷體" w:eastAsia="標楷體" w:hAnsi="標楷體"/>
                <w:szCs w:val="24"/>
              </w:rPr>
            </w:pPr>
            <w:r w:rsidRPr="009C7BAD">
              <w:rPr>
                <w:rFonts w:ascii="標楷體" w:eastAsia="標楷體" w:hAnsi="標楷體" w:hint="eastAsia"/>
                <w:szCs w:val="24"/>
              </w:rPr>
              <w:t>1</w:t>
            </w:r>
          </w:p>
        </w:tc>
        <w:tc>
          <w:tcPr>
            <w:tcW w:w="567" w:type="dxa"/>
          </w:tcPr>
          <w:p w14:paraId="4684A115" w14:textId="77777777" w:rsidR="00D35F22" w:rsidRPr="009C7BAD" w:rsidRDefault="00D35F22" w:rsidP="00D35F22">
            <w:pPr>
              <w:jc w:val="center"/>
              <w:rPr>
                <w:rFonts w:ascii="標楷體" w:eastAsia="標楷體" w:hAnsi="標楷體"/>
              </w:rPr>
            </w:pPr>
            <w:r w:rsidRPr="009C7BAD">
              <w:rPr>
                <w:rFonts w:ascii="標楷體" w:eastAsia="標楷體" w:hAnsi="標楷體" w:hint="eastAsia"/>
              </w:rPr>
              <w:t>T</w:t>
            </w:r>
          </w:p>
        </w:tc>
        <w:tc>
          <w:tcPr>
            <w:tcW w:w="567" w:type="dxa"/>
          </w:tcPr>
          <w:p w14:paraId="69248F7F" w14:textId="77777777" w:rsidR="00D35F22" w:rsidRPr="009C7BAD" w:rsidRDefault="00D35F22" w:rsidP="00D35F22">
            <w:pPr>
              <w:jc w:val="center"/>
              <w:rPr>
                <w:rFonts w:ascii="標楷體" w:eastAsia="標楷體" w:hAnsi="標楷體"/>
              </w:rPr>
            </w:pPr>
            <w:r w:rsidRPr="009C7BAD">
              <w:rPr>
                <w:rFonts w:ascii="標楷體" w:eastAsia="標楷體" w:hAnsi="標楷體"/>
              </w:rPr>
              <w:t>X</w:t>
            </w:r>
          </w:p>
        </w:tc>
        <w:tc>
          <w:tcPr>
            <w:tcW w:w="850" w:type="dxa"/>
          </w:tcPr>
          <w:p w14:paraId="3AA1F86B" w14:textId="77777777" w:rsidR="00D35F22" w:rsidRPr="009C7BAD" w:rsidRDefault="00D35F22" w:rsidP="00D35F22">
            <w:pPr>
              <w:pStyle w:val="afc"/>
              <w:jc w:val="center"/>
              <w:rPr>
                <w:rFonts w:ascii="標楷體" w:eastAsia="標楷體" w:hAnsi="標楷體"/>
                <w:szCs w:val="24"/>
              </w:rPr>
            </w:pPr>
          </w:p>
        </w:tc>
        <w:tc>
          <w:tcPr>
            <w:tcW w:w="567" w:type="dxa"/>
          </w:tcPr>
          <w:p w14:paraId="72C3EF51" w14:textId="77777777" w:rsidR="00D35F22" w:rsidRPr="009C7BAD" w:rsidRDefault="00D35F22" w:rsidP="00D35F22">
            <w:pPr>
              <w:pStyle w:val="afc"/>
              <w:jc w:val="center"/>
              <w:rPr>
                <w:rFonts w:ascii="標楷體" w:eastAsia="標楷體" w:hAnsi="標楷體"/>
                <w:szCs w:val="24"/>
              </w:rPr>
            </w:pPr>
            <w:r w:rsidRPr="009C7BAD">
              <w:rPr>
                <w:rFonts w:ascii="標楷體" w:eastAsia="標楷體" w:hAnsi="標楷體" w:hint="eastAsia"/>
                <w:szCs w:val="24"/>
              </w:rPr>
              <w:t>X</w:t>
            </w:r>
          </w:p>
        </w:tc>
        <w:tc>
          <w:tcPr>
            <w:tcW w:w="567" w:type="dxa"/>
          </w:tcPr>
          <w:p w14:paraId="61C0FD72" w14:textId="77777777" w:rsidR="00D35F22" w:rsidRPr="009C7BAD" w:rsidRDefault="00D35F22" w:rsidP="00D35F22">
            <w:pPr>
              <w:pStyle w:val="afc"/>
              <w:jc w:val="center"/>
              <w:rPr>
                <w:rFonts w:ascii="標楷體" w:eastAsia="標楷體" w:hAnsi="標楷體"/>
                <w:szCs w:val="24"/>
              </w:rPr>
            </w:pPr>
            <w:r w:rsidRPr="009C7BAD">
              <w:rPr>
                <w:rFonts w:ascii="標楷體" w:eastAsia="標楷體" w:hAnsi="標楷體" w:hint="eastAsia"/>
                <w:szCs w:val="24"/>
              </w:rPr>
              <w:t>X</w:t>
            </w:r>
          </w:p>
        </w:tc>
        <w:tc>
          <w:tcPr>
            <w:tcW w:w="284" w:type="dxa"/>
          </w:tcPr>
          <w:p w14:paraId="43C7E48B" w14:textId="77777777" w:rsidR="00D35F22" w:rsidRPr="009C7BAD" w:rsidRDefault="00D35F22" w:rsidP="00D35F22">
            <w:pPr>
              <w:pStyle w:val="afc"/>
              <w:jc w:val="center"/>
              <w:rPr>
                <w:rFonts w:ascii="標楷體" w:eastAsia="標楷體" w:hAnsi="標楷體"/>
                <w:szCs w:val="24"/>
              </w:rPr>
            </w:pPr>
            <w:r w:rsidRPr="009C7BAD">
              <w:rPr>
                <w:rFonts w:ascii="標楷體" w:eastAsia="標楷體" w:hAnsi="標楷體" w:hint="eastAsia"/>
                <w:szCs w:val="24"/>
              </w:rPr>
              <w:t>X</w:t>
            </w:r>
          </w:p>
        </w:tc>
        <w:tc>
          <w:tcPr>
            <w:tcW w:w="283" w:type="dxa"/>
          </w:tcPr>
          <w:p w14:paraId="66977213" w14:textId="77777777" w:rsidR="00D35F22" w:rsidRPr="009C7BAD" w:rsidRDefault="00D35F22" w:rsidP="00D35F22">
            <w:pPr>
              <w:pStyle w:val="afc"/>
              <w:jc w:val="center"/>
              <w:rPr>
                <w:rFonts w:ascii="標楷體" w:eastAsia="標楷體" w:hAnsi="標楷體"/>
                <w:szCs w:val="24"/>
              </w:rPr>
            </w:pPr>
            <w:r w:rsidRPr="009C7BAD">
              <w:rPr>
                <w:rFonts w:ascii="標楷體" w:eastAsia="標楷體" w:hAnsi="標楷體" w:hint="eastAsia"/>
                <w:szCs w:val="24"/>
              </w:rPr>
              <w:t>X</w:t>
            </w:r>
          </w:p>
        </w:tc>
        <w:tc>
          <w:tcPr>
            <w:tcW w:w="288" w:type="dxa"/>
          </w:tcPr>
          <w:p w14:paraId="5B002AFA" w14:textId="77777777" w:rsidR="00D35F22" w:rsidRPr="009C7BAD" w:rsidRDefault="00D35F22" w:rsidP="00D35F22">
            <w:pPr>
              <w:pStyle w:val="afc"/>
              <w:jc w:val="center"/>
              <w:rPr>
                <w:rFonts w:ascii="標楷體" w:eastAsia="標楷體" w:hAnsi="標楷體"/>
                <w:szCs w:val="24"/>
              </w:rPr>
            </w:pPr>
          </w:p>
        </w:tc>
      </w:tr>
      <w:tr w:rsidR="00D35F22" w:rsidRPr="009C7BAD" w14:paraId="246F55CF" w14:textId="77777777" w:rsidTr="00E65C3B">
        <w:trPr>
          <w:tblHeader/>
        </w:trPr>
        <w:tc>
          <w:tcPr>
            <w:tcW w:w="567" w:type="dxa"/>
          </w:tcPr>
          <w:p w14:paraId="740C1CFA" w14:textId="77777777" w:rsidR="00D35F22" w:rsidRPr="009C7BAD" w:rsidRDefault="00D35F22" w:rsidP="00894D7B">
            <w:pPr>
              <w:pStyle w:val="afc"/>
              <w:numPr>
                <w:ilvl w:val="0"/>
                <w:numId w:val="6"/>
              </w:numPr>
              <w:ind w:left="254" w:hanging="254"/>
              <w:jc w:val="center"/>
              <w:rPr>
                <w:rFonts w:ascii="標楷體" w:eastAsia="標楷體" w:hAnsi="標楷體"/>
                <w:szCs w:val="24"/>
              </w:rPr>
            </w:pPr>
          </w:p>
        </w:tc>
        <w:tc>
          <w:tcPr>
            <w:tcW w:w="709" w:type="dxa"/>
          </w:tcPr>
          <w:p w14:paraId="0FC09889" w14:textId="7CFBB0E8" w:rsidR="00D35F22" w:rsidRPr="009C7BAD" w:rsidRDefault="00D35F22" w:rsidP="00D35F22">
            <w:pPr>
              <w:pStyle w:val="afc"/>
              <w:rPr>
                <w:rFonts w:ascii="標楷體" w:eastAsia="標楷體" w:hAnsi="標楷體"/>
                <w:szCs w:val="24"/>
              </w:rPr>
            </w:pPr>
            <w:r>
              <w:rPr>
                <w:rFonts w:ascii="標楷體" w:eastAsia="標楷體" w:hAnsi="標楷體" w:hint="eastAsia"/>
                <w:szCs w:val="24"/>
              </w:rPr>
              <w:t>L</w:t>
            </w:r>
            <w:r>
              <w:rPr>
                <w:rFonts w:ascii="標楷體" w:eastAsia="標楷體" w:hAnsi="標楷體"/>
                <w:szCs w:val="24"/>
              </w:rPr>
              <w:t>6081</w:t>
            </w:r>
          </w:p>
        </w:tc>
        <w:tc>
          <w:tcPr>
            <w:tcW w:w="3827" w:type="dxa"/>
          </w:tcPr>
          <w:p w14:paraId="6AA88108" w14:textId="7EFE3C43" w:rsidR="00D35F22" w:rsidRPr="009C7BAD" w:rsidRDefault="00D35F22" w:rsidP="00D35F22">
            <w:pPr>
              <w:rPr>
                <w:rFonts w:ascii="標楷體" w:eastAsia="標楷體" w:hAnsi="標楷體"/>
              </w:rPr>
            </w:pPr>
            <w:r w:rsidRPr="009C7BAD">
              <w:rPr>
                <w:rFonts w:ascii="標楷體" w:eastAsia="標楷體" w:hAnsi="標楷體" w:hint="eastAsia"/>
              </w:rPr>
              <w:t>介紹人加碼獎勵津貼標準</w:t>
            </w:r>
            <w:r>
              <w:rPr>
                <w:rFonts w:ascii="標楷體" w:eastAsia="標楷體" w:hAnsi="標楷體" w:hint="eastAsia"/>
              </w:rPr>
              <w:t>查詢</w:t>
            </w:r>
          </w:p>
        </w:tc>
        <w:tc>
          <w:tcPr>
            <w:tcW w:w="284" w:type="dxa"/>
          </w:tcPr>
          <w:p w14:paraId="5D6AF1C3" w14:textId="77777777" w:rsidR="00D35F22" w:rsidRPr="009C7BAD" w:rsidRDefault="00D35F22" w:rsidP="00D35F22">
            <w:pPr>
              <w:pStyle w:val="afc"/>
              <w:jc w:val="center"/>
              <w:rPr>
                <w:rFonts w:ascii="標楷體" w:eastAsia="標楷體" w:hAnsi="標楷體"/>
                <w:szCs w:val="24"/>
              </w:rPr>
            </w:pPr>
          </w:p>
        </w:tc>
        <w:tc>
          <w:tcPr>
            <w:tcW w:w="567" w:type="dxa"/>
          </w:tcPr>
          <w:p w14:paraId="6AC9A838" w14:textId="77777777" w:rsidR="00D35F22" w:rsidRPr="009C7BAD" w:rsidRDefault="00D35F22" w:rsidP="00D35F22">
            <w:pPr>
              <w:jc w:val="center"/>
              <w:rPr>
                <w:rFonts w:ascii="標楷體" w:eastAsia="標楷體" w:hAnsi="標楷體"/>
              </w:rPr>
            </w:pPr>
          </w:p>
        </w:tc>
        <w:tc>
          <w:tcPr>
            <w:tcW w:w="567" w:type="dxa"/>
          </w:tcPr>
          <w:p w14:paraId="55475923" w14:textId="77777777" w:rsidR="00D35F22" w:rsidRPr="009C7BAD" w:rsidRDefault="00D35F22" w:rsidP="00D35F22">
            <w:pPr>
              <w:jc w:val="center"/>
              <w:rPr>
                <w:rFonts w:ascii="標楷體" w:eastAsia="標楷體" w:hAnsi="標楷體"/>
              </w:rPr>
            </w:pPr>
          </w:p>
        </w:tc>
        <w:tc>
          <w:tcPr>
            <w:tcW w:w="850" w:type="dxa"/>
          </w:tcPr>
          <w:p w14:paraId="2D338A07" w14:textId="77777777" w:rsidR="00D35F22" w:rsidRPr="009C7BAD" w:rsidRDefault="00D35F22" w:rsidP="00D35F22">
            <w:pPr>
              <w:pStyle w:val="afc"/>
              <w:jc w:val="center"/>
              <w:rPr>
                <w:rFonts w:ascii="標楷體" w:eastAsia="標楷體" w:hAnsi="標楷體"/>
                <w:szCs w:val="24"/>
              </w:rPr>
            </w:pPr>
          </w:p>
        </w:tc>
        <w:tc>
          <w:tcPr>
            <w:tcW w:w="567" w:type="dxa"/>
          </w:tcPr>
          <w:p w14:paraId="2D43011E" w14:textId="77777777" w:rsidR="00D35F22" w:rsidRPr="009C7BAD" w:rsidRDefault="00D35F22" w:rsidP="00D35F22">
            <w:pPr>
              <w:pStyle w:val="afc"/>
              <w:jc w:val="center"/>
              <w:rPr>
                <w:rFonts w:ascii="標楷體" w:eastAsia="標楷體" w:hAnsi="標楷體"/>
                <w:szCs w:val="24"/>
              </w:rPr>
            </w:pPr>
          </w:p>
        </w:tc>
        <w:tc>
          <w:tcPr>
            <w:tcW w:w="567" w:type="dxa"/>
          </w:tcPr>
          <w:p w14:paraId="7E8E95D1" w14:textId="77777777" w:rsidR="00D35F22" w:rsidRPr="009C7BAD" w:rsidRDefault="00D35F22" w:rsidP="00D35F22">
            <w:pPr>
              <w:pStyle w:val="afc"/>
              <w:jc w:val="center"/>
              <w:rPr>
                <w:rFonts w:ascii="標楷體" w:eastAsia="標楷體" w:hAnsi="標楷體"/>
                <w:szCs w:val="24"/>
              </w:rPr>
            </w:pPr>
          </w:p>
        </w:tc>
        <w:tc>
          <w:tcPr>
            <w:tcW w:w="284" w:type="dxa"/>
          </w:tcPr>
          <w:p w14:paraId="3F165C6D" w14:textId="77777777" w:rsidR="00D35F22" w:rsidRPr="009C7BAD" w:rsidRDefault="00D35F22" w:rsidP="00D35F22">
            <w:pPr>
              <w:pStyle w:val="afc"/>
              <w:jc w:val="center"/>
              <w:rPr>
                <w:rFonts w:ascii="標楷體" w:eastAsia="標楷體" w:hAnsi="標楷體"/>
                <w:szCs w:val="24"/>
              </w:rPr>
            </w:pPr>
          </w:p>
        </w:tc>
        <w:tc>
          <w:tcPr>
            <w:tcW w:w="283" w:type="dxa"/>
          </w:tcPr>
          <w:p w14:paraId="57E491D8" w14:textId="77777777" w:rsidR="00D35F22" w:rsidRPr="009C7BAD" w:rsidRDefault="00D35F22" w:rsidP="00D35F22">
            <w:pPr>
              <w:pStyle w:val="afc"/>
              <w:jc w:val="center"/>
              <w:rPr>
                <w:rFonts w:ascii="標楷體" w:eastAsia="標楷體" w:hAnsi="標楷體"/>
                <w:szCs w:val="24"/>
              </w:rPr>
            </w:pPr>
          </w:p>
        </w:tc>
        <w:tc>
          <w:tcPr>
            <w:tcW w:w="288" w:type="dxa"/>
          </w:tcPr>
          <w:p w14:paraId="76BBF9E9" w14:textId="77777777" w:rsidR="00D35F22" w:rsidRPr="009C7BAD" w:rsidRDefault="00D35F22" w:rsidP="00D35F22">
            <w:pPr>
              <w:pStyle w:val="afc"/>
              <w:jc w:val="center"/>
              <w:rPr>
                <w:rFonts w:ascii="標楷體" w:eastAsia="標楷體" w:hAnsi="標楷體"/>
                <w:szCs w:val="24"/>
              </w:rPr>
            </w:pPr>
          </w:p>
        </w:tc>
      </w:tr>
      <w:tr w:rsidR="00D35F22" w:rsidRPr="009C7BAD" w14:paraId="7268518D" w14:textId="77777777" w:rsidTr="00E65C3B">
        <w:trPr>
          <w:tblHeader/>
        </w:trPr>
        <w:tc>
          <w:tcPr>
            <w:tcW w:w="567" w:type="dxa"/>
          </w:tcPr>
          <w:p w14:paraId="5E27FB47" w14:textId="77777777" w:rsidR="00D35F22" w:rsidRPr="009C7BAD" w:rsidRDefault="00D35F22" w:rsidP="00894D7B">
            <w:pPr>
              <w:pStyle w:val="afc"/>
              <w:numPr>
                <w:ilvl w:val="0"/>
                <w:numId w:val="6"/>
              </w:numPr>
              <w:ind w:left="254" w:hanging="254"/>
              <w:jc w:val="center"/>
              <w:rPr>
                <w:rFonts w:ascii="標楷體" w:eastAsia="標楷體" w:hAnsi="標楷體"/>
                <w:szCs w:val="24"/>
              </w:rPr>
            </w:pPr>
          </w:p>
        </w:tc>
        <w:tc>
          <w:tcPr>
            <w:tcW w:w="709" w:type="dxa"/>
          </w:tcPr>
          <w:p w14:paraId="3EDFC1D6" w14:textId="77777777" w:rsidR="00D35F22" w:rsidRPr="009C7BAD" w:rsidDel="0098558D" w:rsidRDefault="00D35F22" w:rsidP="00D35F22">
            <w:pPr>
              <w:pStyle w:val="afc"/>
              <w:rPr>
                <w:rFonts w:ascii="標楷體" w:eastAsia="標楷體" w:hAnsi="標楷體"/>
                <w:szCs w:val="24"/>
              </w:rPr>
            </w:pPr>
            <w:r w:rsidRPr="009C7BAD">
              <w:rPr>
                <w:rFonts w:ascii="標楷體" w:eastAsia="標楷體" w:hAnsi="標楷體" w:hint="eastAsia"/>
                <w:szCs w:val="24"/>
              </w:rPr>
              <w:t>L6751</w:t>
            </w:r>
          </w:p>
        </w:tc>
        <w:tc>
          <w:tcPr>
            <w:tcW w:w="3827" w:type="dxa"/>
          </w:tcPr>
          <w:p w14:paraId="291C0FED" w14:textId="77777777" w:rsidR="00D35F22" w:rsidRPr="009C7BAD" w:rsidRDefault="00D35F22" w:rsidP="00D35F22">
            <w:pPr>
              <w:rPr>
                <w:rFonts w:ascii="標楷體" w:eastAsia="標楷體" w:hAnsi="標楷體"/>
              </w:rPr>
            </w:pPr>
            <w:r w:rsidRPr="009C7BAD">
              <w:rPr>
                <w:rFonts w:ascii="標楷體" w:eastAsia="標楷體" w:hAnsi="標楷體" w:hint="eastAsia"/>
              </w:rPr>
              <w:t>介紹人加碼獎勵津貼標準設定</w:t>
            </w:r>
          </w:p>
        </w:tc>
        <w:tc>
          <w:tcPr>
            <w:tcW w:w="284" w:type="dxa"/>
          </w:tcPr>
          <w:p w14:paraId="349BC121" w14:textId="77777777" w:rsidR="00D35F22" w:rsidRPr="009C7BAD" w:rsidRDefault="00D35F22" w:rsidP="00D35F22">
            <w:pPr>
              <w:pStyle w:val="afc"/>
              <w:jc w:val="center"/>
              <w:rPr>
                <w:rFonts w:ascii="標楷體" w:eastAsia="標楷體" w:hAnsi="標楷體"/>
                <w:szCs w:val="24"/>
              </w:rPr>
            </w:pPr>
            <w:r w:rsidRPr="009C7BAD">
              <w:rPr>
                <w:rFonts w:ascii="標楷體" w:eastAsia="標楷體" w:hAnsi="標楷體" w:hint="eastAsia"/>
                <w:szCs w:val="24"/>
              </w:rPr>
              <w:t>1</w:t>
            </w:r>
          </w:p>
        </w:tc>
        <w:tc>
          <w:tcPr>
            <w:tcW w:w="567" w:type="dxa"/>
          </w:tcPr>
          <w:p w14:paraId="564CD425" w14:textId="77777777" w:rsidR="00D35F22" w:rsidRPr="009C7BAD" w:rsidRDefault="00D35F22" w:rsidP="00D35F22">
            <w:pPr>
              <w:jc w:val="center"/>
              <w:rPr>
                <w:rFonts w:ascii="標楷體" w:eastAsia="標楷體" w:hAnsi="標楷體"/>
              </w:rPr>
            </w:pPr>
            <w:r w:rsidRPr="009C7BAD">
              <w:rPr>
                <w:rFonts w:ascii="標楷體" w:eastAsia="標楷體" w:hAnsi="標楷體" w:hint="eastAsia"/>
              </w:rPr>
              <w:t>T</w:t>
            </w:r>
          </w:p>
        </w:tc>
        <w:tc>
          <w:tcPr>
            <w:tcW w:w="567" w:type="dxa"/>
          </w:tcPr>
          <w:p w14:paraId="5C738261" w14:textId="77777777" w:rsidR="00D35F22" w:rsidRPr="009C7BAD" w:rsidRDefault="00D35F22" w:rsidP="00D35F22">
            <w:pPr>
              <w:jc w:val="center"/>
              <w:rPr>
                <w:rFonts w:ascii="標楷體" w:eastAsia="標楷體" w:hAnsi="標楷體"/>
              </w:rPr>
            </w:pPr>
            <w:r w:rsidRPr="009C7BAD">
              <w:rPr>
                <w:rFonts w:ascii="標楷體" w:eastAsia="標楷體" w:hAnsi="標楷體"/>
              </w:rPr>
              <w:t>X</w:t>
            </w:r>
          </w:p>
        </w:tc>
        <w:tc>
          <w:tcPr>
            <w:tcW w:w="850" w:type="dxa"/>
          </w:tcPr>
          <w:p w14:paraId="565DB581" w14:textId="77777777" w:rsidR="00D35F22" w:rsidRPr="009C7BAD" w:rsidRDefault="00D35F22" w:rsidP="00D35F22">
            <w:pPr>
              <w:pStyle w:val="afc"/>
              <w:jc w:val="center"/>
              <w:rPr>
                <w:rFonts w:ascii="標楷體" w:eastAsia="標楷體" w:hAnsi="標楷體"/>
                <w:szCs w:val="24"/>
              </w:rPr>
            </w:pPr>
          </w:p>
        </w:tc>
        <w:tc>
          <w:tcPr>
            <w:tcW w:w="567" w:type="dxa"/>
          </w:tcPr>
          <w:p w14:paraId="6408EFC6" w14:textId="77777777" w:rsidR="00D35F22" w:rsidRPr="009C7BAD" w:rsidRDefault="00D35F22" w:rsidP="00D35F22">
            <w:pPr>
              <w:pStyle w:val="afc"/>
              <w:jc w:val="center"/>
              <w:rPr>
                <w:rFonts w:ascii="標楷體" w:eastAsia="標楷體" w:hAnsi="標楷體"/>
                <w:szCs w:val="24"/>
              </w:rPr>
            </w:pPr>
            <w:r w:rsidRPr="009C7BAD">
              <w:rPr>
                <w:rFonts w:ascii="標楷體" w:eastAsia="標楷體" w:hAnsi="標楷體" w:hint="eastAsia"/>
                <w:szCs w:val="24"/>
              </w:rPr>
              <w:t>X</w:t>
            </w:r>
          </w:p>
        </w:tc>
        <w:tc>
          <w:tcPr>
            <w:tcW w:w="567" w:type="dxa"/>
          </w:tcPr>
          <w:p w14:paraId="45E37DEF" w14:textId="77777777" w:rsidR="00D35F22" w:rsidRPr="009C7BAD" w:rsidRDefault="00D35F22" w:rsidP="00D35F22">
            <w:pPr>
              <w:pStyle w:val="afc"/>
              <w:jc w:val="center"/>
              <w:rPr>
                <w:rFonts w:ascii="標楷體" w:eastAsia="標楷體" w:hAnsi="標楷體"/>
                <w:szCs w:val="24"/>
              </w:rPr>
            </w:pPr>
            <w:r w:rsidRPr="009C7BAD">
              <w:rPr>
                <w:rFonts w:ascii="標楷體" w:eastAsia="標楷體" w:hAnsi="標楷體" w:hint="eastAsia"/>
                <w:szCs w:val="24"/>
              </w:rPr>
              <w:t>X</w:t>
            </w:r>
          </w:p>
        </w:tc>
        <w:tc>
          <w:tcPr>
            <w:tcW w:w="284" w:type="dxa"/>
          </w:tcPr>
          <w:p w14:paraId="43630F18" w14:textId="77777777" w:rsidR="00D35F22" w:rsidRPr="009C7BAD" w:rsidRDefault="00D35F22" w:rsidP="00D35F22">
            <w:pPr>
              <w:pStyle w:val="afc"/>
              <w:jc w:val="center"/>
              <w:rPr>
                <w:rFonts w:ascii="標楷體" w:eastAsia="標楷體" w:hAnsi="標楷體"/>
                <w:szCs w:val="24"/>
              </w:rPr>
            </w:pPr>
            <w:r w:rsidRPr="009C7BAD">
              <w:rPr>
                <w:rFonts w:ascii="標楷體" w:eastAsia="標楷體" w:hAnsi="標楷體" w:hint="eastAsia"/>
                <w:szCs w:val="24"/>
              </w:rPr>
              <w:t>X</w:t>
            </w:r>
          </w:p>
        </w:tc>
        <w:tc>
          <w:tcPr>
            <w:tcW w:w="283" w:type="dxa"/>
          </w:tcPr>
          <w:p w14:paraId="4A46DA51" w14:textId="77777777" w:rsidR="00D35F22" w:rsidRPr="009C7BAD" w:rsidRDefault="00D35F22" w:rsidP="00D35F22">
            <w:pPr>
              <w:pStyle w:val="afc"/>
              <w:jc w:val="center"/>
              <w:rPr>
                <w:rFonts w:ascii="標楷體" w:eastAsia="標楷體" w:hAnsi="標楷體"/>
                <w:szCs w:val="24"/>
              </w:rPr>
            </w:pPr>
            <w:r w:rsidRPr="009C7BAD">
              <w:rPr>
                <w:rFonts w:ascii="標楷體" w:eastAsia="標楷體" w:hAnsi="標楷體" w:hint="eastAsia"/>
                <w:szCs w:val="24"/>
              </w:rPr>
              <w:t>X</w:t>
            </w:r>
          </w:p>
        </w:tc>
        <w:tc>
          <w:tcPr>
            <w:tcW w:w="288" w:type="dxa"/>
          </w:tcPr>
          <w:p w14:paraId="1B324406" w14:textId="77777777" w:rsidR="00D35F22" w:rsidRPr="009C7BAD" w:rsidRDefault="00D35F22" w:rsidP="00D35F22">
            <w:pPr>
              <w:pStyle w:val="afc"/>
              <w:jc w:val="center"/>
              <w:rPr>
                <w:rFonts w:ascii="標楷體" w:eastAsia="標楷體" w:hAnsi="標楷體"/>
                <w:szCs w:val="24"/>
              </w:rPr>
            </w:pPr>
          </w:p>
        </w:tc>
      </w:tr>
      <w:tr w:rsidR="00446B04" w:rsidRPr="009C7BAD" w14:paraId="4C6A7D57" w14:textId="77777777" w:rsidTr="00E65C3B">
        <w:trPr>
          <w:tblHeader/>
        </w:trPr>
        <w:tc>
          <w:tcPr>
            <w:tcW w:w="567" w:type="dxa"/>
          </w:tcPr>
          <w:p w14:paraId="63F21FD5" w14:textId="77777777" w:rsidR="00446B04" w:rsidRPr="009C7BAD" w:rsidRDefault="00446B04" w:rsidP="00894D7B">
            <w:pPr>
              <w:pStyle w:val="afc"/>
              <w:numPr>
                <w:ilvl w:val="0"/>
                <w:numId w:val="6"/>
              </w:numPr>
              <w:ind w:left="254" w:hanging="254"/>
              <w:jc w:val="center"/>
              <w:rPr>
                <w:rFonts w:ascii="標楷體" w:eastAsia="標楷體" w:hAnsi="標楷體"/>
                <w:szCs w:val="24"/>
              </w:rPr>
            </w:pPr>
          </w:p>
        </w:tc>
        <w:tc>
          <w:tcPr>
            <w:tcW w:w="709" w:type="dxa"/>
          </w:tcPr>
          <w:p w14:paraId="5ABC2AE9" w14:textId="6E93F58D" w:rsidR="00446B04" w:rsidRPr="009C7BAD" w:rsidRDefault="00446B04" w:rsidP="00446B04">
            <w:pPr>
              <w:pStyle w:val="afc"/>
              <w:rPr>
                <w:rFonts w:ascii="標楷體" w:eastAsia="標楷體" w:hAnsi="標楷體"/>
                <w:szCs w:val="24"/>
              </w:rPr>
            </w:pPr>
            <w:r>
              <w:rPr>
                <w:rFonts w:ascii="標楷體" w:eastAsia="標楷體" w:hAnsi="標楷體" w:hint="eastAsia"/>
                <w:szCs w:val="24"/>
              </w:rPr>
              <w:t>L6082</w:t>
            </w:r>
          </w:p>
        </w:tc>
        <w:tc>
          <w:tcPr>
            <w:tcW w:w="3827" w:type="dxa"/>
          </w:tcPr>
          <w:p w14:paraId="7FC70222" w14:textId="5CBEC9CB" w:rsidR="00446B04" w:rsidRPr="009C7BAD" w:rsidRDefault="00446B04" w:rsidP="00446B04">
            <w:pPr>
              <w:rPr>
                <w:rFonts w:ascii="標楷體" w:eastAsia="標楷體" w:hAnsi="標楷體"/>
              </w:rPr>
            </w:pPr>
            <w:r w:rsidRPr="009C7BAD">
              <w:rPr>
                <w:rFonts w:ascii="標楷體" w:eastAsia="標楷體" w:hAnsi="標楷體" w:cs="新細明體" w:hint="eastAsia"/>
                <w:kern w:val="0"/>
                <w:lang w:val="zh-TW"/>
              </w:rPr>
              <w:t>放款業績工作月</w:t>
            </w:r>
            <w:r>
              <w:rPr>
                <w:rFonts w:ascii="標楷體" w:eastAsia="標楷體" w:hAnsi="標楷體" w:cs="新細明體" w:hint="eastAsia"/>
                <w:kern w:val="0"/>
                <w:lang w:val="zh-TW"/>
              </w:rPr>
              <w:t>查詢</w:t>
            </w:r>
          </w:p>
        </w:tc>
        <w:tc>
          <w:tcPr>
            <w:tcW w:w="284" w:type="dxa"/>
          </w:tcPr>
          <w:p w14:paraId="10A9DC39" w14:textId="7BC64EA6" w:rsidR="00446B04" w:rsidRPr="009C7BAD" w:rsidRDefault="00446B04" w:rsidP="00446B04">
            <w:pPr>
              <w:pStyle w:val="afc"/>
              <w:jc w:val="center"/>
              <w:rPr>
                <w:rFonts w:ascii="標楷體" w:eastAsia="標楷體" w:hAnsi="標楷體"/>
                <w:szCs w:val="24"/>
              </w:rPr>
            </w:pPr>
            <w:r w:rsidRPr="009C7BAD">
              <w:rPr>
                <w:rFonts w:ascii="標楷體" w:eastAsia="標楷體" w:hAnsi="標楷體" w:hint="eastAsia"/>
                <w:szCs w:val="24"/>
              </w:rPr>
              <w:t>1</w:t>
            </w:r>
          </w:p>
        </w:tc>
        <w:tc>
          <w:tcPr>
            <w:tcW w:w="567" w:type="dxa"/>
          </w:tcPr>
          <w:p w14:paraId="5F723293" w14:textId="01C42C6F" w:rsidR="00446B04" w:rsidRPr="009C7BAD" w:rsidRDefault="00446B04" w:rsidP="00446B04">
            <w:pPr>
              <w:jc w:val="center"/>
              <w:rPr>
                <w:rFonts w:ascii="標楷體" w:eastAsia="標楷體" w:hAnsi="標楷體"/>
              </w:rPr>
            </w:pPr>
            <w:r w:rsidRPr="009C7BAD">
              <w:rPr>
                <w:rFonts w:ascii="標楷體" w:eastAsia="標楷體" w:hAnsi="標楷體" w:hint="eastAsia"/>
              </w:rPr>
              <w:t>T</w:t>
            </w:r>
          </w:p>
        </w:tc>
        <w:tc>
          <w:tcPr>
            <w:tcW w:w="567" w:type="dxa"/>
          </w:tcPr>
          <w:p w14:paraId="3B0B1043" w14:textId="5DE94C67" w:rsidR="00446B04" w:rsidRPr="009C7BAD" w:rsidRDefault="00446B04" w:rsidP="00446B04">
            <w:pPr>
              <w:jc w:val="center"/>
              <w:rPr>
                <w:rFonts w:ascii="標楷體" w:eastAsia="標楷體" w:hAnsi="標楷體"/>
              </w:rPr>
            </w:pPr>
            <w:r w:rsidRPr="009C7BAD">
              <w:rPr>
                <w:rFonts w:ascii="標楷體" w:eastAsia="標楷體" w:hAnsi="標楷體"/>
              </w:rPr>
              <w:t>X</w:t>
            </w:r>
          </w:p>
        </w:tc>
        <w:tc>
          <w:tcPr>
            <w:tcW w:w="850" w:type="dxa"/>
          </w:tcPr>
          <w:p w14:paraId="327BB288" w14:textId="77777777" w:rsidR="00446B04" w:rsidRPr="009C7BAD" w:rsidRDefault="00446B04" w:rsidP="00446B04">
            <w:pPr>
              <w:pStyle w:val="afc"/>
              <w:jc w:val="center"/>
              <w:rPr>
                <w:rFonts w:ascii="標楷體" w:eastAsia="標楷體" w:hAnsi="標楷體"/>
                <w:szCs w:val="24"/>
              </w:rPr>
            </w:pPr>
          </w:p>
        </w:tc>
        <w:tc>
          <w:tcPr>
            <w:tcW w:w="567" w:type="dxa"/>
          </w:tcPr>
          <w:p w14:paraId="4E7CDD3A" w14:textId="5A250075" w:rsidR="00446B04" w:rsidRPr="009C7BAD" w:rsidRDefault="00446B04" w:rsidP="00446B04">
            <w:pPr>
              <w:pStyle w:val="afc"/>
              <w:jc w:val="center"/>
              <w:rPr>
                <w:rFonts w:ascii="標楷體" w:eastAsia="標楷體" w:hAnsi="標楷體"/>
                <w:szCs w:val="24"/>
              </w:rPr>
            </w:pPr>
            <w:r w:rsidRPr="009C7BAD">
              <w:rPr>
                <w:rFonts w:ascii="標楷體" w:eastAsia="標楷體" w:hAnsi="標楷體" w:hint="eastAsia"/>
                <w:szCs w:val="24"/>
              </w:rPr>
              <w:t>X</w:t>
            </w:r>
          </w:p>
        </w:tc>
        <w:tc>
          <w:tcPr>
            <w:tcW w:w="567" w:type="dxa"/>
          </w:tcPr>
          <w:p w14:paraId="273FE166" w14:textId="588F6EB4" w:rsidR="00446B04" w:rsidRPr="009C7BAD" w:rsidRDefault="00446B04" w:rsidP="00446B04">
            <w:pPr>
              <w:pStyle w:val="afc"/>
              <w:jc w:val="center"/>
              <w:rPr>
                <w:rFonts w:ascii="標楷體" w:eastAsia="標楷體" w:hAnsi="標楷體"/>
                <w:szCs w:val="24"/>
              </w:rPr>
            </w:pPr>
            <w:r w:rsidRPr="009C7BAD">
              <w:rPr>
                <w:rFonts w:ascii="標楷體" w:eastAsia="標楷體" w:hAnsi="標楷體" w:hint="eastAsia"/>
                <w:szCs w:val="24"/>
              </w:rPr>
              <w:t>X</w:t>
            </w:r>
          </w:p>
        </w:tc>
        <w:tc>
          <w:tcPr>
            <w:tcW w:w="284" w:type="dxa"/>
          </w:tcPr>
          <w:p w14:paraId="58B6CC09" w14:textId="1196E64E" w:rsidR="00446B04" w:rsidRPr="009C7BAD" w:rsidRDefault="00446B04" w:rsidP="00446B04">
            <w:pPr>
              <w:pStyle w:val="afc"/>
              <w:jc w:val="center"/>
              <w:rPr>
                <w:rFonts w:ascii="標楷體" w:eastAsia="標楷體" w:hAnsi="標楷體"/>
                <w:szCs w:val="24"/>
              </w:rPr>
            </w:pPr>
            <w:r w:rsidRPr="009C7BAD">
              <w:rPr>
                <w:rFonts w:ascii="標楷體" w:eastAsia="標楷體" w:hAnsi="標楷體" w:hint="eastAsia"/>
                <w:szCs w:val="24"/>
              </w:rPr>
              <w:t>X</w:t>
            </w:r>
          </w:p>
        </w:tc>
        <w:tc>
          <w:tcPr>
            <w:tcW w:w="283" w:type="dxa"/>
          </w:tcPr>
          <w:p w14:paraId="77BE6822" w14:textId="650DFBED" w:rsidR="00446B04" w:rsidRPr="009C7BAD" w:rsidRDefault="00446B04" w:rsidP="00446B04">
            <w:pPr>
              <w:pStyle w:val="afc"/>
              <w:jc w:val="center"/>
              <w:rPr>
                <w:rFonts w:ascii="標楷體" w:eastAsia="標楷體" w:hAnsi="標楷體"/>
                <w:szCs w:val="24"/>
              </w:rPr>
            </w:pPr>
            <w:r w:rsidRPr="009C7BAD">
              <w:rPr>
                <w:rFonts w:ascii="標楷體" w:eastAsia="標楷體" w:hAnsi="標楷體" w:hint="eastAsia"/>
                <w:szCs w:val="24"/>
              </w:rPr>
              <w:t>X</w:t>
            </w:r>
          </w:p>
        </w:tc>
        <w:tc>
          <w:tcPr>
            <w:tcW w:w="288" w:type="dxa"/>
          </w:tcPr>
          <w:p w14:paraId="5EADCBA6" w14:textId="77777777" w:rsidR="00446B04" w:rsidRPr="009C7BAD" w:rsidRDefault="00446B04" w:rsidP="00446B04">
            <w:pPr>
              <w:pStyle w:val="afc"/>
              <w:jc w:val="center"/>
              <w:rPr>
                <w:rFonts w:ascii="標楷體" w:eastAsia="標楷體" w:hAnsi="標楷體"/>
                <w:szCs w:val="24"/>
              </w:rPr>
            </w:pPr>
          </w:p>
        </w:tc>
      </w:tr>
      <w:tr w:rsidR="00446B04" w:rsidRPr="009C7BAD" w14:paraId="08A9D024" w14:textId="77777777" w:rsidTr="00E65C3B">
        <w:trPr>
          <w:tblHeader/>
        </w:trPr>
        <w:tc>
          <w:tcPr>
            <w:tcW w:w="567" w:type="dxa"/>
          </w:tcPr>
          <w:p w14:paraId="270D70FB" w14:textId="77777777" w:rsidR="00446B04" w:rsidRPr="009C7BAD" w:rsidRDefault="00446B04" w:rsidP="00894D7B">
            <w:pPr>
              <w:pStyle w:val="afc"/>
              <w:numPr>
                <w:ilvl w:val="0"/>
                <w:numId w:val="6"/>
              </w:numPr>
              <w:ind w:left="254" w:hanging="254"/>
              <w:jc w:val="center"/>
              <w:rPr>
                <w:rFonts w:ascii="標楷體" w:eastAsia="標楷體" w:hAnsi="標楷體"/>
                <w:szCs w:val="24"/>
              </w:rPr>
            </w:pPr>
          </w:p>
        </w:tc>
        <w:tc>
          <w:tcPr>
            <w:tcW w:w="709" w:type="dxa"/>
          </w:tcPr>
          <w:p w14:paraId="49B4103F" w14:textId="77777777" w:rsidR="00446B04" w:rsidRPr="009C7BAD" w:rsidDel="0098558D" w:rsidRDefault="00446B04" w:rsidP="00446B04">
            <w:pPr>
              <w:pStyle w:val="afc"/>
              <w:rPr>
                <w:rFonts w:ascii="標楷體" w:eastAsia="標楷體" w:hAnsi="標楷體"/>
                <w:szCs w:val="24"/>
              </w:rPr>
            </w:pPr>
            <w:r w:rsidRPr="009C7BAD">
              <w:rPr>
                <w:rFonts w:ascii="標楷體" w:eastAsia="標楷體" w:hAnsi="標楷體" w:hint="eastAsia"/>
                <w:szCs w:val="24"/>
              </w:rPr>
              <w:t>L6752</w:t>
            </w:r>
          </w:p>
        </w:tc>
        <w:tc>
          <w:tcPr>
            <w:tcW w:w="3827" w:type="dxa"/>
          </w:tcPr>
          <w:p w14:paraId="1BE00A2B" w14:textId="77777777" w:rsidR="00446B04" w:rsidRPr="009C7BAD" w:rsidRDefault="00446B04" w:rsidP="00446B04">
            <w:pPr>
              <w:rPr>
                <w:rFonts w:ascii="標楷體" w:eastAsia="標楷體" w:hAnsi="標楷體"/>
              </w:rPr>
            </w:pPr>
            <w:r w:rsidRPr="009C7BAD">
              <w:rPr>
                <w:rFonts w:ascii="標楷體" w:eastAsia="標楷體" w:hAnsi="標楷體" w:cs="新細明體" w:hint="eastAsia"/>
                <w:kern w:val="0"/>
                <w:lang w:val="zh-TW"/>
              </w:rPr>
              <w:t>放款業績工作月維護</w:t>
            </w:r>
          </w:p>
        </w:tc>
        <w:tc>
          <w:tcPr>
            <w:tcW w:w="284" w:type="dxa"/>
          </w:tcPr>
          <w:p w14:paraId="7CF2DFD2" w14:textId="77777777" w:rsidR="00446B04" w:rsidRPr="009C7BAD" w:rsidRDefault="00446B04" w:rsidP="00446B04">
            <w:pPr>
              <w:pStyle w:val="afc"/>
              <w:jc w:val="center"/>
              <w:rPr>
                <w:rFonts w:ascii="標楷體" w:eastAsia="標楷體" w:hAnsi="標楷體"/>
                <w:szCs w:val="24"/>
              </w:rPr>
            </w:pPr>
            <w:r w:rsidRPr="009C7BAD">
              <w:rPr>
                <w:rFonts w:ascii="標楷體" w:eastAsia="標楷體" w:hAnsi="標楷體" w:hint="eastAsia"/>
                <w:szCs w:val="24"/>
              </w:rPr>
              <w:t>1</w:t>
            </w:r>
          </w:p>
        </w:tc>
        <w:tc>
          <w:tcPr>
            <w:tcW w:w="567" w:type="dxa"/>
          </w:tcPr>
          <w:p w14:paraId="0C817114" w14:textId="77777777" w:rsidR="00446B04" w:rsidRPr="009C7BAD" w:rsidRDefault="00446B04" w:rsidP="00446B04">
            <w:pPr>
              <w:jc w:val="center"/>
              <w:rPr>
                <w:rFonts w:ascii="標楷體" w:eastAsia="標楷體" w:hAnsi="標楷體"/>
              </w:rPr>
            </w:pPr>
            <w:r w:rsidRPr="009C7BAD">
              <w:rPr>
                <w:rFonts w:ascii="標楷體" w:eastAsia="標楷體" w:hAnsi="標楷體" w:hint="eastAsia"/>
              </w:rPr>
              <w:t>T</w:t>
            </w:r>
          </w:p>
        </w:tc>
        <w:tc>
          <w:tcPr>
            <w:tcW w:w="567" w:type="dxa"/>
          </w:tcPr>
          <w:p w14:paraId="5CDBD46C" w14:textId="77777777" w:rsidR="00446B04" w:rsidRPr="009C7BAD" w:rsidRDefault="00446B04" w:rsidP="00446B04">
            <w:pPr>
              <w:jc w:val="center"/>
              <w:rPr>
                <w:rFonts w:ascii="標楷體" w:eastAsia="標楷體" w:hAnsi="標楷體"/>
              </w:rPr>
            </w:pPr>
            <w:r w:rsidRPr="009C7BAD">
              <w:rPr>
                <w:rFonts w:ascii="標楷體" w:eastAsia="標楷體" w:hAnsi="標楷體"/>
              </w:rPr>
              <w:t>X</w:t>
            </w:r>
          </w:p>
        </w:tc>
        <w:tc>
          <w:tcPr>
            <w:tcW w:w="850" w:type="dxa"/>
          </w:tcPr>
          <w:p w14:paraId="78710A00" w14:textId="77777777" w:rsidR="00446B04" w:rsidRPr="009C7BAD" w:rsidRDefault="00446B04" w:rsidP="00446B04">
            <w:pPr>
              <w:pStyle w:val="afc"/>
              <w:jc w:val="center"/>
              <w:rPr>
                <w:rFonts w:ascii="標楷體" w:eastAsia="標楷體" w:hAnsi="標楷體"/>
                <w:szCs w:val="24"/>
              </w:rPr>
            </w:pPr>
          </w:p>
        </w:tc>
        <w:tc>
          <w:tcPr>
            <w:tcW w:w="567" w:type="dxa"/>
          </w:tcPr>
          <w:p w14:paraId="239988E1" w14:textId="77777777" w:rsidR="00446B04" w:rsidRPr="009C7BAD" w:rsidRDefault="00446B04" w:rsidP="00446B04">
            <w:pPr>
              <w:pStyle w:val="afc"/>
              <w:jc w:val="center"/>
              <w:rPr>
                <w:rFonts w:ascii="標楷體" w:eastAsia="標楷體" w:hAnsi="標楷體"/>
                <w:szCs w:val="24"/>
              </w:rPr>
            </w:pPr>
            <w:r w:rsidRPr="009C7BAD">
              <w:rPr>
                <w:rFonts w:ascii="標楷體" w:eastAsia="標楷體" w:hAnsi="標楷體" w:hint="eastAsia"/>
                <w:szCs w:val="24"/>
              </w:rPr>
              <w:t>X</w:t>
            </w:r>
          </w:p>
        </w:tc>
        <w:tc>
          <w:tcPr>
            <w:tcW w:w="567" w:type="dxa"/>
          </w:tcPr>
          <w:p w14:paraId="5424E259" w14:textId="77777777" w:rsidR="00446B04" w:rsidRPr="009C7BAD" w:rsidRDefault="00446B04" w:rsidP="00446B04">
            <w:pPr>
              <w:pStyle w:val="afc"/>
              <w:jc w:val="center"/>
              <w:rPr>
                <w:rFonts w:ascii="標楷體" w:eastAsia="標楷體" w:hAnsi="標楷體"/>
                <w:szCs w:val="24"/>
              </w:rPr>
            </w:pPr>
            <w:r w:rsidRPr="009C7BAD">
              <w:rPr>
                <w:rFonts w:ascii="標楷體" w:eastAsia="標楷體" w:hAnsi="標楷體" w:hint="eastAsia"/>
                <w:szCs w:val="24"/>
              </w:rPr>
              <w:t>X</w:t>
            </w:r>
          </w:p>
        </w:tc>
        <w:tc>
          <w:tcPr>
            <w:tcW w:w="284" w:type="dxa"/>
          </w:tcPr>
          <w:p w14:paraId="260C5C88" w14:textId="77777777" w:rsidR="00446B04" w:rsidRPr="009C7BAD" w:rsidRDefault="00446B04" w:rsidP="00446B04">
            <w:pPr>
              <w:pStyle w:val="afc"/>
              <w:jc w:val="center"/>
              <w:rPr>
                <w:rFonts w:ascii="標楷體" w:eastAsia="標楷體" w:hAnsi="標楷體"/>
                <w:szCs w:val="24"/>
              </w:rPr>
            </w:pPr>
            <w:r w:rsidRPr="009C7BAD">
              <w:rPr>
                <w:rFonts w:ascii="標楷體" w:eastAsia="標楷體" w:hAnsi="標楷體" w:hint="eastAsia"/>
                <w:szCs w:val="24"/>
              </w:rPr>
              <w:t>X</w:t>
            </w:r>
          </w:p>
        </w:tc>
        <w:tc>
          <w:tcPr>
            <w:tcW w:w="283" w:type="dxa"/>
          </w:tcPr>
          <w:p w14:paraId="43468BF9" w14:textId="77777777" w:rsidR="00446B04" w:rsidRPr="009C7BAD" w:rsidRDefault="00446B04" w:rsidP="00446B04">
            <w:pPr>
              <w:pStyle w:val="afc"/>
              <w:jc w:val="center"/>
              <w:rPr>
                <w:rFonts w:ascii="標楷體" w:eastAsia="標楷體" w:hAnsi="標楷體"/>
                <w:szCs w:val="24"/>
              </w:rPr>
            </w:pPr>
            <w:r w:rsidRPr="009C7BAD">
              <w:rPr>
                <w:rFonts w:ascii="標楷體" w:eastAsia="標楷體" w:hAnsi="標楷體" w:hint="eastAsia"/>
                <w:szCs w:val="24"/>
              </w:rPr>
              <w:t>X</w:t>
            </w:r>
          </w:p>
        </w:tc>
        <w:tc>
          <w:tcPr>
            <w:tcW w:w="288" w:type="dxa"/>
          </w:tcPr>
          <w:p w14:paraId="04749CA3" w14:textId="77777777" w:rsidR="00446B04" w:rsidRPr="009C7BAD" w:rsidRDefault="00446B04" w:rsidP="00446B04">
            <w:pPr>
              <w:pStyle w:val="afc"/>
              <w:jc w:val="center"/>
              <w:rPr>
                <w:rFonts w:ascii="標楷體" w:eastAsia="標楷體" w:hAnsi="標楷體"/>
                <w:szCs w:val="24"/>
              </w:rPr>
            </w:pPr>
          </w:p>
        </w:tc>
      </w:tr>
      <w:tr w:rsidR="00446B04" w:rsidRPr="009C7BAD" w14:paraId="148F9652" w14:textId="77777777" w:rsidTr="00E65C3B">
        <w:trPr>
          <w:tblHeader/>
        </w:trPr>
        <w:tc>
          <w:tcPr>
            <w:tcW w:w="567" w:type="dxa"/>
          </w:tcPr>
          <w:p w14:paraId="75A2AE05" w14:textId="77777777" w:rsidR="00446B04" w:rsidRPr="009C7BAD" w:rsidRDefault="00446B04" w:rsidP="00894D7B">
            <w:pPr>
              <w:pStyle w:val="afc"/>
              <w:numPr>
                <w:ilvl w:val="0"/>
                <w:numId w:val="6"/>
              </w:numPr>
              <w:ind w:left="254" w:hanging="254"/>
              <w:jc w:val="center"/>
              <w:rPr>
                <w:rFonts w:ascii="標楷體" w:eastAsia="標楷體" w:hAnsi="標楷體"/>
                <w:szCs w:val="24"/>
              </w:rPr>
            </w:pPr>
          </w:p>
        </w:tc>
        <w:tc>
          <w:tcPr>
            <w:tcW w:w="709" w:type="dxa"/>
          </w:tcPr>
          <w:p w14:paraId="7CFAF7D0" w14:textId="77777777" w:rsidR="00446B04" w:rsidRPr="009C7BAD" w:rsidRDefault="00446B04" w:rsidP="00446B04">
            <w:pPr>
              <w:pStyle w:val="afc"/>
              <w:rPr>
                <w:rFonts w:ascii="標楷體" w:eastAsia="標楷體" w:hAnsi="標楷體"/>
                <w:szCs w:val="24"/>
              </w:rPr>
            </w:pPr>
            <w:r w:rsidRPr="009C7BAD">
              <w:rPr>
                <w:rFonts w:ascii="標楷體" w:eastAsia="標楷體" w:hAnsi="標楷體" w:hint="eastAsia"/>
                <w:szCs w:val="24"/>
              </w:rPr>
              <w:t>L6753</w:t>
            </w:r>
          </w:p>
        </w:tc>
        <w:tc>
          <w:tcPr>
            <w:tcW w:w="3827" w:type="dxa"/>
          </w:tcPr>
          <w:p w14:paraId="4301EC76" w14:textId="77777777" w:rsidR="00446B04" w:rsidRPr="009C7BAD" w:rsidRDefault="00446B04" w:rsidP="00446B04">
            <w:pPr>
              <w:rPr>
                <w:rFonts w:ascii="標楷體" w:eastAsia="標楷體" w:hAnsi="標楷體" w:cs="新細明體"/>
                <w:kern w:val="0"/>
                <w:lang w:val="zh-TW"/>
              </w:rPr>
            </w:pPr>
            <w:r w:rsidRPr="009C7BAD">
              <w:rPr>
                <w:rFonts w:ascii="標楷體" w:eastAsia="標楷體" w:hAnsi="標楷體" w:cs="新細明體" w:hint="eastAsia"/>
                <w:kern w:val="0"/>
                <w:lang w:val="zh-TW"/>
              </w:rPr>
              <w:t>放款專員所屬業務部室維護</w:t>
            </w:r>
          </w:p>
        </w:tc>
        <w:tc>
          <w:tcPr>
            <w:tcW w:w="284" w:type="dxa"/>
          </w:tcPr>
          <w:p w14:paraId="3BD9351F" w14:textId="77777777" w:rsidR="00446B04" w:rsidRPr="009C7BAD" w:rsidRDefault="00446B04" w:rsidP="00446B04">
            <w:pPr>
              <w:pStyle w:val="afc"/>
              <w:jc w:val="center"/>
              <w:rPr>
                <w:rFonts w:ascii="標楷體" w:eastAsia="標楷體" w:hAnsi="標楷體"/>
                <w:szCs w:val="24"/>
              </w:rPr>
            </w:pPr>
            <w:r w:rsidRPr="009C7BAD">
              <w:rPr>
                <w:rFonts w:ascii="標楷體" w:eastAsia="標楷體" w:hAnsi="標楷體" w:hint="eastAsia"/>
                <w:szCs w:val="24"/>
              </w:rPr>
              <w:t>1</w:t>
            </w:r>
          </w:p>
        </w:tc>
        <w:tc>
          <w:tcPr>
            <w:tcW w:w="567" w:type="dxa"/>
          </w:tcPr>
          <w:p w14:paraId="16D7C054" w14:textId="77777777" w:rsidR="00446B04" w:rsidRPr="009C7BAD" w:rsidRDefault="00446B04" w:rsidP="00446B04">
            <w:pPr>
              <w:jc w:val="center"/>
              <w:rPr>
                <w:rFonts w:ascii="標楷體" w:eastAsia="標楷體" w:hAnsi="標楷體"/>
              </w:rPr>
            </w:pPr>
            <w:r w:rsidRPr="009C7BAD">
              <w:rPr>
                <w:rFonts w:ascii="標楷體" w:eastAsia="標楷體" w:hAnsi="標楷體" w:hint="eastAsia"/>
              </w:rPr>
              <w:t>T</w:t>
            </w:r>
          </w:p>
        </w:tc>
        <w:tc>
          <w:tcPr>
            <w:tcW w:w="567" w:type="dxa"/>
          </w:tcPr>
          <w:p w14:paraId="6DFA16BA" w14:textId="77777777" w:rsidR="00446B04" w:rsidRPr="009C7BAD" w:rsidRDefault="00446B04" w:rsidP="00446B04">
            <w:pPr>
              <w:jc w:val="center"/>
              <w:rPr>
                <w:rFonts w:ascii="標楷體" w:eastAsia="標楷體" w:hAnsi="標楷體"/>
              </w:rPr>
            </w:pPr>
            <w:r w:rsidRPr="009C7BAD">
              <w:rPr>
                <w:rFonts w:ascii="標楷體" w:eastAsia="標楷體" w:hAnsi="標楷體"/>
              </w:rPr>
              <w:t>X</w:t>
            </w:r>
          </w:p>
        </w:tc>
        <w:tc>
          <w:tcPr>
            <w:tcW w:w="850" w:type="dxa"/>
          </w:tcPr>
          <w:p w14:paraId="2E46D0F6" w14:textId="77777777" w:rsidR="00446B04" w:rsidRPr="009C7BAD" w:rsidRDefault="00446B04" w:rsidP="00446B04">
            <w:pPr>
              <w:pStyle w:val="afc"/>
              <w:jc w:val="center"/>
              <w:rPr>
                <w:rFonts w:ascii="標楷體" w:eastAsia="標楷體" w:hAnsi="標楷體"/>
                <w:szCs w:val="24"/>
              </w:rPr>
            </w:pPr>
          </w:p>
        </w:tc>
        <w:tc>
          <w:tcPr>
            <w:tcW w:w="567" w:type="dxa"/>
          </w:tcPr>
          <w:p w14:paraId="6DCB3CB7" w14:textId="77777777" w:rsidR="00446B04" w:rsidRPr="009C7BAD" w:rsidRDefault="00446B04" w:rsidP="00446B04">
            <w:pPr>
              <w:pStyle w:val="afc"/>
              <w:jc w:val="center"/>
              <w:rPr>
                <w:rFonts w:ascii="標楷體" w:eastAsia="標楷體" w:hAnsi="標楷體"/>
                <w:szCs w:val="24"/>
              </w:rPr>
            </w:pPr>
            <w:r w:rsidRPr="009C7BAD">
              <w:rPr>
                <w:rFonts w:ascii="標楷體" w:eastAsia="標楷體" w:hAnsi="標楷體" w:hint="eastAsia"/>
                <w:szCs w:val="24"/>
              </w:rPr>
              <w:t>X</w:t>
            </w:r>
          </w:p>
        </w:tc>
        <w:tc>
          <w:tcPr>
            <w:tcW w:w="567" w:type="dxa"/>
          </w:tcPr>
          <w:p w14:paraId="28E52008" w14:textId="77777777" w:rsidR="00446B04" w:rsidRPr="009C7BAD" w:rsidRDefault="00446B04" w:rsidP="00446B04">
            <w:pPr>
              <w:pStyle w:val="afc"/>
              <w:jc w:val="center"/>
              <w:rPr>
                <w:rFonts w:ascii="標楷體" w:eastAsia="標楷體" w:hAnsi="標楷體"/>
                <w:szCs w:val="24"/>
              </w:rPr>
            </w:pPr>
            <w:r w:rsidRPr="009C7BAD">
              <w:rPr>
                <w:rFonts w:ascii="標楷體" w:eastAsia="標楷體" w:hAnsi="標楷體" w:hint="eastAsia"/>
                <w:szCs w:val="24"/>
              </w:rPr>
              <w:t>X</w:t>
            </w:r>
          </w:p>
        </w:tc>
        <w:tc>
          <w:tcPr>
            <w:tcW w:w="284" w:type="dxa"/>
          </w:tcPr>
          <w:p w14:paraId="790AADF1" w14:textId="77777777" w:rsidR="00446B04" w:rsidRPr="009C7BAD" w:rsidRDefault="00446B04" w:rsidP="00446B04">
            <w:pPr>
              <w:pStyle w:val="afc"/>
              <w:jc w:val="center"/>
              <w:rPr>
                <w:rFonts w:ascii="標楷體" w:eastAsia="標楷體" w:hAnsi="標楷體"/>
                <w:szCs w:val="24"/>
              </w:rPr>
            </w:pPr>
            <w:r w:rsidRPr="009C7BAD">
              <w:rPr>
                <w:rFonts w:ascii="標楷體" w:eastAsia="標楷體" w:hAnsi="標楷體" w:hint="eastAsia"/>
                <w:szCs w:val="24"/>
              </w:rPr>
              <w:t>X</w:t>
            </w:r>
          </w:p>
        </w:tc>
        <w:tc>
          <w:tcPr>
            <w:tcW w:w="283" w:type="dxa"/>
          </w:tcPr>
          <w:p w14:paraId="29BFEAFE" w14:textId="77777777" w:rsidR="00446B04" w:rsidRPr="009C7BAD" w:rsidRDefault="00446B04" w:rsidP="00446B04">
            <w:pPr>
              <w:pStyle w:val="afc"/>
              <w:jc w:val="center"/>
              <w:rPr>
                <w:rFonts w:ascii="標楷體" w:eastAsia="標楷體" w:hAnsi="標楷體"/>
                <w:szCs w:val="24"/>
              </w:rPr>
            </w:pPr>
            <w:r w:rsidRPr="009C7BAD">
              <w:rPr>
                <w:rFonts w:ascii="標楷體" w:eastAsia="標楷體" w:hAnsi="標楷體" w:hint="eastAsia"/>
                <w:szCs w:val="24"/>
              </w:rPr>
              <w:t>X</w:t>
            </w:r>
          </w:p>
        </w:tc>
        <w:tc>
          <w:tcPr>
            <w:tcW w:w="288" w:type="dxa"/>
          </w:tcPr>
          <w:p w14:paraId="42A6D03D" w14:textId="77777777" w:rsidR="00446B04" w:rsidRPr="009C7BAD" w:rsidRDefault="00446B04" w:rsidP="00446B04">
            <w:pPr>
              <w:pStyle w:val="afc"/>
              <w:jc w:val="center"/>
              <w:rPr>
                <w:rFonts w:ascii="標楷體" w:eastAsia="標楷體" w:hAnsi="標楷體"/>
                <w:szCs w:val="24"/>
              </w:rPr>
            </w:pPr>
          </w:p>
        </w:tc>
      </w:tr>
      <w:tr w:rsidR="00446B04" w:rsidRPr="009C7BAD" w14:paraId="6E46066C" w14:textId="77777777" w:rsidTr="00E65C3B">
        <w:trPr>
          <w:tblHeader/>
        </w:trPr>
        <w:tc>
          <w:tcPr>
            <w:tcW w:w="567" w:type="dxa"/>
          </w:tcPr>
          <w:p w14:paraId="4D4B894B" w14:textId="77777777" w:rsidR="00446B04" w:rsidRPr="009C7BAD" w:rsidRDefault="00446B04" w:rsidP="00894D7B">
            <w:pPr>
              <w:pStyle w:val="afc"/>
              <w:numPr>
                <w:ilvl w:val="0"/>
                <w:numId w:val="6"/>
              </w:numPr>
              <w:ind w:left="254" w:hanging="254"/>
              <w:jc w:val="center"/>
              <w:rPr>
                <w:rFonts w:ascii="標楷體" w:eastAsia="標楷體" w:hAnsi="標楷體"/>
                <w:szCs w:val="24"/>
              </w:rPr>
            </w:pPr>
          </w:p>
        </w:tc>
        <w:tc>
          <w:tcPr>
            <w:tcW w:w="709" w:type="dxa"/>
          </w:tcPr>
          <w:p w14:paraId="65DED976" w14:textId="1D489FB9" w:rsidR="00446B04" w:rsidRPr="009C7BAD" w:rsidRDefault="00446B04" w:rsidP="00446B04">
            <w:pPr>
              <w:pStyle w:val="afc"/>
              <w:rPr>
                <w:rFonts w:ascii="標楷體" w:eastAsia="標楷體" w:hAnsi="標楷體"/>
                <w:szCs w:val="24"/>
              </w:rPr>
            </w:pPr>
            <w:r>
              <w:rPr>
                <w:rFonts w:ascii="標楷體" w:eastAsia="標楷體" w:hAnsi="標楷體" w:hint="eastAsia"/>
                <w:szCs w:val="24"/>
              </w:rPr>
              <w:t>L</w:t>
            </w:r>
            <w:r>
              <w:rPr>
                <w:rFonts w:ascii="標楷體" w:eastAsia="標楷體" w:hAnsi="標楷體"/>
                <w:szCs w:val="24"/>
              </w:rPr>
              <w:t>6083</w:t>
            </w:r>
          </w:p>
        </w:tc>
        <w:tc>
          <w:tcPr>
            <w:tcW w:w="3827" w:type="dxa"/>
          </w:tcPr>
          <w:p w14:paraId="31496E31" w14:textId="561A9A19" w:rsidR="00446B04" w:rsidRPr="009C7BAD" w:rsidRDefault="00446B04" w:rsidP="00446B04">
            <w:pPr>
              <w:rPr>
                <w:rFonts w:ascii="標楷體" w:eastAsia="標楷體" w:hAnsi="標楷體" w:cs="新細明體"/>
                <w:kern w:val="0"/>
                <w:lang w:val="zh-TW"/>
              </w:rPr>
            </w:pPr>
            <w:r w:rsidRPr="009C7BAD">
              <w:rPr>
                <w:rFonts w:ascii="標楷體" w:eastAsia="標楷體" w:hAnsi="標楷體" w:cs="新細明體" w:hint="eastAsia"/>
                <w:kern w:val="0"/>
                <w:lang w:val="zh-TW"/>
              </w:rPr>
              <w:t>放款專員所屬業務部室</w:t>
            </w:r>
            <w:r>
              <w:rPr>
                <w:rFonts w:ascii="標楷體" w:eastAsia="標楷體" w:hAnsi="標楷體" w:cs="新細明體" w:hint="eastAsia"/>
                <w:kern w:val="0"/>
                <w:lang w:val="zh-TW"/>
              </w:rPr>
              <w:t>查詢</w:t>
            </w:r>
          </w:p>
        </w:tc>
        <w:tc>
          <w:tcPr>
            <w:tcW w:w="284" w:type="dxa"/>
          </w:tcPr>
          <w:p w14:paraId="69151DF9" w14:textId="49568BF9" w:rsidR="00446B04" w:rsidRPr="009C7BAD" w:rsidRDefault="00446B04" w:rsidP="00446B04">
            <w:pPr>
              <w:pStyle w:val="afc"/>
              <w:jc w:val="center"/>
              <w:rPr>
                <w:rFonts w:ascii="標楷體" w:eastAsia="標楷體" w:hAnsi="標楷體"/>
                <w:szCs w:val="24"/>
              </w:rPr>
            </w:pPr>
            <w:r w:rsidRPr="009C7BAD">
              <w:rPr>
                <w:rFonts w:ascii="標楷體" w:eastAsia="標楷體" w:hAnsi="標楷體" w:hint="eastAsia"/>
                <w:szCs w:val="24"/>
              </w:rPr>
              <w:t>1</w:t>
            </w:r>
          </w:p>
        </w:tc>
        <w:tc>
          <w:tcPr>
            <w:tcW w:w="567" w:type="dxa"/>
          </w:tcPr>
          <w:p w14:paraId="6A2BC0EE" w14:textId="1844B330" w:rsidR="00446B04" w:rsidRPr="009C7BAD" w:rsidRDefault="00446B04" w:rsidP="00446B04">
            <w:pPr>
              <w:jc w:val="center"/>
              <w:rPr>
                <w:rFonts w:ascii="標楷體" w:eastAsia="標楷體" w:hAnsi="標楷體"/>
              </w:rPr>
            </w:pPr>
            <w:r w:rsidRPr="009C7BAD">
              <w:rPr>
                <w:rFonts w:ascii="標楷體" w:eastAsia="標楷體" w:hAnsi="標楷體" w:hint="eastAsia"/>
              </w:rPr>
              <w:t>T</w:t>
            </w:r>
          </w:p>
        </w:tc>
        <w:tc>
          <w:tcPr>
            <w:tcW w:w="567" w:type="dxa"/>
          </w:tcPr>
          <w:p w14:paraId="2B9564BF" w14:textId="1E9B0936" w:rsidR="00446B04" w:rsidRPr="009C7BAD" w:rsidRDefault="00446B04" w:rsidP="00446B04">
            <w:pPr>
              <w:jc w:val="center"/>
              <w:rPr>
                <w:rFonts w:ascii="標楷體" w:eastAsia="標楷體" w:hAnsi="標楷體"/>
              </w:rPr>
            </w:pPr>
            <w:r w:rsidRPr="009C7BAD">
              <w:rPr>
                <w:rFonts w:ascii="標楷體" w:eastAsia="標楷體" w:hAnsi="標楷體"/>
              </w:rPr>
              <w:t>X</w:t>
            </w:r>
          </w:p>
        </w:tc>
        <w:tc>
          <w:tcPr>
            <w:tcW w:w="850" w:type="dxa"/>
          </w:tcPr>
          <w:p w14:paraId="1D46B7A6" w14:textId="77777777" w:rsidR="00446B04" w:rsidRPr="009C7BAD" w:rsidRDefault="00446B04" w:rsidP="00446B04">
            <w:pPr>
              <w:pStyle w:val="afc"/>
              <w:jc w:val="center"/>
              <w:rPr>
                <w:rFonts w:ascii="標楷體" w:eastAsia="標楷體" w:hAnsi="標楷體"/>
                <w:szCs w:val="24"/>
              </w:rPr>
            </w:pPr>
          </w:p>
        </w:tc>
        <w:tc>
          <w:tcPr>
            <w:tcW w:w="567" w:type="dxa"/>
          </w:tcPr>
          <w:p w14:paraId="3D0020FD" w14:textId="3CBD2F1D" w:rsidR="00446B04" w:rsidRPr="009C7BAD" w:rsidRDefault="00446B04" w:rsidP="00446B04">
            <w:pPr>
              <w:pStyle w:val="afc"/>
              <w:jc w:val="center"/>
              <w:rPr>
                <w:rFonts w:ascii="標楷體" w:eastAsia="標楷體" w:hAnsi="標楷體"/>
                <w:szCs w:val="24"/>
              </w:rPr>
            </w:pPr>
            <w:r w:rsidRPr="009C7BAD">
              <w:rPr>
                <w:rFonts w:ascii="標楷體" w:eastAsia="標楷體" w:hAnsi="標楷體" w:hint="eastAsia"/>
                <w:szCs w:val="24"/>
              </w:rPr>
              <w:t>X</w:t>
            </w:r>
          </w:p>
        </w:tc>
        <w:tc>
          <w:tcPr>
            <w:tcW w:w="567" w:type="dxa"/>
          </w:tcPr>
          <w:p w14:paraId="48FE60E7" w14:textId="40C544DA" w:rsidR="00446B04" w:rsidRPr="009C7BAD" w:rsidRDefault="00446B04" w:rsidP="00446B04">
            <w:pPr>
              <w:pStyle w:val="afc"/>
              <w:jc w:val="center"/>
              <w:rPr>
                <w:rFonts w:ascii="標楷體" w:eastAsia="標楷體" w:hAnsi="標楷體"/>
                <w:szCs w:val="24"/>
              </w:rPr>
            </w:pPr>
            <w:r w:rsidRPr="009C7BAD">
              <w:rPr>
                <w:rFonts w:ascii="標楷體" w:eastAsia="標楷體" w:hAnsi="標楷體" w:hint="eastAsia"/>
                <w:szCs w:val="24"/>
              </w:rPr>
              <w:t>X</w:t>
            </w:r>
          </w:p>
        </w:tc>
        <w:tc>
          <w:tcPr>
            <w:tcW w:w="284" w:type="dxa"/>
          </w:tcPr>
          <w:p w14:paraId="61D85356" w14:textId="6AEF2673" w:rsidR="00446B04" w:rsidRPr="009C7BAD" w:rsidRDefault="00446B04" w:rsidP="00446B04">
            <w:pPr>
              <w:pStyle w:val="afc"/>
              <w:jc w:val="center"/>
              <w:rPr>
                <w:rFonts w:ascii="標楷體" w:eastAsia="標楷體" w:hAnsi="標楷體"/>
                <w:szCs w:val="24"/>
              </w:rPr>
            </w:pPr>
            <w:r w:rsidRPr="009C7BAD">
              <w:rPr>
                <w:rFonts w:ascii="標楷體" w:eastAsia="標楷體" w:hAnsi="標楷體" w:hint="eastAsia"/>
                <w:szCs w:val="24"/>
              </w:rPr>
              <w:t>X</w:t>
            </w:r>
          </w:p>
        </w:tc>
        <w:tc>
          <w:tcPr>
            <w:tcW w:w="283" w:type="dxa"/>
          </w:tcPr>
          <w:p w14:paraId="4301E6C7" w14:textId="73A30003" w:rsidR="00446B04" w:rsidRPr="009C7BAD" w:rsidRDefault="00446B04" w:rsidP="00446B04">
            <w:pPr>
              <w:pStyle w:val="afc"/>
              <w:jc w:val="center"/>
              <w:rPr>
                <w:rFonts w:ascii="標楷體" w:eastAsia="標楷體" w:hAnsi="標楷體"/>
                <w:szCs w:val="24"/>
              </w:rPr>
            </w:pPr>
            <w:r w:rsidRPr="009C7BAD">
              <w:rPr>
                <w:rFonts w:ascii="標楷體" w:eastAsia="標楷體" w:hAnsi="標楷體" w:hint="eastAsia"/>
                <w:szCs w:val="24"/>
              </w:rPr>
              <w:t>X</w:t>
            </w:r>
          </w:p>
        </w:tc>
        <w:tc>
          <w:tcPr>
            <w:tcW w:w="288" w:type="dxa"/>
          </w:tcPr>
          <w:p w14:paraId="3AFF46A5" w14:textId="77777777" w:rsidR="00446B04" w:rsidRPr="009C7BAD" w:rsidRDefault="00446B04" w:rsidP="00446B04">
            <w:pPr>
              <w:pStyle w:val="afc"/>
              <w:jc w:val="center"/>
              <w:rPr>
                <w:rFonts w:ascii="標楷體" w:eastAsia="標楷體" w:hAnsi="標楷體"/>
                <w:szCs w:val="24"/>
              </w:rPr>
            </w:pPr>
          </w:p>
        </w:tc>
      </w:tr>
      <w:tr w:rsidR="00446B04" w:rsidRPr="009C7BAD" w14:paraId="6D964D16" w14:textId="77777777" w:rsidTr="00E65C3B">
        <w:trPr>
          <w:tblHeader/>
        </w:trPr>
        <w:tc>
          <w:tcPr>
            <w:tcW w:w="567" w:type="dxa"/>
          </w:tcPr>
          <w:p w14:paraId="79C6A366" w14:textId="77777777" w:rsidR="00446B04" w:rsidRPr="009C7BAD" w:rsidRDefault="00446B04" w:rsidP="00894D7B">
            <w:pPr>
              <w:pStyle w:val="afc"/>
              <w:numPr>
                <w:ilvl w:val="0"/>
                <w:numId w:val="6"/>
              </w:numPr>
              <w:ind w:left="254" w:hanging="254"/>
              <w:jc w:val="center"/>
              <w:rPr>
                <w:rFonts w:ascii="標楷體" w:eastAsia="標楷體" w:hAnsi="標楷體"/>
                <w:szCs w:val="24"/>
              </w:rPr>
            </w:pPr>
          </w:p>
        </w:tc>
        <w:tc>
          <w:tcPr>
            <w:tcW w:w="709" w:type="dxa"/>
          </w:tcPr>
          <w:p w14:paraId="54778A26" w14:textId="74769519" w:rsidR="00446B04" w:rsidRPr="009C7BAD" w:rsidRDefault="00446B04" w:rsidP="00446B04">
            <w:pPr>
              <w:pStyle w:val="afc"/>
              <w:rPr>
                <w:rFonts w:ascii="標楷體" w:eastAsia="標楷體" w:hAnsi="標楷體"/>
                <w:szCs w:val="24"/>
              </w:rPr>
            </w:pPr>
            <w:r>
              <w:rPr>
                <w:rFonts w:ascii="標楷體" w:eastAsia="標楷體" w:hAnsi="標楷體"/>
                <w:szCs w:val="24"/>
              </w:rPr>
              <w:t>L6084</w:t>
            </w:r>
          </w:p>
        </w:tc>
        <w:tc>
          <w:tcPr>
            <w:tcW w:w="3827" w:type="dxa"/>
          </w:tcPr>
          <w:p w14:paraId="08FBA4A8" w14:textId="5A495087" w:rsidR="00446B04" w:rsidRPr="009C7BAD" w:rsidRDefault="00446B04" w:rsidP="00446B04">
            <w:pPr>
              <w:rPr>
                <w:rFonts w:ascii="標楷體" w:eastAsia="標楷體" w:hAnsi="標楷體"/>
              </w:rPr>
            </w:pPr>
            <w:r w:rsidRPr="009C7BAD">
              <w:rPr>
                <w:rFonts w:ascii="標楷體" w:eastAsia="標楷體" w:hAnsi="標楷體" w:hint="eastAsia"/>
              </w:rPr>
              <w:t>業績件數及金額核算標準</w:t>
            </w:r>
            <w:r>
              <w:rPr>
                <w:rFonts w:ascii="標楷體" w:eastAsia="標楷體" w:hAnsi="標楷體" w:hint="eastAsia"/>
              </w:rPr>
              <w:t>查詢</w:t>
            </w:r>
          </w:p>
        </w:tc>
        <w:tc>
          <w:tcPr>
            <w:tcW w:w="284" w:type="dxa"/>
          </w:tcPr>
          <w:p w14:paraId="38E87422" w14:textId="0F5B193A" w:rsidR="00446B04" w:rsidRPr="009C7BAD" w:rsidRDefault="00446B04" w:rsidP="00446B04">
            <w:pPr>
              <w:pStyle w:val="afc"/>
              <w:jc w:val="center"/>
              <w:rPr>
                <w:rFonts w:ascii="標楷體" w:eastAsia="標楷體" w:hAnsi="標楷體"/>
                <w:szCs w:val="24"/>
              </w:rPr>
            </w:pPr>
            <w:r w:rsidRPr="009C7BAD">
              <w:rPr>
                <w:rFonts w:ascii="標楷體" w:eastAsia="標楷體" w:hAnsi="標楷體" w:hint="eastAsia"/>
                <w:szCs w:val="24"/>
              </w:rPr>
              <w:t>1</w:t>
            </w:r>
          </w:p>
        </w:tc>
        <w:tc>
          <w:tcPr>
            <w:tcW w:w="567" w:type="dxa"/>
          </w:tcPr>
          <w:p w14:paraId="48BC118B" w14:textId="34E38B62" w:rsidR="00446B04" w:rsidRPr="009C7BAD" w:rsidRDefault="00446B04" w:rsidP="00446B04">
            <w:pPr>
              <w:jc w:val="center"/>
              <w:rPr>
                <w:rFonts w:ascii="標楷體" w:eastAsia="標楷體" w:hAnsi="標楷體"/>
              </w:rPr>
            </w:pPr>
            <w:r w:rsidRPr="009C7BAD">
              <w:rPr>
                <w:rFonts w:ascii="標楷體" w:eastAsia="標楷體" w:hAnsi="標楷體" w:hint="eastAsia"/>
              </w:rPr>
              <w:t>T</w:t>
            </w:r>
          </w:p>
        </w:tc>
        <w:tc>
          <w:tcPr>
            <w:tcW w:w="567" w:type="dxa"/>
          </w:tcPr>
          <w:p w14:paraId="71F9EF7D" w14:textId="1866EE42" w:rsidR="00446B04" w:rsidRPr="009C7BAD" w:rsidRDefault="00446B04" w:rsidP="00446B04">
            <w:pPr>
              <w:jc w:val="center"/>
              <w:rPr>
                <w:rFonts w:ascii="標楷體" w:eastAsia="標楷體" w:hAnsi="標楷體"/>
              </w:rPr>
            </w:pPr>
            <w:r w:rsidRPr="009C7BAD">
              <w:rPr>
                <w:rFonts w:ascii="標楷體" w:eastAsia="標楷體" w:hAnsi="標楷體"/>
              </w:rPr>
              <w:t>X</w:t>
            </w:r>
          </w:p>
        </w:tc>
        <w:tc>
          <w:tcPr>
            <w:tcW w:w="850" w:type="dxa"/>
          </w:tcPr>
          <w:p w14:paraId="1C658121" w14:textId="77777777" w:rsidR="00446B04" w:rsidRPr="009C7BAD" w:rsidRDefault="00446B04" w:rsidP="00446B04">
            <w:pPr>
              <w:pStyle w:val="afc"/>
              <w:jc w:val="center"/>
              <w:rPr>
                <w:rFonts w:ascii="標楷體" w:eastAsia="標楷體" w:hAnsi="標楷體"/>
                <w:szCs w:val="24"/>
              </w:rPr>
            </w:pPr>
          </w:p>
        </w:tc>
        <w:tc>
          <w:tcPr>
            <w:tcW w:w="567" w:type="dxa"/>
          </w:tcPr>
          <w:p w14:paraId="7D17860F" w14:textId="3FCF05EC" w:rsidR="00446B04" w:rsidRPr="009C7BAD" w:rsidRDefault="00446B04" w:rsidP="00446B04">
            <w:pPr>
              <w:pStyle w:val="afc"/>
              <w:jc w:val="center"/>
              <w:rPr>
                <w:rFonts w:ascii="標楷體" w:eastAsia="標楷體" w:hAnsi="標楷體"/>
                <w:szCs w:val="24"/>
              </w:rPr>
            </w:pPr>
            <w:r w:rsidRPr="009C7BAD">
              <w:rPr>
                <w:rFonts w:ascii="標楷體" w:eastAsia="標楷體" w:hAnsi="標楷體" w:hint="eastAsia"/>
                <w:szCs w:val="24"/>
              </w:rPr>
              <w:t>X</w:t>
            </w:r>
          </w:p>
        </w:tc>
        <w:tc>
          <w:tcPr>
            <w:tcW w:w="567" w:type="dxa"/>
          </w:tcPr>
          <w:p w14:paraId="0A7EDAB3" w14:textId="042309D0" w:rsidR="00446B04" w:rsidRPr="009C7BAD" w:rsidRDefault="00446B04" w:rsidP="00446B04">
            <w:pPr>
              <w:pStyle w:val="afc"/>
              <w:jc w:val="center"/>
              <w:rPr>
                <w:rFonts w:ascii="標楷體" w:eastAsia="標楷體" w:hAnsi="標楷體"/>
                <w:szCs w:val="24"/>
              </w:rPr>
            </w:pPr>
            <w:r w:rsidRPr="009C7BAD">
              <w:rPr>
                <w:rFonts w:ascii="標楷體" w:eastAsia="標楷體" w:hAnsi="標楷體" w:hint="eastAsia"/>
                <w:szCs w:val="24"/>
              </w:rPr>
              <w:t>X</w:t>
            </w:r>
          </w:p>
        </w:tc>
        <w:tc>
          <w:tcPr>
            <w:tcW w:w="284" w:type="dxa"/>
          </w:tcPr>
          <w:p w14:paraId="3F98B236" w14:textId="4F3C2EE7" w:rsidR="00446B04" w:rsidRPr="009C7BAD" w:rsidRDefault="00446B04" w:rsidP="00446B04">
            <w:pPr>
              <w:pStyle w:val="afc"/>
              <w:jc w:val="center"/>
              <w:rPr>
                <w:rFonts w:ascii="標楷體" w:eastAsia="標楷體" w:hAnsi="標楷體"/>
                <w:szCs w:val="24"/>
              </w:rPr>
            </w:pPr>
            <w:r w:rsidRPr="009C7BAD">
              <w:rPr>
                <w:rFonts w:ascii="標楷體" w:eastAsia="標楷體" w:hAnsi="標楷體" w:hint="eastAsia"/>
                <w:szCs w:val="24"/>
              </w:rPr>
              <w:t>X</w:t>
            </w:r>
          </w:p>
        </w:tc>
        <w:tc>
          <w:tcPr>
            <w:tcW w:w="283" w:type="dxa"/>
          </w:tcPr>
          <w:p w14:paraId="5FF98966" w14:textId="52E0328D" w:rsidR="00446B04" w:rsidRPr="009C7BAD" w:rsidRDefault="00446B04" w:rsidP="00446B04">
            <w:pPr>
              <w:pStyle w:val="afc"/>
              <w:jc w:val="center"/>
              <w:rPr>
                <w:rFonts w:ascii="標楷體" w:eastAsia="標楷體" w:hAnsi="標楷體"/>
                <w:szCs w:val="24"/>
              </w:rPr>
            </w:pPr>
            <w:r w:rsidRPr="009C7BAD">
              <w:rPr>
                <w:rFonts w:ascii="標楷體" w:eastAsia="標楷體" w:hAnsi="標楷體" w:hint="eastAsia"/>
                <w:szCs w:val="24"/>
              </w:rPr>
              <w:t>X</w:t>
            </w:r>
          </w:p>
        </w:tc>
        <w:tc>
          <w:tcPr>
            <w:tcW w:w="288" w:type="dxa"/>
          </w:tcPr>
          <w:p w14:paraId="0318E859" w14:textId="77777777" w:rsidR="00446B04" w:rsidRPr="009C7BAD" w:rsidRDefault="00446B04" w:rsidP="00446B04">
            <w:pPr>
              <w:pStyle w:val="afc"/>
              <w:jc w:val="center"/>
              <w:rPr>
                <w:rFonts w:ascii="標楷體" w:eastAsia="標楷體" w:hAnsi="標楷體"/>
                <w:szCs w:val="24"/>
              </w:rPr>
            </w:pPr>
          </w:p>
        </w:tc>
      </w:tr>
      <w:tr w:rsidR="00322C71" w:rsidRPr="009C7BAD" w14:paraId="27FFA266" w14:textId="77777777" w:rsidTr="00E65C3B">
        <w:trPr>
          <w:tblHeader/>
        </w:trPr>
        <w:tc>
          <w:tcPr>
            <w:tcW w:w="567" w:type="dxa"/>
          </w:tcPr>
          <w:p w14:paraId="488A6BBD" w14:textId="77777777" w:rsidR="00322C71" w:rsidRPr="009C7BAD" w:rsidRDefault="00322C71" w:rsidP="00894D7B">
            <w:pPr>
              <w:pStyle w:val="afc"/>
              <w:numPr>
                <w:ilvl w:val="0"/>
                <w:numId w:val="6"/>
              </w:numPr>
              <w:ind w:left="254" w:hanging="254"/>
              <w:jc w:val="center"/>
              <w:rPr>
                <w:rFonts w:ascii="標楷體" w:eastAsia="標楷體" w:hAnsi="標楷體"/>
                <w:szCs w:val="24"/>
              </w:rPr>
            </w:pPr>
          </w:p>
        </w:tc>
        <w:tc>
          <w:tcPr>
            <w:tcW w:w="709" w:type="dxa"/>
          </w:tcPr>
          <w:p w14:paraId="0154079B" w14:textId="782BA989" w:rsidR="00322C71" w:rsidRDefault="00322C71" w:rsidP="00322C71">
            <w:pPr>
              <w:pStyle w:val="afc"/>
              <w:rPr>
                <w:rFonts w:ascii="標楷體" w:eastAsia="標楷體" w:hAnsi="標楷體"/>
                <w:szCs w:val="24"/>
              </w:rPr>
            </w:pPr>
            <w:r w:rsidRPr="009C7BAD">
              <w:rPr>
                <w:rFonts w:ascii="標楷體" w:eastAsia="標楷體" w:hAnsi="標楷體" w:hint="eastAsia"/>
                <w:szCs w:val="24"/>
              </w:rPr>
              <w:t>L6754</w:t>
            </w:r>
          </w:p>
        </w:tc>
        <w:tc>
          <w:tcPr>
            <w:tcW w:w="3827" w:type="dxa"/>
          </w:tcPr>
          <w:p w14:paraId="0FB485E6" w14:textId="3E13F06B" w:rsidR="00322C71" w:rsidRPr="009C7BAD" w:rsidRDefault="00322C71" w:rsidP="00322C71">
            <w:pPr>
              <w:rPr>
                <w:rFonts w:ascii="標楷體" w:eastAsia="標楷體" w:hAnsi="標楷體"/>
              </w:rPr>
            </w:pPr>
            <w:r w:rsidRPr="009C7BAD">
              <w:rPr>
                <w:rFonts w:ascii="標楷體" w:eastAsia="標楷體" w:hAnsi="標楷體" w:hint="eastAsia"/>
              </w:rPr>
              <w:t>業績件數及金額核算標準設定</w:t>
            </w:r>
          </w:p>
        </w:tc>
        <w:tc>
          <w:tcPr>
            <w:tcW w:w="284" w:type="dxa"/>
          </w:tcPr>
          <w:p w14:paraId="1B819210" w14:textId="1DFB1842" w:rsidR="00322C71" w:rsidRPr="009C7BAD" w:rsidRDefault="00322C71" w:rsidP="00322C71">
            <w:pPr>
              <w:pStyle w:val="afc"/>
              <w:jc w:val="center"/>
              <w:rPr>
                <w:rFonts w:ascii="標楷體" w:eastAsia="標楷體" w:hAnsi="標楷體"/>
                <w:szCs w:val="24"/>
              </w:rPr>
            </w:pPr>
            <w:r w:rsidRPr="009C7BAD">
              <w:rPr>
                <w:rFonts w:ascii="標楷體" w:eastAsia="標楷體" w:hAnsi="標楷體" w:hint="eastAsia"/>
                <w:szCs w:val="24"/>
              </w:rPr>
              <w:t>1</w:t>
            </w:r>
          </w:p>
        </w:tc>
        <w:tc>
          <w:tcPr>
            <w:tcW w:w="567" w:type="dxa"/>
          </w:tcPr>
          <w:p w14:paraId="54CD360F" w14:textId="44DE5838" w:rsidR="00322C71" w:rsidRPr="009C7BAD" w:rsidRDefault="00322C71" w:rsidP="00322C71">
            <w:pPr>
              <w:jc w:val="center"/>
              <w:rPr>
                <w:rFonts w:ascii="標楷體" w:eastAsia="標楷體" w:hAnsi="標楷體"/>
              </w:rPr>
            </w:pPr>
            <w:r w:rsidRPr="009C7BAD">
              <w:rPr>
                <w:rFonts w:ascii="標楷體" w:eastAsia="標楷體" w:hAnsi="標楷體" w:hint="eastAsia"/>
              </w:rPr>
              <w:t>T</w:t>
            </w:r>
          </w:p>
        </w:tc>
        <w:tc>
          <w:tcPr>
            <w:tcW w:w="567" w:type="dxa"/>
          </w:tcPr>
          <w:p w14:paraId="5F9FAF28" w14:textId="20EB37AF" w:rsidR="00322C71" w:rsidRPr="009C7BAD" w:rsidRDefault="00322C71" w:rsidP="00322C71">
            <w:pPr>
              <w:jc w:val="center"/>
              <w:rPr>
                <w:rFonts w:ascii="標楷體" w:eastAsia="標楷體" w:hAnsi="標楷體"/>
              </w:rPr>
            </w:pPr>
            <w:r w:rsidRPr="009C7BAD">
              <w:rPr>
                <w:rFonts w:ascii="標楷體" w:eastAsia="標楷體" w:hAnsi="標楷體"/>
              </w:rPr>
              <w:t>X</w:t>
            </w:r>
          </w:p>
        </w:tc>
        <w:tc>
          <w:tcPr>
            <w:tcW w:w="850" w:type="dxa"/>
          </w:tcPr>
          <w:p w14:paraId="0C0F81A1" w14:textId="77777777" w:rsidR="00322C71" w:rsidRPr="009C7BAD" w:rsidRDefault="00322C71" w:rsidP="00322C71">
            <w:pPr>
              <w:pStyle w:val="afc"/>
              <w:jc w:val="center"/>
              <w:rPr>
                <w:rFonts w:ascii="標楷體" w:eastAsia="標楷體" w:hAnsi="標楷體"/>
                <w:szCs w:val="24"/>
              </w:rPr>
            </w:pPr>
          </w:p>
        </w:tc>
        <w:tc>
          <w:tcPr>
            <w:tcW w:w="567" w:type="dxa"/>
          </w:tcPr>
          <w:p w14:paraId="49ECA6C6" w14:textId="7AC3F828" w:rsidR="00322C71" w:rsidRPr="009C7BAD" w:rsidRDefault="00322C71" w:rsidP="00322C71">
            <w:pPr>
              <w:pStyle w:val="afc"/>
              <w:jc w:val="center"/>
              <w:rPr>
                <w:rFonts w:ascii="標楷體" w:eastAsia="標楷體" w:hAnsi="標楷體"/>
                <w:szCs w:val="24"/>
              </w:rPr>
            </w:pPr>
            <w:r w:rsidRPr="009C7BAD">
              <w:rPr>
                <w:rFonts w:ascii="標楷體" w:eastAsia="標楷體" w:hAnsi="標楷體" w:hint="eastAsia"/>
                <w:szCs w:val="24"/>
              </w:rPr>
              <w:t>X</w:t>
            </w:r>
          </w:p>
        </w:tc>
        <w:tc>
          <w:tcPr>
            <w:tcW w:w="567" w:type="dxa"/>
          </w:tcPr>
          <w:p w14:paraId="16C6D6FE" w14:textId="4B141097" w:rsidR="00322C71" w:rsidRPr="009C7BAD" w:rsidRDefault="00322C71" w:rsidP="00322C71">
            <w:pPr>
              <w:pStyle w:val="afc"/>
              <w:jc w:val="center"/>
              <w:rPr>
                <w:rFonts w:ascii="標楷體" w:eastAsia="標楷體" w:hAnsi="標楷體"/>
                <w:szCs w:val="24"/>
              </w:rPr>
            </w:pPr>
            <w:r w:rsidRPr="009C7BAD">
              <w:rPr>
                <w:rFonts w:ascii="標楷體" w:eastAsia="標楷體" w:hAnsi="標楷體" w:hint="eastAsia"/>
                <w:szCs w:val="24"/>
              </w:rPr>
              <w:t>X</w:t>
            </w:r>
          </w:p>
        </w:tc>
        <w:tc>
          <w:tcPr>
            <w:tcW w:w="284" w:type="dxa"/>
          </w:tcPr>
          <w:p w14:paraId="653298AD" w14:textId="5BCD46A6" w:rsidR="00322C71" w:rsidRPr="009C7BAD" w:rsidRDefault="00322C71" w:rsidP="00322C71">
            <w:pPr>
              <w:pStyle w:val="afc"/>
              <w:jc w:val="center"/>
              <w:rPr>
                <w:rFonts w:ascii="標楷體" w:eastAsia="標楷體" w:hAnsi="標楷體"/>
                <w:szCs w:val="24"/>
              </w:rPr>
            </w:pPr>
            <w:r w:rsidRPr="009C7BAD">
              <w:rPr>
                <w:rFonts w:ascii="標楷體" w:eastAsia="標楷體" w:hAnsi="標楷體" w:hint="eastAsia"/>
                <w:szCs w:val="24"/>
              </w:rPr>
              <w:t>X</w:t>
            </w:r>
          </w:p>
        </w:tc>
        <w:tc>
          <w:tcPr>
            <w:tcW w:w="283" w:type="dxa"/>
          </w:tcPr>
          <w:p w14:paraId="61180CD9" w14:textId="6D1C2751" w:rsidR="00322C71" w:rsidRPr="009C7BAD" w:rsidRDefault="00322C71" w:rsidP="00322C71">
            <w:pPr>
              <w:pStyle w:val="afc"/>
              <w:jc w:val="center"/>
              <w:rPr>
                <w:rFonts w:ascii="標楷體" w:eastAsia="標楷體" w:hAnsi="標楷體"/>
                <w:szCs w:val="24"/>
              </w:rPr>
            </w:pPr>
            <w:r w:rsidRPr="009C7BAD">
              <w:rPr>
                <w:rFonts w:ascii="標楷體" w:eastAsia="標楷體" w:hAnsi="標楷體" w:hint="eastAsia"/>
                <w:szCs w:val="24"/>
              </w:rPr>
              <w:t>X</w:t>
            </w:r>
          </w:p>
        </w:tc>
        <w:tc>
          <w:tcPr>
            <w:tcW w:w="288" w:type="dxa"/>
          </w:tcPr>
          <w:p w14:paraId="72B1BF2A" w14:textId="77777777" w:rsidR="00322C71" w:rsidRPr="009C7BAD" w:rsidRDefault="00322C71" w:rsidP="00322C71">
            <w:pPr>
              <w:pStyle w:val="afc"/>
              <w:jc w:val="center"/>
              <w:rPr>
                <w:rFonts w:ascii="標楷體" w:eastAsia="標楷體" w:hAnsi="標楷體"/>
                <w:szCs w:val="24"/>
              </w:rPr>
            </w:pPr>
          </w:p>
        </w:tc>
      </w:tr>
      <w:tr w:rsidR="00322C71" w:rsidRPr="009C7BAD" w14:paraId="61A0B438" w14:textId="77777777" w:rsidTr="00E65C3B">
        <w:trPr>
          <w:tblHeader/>
        </w:trPr>
        <w:tc>
          <w:tcPr>
            <w:tcW w:w="567" w:type="dxa"/>
          </w:tcPr>
          <w:p w14:paraId="2454A279" w14:textId="77777777" w:rsidR="00322C71" w:rsidRPr="009C7BAD" w:rsidRDefault="00322C71" w:rsidP="00894D7B">
            <w:pPr>
              <w:pStyle w:val="afc"/>
              <w:numPr>
                <w:ilvl w:val="0"/>
                <w:numId w:val="6"/>
              </w:numPr>
              <w:ind w:left="254" w:hanging="254"/>
              <w:jc w:val="center"/>
              <w:rPr>
                <w:rFonts w:ascii="標楷體" w:eastAsia="標楷體" w:hAnsi="標楷體"/>
                <w:szCs w:val="24"/>
              </w:rPr>
            </w:pPr>
          </w:p>
        </w:tc>
        <w:tc>
          <w:tcPr>
            <w:tcW w:w="709" w:type="dxa"/>
          </w:tcPr>
          <w:p w14:paraId="5DE9C649" w14:textId="77777777" w:rsidR="00322C71" w:rsidRPr="00185E69" w:rsidRDefault="00322C71" w:rsidP="00322C71">
            <w:pPr>
              <w:pStyle w:val="afc"/>
              <w:rPr>
                <w:rFonts w:ascii="標楷體" w:eastAsia="標楷體" w:hAnsi="標楷體"/>
                <w:color w:val="FF0000"/>
                <w:szCs w:val="24"/>
              </w:rPr>
            </w:pPr>
            <w:r w:rsidRPr="00185E69">
              <w:rPr>
                <w:rFonts w:ascii="標楷體" w:eastAsia="標楷體" w:hAnsi="標楷體"/>
                <w:color w:val="FF0000"/>
                <w:szCs w:val="24"/>
              </w:rPr>
              <w:t>L6755</w:t>
            </w:r>
          </w:p>
        </w:tc>
        <w:tc>
          <w:tcPr>
            <w:tcW w:w="3827" w:type="dxa"/>
          </w:tcPr>
          <w:p w14:paraId="6C68BF8D" w14:textId="77777777" w:rsidR="00322C71" w:rsidRPr="009C7BAD" w:rsidRDefault="00322C71" w:rsidP="00322C71">
            <w:pPr>
              <w:rPr>
                <w:rFonts w:ascii="標楷體" w:eastAsia="標楷體" w:hAnsi="標楷體"/>
              </w:rPr>
            </w:pPr>
            <w:r w:rsidRPr="009C7BAD">
              <w:rPr>
                <w:rFonts w:ascii="標楷體" w:eastAsia="標楷體" w:hAnsi="標楷體" w:hint="eastAsia"/>
              </w:rPr>
              <w:t>單位主管代碼檔維護</w:t>
            </w:r>
          </w:p>
        </w:tc>
        <w:tc>
          <w:tcPr>
            <w:tcW w:w="284" w:type="dxa"/>
          </w:tcPr>
          <w:p w14:paraId="098966AF" w14:textId="77777777" w:rsidR="00322C71" w:rsidRPr="009C7BAD" w:rsidRDefault="00322C71" w:rsidP="00322C71">
            <w:pPr>
              <w:pStyle w:val="afc"/>
              <w:jc w:val="center"/>
              <w:rPr>
                <w:rFonts w:ascii="標楷體" w:eastAsia="標楷體" w:hAnsi="標楷體"/>
                <w:szCs w:val="24"/>
              </w:rPr>
            </w:pPr>
            <w:r w:rsidRPr="009C7BAD">
              <w:rPr>
                <w:rFonts w:ascii="標楷體" w:eastAsia="標楷體" w:hAnsi="標楷體" w:hint="eastAsia"/>
                <w:szCs w:val="24"/>
              </w:rPr>
              <w:t>1</w:t>
            </w:r>
          </w:p>
        </w:tc>
        <w:tc>
          <w:tcPr>
            <w:tcW w:w="567" w:type="dxa"/>
          </w:tcPr>
          <w:p w14:paraId="7734EEC2" w14:textId="77777777" w:rsidR="00322C71" w:rsidRPr="009C7BAD" w:rsidRDefault="00322C71" w:rsidP="00322C71">
            <w:pPr>
              <w:jc w:val="center"/>
              <w:rPr>
                <w:rFonts w:ascii="標楷體" w:eastAsia="標楷體" w:hAnsi="標楷體"/>
              </w:rPr>
            </w:pPr>
            <w:r w:rsidRPr="009C7BAD">
              <w:rPr>
                <w:rFonts w:ascii="標楷體" w:eastAsia="標楷體" w:hAnsi="標楷體" w:hint="eastAsia"/>
              </w:rPr>
              <w:t>T</w:t>
            </w:r>
          </w:p>
        </w:tc>
        <w:tc>
          <w:tcPr>
            <w:tcW w:w="567" w:type="dxa"/>
          </w:tcPr>
          <w:p w14:paraId="44B8889B" w14:textId="77777777" w:rsidR="00322C71" w:rsidRPr="009C7BAD" w:rsidRDefault="00322C71" w:rsidP="00322C71">
            <w:pPr>
              <w:jc w:val="center"/>
              <w:rPr>
                <w:rFonts w:ascii="標楷體" w:eastAsia="標楷體" w:hAnsi="標楷體"/>
              </w:rPr>
            </w:pPr>
            <w:r w:rsidRPr="009C7BAD">
              <w:rPr>
                <w:rFonts w:ascii="標楷體" w:eastAsia="標楷體" w:hAnsi="標楷體"/>
              </w:rPr>
              <w:t>X</w:t>
            </w:r>
          </w:p>
        </w:tc>
        <w:tc>
          <w:tcPr>
            <w:tcW w:w="850" w:type="dxa"/>
          </w:tcPr>
          <w:p w14:paraId="765D6D29" w14:textId="77777777" w:rsidR="00322C71" w:rsidRPr="009C7BAD" w:rsidRDefault="00322C71" w:rsidP="00322C71">
            <w:pPr>
              <w:pStyle w:val="afc"/>
              <w:jc w:val="center"/>
              <w:rPr>
                <w:rFonts w:ascii="標楷體" w:eastAsia="標楷體" w:hAnsi="標楷體"/>
                <w:szCs w:val="24"/>
              </w:rPr>
            </w:pPr>
          </w:p>
        </w:tc>
        <w:tc>
          <w:tcPr>
            <w:tcW w:w="567" w:type="dxa"/>
          </w:tcPr>
          <w:p w14:paraId="7931A957" w14:textId="77777777" w:rsidR="00322C71" w:rsidRPr="009C7BAD" w:rsidRDefault="00322C71" w:rsidP="00322C71">
            <w:pPr>
              <w:pStyle w:val="afc"/>
              <w:jc w:val="center"/>
              <w:rPr>
                <w:rFonts w:ascii="標楷體" w:eastAsia="標楷體" w:hAnsi="標楷體"/>
                <w:szCs w:val="24"/>
              </w:rPr>
            </w:pPr>
            <w:r w:rsidRPr="009C7BAD">
              <w:rPr>
                <w:rFonts w:ascii="標楷體" w:eastAsia="標楷體" w:hAnsi="標楷體" w:hint="eastAsia"/>
                <w:szCs w:val="24"/>
              </w:rPr>
              <w:t>X</w:t>
            </w:r>
          </w:p>
        </w:tc>
        <w:tc>
          <w:tcPr>
            <w:tcW w:w="567" w:type="dxa"/>
          </w:tcPr>
          <w:p w14:paraId="013A5ABB" w14:textId="77777777" w:rsidR="00322C71" w:rsidRPr="009C7BAD" w:rsidRDefault="00322C71" w:rsidP="00322C71">
            <w:pPr>
              <w:pStyle w:val="afc"/>
              <w:jc w:val="center"/>
              <w:rPr>
                <w:rFonts w:ascii="標楷體" w:eastAsia="標楷體" w:hAnsi="標楷體"/>
                <w:szCs w:val="24"/>
              </w:rPr>
            </w:pPr>
            <w:r w:rsidRPr="009C7BAD">
              <w:rPr>
                <w:rFonts w:ascii="標楷體" w:eastAsia="標楷體" w:hAnsi="標楷體" w:hint="eastAsia"/>
                <w:szCs w:val="24"/>
              </w:rPr>
              <w:t>X</w:t>
            </w:r>
          </w:p>
        </w:tc>
        <w:tc>
          <w:tcPr>
            <w:tcW w:w="284" w:type="dxa"/>
          </w:tcPr>
          <w:p w14:paraId="36B76F9B" w14:textId="77777777" w:rsidR="00322C71" w:rsidRPr="009C7BAD" w:rsidRDefault="00322C71" w:rsidP="00322C71">
            <w:pPr>
              <w:pStyle w:val="afc"/>
              <w:jc w:val="center"/>
              <w:rPr>
                <w:rFonts w:ascii="標楷體" w:eastAsia="標楷體" w:hAnsi="標楷體"/>
                <w:szCs w:val="24"/>
              </w:rPr>
            </w:pPr>
            <w:r w:rsidRPr="009C7BAD">
              <w:rPr>
                <w:rFonts w:ascii="標楷體" w:eastAsia="標楷體" w:hAnsi="標楷體" w:hint="eastAsia"/>
                <w:szCs w:val="24"/>
              </w:rPr>
              <w:t>X</w:t>
            </w:r>
          </w:p>
        </w:tc>
        <w:tc>
          <w:tcPr>
            <w:tcW w:w="283" w:type="dxa"/>
          </w:tcPr>
          <w:p w14:paraId="36416594" w14:textId="77777777" w:rsidR="00322C71" w:rsidRPr="009C7BAD" w:rsidRDefault="00322C71" w:rsidP="00322C71">
            <w:pPr>
              <w:pStyle w:val="afc"/>
              <w:jc w:val="center"/>
              <w:rPr>
                <w:rFonts w:ascii="標楷體" w:eastAsia="標楷體" w:hAnsi="標楷體"/>
                <w:szCs w:val="24"/>
              </w:rPr>
            </w:pPr>
            <w:r w:rsidRPr="009C7BAD">
              <w:rPr>
                <w:rFonts w:ascii="標楷體" w:eastAsia="標楷體" w:hAnsi="標楷體" w:hint="eastAsia"/>
                <w:szCs w:val="24"/>
              </w:rPr>
              <w:t>X</w:t>
            </w:r>
          </w:p>
        </w:tc>
        <w:tc>
          <w:tcPr>
            <w:tcW w:w="288" w:type="dxa"/>
          </w:tcPr>
          <w:p w14:paraId="05E29CA9" w14:textId="77777777" w:rsidR="00322C71" w:rsidRPr="009C7BAD" w:rsidRDefault="00322C71" w:rsidP="00322C71">
            <w:pPr>
              <w:pStyle w:val="afc"/>
              <w:jc w:val="center"/>
              <w:rPr>
                <w:rFonts w:ascii="標楷體" w:eastAsia="標楷體" w:hAnsi="標楷體"/>
                <w:szCs w:val="24"/>
              </w:rPr>
            </w:pPr>
          </w:p>
        </w:tc>
      </w:tr>
      <w:tr w:rsidR="00322C71" w:rsidRPr="009C7BAD" w14:paraId="027F347D" w14:textId="77777777" w:rsidTr="00E65C3B">
        <w:trPr>
          <w:tblHeader/>
        </w:trPr>
        <w:tc>
          <w:tcPr>
            <w:tcW w:w="567" w:type="dxa"/>
          </w:tcPr>
          <w:p w14:paraId="6D2EA45A" w14:textId="77777777" w:rsidR="00322C71" w:rsidRPr="009C7BAD" w:rsidRDefault="00322C71" w:rsidP="00894D7B">
            <w:pPr>
              <w:pStyle w:val="afc"/>
              <w:numPr>
                <w:ilvl w:val="0"/>
                <w:numId w:val="6"/>
              </w:numPr>
              <w:ind w:left="254" w:hanging="254"/>
              <w:jc w:val="center"/>
              <w:rPr>
                <w:rFonts w:ascii="標楷體" w:eastAsia="標楷體" w:hAnsi="標楷體"/>
                <w:szCs w:val="24"/>
              </w:rPr>
            </w:pPr>
          </w:p>
        </w:tc>
        <w:tc>
          <w:tcPr>
            <w:tcW w:w="709" w:type="dxa"/>
          </w:tcPr>
          <w:p w14:paraId="316412FF" w14:textId="77777777" w:rsidR="00322C71" w:rsidRPr="00185E69" w:rsidRDefault="00322C71" w:rsidP="00322C71">
            <w:pPr>
              <w:pStyle w:val="afc"/>
              <w:rPr>
                <w:rFonts w:ascii="標楷體" w:eastAsia="標楷體" w:hAnsi="標楷體"/>
                <w:color w:val="FF0000"/>
                <w:szCs w:val="24"/>
              </w:rPr>
            </w:pPr>
            <w:r w:rsidRPr="00185E69">
              <w:rPr>
                <w:rFonts w:ascii="標楷體" w:eastAsia="標楷體" w:hAnsi="標楷體"/>
                <w:color w:val="FF0000"/>
                <w:szCs w:val="24"/>
              </w:rPr>
              <w:t>L6756</w:t>
            </w:r>
          </w:p>
        </w:tc>
        <w:tc>
          <w:tcPr>
            <w:tcW w:w="3827" w:type="dxa"/>
          </w:tcPr>
          <w:p w14:paraId="673995AE" w14:textId="77777777" w:rsidR="00322C71" w:rsidRPr="009C7BAD" w:rsidRDefault="00322C71" w:rsidP="00322C71">
            <w:pPr>
              <w:rPr>
                <w:rFonts w:ascii="標楷體" w:eastAsia="標楷體" w:hAnsi="標楷體"/>
              </w:rPr>
            </w:pPr>
            <w:r w:rsidRPr="009C7BAD">
              <w:rPr>
                <w:rFonts w:ascii="標楷體" w:eastAsia="標楷體" w:hAnsi="標楷體" w:hint="eastAsia"/>
              </w:rPr>
              <w:t>分公司資料維護</w:t>
            </w:r>
          </w:p>
        </w:tc>
        <w:tc>
          <w:tcPr>
            <w:tcW w:w="284" w:type="dxa"/>
          </w:tcPr>
          <w:p w14:paraId="27301445" w14:textId="77777777" w:rsidR="00322C71" w:rsidRPr="009C7BAD" w:rsidRDefault="00322C71" w:rsidP="00322C71">
            <w:pPr>
              <w:pStyle w:val="afc"/>
              <w:jc w:val="center"/>
              <w:rPr>
                <w:rFonts w:ascii="標楷體" w:eastAsia="標楷體" w:hAnsi="標楷體"/>
                <w:szCs w:val="24"/>
              </w:rPr>
            </w:pPr>
            <w:r w:rsidRPr="009C7BAD">
              <w:rPr>
                <w:rFonts w:ascii="標楷體" w:eastAsia="標楷體" w:hAnsi="標楷體" w:hint="eastAsia"/>
                <w:szCs w:val="24"/>
              </w:rPr>
              <w:t>1</w:t>
            </w:r>
          </w:p>
        </w:tc>
        <w:tc>
          <w:tcPr>
            <w:tcW w:w="567" w:type="dxa"/>
          </w:tcPr>
          <w:p w14:paraId="7A866FA8" w14:textId="77777777" w:rsidR="00322C71" w:rsidRPr="009C7BAD" w:rsidRDefault="00322C71" w:rsidP="00322C71">
            <w:pPr>
              <w:jc w:val="center"/>
              <w:rPr>
                <w:rFonts w:ascii="標楷體" w:eastAsia="標楷體" w:hAnsi="標楷體"/>
              </w:rPr>
            </w:pPr>
            <w:r w:rsidRPr="009C7BAD">
              <w:rPr>
                <w:rFonts w:ascii="標楷體" w:eastAsia="標楷體" w:hAnsi="標楷體" w:hint="eastAsia"/>
              </w:rPr>
              <w:t>T</w:t>
            </w:r>
          </w:p>
        </w:tc>
        <w:tc>
          <w:tcPr>
            <w:tcW w:w="567" w:type="dxa"/>
          </w:tcPr>
          <w:p w14:paraId="12768302" w14:textId="77777777" w:rsidR="00322C71" w:rsidRPr="009C7BAD" w:rsidRDefault="00322C71" w:rsidP="00322C71">
            <w:pPr>
              <w:jc w:val="center"/>
              <w:rPr>
                <w:rFonts w:ascii="標楷體" w:eastAsia="標楷體" w:hAnsi="標楷體"/>
              </w:rPr>
            </w:pPr>
            <w:r w:rsidRPr="009C7BAD">
              <w:rPr>
                <w:rFonts w:ascii="標楷體" w:eastAsia="標楷體" w:hAnsi="標楷體" w:hint="eastAsia"/>
              </w:rPr>
              <w:t>X</w:t>
            </w:r>
          </w:p>
        </w:tc>
        <w:tc>
          <w:tcPr>
            <w:tcW w:w="850" w:type="dxa"/>
          </w:tcPr>
          <w:p w14:paraId="678CAAAE" w14:textId="77777777" w:rsidR="00322C71" w:rsidRPr="009C7BAD" w:rsidRDefault="00322C71" w:rsidP="00322C71">
            <w:pPr>
              <w:pStyle w:val="afc"/>
              <w:jc w:val="center"/>
              <w:rPr>
                <w:rFonts w:ascii="標楷體" w:eastAsia="標楷體" w:hAnsi="標楷體"/>
                <w:szCs w:val="24"/>
              </w:rPr>
            </w:pPr>
          </w:p>
        </w:tc>
        <w:tc>
          <w:tcPr>
            <w:tcW w:w="567" w:type="dxa"/>
          </w:tcPr>
          <w:p w14:paraId="1A7CD5F1" w14:textId="77777777" w:rsidR="00322C71" w:rsidRPr="009C7BAD" w:rsidRDefault="00322C71" w:rsidP="00322C71">
            <w:pPr>
              <w:pStyle w:val="afc"/>
              <w:jc w:val="center"/>
              <w:rPr>
                <w:rFonts w:ascii="標楷體" w:eastAsia="標楷體" w:hAnsi="標楷體"/>
                <w:szCs w:val="24"/>
              </w:rPr>
            </w:pPr>
            <w:r w:rsidRPr="009C7BAD">
              <w:rPr>
                <w:rFonts w:ascii="標楷體" w:eastAsia="標楷體" w:hAnsi="標楷體" w:hint="eastAsia"/>
                <w:szCs w:val="24"/>
              </w:rPr>
              <w:t>X</w:t>
            </w:r>
          </w:p>
        </w:tc>
        <w:tc>
          <w:tcPr>
            <w:tcW w:w="567" w:type="dxa"/>
          </w:tcPr>
          <w:p w14:paraId="42283446" w14:textId="77777777" w:rsidR="00322C71" w:rsidRPr="009C7BAD" w:rsidRDefault="00322C71" w:rsidP="00322C71">
            <w:pPr>
              <w:pStyle w:val="afc"/>
              <w:jc w:val="center"/>
              <w:rPr>
                <w:rFonts w:ascii="標楷體" w:eastAsia="標楷體" w:hAnsi="標楷體"/>
                <w:szCs w:val="24"/>
              </w:rPr>
            </w:pPr>
            <w:r w:rsidRPr="009C7BAD">
              <w:rPr>
                <w:rFonts w:ascii="標楷體" w:eastAsia="標楷體" w:hAnsi="標楷體" w:hint="eastAsia"/>
                <w:szCs w:val="24"/>
              </w:rPr>
              <w:t>X</w:t>
            </w:r>
          </w:p>
        </w:tc>
        <w:tc>
          <w:tcPr>
            <w:tcW w:w="284" w:type="dxa"/>
          </w:tcPr>
          <w:p w14:paraId="1B6A4456" w14:textId="77777777" w:rsidR="00322C71" w:rsidRPr="009C7BAD" w:rsidRDefault="00322C71" w:rsidP="00322C71">
            <w:pPr>
              <w:pStyle w:val="afc"/>
              <w:jc w:val="center"/>
              <w:rPr>
                <w:rFonts w:ascii="標楷體" w:eastAsia="標楷體" w:hAnsi="標楷體"/>
                <w:szCs w:val="24"/>
              </w:rPr>
            </w:pPr>
            <w:r w:rsidRPr="009C7BAD">
              <w:rPr>
                <w:rFonts w:ascii="標楷體" w:eastAsia="標楷體" w:hAnsi="標楷體" w:hint="eastAsia"/>
                <w:szCs w:val="24"/>
              </w:rPr>
              <w:t>X</w:t>
            </w:r>
          </w:p>
        </w:tc>
        <w:tc>
          <w:tcPr>
            <w:tcW w:w="283" w:type="dxa"/>
          </w:tcPr>
          <w:p w14:paraId="56CC6817" w14:textId="77777777" w:rsidR="00322C71" w:rsidRPr="009C7BAD" w:rsidRDefault="00322C71" w:rsidP="00322C71">
            <w:pPr>
              <w:pStyle w:val="afc"/>
              <w:jc w:val="center"/>
              <w:rPr>
                <w:rFonts w:ascii="標楷體" w:eastAsia="標楷體" w:hAnsi="標楷體"/>
                <w:szCs w:val="24"/>
              </w:rPr>
            </w:pPr>
            <w:r w:rsidRPr="009C7BAD">
              <w:rPr>
                <w:rFonts w:ascii="標楷體" w:eastAsia="標楷體" w:hAnsi="標楷體" w:hint="eastAsia"/>
                <w:szCs w:val="24"/>
              </w:rPr>
              <w:t>X</w:t>
            </w:r>
          </w:p>
        </w:tc>
        <w:tc>
          <w:tcPr>
            <w:tcW w:w="288" w:type="dxa"/>
          </w:tcPr>
          <w:p w14:paraId="7AC213D1" w14:textId="77777777" w:rsidR="00322C71" w:rsidRPr="009C7BAD" w:rsidRDefault="00322C71" w:rsidP="00322C71">
            <w:pPr>
              <w:pStyle w:val="afc"/>
              <w:jc w:val="center"/>
              <w:rPr>
                <w:rFonts w:ascii="標楷體" w:eastAsia="標楷體" w:hAnsi="標楷體"/>
                <w:szCs w:val="24"/>
              </w:rPr>
            </w:pPr>
          </w:p>
        </w:tc>
      </w:tr>
      <w:tr w:rsidR="00322C71" w:rsidRPr="009C7BAD" w14:paraId="1298D944" w14:textId="77777777" w:rsidTr="0049249D">
        <w:trPr>
          <w:tblHeader/>
        </w:trPr>
        <w:tc>
          <w:tcPr>
            <w:tcW w:w="567" w:type="dxa"/>
          </w:tcPr>
          <w:p w14:paraId="650D40C0" w14:textId="77777777" w:rsidR="00322C71" w:rsidRPr="009C7BAD" w:rsidRDefault="00322C71" w:rsidP="00322C71">
            <w:pPr>
              <w:pStyle w:val="afc"/>
              <w:ind w:left="254"/>
              <w:rPr>
                <w:rFonts w:ascii="標楷體" w:eastAsia="標楷體" w:hAnsi="標楷體"/>
                <w:szCs w:val="24"/>
              </w:rPr>
            </w:pPr>
          </w:p>
        </w:tc>
        <w:tc>
          <w:tcPr>
            <w:tcW w:w="709" w:type="dxa"/>
          </w:tcPr>
          <w:p w14:paraId="4879FF70" w14:textId="77777777" w:rsidR="00322C71" w:rsidRPr="009C7BAD" w:rsidRDefault="00322C71" w:rsidP="00322C71">
            <w:pPr>
              <w:pStyle w:val="afc"/>
              <w:rPr>
                <w:rFonts w:ascii="標楷體" w:eastAsia="標楷體" w:hAnsi="標楷體"/>
                <w:szCs w:val="24"/>
              </w:rPr>
            </w:pPr>
          </w:p>
        </w:tc>
        <w:tc>
          <w:tcPr>
            <w:tcW w:w="8084" w:type="dxa"/>
            <w:gridSpan w:val="10"/>
          </w:tcPr>
          <w:p w14:paraId="0B493592" w14:textId="77777777" w:rsidR="00322C71" w:rsidRPr="009C7BAD" w:rsidRDefault="00322C71" w:rsidP="00322C71">
            <w:pPr>
              <w:pStyle w:val="afc"/>
              <w:rPr>
                <w:rFonts w:ascii="標楷體" w:eastAsia="標楷體" w:hAnsi="標楷體"/>
                <w:szCs w:val="24"/>
              </w:rPr>
            </w:pPr>
            <w:r w:rsidRPr="009C7BAD">
              <w:rPr>
                <w:rFonts w:ascii="標楷體" w:eastAsia="標楷體" w:hAnsi="標楷體" w:hint="eastAsia"/>
                <w:szCs w:val="24"/>
              </w:rPr>
              <w:t>其他作業</w:t>
            </w:r>
          </w:p>
        </w:tc>
      </w:tr>
      <w:tr w:rsidR="00322C71" w:rsidRPr="009C7BAD" w14:paraId="18A50A57" w14:textId="77777777" w:rsidTr="00E65C3B">
        <w:trPr>
          <w:tblHeader/>
        </w:trPr>
        <w:tc>
          <w:tcPr>
            <w:tcW w:w="567" w:type="dxa"/>
          </w:tcPr>
          <w:p w14:paraId="0CD3B42A" w14:textId="77777777" w:rsidR="00322C71" w:rsidRPr="009C7BAD" w:rsidRDefault="00322C71" w:rsidP="00894D7B">
            <w:pPr>
              <w:pStyle w:val="afc"/>
              <w:numPr>
                <w:ilvl w:val="0"/>
                <w:numId w:val="6"/>
              </w:numPr>
              <w:ind w:left="254" w:hanging="254"/>
              <w:jc w:val="center"/>
              <w:rPr>
                <w:rFonts w:ascii="標楷體" w:eastAsia="標楷體" w:hAnsi="標楷體"/>
                <w:szCs w:val="24"/>
              </w:rPr>
            </w:pPr>
          </w:p>
        </w:tc>
        <w:tc>
          <w:tcPr>
            <w:tcW w:w="709" w:type="dxa"/>
          </w:tcPr>
          <w:p w14:paraId="30B3540D" w14:textId="77777777" w:rsidR="00322C71" w:rsidRPr="009C7BAD" w:rsidRDefault="00322C71" w:rsidP="00322C71">
            <w:pPr>
              <w:pStyle w:val="afc"/>
              <w:rPr>
                <w:rFonts w:ascii="標楷體" w:eastAsia="標楷體" w:hAnsi="標楷體"/>
                <w:szCs w:val="24"/>
              </w:rPr>
            </w:pPr>
            <w:r w:rsidRPr="009C7BAD">
              <w:rPr>
                <w:rFonts w:ascii="標楷體" w:eastAsia="標楷體" w:hAnsi="標楷體"/>
                <w:szCs w:val="24"/>
              </w:rPr>
              <w:t>L6001</w:t>
            </w:r>
          </w:p>
        </w:tc>
        <w:tc>
          <w:tcPr>
            <w:tcW w:w="3827" w:type="dxa"/>
          </w:tcPr>
          <w:p w14:paraId="6AAC3150" w14:textId="77777777" w:rsidR="00322C71" w:rsidRPr="009C7BAD" w:rsidRDefault="00322C71" w:rsidP="00322C71">
            <w:pPr>
              <w:rPr>
                <w:rFonts w:ascii="標楷體" w:eastAsia="標楷體" w:hAnsi="標楷體"/>
              </w:rPr>
            </w:pPr>
            <w:r w:rsidRPr="009C7BAD">
              <w:rPr>
                <w:rFonts w:ascii="標楷體" w:eastAsia="標楷體" w:hAnsi="標楷體" w:hint="eastAsia"/>
              </w:rPr>
              <w:t>應處理清單</w:t>
            </w:r>
          </w:p>
        </w:tc>
        <w:tc>
          <w:tcPr>
            <w:tcW w:w="284" w:type="dxa"/>
          </w:tcPr>
          <w:p w14:paraId="6AECCBE9" w14:textId="77777777" w:rsidR="00322C71" w:rsidRPr="009C7BAD" w:rsidRDefault="00322C71" w:rsidP="00322C71">
            <w:pPr>
              <w:pStyle w:val="afc"/>
              <w:jc w:val="center"/>
              <w:rPr>
                <w:rFonts w:ascii="標楷體" w:eastAsia="標楷體" w:hAnsi="標楷體"/>
                <w:szCs w:val="24"/>
              </w:rPr>
            </w:pPr>
            <w:r w:rsidRPr="009C7BAD">
              <w:rPr>
                <w:rFonts w:ascii="標楷體" w:eastAsia="標楷體" w:hAnsi="標楷體" w:hint="eastAsia"/>
                <w:szCs w:val="24"/>
              </w:rPr>
              <w:t>1</w:t>
            </w:r>
          </w:p>
        </w:tc>
        <w:tc>
          <w:tcPr>
            <w:tcW w:w="567" w:type="dxa"/>
          </w:tcPr>
          <w:p w14:paraId="1957A188" w14:textId="77777777" w:rsidR="00322C71" w:rsidRPr="009C7BAD" w:rsidRDefault="00322C71" w:rsidP="00322C71">
            <w:pPr>
              <w:pStyle w:val="afc"/>
              <w:jc w:val="center"/>
              <w:rPr>
                <w:rFonts w:ascii="標楷體" w:eastAsia="標楷體" w:hAnsi="標楷體"/>
                <w:szCs w:val="24"/>
              </w:rPr>
            </w:pPr>
            <w:r w:rsidRPr="009C7BAD">
              <w:rPr>
                <w:rFonts w:ascii="標楷體" w:eastAsia="標楷體" w:hAnsi="標楷體" w:hint="eastAsia"/>
                <w:szCs w:val="24"/>
              </w:rPr>
              <w:t>T</w:t>
            </w:r>
          </w:p>
        </w:tc>
        <w:tc>
          <w:tcPr>
            <w:tcW w:w="567" w:type="dxa"/>
          </w:tcPr>
          <w:p w14:paraId="51DCA9DC" w14:textId="77777777" w:rsidR="00322C71" w:rsidRPr="009C7BAD" w:rsidRDefault="00322C71" w:rsidP="00322C71">
            <w:pPr>
              <w:pStyle w:val="afc"/>
              <w:jc w:val="center"/>
              <w:rPr>
                <w:rFonts w:ascii="標楷體" w:eastAsia="標楷體" w:hAnsi="標楷體"/>
                <w:szCs w:val="24"/>
              </w:rPr>
            </w:pPr>
            <w:r w:rsidRPr="009C7BAD">
              <w:rPr>
                <w:rFonts w:ascii="標楷體" w:eastAsia="標楷體" w:hAnsi="標楷體"/>
                <w:szCs w:val="24"/>
              </w:rPr>
              <w:t>X</w:t>
            </w:r>
          </w:p>
        </w:tc>
        <w:tc>
          <w:tcPr>
            <w:tcW w:w="850" w:type="dxa"/>
          </w:tcPr>
          <w:p w14:paraId="196D3364" w14:textId="77777777" w:rsidR="00322C71" w:rsidRPr="009C7BAD" w:rsidRDefault="00322C71" w:rsidP="00322C71">
            <w:pPr>
              <w:pStyle w:val="afc"/>
              <w:jc w:val="center"/>
              <w:rPr>
                <w:rFonts w:ascii="標楷體" w:eastAsia="標楷體" w:hAnsi="標楷體"/>
                <w:szCs w:val="24"/>
              </w:rPr>
            </w:pPr>
          </w:p>
        </w:tc>
        <w:tc>
          <w:tcPr>
            <w:tcW w:w="567" w:type="dxa"/>
          </w:tcPr>
          <w:p w14:paraId="0D594E56" w14:textId="77777777" w:rsidR="00322C71" w:rsidRPr="009C7BAD" w:rsidRDefault="00322C71" w:rsidP="00322C71">
            <w:pPr>
              <w:pStyle w:val="afc"/>
              <w:jc w:val="center"/>
              <w:rPr>
                <w:rFonts w:ascii="標楷體" w:eastAsia="標楷體" w:hAnsi="標楷體"/>
                <w:szCs w:val="24"/>
              </w:rPr>
            </w:pPr>
            <w:r w:rsidRPr="009C7BAD">
              <w:rPr>
                <w:rFonts w:ascii="標楷體" w:eastAsia="標楷體" w:hAnsi="標楷體" w:hint="eastAsia"/>
                <w:szCs w:val="24"/>
              </w:rPr>
              <w:t>X</w:t>
            </w:r>
          </w:p>
        </w:tc>
        <w:tc>
          <w:tcPr>
            <w:tcW w:w="567" w:type="dxa"/>
          </w:tcPr>
          <w:p w14:paraId="361EE5E6" w14:textId="77777777" w:rsidR="00322C71" w:rsidRPr="009C7BAD" w:rsidRDefault="00322C71" w:rsidP="00322C71">
            <w:pPr>
              <w:pStyle w:val="afc"/>
              <w:jc w:val="center"/>
              <w:rPr>
                <w:rFonts w:ascii="標楷體" w:eastAsia="標楷體" w:hAnsi="標楷體"/>
                <w:szCs w:val="24"/>
              </w:rPr>
            </w:pPr>
            <w:r w:rsidRPr="009C7BAD">
              <w:rPr>
                <w:rFonts w:ascii="標楷體" w:eastAsia="標楷體" w:hAnsi="標楷體" w:hint="eastAsia"/>
                <w:szCs w:val="24"/>
              </w:rPr>
              <w:t>X</w:t>
            </w:r>
          </w:p>
        </w:tc>
        <w:tc>
          <w:tcPr>
            <w:tcW w:w="284" w:type="dxa"/>
          </w:tcPr>
          <w:p w14:paraId="5A668C48" w14:textId="77777777" w:rsidR="00322C71" w:rsidRPr="009C7BAD" w:rsidRDefault="00322C71" w:rsidP="00322C71">
            <w:pPr>
              <w:pStyle w:val="afc"/>
              <w:jc w:val="center"/>
              <w:rPr>
                <w:rFonts w:ascii="標楷體" w:eastAsia="標楷體" w:hAnsi="標楷體"/>
                <w:szCs w:val="24"/>
              </w:rPr>
            </w:pPr>
            <w:r w:rsidRPr="009C7BAD">
              <w:rPr>
                <w:rFonts w:ascii="標楷體" w:eastAsia="標楷體" w:hAnsi="標楷體" w:hint="eastAsia"/>
                <w:szCs w:val="24"/>
              </w:rPr>
              <w:t>X</w:t>
            </w:r>
          </w:p>
        </w:tc>
        <w:tc>
          <w:tcPr>
            <w:tcW w:w="283" w:type="dxa"/>
          </w:tcPr>
          <w:p w14:paraId="2B209D4B" w14:textId="77777777" w:rsidR="00322C71" w:rsidRPr="009C7BAD" w:rsidRDefault="00322C71" w:rsidP="00322C71">
            <w:pPr>
              <w:pStyle w:val="afc"/>
              <w:jc w:val="center"/>
              <w:rPr>
                <w:rFonts w:ascii="標楷體" w:eastAsia="標楷體" w:hAnsi="標楷體"/>
                <w:szCs w:val="24"/>
              </w:rPr>
            </w:pPr>
            <w:r w:rsidRPr="009C7BAD">
              <w:rPr>
                <w:rFonts w:ascii="標楷體" w:eastAsia="標楷體" w:hAnsi="標楷體" w:hint="eastAsia"/>
                <w:szCs w:val="24"/>
              </w:rPr>
              <w:t>X</w:t>
            </w:r>
          </w:p>
        </w:tc>
        <w:tc>
          <w:tcPr>
            <w:tcW w:w="288" w:type="dxa"/>
          </w:tcPr>
          <w:p w14:paraId="1D3F18BF" w14:textId="77777777" w:rsidR="00322C71" w:rsidRPr="009C7BAD" w:rsidRDefault="00322C71" w:rsidP="00322C71">
            <w:pPr>
              <w:pStyle w:val="afc"/>
              <w:jc w:val="center"/>
              <w:rPr>
                <w:rFonts w:ascii="標楷體" w:eastAsia="標楷體" w:hAnsi="標楷體"/>
                <w:szCs w:val="24"/>
              </w:rPr>
            </w:pPr>
          </w:p>
        </w:tc>
      </w:tr>
      <w:tr w:rsidR="00322C71" w:rsidRPr="009C7BAD" w14:paraId="4E933E25" w14:textId="77777777" w:rsidTr="00E65C3B">
        <w:trPr>
          <w:tblHeader/>
        </w:trPr>
        <w:tc>
          <w:tcPr>
            <w:tcW w:w="567" w:type="dxa"/>
          </w:tcPr>
          <w:p w14:paraId="6E961FFF" w14:textId="77777777" w:rsidR="00322C71" w:rsidRPr="009C7BAD" w:rsidRDefault="00322C71" w:rsidP="00894D7B">
            <w:pPr>
              <w:pStyle w:val="afc"/>
              <w:numPr>
                <w:ilvl w:val="0"/>
                <w:numId w:val="6"/>
              </w:numPr>
              <w:ind w:left="254" w:hanging="254"/>
              <w:jc w:val="center"/>
              <w:rPr>
                <w:rFonts w:ascii="標楷體" w:eastAsia="標楷體" w:hAnsi="標楷體"/>
                <w:szCs w:val="24"/>
              </w:rPr>
            </w:pPr>
          </w:p>
        </w:tc>
        <w:tc>
          <w:tcPr>
            <w:tcW w:w="709" w:type="dxa"/>
          </w:tcPr>
          <w:p w14:paraId="10567499" w14:textId="4449487D" w:rsidR="00322C71" w:rsidRPr="009C7BAD" w:rsidRDefault="00322C71" w:rsidP="00322C71">
            <w:pPr>
              <w:pStyle w:val="afc"/>
              <w:rPr>
                <w:rFonts w:ascii="標楷體" w:eastAsia="標楷體" w:hAnsi="標楷體"/>
                <w:szCs w:val="24"/>
              </w:rPr>
            </w:pPr>
            <w:r>
              <w:rPr>
                <w:rFonts w:ascii="標楷體" w:eastAsia="標楷體" w:hAnsi="標楷體" w:hint="eastAsia"/>
                <w:szCs w:val="24"/>
              </w:rPr>
              <w:t>L</w:t>
            </w:r>
            <w:r>
              <w:rPr>
                <w:rFonts w:ascii="標楷體" w:eastAsia="標楷體" w:hAnsi="標楷體"/>
                <w:szCs w:val="24"/>
              </w:rPr>
              <w:t>6044</w:t>
            </w:r>
          </w:p>
        </w:tc>
        <w:tc>
          <w:tcPr>
            <w:tcW w:w="3827" w:type="dxa"/>
          </w:tcPr>
          <w:p w14:paraId="5FC3C7E7" w14:textId="62E285D6" w:rsidR="00322C71" w:rsidRPr="009C7BAD" w:rsidRDefault="00322C71" w:rsidP="00322C71">
            <w:pPr>
              <w:rPr>
                <w:rFonts w:ascii="標楷體" w:eastAsia="標楷體" w:hAnsi="標楷體"/>
              </w:rPr>
            </w:pPr>
            <w:r>
              <w:rPr>
                <w:rFonts w:ascii="標楷體" w:eastAsia="標楷體" w:hAnsi="標楷體" w:hint="eastAsia"/>
              </w:rPr>
              <w:t>主管授權紀錄查詢</w:t>
            </w:r>
          </w:p>
        </w:tc>
        <w:tc>
          <w:tcPr>
            <w:tcW w:w="284" w:type="dxa"/>
          </w:tcPr>
          <w:p w14:paraId="74D8DD34" w14:textId="7CA1D13F" w:rsidR="00322C71" w:rsidRPr="009C7BAD" w:rsidRDefault="00322C71" w:rsidP="00322C71">
            <w:pPr>
              <w:pStyle w:val="afc"/>
              <w:jc w:val="center"/>
              <w:rPr>
                <w:rFonts w:ascii="標楷體" w:eastAsia="標楷體" w:hAnsi="標楷體"/>
                <w:szCs w:val="24"/>
              </w:rPr>
            </w:pPr>
            <w:r w:rsidRPr="009C7BAD">
              <w:rPr>
                <w:rFonts w:ascii="標楷體" w:eastAsia="標楷體" w:hAnsi="標楷體" w:hint="eastAsia"/>
                <w:szCs w:val="24"/>
              </w:rPr>
              <w:t>1</w:t>
            </w:r>
          </w:p>
        </w:tc>
        <w:tc>
          <w:tcPr>
            <w:tcW w:w="567" w:type="dxa"/>
          </w:tcPr>
          <w:p w14:paraId="3EAB107F" w14:textId="66E54E21" w:rsidR="00322C71" w:rsidRPr="009C7BAD" w:rsidRDefault="00322C71" w:rsidP="00322C71">
            <w:pPr>
              <w:pStyle w:val="afc"/>
              <w:jc w:val="center"/>
              <w:rPr>
                <w:rFonts w:ascii="標楷體" w:eastAsia="標楷體" w:hAnsi="標楷體"/>
                <w:szCs w:val="24"/>
              </w:rPr>
            </w:pPr>
            <w:r w:rsidRPr="009C7BAD">
              <w:rPr>
                <w:rFonts w:ascii="標楷體" w:eastAsia="標楷體" w:hAnsi="標楷體" w:hint="eastAsia"/>
                <w:szCs w:val="24"/>
              </w:rPr>
              <w:t>T</w:t>
            </w:r>
          </w:p>
        </w:tc>
        <w:tc>
          <w:tcPr>
            <w:tcW w:w="567" w:type="dxa"/>
          </w:tcPr>
          <w:p w14:paraId="43A4B4AC" w14:textId="05F325BA" w:rsidR="00322C71" w:rsidRPr="009C7BAD" w:rsidRDefault="00322C71" w:rsidP="00322C71">
            <w:pPr>
              <w:pStyle w:val="afc"/>
              <w:jc w:val="center"/>
              <w:rPr>
                <w:rFonts w:ascii="標楷體" w:eastAsia="標楷體" w:hAnsi="標楷體"/>
                <w:szCs w:val="24"/>
              </w:rPr>
            </w:pPr>
            <w:r w:rsidRPr="009C7BAD">
              <w:rPr>
                <w:rFonts w:ascii="標楷體" w:eastAsia="標楷體" w:hAnsi="標楷體"/>
                <w:szCs w:val="24"/>
              </w:rPr>
              <w:t>X</w:t>
            </w:r>
          </w:p>
        </w:tc>
        <w:tc>
          <w:tcPr>
            <w:tcW w:w="850" w:type="dxa"/>
          </w:tcPr>
          <w:p w14:paraId="20B410D7" w14:textId="77777777" w:rsidR="00322C71" w:rsidRPr="009C7BAD" w:rsidRDefault="00322C71" w:rsidP="00322C71">
            <w:pPr>
              <w:pStyle w:val="afc"/>
              <w:jc w:val="center"/>
              <w:rPr>
                <w:rFonts w:ascii="標楷體" w:eastAsia="標楷體" w:hAnsi="標楷體"/>
                <w:szCs w:val="24"/>
              </w:rPr>
            </w:pPr>
          </w:p>
        </w:tc>
        <w:tc>
          <w:tcPr>
            <w:tcW w:w="567" w:type="dxa"/>
          </w:tcPr>
          <w:p w14:paraId="36F6C03A" w14:textId="5BFB0CF6" w:rsidR="00322C71" w:rsidRPr="009C7BAD" w:rsidRDefault="00322C71" w:rsidP="00322C71">
            <w:pPr>
              <w:pStyle w:val="afc"/>
              <w:jc w:val="center"/>
              <w:rPr>
                <w:rFonts w:ascii="標楷體" w:eastAsia="標楷體" w:hAnsi="標楷體"/>
                <w:szCs w:val="24"/>
              </w:rPr>
            </w:pPr>
            <w:r w:rsidRPr="009C7BAD">
              <w:rPr>
                <w:rFonts w:ascii="標楷體" w:eastAsia="標楷體" w:hAnsi="標楷體" w:hint="eastAsia"/>
                <w:szCs w:val="24"/>
              </w:rPr>
              <w:t>X</w:t>
            </w:r>
          </w:p>
        </w:tc>
        <w:tc>
          <w:tcPr>
            <w:tcW w:w="567" w:type="dxa"/>
          </w:tcPr>
          <w:p w14:paraId="33394CC9" w14:textId="492D22A4" w:rsidR="00322C71" w:rsidRPr="009C7BAD" w:rsidRDefault="00322C71" w:rsidP="00322C71">
            <w:pPr>
              <w:pStyle w:val="afc"/>
              <w:jc w:val="center"/>
              <w:rPr>
                <w:rFonts w:ascii="標楷體" w:eastAsia="標楷體" w:hAnsi="標楷體"/>
                <w:szCs w:val="24"/>
              </w:rPr>
            </w:pPr>
            <w:r w:rsidRPr="009C7BAD">
              <w:rPr>
                <w:rFonts w:ascii="標楷體" w:eastAsia="標楷體" w:hAnsi="標楷體" w:hint="eastAsia"/>
                <w:szCs w:val="24"/>
              </w:rPr>
              <w:t>X</w:t>
            </w:r>
          </w:p>
        </w:tc>
        <w:tc>
          <w:tcPr>
            <w:tcW w:w="284" w:type="dxa"/>
          </w:tcPr>
          <w:p w14:paraId="38437B16" w14:textId="6396CF48" w:rsidR="00322C71" w:rsidRPr="009C7BAD" w:rsidRDefault="00322C71" w:rsidP="00322C71">
            <w:pPr>
              <w:pStyle w:val="afc"/>
              <w:jc w:val="center"/>
              <w:rPr>
                <w:rFonts w:ascii="標楷體" w:eastAsia="標楷體" w:hAnsi="標楷體"/>
                <w:szCs w:val="24"/>
              </w:rPr>
            </w:pPr>
            <w:r w:rsidRPr="009C7BAD">
              <w:rPr>
                <w:rFonts w:ascii="標楷體" w:eastAsia="標楷體" w:hAnsi="標楷體" w:hint="eastAsia"/>
                <w:szCs w:val="24"/>
              </w:rPr>
              <w:t>X</w:t>
            </w:r>
          </w:p>
        </w:tc>
        <w:tc>
          <w:tcPr>
            <w:tcW w:w="283" w:type="dxa"/>
          </w:tcPr>
          <w:p w14:paraId="0FD5BA16" w14:textId="2B9AF7F7" w:rsidR="00322C71" w:rsidRPr="009C7BAD" w:rsidRDefault="00322C71" w:rsidP="00322C71">
            <w:pPr>
              <w:pStyle w:val="afc"/>
              <w:jc w:val="center"/>
              <w:rPr>
                <w:rFonts w:ascii="標楷體" w:eastAsia="標楷體" w:hAnsi="標楷體"/>
                <w:szCs w:val="24"/>
              </w:rPr>
            </w:pPr>
            <w:r w:rsidRPr="009C7BAD">
              <w:rPr>
                <w:rFonts w:ascii="標楷體" w:eastAsia="標楷體" w:hAnsi="標楷體" w:hint="eastAsia"/>
                <w:szCs w:val="24"/>
              </w:rPr>
              <w:t>X</w:t>
            </w:r>
          </w:p>
        </w:tc>
        <w:tc>
          <w:tcPr>
            <w:tcW w:w="288" w:type="dxa"/>
          </w:tcPr>
          <w:p w14:paraId="15508F39" w14:textId="77777777" w:rsidR="00322C71" w:rsidRPr="009C7BAD" w:rsidRDefault="00322C71" w:rsidP="00322C71">
            <w:pPr>
              <w:pStyle w:val="afc"/>
              <w:jc w:val="center"/>
              <w:rPr>
                <w:rFonts w:ascii="標楷體" w:eastAsia="標楷體" w:hAnsi="標楷體"/>
                <w:szCs w:val="24"/>
              </w:rPr>
            </w:pPr>
          </w:p>
        </w:tc>
      </w:tr>
      <w:tr w:rsidR="00322C71" w:rsidRPr="009C7BAD" w14:paraId="30B441FA" w14:textId="77777777" w:rsidTr="00E65C3B">
        <w:trPr>
          <w:tblHeader/>
        </w:trPr>
        <w:tc>
          <w:tcPr>
            <w:tcW w:w="567" w:type="dxa"/>
          </w:tcPr>
          <w:p w14:paraId="0E8A72DE" w14:textId="77777777" w:rsidR="00322C71" w:rsidRPr="009C7BAD" w:rsidRDefault="00322C71" w:rsidP="00894D7B">
            <w:pPr>
              <w:pStyle w:val="afc"/>
              <w:numPr>
                <w:ilvl w:val="0"/>
                <w:numId w:val="6"/>
              </w:numPr>
              <w:ind w:left="254" w:hanging="254"/>
              <w:jc w:val="center"/>
              <w:rPr>
                <w:rFonts w:ascii="標楷體" w:eastAsia="標楷體" w:hAnsi="標楷體"/>
                <w:szCs w:val="24"/>
              </w:rPr>
            </w:pPr>
          </w:p>
        </w:tc>
        <w:tc>
          <w:tcPr>
            <w:tcW w:w="709" w:type="dxa"/>
          </w:tcPr>
          <w:p w14:paraId="70655828" w14:textId="77777777" w:rsidR="00322C71" w:rsidRPr="009C7BAD" w:rsidRDefault="00322C71" w:rsidP="00322C71">
            <w:pPr>
              <w:pStyle w:val="afc"/>
              <w:rPr>
                <w:rFonts w:ascii="標楷體" w:eastAsia="標楷體" w:hAnsi="標楷體"/>
                <w:szCs w:val="24"/>
              </w:rPr>
            </w:pPr>
            <w:r w:rsidRPr="009C7BAD">
              <w:rPr>
                <w:rFonts w:ascii="標楷體" w:eastAsia="標楷體" w:hAnsi="標楷體"/>
                <w:szCs w:val="24"/>
              </w:rPr>
              <w:t>L6981</w:t>
            </w:r>
          </w:p>
        </w:tc>
        <w:tc>
          <w:tcPr>
            <w:tcW w:w="3827" w:type="dxa"/>
          </w:tcPr>
          <w:p w14:paraId="7AF3E87E" w14:textId="77777777" w:rsidR="00322C71" w:rsidRPr="009C7BAD" w:rsidRDefault="00322C71" w:rsidP="00322C71">
            <w:pPr>
              <w:rPr>
                <w:rFonts w:ascii="標楷體" w:eastAsia="標楷體" w:hAnsi="標楷體"/>
              </w:rPr>
            </w:pPr>
            <w:r w:rsidRPr="009C7BAD">
              <w:rPr>
                <w:rFonts w:ascii="標楷體" w:eastAsia="標楷體" w:hAnsi="標楷體" w:hint="eastAsia"/>
              </w:rPr>
              <w:t>放款轉列催收作業</w:t>
            </w:r>
          </w:p>
        </w:tc>
        <w:tc>
          <w:tcPr>
            <w:tcW w:w="284" w:type="dxa"/>
          </w:tcPr>
          <w:p w14:paraId="7A2B349D" w14:textId="77777777" w:rsidR="00322C71" w:rsidRPr="009C7BAD" w:rsidRDefault="00322C71" w:rsidP="00322C71">
            <w:pPr>
              <w:pStyle w:val="afc"/>
              <w:jc w:val="center"/>
              <w:rPr>
                <w:rFonts w:ascii="標楷體" w:eastAsia="標楷體" w:hAnsi="標楷體"/>
                <w:szCs w:val="24"/>
              </w:rPr>
            </w:pPr>
            <w:r w:rsidRPr="009C7BAD">
              <w:rPr>
                <w:rFonts w:ascii="標楷體" w:eastAsia="標楷體" w:hAnsi="標楷體" w:hint="eastAsia"/>
                <w:szCs w:val="24"/>
              </w:rPr>
              <w:t>1</w:t>
            </w:r>
          </w:p>
        </w:tc>
        <w:tc>
          <w:tcPr>
            <w:tcW w:w="567" w:type="dxa"/>
          </w:tcPr>
          <w:p w14:paraId="668E5B33" w14:textId="77777777" w:rsidR="00322C71" w:rsidRPr="009C7BAD" w:rsidRDefault="00322C71" w:rsidP="00322C71">
            <w:pPr>
              <w:jc w:val="center"/>
              <w:rPr>
                <w:rFonts w:ascii="標楷體" w:eastAsia="標楷體" w:hAnsi="標楷體"/>
              </w:rPr>
            </w:pPr>
            <w:r w:rsidRPr="009C7BAD">
              <w:rPr>
                <w:rFonts w:ascii="標楷體" w:eastAsia="標楷體" w:hAnsi="標楷體" w:hint="eastAsia"/>
              </w:rPr>
              <w:t>T</w:t>
            </w:r>
          </w:p>
        </w:tc>
        <w:tc>
          <w:tcPr>
            <w:tcW w:w="567" w:type="dxa"/>
          </w:tcPr>
          <w:p w14:paraId="7E4DB094" w14:textId="77777777" w:rsidR="00322C71" w:rsidRPr="009C7BAD" w:rsidRDefault="00322C71" w:rsidP="00322C71">
            <w:pPr>
              <w:jc w:val="center"/>
              <w:rPr>
                <w:rFonts w:ascii="標楷體" w:eastAsia="標楷體" w:hAnsi="標楷體"/>
              </w:rPr>
            </w:pPr>
            <w:r w:rsidRPr="009C7BAD">
              <w:rPr>
                <w:rFonts w:ascii="標楷體" w:eastAsia="標楷體" w:hAnsi="標楷體"/>
              </w:rPr>
              <w:t>X</w:t>
            </w:r>
          </w:p>
        </w:tc>
        <w:tc>
          <w:tcPr>
            <w:tcW w:w="850" w:type="dxa"/>
          </w:tcPr>
          <w:p w14:paraId="057C240B" w14:textId="77777777" w:rsidR="00322C71" w:rsidRPr="009C7BAD" w:rsidRDefault="00322C71" w:rsidP="00322C71">
            <w:pPr>
              <w:pStyle w:val="afc"/>
              <w:jc w:val="center"/>
              <w:rPr>
                <w:rFonts w:ascii="標楷體" w:eastAsia="標楷體" w:hAnsi="標楷體"/>
                <w:szCs w:val="24"/>
              </w:rPr>
            </w:pPr>
          </w:p>
        </w:tc>
        <w:tc>
          <w:tcPr>
            <w:tcW w:w="567" w:type="dxa"/>
          </w:tcPr>
          <w:p w14:paraId="067F5A4B" w14:textId="77777777" w:rsidR="00322C71" w:rsidRPr="009C7BAD" w:rsidRDefault="00322C71" w:rsidP="00322C71">
            <w:pPr>
              <w:pStyle w:val="afc"/>
              <w:jc w:val="center"/>
              <w:rPr>
                <w:rFonts w:ascii="標楷體" w:eastAsia="標楷體" w:hAnsi="標楷體"/>
                <w:szCs w:val="24"/>
              </w:rPr>
            </w:pPr>
            <w:r w:rsidRPr="009C7BAD">
              <w:rPr>
                <w:rFonts w:ascii="標楷體" w:eastAsia="標楷體" w:hAnsi="標楷體" w:hint="eastAsia"/>
                <w:szCs w:val="24"/>
              </w:rPr>
              <w:t>X</w:t>
            </w:r>
          </w:p>
        </w:tc>
        <w:tc>
          <w:tcPr>
            <w:tcW w:w="567" w:type="dxa"/>
          </w:tcPr>
          <w:p w14:paraId="5EB7ADBC" w14:textId="77777777" w:rsidR="00322C71" w:rsidRPr="009C7BAD" w:rsidRDefault="00322C71" w:rsidP="00322C71">
            <w:pPr>
              <w:pStyle w:val="afc"/>
              <w:jc w:val="center"/>
              <w:rPr>
                <w:rFonts w:ascii="標楷體" w:eastAsia="標楷體" w:hAnsi="標楷體"/>
                <w:szCs w:val="24"/>
              </w:rPr>
            </w:pPr>
            <w:r w:rsidRPr="009C7BAD">
              <w:rPr>
                <w:rFonts w:ascii="標楷體" w:eastAsia="標楷體" w:hAnsi="標楷體" w:hint="eastAsia"/>
                <w:szCs w:val="24"/>
              </w:rPr>
              <w:t>X</w:t>
            </w:r>
          </w:p>
        </w:tc>
        <w:tc>
          <w:tcPr>
            <w:tcW w:w="284" w:type="dxa"/>
          </w:tcPr>
          <w:p w14:paraId="4790F1DE" w14:textId="77777777" w:rsidR="00322C71" w:rsidRPr="009C7BAD" w:rsidRDefault="00322C71" w:rsidP="00322C71">
            <w:pPr>
              <w:pStyle w:val="afc"/>
              <w:jc w:val="center"/>
              <w:rPr>
                <w:rFonts w:ascii="標楷體" w:eastAsia="標楷體" w:hAnsi="標楷體"/>
                <w:szCs w:val="24"/>
              </w:rPr>
            </w:pPr>
            <w:r w:rsidRPr="009C7BAD">
              <w:rPr>
                <w:rFonts w:ascii="標楷體" w:eastAsia="標楷體" w:hAnsi="標楷體" w:hint="eastAsia"/>
                <w:szCs w:val="24"/>
              </w:rPr>
              <w:t>X</w:t>
            </w:r>
          </w:p>
        </w:tc>
        <w:tc>
          <w:tcPr>
            <w:tcW w:w="283" w:type="dxa"/>
          </w:tcPr>
          <w:p w14:paraId="1E9BB30F" w14:textId="77777777" w:rsidR="00322C71" w:rsidRPr="009C7BAD" w:rsidRDefault="00322C71" w:rsidP="00322C71">
            <w:pPr>
              <w:pStyle w:val="afc"/>
              <w:jc w:val="center"/>
              <w:rPr>
                <w:rFonts w:ascii="標楷體" w:eastAsia="標楷體" w:hAnsi="標楷體"/>
                <w:szCs w:val="24"/>
              </w:rPr>
            </w:pPr>
            <w:r w:rsidRPr="009C7BAD">
              <w:rPr>
                <w:rFonts w:ascii="標楷體" w:eastAsia="標楷體" w:hAnsi="標楷體" w:hint="eastAsia"/>
                <w:szCs w:val="24"/>
              </w:rPr>
              <w:t>X</w:t>
            </w:r>
          </w:p>
        </w:tc>
        <w:tc>
          <w:tcPr>
            <w:tcW w:w="288" w:type="dxa"/>
          </w:tcPr>
          <w:p w14:paraId="5630FF05" w14:textId="77777777" w:rsidR="00322C71" w:rsidRPr="009C7BAD" w:rsidRDefault="00322C71" w:rsidP="00322C71">
            <w:pPr>
              <w:pStyle w:val="afc"/>
              <w:jc w:val="center"/>
              <w:rPr>
                <w:rFonts w:ascii="標楷體" w:eastAsia="標楷體" w:hAnsi="標楷體"/>
                <w:szCs w:val="24"/>
              </w:rPr>
            </w:pPr>
          </w:p>
        </w:tc>
      </w:tr>
      <w:tr w:rsidR="00322C71" w:rsidRPr="009C7BAD" w14:paraId="4EE68DD3" w14:textId="77777777" w:rsidTr="00E65C3B">
        <w:trPr>
          <w:tblHeader/>
        </w:trPr>
        <w:tc>
          <w:tcPr>
            <w:tcW w:w="567" w:type="dxa"/>
          </w:tcPr>
          <w:p w14:paraId="0E53E186" w14:textId="77777777" w:rsidR="00322C71" w:rsidRPr="009C7BAD" w:rsidRDefault="00322C71" w:rsidP="00894D7B">
            <w:pPr>
              <w:pStyle w:val="afc"/>
              <w:numPr>
                <w:ilvl w:val="0"/>
                <w:numId w:val="6"/>
              </w:numPr>
              <w:ind w:left="254" w:hanging="254"/>
              <w:jc w:val="center"/>
              <w:rPr>
                <w:rFonts w:ascii="標楷體" w:eastAsia="標楷體" w:hAnsi="標楷體"/>
                <w:szCs w:val="24"/>
              </w:rPr>
            </w:pPr>
          </w:p>
        </w:tc>
        <w:tc>
          <w:tcPr>
            <w:tcW w:w="709" w:type="dxa"/>
          </w:tcPr>
          <w:p w14:paraId="42FF9304" w14:textId="77777777" w:rsidR="00322C71" w:rsidRPr="009C7BAD" w:rsidRDefault="00322C71" w:rsidP="00322C71">
            <w:pPr>
              <w:pStyle w:val="afc"/>
              <w:rPr>
                <w:rFonts w:ascii="標楷體" w:eastAsia="標楷體" w:hAnsi="標楷體"/>
                <w:szCs w:val="24"/>
              </w:rPr>
            </w:pPr>
            <w:r w:rsidRPr="009C7BAD">
              <w:rPr>
                <w:rFonts w:ascii="標楷體" w:eastAsia="標楷體" w:hAnsi="標楷體" w:hint="eastAsia"/>
                <w:szCs w:val="24"/>
              </w:rPr>
              <w:t>L6982</w:t>
            </w:r>
          </w:p>
        </w:tc>
        <w:tc>
          <w:tcPr>
            <w:tcW w:w="3827" w:type="dxa"/>
          </w:tcPr>
          <w:p w14:paraId="61B7E947" w14:textId="77777777" w:rsidR="00322C71" w:rsidRPr="009C7BAD" w:rsidRDefault="00322C71" w:rsidP="00322C71">
            <w:pPr>
              <w:rPr>
                <w:rFonts w:ascii="標楷體" w:eastAsia="標楷體" w:hAnsi="標楷體"/>
              </w:rPr>
            </w:pPr>
            <w:r w:rsidRPr="009C7BAD">
              <w:rPr>
                <w:rFonts w:ascii="標楷體" w:eastAsia="標楷體" w:hAnsi="標楷體" w:hint="eastAsia"/>
              </w:rPr>
              <w:t>火險費轉列催收作業</w:t>
            </w:r>
          </w:p>
        </w:tc>
        <w:tc>
          <w:tcPr>
            <w:tcW w:w="284" w:type="dxa"/>
          </w:tcPr>
          <w:p w14:paraId="677D270D" w14:textId="77777777" w:rsidR="00322C71" w:rsidRPr="009C7BAD" w:rsidRDefault="00322C71" w:rsidP="00322C71">
            <w:pPr>
              <w:pStyle w:val="afc"/>
              <w:jc w:val="center"/>
              <w:rPr>
                <w:rFonts w:ascii="標楷體" w:eastAsia="標楷體" w:hAnsi="標楷體"/>
                <w:szCs w:val="24"/>
              </w:rPr>
            </w:pPr>
            <w:r w:rsidRPr="009C7BAD">
              <w:rPr>
                <w:rFonts w:ascii="標楷體" w:eastAsia="標楷體" w:hAnsi="標楷體" w:hint="eastAsia"/>
                <w:szCs w:val="24"/>
              </w:rPr>
              <w:t>1</w:t>
            </w:r>
          </w:p>
        </w:tc>
        <w:tc>
          <w:tcPr>
            <w:tcW w:w="567" w:type="dxa"/>
          </w:tcPr>
          <w:p w14:paraId="47500AE5" w14:textId="77777777" w:rsidR="00322C71" w:rsidRPr="009C7BAD" w:rsidRDefault="00322C71" w:rsidP="00322C71">
            <w:pPr>
              <w:jc w:val="center"/>
              <w:rPr>
                <w:rFonts w:ascii="標楷體" w:eastAsia="標楷體" w:hAnsi="標楷體"/>
              </w:rPr>
            </w:pPr>
            <w:r w:rsidRPr="009C7BAD">
              <w:rPr>
                <w:rFonts w:ascii="標楷體" w:eastAsia="標楷體" w:hAnsi="標楷體" w:hint="eastAsia"/>
              </w:rPr>
              <w:t>T</w:t>
            </w:r>
          </w:p>
        </w:tc>
        <w:tc>
          <w:tcPr>
            <w:tcW w:w="567" w:type="dxa"/>
          </w:tcPr>
          <w:p w14:paraId="64BEBF9E" w14:textId="77777777" w:rsidR="00322C71" w:rsidRPr="009C7BAD" w:rsidRDefault="00322C71" w:rsidP="00322C71">
            <w:pPr>
              <w:jc w:val="center"/>
              <w:rPr>
                <w:rFonts w:ascii="標楷體" w:eastAsia="標楷體" w:hAnsi="標楷體"/>
              </w:rPr>
            </w:pPr>
            <w:r w:rsidRPr="009C7BAD">
              <w:rPr>
                <w:rFonts w:ascii="標楷體" w:eastAsia="標楷體" w:hAnsi="標楷體"/>
              </w:rPr>
              <w:t>X</w:t>
            </w:r>
          </w:p>
        </w:tc>
        <w:tc>
          <w:tcPr>
            <w:tcW w:w="850" w:type="dxa"/>
          </w:tcPr>
          <w:p w14:paraId="04C9F4BB" w14:textId="77777777" w:rsidR="00322C71" w:rsidRPr="009C7BAD" w:rsidRDefault="00322C71" w:rsidP="00322C71">
            <w:pPr>
              <w:pStyle w:val="afc"/>
              <w:jc w:val="center"/>
              <w:rPr>
                <w:rFonts w:ascii="標楷體" w:eastAsia="標楷體" w:hAnsi="標楷體"/>
                <w:szCs w:val="24"/>
              </w:rPr>
            </w:pPr>
          </w:p>
        </w:tc>
        <w:tc>
          <w:tcPr>
            <w:tcW w:w="567" w:type="dxa"/>
          </w:tcPr>
          <w:p w14:paraId="52BE65BA" w14:textId="77777777" w:rsidR="00322C71" w:rsidRPr="009C7BAD" w:rsidRDefault="00322C71" w:rsidP="00322C71">
            <w:pPr>
              <w:pStyle w:val="afc"/>
              <w:jc w:val="center"/>
              <w:rPr>
                <w:rFonts w:ascii="標楷體" w:eastAsia="標楷體" w:hAnsi="標楷體"/>
                <w:szCs w:val="24"/>
              </w:rPr>
            </w:pPr>
            <w:r w:rsidRPr="009C7BAD">
              <w:rPr>
                <w:rFonts w:ascii="標楷體" w:eastAsia="標楷體" w:hAnsi="標楷體" w:hint="eastAsia"/>
                <w:szCs w:val="24"/>
              </w:rPr>
              <w:t>X</w:t>
            </w:r>
          </w:p>
        </w:tc>
        <w:tc>
          <w:tcPr>
            <w:tcW w:w="567" w:type="dxa"/>
          </w:tcPr>
          <w:p w14:paraId="6D516875" w14:textId="77777777" w:rsidR="00322C71" w:rsidRPr="009C7BAD" w:rsidRDefault="00322C71" w:rsidP="00322C71">
            <w:pPr>
              <w:pStyle w:val="afc"/>
              <w:jc w:val="center"/>
              <w:rPr>
                <w:rFonts w:ascii="標楷體" w:eastAsia="標楷體" w:hAnsi="標楷體"/>
                <w:szCs w:val="24"/>
              </w:rPr>
            </w:pPr>
            <w:r w:rsidRPr="009C7BAD">
              <w:rPr>
                <w:rFonts w:ascii="標楷體" w:eastAsia="標楷體" w:hAnsi="標楷體" w:hint="eastAsia"/>
                <w:szCs w:val="24"/>
              </w:rPr>
              <w:t>X</w:t>
            </w:r>
          </w:p>
        </w:tc>
        <w:tc>
          <w:tcPr>
            <w:tcW w:w="284" w:type="dxa"/>
          </w:tcPr>
          <w:p w14:paraId="6721532D" w14:textId="77777777" w:rsidR="00322C71" w:rsidRPr="009C7BAD" w:rsidRDefault="00322C71" w:rsidP="00322C71">
            <w:pPr>
              <w:pStyle w:val="afc"/>
              <w:jc w:val="center"/>
              <w:rPr>
                <w:rFonts w:ascii="標楷體" w:eastAsia="標楷體" w:hAnsi="標楷體"/>
                <w:szCs w:val="24"/>
              </w:rPr>
            </w:pPr>
            <w:r w:rsidRPr="009C7BAD">
              <w:rPr>
                <w:rFonts w:ascii="標楷體" w:eastAsia="標楷體" w:hAnsi="標楷體" w:hint="eastAsia"/>
                <w:szCs w:val="24"/>
              </w:rPr>
              <w:t>X</w:t>
            </w:r>
          </w:p>
        </w:tc>
        <w:tc>
          <w:tcPr>
            <w:tcW w:w="283" w:type="dxa"/>
          </w:tcPr>
          <w:p w14:paraId="0480DD29" w14:textId="77777777" w:rsidR="00322C71" w:rsidRPr="009C7BAD" w:rsidRDefault="00322C71" w:rsidP="00322C71">
            <w:pPr>
              <w:pStyle w:val="afc"/>
              <w:jc w:val="center"/>
              <w:rPr>
                <w:rFonts w:ascii="標楷體" w:eastAsia="標楷體" w:hAnsi="標楷體"/>
                <w:szCs w:val="24"/>
              </w:rPr>
            </w:pPr>
            <w:r w:rsidRPr="009C7BAD">
              <w:rPr>
                <w:rFonts w:ascii="標楷體" w:eastAsia="標楷體" w:hAnsi="標楷體" w:hint="eastAsia"/>
                <w:szCs w:val="24"/>
              </w:rPr>
              <w:t>X</w:t>
            </w:r>
          </w:p>
        </w:tc>
        <w:tc>
          <w:tcPr>
            <w:tcW w:w="288" w:type="dxa"/>
          </w:tcPr>
          <w:p w14:paraId="5EB13261" w14:textId="77777777" w:rsidR="00322C71" w:rsidRPr="009C7BAD" w:rsidRDefault="00322C71" w:rsidP="00322C71">
            <w:pPr>
              <w:pStyle w:val="afc"/>
              <w:jc w:val="center"/>
              <w:rPr>
                <w:rFonts w:ascii="標楷體" w:eastAsia="標楷體" w:hAnsi="標楷體"/>
                <w:szCs w:val="24"/>
              </w:rPr>
            </w:pPr>
          </w:p>
        </w:tc>
      </w:tr>
      <w:tr w:rsidR="00322C71" w:rsidRPr="009C7BAD" w14:paraId="50599ACE" w14:textId="77777777" w:rsidTr="00E65C3B">
        <w:trPr>
          <w:tblHeader/>
        </w:trPr>
        <w:tc>
          <w:tcPr>
            <w:tcW w:w="567" w:type="dxa"/>
          </w:tcPr>
          <w:p w14:paraId="7DDBC8A4" w14:textId="77777777" w:rsidR="00322C71" w:rsidRPr="009C7BAD" w:rsidRDefault="00322C71" w:rsidP="00894D7B">
            <w:pPr>
              <w:pStyle w:val="afc"/>
              <w:numPr>
                <w:ilvl w:val="0"/>
                <w:numId w:val="6"/>
              </w:numPr>
              <w:ind w:left="254" w:hanging="254"/>
              <w:jc w:val="center"/>
              <w:rPr>
                <w:rFonts w:ascii="標楷體" w:eastAsia="標楷體" w:hAnsi="標楷體"/>
                <w:szCs w:val="24"/>
              </w:rPr>
            </w:pPr>
          </w:p>
        </w:tc>
        <w:tc>
          <w:tcPr>
            <w:tcW w:w="709" w:type="dxa"/>
          </w:tcPr>
          <w:p w14:paraId="73AD387B" w14:textId="77777777" w:rsidR="00322C71" w:rsidRPr="009C7BAD" w:rsidRDefault="00322C71" w:rsidP="00322C71">
            <w:pPr>
              <w:pStyle w:val="afc"/>
              <w:rPr>
                <w:rFonts w:ascii="標楷體" w:eastAsia="標楷體" w:hAnsi="標楷體"/>
                <w:szCs w:val="24"/>
              </w:rPr>
            </w:pPr>
            <w:r w:rsidRPr="009C7BAD">
              <w:rPr>
                <w:rFonts w:ascii="標楷體" w:eastAsia="標楷體" w:hAnsi="標楷體" w:hint="eastAsia"/>
                <w:szCs w:val="24"/>
              </w:rPr>
              <w:t>L6983</w:t>
            </w:r>
          </w:p>
        </w:tc>
        <w:tc>
          <w:tcPr>
            <w:tcW w:w="3827" w:type="dxa"/>
          </w:tcPr>
          <w:p w14:paraId="575CBF18" w14:textId="77777777" w:rsidR="00322C71" w:rsidRPr="009C7BAD" w:rsidRDefault="00322C71" w:rsidP="00322C71">
            <w:pPr>
              <w:rPr>
                <w:rFonts w:ascii="標楷體" w:eastAsia="標楷體" w:hAnsi="標楷體"/>
              </w:rPr>
            </w:pPr>
            <w:r w:rsidRPr="009C7BAD">
              <w:rPr>
                <w:rFonts w:ascii="標楷體" w:eastAsia="標楷體" w:hAnsi="標楷體" w:hint="eastAsia"/>
              </w:rPr>
              <w:t>法務費轉列催收作業</w:t>
            </w:r>
          </w:p>
        </w:tc>
        <w:tc>
          <w:tcPr>
            <w:tcW w:w="284" w:type="dxa"/>
          </w:tcPr>
          <w:p w14:paraId="1C1BD1AA" w14:textId="77777777" w:rsidR="00322C71" w:rsidRPr="009C7BAD" w:rsidRDefault="00322C71" w:rsidP="00322C71">
            <w:pPr>
              <w:pStyle w:val="afc"/>
              <w:jc w:val="center"/>
              <w:rPr>
                <w:rFonts w:ascii="標楷體" w:eastAsia="標楷體" w:hAnsi="標楷體"/>
                <w:szCs w:val="24"/>
              </w:rPr>
            </w:pPr>
            <w:r w:rsidRPr="009C7BAD">
              <w:rPr>
                <w:rFonts w:ascii="標楷體" w:eastAsia="標楷體" w:hAnsi="標楷體" w:hint="eastAsia"/>
                <w:szCs w:val="24"/>
              </w:rPr>
              <w:t>1</w:t>
            </w:r>
          </w:p>
        </w:tc>
        <w:tc>
          <w:tcPr>
            <w:tcW w:w="567" w:type="dxa"/>
          </w:tcPr>
          <w:p w14:paraId="72472758" w14:textId="77777777" w:rsidR="00322C71" w:rsidRPr="009C7BAD" w:rsidRDefault="00322C71" w:rsidP="00322C71">
            <w:pPr>
              <w:jc w:val="center"/>
              <w:rPr>
                <w:rFonts w:ascii="標楷體" w:eastAsia="標楷體" w:hAnsi="標楷體"/>
              </w:rPr>
            </w:pPr>
            <w:r w:rsidRPr="009C7BAD">
              <w:rPr>
                <w:rFonts w:ascii="標楷體" w:eastAsia="標楷體" w:hAnsi="標楷體" w:hint="eastAsia"/>
              </w:rPr>
              <w:t>T</w:t>
            </w:r>
          </w:p>
        </w:tc>
        <w:tc>
          <w:tcPr>
            <w:tcW w:w="567" w:type="dxa"/>
          </w:tcPr>
          <w:p w14:paraId="2EBD4AD7" w14:textId="77777777" w:rsidR="00322C71" w:rsidRPr="009C7BAD" w:rsidRDefault="00322C71" w:rsidP="00322C71">
            <w:pPr>
              <w:jc w:val="center"/>
              <w:rPr>
                <w:rFonts w:ascii="標楷體" w:eastAsia="標楷體" w:hAnsi="標楷體"/>
              </w:rPr>
            </w:pPr>
            <w:r w:rsidRPr="009C7BAD">
              <w:rPr>
                <w:rFonts w:ascii="標楷體" w:eastAsia="標楷體" w:hAnsi="標楷體"/>
              </w:rPr>
              <w:t>X</w:t>
            </w:r>
          </w:p>
        </w:tc>
        <w:tc>
          <w:tcPr>
            <w:tcW w:w="850" w:type="dxa"/>
          </w:tcPr>
          <w:p w14:paraId="2EECD4ED" w14:textId="77777777" w:rsidR="00322C71" w:rsidRPr="009C7BAD" w:rsidRDefault="00322C71" w:rsidP="00322C71">
            <w:pPr>
              <w:pStyle w:val="afc"/>
              <w:jc w:val="center"/>
              <w:rPr>
                <w:rFonts w:ascii="標楷體" w:eastAsia="標楷體" w:hAnsi="標楷體"/>
                <w:szCs w:val="24"/>
              </w:rPr>
            </w:pPr>
          </w:p>
        </w:tc>
        <w:tc>
          <w:tcPr>
            <w:tcW w:w="567" w:type="dxa"/>
          </w:tcPr>
          <w:p w14:paraId="4EB15220" w14:textId="77777777" w:rsidR="00322C71" w:rsidRPr="009C7BAD" w:rsidRDefault="00322C71" w:rsidP="00322C71">
            <w:pPr>
              <w:pStyle w:val="afc"/>
              <w:jc w:val="center"/>
              <w:rPr>
                <w:rFonts w:ascii="標楷體" w:eastAsia="標楷體" w:hAnsi="標楷體"/>
                <w:szCs w:val="24"/>
              </w:rPr>
            </w:pPr>
            <w:r w:rsidRPr="009C7BAD">
              <w:rPr>
                <w:rFonts w:ascii="標楷體" w:eastAsia="標楷體" w:hAnsi="標楷體" w:hint="eastAsia"/>
                <w:szCs w:val="24"/>
              </w:rPr>
              <w:t>X</w:t>
            </w:r>
          </w:p>
        </w:tc>
        <w:tc>
          <w:tcPr>
            <w:tcW w:w="567" w:type="dxa"/>
          </w:tcPr>
          <w:p w14:paraId="03A88127" w14:textId="77777777" w:rsidR="00322C71" w:rsidRPr="009C7BAD" w:rsidRDefault="00322C71" w:rsidP="00322C71">
            <w:pPr>
              <w:pStyle w:val="afc"/>
              <w:jc w:val="center"/>
              <w:rPr>
                <w:rFonts w:ascii="標楷體" w:eastAsia="標楷體" w:hAnsi="標楷體"/>
                <w:szCs w:val="24"/>
              </w:rPr>
            </w:pPr>
            <w:r w:rsidRPr="009C7BAD">
              <w:rPr>
                <w:rFonts w:ascii="標楷體" w:eastAsia="標楷體" w:hAnsi="標楷體" w:hint="eastAsia"/>
                <w:szCs w:val="24"/>
              </w:rPr>
              <w:t>X</w:t>
            </w:r>
          </w:p>
        </w:tc>
        <w:tc>
          <w:tcPr>
            <w:tcW w:w="284" w:type="dxa"/>
          </w:tcPr>
          <w:p w14:paraId="726F5B61" w14:textId="77777777" w:rsidR="00322C71" w:rsidRPr="009C7BAD" w:rsidRDefault="00322C71" w:rsidP="00322C71">
            <w:pPr>
              <w:pStyle w:val="afc"/>
              <w:jc w:val="center"/>
              <w:rPr>
                <w:rFonts w:ascii="標楷體" w:eastAsia="標楷體" w:hAnsi="標楷體"/>
                <w:szCs w:val="24"/>
              </w:rPr>
            </w:pPr>
            <w:r w:rsidRPr="009C7BAD">
              <w:rPr>
                <w:rFonts w:ascii="標楷體" w:eastAsia="標楷體" w:hAnsi="標楷體" w:hint="eastAsia"/>
                <w:szCs w:val="24"/>
              </w:rPr>
              <w:t>X</w:t>
            </w:r>
          </w:p>
        </w:tc>
        <w:tc>
          <w:tcPr>
            <w:tcW w:w="283" w:type="dxa"/>
          </w:tcPr>
          <w:p w14:paraId="35118A81" w14:textId="77777777" w:rsidR="00322C71" w:rsidRPr="009C7BAD" w:rsidRDefault="00322C71" w:rsidP="00322C71">
            <w:pPr>
              <w:pStyle w:val="afc"/>
              <w:jc w:val="center"/>
              <w:rPr>
                <w:rFonts w:ascii="標楷體" w:eastAsia="標楷體" w:hAnsi="標楷體"/>
                <w:szCs w:val="24"/>
              </w:rPr>
            </w:pPr>
            <w:r w:rsidRPr="009C7BAD">
              <w:rPr>
                <w:rFonts w:ascii="標楷體" w:eastAsia="標楷體" w:hAnsi="標楷體" w:hint="eastAsia"/>
                <w:szCs w:val="24"/>
              </w:rPr>
              <w:t>X</w:t>
            </w:r>
          </w:p>
        </w:tc>
        <w:tc>
          <w:tcPr>
            <w:tcW w:w="288" w:type="dxa"/>
          </w:tcPr>
          <w:p w14:paraId="7CFB50D9" w14:textId="77777777" w:rsidR="00322C71" w:rsidRPr="009C7BAD" w:rsidRDefault="00322C71" w:rsidP="00322C71">
            <w:pPr>
              <w:pStyle w:val="afc"/>
              <w:jc w:val="center"/>
              <w:rPr>
                <w:rFonts w:ascii="標楷體" w:eastAsia="標楷體" w:hAnsi="標楷體"/>
                <w:szCs w:val="24"/>
              </w:rPr>
            </w:pPr>
          </w:p>
        </w:tc>
      </w:tr>
      <w:tr w:rsidR="00322C71" w:rsidRPr="009C7BAD" w14:paraId="5EE3804D" w14:textId="77777777" w:rsidTr="00E65C3B">
        <w:trPr>
          <w:tblHeader/>
        </w:trPr>
        <w:tc>
          <w:tcPr>
            <w:tcW w:w="567" w:type="dxa"/>
          </w:tcPr>
          <w:p w14:paraId="1894A1FC" w14:textId="77777777" w:rsidR="00322C71" w:rsidRPr="009C7BAD" w:rsidRDefault="00322C71" w:rsidP="00894D7B">
            <w:pPr>
              <w:pStyle w:val="afc"/>
              <w:numPr>
                <w:ilvl w:val="0"/>
                <w:numId w:val="6"/>
              </w:numPr>
              <w:ind w:left="254" w:hanging="254"/>
              <w:jc w:val="center"/>
              <w:rPr>
                <w:rFonts w:ascii="標楷體" w:eastAsia="標楷體" w:hAnsi="標楷體"/>
                <w:szCs w:val="24"/>
              </w:rPr>
            </w:pPr>
          </w:p>
        </w:tc>
        <w:tc>
          <w:tcPr>
            <w:tcW w:w="709" w:type="dxa"/>
          </w:tcPr>
          <w:p w14:paraId="19170F86" w14:textId="77777777" w:rsidR="00322C71" w:rsidRPr="009C7BAD" w:rsidRDefault="00322C71" w:rsidP="00322C71">
            <w:pPr>
              <w:pStyle w:val="afc"/>
              <w:rPr>
                <w:rFonts w:ascii="標楷體" w:eastAsia="標楷體" w:hAnsi="標楷體"/>
                <w:szCs w:val="24"/>
              </w:rPr>
            </w:pPr>
            <w:r w:rsidRPr="009C7BAD">
              <w:rPr>
                <w:rFonts w:ascii="標楷體" w:eastAsia="標楷體" w:hAnsi="標楷體" w:hint="eastAsia"/>
                <w:szCs w:val="24"/>
              </w:rPr>
              <w:t>L6984</w:t>
            </w:r>
          </w:p>
        </w:tc>
        <w:tc>
          <w:tcPr>
            <w:tcW w:w="3827" w:type="dxa"/>
          </w:tcPr>
          <w:p w14:paraId="24BB4C64" w14:textId="77777777" w:rsidR="00322C71" w:rsidRPr="009C7BAD" w:rsidRDefault="00322C71" w:rsidP="00322C71">
            <w:pPr>
              <w:rPr>
                <w:rFonts w:ascii="標楷體" w:eastAsia="標楷體" w:hAnsi="標楷體"/>
                <w:strike/>
              </w:rPr>
            </w:pPr>
            <w:r w:rsidRPr="009C7BAD">
              <w:rPr>
                <w:rFonts w:ascii="標楷體" w:eastAsia="標楷體" w:hAnsi="標楷體" w:hint="eastAsia"/>
              </w:rPr>
              <w:t>預約撥款到期作業</w:t>
            </w:r>
          </w:p>
        </w:tc>
        <w:tc>
          <w:tcPr>
            <w:tcW w:w="284" w:type="dxa"/>
          </w:tcPr>
          <w:p w14:paraId="406E6175" w14:textId="77777777" w:rsidR="00322C71" w:rsidRPr="009C7BAD" w:rsidRDefault="00322C71" w:rsidP="00322C71">
            <w:pPr>
              <w:pStyle w:val="afc"/>
              <w:jc w:val="center"/>
              <w:rPr>
                <w:rFonts w:ascii="標楷體" w:eastAsia="標楷體" w:hAnsi="標楷體"/>
                <w:szCs w:val="24"/>
              </w:rPr>
            </w:pPr>
            <w:r w:rsidRPr="009C7BAD">
              <w:rPr>
                <w:rFonts w:ascii="標楷體" w:eastAsia="標楷體" w:hAnsi="標楷體" w:hint="eastAsia"/>
                <w:szCs w:val="24"/>
              </w:rPr>
              <w:t>1</w:t>
            </w:r>
          </w:p>
        </w:tc>
        <w:tc>
          <w:tcPr>
            <w:tcW w:w="567" w:type="dxa"/>
          </w:tcPr>
          <w:p w14:paraId="659DAA21" w14:textId="77777777" w:rsidR="00322C71" w:rsidRPr="009C7BAD" w:rsidRDefault="00322C71" w:rsidP="00322C71">
            <w:pPr>
              <w:jc w:val="center"/>
              <w:rPr>
                <w:rFonts w:ascii="標楷體" w:eastAsia="標楷體" w:hAnsi="標楷體"/>
              </w:rPr>
            </w:pPr>
            <w:r w:rsidRPr="009C7BAD">
              <w:rPr>
                <w:rFonts w:ascii="標楷體" w:eastAsia="標楷體" w:hAnsi="標楷體" w:hint="eastAsia"/>
              </w:rPr>
              <w:t>T</w:t>
            </w:r>
          </w:p>
        </w:tc>
        <w:tc>
          <w:tcPr>
            <w:tcW w:w="567" w:type="dxa"/>
          </w:tcPr>
          <w:p w14:paraId="6C94B204" w14:textId="77777777" w:rsidR="00322C71" w:rsidRPr="009C7BAD" w:rsidRDefault="00322C71" w:rsidP="00322C71">
            <w:pPr>
              <w:jc w:val="center"/>
              <w:rPr>
                <w:rFonts w:ascii="標楷體" w:eastAsia="標楷體" w:hAnsi="標楷體"/>
              </w:rPr>
            </w:pPr>
            <w:r w:rsidRPr="009C7BAD">
              <w:rPr>
                <w:rFonts w:ascii="標楷體" w:eastAsia="標楷體" w:hAnsi="標楷體"/>
              </w:rPr>
              <w:t>X</w:t>
            </w:r>
          </w:p>
        </w:tc>
        <w:tc>
          <w:tcPr>
            <w:tcW w:w="850" w:type="dxa"/>
          </w:tcPr>
          <w:p w14:paraId="1F7E313A" w14:textId="77777777" w:rsidR="00322C71" w:rsidRPr="009C7BAD" w:rsidRDefault="00322C71" w:rsidP="00322C71">
            <w:pPr>
              <w:pStyle w:val="afc"/>
              <w:jc w:val="center"/>
              <w:rPr>
                <w:rFonts w:ascii="標楷體" w:eastAsia="標楷體" w:hAnsi="標楷體"/>
                <w:szCs w:val="24"/>
              </w:rPr>
            </w:pPr>
          </w:p>
        </w:tc>
        <w:tc>
          <w:tcPr>
            <w:tcW w:w="567" w:type="dxa"/>
          </w:tcPr>
          <w:p w14:paraId="47333598" w14:textId="77777777" w:rsidR="00322C71" w:rsidRPr="009C7BAD" w:rsidRDefault="00322C71" w:rsidP="00322C71">
            <w:pPr>
              <w:pStyle w:val="afc"/>
              <w:jc w:val="center"/>
              <w:rPr>
                <w:rFonts w:ascii="標楷體" w:eastAsia="標楷體" w:hAnsi="標楷體"/>
                <w:szCs w:val="24"/>
              </w:rPr>
            </w:pPr>
            <w:r w:rsidRPr="009C7BAD">
              <w:rPr>
                <w:rFonts w:ascii="標楷體" w:eastAsia="標楷體" w:hAnsi="標楷體" w:hint="eastAsia"/>
                <w:szCs w:val="24"/>
              </w:rPr>
              <w:t>X</w:t>
            </w:r>
          </w:p>
        </w:tc>
        <w:tc>
          <w:tcPr>
            <w:tcW w:w="567" w:type="dxa"/>
          </w:tcPr>
          <w:p w14:paraId="129BD28D" w14:textId="77777777" w:rsidR="00322C71" w:rsidRPr="009C7BAD" w:rsidRDefault="00322C71" w:rsidP="00322C71">
            <w:pPr>
              <w:pStyle w:val="afc"/>
              <w:jc w:val="center"/>
              <w:rPr>
                <w:rFonts w:ascii="標楷體" w:eastAsia="標楷體" w:hAnsi="標楷體"/>
                <w:szCs w:val="24"/>
              </w:rPr>
            </w:pPr>
            <w:r w:rsidRPr="009C7BAD">
              <w:rPr>
                <w:rFonts w:ascii="標楷體" w:eastAsia="標楷體" w:hAnsi="標楷體" w:hint="eastAsia"/>
                <w:szCs w:val="24"/>
              </w:rPr>
              <w:t>X</w:t>
            </w:r>
          </w:p>
        </w:tc>
        <w:tc>
          <w:tcPr>
            <w:tcW w:w="284" w:type="dxa"/>
          </w:tcPr>
          <w:p w14:paraId="7EE925E3" w14:textId="77777777" w:rsidR="00322C71" w:rsidRPr="009C7BAD" w:rsidRDefault="00322C71" w:rsidP="00322C71">
            <w:pPr>
              <w:pStyle w:val="afc"/>
              <w:jc w:val="center"/>
              <w:rPr>
                <w:rFonts w:ascii="標楷體" w:eastAsia="標楷體" w:hAnsi="標楷體"/>
                <w:szCs w:val="24"/>
              </w:rPr>
            </w:pPr>
            <w:r w:rsidRPr="009C7BAD">
              <w:rPr>
                <w:rFonts w:ascii="標楷體" w:eastAsia="標楷體" w:hAnsi="標楷體" w:hint="eastAsia"/>
                <w:szCs w:val="24"/>
              </w:rPr>
              <w:t>X</w:t>
            </w:r>
          </w:p>
        </w:tc>
        <w:tc>
          <w:tcPr>
            <w:tcW w:w="283" w:type="dxa"/>
          </w:tcPr>
          <w:p w14:paraId="515F7E48" w14:textId="77777777" w:rsidR="00322C71" w:rsidRPr="009C7BAD" w:rsidRDefault="00322C71" w:rsidP="00322C71">
            <w:pPr>
              <w:pStyle w:val="afc"/>
              <w:jc w:val="center"/>
              <w:rPr>
                <w:rFonts w:ascii="標楷體" w:eastAsia="標楷體" w:hAnsi="標楷體"/>
                <w:szCs w:val="24"/>
              </w:rPr>
            </w:pPr>
            <w:r w:rsidRPr="009C7BAD">
              <w:rPr>
                <w:rFonts w:ascii="標楷體" w:eastAsia="標楷體" w:hAnsi="標楷體" w:hint="eastAsia"/>
                <w:szCs w:val="24"/>
              </w:rPr>
              <w:t>X</w:t>
            </w:r>
          </w:p>
        </w:tc>
        <w:tc>
          <w:tcPr>
            <w:tcW w:w="288" w:type="dxa"/>
          </w:tcPr>
          <w:p w14:paraId="577C8412" w14:textId="77777777" w:rsidR="00322C71" w:rsidRPr="009C7BAD" w:rsidRDefault="00322C71" w:rsidP="00322C71">
            <w:pPr>
              <w:pStyle w:val="afc"/>
              <w:jc w:val="center"/>
              <w:rPr>
                <w:rFonts w:ascii="標楷體" w:eastAsia="標楷體" w:hAnsi="標楷體"/>
                <w:szCs w:val="24"/>
              </w:rPr>
            </w:pPr>
          </w:p>
        </w:tc>
      </w:tr>
      <w:tr w:rsidR="00322C71" w:rsidRPr="009C7BAD" w14:paraId="4BE6754F" w14:textId="77777777" w:rsidTr="00E65C3B">
        <w:trPr>
          <w:tblHeader/>
        </w:trPr>
        <w:tc>
          <w:tcPr>
            <w:tcW w:w="567" w:type="dxa"/>
          </w:tcPr>
          <w:p w14:paraId="58BDFB0A" w14:textId="77777777" w:rsidR="00322C71" w:rsidRPr="009C7BAD" w:rsidRDefault="00322C71" w:rsidP="00894D7B">
            <w:pPr>
              <w:pStyle w:val="afc"/>
              <w:numPr>
                <w:ilvl w:val="0"/>
                <w:numId w:val="6"/>
              </w:numPr>
              <w:ind w:left="254" w:hanging="254"/>
              <w:jc w:val="center"/>
              <w:rPr>
                <w:rFonts w:ascii="標楷體" w:eastAsia="標楷體" w:hAnsi="標楷體"/>
                <w:szCs w:val="24"/>
              </w:rPr>
            </w:pPr>
          </w:p>
        </w:tc>
        <w:tc>
          <w:tcPr>
            <w:tcW w:w="709" w:type="dxa"/>
          </w:tcPr>
          <w:p w14:paraId="0B548C26" w14:textId="77777777" w:rsidR="00322C71" w:rsidRPr="009C7BAD" w:rsidRDefault="00322C71" w:rsidP="00322C71">
            <w:pPr>
              <w:pStyle w:val="afc"/>
              <w:rPr>
                <w:rFonts w:ascii="標楷體" w:eastAsia="標楷體" w:hAnsi="標楷體"/>
                <w:szCs w:val="24"/>
              </w:rPr>
            </w:pPr>
            <w:r w:rsidRPr="009C7BAD">
              <w:rPr>
                <w:rFonts w:ascii="標楷體" w:eastAsia="標楷體" w:hAnsi="標楷體" w:hint="eastAsia"/>
                <w:szCs w:val="24"/>
              </w:rPr>
              <w:t>L6985</w:t>
            </w:r>
          </w:p>
        </w:tc>
        <w:tc>
          <w:tcPr>
            <w:tcW w:w="3827" w:type="dxa"/>
          </w:tcPr>
          <w:p w14:paraId="4591354B" w14:textId="77777777" w:rsidR="00322C71" w:rsidRPr="009C7BAD" w:rsidRDefault="00322C71" w:rsidP="00322C71">
            <w:pPr>
              <w:rPr>
                <w:rFonts w:ascii="標楷體" w:eastAsia="標楷體" w:hAnsi="標楷體"/>
              </w:rPr>
            </w:pPr>
            <w:r w:rsidRPr="009C7BAD">
              <w:rPr>
                <w:rFonts w:ascii="標楷體" w:eastAsia="標楷體" w:hAnsi="標楷體" w:hint="eastAsia"/>
              </w:rPr>
              <w:t>各項提存作業</w:t>
            </w:r>
          </w:p>
        </w:tc>
        <w:tc>
          <w:tcPr>
            <w:tcW w:w="284" w:type="dxa"/>
          </w:tcPr>
          <w:p w14:paraId="6EB64D85" w14:textId="77777777" w:rsidR="00322C71" w:rsidRPr="009C7BAD" w:rsidRDefault="00322C71" w:rsidP="00322C71">
            <w:pPr>
              <w:pStyle w:val="afc"/>
              <w:jc w:val="center"/>
              <w:rPr>
                <w:rFonts w:ascii="標楷體" w:eastAsia="標楷體" w:hAnsi="標楷體"/>
                <w:szCs w:val="24"/>
              </w:rPr>
            </w:pPr>
            <w:r w:rsidRPr="009C7BAD">
              <w:rPr>
                <w:rFonts w:ascii="標楷體" w:eastAsia="標楷體" w:hAnsi="標楷體" w:hint="eastAsia"/>
                <w:szCs w:val="24"/>
              </w:rPr>
              <w:t>1</w:t>
            </w:r>
          </w:p>
        </w:tc>
        <w:tc>
          <w:tcPr>
            <w:tcW w:w="567" w:type="dxa"/>
          </w:tcPr>
          <w:p w14:paraId="62C8C7E6" w14:textId="77777777" w:rsidR="00322C71" w:rsidRPr="009C7BAD" w:rsidRDefault="00322C71" w:rsidP="00322C71">
            <w:pPr>
              <w:jc w:val="center"/>
              <w:rPr>
                <w:rFonts w:ascii="標楷體" w:eastAsia="標楷體" w:hAnsi="標楷體"/>
              </w:rPr>
            </w:pPr>
            <w:r w:rsidRPr="009C7BAD">
              <w:rPr>
                <w:rFonts w:ascii="標楷體" w:eastAsia="標楷體" w:hAnsi="標楷體" w:hint="eastAsia"/>
              </w:rPr>
              <w:t>T</w:t>
            </w:r>
          </w:p>
        </w:tc>
        <w:tc>
          <w:tcPr>
            <w:tcW w:w="567" w:type="dxa"/>
          </w:tcPr>
          <w:p w14:paraId="4BA9A1A3" w14:textId="77777777" w:rsidR="00322C71" w:rsidRPr="009C7BAD" w:rsidRDefault="00322C71" w:rsidP="00322C71">
            <w:pPr>
              <w:jc w:val="center"/>
              <w:rPr>
                <w:rFonts w:ascii="標楷體" w:eastAsia="標楷體" w:hAnsi="標楷體"/>
              </w:rPr>
            </w:pPr>
            <w:r w:rsidRPr="009C7BAD">
              <w:rPr>
                <w:rFonts w:ascii="標楷體" w:eastAsia="標楷體" w:hAnsi="標楷體"/>
              </w:rPr>
              <w:t>X</w:t>
            </w:r>
          </w:p>
        </w:tc>
        <w:tc>
          <w:tcPr>
            <w:tcW w:w="850" w:type="dxa"/>
          </w:tcPr>
          <w:p w14:paraId="45AAD74F" w14:textId="77777777" w:rsidR="00322C71" w:rsidRPr="009C7BAD" w:rsidRDefault="00322C71" w:rsidP="00322C71">
            <w:pPr>
              <w:pStyle w:val="afc"/>
              <w:jc w:val="center"/>
              <w:rPr>
                <w:rFonts w:ascii="標楷體" w:eastAsia="標楷體" w:hAnsi="標楷體"/>
                <w:szCs w:val="24"/>
              </w:rPr>
            </w:pPr>
          </w:p>
        </w:tc>
        <w:tc>
          <w:tcPr>
            <w:tcW w:w="567" w:type="dxa"/>
          </w:tcPr>
          <w:p w14:paraId="4612DD85" w14:textId="77777777" w:rsidR="00322C71" w:rsidRPr="009C7BAD" w:rsidRDefault="00322C71" w:rsidP="00322C71">
            <w:pPr>
              <w:pStyle w:val="afc"/>
              <w:jc w:val="center"/>
              <w:rPr>
                <w:rFonts w:ascii="標楷體" w:eastAsia="標楷體" w:hAnsi="標楷體"/>
                <w:szCs w:val="24"/>
              </w:rPr>
            </w:pPr>
            <w:r w:rsidRPr="009C7BAD">
              <w:rPr>
                <w:rFonts w:ascii="標楷體" w:eastAsia="標楷體" w:hAnsi="標楷體" w:hint="eastAsia"/>
                <w:szCs w:val="24"/>
              </w:rPr>
              <w:t>X</w:t>
            </w:r>
          </w:p>
        </w:tc>
        <w:tc>
          <w:tcPr>
            <w:tcW w:w="567" w:type="dxa"/>
          </w:tcPr>
          <w:p w14:paraId="5CC91FC4" w14:textId="77777777" w:rsidR="00322C71" w:rsidRPr="009C7BAD" w:rsidRDefault="00322C71" w:rsidP="00322C71">
            <w:pPr>
              <w:pStyle w:val="afc"/>
              <w:jc w:val="center"/>
              <w:rPr>
                <w:rFonts w:ascii="標楷體" w:eastAsia="標楷體" w:hAnsi="標楷體"/>
                <w:szCs w:val="24"/>
              </w:rPr>
            </w:pPr>
            <w:r w:rsidRPr="009C7BAD">
              <w:rPr>
                <w:rFonts w:ascii="標楷體" w:eastAsia="標楷體" w:hAnsi="標楷體" w:hint="eastAsia"/>
                <w:szCs w:val="24"/>
              </w:rPr>
              <w:t>X</w:t>
            </w:r>
          </w:p>
        </w:tc>
        <w:tc>
          <w:tcPr>
            <w:tcW w:w="284" w:type="dxa"/>
          </w:tcPr>
          <w:p w14:paraId="2AD483FC" w14:textId="77777777" w:rsidR="00322C71" w:rsidRPr="009C7BAD" w:rsidRDefault="00322C71" w:rsidP="00322C71">
            <w:pPr>
              <w:pStyle w:val="afc"/>
              <w:jc w:val="center"/>
              <w:rPr>
                <w:rFonts w:ascii="標楷體" w:eastAsia="標楷體" w:hAnsi="標楷體"/>
                <w:szCs w:val="24"/>
              </w:rPr>
            </w:pPr>
            <w:r w:rsidRPr="009C7BAD">
              <w:rPr>
                <w:rFonts w:ascii="標楷體" w:eastAsia="標楷體" w:hAnsi="標楷體" w:hint="eastAsia"/>
                <w:szCs w:val="24"/>
              </w:rPr>
              <w:t>X</w:t>
            </w:r>
          </w:p>
        </w:tc>
        <w:tc>
          <w:tcPr>
            <w:tcW w:w="283" w:type="dxa"/>
          </w:tcPr>
          <w:p w14:paraId="35D835F6" w14:textId="77777777" w:rsidR="00322C71" w:rsidRPr="009C7BAD" w:rsidRDefault="00322C71" w:rsidP="00322C71">
            <w:pPr>
              <w:pStyle w:val="afc"/>
              <w:jc w:val="center"/>
              <w:rPr>
                <w:rFonts w:ascii="標楷體" w:eastAsia="標楷體" w:hAnsi="標楷體"/>
                <w:szCs w:val="24"/>
              </w:rPr>
            </w:pPr>
            <w:r w:rsidRPr="009C7BAD">
              <w:rPr>
                <w:rFonts w:ascii="標楷體" w:eastAsia="標楷體" w:hAnsi="標楷體" w:hint="eastAsia"/>
                <w:szCs w:val="24"/>
              </w:rPr>
              <w:t>X</w:t>
            </w:r>
          </w:p>
        </w:tc>
        <w:tc>
          <w:tcPr>
            <w:tcW w:w="288" w:type="dxa"/>
          </w:tcPr>
          <w:p w14:paraId="429AE8EC" w14:textId="77777777" w:rsidR="00322C71" w:rsidRPr="009C7BAD" w:rsidRDefault="00322C71" w:rsidP="00322C71">
            <w:pPr>
              <w:pStyle w:val="afc"/>
              <w:jc w:val="center"/>
              <w:rPr>
                <w:rFonts w:ascii="標楷體" w:eastAsia="標楷體" w:hAnsi="標楷體"/>
                <w:szCs w:val="24"/>
              </w:rPr>
            </w:pPr>
          </w:p>
        </w:tc>
      </w:tr>
      <w:tr w:rsidR="00322C71" w:rsidRPr="009C7BAD" w14:paraId="6A74CA1F" w14:textId="77777777" w:rsidTr="00E65C3B">
        <w:trPr>
          <w:tblHeader/>
        </w:trPr>
        <w:tc>
          <w:tcPr>
            <w:tcW w:w="567" w:type="dxa"/>
          </w:tcPr>
          <w:p w14:paraId="632F2DCA" w14:textId="77777777" w:rsidR="00322C71" w:rsidRPr="009C7BAD" w:rsidRDefault="00322C71" w:rsidP="00894D7B">
            <w:pPr>
              <w:pStyle w:val="afc"/>
              <w:numPr>
                <w:ilvl w:val="0"/>
                <w:numId w:val="6"/>
              </w:numPr>
              <w:ind w:left="254" w:hanging="254"/>
              <w:jc w:val="center"/>
              <w:rPr>
                <w:rFonts w:ascii="標楷體" w:eastAsia="標楷體" w:hAnsi="標楷體"/>
                <w:szCs w:val="24"/>
              </w:rPr>
            </w:pPr>
          </w:p>
        </w:tc>
        <w:tc>
          <w:tcPr>
            <w:tcW w:w="709" w:type="dxa"/>
          </w:tcPr>
          <w:p w14:paraId="23FC9346" w14:textId="77777777" w:rsidR="00322C71" w:rsidRPr="009C7BAD" w:rsidRDefault="00322C71" w:rsidP="00322C71">
            <w:pPr>
              <w:pStyle w:val="afc"/>
              <w:rPr>
                <w:rFonts w:ascii="標楷體" w:eastAsia="標楷體" w:hAnsi="標楷體"/>
                <w:szCs w:val="24"/>
              </w:rPr>
            </w:pPr>
            <w:r w:rsidRPr="009C7BAD">
              <w:rPr>
                <w:rFonts w:ascii="標楷體" w:eastAsia="標楷體" w:hAnsi="標楷體" w:hint="eastAsia"/>
                <w:szCs w:val="24"/>
              </w:rPr>
              <w:t>L698A</w:t>
            </w:r>
          </w:p>
        </w:tc>
        <w:tc>
          <w:tcPr>
            <w:tcW w:w="3827" w:type="dxa"/>
          </w:tcPr>
          <w:p w14:paraId="2BAAA5B2" w14:textId="77777777" w:rsidR="00322C71" w:rsidRPr="009C7BAD" w:rsidRDefault="00322C71" w:rsidP="00322C71">
            <w:pPr>
              <w:rPr>
                <w:rFonts w:ascii="標楷體" w:eastAsia="標楷體" w:hAnsi="標楷體"/>
              </w:rPr>
            </w:pPr>
            <w:r w:rsidRPr="009C7BAD">
              <w:rPr>
                <w:rFonts w:ascii="標楷體" w:eastAsia="標楷體" w:hAnsi="標楷體" w:hint="eastAsia"/>
              </w:rPr>
              <w:t>其它應處理作業</w:t>
            </w:r>
          </w:p>
        </w:tc>
        <w:tc>
          <w:tcPr>
            <w:tcW w:w="284" w:type="dxa"/>
          </w:tcPr>
          <w:p w14:paraId="4CA35928" w14:textId="77777777" w:rsidR="00322C71" w:rsidRPr="009C7BAD" w:rsidRDefault="00322C71" w:rsidP="00322C71">
            <w:pPr>
              <w:pStyle w:val="afc"/>
              <w:jc w:val="center"/>
              <w:rPr>
                <w:rFonts w:ascii="標楷體" w:eastAsia="標楷體" w:hAnsi="標楷體"/>
                <w:szCs w:val="24"/>
              </w:rPr>
            </w:pPr>
            <w:r w:rsidRPr="009C7BAD">
              <w:rPr>
                <w:rFonts w:ascii="標楷體" w:eastAsia="標楷體" w:hAnsi="標楷體" w:hint="eastAsia"/>
                <w:szCs w:val="24"/>
              </w:rPr>
              <w:t>1</w:t>
            </w:r>
          </w:p>
        </w:tc>
        <w:tc>
          <w:tcPr>
            <w:tcW w:w="567" w:type="dxa"/>
          </w:tcPr>
          <w:p w14:paraId="31A035EA" w14:textId="77777777" w:rsidR="00322C71" w:rsidRPr="009C7BAD" w:rsidRDefault="00322C71" w:rsidP="00322C71">
            <w:pPr>
              <w:jc w:val="center"/>
              <w:rPr>
                <w:rFonts w:ascii="標楷體" w:eastAsia="標楷體" w:hAnsi="標楷體"/>
              </w:rPr>
            </w:pPr>
            <w:r w:rsidRPr="009C7BAD">
              <w:rPr>
                <w:rFonts w:ascii="標楷體" w:eastAsia="標楷體" w:hAnsi="標楷體" w:hint="eastAsia"/>
              </w:rPr>
              <w:t>T</w:t>
            </w:r>
          </w:p>
        </w:tc>
        <w:tc>
          <w:tcPr>
            <w:tcW w:w="567" w:type="dxa"/>
          </w:tcPr>
          <w:p w14:paraId="6A411870" w14:textId="77777777" w:rsidR="00322C71" w:rsidRPr="009C7BAD" w:rsidRDefault="00322C71" w:rsidP="00322C71">
            <w:pPr>
              <w:jc w:val="center"/>
              <w:rPr>
                <w:rFonts w:ascii="標楷體" w:eastAsia="標楷體" w:hAnsi="標楷體"/>
              </w:rPr>
            </w:pPr>
            <w:r w:rsidRPr="009C7BAD">
              <w:rPr>
                <w:rFonts w:ascii="標楷體" w:eastAsia="標楷體" w:hAnsi="標楷體"/>
              </w:rPr>
              <w:t>X</w:t>
            </w:r>
          </w:p>
        </w:tc>
        <w:tc>
          <w:tcPr>
            <w:tcW w:w="850" w:type="dxa"/>
          </w:tcPr>
          <w:p w14:paraId="5E5376FF" w14:textId="77777777" w:rsidR="00322C71" w:rsidRPr="009C7BAD" w:rsidRDefault="00322C71" w:rsidP="00322C71">
            <w:pPr>
              <w:pStyle w:val="afc"/>
              <w:jc w:val="center"/>
              <w:rPr>
                <w:rFonts w:ascii="標楷體" w:eastAsia="標楷體" w:hAnsi="標楷體"/>
                <w:szCs w:val="24"/>
              </w:rPr>
            </w:pPr>
          </w:p>
        </w:tc>
        <w:tc>
          <w:tcPr>
            <w:tcW w:w="567" w:type="dxa"/>
          </w:tcPr>
          <w:p w14:paraId="43090D92" w14:textId="77777777" w:rsidR="00322C71" w:rsidRPr="009C7BAD" w:rsidRDefault="00322C71" w:rsidP="00322C71">
            <w:pPr>
              <w:pStyle w:val="afc"/>
              <w:jc w:val="center"/>
              <w:rPr>
                <w:rFonts w:ascii="標楷體" w:eastAsia="標楷體" w:hAnsi="標楷體"/>
                <w:szCs w:val="24"/>
              </w:rPr>
            </w:pPr>
            <w:r w:rsidRPr="009C7BAD">
              <w:rPr>
                <w:rFonts w:ascii="標楷體" w:eastAsia="標楷體" w:hAnsi="標楷體" w:hint="eastAsia"/>
                <w:szCs w:val="24"/>
              </w:rPr>
              <w:t>X</w:t>
            </w:r>
          </w:p>
        </w:tc>
        <w:tc>
          <w:tcPr>
            <w:tcW w:w="567" w:type="dxa"/>
          </w:tcPr>
          <w:p w14:paraId="4D5A7A52" w14:textId="77777777" w:rsidR="00322C71" w:rsidRPr="009C7BAD" w:rsidRDefault="00322C71" w:rsidP="00322C71">
            <w:pPr>
              <w:pStyle w:val="afc"/>
              <w:jc w:val="center"/>
              <w:rPr>
                <w:rFonts w:ascii="標楷體" w:eastAsia="標楷體" w:hAnsi="標楷體"/>
                <w:szCs w:val="24"/>
              </w:rPr>
            </w:pPr>
            <w:r w:rsidRPr="009C7BAD">
              <w:rPr>
                <w:rFonts w:ascii="標楷體" w:eastAsia="標楷體" w:hAnsi="標楷體" w:hint="eastAsia"/>
                <w:szCs w:val="24"/>
              </w:rPr>
              <w:t>X</w:t>
            </w:r>
          </w:p>
        </w:tc>
        <w:tc>
          <w:tcPr>
            <w:tcW w:w="284" w:type="dxa"/>
          </w:tcPr>
          <w:p w14:paraId="2313854A" w14:textId="77777777" w:rsidR="00322C71" w:rsidRPr="009C7BAD" w:rsidRDefault="00322C71" w:rsidP="00322C71">
            <w:pPr>
              <w:pStyle w:val="afc"/>
              <w:jc w:val="center"/>
              <w:rPr>
                <w:rFonts w:ascii="標楷體" w:eastAsia="標楷體" w:hAnsi="標楷體"/>
                <w:szCs w:val="24"/>
              </w:rPr>
            </w:pPr>
            <w:r w:rsidRPr="009C7BAD">
              <w:rPr>
                <w:rFonts w:ascii="標楷體" w:eastAsia="標楷體" w:hAnsi="標楷體" w:hint="eastAsia"/>
                <w:szCs w:val="24"/>
              </w:rPr>
              <w:t>X</w:t>
            </w:r>
          </w:p>
        </w:tc>
        <w:tc>
          <w:tcPr>
            <w:tcW w:w="283" w:type="dxa"/>
          </w:tcPr>
          <w:p w14:paraId="3EED3822" w14:textId="77777777" w:rsidR="00322C71" w:rsidRPr="009C7BAD" w:rsidRDefault="00322C71" w:rsidP="00322C71">
            <w:pPr>
              <w:pStyle w:val="afc"/>
              <w:jc w:val="center"/>
              <w:rPr>
                <w:rFonts w:ascii="標楷體" w:eastAsia="標楷體" w:hAnsi="標楷體"/>
                <w:szCs w:val="24"/>
              </w:rPr>
            </w:pPr>
            <w:r w:rsidRPr="009C7BAD">
              <w:rPr>
                <w:rFonts w:ascii="標楷體" w:eastAsia="標楷體" w:hAnsi="標楷體" w:hint="eastAsia"/>
                <w:szCs w:val="24"/>
              </w:rPr>
              <w:t>X</w:t>
            </w:r>
          </w:p>
        </w:tc>
        <w:tc>
          <w:tcPr>
            <w:tcW w:w="288" w:type="dxa"/>
          </w:tcPr>
          <w:p w14:paraId="2D8F386F" w14:textId="77777777" w:rsidR="00322C71" w:rsidRPr="009C7BAD" w:rsidRDefault="00322C71" w:rsidP="00322C71">
            <w:pPr>
              <w:pStyle w:val="afc"/>
              <w:jc w:val="center"/>
              <w:rPr>
                <w:rFonts w:ascii="標楷體" w:eastAsia="標楷體" w:hAnsi="標楷體"/>
                <w:szCs w:val="24"/>
              </w:rPr>
            </w:pPr>
          </w:p>
        </w:tc>
      </w:tr>
      <w:tr w:rsidR="00322C71" w:rsidRPr="009C7BAD" w14:paraId="7D5BC9BD" w14:textId="77777777" w:rsidTr="00E65C3B">
        <w:trPr>
          <w:tblHeader/>
        </w:trPr>
        <w:tc>
          <w:tcPr>
            <w:tcW w:w="567" w:type="dxa"/>
          </w:tcPr>
          <w:p w14:paraId="1D7AF243" w14:textId="77777777" w:rsidR="00322C71" w:rsidRPr="009C7BAD" w:rsidRDefault="00322C71" w:rsidP="00894D7B">
            <w:pPr>
              <w:pStyle w:val="afc"/>
              <w:numPr>
                <w:ilvl w:val="0"/>
                <w:numId w:val="6"/>
              </w:numPr>
              <w:ind w:left="254" w:hanging="254"/>
              <w:jc w:val="center"/>
              <w:rPr>
                <w:rFonts w:ascii="標楷體" w:eastAsia="標楷體" w:hAnsi="標楷體"/>
                <w:szCs w:val="24"/>
              </w:rPr>
            </w:pPr>
          </w:p>
        </w:tc>
        <w:tc>
          <w:tcPr>
            <w:tcW w:w="709" w:type="dxa"/>
          </w:tcPr>
          <w:p w14:paraId="10ACB681" w14:textId="77777777" w:rsidR="00322C71" w:rsidRPr="009C7BAD" w:rsidRDefault="00322C71" w:rsidP="00322C71">
            <w:pPr>
              <w:pStyle w:val="afc"/>
              <w:rPr>
                <w:rFonts w:ascii="標楷體" w:eastAsia="標楷體" w:hAnsi="標楷體"/>
                <w:szCs w:val="24"/>
              </w:rPr>
            </w:pPr>
            <w:r w:rsidRPr="009C7BAD">
              <w:rPr>
                <w:rFonts w:ascii="標楷體" w:eastAsia="標楷體" w:hAnsi="標楷體" w:hint="eastAsia"/>
                <w:szCs w:val="24"/>
              </w:rPr>
              <w:t>L6</w:t>
            </w:r>
            <w:r w:rsidRPr="009C7BAD">
              <w:rPr>
                <w:rFonts w:ascii="標楷體" w:eastAsia="標楷體" w:hAnsi="標楷體"/>
                <w:szCs w:val="24"/>
              </w:rPr>
              <w:t>18A</w:t>
            </w:r>
          </w:p>
        </w:tc>
        <w:tc>
          <w:tcPr>
            <w:tcW w:w="3827" w:type="dxa"/>
          </w:tcPr>
          <w:p w14:paraId="4CE23540" w14:textId="77777777" w:rsidR="00322C71" w:rsidRPr="009C7BAD" w:rsidRDefault="00322C71" w:rsidP="00322C71">
            <w:pPr>
              <w:rPr>
                <w:rFonts w:ascii="標楷體" w:eastAsia="標楷體" w:hAnsi="標楷體"/>
              </w:rPr>
            </w:pPr>
            <w:r w:rsidRPr="009C7BAD">
              <w:rPr>
                <w:rFonts w:ascii="標楷體" w:eastAsia="標楷體" w:hAnsi="標楷體" w:hint="eastAsia"/>
              </w:rPr>
              <w:t>應處理明細更新</w:t>
            </w:r>
          </w:p>
        </w:tc>
        <w:tc>
          <w:tcPr>
            <w:tcW w:w="284" w:type="dxa"/>
          </w:tcPr>
          <w:p w14:paraId="1D21AF8B" w14:textId="77777777" w:rsidR="00322C71" w:rsidRPr="009C7BAD" w:rsidRDefault="00322C71" w:rsidP="00322C71">
            <w:pPr>
              <w:pStyle w:val="afc"/>
              <w:jc w:val="center"/>
              <w:rPr>
                <w:rFonts w:ascii="標楷體" w:eastAsia="標楷體" w:hAnsi="標楷體"/>
                <w:szCs w:val="24"/>
              </w:rPr>
            </w:pPr>
            <w:r w:rsidRPr="009C7BAD">
              <w:rPr>
                <w:rFonts w:ascii="標楷體" w:eastAsia="標楷體" w:hAnsi="標楷體" w:hint="eastAsia"/>
                <w:szCs w:val="24"/>
              </w:rPr>
              <w:t>1</w:t>
            </w:r>
          </w:p>
        </w:tc>
        <w:tc>
          <w:tcPr>
            <w:tcW w:w="567" w:type="dxa"/>
          </w:tcPr>
          <w:p w14:paraId="3058326D" w14:textId="77777777" w:rsidR="00322C71" w:rsidRPr="009C7BAD" w:rsidRDefault="00322C71" w:rsidP="00322C71">
            <w:pPr>
              <w:jc w:val="center"/>
              <w:rPr>
                <w:rFonts w:ascii="標楷體" w:eastAsia="標楷體" w:hAnsi="標楷體"/>
              </w:rPr>
            </w:pPr>
            <w:r w:rsidRPr="009C7BAD">
              <w:rPr>
                <w:rFonts w:ascii="標楷體" w:eastAsia="標楷體" w:hAnsi="標楷體" w:hint="eastAsia"/>
              </w:rPr>
              <w:t>T</w:t>
            </w:r>
          </w:p>
        </w:tc>
        <w:tc>
          <w:tcPr>
            <w:tcW w:w="567" w:type="dxa"/>
          </w:tcPr>
          <w:p w14:paraId="42934BA6" w14:textId="77777777" w:rsidR="00322C71" w:rsidRPr="009C7BAD" w:rsidRDefault="00322C71" w:rsidP="00322C71">
            <w:pPr>
              <w:jc w:val="center"/>
              <w:rPr>
                <w:rFonts w:ascii="標楷體" w:eastAsia="標楷體" w:hAnsi="標楷體"/>
              </w:rPr>
            </w:pPr>
            <w:r w:rsidRPr="009C7BAD">
              <w:rPr>
                <w:rFonts w:ascii="標楷體" w:eastAsia="標楷體" w:hAnsi="標楷體"/>
              </w:rPr>
              <w:t>X</w:t>
            </w:r>
          </w:p>
        </w:tc>
        <w:tc>
          <w:tcPr>
            <w:tcW w:w="850" w:type="dxa"/>
          </w:tcPr>
          <w:p w14:paraId="27CA0728" w14:textId="77777777" w:rsidR="00322C71" w:rsidRPr="009C7BAD" w:rsidRDefault="00322C71" w:rsidP="00322C71">
            <w:pPr>
              <w:pStyle w:val="afc"/>
              <w:jc w:val="center"/>
              <w:rPr>
                <w:rFonts w:ascii="標楷體" w:eastAsia="標楷體" w:hAnsi="標楷體"/>
                <w:szCs w:val="24"/>
              </w:rPr>
            </w:pPr>
          </w:p>
        </w:tc>
        <w:tc>
          <w:tcPr>
            <w:tcW w:w="567" w:type="dxa"/>
          </w:tcPr>
          <w:p w14:paraId="0C8159EF" w14:textId="77777777" w:rsidR="00322C71" w:rsidRPr="009C7BAD" w:rsidRDefault="00322C71" w:rsidP="00322C71">
            <w:pPr>
              <w:pStyle w:val="afc"/>
              <w:jc w:val="center"/>
              <w:rPr>
                <w:rFonts w:ascii="標楷體" w:eastAsia="標楷體" w:hAnsi="標楷體"/>
                <w:szCs w:val="24"/>
              </w:rPr>
            </w:pPr>
            <w:r w:rsidRPr="009C7BAD">
              <w:rPr>
                <w:rFonts w:ascii="標楷體" w:eastAsia="標楷體" w:hAnsi="標楷體" w:hint="eastAsia"/>
                <w:szCs w:val="24"/>
              </w:rPr>
              <w:t>X</w:t>
            </w:r>
          </w:p>
        </w:tc>
        <w:tc>
          <w:tcPr>
            <w:tcW w:w="567" w:type="dxa"/>
          </w:tcPr>
          <w:p w14:paraId="5963D57A" w14:textId="77777777" w:rsidR="00322C71" w:rsidRPr="009C7BAD" w:rsidRDefault="00322C71" w:rsidP="00322C71">
            <w:pPr>
              <w:pStyle w:val="afc"/>
              <w:jc w:val="center"/>
              <w:rPr>
                <w:rFonts w:ascii="標楷體" w:eastAsia="標楷體" w:hAnsi="標楷體"/>
                <w:szCs w:val="24"/>
              </w:rPr>
            </w:pPr>
            <w:r w:rsidRPr="009C7BAD">
              <w:rPr>
                <w:rFonts w:ascii="標楷體" w:eastAsia="標楷體" w:hAnsi="標楷體" w:hint="eastAsia"/>
                <w:szCs w:val="24"/>
              </w:rPr>
              <w:t>X</w:t>
            </w:r>
          </w:p>
        </w:tc>
        <w:tc>
          <w:tcPr>
            <w:tcW w:w="284" w:type="dxa"/>
          </w:tcPr>
          <w:p w14:paraId="6601973D" w14:textId="77777777" w:rsidR="00322C71" w:rsidRPr="009C7BAD" w:rsidRDefault="00322C71" w:rsidP="00322C71">
            <w:pPr>
              <w:pStyle w:val="afc"/>
              <w:jc w:val="center"/>
              <w:rPr>
                <w:rFonts w:ascii="標楷體" w:eastAsia="標楷體" w:hAnsi="標楷體"/>
                <w:szCs w:val="24"/>
              </w:rPr>
            </w:pPr>
            <w:r w:rsidRPr="009C7BAD">
              <w:rPr>
                <w:rFonts w:ascii="標楷體" w:eastAsia="標楷體" w:hAnsi="標楷體" w:hint="eastAsia"/>
                <w:szCs w:val="24"/>
              </w:rPr>
              <w:t>X</w:t>
            </w:r>
          </w:p>
        </w:tc>
        <w:tc>
          <w:tcPr>
            <w:tcW w:w="283" w:type="dxa"/>
          </w:tcPr>
          <w:p w14:paraId="6613EAE8" w14:textId="77777777" w:rsidR="00322C71" w:rsidRPr="009C7BAD" w:rsidRDefault="00322C71" w:rsidP="00322C71">
            <w:pPr>
              <w:pStyle w:val="afc"/>
              <w:jc w:val="center"/>
              <w:rPr>
                <w:rFonts w:ascii="標楷體" w:eastAsia="標楷體" w:hAnsi="標楷體"/>
                <w:szCs w:val="24"/>
              </w:rPr>
            </w:pPr>
            <w:r w:rsidRPr="009C7BAD">
              <w:rPr>
                <w:rFonts w:ascii="標楷體" w:eastAsia="標楷體" w:hAnsi="標楷體" w:hint="eastAsia"/>
                <w:szCs w:val="24"/>
              </w:rPr>
              <w:t>X</w:t>
            </w:r>
          </w:p>
        </w:tc>
        <w:tc>
          <w:tcPr>
            <w:tcW w:w="288" w:type="dxa"/>
          </w:tcPr>
          <w:p w14:paraId="2527A7C4" w14:textId="77777777" w:rsidR="00322C71" w:rsidRPr="009C7BAD" w:rsidRDefault="00322C71" w:rsidP="00322C71">
            <w:pPr>
              <w:pStyle w:val="afc"/>
              <w:jc w:val="center"/>
              <w:rPr>
                <w:rFonts w:ascii="標楷體" w:eastAsia="標楷體" w:hAnsi="標楷體"/>
                <w:szCs w:val="24"/>
              </w:rPr>
            </w:pPr>
          </w:p>
        </w:tc>
      </w:tr>
      <w:tr w:rsidR="00322C71" w:rsidRPr="009C7BAD" w14:paraId="7DC8C76C" w14:textId="77777777" w:rsidTr="00E65C3B">
        <w:trPr>
          <w:tblHeader/>
        </w:trPr>
        <w:tc>
          <w:tcPr>
            <w:tcW w:w="567" w:type="dxa"/>
          </w:tcPr>
          <w:p w14:paraId="45575910" w14:textId="77777777" w:rsidR="00322C71" w:rsidRPr="009C7BAD" w:rsidRDefault="00322C71" w:rsidP="00894D7B">
            <w:pPr>
              <w:pStyle w:val="afc"/>
              <w:numPr>
                <w:ilvl w:val="0"/>
                <w:numId w:val="6"/>
              </w:numPr>
              <w:ind w:left="254" w:hanging="254"/>
              <w:jc w:val="center"/>
              <w:rPr>
                <w:rFonts w:ascii="標楷體" w:eastAsia="標楷體" w:hAnsi="標楷體"/>
                <w:szCs w:val="24"/>
              </w:rPr>
            </w:pPr>
          </w:p>
        </w:tc>
        <w:tc>
          <w:tcPr>
            <w:tcW w:w="709" w:type="dxa"/>
          </w:tcPr>
          <w:p w14:paraId="430088F6" w14:textId="77777777" w:rsidR="00322C71" w:rsidRPr="009C7BAD" w:rsidRDefault="00322C71" w:rsidP="00322C71">
            <w:pPr>
              <w:pStyle w:val="afc"/>
              <w:rPr>
                <w:rFonts w:ascii="標楷體" w:eastAsia="標楷體" w:hAnsi="標楷體"/>
                <w:szCs w:val="24"/>
              </w:rPr>
            </w:pPr>
            <w:r w:rsidRPr="009C7BAD">
              <w:rPr>
                <w:rFonts w:ascii="標楷體" w:eastAsia="標楷體" w:hAnsi="標楷體" w:hint="eastAsia"/>
                <w:szCs w:val="24"/>
              </w:rPr>
              <w:t>L6</w:t>
            </w:r>
            <w:r w:rsidRPr="009C7BAD">
              <w:rPr>
                <w:rFonts w:ascii="標楷體" w:eastAsia="標楷體" w:hAnsi="標楷體"/>
                <w:szCs w:val="24"/>
              </w:rPr>
              <w:t>18B</w:t>
            </w:r>
          </w:p>
        </w:tc>
        <w:tc>
          <w:tcPr>
            <w:tcW w:w="3827" w:type="dxa"/>
          </w:tcPr>
          <w:p w14:paraId="06933085" w14:textId="77777777" w:rsidR="00322C71" w:rsidRPr="009C7BAD" w:rsidRDefault="00322C71" w:rsidP="00322C71">
            <w:pPr>
              <w:rPr>
                <w:rFonts w:ascii="標楷體" w:eastAsia="標楷體" w:hAnsi="標楷體"/>
              </w:rPr>
            </w:pPr>
            <w:r w:rsidRPr="009C7BAD">
              <w:rPr>
                <w:rFonts w:ascii="標楷體" w:eastAsia="標楷體" w:hAnsi="標楷體" w:hint="eastAsia"/>
              </w:rPr>
              <w:t>火險費轉列催收</w:t>
            </w:r>
          </w:p>
        </w:tc>
        <w:tc>
          <w:tcPr>
            <w:tcW w:w="284" w:type="dxa"/>
          </w:tcPr>
          <w:p w14:paraId="57B9080D" w14:textId="77777777" w:rsidR="00322C71" w:rsidRPr="009C7BAD" w:rsidRDefault="00322C71" w:rsidP="00322C71">
            <w:pPr>
              <w:pStyle w:val="afc"/>
              <w:jc w:val="center"/>
              <w:rPr>
                <w:rFonts w:ascii="標楷體" w:eastAsia="標楷體" w:hAnsi="標楷體"/>
                <w:szCs w:val="24"/>
              </w:rPr>
            </w:pPr>
            <w:r w:rsidRPr="009C7BAD">
              <w:rPr>
                <w:rFonts w:ascii="標楷體" w:eastAsia="標楷體" w:hAnsi="標楷體" w:hint="eastAsia"/>
                <w:szCs w:val="24"/>
              </w:rPr>
              <w:t>1</w:t>
            </w:r>
          </w:p>
        </w:tc>
        <w:tc>
          <w:tcPr>
            <w:tcW w:w="567" w:type="dxa"/>
          </w:tcPr>
          <w:p w14:paraId="7076BB3A" w14:textId="77777777" w:rsidR="00322C71" w:rsidRPr="009C7BAD" w:rsidRDefault="00322C71" w:rsidP="00322C71">
            <w:pPr>
              <w:jc w:val="center"/>
              <w:rPr>
                <w:rFonts w:ascii="標楷體" w:eastAsia="標楷體" w:hAnsi="標楷體"/>
              </w:rPr>
            </w:pPr>
            <w:r w:rsidRPr="009C7BAD">
              <w:rPr>
                <w:rFonts w:ascii="標楷體" w:eastAsia="標楷體" w:hAnsi="標楷體" w:hint="eastAsia"/>
              </w:rPr>
              <w:t>T</w:t>
            </w:r>
          </w:p>
        </w:tc>
        <w:tc>
          <w:tcPr>
            <w:tcW w:w="567" w:type="dxa"/>
          </w:tcPr>
          <w:p w14:paraId="15F99E7A" w14:textId="77777777" w:rsidR="00322C71" w:rsidRPr="009C7BAD" w:rsidRDefault="00322C71" w:rsidP="00322C71">
            <w:pPr>
              <w:jc w:val="center"/>
              <w:rPr>
                <w:rFonts w:ascii="標楷體" w:eastAsia="標楷體" w:hAnsi="標楷體"/>
              </w:rPr>
            </w:pPr>
            <w:r w:rsidRPr="009C7BAD">
              <w:rPr>
                <w:rFonts w:ascii="標楷體" w:eastAsia="標楷體" w:hAnsi="標楷體"/>
              </w:rPr>
              <w:t>X</w:t>
            </w:r>
          </w:p>
        </w:tc>
        <w:tc>
          <w:tcPr>
            <w:tcW w:w="850" w:type="dxa"/>
          </w:tcPr>
          <w:p w14:paraId="24417248" w14:textId="77777777" w:rsidR="00322C71" w:rsidRPr="009C7BAD" w:rsidRDefault="00322C71" w:rsidP="00322C71">
            <w:pPr>
              <w:pStyle w:val="afc"/>
              <w:jc w:val="center"/>
              <w:rPr>
                <w:rFonts w:ascii="標楷體" w:eastAsia="標楷體" w:hAnsi="標楷體"/>
                <w:szCs w:val="24"/>
              </w:rPr>
            </w:pPr>
          </w:p>
        </w:tc>
        <w:tc>
          <w:tcPr>
            <w:tcW w:w="567" w:type="dxa"/>
          </w:tcPr>
          <w:p w14:paraId="7DCA0453" w14:textId="77777777" w:rsidR="00322C71" w:rsidRPr="009C7BAD" w:rsidRDefault="00322C71" w:rsidP="00322C71">
            <w:pPr>
              <w:pStyle w:val="afc"/>
              <w:jc w:val="center"/>
              <w:rPr>
                <w:rFonts w:ascii="標楷體" w:eastAsia="標楷體" w:hAnsi="標楷體"/>
                <w:szCs w:val="24"/>
              </w:rPr>
            </w:pPr>
            <w:r w:rsidRPr="009C7BAD">
              <w:rPr>
                <w:rFonts w:ascii="標楷體" w:eastAsia="標楷體" w:hAnsi="標楷體" w:hint="eastAsia"/>
                <w:szCs w:val="24"/>
              </w:rPr>
              <w:t>X</w:t>
            </w:r>
          </w:p>
        </w:tc>
        <w:tc>
          <w:tcPr>
            <w:tcW w:w="567" w:type="dxa"/>
          </w:tcPr>
          <w:p w14:paraId="4A14F1FE" w14:textId="77777777" w:rsidR="00322C71" w:rsidRPr="009C7BAD" w:rsidRDefault="00322C71" w:rsidP="00322C71">
            <w:pPr>
              <w:pStyle w:val="afc"/>
              <w:jc w:val="center"/>
              <w:rPr>
                <w:rFonts w:ascii="標楷體" w:eastAsia="標楷體" w:hAnsi="標楷體"/>
                <w:szCs w:val="24"/>
              </w:rPr>
            </w:pPr>
            <w:r w:rsidRPr="009C7BAD">
              <w:rPr>
                <w:rFonts w:ascii="標楷體" w:eastAsia="標楷體" w:hAnsi="標楷體" w:hint="eastAsia"/>
                <w:szCs w:val="24"/>
              </w:rPr>
              <w:t>X</w:t>
            </w:r>
          </w:p>
        </w:tc>
        <w:tc>
          <w:tcPr>
            <w:tcW w:w="284" w:type="dxa"/>
          </w:tcPr>
          <w:p w14:paraId="20947145" w14:textId="77777777" w:rsidR="00322C71" w:rsidRPr="009C7BAD" w:rsidRDefault="00322C71" w:rsidP="00322C71">
            <w:pPr>
              <w:pStyle w:val="afc"/>
              <w:jc w:val="center"/>
              <w:rPr>
                <w:rFonts w:ascii="標楷體" w:eastAsia="標楷體" w:hAnsi="標楷體"/>
                <w:szCs w:val="24"/>
              </w:rPr>
            </w:pPr>
            <w:r w:rsidRPr="009C7BAD">
              <w:rPr>
                <w:rFonts w:ascii="標楷體" w:eastAsia="標楷體" w:hAnsi="標楷體" w:hint="eastAsia"/>
                <w:szCs w:val="24"/>
              </w:rPr>
              <w:t>X</w:t>
            </w:r>
          </w:p>
        </w:tc>
        <w:tc>
          <w:tcPr>
            <w:tcW w:w="283" w:type="dxa"/>
          </w:tcPr>
          <w:p w14:paraId="79CA2F4B" w14:textId="77777777" w:rsidR="00322C71" w:rsidRPr="009C7BAD" w:rsidRDefault="00322C71" w:rsidP="00322C71">
            <w:pPr>
              <w:pStyle w:val="afc"/>
              <w:jc w:val="center"/>
              <w:rPr>
                <w:rFonts w:ascii="標楷體" w:eastAsia="標楷體" w:hAnsi="標楷體"/>
                <w:szCs w:val="24"/>
              </w:rPr>
            </w:pPr>
            <w:r w:rsidRPr="009C7BAD">
              <w:rPr>
                <w:rFonts w:ascii="標楷體" w:eastAsia="標楷體" w:hAnsi="標楷體" w:hint="eastAsia"/>
                <w:szCs w:val="24"/>
              </w:rPr>
              <w:t>X</w:t>
            </w:r>
          </w:p>
        </w:tc>
        <w:tc>
          <w:tcPr>
            <w:tcW w:w="288" w:type="dxa"/>
          </w:tcPr>
          <w:p w14:paraId="5C85382C" w14:textId="77777777" w:rsidR="00322C71" w:rsidRPr="009C7BAD" w:rsidRDefault="00322C71" w:rsidP="00322C71">
            <w:pPr>
              <w:pStyle w:val="afc"/>
              <w:jc w:val="center"/>
              <w:rPr>
                <w:rFonts w:ascii="標楷體" w:eastAsia="標楷體" w:hAnsi="標楷體"/>
                <w:szCs w:val="24"/>
              </w:rPr>
            </w:pPr>
          </w:p>
        </w:tc>
      </w:tr>
      <w:tr w:rsidR="00322C71" w:rsidRPr="009C7BAD" w14:paraId="6C5B67C6" w14:textId="77777777" w:rsidTr="00E65C3B">
        <w:trPr>
          <w:tblHeader/>
        </w:trPr>
        <w:tc>
          <w:tcPr>
            <w:tcW w:w="567" w:type="dxa"/>
          </w:tcPr>
          <w:p w14:paraId="1A977977" w14:textId="77777777" w:rsidR="00322C71" w:rsidRPr="009C7BAD" w:rsidRDefault="00322C71" w:rsidP="00894D7B">
            <w:pPr>
              <w:pStyle w:val="afc"/>
              <w:numPr>
                <w:ilvl w:val="0"/>
                <w:numId w:val="6"/>
              </w:numPr>
              <w:ind w:left="254" w:hanging="254"/>
              <w:jc w:val="center"/>
              <w:rPr>
                <w:rFonts w:ascii="標楷體" w:eastAsia="標楷體" w:hAnsi="標楷體"/>
                <w:szCs w:val="24"/>
              </w:rPr>
            </w:pPr>
          </w:p>
        </w:tc>
        <w:tc>
          <w:tcPr>
            <w:tcW w:w="709" w:type="dxa"/>
          </w:tcPr>
          <w:p w14:paraId="401B8E31" w14:textId="77777777" w:rsidR="00322C71" w:rsidRPr="009C7BAD" w:rsidRDefault="00322C71" w:rsidP="00322C71">
            <w:pPr>
              <w:pStyle w:val="afc"/>
              <w:rPr>
                <w:rFonts w:ascii="標楷體" w:eastAsia="標楷體" w:hAnsi="標楷體"/>
                <w:szCs w:val="24"/>
              </w:rPr>
            </w:pPr>
            <w:r w:rsidRPr="009C7BAD">
              <w:rPr>
                <w:rFonts w:ascii="標楷體" w:eastAsia="標楷體" w:hAnsi="標楷體" w:hint="eastAsia"/>
                <w:szCs w:val="24"/>
              </w:rPr>
              <w:t>L6</w:t>
            </w:r>
            <w:r w:rsidRPr="009C7BAD">
              <w:rPr>
                <w:rFonts w:ascii="標楷體" w:eastAsia="標楷體" w:hAnsi="標楷體"/>
                <w:szCs w:val="24"/>
              </w:rPr>
              <w:t>18C</w:t>
            </w:r>
          </w:p>
        </w:tc>
        <w:tc>
          <w:tcPr>
            <w:tcW w:w="3827" w:type="dxa"/>
          </w:tcPr>
          <w:p w14:paraId="7C2ABDF9" w14:textId="77777777" w:rsidR="00322C71" w:rsidRPr="009C7BAD" w:rsidRDefault="00322C71" w:rsidP="00322C71">
            <w:pPr>
              <w:rPr>
                <w:rFonts w:ascii="標楷體" w:eastAsia="標楷體" w:hAnsi="標楷體"/>
              </w:rPr>
            </w:pPr>
            <w:r w:rsidRPr="009C7BAD">
              <w:rPr>
                <w:rFonts w:ascii="標楷體" w:eastAsia="標楷體" w:hAnsi="標楷體" w:hint="eastAsia"/>
              </w:rPr>
              <w:t>法務費轉列催收</w:t>
            </w:r>
          </w:p>
        </w:tc>
        <w:tc>
          <w:tcPr>
            <w:tcW w:w="284" w:type="dxa"/>
          </w:tcPr>
          <w:p w14:paraId="0EC6E0F0" w14:textId="77777777" w:rsidR="00322C71" w:rsidRPr="009C7BAD" w:rsidRDefault="00322C71" w:rsidP="00322C71">
            <w:pPr>
              <w:pStyle w:val="afc"/>
              <w:jc w:val="center"/>
              <w:rPr>
                <w:rFonts w:ascii="標楷體" w:eastAsia="標楷體" w:hAnsi="標楷體"/>
                <w:szCs w:val="24"/>
              </w:rPr>
            </w:pPr>
            <w:r w:rsidRPr="009C7BAD">
              <w:rPr>
                <w:rFonts w:ascii="標楷體" w:eastAsia="標楷體" w:hAnsi="標楷體" w:hint="eastAsia"/>
                <w:szCs w:val="24"/>
              </w:rPr>
              <w:t>1</w:t>
            </w:r>
          </w:p>
        </w:tc>
        <w:tc>
          <w:tcPr>
            <w:tcW w:w="567" w:type="dxa"/>
          </w:tcPr>
          <w:p w14:paraId="7EB004D1" w14:textId="77777777" w:rsidR="00322C71" w:rsidRPr="009C7BAD" w:rsidRDefault="00322C71" w:rsidP="00322C71">
            <w:pPr>
              <w:jc w:val="center"/>
              <w:rPr>
                <w:rFonts w:ascii="標楷體" w:eastAsia="標楷體" w:hAnsi="標楷體"/>
              </w:rPr>
            </w:pPr>
            <w:r w:rsidRPr="009C7BAD">
              <w:rPr>
                <w:rFonts w:ascii="標楷體" w:eastAsia="標楷體" w:hAnsi="標楷體" w:hint="eastAsia"/>
              </w:rPr>
              <w:t>T</w:t>
            </w:r>
          </w:p>
        </w:tc>
        <w:tc>
          <w:tcPr>
            <w:tcW w:w="567" w:type="dxa"/>
          </w:tcPr>
          <w:p w14:paraId="41B5B784" w14:textId="77777777" w:rsidR="00322C71" w:rsidRPr="009C7BAD" w:rsidRDefault="00322C71" w:rsidP="00322C71">
            <w:pPr>
              <w:jc w:val="center"/>
              <w:rPr>
                <w:rFonts w:ascii="標楷體" w:eastAsia="標楷體" w:hAnsi="標楷體"/>
              </w:rPr>
            </w:pPr>
            <w:r w:rsidRPr="009C7BAD">
              <w:rPr>
                <w:rFonts w:ascii="標楷體" w:eastAsia="標楷體" w:hAnsi="標楷體"/>
              </w:rPr>
              <w:t>X</w:t>
            </w:r>
          </w:p>
        </w:tc>
        <w:tc>
          <w:tcPr>
            <w:tcW w:w="850" w:type="dxa"/>
          </w:tcPr>
          <w:p w14:paraId="734E2AE0" w14:textId="77777777" w:rsidR="00322C71" w:rsidRPr="009C7BAD" w:rsidRDefault="00322C71" w:rsidP="00322C71">
            <w:pPr>
              <w:pStyle w:val="afc"/>
              <w:jc w:val="center"/>
              <w:rPr>
                <w:rFonts w:ascii="標楷體" w:eastAsia="標楷體" w:hAnsi="標楷體"/>
                <w:szCs w:val="24"/>
              </w:rPr>
            </w:pPr>
          </w:p>
        </w:tc>
        <w:tc>
          <w:tcPr>
            <w:tcW w:w="567" w:type="dxa"/>
          </w:tcPr>
          <w:p w14:paraId="18CFD11B" w14:textId="77777777" w:rsidR="00322C71" w:rsidRPr="009C7BAD" w:rsidRDefault="00322C71" w:rsidP="00322C71">
            <w:pPr>
              <w:pStyle w:val="afc"/>
              <w:jc w:val="center"/>
              <w:rPr>
                <w:rFonts w:ascii="標楷體" w:eastAsia="標楷體" w:hAnsi="標楷體"/>
                <w:szCs w:val="24"/>
              </w:rPr>
            </w:pPr>
            <w:r w:rsidRPr="009C7BAD">
              <w:rPr>
                <w:rFonts w:ascii="標楷體" w:eastAsia="標楷體" w:hAnsi="標楷體" w:hint="eastAsia"/>
                <w:szCs w:val="24"/>
              </w:rPr>
              <w:t>X</w:t>
            </w:r>
          </w:p>
        </w:tc>
        <w:tc>
          <w:tcPr>
            <w:tcW w:w="567" w:type="dxa"/>
          </w:tcPr>
          <w:p w14:paraId="7795CADA" w14:textId="77777777" w:rsidR="00322C71" w:rsidRPr="009C7BAD" w:rsidRDefault="00322C71" w:rsidP="00322C71">
            <w:pPr>
              <w:pStyle w:val="afc"/>
              <w:jc w:val="center"/>
              <w:rPr>
                <w:rFonts w:ascii="標楷體" w:eastAsia="標楷體" w:hAnsi="標楷體"/>
                <w:szCs w:val="24"/>
              </w:rPr>
            </w:pPr>
            <w:r w:rsidRPr="009C7BAD">
              <w:rPr>
                <w:rFonts w:ascii="標楷體" w:eastAsia="標楷體" w:hAnsi="標楷體" w:hint="eastAsia"/>
                <w:szCs w:val="24"/>
              </w:rPr>
              <w:t>X</w:t>
            </w:r>
          </w:p>
        </w:tc>
        <w:tc>
          <w:tcPr>
            <w:tcW w:w="284" w:type="dxa"/>
          </w:tcPr>
          <w:p w14:paraId="4894096D" w14:textId="77777777" w:rsidR="00322C71" w:rsidRPr="009C7BAD" w:rsidRDefault="00322C71" w:rsidP="00322C71">
            <w:pPr>
              <w:pStyle w:val="afc"/>
              <w:jc w:val="center"/>
              <w:rPr>
                <w:rFonts w:ascii="標楷體" w:eastAsia="標楷體" w:hAnsi="標楷體"/>
                <w:szCs w:val="24"/>
              </w:rPr>
            </w:pPr>
            <w:r w:rsidRPr="009C7BAD">
              <w:rPr>
                <w:rFonts w:ascii="標楷體" w:eastAsia="標楷體" w:hAnsi="標楷體" w:hint="eastAsia"/>
                <w:szCs w:val="24"/>
              </w:rPr>
              <w:t>X</w:t>
            </w:r>
          </w:p>
        </w:tc>
        <w:tc>
          <w:tcPr>
            <w:tcW w:w="283" w:type="dxa"/>
          </w:tcPr>
          <w:p w14:paraId="723A7ABA" w14:textId="77777777" w:rsidR="00322C71" w:rsidRPr="009C7BAD" w:rsidRDefault="00322C71" w:rsidP="00322C71">
            <w:pPr>
              <w:pStyle w:val="afc"/>
              <w:jc w:val="center"/>
              <w:rPr>
                <w:rFonts w:ascii="標楷體" w:eastAsia="標楷體" w:hAnsi="標楷體"/>
                <w:szCs w:val="24"/>
              </w:rPr>
            </w:pPr>
            <w:r w:rsidRPr="009C7BAD">
              <w:rPr>
                <w:rFonts w:ascii="標楷體" w:eastAsia="標楷體" w:hAnsi="標楷體" w:hint="eastAsia"/>
                <w:szCs w:val="24"/>
              </w:rPr>
              <w:t>X</w:t>
            </w:r>
          </w:p>
        </w:tc>
        <w:tc>
          <w:tcPr>
            <w:tcW w:w="288" w:type="dxa"/>
          </w:tcPr>
          <w:p w14:paraId="4883337F" w14:textId="77777777" w:rsidR="00322C71" w:rsidRPr="009C7BAD" w:rsidRDefault="00322C71" w:rsidP="00322C71">
            <w:pPr>
              <w:pStyle w:val="afc"/>
              <w:jc w:val="center"/>
              <w:rPr>
                <w:rFonts w:ascii="標楷體" w:eastAsia="標楷體" w:hAnsi="標楷體"/>
                <w:szCs w:val="24"/>
              </w:rPr>
            </w:pPr>
          </w:p>
        </w:tc>
      </w:tr>
      <w:tr w:rsidR="00322C71" w:rsidRPr="009C7BAD" w14:paraId="1DB598FD" w14:textId="77777777" w:rsidTr="00972BAB">
        <w:trPr>
          <w:cantSplit/>
          <w:trHeight w:val="340"/>
        </w:trPr>
        <w:tc>
          <w:tcPr>
            <w:tcW w:w="9360" w:type="dxa"/>
            <w:gridSpan w:val="12"/>
            <w:tcBorders>
              <w:top w:val="single" w:sz="12" w:space="0" w:color="auto"/>
              <w:bottom w:val="single" w:sz="12" w:space="0" w:color="auto"/>
            </w:tcBorders>
          </w:tcPr>
          <w:p w14:paraId="09A91291" w14:textId="77777777" w:rsidR="00322C71" w:rsidRPr="009C7BAD" w:rsidRDefault="00322C71" w:rsidP="00322C71">
            <w:pPr>
              <w:tabs>
                <w:tab w:val="left" w:pos="2012"/>
              </w:tabs>
              <w:snapToGrid w:val="0"/>
              <w:ind w:firstLine="240"/>
              <w:rPr>
                <w:rFonts w:ascii="標楷體" w:eastAsia="標楷體" w:hAnsi="標楷體"/>
              </w:rPr>
            </w:pPr>
            <w:r w:rsidRPr="009C7BAD">
              <w:rPr>
                <w:rFonts w:ascii="標楷體" w:eastAsia="標楷體" w:hAnsi="標楷體" w:hint="eastAsia"/>
              </w:rPr>
              <w:t>備註：</w:t>
            </w:r>
            <w:r>
              <w:rPr>
                <w:rFonts w:ascii="標楷體" w:eastAsia="標楷體" w:hAnsi="標楷體" w:hint="eastAsia"/>
              </w:rPr>
              <w:t>經辦</w:t>
            </w:r>
            <w:r w:rsidRPr="009C7BAD">
              <w:rPr>
                <w:rFonts w:ascii="標楷體" w:eastAsia="標楷體" w:hAnsi="標楷體" w:hint="eastAsia"/>
              </w:rPr>
              <w:t>等級 B: 所有交易主管及</w:t>
            </w:r>
            <w:r>
              <w:rPr>
                <w:rFonts w:ascii="標楷體" w:eastAsia="標楷體" w:hAnsi="標楷體" w:hint="eastAsia"/>
              </w:rPr>
              <w:t>經辦</w:t>
            </w:r>
            <w:r w:rsidRPr="009C7BAD">
              <w:rPr>
                <w:rFonts w:ascii="標楷體" w:eastAsia="標楷體" w:hAnsi="標楷體" w:hint="eastAsia"/>
              </w:rPr>
              <w:t>皆可執行該交易</w:t>
            </w:r>
          </w:p>
          <w:p w14:paraId="3639ED10" w14:textId="77777777" w:rsidR="00322C71" w:rsidRPr="009C7BAD" w:rsidRDefault="00322C71" w:rsidP="00322C71">
            <w:pPr>
              <w:ind w:firstLineChars="850" w:firstLine="2040"/>
              <w:rPr>
                <w:rFonts w:ascii="標楷體" w:eastAsia="標楷體" w:hAnsi="標楷體"/>
              </w:rPr>
            </w:pPr>
            <w:r w:rsidRPr="009C7BAD">
              <w:rPr>
                <w:rFonts w:ascii="標楷體" w:eastAsia="標楷體" w:hAnsi="標楷體" w:hint="eastAsia"/>
              </w:rPr>
              <w:t>S: 僅主管可執行該交易</w:t>
            </w:r>
          </w:p>
          <w:p w14:paraId="674854FA" w14:textId="77777777" w:rsidR="00322C71" w:rsidRPr="009C7BAD" w:rsidRDefault="00322C71" w:rsidP="00322C71">
            <w:pPr>
              <w:ind w:firstLine="2030"/>
              <w:rPr>
                <w:rFonts w:ascii="標楷體" w:eastAsia="標楷體" w:hAnsi="標楷體"/>
              </w:rPr>
            </w:pPr>
            <w:r w:rsidRPr="009C7BAD">
              <w:rPr>
                <w:rFonts w:ascii="標楷體" w:eastAsia="標楷體" w:hAnsi="標楷體" w:hint="eastAsia"/>
              </w:rPr>
              <w:t>T: 僅</w:t>
            </w:r>
            <w:r>
              <w:rPr>
                <w:rFonts w:ascii="標楷體" w:eastAsia="標楷體" w:hAnsi="標楷體" w:hint="eastAsia"/>
              </w:rPr>
              <w:t>經辦</w:t>
            </w:r>
            <w:r w:rsidRPr="009C7BAD">
              <w:rPr>
                <w:rFonts w:ascii="標楷體" w:eastAsia="標楷體" w:hAnsi="標楷體" w:hint="eastAsia"/>
              </w:rPr>
              <w:t>可執行該交易</w:t>
            </w:r>
          </w:p>
          <w:p w14:paraId="5CF0F6AD" w14:textId="77777777" w:rsidR="00322C71" w:rsidRPr="009C7BAD" w:rsidRDefault="00322C71" w:rsidP="00322C71">
            <w:pPr>
              <w:ind w:firstLineChars="400" w:firstLine="960"/>
              <w:rPr>
                <w:rFonts w:ascii="標楷體" w:eastAsia="標楷體" w:hAnsi="標楷體"/>
              </w:rPr>
            </w:pPr>
            <w:r w:rsidRPr="009C7BAD">
              <w:rPr>
                <w:rFonts w:ascii="標楷體" w:eastAsia="標楷體" w:hAnsi="標楷體" w:hint="eastAsia"/>
              </w:rPr>
              <w:t>主管核可 V: 該交易須主管核可</w:t>
            </w:r>
          </w:p>
          <w:p w14:paraId="23342E5B" w14:textId="77777777" w:rsidR="00322C71" w:rsidRPr="009C7BAD" w:rsidRDefault="00322C71" w:rsidP="00322C71">
            <w:pPr>
              <w:ind w:firstLineChars="850" w:firstLine="2040"/>
              <w:rPr>
                <w:rFonts w:ascii="標楷體" w:eastAsia="標楷體" w:hAnsi="標楷體"/>
              </w:rPr>
            </w:pPr>
            <w:r w:rsidRPr="009C7BAD">
              <w:rPr>
                <w:rFonts w:ascii="標楷體" w:eastAsia="標楷體" w:hAnsi="標楷體" w:hint="eastAsia"/>
              </w:rPr>
              <w:t>O: 該交易選擇性的須主管核可，詳細內容請參閱該交易之交易說明</w:t>
            </w:r>
          </w:p>
          <w:p w14:paraId="23E314EE" w14:textId="77777777" w:rsidR="00322C71" w:rsidRPr="009C7BAD" w:rsidRDefault="00322C71" w:rsidP="00322C71">
            <w:pPr>
              <w:ind w:firstLineChars="250" w:firstLine="600"/>
              <w:rPr>
                <w:rFonts w:ascii="標楷體" w:eastAsia="標楷體" w:hAnsi="標楷體"/>
              </w:rPr>
            </w:pPr>
            <w:r w:rsidRPr="009C7BAD">
              <w:rPr>
                <w:rFonts w:ascii="標楷體" w:eastAsia="標楷體" w:hAnsi="標楷體" w:hint="eastAsia"/>
              </w:rPr>
              <w:t>可執行之單位：</w:t>
            </w:r>
          </w:p>
          <w:p w14:paraId="59A6A6F5" w14:textId="77777777" w:rsidR="00322C71" w:rsidRPr="009C7BAD" w:rsidRDefault="00322C71" w:rsidP="00322C71">
            <w:pPr>
              <w:ind w:firstLineChars="400" w:firstLine="960"/>
              <w:rPr>
                <w:rFonts w:ascii="標楷體" w:eastAsia="標楷體" w:hAnsi="標楷體"/>
              </w:rPr>
            </w:pPr>
            <w:r w:rsidRPr="009C7BAD">
              <w:rPr>
                <w:rFonts w:ascii="標楷體" w:eastAsia="標楷體" w:hAnsi="標楷體" w:hint="eastAsia"/>
              </w:rPr>
              <w:t>帳務交易 V: 該交易屬帳務性交易</w:t>
            </w:r>
          </w:p>
          <w:p w14:paraId="695FDD31" w14:textId="77777777" w:rsidR="00322C71" w:rsidRPr="009C7BAD" w:rsidRDefault="00322C71" w:rsidP="00322C71">
            <w:pPr>
              <w:ind w:firstLineChars="400" w:firstLine="960"/>
              <w:rPr>
                <w:rFonts w:ascii="標楷體" w:eastAsia="標楷體" w:hAnsi="標楷體"/>
              </w:rPr>
            </w:pPr>
            <w:r w:rsidRPr="009C7BAD">
              <w:rPr>
                <w:rFonts w:ascii="標楷體" w:eastAsia="標楷體" w:hAnsi="標楷體" w:hint="eastAsia"/>
              </w:rPr>
              <w:t>更正交易 V: 該交易當天可更正</w:t>
            </w:r>
          </w:p>
        </w:tc>
      </w:tr>
    </w:tbl>
    <w:p w14:paraId="5ABAE2DF" w14:textId="77777777" w:rsidR="00FD0BA6" w:rsidRPr="00362205" w:rsidRDefault="00FD0BA6" w:rsidP="00FD0BA6">
      <w:pPr>
        <w:pStyle w:val="2TEXT"/>
        <w:rPr>
          <w:rFonts w:ascii="標楷體" w:hAnsi="標楷體"/>
        </w:rPr>
      </w:pPr>
    </w:p>
    <w:bookmarkEnd w:id="11"/>
    <w:p w14:paraId="4E9E715C" w14:textId="77777777" w:rsidR="00645DC6" w:rsidRPr="00362205" w:rsidRDefault="00F71744" w:rsidP="006F6710">
      <w:pPr>
        <w:pStyle w:val="20"/>
        <w:keepNext w:val="0"/>
        <w:rPr>
          <w:rFonts w:ascii="標楷體" w:hAnsi="標楷體"/>
        </w:rPr>
      </w:pPr>
      <w:r w:rsidRPr="00362205">
        <w:rPr>
          <w:rFonts w:ascii="標楷體" w:hAnsi="標楷體"/>
        </w:rPr>
        <w:br w:type="page"/>
      </w:r>
      <w:bookmarkStart w:id="12" w:name="_Toc32500231"/>
      <w:r w:rsidR="00716905" w:rsidRPr="00362205">
        <w:rPr>
          <w:rFonts w:ascii="標楷體" w:hAnsi="標楷體"/>
        </w:rPr>
        <w:lastRenderedPageBreak/>
        <w:t>3.2</w:t>
      </w:r>
      <w:r w:rsidR="00716905" w:rsidRPr="00362205">
        <w:rPr>
          <w:rFonts w:ascii="標楷體" w:hAnsi="標楷體" w:hint="eastAsia"/>
        </w:rPr>
        <w:t xml:space="preserve">    </w:t>
      </w:r>
      <w:r w:rsidR="00FD0BA6" w:rsidRPr="00362205">
        <w:rPr>
          <w:rFonts w:ascii="標楷體" w:hAnsi="標楷體"/>
        </w:rPr>
        <w:t>系統功能說明</w:t>
      </w:r>
      <w:bookmarkEnd w:id="12"/>
    </w:p>
    <w:p w14:paraId="2F6FA2ED" w14:textId="4989CC0D" w:rsidR="00F00BB6" w:rsidRPr="00362205" w:rsidRDefault="00B535F6" w:rsidP="00894D7B">
      <w:pPr>
        <w:pStyle w:val="3"/>
        <w:numPr>
          <w:ilvl w:val="2"/>
          <w:numId w:val="8"/>
        </w:numPr>
        <w:rPr>
          <w:rFonts w:ascii="標楷體" w:hAnsi="標楷體"/>
        </w:rPr>
      </w:pPr>
      <w:r>
        <w:rPr>
          <w:rFonts w:ascii="標楷體" w:hAnsi="標楷體"/>
        </w:rPr>
        <w:t>L6101</w:t>
      </w:r>
      <w:r w:rsidR="006F6710" w:rsidRPr="00362205">
        <w:rPr>
          <w:rFonts w:ascii="標楷體" w:hAnsi="標楷體" w:hint="eastAsia"/>
        </w:rPr>
        <w:t>業務關帳作業</w:t>
      </w:r>
      <w:r w:rsidR="003F154F">
        <w:rPr>
          <w:rFonts w:ascii="標楷體" w:hAnsi="標楷體" w:hint="eastAsia"/>
        </w:rPr>
        <w:t>*</w:t>
      </w:r>
      <w:r w:rsidR="003F154F">
        <w:rPr>
          <w:rFonts w:ascii="標楷體" w:hAnsi="標楷體"/>
        </w:rPr>
        <w:t>**</w:t>
      </w:r>
    </w:p>
    <w:p w14:paraId="5EB90EE8" w14:textId="77777777" w:rsidR="00511DDB" w:rsidRPr="00362205" w:rsidRDefault="00511DDB" w:rsidP="00D01BCC">
      <w:pPr>
        <w:pStyle w:val="a"/>
        <w:numPr>
          <w:ilvl w:val="0"/>
          <w:numId w:val="8"/>
        </w:numPr>
      </w:pPr>
      <w:r w:rsidRPr="00362205">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11DDB" w:rsidRPr="00362205" w14:paraId="7BDEE6B7" w14:textId="77777777" w:rsidTr="009E1447">
        <w:trPr>
          <w:trHeight w:val="277"/>
        </w:trPr>
        <w:tc>
          <w:tcPr>
            <w:tcW w:w="1548" w:type="dxa"/>
            <w:tcBorders>
              <w:top w:val="single" w:sz="8" w:space="0" w:color="000000"/>
              <w:bottom w:val="single" w:sz="8" w:space="0" w:color="000000"/>
              <w:right w:val="single" w:sz="8" w:space="0" w:color="000000"/>
            </w:tcBorders>
            <w:shd w:val="clear" w:color="auto" w:fill="F3F3F3"/>
          </w:tcPr>
          <w:p w14:paraId="7C7DC187" w14:textId="77777777" w:rsidR="00511DDB" w:rsidRPr="00362205" w:rsidRDefault="00511DDB" w:rsidP="009E1447">
            <w:pPr>
              <w:rPr>
                <w:rFonts w:ascii="標楷體" w:eastAsia="標楷體" w:hAnsi="標楷體"/>
              </w:rPr>
            </w:pPr>
            <w:r w:rsidRPr="00362205">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7F7663C8" w14:textId="77777777" w:rsidR="00511DDB" w:rsidRPr="00362205" w:rsidRDefault="00511DDB" w:rsidP="009E1447">
            <w:pPr>
              <w:rPr>
                <w:rFonts w:ascii="標楷體" w:eastAsia="標楷體" w:hAnsi="標楷體"/>
              </w:rPr>
            </w:pPr>
            <w:r w:rsidRPr="00362205">
              <w:rPr>
                <w:rFonts w:ascii="標楷體" w:eastAsia="標楷體" w:hAnsi="標楷體" w:hint="eastAsia"/>
              </w:rPr>
              <w:t>業務關帳作業</w:t>
            </w:r>
          </w:p>
        </w:tc>
      </w:tr>
      <w:tr w:rsidR="00511DDB" w:rsidRPr="00362205" w14:paraId="4B2ADBEC" w14:textId="77777777" w:rsidTr="009E1447">
        <w:trPr>
          <w:trHeight w:val="277"/>
        </w:trPr>
        <w:tc>
          <w:tcPr>
            <w:tcW w:w="1548" w:type="dxa"/>
            <w:tcBorders>
              <w:top w:val="single" w:sz="8" w:space="0" w:color="000000"/>
              <w:bottom w:val="single" w:sz="8" w:space="0" w:color="000000"/>
              <w:right w:val="single" w:sz="8" w:space="0" w:color="000000"/>
            </w:tcBorders>
            <w:shd w:val="clear" w:color="auto" w:fill="F3F3F3"/>
          </w:tcPr>
          <w:p w14:paraId="3145EC73" w14:textId="77777777" w:rsidR="00511DDB" w:rsidRPr="00362205" w:rsidRDefault="00511DDB" w:rsidP="009E1447">
            <w:pPr>
              <w:rPr>
                <w:rFonts w:ascii="標楷體" w:eastAsia="標楷體" w:hAnsi="標楷體"/>
              </w:rPr>
            </w:pPr>
            <w:r w:rsidRPr="00362205">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628CB5E4" w14:textId="77777777" w:rsidR="00511DDB" w:rsidRPr="00362205" w:rsidRDefault="00511DDB" w:rsidP="009E1447">
            <w:pPr>
              <w:rPr>
                <w:rFonts w:ascii="標楷體" w:eastAsia="標楷體" w:hAnsi="標楷體"/>
              </w:rPr>
            </w:pPr>
            <w:r>
              <w:rPr>
                <w:rFonts w:ascii="標楷體" w:eastAsia="標楷體" w:hAnsi="標楷體" w:hint="eastAsia"/>
              </w:rPr>
              <w:t>需業務關帳時</w:t>
            </w:r>
          </w:p>
        </w:tc>
      </w:tr>
      <w:tr w:rsidR="00511DDB" w:rsidRPr="00362205" w14:paraId="3643EA93" w14:textId="77777777" w:rsidTr="009E1447">
        <w:trPr>
          <w:trHeight w:val="773"/>
        </w:trPr>
        <w:tc>
          <w:tcPr>
            <w:tcW w:w="1548" w:type="dxa"/>
            <w:tcBorders>
              <w:top w:val="single" w:sz="8" w:space="0" w:color="000000"/>
              <w:bottom w:val="single" w:sz="8" w:space="0" w:color="000000"/>
              <w:right w:val="single" w:sz="8" w:space="0" w:color="000000"/>
            </w:tcBorders>
            <w:shd w:val="clear" w:color="auto" w:fill="F3F3F3"/>
          </w:tcPr>
          <w:p w14:paraId="4643BC62" w14:textId="77777777" w:rsidR="00511DDB" w:rsidRPr="00362205" w:rsidRDefault="00511DDB" w:rsidP="009E1447">
            <w:pPr>
              <w:rPr>
                <w:rFonts w:ascii="標楷體" w:eastAsia="標楷體" w:hAnsi="標楷體"/>
              </w:rPr>
            </w:pPr>
            <w:r w:rsidRPr="00362205">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2F9ED8AA" w14:textId="77777777" w:rsidR="00511DDB" w:rsidRPr="00215153" w:rsidRDefault="00511DDB" w:rsidP="009E1447">
            <w:pPr>
              <w:rPr>
                <w:rFonts w:ascii="標楷體" w:eastAsia="標楷體" w:hAnsi="標楷體"/>
                <w:lang w:eastAsia="zh-HK"/>
              </w:rPr>
            </w:pPr>
            <w:r>
              <w:rPr>
                <w:rFonts w:ascii="標楷體" w:eastAsia="標楷體" w:hAnsi="標楷體" w:hint="eastAsia"/>
              </w:rPr>
              <w:t>1.</w:t>
            </w:r>
            <w:r w:rsidRPr="00215153">
              <w:rPr>
                <w:rFonts w:ascii="標楷體" w:eastAsia="標楷體" w:hAnsi="標楷體" w:hint="eastAsia"/>
                <w:lang w:eastAsia="zh-HK"/>
              </w:rPr>
              <w:t>參考「」流程</w:t>
            </w:r>
            <w:r>
              <w:rPr>
                <w:rFonts w:ascii="標楷體" w:eastAsia="標楷體" w:hAnsi="標楷體" w:hint="eastAsia"/>
                <w:lang w:eastAsia="zh-HK"/>
              </w:rPr>
              <w:t>?</w:t>
            </w:r>
            <w:r>
              <w:rPr>
                <w:rFonts w:ascii="標楷體" w:eastAsia="標楷體" w:hAnsi="標楷體"/>
                <w:lang w:eastAsia="zh-HK"/>
              </w:rPr>
              <w:t>??</w:t>
            </w:r>
          </w:p>
          <w:p w14:paraId="7BEABC29" w14:textId="77777777" w:rsidR="00511DDB" w:rsidRDefault="00511DDB" w:rsidP="009E1447">
            <w:pPr>
              <w:rPr>
                <w:rFonts w:ascii="標楷體" w:eastAsia="標楷體" w:hAnsi="標楷體"/>
              </w:rPr>
            </w:pPr>
            <w:r w:rsidRPr="00215153">
              <w:rPr>
                <w:rFonts w:ascii="標楷體" w:eastAsia="標楷體" w:hAnsi="標楷體" w:hint="eastAsia"/>
              </w:rPr>
              <w:t>2.</w:t>
            </w:r>
            <w:r>
              <w:rPr>
                <w:rFonts w:ascii="標楷體" w:eastAsia="標楷體" w:hAnsi="標楷體" w:hint="eastAsia"/>
                <w:lang w:eastAsia="zh-HK"/>
              </w:rPr>
              <w:t>維護會計業務關帳控制檔</w:t>
            </w:r>
            <w:r>
              <w:rPr>
                <w:rFonts w:ascii="標楷體" w:eastAsia="標楷體" w:hAnsi="標楷體" w:hint="eastAsia"/>
              </w:rPr>
              <w:t>(</w:t>
            </w:r>
            <w:r>
              <w:rPr>
                <w:rFonts w:ascii="標楷體" w:eastAsia="標楷體" w:hAnsi="標楷體"/>
              </w:rPr>
              <w:t>AcClose)</w:t>
            </w:r>
          </w:p>
          <w:p w14:paraId="774158E4" w14:textId="77777777" w:rsidR="00511DDB" w:rsidRDefault="00511DDB" w:rsidP="009E1447">
            <w:pPr>
              <w:rPr>
                <w:rFonts w:ascii="標楷體" w:eastAsia="標楷體" w:hAnsi="標楷體"/>
                <w:lang w:eastAsia="zh-HK"/>
              </w:rPr>
            </w:pPr>
            <w:r>
              <w:rPr>
                <w:rFonts w:ascii="標楷體" w:eastAsia="標楷體" w:hAnsi="標楷體" w:hint="eastAsia"/>
              </w:rPr>
              <w:t>3.</w:t>
            </w:r>
            <w:r>
              <w:rPr>
                <w:rFonts w:ascii="標楷體" w:eastAsia="標楷體" w:hAnsi="標楷體" w:hint="eastAsia"/>
                <w:lang w:eastAsia="zh-HK"/>
              </w:rPr>
              <w:t>依據功能選項處理關帳</w:t>
            </w:r>
            <w:r>
              <w:rPr>
                <w:rFonts w:ascii="標楷體" w:eastAsia="標楷體" w:hAnsi="標楷體" w:hint="eastAsia"/>
              </w:rPr>
              <w:t>:</w:t>
            </w:r>
          </w:p>
          <w:p w14:paraId="20FC2787" w14:textId="77777777" w:rsidR="00511DDB" w:rsidRDefault="00511DDB" w:rsidP="009E1447">
            <w:pPr>
              <w:rPr>
                <w:rFonts w:ascii="標楷體" w:eastAsia="標楷體" w:hAnsi="標楷體"/>
                <w:lang w:eastAsia="zh-HK"/>
              </w:rPr>
            </w:pPr>
            <w:r>
              <w:rPr>
                <w:rFonts w:ascii="標楷體" w:eastAsia="標楷體" w:hAnsi="標楷體"/>
                <w:lang w:eastAsia="zh-HK"/>
              </w:rPr>
              <w:t xml:space="preserve">  </w:t>
            </w:r>
            <w:r>
              <w:rPr>
                <w:rFonts w:ascii="標楷體" w:eastAsia="標楷體" w:hAnsi="標楷體" w:hint="eastAsia"/>
              </w:rPr>
              <w:t>(1</w:t>
            </w:r>
            <w:r>
              <w:rPr>
                <w:rFonts w:ascii="標楷體" w:eastAsia="標楷體" w:hAnsi="標楷體"/>
              </w:rPr>
              <w:t>).</w:t>
            </w:r>
            <w:r>
              <w:rPr>
                <w:rFonts w:ascii="標楷體" w:eastAsia="標楷體" w:hAnsi="標楷體" w:hint="eastAsia"/>
                <w:lang w:eastAsia="zh-HK"/>
              </w:rPr>
              <w:t>撥款匯款</w:t>
            </w:r>
          </w:p>
          <w:p w14:paraId="048533E6" w14:textId="77777777" w:rsidR="00511DDB" w:rsidRDefault="00511DDB" w:rsidP="009E1447">
            <w:pPr>
              <w:rPr>
                <w:rFonts w:ascii="標楷體" w:eastAsia="標楷體" w:hAnsi="標楷體"/>
                <w:lang w:eastAsia="zh-HK"/>
              </w:rPr>
            </w:pPr>
            <w:r>
              <w:rPr>
                <w:rFonts w:ascii="標楷體" w:eastAsia="標楷體" w:hAnsi="標楷體" w:hint="eastAsia"/>
              </w:rPr>
              <w:t xml:space="preserve">  (2</w:t>
            </w:r>
            <w:r>
              <w:rPr>
                <w:rFonts w:ascii="標楷體" w:eastAsia="標楷體" w:hAnsi="標楷體"/>
              </w:rPr>
              <w:t>).</w:t>
            </w:r>
            <w:r>
              <w:rPr>
                <w:rFonts w:ascii="標楷體" w:eastAsia="標楷體" w:hAnsi="標楷體" w:hint="eastAsia"/>
                <w:lang w:eastAsia="zh-HK"/>
              </w:rPr>
              <w:t>支票繳款</w:t>
            </w:r>
          </w:p>
          <w:p w14:paraId="0524A778" w14:textId="77777777" w:rsidR="00511DDB" w:rsidRDefault="00511DDB" w:rsidP="009E1447">
            <w:pPr>
              <w:rPr>
                <w:rFonts w:ascii="標楷體" w:eastAsia="標楷體" w:hAnsi="標楷體"/>
                <w:lang w:eastAsia="zh-HK"/>
              </w:rPr>
            </w:pPr>
            <w:r>
              <w:rPr>
                <w:rFonts w:ascii="標楷體" w:eastAsia="標楷體" w:hAnsi="標楷體" w:hint="eastAsia"/>
              </w:rPr>
              <w:t xml:space="preserve">  (3).</w:t>
            </w:r>
            <w:r>
              <w:rPr>
                <w:rFonts w:ascii="標楷體" w:eastAsia="標楷體" w:hAnsi="標楷體" w:hint="eastAsia"/>
                <w:lang w:eastAsia="zh-HK"/>
              </w:rPr>
              <w:t>債協</w:t>
            </w:r>
          </w:p>
          <w:p w14:paraId="6A3960D0" w14:textId="77777777" w:rsidR="00511DDB" w:rsidRPr="00362205" w:rsidRDefault="00511DDB" w:rsidP="009E1447">
            <w:pPr>
              <w:rPr>
                <w:rFonts w:ascii="標楷體" w:eastAsia="標楷體" w:hAnsi="標楷體"/>
              </w:rPr>
            </w:pPr>
            <w:r>
              <w:rPr>
                <w:rFonts w:ascii="標楷體" w:eastAsia="標楷體" w:hAnsi="標楷體" w:hint="eastAsia"/>
              </w:rPr>
              <w:t xml:space="preserve">  (4).</w:t>
            </w:r>
            <w:r>
              <w:rPr>
                <w:rFonts w:ascii="標楷體" w:eastAsia="標楷體" w:hAnsi="標楷體" w:hint="eastAsia"/>
                <w:lang w:eastAsia="zh-HK"/>
              </w:rPr>
              <w:t>放款</w:t>
            </w:r>
          </w:p>
        </w:tc>
      </w:tr>
      <w:tr w:rsidR="00511DDB" w:rsidRPr="00362205" w14:paraId="3C2FCC9A" w14:textId="77777777" w:rsidTr="009E1447">
        <w:trPr>
          <w:trHeight w:val="321"/>
        </w:trPr>
        <w:tc>
          <w:tcPr>
            <w:tcW w:w="1548" w:type="dxa"/>
            <w:tcBorders>
              <w:top w:val="single" w:sz="8" w:space="0" w:color="000000"/>
              <w:bottom w:val="single" w:sz="8" w:space="0" w:color="000000"/>
              <w:right w:val="single" w:sz="8" w:space="0" w:color="000000"/>
            </w:tcBorders>
            <w:shd w:val="clear" w:color="auto" w:fill="F3F3F3"/>
          </w:tcPr>
          <w:p w14:paraId="668AC92A" w14:textId="77777777" w:rsidR="00511DDB" w:rsidRPr="00362205" w:rsidRDefault="00511DDB" w:rsidP="009E1447">
            <w:pPr>
              <w:rPr>
                <w:rFonts w:ascii="標楷體" w:eastAsia="標楷體" w:hAnsi="標楷體"/>
              </w:rPr>
            </w:pPr>
            <w:r w:rsidRPr="00362205">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75544033" w14:textId="77777777" w:rsidR="00511DDB" w:rsidRPr="00362205" w:rsidRDefault="00511DDB" w:rsidP="009E1447">
            <w:pPr>
              <w:rPr>
                <w:rFonts w:ascii="標楷體" w:eastAsia="標楷體" w:hAnsi="標楷體"/>
              </w:rPr>
            </w:pPr>
          </w:p>
        </w:tc>
      </w:tr>
      <w:tr w:rsidR="00511DDB" w:rsidRPr="00362205" w14:paraId="003953DB" w14:textId="77777777" w:rsidTr="009E1447">
        <w:trPr>
          <w:trHeight w:val="810"/>
        </w:trPr>
        <w:tc>
          <w:tcPr>
            <w:tcW w:w="1548" w:type="dxa"/>
            <w:tcBorders>
              <w:top w:val="single" w:sz="8" w:space="0" w:color="000000"/>
              <w:bottom w:val="single" w:sz="8" w:space="0" w:color="000000"/>
              <w:right w:val="single" w:sz="8" w:space="0" w:color="000000"/>
            </w:tcBorders>
            <w:shd w:val="clear" w:color="auto" w:fill="F3F3F3"/>
          </w:tcPr>
          <w:p w14:paraId="10C91554" w14:textId="77777777" w:rsidR="00511DDB" w:rsidRPr="00362205" w:rsidRDefault="00511DDB" w:rsidP="009E1447">
            <w:pPr>
              <w:rPr>
                <w:rFonts w:ascii="標楷體" w:eastAsia="標楷體" w:hAnsi="標楷體"/>
              </w:rPr>
            </w:pPr>
            <w:r w:rsidRPr="00362205">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0D43E1C7" w14:textId="77777777" w:rsidR="00511DDB" w:rsidRPr="00362205" w:rsidRDefault="00511DDB" w:rsidP="009E1447">
            <w:pPr>
              <w:rPr>
                <w:rFonts w:ascii="標楷體" w:eastAsia="標楷體" w:hAnsi="標楷體"/>
              </w:rPr>
            </w:pPr>
          </w:p>
        </w:tc>
      </w:tr>
      <w:tr w:rsidR="00511DDB" w:rsidRPr="00362205" w14:paraId="4FDCA631" w14:textId="77777777" w:rsidTr="009E1447">
        <w:trPr>
          <w:trHeight w:val="278"/>
        </w:trPr>
        <w:tc>
          <w:tcPr>
            <w:tcW w:w="1548" w:type="dxa"/>
            <w:tcBorders>
              <w:top w:val="single" w:sz="8" w:space="0" w:color="000000"/>
              <w:bottom w:val="single" w:sz="8" w:space="0" w:color="000000"/>
              <w:right w:val="single" w:sz="8" w:space="0" w:color="000000"/>
            </w:tcBorders>
            <w:shd w:val="clear" w:color="auto" w:fill="F3F3F3"/>
          </w:tcPr>
          <w:p w14:paraId="3252B3C1" w14:textId="77777777" w:rsidR="00511DDB" w:rsidRPr="00362205" w:rsidRDefault="00511DDB" w:rsidP="009E1447">
            <w:pPr>
              <w:rPr>
                <w:rFonts w:ascii="標楷體" w:eastAsia="標楷體" w:hAnsi="標楷體"/>
              </w:rPr>
            </w:pPr>
            <w:r w:rsidRPr="00362205">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29C6B9A0" w14:textId="77777777" w:rsidR="00511DDB" w:rsidRDefault="00511DDB" w:rsidP="009E1447">
            <w:pPr>
              <w:rPr>
                <w:rFonts w:ascii="標楷體" w:eastAsia="標楷體" w:hAnsi="標楷體"/>
              </w:rPr>
            </w:pPr>
            <w:r>
              <w:rPr>
                <w:rFonts w:ascii="標楷體" w:eastAsia="標楷體" w:hAnsi="標楷體" w:hint="eastAsia"/>
              </w:rPr>
              <w:t>1.成功自動啟動</w:t>
            </w:r>
          </w:p>
          <w:p w14:paraId="47CBEE11" w14:textId="77777777" w:rsidR="00511DDB" w:rsidRDefault="00511DDB" w:rsidP="009E1447">
            <w:pPr>
              <w:ind w:firstLineChars="100" w:firstLine="240"/>
              <w:rPr>
                <w:rFonts w:ascii="標楷體" w:eastAsia="標楷體" w:hAnsi="標楷體"/>
              </w:rPr>
            </w:pPr>
            <w:r>
              <w:rPr>
                <w:rFonts w:ascii="標楷體" w:eastAsia="標楷體" w:hAnsi="標楷體" w:hint="eastAsia"/>
              </w:rPr>
              <w:t>(</w:t>
            </w:r>
            <w:r>
              <w:rPr>
                <w:rFonts w:ascii="標楷體" w:eastAsia="標楷體" w:hAnsi="標楷體"/>
              </w:rPr>
              <w:t>1</w:t>
            </w:r>
            <w:r>
              <w:rPr>
                <w:rFonts w:ascii="標楷體" w:eastAsia="標楷體" w:hAnsi="標楷體" w:hint="eastAsia"/>
              </w:rPr>
              <w:t>)</w:t>
            </w:r>
            <w:r>
              <w:rPr>
                <w:rFonts w:ascii="標楷體" w:eastAsia="標楷體" w:hAnsi="標楷體"/>
              </w:rPr>
              <w:t>.</w:t>
            </w:r>
            <w:r w:rsidRPr="007A39A9">
              <w:rPr>
                <w:rFonts w:ascii="標楷體" w:eastAsia="標楷體" w:hAnsi="標楷體" w:hint="eastAsia"/>
              </w:rPr>
              <w:t xml:space="preserve">L9130傳票媒體檔產生作業 </w:t>
            </w:r>
          </w:p>
          <w:p w14:paraId="7578CBD4" w14:textId="77777777" w:rsidR="00511DDB" w:rsidRDefault="00511DDB" w:rsidP="009E1447">
            <w:pPr>
              <w:ind w:firstLineChars="100" w:firstLine="240"/>
              <w:rPr>
                <w:rFonts w:ascii="標楷體" w:eastAsia="標楷體" w:hAnsi="標楷體"/>
              </w:rPr>
            </w:pPr>
            <w:r>
              <w:rPr>
                <w:rFonts w:ascii="標楷體" w:eastAsia="標楷體" w:hAnsi="標楷體" w:hint="eastAsia"/>
              </w:rPr>
              <w:t>(</w:t>
            </w:r>
            <w:r>
              <w:rPr>
                <w:rFonts w:ascii="標楷體" w:eastAsia="標楷體" w:hAnsi="標楷體"/>
              </w:rPr>
              <w:t>2</w:t>
            </w:r>
            <w:r>
              <w:rPr>
                <w:rFonts w:ascii="標楷體" w:eastAsia="標楷體" w:hAnsi="標楷體" w:hint="eastAsia"/>
              </w:rPr>
              <w:t>)</w:t>
            </w:r>
            <w:r>
              <w:rPr>
                <w:rFonts w:ascii="標楷體" w:eastAsia="標楷體" w:hAnsi="標楷體"/>
              </w:rPr>
              <w:t>.</w:t>
            </w:r>
            <w:r w:rsidRPr="007A39A9">
              <w:rPr>
                <w:rFonts w:ascii="標楷體" w:eastAsia="標楷體" w:hAnsi="標楷體" w:hint="eastAsia"/>
              </w:rPr>
              <w:t>L9131核心日結單代傳票列印</w:t>
            </w:r>
          </w:p>
          <w:p w14:paraId="3630730F" w14:textId="77777777" w:rsidR="00511DDB" w:rsidRDefault="00511DDB" w:rsidP="009E1447">
            <w:pPr>
              <w:ind w:firstLineChars="100" w:firstLine="240"/>
              <w:rPr>
                <w:rFonts w:ascii="標楷體" w:eastAsia="標楷體" w:hAnsi="標楷體"/>
              </w:rPr>
            </w:pPr>
            <w:r>
              <w:rPr>
                <w:rFonts w:ascii="標楷體" w:eastAsia="標楷體" w:hAnsi="標楷體"/>
              </w:rPr>
              <w:t>(3).</w:t>
            </w:r>
            <w:r w:rsidRPr="007A39A9">
              <w:rPr>
                <w:rFonts w:ascii="標楷體" w:eastAsia="標楷體" w:hAnsi="標楷體" w:hint="eastAsia"/>
              </w:rPr>
              <w:t>L9132傳票媒體明細表(核心)</w:t>
            </w:r>
          </w:p>
          <w:p w14:paraId="7BBAE7C7" w14:textId="77777777" w:rsidR="00511DDB" w:rsidRDefault="00511DDB" w:rsidP="009E1447">
            <w:pPr>
              <w:ind w:firstLineChars="100" w:firstLine="240"/>
              <w:rPr>
                <w:rFonts w:ascii="標楷體" w:eastAsia="標楷體" w:hAnsi="標楷體"/>
              </w:rPr>
            </w:pPr>
            <w:r>
              <w:rPr>
                <w:rFonts w:ascii="標楷體" w:eastAsia="標楷體" w:hAnsi="標楷體"/>
              </w:rPr>
              <w:t>(4).</w:t>
            </w:r>
            <w:r w:rsidRPr="0022279A">
              <w:rPr>
                <w:rFonts w:ascii="標楷體" w:eastAsia="標楷體" w:hAnsi="標楷體"/>
              </w:rPr>
              <w:t>L9133</w:t>
            </w:r>
            <w:r w:rsidRPr="0022279A">
              <w:rPr>
                <w:rFonts w:ascii="標楷體" w:eastAsia="標楷體" w:hAnsi="標楷體" w:hint="eastAsia"/>
              </w:rPr>
              <w:t>會計與主檔餘額檢核表</w:t>
            </w:r>
            <w:r w:rsidRPr="007A39A9">
              <w:rPr>
                <w:rFonts w:ascii="標楷體" w:eastAsia="標楷體" w:hAnsi="標楷體" w:hint="eastAsia"/>
              </w:rPr>
              <w:t xml:space="preserve">        </w:t>
            </w:r>
          </w:p>
          <w:p w14:paraId="4C5ABB9F" w14:textId="77777777" w:rsidR="00511DDB" w:rsidRPr="00362205" w:rsidRDefault="00511DDB" w:rsidP="009E1447">
            <w:pPr>
              <w:rPr>
                <w:rFonts w:ascii="標楷體" w:eastAsia="標楷體" w:hAnsi="標楷體"/>
              </w:rPr>
            </w:pPr>
            <w:r>
              <w:rPr>
                <w:rFonts w:ascii="標楷體" w:eastAsia="標楷體" w:hAnsi="標楷體"/>
              </w:rPr>
              <w:t>2.</w:t>
            </w:r>
            <w:r>
              <w:rPr>
                <w:rFonts w:ascii="標楷體" w:eastAsia="標楷體" w:hAnsi="標楷體" w:hint="eastAsia"/>
              </w:rPr>
              <w:t>失敗時印出相關檢核失敗原因</w:t>
            </w:r>
            <w:r w:rsidRPr="007A39A9">
              <w:rPr>
                <w:rFonts w:ascii="標楷體" w:eastAsia="標楷體" w:hAnsi="標楷體" w:hint="eastAsia"/>
              </w:rPr>
              <w:t xml:space="preserve">                                                                                         </w:t>
            </w:r>
          </w:p>
        </w:tc>
      </w:tr>
      <w:tr w:rsidR="00511DDB" w:rsidRPr="00362205" w14:paraId="3C56561C" w14:textId="77777777" w:rsidTr="009E1447">
        <w:trPr>
          <w:trHeight w:val="358"/>
        </w:trPr>
        <w:tc>
          <w:tcPr>
            <w:tcW w:w="1548" w:type="dxa"/>
            <w:tcBorders>
              <w:top w:val="single" w:sz="8" w:space="0" w:color="000000"/>
              <w:bottom w:val="single" w:sz="8" w:space="0" w:color="000000"/>
              <w:right w:val="single" w:sz="8" w:space="0" w:color="000000"/>
            </w:tcBorders>
            <w:shd w:val="clear" w:color="auto" w:fill="F3F3F3"/>
          </w:tcPr>
          <w:p w14:paraId="5EE08110" w14:textId="77777777" w:rsidR="00511DDB" w:rsidRPr="00362205" w:rsidRDefault="00511DDB" w:rsidP="009E1447">
            <w:pPr>
              <w:rPr>
                <w:rFonts w:ascii="標楷體" w:eastAsia="標楷體" w:hAnsi="標楷體"/>
              </w:rPr>
            </w:pPr>
            <w:r w:rsidRPr="00362205">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65C425CA" w14:textId="77777777" w:rsidR="00511DDB" w:rsidRPr="00362205" w:rsidRDefault="00511DDB" w:rsidP="009E1447">
            <w:pPr>
              <w:ind w:left="240" w:hangingChars="100" w:hanging="240"/>
              <w:rPr>
                <w:rFonts w:ascii="標楷體" w:eastAsia="標楷體" w:hAnsi="標楷體"/>
              </w:rPr>
            </w:pPr>
            <w:r>
              <w:rPr>
                <w:rFonts w:ascii="標楷體" w:eastAsia="標楷體" w:hAnsi="標楷體" w:hint="eastAsia"/>
              </w:rPr>
              <w:t>1.</w:t>
            </w:r>
            <w:r w:rsidRPr="00362205">
              <w:rPr>
                <w:rFonts w:ascii="標楷體" w:eastAsia="標楷體" w:hAnsi="標楷體" w:hint="eastAsia"/>
              </w:rPr>
              <w:t>本交易為設定業務關帳作業，業務關帳後，便不允許該業務任何帳務發生。</w:t>
            </w:r>
          </w:p>
          <w:p w14:paraId="30EAB490" w14:textId="77777777" w:rsidR="00511DDB" w:rsidRPr="00362205" w:rsidRDefault="00511DDB" w:rsidP="009E1447">
            <w:pPr>
              <w:ind w:left="240" w:hangingChars="100" w:hanging="240"/>
              <w:rPr>
                <w:rFonts w:ascii="標楷體" w:eastAsia="標楷體" w:hAnsi="標楷體"/>
              </w:rPr>
            </w:pPr>
            <w:r>
              <w:rPr>
                <w:rFonts w:ascii="標楷體" w:eastAsia="標楷體" w:hAnsi="標楷體" w:hint="eastAsia"/>
              </w:rPr>
              <w:t>2.</w:t>
            </w:r>
            <w:r w:rsidRPr="00362205">
              <w:rPr>
                <w:rFonts w:ascii="標楷體" w:eastAsia="標楷體" w:hAnsi="標楷體" w:hint="eastAsia"/>
              </w:rPr>
              <w:t>次日交易，不須開帳。</w:t>
            </w:r>
            <w:r>
              <w:rPr>
                <w:rFonts w:ascii="標楷體" w:eastAsia="標楷體" w:hAnsi="標楷體" w:hint="eastAsia"/>
              </w:rPr>
              <w:t>經辦</w:t>
            </w:r>
            <w:r w:rsidRPr="00362205">
              <w:rPr>
                <w:rFonts w:ascii="標楷體" w:eastAsia="標楷體" w:hAnsi="標楷體" w:hint="eastAsia"/>
              </w:rPr>
              <w:t>申請次日後即可作業，批號設定為01</w:t>
            </w:r>
          </w:p>
          <w:p w14:paraId="371DCDA8" w14:textId="77777777" w:rsidR="00511DDB" w:rsidRPr="00362205" w:rsidRDefault="00511DDB" w:rsidP="009E1447">
            <w:pPr>
              <w:rPr>
                <w:rFonts w:ascii="標楷體" w:eastAsia="標楷體" w:hAnsi="標楷體"/>
              </w:rPr>
            </w:pPr>
            <w:r>
              <w:rPr>
                <w:rFonts w:ascii="標楷體" w:eastAsia="標楷體" w:hAnsi="標楷體" w:hint="eastAsia"/>
              </w:rPr>
              <w:t>3.</w:t>
            </w:r>
            <w:r w:rsidRPr="00362205">
              <w:rPr>
                <w:rFonts w:ascii="標楷體" w:eastAsia="標楷體" w:hAnsi="標楷體" w:hint="eastAsia"/>
              </w:rPr>
              <w:t>每日日終批次作業自動設定開帳，批號為01</w:t>
            </w:r>
          </w:p>
          <w:p w14:paraId="0D677B9A" w14:textId="77777777" w:rsidR="00511DDB" w:rsidRPr="00362205" w:rsidRDefault="00511DDB" w:rsidP="009E1447">
            <w:pPr>
              <w:ind w:left="240" w:hangingChars="100" w:hanging="240"/>
              <w:rPr>
                <w:rFonts w:ascii="標楷體" w:eastAsia="標楷體" w:hAnsi="標楷體"/>
              </w:rPr>
            </w:pPr>
            <w:r>
              <w:rPr>
                <w:rFonts w:ascii="標楷體" w:eastAsia="標楷體" w:hAnsi="標楷體" w:hint="eastAsia"/>
              </w:rPr>
              <w:t>4.</w:t>
            </w:r>
            <w:r w:rsidRPr="00362205">
              <w:rPr>
                <w:rFonts w:ascii="標楷體" w:eastAsia="標楷體" w:hAnsi="標楷體" w:hint="eastAsia"/>
              </w:rPr>
              <w:t>業務類別</w:t>
            </w:r>
            <w:r w:rsidRPr="00362205">
              <w:rPr>
                <w:rFonts w:ascii="標楷體" w:eastAsia="標楷體" w:hAnsi="標楷體" w:hint="eastAsia"/>
                <w:lang w:eastAsia="zh-HK"/>
              </w:rPr>
              <w:t>選</w:t>
            </w:r>
            <w:r w:rsidRPr="00362205">
              <w:rPr>
                <w:rFonts w:ascii="標楷體" w:eastAsia="標楷體" w:hAnsi="標楷體" w:hint="eastAsia"/>
              </w:rPr>
              <w:t>擇1:撥款</w:t>
            </w:r>
            <w:r w:rsidRPr="00362205">
              <w:rPr>
                <w:rFonts w:ascii="標楷體" w:eastAsia="標楷體" w:hAnsi="標楷體" w:hint="eastAsia"/>
                <w:lang w:eastAsia="zh-HK"/>
              </w:rPr>
              <w:t>時</w:t>
            </w:r>
            <w:r w:rsidRPr="00362205">
              <w:rPr>
                <w:rFonts w:ascii="標楷體" w:eastAsia="標楷體" w:hAnsi="標楷體" w:hint="eastAsia"/>
              </w:rPr>
              <w:t>，交易成功時將自動連結[撥款整批作業]畫面</w:t>
            </w:r>
          </w:p>
          <w:p w14:paraId="55FD870E" w14:textId="77777777" w:rsidR="00511DDB" w:rsidRDefault="00511DDB" w:rsidP="009E1447">
            <w:pPr>
              <w:ind w:left="240" w:hangingChars="100" w:hanging="240"/>
              <w:rPr>
                <w:rFonts w:ascii="標楷體" w:eastAsia="標楷體" w:hAnsi="標楷體"/>
              </w:rPr>
            </w:pPr>
            <w:r>
              <w:rPr>
                <w:rFonts w:ascii="標楷體" w:eastAsia="標楷體" w:hAnsi="標楷體" w:hint="eastAsia"/>
              </w:rPr>
              <w:t>5.</w:t>
            </w:r>
            <w:r w:rsidRPr="00362205">
              <w:rPr>
                <w:rFonts w:ascii="標楷體" w:eastAsia="標楷體" w:hAnsi="標楷體" w:hint="eastAsia"/>
              </w:rPr>
              <w:t>業務類別</w:t>
            </w:r>
            <w:r w:rsidRPr="00362205">
              <w:rPr>
                <w:rFonts w:ascii="標楷體" w:eastAsia="標楷體" w:hAnsi="標楷體" w:hint="eastAsia"/>
                <w:lang w:eastAsia="zh-HK"/>
              </w:rPr>
              <w:t>選</w:t>
            </w:r>
            <w:r w:rsidRPr="00362205">
              <w:rPr>
                <w:rFonts w:ascii="標楷體" w:eastAsia="標楷體" w:hAnsi="標楷體" w:hint="eastAsia"/>
              </w:rPr>
              <w:t>擇2:支票繳款時，交易成功時將自動連結[</w:t>
            </w:r>
            <w:r w:rsidRPr="00F903C7">
              <w:rPr>
                <w:rFonts w:ascii="標楷體" w:eastAsia="標楷體" w:hAnsi="標楷體" w:hint="eastAsia"/>
              </w:rPr>
              <w:t>票據媒體製作</w:t>
            </w:r>
            <w:r w:rsidRPr="00362205">
              <w:rPr>
                <w:rFonts w:ascii="標楷體" w:eastAsia="標楷體" w:hAnsi="標楷體" w:hint="eastAsia"/>
              </w:rPr>
              <w:t>]畫面</w:t>
            </w:r>
          </w:p>
          <w:p w14:paraId="7A330231" w14:textId="77777777" w:rsidR="00511DDB" w:rsidRPr="009077FD" w:rsidRDefault="00511DDB" w:rsidP="009E1447">
            <w:pPr>
              <w:ind w:left="240" w:hangingChars="100" w:hanging="240"/>
              <w:rPr>
                <w:rFonts w:ascii="標楷體" w:eastAsia="標楷體" w:hAnsi="標楷體"/>
              </w:rPr>
            </w:pPr>
            <w:r>
              <w:rPr>
                <w:rFonts w:ascii="標楷體" w:eastAsia="標楷體" w:hAnsi="標楷體" w:hint="eastAsia"/>
              </w:rPr>
              <w:t>6.</w:t>
            </w:r>
            <w:r w:rsidRPr="00362205">
              <w:rPr>
                <w:rFonts w:ascii="標楷體" w:eastAsia="標楷體" w:hAnsi="標楷體" w:hint="eastAsia"/>
              </w:rPr>
              <w:t>業務類別</w:t>
            </w:r>
            <w:r w:rsidRPr="00362205">
              <w:rPr>
                <w:rFonts w:ascii="標楷體" w:eastAsia="標楷體" w:hAnsi="標楷體" w:hint="eastAsia"/>
                <w:lang w:eastAsia="zh-HK"/>
              </w:rPr>
              <w:t>選</w:t>
            </w:r>
            <w:r w:rsidRPr="00362205">
              <w:rPr>
                <w:rFonts w:ascii="標楷體" w:eastAsia="標楷體" w:hAnsi="標楷體" w:hint="eastAsia"/>
              </w:rPr>
              <w:t>擇</w:t>
            </w:r>
            <w:r>
              <w:rPr>
                <w:rFonts w:ascii="標楷體" w:eastAsia="標楷體" w:hAnsi="標楷體"/>
              </w:rPr>
              <w:t>3</w:t>
            </w:r>
            <w:r w:rsidRPr="00362205">
              <w:rPr>
                <w:rFonts w:ascii="標楷體" w:eastAsia="標楷體" w:hAnsi="標楷體" w:hint="eastAsia"/>
              </w:rPr>
              <w:t>:</w:t>
            </w:r>
            <w:r>
              <w:rPr>
                <w:rFonts w:ascii="標楷體" w:eastAsia="標楷體" w:hAnsi="標楷體" w:hint="eastAsia"/>
              </w:rPr>
              <w:t>債協</w:t>
            </w:r>
            <w:r w:rsidRPr="00362205">
              <w:rPr>
                <w:rFonts w:ascii="標楷體" w:eastAsia="標楷體" w:hAnsi="標楷體" w:hint="eastAsia"/>
              </w:rPr>
              <w:t>時，</w:t>
            </w:r>
            <w:r>
              <w:rPr>
                <w:rFonts w:ascii="標楷體" w:eastAsia="標楷體" w:hAnsi="標楷體" w:hint="eastAsia"/>
              </w:rPr>
              <w:t>檢查</w:t>
            </w:r>
            <w:r w:rsidRPr="009077FD">
              <w:rPr>
                <w:rFonts w:ascii="標楷體" w:eastAsia="標楷體" w:hAnsi="標楷體" w:hint="eastAsia"/>
              </w:rPr>
              <w:t>債務協商作業－</w:t>
            </w:r>
            <w:r>
              <w:rPr>
                <w:rFonts w:ascii="標楷體" w:eastAsia="標楷體" w:hAnsi="標楷體" w:hint="eastAsia"/>
              </w:rPr>
              <w:t>應處理</w:t>
            </w:r>
            <w:r w:rsidRPr="009077FD">
              <w:rPr>
                <w:rFonts w:ascii="標楷體" w:eastAsia="標楷體" w:hAnsi="標楷體" w:hint="eastAsia"/>
              </w:rPr>
              <w:t>清</w:t>
            </w:r>
            <w:r>
              <w:rPr>
                <w:rFonts w:ascii="標楷體" w:eastAsia="標楷體" w:hAnsi="標楷體" w:hint="eastAsia"/>
              </w:rPr>
              <w:t xml:space="preserve">   </w:t>
            </w:r>
            <w:r w:rsidRPr="009077FD">
              <w:rPr>
                <w:rFonts w:ascii="標楷體" w:eastAsia="標楷體" w:hAnsi="標楷體" w:hint="eastAsia"/>
              </w:rPr>
              <w:t>單</w:t>
            </w:r>
            <w:r>
              <w:rPr>
                <w:rFonts w:ascii="標楷體" w:eastAsia="標楷體" w:hAnsi="標楷體" w:hint="eastAsia"/>
              </w:rPr>
              <w:t>，是否有當日須完成項目</w:t>
            </w:r>
          </w:p>
          <w:p w14:paraId="11E81767" w14:textId="77777777" w:rsidR="00511DDB" w:rsidRPr="00362205" w:rsidRDefault="00511DDB" w:rsidP="009E1447">
            <w:pPr>
              <w:rPr>
                <w:rFonts w:ascii="標楷體" w:eastAsia="標楷體" w:hAnsi="標楷體"/>
                <w:lang w:eastAsia="zh-HK"/>
              </w:rPr>
            </w:pPr>
            <w:r>
              <w:rPr>
                <w:rFonts w:ascii="標楷體" w:eastAsia="標楷體" w:hAnsi="標楷體" w:hint="eastAsia"/>
              </w:rPr>
              <w:t>7.</w:t>
            </w:r>
            <w:r w:rsidRPr="00362205">
              <w:rPr>
                <w:rFonts w:ascii="標楷體" w:eastAsia="標楷體" w:hAnsi="標楷體" w:hint="eastAsia"/>
              </w:rPr>
              <w:t>業務類別</w:t>
            </w:r>
            <w:r w:rsidRPr="00362205">
              <w:rPr>
                <w:rFonts w:ascii="標楷體" w:eastAsia="標楷體" w:hAnsi="標楷體" w:hint="eastAsia"/>
                <w:lang w:eastAsia="zh-HK"/>
              </w:rPr>
              <w:t>選</w:t>
            </w:r>
            <w:r w:rsidRPr="00362205">
              <w:rPr>
                <w:rFonts w:ascii="標楷體" w:eastAsia="標楷體" w:hAnsi="標楷體" w:hint="eastAsia"/>
              </w:rPr>
              <w:t>擇9:</w:t>
            </w:r>
            <w:r>
              <w:rPr>
                <w:rFonts w:ascii="標楷體" w:eastAsia="標楷體" w:hAnsi="標楷體" w:hint="eastAsia"/>
                <w:lang w:eastAsia="zh-HK"/>
              </w:rPr>
              <w:t>放款</w:t>
            </w:r>
            <w:r w:rsidRPr="00362205">
              <w:rPr>
                <w:rFonts w:ascii="標楷體" w:eastAsia="標楷體" w:hAnsi="標楷體" w:hint="eastAsia"/>
                <w:lang w:eastAsia="zh-HK"/>
              </w:rPr>
              <w:t>時</w:t>
            </w:r>
            <w:r w:rsidRPr="00362205">
              <w:rPr>
                <w:rFonts w:ascii="標楷體" w:eastAsia="標楷體" w:hAnsi="標楷體" w:hint="eastAsia"/>
              </w:rPr>
              <w:t>，</w:t>
            </w:r>
            <w:r w:rsidRPr="00362205">
              <w:rPr>
                <w:rFonts w:ascii="標楷體" w:eastAsia="標楷體" w:hAnsi="標楷體" w:hint="eastAsia"/>
                <w:lang w:eastAsia="zh-HK"/>
              </w:rPr>
              <w:t>撥款業務必</w:t>
            </w:r>
            <w:r w:rsidRPr="00362205">
              <w:rPr>
                <w:rFonts w:ascii="標楷體" w:eastAsia="標楷體" w:hAnsi="標楷體" w:hint="eastAsia"/>
              </w:rPr>
              <w:t>須</w:t>
            </w:r>
            <w:r w:rsidRPr="00362205">
              <w:rPr>
                <w:rFonts w:ascii="標楷體" w:eastAsia="標楷體" w:hAnsi="標楷體" w:hint="eastAsia"/>
                <w:lang w:eastAsia="zh-HK"/>
              </w:rPr>
              <w:t>先關帳</w:t>
            </w:r>
          </w:p>
          <w:p w14:paraId="0FD678CD" w14:textId="77777777" w:rsidR="00511DDB" w:rsidRPr="00362205" w:rsidRDefault="00511DDB" w:rsidP="009E1447">
            <w:pPr>
              <w:rPr>
                <w:rFonts w:ascii="標楷體" w:eastAsia="標楷體" w:hAnsi="標楷體"/>
                <w:lang w:eastAsia="zh-HK"/>
              </w:rPr>
            </w:pPr>
            <w:r>
              <w:rPr>
                <w:rFonts w:ascii="標楷體" w:eastAsia="標楷體" w:hAnsi="標楷體" w:hint="eastAsia"/>
              </w:rPr>
              <w:t>8.</w:t>
            </w:r>
            <w:r w:rsidRPr="00362205">
              <w:rPr>
                <w:rFonts w:ascii="標楷體" w:eastAsia="標楷體" w:hAnsi="標楷體" w:hint="eastAsia"/>
              </w:rPr>
              <w:t>業務類別</w:t>
            </w:r>
            <w:r w:rsidRPr="00362205">
              <w:rPr>
                <w:rFonts w:ascii="標楷體" w:eastAsia="標楷體" w:hAnsi="標楷體" w:hint="eastAsia"/>
                <w:lang w:eastAsia="zh-HK"/>
              </w:rPr>
              <w:t>選</w:t>
            </w:r>
            <w:r w:rsidRPr="00362205">
              <w:rPr>
                <w:rFonts w:ascii="標楷體" w:eastAsia="標楷體" w:hAnsi="標楷體" w:hint="eastAsia"/>
              </w:rPr>
              <w:t>擇9:</w:t>
            </w:r>
            <w:r>
              <w:rPr>
                <w:rFonts w:ascii="標楷體" w:eastAsia="標楷體" w:hAnsi="標楷體" w:hint="eastAsia"/>
                <w:lang w:eastAsia="zh-HK"/>
              </w:rPr>
              <w:t>放款</w:t>
            </w:r>
            <w:r w:rsidRPr="00362205">
              <w:rPr>
                <w:rFonts w:ascii="標楷體" w:eastAsia="標楷體" w:hAnsi="標楷體" w:hint="eastAsia"/>
                <w:lang w:eastAsia="zh-HK"/>
              </w:rPr>
              <w:t>時</w:t>
            </w:r>
            <w:r w:rsidRPr="00362205">
              <w:rPr>
                <w:rFonts w:ascii="標楷體" w:eastAsia="標楷體" w:hAnsi="標楷體" w:hint="eastAsia"/>
              </w:rPr>
              <w:t>，所有戶號之</w:t>
            </w:r>
            <w:r>
              <w:rPr>
                <w:rFonts w:ascii="標楷體" w:eastAsia="標楷體" w:hAnsi="標楷體" w:hint="eastAsia"/>
              </w:rPr>
              <w:t>整批入帳需完成</w:t>
            </w:r>
          </w:p>
          <w:p w14:paraId="31E514A9" w14:textId="77777777" w:rsidR="00511DDB" w:rsidRPr="00906C6D" w:rsidRDefault="00511DDB" w:rsidP="009E1447">
            <w:pPr>
              <w:rPr>
                <w:rFonts w:ascii="標楷體" w:eastAsia="標楷體" w:hAnsi="標楷體"/>
              </w:rPr>
            </w:pPr>
            <w:r>
              <w:rPr>
                <w:rFonts w:ascii="標楷體" w:eastAsia="標楷體" w:hAnsi="標楷體" w:hint="eastAsia"/>
              </w:rPr>
              <w:t xml:space="preserve">  </w:t>
            </w:r>
            <w:r w:rsidRPr="00906C6D">
              <w:rPr>
                <w:rFonts w:ascii="標楷體" w:eastAsia="標楷體" w:hAnsi="標楷體" w:hint="eastAsia"/>
                <w:lang w:eastAsia="zh-HK"/>
              </w:rPr>
              <w:t>執</w:t>
            </w:r>
            <w:r w:rsidRPr="00906C6D">
              <w:rPr>
                <w:rFonts w:ascii="標楷體" w:eastAsia="標楷體" w:hAnsi="標楷體" w:hint="eastAsia"/>
              </w:rPr>
              <w:t>行</w:t>
            </w:r>
            <w:r w:rsidRPr="00906C6D">
              <w:rPr>
                <w:rFonts w:ascii="標楷體" w:eastAsia="標楷體" w:hAnsi="標楷體" w:hint="eastAsia"/>
                <w:lang w:eastAsia="zh-HK"/>
              </w:rPr>
              <w:t>本交</w:t>
            </w:r>
            <w:r w:rsidRPr="00906C6D">
              <w:rPr>
                <w:rFonts w:ascii="標楷體" w:eastAsia="標楷體" w:hAnsi="標楷體" w:hint="eastAsia"/>
              </w:rPr>
              <w:t>易不可有未放行案件</w:t>
            </w:r>
          </w:p>
        </w:tc>
      </w:tr>
      <w:tr w:rsidR="00511DDB" w:rsidRPr="00362205" w14:paraId="06DEE860" w14:textId="77777777" w:rsidTr="009E1447">
        <w:trPr>
          <w:trHeight w:val="278"/>
        </w:trPr>
        <w:tc>
          <w:tcPr>
            <w:tcW w:w="1548" w:type="dxa"/>
            <w:tcBorders>
              <w:top w:val="single" w:sz="8" w:space="0" w:color="000000"/>
              <w:bottom w:val="single" w:sz="8" w:space="0" w:color="000000"/>
              <w:right w:val="single" w:sz="8" w:space="0" w:color="000000"/>
            </w:tcBorders>
            <w:shd w:val="clear" w:color="auto" w:fill="F3F3F3"/>
          </w:tcPr>
          <w:p w14:paraId="57324B49" w14:textId="77777777" w:rsidR="00511DDB" w:rsidRPr="00362205" w:rsidRDefault="00511DDB" w:rsidP="009E1447">
            <w:pPr>
              <w:rPr>
                <w:rFonts w:ascii="標楷體" w:eastAsia="標楷體" w:hAnsi="標楷體"/>
              </w:rPr>
            </w:pPr>
            <w:r w:rsidRPr="00362205">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3F7F0490" w14:textId="77777777" w:rsidR="00511DDB" w:rsidRPr="00362205" w:rsidRDefault="00511DDB" w:rsidP="009E1447">
            <w:pPr>
              <w:rPr>
                <w:rFonts w:ascii="標楷體" w:eastAsia="標楷體" w:hAnsi="標楷體"/>
              </w:rPr>
            </w:pPr>
          </w:p>
        </w:tc>
      </w:tr>
    </w:tbl>
    <w:p w14:paraId="3085591B" w14:textId="77777777" w:rsidR="00511DDB" w:rsidRPr="00362205" w:rsidRDefault="00511DDB" w:rsidP="00511DDB">
      <w:pPr>
        <w:rPr>
          <w:rFonts w:ascii="標楷體" w:eastAsia="標楷體" w:hAnsi="標楷體"/>
        </w:rPr>
      </w:pPr>
    </w:p>
    <w:p w14:paraId="06B83D6C" w14:textId="77777777" w:rsidR="00511DDB" w:rsidRPr="005F1722" w:rsidRDefault="00511DDB" w:rsidP="00D01BCC">
      <w:pPr>
        <w:pStyle w:val="a"/>
        <w:numPr>
          <w:ilvl w:val="0"/>
          <w:numId w:val="8"/>
        </w:numPr>
      </w:pPr>
      <w:r>
        <w:rPr>
          <w:rFonts w:hint="eastAsia"/>
        </w:rPr>
        <w:t>Ta</w:t>
      </w:r>
      <w:r>
        <w:t>ble List</w:t>
      </w:r>
      <w:r w:rsidRPr="005F1722">
        <w:rPr>
          <w:rFonts w:hint="eastAsia"/>
        </w:rPr>
        <w:t>:</w:t>
      </w:r>
    </w:p>
    <w:tbl>
      <w:tblPr>
        <w:tblStyle w:val="ac"/>
        <w:tblW w:w="0" w:type="auto"/>
        <w:tblInd w:w="1101" w:type="dxa"/>
        <w:tblLook w:val="04A0" w:firstRow="1" w:lastRow="0" w:firstColumn="1" w:lastColumn="0" w:noHBand="0" w:noVBand="1"/>
      </w:tblPr>
      <w:tblGrid>
        <w:gridCol w:w="952"/>
        <w:gridCol w:w="3118"/>
        <w:gridCol w:w="3828"/>
      </w:tblGrid>
      <w:tr w:rsidR="00511DDB" w:rsidRPr="0022279A" w14:paraId="69541ADF" w14:textId="77777777" w:rsidTr="009E1447">
        <w:tc>
          <w:tcPr>
            <w:tcW w:w="952" w:type="dxa"/>
            <w:shd w:val="clear" w:color="auto" w:fill="D9D9D9" w:themeFill="background1" w:themeFillShade="D9"/>
          </w:tcPr>
          <w:p w14:paraId="65191F31" w14:textId="77777777" w:rsidR="00511DDB" w:rsidRPr="0022279A" w:rsidRDefault="00511DDB" w:rsidP="009E1447">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0FCE752B" w14:textId="77777777" w:rsidR="00511DDB" w:rsidRPr="0022279A" w:rsidRDefault="00511DDB" w:rsidP="009E1447">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7E71A857" w14:textId="77777777" w:rsidR="00511DDB" w:rsidRPr="0022279A" w:rsidRDefault="00511DDB" w:rsidP="009E1447">
            <w:pPr>
              <w:jc w:val="center"/>
              <w:rPr>
                <w:rFonts w:ascii="標楷體" w:eastAsia="標楷體" w:hAnsi="標楷體"/>
              </w:rPr>
            </w:pPr>
            <w:r w:rsidRPr="0022279A">
              <w:rPr>
                <w:rFonts w:ascii="標楷體" w:eastAsia="標楷體" w:hAnsi="標楷體" w:hint="eastAsia"/>
                <w:lang w:eastAsia="zh-HK"/>
              </w:rPr>
              <w:t>說明</w:t>
            </w:r>
          </w:p>
        </w:tc>
      </w:tr>
      <w:tr w:rsidR="00511DDB" w:rsidRPr="0022279A" w14:paraId="1C86ED58" w14:textId="77777777" w:rsidTr="009E1447">
        <w:tc>
          <w:tcPr>
            <w:tcW w:w="952" w:type="dxa"/>
          </w:tcPr>
          <w:p w14:paraId="5A97D439" w14:textId="77777777" w:rsidR="00511DDB" w:rsidRPr="0022279A" w:rsidRDefault="00511DDB" w:rsidP="009E1447">
            <w:pPr>
              <w:jc w:val="center"/>
              <w:rPr>
                <w:rFonts w:ascii="標楷體" w:eastAsia="標楷體" w:hAnsi="標楷體"/>
              </w:rPr>
            </w:pPr>
            <w:r w:rsidRPr="0022279A">
              <w:rPr>
                <w:rFonts w:ascii="標楷體" w:eastAsia="標楷體" w:hAnsi="標楷體" w:hint="eastAsia"/>
              </w:rPr>
              <w:t>1</w:t>
            </w:r>
          </w:p>
        </w:tc>
        <w:tc>
          <w:tcPr>
            <w:tcW w:w="3118" w:type="dxa"/>
          </w:tcPr>
          <w:p w14:paraId="0DB5682D" w14:textId="77777777" w:rsidR="00511DDB" w:rsidRPr="0022279A" w:rsidRDefault="00511DDB" w:rsidP="009E1447">
            <w:pPr>
              <w:rPr>
                <w:rFonts w:ascii="標楷體" w:eastAsia="標楷體" w:hAnsi="標楷體"/>
              </w:rPr>
            </w:pPr>
            <w:r>
              <w:rPr>
                <w:rFonts w:ascii="標楷體" w:eastAsia="標楷體" w:hAnsi="標楷體" w:hint="eastAsia"/>
              </w:rPr>
              <w:t>A</w:t>
            </w:r>
            <w:r>
              <w:rPr>
                <w:rFonts w:ascii="標楷體" w:eastAsia="標楷體" w:hAnsi="標楷體"/>
              </w:rPr>
              <w:t>cClose</w:t>
            </w:r>
          </w:p>
        </w:tc>
        <w:tc>
          <w:tcPr>
            <w:tcW w:w="3828" w:type="dxa"/>
          </w:tcPr>
          <w:p w14:paraId="036A352F" w14:textId="77777777" w:rsidR="00511DDB" w:rsidRPr="0022279A" w:rsidRDefault="00511DDB" w:rsidP="009E1447">
            <w:pPr>
              <w:rPr>
                <w:rFonts w:ascii="標楷體" w:eastAsia="標楷體" w:hAnsi="標楷體"/>
              </w:rPr>
            </w:pPr>
            <w:r>
              <w:rPr>
                <w:rFonts w:ascii="標楷體" w:eastAsia="標楷體" w:hAnsi="標楷體" w:hint="eastAsia"/>
                <w:lang w:eastAsia="zh-HK"/>
              </w:rPr>
              <w:t>會計業務關帳控制檔</w:t>
            </w:r>
          </w:p>
        </w:tc>
      </w:tr>
      <w:tr w:rsidR="00511DDB" w:rsidRPr="0022279A" w14:paraId="60D5FCE3" w14:textId="77777777" w:rsidTr="009E1447">
        <w:tc>
          <w:tcPr>
            <w:tcW w:w="952" w:type="dxa"/>
          </w:tcPr>
          <w:p w14:paraId="7F4C1551" w14:textId="77777777" w:rsidR="00511DDB" w:rsidRPr="0022279A" w:rsidRDefault="00511DDB" w:rsidP="009E1447">
            <w:pPr>
              <w:jc w:val="center"/>
              <w:rPr>
                <w:rFonts w:ascii="標楷體" w:eastAsia="標楷體" w:hAnsi="標楷體"/>
              </w:rPr>
            </w:pPr>
            <w:r>
              <w:rPr>
                <w:rFonts w:ascii="標楷體" w:eastAsia="標楷體" w:hAnsi="標楷體" w:hint="eastAsia"/>
              </w:rPr>
              <w:t>2</w:t>
            </w:r>
          </w:p>
        </w:tc>
        <w:tc>
          <w:tcPr>
            <w:tcW w:w="3118" w:type="dxa"/>
          </w:tcPr>
          <w:p w14:paraId="24DAC827" w14:textId="77777777" w:rsidR="00511DDB" w:rsidRPr="0022279A" w:rsidRDefault="00511DDB" w:rsidP="009E1447">
            <w:pPr>
              <w:rPr>
                <w:rFonts w:ascii="標楷體" w:eastAsia="標楷體" w:hAnsi="標楷體"/>
              </w:rPr>
            </w:pPr>
            <w:r>
              <w:rPr>
                <w:rFonts w:ascii="標楷體" w:eastAsia="標楷體" w:hAnsi="標楷體"/>
              </w:rPr>
              <w:t>Tx</w:t>
            </w:r>
            <w:r>
              <w:rPr>
                <w:rFonts w:ascii="標楷體" w:eastAsia="標楷體" w:hAnsi="標楷體" w:hint="eastAsia"/>
              </w:rPr>
              <w:t>To</w:t>
            </w:r>
            <w:r>
              <w:rPr>
                <w:rFonts w:ascii="標楷體" w:eastAsia="標楷體" w:hAnsi="標楷體"/>
              </w:rPr>
              <w:t>DoMain</w:t>
            </w:r>
          </w:p>
        </w:tc>
        <w:tc>
          <w:tcPr>
            <w:tcW w:w="3828" w:type="dxa"/>
          </w:tcPr>
          <w:p w14:paraId="783D403B" w14:textId="77777777" w:rsidR="00511DDB" w:rsidRPr="0022279A" w:rsidRDefault="00511DDB" w:rsidP="009E1447">
            <w:pPr>
              <w:rPr>
                <w:rFonts w:ascii="標楷體" w:eastAsia="標楷體" w:hAnsi="標楷體"/>
              </w:rPr>
            </w:pPr>
            <w:r>
              <w:rPr>
                <w:rFonts w:ascii="標楷體" w:eastAsia="標楷體" w:hAnsi="標楷體" w:hint="eastAsia"/>
              </w:rPr>
              <w:t>應處理清單主檔</w:t>
            </w:r>
          </w:p>
        </w:tc>
      </w:tr>
      <w:tr w:rsidR="00511DDB" w:rsidRPr="0022279A" w14:paraId="28CC7986" w14:textId="77777777" w:rsidTr="009E1447">
        <w:tc>
          <w:tcPr>
            <w:tcW w:w="952" w:type="dxa"/>
          </w:tcPr>
          <w:p w14:paraId="0C536836" w14:textId="77777777" w:rsidR="00511DDB" w:rsidRPr="0022279A" w:rsidRDefault="00511DDB" w:rsidP="009E1447">
            <w:pPr>
              <w:jc w:val="center"/>
              <w:rPr>
                <w:rFonts w:ascii="標楷體" w:eastAsia="標楷體" w:hAnsi="標楷體"/>
              </w:rPr>
            </w:pPr>
            <w:r>
              <w:rPr>
                <w:rFonts w:ascii="標楷體" w:eastAsia="標楷體" w:hAnsi="標楷體" w:hint="eastAsia"/>
              </w:rPr>
              <w:t>3</w:t>
            </w:r>
          </w:p>
        </w:tc>
        <w:tc>
          <w:tcPr>
            <w:tcW w:w="3118" w:type="dxa"/>
          </w:tcPr>
          <w:p w14:paraId="76D187A0" w14:textId="77777777" w:rsidR="00511DDB" w:rsidRPr="0022279A" w:rsidRDefault="00511DDB" w:rsidP="009E1447">
            <w:pPr>
              <w:rPr>
                <w:rFonts w:ascii="標楷體" w:eastAsia="標楷體" w:hAnsi="標楷體"/>
              </w:rPr>
            </w:pPr>
            <w:r>
              <w:rPr>
                <w:rFonts w:ascii="標楷體" w:eastAsia="標楷體" w:hAnsi="標楷體"/>
              </w:rPr>
              <w:t>TxFlow</w:t>
            </w:r>
          </w:p>
        </w:tc>
        <w:tc>
          <w:tcPr>
            <w:tcW w:w="3828" w:type="dxa"/>
          </w:tcPr>
          <w:p w14:paraId="5F4D052D" w14:textId="77777777" w:rsidR="00511DDB" w:rsidRPr="0022279A" w:rsidRDefault="00511DDB" w:rsidP="009E1447">
            <w:pPr>
              <w:rPr>
                <w:rFonts w:ascii="標楷體" w:eastAsia="標楷體" w:hAnsi="標楷體"/>
              </w:rPr>
            </w:pPr>
            <w:r>
              <w:rPr>
                <w:rFonts w:ascii="標楷體" w:eastAsia="標楷體" w:hAnsi="標楷體" w:hint="eastAsia"/>
              </w:rPr>
              <w:t>交易流程控制檔</w:t>
            </w:r>
          </w:p>
        </w:tc>
      </w:tr>
      <w:tr w:rsidR="00511DDB" w:rsidRPr="0022279A" w14:paraId="107FE554" w14:textId="77777777" w:rsidTr="009E1447">
        <w:tc>
          <w:tcPr>
            <w:tcW w:w="952" w:type="dxa"/>
          </w:tcPr>
          <w:p w14:paraId="475ECBEB" w14:textId="77777777" w:rsidR="00511DDB" w:rsidRDefault="00511DDB" w:rsidP="009E1447">
            <w:pPr>
              <w:jc w:val="center"/>
              <w:rPr>
                <w:rFonts w:ascii="標楷體" w:eastAsia="標楷體" w:hAnsi="標楷體"/>
              </w:rPr>
            </w:pPr>
            <w:r>
              <w:rPr>
                <w:rFonts w:ascii="標楷體" w:eastAsia="標楷體" w:hAnsi="標楷體" w:hint="eastAsia"/>
              </w:rPr>
              <w:t>4</w:t>
            </w:r>
          </w:p>
        </w:tc>
        <w:tc>
          <w:tcPr>
            <w:tcW w:w="3118" w:type="dxa"/>
          </w:tcPr>
          <w:p w14:paraId="1AC1BFBA" w14:textId="77777777" w:rsidR="00511DDB" w:rsidRDefault="00511DDB" w:rsidP="009E1447">
            <w:pPr>
              <w:rPr>
                <w:rFonts w:ascii="標楷體" w:eastAsia="標楷體" w:hAnsi="標楷體"/>
              </w:rPr>
            </w:pPr>
            <w:r>
              <w:rPr>
                <w:rFonts w:ascii="標楷體" w:eastAsia="標楷體" w:hAnsi="標楷體" w:hint="eastAsia"/>
              </w:rPr>
              <w:t>B</w:t>
            </w:r>
            <w:r>
              <w:rPr>
                <w:rFonts w:ascii="標楷體" w:eastAsia="標楷體" w:hAnsi="標楷體"/>
              </w:rPr>
              <w:t>atxHead</w:t>
            </w:r>
          </w:p>
        </w:tc>
        <w:tc>
          <w:tcPr>
            <w:tcW w:w="3828" w:type="dxa"/>
          </w:tcPr>
          <w:p w14:paraId="15E515BE" w14:textId="77777777" w:rsidR="00511DDB" w:rsidRDefault="00511DDB" w:rsidP="009E1447">
            <w:pPr>
              <w:rPr>
                <w:rFonts w:ascii="標楷體" w:eastAsia="標楷體" w:hAnsi="標楷體"/>
              </w:rPr>
            </w:pPr>
            <w:r>
              <w:rPr>
                <w:rFonts w:ascii="標楷體" w:eastAsia="標楷體" w:hAnsi="標楷體" w:hint="eastAsia"/>
              </w:rPr>
              <w:t>整批入帳總數檔</w:t>
            </w:r>
          </w:p>
        </w:tc>
      </w:tr>
      <w:tr w:rsidR="00511DDB" w:rsidRPr="0022279A" w14:paraId="30251BB1" w14:textId="77777777" w:rsidTr="009E1447">
        <w:tc>
          <w:tcPr>
            <w:tcW w:w="952" w:type="dxa"/>
          </w:tcPr>
          <w:p w14:paraId="158D900D" w14:textId="77777777" w:rsidR="00511DDB" w:rsidRDefault="00511DDB" w:rsidP="009E1447">
            <w:pPr>
              <w:jc w:val="center"/>
              <w:rPr>
                <w:rFonts w:ascii="標楷體" w:eastAsia="標楷體" w:hAnsi="標楷體"/>
              </w:rPr>
            </w:pPr>
            <w:r>
              <w:rPr>
                <w:rFonts w:ascii="標楷體" w:eastAsia="標楷體" w:hAnsi="標楷體" w:hint="eastAsia"/>
              </w:rPr>
              <w:t>5</w:t>
            </w:r>
          </w:p>
        </w:tc>
        <w:tc>
          <w:tcPr>
            <w:tcW w:w="3118" w:type="dxa"/>
          </w:tcPr>
          <w:p w14:paraId="72DBEF9A" w14:textId="77777777" w:rsidR="00511DDB" w:rsidRDefault="00511DDB" w:rsidP="009E1447">
            <w:pPr>
              <w:rPr>
                <w:rFonts w:ascii="標楷體" w:eastAsia="標楷體" w:hAnsi="標楷體"/>
              </w:rPr>
            </w:pPr>
            <w:r>
              <w:rPr>
                <w:rFonts w:ascii="標楷體" w:eastAsia="標楷體" w:hAnsi="標楷體" w:hint="eastAsia"/>
              </w:rPr>
              <w:t>C</w:t>
            </w:r>
            <w:r>
              <w:rPr>
                <w:rFonts w:ascii="標楷體" w:eastAsia="標楷體" w:hAnsi="標楷體"/>
              </w:rPr>
              <w:t>dEmp</w:t>
            </w:r>
          </w:p>
        </w:tc>
        <w:tc>
          <w:tcPr>
            <w:tcW w:w="3828" w:type="dxa"/>
          </w:tcPr>
          <w:p w14:paraId="7A83DF94" w14:textId="77777777" w:rsidR="00511DDB" w:rsidRDefault="00511DDB" w:rsidP="009E1447">
            <w:pPr>
              <w:rPr>
                <w:rFonts w:ascii="標楷體" w:eastAsia="標楷體" w:hAnsi="標楷體"/>
              </w:rPr>
            </w:pPr>
            <w:r>
              <w:rPr>
                <w:rFonts w:ascii="標楷體" w:eastAsia="標楷體" w:hAnsi="標楷體" w:hint="eastAsia"/>
              </w:rPr>
              <w:t>員工資料檔</w:t>
            </w:r>
          </w:p>
        </w:tc>
      </w:tr>
    </w:tbl>
    <w:p w14:paraId="1AA41092" w14:textId="77777777" w:rsidR="00511DDB" w:rsidRDefault="00511DDB" w:rsidP="00511DDB">
      <w:pPr>
        <w:ind w:left="1440"/>
      </w:pPr>
    </w:p>
    <w:p w14:paraId="231C7E84" w14:textId="77777777" w:rsidR="00511DDB" w:rsidRPr="00934FE7" w:rsidRDefault="00511DDB" w:rsidP="00511DDB"/>
    <w:p w14:paraId="172E60C0" w14:textId="77777777" w:rsidR="00511DDB" w:rsidRPr="00362205" w:rsidRDefault="00511DDB" w:rsidP="00D01BCC">
      <w:pPr>
        <w:pStyle w:val="a"/>
        <w:numPr>
          <w:ilvl w:val="0"/>
          <w:numId w:val="8"/>
        </w:numPr>
      </w:pPr>
      <w:r w:rsidRPr="00362205">
        <w:t>UI畫面</w:t>
      </w:r>
    </w:p>
    <w:p w14:paraId="69427493" w14:textId="77777777" w:rsidR="00511DDB" w:rsidRDefault="00511DDB" w:rsidP="00511DDB">
      <w:pPr>
        <w:pStyle w:val="42"/>
        <w:spacing w:after="72"/>
        <w:ind w:leftChars="196" w:left="470"/>
        <w:rPr>
          <w:rFonts w:ascii="標楷體" w:hAnsi="標楷體"/>
        </w:rPr>
      </w:pPr>
      <w:r w:rsidRPr="00362205">
        <w:rPr>
          <w:rFonts w:ascii="標楷體" w:hAnsi="標楷體" w:hint="eastAsia"/>
        </w:rPr>
        <w:t>輸入畫面：</w:t>
      </w:r>
    </w:p>
    <w:p w14:paraId="357F088A" w14:textId="77777777" w:rsidR="00511DDB" w:rsidRPr="00D13949" w:rsidRDefault="00511DDB" w:rsidP="00511DDB">
      <w:pPr>
        <w:pStyle w:val="42"/>
        <w:spacing w:after="72"/>
        <w:ind w:leftChars="196" w:left="470"/>
        <w:rPr>
          <w:rFonts w:ascii="標楷體" w:hAnsi="標楷體"/>
        </w:rPr>
      </w:pPr>
      <w:r w:rsidRPr="0095122D">
        <w:rPr>
          <w:rFonts w:ascii="標楷體" w:hAnsi="標楷體"/>
          <w:noProof/>
        </w:rPr>
        <w:drawing>
          <wp:inline distT="0" distB="0" distL="0" distR="0" wp14:anchorId="4678CB44" wp14:editId="231ACE1D">
            <wp:extent cx="6479540" cy="1671320"/>
            <wp:effectExtent l="0" t="0" r="0" b="508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479540" cy="1671320"/>
                    </a:xfrm>
                    <a:prstGeom prst="rect">
                      <a:avLst/>
                    </a:prstGeom>
                  </pic:spPr>
                </pic:pic>
              </a:graphicData>
            </a:graphic>
          </wp:inline>
        </w:drawing>
      </w:r>
    </w:p>
    <w:p w14:paraId="65776781" w14:textId="77777777" w:rsidR="00511DDB" w:rsidRDefault="00511DDB" w:rsidP="00D01BCC">
      <w:pPr>
        <w:pStyle w:val="a"/>
        <w:numPr>
          <w:ilvl w:val="0"/>
          <w:numId w:val="8"/>
        </w:numPr>
      </w:pPr>
      <w:r>
        <w:t>輸入畫面</w:t>
      </w:r>
      <w:r>
        <w:rPr>
          <w:rFonts w:hint="eastAsia"/>
          <w:lang w:eastAsia="zh-HK"/>
        </w:rPr>
        <w:t>按鈕</w:t>
      </w:r>
      <w:r>
        <w:t>說明</w:t>
      </w:r>
    </w:p>
    <w:p w14:paraId="30CAA3BE" w14:textId="77777777" w:rsidR="00511DDB" w:rsidRPr="00F5236F" w:rsidRDefault="00511DDB" w:rsidP="00511DDB"/>
    <w:tbl>
      <w:tblPr>
        <w:tblStyle w:val="ac"/>
        <w:tblW w:w="0" w:type="auto"/>
        <w:tblInd w:w="250" w:type="dxa"/>
        <w:tblLook w:val="04A0" w:firstRow="1" w:lastRow="0" w:firstColumn="1" w:lastColumn="0" w:noHBand="0" w:noVBand="1"/>
      </w:tblPr>
      <w:tblGrid>
        <w:gridCol w:w="851"/>
        <w:gridCol w:w="2126"/>
        <w:gridCol w:w="7033"/>
      </w:tblGrid>
      <w:tr w:rsidR="00511DDB" w:rsidRPr="00F5236F" w14:paraId="6243F218" w14:textId="77777777" w:rsidTr="009E1447">
        <w:tc>
          <w:tcPr>
            <w:tcW w:w="851" w:type="dxa"/>
            <w:shd w:val="clear" w:color="auto" w:fill="D9D9D9" w:themeFill="background1" w:themeFillShade="D9"/>
          </w:tcPr>
          <w:p w14:paraId="68F88EBB" w14:textId="77777777" w:rsidR="00511DDB" w:rsidRPr="00F5236F" w:rsidRDefault="00511DDB" w:rsidP="009E1447">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22888C8E" w14:textId="77777777" w:rsidR="00511DDB" w:rsidRPr="00F5236F" w:rsidRDefault="00511DDB" w:rsidP="009E1447">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6B84D749" w14:textId="77777777" w:rsidR="00511DDB" w:rsidRPr="00F5236F" w:rsidRDefault="00511DDB" w:rsidP="009E1447">
            <w:pPr>
              <w:jc w:val="center"/>
              <w:rPr>
                <w:rFonts w:ascii="標楷體" w:eastAsia="標楷體" w:hAnsi="標楷體"/>
              </w:rPr>
            </w:pPr>
            <w:r>
              <w:rPr>
                <w:rFonts w:ascii="標楷體" w:eastAsia="標楷體" w:hAnsi="標楷體" w:hint="eastAsia"/>
                <w:lang w:eastAsia="zh-HK"/>
              </w:rPr>
              <w:t>功能說明</w:t>
            </w:r>
          </w:p>
        </w:tc>
      </w:tr>
      <w:tr w:rsidR="00511DDB" w:rsidRPr="00CF124E" w14:paraId="0EA5E7BE" w14:textId="77777777" w:rsidTr="009E1447">
        <w:tc>
          <w:tcPr>
            <w:tcW w:w="851" w:type="dxa"/>
          </w:tcPr>
          <w:p w14:paraId="63AB762E" w14:textId="77777777" w:rsidR="00511DDB" w:rsidRPr="00F5236F" w:rsidRDefault="00511DDB" w:rsidP="009E1447">
            <w:pPr>
              <w:jc w:val="center"/>
              <w:rPr>
                <w:rFonts w:ascii="標楷體" w:eastAsia="標楷體" w:hAnsi="標楷體"/>
                <w:lang w:eastAsia="zh-HK"/>
              </w:rPr>
            </w:pPr>
            <w:r>
              <w:rPr>
                <w:rFonts w:ascii="標楷體" w:eastAsia="標楷體" w:hAnsi="標楷體" w:hint="eastAsia"/>
              </w:rPr>
              <w:t>1</w:t>
            </w:r>
          </w:p>
        </w:tc>
        <w:tc>
          <w:tcPr>
            <w:tcW w:w="2126" w:type="dxa"/>
          </w:tcPr>
          <w:p w14:paraId="43E1BF64" w14:textId="77777777" w:rsidR="00511DDB" w:rsidRDefault="00511DDB" w:rsidP="009E1447">
            <w:pPr>
              <w:rPr>
                <w:rFonts w:ascii="標楷體" w:eastAsia="標楷體" w:hAnsi="標楷體"/>
                <w:lang w:eastAsia="zh-HK"/>
              </w:rPr>
            </w:pPr>
            <w:r>
              <w:rPr>
                <w:rFonts w:ascii="標楷體" w:eastAsia="標楷體" w:hAnsi="標楷體" w:hint="eastAsia"/>
                <w:lang w:eastAsia="zh-HK"/>
              </w:rPr>
              <w:t>登錄</w:t>
            </w:r>
          </w:p>
        </w:tc>
        <w:tc>
          <w:tcPr>
            <w:tcW w:w="7033" w:type="dxa"/>
          </w:tcPr>
          <w:p w14:paraId="467842C2" w14:textId="71100255" w:rsidR="00511DDB" w:rsidRPr="00A71EEE" w:rsidRDefault="00511DDB" w:rsidP="009E1447">
            <w:pPr>
              <w:rPr>
                <w:rFonts w:eastAsia="標楷體"/>
                <w:lang w:eastAsia="zh-HK"/>
              </w:rPr>
            </w:pPr>
            <w:r>
              <w:rPr>
                <w:rFonts w:ascii="標楷體" w:eastAsia="標楷體" w:hAnsi="標楷體" w:hint="eastAsia"/>
                <w:lang w:eastAsia="zh-HK"/>
              </w:rPr>
              <w:t>依據業務類別</w:t>
            </w:r>
            <w:r w:rsidR="003F154F">
              <w:rPr>
                <w:rFonts w:ascii="標楷體" w:eastAsia="標楷體" w:hAnsi="標楷體" w:hint="eastAsia"/>
                <w:lang w:eastAsia="zh-HK"/>
              </w:rPr>
              <w:t>執行</w:t>
            </w:r>
            <w:r>
              <w:rPr>
                <w:rFonts w:ascii="標楷體" w:eastAsia="標楷體" w:hAnsi="標楷體" w:hint="eastAsia"/>
                <w:lang w:eastAsia="zh-HK"/>
              </w:rPr>
              <w:t>開</w:t>
            </w:r>
            <w:r>
              <w:rPr>
                <w:rFonts w:ascii="標楷體" w:eastAsia="標楷體" w:hAnsi="標楷體" w:hint="eastAsia"/>
              </w:rPr>
              <w:t>/</w:t>
            </w:r>
            <w:r>
              <w:rPr>
                <w:rFonts w:ascii="標楷體" w:eastAsia="標楷體" w:hAnsi="標楷體" w:hint="eastAsia"/>
                <w:lang w:eastAsia="zh-HK"/>
              </w:rPr>
              <w:t>關帳</w:t>
            </w:r>
          </w:p>
        </w:tc>
      </w:tr>
      <w:tr w:rsidR="00511DDB" w:rsidRPr="00EF520F" w14:paraId="5DFFE9E9" w14:textId="77777777" w:rsidTr="009E1447">
        <w:tc>
          <w:tcPr>
            <w:tcW w:w="851" w:type="dxa"/>
          </w:tcPr>
          <w:p w14:paraId="0DB820A5" w14:textId="77777777" w:rsidR="00511DDB" w:rsidRDefault="00511DDB" w:rsidP="009E1447">
            <w:pPr>
              <w:jc w:val="center"/>
              <w:rPr>
                <w:rFonts w:ascii="標楷體" w:eastAsia="標楷體" w:hAnsi="標楷體"/>
              </w:rPr>
            </w:pPr>
            <w:r>
              <w:rPr>
                <w:rFonts w:ascii="標楷體" w:eastAsia="標楷體" w:hAnsi="標楷體" w:hint="eastAsia"/>
              </w:rPr>
              <w:t>2</w:t>
            </w:r>
          </w:p>
        </w:tc>
        <w:tc>
          <w:tcPr>
            <w:tcW w:w="2126" w:type="dxa"/>
          </w:tcPr>
          <w:p w14:paraId="6BC90B64" w14:textId="77777777" w:rsidR="00511DDB" w:rsidRDefault="00511DDB" w:rsidP="009E1447">
            <w:pPr>
              <w:rPr>
                <w:rFonts w:ascii="標楷體" w:eastAsia="標楷體" w:hAnsi="標楷體"/>
                <w:lang w:eastAsia="zh-HK"/>
              </w:rPr>
            </w:pPr>
            <w:r>
              <w:rPr>
                <w:rFonts w:ascii="標楷體" w:eastAsia="標楷體" w:hAnsi="標楷體" w:hint="eastAsia"/>
                <w:lang w:eastAsia="zh-HK"/>
              </w:rPr>
              <w:t>離開</w:t>
            </w:r>
          </w:p>
        </w:tc>
        <w:tc>
          <w:tcPr>
            <w:tcW w:w="7033" w:type="dxa"/>
          </w:tcPr>
          <w:p w14:paraId="1AC6F70A" w14:textId="77777777" w:rsidR="00511DDB" w:rsidRDefault="00511DDB" w:rsidP="009E1447">
            <w:pPr>
              <w:rPr>
                <w:rFonts w:ascii="標楷體" w:eastAsia="標楷體" w:hAnsi="標楷體"/>
                <w:lang w:eastAsia="zh-HK"/>
              </w:rPr>
            </w:pPr>
            <w:r>
              <w:rPr>
                <w:rFonts w:ascii="標楷體" w:eastAsia="標楷體" w:hAnsi="標楷體" w:hint="eastAsia"/>
                <w:lang w:eastAsia="zh-HK"/>
              </w:rPr>
              <w:t>關閉此畫面</w:t>
            </w:r>
          </w:p>
        </w:tc>
      </w:tr>
      <w:tr w:rsidR="00511DDB" w:rsidRPr="00EF520F" w14:paraId="5563DAE4" w14:textId="77777777" w:rsidTr="009E1447">
        <w:tc>
          <w:tcPr>
            <w:tcW w:w="851" w:type="dxa"/>
          </w:tcPr>
          <w:p w14:paraId="3DBD8116" w14:textId="77777777" w:rsidR="00511DDB" w:rsidRDefault="00511DDB" w:rsidP="009E1447">
            <w:pPr>
              <w:jc w:val="center"/>
              <w:rPr>
                <w:rFonts w:ascii="標楷體" w:eastAsia="標楷體" w:hAnsi="標楷體"/>
              </w:rPr>
            </w:pPr>
            <w:r>
              <w:rPr>
                <w:rFonts w:ascii="標楷體" w:eastAsia="標楷體" w:hAnsi="標楷體" w:hint="eastAsia"/>
              </w:rPr>
              <w:t>3</w:t>
            </w:r>
          </w:p>
        </w:tc>
        <w:tc>
          <w:tcPr>
            <w:tcW w:w="2126" w:type="dxa"/>
          </w:tcPr>
          <w:p w14:paraId="2A0E02FC" w14:textId="77777777" w:rsidR="00511DDB" w:rsidRDefault="00511DDB" w:rsidP="009E1447">
            <w:pPr>
              <w:rPr>
                <w:rFonts w:ascii="標楷體" w:eastAsia="標楷體" w:hAnsi="標楷體"/>
                <w:lang w:eastAsia="zh-HK"/>
              </w:rPr>
            </w:pPr>
            <w:r>
              <w:rPr>
                <w:rFonts w:ascii="標楷體" w:eastAsia="標楷體" w:hAnsi="標楷體" w:hint="eastAsia"/>
                <w:lang w:eastAsia="zh-HK"/>
              </w:rPr>
              <w:t>重新交易</w:t>
            </w:r>
          </w:p>
        </w:tc>
        <w:tc>
          <w:tcPr>
            <w:tcW w:w="7033" w:type="dxa"/>
          </w:tcPr>
          <w:p w14:paraId="769536CA" w14:textId="77777777" w:rsidR="00511DDB" w:rsidRDefault="00511DDB" w:rsidP="009E1447">
            <w:pPr>
              <w:rPr>
                <w:rFonts w:ascii="標楷體" w:eastAsia="標楷體" w:hAnsi="標楷體"/>
                <w:lang w:eastAsia="zh-HK"/>
              </w:rPr>
            </w:pPr>
            <w:r>
              <w:rPr>
                <w:rFonts w:ascii="標楷體" w:eastAsia="標楷體" w:hAnsi="標楷體" w:hint="eastAsia"/>
                <w:lang w:eastAsia="zh-HK"/>
              </w:rPr>
              <w:t>開</w:t>
            </w:r>
            <w:r>
              <w:rPr>
                <w:rFonts w:ascii="標楷體" w:eastAsia="標楷體" w:hAnsi="標楷體" w:hint="eastAsia"/>
              </w:rPr>
              <w:t>/</w:t>
            </w:r>
            <w:r>
              <w:rPr>
                <w:rFonts w:ascii="標楷體" w:eastAsia="標楷體" w:hAnsi="標楷體" w:hint="eastAsia"/>
                <w:lang w:eastAsia="zh-HK"/>
              </w:rPr>
              <w:t>關帳成功後，重新執行其餘業務類別開關帳</w:t>
            </w:r>
          </w:p>
        </w:tc>
      </w:tr>
    </w:tbl>
    <w:p w14:paraId="72D1523D" w14:textId="77777777" w:rsidR="00511DDB" w:rsidRPr="00362205" w:rsidRDefault="00511DDB" w:rsidP="00D01BCC">
      <w:pPr>
        <w:pStyle w:val="a"/>
        <w:numPr>
          <w:ilvl w:val="0"/>
          <w:numId w:val="8"/>
        </w:numPr>
      </w:pPr>
      <w:r>
        <w:t>輸入畫面資料說明</w:t>
      </w:r>
    </w:p>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751"/>
        <w:gridCol w:w="1843"/>
        <w:gridCol w:w="1489"/>
        <w:gridCol w:w="514"/>
        <w:gridCol w:w="407"/>
        <w:gridCol w:w="3544"/>
      </w:tblGrid>
      <w:tr w:rsidR="00511DDB" w:rsidRPr="00847BB7" w14:paraId="7A03F349" w14:textId="77777777" w:rsidTr="009E1447">
        <w:trPr>
          <w:trHeight w:val="388"/>
          <w:tblHeader/>
          <w:jc w:val="center"/>
        </w:trPr>
        <w:tc>
          <w:tcPr>
            <w:tcW w:w="456" w:type="dxa"/>
            <w:vMerge w:val="restart"/>
            <w:shd w:val="clear" w:color="auto" w:fill="D9D9D9" w:themeFill="background1" w:themeFillShade="D9"/>
          </w:tcPr>
          <w:p w14:paraId="634CE033" w14:textId="77777777" w:rsidR="00511DDB" w:rsidRPr="00847BB7" w:rsidRDefault="00511DDB" w:rsidP="009E1447">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hemeFill="background1" w:themeFillShade="D9"/>
          </w:tcPr>
          <w:p w14:paraId="1741F00D" w14:textId="77777777" w:rsidR="00511DDB" w:rsidRPr="00847BB7" w:rsidRDefault="00511DDB" w:rsidP="009E1447">
            <w:pPr>
              <w:rPr>
                <w:rFonts w:ascii="標楷體" w:eastAsia="標楷體" w:hAnsi="標楷體"/>
              </w:rPr>
            </w:pPr>
            <w:r w:rsidRPr="00847BB7">
              <w:rPr>
                <w:rFonts w:ascii="標楷體" w:eastAsia="標楷體" w:hAnsi="標楷體"/>
              </w:rPr>
              <w:t>欄位</w:t>
            </w:r>
          </w:p>
        </w:tc>
        <w:tc>
          <w:tcPr>
            <w:tcW w:w="5004" w:type="dxa"/>
            <w:gridSpan w:val="5"/>
            <w:shd w:val="clear" w:color="auto" w:fill="D9D9D9" w:themeFill="background1" w:themeFillShade="D9"/>
          </w:tcPr>
          <w:p w14:paraId="57A2EF4C" w14:textId="77777777" w:rsidR="00511DDB" w:rsidRPr="00847BB7" w:rsidRDefault="00511DDB" w:rsidP="009E1447">
            <w:pPr>
              <w:jc w:val="center"/>
              <w:rPr>
                <w:rFonts w:ascii="標楷體" w:eastAsia="標楷體" w:hAnsi="標楷體"/>
              </w:rPr>
            </w:pPr>
            <w:r w:rsidRPr="00847BB7">
              <w:rPr>
                <w:rFonts w:ascii="標楷體" w:eastAsia="標楷體" w:hAnsi="標楷體"/>
              </w:rPr>
              <w:t>說明</w:t>
            </w:r>
          </w:p>
        </w:tc>
        <w:tc>
          <w:tcPr>
            <w:tcW w:w="3544" w:type="dxa"/>
            <w:vMerge w:val="restart"/>
            <w:shd w:val="clear" w:color="auto" w:fill="D9D9D9" w:themeFill="background1" w:themeFillShade="D9"/>
          </w:tcPr>
          <w:p w14:paraId="20C328E1" w14:textId="77777777" w:rsidR="00511DDB" w:rsidRPr="00847BB7" w:rsidRDefault="00511DDB" w:rsidP="009E1447">
            <w:pPr>
              <w:rPr>
                <w:rFonts w:ascii="標楷體" w:eastAsia="標楷體" w:hAnsi="標楷體"/>
              </w:rPr>
            </w:pPr>
            <w:r w:rsidRPr="00847BB7">
              <w:rPr>
                <w:rFonts w:ascii="標楷體" w:eastAsia="標楷體" w:hAnsi="標楷體"/>
              </w:rPr>
              <w:t>處理邏輯及注意事項</w:t>
            </w:r>
          </w:p>
        </w:tc>
      </w:tr>
      <w:tr w:rsidR="00511DDB" w:rsidRPr="00847BB7" w14:paraId="2502F7AC" w14:textId="77777777" w:rsidTr="009E1447">
        <w:trPr>
          <w:trHeight w:val="244"/>
          <w:tblHeader/>
          <w:jc w:val="center"/>
        </w:trPr>
        <w:tc>
          <w:tcPr>
            <w:tcW w:w="456" w:type="dxa"/>
            <w:vMerge/>
            <w:shd w:val="clear" w:color="auto" w:fill="D9D9D9" w:themeFill="background1" w:themeFillShade="D9"/>
          </w:tcPr>
          <w:p w14:paraId="04993687" w14:textId="77777777" w:rsidR="00511DDB" w:rsidRPr="00847BB7" w:rsidRDefault="00511DDB" w:rsidP="009E1447">
            <w:pPr>
              <w:rPr>
                <w:rFonts w:ascii="標楷體" w:eastAsia="標楷體" w:hAnsi="標楷體"/>
              </w:rPr>
            </w:pPr>
          </w:p>
        </w:tc>
        <w:tc>
          <w:tcPr>
            <w:tcW w:w="1736" w:type="dxa"/>
            <w:vMerge/>
            <w:shd w:val="clear" w:color="auto" w:fill="D9D9D9" w:themeFill="background1" w:themeFillShade="D9"/>
          </w:tcPr>
          <w:p w14:paraId="04CD8807" w14:textId="77777777" w:rsidR="00511DDB" w:rsidRPr="00847BB7" w:rsidRDefault="00511DDB" w:rsidP="009E1447">
            <w:pPr>
              <w:rPr>
                <w:rFonts w:ascii="標楷體" w:eastAsia="標楷體" w:hAnsi="標楷體"/>
              </w:rPr>
            </w:pPr>
          </w:p>
        </w:tc>
        <w:tc>
          <w:tcPr>
            <w:tcW w:w="751" w:type="dxa"/>
            <w:shd w:val="clear" w:color="auto" w:fill="D9D9D9" w:themeFill="background1" w:themeFillShade="D9"/>
          </w:tcPr>
          <w:p w14:paraId="5BE823BF" w14:textId="77777777" w:rsidR="00511DDB" w:rsidRPr="00847BB7" w:rsidRDefault="00511DDB" w:rsidP="009E1447">
            <w:pPr>
              <w:rPr>
                <w:rFonts w:ascii="標楷體" w:eastAsia="標楷體" w:hAnsi="標楷體"/>
              </w:rPr>
            </w:pPr>
            <w:r w:rsidRPr="00847BB7">
              <w:rPr>
                <w:rFonts w:ascii="標楷體" w:eastAsia="標楷體" w:hAnsi="標楷體" w:hint="eastAsia"/>
              </w:rPr>
              <w:t>資料型態長度</w:t>
            </w:r>
          </w:p>
        </w:tc>
        <w:tc>
          <w:tcPr>
            <w:tcW w:w="1843" w:type="dxa"/>
            <w:shd w:val="clear" w:color="auto" w:fill="D9D9D9" w:themeFill="background1" w:themeFillShade="D9"/>
          </w:tcPr>
          <w:p w14:paraId="73B040DB" w14:textId="77777777" w:rsidR="00511DDB" w:rsidRPr="00847BB7" w:rsidRDefault="00511DDB" w:rsidP="009E1447">
            <w:pPr>
              <w:rPr>
                <w:rFonts w:ascii="標楷體" w:eastAsia="標楷體" w:hAnsi="標楷體"/>
              </w:rPr>
            </w:pPr>
            <w:r w:rsidRPr="00847BB7">
              <w:rPr>
                <w:rFonts w:ascii="標楷體" w:eastAsia="標楷體" w:hAnsi="標楷體"/>
              </w:rPr>
              <w:t>預設值</w:t>
            </w:r>
          </w:p>
        </w:tc>
        <w:tc>
          <w:tcPr>
            <w:tcW w:w="1489" w:type="dxa"/>
            <w:shd w:val="clear" w:color="auto" w:fill="D9D9D9" w:themeFill="background1" w:themeFillShade="D9"/>
          </w:tcPr>
          <w:p w14:paraId="4BB51608" w14:textId="77777777" w:rsidR="00511DDB" w:rsidRPr="00847BB7" w:rsidRDefault="00511DDB" w:rsidP="009E1447">
            <w:pPr>
              <w:rPr>
                <w:rFonts w:ascii="標楷體" w:eastAsia="標楷體" w:hAnsi="標楷體"/>
              </w:rPr>
            </w:pPr>
            <w:r w:rsidRPr="00847BB7">
              <w:rPr>
                <w:rFonts w:ascii="標楷體" w:eastAsia="標楷體" w:hAnsi="標楷體"/>
              </w:rPr>
              <w:t>選單內容</w:t>
            </w:r>
          </w:p>
        </w:tc>
        <w:tc>
          <w:tcPr>
            <w:tcW w:w="514" w:type="dxa"/>
            <w:shd w:val="clear" w:color="auto" w:fill="D9D9D9" w:themeFill="background1" w:themeFillShade="D9"/>
          </w:tcPr>
          <w:p w14:paraId="7D1B1023" w14:textId="77777777" w:rsidR="00511DDB" w:rsidRPr="00847BB7" w:rsidRDefault="00511DDB" w:rsidP="009E1447">
            <w:pPr>
              <w:rPr>
                <w:rFonts w:ascii="標楷體" w:eastAsia="標楷體" w:hAnsi="標楷體"/>
              </w:rPr>
            </w:pPr>
            <w:r w:rsidRPr="00847BB7">
              <w:rPr>
                <w:rFonts w:ascii="標楷體" w:eastAsia="標楷體" w:hAnsi="標楷體"/>
              </w:rPr>
              <w:t>必填</w:t>
            </w:r>
          </w:p>
        </w:tc>
        <w:tc>
          <w:tcPr>
            <w:tcW w:w="407" w:type="dxa"/>
            <w:shd w:val="clear" w:color="auto" w:fill="D9D9D9" w:themeFill="background1" w:themeFillShade="D9"/>
          </w:tcPr>
          <w:p w14:paraId="124709C0" w14:textId="77777777" w:rsidR="00511DDB" w:rsidRPr="00847BB7" w:rsidRDefault="00511DDB" w:rsidP="009E1447">
            <w:pPr>
              <w:rPr>
                <w:rFonts w:ascii="標楷體" w:eastAsia="標楷體" w:hAnsi="標楷體"/>
              </w:rPr>
            </w:pPr>
            <w:r w:rsidRPr="00847BB7">
              <w:rPr>
                <w:rFonts w:ascii="標楷體" w:eastAsia="標楷體" w:hAnsi="標楷體"/>
              </w:rPr>
              <w:t>R/W</w:t>
            </w:r>
          </w:p>
        </w:tc>
        <w:tc>
          <w:tcPr>
            <w:tcW w:w="3544" w:type="dxa"/>
            <w:vMerge/>
            <w:shd w:val="clear" w:color="auto" w:fill="D9D9D9" w:themeFill="background1" w:themeFillShade="D9"/>
          </w:tcPr>
          <w:p w14:paraId="4A4DC81E" w14:textId="77777777" w:rsidR="00511DDB" w:rsidRPr="00847BB7" w:rsidRDefault="00511DDB" w:rsidP="009E1447">
            <w:pPr>
              <w:rPr>
                <w:rFonts w:ascii="標楷體" w:eastAsia="標楷體" w:hAnsi="標楷體"/>
              </w:rPr>
            </w:pPr>
          </w:p>
        </w:tc>
      </w:tr>
      <w:tr w:rsidR="00511DDB" w:rsidRPr="00847BB7" w14:paraId="2B294A0F" w14:textId="77777777" w:rsidTr="009E1447">
        <w:trPr>
          <w:trHeight w:val="244"/>
          <w:jc w:val="center"/>
        </w:trPr>
        <w:tc>
          <w:tcPr>
            <w:tcW w:w="456" w:type="dxa"/>
          </w:tcPr>
          <w:p w14:paraId="7DE453FA" w14:textId="28B080EE" w:rsidR="00511DDB" w:rsidRPr="00847BB7" w:rsidRDefault="001174A2" w:rsidP="009E1447">
            <w:pPr>
              <w:rPr>
                <w:rFonts w:ascii="標楷體" w:eastAsia="標楷體" w:hAnsi="標楷體"/>
              </w:rPr>
            </w:pPr>
            <w:r>
              <w:rPr>
                <w:rFonts w:ascii="標楷體" w:eastAsia="標楷體" w:hAnsi="標楷體" w:hint="eastAsia"/>
              </w:rPr>
              <w:t>1.</w:t>
            </w:r>
          </w:p>
        </w:tc>
        <w:tc>
          <w:tcPr>
            <w:tcW w:w="1736" w:type="dxa"/>
          </w:tcPr>
          <w:p w14:paraId="3B769D80" w14:textId="77777777" w:rsidR="00511DDB" w:rsidRPr="00847BB7" w:rsidRDefault="00511DDB" w:rsidP="009E1447">
            <w:pPr>
              <w:rPr>
                <w:rFonts w:ascii="標楷體" w:eastAsia="標楷體" w:hAnsi="標楷體"/>
              </w:rPr>
            </w:pPr>
            <w:r>
              <w:rPr>
                <w:rFonts w:ascii="標楷體" w:eastAsia="標楷體" w:hAnsi="標楷體" w:hint="eastAsia"/>
              </w:rPr>
              <w:t>業務類別</w:t>
            </w:r>
          </w:p>
        </w:tc>
        <w:tc>
          <w:tcPr>
            <w:tcW w:w="751" w:type="dxa"/>
          </w:tcPr>
          <w:p w14:paraId="5084FEC2" w14:textId="77777777" w:rsidR="00511DDB" w:rsidRPr="00847BB7" w:rsidRDefault="00511DDB" w:rsidP="009E1447">
            <w:pPr>
              <w:rPr>
                <w:rFonts w:ascii="標楷體" w:eastAsia="標楷體" w:hAnsi="標楷體"/>
              </w:rPr>
            </w:pPr>
            <w:r>
              <w:rPr>
                <w:rFonts w:ascii="標楷體" w:eastAsia="標楷體" w:hAnsi="標楷體" w:hint="eastAsia"/>
              </w:rPr>
              <w:t>9(2)</w:t>
            </w:r>
            <w:r w:rsidRPr="00847BB7">
              <w:rPr>
                <w:rFonts w:ascii="標楷體" w:eastAsia="標楷體" w:hAnsi="標楷體"/>
              </w:rPr>
              <w:t xml:space="preserve">               </w:t>
            </w:r>
          </w:p>
        </w:tc>
        <w:tc>
          <w:tcPr>
            <w:tcW w:w="1843" w:type="dxa"/>
          </w:tcPr>
          <w:p w14:paraId="192E285A" w14:textId="77777777" w:rsidR="00511DDB" w:rsidRPr="00847BB7" w:rsidRDefault="00511DDB" w:rsidP="009E1447">
            <w:pPr>
              <w:rPr>
                <w:rFonts w:ascii="標楷體" w:eastAsia="標楷體" w:hAnsi="標楷體"/>
              </w:rPr>
            </w:pPr>
          </w:p>
        </w:tc>
        <w:tc>
          <w:tcPr>
            <w:tcW w:w="1489" w:type="dxa"/>
          </w:tcPr>
          <w:p w14:paraId="1ACED04D" w14:textId="77777777" w:rsidR="00511DDB" w:rsidRPr="00847BB7" w:rsidRDefault="00511DDB" w:rsidP="009E1447">
            <w:pPr>
              <w:rPr>
                <w:rFonts w:ascii="標楷體" w:eastAsia="標楷體" w:hAnsi="標楷體"/>
              </w:rPr>
            </w:pPr>
            <w:r>
              <w:rPr>
                <w:rFonts w:ascii="標楷體" w:eastAsia="標楷體" w:hAnsi="標楷體" w:hint="eastAsia"/>
              </w:rPr>
              <w:t>業務別代碼(Cd</w:t>
            </w:r>
            <w:r>
              <w:rPr>
                <w:rFonts w:ascii="標楷體" w:eastAsia="標楷體" w:hAnsi="標楷體"/>
              </w:rPr>
              <w:t>Code</w:t>
            </w:r>
            <w:r>
              <w:rPr>
                <w:rFonts w:ascii="標楷體" w:eastAsia="標楷體" w:hAnsi="標楷體" w:hint="eastAsia"/>
              </w:rPr>
              <w:t>.</w:t>
            </w:r>
            <w:r>
              <w:rPr>
                <w:rFonts w:ascii="標楷體" w:eastAsia="標楷體" w:hAnsi="標楷體"/>
              </w:rPr>
              <w:t>SecNo</w:t>
            </w:r>
            <w:r>
              <w:rPr>
                <w:rFonts w:ascii="標楷體" w:eastAsia="標楷體" w:hAnsi="標楷體" w:hint="eastAsia"/>
              </w:rPr>
              <w:t>)[選單/1 L6064]</w:t>
            </w:r>
          </w:p>
        </w:tc>
        <w:tc>
          <w:tcPr>
            <w:tcW w:w="514" w:type="dxa"/>
          </w:tcPr>
          <w:p w14:paraId="0B19D804" w14:textId="77777777" w:rsidR="00511DDB" w:rsidRPr="00847BB7" w:rsidRDefault="00511DDB" w:rsidP="009E1447">
            <w:pPr>
              <w:rPr>
                <w:rFonts w:ascii="標楷體" w:eastAsia="標楷體" w:hAnsi="標楷體"/>
              </w:rPr>
            </w:pPr>
            <w:r>
              <w:rPr>
                <w:rFonts w:ascii="標楷體" w:eastAsia="標楷體" w:hAnsi="標楷體" w:hint="eastAsia"/>
              </w:rPr>
              <w:t>V</w:t>
            </w:r>
          </w:p>
        </w:tc>
        <w:tc>
          <w:tcPr>
            <w:tcW w:w="407" w:type="dxa"/>
          </w:tcPr>
          <w:p w14:paraId="7980D436" w14:textId="77777777" w:rsidR="00511DDB" w:rsidRPr="00A01A6B" w:rsidRDefault="00511DDB" w:rsidP="009E1447">
            <w:pPr>
              <w:jc w:val="center"/>
              <w:rPr>
                <w:rFonts w:ascii="標楷體" w:eastAsia="標楷體" w:hAnsi="標楷體"/>
              </w:rPr>
            </w:pPr>
            <w:r w:rsidRPr="00A01A6B">
              <w:rPr>
                <w:rFonts w:ascii="標楷體" w:eastAsia="標楷體" w:hAnsi="標楷體" w:hint="eastAsia"/>
              </w:rPr>
              <w:t>W</w:t>
            </w:r>
          </w:p>
        </w:tc>
        <w:tc>
          <w:tcPr>
            <w:tcW w:w="3544" w:type="dxa"/>
          </w:tcPr>
          <w:p w14:paraId="5E5A15C0" w14:textId="77777777" w:rsidR="00511DDB" w:rsidRDefault="00511DDB" w:rsidP="009E1447">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1.必須輸入</w:t>
            </w:r>
          </w:p>
          <w:p w14:paraId="41014396" w14:textId="77777777" w:rsidR="00511DDB" w:rsidRDefault="00511DDB" w:rsidP="009E1447">
            <w:pPr>
              <w:snapToGrid w:val="0"/>
              <w:rPr>
                <w:rFonts w:ascii="標楷體" w:eastAsia="標楷體" w:hAnsi="標楷體"/>
              </w:rPr>
            </w:pPr>
            <w:r>
              <w:rPr>
                <w:rFonts w:ascii="標楷體" w:eastAsia="標楷體" w:hAnsi="標楷體"/>
              </w:rPr>
              <w:t>2</w:t>
            </w:r>
            <w:r w:rsidRPr="00E65F28">
              <w:rPr>
                <w:rFonts w:ascii="標楷體" w:eastAsia="標楷體" w:hAnsi="標楷體"/>
              </w:rPr>
              <w:t>.</w:t>
            </w:r>
            <w:r>
              <w:rPr>
                <w:rFonts w:ascii="標楷體" w:eastAsia="標楷體" w:hAnsi="標楷體"/>
              </w:rPr>
              <w:t>AcClose.SecNo</w:t>
            </w:r>
          </w:p>
          <w:p w14:paraId="688AAD5A" w14:textId="77777777" w:rsidR="00511DDB" w:rsidRPr="00A01A6B" w:rsidRDefault="00511DDB" w:rsidP="009E1447">
            <w:pPr>
              <w:snapToGrid w:val="0"/>
              <w:rPr>
                <w:rFonts w:ascii="標楷體" w:eastAsia="標楷體" w:hAnsi="標楷體"/>
              </w:rPr>
            </w:pPr>
          </w:p>
        </w:tc>
      </w:tr>
      <w:tr w:rsidR="00511DDB" w:rsidRPr="00847BB7" w14:paraId="05FFE935" w14:textId="77777777" w:rsidTr="009E1447">
        <w:trPr>
          <w:trHeight w:val="1106"/>
          <w:jc w:val="center"/>
        </w:trPr>
        <w:tc>
          <w:tcPr>
            <w:tcW w:w="456" w:type="dxa"/>
          </w:tcPr>
          <w:p w14:paraId="6A0AFEA8" w14:textId="5F96243A" w:rsidR="00511DDB" w:rsidRPr="00847BB7" w:rsidRDefault="001174A2" w:rsidP="009E1447">
            <w:pPr>
              <w:rPr>
                <w:rFonts w:ascii="標楷體" w:eastAsia="標楷體" w:hAnsi="標楷體"/>
              </w:rPr>
            </w:pPr>
            <w:r>
              <w:rPr>
                <w:rFonts w:ascii="標楷體" w:eastAsia="標楷體" w:hAnsi="標楷體" w:hint="eastAsia"/>
              </w:rPr>
              <w:t>2.</w:t>
            </w:r>
          </w:p>
        </w:tc>
        <w:tc>
          <w:tcPr>
            <w:tcW w:w="1736" w:type="dxa"/>
          </w:tcPr>
          <w:p w14:paraId="42D871BC" w14:textId="77777777" w:rsidR="00511DDB" w:rsidRPr="00847BB7" w:rsidRDefault="00511DDB" w:rsidP="009E1447">
            <w:pPr>
              <w:rPr>
                <w:rFonts w:ascii="標楷體" w:eastAsia="標楷體" w:hAnsi="標楷體"/>
              </w:rPr>
            </w:pPr>
            <w:r>
              <w:rPr>
                <w:rFonts w:ascii="標楷體" w:eastAsia="標楷體" w:hAnsi="標楷體" w:hint="eastAsia"/>
              </w:rPr>
              <w:t>業務類別名稱</w:t>
            </w:r>
          </w:p>
        </w:tc>
        <w:tc>
          <w:tcPr>
            <w:tcW w:w="751" w:type="dxa"/>
          </w:tcPr>
          <w:p w14:paraId="0490190F" w14:textId="77777777" w:rsidR="00511DDB" w:rsidRPr="00847BB7" w:rsidRDefault="00511DDB" w:rsidP="009E1447">
            <w:pPr>
              <w:rPr>
                <w:rFonts w:ascii="標楷體" w:eastAsia="標楷體" w:hAnsi="標楷體"/>
              </w:rPr>
            </w:pPr>
            <w:r w:rsidRPr="00847BB7">
              <w:rPr>
                <w:rFonts w:ascii="標楷體" w:eastAsia="標楷體" w:hAnsi="標楷體"/>
              </w:rPr>
              <w:t xml:space="preserve">                    </w:t>
            </w:r>
          </w:p>
        </w:tc>
        <w:tc>
          <w:tcPr>
            <w:tcW w:w="1843" w:type="dxa"/>
          </w:tcPr>
          <w:p w14:paraId="271E0D2C" w14:textId="77777777" w:rsidR="00511DDB" w:rsidRPr="00847BB7" w:rsidRDefault="00511DDB" w:rsidP="009E1447">
            <w:pPr>
              <w:rPr>
                <w:rFonts w:ascii="標楷體" w:eastAsia="標楷體" w:hAnsi="標楷體"/>
              </w:rPr>
            </w:pPr>
          </w:p>
        </w:tc>
        <w:tc>
          <w:tcPr>
            <w:tcW w:w="1489" w:type="dxa"/>
          </w:tcPr>
          <w:p w14:paraId="46EC17B7" w14:textId="77777777" w:rsidR="00511DDB" w:rsidRPr="00847BB7" w:rsidRDefault="00511DDB" w:rsidP="009E1447">
            <w:pPr>
              <w:rPr>
                <w:rFonts w:ascii="標楷體" w:eastAsia="標楷體" w:hAnsi="標楷體"/>
              </w:rPr>
            </w:pPr>
          </w:p>
        </w:tc>
        <w:tc>
          <w:tcPr>
            <w:tcW w:w="514" w:type="dxa"/>
          </w:tcPr>
          <w:p w14:paraId="6A56B34D" w14:textId="77777777" w:rsidR="00511DDB" w:rsidRPr="00847BB7" w:rsidRDefault="00511DDB" w:rsidP="009E1447">
            <w:pPr>
              <w:rPr>
                <w:rFonts w:ascii="標楷體" w:eastAsia="標楷體" w:hAnsi="標楷體"/>
              </w:rPr>
            </w:pPr>
          </w:p>
        </w:tc>
        <w:tc>
          <w:tcPr>
            <w:tcW w:w="407" w:type="dxa"/>
          </w:tcPr>
          <w:p w14:paraId="1B29796D" w14:textId="77777777" w:rsidR="00511DDB" w:rsidRPr="00847BB7" w:rsidRDefault="00511DDB" w:rsidP="009E1447">
            <w:pPr>
              <w:jc w:val="center"/>
              <w:rPr>
                <w:rFonts w:ascii="標楷體" w:eastAsia="標楷體" w:hAnsi="標楷體"/>
              </w:rPr>
            </w:pPr>
            <w:r>
              <w:rPr>
                <w:rFonts w:ascii="標楷體" w:eastAsia="標楷體" w:hAnsi="標楷體"/>
              </w:rPr>
              <w:t>R</w:t>
            </w:r>
          </w:p>
        </w:tc>
        <w:tc>
          <w:tcPr>
            <w:tcW w:w="3544" w:type="dxa"/>
          </w:tcPr>
          <w:p w14:paraId="21240605" w14:textId="77777777" w:rsidR="00511DDB" w:rsidRPr="00F558A3" w:rsidRDefault="00511DDB" w:rsidP="009E1447">
            <w:pPr>
              <w:snapToGrid w:val="0"/>
              <w:ind w:left="238" w:hangingChars="99" w:hanging="238"/>
              <w:jc w:val="both"/>
              <w:rPr>
                <w:rFonts w:ascii="標楷體" w:eastAsia="標楷體" w:hAnsi="標楷體"/>
                <w:color w:val="000000" w:themeColor="text1"/>
              </w:rPr>
            </w:pPr>
            <w:r w:rsidRPr="00F558A3">
              <w:rPr>
                <w:rFonts w:ascii="標楷體" w:eastAsia="標楷體" w:hAnsi="標楷體" w:hint="eastAsia"/>
                <w:color w:val="000000" w:themeColor="text1"/>
              </w:rPr>
              <w:t>1.</w:t>
            </w:r>
            <w:r>
              <w:rPr>
                <w:rFonts w:ascii="標楷體" w:eastAsia="標楷體" w:hAnsi="標楷體" w:hint="eastAsia"/>
                <w:color w:val="000000" w:themeColor="text1"/>
              </w:rPr>
              <w:t>自動顯示不可修改</w:t>
            </w:r>
          </w:p>
          <w:p w14:paraId="7E07A2DD" w14:textId="77777777" w:rsidR="00511DDB" w:rsidRPr="00847BB7" w:rsidRDefault="00511DDB" w:rsidP="009E1447">
            <w:pPr>
              <w:snapToGrid w:val="0"/>
              <w:ind w:left="238" w:hangingChars="99" w:hanging="238"/>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依據業務類別輸入值對應</w:t>
            </w:r>
            <w:r>
              <w:rPr>
                <w:rFonts w:ascii="標楷體" w:eastAsia="標楷體" w:hAnsi="標楷體" w:hint="eastAsia"/>
              </w:rPr>
              <w:t>業務別代碼(Cd</w:t>
            </w:r>
            <w:r>
              <w:rPr>
                <w:rFonts w:ascii="標楷體" w:eastAsia="標楷體" w:hAnsi="標楷體"/>
              </w:rPr>
              <w:t>Code</w:t>
            </w:r>
            <w:r>
              <w:rPr>
                <w:rFonts w:ascii="標楷體" w:eastAsia="標楷體" w:hAnsi="標楷體" w:hint="eastAsia"/>
              </w:rPr>
              <w:t>.</w:t>
            </w:r>
            <w:r>
              <w:rPr>
                <w:rFonts w:ascii="標楷體" w:eastAsia="標楷體" w:hAnsi="標楷體"/>
              </w:rPr>
              <w:t>SecNo</w:t>
            </w:r>
            <w:r>
              <w:rPr>
                <w:rFonts w:ascii="標楷體" w:eastAsia="標楷體" w:hAnsi="標楷體" w:hint="eastAsia"/>
              </w:rPr>
              <w:t>)[選單/1 L6064]顯示名稱</w:t>
            </w:r>
          </w:p>
        </w:tc>
      </w:tr>
      <w:tr w:rsidR="00511DDB" w:rsidRPr="00847BB7" w14:paraId="64006D9F" w14:textId="77777777" w:rsidTr="009E1447">
        <w:trPr>
          <w:trHeight w:val="291"/>
          <w:jc w:val="center"/>
        </w:trPr>
        <w:tc>
          <w:tcPr>
            <w:tcW w:w="456" w:type="dxa"/>
          </w:tcPr>
          <w:p w14:paraId="45A23F8A" w14:textId="3937F3F5" w:rsidR="00511DDB" w:rsidRPr="00847BB7" w:rsidRDefault="001174A2" w:rsidP="009E1447">
            <w:pPr>
              <w:rPr>
                <w:rFonts w:ascii="標楷體" w:eastAsia="標楷體" w:hAnsi="標楷體"/>
              </w:rPr>
            </w:pPr>
            <w:r>
              <w:rPr>
                <w:rFonts w:ascii="標楷體" w:eastAsia="標楷體" w:hAnsi="標楷體" w:hint="eastAsia"/>
              </w:rPr>
              <w:lastRenderedPageBreak/>
              <w:t>3.</w:t>
            </w:r>
          </w:p>
        </w:tc>
        <w:tc>
          <w:tcPr>
            <w:tcW w:w="1736" w:type="dxa"/>
          </w:tcPr>
          <w:p w14:paraId="7C6C6E31" w14:textId="77777777" w:rsidR="00511DDB" w:rsidRPr="00847BB7" w:rsidRDefault="00511DDB" w:rsidP="009E1447">
            <w:pPr>
              <w:rPr>
                <w:rFonts w:ascii="標楷體" w:eastAsia="標楷體" w:hAnsi="標楷體"/>
              </w:rPr>
            </w:pPr>
            <w:r>
              <w:rPr>
                <w:rFonts w:ascii="標楷體" w:eastAsia="標楷體" w:hAnsi="標楷體" w:hint="eastAsia"/>
              </w:rPr>
              <w:t>關帳狀態</w:t>
            </w:r>
          </w:p>
        </w:tc>
        <w:tc>
          <w:tcPr>
            <w:tcW w:w="751" w:type="dxa"/>
          </w:tcPr>
          <w:p w14:paraId="66CC3E91" w14:textId="77777777" w:rsidR="00511DDB" w:rsidRPr="00847BB7" w:rsidRDefault="00511DDB" w:rsidP="009E1447">
            <w:pPr>
              <w:rPr>
                <w:rFonts w:ascii="標楷體" w:eastAsia="標楷體" w:hAnsi="標楷體"/>
              </w:rPr>
            </w:pPr>
            <w:r>
              <w:rPr>
                <w:rFonts w:ascii="標楷體" w:eastAsia="標楷體" w:hAnsi="標楷體" w:hint="eastAsia"/>
              </w:rPr>
              <w:t>9(1)</w:t>
            </w:r>
          </w:p>
        </w:tc>
        <w:tc>
          <w:tcPr>
            <w:tcW w:w="1843" w:type="dxa"/>
          </w:tcPr>
          <w:p w14:paraId="448928C0" w14:textId="77777777" w:rsidR="00511DDB" w:rsidRPr="00847BB7" w:rsidRDefault="00511DDB" w:rsidP="009E1447">
            <w:pPr>
              <w:rPr>
                <w:rFonts w:ascii="標楷體" w:eastAsia="標楷體" w:hAnsi="標楷體"/>
              </w:rPr>
            </w:pPr>
          </w:p>
        </w:tc>
        <w:tc>
          <w:tcPr>
            <w:tcW w:w="1489" w:type="dxa"/>
          </w:tcPr>
          <w:p w14:paraId="5CED330D" w14:textId="77777777" w:rsidR="00511DDB" w:rsidRPr="00847BB7" w:rsidRDefault="00511DDB" w:rsidP="009E1447">
            <w:pPr>
              <w:rPr>
                <w:rFonts w:ascii="標楷體" w:eastAsia="標楷體" w:hAnsi="標楷體"/>
              </w:rPr>
            </w:pPr>
            <w:r>
              <w:rPr>
                <w:rFonts w:ascii="標楷體" w:eastAsia="標楷體" w:hAnsi="標楷體" w:hint="eastAsia"/>
              </w:rPr>
              <w:t>關帳狀態代碼(Cd</w:t>
            </w:r>
            <w:r>
              <w:rPr>
                <w:rFonts w:ascii="標楷體" w:eastAsia="標楷體" w:hAnsi="標楷體"/>
              </w:rPr>
              <w:t>Code</w:t>
            </w:r>
            <w:r>
              <w:rPr>
                <w:rFonts w:ascii="標楷體" w:eastAsia="標楷體" w:hAnsi="標楷體" w:hint="eastAsia"/>
              </w:rPr>
              <w:t>.</w:t>
            </w:r>
            <w:r>
              <w:rPr>
                <w:rFonts w:ascii="標楷體" w:eastAsia="標楷體" w:hAnsi="標楷體"/>
              </w:rPr>
              <w:t>ClsFg</w:t>
            </w:r>
            <w:r>
              <w:rPr>
                <w:rFonts w:ascii="標楷體" w:eastAsia="標楷體" w:hAnsi="標楷體" w:hint="eastAsia"/>
              </w:rPr>
              <w:t>)[選單/</w:t>
            </w:r>
            <w:r>
              <w:rPr>
                <w:rFonts w:ascii="標楷體" w:eastAsia="標楷體" w:hAnsi="標楷體"/>
              </w:rPr>
              <w:t>2</w:t>
            </w:r>
            <w:r>
              <w:rPr>
                <w:rFonts w:ascii="標楷體" w:eastAsia="標楷體" w:hAnsi="標楷體" w:hint="eastAsia"/>
              </w:rPr>
              <w:t xml:space="preserve"> L6064]</w:t>
            </w:r>
          </w:p>
        </w:tc>
        <w:tc>
          <w:tcPr>
            <w:tcW w:w="514" w:type="dxa"/>
          </w:tcPr>
          <w:p w14:paraId="12CC69BE" w14:textId="77777777" w:rsidR="00511DDB" w:rsidRPr="00847BB7" w:rsidRDefault="00511DDB" w:rsidP="009E1447">
            <w:pPr>
              <w:rPr>
                <w:rFonts w:ascii="標楷體" w:eastAsia="標楷體" w:hAnsi="標楷體"/>
              </w:rPr>
            </w:pPr>
            <w:r>
              <w:rPr>
                <w:rFonts w:ascii="標楷體" w:eastAsia="標楷體" w:hAnsi="標楷體" w:hint="eastAsia"/>
              </w:rPr>
              <w:t>V</w:t>
            </w:r>
          </w:p>
        </w:tc>
        <w:tc>
          <w:tcPr>
            <w:tcW w:w="407" w:type="dxa"/>
          </w:tcPr>
          <w:p w14:paraId="470166B4" w14:textId="77777777" w:rsidR="00511DDB" w:rsidRPr="00847BB7" w:rsidRDefault="00511DDB" w:rsidP="009E1447">
            <w:pPr>
              <w:jc w:val="center"/>
              <w:rPr>
                <w:rFonts w:ascii="標楷體" w:eastAsia="標楷體" w:hAnsi="標楷體"/>
              </w:rPr>
            </w:pPr>
            <w:r w:rsidRPr="00A01A6B">
              <w:rPr>
                <w:rFonts w:ascii="標楷體" w:eastAsia="標楷體" w:hAnsi="標楷體" w:hint="eastAsia"/>
              </w:rPr>
              <w:t>W</w:t>
            </w:r>
          </w:p>
        </w:tc>
        <w:tc>
          <w:tcPr>
            <w:tcW w:w="3544" w:type="dxa"/>
          </w:tcPr>
          <w:p w14:paraId="1BCDE893" w14:textId="77777777" w:rsidR="00511DDB" w:rsidRDefault="00511DDB" w:rsidP="009E1447">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w:t>
            </w:r>
            <w:r>
              <w:rPr>
                <w:rFonts w:ascii="標楷體" w:eastAsia="標楷體" w:hAnsi="標楷體"/>
                <w:color w:val="000000" w:themeColor="text1"/>
              </w:rPr>
              <w:t>.</w:t>
            </w:r>
            <w:r>
              <w:rPr>
                <w:rFonts w:ascii="標楷體" w:eastAsia="標楷體" w:hAnsi="標楷體" w:hint="eastAsia"/>
                <w:color w:val="000000" w:themeColor="text1"/>
              </w:rPr>
              <w:t>必須輸入</w:t>
            </w:r>
          </w:p>
          <w:p w14:paraId="4560196E" w14:textId="77777777" w:rsidR="00511DDB" w:rsidRDefault="00511DDB" w:rsidP="009E1447">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2</w:t>
            </w:r>
            <w:r>
              <w:rPr>
                <w:rFonts w:ascii="標楷體" w:eastAsia="標楷體" w:hAnsi="標楷體"/>
                <w:color w:val="000000" w:themeColor="text1"/>
              </w:rPr>
              <w:t>.</w:t>
            </w:r>
            <w:r w:rsidRPr="000726A1">
              <w:rPr>
                <w:rFonts w:ascii="標楷體" w:eastAsia="標楷體" w:hAnsi="標楷體" w:hint="eastAsia"/>
                <w:color w:val="000000" w:themeColor="text1"/>
              </w:rPr>
              <w:t>支票繳款不可選[開帳]，限選[關帳]及[關帳取消</w:t>
            </w:r>
          </w:p>
          <w:p w14:paraId="12BC7C7C" w14:textId="77777777" w:rsidR="00511DDB" w:rsidRPr="00847BB7" w:rsidRDefault="00511DDB" w:rsidP="009E1447">
            <w:pPr>
              <w:rPr>
                <w:rFonts w:ascii="標楷體" w:eastAsia="標楷體" w:hAnsi="標楷體"/>
              </w:rPr>
            </w:pPr>
            <w:r>
              <w:rPr>
                <w:rFonts w:ascii="標楷體" w:eastAsia="標楷體" w:hAnsi="標楷體" w:hint="eastAsia"/>
                <w:color w:val="000000" w:themeColor="text1"/>
              </w:rPr>
              <w:t>3.</w:t>
            </w:r>
            <w:r>
              <w:rPr>
                <w:rFonts w:ascii="標楷體" w:eastAsia="標楷體" w:hAnsi="標楷體"/>
                <w:color w:val="000000" w:themeColor="text1"/>
              </w:rPr>
              <w:t>AcClose.ClsFg</w:t>
            </w:r>
          </w:p>
        </w:tc>
      </w:tr>
      <w:tr w:rsidR="00511DDB" w:rsidRPr="00847BB7" w14:paraId="7D637838" w14:textId="77777777" w:rsidTr="009E1447">
        <w:trPr>
          <w:trHeight w:val="291"/>
          <w:jc w:val="center"/>
        </w:trPr>
        <w:tc>
          <w:tcPr>
            <w:tcW w:w="456" w:type="dxa"/>
          </w:tcPr>
          <w:p w14:paraId="7F7A5F06" w14:textId="7FB43897" w:rsidR="00511DDB" w:rsidRPr="00847BB7" w:rsidRDefault="001174A2" w:rsidP="009E1447">
            <w:pPr>
              <w:rPr>
                <w:rFonts w:ascii="標楷體" w:eastAsia="標楷體" w:hAnsi="標楷體"/>
              </w:rPr>
            </w:pPr>
            <w:r>
              <w:rPr>
                <w:rFonts w:ascii="標楷體" w:eastAsia="標楷體" w:hAnsi="標楷體" w:hint="eastAsia"/>
              </w:rPr>
              <w:t>4.</w:t>
            </w:r>
          </w:p>
        </w:tc>
        <w:tc>
          <w:tcPr>
            <w:tcW w:w="1736" w:type="dxa"/>
          </w:tcPr>
          <w:p w14:paraId="149C6976" w14:textId="77777777" w:rsidR="00511DDB" w:rsidRPr="00847BB7" w:rsidRDefault="00511DDB" w:rsidP="009E1447">
            <w:pPr>
              <w:rPr>
                <w:rFonts w:ascii="標楷體" w:eastAsia="標楷體" w:hAnsi="標楷體"/>
              </w:rPr>
            </w:pPr>
            <w:r>
              <w:rPr>
                <w:rFonts w:ascii="標楷體" w:eastAsia="標楷體" w:hAnsi="標楷體" w:hint="eastAsia"/>
              </w:rPr>
              <w:t>關帳狀態名稱</w:t>
            </w:r>
          </w:p>
        </w:tc>
        <w:tc>
          <w:tcPr>
            <w:tcW w:w="751" w:type="dxa"/>
          </w:tcPr>
          <w:p w14:paraId="4F868625" w14:textId="77777777" w:rsidR="00511DDB" w:rsidRPr="00847BB7" w:rsidRDefault="00511DDB" w:rsidP="009E1447">
            <w:pPr>
              <w:rPr>
                <w:rFonts w:ascii="標楷體" w:eastAsia="標楷體" w:hAnsi="標楷體"/>
              </w:rPr>
            </w:pPr>
          </w:p>
        </w:tc>
        <w:tc>
          <w:tcPr>
            <w:tcW w:w="1843" w:type="dxa"/>
          </w:tcPr>
          <w:p w14:paraId="76D50EB5" w14:textId="77777777" w:rsidR="00511DDB" w:rsidRPr="00847BB7" w:rsidRDefault="00511DDB" w:rsidP="009E1447">
            <w:pPr>
              <w:rPr>
                <w:rFonts w:ascii="標楷體" w:eastAsia="標楷體" w:hAnsi="標楷體"/>
                <w:color w:val="FF0000"/>
              </w:rPr>
            </w:pPr>
          </w:p>
        </w:tc>
        <w:tc>
          <w:tcPr>
            <w:tcW w:w="1489" w:type="dxa"/>
          </w:tcPr>
          <w:p w14:paraId="66A22AB7" w14:textId="77777777" w:rsidR="00511DDB" w:rsidRPr="00847BB7" w:rsidRDefault="00511DDB" w:rsidP="009E1447">
            <w:pPr>
              <w:rPr>
                <w:rFonts w:ascii="標楷體" w:eastAsia="標楷體" w:hAnsi="標楷體"/>
                <w:color w:val="FF0000"/>
              </w:rPr>
            </w:pPr>
          </w:p>
        </w:tc>
        <w:tc>
          <w:tcPr>
            <w:tcW w:w="514" w:type="dxa"/>
          </w:tcPr>
          <w:p w14:paraId="764D9D26" w14:textId="77777777" w:rsidR="00511DDB" w:rsidRPr="00847BB7" w:rsidRDefault="00511DDB" w:rsidP="009E1447">
            <w:pPr>
              <w:rPr>
                <w:rFonts w:ascii="標楷體" w:eastAsia="標楷體" w:hAnsi="標楷體"/>
              </w:rPr>
            </w:pPr>
          </w:p>
        </w:tc>
        <w:tc>
          <w:tcPr>
            <w:tcW w:w="407" w:type="dxa"/>
          </w:tcPr>
          <w:p w14:paraId="1A929F83" w14:textId="77777777" w:rsidR="00511DDB" w:rsidRPr="00847BB7" w:rsidRDefault="00511DDB" w:rsidP="009E1447">
            <w:pPr>
              <w:jc w:val="center"/>
              <w:rPr>
                <w:rFonts w:ascii="標楷體" w:eastAsia="標楷體" w:hAnsi="標楷體"/>
              </w:rPr>
            </w:pPr>
            <w:r>
              <w:rPr>
                <w:rFonts w:ascii="標楷體" w:eastAsia="標楷體" w:hAnsi="標楷體" w:hint="eastAsia"/>
              </w:rPr>
              <w:t>R</w:t>
            </w:r>
          </w:p>
        </w:tc>
        <w:tc>
          <w:tcPr>
            <w:tcW w:w="3544" w:type="dxa"/>
          </w:tcPr>
          <w:p w14:paraId="05FE1CDD" w14:textId="77777777" w:rsidR="00511DDB" w:rsidRDefault="00511DDB" w:rsidP="009E1447">
            <w:pPr>
              <w:ind w:left="240" w:hangingChars="100" w:hanging="240"/>
              <w:rPr>
                <w:rFonts w:ascii="標楷體" w:eastAsia="標楷體" w:hAnsi="標楷體"/>
              </w:rPr>
            </w:pPr>
            <w:r>
              <w:rPr>
                <w:rFonts w:ascii="標楷體" w:eastAsia="標楷體" w:hAnsi="標楷體"/>
              </w:rPr>
              <w:t>1.</w:t>
            </w:r>
            <w:r>
              <w:rPr>
                <w:rFonts w:ascii="標楷體" w:eastAsia="標楷體" w:hAnsi="標楷體" w:hint="eastAsia"/>
              </w:rPr>
              <w:t>自動顯示不可修改</w:t>
            </w:r>
          </w:p>
          <w:p w14:paraId="4B71C224" w14:textId="77777777" w:rsidR="001174A2" w:rsidRDefault="00511DDB" w:rsidP="009E1447">
            <w:pPr>
              <w:rPr>
                <w:rFonts w:ascii="標楷體" w:eastAsia="標楷體" w:hAnsi="標楷體"/>
                <w:color w:val="000000" w:themeColor="text1"/>
              </w:rPr>
            </w:pPr>
            <w:r>
              <w:rPr>
                <w:rFonts w:ascii="標楷體" w:eastAsia="標楷體" w:hAnsi="標楷體" w:hint="eastAsia"/>
                <w:color w:val="000000" w:themeColor="text1"/>
              </w:rPr>
              <w:t>2</w:t>
            </w:r>
            <w:r>
              <w:rPr>
                <w:rFonts w:ascii="標楷體" w:eastAsia="標楷體" w:hAnsi="標楷體"/>
                <w:color w:val="000000" w:themeColor="text1"/>
              </w:rPr>
              <w:t>.</w:t>
            </w:r>
            <w:r>
              <w:rPr>
                <w:rFonts w:ascii="標楷體" w:eastAsia="標楷體" w:hAnsi="標楷體" w:hint="eastAsia"/>
                <w:color w:val="000000" w:themeColor="text1"/>
              </w:rPr>
              <w:t>依據關帳狀態值對應關帳狀</w:t>
            </w:r>
            <w:r w:rsidR="001174A2">
              <w:rPr>
                <w:rFonts w:ascii="標楷體" w:eastAsia="標楷體" w:hAnsi="標楷體" w:hint="eastAsia"/>
                <w:color w:val="000000" w:themeColor="text1"/>
              </w:rPr>
              <w:t xml:space="preserve"> 　　</w:t>
            </w:r>
          </w:p>
          <w:p w14:paraId="5555A1EC" w14:textId="77777777" w:rsidR="001174A2" w:rsidRDefault="001174A2" w:rsidP="009E1447">
            <w:pPr>
              <w:rPr>
                <w:rFonts w:ascii="標楷體" w:eastAsia="標楷體" w:hAnsi="標楷體"/>
              </w:rPr>
            </w:pPr>
            <w:r>
              <w:rPr>
                <w:rFonts w:ascii="標楷體" w:eastAsia="標楷體" w:hAnsi="標楷體" w:hint="eastAsia"/>
                <w:color w:val="000000" w:themeColor="text1"/>
              </w:rPr>
              <w:t xml:space="preserve">　</w:t>
            </w:r>
            <w:r w:rsidR="00511DDB">
              <w:rPr>
                <w:rFonts w:ascii="標楷體" w:eastAsia="標楷體" w:hAnsi="標楷體" w:hint="eastAsia"/>
                <w:color w:val="000000" w:themeColor="text1"/>
              </w:rPr>
              <w:t>態代碼</w:t>
            </w:r>
            <w:r w:rsidR="00511DDB">
              <w:rPr>
                <w:rFonts w:ascii="標楷體" w:eastAsia="標楷體" w:hAnsi="標楷體" w:hint="eastAsia"/>
              </w:rPr>
              <w:t>(Cd</w:t>
            </w:r>
            <w:r w:rsidR="00511DDB">
              <w:rPr>
                <w:rFonts w:ascii="標楷體" w:eastAsia="標楷體" w:hAnsi="標楷體"/>
              </w:rPr>
              <w:t>Code</w:t>
            </w:r>
            <w:r w:rsidR="00511DDB">
              <w:rPr>
                <w:rFonts w:ascii="標楷體" w:eastAsia="標楷體" w:hAnsi="標楷體" w:hint="eastAsia"/>
              </w:rPr>
              <w:t>.</w:t>
            </w:r>
            <w:r w:rsidR="00511DDB">
              <w:rPr>
                <w:rFonts w:ascii="標楷體" w:eastAsia="標楷體" w:hAnsi="標楷體"/>
              </w:rPr>
              <w:t>ClsFg</w:t>
            </w:r>
            <w:r w:rsidR="00511DDB">
              <w:rPr>
                <w:rFonts w:ascii="標楷體" w:eastAsia="標楷體" w:hAnsi="標楷體" w:hint="eastAsia"/>
              </w:rPr>
              <w:t>)[選單</w:t>
            </w:r>
            <w:r>
              <w:rPr>
                <w:rFonts w:ascii="標楷體" w:eastAsia="標楷體" w:hAnsi="標楷體" w:hint="eastAsia"/>
              </w:rPr>
              <w:t xml:space="preserve">　　</w:t>
            </w:r>
          </w:p>
          <w:p w14:paraId="00A60D93" w14:textId="52A24C1B" w:rsidR="00511DDB" w:rsidRPr="004415DA" w:rsidRDefault="001174A2" w:rsidP="009E1447">
            <w:pPr>
              <w:rPr>
                <w:rFonts w:ascii="標楷體" w:eastAsia="標楷體" w:hAnsi="標楷體"/>
                <w:lang w:eastAsia="zh-HK"/>
              </w:rPr>
            </w:pPr>
            <w:r>
              <w:rPr>
                <w:rFonts w:ascii="標楷體" w:eastAsia="標楷體" w:hAnsi="標楷體" w:hint="eastAsia"/>
              </w:rPr>
              <w:t xml:space="preserve">　</w:t>
            </w:r>
            <w:r w:rsidR="00511DDB">
              <w:rPr>
                <w:rFonts w:ascii="標楷體" w:eastAsia="標楷體" w:hAnsi="標楷體" w:hint="eastAsia"/>
              </w:rPr>
              <w:t>/</w:t>
            </w:r>
            <w:r w:rsidR="00511DDB">
              <w:rPr>
                <w:rFonts w:ascii="標楷體" w:eastAsia="標楷體" w:hAnsi="標楷體"/>
              </w:rPr>
              <w:t>2</w:t>
            </w:r>
            <w:r w:rsidR="00511DDB">
              <w:rPr>
                <w:rFonts w:ascii="標楷體" w:eastAsia="標楷體" w:hAnsi="標楷體" w:hint="eastAsia"/>
              </w:rPr>
              <w:t xml:space="preserve"> L6064]顯示名聲</w:t>
            </w:r>
          </w:p>
        </w:tc>
      </w:tr>
      <w:tr w:rsidR="00511DDB" w:rsidRPr="00847BB7" w14:paraId="297DF85B" w14:textId="77777777" w:rsidTr="009E1447">
        <w:trPr>
          <w:trHeight w:val="291"/>
          <w:jc w:val="center"/>
        </w:trPr>
        <w:tc>
          <w:tcPr>
            <w:tcW w:w="456" w:type="dxa"/>
          </w:tcPr>
          <w:p w14:paraId="6C0808E8" w14:textId="7D0B8C50" w:rsidR="00511DDB" w:rsidRPr="00847BB7" w:rsidRDefault="001174A2" w:rsidP="009E1447">
            <w:pPr>
              <w:rPr>
                <w:rFonts w:ascii="標楷體" w:eastAsia="標楷體" w:hAnsi="標楷體"/>
              </w:rPr>
            </w:pPr>
            <w:r>
              <w:rPr>
                <w:rFonts w:ascii="標楷體" w:eastAsia="標楷體" w:hAnsi="標楷體" w:hint="eastAsia"/>
              </w:rPr>
              <w:t>5.</w:t>
            </w:r>
          </w:p>
        </w:tc>
        <w:tc>
          <w:tcPr>
            <w:tcW w:w="1736" w:type="dxa"/>
          </w:tcPr>
          <w:p w14:paraId="0B4AAEBC" w14:textId="77777777" w:rsidR="00511DDB" w:rsidRPr="00847BB7" w:rsidRDefault="00511DDB" w:rsidP="009E1447">
            <w:pPr>
              <w:rPr>
                <w:rFonts w:ascii="標楷體" w:eastAsia="標楷體" w:hAnsi="標楷體"/>
              </w:rPr>
            </w:pPr>
            <w:r>
              <w:rPr>
                <w:rFonts w:ascii="標楷體" w:eastAsia="標楷體" w:hAnsi="標楷體" w:hint="eastAsia"/>
              </w:rPr>
              <w:t>業務批號</w:t>
            </w:r>
          </w:p>
        </w:tc>
        <w:tc>
          <w:tcPr>
            <w:tcW w:w="751" w:type="dxa"/>
          </w:tcPr>
          <w:p w14:paraId="4B1E1EEA" w14:textId="77777777" w:rsidR="00511DDB" w:rsidRPr="00847BB7" w:rsidRDefault="00511DDB" w:rsidP="009E1447">
            <w:pPr>
              <w:rPr>
                <w:rFonts w:ascii="標楷體" w:eastAsia="標楷體" w:hAnsi="標楷體"/>
              </w:rPr>
            </w:pPr>
          </w:p>
        </w:tc>
        <w:tc>
          <w:tcPr>
            <w:tcW w:w="1843" w:type="dxa"/>
          </w:tcPr>
          <w:p w14:paraId="5D94CED3" w14:textId="77777777" w:rsidR="00511DDB" w:rsidRPr="00847BB7" w:rsidRDefault="00511DDB" w:rsidP="009E1447">
            <w:pPr>
              <w:rPr>
                <w:rFonts w:ascii="標楷體" w:eastAsia="標楷體" w:hAnsi="標楷體"/>
                <w:color w:val="FF0000"/>
              </w:rPr>
            </w:pPr>
            <w:r w:rsidRPr="000726A1">
              <w:rPr>
                <w:rFonts w:ascii="標楷體" w:eastAsia="標楷體" w:hAnsi="標楷體"/>
              </w:rPr>
              <w:t>AcClose.BatNo</w:t>
            </w:r>
          </w:p>
        </w:tc>
        <w:tc>
          <w:tcPr>
            <w:tcW w:w="1489" w:type="dxa"/>
          </w:tcPr>
          <w:p w14:paraId="30CF49FF" w14:textId="77777777" w:rsidR="00511DDB" w:rsidRPr="00847BB7" w:rsidRDefault="00511DDB" w:rsidP="009E144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color w:val="000000"/>
                <w:spacing w:val="15"/>
                <w:kern w:val="0"/>
              </w:rPr>
            </w:pPr>
          </w:p>
        </w:tc>
        <w:tc>
          <w:tcPr>
            <w:tcW w:w="514" w:type="dxa"/>
          </w:tcPr>
          <w:p w14:paraId="1B569135" w14:textId="77777777" w:rsidR="00511DDB" w:rsidRPr="00847BB7" w:rsidRDefault="00511DDB" w:rsidP="009E1447">
            <w:pPr>
              <w:rPr>
                <w:rFonts w:ascii="標楷體" w:eastAsia="標楷體" w:hAnsi="標楷體"/>
              </w:rPr>
            </w:pPr>
          </w:p>
        </w:tc>
        <w:tc>
          <w:tcPr>
            <w:tcW w:w="407" w:type="dxa"/>
          </w:tcPr>
          <w:p w14:paraId="630D625D" w14:textId="77777777" w:rsidR="00511DDB" w:rsidRPr="00847BB7" w:rsidRDefault="00511DDB" w:rsidP="009E1447">
            <w:pPr>
              <w:jc w:val="center"/>
              <w:rPr>
                <w:rFonts w:ascii="標楷體" w:eastAsia="標楷體" w:hAnsi="標楷體"/>
              </w:rPr>
            </w:pPr>
            <w:r>
              <w:rPr>
                <w:rFonts w:ascii="標楷體" w:eastAsia="標楷體" w:hAnsi="標楷體" w:hint="eastAsia"/>
              </w:rPr>
              <w:t>R</w:t>
            </w:r>
          </w:p>
        </w:tc>
        <w:tc>
          <w:tcPr>
            <w:tcW w:w="3544" w:type="dxa"/>
          </w:tcPr>
          <w:p w14:paraId="138367E6" w14:textId="77777777" w:rsidR="00511DDB" w:rsidRDefault="00511DDB" w:rsidP="009E1447">
            <w:pPr>
              <w:ind w:left="240" w:hangingChars="100" w:hanging="240"/>
              <w:rPr>
                <w:rFonts w:ascii="標楷體" w:eastAsia="標楷體" w:hAnsi="標楷體"/>
              </w:rPr>
            </w:pPr>
            <w:r>
              <w:rPr>
                <w:rFonts w:ascii="標楷體" w:eastAsia="標楷體" w:hAnsi="標楷體"/>
              </w:rPr>
              <w:t>1.</w:t>
            </w:r>
            <w:r>
              <w:rPr>
                <w:rFonts w:ascii="標楷體" w:eastAsia="標楷體" w:hAnsi="標楷體" w:hint="eastAsia"/>
              </w:rPr>
              <w:t>自動顯示不可修改</w:t>
            </w:r>
          </w:p>
          <w:p w14:paraId="33359B6D" w14:textId="77777777" w:rsidR="00511DDB" w:rsidRDefault="00511DDB" w:rsidP="009E1447">
            <w:pPr>
              <w:ind w:left="240" w:hangingChars="100" w:hanging="240"/>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rPr>
              <w:t>若為支票繳款時固定為 11</w:t>
            </w:r>
          </w:p>
          <w:p w14:paraId="2A987945" w14:textId="77777777" w:rsidR="00511DDB" w:rsidRDefault="00511DDB" w:rsidP="009E1447">
            <w:pPr>
              <w:ind w:left="240" w:hangingChars="100" w:hanging="240"/>
              <w:rPr>
                <w:rFonts w:ascii="標楷體" w:eastAsia="標楷體" w:hAnsi="標楷體"/>
              </w:rPr>
            </w:pPr>
            <w:r>
              <w:rPr>
                <w:rFonts w:ascii="標楷體" w:eastAsia="標楷體" w:hAnsi="標楷體" w:hint="eastAsia"/>
              </w:rPr>
              <w:t>3.如為開帳則</w:t>
            </w:r>
            <w:r w:rsidRPr="000726A1">
              <w:rPr>
                <w:rFonts w:ascii="標楷體" w:eastAsia="標楷體" w:hAnsi="標楷體"/>
              </w:rPr>
              <w:t>AcClose.BatNo</w:t>
            </w:r>
            <w:r>
              <w:rPr>
                <w:rFonts w:ascii="標楷體" w:eastAsia="標楷體" w:hAnsi="標楷體" w:hint="eastAsia"/>
              </w:rPr>
              <w:t>+1</w:t>
            </w:r>
          </w:p>
          <w:p w14:paraId="36710949" w14:textId="77777777" w:rsidR="00511DDB" w:rsidRPr="000726A1" w:rsidRDefault="00511DDB" w:rsidP="009E1447">
            <w:pPr>
              <w:ind w:left="240" w:hangingChars="100" w:hanging="240"/>
              <w:rPr>
                <w:rFonts w:ascii="標楷體" w:eastAsia="標楷體" w:hAnsi="標楷體"/>
              </w:rPr>
            </w:pPr>
            <w:r>
              <w:rPr>
                <w:rFonts w:ascii="標楷體" w:eastAsia="標楷體" w:hAnsi="標楷體" w:hint="eastAsia"/>
              </w:rPr>
              <w:t>4.</w:t>
            </w:r>
            <w:r w:rsidRPr="000726A1">
              <w:rPr>
                <w:rFonts w:ascii="標楷體" w:eastAsia="標楷體" w:hAnsi="標楷體"/>
              </w:rPr>
              <w:t>AcClose.BatNo</w:t>
            </w:r>
          </w:p>
        </w:tc>
      </w:tr>
      <w:tr w:rsidR="00511DDB" w:rsidRPr="00847BB7" w14:paraId="3C33882B" w14:textId="77777777" w:rsidTr="009E1447">
        <w:trPr>
          <w:trHeight w:val="291"/>
          <w:jc w:val="center"/>
        </w:trPr>
        <w:tc>
          <w:tcPr>
            <w:tcW w:w="456" w:type="dxa"/>
          </w:tcPr>
          <w:p w14:paraId="60AD95CC" w14:textId="2DCCFEB5" w:rsidR="00511DDB" w:rsidRPr="00847BB7" w:rsidRDefault="001174A2" w:rsidP="009E1447">
            <w:pPr>
              <w:rPr>
                <w:rFonts w:ascii="標楷體" w:eastAsia="標楷體" w:hAnsi="標楷體"/>
              </w:rPr>
            </w:pPr>
            <w:r>
              <w:rPr>
                <w:rFonts w:ascii="標楷體" w:eastAsia="標楷體" w:hAnsi="標楷體" w:hint="eastAsia"/>
              </w:rPr>
              <w:t>6.</w:t>
            </w:r>
          </w:p>
        </w:tc>
        <w:tc>
          <w:tcPr>
            <w:tcW w:w="1736" w:type="dxa"/>
          </w:tcPr>
          <w:p w14:paraId="7E588BAC" w14:textId="77777777" w:rsidR="00511DDB" w:rsidRPr="00847BB7" w:rsidRDefault="00511DDB" w:rsidP="009E1447">
            <w:pPr>
              <w:rPr>
                <w:rFonts w:ascii="標楷體" w:eastAsia="標楷體" w:hAnsi="標楷體"/>
              </w:rPr>
            </w:pPr>
            <w:r>
              <w:rPr>
                <w:rFonts w:ascii="標楷體" w:eastAsia="標楷體" w:hAnsi="標楷體" w:hint="eastAsia"/>
              </w:rPr>
              <w:t>上傳核心序號</w:t>
            </w:r>
          </w:p>
        </w:tc>
        <w:tc>
          <w:tcPr>
            <w:tcW w:w="751" w:type="dxa"/>
          </w:tcPr>
          <w:p w14:paraId="25F33A26" w14:textId="77777777" w:rsidR="00511DDB" w:rsidRPr="00847BB7" w:rsidRDefault="00511DDB" w:rsidP="009E1447">
            <w:pPr>
              <w:rPr>
                <w:rFonts w:ascii="標楷體" w:eastAsia="標楷體" w:hAnsi="標楷體"/>
              </w:rPr>
            </w:pPr>
          </w:p>
        </w:tc>
        <w:tc>
          <w:tcPr>
            <w:tcW w:w="1843" w:type="dxa"/>
          </w:tcPr>
          <w:p w14:paraId="7F0A9699" w14:textId="77777777" w:rsidR="00511DDB" w:rsidRPr="00847BB7" w:rsidRDefault="00511DDB" w:rsidP="009E1447">
            <w:pPr>
              <w:rPr>
                <w:rFonts w:ascii="標楷體" w:eastAsia="標楷體" w:hAnsi="標楷體"/>
              </w:rPr>
            </w:pPr>
            <w:r w:rsidRPr="000726A1">
              <w:rPr>
                <w:rFonts w:ascii="標楷體" w:eastAsia="標楷體" w:hAnsi="標楷體"/>
              </w:rPr>
              <w:t>AcClose</w:t>
            </w:r>
            <w:r>
              <w:rPr>
                <w:rFonts w:ascii="標楷體" w:eastAsia="標楷體" w:hAnsi="標楷體" w:hint="eastAsia"/>
              </w:rPr>
              <w:t>.C</w:t>
            </w:r>
            <w:r>
              <w:rPr>
                <w:rFonts w:ascii="標楷體" w:eastAsia="標楷體" w:hAnsi="標楷體"/>
              </w:rPr>
              <w:t>orSeqNo</w:t>
            </w:r>
          </w:p>
        </w:tc>
        <w:tc>
          <w:tcPr>
            <w:tcW w:w="1489" w:type="dxa"/>
          </w:tcPr>
          <w:p w14:paraId="544060C5" w14:textId="77777777" w:rsidR="00511DDB" w:rsidRPr="00847BB7" w:rsidRDefault="00511DDB" w:rsidP="009E1447">
            <w:pPr>
              <w:rPr>
                <w:rFonts w:ascii="標楷體" w:eastAsia="標楷體" w:hAnsi="標楷體"/>
                <w:lang w:eastAsia="zh-HK"/>
              </w:rPr>
            </w:pPr>
          </w:p>
        </w:tc>
        <w:tc>
          <w:tcPr>
            <w:tcW w:w="514" w:type="dxa"/>
          </w:tcPr>
          <w:p w14:paraId="44CD42B4" w14:textId="77777777" w:rsidR="00511DDB" w:rsidRPr="00847BB7" w:rsidRDefault="00511DDB" w:rsidP="009E1447">
            <w:pPr>
              <w:rPr>
                <w:rFonts w:ascii="標楷體" w:eastAsia="標楷體" w:hAnsi="標楷體"/>
              </w:rPr>
            </w:pPr>
          </w:p>
        </w:tc>
        <w:tc>
          <w:tcPr>
            <w:tcW w:w="407" w:type="dxa"/>
          </w:tcPr>
          <w:p w14:paraId="1184C4C4" w14:textId="77777777" w:rsidR="00511DDB" w:rsidRPr="00847BB7" w:rsidRDefault="00511DDB" w:rsidP="009E1447">
            <w:pPr>
              <w:jc w:val="center"/>
              <w:rPr>
                <w:rFonts w:ascii="標楷體" w:eastAsia="標楷體" w:hAnsi="標楷體"/>
              </w:rPr>
            </w:pPr>
            <w:r>
              <w:rPr>
                <w:rFonts w:ascii="標楷體" w:eastAsia="標楷體" w:hAnsi="標楷體" w:hint="eastAsia"/>
              </w:rPr>
              <w:t>R</w:t>
            </w:r>
          </w:p>
        </w:tc>
        <w:tc>
          <w:tcPr>
            <w:tcW w:w="3544" w:type="dxa"/>
          </w:tcPr>
          <w:p w14:paraId="2D7D50B9" w14:textId="77777777" w:rsidR="00511DDB" w:rsidRDefault="00511DDB" w:rsidP="009E1447">
            <w:pPr>
              <w:rPr>
                <w:rFonts w:ascii="標楷體" w:eastAsia="標楷體" w:hAnsi="標楷體"/>
              </w:rPr>
            </w:pPr>
            <w:r>
              <w:rPr>
                <w:rFonts w:ascii="標楷體" w:eastAsia="標楷體" w:hAnsi="標楷體" w:hint="eastAsia"/>
              </w:rPr>
              <w:t>1.自動顯示不可修改</w:t>
            </w:r>
          </w:p>
          <w:p w14:paraId="3B8E818E" w14:textId="77777777" w:rsidR="00511DDB" w:rsidRDefault="00511DDB" w:rsidP="009E1447">
            <w:pPr>
              <w:ind w:left="240" w:hangingChars="100" w:hanging="240"/>
              <w:rPr>
                <w:rFonts w:ascii="標楷體" w:eastAsia="標楷體" w:hAnsi="標楷體"/>
              </w:rPr>
            </w:pPr>
            <w:r>
              <w:rPr>
                <w:rFonts w:ascii="標楷體" w:eastAsia="標楷體" w:hAnsi="標楷體" w:hint="eastAsia"/>
              </w:rPr>
              <w:t>2.</w:t>
            </w:r>
            <w:r w:rsidRPr="00200406">
              <w:rPr>
                <w:rFonts w:ascii="標楷體" w:eastAsia="標楷體" w:hAnsi="標楷體" w:hint="eastAsia"/>
              </w:rPr>
              <w:t>支票繳款/放款關帳時</w:t>
            </w:r>
            <w:r>
              <w:rPr>
                <w:rFonts w:ascii="標楷體" w:eastAsia="標楷體" w:hAnsi="標楷體" w:hint="eastAsia"/>
              </w:rPr>
              <w:t>+1</w:t>
            </w:r>
          </w:p>
          <w:p w14:paraId="650CEED7" w14:textId="77777777" w:rsidR="00511DDB" w:rsidRPr="000267BA" w:rsidRDefault="00511DDB" w:rsidP="009E1447">
            <w:pPr>
              <w:ind w:left="240" w:hangingChars="100" w:hanging="240"/>
              <w:rPr>
                <w:rFonts w:ascii="標楷體" w:eastAsia="標楷體" w:hAnsi="標楷體"/>
              </w:rPr>
            </w:pPr>
            <w:r>
              <w:rPr>
                <w:rFonts w:ascii="標楷體" w:eastAsia="標楷體" w:hAnsi="標楷體" w:hint="eastAsia"/>
              </w:rPr>
              <w:t>3.</w:t>
            </w:r>
            <w:r w:rsidRPr="000726A1">
              <w:rPr>
                <w:rFonts w:ascii="標楷體" w:eastAsia="標楷體" w:hAnsi="標楷體"/>
              </w:rPr>
              <w:t>AcClose</w:t>
            </w:r>
            <w:r>
              <w:rPr>
                <w:rFonts w:ascii="標楷體" w:eastAsia="標楷體" w:hAnsi="標楷體" w:hint="eastAsia"/>
              </w:rPr>
              <w:t>.C</w:t>
            </w:r>
            <w:r>
              <w:rPr>
                <w:rFonts w:ascii="標楷體" w:eastAsia="標楷體" w:hAnsi="標楷體"/>
              </w:rPr>
              <w:t>orSeqNo</w:t>
            </w:r>
          </w:p>
        </w:tc>
      </w:tr>
    </w:tbl>
    <w:p w14:paraId="1FFBC033" w14:textId="77777777" w:rsidR="00511DDB" w:rsidRDefault="00511DDB" w:rsidP="00D01BCC">
      <w:pPr>
        <w:pStyle w:val="a"/>
        <w:numPr>
          <w:ilvl w:val="0"/>
          <w:numId w:val="8"/>
        </w:numPr>
      </w:pPr>
      <w:r>
        <w:rPr>
          <w:rFonts w:hint="eastAsia"/>
          <w:lang w:eastAsia="zh-HK"/>
        </w:rPr>
        <w:t>輸出</w:t>
      </w:r>
      <w:r>
        <w:rPr>
          <w:rFonts w:hint="eastAsia"/>
        </w:rPr>
        <w:t>畫面:</w:t>
      </w:r>
    </w:p>
    <w:p w14:paraId="1809318E" w14:textId="77777777" w:rsidR="00511DDB" w:rsidRPr="003556D5" w:rsidRDefault="00511DDB" w:rsidP="00511DDB">
      <w:r w:rsidRPr="00200406">
        <w:rPr>
          <w:noProof/>
        </w:rPr>
        <w:drawing>
          <wp:inline distT="0" distB="0" distL="0" distR="0" wp14:anchorId="56620347" wp14:editId="0924A558">
            <wp:extent cx="6479540" cy="3296285"/>
            <wp:effectExtent l="0" t="0" r="0" b="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479540" cy="3296285"/>
                    </a:xfrm>
                    <a:prstGeom prst="rect">
                      <a:avLst/>
                    </a:prstGeom>
                  </pic:spPr>
                </pic:pic>
              </a:graphicData>
            </a:graphic>
          </wp:inline>
        </w:drawing>
      </w:r>
    </w:p>
    <w:p w14:paraId="33BEE3F0" w14:textId="77777777" w:rsidR="00511DDB" w:rsidRDefault="00511DDB" w:rsidP="00511DDB">
      <w:pPr>
        <w:widowControl/>
        <w:rPr>
          <w:rFonts w:ascii="標楷體" w:eastAsia="標楷體" w:hAnsi="標楷體"/>
          <w:sz w:val="26"/>
        </w:rPr>
      </w:pPr>
      <w:r>
        <w:br w:type="page"/>
      </w:r>
    </w:p>
    <w:p w14:paraId="3D3B2F60" w14:textId="77777777" w:rsidR="00511DDB" w:rsidRDefault="00511DDB" w:rsidP="00D01BCC">
      <w:pPr>
        <w:pStyle w:val="a"/>
        <w:numPr>
          <w:ilvl w:val="0"/>
          <w:numId w:val="8"/>
        </w:numPr>
      </w:pPr>
      <w:r>
        <w:rPr>
          <w:rFonts w:hint="eastAsia"/>
        </w:rPr>
        <w:lastRenderedPageBreak/>
        <w:t>選單1/</w:t>
      </w:r>
      <w:r>
        <w:t>L6064</w:t>
      </w:r>
    </w:p>
    <w:p w14:paraId="229550C4" w14:textId="77777777" w:rsidR="00511DDB" w:rsidRPr="00E65F28" w:rsidRDefault="00511DDB" w:rsidP="00511DDB">
      <w:r w:rsidRPr="008F7C5F">
        <w:rPr>
          <w:noProof/>
        </w:rPr>
        <w:drawing>
          <wp:inline distT="0" distB="0" distL="0" distR="0" wp14:anchorId="5DE7DFAF" wp14:editId="237D17B0">
            <wp:extent cx="6479540" cy="3449320"/>
            <wp:effectExtent l="0" t="0" r="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479540" cy="3449320"/>
                    </a:xfrm>
                    <a:prstGeom prst="rect">
                      <a:avLst/>
                    </a:prstGeom>
                  </pic:spPr>
                </pic:pic>
              </a:graphicData>
            </a:graphic>
          </wp:inline>
        </w:drawing>
      </w:r>
    </w:p>
    <w:p w14:paraId="55482F57" w14:textId="77777777" w:rsidR="00511DDB" w:rsidRPr="00362205" w:rsidRDefault="00511DDB" w:rsidP="00511DDB">
      <w:pPr>
        <w:rPr>
          <w:rFonts w:ascii="標楷體" w:eastAsia="標楷體" w:hAnsi="標楷體"/>
        </w:rPr>
      </w:pPr>
    </w:p>
    <w:p w14:paraId="4D4D0907" w14:textId="77777777" w:rsidR="00511DDB" w:rsidRPr="00326476" w:rsidRDefault="00511DDB" w:rsidP="00D01BCC">
      <w:pPr>
        <w:pStyle w:val="a"/>
        <w:numPr>
          <w:ilvl w:val="0"/>
          <w:numId w:val="8"/>
        </w:numPr>
      </w:pPr>
      <w:r>
        <w:rPr>
          <w:rFonts w:hint="eastAsia"/>
        </w:rPr>
        <w:t>選單2/</w:t>
      </w:r>
      <w:r>
        <w:t>L6064</w:t>
      </w:r>
    </w:p>
    <w:p w14:paraId="1F602504" w14:textId="77777777" w:rsidR="00511DDB" w:rsidRDefault="00511DDB" w:rsidP="00511DDB">
      <w:pPr>
        <w:pStyle w:val="42"/>
        <w:spacing w:after="72"/>
        <w:ind w:leftChars="72" w:left="173"/>
        <w:rPr>
          <w:rFonts w:ascii="標楷體" w:hAnsi="標楷體"/>
        </w:rPr>
      </w:pPr>
      <w:r w:rsidRPr="00326476">
        <w:rPr>
          <w:rFonts w:ascii="標楷體" w:hAnsi="標楷體"/>
          <w:noProof/>
        </w:rPr>
        <w:drawing>
          <wp:inline distT="0" distB="0" distL="0" distR="0" wp14:anchorId="11028FFC" wp14:editId="2A5A703E">
            <wp:extent cx="6479540" cy="3130550"/>
            <wp:effectExtent l="0" t="0" r="0" b="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479540" cy="3130550"/>
                    </a:xfrm>
                    <a:prstGeom prst="rect">
                      <a:avLst/>
                    </a:prstGeom>
                  </pic:spPr>
                </pic:pic>
              </a:graphicData>
            </a:graphic>
          </wp:inline>
        </w:drawing>
      </w:r>
    </w:p>
    <w:p w14:paraId="4F4767AD" w14:textId="77777777" w:rsidR="003C2403" w:rsidRPr="007039AA" w:rsidRDefault="003C2403" w:rsidP="003C2403"/>
    <w:p w14:paraId="257FEB10" w14:textId="68B35079" w:rsidR="00D04A9A" w:rsidRPr="00511DDB" w:rsidRDefault="003C2403" w:rsidP="00511DDB">
      <w:pPr>
        <w:widowControl/>
        <w:rPr>
          <w:rFonts w:ascii="標楷體" w:eastAsia="標楷體" w:hAnsi="標楷體"/>
          <w:sz w:val="26"/>
        </w:rPr>
      </w:pPr>
      <w:r>
        <w:br w:type="page"/>
      </w:r>
    </w:p>
    <w:p w14:paraId="376995D0" w14:textId="77777777" w:rsidR="004407D2" w:rsidRPr="00362205" w:rsidRDefault="00B535F6" w:rsidP="00296189">
      <w:pPr>
        <w:pStyle w:val="3"/>
        <w:numPr>
          <w:ilvl w:val="2"/>
          <w:numId w:val="1"/>
        </w:numPr>
        <w:rPr>
          <w:rFonts w:ascii="標楷體" w:hAnsi="標楷體"/>
        </w:rPr>
      </w:pPr>
      <w:r>
        <w:rPr>
          <w:rFonts w:ascii="標楷體" w:hAnsi="標楷體" w:hint="eastAsia"/>
        </w:rPr>
        <w:lastRenderedPageBreak/>
        <w:t>L6102</w:t>
      </w:r>
      <w:r w:rsidR="00F11BC3" w:rsidRPr="00362205">
        <w:rPr>
          <w:rFonts w:ascii="標楷體" w:hAnsi="標楷體" w:hint="eastAsia"/>
          <w:lang w:eastAsia="zh-HK"/>
        </w:rPr>
        <w:t>次</w:t>
      </w:r>
      <w:r w:rsidR="00F11BC3" w:rsidRPr="00362205">
        <w:rPr>
          <w:rFonts w:ascii="標楷體" w:hAnsi="標楷體" w:hint="eastAsia"/>
        </w:rPr>
        <w:t>日</w:t>
      </w:r>
      <w:r w:rsidR="00F11BC3" w:rsidRPr="00362205">
        <w:rPr>
          <w:rFonts w:ascii="標楷體" w:hAnsi="標楷體" w:hint="eastAsia"/>
          <w:lang w:eastAsia="zh-HK"/>
        </w:rPr>
        <w:t>交</w:t>
      </w:r>
      <w:r w:rsidR="00F11BC3" w:rsidRPr="00362205">
        <w:rPr>
          <w:rFonts w:ascii="標楷體" w:hAnsi="標楷體" w:hint="eastAsia"/>
        </w:rPr>
        <w:t>易作業</w:t>
      </w:r>
      <w:r w:rsidR="00F11BC3" w:rsidRPr="00362205">
        <w:rPr>
          <w:rFonts w:ascii="標楷體" w:hAnsi="標楷體" w:hint="eastAsia"/>
          <w:lang w:eastAsia="zh-HK"/>
        </w:rPr>
        <w:t>申</w:t>
      </w:r>
      <w:r w:rsidR="00F11BC3" w:rsidRPr="00362205">
        <w:rPr>
          <w:rFonts w:ascii="標楷體" w:hAnsi="標楷體" w:hint="eastAsia"/>
        </w:rPr>
        <w:t>請</w:t>
      </w:r>
    </w:p>
    <w:p w14:paraId="68A50D99" w14:textId="77777777" w:rsidR="004407D2" w:rsidRPr="00362205" w:rsidRDefault="004407D2" w:rsidP="00D01BCC">
      <w:pPr>
        <w:pStyle w:val="a"/>
      </w:pPr>
      <w:r w:rsidRPr="00362205">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4407D2" w:rsidRPr="00362205" w14:paraId="59527806" w14:textId="77777777" w:rsidTr="00972BAB">
        <w:trPr>
          <w:trHeight w:val="277"/>
        </w:trPr>
        <w:tc>
          <w:tcPr>
            <w:tcW w:w="1548" w:type="dxa"/>
            <w:tcBorders>
              <w:top w:val="single" w:sz="8" w:space="0" w:color="000000"/>
              <w:bottom w:val="single" w:sz="8" w:space="0" w:color="000000"/>
              <w:right w:val="single" w:sz="8" w:space="0" w:color="000000"/>
            </w:tcBorders>
            <w:shd w:val="clear" w:color="auto" w:fill="F3F3F3"/>
          </w:tcPr>
          <w:p w14:paraId="1F0799E6" w14:textId="77777777" w:rsidR="004407D2" w:rsidRPr="00362205" w:rsidRDefault="004407D2" w:rsidP="00972BAB">
            <w:pPr>
              <w:rPr>
                <w:rFonts w:ascii="標楷體" w:eastAsia="標楷體" w:hAnsi="標楷體"/>
              </w:rPr>
            </w:pPr>
            <w:r w:rsidRPr="00362205">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01A7D4F1" w14:textId="77777777" w:rsidR="004407D2" w:rsidRPr="00362205" w:rsidRDefault="00F11BC3" w:rsidP="00972BAB">
            <w:pPr>
              <w:rPr>
                <w:rFonts w:ascii="標楷體" w:eastAsia="標楷體" w:hAnsi="標楷體"/>
              </w:rPr>
            </w:pPr>
            <w:r w:rsidRPr="00362205">
              <w:rPr>
                <w:rFonts w:ascii="標楷體" w:eastAsia="標楷體" w:hAnsi="標楷體" w:hint="eastAsia"/>
                <w:lang w:eastAsia="zh-HK"/>
              </w:rPr>
              <w:t>次</w:t>
            </w:r>
            <w:r w:rsidRPr="00362205">
              <w:rPr>
                <w:rFonts w:ascii="標楷體" w:eastAsia="標楷體" w:hAnsi="標楷體" w:hint="eastAsia"/>
              </w:rPr>
              <w:t>日</w:t>
            </w:r>
            <w:r w:rsidRPr="00362205">
              <w:rPr>
                <w:rFonts w:ascii="標楷體" w:eastAsia="標楷體" w:hAnsi="標楷體" w:hint="eastAsia"/>
                <w:lang w:eastAsia="zh-HK"/>
              </w:rPr>
              <w:t>交</w:t>
            </w:r>
            <w:r w:rsidRPr="00362205">
              <w:rPr>
                <w:rFonts w:ascii="標楷體" w:eastAsia="標楷體" w:hAnsi="標楷體" w:hint="eastAsia"/>
              </w:rPr>
              <w:t>易作業</w:t>
            </w:r>
            <w:r w:rsidRPr="00362205">
              <w:rPr>
                <w:rFonts w:ascii="標楷體" w:eastAsia="標楷體" w:hAnsi="標楷體" w:hint="eastAsia"/>
                <w:lang w:eastAsia="zh-HK"/>
              </w:rPr>
              <w:t>申</w:t>
            </w:r>
            <w:r w:rsidRPr="00362205">
              <w:rPr>
                <w:rFonts w:ascii="標楷體" w:eastAsia="標楷體" w:hAnsi="標楷體" w:hint="eastAsia"/>
              </w:rPr>
              <w:t>請</w:t>
            </w:r>
          </w:p>
          <w:p w14:paraId="1EA0C080" w14:textId="77777777" w:rsidR="00293805" w:rsidRPr="00362205" w:rsidRDefault="00803A3F" w:rsidP="00972BAB">
            <w:pPr>
              <w:rPr>
                <w:rFonts w:ascii="標楷體" w:eastAsia="標楷體" w:hAnsi="標楷體"/>
              </w:rPr>
            </w:pPr>
            <w:r w:rsidRPr="00362205">
              <w:rPr>
                <w:rFonts w:ascii="標楷體" w:eastAsia="標楷體" w:hAnsi="標楷體" w:hint="eastAsia"/>
              </w:rPr>
              <w:t>1.本交易</w:t>
            </w:r>
            <w:r w:rsidRPr="00362205">
              <w:rPr>
                <w:rFonts w:ascii="標楷體" w:eastAsia="標楷體" w:hAnsi="標楷體" w:hint="eastAsia"/>
                <w:lang w:eastAsia="zh-HK"/>
              </w:rPr>
              <w:t>只</w:t>
            </w:r>
            <w:r w:rsidRPr="00362205">
              <w:rPr>
                <w:rFonts w:ascii="標楷體" w:eastAsia="標楷體" w:hAnsi="標楷體" w:hint="eastAsia"/>
              </w:rPr>
              <w:t>設定</w:t>
            </w:r>
            <w:r w:rsidRPr="00362205">
              <w:rPr>
                <w:rFonts w:ascii="標楷體" w:eastAsia="標楷體" w:hAnsi="標楷體" w:hint="eastAsia"/>
                <w:lang w:eastAsia="zh-HK"/>
              </w:rPr>
              <w:t>本櫃</w:t>
            </w:r>
            <w:r w:rsidRPr="00362205">
              <w:rPr>
                <w:rFonts w:ascii="標楷體" w:eastAsia="標楷體" w:hAnsi="標楷體" w:hint="eastAsia"/>
              </w:rPr>
              <w:t>檯</w:t>
            </w:r>
            <w:r w:rsidRPr="00362205">
              <w:rPr>
                <w:rFonts w:ascii="標楷體" w:eastAsia="標楷體" w:hAnsi="標楷體" w:hint="eastAsia"/>
                <w:lang w:eastAsia="zh-HK"/>
              </w:rPr>
              <w:t>機之交</w:t>
            </w:r>
            <w:r w:rsidRPr="00362205">
              <w:rPr>
                <w:rFonts w:ascii="標楷體" w:eastAsia="標楷體" w:hAnsi="標楷體" w:hint="eastAsia"/>
              </w:rPr>
              <w:t>易</w:t>
            </w:r>
            <w:r w:rsidRPr="00362205">
              <w:rPr>
                <w:rFonts w:ascii="標楷體" w:eastAsia="標楷體" w:hAnsi="標楷體" w:hint="eastAsia"/>
                <w:lang w:eastAsia="zh-HK"/>
              </w:rPr>
              <w:t>帳</w:t>
            </w:r>
            <w:r w:rsidRPr="00362205">
              <w:rPr>
                <w:rFonts w:ascii="標楷體" w:eastAsia="標楷體" w:hAnsi="標楷體" w:hint="eastAsia"/>
              </w:rPr>
              <w:t>務</w:t>
            </w:r>
            <w:r w:rsidRPr="00362205">
              <w:rPr>
                <w:rFonts w:ascii="標楷體" w:eastAsia="標楷體" w:hAnsi="標楷體" w:hint="eastAsia"/>
                <w:lang w:eastAsia="zh-HK"/>
              </w:rPr>
              <w:t>日</w:t>
            </w:r>
            <w:r w:rsidRPr="00362205">
              <w:rPr>
                <w:rFonts w:ascii="標楷體" w:eastAsia="標楷體" w:hAnsi="標楷體" w:hint="eastAsia"/>
              </w:rPr>
              <w:t>期</w:t>
            </w:r>
            <w:r w:rsidR="00293805" w:rsidRPr="00362205">
              <w:rPr>
                <w:rFonts w:ascii="標楷體" w:eastAsia="標楷體" w:hAnsi="標楷體" w:hint="eastAsia"/>
              </w:rPr>
              <w:t>；</w:t>
            </w:r>
          </w:p>
          <w:p w14:paraId="1805A2A7" w14:textId="77777777" w:rsidR="00293805" w:rsidRPr="00362205" w:rsidRDefault="00293805" w:rsidP="00293805">
            <w:pPr>
              <w:ind w:firstLineChars="100" w:firstLine="240"/>
              <w:rPr>
                <w:rFonts w:ascii="標楷體" w:eastAsia="標楷體" w:hAnsi="標楷體" w:cs="標楷體"/>
              </w:rPr>
            </w:pPr>
            <w:r w:rsidRPr="00362205">
              <w:rPr>
                <w:rFonts w:ascii="標楷體" w:eastAsia="標楷體" w:hAnsi="標楷體" w:cs="標楷體" w:hint="eastAsia"/>
              </w:rPr>
              <w:t>當日帳務仍持續進行不受影響，次日帳進行中不影響關</w:t>
            </w:r>
          </w:p>
          <w:p w14:paraId="2B3DAFD5" w14:textId="77777777" w:rsidR="007F066F" w:rsidRPr="00362205" w:rsidRDefault="00293805" w:rsidP="00293805">
            <w:pPr>
              <w:ind w:firstLineChars="100" w:firstLine="240"/>
              <w:rPr>
                <w:rFonts w:ascii="標楷體" w:eastAsia="標楷體" w:hAnsi="標楷體"/>
              </w:rPr>
            </w:pPr>
            <w:r w:rsidRPr="00362205">
              <w:rPr>
                <w:rFonts w:ascii="標楷體" w:eastAsia="標楷體" w:hAnsi="標楷體" w:cs="標楷體" w:hint="eastAsia"/>
              </w:rPr>
              <w:t>當日帳。</w:t>
            </w:r>
          </w:p>
          <w:p w14:paraId="788F4153" w14:textId="77777777" w:rsidR="00410BA0" w:rsidRPr="00362205" w:rsidRDefault="00410BA0" w:rsidP="00972BAB">
            <w:pPr>
              <w:rPr>
                <w:rFonts w:ascii="標楷體" w:eastAsia="標楷體" w:hAnsi="標楷體"/>
              </w:rPr>
            </w:pPr>
            <w:r w:rsidRPr="00362205">
              <w:rPr>
                <w:rFonts w:ascii="標楷體" w:eastAsia="標楷體" w:hAnsi="標楷體" w:hint="eastAsia"/>
              </w:rPr>
              <w:t>2.</w:t>
            </w:r>
            <w:r w:rsidRPr="00362205">
              <w:rPr>
                <w:rFonts w:ascii="標楷體" w:eastAsia="標楷體" w:hAnsi="標楷體" w:hint="eastAsia"/>
                <w:lang w:eastAsia="zh-HK"/>
              </w:rPr>
              <w:t>執</w:t>
            </w:r>
            <w:r w:rsidRPr="00362205">
              <w:rPr>
                <w:rFonts w:ascii="標楷體" w:eastAsia="標楷體" w:hAnsi="標楷體" w:hint="eastAsia"/>
              </w:rPr>
              <w:t>行[</w:t>
            </w:r>
            <w:r w:rsidRPr="00362205">
              <w:rPr>
                <w:rFonts w:ascii="標楷體" w:eastAsia="標楷體" w:hAnsi="標楷體" w:hint="eastAsia"/>
                <w:lang w:eastAsia="zh-HK"/>
              </w:rPr>
              <w:t>申</w:t>
            </w:r>
            <w:r w:rsidRPr="00362205">
              <w:rPr>
                <w:rFonts w:ascii="標楷體" w:eastAsia="標楷體" w:hAnsi="標楷體" w:hint="eastAsia"/>
              </w:rPr>
              <w:t>請]作業，</w:t>
            </w:r>
            <w:r w:rsidRPr="00362205">
              <w:rPr>
                <w:rFonts w:ascii="標楷體" w:eastAsia="標楷體" w:hAnsi="標楷體" w:hint="eastAsia"/>
                <w:lang w:eastAsia="zh-HK"/>
              </w:rPr>
              <w:t>本櫃</w:t>
            </w:r>
            <w:r w:rsidRPr="00362205">
              <w:rPr>
                <w:rFonts w:ascii="標楷體" w:eastAsia="標楷體" w:hAnsi="標楷體" w:hint="eastAsia"/>
              </w:rPr>
              <w:t>檯</w:t>
            </w:r>
            <w:r w:rsidRPr="00362205">
              <w:rPr>
                <w:rFonts w:ascii="標楷體" w:eastAsia="標楷體" w:hAnsi="標楷體" w:hint="eastAsia"/>
                <w:lang w:eastAsia="zh-HK"/>
              </w:rPr>
              <w:t>機帳</w:t>
            </w:r>
            <w:r w:rsidRPr="00362205">
              <w:rPr>
                <w:rFonts w:ascii="標楷體" w:eastAsia="標楷體" w:hAnsi="標楷體" w:hint="eastAsia"/>
              </w:rPr>
              <w:t>務</w:t>
            </w:r>
            <w:r w:rsidRPr="00362205">
              <w:rPr>
                <w:rFonts w:ascii="標楷體" w:eastAsia="標楷體" w:hAnsi="標楷體" w:hint="eastAsia"/>
                <w:lang w:eastAsia="zh-HK"/>
              </w:rPr>
              <w:t>日</w:t>
            </w:r>
            <w:r w:rsidRPr="00362205">
              <w:rPr>
                <w:rFonts w:ascii="標楷體" w:eastAsia="標楷體" w:hAnsi="標楷體" w:hint="eastAsia"/>
              </w:rPr>
              <w:t>期</w:t>
            </w:r>
            <w:r w:rsidRPr="00362205">
              <w:rPr>
                <w:rFonts w:ascii="標楷體" w:eastAsia="標楷體" w:hAnsi="標楷體" w:hint="eastAsia"/>
                <w:lang w:eastAsia="zh-HK"/>
              </w:rPr>
              <w:t>切換為下一營</w:t>
            </w:r>
            <w:r w:rsidRPr="00362205">
              <w:rPr>
                <w:rFonts w:ascii="標楷體" w:eastAsia="標楷體" w:hAnsi="標楷體" w:hint="eastAsia"/>
              </w:rPr>
              <w:t>業</w:t>
            </w:r>
            <w:r w:rsidRPr="00362205">
              <w:rPr>
                <w:rFonts w:ascii="標楷體" w:eastAsia="標楷體" w:hAnsi="標楷體" w:hint="eastAsia"/>
                <w:lang w:eastAsia="zh-HK"/>
              </w:rPr>
              <w:t>日</w:t>
            </w:r>
            <w:r w:rsidR="00293805" w:rsidRPr="00362205">
              <w:rPr>
                <w:rFonts w:ascii="標楷體" w:eastAsia="標楷體" w:hAnsi="標楷體" w:hint="eastAsia"/>
              </w:rPr>
              <w:t>；</w:t>
            </w:r>
          </w:p>
          <w:p w14:paraId="2ACA0587" w14:textId="77777777" w:rsidR="00293805" w:rsidRPr="00362205" w:rsidRDefault="00410BA0" w:rsidP="00293805">
            <w:pPr>
              <w:ind w:leftChars="100" w:left="240"/>
              <w:rPr>
                <w:rFonts w:ascii="標楷體" w:eastAsia="標楷體" w:hAnsi="標楷體"/>
              </w:rPr>
            </w:pPr>
            <w:r w:rsidRPr="00362205">
              <w:rPr>
                <w:rFonts w:ascii="標楷體" w:eastAsia="標楷體" w:hAnsi="標楷體" w:hint="eastAsia"/>
                <w:lang w:eastAsia="zh-HK"/>
              </w:rPr>
              <w:t>櫃</w:t>
            </w:r>
            <w:r w:rsidRPr="00362205">
              <w:rPr>
                <w:rFonts w:ascii="標楷體" w:eastAsia="標楷體" w:hAnsi="標楷體" w:hint="eastAsia"/>
              </w:rPr>
              <w:t>檯</w:t>
            </w:r>
            <w:r w:rsidRPr="00362205">
              <w:rPr>
                <w:rFonts w:ascii="標楷體" w:eastAsia="標楷體" w:hAnsi="標楷體" w:hint="eastAsia"/>
                <w:lang w:eastAsia="zh-HK"/>
              </w:rPr>
              <w:t>機畫</w:t>
            </w:r>
            <w:r w:rsidRPr="00362205">
              <w:rPr>
                <w:rFonts w:ascii="標楷體" w:eastAsia="標楷體" w:hAnsi="標楷體" w:hint="eastAsia"/>
              </w:rPr>
              <w:t>面</w:t>
            </w:r>
            <w:r w:rsidR="00E512F7" w:rsidRPr="00362205">
              <w:rPr>
                <w:rFonts w:ascii="標楷體" w:eastAsia="標楷體" w:hAnsi="標楷體" w:hint="eastAsia"/>
                <w:lang w:eastAsia="zh-HK"/>
              </w:rPr>
              <w:t>中資</w:t>
            </w:r>
            <w:r w:rsidR="00E512F7" w:rsidRPr="00362205">
              <w:rPr>
                <w:rFonts w:ascii="標楷體" w:eastAsia="標楷體" w:hAnsi="標楷體" w:hint="eastAsia"/>
              </w:rPr>
              <w:t>訊</w:t>
            </w:r>
            <w:r w:rsidR="00E512F7" w:rsidRPr="00362205">
              <w:rPr>
                <w:rFonts w:ascii="標楷體" w:eastAsia="標楷體" w:hAnsi="標楷體" w:hint="eastAsia"/>
                <w:lang w:eastAsia="zh-HK"/>
              </w:rPr>
              <w:t>區塊</w:t>
            </w:r>
            <w:r w:rsidR="00293805" w:rsidRPr="00362205">
              <w:rPr>
                <w:rFonts w:ascii="標楷體" w:eastAsia="標楷體" w:hAnsi="標楷體" w:hint="eastAsia"/>
                <w:lang w:eastAsia="zh-HK"/>
              </w:rPr>
              <w:t>顏</w:t>
            </w:r>
            <w:r w:rsidR="00293805" w:rsidRPr="00362205">
              <w:rPr>
                <w:rFonts w:ascii="標楷體" w:eastAsia="標楷體" w:hAnsi="標楷體" w:hint="eastAsia"/>
              </w:rPr>
              <w:t>色</w:t>
            </w:r>
            <w:r w:rsidR="00293805" w:rsidRPr="00362205">
              <w:rPr>
                <w:rFonts w:ascii="標楷體" w:eastAsia="標楷體" w:hAnsi="標楷體" w:hint="eastAsia"/>
                <w:lang w:eastAsia="zh-HK"/>
              </w:rPr>
              <w:t>切換為</w:t>
            </w:r>
            <w:r w:rsidR="00293805" w:rsidRPr="0044619C">
              <w:rPr>
                <w:rFonts w:ascii="標楷體" w:eastAsia="標楷體" w:hAnsi="標楷體" w:hint="eastAsia"/>
                <w:lang w:eastAsia="zh-HK"/>
              </w:rPr>
              <w:t>黃</w:t>
            </w:r>
            <w:r w:rsidR="00293805" w:rsidRPr="0044619C">
              <w:rPr>
                <w:rFonts w:ascii="標楷體" w:eastAsia="標楷體" w:hAnsi="標楷體" w:hint="eastAsia"/>
              </w:rPr>
              <w:t>色</w:t>
            </w:r>
            <w:r w:rsidR="00293805" w:rsidRPr="00362205">
              <w:rPr>
                <w:rFonts w:ascii="標楷體" w:eastAsia="標楷體" w:hAnsi="標楷體" w:hint="eastAsia"/>
              </w:rPr>
              <w:t>，</w:t>
            </w:r>
            <w:r w:rsidRPr="00362205">
              <w:rPr>
                <w:rFonts w:ascii="標楷體" w:eastAsia="標楷體" w:hAnsi="標楷體" w:hint="eastAsia"/>
                <w:lang w:eastAsia="zh-HK"/>
              </w:rPr>
              <w:t>狀</w:t>
            </w:r>
            <w:r w:rsidRPr="00362205">
              <w:rPr>
                <w:rFonts w:ascii="標楷體" w:eastAsia="標楷體" w:hAnsi="標楷體" w:hint="eastAsia"/>
              </w:rPr>
              <w:t>態</w:t>
            </w:r>
            <w:r w:rsidRPr="00362205">
              <w:rPr>
                <w:rFonts w:ascii="標楷體" w:eastAsia="標楷體" w:hAnsi="標楷體" w:hint="eastAsia"/>
                <w:lang w:eastAsia="zh-HK"/>
              </w:rPr>
              <w:t>列顯</w:t>
            </w:r>
            <w:r w:rsidRPr="00362205">
              <w:rPr>
                <w:rFonts w:ascii="標楷體" w:eastAsia="標楷體" w:hAnsi="標楷體" w:hint="eastAsia"/>
              </w:rPr>
              <w:t>示[</w:t>
            </w:r>
            <w:r w:rsidRPr="00362205">
              <w:rPr>
                <w:rFonts w:ascii="標楷體" w:eastAsia="標楷體" w:hAnsi="標楷體" w:hint="eastAsia"/>
                <w:lang w:eastAsia="zh-HK"/>
              </w:rPr>
              <w:t>次日]</w:t>
            </w:r>
            <w:r w:rsidR="00293805" w:rsidRPr="00362205">
              <w:rPr>
                <w:rFonts w:ascii="標楷體" w:eastAsia="標楷體" w:hAnsi="標楷體" w:hint="eastAsia"/>
              </w:rPr>
              <w:t>。</w:t>
            </w:r>
          </w:p>
          <w:p w14:paraId="2342CB5C" w14:textId="77777777" w:rsidR="00293805" w:rsidRPr="00362205" w:rsidRDefault="00293805" w:rsidP="00293805">
            <w:pPr>
              <w:rPr>
                <w:rFonts w:ascii="標楷體" w:eastAsia="標楷體" w:hAnsi="標楷體"/>
                <w:lang w:eastAsia="zh-HK"/>
              </w:rPr>
            </w:pPr>
            <w:r w:rsidRPr="00362205">
              <w:rPr>
                <w:rFonts w:ascii="標楷體" w:eastAsia="標楷體" w:hAnsi="標楷體" w:hint="eastAsia"/>
              </w:rPr>
              <w:t>3.</w:t>
            </w:r>
            <w:r w:rsidRPr="00362205">
              <w:rPr>
                <w:rFonts w:ascii="標楷體" w:eastAsia="標楷體" w:hAnsi="標楷體" w:hint="eastAsia"/>
                <w:lang w:eastAsia="zh-HK"/>
              </w:rPr>
              <w:t>執</w:t>
            </w:r>
            <w:r w:rsidRPr="00362205">
              <w:rPr>
                <w:rFonts w:ascii="標楷體" w:eastAsia="標楷體" w:hAnsi="標楷體" w:hint="eastAsia"/>
              </w:rPr>
              <w:t>行[</w:t>
            </w:r>
            <w:r w:rsidR="00C9239B" w:rsidRPr="00362205">
              <w:rPr>
                <w:rFonts w:ascii="標楷體" w:eastAsia="標楷體" w:hAnsi="標楷體" w:hint="eastAsia"/>
                <w:lang w:eastAsia="zh-HK"/>
              </w:rPr>
              <w:t>解</w:t>
            </w:r>
            <w:r w:rsidR="00C9239B" w:rsidRPr="00362205">
              <w:rPr>
                <w:rFonts w:ascii="標楷體" w:eastAsia="標楷體" w:hAnsi="標楷體" w:hint="eastAsia"/>
              </w:rPr>
              <w:t>除</w:t>
            </w:r>
            <w:r w:rsidRPr="00362205">
              <w:rPr>
                <w:rFonts w:ascii="標楷體" w:eastAsia="標楷體" w:hAnsi="標楷體" w:hint="eastAsia"/>
              </w:rPr>
              <w:t>]作業，</w:t>
            </w:r>
            <w:r w:rsidRPr="00362205">
              <w:rPr>
                <w:rFonts w:ascii="標楷體" w:eastAsia="標楷體" w:hAnsi="標楷體" w:hint="eastAsia"/>
                <w:lang w:eastAsia="zh-HK"/>
              </w:rPr>
              <w:t>本櫃</w:t>
            </w:r>
            <w:r w:rsidRPr="00362205">
              <w:rPr>
                <w:rFonts w:ascii="標楷體" w:eastAsia="標楷體" w:hAnsi="標楷體" w:hint="eastAsia"/>
              </w:rPr>
              <w:t>檯</w:t>
            </w:r>
            <w:r w:rsidRPr="00362205">
              <w:rPr>
                <w:rFonts w:ascii="標楷體" w:eastAsia="標楷體" w:hAnsi="標楷體" w:hint="eastAsia"/>
                <w:lang w:eastAsia="zh-HK"/>
              </w:rPr>
              <w:t>機帳</w:t>
            </w:r>
            <w:r w:rsidRPr="00362205">
              <w:rPr>
                <w:rFonts w:ascii="標楷體" w:eastAsia="標楷體" w:hAnsi="標楷體" w:hint="eastAsia"/>
              </w:rPr>
              <w:t>務</w:t>
            </w:r>
            <w:r w:rsidRPr="00362205">
              <w:rPr>
                <w:rFonts w:ascii="標楷體" w:eastAsia="標楷體" w:hAnsi="標楷體" w:hint="eastAsia"/>
                <w:lang w:eastAsia="zh-HK"/>
              </w:rPr>
              <w:t>日</w:t>
            </w:r>
            <w:r w:rsidRPr="00362205">
              <w:rPr>
                <w:rFonts w:ascii="標楷體" w:eastAsia="標楷體" w:hAnsi="標楷體" w:hint="eastAsia"/>
              </w:rPr>
              <w:t>期</w:t>
            </w:r>
            <w:r w:rsidRPr="00362205">
              <w:rPr>
                <w:rFonts w:ascii="標楷體" w:eastAsia="標楷體" w:hAnsi="標楷體" w:hint="eastAsia"/>
                <w:lang w:eastAsia="zh-HK"/>
              </w:rPr>
              <w:t>切換為本營</w:t>
            </w:r>
            <w:r w:rsidRPr="00362205">
              <w:rPr>
                <w:rFonts w:ascii="標楷體" w:eastAsia="標楷體" w:hAnsi="標楷體" w:hint="eastAsia"/>
              </w:rPr>
              <w:t>業</w:t>
            </w:r>
            <w:r w:rsidRPr="00362205">
              <w:rPr>
                <w:rFonts w:ascii="標楷體" w:eastAsia="標楷體" w:hAnsi="標楷體" w:hint="eastAsia"/>
                <w:lang w:eastAsia="zh-HK"/>
              </w:rPr>
              <w:t>日。</w:t>
            </w:r>
          </w:p>
          <w:p w14:paraId="54804E8E" w14:textId="77777777" w:rsidR="007F066F" w:rsidRPr="00362205" w:rsidRDefault="007F066F" w:rsidP="00293805">
            <w:pPr>
              <w:ind w:left="240" w:hangingChars="100" w:hanging="240"/>
              <w:rPr>
                <w:rFonts w:ascii="標楷體" w:eastAsia="標楷體" w:hAnsi="標楷體"/>
                <w:lang w:eastAsia="zh-HK"/>
              </w:rPr>
            </w:pPr>
          </w:p>
        </w:tc>
      </w:tr>
      <w:tr w:rsidR="004407D2" w:rsidRPr="00362205" w14:paraId="27503A5A" w14:textId="77777777" w:rsidTr="00972BAB">
        <w:trPr>
          <w:trHeight w:val="277"/>
        </w:trPr>
        <w:tc>
          <w:tcPr>
            <w:tcW w:w="1548" w:type="dxa"/>
            <w:tcBorders>
              <w:top w:val="single" w:sz="8" w:space="0" w:color="000000"/>
              <w:bottom w:val="single" w:sz="8" w:space="0" w:color="000000"/>
              <w:right w:val="single" w:sz="8" w:space="0" w:color="000000"/>
            </w:tcBorders>
            <w:shd w:val="clear" w:color="auto" w:fill="F3F3F3"/>
          </w:tcPr>
          <w:p w14:paraId="4BD3613C" w14:textId="77777777" w:rsidR="004407D2" w:rsidRPr="00362205" w:rsidRDefault="004407D2" w:rsidP="00972BAB">
            <w:pPr>
              <w:rPr>
                <w:rFonts w:ascii="標楷體" w:eastAsia="標楷體" w:hAnsi="標楷體"/>
              </w:rPr>
            </w:pPr>
            <w:r w:rsidRPr="00362205">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07461996" w14:textId="77777777" w:rsidR="004407D2" w:rsidRPr="00362205" w:rsidRDefault="004407D2" w:rsidP="00972BAB">
            <w:pPr>
              <w:rPr>
                <w:rFonts w:ascii="標楷體" w:eastAsia="標楷體" w:hAnsi="標楷體"/>
              </w:rPr>
            </w:pPr>
          </w:p>
        </w:tc>
      </w:tr>
      <w:tr w:rsidR="004407D2" w:rsidRPr="00362205" w14:paraId="26304321" w14:textId="77777777" w:rsidTr="00972BAB">
        <w:trPr>
          <w:trHeight w:val="773"/>
        </w:trPr>
        <w:tc>
          <w:tcPr>
            <w:tcW w:w="1548" w:type="dxa"/>
            <w:tcBorders>
              <w:top w:val="single" w:sz="8" w:space="0" w:color="000000"/>
              <w:bottom w:val="single" w:sz="8" w:space="0" w:color="000000"/>
              <w:right w:val="single" w:sz="8" w:space="0" w:color="000000"/>
            </w:tcBorders>
            <w:shd w:val="clear" w:color="auto" w:fill="F3F3F3"/>
          </w:tcPr>
          <w:p w14:paraId="4BDB64A3" w14:textId="77777777" w:rsidR="004407D2" w:rsidRPr="00362205" w:rsidRDefault="004407D2" w:rsidP="00972BAB">
            <w:pPr>
              <w:rPr>
                <w:rFonts w:ascii="標楷體" w:eastAsia="標楷體" w:hAnsi="標楷體"/>
              </w:rPr>
            </w:pPr>
            <w:r w:rsidRPr="00362205">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3AB0A82B" w14:textId="77777777" w:rsidR="004407D2" w:rsidRPr="00362205" w:rsidRDefault="004407D2" w:rsidP="00972BAB">
            <w:pPr>
              <w:rPr>
                <w:rFonts w:ascii="標楷體" w:eastAsia="標楷體" w:hAnsi="標楷體"/>
              </w:rPr>
            </w:pPr>
          </w:p>
        </w:tc>
      </w:tr>
      <w:tr w:rsidR="004407D2" w:rsidRPr="00362205" w14:paraId="5998C0B3" w14:textId="77777777" w:rsidTr="00972BAB">
        <w:trPr>
          <w:trHeight w:val="321"/>
        </w:trPr>
        <w:tc>
          <w:tcPr>
            <w:tcW w:w="1548" w:type="dxa"/>
            <w:tcBorders>
              <w:top w:val="single" w:sz="8" w:space="0" w:color="000000"/>
              <w:bottom w:val="single" w:sz="8" w:space="0" w:color="000000"/>
              <w:right w:val="single" w:sz="8" w:space="0" w:color="000000"/>
            </w:tcBorders>
            <w:shd w:val="clear" w:color="auto" w:fill="F3F3F3"/>
          </w:tcPr>
          <w:p w14:paraId="248C03BC" w14:textId="77777777" w:rsidR="004407D2" w:rsidRPr="00362205" w:rsidRDefault="004407D2" w:rsidP="00972BAB">
            <w:pPr>
              <w:rPr>
                <w:rFonts w:ascii="標楷體" w:eastAsia="標楷體" w:hAnsi="標楷體"/>
              </w:rPr>
            </w:pPr>
            <w:r w:rsidRPr="00362205">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2A78065C" w14:textId="77777777" w:rsidR="004407D2" w:rsidRPr="00362205" w:rsidRDefault="004407D2" w:rsidP="00972BAB">
            <w:pPr>
              <w:rPr>
                <w:rFonts w:ascii="標楷體" w:eastAsia="標楷體" w:hAnsi="標楷體"/>
              </w:rPr>
            </w:pPr>
          </w:p>
        </w:tc>
      </w:tr>
      <w:tr w:rsidR="004407D2" w:rsidRPr="00362205" w14:paraId="3EFD6D19" w14:textId="77777777" w:rsidTr="00972BAB">
        <w:trPr>
          <w:trHeight w:val="1311"/>
        </w:trPr>
        <w:tc>
          <w:tcPr>
            <w:tcW w:w="1548" w:type="dxa"/>
            <w:tcBorders>
              <w:top w:val="single" w:sz="8" w:space="0" w:color="000000"/>
              <w:bottom w:val="single" w:sz="8" w:space="0" w:color="000000"/>
              <w:right w:val="single" w:sz="8" w:space="0" w:color="000000"/>
            </w:tcBorders>
            <w:shd w:val="clear" w:color="auto" w:fill="F3F3F3"/>
          </w:tcPr>
          <w:p w14:paraId="54258597" w14:textId="77777777" w:rsidR="004407D2" w:rsidRPr="00362205" w:rsidRDefault="004407D2" w:rsidP="00972BAB">
            <w:pPr>
              <w:rPr>
                <w:rFonts w:ascii="標楷體" w:eastAsia="標楷體" w:hAnsi="標楷體"/>
              </w:rPr>
            </w:pPr>
            <w:r w:rsidRPr="00362205">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3E82E7A5" w14:textId="77777777" w:rsidR="004407D2" w:rsidRPr="00362205" w:rsidRDefault="004407D2" w:rsidP="00972BAB">
            <w:pPr>
              <w:rPr>
                <w:rFonts w:ascii="標楷體" w:eastAsia="標楷體" w:hAnsi="標楷體"/>
              </w:rPr>
            </w:pPr>
          </w:p>
        </w:tc>
      </w:tr>
      <w:tr w:rsidR="004407D2" w:rsidRPr="00362205" w14:paraId="70AB05A7" w14:textId="77777777" w:rsidTr="00972BAB">
        <w:trPr>
          <w:trHeight w:val="278"/>
        </w:trPr>
        <w:tc>
          <w:tcPr>
            <w:tcW w:w="1548" w:type="dxa"/>
            <w:tcBorders>
              <w:top w:val="single" w:sz="8" w:space="0" w:color="000000"/>
              <w:bottom w:val="single" w:sz="8" w:space="0" w:color="000000"/>
              <w:right w:val="single" w:sz="8" w:space="0" w:color="000000"/>
            </w:tcBorders>
            <w:shd w:val="clear" w:color="auto" w:fill="F3F3F3"/>
          </w:tcPr>
          <w:p w14:paraId="1B4F2EDA" w14:textId="77777777" w:rsidR="004407D2" w:rsidRPr="00362205" w:rsidRDefault="004407D2" w:rsidP="00972BAB">
            <w:pPr>
              <w:rPr>
                <w:rFonts w:ascii="標楷體" w:eastAsia="標楷體" w:hAnsi="標楷體"/>
              </w:rPr>
            </w:pPr>
            <w:r w:rsidRPr="00362205">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47C521B5" w14:textId="77777777" w:rsidR="004407D2" w:rsidRPr="00362205" w:rsidRDefault="004407D2" w:rsidP="00972BAB">
            <w:pPr>
              <w:rPr>
                <w:rFonts w:ascii="標楷體" w:eastAsia="標楷體" w:hAnsi="標楷體"/>
              </w:rPr>
            </w:pPr>
          </w:p>
        </w:tc>
      </w:tr>
      <w:tr w:rsidR="004407D2" w:rsidRPr="00362205" w14:paraId="1060A546" w14:textId="77777777" w:rsidTr="00972BAB">
        <w:trPr>
          <w:trHeight w:val="358"/>
        </w:trPr>
        <w:tc>
          <w:tcPr>
            <w:tcW w:w="1548" w:type="dxa"/>
            <w:tcBorders>
              <w:top w:val="single" w:sz="8" w:space="0" w:color="000000"/>
              <w:bottom w:val="single" w:sz="8" w:space="0" w:color="000000"/>
              <w:right w:val="single" w:sz="8" w:space="0" w:color="000000"/>
            </w:tcBorders>
            <w:shd w:val="clear" w:color="auto" w:fill="F3F3F3"/>
          </w:tcPr>
          <w:p w14:paraId="6C04BCE5" w14:textId="77777777" w:rsidR="004407D2" w:rsidRPr="00362205" w:rsidRDefault="004407D2" w:rsidP="00972BAB">
            <w:pPr>
              <w:rPr>
                <w:rFonts w:ascii="標楷體" w:eastAsia="標楷體" w:hAnsi="標楷體"/>
              </w:rPr>
            </w:pPr>
            <w:r w:rsidRPr="00362205">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0CCF8652" w14:textId="77777777" w:rsidR="004407D2" w:rsidRPr="00362205" w:rsidRDefault="004407D2" w:rsidP="00972BAB">
            <w:pPr>
              <w:rPr>
                <w:rFonts w:ascii="標楷體" w:eastAsia="標楷體" w:hAnsi="標楷體"/>
              </w:rPr>
            </w:pPr>
          </w:p>
        </w:tc>
      </w:tr>
      <w:tr w:rsidR="004407D2" w:rsidRPr="00362205" w14:paraId="7F10A3B4" w14:textId="77777777" w:rsidTr="00972BAB">
        <w:trPr>
          <w:trHeight w:val="278"/>
        </w:trPr>
        <w:tc>
          <w:tcPr>
            <w:tcW w:w="1548" w:type="dxa"/>
            <w:tcBorders>
              <w:top w:val="single" w:sz="8" w:space="0" w:color="000000"/>
              <w:bottom w:val="single" w:sz="8" w:space="0" w:color="000000"/>
              <w:right w:val="single" w:sz="8" w:space="0" w:color="000000"/>
            </w:tcBorders>
            <w:shd w:val="clear" w:color="auto" w:fill="F3F3F3"/>
          </w:tcPr>
          <w:p w14:paraId="66B12BB8" w14:textId="77777777" w:rsidR="004407D2" w:rsidRPr="00362205" w:rsidRDefault="004407D2" w:rsidP="00972BAB">
            <w:pPr>
              <w:rPr>
                <w:rFonts w:ascii="標楷體" w:eastAsia="標楷體" w:hAnsi="標楷體"/>
              </w:rPr>
            </w:pPr>
            <w:r w:rsidRPr="00362205">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35E72203" w14:textId="77777777" w:rsidR="004407D2" w:rsidRPr="00362205" w:rsidRDefault="004407D2" w:rsidP="00972BAB">
            <w:pPr>
              <w:rPr>
                <w:rFonts w:ascii="標楷體" w:eastAsia="標楷體" w:hAnsi="標楷體"/>
              </w:rPr>
            </w:pPr>
          </w:p>
        </w:tc>
      </w:tr>
    </w:tbl>
    <w:p w14:paraId="3C652FB2" w14:textId="77777777" w:rsidR="004407D2" w:rsidRPr="00362205" w:rsidRDefault="004407D2" w:rsidP="004407D2">
      <w:pPr>
        <w:rPr>
          <w:rFonts w:ascii="標楷體" w:eastAsia="標楷體" w:hAnsi="標楷體"/>
        </w:rPr>
      </w:pPr>
    </w:p>
    <w:p w14:paraId="10E38A85" w14:textId="77777777" w:rsidR="004407D2" w:rsidRPr="00362205" w:rsidRDefault="004407D2" w:rsidP="004407D2">
      <w:pPr>
        <w:rPr>
          <w:rFonts w:ascii="標楷體" w:eastAsia="標楷體" w:hAnsi="標楷體"/>
        </w:rPr>
      </w:pPr>
    </w:p>
    <w:p w14:paraId="0445D567" w14:textId="77777777" w:rsidR="004407D2" w:rsidRPr="00362205" w:rsidRDefault="002C3244" w:rsidP="004407D2">
      <w:pPr>
        <w:rPr>
          <w:rFonts w:ascii="標楷體" w:eastAsia="標楷體" w:hAnsi="標楷體"/>
        </w:rPr>
      </w:pPr>
      <w:r>
        <w:rPr>
          <w:rFonts w:ascii="標楷體" w:eastAsia="標楷體" w:hAnsi="標楷體"/>
          <w:noProof/>
        </w:rPr>
        <w:drawing>
          <wp:inline distT="0" distB="0" distL="0" distR="0" wp14:anchorId="0EA6AA10" wp14:editId="50250A30">
            <wp:extent cx="6476365" cy="494665"/>
            <wp:effectExtent l="0" t="0" r="635" b="635"/>
            <wp:docPr id="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476365" cy="494665"/>
                    </a:xfrm>
                    <a:prstGeom prst="rect">
                      <a:avLst/>
                    </a:prstGeom>
                    <a:noFill/>
                    <a:ln>
                      <a:noFill/>
                    </a:ln>
                  </pic:spPr>
                </pic:pic>
              </a:graphicData>
            </a:graphic>
          </wp:inline>
        </w:drawing>
      </w:r>
    </w:p>
    <w:p w14:paraId="06189608" w14:textId="77777777" w:rsidR="004407D2" w:rsidRPr="00362205" w:rsidRDefault="004407D2" w:rsidP="004407D2">
      <w:pPr>
        <w:rPr>
          <w:rFonts w:ascii="標楷體" w:eastAsia="標楷體" w:hAnsi="標楷體"/>
        </w:rPr>
      </w:pPr>
    </w:p>
    <w:p w14:paraId="78405A90" w14:textId="77777777" w:rsidR="004407D2" w:rsidRPr="00362205" w:rsidRDefault="004407D2" w:rsidP="004407D2">
      <w:pPr>
        <w:rPr>
          <w:rFonts w:ascii="標楷體" w:eastAsia="標楷體" w:hAnsi="標楷體"/>
        </w:rPr>
      </w:pPr>
    </w:p>
    <w:p w14:paraId="57DF4637" w14:textId="77777777" w:rsidR="004407D2" w:rsidRPr="00362205" w:rsidRDefault="004407D2" w:rsidP="004407D2">
      <w:pPr>
        <w:rPr>
          <w:rFonts w:ascii="標楷體" w:eastAsia="標楷體" w:hAnsi="標楷體"/>
        </w:rPr>
      </w:pPr>
    </w:p>
    <w:p w14:paraId="2B958838" w14:textId="77777777" w:rsidR="004407D2" w:rsidRPr="00362205" w:rsidRDefault="004407D2" w:rsidP="004407D2">
      <w:pPr>
        <w:rPr>
          <w:rFonts w:ascii="標楷體" w:eastAsia="標楷體" w:hAnsi="標楷體"/>
        </w:rPr>
      </w:pPr>
    </w:p>
    <w:p w14:paraId="229796D3" w14:textId="77777777" w:rsidR="004407D2" w:rsidRPr="00362205" w:rsidRDefault="004407D2" w:rsidP="004407D2">
      <w:pPr>
        <w:rPr>
          <w:rFonts w:ascii="標楷體" w:eastAsia="標楷體" w:hAnsi="標楷體"/>
        </w:rPr>
      </w:pPr>
      <w:r w:rsidRPr="00362205">
        <w:rPr>
          <w:rFonts w:ascii="標楷體" w:eastAsia="標楷體" w:hAnsi="標楷體"/>
        </w:rPr>
        <w:br w:type="page"/>
      </w:r>
    </w:p>
    <w:p w14:paraId="2C81E542" w14:textId="77777777" w:rsidR="004407D2" w:rsidRPr="00362205" w:rsidRDefault="004407D2" w:rsidP="00D01BCC">
      <w:pPr>
        <w:pStyle w:val="a"/>
      </w:pPr>
      <w:r w:rsidRPr="00362205">
        <w:lastRenderedPageBreak/>
        <w:t>UI畫面</w:t>
      </w:r>
    </w:p>
    <w:p w14:paraId="0E44EF32" w14:textId="77777777" w:rsidR="004407D2" w:rsidRDefault="004407D2" w:rsidP="00C07F3C">
      <w:pPr>
        <w:pStyle w:val="42"/>
        <w:spacing w:after="72"/>
        <w:ind w:left="1133"/>
        <w:rPr>
          <w:rFonts w:ascii="標楷體" w:hAnsi="標楷體"/>
        </w:rPr>
      </w:pPr>
      <w:r w:rsidRPr="00362205">
        <w:rPr>
          <w:rFonts w:ascii="標楷體" w:hAnsi="標楷體" w:hint="eastAsia"/>
        </w:rPr>
        <w:t>輸入畫面：</w:t>
      </w:r>
    </w:p>
    <w:p w14:paraId="0598F8F4" w14:textId="77777777" w:rsidR="00C07F3C" w:rsidRPr="00362205" w:rsidRDefault="002C3244" w:rsidP="00C07F3C">
      <w:pPr>
        <w:pStyle w:val="42"/>
        <w:spacing w:after="72"/>
        <w:ind w:leftChars="0" w:left="0"/>
        <w:rPr>
          <w:rFonts w:ascii="標楷體" w:hAnsi="標楷體"/>
        </w:rPr>
      </w:pPr>
      <w:r>
        <w:rPr>
          <w:rFonts w:ascii="標楷體" w:hAnsi="標楷體" w:hint="eastAsia"/>
          <w:noProof/>
        </w:rPr>
        <w:drawing>
          <wp:inline distT="0" distB="0" distL="0" distR="0" wp14:anchorId="114E048C" wp14:editId="3804B85E">
            <wp:extent cx="6471285" cy="801370"/>
            <wp:effectExtent l="0" t="0" r="5715"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471285" cy="801370"/>
                    </a:xfrm>
                    <a:prstGeom prst="rect">
                      <a:avLst/>
                    </a:prstGeom>
                    <a:noFill/>
                    <a:ln>
                      <a:noFill/>
                    </a:ln>
                  </pic:spPr>
                </pic:pic>
              </a:graphicData>
            </a:graphic>
          </wp:inline>
        </w:drawing>
      </w:r>
    </w:p>
    <w:p w14:paraId="58936D6C" w14:textId="77777777" w:rsidR="004407D2" w:rsidRPr="00362205" w:rsidRDefault="000C7737" w:rsidP="00D01BCC">
      <w:pPr>
        <w:pStyle w:val="a"/>
      </w:pPr>
      <w:r>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56"/>
        <w:gridCol w:w="2097"/>
        <w:gridCol w:w="1296"/>
        <w:gridCol w:w="1053"/>
        <w:gridCol w:w="1126"/>
        <w:gridCol w:w="660"/>
        <w:gridCol w:w="688"/>
        <w:gridCol w:w="2944"/>
      </w:tblGrid>
      <w:tr w:rsidR="00DA12D9" w:rsidRPr="00362205" w14:paraId="241B841D" w14:textId="77777777" w:rsidTr="00DA12D9">
        <w:trPr>
          <w:trHeight w:val="388"/>
          <w:jc w:val="center"/>
        </w:trPr>
        <w:tc>
          <w:tcPr>
            <w:tcW w:w="560" w:type="dxa"/>
            <w:vMerge w:val="restart"/>
          </w:tcPr>
          <w:p w14:paraId="2AD9BEB3" w14:textId="77777777" w:rsidR="00DA12D9" w:rsidRPr="00362205" w:rsidRDefault="00DA12D9" w:rsidP="00972BAB">
            <w:pPr>
              <w:rPr>
                <w:rFonts w:ascii="標楷體" w:eastAsia="標楷體" w:hAnsi="標楷體"/>
              </w:rPr>
            </w:pPr>
            <w:r w:rsidRPr="00362205">
              <w:rPr>
                <w:rFonts w:ascii="標楷體" w:eastAsia="標楷體" w:hAnsi="標楷體"/>
              </w:rPr>
              <w:t>序號</w:t>
            </w:r>
          </w:p>
        </w:tc>
        <w:tc>
          <w:tcPr>
            <w:tcW w:w="2154" w:type="dxa"/>
            <w:vMerge w:val="restart"/>
          </w:tcPr>
          <w:p w14:paraId="7E75932B" w14:textId="77777777" w:rsidR="00DA12D9" w:rsidRPr="00362205" w:rsidRDefault="00DA12D9" w:rsidP="00972BAB">
            <w:pPr>
              <w:rPr>
                <w:rFonts w:ascii="標楷體" w:eastAsia="標楷體" w:hAnsi="標楷體"/>
              </w:rPr>
            </w:pPr>
            <w:r w:rsidRPr="00362205">
              <w:rPr>
                <w:rFonts w:ascii="標楷體" w:eastAsia="標楷體" w:hAnsi="標楷體"/>
              </w:rPr>
              <w:t>欄位</w:t>
            </w:r>
          </w:p>
        </w:tc>
        <w:tc>
          <w:tcPr>
            <w:tcW w:w="4878" w:type="dxa"/>
            <w:gridSpan w:val="5"/>
          </w:tcPr>
          <w:p w14:paraId="7F9BD706" w14:textId="77777777" w:rsidR="00DA12D9" w:rsidRPr="00362205" w:rsidRDefault="00DA12D9" w:rsidP="00DA12D9">
            <w:pPr>
              <w:jc w:val="center"/>
              <w:rPr>
                <w:rFonts w:ascii="標楷體" w:eastAsia="標楷體" w:hAnsi="標楷體"/>
              </w:rPr>
            </w:pPr>
            <w:r w:rsidRPr="00362205">
              <w:rPr>
                <w:rFonts w:ascii="標楷體" w:eastAsia="標楷體" w:hAnsi="標楷體"/>
              </w:rPr>
              <w:t>說明</w:t>
            </w:r>
          </w:p>
        </w:tc>
        <w:tc>
          <w:tcPr>
            <w:tcW w:w="3023" w:type="dxa"/>
            <w:vMerge w:val="restart"/>
          </w:tcPr>
          <w:p w14:paraId="1894EB81" w14:textId="77777777" w:rsidR="00DA12D9" w:rsidRPr="00362205" w:rsidRDefault="00DA12D9" w:rsidP="00972BAB">
            <w:pPr>
              <w:rPr>
                <w:rFonts w:ascii="標楷體" w:eastAsia="標楷體" w:hAnsi="標楷體"/>
              </w:rPr>
            </w:pPr>
            <w:r w:rsidRPr="00362205">
              <w:rPr>
                <w:rFonts w:ascii="標楷體" w:eastAsia="標楷體" w:hAnsi="標楷體"/>
              </w:rPr>
              <w:t>處理邏輯及注意事項</w:t>
            </w:r>
          </w:p>
        </w:tc>
      </w:tr>
      <w:tr w:rsidR="00DA12D9" w:rsidRPr="00362205" w14:paraId="2F8B28CA" w14:textId="77777777" w:rsidTr="00DA12D9">
        <w:trPr>
          <w:trHeight w:val="244"/>
          <w:jc w:val="center"/>
        </w:trPr>
        <w:tc>
          <w:tcPr>
            <w:tcW w:w="560" w:type="dxa"/>
            <w:vMerge/>
          </w:tcPr>
          <w:p w14:paraId="4EA8149E" w14:textId="77777777" w:rsidR="00DA12D9" w:rsidRPr="00362205" w:rsidRDefault="00DA12D9" w:rsidP="00972BAB">
            <w:pPr>
              <w:rPr>
                <w:rFonts w:ascii="標楷體" w:eastAsia="標楷體" w:hAnsi="標楷體"/>
              </w:rPr>
            </w:pPr>
          </w:p>
        </w:tc>
        <w:tc>
          <w:tcPr>
            <w:tcW w:w="2154" w:type="dxa"/>
            <w:vMerge/>
          </w:tcPr>
          <w:p w14:paraId="212BC133" w14:textId="77777777" w:rsidR="00DA12D9" w:rsidRPr="00362205" w:rsidRDefault="00DA12D9" w:rsidP="00972BAB">
            <w:pPr>
              <w:rPr>
                <w:rFonts w:ascii="標楷體" w:eastAsia="標楷體" w:hAnsi="標楷體"/>
              </w:rPr>
            </w:pPr>
          </w:p>
        </w:tc>
        <w:tc>
          <w:tcPr>
            <w:tcW w:w="1296" w:type="dxa"/>
          </w:tcPr>
          <w:p w14:paraId="269F862A" w14:textId="77777777" w:rsidR="00DA12D9" w:rsidRPr="00362205" w:rsidRDefault="00DA12D9" w:rsidP="00972BAB">
            <w:pPr>
              <w:rPr>
                <w:rFonts w:ascii="標楷體" w:eastAsia="標楷體" w:hAnsi="標楷體"/>
              </w:rPr>
            </w:pPr>
            <w:r w:rsidRPr="00A04243">
              <w:rPr>
                <w:rFonts w:ascii="標楷體" w:eastAsia="標楷體" w:hAnsi="標楷體" w:hint="eastAsia"/>
              </w:rPr>
              <w:t>資料型態長度</w:t>
            </w:r>
          </w:p>
        </w:tc>
        <w:tc>
          <w:tcPr>
            <w:tcW w:w="1074" w:type="dxa"/>
          </w:tcPr>
          <w:p w14:paraId="50EABB6B" w14:textId="77777777" w:rsidR="00DA12D9" w:rsidRPr="00362205" w:rsidRDefault="00DA12D9" w:rsidP="00972BAB">
            <w:pPr>
              <w:rPr>
                <w:rFonts w:ascii="標楷體" w:eastAsia="標楷體" w:hAnsi="標楷體"/>
              </w:rPr>
            </w:pPr>
            <w:r w:rsidRPr="00362205">
              <w:rPr>
                <w:rFonts w:ascii="標楷體" w:eastAsia="標楷體" w:hAnsi="標楷體"/>
              </w:rPr>
              <w:t>預設值</w:t>
            </w:r>
          </w:p>
        </w:tc>
        <w:tc>
          <w:tcPr>
            <w:tcW w:w="1149" w:type="dxa"/>
          </w:tcPr>
          <w:p w14:paraId="5824E09F" w14:textId="77777777" w:rsidR="00DA12D9" w:rsidRPr="00362205" w:rsidRDefault="00DA12D9" w:rsidP="00972BAB">
            <w:pPr>
              <w:rPr>
                <w:rFonts w:ascii="標楷體" w:eastAsia="標楷體" w:hAnsi="標楷體"/>
              </w:rPr>
            </w:pPr>
            <w:r w:rsidRPr="00362205">
              <w:rPr>
                <w:rFonts w:ascii="標楷體" w:eastAsia="標楷體" w:hAnsi="標楷體"/>
              </w:rPr>
              <w:t>選單內容</w:t>
            </w:r>
          </w:p>
        </w:tc>
        <w:tc>
          <w:tcPr>
            <w:tcW w:w="667" w:type="dxa"/>
          </w:tcPr>
          <w:p w14:paraId="19CA0B0E" w14:textId="77777777" w:rsidR="00DA12D9" w:rsidRPr="00362205" w:rsidRDefault="00DA12D9" w:rsidP="00972BAB">
            <w:pPr>
              <w:rPr>
                <w:rFonts w:ascii="標楷體" w:eastAsia="標楷體" w:hAnsi="標楷體"/>
              </w:rPr>
            </w:pPr>
            <w:r w:rsidRPr="00362205">
              <w:rPr>
                <w:rFonts w:ascii="標楷體" w:eastAsia="標楷體" w:hAnsi="標楷體"/>
              </w:rPr>
              <w:t>必填</w:t>
            </w:r>
          </w:p>
        </w:tc>
        <w:tc>
          <w:tcPr>
            <w:tcW w:w="692" w:type="dxa"/>
          </w:tcPr>
          <w:p w14:paraId="7716E303" w14:textId="77777777" w:rsidR="00DA12D9" w:rsidRPr="00362205" w:rsidRDefault="00DA12D9" w:rsidP="00972BAB">
            <w:pPr>
              <w:rPr>
                <w:rFonts w:ascii="標楷體" w:eastAsia="標楷體" w:hAnsi="標楷體"/>
              </w:rPr>
            </w:pPr>
            <w:r w:rsidRPr="00362205">
              <w:rPr>
                <w:rFonts w:ascii="標楷體" w:eastAsia="標楷體" w:hAnsi="標楷體"/>
              </w:rPr>
              <w:t>R/W</w:t>
            </w:r>
          </w:p>
        </w:tc>
        <w:tc>
          <w:tcPr>
            <w:tcW w:w="3023" w:type="dxa"/>
            <w:vMerge/>
          </w:tcPr>
          <w:p w14:paraId="440FDC81" w14:textId="77777777" w:rsidR="00DA12D9" w:rsidRPr="00362205" w:rsidRDefault="00DA12D9" w:rsidP="00972BAB">
            <w:pPr>
              <w:rPr>
                <w:rFonts w:ascii="標楷體" w:eastAsia="標楷體" w:hAnsi="標楷體"/>
              </w:rPr>
            </w:pPr>
          </w:p>
        </w:tc>
      </w:tr>
      <w:tr w:rsidR="00DA12D9" w:rsidRPr="00362205" w14:paraId="6A0AECE7" w14:textId="77777777" w:rsidTr="00DA12D9">
        <w:trPr>
          <w:trHeight w:val="244"/>
          <w:jc w:val="center"/>
        </w:trPr>
        <w:tc>
          <w:tcPr>
            <w:tcW w:w="560" w:type="dxa"/>
          </w:tcPr>
          <w:p w14:paraId="08A8A4C1" w14:textId="77777777" w:rsidR="00DA12D9" w:rsidRPr="00362205" w:rsidRDefault="00DA12D9" w:rsidP="00972BAB">
            <w:pPr>
              <w:rPr>
                <w:rFonts w:ascii="標楷體" w:eastAsia="標楷體" w:hAnsi="標楷體"/>
              </w:rPr>
            </w:pPr>
            <w:r w:rsidRPr="00362205">
              <w:rPr>
                <w:rFonts w:ascii="標楷體" w:eastAsia="標楷體" w:hAnsi="標楷體" w:hint="eastAsia"/>
              </w:rPr>
              <w:t>1.</w:t>
            </w:r>
          </w:p>
        </w:tc>
        <w:tc>
          <w:tcPr>
            <w:tcW w:w="2154" w:type="dxa"/>
          </w:tcPr>
          <w:p w14:paraId="48C52BA5" w14:textId="77777777" w:rsidR="00DA12D9" w:rsidRPr="00362205" w:rsidRDefault="00DA12D9" w:rsidP="00972BAB">
            <w:pPr>
              <w:rPr>
                <w:rFonts w:ascii="標楷體" w:eastAsia="標楷體" w:hAnsi="標楷體"/>
              </w:rPr>
            </w:pPr>
            <w:r w:rsidRPr="00362205">
              <w:rPr>
                <w:rFonts w:ascii="標楷體" w:eastAsia="標楷體" w:hAnsi="標楷體" w:hint="eastAsia"/>
              </w:rPr>
              <w:t>功能</w:t>
            </w:r>
          </w:p>
        </w:tc>
        <w:tc>
          <w:tcPr>
            <w:tcW w:w="1296" w:type="dxa"/>
          </w:tcPr>
          <w:p w14:paraId="4F28473C" w14:textId="77777777" w:rsidR="00DA12D9" w:rsidRPr="00362205" w:rsidRDefault="00DA12D9" w:rsidP="00972BAB">
            <w:pPr>
              <w:rPr>
                <w:rFonts w:ascii="標楷體" w:eastAsia="標楷體" w:hAnsi="標楷體"/>
              </w:rPr>
            </w:pPr>
            <w:r>
              <w:rPr>
                <w:rFonts w:ascii="標楷體" w:eastAsia="標楷體" w:hAnsi="標楷體"/>
              </w:rPr>
              <w:t>9</w:t>
            </w:r>
          </w:p>
        </w:tc>
        <w:tc>
          <w:tcPr>
            <w:tcW w:w="1074" w:type="dxa"/>
          </w:tcPr>
          <w:p w14:paraId="5741B105" w14:textId="77777777" w:rsidR="00DA12D9" w:rsidRPr="00362205" w:rsidRDefault="00DA12D9" w:rsidP="00972BAB">
            <w:pPr>
              <w:rPr>
                <w:rFonts w:ascii="標楷體" w:eastAsia="標楷體" w:hAnsi="標楷體"/>
              </w:rPr>
            </w:pPr>
          </w:p>
        </w:tc>
        <w:tc>
          <w:tcPr>
            <w:tcW w:w="1149" w:type="dxa"/>
          </w:tcPr>
          <w:p w14:paraId="0E31000F" w14:textId="77777777" w:rsidR="00DA12D9" w:rsidRPr="00362205" w:rsidRDefault="00DA12D9" w:rsidP="00972BAB">
            <w:pPr>
              <w:rPr>
                <w:rFonts w:ascii="標楷體" w:eastAsia="標楷體" w:hAnsi="標楷體"/>
              </w:rPr>
            </w:pPr>
            <w:r w:rsidRPr="00362205">
              <w:rPr>
                <w:rFonts w:ascii="標楷體" w:eastAsia="標楷體" w:hAnsi="標楷體" w:hint="eastAsia"/>
              </w:rPr>
              <w:t>下拉式選單</w:t>
            </w:r>
          </w:p>
        </w:tc>
        <w:tc>
          <w:tcPr>
            <w:tcW w:w="667" w:type="dxa"/>
          </w:tcPr>
          <w:p w14:paraId="08DC00DE" w14:textId="77777777" w:rsidR="00DA12D9" w:rsidRPr="00362205" w:rsidRDefault="00DA12D9" w:rsidP="00972BAB">
            <w:pPr>
              <w:rPr>
                <w:rFonts w:ascii="標楷體" w:eastAsia="標楷體" w:hAnsi="標楷體"/>
              </w:rPr>
            </w:pPr>
            <w:r w:rsidRPr="00362205">
              <w:rPr>
                <w:rFonts w:ascii="標楷體" w:eastAsia="標楷體" w:hAnsi="標楷體" w:hint="eastAsia"/>
              </w:rPr>
              <w:t>V</w:t>
            </w:r>
          </w:p>
        </w:tc>
        <w:tc>
          <w:tcPr>
            <w:tcW w:w="692" w:type="dxa"/>
          </w:tcPr>
          <w:p w14:paraId="7B19E7B6" w14:textId="77777777" w:rsidR="00DA12D9" w:rsidRPr="00362205" w:rsidRDefault="00DA12D9" w:rsidP="00972BAB">
            <w:pPr>
              <w:rPr>
                <w:rFonts w:ascii="標楷體" w:eastAsia="標楷體" w:hAnsi="標楷體"/>
              </w:rPr>
            </w:pPr>
          </w:p>
        </w:tc>
        <w:tc>
          <w:tcPr>
            <w:tcW w:w="3023" w:type="dxa"/>
          </w:tcPr>
          <w:p w14:paraId="2BDB319F" w14:textId="77777777" w:rsidR="00DA12D9" w:rsidRPr="00362205" w:rsidRDefault="00DA12D9" w:rsidP="00972BAB">
            <w:pPr>
              <w:rPr>
                <w:rFonts w:ascii="標楷體" w:eastAsia="標楷體" w:hAnsi="標楷體"/>
              </w:rPr>
            </w:pPr>
            <w:r>
              <w:rPr>
                <w:rFonts w:ascii="標楷體" w:eastAsia="標楷體" w:hAnsi="標楷體" w:hint="eastAsia"/>
              </w:rPr>
              <w:t>必須輸入</w:t>
            </w:r>
          </w:p>
          <w:p w14:paraId="130B6806" w14:textId="77777777" w:rsidR="00DA12D9" w:rsidRPr="00362205" w:rsidRDefault="00DA12D9" w:rsidP="00972BAB">
            <w:pPr>
              <w:rPr>
                <w:rFonts w:ascii="標楷體" w:eastAsia="標楷體" w:hAnsi="標楷體"/>
              </w:rPr>
            </w:pPr>
            <w:r w:rsidRPr="00362205">
              <w:rPr>
                <w:rFonts w:ascii="標楷體" w:eastAsia="標楷體" w:hAnsi="標楷體" w:hint="eastAsia"/>
              </w:rPr>
              <w:t>1:</w:t>
            </w:r>
            <w:r w:rsidRPr="00362205">
              <w:rPr>
                <w:rFonts w:ascii="標楷體" w:eastAsia="標楷體" w:hAnsi="標楷體" w:hint="eastAsia"/>
                <w:lang w:eastAsia="zh-HK"/>
              </w:rPr>
              <w:t>申</w:t>
            </w:r>
            <w:r w:rsidRPr="00362205">
              <w:rPr>
                <w:rFonts w:ascii="標楷體" w:eastAsia="標楷體" w:hAnsi="標楷體" w:hint="eastAsia"/>
              </w:rPr>
              <w:t>請</w:t>
            </w:r>
          </w:p>
          <w:p w14:paraId="37A257B1" w14:textId="77777777" w:rsidR="00DA12D9" w:rsidRPr="00362205" w:rsidRDefault="00DA12D9" w:rsidP="00C9239B">
            <w:pPr>
              <w:rPr>
                <w:rFonts w:ascii="標楷體" w:eastAsia="標楷體" w:hAnsi="標楷體"/>
              </w:rPr>
            </w:pPr>
            <w:r w:rsidRPr="00362205">
              <w:rPr>
                <w:rFonts w:ascii="標楷體" w:eastAsia="標楷體" w:hAnsi="標楷體" w:hint="eastAsia"/>
              </w:rPr>
              <w:t>2</w:t>
            </w:r>
            <w:r w:rsidRPr="00362205">
              <w:rPr>
                <w:rFonts w:ascii="標楷體" w:eastAsia="標楷體" w:hAnsi="標楷體"/>
              </w:rPr>
              <w:t>:</w:t>
            </w:r>
            <w:r w:rsidRPr="00362205">
              <w:rPr>
                <w:rFonts w:ascii="標楷體" w:eastAsia="標楷體" w:hAnsi="標楷體" w:hint="eastAsia"/>
                <w:lang w:eastAsia="zh-HK"/>
              </w:rPr>
              <w:t>解</w:t>
            </w:r>
            <w:r w:rsidRPr="00362205">
              <w:rPr>
                <w:rFonts w:ascii="標楷體" w:eastAsia="標楷體" w:hAnsi="標楷體" w:hint="eastAsia"/>
              </w:rPr>
              <w:t>除</w:t>
            </w:r>
          </w:p>
        </w:tc>
      </w:tr>
      <w:tr w:rsidR="00DA12D9" w:rsidRPr="00362205" w14:paraId="14B80B1F" w14:textId="77777777" w:rsidTr="00DA12D9">
        <w:trPr>
          <w:trHeight w:val="291"/>
          <w:jc w:val="center"/>
        </w:trPr>
        <w:tc>
          <w:tcPr>
            <w:tcW w:w="560" w:type="dxa"/>
          </w:tcPr>
          <w:p w14:paraId="402F3E52" w14:textId="77777777" w:rsidR="00DA12D9" w:rsidRPr="00362205" w:rsidRDefault="00DA12D9" w:rsidP="00653D85">
            <w:pPr>
              <w:rPr>
                <w:rFonts w:ascii="標楷體" w:eastAsia="標楷體" w:hAnsi="標楷體"/>
              </w:rPr>
            </w:pPr>
            <w:r w:rsidRPr="00362205">
              <w:rPr>
                <w:rFonts w:ascii="標楷體" w:eastAsia="標楷體" w:hAnsi="標楷體" w:hint="eastAsia"/>
              </w:rPr>
              <w:t>2</w:t>
            </w:r>
          </w:p>
        </w:tc>
        <w:tc>
          <w:tcPr>
            <w:tcW w:w="2154" w:type="dxa"/>
          </w:tcPr>
          <w:p w14:paraId="6F76B8E9" w14:textId="77777777" w:rsidR="00DA12D9" w:rsidRPr="00362205" w:rsidRDefault="00DA12D9" w:rsidP="00653D85">
            <w:pPr>
              <w:rPr>
                <w:rFonts w:ascii="標楷體" w:eastAsia="標楷體" w:hAnsi="標楷體"/>
              </w:rPr>
            </w:pPr>
            <w:r w:rsidRPr="00362205">
              <w:rPr>
                <w:rFonts w:ascii="標楷體" w:eastAsia="標楷體" w:hAnsi="標楷體" w:hint="eastAsia"/>
              </w:rPr>
              <w:t>帳務日期</w:t>
            </w:r>
          </w:p>
        </w:tc>
        <w:tc>
          <w:tcPr>
            <w:tcW w:w="1296" w:type="dxa"/>
          </w:tcPr>
          <w:p w14:paraId="38A0BCC7" w14:textId="77777777" w:rsidR="00DA12D9" w:rsidRPr="00362205" w:rsidRDefault="00DA12D9" w:rsidP="00653D85">
            <w:pPr>
              <w:rPr>
                <w:rFonts w:ascii="標楷體" w:eastAsia="標楷體" w:hAnsi="標楷體"/>
              </w:rPr>
            </w:pPr>
            <w:r>
              <w:rPr>
                <w:rFonts w:ascii="標楷體" w:eastAsia="標楷體" w:hAnsi="標楷體"/>
              </w:rPr>
              <w:t>999/99/99</w:t>
            </w:r>
          </w:p>
        </w:tc>
        <w:tc>
          <w:tcPr>
            <w:tcW w:w="1074" w:type="dxa"/>
          </w:tcPr>
          <w:p w14:paraId="0976FB22" w14:textId="77777777" w:rsidR="00DA12D9" w:rsidRPr="00362205" w:rsidRDefault="00DA12D9" w:rsidP="00653D85">
            <w:pPr>
              <w:rPr>
                <w:rFonts w:ascii="標楷體" w:eastAsia="標楷體" w:hAnsi="標楷體"/>
              </w:rPr>
            </w:pPr>
          </w:p>
        </w:tc>
        <w:tc>
          <w:tcPr>
            <w:tcW w:w="1149" w:type="dxa"/>
          </w:tcPr>
          <w:p w14:paraId="348CFCDA" w14:textId="77777777" w:rsidR="00DA12D9" w:rsidRPr="00362205" w:rsidRDefault="00DA12D9" w:rsidP="00653D85">
            <w:pPr>
              <w:rPr>
                <w:rFonts w:ascii="標楷體" w:eastAsia="標楷體" w:hAnsi="標楷體"/>
              </w:rPr>
            </w:pPr>
          </w:p>
        </w:tc>
        <w:tc>
          <w:tcPr>
            <w:tcW w:w="667" w:type="dxa"/>
          </w:tcPr>
          <w:p w14:paraId="1FCD0533" w14:textId="77777777" w:rsidR="00DA12D9" w:rsidRPr="00362205" w:rsidRDefault="00DA12D9" w:rsidP="00653D85">
            <w:pPr>
              <w:rPr>
                <w:rFonts w:ascii="標楷體" w:eastAsia="標楷體" w:hAnsi="標楷體"/>
              </w:rPr>
            </w:pPr>
          </w:p>
        </w:tc>
        <w:tc>
          <w:tcPr>
            <w:tcW w:w="692" w:type="dxa"/>
          </w:tcPr>
          <w:p w14:paraId="174D2C61" w14:textId="77777777" w:rsidR="00DA12D9" w:rsidRPr="00362205" w:rsidRDefault="00DA12D9" w:rsidP="00653D85">
            <w:pPr>
              <w:rPr>
                <w:rFonts w:ascii="標楷體" w:eastAsia="標楷體" w:hAnsi="標楷體"/>
              </w:rPr>
            </w:pPr>
          </w:p>
        </w:tc>
        <w:tc>
          <w:tcPr>
            <w:tcW w:w="3023" w:type="dxa"/>
          </w:tcPr>
          <w:p w14:paraId="06AC3738" w14:textId="77777777" w:rsidR="00DA12D9" w:rsidRPr="00362205" w:rsidRDefault="00DA12D9" w:rsidP="00653D85">
            <w:pPr>
              <w:rPr>
                <w:rFonts w:ascii="標楷體" w:eastAsia="標楷體" w:hAnsi="標楷體"/>
              </w:rPr>
            </w:pPr>
            <w:r w:rsidRPr="00362205">
              <w:rPr>
                <w:rFonts w:ascii="標楷體" w:eastAsia="標楷體" w:hAnsi="標楷體" w:hint="eastAsia"/>
              </w:rPr>
              <w:t>自動顯示不必輸入</w:t>
            </w:r>
          </w:p>
          <w:p w14:paraId="17CF18BE" w14:textId="77777777" w:rsidR="00DA12D9" w:rsidRPr="00362205" w:rsidRDefault="00DA12D9" w:rsidP="00653D85">
            <w:pPr>
              <w:rPr>
                <w:rFonts w:ascii="標楷體" w:eastAsia="標楷體" w:hAnsi="標楷體"/>
                <w:lang w:eastAsia="zh-HK"/>
              </w:rPr>
            </w:pPr>
            <w:r w:rsidRPr="00362205">
              <w:rPr>
                <w:rFonts w:ascii="標楷體" w:eastAsia="標楷體" w:hAnsi="標楷體" w:hint="eastAsia"/>
              </w:rPr>
              <w:t>1:</w:t>
            </w:r>
            <w:r w:rsidRPr="00362205">
              <w:rPr>
                <w:rFonts w:ascii="標楷體" w:eastAsia="標楷體" w:hAnsi="標楷體" w:hint="eastAsia"/>
                <w:lang w:eastAsia="zh-HK"/>
              </w:rPr>
              <w:t>申</w:t>
            </w:r>
            <w:r w:rsidRPr="00362205">
              <w:rPr>
                <w:rFonts w:ascii="標楷體" w:eastAsia="標楷體" w:hAnsi="標楷體" w:hint="eastAsia"/>
              </w:rPr>
              <w:t>請</w:t>
            </w:r>
            <w:r w:rsidRPr="00362205">
              <w:rPr>
                <w:rFonts w:ascii="標楷體" w:eastAsia="標楷體" w:hAnsi="標楷體" w:hint="eastAsia"/>
                <w:lang w:eastAsia="zh-HK"/>
              </w:rPr>
              <w:t>時，顯</w:t>
            </w:r>
            <w:r w:rsidRPr="00362205">
              <w:rPr>
                <w:rFonts w:ascii="標楷體" w:eastAsia="標楷體" w:hAnsi="標楷體" w:hint="eastAsia"/>
              </w:rPr>
              <w:t>示</w:t>
            </w:r>
            <w:r w:rsidRPr="00362205">
              <w:rPr>
                <w:rFonts w:ascii="標楷體" w:eastAsia="標楷體" w:hAnsi="標楷體" w:hint="eastAsia"/>
                <w:lang w:eastAsia="zh-HK"/>
              </w:rPr>
              <w:t>下一營</w:t>
            </w:r>
            <w:r w:rsidRPr="00362205">
              <w:rPr>
                <w:rFonts w:ascii="標楷體" w:eastAsia="標楷體" w:hAnsi="標楷體" w:hint="eastAsia"/>
              </w:rPr>
              <w:t>業</w:t>
            </w:r>
            <w:r w:rsidRPr="00362205">
              <w:rPr>
                <w:rFonts w:ascii="標楷體" w:eastAsia="標楷體" w:hAnsi="標楷體" w:hint="eastAsia"/>
                <w:lang w:eastAsia="zh-HK"/>
              </w:rPr>
              <w:t>日</w:t>
            </w:r>
          </w:p>
          <w:p w14:paraId="7EF4E9BE" w14:textId="77777777" w:rsidR="00DA12D9" w:rsidRPr="00362205" w:rsidRDefault="00DA12D9" w:rsidP="00C9239B">
            <w:pPr>
              <w:rPr>
                <w:rFonts w:ascii="標楷體" w:eastAsia="標楷體" w:hAnsi="標楷體"/>
              </w:rPr>
            </w:pPr>
            <w:r w:rsidRPr="00362205">
              <w:rPr>
                <w:rFonts w:ascii="標楷體" w:eastAsia="標楷體" w:hAnsi="標楷體" w:hint="eastAsia"/>
              </w:rPr>
              <w:t>2</w:t>
            </w:r>
            <w:r w:rsidRPr="00362205">
              <w:rPr>
                <w:rFonts w:ascii="標楷體" w:eastAsia="標楷體" w:hAnsi="標楷體"/>
              </w:rPr>
              <w:t>:</w:t>
            </w:r>
            <w:r w:rsidRPr="00362205">
              <w:rPr>
                <w:rFonts w:ascii="標楷體" w:eastAsia="標楷體" w:hAnsi="標楷體" w:hint="eastAsia"/>
                <w:lang w:eastAsia="zh-HK"/>
              </w:rPr>
              <w:t>解</w:t>
            </w:r>
            <w:r w:rsidRPr="00362205">
              <w:rPr>
                <w:rFonts w:ascii="標楷體" w:eastAsia="標楷體" w:hAnsi="標楷體" w:hint="eastAsia"/>
              </w:rPr>
              <w:t>除</w:t>
            </w:r>
            <w:r w:rsidRPr="00362205">
              <w:rPr>
                <w:rFonts w:ascii="標楷體" w:eastAsia="標楷體" w:hAnsi="標楷體" w:hint="eastAsia"/>
                <w:lang w:eastAsia="zh-HK"/>
              </w:rPr>
              <w:t>時，顯</w:t>
            </w:r>
            <w:r w:rsidRPr="00362205">
              <w:rPr>
                <w:rFonts w:ascii="標楷體" w:eastAsia="標楷體" w:hAnsi="標楷體" w:hint="eastAsia"/>
              </w:rPr>
              <w:t>示</w:t>
            </w:r>
            <w:r w:rsidRPr="00362205">
              <w:rPr>
                <w:rFonts w:ascii="標楷體" w:eastAsia="標楷體" w:hAnsi="標楷體" w:hint="eastAsia"/>
                <w:lang w:eastAsia="zh-HK"/>
              </w:rPr>
              <w:t>本營</w:t>
            </w:r>
            <w:r w:rsidRPr="00362205">
              <w:rPr>
                <w:rFonts w:ascii="標楷體" w:eastAsia="標楷體" w:hAnsi="標楷體" w:hint="eastAsia"/>
              </w:rPr>
              <w:t>業</w:t>
            </w:r>
            <w:r w:rsidRPr="00362205">
              <w:rPr>
                <w:rFonts w:ascii="標楷體" w:eastAsia="標楷體" w:hAnsi="標楷體" w:hint="eastAsia"/>
                <w:lang w:eastAsia="zh-HK"/>
              </w:rPr>
              <w:t>日</w:t>
            </w:r>
          </w:p>
        </w:tc>
      </w:tr>
    </w:tbl>
    <w:p w14:paraId="738F69B8" w14:textId="77777777" w:rsidR="004407D2" w:rsidRPr="00362205" w:rsidRDefault="004407D2" w:rsidP="004407D2">
      <w:pPr>
        <w:rPr>
          <w:rFonts w:ascii="標楷體" w:eastAsia="標楷體" w:hAnsi="標楷體"/>
        </w:rPr>
      </w:pPr>
    </w:p>
    <w:p w14:paraId="5FD7A04B" w14:textId="77777777" w:rsidR="002916EC" w:rsidRPr="00362205" w:rsidRDefault="002916EC" w:rsidP="004407D2">
      <w:pPr>
        <w:rPr>
          <w:rFonts w:ascii="標楷體" w:eastAsia="標楷體" w:hAnsi="標楷體"/>
        </w:rPr>
      </w:pPr>
    </w:p>
    <w:p w14:paraId="6E2D3F2D" w14:textId="5612D0A7" w:rsidR="002916EC" w:rsidRPr="00362205" w:rsidRDefault="002916EC" w:rsidP="002916EC">
      <w:pPr>
        <w:pStyle w:val="3"/>
        <w:numPr>
          <w:ilvl w:val="2"/>
          <w:numId w:val="1"/>
        </w:numPr>
        <w:rPr>
          <w:rFonts w:ascii="標楷體" w:hAnsi="標楷體"/>
        </w:rPr>
      </w:pPr>
      <w:r w:rsidRPr="00362205">
        <w:rPr>
          <w:rFonts w:ascii="標楷體" w:hAnsi="標楷體"/>
        </w:rPr>
        <w:br w:type="page"/>
      </w:r>
      <w:r w:rsidR="00B535F6">
        <w:rPr>
          <w:rFonts w:ascii="標楷體" w:hAnsi="標楷體" w:hint="eastAsia"/>
        </w:rPr>
        <w:lastRenderedPageBreak/>
        <w:t>L6103</w:t>
      </w:r>
      <w:r w:rsidR="001B4276">
        <w:rPr>
          <w:rFonts w:ascii="標楷體" w:hAnsi="標楷體" w:hint="eastAsia"/>
          <w:lang w:eastAsia="zh-HK"/>
        </w:rPr>
        <w:t>報表</w:t>
      </w:r>
      <w:r w:rsidRPr="00362205">
        <w:rPr>
          <w:rFonts w:ascii="標楷體" w:hAnsi="標楷體" w:hint="eastAsia"/>
          <w:lang w:eastAsia="zh-HK"/>
        </w:rPr>
        <w:t>查</w:t>
      </w:r>
      <w:r w:rsidRPr="00362205">
        <w:rPr>
          <w:rFonts w:ascii="標楷體" w:hAnsi="標楷體" w:hint="eastAsia"/>
        </w:rPr>
        <w:t>詢作業</w:t>
      </w:r>
      <w:r w:rsidRPr="00362205">
        <w:rPr>
          <w:rFonts w:ascii="標楷體" w:hAnsi="標楷體" w:hint="eastAsia"/>
          <w:lang w:eastAsia="zh-HK"/>
        </w:rPr>
        <w:t>申</w:t>
      </w:r>
      <w:r w:rsidRPr="00362205">
        <w:rPr>
          <w:rFonts w:ascii="標楷體" w:hAnsi="標楷體" w:hint="eastAsia"/>
        </w:rPr>
        <w:t>請</w:t>
      </w:r>
    </w:p>
    <w:p w14:paraId="58DD8AB2" w14:textId="77777777" w:rsidR="002916EC" w:rsidRPr="00362205" w:rsidRDefault="002916EC" w:rsidP="00D01BCC">
      <w:pPr>
        <w:pStyle w:val="a"/>
      </w:pPr>
      <w:r w:rsidRPr="00362205">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2916EC" w:rsidRPr="00362205" w14:paraId="7A25F2BE" w14:textId="77777777" w:rsidTr="0019072A">
        <w:trPr>
          <w:trHeight w:val="277"/>
        </w:trPr>
        <w:tc>
          <w:tcPr>
            <w:tcW w:w="1548" w:type="dxa"/>
            <w:tcBorders>
              <w:top w:val="single" w:sz="8" w:space="0" w:color="000000"/>
              <w:bottom w:val="single" w:sz="8" w:space="0" w:color="000000"/>
              <w:right w:val="single" w:sz="8" w:space="0" w:color="000000"/>
            </w:tcBorders>
            <w:shd w:val="clear" w:color="auto" w:fill="F3F3F3"/>
          </w:tcPr>
          <w:p w14:paraId="461EB77D" w14:textId="77777777" w:rsidR="002916EC" w:rsidRPr="00362205" w:rsidRDefault="002916EC" w:rsidP="0019072A">
            <w:pPr>
              <w:rPr>
                <w:rFonts w:ascii="標楷體" w:eastAsia="標楷體" w:hAnsi="標楷體"/>
              </w:rPr>
            </w:pPr>
            <w:r w:rsidRPr="00362205">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237214AC" w14:textId="2ADB845D" w:rsidR="002916EC" w:rsidRPr="00362205" w:rsidRDefault="001B4276" w:rsidP="0019072A">
            <w:pPr>
              <w:rPr>
                <w:rFonts w:ascii="標楷體" w:eastAsia="標楷體" w:hAnsi="標楷體"/>
              </w:rPr>
            </w:pPr>
            <w:r>
              <w:rPr>
                <w:rFonts w:ascii="標楷體" w:eastAsia="標楷體" w:hAnsi="標楷體" w:hint="eastAsia"/>
                <w:lang w:eastAsia="zh-HK"/>
              </w:rPr>
              <w:t>報表</w:t>
            </w:r>
            <w:r w:rsidR="002916EC" w:rsidRPr="00362205">
              <w:rPr>
                <w:rFonts w:ascii="標楷體" w:eastAsia="標楷體" w:hAnsi="標楷體" w:hint="eastAsia"/>
                <w:lang w:eastAsia="zh-HK"/>
              </w:rPr>
              <w:t>查</w:t>
            </w:r>
            <w:r w:rsidR="002916EC" w:rsidRPr="00362205">
              <w:rPr>
                <w:rFonts w:ascii="標楷體" w:eastAsia="標楷體" w:hAnsi="標楷體" w:hint="eastAsia"/>
              </w:rPr>
              <w:t>詢作業</w:t>
            </w:r>
            <w:r w:rsidR="002916EC" w:rsidRPr="00362205">
              <w:rPr>
                <w:rFonts w:ascii="標楷體" w:eastAsia="標楷體" w:hAnsi="標楷體" w:hint="eastAsia"/>
                <w:lang w:eastAsia="zh-HK"/>
              </w:rPr>
              <w:t>申</w:t>
            </w:r>
            <w:r w:rsidR="002916EC" w:rsidRPr="00362205">
              <w:rPr>
                <w:rFonts w:ascii="標楷體" w:eastAsia="標楷體" w:hAnsi="標楷體" w:hint="eastAsia"/>
              </w:rPr>
              <w:t>請</w:t>
            </w:r>
          </w:p>
          <w:p w14:paraId="4B7008D0" w14:textId="66E16F10" w:rsidR="002916EC" w:rsidRPr="00362205" w:rsidRDefault="006962F2" w:rsidP="0019072A">
            <w:pPr>
              <w:rPr>
                <w:rFonts w:ascii="標楷體" w:eastAsia="標楷體" w:hAnsi="標楷體"/>
              </w:rPr>
            </w:pPr>
            <w:r>
              <w:rPr>
                <w:rFonts w:ascii="標楷體" w:eastAsia="標楷體" w:hAnsi="標楷體"/>
              </w:rPr>
              <w:t>1</w:t>
            </w:r>
            <w:r w:rsidR="002916EC" w:rsidRPr="00362205">
              <w:rPr>
                <w:rFonts w:ascii="標楷體" w:eastAsia="標楷體" w:hAnsi="標楷體" w:hint="eastAsia"/>
              </w:rPr>
              <w:t>.</w:t>
            </w:r>
            <w:r w:rsidR="002916EC" w:rsidRPr="00362205">
              <w:rPr>
                <w:rFonts w:ascii="標楷體" w:eastAsia="標楷體" w:hAnsi="標楷體" w:hint="eastAsia"/>
                <w:lang w:eastAsia="zh-HK"/>
              </w:rPr>
              <w:t>執</w:t>
            </w:r>
            <w:r w:rsidR="002916EC" w:rsidRPr="00362205">
              <w:rPr>
                <w:rFonts w:ascii="標楷體" w:eastAsia="標楷體" w:hAnsi="標楷體" w:hint="eastAsia"/>
              </w:rPr>
              <w:t>行[</w:t>
            </w:r>
            <w:r w:rsidR="002916EC" w:rsidRPr="00362205">
              <w:rPr>
                <w:rFonts w:ascii="標楷體" w:eastAsia="標楷體" w:hAnsi="標楷體" w:hint="eastAsia"/>
                <w:lang w:eastAsia="zh-HK"/>
              </w:rPr>
              <w:t>申</w:t>
            </w:r>
            <w:r w:rsidR="002916EC" w:rsidRPr="00362205">
              <w:rPr>
                <w:rFonts w:ascii="標楷體" w:eastAsia="標楷體" w:hAnsi="標楷體" w:hint="eastAsia"/>
              </w:rPr>
              <w:t>請]作業，</w:t>
            </w:r>
            <w:r w:rsidR="002916EC" w:rsidRPr="00362205">
              <w:rPr>
                <w:rFonts w:ascii="標楷體" w:eastAsia="標楷體" w:hAnsi="標楷體" w:hint="eastAsia"/>
                <w:lang w:eastAsia="zh-HK"/>
              </w:rPr>
              <w:t>本櫃</w:t>
            </w:r>
            <w:r w:rsidR="002916EC" w:rsidRPr="00362205">
              <w:rPr>
                <w:rFonts w:ascii="標楷體" w:eastAsia="標楷體" w:hAnsi="標楷體" w:hint="eastAsia"/>
              </w:rPr>
              <w:t>檯</w:t>
            </w:r>
            <w:r w:rsidR="002916EC" w:rsidRPr="00362205">
              <w:rPr>
                <w:rFonts w:ascii="標楷體" w:eastAsia="標楷體" w:hAnsi="標楷體" w:hint="eastAsia"/>
                <w:lang w:eastAsia="zh-HK"/>
              </w:rPr>
              <w:t>機只能執</w:t>
            </w:r>
            <w:r w:rsidR="002916EC" w:rsidRPr="00362205">
              <w:rPr>
                <w:rFonts w:ascii="標楷體" w:eastAsia="標楷體" w:hAnsi="標楷體" w:hint="eastAsia"/>
              </w:rPr>
              <w:t>行</w:t>
            </w:r>
            <w:r w:rsidR="002916EC" w:rsidRPr="00362205">
              <w:rPr>
                <w:rFonts w:ascii="標楷體" w:eastAsia="標楷體" w:hAnsi="標楷體" w:hint="eastAsia"/>
                <w:lang w:eastAsia="zh-HK"/>
              </w:rPr>
              <w:t>查</w:t>
            </w:r>
            <w:r w:rsidR="002916EC" w:rsidRPr="00362205">
              <w:rPr>
                <w:rFonts w:ascii="標楷體" w:eastAsia="標楷體" w:hAnsi="標楷體" w:hint="eastAsia"/>
              </w:rPr>
              <w:t>詢</w:t>
            </w:r>
            <w:r w:rsidR="002916EC" w:rsidRPr="00362205">
              <w:rPr>
                <w:rFonts w:ascii="標楷體" w:eastAsia="標楷體" w:hAnsi="標楷體" w:hint="eastAsia"/>
                <w:lang w:eastAsia="zh-HK"/>
              </w:rPr>
              <w:t>類交</w:t>
            </w:r>
            <w:r w:rsidR="002916EC" w:rsidRPr="00362205">
              <w:rPr>
                <w:rFonts w:ascii="標楷體" w:eastAsia="標楷體" w:hAnsi="標楷體" w:hint="eastAsia"/>
              </w:rPr>
              <w:t>易；</w:t>
            </w:r>
          </w:p>
          <w:p w14:paraId="240EF5B8" w14:textId="77777777" w:rsidR="002916EC" w:rsidRPr="00362205" w:rsidRDefault="002916EC" w:rsidP="0019072A">
            <w:pPr>
              <w:ind w:firstLineChars="100" w:firstLine="240"/>
              <w:rPr>
                <w:rFonts w:ascii="標楷體" w:eastAsia="標楷體" w:hAnsi="標楷體"/>
              </w:rPr>
            </w:pPr>
            <w:r w:rsidRPr="00362205">
              <w:rPr>
                <w:rFonts w:ascii="標楷體" w:eastAsia="標楷體" w:hAnsi="標楷體" w:hint="eastAsia"/>
                <w:lang w:eastAsia="zh-HK"/>
              </w:rPr>
              <w:t>查</w:t>
            </w:r>
            <w:r w:rsidRPr="00362205">
              <w:rPr>
                <w:rFonts w:ascii="標楷體" w:eastAsia="標楷體" w:hAnsi="標楷體" w:hint="eastAsia"/>
              </w:rPr>
              <w:t>詢</w:t>
            </w:r>
            <w:r w:rsidRPr="00362205">
              <w:rPr>
                <w:rFonts w:ascii="標楷體" w:eastAsia="標楷體" w:hAnsi="標楷體" w:hint="eastAsia"/>
                <w:lang w:eastAsia="zh-HK"/>
              </w:rPr>
              <w:t>交</w:t>
            </w:r>
            <w:r w:rsidRPr="00362205">
              <w:rPr>
                <w:rFonts w:ascii="標楷體" w:eastAsia="標楷體" w:hAnsi="標楷體" w:hint="eastAsia"/>
              </w:rPr>
              <w:t>易</w:t>
            </w:r>
            <w:r w:rsidRPr="00362205">
              <w:rPr>
                <w:rFonts w:ascii="標楷體" w:eastAsia="標楷體" w:hAnsi="標楷體" w:hint="eastAsia"/>
                <w:lang w:eastAsia="zh-HK"/>
              </w:rPr>
              <w:t>所存取的資</w:t>
            </w:r>
            <w:r w:rsidRPr="00362205">
              <w:rPr>
                <w:rFonts w:ascii="標楷體" w:eastAsia="標楷體" w:hAnsi="標楷體" w:hint="eastAsia"/>
              </w:rPr>
              <w:t>料</w:t>
            </w:r>
            <w:r w:rsidRPr="00362205">
              <w:rPr>
                <w:rFonts w:ascii="標楷體" w:eastAsia="標楷體" w:hAnsi="標楷體" w:hint="eastAsia"/>
                <w:lang w:eastAsia="zh-HK"/>
              </w:rPr>
              <w:t>為申</w:t>
            </w:r>
            <w:r w:rsidRPr="00362205">
              <w:rPr>
                <w:rFonts w:ascii="標楷體" w:eastAsia="標楷體" w:hAnsi="標楷體" w:hint="eastAsia"/>
              </w:rPr>
              <w:t>請</w:t>
            </w:r>
            <w:r w:rsidRPr="00362205">
              <w:rPr>
                <w:rFonts w:ascii="標楷體" w:eastAsia="標楷體" w:hAnsi="標楷體" w:hint="eastAsia"/>
                <w:lang w:eastAsia="zh-HK"/>
              </w:rPr>
              <w:t>日</w:t>
            </w:r>
            <w:r w:rsidRPr="00362205">
              <w:rPr>
                <w:rFonts w:ascii="標楷體" w:eastAsia="標楷體" w:hAnsi="標楷體" w:hint="eastAsia"/>
              </w:rPr>
              <w:t>期</w:t>
            </w:r>
            <w:r w:rsidRPr="00362205">
              <w:rPr>
                <w:rFonts w:ascii="標楷體" w:eastAsia="標楷體" w:hAnsi="標楷體" w:hint="eastAsia"/>
                <w:lang w:eastAsia="zh-HK"/>
              </w:rPr>
              <w:t>當</w:t>
            </w:r>
            <w:r w:rsidRPr="00362205">
              <w:rPr>
                <w:rFonts w:ascii="標楷體" w:eastAsia="標楷體" w:hAnsi="標楷體" w:hint="eastAsia"/>
              </w:rPr>
              <w:t>時</w:t>
            </w:r>
            <w:r w:rsidRPr="00362205">
              <w:rPr>
                <w:rFonts w:ascii="標楷體" w:eastAsia="標楷體" w:hAnsi="標楷體" w:hint="eastAsia"/>
                <w:lang w:eastAsia="zh-HK"/>
              </w:rPr>
              <w:t>的狀</w:t>
            </w:r>
            <w:r w:rsidRPr="00362205">
              <w:rPr>
                <w:rFonts w:ascii="標楷體" w:eastAsia="標楷體" w:hAnsi="標楷體" w:hint="eastAsia"/>
              </w:rPr>
              <w:t>態；</w:t>
            </w:r>
          </w:p>
          <w:p w14:paraId="6CF56BBB" w14:textId="77777777" w:rsidR="002916EC" w:rsidRPr="00362205" w:rsidRDefault="002916EC" w:rsidP="0019072A">
            <w:pPr>
              <w:ind w:leftChars="100" w:left="240"/>
              <w:rPr>
                <w:rFonts w:ascii="標楷體" w:eastAsia="標楷體" w:hAnsi="標楷體"/>
              </w:rPr>
            </w:pPr>
            <w:r w:rsidRPr="00362205">
              <w:rPr>
                <w:rFonts w:ascii="標楷體" w:eastAsia="標楷體" w:hAnsi="標楷體" w:hint="eastAsia"/>
                <w:lang w:eastAsia="zh-HK"/>
              </w:rPr>
              <w:t>櫃</w:t>
            </w:r>
            <w:r w:rsidRPr="00362205">
              <w:rPr>
                <w:rFonts w:ascii="標楷體" w:eastAsia="標楷體" w:hAnsi="標楷體" w:hint="eastAsia"/>
              </w:rPr>
              <w:t>檯</w:t>
            </w:r>
            <w:r w:rsidRPr="00362205">
              <w:rPr>
                <w:rFonts w:ascii="標楷體" w:eastAsia="標楷體" w:hAnsi="標楷體" w:hint="eastAsia"/>
                <w:lang w:eastAsia="zh-HK"/>
              </w:rPr>
              <w:t>機畫</w:t>
            </w:r>
            <w:r w:rsidRPr="00362205">
              <w:rPr>
                <w:rFonts w:ascii="標楷體" w:eastAsia="標楷體" w:hAnsi="標楷體" w:hint="eastAsia"/>
              </w:rPr>
              <w:t>面</w:t>
            </w:r>
            <w:r w:rsidRPr="00362205">
              <w:rPr>
                <w:rFonts w:ascii="標楷體" w:eastAsia="標楷體" w:hAnsi="標楷體" w:hint="eastAsia"/>
                <w:lang w:eastAsia="zh-HK"/>
              </w:rPr>
              <w:t>中資</w:t>
            </w:r>
            <w:r w:rsidRPr="00362205">
              <w:rPr>
                <w:rFonts w:ascii="標楷體" w:eastAsia="標楷體" w:hAnsi="標楷體" w:hint="eastAsia"/>
              </w:rPr>
              <w:t>訊</w:t>
            </w:r>
            <w:r w:rsidRPr="00362205">
              <w:rPr>
                <w:rFonts w:ascii="標楷體" w:eastAsia="標楷體" w:hAnsi="標楷體" w:hint="eastAsia"/>
                <w:lang w:eastAsia="zh-HK"/>
              </w:rPr>
              <w:t>區塊顏</w:t>
            </w:r>
            <w:r w:rsidRPr="00362205">
              <w:rPr>
                <w:rFonts w:ascii="標楷體" w:eastAsia="標楷體" w:hAnsi="標楷體" w:hint="eastAsia"/>
              </w:rPr>
              <w:t>色</w:t>
            </w:r>
            <w:r w:rsidRPr="00362205">
              <w:rPr>
                <w:rFonts w:ascii="標楷體" w:eastAsia="標楷體" w:hAnsi="標楷體" w:hint="eastAsia"/>
                <w:lang w:eastAsia="zh-HK"/>
              </w:rPr>
              <w:t>切換為</w:t>
            </w:r>
            <w:r w:rsidR="0044619C" w:rsidRPr="0044619C">
              <w:rPr>
                <w:rFonts w:ascii="標楷體" w:eastAsia="標楷體" w:hAnsi="標楷體" w:hint="eastAsia"/>
                <w:lang w:eastAsia="zh-HK"/>
              </w:rPr>
              <w:t>黃</w:t>
            </w:r>
            <w:r w:rsidR="0044619C" w:rsidRPr="0044619C">
              <w:rPr>
                <w:rFonts w:ascii="標楷體" w:eastAsia="標楷體" w:hAnsi="標楷體" w:hint="eastAsia"/>
              </w:rPr>
              <w:t>色</w:t>
            </w:r>
            <w:r w:rsidRPr="00362205">
              <w:rPr>
                <w:rFonts w:ascii="標楷體" w:eastAsia="標楷體" w:hAnsi="標楷體" w:hint="eastAsia"/>
              </w:rPr>
              <w:t>，</w:t>
            </w:r>
            <w:r w:rsidRPr="00362205">
              <w:rPr>
                <w:rFonts w:ascii="標楷體" w:eastAsia="標楷體" w:hAnsi="標楷體" w:hint="eastAsia"/>
                <w:lang w:eastAsia="zh-HK"/>
              </w:rPr>
              <w:t>狀</w:t>
            </w:r>
            <w:r w:rsidRPr="00362205">
              <w:rPr>
                <w:rFonts w:ascii="標楷體" w:eastAsia="標楷體" w:hAnsi="標楷體" w:hint="eastAsia"/>
              </w:rPr>
              <w:t>態</w:t>
            </w:r>
            <w:r w:rsidRPr="00362205">
              <w:rPr>
                <w:rFonts w:ascii="標楷體" w:eastAsia="標楷體" w:hAnsi="標楷體" w:hint="eastAsia"/>
                <w:lang w:eastAsia="zh-HK"/>
              </w:rPr>
              <w:t>列顯</w:t>
            </w:r>
            <w:r w:rsidRPr="00362205">
              <w:rPr>
                <w:rFonts w:ascii="標楷體" w:eastAsia="標楷體" w:hAnsi="標楷體" w:hint="eastAsia"/>
              </w:rPr>
              <w:t>示[</w:t>
            </w:r>
            <w:r w:rsidRPr="00362205">
              <w:rPr>
                <w:rFonts w:ascii="標楷體" w:eastAsia="標楷體" w:hAnsi="標楷體" w:hint="eastAsia"/>
                <w:lang w:eastAsia="zh-HK"/>
              </w:rPr>
              <w:t>日報查</w:t>
            </w:r>
            <w:r w:rsidRPr="00362205">
              <w:rPr>
                <w:rFonts w:ascii="標楷體" w:eastAsia="標楷體" w:hAnsi="標楷體" w:hint="eastAsia"/>
              </w:rPr>
              <w:t>詢</w:t>
            </w:r>
            <w:r w:rsidRPr="00362205">
              <w:rPr>
                <w:rFonts w:ascii="標楷體" w:eastAsia="標楷體" w:hAnsi="標楷體" w:hint="eastAsia"/>
                <w:lang w:eastAsia="zh-HK"/>
              </w:rPr>
              <w:t>]</w:t>
            </w:r>
            <w:r w:rsidRPr="00362205">
              <w:rPr>
                <w:rFonts w:ascii="標楷體" w:eastAsia="標楷體" w:hAnsi="標楷體" w:hint="eastAsia"/>
              </w:rPr>
              <w:t>。</w:t>
            </w:r>
          </w:p>
          <w:p w14:paraId="21EC1D1F" w14:textId="5EC62752" w:rsidR="002916EC" w:rsidRPr="00362205" w:rsidRDefault="006962F2" w:rsidP="0019072A">
            <w:pPr>
              <w:ind w:left="240" w:hangingChars="100" w:hanging="240"/>
              <w:rPr>
                <w:rFonts w:ascii="標楷體" w:eastAsia="標楷體" w:hAnsi="標楷體"/>
                <w:lang w:eastAsia="zh-HK"/>
              </w:rPr>
            </w:pPr>
            <w:r>
              <w:rPr>
                <w:rFonts w:ascii="標楷體" w:eastAsia="標楷體" w:hAnsi="標楷體" w:hint="eastAsia"/>
                <w:lang w:eastAsia="zh-HK"/>
              </w:rPr>
              <w:t>※資料庫</w:t>
            </w:r>
            <w:r>
              <w:rPr>
                <w:rFonts w:ascii="標楷體" w:eastAsia="標楷體" w:hAnsi="標楷體" w:hint="eastAsia"/>
              </w:rPr>
              <w:t>:</w:t>
            </w:r>
            <w:r w:rsidRPr="0022279A">
              <w:rPr>
                <w:rFonts w:ascii="細明體" w:eastAsia="細明體" w:cs="細明體"/>
                <w:color w:val="000000"/>
                <w:kern w:val="0"/>
                <w:sz w:val="22"/>
                <w:szCs w:val="22"/>
              </w:rPr>
              <w:t xml:space="preserve"> TxTeller</w:t>
            </w:r>
            <w:r w:rsidRPr="0022279A">
              <w:rPr>
                <w:rFonts w:ascii="細明體" w:eastAsia="細明體" w:cs="細明體" w:hint="eastAsia"/>
                <w:color w:val="000000"/>
                <w:kern w:val="0"/>
                <w:sz w:val="22"/>
                <w:szCs w:val="22"/>
              </w:rPr>
              <w:t>、</w:t>
            </w:r>
            <w:r w:rsidRPr="0022279A">
              <w:rPr>
                <w:rFonts w:ascii="細明體" w:eastAsia="細明體" w:cs="細明體"/>
                <w:color w:val="000000"/>
                <w:kern w:val="0"/>
                <w:sz w:val="22"/>
                <w:szCs w:val="22"/>
              </w:rPr>
              <w:t>TxBizDate</w:t>
            </w:r>
          </w:p>
        </w:tc>
      </w:tr>
      <w:tr w:rsidR="002916EC" w:rsidRPr="00362205" w14:paraId="28BB4A31" w14:textId="77777777" w:rsidTr="0019072A">
        <w:trPr>
          <w:trHeight w:val="277"/>
        </w:trPr>
        <w:tc>
          <w:tcPr>
            <w:tcW w:w="1548" w:type="dxa"/>
            <w:tcBorders>
              <w:top w:val="single" w:sz="8" w:space="0" w:color="000000"/>
              <w:bottom w:val="single" w:sz="8" w:space="0" w:color="000000"/>
              <w:right w:val="single" w:sz="8" w:space="0" w:color="000000"/>
            </w:tcBorders>
            <w:shd w:val="clear" w:color="auto" w:fill="F3F3F3"/>
          </w:tcPr>
          <w:p w14:paraId="1CDE63FA" w14:textId="77777777" w:rsidR="002916EC" w:rsidRPr="00362205" w:rsidRDefault="002916EC" w:rsidP="0019072A">
            <w:pPr>
              <w:rPr>
                <w:rFonts w:ascii="標楷體" w:eastAsia="標楷體" w:hAnsi="標楷體"/>
              </w:rPr>
            </w:pPr>
            <w:r w:rsidRPr="00362205">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1AAE3887" w14:textId="77777777" w:rsidR="002916EC" w:rsidRPr="00362205" w:rsidRDefault="002916EC" w:rsidP="0019072A">
            <w:pPr>
              <w:rPr>
                <w:rFonts w:ascii="標楷體" w:eastAsia="標楷體" w:hAnsi="標楷體"/>
              </w:rPr>
            </w:pPr>
          </w:p>
        </w:tc>
      </w:tr>
      <w:tr w:rsidR="002916EC" w:rsidRPr="00362205" w14:paraId="6E27DE21" w14:textId="77777777" w:rsidTr="0019072A">
        <w:trPr>
          <w:trHeight w:val="773"/>
        </w:trPr>
        <w:tc>
          <w:tcPr>
            <w:tcW w:w="1548" w:type="dxa"/>
            <w:tcBorders>
              <w:top w:val="single" w:sz="8" w:space="0" w:color="000000"/>
              <w:bottom w:val="single" w:sz="8" w:space="0" w:color="000000"/>
              <w:right w:val="single" w:sz="8" w:space="0" w:color="000000"/>
            </w:tcBorders>
            <w:shd w:val="clear" w:color="auto" w:fill="F3F3F3"/>
          </w:tcPr>
          <w:p w14:paraId="341A07A7" w14:textId="77777777" w:rsidR="002916EC" w:rsidRPr="00362205" w:rsidRDefault="002916EC" w:rsidP="0019072A">
            <w:pPr>
              <w:rPr>
                <w:rFonts w:ascii="標楷體" w:eastAsia="標楷體" w:hAnsi="標楷體"/>
              </w:rPr>
            </w:pPr>
            <w:r w:rsidRPr="00362205">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65A460F1" w14:textId="77777777" w:rsidR="002916EC" w:rsidRPr="00362205" w:rsidRDefault="002916EC" w:rsidP="0019072A">
            <w:pPr>
              <w:rPr>
                <w:rFonts w:ascii="標楷體" w:eastAsia="標楷體" w:hAnsi="標楷體"/>
              </w:rPr>
            </w:pPr>
          </w:p>
        </w:tc>
      </w:tr>
      <w:tr w:rsidR="002916EC" w:rsidRPr="00362205" w14:paraId="7D7AC2CC" w14:textId="77777777" w:rsidTr="0019072A">
        <w:trPr>
          <w:trHeight w:val="321"/>
        </w:trPr>
        <w:tc>
          <w:tcPr>
            <w:tcW w:w="1548" w:type="dxa"/>
            <w:tcBorders>
              <w:top w:val="single" w:sz="8" w:space="0" w:color="000000"/>
              <w:bottom w:val="single" w:sz="8" w:space="0" w:color="000000"/>
              <w:right w:val="single" w:sz="8" w:space="0" w:color="000000"/>
            </w:tcBorders>
            <w:shd w:val="clear" w:color="auto" w:fill="F3F3F3"/>
          </w:tcPr>
          <w:p w14:paraId="0A819D5D" w14:textId="77777777" w:rsidR="002916EC" w:rsidRPr="00362205" w:rsidRDefault="002916EC" w:rsidP="0019072A">
            <w:pPr>
              <w:rPr>
                <w:rFonts w:ascii="標楷體" w:eastAsia="標楷體" w:hAnsi="標楷體"/>
              </w:rPr>
            </w:pPr>
            <w:r w:rsidRPr="00362205">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297EB88D" w14:textId="77777777" w:rsidR="002916EC" w:rsidRPr="00362205" w:rsidRDefault="002916EC" w:rsidP="0019072A">
            <w:pPr>
              <w:rPr>
                <w:rFonts w:ascii="標楷體" w:eastAsia="標楷體" w:hAnsi="標楷體"/>
              </w:rPr>
            </w:pPr>
          </w:p>
        </w:tc>
      </w:tr>
      <w:tr w:rsidR="002916EC" w:rsidRPr="00362205" w14:paraId="28FABEC9" w14:textId="77777777" w:rsidTr="0019072A">
        <w:trPr>
          <w:trHeight w:val="1311"/>
        </w:trPr>
        <w:tc>
          <w:tcPr>
            <w:tcW w:w="1548" w:type="dxa"/>
            <w:tcBorders>
              <w:top w:val="single" w:sz="8" w:space="0" w:color="000000"/>
              <w:bottom w:val="single" w:sz="8" w:space="0" w:color="000000"/>
              <w:right w:val="single" w:sz="8" w:space="0" w:color="000000"/>
            </w:tcBorders>
            <w:shd w:val="clear" w:color="auto" w:fill="F3F3F3"/>
          </w:tcPr>
          <w:p w14:paraId="69901A8C" w14:textId="77777777" w:rsidR="002916EC" w:rsidRPr="00362205" w:rsidRDefault="002916EC" w:rsidP="0019072A">
            <w:pPr>
              <w:rPr>
                <w:rFonts w:ascii="標楷體" w:eastAsia="標楷體" w:hAnsi="標楷體"/>
              </w:rPr>
            </w:pPr>
            <w:r w:rsidRPr="00362205">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5857523C" w14:textId="77777777" w:rsidR="002916EC" w:rsidRPr="00362205" w:rsidRDefault="002916EC" w:rsidP="0019072A">
            <w:pPr>
              <w:rPr>
                <w:rFonts w:ascii="標楷體" w:eastAsia="標楷體" w:hAnsi="標楷體"/>
              </w:rPr>
            </w:pPr>
          </w:p>
        </w:tc>
      </w:tr>
      <w:tr w:rsidR="002916EC" w:rsidRPr="00362205" w14:paraId="51A89AA9" w14:textId="77777777" w:rsidTr="0019072A">
        <w:trPr>
          <w:trHeight w:val="278"/>
        </w:trPr>
        <w:tc>
          <w:tcPr>
            <w:tcW w:w="1548" w:type="dxa"/>
            <w:tcBorders>
              <w:top w:val="single" w:sz="8" w:space="0" w:color="000000"/>
              <w:bottom w:val="single" w:sz="8" w:space="0" w:color="000000"/>
              <w:right w:val="single" w:sz="8" w:space="0" w:color="000000"/>
            </w:tcBorders>
            <w:shd w:val="clear" w:color="auto" w:fill="F3F3F3"/>
          </w:tcPr>
          <w:p w14:paraId="3675E994" w14:textId="77777777" w:rsidR="002916EC" w:rsidRPr="00362205" w:rsidRDefault="002916EC" w:rsidP="0019072A">
            <w:pPr>
              <w:rPr>
                <w:rFonts w:ascii="標楷體" w:eastAsia="標楷體" w:hAnsi="標楷體"/>
              </w:rPr>
            </w:pPr>
            <w:r w:rsidRPr="00362205">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648EB452" w14:textId="77777777" w:rsidR="002916EC" w:rsidRPr="00362205" w:rsidRDefault="002916EC" w:rsidP="0019072A">
            <w:pPr>
              <w:rPr>
                <w:rFonts w:ascii="標楷體" w:eastAsia="標楷體" w:hAnsi="標楷體"/>
              </w:rPr>
            </w:pPr>
          </w:p>
        </w:tc>
      </w:tr>
      <w:tr w:rsidR="002916EC" w:rsidRPr="00362205" w14:paraId="33D83D40" w14:textId="77777777" w:rsidTr="0019072A">
        <w:trPr>
          <w:trHeight w:val="358"/>
        </w:trPr>
        <w:tc>
          <w:tcPr>
            <w:tcW w:w="1548" w:type="dxa"/>
            <w:tcBorders>
              <w:top w:val="single" w:sz="8" w:space="0" w:color="000000"/>
              <w:bottom w:val="single" w:sz="8" w:space="0" w:color="000000"/>
              <w:right w:val="single" w:sz="8" w:space="0" w:color="000000"/>
            </w:tcBorders>
            <w:shd w:val="clear" w:color="auto" w:fill="F3F3F3"/>
          </w:tcPr>
          <w:p w14:paraId="4C421C50" w14:textId="77777777" w:rsidR="002916EC" w:rsidRPr="00362205" w:rsidRDefault="002916EC" w:rsidP="0019072A">
            <w:pPr>
              <w:rPr>
                <w:rFonts w:ascii="標楷體" w:eastAsia="標楷體" w:hAnsi="標楷體"/>
              </w:rPr>
            </w:pPr>
            <w:r w:rsidRPr="00362205">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1F44F784" w14:textId="77777777" w:rsidR="002916EC" w:rsidRPr="00362205" w:rsidRDefault="002916EC" w:rsidP="0019072A">
            <w:pPr>
              <w:rPr>
                <w:rFonts w:ascii="標楷體" w:eastAsia="標楷體" w:hAnsi="標楷體"/>
              </w:rPr>
            </w:pPr>
          </w:p>
        </w:tc>
      </w:tr>
      <w:tr w:rsidR="002916EC" w:rsidRPr="00362205" w14:paraId="74B6BE33" w14:textId="77777777" w:rsidTr="0019072A">
        <w:trPr>
          <w:trHeight w:val="278"/>
        </w:trPr>
        <w:tc>
          <w:tcPr>
            <w:tcW w:w="1548" w:type="dxa"/>
            <w:tcBorders>
              <w:top w:val="single" w:sz="8" w:space="0" w:color="000000"/>
              <w:bottom w:val="single" w:sz="8" w:space="0" w:color="000000"/>
              <w:right w:val="single" w:sz="8" w:space="0" w:color="000000"/>
            </w:tcBorders>
            <w:shd w:val="clear" w:color="auto" w:fill="F3F3F3"/>
          </w:tcPr>
          <w:p w14:paraId="09B27FDE" w14:textId="77777777" w:rsidR="002916EC" w:rsidRPr="00362205" w:rsidRDefault="002916EC" w:rsidP="0019072A">
            <w:pPr>
              <w:rPr>
                <w:rFonts w:ascii="標楷體" w:eastAsia="標楷體" w:hAnsi="標楷體"/>
              </w:rPr>
            </w:pPr>
            <w:r w:rsidRPr="00362205">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1FE0234B" w14:textId="77777777" w:rsidR="002916EC" w:rsidRPr="00362205" w:rsidRDefault="002916EC" w:rsidP="0019072A">
            <w:pPr>
              <w:rPr>
                <w:rFonts w:ascii="標楷體" w:eastAsia="標楷體" w:hAnsi="標楷體"/>
              </w:rPr>
            </w:pPr>
          </w:p>
        </w:tc>
      </w:tr>
    </w:tbl>
    <w:p w14:paraId="21AB8F15" w14:textId="77777777" w:rsidR="002916EC" w:rsidRPr="00362205" w:rsidRDefault="002916EC" w:rsidP="002916EC">
      <w:pPr>
        <w:rPr>
          <w:rFonts w:ascii="標楷體" w:eastAsia="標楷體" w:hAnsi="標楷體"/>
        </w:rPr>
      </w:pPr>
    </w:p>
    <w:p w14:paraId="4D9CE97A" w14:textId="77777777" w:rsidR="002916EC" w:rsidRPr="00362205" w:rsidRDefault="002916EC" w:rsidP="002916EC">
      <w:pPr>
        <w:rPr>
          <w:rFonts w:ascii="標楷體" w:eastAsia="標楷體" w:hAnsi="標楷體"/>
        </w:rPr>
      </w:pPr>
    </w:p>
    <w:p w14:paraId="17B5C6CA" w14:textId="77777777" w:rsidR="002916EC" w:rsidRPr="00362205" w:rsidRDefault="002916EC" w:rsidP="002916EC">
      <w:pPr>
        <w:rPr>
          <w:rFonts w:ascii="標楷體" w:eastAsia="標楷體" w:hAnsi="標楷體"/>
        </w:rPr>
      </w:pPr>
    </w:p>
    <w:p w14:paraId="3397E237" w14:textId="77777777" w:rsidR="002916EC" w:rsidRPr="00362205" w:rsidRDefault="002916EC" w:rsidP="002916EC">
      <w:pPr>
        <w:rPr>
          <w:rFonts w:ascii="標楷體" w:eastAsia="標楷體" w:hAnsi="標楷體"/>
        </w:rPr>
      </w:pPr>
    </w:p>
    <w:p w14:paraId="64CE1F9C" w14:textId="77777777" w:rsidR="002916EC" w:rsidRPr="00362205" w:rsidRDefault="002916EC" w:rsidP="002916EC">
      <w:pPr>
        <w:rPr>
          <w:rFonts w:ascii="標楷體" w:eastAsia="標楷體" w:hAnsi="標楷體"/>
        </w:rPr>
      </w:pPr>
    </w:p>
    <w:p w14:paraId="529F9663" w14:textId="77777777" w:rsidR="002916EC" w:rsidRPr="00362205" w:rsidRDefault="002916EC" w:rsidP="002916EC">
      <w:pPr>
        <w:rPr>
          <w:rFonts w:ascii="標楷體" w:eastAsia="標楷體" w:hAnsi="標楷體"/>
        </w:rPr>
      </w:pPr>
    </w:p>
    <w:p w14:paraId="4F593153" w14:textId="77777777" w:rsidR="002916EC" w:rsidRPr="00362205" w:rsidRDefault="002916EC" w:rsidP="002916EC">
      <w:pPr>
        <w:rPr>
          <w:rFonts w:ascii="標楷體" w:eastAsia="標楷體" w:hAnsi="標楷體"/>
        </w:rPr>
      </w:pPr>
    </w:p>
    <w:p w14:paraId="2BC6236E" w14:textId="77777777" w:rsidR="002916EC" w:rsidRPr="00362205" w:rsidRDefault="002916EC" w:rsidP="002916EC">
      <w:pPr>
        <w:rPr>
          <w:rFonts w:ascii="標楷體" w:eastAsia="標楷體" w:hAnsi="標楷體"/>
        </w:rPr>
      </w:pPr>
      <w:r w:rsidRPr="00362205">
        <w:rPr>
          <w:rFonts w:ascii="標楷體" w:eastAsia="標楷體" w:hAnsi="標楷體"/>
        </w:rPr>
        <w:br w:type="page"/>
      </w:r>
    </w:p>
    <w:p w14:paraId="6B4A0A7A" w14:textId="77777777" w:rsidR="002916EC" w:rsidRPr="00362205" w:rsidRDefault="002916EC" w:rsidP="00D01BCC">
      <w:pPr>
        <w:pStyle w:val="a"/>
      </w:pPr>
      <w:r w:rsidRPr="00362205">
        <w:lastRenderedPageBreak/>
        <w:t>UI畫面</w:t>
      </w:r>
    </w:p>
    <w:p w14:paraId="1280CA28" w14:textId="77777777" w:rsidR="002916EC" w:rsidRPr="00362205" w:rsidRDefault="002916EC" w:rsidP="002916EC">
      <w:pPr>
        <w:pStyle w:val="42"/>
        <w:spacing w:after="72"/>
        <w:ind w:left="1133"/>
        <w:rPr>
          <w:rFonts w:ascii="標楷體" w:hAnsi="標楷體"/>
        </w:rPr>
      </w:pPr>
      <w:r w:rsidRPr="00362205">
        <w:rPr>
          <w:rFonts w:ascii="標楷體" w:hAnsi="標楷體" w:hint="eastAsia"/>
        </w:rPr>
        <w:t>輸入畫面：</w:t>
      </w:r>
    </w:p>
    <w:p w14:paraId="71D8204B" w14:textId="6233CF1D" w:rsidR="002916EC" w:rsidRPr="00362205" w:rsidRDefault="006962F2" w:rsidP="00D01BCC">
      <w:pPr>
        <w:pStyle w:val="a"/>
      </w:pPr>
      <w:r w:rsidRPr="006962F2">
        <w:rPr>
          <w:noProof/>
        </w:rPr>
        <w:t xml:space="preserve"> </w:t>
      </w:r>
      <w:r w:rsidRPr="006962F2">
        <w:rPr>
          <w:noProof/>
        </w:rPr>
        <w:drawing>
          <wp:inline distT="0" distB="0" distL="0" distR="0" wp14:anchorId="2E6F66E6" wp14:editId="2821BB54">
            <wp:extent cx="6479540" cy="1171575"/>
            <wp:effectExtent l="0" t="0" r="0" b="9525"/>
            <wp:docPr id="177" name="圖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479540" cy="1171575"/>
                    </a:xfrm>
                    <a:prstGeom prst="rect">
                      <a:avLst/>
                    </a:prstGeom>
                  </pic:spPr>
                </pic:pic>
              </a:graphicData>
            </a:graphic>
          </wp:inline>
        </w:drawing>
      </w:r>
    </w:p>
    <w:p w14:paraId="0B5BCD31" w14:textId="77777777" w:rsidR="002916EC" w:rsidRPr="00362205" w:rsidRDefault="000C7737" w:rsidP="00D01BCC">
      <w:pPr>
        <w:pStyle w:val="a"/>
      </w:pPr>
      <w:r>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32"/>
        <w:gridCol w:w="1849"/>
        <w:gridCol w:w="1271"/>
        <w:gridCol w:w="1026"/>
        <w:gridCol w:w="1095"/>
        <w:gridCol w:w="651"/>
        <w:gridCol w:w="683"/>
        <w:gridCol w:w="3213"/>
      </w:tblGrid>
      <w:tr w:rsidR="00DA12D9" w:rsidRPr="00362205" w14:paraId="3DC56483" w14:textId="77777777" w:rsidTr="00DA12D9">
        <w:trPr>
          <w:trHeight w:val="388"/>
          <w:jc w:val="center"/>
        </w:trPr>
        <w:tc>
          <w:tcPr>
            <w:tcW w:w="637" w:type="dxa"/>
            <w:vMerge w:val="restart"/>
          </w:tcPr>
          <w:p w14:paraId="5BDB92A9" w14:textId="77777777" w:rsidR="00DA12D9" w:rsidRPr="00362205" w:rsidRDefault="00DA12D9" w:rsidP="0019072A">
            <w:pPr>
              <w:rPr>
                <w:rFonts w:ascii="標楷體" w:eastAsia="標楷體" w:hAnsi="標楷體"/>
              </w:rPr>
            </w:pPr>
            <w:r w:rsidRPr="00362205">
              <w:rPr>
                <w:rFonts w:ascii="標楷體" w:eastAsia="標楷體" w:hAnsi="標楷體"/>
              </w:rPr>
              <w:t>序號</w:t>
            </w:r>
          </w:p>
        </w:tc>
        <w:tc>
          <w:tcPr>
            <w:tcW w:w="1892" w:type="dxa"/>
            <w:vMerge w:val="restart"/>
          </w:tcPr>
          <w:p w14:paraId="119650A3" w14:textId="77777777" w:rsidR="00DA12D9" w:rsidRPr="00362205" w:rsidRDefault="00DA12D9" w:rsidP="0019072A">
            <w:pPr>
              <w:rPr>
                <w:rFonts w:ascii="標楷體" w:eastAsia="標楷體" w:hAnsi="標楷體"/>
              </w:rPr>
            </w:pPr>
            <w:r w:rsidRPr="00362205">
              <w:rPr>
                <w:rFonts w:ascii="標楷體" w:eastAsia="標楷體" w:hAnsi="標楷體"/>
              </w:rPr>
              <w:t>欄位</w:t>
            </w:r>
          </w:p>
        </w:tc>
        <w:tc>
          <w:tcPr>
            <w:tcW w:w="4798" w:type="dxa"/>
            <w:gridSpan w:val="5"/>
          </w:tcPr>
          <w:p w14:paraId="4EA03EA0" w14:textId="77777777" w:rsidR="00DA12D9" w:rsidRPr="00362205" w:rsidRDefault="00DA12D9" w:rsidP="00DA12D9">
            <w:pPr>
              <w:jc w:val="center"/>
              <w:rPr>
                <w:rFonts w:ascii="標楷體" w:eastAsia="標楷體" w:hAnsi="標楷體"/>
              </w:rPr>
            </w:pPr>
            <w:r w:rsidRPr="00362205">
              <w:rPr>
                <w:rFonts w:ascii="標楷體" w:eastAsia="標楷體" w:hAnsi="標楷體"/>
              </w:rPr>
              <w:t>說明</w:t>
            </w:r>
          </w:p>
        </w:tc>
        <w:tc>
          <w:tcPr>
            <w:tcW w:w="3298" w:type="dxa"/>
            <w:vMerge w:val="restart"/>
          </w:tcPr>
          <w:p w14:paraId="748F6FEA" w14:textId="77777777" w:rsidR="00DA12D9" w:rsidRPr="00362205" w:rsidRDefault="00DA12D9" w:rsidP="0019072A">
            <w:pPr>
              <w:rPr>
                <w:rFonts w:ascii="標楷體" w:eastAsia="標楷體" w:hAnsi="標楷體"/>
              </w:rPr>
            </w:pPr>
            <w:r w:rsidRPr="00362205">
              <w:rPr>
                <w:rFonts w:ascii="標楷體" w:eastAsia="標楷體" w:hAnsi="標楷體"/>
              </w:rPr>
              <w:t>處理邏輯及注意事項</w:t>
            </w:r>
          </w:p>
        </w:tc>
      </w:tr>
      <w:tr w:rsidR="00DA12D9" w:rsidRPr="00362205" w14:paraId="0C2B3E87" w14:textId="77777777" w:rsidTr="00DA12D9">
        <w:trPr>
          <w:trHeight w:val="244"/>
          <w:jc w:val="center"/>
        </w:trPr>
        <w:tc>
          <w:tcPr>
            <w:tcW w:w="637" w:type="dxa"/>
            <w:vMerge/>
          </w:tcPr>
          <w:p w14:paraId="58ADBCD8" w14:textId="77777777" w:rsidR="00DA12D9" w:rsidRPr="00362205" w:rsidRDefault="00DA12D9" w:rsidP="0019072A">
            <w:pPr>
              <w:rPr>
                <w:rFonts w:ascii="標楷體" w:eastAsia="標楷體" w:hAnsi="標楷體"/>
              </w:rPr>
            </w:pPr>
          </w:p>
        </w:tc>
        <w:tc>
          <w:tcPr>
            <w:tcW w:w="1892" w:type="dxa"/>
            <w:vMerge/>
          </w:tcPr>
          <w:p w14:paraId="1C32A0B5" w14:textId="77777777" w:rsidR="00DA12D9" w:rsidRPr="00362205" w:rsidRDefault="00DA12D9" w:rsidP="0019072A">
            <w:pPr>
              <w:rPr>
                <w:rFonts w:ascii="標楷體" w:eastAsia="標楷體" w:hAnsi="標楷體"/>
              </w:rPr>
            </w:pPr>
          </w:p>
        </w:tc>
        <w:tc>
          <w:tcPr>
            <w:tcW w:w="1296" w:type="dxa"/>
          </w:tcPr>
          <w:p w14:paraId="5D4C0B5B" w14:textId="77777777" w:rsidR="00DA12D9" w:rsidRPr="00362205" w:rsidRDefault="00DA12D9" w:rsidP="008F324F">
            <w:pPr>
              <w:rPr>
                <w:rFonts w:ascii="標楷體" w:eastAsia="標楷體" w:hAnsi="標楷體"/>
              </w:rPr>
            </w:pPr>
            <w:r w:rsidRPr="00A04243">
              <w:rPr>
                <w:rFonts w:ascii="標楷體" w:eastAsia="標楷體" w:hAnsi="標楷體" w:hint="eastAsia"/>
              </w:rPr>
              <w:t>資料型態長度</w:t>
            </w:r>
          </w:p>
        </w:tc>
        <w:tc>
          <w:tcPr>
            <w:tcW w:w="1044" w:type="dxa"/>
          </w:tcPr>
          <w:p w14:paraId="495C8676" w14:textId="77777777" w:rsidR="00DA12D9" w:rsidRPr="00362205" w:rsidRDefault="00DA12D9" w:rsidP="0019072A">
            <w:pPr>
              <w:rPr>
                <w:rFonts w:ascii="標楷體" w:eastAsia="標楷體" w:hAnsi="標楷體"/>
              </w:rPr>
            </w:pPr>
            <w:r w:rsidRPr="00362205">
              <w:rPr>
                <w:rFonts w:ascii="標楷體" w:eastAsia="標楷體" w:hAnsi="標楷體"/>
              </w:rPr>
              <w:t>預設值</w:t>
            </w:r>
          </w:p>
        </w:tc>
        <w:tc>
          <w:tcPr>
            <w:tcW w:w="1115" w:type="dxa"/>
          </w:tcPr>
          <w:p w14:paraId="7D9F45FD" w14:textId="77777777" w:rsidR="00DA12D9" w:rsidRPr="00362205" w:rsidRDefault="00DA12D9" w:rsidP="0019072A">
            <w:pPr>
              <w:rPr>
                <w:rFonts w:ascii="標楷體" w:eastAsia="標楷體" w:hAnsi="標楷體"/>
              </w:rPr>
            </w:pPr>
            <w:r w:rsidRPr="00362205">
              <w:rPr>
                <w:rFonts w:ascii="標楷體" w:eastAsia="標楷體" w:hAnsi="標楷體"/>
              </w:rPr>
              <w:t>選單內容</w:t>
            </w:r>
          </w:p>
        </w:tc>
        <w:tc>
          <w:tcPr>
            <w:tcW w:w="657" w:type="dxa"/>
          </w:tcPr>
          <w:p w14:paraId="624CF50B" w14:textId="77777777" w:rsidR="00DA12D9" w:rsidRPr="00362205" w:rsidRDefault="00DA12D9" w:rsidP="0019072A">
            <w:pPr>
              <w:rPr>
                <w:rFonts w:ascii="標楷體" w:eastAsia="標楷體" w:hAnsi="標楷體"/>
              </w:rPr>
            </w:pPr>
            <w:r w:rsidRPr="00362205">
              <w:rPr>
                <w:rFonts w:ascii="標楷體" w:eastAsia="標楷體" w:hAnsi="標楷體"/>
              </w:rPr>
              <w:t>必填</w:t>
            </w:r>
          </w:p>
        </w:tc>
        <w:tc>
          <w:tcPr>
            <w:tcW w:w="686" w:type="dxa"/>
          </w:tcPr>
          <w:p w14:paraId="3D6183D5" w14:textId="77777777" w:rsidR="00DA12D9" w:rsidRPr="00362205" w:rsidRDefault="00DA12D9" w:rsidP="0019072A">
            <w:pPr>
              <w:rPr>
                <w:rFonts w:ascii="標楷體" w:eastAsia="標楷體" w:hAnsi="標楷體"/>
              </w:rPr>
            </w:pPr>
            <w:r w:rsidRPr="00362205">
              <w:rPr>
                <w:rFonts w:ascii="標楷體" w:eastAsia="標楷體" w:hAnsi="標楷體"/>
              </w:rPr>
              <w:t>R/W</w:t>
            </w:r>
          </w:p>
        </w:tc>
        <w:tc>
          <w:tcPr>
            <w:tcW w:w="3298" w:type="dxa"/>
            <w:vMerge/>
          </w:tcPr>
          <w:p w14:paraId="610B5E3D" w14:textId="77777777" w:rsidR="00DA12D9" w:rsidRPr="00362205" w:rsidRDefault="00DA12D9" w:rsidP="0019072A">
            <w:pPr>
              <w:rPr>
                <w:rFonts w:ascii="標楷體" w:eastAsia="標楷體" w:hAnsi="標楷體"/>
              </w:rPr>
            </w:pPr>
          </w:p>
        </w:tc>
      </w:tr>
      <w:tr w:rsidR="00DA12D9" w:rsidRPr="00362205" w14:paraId="0ECB85A2" w14:textId="77777777" w:rsidTr="00DA12D9">
        <w:trPr>
          <w:trHeight w:val="244"/>
          <w:jc w:val="center"/>
        </w:trPr>
        <w:tc>
          <w:tcPr>
            <w:tcW w:w="637" w:type="dxa"/>
          </w:tcPr>
          <w:p w14:paraId="720A77E3" w14:textId="77777777" w:rsidR="00DA12D9" w:rsidRPr="00362205" w:rsidRDefault="00DA12D9" w:rsidP="0019072A">
            <w:pPr>
              <w:rPr>
                <w:rFonts w:ascii="標楷體" w:eastAsia="標楷體" w:hAnsi="標楷體"/>
              </w:rPr>
            </w:pPr>
            <w:r w:rsidRPr="00362205">
              <w:rPr>
                <w:rFonts w:ascii="標楷體" w:eastAsia="標楷體" w:hAnsi="標楷體" w:hint="eastAsia"/>
              </w:rPr>
              <w:t>1.</w:t>
            </w:r>
          </w:p>
        </w:tc>
        <w:tc>
          <w:tcPr>
            <w:tcW w:w="1892" w:type="dxa"/>
          </w:tcPr>
          <w:p w14:paraId="16A63E2C" w14:textId="411FC59A" w:rsidR="00DA12D9" w:rsidRPr="00362205" w:rsidRDefault="006962F2" w:rsidP="0019072A">
            <w:pPr>
              <w:rPr>
                <w:rFonts w:ascii="標楷體" w:eastAsia="標楷體" w:hAnsi="標楷體"/>
              </w:rPr>
            </w:pPr>
            <w:r>
              <w:rPr>
                <w:rFonts w:ascii="標楷體" w:eastAsia="標楷體" w:hAnsi="標楷體" w:hint="eastAsia"/>
              </w:rPr>
              <w:t>查詢報表資料</w:t>
            </w:r>
          </w:p>
        </w:tc>
        <w:tc>
          <w:tcPr>
            <w:tcW w:w="1296" w:type="dxa"/>
          </w:tcPr>
          <w:p w14:paraId="02ABD775" w14:textId="77777777" w:rsidR="00DA12D9" w:rsidRPr="00362205" w:rsidRDefault="00DA12D9" w:rsidP="008F324F">
            <w:pPr>
              <w:rPr>
                <w:rFonts w:ascii="標楷體" w:eastAsia="標楷體" w:hAnsi="標楷體"/>
              </w:rPr>
            </w:pPr>
            <w:r>
              <w:rPr>
                <w:rFonts w:ascii="標楷體" w:eastAsia="標楷體" w:hAnsi="標楷體"/>
              </w:rPr>
              <w:t>9</w:t>
            </w:r>
          </w:p>
        </w:tc>
        <w:tc>
          <w:tcPr>
            <w:tcW w:w="1044" w:type="dxa"/>
          </w:tcPr>
          <w:p w14:paraId="15756332" w14:textId="77777777" w:rsidR="00DA12D9" w:rsidRPr="00362205" w:rsidRDefault="00DA12D9" w:rsidP="0019072A">
            <w:pPr>
              <w:rPr>
                <w:rFonts w:ascii="標楷體" w:eastAsia="標楷體" w:hAnsi="標楷體"/>
              </w:rPr>
            </w:pPr>
          </w:p>
        </w:tc>
        <w:tc>
          <w:tcPr>
            <w:tcW w:w="1115" w:type="dxa"/>
          </w:tcPr>
          <w:p w14:paraId="536B37C7" w14:textId="77777777" w:rsidR="00DA12D9" w:rsidRPr="00362205" w:rsidRDefault="00DA12D9" w:rsidP="0019072A">
            <w:pPr>
              <w:rPr>
                <w:rFonts w:ascii="標楷體" w:eastAsia="標楷體" w:hAnsi="標楷體"/>
              </w:rPr>
            </w:pPr>
            <w:r w:rsidRPr="00362205">
              <w:rPr>
                <w:rFonts w:ascii="標楷體" w:eastAsia="標楷體" w:hAnsi="標楷體" w:hint="eastAsia"/>
              </w:rPr>
              <w:t>下拉式選單</w:t>
            </w:r>
          </w:p>
        </w:tc>
        <w:tc>
          <w:tcPr>
            <w:tcW w:w="657" w:type="dxa"/>
          </w:tcPr>
          <w:p w14:paraId="5347AA21" w14:textId="77777777" w:rsidR="00DA12D9" w:rsidRPr="00362205" w:rsidRDefault="00DA12D9" w:rsidP="0019072A">
            <w:pPr>
              <w:rPr>
                <w:rFonts w:ascii="標楷體" w:eastAsia="標楷體" w:hAnsi="標楷體"/>
              </w:rPr>
            </w:pPr>
            <w:r w:rsidRPr="00362205">
              <w:rPr>
                <w:rFonts w:ascii="標楷體" w:eastAsia="標楷體" w:hAnsi="標楷體" w:hint="eastAsia"/>
              </w:rPr>
              <w:t>V</w:t>
            </w:r>
          </w:p>
        </w:tc>
        <w:tc>
          <w:tcPr>
            <w:tcW w:w="686" w:type="dxa"/>
          </w:tcPr>
          <w:p w14:paraId="7F568FD9" w14:textId="77777777" w:rsidR="00DA12D9" w:rsidRPr="00362205" w:rsidRDefault="00DA12D9" w:rsidP="0019072A">
            <w:pPr>
              <w:rPr>
                <w:rFonts w:ascii="標楷體" w:eastAsia="標楷體" w:hAnsi="標楷體"/>
              </w:rPr>
            </w:pPr>
          </w:p>
        </w:tc>
        <w:tc>
          <w:tcPr>
            <w:tcW w:w="3298" w:type="dxa"/>
          </w:tcPr>
          <w:p w14:paraId="36D96C32" w14:textId="6B8CF67F" w:rsidR="00DA12D9" w:rsidRDefault="00DA12D9" w:rsidP="0019072A">
            <w:pPr>
              <w:rPr>
                <w:rFonts w:ascii="標楷體" w:eastAsia="標楷體" w:hAnsi="標楷體"/>
              </w:rPr>
            </w:pPr>
            <w:r>
              <w:rPr>
                <w:rFonts w:ascii="標楷體" w:eastAsia="標楷體" w:hAnsi="標楷體" w:hint="eastAsia"/>
              </w:rPr>
              <w:t>必須輸入</w:t>
            </w:r>
          </w:p>
          <w:p w14:paraId="19D94539" w14:textId="0A8110C4" w:rsidR="006962F2" w:rsidRPr="00362205" w:rsidRDefault="006962F2" w:rsidP="0019072A">
            <w:pPr>
              <w:rPr>
                <w:rFonts w:ascii="標楷體" w:eastAsia="標楷體" w:hAnsi="標楷體"/>
              </w:rPr>
            </w:pPr>
            <w:r>
              <w:rPr>
                <w:rFonts w:ascii="標楷體" w:eastAsia="標楷體" w:hAnsi="標楷體" w:hint="eastAsia"/>
              </w:rPr>
              <w:t>0.連線資料</w:t>
            </w:r>
          </w:p>
          <w:p w14:paraId="4E189773" w14:textId="5EDF959C" w:rsidR="00DA12D9" w:rsidRPr="00362205" w:rsidRDefault="00DA12D9" w:rsidP="0019072A">
            <w:pPr>
              <w:rPr>
                <w:rFonts w:ascii="標楷體" w:eastAsia="標楷體" w:hAnsi="標楷體"/>
              </w:rPr>
            </w:pPr>
            <w:r w:rsidRPr="00362205">
              <w:rPr>
                <w:rFonts w:ascii="標楷體" w:eastAsia="標楷體" w:hAnsi="標楷體" w:hint="eastAsia"/>
              </w:rPr>
              <w:t>1:</w:t>
            </w:r>
            <w:r w:rsidR="006962F2">
              <w:rPr>
                <w:rFonts w:ascii="標楷體" w:eastAsia="標楷體" w:hAnsi="標楷體" w:hint="eastAsia"/>
              </w:rPr>
              <w:t>日報資料</w:t>
            </w:r>
          </w:p>
          <w:p w14:paraId="7DEC4FAB" w14:textId="13836A78" w:rsidR="00DA12D9" w:rsidRDefault="00DA12D9" w:rsidP="0019072A">
            <w:pPr>
              <w:rPr>
                <w:rFonts w:ascii="標楷體" w:eastAsia="標楷體" w:hAnsi="標楷體"/>
              </w:rPr>
            </w:pPr>
            <w:r w:rsidRPr="00362205">
              <w:rPr>
                <w:rFonts w:ascii="標楷體" w:eastAsia="標楷體" w:hAnsi="標楷體" w:hint="eastAsia"/>
              </w:rPr>
              <w:t>2</w:t>
            </w:r>
            <w:r w:rsidRPr="00362205">
              <w:rPr>
                <w:rFonts w:ascii="標楷體" w:eastAsia="標楷體" w:hAnsi="標楷體"/>
              </w:rPr>
              <w:t>:</w:t>
            </w:r>
            <w:r w:rsidR="006962F2">
              <w:rPr>
                <w:rFonts w:ascii="標楷體" w:eastAsia="標楷體" w:hAnsi="標楷體" w:hint="eastAsia"/>
              </w:rPr>
              <w:t>月報資料</w:t>
            </w:r>
          </w:p>
          <w:p w14:paraId="2076F617" w14:textId="67F68C04" w:rsidR="006962F2" w:rsidRPr="00362205" w:rsidRDefault="006962F2" w:rsidP="0019072A">
            <w:pPr>
              <w:rPr>
                <w:rFonts w:ascii="標楷體" w:eastAsia="標楷體" w:hAnsi="標楷體"/>
              </w:rPr>
            </w:pPr>
            <w:r>
              <w:rPr>
                <w:rFonts w:ascii="標楷體" w:eastAsia="標楷體" w:hAnsi="標楷體" w:hint="eastAsia"/>
              </w:rPr>
              <w:t>3.歷史資料</w:t>
            </w:r>
          </w:p>
        </w:tc>
      </w:tr>
      <w:tr w:rsidR="00DA12D9" w:rsidRPr="00362205" w14:paraId="55D4348D" w14:textId="77777777" w:rsidTr="00DA12D9">
        <w:trPr>
          <w:trHeight w:val="291"/>
          <w:jc w:val="center"/>
        </w:trPr>
        <w:tc>
          <w:tcPr>
            <w:tcW w:w="637" w:type="dxa"/>
          </w:tcPr>
          <w:p w14:paraId="30D250F3" w14:textId="3398399D" w:rsidR="00DA12D9" w:rsidRPr="00362205" w:rsidRDefault="00DA12D9" w:rsidP="0019072A">
            <w:pPr>
              <w:rPr>
                <w:rFonts w:ascii="標楷體" w:eastAsia="標楷體" w:hAnsi="標楷體"/>
              </w:rPr>
            </w:pPr>
          </w:p>
        </w:tc>
        <w:tc>
          <w:tcPr>
            <w:tcW w:w="1892" w:type="dxa"/>
          </w:tcPr>
          <w:p w14:paraId="0F783D7E" w14:textId="4656858B" w:rsidR="00DA12D9" w:rsidRPr="00362205" w:rsidRDefault="00DA12D9" w:rsidP="0019072A">
            <w:pPr>
              <w:rPr>
                <w:rFonts w:ascii="標楷體" w:eastAsia="標楷體" w:hAnsi="標楷體"/>
              </w:rPr>
            </w:pPr>
          </w:p>
        </w:tc>
        <w:tc>
          <w:tcPr>
            <w:tcW w:w="1296" w:type="dxa"/>
          </w:tcPr>
          <w:p w14:paraId="12DBBBA1" w14:textId="004DF825" w:rsidR="00DA12D9" w:rsidRPr="00362205" w:rsidRDefault="00DA12D9" w:rsidP="008F324F">
            <w:pPr>
              <w:rPr>
                <w:rFonts w:ascii="標楷體" w:eastAsia="標楷體" w:hAnsi="標楷體"/>
              </w:rPr>
            </w:pPr>
          </w:p>
        </w:tc>
        <w:tc>
          <w:tcPr>
            <w:tcW w:w="1044" w:type="dxa"/>
          </w:tcPr>
          <w:p w14:paraId="12B9D374" w14:textId="6D5481A7" w:rsidR="00DA12D9" w:rsidRPr="00362205" w:rsidRDefault="00DA12D9" w:rsidP="0019072A">
            <w:pPr>
              <w:rPr>
                <w:rFonts w:ascii="標楷體" w:eastAsia="標楷體" w:hAnsi="標楷體"/>
              </w:rPr>
            </w:pPr>
          </w:p>
        </w:tc>
        <w:tc>
          <w:tcPr>
            <w:tcW w:w="1115" w:type="dxa"/>
          </w:tcPr>
          <w:p w14:paraId="7DF1B2F2" w14:textId="77777777" w:rsidR="00DA12D9" w:rsidRPr="00362205" w:rsidRDefault="00DA12D9" w:rsidP="0019072A">
            <w:pPr>
              <w:rPr>
                <w:rFonts w:ascii="標楷體" w:eastAsia="標楷體" w:hAnsi="標楷體"/>
              </w:rPr>
            </w:pPr>
          </w:p>
        </w:tc>
        <w:tc>
          <w:tcPr>
            <w:tcW w:w="657" w:type="dxa"/>
          </w:tcPr>
          <w:p w14:paraId="3C6AFBC1" w14:textId="5DFED39C" w:rsidR="00DA12D9" w:rsidRPr="00362205" w:rsidRDefault="00DA12D9" w:rsidP="0019072A">
            <w:pPr>
              <w:rPr>
                <w:rFonts w:ascii="標楷體" w:eastAsia="標楷體" w:hAnsi="標楷體"/>
              </w:rPr>
            </w:pPr>
          </w:p>
        </w:tc>
        <w:tc>
          <w:tcPr>
            <w:tcW w:w="686" w:type="dxa"/>
          </w:tcPr>
          <w:p w14:paraId="6F48EF1B" w14:textId="77777777" w:rsidR="00DA12D9" w:rsidRPr="00362205" w:rsidRDefault="00DA12D9" w:rsidP="0019072A">
            <w:pPr>
              <w:rPr>
                <w:rFonts w:ascii="標楷體" w:eastAsia="標楷體" w:hAnsi="標楷體"/>
              </w:rPr>
            </w:pPr>
          </w:p>
        </w:tc>
        <w:tc>
          <w:tcPr>
            <w:tcW w:w="3298" w:type="dxa"/>
          </w:tcPr>
          <w:p w14:paraId="7F8CC0FA" w14:textId="4CF4110F" w:rsidR="00DA12D9" w:rsidRPr="00362205" w:rsidRDefault="00DA12D9" w:rsidP="0019072A">
            <w:pPr>
              <w:rPr>
                <w:rFonts w:ascii="標楷體" w:eastAsia="標楷體" w:hAnsi="標楷體"/>
              </w:rPr>
            </w:pPr>
          </w:p>
        </w:tc>
      </w:tr>
    </w:tbl>
    <w:p w14:paraId="48F0D745" w14:textId="77777777" w:rsidR="002916EC" w:rsidRPr="00362205" w:rsidRDefault="002916EC" w:rsidP="002916EC">
      <w:pPr>
        <w:rPr>
          <w:rFonts w:ascii="標楷體" w:eastAsia="標楷體" w:hAnsi="標楷體"/>
        </w:rPr>
      </w:pPr>
    </w:p>
    <w:p w14:paraId="5A7F47EF" w14:textId="77777777" w:rsidR="002916EC" w:rsidRPr="00362205" w:rsidRDefault="002916EC" w:rsidP="004407D2">
      <w:pPr>
        <w:rPr>
          <w:rFonts w:ascii="標楷體" w:eastAsia="標楷體" w:hAnsi="標楷體"/>
        </w:rPr>
      </w:pPr>
    </w:p>
    <w:p w14:paraId="5FF77BCE" w14:textId="77777777" w:rsidR="00653D85" w:rsidRPr="00362205" w:rsidRDefault="00653D85" w:rsidP="00296189">
      <w:pPr>
        <w:pStyle w:val="3"/>
        <w:numPr>
          <w:ilvl w:val="2"/>
          <w:numId w:val="1"/>
        </w:numPr>
        <w:rPr>
          <w:rFonts w:ascii="標楷體" w:hAnsi="標楷體"/>
        </w:rPr>
      </w:pPr>
      <w:r w:rsidRPr="00362205">
        <w:rPr>
          <w:rFonts w:ascii="標楷體" w:hAnsi="標楷體"/>
        </w:rPr>
        <w:br w:type="page"/>
      </w:r>
      <w:r w:rsidR="00B535F6">
        <w:rPr>
          <w:rFonts w:ascii="標楷體" w:hAnsi="標楷體" w:hint="eastAsia"/>
        </w:rPr>
        <w:lastRenderedPageBreak/>
        <w:t>L6104</w:t>
      </w:r>
      <w:r w:rsidRPr="00362205">
        <w:rPr>
          <w:rFonts w:ascii="標楷體" w:hAnsi="標楷體" w:hint="eastAsia"/>
          <w:lang w:eastAsia="zh-HK"/>
        </w:rPr>
        <w:t>月報查</w:t>
      </w:r>
      <w:r w:rsidRPr="00362205">
        <w:rPr>
          <w:rFonts w:ascii="標楷體" w:hAnsi="標楷體" w:hint="eastAsia"/>
        </w:rPr>
        <w:t>詢作業</w:t>
      </w:r>
      <w:r w:rsidRPr="00362205">
        <w:rPr>
          <w:rFonts w:ascii="標楷體" w:hAnsi="標楷體" w:hint="eastAsia"/>
          <w:lang w:eastAsia="zh-HK"/>
        </w:rPr>
        <w:t>申</w:t>
      </w:r>
      <w:r w:rsidRPr="00362205">
        <w:rPr>
          <w:rFonts w:ascii="標楷體" w:hAnsi="標楷體" w:hint="eastAsia"/>
        </w:rPr>
        <w:t>請</w:t>
      </w:r>
    </w:p>
    <w:p w14:paraId="345581D3" w14:textId="77777777" w:rsidR="00653D85" w:rsidRPr="00362205" w:rsidRDefault="00653D85" w:rsidP="00D01BCC">
      <w:pPr>
        <w:pStyle w:val="a"/>
      </w:pPr>
      <w:r w:rsidRPr="00362205">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653D85" w:rsidRPr="00362205" w14:paraId="2E62F215" w14:textId="77777777" w:rsidTr="00972BAB">
        <w:trPr>
          <w:trHeight w:val="277"/>
        </w:trPr>
        <w:tc>
          <w:tcPr>
            <w:tcW w:w="1548" w:type="dxa"/>
            <w:tcBorders>
              <w:top w:val="single" w:sz="8" w:space="0" w:color="000000"/>
              <w:bottom w:val="single" w:sz="8" w:space="0" w:color="000000"/>
              <w:right w:val="single" w:sz="8" w:space="0" w:color="000000"/>
            </w:tcBorders>
            <w:shd w:val="clear" w:color="auto" w:fill="F3F3F3"/>
          </w:tcPr>
          <w:p w14:paraId="4F625C62" w14:textId="77777777" w:rsidR="00653D85" w:rsidRPr="00362205" w:rsidRDefault="00653D85" w:rsidP="00972BAB">
            <w:pPr>
              <w:rPr>
                <w:rFonts w:ascii="標楷體" w:eastAsia="標楷體" w:hAnsi="標楷體"/>
              </w:rPr>
            </w:pPr>
            <w:r w:rsidRPr="00362205">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0B7F088D" w14:textId="77777777" w:rsidR="00653D85" w:rsidRPr="00362205" w:rsidRDefault="00653D85" w:rsidP="00972BAB">
            <w:pPr>
              <w:rPr>
                <w:rFonts w:ascii="標楷體" w:eastAsia="標楷體" w:hAnsi="標楷體"/>
              </w:rPr>
            </w:pPr>
            <w:r w:rsidRPr="00362205">
              <w:rPr>
                <w:rFonts w:ascii="標楷體" w:eastAsia="標楷體" w:hAnsi="標楷體" w:hint="eastAsia"/>
                <w:lang w:eastAsia="zh-HK"/>
              </w:rPr>
              <w:t>月報查</w:t>
            </w:r>
            <w:r w:rsidRPr="00362205">
              <w:rPr>
                <w:rFonts w:ascii="標楷體" w:eastAsia="標楷體" w:hAnsi="標楷體" w:hint="eastAsia"/>
              </w:rPr>
              <w:t>詢作業</w:t>
            </w:r>
            <w:r w:rsidRPr="00362205">
              <w:rPr>
                <w:rFonts w:ascii="標楷體" w:eastAsia="標楷體" w:hAnsi="標楷體" w:hint="eastAsia"/>
                <w:lang w:eastAsia="zh-HK"/>
              </w:rPr>
              <w:t>申</w:t>
            </w:r>
            <w:r w:rsidRPr="00362205">
              <w:rPr>
                <w:rFonts w:ascii="標楷體" w:eastAsia="標楷體" w:hAnsi="標楷體" w:hint="eastAsia"/>
              </w:rPr>
              <w:t>請</w:t>
            </w:r>
          </w:p>
          <w:p w14:paraId="2377C0BF" w14:textId="77777777" w:rsidR="00653D85" w:rsidRPr="00362205" w:rsidRDefault="00653D85" w:rsidP="00972BAB">
            <w:pPr>
              <w:rPr>
                <w:rFonts w:ascii="標楷體" w:eastAsia="標楷體" w:hAnsi="標楷體"/>
              </w:rPr>
            </w:pPr>
            <w:r w:rsidRPr="00362205">
              <w:rPr>
                <w:rFonts w:ascii="標楷體" w:eastAsia="標楷體" w:hAnsi="標楷體" w:hint="eastAsia"/>
              </w:rPr>
              <w:t>1.本交易</w:t>
            </w:r>
            <w:r w:rsidRPr="00362205">
              <w:rPr>
                <w:rFonts w:ascii="標楷體" w:eastAsia="標楷體" w:hAnsi="標楷體" w:hint="eastAsia"/>
                <w:lang w:eastAsia="zh-HK"/>
              </w:rPr>
              <w:t>只</w:t>
            </w:r>
            <w:r w:rsidRPr="00362205">
              <w:rPr>
                <w:rFonts w:ascii="標楷體" w:eastAsia="標楷體" w:hAnsi="標楷體" w:hint="eastAsia"/>
              </w:rPr>
              <w:t>設定</w:t>
            </w:r>
            <w:r w:rsidRPr="00362205">
              <w:rPr>
                <w:rFonts w:ascii="標楷體" w:eastAsia="標楷體" w:hAnsi="標楷體" w:hint="eastAsia"/>
                <w:lang w:eastAsia="zh-HK"/>
              </w:rPr>
              <w:t>本櫃</w:t>
            </w:r>
            <w:r w:rsidRPr="00362205">
              <w:rPr>
                <w:rFonts w:ascii="標楷體" w:eastAsia="標楷體" w:hAnsi="標楷體" w:hint="eastAsia"/>
              </w:rPr>
              <w:t>檯</w:t>
            </w:r>
            <w:r w:rsidRPr="00362205">
              <w:rPr>
                <w:rFonts w:ascii="標楷體" w:eastAsia="標楷體" w:hAnsi="標楷體" w:hint="eastAsia"/>
                <w:lang w:eastAsia="zh-HK"/>
              </w:rPr>
              <w:t>機之月報查</w:t>
            </w:r>
            <w:r w:rsidRPr="00362205">
              <w:rPr>
                <w:rFonts w:ascii="標楷體" w:eastAsia="標楷體" w:hAnsi="標楷體" w:hint="eastAsia"/>
              </w:rPr>
              <w:t>詢</w:t>
            </w:r>
            <w:r w:rsidRPr="00362205">
              <w:rPr>
                <w:rFonts w:ascii="標楷體" w:eastAsia="標楷體" w:hAnsi="標楷體" w:hint="eastAsia"/>
                <w:lang w:eastAsia="zh-HK"/>
              </w:rPr>
              <w:t>日</w:t>
            </w:r>
            <w:r w:rsidRPr="00362205">
              <w:rPr>
                <w:rFonts w:ascii="標楷體" w:eastAsia="標楷體" w:hAnsi="標楷體" w:hint="eastAsia"/>
              </w:rPr>
              <w:t>期；</w:t>
            </w:r>
          </w:p>
          <w:p w14:paraId="442A29B7" w14:textId="77777777" w:rsidR="007E3432" w:rsidRPr="00362205" w:rsidRDefault="00653D85" w:rsidP="00972BAB">
            <w:pPr>
              <w:ind w:firstLineChars="100" w:firstLine="240"/>
              <w:rPr>
                <w:rFonts w:ascii="標楷體" w:eastAsia="標楷體" w:hAnsi="標楷體"/>
                <w:lang w:eastAsia="zh-HK"/>
              </w:rPr>
            </w:pPr>
            <w:r w:rsidRPr="00362205">
              <w:rPr>
                <w:rFonts w:ascii="標楷體" w:eastAsia="標楷體" w:hAnsi="標楷體" w:hint="eastAsia"/>
                <w:lang w:eastAsia="zh-HK"/>
              </w:rPr>
              <w:t>查</w:t>
            </w:r>
            <w:r w:rsidRPr="00362205">
              <w:rPr>
                <w:rFonts w:ascii="標楷體" w:eastAsia="標楷體" w:hAnsi="標楷體" w:hint="eastAsia"/>
              </w:rPr>
              <w:t>詢</w:t>
            </w:r>
            <w:r w:rsidRPr="00362205">
              <w:rPr>
                <w:rFonts w:ascii="標楷體" w:eastAsia="標楷體" w:hAnsi="標楷體" w:hint="eastAsia"/>
                <w:lang w:eastAsia="zh-HK"/>
              </w:rPr>
              <w:t>日</w:t>
            </w:r>
            <w:r w:rsidRPr="00362205">
              <w:rPr>
                <w:rFonts w:ascii="標楷體" w:eastAsia="標楷體" w:hAnsi="標楷體" w:hint="eastAsia"/>
              </w:rPr>
              <w:t>期</w:t>
            </w:r>
            <w:r w:rsidRPr="00362205">
              <w:rPr>
                <w:rFonts w:ascii="標楷體" w:eastAsia="標楷體" w:hAnsi="標楷體" w:hint="eastAsia"/>
                <w:lang w:eastAsia="zh-HK"/>
              </w:rPr>
              <w:t>限上月</w:t>
            </w:r>
            <w:r w:rsidRPr="00362205">
              <w:rPr>
                <w:rFonts w:ascii="標楷體" w:eastAsia="標楷體" w:hAnsi="標楷體" w:hint="eastAsia"/>
              </w:rPr>
              <w:t>底(</w:t>
            </w:r>
            <w:r w:rsidRPr="00362205">
              <w:rPr>
                <w:rFonts w:ascii="標楷體" w:eastAsia="標楷體" w:hAnsi="標楷體" w:hint="eastAsia"/>
                <w:lang w:eastAsia="zh-HK"/>
              </w:rPr>
              <w:t>含</w:t>
            </w:r>
            <w:r w:rsidRPr="00362205">
              <w:rPr>
                <w:rFonts w:ascii="標楷體" w:eastAsia="標楷體" w:hAnsi="標楷體" w:hint="eastAsia"/>
              </w:rPr>
              <w:t>)</w:t>
            </w:r>
            <w:r w:rsidRPr="00362205">
              <w:rPr>
                <w:rFonts w:ascii="標楷體" w:eastAsia="標楷體" w:hAnsi="標楷體" w:hint="eastAsia"/>
                <w:lang w:eastAsia="zh-HK"/>
              </w:rPr>
              <w:t>以</w:t>
            </w:r>
            <w:r w:rsidRPr="00362205">
              <w:rPr>
                <w:rFonts w:ascii="標楷體" w:eastAsia="標楷體" w:hAnsi="標楷體" w:hint="eastAsia"/>
              </w:rPr>
              <w:t>前</w:t>
            </w:r>
            <w:r w:rsidRPr="00362205">
              <w:rPr>
                <w:rFonts w:ascii="標楷體" w:eastAsia="標楷體" w:hAnsi="標楷體" w:hint="eastAsia"/>
                <w:lang w:eastAsia="zh-HK"/>
              </w:rPr>
              <w:t>的月</w:t>
            </w:r>
            <w:r w:rsidRPr="00362205">
              <w:rPr>
                <w:rFonts w:ascii="標楷體" w:eastAsia="標楷體" w:hAnsi="標楷體" w:hint="eastAsia"/>
              </w:rPr>
              <w:t>底</w:t>
            </w:r>
            <w:r w:rsidRPr="00362205">
              <w:rPr>
                <w:rFonts w:ascii="標楷體" w:eastAsia="標楷體" w:hAnsi="標楷體" w:cs="標楷體" w:hint="eastAsia"/>
              </w:rPr>
              <w:t>日，</w:t>
            </w:r>
            <w:r w:rsidR="007E3432" w:rsidRPr="00362205">
              <w:rPr>
                <w:rFonts w:ascii="標楷體" w:eastAsia="標楷體" w:hAnsi="標楷體" w:cs="標楷體" w:hint="eastAsia"/>
                <w:lang w:eastAsia="zh-HK"/>
              </w:rPr>
              <w:t>其</w:t>
            </w:r>
            <w:r w:rsidR="007E3432" w:rsidRPr="00362205">
              <w:rPr>
                <w:rFonts w:ascii="標楷體" w:eastAsia="標楷體" w:hAnsi="標楷體" w:cs="標楷體" w:hint="eastAsia"/>
              </w:rPr>
              <w:t>他</w:t>
            </w:r>
            <w:r w:rsidR="007E3432" w:rsidRPr="00362205">
              <w:rPr>
                <w:rFonts w:ascii="標楷體" w:eastAsia="標楷體" w:hAnsi="標楷體" w:cs="標楷體" w:hint="eastAsia"/>
                <w:lang w:eastAsia="zh-HK"/>
              </w:rPr>
              <w:t>未執</w:t>
            </w:r>
            <w:r w:rsidR="007E3432" w:rsidRPr="00362205">
              <w:rPr>
                <w:rFonts w:ascii="標楷體" w:eastAsia="標楷體" w:hAnsi="標楷體" w:cs="標楷體" w:hint="eastAsia"/>
              </w:rPr>
              <w:t>行</w:t>
            </w:r>
            <w:r w:rsidR="007E3432" w:rsidRPr="00362205">
              <w:rPr>
                <w:rFonts w:ascii="標楷體" w:eastAsia="標楷體" w:hAnsi="標楷體" w:cs="標楷體" w:hint="eastAsia"/>
                <w:lang w:eastAsia="zh-HK"/>
              </w:rPr>
              <w:t>過</w:t>
            </w:r>
            <w:r w:rsidR="007E3432" w:rsidRPr="00362205">
              <w:rPr>
                <w:rFonts w:ascii="標楷體" w:eastAsia="標楷體" w:hAnsi="標楷體" w:hint="eastAsia"/>
                <w:lang w:eastAsia="zh-HK"/>
              </w:rPr>
              <w:t>月</w:t>
            </w:r>
          </w:p>
          <w:p w14:paraId="208F3284" w14:textId="77777777" w:rsidR="00653D85" w:rsidRPr="00362205" w:rsidRDefault="007E3432" w:rsidP="00972BAB">
            <w:pPr>
              <w:ind w:firstLineChars="100" w:firstLine="240"/>
              <w:rPr>
                <w:rFonts w:ascii="標楷體" w:eastAsia="標楷體" w:hAnsi="標楷體"/>
              </w:rPr>
            </w:pPr>
            <w:r w:rsidRPr="00362205">
              <w:rPr>
                <w:rFonts w:ascii="標楷體" w:eastAsia="標楷體" w:hAnsi="標楷體" w:hint="eastAsia"/>
              </w:rPr>
              <w:t>底</w:t>
            </w:r>
            <w:r w:rsidRPr="00362205">
              <w:rPr>
                <w:rFonts w:ascii="標楷體" w:eastAsia="標楷體" w:hAnsi="標楷體" w:hint="eastAsia"/>
                <w:lang w:eastAsia="zh-HK"/>
              </w:rPr>
              <w:t>作</w:t>
            </w:r>
            <w:r w:rsidRPr="00362205">
              <w:rPr>
                <w:rFonts w:ascii="標楷體" w:eastAsia="標楷體" w:hAnsi="標楷體" w:hint="eastAsia"/>
              </w:rPr>
              <w:t>業</w:t>
            </w:r>
            <w:r w:rsidRPr="00362205">
              <w:rPr>
                <w:rFonts w:ascii="標楷體" w:eastAsia="標楷體" w:hAnsi="標楷體" w:hint="eastAsia"/>
                <w:lang w:eastAsia="zh-HK"/>
              </w:rPr>
              <w:t>的日</w:t>
            </w:r>
            <w:r w:rsidRPr="00362205">
              <w:rPr>
                <w:rFonts w:ascii="標楷體" w:eastAsia="標楷體" w:hAnsi="標楷體" w:hint="eastAsia"/>
              </w:rPr>
              <w:t>期</w:t>
            </w:r>
            <w:r w:rsidRPr="00362205">
              <w:rPr>
                <w:rFonts w:ascii="標楷體" w:eastAsia="標楷體" w:hAnsi="標楷體" w:hint="eastAsia"/>
                <w:lang w:eastAsia="zh-HK"/>
              </w:rPr>
              <w:t>不得申</w:t>
            </w:r>
            <w:r w:rsidRPr="00362205">
              <w:rPr>
                <w:rFonts w:ascii="標楷體" w:eastAsia="標楷體" w:hAnsi="標楷體" w:hint="eastAsia"/>
              </w:rPr>
              <w:t>請</w:t>
            </w:r>
            <w:r w:rsidR="00653D85" w:rsidRPr="00362205">
              <w:rPr>
                <w:rFonts w:ascii="標楷體" w:eastAsia="標楷體" w:hAnsi="標楷體" w:cs="標楷體" w:hint="eastAsia"/>
              </w:rPr>
              <w:t>。</w:t>
            </w:r>
          </w:p>
          <w:p w14:paraId="3091AE0C" w14:textId="77777777" w:rsidR="007E3432" w:rsidRPr="00362205" w:rsidRDefault="00653D85" w:rsidP="00972BAB">
            <w:pPr>
              <w:rPr>
                <w:rFonts w:ascii="標楷體" w:eastAsia="標楷體" w:hAnsi="標楷體"/>
              </w:rPr>
            </w:pPr>
            <w:r w:rsidRPr="00362205">
              <w:rPr>
                <w:rFonts w:ascii="標楷體" w:eastAsia="標楷體" w:hAnsi="標楷體" w:hint="eastAsia"/>
              </w:rPr>
              <w:t>2.</w:t>
            </w:r>
            <w:r w:rsidRPr="00362205">
              <w:rPr>
                <w:rFonts w:ascii="標楷體" w:eastAsia="標楷體" w:hAnsi="標楷體" w:hint="eastAsia"/>
                <w:lang w:eastAsia="zh-HK"/>
              </w:rPr>
              <w:t>執</w:t>
            </w:r>
            <w:r w:rsidRPr="00362205">
              <w:rPr>
                <w:rFonts w:ascii="標楷體" w:eastAsia="標楷體" w:hAnsi="標楷體" w:hint="eastAsia"/>
              </w:rPr>
              <w:t>行[</w:t>
            </w:r>
            <w:r w:rsidRPr="00362205">
              <w:rPr>
                <w:rFonts w:ascii="標楷體" w:eastAsia="標楷體" w:hAnsi="標楷體" w:hint="eastAsia"/>
                <w:lang w:eastAsia="zh-HK"/>
              </w:rPr>
              <w:t>申</w:t>
            </w:r>
            <w:r w:rsidRPr="00362205">
              <w:rPr>
                <w:rFonts w:ascii="標楷體" w:eastAsia="標楷體" w:hAnsi="標楷體" w:hint="eastAsia"/>
              </w:rPr>
              <w:t>請]作業，</w:t>
            </w:r>
            <w:r w:rsidRPr="00362205">
              <w:rPr>
                <w:rFonts w:ascii="標楷體" w:eastAsia="標楷體" w:hAnsi="標楷體" w:hint="eastAsia"/>
                <w:lang w:eastAsia="zh-HK"/>
              </w:rPr>
              <w:t>本櫃</w:t>
            </w:r>
            <w:r w:rsidRPr="00362205">
              <w:rPr>
                <w:rFonts w:ascii="標楷體" w:eastAsia="標楷體" w:hAnsi="標楷體" w:hint="eastAsia"/>
              </w:rPr>
              <w:t>檯</w:t>
            </w:r>
            <w:r w:rsidRPr="00362205">
              <w:rPr>
                <w:rFonts w:ascii="標楷體" w:eastAsia="標楷體" w:hAnsi="標楷體" w:hint="eastAsia"/>
                <w:lang w:eastAsia="zh-HK"/>
              </w:rPr>
              <w:t>機</w:t>
            </w:r>
            <w:r w:rsidR="007E3432" w:rsidRPr="00362205">
              <w:rPr>
                <w:rFonts w:ascii="標楷體" w:eastAsia="標楷體" w:hAnsi="標楷體" w:hint="eastAsia"/>
                <w:lang w:eastAsia="zh-HK"/>
              </w:rPr>
              <w:t>只能執</w:t>
            </w:r>
            <w:r w:rsidR="007E3432" w:rsidRPr="00362205">
              <w:rPr>
                <w:rFonts w:ascii="標楷體" w:eastAsia="標楷體" w:hAnsi="標楷體" w:hint="eastAsia"/>
              </w:rPr>
              <w:t>行</w:t>
            </w:r>
            <w:r w:rsidR="007E3432" w:rsidRPr="00362205">
              <w:rPr>
                <w:rFonts w:ascii="標楷體" w:eastAsia="標楷體" w:hAnsi="標楷體" w:hint="eastAsia"/>
                <w:lang w:eastAsia="zh-HK"/>
              </w:rPr>
              <w:t>查</w:t>
            </w:r>
            <w:r w:rsidR="007E3432" w:rsidRPr="00362205">
              <w:rPr>
                <w:rFonts w:ascii="標楷體" w:eastAsia="標楷體" w:hAnsi="標楷體" w:hint="eastAsia"/>
              </w:rPr>
              <w:t>詢</w:t>
            </w:r>
            <w:r w:rsidR="007E3432" w:rsidRPr="00362205">
              <w:rPr>
                <w:rFonts w:ascii="標楷體" w:eastAsia="標楷體" w:hAnsi="標楷體" w:hint="eastAsia"/>
                <w:lang w:eastAsia="zh-HK"/>
              </w:rPr>
              <w:t>類交</w:t>
            </w:r>
            <w:r w:rsidR="007E3432" w:rsidRPr="00362205">
              <w:rPr>
                <w:rFonts w:ascii="標楷體" w:eastAsia="標楷體" w:hAnsi="標楷體" w:hint="eastAsia"/>
              </w:rPr>
              <w:t>易；</w:t>
            </w:r>
          </w:p>
          <w:p w14:paraId="5FCECFC2" w14:textId="77777777" w:rsidR="007E3432" w:rsidRPr="00362205" w:rsidRDefault="007E3432" w:rsidP="007E3432">
            <w:pPr>
              <w:ind w:firstLineChars="100" w:firstLine="240"/>
              <w:rPr>
                <w:rFonts w:ascii="標楷體" w:eastAsia="標楷體" w:hAnsi="標楷體"/>
              </w:rPr>
            </w:pPr>
            <w:r w:rsidRPr="00362205">
              <w:rPr>
                <w:rFonts w:ascii="標楷體" w:eastAsia="標楷體" w:hAnsi="標楷體" w:hint="eastAsia"/>
                <w:lang w:eastAsia="zh-HK"/>
              </w:rPr>
              <w:t>查</w:t>
            </w:r>
            <w:r w:rsidRPr="00362205">
              <w:rPr>
                <w:rFonts w:ascii="標楷體" w:eastAsia="標楷體" w:hAnsi="標楷體" w:hint="eastAsia"/>
              </w:rPr>
              <w:t>詢</w:t>
            </w:r>
            <w:r w:rsidRPr="00362205">
              <w:rPr>
                <w:rFonts w:ascii="標楷體" w:eastAsia="標楷體" w:hAnsi="標楷體" w:hint="eastAsia"/>
                <w:lang w:eastAsia="zh-HK"/>
              </w:rPr>
              <w:t>交</w:t>
            </w:r>
            <w:r w:rsidRPr="00362205">
              <w:rPr>
                <w:rFonts w:ascii="標楷體" w:eastAsia="標楷體" w:hAnsi="標楷體" w:hint="eastAsia"/>
              </w:rPr>
              <w:t>易</w:t>
            </w:r>
            <w:r w:rsidRPr="00362205">
              <w:rPr>
                <w:rFonts w:ascii="標楷體" w:eastAsia="標楷體" w:hAnsi="標楷體" w:hint="eastAsia"/>
                <w:lang w:eastAsia="zh-HK"/>
              </w:rPr>
              <w:t>所存取的資</w:t>
            </w:r>
            <w:r w:rsidRPr="00362205">
              <w:rPr>
                <w:rFonts w:ascii="標楷體" w:eastAsia="標楷體" w:hAnsi="標楷體" w:hint="eastAsia"/>
              </w:rPr>
              <w:t>料</w:t>
            </w:r>
            <w:r w:rsidRPr="00362205">
              <w:rPr>
                <w:rFonts w:ascii="標楷體" w:eastAsia="標楷體" w:hAnsi="標楷體" w:hint="eastAsia"/>
                <w:lang w:eastAsia="zh-HK"/>
              </w:rPr>
              <w:t>為申</w:t>
            </w:r>
            <w:r w:rsidRPr="00362205">
              <w:rPr>
                <w:rFonts w:ascii="標楷體" w:eastAsia="標楷體" w:hAnsi="標楷體" w:hint="eastAsia"/>
              </w:rPr>
              <w:t>請</w:t>
            </w:r>
            <w:r w:rsidRPr="00362205">
              <w:rPr>
                <w:rFonts w:ascii="標楷體" w:eastAsia="標楷體" w:hAnsi="標楷體" w:hint="eastAsia"/>
                <w:lang w:eastAsia="zh-HK"/>
              </w:rPr>
              <w:t>日</w:t>
            </w:r>
            <w:r w:rsidRPr="00362205">
              <w:rPr>
                <w:rFonts w:ascii="標楷體" w:eastAsia="標楷體" w:hAnsi="標楷體" w:hint="eastAsia"/>
              </w:rPr>
              <w:t>期</w:t>
            </w:r>
            <w:r w:rsidR="00F25111" w:rsidRPr="00362205">
              <w:rPr>
                <w:rFonts w:ascii="標楷體" w:eastAsia="標楷體" w:hAnsi="標楷體" w:hint="eastAsia"/>
                <w:lang w:eastAsia="zh-HK"/>
              </w:rPr>
              <w:t>當</w:t>
            </w:r>
            <w:r w:rsidR="00F25111" w:rsidRPr="00362205">
              <w:rPr>
                <w:rFonts w:ascii="標楷體" w:eastAsia="標楷體" w:hAnsi="標楷體" w:hint="eastAsia"/>
              </w:rPr>
              <w:t>時</w:t>
            </w:r>
            <w:r w:rsidR="00F25111" w:rsidRPr="00362205">
              <w:rPr>
                <w:rFonts w:ascii="標楷體" w:eastAsia="標楷體" w:hAnsi="標楷體" w:hint="eastAsia"/>
                <w:lang w:eastAsia="zh-HK"/>
              </w:rPr>
              <w:t>的狀</w:t>
            </w:r>
            <w:r w:rsidR="00F25111" w:rsidRPr="00362205">
              <w:rPr>
                <w:rFonts w:ascii="標楷體" w:eastAsia="標楷體" w:hAnsi="標楷體" w:hint="eastAsia"/>
              </w:rPr>
              <w:t>態；</w:t>
            </w:r>
          </w:p>
          <w:p w14:paraId="1C0537AB" w14:textId="77777777" w:rsidR="00653D85" w:rsidRPr="00362205" w:rsidRDefault="00E512F7" w:rsidP="00972BAB">
            <w:pPr>
              <w:ind w:leftChars="100" w:left="240"/>
              <w:rPr>
                <w:rFonts w:ascii="標楷體" w:eastAsia="標楷體" w:hAnsi="標楷體"/>
              </w:rPr>
            </w:pPr>
            <w:r w:rsidRPr="00362205">
              <w:rPr>
                <w:rFonts w:ascii="標楷體" w:eastAsia="標楷體" w:hAnsi="標楷體" w:hint="eastAsia"/>
                <w:lang w:eastAsia="zh-HK"/>
              </w:rPr>
              <w:t>櫃</w:t>
            </w:r>
            <w:r w:rsidRPr="00362205">
              <w:rPr>
                <w:rFonts w:ascii="標楷體" w:eastAsia="標楷體" w:hAnsi="標楷體" w:hint="eastAsia"/>
              </w:rPr>
              <w:t>檯</w:t>
            </w:r>
            <w:r w:rsidRPr="00362205">
              <w:rPr>
                <w:rFonts w:ascii="標楷體" w:eastAsia="標楷體" w:hAnsi="標楷體" w:hint="eastAsia"/>
                <w:lang w:eastAsia="zh-HK"/>
              </w:rPr>
              <w:t>機畫</w:t>
            </w:r>
            <w:r w:rsidRPr="00362205">
              <w:rPr>
                <w:rFonts w:ascii="標楷體" w:eastAsia="標楷體" w:hAnsi="標楷體" w:hint="eastAsia"/>
              </w:rPr>
              <w:t>面</w:t>
            </w:r>
            <w:r w:rsidRPr="00362205">
              <w:rPr>
                <w:rFonts w:ascii="標楷體" w:eastAsia="標楷體" w:hAnsi="標楷體" w:hint="eastAsia"/>
                <w:lang w:eastAsia="zh-HK"/>
              </w:rPr>
              <w:t>中資</w:t>
            </w:r>
            <w:r w:rsidRPr="00362205">
              <w:rPr>
                <w:rFonts w:ascii="標楷體" w:eastAsia="標楷體" w:hAnsi="標楷體" w:hint="eastAsia"/>
              </w:rPr>
              <w:t>訊</w:t>
            </w:r>
            <w:r w:rsidRPr="00362205">
              <w:rPr>
                <w:rFonts w:ascii="標楷體" w:eastAsia="標楷體" w:hAnsi="標楷體" w:hint="eastAsia"/>
                <w:lang w:eastAsia="zh-HK"/>
              </w:rPr>
              <w:t>區塊顏</w:t>
            </w:r>
            <w:r w:rsidRPr="00362205">
              <w:rPr>
                <w:rFonts w:ascii="標楷體" w:eastAsia="標楷體" w:hAnsi="標楷體" w:hint="eastAsia"/>
              </w:rPr>
              <w:t>色</w:t>
            </w:r>
            <w:r w:rsidRPr="00362205">
              <w:rPr>
                <w:rFonts w:ascii="標楷體" w:eastAsia="標楷體" w:hAnsi="標楷體" w:hint="eastAsia"/>
                <w:lang w:eastAsia="zh-HK"/>
              </w:rPr>
              <w:t>切換為</w:t>
            </w:r>
            <w:r w:rsidR="0044619C" w:rsidRPr="0044619C">
              <w:rPr>
                <w:rFonts w:ascii="標楷體" w:eastAsia="標楷體" w:hAnsi="標楷體" w:hint="eastAsia"/>
                <w:lang w:eastAsia="zh-HK"/>
              </w:rPr>
              <w:t>黃</w:t>
            </w:r>
            <w:r w:rsidR="0044619C" w:rsidRPr="0044619C">
              <w:rPr>
                <w:rFonts w:ascii="標楷體" w:eastAsia="標楷體" w:hAnsi="標楷體" w:hint="eastAsia"/>
              </w:rPr>
              <w:t>色</w:t>
            </w:r>
            <w:r w:rsidR="00653D85" w:rsidRPr="00362205">
              <w:rPr>
                <w:rFonts w:ascii="標楷體" w:eastAsia="標楷體" w:hAnsi="標楷體" w:hint="eastAsia"/>
              </w:rPr>
              <w:t>，</w:t>
            </w:r>
            <w:r w:rsidR="00653D85" w:rsidRPr="00362205">
              <w:rPr>
                <w:rFonts w:ascii="標楷體" w:eastAsia="標楷體" w:hAnsi="標楷體" w:hint="eastAsia"/>
                <w:lang w:eastAsia="zh-HK"/>
              </w:rPr>
              <w:t>狀</w:t>
            </w:r>
            <w:r w:rsidR="00653D85" w:rsidRPr="00362205">
              <w:rPr>
                <w:rFonts w:ascii="標楷體" w:eastAsia="標楷體" w:hAnsi="標楷體" w:hint="eastAsia"/>
              </w:rPr>
              <w:t>態</w:t>
            </w:r>
            <w:r w:rsidR="00653D85" w:rsidRPr="00362205">
              <w:rPr>
                <w:rFonts w:ascii="標楷體" w:eastAsia="標楷體" w:hAnsi="標楷體" w:hint="eastAsia"/>
                <w:lang w:eastAsia="zh-HK"/>
              </w:rPr>
              <w:t>列顯</w:t>
            </w:r>
            <w:r w:rsidR="00653D85" w:rsidRPr="00362205">
              <w:rPr>
                <w:rFonts w:ascii="標楷體" w:eastAsia="標楷體" w:hAnsi="標楷體" w:hint="eastAsia"/>
              </w:rPr>
              <w:t>示[</w:t>
            </w:r>
            <w:r w:rsidR="00F25111" w:rsidRPr="00362205">
              <w:rPr>
                <w:rFonts w:ascii="標楷體" w:eastAsia="標楷體" w:hAnsi="標楷體" w:hint="eastAsia"/>
                <w:lang w:eastAsia="zh-HK"/>
              </w:rPr>
              <w:t>月報查</w:t>
            </w:r>
            <w:r w:rsidR="00F25111" w:rsidRPr="00362205">
              <w:rPr>
                <w:rFonts w:ascii="標楷體" w:eastAsia="標楷體" w:hAnsi="標楷體" w:hint="eastAsia"/>
              </w:rPr>
              <w:t>詢</w:t>
            </w:r>
            <w:r w:rsidR="00653D85" w:rsidRPr="00362205">
              <w:rPr>
                <w:rFonts w:ascii="標楷體" w:eastAsia="標楷體" w:hAnsi="標楷體" w:hint="eastAsia"/>
                <w:lang w:eastAsia="zh-HK"/>
              </w:rPr>
              <w:t>]</w:t>
            </w:r>
            <w:r w:rsidR="00653D85" w:rsidRPr="00362205">
              <w:rPr>
                <w:rFonts w:ascii="標楷體" w:eastAsia="標楷體" w:hAnsi="標楷體" w:hint="eastAsia"/>
              </w:rPr>
              <w:t>。</w:t>
            </w:r>
          </w:p>
          <w:p w14:paraId="0F356E12" w14:textId="77777777" w:rsidR="00653D85" w:rsidRPr="00362205" w:rsidRDefault="00653D85" w:rsidP="00972BAB">
            <w:pPr>
              <w:rPr>
                <w:rFonts w:ascii="標楷體" w:eastAsia="標楷體" w:hAnsi="標楷體"/>
                <w:lang w:eastAsia="zh-HK"/>
              </w:rPr>
            </w:pPr>
            <w:r w:rsidRPr="00362205">
              <w:rPr>
                <w:rFonts w:ascii="標楷體" w:eastAsia="標楷體" w:hAnsi="標楷體" w:hint="eastAsia"/>
              </w:rPr>
              <w:t>3.</w:t>
            </w:r>
            <w:r w:rsidRPr="00362205">
              <w:rPr>
                <w:rFonts w:ascii="標楷體" w:eastAsia="標楷體" w:hAnsi="標楷體" w:hint="eastAsia"/>
                <w:lang w:eastAsia="zh-HK"/>
              </w:rPr>
              <w:t>執</w:t>
            </w:r>
            <w:r w:rsidRPr="00362205">
              <w:rPr>
                <w:rFonts w:ascii="標楷體" w:eastAsia="標楷體" w:hAnsi="標楷體" w:hint="eastAsia"/>
              </w:rPr>
              <w:t>行[</w:t>
            </w:r>
            <w:r w:rsidR="00C9239B" w:rsidRPr="00362205">
              <w:rPr>
                <w:rFonts w:ascii="標楷體" w:eastAsia="標楷體" w:hAnsi="標楷體" w:hint="eastAsia"/>
                <w:lang w:eastAsia="zh-HK"/>
              </w:rPr>
              <w:t>解</w:t>
            </w:r>
            <w:r w:rsidR="00C9239B" w:rsidRPr="00362205">
              <w:rPr>
                <w:rFonts w:ascii="標楷體" w:eastAsia="標楷體" w:hAnsi="標楷體" w:hint="eastAsia"/>
              </w:rPr>
              <w:t>除</w:t>
            </w:r>
            <w:r w:rsidRPr="00362205">
              <w:rPr>
                <w:rFonts w:ascii="標楷體" w:eastAsia="標楷體" w:hAnsi="標楷體" w:hint="eastAsia"/>
              </w:rPr>
              <w:t>]作業，</w:t>
            </w:r>
            <w:r w:rsidRPr="00362205">
              <w:rPr>
                <w:rFonts w:ascii="標楷體" w:eastAsia="標楷體" w:hAnsi="標楷體" w:hint="eastAsia"/>
                <w:lang w:eastAsia="zh-HK"/>
              </w:rPr>
              <w:t>本櫃</w:t>
            </w:r>
            <w:r w:rsidRPr="00362205">
              <w:rPr>
                <w:rFonts w:ascii="標楷體" w:eastAsia="標楷體" w:hAnsi="標楷體" w:hint="eastAsia"/>
              </w:rPr>
              <w:t>檯</w:t>
            </w:r>
            <w:r w:rsidRPr="00362205">
              <w:rPr>
                <w:rFonts w:ascii="標楷體" w:eastAsia="標楷體" w:hAnsi="標楷體" w:hint="eastAsia"/>
                <w:lang w:eastAsia="zh-HK"/>
              </w:rPr>
              <w:t>機切換為本營</w:t>
            </w:r>
            <w:r w:rsidRPr="00362205">
              <w:rPr>
                <w:rFonts w:ascii="標楷體" w:eastAsia="標楷體" w:hAnsi="標楷體" w:hint="eastAsia"/>
              </w:rPr>
              <w:t>業</w:t>
            </w:r>
            <w:r w:rsidRPr="00362205">
              <w:rPr>
                <w:rFonts w:ascii="標楷體" w:eastAsia="標楷體" w:hAnsi="標楷體" w:hint="eastAsia"/>
                <w:lang w:eastAsia="zh-HK"/>
              </w:rPr>
              <w:t>日</w:t>
            </w:r>
            <w:r w:rsidR="00F25111" w:rsidRPr="00362205">
              <w:rPr>
                <w:rFonts w:ascii="標楷體" w:eastAsia="標楷體" w:hAnsi="標楷體" w:hint="eastAsia"/>
                <w:lang w:eastAsia="zh-HK"/>
              </w:rPr>
              <w:t>狀</w:t>
            </w:r>
            <w:r w:rsidR="00F25111" w:rsidRPr="00362205">
              <w:rPr>
                <w:rFonts w:ascii="標楷體" w:eastAsia="標楷體" w:hAnsi="標楷體" w:hint="eastAsia"/>
              </w:rPr>
              <w:t>態</w:t>
            </w:r>
            <w:r w:rsidRPr="00362205">
              <w:rPr>
                <w:rFonts w:ascii="標楷體" w:eastAsia="標楷體" w:hAnsi="標楷體" w:hint="eastAsia"/>
                <w:lang w:eastAsia="zh-HK"/>
              </w:rPr>
              <w:t>。</w:t>
            </w:r>
          </w:p>
          <w:p w14:paraId="0FCC5EF1" w14:textId="77777777" w:rsidR="00653D85" w:rsidRPr="00362205" w:rsidRDefault="00653D85" w:rsidP="00972BAB">
            <w:pPr>
              <w:ind w:left="240" w:hangingChars="100" w:hanging="240"/>
              <w:rPr>
                <w:rFonts w:ascii="標楷體" w:eastAsia="標楷體" w:hAnsi="標楷體"/>
                <w:lang w:eastAsia="zh-HK"/>
              </w:rPr>
            </w:pPr>
          </w:p>
        </w:tc>
      </w:tr>
      <w:tr w:rsidR="00653D85" w:rsidRPr="00362205" w14:paraId="2431D95B" w14:textId="77777777" w:rsidTr="00972BAB">
        <w:trPr>
          <w:trHeight w:val="277"/>
        </w:trPr>
        <w:tc>
          <w:tcPr>
            <w:tcW w:w="1548" w:type="dxa"/>
            <w:tcBorders>
              <w:top w:val="single" w:sz="8" w:space="0" w:color="000000"/>
              <w:bottom w:val="single" w:sz="8" w:space="0" w:color="000000"/>
              <w:right w:val="single" w:sz="8" w:space="0" w:color="000000"/>
            </w:tcBorders>
            <w:shd w:val="clear" w:color="auto" w:fill="F3F3F3"/>
          </w:tcPr>
          <w:p w14:paraId="24EDE1C1" w14:textId="77777777" w:rsidR="00653D85" w:rsidRPr="00362205" w:rsidRDefault="00653D85" w:rsidP="00972BAB">
            <w:pPr>
              <w:rPr>
                <w:rFonts w:ascii="標楷體" w:eastAsia="標楷體" w:hAnsi="標楷體"/>
              </w:rPr>
            </w:pPr>
            <w:r w:rsidRPr="00362205">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54FA5F96" w14:textId="77777777" w:rsidR="00653D85" w:rsidRPr="00362205" w:rsidRDefault="00653D85" w:rsidP="00972BAB">
            <w:pPr>
              <w:rPr>
                <w:rFonts w:ascii="標楷體" w:eastAsia="標楷體" w:hAnsi="標楷體"/>
              </w:rPr>
            </w:pPr>
          </w:p>
        </w:tc>
      </w:tr>
      <w:tr w:rsidR="00653D85" w:rsidRPr="00362205" w14:paraId="4B7C4DBC" w14:textId="77777777" w:rsidTr="00972BAB">
        <w:trPr>
          <w:trHeight w:val="773"/>
        </w:trPr>
        <w:tc>
          <w:tcPr>
            <w:tcW w:w="1548" w:type="dxa"/>
            <w:tcBorders>
              <w:top w:val="single" w:sz="8" w:space="0" w:color="000000"/>
              <w:bottom w:val="single" w:sz="8" w:space="0" w:color="000000"/>
              <w:right w:val="single" w:sz="8" w:space="0" w:color="000000"/>
            </w:tcBorders>
            <w:shd w:val="clear" w:color="auto" w:fill="F3F3F3"/>
          </w:tcPr>
          <w:p w14:paraId="276C4610" w14:textId="77777777" w:rsidR="00653D85" w:rsidRPr="00362205" w:rsidRDefault="00653D85" w:rsidP="00972BAB">
            <w:pPr>
              <w:rPr>
                <w:rFonts w:ascii="標楷體" w:eastAsia="標楷體" w:hAnsi="標楷體"/>
              </w:rPr>
            </w:pPr>
            <w:r w:rsidRPr="00362205">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7FC88AA8" w14:textId="77777777" w:rsidR="00653D85" w:rsidRPr="00362205" w:rsidRDefault="00653D85" w:rsidP="00972BAB">
            <w:pPr>
              <w:rPr>
                <w:rFonts w:ascii="標楷體" w:eastAsia="標楷體" w:hAnsi="標楷體"/>
              </w:rPr>
            </w:pPr>
          </w:p>
        </w:tc>
      </w:tr>
      <w:tr w:rsidR="00653D85" w:rsidRPr="00362205" w14:paraId="3845CDC2" w14:textId="77777777" w:rsidTr="00972BAB">
        <w:trPr>
          <w:trHeight w:val="321"/>
        </w:trPr>
        <w:tc>
          <w:tcPr>
            <w:tcW w:w="1548" w:type="dxa"/>
            <w:tcBorders>
              <w:top w:val="single" w:sz="8" w:space="0" w:color="000000"/>
              <w:bottom w:val="single" w:sz="8" w:space="0" w:color="000000"/>
              <w:right w:val="single" w:sz="8" w:space="0" w:color="000000"/>
            </w:tcBorders>
            <w:shd w:val="clear" w:color="auto" w:fill="F3F3F3"/>
          </w:tcPr>
          <w:p w14:paraId="7ABF0520" w14:textId="77777777" w:rsidR="00653D85" w:rsidRPr="00362205" w:rsidRDefault="00653D85" w:rsidP="00972BAB">
            <w:pPr>
              <w:rPr>
                <w:rFonts w:ascii="標楷體" w:eastAsia="標楷體" w:hAnsi="標楷體"/>
              </w:rPr>
            </w:pPr>
            <w:r w:rsidRPr="00362205">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0D34A90B" w14:textId="77777777" w:rsidR="00653D85" w:rsidRPr="00362205" w:rsidRDefault="00653D85" w:rsidP="00972BAB">
            <w:pPr>
              <w:rPr>
                <w:rFonts w:ascii="標楷體" w:eastAsia="標楷體" w:hAnsi="標楷體"/>
              </w:rPr>
            </w:pPr>
          </w:p>
        </w:tc>
      </w:tr>
      <w:tr w:rsidR="00653D85" w:rsidRPr="00362205" w14:paraId="36E36554" w14:textId="77777777" w:rsidTr="00972BAB">
        <w:trPr>
          <w:trHeight w:val="1311"/>
        </w:trPr>
        <w:tc>
          <w:tcPr>
            <w:tcW w:w="1548" w:type="dxa"/>
            <w:tcBorders>
              <w:top w:val="single" w:sz="8" w:space="0" w:color="000000"/>
              <w:bottom w:val="single" w:sz="8" w:space="0" w:color="000000"/>
              <w:right w:val="single" w:sz="8" w:space="0" w:color="000000"/>
            </w:tcBorders>
            <w:shd w:val="clear" w:color="auto" w:fill="F3F3F3"/>
          </w:tcPr>
          <w:p w14:paraId="68F35F3F" w14:textId="77777777" w:rsidR="00653D85" w:rsidRPr="00362205" w:rsidRDefault="00653D85" w:rsidP="00972BAB">
            <w:pPr>
              <w:rPr>
                <w:rFonts w:ascii="標楷體" w:eastAsia="標楷體" w:hAnsi="標楷體"/>
              </w:rPr>
            </w:pPr>
            <w:r w:rsidRPr="00362205">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5B99D092" w14:textId="77777777" w:rsidR="00653D85" w:rsidRPr="00362205" w:rsidRDefault="00653D85" w:rsidP="00972BAB">
            <w:pPr>
              <w:rPr>
                <w:rFonts w:ascii="標楷體" w:eastAsia="標楷體" w:hAnsi="標楷體"/>
              </w:rPr>
            </w:pPr>
          </w:p>
        </w:tc>
      </w:tr>
      <w:tr w:rsidR="00653D85" w:rsidRPr="00362205" w14:paraId="4ACB1192" w14:textId="77777777" w:rsidTr="00972BAB">
        <w:trPr>
          <w:trHeight w:val="278"/>
        </w:trPr>
        <w:tc>
          <w:tcPr>
            <w:tcW w:w="1548" w:type="dxa"/>
            <w:tcBorders>
              <w:top w:val="single" w:sz="8" w:space="0" w:color="000000"/>
              <w:bottom w:val="single" w:sz="8" w:space="0" w:color="000000"/>
              <w:right w:val="single" w:sz="8" w:space="0" w:color="000000"/>
            </w:tcBorders>
            <w:shd w:val="clear" w:color="auto" w:fill="F3F3F3"/>
          </w:tcPr>
          <w:p w14:paraId="4CB31DC2" w14:textId="77777777" w:rsidR="00653D85" w:rsidRPr="00362205" w:rsidRDefault="00653D85" w:rsidP="00972BAB">
            <w:pPr>
              <w:rPr>
                <w:rFonts w:ascii="標楷體" w:eastAsia="標楷體" w:hAnsi="標楷體"/>
              </w:rPr>
            </w:pPr>
            <w:r w:rsidRPr="00362205">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0E8977F1" w14:textId="77777777" w:rsidR="00653D85" w:rsidRPr="00362205" w:rsidRDefault="00653D85" w:rsidP="00972BAB">
            <w:pPr>
              <w:rPr>
                <w:rFonts w:ascii="標楷體" w:eastAsia="標楷體" w:hAnsi="標楷體"/>
              </w:rPr>
            </w:pPr>
          </w:p>
        </w:tc>
      </w:tr>
      <w:tr w:rsidR="00653D85" w:rsidRPr="00362205" w14:paraId="1F5E1ED2" w14:textId="77777777" w:rsidTr="00972BAB">
        <w:trPr>
          <w:trHeight w:val="358"/>
        </w:trPr>
        <w:tc>
          <w:tcPr>
            <w:tcW w:w="1548" w:type="dxa"/>
            <w:tcBorders>
              <w:top w:val="single" w:sz="8" w:space="0" w:color="000000"/>
              <w:bottom w:val="single" w:sz="8" w:space="0" w:color="000000"/>
              <w:right w:val="single" w:sz="8" w:space="0" w:color="000000"/>
            </w:tcBorders>
            <w:shd w:val="clear" w:color="auto" w:fill="F3F3F3"/>
          </w:tcPr>
          <w:p w14:paraId="6B6DF0A4" w14:textId="77777777" w:rsidR="00653D85" w:rsidRPr="00362205" w:rsidRDefault="00653D85" w:rsidP="00972BAB">
            <w:pPr>
              <w:rPr>
                <w:rFonts w:ascii="標楷體" w:eastAsia="標楷體" w:hAnsi="標楷體"/>
              </w:rPr>
            </w:pPr>
            <w:r w:rsidRPr="00362205">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73B5C547" w14:textId="77777777" w:rsidR="00653D85" w:rsidRPr="00362205" w:rsidRDefault="00653D85" w:rsidP="00972BAB">
            <w:pPr>
              <w:rPr>
                <w:rFonts w:ascii="標楷體" w:eastAsia="標楷體" w:hAnsi="標楷體"/>
              </w:rPr>
            </w:pPr>
          </w:p>
        </w:tc>
      </w:tr>
      <w:tr w:rsidR="00653D85" w:rsidRPr="00362205" w14:paraId="4CA22A9A" w14:textId="77777777" w:rsidTr="00972BAB">
        <w:trPr>
          <w:trHeight w:val="278"/>
        </w:trPr>
        <w:tc>
          <w:tcPr>
            <w:tcW w:w="1548" w:type="dxa"/>
            <w:tcBorders>
              <w:top w:val="single" w:sz="8" w:space="0" w:color="000000"/>
              <w:bottom w:val="single" w:sz="8" w:space="0" w:color="000000"/>
              <w:right w:val="single" w:sz="8" w:space="0" w:color="000000"/>
            </w:tcBorders>
            <w:shd w:val="clear" w:color="auto" w:fill="F3F3F3"/>
          </w:tcPr>
          <w:p w14:paraId="78D112A9" w14:textId="77777777" w:rsidR="00653D85" w:rsidRPr="00362205" w:rsidRDefault="00653D85" w:rsidP="00972BAB">
            <w:pPr>
              <w:rPr>
                <w:rFonts w:ascii="標楷體" w:eastAsia="標楷體" w:hAnsi="標楷體"/>
              </w:rPr>
            </w:pPr>
            <w:r w:rsidRPr="00362205">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07C5DC54" w14:textId="77777777" w:rsidR="00653D85" w:rsidRPr="00362205" w:rsidRDefault="00653D85" w:rsidP="00972BAB">
            <w:pPr>
              <w:rPr>
                <w:rFonts w:ascii="標楷體" w:eastAsia="標楷體" w:hAnsi="標楷體"/>
              </w:rPr>
            </w:pPr>
          </w:p>
        </w:tc>
      </w:tr>
    </w:tbl>
    <w:p w14:paraId="0449369B" w14:textId="77777777" w:rsidR="00653D85" w:rsidRPr="00362205" w:rsidRDefault="00653D85" w:rsidP="00653D85">
      <w:pPr>
        <w:rPr>
          <w:rFonts w:ascii="標楷體" w:eastAsia="標楷體" w:hAnsi="標楷體"/>
        </w:rPr>
      </w:pPr>
    </w:p>
    <w:p w14:paraId="07C097ED" w14:textId="77777777" w:rsidR="00653D85" w:rsidRPr="00362205" w:rsidRDefault="00653D85" w:rsidP="00653D85">
      <w:pPr>
        <w:rPr>
          <w:rFonts w:ascii="標楷體" w:eastAsia="標楷體" w:hAnsi="標楷體"/>
        </w:rPr>
      </w:pPr>
    </w:p>
    <w:p w14:paraId="02911ABF" w14:textId="77777777" w:rsidR="00653D85" w:rsidRPr="00362205" w:rsidRDefault="00653D85" w:rsidP="00653D85">
      <w:pPr>
        <w:rPr>
          <w:rFonts w:ascii="標楷體" w:eastAsia="標楷體" w:hAnsi="標楷體"/>
        </w:rPr>
      </w:pPr>
    </w:p>
    <w:p w14:paraId="13BBB4FB" w14:textId="77777777" w:rsidR="00653D85" w:rsidRPr="00362205" w:rsidRDefault="00653D85" w:rsidP="00653D85">
      <w:pPr>
        <w:rPr>
          <w:rFonts w:ascii="標楷體" w:eastAsia="標楷體" w:hAnsi="標楷體"/>
        </w:rPr>
      </w:pPr>
    </w:p>
    <w:p w14:paraId="231ABF61" w14:textId="77777777" w:rsidR="00653D85" w:rsidRPr="00362205" w:rsidRDefault="00653D85" w:rsidP="00653D85">
      <w:pPr>
        <w:rPr>
          <w:rFonts w:ascii="標楷體" w:eastAsia="標楷體" w:hAnsi="標楷體"/>
        </w:rPr>
      </w:pPr>
    </w:p>
    <w:p w14:paraId="542CAD93" w14:textId="77777777" w:rsidR="00653D85" w:rsidRPr="00362205" w:rsidRDefault="00653D85" w:rsidP="00653D85">
      <w:pPr>
        <w:rPr>
          <w:rFonts w:ascii="標楷體" w:eastAsia="標楷體" w:hAnsi="標楷體"/>
        </w:rPr>
      </w:pPr>
    </w:p>
    <w:p w14:paraId="510BC93A" w14:textId="77777777" w:rsidR="00653D85" w:rsidRPr="00362205" w:rsidRDefault="00653D85" w:rsidP="00653D85">
      <w:pPr>
        <w:rPr>
          <w:rFonts w:ascii="標楷體" w:eastAsia="標楷體" w:hAnsi="標楷體"/>
        </w:rPr>
      </w:pPr>
    </w:p>
    <w:p w14:paraId="4C339454" w14:textId="77777777" w:rsidR="00653D85" w:rsidRPr="00362205" w:rsidRDefault="00653D85" w:rsidP="00653D85">
      <w:pPr>
        <w:rPr>
          <w:rFonts w:ascii="標楷體" w:eastAsia="標楷體" w:hAnsi="標楷體"/>
        </w:rPr>
      </w:pPr>
      <w:r w:rsidRPr="00362205">
        <w:rPr>
          <w:rFonts w:ascii="標楷體" w:eastAsia="標楷體" w:hAnsi="標楷體"/>
        </w:rPr>
        <w:br w:type="page"/>
      </w:r>
    </w:p>
    <w:p w14:paraId="71CE47AF" w14:textId="77777777" w:rsidR="00653D85" w:rsidRPr="00362205" w:rsidRDefault="00653D85" w:rsidP="00D01BCC">
      <w:pPr>
        <w:pStyle w:val="a"/>
      </w:pPr>
      <w:r w:rsidRPr="00362205">
        <w:lastRenderedPageBreak/>
        <w:t>UI畫面</w:t>
      </w:r>
    </w:p>
    <w:p w14:paraId="11A0F75E" w14:textId="77777777" w:rsidR="00653D85" w:rsidRPr="00362205" w:rsidRDefault="00653D85" w:rsidP="00653D85">
      <w:pPr>
        <w:pStyle w:val="42"/>
        <w:spacing w:after="72"/>
        <w:ind w:left="1133"/>
        <w:rPr>
          <w:rFonts w:ascii="標楷體" w:hAnsi="標楷體"/>
        </w:rPr>
      </w:pPr>
      <w:r w:rsidRPr="00362205">
        <w:rPr>
          <w:rFonts w:ascii="標楷體" w:hAnsi="標楷體" w:hint="eastAsia"/>
        </w:rPr>
        <w:t>輸入畫面：</w:t>
      </w:r>
    </w:p>
    <w:p w14:paraId="673E8F1D" w14:textId="77777777" w:rsidR="00653D85" w:rsidRPr="00362205" w:rsidRDefault="002C3244" w:rsidP="00D01BCC">
      <w:pPr>
        <w:pStyle w:val="a"/>
      </w:pPr>
      <w:r>
        <w:rPr>
          <w:rFonts w:hint="eastAsia"/>
          <w:noProof/>
        </w:rPr>
        <w:drawing>
          <wp:inline distT="0" distB="0" distL="0" distR="0" wp14:anchorId="38569BA1" wp14:editId="311C3C70">
            <wp:extent cx="6471285" cy="815340"/>
            <wp:effectExtent l="0" t="0" r="5715" b="381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471285" cy="815340"/>
                    </a:xfrm>
                    <a:prstGeom prst="rect">
                      <a:avLst/>
                    </a:prstGeom>
                    <a:noFill/>
                    <a:ln>
                      <a:noFill/>
                    </a:ln>
                  </pic:spPr>
                </pic:pic>
              </a:graphicData>
            </a:graphic>
          </wp:inline>
        </w:drawing>
      </w:r>
    </w:p>
    <w:p w14:paraId="66052DB0" w14:textId="77777777" w:rsidR="00653D85" w:rsidRPr="00362205" w:rsidRDefault="000C7737" w:rsidP="00D01BCC">
      <w:pPr>
        <w:pStyle w:val="a"/>
      </w:pPr>
      <w:r>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6"/>
        <w:gridCol w:w="1838"/>
        <w:gridCol w:w="1296"/>
        <w:gridCol w:w="1048"/>
        <w:gridCol w:w="1120"/>
        <w:gridCol w:w="659"/>
        <w:gridCol w:w="687"/>
        <w:gridCol w:w="3316"/>
      </w:tblGrid>
      <w:tr w:rsidR="00DA12D9" w:rsidRPr="00362205" w14:paraId="4329117F" w14:textId="77777777" w:rsidTr="00DA12D9">
        <w:trPr>
          <w:trHeight w:val="388"/>
          <w:jc w:val="center"/>
        </w:trPr>
        <w:tc>
          <w:tcPr>
            <w:tcW w:w="426" w:type="dxa"/>
            <w:vMerge w:val="restart"/>
          </w:tcPr>
          <w:p w14:paraId="6FB6B730" w14:textId="77777777" w:rsidR="00DA12D9" w:rsidRPr="00362205" w:rsidRDefault="00DA12D9" w:rsidP="00972BAB">
            <w:pPr>
              <w:rPr>
                <w:rFonts w:ascii="標楷體" w:eastAsia="標楷體" w:hAnsi="標楷體"/>
              </w:rPr>
            </w:pPr>
            <w:r w:rsidRPr="00362205">
              <w:rPr>
                <w:rFonts w:ascii="標楷體" w:eastAsia="標楷體" w:hAnsi="標楷體"/>
              </w:rPr>
              <w:t>序號</w:t>
            </w:r>
          </w:p>
        </w:tc>
        <w:tc>
          <w:tcPr>
            <w:tcW w:w="1861" w:type="dxa"/>
            <w:vMerge w:val="restart"/>
          </w:tcPr>
          <w:p w14:paraId="4F9EAF1D" w14:textId="77777777" w:rsidR="00DA12D9" w:rsidRPr="00362205" w:rsidRDefault="00DA12D9" w:rsidP="00972BAB">
            <w:pPr>
              <w:rPr>
                <w:rFonts w:ascii="標楷體" w:eastAsia="標楷體" w:hAnsi="標楷體"/>
              </w:rPr>
            </w:pPr>
            <w:r w:rsidRPr="00362205">
              <w:rPr>
                <w:rFonts w:ascii="標楷體" w:eastAsia="標楷體" w:hAnsi="標楷體"/>
              </w:rPr>
              <w:t>欄位</w:t>
            </w:r>
          </w:p>
        </w:tc>
        <w:tc>
          <w:tcPr>
            <w:tcW w:w="4836" w:type="dxa"/>
            <w:gridSpan w:val="5"/>
          </w:tcPr>
          <w:p w14:paraId="15B0BCFC" w14:textId="77777777" w:rsidR="00DA12D9" w:rsidRPr="00362205" w:rsidRDefault="00DA12D9" w:rsidP="00DA12D9">
            <w:pPr>
              <w:jc w:val="center"/>
              <w:rPr>
                <w:rFonts w:ascii="標楷體" w:eastAsia="標楷體" w:hAnsi="標楷體"/>
              </w:rPr>
            </w:pPr>
            <w:r w:rsidRPr="00362205">
              <w:rPr>
                <w:rFonts w:ascii="標楷體" w:eastAsia="標楷體" w:hAnsi="標楷體"/>
              </w:rPr>
              <w:t>說明</w:t>
            </w:r>
          </w:p>
        </w:tc>
        <w:tc>
          <w:tcPr>
            <w:tcW w:w="3360" w:type="dxa"/>
            <w:vMerge w:val="restart"/>
          </w:tcPr>
          <w:p w14:paraId="384ED408" w14:textId="77777777" w:rsidR="00DA12D9" w:rsidRPr="00362205" w:rsidRDefault="00DA12D9" w:rsidP="00972BAB">
            <w:pPr>
              <w:rPr>
                <w:rFonts w:ascii="標楷體" w:eastAsia="標楷體" w:hAnsi="標楷體"/>
              </w:rPr>
            </w:pPr>
            <w:r w:rsidRPr="00362205">
              <w:rPr>
                <w:rFonts w:ascii="標楷體" w:eastAsia="標楷體" w:hAnsi="標楷體"/>
              </w:rPr>
              <w:t>處理邏輯及注意事項</w:t>
            </w:r>
          </w:p>
        </w:tc>
      </w:tr>
      <w:tr w:rsidR="00DA12D9" w:rsidRPr="00362205" w14:paraId="1027E6C5" w14:textId="77777777" w:rsidTr="00DA12D9">
        <w:trPr>
          <w:trHeight w:val="244"/>
          <w:jc w:val="center"/>
        </w:trPr>
        <w:tc>
          <w:tcPr>
            <w:tcW w:w="426" w:type="dxa"/>
            <w:vMerge/>
          </w:tcPr>
          <w:p w14:paraId="1990FFC5" w14:textId="77777777" w:rsidR="00DA12D9" w:rsidRPr="00362205" w:rsidRDefault="00DA12D9" w:rsidP="00972BAB">
            <w:pPr>
              <w:rPr>
                <w:rFonts w:ascii="標楷體" w:eastAsia="標楷體" w:hAnsi="標楷體"/>
              </w:rPr>
            </w:pPr>
          </w:p>
        </w:tc>
        <w:tc>
          <w:tcPr>
            <w:tcW w:w="1861" w:type="dxa"/>
            <w:vMerge/>
          </w:tcPr>
          <w:p w14:paraId="6AB0D8BE" w14:textId="77777777" w:rsidR="00DA12D9" w:rsidRPr="00362205" w:rsidRDefault="00DA12D9" w:rsidP="00972BAB">
            <w:pPr>
              <w:rPr>
                <w:rFonts w:ascii="標楷體" w:eastAsia="標楷體" w:hAnsi="標楷體"/>
              </w:rPr>
            </w:pPr>
          </w:p>
        </w:tc>
        <w:tc>
          <w:tcPr>
            <w:tcW w:w="1296" w:type="dxa"/>
          </w:tcPr>
          <w:p w14:paraId="1D77E95C" w14:textId="77777777" w:rsidR="00DA12D9" w:rsidRPr="00362205" w:rsidRDefault="00DA12D9" w:rsidP="008F324F">
            <w:pPr>
              <w:rPr>
                <w:rFonts w:ascii="標楷體" w:eastAsia="標楷體" w:hAnsi="標楷體"/>
              </w:rPr>
            </w:pPr>
            <w:r w:rsidRPr="00A04243">
              <w:rPr>
                <w:rFonts w:ascii="標楷體" w:eastAsia="標楷體" w:hAnsi="標楷體" w:hint="eastAsia"/>
              </w:rPr>
              <w:t>資料型態長度</w:t>
            </w:r>
          </w:p>
        </w:tc>
        <w:tc>
          <w:tcPr>
            <w:tcW w:w="1058" w:type="dxa"/>
          </w:tcPr>
          <w:p w14:paraId="1C403D53" w14:textId="77777777" w:rsidR="00DA12D9" w:rsidRPr="00362205" w:rsidRDefault="00DA12D9" w:rsidP="00972BAB">
            <w:pPr>
              <w:rPr>
                <w:rFonts w:ascii="標楷體" w:eastAsia="標楷體" w:hAnsi="標楷體"/>
              </w:rPr>
            </w:pPr>
            <w:r w:rsidRPr="00362205">
              <w:rPr>
                <w:rFonts w:ascii="標楷體" w:eastAsia="標楷體" w:hAnsi="標楷體"/>
              </w:rPr>
              <w:t>預設值</w:t>
            </w:r>
          </w:p>
        </w:tc>
        <w:tc>
          <w:tcPr>
            <w:tcW w:w="1131" w:type="dxa"/>
          </w:tcPr>
          <w:p w14:paraId="677D56E4" w14:textId="77777777" w:rsidR="00DA12D9" w:rsidRPr="00362205" w:rsidRDefault="00DA12D9" w:rsidP="00972BAB">
            <w:pPr>
              <w:rPr>
                <w:rFonts w:ascii="標楷體" w:eastAsia="標楷體" w:hAnsi="標楷體"/>
              </w:rPr>
            </w:pPr>
            <w:r w:rsidRPr="00362205">
              <w:rPr>
                <w:rFonts w:ascii="標楷體" w:eastAsia="標楷體" w:hAnsi="標楷體"/>
              </w:rPr>
              <w:t>選單內容</w:t>
            </w:r>
          </w:p>
        </w:tc>
        <w:tc>
          <w:tcPr>
            <w:tcW w:w="662" w:type="dxa"/>
          </w:tcPr>
          <w:p w14:paraId="4E7B5C71" w14:textId="77777777" w:rsidR="00DA12D9" w:rsidRPr="00362205" w:rsidRDefault="00DA12D9" w:rsidP="00972BAB">
            <w:pPr>
              <w:rPr>
                <w:rFonts w:ascii="標楷體" w:eastAsia="標楷體" w:hAnsi="標楷體"/>
              </w:rPr>
            </w:pPr>
            <w:r w:rsidRPr="00362205">
              <w:rPr>
                <w:rFonts w:ascii="標楷體" w:eastAsia="標楷體" w:hAnsi="標楷體"/>
              </w:rPr>
              <w:t>必填</w:t>
            </w:r>
          </w:p>
        </w:tc>
        <w:tc>
          <w:tcPr>
            <w:tcW w:w="689" w:type="dxa"/>
          </w:tcPr>
          <w:p w14:paraId="6D963F4D" w14:textId="77777777" w:rsidR="00DA12D9" w:rsidRPr="00362205" w:rsidRDefault="00DA12D9" w:rsidP="00972BAB">
            <w:pPr>
              <w:rPr>
                <w:rFonts w:ascii="標楷體" w:eastAsia="標楷體" w:hAnsi="標楷體"/>
              </w:rPr>
            </w:pPr>
            <w:r w:rsidRPr="00362205">
              <w:rPr>
                <w:rFonts w:ascii="標楷體" w:eastAsia="標楷體" w:hAnsi="標楷體"/>
              </w:rPr>
              <w:t>R/W</w:t>
            </w:r>
          </w:p>
        </w:tc>
        <w:tc>
          <w:tcPr>
            <w:tcW w:w="3360" w:type="dxa"/>
            <w:vMerge/>
          </w:tcPr>
          <w:p w14:paraId="38076E86" w14:textId="77777777" w:rsidR="00DA12D9" w:rsidRPr="00362205" w:rsidRDefault="00DA12D9" w:rsidP="00972BAB">
            <w:pPr>
              <w:rPr>
                <w:rFonts w:ascii="標楷體" w:eastAsia="標楷體" w:hAnsi="標楷體"/>
              </w:rPr>
            </w:pPr>
          </w:p>
        </w:tc>
      </w:tr>
      <w:tr w:rsidR="00DA12D9" w:rsidRPr="00362205" w14:paraId="384950C0" w14:textId="77777777" w:rsidTr="00DA12D9">
        <w:trPr>
          <w:trHeight w:val="244"/>
          <w:jc w:val="center"/>
        </w:trPr>
        <w:tc>
          <w:tcPr>
            <w:tcW w:w="426" w:type="dxa"/>
          </w:tcPr>
          <w:p w14:paraId="65CCD01B" w14:textId="77777777" w:rsidR="00DA12D9" w:rsidRPr="00362205" w:rsidRDefault="00DA12D9" w:rsidP="00972BAB">
            <w:pPr>
              <w:rPr>
                <w:rFonts w:ascii="標楷體" w:eastAsia="標楷體" w:hAnsi="標楷體"/>
              </w:rPr>
            </w:pPr>
            <w:r w:rsidRPr="00362205">
              <w:rPr>
                <w:rFonts w:ascii="標楷體" w:eastAsia="標楷體" w:hAnsi="標楷體" w:hint="eastAsia"/>
              </w:rPr>
              <w:t>1.</w:t>
            </w:r>
          </w:p>
        </w:tc>
        <w:tc>
          <w:tcPr>
            <w:tcW w:w="1861" w:type="dxa"/>
          </w:tcPr>
          <w:p w14:paraId="7D589304" w14:textId="77777777" w:rsidR="00DA12D9" w:rsidRPr="00362205" w:rsidRDefault="00DA12D9" w:rsidP="00972BAB">
            <w:pPr>
              <w:rPr>
                <w:rFonts w:ascii="標楷體" w:eastAsia="標楷體" w:hAnsi="標楷體"/>
              </w:rPr>
            </w:pPr>
            <w:r w:rsidRPr="00362205">
              <w:rPr>
                <w:rFonts w:ascii="標楷體" w:eastAsia="標楷體" w:hAnsi="標楷體" w:hint="eastAsia"/>
              </w:rPr>
              <w:t>功能</w:t>
            </w:r>
          </w:p>
        </w:tc>
        <w:tc>
          <w:tcPr>
            <w:tcW w:w="1296" w:type="dxa"/>
          </w:tcPr>
          <w:p w14:paraId="4A0D0048" w14:textId="77777777" w:rsidR="00DA12D9" w:rsidRPr="00362205" w:rsidRDefault="00DA12D9" w:rsidP="008F324F">
            <w:pPr>
              <w:rPr>
                <w:rFonts w:ascii="標楷體" w:eastAsia="標楷體" w:hAnsi="標楷體"/>
              </w:rPr>
            </w:pPr>
            <w:r>
              <w:rPr>
                <w:rFonts w:ascii="標楷體" w:eastAsia="標楷體" w:hAnsi="標楷體"/>
              </w:rPr>
              <w:t>9</w:t>
            </w:r>
          </w:p>
        </w:tc>
        <w:tc>
          <w:tcPr>
            <w:tcW w:w="1058" w:type="dxa"/>
          </w:tcPr>
          <w:p w14:paraId="6FD09F7F" w14:textId="77777777" w:rsidR="00DA12D9" w:rsidRPr="00362205" w:rsidRDefault="00DA12D9" w:rsidP="00972BAB">
            <w:pPr>
              <w:rPr>
                <w:rFonts w:ascii="標楷體" w:eastAsia="標楷體" w:hAnsi="標楷體"/>
              </w:rPr>
            </w:pPr>
          </w:p>
        </w:tc>
        <w:tc>
          <w:tcPr>
            <w:tcW w:w="1131" w:type="dxa"/>
          </w:tcPr>
          <w:p w14:paraId="3183C712" w14:textId="77777777" w:rsidR="00DA12D9" w:rsidRPr="00362205" w:rsidRDefault="00DA12D9" w:rsidP="00972BAB">
            <w:pPr>
              <w:rPr>
                <w:rFonts w:ascii="標楷體" w:eastAsia="標楷體" w:hAnsi="標楷體"/>
              </w:rPr>
            </w:pPr>
            <w:r w:rsidRPr="00362205">
              <w:rPr>
                <w:rFonts w:ascii="標楷體" w:eastAsia="標楷體" w:hAnsi="標楷體" w:hint="eastAsia"/>
              </w:rPr>
              <w:t>下拉式選單</w:t>
            </w:r>
          </w:p>
        </w:tc>
        <w:tc>
          <w:tcPr>
            <w:tcW w:w="662" w:type="dxa"/>
          </w:tcPr>
          <w:p w14:paraId="2778C1CD" w14:textId="77777777" w:rsidR="00DA12D9" w:rsidRPr="00362205" w:rsidRDefault="00DA12D9" w:rsidP="00972BAB">
            <w:pPr>
              <w:rPr>
                <w:rFonts w:ascii="標楷體" w:eastAsia="標楷體" w:hAnsi="標楷體"/>
              </w:rPr>
            </w:pPr>
            <w:r w:rsidRPr="00362205">
              <w:rPr>
                <w:rFonts w:ascii="標楷體" w:eastAsia="標楷體" w:hAnsi="標楷體" w:hint="eastAsia"/>
              </w:rPr>
              <w:t>V</w:t>
            </w:r>
          </w:p>
        </w:tc>
        <w:tc>
          <w:tcPr>
            <w:tcW w:w="689" w:type="dxa"/>
          </w:tcPr>
          <w:p w14:paraId="5EAF9B28" w14:textId="77777777" w:rsidR="00DA12D9" w:rsidRPr="00362205" w:rsidRDefault="00DA12D9" w:rsidP="00972BAB">
            <w:pPr>
              <w:rPr>
                <w:rFonts w:ascii="標楷體" w:eastAsia="標楷體" w:hAnsi="標楷體"/>
              </w:rPr>
            </w:pPr>
          </w:p>
        </w:tc>
        <w:tc>
          <w:tcPr>
            <w:tcW w:w="3360" w:type="dxa"/>
          </w:tcPr>
          <w:p w14:paraId="11E02487" w14:textId="77777777" w:rsidR="00DA12D9" w:rsidRPr="00362205" w:rsidRDefault="00DA12D9" w:rsidP="00972BAB">
            <w:pPr>
              <w:rPr>
                <w:rFonts w:ascii="標楷體" w:eastAsia="標楷體" w:hAnsi="標楷體"/>
              </w:rPr>
            </w:pPr>
            <w:r>
              <w:rPr>
                <w:rFonts w:ascii="標楷體" w:eastAsia="標楷體" w:hAnsi="標楷體" w:hint="eastAsia"/>
              </w:rPr>
              <w:t>必須輸入</w:t>
            </w:r>
          </w:p>
          <w:p w14:paraId="5EE5FE19" w14:textId="77777777" w:rsidR="00DA12D9" w:rsidRPr="00362205" w:rsidRDefault="00DA12D9" w:rsidP="00972BAB">
            <w:pPr>
              <w:rPr>
                <w:rFonts w:ascii="標楷體" w:eastAsia="標楷體" w:hAnsi="標楷體"/>
              </w:rPr>
            </w:pPr>
            <w:r w:rsidRPr="00362205">
              <w:rPr>
                <w:rFonts w:ascii="標楷體" w:eastAsia="標楷體" w:hAnsi="標楷體" w:hint="eastAsia"/>
              </w:rPr>
              <w:t>1:</w:t>
            </w:r>
            <w:r w:rsidRPr="00362205">
              <w:rPr>
                <w:rFonts w:ascii="標楷體" w:eastAsia="標楷體" w:hAnsi="標楷體" w:hint="eastAsia"/>
                <w:lang w:eastAsia="zh-HK"/>
              </w:rPr>
              <w:t>申</w:t>
            </w:r>
            <w:r w:rsidRPr="00362205">
              <w:rPr>
                <w:rFonts w:ascii="標楷體" w:eastAsia="標楷體" w:hAnsi="標楷體" w:hint="eastAsia"/>
              </w:rPr>
              <w:t>請</w:t>
            </w:r>
          </w:p>
          <w:p w14:paraId="3851E19F" w14:textId="77777777" w:rsidR="00DA12D9" w:rsidRPr="00362205" w:rsidRDefault="00DA12D9" w:rsidP="00C9239B">
            <w:pPr>
              <w:rPr>
                <w:rFonts w:ascii="標楷體" w:eastAsia="標楷體" w:hAnsi="標楷體"/>
              </w:rPr>
            </w:pPr>
            <w:r w:rsidRPr="00362205">
              <w:rPr>
                <w:rFonts w:ascii="標楷體" w:eastAsia="標楷體" w:hAnsi="標楷體" w:hint="eastAsia"/>
              </w:rPr>
              <w:t>2</w:t>
            </w:r>
            <w:r w:rsidRPr="00362205">
              <w:rPr>
                <w:rFonts w:ascii="標楷體" w:eastAsia="標楷體" w:hAnsi="標楷體"/>
              </w:rPr>
              <w:t>:</w:t>
            </w:r>
            <w:r w:rsidRPr="00362205">
              <w:rPr>
                <w:rFonts w:ascii="標楷體" w:eastAsia="標楷體" w:hAnsi="標楷體" w:hint="eastAsia"/>
                <w:lang w:eastAsia="zh-HK"/>
              </w:rPr>
              <w:t>解</w:t>
            </w:r>
            <w:r w:rsidRPr="00362205">
              <w:rPr>
                <w:rFonts w:ascii="標楷體" w:eastAsia="標楷體" w:hAnsi="標楷體" w:hint="eastAsia"/>
              </w:rPr>
              <w:t>除</w:t>
            </w:r>
          </w:p>
        </w:tc>
      </w:tr>
      <w:tr w:rsidR="00DA12D9" w:rsidRPr="00362205" w14:paraId="40F9C4B2" w14:textId="77777777" w:rsidTr="00DA12D9">
        <w:trPr>
          <w:trHeight w:val="291"/>
          <w:jc w:val="center"/>
        </w:trPr>
        <w:tc>
          <w:tcPr>
            <w:tcW w:w="426" w:type="dxa"/>
          </w:tcPr>
          <w:p w14:paraId="6FABB43B" w14:textId="77777777" w:rsidR="00DA12D9" w:rsidRPr="00362205" w:rsidRDefault="00DA12D9" w:rsidP="00972BAB">
            <w:pPr>
              <w:rPr>
                <w:rFonts w:ascii="標楷體" w:eastAsia="標楷體" w:hAnsi="標楷體"/>
              </w:rPr>
            </w:pPr>
            <w:r w:rsidRPr="00362205">
              <w:rPr>
                <w:rFonts w:ascii="標楷體" w:eastAsia="標楷體" w:hAnsi="標楷體" w:hint="eastAsia"/>
              </w:rPr>
              <w:t>2</w:t>
            </w:r>
          </w:p>
        </w:tc>
        <w:tc>
          <w:tcPr>
            <w:tcW w:w="1861" w:type="dxa"/>
          </w:tcPr>
          <w:p w14:paraId="292E3D83" w14:textId="77777777" w:rsidR="00DA12D9" w:rsidRPr="00362205" w:rsidRDefault="00DA12D9" w:rsidP="00972BAB">
            <w:pPr>
              <w:rPr>
                <w:rFonts w:ascii="標楷體" w:eastAsia="標楷體" w:hAnsi="標楷體"/>
              </w:rPr>
            </w:pPr>
            <w:r w:rsidRPr="00362205">
              <w:rPr>
                <w:rFonts w:ascii="標楷體" w:eastAsia="標楷體" w:hAnsi="標楷體" w:hint="eastAsia"/>
              </w:rPr>
              <w:t>月報查詢日期</w:t>
            </w:r>
          </w:p>
        </w:tc>
        <w:tc>
          <w:tcPr>
            <w:tcW w:w="1296" w:type="dxa"/>
          </w:tcPr>
          <w:p w14:paraId="6DFA8AA7" w14:textId="77777777" w:rsidR="00DA12D9" w:rsidRPr="00362205" w:rsidRDefault="00DA12D9" w:rsidP="008F324F">
            <w:pPr>
              <w:rPr>
                <w:rFonts w:ascii="標楷體" w:eastAsia="標楷體" w:hAnsi="標楷體"/>
              </w:rPr>
            </w:pPr>
            <w:r>
              <w:rPr>
                <w:rFonts w:ascii="標楷體" w:eastAsia="標楷體" w:hAnsi="標楷體"/>
              </w:rPr>
              <w:t>999/99/99</w:t>
            </w:r>
          </w:p>
        </w:tc>
        <w:tc>
          <w:tcPr>
            <w:tcW w:w="1058" w:type="dxa"/>
          </w:tcPr>
          <w:p w14:paraId="3FA60E1F" w14:textId="77777777" w:rsidR="00DA12D9" w:rsidRPr="00362205" w:rsidRDefault="00DA12D9" w:rsidP="00972BAB">
            <w:pPr>
              <w:rPr>
                <w:rFonts w:ascii="標楷體" w:eastAsia="標楷體" w:hAnsi="標楷體"/>
              </w:rPr>
            </w:pPr>
            <w:r w:rsidRPr="00362205">
              <w:rPr>
                <w:rFonts w:ascii="標楷體" w:eastAsia="標楷體" w:hAnsi="標楷體" w:hint="eastAsia"/>
                <w:lang w:eastAsia="zh-HK"/>
              </w:rPr>
              <w:t>上月</w:t>
            </w:r>
            <w:r w:rsidRPr="00362205">
              <w:rPr>
                <w:rFonts w:ascii="標楷體" w:eastAsia="標楷體" w:hAnsi="標楷體" w:hint="eastAsia"/>
              </w:rPr>
              <w:t>底日</w:t>
            </w:r>
          </w:p>
        </w:tc>
        <w:tc>
          <w:tcPr>
            <w:tcW w:w="1131" w:type="dxa"/>
          </w:tcPr>
          <w:p w14:paraId="60789300" w14:textId="77777777" w:rsidR="00DA12D9" w:rsidRPr="00362205" w:rsidRDefault="00DA12D9" w:rsidP="00972BAB">
            <w:pPr>
              <w:rPr>
                <w:rFonts w:ascii="標楷體" w:eastAsia="標楷體" w:hAnsi="標楷體"/>
              </w:rPr>
            </w:pPr>
          </w:p>
        </w:tc>
        <w:tc>
          <w:tcPr>
            <w:tcW w:w="662" w:type="dxa"/>
          </w:tcPr>
          <w:p w14:paraId="0CAC5BBE" w14:textId="77777777" w:rsidR="00DA12D9" w:rsidRPr="00362205" w:rsidRDefault="00DA12D9" w:rsidP="00972BAB">
            <w:pPr>
              <w:rPr>
                <w:rFonts w:ascii="標楷體" w:eastAsia="標楷體" w:hAnsi="標楷體"/>
              </w:rPr>
            </w:pPr>
            <w:r w:rsidRPr="00362205">
              <w:rPr>
                <w:rFonts w:ascii="標楷體" w:eastAsia="標楷體" w:hAnsi="標楷體" w:hint="eastAsia"/>
              </w:rPr>
              <w:t>V</w:t>
            </w:r>
          </w:p>
        </w:tc>
        <w:tc>
          <w:tcPr>
            <w:tcW w:w="689" w:type="dxa"/>
          </w:tcPr>
          <w:p w14:paraId="4B483B59" w14:textId="77777777" w:rsidR="00DA12D9" w:rsidRPr="00362205" w:rsidRDefault="00DA12D9" w:rsidP="00972BAB">
            <w:pPr>
              <w:rPr>
                <w:rFonts w:ascii="標楷體" w:eastAsia="標楷體" w:hAnsi="標楷體"/>
              </w:rPr>
            </w:pPr>
          </w:p>
        </w:tc>
        <w:tc>
          <w:tcPr>
            <w:tcW w:w="3360" w:type="dxa"/>
          </w:tcPr>
          <w:p w14:paraId="2D19AF6F" w14:textId="77777777" w:rsidR="00DA12D9" w:rsidRPr="00362205" w:rsidRDefault="00DA12D9" w:rsidP="00972BAB">
            <w:pPr>
              <w:rPr>
                <w:rFonts w:ascii="標楷體" w:eastAsia="標楷體" w:hAnsi="標楷體"/>
                <w:lang w:eastAsia="zh-HK"/>
              </w:rPr>
            </w:pPr>
            <w:r w:rsidRPr="00362205">
              <w:rPr>
                <w:rFonts w:ascii="標楷體" w:eastAsia="標楷體" w:hAnsi="標楷體" w:hint="eastAsia"/>
              </w:rPr>
              <w:t>1:</w:t>
            </w:r>
            <w:r w:rsidRPr="00362205">
              <w:rPr>
                <w:rFonts w:ascii="標楷體" w:eastAsia="標楷體" w:hAnsi="標楷體" w:hint="eastAsia"/>
                <w:lang w:eastAsia="zh-HK"/>
              </w:rPr>
              <w:t>申</w:t>
            </w:r>
            <w:r w:rsidRPr="00362205">
              <w:rPr>
                <w:rFonts w:ascii="標楷體" w:eastAsia="標楷體" w:hAnsi="標楷體" w:hint="eastAsia"/>
              </w:rPr>
              <w:t>請</w:t>
            </w:r>
            <w:r w:rsidRPr="00362205">
              <w:rPr>
                <w:rFonts w:ascii="標楷體" w:eastAsia="標楷體" w:hAnsi="標楷體" w:hint="eastAsia"/>
                <w:lang w:eastAsia="zh-HK"/>
              </w:rPr>
              <w:t>時，</w:t>
            </w:r>
            <w:r w:rsidRPr="00362205">
              <w:rPr>
                <w:rFonts w:ascii="標楷體" w:eastAsia="標楷體" w:hAnsi="標楷體" w:hint="eastAsia"/>
              </w:rPr>
              <w:t>必須輸入</w:t>
            </w:r>
          </w:p>
          <w:p w14:paraId="4D6BF098" w14:textId="77777777" w:rsidR="00DA12D9" w:rsidRPr="00362205" w:rsidRDefault="00DA12D9" w:rsidP="00C9239B">
            <w:pPr>
              <w:rPr>
                <w:rFonts w:ascii="標楷體" w:eastAsia="標楷體" w:hAnsi="標楷體"/>
              </w:rPr>
            </w:pPr>
            <w:r w:rsidRPr="00362205">
              <w:rPr>
                <w:rFonts w:ascii="標楷體" w:eastAsia="標楷體" w:hAnsi="標楷體" w:hint="eastAsia"/>
              </w:rPr>
              <w:t>2</w:t>
            </w:r>
            <w:r w:rsidRPr="00362205">
              <w:rPr>
                <w:rFonts w:ascii="標楷體" w:eastAsia="標楷體" w:hAnsi="標楷體"/>
              </w:rPr>
              <w:t>:</w:t>
            </w:r>
            <w:r w:rsidRPr="00362205">
              <w:rPr>
                <w:rFonts w:ascii="標楷體" w:eastAsia="標楷體" w:hAnsi="標楷體" w:hint="eastAsia"/>
                <w:lang w:eastAsia="zh-HK"/>
              </w:rPr>
              <w:t>解</w:t>
            </w:r>
            <w:r w:rsidRPr="00362205">
              <w:rPr>
                <w:rFonts w:ascii="標楷體" w:eastAsia="標楷體" w:hAnsi="標楷體" w:hint="eastAsia"/>
              </w:rPr>
              <w:t>除</w:t>
            </w:r>
            <w:r w:rsidRPr="00362205">
              <w:rPr>
                <w:rFonts w:ascii="標楷體" w:eastAsia="標楷體" w:hAnsi="標楷體" w:hint="eastAsia"/>
                <w:lang w:eastAsia="zh-HK"/>
              </w:rPr>
              <w:t>時，欄</w:t>
            </w:r>
            <w:r w:rsidRPr="00362205">
              <w:rPr>
                <w:rFonts w:ascii="標楷體" w:eastAsia="標楷體" w:hAnsi="標楷體" w:hint="eastAsia"/>
              </w:rPr>
              <w:t>位</w:t>
            </w:r>
            <w:r w:rsidRPr="00362205">
              <w:rPr>
                <w:rFonts w:ascii="標楷體" w:eastAsia="標楷體" w:hAnsi="標楷體" w:hint="eastAsia"/>
                <w:lang w:eastAsia="zh-HK"/>
              </w:rPr>
              <w:t>清空</w:t>
            </w:r>
            <w:r w:rsidRPr="00362205">
              <w:rPr>
                <w:rFonts w:ascii="標楷體" w:eastAsia="標楷體" w:hAnsi="標楷體" w:hint="eastAsia"/>
              </w:rPr>
              <w:t>不必輸入</w:t>
            </w:r>
          </w:p>
        </w:tc>
      </w:tr>
    </w:tbl>
    <w:p w14:paraId="48FBB376" w14:textId="77777777" w:rsidR="00653D85" w:rsidRPr="00362205" w:rsidRDefault="00653D85" w:rsidP="00653D85">
      <w:pPr>
        <w:rPr>
          <w:rFonts w:ascii="標楷體" w:eastAsia="標楷體" w:hAnsi="標楷體"/>
        </w:rPr>
      </w:pPr>
    </w:p>
    <w:p w14:paraId="7B2084B0" w14:textId="77777777" w:rsidR="00045810" w:rsidRPr="00045810" w:rsidRDefault="00BE3BED" w:rsidP="00E65C3B">
      <w:r w:rsidRPr="00362205">
        <w:br w:type="page"/>
      </w:r>
    </w:p>
    <w:p w14:paraId="298F5770" w14:textId="77777777" w:rsidR="00BE1777" w:rsidRPr="00362205" w:rsidRDefault="00B535F6" w:rsidP="00E65C3B">
      <w:pPr>
        <w:pStyle w:val="3"/>
        <w:numPr>
          <w:ilvl w:val="2"/>
          <w:numId w:val="1"/>
        </w:numPr>
        <w:rPr>
          <w:rFonts w:ascii="標楷體" w:hAnsi="標楷體"/>
        </w:rPr>
      </w:pPr>
      <w:r>
        <w:rPr>
          <w:rFonts w:ascii="標楷體" w:hAnsi="標楷體" w:hint="eastAsia"/>
        </w:rPr>
        <w:lastRenderedPageBreak/>
        <w:t>L6105</w:t>
      </w:r>
      <w:r w:rsidR="00BE1777" w:rsidRPr="00362205">
        <w:rPr>
          <w:rFonts w:ascii="標楷體" w:hAnsi="標楷體" w:hint="eastAsia"/>
          <w:lang w:eastAsia="zh-HK"/>
        </w:rPr>
        <w:t>歷</w:t>
      </w:r>
      <w:r w:rsidR="00BE1777" w:rsidRPr="00362205">
        <w:rPr>
          <w:rFonts w:ascii="標楷體" w:hAnsi="標楷體" w:hint="eastAsia"/>
        </w:rPr>
        <w:t>史</w:t>
      </w:r>
      <w:r w:rsidR="00BE1777" w:rsidRPr="00362205">
        <w:rPr>
          <w:rFonts w:ascii="標楷體" w:hAnsi="標楷體" w:hint="eastAsia"/>
          <w:lang w:eastAsia="zh-HK"/>
        </w:rPr>
        <w:t>資</w:t>
      </w:r>
      <w:r w:rsidR="00BE1777" w:rsidRPr="00362205">
        <w:rPr>
          <w:rFonts w:ascii="標楷體" w:hAnsi="標楷體" w:hint="eastAsia"/>
        </w:rPr>
        <w:t>料</w:t>
      </w:r>
      <w:r w:rsidR="00BE1777" w:rsidRPr="00362205">
        <w:rPr>
          <w:rFonts w:ascii="標楷體" w:hAnsi="標楷體" w:hint="eastAsia"/>
          <w:lang w:eastAsia="zh-HK"/>
        </w:rPr>
        <w:t>查</w:t>
      </w:r>
      <w:r w:rsidR="00BE1777" w:rsidRPr="00362205">
        <w:rPr>
          <w:rFonts w:ascii="標楷體" w:hAnsi="標楷體" w:hint="eastAsia"/>
        </w:rPr>
        <w:t>詢作業</w:t>
      </w:r>
      <w:r w:rsidR="00BE1777" w:rsidRPr="00362205">
        <w:rPr>
          <w:rFonts w:ascii="標楷體" w:hAnsi="標楷體" w:hint="eastAsia"/>
          <w:lang w:eastAsia="zh-HK"/>
        </w:rPr>
        <w:t>申</w:t>
      </w:r>
      <w:r w:rsidR="00BE1777" w:rsidRPr="00362205">
        <w:rPr>
          <w:rFonts w:ascii="標楷體" w:hAnsi="標楷體" w:hint="eastAsia"/>
        </w:rPr>
        <w:t>請</w:t>
      </w:r>
    </w:p>
    <w:p w14:paraId="7B1A3522" w14:textId="77777777" w:rsidR="00BE1777" w:rsidRPr="00362205" w:rsidRDefault="00BE1777" w:rsidP="00D01BCC">
      <w:pPr>
        <w:pStyle w:val="a"/>
      </w:pPr>
      <w:r w:rsidRPr="00362205">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BE1777" w:rsidRPr="00362205" w14:paraId="5638871D" w14:textId="77777777" w:rsidTr="00972BAB">
        <w:trPr>
          <w:trHeight w:val="277"/>
        </w:trPr>
        <w:tc>
          <w:tcPr>
            <w:tcW w:w="1548" w:type="dxa"/>
            <w:tcBorders>
              <w:top w:val="single" w:sz="8" w:space="0" w:color="000000"/>
              <w:bottom w:val="single" w:sz="8" w:space="0" w:color="000000"/>
              <w:right w:val="single" w:sz="8" w:space="0" w:color="000000"/>
            </w:tcBorders>
            <w:shd w:val="clear" w:color="auto" w:fill="F3F3F3"/>
          </w:tcPr>
          <w:p w14:paraId="37754433" w14:textId="77777777" w:rsidR="00BE1777" w:rsidRPr="00362205" w:rsidRDefault="00BE1777" w:rsidP="00972BAB">
            <w:pPr>
              <w:rPr>
                <w:rFonts w:ascii="標楷體" w:eastAsia="標楷體" w:hAnsi="標楷體"/>
              </w:rPr>
            </w:pPr>
            <w:r w:rsidRPr="00362205">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28C63344" w14:textId="77777777" w:rsidR="00BE1777" w:rsidRPr="00362205" w:rsidRDefault="00BE1777" w:rsidP="00972BAB">
            <w:pPr>
              <w:rPr>
                <w:rFonts w:ascii="標楷體" w:eastAsia="標楷體" w:hAnsi="標楷體"/>
              </w:rPr>
            </w:pPr>
            <w:r w:rsidRPr="00362205">
              <w:rPr>
                <w:rFonts w:ascii="標楷體" w:eastAsia="標楷體" w:hAnsi="標楷體" w:hint="eastAsia"/>
                <w:lang w:eastAsia="zh-HK"/>
              </w:rPr>
              <w:t>歷</w:t>
            </w:r>
            <w:r w:rsidRPr="00362205">
              <w:rPr>
                <w:rFonts w:ascii="標楷體" w:eastAsia="標楷體" w:hAnsi="標楷體" w:hint="eastAsia"/>
              </w:rPr>
              <w:t>史</w:t>
            </w:r>
            <w:r w:rsidRPr="00362205">
              <w:rPr>
                <w:rFonts w:ascii="標楷體" w:eastAsia="標楷體" w:hAnsi="標楷體" w:hint="eastAsia"/>
                <w:lang w:eastAsia="zh-HK"/>
              </w:rPr>
              <w:t>資</w:t>
            </w:r>
            <w:r w:rsidRPr="00362205">
              <w:rPr>
                <w:rFonts w:ascii="標楷體" w:eastAsia="標楷體" w:hAnsi="標楷體" w:hint="eastAsia"/>
              </w:rPr>
              <w:t>料</w:t>
            </w:r>
            <w:r w:rsidRPr="00362205">
              <w:rPr>
                <w:rFonts w:ascii="標楷體" w:eastAsia="標楷體" w:hAnsi="標楷體" w:hint="eastAsia"/>
                <w:lang w:eastAsia="zh-HK"/>
              </w:rPr>
              <w:t>查</w:t>
            </w:r>
            <w:r w:rsidRPr="00362205">
              <w:rPr>
                <w:rFonts w:ascii="標楷體" w:eastAsia="標楷體" w:hAnsi="標楷體" w:hint="eastAsia"/>
              </w:rPr>
              <w:t>詢作業</w:t>
            </w:r>
            <w:r w:rsidRPr="00362205">
              <w:rPr>
                <w:rFonts w:ascii="標楷體" w:eastAsia="標楷體" w:hAnsi="標楷體" w:hint="eastAsia"/>
                <w:lang w:eastAsia="zh-HK"/>
              </w:rPr>
              <w:t>申</w:t>
            </w:r>
            <w:r w:rsidRPr="00362205">
              <w:rPr>
                <w:rFonts w:ascii="標楷體" w:eastAsia="標楷體" w:hAnsi="標楷體" w:hint="eastAsia"/>
              </w:rPr>
              <w:t>請</w:t>
            </w:r>
          </w:p>
          <w:p w14:paraId="56A99044" w14:textId="77777777" w:rsidR="00BE1777" w:rsidRPr="00362205" w:rsidRDefault="00BE1777" w:rsidP="00972BAB">
            <w:pPr>
              <w:rPr>
                <w:rFonts w:ascii="標楷體" w:eastAsia="標楷體" w:hAnsi="標楷體"/>
              </w:rPr>
            </w:pPr>
            <w:r w:rsidRPr="00362205">
              <w:rPr>
                <w:rFonts w:ascii="標楷體" w:eastAsia="標楷體" w:hAnsi="標楷體" w:hint="eastAsia"/>
              </w:rPr>
              <w:t>1.本交易</w:t>
            </w:r>
            <w:r w:rsidRPr="00362205">
              <w:rPr>
                <w:rFonts w:ascii="標楷體" w:eastAsia="標楷體" w:hAnsi="標楷體" w:hint="eastAsia"/>
                <w:lang w:eastAsia="zh-HK"/>
              </w:rPr>
              <w:t>只</w:t>
            </w:r>
            <w:r w:rsidRPr="00362205">
              <w:rPr>
                <w:rFonts w:ascii="標楷體" w:eastAsia="標楷體" w:hAnsi="標楷體" w:hint="eastAsia"/>
              </w:rPr>
              <w:t>設定</w:t>
            </w:r>
            <w:r w:rsidRPr="00362205">
              <w:rPr>
                <w:rFonts w:ascii="標楷體" w:eastAsia="標楷體" w:hAnsi="標楷體" w:hint="eastAsia"/>
                <w:lang w:eastAsia="zh-HK"/>
              </w:rPr>
              <w:t>本櫃</w:t>
            </w:r>
            <w:r w:rsidRPr="00362205">
              <w:rPr>
                <w:rFonts w:ascii="標楷體" w:eastAsia="標楷體" w:hAnsi="標楷體" w:hint="eastAsia"/>
              </w:rPr>
              <w:t>檯</w:t>
            </w:r>
            <w:r w:rsidRPr="00362205">
              <w:rPr>
                <w:rFonts w:ascii="標楷體" w:eastAsia="標楷體" w:hAnsi="標楷體" w:hint="eastAsia"/>
                <w:lang w:eastAsia="zh-HK"/>
              </w:rPr>
              <w:t>機之歷</w:t>
            </w:r>
            <w:r w:rsidRPr="00362205">
              <w:rPr>
                <w:rFonts w:ascii="標楷體" w:eastAsia="標楷體" w:hAnsi="標楷體" w:hint="eastAsia"/>
              </w:rPr>
              <w:t>史</w:t>
            </w:r>
            <w:r w:rsidRPr="00362205">
              <w:rPr>
                <w:rFonts w:ascii="標楷體" w:eastAsia="標楷體" w:hAnsi="標楷體" w:hint="eastAsia"/>
                <w:lang w:eastAsia="zh-HK"/>
              </w:rPr>
              <w:t>資</w:t>
            </w:r>
            <w:r w:rsidRPr="00362205">
              <w:rPr>
                <w:rFonts w:ascii="標楷體" w:eastAsia="標楷體" w:hAnsi="標楷體" w:hint="eastAsia"/>
              </w:rPr>
              <w:t>料</w:t>
            </w:r>
            <w:r w:rsidRPr="00362205">
              <w:rPr>
                <w:rFonts w:ascii="標楷體" w:eastAsia="標楷體" w:hAnsi="標楷體" w:hint="eastAsia"/>
                <w:lang w:eastAsia="zh-HK"/>
              </w:rPr>
              <w:t>查</w:t>
            </w:r>
            <w:r w:rsidRPr="00362205">
              <w:rPr>
                <w:rFonts w:ascii="標楷體" w:eastAsia="標楷體" w:hAnsi="標楷體" w:hint="eastAsia"/>
              </w:rPr>
              <w:t>詢</w:t>
            </w:r>
            <w:r w:rsidRPr="00362205">
              <w:rPr>
                <w:rFonts w:ascii="標楷體" w:eastAsia="標楷體" w:hAnsi="標楷體" w:hint="eastAsia"/>
                <w:lang w:eastAsia="zh-HK"/>
              </w:rPr>
              <w:t>日</w:t>
            </w:r>
            <w:r w:rsidRPr="00362205">
              <w:rPr>
                <w:rFonts w:ascii="標楷體" w:eastAsia="標楷體" w:hAnsi="標楷體" w:hint="eastAsia"/>
              </w:rPr>
              <w:t>期；</w:t>
            </w:r>
          </w:p>
          <w:p w14:paraId="4210755E" w14:textId="77777777" w:rsidR="00BE1777" w:rsidRPr="00362205" w:rsidRDefault="00BE1777" w:rsidP="00972BAB">
            <w:pPr>
              <w:ind w:firstLineChars="100" w:firstLine="240"/>
              <w:rPr>
                <w:rFonts w:ascii="標楷體" w:eastAsia="標楷體" w:hAnsi="標楷體"/>
              </w:rPr>
            </w:pPr>
            <w:r w:rsidRPr="00362205">
              <w:rPr>
                <w:rFonts w:ascii="標楷體" w:eastAsia="標楷體" w:hAnsi="標楷體" w:hint="eastAsia"/>
                <w:lang w:eastAsia="zh-HK"/>
              </w:rPr>
              <w:t>查</w:t>
            </w:r>
            <w:r w:rsidRPr="00362205">
              <w:rPr>
                <w:rFonts w:ascii="標楷體" w:eastAsia="標楷體" w:hAnsi="標楷體" w:hint="eastAsia"/>
              </w:rPr>
              <w:t>詢</w:t>
            </w:r>
            <w:r w:rsidRPr="00362205">
              <w:rPr>
                <w:rFonts w:ascii="標楷體" w:eastAsia="標楷體" w:hAnsi="標楷體" w:hint="eastAsia"/>
                <w:lang w:eastAsia="zh-HK"/>
              </w:rPr>
              <w:t>日</w:t>
            </w:r>
            <w:r w:rsidRPr="00362205">
              <w:rPr>
                <w:rFonts w:ascii="標楷體" w:eastAsia="標楷體" w:hAnsi="標楷體" w:hint="eastAsia"/>
              </w:rPr>
              <w:t>期</w:t>
            </w:r>
            <w:r w:rsidRPr="00362205">
              <w:rPr>
                <w:rFonts w:ascii="標楷體" w:eastAsia="標楷體" w:hAnsi="標楷體" w:hint="eastAsia"/>
                <w:lang w:eastAsia="zh-HK"/>
              </w:rPr>
              <w:t>限上營</w:t>
            </w:r>
            <w:r w:rsidRPr="00362205">
              <w:rPr>
                <w:rFonts w:ascii="標楷體" w:eastAsia="標楷體" w:hAnsi="標楷體" w:hint="eastAsia"/>
              </w:rPr>
              <w:t>業</w:t>
            </w:r>
            <w:r w:rsidRPr="00362205">
              <w:rPr>
                <w:rFonts w:ascii="標楷體" w:eastAsia="標楷體" w:hAnsi="標楷體" w:hint="eastAsia"/>
                <w:lang w:eastAsia="zh-HK"/>
              </w:rPr>
              <w:t>日</w:t>
            </w:r>
            <w:r w:rsidRPr="00362205">
              <w:rPr>
                <w:rFonts w:ascii="標楷體" w:eastAsia="標楷體" w:hAnsi="標楷體" w:hint="eastAsia"/>
              </w:rPr>
              <w:t>(</w:t>
            </w:r>
            <w:r w:rsidRPr="00362205">
              <w:rPr>
                <w:rFonts w:ascii="標楷體" w:eastAsia="標楷體" w:hAnsi="標楷體" w:hint="eastAsia"/>
                <w:lang w:eastAsia="zh-HK"/>
              </w:rPr>
              <w:t>含</w:t>
            </w:r>
            <w:r w:rsidRPr="00362205">
              <w:rPr>
                <w:rFonts w:ascii="標楷體" w:eastAsia="標楷體" w:hAnsi="標楷體" w:hint="eastAsia"/>
              </w:rPr>
              <w:t>)</w:t>
            </w:r>
            <w:r w:rsidRPr="00362205">
              <w:rPr>
                <w:rFonts w:ascii="標楷體" w:eastAsia="標楷體" w:hAnsi="標楷體" w:hint="eastAsia"/>
                <w:lang w:eastAsia="zh-HK"/>
              </w:rPr>
              <w:t>以</w:t>
            </w:r>
            <w:r w:rsidRPr="00362205">
              <w:rPr>
                <w:rFonts w:ascii="標楷體" w:eastAsia="標楷體" w:hAnsi="標楷體" w:hint="eastAsia"/>
              </w:rPr>
              <w:t>前</w:t>
            </w:r>
            <w:r w:rsidRPr="00362205">
              <w:rPr>
                <w:rFonts w:ascii="標楷體" w:eastAsia="標楷體" w:hAnsi="標楷體" w:cs="標楷體" w:hint="eastAsia"/>
              </w:rPr>
              <w:t>。</w:t>
            </w:r>
          </w:p>
          <w:p w14:paraId="0C7369DF" w14:textId="77777777" w:rsidR="00BE1777" w:rsidRPr="00362205" w:rsidRDefault="00BE1777" w:rsidP="00972BAB">
            <w:pPr>
              <w:rPr>
                <w:rFonts w:ascii="標楷體" w:eastAsia="標楷體" w:hAnsi="標楷體"/>
              </w:rPr>
            </w:pPr>
            <w:r w:rsidRPr="00362205">
              <w:rPr>
                <w:rFonts w:ascii="標楷體" w:eastAsia="標楷體" w:hAnsi="標楷體" w:hint="eastAsia"/>
              </w:rPr>
              <w:t>2.</w:t>
            </w:r>
            <w:r w:rsidRPr="00362205">
              <w:rPr>
                <w:rFonts w:ascii="標楷體" w:eastAsia="標楷體" w:hAnsi="標楷體" w:hint="eastAsia"/>
                <w:lang w:eastAsia="zh-HK"/>
              </w:rPr>
              <w:t>執</w:t>
            </w:r>
            <w:r w:rsidRPr="00362205">
              <w:rPr>
                <w:rFonts w:ascii="標楷體" w:eastAsia="標楷體" w:hAnsi="標楷體" w:hint="eastAsia"/>
              </w:rPr>
              <w:t>行[</w:t>
            </w:r>
            <w:r w:rsidRPr="00362205">
              <w:rPr>
                <w:rFonts w:ascii="標楷體" w:eastAsia="標楷體" w:hAnsi="標楷體" w:hint="eastAsia"/>
                <w:lang w:eastAsia="zh-HK"/>
              </w:rPr>
              <w:t>申</w:t>
            </w:r>
            <w:r w:rsidRPr="00362205">
              <w:rPr>
                <w:rFonts w:ascii="標楷體" w:eastAsia="標楷體" w:hAnsi="標楷體" w:hint="eastAsia"/>
              </w:rPr>
              <w:t>請]作業，</w:t>
            </w:r>
            <w:r w:rsidRPr="00362205">
              <w:rPr>
                <w:rFonts w:ascii="標楷體" w:eastAsia="標楷體" w:hAnsi="標楷體" w:hint="eastAsia"/>
                <w:lang w:eastAsia="zh-HK"/>
              </w:rPr>
              <w:t>本櫃</w:t>
            </w:r>
            <w:r w:rsidRPr="00362205">
              <w:rPr>
                <w:rFonts w:ascii="標楷體" w:eastAsia="標楷體" w:hAnsi="標楷體" w:hint="eastAsia"/>
              </w:rPr>
              <w:t>檯</w:t>
            </w:r>
            <w:r w:rsidRPr="00362205">
              <w:rPr>
                <w:rFonts w:ascii="標楷體" w:eastAsia="標楷體" w:hAnsi="標楷體" w:hint="eastAsia"/>
                <w:lang w:eastAsia="zh-HK"/>
              </w:rPr>
              <w:t>機只能執</w:t>
            </w:r>
            <w:r w:rsidRPr="00362205">
              <w:rPr>
                <w:rFonts w:ascii="標楷體" w:eastAsia="標楷體" w:hAnsi="標楷體" w:hint="eastAsia"/>
              </w:rPr>
              <w:t>行</w:t>
            </w:r>
            <w:r w:rsidRPr="00362205">
              <w:rPr>
                <w:rFonts w:ascii="標楷體" w:eastAsia="標楷體" w:hAnsi="標楷體" w:hint="eastAsia"/>
                <w:lang w:eastAsia="zh-HK"/>
              </w:rPr>
              <w:t>查</w:t>
            </w:r>
            <w:r w:rsidRPr="00362205">
              <w:rPr>
                <w:rFonts w:ascii="標楷體" w:eastAsia="標楷體" w:hAnsi="標楷體" w:hint="eastAsia"/>
              </w:rPr>
              <w:t>詢</w:t>
            </w:r>
            <w:r w:rsidRPr="00362205">
              <w:rPr>
                <w:rFonts w:ascii="標楷體" w:eastAsia="標楷體" w:hAnsi="標楷體" w:hint="eastAsia"/>
                <w:lang w:eastAsia="zh-HK"/>
              </w:rPr>
              <w:t>類交</w:t>
            </w:r>
            <w:r w:rsidRPr="00362205">
              <w:rPr>
                <w:rFonts w:ascii="標楷體" w:eastAsia="標楷體" w:hAnsi="標楷體" w:hint="eastAsia"/>
              </w:rPr>
              <w:t>易；</w:t>
            </w:r>
          </w:p>
          <w:p w14:paraId="42B157DE" w14:textId="77777777" w:rsidR="00BE1777" w:rsidRPr="00362205" w:rsidRDefault="00BE1777" w:rsidP="00972BAB">
            <w:pPr>
              <w:ind w:firstLineChars="100" w:firstLine="240"/>
              <w:rPr>
                <w:rFonts w:ascii="標楷體" w:eastAsia="標楷體" w:hAnsi="標楷體"/>
              </w:rPr>
            </w:pPr>
            <w:r w:rsidRPr="00362205">
              <w:rPr>
                <w:rFonts w:ascii="標楷體" w:eastAsia="標楷體" w:hAnsi="標楷體" w:hint="eastAsia"/>
                <w:lang w:eastAsia="zh-HK"/>
              </w:rPr>
              <w:t>查</w:t>
            </w:r>
            <w:r w:rsidRPr="00362205">
              <w:rPr>
                <w:rFonts w:ascii="標楷體" w:eastAsia="標楷體" w:hAnsi="標楷體" w:hint="eastAsia"/>
              </w:rPr>
              <w:t>詢</w:t>
            </w:r>
            <w:r w:rsidRPr="00362205">
              <w:rPr>
                <w:rFonts w:ascii="標楷體" w:eastAsia="標楷體" w:hAnsi="標楷體" w:hint="eastAsia"/>
                <w:lang w:eastAsia="zh-HK"/>
              </w:rPr>
              <w:t>交</w:t>
            </w:r>
            <w:r w:rsidRPr="00362205">
              <w:rPr>
                <w:rFonts w:ascii="標楷體" w:eastAsia="標楷體" w:hAnsi="標楷體" w:hint="eastAsia"/>
              </w:rPr>
              <w:t>易</w:t>
            </w:r>
            <w:r w:rsidRPr="00362205">
              <w:rPr>
                <w:rFonts w:ascii="標楷體" w:eastAsia="標楷體" w:hAnsi="標楷體" w:hint="eastAsia"/>
                <w:lang w:eastAsia="zh-HK"/>
              </w:rPr>
              <w:t>所存取的資</w:t>
            </w:r>
            <w:r w:rsidRPr="00362205">
              <w:rPr>
                <w:rFonts w:ascii="標楷體" w:eastAsia="標楷體" w:hAnsi="標楷體" w:hint="eastAsia"/>
              </w:rPr>
              <w:t>料</w:t>
            </w:r>
            <w:r w:rsidRPr="00362205">
              <w:rPr>
                <w:rFonts w:ascii="標楷體" w:eastAsia="標楷體" w:hAnsi="標楷體" w:hint="eastAsia"/>
                <w:lang w:eastAsia="zh-HK"/>
              </w:rPr>
              <w:t>為申</w:t>
            </w:r>
            <w:r w:rsidRPr="00362205">
              <w:rPr>
                <w:rFonts w:ascii="標楷體" w:eastAsia="標楷體" w:hAnsi="標楷體" w:hint="eastAsia"/>
              </w:rPr>
              <w:t>請</w:t>
            </w:r>
            <w:r w:rsidRPr="00362205">
              <w:rPr>
                <w:rFonts w:ascii="標楷體" w:eastAsia="標楷體" w:hAnsi="標楷體" w:hint="eastAsia"/>
                <w:lang w:eastAsia="zh-HK"/>
              </w:rPr>
              <w:t>日</w:t>
            </w:r>
            <w:r w:rsidRPr="00362205">
              <w:rPr>
                <w:rFonts w:ascii="標楷體" w:eastAsia="標楷體" w:hAnsi="標楷體" w:hint="eastAsia"/>
              </w:rPr>
              <w:t>期</w:t>
            </w:r>
            <w:r w:rsidRPr="00362205">
              <w:rPr>
                <w:rFonts w:ascii="標楷體" w:eastAsia="標楷體" w:hAnsi="標楷體" w:hint="eastAsia"/>
                <w:lang w:eastAsia="zh-HK"/>
              </w:rPr>
              <w:t>當</w:t>
            </w:r>
            <w:r w:rsidRPr="00362205">
              <w:rPr>
                <w:rFonts w:ascii="標楷體" w:eastAsia="標楷體" w:hAnsi="標楷體" w:hint="eastAsia"/>
              </w:rPr>
              <w:t>時</w:t>
            </w:r>
            <w:r w:rsidRPr="00362205">
              <w:rPr>
                <w:rFonts w:ascii="標楷體" w:eastAsia="標楷體" w:hAnsi="標楷體" w:hint="eastAsia"/>
                <w:lang w:eastAsia="zh-HK"/>
              </w:rPr>
              <w:t>的狀</w:t>
            </w:r>
            <w:r w:rsidRPr="00362205">
              <w:rPr>
                <w:rFonts w:ascii="標楷體" w:eastAsia="標楷體" w:hAnsi="標楷體" w:hint="eastAsia"/>
              </w:rPr>
              <w:t>態；</w:t>
            </w:r>
          </w:p>
          <w:p w14:paraId="2884C0E8" w14:textId="77777777" w:rsidR="00BE1777" w:rsidRPr="00362205" w:rsidRDefault="00E512F7" w:rsidP="00972BAB">
            <w:pPr>
              <w:ind w:leftChars="100" w:left="240"/>
              <w:rPr>
                <w:rFonts w:ascii="標楷體" w:eastAsia="標楷體" w:hAnsi="標楷體"/>
              </w:rPr>
            </w:pPr>
            <w:r w:rsidRPr="00362205">
              <w:rPr>
                <w:rFonts w:ascii="標楷體" w:eastAsia="標楷體" w:hAnsi="標楷體" w:hint="eastAsia"/>
                <w:lang w:eastAsia="zh-HK"/>
              </w:rPr>
              <w:t>櫃</w:t>
            </w:r>
            <w:r w:rsidRPr="00362205">
              <w:rPr>
                <w:rFonts w:ascii="標楷體" w:eastAsia="標楷體" w:hAnsi="標楷體" w:hint="eastAsia"/>
              </w:rPr>
              <w:t>檯</w:t>
            </w:r>
            <w:r w:rsidRPr="00362205">
              <w:rPr>
                <w:rFonts w:ascii="標楷體" w:eastAsia="標楷體" w:hAnsi="標楷體" w:hint="eastAsia"/>
                <w:lang w:eastAsia="zh-HK"/>
              </w:rPr>
              <w:t>機畫</w:t>
            </w:r>
            <w:r w:rsidRPr="00362205">
              <w:rPr>
                <w:rFonts w:ascii="標楷體" w:eastAsia="標楷體" w:hAnsi="標楷體" w:hint="eastAsia"/>
              </w:rPr>
              <w:t>面</w:t>
            </w:r>
            <w:r w:rsidRPr="00362205">
              <w:rPr>
                <w:rFonts w:ascii="標楷體" w:eastAsia="標楷體" w:hAnsi="標楷體" w:hint="eastAsia"/>
                <w:lang w:eastAsia="zh-HK"/>
              </w:rPr>
              <w:t>中資</w:t>
            </w:r>
            <w:r w:rsidRPr="00362205">
              <w:rPr>
                <w:rFonts w:ascii="標楷體" w:eastAsia="標楷體" w:hAnsi="標楷體" w:hint="eastAsia"/>
              </w:rPr>
              <w:t>訊</w:t>
            </w:r>
            <w:r w:rsidRPr="00362205">
              <w:rPr>
                <w:rFonts w:ascii="標楷體" w:eastAsia="標楷體" w:hAnsi="標楷體" w:hint="eastAsia"/>
                <w:lang w:eastAsia="zh-HK"/>
              </w:rPr>
              <w:t>區塊顏</w:t>
            </w:r>
            <w:r w:rsidRPr="00362205">
              <w:rPr>
                <w:rFonts w:ascii="標楷體" w:eastAsia="標楷體" w:hAnsi="標楷體" w:hint="eastAsia"/>
              </w:rPr>
              <w:t>色</w:t>
            </w:r>
            <w:r w:rsidRPr="00362205">
              <w:rPr>
                <w:rFonts w:ascii="標楷體" w:eastAsia="標楷體" w:hAnsi="標楷體" w:hint="eastAsia"/>
                <w:lang w:eastAsia="zh-HK"/>
              </w:rPr>
              <w:t>切換為</w:t>
            </w:r>
            <w:r w:rsidR="0044619C" w:rsidRPr="0044619C">
              <w:rPr>
                <w:rFonts w:ascii="標楷體" w:eastAsia="標楷體" w:hAnsi="標楷體" w:hint="eastAsia"/>
                <w:lang w:eastAsia="zh-HK"/>
              </w:rPr>
              <w:t>黃</w:t>
            </w:r>
            <w:r w:rsidR="0044619C" w:rsidRPr="0044619C">
              <w:rPr>
                <w:rFonts w:ascii="標楷體" w:eastAsia="標楷體" w:hAnsi="標楷體" w:hint="eastAsia"/>
              </w:rPr>
              <w:t>色</w:t>
            </w:r>
            <w:r w:rsidR="00BE1777" w:rsidRPr="00362205">
              <w:rPr>
                <w:rFonts w:ascii="標楷體" w:eastAsia="標楷體" w:hAnsi="標楷體" w:hint="eastAsia"/>
              </w:rPr>
              <w:t>，</w:t>
            </w:r>
            <w:r w:rsidR="00BE1777" w:rsidRPr="00362205">
              <w:rPr>
                <w:rFonts w:ascii="標楷體" w:eastAsia="標楷體" w:hAnsi="標楷體" w:hint="eastAsia"/>
                <w:lang w:eastAsia="zh-HK"/>
              </w:rPr>
              <w:t>狀</w:t>
            </w:r>
            <w:r w:rsidR="00BE1777" w:rsidRPr="00362205">
              <w:rPr>
                <w:rFonts w:ascii="標楷體" w:eastAsia="標楷體" w:hAnsi="標楷體" w:hint="eastAsia"/>
              </w:rPr>
              <w:t>態</w:t>
            </w:r>
            <w:r w:rsidR="00BE1777" w:rsidRPr="00362205">
              <w:rPr>
                <w:rFonts w:ascii="標楷體" w:eastAsia="標楷體" w:hAnsi="標楷體" w:hint="eastAsia"/>
                <w:lang w:eastAsia="zh-HK"/>
              </w:rPr>
              <w:t>列顯</w:t>
            </w:r>
            <w:r w:rsidR="00BE1777" w:rsidRPr="00362205">
              <w:rPr>
                <w:rFonts w:ascii="標楷體" w:eastAsia="標楷體" w:hAnsi="標楷體" w:hint="eastAsia"/>
              </w:rPr>
              <w:t>示[</w:t>
            </w:r>
            <w:r w:rsidR="00BE1777" w:rsidRPr="00362205">
              <w:rPr>
                <w:rFonts w:ascii="標楷體" w:eastAsia="標楷體" w:hAnsi="標楷體" w:hint="eastAsia"/>
                <w:lang w:eastAsia="zh-HK"/>
              </w:rPr>
              <w:t>歷</w:t>
            </w:r>
            <w:r w:rsidR="00BE1777" w:rsidRPr="00362205">
              <w:rPr>
                <w:rFonts w:ascii="標楷體" w:eastAsia="標楷體" w:hAnsi="標楷體" w:hint="eastAsia"/>
              </w:rPr>
              <w:t>史</w:t>
            </w:r>
            <w:r w:rsidR="00BE1777" w:rsidRPr="00362205">
              <w:rPr>
                <w:rFonts w:ascii="標楷體" w:eastAsia="標楷體" w:hAnsi="標楷體" w:hint="eastAsia"/>
                <w:lang w:eastAsia="zh-HK"/>
              </w:rPr>
              <w:t>資</w:t>
            </w:r>
            <w:r w:rsidR="00BE1777" w:rsidRPr="00362205">
              <w:rPr>
                <w:rFonts w:ascii="標楷體" w:eastAsia="標楷體" w:hAnsi="標楷體" w:hint="eastAsia"/>
              </w:rPr>
              <w:t>料</w:t>
            </w:r>
            <w:r w:rsidR="00BE1777" w:rsidRPr="00362205">
              <w:rPr>
                <w:rFonts w:ascii="標楷體" w:eastAsia="標楷體" w:hAnsi="標楷體" w:hint="eastAsia"/>
                <w:lang w:eastAsia="zh-HK"/>
              </w:rPr>
              <w:t>查</w:t>
            </w:r>
            <w:r w:rsidR="00BE1777" w:rsidRPr="00362205">
              <w:rPr>
                <w:rFonts w:ascii="標楷體" w:eastAsia="標楷體" w:hAnsi="標楷體" w:hint="eastAsia"/>
              </w:rPr>
              <w:t>詢</w:t>
            </w:r>
            <w:r w:rsidR="00BE1777" w:rsidRPr="00362205">
              <w:rPr>
                <w:rFonts w:ascii="標楷體" w:eastAsia="標楷體" w:hAnsi="標楷體" w:hint="eastAsia"/>
                <w:lang w:eastAsia="zh-HK"/>
              </w:rPr>
              <w:t>]</w:t>
            </w:r>
            <w:r w:rsidR="00BE1777" w:rsidRPr="00362205">
              <w:rPr>
                <w:rFonts w:ascii="標楷體" w:eastAsia="標楷體" w:hAnsi="標楷體" w:hint="eastAsia"/>
              </w:rPr>
              <w:t>。</w:t>
            </w:r>
          </w:p>
          <w:p w14:paraId="07E95548" w14:textId="77777777" w:rsidR="00BE1777" w:rsidRPr="00362205" w:rsidRDefault="00BE1777" w:rsidP="00972BAB">
            <w:pPr>
              <w:rPr>
                <w:rFonts w:ascii="標楷體" w:eastAsia="標楷體" w:hAnsi="標楷體"/>
                <w:lang w:eastAsia="zh-HK"/>
              </w:rPr>
            </w:pPr>
            <w:r w:rsidRPr="00362205">
              <w:rPr>
                <w:rFonts w:ascii="標楷體" w:eastAsia="標楷體" w:hAnsi="標楷體" w:hint="eastAsia"/>
              </w:rPr>
              <w:t>3.</w:t>
            </w:r>
            <w:r w:rsidRPr="00362205">
              <w:rPr>
                <w:rFonts w:ascii="標楷體" w:eastAsia="標楷體" w:hAnsi="標楷體" w:hint="eastAsia"/>
                <w:lang w:eastAsia="zh-HK"/>
              </w:rPr>
              <w:t>執</w:t>
            </w:r>
            <w:r w:rsidRPr="00362205">
              <w:rPr>
                <w:rFonts w:ascii="標楷體" w:eastAsia="標楷體" w:hAnsi="標楷體" w:hint="eastAsia"/>
              </w:rPr>
              <w:t>行[</w:t>
            </w:r>
            <w:r w:rsidR="00C9239B" w:rsidRPr="00362205">
              <w:rPr>
                <w:rFonts w:ascii="標楷體" w:eastAsia="標楷體" w:hAnsi="標楷體" w:hint="eastAsia"/>
                <w:lang w:eastAsia="zh-HK"/>
              </w:rPr>
              <w:t>解</w:t>
            </w:r>
            <w:r w:rsidR="00C9239B" w:rsidRPr="00362205">
              <w:rPr>
                <w:rFonts w:ascii="標楷體" w:eastAsia="標楷體" w:hAnsi="標楷體" w:hint="eastAsia"/>
              </w:rPr>
              <w:t>除</w:t>
            </w:r>
            <w:r w:rsidRPr="00362205">
              <w:rPr>
                <w:rFonts w:ascii="標楷體" w:eastAsia="標楷體" w:hAnsi="標楷體" w:hint="eastAsia"/>
              </w:rPr>
              <w:t>]作業，</w:t>
            </w:r>
            <w:r w:rsidRPr="00362205">
              <w:rPr>
                <w:rFonts w:ascii="標楷體" w:eastAsia="標楷體" w:hAnsi="標楷體" w:hint="eastAsia"/>
                <w:lang w:eastAsia="zh-HK"/>
              </w:rPr>
              <w:t>本櫃</w:t>
            </w:r>
            <w:r w:rsidRPr="00362205">
              <w:rPr>
                <w:rFonts w:ascii="標楷體" w:eastAsia="標楷體" w:hAnsi="標楷體" w:hint="eastAsia"/>
              </w:rPr>
              <w:t>檯</w:t>
            </w:r>
            <w:r w:rsidRPr="00362205">
              <w:rPr>
                <w:rFonts w:ascii="標楷體" w:eastAsia="標楷體" w:hAnsi="標楷體" w:hint="eastAsia"/>
                <w:lang w:eastAsia="zh-HK"/>
              </w:rPr>
              <w:t>機切換為本營</w:t>
            </w:r>
            <w:r w:rsidRPr="00362205">
              <w:rPr>
                <w:rFonts w:ascii="標楷體" w:eastAsia="標楷體" w:hAnsi="標楷體" w:hint="eastAsia"/>
              </w:rPr>
              <w:t>業</w:t>
            </w:r>
            <w:r w:rsidRPr="00362205">
              <w:rPr>
                <w:rFonts w:ascii="標楷體" w:eastAsia="標楷體" w:hAnsi="標楷體" w:hint="eastAsia"/>
                <w:lang w:eastAsia="zh-HK"/>
              </w:rPr>
              <w:t>日狀</w:t>
            </w:r>
            <w:r w:rsidRPr="00362205">
              <w:rPr>
                <w:rFonts w:ascii="標楷體" w:eastAsia="標楷體" w:hAnsi="標楷體" w:hint="eastAsia"/>
              </w:rPr>
              <w:t>態</w:t>
            </w:r>
            <w:r w:rsidRPr="00362205">
              <w:rPr>
                <w:rFonts w:ascii="標楷體" w:eastAsia="標楷體" w:hAnsi="標楷體" w:hint="eastAsia"/>
                <w:lang w:eastAsia="zh-HK"/>
              </w:rPr>
              <w:t>。</w:t>
            </w:r>
          </w:p>
          <w:p w14:paraId="1D796C32" w14:textId="77777777" w:rsidR="00BE1777" w:rsidRPr="00362205" w:rsidRDefault="00BE1777" w:rsidP="00972BAB">
            <w:pPr>
              <w:ind w:left="240" w:hangingChars="100" w:hanging="240"/>
              <w:rPr>
                <w:rFonts w:ascii="標楷體" w:eastAsia="標楷體" w:hAnsi="標楷體"/>
                <w:lang w:eastAsia="zh-HK"/>
              </w:rPr>
            </w:pPr>
          </w:p>
        </w:tc>
      </w:tr>
      <w:tr w:rsidR="00BE1777" w:rsidRPr="00362205" w14:paraId="0A7604BF" w14:textId="77777777" w:rsidTr="00972BAB">
        <w:trPr>
          <w:trHeight w:val="277"/>
        </w:trPr>
        <w:tc>
          <w:tcPr>
            <w:tcW w:w="1548" w:type="dxa"/>
            <w:tcBorders>
              <w:top w:val="single" w:sz="8" w:space="0" w:color="000000"/>
              <w:bottom w:val="single" w:sz="8" w:space="0" w:color="000000"/>
              <w:right w:val="single" w:sz="8" w:space="0" w:color="000000"/>
            </w:tcBorders>
            <w:shd w:val="clear" w:color="auto" w:fill="F3F3F3"/>
          </w:tcPr>
          <w:p w14:paraId="51A45247" w14:textId="77777777" w:rsidR="00BE1777" w:rsidRPr="00362205" w:rsidRDefault="00BE1777" w:rsidP="00972BAB">
            <w:pPr>
              <w:rPr>
                <w:rFonts w:ascii="標楷體" w:eastAsia="標楷體" w:hAnsi="標楷體"/>
              </w:rPr>
            </w:pPr>
            <w:r w:rsidRPr="00362205">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27F55977" w14:textId="77777777" w:rsidR="00BE1777" w:rsidRPr="00362205" w:rsidRDefault="00BE1777" w:rsidP="00972BAB">
            <w:pPr>
              <w:rPr>
                <w:rFonts w:ascii="標楷體" w:eastAsia="標楷體" w:hAnsi="標楷體"/>
              </w:rPr>
            </w:pPr>
          </w:p>
        </w:tc>
      </w:tr>
      <w:tr w:rsidR="00BE1777" w:rsidRPr="00362205" w14:paraId="0E2E31EE" w14:textId="77777777" w:rsidTr="00972BAB">
        <w:trPr>
          <w:trHeight w:val="773"/>
        </w:trPr>
        <w:tc>
          <w:tcPr>
            <w:tcW w:w="1548" w:type="dxa"/>
            <w:tcBorders>
              <w:top w:val="single" w:sz="8" w:space="0" w:color="000000"/>
              <w:bottom w:val="single" w:sz="8" w:space="0" w:color="000000"/>
              <w:right w:val="single" w:sz="8" w:space="0" w:color="000000"/>
            </w:tcBorders>
            <w:shd w:val="clear" w:color="auto" w:fill="F3F3F3"/>
          </w:tcPr>
          <w:p w14:paraId="6CA0D70B" w14:textId="77777777" w:rsidR="00BE1777" w:rsidRPr="00362205" w:rsidRDefault="00BE1777" w:rsidP="00972BAB">
            <w:pPr>
              <w:rPr>
                <w:rFonts w:ascii="標楷體" w:eastAsia="標楷體" w:hAnsi="標楷體"/>
              </w:rPr>
            </w:pPr>
            <w:r w:rsidRPr="00362205">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7166C205" w14:textId="77777777" w:rsidR="00BE1777" w:rsidRPr="00362205" w:rsidRDefault="00BE1777" w:rsidP="00972BAB">
            <w:pPr>
              <w:rPr>
                <w:rFonts w:ascii="標楷體" w:eastAsia="標楷體" w:hAnsi="標楷體"/>
              </w:rPr>
            </w:pPr>
          </w:p>
        </w:tc>
      </w:tr>
      <w:tr w:rsidR="00BE1777" w:rsidRPr="00362205" w14:paraId="529BD9B0" w14:textId="77777777" w:rsidTr="00972BAB">
        <w:trPr>
          <w:trHeight w:val="321"/>
        </w:trPr>
        <w:tc>
          <w:tcPr>
            <w:tcW w:w="1548" w:type="dxa"/>
            <w:tcBorders>
              <w:top w:val="single" w:sz="8" w:space="0" w:color="000000"/>
              <w:bottom w:val="single" w:sz="8" w:space="0" w:color="000000"/>
              <w:right w:val="single" w:sz="8" w:space="0" w:color="000000"/>
            </w:tcBorders>
            <w:shd w:val="clear" w:color="auto" w:fill="F3F3F3"/>
          </w:tcPr>
          <w:p w14:paraId="1D3E3188" w14:textId="77777777" w:rsidR="00BE1777" w:rsidRPr="00362205" w:rsidRDefault="00BE1777" w:rsidP="00972BAB">
            <w:pPr>
              <w:rPr>
                <w:rFonts w:ascii="標楷體" w:eastAsia="標楷體" w:hAnsi="標楷體"/>
              </w:rPr>
            </w:pPr>
            <w:r w:rsidRPr="00362205">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75FEFF7A" w14:textId="77777777" w:rsidR="00BE1777" w:rsidRPr="00362205" w:rsidRDefault="00BE1777" w:rsidP="00972BAB">
            <w:pPr>
              <w:rPr>
                <w:rFonts w:ascii="標楷體" w:eastAsia="標楷體" w:hAnsi="標楷體"/>
              </w:rPr>
            </w:pPr>
          </w:p>
        </w:tc>
      </w:tr>
      <w:tr w:rsidR="00BE1777" w:rsidRPr="00362205" w14:paraId="07FF5EDA" w14:textId="77777777" w:rsidTr="00972BAB">
        <w:trPr>
          <w:trHeight w:val="1311"/>
        </w:trPr>
        <w:tc>
          <w:tcPr>
            <w:tcW w:w="1548" w:type="dxa"/>
            <w:tcBorders>
              <w:top w:val="single" w:sz="8" w:space="0" w:color="000000"/>
              <w:bottom w:val="single" w:sz="8" w:space="0" w:color="000000"/>
              <w:right w:val="single" w:sz="8" w:space="0" w:color="000000"/>
            </w:tcBorders>
            <w:shd w:val="clear" w:color="auto" w:fill="F3F3F3"/>
          </w:tcPr>
          <w:p w14:paraId="3FFB2435" w14:textId="77777777" w:rsidR="00BE1777" w:rsidRPr="00362205" w:rsidRDefault="00BE1777" w:rsidP="00972BAB">
            <w:pPr>
              <w:rPr>
                <w:rFonts w:ascii="標楷體" w:eastAsia="標楷體" w:hAnsi="標楷體"/>
              </w:rPr>
            </w:pPr>
            <w:r w:rsidRPr="00362205">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20A8D4FB" w14:textId="77777777" w:rsidR="00BE1777" w:rsidRPr="00362205" w:rsidRDefault="00BE1777" w:rsidP="00972BAB">
            <w:pPr>
              <w:rPr>
                <w:rFonts w:ascii="標楷體" w:eastAsia="標楷體" w:hAnsi="標楷體"/>
              </w:rPr>
            </w:pPr>
          </w:p>
        </w:tc>
      </w:tr>
      <w:tr w:rsidR="00BE1777" w:rsidRPr="00362205" w14:paraId="6C23868D" w14:textId="77777777" w:rsidTr="00972BAB">
        <w:trPr>
          <w:trHeight w:val="278"/>
        </w:trPr>
        <w:tc>
          <w:tcPr>
            <w:tcW w:w="1548" w:type="dxa"/>
            <w:tcBorders>
              <w:top w:val="single" w:sz="8" w:space="0" w:color="000000"/>
              <w:bottom w:val="single" w:sz="8" w:space="0" w:color="000000"/>
              <w:right w:val="single" w:sz="8" w:space="0" w:color="000000"/>
            </w:tcBorders>
            <w:shd w:val="clear" w:color="auto" w:fill="F3F3F3"/>
          </w:tcPr>
          <w:p w14:paraId="6AE6977A" w14:textId="77777777" w:rsidR="00BE1777" w:rsidRPr="00362205" w:rsidRDefault="00BE1777" w:rsidP="00972BAB">
            <w:pPr>
              <w:rPr>
                <w:rFonts w:ascii="標楷體" w:eastAsia="標楷體" w:hAnsi="標楷體"/>
              </w:rPr>
            </w:pPr>
            <w:r w:rsidRPr="00362205">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2B4E0BB2" w14:textId="77777777" w:rsidR="00BE1777" w:rsidRPr="00362205" w:rsidRDefault="00BE1777" w:rsidP="00972BAB">
            <w:pPr>
              <w:rPr>
                <w:rFonts w:ascii="標楷體" w:eastAsia="標楷體" w:hAnsi="標楷體"/>
              </w:rPr>
            </w:pPr>
          </w:p>
        </w:tc>
      </w:tr>
      <w:tr w:rsidR="00BE1777" w:rsidRPr="00362205" w14:paraId="76AB01F5" w14:textId="77777777" w:rsidTr="00972BAB">
        <w:trPr>
          <w:trHeight w:val="358"/>
        </w:trPr>
        <w:tc>
          <w:tcPr>
            <w:tcW w:w="1548" w:type="dxa"/>
            <w:tcBorders>
              <w:top w:val="single" w:sz="8" w:space="0" w:color="000000"/>
              <w:bottom w:val="single" w:sz="8" w:space="0" w:color="000000"/>
              <w:right w:val="single" w:sz="8" w:space="0" w:color="000000"/>
            </w:tcBorders>
            <w:shd w:val="clear" w:color="auto" w:fill="F3F3F3"/>
          </w:tcPr>
          <w:p w14:paraId="29EDB5BA" w14:textId="77777777" w:rsidR="00BE1777" w:rsidRPr="00362205" w:rsidRDefault="00BE1777" w:rsidP="00972BAB">
            <w:pPr>
              <w:rPr>
                <w:rFonts w:ascii="標楷體" w:eastAsia="標楷體" w:hAnsi="標楷體"/>
              </w:rPr>
            </w:pPr>
            <w:r w:rsidRPr="00362205">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1F6166A1" w14:textId="77777777" w:rsidR="00BE1777" w:rsidRPr="00362205" w:rsidRDefault="00BE1777" w:rsidP="00972BAB">
            <w:pPr>
              <w:rPr>
                <w:rFonts w:ascii="標楷體" w:eastAsia="標楷體" w:hAnsi="標楷體"/>
              </w:rPr>
            </w:pPr>
          </w:p>
        </w:tc>
      </w:tr>
      <w:tr w:rsidR="00BE1777" w:rsidRPr="00362205" w14:paraId="7AEE43DF" w14:textId="77777777" w:rsidTr="00972BAB">
        <w:trPr>
          <w:trHeight w:val="278"/>
        </w:trPr>
        <w:tc>
          <w:tcPr>
            <w:tcW w:w="1548" w:type="dxa"/>
            <w:tcBorders>
              <w:top w:val="single" w:sz="8" w:space="0" w:color="000000"/>
              <w:bottom w:val="single" w:sz="8" w:space="0" w:color="000000"/>
              <w:right w:val="single" w:sz="8" w:space="0" w:color="000000"/>
            </w:tcBorders>
            <w:shd w:val="clear" w:color="auto" w:fill="F3F3F3"/>
          </w:tcPr>
          <w:p w14:paraId="1976FB2F" w14:textId="77777777" w:rsidR="00BE1777" w:rsidRPr="00362205" w:rsidRDefault="00BE1777" w:rsidP="00972BAB">
            <w:pPr>
              <w:rPr>
                <w:rFonts w:ascii="標楷體" w:eastAsia="標楷體" w:hAnsi="標楷體"/>
              </w:rPr>
            </w:pPr>
            <w:r w:rsidRPr="00362205">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048EF233" w14:textId="77777777" w:rsidR="00BE1777" w:rsidRPr="00362205" w:rsidRDefault="00BE1777" w:rsidP="00972BAB">
            <w:pPr>
              <w:rPr>
                <w:rFonts w:ascii="標楷體" w:eastAsia="標楷體" w:hAnsi="標楷體"/>
              </w:rPr>
            </w:pPr>
          </w:p>
        </w:tc>
      </w:tr>
    </w:tbl>
    <w:p w14:paraId="21AECECE" w14:textId="77777777" w:rsidR="00BE1777" w:rsidRPr="00362205" w:rsidRDefault="00BE1777" w:rsidP="00BE1777">
      <w:pPr>
        <w:rPr>
          <w:rFonts w:ascii="標楷體" w:eastAsia="標楷體" w:hAnsi="標楷體"/>
        </w:rPr>
      </w:pPr>
    </w:p>
    <w:p w14:paraId="4A407400" w14:textId="77777777" w:rsidR="00BE1777" w:rsidRPr="00362205" w:rsidRDefault="00BE1777" w:rsidP="00BE1777">
      <w:pPr>
        <w:rPr>
          <w:rFonts w:ascii="標楷體" w:eastAsia="標楷體" w:hAnsi="標楷體"/>
        </w:rPr>
      </w:pPr>
    </w:p>
    <w:p w14:paraId="25AF0290" w14:textId="77777777" w:rsidR="00BE1777" w:rsidRPr="00362205" w:rsidRDefault="00BE1777" w:rsidP="00BE1777">
      <w:pPr>
        <w:rPr>
          <w:rFonts w:ascii="標楷體" w:eastAsia="標楷體" w:hAnsi="標楷體"/>
        </w:rPr>
      </w:pPr>
    </w:p>
    <w:p w14:paraId="46020AA1" w14:textId="77777777" w:rsidR="00BE1777" w:rsidRPr="00362205" w:rsidRDefault="00BE1777" w:rsidP="00BE1777">
      <w:pPr>
        <w:rPr>
          <w:rFonts w:ascii="標楷體" w:eastAsia="標楷體" w:hAnsi="標楷體"/>
        </w:rPr>
      </w:pPr>
    </w:p>
    <w:p w14:paraId="575EA4CB" w14:textId="77777777" w:rsidR="00BE1777" w:rsidRPr="00362205" w:rsidRDefault="00BE1777" w:rsidP="00BE1777">
      <w:pPr>
        <w:rPr>
          <w:rFonts w:ascii="標楷體" w:eastAsia="標楷體" w:hAnsi="標楷體"/>
        </w:rPr>
      </w:pPr>
    </w:p>
    <w:p w14:paraId="64E4E592" w14:textId="77777777" w:rsidR="00BE1777" w:rsidRPr="00362205" w:rsidRDefault="00BE1777" w:rsidP="00BE1777">
      <w:pPr>
        <w:rPr>
          <w:rFonts w:ascii="標楷體" w:eastAsia="標楷體" w:hAnsi="標楷體"/>
        </w:rPr>
      </w:pPr>
    </w:p>
    <w:p w14:paraId="3C480C79" w14:textId="77777777" w:rsidR="00BE1777" w:rsidRPr="00362205" w:rsidRDefault="00BE1777" w:rsidP="00BE1777">
      <w:pPr>
        <w:rPr>
          <w:rFonts w:ascii="標楷體" w:eastAsia="標楷體" w:hAnsi="標楷體"/>
        </w:rPr>
      </w:pPr>
    </w:p>
    <w:p w14:paraId="33135028" w14:textId="77777777" w:rsidR="00BE1777" w:rsidRPr="00362205" w:rsidRDefault="00BE1777" w:rsidP="00BE1777">
      <w:pPr>
        <w:rPr>
          <w:rFonts w:ascii="標楷體" w:eastAsia="標楷體" w:hAnsi="標楷體"/>
        </w:rPr>
      </w:pPr>
      <w:r w:rsidRPr="00362205">
        <w:rPr>
          <w:rFonts w:ascii="標楷體" w:eastAsia="標楷體" w:hAnsi="標楷體"/>
        </w:rPr>
        <w:br w:type="page"/>
      </w:r>
    </w:p>
    <w:p w14:paraId="06F6CBFA" w14:textId="77777777" w:rsidR="00BE1777" w:rsidRPr="00362205" w:rsidRDefault="00BE1777" w:rsidP="00D01BCC">
      <w:pPr>
        <w:pStyle w:val="a"/>
      </w:pPr>
      <w:r w:rsidRPr="00362205">
        <w:lastRenderedPageBreak/>
        <w:t>UI畫面</w:t>
      </w:r>
    </w:p>
    <w:p w14:paraId="44FBE733" w14:textId="77777777" w:rsidR="00BE1777" w:rsidRPr="00362205" w:rsidRDefault="00BE1777" w:rsidP="00BE1777">
      <w:pPr>
        <w:pStyle w:val="42"/>
        <w:spacing w:after="72"/>
        <w:ind w:left="1133"/>
        <w:rPr>
          <w:rFonts w:ascii="標楷體" w:hAnsi="標楷體"/>
        </w:rPr>
      </w:pPr>
      <w:r w:rsidRPr="00362205">
        <w:rPr>
          <w:rFonts w:ascii="標楷體" w:hAnsi="標楷體" w:hint="eastAsia"/>
        </w:rPr>
        <w:t>輸入畫面：</w:t>
      </w:r>
    </w:p>
    <w:p w14:paraId="0EE15DE8" w14:textId="77777777" w:rsidR="00BE1777" w:rsidRPr="00362205" w:rsidRDefault="002C3244" w:rsidP="00D01BCC">
      <w:pPr>
        <w:pStyle w:val="a"/>
      </w:pPr>
      <w:r>
        <w:rPr>
          <w:rFonts w:hint="eastAsia"/>
          <w:noProof/>
        </w:rPr>
        <w:drawing>
          <wp:inline distT="0" distB="0" distL="0" distR="0" wp14:anchorId="47889C60" wp14:editId="23477400">
            <wp:extent cx="6466840" cy="820420"/>
            <wp:effectExtent l="0" t="0" r="0"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466840" cy="820420"/>
                    </a:xfrm>
                    <a:prstGeom prst="rect">
                      <a:avLst/>
                    </a:prstGeom>
                    <a:noFill/>
                    <a:ln>
                      <a:noFill/>
                    </a:ln>
                  </pic:spPr>
                </pic:pic>
              </a:graphicData>
            </a:graphic>
          </wp:inline>
        </w:drawing>
      </w:r>
    </w:p>
    <w:p w14:paraId="76DC409B" w14:textId="77777777" w:rsidR="00BE1777" w:rsidRPr="00362205" w:rsidRDefault="000C7737" w:rsidP="00D01BCC">
      <w:pPr>
        <w:pStyle w:val="a"/>
      </w:pPr>
      <w:r>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93"/>
        <w:gridCol w:w="1882"/>
        <w:gridCol w:w="1296"/>
        <w:gridCol w:w="1037"/>
        <w:gridCol w:w="1107"/>
        <w:gridCol w:w="655"/>
        <w:gridCol w:w="685"/>
        <w:gridCol w:w="3265"/>
      </w:tblGrid>
      <w:tr w:rsidR="00DA12D9" w:rsidRPr="00362205" w14:paraId="4A285BB0" w14:textId="77777777" w:rsidTr="00473D59">
        <w:trPr>
          <w:trHeight w:val="388"/>
          <w:jc w:val="center"/>
        </w:trPr>
        <w:tc>
          <w:tcPr>
            <w:tcW w:w="495" w:type="dxa"/>
            <w:vMerge w:val="restart"/>
          </w:tcPr>
          <w:p w14:paraId="7AA76467" w14:textId="77777777" w:rsidR="00DA12D9" w:rsidRPr="00362205" w:rsidRDefault="00DA12D9" w:rsidP="00972BAB">
            <w:pPr>
              <w:rPr>
                <w:rFonts w:ascii="標楷體" w:eastAsia="標楷體" w:hAnsi="標楷體"/>
              </w:rPr>
            </w:pPr>
            <w:r w:rsidRPr="00362205">
              <w:rPr>
                <w:rFonts w:ascii="標楷體" w:eastAsia="標楷體" w:hAnsi="標楷體"/>
              </w:rPr>
              <w:t>序號</w:t>
            </w:r>
          </w:p>
        </w:tc>
        <w:tc>
          <w:tcPr>
            <w:tcW w:w="1934" w:type="dxa"/>
            <w:vMerge w:val="restart"/>
          </w:tcPr>
          <w:p w14:paraId="02C3CB6B" w14:textId="77777777" w:rsidR="00DA12D9" w:rsidRPr="00362205" w:rsidRDefault="00DA12D9" w:rsidP="00972BAB">
            <w:pPr>
              <w:rPr>
                <w:rFonts w:ascii="標楷體" w:eastAsia="標楷體" w:hAnsi="標楷體"/>
              </w:rPr>
            </w:pPr>
            <w:r w:rsidRPr="00362205">
              <w:rPr>
                <w:rFonts w:ascii="標楷體" w:eastAsia="標楷體" w:hAnsi="標楷體"/>
              </w:rPr>
              <w:t>欄位</w:t>
            </w:r>
          </w:p>
        </w:tc>
        <w:tc>
          <w:tcPr>
            <w:tcW w:w="4836" w:type="dxa"/>
            <w:gridSpan w:val="5"/>
          </w:tcPr>
          <w:p w14:paraId="2C5F6F0F" w14:textId="77777777" w:rsidR="00DA12D9" w:rsidRPr="00362205" w:rsidRDefault="00DA12D9" w:rsidP="00DA12D9">
            <w:pPr>
              <w:jc w:val="center"/>
              <w:rPr>
                <w:rFonts w:ascii="標楷體" w:eastAsia="標楷體" w:hAnsi="標楷體"/>
              </w:rPr>
            </w:pPr>
            <w:r w:rsidRPr="00362205">
              <w:rPr>
                <w:rFonts w:ascii="標楷體" w:eastAsia="標楷體" w:hAnsi="標楷體"/>
              </w:rPr>
              <w:t>說明</w:t>
            </w:r>
          </w:p>
        </w:tc>
        <w:tc>
          <w:tcPr>
            <w:tcW w:w="3360" w:type="dxa"/>
            <w:vMerge w:val="restart"/>
          </w:tcPr>
          <w:p w14:paraId="64346C37" w14:textId="77777777" w:rsidR="00DA12D9" w:rsidRPr="00362205" w:rsidRDefault="00DA12D9" w:rsidP="00972BAB">
            <w:pPr>
              <w:rPr>
                <w:rFonts w:ascii="標楷體" w:eastAsia="標楷體" w:hAnsi="標楷體"/>
              </w:rPr>
            </w:pPr>
            <w:r w:rsidRPr="00362205">
              <w:rPr>
                <w:rFonts w:ascii="標楷體" w:eastAsia="標楷體" w:hAnsi="標楷體"/>
              </w:rPr>
              <w:t>處理邏輯及注意事項</w:t>
            </w:r>
          </w:p>
        </w:tc>
      </w:tr>
      <w:tr w:rsidR="00DA12D9" w:rsidRPr="00362205" w14:paraId="4440D022" w14:textId="77777777" w:rsidTr="00473D59">
        <w:trPr>
          <w:trHeight w:val="244"/>
          <w:jc w:val="center"/>
        </w:trPr>
        <w:tc>
          <w:tcPr>
            <w:tcW w:w="495" w:type="dxa"/>
            <w:vMerge/>
          </w:tcPr>
          <w:p w14:paraId="09524363" w14:textId="77777777" w:rsidR="00DA12D9" w:rsidRPr="00362205" w:rsidRDefault="00DA12D9" w:rsidP="00972BAB">
            <w:pPr>
              <w:rPr>
                <w:rFonts w:ascii="標楷體" w:eastAsia="標楷體" w:hAnsi="標楷體"/>
              </w:rPr>
            </w:pPr>
          </w:p>
        </w:tc>
        <w:tc>
          <w:tcPr>
            <w:tcW w:w="1934" w:type="dxa"/>
            <w:vMerge/>
          </w:tcPr>
          <w:p w14:paraId="33EFD547" w14:textId="77777777" w:rsidR="00DA12D9" w:rsidRPr="00362205" w:rsidRDefault="00DA12D9" w:rsidP="00972BAB">
            <w:pPr>
              <w:rPr>
                <w:rFonts w:ascii="標楷體" w:eastAsia="標楷體" w:hAnsi="標楷體"/>
              </w:rPr>
            </w:pPr>
          </w:p>
        </w:tc>
        <w:tc>
          <w:tcPr>
            <w:tcW w:w="1296" w:type="dxa"/>
          </w:tcPr>
          <w:p w14:paraId="12D5D3FF" w14:textId="77777777" w:rsidR="00DA12D9" w:rsidRPr="00362205" w:rsidRDefault="00DA12D9" w:rsidP="008F324F">
            <w:pPr>
              <w:rPr>
                <w:rFonts w:ascii="標楷體" w:eastAsia="標楷體" w:hAnsi="標楷體"/>
              </w:rPr>
            </w:pPr>
            <w:r w:rsidRPr="00A04243">
              <w:rPr>
                <w:rFonts w:ascii="標楷體" w:eastAsia="標楷體" w:hAnsi="標楷體" w:hint="eastAsia"/>
              </w:rPr>
              <w:t>資料型態長度</w:t>
            </w:r>
          </w:p>
        </w:tc>
        <w:tc>
          <w:tcPr>
            <w:tcW w:w="1058" w:type="dxa"/>
          </w:tcPr>
          <w:p w14:paraId="303290E4" w14:textId="77777777" w:rsidR="00DA12D9" w:rsidRPr="00362205" w:rsidRDefault="00DA12D9" w:rsidP="00972BAB">
            <w:pPr>
              <w:rPr>
                <w:rFonts w:ascii="標楷體" w:eastAsia="標楷體" w:hAnsi="標楷體"/>
              </w:rPr>
            </w:pPr>
            <w:r w:rsidRPr="00362205">
              <w:rPr>
                <w:rFonts w:ascii="標楷體" w:eastAsia="標楷體" w:hAnsi="標楷體"/>
              </w:rPr>
              <w:t>預設值</w:t>
            </w:r>
          </w:p>
        </w:tc>
        <w:tc>
          <w:tcPr>
            <w:tcW w:w="1131" w:type="dxa"/>
          </w:tcPr>
          <w:p w14:paraId="1EED3799" w14:textId="77777777" w:rsidR="00DA12D9" w:rsidRPr="00362205" w:rsidRDefault="00DA12D9" w:rsidP="00972BAB">
            <w:pPr>
              <w:rPr>
                <w:rFonts w:ascii="標楷體" w:eastAsia="標楷體" w:hAnsi="標楷體"/>
              </w:rPr>
            </w:pPr>
            <w:r w:rsidRPr="00362205">
              <w:rPr>
                <w:rFonts w:ascii="標楷體" w:eastAsia="標楷體" w:hAnsi="標楷體"/>
              </w:rPr>
              <w:t>選單內容</w:t>
            </w:r>
          </w:p>
        </w:tc>
        <w:tc>
          <w:tcPr>
            <w:tcW w:w="662" w:type="dxa"/>
          </w:tcPr>
          <w:p w14:paraId="0D7AA7FA" w14:textId="77777777" w:rsidR="00DA12D9" w:rsidRPr="00362205" w:rsidRDefault="00DA12D9" w:rsidP="00972BAB">
            <w:pPr>
              <w:rPr>
                <w:rFonts w:ascii="標楷體" w:eastAsia="標楷體" w:hAnsi="標楷體"/>
              </w:rPr>
            </w:pPr>
            <w:r w:rsidRPr="00362205">
              <w:rPr>
                <w:rFonts w:ascii="標楷體" w:eastAsia="標楷體" w:hAnsi="標楷體"/>
              </w:rPr>
              <w:t>必填</w:t>
            </w:r>
          </w:p>
        </w:tc>
        <w:tc>
          <w:tcPr>
            <w:tcW w:w="689" w:type="dxa"/>
          </w:tcPr>
          <w:p w14:paraId="358AC88F" w14:textId="77777777" w:rsidR="00DA12D9" w:rsidRPr="00362205" w:rsidRDefault="00DA12D9" w:rsidP="00972BAB">
            <w:pPr>
              <w:rPr>
                <w:rFonts w:ascii="標楷體" w:eastAsia="標楷體" w:hAnsi="標楷體"/>
              </w:rPr>
            </w:pPr>
            <w:r w:rsidRPr="00362205">
              <w:rPr>
                <w:rFonts w:ascii="標楷體" w:eastAsia="標楷體" w:hAnsi="標楷體"/>
              </w:rPr>
              <w:t>R/W</w:t>
            </w:r>
          </w:p>
        </w:tc>
        <w:tc>
          <w:tcPr>
            <w:tcW w:w="3360" w:type="dxa"/>
            <w:vMerge/>
          </w:tcPr>
          <w:p w14:paraId="283CEC45" w14:textId="77777777" w:rsidR="00DA12D9" w:rsidRPr="00362205" w:rsidRDefault="00DA12D9" w:rsidP="00972BAB">
            <w:pPr>
              <w:rPr>
                <w:rFonts w:ascii="標楷體" w:eastAsia="標楷體" w:hAnsi="標楷體"/>
              </w:rPr>
            </w:pPr>
          </w:p>
        </w:tc>
      </w:tr>
      <w:tr w:rsidR="00DA12D9" w:rsidRPr="00362205" w14:paraId="7E530B3C" w14:textId="77777777" w:rsidTr="00473D59">
        <w:trPr>
          <w:trHeight w:val="244"/>
          <w:jc w:val="center"/>
        </w:trPr>
        <w:tc>
          <w:tcPr>
            <w:tcW w:w="495" w:type="dxa"/>
          </w:tcPr>
          <w:p w14:paraId="057D839E" w14:textId="77777777" w:rsidR="00DA12D9" w:rsidRPr="00362205" w:rsidRDefault="00DA12D9" w:rsidP="00972BAB">
            <w:pPr>
              <w:rPr>
                <w:rFonts w:ascii="標楷體" w:eastAsia="標楷體" w:hAnsi="標楷體"/>
              </w:rPr>
            </w:pPr>
            <w:r w:rsidRPr="00362205">
              <w:rPr>
                <w:rFonts w:ascii="標楷體" w:eastAsia="標楷體" w:hAnsi="標楷體" w:hint="eastAsia"/>
              </w:rPr>
              <w:t>1.</w:t>
            </w:r>
          </w:p>
        </w:tc>
        <w:tc>
          <w:tcPr>
            <w:tcW w:w="1934" w:type="dxa"/>
          </w:tcPr>
          <w:p w14:paraId="3B2F0104" w14:textId="77777777" w:rsidR="00DA12D9" w:rsidRPr="00362205" w:rsidRDefault="00DA12D9" w:rsidP="00972BAB">
            <w:pPr>
              <w:rPr>
                <w:rFonts w:ascii="標楷體" w:eastAsia="標楷體" w:hAnsi="標楷體"/>
              </w:rPr>
            </w:pPr>
            <w:r w:rsidRPr="00362205">
              <w:rPr>
                <w:rFonts w:ascii="標楷體" w:eastAsia="標楷體" w:hAnsi="標楷體" w:hint="eastAsia"/>
              </w:rPr>
              <w:t>功能</w:t>
            </w:r>
          </w:p>
        </w:tc>
        <w:tc>
          <w:tcPr>
            <w:tcW w:w="1296" w:type="dxa"/>
          </w:tcPr>
          <w:p w14:paraId="1546CE46" w14:textId="77777777" w:rsidR="00DA12D9" w:rsidRPr="00362205" w:rsidRDefault="00DA12D9" w:rsidP="008F324F">
            <w:pPr>
              <w:rPr>
                <w:rFonts w:ascii="標楷體" w:eastAsia="標楷體" w:hAnsi="標楷體"/>
              </w:rPr>
            </w:pPr>
            <w:r>
              <w:rPr>
                <w:rFonts w:ascii="標楷體" w:eastAsia="標楷體" w:hAnsi="標楷體"/>
              </w:rPr>
              <w:t>9</w:t>
            </w:r>
          </w:p>
        </w:tc>
        <w:tc>
          <w:tcPr>
            <w:tcW w:w="1058" w:type="dxa"/>
          </w:tcPr>
          <w:p w14:paraId="58640269" w14:textId="77777777" w:rsidR="00DA12D9" w:rsidRPr="00362205" w:rsidRDefault="00DA12D9" w:rsidP="00972BAB">
            <w:pPr>
              <w:rPr>
                <w:rFonts w:ascii="標楷體" w:eastAsia="標楷體" w:hAnsi="標楷體"/>
              </w:rPr>
            </w:pPr>
          </w:p>
        </w:tc>
        <w:tc>
          <w:tcPr>
            <w:tcW w:w="1131" w:type="dxa"/>
          </w:tcPr>
          <w:p w14:paraId="0FBD4BB7" w14:textId="77777777" w:rsidR="00DA12D9" w:rsidRPr="00362205" w:rsidRDefault="00DA12D9" w:rsidP="00972BAB">
            <w:pPr>
              <w:rPr>
                <w:rFonts w:ascii="標楷體" w:eastAsia="標楷體" w:hAnsi="標楷體"/>
              </w:rPr>
            </w:pPr>
            <w:r w:rsidRPr="00362205">
              <w:rPr>
                <w:rFonts w:ascii="標楷體" w:eastAsia="標楷體" w:hAnsi="標楷體" w:hint="eastAsia"/>
              </w:rPr>
              <w:t>下拉式選單</w:t>
            </w:r>
          </w:p>
        </w:tc>
        <w:tc>
          <w:tcPr>
            <w:tcW w:w="662" w:type="dxa"/>
          </w:tcPr>
          <w:p w14:paraId="6C0E6F97" w14:textId="77777777" w:rsidR="00DA12D9" w:rsidRPr="00362205" w:rsidRDefault="00DA12D9" w:rsidP="00972BAB">
            <w:pPr>
              <w:rPr>
                <w:rFonts w:ascii="標楷體" w:eastAsia="標楷體" w:hAnsi="標楷體"/>
              </w:rPr>
            </w:pPr>
            <w:r w:rsidRPr="00362205">
              <w:rPr>
                <w:rFonts w:ascii="標楷體" w:eastAsia="標楷體" w:hAnsi="標楷體" w:hint="eastAsia"/>
              </w:rPr>
              <w:t>V</w:t>
            </w:r>
          </w:p>
        </w:tc>
        <w:tc>
          <w:tcPr>
            <w:tcW w:w="689" w:type="dxa"/>
          </w:tcPr>
          <w:p w14:paraId="00DBD1F8" w14:textId="77777777" w:rsidR="00DA12D9" w:rsidRPr="00362205" w:rsidRDefault="00DA12D9" w:rsidP="00972BAB">
            <w:pPr>
              <w:rPr>
                <w:rFonts w:ascii="標楷體" w:eastAsia="標楷體" w:hAnsi="標楷體"/>
              </w:rPr>
            </w:pPr>
          </w:p>
        </w:tc>
        <w:tc>
          <w:tcPr>
            <w:tcW w:w="3360" w:type="dxa"/>
          </w:tcPr>
          <w:p w14:paraId="0C12CFF8" w14:textId="77777777" w:rsidR="00DA12D9" w:rsidRPr="00362205" w:rsidRDefault="00DA12D9" w:rsidP="00972BAB">
            <w:pPr>
              <w:rPr>
                <w:rFonts w:ascii="標楷體" w:eastAsia="標楷體" w:hAnsi="標楷體"/>
              </w:rPr>
            </w:pPr>
            <w:r>
              <w:rPr>
                <w:rFonts w:ascii="標楷體" w:eastAsia="標楷體" w:hAnsi="標楷體" w:hint="eastAsia"/>
              </w:rPr>
              <w:t>必須輸入</w:t>
            </w:r>
          </w:p>
          <w:p w14:paraId="48C10B67" w14:textId="77777777" w:rsidR="00DA12D9" w:rsidRPr="00362205" w:rsidRDefault="00DA12D9" w:rsidP="00972BAB">
            <w:pPr>
              <w:rPr>
                <w:rFonts w:ascii="標楷體" w:eastAsia="標楷體" w:hAnsi="標楷體"/>
              </w:rPr>
            </w:pPr>
            <w:r w:rsidRPr="00362205">
              <w:rPr>
                <w:rFonts w:ascii="標楷體" w:eastAsia="標楷體" w:hAnsi="標楷體" w:hint="eastAsia"/>
              </w:rPr>
              <w:t>1:</w:t>
            </w:r>
            <w:r w:rsidRPr="00362205">
              <w:rPr>
                <w:rFonts w:ascii="標楷體" w:eastAsia="標楷體" w:hAnsi="標楷體" w:hint="eastAsia"/>
                <w:lang w:eastAsia="zh-HK"/>
              </w:rPr>
              <w:t>申</w:t>
            </w:r>
            <w:r w:rsidRPr="00362205">
              <w:rPr>
                <w:rFonts w:ascii="標楷體" w:eastAsia="標楷體" w:hAnsi="標楷體" w:hint="eastAsia"/>
              </w:rPr>
              <w:t>請</w:t>
            </w:r>
          </w:p>
          <w:p w14:paraId="30DF3723" w14:textId="77777777" w:rsidR="00DA12D9" w:rsidRPr="00362205" w:rsidRDefault="00DA12D9" w:rsidP="00972BAB">
            <w:pPr>
              <w:rPr>
                <w:rFonts w:ascii="標楷體" w:eastAsia="標楷體" w:hAnsi="標楷體"/>
              </w:rPr>
            </w:pPr>
            <w:r w:rsidRPr="00362205">
              <w:rPr>
                <w:rFonts w:ascii="標楷體" w:eastAsia="標楷體" w:hAnsi="標楷體" w:hint="eastAsia"/>
              </w:rPr>
              <w:t>2</w:t>
            </w:r>
            <w:r w:rsidRPr="00362205">
              <w:rPr>
                <w:rFonts w:ascii="標楷體" w:eastAsia="標楷體" w:hAnsi="標楷體"/>
              </w:rPr>
              <w:t>:</w:t>
            </w:r>
            <w:r w:rsidRPr="00362205">
              <w:rPr>
                <w:rFonts w:ascii="標楷體" w:eastAsia="標楷體" w:hAnsi="標楷體" w:hint="eastAsia"/>
                <w:lang w:eastAsia="zh-HK"/>
              </w:rPr>
              <w:t>解</w:t>
            </w:r>
            <w:r w:rsidRPr="00362205">
              <w:rPr>
                <w:rFonts w:ascii="標楷體" w:eastAsia="標楷體" w:hAnsi="標楷體" w:hint="eastAsia"/>
              </w:rPr>
              <w:t>除</w:t>
            </w:r>
          </w:p>
        </w:tc>
      </w:tr>
      <w:tr w:rsidR="00DA12D9" w:rsidRPr="00362205" w14:paraId="1C3C3BFB" w14:textId="77777777" w:rsidTr="00473D59">
        <w:trPr>
          <w:trHeight w:val="291"/>
          <w:jc w:val="center"/>
        </w:trPr>
        <w:tc>
          <w:tcPr>
            <w:tcW w:w="495" w:type="dxa"/>
          </w:tcPr>
          <w:p w14:paraId="52E2EE9D" w14:textId="77777777" w:rsidR="00DA12D9" w:rsidRPr="00362205" w:rsidRDefault="00DA12D9" w:rsidP="00972BAB">
            <w:pPr>
              <w:rPr>
                <w:rFonts w:ascii="標楷體" w:eastAsia="標楷體" w:hAnsi="標楷體"/>
              </w:rPr>
            </w:pPr>
            <w:r w:rsidRPr="00362205">
              <w:rPr>
                <w:rFonts w:ascii="標楷體" w:eastAsia="標楷體" w:hAnsi="標楷體" w:hint="eastAsia"/>
              </w:rPr>
              <w:t>2</w:t>
            </w:r>
          </w:p>
        </w:tc>
        <w:tc>
          <w:tcPr>
            <w:tcW w:w="1934" w:type="dxa"/>
          </w:tcPr>
          <w:p w14:paraId="66E8D393" w14:textId="77777777" w:rsidR="00DA12D9" w:rsidRPr="00362205" w:rsidRDefault="00DA12D9" w:rsidP="00972BAB">
            <w:pPr>
              <w:rPr>
                <w:rFonts w:ascii="標楷體" w:eastAsia="標楷體" w:hAnsi="標楷體"/>
              </w:rPr>
            </w:pPr>
            <w:r w:rsidRPr="00362205">
              <w:rPr>
                <w:rFonts w:ascii="標楷體" w:eastAsia="標楷體" w:hAnsi="標楷體" w:hint="eastAsia"/>
                <w:lang w:eastAsia="zh-HK"/>
              </w:rPr>
              <w:t>歷</w:t>
            </w:r>
            <w:r w:rsidRPr="00362205">
              <w:rPr>
                <w:rFonts w:ascii="標楷體" w:eastAsia="標楷體" w:hAnsi="標楷體" w:hint="eastAsia"/>
              </w:rPr>
              <w:t>史</w:t>
            </w:r>
            <w:r w:rsidRPr="00362205">
              <w:rPr>
                <w:rFonts w:ascii="標楷體" w:eastAsia="標楷體" w:hAnsi="標楷體" w:hint="eastAsia"/>
                <w:lang w:eastAsia="zh-HK"/>
              </w:rPr>
              <w:t>資</w:t>
            </w:r>
            <w:r w:rsidRPr="00362205">
              <w:rPr>
                <w:rFonts w:ascii="標楷體" w:eastAsia="標楷體" w:hAnsi="標楷體" w:hint="eastAsia"/>
              </w:rPr>
              <w:t>料查詢日期</w:t>
            </w:r>
          </w:p>
        </w:tc>
        <w:tc>
          <w:tcPr>
            <w:tcW w:w="1296" w:type="dxa"/>
          </w:tcPr>
          <w:p w14:paraId="0D09A6BE" w14:textId="77777777" w:rsidR="00DA12D9" w:rsidRPr="00362205" w:rsidRDefault="00DA12D9" w:rsidP="008F324F">
            <w:pPr>
              <w:rPr>
                <w:rFonts w:ascii="標楷體" w:eastAsia="標楷體" w:hAnsi="標楷體"/>
              </w:rPr>
            </w:pPr>
            <w:r>
              <w:rPr>
                <w:rFonts w:ascii="標楷體" w:eastAsia="標楷體" w:hAnsi="標楷體"/>
              </w:rPr>
              <w:t>999/99/99</w:t>
            </w:r>
          </w:p>
        </w:tc>
        <w:tc>
          <w:tcPr>
            <w:tcW w:w="1058" w:type="dxa"/>
          </w:tcPr>
          <w:p w14:paraId="464E6F8F" w14:textId="77777777" w:rsidR="00DA12D9" w:rsidRPr="00362205" w:rsidRDefault="00DA12D9" w:rsidP="00972BAB">
            <w:pPr>
              <w:rPr>
                <w:rFonts w:ascii="標楷體" w:eastAsia="標楷體" w:hAnsi="標楷體"/>
              </w:rPr>
            </w:pPr>
            <w:r w:rsidRPr="00362205">
              <w:rPr>
                <w:rFonts w:ascii="標楷體" w:eastAsia="標楷體" w:hAnsi="標楷體" w:hint="eastAsia"/>
                <w:lang w:eastAsia="zh-HK"/>
              </w:rPr>
              <w:t>上營</w:t>
            </w:r>
            <w:r w:rsidRPr="00362205">
              <w:rPr>
                <w:rFonts w:ascii="標楷體" w:eastAsia="標楷體" w:hAnsi="標楷體" w:hint="eastAsia"/>
              </w:rPr>
              <w:t>業日</w:t>
            </w:r>
          </w:p>
        </w:tc>
        <w:tc>
          <w:tcPr>
            <w:tcW w:w="1131" w:type="dxa"/>
          </w:tcPr>
          <w:p w14:paraId="4A1AA50E" w14:textId="77777777" w:rsidR="00DA12D9" w:rsidRPr="00362205" w:rsidRDefault="00DA12D9" w:rsidP="00972BAB">
            <w:pPr>
              <w:rPr>
                <w:rFonts w:ascii="標楷體" w:eastAsia="標楷體" w:hAnsi="標楷體"/>
              </w:rPr>
            </w:pPr>
          </w:p>
        </w:tc>
        <w:tc>
          <w:tcPr>
            <w:tcW w:w="662" w:type="dxa"/>
          </w:tcPr>
          <w:p w14:paraId="7B3AD755" w14:textId="77777777" w:rsidR="00DA12D9" w:rsidRPr="00362205" w:rsidRDefault="00DA12D9" w:rsidP="00972BAB">
            <w:pPr>
              <w:rPr>
                <w:rFonts w:ascii="標楷體" w:eastAsia="標楷體" w:hAnsi="標楷體"/>
              </w:rPr>
            </w:pPr>
            <w:r w:rsidRPr="00362205">
              <w:rPr>
                <w:rFonts w:ascii="標楷體" w:eastAsia="標楷體" w:hAnsi="標楷體" w:hint="eastAsia"/>
              </w:rPr>
              <w:t>V</w:t>
            </w:r>
          </w:p>
        </w:tc>
        <w:tc>
          <w:tcPr>
            <w:tcW w:w="689" w:type="dxa"/>
          </w:tcPr>
          <w:p w14:paraId="1B63E280" w14:textId="77777777" w:rsidR="00DA12D9" w:rsidRPr="00362205" w:rsidRDefault="00DA12D9" w:rsidP="00972BAB">
            <w:pPr>
              <w:rPr>
                <w:rFonts w:ascii="標楷體" w:eastAsia="標楷體" w:hAnsi="標楷體"/>
              </w:rPr>
            </w:pPr>
          </w:p>
        </w:tc>
        <w:tc>
          <w:tcPr>
            <w:tcW w:w="3360" w:type="dxa"/>
          </w:tcPr>
          <w:p w14:paraId="61F4FD79" w14:textId="77777777" w:rsidR="00DA12D9" w:rsidRPr="00362205" w:rsidRDefault="00DA12D9" w:rsidP="00972BAB">
            <w:pPr>
              <w:rPr>
                <w:rFonts w:ascii="標楷體" w:eastAsia="標楷體" w:hAnsi="標楷體"/>
                <w:lang w:eastAsia="zh-HK"/>
              </w:rPr>
            </w:pPr>
            <w:r w:rsidRPr="00362205">
              <w:rPr>
                <w:rFonts w:ascii="標楷體" w:eastAsia="標楷體" w:hAnsi="標楷體" w:hint="eastAsia"/>
              </w:rPr>
              <w:t>1:</w:t>
            </w:r>
            <w:r w:rsidRPr="00362205">
              <w:rPr>
                <w:rFonts w:ascii="標楷體" w:eastAsia="標楷體" w:hAnsi="標楷體" w:hint="eastAsia"/>
                <w:lang w:eastAsia="zh-HK"/>
              </w:rPr>
              <w:t>申</w:t>
            </w:r>
            <w:r w:rsidRPr="00362205">
              <w:rPr>
                <w:rFonts w:ascii="標楷體" w:eastAsia="標楷體" w:hAnsi="標楷體" w:hint="eastAsia"/>
              </w:rPr>
              <w:t>請</w:t>
            </w:r>
            <w:r w:rsidRPr="00362205">
              <w:rPr>
                <w:rFonts w:ascii="標楷體" w:eastAsia="標楷體" w:hAnsi="標楷體" w:hint="eastAsia"/>
                <w:lang w:eastAsia="zh-HK"/>
              </w:rPr>
              <w:t>時，</w:t>
            </w:r>
            <w:r w:rsidRPr="00362205">
              <w:rPr>
                <w:rFonts w:ascii="標楷體" w:eastAsia="標楷體" w:hAnsi="標楷體" w:hint="eastAsia"/>
              </w:rPr>
              <w:t>必須輸入</w:t>
            </w:r>
          </w:p>
          <w:p w14:paraId="0EACF4E9" w14:textId="77777777" w:rsidR="00DA12D9" w:rsidRPr="00362205" w:rsidRDefault="00DA12D9" w:rsidP="00BE1777">
            <w:pPr>
              <w:rPr>
                <w:rFonts w:ascii="標楷體" w:eastAsia="標楷體" w:hAnsi="標楷體"/>
              </w:rPr>
            </w:pPr>
            <w:r w:rsidRPr="00362205">
              <w:rPr>
                <w:rFonts w:ascii="標楷體" w:eastAsia="標楷體" w:hAnsi="標楷體" w:hint="eastAsia"/>
              </w:rPr>
              <w:t>2</w:t>
            </w:r>
            <w:r w:rsidRPr="00362205">
              <w:rPr>
                <w:rFonts w:ascii="標楷體" w:eastAsia="標楷體" w:hAnsi="標楷體"/>
              </w:rPr>
              <w:t>:</w:t>
            </w:r>
            <w:r w:rsidRPr="00362205">
              <w:rPr>
                <w:rFonts w:ascii="標楷體" w:eastAsia="標楷體" w:hAnsi="標楷體" w:hint="eastAsia"/>
                <w:lang w:eastAsia="zh-HK"/>
              </w:rPr>
              <w:t>解</w:t>
            </w:r>
            <w:r w:rsidRPr="00362205">
              <w:rPr>
                <w:rFonts w:ascii="標楷體" w:eastAsia="標楷體" w:hAnsi="標楷體" w:hint="eastAsia"/>
              </w:rPr>
              <w:t>除</w:t>
            </w:r>
            <w:r w:rsidRPr="00362205">
              <w:rPr>
                <w:rFonts w:ascii="標楷體" w:eastAsia="標楷體" w:hAnsi="標楷體" w:hint="eastAsia"/>
                <w:lang w:eastAsia="zh-HK"/>
              </w:rPr>
              <w:t>時，欄</w:t>
            </w:r>
            <w:r w:rsidRPr="00362205">
              <w:rPr>
                <w:rFonts w:ascii="標楷體" w:eastAsia="標楷體" w:hAnsi="標楷體" w:hint="eastAsia"/>
              </w:rPr>
              <w:t>位</w:t>
            </w:r>
            <w:r w:rsidRPr="00362205">
              <w:rPr>
                <w:rFonts w:ascii="標楷體" w:eastAsia="標楷體" w:hAnsi="標楷體" w:hint="eastAsia"/>
                <w:lang w:eastAsia="zh-HK"/>
              </w:rPr>
              <w:t>清空</w:t>
            </w:r>
            <w:r w:rsidRPr="00362205">
              <w:rPr>
                <w:rFonts w:ascii="標楷體" w:eastAsia="標楷體" w:hAnsi="標楷體" w:hint="eastAsia"/>
              </w:rPr>
              <w:t>不必輸入</w:t>
            </w:r>
          </w:p>
        </w:tc>
      </w:tr>
    </w:tbl>
    <w:p w14:paraId="4DD5BB8A" w14:textId="77777777" w:rsidR="00BE1777" w:rsidRDefault="00BE1777" w:rsidP="00BE1777">
      <w:pPr>
        <w:rPr>
          <w:rFonts w:ascii="標楷體" w:eastAsia="標楷體" w:hAnsi="標楷體"/>
        </w:rPr>
      </w:pPr>
    </w:p>
    <w:p w14:paraId="1B886F2F" w14:textId="77777777" w:rsidR="00E64B32" w:rsidRDefault="00E64B32" w:rsidP="00BE1777">
      <w:pPr>
        <w:rPr>
          <w:rFonts w:ascii="標楷體" w:eastAsia="標楷體" w:hAnsi="標楷體"/>
        </w:rPr>
      </w:pPr>
    </w:p>
    <w:p w14:paraId="5C1E0D94" w14:textId="77777777" w:rsidR="00E64B32" w:rsidRDefault="00E64B32" w:rsidP="00BE1777">
      <w:pPr>
        <w:rPr>
          <w:rFonts w:ascii="標楷體" w:eastAsia="標楷體" w:hAnsi="標楷體"/>
        </w:rPr>
      </w:pPr>
    </w:p>
    <w:p w14:paraId="61048160" w14:textId="3461CF6B" w:rsidR="00E64B32" w:rsidRPr="00AC156A" w:rsidRDefault="00E64B32" w:rsidP="00AC156A">
      <w:pPr>
        <w:pStyle w:val="3"/>
        <w:numPr>
          <w:ilvl w:val="2"/>
          <w:numId w:val="1"/>
        </w:numPr>
        <w:rPr>
          <w:rFonts w:ascii="標楷體" w:hAnsi="標楷體"/>
        </w:rPr>
      </w:pPr>
      <w:r>
        <w:rPr>
          <w:rFonts w:ascii="標楷體" w:hAnsi="標楷體"/>
        </w:rPr>
        <w:br w:type="page"/>
      </w:r>
      <w:r>
        <w:rPr>
          <w:rFonts w:ascii="標楷體" w:hAnsi="標楷體" w:hint="eastAsia"/>
        </w:rPr>
        <w:lastRenderedPageBreak/>
        <w:t>L6201</w:t>
      </w:r>
      <w:r w:rsidRPr="00362205">
        <w:rPr>
          <w:rFonts w:ascii="標楷體" w:hAnsi="標楷體" w:hint="eastAsia"/>
        </w:rPr>
        <w:t>其他傳票輸入</w:t>
      </w:r>
      <w:r w:rsidR="0097754F">
        <w:rPr>
          <w:rFonts w:ascii="標楷體" w:hAnsi="標楷體" w:hint="eastAsia"/>
        </w:rPr>
        <w:t>***</w:t>
      </w:r>
    </w:p>
    <w:p w14:paraId="06D96E04" w14:textId="77777777" w:rsidR="00AC156A" w:rsidRDefault="00AC156A" w:rsidP="00D01BCC">
      <w:pPr>
        <w:pStyle w:val="a"/>
      </w:pPr>
      <w:r>
        <w:rPr>
          <w:rFonts w:hint="eastAsia"/>
        </w:rPr>
        <w:t>功能說明</w:t>
      </w:r>
    </w:p>
    <w:tbl>
      <w:tblPr>
        <w:tblW w:w="7860" w:type="dxa"/>
        <w:tblInd w:w="1800" w:type="dxa"/>
        <w:tblBorders>
          <w:top w:val="single" w:sz="8" w:space="0" w:color="000000"/>
          <w:left w:val="single" w:sz="8" w:space="0" w:color="000000"/>
          <w:bottom w:val="single" w:sz="8" w:space="0" w:color="000000"/>
          <w:right w:val="single" w:sz="8" w:space="0" w:color="000000"/>
        </w:tblBorders>
        <w:tblLayout w:type="fixed"/>
        <w:tblLook w:val="04A0" w:firstRow="1" w:lastRow="0" w:firstColumn="1" w:lastColumn="0" w:noHBand="0" w:noVBand="1"/>
      </w:tblPr>
      <w:tblGrid>
        <w:gridCol w:w="1547"/>
        <w:gridCol w:w="6313"/>
      </w:tblGrid>
      <w:tr w:rsidR="00AC156A" w14:paraId="5D90759C" w14:textId="77777777" w:rsidTr="00153B3E">
        <w:trPr>
          <w:trHeight w:val="277"/>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5E5E52E3" w14:textId="77777777" w:rsidR="00AC156A" w:rsidRDefault="00AC156A" w:rsidP="00153B3E">
            <w:pPr>
              <w:rPr>
                <w:rFonts w:ascii="標楷體" w:eastAsia="標楷體" w:hAnsi="標楷體"/>
              </w:rPr>
            </w:pPr>
            <w:r>
              <w:rPr>
                <w:rFonts w:ascii="標楷體" w:eastAsia="標楷體" w:hAnsi="標楷體" w:hint="eastAsia"/>
              </w:rPr>
              <w:t xml:space="preserve">功能名稱 </w:t>
            </w:r>
          </w:p>
        </w:tc>
        <w:tc>
          <w:tcPr>
            <w:tcW w:w="6318" w:type="dxa"/>
            <w:tcBorders>
              <w:top w:val="single" w:sz="8" w:space="0" w:color="000000"/>
              <w:left w:val="single" w:sz="8" w:space="0" w:color="000000"/>
              <w:bottom w:val="single" w:sz="8" w:space="0" w:color="000000"/>
              <w:right w:val="single" w:sz="8" w:space="0" w:color="000000"/>
            </w:tcBorders>
            <w:hideMark/>
          </w:tcPr>
          <w:p w14:paraId="639EC8F6" w14:textId="67B9377B" w:rsidR="00AC156A" w:rsidRDefault="00AC156A" w:rsidP="00153B3E">
            <w:pPr>
              <w:rPr>
                <w:rFonts w:ascii="標楷體" w:eastAsia="標楷體" w:hAnsi="標楷體"/>
              </w:rPr>
            </w:pPr>
            <w:r w:rsidRPr="00362205">
              <w:rPr>
                <w:rFonts w:ascii="標楷體" w:eastAsia="標楷體" w:hAnsi="標楷體" w:hint="eastAsia"/>
              </w:rPr>
              <w:t>其他傳票輸入</w:t>
            </w:r>
          </w:p>
        </w:tc>
      </w:tr>
      <w:tr w:rsidR="00AC156A" w14:paraId="43312C43" w14:textId="77777777" w:rsidTr="00153B3E">
        <w:trPr>
          <w:trHeight w:val="277"/>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09FCBF43" w14:textId="77777777" w:rsidR="00AC156A" w:rsidRDefault="00AC156A" w:rsidP="00153B3E">
            <w:pPr>
              <w:rPr>
                <w:rFonts w:ascii="標楷體" w:eastAsia="標楷體" w:hAnsi="標楷體"/>
              </w:rPr>
            </w:pPr>
            <w:r>
              <w:rPr>
                <w:rFonts w:ascii="標楷體" w:eastAsia="標楷體" w:hAnsi="標楷體" w:hint="eastAsia"/>
              </w:rPr>
              <w:t>進入條件</w:t>
            </w:r>
          </w:p>
        </w:tc>
        <w:tc>
          <w:tcPr>
            <w:tcW w:w="6318" w:type="dxa"/>
            <w:tcBorders>
              <w:top w:val="single" w:sz="8" w:space="0" w:color="000000"/>
              <w:left w:val="single" w:sz="8" w:space="0" w:color="000000"/>
              <w:bottom w:val="single" w:sz="8" w:space="0" w:color="000000"/>
              <w:right w:val="single" w:sz="8" w:space="0" w:color="000000"/>
            </w:tcBorders>
            <w:hideMark/>
          </w:tcPr>
          <w:p w14:paraId="40421BCC" w14:textId="76E1D25C" w:rsidR="00AC156A" w:rsidRDefault="00AC156A" w:rsidP="00153B3E">
            <w:pPr>
              <w:rPr>
                <w:rFonts w:ascii="標楷體" w:eastAsia="標楷體" w:hAnsi="標楷體"/>
              </w:rPr>
            </w:pPr>
            <w:r w:rsidRPr="00362205">
              <w:rPr>
                <w:rFonts w:ascii="標楷體" w:eastAsia="標楷體" w:hAnsi="標楷體" w:hint="eastAsia"/>
              </w:rPr>
              <w:t>其他傳票</w:t>
            </w:r>
            <w:r>
              <w:rPr>
                <w:rFonts w:ascii="標楷體" w:eastAsia="標楷體" w:hAnsi="標楷體" w:hint="eastAsia"/>
              </w:rPr>
              <w:t>需</w:t>
            </w:r>
            <w:r w:rsidRPr="00362205">
              <w:rPr>
                <w:rFonts w:ascii="標楷體" w:eastAsia="標楷體" w:hAnsi="標楷體" w:hint="eastAsia"/>
              </w:rPr>
              <w:t>輸入</w:t>
            </w:r>
            <w:r>
              <w:rPr>
                <w:rFonts w:ascii="標楷體" w:eastAsia="標楷體" w:hAnsi="標楷體" w:hint="eastAsia"/>
              </w:rPr>
              <w:t>時</w:t>
            </w:r>
          </w:p>
        </w:tc>
      </w:tr>
      <w:tr w:rsidR="00AC156A" w14:paraId="1D90D83A" w14:textId="77777777" w:rsidTr="00153B3E">
        <w:trPr>
          <w:trHeight w:val="773"/>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507BE74C" w14:textId="77777777" w:rsidR="00AC156A" w:rsidRDefault="00AC156A" w:rsidP="00153B3E">
            <w:pPr>
              <w:rPr>
                <w:rFonts w:ascii="標楷體" w:eastAsia="標楷體" w:hAnsi="標楷體"/>
              </w:rPr>
            </w:pPr>
            <w:r>
              <w:rPr>
                <w:rFonts w:ascii="標楷體" w:eastAsia="標楷體" w:hAnsi="標楷體" w:hint="eastAsia"/>
              </w:rPr>
              <w:t xml:space="preserve">基本流程 </w:t>
            </w:r>
          </w:p>
        </w:tc>
        <w:tc>
          <w:tcPr>
            <w:tcW w:w="6318" w:type="dxa"/>
            <w:tcBorders>
              <w:top w:val="single" w:sz="8" w:space="0" w:color="000000"/>
              <w:left w:val="single" w:sz="8" w:space="0" w:color="000000"/>
              <w:bottom w:val="single" w:sz="8" w:space="0" w:color="000000"/>
              <w:right w:val="single" w:sz="8" w:space="0" w:color="000000"/>
            </w:tcBorders>
            <w:hideMark/>
          </w:tcPr>
          <w:p w14:paraId="3C652A19" w14:textId="169FF74A" w:rsidR="00AC156A" w:rsidRPr="00A04C8E" w:rsidRDefault="000E6A3A" w:rsidP="00153B3E">
            <w:pPr>
              <w:rPr>
                <w:rFonts w:ascii="標楷體" w:eastAsia="標楷體" w:hAnsi="標楷體"/>
                <w:color w:val="FF0000"/>
                <w:lang w:eastAsia="zh-HK"/>
              </w:rPr>
            </w:pPr>
            <w:r>
              <w:rPr>
                <w:rFonts w:ascii="標楷體" w:eastAsia="標楷體" w:hAnsi="標楷體" w:hint="eastAsia"/>
              </w:rPr>
              <w:t>1.</w:t>
            </w:r>
            <w:r w:rsidR="00AC156A" w:rsidRPr="00A04C8E">
              <w:rPr>
                <w:rFonts w:ascii="標楷體" w:eastAsia="標楷體" w:hAnsi="標楷體" w:hint="eastAsia"/>
                <w:color w:val="FF0000"/>
                <w:lang w:eastAsia="zh-HK"/>
              </w:rPr>
              <w:t>參考「」流程</w:t>
            </w:r>
            <w:r w:rsidR="00AC156A" w:rsidRPr="00A04C8E">
              <w:rPr>
                <w:rFonts w:ascii="標楷體" w:eastAsia="標楷體" w:hAnsi="標楷體" w:hint="eastAsia"/>
                <w:color w:val="FF0000"/>
              </w:rPr>
              <w:t>???</w:t>
            </w:r>
          </w:p>
          <w:p w14:paraId="343D8E37" w14:textId="77777777" w:rsidR="00AC156A" w:rsidRDefault="000E6A3A" w:rsidP="000E6A3A">
            <w:pPr>
              <w:rPr>
                <w:rFonts w:ascii="標楷體" w:eastAsia="標楷體" w:hAnsi="標楷體"/>
              </w:rPr>
            </w:pPr>
            <w:r>
              <w:rPr>
                <w:rFonts w:ascii="標楷體" w:eastAsia="標楷體" w:hAnsi="標楷體" w:hint="eastAsia"/>
              </w:rPr>
              <w:t>2.</w:t>
            </w:r>
            <w:r w:rsidR="00AC156A">
              <w:rPr>
                <w:rFonts w:ascii="標楷體" w:eastAsia="標楷體" w:hAnsi="標楷體" w:hint="eastAsia"/>
                <w:lang w:eastAsia="zh-HK"/>
              </w:rPr>
              <w:t>維護會計帳務明細</w:t>
            </w:r>
            <w:r w:rsidR="00AC156A">
              <w:rPr>
                <w:rFonts w:ascii="標楷體" w:eastAsia="標楷體" w:hAnsi="標楷體" w:hint="eastAsia"/>
              </w:rPr>
              <w:t>檔(</w:t>
            </w:r>
            <w:r w:rsidR="00AC156A">
              <w:rPr>
                <w:rFonts w:ascii="標楷體" w:eastAsia="標楷體" w:hAnsi="標楷體"/>
              </w:rPr>
              <w:t>AcDetail</w:t>
            </w:r>
            <w:r w:rsidR="00AC156A">
              <w:rPr>
                <w:rFonts w:ascii="標楷體" w:eastAsia="標楷體" w:hAnsi="標楷體" w:hint="eastAsia"/>
              </w:rPr>
              <w:t>)</w:t>
            </w:r>
          </w:p>
          <w:p w14:paraId="7E18EEDF" w14:textId="4ABD6580" w:rsidR="001169BB" w:rsidRPr="000B0D4D" w:rsidRDefault="001169BB" w:rsidP="000E6A3A">
            <w:pPr>
              <w:rPr>
                <w:rFonts w:ascii="標楷體" w:eastAsia="標楷體" w:hAnsi="標楷體"/>
              </w:rPr>
            </w:pPr>
            <w:r>
              <w:rPr>
                <w:rFonts w:ascii="標楷體" w:eastAsia="標楷體" w:hAnsi="標楷體" w:hint="eastAsia"/>
              </w:rPr>
              <w:t>3.登錄傳票資料</w:t>
            </w:r>
          </w:p>
        </w:tc>
      </w:tr>
      <w:tr w:rsidR="00AC156A" w14:paraId="30CA6B3C" w14:textId="77777777" w:rsidTr="00153B3E">
        <w:trPr>
          <w:trHeight w:val="321"/>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58C3DC3F" w14:textId="77777777" w:rsidR="00AC156A" w:rsidRDefault="00AC156A" w:rsidP="00153B3E">
            <w:pPr>
              <w:rPr>
                <w:rFonts w:ascii="標楷體" w:eastAsia="標楷體" w:hAnsi="標楷體"/>
              </w:rPr>
            </w:pPr>
            <w:r>
              <w:rPr>
                <w:rFonts w:ascii="標楷體" w:eastAsia="標楷體" w:hAnsi="標楷體" w:hint="eastAsia"/>
              </w:rPr>
              <w:t>選用流程</w:t>
            </w:r>
          </w:p>
        </w:tc>
        <w:tc>
          <w:tcPr>
            <w:tcW w:w="6318" w:type="dxa"/>
            <w:tcBorders>
              <w:top w:val="single" w:sz="8" w:space="0" w:color="000000"/>
              <w:left w:val="single" w:sz="8" w:space="0" w:color="000000"/>
              <w:bottom w:val="single" w:sz="8" w:space="0" w:color="000000"/>
              <w:right w:val="single" w:sz="8" w:space="0" w:color="000000"/>
            </w:tcBorders>
          </w:tcPr>
          <w:p w14:paraId="6CE5390C" w14:textId="77777777" w:rsidR="00AC156A" w:rsidRDefault="00AC156A" w:rsidP="00153B3E">
            <w:pPr>
              <w:rPr>
                <w:rFonts w:ascii="標楷體" w:eastAsia="標楷體" w:hAnsi="標楷體"/>
              </w:rPr>
            </w:pPr>
          </w:p>
        </w:tc>
      </w:tr>
      <w:tr w:rsidR="00AC156A" w14:paraId="207B50E2" w14:textId="77777777" w:rsidTr="00153B3E">
        <w:trPr>
          <w:trHeight w:val="1311"/>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6080A999" w14:textId="77777777" w:rsidR="00AC156A" w:rsidRDefault="00AC156A" w:rsidP="00153B3E">
            <w:pPr>
              <w:rPr>
                <w:rFonts w:ascii="標楷體" w:eastAsia="標楷體" w:hAnsi="標楷體"/>
              </w:rPr>
            </w:pPr>
            <w:r>
              <w:rPr>
                <w:rFonts w:ascii="標楷體" w:eastAsia="標楷體" w:hAnsi="標楷體" w:hint="eastAsia"/>
              </w:rPr>
              <w:t>例外流程</w:t>
            </w:r>
          </w:p>
        </w:tc>
        <w:tc>
          <w:tcPr>
            <w:tcW w:w="6318" w:type="dxa"/>
            <w:tcBorders>
              <w:top w:val="single" w:sz="8" w:space="0" w:color="000000"/>
              <w:left w:val="single" w:sz="8" w:space="0" w:color="000000"/>
              <w:bottom w:val="single" w:sz="8" w:space="0" w:color="000000"/>
              <w:right w:val="single" w:sz="8" w:space="0" w:color="000000"/>
            </w:tcBorders>
          </w:tcPr>
          <w:p w14:paraId="42F73364" w14:textId="77777777" w:rsidR="00AC156A" w:rsidRDefault="00AC156A" w:rsidP="00153B3E">
            <w:pPr>
              <w:rPr>
                <w:rFonts w:ascii="標楷體" w:eastAsia="標楷體" w:hAnsi="標楷體"/>
              </w:rPr>
            </w:pPr>
          </w:p>
        </w:tc>
      </w:tr>
      <w:tr w:rsidR="00AC156A" w14:paraId="0AED4431" w14:textId="77777777" w:rsidTr="00153B3E">
        <w:trPr>
          <w:trHeight w:val="27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35DAA181" w14:textId="77777777" w:rsidR="00AC156A" w:rsidRDefault="00AC156A" w:rsidP="00153B3E">
            <w:pPr>
              <w:rPr>
                <w:rFonts w:ascii="標楷體" w:eastAsia="標楷體" w:hAnsi="標楷體"/>
              </w:rPr>
            </w:pPr>
            <w:r>
              <w:rPr>
                <w:rFonts w:ascii="標楷體" w:eastAsia="標楷體" w:hAnsi="標楷體" w:hint="eastAsia"/>
              </w:rPr>
              <w:t xml:space="preserve">執行後狀況 </w:t>
            </w:r>
          </w:p>
        </w:tc>
        <w:tc>
          <w:tcPr>
            <w:tcW w:w="6318" w:type="dxa"/>
            <w:tcBorders>
              <w:top w:val="single" w:sz="8" w:space="0" w:color="000000"/>
              <w:left w:val="single" w:sz="8" w:space="0" w:color="000000"/>
              <w:bottom w:val="single" w:sz="8" w:space="0" w:color="000000"/>
              <w:right w:val="single" w:sz="8" w:space="0" w:color="000000"/>
            </w:tcBorders>
            <w:hideMark/>
          </w:tcPr>
          <w:p w14:paraId="1F729C92" w14:textId="77777777" w:rsidR="00AC156A" w:rsidRPr="00DF4EEF" w:rsidRDefault="00AC156A" w:rsidP="00153B3E">
            <w:pPr>
              <w:rPr>
                <w:rFonts w:eastAsia="標楷體"/>
                <w:lang w:eastAsia="zh-HK"/>
              </w:rPr>
            </w:pPr>
            <w:r>
              <w:rPr>
                <w:rFonts w:ascii="標楷體" w:eastAsia="標楷體" w:hAnsi="標楷體" w:hint="eastAsia"/>
              </w:rPr>
              <w:t>1.</w:t>
            </w:r>
            <w:r>
              <w:rPr>
                <w:rFonts w:eastAsia="標楷體" w:hint="eastAsia"/>
                <w:lang w:eastAsia="zh-HK"/>
              </w:rPr>
              <w:t>出現可列印資料</w:t>
            </w:r>
          </w:p>
        </w:tc>
      </w:tr>
      <w:tr w:rsidR="00AC156A" w14:paraId="659DF81D" w14:textId="77777777" w:rsidTr="00153B3E">
        <w:trPr>
          <w:trHeight w:val="35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4B5DB34A" w14:textId="77777777" w:rsidR="00AC156A" w:rsidRDefault="00AC156A" w:rsidP="00153B3E">
            <w:pPr>
              <w:rPr>
                <w:rFonts w:ascii="標楷體" w:eastAsia="標楷體" w:hAnsi="標楷體"/>
              </w:rPr>
            </w:pPr>
            <w:r>
              <w:rPr>
                <w:rFonts w:ascii="標楷體" w:eastAsia="標楷體" w:hAnsi="標楷體" w:hint="eastAsia"/>
              </w:rPr>
              <w:t>特別需求</w:t>
            </w:r>
          </w:p>
        </w:tc>
        <w:tc>
          <w:tcPr>
            <w:tcW w:w="6318" w:type="dxa"/>
            <w:tcBorders>
              <w:top w:val="single" w:sz="8" w:space="0" w:color="000000"/>
              <w:left w:val="single" w:sz="8" w:space="0" w:color="000000"/>
              <w:bottom w:val="single" w:sz="8" w:space="0" w:color="000000"/>
              <w:right w:val="single" w:sz="8" w:space="0" w:color="000000"/>
            </w:tcBorders>
          </w:tcPr>
          <w:p w14:paraId="0FF78823" w14:textId="77777777" w:rsidR="00AC156A" w:rsidRPr="00362205" w:rsidRDefault="00AC156A" w:rsidP="00AC156A">
            <w:pPr>
              <w:pStyle w:val="42"/>
              <w:spacing w:after="72"/>
              <w:ind w:leftChars="0" w:left="240" w:hangingChars="100" w:hanging="240"/>
              <w:rPr>
                <w:rFonts w:ascii="標楷體" w:hAnsi="標楷體" w:cs="Times New Roman"/>
                <w:kern w:val="2"/>
                <w:szCs w:val="24"/>
              </w:rPr>
            </w:pPr>
            <w:r w:rsidRPr="00362205">
              <w:rPr>
                <w:rFonts w:ascii="標楷體" w:hAnsi="標楷體" w:cs="Times New Roman" w:hint="eastAsia"/>
                <w:kern w:val="2"/>
                <w:szCs w:val="24"/>
              </w:rPr>
              <w:t>1.本交易提供會計</w:t>
            </w:r>
            <w:r w:rsidRPr="00362205">
              <w:rPr>
                <w:rFonts w:ascii="標楷體" w:hAnsi="標楷體" w:hint="eastAsia"/>
              </w:rPr>
              <w:t>傳票</w:t>
            </w:r>
            <w:r w:rsidRPr="00362205">
              <w:rPr>
                <w:rFonts w:ascii="標楷體" w:hAnsi="標楷體" w:cs="Times New Roman" w:hint="eastAsia"/>
                <w:kern w:val="2"/>
                <w:szCs w:val="24"/>
              </w:rPr>
              <w:t>輸入功能，含：</w:t>
            </w:r>
          </w:p>
          <w:p w14:paraId="262E6715" w14:textId="77777777" w:rsidR="00AC156A" w:rsidRPr="00362205" w:rsidRDefault="00AC156A" w:rsidP="00AC156A">
            <w:pPr>
              <w:pStyle w:val="42"/>
              <w:spacing w:after="72"/>
              <w:ind w:leftChars="100" w:left="240"/>
              <w:rPr>
                <w:rFonts w:ascii="標楷體" w:hAnsi="標楷體" w:cs="Times New Roman"/>
                <w:kern w:val="2"/>
                <w:szCs w:val="24"/>
              </w:rPr>
            </w:pPr>
            <w:r w:rsidRPr="00362205">
              <w:rPr>
                <w:rFonts w:ascii="標楷體" w:hAnsi="標楷體" w:cs="Times New Roman" w:hint="eastAsia"/>
                <w:kern w:val="2"/>
                <w:szCs w:val="24"/>
              </w:rPr>
              <w:t>(1)非業務科目</w:t>
            </w:r>
          </w:p>
          <w:p w14:paraId="5D35453A" w14:textId="77777777" w:rsidR="00AC156A" w:rsidRPr="00362205" w:rsidRDefault="00AC156A" w:rsidP="00AC156A">
            <w:pPr>
              <w:pStyle w:val="42"/>
              <w:spacing w:after="72"/>
              <w:ind w:leftChars="100" w:left="240"/>
              <w:rPr>
                <w:rFonts w:ascii="標楷體" w:hAnsi="標楷體" w:cs="Times New Roman"/>
                <w:kern w:val="2"/>
                <w:szCs w:val="24"/>
              </w:rPr>
            </w:pPr>
            <w:r w:rsidRPr="00362205">
              <w:rPr>
                <w:rFonts w:ascii="標楷體" w:hAnsi="標楷體" w:cs="Times New Roman" w:hint="eastAsia"/>
                <w:kern w:val="2"/>
                <w:szCs w:val="24"/>
              </w:rPr>
              <w:t>(2)銷帳</w:t>
            </w:r>
            <w:r w:rsidRPr="00362205">
              <w:rPr>
                <w:rFonts w:ascii="標楷體" w:hAnsi="標楷體" w:cs="Times New Roman" w:hint="eastAsia"/>
                <w:kern w:val="2"/>
                <w:szCs w:val="24"/>
                <w:lang w:eastAsia="zh-HK"/>
              </w:rPr>
              <w:t>科</w:t>
            </w:r>
            <w:r w:rsidRPr="00362205">
              <w:rPr>
                <w:rFonts w:ascii="標楷體" w:hAnsi="標楷體" w:cs="Times New Roman" w:hint="eastAsia"/>
                <w:kern w:val="2"/>
                <w:szCs w:val="24"/>
              </w:rPr>
              <w:t>目</w:t>
            </w:r>
            <w:r w:rsidRPr="00362205">
              <w:rPr>
                <w:rFonts w:ascii="標楷體" w:hAnsi="標楷體" w:cs="Times New Roman" w:hint="eastAsia"/>
                <w:kern w:val="2"/>
                <w:szCs w:val="24"/>
                <w:lang w:eastAsia="zh-HK"/>
              </w:rPr>
              <w:t>之</w:t>
            </w:r>
            <w:r w:rsidRPr="00362205">
              <w:rPr>
                <w:rFonts w:ascii="標楷體" w:hAnsi="標楷體" w:cs="Times New Roman" w:hint="eastAsia"/>
                <w:kern w:val="2"/>
                <w:szCs w:val="24"/>
              </w:rPr>
              <w:t>起帳/銷帳</w:t>
            </w:r>
          </w:p>
          <w:p w14:paraId="5FADAF8A" w14:textId="77777777" w:rsidR="00AC156A" w:rsidRPr="00362205" w:rsidRDefault="00AC156A" w:rsidP="00AC156A">
            <w:pPr>
              <w:pStyle w:val="42"/>
              <w:spacing w:after="72"/>
              <w:ind w:leftChars="100" w:left="240"/>
              <w:rPr>
                <w:rFonts w:ascii="標楷體" w:hAnsi="標楷體" w:cs="Times New Roman"/>
                <w:kern w:val="2"/>
                <w:szCs w:val="24"/>
              </w:rPr>
            </w:pPr>
            <w:r w:rsidRPr="00362205">
              <w:rPr>
                <w:rFonts w:ascii="標楷體" w:hAnsi="標楷體" w:cs="Times New Roman" w:hint="eastAsia"/>
                <w:kern w:val="2"/>
                <w:szCs w:val="24"/>
              </w:rPr>
              <w:t>(3)業務自動出帳科目（</w:t>
            </w:r>
            <w:r w:rsidRPr="00362205">
              <w:rPr>
                <w:rFonts w:ascii="標楷體" w:hAnsi="標楷體" w:cs="Times New Roman" w:hint="eastAsia"/>
                <w:kern w:val="2"/>
                <w:szCs w:val="24"/>
                <w:lang w:eastAsia="zh-HK"/>
              </w:rPr>
              <w:t>例</w:t>
            </w:r>
            <w:r w:rsidRPr="00362205">
              <w:rPr>
                <w:rFonts w:ascii="標楷體" w:hAnsi="標楷體" w:cs="Times New Roman" w:hint="eastAsia"/>
                <w:kern w:val="2"/>
                <w:szCs w:val="24"/>
              </w:rPr>
              <w:t>：應收利息</w:t>
            </w:r>
            <w:r w:rsidRPr="00362205">
              <w:rPr>
                <w:rFonts w:ascii="標楷體" w:hAnsi="標楷體" w:cs="Times New Roman"/>
                <w:kern w:val="2"/>
                <w:szCs w:val="24"/>
              </w:rPr>
              <w:t>）</w:t>
            </w:r>
          </w:p>
          <w:p w14:paraId="2534296F" w14:textId="77777777" w:rsidR="00AC156A" w:rsidRPr="0054631F" w:rsidRDefault="00AC156A" w:rsidP="00AC156A">
            <w:pPr>
              <w:pStyle w:val="afc"/>
              <w:tabs>
                <w:tab w:val="num" w:pos="1287"/>
                <w:tab w:val="left" w:pos="1418"/>
              </w:tabs>
              <w:autoSpaceDE/>
              <w:autoSpaceDN/>
              <w:adjustRightInd/>
              <w:snapToGrid w:val="0"/>
              <w:ind w:left="-12"/>
              <w:textAlignment w:val="auto"/>
              <w:rPr>
                <w:rFonts w:ascii="標楷體" w:eastAsia="標楷體" w:hAnsi="標楷體"/>
                <w:szCs w:val="24"/>
              </w:rPr>
            </w:pPr>
            <w:r w:rsidRPr="0054631F">
              <w:rPr>
                <w:rFonts w:ascii="標楷體" w:eastAsia="標楷體" w:hAnsi="標楷體" w:hint="eastAsia"/>
                <w:szCs w:val="24"/>
              </w:rPr>
              <w:t>2.銷帳科目的銷帳，須檢查銷帳編號是否相同。</w:t>
            </w:r>
          </w:p>
          <w:p w14:paraId="5D265B2B" w14:textId="77777777" w:rsidR="00AC156A" w:rsidRPr="0054631F" w:rsidRDefault="00AC156A" w:rsidP="00AC156A">
            <w:pPr>
              <w:pStyle w:val="afc"/>
              <w:tabs>
                <w:tab w:val="num" w:pos="1287"/>
                <w:tab w:val="left" w:pos="1418"/>
              </w:tabs>
              <w:autoSpaceDE/>
              <w:autoSpaceDN/>
              <w:adjustRightInd/>
              <w:snapToGrid w:val="0"/>
              <w:ind w:left="240" w:hangingChars="100" w:hanging="240"/>
              <w:textAlignment w:val="auto"/>
              <w:rPr>
                <w:rFonts w:ascii="標楷體" w:eastAsia="標楷體" w:hAnsi="標楷體"/>
                <w:szCs w:val="24"/>
              </w:rPr>
            </w:pPr>
            <w:r w:rsidRPr="0054631F">
              <w:rPr>
                <w:rFonts w:ascii="標楷體" w:eastAsia="標楷體" w:hAnsi="標楷體" w:hint="eastAsia"/>
                <w:szCs w:val="24"/>
              </w:rPr>
              <w:t>3.登錄時若該科目為銷帳科目，自動產生會計待銷帳檔資料。</w:t>
            </w:r>
          </w:p>
          <w:p w14:paraId="23846447" w14:textId="77777777" w:rsidR="00AC156A" w:rsidRPr="0054631F" w:rsidRDefault="00AC156A" w:rsidP="00AC156A">
            <w:pPr>
              <w:pStyle w:val="afc"/>
              <w:tabs>
                <w:tab w:val="num" w:pos="1287"/>
                <w:tab w:val="left" w:pos="1418"/>
              </w:tabs>
              <w:autoSpaceDE/>
              <w:autoSpaceDN/>
              <w:adjustRightInd/>
              <w:snapToGrid w:val="0"/>
              <w:ind w:left="240" w:hangingChars="100" w:hanging="240"/>
              <w:textAlignment w:val="auto"/>
              <w:rPr>
                <w:rFonts w:ascii="標楷體" w:eastAsia="標楷體" w:hAnsi="標楷體"/>
                <w:szCs w:val="24"/>
              </w:rPr>
            </w:pPr>
            <w:r w:rsidRPr="0054631F">
              <w:rPr>
                <w:rFonts w:ascii="標楷體" w:eastAsia="標楷體" w:hAnsi="標楷體" w:hint="eastAsia"/>
                <w:szCs w:val="24"/>
              </w:rPr>
              <w:t>4.訂正時若有會計待銷帳，系統自動將該會計待銷帳資料刪除。</w:t>
            </w:r>
          </w:p>
          <w:p w14:paraId="64B3ED28" w14:textId="2907C199" w:rsidR="00AC156A" w:rsidRDefault="00AC156A" w:rsidP="00AC156A">
            <w:pPr>
              <w:rPr>
                <w:rFonts w:ascii="標楷體" w:eastAsia="標楷體" w:hAnsi="標楷體"/>
              </w:rPr>
            </w:pPr>
            <w:r w:rsidRPr="00362205">
              <w:rPr>
                <w:rFonts w:ascii="標楷體" w:eastAsia="標楷體" w:hAnsi="標楷體" w:hint="eastAsia"/>
              </w:rPr>
              <w:t>5.</w:t>
            </w:r>
            <w:r w:rsidRPr="00362205">
              <w:rPr>
                <w:rFonts w:ascii="標楷體" w:eastAsia="標楷體" w:hAnsi="標楷體" w:hint="eastAsia"/>
                <w:lang w:eastAsia="zh-HK"/>
              </w:rPr>
              <w:t>借</w:t>
            </w:r>
            <w:r w:rsidRPr="00362205">
              <w:rPr>
                <w:rFonts w:ascii="標楷體" w:eastAsia="標楷體" w:hAnsi="標楷體" w:hint="eastAsia"/>
              </w:rPr>
              <w:t>方</w:t>
            </w:r>
            <w:r w:rsidRPr="00362205">
              <w:rPr>
                <w:rFonts w:ascii="標楷體" w:eastAsia="標楷體" w:hAnsi="標楷體" w:hint="eastAsia"/>
                <w:lang w:eastAsia="zh-HK"/>
              </w:rPr>
              <w:t>合</w:t>
            </w:r>
            <w:r w:rsidRPr="00362205">
              <w:rPr>
                <w:rFonts w:ascii="標楷體" w:eastAsia="標楷體" w:hAnsi="標楷體" w:hint="eastAsia"/>
              </w:rPr>
              <w:t>計</w:t>
            </w:r>
            <w:r w:rsidRPr="00362205">
              <w:rPr>
                <w:rFonts w:ascii="標楷體" w:eastAsia="標楷體" w:hAnsi="標楷體" w:hint="eastAsia"/>
                <w:lang w:eastAsia="zh-HK"/>
              </w:rPr>
              <w:t>與</w:t>
            </w:r>
            <w:r w:rsidRPr="00362205">
              <w:rPr>
                <w:rFonts w:ascii="標楷體" w:eastAsia="標楷體" w:hAnsi="標楷體" w:hint="eastAsia"/>
              </w:rPr>
              <w:t>貸方</w:t>
            </w:r>
            <w:r w:rsidRPr="00362205">
              <w:rPr>
                <w:rFonts w:ascii="標楷體" w:eastAsia="標楷體" w:hAnsi="標楷體" w:hint="eastAsia"/>
                <w:lang w:eastAsia="zh-HK"/>
              </w:rPr>
              <w:t>合</w:t>
            </w:r>
            <w:r w:rsidRPr="00362205">
              <w:rPr>
                <w:rFonts w:ascii="標楷體" w:eastAsia="標楷體" w:hAnsi="標楷體" w:hint="eastAsia"/>
              </w:rPr>
              <w:t>計</w:t>
            </w:r>
            <w:r w:rsidRPr="00362205">
              <w:rPr>
                <w:rFonts w:ascii="標楷體" w:eastAsia="標楷體" w:hAnsi="標楷體" w:hint="eastAsia"/>
                <w:lang w:eastAsia="zh-HK"/>
              </w:rPr>
              <w:t>必</w:t>
            </w:r>
            <w:r w:rsidRPr="00362205">
              <w:rPr>
                <w:rFonts w:ascii="標楷體" w:eastAsia="標楷體" w:hAnsi="標楷體" w:hint="eastAsia"/>
              </w:rPr>
              <w:t>須</w:t>
            </w:r>
            <w:r w:rsidRPr="00362205">
              <w:rPr>
                <w:rFonts w:ascii="標楷體" w:eastAsia="標楷體" w:hAnsi="標楷體" w:hint="eastAsia"/>
                <w:lang w:eastAsia="zh-HK"/>
              </w:rPr>
              <w:t>相等</w:t>
            </w:r>
          </w:p>
        </w:tc>
      </w:tr>
      <w:tr w:rsidR="00AC156A" w14:paraId="44F65CC8" w14:textId="77777777" w:rsidTr="00153B3E">
        <w:trPr>
          <w:trHeight w:val="27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78444F8B" w14:textId="77777777" w:rsidR="00AC156A" w:rsidRDefault="00AC156A" w:rsidP="00153B3E">
            <w:pPr>
              <w:rPr>
                <w:rFonts w:ascii="標楷體" w:eastAsia="標楷體" w:hAnsi="標楷體"/>
              </w:rPr>
            </w:pPr>
            <w:r>
              <w:rPr>
                <w:rFonts w:ascii="標楷體" w:eastAsia="標楷體" w:hAnsi="標楷體" w:hint="eastAsia"/>
              </w:rPr>
              <w:t xml:space="preserve">參考 </w:t>
            </w:r>
          </w:p>
        </w:tc>
        <w:tc>
          <w:tcPr>
            <w:tcW w:w="6318" w:type="dxa"/>
            <w:tcBorders>
              <w:top w:val="single" w:sz="8" w:space="0" w:color="000000"/>
              <w:left w:val="single" w:sz="8" w:space="0" w:color="000000"/>
              <w:bottom w:val="single" w:sz="8" w:space="0" w:color="000000"/>
              <w:right w:val="single" w:sz="8" w:space="0" w:color="000000"/>
            </w:tcBorders>
          </w:tcPr>
          <w:p w14:paraId="6FAC6D9F" w14:textId="77777777" w:rsidR="00AC156A" w:rsidRDefault="00AC156A" w:rsidP="00153B3E">
            <w:pPr>
              <w:rPr>
                <w:rFonts w:ascii="標楷體" w:eastAsia="標楷體" w:hAnsi="標楷體"/>
              </w:rPr>
            </w:pPr>
          </w:p>
        </w:tc>
      </w:tr>
    </w:tbl>
    <w:p w14:paraId="3A522D6A" w14:textId="77777777" w:rsidR="00AC156A" w:rsidRDefault="00AC156A" w:rsidP="00AC156A">
      <w:pPr>
        <w:ind w:left="1440"/>
      </w:pPr>
    </w:p>
    <w:p w14:paraId="7DA4FD4B" w14:textId="77777777" w:rsidR="00AC156A" w:rsidRDefault="00AC156A" w:rsidP="00D01BCC">
      <w:pPr>
        <w:pStyle w:val="a"/>
      </w:pPr>
      <w:r>
        <w:rPr>
          <w:rFonts w:hint="eastAsia"/>
        </w:rPr>
        <w:t>Table List:</w:t>
      </w:r>
    </w:p>
    <w:tbl>
      <w:tblPr>
        <w:tblStyle w:val="ac"/>
        <w:tblW w:w="0" w:type="auto"/>
        <w:tblInd w:w="1809" w:type="dxa"/>
        <w:tblLook w:val="04A0" w:firstRow="1" w:lastRow="0" w:firstColumn="1" w:lastColumn="0" w:noHBand="0" w:noVBand="1"/>
      </w:tblPr>
      <w:tblGrid>
        <w:gridCol w:w="851"/>
        <w:gridCol w:w="3118"/>
        <w:gridCol w:w="3828"/>
      </w:tblGrid>
      <w:tr w:rsidR="00AC156A" w14:paraId="6DE9E7CC" w14:textId="77777777" w:rsidTr="00153B3E">
        <w:tc>
          <w:tcPr>
            <w:tcW w:w="8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D961285" w14:textId="77777777" w:rsidR="00AC156A" w:rsidRDefault="00AC156A" w:rsidP="00153B3E">
            <w:pPr>
              <w:jc w:val="center"/>
              <w:rPr>
                <w:rFonts w:ascii="標楷體" w:eastAsia="標楷體" w:hAnsi="標楷體"/>
              </w:rPr>
            </w:pPr>
            <w:r>
              <w:rPr>
                <w:rFonts w:ascii="標楷體" w:eastAsia="標楷體" w:hAnsi="標楷體" w:hint="eastAsia"/>
                <w:lang w:eastAsia="zh-HK"/>
              </w:rPr>
              <w:t>序號</w:t>
            </w:r>
          </w:p>
        </w:tc>
        <w:tc>
          <w:tcPr>
            <w:tcW w:w="311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1513DED" w14:textId="77777777" w:rsidR="00AC156A" w:rsidRDefault="00AC156A" w:rsidP="00153B3E">
            <w:pPr>
              <w:jc w:val="center"/>
              <w:rPr>
                <w:rFonts w:ascii="標楷體" w:eastAsia="標楷體" w:hAnsi="標楷體"/>
              </w:rPr>
            </w:pPr>
            <w:r>
              <w:rPr>
                <w:rFonts w:ascii="標楷體" w:eastAsia="標楷體" w:hAnsi="標楷體" w:hint="eastAsia"/>
                <w:lang w:eastAsia="zh-HK"/>
              </w:rPr>
              <w:t>名稱</w:t>
            </w:r>
          </w:p>
        </w:tc>
        <w:tc>
          <w:tcPr>
            <w:tcW w:w="382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4C17D1F" w14:textId="77777777" w:rsidR="00AC156A" w:rsidRDefault="00AC156A" w:rsidP="00153B3E">
            <w:pPr>
              <w:jc w:val="center"/>
              <w:rPr>
                <w:rFonts w:ascii="標楷體" w:eastAsia="標楷體" w:hAnsi="標楷體"/>
              </w:rPr>
            </w:pPr>
            <w:r>
              <w:rPr>
                <w:rFonts w:ascii="標楷體" w:eastAsia="標楷體" w:hAnsi="標楷體" w:hint="eastAsia"/>
                <w:lang w:eastAsia="zh-HK"/>
              </w:rPr>
              <w:t>說明</w:t>
            </w:r>
          </w:p>
        </w:tc>
      </w:tr>
      <w:tr w:rsidR="00AC156A" w14:paraId="3AF6B83B" w14:textId="77777777" w:rsidTr="00153B3E">
        <w:tc>
          <w:tcPr>
            <w:tcW w:w="851" w:type="dxa"/>
            <w:tcBorders>
              <w:top w:val="single" w:sz="4" w:space="0" w:color="auto"/>
              <w:left w:val="single" w:sz="4" w:space="0" w:color="auto"/>
              <w:bottom w:val="single" w:sz="4" w:space="0" w:color="auto"/>
              <w:right w:val="single" w:sz="4" w:space="0" w:color="auto"/>
            </w:tcBorders>
            <w:hideMark/>
          </w:tcPr>
          <w:p w14:paraId="416E7FA2" w14:textId="77777777" w:rsidR="00AC156A" w:rsidRDefault="00AC156A" w:rsidP="00153B3E">
            <w:pPr>
              <w:jc w:val="center"/>
              <w:rPr>
                <w:rFonts w:ascii="標楷體" w:eastAsia="標楷體" w:hAnsi="標楷體"/>
              </w:rPr>
            </w:pPr>
            <w:r>
              <w:rPr>
                <w:rFonts w:ascii="標楷體" w:eastAsia="標楷體" w:hAnsi="標楷體" w:hint="eastAsia"/>
              </w:rPr>
              <w:t>1</w:t>
            </w:r>
          </w:p>
        </w:tc>
        <w:tc>
          <w:tcPr>
            <w:tcW w:w="3118" w:type="dxa"/>
            <w:tcBorders>
              <w:top w:val="single" w:sz="4" w:space="0" w:color="auto"/>
              <w:left w:val="single" w:sz="4" w:space="0" w:color="auto"/>
              <w:bottom w:val="single" w:sz="4" w:space="0" w:color="auto"/>
              <w:right w:val="single" w:sz="4" w:space="0" w:color="auto"/>
            </w:tcBorders>
            <w:hideMark/>
          </w:tcPr>
          <w:p w14:paraId="472353E0" w14:textId="77777777" w:rsidR="00AC156A" w:rsidRPr="00935EF5" w:rsidRDefault="00AC156A" w:rsidP="00153B3E">
            <w:pPr>
              <w:rPr>
                <w:rFonts w:ascii="標楷體" w:eastAsia="標楷體" w:hAnsi="標楷體"/>
              </w:rPr>
            </w:pPr>
            <w:r w:rsidRPr="00935EF5">
              <w:rPr>
                <w:rFonts w:ascii="標楷體" w:eastAsia="標楷體" w:hAnsi="標楷體" w:cs="細明體"/>
                <w:color w:val="000000"/>
                <w:kern w:val="0"/>
              </w:rPr>
              <w:t>AcDetail</w:t>
            </w:r>
          </w:p>
        </w:tc>
        <w:tc>
          <w:tcPr>
            <w:tcW w:w="3828" w:type="dxa"/>
            <w:tcBorders>
              <w:top w:val="single" w:sz="4" w:space="0" w:color="auto"/>
              <w:left w:val="single" w:sz="4" w:space="0" w:color="auto"/>
              <w:bottom w:val="single" w:sz="4" w:space="0" w:color="auto"/>
              <w:right w:val="single" w:sz="4" w:space="0" w:color="auto"/>
            </w:tcBorders>
            <w:hideMark/>
          </w:tcPr>
          <w:p w14:paraId="3155930A" w14:textId="77777777" w:rsidR="00AC156A" w:rsidRDefault="00AC156A" w:rsidP="00153B3E">
            <w:pPr>
              <w:rPr>
                <w:rFonts w:ascii="標楷體" w:eastAsia="標楷體" w:hAnsi="標楷體"/>
              </w:rPr>
            </w:pPr>
            <w:r>
              <w:rPr>
                <w:rFonts w:ascii="標楷體" w:eastAsia="標楷體" w:hAnsi="標楷體" w:hint="eastAsia"/>
                <w:lang w:eastAsia="zh-HK"/>
              </w:rPr>
              <w:t>會計帳務明細</w:t>
            </w:r>
            <w:r>
              <w:rPr>
                <w:rFonts w:ascii="標楷體" w:eastAsia="標楷體" w:hAnsi="標楷體" w:hint="eastAsia"/>
              </w:rPr>
              <w:t>檔</w:t>
            </w:r>
          </w:p>
        </w:tc>
      </w:tr>
      <w:tr w:rsidR="00AC156A" w14:paraId="4EC62AE9" w14:textId="77777777" w:rsidTr="00153B3E">
        <w:tc>
          <w:tcPr>
            <w:tcW w:w="851" w:type="dxa"/>
            <w:tcBorders>
              <w:top w:val="single" w:sz="4" w:space="0" w:color="auto"/>
              <w:left w:val="single" w:sz="4" w:space="0" w:color="auto"/>
              <w:bottom w:val="single" w:sz="4" w:space="0" w:color="auto"/>
              <w:right w:val="single" w:sz="4" w:space="0" w:color="auto"/>
            </w:tcBorders>
          </w:tcPr>
          <w:p w14:paraId="18724152" w14:textId="77777777" w:rsidR="00AC156A" w:rsidRDefault="00AC156A" w:rsidP="00153B3E">
            <w:pPr>
              <w:jc w:val="center"/>
              <w:rPr>
                <w:rFonts w:ascii="標楷體" w:eastAsia="標楷體" w:hAnsi="標楷體"/>
              </w:rPr>
            </w:pPr>
          </w:p>
        </w:tc>
        <w:tc>
          <w:tcPr>
            <w:tcW w:w="3118" w:type="dxa"/>
            <w:tcBorders>
              <w:top w:val="single" w:sz="4" w:space="0" w:color="auto"/>
              <w:left w:val="single" w:sz="4" w:space="0" w:color="auto"/>
              <w:bottom w:val="single" w:sz="4" w:space="0" w:color="auto"/>
              <w:right w:val="single" w:sz="4" w:space="0" w:color="auto"/>
            </w:tcBorders>
          </w:tcPr>
          <w:p w14:paraId="72409312" w14:textId="77777777" w:rsidR="00AC156A" w:rsidRDefault="00AC156A" w:rsidP="00153B3E">
            <w:pPr>
              <w:rPr>
                <w:rFonts w:ascii="標楷體" w:eastAsia="標楷體" w:hAnsi="標楷體"/>
              </w:rPr>
            </w:pPr>
          </w:p>
        </w:tc>
        <w:tc>
          <w:tcPr>
            <w:tcW w:w="3828" w:type="dxa"/>
            <w:tcBorders>
              <w:top w:val="single" w:sz="4" w:space="0" w:color="auto"/>
              <w:left w:val="single" w:sz="4" w:space="0" w:color="auto"/>
              <w:bottom w:val="single" w:sz="4" w:space="0" w:color="auto"/>
              <w:right w:val="single" w:sz="4" w:space="0" w:color="auto"/>
            </w:tcBorders>
          </w:tcPr>
          <w:p w14:paraId="325700CB" w14:textId="77777777" w:rsidR="00AC156A" w:rsidRDefault="00AC156A" w:rsidP="00153B3E">
            <w:pPr>
              <w:rPr>
                <w:rFonts w:ascii="標楷體" w:eastAsia="標楷體" w:hAnsi="標楷體"/>
              </w:rPr>
            </w:pPr>
          </w:p>
        </w:tc>
      </w:tr>
    </w:tbl>
    <w:p w14:paraId="75A8C9B7" w14:textId="77777777" w:rsidR="001169BB" w:rsidRDefault="001169BB" w:rsidP="00D01BCC">
      <w:pPr>
        <w:pStyle w:val="a"/>
        <w:numPr>
          <w:ilvl w:val="0"/>
          <w:numId w:val="0"/>
        </w:numPr>
        <w:ind w:left="1440"/>
        <w:pPrChange w:id="13" w:author="張金龍" w:date="2021-05-12T12:09:00Z">
          <w:pPr>
            <w:pStyle w:val="a"/>
            <w:numPr>
              <w:numId w:val="0"/>
            </w:numPr>
            <w:ind w:left="0" w:firstLine="0"/>
          </w:pPr>
        </w:pPrChange>
      </w:pPr>
    </w:p>
    <w:p w14:paraId="6A597FE4" w14:textId="77777777" w:rsidR="001169BB" w:rsidRDefault="001169BB">
      <w:pPr>
        <w:widowControl/>
        <w:rPr>
          <w:rFonts w:ascii="標楷體" w:eastAsia="標楷體" w:hAnsi="標楷體"/>
          <w:sz w:val="26"/>
        </w:rPr>
      </w:pPr>
      <w:r>
        <w:br w:type="page"/>
      </w:r>
    </w:p>
    <w:p w14:paraId="12EC3F59" w14:textId="674F5AC1" w:rsidR="00AC156A" w:rsidRDefault="00AC156A" w:rsidP="00D01BCC">
      <w:pPr>
        <w:pStyle w:val="a"/>
      </w:pPr>
      <w:r>
        <w:rPr>
          <w:rFonts w:hint="eastAsia"/>
        </w:rPr>
        <w:lastRenderedPageBreak/>
        <w:t>UI畫面:</w:t>
      </w:r>
    </w:p>
    <w:p w14:paraId="0C46F8CD" w14:textId="77777777" w:rsidR="00AC156A" w:rsidRDefault="00AC156A" w:rsidP="00AC156A">
      <w:pPr>
        <w:rPr>
          <w:rFonts w:ascii="標楷體" w:eastAsia="標楷體" w:hAnsi="標楷體"/>
        </w:rPr>
      </w:pPr>
      <w:r>
        <w:rPr>
          <w:rFonts w:ascii="標楷體" w:eastAsia="標楷體" w:hAnsi="標楷體" w:hint="eastAsia"/>
        </w:rPr>
        <w:t>輸入畫面:</w:t>
      </w:r>
    </w:p>
    <w:p w14:paraId="19C37E2E" w14:textId="2CB76FC1" w:rsidR="00AC156A" w:rsidRPr="00E12BC7" w:rsidRDefault="00967E6C" w:rsidP="00AC156A">
      <w:r w:rsidRPr="00967E6C">
        <w:rPr>
          <w:noProof/>
        </w:rPr>
        <w:drawing>
          <wp:inline distT="0" distB="0" distL="0" distR="0" wp14:anchorId="1446FBF5" wp14:editId="3CC45D1A">
            <wp:extent cx="6479540" cy="1976120"/>
            <wp:effectExtent l="0" t="0" r="0" b="5080"/>
            <wp:docPr id="278" name="圖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479540" cy="1976120"/>
                    </a:xfrm>
                    <a:prstGeom prst="rect">
                      <a:avLst/>
                    </a:prstGeom>
                  </pic:spPr>
                </pic:pic>
              </a:graphicData>
            </a:graphic>
          </wp:inline>
        </w:drawing>
      </w:r>
    </w:p>
    <w:p w14:paraId="7BCC7CE7" w14:textId="77777777" w:rsidR="00AC156A" w:rsidRDefault="00AC156A" w:rsidP="00D01BCC">
      <w:pPr>
        <w:pStyle w:val="a"/>
      </w:pPr>
      <w:r>
        <w:rPr>
          <w:rFonts w:hint="eastAsia"/>
        </w:rPr>
        <w:t>輸入畫面</w:t>
      </w:r>
      <w:r>
        <w:rPr>
          <w:rFonts w:hint="eastAsia"/>
          <w:lang w:eastAsia="zh-HK"/>
        </w:rPr>
        <w:t>按鈕</w:t>
      </w:r>
      <w:r>
        <w:rPr>
          <w:rFonts w:hint="eastAsia"/>
        </w:rPr>
        <w:t>說明</w:t>
      </w:r>
    </w:p>
    <w:p w14:paraId="6EE0B415" w14:textId="77777777" w:rsidR="00AC156A" w:rsidRDefault="00AC156A" w:rsidP="00AC156A"/>
    <w:tbl>
      <w:tblPr>
        <w:tblStyle w:val="ac"/>
        <w:tblW w:w="0" w:type="auto"/>
        <w:tblInd w:w="250" w:type="dxa"/>
        <w:tblLook w:val="04A0" w:firstRow="1" w:lastRow="0" w:firstColumn="1" w:lastColumn="0" w:noHBand="0" w:noVBand="1"/>
      </w:tblPr>
      <w:tblGrid>
        <w:gridCol w:w="851"/>
        <w:gridCol w:w="2126"/>
        <w:gridCol w:w="7033"/>
      </w:tblGrid>
      <w:tr w:rsidR="00AC156A" w14:paraId="2567F8FA" w14:textId="77777777" w:rsidTr="00153B3E">
        <w:tc>
          <w:tcPr>
            <w:tcW w:w="8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D6987BC" w14:textId="77777777" w:rsidR="00AC156A" w:rsidRDefault="00AC156A" w:rsidP="00153B3E">
            <w:pPr>
              <w:jc w:val="center"/>
              <w:rPr>
                <w:rFonts w:ascii="標楷體" w:eastAsia="標楷體" w:hAnsi="標楷體"/>
              </w:rPr>
            </w:pPr>
            <w:r>
              <w:rPr>
                <w:rFonts w:ascii="標楷體" w:eastAsia="標楷體" w:hAnsi="標楷體" w:hint="eastAsia"/>
                <w:lang w:eastAsia="zh-HK"/>
              </w:rPr>
              <w:t>序號</w:t>
            </w:r>
          </w:p>
        </w:tc>
        <w:tc>
          <w:tcPr>
            <w:tcW w:w="212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48905C0" w14:textId="77777777" w:rsidR="00AC156A" w:rsidRDefault="00AC156A" w:rsidP="00153B3E">
            <w:pPr>
              <w:jc w:val="center"/>
              <w:rPr>
                <w:rFonts w:ascii="標楷體" w:eastAsia="標楷體" w:hAnsi="標楷體"/>
              </w:rPr>
            </w:pPr>
            <w:r>
              <w:rPr>
                <w:rFonts w:ascii="標楷體" w:eastAsia="標楷體" w:hAnsi="標楷體" w:hint="eastAsia"/>
                <w:lang w:eastAsia="zh-HK"/>
              </w:rPr>
              <w:t>按鈕名稱</w:t>
            </w:r>
          </w:p>
        </w:tc>
        <w:tc>
          <w:tcPr>
            <w:tcW w:w="703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7AE510B" w14:textId="77777777" w:rsidR="00AC156A" w:rsidRDefault="00AC156A" w:rsidP="00153B3E">
            <w:pPr>
              <w:jc w:val="center"/>
              <w:rPr>
                <w:rFonts w:ascii="標楷體" w:eastAsia="標楷體" w:hAnsi="標楷體"/>
              </w:rPr>
            </w:pPr>
            <w:r>
              <w:rPr>
                <w:rFonts w:ascii="標楷體" w:eastAsia="標楷體" w:hAnsi="標楷體" w:hint="eastAsia"/>
                <w:lang w:eastAsia="zh-HK"/>
              </w:rPr>
              <w:t>功能說明</w:t>
            </w:r>
          </w:p>
        </w:tc>
      </w:tr>
      <w:tr w:rsidR="00AC156A" w14:paraId="41FF0D30" w14:textId="77777777" w:rsidTr="00153B3E">
        <w:tc>
          <w:tcPr>
            <w:tcW w:w="851" w:type="dxa"/>
            <w:tcBorders>
              <w:top w:val="single" w:sz="4" w:space="0" w:color="auto"/>
              <w:left w:val="single" w:sz="4" w:space="0" w:color="auto"/>
              <w:bottom w:val="single" w:sz="4" w:space="0" w:color="auto"/>
              <w:right w:val="single" w:sz="4" w:space="0" w:color="auto"/>
            </w:tcBorders>
            <w:hideMark/>
          </w:tcPr>
          <w:p w14:paraId="20C74A77" w14:textId="77777777" w:rsidR="00AC156A" w:rsidRDefault="00AC156A" w:rsidP="00153B3E">
            <w:pPr>
              <w:jc w:val="center"/>
              <w:rPr>
                <w:rFonts w:ascii="標楷體" w:eastAsia="標楷體" w:hAnsi="標楷體"/>
                <w:lang w:eastAsia="zh-HK"/>
              </w:rPr>
            </w:pPr>
            <w:r>
              <w:rPr>
                <w:rFonts w:ascii="標楷體" w:eastAsia="標楷體" w:hAnsi="標楷體" w:hint="eastAsia"/>
              </w:rPr>
              <w:t>1</w:t>
            </w:r>
          </w:p>
        </w:tc>
        <w:tc>
          <w:tcPr>
            <w:tcW w:w="2126" w:type="dxa"/>
            <w:tcBorders>
              <w:top w:val="single" w:sz="4" w:space="0" w:color="auto"/>
              <w:left w:val="single" w:sz="4" w:space="0" w:color="auto"/>
              <w:bottom w:val="single" w:sz="4" w:space="0" w:color="auto"/>
              <w:right w:val="single" w:sz="4" w:space="0" w:color="auto"/>
            </w:tcBorders>
            <w:hideMark/>
          </w:tcPr>
          <w:p w14:paraId="18808130" w14:textId="0B56E72D" w:rsidR="00AC156A" w:rsidRDefault="00967E6C" w:rsidP="00153B3E">
            <w:pPr>
              <w:rPr>
                <w:rFonts w:ascii="標楷體" w:eastAsia="標楷體" w:hAnsi="標楷體"/>
                <w:lang w:eastAsia="zh-HK"/>
              </w:rPr>
            </w:pPr>
            <w:r>
              <w:rPr>
                <w:rFonts w:ascii="標楷體" w:eastAsia="標楷體" w:hAnsi="標楷體" w:hint="eastAsia"/>
                <w:lang w:eastAsia="zh-HK"/>
              </w:rPr>
              <w:t>登錄</w:t>
            </w:r>
          </w:p>
        </w:tc>
        <w:tc>
          <w:tcPr>
            <w:tcW w:w="7033" w:type="dxa"/>
            <w:tcBorders>
              <w:top w:val="single" w:sz="4" w:space="0" w:color="auto"/>
              <w:left w:val="single" w:sz="4" w:space="0" w:color="auto"/>
              <w:bottom w:val="single" w:sz="4" w:space="0" w:color="auto"/>
              <w:right w:val="single" w:sz="4" w:space="0" w:color="auto"/>
            </w:tcBorders>
            <w:hideMark/>
          </w:tcPr>
          <w:p w14:paraId="14E8CCA2" w14:textId="34FC97DB" w:rsidR="00AC156A" w:rsidRDefault="00AC156A" w:rsidP="00153B3E">
            <w:pPr>
              <w:rPr>
                <w:rFonts w:ascii="標楷體" w:eastAsia="標楷體" w:hAnsi="標楷體"/>
                <w:lang w:eastAsia="zh-HK"/>
              </w:rPr>
            </w:pPr>
            <w:r>
              <w:rPr>
                <w:rFonts w:ascii="標楷體" w:eastAsia="標楷體" w:hAnsi="標楷體" w:hint="eastAsia"/>
                <w:lang w:eastAsia="zh-HK"/>
              </w:rPr>
              <w:t>依據輸入</w:t>
            </w:r>
            <w:r w:rsidR="00967E6C">
              <w:rPr>
                <w:rFonts w:ascii="標楷體" w:eastAsia="標楷體" w:hAnsi="標楷體" w:hint="eastAsia"/>
                <w:lang w:eastAsia="zh-HK"/>
              </w:rPr>
              <w:t>資料登錄傳票</w:t>
            </w:r>
          </w:p>
        </w:tc>
      </w:tr>
      <w:tr w:rsidR="00AC156A" w14:paraId="4F6D9221" w14:textId="77777777" w:rsidTr="00153B3E">
        <w:tc>
          <w:tcPr>
            <w:tcW w:w="851" w:type="dxa"/>
            <w:tcBorders>
              <w:top w:val="single" w:sz="4" w:space="0" w:color="auto"/>
              <w:left w:val="single" w:sz="4" w:space="0" w:color="auto"/>
              <w:bottom w:val="single" w:sz="4" w:space="0" w:color="auto"/>
              <w:right w:val="single" w:sz="4" w:space="0" w:color="auto"/>
            </w:tcBorders>
            <w:hideMark/>
          </w:tcPr>
          <w:p w14:paraId="70A9B5F6" w14:textId="77777777" w:rsidR="00AC156A" w:rsidRDefault="00AC156A" w:rsidP="00153B3E">
            <w:pPr>
              <w:jc w:val="center"/>
              <w:rPr>
                <w:rFonts w:ascii="標楷體" w:eastAsia="標楷體" w:hAnsi="標楷體"/>
              </w:rPr>
            </w:pPr>
            <w:r>
              <w:rPr>
                <w:rFonts w:ascii="標楷體" w:eastAsia="標楷體" w:hAnsi="標楷體" w:hint="eastAsia"/>
              </w:rPr>
              <w:t>2</w:t>
            </w:r>
          </w:p>
        </w:tc>
        <w:tc>
          <w:tcPr>
            <w:tcW w:w="2126" w:type="dxa"/>
            <w:tcBorders>
              <w:top w:val="single" w:sz="4" w:space="0" w:color="auto"/>
              <w:left w:val="single" w:sz="4" w:space="0" w:color="auto"/>
              <w:bottom w:val="single" w:sz="4" w:space="0" w:color="auto"/>
              <w:right w:val="single" w:sz="4" w:space="0" w:color="auto"/>
            </w:tcBorders>
            <w:hideMark/>
          </w:tcPr>
          <w:p w14:paraId="39B6A22B" w14:textId="77777777" w:rsidR="00AC156A" w:rsidRDefault="00AC156A" w:rsidP="00153B3E">
            <w:pPr>
              <w:rPr>
                <w:rFonts w:ascii="標楷體" w:eastAsia="標楷體" w:hAnsi="標楷體"/>
                <w:lang w:eastAsia="zh-HK"/>
              </w:rPr>
            </w:pPr>
            <w:r>
              <w:rPr>
                <w:rFonts w:ascii="標楷體" w:eastAsia="標楷體" w:hAnsi="標楷體" w:hint="eastAsia"/>
                <w:lang w:eastAsia="zh-HK"/>
              </w:rPr>
              <w:t>離開</w:t>
            </w:r>
          </w:p>
        </w:tc>
        <w:tc>
          <w:tcPr>
            <w:tcW w:w="7033" w:type="dxa"/>
            <w:tcBorders>
              <w:top w:val="single" w:sz="4" w:space="0" w:color="auto"/>
              <w:left w:val="single" w:sz="4" w:space="0" w:color="auto"/>
              <w:bottom w:val="single" w:sz="4" w:space="0" w:color="auto"/>
              <w:right w:val="single" w:sz="4" w:space="0" w:color="auto"/>
            </w:tcBorders>
            <w:hideMark/>
          </w:tcPr>
          <w:p w14:paraId="2E781294" w14:textId="2AC296D5" w:rsidR="00AC156A" w:rsidRDefault="00AC156A" w:rsidP="00153B3E">
            <w:pPr>
              <w:rPr>
                <w:rFonts w:ascii="標楷體" w:eastAsia="標楷體" w:hAnsi="標楷體"/>
                <w:lang w:eastAsia="zh-HK"/>
              </w:rPr>
            </w:pPr>
            <w:r>
              <w:rPr>
                <w:rFonts w:ascii="標楷體" w:eastAsia="標楷體" w:hAnsi="標楷體" w:hint="eastAsia"/>
                <w:lang w:eastAsia="zh-HK"/>
              </w:rPr>
              <w:t>關閉此畫面</w:t>
            </w:r>
          </w:p>
        </w:tc>
      </w:tr>
      <w:tr w:rsidR="00AC156A" w14:paraId="45A36ED3" w14:textId="77777777" w:rsidTr="00153B3E">
        <w:tc>
          <w:tcPr>
            <w:tcW w:w="851" w:type="dxa"/>
            <w:tcBorders>
              <w:top w:val="single" w:sz="4" w:space="0" w:color="auto"/>
              <w:left w:val="single" w:sz="4" w:space="0" w:color="auto"/>
              <w:bottom w:val="single" w:sz="4" w:space="0" w:color="auto"/>
              <w:right w:val="single" w:sz="4" w:space="0" w:color="auto"/>
            </w:tcBorders>
            <w:hideMark/>
          </w:tcPr>
          <w:p w14:paraId="398BD813" w14:textId="77777777" w:rsidR="00AC156A" w:rsidRDefault="00AC156A" w:rsidP="00153B3E">
            <w:pPr>
              <w:jc w:val="center"/>
              <w:rPr>
                <w:rFonts w:ascii="標楷體" w:eastAsia="標楷體" w:hAnsi="標楷體"/>
              </w:rPr>
            </w:pPr>
            <w:r>
              <w:rPr>
                <w:rFonts w:ascii="標楷體" w:eastAsia="標楷體" w:hAnsi="標楷體" w:hint="eastAsia"/>
              </w:rPr>
              <w:t>3</w:t>
            </w:r>
          </w:p>
        </w:tc>
        <w:tc>
          <w:tcPr>
            <w:tcW w:w="2126" w:type="dxa"/>
            <w:tcBorders>
              <w:top w:val="single" w:sz="4" w:space="0" w:color="auto"/>
              <w:left w:val="single" w:sz="4" w:space="0" w:color="auto"/>
              <w:bottom w:val="single" w:sz="4" w:space="0" w:color="auto"/>
              <w:right w:val="single" w:sz="4" w:space="0" w:color="auto"/>
            </w:tcBorders>
            <w:hideMark/>
          </w:tcPr>
          <w:p w14:paraId="44ED33CF" w14:textId="77777777" w:rsidR="00AC156A" w:rsidRDefault="00AC156A" w:rsidP="00153B3E">
            <w:pPr>
              <w:rPr>
                <w:rFonts w:ascii="標楷體" w:eastAsia="標楷體" w:hAnsi="標楷體"/>
                <w:lang w:eastAsia="zh-HK"/>
              </w:rPr>
            </w:pPr>
            <w:r>
              <w:rPr>
                <w:rFonts w:ascii="標楷體" w:eastAsia="標楷體" w:hAnsi="標楷體" w:hint="eastAsia"/>
                <w:lang w:eastAsia="zh-HK"/>
              </w:rPr>
              <w:t>隱</w:t>
            </w:r>
            <w:r>
              <w:rPr>
                <w:rFonts w:ascii="標楷體" w:eastAsia="標楷體" w:hAnsi="標楷體" w:hint="eastAsia"/>
              </w:rPr>
              <w:t>藏/</w:t>
            </w:r>
            <w:r>
              <w:rPr>
                <w:rFonts w:ascii="標楷體" w:eastAsia="標楷體" w:hAnsi="標楷體" w:hint="eastAsia"/>
                <w:lang w:eastAsia="zh-HK"/>
              </w:rPr>
              <w:t>顯示</w:t>
            </w:r>
          </w:p>
        </w:tc>
        <w:tc>
          <w:tcPr>
            <w:tcW w:w="7033" w:type="dxa"/>
            <w:tcBorders>
              <w:top w:val="single" w:sz="4" w:space="0" w:color="auto"/>
              <w:left w:val="single" w:sz="4" w:space="0" w:color="auto"/>
              <w:bottom w:val="single" w:sz="4" w:space="0" w:color="auto"/>
              <w:right w:val="single" w:sz="4" w:space="0" w:color="auto"/>
            </w:tcBorders>
            <w:hideMark/>
          </w:tcPr>
          <w:p w14:paraId="5AE95D0C" w14:textId="77777777" w:rsidR="00AC156A" w:rsidRDefault="00AC156A" w:rsidP="00153B3E">
            <w:pPr>
              <w:rPr>
                <w:rFonts w:ascii="標楷體" w:eastAsia="標楷體" w:hAnsi="標楷體"/>
                <w:lang w:eastAsia="zh-HK"/>
              </w:rPr>
            </w:pPr>
            <w:r>
              <w:rPr>
                <w:rFonts w:ascii="標楷體" w:eastAsia="標楷體" w:hAnsi="標楷體" w:hint="eastAsia"/>
                <w:lang w:eastAsia="zh-HK"/>
              </w:rPr>
              <w:t>輸入條件切換隱</w:t>
            </w:r>
            <w:r>
              <w:rPr>
                <w:rFonts w:ascii="標楷體" w:eastAsia="標楷體" w:hAnsi="標楷體" w:hint="eastAsia"/>
              </w:rPr>
              <w:t>藏</w:t>
            </w:r>
            <w:r>
              <w:rPr>
                <w:rFonts w:ascii="標楷體" w:eastAsia="標楷體" w:hAnsi="標楷體" w:hint="eastAsia"/>
                <w:lang w:eastAsia="zh-HK"/>
              </w:rPr>
              <w:t>及顯示</w:t>
            </w:r>
          </w:p>
        </w:tc>
      </w:tr>
      <w:tr w:rsidR="00ED7FD8" w14:paraId="1C4B5C4E" w14:textId="77777777" w:rsidTr="00153B3E">
        <w:tc>
          <w:tcPr>
            <w:tcW w:w="851" w:type="dxa"/>
            <w:tcBorders>
              <w:top w:val="single" w:sz="4" w:space="0" w:color="auto"/>
              <w:left w:val="single" w:sz="4" w:space="0" w:color="auto"/>
              <w:bottom w:val="single" w:sz="4" w:space="0" w:color="auto"/>
              <w:right w:val="single" w:sz="4" w:space="0" w:color="auto"/>
            </w:tcBorders>
          </w:tcPr>
          <w:p w14:paraId="3E21981C" w14:textId="56EE4231" w:rsidR="00ED7FD8" w:rsidRDefault="00ED7FD8" w:rsidP="00153B3E">
            <w:pPr>
              <w:jc w:val="center"/>
              <w:rPr>
                <w:rFonts w:ascii="標楷體" w:eastAsia="標楷體" w:hAnsi="標楷體"/>
              </w:rPr>
            </w:pPr>
            <w:r>
              <w:rPr>
                <w:rFonts w:ascii="標楷體" w:eastAsia="標楷體" w:hAnsi="標楷體" w:hint="eastAsia"/>
              </w:rPr>
              <w:t>4</w:t>
            </w:r>
          </w:p>
        </w:tc>
        <w:tc>
          <w:tcPr>
            <w:tcW w:w="2126" w:type="dxa"/>
            <w:tcBorders>
              <w:top w:val="single" w:sz="4" w:space="0" w:color="auto"/>
              <w:left w:val="single" w:sz="4" w:space="0" w:color="auto"/>
              <w:bottom w:val="single" w:sz="4" w:space="0" w:color="auto"/>
              <w:right w:val="single" w:sz="4" w:space="0" w:color="auto"/>
            </w:tcBorders>
          </w:tcPr>
          <w:p w14:paraId="29D53900" w14:textId="705B19BC" w:rsidR="00ED7FD8" w:rsidRDefault="00ED7FD8" w:rsidP="00153B3E">
            <w:pPr>
              <w:rPr>
                <w:rFonts w:ascii="標楷體" w:eastAsia="標楷體" w:hAnsi="標楷體"/>
                <w:lang w:eastAsia="zh-HK"/>
              </w:rPr>
            </w:pPr>
            <w:r>
              <w:rPr>
                <w:rFonts w:ascii="標楷體" w:eastAsia="標楷體" w:hAnsi="標楷體" w:hint="eastAsia"/>
                <w:lang w:eastAsia="zh-HK"/>
              </w:rPr>
              <w:t>重新交易</w:t>
            </w:r>
          </w:p>
        </w:tc>
        <w:tc>
          <w:tcPr>
            <w:tcW w:w="7033" w:type="dxa"/>
            <w:tcBorders>
              <w:top w:val="single" w:sz="4" w:space="0" w:color="auto"/>
              <w:left w:val="single" w:sz="4" w:space="0" w:color="auto"/>
              <w:bottom w:val="single" w:sz="4" w:space="0" w:color="auto"/>
              <w:right w:val="single" w:sz="4" w:space="0" w:color="auto"/>
            </w:tcBorders>
          </w:tcPr>
          <w:p w14:paraId="73F86BC5" w14:textId="033E67DF" w:rsidR="00ED7FD8" w:rsidRDefault="00ED7FD8" w:rsidP="00153B3E">
            <w:pPr>
              <w:rPr>
                <w:rFonts w:ascii="標楷體" w:eastAsia="標楷體" w:hAnsi="標楷體"/>
                <w:lang w:eastAsia="zh-HK"/>
              </w:rPr>
            </w:pPr>
            <w:r>
              <w:rPr>
                <w:rFonts w:ascii="標楷體" w:eastAsia="標楷體" w:hAnsi="標楷體" w:hint="eastAsia"/>
                <w:lang w:eastAsia="zh-HK"/>
              </w:rPr>
              <w:t>登錄成功後顯示,重新登錄另一筆傳票</w:t>
            </w:r>
          </w:p>
        </w:tc>
      </w:tr>
    </w:tbl>
    <w:p w14:paraId="29DF69D9" w14:textId="77777777" w:rsidR="00AC156A" w:rsidRDefault="00AC156A" w:rsidP="00AC156A"/>
    <w:p w14:paraId="221144C3" w14:textId="77777777" w:rsidR="001D72A0" w:rsidRDefault="001D72A0" w:rsidP="00D01BCC">
      <w:pPr>
        <w:pStyle w:val="a"/>
        <w:numPr>
          <w:ilvl w:val="0"/>
          <w:numId w:val="0"/>
        </w:numPr>
        <w:ind w:left="1440"/>
        <w:pPrChange w:id="14" w:author="張金龍" w:date="2021-05-12T12:09:00Z">
          <w:pPr>
            <w:pStyle w:val="a"/>
            <w:numPr>
              <w:numId w:val="0"/>
            </w:numPr>
            <w:ind w:left="0" w:firstLine="0"/>
          </w:pPr>
        </w:pPrChange>
      </w:pPr>
    </w:p>
    <w:p w14:paraId="5BC9AE95" w14:textId="21722236" w:rsidR="00AC156A" w:rsidRDefault="00AC156A" w:rsidP="00D01BCC">
      <w:pPr>
        <w:pStyle w:val="a"/>
      </w:pPr>
      <w:r>
        <w:rPr>
          <w:rFonts w:hint="eastAsia"/>
        </w:rPr>
        <w:t>輸入畫面資料說明</w:t>
      </w:r>
    </w:p>
    <w:tbl>
      <w:tblPr>
        <w:tblW w:w="1084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76"/>
        <w:gridCol w:w="1197"/>
        <w:gridCol w:w="1896"/>
        <w:gridCol w:w="991"/>
        <w:gridCol w:w="2053"/>
        <w:gridCol w:w="496"/>
        <w:gridCol w:w="605"/>
        <w:gridCol w:w="3031"/>
      </w:tblGrid>
      <w:tr w:rsidR="00153B3E" w14:paraId="0234F5C1" w14:textId="77777777" w:rsidTr="005A4963">
        <w:trPr>
          <w:trHeight w:val="391"/>
          <w:jc w:val="center"/>
        </w:trPr>
        <w:tc>
          <w:tcPr>
            <w:tcW w:w="576" w:type="dxa"/>
            <w:vMerge w:val="restar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33B6790" w14:textId="77777777" w:rsidR="00AC156A" w:rsidRDefault="00AC156A" w:rsidP="00153B3E">
            <w:pPr>
              <w:rPr>
                <w:rFonts w:ascii="標楷體" w:eastAsia="標楷體" w:hAnsi="標楷體"/>
              </w:rPr>
            </w:pPr>
            <w:r>
              <w:rPr>
                <w:rFonts w:ascii="標楷體" w:eastAsia="標楷體" w:hAnsi="標楷體" w:hint="eastAsia"/>
              </w:rPr>
              <w:t>序號</w:t>
            </w:r>
          </w:p>
        </w:tc>
        <w:tc>
          <w:tcPr>
            <w:tcW w:w="1197" w:type="dxa"/>
            <w:vMerge w:val="restar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900EC8E" w14:textId="77777777" w:rsidR="00AC156A" w:rsidRDefault="00AC156A" w:rsidP="00153B3E">
            <w:pPr>
              <w:rPr>
                <w:rFonts w:ascii="標楷體" w:eastAsia="標楷體" w:hAnsi="標楷體"/>
              </w:rPr>
            </w:pPr>
            <w:r>
              <w:rPr>
                <w:rFonts w:ascii="標楷體" w:eastAsia="標楷體" w:hAnsi="標楷體" w:hint="eastAsia"/>
              </w:rPr>
              <w:t>欄位</w:t>
            </w:r>
          </w:p>
        </w:tc>
        <w:tc>
          <w:tcPr>
            <w:tcW w:w="6041" w:type="dxa"/>
            <w:gridSpan w:val="5"/>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37FFD58" w14:textId="77777777" w:rsidR="00AC156A" w:rsidRDefault="00AC156A" w:rsidP="00153B3E">
            <w:pPr>
              <w:jc w:val="center"/>
              <w:rPr>
                <w:rFonts w:ascii="標楷體" w:eastAsia="標楷體" w:hAnsi="標楷體"/>
              </w:rPr>
            </w:pPr>
            <w:r>
              <w:rPr>
                <w:rFonts w:ascii="標楷體" w:eastAsia="標楷體" w:hAnsi="標楷體" w:hint="eastAsia"/>
              </w:rPr>
              <w:t>說明</w:t>
            </w:r>
          </w:p>
        </w:tc>
        <w:tc>
          <w:tcPr>
            <w:tcW w:w="3031" w:type="dxa"/>
            <w:vMerge w:val="restar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026F940" w14:textId="77777777" w:rsidR="00AC156A" w:rsidRDefault="00AC156A" w:rsidP="00153B3E">
            <w:pPr>
              <w:rPr>
                <w:rFonts w:ascii="標楷體" w:eastAsia="標楷體" w:hAnsi="標楷體"/>
              </w:rPr>
            </w:pPr>
            <w:r>
              <w:rPr>
                <w:rFonts w:ascii="標楷體" w:eastAsia="標楷體" w:hAnsi="標楷體" w:hint="eastAsia"/>
              </w:rPr>
              <w:t>處理邏輯及注意事項</w:t>
            </w:r>
          </w:p>
        </w:tc>
      </w:tr>
      <w:tr w:rsidR="005A4963" w14:paraId="1E21B4B0" w14:textId="77777777" w:rsidTr="005A4963">
        <w:trPr>
          <w:trHeight w:val="246"/>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4C49700" w14:textId="77777777" w:rsidR="00AC156A" w:rsidRDefault="00AC156A" w:rsidP="00153B3E">
            <w:pPr>
              <w:widowControl/>
              <w:rPr>
                <w:rFonts w:ascii="標楷體" w:eastAsia="標楷體" w:hAnsi="標楷體"/>
              </w:rPr>
            </w:pPr>
          </w:p>
        </w:tc>
        <w:tc>
          <w:tcPr>
            <w:tcW w:w="1197" w:type="dxa"/>
            <w:vMerge/>
            <w:tcBorders>
              <w:top w:val="single" w:sz="4" w:space="0" w:color="auto"/>
              <w:left w:val="single" w:sz="4" w:space="0" w:color="auto"/>
              <w:bottom w:val="single" w:sz="4" w:space="0" w:color="auto"/>
              <w:right w:val="single" w:sz="4" w:space="0" w:color="auto"/>
            </w:tcBorders>
            <w:vAlign w:val="center"/>
            <w:hideMark/>
          </w:tcPr>
          <w:p w14:paraId="44E1A315" w14:textId="77777777" w:rsidR="00AC156A" w:rsidRDefault="00AC156A" w:rsidP="00153B3E">
            <w:pPr>
              <w:widowControl/>
              <w:rPr>
                <w:rFonts w:ascii="標楷體" w:eastAsia="標楷體" w:hAnsi="標楷體"/>
              </w:rPr>
            </w:pPr>
          </w:p>
        </w:tc>
        <w:tc>
          <w:tcPr>
            <w:tcW w:w="189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F3A436F" w14:textId="77777777" w:rsidR="00AC156A" w:rsidRDefault="00AC156A" w:rsidP="00153B3E">
            <w:pPr>
              <w:rPr>
                <w:rFonts w:ascii="標楷體" w:eastAsia="標楷體" w:hAnsi="標楷體"/>
              </w:rPr>
            </w:pPr>
            <w:r>
              <w:rPr>
                <w:rFonts w:ascii="標楷體" w:eastAsia="標楷體" w:hAnsi="標楷體" w:hint="eastAsia"/>
              </w:rPr>
              <w:t>資料型態長度</w:t>
            </w:r>
          </w:p>
        </w:tc>
        <w:tc>
          <w:tcPr>
            <w:tcW w:w="99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939B4E5" w14:textId="77777777" w:rsidR="00AC156A" w:rsidRDefault="00AC156A" w:rsidP="00153B3E">
            <w:pPr>
              <w:rPr>
                <w:rFonts w:ascii="標楷體" w:eastAsia="標楷體" w:hAnsi="標楷體"/>
              </w:rPr>
            </w:pPr>
            <w:r>
              <w:rPr>
                <w:rFonts w:ascii="標楷體" w:eastAsia="標楷體" w:hAnsi="標楷體" w:hint="eastAsia"/>
              </w:rPr>
              <w:t>預設值</w:t>
            </w:r>
          </w:p>
        </w:tc>
        <w:tc>
          <w:tcPr>
            <w:tcW w:w="205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5DD782D" w14:textId="77777777" w:rsidR="00AC156A" w:rsidRDefault="00AC156A" w:rsidP="00153B3E">
            <w:pPr>
              <w:rPr>
                <w:rFonts w:ascii="標楷體" w:eastAsia="標楷體" w:hAnsi="標楷體"/>
              </w:rPr>
            </w:pPr>
            <w:r>
              <w:rPr>
                <w:rFonts w:ascii="標楷體" w:eastAsia="標楷體" w:hAnsi="標楷體" w:hint="eastAsia"/>
              </w:rPr>
              <w:t>選單內容</w:t>
            </w:r>
          </w:p>
        </w:tc>
        <w:tc>
          <w:tcPr>
            <w:tcW w:w="49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C583F06" w14:textId="77777777" w:rsidR="00AC156A" w:rsidRDefault="00AC156A" w:rsidP="00153B3E">
            <w:pPr>
              <w:rPr>
                <w:rFonts w:ascii="標楷體" w:eastAsia="標楷體" w:hAnsi="標楷體"/>
              </w:rPr>
            </w:pPr>
            <w:r>
              <w:rPr>
                <w:rFonts w:ascii="標楷體" w:eastAsia="標楷體" w:hAnsi="標楷體" w:hint="eastAsia"/>
              </w:rPr>
              <w:t>必填</w:t>
            </w:r>
          </w:p>
        </w:tc>
        <w:tc>
          <w:tcPr>
            <w:tcW w:w="60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0769981" w14:textId="77777777" w:rsidR="00AC156A" w:rsidRDefault="00AC156A" w:rsidP="00153B3E">
            <w:pPr>
              <w:rPr>
                <w:rFonts w:ascii="標楷體" w:eastAsia="標楷體" w:hAnsi="標楷體"/>
              </w:rPr>
            </w:pPr>
            <w:r>
              <w:rPr>
                <w:rFonts w:ascii="標楷體" w:eastAsia="標楷體" w:hAnsi="標楷體" w:hint="eastAsia"/>
              </w:rPr>
              <w:t>R/W</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70EBB8E9" w14:textId="77777777" w:rsidR="00AC156A" w:rsidRDefault="00AC156A" w:rsidP="00153B3E">
            <w:pPr>
              <w:widowControl/>
              <w:rPr>
                <w:rFonts w:ascii="標楷體" w:eastAsia="標楷體" w:hAnsi="標楷體"/>
              </w:rPr>
            </w:pPr>
          </w:p>
        </w:tc>
      </w:tr>
      <w:tr w:rsidR="004E03B7" w14:paraId="7AD2265F" w14:textId="77777777" w:rsidTr="005A4963">
        <w:trPr>
          <w:trHeight w:val="246"/>
          <w:jc w:val="center"/>
        </w:trPr>
        <w:tc>
          <w:tcPr>
            <w:tcW w:w="576" w:type="dxa"/>
            <w:tcBorders>
              <w:top w:val="single" w:sz="4" w:space="0" w:color="auto"/>
              <w:left w:val="single" w:sz="4" w:space="0" w:color="auto"/>
              <w:bottom w:val="single" w:sz="4" w:space="0" w:color="auto"/>
              <w:right w:val="single" w:sz="4" w:space="0" w:color="auto"/>
            </w:tcBorders>
            <w:hideMark/>
          </w:tcPr>
          <w:p w14:paraId="0E1D891A" w14:textId="77777777" w:rsidR="00BE4B0E" w:rsidRDefault="00BE4B0E" w:rsidP="00BE4B0E">
            <w:pPr>
              <w:rPr>
                <w:rFonts w:ascii="標楷體" w:eastAsia="標楷體" w:hAnsi="標楷體"/>
              </w:rPr>
            </w:pPr>
            <w:r>
              <w:rPr>
                <w:rFonts w:ascii="標楷體" w:eastAsia="標楷體" w:hAnsi="標楷體" w:hint="eastAsia"/>
              </w:rPr>
              <w:t>1.</w:t>
            </w:r>
          </w:p>
        </w:tc>
        <w:tc>
          <w:tcPr>
            <w:tcW w:w="1197" w:type="dxa"/>
            <w:tcBorders>
              <w:top w:val="single" w:sz="4" w:space="0" w:color="auto"/>
              <w:left w:val="single" w:sz="4" w:space="0" w:color="auto"/>
              <w:bottom w:val="single" w:sz="4" w:space="0" w:color="auto"/>
              <w:right w:val="single" w:sz="4" w:space="0" w:color="auto"/>
            </w:tcBorders>
          </w:tcPr>
          <w:p w14:paraId="1E2150A9" w14:textId="6DDEE072" w:rsidR="00BE4B0E" w:rsidRDefault="00BE4B0E" w:rsidP="00BE4B0E">
            <w:pPr>
              <w:rPr>
                <w:rFonts w:ascii="標楷體" w:eastAsia="標楷體" w:hAnsi="標楷體"/>
              </w:rPr>
            </w:pPr>
            <w:r>
              <w:rPr>
                <w:rFonts w:ascii="標楷體" w:eastAsia="標楷體" w:hAnsi="標楷體" w:hint="eastAsia"/>
              </w:rPr>
              <w:t>帳冊別</w:t>
            </w:r>
          </w:p>
        </w:tc>
        <w:tc>
          <w:tcPr>
            <w:tcW w:w="1896" w:type="dxa"/>
            <w:tcBorders>
              <w:top w:val="single" w:sz="4" w:space="0" w:color="auto"/>
              <w:left w:val="single" w:sz="4" w:space="0" w:color="auto"/>
              <w:bottom w:val="single" w:sz="4" w:space="0" w:color="auto"/>
              <w:right w:val="single" w:sz="4" w:space="0" w:color="auto"/>
            </w:tcBorders>
          </w:tcPr>
          <w:p w14:paraId="7F202F4B" w14:textId="1A556A88" w:rsidR="00BE4B0E" w:rsidRDefault="00BE4B0E" w:rsidP="00BE4B0E">
            <w:pPr>
              <w:rPr>
                <w:rFonts w:ascii="標楷體" w:eastAsia="標楷體" w:hAnsi="標楷體"/>
              </w:rPr>
            </w:pPr>
            <w:r>
              <w:rPr>
                <w:rFonts w:ascii="標楷體" w:eastAsia="標楷體" w:hAnsi="標楷體" w:hint="eastAsia"/>
              </w:rPr>
              <w:t>X</w:t>
            </w:r>
            <w:r>
              <w:rPr>
                <w:rFonts w:ascii="標楷體" w:eastAsia="標楷體" w:hAnsi="標楷體"/>
              </w:rPr>
              <w:t>(3)</w:t>
            </w:r>
          </w:p>
        </w:tc>
        <w:tc>
          <w:tcPr>
            <w:tcW w:w="991" w:type="dxa"/>
            <w:tcBorders>
              <w:top w:val="single" w:sz="4" w:space="0" w:color="auto"/>
              <w:left w:val="single" w:sz="4" w:space="0" w:color="auto"/>
              <w:bottom w:val="single" w:sz="4" w:space="0" w:color="auto"/>
              <w:right w:val="single" w:sz="4" w:space="0" w:color="auto"/>
            </w:tcBorders>
          </w:tcPr>
          <w:p w14:paraId="10C35087" w14:textId="0129EF48" w:rsidR="00BE4B0E" w:rsidRDefault="00153B3E" w:rsidP="00BE4B0E">
            <w:pPr>
              <w:rPr>
                <w:rFonts w:ascii="標楷體" w:eastAsia="標楷體" w:hAnsi="標楷體"/>
              </w:rPr>
            </w:pPr>
            <w:r>
              <w:rPr>
                <w:rFonts w:ascii="標楷體" w:eastAsia="標楷體" w:hAnsi="標楷體" w:hint="eastAsia"/>
              </w:rPr>
              <w:t>000(全帳冊)</w:t>
            </w:r>
          </w:p>
        </w:tc>
        <w:tc>
          <w:tcPr>
            <w:tcW w:w="2053" w:type="dxa"/>
            <w:tcBorders>
              <w:top w:val="single" w:sz="4" w:space="0" w:color="auto"/>
              <w:left w:val="single" w:sz="4" w:space="0" w:color="auto"/>
              <w:bottom w:val="single" w:sz="4" w:space="0" w:color="auto"/>
              <w:right w:val="single" w:sz="4" w:space="0" w:color="auto"/>
            </w:tcBorders>
          </w:tcPr>
          <w:p w14:paraId="59E49349" w14:textId="77777777" w:rsidR="00BE4B0E" w:rsidRDefault="00BE4B0E" w:rsidP="00BE4B0E">
            <w:pPr>
              <w:rPr>
                <w:rFonts w:ascii="標楷體" w:eastAsia="標楷體" w:hAnsi="標楷體"/>
              </w:rPr>
            </w:pPr>
            <w:r>
              <w:rPr>
                <w:rFonts w:ascii="標楷體" w:eastAsia="標楷體" w:hAnsi="標楷體" w:hint="eastAsia"/>
              </w:rPr>
              <w:t>帳冊別代碼(</w:t>
            </w:r>
            <w:r>
              <w:rPr>
                <w:rFonts w:ascii="標楷體" w:eastAsia="標楷體" w:hAnsi="標楷體"/>
              </w:rPr>
              <w:t>CdCode.</w:t>
            </w:r>
          </w:p>
          <w:p w14:paraId="2FF4FD52" w14:textId="365CCA0E" w:rsidR="00BE4B0E" w:rsidRDefault="00BE4B0E" w:rsidP="00BE4B0E">
            <w:pPr>
              <w:rPr>
                <w:rFonts w:ascii="標楷體" w:eastAsia="標楷體" w:hAnsi="標楷體"/>
              </w:rPr>
            </w:pPr>
            <w:r>
              <w:rPr>
                <w:rFonts w:ascii="標楷體" w:eastAsia="標楷體" w:hAnsi="標楷體"/>
              </w:rPr>
              <w:t>AcBookCode</w:t>
            </w:r>
            <w:r w:rsidR="00330DF5">
              <w:rPr>
                <w:rFonts w:ascii="標楷體" w:eastAsia="標楷體" w:hAnsi="標楷體" w:hint="eastAsia"/>
              </w:rPr>
              <w:t>0</w:t>
            </w:r>
            <w:r>
              <w:rPr>
                <w:rFonts w:ascii="標楷體" w:eastAsia="標楷體" w:hAnsi="標楷體" w:hint="eastAsia"/>
              </w:rPr>
              <w:t>)[選單/1</w:t>
            </w:r>
            <w:r>
              <w:rPr>
                <w:rFonts w:ascii="標楷體" w:eastAsia="標楷體" w:hAnsi="標楷體"/>
              </w:rPr>
              <w:t xml:space="preserve"> L6064</w:t>
            </w:r>
            <w:r>
              <w:rPr>
                <w:rFonts w:ascii="標楷體" w:eastAsia="標楷體" w:hAnsi="標楷體" w:hint="eastAsia"/>
              </w:rPr>
              <w:t>]</w:t>
            </w:r>
          </w:p>
        </w:tc>
        <w:tc>
          <w:tcPr>
            <w:tcW w:w="496" w:type="dxa"/>
            <w:tcBorders>
              <w:top w:val="single" w:sz="4" w:space="0" w:color="auto"/>
              <w:left w:val="single" w:sz="4" w:space="0" w:color="auto"/>
              <w:bottom w:val="single" w:sz="4" w:space="0" w:color="auto"/>
              <w:right w:val="single" w:sz="4" w:space="0" w:color="auto"/>
            </w:tcBorders>
          </w:tcPr>
          <w:p w14:paraId="64A7080E" w14:textId="7D1E0390" w:rsidR="00BE4B0E" w:rsidRDefault="00BE4B0E" w:rsidP="00BE4B0E">
            <w:pPr>
              <w:jc w:val="center"/>
              <w:rPr>
                <w:rFonts w:ascii="標楷體" w:eastAsia="標楷體" w:hAnsi="標楷體"/>
              </w:rPr>
            </w:pPr>
            <w:r>
              <w:rPr>
                <w:rFonts w:ascii="標楷體" w:eastAsia="標楷體" w:hAnsi="標楷體" w:hint="eastAsia"/>
              </w:rPr>
              <w:t>V</w:t>
            </w:r>
          </w:p>
        </w:tc>
        <w:tc>
          <w:tcPr>
            <w:tcW w:w="605" w:type="dxa"/>
            <w:tcBorders>
              <w:top w:val="single" w:sz="4" w:space="0" w:color="auto"/>
              <w:left w:val="single" w:sz="4" w:space="0" w:color="auto"/>
              <w:bottom w:val="single" w:sz="4" w:space="0" w:color="auto"/>
              <w:right w:val="single" w:sz="4" w:space="0" w:color="auto"/>
            </w:tcBorders>
          </w:tcPr>
          <w:p w14:paraId="76ECF60C" w14:textId="037BB449" w:rsidR="00BE4B0E" w:rsidRDefault="00BE4B0E" w:rsidP="00BE4B0E">
            <w:pPr>
              <w:jc w:val="center"/>
              <w:rPr>
                <w:rFonts w:ascii="標楷體" w:eastAsia="標楷體" w:hAnsi="標楷體"/>
              </w:rPr>
            </w:pPr>
            <w:r>
              <w:rPr>
                <w:rFonts w:ascii="標楷體" w:eastAsia="標楷體" w:hAnsi="標楷體" w:hint="eastAsia"/>
              </w:rPr>
              <w:t>W</w:t>
            </w:r>
          </w:p>
        </w:tc>
        <w:tc>
          <w:tcPr>
            <w:tcW w:w="3031" w:type="dxa"/>
            <w:tcBorders>
              <w:top w:val="single" w:sz="4" w:space="0" w:color="auto"/>
              <w:left w:val="single" w:sz="4" w:space="0" w:color="auto"/>
              <w:bottom w:val="single" w:sz="4" w:space="0" w:color="auto"/>
              <w:right w:val="single" w:sz="4" w:space="0" w:color="auto"/>
            </w:tcBorders>
          </w:tcPr>
          <w:p w14:paraId="2A604F09" w14:textId="77777777" w:rsidR="00BE4B0E" w:rsidRDefault="00BE4B0E" w:rsidP="00BE4B0E">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必須輸入</w:t>
            </w:r>
            <w:r w:rsidR="00153B3E">
              <w:rPr>
                <w:rFonts w:ascii="標楷體" w:eastAsia="標楷體" w:hAnsi="標楷體" w:hint="eastAsia"/>
                <w:lang w:eastAsia="zh-HK"/>
              </w:rPr>
              <w:t>,可修改</w:t>
            </w:r>
          </w:p>
          <w:p w14:paraId="7BA818F3" w14:textId="323CEDBD" w:rsidR="00153B3E" w:rsidRDefault="00153B3E" w:rsidP="00BE4B0E">
            <w:pPr>
              <w:rPr>
                <w:rFonts w:ascii="標楷體" w:eastAsia="標楷體" w:hAnsi="標楷體"/>
              </w:rPr>
            </w:pPr>
            <w:r>
              <w:rPr>
                <w:rFonts w:ascii="標楷體" w:eastAsia="標楷體" w:hAnsi="標楷體" w:hint="eastAsia"/>
              </w:rPr>
              <w:t>2.A</w:t>
            </w:r>
            <w:r>
              <w:rPr>
                <w:rFonts w:ascii="標楷體" w:eastAsia="標楷體" w:hAnsi="標楷體"/>
              </w:rPr>
              <w:t>cDetail.AcBookCode</w:t>
            </w:r>
          </w:p>
        </w:tc>
      </w:tr>
      <w:tr w:rsidR="004E03B7" w14:paraId="126163F6" w14:textId="77777777" w:rsidTr="005A4963">
        <w:trPr>
          <w:trHeight w:val="246"/>
          <w:jc w:val="center"/>
        </w:trPr>
        <w:tc>
          <w:tcPr>
            <w:tcW w:w="576" w:type="dxa"/>
            <w:tcBorders>
              <w:top w:val="single" w:sz="4" w:space="0" w:color="auto"/>
              <w:left w:val="single" w:sz="4" w:space="0" w:color="auto"/>
              <w:bottom w:val="single" w:sz="4" w:space="0" w:color="auto"/>
              <w:right w:val="single" w:sz="4" w:space="0" w:color="auto"/>
            </w:tcBorders>
            <w:hideMark/>
          </w:tcPr>
          <w:p w14:paraId="6B1713B4" w14:textId="77777777" w:rsidR="00BE4B0E" w:rsidRDefault="00BE4B0E" w:rsidP="00BE4B0E">
            <w:pPr>
              <w:rPr>
                <w:rFonts w:ascii="標楷體" w:eastAsia="標楷體" w:hAnsi="標楷體"/>
              </w:rPr>
            </w:pPr>
            <w:r>
              <w:rPr>
                <w:rFonts w:ascii="標楷體" w:eastAsia="標楷體" w:hAnsi="標楷體" w:hint="eastAsia"/>
              </w:rPr>
              <w:t>2.</w:t>
            </w:r>
          </w:p>
        </w:tc>
        <w:tc>
          <w:tcPr>
            <w:tcW w:w="1197" w:type="dxa"/>
            <w:tcBorders>
              <w:top w:val="single" w:sz="4" w:space="0" w:color="auto"/>
              <w:left w:val="single" w:sz="4" w:space="0" w:color="auto"/>
              <w:bottom w:val="single" w:sz="4" w:space="0" w:color="auto"/>
              <w:right w:val="single" w:sz="4" w:space="0" w:color="auto"/>
            </w:tcBorders>
          </w:tcPr>
          <w:p w14:paraId="6F5BD0B5" w14:textId="513910B9" w:rsidR="00BE4B0E" w:rsidRDefault="00BE4B0E" w:rsidP="00BE4B0E">
            <w:pPr>
              <w:rPr>
                <w:rFonts w:ascii="標楷體" w:eastAsia="標楷體" w:hAnsi="標楷體"/>
              </w:rPr>
            </w:pPr>
            <w:r>
              <w:rPr>
                <w:rFonts w:ascii="標楷體" w:eastAsia="標楷體" w:hAnsi="標楷體" w:hint="eastAsia"/>
              </w:rPr>
              <w:t>單位別</w:t>
            </w:r>
          </w:p>
        </w:tc>
        <w:tc>
          <w:tcPr>
            <w:tcW w:w="1896" w:type="dxa"/>
            <w:tcBorders>
              <w:top w:val="single" w:sz="4" w:space="0" w:color="auto"/>
              <w:left w:val="single" w:sz="4" w:space="0" w:color="auto"/>
              <w:bottom w:val="single" w:sz="4" w:space="0" w:color="auto"/>
              <w:right w:val="single" w:sz="4" w:space="0" w:color="auto"/>
            </w:tcBorders>
          </w:tcPr>
          <w:p w14:paraId="30629462" w14:textId="6D02D0E8" w:rsidR="00BE4B0E" w:rsidRDefault="00BE4B0E" w:rsidP="00BE4B0E">
            <w:pPr>
              <w:rPr>
                <w:rFonts w:ascii="標楷體" w:eastAsia="標楷體" w:hAnsi="標楷體"/>
              </w:rPr>
            </w:pPr>
          </w:p>
        </w:tc>
        <w:tc>
          <w:tcPr>
            <w:tcW w:w="991" w:type="dxa"/>
            <w:tcBorders>
              <w:top w:val="single" w:sz="4" w:space="0" w:color="auto"/>
              <w:left w:val="single" w:sz="4" w:space="0" w:color="auto"/>
              <w:bottom w:val="single" w:sz="4" w:space="0" w:color="auto"/>
              <w:right w:val="single" w:sz="4" w:space="0" w:color="auto"/>
            </w:tcBorders>
          </w:tcPr>
          <w:p w14:paraId="50E34B58" w14:textId="15435CE8" w:rsidR="00BE4B0E" w:rsidRDefault="00BE4B0E" w:rsidP="00BE4B0E">
            <w:pPr>
              <w:rPr>
                <w:rFonts w:ascii="標楷體" w:eastAsia="標楷體" w:hAnsi="標楷體"/>
              </w:rPr>
            </w:pPr>
            <w:r>
              <w:rPr>
                <w:rFonts w:ascii="標楷體" w:eastAsia="標楷體" w:hAnsi="標楷體" w:hint="eastAsia"/>
              </w:rPr>
              <w:t>經辦所屬單位</w:t>
            </w:r>
          </w:p>
        </w:tc>
        <w:tc>
          <w:tcPr>
            <w:tcW w:w="2053" w:type="dxa"/>
            <w:tcBorders>
              <w:top w:val="single" w:sz="4" w:space="0" w:color="auto"/>
              <w:left w:val="single" w:sz="4" w:space="0" w:color="auto"/>
              <w:bottom w:val="single" w:sz="4" w:space="0" w:color="auto"/>
              <w:right w:val="single" w:sz="4" w:space="0" w:color="auto"/>
            </w:tcBorders>
          </w:tcPr>
          <w:p w14:paraId="3ACE3D58" w14:textId="77777777" w:rsidR="00BE4B0E" w:rsidRDefault="00BE4B0E" w:rsidP="00BE4B0E">
            <w:pPr>
              <w:rPr>
                <w:rFonts w:ascii="標楷體" w:eastAsia="標楷體" w:hAnsi="標楷體"/>
              </w:rPr>
            </w:pPr>
          </w:p>
        </w:tc>
        <w:tc>
          <w:tcPr>
            <w:tcW w:w="496" w:type="dxa"/>
            <w:tcBorders>
              <w:top w:val="single" w:sz="4" w:space="0" w:color="auto"/>
              <w:left w:val="single" w:sz="4" w:space="0" w:color="auto"/>
              <w:bottom w:val="single" w:sz="4" w:space="0" w:color="auto"/>
              <w:right w:val="single" w:sz="4" w:space="0" w:color="auto"/>
            </w:tcBorders>
          </w:tcPr>
          <w:p w14:paraId="151432A9" w14:textId="77777777" w:rsidR="00BE4B0E" w:rsidRDefault="00BE4B0E" w:rsidP="00BE4B0E">
            <w:pPr>
              <w:jc w:val="center"/>
              <w:rPr>
                <w:rFonts w:ascii="標楷體" w:eastAsia="標楷體" w:hAnsi="標楷體"/>
              </w:rPr>
            </w:pPr>
          </w:p>
        </w:tc>
        <w:tc>
          <w:tcPr>
            <w:tcW w:w="605" w:type="dxa"/>
            <w:tcBorders>
              <w:top w:val="single" w:sz="4" w:space="0" w:color="auto"/>
              <w:left w:val="single" w:sz="4" w:space="0" w:color="auto"/>
              <w:bottom w:val="single" w:sz="4" w:space="0" w:color="auto"/>
              <w:right w:val="single" w:sz="4" w:space="0" w:color="auto"/>
            </w:tcBorders>
          </w:tcPr>
          <w:p w14:paraId="42E84121" w14:textId="544FDFA3" w:rsidR="00BE4B0E" w:rsidRDefault="00BE4B0E" w:rsidP="00BE4B0E">
            <w:pPr>
              <w:jc w:val="center"/>
              <w:rPr>
                <w:rFonts w:ascii="標楷體" w:eastAsia="標楷體" w:hAnsi="標楷體"/>
              </w:rPr>
            </w:pPr>
            <w:r>
              <w:rPr>
                <w:rFonts w:ascii="標楷體" w:eastAsia="標楷體" w:hAnsi="標楷體" w:hint="eastAsia"/>
              </w:rPr>
              <w:t>R</w:t>
            </w:r>
          </w:p>
        </w:tc>
        <w:tc>
          <w:tcPr>
            <w:tcW w:w="3031" w:type="dxa"/>
            <w:tcBorders>
              <w:top w:val="single" w:sz="4" w:space="0" w:color="auto"/>
              <w:left w:val="single" w:sz="4" w:space="0" w:color="auto"/>
              <w:bottom w:val="single" w:sz="4" w:space="0" w:color="auto"/>
              <w:right w:val="single" w:sz="4" w:space="0" w:color="auto"/>
            </w:tcBorders>
          </w:tcPr>
          <w:p w14:paraId="6668A107" w14:textId="77777777" w:rsidR="00BE4B0E" w:rsidRDefault="00BE4B0E" w:rsidP="00085770">
            <w:pPr>
              <w:ind w:left="240" w:hangingChars="100" w:hanging="240"/>
              <w:rPr>
                <w:rFonts w:ascii="標楷體" w:eastAsia="標楷體" w:hAnsi="標楷體"/>
                <w:color w:val="000000" w:themeColor="text1"/>
              </w:rPr>
            </w:pPr>
            <w:r>
              <w:rPr>
                <w:rFonts w:ascii="標楷體" w:eastAsia="標楷體" w:hAnsi="標楷體" w:hint="eastAsia"/>
                <w:color w:val="000000" w:themeColor="text1"/>
              </w:rPr>
              <w:t>1</w:t>
            </w:r>
            <w:r>
              <w:rPr>
                <w:rFonts w:ascii="標楷體" w:eastAsia="標楷體" w:hAnsi="標楷體"/>
                <w:color w:val="000000" w:themeColor="text1"/>
              </w:rPr>
              <w:t>.</w:t>
            </w:r>
            <w:r w:rsidRPr="00EA3465">
              <w:rPr>
                <w:rFonts w:ascii="標楷體" w:eastAsia="標楷體" w:hAnsi="標楷體" w:hint="eastAsia"/>
                <w:color w:val="000000" w:themeColor="text1"/>
              </w:rPr>
              <w:t>自動顯示</w:t>
            </w:r>
            <w:r>
              <w:rPr>
                <w:rFonts w:ascii="標楷體" w:eastAsia="標楷體" w:hAnsi="標楷體" w:hint="eastAsia"/>
                <w:color w:val="000000" w:themeColor="text1"/>
              </w:rPr>
              <w:t>預設值</w:t>
            </w:r>
            <w:r w:rsidRPr="00EA3465">
              <w:rPr>
                <w:rFonts w:ascii="標楷體" w:eastAsia="標楷體" w:hAnsi="標楷體" w:hint="eastAsia"/>
                <w:color w:val="000000" w:themeColor="text1"/>
              </w:rPr>
              <w:t>,不可修改</w:t>
            </w:r>
          </w:p>
          <w:p w14:paraId="1548513E" w14:textId="34D12390" w:rsidR="00153B3E" w:rsidRDefault="00153B3E" w:rsidP="00BE4B0E">
            <w:pPr>
              <w:rPr>
                <w:rFonts w:ascii="標楷體" w:eastAsia="標楷體" w:hAnsi="標楷體"/>
              </w:rPr>
            </w:pPr>
            <w:r>
              <w:rPr>
                <w:rFonts w:ascii="標楷體" w:eastAsia="標楷體" w:hAnsi="標楷體" w:hint="eastAsia"/>
              </w:rPr>
              <w:t>2</w:t>
            </w:r>
            <w:r>
              <w:rPr>
                <w:rFonts w:ascii="標楷體" w:eastAsia="標楷體" w:hAnsi="標楷體"/>
              </w:rPr>
              <w:t>.AcDetail.BranchNo</w:t>
            </w:r>
          </w:p>
        </w:tc>
      </w:tr>
      <w:tr w:rsidR="004E03B7" w14:paraId="024E7F43" w14:textId="77777777" w:rsidTr="005A4963">
        <w:trPr>
          <w:trHeight w:val="246"/>
          <w:jc w:val="center"/>
        </w:trPr>
        <w:tc>
          <w:tcPr>
            <w:tcW w:w="576" w:type="dxa"/>
            <w:tcBorders>
              <w:top w:val="single" w:sz="4" w:space="0" w:color="auto"/>
              <w:left w:val="single" w:sz="4" w:space="0" w:color="auto"/>
              <w:bottom w:val="single" w:sz="4" w:space="0" w:color="auto"/>
              <w:right w:val="single" w:sz="4" w:space="0" w:color="auto"/>
            </w:tcBorders>
          </w:tcPr>
          <w:p w14:paraId="3D447CD4" w14:textId="77777777" w:rsidR="00BE4B0E" w:rsidRDefault="00BE4B0E" w:rsidP="00BE4B0E">
            <w:pPr>
              <w:rPr>
                <w:rFonts w:ascii="標楷體" w:eastAsia="標楷體" w:hAnsi="標楷體"/>
              </w:rPr>
            </w:pPr>
            <w:r>
              <w:rPr>
                <w:rFonts w:ascii="標楷體" w:eastAsia="標楷體" w:hAnsi="標楷體" w:hint="eastAsia"/>
              </w:rPr>
              <w:t>3.</w:t>
            </w:r>
          </w:p>
        </w:tc>
        <w:tc>
          <w:tcPr>
            <w:tcW w:w="1197" w:type="dxa"/>
            <w:tcBorders>
              <w:top w:val="single" w:sz="4" w:space="0" w:color="auto"/>
              <w:left w:val="single" w:sz="4" w:space="0" w:color="auto"/>
              <w:bottom w:val="single" w:sz="4" w:space="0" w:color="auto"/>
              <w:right w:val="single" w:sz="4" w:space="0" w:color="auto"/>
            </w:tcBorders>
          </w:tcPr>
          <w:p w14:paraId="0775AE28" w14:textId="0A51DA36" w:rsidR="00BE4B0E" w:rsidRDefault="00BE4B0E" w:rsidP="00BE4B0E">
            <w:pPr>
              <w:rPr>
                <w:rFonts w:ascii="標楷體" w:eastAsia="標楷體" w:hAnsi="標楷體"/>
              </w:rPr>
            </w:pPr>
            <w:r>
              <w:rPr>
                <w:rFonts w:ascii="標楷體" w:eastAsia="標楷體" w:hAnsi="標楷體" w:hint="eastAsia"/>
              </w:rPr>
              <w:t>幣別</w:t>
            </w:r>
          </w:p>
        </w:tc>
        <w:tc>
          <w:tcPr>
            <w:tcW w:w="1896" w:type="dxa"/>
            <w:tcBorders>
              <w:top w:val="single" w:sz="4" w:space="0" w:color="auto"/>
              <w:left w:val="single" w:sz="4" w:space="0" w:color="auto"/>
              <w:bottom w:val="single" w:sz="4" w:space="0" w:color="auto"/>
              <w:right w:val="single" w:sz="4" w:space="0" w:color="auto"/>
            </w:tcBorders>
          </w:tcPr>
          <w:p w14:paraId="48A6DF8A" w14:textId="3F61F908" w:rsidR="00BE4B0E" w:rsidRDefault="00BE4B0E" w:rsidP="00BE4B0E">
            <w:pPr>
              <w:rPr>
                <w:rFonts w:ascii="標楷體" w:eastAsia="標楷體" w:hAnsi="標楷體"/>
              </w:rPr>
            </w:pPr>
          </w:p>
        </w:tc>
        <w:tc>
          <w:tcPr>
            <w:tcW w:w="991" w:type="dxa"/>
            <w:tcBorders>
              <w:top w:val="single" w:sz="4" w:space="0" w:color="auto"/>
              <w:left w:val="single" w:sz="4" w:space="0" w:color="auto"/>
              <w:bottom w:val="single" w:sz="4" w:space="0" w:color="auto"/>
              <w:right w:val="single" w:sz="4" w:space="0" w:color="auto"/>
            </w:tcBorders>
          </w:tcPr>
          <w:p w14:paraId="44DA9503" w14:textId="012D033E" w:rsidR="00BE4B0E" w:rsidRDefault="00BE4B0E" w:rsidP="00BE4B0E">
            <w:pPr>
              <w:rPr>
                <w:rFonts w:ascii="標楷體" w:eastAsia="標楷體" w:hAnsi="標楷體"/>
              </w:rPr>
            </w:pPr>
            <w:r>
              <w:rPr>
                <w:rFonts w:ascii="標楷體" w:eastAsia="標楷體" w:hAnsi="標楷體" w:hint="eastAsia"/>
              </w:rPr>
              <w:t>TWD</w:t>
            </w:r>
          </w:p>
        </w:tc>
        <w:tc>
          <w:tcPr>
            <w:tcW w:w="2053" w:type="dxa"/>
            <w:tcBorders>
              <w:top w:val="single" w:sz="4" w:space="0" w:color="auto"/>
              <w:left w:val="single" w:sz="4" w:space="0" w:color="auto"/>
              <w:bottom w:val="single" w:sz="4" w:space="0" w:color="auto"/>
              <w:right w:val="single" w:sz="4" w:space="0" w:color="auto"/>
            </w:tcBorders>
          </w:tcPr>
          <w:p w14:paraId="109372CD" w14:textId="77777777" w:rsidR="00BE4B0E" w:rsidRDefault="00BE4B0E" w:rsidP="00BE4B0E">
            <w:pPr>
              <w:rPr>
                <w:rFonts w:ascii="標楷體" w:eastAsia="標楷體" w:hAnsi="標楷體"/>
              </w:rPr>
            </w:pPr>
          </w:p>
        </w:tc>
        <w:tc>
          <w:tcPr>
            <w:tcW w:w="496" w:type="dxa"/>
            <w:tcBorders>
              <w:top w:val="single" w:sz="4" w:space="0" w:color="auto"/>
              <w:left w:val="single" w:sz="4" w:space="0" w:color="auto"/>
              <w:bottom w:val="single" w:sz="4" w:space="0" w:color="auto"/>
              <w:right w:val="single" w:sz="4" w:space="0" w:color="auto"/>
            </w:tcBorders>
          </w:tcPr>
          <w:p w14:paraId="03A7ECBB" w14:textId="7965545A" w:rsidR="00BE4B0E" w:rsidRDefault="00BE4B0E" w:rsidP="00BE4B0E">
            <w:pPr>
              <w:jc w:val="center"/>
              <w:rPr>
                <w:rFonts w:ascii="標楷體" w:eastAsia="標楷體" w:hAnsi="標楷體"/>
              </w:rPr>
            </w:pPr>
          </w:p>
        </w:tc>
        <w:tc>
          <w:tcPr>
            <w:tcW w:w="605" w:type="dxa"/>
            <w:tcBorders>
              <w:top w:val="single" w:sz="4" w:space="0" w:color="auto"/>
              <w:left w:val="single" w:sz="4" w:space="0" w:color="auto"/>
              <w:bottom w:val="single" w:sz="4" w:space="0" w:color="auto"/>
              <w:right w:val="single" w:sz="4" w:space="0" w:color="auto"/>
            </w:tcBorders>
          </w:tcPr>
          <w:p w14:paraId="5C3175A2" w14:textId="36E208C9" w:rsidR="00BE4B0E" w:rsidRDefault="00BE4B0E" w:rsidP="00BE4B0E">
            <w:pPr>
              <w:jc w:val="center"/>
              <w:rPr>
                <w:rFonts w:ascii="標楷體" w:eastAsia="標楷體" w:hAnsi="標楷體"/>
              </w:rPr>
            </w:pPr>
            <w:r>
              <w:rPr>
                <w:rFonts w:ascii="標楷體" w:eastAsia="標楷體" w:hAnsi="標楷體" w:hint="eastAsia"/>
              </w:rPr>
              <w:t>R</w:t>
            </w:r>
          </w:p>
        </w:tc>
        <w:tc>
          <w:tcPr>
            <w:tcW w:w="3031" w:type="dxa"/>
            <w:tcBorders>
              <w:top w:val="single" w:sz="4" w:space="0" w:color="auto"/>
              <w:left w:val="single" w:sz="4" w:space="0" w:color="auto"/>
              <w:bottom w:val="single" w:sz="4" w:space="0" w:color="auto"/>
              <w:right w:val="single" w:sz="4" w:space="0" w:color="auto"/>
            </w:tcBorders>
          </w:tcPr>
          <w:p w14:paraId="0B5ADDB5" w14:textId="77777777" w:rsidR="00BE4B0E" w:rsidRDefault="00BE4B0E" w:rsidP="00BE4B0E">
            <w:pPr>
              <w:ind w:left="240" w:hangingChars="100" w:hanging="240"/>
              <w:rPr>
                <w:rFonts w:ascii="標楷體" w:eastAsia="標楷體" w:hAnsi="標楷體"/>
                <w:color w:val="000000" w:themeColor="text1"/>
              </w:rPr>
            </w:pPr>
            <w:r>
              <w:rPr>
                <w:rFonts w:ascii="標楷體" w:eastAsia="標楷體" w:hAnsi="標楷體" w:hint="eastAsia"/>
                <w:color w:val="000000" w:themeColor="text1"/>
              </w:rPr>
              <w:t>1</w:t>
            </w:r>
            <w:r>
              <w:rPr>
                <w:rFonts w:ascii="標楷體" w:eastAsia="標楷體" w:hAnsi="標楷體"/>
                <w:color w:val="000000" w:themeColor="text1"/>
              </w:rPr>
              <w:t>.</w:t>
            </w:r>
            <w:r w:rsidRPr="00EA3465">
              <w:rPr>
                <w:rFonts w:ascii="標楷體" w:eastAsia="標楷體" w:hAnsi="標楷體" w:hint="eastAsia"/>
                <w:color w:val="000000" w:themeColor="text1"/>
              </w:rPr>
              <w:t>自動顯示</w:t>
            </w:r>
            <w:r>
              <w:rPr>
                <w:rFonts w:ascii="標楷體" w:eastAsia="標楷體" w:hAnsi="標楷體" w:hint="eastAsia"/>
                <w:color w:val="000000" w:themeColor="text1"/>
              </w:rPr>
              <w:t>預設值</w:t>
            </w:r>
            <w:r w:rsidRPr="00EA3465">
              <w:rPr>
                <w:rFonts w:ascii="標楷體" w:eastAsia="標楷體" w:hAnsi="標楷體" w:hint="eastAsia"/>
                <w:color w:val="000000" w:themeColor="text1"/>
              </w:rPr>
              <w:t>,不可修改</w:t>
            </w:r>
          </w:p>
          <w:p w14:paraId="2D827EFD" w14:textId="1C9C7815" w:rsidR="00153B3E" w:rsidRDefault="00153B3E" w:rsidP="00BE4B0E">
            <w:pPr>
              <w:ind w:left="240" w:hangingChars="100" w:hanging="240"/>
              <w:rPr>
                <w:rFonts w:ascii="標楷體" w:eastAsia="標楷體" w:hAnsi="標楷體"/>
              </w:rPr>
            </w:pPr>
            <w:r>
              <w:rPr>
                <w:rFonts w:ascii="標楷體" w:eastAsia="標楷體" w:hAnsi="標楷體" w:hint="eastAsia"/>
              </w:rPr>
              <w:t>2</w:t>
            </w:r>
            <w:r>
              <w:rPr>
                <w:rFonts w:ascii="標楷體" w:eastAsia="標楷體" w:hAnsi="標楷體"/>
              </w:rPr>
              <w:t>.AcDetail.CurrencyCode</w:t>
            </w:r>
          </w:p>
        </w:tc>
      </w:tr>
      <w:tr w:rsidR="004E03B7" w14:paraId="046AFB22" w14:textId="77777777" w:rsidTr="005A4963">
        <w:trPr>
          <w:trHeight w:val="246"/>
          <w:jc w:val="center"/>
        </w:trPr>
        <w:tc>
          <w:tcPr>
            <w:tcW w:w="576" w:type="dxa"/>
            <w:tcBorders>
              <w:top w:val="single" w:sz="4" w:space="0" w:color="auto"/>
              <w:left w:val="single" w:sz="4" w:space="0" w:color="auto"/>
              <w:bottom w:val="single" w:sz="4" w:space="0" w:color="auto"/>
              <w:right w:val="single" w:sz="4" w:space="0" w:color="auto"/>
            </w:tcBorders>
          </w:tcPr>
          <w:p w14:paraId="668611A3" w14:textId="09199AD7" w:rsidR="00153B3E" w:rsidRDefault="002914DA" w:rsidP="00BE4B0E">
            <w:pPr>
              <w:rPr>
                <w:rFonts w:ascii="標楷體" w:eastAsia="標楷體" w:hAnsi="標楷體"/>
              </w:rPr>
            </w:pPr>
            <w:r>
              <w:rPr>
                <w:rFonts w:ascii="標楷體" w:eastAsia="標楷體" w:hAnsi="標楷體" w:hint="eastAsia"/>
              </w:rPr>
              <w:t>4.</w:t>
            </w:r>
          </w:p>
        </w:tc>
        <w:tc>
          <w:tcPr>
            <w:tcW w:w="1197" w:type="dxa"/>
            <w:tcBorders>
              <w:top w:val="single" w:sz="4" w:space="0" w:color="auto"/>
              <w:left w:val="single" w:sz="4" w:space="0" w:color="auto"/>
              <w:bottom w:val="single" w:sz="4" w:space="0" w:color="auto"/>
              <w:right w:val="single" w:sz="4" w:space="0" w:color="auto"/>
            </w:tcBorders>
          </w:tcPr>
          <w:p w14:paraId="405F9A00" w14:textId="2BCA1693" w:rsidR="00153B3E" w:rsidRDefault="00153B3E" w:rsidP="00BE4B0E">
            <w:pPr>
              <w:rPr>
                <w:rFonts w:ascii="標楷體" w:eastAsia="標楷體" w:hAnsi="標楷體"/>
              </w:rPr>
            </w:pPr>
            <w:r>
              <w:rPr>
                <w:rFonts w:ascii="標楷體" w:eastAsia="標楷體" w:hAnsi="標楷體" w:hint="eastAsia"/>
              </w:rPr>
              <w:t>會計日期</w:t>
            </w:r>
          </w:p>
        </w:tc>
        <w:tc>
          <w:tcPr>
            <w:tcW w:w="1896" w:type="dxa"/>
            <w:tcBorders>
              <w:top w:val="single" w:sz="4" w:space="0" w:color="auto"/>
              <w:left w:val="single" w:sz="4" w:space="0" w:color="auto"/>
              <w:bottom w:val="single" w:sz="4" w:space="0" w:color="auto"/>
              <w:right w:val="single" w:sz="4" w:space="0" w:color="auto"/>
            </w:tcBorders>
          </w:tcPr>
          <w:p w14:paraId="2EA3CF49" w14:textId="77777777" w:rsidR="00153B3E" w:rsidRDefault="00153B3E" w:rsidP="00BE4B0E">
            <w:pPr>
              <w:rPr>
                <w:rFonts w:ascii="標楷體" w:eastAsia="標楷體" w:hAnsi="標楷體"/>
              </w:rPr>
            </w:pPr>
          </w:p>
        </w:tc>
        <w:tc>
          <w:tcPr>
            <w:tcW w:w="991" w:type="dxa"/>
            <w:tcBorders>
              <w:top w:val="single" w:sz="4" w:space="0" w:color="auto"/>
              <w:left w:val="single" w:sz="4" w:space="0" w:color="auto"/>
              <w:bottom w:val="single" w:sz="4" w:space="0" w:color="auto"/>
              <w:right w:val="single" w:sz="4" w:space="0" w:color="auto"/>
            </w:tcBorders>
          </w:tcPr>
          <w:p w14:paraId="5D5402D4" w14:textId="398975C8" w:rsidR="00153B3E" w:rsidRDefault="00153B3E" w:rsidP="00BE4B0E">
            <w:pPr>
              <w:rPr>
                <w:rFonts w:ascii="標楷體" w:eastAsia="標楷體" w:hAnsi="標楷體"/>
              </w:rPr>
            </w:pPr>
            <w:r>
              <w:rPr>
                <w:rFonts w:ascii="標楷體" w:eastAsia="標楷體" w:hAnsi="標楷體" w:hint="eastAsia"/>
              </w:rPr>
              <w:t>會計日</w:t>
            </w:r>
          </w:p>
        </w:tc>
        <w:tc>
          <w:tcPr>
            <w:tcW w:w="2053" w:type="dxa"/>
            <w:tcBorders>
              <w:top w:val="single" w:sz="4" w:space="0" w:color="auto"/>
              <w:left w:val="single" w:sz="4" w:space="0" w:color="auto"/>
              <w:bottom w:val="single" w:sz="4" w:space="0" w:color="auto"/>
              <w:right w:val="single" w:sz="4" w:space="0" w:color="auto"/>
            </w:tcBorders>
          </w:tcPr>
          <w:p w14:paraId="7AFD5AA6" w14:textId="77777777" w:rsidR="00153B3E" w:rsidRDefault="00153B3E" w:rsidP="00BE4B0E">
            <w:pPr>
              <w:rPr>
                <w:rFonts w:ascii="標楷體" w:eastAsia="標楷體" w:hAnsi="標楷體"/>
              </w:rPr>
            </w:pPr>
          </w:p>
        </w:tc>
        <w:tc>
          <w:tcPr>
            <w:tcW w:w="496" w:type="dxa"/>
            <w:tcBorders>
              <w:top w:val="single" w:sz="4" w:space="0" w:color="auto"/>
              <w:left w:val="single" w:sz="4" w:space="0" w:color="auto"/>
              <w:bottom w:val="single" w:sz="4" w:space="0" w:color="auto"/>
              <w:right w:val="single" w:sz="4" w:space="0" w:color="auto"/>
            </w:tcBorders>
          </w:tcPr>
          <w:p w14:paraId="648B9820" w14:textId="77777777" w:rsidR="00153B3E" w:rsidRDefault="00153B3E" w:rsidP="00BE4B0E">
            <w:pPr>
              <w:jc w:val="center"/>
              <w:rPr>
                <w:rFonts w:ascii="標楷體" w:eastAsia="標楷體" w:hAnsi="標楷體"/>
              </w:rPr>
            </w:pPr>
          </w:p>
        </w:tc>
        <w:tc>
          <w:tcPr>
            <w:tcW w:w="605" w:type="dxa"/>
            <w:tcBorders>
              <w:top w:val="single" w:sz="4" w:space="0" w:color="auto"/>
              <w:left w:val="single" w:sz="4" w:space="0" w:color="auto"/>
              <w:bottom w:val="single" w:sz="4" w:space="0" w:color="auto"/>
              <w:right w:val="single" w:sz="4" w:space="0" w:color="auto"/>
            </w:tcBorders>
          </w:tcPr>
          <w:p w14:paraId="5A57ED59" w14:textId="18923994" w:rsidR="00153B3E" w:rsidRDefault="00153B3E" w:rsidP="00BE4B0E">
            <w:pPr>
              <w:jc w:val="center"/>
              <w:rPr>
                <w:rFonts w:ascii="標楷體" w:eastAsia="標楷體" w:hAnsi="標楷體"/>
              </w:rPr>
            </w:pPr>
            <w:r>
              <w:rPr>
                <w:rFonts w:ascii="標楷體" w:eastAsia="標楷體" w:hAnsi="標楷體" w:hint="eastAsia"/>
              </w:rPr>
              <w:t>R</w:t>
            </w:r>
          </w:p>
        </w:tc>
        <w:tc>
          <w:tcPr>
            <w:tcW w:w="3031" w:type="dxa"/>
            <w:tcBorders>
              <w:top w:val="single" w:sz="4" w:space="0" w:color="auto"/>
              <w:left w:val="single" w:sz="4" w:space="0" w:color="auto"/>
              <w:bottom w:val="single" w:sz="4" w:space="0" w:color="auto"/>
              <w:right w:val="single" w:sz="4" w:space="0" w:color="auto"/>
            </w:tcBorders>
          </w:tcPr>
          <w:p w14:paraId="74430DAF" w14:textId="77777777" w:rsidR="00153B3E" w:rsidRDefault="00153B3E" w:rsidP="00BE4B0E">
            <w:pPr>
              <w:ind w:left="240" w:hangingChars="100" w:hanging="240"/>
              <w:rPr>
                <w:rFonts w:ascii="標楷體" w:eastAsia="標楷體" w:hAnsi="標楷體"/>
                <w:color w:val="000000" w:themeColor="text1"/>
              </w:rPr>
            </w:pPr>
            <w:r>
              <w:rPr>
                <w:rFonts w:ascii="標楷體" w:eastAsia="標楷體" w:hAnsi="標楷體" w:hint="eastAsia"/>
                <w:color w:val="000000" w:themeColor="text1"/>
              </w:rPr>
              <w:t>1</w:t>
            </w:r>
            <w:r>
              <w:rPr>
                <w:rFonts w:ascii="標楷體" w:eastAsia="標楷體" w:hAnsi="標楷體"/>
                <w:color w:val="000000" w:themeColor="text1"/>
              </w:rPr>
              <w:t>.</w:t>
            </w:r>
            <w:r w:rsidRPr="00EA3465">
              <w:rPr>
                <w:rFonts w:ascii="標楷體" w:eastAsia="標楷體" w:hAnsi="標楷體" w:hint="eastAsia"/>
                <w:color w:val="000000" w:themeColor="text1"/>
              </w:rPr>
              <w:t>自動顯示</w:t>
            </w:r>
            <w:r>
              <w:rPr>
                <w:rFonts w:ascii="標楷體" w:eastAsia="標楷體" w:hAnsi="標楷體" w:hint="eastAsia"/>
                <w:color w:val="000000" w:themeColor="text1"/>
              </w:rPr>
              <w:t>預設值</w:t>
            </w:r>
            <w:r w:rsidRPr="00EA3465">
              <w:rPr>
                <w:rFonts w:ascii="標楷體" w:eastAsia="標楷體" w:hAnsi="標楷體" w:hint="eastAsia"/>
                <w:color w:val="000000" w:themeColor="text1"/>
              </w:rPr>
              <w:t>,不可修改</w:t>
            </w:r>
          </w:p>
          <w:p w14:paraId="7A39547B" w14:textId="09375B30" w:rsidR="00153B3E" w:rsidRPr="00153B3E" w:rsidRDefault="00153B3E" w:rsidP="00BE4B0E">
            <w:pPr>
              <w:ind w:left="240" w:hangingChars="100" w:hanging="240"/>
              <w:rPr>
                <w:rFonts w:ascii="標楷體" w:eastAsia="標楷體" w:hAnsi="標楷體"/>
                <w:color w:val="000000" w:themeColor="text1"/>
              </w:rPr>
            </w:pPr>
            <w:r>
              <w:rPr>
                <w:rFonts w:ascii="標楷體" w:eastAsia="標楷體" w:hAnsi="標楷體"/>
                <w:color w:val="000000" w:themeColor="text1"/>
              </w:rPr>
              <w:t>2.</w:t>
            </w:r>
            <w:r>
              <w:rPr>
                <w:rFonts w:ascii="標楷體" w:eastAsia="標楷體" w:hAnsi="標楷體"/>
              </w:rPr>
              <w:t>AcDetail.AcDate</w:t>
            </w:r>
          </w:p>
        </w:tc>
      </w:tr>
      <w:tr w:rsidR="004E03B7" w14:paraId="021C169F" w14:textId="77777777" w:rsidTr="005A4963">
        <w:trPr>
          <w:trHeight w:val="246"/>
          <w:jc w:val="center"/>
        </w:trPr>
        <w:tc>
          <w:tcPr>
            <w:tcW w:w="576" w:type="dxa"/>
            <w:tcBorders>
              <w:top w:val="single" w:sz="4" w:space="0" w:color="auto"/>
              <w:left w:val="single" w:sz="4" w:space="0" w:color="auto"/>
              <w:bottom w:val="single" w:sz="4" w:space="0" w:color="auto"/>
              <w:right w:val="single" w:sz="4" w:space="0" w:color="auto"/>
            </w:tcBorders>
          </w:tcPr>
          <w:p w14:paraId="4F17F746" w14:textId="00E9C0FA" w:rsidR="00153B3E" w:rsidRDefault="002914DA" w:rsidP="00153B3E">
            <w:pPr>
              <w:rPr>
                <w:rFonts w:ascii="標楷體" w:eastAsia="標楷體" w:hAnsi="標楷體"/>
              </w:rPr>
            </w:pPr>
            <w:r>
              <w:rPr>
                <w:rFonts w:ascii="標楷體" w:eastAsia="標楷體" w:hAnsi="標楷體" w:hint="eastAsia"/>
              </w:rPr>
              <w:t>5.</w:t>
            </w:r>
          </w:p>
        </w:tc>
        <w:tc>
          <w:tcPr>
            <w:tcW w:w="1197" w:type="dxa"/>
            <w:tcBorders>
              <w:top w:val="single" w:sz="4" w:space="0" w:color="auto"/>
              <w:left w:val="single" w:sz="4" w:space="0" w:color="auto"/>
              <w:bottom w:val="single" w:sz="4" w:space="0" w:color="auto"/>
              <w:right w:val="single" w:sz="4" w:space="0" w:color="auto"/>
            </w:tcBorders>
          </w:tcPr>
          <w:p w14:paraId="65760D19" w14:textId="35112F1A" w:rsidR="00153B3E" w:rsidRDefault="00153B3E" w:rsidP="00153B3E">
            <w:pPr>
              <w:rPr>
                <w:rFonts w:ascii="標楷體" w:eastAsia="標楷體" w:hAnsi="標楷體"/>
              </w:rPr>
            </w:pPr>
            <w:r>
              <w:rPr>
                <w:rFonts w:ascii="標楷體" w:eastAsia="標楷體" w:hAnsi="標楷體" w:hint="eastAsia"/>
              </w:rPr>
              <w:t>傳票摘要</w:t>
            </w:r>
          </w:p>
        </w:tc>
        <w:tc>
          <w:tcPr>
            <w:tcW w:w="1896" w:type="dxa"/>
            <w:tcBorders>
              <w:top w:val="single" w:sz="4" w:space="0" w:color="auto"/>
              <w:left w:val="single" w:sz="4" w:space="0" w:color="auto"/>
              <w:bottom w:val="single" w:sz="4" w:space="0" w:color="auto"/>
              <w:right w:val="single" w:sz="4" w:space="0" w:color="auto"/>
            </w:tcBorders>
          </w:tcPr>
          <w:p w14:paraId="7CE15BA9" w14:textId="789B4FF1" w:rsidR="00153B3E" w:rsidRDefault="00153B3E" w:rsidP="00153B3E">
            <w:pPr>
              <w:rPr>
                <w:rFonts w:ascii="標楷體" w:eastAsia="標楷體" w:hAnsi="標楷體"/>
              </w:rPr>
            </w:pPr>
            <w:r>
              <w:rPr>
                <w:rFonts w:ascii="標楷體" w:eastAsia="標楷體" w:hAnsi="標楷體" w:hint="eastAsia"/>
              </w:rPr>
              <w:t>X(80)</w:t>
            </w:r>
          </w:p>
        </w:tc>
        <w:tc>
          <w:tcPr>
            <w:tcW w:w="991" w:type="dxa"/>
            <w:tcBorders>
              <w:top w:val="single" w:sz="4" w:space="0" w:color="auto"/>
              <w:left w:val="single" w:sz="4" w:space="0" w:color="auto"/>
              <w:bottom w:val="single" w:sz="4" w:space="0" w:color="auto"/>
              <w:right w:val="single" w:sz="4" w:space="0" w:color="auto"/>
            </w:tcBorders>
          </w:tcPr>
          <w:p w14:paraId="6C864B97" w14:textId="77777777" w:rsidR="00153B3E" w:rsidRDefault="00153B3E" w:rsidP="00153B3E">
            <w:pPr>
              <w:rPr>
                <w:rFonts w:ascii="標楷體" w:eastAsia="標楷體" w:hAnsi="標楷體"/>
              </w:rPr>
            </w:pPr>
          </w:p>
        </w:tc>
        <w:tc>
          <w:tcPr>
            <w:tcW w:w="2053" w:type="dxa"/>
            <w:tcBorders>
              <w:top w:val="single" w:sz="4" w:space="0" w:color="auto"/>
              <w:left w:val="single" w:sz="4" w:space="0" w:color="auto"/>
              <w:bottom w:val="single" w:sz="4" w:space="0" w:color="auto"/>
              <w:right w:val="single" w:sz="4" w:space="0" w:color="auto"/>
            </w:tcBorders>
          </w:tcPr>
          <w:p w14:paraId="770EE0F4" w14:textId="77777777" w:rsidR="00153B3E" w:rsidRDefault="00153B3E" w:rsidP="00153B3E">
            <w:pPr>
              <w:rPr>
                <w:rFonts w:ascii="標楷體" w:eastAsia="標楷體" w:hAnsi="標楷體"/>
              </w:rPr>
            </w:pPr>
          </w:p>
        </w:tc>
        <w:tc>
          <w:tcPr>
            <w:tcW w:w="496" w:type="dxa"/>
            <w:tcBorders>
              <w:top w:val="single" w:sz="4" w:space="0" w:color="auto"/>
              <w:left w:val="single" w:sz="4" w:space="0" w:color="auto"/>
              <w:bottom w:val="single" w:sz="4" w:space="0" w:color="auto"/>
              <w:right w:val="single" w:sz="4" w:space="0" w:color="auto"/>
            </w:tcBorders>
          </w:tcPr>
          <w:p w14:paraId="10D8EFA6" w14:textId="3BA71840" w:rsidR="00153B3E" w:rsidRDefault="00153B3E" w:rsidP="00153B3E">
            <w:pPr>
              <w:jc w:val="center"/>
              <w:rPr>
                <w:rFonts w:ascii="標楷體" w:eastAsia="標楷體" w:hAnsi="標楷體"/>
              </w:rPr>
            </w:pPr>
            <w:r>
              <w:rPr>
                <w:rFonts w:ascii="標楷體" w:eastAsia="標楷體" w:hAnsi="標楷體" w:hint="eastAsia"/>
              </w:rPr>
              <w:t>V</w:t>
            </w:r>
          </w:p>
        </w:tc>
        <w:tc>
          <w:tcPr>
            <w:tcW w:w="605" w:type="dxa"/>
            <w:tcBorders>
              <w:top w:val="single" w:sz="4" w:space="0" w:color="auto"/>
              <w:left w:val="single" w:sz="4" w:space="0" w:color="auto"/>
              <w:bottom w:val="single" w:sz="4" w:space="0" w:color="auto"/>
              <w:right w:val="single" w:sz="4" w:space="0" w:color="auto"/>
            </w:tcBorders>
          </w:tcPr>
          <w:p w14:paraId="6D6E6248" w14:textId="145A1BFB" w:rsidR="00153B3E" w:rsidRDefault="00153B3E" w:rsidP="00153B3E">
            <w:pPr>
              <w:jc w:val="center"/>
              <w:rPr>
                <w:rFonts w:ascii="標楷體" w:eastAsia="標楷體" w:hAnsi="標楷體"/>
              </w:rPr>
            </w:pPr>
            <w:r>
              <w:rPr>
                <w:rFonts w:ascii="標楷體" w:eastAsia="標楷體" w:hAnsi="標楷體" w:hint="eastAsia"/>
              </w:rPr>
              <w:t>W</w:t>
            </w:r>
          </w:p>
        </w:tc>
        <w:tc>
          <w:tcPr>
            <w:tcW w:w="3031" w:type="dxa"/>
            <w:tcBorders>
              <w:top w:val="single" w:sz="4" w:space="0" w:color="auto"/>
              <w:left w:val="single" w:sz="4" w:space="0" w:color="auto"/>
              <w:bottom w:val="single" w:sz="4" w:space="0" w:color="auto"/>
              <w:right w:val="single" w:sz="4" w:space="0" w:color="auto"/>
            </w:tcBorders>
          </w:tcPr>
          <w:p w14:paraId="6C77729E" w14:textId="77777777" w:rsidR="00153B3E" w:rsidRDefault="00153B3E" w:rsidP="00153B3E">
            <w:pPr>
              <w:ind w:left="240" w:hangingChars="100" w:hanging="240"/>
              <w:rPr>
                <w:rFonts w:ascii="標楷體" w:eastAsia="標楷體" w:hAnsi="標楷體"/>
                <w:color w:val="000000" w:themeColor="text1"/>
              </w:rPr>
            </w:pPr>
            <w:r>
              <w:rPr>
                <w:rFonts w:ascii="標楷體" w:eastAsia="標楷體" w:hAnsi="標楷體" w:hint="eastAsia"/>
                <w:color w:val="000000" w:themeColor="text1"/>
              </w:rPr>
              <w:t>1.必須輸入</w:t>
            </w:r>
          </w:p>
          <w:p w14:paraId="3EBD6017" w14:textId="58963FCE" w:rsidR="00085770" w:rsidRDefault="00085770" w:rsidP="00153B3E">
            <w:pPr>
              <w:ind w:left="240" w:hangingChars="100" w:hanging="240"/>
              <w:rPr>
                <w:rFonts w:ascii="標楷體" w:eastAsia="標楷體" w:hAnsi="標楷體"/>
                <w:color w:val="000000" w:themeColor="text1"/>
              </w:rPr>
            </w:pPr>
            <w:r>
              <w:rPr>
                <w:rFonts w:ascii="標楷體" w:eastAsia="標楷體" w:hAnsi="標楷體"/>
                <w:color w:val="000000" w:themeColor="text1"/>
              </w:rPr>
              <w:t>2.</w:t>
            </w:r>
            <w:r>
              <w:rPr>
                <w:rFonts w:ascii="標楷體" w:eastAsia="標楷體" w:hAnsi="標楷體"/>
              </w:rPr>
              <w:t>AcDetail.</w:t>
            </w:r>
            <w:r>
              <w:rPr>
                <w:rFonts w:ascii="標楷體" w:eastAsia="標楷體" w:hAnsi="標楷體" w:hint="eastAsia"/>
              </w:rPr>
              <w:t>Sl</w:t>
            </w:r>
            <w:r>
              <w:rPr>
                <w:rFonts w:ascii="標楷體" w:eastAsia="標楷體" w:hAnsi="標楷體"/>
              </w:rPr>
              <w:t>ipNote</w:t>
            </w:r>
          </w:p>
        </w:tc>
      </w:tr>
      <w:tr w:rsidR="002914DA" w14:paraId="061DB890" w14:textId="77777777" w:rsidTr="005A4963">
        <w:trPr>
          <w:trHeight w:val="246"/>
          <w:jc w:val="center"/>
        </w:trPr>
        <w:tc>
          <w:tcPr>
            <w:tcW w:w="1773" w:type="dxa"/>
            <w:gridSpan w:val="2"/>
            <w:tcBorders>
              <w:top w:val="single" w:sz="4" w:space="0" w:color="auto"/>
              <w:left w:val="single" w:sz="4" w:space="0" w:color="auto"/>
              <w:bottom w:val="single" w:sz="4" w:space="0" w:color="auto"/>
              <w:right w:val="single" w:sz="4" w:space="0" w:color="auto"/>
            </w:tcBorders>
          </w:tcPr>
          <w:p w14:paraId="7D28E834" w14:textId="16F5D56F" w:rsidR="002914DA" w:rsidRDefault="002914DA" w:rsidP="002914DA">
            <w:pPr>
              <w:jc w:val="center"/>
              <w:rPr>
                <w:rFonts w:ascii="標楷體" w:eastAsia="標楷體" w:hAnsi="標楷體"/>
              </w:rPr>
            </w:pPr>
            <w:r>
              <w:rPr>
                <w:rFonts w:ascii="標楷體" w:eastAsia="標楷體" w:hAnsi="標楷體" w:hint="eastAsia"/>
              </w:rPr>
              <w:lastRenderedPageBreak/>
              <w:t>借</w:t>
            </w:r>
            <w:r w:rsidR="008205EB">
              <w:rPr>
                <w:rFonts w:ascii="標楷體" w:eastAsia="標楷體" w:hAnsi="標楷體" w:hint="eastAsia"/>
              </w:rPr>
              <w:t>方</w:t>
            </w:r>
            <w:r w:rsidR="005A4963">
              <w:rPr>
                <w:rFonts w:ascii="標楷體" w:eastAsia="標楷體" w:hAnsi="標楷體" w:hint="eastAsia"/>
                <w:color w:val="000000" w:themeColor="text1"/>
              </w:rPr>
              <w:t>[</w:t>
            </w:r>
            <w:r w:rsidR="005A4963">
              <w:rPr>
                <w:rFonts w:ascii="標楷體" w:eastAsia="標楷體" w:hAnsi="標楷體"/>
                <w:color w:val="000000" w:themeColor="text1"/>
              </w:rPr>
              <w:t>loop:6]</w:t>
            </w:r>
          </w:p>
        </w:tc>
        <w:tc>
          <w:tcPr>
            <w:tcW w:w="1896" w:type="dxa"/>
            <w:tcBorders>
              <w:top w:val="single" w:sz="4" w:space="0" w:color="auto"/>
              <w:left w:val="single" w:sz="4" w:space="0" w:color="auto"/>
              <w:bottom w:val="single" w:sz="4" w:space="0" w:color="auto"/>
              <w:right w:val="single" w:sz="4" w:space="0" w:color="auto"/>
            </w:tcBorders>
          </w:tcPr>
          <w:p w14:paraId="25611AE3" w14:textId="77777777" w:rsidR="002914DA" w:rsidRDefault="002914DA" w:rsidP="00153B3E">
            <w:pPr>
              <w:rPr>
                <w:rFonts w:ascii="標楷體" w:eastAsia="標楷體" w:hAnsi="標楷體"/>
              </w:rPr>
            </w:pPr>
          </w:p>
        </w:tc>
        <w:tc>
          <w:tcPr>
            <w:tcW w:w="991" w:type="dxa"/>
            <w:tcBorders>
              <w:top w:val="single" w:sz="4" w:space="0" w:color="auto"/>
              <w:left w:val="single" w:sz="4" w:space="0" w:color="auto"/>
              <w:bottom w:val="single" w:sz="4" w:space="0" w:color="auto"/>
              <w:right w:val="single" w:sz="4" w:space="0" w:color="auto"/>
            </w:tcBorders>
          </w:tcPr>
          <w:p w14:paraId="19514405" w14:textId="77777777" w:rsidR="002914DA" w:rsidRDefault="002914DA" w:rsidP="00153B3E">
            <w:pPr>
              <w:rPr>
                <w:rFonts w:ascii="標楷體" w:eastAsia="標楷體" w:hAnsi="標楷體"/>
              </w:rPr>
            </w:pPr>
          </w:p>
        </w:tc>
        <w:tc>
          <w:tcPr>
            <w:tcW w:w="2053" w:type="dxa"/>
            <w:tcBorders>
              <w:top w:val="single" w:sz="4" w:space="0" w:color="auto"/>
              <w:left w:val="single" w:sz="4" w:space="0" w:color="auto"/>
              <w:bottom w:val="single" w:sz="4" w:space="0" w:color="auto"/>
              <w:right w:val="single" w:sz="4" w:space="0" w:color="auto"/>
            </w:tcBorders>
          </w:tcPr>
          <w:p w14:paraId="5DAB2737" w14:textId="77777777" w:rsidR="002914DA" w:rsidRDefault="002914DA" w:rsidP="00153B3E">
            <w:pPr>
              <w:rPr>
                <w:rFonts w:ascii="標楷體" w:eastAsia="標楷體" w:hAnsi="標楷體"/>
              </w:rPr>
            </w:pPr>
          </w:p>
        </w:tc>
        <w:tc>
          <w:tcPr>
            <w:tcW w:w="496" w:type="dxa"/>
            <w:tcBorders>
              <w:top w:val="single" w:sz="4" w:space="0" w:color="auto"/>
              <w:left w:val="single" w:sz="4" w:space="0" w:color="auto"/>
              <w:bottom w:val="single" w:sz="4" w:space="0" w:color="auto"/>
              <w:right w:val="single" w:sz="4" w:space="0" w:color="auto"/>
            </w:tcBorders>
          </w:tcPr>
          <w:p w14:paraId="0A0C5A0D" w14:textId="77777777" w:rsidR="002914DA" w:rsidRDefault="002914DA" w:rsidP="00153B3E">
            <w:pPr>
              <w:jc w:val="center"/>
              <w:rPr>
                <w:rFonts w:ascii="標楷體" w:eastAsia="標楷體" w:hAnsi="標楷體"/>
              </w:rPr>
            </w:pPr>
          </w:p>
        </w:tc>
        <w:tc>
          <w:tcPr>
            <w:tcW w:w="605" w:type="dxa"/>
            <w:tcBorders>
              <w:top w:val="single" w:sz="4" w:space="0" w:color="auto"/>
              <w:left w:val="single" w:sz="4" w:space="0" w:color="auto"/>
              <w:bottom w:val="single" w:sz="4" w:space="0" w:color="auto"/>
              <w:right w:val="single" w:sz="4" w:space="0" w:color="auto"/>
            </w:tcBorders>
          </w:tcPr>
          <w:p w14:paraId="16E75BDF" w14:textId="77777777" w:rsidR="002914DA" w:rsidRDefault="002914DA" w:rsidP="00153B3E">
            <w:pPr>
              <w:jc w:val="center"/>
              <w:rPr>
                <w:rFonts w:ascii="標楷體" w:eastAsia="標楷體" w:hAnsi="標楷體"/>
              </w:rPr>
            </w:pPr>
          </w:p>
        </w:tc>
        <w:tc>
          <w:tcPr>
            <w:tcW w:w="3031" w:type="dxa"/>
            <w:tcBorders>
              <w:top w:val="single" w:sz="4" w:space="0" w:color="auto"/>
              <w:left w:val="single" w:sz="4" w:space="0" w:color="auto"/>
              <w:bottom w:val="single" w:sz="4" w:space="0" w:color="auto"/>
              <w:right w:val="single" w:sz="4" w:space="0" w:color="auto"/>
            </w:tcBorders>
          </w:tcPr>
          <w:p w14:paraId="44BC47DD" w14:textId="1C63D9E4" w:rsidR="002914DA" w:rsidRDefault="001169BB" w:rsidP="00153B3E">
            <w:pPr>
              <w:ind w:left="240" w:hangingChars="100" w:hanging="240"/>
              <w:rPr>
                <w:rFonts w:ascii="標楷體" w:eastAsia="標楷體" w:hAnsi="標楷體"/>
                <w:color w:val="000000" w:themeColor="text1"/>
              </w:rPr>
            </w:pPr>
            <w:r>
              <w:rPr>
                <w:rFonts w:ascii="標楷體" w:eastAsia="標楷體" w:hAnsi="標楷體" w:hint="eastAsia"/>
                <w:color w:val="000000" w:themeColor="text1"/>
              </w:rPr>
              <w:t xml:space="preserve"> </w:t>
            </w:r>
          </w:p>
        </w:tc>
      </w:tr>
      <w:tr w:rsidR="004E03B7" w14:paraId="54D54A5F" w14:textId="77777777" w:rsidTr="005A4963">
        <w:trPr>
          <w:trHeight w:val="246"/>
          <w:jc w:val="center"/>
        </w:trPr>
        <w:tc>
          <w:tcPr>
            <w:tcW w:w="576" w:type="dxa"/>
            <w:tcBorders>
              <w:top w:val="single" w:sz="4" w:space="0" w:color="auto"/>
              <w:left w:val="single" w:sz="4" w:space="0" w:color="auto"/>
              <w:bottom w:val="single" w:sz="4" w:space="0" w:color="auto"/>
              <w:right w:val="single" w:sz="4" w:space="0" w:color="auto"/>
            </w:tcBorders>
          </w:tcPr>
          <w:p w14:paraId="68A1F526" w14:textId="51D05677" w:rsidR="00153B3E" w:rsidRDefault="002914DA" w:rsidP="00153B3E">
            <w:pPr>
              <w:rPr>
                <w:rFonts w:ascii="標楷體" w:eastAsia="標楷體" w:hAnsi="標楷體"/>
              </w:rPr>
            </w:pPr>
            <w:r>
              <w:rPr>
                <w:rFonts w:ascii="標楷體" w:eastAsia="標楷體" w:hAnsi="標楷體" w:hint="eastAsia"/>
              </w:rPr>
              <w:t>6.</w:t>
            </w:r>
          </w:p>
        </w:tc>
        <w:tc>
          <w:tcPr>
            <w:tcW w:w="1197" w:type="dxa"/>
            <w:tcBorders>
              <w:top w:val="single" w:sz="4" w:space="0" w:color="auto"/>
              <w:left w:val="single" w:sz="4" w:space="0" w:color="auto"/>
              <w:bottom w:val="single" w:sz="4" w:space="0" w:color="auto"/>
              <w:right w:val="single" w:sz="4" w:space="0" w:color="auto"/>
            </w:tcBorders>
          </w:tcPr>
          <w:p w14:paraId="28469A5B" w14:textId="4B02A929" w:rsidR="00153B3E" w:rsidRDefault="00153B3E" w:rsidP="00153B3E">
            <w:pPr>
              <w:rPr>
                <w:rFonts w:ascii="標楷體" w:eastAsia="標楷體" w:hAnsi="標楷體"/>
              </w:rPr>
            </w:pPr>
            <w:r>
              <w:rPr>
                <w:rFonts w:ascii="標楷體" w:eastAsia="標楷體" w:hAnsi="標楷體" w:hint="eastAsia"/>
              </w:rPr>
              <w:t>科子細目</w:t>
            </w:r>
          </w:p>
        </w:tc>
        <w:tc>
          <w:tcPr>
            <w:tcW w:w="1896" w:type="dxa"/>
            <w:tcBorders>
              <w:top w:val="single" w:sz="4" w:space="0" w:color="auto"/>
              <w:left w:val="single" w:sz="4" w:space="0" w:color="auto"/>
              <w:bottom w:val="single" w:sz="4" w:space="0" w:color="auto"/>
              <w:right w:val="single" w:sz="4" w:space="0" w:color="auto"/>
            </w:tcBorders>
          </w:tcPr>
          <w:p w14:paraId="379C6FF3" w14:textId="40205FC3" w:rsidR="00153B3E" w:rsidRDefault="00153B3E" w:rsidP="00153B3E">
            <w:pPr>
              <w:rPr>
                <w:rFonts w:ascii="標楷體" w:eastAsia="標楷體" w:hAnsi="標楷體"/>
              </w:rPr>
            </w:pPr>
            <w:r>
              <w:rPr>
                <w:rFonts w:ascii="標楷體" w:eastAsia="標楷體" w:hAnsi="標楷體" w:hint="eastAsia"/>
              </w:rPr>
              <w:t>X(8)-X(5)-X(2)</w:t>
            </w:r>
          </w:p>
        </w:tc>
        <w:tc>
          <w:tcPr>
            <w:tcW w:w="991" w:type="dxa"/>
            <w:tcBorders>
              <w:top w:val="single" w:sz="4" w:space="0" w:color="auto"/>
              <w:left w:val="single" w:sz="4" w:space="0" w:color="auto"/>
              <w:bottom w:val="single" w:sz="4" w:space="0" w:color="auto"/>
              <w:right w:val="single" w:sz="4" w:space="0" w:color="auto"/>
            </w:tcBorders>
          </w:tcPr>
          <w:p w14:paraId="077F7D6B" w14:textId="77777777" w:rsidR="00153B3E" w:rsidRDefault="00153B3E" w:rsidP="00153B3E">
            <w:pPr>
              <w:rPr>
                <w:rFonts w:ascii="標楷體" w:eastAsia="標楷體" w:hAnsi="標楷體"/>
              </w:rPr>
            </w:pPr>
          </w:p>
        </w:tc>
        <w:tc>
          <w:tcPr>
            <w:tcW w:w="2053" w:type="dxa"/>
            <w:tcBorders>
              <w:top w:val="single" w:sz="4" w:space="0" w:color="auto"/>
              <w:left w:val="single" w:sz="4" w:space="0" w:color="auto"/>
              <w:bottom w:val="single" w:sz="4" w:space="0" w:color="auto"/>
              <w:right w:val="single" w:sz="4" w:space="0" w:color="auto"/>
            </w:tcBorders>
          </w:tcPr>
          <w:p w14:paraId="40FB37EE" w14:textId="77777777" w:rsidR="00153B3E" w:rsidRDefault="00153B3E" w:rsidP="00153B3E">
            <w:pPr>
              <w:rPr>
                <w:rFonts w:ascii="標楷體" w:eastAsia="標楷體" w:hAnsi="標楷體"/>
              </w:rPr>
            </w:pPr>
          </w:p>
        </w:tc>
        <w:tc>
          <w:tcPr>
            <w:tcW w:w="496" w:type="dxa"/>
            <w:tcBorders>
              <w:top w:val="single" w:sz="4" w:space="0" w:color="auto"/>
              <w:left w:val="single" w:sz="4" w:space="0" w:color="auto"/>
              <w:bottom w:val="single" w:sz="4" w:space="0" w:color="auto"/>
              <w:right w:val="single" w:sz="4" w:space="0" w:color="auto"/>
            </w:tcBorders>
          </w:tcPr>
          <w:p w14:paraId="009D78EF" w14:textId="5E9E68E7" w:rsidR="00153B3E" w:rsidRDefault="00153B3E" w:rsidP="00153B3E">
            <w:pPr>
              <w:jc w:val="center"/>
              <w:rPr>
                <w:rFonts w:ascii="標楷體" w:eastAsia="標楷體" w:hAnsi="標楷體"/>
              </w:rPr>
            </w:pPr>
            <w:r>
              <w:rPr>
                <w:rFonts w:ascii="標楷體" w:eastAsia="標楷體" w:hAnsi="標楷體" w:hint="eastAsia"/>
              </w:rPr>
              <w:t>V</w:t>
            </w:r>
          </w:p>
        </w:tc>
        <w:tc>
          <w:tcPr>
            <w:tcW w:w="605" w:type="dxa"/>
            <w:tcBorders>
              <w:top w:val="single" w:sz="4" w:space="0" w:color="auto"/>
              <w:left w:val="single" w:sz="4" w:space="0" w:color="auto"/>
              <w:bottom w:val="single" w:sz="4" w:space="0" w:color="auto"/>
              <w:right w:val="single" w:sz="4" w:space="0" w:color="auto"/>
            </w:tcBorders>
          </w:tcPr>
          <w:p w14:paraId="343529A3" w14:textId="35069BD3" w:rsidR="00153B3E" w:rsidRDefault="00153B3E" w:rsidP="00153B3E">
            <w:pPr>
              <w:jc w:val="center"/>
              <w:rPr>
                <w:rFonts w:ascii="標楷體" w:eastAsia="標楷體" w:hAnsi="標楷體"/>
              </w:rPr>
            </w:pPr>
            <w:r>
              <w:rPr>
                <w:rFonts w:ascii="標楷體" w:eastAsia="標楷體" w:hAnsi="標楷體" w:hint="eastAsia"/>
              </w:rPr>
              <w:t>W</w:t>
            </w:r>
          </w:p>
        </w:tc>
        <w:tc>
          <w:tcPr>
            <w:tcW w:w="3031" w:type="dxa"/>
            <w:tcBorders>
              <w:top w:val="single" w:sz="4" w:space="0" w:color="auto"/>
              <w:left w:val="single" w:sz="4" w:space="0" w:color="auto"/>
              <w:bottom w:val="single" w:sz="4" w:space="0" w:color="auto"/>
              <w:right w:val="single" w:sz="4" w:space="0" w:color="auto"/>
            </w:tcBorders>
          </w:tcPr>
          <w:p w14:paraId="73E7236C" w14:textId="2BA2FAD0" w:rsidR="00153B3E" w:rsidRDefault="00153B3E" w:rsidP="00153B3E">
            <w:pPr>
              <w:rPr>
                <w:rFonts w:ascii="標楷體" w:eastAsia="標楷體" w:hAnsi="標楷體"/>
              </w:rPr>
            </w:pPr>
            <w:r>
              <w:rPr>
                <w:rFonts w:ascii="標楷體" w:eastAsia="標楷體" w:hAnsi="標楷體" w:hint="eastAsia"/>
              </w:rPr>
              <w:t>1.必須輸入</w:t>
            </w:r>
          </w:p>
          <w:p w14:paraId="267CBB3C" w14:textId="5FFBB419" w:rsidR="0076324D" w:rsidRDefault="0076324D" w:rsidP="00153B3E">
            <w:pPr>
              <w:rPr>
                <w:rFonts w:ascii="標楷體" w:eastAsia="標楷體" w:hAnsi="標楷體"/>
              </w:rPr>
            </w:pPr>
            <w:r>
              <w:rPr>
                <w:rFonts w:ascii="標楷體" w:eastAsia="標楷體" w:hAnsi="標楷體" w:hint="eastAsia"/>
              </w:rPr>
              <w:t>2.檢查非可入帳科目</w:t>
            </w:r>
          </w:p>
          <w:p w14:paraId="56390DB4" w14:textId="13C80C82" w:rsidR="0076324D" w:rsidRDefault="0076324D" w:rsidP="0076324D">
            <w:pPr>
              <w:ind w:left="240" w:hangingChars="100" w:hanging="240"/>
              <w:rPr>
                <w:rFonts w:ascii="標楷體" w:eastAsia="標楷體" w:hAnsi="標楷體"/>
              </w:rPr>
            </w:pPr>
            <w:r>
              <w:rPr>
                <w:rFonts w:ascii="標楷體" w:eastAsia="標楷體" w:hAnsi="標楷體" w:hint="eastAsia"/>
              </w:rPr>
              <w:t>3.檢查資付明細科目不可 由其他傳票輸入入帳</w:t>
            </w:r>
          </w:p>
          <w:p w14:paraId="0A2F6570" w14:textId="09B8CE0F" w:rsidR="001169BB" w:rsidRDefault="00603291" w:rsidP="001169BB">
            <w:pPr>
              <w:rPr>
                <w:rFonts w:ascii="標楷體" w:eastAsia="標楷體" w:hAnsi="標楷體"/>
              </w:rPr>
            </w:pPr>
            <w:r>
              <w:rPr>
                <w:rFonts w:ascii="標楷體" w:eastAsia="標楷體" w:hAnsi="標楷體"/>
              </w:rPr>
              <w:t>4</w:t>
            </w:r>
            <w:r w:rsidR="008205EB">
              <w:rPr>
                <w:rFonts w:ascii="標楷體" w:eastAsia="標楷體" w:hAnsi="標楷體" w:hint="eastAsia"/>
              </w:rPr>
              <w:t>.</w:t>
            </w:r>
            <w:r w:rsidR="001169BB">
              <w:rPr>
                <w:rFonts w:ascii="標楷體" w:eastAsia="標楷體" w:hAnsi="標楷體" w:hint="eastAsia"/>
              </w:rPr>
              <w:t>從第二筆開始如無輸入 資料則隱藏欄位</w:t>
            </w:r>
          </w:p>
          <w:p w14:paraId="1931F3CF" w14:textId="2608DDF2" w:rsidR="001169BB" w:rsidRDefault="001169BB" w:rsidP="001169BB">
            <w:pPr>
              <w:rPr>
                <w:rFonts w:ascii="標楷體" w:eastAsia="標楷體" w:hAnsi="標楷體"/>
              </w:rPr>
            </w:pPr>
            <w:r>
              <w:rPr>
                <w:rFonts w:ascii="標楷體" w:eastAsia="標楷體" w:hAnsi="標楷體" w:hint="eastAsia"/>
              </w:rPr>
              <w:t>5</w:t>
            </w:r>
            <w:r>
              <w:rPr>
                <w:rFonts w:ascii="標楷體" w:eastAsia="標楷體" w:hAnsi="標楷體"/>
              </w:rPr>
              <w:t xml:space="preserve"> AcDetail.AcNoCode</w:t>
            </w:r>
          </w:p>
          <w:p w14:paraId="2C630419" w14:textId="77777777" w:rsidR="001169BB" w:rsidRDefault="001169BB" w:rsidP="001169BB">
            <w:pPr>
              <w:rPr>
                <w:rFonts w:ascii="標楷體" w:eastAsia="標楷體" w:hAnsi="標楷體"/>
              </w:rPr>
            </w:pPr>
            <w:r>
              <w:rPr>
                <w:rFonts w:ascii="標楷體" w:eastAsia="標楷體" w:hAnsi="標楷體" w:hint="eastAsia"/>
              </w:rPr>
              <w:t xml:space="preserve">  </w:t>
            </w:r>
            <w:r>
              <w:rPr>
                <w:rFonts w:ascii="標楷體" w:eastAsia="標楷體" w:hAnsi="標楷體"/>
              </w:rPr>
              <w:t>AcDetail.AcSu</w:t>
            </w:r>
            <w:r>
              <w:rPr>
                <w:rFonts w:ascii="標楷體" w:eastAsia="標楷體" w:hAnsi="標楷體" w:hint="eastAsia"/>
              </w:rPr>
              <w:t>b</w:t>
            </w:r>
            <w:r>
              <w:rPr>
                <w:rFonts w:ascii="標楷體" w:eastAsia="標楷體" w:hAnsi="標楷體"/>
              </w:rPr>
              <w:t>Code</w:t>
            </w:r>
          </w:p>
          <w:p w14:paraId="768B309F" w14:textId="63EBA3D0" w:rsidR="0076324D" w:rsidRDefault="001169BB" w:rsidP="001169BB">
            <w:pPr>
              <w:rPr>
                <w:rFonts w:ascii="標楷體" w:eastAsia="標楷體" w:hAnsi="標楷體"/>
              </w:rPr>
            </w:pPr>
            <w:r>
              <w:rPr>
                <w:rFonts w:ascii="標楷體" w:eastAsia="標楷體" w:hAnsi="標楷體" w:hint="eastAsia"/>
              </w:rPr>
              <w:t xml:space="preserve">  </w:t>
            </w:r>
            <w:r>
              <w:rPr>
                <w:rFonts w:ascii="標楷體" w:eastAsia="標楷體" w:hAnsi="標楷體"/>
              </w:rPr>
              <w:t>AcDetail.AcDtlCode</w:t>
            </w:r>
            <w:r>
              <w:rPr>
                <w:rFonts w:ascii="標楷體" w:eastAsia="標楷體" w:hAnsi="標楷體" w:hint="eastAsia"/>
              </w:rPr>
              <w:t>.</w:t>
            </w:r>
            <w:r>
              <w:rPr>
                <w:rFonts w:ascii="標楷體" w:eastAsia="標楷體" w:hAnsi="標楷體" w:hint="eastAsia"/>
                <w:lang w:eastAsia="zh-HK"/>
              </w:rPr>
              <w:t xml:space="preserve"> </w:t>
            </w:r>
          </w:p>
        </w:tc>
      </w:tr>
      <w:tr w:rsidR="004E03B7" w14:paraId="444A5BC8" w14:textId="77777777" w:rsidTr="005A4963">
        <w:trPr>
          <w:trHeight w:val="246"/>
          <w:jc w:val="center"/>
        </w:trPr>
        <w:tc>
          <w:tcPr>
            <w:tcW w:w="576" w:type="dxa"/>
            <w:tcBorders>
              <w:top w:val="single" w:sz="4" w:space="0" w:color="auto"/>
              <w:left w:val="single" w:sz="4" w:space="0" w:color="auto"/>
              <w:bottom w:val="single" w:sz="4" w:space="0" w:color="auto"/>
              <w:right w:val="single" w:sz="4" w:space="0" w:color="auto"/>
            </w:tcBorders>
          </w:tcPr>
          <w:p w14:paraId="11A05D81" w14:textId="77777777" w:rsidR="00153B3E" w:rsidRDefault="00153B3E" w:rsidP="00153B3E">
            <w:pPr>
              <w:rPr>
                <w:rFonts w:ascii="標楷體" w:eastAsia="標楷體" w:hAnsi="標楷體"/>
              </w:rPr>
            </w:pPr>
          </w:p>
        </w:tc>
        <w:tc>
          <w:tcPr>
            <w:tcW w:w="1197" w:type="dxa"/>
            <w:tcBorders>
              <w:top w:val="single" w:sz="4" w:space="0" w:color="auto"/>
              <w:left w:val="single" w:sz="4" w:space="0" w:color="auto"/>
              <w:bottom w:val="single" w:sz="4" w:space="0" w:color="auto"/>
              <w:right w:val="single" w:sz="4" w:space="0" w:color="auto"/>
            </w:tcBorders>
          </w:tcPr>
          <w:p w14:paraId="502FE68B" w14:textId="1919C8A1" w:rsidR="00153B3E" w:rsidRDefault="00153B3E" w:rsidP="00153B3E">
            <w:pPr>
              <w:rPr>
                <w:rFonts w:ascii="標楷體" w:eastAsia="標楷體" w:hAnsi="標楷體"/>
              </w:rPr>
            </w:pPr>
            <w:r w:rsidRPr="001D72A0">
              <w:rPr>
                <w:rFonts w:ascii="標楷體" w:eastAsia="標楷體" w:hAnsi="標楷體" w:hint="eastAsia"/>
                <w:color w:val="FF0000"/>
              </w:rPr>
              <w:t>瀏覽</w:t>
            </w:r>
          </w:p>
        </w:tc>
        <w:tc>
          <w:tcPr>
            <w:tcW w:w="1896" w:type="dxa"/>
            <w:tcBorders>
              <w:top w:val="single" w:sz="4" w:space="0" w:color="auto"/>
              <w:left w:val="single" w:sz="4" w:space="0" w:color="auto"/>
              <w:bottom w:val="single" w:sz="4" w:space="0" w:color="auto"/>
              <w:right w:val="single" w:sz="4" w:space="0" w:color="auto"/>
            </w:tcBorders>
          </w:tcPr>
          <w:p w14:paraId="58AC43AD" w14:textId="0D328003" w:rsidR="00153B3E" w:rsidRDefault="00153B3E" w:rsidP="00153B3E">
            <w:pPr>
              <w:rPr>
                <w:rFonts w:ascii="標楷體" w:eastAsia="標楷體" w:hAnsi="標楷體"/>
              </w:rPr>
            </w:pPr>
            <w:r>
              <w:rPr>
                <w:rFonts w:ascii="標楷體" w:eastAsia="標楷體" w:hAnsi="標楷體" w:hint="eastAsia"/>
              </w:rPr>
              <w:t>按鈕</w:t>
            </w:r>
          </w:p>
        </w:tc>
        <w:tc>
          <w:tcPr>
            <w:tcW w:w="991" w:type="dxa"/>
            <w:tcBorders>
              <w:top w:val="single" w:sz="4" w:space="0" w:color="auto"/>
              <w:left w:val="single" w:sz="4" w:space="0" w:color="auto"/>
              <w:bottom w:val="single" w:sz="4" w:space="0" w:color="auto"/>
              <w:right w:val="single" w:sz="4" w:space="0" w:color="auto"/>
            </w:tcBorders>
          </w:tcPr>
          <w:p w14:paraId="63AD343D" w14:textId="77777777" w:rsidR="00153B3E" w:rsidRDefault="00153B3E" w:rsidP="00153B3E">
            <w:pPr>
              <w:rPr>
                <w:rFonts w:ascii="標楷體" w:eastAsia="標楷體" w:hAnsi="標楷體"/>
              </w:rPr>
            </w:pPr>
          </w:p>
        </w:tc>
        <w:tc>
          <w:tcPr>
            <w:tcW w:w="2053" w:type="dxa"/>
            <w:tcBorders>
              <w:top w:val="single" w:sz="4" w:space="0" w:color="auto"/>
              <w:left w:val="single" w:sz="4" w:space="0" w:color="auto"/>
              <w:bottom w:val="single" w:sz="4" w:space="0" w:color="auto"/>
              <w:right w:val="single" w:sz="4" w:space="0" w:color="auto"/>
            </w:tcBorders>
          </w:tcPr>
          <w:p w14:paraId="06B9F3B0" w14:textId="77777777" w:rsidR="00153B3E" w:rsidRDefault="00153B3E" w:rsidP="00153B3E">
            <w:pPr>
              <w:rPr>
                <w:rFonts w:ascii="標楷體" w:eastAsia="標楷體" w:hAnsi="標楷體"/>
              </w:rPr>
            </w:pPr>
          </w:p>
        </w:tc>
        <w:tc>
          <w:tcPr>
            <w:tcW w:w="496" w:type="dxa"/>
            <w:tcBorders>
              <w:top w:val="single" w:sz="4" w:space="0" w:color="auto"/>
              <w:left w:val="single" w:sz="4" w:space="0" w:color="auto"/>
              <w:bottom w:val="single" w:sz="4" w:space="0" w:color="auto"/>
              <w:right w:val="single" w:sz="4" w:space="0" w:color="auto"/>
            </w:tcBorders>
          </w:tcPr>
          <w:p w14:paraId="26C64D27" w14:textId="77777777" w:rsidR="00153B3E" w:rsidRDefault="00153B3E" w:rsidP="00153B3E">
            <w:pPr>
              <w:jc w:val="center"/>
              <w:rPr>
                <w:rFonts w:ascii="標楷體" w:eastAsia="標楷體" w:hAnsi="標楷體"/>
              </w:rPr>
            </w:pPr>
          </w:p>
        </w:tc>
        <w:tc>
          <w:tcPr>
            <w:tcW w:w="605" w:type="dxa"/>
            <w:tcBorders>
              <w:top w:val="single" w:sz="4" w:space="0" w:color="auto"/>
              <w:left w:val="single" w:sz="4" w:space="0" w:color="auto"/>
              <w:bottom w:val="single" w:sz="4" w:space="0" w:color="auto"/>
              <w:right w:val="single" w:sz="4" w:space="0" w:color="auto"/>
            </w:tcBorders>
          </w:tcPr>
          <w:p w14:paraId="208A9D13" w14:textId="77777777" w:rsidR="00153B3E" w:rsidRDefault="00153B3E" w:rsidP="00153B3E">
            <w:pPr>
              <w:jc w:val="center"/>
              <w:rPr>
                <w:rFonts w:ascii="標楷體" w:eastAsia="標楷體" w:hAnsi="標楷體"/>
              </w:rPr>
            </w:pPr>
          </w:p>
        </w:tc>
        <w:tc>
          <w:tcPr>
            <w:tcW w:w="3031" w:type="dxa"/>
            <w:tcBorders>
              <w:top w:val="single" w:sz="4" w:space="0" w:color="auto"/>
              <w:left w:val="single" w:sz="4" w:space="0" w:color="auto"/>
              <w:bottom w:val="single" w:sz="4" w:space="0" w:color="auto"/>
              <w:right w:val="single" w:sz="4" w:space="0" w:color="auto"/>
            </w:tcBorders>
          </w:tcPr>
          <w:p w14:paraId="00B89575" w14:textId="1913D652" w:rsidR="00153B3E" w:rsidRDefault="00153B3E" w:rsidP="00153B3E">
            <w:pPr>
              <w:rPr>
                <w:rFonts w:ascii="標楷體" w:eastAsia="標楷體" w:hAnsi="標楷體"/>
              </w:rPr>
            </w:pPr>
            <w:r>
              <w:rPr>
                <w:rFonts w:ascii="標楷體" w:eastAsia="標楷體" w:hAnsi="標楷體" w:hint="eastAsia"/>
              </w:rPr>
              <w:t>1.連結至【L6061會計科子細目查詢】點選資料後自動</w:t>
            </w:r>
            <w:r>
              <w:rPr>
                <w:rFonts w:ascii="標楷體" w:eastAsia="標楷體" w:hAnsi="標楷體" w:hint="eastAsia"/>
                <w:lang w:eastAsia="zh-HK"/>
              </w:rPr>
              <w:t>帶回</w:t>
            </w:r>
            <w:r>
              <w:rPr>
                <w:rFonts w:ascii="標楷體" w:eastAsia="標楷體" w:hAnsi="標楷體" w:hint="eastAsia"/>
              </w:rPr>
              <w:t>科子細目資料</w:t>
            </w:r>
          </w:p>
        </w:tc>
      </w:tr>
      <w:tr w:rsidR="004E03B7" w14:paraId="395B38D4" w14:textId="77777777" w:rsidTr="005A4963">
        <w:trPr>
          <w:trHeight w:val="246"/>
          <w:jc w:val="center"/>
        </w:trPr>
        <w:tc>
          <w:tcPr>
            <w:tcW w:w="576" w:type="dxa"/>
            <w:tcBorders>
              <w:top w:val="single" w:sz="4" w:space="0" w:color="auto"/>
              <w:left w:val="single" w:sz="4" w:space="0" w:color="auto"/>
              <w:bottom w:val="single" w:sz="4" w:space="0" w:color="auto"/>
              <w:right w:val="single" w:sz="4" w:space="0" w:color="auto"/>
            </w:tcBorders>
          </w:tcPr>
          <w:p w14:paraId="6F0B6DD9" w14:textId="0C5476A5" w:rsidR="00153B3E" w:rsidRDefault="002914DA" w:rsidP="00153B3E">
            <w:pPr>
              <w:rPr>
                <w:rFonts w:ascii="標楷體" w:eastAsia="標楷體" w:hAnsi="標楷體"/>
              </w:rPr>
            </w:pPr>
            <w:r>
              <w:rPr>
                <w:rFonts w:ascii="標楷體" w:eastAsia="標楷體" w:hAnsi="標楷體" w:hint="eastAsia"/>
              </w:rPr>
              <w:t>7.</w:t>
            </w:r>
          </w:p>
        </w:tc>
        <w:tc>
          <w:tcPr>
            <w:tcW w:w="1197" w:type="dxa"/>
            <w:tcBorders>
              <w:top w:val="single" w:sz="4" w:space="0" w:color="auto"/>
              <w:left w:val="single" w:sz="4" w:space="0" w:color="auto"/>
              <w:bottom w:val="single" w:sz="4" w:space="0" w:color="auto"/>
              <w:right w:val="single" w:sz="4" w:space="0" w:color="auto"/>
            </w:tcBorders>
          </w:tcPr>
          <w:p w14:paraId="2481FF51" w14:textId="14401BCC" w:rsidR="00153B3E" w:rsidRDefault="001D72A0" w:rsidP="00153B3E">
            <w:pPr>
              <w:rPr>
                <w:rFonts w:ascii="標楷體" w:eastAsia="標楷體" w:hAnsi="標楷體"/>
              </w:rPr>
            </w:pPr>
            <w:r>
              <w:rPr>
                <w:rFonts w:ascii="標楷體" w:eastAsia="標楷體" w:hAnsi="標楷體" w:hint="eastAsia"/>
              </w:rPr>
              <w:t>銷帳編號</w:t>
            </w:r>
          </w:p>
        </w:tc>
        <w:tc>
          <w:tcPr>
            <w:tcW w:w="1896" w:type="dxa"/>
            <w:tcBorders>
              <w:top w:val="single" w:sz="4" w:space="0" w:color="auto"/>
              <w:left w:val="single" w:sz="4" w:space="0" w:color="auto"/>
              <w:bottom w:val="single" w:sz="4" w:space="0" w:color="auto"/>
              <w:right w:val="single" w:sz="4" w:space="0" w:color="auto"/>
            </w:tcBorders>
          </w:tcPr>
          <w:p w14:paraId="2A2C860B" w14:textId="10690E66" w:rsidR="00153B3E" w:rsidRDefault="001D72A0" w:rsidP="00153B3E">
            <w:pPr>
              <w:rPr>
                <w:rFonts w:ascii="標楷體" w:eastAsia="標楷體" w:hAnsi="標楷體"/>
              </w:rPr>
            </w:pPr>
            <w:r>
              <w:rPr>
                <w:rFonts w:ascii="標楷體" w:eastAsia="標楷體" w:hAnsi="標楷體" w:hint="eastAsia"/>
              </w:rPr>
              <w:t>X(30)</w:t>
            </w:r>
          </w:p>
        </w:tc>
        <w:tc>
          <w:tcPr>
            <w:tcW w:w="991" w:type="dxa"/>
            <w:tcBorders>
              <w:top w:val="single" w:sz="4" w:space="0" w:color="auto"/>
              <w:left w:val="single" w:sz="4" w:space="0" w:color="auto"/>
              <w:bottom w:val="single" w:sz="4" w:space="0" w:color="auto"/>
              <w:right w:val="single" w:sz="4" w:space="0" w:color="auto"/>
            </w:tcBorders>
          </w:tcPr>
          <w:p w14:paraId="091F0FA5" w14:textId="77777777" w:rsidR="00153B3E" w:rsidRDefault="00153B3E" w:rsidP="00153B3E">
            <w:pPr>
              <w:rPr>
                <w:rFonts w:ascii="標楷體" w:eastAsia="標楷體" w:hAnsi="標楷體"/>
              </w:rPr>
            </w:pPr>
          </w:p>
        </w:tc>
        <w:tc>
          <w:tcPr>
            <w:tcW w:w="2053" w:type="dxa"/>
            <w:tcBorders>
              <w:top w:val="single" w:sz="4" w:space="0" w:color="auto"/>
              <w:left w:val="single" w:sz="4" w:space="0" w:color="auto"/>
              <w:bottom w:val="single" w:sz="4" w:space="0" w:color="auto"/>
              <w:right w:val="single" w:sz="4" w:space="0" w:color="auto"/>
            </w:tcBorders>
          </w:tcPr>
          <w:p w14:paraId="07A7D089" w14:textId="77777777" w:rsidR="00153B3E" w:rsidRDefault="00153B3E" w:rsidP="00153B3E">
            <w:pPr>
              <w:rPr>
                <w:rFonts w:ascii="標楷體" w:eastAsia="標楷體" w:hAnsi="標楷體"/>
              </w:rPr>
            </w:pPr>
          </w:p>
        </w:tc>
        <w:tc>
          <w:tcPr>
            <w:tcW w:w="496" w:type="dxa"/>
            <w:tcBorders>
              <w:top w:val="single" w:sz="4" w:space="0" w:color="auto"/>
              <w:left w:val="single" w:sz="4" w:space="0" w:color="auto"/>
              <w:bottom w:val="single" w:sz="4" w:space="0" w:color="auto"/>
              <w:right w:val="single" w:sz="4" w:space="0" w:color="auto"/>
            </w:tcBorders>
          </w:tcPr>
          <w:p w14:paraId="4BF7D5F6" w14:textId="77777777" w:rsidR="00153B3E" w:rsidRDefault="00153B3E" w:rsidP="00153B3E">
            <w:pPr>
              <w:jc w:val="center"/>
              <w:rPr>
                <w:rFonts w:ascii="標楷體" w:eastAsia="標楷體" w:hAnsi="標楷體"/>
              </w:rPr>
            </w:pPr>
          </w:p>
        </w:tc>
        <w:tc>
          <w:tcPr>
            <w:tcW w:w="605" w:type="dxa"/>
            <w:tcBorders>
              <w:top w:val="single" w:sz="4" w:space="0" w:color="auto"/>
              <w:left w:val="single" w:sz="4" w:space="0" w:color="auto"/>
              <w:bottom w:val="single" w:sz="4" w:space="0" w:color="auto"/>
              <w:right w:val="single" w:sz="4" w:space="0" w:color="auto"/>
            </w:tcBorders>
          </w:tcPr>
          <w:p w14:paraId="7DD80F10" w14:textId="65EC6083" w:rsidR="00153B3E" w:rsidRDefault="001D72A0" w:rsidP="00153B3E">
            <w:pPr>
              <w:jc w:val="center"/>
              <w:rPr>
                <w:rFonts w:ascii="標楷體" w:eastAsia="標楷體" w:hAnsi="標楷體"/>
              </w:rPr>
            </w:pPr>
            <w:r>
              <w:rPr>
                <w:rFonts w:ascii="標楷體" w:eastAsia="標楷體" w:hAnsi="標楷體" w:hint="eastAsia"/>
              </w:rPr>
              <w:t>W</w:t>
            </w:r>
          </w:p>
        </w:tc>
        <w:tc>
          <w:tcPr>
            <w:tcW w:w="3031" w:type="dxa"/>
            <w:tcBorders>
              <w:top w:val="single" w:sz="4" w:space="0" w:color="auto"/>
              <w:left w:val="single" w:sz="4" w:space="0" w:color="auto"/>
              <w:bottom w:val="single" w:sz="4" w:space="0" w:color="auto"/>
              <w:right w:val="single" w:sz="4" w:space="0" w:color="auto"/>
            </w:tcBorders>
          </w:tcPr>
          <w:p w14:paraId="7BD569A4" w14:textId="77777777" w:rsidR="00153B3E" w:rsidRDefault="001D72A0" w:rsidP="002914DA">
            <w:pPr>
              <w:ind w:left="240" w:hangingChars="100" w:hanging="240"/>
              <w:rPr>
                <w:rFonts w:ascii="標楷體" w:eastAsia="標楷體" w:hAnsi="標楷體"/>
              </w:rPr>
            </w:pPr>
            <w:r>
              <w:rPr>
                <w:rFonts w:ascii="標楷體" w:eastAsia="標楷體" w:hAnsi="標楷體" w:hint="eastAsia"/>
              </w:rPr>
              <w:t>1.</w:t>
            </w:r>
            <w:r w:rsidR="002914DA" w:rsidRPr="00362205">
              <w:rPr>
                <w:rFonts w:ascii="標楷體" w:eastAsia="標楷體" w:hAnsi="標楷體" w:hint="eastAsia"/>
              </w:rPr>
              <w:t>銷帳</w:t>
            </w:r>
            <w:r w:rsidR="002914DA" w:rsidRPr="00362205">
              <w:rPr>
                <w:rFonts w:ascii="標楷體" w:eastAsia="標楷體" w:hAnsi="標楷體" w:hint="eastAsia"/>
                <w:lang w:eastAsia="zh-HK"/>
              </w:rPr>
              <w:t>科</w:t>
            </w:r>
            <w:r w:rsidR="002914DA" w:rsidRPr="00362205">
              <w:rPr>
                <w:rFonts w:ascii="標楷體" w:eastAsia="標楷體" w:hAnsi="標楷體" w:hint="eastAsia"/>
              </w:rPr>
              <w:t>目銷帳</w:t>
            </w:r>
            <w:r w:rsidR="002914DA" w:rsidRPr="00362205">
              <w:rPr>
                <w:rFonts w:ascii="標楷體" w:eastAsia="標楷體" w:hAnsi="標楷體" w:hint="eastAsia"/>
                <w:lang w:eastAsia="zh-HK"/>
              </w:rPr>
              <w:t>時</w:t>
            </w:r>
            <w:r w:rsidR="002914DA" w:rsidRPr="00362205">
              <w:rPr>
                <w:rFonts w:ascii="標楷體" w:eastAsia="標楷體" w:hAnsi="標楷體" w:hint="eastAsia"/>
              </w:rPr>
              <w:t>必須輸</w:t>
            </w:r>
            <w:r w:rsidR="002914DA">
              <w:rPr>
                <w:rFonts w:ascii="標楷體" w:eastAsia="標楷體" w:hAnsi="標楷體" w:hint="eastAsia"/>
              </w:rPr>
              <w:t xml:space="preserve">  </w:t>
            </w:r>
            <w:r w:rsidR="002914DA" w:rsidRPr="00362205">
              <w:rPr>
                <w:rFonts w:ascii="標楷體" w:eastAsia="標楷體" w:hAnsi="標楷體" w:hint="eastAsia"/>
              </w:rPr>
              <w:t>入</w:t>
            </w:r>
            <w:r w:rsidR="002914DA" w:rsidRPr="00362205">
              <w:rPr>
                <w:rFonts w:ascii="標楷體" w:eastAsia="標楷體" w:hAnsi="標楷體" w:cs="新細明體" w:hint="eastAsia"/>
              </w:rPr>
              <w:t>，</w:t>
            </w:r>
            <w:r w:rsidR="002914DA" w:rsidRPr="00362205">
              <w:rPr>
                <w:rFonts w:ascii="標楷體" w:eastAsia="標楷體" w:hAnsi="標楷體" w:cs="新細明體" w:hint="eastAsia"/>
                <w:lang w:eastAsia="zh-HK"/>
              </w:rPr>
              <w:t>其</w:t>
            </w:r>
            <w:r w:rsidR="002914DA" w:rsidRPr="00362205">
              <w:rPr>
                <w:rFonts w:ascii="標楷體" w:eastAsia="標楷體" w:hAnsi="標楷體" w:cs="新細明體" w:hint="eastAsia"/>
              </w:rPr>
              <w:t>他</w:t>
            </w:r>
            <w:r w:rsidR="002914DA" w:rsidRPr="00362205">
              <w:rPr>
                <w:rFonts w:ascii="標楷體" w:eastAsia="標楷體" w:hAnsi="標楷體" w:hint="eastAsia"/>
                <w:lang w:eastAsia="zh-HK"/>
              </w:rPr>
              <w:t>科</w:t>
            </w:r>
            <w:r w:rsidR="002914DA" w:rsidRPr="00362205">
              <w:rPr>
                <w:rFonts w:ascii="標楷體" w:eastAsia="標楷體" w:hAnsi="標楷體" w:hint="eastAsia"/>
              </w:rPr>
              <w:t>目不必輸入</w:t>
            </w:r>
          </w:p>
          <w:p w14:paraId="64C6CAB4" w14:textId="1ECED03C" w:rsidR="008205EB" w:rsidRDefault="008205EB" w:rsidP="002914DA">
            <w:pPr>
              <w:ind w:left="240" w:hangingChars="100" w:hanging="240"/>
              <w:rPr>
                <w:rFonts w:ascii="標楷體" w:eastAsia="標楷體" w:hAnsi="標楷體"/>
              </w:rPr>
            </w:pPr>
            <w:r>
              <w:rPr>
                <w:rFonts w:ascii="標楷體" w:eastAsia="標楷體" w:hAnsi="標楷體" w:hint="eastAsia"/>
              </w:rPr>
              <w:t>2</w:t>
            </w:r>
            <w:r>
              <w:rPr>
                <w:rFonts w:ascii="標楷體" w:eastAsia="標楷體" w:hAnsi="標楷體"/>
              </w:rPr>
              <w:t>.AcDetail.RvNo</w:t>
            </w:r>
          </w:p>
        </w:tc>
      </w:tr>
      <w:tr w:rsidR="004E03B7" w14:paraId="5D200486" w14:textId="77777777" w:rsidTr="005A4963">
        <w:trPr>
          <w:trHeight w:val="246"/>
          <w:jc w:val="center"/>
        </w:trPr>
        <w:tc>
          <w:tcPr>
            <w:tcW w:w="576" w:type="dxa"/>
            <w:tcBorders>
              <w:top w:val="single" w:sz="4" w:space="0" w:color="auto"/>
              <w:left w:val="single" w:sz="4" w:space="0" w:color="auto"/>
              <w:bottom w:val="single" w:sz="4" w:space="0" w:color="auto"/>
              <w:right w:val="single" w:sz="4" w:space="0" w:color="auto"/>
            </w:tcBorders>
          </w:tcPr>
          <w:p w14:paraId="7C4FFE41" w14:textId="77777777" w:rsidR="001D72A0" w:rsidRDefault="001D72A0" w:rsidP="001D72A0">
            <w:pPr>
              <w:rPr>
                <w:rFonts w:ascii="標楷體" w:eastAsia="標楷體" w:hAnsi="標楷體"/>
              </w:rPr>
            </w:pPr>
          </w:p>
        </w:tc>
        <w:tc>
          <w:tcPr>
            <w:tcW w:w="1197" w:type="dxa"/>
            <w:tcBorders>
              <w:top w:val="single" w:sz="4" w:space="0" w:color="auto"/>
              <w:left w:val="single" w:sz="4" w:space="0" w:color="auto"/>
              <w:bottom w:val="single" w:sz="4" w:space="0" w:color="auto"/>
              <w:right w:val="single" w:sz="4" w:space="0" w:color="auto"/>
            </w:tcBorders>
          </w:tcPr>
          <w:p w14:paraId="23DA0F48" w14:textId="5C4FACE2" w:rsidR="001D72A0" w:rsidRDefault="001D72A0" w:rsidP="001D72A0">
            <w:pPr>
              <w:rPr>
                <w:rFonts w:ascii="標楷體" w:eastAsia="標楷體" w:hAnsi="標楷體"/>
              </w:rPr>
            </w:pPr>
            <w:r w:rsidRPr="001D72A0">
              <w:rPr>
                <w:rFonts w:ascii="標楷體" w:eastAsia="標楷體" w:hAnsi="標楷體" w:hint="eastAsia"/>
                <w:color w:val="FF0000"/>
              </w:rPr>
              <w:t>瀏覽</w:t>
            </w:r>
          </w:p>
        </w:tc>
        <w:tc>
          <w:tcPr>
            <w:tcW w:w="1896" w:type="dxa"/>
            <w:tcBorders>
              <w:top w:val="single" w:sz="4" w:space="0" w:color="auto"/>
              <w:left w:val="single" w:sz="4" w:space="0" w:color="auto"/>
              <w:bottom w:val="single" w:sz="4" w:space="0" w:color="auto"/>
              <w:right w:val="single" w:sz="4" w:space="0" w:color="auto"/>
            </w:tcBorders>
          </w:tcPr>
          <w:p w14:paraId="7F8906CF" w14:textId="77A85043" w:rsidR="001D72A0" w:rsidRDefault="001D72A0" w:rsidP="001D72A0">
            <w:pPr>
              <w:rPr>
                <w:rFonts w:ascii="標楷體" w:eastAsia="標楷體" w:hAnsi="標楷體"/>
              </w:rPr>
            </w:pPr>
            <w:r>
              <w:rPr>
                <w:rFonts w:ascii="標楷體" w:eastAsia="標楷體" w:hAnsi="標楷體" w:hint="eastAsia"/>
              </w:rPr>
              <w:t>按鈕</w:t>
            </w:r>
          </w:p>
        </w:tc>
        <w:tc>
          <w:tcPr>
            <w:tcW w:w="991" w:type="dxa"/>
            <w:tcBorders>
              <w:top w:val="single" w:sz="4" w:space="0" w:color="auto"/>
              <w:left w:val="single" w:sz="4" w:space="0" w:color="auto"/>
              <w:bottom w:val="single" w:sz="4" w:space="0" w:color="auto"/>
              <w:right w:val="single" w:sz="4" w:space="0" w:color="auto"/>
            </w:tcBorders>
          </w:tcPr>
          <w:p w14:paraId="46D7223E" w14:textId="77777777" w:rsidR="001D72A0" w:rsidRDefault="001D72A0" w:rsidP="001D72A0">
            <w:pPr>
              <w:rPr>
                <w:rFonts w:ascii="標楷體" w:eastAsia="標楷體" w:hAnsi="標楷體"/>
              </w:rPr>
            </w:pPr>
          </w:p>
        </w:tc>
        <w:tc>
          <w:tcPr>
            <w:tcW w:w="2053" w:type="dxa"/>
            <w:tcBorders>
              <w:top w:val="single" w:sz="4" w:space="0" w:color="auto"/>
              <w:left w:val="single" w:sz="4" w:space="0" w:color="auto"/>
              <w:bottom w:val="single" w:sz="4" w:space="0" w:color="auto"/>
              <w:right w:val="single" w:sz="4" w:space="0" w:color="auto"/>
            </w:tcBorders>
          </w:tcPr>
          <w:p w14:paraId="464985DB" w14:textId="77777777" w:rsidR="001D72A0" w:rsidRDefault="001D72A0" w:rsidP="001D72A0">
            <w:pPr>
              <w:rPr>
                <w:rFonts w:ascii="標楷體" w:eastAsia="標楷體" w:hAnsi="標楷體"/>
              </w:rPr>
            </w:pPr>
          </w:p>
        </w:tc>
        <w:tc>
          <w:tcPr>
            <w:tcW w:w="496" w:type="dxa"/>
            <w:tcBorders>
              <w:top w:val="single" w:sz="4" w:space="0" w:color="auto"/>
              <w:left w:val="single" w:sz="4" w:space="0" w:color="auto"/>
              <w:bottom w:val="single" w:sz="4" w:space="0" w:color="auto"/>
              <w:right w:val="single" w:sz="4" w:space="0" w:color="auto"/>
            </w:tcBorders>
          </w:tcPr>
          <w:p w14:paraId="0DA0FA87" w14:textId="77777777" w:rsidR="001D72A0" w:rsidRDefault="001D72A0" w:rsidP="001D72A0">
            <w:pPr>
              <w:jc w:val="center"/>
              <w:rPr>
                <w:rFonts w:ascii="標楷體" w:eastAsia="標楷體" w:hAnsi="標楷體"/>
              </w:rPr>
            </w:pPr>
          </w:p>
        </w:tc>
        <w:tc>
          <w:tcPr>
            <w:tcW w:w="605" w:type="dxa"/>
            <w:tcBorders>
              <w:top w:val="single" w:sz="4" w:space="0" w:color="auto"/>
              <w:left w:val="single" w:sz="4" w:space="0" w:color="auto"/>
              <w:bottom w:val="single" w:sz="4" w:space="0" w:color="auto"/>
              <w:right w:val="single" w:sz="4" w:space="0" w:color="auto"/>
            </w:tcBorders>
          </w:tcPr>
          <w:p w14:paraId="73B7C9F5" w14:textId="77777777" w:rsidR="001D72A0" w:rsidRDefault="001D72A0" w:rsidP="001D72A0">
            <w:pPr>
              <w:jc w:val="center"/>
              <w:rPr>
                <w:rFonts w:ascii="標楷體" w:eastAsia="標楷體" w:hAnsi="標楷體"/>
              </w:rPr>
            </w:pPr>
          </w:p>
        </w:tc>
        <w:tc>
          <w:tcPr>
            <w:tcW w:w="3031" w:type="dxa"/>
            <w:tcBorders>
              <w:top w:val="single" w:sz="4" w:space="0" w:color="auto"/>
              <w:left w:val="single" w:sz="4" w:space="0" w:color="auto"/>
              <w:bottom w:val="single" w:sz="4" w:space="0" w:color="auto"/>
              <w:right w:val="single" w:sz="4" w:space="0" w:color="auto"/>
            </w:tcBorders>
          </w:tcPr>
          <w:p w14:paraId="6CCBAFB1" w14:textId="0E11037D" w:rsidR="001D72A0" w:rsidRDefault="001D72A0" w:rsidP="001D72A0">
            <w:pPr>
              <w:rPr>
                <w:rFonts w:ascii="標楷體" w:eastAsia="標楷體" w:hAnsi="標楷體"/>
              </w:rPr>
            </w:pPr>
            <w:r>
              <w:rPr>
                <w:rFonts w:ascii="標楷體" w:eastAsia="標楷體" w:hAnsi="標楷體" w:hint="eastAsia"/>
              </w:rPr>
              <w:t>1.連結至【L6907未銷餘額明細查詢】點選資料後自動</w:t>
            </w:r>
            <w:r>
              <w:rPr>
                <w:rFonts w:ascii="標楷體" w:eastAsia="標楷體" w:hAnsi="標楷體" w:hint="eastAsia"/>
                <w:lang w:eastAsia="zh-HK"/>
              </w:rPr>
              <w:t>帶回</w:t>
            </w:r>
            <w:r>
              <w:rPr>
                <w:rFonts w:ascii="標楷體" w:eastAsia="標楷體" w:hAnsi="標楷體" w:hint="eastAsia"/>
              </w:rPr>
              <w:t>銷帳編號資料</w:t>
            </w:r>
          </w:p>
        </w:tc>
      </w:tr>
      <w:tr w:rsidR="004E03B7" w14:paraId="21334906" w14:textId="77777777" w:rsidTr="005A4963">
        <w:trPr>
          <w:trHeight w:val="246"/>
          <w:jc w:val="center"/>
        </w:trPr>
        <w:tc>
          <w:tcPr>
            <w:tcW w:w="576" w:type="dxa"/>
            <w:tcBorders>
              <w:top w:val="single" w:sz="4" w:space="0" w:color="auto"/>
              <w:left w:val="single" w:sz="4" w:space="0" w:color="auto"/>
              <w:bottom w:val="single" w:sz="4" w:space="0" w:color="auto"/>
              <w:right w:val="single" w:sz="4" w:space="0" w:color="auto"/>
            </w:tcBorders>
          </w:tcPr>
          <w:p w14:paraId="5CF1E78D" w14:textId="52C9BE66" w:rsidR="001D72A0" w:rsidRDefault="002914DA" w:rsidP="001D72A0">
            <w:pPr>
              <w:rPr>
                <w:rFonts w:ascii="標楷體" w:eastAsia="標楷體" w:hAnsi="標楷體"/>
              </w:rPr>
            </w:pPr>
            <w:r>
              <w:rPr>
                <w:rFonts w:ascii="標楷體" w:eastAsia="標楷體" w:hAnsi="標楷體" w:hint="eastAsia"/>
              </w:rPr>
              <w:t>8.</w:t>
            </w:r>
          </w:p>
        </w:tc>
        <w:tc>
          <w:tcPr>
            <w:tcW w:w="1197" w:type="dxa"/>
            <w:tcBorders>
              <w:top w:val="single" w:sz="4" w:space="0" w:color="auto"/>
              <w:left w:val="single" w:sz="4" w:space="0" w:color="auto"/>
              <w:bottom w:val="single" w:sz="4" w:space="0" w:color="auto"/>
              <w:right w:val="single" w:sz="4" w:space="0" w:color="auto"/>
            </w:tcBorders>
          </w:tcPr>
          <w:p w14:paraId="474D0648" w14:textId="0751AC13" w:rsidR="001D72A0" w:rsidRDefault="001D72A0" w:rsidP="001D72A0">
            <w:pPr>
              <w:rPr>
                <w:rFonts w:ascii="標楷體" w:eastAsia="標楷體" w:hAnsi="標楷體"/>
              </w:rPr>
            </w:pPr>
            <w:r>
              <w:rPr>
                <w:rFonts w:ascii="標楷體" w:eastAsia="標楷體" w:hAnsi="標楷體" w:hint="eastAsia"/>
              </w:rPr>
              <w:t>金額</w:t>
            </w:r>
          </w:p>
        </w:tc>
        <w:tc>
          <w:tcPr>
            <w:tcW w:w="1896" w:type="dxa"/>
            <w:tcBorders>
              <w:top w:val="single" w:sz="4" w:space="0" w:color="auto"/>
              <w:left w:val="single" w:sz="4" w:space="0" w:color="auto"/>
              <w:bottom w:val="single" w:sz="4" w:space="0" w:color="auto"/>
              <w:right w:val="single" w:sz="4" w:space="0" w:color="auto"/>
            </w:tcBorders>
          </w:tcPr>
          <w:p w14:paraId="70F6CDDF" w14:textId="57C47C97" w:rsidR="001D72A0" w:rsidRDefault="001D72A0" w:rsidP="001D72A0">
            <w:pPr>
              <w:rPr>
                <w:rFonts w:ascii="標楷體" w:eastAsia="標楷體" w:hAnsi="標楷體"/>
              </w:rPr>
            </w:pPr>
            <w:r>
              <w:rPr>
                <w:rFonts w:ascii="標楷體" w:eastAsia="標楷體" w:hAnsi="標楷體" w:hint="eastAsia"/>
              </w:rPr>
              <w:t>9(14)</w:t>
            </w:r>
          </w:p>
        </w:tc>
        <w:tc>
          <w:tcPr>
            <w:tcW w:w="991" w:type="dxa"/>
            <w:tcBorders>
              <w:top w:val="single" w:sz="4" w:space="0" w:color="auto"/>
              <w:left w:val="single" w:sz="4" w:space="0" w:color="auto"/>
              <w:bottom w:val="single" w:sz="4" w:space="0" w:color="auto"/>
              <w:right w:val="single" w:sz="4" w:space="0" w:color="auto"/>
            </w:tcBorders>
          </w:tcPr>
          <w:p w14:paraId="4744DC6C" w14:textId="77777777" w:rsidR="001D72A0" w:rsidRDefault="001D72A0" w:rsidP="001D72A0">
            <w:pPr>
              <w:rPr>
                <w:rFonts w:ascii="標楷體" w:eastAsia="標楷體" w:hAnsi="標楷體"/>
              </w:rPr>
            </w:pPr>
          </w:p>
        </w:tc>
        <w:tc>
          <w:tcPr>
            <w:tcW w:w="2053" w:type="dxa"/>
            <w:tcBorders>
              <w:top w:val="single" w:sz="4" w:space="0" w:color="auto"/>
              <w:left w:val="single" w:sz="4" w:space="0" w:color="auto"/>
              <w:bottom w:val="single" w:sz="4" w:space="0" w:color="auto"/>
              <w:right w:val="single" w:sz="4" w:space="0" w:color="auto"/>
            </w:tcBorders>
          </w:tcPr>
          <w:p w14:paraId="37C8F12E" w14:textId="77777777" w:rsidR="001D72A0" w:rsidRDefault="001D72A0" w:rsidP="001D72A0">
            <w:pPr>
              <w:rPr>
                <w:rFonts w:ascii="標楷體" w:eastAsia="標楷體" w:hAnsi="標楷體"/>
              </w:rPr>
            </w:pPr>
          </w:p>
        </w:tc>
        <w:tc>
          <w:tcPr>
            <w:tcW w:w="496" w:type="dxa"/>
            <w:tcBorders>
              <w:top w:val="single" w:sz="4" w:space="0" w:color="auto"/>
              <w:left w:val="single" w:sz="4" w:space="0" w:color="auto"/>
              <w:bottom w:val="single" w:sz="4" w:space="0" w:color="auto"/>
              <w:right w:val="single" w:sz="4" w:space="0" w:color="auto"/>
            </w:tcBorders>
          </w:tcPr>
          <w:p w14:paraId="32D9324D" w14:textId="55831311" w:rsidR="001D72A0" w:rsidRDefault="001D72A0" w:rsidP="001D72A0">
            <w:pPr>
              <w:jc w:val="center"/>
              <w:rPr>
                <w:rFonts w:ascii="標楷體" w:eastAsia="標楷體" w:hAnsi="標楷體"/>
              </w:rPr>
            </w:pPr>
            <w:r>
              <w:rPr>
                <w:rFonts w:ascii="標楷體" w:eastAsia="標楷體" w:hAnsi="標楷體" w:hint="eastAsia"/>
              </w:rPr>
              <w:t>V</w:t>
            </w:r>
          </w:p>
        </w:tc>
        <w:tc>
          <w:tcPr>
            <w:tcW w:w="605" w:type="dxa"/>
            <w:tcBorders>
              <w:top w:val="single" w:sz="4" w:space="0" w:color="auto"/>
              <w:left w:val="single" w:sz="4" w:space="0" w:color="auto"/>
              <w:bottom w:val="single" w:sz="4" w:space="0" w:color="auto"/>
              <w:right w:val="single" w:sz="4" w:space="0" w:color="auto"/>
            </w:tcBorders>
          </w:tcPr>
          <w:p w14:paraId="516B7D7A" w14:textId="0C6F1D71" w:rsidR="001D72A0" w:rsidRDefault="001D72A0" w:rsidP="001D72A0">
            <w:pPr>
              <w:jc w:val="center"/>
              <w:rPr>
                <w:rFonts w:ascii="標楷體" w:eastAsia="標楷體" w:hAnsi="標楷體"/>
              </w:rPr>
            </w:pPr>
            <w:r>
              <w:rPr>
                <w:rFonts w:ascii="標楷體" w:eastAsia="標楷體" w:hAnsi="標楷體" w:hint="eastAsia"/>
              </w:rPr>
              <w:t>W</w:t>
            </w:r>
          </w:p>
        </w:tc>
        <w:tc>
          <w:tcPr>
            <w:tcW w:w="3031" w:type="dxa"/>
            <w:tcBorders>
              <w:top w:val="single" w:sz="4" w:space="0" w:color="auto"/>
              <w:left w:val="single" w:sz="4" w:space="0" w:color="auto"/>
              <w:bottom w:val="single" w:sz="4" w:space="0" w:color="auto"/>
              <w:right w:val="single" w:sz="4" w:space="0" w:color="auto"/>
            </w:tcBorders>
          </w:tcPr>
          <w:p w14:paraId="23B9926E" w14:textId="5D4A14BD" w:rsidR="008205EB" w:rsidRPr="002914DA" w:rsidRDefault="001D72A0" w:rsidP="00714BA3">
            <w:pPr>
              <w:ind w:left="240" w:hangingChars="100" w:hanging="240"/>
              <w:rPr>
                <w:rFonts w:ascii="標楷體" w:eastAsia="標楷體" w:hAnsi="標楷體"/>
                <w:color w:val="000000" w:themeColor="text1"/>
              </w:rPr>
            </w:pPr>
            <w:r>
              <w:rPr>
                <w:rFonts w:ascii="標楷體" w:eastAsia="標楷體" w:hAnsi="標楷體" w:hint="eastAsia"/>
                <w:color w:val="000000" w:themeColor="text1"/>
              </w:rPr>
              <w:t>1.必須輸入</w:t>
            </w:r>
          </w:p>
        </w:tc>
      </w:tr>
      <w:tr w:rsidR="005A4963" w14:paraId="415C8791" w14:textId="77777777" w:rsidTr="005A4963">
        <w:trPr>
          <w:trHeight w:val="246"/>
          <w:jc w:val="center"/>
        </w:trPr>
        <w:tc>
          <w:tcPr>
            <w:tcW w:w="576" w:type="dxa"/>
            <w:tcBorders>
              <w:top w:val="single" w:sz="4" w:space="0" w:color="auto"/>
              <w:left w:val="single" w:sz="4" w:space="0" w:color="auto"/>
              <w:bottom w:val="single" w:sz="4" w:space="0" w:color="auto"/>
              <w:right w:val="single" w:sz="4" w:space="0" w:color="auto"/>
            </w:tcBorders>
          </w:tcPr>
          <w:p w14:paraId="541BB414" w14:textId="24A04027" w:rsidR="002914DA" w:rsidRDefault="002914DA" w:rsidP="002914DA">
            <w:pPr>
              <w:rPr>
                <w:rFonts w:ascii="標楷體" w:eastAsia="標楷體" w:hAnsi="標楷體"/>
              </w:rPr>
            </w:pPr>
            <w:r>
              <w:rPr>
                <w:rFonts w:ascii="標楷體" w:eastAsia="標楷體" w:hAnsi="標楷體" w:hint="eastAsia"/>
              </w:rPr>
              <w:t>9.</w:t>
            </w:r>
          </w:p>
        </w:tc>
        <w:tc>
          <w:tcPr>
            <w:tcW w:w="1197" w:type="dxa"/>
            <w:tcBorders>
              <w:top w:val="single" w:sz="4" w:space="0" w:color="auto"/>
              <w:left w:val="single" w:sz="4" w:space="0" w:color="auto"/>
              <w:bottom w:val="single" w:sz="4" w:space="0" w:color="auto"/>
              <w:right w:val="single" w:sz="4" w:space="0" w:color="auto"/>
            </w:tcBorders>
          </w:tcPr>
          <w:p w14:paraId="45D8554E" w14:textId="6C2A130C" w:rsidR="002914DA" w:rsidRDefault="002914DA" w:rsidP="002914DA">
            <w:pPr>
              <w:rPr>
                <w:rFonts w:ascii="標楷體" w:eastAsia="標楷體" w:hAnsi="標楷體"/>
              </w:rPr>
            </w:pPr>
            <w:r>
              <w:rPr>
                <w:rFonts w:ascii="標楷體" w:eastAsia="標楷體" w:hAnsi="標楷體" w:hint="eastAsia"/>
              </w:rPr>
              <w:t>科子細目名稱</w:t>
            </w:r>
          </w:p>
        </w:tc>
        <w:tc>
          <w:tcPr>
            <w:tcW w:w="1896" w:type="dxa"/>
            <w:tcBorders>
              <w:top w:val="single" w:sz="4" w:space="0" w:color="auto"/>
              <w:left w:val="single" w:sz="4" w:space="0" w:color="auto"/>
              <w:bottom w:val="single" w:sz="4" w:space="0" w:color="auto"/>
              <w:right w:val="single" w:sz="4" w:space="0" w:color="auto"/>
            </w:tcBorders>
          </w:tcPr>
          <w:p w14:paraId="174D7CB6" w14:textId="4AE48378" w:rsidR="002914DA" w:rsidRDefault="002914DA" w:rsidP="002914DA">
            <w:pPr>
              <w:rPr>
                <w:rFonts w:ascii="標楷體" w:eastAsia="標楷體" w:hAnsi="標楷體"/>
              </w:rPr>
            </w:pPr>
            <w:r>
              <w:rPr>
                <w:rFonts w:ascii="標楷體" w:eastAsia="標楷體" w:hAnsi="標楷體"/>
              </w:rPr>
              <w:t>X(80)</w:t>
            </w:r>
          </w:p>
        </w:tc>
        <w:tc>
          <w:tcPr>
            <w:tcW w:w="991" w:type="dxa"/>
            <w:tcBorders>
              <w:top w:val="single" w:sz="4" w:space="0" w:color="auto"/>
              <w:left w:val="single" w:sz="4" w:space="0" w:color="auto"/>
              <w:bottom w:val="single" w:sz="4" w:space="0" w:color="auto"/>
              <w:right w:val="single" w:sz="4" w:space="0" w:color="auto"/>
            </w:tcBorders>
          </w:tcPr>
          <w:p w14:paraId="12B610C3" w14:textId="77777777" w:rsidR="002914DA" w:rsidRDefault="002914DA" w:rsidP="002914DA">
            <w:pPr>
              <w:rPr>
                <w:rFonts w:ascii="標楷體" w:eastAsia="標楷體" w:hAnsi="標楷體"/>
              </w:rPr>
            </w:pPr>
          </w:p>
        </w:tc>
        <w:tc>
          <w:tcPr>
            <w:tcW w:w="2053" w:type="dxa"/>
            <w:tcBorders>
              <w:top w:val="single" w:sz="4" w:space="0" w:color="auto"/>
              <w:left w:val="single" w:sz="4" w:space="0" w:color="auto"/>
              <w:bottom w:val="single" w:sz="4" w:space="0" w:color="auto"/>
              <w:right w:val="single" w:sz="4" w:space="0" w:color="auto"/>
            </w:tcBorders>
          </w:tcPr>
          <w:p w14:paraId="6DADB69E" w14:textId="77777777" w:rsidR="002914DA" w:rsidRDefault="002914DA" w:rsidP="002914DA">
            <w:pPr>
              <w:rPr>
                <w:rFonts w:ascii="標楷體" w:eastAsia="標楷體" w:hAnsi="標楷體"/>
              </w:rPr>
            </w:pPr>
          </w:p>
        </w:tc>
        <w:tc>
          <w:tcPr>
            <w:tcW w:w="496" w:type="dxa"/>
            <w:tcBorders>
              <w:top w:val="single" w:sz="4" w:space="0" w:color="auto"/>
              <w:left w:val="single" w:sz="4" w:space="0" w:color="auto"/>
              <w:bottom w:val="single" w:sz="4" w:space="0" w:color="auto"/>
              <w:right w:val="single" w:sz="4" w:space="0" w:color="auto"/>
            </w:tcBorders>
          </w:tcPr>
          <w:p w14:paraId="3C43CAED" w14:textId="77777777" w:rsidR="002914DA" w:rsidRDefault="002914DA" w:rsidP="002914DA">
            <w:pPr>
              <w:jc w:val="center"/>
              <w:rPr>
                <w:rFonts w:ascii="標楷體" w:eastAsia="標楷體" w:hAnsi="標楷體"/>
              </w:rPr>
            </w:pPr>
          </w:p>
        </w:tc>
        <w:tc>
          <w:tcPr>
            <w:tcW w:w="605" w:type="dxa"/>
            <w:tcBorders>
              <w:top w:val="single" w:sz="4" w:space="0" w:color="auto"/>
              <w:left w:val="single" w:sz="4" w:space="0" w:color="auto"/>
              <w:bottom w:val="single" w:sz="4" w:space="0" w:color="auto"/>
              <w:right w:val="single" w:sz="4" w:space="0" w:color="auto"/>
            </w:tcBorders>
          </w:tcPr>
          <w:p w14:paraId="0FCCC5EF" w14:textId="3B945D2F" w:rsidR="002914DA" w:rsidRDefault="002914DA" w:rsidP="002914DA">
            <w:pPr>
              <w:jc w:val="center"/>
              <w:rPr>
                <w:rFonts w:ascii="標楷體" w:eastAsia="標楷體" w:hAnsi="標楷體"/>
              </w:rPr>
            </w:pPr>
            <w:r>
              <w:rPr>
                <w:rFonts w:ascii="標楷體" w:eastAsia="標楷體" w:hAnsi="標楷體" w:hint="eastAsia"/>
              </w:rPr>
              <w:t>R</w:t>
            </w:r>
          </w:p>
        </w:tc>
        <w:tc>
          <w:tcPr>
            <w:tcW w:w="3031" w:type="dxa"/>
            <w:tcBorders>
              <w:top w:val="single" w:sz="4" w:space="0" w:color="auto"/>
              <w:left w:val="single" w:sz="4" w:space="0" w:color="auto"/>
              <w:bottom w:val="single" w:sz="4" w:space="0" w:color="auto"/>
              <w:right w:val="single" w:sz="4" w:space="0" w:color="auto"/>
            </w:tcBorders>
          </w:tcPr>
          <w:p w14:paraId="3DD22184" w14:textId="45C7BA47" w:rsidR="002914DA" w:rsidRDefault="002914DA" w:rsidP="002914DA">
            <w:pPr>
              <w:rPr>
                <w:rFonts w:ascii="標楷體" w:eastAsia="標楷體" w:hAnsi="標楷體"/>
              </w:rPr>
            </w:pPr>
            <w:r>
              <w:rPr>
                <w:rFonts w:ascii="標楷體" w:eastAsia="標楷體" w:hAnsi="標楷體"/>
              </w:rPr>
              <w:t>1.</w:t>
            </w:r>
            <w:r>
              <w:rPr>
                <w:rFonts w:ascii="標楷體" w:eastAsia="標楷體" w:hAnsi="標楷體" w:hint="eastAsia"/>
                <w:color w:val="000000" w:themeColor="text1"/>
              </w:rPr>
              <w:t>依照輸入科子細目值對應</w:t>
            </w:r>
            <w:r w:rsidRPr="00A37FC3">
              <w:rPr>
                <w:rFonts w:ascii="標楷體" w:eastAsia="標楷體" w:hAnsi="標楷體" w:cs="細明體"/>
                <w:kern w:val="0"/>
              </w:rPr>
              <w:t>CdAcCode.AcNoItem</w:t>
            </w:r>
            <w:r>
              <w:rPr>
                <w:rFonts w:ascii="標楷體" w:eastAsia="標楷體" w:hAnsi="標楷體" w:cs="細明體" w:hint="eastAsia"/>
                <w:kern w:val="0"/>
              </w:rPr>
              <w:t>自動顯示</w:t>
            </w:r>
          </w:p>
        </w:tc>
      </w:tr>
      <w:tr w:rsidR="005A4963" w14:paraId="283CB128" w14:textId="77777777" w:rsidTr="005A4963">
        <w:trPr>
          <w:trHeight w:val="246"/>
          <w:jc w:val="center"/>
        </w:trPr>
        <w:tc>
          <w:tcPr>
            <w:tcW w:w="576" w:type="dxa"/>
            <w:tcBorders>
              <w:top w:val="single" w:sz="4" w:space="0" w:color="auto"/>
              <w:left w:val="single" w:sz="4" w:space="0" w:color="auto"/>
              <w:bottom w:val="single" w:sz="4" w:space="0" w:color="auto"/>
              <w:right w:val="single" w:sz="4" w:space="0" w:color="auto"/>
            </w:tcBorders>
          </w:tcPr>
          <w:p w14:paraId="131931E7" w14:textId="59621A84" w:rsidR="002914DA" w:rsidRDefault="008205EB" w:rsidP="002914DA">
            <w:pPr>
              <w:rPr>
                <w:rFonts w:ascii="標楷體" w:eastAsia="標楷體" w:hAnsi="標楷體"/>
              </w:rPr>
            </w:pPr>
            <w:r>
              <w:rPr>
                <w:rFonts w:ascii="標楷體" w:eastAsia="標楷體" w:hAnsi="標楷體" w:hint="eastAsia"/>
              </w:rPr>
              <w:t>10.</w:t>
            </w:r>
          </w:p>
        </w:tc>
        <w:tc>
          <w:tcPr>
            <w:tcW w:w="1197" w:type="dxa"/>
            <w:tcBorders>
              <w:top w:val="single" w:sz="4" w:space="0" w:color="auto"/>
              <w:left w:val="single" w:sz="4" w:space="0" w:color="auto"/>
              <w:bottom w:val="single" w:sz="4" w:space="0" w:color="auto"/>
              <w:right w:val="single" w:sz="4" w:space="0" w:color="auto"/>
            </w:tcBorders>
          </w:tcPr>
          <w:p w14:paraId="489C22D0" w14:textId="318F0F60" w:rsidR="002914DA" w:rsidRDefault="008205EB" w:rsidP="002914DA">
            <w:pPr>
              <w:rPr>
                <w:rFonts w:ascii="標楷體" w:eastAsia="標楷體" w:hAnsi="標楷體"/>
              </w:rPr>
            </w:pPr>
            <w:r>
              <w:rPr>
                <w:rFonts w:ascii="標楷體" w:eastAsia="標楷體" w:hAnsi="標楷體" w:hint="eastAsia"/>
              </w:rPr>
              <w:t>合計</w:t>
            </w:r>
          </w:p>
        </w:tc>
        <w:tc>
          <w:tcPr>
            <w:tcW w:w="1896" w:type="dxa"/>
            <w:tcBorders>
              <w:top w:val="single" w:sz="4" w:space="0" w:color="auto"/>
              <w:left w:val="single" w:sz="4" w:space="0" w:color="auto"/>
              <w:bottom w:val="single" w:sz="4" w:space="0" w:color="auto"/>
              <w:right w:val="single" w:sz="4" w:space="0" w:color="auto"/>
            </w:tcBorders>
          </w:tcPr>
          <w:p w14:paraId="28F072BC" w14:textId="48E89457" w:rsidR="002914DA" w:rsidRDefault="008205EB" w:rsidP="002914DA">
            <w:pPr>
              <w:rPr>
                <w:rFonts w:ascii="標楷體" w:eastAsia="標楷體" w:hAnsi="標楷體"/>
              </w:rPr>
            </w:pPr>
            <w:r>
              <w:rPr>
                <w:rFonts w:ascii="標楷體" w:eastAsia="標楷體" w:hAnsi="標楷體" w:hint="eastAsia"/>
              </w:rPr>
              <w:t>9(14)</w:t>
            </w:r>
          </w:p>
        </w:tc>
        <w:tc>
          <w:tcPr>
            <w:tcW w:w="991" w:type="dxa"/>
            <w:tcBorders>
              <w:top w:val="single" w:sz="4" w:space="0" w:color="auto"/>
              <w:left w:val="single" w:sz="4" w:space="0" w:color="auto"/>
              <w:bottom w:val="single" w:sz="4" w:space="0" w:color="auto"/>
              <w:right w:val="single" w:sz="4" w:space="0" w:color="auto"/>
            </w:tcBorders>
          </w:tcPr>
          <w:p w14:paraId="2B6E62BA" w14:textId="77777777" w:rsidR="002914DA" w:rsidRDefault="002914DA" w:rsidP="002914DA">
            <w:pPr>
              <w:rPr>
                <w:rFonts w:ascii="標楷體" w:eastAsia="標楷體" w:hAnsi="標楷體"/>
              </w:rPr>
            </w:pPr>
          </w:p>
        </w:tc>
        <w:tc>
          <w:tcPr>
            <w:tcW w:w="2053" w:type="dxa"/>
            <w:tcBorders>
              <w:top w:val="single" w:sz="4" w:space="0" w:color="auto"/>
              <w:left w:val="single" w:sz="4" w:space="0" w:color="auto"/>
              <w:bottom w:val="single" w:sz="4" w:space="0" w:color="auto"/>
              <w:right w:val="single" w:sz="4" w:space="0" w:color="auto"/>
            </w:tcBorders>
          </w:tcPr>
          <w:p w14:paraId="44CE3789" w14:textId="77777777" w:rsidR="002914DA" w:rsidRDefault="002914DA" w:rsidP="002914DA">
            <w:pPr>
              <w:rPr>
                <w:rFonts w:ascii="標楷體" w:eastAsia="標楷體" w:hAnsi="標楷體"/>
              </w:rPr>
            </w:pPr>
          </w:p>
        </w:tc>
        <w:tc>
          <w:tcPr>
            <w:tcW w:w="496" w:type="dxa"/>
            <w:tcBorders>
              <w:top w:val="single" w:sz="4" w:space="0" w:color="auto"/>
              <w:left w:val="single" w:sz="4" w:space="0" w:color="auto"/>
              <w:bottom w:val="single" w:sz="4" w:space="0" w:color="auto"/>
              <w:right w:val="single" w:sz="4" w:space="0" w:color="auto"/>
            </w:tcBorders>
          </w:tcPr>
          <w:p w14:paraId="363564ED" w14:textId="77777777" w:rsidR="002914DA" w:rsidRDefault="002914DA" w:rsidP="002914DA">
            <w:pPr>
              <w:jc w:val="center"/>
              <w:rPr>
                <w:rFonts w:ascii="標楷體" w:eastAsia="標楷體" w:hAnsi="標楷體"/>
              </w:rPr>
            </w:pPr>
          </w:p>
        </w:tc>
        <w:tc>
          <w:tcPr>
            <w:tcW w:w="605" w:type="dxa"/>
            <w:tcBorders>
              <w:top w:val="single" w:sz="4" w:space="0" w:color="auto"/>
              <w:left w:val="single" w:sz="4" w:space="0" w:color="auto"/>
              <w:bottom w:val="single" w:sz="4" w:space="0" w:color="auto"/>
              <w:right w:val="single" w:sz="4" w:space="0" w:color="auto"/>
            </w:tcBorders>
          </w:tcPr>
          <w:p w14:paraId="396DAFFD" w14:textId="2646F7D1" w:rsidR="002914DA" w:rsidRDefault="008205EB" w:rsidP="002914DA">
            <w:pPr>
              <w:jc w:val="center"/>
              <w:rPr>
                <w:rFonts w:ascii="標楷體" w:eastAsia="標楷體" w:hAnsi="標楷體"/>
              </w:rPr>
            </w:pPr>
            <w:r>
              <w:rPr>
                <w:rFonts w:ascii="標楷體" w:eastAsia="標楷體" w:hAnsi="標楷體" w:hint="eastAsia"/>
              </w:rPr>
              <w:t>R</w:t>
            </w:r>
          </w:p>
        </w:tc>
        <w:tc>
          <w:tcPr>
            <w:tcW w:w="3031" w:type="dxa"/>
            <w:tcBorders>
              <w:top w:val="single" w:sz="4" w:space="0" w:color="auto"/>
              <w:left w:val="single" w:sz="4" w:space="0" w:color="auto"/>
              <w:bottom w:val="single" w:sz="4" w:space="0" w:color="auto"/>
              <w:right w:val="single" w:sz="4" w:space="0" w:color="auto"/>
            </w:tcBorders>
          </w:tcPr>
          <w:p w14:paraId="29EFF910" w14:textId="77777777" w:rsidR="002914DA" w:rsidRDefault="008205EB" w:rsidP="002914DA">
            <w:pPr>
              <w:rPr>
                <w:rFonts w:ascii="標楷體" w:eastAsia="標楷體" w:hAnsi="標楷體"/>
              </w:rPr>
            </w:pPr>
            <w:r>
              <w:rPr>
                <w:rFonts w:ascii="標楷體" w:eastAsia="標楷體" w:hAnsi="標楷體" w:hint="eastAsia"/>
              </w:rPr>
              <w:t>1.合計借貸方金額總額</w:t>
            </w:r>
          </w:p>
          <w:p w14:paraId="40055939" w14:textId="1B24ABBD" w:rsidR="0063163E" w:rsidRDefault="0063163E" w:rsidP="0063163E">
            <w:pPr>
              <w:ind w:left="240" w:hangingChars="100" w:hanging="240"/>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rPr>
              <w:t xml:space="preserve">借貸方合計金額總額必  須相等 </w:t>
            </w:r>
          </w:p>
        </w:tc>
      </w:tr>
      <w:tr w:rsidR="005A4963" w14:paraId="165A101D" w14:textId="77777777" w:rsidTr="005A4963">
        <w:trPr>
          <w:trHeight w:val="246"/>
          <w:jc w:val="center"/>
        </w:trPr>
        <w:tc>
          <w:tcPr>
            <w:tcW w:w="1773" w:type="dxa"/>
            <w:gridSpan w:val="2"/>
            <w:tcBorders>
              <w:top w:val="single" w:sz="4" w:space="0" w:color="auto"/>
              <w:left w:val="single" w:sz="4" w:space="0" w:color="auto"/>
              <w:bottom w:val="single" w:sz="4" w:space="0" w:color="auto"/>
              <w:right w:val="single" w:sz="4" w:space="0" w:color="auto"/>
            </w:tcBorders>
          </w:tcPr>
          <w:p w14:paraId="3B361D86" w14:textId="4D6B0A14" w:rsidR="005A4963" w:rsidRDefault="005A4963" w:rsidP="002914DA">
            <w:pPr>
              <w:rPr>
                <w:rFonts w:ascii="標楷體" w:eastAsia="標楷體" w:hAnsi="標楷體"/>
              </w:rPr>
            </w:pPr>
            <w:r>
              <w:rPr>
                <w:rFonts w:ascii="標楷體" w:eastAsia="標楷體" w:hAnsi="標楷體" w:hint="eastAsia"/>
              </w:rPr>
              <w:t>貸方</w:t>
            </w:r>
            <w:r>
              <w:rPr>
                <w:rFonts w:ascii="標楷體" w:eastAsia="標楷體" w:hAnsi="標楷體" w:hint="eastAsia"/>
                <w:color w:val="000000" w:themeColor="text1"/>
              </w:rPr>
              <w:t>[</w:t>
            </w:r>
            <w:r>
              <w:rPr>
                <w:rFonts w:ascii="標楷體" w:eastAsia="標楷體" w:hAnsi="標楷體"/>
                <w:color w:val="000000" w:themeColor="text1"/>
              </w:rPr>
              <w:t>loop:6]</w:t>
            </w:r>
          </w:p>
        </w:tc>
        <w:tc>
          <w:tcPr>
            <w:tcW w:w="1896" w:type="dxa"/>
            <w:tcBorders>
              <w:top w:val="single" w:sz="4" w:space="0" w:color="auto"/>
              <w:left w:val="single" w:sz="4" w:space="0" w:color="auto"/>
              <w:bottom w:val="single" w:sz="4" w:space="0" w:color="auto"/>
              <w:right w:val="single" w:sz="4" w:space="0" w:color="auto"/>
            </w:tcBorders>
          </w:tcPr>
          <w:p w14:paraId="2617756C" w14:textId="77777777" w:rsidR="005A4963" w:rsidRDefault="005A4963" w:rsidP="002914DA">
            <w:pPr>
              <w:rPr>
                <w:rFonts w:ascii="標楷體" w:eastAsia="標楷體" w:hAnsi="標楷體"/>
              </w:rPr>
            </w:pPr>
          </w:p>
        </w:tc>
        <w:tc>
          <w:tcPr>
            <w:tcW w:w="991" w:type="dxa"/>
            <w:tcBorders>
              <w:top w:val="single" w:sz="4" w:space="0" w:color="auto"/>
              <w:left w:val="single" w:sz="4" w:space="0" w:color="auto"/>
              <w:bottom w:val="single" w:sz="4" w:space="0" w:color="auto"/>
              <w:right w:val="single" w:sz="4" w:space="0" w:color="auto"/>
            </w:tcBorders>
          </w:tcPr>
          <w:p w14:paraId="6D007E9B" w14:textId="77777777" w:rsidR="005A4963" w:rsidRDefault="005A4963" w:rsidP="002914DA">
            <w:pPr>
              <w:rPr>
                <w:rFonts w:ascii="標楷體" w:eastAsia="標楷體" w:hAnsi="標楷體"/>
              </w:rPr>
            </w:pPr>
          </w:p>
        </w:tc>
        <w:tc>
          <w:tcPr>
            <w:tcW w:w="2053" w:type="dxa"/>
            <w:tcBorders>
              <w:top w:val="single" w:sz="4" w:space="0" w:color="auto"/>
              <w:left w:val="single" w:sz="4" w:space="0" w:color="auto"/>
              <w:bottom w:val="single" w:sz="4" w:space="0" w:color="auto"/>
              <w:right w:val="single" w:sz="4" w:space="0" w:color="auto"/>
            </w:tcBorders>
          </w:tcPr>
          <w:p w14:paraId="4706005C" w14:textId="77777777" w:rsidR="005A4963" w:rsidRDefault="005A4963" w:rsidP="002914DA">
            <w:pPr>
              <w:rPr>
                <w:rFonts w:ascii="標楷體" w:eastAsia="標楷體" w:hAnsi="標楷體"/>
              </w:rPr>
            </w:pPr>
          </w:p>
        </w:tc>
        <w:tc>
          <w:tcPr>
            <w:tcW w:w="496" w:type="dxa"/>
            <w:tcBorders>
              <w:top w:val="single" w:sz="4" w:space="0" w:color="auto"/>
              <w:left w:val="single" w:sz="4" w:space="0" w:color="auto"/>
              <w:bottom w:val="single" w:sz="4" w:space="0" w:color="auto"/>
              <w:right w:val="single" w:sz="4" w:space="0" w:color="auto"/>
            </w:tcBorders>
          </w:tcPr>
          <w:p w14:paraId="4C48B398" w14:textId="77777777" w:rsidR="005A4963" w:rsidRDefault="005A4963" w:rsidP="002914DA">
            <w:pPr>
              <w:jc w:val="center"/>
              <w:rPr>
                <w:rFonts w:ascii="標楷體" w:eastAsia="標楷體" w:hAnsi="標楷體"/>
              </w:rPr>
            </w:pPr>
          </w:p>
        </w:tc>
        <w:tc>
          <w:tcPr>
            <w:tcW w:w="605" w:type="dxa"/>
            <w:tcBorders>
              <w:top w:val="single" w:sz="4" w:space="0" w:color="auto"/>
              <w:left w:val="single" w:sz="4" w:space="0" w:color="auto"/>
              <w:bottom w:val="single" w:sz="4" w:space="0" w:color="auto"/>
              <w:right w:val="single" w:sz="4" w:space="0" w:color="auto"/>
            </w:tcBorders>
          </w:tcPr>
          <w:p w14:paraId="1C1EB6D2" w14:textId="77777777" w:rsidR="005A4963" w:rsidRDefault="005A4963" w:rsidP="002914DA">
            <w:pPr>
              <w:jc w:val="center"/>
              <w:rPr>
                <w:rFonts w:ascii="標楷體" w:eastAsia="標楷體" w:hAnsi="標楷體"/>
              </w:rPr>
            </w:pPr>
          </w:p>
        </w:tc>
        <w:tc>
          <w:tcPr>
            <w:tcW w:w="3031" w:type="dxa"/>
            <w:tcBorders>
              <w:top w:val="single" w:sz="4" w:space="0" w:color="auto"/>
              <w:left w:val="single" w:sz="4" w:space="0" w:color="auto"/>
              <w:bottom w:val="single" w:sz="4" w:space="0" w:color="auto"/>
              <w:right w:val="single" w:sz="4" w:space="0" w:color="auto"/>
            </w:tcBorders>
          </w:tcPr>
          <w:p w14:paraId="61585FA4" w14:textId="4C669593" w:rsidR="005A4963" w:rsidRDefault="005A4963" w:rsidP="005A4963">
            <w:pPr>
              <w:ind w:left="240" w:hangingChars="100" w:hanging="240"/>
              <w:rPr>
                <w:rFonts w:ascii="標楷體" w:eastAsia="標楷體" w:hAnsi="標楷體"/>
              </w:rPr>
            </w:pPr>
            <w:r>
              <w:rPr>
                <w:rFonts w:ascii="標楷體" w:eastAsia="標楷體" w:hAnsi="標楷體" w:hint="eastAsia"/>
              </w:rPr>
              <w:t>1.從第二筆開始如無輸入 資料則隱藏欄位</w:t>
            </w:r>
          </w:p>
        </w:tc>
      </w:tr>
      <w:tr w:rsidR="005A4963" w14:paraId="1FFEF285" w14:textId="77777777" w:rsidTr="005A4963">
        <w:trPr>
          <w:trHeight w:val="246"/>
          <w:jc w:val="center"/>
        </w:trPr>
        <w:tc>
          <w:tcPr>
            <w:tcW w:w="576" w:type="dxa"/>
            <w:tcBorders>
              <w:top w:val="single" w:sz="4" w:space="0" w:color="auto"/>
              <w:left w:val="single" w:sz="4" w:space="0" w:color="auto"/>
              <w:bottom w:val="single" w:sz="4" w:space="0" w:color="auto"/>
              <w:right w:val="single" w:sz="4" w:space="0" w:color="auto"/>
            </w:tcBorders>
          </w:tcPr>
          <w:p w14:paraId="743636A1" w14:textId="20EB07E5" w:rsidR="005A4963" w:rsidRDefault="005A4963" w:rsidP="005A4963">
            <w:pPr>
              <w:rPr>
                <w:rFonts w:ascii="標楷體" w:eastAsia="標楷體" w:hAnsi="標楷體"/>
              </w:rPr>
            </w:pPr>
            <w:r>
              <w:rPr>
                <w:rFonts w:ascii="標楷體" w:eastAsia="標楷體" w:hAnsi="標楷體" w:hint="eastAsia"/>
              </w:rPr>
              <w:t>11.</w:t>
            </w:r>
          </w:p>
        </w:tc>
        <w:tc>
          <w:tcPr>
            <w:tcW w:w="1197" w:type="dxa"/>
            <w:tcBorders>
              <w:top w:val="single" w:sz="4" w:space="0" w:color="auto"/>
              <w:left w:val="single" w:sz="4" w:space="0" w:color="auto"/>
              <w:bottom w:val="single" w:sz="4" w:space="0" w:color="auto"/>
              <w:right w:val="single" w:sz="4" w:space="0" w:color="auto"/>
            </w:tcBorders>
          </w:tcPr>
          <w:p w14:paraId="5EDAC548" w14:textId="5A3BF0E7" w:rsidR="005A4963" w:rsidRDefault="005A4963" w:rsidP="005A4963">
            <w:pPr>
              <w:rPr>
                <w:rFonts w:ascii="標楷體" w:eastAsia="標楷體" w:hAnsi="標楷體"/>
              </w:rPr>
            </w:pPr>
            <w:r>
              <w:rPr>
                <w:rFonts w:ascii="標楷體" w:eastAsia="標楷體" w:hAnsi="標楷體" w:hint="eastAsia"/>
              </w:rPr>
              <w:t>科子細目</w:t>
            </w:r>
          </w:p>
        </w:tc>
        <w:tc>
          <w:tcPr>
            <w:tcW w:w="1896" w:type="dxa"/>
            <w:tcBorders>
              <w:top w:val="single" w:sz="4" w:space="0" w:color="auto"/>
              <w:left w:val="single" w:sz="4" w:space="0" w:color="auto"/>
              <w:bottom w:val="single" w:sz="4" w:space="0" w:color="auto"/>
              <w:right w:val="single" w:sz="4" w:space="0" w:color="auto"/>
            </w:tcBorders>
          </w:tcPr>
          <w:p w14:paraId="09CF52AC" w14:textId="4895C31B" w:rsidR="005A4963" w:rsidRDefault="005A4963" w:rsidP="005A4963">
            <w:pPr>
              <w:rPr>
                <w:rFonts w:ascii="標楷體" w:eastAsia="標楷體" w:hAnsi="標楷體"/>
              </w:rPr>
            </w:pPr>
            <w:r>
              <w:rPr>
                <w:rFonts w:ascii="標楷體" w:eastAsia="標楷體" w:hAnsi="標楷體" w:hint="eastAsia"/>
              </w:rPr>
              <w:t>X(8)-X(5)-X(2)</w:t>
            </w:r>
          </w:p>
        </w:tc>
        <w:tc>
          <w:tcPr>
            <w:tcW w:w="991" w:type="dxa"/>
            <w:tcBorders>
              <w:top w:val="single" w:sz="4" w:space="0" w:color="auto"/>
              <w:left w:val="single" w:sz="4" w:space="0" w:color="auto"/>
              <w:bottom w:val="single" w:sz="4" w:space="0" w:color="auto"/>
              <w:right w:val="single" w:sz="4" w:space="0" w:color="auto"/>
            </w:tcBorders>
          </w:tcPr>
          <w:p w14:paraId="71A33918" w14:textId="77777777" w:rsidR="005A4963" w:rsidRDefault="005A4963" w:rsidP="005A4963">
            <w:pPr>
              <w:rPr>
                <w:rFonts w:ascii="標楷體" w:eastAsia="標楷體" w:hAnsi="標楷體"/>
              </w:rPr>
            </w:pPr>
          </w:p>
        </w:tc>
        <w:tc>
          <w:tcPr>
            <w:tcW w:w="2053" w:type="dxa"/>
            <w:tcBorders>
              <w:top w:val="single" w:sz="4" w:space="0" w:color="auto"/>
              <w:left w:val="single" w:sz="4" w:space="0" w:color="auto"/>
              <w:bottom w:val="single" w:sz="4" w:space="0" w:color="auto"/>
              <w:right w:val="single" w:sz="4" w:space="0" w:color="auto"/>
            </w:tcBorders>
          </w:tcPr>
          <w:p w14:paraId="1DD238CB" w14:textId="77777777" w:rsidR="005A4963" w:rsidRDefault="005A4963" w:rsidP="005A4963">
            <w:pPr>
              <w:rPr>
                <w:rFonts w:ascii="標楷體" w:eastAsia="標楷體" w:hAnsi="標楷體"/>
              </w:rPr>
            </w:pPr>
          </w:p>
        </w:tc>
        <w:tc>
          <w:tcPr>
            <w:tcW w:w="496" w:type="dxa"/>
            <w:tcBorders>
              <w:top w:val="single" w:sz="4" w:space="0" w:color="auto"/>
              <w:left w:val="single" w:sz="4" w:space="0" w:color="auto"/>
              <w:bottom w:val="single" w:sz="4" w:space="0" w:color="auto"/>
              <w:right w:val="single" w:sz="4" w:space="0" w:color="auto"/>
            </w:tcBorders>
          </w:tcPr>
          <w:p w14:paraId="24D98CF4" w14:textId="346ABFF2" w:rsidR="005A4963" w:rsidRDefault="005A4963" w:rsidP="005A4963">
            <w:pPr>
              <w:jc w:val="center"/>
              <w:rPr>
                <w:rFonts w:ascii="標楷體" w:eastAsia="標楷體" w:hAnsi="標楷體"/>
              </w:rPr>
            </w:pPr>
            <w:r>
              <w:rPr>
                <w:rFonts w:ascii="標楷體" w:eastAsia="標楷體" w:hAnsi="標楷體" w:hint="eastAsia"/>
              </w:rPr>
              <w:t>V</w:t>
            </w:r>
          </w:p>
        </w:tc>
        <w:tc>
          <w:tcPr>
            <w:tcW w:w="605" w:type="dxa"/>
            <w:tcBorders>
              <w:top w:val="single" w:sz="4" w:space="0" w:color="auto"/>
              <w:left w:val="single" w:sz="4" w:space="0" w:color="auto"/>
              <w:bottom w:val="single" w:sz="4" w:space="0" w:color="auto"/>
              <w:right w:val="single" w:sz="4" w:space="0" w:color="auto"/>
            </w:tcBorders>
          </w:tcPr>
          <w:p w14:paraId="490131E0" w14:textId="7E527848" w:rsidR="005A4963" w:rsidRDefault="005A4963" w:rsidP="005A4963">
            <w:pPr>
              <w:jc w:val="center"/>
              <w:rPr>
                <w:rFonts w:ascii="標楷體" w:eastAsia="標楷體" w:hAnsi="標楷體"/>
              </w:rPr>
            </w:pPr>
            <w:r>
              <w:rPr>
                <w:rFonts w:ascii="標楷體" w:eastAsia="標楷體" w:hAnsi="標楷體" w:hint="eastAsia"/>
              </w:rPr>
              <w:t>W</w:t>
            </w:r>
          </w:p>
        </w:tc>
        <w:tc>
          <w:tcPr>
            <w:tcW w:w="3031" w:type="dxa"/>
            <w:tcBorders>
              <w:top w:val="single" w:sz="4" w:space="0" w:color="auto"/>
              <w:left w:val="single" w:sz="4" w:space="0" w:color="auto"/>
              <w:bottom w:val="single" w:sz="4" w:space="0" w:color="auto"/>
              <w:right w:val="single" w:sz="4" w:space="0" w:color="auto"/>
            </w:tcBorders>
          </w:tcPr>
          <w:p w14:paraId="3CDD6C66" w14:textId="77777777" w:rsidR="005A4963" w:rsidRDefault="005A4963" w:rsidP="005A4963">
            <w:pPr>
              <w:rPr>
                <w:rFonts w:ascii="標楷體" w:eastAsia="標楷體" w:hAnsi="標楷體"/>
              </w:rPr>
            </w:pPr>
            <w:r>
              <w:rPr>
                <w:rFonts w:ascii="標楷體" w:eastAsia="標楷體" w:hAnsi="標楷體" w:hint="eastAsia"/>
              </w:rPr>
              <w:t>1.必須輸入</w:t>
            </w:r>
          </w:p>
          <w:p w14:paraId="159463D8" w14:textId="77777777" w:rsidR="005A4963" w:rsidRDefault="005A4963" w:rsidP="005A4963">
            <w:pPr>
              <w:rPr>
                <w:rFonts w:ascii="標楷體" w:eastAsia="標楷體" w:hAnsi="標楷體"/>
              </w:rPr>
            </w:pPr>
            <w:r>
              <w:rPr>
                <w:rFonts w:ascii="標楷體" w:eastAsia="標楷體" w:hAnsi="標楷體" w:hint="eastAsia"/>
              </w:rPr>
              <w:t>2.檢查非可入帳科目</w:t>
            </w:r>
          </w:p>
          <w:p w14:paraId="78C70053" w14:textId="01323E4F" w:rsidR="005A4963" w:rsidRDefault="005A4963" w:rsidP="005A4963">
            <w:pPr>
              <w:ind w:left="240" w:hangingChars="100" w:hanging="240"/>
              <w:rPr>
                <w:rFonts w:ascii="標楷體" w:eastAsia="標楷體" w:hAnsi="標楷體"/>
              </w:rPr>
            </w:pPr>
            <w:r>
              <w:rPr>
                <w:rFonts w:ascii="標楷體" w:eastAsia="標楷體" w:hAnsi="標楷體" w:hint="eastAsia"/>
              </w:rPr>
              <w:t>3.檢查資付明細科目不可 由其他傳票輸入入帳</w:t>
            </w:r>
          </w:p>
          <w:p w14:paraId="7F8D0C93" w14:textId="723B6CF2" w:rsidR="001169BB" w:rsidRPr="001169BB" w:rsidRDefault="001169BB" w:rsidP="001169BB">
            <w:pPr>
              <w:rPr>
                <w:rFonts w:ascii="標楷體" w:eastAsia="標楷體" w:hAnsi="標楷體"/>
              </w:rPr>
            </w:pPr>
            <w:r>
              <w:rPr>
                <w:rFonts w:ascii="標楷體" w:eastAsia="標楷體" w:hAnsi="標楷體"/>
              </w:rPr>
              <w:t>4</w:t>
            </w:r>
            <w:r>
              <w:rPr>
                <w:rFonts w:ascii="標楷體" w:eastAsia="標楷體" w:hAnsi="標楷體" w:hint="eastAsia"/>
              </w:rPr>
              <w:t>.從第二筆開始如無輸入 資料則隱藏欄位</w:t>
            </w:r>
          </w:p>
          <w:p w14:paraId="05646C76" w14:textId="564A9FE7" w:rsidR="005A4963" w:rsidRDefault="001169BB" w:rsidP="005A4963">
            <w:pPr>
              <w:rPr>
                <w:rFonts w:ascii="標楷體" w:eastAsia="標楷體" w:hAnsi="標楷體"/>
              </w:rPr>
            </w:pPr>
            <w:r>
              <w:rPr>
                <w:rFonts w:ascii="標楷體" w:eastAsia="標楷體" w:hAnsi="標楷體" w:hint="eastAsia"/>
              </w:rPr>
              <w:t>5</w:t>
            </w:r>
            <w:r w:rsidR="005A4963">
              <w:rPr>
                <w:rFonts w:ascii="標楷體" w:eastAsia="標楷體" w:hAnsi="標楷體" w:hint="eastAsia"/>
              </w:rPr>
              <w:t>.</w:t>
            </w:r>
            <w:r w:rsidR="005A4963">
              <w:rPr>
                <w:rFonts w:ascii="標楷體" w:eastAsia="標楷體" w:hAnsi="標楷體"/>
              </w:rPr>
              <w:t>AcDetail.AcNoCode</w:t>
            </w:r>
          </w:p>
          <w:p w14:paraId="78A1AB87" w14:textId="77777777" w:rsidR="005A4963" w:rsidRDefault="005A4963" w:rsidP="005A4963">
            <w:pPr>
              <w:rPr>
                <w:rFonts w:ascii="標楷體" w:eastAsia="標楷體" w:hAnsi="標楷體"/>
              </w:rPr>
            </w:pPr>
            <w:r>
              <w:rPr>
                <w:rFonts w:ascii="標楷體" w:eastAsia="標楷體" w:hAnsi="標楷體" w:hint="eastAsia"/>
              </w:rPr>
              <w:t xml:space="preserve">  </w:t>
            </w:r>
            <w:r>
              <w:rPr>
                <w:rFonts w:ascii="標楷體" w:eastAsia="標楷體" w:hAnsi="標楷體"/>
              </w:rPr>
              <w:t>AcDetail.AcSu</w:t>
            </w:r>
            <w:r>
              <w:rPr>
                <w:rFonts w:ascii="標楷體" w:eastAsia="標楷體" w:hAnsi="標楷體" w:hint="eastAsia"/>
              </w:rPr>
              <w:t>b</w:t>
            </w:r>
            <w:r>
              <w:rPr>
                <w:rFonts w:ascii="標楷體" w:eastAsia="標楷體" w:hAnsi="標楷體"/>
              </w:rPr>
              <w:t>Code</w:t>
            </w:r>
          </w:p>
          <w:p w14:paraId="6D3E50E0" w14:textId="77777777" w:rsidR="005A4963" w:rsidRDefault="005A4963" w:rsidP="005A4963">
            <w:pPr>
              <w:rPr>
                <w:rFonts w:ascii="標楷體" w:eastAsia="標楷體" w:hAnsi="標楷體"/>
              </w:rPr>
            </w:pPr>
            <w:r>
              <w:rPr>
                <w:rFonts w:ascii="標楷體" w:eastAsia="標楷體" w:hAnsi="標楷體" w:hint="eastAsia"/>
              </w:rPr>
              <w:t xml:space="preserve">  </w:t>
            </w:r>
            <w:r>
              <w:rPr>
                <w:rFonts w:ascii="標楷體" w:eastAsia="標楷體" w:hAnsi="標楷體"/>
              </w:rPr>
              <w:t>AcDetail.AcDtlCode</w:t>
            </w:r>
          </w:p>
          <w:p w14:paraId="4DE331EB" w14:textId="77777777" w:rsidR="005A4963" w:rsidRDefault="005A4963" w:rsidP="005A4963">
            <w:pPr>
              <w:rPr>
                <w:rFonts w:ascii="標楷體" w:eastAsia="標楷體" w:hAnsi="標楷體"/>
              </w:rPr>
            </w:pPr>
          </w:p>
        </w:tc>
      </w:tr>
      <w:tr w:rsidR="005A4963" w14:paraId="617B5D01" w14:textId="77777777" w:rsidTr="005A4963">
        <w:trPr>
          <w:trHeight w:val="246"/>
          <w:jc w:val="center"/>
        </w:trPr>
        <w:tc>
          <w:tcPr>
            <w:tcW w:w="576" w:type="dxa"/>
            <w:tcBorders>
              <w:top w:val="single" w:sz="4" w:space="0" w:color="auto"/>
              <w:left w:val="single" w:sz="4" w:space="0" w:color="auto"/>
              <w:bottom w:val="single" w:sz="4" w:space="0" w:color="auto"/>
              <w:right w:val="single" w:sz="4" w:space="0" w:color="auto"/>
            </w:tcBorders>
          </w:tcPr>
          <w:p w14:paraId="2F94E553" w14:textId="51F8F6BC" w:rsidR="005A4963" w:rsidRDefault="005A4963" w:rsidP="005A4963">
            <w:pPr>
              <w:rPr>
                <w:rFonts w:ascii="標楷體" w:eastAsia="標楷體" w:hAnsi="標楷體"/>
              </w:rPr>
            </w:pPr>
            <w:r>
              <w:rPr>
                <w:rFonts w:ascii="標楷體" w:eastAsia="標楷體" w:hAnsi="標楷體" w:hint="eastAsia"/>
              </w:rPr>
              <w:t>.</w:t>
            </w:r>
          </w:p>
        </w:tc>
        <w:tc>
          <w:tcPr>
            <w:tcW w:w="1197" w:type="dxa"/>
            <w:tcBorders>
              <w:top w:val="single" w:sz="4" w:space="0" w:color="auto"/>
              <w:left w:val="single" w:sz="4" w:space="0" w:color="auto"/>
              <w:bottom w:val="single" w:sz="4" w:space="0" w:color="auto"/>
              <w:right w:val="single" w:sz="4" w:space="0" w:color="auto"/>
            </w:tcBorders>
          </w:tcPr>
          <w:p w14:paraId="7E2E70A6" w14:textId="0AB1A4E1" w:rsidR="005A4963" w:rsidRDefault="005A4963" w:rsidP="005A4963">
            <w:pPr>
              <w:rPr>
                <w:rFonts w:ascii="標楷體" w:eastAsia="標楷體" w:hAnsi="標楷體"/>
              </w:rPr>
            </w:pPr>
            <w:r w:rsidRPr="001D72A0">
              <w:rPr>
                <w:rFonts w:ascii="標楷體" w:eastAsia="標楷體" w:hAnsi="標楷體" w:hint="eastAsia"/>
                <w:color w:val="FF0000"/>
              </w:rPr>
              <w:t>瀏覽</w:t>
            </w:r>
          </w:p>
        </w:tc>
        <w:tc>
          <w:tcPr>
            <w:tcW w:w="1896" w:type="dxa"/>
            <w:tcBorders>
              <w:top w:val="single" w:sz="4" w:space="0" w:color="auto"/>
              <w:left w:val="single" w:sz="4" w:space="0" w:color="auto"/>
              <w:bottom w:val="single" w:sz="4" w:space="0" w:color="auto"/>
              <w:right w:val="single" w:sz="4" w:space="0" w:color="auto"/>
            </w:tcBorders>
          </w:tcPr>
          <w:p w14:paraId="56A485CB" w14:textId="5C0EF6D2" w:rsidR="005A4963" w:rsidRDefault="005A4963" w:rsidP="005A4963">
            <w:pPr>
              <w:rPr>
                <w:rFonts w:ascii="標楷體" w:eastAsia="標楷體" w:hAnsi="標楷體"/>
              </w:rPr>
            </w:pPr>
            <w:r>
              <w:rPr>
                <w:rFonts w:ascii="標楷體" w:eastAsia="標楷體" w:hAnsi="標楷體" w:hint="eastAsia"/>
              </w:rPr>
              <w:t>按鈕</w:t>
            </w:r>
          </w:p>
        </w:tc>
        <w:tc>
          <w:tcPr>
            <w:tcW w:w="991" w:type="dxa"/>
            <w:tcBorders>
              <w:top w:val="single" w:sz="4" w:space="0" w:color="auto"/>
              <w:left w:val="single" w:sz="4" w:space="0" w:color="auto"/>
              <w:bottom w:val="single" w:sz="4" w:space="0" w:color="auto"/>
              <w:right w:val="single" w:sz="4" w:space="0" w:color="auto"/>
            </w:tcBorders>
          </w:tcPr>
          <w:p w14:paraId="00AD8F65" w14:textId="77777777" w:rsidR="005A4963" w:rsidRDefault="005A4963" w:rsidP="005A4963">
            <w:pPr>
              <w:rPr>
                <w:rFonts w:ascii="標楷體" w:eastAsia="標楷體" w:hAnsi="標楷體"/>
              </w:rPr>
            </w:pPr>
          </w:p>
        </w:tc>
        <w:tc>
          <w:tcPr>
            <w:tcW w:w="2053" w:type="dxa"/>
            <w:tcBorders>
              <w:top w:val="single" w:sz="4" w:space="0" w:color="auto"/>
              <w:left w:val="single" w:sz="4" w:space="0" w:color="auto"/>
              <w:bottom w:val="single" w:sz="4" w:space="0" w:color="auto"/>
              <w:right w:val="single" w:sz="4" w:space="0" w:color="auto"/>
            </w:tcBorders>
          </w:tcPr>
          <w:p w14:paraId="1D62D695" w14:textId="77777777" w:rsidR="005A4963" w:rsidRDefault="005A4963" w:rsidP="005A4963">
            <w:pPr>
              <w:rPr>
                <w:rFonts w:ascii="標楷體" w:eastAsia="標楷體" w:hAnsi="標楷體"/>
              </w:rPr>
            </w:pPr>
          </w:p>
        </w:tc>
        <w:tc>
          <w:tcPr>
            <w:tcW w:w="496" w:type="dxa"/>
            <w:tcBorders>
              <w:top w:val="single" w:sz="4" w:space="0" w:color="auto"/>
              <w:left w:val="single" w:sz="4" w:space="0" w:color="auto"/>
              <w:bottom w:val="single" w:sz="4" w:space="0" w:color="auto"/>
              <w:right w:val="single" w:sz="4" w:space="0" w:color="auto"/>
            </w:tcBorders>
          </w:tcPr>
          <w:p w14:paraId="73CED124" w14:textId="77777777" w:rsidR="005A4963" w:rsidRDefault="005A4963" w:rsidP="005A4963">
            <w:pPr>
              <w:jc w:val="center"/>
              <w:rPr>
                <w:rFonts w:ascii="標楷體" w:eastAsia="標楷體" w:hAnsi="標楷體"/>
              </w:rPr>
            </w:pPr>
          </w:p>
        </w:tc>
        <w:tc>
          <w:tcPr>
            <w:tcW w:w="605" w:type="dxa"/>
            <w:tcBorders>
              <w:top w:val="single" w:sz="4" w:space="0" w:color="auto"/>
              <w:left w:val="single" w:sz="4" w:space="0" w:color="auto"/>
              <w:bottom w:val="single" w:sz="4" w:space="0" w:color="auto"/>
              <w:right w:val="single" w:sz="4" w:space="0" w:color="auto"/>
            </w:tcBorders>
          </w:tcPr>
          <w:p w14:paraId="603A5490" w14:textId="77777777" w:rsidR="005A4963" w:rsidRDefault="005A4963" w:rsidP="005A4963">
            <w:pPr>
              <w:jc w:val="center"/>
              <w:rPr>
                <w:rFonts w:ascii="標楷體" w:eastAsia="標楷體" w:hAnsi="標楷體"/>
              </w:rPr>
            </w:pPr>
          </w:p>
        </w:tc>
        <w:tc>
          <w:tcPr>
            <w:tcW w:w="3031" w:type="dxa"/>
            <w:tcBorders>
              <w:top w:val="single" w:sz="4" w:space="0" w:color="auto"/>
              <w:left w:val="single" w:sz="4" w:space="0" w:color="auto"/>
              <w:bottom w:val="single" w:sz="4" w:space="0" w:color="auto"/>
              <w:right w:val="single" w:sz="4" w:space="0" w:color="auto"/>
            </w:tcBorders>
          </w:tcPr>
          <w:p w14:paraId="38CB11EC" w14:textId="451FC123" w:rsidR="005A4963" w:rsidRDefault="005A4963" w:rsidP="005A4963">
            <w:pPr>
              <w:rPr>
                <w:rFonts w:ascii="標楷體" w:eastAsia="標楷體" w:hAnsi="標楷體"/>
              </w:rPr>
            </w:pPr>
            <w:r>
              <w:rPr>
                <w:rFonts w:ascii="標楷體" w:eastAsia="標楷體" w:hAnsi="標楷體" w:hint="eastAsia"/>
              </w:rPr>
              <w:t>1.連結至【L6061會計科子</w:t>
            </w:r>
            <w:r>
              <w:rPr>
                <w:rFonts w:ascii="標楷體" w:eastAsia="標楷體" w:hAnsi="標楷體" w:hint="eastAsia"/>
              </w:rPr>
              <w:lastRenderedPageBreak/>
              <w:t>細目查詢】點選資料後自動</w:t>
            </w:r>
            <w:r>
              <w:rPr>
                <w:rFonts w:ascii="標楷體" w:eastAsia="標楷體" w:hAnsi="標楷體" w:hint="eastAsia"/>
                <w:lang w:eastAsia="zh-HK"/>
              </w:rPr>
              <w:t>帶回</w:t>
            </w:r>
            <w:r>
              <w:rPr>
                <w:rFonts w:ascii="標楷體" w:eastAsia="標楷體" w:hAnsi="標楷體" w:hint="eastAsia"/>
              </w:rPr>
              <w:t>科子細目資料</w:t>
            </w:r>
          </w:p>
        </w:tc>
      </w:tr>
      <w:tr w:rsidR="005A4963" w14:paraId="2344446D" w14:textId="77777777" w:rsidTr="005A4963">
        <w:trPr>
          <w:trHeight w:val="246"/>
          <w:jc w:val="center"/>
        </w:trPr>
        <w:tc>
          <w:tcPr>
            <w:tcW w:w="576" w:type="dxa"/>
            <w:tcBorders>
              <w:top w:val="single" w:sz="4" w:space="0" w:color="auto"/>
              <w:left w:val="single" w:sz="4" w:space="0" w:color="auto"/>
              <w:bottom w:val="single" w:sz="4" w:space="0" w:color="auto"/>
              <w:right w:val="single" w:sz="4" w:space="0" w:color="auto"/>
            </w:tcBorders>
          </w:tcPr>
          <w:p w14:paraId="447A163A" w14:textId="037CA546" w:rsidR="005A4963" w:rsidRDefault="005A4963" w:rsidP="005A4963">
            <w:pPr>
              <w:rPr>
                <w:rFonts w:ascii="標楷體" w:eastAsia="標楷體" w:hAnsi="標楷體"/>
              </w:rPr>
            </w:pPr>
            <w:r>
              <w:rPr>
                <w:rFonts w:ascii="標楷體" w:eastAsia="標楷體" w:hAnsi="標楷體" w:hint="eastAsia"/>
              </w:rPr>
              <w:lastRenderedPageBreak/>
              <w:t>12.</w:t>
            </w:r>
          </w:p>
        </w:tc>
        <w:tc>
          <w:tcPr>
            <w:tcW w:w="1197" w:type="dxa"/>
            <w:tcBorders>
              <w:top w:val="single" w:sz="4" w:space="0" w:color="auto"/>
              <w:left w:val="single" w:sz="4" w:space="0" w:color="auto"/>
              <w:bottom w:val="single" w:sz="4" w:space="0" w:color="auto"/>
              <w:right w:val="single" w:sz="4" w:space="0" w:color="auto"/>
            </w:tcBorders>
          </w:tcPr>
          <w:p w14:paraId="1AB37BB9" w14:textId="6E41364D" w:rsidR="005A4963" w:rsidRDefault="005A4963" w:rsidP="005A4963">
            <w:pPr>
              <w:rPr>
                <w:rFonts w:ascii="標楷體" w:eastAsia="標楷體" w:hAnsi="標楷體"/>
              </w:rPr>
            </w:pPr>
            <w:r>
              <w:rPr>
                <w:rFonts w:ascii="標楷體" w:eastAsia="標楷體" w:hAnsi="標楷體" w:hint="eastAsia"/>
              </w:rPr>
              <w:t>銷帳編號</w:t>
            </w:r>
          </w:p>
        </w:tc>
        <w:tc>
          <w:tcPr>
            <w:tcW w:w="1896" w:type="dxa"/>
            <w:tcBorders>
              <w:top w:val="single" w:sz="4" w:space="0" w:color="auto"/>
              <w:left w:val="single" w:sz="4" w:space="0" w:color="auto"/>
              <w:bottom w:val="single" w:sz="4" w:space="0" w:color="auto"/>
              <w:right w:val="single" w:sz="4" w:space="0" w:color="auto"/>
            </w:tcBorders>
          </w:tcPr>
          <w:p w14:paraId="729E3B13" w14:textId="56CD18F7" w:rsidR="005A4963" w:rsidRDefault="005A4963" w:rsidP="005A4963">
            <w:pPr>
              <w:rPr>
                <w:rFonts w:ascii="標楷體" w:eastAsia="標楷體" w:hAnsi="標楷體"/>
              </w:rPr>
            </w:pPr>
            <w:r>
              <w:rPr>
                <w:rFonts w:ascii="標楷體" w:eastAsia="標楷體" w:hAnsi="標楷體" w:hint="eastAsia"/>
              </w:rPr>
              <w:t>X(30)</w:t>
            </w:r>
          </w:p>
        </w:tc>
        <w:tc>
          <w:tcPr>
            <w:tcW w:w="991" w:type="dxa"/>
            <w:tcBorders>
              <w:top w:val="single" w:sz="4" w:space="0" w:color="auto"/>
              <w:left w:val="single" w:sz="4" w:space="0" w:color="auto"/>
              <w:bottom w:val="single" w:sz="4" w:space="0" w:color="auto"/>
              <w:right w:val="single" w:sz="4" w:space="0" w:color="auto"/>
            </w:tcBorders>
          </w:tcPr>
          <w:p w14:paraId="3B4D440F" w14:textId="77777777" w:rsidR="005A4963" w:rsidRDefault="005A4963" w:rsidP="005A4963">
            <w:pPr>
              <w:rPr>
                <w:rFonts w:ascii="標楷體" w:eastAsia="標楷體" w:hAnsi="標楷體"/>
              </w:rPr>
            </w:pPr>
          </w:p>
        </w:tc>
        <w:tc>
          <w:tcPr>
            <w:tcW w:w="2053" w:type="dxa"/>
            <w:tcBorders>
              <w:top w:val="single" w:sz="4" w:space="0" w:color="auto"/>
              <w:left w:val="single" w:sz="4" w:space="0" w:color="auto"/>
              <w:bottom w:val="single" w:sz="4" w:space="0" w:color="auto"/>
              <w:right w:val="single" w:sz="4" w:space="0" w:color="auto"/>
            </w:tcBorders>
          </w:tcPr>
          <w:p w14:paraId="1E38CC8B" w14:textId="77777777" w:rsidR="005A4963" w:rsidRDefault="005A4963" w:rsidP="005A4963">
            <w:pPr>
              <w:rPr>
                <w:rFonts w:ascii="標楷體" w:eastAsia="標楷體" w:hAnsi="標楷體"/>
              </w:rPr>
            </w:pPr>
          </w:p>
        </w:tc>
        <w:tc>
          <w:tcPr>
            <w:tcW w:w="496" w:type="dxa"/>
            <w:tcBorders>
              <w:top w:val="single" w:sz="4" w:space="0" w:color="auto"/>
              <w:left w:val="single" w:sz="4" w:space="0" w:color="auto"/>
              <w:bottom w:val="single" w:sz="4" w:space="0" w:color="auto"/>
              <w:right w:val="single" w:sz="4" w:space="0" w:color="auto"/>
            </w:tcBorders>
          </w:tcPr>
          <w:p w14:paraId="040BA2DA" w14:textId="77777777" w:rsidR="005A4963" w:rsidRDefault="005A4963" w:rsidP="005A4963">
            <w:pPr>
              <w:jc w:val="center"/>
              <w:rPr>
                <w:rFonts w:ascii="標楷體" w:eastAsia="標楷體" w:hAnsi="標楷體"/>
              </w:rPr>
            </w:pPr>
          </w:p>
        </w:tc>
        <w:tc>
          <w:tcPr>
            <w:tcW w:w="605" w:type="dxa"/>
            <w:tcBorders>
              <w:top w:val="single" w:sz="4" w:space="0" w:color="auto"/>
              <w:left w:val="single" w:sz="4" w:space="0" w:color="auto"/>
              <w:bottom w:val="single" w:sz="4" w:space="0" w:color="auto"/>
              <w:right w:val="single" w:sz="4" w:space="0" w:color="auto"/>
            </w:tcBorders>
          </w:tcPr>
          <w:p w14:paraId="4D733B11" w14:textId="15439247" w:rsidR="005A4963" w:rsidRDefault="005A4963" w:rsidP="005A4963">
            <w:pPr>
              <w:jc w:val="center"/>
              <w:rPr>
                <w:rFonts w:ascii="標楷體" w:eastAsia="標楷體" w:hAnsi="標楷體"/>
              </w:rPr>
            </w:pPr>
            <w:r>
              <w:rPr>
                <w:rFonts w:ascii="標楷體" w:eastAsia="標楷體" w:hAnsi="標楷體" w:hint="eastAsia"/>
              </w:rPr>
              <w:t>W</w:t>
            </w:r>
          </w:p>
        </w:tc>
        <w:tc>
          <w:tcPr>
            <w:tcW w:w="3031" w:type="dxa"/>
            <w:tcBorders>
              <w:top w:val="single" w:sz="4" w:space="0" w:color="auto"/>
              <w:left w:val="single" w:sz="4" w:space="0" w:color="auto"/>
              <w:bottom w:val="single" w:sz="4" w:space="0" w:color="auto"/>
              <w:right w:val="single" w:sz="4" w:space="0" w:color="auto"/>
            </w:tcBorders>
          </w:tcPr>
          <w:p w14:paraId="5C4F5966" w14:textId="77777777" w:rsidR="005A4963" w:rsidRDefault="005A4963" w:rsidP="005A4963">
            <w:pPr>
              <w:ind w:left="240" w:hangingChars="100" w:hanging="240"/>
              <w:rPr>
                <w:rFonts w:ascii="標楷體" w:eastAsia="標楷體" w:hAnsi="標楷體"/>
              </w:rPr>
            </w:pPr>
            <w:r>
              <w:rPr>
                <w:rFonts w:ascii="標楷體" w:eastAsia="標楷體" w:hAnsi="標楷體" w:hint="eastAsia"/>
              </w:rPr>
              <w:t>1.</w:t>
            </w:r>
            <w:r w:rsidRPr="00362205">
              <w:rPr>
                <w:rFonts w:ascii="標楷體" w:eastAsia="標楷體" w:hAnsi="標楷體" w:hint="eastAsia"/>
              </w:rPr>
              <w:t>銷帳</w:t>
            </w:r>
            <w:r w:rsidRPr="00362205">
              <w:rPr>
                <w:rFonts w:ascii="標楷體" w:eastAsia="標楷體" w:hAnsi="標楷體" w:hint="eastAsia"/>
                <w:lang w:eastAsia="zh-HK"/>
              </w:rPr>
              <w:t>科</w:t>
            </w:r>
            <w:r w:rsidRPr="00362205">
              <w:rPr>
                <w:rFonts w:ascii="標楷體" w:eastAsia="標楷體" w:hAnsi="標楷體" w:hint="eastAsia"/>
              </w:rPr>
              <w:t>目銷帳</w:t>
            </w:r>
            <w:r w:rsidRPr="00362205">
              <w:rPr>
                <w:rFonts w:ascii="標楷體" w:eastAsia="標楷體" w:hAnsi="標楷體" w:hint="eastAsia"/>
                <w:lang w:eastAsia="zh-HK"/>
              </w:rPr>
              <w:t>時</w:t>
            </w:r>
            <w:r w:rsidRPr="00362205">
              <w:rPr>
                <w:rFonts w:ascii="標楷體" w:eastAsia="標楷體" w:hAnsi="標楷體" w:hint="eastAsia"/>
              </w:rPr>
              <w:t>必須輸</w:t>
            </w:r>
            <w:r>
              <w:rPr>
                <w:rFonts w:ascii="標楷體" w:eastAsia="標楷體" w:hAnsi="標楷體" w:hint="eastAsia"/>
              </w:rPr>
              <w:t xml:space="preserve">  </w:t>
            </w:r>
            <w:r w:rsidRPr="00362205">
              <w:rPr>
                <w:rFonts w:ascii="標楷體" w:eastAsia="標楷體" w:hAnsi="標楷體" w:hint="eastAsia"/>
              </w:rPr>
              <w:t>入</w:t>
            </w:r>
            <w:r w:rsidRPr="00362205">
              <w:rPr>
                <w:rFonts w:ascii="標楷體" w:eastAsia="標楷體" w:hAnsi="標楷體" w:cs="新細明體" w:hint="eastAsia"/>
              </w:rPr>
              <w:t>，</w:t>
            </w:r>
            <w:r w:rsidRPr="00362205">
              <w:rPr>
                <w:rFonts w:ascii="標楷體" w:eastAsia="標楷體" w:hAnsi="標楷體" w:cs="新細明體" w:hint="eastAsia"/>
                <w:lang w:eastAsia="zh-HK"/>
              </w:rPr>
              <w:t>其</w:t>
            </w:r>
            <w:r w:rsidRPr="00362205">
              <w:rPr>
                <w:rFonts w:ascii="標楷體" w:eastAsia="標楷體" w:hAnsi="標楷體" w:cs="新細明體" w:hint="eastAsia"/>
              </w:rPr>
              <w:t>他</w:t>
            </w:r>
            <w:r w:rsidRPr="00362205">
              <w:rPr>
                <w:rFonts w:ascii="標楷體" w:eastAsia="標楷體" w:hAnsi="標楷體" w:hint="eastAsia"/>
                <w:lang w:eastAsia="zh-HK"/>
              </w:rPr>
              <w:t>科</w:t>
            </w:r>
            <w:r w:rsidRPr="00362205">
              <w:rPr>
                <w:rFonts w:ascii="標楷體" w:eastAsia="標楷體" w:hAnsi="標楷體" w:hint="eastAsia"/>
              </w:rPr>
              <w:t>目不必輸入</w:t>
            </w:r>
          </w:p>
          <w:p w14:paraId="58ADEC04" w14:textId="6B259351" w:rsidR="005A4963" w:rsidRDefault="005A4963" w:rsidP="005A4963">
            <w:pPr>
              <w:rPr>
                <w:rFonts w:ascii="標楷體" w:eastAsia="標楷體" w:hAnsi="標楷體"/>
              </w:rPr>
            </w:pPr>
            <w:r>
              <w:rPr>
                <w:rFonts w:ascii="標楷體" w:eastAsia="標楷體" w:hAnsi="標楷體" w:hint="eastAsia"/>
              </w:rPr>
              <w:t>2</w:t>
            </w:r>
            <w:r>
              <w:rPr>
                <w:rFonts w:ascii="標楷體" w:eastAsia="標楷體" w:hAnsi="標楷體"/>
              </w:rPr>
              <w:t>.AcDetail.RvNo</w:t>
            </w:r>
          </w:p>
        </w:tc>
      </w:tr>
      <w:tr w:rsidR="005A4963" w14:paraId="2EFCCA16" w14:textId="77777777" w:rsidTr="005A4963">
        <w:trPr>
          <w:trHeight w:val="246"/>
          <w:jc w:val="center"/>
        </w:trPr>
        <w:tc>
          <w:tcPr>
            <w:tcW w:w="576" w:type="dxa"/>
            <w:tcBorders>
              <w:top w:val="single" w:sz="4" w:space="0" w:color="auto"/>
              <w:left w:val="single" w:sz="4" w:space="0" w:color="auto"/>
              <w:bottom w:val="single" w:sz="4" w:space="0" w:color="auto"/>
              <w:right w:val="single" w:sz="4" w:space="0" w:color="auto"/>
            </w:tcBorders>
          </w:tcPr>
          <w:p w14:paraId="6BC8CC78" w14:textId="75653AA1" w:rsidR="005A4963" w:rsidRDefault="005A4963" w:rsidP="005A4963">
            <w:pPr>
              <w:rPr>
                <w:rFonts w:ascii="標楷體" w:eastAsia="標楷體" w:hAnsi="標楷體"/>
              </w:rPr>
            </w:pPr>
          </w:p>
        </w:tc>
        <w:tc>
          <w:tcPr>
            <w:tcW w:w="1197" w:type="dxa"/>
            <w:tcBorders>
              <w:top w:val="single" w:sz="4" w:space="0" w:color="auto"/>
              <w:left w:val="single" w:sz="4" w:space="0" w:color="auto"/>
              <w:bottom w:val="single" w:sz="4" w:space="0" w:color="auto"/>
              <w:right w:val="single" w:sz="4" w:space="0" w:color="auto"/>
            </w:tcBorders>
          </w:tcPr>
          <w:p w14:paraId="11590D29" w14:textId="1B916E88" w:rsidR="005A4963" w:rsidRDefault="005A4963" w:rsidP="005A4963">
            <w:pPr>
              <w:rPr>
                <w:rFonts w:ascii="標楷體" w:eastAsia="標楷體" w:hAnsi="標楷體"/>
              </w:rPr>
            </w:pPr>
            <w:r w:rsidRPr="001D72A0">
              <w:rPr>
                <w:rFonts w:ascii="標楷體" w:eastAsia="標楷體" w:hAnsi="標楷體" w:hint="eastAsia"/>
                <w:color w:val="FF0000"/>
              </w:rPr>
              <w:t>瀏覽</w:t>
            </w:r>
          </w:p>
        </w:tc>
        <w:tc>
          <w:tcPr>
            <w:tcW w:w="1896" w:type="dxa"/>
            <w:tcBorders>
              <w:top w:val="single" w:sz="4" w:space="0" w:color="auto"/>
              <w:left w:val="single" w:sz="4" w:space="0" w:color="auto"/>
              <w:bottom w:val="single" w:sz="4" w:space="0" w:color="auto"/>
              <w:right w:val="single" w:sz="4" w:space="0" w:color="auto"/>
            </w:tcBorders>
          </w:tcPr>
          <w:p w14:paraId="205A9139" w14:textId="354A24A9" w:rsidR="005A4963" w:rsidRDefault="005A4963" w:rsidP="005A4963">
            <w:pPr>
              <w:rPr>
                <w:rFonts w:ascii="標楷體" w:eastAsia="標楷體" w:hAnsi="標楷體"/>
              </w:rPr>
            </w:pPr>
            <w:r>
              <w:rPr>
                <w:rFonts w:ascii="標楷體" w:eastAsia="標楷體" w:hAnsi="標楷體" w:hint="eastAsia"/>
              </w:rPr>
              <w:t>按鈕</w:t>
            </w:r>
          </w:p>
        </w:tc>
        <w:tc>
          <w:tcPr>
            <w:tcW w:w="991" w:type="dxa"/>
            <w:tcBorders>
              <w:top w:val="single" w:sz="4" w:space="0" w:color="auto"/>
              <w:left w:val="single" w:sz="4" w:space="0" w:color="auto"/>
              <w:bottom w:val="single" w:sz="4" w:space="0" w:color="auto"/>
              <w:right w:val="single" w:sz="4" w:space="0" w:color="auto"/>
            </w:tcBorders>
          </w:tcPr>
          <w:p w14:paraId="4D81FB71" w14:textId="77777777" w:rsidR="005A4963" w:rsidRDefault="005A4963" w:rsidP="005A4963">
            <w:pPr>
              <w:rPr>
                <w:rFonts w:ascii="標楷體" w:eastAsia="標楷體" w:hAnsi="標楷體"/>
              </w:rPr>
            </w:pPr>
          </w:p>
        </w:tc>
        <w:tc>
          <w:tcPr>
            <w:tcW w:w="2053" w:type="dxa"/>
            <w:tcBorders>
              <w:top w:val="single" w:sz="4" w:space="0" w:color="auto"/>
              <w:left w:val="single" w:sz="4" w:space="0" w:color="auto"/>
              <w:bottom w:val="single" w:sz="4" w:space="0" w:color="auto"/>
              <w:right w:val="single" w:sz="4" w:space="0" w:color="auto"/>
            </w:tcBorders>
          </w:tcPr>
          <w:p w14:paraId="0E97FFB0" w14:textId="77777777" w:rsidR="005A4963" w:rsidRDefault="005A4963" w:rsidP="005A4963">
            <w:pPr>
              <w:rPr>
                <w:rFonts w:ascii="標楷體" w:eastAsia="標楷體" w:hAnsi="標楷體"/>
              </w:rPr>
            </w:pPr>
          </w:p>
        </w:tc>
        <w:tc>
          <w:tcPr>
            <w:tcW w:w="496" w:type="dxa"/>
            <w:tcBorders>
              <w:top w:val="single" w:sz="4" w:space="0" w:color="auto"/>
              <w:left w:val="single" w:sz="4" w:space="0" w:color="auto"/>
              <w:bottom w:val="single" w:sz="4" w:space="0" w:color="auto"/>
              <w:right w:val="single" w:sz="4" w:space="0" w:color="auto"/>
            </w:tcBorders>
          </w:tcPr>
          <w:p w14:paraId="7838AA0C" w14:textId="77777777" w:rsidR="005A4963" w:rsidRDefault="005A4963" w:rsidP="005A4963">
            <w:pPr>
              <w:jc w:val="center"/>
              <w:rPr>
                <w:rFonts w:ascii="標楷體" w:eastAsia="標楷體" w:hAnsi="標楷體"/>
              </w:rPr>
            </w:pPr>
          </w:p>
        </w:tc>
        <w:tc>
          <w:tcPr>
            <w:tcW w:w="605" w:type="dxa"/>
            <w:tcBorders>
              <w:top w:val="single" w:sz="4" w:space="0" w:color="auto"/>
              <w:left w:val="single" w:sz="4" w:space="0" w:color="auto"/>
              <w:bottom w:val="single" w:sz="4" w:space="0" w:color="auto"/>
              <w:right w:val="single" w:sz="4" w:space="0" w:color="auto"/>
            </w:tcBorders>
          </w:tcPr>
          <w:p w14:paraId="30E08785" w14:textId="77777777" w:rsidR="005A4963" w:rsidRDefault="005A4963" w:rsidP="005A4963">
            <w:pPr>
              <w:jc w:val="center"/>
              <w:rPr>
                <w:rFonts w:ascii="標楷體" w:eastAsia="標楷體" w:hAnsi="標楷體"/>
              </w:rPr>
            </w:pPr>
          </w:p>
        </w:tc>
        <w:tc>
          <w:tcPr>
            <w:tcW w:w="3031" w:type="dxa"/>
            <w:tcBorders>
              <w:top w:val="single" w:sz="4" w:space="0" w:color="auto"/>
              <w:left w:val="single" w:sz="4" w:space="0" w:color="auto"/>
              <w:bottom w:val="single" w:sz="4" w:space="0" w:color="auto"/>
              <w:right w:val="single" w:sz="4" w:space="0" w:color="auto"/>
            </w:tcBorders>
          </w:tcPr>
          <w:p w14:paraId="30BBC838" w14:textId="786D2548" w:rsidR="005A4963" w:rsidRDefault="005A4963" w:rsidP="005A4963">
            <w:pPr>
              <w:rPr>
                <w:rFonts w:ascii="標楷體" w:eastAsia="標楷體" w:hAnsi="標楷體"/>
              </w:rPr>
            </w:pPr>
            <w:r>
              <w:rPr>
                <w:rFonts w:ascii="標楷體" w:eastAsia="標楷體" w:hAnsi="標楷體" w:hint="eastAsia"/>
              </w:rPr>
              <w:t>1.連結至【L6907未銷餘額明細查詢】點選資料後自動</w:t>
            </w:r>
            <w:r>
              <w:rPr>
                <w:rFonts w:ascii="標楷體" w:eastAsia="標楷體" w:hAnsi="標楷體" w:hint="eastAsia"/>
                <w:lang w:eastAsia="zh-HK"/>
              </w:rPr>
              <w:t>帶回</w:t>
            </w:r>
            <w:r>
              <w:rPr>
                <w:rFonts w:ascii="標楷體" w:eastAsia="標楷體" w:hAnsi="標楷體" w:hint="eastAsia"/>
              </w:rPr>
              <w:t>銷帳編號資料</w:t>
            </w:r>
          </w:p>
        </w:tc>
      </w:tr>
      <w:tr w:rsidR="005A4963" w14:paraId="39541517" w14:textId="77777777" w:rsidTr="005A4963">
        <w:trPr>
          <w:trHeight w:val="246"/>
          <w:jc w:val="center"/>
        </w:trPr>
        <w:tc>
          <w:tcPr>
            <w:tcW w:w="576" w:type="dxa"/>
            <w:tcBorders>
              <w:top w:val="single" w:sz="4" w:space="0" w:color="auto"/>
              <w:left w:val="single" w:sz="4" w:space="0" w:color="auto"/>
              <w:bottom w:val="single" w:sz="4" w:space="0" w:color="auto"/>
              <w:right w:val="single" w:sz="4" w:space="0" w:color="auto"/>
            </w:tcBorders>
          </w:tcPr>
          <w:p w14:paraId="0FD237D4" w14:textId="2DE5207B" w:rsidR="005A4963" w:rsidRDefault="005A4963" w:rsidP="005A4963">
            <w:pPr>
              <w:rPr>
                <w:rFonts w:ascii="標楷體" w:eastAsia="標楷體" w:hAnsi="標楷體"/>
              </w:rPr>
            </w:pPr>
            <w:r>
              <w:rPr>
                <w:rFonts w:ascii="標楷體" w:eastAsia="標楷體" w:hAnsi="標楷體" w:hint="eastAsia"/>
              </w:rPr>
              <w:t>14.</w:t>
            </w:r>
          </w:p>
        </w:tc>
        <w:tc>
          <w:tcPr>
            <w:tcW w:w="1197" w:type="dxa"/>
            <w:tcBorders>
              <w:top w:val="single" w:sz="4" w:space="0" w:color="auto"/>
              <w:left w:val="single" w:sz="4" w:space="0" w:color="auto"/>
              <w:bottom w:val="single" w:sz="4" w:space="0" w:color="auto"/>
              <w:right w:val="single" w:sz="4" w:space="0" w:color="auto"/>
            </w:tcBorders>
          </w:tcPr>
          <w:p w14:paraId="0EB4694E" w14:textId="0E3C3CB6" w:rsidR="005A4963" w:rsidRDefault="005A4963" w:rsidP="005A4963">
            <w:pPr>
              <w:rPr>
                <w:rFonts w:ascii="標楷體" w:eastAsia="標楷體" w:hAnsi="標楷體"/>
              </w:rPr>
            </w:pPr>
            <w:r>
              <w:rPr>
                <w:rFonts w:ascii="標楷體" w:eastAsia="標楷體" w:hAnsi="標楷體" w:hint="eastAsia"/>
              </w:rPr>
              <w:t>金額</w:t>
            </w:r>
          </w:p>
        </w:tc>
        <w:tc>
          <w:tcPr>
            <w:tcW w:w="1896" w:type="dxa"/>
            <w:tcBorders>
              <w:top w:val="single" w:sz="4" w:space="0" w:color="auto"/>
              <w:left w:val="single" w:sz="4" w:space="0" w:color="auto"/>
              <w:bottom w:val="single" w:sz="4" w:space="0" w:color="auto"/>
              <w:right w:val="single" w:sz="4" w:space="0" w:color="auto"/>
            </w:tcBorders>
          </w:tcPr>
          <w:p w14:paraId="3A388C09" w14:textId="37F1C7D7" w:rsidR="005A4963" w:rsidRDefault="005A4963" w:rsidP="005A4963">
            <w:pPr>
              <w:rPr>
                <w:rFonts w:ascii="標楷體" w:eastAsia="標楷體" w:hAnsi="標楷體"/>
              </w:rPr>
            </w:pPr>
            <w:r>
              <w:rPr>
                <w:rFonts w:ascii="標楷體" w:eastAsia="標楷體" w:hAnsi="標楷體" w:hint="eastAsia"/>
              </w:rPr>
              <w:t>9(14)</w:t>
            </w:r>
          </w:p>
        </w:tc>
        <w:tc>
          <w:tcPr>
            <w:tcW w:w="991" w:type="dxa"/>
            <w:tcBorders>
              <w:top w:val="single" w:sz="4" w:space="0" w:color="auto"/>
              <w:left w:val="single" w:sz="4" w:space="0" w:color="auto"/>
              <w:bottom w:val="single" w:sz="4" w:space="0" w:color="auto"/>
              <w:right w:val="single" w:sz="4" w:space="0" w:color="auto"/>
            </w:tcBorders>
          </w:tcPr>
          <w:p w14:paraId="2660FFAD" w14:textId="77777777" w:rsidR="005A4963" w:rsidRDefault="005A4963" w:rsidP="005A4963">
            <w:pPr>
              <w:rPr>
                <w:rFonts w:ascii="標楷體" w:eastAsia="標楷體" w:hAnsi="標楷體"/>
              </w:rPr>
            </w:pPr>
          </w:p>
        </w:tc>
        <w:tc>
          <w:tcPr>
            <w:tcW w:w="2053" w:type="dxa"/>
            <w:tcBorders>
              <w:top w:val="single" w:sz="4" w:space="0" w:color="auto"/>
              <w:left w:val="single" w:sz="4" w:space="0" w:color="auto"/>
              <w:bottom w:val="single" w:sz="4" w:space="0" w:color="auto"/>
              <w:right w:val="single" w:sz="4" w:space="0" w:color="auto"/>
            </w:tcBorders>
          </w:tcPr>
          <w:p w14:paraId="723D517B" w14:textId="77777777" w:rsidR="005A4963" w:rsidRDefault="005A4963" w:rsidP="005A4963">
            <w:pPr>
              <w:rPr>
                <w:rFonts w:ascii="標楷體" w:eastAsia="標楷體" w:hAnsi="標楷體"/>
              </w:rPr>
            </w:pPr>
          </w:p>
        </w:tc>
        <w:tc>
          <w:tcPr>
            <w:tcW w:w="496" w:type="dxa"/>
            <w:tcBorders>
              <w:top w:val="single" w:sz="4" w:space="0" w:color="auto"/>
              <w:left w:val="single" w:sz="4" w:space="0" w:color="auto"/>
              <w:bottom w:val="single" w:sz="4" w:space="0" w:color="auto"/>
              <w:right w:val="single" w:sz="4" w:space="0" w:color="auto"/>
            </w:tcBorders>
          </w:tcPr>
          <w:p w14:paraId="356BE062" w14:textId="518C6603" w:rsidR="005A4963" w:rsidRDefault="005A4963" w:rsidP="005A4963">
            <w:pPr>
              <w:jc w:val="center"/>
              <w:rPr>
                <w:rFonts w:ascii="標楷體" w:eastAsia="標楷體" w:hAnsi="標楷體"/>
              </w:rPr>
            </w:pPr>
            <w:r>
              <w:rPr>
                <w:rFonts w:ascii="標楷體" w:eastAsia="標楷體" w:hAnsi="標楷體" w:hint="eastAsia"/>
              </w:rPr>
              <w:t>V</w:t>
            </w:r>
          </w:p>
        </w:tc>
        <w:tc>
          <w:tcPr>
            <w:tcW w:w="605" w:type="dxa"/>
            <w:tcBorders>
              <w:top w:val="single" w:sz="4" w:space="0" w:color="auto"/>
              <w:left w:val="single" w:sz="4" w:space="0" w:color="auto"/>
              <w:bottom w:val="single" w:sz="4" w:space="0" w:color="auto"/>
              <w:right w:val="single" w:sz="4" w:space="0" w:color="auto"/>
            </w:tcBorders>
          </w:tcPr>
          <w:p w14:paraId="068BDD75" w14:textId="123251F1" w:rsidR="005A4963" w:rsidRDefault="005A4963" w:rsidP="005A4963">
            <w:pPr>
              <w:jc w:val="center"/>
              <w:rPr>
                <w:rFonts w:ascii="標楷體" w:eastAsia="標楷體" w:hAnsi="標楷體"/>
              </w:rPr>
            </w:pPr>
            <w:r>
              <w:rPr>
                <w:rFonts w:ascii="標楷體" w:eastAsia="標楷體" w:hAnsi="標楷體" w:hint="eastAsia"/>
              </w:rPr>
              <w:t>W</w:t>
            </w:r>
          </w:p>
        </w:tc>
        <w:tc>
          <w:tcPr>
            <w:tcW w:w="3031" w:type="dxa"/>
            <w:tcBorders>
              <w:top w:val="single" w:sz="4" w:space="0" w:color="auto"/>
              <w:left w:val="single" w:sz="4" w:space="0" w:color="auto"/>
              <w:bottom w:val="single" w:sz="4" w:space="0" w:color="auto"/>
              <w:right w:val="single" w:sz="4" w:space="0" w:color="auto"/>
            </w:tcBorders>
          </w:tcPr>
          <w:p w14:paraId="3EBB7A6A" w14:textId="2F7E3DA7" w:rsidR="005A4963" w:rsidRDefault="005A4963" w:rsidP="005A4963">
            <w:pPr>
              <w:rPr>
                <w:rFonts w:ascii="標楷體" w:eastAsia="標楷體" w:hAnsi="標楷體"/>
              </w:rPr>
            </w:pPr>
            <w:r>
              <w:rPr>
                <w:rFonts w:ascii="標楷體" w:eastAsia="標楷體" w:hAnsi="標楷體" w:hint="eastAsia"/>
                <w:color w:val="000000" w:themeColor="text1"/>
              </w:rPr>
              <w:t>1.必須輸入</w:t>
            </w:r>
          </w:p>
        </w:tc>
      </w:tr>
      <w:tr w:rsidR="005A4963" w14:paraId="43770F5C" w14:textId="77777777" w:rsidTr="005A4963">
        <w:trPr>
          <w:trHeight w:val="246"/>
          <w:jc w:val="center"/>
        </w:trPr>
        <w:tc>
          <w:tcPr>
            <w:tcW w:w="576" w:type="dxa"/>
            <w:tcBorders>
              <w:top w:val="single" w:sz="4" w:space="0" w:color="auto"/>
              <w:left w:val="single" w:sz="4" w:space="0" w:color="auto"/>
              <w:bottom w:val="single" w:sz="4" w:space="0" w:color="auto"/>
              <w:right w:val="single" w:sz="4" w:space="0" w:color="auto"/>
            </w:tcBorders>
          </w:tcPr>
          <w:p w14:paraId="14235BB2" w14:textId="6A579F5E" w:rsidR="005A4963" w:rsidRDefault="005A4963" w:rsidP="005A4963">
            <w:pPr>
              <w:rPr>
                <w:rFonts w:ascii="標楷體" w:eastAsia="標楷體" w:hAnsi="標楷體"/>
              </w:rPr>
            </w:pPr>
            <w:r>
              <w:rPr>
                <w:rFonts w:ascii="標楷體" w:eastAsia="標楷體" w:hAnsi="標楷體" w:hint="eastAsia"/>
              </w:rPr>
              <w:t>15.</w:t>
            </w:r>
          </w:p>
        </w:tc>
        <w:tc>
          <w:tcPr>
            <w:tcW w:w="1197" w:type="dxa"/>
            <w:tcBorders>
              <w:top w:val="single" w:sz="4" w:space="0" w:color="auto"/>
              <w:left w:val="single" w:sz="4" w:space="0" w:color="auto"/>
              <w:bottom w:val="single" w:sz="4" w:space="0" w:color="auto"/>
              <w:right w:val="single" w:sz="4" w:space="0" w:color="auto"/>
            </w:tcBorders>
          </w:tcPr>
          <w:p w14:paraId="2B816C38" w14:textId="191004DD" w:rsidR="005A4963" w:rsidRDefault="005A4963" w:rsidP="005A4963">
            <w:pPr>
              <w:rPr>
                <w:rFonts w:ascii="標楷體" w:eastAsia="標楷體" w:hAnsi="標楷體"/>
              </w:rPr>
            </w:pPr>
            <w:r>
              <w:rPr>
                <w:rFonts w:ascii="標楷體" w:eastAsia="標楷體" w:hAnsi="標楷體" w:hint="eastAsia"/>
              </w:rPr>
              <w:t>科子細目名稱</w:t>
            </w:r>
          </w:p>
        </w:tc>
        <w:tc>
          <w:tcPr>
            <w:tcW w:w="1896" w:type="dxa"/>
            <w:tcBorders>
              <w:top w:val="single" w:sz="4" w:space="0" w:color="auto"/>
              <w:left w:val="single" w:sz="4" w:space="0" w:color="auto"/>
              <w:bottom w:val="single" w:sz="4" w:space="0" w:color="auto"/>
              <w:right w:val="single" w:sz="4" w:space="0" w:color="auto"/>
            </w:tcBorders>
          </w:tcPr>
          <w:p w14:paraId="1F216ECC" w14:textId="169759EB" w:rsidR="005A4963" w:rsidRDefault="005A4963" w:rsidP="005A4963">
            <w:pPr>
              <w:rPr>
                <w:rFonts w:ascii="標楷體" w:eastAsia="標楷體" w:hAnsi="標楷體"/>
              </w:rPr>
            </w:pPr>
            <w:r>
              <w:rPr>
                <w:rFonts w:ascii="標楷體" w:eastAsia="標楷體" w:hAnsi="標楷體"/>
              </w:rPr>
              <w:t>X(80)</w:t>
            </w:r>
          </w:p>
        </w:tc>
        <w:tc>
          <w:tcPr>
            <w:tcW w:w="991" w:type="dxa"/>
            <w:tcBorders>
              <w:top w:val="single" w:sz="4" w:space="0" w:color="auto"/>
              <w:left w:val="single" w:sz="4" w:space="0" w:color="auto"/>
              <w:bottom w:val="single" w:sz="4" w:space="0" w:color="auto"/>
              <w:right w:val="single" w:sz="4" w:space="0" w:color="auto"/>
            </w:tcBorders>
          </w:tcPr>
          <w:p w14:paraId="60A44267" w14:textId="77777777" w:rsidR="005A4963" w:rsidRDefault="005A4963" w:rsidP="005A4963">
            <w:pPr>
              <w:rPr>
                <w:rFonts w:ascii="標楷體" w:eastAsia="標楷體" w:hAnsi="標楷體"/>
              </w:rPr>
            </w:pPr>
          </w:p>
        </w:tc>
        <w:tc>
          <w:tcPr>
            <w:tcW w:w="2053" w:type="dxa"/>
            <w:tcBorders>
              <w:top w:val="single" w:sz="4" w:space="0" w:color="auto"/>
              <w:left w:val="single" w:sz="4" w:space="0" w:color="auto"/>
              <w:bottom w:val="single" w:sz="4" w:space="0" w:color="auto"/>
              <w:right w:val="single" w:sz="4" w:space="0" w:color="auto"/>
            </w:tcBorders>
          </w:tcPr>
          <w:p w14:paraId="18944F66" w14:textId="77777777" w:rsidR="005A4963" w:rsidRDefault="005A4963" w:rsidP="005A4963">
            <w:pPr>
              <w:rPr>
                <w:rFonts w:ascii="標楷體" w:eastAsia="標楷體" w:hAnsi="標楷體"/>
              </w:rPr>
            </w:pPr>
          </w:p>
        </w:tc>
        <w:tc>
          <w:tcPr>
            <w:tcW w:w="496" w:type="dxa"/>
            <w:tcBorders>
              <w:top w:val="single" w:sz="4" w:space="0" w:color="auto"/>
              <w:left w:val="single" w:sz="4" w:space="0" w:color="auto"/>
              <w:bottom w:val="single" w:sz="4" w:space="0" w:color="auto"/>
              <w:right w:val="single" w:sz="4" w:space="0" w:color="auto"/>
            </w:tcBorders>
          </w:tcPr>
          <w:p w14:paraId="0CB6B7B3" w14:textId="77777777" w:rsidR="005A4963" w:rsidRDefault="005A4963" w:rsidP="005A4963">
            <w:pPr>
              <w:jc w:val="center"/>
              <w:rPr>
                <w:rFonts w:ascii="標楷體" w:eastAsia="標楷體" w:hAnsi="標楷體"/>
              </w:rPr>
            </w:pPr>
          </w:p>
        </w:tc>
        <w:tc>
          <w:tcPr>
            <w:tcW w:w="605" w:type="dxa"/>
            <w:tcBorders>
              <w:top w:val="single" w:sz="4" w:space="0" w:color="auto"/>
              <w:left w:val="single" w:sz="4" w:space="0" w:color="auto"/>
              <w:bottom w:val="single" w:sz="4" w:space="0" w:color="auto"/>
              <w:right w:val="single" w:sz="4" w:space="0" w:color="auto"/>
            </w:tcBorders>
          </w:tcPr>
          <w:p w14:paraId="58B217FB" w14:textId="476158B9" w:rsidR="005A4963" w:rsidRDefault="005A4963" w:rsidP="005A4963">
            <w:pPr>
              <w:jc w:val="center"/>
              <w:rPr>
                <w:rFonts w:ascii="標楷體" w:eastAsia="標楷體" w:hAnsi="標楷體"/>
              </w:rPr>
            </w:pPr>
            <w:r>
              <w:rPr>
                <w:rFonts w:ascii="標楷體" w:eastAsia="標楷體" w:hAnsi="標楷體" w:hint="eastAsia"/>
              </w:rPr>
              <w:t>R</w:t>
            </w:r>
          </w:p>
        </w:tc>
        <w:tc>
          <w:tcPr>
            <w:tcW w:w="3031" w:type="dxa"/>
            <w:tcBorders>
              <w:top w:val="single" w:sz="4" w:space="0" w:color="auto"/>
              <w:left w:val="single" w:sz="4" w:space="0" w:color="auto"/>
              <w:bottom w:val="single" w:sz="4" w:space="0" w:color="auto"/>
              <w:right w:val="single" w:sz="4" w:space="0" w:color="auto"/>
            </w:tcBorders>
          </w:tcPr>
          <w:p w14:paraId="434EDCBD" w14:textId="7C958E90" w:rsidR="005A4963" w:rsidRDefault="005A4963" w:rsidP="005A4963">
            <w:pPr>
              <w:rPr>
                <w:rFonts w:ascii="標楷體" w:eastAsia="標楷體" w:hAnsi="標楷體"/>
              </w:rPr>
            </w:pPr>
            <w:r>
              <w:rPr>
                <w:rFonts w:ascii="標楷體" w:eastAsia="標楷體" w:hAnsi="標楷體"/>
              </w:rPr>
              <w:t>1.</w:t>
            </w:r>
            <w:r>
              <w:rPr>
                <w:rFonts w:ascii="標楷體" w:eastAsia="標楷體" w:hAnsi="標楷體" w:hint="eastAsia"/>
                <w:color w:val="000000" w:themeColor="text1"/>
              </w:rPr>
              <w:t>依照輸入科子細目值對應</w:t>
            </w:r>
            <w:r w:rsidRPr="00A37FC3">
              <w:rPr>
                <w:rFonts w:ascii="標楷體" w:eastAsia="標楷體" w:hAnsi="標楷體" w:cs="細明體"/>
                <w:kern w:val="0"/>
              </w:rPr>
              <w:t>CdAcCode.AcNoItem</w:t>
            </w:r>
            <w:r>
              <w:rPr>
                <w:rFonts w:ascii="標楷體" w:eastAsia="標楷體" w:hAnsi="標楷體" w:cs="細明體" w:hint="eastAsia"/>
                <w:kern w:val="0"/>
              </w:rPr>
              <w:t>自動顯示</w:t>
            </w:r>
          </w:p>
        </w:tc>
      </w:tr>
      <w:tr w:rsidR="005A4963" w14:paraId="3C59853B" w14:textId="77777777" w:rsidTr="005A4963">
        <w:trPr>
          <w:trHeight w:val="246"/>
          <w:jc w:val="center"/>
        </w:trPr>
        <w:tc>
          <w:tcPr>
            <w:tcW w:w="576" w:type="dxa"/>
            <w:tcBorders>
              <w:top w:val="single" w:sz="4" w:space="0" w:color="auto"/>
              <w:left w:val="single" w:sz="4" w:space="0" w:color="auto"/>
              <w:bottom w:val="single" w:sz="4" w:space="0" w:color="auto"/>
              <w:right w:val="single" w:sz="4" w:space="0" w:color="auto"/>
            </w:tcBorders>
          </w:tcPr>
          <w:p w14:paraId="20C61DB3" w14:textId="46C39068" w:rsidR="005A4963" w:rsidRDefault="005A4963" w:rsidP="005A4963">
            <w:pPr>
              <w:rPr>
                <w:rFonts w:ascii="標楷體" w:eastAsia="標楷體" w:hAnsi="標楷體"/>
              </w:rPr>
            </w:pPr>
            <w:r>
              <w:rPr>
                <w:rFonts w:ascii="標楷體" w:eastAsia="標楷體" w:hAnsi="標楷體" w:hint="eastAsia"/>
              </w:rPr>
              <w:t>16.</w:t>
            </w:r>
          </w:p>
        </w:tc>
        <w:tc>
          <w:tcPr>
            <w:tcW w:w="1197" w:type="dxa"/>
            <w:tcBorders>
              <w:top w:val="single" w:sz="4" w:space="0" w:color="auto"/>
              <w:left w:val="single" w:sz="4" w:space="0" w:color="auto"/>
              <w:bottom w:val="single" w:sz="4" w:space="0" w:color="auto"/>
              <w:right w:val="single" w:sz="4" w:space="0" w:color="auto"/>
            </w:tcBorders>
          </w:tcPr>
          <w:p w14:paraId="6B6E11AD" w14:textId="108B36F5" w:rsidR="005A4963" w:rsidRDefault="005A4963" w:rsidP="005A4963">
            <w:pPr>
              <w:rPr>
                <w:rFonts w:ascii="標楷體" w:eastAsia="標楷體" w:hAnsi="標楷體"/>
              </w:rPr>
            </w:pPr>
            <w:r>
              <w:rPr>
                <w:rFonts w:ascii="標楷體" w:eastAsia="標楷體" w:hAnsi="標楷體" w:hint="eastAsia"/>
              </w:rPr>
              <w:t>合計</w:t>
            </w:r>
          </w:p>
        </w:tc>
        <w:tc>
          <w:tcPr>
            <w:tcW w:w="1896" w:type="dxa"/>
            <w:tcBorders>
              <w:top w:val="single" w:sz="4" w:space="0" w:color="auto"/>
              <w:left w:val="single" w:sz="4" w:space="0" w:color="auto"/>
              <w:bottom w:val="single" w:sz="4" w:space="0" w:color="auto"/>
              <w:right w:val="single" w:sz="4" w:space="0" w:color="auto"/>
            </w:tcBorders>
          </w:tcPr>
          <w:p w14:paraId="78A90CC9" w14:textId="47C8063B" w:rsidR="005A4963" w:rsidRDefault="005A4963" w:rsidP="005A4963">
            <w:pPr>
              <w:rPr>
                <w:rFonts w:ascii="標楷體" w:eastAsia="標楷體" w:hAnsi="標楷體"/>
              </w:rPr>
            </w:pPr>
            <w:r>
              <w:rPr>
                <w:rFonts w:ascii="標楷體" w:eastAsia="標楷體" w:hAnsi="標楷體" w:hint="eastAsia"/>
              </w:rPr>
              <w:t>9(14)</w:t>
            </w:r>
          </w:p>
        </w:tc>
        <w:tc>
          <w:tcPr>
            <w:tcW w:w="991" w:type="dxa"/>
            <w:tcBorders>
              <w:top w:val="single" w:sz="4" w:space="0" w:color="auto"/>
              <w:left w:val="single" w:sz="4" w:space="0" w:color="auto"/>
              <w:bottom w:val="single" w:sz="4" w:space="0" w:color="auto"/>
              <w:right w:val="single" w:sz="4" w:space="0" w:color="auto"/>
            </w:tcBorders>
          </w:tcPr>
          <w:p w14:paraId="085C6D70" w14:textId="77777777" w:rsidR="005A4963" w:rsidRDefault="005A4963" w:rsidP="005A4963">
            <w:pPr>
              <w:rPr>
                <w:rFonts w:ascii="標楷體" w:eastAsia="標楷體" w:hAnsi="標楷體"/>
              </w:rPr>
            </w:pPr>
          </w:p>
        </w:tc>
        <w:tc>
          <w:tcPr>
            <w:tcW w:w="2053" w:type="dxa"/>
            <w:tcBorders>
              <w:top w:val="single" w:sz="4" w:space="0" w:color="auto"/>
              <w:left w:val="single" w:sz="4" w:space="0" w:color="auto"/>
              <w:bottom w:val="single" w:sz="4" w:space="0" w:color="auto"/>
              <w:right w:val="single" w:sz="4" w:space="0" w:color="auto"/>
            </w:tcBorders>
          </w:tcPr>
          <w:p w14:paraId="5CDF2340" w14:textId="77777777" w:rsidR="005A4963" w:rsidRDefault="005A4963" w:rsidP="005A4963">
            <w:pPr>
              <w:rPr>
                <w:rFonts w:ascii="標楷體" w:eastAsia="標楷體" w:hAnsi="標楷體"/>
              </w:rPr>
            </w:pPr>
          </w:p>
        </w:tc>
        <w:tc>
          <w:tcPr>
            <w:tcW w:w="496" w:type="dxa"/>
            <w:tcBorders>
              <w:top w:val="single" w:sz="4" w:space="0" w:color="auto"/>
              <w:left w:val="single" w:sz="4" w:space="0" w:color="auto"/>
              <w:bottom w:val="single" w:sz="4" w:space="0" w:color="auto"/>
              <w:right w:val="single" w:sz="4" w:space="0" w:color="auto"/>
            </w:tcBorders>
          </w:tcPr>
          <w:p w14:paraId="7758259D" w14:textId="77777777" w:rsidR="005A4963" w:rsidRDefault="005A4963" w:rsidP="005A4963">
            <w:pPr>
              <w:jc w:val="center"/>
              <w:rPr>
                <w:rFonts w:ascii="標楷體" w:eastAsia="標楷體" w:hAnsi="標楷體"/>
              </w:rPr>
            </w:pPr>
          </w:p>
        </w:tc>
        <w:tc>
          <w:tcPr>
            <w:tcW w:w="605" w:type="dxa"/>
            <w:tcBorders>
              <w:top w:val="single" w:sz="4" w:space="0" w:color="auto"/>
              <w:left w:val="single" w:sz="4" w:space="0" w:color="auto"/>
              <w:bottom w:val="single" w:sz="4" w:space="0" w:color="auto"/>
              <w:right w:val="single" w:sz="4" w:space="0" w:color="auto"/>
            </w:tcBorders>
          </w:tcPr>
          <w:p w14:paraId="0BA7F04C" w14:textId="5FA3EC3C" w:rsidR="005A4963" w:rsidRDefault="005A4963" w:rsidP="005A4963">
            <w:pPr>
              <w:jc w:val="center"/>
              <w:rPr>
                <w:rFonts w:ascii="標楷體" w:eastAsia="標楷體" w:hAnsi="標楷體"/>
              </w:rPr>
            </w:pPr>
            <w:r>
              <w:rPr>
                <w:rFonts w:ascii="標楷體" w:eastAsia="標楷體" w:hAnsi="標楷體" w:hint="eastAsia"/>
              </w:rPr>
              <w:t>R</w:t>
            </w:r>
          </w:p>
        </w:tc>
        <w:tc>
          <w:tcPr>
            <w:tcW w:w="3031" w:type="dxa"/>
            <w:tcBorders>
              <w:top w:val="single" w:sz="4" w:space="0" w:color="auto"/>
              <w:left w:val="single" w:sz="4" w:space="0" w:color="auto"/>
              <w:bottom w:val="single" w:sz="4" w:space="0" w:color="auto"/>
              <w:right w:val="single" w:sz="4" w:space="0" w:color="auto"/>
            </w:tcBorders>
          </w:tcPr>
          <w:p w14:paraId="2EAA9BBB" w14:textId="77777777" w:rsidR="005A4963" w:rsidRDefault="005A4963" w:rsidP="005A4963">
            <w:pPr>
              <w:rPr>
                <w:rFonts w:ascii="標楷體" w:eastAsia="標楷體" w:hAnsi="標楷體"/>
              </w:rPr>
            </w:pPr>
            <w:r>
              <w:rPr>
                <w:rFonts w:ascii="標楷體" w:eastAsia="標楷體" w:hAnsi="標楷體" w:hint="eastAsia"/>
              </w:rPr>
              <w:t>1.合計借貸方金額總額</w:t>
            </w:r>
          </w:p>
          <w:p w14:paraId="0FABCE7F" w14:textId="77777777" w:rsidR="002B5A52" w:rsidRDefault="005A4963" w:rsidP="005A4963">
            <w:pPr>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rPr>
              <w:t xml:space="preserve">借貸方合計金額總額必  </w:t>
            </w:r>
            <w:r w:rsidR="002B5A52">
              <w:rPr>
                <w:rFonts w:ascii="標楷體" w:eastAsia="標楷體" w:hAnsi="標楷體" w:hint="eastAsia"/>
              </w:rPr>
              <w:t xml:space="preserve">　　　　　　</w:t>
            </w:r>
          </w:p>
          <w:p w14:paraId="44BA5B9E" w14:textId="0B2DDBF4" w:rsidR="005A4963" w:rsidRDefault="002B5A52" w:rsidP="005A4963">
            <w:pPr>
              <w:rPr>
                <w:rFonts w:ascii="標楷體" w:eastAsia="標楷體" w:hAnsi="標楷體"/>
              </w:rPr>
            </w:pPr>
            <w:r>
              <w:rPr>
                <w:rFonts w:ascii="標楷體" w:eastAsia="標楷體" w:hAnsi="標楷體" w:hint="eastAsia"/>
              </w:rPr>
              <w:t xml:space="preserve">　</w:t>
            </w:r>
            <w:r w:rsidR="005A4963">
              <w:rPr>
                <w:rFonts w:ascii="標楷體" w:eastAsia="標楷體" w:hAnsi="標楷體" w:hint="eastAsia"/>
              </w:rPr>
              <w:t xml:space="preserve">須相等 </w:t>
            </w:r>
          </w:p>
        </w:tc>
      </w:tr>
    </w:tbl>
    <w:p w14:paraId="58EF8BEF" w14:textId="77777777" w:rsidR="00AC156A" w:rsidRDefault="00AC156A" w:rsidP="00D01BCC">
      <w:pPr>
        <w:pStyle w:val="a"/>
      </w:pPr>
      <w:r>
        <w:rPr>
          <w:rFonts w:hint="eastAsia"/>
          <w:lang w:eastAsia="zh-HK"/>
        </w:rPr>
        <w:t>輸出</w:t>
      </w:r>
      <w:r>
        <w:rPr>
          <w:rFonts w:hint="eastAsia"/>
        </w:rPr>
        <w:t>畫面:</w:t>
      </w:r>
    </w:p>
    <w:p w14:paraId="639129C4" w14:textId="22D20CD4" w:rsidR="00367298" w:rsidRPr="00F37195" w:rsidRDefault="0076324D" w:rsidP="00F37195">
      <w:r w:rsidRPr="0076324D">
        <w:rPr>
          <w:noProof/>
        </w:rPr>
        <w:drawing>
          <wp:inline distT="0" distB="0" distL="0" distR="0" wp14:anchorId="4FE3A8ED" wp14:editId="09CD5687">
            <wp:extent cx="6479540" cy="1816735"/>
            <wp:effectExtent l="0" t="0" r="0" b="0"/>
            <wp:docPr id="283" name="圖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479540" cy="1816735"/>
                    </a:xfrm>
                    <a:prstGeom prst="rect">
                      <a:avLst/>
                    </a:prstGeom>
                  </pic:spPr>
                </pic:pic>
              </a:graphicData>
            </a:graphic>
          </wp:inline>
        </w:drawing>
      </w:r>
    </w:p>
    <w:p w14:paraId="75AB9547" w14:textId="77777777" w:rsidR="00BE4B0E" w:rsidRDefault="00BE4B0E" w:rsidP="00D01BCC">
      <w:pPr>
        <w:pStyle w:val="a"/>
      </w:pPr>
      <w:r>
        <w:rPr>
          <w:rFonts w:hint="eastAsia"/>
        </w:rPr>
        <w:t xml:space="preserve">選單/1 </w:t>
      </w:r>
      <w:r>
        <w:t>L6064</w:t>
      </w:r>
    </w:p>
    <w:p w14:paraId="7D743854" w14:textId="6AC0FC9A" w:rsidR="00E64B32" w:rsidRPr="00362205" w:rsidRDefault="00BE4B0E" w:rsidP="00F37195">
      <w:r w:rsidRPr="00E7143B">
        <w:rPr>
          <w:noProof/>
        </w:rPr>
        <w:t xml:space="preserve"> </w:t>
      </w:r>
      <w:r w:rsidR="00330DF5" w:rsidRPr="00330DF5">
        <w:rPr>
          <w:noProof/>
        </w:rPr>
        <w:drawing>
          <wp:inline distT="0" distB="0" distL="0" distR="0" wp14:anchorId="784DFB76" wp14:editId="6254784C">
            <wp:extent cx="5672666" cy="2765175"/>
            <wp:effectExtent l="0" t="0" r="4445" b="0"/>
            <wp:docPr id="281" name="圖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76519" cy="2767053"/>
                    </a:xfrm>
                    <a:prstGeom prst="rect">
                      <a:avLst/>
                    </a:prstGeom>
                  </pic:spPr>
                </pic:pic>
              </a:graphicData>
            </a:graphic>
          </wp:inline>
        </w:drawing>
      </w:r>
    </w:p>
    <w:p w14:paraId="169F31B2" w14:textId="7E370080" w:rsidR="001A09E1" w:rsidRPr="0046799D" w:rsidRDefault="00BE1777" w:rsidP="0046799D">
      <w:pPr>
        <w:pStyle w:val="3"/>
        <w:numPr>
          <w:ilvl w:val="2"/>
          <w:numId w:val="1"/>
        </w:numPr>
        <w:rPr>
          <w:rFonts w:ascii="標楷體" w:hAnsi="標楷體"/>
        </w:rPr>
      </w:pPr>
      <w:r w:rsidRPr="00362205">
        <w:rPr>
          <w:rFonts w:ascii="標楷體" w:hAnsi="標楷體"/>
        </w:rPr>
        <w:br w:type="page"/>
      </w:r>
      <w:r w:rsidR="00C21774">
        <w:rPr>
          <w:rFonts w:ascii="標楷體" w:hAnsi="標楷體"/>
        </w:rPr>
        <w:lastRenderedPageBreak/>
        <w:t>L6901</w:t>
      </w:r>
      <w:r w:rsidR="00D23522" w:rsidRPr="00362205">
        <w:rPr>
          <w:rFonts w:ascii="標楷體" w:hAnsi="標楷體" w:hint="eastAsia"/>
        </w:rPr>
        <w:t>交易分錄清單</w:t>
      </w:r>
      <w:r w:rsidR="002F3359" w:rsidRPr="00362205">
        <w:rPr>
          <w:rFonts w:ascii="標楷體" w:hAnsi="標楷體" w:hint="eastAsia"/>
          <w:lang w:eastAsia="zh-HK"/>
        </w:rPr>
        <w:t>查</w:t>
      </w:r>
      <w:r w:rsidR="002F3359" w:rsidRPr="00362205">
        <w:rPr>
          <w:rFonts w:ascii="標楷體" w:hAnsi="標楷體" w:hint="eastAsia"/>
        </w:rPr>
        <w:t>詢</w:t>
      </w:r>
      <w:r w:rsidR="00EC2ED9">
        <w:rPr>
          <w:rFonts w:ascii="標楷體" w:hAnsi="標楷體" w:hint="eastAsia"/>
        </w:rPr>
        <w:t>***</w:t>
      </w:r>
    </w:p>
    <w:p w14:paraId="710FE5EA" w14:textId="77777777" w:rsidR="0046799D" w:rsidRDefault="0046799D" w:rsidP="00D01BCC">
      <w:pPr>
        <w:pStyle w:val="a"/>
      </w:pPr>
      <w:r>
        <w:rPr>
          <w:rFonts w:hint="eastAsia"/>
        </w:rPr>
        <w:t>功能說明</w:t>
      </w:r>
    </w:p>
    <w:tbl>
      <w:tblPr>
        <w:tblW w:w="7860" w:type="dxa"/>
        <w:tblInd w:w="1800" w:type="dxa"/>
        <w:tblBorders>
          <w:top w:val="single" w:sz="8" w:space="0" w:color="000000"/>
          <w:left w:val="single" w:sz="8" w:space="0" w:color="000000"/>
          <w:bottom w:val="single" w:sz="8" w:space="0" w:color="000000"/>
          <w:right w:val="single" w:sz="8" w:space="0" w:color="000000"/>
        </w:tblBorders>
        <w:tblLayout w:type="fixed"/>
        <w:tblLook w:val="04A0" w:firstRow="1" w:lastRow="0" w:firstColumn="1" w:lastColumn="0" w:noHBand="0" w:noVBand="1"/>
      </w:tblPr>
      <w:tblGrid>
        <w:gridCol w:w="1547"/>
        <w:gridCol w:w="6313"/>
      </w:tblGrid>
      <w:tr w:rsidR="0046799D" w14:paraId="471FE329" w14:textId="77777777" w:rsidTr="0046799D">
        <w:trPr>
          <w:trHeight w:val="277"/>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09F426CA" w14:textId="77777777" w:rsidR="0046799D" w:rsidRDefault="0046799D">
            <w:pPr>
              <w:rPr>
                <w:rFonts w:ascii="標楷體" w:eastAsia="標楷體" w:hAnsi="標楷體"/>
              </w:rPr>
            </w:pPr>
            <w:r>
              <w:rPr>
                <w:rFonts w:ascii="標楷體" w:eastAsia="標楷體" w:hAnsi="標楷體" w:hint="eastAsia"/>
              </w:rPr>
              <w:t xml:space="preserve">功能名稱 </w:t>
            </w:r>
          </w:p>
        </w:tc>
        <w:tc>
          <w:tcPr>
            <w:tcW w:w="6318" w:type="dxa"/>
            <w:tcBorders>
              <w:top w:val="single" w:sz="8" w:space="0" w:color="000000"/>
              <w:left w:val="single" w:sz="8" w:space="0" w:color="000000"/>
              <w:bottom w:val="single" w:sz="8" w:space="0" w:color="000000"/>
              <w:right w:val="single" w:sz="8" w:space="0" w:color="000000"/>
            </w:tcBorders>
            <w:hideMark/>
          </w:tcPr>
          <w:p w14:paraId="7680D2B2" w14:textId="23F71A5E" w:rsidR="0046799D" w:rsidRDefault="0046799D">
            <w:pPr>
              <w:rPr>
                <w:rFonts w:ascii="標楷體" w:eastAsia="標楷體" w:hAnsi="標楷體"/>
                <w:lang w:eastAsia="zh-HK"/>
              </w:rPr>
            </w:pPr>
            <w:r w:rsidRPr="00362205">
              <w:rPr>
                <w:rFonts w:ascii="標楷體" w:eastAsia="標楷體" w:hAnsi="標楷體" w:hint="eastAsia"/>
              </w:rPr>
              <w:t>交易分錄清單</w:t>
            </w:r>
            <w:r w:rsidRPr="00362205">
              <w:rPr>
                <w:rFonts w:ascii="標楷體" w:eastAsia="標楷體" w:hAnsi="標楷體" w:hint="eastAsia"/>
                <w:lang w:eastAsia="zh-HK"/>
              </w:rPr>
              <w:t>查</w:t>
            </w:r>
            <w:r w:rsidRPr="00362205">
              <w:rPr>
                <w:rFonts w:ascii="標楷體" w:eastAsia="標楷體" w:hAnsi="標楷體" w:hint="eastAsia"/>
              </w:rPr>
              <w:t>詢</w:t>
            </w:r>
          </w:p>
        </w:tc>
      </w:tr>
      <w:tr w:rsidR="0046799D" w14:paraId="303E189C" w14:textId="77777777" w:rsidTr="0046799D">
        <w:trPr>
          <w:trHeight w:val="277"/>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2D5A7656" w14:textId="77777777" w:rsidR="0046799D" w:rsidRDefault="0046799D">
            <w:pPr>
              <w:rPr>
                <w:rFonts w:ascii="標楷體" w:eastAsia="標楷體" w:hAnsi="標楷體"/>
              </w:rPr>
            </w:pPr>
            <w:r>
              <w:rPr>
                <w:rFonts w:ascii="標楷體" w:eastAsia="標楷體" w:hAnsi="標楷體" w:hint="eastAsia"/>
              </w:rPr>
              <w:t>進入條件</w:t>
            </w:r>
          </w:p>
        </w:tc>
        <w:tc>
          <w:tcPr>
            <w:tcW w:w="6318" w:type="dxa"/>
            <w:tcBorders>
              <w:top w:val="single" w:sz="8" w:space="0" w:color="000000"/>
              <w:left w:val="single" w:sz="8" w:space="0" w:color="000000"/>
              <w:bottom w:val="single" w:sz="8" w:space="0" w:color="000000"/>
              <w:right w:val="single" w:sz="8" w:space="0" w:color="000000"/>
            </w:tcBorders>
            <w:hideMark/>
          </w:tcPr>
          <w:p w14:paraId="027A7DF0" w14:textId="2BA372E5" w:rsidR="0046799D" w:rsidRDefault="0046799D">
            <w:pPr>
              <w:rPr>
                <w:rFonts w:ascii="標楷體" w:eastAsia="標楷體" w:hAnsi="標楷體"/>
              </w:rPr>
            </w:pPr>
            <w:r>
              <w:rPr>
                <w:rFonts w:ascii="標楷體" w:eastAsia="標楷體" w:hAnsi="標楷體" w:hint="eastAsia"/>
                <w:lang w:eastAsia="zh-HK"/>
              </w:rPr>
              <w:t>查詢</w:t>
            </w:r>
            <w:r w:rsidRPr="00362205">
              <w:rPr>
                <w:rFonts w:ascii="標楷體" w:eastAsia="標楷體" w:hAnsi="標楷體" w:hint="eastAsia"/>
                <w:lang w:eastAsia="zh-HK"/>
              </w:rPr>
              <w:t>各帳</w:t>
            </w:r>
            <w:r w:rsidRPr="00362205">
              <w:rPr>
                <w:rFonts w:ascii="標楷體" w:eastAsia="標楷體" w:hAnsi="標楷體" w:hint="eastAsia"/>
              </w:rPr>
              <w:t>務</w:t>
            </w:r>
            <w:r w:rsidRPr="00362205">
              <w:rPr>
                <w:rFonts w:ascii="標楷體" w:eastAsia="標楷體" w:hAnsi="標楷體" w:hint="eastAsia"/>
                <w:lang w:eastAsia="zh-HK"/>
              </w:rPr>
              <w:t>交</w:t>
            </w:r>
            <w:r w:rsidRPr="00362205">
              <w:rPr>
                <w:rFonts w:ascii="標楷體" w:eastAsia="標楷體" w:hAnsi="標楷體" w:hint="eastAsia"/>
              </w:rPr>
              <w:t>易</w:t>
            </w:r>
            <w:r w:rsidRPr="00362205">
              <w:rPr>
                <w:rFonts w:ascii="標楷體" w:eastAsia="標楷體" w:hAnsi="標楷體" w:hint="eastAsia"/>
                <w:lang w:eastAsia="zh-HK"/>
              </w:rPr>
              <w:t>產</w:t>
            </w:r>
            <w:r w:rsidRPr="00362205">
              <w:rPr>
                <w:rFonts w:ascii="標楷體" w:eastAsia="標楷體" w:hAnsi="標楷體" w:hint="eastAsia"/>
              </w:rPr>
              <w:t>生</w:t>
            </w:r>
            <w:r w:rsidRPr="00362205">
              <w:rPr>
                <w:rFonts w:ascii="標楷體" w:eastAsia="標楷體" w:hAnsi="標楷體" w:hint="eastAsia"/>
                <w:lang w:eastAsia="zh-HK"/>
              </w:rPr>
              <w:t>的</w:t>
            </w:r>
            <w:r w:rsidRPr="00362205">
              <w:rPr>
                <w:rFonts w:ascii="標楷體" w:eastAsia="標楷體" w:hAnsi="標楷體" w:hint="eastAsia"/>
              </w:rPr>
              <w:t>分錄清單</w:t>
            </w:r>
          </w:p>
        </w:tc>
      </w:tr>
      <w:tr w:rsidR="0046799D" w14:paraId="361261C2" w14:textId="77777777" w:rsidTr="0046799D">
        <w:trPr>
          <w:trHeight w:val="773"/>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5942E9E5" w14:textId="77777777" w:rsidR="0046799D" w:rsidRDefault="0046799D">
            <w:pPr>
              <w:rPr>
                <w:rFonts w:ascii="標楷體" w:eastAsia="標楷體" w:hAnsi="標楷體"/>
              </w:rPr>
            </w:pPr>
            <w:r>
              <w:rPr>
                <w:rFonts w:ascii="標楷體" w:eastAsia="標楷體" w:hAnsi="標楷體" w:hint="eastAsia"/>
              </w:rPr>
              <w:t xml:space="preserve">基本流程 </w:t>
            </w:r>
          </w:p>
        </w:tc>
        <w:tc>
          <w:tcPr>
            <w:tcW w:w="6318" w:type="dxa"/>
            <w:tcBorders>
              <w:top w:val="single" w:sz="8" w:space="0" w:color="000000"/>
              <w:left w:val="single" w:sz="8" w:space="0" w:color="000000"/>
              <w:bottom w:val="single" w:sz="8" w:space="0" w:color="000000"/>
              <w:right w:val="single" w:sz="8" w:space="0" w:color="000000"/>
            </w:tcBorders>
            <w:hideMark/>
          </w:tcPr>
          <w:p w14:paraId="7713E322" w14:textId="33EE9DB4" w:rsidR="0046799D" w:rsidRPr="00A04C8E" w:rsidRDefault="0046799D">
            <w:pPr>
              <w:rPr>
                <w:rFonts w:ascii="標楷體" w:eastAsia="標楷體" w:hAnsi="標楷體"/>
                <w:color w:val="FF0000"/>
                <w:lang w:eastAsia="zh-HK"/>
              </w:rPr>
            </w:pPr>
            <w:r w:rsidRPr="00A04C8E">
              <w:rPr>
                <w:rFonts w:ascii="標楷體" w:eastAsia="標楷體" w:hAnsi="標楷體" w:hint="eastAsia"/>
                <w:color w:val="FF0000"/>
                <w:lang w:eastAsia="zh-HK"/>
              </w:rPr>
              <w:t>參考「」流程</w:t>
            </w:r>
            <w:r w:rsidR="00935EF5" w:rsidRPr="00A04C8E">
              <w:rPr>
                <w:rFonts w:ascii="標楷體" w:eastAsia="標楷體" w:hAnsi="標楷體" w:hint="eastAsia"/>
                <w:color w:val="FF0000"/>
              </w:rPr>
              <w:t>???</w:t>
            </w:r>
          </w:p>
          <w:p w14:paraId="50FD9399" w14:textId="28FF7835" w:rsidR="0046799D" w:rsidRDefault="0046799D">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查詢</w:t>
            </w:r>
            <w:r w:rsidR="00A04C8E">
              <w:rPr>
                <w:rFonts w:ascii="標楷體" w:eastAsia="標楷體" w:hAnsi="標楷體" w:hint="eastAsia"/>
                <w:lang w:eastAsia="zh-HK"/>
              </w:rPr>
              <w:t>會計帳務明細</w:t>
            </w:r>
            <w:r w:rsidR="00A04C8E">
              <w:rPr>
                <w:rFonts w:ascii="標楷體" w:eastAsia="標楷體" w:hAnsi="標楷體" w:hint="eastAsia"/>
              </w:rPr>
              <w:t>檔</w:t>
            </w:r>
            <w:r>
              <w:rPr>
                <w:rFonts w:ascii="標楷體" w:eastAsia="標楷體" w:hAnsi="標楷體" w:hint="eastAsia"/>
              </w:rPr>
              <w:t>(</w:t>
            </w:r>
            <w:r w:rsidR="00A04C8E">
              <w:rPr>
                <w:rFonts w:ascii="標楷體" w:eastAsia="標楷體" w:hAnsi="標楷體"/>
              </w:rPr>
              <w:t>AcDetail</w:t>
            </w:r>
            <w:r>
              <w:rPr>
                <w:rFonts w:ascii="標楷體" w:eastAsia="標楷體" w:hAnsi="標楷體" w:hint="eastAsia"/>
              </w:rPr>
              <w:t>)</w:t>
            </w:r>
          </w:p>
          <w:p w14:paraId="2B14455A" w14:textId="77777777" w:rsidR="0046799D" w:rsidRDefault="0046799D">
            <w:pPr>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依據輸入查詢條件</w:t>
            </w:r>
            <w:r>
              <w:rPr>
                <w:rFonts w:ascii="標楷體" w:eastAsia="標楷體" w:hAnsi="標楷體" w:hint="eastAsia"/>
              </w:rPr>
              <w:t>,</w:t>
            </w:r>
            <w:r>
              <w:rPr>
                <w:rFonts w:ascii="標楷體" w:eastAsia="標楷體" w:hAnsi="標楷體" w:hint="eastAsia"/>
                <w:lang w:eastAsia="zh-HK"/>
              </w:rPr>
              <w:t>輸出查詢資料</w:t>
            </w:r>
          </w:p>
          <w:p w14:paraId="43B54F55" w14:textId="0CF7834C" w:rsidR="0046799D" w:rsidRDefault="0046799D">
            <w:pPr>
              <w:rPr>
                <w:rFonts w:ascii="標楷體" w:eastAsia="標楷體" w:hAnsi="標楷體"/>
                <w:lang w:eastAsia="zh-HK"/>
              </w:rPr>
            </w:pPr>
            <w:r>
              <w:rPr>
                <w:rFonts w:ascii="標楷體" w:eastAsia="標楷體" w:hAnsi="標楷體" w:hint="eastAsia"/>
              </w:rPr>
              <w:t xml:space="preserve">  (1).</w:t>
            </w:r>
            <w:r w:rsidR="00A04C8E">
              <w:rPr>
                <w:rFonts w:ascii="標楷體" w:eastAsia="標楷體" w:hAnsi="標楷體" w:hint="eastAsia"/>
                <w:lang w:eastAsia="zh-HK"/>
              </w:rPr>
              <w:t>會計日期</w:t>
            </w:r>
            <w:r>
              <w:rPr>
                <w:rFonts w:ascii="標楷體" w:eastAsia="標楷體" w:hAnsi="標楷體" w:hint="eastAsia"/>
              </w:rPr>
              <w:t>(</w:t>
            </w:r>
            <w:r w:rsidR="00A04C8E" w:rsidRPr="00A04C8E">
              <w:rPr>
                <w:rFonts w:ascii="標楷體" w:eastAsia="標楷體" w:hAnsi="標楷體"/>
              </w:rPr>
              <w:t>AcDate</w:t>
            </w:r>
            <w:r>
              <w:rPr>
                <w:rFonts w:ascii="標楷體" w:eastAsia="標楷體" w:hAnsi="標楷體" w:hint="eastAsia"/>
              </w:rPr>
              <w:t xml:space="preserve">) = </w:t>
            </w:r>
            <w:r>
              <w:rPr>
                <w:rFonts w:ascii="標楷體" w:eastAsia="標楷體" w:hAnsi="標楷體" w:hint="eastAsia"/>
                <w:lang w:eastAsia="zh-HK"/>
              </w:rPr>
              <w:t>輸入條件</w:t>
            </w:r>
            <w:r>
              <w:rPr>
                <w:rFonts w:ascii="新細明體" w:hAnsi="新細明體" w:hint="eastAsia"/>
                <w:lang w:eastAsia="zh-HK"/>
              </w:rPr>
              <w:t>「</w:t>
            </w:r>
            <w:r w:rsidR="00A04C8E">
              <w:rPr>
                <w:rFonts w:ascii="標楷體" w:eastAsia="標楷體" w:hAnsi="標楷體" w:hint="eastAsia"/>
                <w:lang w:eastAsia="zh-HK"/>
              </w:rPr>
              <w:t>會計日期</w:t>
            </w:r>
            <w:r>
              <w:rPr>
                <w:rFonts w:ascii="新細明體" w:hAnsi="新細明體" w:hint="eastAsia"/>
                <w:lang w:eastAsia="zh-HK"/>
              </w:rPr>
              <w:t>」</w:t>
            </w:r>
          </w:p>
          <w:p w14:paraId="26E4486D" w14:textId="699E6354" w:rsidR="0046799D" w:rsidRDefault="0046799D">
            <w:pPr>
              <w:rPr>
                <w:rFonts w:ascii="新細明體" w:hAnsi="新細明體"/>
                <w:lang w:eastAsia="zh-HK"/>
              </w:rPr>
            </w:pPr>
            <w:r>
              <w:rPr>
                <w:rFonts w:ascii="標楷體" w:eastAsia="標楷體" w:hAnsi="標楷體" w:hint="eastAsia"/>
              </w:rPr>
              <w:t xml:space="preserve">  (2).</w:t>
            </w:r>
            <w:r w:rsidR="00A04C8E">
              <w:rPr>
                <w:rFonts w:ascii="標楷體" w:eastAsia="標楷體" w:hAnsi="標楷體" w:hint="eastAsia"/>
                <w:lang w:eastAsia="zh-HK"/>
              </w:rPr>
              <w:t>登放日期</w:t>
            </w:r>
            <w:r>
              <w:rPr>
                <w:rFonts w:ascii="標楷體" w:eastAsia="標楷體" w:hAnsi="標楷體" w:hint="eastAsia"/>
              </w:rPr>
              <w:t>(</w:t>
            </w:r>
            <w:r w:rsidR="00A04C8E" w:rsidRPr="00A04C8E">
              <w:rPr>
                <w:rFonts w:ascii="標楷體" w:eastAsia="標楷體" w:hAnsi="標楷體"/>
              </w:rPr>
              <w:t>RelDy</w:t>
            </w:r>
            <w:r>
              <w:rPr>
                <w:rFonts w:ascii="標楷體" w:eastAsia="標楷體" w:hAnsi="標楷體" w:hint="eastAsia"/>
              </w:rPr>
              <w:t xml:space="preserve">) </w:t>
            </w:r>
            <w:r w:rsidR="007A13DB">
              <w:rPr>
                <w:rFonts w:ascii="標楷體" w:eastAsia="標楷體" w:hAnsi="標楷體" w:hint="eastAsia"/>
              </w:rPr>
              <w:t>=</w:t>
            </w:r>
            <w:r>
              <w:rPr>
                <w:rFonts w:ascii="標楷體" w:eastAsia="標楷體" w:hAnsi="標楷體" w:hint="eastAsia"/>
              </w:rPr>
              <w:t xml:space="preserve"> </w:t>
            </w:r>
            <w:r>
              <w:rPr>
                <w:rFonts w:ascii="標楷體" w:eastAsia="標楷體" w:hAnsi="標楷體" w:hint="eastAsia"/>
                <w:lang w:eastAsia="zh-HK"/>
              </w:rPr>
              <w:t>輸入條件</w:t>
            </w:r>
            <w:r>
              <w:rPr>
                <w:rFonts w:ascii="新細明體" w:hAnsi="新細明體" w:hint="eastAsia"/>
                <w:lang w:eastAsia="zh-HK"/>
              </w:rPr>
              <w:t>「</w:t>
            </w:r>
            <w:r w:rsidR="00A04C8E">
              <w:rPr>
                <w:rFonts w:ascii="標楷體" w:eastAsia="標楷體" w:hAnsi="標楷體" w:hint="eastAsia"/>
                <w:lang w:eastAsia="zh-HK"/>
              </w:rPr>
              <w:t>登放日期</w:t>
            </w:r>
            <w:r>
              <w:rPr>
                <w:rFonts w:ascii="新細明體" w:hAnsi="新細明體" w:hint="eastAsia"/>
                <w:lang w:eastAsia="zh-HK"/>
              </w:rPr>
              <w:t>」</w:t>
            </w:r>
          </w:p>
          <w:p w14:paraId="2BB9D512" w14:textId="77777777" w:rsidR="00A04C8E" w:rsidRDefault="00A04C8E">
            <w:pPr>
              <w:rPr>
                <w:rFonts w:ascii="新細明體" w:hAnsi="新細明體"/>
                <w:lang w:eastAsia="zh-HK"/>
              </w:rPr>
            </w:pPr>
            <w:r>
              <w:rPr>
                <w:rFonts w:ascii="標楷體" w:eastAsia="標楷體" w:hAnsi="標楷體" w:hint="eastAsia"/>
              </w:rPr>
              <w:t xml:space="preserve">  (3).</w:t>
            </w:r>
            <w:r>
              <w:rPr>
                <w:rFonts w:ascii="標楷體" w:eastAsia="標楷體" w:hAnsi="標楷體" w:hint="eastAsia"/>
                <w:lang w:eastAsia="zh-HK"/>
              </w:rPr>
              <w:t>交易序號</w:t>
            </w:r>
            <w:r>
              <w:rPr>
                <w:rFonts w:ascii="標楷體" w:eastAsia="標楷體" w:hAnsi="標楷體" w:hint="eastAsia"/>
              </w:rPr>
              <w:t>(</w:t>
            </w:r>
            <w:r w:rsidRPr="00A04C8E">
              <w:rPr>
                <w:rFonts w:ascii="標楷體" w:eastAsia="標楷體" w:hAnsi="標楷體"/>
              </w:rPr>
              <w:t>RelTxseq</w:t>
            </w:r>
            <w:r>
              <w:rPr>
                <w:rFonts w:ascii="標楷體" w:eastAsia="標楷體" w:hAnsi="標楷體" w:hint="eastAsia"/>
              </w:rPr>
              <w:t>)</w:t>
            </w:r>
            <w:r>
              <w:rPr>
                <w:rFonts w:ascii="標楷體" w:eastAsia="標楷體" w:hAnsi="標楷體" w:hint="eastAsia"/>
                <w:lang w:eastAsia="zh-HK"/>
              </w:rPr>
              <w:t xml:space="preserve"> </w:t>
            </w:r>
            <w:r>
              <w:rPr>
                <w:rFonts w:ascii="標楷體" w:eastAsia="標楷體" w:hAnsi="標楷體" w:hint="eastAsia"/>
              </w:rPr>
              <w:t xml:space="preserve">= </w:t>
            </w:r>
            <w:r>
              <w:rPr>
                <w:rFonts w:ascii="標楷體" w:eastAsia="標楷體" w:hAnsi="標楷體" w:hint="eastAsia"/>
                <w:lang w:eastAsia="zh-HK"/>
              </w:rPr>
              <w:t>輸入條件</w:t>
            </w:r>
            <w:r>
              <w:rPr>
                <w:rFonts w:ascii="新細明體" w:hAnsi="新細明體" w:hint="eastAsia"/>
                <w:lang w:eastAsia="zh-HK"/>
              </w:rPr>
              <w:t>「</w:t>
            </w:r>
            <w:r>
              <w:rPr>
                <w:rFonts w:ascii="標楷體" w:eastAsia="標楷體" w:hAnsi="標楷體" w:hint="eastAsia"/>
                <w:lang w:eastAsia="zh-HK"/>
              </w:rPr>
              <w:t>交易序號</w:t>
            </w:r>
            <w:r>
              <w:rPr>
                <w:rFonts w:ascii="新細明體" w:hAnsi="新細明體" w:hint="eastAsia"/>
                <w:lang w:eastAsia="zh-HK"/>
              </w:rPr>
              <w:t>」</w:t>
            </w:r>
          </w:p>
          <w:p w14:paraId="1DB14E37" w14:textId="1D63A41C" w:rsidR="000B0D4D" w:rsidRPr="000B0D4D" w:rsidRDefault="000B0D4D" w:rsidP="000B0D4D">
            <w:pPr>
              <w:ind w:left="240" w:hangingChars="100" w:hanging="240"/>
              <w:rPr>
                <w:rFonts w:ascii="標楷體" w:eastAsia="標楷體" w:hAnsi="標楷體"/>
                <w:lang w:eastAsia="zh-HK"/>
              </w:rPr>
            </w:pPr>
            <w:r w:rsidRPr="000B0D4D">
              <w:rPr>
                <w:rFonts w:ascii="標楷體" w:eastAsia="標楷體" w:hAnsi="標楷體" w:hint="eastAsia"/>
              </w:rPr>
              <w:t>3.資料排序</w:t>
            </w:r>
            <w:r>
              <w:rPr>
                <w:rFonts w:ascii="標楷體" w:eastAsia="標楷體" w:hAnsi="標楷體" w:hint="eastAsia"/>
              </w:rPr>
              <w:t>:查詢結果</w:t>
            </w:r>
            <w:r>
              <w:rPr>
                <w:rFonts w:ascii="新細明體" w:hAnsi="新細明體" w:hint="eastAsia"/>
                <w:lang w:eastAsia="zh-HK"/>
              </w:rPr>
              <w:t>「</w:t>
            </w:r>
            <w:r>
              <w:rPr>
                <w:rFonts w:ascii="標楷體" w:eastAsia="標楷體" w:hAnsi="標楷體" w:hint="eastAsia"/>
                <w:lang w:eastAsia="zh-HK"/>
              </w:rPr>
              <w:t>分錄序號</w:t>
            </w:r>
            <w:r>
              <w:rPr>
                <w:rFonts w:ascii="標楷體" w:eastAsia="標楷體" w:hAnsi="標楷體" w:hint="eastAsia"/>
              </w:rPr>
              <w:t>(</w:t>
            </w:r>
            <w:r>
              <w:rPr>
                <w:rFonts w:ascii="標楷體" w:eastAsia="標楷體" w:hAnsi="標楷體"/>
              </w:rPr>
              <w:t>AcDetail</w:t>
            </w:r>
            <w:r>
              <w:rPr>
                <w:rFonts w:ascii="標楷體" w:eastAsia="標楷體" w:hAnsi="標楷體" w:hint="eastAsia"/>
              </w:rPr>
              <w:t>.A</w:t>
            </w:r>
            <w:r>
              <w:rPr>
                <w:rFonts w:ascii="標楷體" w:eastAsia="標楷體" w:hAnsi="標楷體"/>
              </w:rPr>
              <w:t>cSeq</w:t>
            </w:r>
            <w:r>
              <w:rPr>
                <w:rFonts w:ascii="標楷體" w:eastAsia="標楷體" w:hAnsi="標楷體" w:hint="eastAsia"/>
              </w:rPr>
              <w:t>)</w:t>
            </w:r>
            <w:r>
              <w:rPr>
                <w:rFonts w:ascii="新細明體" w:hAnsi="新細明體" w:hint="eastAsia"/>
                <w:lang w:eastAsia="zh-HK"/>
              </w:rPr>
              <w:t>」</w:t>
            </w:r>
            <w:r w:rsidRPr="000B0D4D">
              <w:rPr>
                <w:rFonts w:ascii="標楷體" w:eastAsia="標楷體" w:hAnsi="標楷體" w:hint="eastAsia"/>
                <w:lang w:eastAsia="zh-HK"/>
              </w:rPr>
              <w:t>由小到大排序</w:t>
            </w:r>
          </w:p>
        </w:tc>
      </w:tr>
      <w:tr w:rsidR="0046799D" w14:paraId="136D000F" w14:textId="77777777" w:rsidTr="0046799D">
        <w:trPr>
          <w:trHeight w:val="321"/>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7A3D17C7" w14:textId="77777777" w:rsidR="0046799D" w:rsidRDefault="0046799D">
            <w:pPr>
              <w:rPr>
                <w:rFonts w:ascii="標楷體" w:eastAsia="標楷體" w:hAnsi="標楷體"/>
              </w:rPr>
            </w:pPr>
            <w:r>
              <w:rPr>
                <w:rFonts w:ascii="標楷體" w:eastAsia="標楷體" w:hAnsi="標楷體" w:hint="eastAsia"/>
              </w:rPr>
              <w:t>選用流程</w:t>
            </w:r>
          </w:p>
        </w:tc>
        <w:tc>
          <w:tcPr>
            <w:tcW w:w="6318" w:type="dxa"/>
            <w:tcBorders>
              <w:top w:val="single" w:sz="8" w:space="0" w:color="000000"/>
              <w:left w:val="single" w:sz="8" w:space="0" w:color="000000"/>
              <w:bottom w:val="single" w:sz="8" w:space="0" w:color="000000"/>
              <w:right w:val="single" w:sz="8" w:space="0" w:color="000000"/>
            </w:tcBorders>
          </w:tcPr>
          <w:p w14:paraId="14C6385D" w14:textId="77777777" w:rsidR="0046799D" w:rsidRDefault="0046799D">
            <w:pPr>
              <w:rPr>
                <w:rFonts w:ascii="標楷體" w:eastAsia="標楷體" w:hAnsi="標楷體"/>
              </w:rPr>
            </w:pPr>
          </w:p>
        </w:tc>
      </w:tr>
      <w:tr w:rsidR="0046799D" w14:paraId="6AE788E2" w14:textId="77777777" w:rsidTr="0046799D">
        <w:trPr>
          <w:trHeight w:val="1311"/>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57A802BC" w14:textId="77777777" w:rsidR="0046799D" w:rsidRDefault="0046799D">
            <w:pPr>
              <w:rPr>
                <w:rFonts w:ascii="標楷體" w:eastAsia="標楷體" w:hAnsi="標楷體"/>
              </w:rPr>
            </w:pPr>
            <w:r>
              <w:rPr>
                <w:rFonts w:ascii="標楷體" w:eastAsia="標楷體" w:hAnsi="標楷體" w:hint="eastAsia"/>
              </w:rPr>
              <w:t>例外流程</w:t>
            </w:r>
          </w:p>
        </w:tc>
        <w:tc>
          <w:tcPr>
            <w:tcW w:w="6318" w:type="dxa"/>
            <w:tcBorders>
              <w:top w:val="single" w:sz="8" w:space="0" w:color="000000"/>
              <w:left w:val="single" w:sz="8" w:space="0" w:color="000000"/>
              <w:bottom w:val="single" w:sz="8" w:space="0" w:color="000000"/>
              <w:right w:val="single" w:sz="8" w:space="0" w:color="000000"/>
            </w:tcBorders>
          </w:tcPr>
          <w:p w14:paraId="637DC47B" w14:textId="77777777" w:rsidR="0046799D" w:rsidRDefault="0046799D">
            <w:pPr>
              <w:rPr>
                <w:rFonts w:ascii="標楷體" w:eastAsia="標楷體" w:hAnsi="標楷體"/>
              </w:rPr>
            </w:pPr>
          </w:p>
        </w:tc>
      </w:tr>
      <w:tr w:rsidR="0046799D" w14:paraId="509FEB8B" w14:textId="77777777" w:rsidTr="0046799D">
        <w:trPr>
          <w:trHeight w:val="27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4F7B3D03" w14:textId="77777777" w:rsidR="0046799D" w:rsidRDefault="0046799D">
            <w:pPr>
              <w:rPr>
                <w:rFonts w:ascii="標楷體" w:eastAsia="標楷體" w:hAnsi="標楷體"/>
              </w:rPr>
            </w:pPr>
            <w:r>
              <w:rPr>
                <w:rFonts w:ascii="標楷體" w:eastAsia="標楷體" w:hAnsi="標楷體" w:hint="eastAsia"/>
              </w:rPr>
              <w:t xml:space="preserve">執行後狀況 </w:t>
            </w:r>
          </w:p>
        </w:tc>
        <w:tc>
          <w:tcPr>
            <w:tcW w:w="6318" w:type="dxa"/>
            <w:tcBorders>
              <w:top w:val="single" w:sz="8" w:space="0" w:color="000000"/>
              <w:left w:val="single" w:sz="8" w:space="0" w:color="000000"/>
              <w:bottom w:val="single" w:sz="8" w:space="0" w:color="000000"/>
              <w:right w:val="single" w:sz="8" w:space="0" w:color="000000"/>
            </w:tcBorders>
            <w:hideMark/>
          </w:tcPr>
          <w:p w14:paraId="45E0801E" w14:textId="2338DAAA" w:rsidR="00DF4EEF" w:rsidRPr="00DF4EEF" w:rsidRDefault="00DF4EEF" w:rsidP="000330EB">
            <w:pPr>
              <w:rPr>
                <w:rFonts w:eastAsia="標楷體"/>
                <w:lang w:eastAsia="zh-HK"/>
              </w:rPr>
            </w:pPr>
            <w:r>
              <w:rPr>
                <w:rFonts w:ascii="標楷體" w:eastAsia="標楷體" w:hAnsi="標楷體" w:hint="eastAsia"/>
              </w:rPr>
              <w:t>1.</w:t>
            </w:r>
            <w:r>
              <w:rPr>
                <w:rFonts w:eastAsia="標楷體" w:hint="eastAsia"/>
                <w:lang w:eastAsia="zh-HK"/>
              </w:rPr>
              <w:t>出現可列印資料</w:t>
            </w:r>
          </w:p>
        </w:tc>
      </w:tr>
      <w:tr w:rsidR="0046799D" w14:paraId="0639C231" w14:textId="77777777" w:rsidTr="0046799D">
        <w:trPr>
          <w:trHeight w:val="35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221C1BE0" w14:textId="77777777" w:rsidR="0046799D" w:rsidRDefault="0046799D">
            <w:pPr>
              <w:rPr>
                <w:rFonts w:ascii="標楷體" w:eastAsia="標楷體" w:hAnsi="標楷體"/>
              </w:rPr>
            </w:pPr>
            <w:r>
              <w:rPr>
                <w:rFonts w:ascii="標楷體" w:eastAsia="標楷體" w:hAnsi="標楷體" w:hint="eastAsia"/>
              </w:rPr>
              <w:t>特別需求</w:t>
            </w:r>
          </w:p>
        </w:tc>
        <w:tc>
          <w:tcPr>
            <w:tcW w:w="6318" w:type="dxa"/>
            <w:tcBorders>
              <w:top w:val="single" w:sz="8" w:space="0" w:color="000000"/>
              <w:left w:val="single" w:sz="8" w:space="0" w:color="000000"/>
              <w:bottom w:val="single" w:sz="8" w:space="0" w:color="000000"/>
              <w:right w:val="single" w:sz="8" w:space="0" w:color="000000"/>
            </w:tcBorders>
          </w:tcPr>
          <w:p w14:paraId="2B6614D4" w14:textId="77777777" w:rsidR="0046799D" w:rsidRDefault="0046799D">
            <w:pPr>
              <w:rPr>
                <w:rFonts w:ascii="標楷體" w:eastAsia="標楷體" w:hAnsi="標楷體"/>
              </w:rPr>
            </w:pPr>
          </w:p>
        </w:tc>
      </w:tr>
      <w:tr w:rsidR="0046799D" w14:paraId="4F12298C" w14:textId="77777777" w:rsidTr="0046799D">
        <w:trPr>
          <w:trHeight w:val="27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70DB759D" w14:textId="77777777" w:rsidR="0046799D" w:rsidRDefault="0046799D">
            <w:pPr>
              <w:rPr>
                <w:rFonts w:ascii="標楷體" w:eastAsia="標楷體" w:hAnsi="標楷體"/>
              </w:rPr>
            </w:pPr>
            <w:r>
              <w:rPr>
                <w:rFonts w:ascii="標楷體" w:eastAsia="標楷體" w:hAnsi="標楷體" w:hint="eastAsia"/>
              </w:rPr>
              <w:t xml:space="preserve">參考 </w:t>
            </w:r>
          </w:p>
        </w:tc>
        <w:tc>
          <w:tcPr>
            <w:tcW w:w="6318" w:type="dxa"/>
            <w:tcBorders>
              <w:top w:val="single" w:sz="8" w:space="0" w:color="000000"/>
              <w:left w:val="single" w:sz="8" w:space="0" w:color="000000"/>
              <w:bottom w:val="single" w:sz="8" w:space="0" w:color="000000"/>
              <w:right w:val="single" w:sz="8" w:space="0" w:color="000000"/>
            </w:tcBorders>
          </w:tcPr>
          <w:p w14:paraId="2E3C017F" w14:textId="77777777" w:rsidR="0046799D" w:rsidRDefault="0046799D">
            <w:pPr>
              <w:rPr>
                <w:rFonts w:ascii="標楷體" w:eastAsia="標楷體" w:hAnsi="標楷體"/>
              </w:rPr>
            </w:pPr>
          </w:p>
        </w:tc>
      </w:tr>
    </w:tbl>
    <w:p w14:paraId="06D0B37C" w14:textId="77777777" w:rsidR="0046799D" w:rsidRDefault="0046799D" w:rsidP="0046799D">
      <w:pPr>
        <w:ind w:left="1440"/>
      </w:pPr>
    </w:p>
    <w:p w14:paraId="0F824470" w14:textId="77777777" w:rsidR="0046799D" w:rsidRDefault="0046799D" w:rsidP="00D01BCC">
      <w:pPr>
        <w:pStyle w:val="a"/>
      </w:pPr>
      <w:r>
        <w:rPr>
          <w:rFonts w:hint="eastAsia"/>
        </w:rPr>
        <w:t>Table List:</w:t>
      </w:r>
    </w:p>
    <w:tbl>
      <w:tblPr>
        <w:tblStyle w:val="ac"/>
        <w:tblW w:w="0" w:type="auto"/>
        <w:tblInd w:w="1809" w:type="dxa"/>
        <w:tblLook w:val="04A0" w:firstRow="1" w:lastRow="0" w:firstColumn="1" w:lastColumn="0" w:noHBand="0" w:noVBand="1"/>
      </w:tblPr>
      <w:tblGrid>
        <w:gridCol w:w="851"/>
        <w:gridCol w:w="3118"/>
        <w:gridCol w:w="3828"/>
      </w:tblGrid>
      <w:tr w:rsidR="0046799D" w14:paraId="2679A27D" w14:textId="77777777" w:rsidTr="0046799D">
        <w:tc>
          <w:tcPr>
            <w:tcW w:w="8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3882C7F" w14:textId="77777777" w:rsidR="0046799D" w:rsidRDefault="0046799D">
            <w:pPr>
              <w:jc w:val="center"/>
              <w:rPr>
                <w:rFonts w:ascii="標楷體" w:eastAsia="標楷體" w:hAnsi="標楷體"/>
              </w:rPr>
            </w:pPr>
            <w:r>
              <w:rPr>
                <w:rFonts w:ascii="標楷體" w:eastAsia="標楷體" w:hAnsi="標楷體" w:hint="eastAsia"/>
                <w:lang w:eastAsia="zh-HK"/>
              </w:rPr>
              <w:t>序號</w:t>
            </w:r>
          </w:p>
        </w:tc>
        <w:tc>
          <w:tcPr>
            <w:tcW w:w="311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A1FB344" w14:textId="77777777" w:rsidR="0046799D" w:rsidRDefault="0046799D">
            <w:pPr>
              <w:jc w:val="center"/>
              <w:rPr>
                <w:rFonts w:ascii="標楷體" w:eastAsia="標楷體" w:hAnsi="標楷體"/>
              </w:rPr>
            </w:pPr>
            <w:r>
              <w:rPr>
                <w:rFonts w:ascii="標楷體" w:eastAsia="標楷體" w:hAnsi="標楷體" w:hint="eastAsia"/>
                <w:lang w:eastAsia="zh-HK"/>
              </w:rPr>
              <w:t>名稱</w:t>
            </w:r>
          </w:p>
        </w:tc>
        <w:tc>
          <w:tcPr>
            <w:tcW w:w="382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D2D1B35" w14:textId="77777777" w:rsidR="0046799D" w:rsidRDefault="0046799D">
            <w:pPr>
              <w:jc w:val="center"/>
              <w:rPr>
                <w:rFonts w:ascii="標楷體" w:eastAsia="標楷體" w:hAnsi="標楷體"/>
              </w:rPr>
            </w:pPr>
            <w:r>
              <w:rPr>
                <w:rFonts w:ascii="標楷體" w:eastAsia="標楷體" w:hAnsi="標楷體" w:hint="eastAsia"/>
                <w:lang w:eastAsia="zh-HK"/>
              </w:rPr>
              <w:t>說明</w:t>
            </w:r>
          </w:p>
        </w:tc>
      </w:tr>
      <w:tr w:rsidR="0046799D" w14:paraId="6BF8FD9E" w14:textId="77777777" w:rsidTr="0046799D">
        <w:tc>
          <w:tcPr>
            <w:tcW w:w="851" w:type="dxa"/>
            <w:tcBorders>
              <w:top w:val="single" w:sz="4" w:space="0" w:color="auto"/>
              <w:left w:val="single" w:sz="4" w:space="0" w:color="auto"/>
              <w:bottom w:val="single" w:sz="4" w:space="0" w:color="auto"/>
              <w:right w:val="single" w:sz="4" w:space="0" w:color="auto"/>
            </w:tcBorders>
            <w:hideMark/>
          </w:tcPr>
          <w:p w14:paraId="235B4DE8" w14:textId="77777777" w:rsidR="0046799D" w:rsidRDefault="0046799D">
            <w:pPr>
              <w:jc w:val="center"/>
              <w:rPr>
                <w:rFonts w:ascii="標楷體" w:eastAsia="標楷體" w:hAnsi="標楷體"/>
              </w:rPr>
            </w:pPr>
            <w:r>
              <w:rPr>
                <w:rFonts w:ascii="標楷體" w:eastAsia="標楷體" w:hAnsi="標楷體" w:hint="eastAsia"/>
              </w:rPr>
              <w:t>1</w:t>
            </w:r>
          </w:p>
        </w:tc>
        <w:tc>
          <w:tcPr>
            <w:tcW w:w="3118" w:type="dxa"/>
            <w:tcBorders>
              <w:top w:val="single" w:sz="4" w:space="0" w:color="auto"/>
              <w:left w:val="single" w:sz="4" w:space="0" w:color="auto"/>
              <w:bottom w:val="single" w:sz="4" w:space="0" w:color="auto"/>
              <w:right w:val="single" w:sz="4" w:space="0" w:color="auto"/>
            </w:tcBorders>
            <w:hideMark/>
          </w:tcPr>
          <w:p w14:paraId="00C8957A" w14:textId="5D2D1E0E" w:rsidR="0046799D" w:rsidRPr="00935EF5" w:rsidRDefault="00935EF5">
            <w:pPr>
              <w:rPr>
                <w:rFonts w:ascii="標楷體" w:eastAsia="標楷體" w:hAnsi="標楷體"/>
              </w:rPr>
            </w:pPr>
            <w:r w:rsidRPr="00935EF5">
              <w:rPr>
                <w:rFonts w:ascii="標楷體" w:eastAsia="標楷體" w:hAnsi="標楷體" w:cs="細明體"/>
                <w:color w:val="000000"/>
                <w:kern w:val="0"/>
              </w:rPr>
              <w:t>AcDetail</w:t>
            </w:r>
          </w:p>
        </w:tc>
        <w:tc>
          <w:tcPr>
            <w:tcW w:w="3828" w:type="dxa"/>
            <w:tcBorders>
              <w:top w:val="single" w:sz="4" w:space="0" w:color="auto"/>
              <w:left w:val="single" w:sz="4" w:space="0" w:color="auto"/>
              <w:bottom w:val="single" w:sz="4" w:space="0" w:color="auto"/>
              <w:right w:val="single" w:sz="4" w:space="0" w:color="auto"/>
            </w:tcBorders>
            <w:hideMark/>
          </w:tcPr>
          <w:p w14:paraId="2A1B14C8" w14:textId="33F65487" w:rsidR="0046799D" w:rsidRDefault="00A04C8E">
            <w:pPr>
              <w:rPr>
                <w:rFonts w:ascii="標楷體" w:eastAsia="標楷體" w:hAnsi="標楷體"/>
              </w:rPr>
            </w:pPr>
            <w:r>
              <w:rPr>
                <w:rFonts w:ascii="標楷體" w:eastAsia="標楷體" w:hAnsi="標楷體" w:hint="eastAsia"/>
                <w:lang w:eastAsia="zh-HK"/>
              </w:rPr>
              <w:t>會計帳務明細</w:t>
            </w:r>
            <w:r>
              <w:rPr>
                <w:rFonts w:ascii="標楷體" w:eastAsia="標楷體" w:hAnsi="標楷體" w:hint="eastAsia"/>
              </w:rPr>
              <w:t>檔</w:t>
            </w:r>
          </w:p>
        </w:tc>
      </w:tr>
      <w:tr w:rsidR="0046799D" w14:paraId="4EEAC2F2" w14:textId="77777777" w:rsidTr="00935EF5">
        <w:tc>
          <w:tcPr>
            <w:tcW w:w="851" w:type="dxa"/>
            <w:tcBorders>
              <w:top w:val="single" w:sz="4" w:space="0" w:color="auto"/>
              <w:left w:val="single" w:sz="4" w:space="0" w:color="auto"/>
              <w:bottom w:val="single" w:sz="4" w:space="0" w:color="auto"/>
              <w:right w:val="single" w:sz="4" w:space="0" w:color="auto"/>
            </w:tcBorders>
            <w:hideMark/>
          </w:tcPr>
          <w:p w14:paraId="4A268E3F" w14:textId="77777777" w:rsidR="0046799D" w:rsidRDefault="0046799D">
            <w:pPr>
              <w:jc w:val="center"/>
              <w:rPr>
                <w:rFonts w:ascii="標楷體" w:eastAsia="標楷體" w:hAnsi="標楷體"/>
              </w:rPr>
            </w:pPr>
            <w:r>
              <w:rPr>
                <w:rFonts w:ascii="標楷體" w:eastAsia="標楷體" w:hAnsi="標楷體" w:hint="eastAsia"/>
              </w:rPr>
              <w:t>2</w:t>
            </w:r>
          </w:p>
        </w:tc>
        <w:tc>
          <w:tcPr>
            <w:tcW w:w="3118" w:type="dxa"/>
            <w:tcBorders>
              <w:top w:val="single" w:sz="4" w:space="0" w:color="auto"/>
              <w:left w:val="single" w:sz="4" w:space="0" w:color="auto"/>
              <w:bottom w:val="single" w:sz="4" w:space="0" w:color="auto"/>
              <w:right w:val="single" w:sz="4" w:space="0" w:color="auto"/>
            </w:tcBorders>
          </w:tcPr>
          <w:p w14:paraId="442BE213" w14:textId="123D5644" w:rsidR="0046799D" w:rsidRPr="00E9138E" w:rsidRDefault="00E9138E">
            <w:pPr>
              <w:rPr>
                <w:rFonts w:ascii="標楷體" w:eastAsia="標楷體" w:hAnsi="標楷體"/>
              </w:rPr>
            </w:pPr>
            <w:r w:rsidRPr="00E9138E">
              <w:rPr>
                <w:rFonts w:ascii="標楷體" w:eastAsia="標楷體" w:hAnsi="標楷體" w:cs="細明體"/>
                <w:color w:val="000000"/>
                <w:kern w:val="0"/>
              </w:rPr>
              <w:t>CdAcCode</w:t>
            </w:r>
          </w:p>
        </w:tc>
        <w:tc>
          <w:tcPr>
            <w:tcW w:w="3828" w:type="dxa"/>
            <w:tcBorders>
              <w:top w:val="single" w:sz="4" w:space="0" w:color="auto"/>
              <w:left w:val="single" w:sz="4" w:space="0" w:color="auto"/>
              <w:bottom w:val="single" w:sz="4" w:space="0" w:color="auto"/>
              <w:right w:val="single" w:sz="4" w:space="0" w:color="auto"/>
            </w:tcBorders>
          </w:tcPr>
          <w:p w14:paraId="628CCEEA" w14:textId="2BD337E9" w:rsidR="0046799D" w:rsidRDefault="00E9138E">
            <w:pPr>
              <w:rPr>
                <w:rFonts w:ascii="標楷體" w:eastAsia="標楷體" w:hAnsi="標楷體"/>
              </w:rPr>
            </w:pPr>
            <w:r>
              <w:rPr>
                <w:rFonts w:ascii="標楷體" w:eastAsia="標楷體" w:hAnsi="標楷體" w:hint="eastAsia"/>
              </w:rPr>
              <w:t>會計科子細目設定檔</w:t>
            </w:r>
          </w:p>
        </w:tc>
      </w:tr>
      <w:tr w:rsidR="0046799D" w14:paraId="1ACA9D31" w14:textId="77777777" w:rsidTr="0046799D">
        <w:tc>
          <w:tcPr>
            <w:tcW w:w="851" w:type="dxa"/>
            <w:tcBorders>
              <w:top w:val="single" w:sz="4" w:space="0" w:color="auto"/>
              <w:left w:val="single" w:sz="4" w:space="0" w:color="auto"/>
              <w:bottom w:val="single" w:sz="4" w:space="0" w:color="auto"/>
              <w:right w:val="single" w:sz="4" w:space="0" w:color="auto"/>
            </w:tcBorders>
          </w:tcPr>
          <w:p w14:paraId="1F4592E3" w14:textId="17F144F4" w:rsidR="0046799D" w:rsidRDefault="0046799D">
            <w:pPr>
              <w:jc w:val="center"/>
              <w:rPr>
                <w:rFonts w:ascii="標楷體" w:eastAsia="標楷體" w:hAnsi="標楷體"/>
              </w:rPr>
            </w:pPr>
          </w:p>
        </w:tc>
        <w:tc>
          <w:tcPr>
            <w:tcW w:w="3118" w:type="dxa"/>
            <w:tcBorders>
              <w:top w:val="single" w:sz="4" w:space="0" w:color="auto"/>
              <w:left w:val="single" w:sz="4" w:space="0" w:color="auto"/>
              <w:bottom w:val="single" w:sz="4" w:space="0" w:color="auto"/>
              <w:right w:val="single" w:sz="4" w:space="0" w:color="auto"/>
            </w:tcBorders>
          </w:tcPr>
          <w:p w14:paraId="4B20C131" w14:textId="77777777" w:rsidR="0046799D" w:rsidRDefault="0046799D">
            <w:pPr>
              <w:rPr>
                <w:rFonts w:ascii="標楷體" w:eastAsia="標楷體" w:hAnsi="標楷體"/>
              </w:rPr>
            </w:pPr>
          </w:p>
        </w:tc>
        <w:tc>
          <w:tcPr>
            <w:tcW w:w="3828" w:type="dxa"/>
            <w:tcBorders>
              <w:top w:val="single" w:sz="4" w:space="0" w:color="auto"/>
              <w:left w:val="single" w:sz="4" w:space="0" w:color="auto"/>
              <w:bottom w:val="single" w:sz="4" w:space="0" w:color="auto"/>
              <w:right w:val="single" w:sz="4" w:space="0" w:color="auto"/>
            </w:tcBorders>
          </w:tcPr>
          <w:p w14:paraId="42A04D84" w14:textId="77777777" w:rsidR="0046799D" w:rsidRDefault="0046799D">
            <w:pPr>
              <w:rPr>
                <w:rFonts w:ascii="標楷體" w:eastAsia="標楷體" w:hAnsi="標楷體"/>
              </w:rPr>
            </w:pPr>
          </w:p>
        </w:tc>
      </w:tr>
    </w:tbl>
    <w:p w14:paraId="69FD2B47" w14:textId="77777777" w:rsidR="0046799D" w:rsidRDefault="0046799D" w:rsidP="0046799D">
      <w:pPr>
        <w:ind w:left="1440"/>
      </w:pPr>
    </w:p>
    <w:p w14:paraId="307231C3" w14:textId="77777777" w:rsidR="0046799D" w:rsidRDefault="0046799D" w:rsidP="0046799D">
      <w:pPr>
        <w:ind w:left="1440"/>
      </w:pPr>
    </w:p>
    <w:p w14:paraId="27EBE00E" w14:textId="77777777" w:rsidR="0046799D" w:rsidRDefault="0046799D" w:rsidP="00D01BCC">
      <w:pPr>
        <w:pStyle w:val="a"/>
      </w:pPr>
      <w:r>
        <w:rPr>
          <w:rFonts w:hint="eastAsia"/>
        </w:rPr>
        <w:t>UI畫面:</w:t>
      </w:r>
    </w:p>
    <w:p w14:paraId="1EFF473D" w14:textId="77777777" w:rsidR="0046799D" w:rsidRDefault="0046799D" w:rsidP="0046799D">
      <w:pPr>
        <w:rPr>
          <w:rFonts w:ascii="標楷體" w:eastAsia="標楷體" w:hAnsi="標楷體"/>
        </w:rPr>
      </w:pPr>
      <w:r>
        <w:rPr>
          <w:rFonts w:ascii="標楷體" w:eastAsia="標楷體" w:hAnsi="標楷體" w:hint="eastAsia"/>
        </w:rPr>
        <w:t>輸入畫面:</w:t>
      </w:r>
    </w:p>
    <w:p w14:paraId="6F130024" w14:textId="70AB61CF" w:rsidR="00A04C8E" w:rsidRPr="00E12BC7" w:rsidRDefault="00A04C8E" w:rsidP="00E12BC7">
      <w:r w:rsidRPr="00A04C8E">
        <w:rPr>
          <w:noProof/>
        </w:rPr>
        <w:drawing>
          <wp:inline distT="0" distB="0" distL="0" distR="0" wp14:anchorId="0350CB07" wp14:editId="1DC87502">
            <wp:extent cx="6479540" cy="1560830"/>
            <wp:effectExtent l="0" t="0" r="0" b="127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479540" cy="1560830"/>
                    </a:xfrm>
                    <a:prstGeom prst="rect">
                      <a:avLst/>
                    </a:prstGeom>
                  </pic:spPr>
                </pic:pic>
              </a:graphicData>
            </a:graphic>
          </wp:inline>
        </w:drawing>
      </w:r>
    </w:p>
    <w:p w14:paraId="5CC92299" w14:textId="4889F1EE" w:rsidR="0046799D" w:rsidRDefault="0046799D" w:rsidP="00D01BCC">
      <w:pPr>
        <w:pStyle w:val="a"/>
      </w:pPr>
      <w:r>
        <w:rPr>
          <w:rFonts w:hint="eastAsia"/>
        </w:rPr>
        <w:t>輸入畫面</w:t>
      </w:r>
      <w:r>
        <w:rPr>
          <w:rFonts w:hint="eastAsia"/>
          <w:lang w:eastAsia="zh-HK"/>
        </w:rPr>
        <w:t>按鈕</w:t>
      </w:r>
      <w:r>
        <w:rPr>
          <w:rFonts w:hint="eastAsia"/>
        </w:rPr>
        <w:t>說明</w:t>
      </w:r>
    </w:p>
    <w:p w14:paraId="2B411FA0" w14:textId="77777777" w:rsidR="0046799D" w:rsidRDefault="0046799D" w:rsidP="0046799D"/>
    <w:tbl>
      <w:tblPr>
        <w:tblStyle w:val="ac"/>
        <w:tblW w:w="0" w:type="auto"/>
        <w:tblInd w:w="250" w:type="dxa"/>
        <w:tblLook w:val="04A0" w:firstRow="1" w:lastRow="0" w:firstColumn="1" w:lastColumn="0" w:noHBand="0" w:noVBand="1"/>
      </w:tblPr>
      <w:tblGrid>
        <w:gridCol w:w="851"/>
        <w:gridCol w:w="2126"/>
        <w:gridCol w:w="7033"/>
      </w:tblGrid>
      <w:tr w:rsidR="0046799D" w14:paraId="0961BAE3" w14:textId="77777777" w:rsidTr="0046799D">
        <w:tc>
          <w:tcPr>
            <w:tcW w:w="8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C670102" w14:textId="77777777" w:rsidR="0046799D" w:rsidRDefault="0046799D">
            <w:pPr>
              <w:jc w:val="center"/>
              <w:rPr>
                <w:rFonts w:ascii="標楷體" w:eastAsia="標楷體" w:hAnsi="標楷體"/>
              </w:rPr>
            </w:pPr>
            <w:r>
              <w:rPr>
                <w:rFonts w:ascii="標楷體" w:eastAsia="標楷體" w:hAnsi="標楷體" w:hint="eastAsia"/>
                <w:lang w:eastAsia="zh-HK"/>
              </w:rPr>
              <w:t>序號</w:t>
            </w:r>
          </w:p>
        </w:tc>
        <w:tc>
          <w:tcPr>
            <w:tcW w:w="212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69E994C" w14:textId="77777777" w:rsidR="0046799D" w:rsidRDefault="0046799D">
            <w:pPr>
              <w:jc w:val="center"/>
              <w:rPr>
                <w:rFonts w:ascii="標楷體" w:eastAsia="標楷體" w:hAnsi="標楷體"/>
              </w:rPr>
            </w:pPr>
            <w:r>
              <w:rPr>
                <w:rFonts w:ascii="標楷體" w:eastAsia="標楷體" w:hAnsi="標楷體" w:hint="eastAsia"/>
                <w:lang w:eastAsia="zh-HK"/>
              </w:rPr>
              <w:t>按鈕名稱</w:t>
            </w:r>
          </w:p>
        </w:tc>
        <w:tc>
          <w:tcPr>
            <w:tcW w:w="703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D6BBDEB" w14:textId="77777777" w:rsidR="0046799D" w:rsidRDefault="0046799D">
            <w:pPr>
              <w:jc w:val="center"/>
              <w:rPr>
                <w:rFonts w:ascii="標楷體" w:eastAsia="標楷體" w:hAnsi="標楷體"/>
              </w:rPr>
            </w:pPr>
            <w:r>
              <w:rPr>
                <w:rFonts w:ascii="標楷體" w:eastAsia="標楷體" w:hAnsi="標楷體" w:hint="eastAsia"/>
                <w:lang w:eastAsia="zh-HK"/>
              </w:rPr>
              <w:t>功能說明</w:t>
            </w:r>
          </w:p>
        </w:tc>
      </w:tr>
      <w:tr w:rsidR="0046799D" w14:paraId="4870A11B" w14:textId="77777777" w:rsidTr="0046799D">
        <w:tc>
          <w:tcPr>
            <w:tcW w:w="851" w:type="dxa"/>
            <w:tcBorders>
              <w:top w:val="single" w:sz="4" w:space="0" w:color="auto"/>
              <w:left w:val="single" w:sz="4" w:space="0" w:color="auto"/>
              <w:bottom w:val="single" w:sz="4" w:space="0" w:color="auto"/>
              <w:right w:val="single" w:sz="4" w:space="0" w:color="auto"/>
            </w:tcBorders>
            <w:hideMark/>
          </w:tcPr>
          <w:p w14:paraId="054B5A21" w14:textId="77777777" w:rsidR="0046799D" w:rsidRDefault="0046799D">
            <w:pPr>
              <w:jc w:val="center"/>
              <w:rPr>
                <w:rFonts w:ascii="標楷體" w:eastAsia="標楷體" w:hAnsi="標楷體"/>
                <w:lang w:eastAsia="zh-HK"/>
              </w:rPr>
            </w:pPr>
            <w:r>
              <w:rPr>
                <w:rFonts w:ascii="標楷體" w:eastAsia="標楷體" w:hAnsi="標楷體" w:hint="eastAsia"/>
              </w:rPr>
              <w:t>1</w:t>
            </w:r>
          </w:p>
        </w:tc>
        <w:tc>
          <w:tcPr>
            <w:tcW w:w="2126" w:type="dxa"/>
            <w:tcBorders>
              <w:top w:val="single" w:sz="4" w:space="0" w:color="auto"/>
              <w:left w:val="single" w:sz="4" w:space="0" w:color="auto"/>
              <w:bottom w:val="single" w:sz="4" w:space="0" w:color="auto"/>
              <w:right w:val="single" w:sz="4" w:space="0" w:color="auto"/>
            </w:tcBorders>
            <w:hideMark/>
          </w:tcPr>
          <w:p w14:paraId="36CD584A" w14:textId="77777777" w:rsidR="0046799D" w:rsidRDefault="0046799D">
            <w:pPr>
              <w:rPr>
                <w:rFonts w:ascii="標楷體" w:eastAsia="標楷體" w:hAnsi="標楷體"/>
                <w:lang w:eastAsia="zh-HK"/>
              </w:rPr>
            </w:pPr>
            <w:r>
              <w:rPr>
                <w:rFonts w:ascii="標楷體" w:eastAsia="標楷體" w:hAnsi="標楷體" w:hint="eastAsia"/>
                <w:lang w:eastAsia="zh-HK"/>
              </w:rPr>
              <w:t>查詢</w:t>
            </w:r>
          </w:p>
        </w:tc>
        <w:tc>
          <w:tcPr>
            <w:tcW w:w="7033" w:type="dxa"/>
            <w:tcBorders>
              <w:top w:val="single" w:sz="4" w:space="0" w:color="auto"/>
              <w:left w:val="single" w:sz="4" w:space="0" w:color="auto"/>
              <w:bottom w:val="single" w:sz="4" w:space="0" w:color="auto"/>
              <w:right w:val="single" w:sz="4" w:space="0" w:color="auto"/>
            </w:tcBorders>
            <w:hideMark/>
          </w:tcPr>
          <w:p w14:paraId="7EC0E07A" w14:textId="77777777" w:rsidR="0046799D" w:rsidRDefault="0046799D">
            <w:pPr>
              <w:rPr>
                <w:rFonts w:ascii="標楷體" w:eastAsia="標楷體" w:hAnsi="標楷體"/>
                <w:lang w:eastAsia="zh-HK"/>
              </w:rPr>
            </w:pPr>
            <w:r>
              <w:rPr>
                <w:rFonts w:ascii="標楷體" w:eastAsia="標楷體" w:hAnsi="標楷體" w:hint="eastAsia"/>
                <w:lang w:eastAsia="zh-HK"/>
              </w:rPr>
              <w:t>依據輸入條件查詢資料</w:t>
            </w:r>
          </w:p>
        </w:tc>
      </w:tr>
      <w:tr w:rsidR="0046799D" w14:paraId="6BA88490" w14:textId="77777777" w:rsidTr="0046799D">
        <w:tc>
          <w:tcPr>
            <w:tcW w:w="851" w:type="dxa"/>
            <w:tcBorders>
              <w:top w:val="single" w:sz="4" w:space="0" w:color="auto"/>
              <w:left w:val="single" w:sz="4" w:space="0" w:color="auto"/>
              <w:bottom w:val="single" w:sz="4" w:space="0" w:color="auto"/>
              <w:right w:val="single" w:sz="4" w:space="0" w:color="auto"/>
            </w:tcBorders>
            <w:hideMark/>
          </w:tcPr>
          <w:p w14:paraId="23E15B28" w14:textId="77777777" w:rsidR="0046799D" w:rsidRDefault="0046799D">
            <w:pPr>
              <w:jc w:val="center"/>
              <w:rPr>
                <w:rFonts w:ascii="標楷體" w:eastAsia="標楷體" w:hAnsi="標楷體"/>
              </w:rPr>
            </w:pPr>
            <w:r>
              <w:rPr>
                <w:rFonts w:ascii="標楷體" w:eastAsia="標楷體" w:hAnsi="標楷體" w:hint="eastAsia"/>
              </w:rPr>
              <w:t>2</w:t>
            </w:r>
          </w:p>
        </w:tc>
        <w:tc>
          <w:tcPr>
            <w:tcW w:w="2126" w:type="dxa"/>
            <w:tcBorders>
              <w:top w:val="single" w:sz="4" w:space="0" w:color="auto"/>
              <w:left w:val="single" w:sz="4" w:space="0" w:color="auto"/>
              <w:bottom w:val="single" w:sz="4" w:space="0" w:color="auto"/>
              <w:right w:val="single" w:sz="4" w:space="0" w:color="auto"/>
            </w:tcBorders>
            <w:hideMark/>
          </w:tcPr>
          <w:p w14:paraId="1772D8E9" w14:textId="77777777" w:rsidR="0046799D" w:rsidRDefault="0046799D">
            <w:pPr>
              <w:rPr>
                <w:rFonts w:ascii="標楷體" w:eastAsia="標楷體" w:hAnsi="標楷體"/>
                <w:lang w:eastAsia="zh-HK"/>
              </w:rPr>
            </w:pPr>
            <w:r>
              <w:rPr>
                <w:rFonts w:ascii="標楷體" w:eastAsia="標楷體" w:hAnsi="標楷體" w:hint="eastAsia"/>
                <w:lang w:eastAsia="zh-HK"/>
              </w:rPr>
              <w:t>離開</w:t>
            </w:r>
          </w:p>
        </w:tc>
        <w:tc>
          <w:tcPr>
            <w:tcW w:w="7033" w:type="dxa"/>
            <w:tcBorders>
              <w:top w:val="single" w:sz="4" w:space="0" w:color="auto"/>
              <w:left w:val="single" w:sz="4" w:space="0" w:color="auto"/>
              <w:bottom w:val="single" w:sz="4" w:space="0" w:color="auto"/>
              <w:right w:val="single" w:sz="4" w:space="0" w:color="auto"/>
            </w:tcBorders>
            <w:hideMark/>
          </w:tcPr>
          <w:p w14:paraId="2BF83225" w14:textId="77777777" w:rsidR="0046799D" w:rsidRDefault="0046799D">
            <w:pPr>
              <w:rPr>
                <w:rFonts w:ascii="標楷體" w:eastAsia="標楷體" w:hAnsi="標楷體"/>
                <w:lang w:eastAsia="zh-HK"/>
              </w:rPr>
            </w:pPr>
            <w:r>
              <w:rPr>
                <w:rFonts w:ascii="標楷體" w:eastAsia="標楷體" w:hAnsi="標楷體" w:hint="eastAsia"/>
                <w:lang w:eastAsia="zh-HK"/>
              </w:rPr>
              <w:t>關閉此查詢畫面</w:t>
            </w:r>
          </w:p>
        </w:tc>
      </w:tr>
      <w:tr w:rsidR="0046799D" w14:paraId="5E055C9A" w14:textId="77777777" w:rsidTr="0046799D">
        <w:tc>
          <w:tcPr>
            <w:tcW w:w="851" w:type="dxa"/>
            <w:tcBorders>
              <w:top w:val="single" w:sz="4" w:space="0" w:color="auto"/>
              <w:left w:val="single" w:sz="4" w:space="0" w:color="auto"/>
              <w:bottom w:val="single" w:sz="4" w:space="0" w:color="auto"/>
              <w:right w:val="single" w:sz="4" w:space="0" w:color="auto"/>
            </w:tcBorders>
            <w:hideMark/>
          </w:tcPr>
          <w:p w14:paraId="3AF28153" w14:textId="77777777" w:rsidR="0046799D" w:rsidRDefault="0046799D">
            <w:pPr>
              <w:jc w:val="center"/>
              <w:rPr>
                <w:rFonts w:ascii="標楷體" w:eastAsia="標楷體" w:hAnsi="標楷體"/>
              </w:rPr>
            </w:pPr>
            <w:r>
              <w:rPr>
                <w:rFonts w:ascii="標楷體" w:eastAsia="標楷體" w:hAnsi="標楷體" w:hint="eastAsia"/>
              </w:rPr>
              <w:t>3</w:t>
            </w:r>
          </w:p>
        </w:tc>
        <w:tc>
          <w:tcPr>
            <w:tcW w:w="2126" w:type="dxa"/>
            <w:tcBorders>
              <w:top w:val="single" w:sz="4" w:space="0" w:color="auto"/>
              <w:left w:val="single" w:sz="4" w:space="0" w:color="auto"/>
              <w:bottom w:val="single" w:sz="4" w:space="0" w:color="auto"/>
              <w:right w:val="single" w:sz="4" w:space="0" w:color="auto"/>
            </w:tcBorders>
            <w:hideMark/>
          </w:tcPr>
          <w:p w14:paraId="04580E1F" w14:textId="77777777" w:rsidR="0046799D" w:rsidRDefault="0046799D">
            <w:pPr>
              <w:rPr>
                <w:rFonts w:ascii="標楷體" w:eastAsia="標楷體" w:hAnsi="標楷體"/>
                <w:lang w:eastAsia="zh-HK"/>
              </w:rPr>
            </w:pPr>
            <w:r>
              <w:rPr>
                <w:rFonts w:ascii="標楷體" w:eastAsia="標楷體" w:hAnsi="標楷體" w:hint="eastAsia"/>
                <w:lang w:eastAsia="zh-HK"/>
              </w:rPr>
              <w:t>隱</w:t>
            </w:r>
            <w:r>
              <w:rPr>
                <w:rFonts w:ascii="標楷體" w:eastAsia="標楷體" w:hAnsi="標楷體" w:hint="eastAsia"/>
              </w:rPr>
              <w:t>藏/</w:t>
            </w:r>
            <w:r>
              <w:rPr>
                <w:rFonts w:ascii="標楷體" w:eastAsia="標楷體" w:hAnsi="標楷體" w:hint="eastAsia"/>
                <w:lang w:eastAsia="zh-HK"/>
              </w:rPr>
              <w:t>顯示</w:t>
            </w:r>
          </w:p>
        </w:tc>
        <w:tc>
          <w:tcPr>
            <w:tcW w:w="7033" w:type="dxa"/>
            <w:tcBorders>
              <w:top w:val="single" w:sz="4" w:space="0" w:color="auto"/>
              <w:left w:val="single" w:sz="4" w:space="0" w:color="auto"/>
              <w:bottom w:val="single" w:sz="4" w:space="0" w:color="auto"/>
              <w:right w:val="single" w:sz="4" w:space="0" w:color="auto"/>
            </w:tcBorders>
            <w:hideMark/>
          </w:tcPr>
          <w:p w14:paraId="41225AE2" w14:textId="77777777" w:rsidR="0046799D" w:rsidRDefault="0046799D">
            <w:pPr>
              <w:rPr>
                <w:rFonts w:ascii="標楷體" w:eastAsia="標楷體" w:hAnsi="標楷體"/>
                <w:lang w:eastAsia="zh-HK"/>
              </w:rPr>
            </w:pPr>
            <w:r>
              <w:rPr>
                <w:rFonts w:ascii="標楷體" w:eastAsia="標楷體" w:hAnsi="標楷體" w:hint="eastAsia"/>
                <w:lang w:eastAsia="zh-HK"/>
              </w:rPr>
              <w:t>輸入條件切換隱</w:t>
            </w:r>
            <w:r>
              <w:rPr>
                <w:rFonts w:ascii="標楷體" w:eastAsia="標楷體" w:hAnsi="標楷體" w:hint="eastAsia"/>
              </w:rPr>
              <w:t>藏</w:t>
            </w:r>
            <w:r>
              <w:rPr>
                <w:rFonts w:ascii="標楷體" w:eastAsia="標楷體" w:hAnsi="標楷體" w:hint="eastAsia"/>
                <w:lang w:eastAsia="zh-HK"/>
              </w:rPr>
              <w:t>及顯示</w:t>
            </w:r>
          </w:p>
        </w:tc>
      </w:tr>
    </w:tbl>
    <w:p w14:paraId="4235954A" w14:textId="77777777" w:rsidR="0046799D" w:rsidRDefault="0046799D" w:rsidP="0046799D"/>
    <w:p w14:paraId="1CAD00DE" w14:textId="77777777" w:rsidR="0046799D" w:rsidRDefault="0046799D" w:rsidP="00D01BCC">
      <w:pPr>
        <w:pStyle w:val="a"/>
      </w:pPr>
      <w:r>
        <w:rPr>
          <w:rFonts w:hint="eastAsia"/>
        </w:rPr>
        <w:t>輸入畫面資料說明</w:t>
      </w:r>
    </w:p>
    <w:p w14:paraId="3406F4FA" w14:textId="77777777" w:rsidR="0046799D" w:rsidRDefault="0046799D" w:rsidP="0046799D"/>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64"/>
        <w:gridCol w:w="1520"/>
        <w:gridCol w:w="1296"/>
        <w:gridCol w:w="1167"/>
        <w:gridCol w:w="1065"/>
        <w:gridCol w:w="669"/>
        <w:gridCol w:w="693"/>
        <w:gridCol w:w="3446"/>
      </w:tblGrid>
      <w:tr w:rsidR="0046799D" w14:paraId="0B05F04E" w14:textId="77777777" w:rsidTr="0046799D">
        <w:trPr>
          <w:trHeight w:val="388"/>
          <w:jc w:val="center"/>
        </w:trPr>
        <w:tc>
          <w:tcPr>
            <w:tcW w:w="567" w:type="dxa"/>
            <w:vMerge w:val="restar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9F0FABB" w14:textId="77777777" w:rsidR="0046799D" w:rsidRDefault="0046799D">
            <w:pPr>
              <w:rPr>
                <w:rFonts w:ascii="標楷體" w:eastAsia="標楷體" w:hAnsi="標楷體"/>
              </w:rPr>
            </w:pPr>
            <w:r>
              <w:rPr>
                <w:rFonts w:ascii="標楷體" w:eastAsia="標楷體" w:hAnsi="標楷體" w:hint="eastAsia"/>
              </w:rPr>
              <w:t>序號</w:t>
            </w:r>
          </w:p>
        </w:tc>
        <w:tc>
          <w:tcPr>
            <w:tcW w:w="1551" w:type="dxa"/>
            <w:vMerge w:val="restar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CCF9E96" w14:textId="77777777" w:rsidR="0046799D" w:rsidRDefault="0046799D">
            <w:pPr>
              <w:rPr>
                <w:rFonts w:ascii="標楷體" w:eastAsia="標楷體" w:hAnsi="標楷體"/>
              </w:rPr>
            </w:pPr>
            <w:r>
              <w:rPr>
                <w:rFonts w:ascii="標楷體" w:eastAsia="標楷體" w:hAnsi="標楷體" w:hint="eastAsia"/>
              </w:rPr>
              <w:t>欄位</w:t>
            </w:r>
          </w:p>
        </w:tc>
        <w:tc>
          <w:tcPr>
            <w:tcW w:w="4337" w:type="dxa"/>
            <w:gridSpan w:val="5"/>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403EBB6" w14:textId="77777777" w:rsidR="0046799D" w:rsidRDefault="0046799D">
            <w:pPr>
              <w:jc w:val="center"/>
              <w:rPr>
                <w:rFonts w:ascii="標楷體" w:eastAsia="標楷體" w:hAnsi="標楷體"/>
              </w:rPr>
            </w:pPr>
            <w:r>
              <w:rPr>
                <w:rFonts w:ascii="標楷體" w:eastAsia="標楷體" w:hAnsi="標楷體" w:hint="eastAsia"/>
              </w:rPr>
              <w:t>說明</w:t>
            </w:r>
          </w:p>
        </w:tc>
        <w:tc>
          <w:tcPr>
            <w:tcW w:w="3529" w:type="dxa"/>
            <w:vMerge w:val="restar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5766B79" w14:textId="77777777" w:rsidR="0046799D" w:rsidRDefault="0046799D">
            <w:pPr>
              <w:rPr>
                <w:rFonts w:ascii="標楷體" w:eastAsia="標楷體" w:hAnsi="標楷體"/>
              </w:rPr>
            </w:pPr>
            <w:r>
              <w:rPr>
                <w:rFonts w:ascii="標楷體" w:eastAsia="標楷體" w:hAnsi="標楷體" w:hint="eastAsia"/>
              </w:rPr>
              <w:t>處理邏輯及注意事項</w:t>
            </w:r>
          </w:p>
        </w:tc>
      </w:tr>
      <w:tr w:rsidR="0046799D" w14:paraId="291186BB" w14:textId="77777777" w:rsidTr="0046799D">
        <w:trPr>
          <w:trHeight w:val="244"/>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DE090A9" w14:textId="77777777" w:rsidR="0046799D" w:rsidRDefault="0046799D">
            <w:pPr>
              <w:widowControl/>
              <w:rPr>
                <w:rFonts w:ascii="標楷體" w:eastAsia="標楷體" w:hAnsi="標楷體"/>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2B1AA9AB" w14:textId="77777777" w:rsidR="0046799D" w:rsidRDefault="0046799D">
            <w:pPr>
              <w:widowControl/>
              <w:rPr>
                <w:rFonts w:ascii="標楷體" w:eastAsia="標楷體" w:hAnsi="標楷體"/>
              </w:rPr>
            </w:pPr>
          </w:p>
        </w:tc>
        <w:tc>
          <w:tcPr>
            <w:tcW w:w="69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8EBCBC7" w14:textId="77777777" w:rsidR="0046799D" w:rsidRDefault="0046799D">
            <w:pPr>
              <w:rPr>
                <w:rFonts w:ascii="標楷體" w:eastAsia="標楷體" w:hAnsi="標楷體"/>
              </w:rPr>
            </w:pPr>
            <w:r>
              <w:rPr>
                <w:rFonts w:ascii="標楷體" w:eastAsia="標楷體" w:hAnsi="標楷體" w:hint="eastAsia"/>
              </w:rPr>
              <w:t>資料型態長度</w:t>
            </w:r>
          </w:p>
        </w:tc>
        <w:tc>
          <w:tcPr>
            <w:tcW w:w="11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8F57625" w14:textId="77777777" w:rsidR="0046799D" w:rsidRDefault="0046799D">
            <w:pPr>
              <w:rPr>
                <w:rFonts w:ascii="標楷體" w:eastAsia="標楷體" w:hAnsi="標楷體"/>
              </w:rPr>
            </w:pPr>
            <w:r>
              <w:rPr>
                <w:rFonts w:ascii="標楷體" w:eastAsia="標楷體" w:hAnsi="標楷體" w:hint="eastAsia"/>
              </w:rPr>
              <w:t>預設值</w:t>
            </w:r>
          </w:p>
        </w:tc>
        <w:tc>
          <w:tcPr>
            <w:tcW w:w="108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BC25604" w14:textId="77777777" w:rsidR="0046799D" w:rsidRDefault="0046799D">
            <w:pPr>
              <w:rPr>
                <w:rFonts w:ascii="標楷體" w:eastAsia="標楷體" w:hAnsi="標楷體"/>
              </w:rPr>
            </w:pPr>
            <w:r>
              <w:rPr>
                <w:rFonts w:ascii="標楷體" w:eastAsia="標楷體" w:hAnsi="標楷體" w:hint="eastAsia"/>
              </w:rPr>
              <w:t>選單內容</w:t>
            </w:r>
          </w:p>
        </w:tc>
        <w:tc>
          <w:tcPr>
            <w:tcW w:w="67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96A927F" w14:textId="77777777" w:rsidR="0046799D" w:rsidRDefault="0046799D">
            <w:pPr>
              <w:rPr>
                <w:rFonts w:ascii="標楷體" w:eastAsia="標楷體" w:hAnsi="標楷體"/>
              </w:rPr>
            </w:pPr>
            <w:r>
              <w:rPr>
                <w:rFonts w:ascii="標楷體" w:eastAsia="標楷體" w:hAnsi="標楷體" w:hint="eastAsia"/>
              </w:rPr>
              <w:t>必填</w:t>
            </w:r>
          </w:p>
        </w:tc>
        <w:tc>
          <w:tcPr>
            <w:tcW w:w="69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882F112" w14:textId="77777777" w:rsidR="0046799D" w:rsidRDefault="0046799D">
            <w:pPr>
              <w:rPr>
                <w:rFonts w:ascii="標楷體" w:eastAsia="標楷體" w:hAnsi="標楷體"/>
              </w:rPr>
            </w:pPr>
            <w:r>
              <w:rPr>
                <w:rFonts w:ascii="標楷體" w:eastAsia="標楷體" w:hAnsi="標楷體" w:hint="eastAsia"/>
              </w:rPr>
              <w:t>R/W</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62671EB2" w14:textId="77777777" w:rsidR="0046799D" w:rsidRDefault="0046799D">
            <w:pPr>
              <w:widowControl/>
              <w:rPr>
                <w:rFonts w:ascii="標楷體" w:eastAsia="標楷體" w:hAnsi="標楷體"/>
              </w:rPr>
            </w:pPr>
          </w:p>
        </w:tc>
      </w:tr>
      <w:tr w:rsidR="0046799D" w14:paraId="5DD9760E" w14:textId="77777777" w:rsidTr="0046799D">
        <w:trPr>
          <w:trHeight w:val="244"/>
          <w:jc w:val="center"/>
        </w:trPr>
        <w:tc>
          <w:tcPr>
            <w:tcW w:w="567" w:type="dxa"/>
            <w:tcBorders>
              <w:top w:val="single" w:sz="4" w:space="0" w:color="auto"/>
              <w:left w:val="single" w:sz="4" w:space="0" w:color="auto"/>
              <w:bottom w:val="single" w:sz="4" w:space="0" w:color="auto"/>
              <w:right w:val="single" w:sz="4" w:space="0" w:color="auto"/>
            </w:tcBorders>
            <w:hideMark/>
          </w:tcPr>
          <w:p w14:paraId="206A7546" w14:textId="77777777" w:rsidR="0046799D" w:rsidRDefault="0046799D">
            <w:pPr>
              <w:rPr>
                <w:rFonts w:ascii="標楷體" w:eastAsia="標楷體" w:hAnsi="標楷體"/>
              </w:rPr>
            </w:pPr>
            <w:r>
              <w:rPr>
                <w:rFonts w:ascii="標楷體" w:eastAsia="標楷體" w:hAnsi="標楷體" w:hint="eastAsia"/>
              </w:rPr>
              <w:t>1.</w:t>
            </w:r>
          </w:p>
        </w:tc>
        <w:tc>
          <w:tcPr>
            <w:tcW w:w="1551" w:type="dxa"/>
            <w:tcBorders>
              <w:top w:val="single" w:sz="4" w:space="0" w:color="auto"/>
              <w:left w:val="single" w:sz="4" w:space="0" w:color="auto"/>
              <w:bottom w:val="single" w:sz="4" w:space="0" w:color="auto"/>
              <w:right w:val="single" w:sz="4" w:space="0" w:color="auto"/>
            </w:tcBorders>
            <w:hideMark/>
          </w:tcPr>
          <w:p w14:paraId="2F21C0E4" w14:textId="6E59C08E" w:rsidR="0046799D" w:rsidRDefault="007A13DB">
            <w:pPr>
              <w:rPr>
                <w:rFonts w:ascii="標楷體" w:eastAsia="標楷體" w:hAnsi="標楷體"/>
              </w:rPr>
            </w:pPr>
            <w:r>
              <w:rPr>
                <w:rFonts w:ascii="標楷體" w:eastAsia="標楷體" w:hAnsi="標楷體" w:hint="eastAsia"/>
              </w:rPr>
              <w:t>會計日期</w:t>
            </w:r>
          </w:p>
        </w:tc>
        <w:tc>
          <w:tcPr>
            <w:tcW w:w="696" w:type="dxa"/>
            <w:tcBorders>
              <w:top w:val="single" w:sz="4" w:space="0" w:color="auto"/>
              <w:left w:val="single" w:sz="4" w:space="0" w:color="auto"/>
              <w:bottom w:val="single" w:sz="4" w:space="0" w:color="auto"/>
              <w:right w:val="single" w:sz="4" w:space="0" w:color="auto"/>
            </w:tcBorders>
          </w:tcPr>
          <w:p w14:paraId="3CF1C917" w14:textId="641545F1" w:rsidR="0046799D" w:rsidRDefault="00AC111E">
            <w:pPr>
              <w:rPr>
                <w:rFonts w:ascii="標楷體" w:eastAsia="標楷體" w:hAnsi="標楷體"/>
              </w:rPr>
            </w:pPr>
            <w:r>
              <w:rPr>
                <w:rFonts w:ascii="標楷體" w:eastAsia="標楷體" w:hAnsi="標楷體" w:hint="eastAsia"/>
              </w:rPr>
              <w:t>999/99/99</w:t>
            </w:r>
          </w:p>
        </w:tc>
        <w:tc>
          <w:tcPr>
            <w:tcW w:w="1187" w:type="dxa"/>
            <w:tcBorders>
              <w:top w:val="single" w:sz="4" w:space="0" w:color="auto"/>
              <w:left w:val="single" w:sz="4" w:space="0" w:color="auto"/>
              <w:bottom w:val="single" w:sz="4" w:space="0" w:color="auto"/>
              <w:right w:val="single" w:sz="4" w:space="0" w:color="auto"/>
            </w:tcBorders>
            <w:hideMark/>
          </w:tcPr>
          <w:p w14:paraId="22BC3E2A" w14:textId="385EB5A4" w:rsidR="0046799D" w:rsidRDefault="00AC111E">
            <w:pPr>
              <w:rPr>
                <w:rFonts w:ascii="標楷體" w:eastAsia="標楷體" w:hAnsi="標楷體"/>
              </w:rPr>
            </w:pPr>
            <w:r>
              <w:rPr>
                <w:rFonts w:ascii="標楷體" w:eastAsia="標楷體" w:hAnsi="標楷體" w:hint="eastAsia"/>
              </w:rPr>
              <w:t>會計日</w:t>
            </w:r>
          </w:p>
        </w:tc>
        <w:tc>
          <w:tcPr>
            <w:tcW w:w="1083" w:type="dxa"/>
            <w:tcBorders>
              <w:top w:val="single" w:sz="4" w:space="0" w:color="auto"/>
              <w:left w:val="single" w:sz="4" w:space="0" w:color="auto"/>
              <w:bottom w:val="single" w:sz="4" w:space="0" w:color="auto"/>
              <w:right w:val="single" w:sz="4" w:space="0" w:color="auto"/>
            </w:tcBorders>
          </w:tcPr>
          <w:p w14:paraId="2AA99DB0" w14:textId="77777777" w:rsidR="0046799D" w:rsidRDefault="0046799D">
            <w:pPr>
              <w:rPr>
                <w:rFonts w:ascii="標楷體" w:eastAsia="標楷體" w:hAnsi="標楷體"/>
              </w:rPr>
            </w:pPr>
          </w:p>
        </w:tc>
        <w:tc>
          <w:tcPr>
            <w:tcW w:w="675" w:type="dxa"/>
            <w:tcBorders>
              <w:top w:val="single" w:sz="4" w:space="0" w:color="auto"/>
              <w:left w:val="single" w:sz="4" w:space="0" w:color="auto"/>
              <w:bottom w:val="single" w:sz="4" w:space="0" w:color="auto"/>
              <w:right w:val="single" w:sz="4" w:space="0" w:color="auto"/>
            </w:tcBorders>
          </w:tcPr>
          <w:p w14:paraId="481326E7" w14:textId="28878B92" w:rsidR="0046799D" w:rsidRDefault="00AC111E" w:rsidP="00AC111E">
            <w:pPr>
              <w:jc w:val="center"/>
              <w:rPr>
                <w:rFonts w:ascii="標楷體" w:eastAsia="標楷體" w:hAnsi="標楷體"/>
              </w:rPr>
            </w:pPr>
            <w:r>
              <w:rPr>
                <w:rFonts w:ascii="標楷體" w:eastAsia="標楷體" w:hAnsi="標楷體" w:hint="eastAsia"/>
              </w:rPr>
              <w:t>V</w:t>
            </w:r>
          </w:p>
        </w:tc>
        <w:tc>
          <w:tcPr>
            <w:tcW w:w="696" w:type="dxa"/>
            <w:tcBorders>
              <w:top w:val="single" w:sz="4" w:space="0" w:color="auto"/>
              <w:left w:val="single" w:sz="4" w:space="0" w:color="auto"/>
              <w:bottom w:val="single" w:sz="4" w:space="0" w:color="auto"/>
              <w:right w:val="single" w:sz="4" w:space="0" w:color="auto"/>
            </w:tcBorders>
            <w:hideMark/>
          </w:tcPr>
          <w:p w14:paraId="21C84E14" w14:textId="7455C9F1" w:rsidR="0046799D" w:rsidRDefault="00AC111E">
            <w:pPr>
              <w:jc w:val="center"/>
              <w:rPr>
                <w:rFonts w:ascii="標楷體" w:eastAsia="標楷體" w:hAnsi="標楷體"/>
              </w:rPr>
            </w:pPr>
            <w:r>
              <w:rPr>
                <w:rFonts w:ascii="標楷體" w:eastAsia="標楷體" w:hAnsi="標楷體" w:hint="eastAsia"/>
              </w:rPr>
              <w:t>W</w:t>
            </w:r>
          </w:p>
        </w:tc>
        <w:tc>
          <w:tcPr>
            <w:tcW w:w="3529" w:type="dxa"/>
            <w:tcBorders>
              <w:top w:val="single" w:sz="4" w:space="0" w:color="auto"/>
              <w:left w:val="single" w:sz="4" w:space="0" w:color="auto"/>
              <w:bottom w:val="single" w:sz="4" w:space="0" w:color="auto"/>
              <w:right w:val="single" w:sz="4" w:space="0" w:color="auto"/>
            </w:tcBorders>
          </w:tcPr>
          <w:p w14:paraId="1C6806CC" w14:textId="77777777" w:rsidR="0046799D" w:rsidRDefault="0046799D">
            <w:pPr>
              <w:rPr>
                <w:rFonts w:ascii="標楷體" w:eastAsia="標楷體" w:hAnsi="標楷體"/>
              </w:rPr>
            </w:pPr>
          </w:p>
        </w:tc>
      </w:tr>
      <w:tr w:rsidR="0046799D" w14:paraId="3D6DA891" w14:textId="77777777" w:rsidTr="0046799D">
        <w:trPr>
          <w:trHeight w:val="244"/>
          <w:jc w:val="center"/>
        </w:trPr>
        <w:tc>
          <w:tcPr>
            <w:tcW w:w="567" w:type="dxa"/>
            <w:tcBorders>
              <w:top w:val="single" w:sz="4" w:space="0" w:color="auto"/>
              <w:left w:val="single" w:sz="4" w:space="0" w:color="auto"/>
              <w:bottom w:val="single" w:sz="4" w:space="0" w:color="auto"/>
              <w:right w:val="single" w:sz="4" w:space="0" w:color="auto"/>
            </w:tcBorders>
            <w:hideMark/>
          </w:tcPr>
          <w:p w14:paraId="7A92EEE5" w14:textId="77777777" w:rsidR="0046799D" w:rsidRDefault="0046799D">
            <w:pPr>
              <w:rPr>
                <w:rFonts w:ascii="標楷體" w:eastAsia="標楷體" w:hAnsi="標楷體"/>
              </w:rPr>
            </w:pPr>
            <w:r>
              <w:rPr>
                <w:rFonts w:ascii="標楷體" w:eastAsia="標楷體" w:hAnsi="標楷體" w:hint="eastAsia"/>
              </w:rPr>
              <w:t>2.</w:t>
            </w:r>
          </w:p>
        </w:tc>
        <w:tc>
          <w:tcPr>
            <w:tcW w:w="1551" w:type="dxa"/>
            <w:tcBorders>
              <w:top w:val="single" w:sz="4" w:space="0" w:color="auto"/>
              <w:left w:val="single" w:sz="4" w:space="0" w:color="auto"/>
              <w:bottom w:val="single" w:sz="4" w:space="0" w:color="auto"/>
              <w:right w:val="single" w:sz="4" w:space="0" w:color="auto"/>
            </w:tcBorders>
            <w:hideMark/>
          </w:tcPr>
          <w:p w14:paraId="71E3B209" w14:textId="7BE92F6C" w:rsidR="0046799D" w:rsidRDefault="00AC111E">
            <w:pPr>
              <w:rPr>
                <w:rFonts w:ascii="標楷體" w:eastAsia="標楷體" w:hAnsi="標楷體"/>
              </w:rPr>
            </w:pPr>
            <w:r>
              <w:rPr>
                <w:rFonts w:ascii="標楷體" w:eastAsia="標楷體" w:hAnsi="標楷體" w:hint="eastAsia"/>
              </w:rPr>
              <w:t>登放</w:t>
            </w:r>
            <w:r w:rsidR="00533A4A">
              <w:rPr>
                <w:rFonts w:ascii="標楷體" w:eastAsia="標楷體" w:hAnsi="標楷體" w:hint="eastAsia"/>
              </w:rPr>
              <w:t>日期</w:t>
            </w:r>
          </w:p>
        </w:tc>
        <w:tc>
          <w:tcPr>
            <w:tcW w:w="696" w:type="dxa"/>
            <w:tcBorders>
              <w:top w:val="single" w:sz="4" w:space="0" w:color="auto"/>
              <w:left w:val="single" w:sz="4" w:space="0" w:color="auto"/>
              <w:bottom w:val="single" w:sz="4" w:space="0" w:color="auto"/>
              <w:right w:val="single" w:sz="4" w:space="0" w:color="auto"/>
            </w:tcBorders>
            <w:hideMark/>
          </w:tcPr>
          <w:p w14:paraId="4732045F" w14:textId="4F178103" w:rsidR="0046799D" w:rsidRDefault="00533A4A">
            <w:pPr>
              <w:rPr>
                <w:rFonts w:ascii="標楷體" w:eastAsia="標楷體" w:hAnsi="標楷體"/>
              </w:rPr>
            </w:pPr>
            <w:r>
              <w:rPr>
                <w:rFonts w:ascii="標楷體" w:eastAsia="標楷體" w:hAnsi="標楷體" w:hint="eastAsia"/>
              </w:rPr>
              <w:t>999/99/99</w:t>
            </w:r>
          </w:p>
        </w:tc>
        <w:tc>
          <w:tcPr>
            <w:tcW w:w="1187" w:type="dxa"/>
            <w:tcBorders>
              <w:top w:val="single" w:sz="4" w:space="0" w:color="auto"/>
              <w:left w:val="single" w:sz="4" w:space="0" w:color="auto"/>
              <w:bottom w:val="single" w:sz="4" w:space="0" w:color="auto"/>
              <w:right w:val="single" w:sz="4" w:space="0" w:color="auto"/>
            </w:tcBorders>
          </w:tcPr>
          <w:p w14:paraId="64DE8926" w14:textId="77777777" w:rsidR="0046799D" w:rsidRDefault="0046799D">
            <w:pPr>
              <w:rPr>
                <w:rFonts w:ascii="標楷體" w:eastAsia="標楷體" w:hAnsi="標楷體"/>
              </w:rPr>
            </w:pPr>
          </w:p>
        </w:tc>
        <w:tc>
          <w:tcPr>
            <w:tcW w:w="1083" w:type="dxa"/>
            <w:tcBorders>
              <w:top w:val="single" w:sz="4" w:space="0" w:color="auto"/>
              <w:left w:val="single" w:sz="4" w:space="0" w:color="auto"/>
              <w:bottom w:val="single" w:sz="4" w:space="0" w:color="auto"/>
              <w:right w:val="single" w:sz="4" w:space="0" w:color="auto"/>
            </w:tcBorders>
          </w:tcPr>
          <w:p w14:paraId="48407270" w14:textId="77777777" w:rsidR="0046799D" w:rsidRDefault="0046799D">
            <w:pPr>
              <w:rPr>
                <w:rFonts w:ascii="標楷體" w:eastAsia="標楷體" w:hAnsi="標楷體"/>
              </w:rPr>
            </w:pPr>
          </w:p>
        </w:tc>
        <w:tc>
          <w:tcPr>
            <w:tcW w:w="675" w:type="dxa"/>
            <w:tcBorders>
              <w:top w:val="single" w:sz="4" w:space="0" w:color="auto"/>
              <w:left w:val="single" w:sz="4" w:space="0" w:color="auto"/>
              <w:bottom w:val="single" w:sz="4" w:space="0" w:color="auto"/>
              <w:right w:val="single" w:sz="4" w:space="0" w:color="auto"/>
            </w:tcBorders>
          </w:tcPr>
          <w:p w14:paraId="6B730149" w14:textId="77777777" w:rsidR="0046799D" w:rsidRDefault="0046799D" w:rsidP="00AC111E">
            <w:pPr>
              <w:jc w:val="center"/>
              <w:rPr>
                <w:rFonts w:ascii="標楷體" w:eastAsia="標楷體" w:hAnsi="標楷體"/>
              </w:rPr>
            </w:pPr>
          </w:p>
        </w:tc>
        <w:tc>
          <w:tcPr>
            <w:tcW w:w="696" w:type="dxa"/>
            <w:tcBorders>
              <w:top w:val="single" w:sz="4" w:space="0" w:color="auto"/>
              <w:left w:val="single" w:sz="4" w:space="0" w:color="auto"/>
              <w:bottom w:val="single" w:sz="4" w:space="0" w:color="auto"/>
              <w:right w:val="single" w:sz="4" w:space="0" w:color="auto"/>
            </w:tcBorders>
            <w:hideMark/>
          </w:tcPr>
          <w:p w14:paraId="36053C1D" w14:textId="77777777" w:rsidR="0046799D" w:rsidRDefault="0046799D">
            <w:pPr>
              <w:jc w:val="center"/>
              <w:rPr>
                <w:rFonts w:ascii="標楷體" w:eastAsia="標楷體" w:hAnsi="標楷體"/>
              </w:rPr>
            </w:pPr>
            <w:r>
              <w:rPr>
                <w:rFonts w:ascii="標楷體" w:eastAsia="標楷體" w:hAnsi="標楷體" w:hint="eastAsia"/>
              </w:rPr>
              <w:t>W</w:t>
            </w:r>
          </w:p>
        </w:tc>
        <w:tc>
          <w:tcPr>
            <w:tcW w:w="3529" w:type="dxa"/>
            <w:tcBorders>
              <w:top w:val="single" w:sz="4" w:space="0" w:color="auto"/>
              <w:left w:val="single" w:sz="4" w:space="0" w:color="auto"/>
              <w:bottom w:val="single" w:sz="4" w:space="0" w:color="auto"/>
              <w:right w:val="single" w:sz="4" w:space="0" w:color="auto"/>
            </w:tcBorders>
            <w:hideMark/>
          </w:tcPr>
          <w:p w14:paraId="22237F93" w14:textId="77777777" w:rsidR="0046799D" w:rsidRDefault="0046799D" w:rsidP="00AC111E">
            <w:pPr>
              <w:rPr>
                <w:rFonts w:ascii="標楷體" w:eastAsia="標楷體" w:hAnsi="標楷體"/>
                <w:lang w:eastAsia="zh-HK"/>
              </w:rPr>
            </w:pPr>
            <w:r>
              <w:rPr>
                <w:rFonts w:ascii="標楷體" w:eastAsia="標楷體" w:hAnsi="標楷體" w:hint="eastAsia"/>
              </w:rPr>
              <w:t>1.</w:t>
            </w:r>
            <w:r w:rsidR="00AC111E">
              <w:rPr>
                <w:rFonts w:ascii="標楷體" w:eastAsia="標楷體" w:hAnsi="標楷體" w:hint="eastAsia"/>
                <w:lang w:eastAsia="zh-HK"/>
              </w:rPr>
              <w:t>可不輸入</w:t>
            </w:r>
          </w:p>
          <w:p w14:paraId="09C3F3D3" w14:textId="14EF8AA8" w:rsidR="00533A4A" w:rsidRDefault="00533A4A" w:rsidP="00AC111E">
            <w:pPr>
              <w:rPr>
                <w:rFonts w:ascii="標楷體" w:eastAsia="標楷體" w:hAnsi="標楷體"/>
              </w:rPr>
            </w:pPr>
            <w:r>
              <w:rPr>
                <w:rFonts w:ascii="標楷體" w:eastAsia="標楷體" w:hAnsi="標楷體" w:hint="eastAsia"/>
              </w:rPr>
              <w:t>2.空白表依會計日查詢</w:t>
            </w:r>
          </w:p>
        </w:tc>
      </w:tr>
      <w:tr w:rsidR="007A13DB" w14:paraId="5FCCE0A8" w14:textId="77777777" w:rsidTr="0046799D">
        <w:trPr>
          <w:trHeight w:val="244"/>
          <w:jc w:val="center"/>
        </w:trPr>
        <w:tc>
          <w:tcPr>
            <w:tcW w:w="567" w:type="dxa"/>
            <w:tcBorders>
              <w:top w:val="single" w:sz="4" w:space="0" w:color="auto"/>
              <w:left w:val="single" w:sz="4" w:space="0" w:color="auto"/>
              <w:bottom w:val="single" w:sz="4" w:space="0" w:color="auto"/>
              <w:right w:val="single" w:sz="4" w:space="0" w:color="auto"/>
            </w:tcBorders>
          </w:tcPr>
          <w:p w14:paraId="34799136" w14:textId="110E21FA" w:rsidR="007A13DB" w:rsidRDefault="00AC111E">
            <w:pPr>
              <w:rPr>
                <w:rFonts w:ascii="標楷體" w:eastAsia="標楷體" w:hAnsi="標楷體"/>
              </w:rPr>
            </w:pPr>
            <w:r>
              <w:rPr>
                <w:rFonts w:ascii="標楷體" w:eastAsia="標楷體" w:hAnsi="標楷體" w:hint="eastAsia"/>
              </w:rPr>
              <w:t>3.</w:t>
            </w:r>
          </w:p>
        </w:tc>
        <w:tc>
          <w:tcPr>
            <w:tcW w:w="1551" w:type="dxa"/>
            <w:tcBorders>
              <w:top w:val="single" w:sz="4" w:space="0" w:color="auto"/>
              <w:left w:val="single" w:sz="4" w:space="0" w:color="auto"/>
              <w:bottom w:val="single" w:sz="4" w:space="0" w:color="auto"/>
              <w:right w:val="single" w:sz="4" w:space="0" w:color="auto"/>
            </w:tcBorders>
          </w:tcPr>
          <w:p w14:paraId="36C48C2D" w14:textId="21542172" w:rsidR="007A13DB" w:rsidRDefault="00AC111E">
            <w:pPr>
              <w:rPr>
                <w:rFonts w:ascii="標楷體" w:eastAsia="標楷體" w:hAnsi="標楷體"/>
              </w:rPr>
            </w:pPr>
            <w:r>
              <w:rPr>
                <w:rFonts w:ascii="標楷體" w:eastAsia="標楷體" w:hAnsi="標楷體" w:hint="eastAsia"/>
              </w:rPr>
              <w:t>交易序號</w:t>
            </w:r>
          </w:p>
        </w:tc>
        <w:tc>
          <w:tcPr>
            <w:tcW w:w="696" w:type="dxa"/>
            <w:tcBorders>
              <w:top w:val="single" w:sz="4" w:space="0" w:color="auto"/>
              <w:left w:val="single" w:sz="4" w:space="0" w:color="auto"/>
              <w:bottom w:val="single" w:sz="4" w:space="0" w:color="auto"/>
              <w:right w:val="single" w:sz="4" w:space="0" w:color="auto"/>
            </w:tcBorders>
          </w:tcPr>
          <w:p w14:paraId="2D425FBC" w14:textId="70F25E43" w:rsidR="007A13DB" w:rsidRDefault="00AC111E">
            <w:pPr>
              <w:rPr>
                <w:rFonts w:ascii="標楷體" w:eastAsia="標楷體" w:hAnsi="標楷體"/>
              </w:rPr>
            </w:pPr>
            <w:r>
              <w:rPr>
                <w:rFonts w:ascii="標楷體" w:eastAsia="標楷體" w:hAnsi="標楷體" w:hint="eastAsia"/>
              </w:rPr>
              <w:t>X(18)</w:t>
            </w:r>
          </w:p>
        </w:tc>
        <w:tc>
          <w:tcPr>
            <w:tcW w:w="1187" w:type="dxa"/>
            <w:tcBorders>
              <w:top w:val="single" w:sz="4" w:space="0" w:color="auto"/>
              <w:left w:val="single" w:sz="4" w:space="0" w:color="auto"/>
              <w:bottom w:val="single" w:sz="4" w:space="0" w:color="auto"/>
              <w:right w:val="single" w:sz="4" w:space="0" w:color="auto"/>
            </w:tcBorders>
          </w:tcPr>
          <w:p w14:paraId="665F6A6A" w14:textId="77777777" w:rsidR="007A13DB" w:rsidRDefault="007A13DB">
            <w:pPr>
              <w:rPr>
                <w:rFonts w:ascii="標楷體" w:eastAsia="標楷體" w:hAnsi="標楷體"/>
              </w:rPr>
            </w:pPr>
          </w:p>
        </w:tc>
        <w:tc>
          <w:tcPr>
            <w:tcW w:w="1083" w:type="dxa"/>
            <w:tcBorders>
              <w:top w:val="single" w:sz="4" w:space="0" w:color="auto"/>
              <w:left w:val="single" w:sz="4" w:space="0" w:color="auto"/>
              <w:bottom w:val="single" w:sz="4" w:space="0" w:color="auto"/>
              <w:right w:val="single" w:sz="4" w:space="0" w:color="auto"/>
            </w:tcBorders>
          </w:tcPr>
          <w:p w14:paraId="75824A68" w14:textId="77777777" w:rsidR="007A13DB" w:rsidRDefault="007A13DB">
            <w:pPr>
              <w:rPr>
                <w:rFonts w:ascii="標楷體" w:eastAsia="標楷體" w:hAnsi="標楷體"/>
              </w:rPr>
            </w:pPr>
          </w:p>
        </w:tc>
        <w:tc>
          <w:tcPr>
            <w:tcW w:w="675" w:type="dxa"/>
            <w:tcBorders>
              <w:top w:val="single" w:sz="4" w:space="0" w:color="auto"/>
              <w:left w:val="single" w:sz="4" w:space="0" w:color="auto"/>
              <w:bottom w:val="single" w:sz="4" w:space="0" w:color="auto"/>
              <w:right w:val="single" w:sz="4" w:space="0" w:color="auto"/>
            </w:tcBorders>
          </w:tcPr>
          <w:p w14:paraId="226D792F" w14:textId="5C46B4F8" w:rsidR="007A13DB" w:rsidRDefault="00AC111E" w:rsidP="00AC111E">
            <w:pPr>
              <w:jc w:val="center"/>
              <w:rPr>
                <w:rFonts w:ascii="標楷體" w:eastAsia="標楷體" w:hAnsi="標楷體"/>
              </w:rPr>
            </w:pPr>
            <w:r>
              <w:rPr>
                <w:rFonts w:ascii="標楷體" w:eastAsia="標楷體" w:hAnsi="標楷體" w:hint="eastAsia"/>
              </w:rPr>
              <w:t>V</w:t>
            </w:r>
          </w:p>
        </w:tc>
        <w:tc>
          <w:tcPr>
            <w:tcW w:w="696" w:type="dxa"/>
            <w:tcBorders>
              <w:top w:val="single" w:sz="4" w:space="0" w:color="auto"/>
              <w:left w:val="single" w:sz="4" w:space="0" w:color="auto"/>
              <w:bottom w:val="single" w:sz="4" w:space="0" w:color="auto"/>
              <w:right w:val="single" w:sz="4" w:space="0" w:color="auto"/>
            </w:tcBorders>
          </w:tcPr>
          <w:p w14:paraId="5CCECE39" w14:textId="6D7E551B" w:rsidR="007A13DB" w:rsidRDefault="00AC111E">
            <w:pPr>
              <w:jc w:val="center"/>
              <w:rPr>
                <w:rFonts w:ascii="標楷體" w:eastAsia="標楷體" w:hAnsi="標楷體"/>
              </w:rPr>
            </w:pPr>
            <w:r>
              <w:rPr>
                <w:rFonts w:ascii="標楷體" w:eastAsia="標楷體" w:hAnsi="標楷體" w:hint="eastAsia"/>
              </w:rPr>
              <w:t>W</w:t>
            </w:r>
          </w:p>
        </w:tc>
        <w:tc>
          <w:tcPr>
            <w:tcW w:w="3529" w:type="dxa"/>
            <w:tcBorders>
              <w:top w:val="single" w:sz="4" w:space="0" w:color="auto"/>
              <w:left w:val="single" w:sz="4" w:space="0" w:color="auto"/>
              <w:bottom w:val="single" w:sz="4" w:space="0" w:color="auto"/>
              <w:right w:val="single" w:sz="4" w:space="0" w:color="auto"/>
            </w:tcBorders>
          </w:tcPr>
          <w:p w14:paraId="7B4F0ACF" w14:textId="77777777" w:rsidR="007A13DB" w:rsidRDefault="00533A4A">
            <w:pPr>
              <w:rPr>
                <w:rFonts w:ascii="標楷體" w:eastAsia="標楷體" w:hAnsi="標楷體"/>
              </w:rPr>
            </w:pPr>
            <w:r>
              <w:rPr>
                <w:rFonts w:ascii="標楷體" w:eastAsia="標楷體" w:hAnsi="標楷體" w:hint="eastAsia"/>
              </w:rPr>
              <w:t>1.必須輸入</w:t>
            </w:r>
          </w:p>
          <w:p w14:paraId="04CA4BDC" w14:textId="54460752" w:rsidR="00533A4A" w:rsidRDefault="00533A4A" w:rsidP="00533A4A">
            <w:pPr>
              <w:ind w:left="240" w:hangingChars="100" w:hanging="240"/>
              <w:rPr>
                <w:rFonts w:ascii="標楷體" w:eastAsia="標楷體" w:hAnsi="標楷體"/>
              </w:rPr>
            </w:pPr>
            <w:r>
              <w:rPr>
                <w:rFonts w:ascii="標楷體" w:eastAsia="標楷體" w:hAnsi="標楷體" w:hint="eastAsia"/>
              </w:rPr>
              <w:t>2.如登放日期欄位有值時,此  欄位欄位名稱改為登放序號</w:t>
            </w:r>
          </w:p>
        </w:tc>
      </w:tr>
    </w:tbl>
    <w:p w14:paraId="32E89504" w14:textId="77777777" w:rsidR="0046799D" w:rsidRDefault="0046799D" w:rsidP="0046799D"/>
    <w:p w14:paraId="4335A643" w14:textId="2E4440A0" w:rsidR="0046799D" w:rsidRDefault="0046799D" w:rsidP="00D01BCC">
      <w:pPr>
        <w:pStyle w:val="a"/>
      </w:pPr>
      <w:r>
        <w:rPr>
          <w:rFonts w:hint="eastAsia"/>
          <w:lang w:eastAsia="zh-HK"/>
        </w:rPr>
        <w:t>輸出</w:t>
      </w:r>
      <w:r>
        <w:rPr>
          <w:rFonts w:hint="eastAsia"/>
        </w:rPr>
        <w:t>畫面:</w:t>
      </w:r>
    </w:p>
    <w:p w14:paraId="7C38242A" w14:textId="5325FBEA" w:rsidR="0046799D" w:rsidRDefault="001E3AD7" w:rsidP="0046799D">
      <w:r w:rsidRPr="001E3AD7">
        <w:rPr>
          <w:noProof/>
        </w:rPr>
        <w:drawing>
          <wp:inline distT="0" distB="0" distL="0" distR="0" wp14:anchorId="733E0F5B" wp14:editId="421409AC">
            <wp:extent cx="6517640" cy="1925782"/>
            <wp:effectExtent l="0" t="0" r="0" b="0"/>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527230" cy="1928616"/>
                    </a:xfrm>
                    <a:prstGeom prst="rect">
                      <a:avLst/>
                    </a:prstGeom>
                  </pic:spPr>
                </pic:pic>
              </a:graphicData>
            </a:graphic>
          </wp:inline>
        </w:drawing>
      </w:r>
    </w:p>
    <w:p w14:paraId="10D05892" w14:textId="1BF4B520" w:rsidR="0046799D" w:rsidRDefault="00DF4EEF" w:rsidP="00D01BCC">
      <w:pPr>
        <w:pStyle w:val="a"/>
      </w:pPr>
      <w:r>
        <w:rPr>
          <w:rFonts w:hint="eastAsia"/>
        </w:rPr>
        <w:t>輸出畫面資料說明</w:t>
      </w:r>
    </w:p>
    <w:tbl>
      <w:tblPr>
        <w:tblStyle w:val="ac"/>
        <w:tblW w:w="0" w:type="auto"/>
        <w:tblLook w:val="04A0" w:firstRow="1" w:lastRow="0" w:firstColumn="1" w:lastColumn="0" w:noHBand="0" w:noVBand="1"/>
      </w:tblPr>
      <w:tblGrid>
        <w:gridCol w:w="765"/>
        <w:gridCol w:w="1157"/>
        <w:gridCol w:w="1764"/>
        <w:gridCol w:w="3096"/>
        <w:gridCol w:w="3638"/>
      </w:tblGrid>
      <w:tr w:rsidR="008B70C2" w14:paraId="4AFB6F77" w14:textId="77777777" w:rsidTr="00E7143B">
        <w:tc>
          <w:tcPr>
            <w:tcW w:w="81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3E28F84" w14:textId="77777777" w:rsidR="0046799D" w:rsidRDefault="0046799D">
            <w:pPr>
              <w:jc w:val="center"/>
              <w:rPr>
                <w:rFonts w:ascii="標楷體" w:eastAsia="標楷體" w:hAnsi="標楷體"/>
                <w:lang w:eastAsia="zh-HK"/>
              </w:rPr>
            </w:pPr>
            <w:r>
              <w:rPr>
                <w:rFonts w:ascii="標楷體" w:eastAsia="標楷體" w:hAnsi="標楷體" w:hint="eastAsia"/>
                <w:lang w:eastAsia="zh-HK"/>
              </w:rPr>
              <w:t>序號</w:t>
            </w:r>
          </w:p>
        </w:tc>
        <w:tc>
          <w:tcPr>
            <w:tcW w:w="127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5A87074" w14:textId="77777777" w:rsidR="0046799D" w:rsidRDefault="0046799D">
            <w:pPr>
              <w:jc w:val="center"/>
              <w:rPr>
                <w:rFonts w:ascii="標楷體" w:eastAsia="標楷體" w:hAnsi="標楷體"/>
                <w:lang w:eastAsia="zh-HK"/>
              </w:rPr>
            </w:pPr>
            <w:r>
              <w:rPr>
                <w:rFonts w:ascii="標楷體" w:eastAsia="標楷體" w:hAnsi="標楷體" w:hint="eastAsia"/>
                <w:lang w:eastAsia="zh-HK"/>
              </w:rPr>
              <w:t>欄位型態</w:t>
            </w:r>
          </w:p>
        </w:tc>
        <w:tc>
          <w:tcPr>
            <w:tcW w:w="198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9EEE024" w14:textId="77777777" w:rsidR="0046799D" w:rsidRDefault="0046799D">
            <w:pPr>
              <w:jc w:val="center"/>
              <w:rPr>
                <w:rFonts w:ascii="標楷體" w:eastAsia="標楷體" w:hAnsi="標楷體"/>
                <w:lang w:eastAsia="zh-HK"/>
              </w:rPr>
            </w:pPr>
            <w:r>
              <w:rPr>
                <w:rFonts w:ascii="標楷體" w:eastAsia="標楷體" w:hAnsi="標楷體" w:hint="eastAsia"/>
                <w:lang w:eastAsia="zh-HK"/>
              </w:rPr>
              <w:t>欄位名稱</w:t>
            </w:r>
          </w:p>
        </w:tc>
        <w:tc>
          <w:tcPr>
            <w:tcW w:w="249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C19A24B" w14:textId="77777777" w:rsidR="0046799D" w:rsidRDefault="0046799D">
            <w:pPr>
              <w:jc w:val="center"/>
              <w:rPr>
                <w:rFonts w:ascii="標楷體" w:eastAsia="標楷體" w:hAnsi="標楷體"/>
              </w:rPr>
            </w:pPr>
            <w:r>
              <w:rPr>
                <w:rFonts w:ascii="標楷體" w:eastAsia="標楷體" w:hAnsi="標楷體" w:hint="eastAsia"/>
                <w:lang w:eastAsia="zh-HK"/>
              </w:rPr>
              <w:t>資料來源</w:t>
            </w:r>
          </w:p>
        </w:tc>
        <w:tc>
          <w:tcPr>
            <w:tcW w:w="384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E73C939" w14:textId="77777777" w:rsidR="0046799D" w:rsidRDefault="0046799D">
            <w:pPr>
              <w:jc w:val="center"/>
              <w:rPr>
                <w:rFonts w:ascii="標楷體" w:eastAsia="標楷體" w:hAnsi="標楷體"/>
                <w:lang w:eastAsia="zh-HK"/>
              </w:rPr>
            </w:pPr>
            <w:r>
              <w:rPr>
                <w:rFonts w:ascii="標楷體" w:eastAsia="標楷體" w:hAnsi="標楷體" w:hint="eastAsia"/>
                <w:lang w:eastAsia="zh-HK"/>
              </w:rPr>
              <w:t>輸出</w:t>
            </w:r>
            <w:r>
              <w:rPr>
                <w:rFonts w:ascii="標楷體" w:eastAsia="標楷體" w:hAnsi="標楷體" w:hint="eastAsia"/>
              </w:rPr>
              <w:t>/</w:t>
            </w:r>
            <w:r>
              <w:rPr>
                <w:rFonts w:ascii="標楷體" w:eastAsia="標楷體" w:hAnsi="標楷體" w:hint="eastAsia"/>
                <w:lang w:eastAsia="zh-HK"/>
              </w:rPr>
              <w:t>功能說明</w:t>
            </w:r>
          </w:p>
        </w:tc>
      </w:tr>
      <w:tr w:rsidR="008B70C2" w14:paraId="2545631F" w14:textId="77777777" w:rsidTr="00E7143B">
        <w:tc>
          <w:tcPr>
            <w:tcW w:w="817" w:type="dxa"/>
            <w:tcBorders>
              <w:top w:val="single" w:sz="4" w:space="0" w:color="auto"/>
              <w:left w:val="single" w:sz="4" w:space="0" w:color="auto"/>
              <w:bottom w:val="single" w:sz="4" w:space="0" w:color="auto"/>
              <w:right w:val="single" w:sz="4" w:space="0" w:color="auto"/>
            </w:tcBorders>
            <w:hideMark/>
          </w:tcPr>
          <w:p w14:paraId="2AF00751" w14:textId="77777777" w:rsidR="0046799D" w:rsidRDefault="0046799D">
            <w:pPr>
              <w:jc w:val="center"/>
              <w:rPr>
                <w:rFonts w:ascii="標楷體" w:eastAsia="標楷體" w:hAnsi="標楷體"/>
                <w:lang w:eastAsia="zh-HK"/>
              </w:rPr>
            </w:pPr>
            <w:r>
              <w:rPr>
                <w:rFonts w:ascii="標楷體" w:eastAsia="標楷體" w:hAnsi="標楷體" w:hint="eastAsia"/>
              </w:rPr>
              <w:t>1</w:t>
            </w:r>
          </w:p>
        </w:tc>
        <w:tc>
          <w:tcPr>
            <w:tcW w:w="1275" w:type="dxa"/>
            <w:tcBorders>
              <w:top w:val="single" w:sz="4" w:space="0" w:color="auto"/>
              <w:left w:val="single" w:sz="4" w:space="0" w:color="auto"/>
              <w:bottom w:val="single" w:sz="4" w:space="0" w:color="auto"/>
              <w:right w:val="single" w:sz="4" w:space="0" w:color="auto"/>
            </w:tcBorders>
          </w:tcPr>
          <w:p w14:paraId="55557528" w14:textId="250D6A3E" w:rsidR="0046799D" w:rsidRDefault="006F6035">
            <w:pPr>
              <w:jc w:val="center"/>
              <w:rPr>
                <w:rFonts w:ascii="標楷體" w:eastAsia="標楷體" w:hAnsi="標楷體"/>
                <w:lang w:eastAsia="zh-HK"/>
              </w:rPr>
            </w:pPr>
            <w:r>
              <w:rPr>
                <w:rFonts w:ascii="標楷體" w:eastAsia="標楷體" w:hAnsi="標楷體" w:hint="eastAsia"/>
                <w:lang w:eastAsia="zh-HK"/>
              </w:rPr>
              <w:t>資料</w:t>
            </w:r>
          </w:p>
        </w:tc>
        <w:tc>
          <w:tcPr>
            <w:tcW w:w="1983" w:type="dxa"/>
            <w:tcBorders>
              <w:top w:val="single" w:sz="4" w:space="0" w:color="auto"/>
              <w:left w:val="single" w:sz="4" w:space="0" w:color="auto"/>
              <w:bottom w:val="single" w:sz="4" w:space="0" w:color="auto"/>
              <w:right w:val="single" w:sz="4" w:space="0" w:color="auto"/>
            </w:tcBorders>
          </w:tcPr>
          <w:p w14:paraId="4A7C6B5A" w14:textId="2D2847A2" w:rsidR="0046799D" w:rsidRDefault="006F6035">
            <w:pPr>
              <w:rPr>
                <w:rFonts w:ascii="標楷體" w:eastAsia="標楷體" w:hAnsi="標楷體"/>
                <w:lang w:eastAsia="zh-HK"/>
              </w:rPr>
            </w:pPr>
            <w:r>
              <w:rPr>
                <w:rFonts w:ascii="標楷體" w:eastAsia="標楷體" w:hAnsi="標楷體" w:hint="eastAsia"/>
                <w:lang w:eastAsia="zh-HK"/>
              </w:rPr>
              <w:t>戶號</w:t>
            </w:r>
          </w:p>
        </w:tc>
        <w:tc>
          <w:tcPr>
            <w:tcW w:w="2496" w:type="dxa"/>
            <w:tcBorders>
              <w:top w:val="single" w:sz="4" w:space="0" w:color="auto"/>
              <w:left w:val="single" w:sz="4" w:space="0" w:color="auto"/>
              <w:bottom w:val="single" w:sz="4" w:space="0" w:color="auto"/>
              <w:right w:val="single" w:sz="4" w:space="0" w:color="auto"/>
            </w:tcBorders>
          </w:tcPr>
          <w:p w14:paraId="7D777355" w14:textId="09005CAD" w:rsidR="0046799D" w:rsidRDefault="006F6035">
            <w:pPr>
              <w:rPr>
                <w:rFonts w:ascii="標楷體" w:eastAsia="標楷體" w:hAnsi="標楷體" w:cs="細明體"/>
                <w:kern w:val="0"/>
              </w:rPr>
            </w:pPr>
            <w:r w:rsidRPr="006F6035">
              <w:rPr>
                <w:rFonts w:ascii="標楷體" w:eastAsia="標楷體" w:hAnsi="標楷體" w:cs="細明體"/>
                <w:kern w:val="0"/>
              </w:rPr>
              <w:t>AcDetail.CustNo</w:t>
            </w:r>
          </w:p>
          <w:p w14:paraId="1F2DE921" w14:textId="3B6C4733" w:rsidR="006F6035" w:rsidRDefault="006F6035">
            <w:pPr>
              <w:rPr>
                <w:rFonts w:ascii="標楷體" w:eastAsia="標楷體" w:hAnsi="標楷體" w:cs="細明體"/>
                <w:kern w:val="0"/>
              </w:rPr>
            </w:pPr>
            <w:r w:rsidRPr="006F6035">
              <w:rPr>
                <w:rFonts w:ascii="標楷體" w:eastAsia="標楷體" w:hAnsi="標楷體" w:cs="細明體"/>
                <w:kern w:val="0"/>
              </w:rPr>
              <w:t>AcDetail.FacmNo</w:t>
            </w:r>
          </w:p>
          <w:p w14:paraId="222F4426" w14:textId="47CBB23E" w:rsidR="006F6035" w:rsidRDefault="006F6035">
            <w:pPr>
              <w:rPr>
                <w:rFonts w:ascii="標楷體" w:eastAsia="標楷體" w:hAnsi="標楷體"/>
                <w:lang w:eastAsia="zh-HK"/>
              </w:rPr>
            </w:pPr>
            <w:r w:rsidRPr="006F6035">
              <w:rPr>
                <w:rFonts w:ascii="標楷體" w:eastAsia="標楷體" w:hAnsi="標楷體" w:cs="細明體"/>
                <w:kern w:val="0"/>
              </w:rPr>
              <w:t>AcDetail.BormNo</w:t>
            </w:r>
          </w:p>
        </w:tc>
        <w:tc>
          <w:tcPr>
            <w:tcW w:w="3849" w:type="dxa"/>
            <w:tcBorders>
              <w:top w:val="single" w:sz="4" w:space="0" w:color="auto"/>
              <w:left w:val="single" w:sz="4" w:space="0" w:color="auto"/>
              <w:bottom w:val="single" w:sz="4" w:space="0" w:color="auto"/>
              <w:right w:val="single" w:sz="4" w:space="0" w:color="auto"/>
            </w:tcBorders>
          </w:tcPr>
          <w:p w14:paraId="0A56213A" w14:textId="726F9516" w:rsidR="0046799D" w:rsidRDefault="006F6035">
            <w:pPr>
              <w:rPr>
                <w:rFonts w:ascii="標楷體" w:eastAsia="標楷體" w:hAnsi="標楷體"/>
                <w:lang w:eastAsia="zh-HK"/>
              </w:rPr>
            </w:pPr>
            <w:r>
              <w:rPr>
                <w:rFonts w:ascii="標楷體" w:eastAsia="標楷體" w:hAnsi="標楷體" w:hint="eastAsia"/>
                <w:lang w:eastAsia="zh-HK"/>
              </w:rPr>
              <w:t>戶號</w:t>
            </w:r>
            <w:r>
              <w:rPr>
                <w:rFonts w:ascii="標楷體" w:eastAsia="標楷體" w:hAnsi="標楷體" w:hint="eastAsia"/>
              </w:rPr>
              <w:t>-</w:t>
            </w:r>
            <w:r>
              <w:rPr>
                <w:rFonts w:ascii="標楷體" w:eastAsia="標楷體" w:hAnsi="標楷體" w:hint="eastAsia"/>
                <w:lang w:eastAsia="zh-HK"/>
              </w:rPr>
              <w:t>額度編號</w:t>
            </w:r>
            <w:r>
              <w:rPr>
                <w:rFonts w:ascii="標楷體" w:eastAsia="標楷體" w:hAnsi="標楷體" w:hint="eastAsia"/>
              </w:rPr>
              <w:t>-</w:t>
            </w:r>
            <w:r>
              <w:rPr>
                <w:rFonts w:ascii="標楷體" w:eastAsia="標楷體" w:hAnsi="標楷體" w:hint="eastAsia"/>
                <w:lang w:eastAsia="zh-HK"/>
              </w:rPr>
              <w:t>撥款序號</w:t>
            </w:r>
          </w:p>
        </w:tc>
      </w:tr>
      <w:tr w:rsidR="008B70C2" w14:paraId="0BE3C0F5" w14:textId="77777777" w:rsidTr="00E7143B">
        <w:tc>
          <w:tcPr>
            <w:tcW w:w="817" w:type="dxa"/>
            <w:tcBorders>
              <w:top w:val="single" w:sz="4" w:space="0" w:color="auto"/>
              <w:left w:val="single" w:sz="4" w:space="0" w:color="auto"/>
              <w:bottom w:val="single" w:sz="4" w:space="0" w:color="auto"/>
              <w:right w:val="single" w:sz="4" w:space="0" w:color="auto"/>
            </w:tcBorders>
            <w:hideMark/>
          </w:tcPr>
          <w:p w14:paraId="71F866D0" w14:textId="77777777" w:rsidR="0046799D" w:rsidRDefault="0046799D">
            <w:pPr>
              <w:jc w:val="center"/>
              <w:rPr>
                <w:rFonts w:ascii="標楷體" w:eastAsia="標楷體" w:hAnsi="標楷體"/>
              </w:rPr>
            </w:pPr>
            <w:r>
              <w:rPr>
                <w:rFonts w:ascii="標楷體" w:eastAsia="標楷體" w:hAnsi="標楷體" w:hint="eastAsia"/>
              </w:rPr>
              <w:t>2</w:t>
            </w:r>
          </w:p>
        </w:tc>
        <w:tc>
          <w:tcPr>
            <w:tcW w:w="1275" w:type="dxa"/>
            <w:tcBorders>
              <w:top w:val="single" w:sz="4" w:space="0" w:color="auto"/>
              <w:left w:val="single" w:sz="4" w:space="0" w:color="auto"/>
              <w:bottom w:val="single" w:sz="4" w:space="0" w:color="auto"/>
              <w:right w:val="single" w:sz="4" w:space="0" w:color="auto"/>
            </w:tcBorders>
          </w:tcPr>
          <w:p w14:paraId="618D2F7F" w14:textId="7313DD63" w:rsidR="0046799D" w:rsidRDefault="006F6035">
            <w:pPr>
              <w:jc w:val="center"/>
              <w:rPr>
                <w:rFonts w:ascii="標楷體" w:eastAsia="標楷體" w:hAnsi="標楷體"/>
                <w:lang w:eastAsia="zh-HK"/>
              </w:rPr>
            </w:pPr>
            <w:r>
              <w:rPr>
                <w:rFonts w:ascii="標楷體" w:eastAsia="標楷體" w:hAnsi="標楷體" w:hint="eastAsia"/>
                <w:lang w:eastAsia="zh-HK"/>
              </w:rPr>
              <w:t>資料</w:t>
            </w:r>
          </w:p>
        </w:tc>
        <w:tc>
          <w:tcPr>
            <w:tcW w:w="1983" w:type="dxa"/>
            <w:tcBorders>
              <w:top w:val="single" w:sz="4" w:space="0" w:color="auto"/>
              <w:left w:val="single" w:sz="4" w:space="0" w:color="auto"/>
              <w:bottom w:val="single" w:sz="4" w:space="0" w:color="auto"/>
              <w:right w:val="single" w:sz="4" w:space="0" w:color="auto"/>
            </w:tcBorders>
          </w:tcPr>
          <w:p w14:paraId="006417BF" w14:textId="376831AE" w:rsidR="0046799D" w:rsidRDefault="006F6035">
            <w:pPr>
              <w:rPr>
                <w:rFonts w:ascii="標楷體" w:eastAsia="標楷體" w:hAnsi="標楷體"/>
                <w:lang w:eastAsia="zh-HK"/>
              </w:rPr>
            </w:pPr>
            <w:r>
              <w:rPr>
                <w:rFonts w:ascii="標楷體" w:eastAsia="標楷體" w:hAnsi="標楷體" w:hint="eastAsia"/>
                <w:lang w:eastAsia="zh-HK"/>
              </w:rPr>
              <w:t>彙總別</w:t>
            </w:r>
          </w:p>
        </w:tc>
        <w:tc>
          <w:tcPr>
            <w:tcW w:w="2496" w:type="dxa"/>
            <w:tcBorders>
              <w:top w:val="single" w:sz="4" w:space="0" w:color="auto"/>
              <w:left w:val="single" w:sz="4" w:space="0" w:color="auto"/>
              <w:bottom w:val="single" w:sz="4" w:space="0" w:color="auto"/>
              <w:right w:val="single" w:sz="4" w:space="0" w:color="auto"/>
            </w:tcBorders>
          </w:tcPr>
          <w:p w14:paraId="1AEFB07D" w14:textId="52E8ED68" w:rsidR="0046799D" w:rsidRDefault="006F6035">
            <w:pPr>
              <w:rPr>
                <w:rFonts w:ascii="標楷體" w:eastAsia="標楷體" w:hAnsi="標楷體"/>
                <w:lang w:eastAsia="zh-HK"/>
              </w:rPr>
            </w:pPr>
            <w:r w:rsidRPr="006F6035">
              <w:rPr>
                <w:rFonts w:ascii="標楷體" w:eastAsia="標楷體" w:hAnsi="標楷體" w:cs="細明體"/>
                <w:kern w:val="0"/>
              </w:rPr>
              <w:t>AcDetail.</w:t>
            </w:r>
            <w:r>
              <w:rPr>
                <w:rFonts w:ascii="標楷體" w:eastAsia="標楷體" w:hAnsi="標楷體" w:cs="細明體" w:hint="eastAsia"/>
                <w:kern w:val="0"/>
              </w:rPr>
              <w:t>Su</w:t>
            </w:r>
            <w:r>
              <w:rPr>
                <w:rFonts w:ascii="標楷體" w:eastAsia="標楷體" w:hAnsi="標楷體" w:cs="細明體"/>
                <w:kern w:val="0"/>
              </w:rPr>
              <w:t>mNo</w:t>
            </w:r>
          </w:p>
        </w:tc>
        <w:tc>
          <w:tcPr>
            <w:tcW w:w="3849" w:type="dxa"/>
            <w:tcBorders>
              <w:top w:val="single" w:sz="4" w:space="0" w:color="auto"/>
              <w:left w:val="single" w:sz="4" w:space="0" w:color="auto"/>
              <w:bottom w:val="single" w:sz="4" w:space="0" w:color="auto"/>
              <w:right w:val="single" w:sz="4" w:space="0" w:color="auto"/>
            </w:tcBorders>
          </w:tcPr>
          <w:p w14:paraId="23F6E72C" w14:textId="4DBA4E44" w:rsidR="00E7143B" w:rsidRDefault="00E7143B">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彙總別</w:t>
            </w:r>
            <w:r>
              <w:rPr>
                <w:rFonts w:ascii="標楷體" w:eastAsia="標楷體" w:hAnsi="標楷體" w:hint="eastAsia"/>
              </w:rPr>
              <w:t>+</w:t>
            </w:r>
            <w:r>
              <w:rPr>
                <w:rFonts w:ascii="標楷體" w:eastAsia="標楷體" w:hAnsi="標楷體" w:hint="eastAsia"/>
                <w:lang w:eastAsia="zh-HK"/>
              </w:rPr>
              <w:t>彙總別中文名稱</w:t>
            </w:r>
          </w:p>
          <w:p w14:paraId="7852646E" w14:textId="1E8F3D09" w:rsidR="0046799D" w:rsidRDefault="00E7143B">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依據彙總別代碼</w:t>
            </w:r>
            <w:r>
              <w:rPr>
                <w:rFonts w:ascii="標楷體" w:eastAsia="標楷體" w:hAnsi="標楷體" w:hint="eastAsia"/>
              </w:rPr>
              <w:t>(Cd</w:t>
            </w:r>
            <w:r>
              <w:rPr>
                <w:rFonts w:ascii="標楷體" w:eastAsia="標楷體" w:hAnsi="標楷體"/>
              </w:rPr>
              <w:t>Code.SumNo</w:t>
            </w:r>
            <w:r>
              <w:rPr>
                <w:rFonts w:ascii="標楷體" w:eastAsia="標楷體" w:hAnsi="標楷體" w:hint="eastAsia"/>
              </w:rPr>
              <w:t>)顯示中文名稱[選單/1 L6064]</w:t>
            </w:r>
          </w:p>
        </w:tc>
      </w:tr>
      <w:tr w:rsidR="008B70C2" w14:paraId="72921CFD" w14:textId="77777777" w:rsidTr="00E7143B">
        <w:tc>
          <w:tcPr>
            <w:tcW w:w="817" w:type="dxa"/>
            <w:tcBorders>
              <w:top w:val="single" w:sz="4" w:space="0" w:color="auto"/>
              <w:left w:val="single" w:sz="4" w:space="0" w:color="auto"/>
              <w:bottom w:val="single" w:sz="4" w:space="0" w:color="auto"/>
              <w:right w:val="single" w:sz="4" w:space="0" w:color="auto"/>
            </w:tcBorders>
            <w:hideMark/>
          </w:tcPr>
          <w:p w14:paraId="3B6E272F" w14:textId="77777777" w:rsidR="0046799D" w:rsidRDefault="0046799D">
            <w:pPr>
              <w:jc w:val="center"/>
              <w:rPr>
                <w:rFonts w:ascii="標楷體" w:eastAsia="標楷體" w:hAnsi="標楷體"/>
              </w:rPr>
            </w:pPr>
            <w:r>
              <w:rPr>
                <w:rFonts w:ascii="標楷體" w:eastAsia="標楷體" w:hAnsi="標楷體" w:hint="eastAsia"/>
              </w:rPr>
              <w:t>3</w:t>
            </w:r>
          </w:p>
        </w:tc>
        <w:tc>
          <w:tcPr>
            <w:tcW w:w="1275" w:type="dxa"/>
            <w:tcBorders>
              <w:top w:val="single" w:sz="4" w:space="0" w:color="auto"/>
              <w:left w:val="single" w:sz="4" w:space="0" w:color="auto"/>
              <w:bottom w:val="single" w:sz="4" w:space="0" w:color="auto"/>
              <w:right w:val="single" w:sz="4" w:space="0" w:color="auto"/>
            </w:tcBorders>
          </w:tcPr>
          <w:p w14:paraId="0BE2080D" w14:textId="300944A4" w:rsidR="0046799D" w:rsidRDefault="006F6035">
            <w:pPr>
              <w:jc w:val="center"/>
              <w:rPr>
                <w:rFonts w:ascii="標楷體" w:eastAsia="標楷體" w:hAnsi="標楷體"/>
                <w:lang w:eastAsia="zh-HK"/>
              </w:rPr>
            </w:pPr>
            <w:r>
              <w:rPr>
                <w:rFonts w:ascii="標楷體" w:eastAsia="標楷體" w:hAnsi="標楷體" w:hint="eastAsia"/>
                <w:lang w:eastAsia="zh-HK"/>
              </w:rPr>
              <w:t>資料</w:t>
            </w:r>
          </w:p>
        </w:tc>
        <w:tc>
          <w:tcPr>
            <w:tcW w:w="1983" w:type="dxa"/>
            <w:tcBorders>
              <w:top w:val="single" w:sz="4" w:space="0" w:color="auto"/>
              <w:left w:val="single" w:sz="4" w:space="0" w:color="auto"/>
              <w:bottom w:val="single" w:sz="4" w:space="0" w:color="auto"/>
              <w:right w:val="single" w:sz="4" w:space="0" w:color="auto"/>
            </w:tcBorders>
          </w:tcPr>
          <w:p w14:paraId="795B8341" w14:textId="38DA4C79" w:rsidR="0046799D" w:rsidRDefault="006F6035">
            <w:pPr>
              <w:rPr>
                <w:rFonts w:ascii="標楷體" w:eastAsia="標楷體" w:hAnsi="標楷體"/>
                <w:lang w:eastAsia="zh-HK"/>
              </w:rPr>
            </w:pPr>
            <w:r>
              <w:rPr>
                <w:rFonts w:ascii="標楷體" w:eastAsia="標楷體" w:hAnsi="標楷體" w:hint="eastAsia"/>
                <w:lang w:eastAsia="zh-HK"/>
              </w:rPr>
              <w:t>科子細目</w:t>
            </w:r>
          </w:p>
        </w:tc>
        <w:tc>
          <w:tcPr>
            <w:tcW w:w="2496" w:type="dxa"/>
            <w:tcBorders>
              <w:top w:val="single" w:sz="4" w:space="0" w:color="auto"/>
              <w:left w:val="single" w:sz="4" w:space="0" w:color="auto"/>
              <w:bottom w:val="single" w:sz="4" w:space="0" w:color="auto"/>
              <w:right w:val="single" w:sz="4" w:space="0" w:color="auto"/>
            </w:tcBorders>
          </w:tcPr>
          <w:p w14:paraId="4D91296B" w14:textId="4683C946" w:rsidR="006F6035" w:rsidRDefault="006F6035">
            <w:pPr>
              <w:rPr>
                <w:rFonts w:ascii="標楷體" w:eastAsia="標楷體" w:hAnsi="標楷體" w:cs="細明體"/>
                <w:kern w:val="0"/>
              </w:rPr>
            </w:pPr>
            <w:r w:rsidRPr="006F6035">
              <w:rPr>
                <w:rFonts w:ascii="標楷體" w:eastAsia="標楷體" w:hAnsi="標楷體" w:cs="細明體"/>
                <w:kern w:val="0"/>
              </w:rPr>
              <w:t>AcDetail.AcNoCode</w:t>
            </w:r>
            <w:r>
              <w:rPr>
                <w:rFonts w:ascii="標楷體" w:eastAsia="標楷體" w:hAnsi="標楷體" w:cs="細明體" w:hint="eastAsia"/>
                <w:kern w:val="0"/>
              </w:rPr>
              <w:t>+</w:t>
            </w:r>
          </w:p>
          <w:p w14:paraId="0D5309D8" w14:textId="2A4133C3" w:rsidR="006F6035" w:rsidRDefault="006F6035">
            <w:pPr>
              <w:rPr>
                <w:rFonts w:ascii="標楷體" w:eastAsia="標楷體" w:hAnsi="標楷體" w:cs="細明體"/>
                <w:kern w:val="0"/>
              </w:rPr>
            </w:pPr>
            <w:r w:rsidRPr="006F6035">
              <w:rPr>
                <w:rFonts w:ascii="標楷體" w:eastAsia="標楷體" w:hAnsi="標楷體" w:cs="細明體"/>
                <w:kern w:val="0"/>
              </w:rPr>
              <w:lastRenderedPageBreak/>
              <w:t>AcDetail.</w:t>
            </w:r>
            <w:r w:rsidRPr="006F6035">
              <w:rPr>
                <w:rFonts w:ascii="標楷體" w:eastAsia="標楷體" w:hAnsi="標楷體" w:cs="細明體"/>
                <w:color w:val="000000"/>
                <w:kern w:val="0"/>
              </w:rPr>
              <w:t>AcSubCode</w:t>
            </w:r>
            <w:r>
              <w:rPr>
                <w:rFonts w:ascii="標楷體" w:eastAsia="標楷體" w:hAnsi="標楷體" w:cs="細明體" w:hint="eastAsia"/>
                <w:color w:val="000000"/>
                <w:kern w:val="0"/>
              </w:rPr>
              <w:t>+</w:t>
            </w:r>
          </w:p>
          <w:p w14:paraId="46C75F15" w14:textId="5DE36C05" w:rsidR="006F6035" w:rsidRPr="006F6035" w:rsidRDefault="006F6035">
            <w:pPr>
              <w:rPr>
                <w:rFonts w:ascii="標楷體" w:eastAsia="標楷體" w:hAnsi="標楷體" w:cs="細明體"/>
                <w:kern w:val="0"/>
              </w:rPr>
            </w:pPr>
            <w:r w:rsidRPr="006F6035">
              <w:rPr>
                <w:rFonts w:ascii="標楷體" w:eastAsia="標楷體" w:hAnsi="標楷體" w:cs="細明體"/>
                <w:kern w:val="0"/>
              </w:rPr>
              <w:t>AcDetail.</w:t>
            </w:r>
            <w:r w:rsidRPr="006F6035">
              <w:rPr>
                <w:rFonts w:ascii="標楷體" w:eastAsia="標楷體" w:hAnsi="標楷體" w:cs="細明體"/>
                <w:color w:val="000000"/>
                <w:kern w:val="0"/>
              </w:rPr>
              <w:t>AcDtlCode</w:t>
            </w:r>
          </w:p>
        </w:tc>
        <w:tc>
          <w:tcPr>
            <w:tcW w:w="3849" w:type="dxa"/>
            <w:tcBorders>
              <w:top w:val="single" w:sz="4" w:space="0" w:color="auto"/>
              <w:left w:val="single" w:sz="4" w:space="0" w:color="auto"/>
              <w:bottom w:val="single" w:sz="4" w:space="0" w:color="auto"/>
              <w:right w:val="single" w:sz="4" w:space="0" w:color="auto"/>
            </w:tcBorders>
          </w:tcPr>
          <w:p w14:paraId="699775E1" w14:textId="184B5706" w:rsidR="0046799D" w:rsidRDefault="006F6035">
            <w:pPr>
              <w:rPr>
                <w:rFonts w:ascii="標楷體" w:eastAsia="標楷體" w:hAnsi="標楷體"/>
                <w:lang w:eastAsia="zh-HK"/>
              </w:rPr>
            </w:pPr>
            <w:r>
              <w:rPr>
                <w:rFonts w:ascii="標楷體" w:eastAsia="標楷體" w:hAnsi="標楷體" w:hint="eastAsia"/>
                <w:lang w:eastAsia="zh-HK"/>
              </w:rPr>
              <w:lastRenderedPageBreak/>
              <w:t>科目</w:t>
            </w:r>
            <w:r w:rsidR="00E7143B">
              <w:rPr>
                <w:rFonts w:ascii="標楷體" w:eastAsia="標楷體" w:hAnsi="標楷體" w:hint="eastAsia"/>
              </w:rPr>
              <w:t>-</w:t>
            </w:r>
            <w:r w:rsidR="00E7143B">
              <w:rPr>
                <w:rFonts w:ascii="標楷體" w:eastAsia="標楷體" w:hAnsi="標楷體" w:hint="eastAsia"/>
                <w:lang w:eastAsia="zh-HK"/>
              </w:rPr>
              <w:t>子目</w:t>
            </w:r>
            <w:r w:rsidR="00E7143B">
              <w:rPr>
                <w:rFonts w:ascii="標楷體" w:eastAsia="標楷體" w:hAnsi="標楷體" w:hint="eastAsia"/>
              </w:rPr>
              <w:t>-</w:t>
            </w:r>
            <w:r w:rsidR="00E7143B">
              <w:rPr>
                <w:rFonts w:ascii="標楷體" w:eastAsia="標楷體" w:hAnsi="標楷體" w:hint="eastAsia"/>
                <w:lang w:eastAsia="zh-HK"/>
              </w:rPr>
              <w:t>細目</w:t>
            </w:r>
          </w:p>
        </w:tc>
      </w:tr>
      <w:tr w:rsidR="008B70C2" w14:paraId="7CF845AF" w14:textId="77777777" w:rsidTr="00E7143B">
        <w:tc>
          <w:tcPr>
            <w:tcW w:w="817" w:type="dxa"/>
            <w:tcBorders>
              <w:top w:val="single" w:sz="4" w:space="0" w:color="auto"/>
              <w:left w:val="single" w:sz="4" w:space="0" w:color="auto"/>
              <w:bottom w:val="single" w:sz="4" w:space="0" w:color="auto"/>
              <w:right w:val="single" w:sz="4" w:space="0" w:color="auto"/>
            </w:tcBorders>
            <w:hideMark/>
          </w:tcPr>
          <w:p w14:paraId="6A6F1775" w14:textId="77777777" w:rsidR="0046799D" w:rsidRDefault="0046799D">
            <w:pPr>
              <w:jc w:val="center"/>
              <w:rPr>
                <w:rFonts w:ascii="標楷體" w:eastAsia="標楷體" w:hAnsi="標楷體"/>
              </w:rPr>
            </w:pPr>
            <w:r>
              <w:rPr>
                <w:rFonts w:ascii="標楷體" w:eastAsia="標楷體" w:hAnsi="標楷體" w:hint="eastAsia"/>
              </w:rPr>
              <w:lastRenderedPageBreak/>
              <w:t>4</w:t>
            </w:r>
          </w:p>
        </w:tc>
        <w:tc>
          <w:tcPr>
            <w:tcW w:w="1275" w:type="dxa"/>
            <w:tcBorders>
              <w:top w:val="single" w:sz="4" w:space="0" w:color="auto"/>
              <w:left w:val="single" w:sz="4" w:space="0" w:color="auto"/>
              <w:bottom w:val="single" w:sz="4" w:space="0" w:color="auto"/>
              <w:right w:val="single" w:sz="4" w:space="0" w:color="auto"/>
            </w:tcBorders>
            <w:hideMark/>
          </w:tcPr>
          <w:p w14:paraId="42E3E5F4" w14:textId="77777777" w:rsidR="0046799D" w:rsidRDefault="0046799D">
            <w:pPr>
              <w:jc w:val="center"/>
              <w:rPr>
                <w:rFonts w:ascii="標楷體" w:eastAsia="標楷體" w:hAnsi="標楷體"/>
                <w:lang w:eastAsia="zh-HK"/>
              </w:rPr>
            </w:pPr>
            <w:r>
              <w:rPr>
                <w:rFonts w:ascii="標楷體" w:eastAsia="標楷體" w:hAnsi="標楷體" w:hint="eastAsia"/>
                <w:lang w:eastAsia="zh-HK"/>
              </w:rPr>
              <w:t>資料</w:t>
            </w:r>
          </w:p>
        </w:tc>
        <w:tc>
          <w:tcPr>
            <w:tcW w:w="1983" w:type="dxa"/>
            <w:tcBorders>
              <w:top w:val="single" w:sz="4" w:space="0" w:color="auto"/>
              <w:left w:val="single" w:sz="4" w:space="0" w:color="auto"/>
              <w:bottom w:val="single" w:sz="4" w:space="0" w:color="auto"/>
              <w:right w:val="single" w:sz="4" w:space="0" w:color="auto"/>
            </w:tcBorders>
            <w:hideMark/>
          </w:tcPr>
          <w:p w14:paraId="3BF9A48C" w14:textId="5CBF0078" w:rsidR="0046799D" w:rsidRDefault="006F6035">
            <w:pPr>
              <w:rPr>
                <w:rFonts w:ascii="標楷體" w:eastAsia="標楷體" w:hAnsi="標楷體"/>
                <w:lang w:eastAsia="zh-HK"/>
              </w:rPr>
            </w:pPr>
            <w:r>
              <w:rPr>
                <w:rFonts w:ascii="標楷體" w:eastAsia="標楷體" w:hAnsi="標楷體" w:hint="eastAsia"/>
                <w:lang w:eastAsia="zh-HK"/>
              </w:rPr>
              <w:t>科子細目名稱</w:t>
            </w:r>
          </w:p>
        </w:tc>
        <w:tc>
          <w:tcPr>
            <w:tcW w:w="2496" w:type="dxa"/>
            <w:tcBorders>
              <w:top w:val="single" w:sz="4" w:space="0" w:color="auto"/>
              <w:left w:val="single" w:sz="4" w:space="0" w:color="auto"/>
              <w:bottom w:val="single" w:sz="4" w:space="0" w:color="auto"/>
              <w:right w:val="single" w:sz="4" w:space="0" w:color="auto"/>
            </w:tcBorders>
            <w:hideMark/>
          </w:tcPr>
          <w:p w14:paraId="732A5FB4" w14:textId="4F7FCECA" w:rsidR="0046799D" w:rsidRPr="008B70C2" w:rsidRDefault="008B70C2">
            <w:pPr>
              <w:rPr>
                <w:rFonts w:ascii="標楷體" w:eastAsia="標楷體" w:hAnsi="標楷體"/>
                <w:lang w:eastAsia="zh-HK"/>
              </w:rPr>
            </w:pPr>
            <w:r w:rsidRPr="008B70C2">
              <w:rPr>
                <w:rFonts w:ascii="標楷體" w:eastAsia="標楷體" w:hAnsi="標楷體" w:cs="細明體"/>
                <w:kern w:val="0"/>
              </w:rPr>
              <w:t>CdAcCode.AcNoItem</w:t>
            </w:r>
          </w:p>
        </w:tc>
        <w:tc>
          <w:tcPr>
            <w:tcW w:w="3849" w:type="dxa"/>
            <w:tcBorders>
              <w:top w:val="single" w:sz="4" w:space="0" w:color="auto"/>
              <w:left w:val="single" w:sz="4" w:space="0" w:color="auto"/>
              <w:bottom w:val="single" w:sz="4" w:space="0" w:color="auto"/>
              <w:right w:val="single" w:sz="4" w:space="0" w:color="auto"/>
            </w:tcBorders>
            <w:hideMark/>
          </w:tcPr>
          <w:p w14:paraId="34C2712A" w14:textId="20F64C0E" w:rsidR="008B70C2" w:rsidRDefault="008B70C2" w:rsidP="008B70C2">
            <w:pPr>
              <w:rPr>
                <w:rFonts w:ascii="標楷體" w:eastAsia="標楷體" w:hAnsi="標楷體"/>
                <w:lang w:eastAsia="zh-HK"/>
              </w:rPr>
            </w:pPr>
            <w:r>
              <w:rPr>
                <w:rFonts w:ascii="標楷體" w:eastAsia="標楷體" w:hAnsi="標楷體" w:hint="eastAsia"/>
                <w:lang w:eastAsia="zh-HK"/>
              </w:rPr>
              <w:t>科子細目名稱</w:t>
            </w:r>
          </w:p>
          <w:p w14:paraId="3BA67C38" w14:textId="25D05E14" w:rsidR="0046799D" w:rsidRDefault="0046799D" w:rsidP="006F6035">
            <w:pPr>
              <w:rPr>
                <w:rFonts w:ascii="標楷體" w:eastAsia="標楷體" w:hAnsi="標楷體"/>
                <w:lang w:eastAsia="zh-HK"/>
              </w:rPr>
            </w:pPr>
          </w:p>
        </w:tc>
      </w:tr>
      <w:tr w:rsidR="008B70C2" w14:paraId="4F281C4E" w14:textId="77777777" w:rsidTr="00E7143B">
        <w:tc>
          <w:tcPr>
            <w:tcW w:w="817" w:type="dxa"/>
            <w:tcBorders>
              <w:top w:val="single" w:sz="4" w:space="0" w:color="auto"/>
              <w:left w:val="single" w:sz="4" w:space="0" w:color="auto"/>
              <w:bottom w:val="single" w:sz="4" w:space="0" w:color="auto"/>
              <w:right w:val="single" w:sz="4" w:space="0" w:color="auto"/>
            </w:tcBorders>
            <w:hideMark/>
          </w:tcPr>
          <w:p w14:paraId="5B964681" w14:textId="77777777" w:rsidR="0046799D" w:rsidRDefault="0046799D">
            <w:pPr>
              <w:jc w:val="center"/>
              <w:rPr>
                <w:rFonts w:ascii="標楷體" w:eastAsia="標楷體" w:hAnsi="標楷體"/>
              </w:rPr>
            </w:pPr>
            <w:r>
              <w:rPr>
                <w:rFonts w:ascii="標楷體" w:eastAsia="標楷體" w:hAnsi="標楷體" w:hint="eastAsia"/>
              </w:rPr>
              <w:t>5</w:t>
            </w:r>
          </w:p>
        </w:tc>
        <w:tc>
          <w:tcPr>
            <w:tcW w:w="1275" w:type="dxa"/>
            <w:tcBorders>
              <w:top w:val="single" w:sz="4" w:space="0" w:color="auto"/>
              <w:left w:val="single" w:sz="4" w:space="0" w:color="auto"/>
              <w:bottom w:val="single" w:sz="4" w:space="0" w:color="auto"/>
              <w:right w:val="single" w:sz="4" w:space="0" w:color="auto"/>
            </w:tcBorders>
            <w:hideMark/>
          </w:tcPr>
          <w:p w14:paraId="2F1BAD7D" w14:textId="77777777" w:rsidR="0046799D" w:rsidRDefault="0046799D">
            <w:pPr>
              <w:jc w:val="center"/>
              <w:rPr>
                <w:rFonts w:ascii="標楷體" w:eastAsia="標楷體" w:hAnsi="標楷體"/>
                <w:lang w:eastAsia="zh-HK"/>
              </w:rPr>
            </w:pPr>
            <w:r>
              <w:rPr>
                <w:rFonts w:ascii="標楷體" w:eastAsia="標楷體" w:hAnsi="標楷體" w:hint="eastAsia"/>
                <w:lang w:eastAsia="zh-HK"/>
              </w:rPr>
              <w:t>資料</w:t>
            </w:r>
          </w:p>
        </w:tc>
        <w:tc>
          <w:tcPr>
            <w:tcW w:w="1983" w:type="dxa"/>
            <w:tcBorders>
              <w:top w:val="single" w:sz="4" w:space="0" w:color="auto"/>
              <w:left w:val="single" w:sz="4" w:space="0" w:color="auto"/>
              <w:bottom w:val="single" w:sz="4" w:space="0" w:color="auto"/>
              <w:right w:val="single" w:sz="4" w:space="0" w:color="auto"/>
            </w:tcBorders>
            <w:hideMark/>
          </w:tcPr>
          <w:p w14:paraId="53DB5A18" w14:textId="23EE1713" w:rsidR="0046799D" w:rsidRDefault="006F6035">
            <w:pPr>
              <w:rPr>
                <w:rFonts w:ascii="標楷體" w:eastAsia="標楷體" w:hAnsi="標楷體"/>
                <w:lang w:eastAsia="zh-HK"/>
              </w:rPr>
            </w:pPr>
            <w:r>
              <w:rPr>
                <w:rFonts w:ascii="標楷體" w:eastAsia="標楷體" w:hAnsi="標楷體" w:hint="eastAsia"/>
                <w:lang w:eastAsia="zh-HK"/>
              </w:rPr>
              <w:t>帳冊別</w:t>
            </w:r>
          </w:p>
        </w:tc>
        <w:tc>
          <w:tcPr>
            <w:tcW w:w="2496" w:type="dxa"/>
            <w:tcBorders>
              <w:top w:val="single" w:sz="4" w:space="0" w:color="auto"/>
              <w:left w:val="single" w:sz="4" w:space="0" w:color="auto"/>
              <w:bottom w:val="single" w:sz="4" w:space="0" w:color="auto"/>
              <w:right w:val="single" w:sz="4" w:space="0" w:color="auto"/>
            </w:tcBorders>
            <w:hideMark/>
          </w:tcPr>
          <w:p w14:paraId="211C21B6" w14:textId="59DF7DBE" w:rsidR="0046799D" w:rsidRPr="008B70C2" w:rsidRDefault="008B70C2">
            <w:pPr>
              <w:rPr>
                <w:rFonts w:ascii="標楷體" w:eastAsia="標楷體" w:hAnsi="標楷體"/>
                <w:lang w:eastAsia="zh-HK"/>
              </w:rPr>
            </w:pPr>
            <w:r w:rsidRPr="008B70C2">
              <w:rPr>
                <w:rFonts w:ascii="標楷體" w:eastAsia="標楷體" w:hAnsi="標楷體" w:cs="細明體"/>
                <w:kern w:val="0"/>
              </w:rPr>
              <w:t>AcDetail.AcBookCode</w:t>
            </w:r>
          </w:p>
        </w:tc>
        <w:tc>
          <w:tcPr>
            <w:tcW w:w="3849" w:type="dxa"/>
            <w:tcBorders>
              <w:top w:val="single" w:sz="4" w:space="0" w:color="auto"/>
              <w:left w:val="single" w:sz="4" w:space="0" w:color="auto"/>
              <w:bottom w:val="single" w:sz="4" w:space="0" w:color="auto"/>
              <w:right w:val="single" w:sz="4" w:space="0" w:color="auto"/>
            </w:tcBorders>
            <w:hideMark/>
          </w:tcPr>
          <w:p w14:paraId="4F461889" w14:textId="26BAB6AC" w:rsidR="0046799D" w:rsidRDefault="008B70C2">
            <w:pPr>
              <w:rPr>
                <w:rFonts w:ascii="標楷體" w:eastAsia="標楷體" w:hAnsi="標楷體"/>
                <w:lang w:eastAsia="zh-HK"/>
              </w:rPr>
            </w:pPr>
            <w:r>
              <w:rPr>
                <w:rFonts w:ascii="標楷體" w:eastAsia="標楷體" w:hAnsi="標楷體" w:hint="eastAsia"/>
                <w:lang w:eastAsia="zh-HK"/>
              </w:rPr>
              <w:t>帳冊別</w:t>
            </w:r>
          </w:p>
        </w:tc>
      </w:tr>
      <w:tr w:rsidR="008B70C2" w14:paraId="105B7C2E" w14:textId="77777777" w:rsidTr="00E7143B">
        <w:tc>
          <w:tcPr>
            <w:tcW w:w="817" w:type="dxa"/>
            <w:tcBorders>
              <w:top w:val="single" w:sz="4" w:space="0" w:color="auto"/>
              <w:left w:val="single" w:sz="4" w:space="0" w:color="auto"/>
              <w:bottom w:val="single" w:sz="4" w:space="0" w:color="auto"/>
              <w:right w:val="single" w:sz="4" w:space="0" w:color="auto"/>
            </w:tcBorders>
            <w:hideMark/>
          </w:tcPr>
          <w:p w14:paraId="50D2C2B0" w14:textId="77777777" w:rsidR="0046799D" w:rsidRDefault="0046799D">
            <w:pPr>
              <w:jc w:val="center"/>
              <w:rPr>
                <w:rFonts w:ascii="標楷體" w:eastAsia="標楷體" w:hAnsi="標楷體"/>
              </w:rPr>
            </w:pPr>
            <w:r>
              <w:rPr>
                <w:rFonts w:ascii="標楷體" w:eastAsia="標楷體" w:hAnsi="標楷體" w:hint="eastAsia"/>
              </w:rPr>
              <w:t>6</w:t>
            </w:r>
          </w:p>
        </w:tc>
        <w:tc>
          <w:tcPr>
            <w:tcW w:w="1275" w:type="dxa"/>
            <w:tcBorders>
              <w:top w:val="single" w:sz="4" w:space="0" w:color="auto"/>
              <w:left w:val="single" w:sz="4" w:space="0" w:color="auto"/>
              <w:bottom w:val="single" w:sz="4" w:space="0" w:color="auto"/>
              <w:right w:val="single" w:sz="4" w:space="0" w:color="auto"/>
            </w:tcBorders>
            <w:hideMark/>
          </w:tcPr>
          <w:p w14:paraId="4083B86C" w14:textId="77777777" w:rsidR="0046799D" w:rsidRDefault="0046799D">
            <w:pPr>
              <w:jc w:val="center"/>
              <w:rPr>
                <w:rFonts w:ascii="標楷體" w:eastAsia="標楷體" w:hAnsi="標楷體"/>
                <w:lang w:eastAsia="zh-HK"/>
              </w:rPr>
            </w:pPr>
            <w:r>
              <w:rPr>
                <w:rFonts w:ascii="標楷體" w:eastAsia="標楷體" w:hAnsi="標楷體" w:hint="eastAsia"/>
                <w:lang w:eastAsia="zh-HK"/>
              </w:rPr>
              <w:t>資料</w:t>
            </w:r>
          </w:p>
        </w:tc>
        <w:tc>
          <w:tcPr>
            <w:tcW w:w="1983" w:type="dxa"/>
            <w:tcBorders>
              <w:top w:val="single" w:sz="4" w:space="0" w:color="auto"/>
              <w:left w:val="single" w:sz="4" w:space="0" w:color="auto"/>
              <w:bottom w:val="single" w:sz="4" w:space="0" w:color="auto"/>
              <w:right w:val="single" w:sz="4" w:space="0" w:color="auto"/>
            </w:tcBorders>
            <w:hideMark/>
          </w:tcPr>
          <w:p w14:paraId="1846E2F3" w14:textId="2C67A28B" w:rsidR="0046799D" w:rsidRDefault="006F6035">
            <w:pPr>
              <w:rPr>
                <w:rFonts w:ascii="標楷體" w:eastAsia="標楷體" w:hAnsi="標楷體"/>
                <w:lang w:eastAsia="zh-HK"/>
              </w:rPr>
            </w:pPr>
            <w:r>
              <w:rPr>
                <w:rFonts w:ascii="標楷體" w:eastAsia="標楷體" w:hAnsi="標楷體" w:hint="eastAsia"/>
                <w:lang w:eastAsia="zh-HK"/>
              </w:rPr>
              <w:t>幣別</w:t>
            </w:r>
          </w:p>
        </w:tc>
        <w:tc>
          <w:tcPr>
            <w:tcW w:w="2496" w:type="dxa"/>
            <w:tcBorders>
              <w:top w:val="single" w:sz="4" w:space="0" w:color="auto"/>
              <w:left w:val="single" w:sz="4" w:space="0" w:color="auto"/>
              <w:bottom w:val="single" w:sz="4" w:space="0" w:color="auto"/>
              <w:right w:val="single" w:sz="4" w:space="0" w:color="auto"/>
            </w:tcBorders>
            <w:hideMark/>
          </w:tcPr>
          <w:p w14:paraId="727D4457" w14:textId="40B7FDDD" w:rsidR="0046799D" w:rsidRPr="008B70C2" w:rsidRDefault="008B70C2">
            <w:pPr>
              <w:rPr>
                <w:rFonts w:ascii="標楷體" w:eastAsia="標楷體" w:hAnsi="標楷體"/>
                <w:lang w:eastAsia="zh-HK"/>
              </w:rPr>
            </w:pPr>
            <w:r w:rsidRPr="008B70C2">
              <w:rPr>
                <w:rFonts w:ascii="標楷體" w:eastAsia="標楷體" w:hAnsi="標楷體" w:cs="細明體"/>
                <w:kern w:val="0"/>
              </w:rPr>
              <w:t>AcDetail.getCurrencyCode</w:t>
            </w:r>
          </w:p>
        </w:tc>
        <w:tc>
          <w:tcPr>
            <w:tcW w:w="3849" w:type="dxa"/>
            <w:tcBorders>
              <w:top w:val="single" w:sz="4" w:space="0" w:color="auto"/>
              <w:left w:val="single" w:sz="4" w:space="0" w:color="auto"/>
              <w:bottom w:val="single" w:sz="4" w:space="0" w:color="auto"/>
              <w:right w:val="single" w:sz="4" w:space="0" w:color="auto"/>
            </w:tcBorders>
            <w:hideMark/>
          </w:tcPr>
          <w:p w14:paraId="68834E30" w14:textId="06A1B925" w:rsidR="0046799D" w:rsidRDefault="008B70C2">
            <w:pPr>
              <w:rPr>
                <w:rFonts w:ascii="標楷體" w:eastAsia="標楷體" w:hAnsi="標楷體"/>
                <w:lang w:eastAsia="zh-HK"/>
              </w:rPr>
            </w:pPr>
            <w:r>
              <w:rPr>
                <w:rFonts w:ascii="標楷體" w:eastAsia="標楷體" w:hAnsi="標楷體" w:hint="eastAsia"/>
                <w:lang w:eastAsia="zh-HK"/>
              </w:rPr>
              <w:t>幣別</w:t>
            </w:r>
          </w:p>
        </w:tc>
      </w:tr>
      <w:tr w:rsidR="008B70C2" w14:paraId="7191EE6E" w14:textId="77777777" w:rsidTr="00E7143B">
        <w:tc>
          <w:tcPr>
            <w:tcW w:w="817" w:type="dxa"/>
            <w:tcBorders>
              <w:top w:val="single" w:sz="4" w:space="0" w:color="auto"/>
              <w:left w:val="single" w:sz="4" w:space="0" w:color="auto"/>
              <w:bottom w:val="single" w:sz="4" w:space="0" w:color="auto"/>
              <w:right w:val="single" w:sz="4" w:space="0" w:color="auto"/>
            </w:tcBorders>
          </w:tcPr>
          <w:p w14:paraId="1436901C" w14:textId="0A1493BB" w:rsidR="006F6035" w:rsidRDefault="006F6035" w:rsidP="006F6035">
            <w:pPr>
              <w:jc w:val="center"/>
              <w:rPr>
                <w:rFonts w:ascii="標楷體" w:eastAsia="標楷體" w:hAnsi="標楷體"/>
              </w:rPr>
            </w:pPr>
            <w:r>
              <w:rPr>
                <w:rFonts w:ascii="標楷體" w:eastAsia="標楷體" w:hAnsi="標楷體" w:hint="eastAsia"/>
              </w:rPr>
              <w:t>7</w:t>
            </w:r>
          </w:p>
        </w:tc>
        <w:tc>
          <w:tcPr>
            <w:tcW w:w="1275" w:type="dxa"/>
            <w:tcBorders>
              <w:top w:val="single" w:sz="4" w:space="0" w:color="auto"/>
              <w:left w:val="single" w:sz="4" w:space="0" w:color="auto"/>
              <w:bottom w:val="single" w:sz="4" w:space="0" w:color="auto"/>
              <w:right w:val="single" w:sz="4" w:space="0" w:color="auto"/>
            </w:tcBorders>
          </w:tcPr>
          <w:p w14:paraId="0C434A68" w14:textId="30D9BD62" w:rsidR="006F6035" w:rsidRDefault="006F6035">
            <w:pPr>
              <w:jc w:val="center"/>
              <w:rPr>
                <w:rFonts w:ascii="標楷體" w:eastAsia="標楷體" w:hAnsi="標楷體"/>
                <w:lang w:eastAsia="zh-HK"/>
              </w:rPr>
            </w:pPr>
            <w:r>
              <w:rPr>
                <w:rFonts w:ascii="標楷體" w:eastAsia="標楷體" w:hAnsi="標楷體" w:hint="eastAsia"/>
                <w:lang w:eastAsia="zh-HK"/>
              </w:rPr>
              <w:t>資料</w:t>
            </w:r>
          </w:p>
        </w:tc>
        <w:tc>
          <w:tcPr>
            <w:tcW w:w="1983" w:type="dxa"/>
            <w:tcBorders>
              <w:top w:val="single" w:sz="4" w:space="0" w:color="auto"/>
              <w:left w:val="single" w:sz="4" w:space="0" w:color="auto"/>
              <w:bottom w:val="single" w:sz="4" w:space="0" w:color="auto"/>
              <w:right w:val="single" w:sz="4" w:space="0" w:color="auto"/>
            </w:tcBorders>
          </w:tcPr>
          <w:p w14:paraId="0C8A2F28" w14:textId="693CE592" w:rsidR="006F6035" w:rsidRDefault="006F6035">
            <w:pPr>
              <w:rPr>
                <w:rFonts w:ascii="標楷體" w:eastAsia="標楷體" w:hAnsi="標楷體"/>
                <w:lang w:eastAsia="zh-HK"/>
              </w:rPr>
            </w:pPr>
            <w:r>
              <w:rPr>
                <w:rFonts w:ascii="標楷體" w:eastAsia="標楷體" w:hAnsi="標楷體" w:hint="eastAsia"/>
                <w:lang w:eastAsia="zh-HK"/>
              </w:rPr>
              <w:t>借方金額</w:t>
            </w:r>
          </w:p>
        </w:tc>
        <w:tc>
          <w:tcPr>
            <w:tcW w:w="2496" w:type="dxa"/>
            <w:tcBorders>
              <w:top w:val="single" w:sz="4" w:space="0" w:color="auto"/>
              <w:left w:val="single" w:sz="4" w:space="0" w:color="auto"/>
              <w:bottom w:val="single" w:sz="4" w:space="0" w:color="auto"/>
              <w:right w:val="single" w:sz="4" w:space="0" w:color="auto"/>
            </w:tcBorders>
          </w:tcPr>
          <w:p w14:paraId="2C3FCDED" w14:textId="25165E5D" w:rsidR="006F6035" w:rsidRPr="008B70C2" w:rsidRDefault="008B70C2">
            <w:pPr>
              <w:rPr>
                <w:rFonts w:ascii="標楷體" w:eastAsia="標楷體" w:hAnsi="標楷體"/>
              </w:rPr>
            </w:pPr>
            <w:r w:rsidRPr="008B70C2">
              <w:rPr>
                <w:rFonts w:ascii="標楷體" w:eastAsia="標楷體" w:hAnsi="標楷體" w:cs="細明體"/>
                <w:kern w:val="0"/>
              </w:rPr>
              <w:t>AcDetail.TxAmt</w:t>
            </w:r>
          </w:p>
        </w:tc>
        <w:tc>
          <w:tcPr>
            <w:tcW w:w="3849" w:type="dxa"/>
            <w:tcBorders>
              <w:top w:val="single" w:sz="4" w:space="0" w:color="auto"/>
              <w:left w:val="single" w:sz="4" w:space="0" w:color="auto"/>
              <w:bottom w:val="single" w:sz="4" w:space="0" w:color="auto"/>
              <w:right w:val="single" w:sz="4" w:space="0" w:color="auto"/>
            </w:tcBorders>
          </w:tcPr>
          <w:p w14:paraId="17AED7D4" w14:textId="2913C214" w:rsidR="006F6035" w:rsidRDefault="0034784C">
            <w:pPr>
              <w:rPr>
                <w:rFonts w:ascii="標楷體" w:eastAsia="標楷體" w:hAnsi="標楷體"/>
              </w:rPr>
            </w:pPr>
            <w:r>
              <w:rPr>
                <w:rFonts w:ascii="標楷體" w:eastAsia="標楷體" w:hAnsi="標楷體" w:hint="eastAsia"/>
                <w:lang w:eastAsia="zh-HK"/>
              </w:rPr>
              <w:t>依據</w:t>
            </w:r>
            <w:r w:rsidR="008B70C2">
              <w:rPr>
                <w:rFonts w:ascii="標楷體" w:eastAsia="標楷體" w:hAnsi="標楷體" w:hint="eastAsia"/>
                <w:lang w:eastAsia="zh-HK"/>
              </w:rPr>
              <w:t>借貸別</w:t>
            </w:r>
            <w:r w:rsidR="008B70C2" w:rsidRPr="008B70C2">
              <w:rPr>
                <w:rFonts w:ascii="標楷體" w:eastAsia="標楷體" w:hAnsi="標楷體" w:hint="eastAsia"/>
              </w:rPr>
              <w:t>(</w:t>
            </w:r>
            <w:r w:rsidR="008B70C2" w:rsidRPr="008B70C2">
              <w:rPr>
                <w:rFonts w:ascii="標楷體" w:eastAsia="標楷體" w:hAnsi="標楷體" w:cs="細明體"/>
                <w:kern w:val="0"/>
              </w:rPr>
              <w:t>AcDetail.getDbCr</w:t>
            </w:r>
            <w:r w:rsidR="008B70C2" w:rsidRPr="008B70C2">
              <w:rPr>
                <w:rFonts w:ascii="標楷體" w:eastAsia="標楷體" w:hAnsi="標楷體" w:hint="eastAsia"/>
              </w:rPr>
              <w:t>)</w:t>
            </w:r>
          </w:p>
          <w:p w14:paraId="26CBC003" w14:textId="717AD9F4" w:rsidR="008B70C2" w:rsidRDefault="008B70C2">
            <w:pPr>
              <w:rPr>
                <w:rFonts w:ascii="標楷體" w:eastAsia="標楷體" w:hAnsi="標楷體"/>
              </w:rPr>
            </w:pPr>
            <w:r>
              <w:rPr>
                <w:rFonts w:ascii="標楷體" w:eastAsia="標楷體" w:hAnsi="標楷體" w:hint="eastAsia"/>
              </w:rPr>
              <w:t>=</w:t>
            </w:r>
            <w:r>
              <w:rPr>
                <w:rFonts w:ascii="標楷體" w:eastAsia="標楷體" w:hAnsi="標楷體"/>
              </w:rPr>
              <w:t>D,</w:t>
            </w:r>
            <w:r w:rsidR="0034784C">
              <w:rPr>
                <w:rFonts w:ascii="標楷體" w:eastAsia="標楷體" w:hAnsi="標楷體" w:hint="eastAsia"/>
              </w:rPr>
              <w:t>判斷為借方金額</w:t>
            </w:r>
          </w:p>
        </w:tc>
      </w:tr>
      <w:tr w:rsidR="008B70C2" w14:paraId="22A5EBE2" w14:textId="77777777" w:rsidTr="00E7143B">
        <w:tc>
          <w:tcPr>
            <w:tcW w:w="817" w:type="dxa"/>
            <w:tcBorders>
              <w:top w:val="single" w:sz="4" w:space="0" w:color="auto"/>
              <w:left w:val="single" w:sz="4" w:space="0" w:color="auto"/>
              <w:bottom w:val="single" w:sz="4" w:space="0" w:color="auto"/>
              <w:right w:val="single" w:sz="4" w:space="0" w:color="auto"/>
            </w:tcBorders>
          </w:tcPr>
          <w:p w14:paraId="34E41903" w14:textId="40A30D47" w:rsidR="006F6035" w:rsidRDefault="006F6035">
            <w:pPr>
              <w:jc w:val="center"/>
              <w:rPr>
                <w:rFonts w:ascii="標楷體" w:eastAsia="標楷體" w:hAnsi="標楷體"/>
              </w:rPr>
            </w:pPr>
            <w:r>
              <w:rPr>
                <w:rFonts w:ascii="標楷體" w:eastAsia="標楷體" w:hAnsi="標楷體" w:hint="eastAsia"/>
              </w:rPr>
              <w:t>8</w:t>
            </w:r>
          </w:p>
        </w:tc>
        <w:tc>
          <w:tcPr>
            <w:tcW w:w="1275" w:type="dxa"/>
            <w:tcBorders>
              <w:top w:val="single" w:sz="4" w:space="0" w:color="auto"/>
              <w:left w:val="single" w:sz="4" w:space="0" w:color="auto"/>
              <w:bottom w:val="single" w:sz="4" w:space="0" w:color="auto"/>
              <w:right w:val="single" w:sz="4" w:space="0" w:color="auto"/>
            </w:tcBorders>
          </w:tcPr>
          <w:p w14:paraId="2DA0586A" w14:textId="4EB23F5A" w:rsidR="006F6035" w:rsidRDefault="006F6035">
            <w:pPr>
              <w:jc w:val="center"/>
              <w:rPr>
                <w:rFonts w:ascii="標楷體" w:eastAsia="標楷體" w:hAnsi="標楷體"/>
                <w:lang w:eastAsia="zh-HK"/>
              </w:rPr>
            </w:pPr>
            <w:r>
              <w:rPr>
                <w:rFonts w:ascii="標楷體" w:eastAsia="標楷體" w:hAnsi="標楷體" w:hint="eastAsia"/>
                <w:lang w:eastAsia="zh-HK"/>
              </w:rPr>
              <w:t>資料</w:t>
            </w:r>
          </w:p>
        </w:tc>
        <w:tc>
          <w:tcPr>
            <w:tcW w:w="1983" w:type="dxa"/>
            <w:tcBorders>
              <w:top w:val="single" w:sz="4" w:space="0" w:color="auto"/>
              <w:left w:val="single" w:sz="4" w:space="0" w:color="auto"/>
              <w:bottom w:val="single" w:sz="4" w:space="0" w:color="auto"/>
              <w:right w:val="single" w:sz="4" w:space="0" w:color="auto"/>
            </w:tcBorders>
          </w:tcPr>
          <w:p w14:paraId="7B6CA98E" w14:textId="5BE3AAEA" w:rsidR="006F6035" w:rsidRDefault="006F6035">
            <w:pPr>
              <w:rPr>
                <w:rFonts w:ascii="標楷體" w:eastAsia="標楷體" w:hAnsi="標楷體"/>
                <w:lang w:eastAsia="zh-HK"/>
              </w:rPr>
            </w:pPr>
            <w:r>
              <w:rPr>
                <w:rFonts w:ascii="標楷體" w:eastAsia="標楷體" w:hAnsi="標楷體" w:hint="eastAsia"/>
                <w:lang w:eastAsia="zh-HK"/>
              </w:rPr>
              <w:t>貸方金額</w:t>
            </w:r>
          </w:p>
        </w:tc>
        <w:tc>
          <w:tcPr>
            <w:tcW w:w="2496" w:type="dxa"/>
            <w:tcBorders>
              <w:top w:val="single" w:sz="4" w:space="0" w:color="auto"/>
              <w:left w:val="single" w:sz="4" w:space="0" w:color="auto"/>
              <w:bottom w:val="single" w:sz="4" w:space="0" w:color="auto"/>
              <w:right w:val="single" w:sz="4" w:space="0" w:color="auto"/>
            </w:tcBorders>
          </w:tcPr>
          <w:p w14:paraId="12B19EA1" w14:textId="35D0D672" w:rsidR="006F6035" w:rsidRPr="008B70C2" w:rsidRDefault="008B70C2">
            <w:pPr>
              <w:rPr>
                <w:rFonts w:ascii="標楷體" w:eastAsia="標楷體" w:hAnsi="標楷體"/>
              </w:rPr>
            </w:pPr>
            <w:r w:rsidRPr="008B70C2">
              <w:rPr>
                <w:rFonts w:ascii="標楷體" w:eastAsia="標楷體" w:hAnsi="標楷體" w:cs="細明體"/>
                <w:kern w:val="0"/>
              </w:rPr>
              <w:t>AcDetail.TxAmt</w:t>
            </w:r>
          </w:p>
        </w:tc>
        <w:tc>
          <w:tcPr>
            <w:tcW w:w="3849" w:type="dxa"/>
            <w:tcBorders>
              <w:top w:val="single" w:sz="4" w:space="0" w:color="auto"/>
              <w:left w:val="single" w:sz="4" w:space="0" w:color="auto"/>
              <w:bottom w:val="single" w:sz="4" w:space="0" w:color="auto"/>
              <w:right w:val="single" w:sz="4" w:space="0" w:color="auto"/>
            </w:tcBorders>
          </w:tcPr>
          <w:p w14:paraId="2FBCEC22" w14:textId="5FA94106" w:rsidR="008B70C2" w:rsidRDefault="0034784C" w:rsidP="008B70C2">
            <w:pPr>
              <w:rPr>
                <w:rFonts w:ascii="標楷體" w:eastAsia="標楷體" w:hAnsi="標楷體"/>
              </w:rPr>
            </w:pPr>
            <w:r>
              <w:rPr>
                <w:rFonts w:ascii="標楷體" w:eastAsia="標楷體" w:hAnsi="標楷體" w:hint="eastAsia"/>
                <w:lang w:eastAsia="zh-HK"/>
              </w:rPr>
              <w:t>依據</w:t>
            </w:r>
            <w:r w:rsidR="008B70C2">
              <w:rPr>
                <w:rFonts w:ascii="標楷體" w:eastAsia="標楷體" w:hAnsi="標楷體" w:hint="eastAsia"/>
                <w:lang w:eastAsia="zh-HK"/>
              </w:rPr>
              <w:t>借貸別</w:t>
            </w:r>
            <w:r w:rsidR="008B70C2" w:rsidRPr="008B70C2">
              <w:rPr>
                <w:rFonts w:ascii="標楷體" w:eastAsia="標楷體" w:hAnsi="標楷體" w:hint="eastAsia"/>
              </w:rPr>
              <w:t>(</w:t>
            </w:r>
            <w:r w:rsidR="008B70C2" w:rsidRPr="008B70C2">
              <w:rPr>
                <w:rFonts w:ascii="標楷體" w:eastAsia="標楷體" w:hAnsi="標楷體" w:cs="細明體"/>
                <w:kern w:val="0"/>
              </w:rPr>
              <w:t>AcDetail.getDbCr</w:t>
            </w:r>
            <w:r w:rsidR="008B70C2" w:rsidRPr="008B70C2">
              <w:rPr>
                <w:rFonts w:ascii="標楷體" w:eastAsia="標楷體" w:hAnsi="標楷體" w:hint="eastAsia"/>
              </w:rPr>
              <w:t>)</w:t>
            </w:r>
          </w:p>
          <w:p w14:paraId="66CDB0C6" w14:textId="01D22509" w:rsidR="0034784C" w:rsidRDefault="0034784C" w:rsidP="0034784C">
            <w:pPr>
              <w:rPr>
                <w:rFonts w:ascii="標楷體" w:eastAsia="標楷體" w:hAnsi="標楷體"/>
              </w:rPr>
            </w:pPr>
            <w:r>
              <w:rPr>
                <w:rFonts w:ascii="標楷體" w:eastAsia="標楷體" w:hAnsi="標楷體" w:hint="eastAsia"/>
              </w:rPr>
              <w:t>=C</w:t>
            </w:r>
            <w:r>
              <w:rPr>
                <w:rFonts w:ascii="標楷體" w:eastAsia="標楷體" w:hAnsi="標楷體"/>
              </w:rPr>
              <w:t>,</w:t>
            </w:r>
            <w:r>
              <w:rPr>
                <w:rFonts w:ascii="標楷體" w:eastAsia="標楷體" w:hAnsi="標楷體" w:hint="eastAsia"/>
              </w:rPr>
              <w:t>判斷為貸方金額</w:t>
            </w:r>
          </w:p>
          <w:p w14:paraId="431F4BA6" w14:textId="7E670462" w:rsidR="006F6035" w:rsidRDefault="006F6035" w:rsidP="0034784C">
            <w:pPr>
              <w:rPr>
                <w:rFonts w:ascii="標楷體" w:eastAsia="標楷體" w:hAnsi="標楷體"/>
              </w:rPr>
            </w:pPr>
          </w:p>
        </w:tc>
      </w:tr>
    </w:tbl>
    <w:p w14:paraId="3EC341C9" w14:textId="77777777" w:rsidR="00E7143B" w:rsidRDefault="00E7143B" w:rsidP="00D01BCC">
      <w:pPr>
        <w:pStyle w:val="a"/>
        <w:numPr>
          <w:ilvl w:val="0"/>
          <w:numId w:val="0"/>
        </w:numPr>
        <w:ind w:left="1440"/>
        <w:pPrChange w:id="15" w:author="張金龍" w:date="2021-05-12T12:09:00Z">
          <w:pPr>
            <w:pStyle w:val="a"/>
            <w:numPr>
              <w:numId w:val="0"/>
            </w:numPr>
            <w:ind w:left="0" w:firstLine="0"/>
          </w:pPr>
        </w:pPrChange>
      </w:pPr>
    </w:p>
    <w:p w14:paraId="777B23E2" w14:textId="49FB0A34" w:rsidR="00E7143B" w:rsidRDefault="00E7143B" w:rsidP="00D01BCC">
      <w:pPr>
        <w:pStyle w:val="a"/>
      </w:pPr>
      <w:r>
        <w:rPr>
          <w:rFonts w:hint="eastAsia"/>
        </w:rPr>
        <w:t xml:space="preserve">選單/1 </w:t>
      </w:r>
      <w:r>
        <w:t>L6064</w:t>
      </w:r>
    </w:p>
    <w:p w14:paraId="15FE37B6" w14:textId="2AB3ADE5" w:rsidR="00E7143B" w:rsidRPr="00E7143B" w:rsidRDefault="00E7143B" w:rsidP="00E7143B">
      <w:r w:rsidRPr="00E7143B">
        <w:rPr>
          <w:noProof/>
        </w:rPr>
        <w:drawing>
          <wp:inline distT="0" distB="0" distL="0" distR="0" wp14:anchorId="579AB78D" wp14:editId="1D804C2B">
            <wp:extent cx="5090160" cy="1422192"/>
            <wp:effectExtent l="0" t="0" r="0" b="6985"/>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131468" cy="1433733"/>
                    </a:xfrm>
                    <a:prstGeom prst="rect">
                      <a:avLst/>
                    </a:prstGeom>
                  </pic:spPr>
                </pic:pic>
              </a:graphicData>
            </a:graphic>
          </wp:inline>
        </w:drawing>
      </w:r>
      <w:r w:rsidRPr="00E7143B">
        <w:rPr>
          <w:noProof/>
        </w:rPr>
        <w:t xml:space="preserve"> </w:t>
      </w:r>
      <w:r w:rsidRPr="00E7143B">
        <w:rPr>
          <w:noProof/>
        </w:rPr>
        <w:drawing>
          <wp:inline distT="0" distB="0" distL="0" distR="0" wp14:anchorId="333E13CD" wp14:editId="57A9BDD7">
            <wp:extent cx="5070944" cy="3566160"/>
            <wp:effectExtent l="0" t="0" r="0" b="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078877" cy="3571739"/>
                    </a:xfrm>
                    <a:prstGeom prst="rect">
                      <a:avLst/>
                    </a:prstGeom>
                  </pic:spPr>
                </pic:pic>
              </a:graphicData>
            </a:graphic>
          </wp:inline>
        </w:drawing>
      </w:r>
    </w:p>
    <w:p w14:paraId="46266CEC" w14:textId="328F3A54" w:rsidR="00D23522" w:rsidRPr="00533A4A" w:rsidRDefault="00D23522" w:rsidP="00533A4A">
      <w:pPr>
        <w:widowControl/>
        <w:rPr>
          <w:rFonts w:ascii="標楷體" w:eastAsia="標楷體" w:hAnsi="標楷體"/>
          <w:sz w:val="26"/>
        </w:rPr>
      </w:pPr>
    </w:p>
    <w:p w14:paraId="4B2D845B" w14:textId="503EF686" w:rsidR="00D23522" w:rsidRPr="00362205" w:rsidRDefault="00CA579C" w:rsidP="00D23522">
      <w:pPr>
        <w:pStyle w:val="3"/>
        <w:numPr>
          <w:ilvl w:val="2"/>
          <w:numId w:val="1"/>
        </w:numPr>
        <w:rPr>
          <w:rFonts w:ascii="標楷體" w:hAnsi="標楷體"/>
        </w:rPr>
      </w:pPr>
      <w:r w:rsidRPr="00362205">
        <w:rPr>
          <w:rFonts w:ascii="標楷體" w:hAnsi="標楷體"/>
        </w:rPr>
        <w:br w:type="page"/>
      </w:r>
      <w:r w:rsidR="00C21774">
        <w:rPr>
          <w:rFonts w:ascii="標楷體" w:hAnsi="標楷體" w:hint="eastAsia"/>
        </w:rPr>
        <w:lastRenderedPageBreak/>
        <w:t>L6902</w:t>
      </w:r>
      <w:r w:rsidR="005A27E4">
        <w:rPr>
          <w:rFonts w:ascii="標楷體" w:hAnsi="標楷體" w:hint="eastAsia"/>
        </w:rPr>
        <w:t>會計總帳查詢</w:t>
      </w:r>
      <w:r w:rsidR="00EC2ED9">
        <w:rPr>
          <w:rFonts w:ascii="標楷體" w:hAnsi="標楷體" w:hint="eastAsia"/>
        </w:rPr>
        <w:t>***</w:t>
      </w:r>
    </w:p>
    <w:p w14:paraId="1AD0F1D5" w14:textId="77777777" w:rsidR="006D6196" w:rsidRPr="00362205" w:rsidRDefault="006D6196" w:rsidP="00D01BCC">
      <w:pPr>
        <w:pStyle w:val="a"/>
      </w:pPr>
      <w:r w:rsidRPr="00362205">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6D6196" w:rsidRPr="00362205" w14:paraId="4E2BFC2E" w14:textId="77777777" w:rsidTr="00455E00">
        <w:trPr>
          <w:trHeight w:val="277"/>
        </w:trPr>
        <w:tc>
          <w:tcPr>
            <w:tcW w:w="1548" w:type="dxa"/>
            <w:tcBorders>
              <w:top w:val="single" w:sz="8" w:space="0" w:color="000000"/>
              <w:bottom w:val="single" w:sz="8" w:space="0" w:color="000000"/>
              <w:right w:val="single" w:sz="8" w:space="0" w:color="000000"/>
            </w:tcBorders>
            <w:shd w:val="clear" w:color="auto" w:fill="F3F3F3"/>
          </w:tcPr>
          <w:p w14:paraId="5CDA4913" w14:textId="77777777" w:rsidR="006D6196" w:rsidRPr="00362205" w:rsidRDefault="006D6196" w:rsidP="00455E00">
            <w:pPr>
              <w:rPr>
                <w:rFonts w:ascii="標楷體" w:eastAsia="標楷體" w:hAnsi="標楷體"/>
              </w:rPr>
            </w:pPr>
            <w:r w:rsidRPr="00362205">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3D324FCB" w14:textId="433CAC47" w:rsidR="006D6196" w:rsidRPr="00362205" w:rsidRDefault="006D6196" w:rsidP="00455E00">
            <w:pPr>
              <w:rPr>
                <w:rFonts w:ascii="標楷體" w:eastAsia="標楷體" w:hAnsi="標楷體"/>
                <w:lang w:eastAsia="zh-HK"/>
              </w:rPr>
            </w:pPr>
            <w:r>
              <w:rPr>
                <w:rFonts w:ascii="標楷體" w:eastAsia="標楷體" w:hAnsi="標楷體" w:hint="eastAsia"/>
              </w:rPr>
              <w:t>會計總帳查詢</w:t>
            </w:r>
          </w:p>
        </w:tc>
      </w:tr>
      <w:tr w:rsidR="006D6196" w:rsidRPr="00362205" w14:paraId="412F5043" w14:textId="77777777" w:rsidTr="00455E00">
        <w:trPr>
          <w:trHeight w:val="277"/>
        </w:trPr>
        <w:tc>
          <w:tcPr>
            <w:tcW w:w="1548" w:type="dxa"/>
            <w:tcBorders>
              <w:top w:val="single" w:sz="8" w:space="0" w:color="000000"/>
              <w:bottom w:val="single" w:sz="8" w:space="0" w:color="000000"/>
              <w:right w:val="single" w:sz="8" w:space="0" w:color="000000"/>
            </w:tcBorders>
            <w:shd w:val="clear" w:color="auto" w:fill="F3F3F3"/>
          </w:tcPr>
          <w:p w14:paraId="08765DF6" w14:textId="77777777" w:rsidR="006D6196" w:rsidRPr="00362205" w:rsidRDefault="006D6196" w:rsidP="00455E00">
            <w:pPr>
              <w:rPr>
                <w:rFonts w:ascii="標楷體" w:eastAsia="標楷體" w:hAnsi="標楷體"/>
              </w:rPr>
            </w:pPr>
            <w:r w:rsidRPr="00362205">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3FFF5366" w14:textId="7EF94302" w:rsidR="006D6196" w:rsidRPr="00362205" w:rsidRDefault="006D6196" w:rsidP="00455E00">
            <w:pPr>
              <w:rPr>
                <w:rFonts w:ascii="標楷體" w:eastAsia="標楷體" w:hAnsi="標楷體"/>
              </w:rPr>
            </w:pPr>
            <w:r w:rsidRPr="00362205">
              <w:rPr>
                <w:rFonts w:ascii="標楷體" w:eastAsia="標楷體" w:hAnsi="標楷體" w:hint="eastAsia"/>
              </w:rPr>
              <w:t>查詢</w:t>
            </w:r>
            <w:r w:rsidRPr="00362205">
              <w:rPr>
                <w:rFonts w:ascii="標楷體" w:eastAsia="標楷體" w:hAnsi="標楷體" w:hint="eastAsia"/>
                <w:lang w:eastAsia="zh-HK"/>
              </w:rPr>
              <w:t>會計科</w:t>
            </w:r>
            <w:r w:rsidRPr="00362205">
              <w:rPr>
                <w:rFonts w:ascii="標楷體" w:eastAsia="標楷體" w:hAnsi="標楷體" w:hint="eastAsia"/>
              </w:rPr>
              <w:t>目之每日借貸異動情形及日終餘額</w:t>
            </w:r>
            <w:r>
              <w:rPr>
                <w:rFonts w:ascii="標楷體" w:eastAsia="標楷體" w:hAnsi="標楷體" w:hint="eastAsia"/>
                <w:lang w:eastAsia="zh-HK"/>
              </w:rPr>
              <w:t>時</w:t>
            </w:r>
          </w:p>
        </w:tc>
      </w:tr>
      <w:tr w:rsidR="006D6196" w:rsidRPr="00362205" w14:paraId="5901C10E" w14:textId="77777777" w:rsidTr="00455E00">
        <w:trPr>
          <w:trHeight w:val="773"/>
        </w:trPr>
        <w:tc>
          <w:tcPr>
            <w:tcW w:w="1548" w:type="dxa"/>
            <w:tcBorders>
              <w:top w:val="single" w:sz="8" w:space="0" w:color="000000"/>
              <w:bottom w:val="single" w:sz="8" w:space="0" w:color="000000"/>
              <w:right w:val="single" w:sz="8" w:space="0" w:color="000000"/>
            </w:tcBorders>
            <w:shd w:val="clear" w:color="auto" w:fill="F3F3F3"/>
          </w:tcPr>
          <w:p w14:paraId="4F26FCDF" w14:textId="77777777" w:rsidR="006D6196" w:rsidRPr="00362205" w:rsidRDefault="006D6196" w:rsidP="00455E00">
            <w:pPr>
              <w:rPr>
                <w:rFonts w:ascii="標楷體" w:eastAsia="標楷體" w:hAnsi="標楷體"/>
              </w:rPr>
            </w:pPr>
            <w:r w:rsidRPr="00362205">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25BFCB62" w14:textId="5502E08F" w:rsidR="006D6196" w:rsidRDefault="006D6196" w:rsidP="00455E00">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查詢</w:t>
            </w:r>
            <w:r w:rsidR="0025035D">
              <w:rPr>
                <w:rFonts w:ascii="標楷體" w:eastAsia="標楷體" w:hAnsi="標楷體" w:hint="eastAsia"/>
              </w:rPr>
              <w:t>會計總帳</w:t>
            </w:r>
            <w:r>
              <w:rPr>
                <w:rFonts w:ascii="標楷體" w:eastAsia="標楷體" w:hAnsi="標楷體" w:hint="eastAsia"/>
                <w:lang w:eastAsia="zh-HK"/>
              </w:rPr>
              <w:t>檔</w:t>
            </w:r>
            <w:r>
              <w:rPr>
                <w:rFonts w:ascii="標楷體" w:eastAsia="標楷體" w:hAnsi="標楷體" w:hint="eastAsia"/>
              </w:rPr>
              <w:t>(</w:t>
            </w:r>
            <w:r w:rsidR="0025035D">
              <w:rPr>
                <w:rFonts w:ascii="標楷體" w:eastAsia="標楷體" w:hAnsi="標楷體" w:hint="eastAsia"/>
              </w:rPr>
              <w:t>A</w:t>
            </w:r>
            <w:r w:rsidR="0025035D">
              <w:rPr>
                <w:rFonts w:ascii="標楷體" w:eastAsia="標楷體" w:hAnsi="標楷體"/>
              </w:rPr>
              <w:t>cMain</w:t>
            </w:r>
            <w:r>
              <w:rPr>
                <w:rFonts w:ascii="標楷體" w:eastAsia="標楷體" w:hAnsi="標楷體"/>
              </w:rPr>
              <w:t>)</w:t>
            </w:r>
          </w:p>
          <w:p w14:paraId="49EA364F" w14:textId="77777777" w:rsidR="006D6196" w:rsidRDefault="006D6196" w:rsidP="00455E00">
            <w:pPr>
              <w:rPr>
                <w:rFonts w:ascii="標楷體" w:eastAsia="標楷體" w:hAnsi="標楷體"/>
                <w:lang w:eastAsia="zh-HK"/>
              </w:rPr>
            </w:pPr>
            <w:r>
              <w:rPr>
                <w:rFonts w:ascii="標楷體" w:eastAsia="標楷體" w:hAnsi="標楷體"/>
              </w:rPr>
              <w:t>2.</w:t>
            </w:r>
            <w:r>
              <w:rPr>
                <w:rFonts w:ascii="標楷體" w:eastAsia="標楷體" w:hAnsi="標楷體" w:hint="eastAsia"/>
                <w:lang w:eastAsia="zh-HK"/>
              </w:rPr>
              <w:t>依據輸入查詢條件</w:t>
            </w:r>
            <w:r>
              <w:rPr>
                <w:rFonts w:ascii="標楷體" w:eastAsia="標楷體" w:hAnsi="標楷體" w:hint="eastAsia"/>
              </w:rPr>
              <w:t>,</w:t>
            </w:r>
            <w:r>
              <w:rPr>
                <w:rFonts w:ascii="標楷體" w:eastAsia="標楷體" w:hAnsi="標楷體" w:hint="eastAsia"/>
                <w:lang w:eastAsia="zh-HK"/>
              </w:rPr>
              <w:t>輸出查詢資料</w:t>
            </w:r>
          </w:p>
          <w:p w14:paraId="4376BFED" w14:textId="77777777" w:rsidR="006D6196" w:rsidRDefault="006D6196" w:rsidP="00455E00">
            <w:pPr>
              <w:rPr>
                <w:rFonts w:ascii="新細明體" w:hAnsi="新細明體"/>
                <w:lang w:eastAsia="zh-HK"/>
              </w:rPr>
            </w:pPr>
            <w:r>
              <w:rPr>
                <w:rFonts w:ascii="標楷體" w:eastAsia="標楷體" w:hAnsi="標楷體" w:hint="eastAsia"/>
              </w:rPr>
              <w:t xml:space="preserve">  (</w:t>
            </w:r>
            <w:r>
              <w:rPr>
                <w:rFonts w:ascii="標楷體" w:eastAsia="標楷體" w:hAnsi="標楷體"/>
              </w:rPr>
              <w:t>1).</w:t>
            </w:r>
            <w:r>
              <w:rPr>
                <w:rFonts w:ascii="標楷體" w:eastAsia="標楷體" w:hAnsi="標楷體" w:hint="eastAsia"/>
                <w:lang w:eastAsia="zh-HK"/>
              </w:rPr>
              <w:t>帳冊別</w:t>
            </w:r>
            <w:r>
              <w:rPr>
                <w:rFonts w:ascii="標楷體" w:eastAsia="標楷體" w:hAnsi="標楷體" w:hint="eastAsia"/>
              </w:rPr>
              <w:t>(</w:t>
            </w:r>
            <w:r w:rsidRPr="00C323C7">
              <w:rPr>
                <w:rFonts w:ascii="標楷體" w:eastAsia="標楷體" w:hAnsi="標楷體"/>
              </w:rPr>
              <w:t>AcBookCode</w:t>
            </w:r>
            <w:r>
              <w:rPr>
                <w:rFonts w:ascii="標楷體" w:eastAsia="標楷體" w:hAnsi="標楷體"/>
              </w:rPr>
              <w:t>)</w:t>
            </w:r>
            <w:r>
              <w:rPr>
                <w:rFonts w:ascii="標楷體" w:eastAsia="標楷體" w:hAnsi="標楷體" w:hint="eastAsia"/>
              </w:rPr>
              <w:t xml:space="preserve"> = </w:t>
            </w:r>
            <w:r>
              <w:rPr>
                <w:rFonts w:ascii="標楷體" w:eastAsia="標楷體" w:hAnsi="標楷體" w:hint="eastAsia"/>
                <w:lang w:eastAsia="zh-HK"/>
              </w:rPr>
              <w:t>輸入條件</w:t>
            </w:r>
            <w:r>
              <w:rPr>
                <w:rFonts w:ascii="新細明體" w:hAnsi="新細明體" w:hint="eastAsia"/>
                <w:lang w:eastAsia="zh-HK"/>
              </w:rPr>
              <w:t>「</w:t>
            </w:r>
            <w:r>
              <w:rPr>
                <w:rFonts w:ascii="標楷體" w:eastAsia="標楷體" w:hAnsi="標楷體" w:hint="eastAsia"/>
                <w:lang w:eastAsia="zh-HK"/>
              </w:rPr>
              <w:t>帳冊別</w:t>
            </w:r>
            <w:r>
              <w:rPr>
                <w:rFonts w:ascii="新細明體" w:hAnsi="新細明體" w:hint="eastAsia"/>
                <w:lang w:eastAsia="zh-HK"/>
              </w:rPr>
              <w:t>」</w:t>
            </w:r>
          </w:p>
          <w:p w14:paraId="6D2F317F" w14:textId="12F28EB1" w:rsidR="006D6196" w:rsidRDefault="006D6196" w:rsidP="00455E00">
            <w:pPr>
              <w:rPr>
                <w:rFonts w:ascii="標楷體" w:eastAsia="標楷體" w:hAnsi="標楷體"/>
              </w:rPr>
            </w:pPr>
            <w:r>
              <w:rPr>
                <w:rFonts w:ascii="標楷體" w:eastAsia="標楷體" w:hAnsi="標楷體" w:hint="eastAsia"/>
              </w:rPr>
              <w:t xml:space="preserve">  (2).單位別(B</w:t>
            </w:r>
            <w:r>
              <w:rPr>
                <w:rFonts w:ascii="標楷體" w:eastAsia="標楷體" w:hAnsi="標楷體"/>
              </w:rPr>
              <w:t>ranchNo)</w:t>
            </w:r>
            <w:r>
              <w:rPr>
                <w:rFonts w:ascii="標楷體" w:eastAsia="標楷體" w:hAnsi="標楷體" w:hint="eastAsia"/>
              </w:rPr>
              <w:t xml:space="preserve"> = </w:t>
            </w:r>
            <w:r>
              <w:rPr>
                <w:rFonts w:ascii="標楷體" w:eastAsia="標楷體" w:hAnsi="標楷體" w:hint="eastAsia"/>
                <w:lang w:eastAsia="zh-HK"/>
              </w:rPr>
              <w:t>輸入條件</w:t>
            </w:r>
            <w:r>
              <w:rPr>
                <w:rFonts w:ascii="新細明體" w:hAnsi="新細明體" w:hint="eastAsia"/>
                <w:lang w:eastAsia="zh-HK"/>
              </w:rPr>
              <w:t>「</w:t>
            </w:r>
            <w:r>
              <w:rPr>
                <w:rFonts w:ascii="標楷體" w:eastAsia="標楷體" w:hAnsi="標楷體" w:hint="eastAsia"/>
              </w:rPr>
              <w:t>單位別</w:t>
            </w:r>
            <w:r>
              <w:rPr>
                <w:rFonts w:ascii="新細明體" w:hAnsi="新細明體" w:hint="eastAsia"/>
                <w:lang w:eastAsia="zh-HK"/>
              </w:rPr>
              <w:t>」</w:t>
            </w:r>
          </w:p>
          <w:p w14:paraId="0C7E61F6" w14:textId="23B46E05" w:rsidR="006D6196" w:rsidRDefault="006D6196" w:rsidP="00455E00">
            <w:pPr>
              <w:rPr>
                <w:rFonts w:ascii="標楷體" w:eastAsia="標楷體" w:hAnsi="標楷體"/>
                <w:lang w:eastAsia="zh-HK"/>
              </w:rPr>
            </w:pPr>
            <w:r>
              <w:rPr>
                <w:rFonts w:ascii="標楷體" w:eastAsia="標楷體" w:hAnsi="標楷體" w:hint="eastAsia"/>
              </w:rPr>
              <w:t xml:space="preserve">  (3).幣別(</w:t>
            </w:r>
            <w:r w:rsidRPr="006D6196">
              <w:rPr>
                <w:rFonts w:ascii="標楷體" w:eastAsia="標楷體" w:hAnsi="標楷體"/>
              </w:rPr>
              <w:t>CurrencyCode</w:t>
            </w:r>
            <w:r>
              <w:rPr>
                <w:rFonts w:ascii="標楷體" w:eastAsia="標楷體" w:hAnsi="標楷體"/>
              </w:rPr>
              <w:t>)</w:t>
            </w:r>
            <w:r>
              <w:rPr>
                <w:rFonts w:ascii="標楷體" w:eastAsia="標楷體" w:hAnsi="標楷體" w:hint="eastAsia"/>
              </w:rPr>
              <w:t xml:space="preserve"> = </w:t>
            </w:r>
            <w:r>
              <w:rPr>
                <w:rFonts w:ascii="標楷體" w:eastAsia="標楷體" w:hAnsi="標楷體" w:hint="eastAsia"/>
                <w:lang w:eastAsia="zh-HK"/>
              </w:rPr>
              <w:t>輸入條件</w:t>
            </w:r>
            <w:r>
              <w:rPr>
                <w:rFonts w:ascii="新細明體" w:hAnsi="新細明體" w:hint="eastAsia"/>
                <w:lang w:eastAsia="zh-HK"/>
              </w:rPr>
              <w:t>「</w:t>
            </w:r>
            <w:r>
              <w:rPr>
                <w:rFonts w:ascii="標楷體" w:eastAsia="標楷體" w:hAnsi="標楷體" w:hint="eastAsia"/>
              </w:rPr>
              <w:t>幣別</w:t>
            </w:r>
            <w:r>
              <w:rPr>
                <w:rFonts w:ascii="新細明體" w:hAnsi="新細明體" w:hint="eastAsia"/>
                <w:lang w:eastAsia="zh-HK"/>
              </w:rPr>
              <w:t>」</w:t>
            </w:r>
          </w:p>
          <w:p w14:paraId="2B951342" w14:textId="27EAB5C5" w:rsidR="006D6196" w:rsidRDefault="006D6196" w:rsidP="00455E00">
            <w:pPr>
              <w:rPr>
                <w:rFonts w:ascii="標楷體" w:eastAsia="標楷體" w:hAnsi="標楷體"/>
              </w:rPr>
            </w:pPr>
            <w:r>
              <w:rPr>
                <w:rFonts w:ascii="標楷體" w:eastAsia="標楷體" w:hAnsi="標楷體" w:hint="eastAsia"/>
              </w:rPr>
              <w:t xml:space="preserve">  (4).科子細目(</w:t>
            </w:r>
            <w:r w:rsidRPr="006D6196">
              <w:rPr>
                <w:rFonts w:ascii="標楷體" w:eastAsia="標楷體" w:hAnsi="標楷體"/>
              </w:rPr>
              <w:t>AcNoCode</w:t>
            </w:r>
            <w:r>
              <w:rPr>
                <w:rFonts w:ascii="標楷體" w:eastAsia="標楷體" w:hAnsi="標楷體"/>
              </w:rPr>
              <w:t>+</w:t>
            </w:r>
            <w:r>
              <w:t xml:space="preserve"> </w:t>
            </w:r>
            <w:r w:rsidRPr="006D6196">
              <w:rPr>
                <w:rFonts w:ascii="標楷體" w:eastAsia="標楷體" w:hAnsi="標楷體"/>
              </w:rPr>
              <w:t>AcSubCode</w:t>
            </w:r>
            <w:r>
              <w:rPr>
                <w:rFonts w:ascii="標楷體" w:eastAsia="標楷體" w:hAnsi="標楷體"/>
              </w:rPr>
              <w:t>+</w:t>
            </w:r>
            <w:r>
              <w:t xml:space="preserve"> </w:t>
            </w:r>
            <w:r w:rsidRPr="006D6196">
              <w:rPr>
                <w:rFonts w:ascii="標楷體" w:eastAsia="標楷體" w:hAnsi="標楷體"/>
              </w:rPr>
              <w:t>AcDtlCode</w:t>
            </w:r>
            <w:r>
              <w:rPr>
                <w:rFonts w:ascii="標楷體" w:eastAsia="標楷體" w:hAnsi="標楷體"/>
              </w:rPr>
              <w:t>)</w:t>
            </w:r>
          </w:p>
          <w:p w14:paraId="724C1144" w14:textId="78D0FF99" w:rsidR="006D6196" w:rsidRDefault="006D6196" w:rsidP="00455E00">
            <w:pPr>
              <w:rPr>
                <w:rFonts w:ascii="標楷體" w:eastAsia="標楷體" w:hAnsi="標楷體"/>
                <w:lang w:eastAsia="zh-HK"/>
              </w:rPr>
            </w:pPr>
            <w:r>
              <w:rPr>
                <w:rFonts w:ascii="標楷體" w:eastAsia="標楷體" w:hAnsi="標楷體" w:hint="eastAsia"/>
              </w:rPr>
              <w:t xml:space="preserve"> </w:t>
            </w:r>
            <w:r>
              <w:rPr>
                <w:rFonts w:ascii="標楷體" w:eastAsia="標楷體" w:hAnsi="標楷體"/>
                <w:lang w:eastAsia="zh-HK"/>
              </w:rPr>
              <w:t xml:space="preserve">     </w:t>
            </w:r>
            <w:r>
              <w:rPr>
                <w:rFonts w:ascii="標楷體" w:eastAsia="標楷體" w:hAnsi="標楷體" w:hint="eastAsia"/>
              </w:rPr>
              <w:t xml:space="preserve">= </w:t>
            </w:r>
            <w:r>
              <w:rPr>
                <w:rFonts w:ascii="標楷體" w:eastAsia="標楷體" w:hAnsi="標楷體" w:hint="eastAsia"/>
                <w:lang w:eastAsia="zh-HK"/>
              </w:rPr>
              <w:t>輸入條件</w:t>
            </w:r>
            <w:r>
              <w:rPr>
                <w:rFonts w:ascii="新細明體" w:hAnsi="新細明體" w:hint="eastAsia"/>
                <w:lang w:eastAsia="zh-HK"/>
              </w:rPr>
              <w:t>「</w:t>
            </w:r>
            <w:r>
              <w:rPr>
                <w:rFonts w:ascii="標楷體" w:eastAsia="標楷體" w:hAnsi="標楷體" w:hint="eastAsia"/>
              </w:rPr>
              <w:t>科子細目</w:t>
            </w:r>
            <w:r>
              <w:rPr>
                <w:rFonts w:ascii="新細明體" w:hAnsi="新細明體" w:hint="eastAsia"/>
                <w:lang w:eastAsia="zh-HK"/>
              </w:rPr>
              <w:t>」</w:t>
            </w:r>
          </w:p>
          <w:p w14:paraId="1D021376" w14:textId="6322E5BE" w:rsidR="006D6196" w:rsidRDefault="006D6196" w:rsidP="006D6196">
            <w:pPr>
              <w:ind w:left="720" w:hangingChars="300" w:hanging="720"/>
              <w:rPr>
                <w:rFonts w:ascii="標楷體" w:eastAsia="標楷體" w:hAnsi="標楷體"/>
                <w:lang w:eastAsia="zh-HK"/>
              </w:rPr>
            </w:pPr>
            <w:r>
              <w:rPr>
                <w:rFonts w:ascii="標楷體" w:eastAsia="標楷體" w:hAnsi="標楷體" w:hint="eastAsia"/>
              </w:rPr>
              <w:t xml:space="preserve">  (5).會計日期(</w:t>
            </w:r>
            <w:r w:rsidRPr="006D6196">
              <w:rPr>
                <w:rFonts w:ascii="標楷體" w:eastAsia="標楷體" w:hAnsi="標楷體"/>
              </w:rPr>
              <w:t>AcDate</w:t>
            </w:r>
            <w:r>
              <w:rPr>
                <w:rFonts w:ascii="標楷體" w:eastAsia="標楷體" w:hAnsi="標楷體"/>
              </w:rPr>
              <w:t xml:space="preserve">) </w:t>
            </w:r>
            <w:r>
              <w:rPr>
                <w:rFonts w:ascii="標楷體" w:eastAsia="標楷體" w:hAnsi="標楷體" w:hint="eastAsia"/>
              </w:rPr>
              <w:t>Be</w:t>
            </w:r>
            <w:r>
              <w:rPr>
                <w:rFonts w:ascii="標楷體" w:eastAsia="標楷體" w:hAnsi="標楷體"/>
              </w:rPr>
              <w:t>tween</w:t>
            </w:r>
            <w:r>
              <w:rPr>
                <w:rFonts w:ascii="標楷體" w:eastAsia="標楷體" w:hAnsi="標楷體" w:hint="eastAsia"/>
                <w:lang w:eastAsia="zh-HK"/>
              </w:rPr>
              <w:t>輸入條件</w:t>
            </w:r>
            <w:r>
              <w:rPr>
                <w:rFonts w:ascii="新細明體" w:hAnsi="新細明體" w:hint="eastAsia"/>
                <w:lang w:eastAsia="zh-HK"/>
              </w:rPr>
              <w:t>「</w:t>
            </w:r>
            <w:r>
              <w:rPr>
                <w:rFonts w:ascii="標楷體" w:eastAsia="標楷體" w:hAnsi="標楷體" w:hint="eastAsia"/>
              </w:rPr>
              <w:t>會計日期起   迄</w:t>
            </w:r>
            <w:r>
              <w:rPr>
                <w:rFonts w:ascii="新細明體" w:hAnsi="新細明體" w:hint="eastAsia"/>
                <w:lang w:eastAsia="zh-HK"/>
              </w:rPr>
              <w:t>」</w:t>
            </w:r>
          </w:p>
          <w:p w14:paraId="525811EE" w14:textId="77777777" w:rsidR="006D6196" w:rsidRDefault="00E12BC7" w:rsidP="00455E00">
            <w:pPr>
              <w:rPr>
                <w:rFonts w:ascii="標楷體" w:eastAsia="標楷體" w:hAnsi="標楷體"/>
                <w:lang w:eastAsia="zh-HK"/>
              </w:rPr>
            </w:pPr>
            <w:r>
              <w:rPr>
                <w:rFonts w:ascii="標楷體" w:eastAsia="標楷體" w:hAnsi="標楷體" w:hint="eastAsia"/>
                <w:lang w:eastAsia="zh-HK"/>
              </w:rPr>
              <w:t>3</w:t>
            </w:r>
            <w:r>
              <w:rPr>
                <w:rFonts w:ascii="標楷體" w:eastAsia="標楷體" w:hAnsi="標楷體"/>
                <w:lang w:eastAsia="zh-HK"/>
              </w:rPr>
              <w:t>.</w:t>
            </w:r>
            <w:r>
              <w:rPr>
                <w:rFonts w:ascii="標楷體" w:eastAsia="標楷體" w:hAnsi="標楷體" w:hint="eastAsia"/>
                <w:lang w:eastAsia="zh-HK"/>
              </w:rPr>
              <w:t>資料排序</w:t>
            </w:r>
            <w:r>
              <w:rPr>
                <w:rFonts w:ascii="標楷體" w:eastAsia="標楷體" w:hAnsi="標楷體" w:hint="eastAsia"/>
              </w:rPr>
              <w:t>:查詢結果</w:t>
            </w:r>
            <w:r>
              <w:rPr>
                <w:rFonts w:ascii="新細明體" w:hAnsi="新細明體" w:hint="eastAsia"/>
                <w:lang w:eastAsia="zh-HK"/>
              </w:rPr>
              <w:t>「</w:t>
            </w:r>
            <w:r>
              <w:rPr>
                <w:rFonts w:ascii="標楷體" w:eastAsia="標楷體" w:hAnsi="標楷體" w:hint="eastAsia"/>
              </w:rPr>
              <w:t>會計日期、帳冊別</w:t>
            </w:r>
            <w:r>
              <w:rPr>
                <w:rFonts w:ascii="新細明體" w:hAnsi="新細明體" w:hint="eastAsia"/>
                <w:lang w:eastAsia="zh-HK"/>
              </w:rPr>
              <w:t>」</w:t>
            </w:r>
            <w:r w:rsidRPr="00E12BC7">
              <w:rPr>
                <w:rFonts w:ascii="標楷體" w:eastAsia="標楷體" w:hAnsi="標楷體" w:hint="eastAsia"/>
                <w:lang w:eastAsia="zh-HK"/>
              </w:rPr>
              <w:t>由小到大排序</w:t>
            </w:r>
          </w:p>
          <w:p w14:paraId="39324805" w14:textId="3B2CBAF6" w:rsidR="009C0FD2" w:rsidRPr="00362205" w:rsidRDefault="009C0FD2" w:rsidP="009C0FD2">
            <w:pPr>
              <w:ind w:left="240" w:hangingChars="100" w:hanging="240"/>
              <w:rPr>
                <w:rFonts w:ascii="標楷體" w:eastAsia="標楷體" w:hAnsi="標楷體"/>
                <w:lang w:eastAsia="zh-HK"/>
              </w:rPr>
            </w:pPr>
          </w:p>
        </w:tc>
      </w:tr>
      <w:tr w:rsidR="006D6196" w:rsidRPr="00362205" w14:paraId="5596C242" w14:textId="77777777" w:rsidTr="00455E00">
        <w:trPr>
          <w:trHeight w:val="321"/>
        </w:trPr>
        <w:tc>
          <w:tcPr>
            <w:tcW w:w="1548" w:type="dxa"/>
            <w:tcBorders>
              <w:top w:val="single" w:sz="8" w:space="0" w:color="000000"/>
              <w:bottom w:val="single" w:sz="8" w:space="0" w:color="000000"/>
              <w:right w:val="single" w:sz="8" w:space="0" w:color="000000"/>
            </w:tcBorders>
            <w:shd w:val="clear" w:color="auto" w:fill="F3F3F3"/>
          </w:tcPr>
          <w:p w14:paraId="33581CBD" w14:textId="77777777" w:rsidR="006D6196" w:rsidRPr="00362205" w:rsidRDefault="006D6196" w:rsidP="00455E00">
            <w:pPr>
              <w:rPr>
                <w:rFonts w:ascii="標楷體" w:eastAsia="標楷體" w:hAnsi="標楷體"/>
              </w:rPr>
            </w:pPr>
            <w:r w:rsidRPr="00362205">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565352A7" w14:textId="77777777" w:rsidR="006D6196" w:rsidRPr="00362205" w:rsidRDefault="006D6196" w:rsidP="00455E00">
            <w:pPr>
              <w:rPr>
                <w:rFonts w:ascii="標楷體" w:eastAsia="標楷體" w:hAnsi="標楷體"/>
              </w:rPr>
            </w:pPr>
          </w:p>
        </w:tc>
      </w:tr>
      <w:tr w:rsidR="006D6196" w:rsidRPr="00362205" w14:paraId="6DF9706A" w14:textId="77777777" w:rsidTr="00455E00">
        <w:trPr>
          <w:trHeight w:val="1311"/>
        </w:trPr>
        <w:tc>
          <w:tcPr>
            <w:tcW w:w="1548" w:type="dxa"/>
            <w:tcBorders>
              <w:top w:val="single" w:sz="8" w:space="0" w:color="000000"/>
              <w:bottom w:val="single" w:sz="8" w:space="0" w:color="000000"/>
              <w:right w:val="single" w:sz="8" w:space="0" w:color="000000"/>
            </w:tcBorders>
            <w:shd w:val="clear" w:color="auto" w:fill="F3F3F3"/>
          </w:tcPr>
          <w:p w14:paraId="13A745E8" w14:textId="77777777" w:rsidR="006D6196" w:rsidRPr="00362205" w:rsidRDefault="006D6196" w:rsidP="00455E00">
            <w:pPr>
              <w:rPr>
                <w:rFonts w:ascii="標楷體" w:eastAsia="標楷體" w:hAnsi="標楷體"/>
              </w:rPr>
            </w:pPr>
            <w:r w:rsidRPr="00362205">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1331864A" w14:textId="77777777" w:rsidR="006D6196" w:rsidRPr="00362205" w:rsidRDefault="006D6196" w:rsidP="00455E00">
            <w:pPr>
              <w:rPr>
                <w:rFonts w:ascii="標楷體" w:eastAsia="標楷體" w:hAnsi="標楷體"/>
              </w:rPr>
            </w:pPr>
          </w:p>
        </w:tc>
      </w:tr>
      <w:tr w:rsidR="006D6196" w:rsidRPr="00362205" w14:paraId="084F3FE8" w14:textId="77777777" w:rsidTr="00455E00">
        <w:trPr>
          <w:trHeight w:val="278"/>
        </w:trPr>
        <w:tc>
          <w:tcPr>
            <w:tcW w:w="1548" w:type="dxa"/>
            <w:tcBorders>
              <w:top w:val="single" w:sz="8" w:space="0" w:color="000000"/>
              <w:bottom w:val="single" w:sz="8" w:space="0" w:color="000000"/>
              <w:right w:val="single" w:sz="8" w:space="0" w:color="000000"/>
            </w:tcBorders>
            <w:shd w:val="clear" w:color="auto" w:fill="F3F3F3"/>
          </w:tcPr>
          <w:p w14:paraId="155A80CE" w14:textId="77777777" w:rsidR="006D6196" w:rsidRPr="00362205" w:rsidRDefault="006D6196" w:rsidP="00455E00">
            <w:pPr>
              <w:rPr>
                <w:rFonts w:ascii="標楷體" w:eastAsia="標楷體" w:hAnsi="標楷體"/>
              </w:rPr>
            </w:pPr>
            <w:r w:rsidRPr="00362205">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316CDB38" w14:textId="4415F1B7" w:rsidR="006D6196" w:rsidRDefault="009359FC" w:rsidP="00455E00">
            <w:pPr>
              <w:rPr>
                <w:rFonts w:ascii="標楷體" w:eastAsia="標楷體" w:hAnsi="標楷體"/>
                <w:lang w:eastAsia="zh-HK"/>
              </w:rPr>
            </w:pPr>
            <w:r>
              <w:rPr>
                <w:rFonts w:ascii="標楷體" w:eastAsia="標楷體" w:hAnsi="標楷體" w:hint="eastAsia"/>
              </w:rPr>
              <w:t>1.</w:t>
            </w:r>
            <w:r w:rsidR="006D6196">
              <w:rPr>
                <w:rFonts w:ascii="標楷體" w:eastAsia="標楷體" w:hAnsi="標楷體" w:hint="eastAsia"/>
                <w:lang w:eastAsia="zh-HK"/>
              </w:rPr>
              <w:t>提供資料查詢輸出</w:t>
            </w:r>
          </w:p>
          <w:p w14:paraId="4C0C20B3" w14:textId="32468DFA" w:rsidR="009359FC" w:rsidRPr="00362205" w:rsidRDefault="009359FC" w:rsidP="009359FC">
            <w:pPr>
              <w:ind w:left="240" w:hangingChars="100" w:hanging="240"/>
              <w:rPr>
                <w:rFonts w:ascii="標楷體" w:eastAsia="標楷體" w:hAnsi="標楷體"/>
              </w:rPr>
            </w:pPr>
            <w:r>
              <w:rPr>
                <w:rFonts w:ascii="標楷體" w:eastAsia="標楷體" w:hAnsi="標楷體" w:hint="eastAsia"/>
              </w:rPr>
              <w:t>2.輸入查詢條件「</w:t>
            </w:r>
            <w:r>
              <w:rPr>
                <w:rFonts w:ascii="標楷體" w:eastAsia="標楷體" w:hAnsi="標楷體" w:hint="eastAsia"/>
                <w:lang w:eastAsia="zh-HK"/>
              </w:rPr>
              <w:t>帳冊別」為</w:t>
            </w:r>
            <w:r>
              <w:rPr>
                <w:rFonts w:ascii="標楷體" w:eastAsia="標楷體" w:hAnsi="標楷體" w:hint="eastAsia"/>
              </w:rPr>
              <w:t>10H(放款帳冊)時，查詢結果  包含000(全帳冊)、10H(放款帳冊)</w:t>
            </w:r>
          </w:p>
        </w:tc>
      </w:tr>
      <w:tr w:rsidR="006D6196" w:rsidRPr="00362205" w14:paraId="7C2EF8DB" w14:textId="77777777" w:rsidTr="00455E00">
        <w:trPr>
          <w:trHeight w:val="358"/>
        </w:trPr>
        <w:tc>
          <w:tcPr>
            <w:tcW w:w="1548" w:type="dxa"/>
            <w:tcBorders>
              <w:top w:val="single" w:sz="8" w:space="0" w:color="000000"/>
              <w:bottom w:val="single" w:sz="8" w:space="0" w:color="000000"/>
              <w:right w:val="single" w:sz="8" w:space="0" w:color="000000"/>
            </w:tcBorders>
            <w:shd w:val="clear" w:color="auto" w:fill="F3F3F3"/>
          </w:tcPr>
          <w:p w14:paraId="635368B1" w14:textId="77777777" w:rsidR="006D6196" w:rsidRPr="00362205" w:rsidRDefault="006D6196" w:rsidP="00455E00">
            <w:pPr>
              <w:rPr>
                <w:rFonts w:ascii="標楷體" w:eastAsia="標楷體" w:hAnsi="標楷體"/>
              </w:rPr>
            </w:pPr>
            <w:r w:rsidRPr="00362205">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11E43E19" w14:textId="77777777" w:rsidR="006D6196" w:rsidRPr="00362205" w:rsidRDefault="006D6196" w:rsidP="00455E00">
            <w:pPr>
              <w:rPr>
                <w:rFonts w:ascii="標楷體" w:eastAsia="標楷體" w:hAnsi="標楷體"/>
              </w:rPr>
            </w:pPr>
          </w:p>
        </w:tc>
      </w:tr>
      <w:tr w:rsidR="006D6196" w:rsidRPr="00362205" w14:paraId="145BCEF3" w14:textId="77777777" w:rsidTr="00455E00">
        <w:trPr>
          <w:trHeight w:val="278"/>
        </w:trPr>
        <w:tc>
          <w:tcPr>
            <w:tcW w:w="1548" w:type="dxa"/>
            <w:tcBorders>
              <w:top w:val="single" w:sz="8" w:space="0" w:color="000000"/>
              <w:bottom w:val="single" w:sz="8" w:space="0" w:color="000000"/>
              <w:right w:val="single" w:sz="8" w:space="0" w:color="000000"/>
            </w:tcBorders>
            <w:shd w:val="clear" w:color="auto" w:fill="F3F3F3"/>
          </w:tcPr>
          <w:p w14:paraId="310DD71B" w14:textId="77777777" w:rsidR="006D6196" w:rsidRPr="00362205" w:rsidRDefault="006D6196" w:rsidP="00455E00">
            <w:pPr>
              <w:rPr>
                <w:rFonts w:ascii="標楷體" w:eastAsia="標楷體" w:hAnsi="標楷體"/>
              </w:rPr>
            </w:pPr>
            <w:r w:rsidRPr="00362205">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7B01EFDC" w14:textId="77777777" w:rsidR="006D6196" w:rsidRPr="00362205" w:rsidRDefault="006D6196" w:rsidP="00455E00">
            <w:pPr>
              <w:rPr>
                <w:rFonts w:ascii="標楷體" w:eastAsia="標楷體" w:hAnsi="標楷體"/>
              </w:rPr>
            </w:pPr>
          </w:p>
        </w:tc>
      </w:tr>
    </w:tbl>
    <w:p w14:paraId="211EF5DA" w14:textId="77777777" w:rsidR="006D6196" w:rsidRDefault="006D6196" w:rsidP="00D01BCC">
      <w:pPr>
        <w:pStyle w:val="a"/>
        <w:numPr>
          <w:ilvl w:val="0"/>
          <w:numId w:val="0"/>
        </w:numPr>
        <w:ind w:left="1330"/>
        <w:pPrChange w:id="16" w:author="張金龍" w:date="2021-05-12T12:09:00Z">
          <w:pPr>
            <w:pStyle w:val="a"/>
            <w:numPr>
              <w:numId w:val="0"/>
            </w:numPr>
            <w:ind w:left="0" w:firstLine="0"/>
          </w:pPr>
        </w:pPrChange>
      </w:pPr>
    </w:p>
    <w:p w14:paraId="3BCA812A" w14:textId="77777777" w:rsidR="006D6196" w:rsidRPr="005F1722" w:rsidRDefault="006D6196" w:rsidP="00D01BCC">
      <w:pPr>
        <w:pStyle w:val="a"/>
      </w:pPr>
      <w:r>
        <w:rPr>
          <w:rFonts w:hint="eastAsia"/>
        </w:rPr>
        <w:t>Ta</w:t>
      </w:r>
      <w:r>
        <w:t>ble List</w:t>
      </w:r>
      <w:r w:rsidRPr="005F1722">
        <w:rPr>
          <w:rFonts w:hint="eastAsia"/>
        </w:rPr>
        <w:t>:</w:t>
      </w:r>
    </w:p>
    <w:tbl>
      <w:tblPr>
        <w:tblStyle w:val="ac"/>
        <w:tblW w:w="0" w:type="auto"/>
        <w:tblInd w:w="1809" w:type="dxa"/>
        <w:tblLook w:val="04A0" w:firstRow="1" w:lastRow="0" w:firstColumn="1" w:lastColumn="0" w:noHBand="0" w:noVBand="1"/>
      </w:tblPr>
      <w:tblGrid>
        <w:gridCol w:w="851"/>
        <w:gridCol w:w="3118"/>
        <w:gridCol w:w="3828"/>
      </w:tblGrid>
      <w:tr w:rsidR="006D6196" w:rsidRPr="0022279A" w14:paraId="5B62AC22" w14:textId="77777777" w:rsidTr="00455E00">
        <w:tc>
          <w:tcPr>
            <w:tcW w:w="851" w:type="dxa"/>
            <w:shd w:val="clear" w:color="auto" w:fill="D9D9D9" w:themeFill="background1" w:themeFillShade="D9"/>
          </w:tcPr>
          <w:p w14:paraId="62CA0159" w14:textId="77777777" w:rsidR="006D6196" w:rsidRPr="0022279A" w:rsidRDefault="006D6196" w:rsidP="00455E00">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7AA28C0B" w14:textId="77777777" w:rsidR="006D6196" w:rsidRPr="0022279A" w:rsidRDefault="006D6196" w:rsidP="00455E00">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48E38499" w14:textId="77777777" w:rsidR="006D6196" w:rsidRPr="0022279A" w:rsidRDefault="006D6196" w:rsidP="00455E00">
            <w:pPr>
              <w:jc w:val="center"/>
              <w:rPr>
                <w:rFonts w:ascii="標楷體" w:eastAsia="標楷體" w:hAnsi="標楷體"/>
              </w:rPr>
            </w:pPr>
            <w:r w:rsidRPr="0022279A">
              <w:rPr>
                <w:rFonts w:ascii="標楷體" w:eastAsia="標楷體" w:hAnsi="標楷體" w:hint="eastAsia"/>
                <w:lang w:eastAsia="zh-HK"/>
              </w:rPr>
              <w:t>說明</w:t>
            </w:r>
          </w:p>
        </w:tc>
      </w:tr>
      <w:tr w:rsidR="0025035D" w:rsidRPr="0022279A" w14:paraId="70AF0676" w14:textId="77777777" w:rsidTr="00455E00">
        <w:tc>
          <w:tcPr>
            <w:tcW w:w="851" w:type="dxa"/>
          </w:tcPr>
          <w:p w14:paraId="73728A49" w14:textId="77777777" w:rsidR="0025035D" w:rsidRPr="0022279A" w:rsidRDefault="0025035D" w:rsidP="0025035D">
            <w:pPr>
              <w:jc w:val="center"/>
              <w:rPr>
                <w:rFonts w:ascii="標楷體" w:eastAsia="標楷體" w:hAnsi="標楷體"/>
              </w:rPr>
            </w:pPr>
            <w:r w:rsidRPr="0022279A">
              <w:rPr>
                <w:rFonts w:ascii="標楷體" w:eastAsia="標楷體" w:hAnsi="標楷體" w:hint="eastAsia"/>
              </w:rPr>
              <w:t>1</w:t>
            </w:r>
          </w:p>
        </w:tc>
        <w:tc>
          <w:tcPr>
            <w:tcW w:w="3118" w:type="dxa"/>
          </w:tcPr>
          <w:p w14:paraId="0C300EFB" w14:textId="447D654F" w:rsidR="0025035D" w:rsidRPr="0022279A" w:rsidRDefault="0025035D" w:rsidP="0025035D">
            <w:pPr>
              <w:rPr>
                <w:rFonts w:ascii="標楷體" w:eastAsia="標楷體" w:hAnsi="標楷體"/>
              </w:rPr>
            </w:pPr>
            <w:r>
              <w:rPr>
                <w:rFonts w:ascii="標楷體" w:eastAsia="標楷體" w:hAnsi="標楷體" w:hint="eastAsia"/>
              </w:rPr>
              <w:t>A</w:t>
            </w:r>
            <w:r>
              <w:rPr>
                <w:rFonts w:ascii="標楷體" w:eastAsia="標楷體" w:hAnsi="標楷體"/>
              </w:rPr>
              <w:t>cMain</w:t>
            </w:r>
          </w:p>
        </w:tc>
        <w:tc>
          <w:tcPr>
            <w:tcW w:w="3828" w:type="dxa"/>
          </w:tcPr>
          <w:p w14:paraId="2ABB5B6C" w14:textId="19A45B06" w:rsidR="0025035D" w:rsidRPr="0022279A" w:rsidRDefault="0025035D" w:rsidP="0025035D">
            <w:pPr>
              <w:rPr>
                <w:rFonts w:ascii="標楷體" w:eastAsia="標楷體" w:hAnsi="標楷體"/>
              </w:rPr>
            </w:pPr>
            <w:r>
              <w:rPr>
                <w:rFonts w:ascii="標楷體" w:eastAsia="標楷體" w:hAnsi="標楷體" w:hint="eastAsia"/>
              </w:rPr>
              <w:t>會計總帳檔</w:t>
            </w:r>
          </w:p>
        </w:tc>
      </w:tr>
      <w:tr w:rsidR="0025035D" w:rsidRPr="0022279A" w14:paraId="3E775163" w14:textId="77777777" w:rsidTr="00455E00">
        <w:tc>
          <w:tcPr>
            <w:tcW w:w="851" w:type="dxa"/>
          </w:tcPr>
          <w:p w14:paraId="0597E0F8" w14:textId="4B9C516D" w:rsidR="0025035D" w:rsidRPr="0022279A" w:rsidRDefault="0025035D" w:rsidP="0025035D">
            <w:pPr>
              <w:jc w:val="center"/>
              <w:rPr>
                <w:rFonts w:ascii="標楷體" w:eastAsia="標楷體" w:hAnsi="標楷體"/>
              </w:rPr>
            </w:pPr>
            <w:r>
              <w:rPr>
                <w:rFonts w:ascii="標楷體" w:eastAsia="標楷體" w:hAnsi="標楷體" w:hint="eastAsia"/>
              </w:rPr>
              <w:t>2</w:t>
            </w:r>
          </w:p>
        </w:tc>
        <w:tc>
          <w:tcPr>
            <w:tcW w:w="3118" w:type="dxa"/>
          </w:tcPr>
          <w:p w14:paraId="2E9E4690" w14:textId="5144A80E" w:rsidR="0025035D" w:rsidRPr="0022279A" w:rsidRDefault="0025035D" w:rsidP="0025035D">
            <w:pPr>
              <w:rPr>
                <w:rFonts w:ascii="標楷體" w:eastAsia="標楷體" w:hAnsi="標楷體"/>
              </w:rPr>
            </w:pPr>
            <w:r>
              <w:rPr>
                <w:rFonts w:ascii="標楷體" w:eastAsia="標楷體" w:hAnsi="標楷體" w:hint="eastAsia"/>
              </w:rPr>
              <w:t>C</w:t>
            </w:r>
            <w:r>
              <w:rPr>
                <w:rFonts w:ascii="標楷體" w:eastAsia="標楷體" w:hAnsi="標楷體"/>
              </w:rPr>
              <w:t>dAcBook</w:t>
            </w:r>
          </w:p>
        </w:tc>
        <w:tc>
          <w:tcPr>
            <w:tcW w:w="3828" w:type="dxa"/>
          </w:tcPr>
          <w:p w14:paraId="0905CC32" w14:textId="51F007BD" w:rsidR="0025035D" w:rsidRPr="0022279A" w:rsidRDefault="0025035D" w:rsidP="0025035D">
            <w:pPr>
              <w:rPr>
                <w:rFonts w:ascii="標楷體" w:eastAsia="標楷體" w:hAnsi="標楷體"/>
              </w:rPr>
            </w:pPr>
            <w:r>
              <w:rPr>
                <w:rFonts w:ascii="標楷體" w:eastAsia="標楷體" w:hAnsi="標楷體" w:hint="eastAsia"/>
              </w:rPr>
              <w:t>帳冊別金額設定檔</w:t>
            </w:r>
          </w:p>
        </w:tc>
      </w:tr>
      <w:tr w:rsidR="0025035D" w:rsidRPr="0022279A" w14:paraId="3CADA442" w14:textId="77777777" w:rsidTr="00455E00">
        <w:tc>
          <w:tcPr>
            <w:tcW w:w="851" w:type="dxa"/>
          </w:tcPr>
          <w:p w14:paraId="5A700816" w14:textId="77777777" w:rsidR="0025035D" w:rsidRDefault="0025035D" w:rsidP="0025035D">
            <w:pPr>
              <w:jc w:val="center"/>
              <w:rPr>
                <w:rFonts w:ascii="標楷體" w:eastAsia="標楷體" w:hAnsi="標楷體"/>
              </w:rPr>
            </w:pPr>
          </w:p>
        </w:tc>
        <w:tc>
          <w:tcPr>
            <w:tcW w:w="3118" w:type="dxa"/>
          </w:tcPr>
          <w:p w14:paraId="16F318B3" w14:textId="46050EFF" w:rsidR="0025035D" w:rsidRDefault="0025035D" w:rsidP="0025035D">
            <w:pPr>
              <w:rPr>
                <w:rFonts w:ascii="標楷體" w:eastAsia="標楷體" w:hAnsi="標楷體"/>
              </w:rPr>
            </w:pPr>
          </w:p>
        </w:tc>
        <w:tc>
          <w:tcPr>
            <w:tcW w:w="3828" w:type="dxa"/>
          </w:tcPr>
          <w:p w14:paraId="0707434D" w14:textId="4EFC7443" w:rsidR="0025035D" w:rsidRDefault="0025035D" w:rsidP="0025035D">
            <w:pPr>
              <w:rPr>
                <w:rFonts w:ascii="標楷體" w:eastAsia="標楷體" w:hAnsi="標楷體"/>
              </w:rPr>
            </w:pPr>
          </w:p>
        </w:tc>
      </w:tr>
    </w:tbl>
    <w:p w14:paraId="027A17CA" w14:textId="77777777" w:rsidR="006D6196" w:rsidRDefault="006D6196" w:rsidP="006D6196">
      <w:pPr>
        <w:ind w:left="1440"/>
      </w:pPr>
    </w:p>
    <w:p w14:paraId="656D896E" w14:textId="77777777" w:rsidR="00E02898" w:rsidRDefault="00E02898">
      <w:pPr>
        <w:widowControl/>
        <w:rPr>
          <w:rFonts w:ascii="標楷體" w:eastAsia="標楷體" w:hAnsi="標楷體"/>
          <w:sz w:val="26"/>
        </w:rPr>
      </w:pPr>
      <w:r>
        <w:br w:type="page"/>
      </w:r>
    </w:p>
    <w:p w14:paraId="20EF452D" w14:textId="500B8802" w:rsidR="006D6196" w:rsidRPr="005F1722" w:rsidRDefault="006D6196" w:rsidP="00D01BCC">
      <w:pPr>
        <w:pStyle w:val="a"/>
      </w:pPr>
      <w:r w:rsidRPr="005F1722">
        <w:lastRenderedPageBreak/>
        <w:t>UI畫面</w:t>
      </w:r>
      <w:r w:rsidRPr="005F1722">
        <w:rPr>
          <w:rFonts w:hint="eastAsia"/>
        </w:rPr>
        <w:t>:</w:t>
      </w:r>
    </w:p>
    <w:p w14:paraId="163D89F2" w14:textId="77777777" w:rsidR="006D6196" w:rsidRPr="00B56858" w:rsidRDefault="006D6196" w:rsidP="006D6196">
      <w:pPr>
        <w:rPr>
          <w:rFonts w:ascii="標楷體" w:eastAsia="標楷體" w:hAnsi="標楷體"/>
        </w:rPr>
      </w:pPr>
      <w:r>
        <w:rPr>
          <w:rFonts w:ascii="標楷體" w:eastAsia="標楷體" w:hAnsi="標楷體" w:hint="eastAsia"/>
        </w:rPr>
        <w:t>輸入畫面:</w:t>
      </w:r>
    </w:p>
    <w:p w14:paraId="51E1D50A" w14:textId="37E58549" w:rsidR="006D6196" w:rsidRPr="00B56858" w:rsidRDefault="00E02898" w:rsidP="006D6196">
      <w:r w:rsidRPr="00E02898">
        <w:rPr>
          <w:noProof/>
        </w:rPr>
        <w:drawing>
          <wp:inline distT="0" distB="0" distL="0" distR="0" wp14:anchorId="7B371403" wp14:editId="144136A6">
            <wp:extent cx="6479540" cy="1984375"/>
            <wp:effectExtent l="0" t="0" r="0" b="0"/>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479540" cy="1984375"/>
                    </a:xfrm>
                    <a:prstGeom prst="rect">
                      <a:avLst/>
                    </a:prstGeom>
                  </pic:spPr>
                </pic:pic>
              </a:graphicData>
            </a:graphic>
          </wp:inline>
        </w:drawing>
      </w:r>
    </w:p>
    <w:p w14:paraId="5FB6CF73" w14:textId="77777777" w:rsidR="006D6196" w:rsidRDefault="006D6196" w:rsidP="00D01BCC">
      <w:pPr>
        <w:pStyle w:val="a"/>
      </w:pPr>
      <w:r>
        <w:t>輸入畫面</w:t>
      </w:r>
      <w:r>
        <w:rPr>
          <w:rFonts w:hint="eastAsia"/>
          <w:lang w:eastAsia="zh-HK"/>
        </w:rPr>
        <w:t>按鈕</w:t>
      </w:r>
      <w:r>
        <w:t>說明</w:t>
      </w:r>
    </w:p>
    <w:p w14:paraId="0341616C" w14:textId="77777777" w:rsidR="006D6196" w:rsidRPr="00F5236F" w:rsidRDefault="006D6196" w:rsidP="006D6196"/>
    <w:tbl>
      <w:tblPr>
        <w:tblStyle w:val="ac"/>
        <w:tblW w:w="0" w:type="auto"/>
        <w:tblInd w:w="250" w:type="dxa"/>
        <w:tblLook w:val="04A0" w:firstRow="1" w:lastRow="0" w:firstColumn="1" w:lastColumn="0" w:noHBand="0" w:noVBand="1"/>
      </w:tblPr>
      <w:tblGrid>
        <w:gridCol w:w="851"/>
        <w:gridCol w:w="2126"/>
        <w:gridCol w:w="7033"/>
      </w:tblGrid>
      <w:tr w:rsidR="006D6196" w:rsidRPr="00F5236F" w14:paraId="5503F912" w14:textId="77777777" w:rsidTr="00455E00">
        <w:tc>
          <w:tcPr>
            <w:tcW w:w="851" w:type="dxa"/>
            <w:shd w:val="clear" w:color="auto" w:fill="D9D9D9" w:themeFill="background1" w:themeFillShade="D9"/>
          </w:tcPr>
          <w:p w14:paraId="7E431C43" w14:textId="77777777" w:rsidR="006D6196" w:rsidRPr="00F5236F" w:rsidRDefault="006D6196" w:rsidP="00455E00">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6FA020BD" w14:textId="77777777" w:rsidR="006D6196" w:rsidRPr="00F5236F" w:rsidRDefault="006D6196" w:rsidP="00455E00">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6D14E0E1" w14:textId="77777777" w:rsidR="006D6196" w:rsidRPr="00F5236F" w:rsidRDefault="006D6196" w:rsidP="00455E00">
            <w:pPr>
              <w:jc w:val="center"/>
              <w:rPr>
                <w:rFonts w:ascii="標楷體" w:eastAsia="標楷體" w:hAnsi="標楷體"/>
              </w:rPr>
            </w:pPr>
            <w:r>
              <w:rPr>
                <w:rFonts w:ascii="標楷體" w:eastAsia="標楷體" w:hAnsi="標楷體" w:hint="eastAsia"/>
                <w:lang w:eastAsia="zh-HK"/>
              </w:rPr>
              <w:t>功能說明</w:t>
            </w:r>
          </w:p>
        </w:tc>
      </w:tr>
      <w:tr w:rsidR="006D6196" w:rsidRPr="00F5236F" w14:paraId="155F85A2" w14:textId="77777777" w:rsidTr="00455E00">
        <w:tc>
          <w:tcPr>
            <w:tcW w:w="851" w:type="dxa"/>
          </w:tcPr>
          <w:p w14:paraId="1476FF95" w14:textId="77777777" w:rsidR="006D6196" w:rsidRPr="00F5236F" w:rsidRDefault="006D6196" w:rsidP="00455E00">
            <w:pPr>
              <w:jc w:val="center"/>
              <w:rPr>
                <w:rFonts w:ascii="標楷體" w:eastAsia="標楷體" w:hAnsi="標楷體"/>
                <w:lang w:eastAsia="zh-HK"/>
              </w:rPr>
            </w:pPr>
            <w:r>
              <w:rPr>
                <w:rFonts w:ascii="標楷體" w:eastAsia="標楷體" w:hAnsi="標楷體" w:hint="eastAsia"/>
              </w:rPr>
              <w:t>1</w:t>
            </w:r>
          </w:p>
        </w:tc>
        <w:tc>
          <w:tcPr>
            <w:tcW w:w="2126" w:type="dxa"/>
          </w:tcPr>
          <w:p w14:paraId="3437BB04" w14:textId="77777777" w:rsidR="006D6196" w:rsidRDefault="006D6196" w:rsidP="00455E00">
            <w:pPr>
              <w:rPr>
                <w:rFonts w:ascii="標楷體" w:eastAsia="標楷體" w:hAnsi="標楷體"/>
                <w:lang w:eastAsia="zh-HK"/>
              </w:rPr>
            </w:pPr>
            <w:r>
              <w:rPr>
                <w:rFonts w:ascii="標楷體" w:eastAsia="標楷體" w:hAnsi="標楷體" w:hint="eastAsia"/>
                <w:lang w:eastAsia="zh-HK"/>
              </w:rPr>
              <w:t>查詢</w:t>
            </w:r>
          </w:p>
        </w:tc>
        <w:tc>
          <w:tcPr>
            <w:tcW w:w="7033" w:type="dxa"/>
          </w:tcPr>
          <w:p w14:paraId="590E51A8" w14:textId="77777777" w:rsidR="006D6196" w:rsidRDefault="006D6196" w:rsidP="00455E00">
            <w:pPr>
              <w:rPr>
                <w:rFonts w:ascii="標楷體" w:eastAsia="標楷體" w:hAnsi="標楷體"/>
                <w:lang w:eastAsia="zh-HK"/>
              </w:rPr>
            </w:pPr>
            <w:r>
              <w:rPr>
                <w:rFonts w:ascii="標楷體" w:eastAsia="標楷體" w:hAnsi="標楷體" w:hint="eastAsia"/>
                <w:lang w:eastAsia="zh-HK"/>
              </w:rPr>
              <w:t>依據輸入條件查詢資料</w:t>
            </w:r>
          </w:p>
        </w:tc>
      </w:tr>
      <w:tr w:rsidR="006D6196" w:rsidRPr="00F5236F" w14:paraId="71280348" w14:textId="77777777" w:rsidTr="00455E00">
        <w:tc>
          <w:tcPr>
            <w:tcW w:w="851" w:type="dxa"/>
          </w:tcPr>
          <w:p w14:paraId="0C964509" w14:textId="77777777" w:rsidR="006D6196" w:rsidRDefault="006D6196" w:rsidP="00455E00">
            <w:pPr>
              <w:jc w:val="center"/>
              <w:rPr>
                <w:rFonts w:ascii="標楷體" w:eastAsia="標楷體" w:hAnsi="標楷體"/>
              </w:rPr>
            </w:pPr>
            <w:r>
              <w:rPr>
                <w:rFonts w:ascii="標楷體" w:eastAsia="標楷體" w:hAnsi="標楷體" w:hint="eastAsia"/>
              </w:rPr>
              <w:t>2</w:t>
            </w:r>
          </w:p>
        </w:tc>
        <w:tc>
          <w:tcPr>
            <w:tcW w:w="2126" w:type="dxa"/>
          </w:tcPr>
          <w:p w14:paraId="7BE3320C" w14:textId="77777777" w:rsidR="006D6196" w:rsidRDefault="006D6196" w:rsidP="00455E00">
            <w:pPr>
              <w:rPr>
                <w:rFonts w:ascii="標楷體" w:eastAsia="標楷體" w:hAnsi="標楷體"/>
                <w:lang w:eastAsia="zh-HK"/>
              </w:rPr>
            </w:pPr>
            <w:r>
              <w:rPr>
                <w:rFonts w:ascii="標楷體" w:eastAsia="標楷體" w:hAnsi="標楷體" w:hint="eastAsia"/>
                <w:lang w:eastAsia="zh-HK"/>
              </w:rPr>
              <w:t>離開</w:t>
            </w:r>
          </w:p>
        </w:tc>
        <w:tc>
          <w:tcPr>
            <w:tcW w:w="7033" w:type="dxa"/>
          </w:tcPr>
          <w:p w14:paraId="5603F703" w14:textId="77777777" w:rsidR="006D6196" w:rsidRDefault="006D6196" w:rsidP="00455E00">
            <w:pPr>
              <w:rPr>
                <w:rFonts w:ascii="標楷體" w:eastAsia="標楷體" w:hAnsi="標楷體"/>
                <w:lang w:eastAsia="zh-HK"/>
              </w:rPr>
            </w:pPr>
            <w:r>
              <w:rPr>
                <w:rFonts w:ascii="標楷體" w:eastAsia="標楷體" w:hAnsi="標楷體" w:hint="eastAsia"/>
                <w:lang w:eastAsia="zh-HK"/>
              </w:rPr>
              <w:t>關閉此查詢畫面</w:t>
            </w:r>
          </w:p>
        </w:tc>
      </w:tr>
      <w:tr w:rsidR="006D6196" w:rsidRPr="00F5236F" w14:paraId="46FF6120" w14:textId="77777777" w:rsidTr="00455E00">
        <w:tc>
          <w:tcPr>
            <w:tcW w:w="851" w:type="dxa"/>
          </w:tcPr>
          <w:p w14:paraId="2712CF27" w14:textId="77777777" w:rsidR="006D6196" w:rsidRDefault="006D6196" w:rsidP="00455E00">
            <w:pPr>
              <w:jc w:val="center"/>
              <w:rPr>
                <w:rFonts w:ascii="標楷體" w:eastAsia="標楷體" w:hAnsi="標楷體"/>
              </w:rPr>
            </w:pPr>
            <w:r>
              <w:rPr>
                <w:rFonts w:ascii="標楷體" w:eastAsia="標楷體" w:hAnsi="標楷體" w:hint="eastAsia"/>
              </w:rPr>
              <w:t>3</w:t>
            </w:r>
          </w:p>
        </w:tc>
        <w:tc>
          <w:tcPr>
            <w:tcW w:w="2126" w:type="dxa"/>
          </w:tcPr>
          <w:p w14:paraId="17A1D786" w14:textId="77777777" w:rsidR="006D6196" w:rsidRDefault="006D6196" w:rsidP="00455E00">
            <w:pPr>
              <w:rPr>
                <w:rFonts w:ascii="標楷體" w:eastAsia="標楷體" w:hAnsi="標楷體"/>
                <w:lang w:eastAsia="zh-HK"/>
              </w:rPr>
            </w:pPr>
            <w:r>
              <w:rPr>
                <w:rFonts w:ascii="標楷體" w:eastAsia="標楷體" w:hAnsi="標楷體" w:hint="eastAsia"/>
                <w:lang w:eastAsia="zh-HK"/>
              </w:rPr>
              <w:t>隱</w:t>
            </w:r>
            <w:r>
              <w:rPr>
                <w:rFonts w:ascii="標楷體" w:eastAsia="標楷體" w:hAnsi="標楷體" w:hint="eastAsia"/>
              </w:rPr>
              <w:t>藏/</w:t>
            </w:r>
            <w:r>
              <w:rPr>
                <w:rFonts w:ascii="標楷體" w:eastAsia="標楷體" w:hAnsi="標楷體" w:hint="eastAsia"/>
                <w:lang w:eastAsia="zh-HK"/>
              </w:rPr>
              <w:t>顯示</w:t>
            </w:r>
          </w:p>
        </w:tc>
        <w:tc>
          <w:tcPr>
            <w:tcW w:w="7033" w:type="dxa"/>
          </w:tcPr>
          <w:p w14:paraId="36D5E6AE" w14:textId="77777777" w:rsidR="006D6196" w:rsidRDefault="006D6196" w:rsidP="00455E00">
            <w:pPr>
              <w:rPr>
                <w:rFonts w:ascii="標楷體" w:eastAsia="標楷體" w:hAnsi="標楷體"/>
                <w:lang w:eastAsia="zh-HK"/>
              </w:rPr>
            </w:pPr>
            <w:r>
              <w:rPr>
                <w:rFonts w:ascii="標楷體" w:eastAsia="標楷體" w:hAnsi="標楷體" w:hint="eastAsia"/>
                <w:lang w:eastAsia="zh-HK"/>
              </w:rPr>
              <w:t>輸入條件切換隱</w:t>
            </w:r>
            <w:r>
              <w:rPr>
                <w:rFonts w:ascii="標楷體" w:eastAsia="標楷體" w:hAnsi="標楷體" w:hint="eastAsia"/>
              </w:rPr>
              <w:t>藏</w:t>
            </w:r>
            <w:r>
              <w:rPr>
                <w:rFonts w:ascii="標楷體" w:eastAsia="標楷體" w:hAnsi="標楷體" w:hint="eastAsia"/>
                <w:lang w:eastAsia="zh-HK"/>
              </w:rPr>
              <w:t>及顯示</w:t>
            </w:r>
          </w:p>
        </w:tc>
      </w:tr>
    </w:tbl>
    <w:p w14:paraId="1180898E" w14:textId="77777777" w:rsidR="006D6196" w:rsidRDefault="006D6196" w:rsidP="00D01BCC">
      <w:pPr>
        <w:pStyle w:val="a"/>
        <w:numPr>
          <w:ilvl w:val="0"/>
          <w:numId w:val="0"/>
        </w:numPr>
        <w:ind w:left="1330"/>
        <w:pPrChange w:id="17" w:author="張金龍" w:date="2021-05-12T12:09:00Z">
          <w:pPr>
            <w:pStyle w:val="a"/>
            <w:numPr>
              <w:numId w:val="0"/>
            </w:numPr>
            <w:ind w:left="0" w:firstLine="0"/>
          </w:pPr>
        </w:pPrChange>
      </w:pPr>
    </w:p>
    <w:p w14:paraId="0B29C589" w14:textId="77777777" w:rsidR="006D6196" w:rsidRDefault="006D6196" w:rsidP="00D01BCC">
      <w:pPr>
        <w:pStyle w:val="a"/>
      </w:pPr>
      <w:r>
        <w:t>輸入畫面資料說明</w:t>
      </w:r>
    </w:p>
    <w:p w14:paraId="5C8BCE0B" w14:textId="77777777" w:rsidR="006D6196" w:rsidRPr="00583AF3" w:rsidRDefault="006D6196" w:rsidP="006D6196"/>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7"/>
        <w:gridCol w:w="1094"/>
        <w:gridCol w:w="1896"/>
        <w:gridCol w:w="1197"/>
        <w:gridCol w:w="1560"/>
        <w:gridCol w:w="443"/>
        <w:gridCol w:w="576"/>
        <w:gridCol w:w="3517"/>
      </w:tblGrid>
      <w:tr w:rsidR="006C4831" w:rsidRPr="00847BB7" w14:paraId="686168D8" w14:textId="77777777" w:rsidTr="00F32294">
        <w:trPr>
          <w:trHeight w:val="388"/>
          <w:tblHeader/>
          <w:jc w:val="center"/>
        </w:trPr>
        <w:tc>
          <w:tcPr>
            <w:tcW w:w="457" w:type="dxa"/>
            <w:vMerge w:val="restart"/>
            <w:shd w:val="clear" w:color="auto" w:fill="D9D9D9" w:themeFill="background1" w:themeFillShade="D9"/>
          </w:tcPr>
          <w:p w14:paraId="32ED2ECA" w14:textId="77777777" w:rsidR="00E02898" w:rsidRPr="00847BB7" w:rsidRDefault="00E02898" w:rsidP="00455E00">
            <w:pPr>
              <w:rPr>
                <w:rFonts w:ascii="標楷體" w:eastAsia="標楷體" w:hAnsi="標楷體"/>
              </w:rPr>
            </w:pPr>
            <w:r w:rsidRPr="00847BB7">
              <w:rPr>
                <w:rFonts w:ascii="標楷體" w:eastAsia="標楷體" w:hAnsi="標楷體"/>
              </w:rPr>
              <w:t>序號</w:t>
            </w:r>
          </w:p>
        </w:tc>
        <w:tc>
          <w:tcPr>
            <w:tcW w:w="1094" w:type="dxa"/>
            <w:vMerge w:val="restart"/>
            <w:shd w:val="clear" w:color="auto" w:fill="D9D9D9" w:themeFill="background1" w:themeFillShade="D9"/>
          </w:tcPr>
          <w:p w14:paraId="5028D36C" w14:textId="77777777" w:rsidR="00E02898" w:rsidRPr="00847BB7" w:rsidRDefault="00E02898" w:rsidP="00455E00">
            <w:pPr>
              <w:rPr>
                <w:rFonts w:ascii="標楷體" w:eastAsia="標楷體" w:hAnsi="標楷體"/>
              </w:rPr>
            </w:pPr>
            <w:r w:rsidRPr="00847BB7">
              <w:rPr>
                <w:rFonts w:ascii="標楷體" w:eastAsia="標楷體" w:hAnsi="標楷體"/>
              </w:rPr>
              <w:t>欄位</w:t>
            </w:r>
          </w:p>
        </w:tc>
        <w:tc>
          <w:tcPr>
            <w:tcW w:w="5672" w:type="dxa"/>
            <w:gridSpan w:val="5"/>
            <w:shd w:val="clear" w:color="auto" w:fill="D9D9D9" w:themeFill="background1" w:themeFillShade="D9"/>
          </w:tcPr>
          <w:p w14:paraId="4943C07C" w14:textId="77777777" w:rsidR="00E02898" w:rsidRPr="00847BB7" w:rsidRDefault="00E02898" w:rsidP="00455E00">
            <w:pPr>
              <w:jc w:val="center"/>
              <w:rPr>
                <w:rFonts w:ascii="標楷體" w:eastAsia="標楷體" w:hAnsi="標楷體"/>
              </w:rPr>
            </w:pPr>
            <w:r w:rsidRPr="00847BB7">
              <w:rPr>
                <w:rFonts w:ascii="標楷體" w:eastAsia="標楷體" w:hAnsi="標楷體"/>
              </w:rPr>
              <w:t>說明</w:t>
            </w:r>
          </w:p>
        </w:tc>
        <w:tc>
          <w:tcPr>
            <w:tcW w:w="3517" w:type="dxa"/>
            <w:vMerge w:val="restart"/>
            <w:shd w:val="clear" w:color="auto" w:fill="D9D9D9" w:themeFill="background1" w:themeFillShade="D9"/>
          </w:tcPr>
          <w:p w14:paraId="473C1E40" w14:textId="77777777" w:rsidR="00E02898" w:rsidRPr="00847BB7" w:rsidRDefault="00E02898" w:rsidP="00455E00">
            <w:pPr>
              <w:rPr>
                <w:rFonts w:ascii="標楷體" w:eastAsia="標楷體" w:hAnsi="標楷體"/>
              </w:rPr>
            </w:pPr>
            <w:r w:rsidRPr="00847BB7">
              <w:rPr>
                <w:rFonts w:ascii="標楷體" w:eastAsia="標楷體" w:hAnsi="標楷體"/>
              </w:rPr>
              <w:t>處理邏輯及注意事項</w:t>
            </w:r>
          </w:p>
        </w:tc>
      </w:tr>
      <w:tr w:rsidR="006C4831" w:rsidRPr="00847BB7" w14:paraId="48412FC2" w14:textId="77777777" w:rsidTr="00F32294">
        <w:trPr>
          <w:trHeight w:val="244"/>
          <w:tblHeader/>
          <w:jc w:val="center"/>
        </w:trPr>
        <w:tc>
          <w:tcPr>
            <w:tcW w:w="457" w:type="dxa"/>
            <w:vMerge/>
            <w:shd w:val="clear" w:color="auto" w:fill="D9D9D9" w:themeFill="background1" w:themeFillShade="D9"/>
          </w:tcPr>
          <w:p w14:paraId="7C002060" w14:textId="77777777" w:rsidR="00E02898" w:rsidRPr="00847BB7" w:rsidRDefault="00E02898" w:rsidP="00455E00">
            <w:pPr>
              <w:rPr>
                <w:rFonts w:ascii="標楷體" w:eastAsia="標楷體" w:hAnsi="標楷體"/>
              </w:rPr>
            </w:pPr>
          </w:p>
        </w:tc>
        <w:tc>
          <w:tcPr>
            <w:tcW w:w="1094" w:type="dxa"/>
            <w:vMerge/>
            <w:shd w:val="clear" w:color="auto" w:fill="D9D9D9" w:themeFill="background1" w:themeFillShade="D9"/>
          </w:tcPr>
          <w:p w14:paraId="2BE6F105" w14:textId="77777777" w:rsidR="00E02898" w:rsidRPr="00847BB7" w:rsidRDefault="00E02898" w:rsidP="00455E00">
            <w:pPr>
              <w:rPr>
                <w:rFonts w:ascii="標楷體" w:eastAsia="標楷體" w:hAnsi="標楷體"/>
              </w:rPr>
            </w:pPr>
          </w:p>
        </w:tc>
        <w:tc>
          <w:tcPr>
            <w:tcW w:w="1896" w:type="dxa"/>
            <w:shd w:val="clear" w:color="auto" w:fill="D9D9D9" w:themeFill="background1" w:themeFillShade="D9"/>
          </w:tcPr>
          <w:p w14:paraId="55B92741" w14:textId="77777777" w:rsidR="00E02898" w:rsidRPr="00847BB7" w:rsidRDefault="00E02898" w:rsidP="00455E00">
            <w:pPr>
              <w:rPr>
                <w:rFonts w:ascii="標楷體" w:eastAsia="標楷體" w:hAnsi="標楷體"/>
              </w:rPr>
            </w:pPr>
            <w:r w:rsidRPr="00847BB7">
              <w:rPr>
                <w:rFonts w:ascii="標楷體" w:eastAsia="標楷體" w:hAnsi="標楷體" w:hint="eastAsia"/>
              </w:rPr>
              <w:t>資料型態長度</w:t>
            </w:r>
          </w:p>
        </w:tc>
        <w:tc>
          <w:tcPr>
            <w:tcW w:w="1197" w:type="dxa"/>
            <w:shd w:val="clear" w:color="auto" w:fill="D9D9D9" w:themeFill="background1" w:themeFillShade="D9"/>
          </w:tcPr>
          <w:p w14:paraId="3B23CBAB" w14:textId="77777777" w:rsidR="00E02898" w:rsidRPr="00847BB7" w:rsidRDefault="00E02898" w:rsidP="00455E00">
            <w:pPr>
              <w:rPr>
                <w:rFonts w:ascii="標楷體" w:eastAsia="標楷體" w:hAnsi="標楷體"/>
              </w:rPr>
            </w:pPr>
            <w:r w:rsidRPr="00847BB7">
              <w:rPr>
                <w:rFonts w:ascii="標楷體" w:eastAsia="標楷體" w:hAnsi="標楷體"/>
              </w:rPr>
              <w:t>預設值</w:t>
            </w:r>
          </w:p>
        </w:tc>
        <w:tc>
          <w:tcPr>
            <w:tcW w:w="1560" w:type="dxa"/>
            <w:shd w:val="clear" w:color="auto" w:fill="D9D9D9" w:themeFill="background1" w:themeFillShade="D9"/>
          </w:tcPr>
          <w:p w14:paraId="67493DE7" w14:textId="77777777" w:rsidR="00E02898" w:rsidRPr="00847BB7" w:rsidRDefault="00E02898" w:rsidP="00455E00">
            <w:pPr>
              <w:rPr>
                <w:rFonts w:ascii="標楷體" w:eastAsia="標楷體" w:hAnsi="標楷體"/>
              </w:rPr>
            </w:pPr>
            <w:r w:rsidRPr="00847BB7">
              <w:rPr>
                <w:rFonts w:ascii="標楷體" w:eastAsia="標楷體" w:hAnsi="標楷體"/>
              </w:rPr>
              <w:t>選單內容</w:t>
            </w:r>
          </w:p>
        </w:tc>
        <w:tc>
          <w:tcPr>
            <w:tcW w:w="443" w:type="dxa"/>
            <w:shd w:val="clear" w:color="auto" w:fill="D9D9D9" w:themeFill="background1" w:themeFillShade="D9"/>
          </w:tcPr>
          <w:p w14:paraId="7FD8BE80" w14:textId="77777777" w:rsidR="00E02898" w:rsidRPr="00847BB7" w:rsidRDefault="00E02898" w:rsidP="00455E00">
            <w:pPr>
              <w:rPr>
                <w:rFonts w:ascii="標楷體" w:eastAsia="標楷體" w:hAnsi="標楷體"/>
              </w:rPr>
            </w:pPr>
            <w:r w:rsidRPr="00847BB7">
              <w:rPr>
                <w:rFonts w:ascii="標楷體" w:eastAsia="標楷體" w:hAnsi="標楷體"/>
              </w:rPr>
              <w:t>必填</w:t>
            </w:r>
          </w:p>
        </w:tc>
        <w:tc>
          <w:tcPr>
            <w:tcW w:w="576" w:type="dxa"/>
            <w:shd w:val="clear" w:color="auto" w:fill="D9D9D9" w:themeFill="background1" w:themeFillShade="D9"/>
          </w:tcPr>
          <w:p w14:paraId="391130CF" w14:textId="77777777" w:rsidR="00E02898" w:rsidRPr="00847BB7" w:rsidRDefault="00E02898" w:rsidP="00455E00">
            <w:pPr>
              <w:rPr>
                <w:rFonts w:ascii="標楷體" w:eastAsia="標楷體" w:hAnsi="標楷體"/>
              </w:rPr>
            </w:pPr>
            <w:r w:rsidRPr="00847BB7">
              <w:rPr>
                <w:rFonts w:ascii="標楷體" w:eastAsia="標楷體" w:hAnsi="標楷體"/>
              </w:rPr>
              <w:t>R/W</w:t>
            </w:r>
          </w:p>
        </w:tc>
        <w:tc>
          <w:tcPr>
            <w:tcW w:w="3517" w:type="dxa"/>
            <w:vMerge/>
            <w:shd w:val="clear" w:color="auto" w:fill="D9D9D9" w:themeFill="background1" w:themeFillShade="D9"/>
          </w:tcPr>
          <w:p w14:paraId="638A35DC" w14:textId="77777777" w:rsidR="00E02898" w:rsidRPr="00847BB7" w:rsidRDefault="00E02898" w:rsidP="00455E00">
            <w:pPr>
              <w:rPr>
                <w:rFonts w:ascii="標楷體" w:eastAsia="標楷體" w:hAnsi="標楷體"/>
              </w:rPr>
            </w:pPr>
          </w:p>
        </w:tc>
      </w:tr>
      <w:tr w:rsidR="006C4831" w:rsidRPr="00847BB7" w14:paraId="0F9062F0" w14:textId="77777777" w:rsidTr="00F32294">
        <w:trPr>
          <w:trHeight w:val="244"/>
          <w:jc w:val="center"/>
        </w:trPr>
        <w:tc>
          <w:tcPr>
            <w:tcW w:w="457" w:type="dxa"/>
          </w:tcPr>
          <w:p w14:paraId="07D20277" w14:textId="2F8F39CC" w:rsidR="00E02898" w:rsidRPr="00847BB7" w:rsidRDefault="00E02898" w:rsidP="00E02898">
            <w:pPr>
              <w:rPr>
                <w:rFonts w:ascii="標楷體" w:eastAsia="標楷體" w:hAnsi="標楷體"/>
              </w:rPr>
            </w:pPr>
            <w:r>
              <w:rPr>
                <w:rFonts w:ascii="標楷體" w:eastAsia="標楷體" w:hAnsi="標楷體" w:hint="eastAsia"/>
              </w:rPr>
              <w:t>1.</w:t>
            </w:r>
          </w:p>
        </w:tc>
        <w:tc>
          <w:tcPr>
            <w:tcW w:w="1094" w:type="dxa"/>
          </w:tcPr>
          <w:p w14:paraId="1EB552AB" w14:textId="436A1DD7" w:rsidR="00E02898" w:rsidRPr="00847BB7" w:rsidRDefault="00E02898" w:rsidP="00E02898">
            <w:pPr>
              <w:rPr>
                <w:rFonts w:ascii="標楷體" w:eastAsia="標楷體" w:hAnsi="標楷體"/>
              </w:rPr>
            </w:pPr>
            <w:r>
              <w:rPr>
                <w:rFonts w:ascii="標楷體" w:eastAsia="標楷體" w:hAnsi="標楷體" w:hint="eastAsia"/>
              </w:rPr>
              <w:t>帳冊別</w:t>
            </w:r>
          </w:p>
        </w:tc>
        <w:tc>
          <w:tcPr>
            <w:tcW w:w="1896" w:type="dxa"/>
          </w:tcPr>
          <w:p w14:paraId="2D312FE1" w14:textId="1309B083" w:rsidR="00E02898" w:rsidRPr="00847BB7" w:rsidRDefault="00E02898" w:rsidP="00E02898">
            <w:pPr>
              <w:rPr>
                <w:rFonts w:ascii="標楷體" w:eastAsia="標楷體" w:hAnsi="標楷體"/>
              </w:rPr>
            </w:pPr>
            <w:r>
              <w:rPr>
                <w:rFonts w:ascii="標楷體" w:eastAsia="標楷體" w:hAnsi="標楷體" w:hint="eastAsia"/>
              </w:rPr>
              <w:t>X</w:t>
            </w:r>
            <w:r>
              <w:rPr>
                <w:rFonts w:ascii="標楷體" w:eastAsia="標楷體" w:hAnsi="標楷體"/>
              </w:rPr>
              <w:t>(3)</w:t>
            </w:r>
          </w:p>
        </w:tc>
        <w:tc>
          <w:tcPr>
            <w:tcW w:w="1197" w:type="dxa"/>
          </w:tcPr>
          <w:p w14:paraId="5306A8B3" w14:textId="77777777" w:rsidR="00E02898" w:rsidRPr="00847BB7" w:rsidRDefault="00E02898" w:rsidP="00E02898">
            <w:pPr>
              <w:rPr>
                <w:rFonts w:ascii="標楷體" w:eastAsia="標楷體" w:hAnsi="標楷體"/>
              </w:rPr>
            </w:pPr>
          </w:p>
        </w:tc>
        <w:tc>
          <w:tcPr>
            <w:tcW w:w="1560" w:type="dxa"/>
          </w:tcPr>
          <w:p w14:paraId="6D9C9C8F" w14:textId="0F7C7FC0" w:rsidR="006C4831" w:rsidRDefault="006C4831" w:rsidP="00E02898">
            <w:pPr>
              <w:rPr>
                <w:rFonts w:ascii="標楷體" w:eastAsia="標楷體" w:hAnsi="標楷體"/>
              </w:rPr>
            </w:pPr>
            <w:r>
              <w:rPr>
                <w:rFonts w:ascii="標楷體" w:eastAsia="標楷體" w:hAnsi="標楷體" w:hint="eastAsia"/>
              </w:rPr>
              <w:t>帳冊別</w:t>
            </w:r>
            <w:r w:rsidR="00995DF7">
              <w:rPr>
                <w:rFonts w:ascii="標楷體" w:eastAsia="標楷體" w:hAnsi="標楷體" w:hint="eastAsia"/>
              </w:rPr>
              <w:t>代碼</w:t>
            </w:r>
            <w:r>
              <w:rPr>
                <w:rFonts w:ascii="標楷體" w:eastAsia="標楷體" w:hAnsi="標楷體" w:hint="eastAsia"/>
              </w:rPr>
              <w:t>(</w:t>
            </w:r>
            <w:r w:rsidR="00A340DB">
              <w:rPr>
                <w:rFonts w:ascii="標楷體" w:eastAsia="標楷體" w:hAnsi="標楷體"/>
              </w:rPr>
              <w:t>CdCode</w:t>
            </w:r>
            <w:r>
              <w:rPr>
                <w:rFonts w:ascii="標楷體" w:eastAsia="標楷體" w:hAnsi="標楷體"/>
              </w:rPr>
              <w:t>.</w:t>
            </w:r>
          </w:p>
          <w:p w14:paraId="4182AC53" w14:textId="78102258" w:rsidR="00C972D3" w:rsidRPr="00847BB7" w:rsidRDefault="006C4831" w:rsidP="00E02898">
            <w:pPr>
              <w:rPr>
                <w:rFonts w:ascii="標楷體" w:eastAsia="標楷體" w:hAnsi="標楷體"/>
              </w:rPr>
            </w:pPr>
            <w:r>
              <w:rPr>
                <w:rFonts w:ascii="標楷體" w:eastAsia="標楷體" w:hAnsi="標楷體"/>
              </w:rPr>
              <w:t>AcBookCode</w:t>
            </w:r>
            <w:r>
              <w:rPr>
                <w:rFonts w:ascii="標楷體" w:eastAsia="標楷體" w:hAnsi="標楷體" w:hint="eastAsia"/>
              </w:rPr>
              <w:t>)[選單/1</w:t>
            </w:r>
            <w:r>
              <w:rPr>
                <w:rFonts w:ascii="標楷體" w:eastAsia="標楷體" w:hAnsi="標楷體"/>
              </w:rPr>
              <w:t xml:space="preserve"> L6064</w:t>
            </w:r>
            <w:r>
              <w:rPr>
                <w:rFonts w:ascii="標楷體" w:eastAsia="標楷體" w:hAnsi="標楷體" w:hint="eastAsia"/>
              </w:rPr>
              <w:t>]</w:t>
            </w:r>
          </w:p>
        </w:tc>
        <w:tc>
          <w:tcPr>
            <w:tcW w:w="443" w:type="dxa"/>
          </w:tcPr>
          <w:p w14:paraId="4D19C910" w14:textId="1B51E707" w:rsidR="00E02898" w:rsidRPr="00847BB7" w:rsidRDefault="00E02898" w:rsidP="00E02898">
            <w:pPr>
              <w:rPr>
                <w:rFonts w:ascii="標楷體" w:eastAsia="標楷體" w:hAnsi="標楷體"/>
              </w:rPr>
            </w:pPr>
            <w:r>
              <w:rPr>
                <w:rFonts w:ascii="標楷體" w:eastAsia="標楷體" w:hAnsi="標楷體" w:hint="eastAsia"/>
              </w:rPr>
              <w:t>V</w:t>
            </w:r>
          </w:p>
        </w:tc>
        <w:tc>
          <w:tcPr>
            <w:tcW w:w="576" w:type="dxa"/>
          </w:tcPr>
          <w:p w14:paraId="71434DA4" w14:textId="2E44B456" w:rsidR="00E02898" w:rsidRPr="00847BB7" w:rsidRDefault="00E02898" w:rsidP="00E02898">
            <w:pPr>
              <w:jc w:val="center"/>
              <w:rPr>
                <w:rFonts w:ascii="標楷體" w:eastAsia="標楷體" w:hAnsi="標楷體"/>
              </w:rPr>
            </w:pPr>
            <w:r>
              <w:rPr>
                <w:rFonts w:ascii="標楷體" w:eastAsia="標楷體" w:hAnsi="標楷體" w:hint="eastAsia"/>
              </w:rPr>
              <w:t>W</w:t>
            </w:r>
          </w:p>
        </w:tc>
        <w:tc>
          <w:tcPr>
            <w:tcW w:w="3517" w:type="dxa"/>
          </w:tcPr>
          <w:p w14:paraId="19EF6207" w14:textId="77A743B8" w:rsidR="00E02898" w:rsidRPr="00847BB7" w:rsidRDefault="00E02898" w:rsidP="00E02898">
            <w:pPr>
              <w:rPr>
                <w:rFonts w:ascii="標楷體" w:eastAsia="標楷體" w:hAnsi="標楷體"/>
              </w:rPr>
            </w:pPr>
            <w:r>
              <w:rPr>
                <w:rFonts w:ascii="標楷體" w:eastAsia="標楷體" w:hAnsi="標楷體" w:hint="eastAsia"/>
              </w:rPr>
              <w:t>1.</w:t>
            </w:r>
            <w:r w:rsidR="00D20354">
              <w:rPr>
                <w:rFonts w:ascii="標楷體" w:eastAsia="標楷體" w:hAnsi="標楷體" w:hint="eastAsia"/>
                <w:lang w:eastAsia="zh-HK"/>
              </w:rPr>
              <w:t>必須輸入</w:t>
            </w:r>
          </w:p>
        </w:tc>
      </w:tr>
      <w:tr w:rsidR="006C4831" w:rsidRPr="00847BB7" w14:paraId="11C39B4D" w14:textId="77777777" w:rsidTr="00F32294">
        <w:trPr>
          <w:trHeight w:val="244"/>
          <w:jc w:val="center"/>
        </w:trPr>
        <w:tc>
          <w:tcPr>
            <w:tcW w:w="457" w:type="dxa"/>
          </w:tcPr>
          <w:p w14:paraId="3130541A" w14:textId="0D3A71F2" w:rsidR="00E02898" w:rsidRPr="00847BB7" w:rsidRDefault="00E02898" w:rsidP="00E02898">
            <w:pPr>
              <w:rPr>
                <w:rFonts w:ascii="標楷體" w:eastAsia="標楷體" w:hAnsi="標楷體"/>
              </w:rPr>
            </w:pPr>
            <w:r w:rsidRPr="00847BB7">
              <w:rPr>
                <w:rFonts w:ascii="標楷體" w:eastAsia="標楷體" w:hAnsi="標楷體" w:hint="eastAsia"/>
              </w:rPr>
              <w:t>2</w:t>
            </w:r>
            <w:r>
              <w:rPr>
                <w:rFonts w:ascii="標楷體" w:eastAsia="標楷體" w:hAnsi="標楷體"/>
              </w:rPr>
              <w:t>.</w:t>
            </w:r>
          </w:p>
        </w:tc>
        <w:tc>
          <w:tcPr>
            <w:tcW w:w="1094" w:type="dxa"/>
          </w:tcPr>
          <w:p w14:paraId="261724CA" w14:textId="78484DEF" w:rsidR="00E02898" w:rsidRPr="00847BB7" w:rsidRDefault="00E02898" w:rsidP="00E02898">
            <w:pPr>
              <w:rPr>
                <w:rFonts w:ascii="標楷體" w:eastAsia="標楷體" w:hAnsi="標楷體"/>
              </w:rPr>
            </w:pPr>
            <w:r>
              <w:rPr>
                <w:rFonts w:ascii="標楷體" w:eastAsia="標楷體" w:hAnsi="標楷體" w:hint="eastAsia"/>
              </w:rPr>
              <w:t>單位別</w:t>
            </w:r>
          </w:p>
        </w:tc>
        <w:tc>
          <w:tcPr>
            <w:tcW w:w="1896" w:type="dxa"/>
          </w:tcPr>
          <w:p w14:paraId="60EB2DD3" w14:textId="29BE1AEA" w:rsidR="00E02898" w:rsidRPr="00847BB7" w:rsidRDefault="00E02898" w:rsidP="00E02898">
            <w:pPr>
              <w:rPr>
                <w:rFonts w:ascii="標楷體" w:eastAsia="標楷體" w:hAnsi="標楷體"/>
              </w:rPr>
            </w:pPr>
          </w:p>
        </w:tc>
        <w:tc>
          <w:tcPr>
            <w:tcW w:w="1197" w:type="dxa"/>
          </w:tcPr>
          <w:p w14:paraId="3949ECB1" w14:textId="7C87812A" w:rsidR="00E02898" w:rsidRPr="00847BB7" w:rsidRDefault="00C972D3" w:rsidP="00E02898">
            <w:pPr>
              <w:rPr>
                <w:rFonts w:ascii="標楷體" w:eastAsia="標楷體" w:hAnsi="標楷體"/>
              </w:rPr>
            </w:pPr>
            <w:r>
              <w:rPr>
                <w:rFonts w:ascii="標楷體" w:eastAsia="標楷體" w:hAnsi="標楷體" w:hint="eastAsia"/>
              </w:rPr>
              <w:t>經辦所屬單位</w:t>
            </w:r>
          </w:p>
        </w:tc>
        <w:tc>
          <w:tcPr>
            <w:tcW w:w="1560" w:type="dxa"/>
          </w:tcPr>
          <w:p w14:paraId="7167BF82" w14:textId="60065019" w:rsidR="00E02898" w:rsidRPr="00C972D3" w:rsidRDefault="00E02898" w:rsidP="00E02898">
            <w:pPr>
              <w:rPr>
                <w:rFonts w:ascii="標楷體" w:eastAsia="標楷體" w:hAnsi="標楷體"/>
              </w:rPr>
            </w:pPr>
          </w:p>
        </w:tc>
        <w:tc>
          <w:tcPr>
            <w:tcW w:w="443" w:type="dxa"/>
          </w:tcPr>
          <w:p w14:paraId="342AC208" w14:textId="6D3BC1A5" w:rsidR="00E02898" w:rsidRPr="00847BB7" w:rsidRDefault="00E02898" w:rsidP="00E02898">
            <w:pPr>
              <w:rPr>
                <w:rFonts w:ascii="標楷體" w:eastAsia="標楷體" w:hAnsi="標楷體"/>
              </w:rPr>
            </w:pPr>
          </w:p>
        </w:tc>
        <w:tc>
          <w:tcPr>
            <w:tcW w:w="576" w:type="dxa"/>
          </w:tcPr>
          <w:p w14:paraId="676284A5" w14:textId="405C2FB0" w:rsidR="00E02898" w:rsidRPr="00A01A6B" w:rsidRDefault="00E02898" w:rsidP="00E02898">
            <w:pPr>
              <w:jc w:val="center"/>
              <w:rPr>
                <w:rFonts w:ascii="標楷體" w:eastAsia="標楷體" w:hAnsi="標楷體"/>
              </w:rPr>
            </w:pPr>
            <w:r>
              <w:rPr>
                <w:rFonts w:ascii="標楷體" w:eastAsia="標楷體" w:hAnsi="標楷體" w:hint="eastAsia"/>
              </w:rPr>
              <w:t>R</w:t>
            </w:r>
          </w:p>
        </w:tc>
        <w:tc>
          <w:tcPr>
            <w:tcW w:w="3517" w:type="dxa"/>
          </w:tcPr>
          <w:p w14:paraId="7B734FA6" w14:textId="60673EBD" w:rsidR="00D20354" w:rsidRPr="00C972D3" w:rsidRDefault="00D20354" w:rsidP="00C972D3">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w:t>
            </w:r>
            <w:r>
              <w:rPr>
                <w:rFonts w:ascii="標楷體" w:eastAsia="標楷體" w:hAnsi="標楷體"/>
                <w:color w:val="000000" w:themeColor="text1"/>
              </w:rPr>
              <w:t>.</w:t>
            </w:r>
            <w:r w:rsidRPr="00EA3465">
              <w:rPr>
                <w:rFonts w:ascii="標楷體" w:eastAsia="標楷體" w:hAnsi="標楷體" w:hint="eastAsia"/>
                <w:color w:val="000000" w:themeColor="text1"/>
              </w:rPr>
              <w:t>自動顯示</w:t>
            </w:r>
            <w:r>
              <w:rPr>
                <w:rFonts w:ascii="標楷體" w:eastAsia="標楷體" w:hAnsi="標楷體" w:hint="eastAsia"/>
                <w:color w:val="000000" w:themeColor="text1"/>
              </w:rPr>
              <w:t>預設值</w:t>
            </w:r>
            <w:r w:rsidRPr="00EA3465">
              <w:rPr>
                <w:rFonts w:ascii="標楷體" w:eastAsia="標楷體" w:hAnsi="標楷體" w:hint="eastAsia"/>
                <w:color w:val="000000" w:themeColor="text1"/>
              </w:rPr>
              <w:t>,不可修改</w:t>
            </w:r>
          </w:p>
        </w:tc>
      </w:tr>
      <w:tr w:rsidR="006C4831" w:rsidRPr="00847BB7" w14:paraId="19140D25" w14:textId="77777777" w:rsidTr="00F32294">
        <w:trPr>
          <w:trHeight w:val="706"/>
          <w:jc w:val="center"/>
        </w:trPr>
        <w:tc>
          <w:tcPr>
            <w:tcW w:w="457" w:type="dxa"/>
          </w:tcPr>
          <w:p w14:paraId="1829A687" w14:textId="48E63308" w:rsidR="00E02898" w:rsidRPr="00847BB7" w:rsidRDefault="00E02898" w:rsidP="00E02898">
            <w:pPr>
              <w:rPr>
                <w:rFonts w:ascii="標楷體" w:eastAsia="標楷體" w:hAnsi="標楷體"/>
              </w:rPr>
            </w:pPr>
            <w:r>
              <w:rPr>
                <w:rFonts w:ascii="標楷體" w:eastAsia="標楷體" w:hAnsi="標楷體" w:hint="eastAsia"/>
              </w:rPr>
              <w:t>3.</w:t>
            </w:r>
          </w:p>
        </w:tc>
        <w:tc>
          <w:tcPr>
            <w:tcW w:w="1094" w:type="dxa"/>
          </w:tcPr>
          <w:p w14:paraId="10E63C72" w14:textId="74B8240D" w:rsidR="00E02898" w:rsidRPr="00847BB7" w:rsidRDefault="00E02898" w:rsidP="00E02898">
            <w:pPr>
              <w:rPr>
                <w:rFonts w:ascii="標楷體" w:eastAsia="標楷體" w:hAnsi="標楷體"/>
              </w:rPr>
            </w:pPr>
            <w:r>
              <w:rPr>
                <w:rFonts w:ascii="標楷體" w:eastAsia="標楷體" w:hAnsi="標楷體" w:hint="eastAsia"/>
              </w:rPr>
              <w:t>幣別</w:t>
            </w:r>
          </w:p>
        </w:tc>
        <w:tc>
          <w:tcPr>
            <w:tcW w:w="1896" w:type="dxa"/>
          </w:tcPr>
          <w:p w14:paraId="6BA9AC1D" w14:textId="431DE20A" w:rsidR="00E02898" w:rsidRPr="00847BB7" w:rsidRDefault="00E02898" w:rsidP="00E02898">
            <w:pPr>
              <w:rPr>
                <w:rFonts w:ascii="標楷體" w:eastAsia="標楷體" w:hAnsi="標楷體"/>
              </w:rPr>
            </w:pPr>
          </w:p>
        </w:tc>
        <w:tc>
          <w:tcPr>
            <w:tcW w:w="1197" w:type="dxa"/>
          </w:tcPr>
          <w:p w14:paraId="673CD868" w14:textId="090729E4" w:rsidR="00E02898" w:rsidRPr="00847BB7" w:rsidRDefault="00E02898" w:rsidP="00E02898">
            <w:pPr>
              <w:rPr>
                <w:rFonts w:ascii="標楷體" w:eastAsia="標楷體" w:hAnsi="標楷體"/>
              </w:rPr>
            </w:pPr>
            <w:r>
              <w:rPr>
                <w:rFonts w:ascii="標楷體" w:eastAsia="標楷體" w:hAnsi="標楷體" w:hint="eastAsia"/>
              </w:rPr>
              <w:t>TWD</w:t>
            </w:r>
          </w:p>
        </w:tc>
        <w:tc>
          <w:tcPr>
            <w:tcW w:w="1560" w:type="dxa"/>
          </w:tcPr>
          <w:p w14:paraId="244701FF" w14:textId="1700CE78" w:rsidR="00E02898" w:rsidRPr="00847BB7" w:rsidRDefault="00E02898" w:rsidP="00E02898">
            <w:pPr>
              <w:rPr>
                <w:rFonts w:ascii="標楷體" w:eastAsia="標楷體" w:hAnsi="標楷體"/>
              </w:rPr>
            </w:pPr>
          </w:p>
        </w:tc>
        <w:tc>
          <w:tcPr>
            <w:tcW w:w="443" w:type="dxa"/>
          </w:tcPr>
          <w:p w14:paraId="532462E9" w14:textId="14FD9FAC" w:rsidR="00E02898" w:rsidRPr="00847BB7" w:rsidRDefault="00E02898" w:rsidP="00E02898">
            <w:pPr>
              <w:rPr>
                <w:rFonts w:ascii="標楷體" w:eastAsia="標楷體" w:hAnsi="標楷體"/>
              </w:rPr>
            </w:pPr>
          </w:p>
        </w:tc>
        <w:tc>
          <w:tcPr>
            <w:tcW w:w="576" w:type="dxa"/>
          </w:tcPr>
          <w:p w14:paraId="35F3653A" w14:textId="26989960" w:rsidR="00E02898" w:rsidRPr="00847BB7" w:rsidRDefault="00E02898" w:rsidP="00E02898">
            <w:pPr>
              <w:jc w:val="center"/>
              <w:rPr>
                <w:rFonts w:ascii="標楷體" w:eastAsia="標楷體" w:hAnsi="標楷體"/>
              </w:rPr>
            </w:pPr>
            <w:r>
              <w:rPr>
                <w:rFonts w:ascii="標楷體" w:eastAsia="標楷體" w:hAnsi="標楷體" w:hint="eastAsia"/>
              </w:rPr>
              <w:t>R</w:t>
            </w:r>
          </w:p>
        </w:tc>
        <w:tc>
          <w:tcPr>
            <w:tcW w:w="3517" w:type="dxa"/>
          </w:tcPr>
          <w:p w14:paraId="5EC72645" w14:textId="4B4B1814" w:rsidR="00E02898" w:rsidRPr="00C972D3" w:rsidRDefault="00D20354" w:rsidP="00C972D3">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w:t>
            </w:r>
            <w:r>
              <w:rPr>
                <w:rFonts w:ascii="標楷體" w:eastAsia="標楷體" w:hAnsi="標楷體"/>
                <w:color w:val="000000" w:themeColor="text1"/>
              </w:rPr>
              <w:t>.</w:t>
            </w:r>
            <w:r w:rsidRPr="00EA3465">
              <w:rPr>
                <w:rFonts w:ascii="標楷體" w:eastAsia="標楷體" w:hAnsi="標楷體" w:hint="eastAsia"/>
                <w:color w:val="000000" w:themeColor="text1"/>
              </w:rPr>
              <w:t>自動顯示</w:t>
            </w:r>
            <w:r>
              <w:rPr>
                <w:rFonts w:ascii="標楷體" w:eastAsia="標楷體" w:hAnsi="標楷體" w:hint="eastAsia"/>
                <w:color w:val="000000" w:themeColor="text1"/>
              </w:rPr>
              <w:t>預設值</w:t>
            </w:r>
            <w:r w:rsidRPr="00EA3465">
              <w:rPr>
                <w:rFonts w:ascii="標楷體" w:eastAsia="標楷體" w:hAnsi="標楷體" w:hint="eastAsia"/>
                <w:color w:val="000000" w:themeColor="text1"/>
              </w:rPr>
              <w:t>,不可修改</w:t>
            </w:r>
          </w:p>
        </w:tc>
      </w:tr>
      <w:tr w:rsidR="006C4831" w:rsidRPr="00847BB7" w14:paraId="7DC042DB" w14:textId="77777777" w:rsidTr="00F32294">
        <w:trPr>
          <w:trHeight w:val="291"/>
          <w:jc w:val="center"/>
        </w:trPr>
        <w:tc>
          <w:tcPr>
            <w:tcW w:w="457" w:type="dxa"/>
          </w:tcPr>
          <w:p w14:paraId="31490362" w14:textId="0D2B0D43" w:rsidR="00E02898" w:rsidRPr="00847BB7" w:rsidRDefault="00E02898" w:rsidP="00E02898">
            <w:pPr>
              <w:rPr>
                <w:rFonts w:ascii="標楷體" w:eastAsia="標楷體" w:hAnsi="標楷體"/>
              </w:rPr>
            </w:pPr>
            <w:r w:rsidRPr="00847BB7">
              <w:rPr>
                <w:rFonts w:ascii="標楷體" w:eastAsia="標楷體" w:hAnsi="標楷體"/>
              </w:rPr>
              <w:t>4</w:t>
            </w:r>
            <w:r>
              <w:rPr>
                <w:rFonts w:ascii="標楷體" w:eastAsia="標楷體" w:hAnsi="標楷體" w:hint="eastAsia"/>
              </w:rPr>
              <w:t>.</w:t>
            </w:r>
          </w:p>
        </w:tc>
        <w:tc>
          <w:tcPr>
            <w:tcW w:w="1094" w:type="dxa"/>
          </w:tcPr>
          <w:p w14:paraId="59139041" w14:textId="5022D863" w:rsidR="00E02898" w:rsidRPr="00847BB7" w:rsidRDefault="00E02898" w:rsidP="00E02898">
            <w:pPr>
              <w:rPr>
                <w:rFonts w:ascii="標楷體" w:eastAsia="標楷體" w:hAnsi="標楷體"/>
              </w:rPr>
            </w:pPr>
            <w:r>
              <w:rPr>
                <w:rFonts w:ascii="標楷體" w:eastAsia="標楷體" w:hAnsi="標楷體" w:hint="eastAsia"/>
              </w:rPr>
              <w:t>科子細目</w:t>
            </w:r>
          </w:p>
        </w:tc>
        <w:tc>
          <w:tcPr>
            <w:tcW w:w="1896" w:type="dxa"/>
          </w:tcPr>
          <w:p w14:paraId="5E91FCA8" w14:textId="1524BC70" w:rsidR="00E02898" w:rsidRPr="00847BB7" w:rsidRDefault="00C972D3" w:rsidP="00E02898">
            <w:pPr>
              <w:rPr>
                <w:rFonts w:ascii="標楷體" w:eastAsia="標楷體" w:hAnsi="標楷體"/>
              </w:rPr>
            </w:pPr>
            <w:r>
              <w:rPr>
                <w:rFonts w:ascii="標楷體" w:eastAsia="標楷體" w:hAnsi="標楷體" w:hint="eastAsia"/>
              </w:rPr>
              <w:t>X(8)-X(5)-X(2)</w:t>
            </w:r>
          </w:p>
        </w:tc>
        <w:tc>
          <w:tcPr>
            <w:tcW w:w="1197" w:type="dxa"/>
          </w:tcPr>
          <w:p w14:paraId="21969A37" w14:textId="77777777" w:rsidR="00E02898" w:rsidRPr="00847BB7" w:rsidRDefault="00E02898" w:rsidP="00E02898">
            <w:pPr>
              <w:rPr>
                <w:rFonts w:ascii="標楷體" w:eastAsia="標楷體" w:hAnsi="標楷體"/>
              </w:rPr>
            </w:pPr>
          </w:p>
        </w:tc>
        <w:tc>
          <w:tcPr>
            <w:tcW w:w="1560" w:type="dxa"/>
          </w:tcPr>
          <w:p w14:paraId="29A6FA03" w14:textId="77777777" w:rsidR="00E02898" w:rsidRPr="00847BB7" w:rsidRDefault="00E02898" w:rsidP="00E02898">
            <w:pPr>
              <w:rPr>
                <w:rFonts w:ascii="標楷體" w:eastAsia="標楷體" w:hAnsi="標楷體"/>
              </w:rPr>
            </w:pPr>
          </w:p>
        </w:tc>
        <w:tc>
          <w:tcPr>
            <w:tcW w:w="443" w:type="dxa"/>
          </w:tcPr>
          <w:p w14:paraId="05D20A41" w14:textId="30D8B4D8" w:rsidR="00E02898" w:rsidRPr="00847BB7" w:rsidRDefault="00E02898" w:rsidP="00E02898">
            <w:pPr>
              <w:rPr>
                <w:rFonts w:ascii="標楷體" w:eastAsia="標楷體" w:hAnsi="標楷體"/>
              </w:rPr>
            </w:pPr>
            <w:r>
              <w:rPr>
                <w:rFonts w:ascii="標楷體" w:eastAsia="標楷體" w:hAnsi="標楷體" w:hint="eastAsia"/>
              </w:rPr>
              <w:t>V</w:t>
            </w:r>
          </w:p>
        </w:tc>
        <w:tc>
          <w:tcPr>
            <w:tcW w:w="576" w:type="dxa"/>
          </w:tcPr>
          <w:p w14:paraId="65E005D3" w14:textId="1A56FD0A" w:rsidR="00E02898" w:rsidRPr="00847BB7" w:rsidRDefault="00C972D3" w:rsidP="00E02898">
            <w:pPr>
              <w:jc w:val="center"/>
              <w:rPr>
                <w:rFonts w:ascii="標楷體" w:eastAsia="標楷體" w:hAnsi="標楷體"/>
              </w:rPr>
            </w:pPr>
            <w:r>
              <w:rPr>
                <w:rFonts w:ascii="標楷體" w:eastAsia="標楷體" w:hAnsi="標楷體" w:hint="eastAsia"/>
              </w:rPr>
              <w:t>W</w:t>
            </w:r>
          </w:p>
        </w:tc>
        <w:tc>
          <w:tcPr>
            <w:tcW w:w="3517" w:type="dxa"/>
          </w:tcPr>
          <w:p w14:paraId="751D3D29" w14:textId="5D2336A3" w:rsidR="00E02898" w:rsidRPr="00847BB7" w:rsidRDefault="00C972D3" w:rsidP="00E02898">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必須輸入</w:t>
            </w:r>
          </w:p>
        </w:tc>
      </w:tr>
      <w:tr w:rsidR="006C4831" w:rsidRPr="00847BB7" w14:paraId="12FFE83C" w14:textId="77777777" w:rsidTr="00F32294">
        <w:trPr>
          <w:trHeight w:val="291"/>
          <w:jc w:val="center"/>
        </w:trPr>
        <w:tc>
          <w:tcPr>
            <w:tcW w:w="457" w:type="dxa"/>
          </w:tcPr>
          <w:p w14:paraId="53D1BA3A" w14:textId="78F5CBAD" w:rsidR="00E02898" w:rsidRPr="00847BB7" w:rsidRDefault="00E02898" w:rsidP="00E02898">
            <w:pPr>
              <w:rPr>
                <w:rFonts w:ascii="標楷體" w:eastAsia="標楷體" w:hAnsi="標楷體"/>
              </w:rPr>
            </w:pPr>
          </w:p>
        </w:tc>
        <w:tc>
          <w:tcPr>
            <w:tcW w:w="1094" w:type="dxa"/>
          </w:tcPr>
          <w:p w14:paraId="2FE227DA" w14:textId="5AD36266" w:rsidR="00E02898" w:rsidRPr="00847BB7" w:rsidRDefault="00E02898" w:rsidP="00E02898">
            <w:pPr>
              <w:rPr>
                <w:rFonts w:ascii="標楷體" w:eastAsia="標楷體" w:hAnsi="標楷體"/>
              </w:rPr>
            </w:pPr>
            <w:r w:rsidRPr="007336BF">
              <w:rPr>
                <w:rFonts w:ascii="標楷體" w:eastAsia="標楷體" w:hAnsi="標楷體" w:hint="eastAsia"/>
                <w:color w:val="FF0000"/>
              </w:rPr>
              <w:t>瀏覽</w:t>
            </w:r>
          </w:p>
        </w:tc>
        <w:tc>
          <w:tcPr>
            <w:tcW w:w="1896" w:type="dxa"/>
          </w:tcPr>
          <w:p w14:paraId="121F9570" w14:textId="2085DAB1" w:rsidR="00E02898" w:rsidRPr="00847BB7" w:rsidRDefault="00E02898" w:rsidP="00E02898">
            <w:pPr>
              <w:rPr>
                <w:rFonts w:ascii="標楷體" w:eastAsia="標楷體" w:hAnsi="標楷體"/>
              </w:rPr>
            </w:pPr>
            <w:r>
              <w:rPr>
                <w:rFonts w:ascii="標楷體" w:eastAsia="標楷體" w:hAnsi="標楷體" w:hint="eastAsia"/>
              </w:rPr>
              <w:t>按鈕</w:t>
            </w:r>
          </w:p>
        </w:tc>
        <w:tc>
          <w:tcPr>
            <w:tcW w:w="1197" w:type="dxa"/>
          </w:tcPr>
          <w:p w14:paraId="60B4A8DA" w14:textId="77777777" w:rsidR="00E02898" w:rsidRPr="00847BB7" w:rsidRDefault="00E02898" w:rsidP="00E02898">
            <w:pPr>
              <w:rPr>
                <w:rFonts w:ascii="標楷體" w:eastAsia="標楷體" w:hAnsi="標楷體"/>
                <w:color w:val="FF0000"/>
              </w:rPr>
            </w:pPr>
          </w:p>
        </w:tc>
        <w:tc>
          <w:tcPr>
            <w:tcW w:w="1560" w:type="dxa"/>
          </w:tcPr>
          <w:p w14:paraId="0DBE91C2" w14:textId="77777777" w:rsidR="00E02898" w:rsidRPr="00847BB7" w:rsidRDefault="00E02898" w:rsidP="00E02898">
            <w:pPr>
              <w:rPr>
                <w:rFonts w:ascii="標楷體" w:eastAsia="標楷體" w:hAnsi="標楷體"/>
                <w:color w:val="FF0000"/>
              </w:rPr>
            </w:pPr>
          </w:p>
        </w:tc>
        <w:tc>
          <w:tcPr>
            <w:tcW w:w="443" w:type="dxa"/>
          </w:tcPr>
          <w:p w14:paraId="62EA7BCB" w14:textId="4A2374C5" w:rsidR="00E02898" w:rsidRPr="00847BB7" w:rsidRDefault="00E02898" w:rsidP="00E02898">
            <w:pPr>
              <w:rPr>
                <w:rFonts w:ascii="標楷體" w:eastAsia="標楷體" w:hAnsi="標楷體"/>
              </w:rPr>
            </w:pPr>
          </w:p>
        </w:tc>
        <w:tc>
          <w:tcPr>
            <w:tcW w:w="576" w:type="dxa"/>
          </w:tcPr>
          <w:p w14:paraId="589BFD0D" w14:textId="4D437372" w:rsidR="00E02898" w:rsidRPr="00847BB7" w:rsidRDefault="00E02898" w:rsidP="00E02898">
            <w:pPr>
              <w:jc w:val="center"/>
              <w:rPr>
                <w:rFonts w:ascii="標楷體" w:eastAsia="標楷體" w:hAnsi="標楷體"/>
              </w:rPr>
            </w:pPr>
          </w:p>
        </w:tc>
        <w:tc>
          <w:tcPr>
            <w:tcW w:w="3517" w:type="dxa"/>
          </w:tcPr>
          <w:p w14:paraId="11D4279A" w14:textId="2EA42395" w:rsidR="00E02898" w:rsidRPr="004415DA" w:rsidRDefault="006C4831" w:rsidP="006C4831">
            <w:pPr>
              <w:ind w:left="240" w:hangingChars="100" w:hanging="240"/>
              <w:rPr>
                <w:rFonts w:ascii="標楷體" w:eastAsia="標楷體" w:hAnsi="標楷體"/>
                <w:lang w:eastAsia="zh-HK"/>
              </w:rPr>
            </w:pPr>
            <w:r>
              <w:rPr>
                <w:rFonts w:ascii="標楷體" w:eastAsia="標楷體" w:hAnsi="標楷體" w:hint="eastAsia"/>
              </w:rPr>
              <w:t>1.連</w:t>
            </w:r>
            <w:r w:rsidR="00914E75">
              <w:rPr>
                <w:rFonts w:ascii="標楷體" w:eastAsia="標楷體" w:hAnsi="標楷體" w:hint="eastAsia"/>
              </w:rPr>
              <w:t>結</w:t>
            </w:r>
            <w:r>
              <w:rPr>
                <w:rFonts w:ascii="標楷體" w:eastAsia="標楷體" w:hAnsi="標楷體" w:hint="eastAsia"/>
              </w:rPr>
              <w:t>至【L6061會計科子細 目查詢】點選資料後自動</w:t>
            </w:r>
            <w:r>
              <w:rPr>
                <w:rFonts w:ascii="標楷體" w:eastAsia="標楷體" w:hAnsi="標楷體" w:hint="eastAsia"/>
                <w:lang w:eastAsia="zh-HK"/>
              </w:rPr>
              <w:t>帶回</w:t>
            </w:r>
            <w:r>
              <w:rPr>
                <w:rFonts w:ascii="標楷體" w:eastAsia="標楷體" w:hAnsi="標楷體" w:hint="eastAsia"/>
              </w:rPr>
              <w:t>科子細目資料</w:t>
            </w:r>
          </w:p>
        </w:tc>
      </w:tr>
      <w:tr w:rsidR="00F32294" w:rsidRPr="00847BB7" w14:paraId="51833E37" w14:textId="77777777" w:rsidTr="00F32294">
        <w:trPr>
          <w:trHeight w:val="291"/>
          <w:jc w:val="center"/>
        </w:trPr>
        <w:tc>
          <w:tcPr>
            <w:tcW w:w="457" w:type="dxa"/>
          </w:tcPr>
          <w:p w14:paraId="4DFBEC9B" w14:textId="143A3FE9" w:rsidR="00F32294" w:rsidRPr="00847BB7" w:rsidRDefault="00F32294" w:rsidP="00E02898">
            <w:pPr>
              <w:rPr>
                <w:rFonts w:ascii="標楷體" w:eastAsia="標楷體" w:hAnsi="標楷體"/>
              </w:rPr>
            </w:pPr>
            <w:r w:rsidRPr="00847BB7">
              <w:rPr>
                <w:rFonts w:ascii="標楷體" w:eastAsia="標楷體" w:hAnsi="標楷體" w:hint="eastAsia"/>
              </w:rPr>
              <w:t>5</w:t>
            </w:r>
            <w:r>
              <w:rPr>
                <w:rFonts w:ascii="標楷體" w:eastAsia="標楷體" w:hAnsi="標楷體" w:hint="eastAsia"/>
              </w:rPr>
              <w:t>.</w:t>
            </w:r>
          </w:p>
        </w:tc>
        <w:tc>
          <w:tcPr>
            <w:tcW w:w="1094" w:type="dxa"/>
          </w:tcPr>
          <w:p w14:paraId="54B0D265" w14:textId="639A5B85" w:rsidR="00F32294" w:rsidRDefault="00F32294" w:rsidP="00E02898">
            <w:pPr>
              <w:rPr>
                <w:rFonts w:ascii="標楷體" w:eastAsia="標楷體" w:hAnsi="標楷體"/>
              </w:rPr>
            </w:pPr>
            <w:r>
              <w:rPr>
                <w:rFonts w:ascii="標楷體" w:eastAsia="標楷體" w:hAnsi="標楷體" w:hint="eastAsia"/>
              </w:rPr>
              <w:t>科子細目名稱</w:t>
            </w:r>
          </w:p>
        </w:tc>
        <w:tc>
          <w:tcPr>
            <w:tcW w:w="1896" w:type="dxa"/>
          </w:tcPr>
          <w:p w14:paraId="1E844F99" w14:textId="3438E7F2" w:rsidR="00F32294" w:rsidRDefault="00F32294" w:rsidP="00E02898">
            <w:pPr>
              <w:rPr>
                <w:rFonts w:ascii="標楷體" w:eastAsia="標楷體" w:hAnsi="標楷體"/>
              </w:rPr>
            </w:pPr>
            <w:r>
              <w:rPr>
                <w:rFonts w:ascii="標楷體" w:eastAsia="標楷體" w:hAnsi="標楷體"/>
              </w:rPr>
              <w:t>X(80)</w:t>
            </w:r>
          </w:p>
        </w:tc>
        <w:tc>
          <w:tcPr>
            <w:tcW w:w="1197" w:type="dxa"/>
          </w:tcPr>
          <w:p w14:paraId="54EE716E" w14:textId="77777777" w:rsidR="00F32294" w:rsidRPr="00847BB7" w:rsidRDefault="00F32294" w:rsidP="00E02898">
            <w:pPr>
              <w:rPr>
                <w:rFonts w:ascii="標楷體" w:eastAsia="標楷體" w:hAnsi="標楷體"/>
                <w:color w:val="FF0000"/>
              </w:rPr>
            </w:pPr>
          </w:p>
        </w:tc>
        <w:tc>
          <w:tcPr>
            <w:tcW w:w="1560" w:type="dxa"/>
          </w:tcPr>
          <w:p w14:paraId="5A82626D" w14:textId="77777777" w:rsidR="00F32294" w:rsidRPr="00847BB7" w:rsidRDefault="00F32294" w:rsidP="00E02898">
            <w:pPr>
              <w:rPr>
                <w:rFonts w:ascii="標楷體" w:eastAsia="標楷體" w:hAnsi="標楷體"/>
                <w:color w:val="FF0000"/>
              </w:rPr>
            </w:pPr>
          </w:p>
        </w:tc>
        <w:tc>
          <w:tcPr>
            <w:tcW w:w="443" w:type="dxa"/>
          </w:tcPr>
          <w:p w14:paraId="5706C4CA" w14:textId="77777777" w:rsidR="00F32294" w:rsidRPr="00847BB7" w:rsidRDefault="00F32294" w:rsidP="00E02898">
            <w:pPr>
              <w:rPr>
                <w:rFonts w:ascii="標楷體" w:eastAsia="標楷體" w:hAnsi="標楷體"/>
              </w:rPr>
            </w:pPr>
          </w:p>
        </w:tc>
        <w:tc>
          <w:tcPr>
            <w:tcW w:w="576" w:type="dxa"/>
          </w:tcPr>
          <w:p w14:paraId="39B86761" w14:textId="00F4869A" w:rsidR="00F32294" w:rsidRPr="00847BB7" w:rsidRDefault="00F32294" w:rsidP="00E02898">
            <w:pPr>
              <w:jc w:val="center"/>
              <w:rPr>
                <w:rFonts w:ascii="標楷體" w:eastAsia="標楷體" w:hAnsi="標楷體"/>
              </w:rPr>
            </w:pPr>
            <w:r>
              <w:rPr>
                <w:rFonts w:ascii="標楷體" w:eastAsia="標楷體" w:hAnsi="標楷體" w:hint="eastAsia"/>
              </w:rPr>
              <w:t>R</w:t>
            </w:r>
          </w:p>
        </w:tc>
        <w:tc>
          <w:tcPr>
            <w:tcW w:w="3517" w:type="dxa"/>
          </w:tcPr>
          <w:p w14:paraId="7262C096" w14:textId="4FEB0889" w:rsidR="00F32294" w:rsidRDefault="00F32294" w:rsidP="006C4831">
            <w:pPr>
              <w:ind w:left="240" w:hangingChars="100" w:hanging="240"/>
              <w:rPr>
                <w:rFonts w:ascii="標楷體" w:eastAsia="標楷體" w:hAnsi="標楷體"/>
              </w:rPr>
            </w:pPr>
            <w:r>
              <w:rPr>
                <w:rFonts w:ascii="標楷體" w:eastAsia="標楷體" w:hAnsi="標楷體"/>
              </w:rPr>
              <w:t>1.</w:t>
            </w:r>
            <w:r>
              <w:rPr>
                <w:rFonts w:ascii="標楷體" w:eastAsia="標楷體" w:hAnsi="標楷體" w:hint="eastAsia"/>
                <w:color w:val="000000" w:themeColor="text1"/>
              </w:rPr>
              <w:t>依照輸入科子細目值對應</w:t>
            </w:r>
            <w:r w:rsidRPr="00A37FC3">
              <w:rPr>
                <w:rFonts w:ascii="標楷體" w:eastAsia="標楷體" w:hAnsi="標楷體" w:cs="細明體"/>
                <w:kern w:val="0"/>
              </w:rPr>
              <w:t>CdAcCode.AcNoItem</w:t>
            </w:r>
            <w:r>
              <w:rPr>
                <w:rFonts w:ascii="標楷體" w:eastAsia="標楷體" w:hAnsi="標楷體" w:cs="細明體" w:hint="eastAsia"/>
                <w:kern w:val="0"/>
              </w:rPr>
              <w:t>自動顯示</w:t>
            </w:r>
          </w:p>
        </w:tc>
      </w:tr>
      <w:tr w:rsidR="006C4831" w:rsidRPr="00847BB7" w14:paraId="1008321B" w14:textId="77777777" w:rsidTr="00F32294">
        <w:trPr>
          <w:trHeight w:val="291"/>
          <w:jc w:val="center"/>
        </w:trPr>
        <w:tc>
          <w:tcPr>
            <w:tcW w:w="457" w:type="dxa"/>
          </w:tcPr>
          <w:p w14:paraId="3C2D2E37" w14:textId="02F4B563" w:rsidR="00E02898" w:rsidRPr="00847BB7" w:rsidRDefault="00E02898" w:rsidP="00E02898">
            <w:pPr>
              <w:rPr>
                <w:rFonts w:ascii="標楷體" w:eastAsia="標楷體" w:hAnsi="標楷體"/>
              </w:rPr>
            </w:pPr>
            <w:r>
              <w:rPr>
                <w:rFonts w:ascii="標楷體" w:eastAsia="標楷體" w:hAnsi="標楷體" w:hint="eastAsia"/>
              </w:rPr>
              <w:lastRenderedPageBreak/>
              <w:t>6.</w:t>
            </w:r>
          </w:p>
        </w:tc>
        <w:tc>
          <w:tcPr>
            <w:tcW w:w="1094" w:type="dxa"/>
          </w:tcPr>
          <w:p w14:paraId="2C52D22B" w14:textId="6D9D0C11" w:rsidR="00E02898" w:rsidRDefault="00E02898" w:rsidP="00E02898">
            <w:pPr>
              <w:rPr>
                <w:rFonts w:ascii="標楷體" w:eastAsia="標楷體" w:hAnsi="標楷體"/>
              </w:rPr>
            </w:pPr>
            <w:r>
              <w:rPr>
                <w:rFonts w:ascii="標楷體" w:eastAsia="標楷體" w:hAnsi="標楷體" w:hint="eastAsia"/>
              </w:rPr>
              <w:t>會計日期</w:t>
            </w:r>
            <w:r w:rsidR="00C972D3">
              <w:rPr>
                <w:rFonts w:ascii="標楷體" w:eastAsia="標楷體" w:hAnsi="標楷體" w:hint="eastAsia"/>
              </w:rPr>
              <w:t>起</w:t>
            </w:r>
            <w:r w:rsidR="006C4831">
              <w:rPr>
                <w:rFonts w:ascii="標楷體" w:eastAsia="標楷體" w:hAnsi="標楷體" w:hint="eastAsia"/>
              </w:rPr>
              <w:t>日</w:t>
            </w:r>
          </w:p>
        </w:tc>
        <w:tc>
          <w:tcPr>
            <w:tcW w:w="1896" w:type="dxa"/>
          </w:tcPr>
          <w:p w14:paraId="00557B77" w14:textId="570BF7C7" w:rsidR="00E02898" w:rsidRDefault="00C972D3" w:rsidP="00E02898">
            <w:pPr>
              <w:rPr>
                <w:rFonts w:ascii="標楷體" w:eastAsia="標楷體" w:hAnsi="標楷體"/>
              </w:rPr>
            </w:pPr>
            <w:r>
              <w:rPr>
                <w:rFonts w:ascii="標楷體" w:eastAsia="標楷體" w:hAnsi="標楷體" w:hint="eastAsia"/>
              </w:rPr>
              <w:t>999/99/99</w:t>
            </w:r>
          </w:p>
        </w:tc>
        <w:tc>
          <w:tcPr>
            <w:tcW w:w="1197" w:type="dxa"/>
          </w:tcPr>
          <w:p w14:paraId="6A6E2E6A" w14:textId="4C22DDA0" w:rsidR="00E02898" w:rsidRPr="00847BB7" w:rsidRDefault="00EC49DB" w:rsidP="00E02898">
            <w:pPr>
              <w:rPr>
                <w:rFonts w:ascii="標楷體" w:eastAsia="標楷體" w:hAnsi="標楷體"/>
                <w:color w:val="FF0000"/>
              </w:rPr>
            </w:pPr>
            <w:r>
              <w:rPr>
                <w:rFonts w:ascii="標楷體" w:eastAsia="標楷體" w:hAnsi="標楷體" w:hint="eastAsia"/>
              </w:rPr>
              <w:t>本</w:t>
            </w:r>
            <w:r w:rsidR="004775DD">
              <w:rPr>
                <w:rFonts w:ascii="標楷體" w:eastAsia="標楷體" w:hAnsi="標楷體" w:hint="eastAsia"/>
              </w:rPr>
              <w:t>月1日</w:t>
            </w:r>
          </w:p>
        </w:tc>
        <w:tc>
          <w:tcPr>
            <w:tcW w:w="1560" w:type="dxa"/>
          </w:tcPr>
          <w:p w14:paraId="1FF77C77" w14:textId="77777777" w:rsidR="00E02898" w:rsidRPr="00847BB7" w:rsidRDefault="00E02898" w:rsidP="00E02898">
            <w:pPr>
              <w:rPr>
                <w:rFonts w:ascii="標楷體" w:eastAsia="標楷體" w:hAnsi="標楷體"/>
                <w:color w:val="FF0000"/>
              </w:rPr>
            </w:pPr>
          </w:p>
        </w:tc>
        <w:tc>
          <w:tcPr>
            <w:tcW w:w="443" w:type="dxa"/>
          </w:tcPr>
          <w:p w14:paraId="746EAEEE" w14:textId="1C2110A9" w:rsidR="00E02898" w:rsidRPr="00847BB7" w:rsidRDefault="00E02898" w:rsidP="00E02898">
            <w:pPr>
              <w:rPr>
                <w:rFonts w:ascii="標楷體" w:eastAsia="標楷體" w:hAnsi="標楷體"/>
              </w:rPr>
            </w:pPr>
            <w:r>
              <w:rPr>
                <w:rFonts w:ascii="標楷體" w:eastAsia="標楷體" w:hAnsi="標楷體" w:hint="eastAsia"/>
              </w:rPr>
              <w:t>V</w:t>
            </w:r>
          </w:p>
        </w:tc>
        <w:tc>
          <w:tcPr>
            <w:tcW w:w="576" w:type="dxa"/>
          </w:tcPr>
          <w:p w14:paraId="5539C829" w14:textId="5F466EB3" w:rsidR="00E02898" w:rsidRPr="00847BB7" w:rsidRDefault="00C972D3" w:rsidP="00E02898">
            <w:pPr>
              <w:jc w:val="center"/>
              <w:rPr>
                <w:rFonts w:ascii="標楷體" w:eastAsia="標楷體" w:hAnsi="標楷體"/>
              </w:rPr>
            </w:pPr>
            <w:r>
              <w:rPr>
                <w:rFonts w:ascii="標楷體" w:eastAsia="標楷體" w:hAnsi="標楷體" w:hint="eastAsia"/>
              </w:rPr>
              <w:t>W</w:t>
            </w:r>
          </w:p>
        </w:tc>
        <w:tc>
          <w:tcPr>
            <w:tcW w:w="3517" w:type="dxa"/>
          </w:tcPr>
          <w:p w14:paraId="4C78FE86" w14:textId="77777777" w:rsidR="00C972D3" w:rsidRDefault="00C972D3" w:rsidP="00E02898">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必須輸入</w:t>
            </w:r>
          </w:p>
          <w:p w14:paraId="24C0B5B9" w14:textId="06B023E0" w:rsidR="00EC49DB" w:rsidRPr="004415DA" w:rsidRDefault="00EC49DB" w:rsidP="00E02898">
            <w:pPr>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不可大於會計日</w:t>
            </w:r>
          </w:p>
        </w:tc>
      </w:tr>
      <w:tr w:rsidR="006C4831" w:rsidRPr="00847BB7" w14:paraId="13591EFC" w14:textId="77777777" w:rsidTr="00F32294">
        <w:trPr>
          <w:trHeight w:val="291"/>
          <w:jc w:val="center"/>
        </w:trPr>
        <w:tc>
          <w:tcPr>
            <w:tcW w:w="457" w:type="dxa"/>
          </w:tcPr>
          <w:p w14:paraId="715ADBC6" w14:textId="69453721" w:rsidR="006C4831" w:rsidRDefault="006C4831" w:rsidP="006C4831">
            <w:pPr>
              <w:rPr>
                <w:rFonts w:ascii="標楷體" w:eastAsia="標楷體" w:hAnsi="標楷體"/>
              </w:rPr>
            </w:pPr>
            <w:r>
              <w:rPr>
                <w:rFonts w:ascii="標楷體" w:eastAsia="標楷體" w:hAnsi="標楷體" w:hint="eastAsia"/>
              </w:rPr>
              <w:t>7.</w:t>
            </w:r>
          </w:p>
        </w:tc>
        <w:tc>
          <w:tcPr>
            <w:tcW w:w="1094" w:type="dxa"/>
          </w:tcPr>
          <w:p w14:paraId="45AE3AAF" w14:textId="6D044ACA" w:rsidR="006C4831" w:rsidRDefault="006C4831" w:rsidP="006C4831">
            <w:pPr>
              <w:rPr>
                <w:rFonts w:ascii="標楷體" w:eastAsia="標楷體" w:hAnsi="標楷體"/>
              </w:rPr>
            </w:pPr>
            <w:r>
              <w:rPr>
                <w:rFonts w:ascii="標楷體" w:eastAsia="標楷體" w:hAnsi="標楷體" w:hint="eastAsia"/>
              </w:rPr>
              <w:t>會計日期迄日</w:t>
            </w:r>
          </w:p>
        </w:tc>
        <w:tc>
          <w:tcPr>
            <w:tcW w:w="1896" w:type="dxa"/>
          </w:tcPr>
          <w:p w14:paraId="480E19E0" w14:textId="5C0F1BEB" w:rsidR="006C4831" w:rsidRDefault="006C4831" w:rsidP="006C4831">
            <w:pPr>
              <w:rPr>
                <w:rFonts w:ascii="標楷體" w:eastAsia="標楷體" w:hAnsi="標楷體"/>
              </w:rPr>
            </w:pPr>
            <w:r>
              <w:rPr>
                <w:rFonts w:ascii="標楷體" w:eastAsia="標楷體" w:hAnsi="標楷體" w:hint="eastAsia"/>
              </w:rPr>
              <w:t>999/99/99</w:t>
            </w:r>
          </w:p>
        </w:tc>
        <w:tc>
          <w:tcPr>
            <w:tcW w:w="1197" w:type="dxa"/>
          </w:tcPr>
          <w:p w14:paraId="60037918" w14:textId="6894C906" w:rsidR="006C4831" w:rsidRPr="00847BB7" w:rsidRDefault="006C4831" w:rsidP="006C4831">
            <w:pPr>
              <w:rPr>
                <w:rFonts w:ascii="標楷體" w:eastAsia="標楷體" w:hAnsi="標楷體"/>
                <w:color w:val="FF0000"/>
              </w:rPr>
            </w:pPr>
            <w:r w:rsidRPr="006C4831">
              <w:rPr>
                <w:rFonts w:ascii="標楷體" w:eastAsia="標楷體" w:hAnsi="標楷體" w:hint="eastAsia"/>
              </w:rPr>
              <w:t>會計日</w:t>
            </w:r>
          </w:p>
        </w:tc>
        <w:tc>
          <w:tcPr>
            <w:tcW w:w="1560" w:type="dxa"/>
          </w:tcPr>
          <w:p w14:paraId="00497BF1" w14:textId="77777777" w:rsidR="006C4831" w:rsidRPr="00847BB7" w:rsidRDefault="006C4831" w:rsidP="006C4831">
            <w:pPr>
              <w:rPr>
                <w:rFonts w:ascii="標楷體" w:eastAsia="標楷體" w:hAnsi="標楷體"/>
                <w:color w:val="FF0000"/>
              </w:rPr>
            </w:pPr>
          </w:p>
        </w:tc>
        <w:tc>
          <w:tcPr>
            <w:tcW w:w="443" w:type="dxa"/>
          </w:tcPr>
          <w:p w14:paraId="1E248772" w14:textId="4AAEF843" w:rsidR="006C4831" w:rsidRDefault="006C4831" w:rsidP="006C4831">
            <w:pPr>
              <w:rPr>
                <w:rFonts w:ascii="標楷體" w:eastAsia="標楷體" w:hAnsi="標楷體"/>
              </w:rPr>
            </w:pPr>
            <w:r>
              <w:rPr>
                <w:rFonts w:ascii="標楷體" w:eastAsia="標楷體" w:hAnsi="標楷體" w:hint="eastAsia"/>
              </w:rPr>
              <w:t>V</w:t>
            </w:r>
          </w:p>
        </w:tc>
        <w:tc>
          <w:tcPr>
            <w:tcW w:w="576" w:type="dxa"/>
          </w:tcPr>
          <w:p w14:paraId="7A6CF169" w14:textId="3576FFC7" w:rsidR="006C4831" w:rsidRDefault="006C4831" w:rsidP="006C4831">
            <w:pPr>
              <w:jc w:val="center"/>
              <w:rPr>
                <w:rFonts w:ascii="標楷體" w:eastAsia="標楷體" w:hAnsi="標楷體"/>
              </w:rPr>
            </w:pPr>
            <w:r>
              <w:rPr>
                <w:rFonts w:ascii="標楷體" w:eastAsia="標楷體" w:hAnsi="標楷體" w:hint="eastAsia"/>
              </w:rPr>
              <w:t>W</w:t>
            </w:r>
          </w:p>
        </w:tc>
        <w:tc>
          <w:tcPr>
            <w:tcW w:w="3517" w:type="dxa"/>
          </w:tcPr>
          <w:p w14:paraId="313F3C2D" w14:textId="77777777" w:rsidR="006C4831" w:rsidRDefault="006C4831" w:rsidP="006C4831">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必須輸入</w:t>
            </w:r>
          </w:p>
          <w:p w14:paraId="379BF24E" w14:textId="77777777" w:rsidR="006C4831" w:rsidRDefault="006C4831" w:rsidP="006C4831">
            <w:pPr>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不得小於會計日期起日</w:t>
            </w:r>
          </w:p>
          <w:p w14:paraId="40763EEF" w14:textId="010E7C48" w:rsidR="004775DD" w:rsidRDefault="004775DD" w:rsidP="006C4831">
            <w:pPr>
              <w:rPr>
                <w:rFonts w:ascii="標楷體" w:eastAsia="標楷體" w:hAnsi="標楷體"/>
              </w:rPr>
            </w:pPr>
            <w:r>
              <w:rPr>
                <w:rFonts w:ascii="標楷體" w:eastAsia="標楷體" w:hAnsi="標楷體" w:hint="eastAsia"/>
              </w:rPr>
              <w:t>3.</w:t>
            </w:r>
            <w:r>
              <w:rPr>
                <w:rFonts w:ascii="標楷體" w:eastAsia="標楷體" w:hAnsi="標楷體" w:hint="eastAsia"/>
                <w:lang w:eastAsia="zh-HK"/>
              </w:rPr>
              <w:t>不可大於會計日</w:t>
            </w:r>
          </w:p>
        </w:tc>
      </w:tr>
    </w:tbl>
    <w:p w14:paraId="39C66EC6" w14:textId="77777777" w:rsidR="006D6196" w:rsidRPr="00E02898" w:rsidRDefault="006D6196" w:rsidP="006D6196"/>
    <w:p w14:paraId="0C948104" w14:textId="77777777" w:rsidR="006D6196" w:rsidRDefault="006D6196" w:rsidP="00D01BCC">
      <w:pPr>
        <w:pStyle w:val="a"/>
      </w:pPr>
      <w:r>
        <w:rPr>
          <w:rFonts w:hint="eastAsia"/>
          <w:lang w:eastAsia="zh-HK"/>
        </w:rPr>
        <w:t>輸出</w:t>
      </w:r>
      <w:r w:rsidRPr="00362205">
        <w:t>畫面</w:t>
      </w:r>
      <w:r>
        <w:rPr>
          <w:rFonts w:hint="eastAsia"/>
        </w:rPr>
        <w:t>:</w:t>
      </w:r>
    </w:p>
    <w:p w14:paraId="38263D30" w14:textId="20483190" w:rsidR="006D6196" w:rsidRDefault="00914E75" w:rsidP="00914E75">
      <w:r w:rsidRPr="00914E75">
        <w:rPr>
          <w:noProof/>
        </w:rPr>
        <w:drawing>
          <wp:inline distT="0" distB="0" distL="0" distR="0" wp14:anchorId="0CA22606" wp14:editId="09C60CA2">
            <wp:extent cx="6479540" cy="1107440"/>
            <wp:effectExtent l="0" t="0" r="0" b="0"/>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479540" cy="1107440"/>
                    </a:xfrm>
                    <a:prstGeom prst="rect">
                      <a:avLst/>
                    </a:prstGeom>
                  </pic:spPr>
                </pic:pic>
              </a:graphicData>
            </a:graphic>
          </wp:inline>
        </w:drawing>
      </w:r>
    </w:p>
    <w:p w14:paraId="2E061FE6" w14:textId="69666D7C" w:rsidR="006D6196" w:rsidRDefault="006D6196" w:rsidP="006D6196"/>
    <w:p w14:paraId="3C027CA4" w14:textId="77777777" w:rsidR="006D6196" w:rsidRDefault="006D6196" w:rsidP="00D01BCC">
      <w:pPr>
        <w:pStyle w:val="a"/>
      </w:pPr>
      <w:r>
        <w:rPr>
          <w:rFonts w:hint="eastAsia"/>
        </w:rPr>
        <w:t>輸出畫面資料說明</w:t>
      </w:r>
    </w:p>
    <w:p w14:paraId="4674815C" w14:textId="77777777" w:rsidR="006D6196" w:rsidRDefault="006D6196" w:rsidP="006D6196"/>
    <w:tbl>
      <w:tblPr>
        <w:tblStyle w:val="ac"/>
        <w:tblW w:w="0" w:type="auto"/>
        <w:tblLook w:val="04A0" w:firstRow="1" w:lastRow="0" w:firstColumn="1" w:lastColumn="0" w:noHBand="0" w:noVBand="1"/>
      </w:tblPr>
      <w:tblGrid>
        <w:gridCol w:w="780"/>
        <w:gridCol w:w="1194"/>
        <w:gridCol w:w="2086"/>
        <w:gridCol w:w="2736"/>
        <w:gridCol w:w="3624"/>
      </w:tblGrid>
      <w:tr w:rsidR="006D6196" w:rsidRPr="008F1D46" w14:paraId="709B1E28" w14:textId="77777777" w:rsidTr="00914E75">
        <w:tc>
          <w:tcPr>
            <w:tcW w:w="780" w:type="dxa"/>
            <w:shd w:val="clear" w:color="auto" w:fill="D9D9D9" w:themeFill="background1" w:themeFillShade="D9"/>
          </w:tcPr>
          <w:p w14:paraId="7E9381D5" w14:textId="77777777" w:rsidR="006D6196" w:rsidRPr="008F1D46" w:rsidRDefault="006D6196" w:rsidP="00455E00">
            <w:pPr>
              <w:jc w:val="center"/>
              <w:rPr>
                <w:rFonts w:ascii="標楷體" w:eastAsia="標楷體" w:hAnsi="標楷體"/>
                <w:lang w:eastAsia="zh-HK"/>
              </w:rPr>
            </w:pPr>
            <w:r w:rsidRPr="008F1D46">
              <w:rPr>
                <w:rFonts w:ascii="標楷體" w:eastAsia="標楷體" w:hAnsi="標楷體" w:hint="eastAsia"/>
                <w:lang w:eastAsia="zh-HK"/>
              </w:rPr>
              <w:t>序號</w:t>
            </w:r>
          </w:p>
        </w:tc>
        <w:tc>
          <w:tcPr>
            <w:tcW w:w="1194" w:type="dxa"/>
            <w:shd w:val="clear" w:color="auto" w:fill="D9D9D9" w:themeFill="background1" w:themeFillShade="D9"/>
          </w:tcPr>
          <w:p w14:paraId="7BE8B94B" w14:textId="77777777" w:rsidR="006D6196" w:rsidRPr="008F1D46" w:rsidRDefault="006D6196" w:rsidP="00455E00">
            <w:pPr>
              <w:jc w:val="center"/>
              <w:rPr>
                <w:rFonts w:ascii="標楷體" w:eastAsia="標楷體" w:hAnsi="標楷體"/>
                <w:lang w:eastAsia="zh-HK"/>
              </w:rPr>
            </w:pPr>
            <w:r w:rsidRPr="008F1D46">
              <w:rPr>
                <w:rFonts w:ascii="標楷體" w:eastAsia="標楷體" w:hAnsi="標楷體" w:hint="eastAsia"/>
                <w:lang w:eastAsia="zh-HK"/>
              </w:rPr>
              <w:t>欄位型態</w:t>
            </w:r>
          </w:p>
        </w:tc>
        <w:tc>
          <w:tcPr>
            <w:tcW w:w="2086" w:type="dxa"/>
            <w:shd w:val="clear" w:color="auto" w:fill="D9D9D9" w:themeFill="background1" w:themeFillShade="D9"/>
          </w:tcPr>
          <w:p w14:paraId="2A196843" w14:textId="77777777" w:rsidR="006D6196" w:rsidRPr="008F1D46" w:rsidRDefault="006D6196" w:rsidP="00455E00">
            <w:pPr>
              <w:jc w:val="center"/>
              <w:rPr>
                <w:rFonts w:ascii="標楷體" w:eastAsia="標楷體" w:hAnsi="標楷體"/>
                <w:lang w:eastAsia="zh-HK"/>
              </w:rPr>
            </w:pPr>
            <w:r w:rsidRPr="008F1D46">
              <w:rPr>
                <w:rFonts w:ascii="標楷體" w:eastAsia="標楷體" w:hAnsi="標楷體" w:hint="eastAsia"/>
                <w:lang w:eastAsia="zh-HK"/>
              </w:rPr>
              <w:t>欄位名稱</w:t>
            </w:r>
          </w:p>
        </w:tc>
        <w:tc>
          <w:tcPr>
            <w:tcW w:w="2736" w:type="dxa"/>
            <w:shd w:val="clear" w:color="auto" w:fill="D9D9D9" w:themeFill="background1" w:themeFillShade="D9"/>
          </w:tcPr>
          <w:p w14:paraId="2BC1891D" w14:textId="77777777" w:rsidR="006D6196" w:rsidRPr="008F1D46" w:rsidRDefault="006D6196" w:rsidP="00455E00">
            <w:pPr>
              <w:jc w:val="center"/>
              <w:rPr>
                <w:rFonts w:ascii="標楷體" w:eastAsia="標楷體" w:hAnsi="標楷體"/>
              </w:rPr>
            </w:pPr>
            <w:r>
              <w:rPr>
                <w:rFonts w:ascii="標楷體" w:eastAsia="標楷體" w:hAnsi="標楷體" w:hint="eastAsia"/>
                <w:lang w:eastAsia="zh-HK"/>
              </w:rPr>
              <w:t>資料來源</w:t>
            </w:r>
          </w:p>
        </w:tc>
        <w:tc>
          <w:tcPr>
            <w:tcW w:w="3624" w:type="dxa"/>
            <w:shd w:val="clear" w:color="auto" w:fill="D9D9D9" w:themeFill="background1" w:themeFillShade="D9"/>
          </w:tcPr>
          <w:p w14:paraId="3AB5EEE8" w14:textId="77777777" w:rsidR="006D6196" w:rsidRPr="008F1D46" w:rsidRDefault="006D6196" w:rsidP="00455E00">
            <w:pPr>
              <w:jc w:val="center"/>
              <w:rPr>
                <w:rFonts w:ascii="標楷體" w:eastAsia="標楷體" w:hAnsi="標楷體"/>
                <w:lang w:eastAsia="zh-HK"/>
              </w:rPr>
            </w:pPr>
            <w:r w:rsidRPr="008F1D46">
              <w:rPr>
                <w:rFonts w:ascii="標楷體" w:eastAsia="標楷體" w:hAnsi="標楷體" w:hint="eastAsia"/>
                <w:lang w:eastAsia="zh-HK"/>
              </w:rPr>
              <w:t>輸出</w:t>
            </w:r>
            <w:r>
              <w:rPr>
                <w:rFonts w:ascii="標楷體" w:eastAsia="標楷體" w:hAnsi="標楷體" w:hint="eastAsia"/>
              </w:rPr>
              <w:t>/</w:t>
            </w:r>
            <w:r>
              <w:rPr>
                <w:rFonts w:ascii="標楷體" w:eastAsia="標楷體" w:hAnsi="標楷體" w:hint="eastAsia"/>
                <w:lang w:eastAsia="zh-HK"/>
              </w:rPr>
              <w:t>功能</w:t>
            </w:r>
            <w:r w:rsidRPr="008F1D46">
              <w:rPr>
                <w:rFonts w:ascii="標楷體" w:eastAsia="標楷體" w:hAnsi="標楷體" w:hint="eastAsia"/>
                <w:lang w:eastAsia="zh-HK"/>
              </w:rPr>
              <w:t>說明</w:t>
            </w:r>
          </w:p>
        </w:tc>
      </w:tr>
      <w:tr w:rsidR="006D6196" w:rsidRPr="008F1D46" w14:paraId="30D95289" w14:textId="77777777" w:rsidTr="00914E75">
        <w:tc>
          <w:tcPr>
            <w:tcW w:w="780" w:type="dxa"/>
          </w:tcPr>
          <w:p w14:paraId="09E0E99C" w14:textId="77777777" w:rsidR="006D6196" w:rsidRPr="008F1D46" w:rsidRDefault="006D6196" w:rsidP="00455E00">
            <w:pPr>
              <w:jc w:val="center"/>
              <w:rPr>
                <w:rFonts w:ascii="標楷體" w:eastAsia="標楷體" w:hAnsi="標楷體"/>
                <w:lang w:eastAsia="zh-HK"/>
              </w:rPr>
            </w:pPr>
            <w:r>
              <w:rPr>
                <w:rFonts w:ascii="標楷體" w:eastAsia="標楷體" w:hAnsi="標楷體" w:hint="eastAsia"/>
              </w:rPr>
              <w:t>1</w:t>
            </w:r>
          </w:p>
        </w:tc>
        <w:tc>
          <w:tcPr>
            <w:tcW w:w="1194" w:type="dxa"/>
          </w:tcPr>
          <w:p w14:paraId="146EA991" w14:textId="77777777" w:rsidR="006D6196" w:rsidRPr="008F1D46" w:rsidRDefault="006D6196" w:rsidP="00455E00">
            <w:pPr>
              <w:jc w:val="center"/>
              <w:rPr>
                <w:rFonts w:ascii="標楷體" w:eastAsia="標楷體" w:hAnsi="標楷體"/>
                <w:lang w:eastAsia="zh-HK"/>
              </w:rPr>
            </w:pPr>
            <w:r>
              <w:rPr>
                <w:rFonts w:ascii="標楷體" w:eastAsia="標楷體" w:hAnsi="標楷體" w:hint="eastAsia"/>
                <w:lang w:eastAsia="zh-HK"/>
              </w:rPr>
              <w:t>按鈕</w:t>
            </w:r>
          </w:p>
        </w:tc>
        <w:tc>
          <w:tcPr>
            <w:tcW w:w="2086" w:type="dxa"/>
          </w:tcPr>
          <w:p w14:paraId="746BD360" w14:textId="52AC7320" w:rsidR="006D6196" w:rsidRPr="008F1D46" w:rsidRDefault="00914E75" w:rsidP="00455E00">
            <w:pPr>
              <w:rPr>
                <w:rFonts w:ascii="標楷體" w:eastAsia="標楷體" w:hAnsi="標楷體"/>
                <w:lang w:eastAsia="zh-HK"/>
              </w:rPr>
            </w:pPr>
            <w:r>
              <w:rPr>
                <w:rFonts w:ascii="標楷體" w:eastAsia="標楷體" w:hAnsi="標楷體" w:hint="eastAsia"/>
                <w:lang w:eastAsia="zh-HK"/>
              </w:rPr>
              <w:t>明細</w:t>
            </w:r>
          </w:p>
        </w:tc>
        <w:tc>
          <w:tcPr>
            <w:tcW w:w="2736" w:type="dxa"/>
          </w:tcPr>
          <w:p w14:paraId="6798F073" w14:textId="77777777" w:rsidR="006D6196" w:rsidRDefault="006D6196" w:rsidP="00455E00">
            <w:pPr>
              <w:rPr>
                <w:rFonts w:ascii="標楷體" w:eastAsia="標楷體" w:hAnsi="標楷體"/>
                <w:lang w:eastAsia="zh-HK"/>
              </w:rPr>
            </w:pPr>
          </w:p>
        </w:tc>
        <w:tc>
          <w:tcPr>
            <w:tcW w:w="3624" w:type="dxa"/>
          </w:tcPr>
          <w:p w14:paraId="404BA3D7" w14:textId="72588E28" w:rsidR="006D6196" w:rsidRPr="006C763E" w:rsidRDefault="006D6196" w:rsidP="009F6F43">
            <w:pPr>
              <w:rPr>
                <w:rFonts w:ascii="標楷體" w:eastAsia="標楷體" w:hAnsi="標楷體"/>
                <w:lang w:eastAsia="zh-HK"/>
              </w:rPr>
            </w:pPr>
            <w:r>
              <w:rPr>
                <w:rFonts w:ascii="標楷體" w:eastAsia="標楷體" w:hAnsi="標楷體" w:hint="eastAsia"/>
              </w:rPr>
              <w:t>1.</w:t>
            </w:r>
            <w:r w:rsidRPr="006C763E">
              <w:rPr>
                <w:rFonts w:eastAsia="標楷體" w:hint="eastAsia"/>
              </w:rPr>
              <w:t>連結至</w:t>
            </w:r>
            <w:r w:rsidRPr="006C763E">
              <w:rPr>
                <w:rFonts w:eastAsia="標楷體"/>
              </w:rPr>
              <w:t>【</w:t>
            </w:r>
            <w:r w:rsidRPr="006C763E">
              <w:rPr>
                <w:rFonts w:eastAsia="標楷體"/>
              </w:rPr>
              <w:t>L</w:t>
            </w:r>
            <w:r w:rsidRPr="006C763E">
              <w:rPr>
                <w:rFonts w:eastAsia="標楷體" w:hint="eastAsia"/>
              </w:rPr>
              <w:t>6</w:t>
            </w:r>
            <w:r w:rsidR="009F6F43">
              <w:rPr>
                <w:rFonts w:eastAsia="標楷體"/>
              </w:rPr>
              <w:t>903</w:t>
            </w:r>
            <w:r w:rsidR="009F6F43">
              <w:rPr>
                <w:rFonts w:eastAsia="標楷體" w:hint="eastAsia"/>
              </w:rPr>
              <w:t>會計帳務明細查詢</w:t>
            </w:r>
            <w:r w:rsidRPr="006C763E">
              <w:rPr>
                <w:rFonts w:eastAsia="標楷體"/>
              </w:rPr>
              <w:t>】</w:t>
            </w:r>
            <w:r w:rsidR="009F6F43">
              <w:rPr>
                <w:rFonts w:eastAsia="標楷體" w:hint="eastAsia"/>
              </w:rPr>
              <w:t>,</w:t>
            </w:r>
            <w:r w:rsidR="009F6F43">
              <w:rPr>
                <w:rFonts w:eastAsia="標楷體" w:hint="eastAsia"/>
              </w:rPr>
              <w:t>供查詢帳務明細</w:t>
            </w:r>
          </w:p>
        </w:tc>
      </w:tr>
      <w:tr w:rsidR="00914E75" w:rsidRPr="008F1D46" w14:paraId="54D2BABE" w14:textId="77777777" w:rsidTr="00914E75">
        <w:tc>
          <w:tcPr>
            <w:tcW w:w="780" w:type="dxa"/>
          </w:tcPr>
          <w:p w14:paraId="1C402D09" w14:textId="77777777" w:rsidR="00914E75" w:rsidRDefault="00914E75" w:rsidP="00914E75">
            <w:pPr>
              <w:jc w:val="center"/>
              <w:rPr>
                <w:rFonts w:ascii="標楷體" w:eastAsia="標楷體" w:hAnsi="標楷體"/>
              </w:rPr>
            </w:pPr>
            <w:r>
              <w:rPr>
                <w:rFonts w:ascii="標楷體" w:eastAsia="標楷體" w:hAnsi="標楷體" w:hint="eastAsia"/>
              </w:rPr>
              <w:t>2</w:t>
            </w:r>
          </w:p>
        </w:tc>
        <w:tc>
          <w:tcPr>
            <w:tcW w:w="1194" w:type="dxa"/>
          </w:tcPr>
          <w:p w14:paraId="650C6EE2" w14:textId="24B57C0A" w:rsidR="00914E75" w:rsidRDefault="00914E75" w:rsidP="00914E75">
            <w:pPr>
              <w:jc w:val="center"/>
              <w:rPr>
                <w:rFonts w:ascii="標楷體" w:eastAsia="標楷體" w:hAnsi="標楷體"/>
                <w:lang w:eastAsia="zh-HK"/>
              </w:rPr>
            </w:pPr>
            <w:r>
              <w:rPr>
                <w:rFonts w:ascii="標楷體" w:eastAsia="標楷體" w:hAnsi="標楷體" w:hint="eastAsia"/>
                <w:lang w:eastAsia="zh-HK"/>
              </w:rPr>
              <w:t>資料</w:t>
            </w:r>
          </w:p>
        </w:tc>
        <w:tc>
          <w:tcPr>
            <w:tcW w:w="2086" w:type="dxa"/>
          </w:tcPr>
          <w:p w14:paraId="2906D248" w14:textId="69F6238D" w:rsidR="00914E75" w:rsidRDefault="00914E75" w:rsidP="00914E75">
            <w:pPr>
              <w:rPr>
                <w:rFonts w:ascii="標楷體" w:eastAsia="標楷體" w:hAnsi="標楷體"/>
                <w:lang w:eastAsia="zh-HK"/>
              </w:rPr>
            </w:pPr>
            <w:r>
              <w:rPr>
                <w:rFonts w:ascii="標楷體" w:eastAsia="標楷體" w:hAnsi="標楷體" w:hint="eastAsia"/>
                <w:lang w:eastAsia="zh-HK"/>
              </w:rPr>
              <w:t>會計日期</w:t>
            </w:r>
          </w:p>
        </w:tc>
        <w:tc>
          <w:tcPr>
            <w:tcW w:w="2736" w:type="dxa"/>
          </w:tcPr>
          <w:p w14:paraId="05BDE981" w14:textId="692EE08F" w:rsidR="00914E75" w:rsidRDefault="009F6F43" w:rsidP="00914E75">
            <w:pPr>
              <w:rPr>
                <w:rFonts w:ascii="標楷體" w:eastAsia="標楷體" w:hAnsi="標楷體"/>
                <w:lang w:eastAsia="zh-HK"/>
              </w:rPr>
            </w:pPr>
            <w:r>
              <w:rPr>
                <w:rFonts w:ascii="標楷體" w:eastAsia="標楷體" w:hAnsi="標楷體" w:hint="eastAsia"/>
              </w:rPr>
              <w:t>A</w:t>
            </w:r>
            <w:r>
              <w:rPr>
                <w:rFonts w:ascii="標楷體" w:eastAsia="標楷體" w:hAnsi="標楷體" w:hint="eastAsia"/>
                <w:lang w:eastAsia="zh-HK"/>
              </w:rPr>
              <w:t>c</w:t>
            </w:r>
            <w:r>
              <w:rPr>
                <w:rFonts w:ascii="標楷體" w:eastAsia="標楷體" w:hAnsi="標楷體"/>
                <w:lang w:eastAsia="zh-HK"/>
              </w:rPr>
              <w:t>Main.AcDate</w:t>
            </w:r>
          </w:p>
        </w:tc>
        <w:tc>
          <w:tcPr>
            <w:tcW w:w="3624" w:type="dxa"/>
          </w:tcPr>
          <w:p w14:paraId="2C1C4D6B" w14:textId="64DFCAB4" w:rsidR="00914E75" w:rsidRPr="006C763E" w:rsidRDefault="009F6F43" w:rsidP="00914E75">
            <w:pPr>
              <w:rPr>
                <w:rFonts w:ascii="標楷體" w:eastAsia="標楷體" w:hAnsi="標楷體"/>
                <w:lang w:eastAsia="zh-HK"/>
              </w:rPr>
            </w:pPr>
            <w:r>
              <w:rPr>
                <w:rFonts w:ascii="標楷體" w:eastAsia="標楷體" w:hAnsi="標楷體" w:hint="eastAsia"/>
                <w:lang w:eastAsia="zh-HK"/>
              </w:rPr>
              <w:t>會計日期</w:t>
            </w:r>
          </w:p>
        </w:tc>
      </w:tr>
      <w:tr w:rsidR="009F6F43" w:rsidRPr="008F1D46" w14:paraId="68D2190E" w14:textId="77777777" w:rsidTr="00914E75">
        <w:tc>
          <w:tcPr>
            <w:tcW w:w="780" w:type="dxa"/>
          </w:tcPr>
          <w:p w14:paraId="3352DFB2" w14:textId="77777777" w:rsidR="009F6F43" w:rsidRDefault="009F6F43" w:rsidP="009F6F43">
            <w:pPr>
              <w:jc w:val="center"/>
              <w:rPr>
                <w:rFonts w:ascii="標楷體" w:eastAsia="標楷體" w:hAnsi="標楷體"/>
              </w:rPr>
            </w:pPr>
            <w:r>
              <w:rPr>
                <w:rFonts w:ascii="標楷體" w:eastAsia="標楷體" w:hAnsi="標楷體" w:hint="eastAsia"/>
              </w:rPr>
              <w:t>3</w:t>
            </w:r>
          </w:p>
        </w:tc>
        <w:tc>
          <w:tcPr>
            <w:tcW w:w="1194" w:type="dxa"/>
          </w:tcPr>
          <w:p w14:paraId="0D5C6CE2" w14:textId="628D3086" w:rsidR="009F6F43" w:rsidRDefault="009F6F43" w:rsidP="009F6F43">
            <w:pPr>
              <w:jc w:val="center"/>
              <w:rPr>
                <w:rFonts w:ascii="標楷體" w:eastAsia="標楷體" w:hAnsi="標楷體"/>
                <w:lang w:eastAsia="zh-HK"/>
              </w:rPr>
            </w:pPr>
            <w:r>
              <w:rPr>
                <w:rFonts w:ascii="標楷體" w:eastAsia="標楷體" w:hAnsi="標楷體" w:hint="eastAsia"/>
                <w:lang w:eastAsia="zh-HK"/>
              </w:rPr>
              <w:t>資料</w:t>
            </w:r>
          </w:p>
        </w:tc>
        <w:tc>
          <w:tcPr>
            <w:tcW w:w="2086" w:type="dxa"/>
          </w:tcPr>
          <w:p w14:paraId="2DC9DCF0" w14:textId="5FFD59F5" w:rsidR="009F6F43" w:rsidRDefault="009F6F43" w:rsidP="009F6F43">
            <w:pPr>
              <w:rPr>
                <w:rFonts w:ascii="標楷體" w:eastAsia="標楷體" w:hAnsi="標楷體"/>
                <w:lang w:eastAsia="zh-HK"/>
              </w:rPr>
            </w:pPr>
            <w:r>
              <w:rPr>
                <w:rFonts w:ascii="標楷體" w:eastAsia="標楷體" w:hAnsi="標楷體" w:hint="eastAsia"/>
                <w:lang w:eastAsia="zh-HK"/>
              </w:rPr>
              <w:t>帳冊別</w:t>
            </w:r>
          </w:p>
        </w:tc>
        <w:tc>
          <w:tcPr>
            <w:tcW w:w="2736" w:type="dxa"/>
          </w:tcPr>
          <w:p w14:paraId="342DBDED" w14:textId="6B123ED2" w:rsidR="009F6F43" w:rsidRPr="002478F2" w:rsidRDefault="009F6F43" w:rsidP="009F6F43">
            <w:pPr>
              <w:rPr>
                <w:rFonts w:ascii="標楷體" w:eastAsia="標楷體" w:hAnsi="標楷體"/>
                <w:lang w:eastAsia="zh-HK"/>
              </w:rPr>
            </w:pPr>
            <w:r>
              <w:rPr>
                <w:rFonts w:ascii="標楷體" w:eastAsia="標楷體" w:hAnsi="標楷體" w:hint="eastAsia"/>
              </w:rPr>
              <w:t>A</w:t>
            </w:r>
            <w:r>
              <w:rPr>
                <w:rFonts w:ascii="標楷體" w:eastAsia="標楷體" w:hAnsi="標楷體" w:hint="eastAsia"/>
                <w:lang w:eastAsia="zh-HK"/>
              </w:rPr>
              <w:t>c</w:t>
            </w:r>
            <w:r>
              <w:rPr>
                <w:rFonts w:ascii="標楷體" w:eastAsia="標楷體" w:hAnsi="標楷體"/>
                <w:lang w:eastAsia="zh-HK"/>
              </w:rPr>
              <w:t>Main.AcBookCode</w:t>
            </w:r>
          </w:p>
        </w:tc>
        <w:tc>
          <w:tcPr>
            <w:tcW w:w="3624" w:type="dxa"/>
          </w:tcPr>
          <w:p w14:paraId="59DC05A9" w14:textId="1328879C" w:rsidR="009F6F43" w:rsidRPr="008F1D46" w:rsidRDefault="009F6F43" w:rsidP="009F6F43">
            <w:pPr>
              <w:rPr>
                <w:rFonts w:ascii="標楷體" w:eastAsia="標楷體" w:hAnsi="標楷體"/>
                <w:lang w:eastAsia="zh-HK"/>
              </w:rPr>
            </w:pPr>
            <w:r>
              <w:rPr>
                <w:rFonts w:ascii="標楷體" w:eastAsia="標楷體" w:hAnsi="標楷體" w:hint="eastAsia"/>
                <w:lang w:eastAsia="zh-HK"/>
              </w:rPr>
              <w:t>帳冊別</w:t>
            </w:r>
          </w:p>
        </w:tc>
      </w:tr>
      <w:tr w:rsidR="009F6F43" w:rsidRPr="008F1D46" w14:paraId="0B165367" w14:textId="77777777" w:rsidTr="00914E75">
        <w:tc>
          <w:tcPr>
            <w:tcW w:w="780" w:type="dxa"/>
          </w:tcPr>
          <w:p w14:paraId="5F18272B" w14:textId="77777777" w:rsidR="009F6F43" w:rsidRDefault="009F6F43" w:rsidP="009F6F43">
            <w:pPr>
              <w:jc w:val="center"/>
              <w:rPr>
                <w:rFonts w:ascii="標楷體" w:eastAsia="標楷體" w:hAnsi="標楷體"/>
              </w:rPr>
            </w:pPr>
            <w:r>
              <w:rPr>
                <w:rFonts w:ascii="標楷體" w:eastAsia="標楷體" w:hAnsi="標楷體" w:hint="eastAsia"/>
              </w:rPr>
              <w:t>4</w:t>
            </w:r>
          </w:p>
        </w:tc>
        <w:tc>
          <w:tcPr>
            <w:tcW w:w="1194" w:type="dxa"/>
          </w:tcPr>
          <w:p w14:paraId="3CA38AD7" w14:textId="4BB7EC4F" w:rsidR="009F6F43" w:rsidRDefault="009F6F43" w:rsidP="009F6F43">
            <w:pPr>
              <w:jc w:val="center"/>
              <w:rPr>
                <w:rFonts w:ascii="標楷體" w:eastAsia="標楷體" w:hAnsi="標楷體"/>
                <w:lang w:eastAsia="zh-HK"/>
              </w:rPr>
            </w:pPr>
            <w:r>
              <w:rPr>
                <w:rFonts w:ascii="標楷體" w:eastAsia="標楷體" w:hAnsi="標楷體" w:hint="eastAsia"/>
                <w:lang w:eastAsia="zh-HK"/>
              </w:rPr>
              <w:t>資料</w:t>
            </w:r>
          </w:p>
        </w:tc>
        <w:tc>
          <w:tcPr>
            <w:tcW w:w="2086" w:type="dxa"/>
          </w:tcPr>
          <w:p w14:paraId="69123B5C" w14:textId="1570FB0D" w:rsidR="009F6F43" w:rsidRDefault="009F6F43" w:rsidP="009F6F43">
            <w:pPr>
              <w:rPr>
                <w:rFonts w:ascii="標楷體" w:eastAsia="標楷體" w:hAnsi="標楷體"/>
                <w:lang w:eastAsia="zh-HK"/>
              </w:rPr>
            </w:pPr>
            <w:r>
              <w:rPr>
                <w:rFonts w:ascii="標楷體" w:eastAsia="標楷體" w:hAnsi="標楷體" w:hint="eastAsia"/>
                <w:lang w:eastAsia="zh-HK"/>
              </w:rPr>
              <w:t>借方金額</w:t>
            </w:r>
          </w:p>
        </w:tc>
        <w:tc>
          <w:tcPr>
            <w:tcW w:w="2736" w:type="dxa"/>
          </w:tcPr>
          <w:p w14:paraId="7B7C2FC8" w14:textId="4234C3D7" w:rsidR="009F6F43" w:rsidRPr="00997D40" w:rsidRDefault="009F6F43" w:rsidP="009F6F43">
            <w:pPr>
              <w:rPr>
                <w:rFonts w:ascii="標楷體" w:eastAsia="標楷體" w:hAnsi="標楷體"/>
                <w:lang w:eastAsia="zh-HK"/>
              </w:rPr>
            </w:pPr>
            <w:r>
              <w:rPr>
                <w:rFonts w:ascii="標楷體" w:eastAsia="標楷體" w:hAnsi="標楷體" w:hint="eastAsia"/>
              </w:rPr>
              <w:t>A</w:t>
            </w:r>
            <w:r>
              <w:rPr>
                <w:rFonts w:ascii="標楷體" w:eastAsia="標楷體" w:hAnsi="標楷體" w:hint="eastAsia"/>
                <w:lang w:eastAsia="zh-HK"/>
              </w:rPr>
              <w:t>c</w:t>
            </w:r>
            <w:r>
              <w:rPr>
                <w:rFonts w:ascii="標楷體" w:eastAsia="標楷體" w:hAnsi="標楷體"/>
                <w:lang w:eastAsia="zh-HK"/>
              </w:rPr>
              <w:t>Main.DbAmt</w:t>
            </w:r>
          </w:p>
        </w:tc>
        <w:tc>
          <w:tcPr>
            <w:tcW w:w="3624" w:type="dxa"/>
          </w:tcPr>
          <w:p w14:paraId="6641F30E" w14:textId="62857035" w:rsidR="009F6F43" w:rsidRPr="008F1D46" w:rsidRDefault="009F6F43" w:rsidP="009F6F43">
            <w:pPr>
              <w:rPr>
                <w:rFonts w:ascii="標楷體" w:eastAsia="標楷體" w:hAnsi="標楷體"/>
                <w:lang w:eastAsia="zh-HK"/>
              </w:rPr>
            </w:pPr>
            <w:r>
              <w:rPr>
                <w:rFonts w:ascii="標楷體" w:eastAsia="標楷體" w:hAnsi="標楷體" w:hint="eastAsia"/>
                <w:lang w:eastAsia="zh-HK"/>
              </w:rPr>
              <w:t>借方金額</w:t>
            </w:r>
          </w:p>
        </w:tc>
      </w:tr>
      <w:tr w:rsidR="009F6F43" w:rsidRPr="008F1D46" w14:paraId="3F0BC51C" w14:textId="77777777" w:rsidTr="00914E75">
        <w:tc>
          <w:tcPr>
            <w:tcW w:w="780" w:type="dxa"/>
          </w:tcPr>
          <w:p w14:paraId="728A5ECC" w14:textId="77777777" w:rsidR="009F6F43" w:rsidRDefault="009F6F43" w:rsidP="009F6F43">
            <w:pPr>
              <w:jc w:val="center"/>
              <w:rPr>
                <w:rFonts w:ascii="標楷體" w:eastAsia="標楷體" w:hAnsi="標楷體"/>
              </w:rPr>
            </w:pPr>
            <w:r>
              <w:rPr>
                <w:rFonts w:ascii="標楷體" w:eastAsia="標楷體" w:hAnsi="標楷體" w:hint="eastAsia"/>
              </w:rPr>
              <w:t>5</w:t>
            </w:r>
          </w:p>
        </w:tc>
        <w:tc>
          <w:tcPr>
            <w:tcW w:w="1194" w:type="dxa"/>
          </w:tcPr>
          <w:p w14:paraId="4163A3C8" w14:textId="6E50B6A1" w:rsidR="009F6F43" w:rsidRDefault="009F6F43" w:rsidP="009F6F43">
            <w:pPr>
              <w:jc w:val="center"/>
              <w:rPr>
                <w:rFonts w:ascii="標楷體" w:eastAsia="標楷體" w:hAnsi="標楷體"/>
                <w:lang w:eastAsia="zh-HK"/>
              </w:rPr>
            </w:pPr>
            <w:r>
              <w:rPr>
                <w:rFonts w:ascii="標楷體" w:eastAsia="標楷體" w:hAnsi="標楷體" w:hint="eastAsia"/>
                <w:lang w:eastAsia="zh-HK"/>
              </w:rPr>
              <w:t>資料</w:t>
            </w:r>
          </w:p>
        </w:tc>
        <w:tc>
          <w:tcPr>
            <w:tcW w:w="2086" w:type="dxa"/>
          </w:tcPr>
          <w:p w14:paraId="268F0A3F" w14:textId="2A5BDC8B" w:rsidR="009F6F43" w:rsidRDefault="009F6F43" w:rsidP="009F6F43">
            <w:pPr>
              <w:rPr>
                <w:rFonts w:ascii="標楷體" w:eastAsia="標楷體" w:hAnsi="標楷體"/>
                <w:lang w:eastAsia="zh-HK"/>
              </w:rPr>
            </w:pPr>
            <w:r>
              <w:rPr>
                <w:rFonts w:ascii="標楷體" w:eastAsia="標楷體" w:hAnsi="標楷體" w:hint="eastAsia"/>
                <w:lang w:eastAsia="zh-HK"/>
              </w:rPr>
              <w:t>貸方金額</w:t>
            </w:r>
          </w:p>
        </w:tc>
        <w:tc>
          <w:tcPr>
            <w:tcW w:w="2736" w:type="dxa"/>
          </w:tcPr>
          <w:p w14:paraId="5888DD84" w14:textId="4B7FF4C2" w:rsidR="009F6F43" w:rsidRDefault="009F6F43" w:rsidP="009F6F43">
            <w:pPr>
              <w:rPr>
                <w:rFonts w:ascii="標楷體" w:eastAsia="標楷體" w:hAnsi="標楷體"/>
                <w:lang w:eastAsia="zh-HK"/>
              </w:rPr>
            </w:pPr>
            <w:r>
              <w:rPr>
                <w:rFonts w:ascii="標楷體" w:eastAsia="標楷體" w:hAnsi="標楷體" w:hint="eastAsia"/>
              </w:rPr>
              <w:t>A</w:t>
            </w:r>
            <w:r>
              <w:rPr>
                <w:rFonts w:ascii="標楷體" w:eastAsia="標楷體" w:hAnsi="標楷體" w:hint="eastAsia"/>
                <w:lang w:eastAsia="zh-HK"/>
              </w:rPr>
              <w:t>c</w:t>
            </w:r>
            <w:r>
              <w:rPr>
                <w:rFonts w:ascii="標楷體" w:eastAsia="標楷體" w:hAnsi="標楷體"/>
                <w:lang w:eastAsia="zh-HK"/>
              </w:rPr>
              <w:t>Main.CrAmt</w:t>
            </w:r>
          </w:p>
        </w:tc>
        <w:tc>
          <w:tcPr>
            <w:tcW w:w="3624" w:type="dxa"/>
          </w:tcPr>
          <w:p w14:paraId="15A6E780" w14:textId="48ED4024" w:rsidR="009F6F43" w:rsidRPr="001F47BB" w:rsidRDefault="009F6F43" w:rsidP="009F6F43">
            <w:pPr>
              <w:rPr>
                <w:rFonts w:ascii="標楷體" w:eastAsia="標楷體" w:hAnsi="標楷體"/>
              </w:rPr>
            </w:pPr>
            <w:r>
              <w:rPr>
                <w:rFonts w:ascii="標楷體" w:eastAsia="標楷體" w:hAnsi="標楷體" w:hint="eastAsia"/>
                <w:lang w:eastAsia="zh-HK"/>
              </w:rPr>
              <w:t>貸方金額</w:t>
            </w:r>
          </w:p>
        </w:tc>
      </w:tr>
      <w:tr w:rsidR="009F6F43" w:rsidRPr="008F1D46" w14:paraId="24E45C72" w14:textId="77777777" w:rsidTr="00914E75">
        <w:tc>
          <w:tcPr>
            <w:tcW w:w="780" w:type="dxa"/>
          </w:tcPr>
          <w:p w14:paraId="41959212" w14:textId="77777777" w:rsidR="009F6F43" w:rsidRDefault="009F6F43" w:rsidP="009F6F43">
            <w:pPr>
              <w:jc w:val="center"/>
              <w:rPr>
                <w:rFonts w:ascii="標楷體" w:eastAsia="標楷體" w:hAnsi="標楷體"/>
              </w:rPr>
            </w:pPr>
            <w:r>
              <w:rPr>
                <w:rFonts w:ascii="標楷體" w:eastAsia="標楷體" w:hAnsi="標楷體" w:hint="eastAsia"/>
              </w:rPr>
              <w:t>6</w:t>
            </w:r>
          </w:p>
        </w:tc>
        <w:tc>
          <w:tcPr>
            <w:tcW w:w="1194" w:type="dxa"/>
          </w:tcPr>
          <w:p w14:paraId="2211A0A5" w14:textId="765AB27A" w:rsidR="009F6F43" w:rsidRDefault="009F6F43" w:rsidP="009F6F43">
            <w:pPr>
              <w:jc w:val="center"/>
              <w:rPr>
                <w:rFonts w:ascii="標楷體" w:eastAsia="標楷體" w:hAnsi="標楷體"/>
                <w:lang w:eastAsia="zh-HK"/>
              </w:rPr>
            </w:pPr>
            <w:r>
              <w:rPr>
                <w:rFonts w:ascii="標楷體" w:eastAsia="標楷體" w:hAnsi="標楷體" w:hint="eastAsia"/>
                <w:lang w:eastAsia="zh-HK"/>
              </w:rPr>
              <w:t>資料</w:t>
            </w:r>
          </w:p>
        </w:tc>
        <w:tc>
          <w:tcPr>
            <w:tcW w:w="2086" w:type="dxa"/>
          </w:tcPr>
          <w:p w14:paraId="194CA732" w14:textId="6B289D2F" w:rsidR="009F6F43" w:rsidRDefault="009F6F43" w:rsidP="009F6F43">
            <w:pPr>
              <w:rPr>
                <w:rFonts w:ascii="標楷體" w:eastAsia="標楷體" w:hAnsi="標楷體"/>
                <w:lang w:eastAsia="zh-HK"/>
              </w:rPr>
            </w:pPr>
            <w:r>
              <w:rPr>
                <w:rFonts w:ascii="標楷體" w:eastAsia="標楷體" w:hAnsi="標楷體" w:hint="eastAsia"/>
                <w:lang w:eastAsia="zh-HK"/>
              </w:rPr>
              <w:t>借貸</w:t>
            </w:r>
          </w:p>
        </w:tc>
        <w:tc>
          <w:tcPr>
            <w:tcW w:w="2736" w:type="dxa"/>
          </w:tcPr>
          <w:p w14:paraId="2CB6E70E" w14:textId="11685F83" w:rsidR="009F6F43" w:rsidRPr="00997D40" w:rsidRDefault="009F6F43" w:rsidP="009F6F43">
            <w:pPr>
              <w:rPr>
                <w:rFonts w:ascii="標楷體" w:eastAsia="標楷體" w:hAnsi="標楷體"/>
                <w:lang w:eastAsia="zh-HK"/>
              </w:rPr>
            </w:pPr>
            <w:r>
              <w:rPr>
                <w:rFonts w:ascii="標楷體" w:eastAsia="標楷體" w:hAnsi="標楷體"/>
              </w:rPr>
              <w:t>CdAcCode.dbcr</w:t>
            </w:r>
          </w:p>
        </w:tc>
        <w:tc>
          <w:tcPr>
            <w:tcW w:w="3624" w:type="dxa"/>
          </w:tcPr>
          <w:p w14:paraId="403446BF" w14:textId="0BE05889" w:rsidR="009F6F43" w:rsidRDefault="00455E00" w:rsidP="009F6F43">
            <w:pPr>
              <w:rPr>
                <w:rFonts w:ascii="標楷體" w:eastAsia="標楷體" w:hAnsi="標楷體"/>
              </w:rPr>
            </w:pPr>
            <w:r>
              <w:rPr>
                <w:rFonts w:ascii="標楷體" w:eastAsia="標楷體" w:hAnsi="標楷體" w:hint="eastAsia"/>
              </w:rPr>
              <w:t>借</w:t>
            </w:r>
            <w:r w:rsidR="00543CCB">
              <w:rPr>
                <w:rFonts w:ascii="標楷體" w:eastAsia="標楷體" w:hAnsi="標楷體" w:hint="eastAsia"/>
              </w:rPr>
              <w:t>:</w:t>
            </w:r>
            <w:r w:rsidR="0034722A">
              <w:rPr>
                <w:rFonts w:ascii="標楷體" w:eastAsia="標楷體" w:hAnsi="標楷體"/>
              </w:rPr>
              <w:t>CdAcCode.dbcr</w:t>
            </w:r>
            <w:r w:rsidR="009F6F43">
              <w:rPr>
                <w:rFonts w:ascii="標楷體" w:eastAsia="標楷體" w:hAnsi="標楷體" w:hint="eastAsia"/>
              </w:rPr>
              <w:t xml:space="preserve"> =</w:t>
            </w:r>
            <w:r>
              <w:rPr>
                <w:rFonts w:ascii="標楷體" w:eastAsia="標楷體" w:hAnsi="標楷體"/>
              </w:rPr>
              <w:t xml:space="preserve"> </w:t>
            </w:r>
            <w:r w:rsidR="008062C1">
              <w:rPr>
                <w:rFonts w:ascii="標楷體" w:eastAsia="標楷體" w:hAnsi="標楷體"/>
              </w:rPr>
              <w:t>D</w:t>
            </w:r>
            <w:r w:rsidR="008062C1">
              <w:rPr>
                <w:rFonts w:ascii="標楷體" w:eastAsia="標楷體" w:hAnsi="標楷體" w:hint="eastAsia"/>
              </w:rPr>
              <w:t xml:space="preserve"> </w:t>
            </w:r>
          </w:p>
          <w:p w14:paraId="7FCADF45" w14:textId="1E804318" w:rsidR="009F6F43" w:rsidRPr="008F1D46" w:rsidRDefault="00455E00" w:rsidP="009F6F43">
            <w:pPr>
              <w:rPr>
                <w:rFonts w:ascii="標楷體" w:eastAsia="標楷體" w:hAnsi="標楷體"/>
              </w:rPr>
            </w:pPr>
            <w:r>
              <w:rPr>
                <w:rFonts w:ascii="標楷體" w:eastAsia="標楷體" w:hAnsi="標楷體" w:hint="eastAsia"/>
              </w:rPr>
              <w:t>貸</w:t>
            </w:r>
            <w:r w:rsidR="00543CCB">
              <w:rPr>
                <w:rFonts w:ascii="標楷體" w:eastAsia="標楷體" w:hAnsi="標楷體" w:hint="eastAsia"/>
              </w:rPr>
              <w:t>:</w:t>
            </w:r>
            <w:r w:rsidR="0034722A">
              <w:rPr>
                <w:rFonts w:ascii="標楷體" w:eastAsia="標楷體" w:hAnsi="標楷體"/>
              </w:rPr>
              <w:t>CdAcCode.dbcr</w:t>
            </w:r>
            <w:r w:rsidR="009F6F43">
              <w:rPr>
                <w:rFonts w:ascii="標楷體" w:eastAsia="標楷體" w:hAnsi="標楷體" w:hint="eastAsia"/>
              </w:rPr>
              <w:t xml:space="preserve"> =</w:t>
            </w:r>
            <w:r>
              <w:rPr>
                <w:rFonts w:ascii="標楷體" w:eastAsia="標楷體" w:hAnsi="標楷體"/>
              </w:rPr>
              <w:t xml:space="preserve"> </w:t>
            </w:r>
            <w:r w:rsidR="008062C1">
              <w:rPr>
                <w:rFonts w:ascii="標楷體" w:eastAsia="標楷體" w:hAnsi="標楷體" w:hint="eastAsia"/>
              </w:rPr>
              <w:t>C</w:t>
            </w:r>
          </w:p>
        </w:tc>
      </w:tr>
      <w:tr w:rsidR="009F6F43" w:rsidRPr="008F1D46" w14:paraId="22AAAD77" w14:textId="77777777" w:rsidTr="00914E75">
        <w:tc>
          <w:tcPr>
            <w:tcW w:w="780" w:type="dxa"/>
          </w:tcPr>
          <w:p w14:paraId="67BB36FC" w14:textId="77777777" w:rsidR="009F6F43" w:rsidRDefault="009F6F43" w:rsidP="009F6F43">
            <w:pPr>
              <w:jc w:val="center"/>
              <w:rPr>
                <w:rFonts w:ascii="標楷體" w:eastAsia="標楷體" w:hAnsi="標楷體"/>
              </w:rPr>
            </w:pPr>
            <w:r>
              <w:rPr>
                <w:rFonts w:ascii="標楷體" w:eastAsia="標楷體" w:hAnsi="標楷體" w:hint="eastAsia"/>
              </w:rPr>
              <w:t>7</w:t>
            </w:r>
          </w:p>
        </w:tc>
        <w:tc>
          <w:tcPr>
            <w:tcW w:w="1194" w:type="dxa"/>
          </w:tcPr>
          <w:p w14:paraId="14395CE2" w14:textId="77777777" w:rsidR="009F6F43" w:rsidRDefault="009F6F43" w:rsidP="009F6F43">
            <w:pPr>
              <w:jc w:val="center"/>
              <w:rPr>
                <w:rFonts w:ascii="標楷體" w:eastAsia="標楷體" w:hAnsi="標楷體"/>
                <w:lang w:eastAsia="zh-HK"/>
              </w:rPr>
            </w:pPr>
            <w:r>
              <w:rPr>
                <w:rFonts w:ascii="標楷體" w:eastAsia="標楷體" w:hAnsi="標楷體" w:hint="eastAsia"/>
                <w:lang w:eastAsia="zh-HK"/>
              </w:rPr>
              <w:t>資料</w:t>
            </w:r>
          </w:p>
        </w:tc>
        <w:tc>
          <w:tcPr>
            <w:tcW w:w="2086" w:type="dxa"/>
          </w:tcPr>
          <w:p w14:paraId="77ACFCD3" w14:textId="4AC68B21" w:rsidR="009F6F43" w:rsidRDefault="009F6F43" w:rsidP="009F6F43">
            <w:pPr>
              <w:rPr>
                <w:rFonts w:ascii="標楷體" w:eastAsia="標楷體" w:hAnsi="標楷體"/>
                <w:lang w:eastAsia="zh-HK"/>
              </w:rPr>
            </w:pPr>
            <w:r>
              <w:rPr>
                <w:rFonts w:ascii="標楷體" w:eastAsia="標楷體" w:hAnsi="標楷體" w:hint="eastAsia"/>
                <w:lang w:eastAsia="zh-HK"/>
              </w:rPr>
              <w:t>餘額</w:t>
            </w:r>
          </w:p>
        </w:tc>
        <w:tc>
          <w:tcPr>
            <w:tcW w:w="2736" w:type="dxa"/>
          </w:tcPr>
          <w:p w14:paraId="426C29BB" w14:textId="3CF246AB" w:rsidR="009F6F43" w:rsidRPr="00997D40" w:rsidRDefault="009F6F43" w:rsidP="009F6F43">
            <w:pPr>
              <w:rPr>
                <w:rFonts w:ascii="標楷體" w:eastAsia="標楷體" w:hAnsi="標楷體"/>
                <w:lang w:eastAsia="zh-HK"/>
              </w:rPr>
            </w:pPr>
            <w:r>
              <w:rPr>
                <w:rFonts w:ascii="標楷體" w:eastAsia="標楷體" w:hAnsi="標楷體" w:hint="eastAsia"/>
              </w:rPr>
              <w:t>A</w:t>
            </w:r>
            <w:r>
              <w:rPr>
                <w:rFonts w:ascii="標楷體" w:eastAsia="標楷體" w:hAnsi="標楷體" w:hint="eastAsia"/>
                <w:lang w:eastAsia="zh-HK"/>
              </w:rPr>
              <w:t>c</w:t>
            </w:r>
            <w:r>
              <w:rPr>
                <w:rFonts w:ascii="標楷體" w:eastAsia="標楷體" w:hAnsi="標楷體"/>
                <w:lang w:eastAsia="zh-HK"/>
              </w:rPr>
              <w:t>Main.TdBal</w:t>
            </w:r>
          </w:p>
        </w:tc>
        <w:tc>
          <w:tcPr>
            <w:tcW w:w="3624" w:type="dxa"/>
          </w:tcPr>
          <w:p w14:paraId="4A89C72C" w14:textId="7D45CFF1" w:rsidR="009F6F43" w:rsidRPr="008F1D46" w:rsidRDefault="009F6F43" w:rsidP="009F6F43">
            <w:pPr>
              <w:rPr>
                <w:rFonts w:ascii="標楷體" w:eastAsia="標楷體" w:hAnsi="標楷體"/>
                <w:lang w:eastAsia="zh-HK"/>
              </w:rPr>
            </w:pPr>
            <w:r>
              <w:rPr>
                <w:rFonts w:ascii="標楷體" w:eastAsia="標楷體" w:hAnsi="標楷體" w:hint="eastAsia"/>
                <w:lang w:eastAsia="zh-HK"/>
              </w:rPr>
              <w:t>餘額</w:t>
            </w:r>
          </w:p>
        </w:tc>
      </w:tr>
    </w:tbl>
    <w:p w14:paraId="43A05FFE" w14:textId="77777777" w:rsidR="006D6196" w:rsidRDefault="006D6196" w:rsidP="006D6196"/>
    <w:p w14:paraId="2C792D9C" w14:textId="77777777" w:rsidR="00391478" w:rsidRDefault="00391478">
      <w:pPr>
        <w:widowControl/>
        <w:rPr>
          <w:rFonts w:ascii="標楷體" w:eastAsia="標楷體" w:hAnsi="標楷體"/>
          <w:sz w:val="26"/>
        </w:rPr>
      </w:pPr>
      <w:r>
        <w:br w:type="page"/>
      </w:r>
    </w:p>
    <w:p w14:paraId="6F1A718E" w14:textId="2BE2879C" w:rsidR="00391478" w:rsidRDefault="00391478" w:rsidP="00D01BCC">
      <w:pPr>
        <w:pStyle w:val="a"/>
      </w:pPr>
      <w:r>
        <w:rPr>
          <w:rFonts w:hint="eastAsia"/>
        </w:rPr>
        <w:lastRenderedPageBreak/>
        <w:t xml:space="preserve">選單/1 </w:t>
      </w:r>
      <w:r>
        <w:t>L6064</w:t>
      </w:r>
    </w:p>
    <w:p w14:paraId="64835263" w14:textId="77777777" w:rsidR="00391478" w:rsidRPr="00E7143B" w:rsidRDefault="00391478" w:rsidP="00391478">
      <w:r w:rsidRPr="00E7143B">
        <w:rPr>
          <w:noProof/>
        </w:rPr>
        <w:t xml:space="preserve"> </w:t>
      </w:r>
      <w:r w:rsidRPr="00391478">
        <w:rPr>
          <w:noProof/>
        </w:rPr>
        <w:drawing>
          <wp:inline distT="0" distB="0" distL="0" distR="0" wp14:anchorId="1CFC9F45" wp14:editId="2276E4D9">
            <wp:extent cx="6479540" cy="3918585"/>
            <wp:effectExtent l="0" t="0" r="0" b="5715"/>
            <wp:docPr id="250" name="圖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479540" cy="3918585"/>
                    </a:xfrm>
                    <a:prstGeom prst="rect">
                      <a:avLst/>
                    </a:prstGeom>
                  </pic:spPr>
                </pic:pic>
              </a:graphicData>
            </a:graphic>
          </wp:inline>
        </w:drawing>
      </w:r>
    </w:p>
    <w:p w14:paraId="7E8084C3" w14:textId="083C009D" w:rsidR="00C972D3" w:rsidRPr="00470A06" w:rsidRDefault="00C972D3" w:rsidP="00470A06">
      <w:pPr>
        <w:widowControl/>
        <w:rPr>
          <w:rFonts w:ascii="標楷體" w:eastAsia="標楷體" w:hAnsi="標楷體"/>
        </w:rPr>
      </w:pPr>
    </w:p>
    <w:p w14:paraId="2C3E6A53" w14:textId="1618CCCC" w:rsidR="00D23522" w:rsidRPr="00EC2ED9" w:rsidRDefault="00021421" w:rsidP="00EC2ED9">
      <w:pPr>
        <w:pStyle w:val="3"/>
        <w:numPr>
          <w:ilvl w:val="2"/>
          <w:numId w:val="1"/>
        </w:numPr>
        <w:rPr>
          <w:rFonts w:ascii="標楷體" w:hAnsi="標楷體"/>
        </w:rPr>
      </w:pPr>
      <w:r w:rsidRPr="00362205">
        <w:rPr>
          <w:rFonts w:ascii="標楷體" w:hAnsi="標楷體"/>
        </w:rPr>
        <w:br w:type="page"/>
      </w:r>
      <w:r w:rsidR="00C21774">
        <w:rPr>
          <w:rFonts w:ascii="標楷體" w:hAnsi="標楷體" w:hint="eastAsia"/>
        </w:rPr>
        <w:lastRenderedPageBreak/>
        <w:t>L6903</w:t>
      </w:r>
      <w:r w:rsidR="005A27E4">
        <w:rPr>
          <w:rFonts w:ascii="標楷體" w:hAnsi="標楷體" w:hint="eastAsia"/>
        </w:rPr>
        <w:t>會計帳務明細查詢</w:t>
      </w:r>
      <w:r w:rsidR="00C13FD2">
        <w:rPr>
          <w:rFonts w:ascii="標楷體" w:hAnsi="標楷體" w:hint="eastAsia"/>
        </w:rPr>
        <w:t>***</w:t>
      </w:r>
    </w:p>
    <w:p w14:paraId="5327897A" w14:textId="77777777" w:rsidR="00EC2ED9" w:rsidRPr="00362205" w:rsidRDefault="00EC2ED9" w:rsidP="00D01BCC">
      <w:pPr>
        <w:pStyle w:val="a"/>
      </w:pPr>
      <w:r w:rsidRPr="00362205">
        <w:t>功能說明</w:t>
      </w:r>
    </w:p>
    <w:tbl>
      <w:tblPr>
        <w:tblW w:w="8089"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541"/>
      </w:tblGrid>
      <w:tr w:rsidR="00EC2ED9" w:rsidRPr="00362205" w14:paraId="6A4B9231" w14:textId="77777777" w:rsidTr="00855525">
        <w:trPr>
          <w:trHeight w:val="277"/>
        </w:trPr>
        <w:tc>
          <w:tcPr>
            <w:tcW w:w="1548" w:type="dxa"/>
            <w:tcBorders>
              <w:top w:val="single" w:sz="8" w:space="0" w:color="000000"/>
              <w:bottom w:val="single" w:sz="8" w:space="0" w:color="000000"/>
              <w:right w:val="single" w:sz="8" w:space="0" w:color="000000"/>
            </w:tcBorders>
            <w:shd w:val="clear" w:color="auto" w:fill="F3F3F3"/>
          </w:tcPr>
          <w:p w14:paraId="2ED1F15A" w14:textId="77777777" w:rsidR="00EC2ED9" w:rsidRPr="00362205" w:rsidRDefault="00EC2ED9" w:rsidP="00AF7A10">
            <w:pPr>
              <w:rPr>
                <w:rFonts w:ascii="標楷體" w:eastAsia="標楷體" w:hAnsi="標楷體"/>
              </w:rPr>
            </w:pPr>
            <w:r w:rsidRPr="00362205">
              <w:rPr>
                <w:rFonts w:ascii="標楷體" w:eastAsia="標楷體" w:hAnsi="標楷體"/>
              </w:rPr>
              <w:t xml:space="preserve">功能名稱 </w:t>
            </w:r>
          </w:p>
        </w:tc>
        <w:tc>
          <w:tcPr>
            <w:tcW w:w="6541" w:type="dxa"/>
            <w:tcBorders>
              <w:top w:val="single" w:sz="8" w:space="0" w:color="000000"/>
              <w:left w:val="single" w:sz="8" w:space="0" w:color="000000"/>
              <w:bottom w:val="single" w:sz="8" w:space="0" w:color="000000"/>
            </w:tcBorders>
          </w:tcPr>
          <w:p w14:paraId="4724CFFA" w14:textId="77777777" w:rsidR="00EC2ED9" w:rsidRPr="00362205" w:rsidRDefault="00EC2ED9" w:rsidP="00AF7A10">
            <w:pPr>
              <w:rPr>
                <w:rFonts w:ascii="標楷體" w:eastAsia="標楷體" w:hAnsi="標楷體"/>
                <w:lang w:eastAsia="zh-HK"/>
              </w:rPr>
            </w:pPr>
            <w:r>
              <w:rPr>
                <w:rFonts w:ascii="標楷體" w:eastAsia="標楷體" w:hAnsi="標楷體" w:hint="eastAsia"/>
              </w:rPr>
              <w:t>會計總帳查詢</w:t>
            </w:r>
          </w:p>
        </w:tc>
      </w:tr>
      <w:tr w:rsidR="00EC2ED9" w:rsidRPr="00362205" w14:paraId="58A29D50" w14:textId="77777777" w:rsidTr="00855525">
        <w:trPr>
          <w:trHeight w:val="277"/>
        </w:trPr>
        <w:tc>
          <w:tcPr>
            <w:tcW w:w="1548" w:type="dxa"/>
            <w:tcBorders>
              <w:top w:val="single" w:sz="8" w:space="0" w:color="000000"/>
              <w:bottom w:val="single" w:sz="8" w:space="0" w:color="000000"/>
              <w:right w:val="single" w:sz="8" w:space="0" w:color="000000"/>
            </w:tcBorders>
            <w:shd w:val="clear" w:color="auto" w:fill="F3F3F3"/>
          </w:tcPr>
          <w:p w14:paraId="703462F9" w14:textId="77777777" w:rsidR="00EC2ED9" w:rsidRPr="00362205" w:rsidRDefault="00EC2ED9" w:rsidP="00AF7A10">
            <w:pPr>
              <w:rPr>
                <w:rFonts w:ascii="標楷體" w:eastAsia="標楷體" w:hAnsi="標楷體"/>
              </w:rPr>
            </w:pPr>
            <w:r w:rsidRPr="00362205">
              <w:rPr>
                <w:rFonts w:ascii="標楷體" w:eastAsia="標楷體" w:hAnsi="標楷體"/>
              </w:rPr>
              <w:t>進入條件</w:t>
            </w:r>
          </w:p>
        </w:tc>
        <w:tc>
          <w:tcPr>
            <w:tcW w:w="6541" w:type="dxa"/>
            <w:tcBorders>
              <w:top w:val="single" w:sz="8" w:space="0" w:color="000000"/>
              <w:left w:val="single" w:sz="8" w:space="0" w:color="000000"/>
              <w:bottom w:val="single" w:sz="8" w:space="0" w:color="000000"/>
            </w:tcBorders>
          </w:tcPr>
          <w:p w14:paraId="24C5F05B" w14:textId="706E6747" w:rsidR="00EC2ED9" w:rsidRPr="00362205" w:rsidRDefault="00EC2ED9" w:rsidP="00AF7A10">
            <w:pPr>
              <w:rPr>
                <w:rFonts w:ascii="標楷體" w:eastAsia="標楷體" w:hAnsi="標楷體"/>
              </w:rPr>
            </w:pPr>
            <w:r w:rsidRPr="00362205">
              <w:rPr>
                <w:rFonts w:ascii="標楷體" w:eastAsia="標楷體" w:hAnsi="標楷體" w:hint="eastAsia"/>
              </w:rPr>
              <w:t>查詢</w:t>
            </w:r>
            <w:r w:rsidRPr="00362205">
              <w:rPr>
                <w:rFonts w:ascii="標楷體" w:eastAsia="標楷體" w:hAnsi="標楷體" w:hint="eastAsia"/>
                <w:lang w:eastAsia="zh-HK"/>
              </w:rPr>
              <w:t>會計科</w:t>
            </w:r>
            <w:r w:rsidRPr="00362205">
              <w:rPr>
                <w:rFonts w:ascii="標楷體" w:eastAsia="標楷體" w:hAnsi="標楷體" w:hint="eastAsia"/>
              </w:rPr>
              <w:t>目之</w:t>
            </w:r>
            <w:r>
              <w:rPr>
                <w:rFonts w:ascii="標楷體" w:eastAsia="標楷體" w:hAnsi="標楷體" w:hint="eastAsia"/>
                <w:lang w:eastAsia="zh-HK"/>
              </w:rPr>
              <w:t>會計帳務明細</w:t>
            </w:r>
            <w:r w:rsidRPr="00362205">
              <w:rPr>
                <w:rFonts w:ascii="標楷體" w:eastAsia="標楷體" w:hAnsi="標楷體" w:hint="eastAsia"/>
                <w:lang w:eastAsia="zh-HK"/>
              </w:rPr>
              <w:t>入帳情形</w:t>
            </w:r>
          </w:p>
        </w:tc>
      </w:tr>
      <w:tr w:rsidR="00EC2ED9" w:rsidRPr="00362205" w14:paraId="02570367" w14:textId="77777777" w:rsidTr="00855525">
        <w:trPr>
          <w:trHeight w:val="773"/>
        </w:trPr>
        <w:tc>
          <w:tcPr>
            <w:tcW w:w="1548" w:type="dxa"/>
            <w:tcBorders>
              <w:top w:val="single" w:sz="8" w:space="0" w:color="000000"/>
              <w:bottom w:val="single" w:sz="8" w:space="0" w:color="000000"/>
              <w:right w:val="single" w:sz="8" w:space="0" w:color="000000"/>
            </w:tcBorders>
            <w:shd w:val="clear" w:color="auto" w:fill="F3F3F3"/>
          </w:tcPr>
          <w:p w14:paraId="7179E020" w14:textId="77777777" w:rsidR="00EC2ED9" w:rsidRPr="00362205" w:rsidRDefault="00EC2ED9" w:rsidP="00AF7A10">
            <w:pPr>
              <w:rPr>
                <w:rFonts w:ascii="標楷體" w:eastAsia="標楷體" w:hAnsi="標楷體"/>
              </w:rPr>
            </w:pPr>
            <w:r w:rsidRPr="00362205">
              <w:rPr>
                <w:rFonts w:ascii="標楷體" w:eastAsia="標楷體" w:hAnsi="標楷體"/>
              </w:rPr>
              <w:t xml:space="preserve">基本流程 </w:t>
            </w:r>
          </w:p>
        </w:tc>
        <w:tc>
          <w:tcPr>
            <w:tcW w:w="6541" w:type="dxa"/>
            <w:tcBorders>
              <w:top w:val="single" w:sz="8" w:space="0" w:color="000000"/>
              <w:left w:val="single" w:sz="8" w:space="0" w:color="000000"/>
              <w:bottom w:val="single" w:sz="8" w:space="0" w:color="000000"/>
            </w:tcBorders>
          </w:tcPr>
          <w:p w14:paraId="6B981233" w14:textId="62FB8E17" w:rsidR="00EC2ED9" w:rsidRDefault="00EC2ED9" w:rsidP="00AF7A10">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查詢</w:t>
            </w:r>
            <w:r>
              <w:rPr>
                <w:rFonts w:ascii="標楷體" w:eastAsia="標楷體" w:hAnsi="標楷體" w:hint="eastAsia"/>
              </w:rPr>
              <w:t>會計</w:t>
            </w:r>
            <w:r w:rsidR="00470A06">
              <w:rPr>
                <w:rFonts w:ascii="標楷體" w:eastAsia="標楷體" w:hAnsi="標楷體" w:hint="eastAsia"/>
              </w:rPr>
              <w:t>帳務明細</w:t>
            </w:r>
            <w:r>
              <w:rPr>
                <w:rFonts w:ascii="標楷體" w:eastAsia="標楷體" w:hAnsi="標楷體" w:hint="eastAsia"/>
                <w:lang w:eastAsia="zh-HK"/>
              </w:rPr>
              <w:t>檔</w:t>
            </w:r>
            <w:r>
              <w:rPr>
                <w:rFonts w:ascii="標楷體" w:eastAsia="標楷體" w:hAnsi="標楷體" w:hint="eastAsia"/>
              </w:rPr>
              <w:t>(</w:t>
            </w:r>
            <w:r w:rsidR="00470A06">
              <w:rPr>
                <w:rFonts w:ascii="標楷體" w:eastAsia="標楷體" w:hAnsi="標楷體" w:hint="eastAsia"/>
              </w:rPr>
              <w:t>Ac</w:t>
            </w:r>
            <w:r w:rsidR="00470A06">
              <w:rPr>
                <w:rFonts w:ascii="標楷體" w:eastAsia="標楷體" w:hAnsi="標楷體"/>
              </w:rPr>
              <w:t>Datail</w:t>
            </w:r>
            <w:r>
              <w:rPr>
                <w:rFonts w:ascii="標楷體" w:eastAsia="標楷體" w:hAnsi="標楷體"/>
              </w:rPr>
              <w:t>)</w:t>
            </w:r>
          </w:p>
          <w:p w14:paraId="43FF21FE" w14:textId="77777777" w:rsidR="00EC2ED9" w:rsidRDefault="00EC2ED9" w:rsidP="00AF7A10">
            <w:pPr>
              <w:rPr>
                <w:rFonts w:ascii="標楷體" w:eastAsia="標楷體" w:hAnsi="標楷體"/>
                <w:lang w:eastAsia="zh-HK"/>
              </w:rPr>
            </w:pPr>
            <w:r>
              <w:rPr>
                <w:rFonts w:ascii="標楷體" w:eastAsia="標楷體" w:hAnsi="標楷體"/>
              </w:rPr>
              <w:t>2.</w:t>
            </w:r>
            <w:r>
              <w:rPr>
                <w:rFonts w:ascii="標楷體" w:eastAsia="標楷體" w:hAnsi="標楷體" w:hint="eastAsia"/>
                <w:lang w:eastAsia="zh-HK"/>
              </w:rPr>
              <w:t>依據輸入查詢條件</w:t>
            </w:r>
            <w:r>
              <w:rPr>
                <w:rFonts w:ascii="標楷體" w:eastAsia="標楷體" w:hAnsi="標楷體" w:hint="eastAsia"/>
              </w:rPr>
              <w:t>,</w:t>
            </w:r>
            <w:r>
              <w:rPr>
                <w:rFonts w:ascii="標楷體" w:eastAsia="標楷體" w:hAnsi="標楷體" w:hint="eastAsia"/>
                <w:lang w:eastAsia="zh-HK"/>
              </w:rPr>
              <w:t>輸出查詢資料</w:t>
            </w:r>
          </w:p>
          <w:p w14:paraId="2DC7E3AB" w14:textId="77777777" w:rsidR="00EC2ED9" w:rsidRDefault="00EC2ED9" w:rsidP="00AF7A10">
            <w:pPr>
              <w:rPr>
                <w:rFonts w:ascii="新細明體" w:hAnsi="新細明體"/>
                <w:lang w:eastAsia="zh-HK"/>
              </w:rPr>
            </w:pPr>
            <w:r>
              <w:rPr>
                <w:rFonts w:ascii="標楷體" w:eastAsia="標楷體" w:hAnsi="標楷體" w:hint="eastAsia"/>
              </w:rPr>
              <w:t xml:space="preserve">  (</w:t>
            </w:r>
            <w:r>
              <w:rPr>
                <w:rFonts w:ascii="標楷體" w:eastAsia="標楷體" w:hAnsi="標楷體"/>
              </w:rPr>
              <w:t>1).</w:t>
            </w:r>
            <w:r>
              <w:rPr>
                <w:rFonts w:ascii="標楷體" w:eastAsia="標楷體" w:hAnsi="標楷體" w:hint="eastAsia"/>
                <w:lang w:eastAsia="zh-HK"/>
              </w:rPr>
              <w:t>帳冊別</w:t>
            </w:r>
            <w:r>
              <w:rPr>
                <w:rFonts w:ascii="標楷體" w:eastAsia="標楷體" w:hAnsi="標楷體" w:hint="eastAsia"/>
              </w:rPr>
              <w:t>(</w:t>
            </w:r>
            <w:r w:rsidRPr="00C323C7">
              <w:rPr>
                <w:rFonts w:ascii="標楷體" w:eastAsia="標楷體" w:hAnsi="標楷體"/>
              </w:rPr>
              <w:t>AcBookCode</w:t>
            </w:r>
            <w:r>
              <w:rPr>
                <w:rFonts w:ascii="標楷體" w:eastAsia="標楷體" w:hAnsi="標楷體"/>
              </w:rPr>
              <w:t>)</w:t>
            </w:r>
            <w:r>
              <w:rPr>
                <w:rFonts w:ascii="標楷體" w:eastAsia="標楷體" w:hAnsi="標楷體" w:hint="eastAsia"/>
              </w:rPr>
              <w:t xml:space="preserve"> = </w:t>
            </w:r>
            <w:r>
              <w:rPr>
                <w:rFonts w:ascii="標楷體" w:eastAsia="標楷體" w:hAnsi="標楷體" w:hint="eastAsia"/>
                <w:lang w:eastAsia="zh-HK"/>
              </w:rPr>
              <w:t>輸入條件</w:t>
            </w:r>
            <w:r>
              <w:rPr>
                <w:rFonts w:ascii="新細明體" w:hAnsi="新細明體" w:hint="eastAsia"/>
                <w:lang w:eastAsia="zh-HK"/>
              </w:rPr>
              <w:t>「</w:t>
            </w:r>
            <w:r>
              <w:rPr>
                <w:rFonts w:ascii="標楷體" w:eastAsia="標楷體" w:hAnsi="標楷體" w:hint="eastAsia"/>
                <w:lang w:eastAsia="zh-HK"/>
              </w:rPr>
              <w:t>帳冊別</w:t>
            </w:r>
            <w:r>
              <w:rPr>
                <w:rFonts w:ascii="新細明體" w:hAnsi="新細明體" w:hint="eastAsia"/>
                <w:lang w:eastAsia="zh-HK"/>
              </w:rPr>
              <w:t>」</w:t>
            </w:r>
          </w:p>
          <w:p w14:paraId="6875DB27" w14:textId="77777777" w:rsidR="00EC2ED9" w:rsidRDefault="00EC2ED9" w:rsidP="00AF7A10">
            <w:pPr>
              <w:rPr>
                <w:rFonts w:ascii="標楷體" w:eastAsia="標楷體" w:hAnsi="標楷體"/>
              </w:rPr>
            </w:pPr>
            <w:r>
              <w:rPr>
                <w:rFonts w:ascii="標楷體" w:eastAsia="標楷體" w:hAnsi="標楷體" w:hint="eastAsia"/>
              </w:rPr>
              <w:t xml:space="preserve">  (2).單位別(B</w:t>
            </w:r>
            <w:r>
              <w:rPr>
                <w:rFonts w:ascii="標楷體" w:eastAsia="標楷體" w:hAnsi="標楷體"/>
              </w:rPr>
              <w:t>ranchNo)</w:t>
            </w:r>
            <w:r>
              <w:rPr>
                <w:rFonts w:ascii="標楷體" w:eastAsia="標楷體" w:hAnsi="標楷體" w:hint="eastAsia"/>
              </w:rPr>
              <w:t xml:space="preserve"> = </w:t>
            </w:r>
            <w:r>
              <w:rPr>
                <w:rFonts w:ascii="標楷體" w:eastAsia="標楷體" w:hAnsi="標楷體" w:hint="eastAsia"/>
                <w:lang w:eastAsia="zh-HK"/>
              </w:rPr>
              <w:t>輸入條件</w:t>
            </w:r>
            <w:r>
              <w:rPr>
                <w:rFonts w:ascii="新細明體" w:hAnsi="新細明體" w:hint="eastAsia"/>
                <w:lang w:eastAsia="zh-HK"/>
              </w:rPr>
              <w:t>「</w:t>
            </w:r>
            <w:r>
              <w:rPr>
                <w:rFonts w:ascii="標楷體" w:eastAsia="標楷體" w:hAnsi="標楷體" w:hint="eastAsia"/>
              </w:rPr>
              <w:t>單位別</w:t>
            </w:r>
            <w:r>
              <w:rPr>
                <w:rFonts w:ascii="新細明體" w:hAnsi="新細明體" w:hint="eastAsia"/>
                <w:lang w:eastAsia="zh-HK"/>
              </w:rPr>
              <w:t>」</w:t>
            </w:r>
          </w:p>
          <w:p w14:paraId="0C6564AD" w14:textId="77777777" w:rsidR="00EC2ED9" w:rsidRDefault="00EC2ED9" w:rsidP="00AF7A10">
            <w:pPr>
              <w:rPr>
                <w:rFonts w:ascii="標楷體" w:eastAsia="標楷體" w:hAnsi="標楷體"/>
                <w:lang w:eastAsia="zh-HK"/>
              </w:rPr>
            </w:pPr>
            <w:r>
              <w:rPr>
                <w:rFonts w:ascii="標楷體" w:eastAsia="標楷體" w:hAnsi="標楷體" w:hint="eastAsia"/>
              </w:rPr>
              <w:t xml:space="preserve">  (3).幣別(</w:t>
            </w:r>
            <w:r w:rsidRPr="006D6196">
              <w:rPr>
                <w:rFonts w:ascii="標楷體" w:eastAsia="標楷體" w:hAnsi="標楷體"/>
              </w:rPr>
              <w:t>CurrencyCode</w:t>
            </w:r>
            <w:r>
              <w:rPr>
                <w:rFonts w:ascii="標楷體" w:eastAsia="標楷體" w:hAnsi="標楷體"/>
              </w:rPr>
              <w:t>)</w:t>
            </w:r>
            <w:r>
              <w:rPr>
                <w:rFonts w:ascii="標楷體" w:eastAsia="標楷體" w:hAnsi="標楷體" w:hint="eastAsia"/>
              </w:rPr>
              <w:t xml:space="preserve"> = </w:t>
            </w:r>
            <w:r>
              <w:rPr>
                <w:rFonts w:ascii="標楷體" w:eastAsia="標楷體" w:hAnsi="標楷體" w:hint="eastAsia"/>
                <w:lang w:eastAsia="zh-HK"/>
              </w:rPr>
              <w:t>輸入條件</w:t>
            </w:r>
            <w:r>
              <w:rPr>
                <w:rFonts w:ascii="新細明體" w:hAnsi="新細明體" w:hint="eastAsia"/>
                <w:lang w:eastAsia="zh-HK"/>
              </w:rPr>
              <w:t>「</w:t>
            </w:r>
            <w:r>
              <w:rPr>
                <w:rFonts w:ascii="標楷體" w:eastAsia="標楷體" w:hAnsi="標楷體" w:hint="eastAsia"/>
              </w:rPr>
              <w:t>幣別</w:t>
            </w:r>
            <w:r>
              <w:rPr>
                <w:rFonts w:ascii="新細明體" w:hAnsi="新細明體" w:hint="eastAsia"/>
                <w:lang w:eastAsia="zh-HK"/>
              </w:rPr>
              <w:t>」</w:t>
            </w:r>
          </w:p>
          <w:p w14:paraId="28D3FDD7" w14:textId="77777777" w:rsidR="00EC2ED9" w:rsidRDefault="00EC2ED9" w:rsidP="00AF7A10">
            <w:pPr>
              <w:rPr>
                <w:rFonts w:ascii="標楷體" w:eastAsia="標楷體" w:hAnsi="標楷體"/>
              </w:rPr>
            </w:pPr>
            <w:r>
              <w:rPr>
                <w:rFonts w:ascii="標楷體" w:eastAsia="標楷體" w:hAnsi="標楷體" w:hint="eastAsia"/>
              </w:rPr>
              <w:t xml:space="preserve">  (4).科子細目(</w:t>
            </w:r>
            <w:r w:rsidRPr="006D6196">
              <w:rPr>
                <w:rFonts w:ascii="標楷體" w:eastAsia="標楷體" w:hAnsi="標楷體"/>
              </w:rPr>
              <w:t>AcNoCode</w:t>
            </w:r>
            <w:r>
              <w:rPr>
                <w:rFonts w:ascii="標楷體" w:eastAsia="標楷體" w:hAnsi="標楷體"/>
              </w:rPr>
              <w:t>+</w:t>
            </w:r>
            <w:r>
              <w:t xml:space="preserve"> </w:t>
            </w:r>
            <w:r w:rsidRPr="006D6196">
              <w:rPr>
                <w:rFonts w:ascii="標楷體" w:eastAsia="標楷體" w:hAnsi="標楷體"/>
              </w:rPr>
              <w:t>AcSubCode</w:t>
            </w:r>
            <w:r>
              <w:rPr>
                <w:rFonts w:ascii="標楷體" w:eastAsia="標楷體" w:hAnsi="標楷體"/>
              </w:rPr>
              <w:t>+</w:t>
            </w:r>
            <w:r>
              <w:t xml:space="preserve"> </w:t>
            </w:r>
            <w:r w:rsidRPr="006D6196">
              <w:rPr>
                <w:rFonts w:ascii="標楷體" w:eastAsia="標楷體" w:hAnsi="標楷體"/>
              </w:rPr>
              <w:t>AcDtlCode</w:t>
            </w:r>
            <w:r>
              <w:rPr>
                <w:rFonts w:ascii="標楷體" w:eastAsia="標楷體" w:hAnsi="標楷體"/>
              </w:rPr>
              <w:t>)</w:t>
            </w:r>
          </w:p>
          <w:p w14:paraId="67BDF566" w14:textId="77777777" w:rsidR="00EC2ED9" w:rsidRDefault="00EC2ED9" w:rsidP="00AF7A10">
            <w:pPr>
              <w:rPr>
                <w:rFonts w:ascii="標楷體" w:eastAsia="標楷體" w:hAnsi="標楷體"/>
                <w:lang w:eastAsia="zh-HK"/>
              </w:rPr>
            </w:pPr>
            <w:r>
              <w:rPr>
                <w:rFonts w:ascii="標楷體" w:eastAsia="標楷體" w:hAnsi="標楷體" w:hint="eastAsia"/>
              </w:rPr>
              <w:t xml:space="preserve"> </w:t>
            </w:r>
            <w:r>
              <w:rPr>
                <w:rFonts w:ascii="標楷體" w:eastAsia="標楷體" w:hAnsi="標楷體"/>
                <w:lang w:eastAsia="zh-HK"/>
              </w:rPr>
              <w:t xml:space="preserve">     </w:t>
            </w:r>
            <w:r>
              <w:rPr>
                <w:rFonts w:ascii="標楷體" w:eastAsia="標楷體" w:hAnsi="標楷體" w:hint="eastAsia"/>
              </w:rPr>
              <w:t xml:space="preserve">= </w:t>
            </w:r>
            <w:r>
              <w:rPr>
                <w:rFonts w:ascii="標楷體" w:eastAsia="標楷體" w:hAnsi="標楷體" w:hint="eastAsia"/>
                <w:lang w:eastAsia="zh-HK"/>
              </w:rPr>
              <w:t>輸入條件</w:t>
            </w:r>
            <w:r>
              <w:rPr>
                <w:rFonts w:ascii="新細明體" w:hAnsi="新細明體" w:hint="eastAsia"/>
                <w:lang w:eastAsia="zh-HK"/>
              </w:rPr>
              <w:t>「</w:t>
            </w:r>
            <w:r>
              <w:rPr>
                <w:rFonts w:ascii="標楷體" w:eastAsia="標楷體" w:hAnsi="標楷體" w:hint="eastAsia"/>
              </w:rPr>
              <w:t>科子細目</w:t>
            </w:r>
            <w:r>
              <w:rPr>
                <w:rFonts w:ascii="新細明體" w:hAnsi="新細明體" w:hint="eastAsia"/>
                <w:lang w:eastAsia="zh-HK"/>
              </w:rPr>
              <w:t>」</w:t>
            </w:r>
          </w:p>
          <w:p w14:paraId="7D7C3127" w14:textId="77777777" w:rsidR="00EC2ED9" w:rsidRDefault="00EC2ED9" w:rsidP="00AF7A10">
            <w:pPr>
              <w:ind w:left="720" w:hangingChars="300" w:hanging="720"/>
              <w:rPr>
                <w:rFonts w:ascii="標楷體" w:eastAsia="標楷體" w:hAnsi="標楷體"/>
                <w:lang w:eastAsia="zh-HK"/>
              </w:rPr>
            </w:pPr>
            <w:r>
              <w:rPr>
                <w:rFonts w:ascii="標楷體" w:eastAsia="標楷體" w:hAnsi="標楷體" w:hint="eastAsia"/>
              </w:rPr>
              <w:t xml:space="preserve">  (5).會計日期(</w:t>
            </w:r>
            <w:r w:rsidRPr="006D6196">
              <w:rPr>
                <w:rFonts w:ascii="標楷體" w:eastAsia="標楷體" w:hAnsi="標楷體"/>
              </w:rPr>
              <w:t>AcDate</w:t>
            </w:r>
            <w:r>
              <w:rPr>
                <w:rFonts w:ascii="標楷體" w:eastAsia="標楷體" w:hAnsi="標楷體"/>
              </w:rPr>
              <w:t xml:space="preserve">) </w:t>
            </w:r>
            <w:r>
              <w:rPr>
                <w:rFonts w:ascii="標楷體" w:eastAsia="標楷體" w:hAnsi="標楷體" w:hint="eastAsia"/>
              </w:rPr>
              <w:t>Be</w:t>
            </w:r>
            <w:r>
              <w:rPr>
                <w:rFonts w:ascii="標楷體" w:eastAsia="標楷體" w:hAnsi="標楷體"/>
              </w:rPr>
              <w:t>tween</w:t>
            </w:r>
            <w:r>
              <w:rPr>
                <w:rFonts w:ascii="標楷體" w:eastAsia="標楷體" w:hAnsi="標楷體" w:hint="eastAsia"/>
                <w:lang w:eastAsia="zh-HK"/>
              </w:rPr>
              <w:t>輸入條件</w:t>
            </w:r>
            <w:r>
              <w:rPr>
                <w:rFonts w:ascii="新細明體" w:hAnsi="新細明體" w:hint="eastAsia"/>
                <w:lang w:eastAsia="zh-HK"/>
              </w:rPr>
              <w:t>「</w:t>
            </w:r>
            <w:r>
              <w:rPr>
                <w:rFonts w:ascii="標楷體" w:eastAsia="標楷體" w:hAnsi="標楷體" w:hint="eastAsia"/>
              </w:rPr>
              <w:t>會計日期起   迄</w:t>
            </w:r>
            <w:r>
              <w:rPr>
                <w:rFonts w:ascii="新細明體" w:hAnsi="新細明體" w:hint="eastAsia"/>
                <w:lang w:eastAsia="zh-HK"/>
              </w:rPr>
              <w:t>」</w:t>
            </w:r>
          </w:p>
          <w:p w14:paraId="2076A2FA" w14:textId="77777777" w:rsidR="00EC2ED9" w:rsidRPr="00362205" w:rsidRDefault="00EC2ED9" w:rsidP="00AF7A10">
            <w:pPr>
              <w:rPr>
                <w:rFonts w:ascii="標楷體" w:eastAsia="標楷體" w:hAnsi="標楷體"/>
                <w:lang w:eastAsia="zh-HK"/>
              </w:rPr>
            </w:pPr>
            <w:r>
              <w:rPr>
                <w:rFonts w:ascii="標楷體" w:eastAsia="標楷體" w:hAnsi="標楷體" w:hint="eastAsia"/>
                <w:lang w:eastAsia="zh-HK"/>
              </w:rPr>
              <w:t>3</w:t>
            </w:r>
            <w:r>
              <w:rPr>
                <w:rFonts w:ascii="標楷體" w:eastAsia="標楷體" w:hAnsi="標楷體"/>
                <w:lang w:eastAsia="zh-HK"/>
              </w:rPr>
              <w:t>.</w:t>
            </w:r>
            <w:r>
              <w:rPr>
                <w:rFonts w:ascii="標楷體" w:eastAsia="標楷體" w:hAnsi="標楷體" w:hint="eastAsia"/>
                <w:lang w:eastAsia="zh-HK"/>
              </w:rPr>
              <w:t>資料排序</w:t>
            </w:r>
            <w:r>
              <w:rPr>
                <w:rFonts w:ascii="標楷體" w:eastAsia="標楷體" w:hAnsi="標楷體" w:hint="eastAsia"/>
              </w:rPr>
              <w:t>:查詢結果</w:t>
            </w:r>
            <w:r>
              <w:rPr>
                <w:rFonts w:ascii="新細明體" w:hAnsi="新細明體" w:hint="eastAsia"/>
                <w:lang w:eastAsia="zh-HK"/>
              </w:rPr>
              <w:t>「</w:t>
            </w:r>
            <w:r>
              <w:rPr>
                <w:rFonts w:ascii="標楷體" w:eastAsia="標楷體" w:hAnsi="標楷體" w:hint="eastAsia"/>
              </w:rPr>
              <w:t>會計日期、帳冊別</w:t>
            </w:r>
            <w:r>
              <w:rPr>
                <w:rFonts w:ascii="新細明體" w:hAnsi="新細明體" w:hint="eastAsia"/>
                <w:lang w:eastAsia="zh-HK"/>
              </w:rPr>
              <w:t>」</w:t>
            </w:r>
            <w:r w:rsidRPr="00E12BC7">
              <w:rPr>
                <w:rFonts w:ascii="標楷體" w:eastAsia="標楷體" w:hAnsi="標楷體" w:hint="eastAsia"/>
                <w:lang w:eastAsia="zh-HK"/>
              </w:rPr>
              <w:t>由小到大排序</w:t>
            </w:r>
          </w:p>
        </w:tc>
      </w:tr>
      <w:tr w:rsidR="00EC2ED9" w:rsidRPr="00362205" w14:paraId="504C05A7" w14:textId="77777777" w:rsidTr="00855525">
        <w:trPr>
          <w:trHeight w:val="321"/>
        </w:trPr>
        <w:tc>
          <w:tcPr>
            <w:tcW w:w="1548" w:type="dxa"/>
            <w:tcBorders>
              <w:top w:val="single" w:sz="8" w:space="0" w:color="000000"/>
              <w:bottom w:val="single" w:sz="8" w:space="0" w:color="000000"/>
              <w:right w:val="single" w:sz="8" w:space="0" w:color="000000"/>
            </w:tcBorders>
            <w:shd w:val="clear" w:color="auto" w:fill="F3F3F3"/>
          </w:tcPr>
          <w:p w14:paraId="5F2A2AD5" w14:textId="77777777" w:rsidR="00EC2ED9" w:rsidRPr="00362205" w:rsidRDefault="00EC2ED9" w:rsidP="00AF7A10">
            <w:pPr>
              <w:rPr>
                <w:rFonts w:ascii="標楷體" w:eastAsia="標楷體" w:hAnsi="標楷體"/>
              </w:rPr>
            </w:pPr>
            <w:r w:rsidRPr="00362205">
              <w:rPr>
                <w:rFonts w:ascii="標楷體" w:eastAsia="標楷體" w:hAnsi="標楷體"/>
              </w:rPr>
              <w:t>選用流程</w:t>
            </w:r>
          </w:p>
        </w:tc>
        <w:tc>
          <w:tcPr>
            <w:tcW w:w="6541" w:type="dxa"/>
            <w:tcBorders>
              <w:top w:val="single" w:sz="8" w:space="0" w:color="000000"/>
              <w:left w:val="single" w:sz="8" w:space="0" w:color="000000"/>
              <w:bottom w:val="single" w:sz="8" w:space="0" w:color="000000"/>
            </w:tcBorders>
          </w:tcPr>
          <w:p w14:paraId="6FBA11DC" w14:textId="77777777" w:rsidR="00EC2ED9" w:rsidRPr="00362205" w:rsidRDefault="00EC2ED9" w:rsidP="00AF7A10">
            <w:pPr>
              <w:rPr>
                <w:rFonts w:ascii="標楷體" w:eastAsia="標楷體" w:hAnsi="標楷體"/>
              </w:rPr>
            </w:pPr>
          </w:p>
        </w:tc>
      </w:tr>
      <w:tr w:rsidR="00EC2ED9" w:rsidRPr="00362205" w14:paraId="031DC9F5" w14:textId="77777777" w:rsidTr="00855525">
        <w:trPr>
          <w:trHeight w:val="1311"/>
        </w:trPr>
        <w:tc>
          <w:tcPr>
            <w:tcW w:w="1548" w:type="dxa"/>
            <w:tcBorders>
              <w:top w:val="single" w:sz="8" w:space="0" w:color="000000"/>
              <w:bottom w:val="single" w:sz="8" w:space="0" w:color="000000"/>
              <w:right w:val="single" w:sz="8" w:space="0" w:color="000000"/>
            </w:tcBorders>
            <w:shd w:val="clear" w:color="auto" w:fill="F3F3F3"/>
          </w:tcPr>
          <w:p w14:paraId="0F81C4B1" w14:textId="77777777" w:rsidR="00EC2ED9" w:rsidRPr="00362205" w:rsidRDefault="00EC2ED9" w:rsidP="00AF7A10">
            <w:pPr>
              <w:rPr>
                <w:rFonts w:ascii="標楷體" w:eastAsia="標楷體" w:hAnsi="標楷體"/>
              </w:rPr>
            </w:pPr>
            <w:r w:rsidRPr="00362205">
              <w:rPr>
                <w:rFonts w:ascii="標楷體" w:eastAsia="標楷體" w:hAnsi="標楷體"/>
              </w:rPr>
              <w:t>例外流程</w:t>
            </w:r>
          </w:p>
        </w:tc>
        <w:tc>
          <w:tcPr>
            <w:tcW w:w="6541" w:type="dxa"/>
            <w:tcBorders>
              <w:top w:val="single" w:sz="8" w:space="0" w:color="000000"/>
              <w:left w:val="single" w:sz="8" w:space="0" w:color="000000"/>
              <w:bottom w:val="single" w:sz="8" w:space="0" w:color="000000"/>
            </w:tcBorders>
          </w:tcPr>
          <w:p w14:paraId="006378CC" w14:textId="77777777" w:rsidR="00EC2ED9" w:rsidRPr="00362205" w:rsidRDefault="00EC2ED9" w:rsidP="00AF7A10">
            <w:pPr>
              <w:rPr>
                <w:rFonts w:ascii="標楷體" w:eastAsia="標楷體" w:hAnsi="標楷體"/>
              </w:rPr>
            </w:pPr>
          </w:p>
        </w:tc>
      </w:tr>
      <w:tr w:rsidR="00EC2ED9" w:rsidRPr="00362205" w14:paraId="078F1E9A" w14:textId="77777777" w:rsidTr="00855525">
        <w:trPr>
          <w:trHeight w:val="278"/>
        </w:trPr>
        <w:tc>
          <w:tcPr>
            <w:tcW w:w="1548" w:type="dxa"/>
            <w:tcBorders>
              <w:top w:val="single" w:sz="8" w:space="0" w:color="000000"/>
              <w:bottom w:val="single" w:sz="8" w:space="0" w:color="000000"/>
              <w:right w:val="single" w:sz="8" w:space="0" w:color="000000"/>
            </w:tcBorders>
            <w:shd w:val="clear" w:color="auto" w:fill="F3F3F3"/>
          </w:tcPr>
          <w:p w14:paraId="28D9770D" w14:textId="77777777" w:rsidR="00EC2ED9" w:rsidRPr="00362205" w:rsidRDefault="00EC2ED9" w:rsidP="00AF7A10">
            <w:pPr>
              <w:rPr>
                <w:rFonts w:ascii="標楷體" w:eastAsia="標楷體" w:hAnsi="標楷體"/>
              </w:rPr>
            </w:pPr>
            <w:r w:rsidRPr="00362205">
              <w:rPr>
                <w:rFonts w:ascii="標楷體" w:eastAsia="標楷體" w:hAnsi="標楷體"/>
              </w:rPr>
              <w:t xml:space="preserve">執行後狀況 </w:t>
            </w:r>
          </w:p>
        </w:tc>
        <w:tc>
          <w:tcPr>
            <w:tcW w:w="6541" w:type="dxa"/>
            <w:tcBorders>
              <w:top w:val="single" w:sz="8" w:space="0" w:color="000000"/>
              <w:left w:val="single" w:sz="8" w:space="0" w:color="000000"/>
              <w:bottom w:val="single" w:sz="8" w:space="0" w:color="000000"/>
            </w:tcBorders>
          </w:tcPr>
          <w:p w14:paraId="5A431F24" w14:textId="77777777" w:rsidR="00EC2ED9" w:rsidRDefault="00855525" w:rsidP="00AF7A10">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sidR="00EC2ED9">
              <w:rPr>
                <w:rFonts w:ascii="標楷體" w:eastAsia="標楷體" w:hAnsi="標楷體" w:hint="eastAsia"/>
                <w:lang w:eastAsia="zh-HK"/>
              </w:rPr>
              <w:t>提供資料查詢輸出</w:t>
            </w:r>
          </w:p>
          <w:p w14:paraId="5BA1A0D7" w14:textId="5BBDA1EC" w:rsidR="00855525" w:rsidRDefault="00855525" w:rsidP="00855525">
            <w:pPr>
              <w:autoSpaceDE w:val="0"/>
              <w:autoSpaceDN w:val="0"/>
              <w:adjustRightInd w:val="0"/>
              <w:rPr>
                <w:rFonts w:ascii="標楷體" w:eastAsia="標楷體" w:hAnsi="標楷體" w:cs="細明體"/>
                <w:kern w:val="0"/>
              </w:rPr>
            </w:pPr>
            <w:r>
              <w:rPr>
                <w:rFonts w:ascii="標楷體" w:eastAsia="標楷體" w:hAnsi="標楷體" w:hint="eastAsia"/>
              </w:rPr>
              <w:t>2</w:t>
            </w:r>
            <w:r>
              <w:rPr>
                <w:rFonts w:ascii="標楷體" w:eastAsia="標楷體" w:hAnsi="標楷體"/>
              </w:rPr>
              <w:t>.</w:t>
            </w:r>
            <w:r>
              <w:rPr>
                <w:rFonts w:ascii="標楷體" w:eastAsia="標楷體" w:hAnsi="標楷體" w:cs="細明體" w:hint="eastAsia"/>
                <w:kern w:val="0"/>
              </w:rPr>
              <w:t>查詢結果依據Ac</w:t>
            </w:r>
            <w:r>
              <w:rPr>
                <w:rFonts w:ascii="標楷體" w:eastAsia="標楷體" w:hAnsi="標楷體" w:cs="細明體"/>
                <w:kern w:val="0"/>
              </w:rPr>
              <w:t>Detail.AcBookFlag</w:t>
            </w:r>
          </w:p>
          <w:p w14:paraId="62A44559" w14:textId="2BD455E6" w:rsidR="00855525" w:rsidRPr="00855525" w:rsidRDefault="00855525" w:rsidP="00855525">
            <w:pPr>
              <w:autoSpaceDE w:val="0"/>
              <w:autoSpaceDN w:val="0"/>
              <w:adjustRightInd w:val="0"/>
              <w:ind w:firstLineChars="100" w:firstLine="240"/>
              <w:rPr>
                <w:rFonts w:ascii="標楷體" w:eastAsia="標楷體" w:hAnsi="標楷體" w:cs="細明體"/>
                <w:kern w:val="0"/>
              </w:rPr>
            </w:pPr>
            <w:r w:rsidRPr="00855525">
              <w:rPr>
                <w:rFonts w:ascii="標楷體" w:eastAsia="標楷體" w:hAnsi="標楷體" w:cs="細明體"/>
                <w:kern w:val="0"/>
              </w:rPr>
              <w:t>0:</w:t>
            </w:r>
            <w:r w:rsidRPr="00855525">
              <w:rPr>
                <w:rFonts w:ascii="標楷體" w:eastAsia="標楷體" w:hAnsi="標楷體" w:cs="細明體" w:hint="eastAsia"/>
                <w:kern w:val="0"/>
              </w:rPr>
              <w:t>不細分</w:t>
            </w:r>
            <w:r w:rsidRPr="00855525">
              <w:rPr>
                <w:rFonts w:ascii="標楷體" w:eastAsia="標楷體" w:hAnsi="標楷體" w:cs="細明體"/>
                <w:kern w:val="0"/>
              </w:rPr>
              <w:t>(000)</w:t>
            </w:r>
          </w:p>
          <w:p w14:paraId="53056117" w14:textId="20D7BD8E" w:rsidR="00855525" w:rsidRDefault="00855525" w:rsidP="00855525">
            <w:pPr>
              <w:autoSpaceDE w:val="0"/>
              <w:autoSpaceDN w:val="0"/>
              <w:adjustRightInd w:val="0"/>
              <w:ind w:firstLineChars="100" w:firstLine="240"/>
              <w:rPr>
                <w:rFonts w:ascii="標楷體" w:eastAsia="標楷體" w:hAnsi="標楷體" w:cs="細明體"/>
                <w:kern w:val="0"/>
              </w:rPr>
            </w:pPr>
            <w:r w:rsidRPr="00855525">
              <w:rPr>
                <w:rFonts w:ascii="標楷體" w:eastAsia="標楷體" w:hAnsi="標楷體" w:cs="細明體"/>
                <w:kern w:val="0"/>
              </w:rPr>
              <w:t>1:</w:t>
            </w:r>
            <w:r w:rsidRPr="00855525">
              <w:rPr>
                <w:rFonts w:ascii="標楷體" w:eastAsia="標楷體" w:hAnsi="標楷體" w:cs="細明體" w:hint="eastAsia"/>
                <w:kern w:val="0"/>
              </w:rPr>
              <w:t>兼全帳冊與特殊帳冊</w:t>
            </w:r>
          </w:p>
          <w:p w14:paraId="106A8F91" w14:textId="77777777" w:rsidR="00855525" w:rsidRPr="00855525" w:rsidRDefault="00855525" w:rsidP="00855525">
            <w:pPr>
              <w:autoSpaceDE w:val="0"/>
              <w:autoSpaceDN w:val="0"/>
              <w:adjustRightInd w:val="0"/>
              <w:ind w:firstLineChars="100" w:firstLine="240"/>
              <w:rPr>
                <w:rFonts w:ascii="標楷體" w:eastAsia="標楷體" w:hAnsi="標楷體" w:cs="細明體"/>
                <w:kern w:val="0"/>
              </w:rPr>
            </w:pPr>
            <w:r w:rsidRPr="00855525">
              <w:rPr>
                <w:rFonts w:ascii="標楷體" w:eastAsia="標楷體" w:hAnsi="標楷體" w:cs="細明體"/>
                <w:kern w:val="0"/>
              </w:rPr>
              <w:t>(</w:t>
            </w:r>
            <w:r w:rsidRPr="00855525">
              <w:rPr>
                <w:rFonts w:ascii="標楷體" w:eastAsia="標楷體" w:hAnsi="標楷體" w:cs="細明體" w:hint="eastAsia"/>
                <w:kern w:val="0"/>
              </w:rPr>
              <w:t>輸入</w:t>
            </w:r>
            <w:r w:rsidRPr="00855525">
              <w:rPr>
                <w:rFonts w:ascii="標楷體" w:eastAsia="標楷體" w:hAnsi="標楷體" w:cs="細明體"/>
                <w:kern w:val="0"/>
              </w:rPr>
              <w:t>000,</w:t>
            </w:r>
            <w:r>
              <w:rPr>
                <w:rFonts w:ascii="標楷體" w:eastAsia="標楷體" w:hAnsi="標楷體" w:cs="細明體" w:hint="eastAsia"/>
                <w:kern w:val="0"/>
              </w:rPr>
              <w:t>查詢結果</w:t>
            </w:r>
            <w:r w:rsidRPr="00855525">
              <w:rPr>
                <w:rFonts w:ascii="標楷體" w:eastAsia="標楷體" w:hAnsi="標楷體" w:cs="細明體" w:hint="eastAsia"/>
                <w:kern w:val="0"/>
              </w:rPr>
              <w:t>含</w:t>
            </w:r>
            <w:r w:rsidRPr="00855525">
              <w:rPr>
                <w:rFonts w:ascii="標楷體" w:eastAsia="標楷體" w:hAnsi="標楷體" w:cs="細明體"/>
                <w:kern w:val="0"/>
              </w:rPr>
              <w:t xml:space="preserve">000,201; </w:t>
            </w:r>
            <w:r w:rsidRPr="00855525">
              <w:rPr>
                <w:rFonts w:ascii="標楷體" w:eastAsia="標楷體" w:hAnsi="標楷體" w:cs="細明體" w:hint="eastAsia"/>
                <w:kern w:val="0"/>
              </w:rPr>
              <w:t>輸入</w:t>
            </w:r>
            <w:r w:rsidRPr="00855525">
              <w:rPr>
                <w:rFonts w:ascii="標楷體" w:eastAsia="標楷體" w:hAnsi="標楷體" w:cs="細明體"/>
                <w:kern w:val="0"/>
              </w:rPr>
              <w:t>201,</w:t>
            </w:r>
            <w:r>
              <w:rPr>
                <w:rFonts w:ascii="標楷體" w:eastAsia="標楷體" w:hAnsi="標楷體" w:cs="細明體" w:hint="eastAsia"/>
                <w:kern w:val="0"/>
              </w:rPr>
              <w:t>查詢結果含</w:t>
            </w:r>
            <w:r w:rsidRPr="00855525">
              <w:rPr>
                <w:rFonts w:ascii="標楷體" w:eastAsia="標楷體" w:hAnsi="標楷體" w:cs="細明體"/>
                <w:kern w:val="0"/>
              </w:rPr>
              <w:t>201)</w:t>
            </w:r>
          </w:p>
          <w:p w14:paraId="631269D7" w14:textId="1880FAAC" w:rsidR="00855525" w:rsidRPr="00855525" w:rsidRDefault="00855525" w:rsidP="00855525">
            <w:pPr>
              <w:autoSpaceDE w:val="0"/>
              <w:autoSpaceDN w:val="0"/>
              <w:adjustRightInd w:val="0"/>
              <w:ind w:firstLineChars="100" w:firstLine="240"/>
              <w:rPr>
                <w:rFonts w:ascii="標楷體" w:eastAsia="標楷體" w:hAnsi="標楷體" w:cs="細明體"/>
                <w:kern w:val="0"/>
              </w:rPr>
            </w:pPr>
            <w:r w:rsidRPr="00855525">
              <w:rPr>
                <w:rFonts w:ascii="標楷體" w:eastAsia="標楷體" w:hAnsi="標楷體" w:cs="細明體"/>
                <w:kern w:val="0"/>
              </w:rPr>
              <w:t>2:</w:t>
            </w:r>
            <w:r w:rsidRPr="00855525">
              <w:rPr>
                <w:rFonts w:ascii="標楷體" w:eastAsia="標楷體" w:hAnsi="標楷體" w:cs="細明體" w:hint="eastAsia"/>
                <w:kern w:val="0"/>
              </w:rPr>
              <w:t>特殊帳冊之應收調撥款，明細檔無</w:t>
            </w:r>
            <w:r w:rsidRPr="00855525">
              <w:rPr>
                <w:rFonts w:ascii="標楷體" w:eastAsia="標楷體" w:hAnsi="標楷體" w:cs="細明體"/>
                <w:kern w:val="0"/>
              </w:rPr>
              <w:t>(</w:t>
            </w:r>
            <w:r w:rsidRPr="00855525">
              <w:rPr>
                <w:rFonts w:ascii="標楷體" w:eastAsia="標楷體" w:hAnsi="標楷體" w:cs="細明體" w:hint="eastAsia"/>
                <w:kern w:val="0"/>
              </w:rPr>
              <w:t>只寫入總帳檔</w:t>
            </w:r>
            <w:r w:rsidRPr="00855525">
              <w:rPr>
                <w:rFonts w:ascii="標楷體" w:eastAsia="標楷體" w:hAnsi="標楷體" w:cs="細明體"/>
                <w:kern w:val="0"/>
              </w:rPr>
              <w:t>)</w:t>
            </w:r>
          </w:p>
          <w:p w14:paraId="547357D6" w14:textId="7A68BCDB" w:rsidR="00855525" w:rsidRDefault="00855525" w:rsidP="00855525">
            <w:pPr>
              <w:ind w:firstLineChars="100" w:firstLine="240"/>
              <w:rPr>
                <w:rFonts w:ascii="標楷體" w:eastAsia="標楷體" w:hAnsi="標楷體" w:cs="細明體"/>
                <w:kern w:val="0"/>
              </w:rPr>
            </w:pPr>
            <w:r w:rsidRPr="00855525">
              <w:rPr>
                <w:rFonts w:ascii="標楷體" w:eastAsia="標楷體" w:hAnsi="標楷體" w:cs="細明體"/>
                <w:kern w:val="0"/>
              </w:rPr>
              <w:t>3:</w:t>
            </w:r>
            <w:r w:rsidRPr="00855525">
              <w:rPr>
                <w:rFonts w:ascii="標楷體" w:eastAsia="標楷體" w:hAnsi="標楷體" w:cs="細明體" w:hint="eastAsia"/>
                <w:kern w:val="0"/>
              </w:rPr>
              <w:t>特殊帳冊</w:t>
            </w:r>
            <w:r w:rsidRPr="00855525">
              <w:rPr>
                <w:rFonts w:ascii="標楷體" w:eastAsia="標楷體" w:hAnsi="標楷體" w:cs="細明體"/>
                <w:kern w:val="0"/>
              </w:rPr>
              <w:t>(L6201:</w:t>
            </w:r>
            <w:r w:rsidRPr="00855525">
              <w:rPr>
                <w:rFonts w:ascii="標楷體" w:eastAsia="標楷體" w:hAnsi="標楷體" w:cs="細明體" w:hint="eastAsia"/>
                <w:kern w:val="0"/>
              </w:rPr>
              <w:t>其他傳票輸入</w:t>
            </w:r>
            <w:r w:rsidRPr="00855525">
              <w:rPr>
                <w:rFonts w:ascii="標楷體" w:eastAsia="標楷體" w:hAnsi="標楷體" w:cs="細明體"/>
                <w:kern w:val="0"/>
              </w:rPr>
              <w:t xml:space="preserve">) </w:t>
            </w:r>
          </w:p>
          <w:p w14:paraId="39B8F4AB" w14:textId="67FD9ACF" w:rsidR="00855525" w:rsidRPr="00362205" w:rsidRDefault="00855525" w:rsidP="00855525">
            <w:pPr>
              <w:ind w:firstLineChars="100" w:firstLine="240"/>
              <w:rPr>
                <w:rFonts w:ascii="標楷體" w:eastAsia="標楷體" w:hAnsi="標楷體"/>
              </w:rPr>
            </w:pPr>
            <w:r w:rsidRPr="00855525">
              <w:rPr>
                <w:rFonts w:ascii="標楷體" w:eastAsia="標楷體" w:hAnsi="標楷體" w:cs="細明體"/>
                <w:kern w:val="0"/>
              </w:rPr>
              <w:t>(</w:t>
            </w:r>
            <w:r w:rsidRPr="00855525">
              <w:rPr>
                <w:rFonts w:ascii="標楷體" w:eastAsia="標楷體" w:hAnsi="標楷體" w:cs="細明體" w:hint="eastAsia"/>
                <w:kern w:val="0"/>
              </w:rPr>
              <w:t>輸入</w:t>
            </w:r>
            <w:r w:rsidRPr="00855525">
              <w:rPr>
                <w:rFonts w:ascii="標楷體" w:eastAsia="標楷體" w:hAnsi="標楷體" w:cs="細明體"/>
                <w:kern w:val="0"/>
              </w:rPr>
              <w:t>000,</w:t>
            </w:r>
            <w:r>
              <w:rPr>
                <w:rFonts w:ascii="標楷體" w:eastAsia="標楷體" w:hAnsi="標楷體" w:cs="細明體" w:hint="eastAsia"/>
                <w:kern w:val="0"/>
              </w:rPr>
              <w:t xml:space="preserve"> 查詢結果</w:t>
            </w:r>
            <w:r w:rsidRPr="00855525">
              <w:rPr>
                <w:rFonts w:ascii="標楷體" w:eastAsia="標楷體" w:hAnsi="標楷體" w:cs="細明體"/>
                <w:kern w:val="0"/>
              </w:rPr>
              <w:t xml:space="preserve">000 ; </w:t>
            </w:r>
            <w:r w:rsidRPr="00855525">
              <w:rPr>
                <w:rFonts w:ascii="標楷體" w:eastAsia="標楷體" w:hAnsi="標楷體" w:cs="細明體" w:hint="eastAsia"/>
                <w:kern w:val="0"/>
              </w:rPr>
              <w:t>輸入</w:t>
            </w:r>
            <w:r w:rsidRPr="00855525">
              <w:rPr>
                <w:rFonts w:ascii="標楷體" w:eastAsia="標楷體" w:hAnsi="標楷體" w:cs="細明體"/>
                <w:kern w:val="0"/>
              </w:rPr>
              <w:t>201,</w:t>
            </w:r>
            <w:r>
              <w:rPr>
                <w:rFonts w:ascii="標楷體" w:eastAsia="標楷體" w:hAnsi="標楷體" w:cs="細明體" w:hint="eastAsia"/>
                <w:kern w:val="0"/>
              </w:rPr>
              <w:t xml:space="preserve"> 查詢結果</w:t>
            </w:r>
            <w:r w:rsidRPr="00855525">
              <w:rPr>
                <w:rFonts w:ascii="標楷體" w:eastAsia="標楷體" w:hAnsi="標楷體" w:cs="細明體"/>
                <w:kern w:val="0"/>
              </w:rPr>
              <w:t>201)</w:t>
            </w:r>
          </w:p>
        </w:tc>
      </w:tr>
      <w:tr w:rsidR="00EC2ED9" w:rsidRPr="00362205" w14:paraId="2A08762F" w14:textId="77777777" w:rsidTr="00855525">
        <w:trPr>
          <w:trHeight w:val="358"/>
        </w:trPr>
        <w:tc>
          <w:tcPr>
            <w:tcW w:w="1548" w:type="dxa"/>
            <w:tcBorders>
              <w:top w:val="single" w:sz="8" w:space="0" w:color="000000"/>
              <w:bottom w:val="single" w:sz="8" w:space="0" w:color="000000"/>
              <w:right w:val="single" w:sz="8" w:space="0" w:color="000000"/>
            </w:tcBorders>
            <w:shd w:val="clear" w:color="auto" w:fill="F3F3F3"/>
          </w:tcPr>
          <w:p w14:paraId="1895A6E8" w14:textId="77777777" w:rsidR="00EC2ED9" w:rsidRPr="00362205" w:rsidRDefault="00EC2ED9" w:rsidP="00AF7A10">
            <w:pPr>
              <w:rPr>
                <w:rFonts w:ascii="標楷體" w:eastAsia="標楷體" w:hAnsi="標楷體"/>
              </w:rPr>
            </w:pPr>
            <w:r w:rsidRPr="00362205">
              <w:rPr>
                <w:rFonts w:ascii="標楷體" w:eastAsia="標楷體" w:hAnsi="標楷體"/>
              </w:rPr>
              <w:t>特別需求</w:t>
            </w:r>
          </w:p>
        </w:tc>
        <w:tc>
          <w:tcPr>
            <w:tcW w:w="6541" w:type="dxa"/>
            <w:tcBorders>
              <w:top w:val="single" w:sz="8" w:space="0" w:color="000000"/>
              <w:left w:val="single" w:sz="8" w:space="0" w:color="000000"/>
              <w:bottom w:val="single" w:sz="8" w:space="0" w:color="000000"/>
            </w:tcBorders>
          </w:tcPr>
          <w:p w14:paraId="4030C528" w14:textId="1E1930E6" w:rsidR="00EC2ED9" w:rsidRPr="00855525" w:rsidRDefault="00EC2ED9" w:rsidP="00855525">
            <w:pPr>
              <w:rPr>
                <w:rFonts w:ascii="標楷體" w:eastAsia="標楷體" w:hAnsi="標楷體"/>
              </w:rPr>
            </w:pPr>
          </w:p>
        </w:tc>
      </w:tr>
      <w:tr w:rsidR="00EC2ED9" w:rsidRPr="00362205" w14:paraId="3BF01521" w14:textId="77777777" w:rsidTr="00855525">
        <w:trPr>
          <w:trHeight w:val="278"/>
        </w:trPr>
        <w:tc>
          <w:tcPr>
            <w:tcW w:w="1548" w:type="dxa"/>
            <w:tcBorders>
              <w:top w:val="single" w:sz="8" w:space="0" w:color="000000"/>
              <w:bottom w:val="single" w:sz="8" w:space="0" w:color="000000"/>
              <w:right w:val="single" w:sz="8" w:space="0" w:color="000000"/>
            </w:tcBorders>
            <w:shd w:val="clear" w:color="auto" w:fill="F3F3F3"/>
          </w:tcPr>
          <w:p w14:paraId="21AABD12" w14:textId="77777777" w:rsidR="00EC2ED9" w:rsidRPr="00362205" w:rsidRDefault="00EC2ED9" w:rsidP="00AF7A10">
            <w:pPr>
              <w:rPr>
                <w:rFonts w:ascii="標楷體" w:eastAsia="標楷體" w:hAnsi="標楷體"/>
              </w:rPr>
            </w:pPr>
            <w:r w:rsidRPr="00362205">
              <w:rPr>
                <w:rFonts w:ascii="標楷體" w:eastAsia="標楷體" w:hAnsi="標楷體"/>
              </w:rPr>
              <w:t xml:space="preserve">參考 </w:t>
            </w:r>
          </w:p>
        </w:tc>
        <w:tc>
          <w:tcPr>
            <w:tcW w:w="6541" w:type="dxa"/>
            <w:tcBorders>
              <w:top w:val="single" w:sz="8" w:space="0" w:color="000000"/>
              <w:left w:val="single" w:sz="8" w:space="0" w:color="000000"/>
              <w:bottom w:val="single" w:sz="8" w:space="0" w:color="000000"/>
            </w:tcBorders>
          </w:tcPr>
          <w:p w14:paraId="2E2426C5" w14:textId="77777777" w:rsidR="00EC2ED9" w:rsidRPr="00362205" w:rsidRDefault="00EC2ED9" w:rsidP="00AF7A10">
            <w:pPr>
              <w:rPr>
                <w:rFonts w:ascii="標楷體" w:eastAsia="標楷體" w:hAnsi="標楷體"/>
              </w:rPr>
            </w:pPr>
          </w:p>
        </w:tc>
      </w:tr>
    </w:tbl>
    <w:p w14:paraId="04676A5C" w14:textId="77777777" w:rsidR="00EC2ED9" w:rsidRDefault="00EC2ED9" w:rsidP="00D01BCC">
      <w:pPr>
        <w:pStyle w:val="a"/>
        <w:numPr>
          <w:ilvl w:val="0"/>
          <w:numId w:val="0"/>
        </w:numPr>
        <w:ind w:left="1330"/>
        <w:pPrChange w:id="18" w:author="張金龍" w:date="2021-05-12T12:09:00Z">
          <w:pPr>
            <w:pStyle w:val="a"/>
            <w:numPr>
              <w:numId w:val="0"/>
            </w:numPr>
            <w:ind w:left="0" w:firstLine="0"/>
          </w:pPr>
        </w:pPrChange>
      </w:pPr>
    </w:p>
    <w:p w14:paraId="0E67F6F5" w14:textId="77777777" w:rsidR="00EC2ED9" w:rsidRPr="005F1722" w:rsidRDefault="00EC2ED9" w:rsidP="00D01BCC">
      <w:pPr>
        <w:pStyle w:val="a"/>
      </w:pPr>
      <w:r>
        <w:rPr>
          <w:rFonts w:hint="eastAsia"/>
        </w:rPr>
        <w:t>Ta</w:t>
      </w:r>
      <w:r>
        <w:t>ble List</w:t>
      </w:r>
      <w:r w:rsidRPr="005F1722">
        <w:rPr>
          <w:rFonts w:hint="eastAsia"/>
        </w:rPr>
        <w:t>:</w:t>
      </w:r>
    </w:p>
    <w:tbl>
      <w:tblPr>
        <w:tblStyle w:val="ac"/>
        <w:tblW w:w="0" w:type="auto"/>
        <w:tblInd w:w="1809" w:type="dxa"/>
        <w:tblLook w:val="04A0" w:firstRow="1" w:lastRow="0" w:firstColumn="1" w:lastColumn="0" w:noHBand="0" w:noVBand="1"/>
      </w:tblPr>
      <w:tblGrid>
        <w:gridCol w:w="851"/>
        <w:gridCol w:w="3118"/>
        <w:gridCol w:w="3828"/>
      </w:tblGrid>
      <w:tr w:rsidR="00EC2ED9" w:rsidRPr="0022279A" w14:paraId="5BF0C582" w14:textId="77777777" w:rsidTr="00AF7A10">
        <w:tc>
          <w:tcPr>
            <w:tcW w:w="851" w:type="dxa"/>
            <w:shd w:val="clear" w:color="auto" w:fill="D9D9D9" w:themeFill="background1" w:themeFillShade="D9"/>
          </w:tcPr>
          <w:p w14:paraId="4579DCEF" w14:textId="77777777" w:rsidR="00EC2ED9" w:rsidRPr="0022279A" w:rsidRDefault="00EC2ED9" w:rsidP="00AF7A10">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6F1DA50C" w14:textId="77777777" w:rsidR="00EC2ED9" w:rsidRPr="0022279A" w:rsidRDefault="00EC2ED9" w:rsidP="00AF7A10">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5F51B099" w14:textId="77777777" w:rsidR="00EC2ED9" w:rsidRPr="0022279A" w:rsidRDefault="00EC2ED9" w:rsidP="00AF7A10">
            <w:pPr>
              <w:jc w:val="center"/>
              <w:rPr>
                <w:rFonts w:ascii="標楷體" w:eastAsia="標楷體" w:hAnsi="標楷體"/>
              </w:rPr>
            </w:pPr>
            <w:r w:rsidRPr="0022279A">
              <w:rPr>
                <w:rFonts w:ascii="標楷體" w:eastAsia="標楷體" w:hAnsi="標楷體" w:hint="eastAsia"/>
                <w:lang w:eastAsia="zh-HK"/>
              </w:rPr>
              <w:t>說明</w:t>
            </w:r>
          </w:p>
        </w:tc>
      </w:tr>
      <w:tr w:rsidR="00364FD2" w:rsidRPr="0022279A" w14:paraId="2B44AB3E" w14:textId="77777777" w:rsidTr="00AF7A10">
        <w:tc>
          <w:tcPr>
            <w:tcW w:w="851" w:type="dxa"/>
          </w:tcPr>
          <w:p w14:paraId="3ED5E398" w14:textId="77777777" w:rsidR="00364FD2" w:rsidRPr="0022279A" w:rsidRDefault="00364FD2" w:rsidP="00364FD2">
            <w:pPr>
              <w:jc w:val="center"/>
              <w:rPr>
                <w:rFonts w:ascii="標楷體" w:eastAsia="標楷體" w:hAnsi="標楷體"/>
              </w:rPr>
            </w:pPr>
            <w:r w:rsidRPr="0022279A">
              <w:rPr>
                <w:rFonts w:ascii="標楷體" w:eastAsia="標楷體" w:hAnsi="標楷體" w:hint="eastAsia"/>
              </w:rPr>
              <w:t>1</w:t>
            </w:r>
          </w:p>
        </w:tc>
        <w:tc>
          <w:tcPr>
            <w:tcW w:w="3118" w:type="dxa"/>
          </w:tcPr>
          <w:p w14:paraId="2E89101E" w14:textId="775A6694" w:rsidR="00364FD2" w:rsidRPr="0022279A" w:rsidRDefault="00364FD2" w:rsidP="00364FD2">
            <w:pPr>
              <w:rPr>
                <w:rFonts w:ascii="標楷體" w:eastAsia="標楷體" w:hAnsi="標楷體"/>
              </w:rPr>
            </w:pPr>
            <w:r>
              <w:rPr>
                <w:rFonts w:ascii="標楷體" w:eastAsia="標楷體" w:hAnsi="標楷體" w:hint="eastAsia"/>
              </w:rPr>
              <w:t>Ac</w:t>
            </w:r>
            <w:r>
              <w:rPr>
                <w:rFonts w:ascii="標楷體" w:eastAsia="標楷體" w:hAnsi="標楷體"/>
              </w:rPr>
              <w:t>Detail</w:t>
            </w:r>
          </w:p>
        </w:tc>
        <w:tc>
          <w:tcPr>
            <w:tcW w:w="3828" w:type="dxa"/>
          </w:tcPr>
          <w:p w14:paraId="5B3C16D4" w14:textId="621E40B0" w:rsidR="00364FD2" w:rsidRPr="0022279A" w:rsidRDefault="00364FD2" w:rsidP="00364FD2">
            <w:pPr>
              <w:rPr>
                <w:rFonts w:ascii="標楷體" w:eastAsia="標楷體" w:hAnsi="標楷體"/>
              </w:rPr>
            </w:pPr>
            <w:r>
              <w:rPr>
                <w:rFonts w:ascii="標楷體" w:eastAsia="標楷體" w:hAnsi="標楷體" w:hint="eastAsia"/>
              </w:rPr>
              <w:t>會計帳務明細檔</w:t>
            </w:r>
          </w:p>
        </w:tc>
      </w:tr>
      <w:tr w:rsidR="00364FD2" w:rsidRPr="0022279A" w14:paraId="17F60157" w14:textId="77777777" w:rsidTr="00AF7A10">
        <w:tc>
          <w:tcPr>
            <w:tcW w:w="851" w:type="dxa"/>
          </w:tcPr>
          <w:p w14:paraId="046A3667" w14:textId="77777777" w:rsidR="00364FD2" w:rsidRPr="0022279A" w:rsidRDefault="00364FD2" w:rsidP="00364FD2">
            <w:pPr>
              <w:jc w:val="center"/>
              <w:rPr>
                <w:rFonts w:ascii="標楷體" w:eastAsia="標楷體" w:hAnsi="標楷體"/>
              </w:rPr>
            </w:pPr>
            <w:r>
              <w:rPr>
                <w:rFonts w:ascii="標楷體" w:eastAsia="標楷體" w:hAnsi="標楷體" w:hint="eastAsia"/>
              </w:rPr>
              <w:t>2</w:t>
            </w:r>
          </w:p>
        </w:tc>
        <w:tc>
          <w:tcPr>
            <w:tcW w:w="3118" w:type="dxa"/>
          </w:tcPr>
          <w:p w14:paraId="79B5CED4" w14:textId="07CD6B0A" w:rsidR="00364FD2" w:rsidRPr="0022279A" w:rsidRDefault="00364FD2" w:rsidP="00364FD2">
            <w:pPr>
              <w:rPr>
                <w:rFonts w:ascii="標楷體" w:eastAsia="標楷體" w:hAnsi="標楷體"/>
              </w:rPr>
            </w:pPr>
            <w:r>
              <w:rPr>
                <w:rFonts w:ascii="標楷體" w:eastAsia="標楷體" w:hAnsi="標楷體" w:hint="eastAsia"/>
              </w:rPr>
              <w:t>A</w:t>
            </w:r>
            <w:r>
              <w:rPr>
                <w:rFonts w:ascii="標楷體" w:eastAsia="標楷體" w:hAnsi="標楷體"/>
              </w:rPr>
              <w:t>cMain</w:t>
            </w:r>
          </w:p>
        </w:tc>
        <w:tc>
          <w:tcPr>
            <w:tcW w:w="3828" w:type="dxa"/>
          </w:tcPr>
          <w:p w14:paraId="4ECC8ACF" w14:textId="6E901D0C" w:rsidR="00364FD2" w:rsidRPr="0022279A" w:rsidRDefault="00364FD2" w:rsidP="00364FD2">
            <w:pPr>
              <w:rPr>
                <w:rFonts w:ascii="標楷體" w:eastAsia="標楷體" w:hAnsi="標楷體"/>
              </w:rPr>
            </w:pPr>
            <w:r>
              <w:rPr>
                <w:rFonts w:ascii="標楷體" w:eastAsia="標楷體" w:hAnsi="標楷體" w:hint="eastAsia"/>
              </w:rPr>
              <w:t>會計總帳檔</w:t>
            </w:r>
          </w:p>
        </w:tc>
      </w:tr>
      <w:tr w:rsidR="00364FD2" w:rsidRPr="0022279A" w14:paraId="5B598B56" w14:textId="77777777" w:rsidTr="00AF7A10">
        <w:tc>
          <w:tcPr>
            <w:tcW w:w="851" w:type="dxa"/>
          </w:tcPr>
          <w:p w14:paraId="539E2DC9" w14:textId="4A92AF49" w:rsidR="00364FD2" w:rsidRPr="00EC2ED9" w:rsidRDefault="00364FD2" w:rsidP="00364FD2">
            <w:pPr>
              <w:jc w:val="center"/>
              <w:rPr>
                <w:rFonts w:ascii="標楷體" w:eastAsia="標楷體" w:hAnsi="標楷體"/>
              </w:rPr>
            </w:pPr>
            <w:r w:rsidRPr="00EC2ED9">
              <w:rPr>
                <w:rFonts w:ascii="標楷體" w:eastAsia="標楷體" w:hAnsi="標楷體" w:hint="eastAsia"/>
              </w:rPr>
              <w:t>3</w:t>
            </w:r>
          </w:p>
        </w:tc>
        <w:tc>
          <w:tcPr>
            <w:tcW w:w="3118" w:type="dxa"/>
          </w:tcPr>
          <w:p w14:paraId="764F6749" w14:textId="1516482E" w:rsidR="00364FD2" w:rsidRPr="00EC2ED9" w:rsidRDefault="00364FD2" w:rsidP="00364FD2">
            <w:pPr>
              <w:rPr>
                <w:rFonts w:ascii="標楷體" w:eastAsia="標楷體" w:hAnsi="標楷體"/>
              </w:rPr>
            </w:pPr>
            <w:r w:rsidRPr="00EC2ED9">
              <w:rPr>
                <w:rFonts w:ascii="標楷體" w:eastAsia="標楷體" w:hAnsi="標楷體" w:cs="細明體"/>
                <w:color w:val="000000"/>
                <w:kern w:val="0"/>
              </w:rPr>
              <w:t>TxTranCode</w:t>
            </w:r>
          </w:p>
        </w:tc>
        <w:tc>
          <w:tcPr>
            <w:tcW w:w="3828" w:type="dxa"/>
          </w:tcPr>
          <w:p w14:paraId="5F3A519B" w14:textId="4E257BEE" w:rsidR="00364FD2" w:rsidRDefault="00364FD2" w:rsidP="00364FD2">
            <w:pPr>
              <w:rPr>
                <w:rFonts w:ascii="標楷體" w:eastAsia="標楷體" w:hAnsi="標楷體"/>
              </w:rPr>
            </w:pPr>
            <w:r>
              <w:rPr>
                <w:rFonts w:ascii="標楷體" w:eastAsia="標楷體" w:hAnsi="標楷體" w:hint="eastAsia"/>
              </w:rPr>
              <w:t>交易控制檔</w:t>
            </w:r>
          </w:p>
        </w:tc>
      </w:tr>
      <w:tr w:rsidR="00364FD2" w:rsidRPr="0022279A" w14:paraId="3F07410D" w14:textId="77777777" w:rsidTr="00AF7A10">
        <w:tc>
          <w:tcPr>
            <w:tcW w:w="851" w:type="dxa"/>
          </w:tcPr>
          <w:p w14:paraId="16FD3214" w14:textId="77777777" w:rsidR="00364FD2" w:rsidRPr="00EC2ED9" w:rsidRDefault="00364FD2" w:rsidP="00364FD2">
            <w:pPr>
              <w:jc w:val="center"/>
              <w:rPr>
                <w:rFonts w:ascii="標楷體" w:eastAsia="標楷體" w:hAnsi="標楷體"/>
              </w:rPr>
            </w:pPr>
          </w:p>
        </w:tc>
        <w:tc>
          <w:tcPr>
            <w:tcW w:w="3118" w:type="dxa"/>
          </w:tcPr>
          <w:p w14:paraId="0A76F8D8" w14:textId="6E0769D0" w:rsidR="00364FD2" w:rsidRPr="00EC2ED9" w:rsidRDefault="00364FD2" w:rsidP="00364FD2">
            <w:pPr>
              <w:rPr>
                <w:rFonts w:ascii="標楷體" w:eastAsia="標楷體" w:hAnsi="標楷體" w:cs="細明體"/>
                <w:color w:val="000000"/>
                <w:kern w:val="0"/>
              </w:rPr>
            </w:pPr>
          </w:p>
        </w:tc>
        <w:tc>
          <w:tcPr>
            <w:tcW w:w="3828" w:type="dxa"/>
          </w:tcPr>
          <w:p w14:paraId="11352634" w14:textId="30A2BBB2" w:rsidR="00364FD2" w:rsidRDefault="00364FD2" w:rsidP="00364FD2">
            <w:pPr>
              <w:rPr>
                <w:rFonts w:ascii="標楷體" w:eastAsia="標楷體" w:hAnsi="標楷體"/>
              </w:rPr>
            </w:pPr>
          </w:p>
        </w:tc>
      </w:tr>
    </w:tbl>
    <w:p w14:paraId="15434EE4" w14:textId="77777777" w:rsidR="00EC2ED9" w:rsidRDefault="00EC2ED9" w:rsidP="00EC2ED9">
      <w:pPr>
        <w:ind w:left="1440"/>
      </w:pPr>
    </w:p>
    <w:p w14:paraId="523642D7" w14:textId="77777777" w:rsidR="00EC2ED9" w:rsidRDefault="00EC2ED9" w:rsidP="00EC2ED9">
      <w:pPr>
        <w:widowControl/>
        <w:rPr>
          <w:rFonts w:ascii="標楷體" w:eastAsia="標楷體" w:hAnsi="標楷體"/>
          <w:sz w:val="26"/>
        </w:rPr>
      </w:pPr>
      <w:r>
        <w:br w:type="page"/>
      </w:r>
    </w:p>
    <w:p w14:paraId="06AF0CEC" w14:textId="77777777" w:rsidR="00EC2ED9" w:rsidRPr="005F1722" w:rsidRDefault="00EC2ED9" w:rsidP="00D01BCC">
      <w:pPr>
        <w:pStyle w:val="a"/>
      </w:pPr>
      <w:r w:rsidRPr="005F1722">
        <w:lastRenderedPageBreak/>
        <w:t>UI畫面</w:t>
      </w:r>
      <w:r w:rsidRPr="005F1722">
        <w:rPr>
          <w:rFonts w:hint="eastAsia"/>
        </w:rPr>
        <w:t>:</w:t>
      </w:r>
    </w:p>
    <w:p w14:paraId="048F72E9" w14:textId="77777777" w:rsidR="00EC2ED9" w:rsidRPr="00B56858" w:rsidRDefault="00EC2ED9" w:rsidP="00EC2ED9">
      <w:pPr>
        <w:rPr>
          <w:rFonts w:ascii="標楷體" w:eastAsia="標楷體" w:hAnsi="標楷體"/>
        </w:rPr>
      </w:pPr>
      <w:r>
        <w:rPr>
          <w:rFonts w:ascii="標楷體" w:eastAsia="標楷體" w:hAnsi="標楷體" w:hint="eastAsia"/>
        </w:rPr>
        <w:t>輸入畫面:</w:t>
      </w:r>
    </w:p>
    <w:p w14:paraId="0E37F877" w14:textId="3939A988" w:rsidR="00EC2ED9" w:rsidRPr="00B56858" w:rsidRDefault="00C13FD2" w:rsidP="00EC2ED9">
      <w:r w:rsidRPr="00C13FD2">
        <w:rPr>
          <w:noProof/>
        </w:rPr>
        <w:drawing>
          <wp:inline distT="0" distB="0" distL="0" distR="0" wp14:anchorId="742988DD" wp14:editId="0DB2B3A9">
            <wp:extent cx="6479540" cy="1997075"/>
            <wp:effectExtent l="0" t="0" r="0" b="3175"/>
            <wp:docPr id="63"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479540" cy="1997075"/>
                    </a:xfrm>
                    <a:prstGeom prst="rect">
                      <a:avLst/>
                    </a:prstGeom>
                  </pic:spPr>
                </pic:pic>
              </a:graphicData>
            </a:graphic>
          </wp:inline>
        </w:drawing>
      </w:r>
    </w:p>
    <w:p w14:paraId="144399F7" w14:textId="77777777" w:rsidR="00EC2ED9" w:rsidRDefault="00EC2ED9" w:rsidP="00D01BCC">
      <w:pPr>
        <w:pStyle w:val="a"/>
      </w:pPr>
      <w:r>
        <w:t>輸入畫面</w:t>
      </w:r>
      <w:r>
        <w:rPr>
          <w:rFonts w:hint="eastAsia"/>
          <w:lang w:eastAsia="zh-HK"/>
        </w:rPr>
        <w:t>按鈕</w:t>
      </w:r>
      <w:r>
        <w:t>說明</w:t>
      </w:r>
    </w:p>
    <w:p w14:paraId="00765D12" w14:textId="77777777" w:rsidR="00EC2ED9" w:rsidRPr="00F5236F" w:rsidRDefault="00EC2ED9" w:rsidP="00EC2ED9"/>
    <w:tbl>
      <w:tblPr>
        <w:tblStyle w:val="ac"/>
        <w:tblW w:w="0" w:type="auto"/>
        <w:tblInd w:w="250" w:type="dxa"/>
        <w:tblLook w:val="04A0" w:firstRow="1" w:lastRow="0" w:firstColumn="1" w:lastColumn="0" w:noHBand="0" w:noVBand="1"/>
      </w:tblPr>
      <w:tblGrid>
        <w:gridCol w:w="851"/>
        <w:gridCol w:w="2126"/>
        <w:gridCol w:w="7033"/>
      </w:tblGrid>
      <w:tr w:rsidR="00EC2ED9" w:rsidRPr="00F5236F" w14:paraId="07C6EF35" w14:textId="77777777" w:rsidTr="00AF7A10">
        <w:tc>
          <w:tcPr>
            <w:tcW w:w="851" w:type="dxa"/>
            <w:shd w:val="clear" w:color="auto" w:fill="D9D9D9" w:themeFill="background1" w:themeFillShade="D9"/>
          </w:tcPr>
          <w:p w14:paraId="57DD21D4" w14:textId="77777777" w:rsidR="00EC2ED9" w:rsidRPr="00F5236F" w:rsidRDefault="00EC2ED9" w:rsidP="00AF7A10">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596794E3" w14:textId="77777777" w:rsidR="00EC2ED9" w:rsidRPr="00F5236F" w:rsidRDefault="00EC2ED9" w:rsidP="00AF7A10">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75C7A9B8" w14:textId="77777777" w:rsidR="00EC2ED9" w:rsidRPr="00F5236F" w:rsidRDefault="00EC2ED9" w:rsidP="00AF7A10">
            <w:pPr>
              <w:jc w:val="center"/>
              <w:rPr>
                <w:rFonts w:ascii="標楷體" w:eastAsia="標楷體" w:hAnsi="標楷體"/>
              </w:rPr>
            </w:pPr>
            <w:r>
              <w:rPr>
                <w:rFonts w:ascii="標楷體" w:eastAsia="標楷體" w:hAnsi="標楷體" w:hint="eastAsia"/>
                <w:lang w:eastAsia="zh-HK"/>
              </w:rPr>
              <w:t>功能說明</w:t>
            </w:r>
          </w:p>
        </w:tc>
      </w:tr>
      <w:tr w:rsidR="00EC2ED9" w:rsidRPr="00F5236F" w14:paraId="243AAF28" w14:textId="77777777" w:rsidTr="00AF7A10">
        <w:tc>
          <w:tcPr>
            <w:tcW w:w="851" w:type="dxa"/>
          </w:tcPr>
          <w:p w14:paraId="75D3855D" w14:textId="77777777" w:rsidR="00EC2ED9" w:rsidRPr="00F5236F" w:rsidRDefault="00EC2ED9" w:rsidP="00AF7A10">
            <w:pPr>
              <w:jc w:val="center"/>
              <w:rPr>
                <w:rFonts w:ascii="標楷體" w:eastAsia="標楷體" w:hAnsi="標楷體"/>
                <w:lang w:eastAsia="zh-HK"/>
              </w:rPr>
            </w:pPr>
            <w:r>
              <w:rPr>
                <w:rFonts w:ascii="標楷體" w:eastAsia="標楷體" w:hAnsi="標楷體" w:hint="eastAsia"/>
              </w:rPr>
              <w:t>1</w:t>
            </w:r>
          </w:p>
        </w:tc>
        <w:tc>
          <w:tcPr>
            <w:tcW w:w="2126" w:type="dxa"/>
          </w:tcPr>
          <w:p w14:paraId="4EB03B11" w14:textId="77777777" w:rsidR="00EC2ED9" w:rsidRDefault="00EC2ED9" w:rsidP="00AF7A10">
            <w:pPr>
              <w:rPr>
                <w:rFonts w:ascii="標楷體" w:eastAsia="標楷體" w:hAnsi="標楷體"/>
                <w:lang w:eastAsia="zh-HK"/>
              </w:rPr>
            </w:pPr>
            <w:r>
              <w:rPr>
                <w:rFonts w:ascii="標楷體" w:eastAsia="標楷體" w:hAnsi="標楷體" w:hint="eastAsia"/>
                <w:lang w:eastAsia="zh-HK"/>
              </w:rPr>
              <w:t>查詢</w:t>
            </w:r>
          </w:p>
        </w:tc>
        <w:tc>
          <w:tcPr>
            <w:tcW w:w="7033" w:type="dxa"/>
          </w:tcPr>
          <w:p w14:paraId="59D6E5CC" w14:textId="77777777" w:rsidR="00EC2ED9" w:rsidRDefault="00EC2ED9" w:rsidP="00AF7A10">
            <w:pPr>
              <w:rPr>
                <w:rFonts w:ascii="標楷體" w:eastAsia="標楷體" w:hAnsi="標楷體"/>
                <w:lang w:eastAsia="zh-HK"/>
              </w:rPr>
            </w:pPr>
            <w:r>
              <w:rPr>
                <w:rFonts w:ascii="標楷體" w:eastAsia="標楷體" w:hAnsi="標楷體" w:hint="eastAsia"/>
                <w:lang w:eastAsia="zh-HK"/>
              </w:rPr>
              <w:t>依據輸入條件查詢資料</w:t>
            </w:r>
          </w:p>
        </w:tc>
      </w:tr>
      <w:tr w:rsidR="00EC2ED9" w:rsidRPr="00F5236F" w14:paraId="73E0A4BF" w14:textId="77777777" w:rsidTr="00AF7A10">
        <w:tc>
          <w:tcPr>
            <w:tcW w:w="851" w:type="dxa"/>
          </w:tcPr>
          <w:p w14:paraId="7A5E6885" w14:textId="77777777" w:rsidR="00EC2ED9" w:rsidRDefault="00EC2ED9" w:rsidP="00AF7A10">
            <w:pPr>
              <w:jc w:val="center"/>
              <w:rPr>
                <w:rFonts w:ascii="標楷體" w:eastAsia="標楷體" w:hAnsi="標楷體"/>
              </w:rPr>
            </w:pPr>
            <w:r>
              <w:rPr>
                <w:rFonts w:ascii="標楷體" w:eastAsia="標楷體" w:hAnsi="標楷體" w:hint="eastAsia"/>
              </w:rPr>
              <w:t>2</w:t>
            </w:r>
          </w:p>
        </w:tc>
        <w:tc>
          <w:tcPr>
            <w:tcW w:w="2126" w:type="dxa"/>
          </w:tcPr>
          <w:p w14:paraId="12DCB21A" w14:textId="77777777" w:rsidR="00EC2ED9" w:rsidRDefault="00EC2ED9" w:rsidP="00AF7A10">
            <w:pPr>
              <w:rPr>
                <w:rFonts w:ascii="標楷體" w:eastAsia="標楷體" w:hAnsi="標楷體"/>
                <w:lang w:eastAsia="zh-HK"/>
              </w:rPr>
            </w:pPr>
            <w:r>
              <w:rPr>
                <w:rFonts w:ascii="標楷體" w:eastAsia="標楷體" w:hAnsi="標楷體" w:hint="eastAsia"/>
                <w:lang w:eastAsia="zh-HK"/>
              </w:rPr>
              <w:t>離開</w:t>
            </w:r>
          </w:p>
        </w:tc>
        <w:tc>
          <w:tcPr>
            <w:tcW w:w="7033" w:type="dxa"/>
          </w:tcPr>
          <w:p w14:paraId="37A9459F" w14:textId="77777777" w:rsidR="00EC2ED9" w:rsidRDefault="00EC2ED9" w:rsidP="00AF7A10">
            <w:pPr>
              <w:rPr>
                <w:rFonts w:ascii="標楷體" w:eastAsia="標楷體" w:hAnsi="標楷體"/>
                <w:lang w:eastAsia="zh-HK"/>
              </w:rPr>
            </w:pPr>
            <w:r>
              <w:rPr>
                <w:rFonts w:ascii="標楷體" w:eastAsia="標楷體" w:hAnsi="標楷體" w:hint="eastAsia"/>
                <w:lang w:eastAsia="zh-HK"/>
              </w:rPr>
              <w:t>關閉此查詢畫面</w:t>
            </w:r>
          </w:p>
        </w:tc>
      </w:tr>
      <w:tr w:rsidR="00EC2ED9" w:rsidRPr="00F5236F" w14:paraId="37440C03" w14:textId="77777777" w:rsidTr="00AF7A10">
        <w:tc>
          <w:tcPr>
            <w:tcW w:w="851" w:type="dxa"/>
          </w:tcPr>
          <w:p w14:paraId="0C1D383D" w14:textId="77777777" w:rsidR="00EC2ED9" w:rsidRDefault="00EC2ED9" w:rsidP="00AF7A10">
            <w:pPr>
              <w:jc w:val="center"/>
              <w:rPr>
                <w:rFonts w:ascii="標楷體" w:eastAsia="標楷體" w:hAnsi="標楷體"/>
              </w:rPr>
            </w:pPr>
            <w:r>
              <w:rPr>
                <w:rFonts w:ascii="標楷體" w:eastAsia="標楷體" w:hAnsi="標楷體" w:hint="eastAsia"/>
              </w:rPr>
              <w:t>3</w:t>
            </w:r>
          </w:p>
        </w:tc>
        <w:tc>
          <w:tcPr>
            <w:tcW w:w="2126" w:type="dxa"/>
          </w:tcPr>
          <w:p w14:paraId="58033195" w14:textId="77777777" w:rsidR="00EC2ED9" w:rsidRDefault="00EC2ED9" w:rsidP="00AF7A10">
            <w:pPr>
              <w:rPr>
                <w:rFonts w:ascii="標楷體" w:eastAsia="標楷體" w:hAnsi="標楷體"/>
                <w:lang w:eastAsia="zh-HK"/>
              </w:rPr>
            </w:pPr>
            <w:r>
              <w:rPr>
                <w:rFonts w:ascii="標楷體" w:eastAsia="標楷體" w:hAnsi="標楷體" w:hint="eastAsia"/>
                <w:lang w:eastAsia="zh-HK"/>
              </w:rPr>
              <w:t>隱</w:t>
            </w:r>
            <w:r>
              <w:rPr>
                <w:rFonts w:ascii="標楷體" w:eastAsia="標楷體" w:hAnsi="標楷體" w:hint="eastAsia"/>
              </w:rPr>
              <w:t>藏/</w:t>
            </w:r>
            <w:r>
              <w:rPr>
                <w:rFonts w:ascii="標楷體" w:eastAsia="標楷體" w:hAnsi="標楷體" w:hint="eastAsia"/>
                <w:lang w:eastAsia="zh-HK"/>
              </w:rPr>
              <w:t>顯示</w:t>
            </w:r>
          </w:p>
        </w:tc>
        <w:tc>
          <w:tcPr>
            <w:tcW w:w="7033" w:type="dxa"/>
          </w:tcPr>
          <w:p w14:paraId="0D920E87" w14:textId="77777777" w:rsidR="00EC2ED9" w:rsidRDefault="00EC2ED9" w:rsidP="00AF7A10">
            <w:pPr>
              <w:rPr>
                <w:rFonts w:ascii="標楷體" w:eastAsia="標楷體" w:hAnsi="標楷體"/>
                <w:lang w:eastAsia="zh-HK"/>
              </w:rPr>
            </w:pPr>
            <w:r>
              <w:rPr>
                <w:rFonts w:ascii="標楷體" w:eastAsia="標楷體" w:hAnsi="標楷體" w:hint="eastAsia"/>
                <w:lang w:eastAsia="zh-HK"/>
              </w:rPr>
              <w:t>輸入條件切換隱</w:t>
            </w:r>
            <w:r>
              <w:rPr>
                <w:rFonts w:ascii="標楷體" w:eastAsia="標楷體" w:hAnsi="標楷體" w:hint="eastAsia"/>
              </w:rPr>
              <w:t>藏</w:t>
            </w:r>
            <w:r>
              <w:rPr>
                <w:rFonts w:ascii="標楷體" w:eastAsia="標楷體" w:hAnsi="標楷體" w:hint="eastAsia"/>
                <w:lang w:eastAsia="zh-HK"/>
              </w:rPr>
              <w:t>及顯示</w:t>
            </w:r>
          </w:p>
        </w:tc>
      </w:tr>
    </w:tbl>
    <w:p w14:paraId="488DA70E" w14:textId="77777777" w:rsidR="00EC2ED9" w:rsidRDefault="00EC2ED9" w:rsidP="00D01BCC">
      <w:pPr>
        <w:pStyle w:val="a"/>
        <w:numPr>
          <w:ilvl w:val="0"/>
          <w:numId w:val="0"/>
        </w:numPr>
        <w:ind w:left="1330"/>
        <w:pPrChange w:id="19" w:author="張金龍" w:date="2021-05-12T12:09:00Z">
          <w:pPr>
            <w:pStyle w:val="a"/>
            <w:numPr>
              <w:numId w:val="0"/>
            </w:numPr>
            <w:ind w:left="0" w:firstLine="0"/>
          </w:pPr>
        </w:pPrChange>
      </w:pPr>
    </w:p>
    <w:p w14:paraId="7D4EA75D" w14:textId="77777777" w:rsidR="00EC2ED9" w:rsidRDefault="00EC2ED9" w:rsidP="00D01BCC">
      <w:pPr>
        <w:pStyle w:val="a"/>
      </w:pPr>
      <w:r>
        <w:t>輸入畫面資料說明</w:t>
      </w:r>
    </w:p>
    <w:p w14:paraId="4D778E79" w14:textId="77777777" w:rsidR="00EC2ED9" w:rsidRPr="00583AF3" w:rsidRDefault="00EC2ED9" w:rsidP="00EC2ED9"/>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7"/>
        <w:gridCol w:w="1094"/>
        <w:gridCol w:w="1896"/>
        <w:gridCol w:w="1197"/>
        <w:gridCol w:w="1560"/>
        <w:gridCol w:w="443"/>
        <w:gridCol w:w="576"/>
        <w:gridCol w:w="3517"/>
      </w:tblGrid>
      <w:tr w:rsidR="00EC2ED9" w:rsidRPr="00847BB7" w14:paraId="21B56BA3" w14:textId="77777777" w:rsidTr="00F32294">
        <w:trPr>
          <w:trHeight w:val="388"/>
          <w:tblHeader/>
          <w:jc w:val="center"/>
        </w:trPr>
        <w:tc>
          <w:tcPr>
            <w:tcW w:w="457" w:type="dxa"/>
            <w:vMerge w:val="restart"/>
            <w:shd w:val="clear" w:color="auto" w:fill="D9D9D9" w:themeFill="background1" w:themeFillShade="D9"/>
          </w:tcPr>
          <w:p w14:paraId="7EA1A32D" w14:textId="77777777" w:rsidR="00EC2ED9" w:rsidRPr="00847BB7" w:rsidRDefault="00EC2ED9" w:rsidP="00AF7A10">
            <w:pPr>
              <w:rPr>
                <w:rFonts w:ascii="標楷體" w:eastAsia="標楷體" w:hAnsi="標楷體"/>
              </w:rPr>
            </w:pPr>
            <w:r w:rsidRPr="00847BB7">
              <w:rPr>
                <w:rFonts w:ascii="標楷體" w:eastAsia="標楷體" w:hAnsi="標楷體"/>
              </w:rPr>
              <w:t>序號</w:t>
            </w:r>
          </w:p>
        </w:tc>
        <w:tc>
          <w:tcPr>
            <w:tcW w:w="1094" w:type="dxa"/>
            <w:vMerge w:val="restart"/>
            <w:shd w:val="clear" w:color="auto" w:fill="D9D9D9" w:themeFill="background1" w:themeFillShade="D9"/>
          </w:tcPr>
          <w:p w14:paraId="19FDF2C8" w14:textId="77777777" w:rsidR="00EC2ED9" w:rsidRPr="00847BB7" w:rsidRDefault="00EC2ED9" w:rsidP="00AF7A10">
            <w:pPr>
              <w:rPr>
                <w:rFonts w:ascii="標楷體" w:eastAsia="標楷體" w:hAnsi="標楷體"/>
              </w:rPr>
            </w:pPr>
            <w:r w:rsidRPr="00847BB7">
              <w:rPr>
                <w:rFonts w:ascii="標楷體" w:eastAsia="標楷體" w:hAnsi="標楷體"/>
              </w:rPr>
              <w:t>欄位</w:t>
            </w:r>
          </w:p>
        </w:tc>
        <w:tc>
          <w:tcPr>
            <w:tcW w:w="5672" w:type="dxa"/>
            <w:gridSpan w:val="5"/>
            <w:shd w:val="clear" w:color="auto" w:fill="D9D9D9" w:themeFill="background1" w:themeFillShade="D9"/>
          </w:tcPr>
          <w:p w14:paraId="3E5798D4" w14:textId="77777777" w:rsidR="00EC2ED9" w:rsidRPr="00847BB7" w:rsidRDefault="00EC2ED9" w:rsidP="00AF7A10">
            <w:pPr>
              <w:jc w:val="center"/>
              <w:rPr>
                <w:rFonts w:ascii="標楷體" w:eastAsia="標楷體" w:hAnsi="標楷體"/>
              </w:rPr>
            </w:pPr>
            <w:r w:rsidRPr="00847BB7">
              <w:rPr>
                <w:rFonts w:ascii="標楷體" w:eastAsia="標楷體" w:hAnsi="標楷體"/>
              </w:rPr>
              <w:t>說明</w:t>
            </w:r>
          </w:p>
        </w:tc>
        <w:tc>
          <w:tcPr>
            <w:tcW w:w="3517" w:type="dxa"/>
            <w:vMerge w:val="restart"/>
            <w:shd w:val="clear" w:color="auto" w:fill="D9D9D9" w:themeFill="background1" w:themeFillShade="D9"/>
          </w:tcPr>
          <w:p w14:paraId="418EE35E" w14:textId="77777777" w:rsidR="00EC2ED9" w:rsidRPr="00847BB7" w:rsidRDefault="00EC2ED9" w:rsidP="00AF7A10">
            <w:pPr>
              <w:rPr>
                <w:rFonts w:ascii="標楷體" w:eastAsia="標楷體" w:hAnsi="標楷體"/>
              </w:rPr>
            </w:pPr>
            <w:r w:rsidRPr="00847BB7">
              <w:rPr>
                <w:rFonts w:ascii="標楷體" w:eastAsia="標楷體" w:hAnsi="標楷體"/>
              </w:rPr>
              <w:t>處理邏輯及注意事項</w:t>
            </w:r>
          </w:p>
        </w:tc>
      </w:tr>
      <w:tr w:rsidR="00EC2ED9" w:rsidRPr="00847BB7" w14:paraId="07B25BB1" w14:textId="77777777" w:rsidTr="00F32294">
        <w:trPr>
          <w:trHeight w:val="244"/>
          <w:tblHeader/>
          <w:jc w:val="center"/>
        </w:trPr>
        <w:tc>
          <w:tcPr>
            <w:tcW w:w="457" w:type="dxa"/>
            <w:vMerge/>
            <w:shd w:val="clear" w:color="auto" w:fill="D9D9D9" w:themeFill="background1" w:themeFillShade="D9"/>
          </w:tcPr>
          <w:p w14:paraId="47EF0190" w14:textId="77777777" w:rsidR="00EC2ED9" w:rsidRPr="00847BB7" w:rsidRDefault="00EC2ED9" w:rsidP="00AF7A10">
            <w:pPr>
              <w:rPr>
                <w:rFonts w:ascii="標楷體" w:eastAsia="標楷體" w:hAnsi="標楷體"/>
              </w:rPr>
            </w:pPr>
          </w:p>
        </w:tc>
        <w:tc>
          <w:tcPr>
            <w:tcW w:w="1094" w:type="dxa"/>
            <w:vMerge/>
            <w:shd w:val="clear" w:color="auto" w:fill="D9D9D9" w:themeFill="background1" w:themeFillShade="D9"/>
          </w:tcPr>
          <w:p w14:paraId="371BD7BE" w14:textId="77777777" w:rsidR="00EC2ED9" w:rsidRPr="00847BB7" w:rsidRDefault="00EC2ED9" w:rsidP="00AF7A10">
            <w:pPr>
              <w:rPr>
                <w:rFonts w:ascii="標楷體" w:eastAsia="標楷體" w:hAnsi="標楷體"/>
              </w:rPr>
            </w:pPr>
          </w:p>
        </w:tc>
        <w:tc>
          <w:tcPr>
            <w:tcW w:w="1896" w:type="dxa"/>
            <w:shd w:val="clear" w:color="auto" w:fill="D9D9D9" w:themeFill="background1" w:themeFillShade="D9"/>
          </w:tcPr>
          <w:p w14:paraId="4230531D" w14:textId="77777777" w:rsidR="00EC2ED9" w:rsidRPr="00847BB7" w:rsidRDefault="00EC2ED9" w:rsidP="00AF7A10">
            <w:pPr>
              <w:rPr>
                <w:rFonts w:ascii="標楷體" w:eastAsia="標楷體" w:hAnsi="標楷體"/>
              </w:rPr>
            </w:pPr>
            <w:r w:rsidRPr="00847BB7">
              <w:rPr>
                <w:rFonts w:ascii="標楷體" w:eastAsia="標楷體" w:hAnsi="標楷體" w:hint="eastAsia"/>
              </w:rPr>
              <w:t>資料型態長度</w:t>
            </w:r>
          </w:p>
        </w:tc>
        <w:tc>
          <w:tcPr>
            <w:tcW w:w="1197" w:type="dxa"/>
            <w:shd w:val="clear" w:color="auto" w:fill="D9D9D9" w:themeFill="background1" w:themeFillShade="D9"/>
          </w:tcPr>
          <w:p w14:paraId="52F15720" w14:textId="77777777" w:rsidR="00EC2ED9" w:rsidRPr="00847BB7" w:rsidRDefault="00EC2ED9" w:rsidP="00AF7A10">
            <w:pPr>
              <w:rPr>
                <w:rFonts w:ascii="標楷體" w:eastAsia="標楷體" w:hAnsi="標楷體"/>
              </w:rPr>
            </w:pPr>
            <w:r w:rsidRPr="00847BB7">
              <w:rPr>
                <w:rFonts w:ascii="標楷體" w:eastAsia="標楷體" w:hAnsi="標楷體"/>
              </w:rPr>
              <w:t>預設值</w:t>
            </w:r>
          </w:p>
        </w:tc>
        <w:tc>
          <w:tcPr>
            <w:tcW w:w="1560" w:type="dxa"/>
            <w:shd w:val="clear" w:color="auto" w:fill="D9D9D9" w:themeFill="background1" w:themeFillShade="D9"/>
          </w:tcPr>
          <w:p w14:paraId="0FA84D6E" w14:textId="77777777" w:rsidR="00EC2ED9" w:rsidRPr="00847BB7" w:rsidRDefault="00EC2ED9" w:rsidP="00AF7A10">
            <w:pPr>
              <w:rPr>
                <w:rFonts w:ascii="標楷體" w:eastAsia="標楷體" w:hAnsi="標楷體"/>
              </w:rPr>
            </w:pPr>
            <w:r w:rsidRPr="00847BB7">
              <w:rPr>
                <w:rFonts w:ascii="標楷體" w:eastAsia="標楷體" w:hAnsi="標楷體"/>
              </w:rPr>
              <w:t>選單內容</w:t>
            </w:r>
          </w:p>
        </w:tc>
        <w:tc>
          <w:tcPr>
            <w:tcW w:w="443" w:type="dxa"/>
            <w:shd w:val="clear" w:color="auto" w:fill="D9D9D9" w:themeFill="background1" w:themeFillShade="D9"/>
          </w:tcPr>
          <w:p w14:paraId="46AF3087" w14:textId="77777777" w:rsidR="00EC2ED9" w:rsidRPr="00847BB7" w:rsidRDefault="00EC2ED9" w:rsidP="00AF7A10">
            <w:pPr>
              <w:rPr>
                <w:rFonts w:ascii="標楷體" w:eastAsia="標楷體" w:hAnsi="標楷體"/>
              </w:rPr>
            </w:pPr>
            <w:r w:rsidRPr="00847BB7">
              <w:rPr>
                <w:rFonts w:ascii="標楷體" w:eastAsia="標楷體" w:hAnsi="標楷體"/>
              </w:rPr>
              <w:t>必填</w:t>
            </w:r>
          </w:p>
        </w:tc>
        <w:tc>
          <w:tcPr>
            <w:tcW w:w="576" w:type="dxa"/>
            <w:shd w:val="clear" w:color="auto" w:fill="D9D9D9" w:themeFill="background1" w:themeFillShade="D9"/>
          </w:tcPr>
          <w:p w14:paraId="49E59464" w14:textId="77777777" w:rsidR="00EC2ED9" w:rsidRPr="00847BB7" w:rsidRDefault="00EC2ED9" w:rsidP="00AF7A10">
            <w:pPr>
              <w:rPr>
                <w:rFonts w:ascii="標楷體" w:eastAsia="標楷體" w:hAnsi="標楷體"/>
              </w:rPr>
            </w:pPr>
            <w:r w:rsidRPr="00847BB7">
              <w:rPr>
                <w:rFonts w:ascii="標楷體" w:eastAsia="標楷體" w:hAnsi="標楷體"/>
              </w:rPr>
              <w:t>R/W</w:t>
            </w:r>
          </w:p>
        </w:tc>
        <w:tc>
          <w:tcPr>
            <w:tcW w:w="3517" w:type="dxa"/>
            <w:vMerge/>
            <w:shd w:val="clear" w:color="auto" w:fill="D9D9D9" w:themeFill="background1" w:themeFillShade="D9"/>
          </w:tcPr>
          <w:p w14:paraId="077AA902" w14:textId="77777777" w:rsidR="00EC2ED9" w:rsidRPr="00847BB7" w:rsidRDefault="00EC2ED9" w:rsidP="00AF7A10">
            <w:pPr>
              <w:rPr>
                <w:rFonts w:ascii="標楷體" w:eastAsia="標楷體" w:hAnsi="標楷體"/>
              </w:rPr>
            </w:pPr>
          </w:p>
        </w:tc>
      </w:tr>
      <w:tr w:rsidR="00EC2ED9" w:rsidRPr="00847BB7" w14:paraId="2B460163" w14:textId="77777777" w:rsidTr="00F32294">
        <w:trPr>
          <w:trHeight w:val="244"/>
          <w:jc w:val="center"/>
        </w:trPr>
        <w:tc>
          <w:tcPr>
            <w:tcW w:w="457" w:type="dxa"/>
          </w:tcPr>
          <w:p w14:paraId="60743DFC" w14:textId="77777777" w:rsidR="00EC2ED9" w:rsidRPr="00847BB7" w:rsidRDefault="00EC2ED9" w:rsidP="00AF7A10">
            <w:pPr>
              <w:rPr>
                <w:rFonts w:ascii="標楷體" w:eastAsia="標楷體" w:hAnsi="標楷體"/>
              </w:rPr>
            </w:pPr>
            <w:r>
              <w:rPr>
                <w:rFonts w:ascii="標楷體" w:eastAsia="標楷體" w:hAnsi="標楷體" w:hint="eastAsia"/>
              </w:rPr>
              <w:t>1.</w:t>
            </w:r>
          </w:p>
        </w:tc>
        <w:tc>
          <w:tcPr>
            <w:tcW w:w="1094" w:type="dxa"/>
          </w:tcPr>
          <w:p w14:paraId="667ADE96" w14:textId="77777777" w:rsidR="00EC2ED9" w:rsidRPr="00847BB7" w:rsidRDefault="00EC2ED9" w:rsidP="00AF7A10">
            <w:pPr>
              <w:rPr>
                <w:rFonts w:ascii="標楷體" w:eastAsia="標楷體" w:hAnsi="標楷體"/>
              </w:rPr>
            </w:pPr>
            <w:r>
              <w:rPr>
                <w:rFonts w:ascii="標楷體" w:eastAsia="標楷體" w:hAnsi="標楷體" w:hint="eastAsia"/>
              </w:rPr>
              <w:t>帳冊別</w:t>
            </w:r>
          </w:p>
        </w:tc>
        <w:tc>
          <w:tcPr>
            <w:tcW w:w="1896" w:type="dxa"/>
          </w:tcPr>
          <w:p w14:paraId="12BA0BDE" w14:textId="77777777" w:rsidR="00EC2ED9" w:rsidRPr="00847BB7" w:rsidRDefault="00EC2ED9" w:rsidP="00AF7A10">
            <w:pPr>
              <w:rPr>
                <w:rFonts w:ascii="標楷體" w:eastAsia="標楷體" w:hAnsi="標楷體"/>
              </w:rPr>
            </w:pPr>
            <w:r>
              <w:rPr>
                <w:rFonts w:ascii="標楷體" w:eastAsia="標楷體" w:hAnsi="標楷體" w:hint="eastAsia"/>
              </w:rPr>
              <w:t>X</w:t>
            </w:r>
            <w:r>
              <w:rPr>
                <w:rFonts w:ascii="標楷體" w:eastAsia="標楷體" w:hAnsi="標楷體"/>
              </w:rPr>
              <w:t>(3)</w:t>
            </w:r>
          </w:p>
        </w:tc>
        <w:tc>
          <w:tcPr>
            <w:tcW w:w="1197" w:type="dxa"/>
          </w:tcPr>
          <w:p w14:paraId="0666024B" w14:textId="77777777" w:rsidR="00EC2ED9" w:rsidRPr="00847BB7" w:rsidRDefault="00EC2ED9" w:rsidP="00AF7A10">
            <w:pPr>
              <w:rPr>
                <w:rFonts w:ascii="標楷體" w:eastAsia="標楷體" w:hAnsi="標楷體"/>
              </w:rPr>
            </w:pPr>
          </w:p>
        </w:tc>
        <w:tc>
          <w:tcPr>
            <w:tcW w:w="1560" w:type="dxa"/>
          </w:tcPr>
          <w:p w14:paraId="1272A508" w14:textId="77777777" w:rsidR="00EC2ED9" w:rsidRDefault="00EC2ED9" w:rsidP="00AF7A10">
            <w:pPr>
              <w:rPr>
                <w:rFonts w:ascii="標楷體" w:eastAsia="標楷體" w:hAnsi="標楷體"/>
              </w:rPr>
            </w:pPr>
            <w:r>
              <w:rPr>
                <w:rFonts w:ascii="標楷體" w:eastAsia="標楷體" w:hAnsi="標楷體" w:hint="eastAsia"/>
              </w:rPr>
              <w:t>帳冊別代碼(Ac</w:t>
            </w:r>
            <w:r>
              <w:rPr>
                <w:rFonts w:ascii="標楷體" w:eastAsia="標楷體" w:hAnsi="標楷體"/>
              </w:rPr>
              <w:t>Code.</w:t>
            </w:r>
          </w:p>
          <w:p w14:paraId="5331D6B5" w14:textId="77777777" w:rsidR="00EC2ED9" w:rsidRPr="00847BB7" w:rsidRDefault="00EC2ED9" w:rsidP="00AF7A10">
            <w:pPr>
              <w:rPr>
                <w:rFonts w:ascii="標楷體" w:eastAsia="標楷體" w:hAnsi="標楷體"/>
              </w:rPr>
            </w:pPr>
            <w:r>
              <w:rPr>
                <w:rFonts w:ascii="標楷體" w:eastAsia="標楷體" w:hAnsi="標楷體"/>
              </w:rPr>
              <w:t>AcBookCode</w:t>
            </w:r>
            <w:r>
              <w:rPr>
                <w:rFonts w:ascii="標楷體" w:eastAsia="標楷體" w:hAnsi="標楷體" w:hint="eastAsia"/>
              </w:rPr>
              <w:t>)[選單/1</w:t>
            </w:r>
            <w:r>
              <w:rPr>
                <w:rFonts w:ascii="標楷體" w:eastAsia="標楷體" w:hAnsi="標楷體"/>
              </w:rPr>
              <w:t xml:space="preserve"> L6064</w:t>
            </w:r>
            <w:r>
              <w:rPr>
                <w:rFonts w:ascii="標楷體" w:eastAsia="標楷體" w:hAnsi="標楷體" w:hint="eastAsia"/>
              </w:rPr>
              <w:t>]</w:t>
            </w:r>
          </w:p>
        </w:tc>
        <w:tc>
          <w:tcPr>
            <w:tcW w:w="443" w:type="dxa"/>
          </w:tcPr>
          <w:p w14:paraId="3A06BD70" w14:textId="77777777" w:rsidR="00EC2ED9" w:rsidRPr="00847BB7" w:rsidRDefault="00EC2ED9" w:rsidP="00AF7A10">
            <w:pPr>
              <w:rPr>
                <w:rFonts w:ascii="標楷體" w:eastAsia="標楷體" w:hAnsi="標楷體"/>
              </w:rPr>
            </w:pPr>
            <w:r>
              <w:rPr>
                <w:rFonts w:ascii="標楷體" w:eastAsia="標楷體" w:hAnsi="標楷體" w:hint="eastAsia"/>
              </w:rPr>
              <w:t>V</w:t>
            </w:r>
          </w:p>
        </w:tc>
        <w:tc>
          <w:tcPr>
            <w:tcW w:w="576" w:type="dxa"/>
          </w:tcPr>
          <w:p w14:paraId="2F9E49CE" w14:textId="77777777" w:rsidR="00EC2ED9" w:rsidRPr="00847BB7" w:rsidRDefault="00EC2ED9" w:rsidP="00AF7A10">
            <w:pPr>
              <w:jc w:val="center"/>
              <w:rPr>
                <w:rFonts w:ascii="標楷體" w:eastAsia="標楷體" w:hAnsi="標楷體"/>
              </w:rPr>
            </w:pPr>
            <w:r>
              <w:rPr>
                <w:rFonts w:ascii="標楷體" w:eastAsia="標楷體" w:hAnsi="標楷體" w:hint="eastAsia"/>
              </w:rPr>
              <w:t>W</w:t>
            </w:r>
          </w:p>
        </w:tc>
        <w:tc>
          <w:tcPr>
            <w:tcW w:w="3517" w:type="dxa"/>
          </w:tcPr>
          <w:p w14:paraId="66822EB0" w14:textId="77777777" w:rsidR="00EC2ED9" w:rsidRPr="00847BB7" w:rsidRDefault="00EC2ED9" w:rsidP="00AF7A10">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必須輸入</w:t>
            </w:r>
          </w:p>
        </w:tc>
      </w:tr>
      <w:tr w:rsidR="00EC2ED9" w:rsidRPr="00847BB7" w14:paraId="7A9A8778" w14:textId="77777777" w:rsidTr="00F32294">
        <w:trPr>
          <w:trHeight w:val="244"/>
          <w:jc w:val="center"/>
        </w:trPr>
        <w:tc>
          <w:tcPr>
            <w:tcW w:w="457" w:type="dxa"/>
          </w:tcPr>
          <w:p w14:paraId="37AFF893" w14:textId="77777777" w:rsidR="00EC2ED9" w:rsidRPr="00847BB7" w:rsidRDefault="00EC2ED9" w:rsidP="00AF7A10">
            <w:pPr>
              <w:rPr>
                <w:rFonts w:ascii="標楷體" w:eastAsia="標楷體" w:hAnsi="標楷體"/>
              </w:rPr>
            </w:pPr>
            <w:r w:rsidRPr="00847BB7">
              <w:rPr>
                <w:rFonts w:ascii="標楷體" w:eastAsia="標楷體" w:hAnsi="標楷體" w:hint="eastAsia"/>
              </w:rPr>
              <w:t>2</w:t>
            </w:r>
            <w:r>
              <w:rPr>
                <w:rFonts w:ascii="標楷體" w:eastAsia="標楷體" w:hAnsi="標楷體"/>
              </w:rPr>
              <w:t>.</w:t>
            </w:r>
          </w:p>
        </w:tc>
        <w:tc>
          <w:tcPr>
            <w:tcW w:w="1094" w:type="dxa"/>
          </w:tcPr>
          <w:p w14:paraId="74DFEF6C" w14:textId="77777777" w:rsidR="00EC2ED9" w:rsidRPr="00847BB7" w:rsidRDefault="00EC2ED9" w:rsidP="00AF7A10">
            <w:pPr>
              <w:rPr>
                <w:rFonts w:ascii="標楷體" w:eastAsia="標楷體" w:hAnsi="標楷體"/>
              </w:rPr>
            </w:pPr>
            <w:r>
              <w:rPr>
                <w:rFonts w:ascii="標楷體" w:eastAsia="標楷體" w:hAnsi="標楷體" w:hint="eastAsia"/>
              </w:rPr>
              <w:t>單位別</w:t>
            </w:r>
          </w:p>
        </w:tc>
        <w:tc>
          <w:tcPr>
            <w:tcW w:w="1896" w:type="dxa"/>
          </w:tcPr>
          <w:p w14:paraId="4DF10223" w14:textId="77777777" w:rsidR="00EC2ED9" w:rsidRPr="00847BB7" w:rsidRDefault="00EC2ED9" w:rsidP="00AF7A10">
            <w:pPr>
              <w:rPr>
                <w:rFonts w:ascii="標楷體" w:eastAsia="標楷體" w:hAnsi="標楷體"/>
              </w:rPr>
            </w:pPr>
          </w:p>
        </w:tc>
        <w:tc>
          <w:tcPr>
            <w:tcW w:w="1197" w:type="dxa"/>
          </w:tcPr>
          <w:p w14:paraId="31EBD4F4" w14:textId="77777777" w:rsidR="00EC2ED9" w:rsidRPr="00847BB7" w:rsidRDefault="00EC2ED9" w:rsidP="00AF7A10">
            <w:pPr>
              <w:rPr>
                <w:rFonts w:ascii="標楷體" w:eastAsia="標楷體" w:hAnsi="標楷體"/>
              </w:rPr>
            </w:pPr>
            <w:r>
              <w:rPr>
                <w:rFonts w:ascii="標楷體" w:eastAsia="標楷體" w:hAnsi="標楷體" w:hint="eastAsia"/>
              </w:rPr>
              <w:t>經辦所屬單位</w:t>
            </w:r>
          </w:p>
        </w:tc>
        <w:tc>
          <w:tcPr>
            <w:tcW w:w="1560" w:type="dxa"/>
          </w:tcPr>
          <w:p w14:paraId="3F555F1F" w14:textId="77777777" w:rsidR="00EC2ED9" w:rsidRPr="00C972D3" w:rsidRDefault="00EC2ED9" w:rsidP="00AF7A10">
            <w:pPr>
              <w:rPr>
                <w:rFonts w:ascii="標楷體" w:eastAsia="標楷體" w:hAnsi="標楷體"/>
              </w:rPr>
            </w:pPr>
          </w:p>
        </w:tc>
        <w:tc>
          <w:tcPr>
            <w:tcW w:w="443" w:type="dxa"/>
          </w:tcPr>
          <w:p w14:paraId="492EF0DE" w14:textId="77777777" w:rsidR="00EC2ED9" w:rsidRPr="00847BB7" w:rsidRDefault="00EC2ED9" w:rsidP="00AF7A10">
            <w:pPr>
              <w:rPr>
                <w:rFonts w:ascii="標楷體" w:eastAsia="標楷體" w:hAnsi="標楷體"/>
              </w:rPr>
            </w:pPr>
          </w:p>
        </w:tc>
        <w:tc>
          <w:tcPr>
            <w:tcW w:w="576" w:type="dxa"/>
          </w:tcPr>
          <w:p w14:paraId="28DB4EDD" w14:textId="77777777" w:rsidR="00EC2ED9" w:rsidRPr="00A01A6B" w:rsidRDefault="00EC2ED9" w:rsidP="00AF7A10">
            <w:pPr>
              <w:jc w:val="center"/>
              <w:rPr>
                <w:rFonts w:ascii="標楷體" w:eastAsia="標楷體" w:hAnsi="標楷體"/>
              </w:rPr>
            </w:pPr>
            <w:r>
              <w:rPr>
                <w:rFonts w:ascii="標楷體" w:eastAsia="標楷體" w:hAnsi="標楷體" w:hint="eastAsia"/>
              </w:rPr>
              <w:t>R</w:t>
            </w:r>
          </w:p>
        </w:tc>
        <w:tc>
          <w:tcPr>
            <w:tcW w:w="3517" w:type="dxa"/>
          </w:tcPr>
          <w:p w14:paraId="006D4271" w14:textId="77777777" w:rsidR="00EC2ED9" w:rsidRPr="00C972D3" w:rsidRDefault="00EC2ED9" w:rsidP="00AF7A10">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w:t>
            </w:r>
            <w:r>
              <w:rPr>
                <w:rFonts w:ascii="標楷體" w:eastAsia="標楷體" w:hAnsi="標楷體"/>
                <w:color w:val="000000" w:themeColor="text1"/>
              </w:rPr>
              <w:t>.</w:t>
            </w:r>
            <w:r w:rsidRPr="00EA3465">
              <w:rPr>
                <w:rFonts w:ascii="標楷體" w:eastAsia="標楷體" w:hAnsi="標楷體" w:hint="eastAsia"/>
                <w:color w:val="000000" w:themeColor="text1"/>
              </w:rPr>
              <w:t>自動顯示</w:t>
            </w:r>
            <w:r>
              <w:rPr>
                <w:rFonts w:ascii="標楷體" w:eastAsia="標楷體" w:hAnsi="標楷體" w:hint="eastAsia"/>
                <w:color w:val="000000" w:themeColor="text1"/>
              </w:rPr>
              <w:t>預設值</w:t>
            </w:r>
            <w:r w:rsidRPr="00EA3465">
              <w:rPr>
                <w:rFonts w:ascii="標楷體" w:eastAsia="標楷體" w:hAnsi="標楷體" w:hint="eastAsia"/>
                <w:color w:val="000000" w:themeColor="text1"/>
              </w:rPr>
              <w:t>,不可修改</w:t>
            </w:r>
          </w:p>
        </w:tc>
      </w:tr>
      <w:tr w:rsidR="00EC2ED9" w:rsidRPr="00847BB7" w14:paraId="1CD42C29" w14:textId="77777777" w:rsidTr="00F32294">
        <w:trPr>
          <w:trHeight w:val="706"/>
          <w:jc w:val="center"/>
        </w:trPr>
        <w:tc>
          <w:tcPr>
            <w:tcW w:w="457" w:type="dxa"/>
          </w:tcPr>
          <w:p w14:paraId="154BFD0F" w14:textId="77777777" w:rsidR="00EC2ED9" w:rsidRPr="00847BB7" w:rsidRDefault="00EC2ED9" w:rsidP="00AF7A10">
            <w:pPr>
              <w:rPr>
                <w:rFonts w:ascii="標楷體" w:eastAsia="標楷體" w:hAnsi="標楷體"/>
              </w:rPr>
            </w:pPr>
            <w:r>
              <w:rPr>
                <w:rFonts w:ascii="標楷體" w:eastAsia="標楷體" w:hAnsi="標楷體" w:hint="eastAsia"/>
              </w:rPr>
              <w:t>3.</w:t>
            </w:r>
          </w:p>
        </w:tc>
        <w:tc>
          <w:tcPr>
            <w:tcW w:w="1094" w:type="dxa"/>
          </w:tcPr>
          <w:p w14:paraId="1F37EE36" w14:textId="77777777" w:rsidR="00EC2ED9" w:rsidRPr="00847BB7" w:rsidRDefault="00EC2ED9" w:rsidP="00AF7A10">
            <w:pPr>
              <w:rPr>
                <w:rFonts w:ascii="標楷體" w:eastAsia="標楷體" w:hAnsi="標楷體"/>
              </w:rPr>
            </w:pPr>
            <w:r>
              <w:rPr>
                <w:rFonts w:ascii="標楷體" w:eastAsia="標楷體" w:hAnsi="標楷體" w:hint="eastAsia"/>
              </w:rPr>
              <w:t>幣別</w:t>
            </w:r>
          </w:p>
        </w:tc>
        <w:tc>
          <w:tcPr>
            <w:tcW w:w="1896" w:type="dxa"/>
          </w:tcPr>
          <w:p w14:paraId="3FBA4537" w14:textId="77777777" w:rsidR="00EC2ED9" w:rsidRPr="00847BB7" w:rsidRDefault="00EC2ED9" w:rsidP="00AF7A10">
            <w:pPr>
              <w:rPr>
                <w:rFonts w:ascii="標楷體" w:eastAsia="標楷體" w:hAnsi="標楷體"/>
              </w:rPr>
            </w:pPr>
          </w:p>
        </w:tc>
        <w:tc>
          <w:tcPr>
            <w:tcW w:w="1197" w:type="dxa"/>
          </w:tcPr>
          <w:p w14:paraId="67FE2047" w14:textId="77777777" w:rsidR="00EC2ED9" w:rsidRPr="00847BB7" w:rsidRDefault="00EC2ED9" w:rsidP="00AF7A10">
            <w:pPr>
              <w:rPr>
                <w:rFonts w:ascii="標楷體" w:eastAsia="標楷體" w:hAnsi="標楷體"/>
              </w:rPr>
            </w:pPr>
            <w:r>
              <w:rPr>
                <w:rFonts w:ascii="標楷體" w:eastAsia="標楷體" w:hAnsi="標楷體" w:hint="eastAsia"/>
              </w:rPr>
              <w:t>TWD</w:t>
            </w:r>
          </w:p>
        </w:tc>
        <w:tc>
          <w:tcPr>
            <w:tcW w:w="1560" w:type="dxa"/>
          </w:tcPr>
          <w:p w14:paraId="1B2920B5" w14:textId="77777777" w:rsidR="00EC2ED9" w:rsidRPr="00847BB7" w:rsidRDefault="00EC2ED9" w:rsidP="00AF7A10">
            <w:pPr>
              <w:rPr>
                <w:rFonts w:ascii="標楷體" w:eastAsia="標楷體" w:hAnsi="標楷體"/>
              </w:rPr>
            </w:pPr>
          </w:p>
        </w:tc>
        <w:tc>
          <w:tcPr>
            <w:tcW w:w="443" w:type="dxa"/>
          </w:tcPr>
          <w:p w14:paraId="13D87C39" w14:textId="77777777" w:rsidR="00EC2ED9" w:rsidRPr="00847BB7" w:rsidRDefault="00EC2ED9" w:rsidP="00AF7A10">
            <w:pPr>
              <w:rPr>
                <w:rFonts w:ascii="標楷體" w:eastAsia="標楷體" w:hAnsi="標楷體"/>
              </w:rPr>
            </w:pPr>
          </w:p>
        </w:tc>
        <w:tc>
          <w:tcPr>
            <w:tcW w:w="576" w:type="dxa"/>
          </w:tcPr>
          <w:p w14:paraId="73226095" w14:textId="77777777" w:rsidR="00EC2ED9" w:rsidRPr="00847BB7" w:rsidRDefault="00EC2ED9" w:rsidP="00AF7A10">
            <w:pPr>
              <w:jc w:val="center"/>
              <w:rPr>
                <w:rFonts w:ascii="標楷體" w:eastAsia="標楷體" w:hAnsi="標楷體"/>
              </w:rPr>
            </w:pPr>
            <w:r>
              <w:rPr>
                <w:rFonts w:ascii="標楷體" w:eastAsia="標楷體" w:hAnsi="標楷體" w:hint="eastAsia"/>
              </w:rPr>
              <w:t>R</w:t>
            </w:r>
          </w:p>
        </w:tc>
        <w:tc>
          <w:tcPr>
            <w:tcW w:w="3517" w:type="dxa"/>
          </w:tcPr>
          <w:p w14:paraId="08E03815" w14:textId="77777777" w:rsidR="00EC2ED9" w:rsidRPr="00C972D3" w:rsidRDefault="00EC2ED9" w:rsidP="00AF7A10">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w:t>
            </w:r>
            <w:r>
              <w:rPr>
                <w:rFonts w:ascii="標楷體" w:eastAsia="標楷體" w:hAnsi="標楷體"/>
                <w:color w:val="000000" w:themeColor="text1"/>
              </w:rPr>
              <w:t>.</w:t>
            </w:r>
            <w:r w:rsidRPr="00EA3465">
              <w:rPr>
                <w:rFonts w:ascii="標楷體" w:eastAsia="標楷體" w:hAnsi="標楷體" w:hint="eastAsia"/>
                <w:color w:val="000000" w:themeColor="text1"/>
              </w:rPr>
              <w:t>自動顯示</w:t>
            </w:r>
            <w:r>
              <w:rPr>
                <w:rFonts w:ascii="標楷體" w:eastAsia="標楷體" w:hAnsi="標楷體" w:hint="eastAsia"/>
                <w:color w:val="000000" w:themeColor="text1"/>
              </w:rPr>
              <w:t>預設值</w:t>
            </w:r>
            <w:r w:rsidRPr="00EA3465">
              <w:rPr>
                <w:rFonts w:ascii="標楷體" w:eastAsia="標楷體" w:hAnsi="標楷體" w:hint="eastAsia"/>
                <w:color w:val="000000" w:themeColor="text1"/>
              </w:rPr>
              <w:t>,不可修改</w:t>
            </w:r>
          </w:p>
        </w:tc>
      </w:tr>
      <w:tr w:rsidR="00EC2ED9" w:rsidRPr="00847BB7" w14:paraId="61E7095F" w14:textId="77777777" w:rsidTr="00F32294">
        <w:trPr>
          <w:trHeight w:val="291"/>
          <w:jc w:val="center"/>
        </w:trPr>
        <w:tc>
          <w:tcPr>
            <w:tcW w:w="457" w:type="dxa"/>
          </w:tcPr>
          <w:p w14:paraId="12AEF305" w14:textId="77777777" w:rsidR="00EC2ED9" w:rsidRPr="00847BB7" w:rsidRDefault="00EC2ED9" w:rsidP="00AF7A10">
            <w:pPr>
              <w:rPr>
                <w:rFonts w:ascii="標楷體" w:eastAsia="標楷體" w:hAnsi="標楷體"/>
              </w:rPr>
            </w:pPr>
            <w:r w:rsidRPr="00847BB7">
              <w:rPr>
                <w:rFonts w:ascii="標楷體" w:eastAsia="標楷體" w:hAnsi="標楷體"/>
              </w:rPr>
              <w:t>4</w:t>
            </w:r>
            <w:r>
              <w:rPr>
                <w:rFonts w:ascii="標楷體" w:eastAsia="標楷體" w:hAnsi="標楷體" w:hint="eastAsia"/>
              </w:rPr>
              <w:t>.</w:t>
            </w:r>
          </w:p>
        </w:tc>
        <w:tc>
          <w:tcPr>
            <w:tcW w:w="1094" w:type="dxa"/>
          </w:tcPr>
          <w:p w14:paraId="5CADBD4A" w14:textId="77777777" w:rsidR="00EC2ED9" w:rsidRPr="00847BB7" w:rsidRDefault="00EC2ED9" w:rsidP="00AF7A10">
            <w:pPr>
              <w:rPr>
                <w:rFonts w:ascii="標楷體" w:eastAsia="標楷體" w:hAnsi="標楷體"/>
              </w:rPr>
            </w:pPr>
            <w:r>
              <w:rPr>
                <w:rFonts w:ascii="標楷體" w:eastAsia="標楷體" w:hAnsi="標楷體" w:hint="eastAsia"/>
              </w:rPr>
              <w:t>科子細目</w:t>
            </w:r>
          </w:p>
        </w:tc>
        <w:tc>
          <w:tcPr>
            <w:tcW w:w="1896" w:type="dxa"/>
          </w:tcPr>
          <w:p w14:paraId="10439BC0" w14:textId="77777777" w:rsidR="00EC2ED9" w:rsidRPr="00847BB7" w:rsidRDefault="00EC2ED9" w:rsidP="00AF7A10">
            <w:pPr>
              <w:rPr>
                <w:rFonts w:ascii="標楷體" w:eastAsia="標楷體" w:hAnsi="標楷體"/>
              </w:rPr>
            </w:pPr>
            <w:r>
              <w:rPr>
                <w:rFonts w:ascii="標楷體" w:eastAsia="標楷體" w:hAnsi="標楷體" w:hint="eastAsia"/>
              </w:rPr>
              <w:t>X(8)-X(5)-X(2)</w:t>
            </w:r>
          </w:p>
        </w:tc>
        <w:tc>
          <w:tcPr>
            <w:tcW w:w="1197" w:type="dxa"/>
          </w:tcPr>
          <w:p w14:paraId="0CBABC64" w14:textId="77777777" w:rsidR="00EC2ED9" w:rsidRPr="00847BB7" w:rsidRDefault="00EC2ED9" w:rsidP="00AF7A10">
            <w:pPr>
              <w:rPr>
                <w:rFonts w:ascii="標楷體" w:eastAsia="標楷體" w:hAnsi="標楷體"/>
              </w:rPr>
            </w:pPr>
          </w:p>
        </w:tc>
        <w:tc>
          <w:tcPr>
            <w:tcW w:w="1560" w:type="dxa"/>
          </w:tcPr>
          <w:p w14:paraId="72D9FF2C" w14:textId="77777777" w:rsidR="00EC2ED9" w:rsidRPr="00847BB7" w:rsidRDefault="00EC2ED9" w:rsidP="00AF7A10">
            <w:pPr>
              <w:rPr>
                <w:rFonts w:ascii="標楷體" w:eastAsia="標楷體" w:hAnsi="標楷體"/>
              </w:rPr>
            </w:pPr>
          </w:p>
        </w:tc>
        <w:tc>
          <w:tcPr>
            <w:tcW w:w="443" w:type="dxa"/>
          </w:tcPr>
          <w:p w14:paraId="301F39B0" w14:textId="77777777" w:rsidR="00EC2ED9" w:rsidRPr="00847BB7" w:rsidRDefault="00EC2ED9" w:rsidP="00AF7A10">
            <w:pPr>
              <w:rPr>
                <w:rFonts w:ascii="標楷體" w:eastAsia="標楷體" w:hAnsi="標楷體"/>
              </w:rPr>
            </w:pPr>
            <w:r>
              <w:rPr>
                <w:rFonts w:ascii="標楷體" w:eastAsia="標楷體" w:hAnsi="標楷體" w:hint="eastAsia"/>
              </w:rPr>
              <w:t>V</w:t>
            </w:r>
          </w:p>
        </w:tc>
        <w:tc>
          <w:tcPr>
            <w:tcW w:w="576" w:type="dxa"/>
          </w:tcPr>
          <w:p w14:paraId="38F4F4C6" w14:textId="77777777" w:rsidR="00EC2ED9" w:rsidRPr="00847BB7" w:rsidRDefault="00EC2ED9" w:rsidP="00AF7A10">
            <w:pPr>
              <w:jc w:val="center"/>
              <w:rPr>
                <w:rFonts w:ascii="標楷體" w:eastAsia="標楷體" w:hAnsi="標楷體"/>
              </w:rPr>
            </w:pPr>
            <w:r>
              <w:rPr>
                <w:rFonts w:ascii="標楷體" w:eastAsia="標楷體" w:hAnsi="標楷體" w:hint="eastAsia"/>
              </w:rPr>
              <w:t>W</w:t>
            </w:r>
          </w:p>
        </w:tc>
        <w:tc>
          <w:tcPr>
            <w:tcW w:w="3517" w:type="dxa"/>
          </w:tcPr>
          <w:p w14:paraId="285F0F9F" w14:textId="77777777" w:rsidR="00EC2ED9" w:rsidRPr="00847BB7" w:rsidRDefault="00EC2ED9" w:rsidP="00AF7A10">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必須輸入</w:t>
            </w:r>
          </w:p>
        </w:tc>
      </w:tr>
      <w:tr w:rsidR="00EC2ED9" w:rsidRPr="00847BB7" w14:paraId="6A5DD4A5" w14:textId="77777777" w:rsidTr="00F32294">
        <w:trPr>
          <w:trHeight w:val="291"/>
          <w:jc w:val="center"/>
        </w:trPr>
        <w:tc>
          <w:tcPr>
            <w:tcW w:w="457" w:type="dxa"/>
          </w:tcPr>
          <w:p w14:paraId="775F6DB5" w14:textId="09FFEA52" w:rsidR="00EC2ED9" w:rsidRPr="00847BB7" w:rsidRDefault="00EC2ED9" w:rsidP="00AF7A10">
            <w:pPr>
              <w:rPr>
                <w:rFonts w:ascii="標楷體" w:eastAsia="標楷體" w:hAnsi="標楷體"/>
              </w:rPr>
            </w:pPr>
          </w:p>
        </w:tc>
        <w:tc>
          <w:tcPr>
            <w:tcW w:w="1094" w:type="dxa"/>
          </w:tcPr>
          <w:p w14:paraId="23009DAF" w14:textId="77777777" w:rsidR="00EC2ED9" w:rsidRPr="00847BB7" w:rsidRDefault="00EC2ED9" w:rsidP="00AF7A10">
            <w:pPr>
              <w:rPr>
                <w:rFonts w:ascii="標楷體" w:eastAsia="標楷體" w:hAnsi="標楷體"/>
              </w:rPr>
            </w:pPr>
            <w:r w:rsidRPr="007336BF">
              <w:rPr>
                <w:rFonts w:ascii="標楷體" w:eastAsia="標楷體" w:hAnsi="標楷體" w:hint="eastAsia"/>
                <w:color w:val="FF0000"/>
              </w:rPr>
              <w:t>瀏覽</w:t>
            </w:r>
          </w:p>
        </w:tc>
        <w:tc>
          <w:tcPr>
            <w:tcW w:w="1896" w:type="dxa"/>
          </w:tcPr>
          <w:p w14:paraId="69AE0FD3" w14:textId="77777777" w:rsidR="00EC2ED9" w:rsidRPr="00847BB7" w:rsidRDefault="00EC2ED9" w:rsidP="00AF7A10">
            <w:pPr>
              <w:rPr>
                <w:rFonts w:ascii="標楷體" w:eastAsia="標楷體" w:hAnsi="標楷體"/>
              </w:rPr>
            </w:pPr>
            <w:r>
              <w:rPr>
                <w:rFonts w:ascii="標楷體" w:eastAsia="標楷體" w:hAnsi="標楷體" w:hint="eastAsia"/>
              </w:rPr>
              <w:t>按鈕</w:t>
            </w:r>
          </w:p>
        </w:tc>
        <w:tc>
          <w:tcPr>
            <w:tcW w:w="1197" w:type="dxa"/>
          </w:tcPr>
          <w:p w14:paraId="55A1F5E8" w14:textId="77777777" w:rsidR="00EC2ED9" w:rsidRPr="00847BB7" w:rsidRDefault="00EC2ED9" w:rsidP="00AF7A10">
            <w:pPr>
              <w:rPr>
                <w:rFonts w:ascii="標楷體" w:eastAsia="標楷體" w:hAnsi="標楷體"/>
                <w:color w:val="FF0000"/>
              </w:rPr>
            </w:pPr>
          </w:p>
        </w:tc>
        <w:tc>
          <w:tcPr>
            <w:tcW w:w="1560" w:type="dxa"/>
          </w:tcPr>
          <w:p w14:paraId="4163A078" w14:textId="77777777" w:rsidR="00EC2ED9" w:rsidRPr="00847BB7" w:rsidRDefault="00EC2ED9" w:rsidP="00AF7A10">
            <w:pPr>
              <w:rPr>
                <w:rFonts w:ascii="標楷體" w:eastAsia="標楷體" w:hAnsi="標楷體"/>
                <w:color w:val="FF0000"/>
              </w:rPr>
            </w:pPr>
          </w:p>
        </w:tc>
        <w:tc>
          <w:tcPr>
            <w:tcW w:w="443" w:type="dxa"/>
          </w:tcPr>
          <w:p w14:paraId="260FF79C" w14:textId="77777777" w:rsidR="00EC2ED9" w:rsidRPr="00847BB7" w:rsidRDefault="00EC2ED9" w:rsidP="00AF7A10">
            <w:pPr>
              <w:rPr>
                <w:rFonts w:ascii="標楷體" w:eastAsia="標楷體" w:hAnsi="標楷體"/>
              </w:rPr>
            </w:pPr>
          </w:p>
        </w:tc>
        <w:tc>
          <w:tcPr>
            <w:tcW w:w="576" w:type="dxa"/>
          </w:tcPr>
          <w:p w14:paraId="4D9AD13F" w14:textId="77777777" w:rsidR="00EC2ED9" w:rsidRPr="00847BB7" w:rsidRDefault="00EC2ED9" w:rsidP="00AF7A10">
            <w:pPr>
              <w:jc w:val="center"/>
              <w:rPr>
                <w:rFonts w:ascii="標楷體" w:eastAsia="標楷體" w:hAnsi="標楷體"/>
              </w:rPr>
            </w:pPr>
          </w:p>
        </w:tc>
        <w:tc>
          <w:tcPr>
            <w:tcW w:w="3517" w:type="dxa"/>
          </w:tcPr>
          <w:p w14:paraId="475A32DB" w14:textId="77777777" w:rsidR="00EC2ED9" w:rsidRPr="004415DA" w:rsidRDefault="00EC2ED9" w:rsidP="00AF7A10">
            <w:pPr>
              <w:ind w:left="240" w:hangingChars="100" w:hanging="240"/>
              <w:rPr>
                <w:rFonts w:ascii="標楷體" w:eastAsia="標楷體" w:hAnsi="標楷體"/>
                <w:lang w:eastAsia="zh-HK"/>
              </w:rPr>
            </w:pPr>
            <w:r>
              <w:rPr>
                <w:rFonts w:ascii="標楷體" w:eastAsia="標楷體" w:hAnsi="標楷體" w:hint="eastAsia"/>
              </w:rPr>
              <w:t>1.連結至【L6061會計科子細 目查詢】點選資料後自動</w:t>
            </w:r>
            <w:r>
              <w:rPr>
                <w:rFonts w:ascii="標楷體" w:eastAsia="標楷體" w:hAnsi="標楷體" w:hint="eastAsia"/>
                <w:lang w:eastAsia="zh-HK"/>
              </w:rPr>
              <w:t>帶回</w:t>
            </w:r>
            <w:r>
              <w:rPr>
                <w:rFonts w:ascii="標楷體" w:eastAsia="標楷體" w:hAnsi="標楷體" w:hint="eastAsia"/>
              </w:rPr>
              <w:t>科子細目資料</w:t>
            </w:r>
          </w:p>
        </w:tc>
      </w:tr>
      <w:tr w:rsidR="00F32294" w:rsidRPr="00847BB7" w14:paraId="0B191370" w14:textId="77777777" w:rsidTr="00F32294">
        <w:trPr>
          <w:trHeight w:val="291"/>
          <w:jc w:val="center"/>
        </w:trPr>
        <w:tc>
          <w:tcPr>
            <w:tcW w:w="457" w:type="dxa"/>
          </w:tcPr>
          <w:p w14:paraId="4B70BFA7" w14:textId="2F6041F8" w:rsidR="00F32294" w:rsidRPr="00847BB7" w:rsidRDefault="00F32294" w:rsidP="00F32294">
            <w:pPr>
              <w:rPr>
                <w:rFonts w:ascii="標楷體" w:eastAsia="標楷體" w:hAnsi="標楷體"/>
              </w:rPr>
            </w:pPr>
            <w:r w:rsidRPr="00847BB7">
              <w:rPr>
                <w:rFonts w:ascii="標楷體" w:eastAsia="標楷體" w:hAnsi="標楷體" w:hint="eastAsia"/>
              </w:rPr>
              <w:t>5</w:t>
            </w:r>
            <w:r>
              <w:rPr>
                <w:rFonts w:ascii="標楷體" w:eastAsia="標楷體" w:hAnsi="標楷體" w:hint="eastAsia"/>
              </w:rPr>
              <w:t>.</w:t>
            </w:r>
          </w:p>
        </w:tc>
        <w:tc>
          <w:tcPr>
            <w:tcW w:w="1094" w:type="dxa"/>
          </w:tcPr>
          <w:p w14:paraId="3F7553EB" w14:textId="333FDE5E" w:rsidR="00F32294" w:rsidRDefault="00F32294" w:rsidP="00F32294">
            <w:pPr>
              <w:rPr>
                <w:rFonts w:ascii="標楷體" w:eastAsia="標楷體" w:hAnsi="標楷體"/>
              </w:rPr>
            </w:pPr>
            <w:r>
              <w:rPr>
                <w:rFonts w:ascii="標楷體" w:eastAsia="標楷體" w:hAnsi="標楷體" w:hint="eastAsia"/>
              </w:rPr>
              <w:t>科子細目名稱</w:t>
            </w:r>
          </w:p>
        </w:tc>
        <w:tc>
          <w:tcPr>
            <w:tcW w:w="1896" w:type="dxa"/>
          </w:tcPr>
          <w:p w14:paraId="13212794" w14:textId="3442898D" w:rsidR="00F32294" w:rsidRDefault="00F32294" w:rsidP="00F32294">
            <w:pPr>
              <w:rPr>
                <w:rFonts w:ascii="標楷體" w:eastAsia="標楷體" w:hAnsi="標楷體"/>
              </w:rPr>
            </w:pPr>
            <w:r>
              <w:rPr>
                <w:rFonts w:ascii="標楷體" w:eastAsia="標楷體" w:hAnsi="標楷體"/>
              </w:rPr>
              <w:t>X(80)</w:t>
            </w:r>
          </w:p>
        </w:tc>
        <w:tc>
          <w:tcPr>
            <w:tcW w:w="1197" w:type="dxa"/>
          </w:tcPr>
          <w:p w14:paraId="79F81DFF" w14:textId="77777777" w:rsidR="00F32294" w:rsidRPr="00847BB7" w:rsidRDefault="00F32294" w:rsidP="00F32294">
            <w:pPr>
              <w:rPr>
                <w:rFonts w:ascii="標楷體" w:eastAsia="標楷體" w:hAnsi="標楷體"/>
                <w:color w:val="FF0000"/>
              </w:rPr>
            </w:pPr>
          </w:p>
        </w:tc>
        <w:tc>
          <w:tcPr>
            <w:tcW w:w="1560" w:type="dxa"/>
          </w:tcPr>
          <w:p w14:paraId="3EA3B98C" w14:textId="77777777" w:rsidR="00F32294" w:rsidRPr="00847BB7" w:rsidRDefault="00F32294" w:rsidP="00F32294">
            <w:pPr>
              <w:rPr>
                <w:rFonts w:ascii="標楷體" w:eastAsia="標楷體" w:hAnsi="標楷體"/>
                <w:color w:val="FF0000"/>
              </w:rPr>
            </w:pPr>
          </w:p>
        </w:tc>
        <w:tc>
          <w:tcPr>
            <w:tcW w:w="443" w:type="dxa"/>
          </w:tcPr>
          <w:p w14:paraId="2A11F7B8" w14:textId="77777777" w:rsidR="00F32294" w:rsidRPr="00847BB7" w:rsidRDefault="00F32294" w:rsidP="00F32294">
            <w:pPr>
              <w:rPr>
                <w:rFonts w:ascii="標楷體" w:eastAsia="標楷體" w:hAnsi="標楷體"/>
              </w:rPr>
            </w:pPr>
          </w:p>
        </w:tc>
        <w:tc>
          <w:tcPr>
            <w:tcW w:w="576" w:type="dxa"/>
          </w:tcPr>
          <w:p w14:paraId="0E5908BE" w14:textId="77A3B20C" w:rsidR="00F32294" w:rsidRPr="00847BB7" w:rsidRDefault="00F32294" w:rsidP="00F32294">
            <w:pPr>
              <w:jc w:val="center"/>
              <w:rPr>
                <w:rFonts w:ascii="標楷體" w:eastAsia="標楷體" w:hAnsi="標楷體"/>
              </w:rPr>
            </w:pPr>
            <w:r>
              <w:rPr>
                <w:rFonts w:ascii="標楷體" w:eastAsia="標楷體" w:hAnsi="標楷體" w:hint="eastAsia"/>
              </w:rPr>
              <w:t>R</w:t>
            </w:r>
          </w:p>
        </w:tc>
        <w:tc>
          <w:tcPr>
            <w:tcW w:w="3517" w:type="dxa"/>
          </w:tcPr>
          <w:p w14:paraId="08B10BA9" w14:textId="5DF26FAB" w:rsidR="00F32294" w:rsidRDefault="00F32294" w:rsidP="00F32294">
            <w:pPr>
              <w:ind w:left="240" w:hangingChars="100" w:hanging="240"/>
              <w:rPr>
                <w:rFonts w:ascii="標楷體" w:eastAsia="標楷體" w:hAnsi="標楷體"/>
              </w:rPr>
            </w:pPr>
            <w:r>
              <w:rPr>
                <w:rFonts w:ascii="標楷體" w:eastAsia="標楷體" w:hAnsi="標楷體"/>
              </w:rPr>
              <w:t>1.</w:t>
            </w:r>
            <w:r>
              <w:rPr>
                <w:rFonts w:ascii="標楷體" w:eastAsia="標楷體" w:hAnsi="標楷體" w:hint="eastAsia"/>
                <w:color w:val="000000" w:themeColor="text1"/>
              </w:rPr>
              <w:t>依照輸入科子細目值對應</w:t>
            </w:r>
            <w:r w:rsidRPr="00A37FC3">
              <w:rPr>
                <w:rFonts w:ascii="標楷體" w:eastAsia="標楷體" w:hAnsi="標楷體" w:cs="細明體"/>
                <w:kern w:val="0"/>
              </w:rPr>
              <w:t>CdAcCode.AcNoItem</w:t>
            </w:r>
            <w:r>
              <w:rPr>
                <w:rFonts w:ascii="標楷體" w:eastAsia="標楷體" w:hAnsi="標楷體" w:cs="細明體" w:hint="eastAsia"/>
                <w:kern w:val="0"/>
              </w:rPr>
              <w:t>自動顯示</w:t>
            </w:r>
          </w:p>
        </w:tc>
      </w:tr>
      <w:tr w:rsidR="00F32294" w:rsidRPr="00847BB7" w14:paraId="253E299D" w14:textId="77777777" w:rsidTr="00F32294">
        <w:trPr>
          <w:trHeight w:val="291"/>
          <w:jc w:val="center"/>
        </w:trPr>
        <w:tc>
          <w:tcPr>
            <w:tcW w:w="457" w:type="dxa"/>
          </w:tcPr>
          <w:p w14:paraId="2CB3BD05" w14:textId="77777777" w:rsidR="00F32294" w:rsidRPr="00847BB7" w:rsidRDefault="00F32294" w:rsidP="00F32294">
            <w:pPr>
              <w:rPr>
                <w:rFonts w:ascii="標楷體" w:eastAsia="標楷體" w:hAnsi="標楷體"/>
              </w:rPr>
            </w:pPr>
            <w:r>
              <w:rPr>
                <w:rFonts w:ascii="標楷體" w:eastAsia="標楷體" w:hAnsi="標楷體" w:hint="eastAsia"/>
              </w:rPr>
              <w:lastRenderedPageBreak/>
              <w:t>6.</w:t>
            </w:r>
          </w:p>
        </w:tc>
        <w:tc>
          <w:tcPr>
            <w:tcW w:w="1094" w:type="dxa"/>
          </w:tcPr>
          <w:p w14:paraId="0667450F" w14:textId="77777777" w:rsidR="00F32294" w:rsidRDefault="00F32294" w:rsidP="00F32294">
            <w:pPr>
              <w:rPr>
                <w:rFonts w:ascii="標楷體" w:eastAsia="標楷體" w:hAnsi="標楷體"/>
              </w:rPr>
            </w:pPr>
            <w:r>
              <w:rPr>
                <w:rFonts w:ascii="標楷體" w:eastAsia="標楷體" w:hAnsi="標楷體" w:hint="eastAsia"/>
              </w:rPr>
              <w:t>會計日期起日</w:t>
            </w:r>
          </w:p>
        </w:tc>
        <w:tc>
          <w:tcPr>
            <w:tcW w:w="1896" w:type="dxa"/>
          </w:tcPr>
          <w:p w14:paraId="42D0F491" w14:textId="77777777" w:rsidR="00F32294" w:rsidRDefault="00F32294" w:rsidP="00F32294">
            <w:pPr>
              <w:rPr>
                <w:rFonts w:ascii="標楷體" w:eastAsia="標楷體" w:hAnsi="標楷體"/>
              </w:rPr>
            </w:pPr>
            <w:r>
              <w:rPr>
                <w:rFonts w:ascii="標楷體" w:eastAsia="標楷體" w:hAnsi="標楷體" w:hint="eastAsia"/>
              </w:rPr>
              <w:t>999/99/99</w:t>
            </w:r>
          </w:p>
        </w:tc>
        <w:tc>
          <w:tcPr>
            <w:tcW w:w="1197" w:type="dxa"/>
          </w:tcPr>
          <w:p w14:paraId="65432748" w14:textId="2356BA08" w:rsidR="00F32294" w:rsidRPr="00847BB7" w:rsidRDefault="00F32294" w:rsidP="00F32294">
            <w:pPr>
              <w:rPr>
                <w:rFonts w:ascii="標楷體" w:eastAsia="標楷體" w:hAnsi="標楷體"/>
                <w:color w:val="FF0000"/>
              </w:rPr>
            </w:pPr>
            <w:r>
              <w:rPr>
                <w:rFonts w:ascii="標楷體" w:eastAsia="標楷體" w:hAnsi="標楷體" w:hint="eastAsia"/>
              </w:rPr>
              <w:t>本日1日</w:t>
            </w:r>
          </w:p>
        </w:tc>
        <w:tc>
          <w:tcPr>
            <w:tcW w:w="1560" w:type="dxa"/>
          </w:tcPr>
          <w:p w14:paraId="5C46CF5E" w14:textId="77777777" w:rsidR="00F32294" w:rsidRPr="00847BB7" w:rsidRDefault="00F32294" w:rsidP="00F32294">
            <w:pPr>
              <w:rPr>
                <w:rFonts w:ascii="標楷體" w:eastAsia="標楷體" w:hAnsi="標楷體"/>
                <w:color w:val="FF0000"/>
              </w:rPr>
            </w:pPr>
          </w:p>
        </w:tc>
        <w:tc>
          <w:tcPr>
            <w:tcW w:w="443" w:type="dxa"/>
          </w:tcPr>
          <w:p w14:paraId="238E3DAA" w14:textId="77777777" w:rsidR="00F32294" w:rsidRPr="00847BB7" w:rsidRDefault="00F32294" w:rsidP="00F32294">
            <w:pPr>
              <w:rPr>
                <w:rFonts w:ascii="標楷體" w:eastAsia="標楷體" w:hAnsi="標楷體"/>
              </w:rPr>
            </w:pPr>
            <w:r>
              <w:rPr>
                <w:rFonts w:ascii="標楷體" w:eastAsia="標楷體" w:hAnsi="標楷體" w:hint="eastAsia"/>
              </w:rPr>
              <w:t>V</w:t>
            </w:r>
          </w:p>
        </w:tc>
        <w:tc>
          <w:tcPr>
            <w:tcW w:w="576" w:type="dxa"/>
          </w:tcPr>
          <w:p w14:paraId="22E0678B" w14:textId="77777777" w:rsidR="00F32294" w:rsidRPr="00847BB7" w:rsidRDefault="00F32294" w:rsidP="00F32294">
            <w:pPr>
              <w:jc w:val="center"/>
              <w:rPr>
                <w:rFonts w:ascii="標楷體" w:eastAsia="標楷體" w:hAnsi="標楷體"/>
              </w:rPr>
            </w:pPr>
            <w:r>
              <w:rPr>
                <w:rFonts w:ascii="標楷體" w:eastAsia="標楷體" w:hAnsi="標楷體" w:hint="eastAsia"/>
              </w:rPr>
              <w:t>W</w:t>
            </w:r>
          </w:p>
        </w:tc>
        <w:tc>
          <w:tcPr>
            <w:tcW w:w="3517" w:type="dxa"/>
          </w:tcPr>
          <w:p w14:paraId="15F10F99" w14:textId="77777777" w:rsidR="00F32294" w:rsidRDefault="00F32294" w:rsidP="00F32294">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必須輸入</w:t>
            </w:r>
          </w:p>
          <w:p w14:paraId="5BF01ABA" w14:textId="4CD4F2DD" w:rsidR="00F32294" w:rsidRPr="004415DA" w:rsidRDefault="00F32294" w:rsidP="00F32294">
            <w:pPr>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不可大於會計日</w:t>
            </w:r>
          </w:p>
        </w:tc>
      </w:tr>
      <w:tr w:rsidR="00F32294" w:rsidRPr="00847BB7" w14:paraId="5251E40D" w14:textId="77777777" w:rsidTr="00F32294">
        <w:trPr>
          <w:trHeight w:val="291"/>
          <w:jc w:val="center"/>
        </w:trPr>
        <w:tc>
          <w:tcPr>
            <w:tcW w:w="457" w:type="dxa"/>
          </w:tcPr>
          <w:p w14:paraId="5CCF2FEB" w14:textId="77777777" w:rsidR="00F32294" w:rsidRDefault="00F32294" w:rsidP="00F32294">
            <w:pPr>
              <w:rPr>
                <w:rFonts w:ascii="標楷體" w:eastAsia="標楷體" w:hAnsi="標楷體"/>
              </w:rPr>
            </w:pPr>
            <w:r>
              <w:rPr>
                <w:rFonts w:ascii="標楷體" w:eastAsia="標楷體" w:hAnsi="標楷體" w:hint="eastAsia"/>
              </w:rPr>
              <w:t>7.</w:t>
            </w:r>
          </w:p>
        </w:tc>
        <w:tc>
          <w:tcPr>
            <w:tcW w:w="1094" w:type="dxa"/>
          </w:tcPr>
          <w:p w14:paraId="136E39F1" w14:textId="77777777" w:rsidR="00F32294" w:rsidRDefault="00F32294" w:rsidP="00F32294">
            <w:pPr>
              <w:rPr>
                <w:rFonts w:ascii="標楷體" w:eastAsia="標楷體" w:hAnsi="標楷體"/>
              </w:rPr>
            </w:pPr>
            <w:r>
              <w:rPr>
                <w:rFonts w:ascii="標楷體" w:eastAsia="標楷體" w:hAnsi="標楷體" w:hint="eastAsia"/>
              </w:rPr>
              <w:t>會計日期迄日</w:t>
            </w:r>
          </w:p>
        </w:tc>
        <w:tc>
          <w:tcPr>
            <w:tcW w:w="1896" w:type="dxa"/>
          </w:tcPr>
          <w:p w14:paraId="06B197CA" w14:textId="77777777" w:rsidR="00F32294" w:rsidRDefault="00F32294" w:rsidP="00F32294">
            <w:pPr>
              <w:rPr>
                <w:rFonts w:ascii="標楷體" w:eastAsia="標楷體" w:hAnsi="標楷體"/>
              </w:rPr>
            </w:pPr>
            <w:r>
              <w:rPr>
                <w:rFonts w:ascii="標楷體" w:eastAsia="標楷體" w:hAnsi="標楷體" w:hint="eastAsia"/>
              </w:rPr>
              <w:t>999/99/99</w:t>
            </w:r>
          </w:p>
        </w:tc>
        <w:tc>
          <w:tcPr>
            <w:tcW w:w="1197" w:type="dxa"/>
          </w:tcPr>
          <w:p w14:paraId="6618CD90" w14:textId="77777777" w:rsidR="00F32294" w:rsidRPr="00847BB7" w:rsidRDefault="00F32294" w:rsidP="00F32294">
            <w:pPr>
              <w:rPr>
                <w:rFonts w:ascii="標楷體" w:eastAsia="標楷體" w:hAnsi="標楷體"/>
                <w:color w:val="FF0000"/>
              </w:rPr>
            </w:pPr>
            <w:r w:rsidRPr="006C4831">
              <w:rPr>
                <w:rFonts w:ascii="標楷體" w:eastAsia="標楷體" w:hAnsi="標楷體" w:hint="eastAsia"/>
              </w:rPr>
              <w:t>會計日</w:t>
            </w:r>
          </w:p>
        </w:tc>
        <w:tc>
          <w:tcPr>
            <w:tcW w:w="1560" w:type="dxa"/>
          </w:tcPr>
          <w:p w14:paraId="6092FB75" w14:textId="77777777" w:rsidR="00F32294" w:rsidRPr="00847BB7" w:rsidRDefault="00F32294" w:rsidP="00F32294">
            <w:pPr>
              <w:rPr>
                <w:rFonts w:ascii="標楷體" w:eastAsia="標楷體" w:hAnsi="標楷體"/>
                <w:color w:val="FF0000"/>
              </w:rPr>
            </w:pPr>
          </w:p>
        </w:tc>
        <w:tc>
          <w:tcPr>
            <w:tcW w:w="443" w:type="dxa"/>
          </w:tcPr>
          <w:p w14:paraId="01C591CC" w14:textId="77777777" w:rsidR="00F32294" w:rsidRDefault="00F32294" w:rsidP="00F32294">
            <w:pPr>
              <w:rPr>
                <w:rFonts w:ascii="標楷體" w:eastAsia="標楷體" w:hAnsi="標楷體"/>
              </w:rPr>
            </w:pPr>
            <w:r>
              <w:rPr>
                <w:rFonts w:ascii="標楷體" w:eastAsia="標楷體" w:hAnsi="標楷體" w:hint="eastAsia"/>
              </w:rPr>
              <w:t>V</w:t>
            </w:r>
          </w:p>
        </w:tc>
        <w:tc>
          <w:tcPr>
            <w:tcW w:w="576" w:type="dxa"/>
          </w:tcPr>
          <w:p w14:paraId="1376EDDE" w14:textId="77777777" w:rsidR="00F32294" w:rsidRDefault="00F32294" w:rsidP="00F32294">
            <w:pPr>
              <w:jc w:val="center"/>
              <w:rPr>
                <w:rFonts w:ascii="標楷體" w:eastAsia="標楷體" w:hAnsi="標楷體"/>
              </w:rPr>
            </w:pPr>
            <w:r>
              <w:rPr>
                <w:rFonts w:ascii="標楷體" w:eastAsia="標楷體" w:hAnsi="標楷體" w:hint="eastAsia"/>
              </w:rPr>
              <w:t>W</w:t>
            </w:r>
          </w:p>
        </w:tc>
        <w:tc>
          <w:tcPr>
            <w:tcW w:w="3517" w:type="dxa"/>
          </w:tcPr>
          <w:p w14:paraId="54901E50" w14:textId="77777777" w:rsidR="00F32294" w:rsidRDefault="00F32294" w:rsidP="00F32294">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必須輸入</w:t>
            </w:r>
          </w:p>
          <w:p w14:paraId="02C79121" w14:textId="77777777" w:rsidR="00F32294" w:rsidRDefault="00F32294" w:rsidP="00F32294">
            <w:pPr>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不得小於會計日期起日</w:t>
            </w:r>
          </w:p>
          <w:p w14:paraId="37E7CA8A" w14:textId="45E45EA5" w:rsidR="00F32294" w:rsidRDefault="00F32294" w:rsidP="00F32294">
            <w:pPr>
              <w:rPr>
                <w:rFonts w:ascii="標楷體" w:eastAsia="標楷體" w:hAnsi="標楷體"/>
              </w:rPr>
            </w:pPr>
            <w:r>
              <w:rPr>
                <w:rFonts w:ascii="標楷體" w:eastAsia="標楷體" w:hAnsi="標楷體" w:hint="eastAsia"/>
              </w:rPr>
              <w:t>3.</w:t>
            </w:r>
            <w:r>
              <w:rPr>
                <w:rFonts w:ascii="標楷體" w:eastAsia="標楷體" w:hAnsi="標楷體" w:hint="eastAsia"/>
                <w:lang w:eastAsia="zh-HK"/>
              </w:rPr>
              <w:t>不可大於會計日</w:t>
            </w:r>
          </w:p>
        </w:tc>
      </w:tr>
    </w:tbl>
    <w:p w14:paraId="2AA6B159" w14:textId="77777777" w:rsidR="00EC2ED9" w:rsidRPr="00E02898" w:rsidRDefault="00EC2ED9" w:rsidP="00EC2ED9"/>
    <w:p w14:paraId="57EE6904" w14:textId="77777777" w:rsidR="00EC2ED9" w:rsidRDefault="00EC2ED9" w:rsidP="00D01BCC">
      <w:pPr>
        <w:pStyle w:val="a"/>
      </w:pPr>
      <w:r>
        <w:rPr>
          <w:rFonts w:hint="eastAsia"/>
          <w:lang w:eastAsia="zh-HK"/>
        </w:rPr>
        <w:t>輸出</w:t>
      </w:r>
      <w:r w:rsidRPr="00362205">
        <w:t>畫面</w:t>
      </w:r>
      <w:r>
        <w:rPr>
          <w:rFonts w:hint="eastAsia"/>
        </w:rPr>
        <w:t>:</w:t>
      </w:r>
    </w:p>
    <w:p w14:paraId="703F9571" w14:textId="38B3C526" w:rsidR="00EC2ED9" w:rsidRDefault="00064D09" w:rsidP="00EC2ED9">
      <w:r w:rsidRPr="00064D09">
        <w:rPr>
          <w:noProof/>
        </w:rPr>
        <w:drawing>
          <wp:inline distT="0" distB="0" distL="0" distR="0" wp14:anchorId="639F18BF" wp14:editId="54AC2177">
            <wp:extent cx="6141720" cy="3815402"/>
            <wp:effectExtent l="0" t="0" r="0" b="0"/>
            <wp:docPr id="64" name="圖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143549" cy="3816538"/>
                    </a:xfrm>
                    <a:prstGeom prst="rect">
                      <a:avLst/>
                    </a:prstGeom>
                  </pic:spPr>
                </pic:pic>
              </a:graphicData>
            </a:graphic>
          </wp:inline>
        </w:drawing>
      </w:r>
    </w:p>
    <w:p w14:paraId="52550BD5" w14:textId="77777777" w:rsidR="00EC2ED9" w:rsidRDefault="00EC2ED9" w:rsidP="00EC2ED9"/>
    <w:p w14:paraId="42E2E55C" w14:textId="4B6DF8A6" w:rsidR="00EC2ED9" w:rsidRDefault="00EC2ED9" w:rsidP="00D01BCC">
      <w:pPr>
        <w:pStyle w:val="a"/>
      </w:pPr>
      <w:r>
        <w:rPr>
          <w:rFonts w:hint="eastAsia"/>
        </w:rPr>
        <w:t>輸出畫面資料說明</w:t>
      </w:r>
    </w:p>
    <w:tbl>
      <w:tblPr>
        <w:tblStyle w:val="ac"/>
        <w:tblW w:w="0" w:type="auto"/>
        <w:tblLook w:val="04A0" w:firstRow="1" w:lastRow="0" w:firstColumn="1" w:lastColumn="0" w:noHBand="0" w:noVBand="1"/>
      </w:tblPr>
      <w:tblGrid>
        <w:gridCol w:w="780"/>
        <w:gridCol w:w="1194"/>
        <w:gridCol w:w="2086"/>
        <w:gridCol w:w="2736"/>
        <w:gridCol w:w="3624"/>
      </w:tblGrid>
      <w:tr w:rsidR="00EC2ED9" w:rsidRPr="008F1D46" w14:paraId="63769EF9" w14:textId="77777777" w:rsidTr="00AF7A10">
        <w:tc>
          <w:tcPr>
            <w:tcW w:w="780" w:type="dxa"/>
            <w:shd w:val="clear" w:color="auto" w:fill="D9D9D9" w:themeFill="background1" w:themeFillShade="D9"/>
          </w:tcPr>
          <w:p w14:paraId="1585D8E9" w14:textId="77777777" w:rsidR="00EC2ED9" w:rsidRPr="008F1D46" w:rsidRDefault="00EC2ED9" w:rsidP="00AF7A10">
            <w:pPr>
              <w:jc w:val="center"/>
              <w:rPr>
                <w:rFonts w:ascii="標楷體" w:eastAsia="標楷體" w:hAnsi="標楷體"/>
                <w:lang w:eastAsia="zh-HK"/>
              </w:rPr>
            </w:pPr>
            <w:r w:rsidRPr="008F1D46">
              <w:rPr>
                <w:rFonts w:ascii="標楷體" w:eastAsia="標楷體" w:hAnsi="標楷體" w:hint="eastAsia"/>
                <w:lang w:eastAsia="zh-HK"/>
              </w:rPr>
              <w:t>序號</w:t>
            </w:r>
          </w:p>
        </w:tc>
        <w:tc>
          <w:tcPr>
            <w:tcW w:w="1194" w:type="dxa"/>
            <w:shd w:val="clear" w:color="auto" w:fill="D9D9D9" w:themeFill="background1" w:themeFillShade="D9"/>
          </w:tcPr>
          <w:p w14:paraId="4ADF17FE" w14:textId="77777777" w:rsidR="00EC2ED9" w:rsidRPr="008F1D46" w:rsidRDefault="00EC2ED9" w:rsidP="00AF7A10">
            <w:pPr>
              <w:jc w:val="center"/>
              <w:rPr>
                <w:rFonts w:ascii="標楷體" w:eastAsia="標楷體" w:hAnsi="標楷體"/>
                <w:lang w:eastAsia="zh-HK"/>
              </w:rPr>
            </w:pPr>
            <w:r w:rsidRPr="008F1D46">
              <w:rPr>
                <w:rFonts w:ascii="標楷體" w:eastAsia="標楷體" w:hAnsi="標楷體" w:hint="eastAsia"/>
                <w:lang w:eastAsia="zh-HK"/>
              </w:rPr>
              <w:t>欄位型態</w:t>
            </w:r>
          </w:p>
        </w:tc>
        <w:tc>
          <w:tcPr>
            <w:tcW w:w="2086" w:type="dxa"/>
            <w:shd w:val="clear" w:color="auto" w:fill="D9D9D9" w:themeFill="background1" w:themeFillShade="D9"/>
          </w:tcPr>
          <w:p w14:paraId="6BA851B3" w14:textId="77777777" w:rsidR="00EC2ED9" w:rsidRPr="008F1D46" w:rsidRDefault="00EC2ED9" w:rsidP="00AF7A10">
            <w:pPr>
              <w:jc w:val="center"/>
              <w:rPr>
                <w:rFonts w:ascii="標楷體" w:eastAsia="標楷體" w:hAnsi="標楷體"/>
                <w:lang w:eastAsia="zh-HK"/>
              </w:rPr>
            </w:pPr>
            <w:r w:rsidRPr="008F1D46">
              <w:rPr>
                <w:rFonts w:ascii="標楷體" w:eastAsia="標楷體" w:hAnsi="標楷體" w:hint="eastAsia"/>
                <w:lang w:eastAsia="zh-HK"/>
              </w:rPr>
              <w:t>欄位名稱</w:t>
            </w:r>
          </w:p>
        </w:tc>
        <w:tc>
          <w:tcPr>
            <w:tcW w:w="2736" w:type="dxa"/>
            <w:shd w:val="clear" w:color="auto" w:fill="D9D9D9" w:themeFill="background1" w:themeFillShade="D9"/>
          </w:tcPr>
          <w:p w14:paraId="3353257B" w14:textId="77777777" w:rsidR="00EC2ED9" w:rsidRPr="008F1D46" w:rsidRDefault="00EC2ED9" w:rsidP="00AF7A10">
            <w:pPr>
              <w:jc w:val="center"/>
              <w:rPr>
                <w:rFonts w:ascii="標楷體" w:eastAsia="標楷體" w:hAnsi="標楷體"/>
              </w:rPr>
            </w:pPr>
            <w:r>
              <w:rPr>
                <w:rFonts w:ascii="標楷體" w:eastAsia="標楷體" w:hAnsi="標楷體" w:hint="eastAsia"/>
                <w:lang w:eastAsia="zh-HK"/>
              </w:rPr>
              <w:t>資料來源</w:t>
            </w:r>
          </w:p>
        </w:tc>
        <w:tc>
          <w:tcPr>
            <w:tcW w:w="3624" w:type="dxa"/>
            <w:shd w:val="clear" w:color="auto" w:fill="D9D9D9" w:themeFill="background1" w:themeFillShade="D9"/>
          </w:tcPr>
          <w:p w14:paraId="17D1B76D" w14:textId="77777777" w:rsidR="00EC2ED9" w:rsidRPr="008F1D46" w:rsidRDefault="00EC2ED9" w:rsidP="00AF7A10">
            <w:pPr>
              <w:jc w:val="center"/>
              <w:rPr>
                <w:rFonts w:ascii="標楷體" w:eastAsia="標楷體" w:hAnsi="標楷體"/>
                <w:lang w:eastAsia="zh-HK"/>
              </w:rPr>
            </w:pPr>
            <w:r w:rsidRPr="008F1D46">
              <w:rPr>
                <w:rFonts w:ascii="標楷體" w:eastAsia="標楷體" w:hAnsi="標楷體" w:hint="eastAsia"/>
                <w:lang w:eastAsia="zh-HK"/>
              </w:rPr>
              <w:t>輸出</w:t>
            </w:r>
            <w:r>
              <w:rPr>
                <w:rFonts w:ascii="標楷體" w:eastAsia="標楷體" w:hAnsi="標楷體" w:hint="eastAsia"/>
              </w:rPr>
              <w:t>/</w:t>
            </w:r>
            <w:r>
              <w:rPr>
                <w:rFonts w:ascii="標楷體" w:eastAsia="標楷體" w:hAnsi="標楷體" w:hint="eastAsia"/>
                <w:lang w:eastAsia="zh-HK"/>
              </w:rPr>
              <w:t>功能</w:t>
            </w:r>
            <w:r w:rsidRPr="008F1D46">
              <w:rPr>
                <w:rFonts w:ascii="標楷體" w:eastAsia="標楷體" w:hAnsi="標楷體" w:hint="eastAsia"/>
                <w:lang w:eastAsia="zh-HK"/>
              </w:rPr>
              <w:t>說明</w:t>
            </w:r>
          </w:p>
        </w:tc>
      </w:tr>
      <w:tr w:rsidR="00B95694" w:rsidRPr="008F1D46" w14:paraId="77F43F70" w14:textId="77777777" w:rsidTr="00AF7A10">
        <w:tc>
          <w:tcPr>
            <w:tcW w:w="780" w:type="dxa"/>
          </w:tcPr>
          <w:p w14:paraId="58BD9025" w14:textId="77777777" w:rsidR="00B95694" w:rsidRPr="008F1D46" w:rsidRDefault="00B95694" w:rsidP="00B95694">
            <w:pPr>
              <w:jc w:val="center"/>
              <w:rPr>
                <w:rFonts w:ascii="標楷體" w:eastAsia="標楷體" w:hAnsi="標楷體"/>
                <w:lang w:eastAsia="zh-HK"/>
              </w:rPr>
            </w:pPr>
            <w:r>
              <w:rPr>
                <w:rFonts w:ascii="標楷體" w:eastAsia="標楷體" w:hAnsi="標楷體" w:hint="eastAsia"/>
              </w:rPr>
              <w:t>1</w:t>
            </w:r>
          </w:p>
        </w:tc>
        <w:tc>
          <w:tcPr>
            <w:tcW w:w="1194" w:type="dxa"/>
          </w:tcPr>
          <w:p w14:paraId="7B4FC589" w14:textId="3EF36477" w:rsidR="00B95694" w:rsidRPr="008F1D46" w:rsidRDefault="003E276C" w:rsidP="00B95694">
            <w:pPr>
              <w:jc w:val="center"/>
              <w:rPr>
                <w:rFonts w:ascii="標楷體" w:eastAsia="標楷體" w:hAnsi="標楷體"/>
                <w:lang w:eastAsia="zh-HK"/>
              </w:rPr>
            </w:pPr>
            <w:r>
              <w:rPr>
                <w:rFonts w:ascii="標楷體" w:eastAsia="標楷體" w:hAnsi="標楷體" w:hint="eastAsia"/>
                <w:lang w:eastAsia="zh-HK"/>
              </w:rPr>
              <w:t>資料</w:t>
            </w:r>
          </w:p>
        </w:tc>
        <w:tc>
          <w:tcPr>
            <w:tcW w:w="2086" w:type="dxa"/>
          </w:tcPr>
          <w:p w14:paraId="3E5A20C4" w14:textId="391141E5" w:rsidR="00B95694" w:rsidRPr="008F1D46" w:rsidRDefault="00B95694" w:rsidP="00B95694">
            <w:pPr>
              <w:rPr>
                <w:rFonts w:ascii="標楷體" w:eastAsia="標楷體" w:hAnsi="標楷體"/>
                <w:lang w:eastAsia="zh-HK"/>
              </w:rPr>
            </w:pPr>
            <w:r>
              <w:rPr>
                <w:rFonts w:ascii="標楷體" w:eastAsia="標楷體" w:hAnsi="標楷體" w:hint="eastAsia"/>
                <w:lang w:eastAsia="zh-HK"/>
              </w:rPr>
              <w:t>借方合計</w:t>
            </w:r>
          </w:p>
        </w:tc>
        <w:tc>
          <w:tcPr>
            <w:tcW w:w="2736" w:type="dxa"/>
          </w:tcPr>
          <w:p w14:paraId="22A7CCC2" w14:textId="4144772A" w:rsidR="00B95694" w:rsidRDefault="00C11E2D" w:rsidP="00B95694">
            <w:pPr>
              <w:rPr>
                <w:rFonts w:ascii="標楷體" w:eastAsia="標楷體" w:hAnsi="標楷體"/>
                <w:lang w:eastAsia="zh-HK"/>
              </w:rPr>
            </w:pPr>
            <w:r w:rsidRPr="00770710">
              <w:rPr>
                <w:rFonts w:ascii="標楷體" w:eastAsia="標楷體" w:hAnsi="標楷體" w:hint="eastAsia"/>
              </w:rPr>
              <w:t>A</w:t>
            </w:r>
            <w:r w:rsidRPr="00770710">
              <w:rPr>
                <w:rFonts w:ascii="標楷體" w:eastAsia="標楷體" w:hAnsi="標楷體"/>
              </w:rPr>
              <w:t>cDetail</w:t>
            </w:r>
            <w:r w:rsidRPr="00770710">
              <w:rPr>
                <w:rFonts w:ascii="標楷體" w:eastAsia="標楷體" w:hAnsi="標楷體"/>
                <w:lang w:eastAsia="zh-HK"/>
              </w:rPr>
              <w:t>.</w:t>
            </w:r>
            <w:r>
              <w:rPr>
                <w:rFonts w:ascii="標楷體" w:eastAsia="標楷體" w:hAnsi="標楷體"/>
                <w:lang w:eastAsia="zh-HK"/>
              </w:rPr>
              <w:t>TxAmt</w:t>
            </w:r>
          </w:p>
        </w:tc>
        <w:tc>
          <w:tcPr>
            <w:tcW w:w="3624" w:type="dxa"/>
          </w:tcPr>
          <w:p w14:paraId="1A66E1E1" w14:textId="1DA54F26" w:rsidR="00B95694" w:rsidRPr="006C763E" w:rsidRDefault="00DF054A" w:rsidP="00B95694">
            <w:pPr>
              <w:rPr>
                <w:rFonts w:ascii="標楷體" w:eastAsia="標楷體" w:hAnsi="標楷體"/>
                <w:lang w:eastAsia="zh-HK"/>
              </w:rPr>
            </w:pPr>
            <w:r>
              <w:rPr>
                <w:rFonts w:ascii="標楷體" w:eastAsia="標楷體" w:hAnsi="標楷體" w:hint="eastAsia"/>
                <w:lang w:eastAsia="zh-HK"/>
              </w:rPr>
              <w:t>依據借貸別</w:t>
            </w:r>
            <w:r w:rsidRPr="00770710">
              <w:rPr>
                <w:rFonts w:ascii="標楷體" w:eastAsia="標楷體" w:hAnsi="標楷體" w:hint="eastAsia"/>
              </w:rPr>
              <w:t>A</w:t>
            </w:r>
            <w:r w:rsidRPr="00770710">
              <w:rPr>
                <w:rFonts w:ascii="標楷體" w:eastAsia="標楷體" w:hAnsi="標楷體"/>
              </w:rPr>
              <w:t>cDetail</w:t>
            </w:r>
            <w:r>
              <w:rPr>
                <w:rFonts w:ascii="標楷體" w:eastAsia="標楷體" w:hAnsi="標楷體"/>
              </w:rPr>
              <w:t>.dbcr</w:t>
            </w:r>
            <w:r>
              <w:rPr>
                <w:rFonts w:ascii="標楷體" w:eastAsia="標楷體" w:hAnsi="標楷體" w:hint="eastAsia"/>
              </w:rPr>
              <w:t xml:space="preserve"> =</w:t>
            </w:r>
            <w:r>
              <w:rPr>
                <w:rFonts w:ascii="標楷體" w:eastAsia="標楷體" w:hAnsi="標楷體"/>
              </w:rPr>
              <w:t xml:space="preserve"> </w:t>
            </w:r>
            <w:r>
              <w:rPr>
                <w:rFonts w:ascii="標楷體" w:eastAsia="標楷體" w:hAnsi="標楷體" w:hint="eastAsia"/>
              </w:rPr>
              <w:t>D,</w:t>
            </w:r>
            <w:r w:rsidR="00543CCB">
              <w:rPr>
                <w:rFonts w:ascii="標楷體" w:eastAsia="標楷體" w:hAnsi="標楷體" w:hint="eastAsia"/>
                <w:lang w:eastAsia="zh-HK"/>
              </w:rPr>
              <w:t xml:space="preserve"> 合計</w:t>
            </w:r>
            <w:r>
              <w:rPr>
                <w:rFonts w:ascii="標楷體" w:eastAsia="標楷體" w:hAnsi="標楷體" w:hint="eastAsia"/>
              </w:rPr>
              <w:t>計算</w:t>
            </w:r>
            <w:r w:rsidR="006331E2">
              <w:rPr>
                <w:rFonts w:ascii="標楷體" w:eastAsia="標楷體" w:hAnsi="標楷體" w:hint="eastAsia"/>
                <w:lang w:eastAsia="zh-HK"/>
              </w:rPr>
              <w:t>借方金額</w:t>
            </w:r>
          </w:p>
        </w:tc>
      </w:tr>
      <w:tr w:rsidR="00B95694" w:rsidRPr="008F1D46" w14:paraId="31EAC153" w14:textId="77777777" w:rsidTr="00AF7A10">
        <w:tc>
          <w:tcPr>
            <w:tcW w:w="780" w:type="dxa"/>
          </w:tcPr>
          <w:p w14:paraId="376CFB3E" w14:textId="37AEDDF7" w:rsidR="00B95694" w:rsidRDefault="00B95694" w:rsidP="00B95694">
            <w:pPr>
              <w:jc w:val="center"/>
              <w:rPr>
                <w:rFonts w:ascii="標楷體" w:eastAsia="標楷體" w:hAnsi="標楷體"/>
              </w:rPr>
            </w:pPr>
            <w:r>
              <w:rPr>
                <w:rFonts w:ascii="標楷體" w:eastAsia="標楷體" w:hAnsi="標楷體" w:hint="eastAsia"/>
              </w:rPr>
              <w:t>2</w:t>
            </w:r>
          </w:p>
        </w:tc>
        <w:tc>
          <w:tcPr>
            <w:tcW w:w="1194" w:type="dxa"/>
          </w:tcPr>
          <w:p w14:paraId="6AEF52C3" w14:textId="5CF22CBB" w:rsidR="00B95694" w:rsidRPr="008F1D46" w:rsidRDefault="003E276C" w:rsidP="00B95694">
            <w:pPr>
              <w:jc w:val="center"/>
              <w:rPr>
                <w:rFonts w:ascii="標楷體" w:eastAsia="標楷體" w:hAnsi="標楷體"/>
                <w:lang w:eastAsia="zh-HK"/>
              </w:rPr>
            </w:pPr>
            <w:r>
              <w:rPr>
                <w:rFonts w:ascii="標楷體" w:eastAsia="標楷體" w:hAnsi="標楷體" w:hint="eastAsia"/>
                <w:lang w:eastAsia="zh-HK"/>
              </w:rPr>
              <w:t>資料</w:t>
            </w:r>
          </w:p>
        </w:tc>
        <w:tc>
          <w:tcPr>
            <w:tcW w:w="2086" w:type="dxa"/>
          </w:tcPr>
          <w:p w14:paraId="7A46E97D" w14:textId="6619CC26" w:rsidR="00B95694" w:rsidRPr="008F1D46" w:rsidRDefault="00B95694" w:rsidP="00B95694">
            <w:pPr>
              <w:rPr>
                <w:rFonts w:ascii="標楷體" w:eastAsia="標楷體" w:hAnsi="標楷體"/>
                <w:lang w:eastAsia="zh-HK"/>
              </w:rPr>
            </w:pPr>
            <w:r>
              <w:rPr>
                <w:rFonts w:ascii="標楷體" w:eastAsia="標楷體" w:hAnsi="標楷體" w:hint="eastAsia"/>
                <w:lang w:eastAsia="zh-HK"/>
              </w:rPr>
              <w:t>貸方合計</w:t>
            </w:r>
          </w:p>
        </w:tc>
        <w:tc>
          <w:tcPr>
            <w:tcW w:w="2736" w:type="dxa"/>
          </w:tcPr>
          <w:p w14:paraId="0D785AEC" w14:textId="0E49EC62" w:rsidR="00B95694" w:rsidRDefault="00C11E2D" w:rsidP="00B95694">
            <w:pPr>
              <w:rPr>
                <w:rFonts w:ascii="標楷體" w:eastAsia="標楷體" w:hAnsi="標楷體"/>
                <w:lang w:eastAsia="zh-HK"/>
              </w:rPr>
            </w:pPr>
            <w:r w:rsidRPr="00770710">
              <w:rPr>
                <w:rFonts w:ascii="標楷體" w:eastAsia="標楷體" w:hAnsi="標楷體" w:hint="eastAsia"/>
              </w:rPr>
              <w:t>A</w:t>
            </w:r>
            <w:r w:rsidRPr="00770710">
              <w:rPr>
                <w:rFonts w:ascii="標楷體" w:eastAsia="標楷體" w:hAnsi="標楷體"/>
              </w:rPr>
              <w:t>cDetail</w:t>
            </w:r>
            <w:r w:rsidRPr="00770710">
              <w:rPr>
                <w:rFonts w:ascii="標楷體" w:eastAsia="標楷體" w:hAnsi="標楷體"/>
                <w:lang w:eastAsia="zh-HK"/>
              </w:rPr>
              <w:t>.</w:t>
            </w:r>
            <w:r>
              <w:rPr>
                <w:rFonts w:ascii="標楷體" w:eastAsia="標楷體" w:hAnsi="標楷體"/>
                <w:lang w:eastAsia="zh-HK"/>
              </w:rPr>
              <w:t>TxAmt</w:t>
            </w:r>
          </w:p>
        </w:tc>
        <w:tc>
          <w:tcPr>
            <w:tcW w:w="3624" w:type="dxa"/>
          </w:tcPr>
          <w:p w14:paraId="5D44C29C" w14:textId="170CD922" w:rsidR="00B95694" w:rsidRPr="006C763E" w:rsidRDefault="00DF054A" w:rsidP="00B95694">
            <w:pPr>
              <w:rPr>
                <w:rFonts w:ascii="標楷體" w:eastAsia="標楷體" w:hAnsi="標楷體"/>
                <w:lang w:eastAsia="zh-HK"/>
              </w:rPr>
            </w:pPr>
            <w:r>
              <w:rPr>
                <w:rFonts w:ascii="標楷體" w:eastAsia="標楷體" w:hAnsi="標楷體" w:hint="eastAsia"/>
                <w:lang w:eastAsia="zh-HK"/>
              </w:rPr>
              <w:t>依據借貸別</w:t>
            </w:r>
            <w:r w:rsidRPr="00770710">
              <w:rPr>
                <w:rFonts w:ascii="標楷體" w:eastAsia="標楷體" w:hAnsi="標楷體" w:hint="eastAsia"/>
              </w:rPr>
              <w:t>A</w:t>
            </w:r>
            <w:r w:rsidRPr="00770710">
              <w:rPr>
                <w:rFonts w:ascii="標楷體" w:eastAsia="標楷體" w:hAnsi="標楷體"/>
              </w:rPr>
              <w:t>cDetail</w:t>
            </w:r>
            <w:r>
              <w:rPr>
                <w:rFonts w:ascii="標楷體" w:eastAsia="標楷體" w:hAnsi="標楷體"/>
              </w:rPr>
              <w:t>.dbcr</w:t>
            </w:r>
            <w:r>
              <w:rPr>
                <w:rFonts w:ascii="標楷體" w:eastAsia="標楷體" w:hAnsi="標楷體" w:hint="eastAsia"/>
              </w:rPr>
              <w:t xml:space="preserve"> =</w:t>
            </w:r>
            <w:r>
              <w:rPr>
                <w:rFonts w:ascii="標楷體" w:eastAsia="標楷體" w:hAnsi="標楷體"/>
              </w:rPr>
              <w:t xml:space="preserve"> C</w:t>
            </w:r>
            <w:r>
              <w:rPr>
                <w:rFonts w:ascii="標楷體" w:eastAsia="標楷體" w:hAnsi="標楷體" w:hint="eastAsia"/>
              </w:rPr>
              <w:t>,</w:t>
            </w:r>
            <w:r w:rsidR="00543CCB">
              <w:rPr>
                <w:rFonts w:ascii="標楷體" w:eastAsia="標楷體" w:hAnsi="標楷體" w:hint="eastAsia"/>
                <w:lang w:eastAsia="zh-HK"/>
              </w:rPr>
              <w:t xml:space="preserve"> 合計</w:t>
            </w:r>
            <w:r>
              <w:rPr>
                <w:rFonts w:ascii="標楷體" w:eastAsia="標楷體" w:hAnsi="標楷體" w:hint="eastAsia"/>
              </w:rPr>
              <w:t>計算</w:t>
            </w:r>
            <w:r w:rsidR="006331E2">
              <w:rPr>
                <w:rFonts w:ascii="標楷體" w:eastAsia="標楷體" w:hAnsi="標楷體" w:hint="eastAsia"/>
                <w:lang w:eastAsia="zh-HK"/>
              </w:rPr>
              <w:t>貸方金額</w:t>
            </w:r>
          </w:p>
        </w:tc>
      </w:tr>
      <w:tr w:rsidR="00B95694" w:rsidRPr="008F1D46" w14:paraId="0A57A5B4" w14:textId="77777777" w:rsidTr="00AF7A10">
        <w:tc>
          <w:tcPr>
            <w:tcW w:w="780" w:type="dxa"/>
          </w:tcPr>
          <w:p w14:paraId="7032AF8F" w14:textId="4A861543" w:rsidR="00B95694" w:rsidRDefault="00B95694" w:rsidP="00B95694">
            <w:pPr>
              <w:jc w:val="center"/>
              <w:rPr>
                <w:rFonts w:ascii="標楷體" w:eastAsia="標楷體" w:hAnsi="標楷體"/>
              </w:rPr>
            </w:pPr>
            <w:r>
              <w:rPr>
                <w:rFonts w:ascii="標楷體" w:eastAsia="標楷體" w:hAnsi="標楷體" w:hint="eastAsia"/>
              </w:rPr>
              <w:t>3</w:t>
            </w:r>
          </w:p>
        </w:tc>
        <w:tc>
          <w:tcPr>
            <w:tcW w:w="1194" w:type="dxa"/>
          </w:tcPr>
          <w:p w14:paraId="6385F529" w14:textId="77777777" w:rsidR="00B95694" w:rsidRDefault="00B95694" w:rsidP="00B95694">
            <w:pPr>
              <w:jc w:val="center"/>
              <w:rPr>
                <w:rFonts w:ascii="標楷體" w:eastAsia="標楷體" w:hAnsi="標楷體"/>
                <w:lang w:eastAsia="zh-HK"/>
              </w:rPr>
            </w:pPr>
            <w:r>
              <w:rPr>
                <w:rFonts w:ascii="標楷體" w:eastAsia="標楷體" w:hAnsi="標楷體" w:hint="eastAsia"/>
                <w:lang w:eastAsia="zh-HK"/>
              </w:rPr>
              <w:t>資料</w:t>
            </w:r>
          </w:p>
        </w:tc>
        <w:tc>
          <w:tcPr>
            <w:tcW w:w="2086" w:type="dxa"/>
          </w:tcPr>
          <w:p w14:paraId="251B1B9C" w14:textId="77777777" w:rsidR="00B95694" w:rsidRDefault="00B95694" w:rsidP="00B95694">
            <w:pPr>
              <w:rPr>
                <w:rFonts w:ascii="標楷體" w:eastAsia="標楷體" w:hAnsi="標楷體"/>
                <w:lang w:eastAsia="zh-HK"/>
              </w:rPr>
            </w:pPr>
            <w:r>
              <w:rPr>
                <w:rFonts w:ascii="標楷體" w:eastAsia="標楷體" w:hAnsi="標楷體" w:hint="eastAsia"/>
                <w:lang w:eastAsia="zh-HK"/>
              </w:rPr>
              <w:t>會計日期</w:t>
            </w:r>
          </w:p>
        </w:tc>
        <w:tc>
          <w:tcPr>
            <w:tcW w:w="2736" w:type="dxa"/>
          </w:tcPr>
          <w:p w14:paraId="1BFEF0DD" w14:textId="4B980A31" w:rsidR="00B95694" w:rsidRDefault="00B95694" w:rsidP="00B95694">
            <w:pPr>
              <w:rPr>
                <w:rFonts w:ascii="標楷體" w:eastAsia="標楷體" w:hAnsi="標楷體"/>
                <w:lang w:eastAsia="zh-HK"/>
              </w:rPr>
            </w:pPr>
            <w:r>
              <w:rPr>
                <w:rFonts w:ascii="標楷體" w:eastAsia="標楷體" w:hAnsi="標楷體" w:hint="eastAsia"/>
              </w:rPr>
              <w:t>A</w:t>
            </w:r>
            <w:r>
              <w:rPr>
                <w:rFonts w:ascii="標楷體" w:eastAsia="標楷體" w:hAnsi="標楷體"/>
              </w:rPr>
              <w:t>cDetail</w:t>
            </w:r>
            <w:r>
              <w:rPr>
                <w:rFonts w:ascii="標楷體" w:eastAsia="標楷體" w:hAnsi="標楷體"/>
                <w:lang w:eastAsia="zh-HK"/>
              </w:rPr>
              <w:t>.AcDate</w:t>
            </w:r>
          </w:p>
        </w:tc>
        <w:tc>
          <w:tcPr>
            <w:tcW w:w="3624" w:type="dxa"/>
          </w:tcPr>
          <w:p w14:paraId="1E6B02D0" w14:textId="77777777" w:rsidR="00B95694" w:rsidRPr="006C763E" w:rsidRDefault="00B95694" w:rsidP="00B95694">
            <w:pPr>
              <w:rPr>
                <w:rFonts w:ascii="標楷體" w:eastAsia="標楷體" w:hAnsi="標楷體"/>
                <w:lang w:eastAsia="zh-HK"/>
              </w:rPr>
            </w:pPr>
            <w:r>
              <w:rPr>
                <w:rFonts w:ascii="標楷體" w:eastAsia="標楷體" w:hAnsi="標楷體" w:hint="eastAsia"/>
                <w:lang w:eastAsia="zh-HK"/>
              </w:rPr>
              <w:t>會計日期</w:t>
            </w:r>
          </w:p>
        </w:tc>
      </w:tr>
      <w:tr w:rsidR="00B95694" w:rsidRPr="008F1D46" w14:paraId="159DF454" w14:textId="77777777" w:rsidTr="00AF7A10">
        <w:tc>
          <w:tcPr>
            <w:tcW w:w="780" w:type="dxa"/>
          </w:tcPr>
          <w:p w14:paraId="5F7CB072" w14:textId="14EA9597" w:rsidR="00B95694" w:rsidRDefault="00B95694" w:rsidP="00B95694">
            <w:pPr>
              <w:jc w:val="center"/>
              <w:rPr>
                <w:rFonts w:ascii="標楷體" w:eastAsia="標楷體" w:hAnsi="標楷體"/>
              </w:rPr>
            </w:pPr>
            <w:r>
              <w:rPr>
                <w:rFonts w:ascii="標楷體" w:eastAsia="標楷體" w:hAnsi="標楷體" w:hint="eastAsia"/>
              </w:rPr>
              <w:t>4</w:t>
            </w:r>
          </w:p>
        </w:tc>
        <w:tc>
          <w:tcPr>
            <w:tcW w:w="1194" w:type="dxa"/>
          </w:tcPr>
          <w:p w14:paraId="4D89FF3F" w14:textId="77777777" w:rsidR="00B95694" w:rsidRDefault="00B95694" w:rsidP="00B95694">
            <w:pPr>
              <w:jc w:val="center"/>
              <w:rPr>
                <w:rFonts w:ascii="標楷體" w:eastAsia="標楷體" w:hAnsi="標楷體"/>
                <w:lang w:eastAsia="zh-HK"/>
              </w:rPr>
            </w:pPr>
            <w:r>
              <w:rPr>
                <w:rFonts w:ascii="標楷體" w:eastAsia="標楷體" w:hAnsi="標楷體" w:hint="eastAsia"/>
                <w:lang w:eastAsia="zh-HK"/>
              </w:rPr>
              <w:t>資料</w:t>
            </w:r>
          </w:p>
        </w:tc>
        <w:tc>
          <w:tcPr>
            <w:tcW w:w="2086" w:type="dxa"/>
          </w:tcPr>
          <w:p w14:paraId="4211FB10" w14:textId="51E3D63B" w:rsidR="00B95694" w:rsidRDefault="00B95694" w:rsidP="00B95694">
            <w:pPr>
              <w:rPr>
                <w:rFonts w:ascii="標楷體" w:eastAsia="標楷體" w:hAnsi="標楷體"/>
                <w:lang w:eastAsia="zh-HK"/>
              </w:rPr>
            </w:pPr>
            <w:r>
              <w:rPr>
                <w:rFonts w:ascii="標楷體" w:eastAsia="標楷體" w:hAnsi="標楷體" w:hint="eastAsia"/>
                <w:lang w:eastAsia="zh-HK"/>
              </w:rPr>
              <w:t>登放序號</w:t>
            </w:r>
          </w:p>
        </w:tc>
        <w:tc>
          <w:tcPr>
            <w:tcW w:w="2736" w:type="dxa"/>
          </w:tcPr>
          <w:p w14:paraId="46D97339" w14:textId="61E62B28" w:rsidR="00B95694" w:rsidRPr="002478F2" w:rsidRDefault="00B95694" w:rsidP="00B95694">
            <w:pPr>
              <w:rPr>
                <w:rFonts w:ascii="標楷體" w:eastAsia="標楷體" w:hAnsi="標楷體"/>
                <w:lang w:eastAsia="zh-HK"/>
              </w:rPr>
            </w:pPr>
            <w:r w:rsidRPr="00770710">
              <w:rPr>
                <w:rFonts w:ascii="標楷體" w:eastAsia="標楷體" w:hAnsi="標楷體" w:hint="eastAsia"/>
              </w:rPr>
              <w:t>A</w:t>
            </w:r>
            <w:r w:rsidRPr="00770710">
              <w:rPr>
                <w:rFonts w:ascii="標楷體" w:eastAsia="標楷體" w:hAnsi="標楷體"/>
              </w:rPr>
              <w:t>cDetail</w:t>
            </w:r>
            <w:r w:rsidRPr="00770710">
              <w:rPr>
                <w:rFonts w:ascii="標楷體" w:eastAsia="標楷體" w:hAnsi="標楷體"/>
                <w:lang w:eastAsia="zh-HK"/>
              </w:rPr>
              <w:t>.</w:t>
            </w:r>
            <w:r>
              <w:rPr>
                <w:rFonts w:ascii="標楷體" w:eastAsia="標楷體" w:hAnsi="標楷體"/>
                <w:lang w:eastAsia="zh-HK"/>
              </w:rPr>
              <w:t>RelTxseq</w:t>
            </w:r>
          </w:p>
        </w:tc>
        <w:tc>
          <w:tcPr>
            <w:tcW w:w="3624" w:type="dxa"/>
          </w:tcPr>
          <w:p w14:paraId="1F262674" w14:textId="77777777" w:rsidR="00B95694" w:rsidRPr="008F1D46" w:rsidRDefault="00B95694" w:rsidP="00B95694">
            <w:pPr>
              <w:rPr>
                <w:rFonts w:ascii="標楷體" w:eastAsia="標楷體" w:hAnsi="標楷體"/>
                <w:lang w:eastAsia="zh-HK"/>
              </w:rPr>
            </w:pPr>
            <w:r>
              <w:rPr>
                <w:rFonts w:ascii="標楷體" w:eastAsia="標楷體" w:hAnsi="標楷體" w:hint="eastAsia"/>
                <w:lang w:eastAsia="zh-HK"/>
              </w:rPr>
              <w:t>帳冊別</w:t>
            </w:r>
          </w:p>
        </w:tc>
      </w:tr>
      <w:tr w:rsidR="00B95694" w:rsidRPr="008F1D46" w14:paraId="715DC4DC" w14:textId="77777777" w:rsidTr="00AF7A10">
        <w:tc>
          <w:tcPr>
            <w:tcW w:w="780" w:type="dxa"/>
          </w:tcPr>
          <w:p w14:paraId="67B2F93A" w14:textId="06798B10" w:rsidR="00B95694" w:rsidRDefault="00B95694" w:rsidP="00B95694">
            <w:pPr>
              <w:jc w:val="center"/>
              <w:rPr>
                <w:rFonts w:ascii="標楷體" w:eastAsia="標楷體" w:hAnsi="標楷體"/>
              </w:rPr>
            </w:pPr>
            <w:r>
              <w:rPr>
                <w:rFonts w:ascii="標楷體" w:eastAsia="標楷體" w:hAnsi="標楷體" w:hint="eastAsia"/>
              </w:rPr>
              <w:t>5</w:t>
            </w:r>
          </w:p>
        </w:tc>
        <w:tc>
          <w:tcPr>
            <w:tcW w:w="1194" w:type="dxa"/>
          </w:tcPr>
          <w:p w14:paraId="5810278C" w14:textId="77777777" w:rsidR="00B95694" w:rsidRDefault="00B95694" w:rsidP="00B95694">
            <w:pPr>
              <w:jc w:val="center"/>
              <w:rPr>
                <w:rFonts w:ascii="標楷體" w:eastAsia="標楷體" w:hAnsi="標楷體"/>
                <w:lang w:eastAsia="zh-HK"/>
              </w:rPr>
            </w:pPr>
            <w:r>
              <w:rPr>
                <w:rFonts w:ascii="標楷體" w:eastAsia="標楷體" w:hAnsi="標楷體" w:hint="eastAsia"/>
                <w:lang w:eastAsia="zh-HK"/>
              </w:rPr>
              <w:t>資料</w:t>
            </w:r>
          </w:p>
        </w:tc>
        <w:tc>
          <w:tcPr>
            <w:tcW w:w="2086" w:type="dxa"/>
          </w:tcPr>
          <w:p w14:paraId="7EC9FAE6" w14:textId="72BB81D9" w:rsidR="00B95694" w:rsidRDefault="00B95694" w:rsidP="00B95694">
            <w:pPr>
              <w:rPr>
                <w:rFonts w:ascii="標楷體" w:eastAsia="標楷體" w:hAnsi="標楷體"/>
                <w:lang w:eastAsia="zh-HK"/>
              </w:rPr>
            </w:pPr>
            <w:r>
              <w:rPr>
                <w:rFonts w:ascii="標楷體" w:eastAsia="標楷體" w:hAnsi="標楷體" w:hint="eastAsia"/>
                <w:lang w:eastAsia="zh-HK"/>
              </w:rPr>
              <w:t>交易代號</w:t>
            </w:r>
          </w:p>
        </w:tc>
        <w:tc>
          <w:tcPr>
            <w:tcW w:w="2736" w:type="dxa"/>
          </w:tcPr>
          <w:p w14:paraId="31B0E746" w14:textId="7E9CBED1" w:rsidR="00B95694" w:rsidRDefault="00B95694" w:rsidP="00B95694">
            <w:pPr>
              <w:rPr>
                <w:rFonts w:ascii="標楷體" w:eastAsia="標楷體" w:hAnsi="標楷體"/>
                <w:lang w:eastAsia="zh-HK"/>
              </w:rPr>
            </w:pPr>
            <w:r w:rsidRPr="00770710">
              <w:rPr>
                <w:rFonts w:ascii="標楷體" w:eastAsia="標楷體" w:hAnsi="標楷體" w:hint="eastAsia"/>
              </w:rPr>
              <w:t>A</w:t>
            </w:r>
            <w:r w:rsidRPr="00770710">
              <w:rPr>
                <w:rFonts w:ascii="標楷體" w:eastAsia="標楷體" w:hAnsi="標楷體"/>
              </w:rPr>
              <w:t>cDetail</w:t>
            </w:r>
            <w:r w:rsidRPr="00770710">
              <w:rPr>
                <w:rFonts w:ascii="標楷體" w:eastAsia="標楷體" w:hAnsi="標楷體"/>
                <w:lang w:eastAsia="zh-HK"/>
              </w:rPr>
              <w:t>.</w:t>
            </w:r>
            <w:r>
              <w:rPr>
                <w:rFonts w:ascii="標楷體" w:eastAsia="標楷體" w:hAnsi="標楷體"/>
                <w:lang w:eastAsia="zh-HK"/>
              </w:rPr>
              <w:t>TitaTxcd</w:t>
            </w:r>
          </w:p>
          <w:p w14:paraId="25AB4FFA" w14:textId="79D195A1" w:rsidR="00B95694" w:rsidRPr="00B95694" w:rsidRDefault="00B95694" w:rsidP="00B95694">
            <w:pPr>
              <w:rPr>
                <w:rFonts w:ascii="標楷體" w:eastAsia="標楷體" w:hAnsi="標楷體"/>
                <w:lang w:eastAsia="zh-HK"/>
              </w:rPr>
            </w:pPr>
            <w:r w:rsidRPr="00B95694">
              <w:rPr>
                <w:rFonts w:ascii="標楷體" w:eastAsia="標楷體" w:hAnsi="標楷體" w:cs="細明體"/>
                <w:kern w:val="0"/>
              </w:rPr>
              <w:t>TxTranCode.TranItem</w:t>
            </w:r>
          </w:p>
        </w:tc>
        <w:tc>
          <w:tcPr>
            <w:tcW w:w="3624" w:type="dxa"/>
          </w:tcPr>
          <w:p w14:paraId="3827FE91" w14:textId="4E6209B5" w:rsidR="00DE2DB1" w:rsidRPr="008F1D46" w:rsidRDefault="00B95694" w:rsidP="00B95694">
            <w:pPr>
              <w:rPr>
                <w:rFonts w:ascii="標楷體" w:eastAsia="標楷體" w:hAnsi="標楷體"/>
                <w:lang w:eastAsia="zh-HK"/>
              </w:rPr>
            </w:pPr>
            <w:r>
              <w:rPr>
                <w:rFonts w:ascii="標楷體" w:eastAsia="標楷體" w:hAnsi="標楷體" w:hint="eastAsia"/>
                <w:lang w:eastAsia="zh-HK"/>
              </w:rPr>
              <w:t>交易代號</w:t>
            </w:r>
            <w:r>
              <w:rPr>
                <w:rFonts w:ascii="標楷體" w:eastAsia="標楷體" w:hAnsi="標楷體" w:hint="eastAsia"/>
              </w:rPr>
              <w:t>+</w:t>
            </w:r>
            <w:r>
              <w:rPr>
                <w:rFonts w:ascii="標楷體" w:eastAsia="標楷體" w:hAnsi="標楷體" w:hint="eastAsia"/>
                <w:lang w:eastAsia="zh-HK"/>
              </w:rPr>
              <w:t>交易</w:t>
            </w:r>
            <w:r w:rsidR="00DE2DB1">
              <w:rPr>
                <w:rFonts w:ascii="標楷體" w:eastAsia="標楷體" w:hAnsi="標楷體" w:hint="eastAsia"/>
                <w:lang w:eastAsia="zh-HK"/>
              </w:rPr>
              <w:t>名稱</w:t>
            </w:r>
          </w:p>
        </w:tc>
      </w:tr>
      <w:tr w:rsidR="00B95694" w:rsidRPr="008F1D46" w14:paraId="4A5369BD" w14:textId="77777777" w:rsidTr="00AF7A10">
        <w:tc>
          <w:tcPr>
            <w:tcW w:w="780" w:type="dxa"/>
          </w:tcPr>
          <w:p w14:paraId="35561100" w14:textId="7FD8AA0B" w:rsidR="00B95694" w:rsidRDefault="00B95694" w:rsidP="00B95694">
            <w:pPr>
              <w:jc w:val="center"/>
              <w:rPr>
                <w:rFonts w:ascii="標楷體" w:eastAsia="標楷體" w:hAnsi="標楷體"/>
              </w:rPr>
            </w:pPr>
            <w:r>
              <w:rPr>
                <w:rFonts w:ascii="標楷體" w:eastAsia="標楷體" w:hAnsi="標楷體" w:hint="eastAsia"/>
              </w:rPr>
              <w:t>6</w:t>
            </w:r>
          </w:p>
        </w:tc>
        <w:tc>
          <w:tcPr>
            <w:tcW w:w="1194" w:type="dxa"/>
          </w:tcPr>
          <w:p w14:paraId="41D70830" w14:textId="77777777" w:rsidR="00B95694" w:rsidRDefault="00B95694" w:rsidP="00B95694">
            <w:pPr>
              <w:jc w:val="center"/>
              <w:rPr>
                <w:rFonts w:ascii="標楷體" w:eastAsia="標楷體" w:hAnsi="標楷體"/>
                <w:lang w:eastAsia="zh-HK"/>
              </w:rPr>
            </w:pPr>
            <w:r>
              <w:rPr>
                <w:rFonts w:ascii="標楷體" w:eastAsia="標楷體" w:hAnsi="標楷體" w:hint="eastAsia"/>
                <w:lang w:eastAsia="zh-HK"/>
              </w:rPr>
              <w:t>資料</w:t>
            </w:r>
          </w:p>
        </w:tc>
        <w:tc>
          <w:tcPr>
            <w:tcW w:w="2086" w:type="dxa"/>
          </w:tcPr>
          <w:p w14:paraId="7161F572" w14:textId="32636579" w:rsidR="00B95694" w:rsidRDefault="00B95694" w:rsidP="00B95694">
            <w:pPr>
              <w:rPr>
                <w:rFonts w:ascii="標楷體" w:eastAsia="標楷體" w:hAnsi="標楷體"/>
                <w:lang w:eastAsia="zh-HK"/>
              </w:rPr>
            </w:pPr>
            <w:r>
              <w:rPr>
                <w:rFonts w:ascii="標楷體" w:eastAsia="標楷體" w:hAnsi="標楷體" w:hint="eastAsia"/>
                <w:lang w:eastAsia="zh-HK"/>
              </w:rPr>
              <w:t>借貸</w:t>
            </w:r>
          </w:p>
        </w:tc>
        <w:tc>
          <w:tcPr>
            <w:tcW w:w="2736" w:type="dxa"/>
          </w:tcPr>
          <w:p w14:paraId="561218B7" w14:textId="4ED6C0C9" w:rsidR="00B95694" w:rsidRDefault="00B95694" w:rsidP="00B95694">
            <w:pPr>
              <w:rPr>
                <w:rFonts w:ascii="標楷體" w:eastAsia="標楷體" w:hAnsi="標楷體"/>
                <w:lang w:eastAsia="zh-HK"/>
              </w:rPr>
            </w:pPr>
            <w:r w:rsidRPr="00770710">
              <w:rPr>
                <w:rFonts w:ascii="標楷體" w:eastAsia="標楷體" w:hAnsi="標楷體" w:hint="eastAsia"/>
              </w:rPr>
              <w:t>A</w:t>
            </w:r>
            <w:r w:rsidRPr="00770710">
              <w:rPr>
                <w:rFonts w:ascii="標楷體" w:eastAsia="標楷體" w:hAnsi="標楷體"/>
              </w:rPr>
              <w:t>cDetail</w:t>
            </w:r>
            <w:r w:rsidRPr="00770710">
              <w:rPr>
                <w:rFonts w:ascii="標楷體" w:eastAsia="標楷體" w:hAnsi="標楷體"/>
                <w:lang w:eastAsia="zh-HK"/>
              </w:rPr>
              <w:t>.</w:t>
            </w:r>
            <w:r w:rsidR="00121A5B">
              <w:rPr>
                <w:rFonts w:ascii="標楷體" w:eastAsia="標楷體" w:hAnsi="標楷體"/>
                <w:lang w:eastAsia="zh-HK"/>
              </w:rPr>
              <w:t>Dbcr</w:t>
            </w:r>
          </w:p>
        </w:tc>
        <w:tc>
          <w:tcPr>
            <w:tcW w:w="3624" w:type="dxa"/>
          </w:tcPr>
          <w:p w14:paraId="1652833F" w14:textId="07356892" w:rsidR="00121A5B" w:rsidRDefault="00543CCB" w:rsidP="00121A5B">
            <w:pPr>
              <w:rPr>
                <w:rFonts w:ascii="標楷體" w:eastAsia="標楷體" w:hAnsi="標楷體"/>
              </w:rPr>
            </w:pPr>
            <w:r>
              <w:rPr>
                <w:rFonts w:ascii="標楷體" w:eastAsia="標楷體" w:hAnsi="標楷體" w:hint="eastAsia"/>
              </w:rPr>
              <w:t>貸:</w:t>
            </w:r>
            <w:r w:rsidR="00DF054A" w:rsidRPr="00770710">
              <w:rPr>
                <w:rFonts w:ascii="標楷體" w:eastAsia="標楷體" w:hAnsi="標楷體" w:hint="eastAsia"/>
              </w:rPr>
              <w:t>A</w:t>
            </w:r>
            <w:r w:rsidR="00DF054A" w:rsidRPr="00770710">
              <w:rPr>
                <w:rFonts w:ascii="標楷體" w:eastAsia="標楷體" w:hAnsi="標楷體"/>
              </w:rPr>
              <w:t>cDetail</w:t>
            </w:r>
            <w:r w:rsidR="00121A5B">
              <w:rPr>
                <w:rFonts w:ascii="標楷體" w:eastAsia="標楷體" w:hAnsi="標楷體"/>
              </w:rPr>
              <w:t>.dbcr</w:t>
            </w:r>
            <w:r w:rsidR="00121A5B">
              <w:rPr>
                <w:rFonts w:ascii="標楷體" w:eastAsia="標楷體" w:hAnsi="標楷體" w:hint="eastAsia"/>
              </w:rPr>
              <w:t xml:space="preserve"> =</w:t>
            </w:r>
            <w:r w:rsidR="00121A5B">
              <w:rPr>
                <w:rFonts w:ascii="標楷體" w:eastAsia="標楷體" w:hAnsi="標楷體"/>
              </w:rPr>
              <w:t xml:space="preserve"> C</w:t>
            </w:r>
            <w:r>
              <w:rPr>
                <w:rFonts w:ascii="標楷體" w:eastAsia="標楷體" w:hAnsi="標楷體" w:hint="eastAsia"/>
              </w:rPr>
              <w:t xml:space="preserve">  </w:t>
            </w:r>
          </w:p>
          <w:p w14:paraId="0F4AF987" w14:textId="14766465" w:rsidR="00B95694" w:rsidRPr="001F47BB" w:rsidRDefault="00121A5B" w:rsidP="00121A5B">
            <w:pPr>
              <w:rPr>
                <w:rFonts w:ascii="標楷體" w:eastAsia="標楷體" w:hAnsi="標楷體"/>
              </w:rPr>
            </w:pPr>
            <w:r>
              <w:rPr>
                <w:rFonts w:ascii="標楷體" w:eastAsia="標楷體" w:hAnsi="標楷體" w:hint="eastAsia"/>
              </w:rPr>
              <w:lastRenderedPageBreak/>
              <w:t>借</w:t>
            </w:r>
            <w:r w:rsidR="00543CCB">
              <w:rPr>
                <w:rFonts w:ascii="標楷體" w:eastAsia="標楷體" w:hAnsi="標楷體" w:hint="eastAsia"/>
              </w:rPr>
              <w:t>:</w:t>
            </w:r>
            <w:r w:rsidR="00DF054A" w:rsidRPr="00770710">
              <w:rPr>
                <w:rFonts w:ascii="標楷體" w:eastAsia="標楷體" w:hAnsi="標楷體" w:hint="eastAsia"/>
              </w:rPr>
              <w:t>A</w:t>
            </w:r>
            <w:r w:rsidR="00DF054A" w:rsidRPr="00770710">
              <w:rPr>
                <w:rFonts w:ascii="標楷體" w:eastAsia="標楷體" w:hAnsi="標楷體"/>
              </w:rPr>
              <w:t>cDetail</w:t>
            </w:r>
            <w:r>
              <w:rPr>
                <w:rFonts w:ascii="標楷體" w:eastAsia="標楷體" w:hAnsi="標楷體"/>
              </w:rPr>
              <w:t>.dbcr</w:t>
            </w:r>
            <w:r>
              <w:rPr>
                <w:rFonts w:ascii="標楷體" w:eastAsia="標楷體" w:hAnsi="標楷體" w:hint="eastAsia"/>
              </w:rPr>
              <w:t xml:space="preserve"> =</w:t>
            </w:r>
            <w:r>
              <w:rPr>
                <w:rFonts w:ascii="標楷體" w:eastAsia="標楷體" w:hAnsi="標楷體"/>
              </w:rPr>
              <w:t xml:space="preserve"> D</w:t>
            </w:r>
          </w:p>
        </w:tc>
      </w:tr>
      <w:tr w:rsidR="00B95694" w:rsidRPr="008F1D46" w14:paraId="141272F0" w14:textId="77777777" w:rsidTr="00AF7A10">
        <w:tc>
          <w:tcPr>
            <w:tcW w:w="780" w:type="dxa"/>
          </w:tcPr>
          <w:p w14:paraId="7D0C4C40" w14:textId="360061E8" w:rsidR="00B95694" w:rsidRDefault="00B95694" w:rsidP="00B95694">
            <w:pPr>
              <w:jc w:val="center"/>
              <w:rPr>
                <w:rFonts w:ascii="標楷體" w:eastAsia="標楷體" w:hAnsi="標楷體"/>
              </w:rPr>
            </w:pPr>
            <w:r>
              <w:rPr>
                <w:rFonts w:ascii="標楷體" w:eastAsia="標楷體" w:hAnsi="標楷體" w:hint="eastAsia"/>
              </w:rPr>
              <w:lastRenderedPageBreak/>
              <w:t>7</w:t>
            </w:r>
          </w:p>
        </w:tc>
        <w:tc>
          <w:tcPr>
            <w:tcW w:w="1194" w:type="dxa"/>
          </w:tcPr>
          <w:p w14:paraId="5BD63639" w14:textId="77777777" w:rsidR="00B95694" w:rsidRDefault="00B95694" w:rsidP="00B95694">
            <w:pPr>
              <w:jc w:val="center"/>
              <w:rPr>
                <w:rFonts w:ascii="標楷體" w:eastAsia="標楷體" w:hAnsi="標楷體"/>
                <w:lang w:eastAsia="zh-HK"/>
              </w:rPr>
            </w:pPr>
            <w:r>
              <w:rPr>
                <w:rFonts w:ascii="標楷體" w:eastAsia="標楷體" w:hAnsi="標楷體" w:hint="eastAsia"/>
                <w:lang w:eastAsia="zh-HK"/>
              </w:rPr>
              <w:t>資料</w:t>
            </w:r>
          </w:p>
        </w:tc>
        <w:tc>
          <w:tcPr>
            <w:tcW w:w="2086" w:type="dxa"/>
          </w:tcPr>
          <w:p w14:paraId="43EB1607" w14:textId="673F5637" w:rsidR="00B95694" w:rsidRDefault="00B95694" w:rsidP="00B95694">
            <w:pPr>
              <w:rPr>
                <w:rFonts w:ascii="標楷體" w:eastAsia="標楷體" w:hAnsi="標楷體"/>
                <w:lang w:eastAsia="zh-HK"/>
              </w:rPr>
            </w:pPr>
            <w:r>
              <w:rPr>
                <w:rFonts w:ascii="標楷體" w:eastAsia="標楷體" w:hAnsi="標楷體" w:hint="eastAsia"/>
                <w:lang w:eastAsia="zh-HK"/>
              </w:rPr>
              <w:t>交易金額</w:t>
            </w:r>
          </w:p>
        </w:tc>
        <w:tc>
          <w:tcPr>
            <w:tcW w:w="2736" w:type="dxa"/>
          </w:tcPr>
          <w:p w14:paraId="2CB8E4E8" w14:textId="0420FAFE" w:rsidR="00B95694" w:rsidRPr="00997D40" w:rsidRDefault="00B95694" w:rsidP="00B95694">
            <w:pPr>
              <w:rPr>
                <w:rFonts w:ascii="標楷體" w:eastAsia="標楷體" w:hAnsi="標楷體"/>
                <w:lang w:eastAsia="zh-HK"/>
              </w:rPr>
            </w:pPr>
            <w:r w:rsidRPr="00770710">
              <w:rPr>
                <w:rFonts w:ascii="標楷體" w:eastAsia="標楷體" w:hAnsi="標楷體" w:hint="eastAsia"/>
              </w:rPr>
              <w:t>A</w:t>
            </w:r>
            <w:r w:rsidRPr="00770710">
              <w:rPr>
                <w:rFonts w:ascii="標楷體" w:eastAsia="標楷體" w:hAnsi="標楷體"/>
              </w:rPr>
              <w:t>cDetail</w:t>
            </w:r>
            <w:r w:rsidRPr="00770710">
              <w:rPr>
                <w:rFonts w:ascii="標楷體" w:eastAsia="標楷體" w:hAnsi="標楷體"/>
                <w:lang w:eastAsia="zh-HK"/>
              </w:rPr>
              <w:t>.</w:t>
            </w:r>
            <w:r w:rsidR="00121A5B">
              <w:rPr>
                <w:rFonts w:ascii="標楷體" w:eastAsia="標楷體" w:hAnsi="標楷體"/>
                <w:lang w:eastAsia="zh-HK"/>
              </w:rPr>
              <w:t>TxAmt</w:t>
            </w:r>
          </w:p>
        </w:tc>
        <w:tc>
          <w:tcPr>
            <w:tcW w:w="3624" w:type="dxa"/>
          </w:tcPr>
          <w:p w14:paraId="46A71D0E" w14:textId="2FE188E0" w:rsidR="00B95694" w:rsidRPr="008F1D46" w:rsidRDefault="003E276C" w:rsidP="00B95694">
            <w:pPr>
              <w:rPr>
                <w:rFonts w:ascii="標楷體" w:eastAsia="標楷體" w:hAnsi="標楷體"/>
              </w:rPr>
            </w:pPr>
            <w:r>
              <w:rPr>
                <w:rFonts w:ascii="標楷體" w:eastAsia="標楷體" w:hAnsi="標楷體" w:hint="eastAsia"/>
              </w:rPr>
              <w:t>交易金額</w:t>
            </w:r>
          </w:p>
        </w:tc>
      </w:tr>
      <w:tr w:rsidR="00B95694" w:rsidRPr="008F1D46" w14:paraId="32B89FDB" w14:textId="77777777" w:rsidTr="00AF7A10">
        <w:tc>
          <w:tcPr>
            <w:tcW w:w="780" w:type="dxa"/>
          </w:tcPr>
          <w:p w14:paraId="22D0144A" w14:textId="5BBEA830" w:rsidR="00B95694" w:rsidRDefault="00B95694" w:rsidP="00B95694">
            <w:pPr>
              <w:jc w:val="center"/>
              <w:rPr>
                <w:rFonts w:ascii="標楷體" w:eastAsia="標楷體" w:hAnsi="標楷體"/>
              </w:rPr>
            </w:pPr>
            <w:r>
              <w:rPr>
                <w:rFonts w:ascii="標楷體" w:eastAsia="標楷體" w:hAnsi="標楷體" w:hint="eastAsia"/>
              </w:rPr>
              <w:t>8</w:t>
            </w:r>
          </w:p>
        </w:tc>
        <w:tc>
          <w:tcPr>
            <w:tcW w:w="1194" w:type="dxa"/>
          </w:tcPr>
          <w:p w14:paraId="23A73014" w14:textId="77777777" w:rsidR="00B95694" w:rsidRDefault="00B95694" w:rsidP="00B95694">
            <w:pPr>
              <w:jc w:val="center"/>
              <w:rPr>
                <w:rFonts w:ascii="標楷體" w:eastAsia="標楷體" w:hAnsi="標楷體"/>
                <w:lang w:eastAsia="zh-HK"/>
              </w:rPr>
            </w:pPr>
            <w:r>
              <w:rPr>
                <w:rFonts w:ascii="標楷體" w:eastAsia="標楷體" w:hAnsi="標楷體" w:hint="eastAsia"/>
                <w:lang w:eastAsia="zh-HK"/>
              </w:rPr>
              <w:t>資料</w:t>
            </w:r>
          </w:p>
        </w:tc>
        <w:tc>
          <w:tcPr>
            <w:tcW w:w="2086" w:type="dxa"/>
          </w:tcPr>
          <w:p w14:paraId="5FEC36E5" w14:textId="77777777" w:rsidR="00B95694" w:rsidRDefault="00B95694" w:rsidP="00B95694">
            <w:pPr>
              <w:rPr>
                <w:rFonts w:ascii="標楷體" w:eastAsia="標楷體" w:hAnsi="標楷體"/>
                <w:lang w:eastAsia="zh-HK"/>
              </w:rPr>
            </w:pPr>
            <w:r>
              <w:rPr>
                <w:rFonts w:ascii="標楷體" w:eastAsia="標楷體" w:hAnsi="標楷體" w:hint="eastAsia"/>
                <w:lang w:eastAsia="zh-HK"/>
              </w:rPr>
              <w:t>餘額</w:t>
            </w:r>
          </w:p>
        </w:tc>
        <w:tc>
          <w:tcPr>
            <w:tcW w:w="2736" w:type="dxa"/>
          </w:tcPr>
          <w:p w14:paraId="0402E1E9" w14:textId="0F8CFC7D" w:rsidR="00B95694" w:rsidRPr="00997D40" w:rsidRDefault="00B95694" w:rsidP="00B95694">
            <w:pPr>
              <w:rPr>
                <w:rFonts w:ascii="標楷體" w:eastAsia="標楷體" w:hAnsi="標楷體"/>
                <w:lang w:eastAsia="zh-HK"/>
              </w:rPr>
            </w:pPr>
          </w:p>
        </w:tc>
        <w:tc>
          <w:tcPr>
            <w:tcW w:w="3624" w:type="dxa"/>
          </w:tcPr>
          <w:p w14:paraId="518FF270" w14:textId="15980C66" w:rsidR="008748D3" w:rsidRDefault="008748D3" w:rsidP="008748D3">
            <w:pPr>
              <w:autoSpaceDE w:val="0"/>
              <w:autoSpaceDN w:val="0"/>
              <w:adjustRightInd w:val="0"/>
              <w:rPr>
                <w:rFonts w:ascii="標楷體" w:eastAsia="標楷體" w:hAnsi="標楷體" w:cs="細明體"/>
                <w:kern w:val="0"/>
              </w:rPr>
            </w:pPr>
            <w:r>
              <w:rPr>
                <w:rFonts w:ascii="標楷體" w:eastAsia="標楷體" w:hAnsi="標楷體" w:cs="細明體" w:hint="eastAsia"/>
                <w:kern w:val="0"/>
              </w:rPr>
              <w:t>1.依據借貸別(</w:t>
            </w:r>
            <w:r w:rsidRPr="00770710">
              <w:rPr>
                <w:rFonts w:ascii="標楷體" w:eastAsia="標楷體" w:hAnsi="標楷體" w:hint="eastAsia"/>
              </w:rPr>
              <w:t>A</w:t>
            </w:r>
            <w:r w:rsidRPr="00770710">
              <w:rPr>
                <w:rFonts w:ascii="標楷體" w:eastAsia="標楷體" w:hAnsi="標楷體"/>
              </w:rPr>
              <w:t>cDetail</w:t>
            </w:r>
            <w:r>
              <w:rPr>
                <w:rFonts w:ascii="標楷體" w:eastAsia="標楷體" w:hAnsi="標楷體"/>
              </w:rPr>
              <w:t>.dbcr</w:t>
            </w:r>
            <w:r>
              <w:rPr>
                <w:rFonts w:ascii="標楷體" w:eastAsia="標楷體" w:hAnsi="標楷體" w:hint="eastAsia"/>
              </w:rPr>
              <w:t>)判斷</w:t>
            </w:r>
            <w:r w:rsidRPr="00770710">
              <w:rPr>
                <w:rFonts w:ascii="標楷體" w:eastAsia="標楷體" w:hAnsi="標楷體" w:hint="eastAsia"/>
              </w:rPr>
              <w:t>A</w:t>
            </w:r>
            <w:r w:rsidRPr="00770710">
              <w:rPr>
                <w:rFonts w:ascii="標楷體" w:eastAsia="標楷體" w:hAnsi="標楷體"/>
              </w:rPr>
              <w:t>cDetail</w:t>
            </w:r>
            <w:r w:rsidRPr="00770710">
              <w:rPr>
                <w:rFonts w:ascii="標楷體" w:eastAsia="標楷體" w:hAnsi="標楷體"/>
                <w:lang w:eastAsia="zh-HK"/>
              </w:rPr>
              <w:t>.</w:t>
            </w:r>
            <w:r>
              <w:rPr>
                <w:rFonts w:ascii="標楷體" w:eastAsia="標楷體" w:hAnsi="標楷體"/>
                <w:lang w:eastAsia="zh-HK"/>
              </w:rPr>
              <w:t>TxAmt</w:t>
            </w:r>
            <w:r>
              <w:rPr>
                <w:rFonts w:ascii="標楷體" w:eastAsia="標楷體" w:hAnsi="標楷體" w:hint="eastAsia"/>
                <w:lang w:eastAsia="zh-HK"/>
              </w:rPr>
              <w:t>為借方或貸方再計算餘額</w:t>
            </w:r>
          </w:p>
          <w:p w14:paraId="1E5EC8D2" w14:textId="58827ACB" w:rsidR="008748D3" w:rsidRDefault="008748D3" w:rsidP="008748D3">
            <w:pPr>
              <w:autoSpaceDE w:val="0"/>
              <w:autoSpaceDN w:val="0"/>
              <w:adjustRightInd w:val="0"/>
              <w:rPr>
                <w:rFonts w:ascii="標楷體" w:eastAsia="標楷體" w:hAnsi="標楷體" w:cs="細明體"/>
                <w:kern w:val="0"/>
              </w:rPr>
            </w:pPr>
            <w:r>
              <w:rPr>
                <w:rFonts w:ascii="標楷體" w:eastAsia="標楷體" w:hAnsi="標楷體" w:cs="細明體" w:hint="eastAsia"/>
                <w:kern w:val="0"/>
              </w:rPr>
              <w:t>2.</w:t>
            </w:r>
            <w:r w:rsidRPr="008748D3">
              <w:rPr>
                <w:rFonts w:ascii="標楷體" w:eastAsia="標楷體" w:hAnsi="標楷體" w:cs="細明體" w:hint="eastAsia"/>
                <w:kern w:val="0"/>
              </w:rPr>
              <w:t>借方科目本日餘額</w:t>
            </w:r>
            <w:r w:rsidRPr="008748D3">
              <w:rPr>
                <w:rFonts w:ascii="標楷體" w:eastAsia="標楷體" w:hAnsi="標楷體" w:cs="細明體"/>
                <w:kern w:val="0"/>
              </w:rPr>
              <w:t xml:space="preserve"> </w:t>
            </w:r>
          </w:p>
          <w:p w14:paraId="19FBBE85" w14:textId="1957D62B" w:rsidR="008748D3" w:rsidRPr="008748D3" w:rsidRDefault="008748D3" w:rsidP="008748D3">
            <w:pPr>
              <w:autoSpaceDE w:val="0"/>
              <w:autoSpaceDN w:val="0"/>
              <w:adjustRightInd w:val="0"/>
              <w:rPr>
                <w:rFonts w:ascii="標楷體" w:eastAsia="標楷體" w:hAnsi="標楷體" w:cs="細明體"/>
                <w:kern w:val="0"/>
              </w:rPr>
            </w:pPr>
            <w:r w:rsidRPr="008748D3">
              <w:rPr>
                <w:rFonts w:ascii="標楷體" w:eastAsia="標楷體" w:hAnsi="標楷體" w:cs="細明體"/>
                <w:kern w:val="0"/>
              </w:rPr>
              <w:t xml:space="preserve">= </w:t>
            </w:r>
            <w:r w:rsidRPr="008748D3">
              <w:rPr>
                <w:rFonts w:ascii="標楷體" w:eastAsia="標楷體" w:hAnsi="標楷體" w:cs="細明體" w:hint="eastAsia"/>
                <w:kern w:val="0"/>
              </w:rPr>
              <w:t>昨日餘額</w:t>
            </w:r>
            <w:r w:rsidRPr="008748D3">
              <w:rPr>
                <w:rFonts w:ascii="標楷體" w:eastAsia="標楷體" w:hAnsi="標楷體" w:cs="細明體"/>
                <w:kern w:val="0"/>
              </w:rPr>
              <w:t>+</w:t>
            </w:r>
            <w:r w:rsidRPr="008748D3">
              <w:rPr>
                <w:rFonts w:ascii="標楷體" w:eastAsia="標楷體" w:hAnsi="標楷體" w:cs="細明體" w:hint="eastAsia"/>
                <w:kern w:val="0"/>
              </w:rPr>
              <w:t>借方金額</w:t>
            </w:r>
            <w:r w:rsidRPr="008748D3">
              <w:rPr>
                <w:rFonts w:ascii="標楷體" w:eastAsia="標楷體" w:hAnsi="標楷體" w:cs="細明體"/>
                <w:kern w:val="0"/>
              </w:rPr>
              <w:t>-</w:t>
            </w:r>
            <w:r w:rsidRPr="008748D3">
              <w:rPr>
                <w:rFonts w:ascii="標楷體" w:eastAsia="標楷體" w:hAnsi="標楷體" w:cs="細明體" w:hint="eastAsia"/>
                <w:kern w:val="0"/>
              </w:rPr>
              <w:t>貸方金額</w:t>
            </w:r>
          </w:p>
          <w:p w14:paraId="1E916D07" w14:textId="45219894" w:rsidR="008748D3" w:rsidRDefault="008748D3" w:rsidP="008748D3">
            <w:pPr>
              <w:rPr>
                <w:rFonts w:ascii="標楷體" w:eastAsia="標楷體" w:hAnsi="標楷體" w:cs="細明體"/>
                <w:kern w:val="0"/>
              </w:rPr>
            </w:pPr>
            <w:r>
              <w:rPr>
                <w:rFonts w:ascii="標楷體" w:eastAsia="標楷體" w:hAnsi="標楷體" w:cs="細明體" w:hint="eastAsia"/>
                <w:kern w:val="0"/>
              </w:rPr>
              <w:t>3.</w:t>
            </w:r>
            <w:r w:rsidRPr="008748D3">
              <w:rPr>
                <w:rFonts w:ascii="標楷體" w:eastAsia="標楷體" w:hAnsi="標楷體" w:cs="細明體" w:hint="eastAsia"/>
                <w:kern w:val="0"/>
              </w:rPr>
              <w:t>貸方科目本日餘額</w:t>
            </w:r>
            <w:r w:rsidRPr="008748D3">
              <w:rPr>
                <w:rFonts w:ascii="標楷體" w:eastAsia="標楷體" w:hAnsi="標楷體" w:cs="細明體"/>
                <w:kern w:val="0"/>
              </w:rPr>
              <w:t xml:space="preserve"> </w:t>
            </w:r>
          </w:p>
          <w:p w14:paraId="7DA15EA3" w14:textId="62C6071C" w:rsidR="00B95694" w:rsidRPr="008F1D46" w:rsidRDefault="008748D3" w:rsidP="008748D3">
            <w:pPr>
              <w:rPr>
                <w:rFonts w:ascii="標楷體" w:eastAsia="標楷體" w:hAnsi="標楷體"/>
                <w:lang w:eastAsia="zh-HK"/>
              </w:rPr>
            </w:pPr>
            <w:r w:rsidRPr="008748D3">
              <w:rPr>
                <w:rFonts w:ascii="標楷體" w:eastAsia="標楷體" w:hAnsi="標楷體" w:cs="細明體"/>
                <w:kern w:val="0"/>
              </w:rPr>
              <w:t xml:space="preserve">= </w:t>
            </w:r>
            <w:r w:rsidRPr="008748D3">
              <w:rPr>
                <w:rFonts w:ascii="標楷體" w:eastAsia="標楷體" w:hAnsi="標楷體" w:cs="細明體" w:hint="eastAsia"/>
                <w:kern w:val="0"/>
              </w:rPr>
              <w:t>昨日餘額</w:t>
            </w:r>
            <w:r w:rsidRPr="008748D3">
              <w:rPr>
                <w:rFonts w:ascii="標楷體" w:eastAsia="標楷體" w:hAnsi="標楷體" w:cs="細明體"/>
                <w:kern w:val="0"/>
              </w:rPr>
              <w:t>+</w:t>
            </w:r>
            <w:r w:rsidRPr="008748D3">
              <w:rPr>
                <w:rFonts w:ascii="標楷體" w:eastAsia="標楷體" w:hAnsi="標楷體" w:cs="細明體" w:hint="eastAsia"/>
                <w:kern w:val="0"/>
              </w:rPr>
              <w:t>貸方金額</w:t>
            </w:r>
            <w:r w:rsidRPr="008748D3">
              <w:rPr>
                <w:rFonts w:ascii="標楷體" w:eastAsia="標楷體" w:hAnsi="標楷體" w:cs="細明體"/>
                <w:kern w:val="0"/>
              </w:rPr>
              <w:t>-</w:t>
            </w:r>
            <w:r w:rsidRPr="008748D3">
              <w:rPr>
                <w:rFonts w:ascii="標楷體" w:eastAsia="標楷體" w:hAnsi="標楷體" w:cs="細明體" w:hint="eastAsia"/>
                <w:kern w:val="0"/>
              </w:rPr>
              <w:t>借方金額</w:t>
            </w:r>
          </w:p>
        </w:tc>
      </w:tr>
      <w:tr w:rsidR="00B95694" w:rsidRPr="008F1D46" w14:paraId="20DFC22D" w14:textId="77777777" w:rsidTr="00AF7A10">
        <w:tc>
          <w:tcPr>
            <w:tcW w:w="780" w:type="dxa"/>
          </w:tcPr>
          <w:p w14:paraId="0B2F1CE9" w14:textId="22CA0D9F" w:rsidR="00B95694" w:rsidRDefault="00B95694" w:rsidP="00B95694">
            <w:pPr>
              <w:jc w:val="center"/>
              <w:rPr>
                <w:rFonts w:ascii="標楷體" w:eastAsia="標楷體" w:hAnsi="標楷體"/>
              </w:rPr>
            </w:pPr>
            <w:r>
              <w:rPr>
                <w:rFonts w:ascii="標楷體" w:eastAsia="標楷體" w:hAnsi="標楷體" w:hint="eastAsia"/>
              </w:rPr>
              <w:t>9</w:t>
            </w:r>
          </w:p>
        </w:tc>
        <w:tc>
          <w:tcPr>
            <w:tcW w:w="1194" w:type="dxa"/>
          </w:tcPr>
          <w:p w14:paraId="2974D583" w14:textId="0A776D4F" w:rsidR="00B95694" w:rsidRDefault="00B95694" w:rsidP="00B95694">
            <w:pPr>
              <w:jc w:val="center"/>
              <w:rPr>
                <w:rFonts w:ascii="標楷體" w:eastAsia="標楷體" w:hAnsi="標楷體"/>
                <w:lang w:eastAsia="zh-HK"/>
              </w:rPr>
            </w:pPr>
            <w:r>
              <w:rPr>
                <w:rFonts w:ascii="標楷體" w:eastAsia="標楷體" w:hAnsi="標楷體" w:hint="eastAsia"/>
                <w:lang w:eastAsia="zh-HK"/>
              </w:rPr>
              <w:t>資料</w:t>
            </w:r>
          </w:p>
        </w:tc>
        <w:tc>
          <w:tcPr>
            <w:tcW w:w="2086" w:type="dxa"/>
          </w:tcPr>
          <w:p w14:paraId="022FC548" w14:textId="2636BB74" w:rsidR="00B95694" w:rsidRDefault="00B95694" w:rsidP="00B95694">
            <w:pPr>
              <w:rPr>
                <w:rFonts w:ascii="標楷體" w:eastAsia="標楷體" w:hAnsi="標楷體"/>
                <w:lang w:eastAsia="zh-HK"/>
              </w:rPr>
            </w:pPr>
            <w:r>
              <w:rPr>
                <w:rFonts w:ascii="標楷體" w:eastAsia="標楷體" w:hAnsi="標楷體" w:hint="eastAsia"/>
                <w:lang w:eastAsia="zh-HK"/>
              </w:rPr>
              <w:t>摘要</w:t>
            </w:r>
          </w:p>
        </w:tc>
        <w:tc>
          <w:tcPr>
            <w:tcW w:w="2736" w:type="dxa"/>
          </w:tcPr>
          <w:p w14:paraId="7DB00197" w14:textId="2ADB6CC1" w:rsidR="00B95694" w:rsidRDefault="00121A5B" w:rsidP="00B95694">
            <w:pPr>
              <w:rPr>
                <w:rFonts w:ascii="標楷體" w:eastAsia="標楷體" w:hAnsi="標楷體"/>
              </w:rPr>
            </w:pPr>
            <w:r w:rsidRPr="00770710">
              <w:rPr>
                <w:rFonts w:ascii="標楷體" w:eastAsia="標楷體" w:hAnsi="標楷體" w:hint="eastAsia"/>
              </w:rPr>
              <w:t>A</w:t>
            </w:r>
            <w:r w:rsidRPr="00770710">
              <w:rPr>
                <w:rFonts w:ascii="標楷體" w:eastAsia="標楷體" w:hAnsi="標楷體"/>
              </w:rPr>
              <w:t>cDetail</w:t>
            </w:r>
            <w:r w:rsidRPr="00770710">
              <w:rPr>
                <w:rFonts w:ascii="標楷體" w:eastAsia="標楷體" w:hAnsi="標楷體"/>
                <w:lang w:eastAsia="zh-HK"/>
              </w:rPr>
              <w:t>.</w:t>
            </w:r>
            <w:r>
              <w:rPr>
                <w:rFonts w:ascii="標楷體" w:eastAsia="標楷體" w:hAnsi="標楷體"/>
                <w:lang w:eastAsia="zh-HK"/>
              </w:rPr>
              <w:t>SlipNote</w:t>
            </w:r>
          </w:p>
        </w:tc>
        <w:tc>
          <w:tcPr>
            <w:tcW w:w="3624" w:type="dxa"/>
          </w:tcPr>
          <w:p w14:paraId="643A0507" w14:textId="4A96B4CC" w:rsidR="00B95694" w:rsidRDefault="00121A5B" w:rsidP="00B95694">
            <w:pPr>
              <w:rPr>
                <w:rFonts w:ascii="標楷體" w:eastAsia="標楷體" w:hAnsi="標楷體"/>
                <w:lang w:eastAsia="zh-HK"/>
              </w:rPr>
            </w:pPr>
            <w:r>
              <w:rPr>
                <w:rFonts w:ascii="標楷體" w:eastAsia="標楷體" w:hAnsi="標楷體" w:hint="eastAsia"/>
                <w:lang w:eastAsia="zh-HK"/>
              </w:rPr>
              <w:t>摘要</w:t>
            </w:r>
          </w:p>
        </w:tc>
      </w:tr>
    </w:tbl>
    <w:p w14:paraId="57A99830" w14:textId="77777777" w:rsidR="00391478" w:rsidRDefault="00391478" w:rsidP="00D01BCC">
      <w:pPr>
        <w:pStyle w:val="a"/>
        <w:numPr>
          <w:ilvl w:val="0"/>
          <w:numId w:val="0"/>
        </w:numPr>
        <w:ind w:left="1440"/>
        <w:pPrChange w:id="20" w:author="張金龍" w:date="2021-05-12T12:09:00Z">
          <w:pPr>
            <w:pStyle w:val="a"/>
            <w:numPr>
              <w:numId w:val="0"/>
            </w:numPr>
            <w:ind w:left="0" w:firstLine="0"/>
          </w:pPr>
        </w:pPrChange>
      </w:pPr>
    </w:p>
    <w:p w14:paraId="1BDE981B" w14:textId="1CA09610" w:rsidR="00391478" w:rsidRDefault="00391478" w:rsidP="00D01BCC">
      <w:pPr>
        <w:pStyle w:val="a"/>
      </w:pPr>
      <w:r>
        <w:rPr>
          <w:rFonts w:hint="eastAsia"/>
        </w:rPr>
        <w:t xml:space="preserve">選單/1 </w:t>
      </w:r>
      <w:r>
        <w:t>L6064</w:t>
      </w:r>
    </w:p>
    <w:p w14:paraId="457DF749" w14:textId="77777777" w:rsidR="00391478" w:rsidRPr="00E7143B" w:rsidRDefault="00391478" w:rsidP="00391478">
      <w:r w:rsidRPr="00E7143B">
        <w:rPr>
          <w:noProof/>
        </w:rPr>
        <w:t xml:space="preserve"> </w:t>
      </w:r>
      <w:r w:rsidRPr="00391478">
        <w:rPr>
          <w:noProof/>
        </w:rPr>
        <w:drawing>
          <wp:inline distT="0" distB="0" distL="0" distR="0" wp14:anchorId="0C847D32" wp14:editId="51C39A31">
            <wp:extent cx="6479540" cy="3918585"/>
            <wp:effectExtent l="0" t="0" r="0" b="5715"/>
            <wp:docPr id="251" name="圖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479540" cy="3918585"/>
                    </a:xfrm>
                    <a:prstGeom prst="rect">
                      <a:avLst/>
                    </a:prstGeom>
                  </pic:spPr>
                </pic:pic>
              </a:graphicData>
            </a:graphic>
          </wp:inline>
        </w:drawing>
      </w:r>
    </w:p>
    <w:p w14:paraId="4F70A5A9" w14:textId="77777777" w:rsidR="00D23522" w:rsidRPr="00362205" w:rsidRDefault="00D23522" w:rsidP="00D23522">
      <w:pPr>
        <w:rPr>
          <w:rFonts w:ascii="標楷體" w:eastAsia="標楷體" w:hAnsi="標楷體"/>
        </w:rPr>
      </w:pPr>
    </w:p>
    <w:p w14:paraId="78EA6735" w14:textId="1ED694A6" w:rsidR="00D23522" w:rsidRPr="00470A06" w:rsidRDefault="00021421" w:rsidP="00AF7A10">
      <w:pPr>
        <w:pStyle w:val="3"/>
        <w:numPr>
          <w:ilvl w:val="2"/>
          <w:numId w:val="1"/>
        </w:numPr>
        <w:rPr>
          <w:rFonts w:ascii="標楷體" w:hAnsi="標楷體"/>
        </w:rPr>
      </w:pPr>
      <w:r w:rsidRPr="00470A06">
        <w:rPr>
          <w:rFonts w:ascii="標楷體" w:hAnsi="標楷體"/>
        </w:rPr>
        <w:br w:type="page"/>
      </w:r>
      <w:r w:rsidR="00C21774" w:rsidRPr="00470A06">
        <w:rPr>
          <w:rFonts w:ascii="標楷體" w:hAnsi="標楷體" w:hint="eastAsia"/>
        </w:rPr>
        <w:lastRenderedPageBreak/>
        <w:t>L6904</w:t>
      </w:r>
      <w:r w:rsidRPr="00470A06">
        <w:rPr>
          <w:rFonts w:ascii="標楷體" w:hAnsi="標楷體" w:hint="eastAsia"/>
        </w:rPr>
        <w:t>日結彙計查詢</w:t>
      </w:r>
      <w:r w:rsidR="00293432">
        <w:rPr>
          <w:rFonts w:ascii="標楷體" w:hAnsi="標楷體" w:hint="eastAsia"/>
        </w:rPr>
        <w:t>***</w:t>
      </w:r>
    </w:p>
    <w:p w14:paraId="2F7A6910" w14:textId="77777777" w:rsidR="00470A06" w:rsidRPr="00362205" w:rsidRDefault="00470A06" w:rsidP="00D01BCC">
      <w:pPr>
        <w:pStyle w:val="a"/>
      </w:pPr>
      <w:r w:rsidRPr="00362205">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470A06" w:rsidRPr="00362205" w14:paraId="084DB6C2" w14:textId="77777777" w:rsidTr="00AF7A10">
        <w:trPr>
          <w:trHeight w:val="277"/>
        </w:trPr>
        <w:tc>
          <w:tcPr>
            <w:tcW w:w="1548" w:type="dxa"/>
            <w:tcBorders>
              <w:top w:val="single" w:sz="8" w:space="0" w:color="000000"/>
              <w:bottom w:val="single" w:sz="8" w:space="0" w:color="000000"/>
              <w:right w:val="single" w:sz="8" w:space="0" w:color="000000"/>
            </w:tcBorders>
            <w:shd w:val="clear" w:color="auto" w:fill="F3F3F3"/>
          </w:tcPr>
          <w:p w14:paraId="061D5752" w14:textId="77777777" w:rsidR="00470A06" w:rsidRPr="00362205" w:rsidRDefault="00470A06" w:rsidP="00AF7A10">
            <w:pPr>
              <w:rPr>
                <w:rFonts w:ascii="標楷體" w:eastAsia="標楷體" w:hAnsi="標楷體"/>
              </w:rPr>
            </w:pPr>
            <w:r w:rsidRPr="00362205">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2EAB9A5D" w14:textId="22992A2C" w:rsidR="00470A06" w:rsidRPr="00362205" w:rsidRDefault="00470A06" w:rsidP="00AF7A10">
            <w:pPr>
              <w:rPr>
                <w:rFonts w:ascii="標楷體" w:eastAsia="標楷體" w:hAnsi="標楷體"/>
                <w:lang w:eastAsia="zh-HK"/>
              </w:rPr>
            </w:pPr>
            <w:r w:rsidRPr="00362205">
              <w:rPr>
                <w:rFonts w:ascii="標楷體" w:eastAsia="標楷體" w:hAnsi="標楷體" w:hint="eastAsia"/>
                <w:lang w:eastAsia="zh-HK"/>
              </w:rPr>
              <w:t>日結彙計查詢</w:t>
            </w:r>
          </w:p>
        </w:tc>
      </w:tr>
      <w:tr w:rsidR="00470A06" w:rsidRPr="00362205" w14:paraId="08C6888D" w14:textId="77777777" w:rsidTr="00AF7A10">
        <w:trPr>
          <w:trHeight w:val="277"/>
        </w:trPr>
        <w:tc>
          <w:tcPr>
            <w:tcW w:w="1548" w:type="dxa"/>
            <w:tcBorders>
              <w:top w:val="single" w:sz="8" w:space="0" w:color="000000"/>
              <w:bottom w:val="single" w:sz="8" w:space="0" w:color="000000"/>
              <w:right w:val="single" w:sz="8" w:space="0" w:color="000000"/>
            </w:tcBorders>
            <w:shd w:val="clear" w:color="auto" w:fill="F3F3F3"/>
          </w:tcPr>
          <w:p w14:paraId="2868E334" w14:textId="77777777" w:rsidR="00470A06" w:rsidRPr="00362205" w:rsidRDefault="00470A06" w:rsidP="00AF7A10">
            <w:pPr>
              <w:rPr>
                <w:rFonts w:ascii="標楷體" w:eastAsia="標楷體" w:hAnsi="標楷體"/>
              </w:rPr>
            </w:pPr>
            <w:r w:rsidRPr="00362205">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5AE11A9B" w14:textId="51F14F7D" w:rsidR="00470A06" w:rsidRPr="00470A06" w:rsidRDefault="00470A06" w:rsidP="00AF7A10">
            <w:pPr>
              <w:rPr>
                <w:rFonts w:ascii="標楷體" w:eastAsia="標楷體" w:hAnsi="標楷體"/>
              </w:rPr>
            </w:pPr>
            <w:r w:rsidRPr="00470A06">
              <w:rPr>
                <w:rFonts w:ascii="標楷體" w:eastAsia="標楷體" w:hAnsi="標楷體" w:hint="eastAsia"/>
              </w:rPr>
              <w:t>查詢日結彙計</w:t>
            </w:r>
            <w:r w:rsidRPr="00470A06">
              <w:rPr>
                <w:rFonts w:ascii="標楷體" w:eastAsia="標楷體" w:hAnsi="標楷體" w:hint="eastAsia"/>
                <w:lang w:eastAsia="zh-HK"/>
              </w:rPr>
              <w:t>時</w:t>
            </w:r>
          </w:p>
        </w:tc>
      </w:tr>
      <w:tr w:rsidR="00470A06" w:rsidRPr="00362205" w14:paraId="3B97542F" w14:textId="77777777" w:rsidTr="00AF7A10">
        <w:trPr>
          <w:trHeight w:val="773"/>
        </w:trPr>
        <w:tc>
          <w:tcPr>
            <w:tcW w:w="1548" w:type="dxa"/>
            <w:tcBorders>
              <w:top w:val="single" w:sz="8" w:space="0" w:color="000000"/>
              <w:bottom w:val="single" w:sz="8" w:space="0" w:color="000000"/>
              <w:right w:val="single" w:sz="8" w:space="0" w:color="000000"/>
            </w:tcBorders>
            <w:shd w:val="clear" w:color="auto" w:fill="F3F3F3"/>
          </w:tcPr>
          <w:p w14:paraId="43712D57" w14:textId="77777777" w:rsidR="00470A06" w:rsidRPr="00362205" w:rsidRDefault="00470A06" w:rsidP="00AF7A10">
            <w:pPr>
              <w:rPr>
                <w:rFonts w:ascii="標楷體" w:eastAsia="標楷體" w:hAnsi="標楷體"/>
              </w:rPr>
            </w:pPr>
            <w:r w:rsidRPr="00362205">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67E52B35" w14:textId="103FEFF6" w:rsidR="00470A06" w:rsidRDefault="00470A06" w:rsidP="00AF7A10">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查詢</w:t>
            </w:r>
            <w:r>
              <w:rPr>
                <w:rFonts w:ascii="標楷體" w:eastAsia="標楷體" w:hAnsi="標楷體" w:hint="eastAsia"/>
              </w:rPr>
              <w:t>會計</w:t>
            </w:r>
            <w:r w:rsidR="00AF7A10">
              <w:rPr>
                <w:rFonts w:ascii="標楷體" w:eastAsia="標楷體" w:hAnsi="標楷體" w:hint="eastAsia"/>
              </w:rPr>
              <w:t>帳務明細檔</w:t>
            </w:r>
            <w:r>
              <w:rPr>
                <w:rFonts w:ascii="標楷體" w:eastAsia="標楷體" w:hAnsi="標楷體" w:hint="eastAsia"/>
              </w:rPr>
              <w:t>(</w:t>
            </w:r>
            <w:r w:rsidR="00AF7A10">
              <w:rPr>
                <w:rFonts w:ascii="標楷體" w:eastAsia="標楷體" w:hAnsi="標楷體" w:hint="eastAsia"/>
              </w:rPr>
              <w:t>A</w:t>
            </w:r>
            <w:r w:rsidR="00AF7A10">
              <w:rPr>
                <w:rFonts w:ascii="標楷體" w:eastAsia="標楷體" w:hAnsi="標楷體"/>
              </w:rPr>
              <w:t>cDetail</w:t>
            </w:r>
            <w:r>
              <w:rPr>
                <w:rFonts w:ascii="標楷體" w:eastAsia="標楷體" w:hAnsi="標楷體"/>
              </w:rPr>
              <w:t>)</w:t>
            </w:r>
          </w:p>
          <w:p w14:paraId="5DB790D4" w14:textId="77777777" w:rsidR="00470A06" w:rsidRDefault="00470A06" w:rsidP="00AF7A10">
            <w:pPr>
              <w:rPr>
                <w:rFonts w:ascii="標楷體" w:eastAsia="標楷體" w:hAnsi="標楷體"/>
                <w:lang w:eastAsia="zh-HK"/>
              </w:rPr>
            </w:pPr>
            <w:r>
              <w:rPr>
                <w:rFonts w:ascii="標楷體" w:eastAsia="標楷體" w:hAnsi="標楷體"/>
              </w:rPr>
              <w:t>2.</w:t>
            </w:r>
            <w:r>
              <w:rPr>
                <w:rFonts w:ascii="標楷體" w:eastAsia="標楷體" w:hAnsi="標楷體" w:hint="eastAsia"/>
                <w:lang w:eastAsia="zh-HK"/>
              </w:rPr>
              <w:t>依據輸入查詢條件</w:t>
            </w:r>
            <w:r>
              <w:rPr>
                <w:rFonts w:ascii="標楷體" w:eastAsia="標楷體" w:hAnsi="標楷體" w:hint="eastAsia"/>
              </w:rPr>
              <w:t>,</w:t>
            </w:r>
            <w:r>
              <w:rPr>
                <w:rFonts w:ascii="標楷體" w:eastAsia="標楷體" w:hAnsi="標楷體" w:hint="eastAsia"/>
                <w:lang w:eastAsia="zh-HK"/>
              </w:rPr>
              <w:t>輸出查詢資料</w:t>
            </w:r>
          </w:p>
          <w:p w14:paraId="663C0987" w14:textId="77777777" w:rsidR="00470A06" w:rsidRDefault="00470A06" w:rsidP="00AF7A10">
            <w:pPr>
              <w:rPr>
                <w:rFonts w:ascii="新細明體" w:hAnsi="新細明體"/>
                <w:lang w:eastAsia="zh-HK"/>
              </w:rPr>
            </w:pPr>
            <w:r>
              <w:rPr>
                <w:rFonts w:ascii="標楷體" w:eastAsia="標楷體" w:hAnsi="標楷體" w:hint="eastAsia"/>
              </w:rPr>
              <w:t xml:space="preserve">  (</w:t>
            </w:r>
            <w:r>
              <w:rPr>
                <w:rFonts w:ascii="標楷體" w:eastAsia="標楷體" w:hAnsi="標楷體"/>
              </w:rPr>
              <w:t>1).</w:t>
            </w:r>
            <w:r>
              <w:rPr>
                <w:rFonts w:ascii="標楷體" w:eastAsia="標楷體" w:hAnsi="標楷體" w:hint="eastAsia"/>
                <w:lang w:eastAsia="zh-HK"/>
              </w:rPr>
              <w:t>帳冊別</w:t>
            </w:r>
            <w:r>
              <w:rPr>
                <w:rFonts w:ascii="標楷體" w:eastAsia="標楷體" w:hAnsi="標楷體" w:hint="eastAsia"/>
              </w:rPr>
              <w:t>(</w:t>
            </w:r>
            <w:r w:rsidRPr="00C323C7">
              <w:rPr>
                <w:rFonts w:ascii="標楷體" w:eastAsia="標楷體" w:hAnsi="標楷體"/>
              </w:rPr>
              <w:t>AcBookCode</w:t>
            </w:r>
            <w:r>
              <w:rPr>
                <w:rFonts w:ascii="標楷體" w:eastAsia="標楷體" w:hAnsi="標楷體"/>
              </w:rPr>
              <w:t>)</w:t>
            </w:r>
            <w:r>
              <w:rPr>
                <w:rFonts w:ascii="標楷體" w:eastAsia="標楷體" w:hAnsi="標楷體" w:hint="eastAsia"/>
              </w:rPr>
              <w:t xml:space="preserve"> = </w:t>
            </w:r>
            <w:r>
              <w:rPr>
                <w:rFonts w:ascii="標楷體" w:eastAsia="標楷體" w:hAnsi="標楷體" w:hint="eastAsia"/>
                <w:lang w:eastAsia="zh-HK"/>
              </w:rPr>
              <w:t>輸入條件</w:t>
            </w:r>
            <w:r>
              <w:rPr>
                <w:rFonts w:ascii="新細明體" w:hAnsi="新細明體" w:hint="eastAsia"/>
                <w:lang w:eastAsia="zh-HK"/>
              </w:rPr>
              <w:t>「</w:t>
            </w:r>
            <w:r>
              <w:rPr>
                <w:rFonts w:ascii="標楷體" w:eastAsia="標楷體" w:hAnsi="標楷體" w:hint="eastAsia"/>
                <w:lang w:eastAsia="zh-HK"/>
              </w:rPr>
              <w:t>帳冊別</w:t>
            </w:r>
            <w:r>
              <w:rPr>
                <w:rFonts w:ascii="新細明體" w:hAnsi="新細明體" w:hint="eastAsia"/>
                <w:lang w:eastAsia="zh-HK"/>
              </w:rPr>
              <w:t>」</w:t>
            </w:r>
          </w:p>
          <w:p w14:paraId="28466B31" w14:textId="77777777" w:rsidR="00470A06" w:rsidRDefault="00470A06" w:rsidP="00AF7A10">
            <w:pPr>
              <w:rPr>
                <w:rFonts w:ascii="標楷體" w:eastAsia="標楷體" w:hAnsi="標楷體"/>
              </w:rPr>
            </w:pPr>
            <w:r>
              <w:rPr>
                <w:rFonts w:ascii="標楷體" w:eastAsia="標楷體" w:hAnsi="標楷體" w:hint="eastAsia"/>
              </w:rPr>
              <w:t xml:space="preserve">  (2).單位別(B</w:t>
            </w:r>
            <w:r>
              <w:rPr>
                <w:rFonts w:ascii="標楷體" w:eastAsia="標楷體" w:hAnsi="標楷體"/>
              </w:rPr>
              <w:t>ranchNo)</w:t>
            </w:r>
            <w:r>
              <w:rPr>
                <w:rFonts w:ascii="標楷體" w:eastAsia="標楷體" w:hAnsi="標楷體" w:hint="eastAsia"/>
              </w:rPr>
              <w:t xml:space="preserve"> = </w:t>
            </w:r>
            <w:r>
              <w:rPr>
                <w:rFonts w:ascii="標楷體" w:eastAsia="標楷體" w:hAnsi="標楷體" w:hint="eastAsia"/>
                <w:lang w:eastAsia="zh-HK"/>
              </w:rPr>
              <w:t>輸入條件</w:t>
            </w:r>
            <w:r>
              <w:rPr>
                <w:rFonts w:ascii="新細明體" w:hAnsi="新細明體" w:hint="eastAsia"/>
                <w:lang w:eastAsia="zh-HK"/>
              </w:rPr>
              <w:t>「</w:t>
            </w:r>
            <w:r>
              <w:rPr>
                <w:rFonts w:ascii="標楷體" w:eastAsia="標楷體" w:hAnsi="標楷體" w:hint="eastAsia"/>
              </w:rPr>
              <w:t>單位別</w:t>
            </w:r>
            <w:r>
              <w:rPr>
                <w:rFonts w:ascii="新細明體" w:hAnsi="新細明體" w:hint="eastAsia"/>
                <w:lang w:eastAsia="zh-HK"/>
              </w:rPr>
              <w:t>」</w:t>
            </w:r>
          </w:p>
          <w:p w14:paraId="308B06E7" w14:textId="77777777" w:rsidR="00470A06" w:rsidRDefault="00470A06" w:rsidP="00AF7A10">
            <w:pPr>
              <w:rPr>
                <w:rFonts w:ascii="標楷體" w:eastAsia="標楷體" w:hAnsi="標楷體"/>
                <w:lang w:eastAsia="zh-HK"/>
              </w:rPr>
            </w:pPr>
            <w:r>
              <w:rPr>
                <w:rFonts w:ascii="標楷體" w:eastAsia="標楷體" w:hAnsi="標楷體" w:hint="eastAsia"/>
              </w:rPr>
              <w:t xml:space="preserve">  (3).幣別(</w:t>
            </w:r>
            <w:r w:rsidRPr="006D6196">
              <w:rPr>
                <w:rFonts w:ascii="標楷體" w:eastAsia="標楷體" w:hAnsi="標楷體"/>
              </w:rPr>
              <w:t>CurrencyCode</w:t>
            </w:r>
            <w:r>
              <w:rPr>
                <w:rFonts w:ascii="標楷體" w:eastAsia="標楷體" w:hAnsi="標楷體"/>
              </w:rPr>
              <w:t>)</w:t>
            </w:r>
            <w:r>
              <w:rPr>
                <w:rFonts w:ascii="標楷體" w:eastAsia="標楷體" w:hAnsi="標楷體" w:hint="eastAsia"/>
              </w:rPr>
              <w:t xml:space="preserve"> = </w:t>
            </w:r>
            <w:r>
              <w:rPr>
                <w:rFonts w:ascii="標楷體" w:eastAsia="標楷體" w:hAnsi="標楷體" w:hint="eastAsia"/>
                <w:lang w:eastAsia="zh-HK"/>
              </w:rPr>
              <w:t>輸入條件</w:t>
            </w:r>
            <w:r>
              <w:rPr>
                <w:rFonts w:ascii="新細明體" w:hAnsi="新細明體" w:hint="eastAsia"/>
                <w:lang w:eastAsia="zh-HK"/>
              </w:rPr>
              <w:t>「</w:t>
            </w:r>
            <w:r>
              <w:rPr>
                <w:rFonts w:ascii="標楷體" w:eastAsia="標楷體" w:hAnsi="標楷體" w:hint="eastAsia"/>
              </w:rPr>
              <w:t>幣別</w:t>
            </w:r>
            <w:r>
              <w:rPr>
                <w:rFonts w:ascii="新細明體" w:hAnsi="新細明體" w:hint="eastAsia"/>
                <w:lang w:eastAsia="zh-HK"/>
              </w:rPr>
              <w:t>」</w:t>
            </w:r>
          </w:p>
          <w:p w14:paraId="60948610" w14:textId="77777777" w:rsidR="00470A06" w:rsidRDefault="00470A06" w:rsidP="00AF7A10">
            <w:pPr>
              <w:rPr>
                <w:rFonts w:ascii="標楷體" w:eastAsia="標楷體" w:hAnsi="標楷體"/>
              </w:rPr>
            </w:pPr>
            <w:r>
              <w:rPr>
                <w:rFonts w:ascii="標楷體" w:eastAsia="標楷體" w:hAnsi="標楷體" w:hint="eastAsia"/>
              </w:rPr>
              <w:t xml:space="preserve">  (4).科子細目(</w:t>
            </w:r>
            <w:r w:rsidRPr="006D6196">
              <w:rPr>
                <w:rFonts w:ascii="標楷體" w:eastAsia="標楷體" w:hAnsi="標楷體"/>
              </w:rPr>
              <w:t>AcNoCode</w:t>
            </w:r>
            <w:r>
              <w:rPr>
                <w:rFonts w:ascii="標楷體" w:eastAsia="標楷體" w:hAnsi="標楷體"/>
              </w:rPr>
              <w:t>+</w:t>
            </w:r>
            <w:r>
              <w:t xml:space="preserve"> </w:t>
            </w:r>
            <w:r w:rsidRPr="006D6196">
              <w:rPr>
                <w:rFonts w:ascii="標楷體" w:eastAsia="標楷體" w:hAnsi="標楷體"/>
              </w:rPr>
              <w:t>AcSubCode</w:t>
            </w:r>
            <w:r>
              <w:rPr>
                <w:rFonts w:ascii="標楷體" w:eastAsia="標楷體" w:hAnsi="標楷體"/>
              </w:rPr>
              <w:t>+</w:t>
            </w:r>
            <w:r>
              <w:t xml:space="preserve"> </w:t>
            </w:r>
            <w:r w:rsidRPr="006D6196">
              <w:rPr>
                <w:rFonts w:ascii="標楷體" w:eastAsia="標楷體" w:hAnsi="標楷體"/>
              </w:rPr>
              <w:t>AcDtlCode</w:t>
            </w:r>
            <w:r>
              <w:rPr>
                <w:rFonts w:ascii="標楷體" w:eastAsia="標楷體" w:hAnsi="標楷體"/>
              </w:rPr>
              <w:t>)</w:t>
            </w:r>
          </w:p>
          <w:p w14:paraId="3CE7EBDB" w14:textId="77777777" w:rsidR="00470A06" w:rsidRDefault="00470A06" w:rsidP="00AF7A10">
            <w:pPr>
              <w:rPr>
                <w:rFonts w:ascii="標楷體" w:eastAsia="標楷體" w:hAnsi="標楷體"/>
                <w:lang w:eastAsia="zh-HK"/>
              </w:rPr>
            </w:pPr>
            <w:r>
              <w:rPr>
                <w:rFonts w:ascii="標楷體" w:eastAsia="標楷體" w:hAnsi="標楷體" w:hint="eastAsia"/>
              </w:rPr>
              <w:t xml:space="preserve"> </w:t>
            </w:r>
            <w:r>
              <w:rPr>
                <w:rFonts w:ascii="標楷體" w:eastAsia="標楷體" w:hAnsi="標楷體"/>
                <w:lang w:eastAsia="zh-HK"/>
              </w:rPr>
              <w:t xml:space="preserve">     </w:t>
            </w:r>
            <w:r>
              <w:rPr>
                <w:rFonts w:ascii="標楷體" w:eastAsia="標楷體" w:hAnsi="標楷體" w:hint="eastAsia"/>
              </w:rPr>
              <w:t xml:space="preserve">= </w:t>
            </w:r>
            <w:r>
              <w:rPr>
                <w:rFonts w:ascii="標楷體" w:eastAsia="標楷體" w:hAnsi="標楷體" w:hint="eastAsia"/>
                <w:lang w:eastAsia="zh-HK"/>
              </w:rPr>
              <w:t>輸入條件</w:t>
            </w:r>
            <w:r>
              <w:rPr>
                <w:rFonts w:ascii="新細明體" w:hAnsi="新細明體" w:hint="eastAsia"/>
                <w:lang w:eastAsia="zh-HK"/>
              </w:rPr>
              <w:t>「</w:t>
            </w:r>
            <w:r>
              <w:rPr>
                <w:rFonts w:ascii="標楷體" w:eastAsia="標楷體" w:hAnsi="標楷體" w:hint="eastAsia"/>
              </w:rPr>
              <w:t>科子細目</w:t>
            </w:r>
            <w:r>
              <w:rPr>
                <w:rFonts w:ascii="新細明體" w:hAnsi="新細明體" w:hint="eastAsia"/>
                <w:lang w:eastAsia="zh-HK"/>
              </w:rPr>
              <w:t>」</w:t>
            </w:r>
          </w:p>
          <w:p w14:paraId="284FF472" w14:textId="4BC8CE63" w:rsidR="00470A06" w:rsidRPr="00AF7A10" w:rsidRDefault="00470A06" w:rsidP="00AF7A10">
            <w:pPr>
              <w:ind w:left="720" w:hangingChars="300" w:hanging="720"/>
              <w:rPr>
                <w:rFonts w:ascii="標楷體" w:eastAsia="標楷體" w:hAnsi="標楷體"/>
                <w:lang w:eastAsia="zh-HK"/>
              </w:rPr>
            </w:pPr>
            <w:r>
              <w:rPr>
                <w:rFonts w:ascii="標楷體" w:eastAsia="標楷體" w:hAnsi="標楷體" w:hint="eastAsia"/>
              </w:rPr>
              <w:t xml:space="preserve">  </w:t>
            </w:r>
            <w:r w:rsidRPr="00AF7A10">
              <w:rPr>
                <w:rFonts w:ascii="標楷體" w:eastAsia="標楷體" w:hAnsi="標楷體" w:hint="eastAsia"/>
              </w:rPr>
              <w:t>(5).會計日期(</w:t>
            </w:r>
            <w:r w:rsidRPr="00AF7A10">
              <w:rPr>
                <w:rFonts w:ascii="標楷體" w:eastAsia="標楷體" w:hAnsi="標楷體"/>
              </w:rPr>
              <w:t>AcDate)</w:t>
            </w:r>
            <w:r w:rsidR="00AF7A10" w:rsidRPr="00AF7A10">
              <w:rPr>
                <w:rFonts w:ascii="標楷體" w:eastAsia="標楷體" w:hAnsi="標楷體" w:hint="eastAsia"/>
              </w:rPr>
              <w:t>=</w:t>
            </w:r>
            <w:r w:rsidRPr="00AF7A10">
              <w:rPr>
                <w:rFonts w:ascii="標楷體" w:eastAsia="標楷體" w:hAnsi="標楷體" w:hint="eastAsia"/>
                <w:lang w:eastAsia="zh-HK"/>
              </w:rPr>
              <w:t>輸入條件「</w:t>
            </w:r>
            <w:r w:rsidRPr="00AF7A10">
              <w:rPr>
                <w:rFonts w:ascii="標楷體" w:eastAsia="標楷體" w:hAnsi="標楷體" w:hint="eastAsia"/>
              </w:rPr>
              <w:t>會計日期</w:t>
            </w:r>
            <w:r w:rsidRPr="00AF7A10">
              <w:rPr>
                <w:rFonts w:ascii="標楷體" w:eastAsia="標楷體" w:hAnsi="標楷體" w:hint="eastAsia"/>
                <w:lang w:eastAsia="zh-HK"/>
              </w:rPr>
              <w:t>」</w:t>
            </w:r>
          </w:p>
          <w:p w14:paraId="134A1CE4" w14:textId="6026C4CB" w:rsidR="00A37FC3" w:rsidRDefault="00AF7A10" w:rsidP="00A37FC3">
            <w:pPr>
              <w:ind w:left="720" w:hangingChars="300" w:hanging="720"/>
              <w:rPr>
                <w:rFonts w:ascii="標楷體" w:eastAsia="標楷體" w:hAnsi="標楷體"/>
                <w:lang w:eastAsia="zh-HK"/>
              </w:rPr>
            </w:pPr>
            <w:r w:rsidRPr="00AF7A10">
              <w:rPr>
                <w:rFonts w:ascii="標楷體" w:eastAsia="標楷體" w:hAnsi="標楷體" w:hint="eastAsia"/>
              </w:rPr>
              <w:t xml:space="preserve">  (6).</w:t>
            </w:r>
            <w:r>
              <w:rPr>
                <w:rFonts w:ascii="標楷體" w:eastAsia="標楷體" w:hAnsi="標楷體" w:hint="eastAsia"/>
              </w:rPr>
              <w:t>輸入條件</w:t>
            </w:r>
            <w:r w:rsidRPr="00AF7A10">
              <w:rPr>
                <w:rFonts w:ascii="標楷體" w:eastAsia="標楷體" w:hAnsi="標楷體" w:hint="eastAsia"/>
                <w:lang w:eastAsia="zh-HK"/>
              </w:rPr>
              <w:t>「彙計方式」</w:t>
            </w:r>
          </w:p>
          <w:p w14:paraId="686DEF22" w14:textId="6336C06B" w:rsidR="00E806B0" w:rsidRDefault="00E806B0" w:rsidP="00AF7A10">
            <w:pPr>
              <w:ind w:left="720" w:hangingChars="300" w:hanging="720"/>
              <w:rPr>
                <w:rFonts w:ascii="標楷體" w:eastAsia="標楷體" w:hAnsi="標楷體"/>
              </w:rPr>
            </w:pPr>
            <w:r>
              <w:rPr>
                <w:rFonts w:ascii="標楷體" w:eastAsia="標楷體" w:hAnsi="標楷體" w:hint="eastAsia"/>
              </w:rPr>
              <w:t xml:space="preserve"> </w:t>
            </w:r>
            <w:r>
              <w:rPr>
                <w:rFonts w:ascii="標楷體" w:eastAsia="標楷體" w:hAnsi="標楷體"/>
                <w:lang w:eastAsia="zh-HK"/>
              </w:rPr>
              <w:t xml:space="preserve">     1.</w:t>
            </w:r>
            <w:r>
              <w:rPr>
                <w:rFonts w:ascii="標楷體" w:eastAsia="標楷體" w:hAnsi="標楷體" w:hint="eastAsia"/>
                <w:lang w:eastAsia="zh-HK"/>
              </w:rPr>
              <w:t xml:space="preserve">彙總別 </w:t>
            </w:r>
            <w:r>
              <w:rPr>
                <w:rFonts w:ascii="標楷體" w:eastAsia="標楷體" w:hAnsi="標楷體"/>
                <w:lang w:eastAsia="zh-HK"/>
              </w:rPr>
              <w:t xml:space="preserve"> </w:t>
            </w:r>
            <w:r>
              <w:rPr>
                <w:rFonts w:ascii="標楷體" w:eastAsia="標楷體" w:hAnsi="標楷體" w:hint="eastAsia"/>
              </w:rPr>
              <w:t>(</w:t>
            </w:r>
            <w:r>
              <w:rPr>
                <w:rFonts w:ascii="標楷體" w:eastAsia="標楷體" w:hAnsi="標楷體"/>
              </w:rPr>
              <w:t>SumNo</w:t>
            </w:r>
            <w:r>
              <w:rPr>
                <w:rFonts w:ascii="標楷體" w:eastAsia="標楷體" w:hAnsi="標楷體" w:hint="eastAsia"/>
              </w:rPr>
              <w:t>)</w:t>
            </w:r>
          </w:p>
          <w:p w14:paraId="689C9723" w14:textId="3A33908E" w:rsidR="00E806B0" w:rsidRDefault="00E806B0" w:rsidP="00AF7A10">
            <w:pPr>
              <w:ind w:left="720" w:hangingChars="300" w:hanging="720"/>
              <w:rPr>
                <w:rFonts w:ascii="標楷體" w:eastAsia="標楷體" w:hAnsi="標楷體"/>
              </w:rPr>
            </w:pPr>
            <w:r>
              <w:rPr>
                <w:rFonts w:ascii="標楷體" w:eastAsia="標楷體" w:hAnsi="標楷體" w:hint="eastAsia"/>
                <w:lang w:eastAsia="zh-HK"/>
              </w:rPr>
              <w:t xml:space="preserve"> </w:t>
            </w:r>
            <w:r>
              <w:rPr>
                <w:rFonts w:ascii="標楷體" w:eastAsia="標楷體" w:hAnsi="標楷體"/>
                <w:lang w:eastAsia="zh-HK"/>
              </w:rPr>
              <w:t xml:space="preserve">     2.</w:t>
            </w:r>
            <w:r>
              <w:rPr>
                <w:rFonts w:ascii="標楷體" w:eastAsia="標楷體" w:hAnsi="標楷體" w:hint="eastAsia"/>
                <w:lang w:eastAsia="zh-HK"/>
              </w:rPr>
              <w:t xml:space="preserve">經辦別 </w:t>
            </w:r>
            <w:r>
              <w:rPr>
                <w:rFonts w:ascii="標楷體" w:eastAsia="標楷體" w:hAnsi="標楷體"/>
                <w:lang w:eastAsia="zh-HK"/>
              </w:rPr>
              <w:t xml:space="preserve"> </w:t>
            </w:r>
            <w:r>
              <w:rPr>
                <w:rFonts w:ascii="標楷體" w:eastAsia="標楷體" w:hAnsi="標楷體" w:hint="eastAsia"/>
              </w:rPr>
              <w:t>(Ti</w:t>
            </w:r>
            <w:r>
              <w:rPr>
                <w:rFonts w:ascii="標楷體" w:eastAsia="標楷體" w:hAnsi="標楷體"/>
              </w:rPr>
              <w:t>taTlrNo</w:t>
            </w:r>
            <w:r>
              <w:rPr>
                <w:rFonts w:ascii="標楷體" w:eastAsia="標楷體" w:hAnsi="標楷體" w:hint="eastAsia"/>
              </w:rPr>
              <w:t>)</w:t>
            </w:r>
          </w:p>
          <w:p w14:paraId="4FDD7A9E" w14:textId="21E82896" w:rsidR="00E806B0" w:rsidRDefault="00E806B0" w:rsidP="00AF7A10">
            <w:pPr>
              <w:ind w:left="720" w:hangingChars="300" w:hanging="720"/>
              <w:rPr>
                <w:rFonts w:ascii="標楷體" w:eastAsia="標楷體" w:hAnsi="標楷體"/>
              </w:rPr>
            </w:pPr>
            <w:r>
              <w:rPr>
                <w:rFonts w:ascii="標楷體" w:eastAsia="標楷體" w:hAnsi="標楷體" w:hint="eastAsia"/>
                <w:lang w:eastAsia="zh-HK"/>
              </w:rPr>
              <w:t xml:space="preserve"> </w:t>
            </w:r>
            <w:r>
              <w:rPr>
                <w:rFonts w:ascii="標楷體" w:eastAsia="標楷體" w:hAnsi="標楷體"/>
                <w:lang w:eastAsia="zh-HK"/>
              </w:rPr>
              <w:t xml:space="preserve">     3.</w:t>
            </w:r>
            <w:r>
              <w:rPr>
                <w:rFonts w:ascii="標楷體" w:eastAsia="標楷體" w:hAnsi="標楷體" w:hint="eastAsia"/>
                <w:lang w:eastAsia="zh-HK"/>
              </w:rPr>
              <w:t>整批批號</w:t>
            </w:r>
            <w:r>
              <w:rPr>
                <w:rFonts w:ascii="標楷體" w:eastAsia="標楷體" w:hAnsi="標楷體" w:hint="eastAsia"/>
              </w:rPr>
              <w:t>(</w:t>
            </w:r>
            <w:r>
              <w:rPr>
                <w:rFonts w:ascii="標楷體" w:eastAsia="標楷體" w:hAnsi="標楷體"/>
              </w:rPr>
              <w:t>TitaBatchNo</w:t>
            </w:r>
            <w:r>
              <w:rPr>
                <w:rFonts w:ascii="標楷體" w:eastAsia="標楷體" w:hAnsi="標楷體" w:hint="eastAsia"/>
              </w:rPr>
              <w:t>)</w:t>
            </w:r>
          </w:p>
          <w:p w14:paraId="2696E707" w14:textId="7FE6AB7C" w:rsidR="00E806B0" w:rsidRDefault="00E806B0" w:rsidP="00AF7A10">
            <w:pPr>
              <w:ind w:left="720" w:hangingChars="300" w:hanging="720"/>
              <w:rPr>
                <w:rFonts w:ascii="標楷體" w:eastAsia="標楷體" w:hAnsi="標楷體"/>
              </w:rPr>
            </w:pPr>
            <w:r>
              <w:rPr>
                <w:rFonts w:ascii="標楷體" w:eastAsia="標楷體" w:hAnsi="標楷體" w:hint="eastAsia"/>
              </w:rPr>
              <w:t xml:space="preserve"> </w:t>
            </w:r>
            <w:r>
              <w:rPr>
                <w:rFonts w:ascii="標楷體" w:eastAsia="標楷體" w:hAnsi="標楷體"/>
              </w:rPr>
              <w:t xml:space="preserve">     4.</w:t>
            </w:r>
            <w:r>
              <w:rPr>
                <w:rFonts w:ascii="標楷體" w:eastAsia="標楷體" w:hAnsi="標楷體" w:hint="eastAsia"/>
              </w:rPr>
              <w:t>摘要代號(</w:t>
            </w:r>
            <w:r>
              <w:rPr>
                <w:rFonts w:ascii="標楷體" w:eastAsia="標楷體" w:hAnsi="標楷體"/>
              </w:rPr>
              <w:t>DscptCode</w:t>
            </w:r>
            <w:r>
              <w:rPr>
                <w:rFonts w:ascii="標楷體" w:eastAsia="標楷體" w:hAnsi="標楷體" w:hint="eastAsia"/>
              </w:rPr>
              <w:t>)</w:t>
            </w:r>
          </w:p>
          <w:p w14:paraId="285A191B" w14:textId="4212B01A" w:rsidR="00E806B0" w:rsidRDefault="00E806B0" w:rsidP="00AF7A10">
            <w:pPr>
              <w:ind w:left="720" w:hangingChars="300" w:hanging="720"/>
              <w:rPr>
                <w:rFonts w:ascii="標楷體" w:eastAsia="標楷體" w:hAnsi="標楷體"/>
              </w:rPr>
            </w:pPr>
            <w:r>
              <w:rPr>
                <w:rFonts w:ascii="標楷體" w:eastAsia="標楷體" w:hAnsi="標楷體" w:hint="eastAsia"/>
              </w:rPr>
              <w:t xml:space="preserve"> </w:t>
            </w:r>
            <w:r>
              <w:rPr>
                <w:rFonts w:ascii="標楷體" w:eastAsia="標楷體" w:hAnsi="標楷體"/>
              </w:rPr>
              <w:t xml:space="preserve">     5.</w:t>
            </w:r>
            <w:r>
              <w:rPr>
                <w:rFonts w:ascii="標楷體" w:eastAsia="標楷體" w:hAnsi="標楷體" w:hint="eastAsia"/>
              </w:rPr>
              <w:t>傳票批號(</w:t>
            </w:r>
            <w:r>
              <w:rPr>
                <w:rFonts w:ascii="標楷體" w:eastAsia="標楷體" w:hAnsi="標楷體"/>
              </w:rPr>
              <w:t>SlipBatNo)</w:t>
            </w:r>
          </w:p>
          <w:p w14:paraId="15FE2543" w14:textId="5A24A264" w:rsidR="00E806B0" w:rsidRPr="00AF7A10" w:rsidRDefault="00E806B0" w:rsidP="00AF7A10">
            <w:pPr>
              <w:ind w:left="720" w:hangingChars="300" w:hanging="720"/>
              <w:rPr>
                <w:rFonts w:ascii="標楷體" w:eastAsia="標楷體" w:hAnsi="標楷體"/>
                <w:lang w:eastAsia="zh-HK"/>
              </w:rPr>
            </w:pPr>
            <w:r>
              <w:rPr>
                <w:rFonts w:ascii="標楷體" w:eastAsia="標楷體" w:hAnsi="標楷體" w:hint="eastAsia"/>
              </w:rPr>
              <w:t xml:space="preserve"> </w:t>
            </w:r>
            <w:r>
              <w:rPr>
                <w:rFonts w:ascii="標楷體" w:eastAsia="標楷體" w:hAnsi="標楷體"/>
              </w:rPr>
              <w:t xml:space="preserve">     6.</w:t>
            </w:r>
            <w:r>
              <w:rPr>
                <w:rFonts w:ascii="標楷體" w:eastAsia="標楷體" w:hAnsi="標楷體" w:hint="eastAsia"/>
              </w:rPr>
              <w:t>業務類別(</w:t>
            </w:r>
            <w:r>
              <w:rPr>
                <w:rFonts w:ascii="標楷體" w:eastAsia="標楷體" w:hAnsi="標楷體"/>
              </w:rPr>
              <w:t>TitaSecNo</w:t>
            </w:r>
            <w:r>
              <w:rPr>
                <w:rFonts w:ascii="標楷體" w:eastAsia="標楷體" w:hAnsi="標楷體" w:hint="eastAsia"/>
              </w:rPr>
              <w:t>)</w:t>
            </w:r>
          </w:p>
          <w:p w14:paraId="1E61829F" w14:textId="4310D98B" w:rsidR="00470A06" w:rsidRPr="00AF7A10" w:rsidRDefault="00470A06" w:rsidP="00AF7A10">
            <w:pPr>
              <w:rPr>
                <w:rFonts w:ascii="標楷體" w:eastAsia="標楷體" w:hAnsi="標楷體"/>
                <w:lang w:eastAsia="zh-HK"/>
              </w:rPr>
            </w:pPr>
            <w:r w:rsidRPr="00AF7A10">
              <w:rPr>
                <w:rFonts w:ascii="標楷體" w:eastAsia="標楷體" w:hAnsi="標楷體" w:hint="eastAsia"/>
                <w:lang w:eastAsia="zh-HK"/>
              </w:rPr>
              <w:t>3</w:t>
            </w:r>
            <w:r w:rsidRPr="00AF7A10">
              <w:rPr>
                <w:rFonts w:ascii="標楷體" w:eastAsia="標楷體" w:hAnsi="標楷體"/>
                <w:lang w:eastAsia="zh-HK"/>
              </w:rPr>
              <w:t>.</w:t>
            </w:r>
            <w:r w:rsidRPr="00AF7A10">
              <w:rPr>
                <w:rFonts w:ascii="標楷體" w:eastAsia="標楷體" w:hAnsi="標楷體" w:hint="eastAsia"/>
                <w:lang w:eastAsia="zh-HK"/>
              </w:rPr>
              <w:t>資料排序</w:t>
            </w:r>
            <w:r w:rsidRPr="00AF7A10">
              <w:rPr>
                <w:rFonts w:ascii="標楷體" w:eastAsia="標楷體" w:hAnsi="標楷體" w:hint="eastAsia"/>
              </w:rPr>
              <w:t>:查詢結果</w:t>
            </w:r>
            <w:r w:rsidRPr="00AF7A10">
              <w:rPr>
                <w:rFonts w:ascii="標楷體" w:eastAsia="標楷體" w:hAnsi="標楷體" w:hint="eastAsia"/>
                <w:lang w:eastAsia="zh-HK"/>
              </w:rPr>
              <w:t>「</w:t>
            </w:r>
            <w:r w:rsidR="00B54CF1">
              <w:rPr>
                <w:rFonts w:ascii="標楷體" w:eastAsia="標楷體" w:hAnsi="標楷體" w:hint="eastAsia"/>
                <w:lang w:eastAsia="zh-HK"/>
              </w:rPr>
              <w:t>科子細目</w:t>
            </w:r>
            <w:r w:rsidRPr="00AF7A10">
              <w:rPr>
                <w:rFonts w:ascii="標楷體" w:eastAsia="標楷體" w:hAnsi="標楷體" w:hint="eastAsia"/>
                <w:lang w:eastAsia="zh-HK"/>
              </w:rPr>
              <w:t>」</w:t>
            </w:r>
            <w:r w:rsidR="00B54CF1">
              <w:rPr>
                <w:rFonts w:ascii="標楷體" w:eastAsia="標楷體" w:hAnsi="標楷體" w:hint="eastAsia"/>
                <w:lang w:eastAsia="zh-HK"/>
              </w:rPr>
              <w:t>由小到大排序</w:t>
            </w:r>
          </w:p>
          <w:p w14:paraId="1DDCD2FF" w14:textId="41F8CB55" w:rsidR="00470A06" w:rsidRPr="00362205" w:rsidRDefault="00470A06" w:rsidP="00AF7A10">
            <w:pPr>
              <w:ind w:left="240" w:hangingChars="100" w:hanging="240"/>
              <w:rPr>
                <w:rFonts w:ascii="標楷體" w:eastAsia="標楷體" w:hAnsi="標楷體"/>
                <w:lang w:eastAsia="zh-HK"/>
              </w:rPr>
            </w:pPr>
            <w:r w:rsidRPr="00AF7A10">
              <w:rPr>
                <w:rFonts w:ascii="標楷體" w:eastAsia="標楷體" w:hAnsi="標楷體" w:hint="eastAsia"/>
              </w:rPr>
              <w:t>4.</w:t>
            </w:r>
            <w:r w:rsidRPr="00AF7A10">
              <w:rPr>
                <w:rFonts w:ascii="標楷體" w:eastAsia="標楷體" w:hAnsi="標楷體" w:hint="eastAsia"/>
                <w:lang w:eastAsia="zh-HK"/>
              </w:rPr>
              <w:t>本交</w:t>
            </w:r>
            <w:r w:rsidRPr="00AF7A10">
              <w:rPr>
                <w:rFonts w:ascii="標楷體" w:eastAsia="標楷體" w:hAnsi="標楷體" w:hint="eastAsia"/>
              </w:rPr>
              <w:t>易</w:t>
            </w:r>
            <w:r w:rsidRPr="00AF7A10">
              <w:rPr>
                <w:rFonts w:ascii="標楷體" w:eastAsia="標楷體" w:hAnsi="標楷體" w:hint="eastAsia"/>
                <w:lang w:eastAsia="zh-HK"/>
              </w:rPr>
              <w:t>可以帳冊別為鍵值查</w:t>
            </w:r>
            <w:r w:rsidRPr="00AF7A10">
              <w:rPr>
                <w:rFonts w:ascii="標楷體" w:eastAsia="標楷體" w:hAnsi="標楷體" w:hint="eastAsia"/>
              </w:rPr>
              <w:t>詢</w:t>
            </w:r>
            <w:r w:rsidRPr="00AF7A10">
              <w:rPr>
                <w:rFonts w:ascii="標楷體" w:eastAsia="標楷體" w:hAnsi="標楷體" w:hint="eastAsia"/>
                <w:lang w:eastAsia="zh-HK"/>
              </w:rPr>
              <w:t>日結金</w:t>
            </w:r>
            <w:r w:rsidRPr="00AF7A10">
              <w:rPr>
                <w:rFonts w:ascii="標楷體" w:eastAsia="標楷體" w:hAnsi="標楷體" w:hint="eastAsia"/>
              </w:rPr>
              <w:t>額</w:t>
            </w:r>
            <w:r w:rsidRPr="00AF7A10">
              <w:rPr>
                <w:rFonts w:ascii="標楷體" w:eastAsia="標楷體" w:hAnsi="標楷體" w:hint="eastAsia"/>
                <w:lang w:eastAsia="zh-HK"/>
              </w:rPr>
              <w:t>。</w:t>
            </w:r>
          </w:p>
        </w:tc>
      </w:tr>
      <w:tr w:rsidR="00470A06" w:rsidRPr="00362205" w14:paraId="7454FEF3" w14:textId="77777777" w:rsidTr="00AF7A10">
        <w:trPr>
          <w:trHeight w:val="321"/>
        </w:trPr>
        <w:tc>
          <w:tcPr>
            <w:tcW w:w="1548" w:type="dxa"/>
            <w:tcBorders>
              <w:top w:val="single" w:sz="8" w:space="0" w:color="000000"/>
              <w:bottom w:val="single" w:sz="8" w:space="0" w:color="000000"/>
              <w:right w:val="single" w:sz="8" w:space="0" w:color="000000"/>
            </w:tcBorders>
            <w:shd w:val="clear" w:color="auto" w:fill="F3F3F3"/>
          </w:tcPr>
          <w:p w14:paraId="378556DB" w14:textId="77777777" w:rsidR="00470A06" w:rsidRPr="00362205" w:rsidRDefault="00470A06" w:rsidP="00AF7A10">
            <w:pPr>
              <w:rPr>
                <w:rFonts w:ascii="標楷體" w:eastAsia="標楷體" w:hAnsi="標楷體"/>
              </w:rPr>
            </w:pPr>
            <w:r w:rsidRPr="00362205">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1161E9DA" w14:textId="77777777" w:rsidR="00470A06" w:rsidRPr="00362205" w:rsidRDefault="00470A06" w:rsidP="00AF7A10">
            <w:pPr>
              <w:rPr>
                <w:rFonts w:ascii="標楷體" w:eastAsia="標楷體" w:hAnsi="標楷體"/>
              </w:rPr>
            </w:pPr>
          </w:p>
        </w:tc>
      </w:tr>
      <w:tr w:rsidR="00470A06" w:rsidRPr="00362205" w14:paraId="4DB3D121" w14:textId="77777777" w:rsidTr="00AF7A10">
        <w:trPr>
          <w:trHeight w:val="1311"/>
        </w:trPr>
        <w:tc>
          <w:tcPr>
            <w:tcW w:w="1548" w:type="dxa"/>
            <w:tcBorders>
              <w:top w:val="single" w:sz="8" w:space="0" w:color="000000"/>
              <w:bottom w:val="single" w:sz="8" w:space="0" w:color="000000"/>
              <w:right w:val="single" w:sz="8" w:space="0" w:color="000000"/>
            </w:tcBorders>
            <w:shd w:val="clear" w:color="auto" w:fill="F3F3F3"/>
          </w:tcPr>
          <w:p w14:paraId="7BC5974D" w14:textId="77777777" w:rsidR="00470A06" w:rsidRPr="00362205" w:rsidRDefault="00470A06" w:rsidP="00AF7A10">
            <w:pPr>
              <w:rPr>
                <w:rFonts w:ascii="標楷體" w:eastAsia="標楷體" w:hAnsi="標楷體"/>
              </w:rPr>
            </w:pPr>
            <w:r w:rsidRPr="00362205">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664A5BE2" w14:textId="739085EC" w:rsidR="00470A06" w:rsidRPr="00470A06" w:rsidRDefault="00470A06" w:rsidP="00470A06">
            <w:pPr>
              <w:rPr>
                <w:rFonts w:ascii="標楷體" w:eastAsia="標楷體" w:hAnsi="標楷體"/>
              </w:rPr>
            </w:pPr>
          </w:p>
        </w:tc>
      </w:tr>
      <w:tr w:rsidR="00470A06" w:rsidRPr="00362205" w14:paraId="59371AA2" w14:textId="77777777" w:rsidTr="00AF7A10">
        <w:trPr>
          <w:trHeight w:val="278"/>
        </w:trPr>
        <w:tc>
          <w:tcPr>
            <w:tcW w:w="1548" w:type="dxa"/>
            <w:tcBorders>
              <w:top w:val="single" w:sz="8" w:space="0" w:color="000000"/>
              <w:bottom w:val="single" w:sz="8" w:space="0" w:color="000000"/>
              <w:right w:val="single" w:sz="8" w:space="0" w:color="000000"/>
            </w:tcBorders>
            <w:shd w:val="clear" w:color="auto" w:fill="F3F3F3"/>
          </w:tcPr>
          <w:p w14:paraId="066ACBA3" w14:textId="77777777" w:rsidR="00470A06" w:rsidRPr="00362205" w:rsidRDefault="00470A06" w:rsidP="00AF7A10">
            <w:pPr>
              <w:rPr>
                <w:rFonts w:ascii="標楷體" w:eastAsia="標楷體" w:hAnsi="標楷體"/>
              </w:rPr>
            </w:pPr>
            <w:r w:rsidRPr="00362205">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34597A5C" w14:textId="77777777" w:rsidR="00470A06" w:rsidRDefault="001A361E" w:rsidP="00470A06">
            <w:pPr>
              <w:rPr>
                <w:rFonts w:ascii="標楷體" w:eastAsia="標楷體" w:hAnsi="標楷體"/>
                <w:lang w:eastAsia="zh-HK"/>
              </w:rPr>
            </w:pPr>
            <w:r>
              <w:rPr>
                <w:rFonts w:ascii="標楷體" w:eastAsia="標楷體" w:hAnsi="標楷體" w:hint="eastAsia"/>
              </w:rPr>
              <w:t>1.</w:t>
            </w:r>
            <w:r w:rsidR="00470A06">
              <w:rPr>
                <w:rFonts w:ascii="標楷體" w:eastAsia="標楷體" w:hAnsi="標楷體" w:hint="eastAsia"/>
                <w:lang w:eastAsia="zh-HK"/>
              </w:rPr>
              <w:t>提供資料查詢輸出</w:t>
            </w:r>
          </w:p>
          <w:p w14:paraId="64701854" w14:textId="77777777" w:rsidR="001A361E" w:rsidRDefault="001A361E" w:rsidP="001A361E">
            <w:pPr>
              <w:autoSpaceDE w:val="0"/>
              <w:autoSpaceDN w:val="0"/>
              <w:adjustRightInd w:val="0"/>
              <w:rPr>
                <w:rFonts w:ascii="標楷體" w:eastAsia="標楷體" w:hAnsi="標楷體" w:cs="細明體"/>
                <w:kern w:val="0"/>
              </w:rPr>
            </w:pPr>
            <w:r>
              <w:rPr>
                <w:rFonts w:ascii="標楷體" w:eastAsia="標楷體" w:hAnsi="標楷體" w:hint="eastAsia"/>
              </w:rPr>
              <w:t>2</w:t>
            </w:r>
            <w:r>
              <w:rPr>
                <w:rFonts w:ascii="標楷體" w:eastAsia="標楷體" w:hAnsi="標楷體"/>
              </w:rPr>
              <w:t>.</w:t>
            </w:r>
            <w:r>
              <w:rPr>
                <w:rFonts w:ascii="標楷體" w:eastAsia="標楷體" w:hAnsi="標楷體" w:cs="細明體" w:hint="eastAsia"/>
                <w:kern w:val="0"/>
              </w:rPr>
              <w:t>查詢結果依據Ac</w:t>
            </w:r>
            <w:r>
              <w:rPr>
                <w:rFonts w:ascii="標楷體" w:eastAsia="標楷體" w:hAnsi="標楷體" w:cs="細明體"/>
                <w:kern w:val="0"/>
              </w:rPr>
              <w:t>Detail.AcBookFlag</w:t>
            </w:r>
          </w:p>
          <w:p w14:paraId="3B623970" w14:textId="77777777" w:rsidR="001A361E" w:rsidRPr="00855525" w:rsidRDefault="001A361E" w:rsidP="001A361E">
            <w:pPr>
              <w:autoSpaceDE w:val="0"/>
              <w:autoSpaceDN w:val="0"/>
              <w:adjustRightInd w:val="0"/>
              <w:ind w:firstLineChars="100" w:firstLine="240"/>
              <w:rPr>
                <w:rFonts w:ascii="標楷體" w:eastAsia="標楷體" w:hAnsi="標楷體" w:cs="細明體"/>
                <w:kern w:val="0"/>
              </w:rPr>
            </w:pPr>
            <w:r w:rsidRPr="00855525">
              <w:rPr>
                <w:rFonts w:ascii="標楷體" w:eastAsia="標楷體" w:hAnsi="標楷體" w:cs="細明體"/>
                <w:kern w:val="0"/>
              </w:rPr>
              <w:t>0:</w:t>
            </w:r>
            <w:r w:rsidRPr="00855525">
              <w:rPr>
                <w:rFonts w:ascii="標楷體" w:eastAsia="標楷體" w:hAnsi="標楷體" w:cs="細明體" w:hint="eastAsia"/>
                <w:kern w:val="0"/>
              </w:rPr>
              <w:t>不細分</w:t>
            </w:r>
            <w:r w:rsidRPr="00855525">
              <w:rPr>
                <w:rFonts w:ascii="標楷體" w:eastAsia="標楷體" w:hAnsi="標楷體" w:cs="細明體"/>
                <w:kern w:val="0"/>
              </w:rPr>
              <w:t>(000)</w:t>
            </w:r>
          </w:p>
          <w:p w14:paraId="42425F3F" w14:textId="77777777" w:rsidR="001A361E" w:rsidRDefault="001A361E" w:rsidP="001A361E">
            <w:pPr>
              <w:autoSpaceDE w:val="0"/>
              <w:autoSpaceDN w:val="0"/>
              <w:adjustRightInd w:val="0"/>
              <w:ind w:firstLineChars="100" w:firstLine="240"/>
              <w:rPr>
                <w:rFonts w:ascii="標楷體" w:eastAsia="標楷體" w:hAnsi="標楷體" w:cs="細明體"/>
                <w:kern w:val="0"/>
              </w:rPr>
            </w:pPr>
            <w:r w:rsidRPr="00855525">
              <w:rPr>
                <w:rFonts w:ascii="標楷體" w:eastAsia="標楷體" w:hAnsi="標楷體" w:cs="細明體"/>
                <w:kern w:val="0"/>
              </w:rPr>
              <w:t>1:</w:t>
            </w:r>
            <w:r w:rsidRPr="00855525">
              <w:rPr>
                <w:rFonts w:ascii="標楷體" w:eastAsia="標楷體" w:hAnsi="標楷體" w:cs="細明體" w:hint="eastAsia"/>
                <w:kern w:val="0"/>
              </w:rPr>
              <w:t>兼全帳冊與特殊帳冊</w:t>
            </w:r>
          </w:p>
          <w:p w14:paraId="074CBA66" w14:textId="77777777" w:rsidR="001A361E" w:rsidRPr="00855525" w:rsidRDefault="001A361E" w:rsidP="001A361E">
            <w:pPr>
              <w:autoSpaceDE w:val="0"/>
              <w:autoSpaceDN w:val="0"/>
              <w:adjustRightInd w:val="0"/>
              <w:ind w:leftChars="100" w:left="240"/>
              <w:rPr>
                <w:rFonts w:ascii="標楷體" w:eastAsia="標楷體" w:hAnsi="標楷體" w:cs="細明體"/>
                <w:kern w:val="0"/>
              </w:rPr>
            </w:pPr>
            <w:r w:rsidRPr="00855525">
              <w:rPr>
                <w:rFonts w:ascii="標楷體" w:eastAsia="標楷體" w:hAnsi="標楷體" w:cs="細明體"/>
                <w:kern w:val="0"/>
              </w:rPr>
              <w:t>(</w:t>
            </w:r>
            <w:r w:rsidRPr="00855525">
              <w:rPr>
                <w:rFonts w:ascii="標楷體" w:eastAsia="標楷體" w:hAnsi="標楷體" w:cs="細明體" w:hint="eastAsia"/>
                <w:kern w:val="0"/>
              </w:rPr>
              <w:t>輸入</w:t>
            </w:r>
            <w:r w:rsidRPr="00855525">
              <w:rPr>
                <w:rFonts w:ascii="標楷體" w:eastAsia="標楷體" w:hAnsi="標楷體" w:cs="細明體"/>
                <w:kern w:val="0"/>
              </w:rPr>
              <w:t>000,</w:t>
            </w:r>
            <w:r>
              <w:rPr>
                <w:rFonts w:ascii="標楷體" w:eastAsia="標楷體" w:hAnsi="標楷體" w:cs="細明體" w:hint="eastAsia"/>
                <w:kern w:val="0"/>
              </w:rPr>
              <w:t>查詢結果</w:t>
            </w:r>
            <w:r w:rsidRPr="00855525">
              <w:rPr>
                <w:rFonts w:ascii="標楷體" w:eastAsia="標楷體" w:hAnsi="標楷體" w:cs="細明體" w:hint="eastAsia"/>
                <w:kern w:val="0"/>
              </w:rPr>
              <w:t>含</w:t>
            </w:r>
            <w:r w:rsidRPr="00855525">
              <w:rPr>
                <w:rFonts w:ascii="標楷體" w:eastAsia="標楷體" w:hAnsi="標楷體" w:cs="細明體"/>
                <w:kern w:val="0"/>
              </w:rPr>
              <w:t xml:space="preserve">000,201; </w:t>
            </w:r>
            <w:r w:rsidRPr="00855525">
              <w:rPr>
                <w:rFonts w:ascii="標楷體" w:eastAsia="標楷體" w:hAnsi="標楷體" w:cs="細明體" w:hint="eastAsia"/>
                <w:kern w:val="0"/>
              </w:rPr>
              <w:t>輸入</w:t>
            </w:r>
            <w:r w:rsidRPr="00855525">
              <w:rPr>
                <w:rFonts w:ascii="標楷體" w:eastAsia="標楷體" w:hAnsi="標楷體" w:cs="細明體"/>
                <w:kern w:val="0"/>
              </w:rPr>
              <w:t>201,</w:t>
            </w:r>
            <w:r>
              <w:rPr>
                <w:rFonts w:ascii="標楷體" w:eastAsia="標楷體" w:hAnsi="標楷體" w:cs="細明體" w:hint="eastAsia"/>
                <w:kern w:val="0"/>
              </w:rPr>
              <w:t>查詢結果含</w:t>
            </w:r>
            <w:r w:rsidRPr="00855525">
              <w:rPr>
                <w:rFonts w:ascii="標楷體" w:eastAsia="標楷體" w:hAnsi="標楷體" w:cs="細明體"/>
                <w:kern w:val="0"/>
              </w:rPr>
              <w:t>201)</w:t>
            </w:r>
          </w:p>
          <w:p w14:paraId="25978B9C" w14:textId="77777777" w:rsidR="001A361E" w:rsidRPr="00855525" w:rsidRDefault="001A361E" w:rsidP="001A361E">
            <w:pPr>
              <w:autoSpaceDE w:val="0"/>
              <w:autoSpaceDN w:val="0"/>
              <w:adjustRightInd w:val="0"/>
              <w:ind w:firstLineChars="100" w:firstLine="240"/>
              <w:rPr>
                <w:rFonts w:ascii="標楷體" w:eastAsia="標楷體" w:hAnsi="標楷體" w:cs="細明體"/>
                <w:kern w:val="0"/>
              </w:rPr>
            </w:pPr>
            <w:r w:rsidRPr="00855525">
              <w:rPr>
                <w:rFonts w:ascii="標楷體" w:eastAsia="標楷體" w:hAnsi="標楷體" w:cs="細明體"/>
                <w:kern w:val="0"/>
              </w:rPr>
              <w:t>2:</w:t>
            </w:r>
            <w:r w:rsidRPr="00855525">
              <w:rPr>
                <w:rFonts w:ascii="標楷體" w:eastAsia="標楷體" w:hAnsi="標楷體" w:cs="細明體" w:hint="eastAsia"/>
                <w:kern w:val="0"/>
              </w:rPr>
              <w:t>特殊帳冊之應收調撥款，明細檔無</w:t>
            </w:r>
            <w:r w:rsidRPr="00855525">
              <w:rPr>
                <w:rFonts w:ascii="標楷體" w:eastAsia="標楷體" w:hAnsi="標楷體" w:cs="細明體"/>
                <w:kern w:val="0"/>
              </w:rPr>
              <w:t>(</w:t>
            </w:r>
            <w:r w:rsidRPr="00855525">
              <w:rPr>
                <w:rFonts w:ascii="標楷體" w:eastAsia="標楷體" w:hAnsi="標楷體" w:cs="細明體" w:hint="eastAsia"/>
                <w:kern w:val="0"/>
              </w:rPr>
              <w:t>只寫入總帳檔</w:t>
            </w:r>
            <w:r w:rsidRPr="00855525">
              <w:rPr>
                <w:rFonts w:ascii="標楷體" w:eastAsia="標楷體" w:hAnsi="標楷體" w:cs="細明體"/>
                <w:kern w:val="0"/>
              </w:rPr>
              <w:t>)</w:t>
            </w:r>
          </w:p>
          <w:p w14:paraId="41D3AE1F" w14:textId="77777777" w:rsidR="001A361E" w:rsidRDefault="001A361E" w:rsidP="001A361E">
            <w:pPr>
              <w:ind w:firstLineChars="100" w:firstLine="240"/>
              <w:rPr>
                <w:rFonts w:ascii="標楷體" w:eastAsia="標楷體" w:hAnsi="標楷體" w:cs="細明體"/>
                <w:kern w:val="0"/>
              </w:rPr>
            </w:pPr>
            <w:r w:rsidRPr="00855525">
              <w:rPr>
                <w:rFonts w:ascii="標楷體" w:eastAsia="標楷體" w:hAnsi="標楷體" w:cs="細明體"/>
                <w:kern w:val="0"/>
              </w:rPr>
              <w:t>3:</w:t>
            </w:r>
            <w:r w:rsidRPr="00855525">
              <w:rPr>
                <w:rFonts w:ascii="標楷體" w:eastAsia="標楷體" w:hAnsi="標楷體" w:cs="細明體" w:hint="eastAsia"/>
                <w:kern w:val="0"/>
              </w:rPr>
              <w:t>特殊帳冊</w:t>
            </w:r>
            <w:r w:rsidRPr="00855525">
              <w:rPr>
                <w:rFonts w:ascii="標楷體" w:eastAsia="標楷體" w:hAnsi="標楷體" w:cs="細明體"/>
                <w:kern w:val="0"/>
              </w:rPr>
              <w:t>(L6201:</w:t>
            </w:r>
            <w:r w:rsidRPr="00855525">
              <w:rPr>
                <w:rFonts w:ascii="標楷體" w:eastAsia="標楷體" w:hAnsi="標楷體" w:cs="細明體" w:hint="eastAsia"/>
                <w:kern w:val="0"/>
              </w:rPr>
              <w:t>其他傳票輸入</w:t>
            </w:r>
            <w:r w:rsidRPr="00855525">
              <w:rPr>
                <w:rFonts w:ascii="標楷體" w:eastAsia="標楷體" w:hAnsi="標楷體" w:cs="細明體"/>
                <w:kern w:val="0"/>
              </w:rPr>
              <w:t xml:space="preserve">) </w:t>
            </w:r>
          </w:p>
          <w:p w14:paraId="534A01E2" w14:textId="70CBBBEB" w:rsidR="001A361E" w:rsidRPr="00362205" w:rsidRDefault="001A361E" w:rsidP="001A361E">
            <w:pPr>
              <w:ind w:firstLineChars="100" w:firstLine="240"/>
              <w:rPr>
                <w:rFonts w:ascii="標楷體" w:eastAsia="標楷體" w:hAnsi="標楷體"/>
                <w:lang w:eastAsia="zh-HK"/>
              </w:rPr>
            </w:pPr>
            <w:r w:rsidRPr="00855525">
              <w:rPr>
                <w:rFonts w:ascii="標楷體" w:eastAsia="標楷體" w:hAnsi="標楷體" w:cs="細明體"/>
                <w:kern w:val="0"/>
              </w:rPr>
              <w:t>(</w:t>
            </w:r>
            <w:r w:rsidRPr="00855525">
              <w:rPr>
                <w:rFonts w:ascii="標楷體" w:eastAsia="標楷體" w:hAnsi="標楷體" w:cs="細明體" w:hint="eastAsia"/>
                <w:kern w:val="0"/>
              </w:rPr>
              <w:t>輸入</w:t>
            </w:r>
            <w:r w:rsidRPr="00855525">
              <w:rPr>
                <w:rFonts w:ascii="標楷體" w:eastAsia="標楷體" w:hAnsi="標楷體" w:cs="細明體"/>
                <w:kern w:val="0"/>
              </w:rPr>
              <w:t>000,</w:t>
            </w:r>
            <w:r>
              <w:rPr>
                <w:rFonts w:ascii="標楷體" w:eastAsia="標楷體" w:hAnsi="標楷體" w:cs="細明體" w:hint="eastAsia"/>
                <w:kern w:val="0"/>
              </w:rPr>
              <w:t xml:space="preserve"> 查詢結果</w:t>
            </w:r>
            <w:r w:rsidRPr="00855525">
              <w:rPr>
                <w:rFonts w:ascii="標楷體" w:eastAsia="標楷體" w:hAnsi="標楷體" w:cs="細明體"/>
                <w:kern w:val="0"/>
              </w:rPr>
              <w:t xml:space="preserve">000 ; </w:t>
            </w:r>
            <w:r w:rsidRPr="00855525">
              <w:rPr>
                <w:rFonts w:ascii="標楷體" w:eastAsia="標楷體" w:hAnsi="標楷體" w:cs="細明體" w:hint="eastAsia"/>
                <w:kern w:val="0"/>
              </w:rPr>
              <w:t>輸入</w:t>
            </w:r>
            <w:r w:rsidRPr="00855525">
              <w:rPr>
                <w:rFonts w:ascii="標楷體" w:eastAsia="標楷體" w:hAnsi="標楷體" w:cs="細明體"/>
                <w:kern w:val="0"/>
              </w:rPr>
              <w:t>201,</w:t>
            </w:r>
            <w:r>
              <w:rPr>
                <w:rFonts w:ascii="標楷體" w:eastAsia="標楷體" w:hAnsi="標楷體" w:cs="細明體" w:hint="eastAsia"/>
                <w:kern w:val="0"/>
              </w:rPr>
              <w:t xml:space="preserve"> 查詢結果</w:t>
            </w:r>
            <w:r w:rsidRPr="00855525">
              <w:rPr>
                <w:rFonts w:ascii="標楷體" w:eastAsia="標楷體" w:hAnsi="標楷體" w:cs="細明體"/>
                <w:kern w:val="0"/>
              </w:rPr>
              <w:t>201)</w:t>
            </w:r>
          </w:p>
        </w:tc>
      </w:tr>
      <w:tr w:rsidR="00470A06" w:rsidRPr="00362205" w14:paraId="25E7BBB8" w14:textId="77777777" w:rsidTr="00AF7A10">
        <w:trPr>
          <w:trHeight w:val="358"/>
        </w:trPr>
        <w:tc>
          <w:tcPr>
            <w:tcW w:w="1548" w:type="dxa"/>
            <w:tcBorders>
              <w:top w:val="single" w:sz="8" w:space="0" w:color="000000"/>
              <w:bottom w:val="single" w:sz="8" w:space="0" w:color="000000"/>
              <w:right w:val="single" w:sz="8" w:space="0" w:color="000000"/>
            </w:tcBorders>
            <w:shd w:val="clear" w:color="auto" w:fill="F3F3F3"/>
          </w:tcPr>
          <w:p w14:paraId="3205A965" w14:textId="77777777" w:rsidR="00470A06" w:rsidRPr="00362205" w:rsidRDefault="00470A06" w:rsidP="00AF7A10">
            <w:pPr>
              <w:rPr>
                <w:rFonts w:ascii="標楷體" w:eastAsia="標楷體" w:hAnsi="標楷體"/>
              </w:rPr>
            </w:pPr>
            <w:r w:rsidRPr="00362205">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1E405ACA" w14:textId="567C3417" w:rsidR="00470A06" w:rsidRPr="00362205" w:rsidRDefault="00470A06" w:rsidP="00AF7A10">
            <w:pPr>
              <w:rPr>
                <w:rFonts w:ascii="標楷體" w:eastAsia="標楷體" w:hAnsi="標楷體"/>
              </w:rPr>
            </w:pPr>
            <w:r>
              <w:rPr>
                <w:rFonts w:ascii="標楷體" w:eastAsia="標楷體" w:hAnsi="標楷體" w:hint="eastAsia"/>
                <w:lang w:eastAsia="zh-HK"/>
              </w:rPr>
              <w:t>送會計系</w:t>
            </w:r>
            <w:r>
              <w:rPr>
                <w:rFonts w:ascii="標楷體" w:eastAsia="標楷體" w:hAnsi="標楷體" w:hint="eastAsia"/>
              </w:rPr>
              <w:t>統</w:t>
            </w:r>
            <w:r>
              <w:rPr>
                <w:rFonts w:ascii="標楷體" w:eastAsia="標楷體" w:hAnsi="標楷體" w:hint="eastAsia"/>
                <w:lang w:eastAsia="zh-HK"/>
              </w:rPr>
              <w:t>的日結傳票中</w:t>
            </w:r>
            <w:r w:rsidRPr="00CE4917">
              <w:rPr>
                <w:rFonts w:ascii="標楷體" w:eastAsia="標楷體" w:hAnsi="標楷體" w:hint="eastAsia"/>
              </w:rPr>
              <w:t>，</w:t>
            </w:r>
            <w:r>
              <w:rPr>
                <w:rFonts w:ascii="標楷體" w:eastAsia="標楷體" w:hAnsi="標楷體" w:hint="eastAsia"/>
                <w:lang w:eastAsia="zh-HK"/>
              </w:rPr>
              <w:t>為</w:t>
            </w:r>
            <w:r>
              <w:rPr>
                <w:rFonts w:ascii="標楷體" w:eastAsia="標楷體" w:hAnsi="標楷體" w:hint="eastAsia"/>
              </w:rPr>
              <w:t>呈現[</w:t>
            </w:r>
            <w:r>
              <w:rPr>
                <w:rFonts w:ascii="標楷體" w:eastAsia="標楷體" w:hAnsi="標楷體" w:hint="eastAsia"/>
                <w:lang w:eastAsia="zh-HK"/>
              </w:rPr>
              <w:t>帳冊別</w:t>
            </w:r>
            <w:r>
              <w:rPr>
                <w:rFonts w:ascii="標楷體" w:eastAsia="標楷體" w:hAnsi="標楷體" w:hint="eastAsia"/>
              </w:rPr>
              <w:t>]</w:t>
            </w:r>
            <w:r>
              <w:rPr>
                <w:rFonts w:ascii="標楷體" w:eastAsia="標楷體" w:hAnsi="標楷體" w:hint="eastAsia"/>
                <w:lang w:eastAsia="zh-HK"/>
              </w:rPr>
              <w:t>利變年金的帳</w:t>
            </w:r>
            <w:r>
              <w:rPr>
                <w:rFonts w:ascii="標楷體" w:eastAsia="標楷體" w:hAnsi="標楷體" w:hint="eastAsia"/>
              </w:rPr>
              <w:t>務，用[</w:t>
            </w:r>
            <w:r>
              <w:rPr>
                <w:rFonts w:ascii="標楷體" w:eastAsia="標楷體" w:hAnsi="標楷體" w:hint="eastAsia"/>
                <w:lang w:eastAsia="zh-HK"/>
              </w:rPr>
              <w:t>應收調撥款</w:t>
            </w:r>
            <w:r>
              <w:rPr>
                <w:rFonts w:ascii="標楷體" w:eastAsia="標楷體" w:hAnsi="標楷體" w:hint="eastAsia"/>
              </w:rPr>
              <w:t>]</w:t>
            </w:r>
            <w:r>
              <w:rPr>
                <w:rFonts w:ascii="標楷體" w:eastAsia="標楷體" w:hAnsi="標楷體" w:hint="eastAsia"/>
                <w:lang w:eastAsia="zh-HK"/>
              </w:rPr>
              <w:t>科</w:t>
            </w:r>
            <w:r>
              <w:rPr>
                <w:rFonts w:ascii="標楷體" w:eastAsia="標楷體" w:hAnsi="標楷體" w:hint="eastAsia"/>
              </w:rPr>
              <w:t>目</w:t>
            </w:r>
            <w:r>
              <w:rPr>
                <w:rFonts w:ascii="標楷體" w:eastAsia="標楷體" w:hAnsi="標楷體" w:hint="eastAsia"/>
                <w:lang w:eastAsia="zh-HK"/>
              </w:rPr>
              <w:t>做</w:t>
            </w:r>
            <w:r>
              <w:rPr>
                <w:rFonts w:ascii="標楷體" w:eastAsia="標楷體" w:hAnsi="標楷體" w:hint="eastAsia"/>
              </w:rPr>
              <w:t>為</w:t>
            </w:r>
            <w:r>
              <w:rPr>
                <w:rFonts w:ascii="標楷體" w:eastAsia="標楷體" w:hAnsi="標楷體" w:hint="eastAsia"/>
                <w:lang w:eastAsia="zh-HK"/>
              </w:rPr>
              <w:t>帳</w:t>
            </w:r>
            <w:r>
              <w:rPr>
                <w:rFonts w:ascii="標楷體" w:eastAsia="標楷體" w:hAnsi="標楷體" w:hint="eastAsia"/>
              </w:rPr>
              <w:t>務</w:t>
            </w:r>
            <w:r>
              <w:rPr>
                <w:rFonts w:ascii="標楷體" w:eastAsia="標楷體" w:hAnsi="標楷體" w:hint="eastAsia"/>
                <w:lang w:eastAsia="zh-HK"/>
              </w:rPr>
              <w:t>的平</w:t>
            </w:r>
            <w:r>
              <w:rPr>
                <w:rFonts w:ascii="標楷體" w:eastAsia="標楷體" w:hAnsi="標楷體" w:hint="eastAsia"/>
              </w:rPr>
              <w:t>衡。</w:t>
            </w:r>
          </w:p>
        </w:tc>
      </w:tr>
      <w:tr w:rsidR="00470A06" w:rsidRPr="00362205" w14:paraId="1A95EF86" w14:textId="77777777" w:rsidTr="00AF7A10">
        <w:trPr>
          <w:trHeight w:val="278"/>
        </w:trPr>
        <w:tc>
          <w:tcPr>
            <w:tcW w:w="1548" w:type="dxa"/>
            <w:tcBorders>
              <w:top w:val="single" w:sz="8" w:space="0" w:color="000000"/>
              <w:bottom w:val="single" w:sz="8" w:space="0" w:color="000000"/>
              <w:right w:val="single" w:sz="8" w:space="0" w:color="000000"/>
            </w:tcBorders>
            <w:shd w:val="clear" w:color="auto" w:fill="F3F3F3"/>
          </w:tcPr>
          <w:p w14:paraId="46194E7F" w14:textId="77777777" w:rsidR="00470A06" w:rsidRPr="00362205" w:rsidRDefault="00470A06" w:rsidP="00AF7A10">
            <w:pPr>
              <w:rPr>
                <w:rFonts w:ascii="標楷體" w:eastAsia="標楷體" w:hAnsi="標楷體"/>
              </w:rPr>
            </w:pPr>
            <w:r w:rsidRPr="00362205">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53E53102" w14:textId="77777777" w:rsidR="00470A06" w:rsidRPr="00362205" w:rsidRDefault="00470A06" w:rsidP="00AF7A10">
            <w:pPr>
              <w:rPr>
                <w:rFonts w:ascii="標楷體" w:eastAsia="標楷體" w:hAnsi="標楷體"/>
              </w:rPr>
            </w:pPr>
          </w:p>
        </w:tc>
      </w:tr>
    </w:tbl>
    <w:p w14:paraId="05129A56" w14:textId="77777777" w:rsidR="00470A06" w:rsidRDefault="00470A06" w:rsidP="00D01BCC">
      <w:pPr>
        <w:pStyle w:val="a"/>
        <w:numPr>
          <w:ilvl w:val="0"/>
          <w:numId w:val="0"/>
        </w:numPr>
        <w:ind w:left="1330"/>
        <w:pPrChange w:id="21" w:author="張金龍" w:date="2021-05-12T12:09:00Z">
          <w:pPr>
            <w:pStyle w:val="a"/>
            <w:numPr>
              <w:numId w:val="0"/>
            </w:numPr>
            <w:ind w:left="0" w:firstLine="0"/>
          </w:pPr>
        </w:pPrChange>
      </w:pPr>
    </w:p>
    <w:p w14:paraId="35B780A0" w14:textId="77777777" w:rsidR="00470A06" w:rsidRPr="005F1722" w:rsidRDefault="00470A06" w:rsidP="00D01BCC">
      <w:pPr>
        <w:pStyle w:val="a"/>
      </w:pPr>
      <w:r>
        <w:rPr>
          <w:rFonts w:hint="eastAsia"/>
        </w:rPr>
        <w:t>Ta</w:t>
      </w:r>
      <w:r>
        <w:t>ble List</w:t>
      </w:r>
      <w:r w:rsidRPr="005F1722">
        <w:rPr>
          <w:rFonts w:hint="eastAsia"/>
        </w:rPr>
        <w:t>:</w:t>
      </w:r>
    </w:p>
    <w:tbl>
      <w:tblPr>
        <w:tblStyle w:val="ac"/>
        <w:tblW w:w="0" w:type="auto"/>
        <w:tblInd w:w="1809" w:type="dxa"/>
        <w:tblLook w:val="04A0" w:firstRow="1" w:lastRow="0" w:firstColumn="1" w:lastColumn="0" w:noHBand="0" w:noVBand="1"/>
      </w:tblPr>
      <w:tblGrid>
        <w:gridCol w:w="851"/>
        <w:gridCol w:w="3118"/>
        <w:gridCol w:w="3828"/>
      </w:tblGrid>
      <w:tr w:rsidR="00470A06" w:rsidRPr="0022279A" w14:paraId="3A521911" w14:textId="77777777" w:rsidTr="00AF7A10">
        <w:tc>
          <w:tcPr>
            <w:tcW w:w="851" w:type="dxa"/>
            <w:shd w:val="clear" w:color="auto" w:fill="D9D9D9" w:themeFill="background1" w:themeFillShade="D9"/>
          </w:tcPr>
          <w:p w14:paraId="5BCE5A7B" w14:textId="77777777" w:rsidR="00470A06" w:rsidRPr="0022279A" w:rsidRDefault="00470A06" w:rsidP="00AF7A10">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16721127" w14:textId="77777777" w:rsidR="00470A06" w:rsidRPr="0022279A" w:rsidRDefault="00470A06" w:rsidP="00AF7A10">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3108D14C" w14:textId="77777777" w:rsidR="00470A06" w:rsidRPr="0022279A" w:rsidRDefault="00470A06" w:rsidP="00AF7A10">
            <w:pPr>
              <w:jc w:val="center"/>
              <w:rPr>
                <w:rFonts w:ascii="標楷體" w:eastAsia="標楷體" w:hAnsi="標楷體"/>
              </w:rPr>
            </w:pPr>
            <w:r w:rsidRPr="0022279A">
              <w:rPr>
                <w:rFonts w:ascii="標楷體" w:eastAsia="標楷體" w:hAnsi="標楷體" w:hint="eastAsia"/>
                <w:lang w:eastAsia="zh-HK"/>
              </w:rPr>
              <w:t>說明</w:t>
            </w:r>
          </w:p>
        </w:tc>
      </w:tr>
      <w:tr w:rsidR="00470A06" w:rsidRPr="0022279A" w14:paraId="1A9CEDDA" w14:textId="77777777" w:rsidTr="00AF7A10">
        <w:tc>
          <w:tcPr>
            <w:tcW w:w="851" w:type="dxa"/>
          </w:tcPr>
          <w:p w14:paraId="7A986D73" w14:textId="77777777" w:rsidR="00470A06" w:rsidRPr="0022279A" w:rsidRDefault="00470A06" w:rsidP="00AF7A10">
            <w:pPr>
              <w:jc w:val="center"/>
              <w:rPr>
                <w:rFonts w:ascii="標楷體" w:eastAsia="標楷體" w:hAnsi="標楷體"/>
              </w:rPr>
            </w:pPr>
            <w:r w:rsidRPr="0022279A">
              <w:rPr>
                <w:rFonts w:ascii="標楷體" w:eastAsia="標楷體" w:hAnsi="標楷體" w:hint="eastAsia"/>
              </w:rPr>
              <w:t>1</w:t>
            </w:r>
          </w:p>
        </w:tc>
        <w:tc>
          <w:tcPr>
            <w:tcW w:w="3118" w:type="dxa"/>
          </w:tcPr>
          <w:p w14:paraId="44ABD188" w14:textId="025351BF" w:rsidR="00470A06" w:rsidRPr="0022279A" w:rsidRDefault="00470A06" w:rsidP="00AF7A10">
            <w:pPr>
              <w:rPr>
                <w:rFonts w:ascii="標楷體" w:eastAsia="標楷體" w:hAnsi="標楷體"/>
              </w:rPr>
            </w:pPr>
            <w:r>
              <w:rPr>
                <w:rFonts w:ascii="標楷體" w:eastAsia="標楷體" w:hAnsi="標楷體" w:hint="eastAsia"/>
              </w:rPr>
              <w:t>A</w:t>
            </w:r>
            <w:r>
              <w:rPr>
                <w:rFonts w:ascii="標楷體" w:eastAsia="標楷體" w:hAnsi="標楷體"/>
              </w:rPr>
              <w:t>c</w:t>
            </w:r>
            <w:r w:rsidR="00AF7A10">
              <w:rPr>
                <w:rFonts w:ascii="標楷體" w:eastAsia="標楷體" w:hAnsi="標楷體"/>
              </w:rPr>
              <w:t>Detail</w:t>
            </w:r>
          </w:p>
        </w:tc>
        <w:tc>
          <w:tcPr>
            <w:tcW w:w="3828" w:type="dxa"/>
          </w:tcPr>
          <w:p w14:paraId="0E9238E2" w14:textId="736828BE" w:rsidR="00470A06" w:rsidRPr="0022279A" w:rsidRDefault="00470A06" w:rsidP="00AF7A10">
            <w:pPr>
              <w:rPr>
                <w:rFonts w:ascii="標楷體" w:eastAsia="標楷體" w:hAnsi="標楷體"/>
              </w:rPr>
            </w:pPr>
            <w:r>
              <w:rPr>
                <w:rFonts w:ascii="標楷體" w:eastAsia="標楷體" w:hAnsi="標楷體" w:hint="eastAsia"/>
              </w:rPr>
              <w:t>會計</w:t>
            </w:r>
            <w:r w:rsidR="00AF7A10">
              <w:rPr>
                <w:rFonts w:ascii="標楷體" w:eastAsia="標楷體" w:hAnsi="標楷體" w:hint="eastAsia"/>
              </w:rPr>
              <w:t>帳務明細</w:t>
            </w:r>
            <w:r>
              <w:rPr>
                <w:rFonts w:ascii="標楷體" w:eastAsia="標楷體" w:hAnsi="標楷體" w:hint="eastAsia"/>
              </w:rPr>
              <w:t>檔</w:t>
            </w:r>
          </w:p>
        </w:tc>
      </w:tr>
      <w:tr w:rsidR="00470A06" w:rsidRPr="0022279A" w14:paraId="52B9808F" w14:textId="77777777" w:rsidTr="00AF7A10">
        <w:tc>
          <w:tcPr>
            <w:tcW w:w="851" w:type="dxa"/>
          </w:tcPr>
          <w:p w14:paraId="115D7D12" w14:textId="77777777" w:rsidR="00470A06" w:rsidRPr="0022279A" w:rsidRDefault="00470A06" w:rsidP="00AF7A10">
            <w:pPr>
              <w:jc w:val="center"/>
              <w:rPr>
                <w:rFonts w:ascii="標楷體" w:eastAsia="標楷體" w:hAnsi="標楷體"/>
              </w:rPr>
            </w:pPr>
            <w:r>
              <w:rPr>
                <w:rFonts w:ascii="標楷體" w:eastAsia="標楷體" w:hAnsi="標楷體" w:hint="eastAsia"/>
              </w:rPr>
              <w:t>2</w:t>
            </w:r>
          </w:p>
        </w:tc>
        <w:tc>
          <w:tcPr>
            <w:tcW w:w="3118" w:type="dxa"/>
          </w:tcPr>
          <w:p w14:paraId="4A93C9D8" w14:textId="6475017A" w:rsidR="00470A06" w:rsidRPr="0022279A" w:rsidRDefault="00470A06" w:rsidP="00AF7A10">
            <w:pPr>
              <w:rPr>
                <w:rFonts w:ascii="標楷體" w:eastAsia="標楷體" w:hAnsi="標楷體"/>
              </w:rPr>
            </w:pPr>
            <w:r>
              <w:rPr>
                <w:rFonts w:ascii="標楷體" w:eastAsia="標楷體" w:hAnsi="標楷體" w:hint="eastAsia"/>
              </w:rPr>
              <w:t>C</w:t>
            </w:r>
            <w:r>
              <w:rPr>
                <w:rFonts w:ascii="標楷體" w:eastAsia="標楷體" w:hAnsi="標楷體"/>
              </w:rPr>
              <w:t>dAc</w:t>
            </w:r>
            <w:r w:rsidR="00AF7A10">
              <w:rPr>
                <w:rFonts w:ascii="標楷體" w:eastAsia="標楷體" w:hAnsi="標楷體" w:hint="eastAsia"/>
              </w:rPr>
              <w:t>Co</w:t>
            </w:r>
            <w:r w:rsidR="00AF7A10">
              <w:rPr>
                <w:rFonts w:ascii="標楷體" w:eastAsia="標楷體" w:hAnsi="標楷體"/>
              </w:rPr>
              <w:t>de</w:t>
            </w:r>
          </w:p>
        </w:tc>
        <w:tc>
          <w:tcPr>
            <w:tcW w:w="3828" w:type="dxa"/>
          </w:tcPr>
          <w:p w14:paraId="22B3470D" w14:textId="29A3871C" w:rsidR="00470A06" w:rsidRPr="0022279A" w:rsidRDefault="00AF7A10" w:rsidP="00AF7A10">
            <w:pPr>
              <w:rPr>
                <w:rFonts w:ascii="標楷體" w:eastAsia="標楷體" w:hAnsi="標楷體"/>
              </w:rPr>
            </w:pPr>
            <w:r>
              <w:rPr>
                <w:rFonts w:ascii="標楷體" w:eastAsia="標楷體" w:hAnsi="標楷體" w:hint="eastAsia"/>
              </w:rPr>
              <w:t>會計科子細目設定檔</w:t>
            </w:r>
          </w:p>
        </w:tc>
      </w:tr>
      <w:tr w:rsidR="00470A06" w:rsidRPr="0022279A" w14:paraId="1CF1B50E" w14:textId="77777777" w:rsidTr="00AF7A10">
        <w:tc>
          <w:tcPr>
            <w:tcW w:w="851" w:type="dxa"/>
          </w:tcPr>
          <w:p w14:paraId="3185C8B0" w14:textId="77777777" w:rsidR="00470A06" w:rsidRDefault="00470A06" w:rsidP="00AF7A10">
            <w:pPr>
              <w:jc w:val="center"/>
              <w:rPr>
                <w:rFonts w:ascii="標楷體" w:eastAsia="標楷體" w:hAnsi="標楷體"/>
              </w:rPr>
            </w:pPr>
          </w:p>
        </w:tc>
        <w:tc>
          <w:tcPr>
            <w:tcW w:w="3118" w:type="dxa"/>
          </w:tcPr>
          <w:p w14:paraId="7470E080" w14:textId="77777777" w:rsidR="00470A06" w:rsidRDefault="00470A06" w:rsidP="00AF7A10">
            <w:pPr>
              <w:rPr>
                <w:rFonts w:ascii="標楷體" w:eastAsia="標楷體" w:hAnsi="標楷體"/>
              </w:rPr>
            </w:pPr>
          </w:p>
        </w:tc>
        <w:tc>
          <w:tcPr>
            <w:tcW w:w="3828" w:type="dxa"/>
          </w:tcPr>
          <w:p w14:paraId="2961832A" w14:textId="77777777" w:rsidR="00470A06" w:rsidRDefault="00470A06" w:rsidP="00AF7A10">
            <w:pPr>
              <w:rPr>
                <w:rFonts w:ascii="標楷體" w:eastAsia="標楷體" w:hAnsi="標楷體"/>
              </w:rPr>
            </w:pPr>
          </w:p>
        </w:tc>
      </w:tr>
    </w:tbl>
    <w:p w14:paraId="5D4BCFC7" w14:textId="0E09DC0A" w:rsidR="00470A06" w:rsidRDefault="00470A06" w:rsidP="00470A06">
      <w:pPr>
        <w:widowControl/>
        <w:rPr>
          <w:rFonts w:ascii="標楷體" w:eastAsia="標楷體" w:hAnsi="標楷體"/>
          <w:sz w:val="26"/>
        </w:rPr>
      </w:pPr>
    </w:p>
    <w:p w14:paraId="406EFD1B" w14:textId="77777777" w:rsidR="00470A06" w:rsidRPr="005F1722" w:rsidRDefault="00470A06" w:rsidP="00D01BCC">
      <w:pPr>
        <w:pStyle w:val="a"/>
      </w:pPr>
      <w:r w:rsidRPr="005F1722">
        <w:t>UI畫面</w:t>
      </w:r>
      <w:r w:rsidRPr="005F1722">
        <w:rPr>
          <w:rFonts w:hint="eastAsia"/>
        </w:rPr>
        <w:t>:</w:t>
      </w:r>
    </w:p>
    <w:p w14:paraId="7CF0B94A" w14:textId="77777777" w:rsidR="00470A06" w:rsidRPr="00B56858" w:rsidRDefault="00470A06" w:rsidP="00470A06">
      <w:pPr>
        <w:rPr>
          <w:rFonts w:ascii="標楷體" w:eastAsia="標楷體" w:hAnsi="標楷體"/>
        </w:rPr>
      </w:pPr>
      <w:r>
        <w:rPr>
          <w:rFonts w:ascii="標楷體" w:eastAsia="標楷體" w:hAnsi="標楷體" w:hint="eastAsia"/>
        </w:rPr>
        <w:t>輸入畫面:</w:t>
      </w:r>
    </w:p>
    <w:p w14:paraId="3A014CD6" w14:textId="3309A36F" w:rsidR="00470A06" w:rsidRPr="00B56858" w:rsidRDefault="00B54CF1" w:rsidP="00470A06">
      <w:r w:rsidRPr="00B54CF1">
        <w:rPr>
          <w:noProof/>
        </w:rPr>
        <w:drawing>
          <wp:inline distT="0" distB="0" distL="0" distR="0" wp14:anchorId="13CF94F8" wp14:editId="59087048">
            <wp:extent cx="6479540" cy="2195195"/>
            <wp:effectExtent l="0" t="0" r="0" b="0"/>
            <wp:docPr id="127" name="圖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479540" cy="2195195"/>
                    </a:xfrm>
                    <a:prstGeom prst="rect">
                      <a:avLst/>
                    </a:prstGeom>
                  </pic:spPr>
                </pic:pic>
              </a:graphicData>
            </a:graphic>
          </wp:inline>
        </w:drawing>
      </w:r>
    </w:p>
    <w:p w14:paraId="5EED7872" w14:textId="77777777" w:rsidR="00470A06" w:rsidRDefault="00470A06" w:rsidP="00D01BCC">
      <w:pPr>
        <w:pStyle w:val="a"/>
      </w:pPr>
      <w:r>
        <w:t>輸入畫面</w:t>
      </w:r>
      <w:r>
        <w:rPr>
          <w:rFonts w:hint="eastAsia"/>
          <w:lang w:eastAsia="zh-HK"/>
        </w:rPr>
        <w:t>按鈕</w:t>
      </w:r>
      <w:r>
        <w:t>說明</w:t>
      </w:r>
    </w:p>
    <w:p w14:paraId="57328AEC" w14:textId="77777777" w:rsidR="00470A06" w:rsidRPr="00F5236F" w:rsidRDefault="00470A06" w:rsidP="00470A06"/>
    <w:tbl>
      <w:tblPr>
        <w:tblStyle w:val="ac"/>
        <w:tblW w:w="0" w:type="auto"/>
        <w:tblInd w:w="250" w:type="dxa"/>
        <w:tblLook w:val="04A0" w:firstRow="1" w:lastRow="0" w:firstColumn="1" w:lastColumn="0" w:noHBand="0" w:noVBand="1"/>
      </w:tblPr>
      <w:tblGrid>
        <w:gridCol w:w="851"/>
        <w:gridCol w:w="2126"/>
        <w:gridCol w:w="7033"/>
      </w:tblGrid>
      <w:tr w:rsidR="00470A06" w:rsidRPr="00F5236F" w14:paraId="0A691AD9" w14:textId="77777777" w:rsidTr="00AF7A10">
        <w:tc>
          <w:tcPr>
            <w:tcW w:w="851" w:type="dxa"/>
            <w:shd w:val="clear" w:color="auto" w:fill="D9D9D9" w:themeFill="background1" w:themeFillShade="D9"/>
          </w:tcPr>
          <w:p w14:paraId="490873F3" w14:textId="77777777" w:rsidR="00470A06" w:rsidRPr="00F5236F" w:rsidRDefault="00470A06" w:rsidP="00AF7A10">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6455008D" w14:textId="77777777" w:rsidR="00470A06" w:rsidRPr="00F5236F" w:rsidRDefault="00470A06" w:rsidP="00AF7A10">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2C0301CF" w14:textId="77777777" w:rsidR="00470A06" w:rsidRPr="00F5236F" w:rsidRDefault="00470A06" w:rsidP="00AF7A10">
            <w:pPr>
              <w:jc w:val="center"/>
              <w:rPr>
                <w:rFonts w:ascii="標楷體" w:eastAsia="標楷體" w:hAnsi="標楷體"/>
              </w:rPr>
            </w:pPr>
            <w:r>
              <w:rPr>
                <w:rFonts w:ascii="標楷體" w:eastAsia="標楷體" w:hAnsi="標楷體" w:hint="eastAsia"/>
                <w:lang w:eastAsia="zh-HK"/>
              </w:rPr>
              <w:t>功能說明</w:t>
            </w:r>
          </w:p>
        </w:tc>
      </w:tr>
      <w:tr w:rsidR="00470A06" w:rsidRPr="00F5236F" w14:paraId="75576823" w14:textId="77777777" w:rsidTr="00AF7A10">
        <w:tc>
          <w:tcPr>
            <w:tcW w:w="851" w:type="dxa"/>
          </w:tcPr>
          <w:p w14:paraId="7D37B698" w14:textId="77777777" w:rsidR="00470A06" w:rsidRPr="00F5236F" w:rsidRDefault="00470A06" w:rsidP="00AF7A10">
            <w:pPr>
              <w:jc w:val="center"/>
              <w:rPr>
                <w:rFonts w:ascii="標楷體" w:eastAsia="標楷體" w:hAnsi="標楷體"/>
                <w:lang w:eastAsia="zh-HK"/>
              </w:rPr>
            </w:pPr>
            <w:r>
              <w:rPr>
                <w:rFonts w:ascii="標楷體" w:eastAsia="標楷體" w:hAnsi="標楷體" w:hint="eastAsia"/>
              </w:rPr>
              <w:t>1</w:t>
            </w:r>
          </w:p>
        </w:tc>
        <w:tc>
          <w:tcPr>
            <w:tcW w:w="2126" w:type="dxa"/>
          </w:tcPr>
          <w:p w14:paraId="5D64D529" w14:textId="77777777" w:rsidR="00470A06" w:rsidRDefault="00470A06" w:rsidP="00AF7A10">
            <w:pPr>
              <w:rPr>
                <w:rFonts w:ascii="標楷體" w:eastAsia="標楷體" w:hAnsi="標楷體"/>
                <w:lang w:eastAsia="zh-HK"/>
              </w:rPr>
            </w:pPr>
            <w:r>
              <w:rPr>
                <w:rFonts w:ascii="標楷體" w:eastAsia="標楷體" w:hAnsi="標楷體" w:hint="eastAsia"/>
                <w:lang w:eastAsia="zh-HK"/>
              </w:rPr>
              <w:t>查詢</w:t>
            </w:r>
          </w:p>
        </w:tc>
        <w:tc>
          <w:tcPr>
            <w:tcW w:w="7033" w:type="dxa"/>
          </w:tcPr>
          <w:p w14:paraId="00526E20" w14:textId="77777777" w:rsidR="00470A06" w:rsidRDefault="00470A06" w:rsidP="00AF7A10">
            <w:pPr>
              <w:rPr>
                <w:rFonts w:ascii="標楷體" w:eastAsia="標楷體" w:hAnsi="標楷體"/>
                <w:lang w:eastAsia="zh-HK"/>
              </w:rPr>
            </w:pPr>
            <w:r>
              <w:rPr>
                <w:rFonts w:ascii="標楷體" w:eastAsia="標楷體" w:hAnsi="標楷體" w:hint="eastAsia"/>
                <w:lang w:eastAsia="zh-HK"/>
              </w:rPr>
              <w:t>依據輸入條件查詢資料</w:t>
            </w:r>
          </w:p>
        </w:tc>
      </w:tr>
      <w:tr w:rsidR="00470A06" w:rsidRPr="00F5236F" w14:paraId="657CA8FC" w14:textId="77777777" w:rsidTr="00AF7A10">
        <w:tc>
          <w:tcPr>
            <w:tcW w:w="851" w:type="dxa"/>
          </w:tcPr>
          <w:p w14:paraId="3542EE7E" w14:textId="77777777" w:rsidR="00470A06" w:rsidRDefault="00470A06" w:rsidP="00AF7A10">
            <w:pPr>
              <w:jc w:val="center"/>
              <w:rPr>
                <w:rFonts w:ascii="標楷體" w:eastAsia="標楷體" w:hAnsi="標楷體"/>
              </w:rPr>
            </w:pPr>
            <w:r>
              <w:rPr>
                <w:rFonts w:ascii="標楷體" w:eastAsia="標楷體" w:hAnsi="標楷體" w:hint="eastAsia"/>
              </w:rPr>
              <w:t>2</w:t>
            </w:r>
          </w:p>
        </w:tc>
        <w:tc>
          <w:tcPr>
            <w:tcW w:w="2126" w:type="dxa"/>
          </w:tcPr>
          <w:p w14:paraId="63C42FAA" w14:textId="77777777" w:rsidR="00470A06" w:rsidRDefault="00470A06" w:rsidP="00AF7A10">
            <w:pPr>
              <w:rPr>
                <w:rFonts w:ascii="標楷體" w:eastAsia="標楷體" w:hAnsi="標楷體"/>
                <w:lang w:eastAsia="zh-HK"/>
              </w:rPr>
            </w:pPr>
            <w:r>
              <w:rPr>
                <w:rFonts w:ascii="標楷體" w:eastAsia="標楷體" w:hAnsi="標楷體" w:hint="eastAsia"/>
                <w:lang w:eastAsia="zh-HK"/>
              </w:rPr>
              <w:t>離開</w:t>
            </w:r>
          </w:p>
        </w:tc>
        <w:tc>
          <w:tcPr>
            <w:tcW w:w="7033" w:type="dxa"/>
          </w:tcPr>
          <w:p w14:paraId="78656911" w14:textId="77777777" w:rsidR="00470A06" w:rsidRDefault="00470A06" w:rsidP="00AF7A10">
            <w:pPr>
              <w:rPr>
                <w:rFonts w:ascii="標楷體" w:eastAsia="標楷體" w:hAnsi="標楷體"/>
                <w:lang w:eastAsia="zh-HK"/>
              </w:rPr>
            </w:pPr>
            <w:r>
              <w:rPr>
                <w:rFonts w:ascii="標楷體" w:eastAsia="標楷體" w:hAnsi="標楷體" w:hint="eastAsia"/>
                <w:lang w:eastAsia="zh-HK"/>
              </w:rPr>
              <w:t>關閉此查詢畫面</w:t>
            </w:r>
          </w:p>
        </w:tc>
      </w:tr>
      <w:tr w:rsidR="00470A06" w:rsidRPr="00F5236F" w14:paraId="3812FC82" w14:textId="77777777" w:rsidTr="00AF7A10">
        <w:tc>
          <w:tcPr>
            <w:tcW w:w="851" w:type="dxa"/>
          </w:tcPr>
          <w:p w14:paraId="7A6BB677" w14:textId="77777777" w:rsidR="00470A06" w:rsidRDefault="00470A06" w:rsidP="00AF7A10">
            <w:pPr>
              <w:jc w:val="center"/>
              <w:rPr>
                <w:rFonts w:ascii="標楷體" w:eastAsia="標楷體" w:hAnsi="標楷體"/>
              </w:rPr>
            </w:pPr>
            <w:r>
              <w:rPr>
                <w:rFonts w:ascii="標楷體" w:eastAsia="標楷體" w:hAnsi="標楷體" w:hint="eastAsia"/>
              </w:rPr>
              <w:t>3</w:t>
            </w:r>
          </w:p>
        </w:tc>
        <w:tc>
          <w:tcPr>
            <w:tcW w:w="2126" w:type="dxa"/>
          </w:tcPr>
          <w:p w14:paraId="1143FB27" w14:textId="77777777" w:rsidR="00470A06" w:rsidRDefault="00470A06" w:rsidP="00AF7A10">
            <w:pPr>
              <w:rPr>
                <w:rFonts w:ascii="標楷體" w:eastAsia="標楷體" w:hAnsi="標楷體"/>
                <w:lang w:eastAsia="zh-HK"/>
              </w:rPr>
            </w:pPr>
            <w:r>
              <w:rPr>
                <w:rFonts w:ascii="標楷體" w:eastAsia="標楷體" w:hAnsi="標楷體" w:hint="eastAsia"/>
                <w:lang w:eastAsia="zh-HK"/>
              </w:rPr>
              <w:t>隱</w:t>
            </w:r>
            <w:r>
              <w:rPr>
                <w:rFonts w:ascii="標楷體" w:eastAsia="標楷體" w:hAnsi="標楷體" w:hint="eastAsia"/>
              </w:rPr>
              <w:t>藏/</w:t>
            </w:r>
            <w:r>
              <w:rPr>
                <w:rFonts w:ascii="標楷體" w:eastAsia="標楷體" w:hAnsi="標楷體" w:hint="eastAsia"/>
                <w:lang w:eastAsia="zh-HK"/>
              </w:rPr>
              <w:t>顯示</w:t>
            </w:r>
          </w:p>
        </w:tc>
        <w:tc>
          <w:tcPr>
            <w:tcW w:w="7033" w:type="dxa"/>
          </w:tcPr>
          <w:p w14:paraId="7806CDD2" w14:textId="77777777" w:rsidR="00470A06" w:rsidRDefault="00470A06" w:rsidP="00AF7A10">
            <w:pPr>
              <w:rPr>
                <w:rFonts w:ascii="標楷體" w:eastAsia="標楷體" w:hAnsi="標楷體"/>
                <w:lang w:eastAsia="zh-HK"/>
              </w:rPr>
            </w:pPr>
            <w:r>
              <w:rPr>
                <w:rFonts w:ascii="標楷體" w:eastAsia="標楷體" w:hAnsi="標楷體" w:hint="eastAsia"/>
                <w:lang w:eastAsia="zh-HK"/>
              </w:rPr>
              <w:t>輸入條件切換隱</w:t>
            </w:r>
            <w:r>
              <w:rPr>
                <w:rFonts w:ascii="標楷體" w:eastAsia="標楷體" w:hAnsi="標楷體" w:hint="eastAsia"/>
              </w:rPr>
              <w:t>藏</w:t>
            </w:r>
            <w:r>
              <w:rPr>
                <w:rFonts w:ascii="標楷體" w:eastAsia="標楷體" w:hAnsi="標楷體" w:hint="eastAsia"/>
                <w:lang w:eastAsia="zh-HK"/>
              </w:rPr>
              <w:t>及顯示</w:t>
            </w:r>
          </w:p>
        </w:tc>
      </w:tr>
    </w:tbl>
    <w:p w14:paraId="4B6DCD95" w14:textId="77777777" w:rsidR="00470A06" w:rsidRDefault="00470A06" w:rsidP="00D01BCC">
      <w:pPr>
        <w:pStyle w:val="a"/>
        <w:numPr>
          <w:ilvl w:val="0"/>
          <w:numId w:val="0"/>
        </w:numPr>
        <w:ind w:left="1330"/>
        <w:pPrChange w:id="22" w:author="張金龍" w:date="2021-05-12T12:09:00Z">
          <w:pPr>
            <w:pStyle w:val="a"/>
            <w:numPr>
              <w:numId w:val="0"/>
            </w:numPr>
            <w:ind w:left="0" w:firstLine="0"/>
          </w:pPr>
        </w:pPrChange>
      </w:pPr>
    </w:p>
    <w:p w14:paraId="6F6F44A6" w14:textId="2250FDA7" w:rsidR="00470A06" w:rsidRPr="00583AF3" w:rsidRDefault="00470A06" w:rsidP="00D01BCC">
      <w:pPr>
        <w:pStyle w:val="a"/>
      </w:pPr>
      <w:r>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7"/>
        <w:gridCol w:w="1211"/>
        <w:gridCol w:w="1984"/>
        <w:gridCol w:w="992"/>
        <w:gridCol w:w="1560"/>
        <w:gridCol w:w="443"/>
        <w:gridCol w:w="576"/>
        <w:gridCol w:w="3197"/>
      </w:tblGrid>
      <w:tr w:rsidR="00470A06" w:rsidRPr="00847BB7" w14:paraId="78020288" w14:textId="77777777" w:rsidTr="00B54CF1">
        <w:trPr>
          <w:trHeight w:val="388"/>
          <w:tblHeader/>
          <w:jc w:val="center"/>
        </w:trPr>
        <w:tc>
          <w:tcPr>
            <w:tcW w:w="457" w:type="dxa"/>
            <w:vMerge w:val="restart"/>
            <w:shd w:val="clear" w:color="auto" w:fill="D9D9D9" w:themeFill="background1" w:themeFillShade="D9"/>
          </w:tcPr>
          <w:p w14:paraId="1AA97437" w14:textId="77777777" w:rsidR="00470A06" w:rsidRPr="00847BB7" w:rsidRDefault="00470A06" w:rsidP="00AF7A10">
            <w:pPr>
              <w:rPr>
                <w:rFonts w:ascii="標楷體" w:eastAsia="標楷體" w:hAnsi="標楷體"/>
              </w:rPr>
            </w:pPr>
            <w:r w:rsidRPr="00847BB7">
              <w:rPr>
                <w:rFonts w:ascii="標楷體" w:eastAsia="標楷體" w:hAnsi="標楷體"/>
              </w:rPr>
              <w:t>序號</w:t>
            </w:r>
          </w:p>
        </w:tc>
        <w:tc>
          <w:tcPr>
            <w:tcW w:w="1211" w:type="dxa"/>
            <w:vMerge w:val="restart"/>
            <w:shd w:val="clear" w:color="auto" w:fill="D9D9D9" w:themeFill="background1" w:themeFillShade="D9"/>
          </w:tcPr>
          <w:p w14:paraId="71DC28A3" w14:textId="77777777" w:rsidR="00470A06" w:rsidRPr="00847BB7" w:rsidRDefault="00470A06" w:rsidP="00AF7A10">
            <w:pPr>
              <w:rPr>
                <w:rFonts w:ascii="標楷體" w:eastAsia="標楷體" w:hAnsi="標楷體"/>
              </w:rPr>
            </w:pPr>
            <w:r w:rsidRPr="00847BB7">
              <w:rPr>
                <w:rFonts w:ascii="標楷體" w:eastAsia="標楷體" w:hAnsi="標楷體"/>
              </w:rPr>
              <w:t>欄位</w:t>
            </w:r>
          </w:p>
        </w:tc>
        <w:tc>
          <w:tcPr>
            <w:tcW w:w="5555" w:type="dxa"/>
            <w:gridSpan w:val="5"/>
            <w:shd w:val="clear" w:color="auto" w:fill="D9D9D9" w:themeFill="background1" w:themeFillShade="D9"/>
          </w:tcPr>
          <w:p w14:paraId="260FDA12" w14:textId="77777777" w:rsidR="00470A06" w:rsidRPr="00847BB7" w:rsidRDefault="00470A06" w:rsidP="00AF7A10">
            <w:pPr>
              <w:jc w:val="center"/>
              <w:rPr>
                <w:rFonts w:ascii="標楷體" w:eastAsia="標楷體" w:hAnsi="標楷體"/>
              </w:rPr>
            </w:pPr>
            <w:r w:rsidRPr="00847BB7">
              <w:rPr>
                <w:rFonts w:ascii="標楷體" w:eastAsia="標楷體" w:hAnsi="標楷體"/>
              </w:rPr>
              <w:t>說明</w:t>
            </w:r>
          </w:p>
        </w:tc>
        <w:tc>
          <w:tcPr>
            <w:tcW w:w="3197" w:type="dxa"/>
            <w:vMerge w:val="restart"/>
            <w:shd w:val="clear" w:color="auto" w:fill="D9D9D9" w:themeFill="background1" w:themeFillShade="D9"/>
          </w:tcPr>
          <w:p w14:paraId="492DAAE6" w14:textId="77777777" w:rsidR="00470A06" w:rsidRPr="00847BB7" w:rsidRDefault="00470A06" w:rsidP="00AF7A10">
            <w:pPr>
              <w:rPr>
                <w:rFonts w:ascii="標楷體" w:eastAsia="標楷體" w:hAnsi="標楷體"/>
              </w:rPr>
            </w:pPr>
            <w:r w:rsidRPr="00847BB7">
              <w:rPr>
                <w:rFonts w:ascii="標楷體" w:eastAsia="標楷體" w:hAnsi="標楷體"/>
              </w:rPr>
              <w:t>處理邏輯及注意事項</w:t>
            </w:r>
          </w:p>
        </w:tc>
      </w:tr>
      <w:tr w:rsidR="00470A06" w:rsidRPr="00847BB7" w14:paraId="744FE90F" w14:textId="77777777" w:rsidTr="00B54CF1">
        <w:trPr>
          <w:trHeight w:val="244"/>
          <w:tblHeader/>
          <w:jc w:val="center"/>
        </w:trPr>
        <w:tc>
          <w:tcPr>
            <w:tcW w:w="457" w:type="dxa"/>
            <w:vMerge/>
            <w:shd w:val="clear" w:color="auto" w:fill="D9D9D9" w:themeFill="background1" w:themeFillShade="D9"/>
          </w:tcPr>
          <w:p w14:paraId="00281877" w14:textId="77777777" w:rsidR="00470A06" w:rsidRPr="00847BB7" w:rsidRDefault="00470A06" w:rsidP="00AF7A10">
            <w:pPr>
              <w:rPr>
                <w:rFonts w:ascii="標楷體" w:eastAsia="標楷體" w:hAnsi="標楷體"/>
              </w:rPr>
            </w:pPr>
          </w:p>
        </w:tc>
        <w:tc>
          <w:tcPr>
            <w:tcW w:w="1211" w:type="dxa"/>
            <w:vMerge/>
            <w:shd w:val="clear" w:color="auto" w:fill="D9D9D9" w:themeFill="background1" w:themeFillShade="D9"/>
          </w:tcPr>
          <w:p w14:paraId="1D3F46DA" w14:textId="77777777" w:rsidR="00470A06" w:rsidRPr="00847BB7" w:rsidRDefault="00470A06" w:rsidP="00AF7A10">
            <w:pPr>
              <w:rPr>
                <w:rFonts w:ascii="標楷體" w:eastAsia="標楷體" w:hAnsi="標楷體"/>
              </w:rPr>
            </w:pPr>
          </w:p>
        </w:tc>
        <w:tc>
          <w:tcPr>
            <w:tcW w:w="1984" w:type="dxa"/>
            <w:shd w:val="clear" w:color="auto" w:fill="D9D9D9" w:themeFill="background1" w:themeFillShade="D9"/>
          </w:tcPr>
          <w:p w14:paraId="1F8DE6D3" w14:textId="77777777" w:rsidR="00470A06" w:rsidRPr="00847BB7" w:rsidRDefault="00470A06" w:rsidP="00AF7A10">
            <w:pPr>
              <w:rPr>
                <w:rFonts w:ascii="標楷體" w:eastAsia="標楷體" w:hAnsi="標楷體"/>
              </w:rPr>
            </w:pPr>
            <w:r w:rsidRPr="00847BB7">
              <w:rPr>
                <w:rFonts w:ascii="標楷體" w:eastAsia="標楷體" w:hAnsi="標楷體" w:hint="eastAsia"/>
              </w:rPr>
              <w:t>資料型態長度</w:t>
            </w:r>
          </w:p>
        </w:tc>
        <w:tc>
          <w:tcPr>
            <w:tcW w:w="992" w:type="dxa"/>
            <w:shd w:val="clear" w:color="auto" w:fill="D9D9D9" w:themeFill="background1" w:themeFillShade="D9"/>
          </w:tcPr>
          <w:p w14:paraId="21DCF569" w14:textId="77777777" w:rsidR="00470A06" w:rsidRPr="00847BB7" w:rsidRDefault="00470A06" w:rsidP="00AF7A10">
            <w:pPr>
              <w:rPr>
                <w:rFonts w:ascii="標楷體" w:eastAsia="標楷體" w:hAnsi="標楷體"/>
              </w:rPr>
            </w:pPr>
            <w:r w:rsidRPr="00847BB7">
              <w:rPr>
                <w:rFonts w:ascii="標楷體" w:eastAsia="標楷體" w:hAnsi="標楷體"/>
              </w:rPr>
              <w:t>預設值</w:t>
            </w:r>
          </w:p>
        </w:tc>
        <w:tc>
          <w:tcPr>
            <w:tcW w:w="1560" w:type="dxa"/>
            <w:shd w:val="clear" w:color="auto" w:fill="D9D9D9" w:themeFill="background1" w:themeFillShade="D9"/>
          </w:tcPr>
          <w:p w14:paraId="34BF7EEF" w14:textId="77777777" w:rsidR="00470A06" w:rsidRPr="00847BB7" w:rsidRDefault="00470A06" w:rsidP="00AF7A10">
            <w:pPr>
              <w:rPr>
                <w:rFonts w:ascii="標楷體" w:eastAsia="標楷體" w:hAnsi="標楷體"/>
              </w:rPr>
            </w:pPr>
            <w:r w:rsidRPr="00847BB7">
              <w:rPr>
                <w:rFonts w:ascii="標楷體" w:eastAsia="標楷體" w:hAnsi="標楷體"/>
              </w:rPr>
              <w:t>選單內容</w:t>
            </w:r>
          </w:p>
        </w:tc>
        <w:tc>
          <w:tcPr>
            <w:tcW w:w="443" w:type="dxa"/>
            <w:shd w:val="clear" w:color="auto" w:fill="D9D9D9" w:themeFill="background1" w:themeFillShade="D9"/>
          </w:tcPr>
          <w:p w14:paraId="31755CBC" w14:textId="77777777" w:rsidR="00470A06" w:rsidRPr="00847BB7" w:rsidRDefault="00470A06" w:rsidP="00AF7A10">
            <w:pPr>
              <w:rPr>
                <w:rFonts w:ascii="標楷體" w:eastAsia="標楷體" w:hAnsi="標楷體"/>
              </w:rPr>
            </w:pPr>
            <w:r w:rsidRPr="00847BB7">
              <w:rPr>
                <w:rFonts w:ascii="標楷體" w:eastAsia="標楷體" w:hAnsi="標楷體"/>
              </w:rPr>
              <w:t>必填</w:t>
            </w:r>
          </w:p>
        </w:tc>
        <w:tc>
          <w:tcPr>
            <w:tcW w:w="576" w:type="dxa"/>
            <w:shd w:val="clear" w:color="auto" w:fill="D9D9D9" w:themeFill="background1" w:themeFillShade="D9"/>
          </w:tcPr>
          <w:p w14:paraId="7E735DD4" w14:textId="77777777" w:rsidR="00470A06" w:rsidRPr="00847BB7" w:rsidRDefault="00470A06" w:rsidP="00AF7A10">
            <w:pPr>
              <w:rPr>
                <w:rFonts w:ascii="標楷體" w:eastAsia="標楷體" w:hAnsi="標楷體"/>
              </w:rPr>
            </w:pPr>
            <w:r w:rsidRPr="00847BB7">
              <w:rPr>
                <w:rFonts w:ascii="標楷體" w:eastAsia="標楷體" w:hAnsi="標楷體"/>
              </w:rPr>
              <w:t>R/W</w:t>
            </w:r>
          </w:p>
        </w:tc>
        <w:tc>
          <w:tcPr>
            <w:tcW w:w="3197" w:type="dxa"/>
            <w:vMerge/>
            <w:shd w:val="clear" w:color="auto" w:fill="D9D9D9" w:themeFill="background1" w:themeFillShade="D9"/>
          </w:tcPr>
          <w:p w14:paraId="2AE37D70" w14:textId="77777777" w:rsidR="00470A06" w:rsidRPr="00847BB7" w:rsidRDefault="00470A06" w:rsidP="00AF7A10">
            <w:pPr>
              <w:rPr>
                <w:rFonts w:ascii="標楷體" w:eastAsia="標楷體" w:hAnsi="標楷體"/>
              </w:rPr>
            </w:pPr>
          </w:p>
        </w:tc>
      </w:tr>
      <w:tr w:rsidR="00470A06" w:rsidRPr="00847BB7" w14:paraId="260706FB" w14:textId="77777777" w:rsidTr="00B54CF1">
        <w:trPr>
          <w:trHeight w:val="244"/>
          <w:jc w:val="center"/>
        </w:trPr>
        <w:tc>
          <w:tcPr>
            <w:tcW w:w="457" w:type="dxa"/>
          </w:tcPr>
          <w:p w14:paraId="38ACC735" w14:textId="77777777" w:rsidR="00470A06" w:rsidRPr="00847BB7" w:rsidRDefault="00470A06" w:rsidP="00AF7A10">
            <w:pPr>
              <w:rPr>
                <w:rFonts w:ascii="標楷體" w:eastAsia="標楷體" w:hAnsi="標楷體"/>
              </w:rPr>
            </w:pPr>
            <w:r>
              <w:rPr>
                <w:rFonts w:ascii="標楷體" w:eastAsia="標楷體" w:hAnsi="標楷體" w:hint="eastAsia"/>
              </w:rPr>
              <w:t>1.</w:t>
            </w:r>
          </w:p>
        </w:tc>
        <w:tc>
          <w:tcPr>
            <w:tcW w:w="1211" w:type="dxa"/>
          </w:tcPr>
          <w:p w14:paraId="5762FF50" w14:textId="77777777" w:rsidR="00470A06" w:rsidRPr="00847BB7" w:rsidRDefault="00470A06" w:rsidP="00AF7A10">
            <w:pPr>
              <w:rPr>
                <w:rFonts w:ascii="標楷體" w:eastAsia="標楷體" w:hAnsi="標楷體"/>
              </w:rPr>
            </w:pPr>
            <w:r>
              <w:rPr>
                <w:rFonts w:ascii="標楷體" w:eastAsia="標楷體" w:hAnsi="標楷體" w:hint="eastAsia"/>
              </w:rPr>
              <w:t>帳冊別</w:t>
            </w:r>
          </w:p>
        </w:tc>
        <w:tc>
          <w:tcPr>
            <w:tcW w:w="1984" w:type="dxa"/>
          </w:tcPr>
          <w:p w14:paraId="0BE98FB6" w14:textId="77777777" w:rsidR="00470A06" w:rsidRPr="00847BB7" w:rsidRDefault="00470A06" w:rsidP="00AF7A10">
            <w:pPr>
              <w:rPr>
                <w:rFonts w:ascii="標楷體" w:eastAsia="標楷體" w:hAnsi="標楷體"/>
              </w:rPr>
            </w:pPr>
            <w:r>
              <w:rPr>
                <w:rFonts w:ascii="標楷體" w:eastAsia="標楷體" w:hAnsi="標楷體" w:hint="eastAsia"/>
              </w:rPr>
              <w:t>X</w:t>
            </w:r>
            <w:r>
              <w:rPr>
                <w:rFonts w:ascii="標楷體" w:eastAsia="標楷體" w:hAnsi="標楷體"/>
              </w:rPr>
              <w:t>(3)</w:t>
            </w:r>
          </w:p>
        </w:tc>
        <w:tc>
          <w:tcPr>
            <w:tcW w:w="992" w:type="dxa"/>
          </w:tcPr>
          <w:p w14:paraId="1A3ADEF5" w14:textId="77777777" w:rsidR="00470A06" w:rsidRPr="00847BB7" w:rsidRDefault="00470A06" w:rsidP="00AF7A10">
            <w:pPr>
              <w:rPr>
                <w:rFonts w:ascii="標楷體" w:eastAsia="標楷體" w:hAnsi="標楷體"/>
              </w:rPr>
            </w:pPr>
          </w:p>
        </w:tc>
        <w:tc>
          <w:tcPr>
            <w:tcW w:w="1560" w:type="dxa"/>
          </w:tcPr>
          <w:p w14:paraId="5F882C6D" w14:textId="1891A776" w:rsidR="00470A06" w:rsidRDefault="00470A06" w:rsidP="00AF7A10">
            <w:pPr>
              <w:rPr>
                <w:rFonts w:ascii="標楷體" w:eastAsia="標楷體" w:hAnsi="標楷體"/>
              </w:rPr>
            </w:pPr>
            <w:r>
              <w:rPr>
                <w:rFonts w:ascii="標楷體" w:eastAsia="標楷體" w:hAnsi="標楷體" w:hint="eastAsia"/>
              </w:rPr>
              <w:t>帳冊別代碼(</w:t>
            </w:r>
            <w:r w:rsidR="00A340DB">
              <w:rPr>
                <w:rFonts w:ascii="標楷體" w:eastAsia="標楷體" w:hAnsi="標楷體"/>
              </w:rPr>
              <w:t>CdCode</w:t>
            </w:r>
            <w:r>
              <w:rPr>
                <w:rFonts w:ascii="標楷體" w:eastAsia="標楷體" w:hAnsi="標楷體"/>
              </w:rPr>
              <w:t>.</w:t>
            </w:r>
          </w:p>
          <w:p w14:paraId="061D401F" w14:textId="77777777" w:rsidR="00470A06" w:rsidRPr="00847BB7" w:rsidRDefault="00470A06" w:rsidP="00AF7A10">
            <w:pPr>
              <w:rPr>
                <w:rFonts w:ascii="標楷體" w:eastAsia="標楷體" w:hAnsi="標楷體"/>
              </w:rPr>
            </w:pPr>
            <w:r>
              <w:rPr>
                <w:rFonts w:ascii="標楷體" w:eastAsia="標楷體" w:hAnsi="標楷體"/>
              </w:rPr>
              <w:t>AcBookCode</w:t>
            </w:r>
            <w:r>
              <w:rPr>
                <w:rFonts w:ascii="標楷體" w:eastAsia="標楷體" w:hAnsi="標楷體" w:hint="eastAsia"/>
              </w:rPr>
              <w:t>)[選單/1</w:t>
            </w:r>
            <w:r>
              <w:rPr>
                <w:rFonts w:ascii="標楷體" w:eastAsia="標楷體" w:hAnsi="標楷體"/>
              </w:rPr>
              <w:t xml:space="preserve"> L6064</w:t>
            </w:r>
            <w:r>
              <w:rPr>
                <w:rFonts w:ascii="標楷體" w:eastAsia="標楷體" w:hAnsi="標楷體" w:hint="eastAsia"/>
              </w:rPr>
              <w:t>]</w:t>
            </w:r>
          </w:p>
        </w:tc>
        <w:tc>
          <w:tcPr>
            <w:tcW w:w="443" w:type="dxa"/>
          </w:tcPr>
          <w:p w14:paraId="2B3195AB" w14:textId="77777777" w:rsidR="00470A06" w:rsidRPr="00847BB7" w:rsidRDefault="00470A06" w:rsidP="00AF7A10">
            <w:pPr>
              <w:rPr>
                <w:rFonts w:ascii="標楷體" w:eastAsia="標楷體" w:hAnsi="標楷體"/>
              </w:rPr>
            </w:pPr>
            <w:r>
              <w:rPr>
                <w:rFonts w:ascii="標楷體" w:eastAsia="標楷體" w:hAnsi="標楷體" w:hint="eastAsia"/>
              </w:rPr>
              <w:t>V</w:t>
            </w:r>
          </w:p>
        </w:tc>
        <w:tc>
          <w:tcPr>
            <w:tcW w:w="576" w:type="dxa"/>
          </w:tcPr>
          <w:p w14:paraId="284781A3" w14:textId="77777777" w:rsidR="00470A06" w:rsidRPr="00847BB7" w:rsidRDefault="00470A06" w:rsidP="00AF7A10">
            <w:pPr>
              <w:jc w:val="center"/>
              <w:rPr>
                <w:rFonts w:ascii="標楷體" w:eastAsia="標楷體" w:hAnsi="標楷體"/>
              </w:rPr>
            </w:pPr>
            <w:r>
              <w:rPr>
                <w:rFonts w:ascii="標楷體" w:eastAsia="標楷體" w:hAnsi="標楷體" w:hint="eastAsia"/>
              </w:rPr>
              <w:t>W</w:t>
            </w:r>
          </w:p>
        </w:tc>
        <w:tc>
          <w:tcPr>
            <w:tcW w:w="3197" w:type="dxa"/>
          </w:tcPr>
          <w:p w14:paraId="5A450CC0" w14:textId="77777777" w:rsidR="00470A06" w:rsidRPr="00847BB7" w:rsidRDefault="00470A06" w:rsidP="00AF7A10">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必須輸入</w:t>
            </w:r>
          </w:p>
        </w:tc>
      </w:tr>
      <w:tr w:rsidR="00470A06" w:rsidRPr="00847BB7" w14:paraId="1943181A" w14:textId="77777777" w:rsidTr="00B54CF1">
        <w:trPr>
          <w:trHeight w:val="244"/>
          <w:jc w:val="center"/>
        </w:trPr>
        <w:tc>
          <w:tcPr>
            <w:tcW w:w="457" w:type="dxa"/>
          </w:tcPr>
          <w:p w14:paraId="76A38DDE" w14:textId="77777777" w:rsidR="00470A06" w:rsidRPr="00847BB7" w:rsidRDefault="00470A06" w:rsidP="00AF7A10">
            <w:pPr>
              <w:rPr>
                <w:rFonts w:ascii="標楷體" w:eastAsia="標楷體" w:hAnsi="標楷體"/>
              </w:rPr>
            </w:pPr>
            <w:r w:rsidRPr="00847BB7">
              <w:rPr>
                <w:rFonts w:ascii="標楷體" w:eastAsia="標楷體" w:hAnsi="標楷體" w:hint="eastAsia"/>
              </w:rPr>
              <w:t>2</w:t>
            </w:r>
            <w:r>
              <w:rPr>
                <w:rFonts w:ascii="標楷體" w:eastAsia="標楷體" w:hAnsi="標楷體"/>
              </w:rPr>
              <w:t>.</w:t>
            </w:r>
          </w:p>
        </w:tc>
        <w:tc>
          <w:tcPr>
            <w:tcW w:w="1211" w:type="dxa"/>
          </w:tcPr>
          <w:p w14:paraId="7B8670CF" w14:textId="77777777" w:rsidR="00470A06" w:rsidRPr="00847BB7" w:rsidRDefault="00470A06" w:rsidP="00AF7A10">
            <w:pPr>
              <w:rPr>
                <w:rFonts w:ascii="標楷體" w:eastAsia="標楷體" w:hAnsi="標楷體"/>
              </w:rPr>
            </w:pPr>
            <w:r>
              <w:rPr>
                <w:rFonts w:ascii="標楷體" w:eastAsia="標楷體" w:hAnsi="標楷體" w:hint="eastAsia"/>
              </w:rPr>
              <w:t>單位別</w:t>
            </w:r>
          </w:p>
        </w:tc>
        <w:tc>
          <w:tcPr>
            <w:tcW w:w="1984" w:type="dxa"/>
          </w:tcPr>
          <w:p w14:paraId="6FA2BC71" w14:textId="77777777" w:rsidR="00470A06" w:rsidRPr="00847BB7" w:rsidRDefault="00470A06" w:rsidP="00AF7A10">
            <w:pPr>
              <w:rPr>
                <w:rFonts w:ascii="標楷體" w:eastAsia="標楷體" w:hAnsi="標楷體"/>
              </w:rPr>
            </w:pPr>
          </w:p>
        </w:tc>
        <w:tc>
          <w:tcPr>
            <w:tcW w:w="992" w:type="dxa"/>
          </w:tcPr>
          <w:p w14:paraId="51243602" w14:textId="77777777" w:rsidR="00470A06" w:rsidRPr="00847BB7" w:rsidRDefault="00470A06" w:rsidP="00AF7A10">
            <w:pPr>
              <w:rPr>
                <w:rFonts w:ascii="標楷體" w:eastAsia="標楷體" w:hAnsi="標楷體"/>
              </w:rPr>
            </w:pPr>
            <w:r>
              <w:rPr>
                <w:rFonts w:ascii="標楷體" w:eastAsia="標楷體" w:hAnsi="標楷體" w:hint="eastAsia"/>
              </w:rPr>
              <w:t>經辦所屬單位</w:t>
            </w:r>
          </w:p>
        </w:tc>
        <w:tc>
          <w:tcPr>
            <w:tcW w:w="1560" w:type="dxa"/>
          </w:tcPr>
          <w:p w14:paraId="7538C769" w14:textId="77777777" w:rsidR="00470A06" w:rsidRPr="00C972D3" w:rsidRDefault="00470A06" w:rsidP="00AF7A10">
            <w:pPr>
              <w:rPr>
                <w:rFonts w:ascii="標楷體" w:eastAsia="標楷體" w:hAnsi="標楷體"/>
              </w:rPr>
            </w:pPr>
          </w:p>
        </w:tc>
        <w:tc>
          <w:tcPr>
            <w:tcW w:w="443" w:type="dxa"/>
          </w:tcPr>
          <w:p w14:paraId="1E46FB70" w14:textId="77777777" w:rsidR="00470A06" w:rsidRPr="00847BB7" w:rsidRDefault="00470A06" w:rsidP="00AF7A10">
            <w:pPr>
              <w:rPr>
                <w:rFonts w:ascii="標楷體" w:eastAsia="標楷體" w:hAnsi="標楷體"/>
              </w:rPr>
            </w:pPr>
          </w:p>
        </w:tc>
        <w:tc>
          <w:tcPr>
            <w:tcW w:w="576" w:type="dxa"/>
          </w:tcPr>
          <w:p w14:paraId="2428A792" w14:textId="77777777" w:rsidR="00470A06" w:rsidRPr="00A01A6B" w:rsidRDefault="00470A06" w:rsidP="00AF7A10">
            <w:pPr>
              <w:jc w:val="center"/>
              <w:rPr>
                <w:rFonts w:ascii="標楷體" w:eastAsia="標楷體" w:hAnsi="標楷體"/>
              </w:rPr>
            </w:pPr>
            <w:r>
              <w:rPr>
                <w:rFonts w:ascii="標楷體" w:eastAsia="標楷體" w:hAnsi="標楷體" w:hint="eastAsia"/>
              </w:rPr>
              <w:t>R</w:t>
            </w:r>
          </w:p>
        </w:tc>
        <w:tc>
          <w:tcPr>
            <w:tcW w:w="3197" w:type="dxa"/>
          </w:tcPr>
          <w:p w14:paraId="46B14223" w14:textId="77777777" w:rsidR="00470A06" w:rsidRPr="00C972D3" w:rsidRDefault="00470A06" w:rsidP="00AF7A10">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w:t>
            </w:r>
            <w:r>
              <w:rPr>
                <w:rFonts w:ascii="標楷體" w:eastAsia="標楷體" w:hAnsi="標楷體"/>
                <w:color w:val="000000" w:themeColor="text1"/>
              </w:rPr>
              <w:t>.</w:t>
            </w:r>
            <w:r w:rsidRPr="00EA3465">
              <w:rPr>
                <w:rFonts w:ascii="標楷體" w:eastAsia="標楷體" w:hAnsi="標楷體" w:hint="eastAsia"/>
                <w:color w:val="000000" w:themeColor="text1"/>
              </w:rPr>
              <w:t>自動顯示</w:t>
            </w:r>
            <w:r>
              <w:rPr>
                <w:rFonts w:ascii="標楷體" w:eastAsia="標楷體" w:hAnsi="標楷體" w:hint="eastAsia"/>
                <w:color w:val="000000" w:themeColor="text1"/>
              </w:rPr>
              <w:t>預設值</w:t>
            </w:r>
            <w:r w:rsidRPr="00EA3465">
              <w:rPr>
                <w:rFonts w:ascii="標楷體" w:eastAsia="標楷體" w:hAnsi="標楷體" w:hint="eastAsia"/>
                <w:color w:val="000000" w:themeColor="text1"/>
              </w:rPr>
              <w:t>,不可修改</w:t>
            </w:r>
          </w:p>
        </w:tc>
      </w:tr>
      <w:tr w:rsidR="00470A06" w:rsidRPr="00847BB7" w14:paraId="0905E633" w14:textId="77777777" w:rsidTr="00B54CF1">
        <w:trPr>
          <w:trHeight w:val="706"/>
          <w:jc w:val="center"/>
        </w:trPr>
        <w:tc>
          <w:tcPr>
            <w:tcW w:w="457" w:type="dxa"/>
          </w:tcPr>
          <w:p w14:paraId="3E0059B0" w14:textId="77777777" w:rsidR="00470A06" w:rsidRPr="00847BB7" w:rsidRDefault="00470A06" w:rsidP="00AF7A10">
            <w:pPr>
              <w:rPr>
                <w:rFonts w:ascii="標楷體" w:eastAsia="標楷體" w:hAnsi="標楷體"/>
              </w:rPr>
            </w:pPr>
            <w:r>
              <w:rPr>
                <w:rFonts w:ascii="標楷體" w:eastAsia="標楷體" w:hAnsi="標楷體" w:hint="eastAsia"/>
              </w:rPr>
              <w:t>3.</w:t>
            </w:r>
          </w:p>
        </w:tc>
        <w:tc>
          <w:tcPr>
            <w:tcW w:w="1211" w:type="dxa"/>
          </w:tcPr>
          <w:p w14:paraId="2E7D9047" w14:textId="77777777" w:rsidR="00470A06" w:rsidRPr="00847BB7" w:rsidRDefault="00470A06" w:rsidP="00AF7A10">
            <w:pPr>
              <w:rPr>
                <w:rFonts w:ascii="標楷體" w:eastAsia="標楷體" w:hAnsi="標楷體"/>
              </w:rPr>
            </w:pPr>
            <w:r>
              <w:rPr>
                <w:rFonts w:ascii="標楷體" w:eastAsia="標楷體" w:hAnsi="標楷體" w:hint="eastAsia"/>
              </w:rPr>
              <w:t>幣別</w:t>
            </w:r>
          </w:p>
        </w:tc>
        <w:tc>
          <w:tcPr>
            <w:tcW w:w="1984" w:type="dxa"/>
          </w:tcPr>
          <w:p w14:paraId="2214B761" w14:textId="77777777" w:rsidR="00470A06" w:rsidRPr="00847BB7" w:rsidRDefault="00470A06" w:rsidP="00AF7A10">
            <w:pPr>
              <w:rPr>
                <w:rFonts w:ascii="標楷體" w:eastAsia="標楷體" w:hAnsi="標楷體"/>
              </w:rPr>
            </w:pPr>
          </w:p>
        </w:tc>
        <w:tc>
          <w:tcPr>
            <w:tcW w:w="992" w:type="dxa"/>
          </w:tcPr>
          <w:p w14:paraId="0FCBD7F0" w14:textId="77777777" w:rsidR="00470A06" w:rsidRPr="00847BB7" w:rsidRDefault="00470A06" w:rsidP="00AF7A10">
            <w:pPr>
              <w:rPr>
                <w:rFonts w:ascii="標楷體" w:eastAsia="標楷體" w:hAnsi="標楷體"/>
              </w:rPr>
            </w:pPr>
            <w:r>
              <w:rPr>
                <w:rFonts w:ascii="標楷體" w:eastAsia="標楷體" w:hAnsi="標楷體" w:hint="eastAsia"/>
              </w:rPr>
              <w:t>TWD</w:t>
            </w:r>
          </w:p>
        </w:tc>
        <w:tc>
          <w:tcPr>
            <w:tcW w:w="1560" w:type="dxa"/>
          </w:tcPr>
          <w:p w14:paraId="1A27C18B" w14:textId="77777777" w:rsidR="00470A06" w:rsidRPr="00847BB7" w:rsidRDefault="00470A06" w:rsidP="00AF7A10">
            <w:pPr>
              <w:rPr>
                <w:rFonts w:ascii="標楷體" w:eastAsia="標楷體" w:hAnsi="標楷體"/>
              </w:rPr>
            </w:pPr>
          </w:p>
        </w:tc>
        <w:tc>
          <w:tcPr>
            <w:tcW w:w="443" w:type="dxa"/>
          </w:tcPr>
          <w:p w14:paraId="0238C38C" w14:textId="77777777" w:rsidR="00470A06" w:rsidRPr="00847BB7" w:rsidRDefault="00470A06" w:rsidP="00AF7A10">
            <w:pPr>
              <w:rPr>
                <w:rFonts w:ascii="標楷體" w:eastAsia="標楷體" w:hAnsi="標楷體"/>
              </w:rPr>
            </w:pPr>
          </w:p>
        </w:tc>
        <w:tc>
          <w:tcPr>
            <w:tcW w:w="576" w:type="dxa"/>
          </w:tcPr>
          <w:p w14:paraId="56B2815D" w14:textId="77777777" w:rsidR="00470A06" w:rsidRPr="00847BB7" w:rsidRDefault="00470A06" w:rsidP="00AF7A10">
            <w:pPr>
              <w:jc w:val="center"/>
              <w:rPr>
                <w:rFonts w:ascii="標楷體" w:eastAsia="標楷體" w:hAnsi="標楷體"/>
              </w:rPr>
            </w:pPr>
            <w:r>
              <w:rPr>
                <w:rFonts w:ascii="標楷體" w:eastAsia="標楷體" w:hAnsi="標楷體" w:hint="eastAsia"/>
              </w:rPr>
              <w:t>R</w:t>
            </w:r>
          </w:p>
        </w:tc>
        <w:tc>
          <w:tcPr>
            <w:tcW w:w="3197" w:type="dxa"/>
          </w:tcPr>
          <w:p w14:paraId="1919ACC6" w14:textId="77777777" w:rsidR="00470A06" w:rsidRPr="00C972D3" w:rsidRDefault="00470A06" w:rsidP="00AF7A10">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w:t>
            </w:r>
            <w:r>
              <w:rPr>
                <w:rFonts w:ascii="標楷體" w:eastAsia="標楷體" w:hAnsi="標楷體"/>
                <w:color w:val="000000" w:themeColor="text1"/>
              </w:rPr>
              <w:t>.</w:t>
            </w:r>
            <w:r w:rsidRPr="00EA3465">
              <w:rPr>
                <w:rFonts w:ascii="標楷體" w:eastAsia="標楷體" w:hAnsi="標楷體" w:hint="eastAsia"/>
                <w:color w:val="000000" w:themeColor="text1"/>
              </w:rPr>
              <w:t>自動顯示</w:t>
            </w:r>
            <w:r>
              <w:rPr>
                <w:rFonts w:ascii="標楷體" w:eastAsia="標楷體" w:hAnsi="標楷體" w:hint="eastAsia"/>
                <w:color w:val="000000" w:themeColor="text1"/>
              </w:rPr>
              <w:t>預設值</w:t>
            </w:r>
            <w:r w:rsidRPr="00EA3465">
              <w:rPr>
                <w:rFonts w:ascii="標楷體" w:eastAsia="標楷體" w:hAnsi="標楷體" w:hint="eastAsia"/>
                <w:color w:val="000000" w:themeColor="text1"/>
              </w:rPr>
              <w:t>,不可修改</w:t>
            </w:r>
          </w:p>
        </w:tc>
      </w:tr>
      <w:tr w:rsidR="00470A06" w:rsidRPr="00847BB7" w14:paraId="1A728629" w14:textId="77777777" w:rsidTr="00B54CF1">
        <w:trPr>
          <w:trHeight w:val="291"/>
          <w:jc w:val="center"/>
        </w:trPr>
        <w:tc>
          <w:tcPr>
            <w:tcW w:w="457" w:type="dxa"/>
          </w:tcPr>
          <w:p w14:paraId="425CE3D5" w14:textId="77777777" w:rsidR="00470A06" w:rsidRPr="00847BB7" w:rsidRDefault="00470A06" w:rsidP="00AF7A10">
            <w:pPr>
              <w:rPr>
                <w:rFonts w:ascii="標楷體" w:eastAsia="標楷體" w:hAnsi="標楷體"/>
              </w:rPr>
            </w:pPr>
            <w:r w:rsidRPr="00847BB7">
              <w:rPr>
                <w:rFonts w:ascii="標楷體" w:eastAsia="標楷體" w:hAnsi="標楷體"/>
              </w:rPr>
              <w:lastRenderedPageBreak/>
              <w:t>4</w:t>
            </w:r>
            <w:r>
              <w:rPr>
                <w:rFonts w:ascii="標楷體" w:eastAsia="標楷體" w:hAnsi="標楷體" w:hint="eastAsia"/>
              </w:rPr>
              <w:t>.</w:t>
            </w:r>
          </w:p>
        </w:tc>
        <w:tc>
          <w:tcPr>
            <w:tcW w:w="1211" w:type="dxa"/>
          </w:tcPr>
          <w:p w14:paraId="009D29CA" w14:textId="77777777" w:rsidR="00470A06" w:rsidRPr="00847BB7" w:rsidRDefault="00470A06" w:rsidP="00AF7A10">
            <w:pPr>
              <w:rPr>
                <w:rFonts w:ascii="標楷體" w:eastAsia="標楷體" w:hAnsi="標楷體"/>
              </w:rPr>
            </w:pPr>
            <w:r>
              <w:rPr>
                <w:rFonts w:ascii="標楷體" w:eastAsia="標楷體" w:hAnsi="標楷體" w:hint="eastAsia"/>
              </w:rPr>
              <w:t>科子細目</w:t>
            </w:r>
          </w:p>
        </w:tc>
        <w:tc>
          <w:tcPr>
            <w:tcW w:w="1984" w:type="dxa"/>
          </w:tcPr>
          <w:p w14:paraId="2858E1D5" w14:textId="77777777" w:rsidR="00470A06" w:rsidRPr="00847BB7" w:rsidRDefault="00470A06" w:rsidP="00AF7A10">
            <w:pPr>
              <w:rPr>
                <w:rFonts w:ascii="標楷體" w:eastAsia="標楷體" w:hAnsi="標楷體"/>
              </w:rPr>
            </w:pPr>
            <w:r>
              <w:rPr>
                <w:rFonts w:ascii="標楷體" w:eastAsia="標楷體" w:hAnsi="標楷體" w:hint="eastAsia"/>
              </w:rPr>
              <w:t>X(8)-X(5)-X(2)</w:t>
            </w:r>
          </w:p>
        </w:tc>
        <w:tc>
          <w:tcPr>
            <w:tcW w:w="992" w:type="dxa"/>
          </w:tcPr>
          <w:p w14:paraId="74DC6BBD" w14:textId="77777777" w:rsidR="00470A06" w:rsidRPr="00847BB7" w:rsidRDefault="00470A06" w:rsidP="00AF7A10">
            <w:pPr>
              <w:rPr>
                <w:rFonts w:ascii="標楷體" w:eastAsia="標楷體" w:hAnsi="標楷體"/>
              </w:rPr>
            </w:pPr>
          </w:p>
        </w:tc>
        <w:tc>
          <w:tcPr>
            <w:tcW w:w="1560" w:type="dxa"/>
          </w:tcPr>
          <w:p w14:paraId="471E2251" w14:textId="77777777" w:rsidR="00470A06" w:rsidRPr="00847BB7" w:rsidRDefault="00470A06" w:rsidP="00AF7A10">
            <w:pPr>
              <w:rPr>
                <w:rFonts w:ascii="標楷體" w:eastAsia="標楷體" w:hAnsi="標楷體"/>
              </w:rPr>
            </w:pPr>
          </w:p>
        </w:tc>
        <w:tc>
          <w:tcPr>
            <w:tcW w:w="443" w:type="dxa"/>
          </w:tcPr>
          <w:p w14:paraId="6A1747D4" w14:textId="06FB6C0E" w:rsidR="00470A06" w:rsidRPr="00847BB7" w:rsidRDefault="00470A06" w:rsidP="00AF7A10">
            <w:pPr>
              <w:rPr>
                <w:rFonts w:ascii="標楷體" w:eastAsia="標楷體" w:hAnsi="標楷體"/>
              </w:rPr>
            </w:pPr>
          </w:p>
        </w:tc>
        <w:tc>
          <w:tcPr>
            <w:tcW w:w="576" w:type="dxa"/>
          </w:tcPr>
          <w:p w14:paraId="1A2B7805" w14:textId="77777777" w:rsidR="00470A06" w:rsidRPr="00847BB7" w:rsidRDefault="00470A06" w:rsidP="00AF7A10">
            <w:pPr>
              <w:jc w:val="center"/>
              <w:rPr>
                <w:rFonts w:ascii="標楷體" w:eastAsia="標楷體" w:hAnsi="標楷體"/>
              </w:rPr>
            </w:pPr>
            <w:r>
              <w:rPr>
                <w:rFonts w:ascii="標楷體" w:eastAsia="標楷體" w:hAnsi="標楷體" w:hint="eastAsia"/>
              </w:rPr>
              <w:t>W</w:t>
            </w:r>
          </w:p>
        </w:tc>
        <w:tc>
          <w:tcPr>
            <w:tcW w:w="3197" w:type="dxa"/>
          </w:tcPr>
          <w:p w14:paraId="1B6EA81C" w14:textId="6D11033C" w:rsidR="00470A06" w:rsidRDefault="00470A06" w:rsidP="00AF7A10">
            <w:pPr>
              <w:rPr>
                <w:rFonts w:ascii="標楷體" w:eastAsia="標楷體" w:hAnsi="標楷體"/>
                <w:lang w:eastAsia="zh-HK"/>
              </w:rPr>
            </w:pPr>
            <w:r>
              <w:rPr>
                <w:rFonts w:ascii="標楷體" w:eastAsia="標楷體" w:hAnsi="標楷體" w:hint="eastAsia"/>
              </w:rPr>
              <w:t>1.</w:t>
            </w:r>
            <w:r w:rsidR="006C175F">
              <w:rPr>
                <w:rFonts w:ascii="標楷體" w:eastAsia="標楷體" w:hAnsi="標楷體" w:hint="eastAsia"/>
                <w:lang w:eastAsia="zh-HK"/>
              </w:rPr>
              <w:t>自行輸入</w:t>
            </w:r>
          </w:p>
          <w:p w14:paraId="10A80FCB" w14:textId="78762960" w:rsidR="00413554" w:rsidRPr="00847BB7" w:rsidRDefault="00413554" w:rsidP="00AF7A10">
            <w:pPr>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rPr>
              <w:t>空白表查詢全部科子細目</w:t>
            </w:r>
          </w:p>
        </w:tc>
      </w:tr>
      <w:tr w:rsidR="00470A06" w:rsidRPr="00847BB7" w14:paraId="431AA8B4" w14:textId="77777777" w:rsidTr="00B54CF1">
        <w:trPr>
          <w:trHeight w:val="291"/>
          <w:jc w:val="center"/>
        </w:trPr>
        <w:tc>
          <w:tcPr>
            <w:tcW w:w="457" w:type="dxa"/>
          </w:tcPr>
          <w:p w14:paraId="36919B34" w14:textId="3BBB8D9D" w:rsidR="00470A06" w:rsidRPr="00847BB7" w:rsidRDefault="00470A06" w:rsidP="00AF7A10">
            <w:pPr>
              <w:rPr>
                <w:rFonts w:ascii="標楷體" w:eastAsia="標楷體" w:hAnsi="標楷體"/>
              </w:rPr>
            </w:pPr>
          </w:p>
        </w:tc>
        <w:tc>
          <w:tcPr>
            <w:tcW w:w="1211" w:type="dxa"/>
          </w:tcPr>
          <w:p w14:paraId="0AFBD83C" w14:textId="77777777" w:rsidR="00470A06" w:rsidRPr="00847BB7" w:rsidRDefault="00470A06" w:rsidP="00AF7A10">
            <w:pPr>
              <w:rPr>
                <w:rFonts w:ascii="標楷體" w:eastAsia="標楷體" w:hAnsi="標楷體"/>
              </w:rPr>
            </w:pPr>
            <w:r w:rsidRPr="007336BF">
              <w:rPr>
                <w:rFonts w:ascii="標楷體" w:eastAsia="標楷體" w:hAnsi="標楷體" w:hint="eastAsia"/>
                <w:color w:val="FF0000"/>
              </w:rPr>
              <w:t>瀏覽</w:t>
            </w:r>
          </w:p>
        </w:tc>
        <w:tc>
          <w:tcPr>
            <w:tcW w:w="1984" w:type="dxa"/>
          </w:tcPr>
          <w:p w14:paraId="7AA32E11" w14:textId="77777777" w:rsidR="00470A06" w:rsidRPr="00847BB7" w:rsidRDefault="00470A06" w:rsidP="00AF7A10">
            <w:pPr>
              <w:rPr>
                <w:rFonts w:ascii="標楷體" w:eastAsia="標楷體" w:hAnsi="標楷體"/>
              </w:rPr>
            </w:pPr>
            <w:r>
              <w:rPr>
                <w:rFonts w:ascii="標楷體" w:eastAsia="標楷體" w:hAnsi="標楷體" w:hint="eastAsia"/>
              </w:rPr>
              <w:t>按鈕</w:t>
            </w:r>
          </w:p>
        </w:tc>
        <w:tc>
          <w:tcPr>
            <w:tcW w:w="992" w:type="dxa"/>
          </w:tcPr>
          <w:p w14:paraId="612B2BD3" w14:textId="77777777" w:rsidR="00470A06" w:rsidRPr="00847BB7" w:rsidRDefault="00470A06" w:rsidP="00AF7A10">
            <w:pPr>
              <w:rPr>
                <w:rFonts w:ascii="標楷體" w:eastAsia="標楷體" w:hAnsi="標楷體"/>
                <w:color w:val="FF0000"/>
              </w:rPr>
            </w:pPr>
          </w:p>
        </w:tc>
        <w:tc>
          <w:tcPr>
            <w:tcW w:w="1560" w:type="dxa"/>
          </w:tcPr>
          <w:p w14:paraId="503D1BFD" w14:textId="77777777" w:rsidR="00470A06" w:rsidRPr="00847BB7" w:rsidRDefault="00470A06" w:rsidP="00AF7A10">
            <w:pPr>
              <w:rPr>
                <w:rFonts w:ascii="標楷體" w:eastAsia="標楷體" w:hAnsi="標楷體"/>
                <w:color w:val="FF0000"/>
              </w:rPr>
            </w:pPr>
          </w:p>
        </w:tc>
        <w:tc>
          <w:tcPr>
            <w:tcW w:w="443" w:type="dxa"/>
          </w:tcPr>
          <w:p w14:paraId="536786AF" w14:textId="77777777" w:rsidR="00470A06" w:rsidRPr="00847BB7" w:rsidRDefault="00470A06" w:rsidP="00AF7A10">
            <w:pPr>
              <w:rPr>
                <w:rFonts w:ascii="標楷體" w:eastAsia="標楷體" w:hAnsi="標楷體"/>
              </w:rPr>
            </w:pPr>
          </w:p>
        </w:tc>
        <w:tc>
          <w:tcPr>
            <w:tcW w:w="576" w:type="dxa"/>
          </w:tcPr>
          <w:p w14:paraId="45A6D63E" w14:textId="77777777" w:rsidR="00470A06" w:rsidRPr="00847BB7" w:rsidRDefault="00470A06" w:rsidP="00AF7A10">
            <w:pPr>
              <w:jc w:val="center"/>
              <w:rPr>
                <w:rFonts w:ascii="標楷體" w:eastAsia="標楷體" w:hAnsi="標楷體"/>
              </w:rPr>
            </w:pPr>
          </w:p>
        </w:tc>
        <w:tc>
          <w:tcPr>
            <w:tcW w:w="3197" w:type="dxa"/>
          </w:tcPr>
          <w:p w14:paraId="2C75ED3B" w14:textId="77777777" w:rsidR="00470A06" w:rsidRPr="004415DA" w:rsidRDefault="00470A06" w:rsidP="00AF7A10">
            <w:pPr>
              <w:ind w:left="240" w:hangingChars="100" w:hanging="240"/>
              <w:rPr>
                <w:rFonts w:ascii="標楷體" w:eastAsia="標楷體" w:hAnsi="標楷體"/>
                <w:lang w:eastAsia="zh-HK"/>
              </w:rPr>
            </w:pPr>
            <w:r>
              <w:rPr>
                <w:rFonts w:ascii="標楷體" w:eastAsia="標楷體" w:hAnsi="標楷體" w:hint="eastAsia"/>
              </w:rPr>
              <w:t>1.連結至【L6061會計科子細 目查詢】點選資料後自動</w:t>
            </w:r>
            <w:r>
              <w:rPr>
                <w:rFonts w:ascii="標楷體" w:eastAsia="標楷體" w:hAnsi="標楷體" w:hint="eastAsia"/>
                <w:lang w:eastAsia="zh-HK"/>
              </w:rPr>
              <w:t>帶回</w:t>
            </w:r>
            <w:r>
              <w:rPr>
                <w:rFonts w:ascii="標楷體" w:eastAsia="標楷體" w:hAnsi="標楷體" w:hint="eastAsia"/>
              </w:rPr>
              <w:t>科子細目資料</w:t>
            </w:r>
          </w:p>
        </w:tc>
      </w:tr>
      <w:tr w:rsidR="00D12F00" w:rsidRPr="00847BB7" w14:paraId="13AB079D" w14:textId="77777777" w:rsidTr="00B54CF1">
        <w:trPr>
          <w:trHeight w:val="291"/>
          <w:jc w:val="center"/>
        </w:trPr>
        <w:tc>
          <w:tcPr>
            <w:tcW w:w="457" w:type="dxa"/>
          </w:tcPr>
          <w:p w14:paraId="70C6EB09" w14:textId="1C439324" w:rsidR="00D12F00" w:rsidRPr="00847BB7" w:rsidRDefault="00D12F00" w:rsidP="00D12F00">
            <w:pPr>
              <w:rPr>
                <w:rFonts w:ascii="標楷體" w:eastAsia="標楷體" w:hAnsi="標楷體"/>
              </w:rPr>
            </w:pPr>
            <w:r w:rsidRPr="00847BB7">
              <w:rPr>
                <w:rFonts w:ascii="標楷體" w:eastAsia="標楷體" w:hAnsi="標楷體" w:hint="eastAsia"/>
              </w:rPr>
              <w:t>5</w:t>
            </w:r>
            <w:r>
              <w:rPr>
                <w:rFonts w:ascii="標楷體" w:eastAsia="標楷體" w:hAnsi="標楷體" w:hint="eastAsia"/>
              </w:rPr>
              <w:t>.</w:t>
            </w:r>
          </w:p>
        </w:tc>
        <w:tc>
          <w:tcPr>
            <w:tcW w:w="1211" w:type="dxa"/>
          </w:tcPr>
          <w:p w14:paraId="1A33BCD2" w14:textId="386B837A" w:rsidR="00D12F00" w:rsidRDefault="00D12F00" w:rsidP="00D12F00">
            <w:pPr>
              <w:rPr>
                <w:rFonts w:ascii="標楷體" w:eastAsia="標楷體" w:hAnsi="標楷體"/>
              </w:rPr>
            </w:pPr>
            <w:r>
              <w:rPr>
                <w:rFonts w:ascii="標楷體" w:eastAsia="標楷體" w:hAnsi="標楷體" w:hint="eastAsia"/>
              </w:rPr>
              <w:t>會計日期</w:t>
            </w:r>
          </w:p>
        </w:tc>
        <w:tc>
          <w:tcPr>
            <w:tcW w:w="1984" w:type="dxa"/>
          </w:tcPr>
          <w:p w14:paraId="4DDF8434" w14:textId="77777777" w:rsidR="00D12F00" w:rsidRDefault="00D12F00" w:rsidP="00D12F00">
            <w:pPr>
              <w:rPr>
                <w:rFonts w:ascii="標楷體" w:eastAsia="標楷體" w:hAnsi="標楷體"/>
              </w:rPr>
            </w:pPr>
            <w:r>
              <w:rPr>
                <w:rFonts w:ascii="標楷體" w:eastAsia="標楷體" w:hAnsi="標楷體" w:hint="eastAsia"/>
              </w:rPr>
              <w:t>999/99/99</w:t>
            </w:r>
          </w:p>
        </w:tc>
        <w:tc>
          <w:tcPr>
            <w:tcW w:w="992" w:type="dxa"/>
          </w:tcPr>
          <w:p w14:paraId="12DF9669" w14:textId="65C96A1A" w:rsidR="00D12F00" w:rsidRPr="00847BB7" w:rsidRDefault="00D12F00" w:rsidP="00D12F00">
            <w:pPr>
              <w:rPr>
                <w:rFonts w:ascii="標楷體" w:eastAsia="標楷體" w:hAnsi="標楷體"/>
                <w:color w:val="FF0000"/>
              </w:rPr>
            </w:pPr>
            <w:r>
              <w:rPr>
                <w:rFonts w:ascii="標楷體" w:eastAsia="標楷體" w:hAnsi="標楷體" w:hint="eastAsia"/>
              </w:rPr>
              <w:t>會計日</w:t>
            </w:r>
          </w:p>
        </w:tc>
        <w:tc>
          <w:tcPr>
            <w:tcW w:w="1560" w:type="dxa"/>
          </w:tcPr>
          <w:p w14:paraId="2699F39E" w14:textId="77777777" w:rsidR="00D12F00" w:rsidRPr="00847BB7" w:rsidRDefault="00D12F00" w:rsidP="00D12F00">
            <w:pPr>
              <w:rPr>
                <w:rFonts w:ascii="標楷體" w:eastAsia="標楷體" w:hAnsi="標楷體"/>
                <w:color w:val="FF0000"/>
              </w:rPr>
            </w:pPr>
          </w:p>
        </w:tc>
        <w:tc>
          <w:tcPr>
            <w:tcW w:w="443" w:type="dxa"/>
          </w:tcPr>
          <w:p w14:paraId="7B23B416" w14:textId="77777777" w:rsidR="00D12F00" w:rsidRPr="00847BB7" w:rsidRDefault="00D12F00" w:rsidP="00D12F00">
            <w:pPr>
              <w:rPr>
                <w:rFonts w:ascii="標楷體" w:eastAsia="標楷體" w:hAnsi="標楷體"/>
              </w:rPr>
            </w:pPr>
            <w:r>
              <w:rPr>
                <w:rFonts w:ascii="標楷體" w:eastAsia="標楷體" w:hAnsi="標楷體" w:hint="eastAsia"/>
              </w:rPr>
              <w:t>V</w:t>
            </w:r>
          </w:p>
        </w:tc>
        <w:tc>
          <w:tcPr>
            <w:tcW w:w="576" w:type="dxa"/>
          </w:tcPr>
          <w:p w14:paraId="23C098F8" w14:textId="77777777" w:rsidR="00D12F00" w:rsidRPr="00847BB7" w:rsidRDefault="00D12F00" w:rsidP="00D12F00">
            <w:pPr>
              <w:jc w:val="center"/>
              <w:rPr>
                <w:rFonts w:ascii="標楷體" w:eastAsia="標楷體" w:hAnsi="標楷體"/>
              </w:rPr>
            </w:pPr>
            <w:r>
              <w:rPr>
                <w:rFonts w:ascii="標楷體" w:eastAsia="標楷體" w:hAnsi="標楷體" w:hint="eastAsia"/>
              </w:rPr>
              <w:t>W</w:t>
            </w:r>
          </w:p>
        </w:tc>
        <w:tc>
          <w:tcPr>
            <w:tcW w:w="3197" w:type="dxa"/>
          </w:tcPr>
          <w:p w14:paraId="104073E6" w14:textId="6C7F9D91" w:rsidR="00D12F00" w:rsidRPr="004415DA" w:rsidRDefault="00D12F00" w:rsidP="00D12F00">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必須輸入</w:t>
            </w:r>
          </w:p>
        </w:tc>
      </w:tr>
      <w:tr w:rsidR="00D12F00" w:rsidRPr="00847BB7" w14:paraId="4546D87F" w14:textId="77777777" w:rsidTr="00B54CF1">
        <w:trPr>
          <w:trHeight w:val="291"/>
          <w:jc w:val="center"/>
        </w:trPr>
        <w:tc>
          <w:tcPr>
            <w:tcW w:w="457" w:type="dxa"/>
          </w:tcPr>
          <w:p w14:paraId="234FC956" w14:textId="6563B385" w:rsidR="00D12F00" w:rsidRDefault="00D12F00" w:rsidP="00D12F00">
            <w:pPr>
              <w:rPr>
                <w:rFonts w:ascii="標楷體" w:eastAsia="標楷體" w:hAnsi="標楷體"/>
              </w:rPr>
            </w:pPr>
            <w:r>
              <w:rPr>
                <w:rFonts w:ascii="標楷體" w:eastAsia="標楷體" w:hAnsi="標楷體" w:hint="eastAsia"/>
              </w:rPr>
              <w:t>6.</w:t>
            </w:r>
          </w:p>
        </w:tc>
        <w:tc>
          <w:tcPr>
            <w:tcW w:w="1211" w:type="dxa"/>
          </w:tcPr>
          <w:p w14:paraId="46EB9DAA" w14:textId="2FE6E2C6" w:rsidR="00D12F00" w:rsidRDefault="00D12F00" w:rsidP="00D12F00">
            <w:pPr>
              <w:rPr>
                <w:rFonts w:ascii="標楷體" w:eastAsia="標楷體" w:hAnsi="標楷體"/>
              </w:rPr>
            </w:pPr>
            <w:r>
              <w:rPr>
                <w:rFonts w:ascii="標楷體" w:eastAsia="標楷體" w:hAnsi="標楷體" w:hint="eastAsia"/>
              </w:rPr>
              <w:t>彙計方式</w:t>
            </w:r>
          </w:p>
        </w:tc>
        <w:tc>
          <w:tcPr>
            <w:tcW w:w="1984" w:type="dxa"/>
          </w:tcPr>
          <w:p w14:paraId="580C7027" w14:textId="7A39BD4F" w:rsidR="00D12F00" w:rsidRDefault="00D12F00" w:rsidP="00D12F00">
            <w:pPr>
              <w:rPr>
                <w:rFonts w:ascii="標楷體" w:eastAsia="標楷體" w:hAnsi="標楷體"/>
              </w:rPr>
            </w:pPr>
            <w:r>
              <w:rPr>
                <w:rFonts w:ascii="標楷體" w:eastAsia="標楷體" w:hAnsi="標楷體" w:hint="eastAsia"/>
              </w:rPr>
              <w:t>9(1)</w:t>
            </w:r>
          </w:p>
        </w:tc>
        <w:tc>
          <w:tcPr>
            <w:tcW w:w="992" w:type="dxa"/>
          </w:tcPr>
          <w:p w14:paraId="7037697F" w14:textId="6F4E54E8" w:rsidR="00D12F00" w:rsidRPr="00847BB7" w:rsidRDefault="00D12F00" w:rsidP="00D12F00">
            <w:pPr>
              <w:rPr>
                <w:rFonts w:ascii="標楷體" w:eastAsia="標楷體" w:hAnsi="標楷體"/>
                <w:color w:val="FF0000"/>
              </w:rPr>
            </w:pPr>
          </w:p>
        </w:tc>
        <w:tc>
          <w:tcPr>
            <w:tcW w:w="1560" w:type="dxa"/>
          </w:tcPr>
          <w:p w14:paraId="2809427C" w14:textId="43705F2D" w:rsidR="00D12F00" w:rsidRDefault="00D12F00" w:rsidP="00D12F00">
            <w:pPr>
              <w:rPr>
                <w:rFonts w:ascii="標楷體" w:eastAsia="標楷體" w:hAnsi="標楷體"/>
              </w:rPr>
            </w:pPr>
            <w:r>
              <w:rPr>
                <w:rFonts w:ascii="標楷體" w:eastAsia="標楷體" w:hAnsi="標楷體" w:hint="eastAsia"/>
              </w:rPr>
              <w:t>彙計方式代碼(</w:t>
            </w:r>
            <w:r>
              <w:rPr>
                <w:rFonts w:ascii="標楷體" w:eastAsia="標楷體" w:hAnsi="標楷體"/>
              </w:rPr>
              <w:t>CdCode.</w:t>
            </w:r>
          </w:p>
          <w:p w14:paraId="18D72B78" w14:textId="54FFDDA2" w:rsidR="00D12F00" w:rsidRPr="00847BB7" w:rsidRDefault="00D12F00" w:rsidP="00D12F00">
            <w:pPr>
              <w:rPr>
                <w:rFonts w:ascii="標楷體" w:eastAsia="標楷體" w:hAnsi="標楷體"/>
                <w:color w:val="FF0000"/>
              </w:rPr>
            </w:pPr>
            <w:r>
              <w:rPr>
                <w:rFonts w:ascii="標楷體" w:eastAsia="標楷體" w:hAnsi="標楷體"/>
              </w:rPr>
              <w:t>InqType</w:t>
            </w:r>
            <w:r>
              <w:rPr>
                <w:rFonts w:ascii="標楷體" w:eastAsia="標楷體" w:hAnsi="標楷體" w:hint="eastAsia"/>
              </w:rPr>
              <w:t>)[選單/</w:t>
            </w:r>
            <w:r>
              <w:rPr>
                <w:rFonts w:ascii="標楷體" w:eastAsia="標楷體" w:hAnsi="標楷體"/>
              </w:rPr>
              <w:t>2 L6064</w:t>
            </w:r>
            <w:r>
              <w:rPr>
                <w:rFonts w:ascii="標楷體" w:eastAsia="標楷體" w:hAnsi="標楷體" w:hint="eastAsia"/>
              </w:rPr>
              <w:t>]</w:t>
            </w:r>
          </w:p>
        </w:tc>
        <w:tc>
          <w:tcPr>
            <w:tcW w:w="443" w:type="dxa"/>
          </w:tcPr>
          <w:p w14:paraId="11AB57AA" w14:textId="77777777" w:rsidR="00D12F00" w:rsidRDefault="00D12F00" w:rsidP="00D12F00">
            <w:pPr>
              <w:rPr>
                <w:rFonts w:ascii="標楷體" w:eastAsia="標楷體" w:hAnsi="標楷體"/>
              </w:rPr>
            </w:pPr>
            <w:r>
              <w:rPr>
                <w:rFonts w:ascii="標楷體" w:eastAsia="標楷體" w:hAnsi="標楷體" w:hint="eastAsia"/>
              </w:rPr>
              <w:t>V</w:t>
            </w:r>
          </w:p>
        </w:tc>
        <w:tc>
          <w:tcPr>
            <w:tcW w:w="576" w:type="dxa"/>
          </w:tcPr>
          <w:p w14:paraId="754EC9A7" w14:textId="77777777" w:rsidR="00D12F00" w:rsidRDefault="00D12F00" w:rsidP="00D12F00">
            <w:pPr>
              <w:jc w:val="center"/>
              <w:rPr>
                <w:rFonts w:ascii="標楷體" w:eastAsia="標楷體" w:hAnsi="標楷體"/>
              </w:rPr>
            </w:pPr>
            <w:r>
              <w:rPr>
                <w:rFonts w:ascii="標楷體" w:eastAsia="標楷體" w:hAnsi="標楷體" w:hint="eastAsia"/>
              </w:rPr>
              <w:t>W</w:t>
            </w:r>
          </w:p>
        </w:tc>
        <w:tc>
          <w:tcPr>
            <w:tcW w:w="3197" w:type="dxa"/>
          </w:tcPr>
          <w:p w14:paraId="5A81EBFB" w14:textId="126DEF07" w:rsidR="00D12F00" w:rsidRDefault="00D12F00" w:rsidP="00D12F00">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必須輸入</w:t>
            </w:r>
          </w:p>
        </w:tc>
      </w:tr>
    </w:tbl>
    <w:p w14:paraId="49EC5195" w14:textId="77777777" w:rsidR="00470A06" w:rsidRPr="00E02898" w:rsidRDefault="00470A06" w:rsidP="00470A06"/>
    <w:p w14:paraId="0A02ABFB" w14:textId="77777777" w:rsidR="00470A06" w:rsidRDefault="00470A06" w:rsidP="00D01BCC">
      <w:pPr>
        <w:pStyle w:val="a"/>
      </w:pPr>
      <w:r>
        <w:rPr>
          <w:rFonts w:hint="eastAsia"/>
          <w:lang w:eastAsia="zh-HK"/>
        </w:rPr>
        <w:t>輸出</w:t>
      </w:r>
      <w:r w:rsidRPr="00362205">
        <w:t>畫面</w:t>
      </w:r>
      <w:r>
        <w:rPr>
          <w:rFonts w:hint="eastAsia"/>
        </w:rPr>
        <w:t>:</w:t>
      </w:r>
    </w:p>
    <w:p w14:paraId="238C7069" w14:textId="5900AE1A" w:rsidR="00470A06" w:rsidRDefault="00A37FC3" w:rsidP="00470A06">
      <w:r w:rsidRPr="00A37FC3">
        <w:rPr>
          <w:noProof/>
        </w:rPr>
        <w:drawing>
          <wp:inline distT="0" distB="0" distL="0" distR="0" wp14:anchorId="0A23F30A" wp14:editId="4AE0C393">
            <wp:extent cx="5935980" cy="3432793"/>
            <wp:effectExtent l="0" t="0" r="7620" b="0"/>
            <wp:docPr id="146" name="圖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8009" cy="3439749"/>
                    </a:xfrm>
                    <a:prstGeom prst="rect">
                      <a:avLst/>
                    </a:prstGeom>
                  </pic:spPr>
                </pic:pic>
              </a:graphicData>
            </a:graphic>
          </wp:inline>
        </w:drawing>
      </w:r>
    </w:p>
    <w:p w14:paraId="5DC136C6" w14:textId="77777777" w:rsidR="00470A06" w:rsidRDefault="00470A06" w:rsidP="00470A06"/>
    <w:p w14:paraId="585F2079" w14:textId="77777777" w:rsidR="00470A06" w:rsidRDefault="00470A06" w:rsidP="00D01BCC">
      <w:pPr>
        <w:pStyle w:val="a"/>
      </w:pPr>
      <w:r>
        <w:rPr>
          <w:rFonts w:hint="eastAsia"/>
        </w:rPr>
        <w:t>輸出畫面資料說明</w:t>
      </w:r>
    </w:p>
    <w:p w14:paraId="546D93ED" w14:textId="77777777" w:rsidR="00470A06" w:rsidRDefault="00470A06" w:rsidP="00470A06"/>
    <w:tbl>
      <w:tblPr>
        <w:tblStyle w:val="ac"/>
        <w:tblW w:w="10881" w:type="dxa"/>
        <w:tblLook w:val="04A0" w:firstRow="1" w:lastRow="0" w:firstColumn="1" w:lastColumn="0" w:noHBand="0" w:noVBand="1"/>
      </w:tblPr>
      <w:tblGrid>
        <w:gridCol w:w="773"/>
        <w:gridCol w:w="1178"/>
        <w:gridCol w:w="1701"/>
        <w:gridCol w:w="4111"/>
        <w:gridCol w:w="3118"/>
      </w:tblGrid>
      <w:tr w:rsidR="00470A06" w:rsidRPr="008F1D46" w14:paraId="7E962F05" w14:textId="77777777" w:rsidTr="007E5B1A">
        <w:tc>
          <w:tcPr>
            <w:tcW w:w="773" w:type="dxa"/>
            <w:shd w:val="clear" w:color="auto" w:fill="D9D9D9" w:themeFill="background1" w:themeFillShade="D9"/>
          </w:tcPr>
          <w:p w14:paraId="0AD0E05D" w14:textId="77777777" w:rsidR="00470A06" w:rsidRPr="008F1D46" w:rsidRDefault="00470A06" w:rsidP="00AF7A10">
            <w:pPr>
              <w:jc w:val="center"/>
              <w:rPr>
                <w:rFonts w:ascii="標楷體" w:eastAsia="標楷體" w:hAnsi="標楷體"/>
                <w:lang w:eastAsia="zh-HK"/>
              </w:rPr>
            </w:pPr>
            <w:r w:rsidRPr="008F1D46">
              <w:rPr>
                <w:rFonts w:ascii="標楷體" w:eastAsia="標楷體" w:hAnsi="標楷體" w:hint="eastAsia"/>
                <w:lang w:eastAsia="zh-HK"/>
              </w:rPr>
              <w:t>序號</w:t>
            </w:r>
          </w:p>
        </w:tc>
        <w:tc>
          <w:tcPr>
            <w:tcW w:w="1178" w:type="dxa"/>
            <w:shd w:val="clear" w:color="auto" w:fill="D9D9D9" w:themeFill="background1" w:themeFillShade="D9"/>
          </w:tcPr>
          <w:p w14:paraId="0A3C0D88" w14:textId="77777777" w:rsidR="00470A06" w:rsidRPr="008F1D46" w:rsidRDefault="00470A06" w:rsidP="00AF7A10">
            <w:pPr>
              <w:jc w:val="center"/>
              <w:rPr>
                <w:rFonts w:ascii="標楷體" w:eastAsia="標楷體" w:hAnsi="標楷體"/>
                <w:lang w:eastAsia="zh-HK"/>
              </w:rPr>
            </w:pPr>
            <w:r w:rsidRPr="008F1D46">
              <w:rPr>
                <w:rFonts w:ascii="標楷體" w:eastAsia="標楷體" w:hAnsi="標楷體" w:hint="eastAsia"/>
                <w:lang w:eastAsia="zh-HK"/>
              </w:rPr>
              <w:t>欄位型態</w:t>
            </w:r>
          </w:p>
        </w:tc>
        <w:tc>
          <w:tcPr>
            <w:tcW w:w="1701" w:type="dxa"/>
            <w:shd w:val="clear" w:color="auto" w:fill="D9D9D9" w:themeFill="background1" w:themeFillShade="D9"/>
          </w:tcPr>
          <w:p w14:paraId="3CDFC14B" w14:textId="77777777" w:rsidR="00470A06" w:rsidRPr="008F1D46" w:rsidRDefault="00470A06" w:rsidP="00AF7A10">
            <w:pPr>
              <w:jc w:val="center"/>
              <w:rPr>
                <w:rFonts w:ascii="標楷體" w:eastAsia="標楷體" w:hAnsi="標楷體"/>
                <w:lang w:eastAsia="zh-HK"/>
              </w:rPr>
            </w:pPr>
            <w:r w:rsidRPr="008F1D46">
              <w:rPr>
                <w:rFonts w:ascii="標楷體" w:eastAsia="標楷體" w:hAnsi="標楷體" w:hint="eastAsia"/>
                <w:lang w:eastAsia="zh-HK"/>
              </w:rPr>
              <w:t>欄位名稱</w:t>
            </w:r>
          </w:p>
        </w:tc>
        <w:tc>
          <w:tcPr>
            <w:tcW w:w="4111" w:type="dxa"/>
            <w:shd w:val="clear" w:color="auto" w:fill="D9D9D9" w:themeFill="background1" w:themeFillShade="D9"/>
          </w:tcPr>
          <w:p w14:paraId="6F073E7F" w14:textId="77777777" w:rsidR="00470A06" w:rsidRPr="008F1D46" w:rsidRDefault="00470A06" w:rsidP="00AF7A10">
            <w:pPr>
              <w:jc w:val="center"/>
              <w:rPr>
                <w:rFonts w:ascii="標楷體" w:eastAsia="標楷體" w:hAnsi="標楷體"/>
              </w:rPr>
            </w:pPr>
            <w:r>
              <w:rPr>
                <w:rFonts w:ascii="標楷體" w:eastAsia="標楷體" w:hAnsi="標楷體" w:hint="eastAsia"/>
                <w:lang w:eastAsia="zh-HK"/>
              </w:rPr>
              <w:t>資料來源</w:t>
            </w:r>
          </w:p>
        </w:tc>
        <w:tc>
          <w:tcPr>
            <w:tcW w:w="3118" w:type="dxa"/>
            <w:shd w:val="clear" w:color="auto" w:fill="D9D9D9" w:themeFill="background1" w:themeFillShade="D9"/>
          </w:tcPr>
          <w:p w14:paraId="03F58FB1" w14:textId="77777777" w:rsidR="00470A06" w:rsidRPr="008F1D46" w:rsidRDefault="00470A06" w:rsidP="00AF7A10">
            <w:pPr>
              <w:jc w:val="center"/>
              <w:rPr>
                <w:rFonts w:ascii="標楷體" w:eastAsia="標楷體" w:hAnsi="標楷體"/>
                <w:lang w:eastAsia="zh-HK"/>
              </w:rPr>
            </w:pPr>
            <w:r w:rsidRPr="008F1D46">
              <w:rPr>
                <w:rFonts w:ascii="標楷體" w:eastAsia="標楷體" w:hAnsi="標楷體" w:hint="eastAsia"/>
                <w:lang w:eastAsia="zh-HK"/>
              </w:rPr>
              <w:t>輸出</w:t>
            </w:r>
            <w:r>
              <w:rPr>
                <w:rFonts w:ascii="標楷體" w:eastAsia="標楷體" w:hAnsi="標楷體" w:hint="eastAsia"/>
              </w:rPr>
              <w:t>/</w:t>
            </w:r>
            <w:r>
              <w:rPr>
                <w:rFonts w:ascii="標楷體" w:eastAsia="標楷體" w:hAnsi="標楷體" w:hint="eastAsia"/>
                <w:lang w:eastAsia="zh-HK"/>
              </w:rPr>
              <w:t>功能</w:t>
            </w:r>
            <w:r w:rsidRPr="008F1D46">
              <w:rPr>
                <w:rFonts w:ascii="標楷體" w:eastAsia="標楷體" w:hAnsi="標楷體" w:hint="eastAsia"/>
                <w:lang w:eastAsia="zh-HK"/>
              </w:rPr>
              <w:t>說明</w:t>
            </w:r>
          </w:p>
        </w:tc>
      </w:tr>
      <w:tr w:rsidR="00470A06" w:rsidRPr="008F1D46" w14:paraId="50B09C50" w14:textId="77777777" w:rsidTr="007E5B1A">
        <w:tc>
          <w:tcPr>
            <w:tcW w:w="773" w:type="dxa"/>
          </w:tcPr>
          <w:p w14:paraId="6296DC15" w14:textId="77777777" w:rsidR="00470A06" w:rsidRPr="008F1D46" w:rsidRDefault="00470A06" w:rsidP="00AF7A10">
            <w:pPr>
              <w:jc w:val="center"/>
              <w:rPr>
                <w:rFonts w:ascii="標楷體" w:eastAsia="標楷體" w:hAnsi="標楷體"/>
                <w:lang w:eastAsia="zh-HK"/>
              </w:rPr>
            </w:pPr>
            <w:r>
              <w:rPr>
                <w:rFonts w:ascii="標楷體" w:eastAsia="標楷體" w:hAnsi="標楷體" w:hint="eastAsia"/>
              </w:rPr>
              <w:t>1</w:t>
            </w:r>
          </w:p>
        </w:tc>
        <w:tc>
          <w:tcPr>
            <w:tcW w:w="1178" w:type="dxa"/>
          </w:tcPr>
          <w:p w14:paraId="508608D7" w14:textId="77777777" w:rsidR="00470A06" w:rsidRPr="008F1D46" w:rsidRDefault="00470A06" w:rsidP="00AF7A10">
            <w:pPr>
              <w:jc w:val="center"/>
              <w:rPr>
                <w:rFonts w:ascii="標楷體" w:eastAsia="標楷體" w:hAnsi="標楷體"/>
                <w:lang w:eastAsia="zh-HK"/>
              </w:rPr>
            </w:pPr>
            <w:r>
              <w:rPr>
                <w:rFonts w:ascii="標楷體" w:eastAsia="標楷體" w:hAnsi="標楷體" w:hint="eastAsia"/>
                <w:lang w:eastAsia="zh-HK"/>
              </w:rPr>
              <w:t>按鈕</w:t>
            </w:r>
          </w:p>
        </w:tc>
        <w:tc>
          <w:tcPr>
            <w:tcW w:w="1701" w:type="dxa"/>
          </w:tcPr>
          <w:p w14:paraId="410DF992" w14:textId="77777777" w:rsidR="00470A06" w:rsidRPr="008F1D46" w:rsidRDefault="00470A06" w:rsidP="00AF7A10">
            <w:pPr>
              <w:rPr>
                <w:rFonts w:ascii="標楷體" w:eastAsia="標楷體" w:hAnsi="標楷體"/>
                <w:lang w:eastAsia="zh-HK"/>
              </w:rPr>
            </w:pPr>
            <w:r>
              <w:rPr>
                <w:rFonts w:ascii="標楷體" w:eastAsia="標楷體" w:hAnsi="標楷體" w:hint="eastAsia"/>
                <w:lang w:eastAsia="zh-HK"/>
              </w:rPr>
              <w:t>明細</w:t>
            </w:r>
          </w:p>
        </w:tc>
        <w:tc>
          <w:tcPr>
            <w:tcW w:w="4111" w:type="dxa"/>
          </w:tcPr>
          <w:p w14:paraId="502C2B3B" w14:textId="77777777" w:rsidR="00470A06" w:rsidRDefault="00470A06" w:rsidP="00AF7A10">
            <w:pPr>
              <w:rPr>
                <w:rFonts w:ascii="標楷體" w:eastAsia="標楷體" w:hAnsi="標楷體"/>
                <w:lang w:eastAsia="zh-HK"/>
              </w:rPr>
            </w:pPr>
          </w:p>
        </w:tc>
        <w:tc>
          <w:tcPr>
            <w:tcW w:w="3118" w:type="dxa"/>
          </w:tcPr>
          <w:p w14:paraId="4983646E" w14:textId="0A6A736D" w:rsidR="00470A06" w:rsidRPr="006C763E" w:rsidRDefault="00470A06" w:rsidP="00AF7A10">
            <w:pPr>
              <w:rPr>
                <w:rFonts w:ascii="標楷體" w:eastAsia="標楷體" w:hAnsi="標楷體"/>
                <w:lang w:eastAsia="zh-HK"/>
              </w:rPr>
            </w:pPr>
            <w:r>
              <w:rPr>
                <w:rFonts w:ascii="標楷體" w:eastAsia="標楷體" w:hAnsi="標楷體" w:hint="eastAsia"/>
              </w:rPr>
              <w:t>1.</w:t>
            </w:r>
            <w:r w:rsidRPr="006C763E">
              <w:rPr>
                <w:rFonts w:eastAsia="標楷體" w:hint="eastAsia"/>
              </w:rPr>
              <w:t>連結至</w:t>
            </w:r>
            <w:r w:rsidRPr="006C763E">
              <w:rPr>
                <w:rFonts w:eastAsia="標楷體"/>
              </w:rPr>
              <w:t>【</w:t>
            </w:r>
            <w:r w:rsidRPr="006C763E">
              <w:rPr>
                <w:rFonts w:eastAsia="標楷體"/>
              </w:rPr>
              <w:t>L</w:t>
            </w:r>
            <w:r w:rsidRPr="006C763E">
              <w:rPr>
                <w:rFonts w:eastAsia="標楷體" w:hint="eastAsia"/>
              </w:rPr>
              <w:t>6</w:t>
            </w:r>
            <w:r>
              <w:rPr>
                <w:rFonts w:eastAsia="標楷體"/>
              </w:rPr>
              <w:t>90</w:t>
            </w:r>
            <w:r w:rsidR="00A37FC3">
              <w:rPr>
                <w:rFonts w:eastAsia="標楷體" w:hint="eastAsia"/>
              </w:rPr>
              <w:t>5</w:t>
            </w:r>
            <w:r w:rsidR="00A37FC3">
              <w:rPr>
                <w:rFonts w:eastAsia="標楷體" w:hint="eastAsia"/>
              </w:rPr>
              <w:t>日結</w:t>
            </w:r>
            <w:r>
              <w:rPr>
                <w:rFonts w:eastAsia="標楷體" w:hint="eastAsia"/>
              </w:rPr>
              <w:t>明細查詢</w:t>
            </w:r>
            <w:r w:rsidRPr="006C763E">
              <w:rPr>
                <w:rFonts w:eastAsia="標楷體"/>
              </w:rPr>
              <w:t>】</w:t>
            </w:r>
            <w:r>
              <w:rPr>
                <w:rFonts w:eastAsia="標楷體" w:hint="eastAsia"/>
              </w:rPr>
              <w:t>,</w:t>
            </w:r>
            <w:r>
              <w:rPr>
                <w:rFonts w:eastAsia="標楷體" w:hint="eastAsia"/>
              </w:rPr>
              <w:t>供查詢</w:t>
            </w:r>
            <w:r w:rsidR="000A5772">
              <w:rPr>
                <w:rFonts w:eastAsia="標楷體" w:hint="eastAsia"/>
              </w:rPr>
              <w:t>日結</w:t>
            </w:r>
            <w:r>
              <w:rPr>
                <w:rFonts w:eastAsia="標楷體" w:hint="eastAsia"/>
              </w:rPr>
              <w:t>明細</w:t>
            </w:r>
          </w:p>
        </w:tc>
      </w:tr>
      <w:tr w:rsidR="006A2AA7" w:rsidRPr="008F1D46" w14:paraId="709DCF66" w14:textId="77777777" w:rsidTr="007E5B1A">
        <w:tc>
          <w:tcPr>
            <w:tcW w:w="773" w:type="dxa"/>
          </w:tcPr>
          <w:p w14:paraId="510DC76A" w14:textId="3C2A77B6" w:rsidR="006A2AA7" w:rsidRDefault="006A2AA7" w:rsidP="006A2AA7">
            <w:pPr>
              <w:jc w:val="center"/>
              <w:rPr>
                <w:rFonts w:ascii="標楷體" w:eastAsia="標楷體" w:hAnsi="標楷體"/>
              </w:rPr>
            </w:pPr>
            <w:r>
              <w:rPr>
                <w:rFonts w:ascii="標楷體" w:eastAsia="標楷體" w:hAnsi="標楷體" w:hint="eastAsia"/>
              </w:rPr>
              <w:t>2</w:t>
            </w:r>
          </w:p>
        </w:tc>
        <w:tc>
          <w:tcPr>
            <w:tcW w:w="1178" w:type="dxa"/>
          </w:tcPr>
          <w:p w14:paraId="18A81357" w14:textId="050926EA" w:rsidR="006A2AA7" w:rsidRDefault="006A2AA7" w:rsidP="006A2AA7">
            <w:pPr>
              <w:jc w:val="center"/>
              <w:rPr>
                <w:rFonts w:ascii="標楷體" w:eastAsia="標楷體" w:hAnsi="標楷體"/>
                <w:lang w:eastAsia="zh-HK"/>
              </w:rPr>
            </w:pPr>
            <w:r w:rsidRPr="0022097C">
              <w:rPr>
                <w:rFonts w:ascii="標楷體" w:eastAsia="標楷體" w:hAnsi="標楷體" w:hint="eastAsia"/>
                <w:lang w:eastAsia="zh-HK"/>
              </w:rPr>
              <w:t>資料</w:t>
            </w:r>
          </w:p>
        </w:tc>
        <w:tc>
          <w:tcPr>
            <w:tcW w:w="1701" w:type="dxa"/>
          </w:tcPr>
          <w:p w14:paraId="02FA9E51" w14:textId="3B84F781" w:rsidR="006A2AA7" w:rsidRDefault="006A2AA7" w:rsidP="006A2AA7">
            <w:pPr>
              <w:rPr>
                <w:rFonts w:ascii="標楷體" w:eastAsia="標楷體" w:hAnsi="標楷體"/>
                <w:lang w:eastAsia="zh-HK"/>
              </w:rPr>
            </w:pPr>
            <w:r>
              <w:rPr>
                <w:rFonts w:ascii="標楷體" w:eastAsia="標楷體" w:hAnsi="標楷體" w:hint="eastAsia"/>
                <w:lang w:eastAsia="zh-HK"/>
              </w:rPr>
              <w:t>科目</w:t>
            </w:r>
          </w:p>
        </w:tc>
        <w:tc>
          <w:tcPr>
            <w:tcW w:w="4111" w:type="dxa"/>
          </w:tcPr>
          <w:p w14:paraId="63983542" w14:textId="425AD0E0" w:rsidR="006A2AA7" w:rsidRDefault="006A2AA7" w:rsidP="006A2AA7">
            <w:pPr>
              <w:rPr>
                <w:rFonts w:ascii="標楷體" w:eastAsia="標楷體" w:hAnsi="標楷體"/>
                <w:lang w:eastAsia="zh-HK"/>
              </w:rPr>
            </w:pPr>
            <w:r>
              <w:rPr>
                <w:rFonts w:ascii="標楷體" w:eastAsia="標楷體" w:hAnsi="標楷體" w:hint="eastAsia"/>
                <w:lang w:eastAsia="zh-HK"/>
              </w:rPr>
              <w:t>A</w:t>
            </w:r>
            <w:r>
              <w:rPr>
                <w:rFonts w:ascii="標楷體" w:eastAsia="標楷體" w:hAnsi="標楷體"/>
                <w:lang w:eastAsia="zh-HK"/>
              </w:rPr>
              <w:t>cDetail.AcNoCode</w:t>
            </w:r>
          </w:p>
        </w:tc>
        <w:tc>
          <w:tcPr>
            <w:tcW w:w="3118" w:type="dxa"/>
          </w:tcPr>
          <w:p w14:paraId="614008C8" w14:textId="79D7F532" w:rsidR="006A2AA7" w:rsidRDefault="00B56E5B" w:rsidP="006A2AA7">
            <w:pPr>
              <w:rPr>
                <w:rFonts w:ascii="標楷體" w:eastAsia="標楷體" w:hAnsi="標楷體"/>
              </w:rPr>
            </w:pPr>
            <w:r>
              <w:rPr>
                <w:rFonts w:ascii="標楷體" w:eastAsia="標楷體" w:hAnsi="標楷體" w:hint="eastAsia"/>
              </w:rPr>
              <w:t>科目</w:t>
            </w:r>
          </w:p>
        </w:tc>
      </w:tr>
      <w:tr w:rsidR="006A2AA7" w:rsidRPr="008F1D46" w14:paraId="6CC07B7E" w14:textId="77777777" w:rsidTr="007E5B1A">
        <w:tc>
          <w:tcPr>
            <w:tcW w:w="773" w:type="dxa"/>
          </w:tcPr>
          <w:p w14:paraId="1EE23210" w14:textId="443F5D0E" w:rsidR="006A2AA7" w:rsidRDefault="006A2AA7" w:rsidP="006A2AA7">
            <w:pPr>
              <w:jc w:val="center"/>
              <w:rPr>
                <w:rFonts w:ascii="標楷體" w:eastAsia="標楷體" w:hAnsi="標楷體"/>
              </w:rPr>
            </w:pPr>
            <w:r>
              <w:rPr>
                <w:rFonts w:ascii="標楷體" w:eastAsia="標楷體" w:hAnsi="標楷體" w:hint="eastAsia"/>
              </w:rPr>
              <w:t>3</w:t>
            </w:r>
          </w:p>
        </w:tc>
        <w:tc>
          <w:tcPr>
            <w:tcW w:w="1178" w:type="dxa"/>
          </w:tcPr>
          <w:p w14:paraId="66A760CF" w14:textId="4B269495" w:rsidR="006A2AA7" w:rsidRDefault="006A2AA7" w:rsidP="006A2AA7">
            <w:pPr>
              <w:jc w:val="center"/>
              <w:rPr>
                <w:rFonts w:ascii="標楷體" w:eastAsia="標楷體" w:hAnsi="標楷體"/>
                <w:lang w:eastAsia="zh-HK"/>
              </w:rPr>
            </w:pPr>
            <w:r w:rsidRPr="0022097C">
              <w:rPr>
                <w:rFonts w:ascii="標楷體" w:eastAsia="標楷體" w:hAnsi="標楷體" w:hint="eastAsia"/>
                <w:lang w:eastAsia="zh-HK"/>
              </w:rPr>
              <w:t>資料</w:t>
            </w:r>
          </w:p>
        </w:tc>
        <w:tc>
          <w:tcPr>
            <w:tcW w:w="1701" w:type="dxa"/>
          </w:tcPr>
          <w:p w14:paraId="3E39CC9A" w14:textId="2D63A60A" w:rsidR="006A2AA7" w:rsidRDefault="006A2AA7" w:rsidP="006A2AA7">
            <w:pPr>
              <w:rPr>
                <w:rFonts w:ascii="標楷體" w:eastAsia="標楷體" w:hAnsi="標楷體"/>
                <w:lang w:eastAsia="zh-HK"/>
              </w:rPr>
            </w:pPr>
            <w:r>
              <w:rPr>
                <w:rFonts w:ascii="標楷體" w:eastAsia="標楷體" w:hAnsi="標楷體" w:hint="eastAsia"/>
                <w:lang w:eastAsia="zh-HK"/>
              </w:rPr>
              <w:t>子目</w:t>
            </w:r>
          </w:p>
        </w:tc>
        <w:tc>
          <w:tcPr>
            <w:tcW w:w="4111" w:type="dxa"/>
          </w:tcPr>
          <w:p w14:paraId="4A6AFCE5" w14:textId="3F73DD84" w:rsidR="006A2AA7" w:rsidRDefault="006A2AA7" w:rsidP="006A2AA7">
            <w:pPr>
              <w:rPr>
                <w:rFonts w:ascii="標楷體" w:eastAsia="標楷體" w:hAnsi="標楷體"/>
                <w:lang w:eastAsia="zh-HK"/>
              </w:rPr>
            </w:pPr>
            <w:r>
              <w:rPr>
                <w:rFonts w:ascii="標楷體" w:eastAsia="標楷體" w:hAnsi="標楷體" w:hint="eastAsia"/>
                <w:lang w:eastAsia="zh-HK"/>
              </w:rPr>
              <w:t>A</w:t>
            </w:r>
            <w:r>
              <w:rPr>
                <w:rFonts w:ascii="標楷體" w:eastAsia="標楷體" w:hAnsi="標楷體"/>
                <w:lang w:eastAsia="zh-HK"/>
              </w:rPr>
              <w:t>cDetail.AcSubCode</w:t>
            </w:r>
          </w:p>
        </w:tc>
        <w:tc>
          <w:tcPr>
            <w:tcW w:w="3118" w:type="dxa"/>
          </w:tcPr>
          <w:p w14:paraId="0574CBF0" w14:textId="21B6C973" w:rsidR="006A2AA7" w:rsidRDefault="00B56E5B" w:rsidP="006A2AA7">
            <w:pPr>
              <w:rPr>
                <w:rFonts w:ascii="標楷體" w:eastAsia="標楷體" w:hAnsi="標楷體"/>
              </w:rPr>
            </w:pPr>
            <w:r>
              <w:rPr>
                <w:rFonts w:ascii="標楷體" w:eastAsia="標楷體" w:hAnsi="標楷體" w:hint="eastAsia"/>
              </w:rPr>
              <w:t>子目</w:t>
            </w:r>
          </w:p>
        </w:tc>
      </w:tr>
      <w:tr w:rsidR="006A2AA7" w:rsidRPr="008F1D46" w14:paraId="35B910C8" w14:textId="77777777" w:rsidTr="007E5B1A">
        <w:tc>
          <w:tcPr>
            <w:tcW w:w="773" w:type="dxa"/>
          </w:tcPr>
          <w:p w14:paraId="6ECAA294" w14:textId="4DE1B70E" w:rsidR="006A2AA7" w:rsidRDefault="006A2AA7" w:rsidP="006A2AA7">
            <w:pPr>
              <w:jc w:val="center"/>
              <w:rPr>
                <w:rFonts w:ascii="標楷體" w:eastAsia="標楷體" w:hAnsi="標楷體"/>
              </w:rPr>
            </w:pPr>
            <w:r>
              <w:rPr>
                <w:rFonts w:ascii="標楷體" w:eastAsia="標楷體" w:hAnsi="標楷體" w:hint="eastAsia"/>
              </w:rPr>
              <w:lastRenderedPageBreak/>
              <w:t>4</w:t>
            </w:r>
          </w:p>
        </w:tc>
        <w:tc>
          <w:tcPr>
            <w:tcW w:w="1178" w:type="dxa"/>
          </w:tcPr>
          <w:p w14:paraId="6ECBEAAB" w14:textId="221EED1A" w:rsidR="006A2AA7" w:rsidRDefault="006A2AA7" w:rsidP="006A2AA7">
            <w:pPr>
              <w:jc w:val="center"/>
              <w:rPr>
                <w:rFonts w:ascii="標楷體" w:eastAsia="標楷體" w:hAnsi="標楷體"/>
                <w:lang w:eastAsia="zh-HK"/>
              </w:rPr>
            </w:pPr>
            <w:r w:rsidRPr="0022097C">
              <w:rPr>
                <w:rFonts w:ascii="標楷體" w:eastAsia="標楷體" w:hAnsi="標楷體" w:hint="eastAsia"/>
                <w:lang w:eastAsia="zh-HK"/>
              </w:rPr>
              <w:t>資料</w:t>
            </w:r>
          </w:p>
        </w:tc>
        <w:tc>
          <w:tcPr>
            <w:tcW w:w="1701" w:type="dxa"/>
          </w:tcPr>
          <w:p w14:paraId="1FF69956" w14:textId="6DFF4C79" w:rsidR="006A2AA7" w:rsidRDefault="006A2AA7" w:rsidP="006A2AA7">
            <w:pPr>
              <w:rPr>
                <w:rFonts w:ascii="標楷體" w:eastAsia="標楷體" w:hAnsi="標楷體"/>
                <w:lang w:eastAsia="zh-HK"/>
              </w:rPr>
            </w:pPr>
            <w:r>
              <w:rPr>
                <w:rFonts w:ascii="標楷體" w:eastAsia="標楷體" w:hAnsi="標楷體" w:hint="eastAsia"/>
                <w:lang w:eastAsia="zh-HK"/>
              </w:rPr>
              <w:t>細目</w:t>
            </w:r>
          </w:p>
        </w:tc>
        <w:tc>
          <w:tcPr>
            <w:tcW w:w="4111" w:type="dxa"/>
          </w:tcPr>
          <w:p w14:paraId="52652B6B" w14:textId="52D500BD" w:rsidR="006A2AA7" w:rsidRDefault="006A2AA7" w:rsidP="006A2AA7">
            <w:pPr>
              <w:rPr>
                <w:rFonts w:ascii="標楷體" w:eastAsia="標楷體" w:hAnsi="標楷體"/>
                <w:lang w:eastAsia="zh-HK"/>
              </w:rPr>
            </w:pPr>
            <w:r>
              <w:rPr>
                <w:rFonts w:ascii="標楷體" w:eastAsia="標楷體" w:hAnsi="標楷體" w:hint="eastAsia"/>
                <w:lang w:eastAsia="zh-HK"/>
              </w:rPr>
              <w:t>A</w:t>
            </w:r>
            <w:r>
              <w:rPr>
                <w:rFonts w:ascii="標楷體" w:eastAsia="標楷體" w:hAnsi="標楷體"/>
                <w:lang w:eastAsia="zh-HK"/>
              </w:rPr>
              <w:t>cDetail.AcDtlCode</w:t>
            </w:r>
          </w:p>
        </w:tc>
        <w:tc>
          <w:tcPr>
            <w:tcW w:w="3118" w:type="dxa"/>
          </w:tcPr>
          <w:p w14:paraId="0E3F8409" w14:textId="3299239E" w:rsidR="006A2AA7" w:rsidRDefault="00B56E5B" w:rsidP="006A2AA7">
            <w:pPr>
              <w:rPr>
                <w:rFonts w:ascii="標楷體" w:eastAsia="標楷體" w:hAnsi="標楷體"/>
              </w:rPr>
            </w:pPr>
            <w:r>
              <w:rPr>
                <w:rFonts w:ascii="標楷體" w:eastAsia="標楷體" w:hAnsi="標楷體" w:hint="eastAsia"/>
              </w:rPr>
              <w:t>細目</w:t>
            </w:r>
          </w:p>
        </w:tc>
      </w:tr>
      <w:tr w:rsidR="006A2AA7" w:rsidRPr="008F1D46" w14:paraId="1FF41177" w14:textId="77777777" w:rsidTr="007E5B1A">
        <w:tc>
          <w:tcPr>
            <w:tcW w:w="773" w:type="dxa"/>
          </w:tcPr>
          <w:p w14:paraId="2269866D" w14:textId="67386D2C" w:rsidR="006A2AA7" w:rsidRDefault="006A2AA7" w:rsidP="006A2AA7">
            <w:pPr>
              <w:jc w:val="center"/>
              <w:rPr>
                <w:rFonts w:ascii="標楷體" w:eastAsia="標楷體" w:hAnsi="標楷體"/>
              </w:rPr>
            </w:pPr>
            <w:r>
              <w:rPr>
                <w:rFonts w:ascii="標楷體" w:eastAsia="標楷體" w:hAnsi="標楷體" w:hint="eastAsia"/>
              </w:rPr>
              <w:t>5</w:t>
            </w:r>
          </w:p>
        </w:tc>
        <w:tc>
          <w:tcPr>
            <w:tcW w:w="1178" w:type="dxa"/>
          </w:tcPr>
          <w:p w14:paraId="4556C383" w14:textId="77777777" w:rsidR="006A2AA7" w:rsidRDefault="006A2AA7" w:rsidP="006A2AA7">
            <w:pPr>
              <w:jc w:val="center"/>
              <w:rPr>
                <w:rFonts w:ascii="標楷體" w:eastAsia="標楷體" w:hAnsi="標楷體"/>
                <w:lang w:eastAsia="zh-HK"/>
              </w:rPr>
            </w:pPr>
            <w:r>
              <w:rPr>
                <w:rFonts w:ascii="標楷體" w:eastAsia="標楷體" w:hAnsi="標楷體" w:hint="eastAsia"/>
                <w:lang w:eastAsia="zh-HK"/>
              </w:rPr>
              <w:t>資料</w:t>
            </w:r>
          </w:p>
        </w:tc>
        <w:tc>
          <w:tcPr>
            <w:tcW w:w="1701" w:type="dxa"/>
          </w:tcPr>
          <w:p w14:paraId="2C97501C" w14:textId="13F3BF1A" w:rsidR="006A2AA7" w:rsidRDefault="006A2AA7" w:rsidP="006A2AA7">
            <w:pPr>
              <w:rPr>
                <w:rFonts w:ascii="標楷體" w:eastAsia="標楷體" w:hAnsi="標楷體"/>
                <w:lang w:eastAsia="zh-HK"/>
              </w:rPr>
            </w:pPr>
            <w:r>
              <w:rPr>
                <w:rFonts w:ascii="標楷體" w:eastAsia="標楷體" w:hAnsi="標楷體" w:hint="eastAsia"/>
                <w:lang w:eastAsia="zh-HK"/>
              </w:rPr>
              <w:t>科子細目名稱</w:t>
            </w:r>
          </w:p>
        </w:tc>
        <w:tc>
          <w:tcPr>
            <w:tcW w:w="4111" w:type="dxa"/>
          </w:tcPr>
          <w:p w14:paraId="43E8FBA4" w14:textId="072662C5" w:rsidR="006A2AA7" w:rsidRPr="00A37FC3" w:rsidRDefault="006A2AA7" w:rsidP="006A2AA7">
            <w:pPr>
              <w:rPr>
                <w:rFonts w:ascii="標楷體" w:eastAsia="標楷體" w:hAnsi="標楷體"/>
                <w:lang w:eastAsia="zh-HK"/>
              </w:rPr>
            </w:pPr>
            <w:r w:rsidRPr="00A37FC3">
              <w:rPr>
                <w:rFonts w:ascii="標楷體" w:eastAsia="標楷體" w:hAnsi="標楷體" w:cs="細明體"/>
                <w:kern w:val="0"/>
              </w:rPr>
              <w:t>CdAcCode.AcNoItem</w:t>
            </w:r>
          </w:p>
        </w:tc>
        <w:tc>
          <w:tcPr>
            <w:tcW w:w="3118" w:type="dxa"/>
          </w:tcPr>
          <w:p w14:paraId="5C0AA8A1" w14:textId="5B887704" w:rsidR="006A2AA7" w:rsidRPr="006C763E" w:rsidRDefault="00B56E5B" w:rsidP="006A2AA7">
            <w:pPr>
              <w:rPr>
                <w:rFonts w:ascii="標楷體" w:eastAsia="標楷體" w:hAnsi="標楷體"/>
                <w:lang w:eastAsia="zh-HK"/>
              </w:rPr>
            </w:pPr>
            <w:r>
              <w:rPr>
                <w:rFonts w:ascii="標楷體" w:eastAsia="標楷體" w:hAnsi="標楷體" w:hint="eastAsia"/>
                <w:lang w:eastAsia="zh-HK"/>
              </w:rPr>
              <w:t>科子細目名稱</w:t>
            </w:r>
          </w:p>
        </w:tc>
      </w:tr>
      <w:tr w:rsidR="006A2AA7" w:rsidRPr="008F1D46" w14:paraId="4221DBE4" w14:textId="77777777" w:rsidTr="007E5B1A">
        <w:tc>
          <w:tcPr>
            <w:tcW w:w="773" w:type="dxa"/>
          </w:tcPr>
          <w:p w14:paraId="714EC810" w14:textId="7AC1300F" w:rsidR="006A2AA7" w:rsidRDefault="006A2AA7" w:rsidP="006A2AA7">
            <w:pPr>
              <w:jc w:val="center"/>
              <w:rPr>
                <w:rFonts w:ascii="標楷體" w:eastAsia="標楷體" w:hAnsi="標楷體"/>
              </w:rPr>
            </w:pPr>
            <w:r>
              <w:rPr>
                <w:rFonts w:ascii="標楷體" w:eastAsia="標楷體" w:hAnsi="標楷體" w:hint="eastAsia"/>
              </w:rPr>
              <w:t>6</w:t>
            </w:r>
          </w:p>
        </w:tc>
        <w:tc>
          <w:tcPr>
            <w:tcW w:w="1178" w:type="dxa"/>
          </w:tcPr>
          <w:p w14:paraId="765DF2BD" w14:textId="7BAF2A9F" w:rsidR="006A2AA7" w:rsidRDefault="006A2AA7" w:rsidP="006A2AA7">
            <w:pPr>
              <w:jc w:val="center"/>
              <w:rPr>
                <w:rFonts w:ascii="標楷體" w:eastAsia="標楷體" w:hAnsi="標楷體"/>
                <w:lang w:eastAsia="zh-HK"/>
              </w:rPr>
            </w:pPr>
            <w:r>
              <w:rPr>
                <w:rFonts w:ascii="標楷體" w:eastAsia="標楷體" w:hAnsi="標楷體" w:hint="eastAsia"/>
                <w:lang w:eastAsia="zh-HK"/>
              </w:rPr>
              <w:t>資料</w:t>
            </w:r>
          </w:p>
        </w:tc>
        <w:tc>
          <w:tcPr>
            <w:tcW w:w="1701" w:type="dxa"/>
          </w:tcPr>
          <w:p w14:paraId="0D363047" w14:textId="64E5C969" w:rsidR="006A2AA7" w:rsidRDefault="006A2AA7" w:rsidP="006A2AA7">
            <w:pPr>
              <w:rPr>
                <w:rFonts w:ascii="標楷體" w:eastAsia="標楷體" w:hAnsi="標楷體"/>
                <w:lang w:eastAsia="zh-HK"/>
              </w:rPr>
            </w:pPr>
            <w:r>
              <w:rPr>
                <w:rFonts w:ascii="標楷體" w:eastAsia="標楷體" w:hAnsi="標楷體" w:hint="eastAsia"/>
                <w:lang w:eastAsia="zh-HK"/>
              </w:rPr>
              <w:t>全部彙計方式</w:t>
            </w:r>
          </w:p>
        </w:tc>
        <w:tc>
          <w:tcPr>
            <w:tcW w:w="4111" w:type="dxa"/>
          </w:tcPr>
          <w:p w14:paraId="1739F3C2" w14:textId="77777777" w:rsidR="006A2AA7" w:rsidRDefault="006A2AA7" w:rsidP="006A2AA7">
            <w:pPr>
              <w:ind w:left="720" w:hangingChars="300" w:hanging="720"/>
              <w:rPr>
                <w:rFonts w:ascii="標楷體" w:eastAsia="標楷體" w:hAnsi="標楷體"/>
              </w:rPr>
            </w:pPr>
            <w:r>
              <w:rPr>
                <w:rFonts w:ascii="標楷體" w:eastAsia="標楷體" w:hAnsi="標楷體"/>
                <w:lang w:eastAsia="zh-HK"/>
              </w:rPr>
              <w:t>1.</w:t>
            </w:r>
            <w:r>
              <w:rPr>
                <w:rFonts w:ascii="標楷體" w:eastAsia="標楷體" w:hAnsi="標楷體" w:hint="eastAsia"/>
                <w:lang w:eastAsia="zh-HK"/>
              </w:rPr>
              <w:t>彙總別</w:t>
            </w:r>
            <w:r>
              <w:rPr>
                <w:rFonts w:ascii="標楷體" w:eastAsia="標楷體" w:hAnsi="標楷體" w:hint="eastAsia"/>
              </w:rPr>
              <w:t>(</w:t>
            </w:r>
            <w:r>
              <w:rPr>
                <w:rFonts w:ascii="標楷體" w:eastAsia="標楷體" w:hAnsi="標楷體"/>
              </w:rPr>
              <w:t>AcDetail.SumNo</w:t>
            </w:r>
            <w:r>
              <w:rPr>
                <w:rFonts w:ascii="標楷體" w:eastAsia="標楷體" w:hAnsi="標楷體" w:hint="eastAsia"/>
              </w:rPr>
              <w:t>)</w:t>
            </w:r>
          </w:p>
          <w:p w14:paraId="25492262" w14:textId="77777777" w:rsidR="006A2AA7" w:rsidRDefault="006A2AA7" w:rsidP="006A2AA7">
            <w:pPr>
              <w:ind w:left="720" w:hangingChars="300" w:hanging="720"/>
              <w:rPr>
                <w:rFonts w:ascii="標楷體" w:eastAsia="標楷體" w:hAnsi="標楷體"/>
              </w:rPr>
            </w:pPr>
            <w:r>
              <w:rPr>
                <w:rFonts w:ascii="標楷體" w:eastAsia="標楷體" w:hAnsi="標楷體"/>
                <w:lang w:eastAsia="zh-HK"/>
              </w:rPr>
              <w:t>2.</w:t>
            </w:r>
            <w:r>
              <w:rPr>
                <w:rFonts w:ascii="標楷體" w:eastAsia="標楷體" w:hAnsi="標楷體" w:hint="eastAsia"/>
                <w:lang w:eastAsia="zh-HK"/>
              </w:rPr>
              <w:t>經辦別</w:t>
            </w:r>
            <w:r>
              <w:rPr>
                <w:rFonts w:ascii="標楷體" w:eastAsia="標楷體" w:hAnsi="標楷體" w:hint="eastAsia"/>
              </w:rPr>
              <w:t>(</w:t>
            </w:r>
            <w:r>
              <w:rPr>
                <w:rFonts w:ascii="標楷體" w:eastAsia="標楷體" w:hAnsi="標楷體"/>
              </w:rPr>
              <w:t>AcDetail.</w:t>
            </w:r>
            <w:r>
              <w:rPr>
                <w:rFonts w:ascii="標楷體" w:eastAsia="標楷體" w:hAnsi="標楷體" w:hint="eastAsia"/>
              </w:rPr>
              <w:t>Ti</w:t>
            </w:r>
            <w:r>
              <w:rPr>
                <w:rFonts w:ascii="標楷體" w:eastAsia="標楷體" w:hAnsi="標楷體"/>
              </w:rPr>
              <w:t>taTlrNo</w:t>
            </w:r>
            <w:r>
              <w:rPr>
                <w:rFonts w:ascii="標楷體" w:eastAsia="標楷體" w:hAnsi="標楷體" w:hint="eastAsia"/>
              </w:rPr>
              <w:t>)</w:t>
            </w:r>
          </w:p>
          <w:p w14:paraId="01B8D954" w14:textId="77777777" w:rsidR="006A2AA7" w:rsidRDefault="006A2AA7" w:rsidP="006A2AA7">
            <w:pPr>
              <w:ind w:left="720" w:hangingChars="300" w:hanging="720"/>
              <w:rPr>
                <w:rFonts w:ascii="標楷體" w:eastAsia="標楷體" w:hAnsi="標楷體"/>
              </w:rPr>
            </w:pPr>
            <w:r>
              <w:rPr>
                <w:rFonts w:ascii="標楷體" w:eastAsia="標楷體" w:hAnsi="標楷體"/>
                <w:lang w:eastAsia="zh-HK"/>
              </w:rPr>
              <w:t>3.</w:t>
            </w:r>
            <w:r>
              <w:rPr>
                <w:rFonts w:ascii="標楷體" w:eastAsia="標楷體" w:hAnsi="標楷體" w:hint="eastAsia"/>
                <w:lang w:eastAsia="zh-HK"/>
              </w:rPr>
              <w:t>整批批號</w:t>
            </w:r>
            <w:r>
              <w:rPr>
                <w:rFonts w:ascii="標楷體" w:eastAsia="標楷體" w:hAnsi="標楷體" w:hint="eastAsia"/>
              </w:rPr>
              <w:t>(</w:t>
            </w:r>
            <w:r>
              <w:rPr>
                <w:rFonts w:ascii="標楷體" w:eastAsia="標楷體" w:hAnsi="標楷體"/>
              </w:rPr>
              <w:t>AcDetail.TitaBatchNo</w:t>
            </w:r>
            <w:r>
              <w:rPr>
                <w:rFonts w:ascii="標楷體" w:eastAsia="標楷體" w:hAnsi="標楷體" w:hint="eastAsia"/>
              </w:rPr>
              <w:t>)</w:t>
            </w:r>
          </w:p>
          <w:p w14:paraId="2B76292F" w14:textId="77777777" w:rsidR="006A2AA7" w:rsidRDefault="006A2AA7" w:rsidP="006A2AA7">
            <w:pPr>
              <w:ind w:left="720" w:hangingChars="300" w:hanging="720"/>
              <w:rPr>
                <w:rFonts w:ascii="標楷體" w:eastAsia="標楷體" w:hAnsi="標楷體"/>
              </w:rPr>
            </w:pPr>
            <w:r>
              <w:rPr>
                <w:rFonts w:ascii="標楷體" w:eastAsia="標楷體" w:hAnsi="標楷體"/>
              </w:rPr>
              <w:t>4.</w:t>
            </w:r>
            <w:r>
              <w:rPr>
                <w:rFonts w:ascii="標楷體" w:eastAsia="標楷體" w:hAnsi="標楷體" w:hint="eastAsia"/>
              </w:rPr>
              <w:t>摘要代號(</w:t>
            </w:r>
            <w:r>
              <w:rPr>
                <w:rFonts w:ascii="標楷體" w:eastAsia="標楷體" w:hAnsi="標楷體"/>
              </w:rPr>
              <w:t>AcDetail.DscptCode</w:t>
            </w:r>
            <w:r>
              <w:rPr>
                <w:rFonts w:ascii="標楷體" w:eastAsia="標楷體" w:hAnsi="標楷體" w:hint="eastAsia"/>
              </w:rPr>
              <w:t>)</w:t>
            </w:r>
          </w:p>
          <w:p w14:paraId="6F16B65B" w14:textId="77777777" w:rsidR="006A2AA7" w:rsidRDefault="006A2AA7" w:rsidP="006A2AA7">
            <w:pPr>
              <w:ind w:left="720" w:hangingChars="300" w:hanging="720"/>
              <w:rPr>
                <w:rFonts w:ascii="標楷體" w:eastAsia="標楷體" w:hAnsi="標楷體"/>
              </w:rPr>
            </w:pPr>
            <w:r>
              <w:rPr>
                <w:rFonts w:ascii="標楷體" w:eastAsia="標楷體" w:hAnsi="標楷體"/>
              </w:rPr>
              <w:t>5.</w:t>
            </w:r>
            <w:r>
              <w:rPr>
                <w:rFonts w:ascii="標楷體" w:eastAsia="標楷體" w:hAnsi="標楷體" w:hint="eastAsia"/>
              </w:rPr>
              <w:t>傳票批號(</w:t>
            </w:r>
            <w:r>
              <w:rPr>
                <w:rFonts w:ascii="標楷體" w:eastAsia="標楷體" w:hAnsi="標楷體"/>
              </w:rPr>
              <w:t>AcDetail.SlipBatNo)</w:t>
            </w:r>
          </w:p>
          <w:p w14:paraId="72E6D1C2" w14:textId="7C0E780D" w:rsidR="006A2AA7" w:rsidRPr="002478F2" w:rsidRDefault="006A2AA7" w:rsidP="006A2AA7">
            <w:pPr>
              <w:ind w:left="720" w:hangingChars="300" w:hanging="720"/>
              <w:rPr>
                <w:rFonts w:ascii="標楷體" w:eastAsia="標楷體" w:hAnsi="標楷體"/>
                <w:lang w:eastAsia="zh-HK"/>
              </w:rPr>
            </w:pPr>
            <w:r>
              <w:rPr>
                <w:rFonts w:ascii="標楷體" w:eastAsia="標楷體" w:hAnsi="標楷體"/>
              </w:rPr>
              <w:t>6.</w:t>
            </w:r>
            <w:r>
              <w:rPr>
                <w:rFonts w:ascii="標楷體" w:eastAsia="標楷體" w:hAnsi="標楷體" w:hint="eastAsia"/>
              </w:rPr>
              <w:t>業務類別(</w:t>
            </w:r>
            <w:r>
              <w:rPr>
                <w:rFonts w:ascii="標楷體" w:eastAsia="標楷體" w:hAnsi="標楷體"/>
              </w:rPr>
              <w:t>AcDetail.TitaSecNo</w:t>
            </w:r>
            <w:r>
              <w:rPr>
                <w:rFonts w:ascii="標楷體" w:eastAsia="標楷體" w:hAnsi="標楷體" w:hint="eastAsia"/>
              </w:rPr>
              <w:t>)</w:t>
            </w:r>
          </w:p>
        </w:tc>
        <w:tc>
          <w:tcPr>
            <w:tcW w:w="3118" w:type="dxa"/>
          </w:tcPr>
          <w:p w14:paraId="0D27F78E" w14:textId="3588E3C7" w:rsidR="006A2AA7" w:rsidRDefault="006A2AA7" w:rsidP="008A2A59">
            <w:pPr>
              <w:rPr>
                <w:rFonts w:ascii="標楷體" w:eastAsia="標楷體" w:hAnsi="標楷體"/>
                <w:lang w:eastAsia="zh-HK"/>
              </w:rPr>
            </w:pPr>
            <w:r>
              <w:rPr>
                <w:rFonts w:ascii="標楷體" w:eastAsia="標楷體" w:hAnsi="標楷體" w:hint="eastAsia"/>
                <w:lang w:eastAsia="zh-HK"/>
              </w:rPr>
              <w:t>依據輸入條件選擇彙計方式並變換相對應欄位名稱</w:t>
            </w:r>
          </w:p>
          <w:p w14:paraId="1C09E1A3" w14:textId="31A69FF4" w:rsidR="006A2AA7" w:rsidRPr="008F1D46" w:rsidRDefault="006A2AA7" w:rsidP="006A2AA7">
            <w:pPr>
              <w:ind w:left="720" w:hangingChars="300" w:hanging="720"/>
              <w:rPr>
                <w:rFonts w:ascii="標楷體" w:eastAsia="標楷體" w:hAnsi="標楷體"/>
                <w:lang w:eastAsia="zh-HK"/>
              </w:rPr>
            </w:pPr>
          </w:p>
        </w:tc>
      </w:tr>
      <w:tr w:rsidR="006A2AA7" w:rsidRPr="008F1D46" w14:paraId="54447AD3" w14:textId="77777777" w:rsidTr="007E5B1A">
        <w:tc>
          <w:tcPr>
            <w:tcW w:w="773" w:type="dxa"/>
          </w:tcPr>
          <w:p w14:paraId="27FDA414" w14:textId="605DB20C" w:rsidR="006A2AA7" w:rsidRDefault="006A2AA7" w:rsidP="006A2AA7">
            <w:pPr>
              <w:jc w:val="center"/>
              <w:rPr>
                <w:rFonts w:ascii="標楷體" w:eastAsia="標楷體" w:hAnsi="標楷體"/>
              </w:rPr>
            </w:pPr>
            <w:r>
              <w:rPr>
                <w:rFonts w:ascii="標楷體" w:eastAsia="標楷體" w:hAnsi="標楷體" w:hint="eastAsia"/>
              </w:rPr>
              <w:t>7</w:t>
            </w:r>
          </w:p>
        </w:tc>
        <w:tc>
          <w:tcPr>
            <w:tcW w:w="1178" w:type="dxa"/>
          </w:tcPr>
          <w:p w14:paraId="488C5C78" w14:textId="77777777" w:rsidR="006A2AA7" w:rsidRDefault="006A2AA7" w:rsidP="006A2AA7">
            <w:pPr>
              <w:jc w:val="center"/>
              <w:rPr>
                <w:rFonts w:ascii="標楷體" w:eastAsia="標楷體" w:hAnsi="標楷體"/>
                <w:lang w:eastAsia="zh-HK"/>
              </w:rPr>
            </w:pPr>
            <w:r>
              <w:rPr>
                <w:rFonts w:ascii="標楷體" w:eastAsia="標楷體" w:hAnsi="標楷體" w:hint="eastAsia"/>
                <w:lang w:eastAsia="zh-HK"/>
              </w:rPr>
              <w:t>資料</w:t>
            </w:r>
          </w:p>
        </w:tc>
        <w:tc>
          <w:tcPr>
            <w:tcW w:w="1701" w:type="dxa"/>
          </w:tcPr>
          <w:p w14:paraId="4BC45331" w14:textId="59CB59E5" w:rsidR="006A2AA7" w:rsidRDefault="006A2AA7" w:rsidP="006A2AA7">
            <w:pPr>
              <w:rPr>
                <w:rFonts w:ascii="標楷體" w:eastAsia="標楷體" w:hAnsi="標楷體"/>
                <w:lang w:eastAsia="zh-HK"/>
              </w:rPr>
            </w:pPr>
            <w:r>
              <w:rPr>
                <w:rFonts w:ascii="標楷體" w:eastAsia="標楷體" w:hAnsi="標楷體" w:hint="eastAsia"/>
                <w:lang w:eastAsia="zh-HK"/>
              </w:rPr>
              <w:t>借方筆數</w:t>
            </w:r>
          </w:p>
        </w:tc>
        <w:tc>
          <w:tcPr>
            <w:tcW w:w="4111" w:type="dxa"/>
          </w:tcPr>
          <w:p w14:paraId="45B85259" w14:textId="789A0B94" w:rsidR="006A2AA7" w:rsidRPr="00997D40" w:rsidRDefault="006A2AA7" w:rsidP="006A2AA7">
            <w:pPr>
              <w:rPr>
                <w:rFonts w:ascii="標楷體" w:eastAsia="標楷體" w:hAnsi="標楷體"/>
                <w:lang w:eastAsia="zh-HK"/>
              </w:rPr>
            </w:pPr>
          </w:p>
        </w:tc>
        <w:tc>
          <w:tcPr>
            <w:tcW w:w="3118" w:type="dxa"/>
          </w:tcPr>
          <w:p w14:paraId="4B3BE81D" w14:textId="4854725E" w:rsidR="006A2AA7" w:rsidRPr="007E5B1A" w:rsidRDefault="006A2AA7" w:rsidP="006A2AA7">
            <w:pPr>
              <w:rPr>
                <w:rFonts w:ascii="標楷體" w:eastAsia="標楷體" w:hAnsi="標楷體"/>
                <w:lang w:eastAsia="zh-HK"/>
              </w:rPr>
            </w:pPr>
            <w:r>
              <w:rPr>
                <w:rFonts w:ascii="標楷體" w:eastAsia="標楷體" w:hAnsi="標楷體" w:cs="細明體" w:hint="eastAsia"/>
                <w:kern w:val="0"/>
              </w:rPr>
              <w:t>依據借貸別(</w:t>
            </w:r>
            <w:r w:rsidRPr="00770710">
              <w:rPr>
                <w:rFonts w:ascii="標楷體" w:eastAsia="標楷體" w:hAnsi="標楷體" w:hint="eastAsia"/>
              </w:rPr>
              <w:t>A</w:t>
            </w:r>
            <w:r w:rsidRPr="00770710">
              <w:rPr>
                <w:rFonts w:ascii="標楷體" w:eastAsia="標楷體" w:hAnsi="標楷體"/>
              </w:rPr>
              <w:t>cDetail</w:t>
            </w:r>
            <w:r>
              <w:rPr>
                <w:rFonts w:ascii="標楷體" w:eastAsia="標楷體" w:hAnsi="標楷體"/>
              </w:rPr>
              <w:t>.dbcr</w:t>
            </w:r>
            <w:r>
              <w:rPr>
                <w:rFonts w:ascii="標楷體" w:eastAsia="標楷體" w:hAnsi="標楷體" w:hint="eastAsia"/>
              </w:rPr>
              <w:t>)=D判斷</w:t>
            </w:r>
            <w:r w:rsidRPr="00770710">
              <w:rPr>
                <w:rFonts w:ascii="標楷體" w:eastAsia="標楷體" w:hAnsi="標楷體" w:hint="eastAsia"/>
              </w:rPr>
              <w:t>A</w:t>
            </w:r>
            <w:r w:rsidRPr="00770710">
              <w:rPr>
                <w:rFonts w:ascii="標楷體" w:eastAsia="標楷體" w:hAnsi="標楷體"/>
              </w:rPr>
              <w:t>cDetail</w:t>
            </w:r>
            <w:r w:rsidRPr="00770710">
              <w:rPr>
                <w:rFonts w:ascii="標楷體" w:eastAsia="標楷體" w:hAnsi="標楷體"/>
                <w:lang w:eastAsia="zh-HK"/>
              </w:rPr>
              <w:t>.</w:t>
            </w:r>
            <w:r>
              <w:rPr>
                <w:rFonts w:ascii="標楷體" w:eastAsia="標楷體" w:hAnsi="標楷體"/>
                <w:lang w:eastAsia="zh-HK"/>
              </w:rPr>
              <w:t>TxAmt</w:t>
            </w:r>
            <w:r>
              <w:rPr>
                <w:rFonts w:ascii="標楷體" w:eastAsia="標楷體" w:hAnsi="標楷體" w:hint="eastAsia"/>
                <w:lang w:eastAsia="zh-HK"/>
              </w:rPr>
              <w:t>為借方金額,以此來計算借方筆數</w:t>
            </w:r>
          </w:p>
        </w:tc>
      </w:tr>
      <w:tr w:rsidR="006A2AA7" w:rsidRPr="008F1D46" w14:paraId="00505C6C" w14:textId="77777777" w:rsidTr="007E5B1A">
        <w:tc>
          <w:tcPr>
            <w:tcW w:w="773" w:type="dxa"/>
          </w:tcPr>
          <w:p w14:paraId="6228C5C5" w14:textId="69761C13" w:rsidR="006A2AA7" w:rsidRDefault="006A2AA7" w:rsidP="006A2AA7">
            <w:pPr>
              <w:jc w:val="center"/>
              <w:rPr>
                <w:rFonts w:ascii="標楷體" w:eastAsia="標楷體" w:hAnsi="標楷體"/>
              </w:rPr>
            </w:pPr>
            <w:r>
              <w:rPr>
                <w:rFonts w:ascii="標楷體" w:eastAsia="標楷體" w:hAnsi="標楷體" w:hint="eastAsia"/>
              </w:rPr>
              <w:t>8</w:t>
            </w:r>
          </w:p>
        </w:tc>
        <w:tc>
          <w:tcPr>
            <w:tcW w:w="1178" w:type="dxa"/>
          </w:tcPr>
          <w:p w14:paraId="5137FD98" w14:textId="77777777" w:rsidR="006A2AA7" w:rsidRDefault="006A2AA7" w:rsidP="006A2AA7">
            <w:pPr>
              <w:jc w:val="center"/>
              <w:rPr>
                <w:rFonts w:ascii="標楷體" w:eastAsia="標楷體" w:hAnsi="標楷體"/>
                <w:lang w:eastAsia="zh-HK"/>
              </w:rPr>
            </w:pPr>
            <w:r>
              <w:rPr>
                <w:rFonts w:ascii="標楷體" w:eastAsia="標楷體" w:hAnsi="標楷體" w:hint="eastAsia"/>
                <w:lang w:eastAsia="zh-HK"/>
              </w:rPr>
              <w:t>資料</w:t>
            </w:r>
          </w:p>
        </w:tc>
        <w:tc>
          <w:tcPr>
            <w:tcW w:w="1701" w:type="dxa"/>
          </w:tcPr>
          <w:p w14:paraId="6C0880B0" w14:textId="23B11E51" w:rsidR="006A2AA7" w:rsidRDefault="006A2AA7" w:rsidP="006A2AA7">
            <w:pPr>
              <w:rPr>
                <w:rFonts w:ascii="標楷體" w:eastAsia="標楷體" w:hAnsi="標楷體"/>
                <w:lang w:eastAsia="zh-HK"/>
              </w:rPr>
            </w:pPr>
            <w:r>
              <w:rPr>
                <w:rFonts w:ascii="標楷體" w:eastAsia="標楷體" w:hAnsi="標楷體" w:hint="eastAsia"/>
                <w:lang w:eastAsia="zh-HK"/>
              </w:rPr>
              <w:t>借方金額</w:t>
            </w:r>
          </w:p>
        </w:tc>
        <w:tc>
          <w:tcPr>
            <w:tcW w:w="4111" w:type="dxa"/>
          </w:tcPr>
          <w:p w14:paraId="1D3DE34A" w14:textId="4EFDC6AE" w:rsidR="006A2AA7" w:rsidRDefault="006A2AA7" w:rsidP="006A2AA7">
            <w:pPr>
              <w:rPr>
                <w:rFonts w:ascii="標楷體" w:eastAsia="標楷體" w:hAnsi="標楷體"/>
                <w:lang w:eastAsia="zh-HK"/>
              </w:rPr>
            </w:pPr>
            <w:r>
              <w:rPr>
                <w:rFonts w:ascii="標楷體" w:eastAsia="標楷體" w:hAnsi="標楷體" w:hint="eastAsia"/>
                <w:lang w:eastAsia="zh-HK"/>
              </w:rPr>
              <w:t>A</w:t>
            </w:r>
            <w:r>
              <w:rPr>
                <w:rFonts w:ascii="標楷體" w:eastAsia="標楷體" w:hAnsi="標楷體"/>
                <w:lang w:eastAsia="zh-HK"/>
              </w:rPr>
              <w:t>cDetail.TxAmt</w:t>
            </w:r>
          </w:p>
        </w:tc>
        <w:tc>
          <w:tcPr>
            <w:tcW w:w="3118" w:type="dxa"/>
          </w:tcPr>
          <w:p w14:paraId="6A455164" w14:textId="791B7A1D" w:rsidR="006A2AA7" w:rsidRPr="001F47BB" w:rsidRDefault="006A2AA7" w:rsidP="006A2AA7">
            <w:pPr>
              <w:rPr>
                <w:rFonts w:ascii="標楷體" w:eastAsia="標楷體" w:hAnsi="標楷體"/>
              </w:rPr>
            </w:pPr>
            <w:r>
              <w:rPr>
                <w:rFonts w:ascii="標楷體" w:eastAsia="標楷體" w:hAnsi="標楷體" w:hint="eastAsia"/>
                <w:lang w:eastAsia="zh-HK"/>
              </w:rPr>
              <w:t>依據借貸別</w:t>
            </w:r>
            <w:r w:rsidRPr="00770710">
              <w:rPr>
                <w:rFonts w:ascii="標楷體" w:eastAsia="標楷體" w:hAnsi="標楷體" w:hint="eastAsia"/>
              </w:rPr>
              <w:t>A</w:t>
            </w:r>
            <w:r w:rsidRPr="00770710">
              <w:rPr>
                <w:rFonts w:ascii="標楷體" w:eastAsia="標楷體" w:hAnsi="標楷體"/>
              </w:rPr>
              <w:t>cDetail</w:t>
            </w:r>
            <w:r>
              <w:rPr>
                <w:rFonts w:ascii="標楷體" w:eastAsia="標楷體" w:hAnsi="標楷體"/>
              </w:rPr>
              <w:t>.dbcr</w:t>
            </w:r>
            <w:r>
              <w:rPr>
                <w:rFonts w:ascii="標楷體" w:eastAsia="標楷體" w:hAnsi="標楷體" w:hint="eastAsia"/>
              </w:rPr>
              <w:t xml:space="preserve"> =</w:t>
            </w:r>
            <w:r>
              <w:rPr>
                <w:rFonts w:ascii="標楷體" w:eastAsia="標楷體" w:hAnsi="標楷體"/>
              </w:rPr>
              <w:t xml:space="preserve"> </w:t>
            </w:r>
            <w:r>
              <w:rPr>
                <w:rFonts w:ascii="標楷體" w:eastAsia="標楷體" w:hAnsi="標楷體" w:hint="eastAsia"/>
              </w:rPr>
              <w:t>D,</w:t>
            </w:r>
            <w:r>
              <w:rPr>
                <w:rFonts w:ascii="標楷體" w:eastAsia="標楷體" w:hAnsi="標楷體" w:hint="eastAsia"/>
                <w:lang w:eastAsia="zh-HK"/>
              </w:rPr>
              <w:t xml:space="preserve"> 合計</w:t>
            </w:r>
            <w:r>
              <w:rPr>
                <w:rFonts w:ascii="標楷體" w:eastAsia="標楷體" w:hAnsi="標楷體" w:hint="eastAsia"/>
              </w:rPr>
              <w:t>計算借</w:t>
            </w:r>
            <w:r>
              <w:rPr>
                <w:rFonts w:ascii="標楷體" w:eastAsia="標楷體" w:hAnsi="標楷體" w:hint="eastAsia"/>
                <w:lang w:eastAsia="zh-HK"/>
              </w:rPr>
              <w:t>方金額</w:t>
            </w:r>
          </w:p>
        </w:tc>
      </w:tr>
      <w:tr w:rsidR="006A2AA7" w:rsidRPr="008F1D46" w14:paraId="69506F11" w14:textId="77777777" w:rsidTr="007E5B1A">
        <w:tc>
          <w:tcPr>
            <w:tcW w:w="773" w:type="dxa"/>
          </w:tcPr>
          <w:p w14:paraId="25F64EB6" w14:textId="1C4D921A" w:rsidR="006A2AA7" w:rsidRDefault="006A2AA7" w:rsidP="006A2AA7">
            <w:pPr>
              <w:jc w:val="center"/>
              <w:rPr>
                <w:rFonts w:ascii="標楷體" w:eastAsia="標楷體" w:hAnsi="標楷體"/>
              </w:rPr>
            </w:pPr>
            <w:r>
              <w:rPr>
                <w:rFonts w:ascii="標楷體" w:eastAsia="標楷體" w:hAnsi="標楷體" w:hint="eastAsia"/>
              </w:rPr>
              <w:t>9</w:t>
            </w:r>
          </w:p>
        </w:tc>
        <w:tc>
          <w:tcPr>
            <w:tcW w:w="1178" w:type="dxa"/>
          </w:tcPr>
          <w:p w14:paraId="75366DCA" w14:textId="77777777" w:rsidR="006A2AA7" w:rsidRDefault="006A2AA7" w:rsidP="006A2AA7">
            <w:pPr>
              <w:jc w:val="center"/>
              <w:rPr>
                <w:rFonts w:ascii="標楷體" w:eastAsia="標楷體" w:hAnsi="標楷體"/>
                <w:lang w:eastAsia="zh-HK"/>
              </w:rPr>
            </w:pPr>
            <w:r>
              <w:rPr>
                <w:rFonts w:ascii="標楷體" w:eastAsia="標楷體" w:hAnsi="標楷體" w:hint="eastAsia"/>
                <w:lang w:eastAsia="zh-HK"/>
              </w:rPr>
              <w:t>資料</w:t>
            </w:r>
          </w:p>
        </w:tc>
        <w:tc>
          <w:tcPr>
            <w:tcW w:w="1701" w:type="dxa"/>
          </w:tcPr>
          <w:p w14:paraId="441EC629" w14:textId="301FE1B0" w:rsidR="006A2AA7" w:rsidRDefault="006A2AA7" w:rsidP="006A2AA7">
            <w:pPr>
              <w:rPr>
                <w:rFonts w:ascii="標楷體" w:eastAsia="標楷體" w:hAnsi="標楷體"/>
                <w:lang w:eastAsia="zh-HK"/>
              </w:rPr>
            </w:pPr>
            <w:r>
              <w:rPr>
                <w:rFonts w:ascii="標楷體" w:eastAsia="標楷體" w:hAnsi="標楷體" w:hint="eastAsia"/>
                <w:lang w:eastAsia="zh-HK"/>
              </w:rPr>
              <w:t>貸方筆數</w:t>
            </w:r>
          </w:p>
        </w:tc>
        <w:tc>
          <w:tcPr>
            <w:tcW w:w="4111" w:type="dxa"/>
          </w:tcPr>
          <w:p w14:paraId="6BA4DC66" w14:textId="16C7564D" w:rsidR="006A2AA7" w:rsidRPr="00997D40" w:rsidRDefault="006A2AA7" w:rsidP="006A2AA7">
            <w:pPr>
              <w:rPr>
                <w:rFonts w:ascii="標楷體" w:eastAsia="標楷體" w:hAnsi="標楷體"/>
                <w:lang w:eastAsia="zh-HK"/>
              </w:rPr>
            </w:pPr>
          </w:p>
        </w:tc>
        <w:tc>
          <w:tcPr>
            <w:tcW w:w="3118" w:type="dxa"/>
          </w:tcPr>
          <w:p w14:paraId="01670C53" w14:textId="0878B912" w:rsidR="006A2AA7" w:rsidRPr="008F1D46" w:rsidRDefault="006A2AA7" w:rsidP="006A2AA7">
            <w:pPr>
              <w:rPr>
                <w:rFonts w:ascii="標楷體" w:eastAsia="標楷體" w:hAnsi="標楷體"/>
              </w:rPr>
            </w:pPr>
            <w:r>
              <w:rPr>
                <w:rFonts w:ascii="標楷體" w:eastAsia="標楷體" w:hAnsi="標楷體" w:cs="細明體" w:hint="eastAsia"/>
                <w:kern w:val="0"/>
              </w:rPr>
              <w:t>依據借貸別(</w:t>
            </w:r>
            <w:r w:rsidRPr="00770710">
              <w:rPr>
                <w:rFonts w:ascii="標楷體" w:eastAsia="標楷體" w:hAnsi="標楷體" w:hint="eastAsia"/>
              </w:rPr>
              <w:t>A</w:t>
            </w:r>
            <w:r w:rsidRPr="00770710">
              <w:rPr>
                <w:rFonts w:ascii="標楷體" w:eastAsia="標楷體" w:hAnsi="標楷體"/>
              </w:rPr>
              <w:t>cDetail</w:t>
            </w:r>
            <w:r>
              <w:rPr>
                <w:rFonts w:ascii="標楷體" w:eastAsia="標楷體" w:hAnsi="標楷體"/>
              </w:rPr>
              <w:t>.dbcr</w:t>
            </w:r>
            <w:r>
              <w:rPr>
                <w:rFonts w:ascii="標楷體" w:eastAsia="標楷體" w:hAnsi="標楷體" w:hint="eastAsia"/>
              </w:rPr>
              <w:t>)=C判斷</w:t>
            </w:r>
            <w:r w:rsidRPr="00770710">
              <w:rPr>
                <w:rFonts w:ascii="標楷體" w:eastAsia="標楷體" w:hAnsi="標楷體" w:hint="eastAsia"/>
              </w:rPr>
              <w:t>A</w:t>
            </w:r>
            <w:r w:rsidRPr="00770710">
              <w:rPr>
                <w:rFonts w:ascii="標楷體" w:eastAsia="標楷體" w:hAnsi="標楷體"/>
              </w:rPr>
              <w:t>cDetail</w:t>
            </w:r>
            <w:r w:rsidRPr="00770710">
              <w:rPr>
                <w:rFonts w:ascii="標楷體" w:eastAsia="標楷體" w:hAnsi="標楷體"/>
                <w:lang w:eastAsia="zh-HK"/>
              </w:rPr>
              <w:t>.</w:t>
            </w:r>
            <w:r>
              <w:rPr>
                <w:rFonts w:ascii="標楷體" w:eastAsia="標楷體" w:hAnsi="標楷體"/>
                <w:lang w:eastAsia="zh-HK"/>
              </w:rPr>
              <w:t>TxAmt</w:t>
            </w:r>
            <w:r>
              <w:rPr>
                <w:rFonts w:ascii="標楷體" w:eastAsia="標楷體" w:hAnsi="標楷體" w:hint="eastAsia"/>
                <w:lang w:eastAsia="zh-HK"/>
              </w:rPr>
              <w:t>為貸方金額,以此來計算貸方筆數</w:t>
            </w:r>
          </w:p>
        </w:tc>
      </w:tr>
      <w:tr w:rsidR="006A2AA7" w:rsidRPr="008F1D46" w14:paraId="2C3E244B" w14:textId="77777777" w:rsidTr="007E5B1A">
        <w:tc>
          <w:tcPr>
            <w:tcW w:w="773" w:type="dxa"/>
          </w:tcPr>
          <w:p w14:paraId="4DC1D1BE" w14:textId="10D52278" w:rsidR="006A2AA7" w:rsidRDefault="006A2AA7" w:rsidP="006A2AA7">
            <w:pPr>
              <w:jc w:val="center"/>
              <w:rPr>
                <w:rFonts w:ascii="標楷體" w:eastAsia="標楷體" w:hAnsi="標楷體"/>
              </w:rPr>
            </w:pPr>
            <w:r>
              <w:rPr>
                <w:rFonts w:ascii="標楷體" w:eastAsia="標楷體" w:hAnsi="標楷體" w:hint="eastAsia"/>
              </w:rPr>
              <w:t>10</w:t>
            </w:r>
          </w:p>
        </w:tc>
        <w:tc>
          <w:tcPr>
            <w:tcW w:w="1178" w:type="dxa"/>
          </w:tcPr>
          <w:p w14:paraId="1F9840EA" w14:textId="77777777" w:rsidR="006A2AA7" w:rsidRDefault="006A2AA7" w:rsidP="006A2AA7">
            <w:pPr>
              <w:jc w:val="center"/>
              <w:rPr>
                <w:rFonts w:ascii="標楷體" w:eastAsia="標楷體" w:hAnsi="標楷體"/>
                <w:lang w:eastAsia="zh-HK"/>
              </w:rPr>
            </w:pPr>
            <w:r>
              <w:rPr>
                <w:rFonts w:ascii="標楷體" w:eastAsia="標楷體" w:hAnsi="標楷體" w:hint="eastAsia"/>
                <w:lang w:eastAsia="zh-HK"/>
              </w:rPr>
              <w:t>資料</w:t>
            </w:r>
          </w:p>
        </w:tc>
        <w:tc>
          <w:tcPr>
            <w:tcW w:w="1701" w:type="dxa"/>
          </w:tcPr>
          <w:p w14:paraId="2EFF1126" w14:textId="0FBD34A6" w:rsidR="006A2AA7" w:rsidRDefault="006A2AA7" w:rsidP="006A2AA7">
            <w:pPr>
              <w:rPr>
                <w:rFonts w:ascii="標楷體" w:eastAsia="標楷體" w:hAnsi="標楷體"/>
                <w:lang w:eastAsia="zh-HK"/>
              </w:rPr>
            </w:pPr>
            <w:r>
              <w:rPr>
                <w:rFonts w:ascii="標楷體" w:eastAsia="標楷體" w:hAnsi="標楷體" w:hint="eastAsia"/>
                <w:lang w:eastAsia="zh-HK"/>
              </w:rPr>
              <w:t>貸方金額</w:t>
            </w:r>
          </w:p>
        </w:tc>
        <w:tc>
          <w:tcPr>
            <w:tcW w:w="4111" w:type="dxa"/>
          </w:tcPr>
          <w:p w14:paraId="0A41A4DE" w14:textId="59404A2C" w:rsidR="006A2AA7" w:rsidRPr="00997D40" w:rsidRDefault="006A2AA7" w:rsidP="006A2AA7">
            <w:pPr>
              <w:rPr>
                <w:rFonts w:ascii="標楷體" w:eastAsia="標楷體" w:hAnsi="標楷體"/>
                <w:lang w:eastAsia="zh-HK"/>
              </w:rPr>
            </w:pPr>
            <w:r>
              <w:rPr>
                <w:rFonts w:ascii="標楷體" w:eastAsia="標楷體" w:hAnsi="標楷體" w:hint="eastAsia"/>
                <w:lang w:eastAsia="zh-HK"/>
              </w:rPr>
              <w:t>A</w:t>
            </w:r>
            <w:r>
              <w:rPr>
                <w:rFonts w:ascii="標楷體" w:eastAsia="標楷體" w:hAnsi="標楷體"/>
                <w:lang w:eastAsia="zh-HK"/>
              </w:rPr>
              <w:t>cDetail.TxAmt</w:t>
            </w:r>
          </w:p>
        </w:tc>
        <w:tc>
          <w:tcPr>
            <w:tcW w:w="3118" w:type="dxa"/>
          </w:tcPr>
          <w:p w14:paraId="135E85C2" w14:textId="72941888" w:rsidR="006A2AA7" w:rsidRPr="008F1D46" w:rsidRDefault="006A2AA7" w:rsidP="006A2AA7">
            <w:pPr>
              <w:rPr>
                <w:rFonts w:ascii="標楷體" w:eastAsia="標楷體" w:hAnsi="標楷體"/>
                <w:lang w:eastAsia="zh-HK"/>
              </w:rPr>
            </w:pPr>
            <w:r>
              <w:rPr>
                <w:rFonts w:ascii="標楷體" w:eastAsia="標楷體" w:hAnsi="標楷體" w:hint="eastAsia"/>
                <w:lang w:eastAsia="zh-HK"/>
              </w:rPr>
              <w:t>依據借貸別</w:t>
            </w:r>
            <w:r w:rsidRPr="00770710">
              <w:rPr>
                <w:rFonts w:ascii="標楷體" w:eastAsia="標楷體" w:hAnsi="標楷體" w:hint="eastAsia"/>
              </w:rPr>
              <w:t>A</w:t>
            </w:r>
            <w:r w:rsidRPr="00770710">
              <w:rPr>
                <w:rFonts w:ascii="標楷體" w:eastAsia="標楷體" w:hAnsi="標楷體"/>
              </w:rPr>
              <w:t>cDetail</w:t>
            </w:r>
            <w:r>
              <w:rPr>
                <w:rFonts w:ascii="標楷體" w:eastAsia="標楷體" w:hAnsi="標楷體"/>
              </w:rPr>
              <w:t>.dbcr</w:t>
            </w:r>
            <w:r>
              <w:rPr>
                <w:rFonts w:ascii="標楷體" w:eastAsia="標楷體" w:hAnsi="標楷體" w:hint="eastAsia"/>
              </w:rPr>
              <w:t xml:space="preserve"> =</w:t>
            </w:r>
            <w:r>
              <w:rPr>
                <w:rFonts w:ascii="標楷體" w:eastAsia="標楷體" w:hAnsi="標楷體"/>
              </w:rPr>
              <w:t xml:space="preserve"> C</w:t>
            </w:r>
            <w:r>
              <w:rPr>
                <w:rFonts w:ascii="標楷體" w:eastAsia="標楷體" w:hAnsi="標楷體" w:hint="eastAsia"/>
              </w:rPr>
              <w:t>,</w:t>
            </w:r>
            <w:r>
              <w:rPr>
                <w:rFonts w:ascii="標楷體" w:eastAsia="標楷體" w:hAnsi="標楷體" w:hint="eastAsia"/>
                <w:lang w:eastAsia="zh-HK"/>
              </w:rPr>
              <w:t xml:space="preserve"> 合計</w:t>
            </w:r>
            <w:r>
              <w:rPr>
                <w:rFonts w:ascii="標楷體" w:eastAsia="標楷體" w:hAnsi="標楷體" w:hint="eastAsia"/>
              </w:rPr>
              <w:t>計算</w:t>
            </w:r>
            <w:r>
              <w:rPr>
                <w:rFonts w:ascii="標楷體" w:eastAsia="標楷體" w:hAnsi="標楷體" w:hint="eastAsia"/>
                <w:lang w:eastAsia="zh-HK"/>
              </w:rPr>
              <w:t>貸方金額</w:t>
            </w:r>
          </w:p>
        </w:tc>
      </w:tr>
    </w:tbl>
    <w:p w14:paraId="6703094A" w14:textId="77777777" w:rsidR="00470A06" w:rsidRDefault="00470A06" w:rsidP="00470A06"/>
    <w:p w14:paraId="3BFFC79F" w14:textId="77777777" w:rsidR="00A340DB" w:rsidRDefault="00A340DB">
      <w:pPr>
        <w:widowControl/>
        <w:rPr>
          <w:rFonts w:ascii="標楷體" w:eastAsia="標楷體" w:hAnsi="標楷體"/>
          <w:sz w:val="26"/>
        </w:rPr>
      </w:pPr>
      <w:r>
        <w:br w:type="page"/>
      </w:r>
    </w:p>
    <w:p w14:paraId="1ED7072B" w14:textId="118F280A" w:rsidR="00A340DB" w:rsidRDefault="00A340DB" w:rsidP="00D01BCC">
      <w:pPr>
        <w:pStyle w:val="a"/>
      </w:pPr>
      <w:r>
        <w:rPr>
          <w:rFonts w:hint="eastAsia"/>
        </w:rPr>
        <w:lastRenderedPageBreak/>
        <w:t xml:space="preserve">選單/1 </w:t>
      </w:r>
      <w:r>
        <w:t>L6064</w:t>
      </w:r>
    </w:p>
    <w:p w14:paraId="58AF948B" w14:textId="7B526E81" w:rsidR="00A340DB" w:rsidRDefault="00A340DB" w:rsidP="008F4BE1">
      <w:pPr>
        <w:rPr>
          <w:rFonts w:ascii="標楷體" w:eastAsia="標楷體" w:hAnsi="標楷體"/>
          <w:sz w:val="26"/>
        </w:rPr>
      </w:pPr>
      <w:r w:rsidRPr="00E7143B">
        <w:rPr>
          <w:noProof/>
        </w:rPr>
        <w:t xml:space="preserve"> </w:t>
      </w:r>
      <w:r w:rsidR="00391478" w:rsidRPr="00391478">
        <w:rPr>
          <w:noProof/>
        </w:rPr>
        <w:drawing>
          <wp:inline distT="0" distB="0" distL="0" distR="0" wp14:anchorId="2CF42E45" wp14:editId="44DF5822">
            <wp:extent cx="6366933" cy="3850485"/>
            <wp:effectExtent l="0" t="0" r="0" b="0"/>
            <wp:docPr id="249" name="圖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388863" cy="3863748"/>
                    </a:xfrm>
                    <a:prstGeom prst="rect">
                      <a:avLst/>
                    </a:prstGeom>
                  </pic:spPr>
                </pic:pic>
              </a:graphicData>
            </a:graphic>
          </wp:inline>
        </w:drawing>
      </w:r>
    </w:p>
    <w:p w14:paraId="751A08AF" w14:textId="22B6C4FB" w:rsidR="00A340DB" w:rsidRDefault="00A340DB" w:rsidP="00D01BCC">
      <w:pPr>
        <w:pStyle w:val="a"/>
      </w:pPr>
      <w:r>
        <w:rPr>
          <w:rFonts w:hint="eastAsia"/>
        </w:rPr>
        <w:t>選單/</w:t>
      </w:r>
      <w:r>
        <w:t>2</w:t>
      </w:r>
      <w:r>
        <w:rPr>
          <w:rFonts w:hint="eastAsia"/>
        </w:rPr>
        <w:t xml:space="preserve"> </w:t>
      </w:r>
      <w:r>
        <w:t>L6064</w:t>
      </w:r>
    </w:p>
    <w:p w14:paraId="628A9DC9" w14:textId="657CC158" w:rsidR="00D23522" w:rsidRPr="00362205" w:rsidRDefault="00391478" w:rsidP="00D23522">
      <w:pPr>
        <w:rPr>
          <w:rFonts w:ascii="標楷體" w:eastAsia="標楷體" w:hAnsi="標楷體"/>
        </w:rPr>
      </w:pPr>
      <w:r w:rsidRPr="00391478">
        <w:rPr>
          <w:noProof/>
        </w:rPr>
        <w:drawing>
          <wp:inline distT="0" distB="0" distL="0" distR="0" wp14:anchorId="7E123DF5" wp14:editId="728DA59A">
            <wp:extent cx="6479540" cy="3732530"/>
            <wp:effectExtent l="0" t="0" r="0" b="1270"/>
            <wp:docPr id="252" name="圖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479540" cy="3732530"/>
                    </a:xfrm>
                    <a:prstGeom prst="rect">
                      <a:avLst/>
                    </a:prstGeom>
                  </pic:spPr>
                </pic:pic>
              </a:graphicData>
            </a:graphic>
          </wp:inline>
        </w:drawing>
      </w:r>
      <w:r w:rsidR="00A340DB" w:rsidRPr="00A340DB">
        <w:rPr>
          <w:noProof/>
        </w:rPr>
        <w:t xml:space="preserve"> </w:t>
      </w:r>
    </w:p>
    <w:p w14:paraId="7AD41D81" w14:textId="77777777" w:rsidR="00D23522" w:rsidRPr="00362205" w:rsidRDefault="00D23522" w:rsidP="00D23522">
      <w:pPr>
        <w:rPr>
          <w:rFonts w:ascii="標楷體" w:eastAsia="標楷體" w:hAnsi="標楷體"/>
        </w:rPr>
      </w:pPr>
    </w:p>
    <w:p w14:paraId="367CD6E0" w14:textId="77777777" w:rsidR="00D23522" w:rsidRPr="00362205" w:rsidRDefault="00D23522" w:rsidP="00D23522">
      <w:pPr>
        <w:rPr>
          <w:rFonts w:ascii="標楷體" w:eastAsia="標楷體" w:hAnsi="標楷體"/>
        </w:rPr>
      </w:pPr>
    </w:p>
    <w:p w14:paraId="6E4C1056" w14:textId="77777777" w:rsidR="00D23522" w:rsidRPr="00362205" w:rsidRDefault="00D23522" w:rsidP="00D23522">
      <w:pPr>
        <w:rPr>
          <w:rFonts w:ascii="標楷體" w:eastAsia="標楷體" w:hAnsi="標楷體"/>
        </w:rPr>
      </w:pPr>
    </w:p>
    <w:p w14:paraId="771B9F96" w14:textId="77777777" w:rsidR="00D23522" w:rsidRPr="00362205" w:rsidRDefault="00D23522" w:rsidP="00D23522">
      <w:pPr>
        <w:rPr>
          <w:rFonts w:ascii="標楷體" w:eastAsia="標楷體" w:hAnsi="標楷體"/>
        </w:rPr>
      </w:pPr>
    </w:p>
    <w:p w14:paraId="1A8B0268" w14:textId="60B78100" w:rsidR="00D23522" w:rsidRPr="009D1C0B" w:rsidRDefault="00C21774" w:rsidP="009D1C0B">
      <w:pPr>
        <w:pStyle w:val="3"/>
        <w:numPr>
          <w:ilvl w:val="2"/>
          <w:numId w:val="1"/>
        </w:numPr>
        <w:rPr>
          <w:rFonts w:ascii="標楷體" w:hAnsi="標楷體"/>
        </w:rPr>
      </w:pPr>
      <w:r w:rsidRPr="009D1C0B">
        <w:rPr>
          <w:rFonts w:ascii="標楷體" w:hAnsi="標楷體" w:hint="eastAsia"/>
        </w:rPr>
        <w:lastRenderedPageBreak/>
        <w:t>L6905</w:t>
      </w:r>
      <w:r w:rsidR="00207F15" w:rsidRPr="009D1C0B">
        <w:rPr>
          <w:rFonts w:ascii="標楷體" w:hAnsi="標楷體" w:hint="eastAsia"/>
        </w:rPr>
        <w:t>日結明細查詢</w:t>
      </w:r>
      <w:r w:rsidR="0097754F">
        <w:rPr>
          <w:rFonts w:ascii="標楷體" w:hAnsi="標楷體" w:hint="eastAsia"/>
        </w:rPr>
        <w:t>***</w:t>
      </w:r>
    </w:p>
    <w:p w14:paraId="441983AB" w14:textId="77777777" w:rsidR="009D1C0B" w:rsidRPr="00362205" w:rsidRDefault="009D1C0B" w:rsidP="00D01BCC">
      <w:pPr>
        <w:pStyle w:val="a"/>
      </w:pPr>
      <w:r w:rsidRPr="00362205">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9D1C0B" w:rsidRPr="00362205" w14:paraId="7BBDFD2A" w14:textId="77777777" w:rsidTr="009D1C0B">
        <w:trPr>
          <w:trHeight w:val="277"/>
        </w:trPr>
        <w:tc>
          <w:tcPr>
            <w:tcW w:w="1548" w:type="dxa"/>
            <w:tcBorders>
              <w:top w:val="single" w:sz="8" w:space="0" w:color="000000"/>
              <w:bottom w:val="single" w:sz="8" w:space="0" w:color="000000"/>
              <w:right w:val="single" w:sz="8" w:space="0" w:color="000000"/>
            </w:tcBorders>
            <w:shd w:val="clear" w:color="auto" w:fill="F3F3F3"/>
          </w:tcPr>
          <w:p w14:paraId="21DD1708" w14:textId="77777777" w:rsidR="009D1C0B" w:rsidRPr="00362205" w:rsidRDefault="009D1C0B" w:rsidP="009D1C0B">
            <w:pPr>
              <w:rPr>
                <w:rFonts w:ascii="標楷體" w:eastAsia="標楷體" w:hAnsi="標楷體"/>
              </w:rPr>
            </w:pPr>
            <w:r w:rsidRPr="00362205">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39C95490" w14:textId="487E3972" w:rsidR="009D1C0B" w:rsidRPr="00362205" w:rsidRDefault="009D1C0B" w:rsidP="009D1C0B">
            <w:pPr>
              <w:rPr>
                <w:rFonts w:ascii="標楷體" w:eastAsia="標楷體" w:hAnsi="標楷體"/>
                <w:lang w:eastAsia="zh-HK"/>
              </w:rPr>
            </w:pPr>
            <w:r w:rsidRPr="00362205">
              <w:rPr>
                <w:rFonts w:ascii="標楷體" w:eastAsia="標楷體" w:hAnsi="標楷體" w:hint="eastAsia"/>
              </w:rPr>
              <w:t>日結明細查詢</w:t>
            </w:r>
          </w:p>
        </w:tc>
      </w:tr>
      <w:tr w:rsidR="009D1C0B" w:rsidRPr="00362205" w14:paraId="750B5C09" w14:textId="77777777" w:rsidTr="009D1C0B">
        <w:trPr>
          <w:trHeight w:val="277"/>
        </w:trPr>
        <w:tc>
          <w:tcPr>
            <w:tcW w:w="1548" w:type="dxa"/>
            <w:tcBorders>
              <w:top w:val="single" w:sz="8" w:space="0" w:color="000000"/>
              <w:bottom w:val="single" w:sz="8" w:space="0" w:color="000000"/>
              <w:right w:val="single" w:sz="8" w:space="0" w:color="000000"/>
            </w:tcBorders>
            <w:shd w:val="clear" w:color="auto" w:fill="F3F3F3"/>
          </w:tcPr>
          <w:p w14:paraId="42A620D4" w14:textId="77777777" w:rsidR="009D1C0B" w:rsidRPr="00362205" w:rsidRDefault="009D1C0B" w:rsidP="009D1C0B">
            <w:pPr>
              <w:rPr>
                <w:rFonts w:ascii="標楷體" w:eastAsia="標楷體" w:hAnsi="標楷體"/>
              </w:rPr>
            </w:pPr>
            <w:r w:rsidRPr="00362205">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7A46467E" w14:textId="21A6BAE5" w:rsidR="009D1C0B" w:rsidRPr="00470A06" w:rsidRDefault="009D1C0B" w:rsidP="009D1C0B">
            <w:pPr>
              <w:rPr>
                <w:rFonts w:ascii="標楷體" w:eastAsia="標楷體" w:hAnsi="標楷體"/>
              </w:rPr>
            </w:pPr>
            <w:r w:rsidRPr="00362205">
              <w:rPr>
                <w:rFonts w:ascii="標楷體" w:eastAsia="標楷體" w:hAnsi="標楷體" w:hint="eastAsia"/>
                <w:lang w:eastAsia="zh-HK"/>
              </w:rPr>
              <w:t>以不</w:t>
            </w:r>
            <w:r w:rsidRPr="00362205">
              <w:rPr>
                <w:rFonts w:ascii="標楷體" w:eastAsia="標楷體" w:hAnsi="標楷體" w:hint="eastAsia"/>
              </w:rPr>
              <w:t>同</w:t>
            </w:r>
            <w:r w:rsidRPr="00362205">
              <w:rPr>
                <w:rFonts w:ascii="標楷體" w:eastAsia="標楷體" w:hAnsi="標楷體" w:hint="eastAsia"/>
                <w:lang w:eastAsia="zh-HK"/>
              </w:rPr>
              <w:t>的</w:t>
            </w:r>
            <w:r w:rsidRPr="00362205">
              <w:rPr>
                <w:rFonts w:ascii="標楷體" w:eastAsia="標楷體" w:hAnsi="標楷體" w:hint="eastAsia"/>
              </w:rPr>
              <w:t>彙計方式</w:t>
            </w:r>
            <w:r w:rsidRPr="00362205">
              <w:rPr>
                <w:rFonts w:ascii="標楷體" w:eastAsia="標楷體" w:hAnsi="標楷體" w:hint="eastAsia"/>
                <w:lang w:eastAsia="zh-HK"/>
              </w:rPr>
              <w:t>查</w:t>
            </w:r>
            <w:r w:rsidRPr="00362205">
              <w:rPr>
                <w:rFonts w:ascii="標楷體" w:eastAsia="標楷體" w:hAnsi="標楷體" w:hint="eastAsia"/>
              </w:rPr>
              <w:t>詢</w:t>
            </w:r>
            <w:r w:rsidRPr="00362205">
              <w:rPr>
                <w:rFonts w:ascii="標楷體" w:eastAsia="標楷體" w:hAnsi="標楷體" w:hint="eastAsia"/>
                <w:lang w:eastAsia="zh-HK"/>
              </w:rPr>
              <w:t>日結</w:t>
            </w:r>
            <w:r w:rsidRPr="00362205">
              <w:rPr>
                <w:rFonts w:ascii="標楷體" w:eastAsia="標楷體" w:hAnsi="標楷體" w:hint="eastAsia"/>
              </w:rPr>
              <w:t>明細</w:t>
            </w:r>
            <w:r w:rsidRPr="00362205">
              <w:rPr>
                <w:rFonts w:ascii="標楷體" w:eastAsia="標楷體" w:hAnsi="標楷體" w:hint="eastAsia"/>
                <w:lang w:eastAsia="zh-HK"/>
              </w:rPr>
              <w:t>資</w:t>
            </w:r>
            <w:r w:rsidRPr="00362205">
              <w:rPr>
                <w:rFonts w:ascii="標楷體" w:eastAsia="標楷體" w:hAnsi="標楷體" w:hint="eastAsia"/>
              </w:rPr>
              <w:t>料</w:t>
            </w:r>
            <w:r w:rsidRPr="00470A06">
              <w:rPr>
                <w:rFonts w:ascii="標楷體" w:eastAsia="標楷體" w:hAnsi="標楷體" w:hint="eastAsia"/>
                <w:lang w:eastAsia="zh-HK"/>
              </w:rPr>
              <w:t>時</w:t>
            </w:r>
          </w:p>
        </w:tc>
      </w:tr>
      <w:tr w:rsidR="009D1C0B" w:rsidRPr="00362205" w14:paraId="6C7EA51B" w14:textId="77777777" w:rsidTr="009D1C0B">
        <w:trPr>
          <w:trHeight w:val="773"/>
        </w:trPr>
        <w:tc>
          <w:tcPr>
            <w:tcW w:w="1548" w:type="dxa"/>
            <w:tcBorders>
              <w:top w:val="single" w:sz="8" w:space="0" w:color="000000"/>
              <w:bottom w:val="single" w:sz="8" w:space="0" w:color="000000"/>
              <w:right w:val="single" w:sz="8" w:space="0" w:color="000000"/>
            </w:tcBorders>
            <w:shd w:val="clear" w:color="auto" w:fill="F3F3F3"/>
          </w:tcPr>
          <w:p w14:paraId="4FD6C6AC" w14:textId="77777777" w:rsidR="009D1C0B" w:rsidRPr="00362205" w:rsidRDefault="009D1C0B" w:rsidP="009D1C0B">
            <w:pPr>
              <w:rPr>
                <w:rFonts w:ascii="標楷體" w:eastAsia="標楷體" w:hAnsi="標楷體"/>
              </w:rPr>
            </w:pPr>
            <w:r w:rsidRPr="00362205">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7D9082A2" w14:textId="77777777" w:rsidR="009D1C0B" w:rsidRDefault="009D1C0B" w:rsidP="009D1C0B">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查詢</w:t>
            </w:r>
            <w:r>
              <w:rPr>
                <w:rFonts w:ascii="標楷體" w:eastAsia="標楷體" w:hAnsi="標楷體" w:hint="eastAsia"/>
              </w:rPr>
              <w:t>會計帳務明細檔(A</w:t>
            </w:r>
            <w:r>
              <w:rPr>
                <w:rFonts w:ascii="標楷體" w:eastAsia="標楷體" w:hAnsi="標楷體"/>
              </w:rPr>
              <w:t>cDetail)</w:t>
            </w:r>
          </w:p>
          <w:p w14:paraId="2BF06C00" w14:textId="77777777" w:rsidR="009D1C0B" w:rsidRDefault="009D1C0B" w:rsidP="009D1C0B">
            <w:pPr>
              <w:rPr>
                <w:rFonts w:ascii="標楷體" w:eastAsia="標楷體" w:hAnsi="標楷體"/>
                <w:lang w:eastAsia="zh-HK"/>
              </w:rPr>
            </w:pPr>
            <w:r>
              <w:rPr>
                <w:rFonts w:ascii="標楷體" w:eastAsia="標楷體" w:hAnsi="標楷體"/>
              </w:rPr>
              <w:t>2.</w:t>
            </w:r>
            <w:r>
              <w:rPr>
                <w:rFonts w:ascii="標楷體" w:eastAsia="標楷體" w:hAnsi="標楷體" w:hint="eastAsia"/>
                <w:lang w:eastAsia="zh-HK"/>
              </w:rPr>
              <w:t>依據輸入查詢條件</w:t>
            </w:r>
            <w:r>
              <w:rPr>
                <w:rFonts w:ascii="標楷體" w:eastAsia="標楷體" w:hAnsi="標楷體" w:hint="eastAsia"/>
              </w:rPr>
              <w:t>,</w:t>
            </w:r>
            <w:r>
              <w:rPr>
                <w:rFonts w:ascii="標楷體" w:eastAsia="標楷體" w:hAnsi="標楷體" w:hint="eastAsia"/>
                <w:lang w:eastAsia="zh-HK"/>
              </w:rPr>
              <w:t>輸出查詢資料</w:t>
            </w:r>
          </w:p>
          <w:p w14:paraId="416C0C40" w14:textId="77777777" w:rsidR="009D1C0B" w:rsidRDefault="009D1C0B" w:rsidP="009D1C0B">
            <w:pPr>
              <w:rPr>
                <w:rFonts w:ascii="新細明體" w:hAnsi="新細明體"/>
                <w:lang w:eastAsia="zh-HK"/>
              </w:rPr>
            </w:pPr>
            <w:r>
              <w:rPr>
                <w:rFonts w:ascii="標楷體" w:eastAsia="標楷體" w:hAnsi="標楷體" w:hint="eastAsia"/>
              </w:rPr>
              <w:t xml:space="preserve">  (</w:t>
            </w:r>
            <w:r>
              <w:rPr>
                <w:rFonts w:ascii="標楷體" w:eastAsia="標楷體" w:hAnsi="標楷體"/>
              </w:rPr>
              <w:t>1).</w:t>
            </w:r>
            <w:r>
              <w:rPr>
                <w:rFonts w:ascii="標楷體" w:eastAsia="標楷體" w:hAnsi="標楷體" w:hint="eastAsia"/>
                <w:lang w:eastAsia="zh-HK"/>
              </w:rPr>
              <w:t>帳冊別</w:t>
            </w:r>
            <w:r>
              <w:rPr>
                <w:rFonts w:ascii="標楷體" w:eastAsia="標楷體" w:hAnsi="標楷體" w:hint="eastAsia"/>
              </w:rPr>
              <w:t>(</w:t>
            </w:r>
            <w:r w:rsidRPr="00C323C7">
              <w:rPr>
                <w:rFonts w:ascii="標楷體" w:eastAsia="標楷體" w:hAnsi="標楷體"/>
              </w:rPr>
              <w:t>AcBookCode</w:t>
            </w:r>
            <w:r>
              <w:rPr>
                <w:rFonts w:ascii="標楷體" w:eastAsia="標楷體" w:hAnsi="標楷體"/>
              </w:rPr>
              <w:t>)</w:t>
            </w:r>
            <w:r>
              <w:rPr>
                <w:rFonts w:ascii="標楷體" w:eastAsia="標楷體" w:hAnsi="標楷體" w:hint="eastAsia"/>
              </w:rPr>
              <w:t xml:space="preserve"> = </w:t>
            </w:r>
            <w:r>
              <w:rPr>
                <w:rFonts w:ascii="標楷體" w:eastAsia="標楷體" w:hAnsi="標楷體" w:hint="eastAsia"/>
                <w:lang w:eastAsia="zh-HK"/>
              </w:rPr>
              <w:t>輸入條件</w:t>
            </w:r>
            <w:r>
              <w:rPr>
                <w:rFonts w:ascii="新細明體" w:hAnsi="新細明體" w:hint="eastAsia"/>
                <w:lang w:eastAsia="zh-HK"/>
              </w:rPr>
              <w:t>「</w:t>
            </w:r>
            <w:r>
              <w:rPr>
                <w:rFonts w:ascii="標楷體" w:eastAsia="標楷體" w:hAnsi="標楷體" w:hint="eastAsia"/>
                <w:lang w:eastAsia="zh-HK"/>
              </w:rPr>
              <w:t>帳冊別</w:t>
            </w:r>
            <w:r>
              <w:rPr>
                <w:rFonts w:ascii="新細明體" w:hAnsi="新細明體" w:hint="eastAsia"/>
                <w:lang w:eastAsia="zh-HK"/>
              </w:rPr>
              <w:t>」</w:t>
            </w:r>
          </w:p>
          <w:p w14:paraId="691EBB54" w14:textId="77777777" w:rsidR="009D1C0B" w:rsidRDefault="009D1C0B" w:rsidP="009D1C0B">
            <w:pPr>
              <w:rPr>
                <w:rFonts w:ascii="標楷體" w:eastAsia="標楷體" w:hAnsi="標楷體"/>
              </w:rPr>
            </w:pPr>
            <w:r>
              <w:rPr>
                <w:rFonts w:ascii="標楷體" w:eastAsia="標楷體" w:hAnsi="標楷體" w:hint="eastAsia"/>
              </w:rPr>
              <w:t xml:space="preserve">  (2).單位別(B</w:t>
            </w:r>
            <w:r>
              <w:rPr>
                <w:rFonts w:ascii="標楷體" w:eastAsia="標楷體" w:hAnsi="標楷體"/>
              </w:rPr>
              <w:t>ranchNo)</w:t>
            </w:r>
            <w:r>
              <w:rPr>
                <w:rFonts w:ascii="標楷體" w:eastAsia="標楷體" w:hAnsi="標楷體" w:hint="eastAsia"/>
              </w:rPr>
              <w:t xml:space="preserve"> = </w:t>
            </w:r>
            <w:r>
              <w:rPr>
                <w:rFonts w:ascii="標楷體" w:eastAsia="標楷體" w:hAnsi="標楷體" w:hint="eastAsia"/>
                <w:lang w:eastAsia="zh-HK"/>
              </w:rPr>
              <w:t>輸入條件</w:t>
            </w:r>
            <w:r>
              <w:rPr>
                <w:rFonts w:ascii="新細明體" w:hAnsi="新細明體" w:hint="eastAsia"/>
                <w:lang w:eastAsia="zh-HK"/>
              </w:rPr>
              <w:t>「</w:t>
            </w:r>
            <w:r>
              <w:rPr>
                <w:rFonts w:ascii="標楷體" w:eastAsia="標楷體" w:hAnsi="標楷體" w:hint="eastAsia"/>
              </w:rPr>
              <w:t>單位別</w:t>
            </w:r>
            <w:r>
              <w:rPr>
                <w:rFonts w:ascii="新細明體" w:hAnsi="新細明體" w:hint="eastAsia"/>
                <w:lang w:eastAsia="zh-HK"/>
              </w:rPr>
              <w:t>」</w:t>
            </w:r>
          </w:p>
          <w:p w14:paraId="5B057BAD" w14:textId="77777777" w:rsidR="009D1C0B" w:rsidRDefault="009D1C0B" w:rsidP="009D1C0B">
            <w:pPr>
              <w:rPr>
                <w:rFonts w:ascii="標楷體" w:eastAsia="標楷體" w:hAnsi="標楷體"/>
                <w:lang w:eastAsia="zh-HK"/>
              </w:rPr>
            </w:pPr>
            <w:r>
              <w:rPr>
                <w:rFonts w:ascii="標楷體" w:eastAsia="標楷體" w:hAnsi="標楷體" w:hint="eastAsia"/>
              </w:rPr>
              <w:t xml:space="preserve">  (3).幣別(</w:t>
            </w:r>
            <w:r w:rsidRPr="006D6196">
              <w:rPr>
                <w:rFonts w:ascii="標楷體" w:eastAsia="標楷體" w:hAnsi="標楷體"/>
              </w:rPr>
              <w:t>CurrencyCode</w:t>
            </w:r>
            <w:r>
              <w:rPr>
                <w:rFonts w:ascii="標楷體" w:eastAsia="標楷體" w:hAnsi="標楷體"/>
              </w:rPr>
              <w:t>)</w:t>
            </w:r>
            <w:r>
              <w:rPr>
                <w:rFonts w:ascii="標楷體" w:eastAsia="標楷體" w:hAnsi="標楷體" w:hint="eastAsia"/>
              </w:rPr>
              <w:t xml:space="preserve"> = </w:t>
            </w:r>
            <w:r>
              <w:rPr>
                <w:rFonts w:ascii="標楷體" w:eastAsia="標楷體" w:hAnsi="標楷體" w:hint="eastAsia"/>
                <w:lang w:eastAsia="zh-HK"/>
              </w:rPr>
              <w:t>輸入條件</w:t>
            </w:r>
            <w:r>
              <w:rPr>
                <w:rFonts w:ascii="新細明體" w:hAnsi="新細明體" w:hint="eastAsia"/>
                <w:lang w:eastAsia="zh-HK"/>
              </w:rPr>
              <w:t>「</w:t>
            </w:r>
            <w:r>
              <w:rPr>
                <w:rFonts w:ascii="標楷體" w:eastAsia="標楷體" w:hAnsi="標楷體" w:hint="eastAsia"/>
              </w:rPr>
              <w:t>幣別</w:t>
            </w:r>
            <w:r>
              <w:rPr>
                <w:rFonts w:ascii="新細明體" w:hAnsi="新細明體" w:hint="eastAsia"/>
                <w:lang w:eastAsia="zh-HK"/>
              </w:rPr>
              <w:t>」</w:t>
            </w:r>
          </w:p>
          <w:p w14:paraId="7C6686D8" w14:textId="77777777" w:rsidR="009D1C0B" w:rsidRDefault="009D1C0B" w:rsidP="009D1C0B">
            <w:pPr>
              <w:rPr>
                <w:rFonts w:ascii="標楷體" w:eastAsia="標楷體" w:hAnsi="標楷體"/>
              </w:rPr>
            </w:pPr>
            <w:r>
              <w:rPr>
                <w:rFonts w:ascii="標楷體" w:eastAsia="標楷體" w:hAnsi="標楷體" w:hint="eastAsia"/>
              </w:rPr>
              <w:t xml:space="preserve">  (4).科子細目(</w:t>
            </w:r>
            <w:r w:rsidRPr="006D6196">
              <w:rPr>
                <w:rFonts w:ascii="標楷體" w:eastAsia="標楷體" w:hAnsi="標楷體"/>
              </w:rPr>
              <w:t>AcNoCode</w:t>
            </w:r>
            <w:r>
              <w:rPr>
                <w:rFonts w:ascii="標楷體" w:eastAsia="標楷體" w:hAnsi="標楷體"/>
              </w:rPr>
              <w:t>+</w:t>
            </w:r>
            <w:r>
              <w:t xml:space="preserve"> </w:t>
            </w:r>
            <w:r w:rsidRPr="006D6196">
              <w:rPr>
                <w:rFonts w:ascii="標楷體" w:eastAsia="標楷體" w:hAnsi="標楷體"/>
              </w:rPr>
              <w:t>AcSubCode</w:t>
            </w:r>
            <w:r>
              <w:rPr>
                <w:rFonts w:ascii="標楷體" w:eastAsia="標楷體" w:hAnsi="標楷體"/>
              </w:rPr>
              <w:t>+</w:t>
            </w:r>
            <w:r>
              <w:t xml:space="preserve"> </w:t>
            </w:r>
            <w:r w:rsidRPr="006D6196">
              <w:rPr>
                <w:rFonts w:ascii="標楷體" w:eastAsia="標楷體" w:hAnsi="標楷體"/>
              </w:rPr>
              <w:t>AcDtlCode</w:t>
            </w:r>
            <w:r>
              <w:rPr>
                <w:rFonts w:ascii="標楷體" w:eastAsia="標楷體" w:hAnsi="標楷體"/>
              </w:rPr>
              <w:t>)</w:t>
            </w:r>
          </w:p>
          <w:p w14:paraId="044FF4FF" w14:textId="77777777" w:rsidR="009D1C0B" w:rsidRDefault="009D1C0B" w:rsidP="009D1C0B">
            <w:pPr>
              <w:rPr>
                <w:rFonts w:ascii="標楷體" w:eastAsia="標楷體" w:hAnsi="標楷體"/>
                <w:lang w:eastAsia="zh-HK"/>
              </w:rPr>
            </w:pPr>
            <w:r>
              <w:rPr>
                <w:rFonts w:ascii="標楷體" w:eastAsia="標楷體" w:hAnsi="標楷體" w:hint="eastAsia"/>
              </w:rPr>
              <w:t xml:space="preserve"> </w:t>
            </w:r>
            <w:r>
              <w:rPr>
                <w:rFonts w:ascii="標楷體" w:eastAsia="標楷體" w:hAnsi="標楷體"/>
                <w:lang w:eastAsia="zh-HK"/>
              </w:rPr>
              <w:t xml:space="preserve">     </w:t>
            </w:r>
            <w:r>
              <w:rPr>
                <w:rFonts w:ascii="標楷體" w:eastAsia="標楷體" w:hAnsi="標楷體" w:hint="eastAsia"/>
              </w:rPr>
              <w:t xml:space="preserve">= </w:t>
            </w:r>
            <w:r>
              <w:rPr>
                <w:rFonts w:ascii="標楷體" w:eastAsia="標楷體" w:hAnsi="標楷體" w:hint="eastAsia"/>
                <w:lang w:eastAsia="zh-HK"/>
              </w:rPr>
              <w:t>輸入條件</w:t>
            </w:r>
            <w:r>
              <w:rPr>
                <w:rFonts w:ascii="新細明體" w:hAnsi="新細明體" w:hint="eastAsia"/>
                <w:lang w:eastAsia="zh-HK"/>
              </w:rPr>
              <w:t>「</w:t>
            </w:r>
            <w:r>
              <w:rPr>
                <w:rFonts w:ascii="標楷體" w:eastAsia="標楷體" w:hAnsi="標楷體" w:hint="eastAsia"/>
              </w:rPr>
              <w:t>科子細目</w:t>
            </w:r>
            <w:r>
              <w:rPr>
                <w:rFonts w:ascii="新細明體" w:hAnsi="新細明體" w:hint="eastAsia"/>
                <w:lang w:eastAsia="zh-HK"/>
              </w:rPr>
              <w:t>」</w:t>
            </w:r>
          </w:p>
          <w:p w14:paraId="0A769D1A" w14:textId="77777777" w:rsidR="009D1C0B" w:rsidRPr="00AF7A10" w:rsidRDefault="009D1C0B" w:rsidP="009D1C0B">
            <w:pPr>
              <w:ind w:left="720" w:hangingChars="300" w:hanging="720"/>
              <w:rPr>
                <w:rFonts w:ascii="標楷體" w:eastAsia="標楷體" w:hAnsi="標楷體"/>
                <w:lang w:eastAsia="zh-HK"/>
              </w:rPr>
            </w:pPr>
            <w:r>
              <w:rPr>
                <w:rFonts w:ascii="標楷體" w:eastAsia="標楷體" w:hAnsi="標楷體" w:hint="eastAsia"/>
              </w:rPr>
              <w:t xml:space="preserve">  </w:t>
            </w:r>
            <w:r w:rsidRPr="00AF7A10">
              <w:rPr>
                <w:rFonts w:ascii="標楷體" w:eastAsia="標楷體" w:hAnsi="標楷體" w:hint="eastAsia"/>
              </w:rPr>
              <w:t>(5).會計日期(</w:t>
            </w:r>
            <w:r w:rsidRPr="00AF7A10">
              <w:rPr>
                <w:rFonts w:ascii="標楷體" w:eastAsia="標楷體" w:hAnsi="標楷體"/>
              </w:rPr>
              <w:t>AcDate)</w:t>
            </w:r>
            <w:r w:rsidRPr="00AF7A10">
              <w:rPr>
                <w:rFonts w:ascii="標楷體" w:eastAsia="標楷體" w:hAnsi="標楷體" w:hint="eastAsia"/>
              </w:rPr>
              <w:t>=</w:t>
            </w:r>
            <w:r w:rsidRPr="00AF7A10">
              <w:rPr>
                <w:rFonts w:ascii="標楷體" w:eastAsia="標楷體" w:hAnsi="標楷體" w:hint="eastAsia"/>
                <w:lang w:eastAsia="zh-HK"/>
              </w:rPr>
              <w:t>輸入條件「</w:t>
            </w:r>
            <w:r w:rsidRPr="00AF7A10">
              <w:rPr>
                <w:rFonts w:ascii="標楷體" w:eastAsia="標楷體" w:hAnsi="標楷體" w:hint="eastAsia"/>
              </w:rPr>
              <w:t>會計日期</w:t>
            </w:r>
            <w:r w:rsidRPr="00AF7A10">
              <w:rPr>
                <w:rFonts w:ascii="標楷體" w:eastAsia="標楷體" w:hAnsi="標楷體" w:hint="eastAsia"/>
                <w:lang w:eastAsia="zh-HK"/>
              </w:rPr>
              <w:t>」</w:t>
            </w:r>
          </w:p>
          <w:p w14:paraId="0375A659" w14:textId="77777777" w:rsidR="009D1C0B" w:rsidRDefault="009D1C0B" w:rsidP="009D1C0B">
            <w:pPr>
              <w:ind w:left="720" w:hangingChars="300" w:hanging="720"/>
              <w:rPr>
                <w:rFonts w:ascii="標楷體" w:eastAsia="標楷體" w:hAnsi="標楷體"/>
                <w:lang w:eastAsia="zh-HK"/>
              </w:rPr>
            </w:pPr>
            <w:r w:rsidRPr="00AF7A10">
              <w:rPr>
                <w:rFonts w:ascii="標楷體" w:eastAsia="標楷體" w:hAnsi="標楷體" w:hint="eastAsia"/>
              </w:rPr>
              <w:t xml:space="preserve">  (6).</w:t>
            </w:r>
            <w:r>
              <w:rPr>
                <w:rFonts w:ascii="標楷體" w:eastAsia="標楷體" w:hAnsi="標楷體" w:hint="eastAsia"/>
              </w:rPr>
              <w:t>輸入條件</w:t>
            </w:r>
            <w:r w:rsidRPr="00AF7A10">
              <w:rPr>
                <w:rFonts w:ascii="標楷體" w:eastAsia="標楷體" w:hAnsi="標楷體" w:hint="eastAsia"/>
                <w:lang w:eastAsia="zh-HK"/>
              </w:rPr>
              <w:t>「彙計方式」</w:t>
            </w:r>
          </w:p>
          <w:p w14:paraId="537B44C6" w14:textId="77777777" w:rsidR="009D1C0B" w:rsidRDefault="009D1C0B" w:rsidP="009D1C0B">
            <w:pPr>
              <w:ind w:left="720" w:hangingChars="300" w:hanging="720"/>
              <w:rPr>
                <w:rFonts w:ascii="標楷體" w:eastAsia="標楷體" w:hAnsi="標楷體"/>
              </w:rPr>
            </w:pPr>
            <w:r>
              <w:rPr>
                <w:rFonts w:ascii="標楷體" w:eastAsia="標楷體" w:hAnsi="標楷體" w:hint="eastAsia"/>
              </w:rPr>
              <w:t xml:space="preserve"> </w:t>
            </w:r>
            <w:r>
              <w:rPr>
                <w:rFonts w:ascii="標楷體" w:eastAsia="標楷體" w:hAnsi="標楷體"/>
                <w:lang w:eastAsia="zh-HK"/>
              </w:rPr>
              <w:t xml:space="preserve">     1.</w:t>
            </w:r>
            <w:r>
              <w:rPr>
                <w:rFonts w:ascii="標楷體" w:eastAsia="標楷體" w:hAnsi="標楷體" w:hint="eastAsia"/>
                <w:lang w:eastAsia="zh-HK"/>
              </w:rPr>
              <w:t xml:space="preserve">彙總別 </w:t>
            </w:r>
            <w:r>
              <w:rPr>
                <w:rFonts w:ascii="標楷體" w:eastAsia="標楷體" w:hAnsi="標楷體"/>
                <w:lang w:eastAsia="zh-HK"/>
              </w:rPr>
              <w:t xml:space="preserve"> </w:t>
            </w:r>
            <w:r>
              <w:rPr>
                <w:rFonts w:ascii="標楷體" w:eastAsia="標楷體" w:hAnsi="標楷體" w:hint="eastAsia"/>
              </w:rPr>
              <w:t>(</w:t>
            </w:r>
            <w:r>
              <w:rPr>
                <w:rFonts w:ascii="標楷體" w:eastAsia="標楷體" w:hAnsi="標楷體"/>
              </w:rPr>
              <w:t>SumNo</w:t>
            </w:r>
            <w:r>
              <w:rPr>
                <w:rFonts w:ascii="標楷體" w:eastAsia="標楷體" w:hAnsi="標楷體" w:hint="eastAsia"/>
              </w:rPr>
              <w:t>)</w:t>
            </w:r>
          </w:p>
          <w:p w14:paraId="3B0A52B8" w14:textId="77777777" w:rsidR="009D1C0B" w:rsidRDefault="009D1C0B" w:rsidP="009D1C0B">
            <w:pPr>
              <w:ind w:left="720" w:hangingChars="300" w:hanging="720"/>
              <w:rPr>
                <w:rFonts w:ascii="標楷體" w:eastAsia="標楷體" w:hAnsi="標楷體"/>
              </w:rPr>
            </w:pPr>
            <w:r>
              <w:rPr>
                <w:rFonts w:ascii="標楷體" w:eastAsia="標楷體" w:hAnsi="標楷體" w:hint="eastAsia"/>
                <w:lang w:eastAsia="zh-HK"/>
              </w:rPr>
              <w:t xml:space="preserve"> </w:t>
            </w:r>
            <w:r>
              <w:rPr>
                <w:rFonts w:ascii="標楷體" w:eastAsia="標楷體" w:hAnsi="標楷體"/>
                <w:lang w:eastAsia="zh-HK"/>
              </w:rPr>
              <w:t xml:space="preserve">     2.</w:t>
            </w:r>
            <w:r>
              <w:rPr>
                <w:rFonts w:ascii="標楷體" w:eastAsia="標楷體" w:hAnsi="標楷體" w:hint="eastAsia"/>
                <w:lang w:eastAsia="zh-HK"/>
              </w:rPr>
              <w:t xml:space="preserve">經辦別 </w:t>
            </w:r>
            <w:r>
              <w:rPr>
                <w:rFonts w:ascii="標楷體" w:eastAsia="標楷體" w:hAnsi="標楷體"/>
                <w:lang w:eastAsia="zh-HK"/>
              </w:rPr>
              <w:t xml:space="preserve"> </w:t>
            </w:r>
            <w:r>
              <w:rPr>
                <w:rFonts w:ascii="標楷體" w:eastAsia="標楷體" w:hAnsi="標楷體" w:hint="eastAsia"/>
              </w:rPr>
              <w:t>(Ti</w:t>
            </w:r>
            <w:r>
              <w:rPr>
                <w:rFonts w:ascii="標楷體" w:eastAsia="標楷體" w:hAnsi="標楷體"/>
              </w:rPr>
              <w:t>taTlrNo</w:t>
            </w:r>
            <w:r>
              <w:rPr>
                <w:rFonts w:ascii="標楷體" w:eastAsia="標楷體" w:hAnsi="標楷體" w:hint="eastAsia"/>
              </w:rPr>
              <w:t>)</w:t>
            </w:r>
          </w:p>
          <w:p w14:paraId="1614412D" w14:textId="77777777" w:rsidR="009D1C0B" w:rsidRDefault="009D1C0B" w:rsidP="009D1C0B">
            <w:pPr>
              <w:ind w:left="720" w:hangingChars="300" w:hanging="720"/>
              <w:rPr>
                <w:rFonts w:ascii="標楷體" w:eastAsia="標楷體" w:hAnsi="標楷體"/>
              </w:rPr>
            </w:pPr>
            <w:r>
              <w:rPr>
                <w:rFonts w:ascii="標楷體" w:eastAsia="標楷體" w:hAnsi="標楷體" w:hint="eastAsia"/>
                <w:lang w:eastAsia="zh-HK"/>
              </w:rPr>
              <w:t xml:space="preserve"> </w:t>
            </w:r>
            <w:r>
              <w:rPr>
                <w:rFonts w:ascii="標楷體" w:eastAsia="標楷體" w:hAnsi="標楷體"/>
                <w:lang w:eastAsia="zh-HK"/>
              </w:rPr>
              <w:t xml:space="preserve">     3.</w:t>
            </w:r>
            <w:r>
              <w:rPr>
                <w:rFonts w:ascii="標楷體" w:eastAsia="標楷體" w:hAnsi="標楷體" w:hint="eastAsia"/>
                <w:lang w:eastAsia="zh-HK"/>
              </w:rPr>
              <w:t>整批批號</w:t>
            </w:r>
            <w:r>
              <w:rPr>
                <w:rFonts w:ascii="標楷體" w:eastAsia="標楷體" w:hAnsi="標楷體" w:hint="eastAsia"/>
              </w:rPr>
              <w:t>(</w:t>
            </w:r>
            <w:r>
              <w:rPr>
                <w:rFonts w:ascii="標楷體" w:eastAsia="標楷體" w:hAnsi="標楷體"/>
              </w:rPr>
              <w:t>TitaBatchNo</w:t>
            </w:r>
            <w:r>
              <w:rPr>
                <w:rFonts w:ascii="標楷體" w:eastAsia="標楷體" w:hAnsi="標楷體" w:hint="eastAsia"/>
              </w:rPr>
              <w:t>)</w:t>
            </w:r>
          </w:p>
          <w:p w14:paraId="22151725" w14:textId="77777777" w:rsidR="009D1C0B" w:rsidRDefault="009D1C0B" w:rsidP="009D1C0B">
            <w:pPr>
              <w:ind w:left="720" w:hangingChars="300" w:hanging="720"/>
              <w:rPr>
                <w:rFonts w:ascii="標楷體" w:eastAsia="標楷體" w:hAnsi="標楷體"/>
              </w:rPr>
            </w:pPr>
            <w:r>
              <w:rPr>
                <w:rFonts w:ascii="標楷體" w:eastAsia="標楷體" w:hAnsi="標楷體" w:hint="eastAsia"/>
              </w:rPr>
              <w:t xml:space="preserve"> </w:t>
            </w:r>
            <w:r>
              <w:rPr>
                <w:rFonts w:ascii="標楷體" w:eastAsia="標楷體" w:hAnsi="標楷體"/>
              </w:rPr>
              <w:t xml:space="preserve">     4.</w:t>
            </w:r>
            <w:r>
              <w:rPr>
                <w:rFonts w:ascii="標楷體" w:eastAsia="標楷體" w:hAnsi="標楷體" w:hint="eastAsia"/>
              </w:rPr>
              <w:t>摘要代號(</w:t>
            </w:r>
            <w:r>
              <w:rPr>
                <w:rFonts w:ascii="標楷體" w:eastAsia="標楷體" w:hAnsi="標楷體"/>
              </w:rPr>
              <w:t>DscptCode</w:t>
            </w:r>
            <w:r>
              <w:rPr>
                <w:rFonts w:ascii="標楷體" w:eastAsia="標楷體" w:hAnsi="標楷體" w:hint="eastAsia"/>
              </w:rPr>
              <w:t>)</w:t>
            </w:r>
          </w:p>
          <w:p w14:paraId="1E2597F9" w14:textId="77777777" w:rsidR="009D1C0B" w:rsidRDefault="009D1C0B" w:rsidP="009D1C0B">
            <w:pPr>
              <w:ind w:left="720" w:hangingChars="300" w:hanging="720"/>
              <w:rPr>
                <w:rFonts w:ascii="標楷體" w:eastAsia="標楷體" w:hAnsi="標楷體"/>
              </w:rPr>
            </w:pPr>
            <w:r>
              <w:rPr>
                <w:rFonts w:ascii="標楷體" w:eastAsia="標楷體" w:hAnsi="標楷體" w:hint="eastAsia"/>
              </w:rPr>
              <w:t xml:space="preserve"> </w:t>
            </w:r>
            <w:r>
              <w:rPr>
                <w:rFonts w:ascii="標楷體" w:eastAsia="標楷體" w:hAnsi="標楷體"/>
              </w:rPr>
              <w:t xml:space="preserve">     5.</w:t>
            </w:r>
            <w:r>
              <w:rPr>
                <w:rFonts w:ascii="標楷體" w:eastAsia="標楷體" w:hAnsi="標楷體" w:hint="eastAsia"/>
              </w:rPr>
              <w:t>傳票批號(</w:t>
            </w:r>
            <w:r>
              <w:rPr>
                <w:rFonts w:ascii="標楷體" w:eastAsia="標楷體" w:hAnsi="標楷體"/>
              </w:rPr>
              <w:t>SlipBatNo)</w:t>
            </w:r>
          </w:p>
          <w:p w14:paraId="2343E168" w14:textId="7AA994C3" w:rsidR="009D1C0B" w:rsidRDefault="009D1C0B" w:rsidP="009D1C0B">
            <w:pPr>
              <w:ind w:left="720" w:hangingChars="300" w:hanging="720"/>
              <w:rPr>
                <w:rFonts w:ascii="標楷體" w:eastAsia="標楷體" w:hAnsi="標楷體"/>
              </w:rPr>
            </w:pPr>
            <w:r>
              <w:rPr>
                <w:rFonts w:ascii="標楷體" w:eastAsia="標楷體" w:hAnsi="標楷體" w:hint="eastAsia"/>
              </w:rPr>
              <w:t xml:space="preserve"> </w:t>
            </w:r>
            <w:r>
              <w:rPr>
                <w:rFonts w:ascii="標楷體" w:eastAsia="標楷體" w:hAnsi="標楷體"/>
              </w:rPr>
              <w:t xml:space="preserve">     6.</w:t>
            </w:r>
            <w:r>
              <w:rPr>
                <w:rFonts w:ascii="標楷體" w:eastAsia="標楷體" w:hAnsi="標楷體" w:hint="eastAsia"/>
              </w:rPr>
              <w:t>業務類別(</w:t>
            </w:r>
            <w:r>
              <w:rPr>
                <w:rFonts w:ascii="標楷體" w:eastAsia="標楷體" w:hAnsi="標楷體"/>
              </w:rPr>
              <w:t>TitaSecNo</w:t>
            </w:r>
            <w:r>
              <w:rPr>
                <w:rFonts w:ascii="標楷體" w:eastAsia="標楷體" w:hAnsi="標楷體" w:hint="eastAsia"/>
              </w:rPr>
              <w:t>)</w:t>
            </w:r>
          </w:p>
          <w:p w14:paraId="56BCFA92" w14:textId="7B74E6F5" w:rsidR="009D1C0B" w:rsidRPr="00AF7A10" w:rsidRDefault="009D1C0B" w:rsidP="009D1C0B">
            <w:pPr>
              <w:ind w:left="720" w:hangingChars="300" w:hanging="720"/>
              <w:rPr>
                <w:rFonts w:ascii="標楷體" w:eastAsia="標楷體" w:hAnsi="標楷體"/>
                <w:lang w:eastAsia="zh-HK"/>
              </w:rPr>
            </w:pPr>
            <w:r>
              <w:rPr>
                <w:rFonts w:ascii="標楷體" w:eastAsia="標楷體" w:hAnsi="標楷體" w:hint="eastAsia"/>
                <w:lang w:eastAsia="zh-HK"/>
              </w:rPr>
              <w:t xml:space="preserve"> </w:t>
            </w:r>
            <w:r>
              <w:rPr>
                <w:rFonts w:ascii="標楷體" w:eastAsia="標楷體" w:hAnsi="標楷體"/>
                <w:lang w:eastAsia="zh-HK"/>
              </w:rPr>
              <w:t xml:space="preserve">  (7)</w:t>
            </w:r>
            <w:r>
              <w:rPr>
                <w:rFonts w:ascii="標楷體" w:eastAsia="標楷體" w:hAnsi="標楷體" w:hint="eastAsia"/>
              </w:rPr>
              <w:t>.借貸別</w:t>
            </w:r>
            <w:r w:rsidRPr="00AF7A10">
              <w:rPr>
                <w:rFonts w:ascii="標楷體" w:eastAsia="標楷體" w:hAnsi="標楷體" w:hint="eastAsia"/>
              </w:rPr>
              <w:t>(</w:t>
            </w:r>
            <w:r>
              <w:rPr>
                <w:rFonts w:ascii="標楷體" w:eastAsia="標楷體" w:hAnsi="標楷體" w:hint="eastAsia"/>
              </w:rPr>
              <w:t>Db</w:t>
            </w:r>
            <w:r>
              <w:rPr>
                <w:rFonts w:ascii="標楷體" w:eastAsia="標楷體" w:hAnsi="標楷體"/>
              </w:rPr>
              <w:t>Cr</w:t>
            </w:r>
            <w:r w:rsidRPr="00AF7A10">
              <w:rPr>
                <w:rFonts w:ascii="標楷體" w:eastAsia="標楷體" w:hAnsi="標楷體"/>
              </w:rPr>
              <w:t>)</w:t>
            </w:r>
            <w:r w:rsidRPr="00AF7A10">
              <w:rPr>
                <w:rFonts w:ascii="標楷體" w:eastAsia="標楷體" w:hAnsi="標楷體" w:hint="eastAsia"/>
              </w:rPr>
              <w:t>=</w:t>
            </w:r>
            <w:r w:rsidRPr="00AF7A10">
              <w:rPr>
                <w:rFonts w:ascii="標楷體" w:eastAsia="標楷體" w:hAnsi="標楷體" w:hint="eastAsia"/>
                <w:lang w:eastAsia="zh-HK"/>
              </w:rPr>
              <w:t>輸入條件「</w:t>
            </w:r>
            <w:r>
              <w:rPr>
                <w:rFonts w:ascii="標楷體" w:eastAsia="標楷體" w:hAnsi="標楷體" w:hint="eastAsia"/>
              </w:rPr>
              <w:t>借貸別</w:t>
            </w:r>
            <w:r w:rsidRPr="00AF7A10">
              <w:rPr>
                <w:rFonts w:ascii="標楷體" w:eastAsia="標楷體" w:hAnsi="標楷體" w:hint="eastAsia"/>
                <w:lang w:eastAsia="zh-HK"/>
              </w:rPr>
              <w:t>」</w:t>
            </w:r>
          </w:p>
          <w:p w14:paraId="7E2B243A" w14:textId="77777777" w:rsidR="009D1C0B" w:rsidRPr="00AF7A10" w:rsidRDefault="009D1C0B" w:rsidP="009D1C0B">
            <w:pPr>
              <w:rPr>
                <w:rFonts w:ascii="標楷體" w:eastAsia="標楷體" w:hAnsi="標楷體"/>
                <w:lang w:eastAsia="zh-HK"/>
              </w:rPr>
            </w:pPr>
            <w:r w:rsidRPr="00AF7A10">
              <w:rPr>
                <w:rFonts w:ascii="標楷體" w:eastAsia="標楷體" w:hAnsi="標楷體" w:hint="eastAsia"/>
                <w:lang w:eastAsia="zh-HK"/>
              </w:rPr>
              <w:t>3</w:t>
            </w:r>
            <w:r w:rsidRPr="00AF7A10">
              <w:rPr>
                <w:rFonts w:ascii="標楷體" w:eastAsia="標楷體" w:hAnsi="標楷體"/>
                <w:lang w:eastAsia="zh-HK"/>
              </w:rPr>
              <w:t>.</w:t>
            </w:r>
            <w:r w:rsidRPr="00AF7A10">
              <w:rPr>
                <w:rFonts w:ascii="標楷體" w:eastAsia="標楷體" w:hAnsi="標楷體" w:hint="eastAsia"/>
                <w:lang w:eastAsia="zh-HK"/>
              </w:rPr>
              <w:t>資料排序</w:t>
            </w:r>
            <w:r w:rsidRPr="00AF7A10">
              <w:rPr>
                <w:rFonts w:ascii="標楷體" w:eastAsia="標楷體" w:hAnsi="標楷體" w:hint="eastAsia"/>
              </w:rPr>
              <w:t>:查詢結果</w:t>
            </w:r>
            <w:r w:rsidRPr="00AF7A10">
              <w:rPr>
                <w:rFonts w:ascii="標楷體" w:eastAsia="標楷體" w:hAnsi="標楷體" w:hint="eastAsia"/>
                <w:lang w:eastAsia="zh-HK"/>
              </w:rPr>
              <w:t>「</w:t>
            </w:r>
            <w:r>
              <w:rPr>
                <w:rFonts w:ascii="標楷體" w:eastAsia="標楷體" w:hAnsi="標楷體" w:hint="eastAsia"/>
                <w:lang w:eastAsia="zh-HK"/>
              </w:rPr>
              <w:t>科子細目</w:t>
            </w:r>
            <w:r w:rsidRPr="00AF7A10">
              <w:rPr>
                <w:rFonts w:ascii="標楷體" w:eastAsia="標楷體" w:hAnsi="標楷體" w:hint="eastAsia"/>
                <w:lang w:eastAsia="zh-HK"/>
              </w:rPr>
              <w:t>」</w:t>
            </w:r>
            <w:r>
              <w:rPr>
                <w:rFonts w:ascii="標楷體" w:eastAsia="標楷體" w:hAnsi="標楷體" w:hint="eastAsia"/>
                <w:lang w:eastAsia="zh-HK"/>
              </w:rPr>
              <w:t>由小到大排序</w:t>
            </w:r>
          </w:p>
          <w:p w14:paraId="5819AFEB" w14:textId="4357F1F4" w:rsidR="009D1C0B" w:rsidRPr="00362205" w:rsidRDefault="009D1C0B" w:rsidP="009D1C0B">
            <w:pPr>
              <w:ind w:left="240" w:hangingChars="100" w:hanging="240"/>
              <w:rPr>
                <w:rFonts w:ascii="標楷體" w:eastAsia="標楷體" w:hAnsi="標楷體"/>
                <w:lang w:eastAsia="zh-HK"/>
              </w:rPr>
            </w:pPr>
            <w:r w:rsidRPr="00AF7A10">
              <w:rPr>
                <w:rFonts w:ascii="標楷體" w:eastAsia="標楷體" w:hAnsi="標楷體" w:hint="eastAsia"/>
              </w:rPr>
              <w:t>4.</w:t>
            </w:r>
            <w:r w:rsidRPr="00362205">
              <w:rPr>
                <w:rFonts w:ascii="標楷體" w:eastAsia="標楷體" w:hAnsi="標楷體" w:hint="eastAsia"/>
                <w:lang w:eastAsia="zh-HK"/>
              </w:rPr>
              <w:t>本交</w:t>
            </w:r>
            <w:r w:rsidRPr="00362205">
              <w:rPr>
                <w:rFonts w:ascii="標楷體" w:eastAsia="標楷體" w:hAnsi="標楷體" w:hint="eastAsia"/>
              </w:rPr>
              <w:t>易</w:t>
            </w:r>
            <w:r w:rsidRPr="008F324F">
              <w:rPr>
                <w:rFonts w:ascii="標楷體" w:eastAsia="標楷體" w:hAnsi="標楷體" w:hint="eastAsia"/>
                <w:lang w:eastAsia="zh-HK"/>
              </w:rPr>
              <w:t>可以帳冊別為鍵</w:t>
            </w:r>
            <w:r w:rsidRPr="00362205">
              <w:rPr>
                <w:rFonts w:ascii="標楷體" w:eastAsia="標楷體" w:hAnsi="標楷體" w:hint="eastAsia"/>
                <w:lang w:eastAsia="zh-HK"/>
              </w:rPr>
              <w:t>值查</w:t>
            </w:r>
            <w:r w:rsidRPr="00362205">
              <w:rPr>
                <w:rFonts w:ascii="標楷體" w:eastAsia="標楷體" w:hAnsi="標楷體" w:hint="eastAsia"/>
              </w:rPr>
              <w:t>詢</w:t>
            </w:r>
            <w:r w:rsidRPr="00362205">
              <w:rPr>
                <w:rFonts w:ascii="標楷體" w:eastAsia="標楷體" w:hAnsi="標楷體" w:hint="eastAsia"/>
                <w:lang w:eastAsia="zh-HK"/>
              </w:rPr>
              <w:t>日結</w:t>
            </w:r>
            <w:r w:rsidRPr="00362205">
              <w:rPr>
                <w:rFonts w:ascii="標楷體" w:eastAsia="標楷體" w:hAnsi="標楷體" w:hint="eastAsia"/>
              </w:rPr>
              <w:t>明細</w:t>
            </w:r>
            <w:r w:rsidRPr="00362205">
              <w:rPr>
                <w:rFonts w:ascii="標楷體" w:eastAsia="標楷體" w:hAnsi="標楷體" w:hint="eastAsia"/>
                <w:lang w:eastAsia="zh-HK"/>
              </w:rPr>
              <w:t>資</w:t>
            </w:r>
            <w:r w:rsidRPr="00362205">
              <w:rPr>
                <w:rFonts w:ascii="標楷體" w:eastAsia="標楷體" w:hAnsi="標楷體" w:hint="eastAsia"/>
              </w:rPr>
              <w:t>料</w:t>
            </w:r>
            <w:r w:rsidRPr="00AF7A10">
              <w:rPr>
                <w:rFonts w:ascii="標楷體" w:eastAsia="標楷體" w:hAnsi="標楷體" w:hint="eastAsia"/>
                <w:lang w:eastAsia="zh-HK"/>
              </w:rPr>
              <w:t>。</w:t>
            </w:r>
          </w:p>
        </w:tc>
      </w:tr>
      <w:tr w:rsidR="009D1C0B" w:rsidRPr="00362205" w14:paraId="6D0C22D4" w14:textId="77777777" w:rsidTr="009D1C0B">
        <w:trPr>
          <w:trHeight w:val="321"/>
        </w:trPr>
        <w:tc>
          <w:tcPr>
            <w:tcW w:w="1548" w:type="dxa"/>
            <w:tcBorders>
              <w:top w:val="single" w:sz="8" w:space="0" w:color="000000"/>
              <w:bottom w:val="single" w:sz="8" w:space="0" w:color="000000"/>
              <w:right w:val="single" w:sz="8" w:space="0" w:color="000000"/>
            </w:tcBorders>
            <w:shd w:val="clear" w:color="auto" w:fill="F3F3F3"/>
          </w:tcPr>
          <w:p w14:paraId="5190FBBD" w14:textId="77777777" w:rsidR="009D1C0B" w:rsidRPr="00362205" w:rsidRDefault="009D1C0B" w:rsidP="009D1C0B">
            <w:pPr>
              <w:rPr>
                <w:rFonts w:ascii="標楷體" w:eastAsia="標楷體" w:hAnsi="標楷體"/>
              </w:rPr>
            </w:pPr>
            <w:r w:rsidRPr="00362205">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4216501C" w14:textId="77777777" w:rsidR="009D1C0B" w:rsidRPr="00362205" w:rsidRDefault="009D1C0B" w:rsidP="009D1C0B">
            <w:pPr>
              <w:rPr>
                <w:rFonts w:ascii="標楷體" w:eastAsia="標楷體" w:hAnsi="標楷體"/>
              </w:rPr>
            </w:pPr>
          </w:p>
        </w:tc>
      </w:tr>
      <w:tr w:rsidR="009D1C0B" w:rsidRPr="00362205" w14:paraId="53E881FB" w14:textId="77777777" w:rsidTr="009D1C0B">
        <w:trPr>
          <w:trHeight w:val="1311"/>
        </w:trPr>
        <w:tc>
          <w:tcPr>
            <w:tcW w:w="1548" w:type="dxa"/>
            <w:tcBorders>
              <w:top w:val="single" w:sz="8" w:space="0" w:color="000000"/>
              <w:bottom w:val="single" w:sz="8" w:space="0" w:color="000000"/>
              <w:right w:val="single" w:sz="8" w:space="0" w:color="000000"/>
            </w:tcBorders>
            <w:shd w:val="clear" w:color="auto" w:fill="F3F3F3"/>
          </w:tcPr>
          <w:p w14:paraId="05A104FF" w14:textId="77777777" w:rsidR="009D1C0B" w:rsidRPr="00362205" w:rsidRDefault="009D1C0B" w:rsidP="009D1C0B">
            <w:pPr>
              <w:rPr>
                <w:rFonts w:ascii="標楷體" w:eastAsia="標楷體" w:hAnsi="標楷體"/>
              </w:rPr>
            </w:pPr>
            <w:r w:rsidRPr="00362205">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0D49665C" w14:textId="77777777" w:rsidR="009D1C0B" w:rsidRPr="00470A06" w:rsidRDefault="009D1C0B" w:rsidP="009D1C0B">
            <w:pPr>
              <w:rPr>
                <w:rFonts w:ascii="標楷體" w:eastAsia="標楷體" w:hAnsi="標楷體"/>
              </w:rPr>
            </w:pPr>
          </w:p>
        </w:tc>
      </w:tr>
      <w:tr w:rsidR="009D1C0B" w:rsidRPr="00362205" w14:paraId="367B5D04" w14:textId="77777777" w:rsidTr="009D1C0B">
        <w:trPr>
          <w:trHeight w:val="278"/>
        </w:trPr>
        <w:tc>
          <w:tcPr>
            <w:tcW w:w="1548" w:type="dxa"/>
            <w:tcBorders>
              <w:top w:val="single" w:sz="8" w:space="0" w:color="000000"/>
              <w:bottom w:val="single" w:sz="8" w:space="0" w:color="000000"/>
              <w:right w:val="single" w:sz="8" w:space="0" w:color="000000"/>
            </w:tcBorders>
            <w:shd w:val="clear" w:color="auto" w:fill="F3F3F3"/>
          </w:tcPr>
          <w:p w14:paraId="19CF5A9E" w14:textId="77777777" w:rsidR="009D1C0B" w:rsidRPr="00362205" w:rsidRDefault="009D1C0B" w:rsidP="009D1C0B">
            <w:pPr>
              <w:rPr>
                <w:rFonts w:ascii="標楷體" w:eastAsia="標楷體" w:hAnsi="標楷體"/>
              </w:rPr>
            </w:pPr>
            <w:r w:rsidRPr="00362205">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42D43079" w14:textId="77777777" w:rsidR="009D1C0B" w:rsidRDefault="009D1C0B" w:rsidP="009D1C0B">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提供資料查詢輸出</w:t>
            </w:r>
          </w:p>
          <w:p w14:paraId="615459F6" w14:textId="77777777" w:rsidR="009D1C0B" w:rsidRDefault="009D1C0B" w:rsidP="009D1C0B">
            <w:pPr>
              <w:autoSpaceDE w:val="0"/>
              <w:autoSpaceDN w:val="0"/>
              <w:adjustRightInd w:val="0"/>
              <w:rPr>
                <w:rFonts w:ascii="標楷體" w:eastAsia="標楷體" w:hAnsi="標楷體" w:cs="細明體"/>
                <w:kern w:val="0"/>
              </w:rPr>
            </w:pPr>
            <w:r>
              <w:rPr>
                <w:rFonts w:ascii="標楷體" w:eastAsia="標楷體" w:hAnsi="標楷體" w:hint="eastAsia"/>
              </w:rPr>
              <w:t>2</w:t>
            </w:r>
            <w:r>
              <w:rPr>
                <w:rFonts w:ascii="標楷體" w:eastAsia="標楷體" w:hAnsi="標楷體"/>
              </w:rPr>
              <w:t>.</w:t>
            </w:r>
            <w:r>
              <w:rPr>
                <w:rFonts w:ascii="標楷體" w:eastAsia="標楷體" w:hAnsi="標楷體" w:cs="細明體" w:hint="eastAsia"/>
                <w:kern w:val="0"/>
              </w:rPr>
              <w:t>查詢結果依據Ac</w:t>
            </w:r>
            <w:r>
              <w:rPr>
                <w:rFonts w:ascii="標楷體" w:eastAsia="標楷體" w:hAnsi="標楷體" w:cs="細明體"/>
                <w:kern w:val="0"/>
              </w:rPr>
              <w:t>Detail.AcBookFlag</w:t>
            </w:r>
          </w:p>
          <w:p w14:paraId="7C0C218F" w14:textId="77777777" w:rsidR="009D1C0B" w:rsidRPr="00855525" w:rsidRDefault="009D1C0B" w:rsidP="009D1C0B">
            <w:pPr>
              <w:autoSpaceDE w:val="0"/>
              <w:autoSpaceDN w:val="0"/>
              <w:adjustRightInd w:val="0"/>
              <w:ind w:firstLineChars="100" w:firstLine="240"/>
              <w:rPr>
                <w:rFonts w:ascii="標楷體" w:eastAsia="標楷體" w:hAnsi="標楷體" w:cs="細明體"/>
                <w:kern w:val="0"/>
              </w:rPr>
            </w:pPr>
            <w:r w:rsidRPr="00855525">
              <w:rPr>
                <w:rFonts w:ascii="標楷體" w:eastAsia="標楷體" w:hAnsi="標楷體" w:cs="細明體"/>
                <w:kern w:val="0"/>
              </w:rPr>
              <w:t>0:</w:t>
            </w:r>
            <w:r w:rsidRPr="00855525">
              <w:rPr>
                <w:rFonts w:ascii="標楷體" w:eastAsia="標楷體" w:hAnsi="標楷體" w:cs="細明體" w:hint="eastAsia"/>
                <w:kern w:val="0"/>
              </w:rPr>
              <w:t>不細分</w:t>
            </w:r>
            <w:r w:rsidRPr="00855525">
              <w:rPr>
                <w:rFonts w:ascii="標楷體" w:eastAsia="標楷體" w:hAnsi="標楷體" w:cs="細明體"/>
                <w:kern w:val="0"/>
              </w:rPr>
              <w:t>(000)</w:t>
            </w:r>
          </w:p>
          <w:p w14:paraId="78705A11" w14:textId="77777777" w:rsidR="009D1C0B" w:rsidRDefault="009D1C0B" w:rsidP="009D1C0B">
            <w:pPr>
              <w:autoSpaceDE w:val="0"/>
              <w:autoSpaceDN w:val="0"/>
              <w:adjustRightInd w:val="0"/>
              <w:ind w:firstLineChars="100" w:firstLine="240"/>
              <w:rPr>
                <w:rFonts w:ascii="標楷體" w:eastAsia="標楷體" w:hAnsi="標楷體" w:cs="細明體"/>
                <w:kern w:val="0"/>
              </w:rPr>
            </w:pPr>
            <w:r w:rsidRPr="00855525">
              <w:rPr>
                <w:rFonts w:ascii="標楷體" w:eastAsia="標楷體" w:hAnsi="標楷體" w:cs="細明體"/>
                <w:kern w:val="0"/>
              </w:rPr>
              <w:t>1:</w:t>
            </w:r>
            <w:r w:rsidRPr="00855525">
              <w:rPr>
                <w:rFonts w:ascii="標楷體" w:eastAsia="標楷體" w:hAnsi="標楷體" w:cs="細明體" w:hint="eastAsia"/>
                <w:kern w:val="0"/>
              </w:rPr>
              <w:t>兼全帳冊與特殊帳冊</w:t>
            </w:r>
          </w:p>
          <w:p w14:paraId="093C2668" w14:textId="77777777" w:rsidR="009D1C0B" w:rsidRPr="00855525" w:rsidRDefault="009D1C0B" w:rsidP="009D1C0B">
            <w:pPr>
              <w:autoSpaceDE w:val="0"/>
              <w:autoSpaceDN w:val="0"/>
              <w:adjustRightInd w:val="0"/>
              <w:ind w:leftChars="100" w:left="240"/>
              <w:rPr>
                <w:rFonts w:ascii="標楷體" w:eastAsia="標楷體" w:hAnsi="標楷體" w:cs="細明體"/>
                <w:kern w:val="0"/>
              </w:rPr>
            </w:pPr>
            <w:r w:rsidRPr="00855525">
              <w:rPr>
                <w:rFonts w:ascii="標楷體" w:eastAsia="標楷體" w:hAnsi="標楷體" w:cs="細明體"/>
                <w:kern w:val="0"/>
              </w:rPr>
              <w:t>(</w:t>
            </w:r>
            <w:r w:rsidRPr="00855525">
              <w:rPr>
                <w:rFonts w:ascii="標楷體" w:eastAsia="標楷體" w:hAnsi="標楷體" w:cs="細明體" w:hint="eastAsia"/>
                <w:kern w:val="0"/>
              </w:rPr>
              <w:t>輸入</w:t>
            </w:r>
            <w:r w:rsidRPr="00855525">
              <w:rPr>
                <w:rFonts w:ascii="標楷體" w:eastAsia="標楷體" w:hAnsi="標楷體" w:cs="細明體"/>
                <w:kern w:val="0"/>
              </w:rPr>
              <w:t>000,</w:t>
            </w:r>
            <w:r>
              <w:rPr>
                <w:rFonts w:ascii="標楷體" w:eastAsia="標楷體" w:hAnsi="標楷體" w:cs="細明體" w:hint="eastAsia"/>
                <w:kern w:val="0"/>
              </w:rPr>
              <w:t>查詢結果</w:t>
            </w:r>
            <w:r w:rsidRPr="00855525">
              <w:rPr>
                <w:rFonts w:ascii="標楷體" w:eastAsia="標楷體" w:hAnsi="標楷體" w:cs="細明體" w:hint="eastAsia"/>
                <w:kern w:val="0"/>
              </w:rPr>
              <w:t>含</w:t>
            </w:r>
            <w:r w:rsidRPr="00855525">
              <w:rPr>
                <w:rFonts w:ascii="標楷體" w:eastAsia="標楷體" w:hAnsi="標楷體" w:cs="細明體"/>
                <w:kern w:val="0"/>
              </w:rPr>
              <w:t xml:space="preserve">000,201; </w:t>
            </w:r>
            <w:r w:rsidRPr="00855525">
              <w:rPr>
                <w:rFonts w:ascii="標楷體" w:eastAsia="標楷體" w:hAnsi="標楷體" w:cs="細明體" w:hint="eastAsia"/>
                <w:kern w:val="0"/>
              </w:rPr>
              <w:t>輸入</w:t>
            </w:r>
            <w:r w:rsidRPr="00855525">
              <w:rPr>
                <w:rFonts w:ascii="標楷體" w:eastAsia="標楷體" w:hAnsi="標楷體" w:cs="細明體"/>
                <w:kern w:val="0"/>
              </w:rPr>
              <w:t>201,</w:t>
            </w:r>
            <w:r>
              <w:rPr>
                <w:rFonts w:ascii="標楷體" w:eastAsia="標楷體" w:hAnsi="標楷體" w:cs="細明體" w:hint="eastAsia"/>
                <w:kern w:val="0"/>
              </w:rPr>
              <w:t>查詢結果含</w:t>
            </w:r>
            <w:r w:rsidRPr="00855525">
              <w:rPr>
                <w:rFonts w:ascii="標楷體" w:eastAsia="標楷體" w:hAnsi="標楷體" w:cs="細明體"/>
                <w:kern w:val="0"/>
              </w:rPr>
              <w:t>201)</w:t>
            </w:r>
          </w:p>
          <w:p w14:paraId="639A0A5E" w14:textId="77777777" w:rsidR="009D1C0B" w:rsidRPr="00855525" w:rsidRDefault="009D1C0B" w:rsidP="009D1C0B">
            <w:pPr>
              <w:autoSpaceDE w:val="0"/>
              <w:autoSpaceDN w:val="0"/>
              <w:adjustRightInd w:val="0"/>
              <w:ind w:firstLineChars="100" w:firstLine="240"/>
              <w:rPr>
                <w:rFonts w:ascii="標楷體" w:eastAsia="標楷體" w:hAnsi="標楷體" w:cs="細明體"/>
                <w:kern w:val="0"/>
              </w:rPr>
            </w:pPr>
            <w:r w:rsidRPr="00855525">
              <w:rPr>
                <w:rFonts w:ascii="標楷體" w:eastAsia="標楷體" w:hAnsi="標楷體" w:cs="細明體"/>
                <w:kern w:val="0"/>
              </w:rPr>
              <w:t>2:</w:t>
            </w:r>
            <w:r w:rsidRPr="00855525">
              <w:rPr>
                <w:rFonts w:ascii="標楷體" w:eastAsia="標楷體" w:hAnsi="標楷體" w:cs="細明體" w:hint="eastAsia"/>
                <w:kern w:val="0"/>
              </w:rPr>
              <w:t>特殊帳冊之應收調撥款，明細檔無</w:t>
            </w:r>
            <w:r w:rsidRPr="00855525">
              <w:rPr>
                <w:rFonts w:ascii="標楷體" w:eastAsia="標楷體" w:hAnsi="標楷體" w:cs="細明體"/>
                <w:kern w:val="0"/>
              </w:rPr>
              <w:t>(</w:t>
            </w:r>
            <w:r w:rsidRPr="00855525">
              <w:rPr>
                <w:rFonts w:ascii="標楷體" w:eastAsia="標楷體" w:hAnsi="標楷體" w:cs="細明體" w:hint="eastAsia"/>
                <w:kern w:val="0"/>
              </w:rPr>
              <w:t>只寫入總帳檔</w:t>
            </w:r>
            <w:r w:rsidRPr="00855525">
              <w:rPr>
                <w:rFonts w:ascii="標楷體" w:eastAsia="標楷體" w:hAnsi="標楷體" w:cs="細明體"/>
                <w:kern w:val="0"/>
              </w:rPr>
              <w:t>)</w:t>
            </w:r>
          </w:p>
          <w:p w14:paraId="278CA6E5" w14:textId="77777777" w:rsidR="009D1C0B" w:rsidRDefault="009D1C0B" w:rsidP="009D1C0B">
            <w:pPr>
              <w:ind w:firstLineChars="100" w:firstLine="240"/>
              <w:rPr>
                <w:rFonts w:ascii="標楷體" w:eastAsia="標楷體" w:hAnsi="標楷體" w:cs="細明體"/>
                <w:kern w:val="0"/>
              </w:rPr>
            </w:pPr>
            <w:r w:rsidRPr="00855525">
              <w:rPr>
                <w:rFonts w:ascii="標楷體" w:eastAsia="標楷體" w:hAnsi="標楷體" w:cs="細明體"/>
                <w:kern w:val="0"/>
              </w:rPr>
              <w:t>3:</w:t>
            </w:r>
            <w:r w:rsidRPr="00855525">
              <w:rPr>
                <w:rFonts w:ascii="標楷體" w:eastAsia="標楷體" w:hAnsi="標楷體" w:cs="細明體" w:hint="eastAsia"/>
                <w:kern w:val="0"/>
              </w:rPr>
              <w:t>特殊帳冊</w:t>
            </w:r>
            <w:r w:rsidRPr="00855525">
              <w:rPr>
                <w:rFonts w:ascii="標楷體" w:eastAsia="標楷體" w:hAnsi="標楷體" w:cs="細明體"/>
                <w:kern w:val="0"/>
              </w:rPr>
              <w:t>(L6201:</w:t>
            </w:r>
            <w:r w:rsidRPr="00855525">
              <w:rPr>
                <w:rFonts w:ascii="標楷體" w:eastAsia="標楷體" w:hAnsi="標楷體" w:cs="細明體" w:hint="eastAsia"/>
                <w:kern w:val="0"/>
              </w:rPr>
              <w:t>其他傳票輸入</w:t>
            </w:r>
            <w:r w:rsidRPr="00855525">
              <w:rPr>
                <w:rFonts w:ascii="標楷體" w:eastAsia="標楷體" w:hAnsi="標楷體" w:cs="細明體"/>
                <w:kern w:val="0"/>
              </w:rPr>
              <w:t xml:space="preserve">) </w:t>
            </w:r>
          </w:p>
          <w:p w14:paraId="59EB6480" w14:textId="77777777" w:rsidR="009D1C0B" w:rsidRPr="00362205" w:rsidRDefault="009D1C0B" w:rsidP="009D1C0B">
            <w:pPr>
              <w:ind w:firstLineChars="100" w:firstLine="240"/>
              <w:rPr>
                <w:rFonts w:ascii="標楷體" w:eastAsia="標楷體" w:hAnsi="標楷體"/>
                <w:lang w:eastAsia="zh-HK"/>
              </w:rPr>
            </w:pPr>
            <w:r w:rsidRPr="00855525">
              <w:rPr>
                <w:rFonts w:ascii="標楷體" w:eastAsia="標楷體" w:hAnsi="標楷體" w:cs="細明體"/>
                <w:kern w:val="0"/>
              </w:rPr>
              <w:t>(</w:t>
            </w:r>
            <w:r w:rsidRPr="00855525">
              <w:rPr>
                <w:rFonts w:ascii="標楷體" w:eastAsia="標楷體" w:hAnsi="標楷體" w:cs="細明體" w:hint="eastAsia"/>
                <w:kern w:val="0"/>
              </w:rPr>
              <w:t>輸入</w:t>
            </w:r>
            <w:r w:rsidRPr="00855525">
              <w:rPr>
                <w:rFonts w:ascii="標楷體" w:eastAsia="標楷體" w:hAnsi="標楷體" w:cs="細明體"/>
                <w:kern w:val="0"/>
              </w:rPr>
              <w:t>000,</w:t>
            </w:r>
            <w:r>
              <w:rPr>
                <w:rFonts w:ascii="標楷體" w:eastAsia="標楷體" w:hAnsi="標楷體" w:cs="細明體" w:hint="eastAsia"/>
                <w:kern w:val="0"/>
              </w:rPr>
              <w:t xml:space="preserve"> 查詢結果</w:t>
            </w:r>
            <w:r w:rsidRPr="00855525">
              <w:rPr>
                <w:rFonts w:ascii="標楷體" w:eastAsia="標楷體" w:hAnsi="標楷體" w:cs="細明體"/>
                <w:kern w:val="0"/>
              </w:rPr>
              <w:t xml:space="preserve">000 ; </w:t>
            </w:r>
            <w:r w:rsidRPr="00855525">
              <w:rPr>
                <w:rFonts w:ascii="標楷體" w:eastAsia="標楷體" w:hAnsi="標楷體" w:cs="細明體" w:hint="eastAsia"/>
                <w:kern w:val="0"/>
              </w:rPr>
              <w:t>輸入</w:t>
            </w:r>
            <w:r w:rsidRPr="00855525">
              <w:rPr>
                <w:rFonts w:ascii="標楷體" w:eastAsia="標楷體" w:hAnsi="標楷體" w:cs="細明體"/>
                <w:kern w:val="0"/>
              </w:rPr>
              <w:t>201,</w:t>
            </w:r>
            <w:r>
              <w:rPr>
                <w:rFonts w:ascii="標楷體" w:eastAsia="標楷體" w:hAnsi="標楷體" w:cs="細明體" w:hint="eastAsia"/>
                <w:kern w:val="0"/>
              </w:rPr>
              <w:t xml:space="preserve"> 查詢結果</w:t>
            </w:r>
            <w:r w:rsidRPr="00855525">
              <w:rPr>
                <w:rFonts w:ascii="標楷體" w:eastAsia="標楷體" w:hAnsi="標楷體" w:cs="細明體"/>
                <w:kern w:val="0"/>
              </w:rPr>
              <w:t>201)</w:t>
            </w:r>
          </w:p>
        </w:tc>
      </w:tr>
      <w:tr w:rsidR="009D1C0B" w:rsidRPr="00362205" w14:paraId="141DD321" w14:textId="77777777" w:rsidTr="009D1C0B">
        <w:trPr>
          <w:trHeight w:val="358"/>
        </w:trPr>
        <w:tc>
          <w:tcPr>
            <w:tcW w:w="1548" w:type="dxa"/>
            <w:tcBorders>
              <w:top w:val="single" w:sz="8" w:space="0" w:color="000000"/>
              <w:bottom w:val="single" w:sz="8" w:space="0" w:color="000000"/>
              <w:right w:val="single" w:sz="8" w:space="0" w:color="000000"/>
            </w:tcBorders>
            <w:shd w:val="clear" w:color="auto" w:fill="F3F3F3"/>
          </w:tcPr>
          <w:p w14:paraId="35AC261D" w14:textId="77777777" w:rsidR="009D1C0B" w:rsidRPr="00362205" w:rsidRDefault="009D1C0B" w:rsidP="009D1C0B">
            <w:pPr>
              <w:rPr>
                <w:rFonts w:ascii="標楷體" w:eastAsia="標楷體" w:hAnsi="標楷體"/>
              </w:rPr>
            </w:pPr>
            <w:r w:rsidRPr="00362205">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283F0133" w14:textId="3B084B3D" w:rsidR="009D1C0B" w:rsidRPr="00362205" w:rsidRDefault="009D1C0B" w:rsidP="009D1C0B">
            <w:pPr>
              <w:rPr>
                <w:rFonts w:ascii="標楷體" w:eastAsia="標楷體" w:hAnsi="標楷體"/>
              </w:rPr>
            </w:pPr>
          </w:p>
        </w:tc>
      </w:tr>
      <w:tr w:rsidR="009D1C0B" w:rsidRPr="00362205" w14:paraId="59D37E21" w14:textId="77777777" w:rsidTr="009D1C0B">
        <w:trPr>
          <w:trHeight w:val="278"/>
        </w:trPr>
        <w:tc>
          <w:tcPr>
            <w:tcW w:w="1548" w:type="dxa"/>
            <w:tcBorders>
              <w:top w:val="single" w:sz="8" w:space="0" w:color="000000"/>
              <w:bottom w:val="single" w:sz="8" w:space="0" w:color="000000"/>
              <w:right w:val="single" w:sz="8" w:space="0" w:color="000000"/>
            </w:tcBorders>
            <w:shd w:val="clear" w:color="auto" w:fill="F3F3F3"/>
          </w:tcPr>
          <w:p w14:paraId="5739450C" w14:textId="77777777" w:rsidR="009D1C0B" w:rsidRPr="00362205" w:rsidRDefault="009D1C0B" w:rsidP="009D1C0B">
            <w:pPr>
              <w:rPr>
                <w:rFonts w:ascii="標楷體" w:eastAsia="標楷體" w:hAnsi="標楷體"/>
              </w:rPr>
            </w:pPr>
            <w:r w:rsidRPr="00362205">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4B1AAFB5" w14:textId="77777777" w:rsidR="009D1C0B" w:rsidRPr="00362205" w:rsidRDefault="009D1C0B" w:rsidP="009D1C0B">
            <w:pPr>
              <w:rPr>
                <w:rFonts w:ascii="標楷體" w:eastAsia="標楷體" w:hAnsi="標楷體"/>
              </w:rPr>
            </w:pPr>
          </w:p>
        </w:tc>
      </w:tr>
    </w:tbl>
    <w:p w14:paraId="219AADDA" w14:textId="77777777" w:rsidR="009D1C0B" w:rsidRDefault="009D1C0B" w:rsidP="00D01BCC">
      <w:pPr>
        <w:pStyle w:val="a"/>
        <w:numPr>
          <w:ilvl w:val="0"/>
          <w:numId w:val="0"/>
        </w:numPr>
        <w:ind w:left="1330"/>
        <w:pPrChange w:id="23" w:author="張金龍" w:date="2021-05-12T12:09:00Z">
          <w:pPr>
            <w:pStyle w:val="a"/>
            <w:numPr>
              <w:numId w:val="0"/>
            </w:numPr>
            <w:ind w:left="0" w:firstLine="0"/>
          </w:pPr>
        </w:pPrChange>
      </w:pPr>
    </w:p>
    <w:p w14:paraId="460C5352" w14:textId="77777777" w:rsidR="009D1C0B" w:rsidRPr="005F1722" w:rsidRDefault="009D1C0B" w:rsidP="00D01BCC">
      <w:pPr>
        <w:pStyle w:val="a"/>
      </w:pPr>
      <w:r>
        <w:rPr>
          <w:rFonts w:hint="eastAsia"/>
        </w:rPr>
        <w:lastRenderedPageBreak/>
        <w:t>Ta</w:t>
      </w:r>
      <w:r>
        <w:t>ble List</w:t>
      </w:r>
      <w:r w:rsidRPr="005F1722">
        <w:rPr>
          <w:rFonts w:hint="eastAsia"/>
        </w:rPr>
        <w:t>:</w:t>
      </w:r>
    </w:p>
    <w:tbl>
      <w:tblPr>
        <w:tblStyle w:val="ac"/>
        <w:tblW w:w="0" w:type="auto"/>
        <w:tblInd w:w="1809" w:type="dxa"/>
        <w:tblLook w:val="04A0" w:firstRow="1" w:lastRow="0" w:firstColumn="1" w:lastColumn="0" w:noHBand="0" w:noVBand="1"/>
      </w:tblPr>
      <w:tblGrid>
        <w:gridCol w:w="851"/>
        <w:gridCol w:w="3118"/>
        <w:gridCol w:w="3828"/>
      </w:tblGrid>
      <w:tr w:rsidR="009D1C0B" w:rsidRPr="0022279A" w14:paraId="340A6548" w14:textId="77777777" w:rsidTr="009D1C0B">
        <w:tc>
          <w:tcPr>
            <w:tcW w:w="851" w:type="dxa"/>
            <w:shd w:val="clear" w:color="auto" w:fill="D9D9D9" w:themeFill="background1" w:themeFillShade="D9"/>
          </w:tcPr>
          <w:p w14:paraId="61E5436F" w14:textId="77777777" w:rsidR="009D1C0B" w:rsidRPr="0022279A" w:rsidRDefault="009D1C0B" w:rsidP="009D1C0B">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3358E094" w14:textId="77777777" w:rsidR="009D1C0B" w:rsidRPr="0022279A" w:rsidRDefault="009D1C0B" w:rsidP="009D1C0B">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73AC4CC7" w14:textId="77777777" w:rsidR="009D1C0B" w:rsidRPr="0022279A" w:rsidRDefault="009D1C0B" w:rsidP="009D1C0B">
            <w:pPr>
              <w:jc w:val="center"/>
              <w:rPr>
                <w:rFonts w:ascii="標楷體" w:eastAsia="標楷體" w:hAnsi="標楷體"/>
              </w:rPr>
            </w:pPr>
            <w:r w:rsidRPr="0022279A">
              <w:rPr>
                <w:rFonts w:ascii="標楷體" w:eastAsia="標楷體" w:hAnsi="標楷體" w:hint="eastAsia"/>
                <w:lang w:eastAsia="zh-HK"/>
              </w:rPr>
              <w:t>說明</w:t>
            </w:r>
          </w:p>
        </w:tc>
      </w:tr>
      <w:tr w:rsidR="009D1C0B" w:rsidRPr="0022279A" w14:paraId="176622FF" w14:textId="77777777" w:rsidTr="009D1C0B">
        <w:tc>
          <w:tcPr>
            <w:tcW w:w="851" w:type="dxa"/>
          </w:tcPr>
          <w:p w14:paraId="0DDC3FB8" w14:textId="77777777" w:rsidR="009D1C0B" w:rsidRPr="0022279A" w:rsidRDefault="009D1C0B" w:rsidP="009D1C0B">
            <w:pPr>
              <w:jc w:val="center"/>
              <w:rPr>
                <w:rFonts w:ascii="標楷體" w:eastAsia="標楷體" w:hAnsi="標楷體"/>
              </w:rPr>
            </w:pPr>
            <w:r w:rsidRPr="0022279A">
              <w:rPr>
                <w:rFonts w:ascii="標楷體" w:eastAsia="標楷體" w:hAnsi="標楷體" w:hint="eastAsia"/>
              </w:rPr>
              <w:t>1</w:t>
            </w:r>
          </w:p>
        </w:tc>
        <w:tc>
          <w:tcPr>
            <w:tcW w:w="3118" w:type="dxa"/>
          </w:tcPr>
          <w:p w14:paraId="55853109" w14:textId="77777777" w:rsidR="009D1C0B" w:rsidRPr="0022279A" w:rsidRDefault="009D1C0B" w:rsidP="009D1C0B">
            <w:pPr>
              <w:rPr>
                <w:rFonts w:ascii="標楷體" w:eastAsia="標楷體" w:hAnsi="標楷體"/>
              </w:rPr>
            </w:pPr>
            <w:r>
              <w:rPr>
                <w:rFonts w:ascii="標楷體" w:eastAsia="標楷體" w:hAnsi="標楷體" w:hint="eastAsia"/>
              </w:rPr>
              <w:t>A</w:t>
            </w:r>
            <w:r>
              <w:rPr>
                <w:rFonts w:ascii="標楷體" w:eastAsia="標楷體" w:hAnsi="標楷體"/>
              </w:rPr>
              <w:t>cDetail</w:t>
            </w:r>
          </w:p>
        </w:tc>
        <w:tc>
          <w:tcPr>
            <w:tcW w:w="3828" w:type="dxa"/>
          </w:tcPr>
          <w:p w14:paraId="71B71323" w14:textId="77777777" w:rsidR="009D1C0B" w:rsidRPr="0022279A" w:rsidRDefault="009D1C0B" w:rsidP="009D1C0B">
            <w:pPr>
              <w:rPr>
                <w:rFonts w:ascii="標楷體" w:eastAsia="標楷體" w:hAnsi="標楷體"/>
              </w:rPr>
            </w:pPr>
            <w:r>
              <w:rPr>
                <w:rFonts w:ascii="標楷體" w:eastAsia="標楷體" w:hAnsi="標楷體" w:hint="eastAsia"/>
              </w:rPr>
              <w:t>會計帳務明細檔</w:t>
            </w:r>
          </w:p>
        </w:tc>
      </w:tr>
      <w:tr w:rsidR="009D1C0B" w:rsidRPr="0022279A" w14:paraId="0C5A012A" w14:textId="77777777" w:rsidTr="009D1C0B">
        <w:tc>
          <w:tcPr>
            <w:tcW w:w="851" w:type="dxa"/>
          </w:tcPr>
          <w:p w14:paraId="44595F16" w14:textId="77777777" w:rsidR="009D1C0B" w:rsidRPr="0022279A" w:rsidRDefault="009D1C0B" w:rsidP="009D1C0B">
            <w:pPr>
              <w:jc w:val="center"/>
              <w:rPr>
                <w:rFonts w:ascii="標楷體" w:eastAsia="標楷體" w:hAnsi="標楷體"/>
              </w:rPr>
            </w:pPr>
            <w:r>
              <w:rPr>
                <w:rFonts w:ascii="標楷體" w:eastAsia="標楷體" w:hAnsi="標楷體" w:hint="eastAsia"/>
              </w:rPr>
              <w:t>2</w:t>
            </w:r>
          </w:p>
        </w:tc>
        <w:tc>
          <w:tcPr>
            <w:tcW w:w="3118" w:type="dxa"/>
          </w:tcPr>
          <w:p w14:paraId="33A1AFA7" w14:textId="77777777" w:rsidR="009D1C0B" w:rsidRPr="0022279A" w:rsidRDefault="009D1C0B" w:rsidP="009D1C0B">
            <w:pPr>
              <w:rPr>
                <w:rFonts w:ascii="標楷體" w:eastAsia="標楷體" w:hAnsi="標楷體"/>
              </w:rPr>
            </w:pPr>
            <w:r>
              <w:rPr>
                <w:rFonts w:ascii="標楷體" w:eastAsia="標楷體" w:hAnsi="標楷體" w:hint="eastAsia"/>
              </w:rPr>
              <w:t>C</w:t>
            </w:r>
            <w:r>
              <w:rPr>
                <w:rFonts w:ascii="標楷體" w:eastAsia="標楷體" w:hAnsi="標楷體"/>
              </w:rPr>
              <w:t>dAc</w:t>
            </w:r>
            <w:r>
              <w:rPr>
                <w:rFonts w:ascii="標楷體" w:eastAsia="標楷體" w:hAnsi="標楷體" w:hint="eastAsia"/>
              </w:rPr>
              <w:t>Co</w:t>
            </w:r>
            <w:r>
              <w:rPr>
                <w:rFonts w:ascii="標楷體" w:eastAsia="標楷體" w:hAnsi="標楷體"/>
              </w:rPr>
              <w:t>de</w:t>
            </w:r>
          </w:p>
        </w:tc>
        <w:tc>
          <w:tcPr>
            <w:tcW w:w="3828" w:type="dxa"/>
          </w:tcPr>
          <w:p w14:paraId="5CDC5948" w14:textId="77777777" w:rsidR="009D1C0B" w:rsidRPr="0022279A" w:rsidRDefault="009D1C0B" w:rsidP="009D1C0B">
            <w:pPr>
              <w:rPr>
                <w:rFonts w:ascii="標楷體" w:eastAsia="標楷體" w:hAnsi="標楷體"/>
              </w:rPr>
            </w:pPr>
            <w:r>
              <w:rPr>
                <w:rFonts w:ascii="標楷體" w:eastAsia="標楷體" w:hAnsi="標楷體" w:hint="eastAsia"/>
              </w:rPr>
              <w:t>會計科子細目設定檔</w:t>
            </w:r>
          </w:p>
        </w:tc>
      </w:tr>
      <w:tr w:rsidR="009D1C0B" w:rsidRPr="0022279A" w14:paraId="42D8A2D8" w14:textId="77777777" w:rsidTr="009D1C0B">
        <w:tc>
          <w:tcPr>
            <w:tcW w:w="851" w:type="dxa"/>
          </w:tcPr>
          <w:p w14:paraId="73EB7236" w14:textId="169293BA" w:rsidR="009D1C0B" w:rsidRDefault="009D1C0B" w:rsidP="009D1C0B">
            <w:pPr>
              <w:jc w:val="center"/>
              <w:rPr>
                <w:rFonts w:ascii="標楷體" w:eastAsia="標楷體" w:hAnsi="標楷體"/>
              </w:rPr>
            </w:pPr>
            <w:r>
              <w:rPr>
                <w:rFonts w:ascii="標楷體" w:eastAsia="標楷體" w:hAnsi="標楷體" w:hint="eastAsia"/>
              </w:rPr>
              <w:t>3</w:t>
            </w:r>
          </w:p>
        </w:tc>
        <w:tc>
          <w:tcPr>
            <w:tcW w:w="3118" w:type="dxa"/>
          </w:tcPr>
          <w:p w14:paraId="2A89662C" w14:textId="1CCF7BBA" w:rsidR="009D1C0B" w:rsidRDefault="009D1C0B" w:rsidP="009D1C0B">
            <w:pPr>
              <w:rPr>
                <w:rFonts w:ascii="標楷體" w:eastAsia="標楷體" w:hAnsi="標楷體"/>
              </w:rPr>
            </w:pPr>
            <w:r>
              <w:rPr>
                <w:rFonts w:ascii="標楷體" w:eastAsia="標楷體" w:hAnsi="標楷體" w:hint="eastAsia"/>
              </w:rPr>
              <w:t>T</w:t>
            </w:r>
            <w:r>
              <w:rPr>
                <w:rFonts w:ascii="標楷體" w:eastAsia="標楷體" w:hAnsi="標楷體"/>
              </w:rPr>
              <w:t>xTeller</w:t>
            </w:r>
          </w:p>
        </w:tc>
        <w:tc>
          <w:tcPr>
            <w:tcW w:w="3828" w:type="dxa"/>
          </w:tcPr>
          <w:p w14:paraId="742176D4" w14:textId="25890D7A" w:rsidR="009D1C0B" w:rsidRDefault="009D1C0B" w:rsidP="009D1C0B">
            <w:pPr>
              <w:rPr>
                <w:rFonts w:ascii="標楷體" w:eastAsia="標楷體" w:hAnsi="標楷體"/>
              </w:rPr>
            </w:pPr>
            <w:r>
              <w:rPr>
                <w:rFonts w:ascii="標楷體" w:eastAsia="標楷體" w:hAnsi="標楷體" w:hint="eastAsia"/>
              </w:rPr>
              <w:t>使用者檔</w:t>
            </w:r>
          </w:p>
        </w:tc>
      </w:tr>
      <w:tr w:rsidR="009D1C0B" w:rsidRPr="0022279A" w14:paraId="546412A3" w14:textId="77777777" w:rsidTr="009D1C0B">
        <w:tc>
          <w:tcPr>
            <w:tcW w:w="851" w:type="dxa"/>
          </w:tcPr>
          <w:p w14:paraId="3E5A050F" w14:textId="705643C2" w:rsidR="009D1C0B" w:rsidRDefault="009D1C0B" w:rsidP="009D1C0B">
            <w:pPr>
              <w:jc w:val="center"/>
              <w:rPr>
                <w:rFonts w:ascii="標楷體" w:eastAsia="標楷體" w:hAnsi="標楷體"/>
              </w:rPr>
            </w:pPr>
            <w:r>
              <w:rPr>
                <w:rFonts w:ascii="標楷體" w:eastAsia="標楷體" w:hAnsi="標楷體" w:hint="eastAsia"/>
              </w:rPr>
              <w:t>4</w:t>
            </w:r>
          </w:p>
        </w:tc>
        <w:tc>
          <w:tcPr>
            <w:tcW w:w="3118" w:type="dxa"/>
          </w:tcPr>
          <w:p w14:paraId="1E80F83A" w14:textId="57353676" w:rsidR="009D1C0B" w:rsidRDefault="009D1C0B" w:rsidP="009D1C0B">
            <w:pPr>
              <w:rPr>
                <w:rFonts w:ascii="標楷體" w:eastAsia="標楷體" w:hAnsi="標楷體"/>
              </w:rPr>
            </w:pPr>
            <w:r>
              <w:rPr>
                <w:rFonts w:ascii="標楷體" w:eastAsia="標楷體" w:hAnsi="標楷體" w:hint="eastAsia"/>
              </w:rPr>
              <w:t>T</w:t>
            </w:r>
            <w:r>
              <w:rPr>
                <w:rFonts w:ascii="標楷體" w:eastAsia="標楷體" w:hAnsi="標楷體"/>
              </w:rPr>
              <w:t>xTranCode</w:t>
            </w:r>
          </w:p>
        </w:tc>
        <w:tc>
          <w:tcPr>
            <w:tcW w:w="3828" w:type="dxa"/>
          </w:tcPr>
          <w:p w14:paraId="54BF9280" w14:textId="47A61A16" w:rsidR="009D1C0B" w:rsidRDefault="009D1C0B" w:rsidP="009D1C0B">
            <w:pPr>
              <w:rPr>
                <w:rFonts w:ascii="標楷體" w:eastAsia="標楷體" w:hAnsi="標楷體"/>
              </w:rPr>
            </w:pPr>
            <w:r>
              <w:rPr>
                <w:rFonts w:ascii="標楷體" w:eastAsia="標楷體" w:hAnsi="標楷體" w:hint="eastAsia"/>
              </w:rPr>
              <w:t>交易控制檔</w:t>
            </w:r>
          </w:p>
        </w:tc>
      </w:tr>
    </w:tbl>
    <w:p w14:paraId="0BEC0DD1" w14:textId="77777777" w:rsidR="009D1C0B" w:rsidRDefault="009D1C0B" w:rsidP="009D1C0B">
      <w:pPr>
        <w:widowControl/>
        <w:rPr>
          <w:rFonts w:ascii="標楷體" w:eastAsia="標楷體" w:hAnsi="標楷體"/>
          <w:sz w:val="26"/>
        </w:rPr>
      </w:pPr>
    </w:p>
    <w:p w14:paraId="79DABA21" w14:textId="77777777" w:rsidR="009D1C0B" w:rsidRPr="005F1722" w:rsidRDefault="009D1C0B" w:rsidP="00D01BCC">
      <w:pPr>
        <w:pStyle w:val="a"/>
      </w:pPr>
      <w:r w:rsidRPr="005F1722">
        <w:t>UI畫面</w:t>
      </w:r>
      <w:r w:rsidRPr="005F1722">
        <w:rPr>
          <w:rFonts w:hint="eastAsia"/>
        </w:rPr>
        <w:t>:</w:t>
      </w:r>
    </w:p>
    <w:p w14:paraId="57236E76" w14:textId="77777777" w:rsidR="009D1C0B" w:rsidRPr="00B56858" w:rsidRDefault="009D1C0B" w:rsidP="009D1C0B">
      <w:pPr>
        <w:rPr>
          <w:rFonts w:ascii="標楷體" w:eastAsia="標楷體" w:hAnsi="標楷體"/>
        </w:rPr>
      </w:pPr>
      <w:r>
        <w:rPr>
          <w:rFonts w:ascii="標楷體" w:eastAsia="標楷體" w:hAnsi="標楷體" w:hint="eastAsia"/>
        </w:rPr>
        <w:t>輸入畫面:</w:t>
      </w:r>
    </w:p>
    <w:p w14:paraId="0551830E" w14:textId="36CFE8D8" w:rsidR="009D1C0B" w:rsidRPr="00B56858" w:rsidRDefault="009D1C0B" w:rsidP="009D1C0B">
      <w:r w:rsidRPr="009D1C0B">
        <w:rPr>
          <w:noProof/>
        </w:rPr>
        <w:drawing>
          <wp:inline distT="0" distB="0" distL="0" distR="0" wp14:anchorId="61247A50" wp14:editId="25DD8AAD">
            <wp:extent cx="6479540" cy="2553970"/>
            <wp:effectExtent l="0" t="0" r="0" b="0"/>
            <wp:docPr id="248" name="圖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479540" cy="2553970"/>
                    </a:xfrm>
                    <a:prstGeom prst="rect">
                      <a:avLst/>
                    </a:prstGeom>
                  </pic:spPr>
                </pic:pic>
              </a:graphicData>
            </a:graphic>
          </wp:inline>
        </w:drawing>
      </w:r>
    </w:p>
    <w:p w14:paraId="231D6FED" w14:textId="77777777" w:rsidR="009D1C0B" w:rsidRDefault="009D1C0B" w:rsidP="00D01BCC">
      <w:pPr>
        <w:pStyle w:val="a"/>
      </w:pPr>
      <w:r>
        <w:t>輸入畫面</w:t>
      </w:r>
      <w:r>
        <w:rPr>
          <w:rFonts w:hint="eastAsia"/>
          <w:lang w:eastAsia="zh-HK"/>
        </w:rPr>
        <w:t>按鈕</w:t>
      </w:r>
      <w:r>
        <w:t>說明</w:t>
      </w:r>
    </w:p>
    <w:p w14:paraId="3B5BA7A5" w14:textId="77777777" w:rsidR="009D1C0B" w:rsidRPr="00F5236F" w:rsidRDefault="009D1C0B" w:rsidP="009D1C0B"/>
    <w:tbl>
      <w:tblPr>
        <w:tblStyle w:val="ac"/>
        <w:tblW w:w="0" w:type="auto"/>
        <w:tblInd w:w="250" w:type="dxa"/>
        <w:tblLook w:val="04A0" w:firstRow="1" w:lastRow="0" w:firstColumn="1" w:lastColumn="0" w:noHBand="0" w:noVBand="1"/>
      </w:tblPr>
      <w:tblGrid>
        <w:gridCol w:w="851"/>
        <w:gridCol w:w="2126"/>
        <w:gridCol w:w="7033"/>
      </w:tblGrid>
      <w:tr w:rsidR="009D1C0B" w:rsidRPr="00F5236F" w14:paraId="5A7800E1" w14:textId="77777777" w:rsidTr="009D1C0B">
        <w:tc>
          <w:tcPr>
            <w:tcW w:w="851" w:type="dxa"/>
            <w:shd w:val="clear" w:color="auto" w:fill="D9D9D9" w:themeFill="background1" w:themeFillShade="D9"/>
          </w:tcPr>
          <w:p w14:paraId="463B48E5" w14:textId="77777777" w:rsidR="009D1C0B" w:rsidRPr="00F5236F" w:rsidRDefault="009D1C0B" w:rsidP="009D1C0B">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6B685EDE" w14:textId="77777777" w:rsidR="009D1C0B" w:rsidRPr="00F5236F" w:rsidRDefault="009D1C0B" w:rsidP="009D1C0B">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1E0C5726" w14:textId="77777777" w:rsidR="009D1C0B" w:rsidRPr="00F5236F" w:rsidRDefault="009D1C0B" w:rsidP="009D1C0B">
            <w:pPr>
              <w:jc w:val="center"/>
              <w:rPr>
                <w:rFonts w:ascii="標楷體" w:eastAsia="標楷體" w:hAnsi="標楷體"/>
              </w:rPr>
            </w:pPr>
            <w:r>
              <w:rPr>
                <w:rFonts w:ascii="標楷體" w:eastAsia="標楷體" w:hAnsi="標楷體" w:hint="eastAsia"/>
                <w:lang w:eastAsia="zh-HK"/>
              </w:rPr>
              <w:t>功能說明</w:t>
            </w:r>
          </w:p>
        </w:tc>
      </w:tr>
      <w:tr w:rsidR="009D1C0B" w:rsidRPr="00F5236F" w14:paraId="66703C6E" w14:textId="77777777" w:rsidTr="009D1C0B">
        <w:tc>
          <w:tcPr>
            <w:tcW w:w="851" w:type="dxa"/>
          </w:tcPr>
          <w:p w14:paraId="48C69ACB" w14:textId="77777777" w:rsidR="009D1C0B" w:rsidRPr="00F5236F" w:rsidRDefault="009D1C0B" w:rsidP="009D1C0B">
            <w:pPr>
              <w:jc w:val="center"/>
              <w:rPr>
                <w:rFonts w:ascii="標楷體" w:eastAsia="標楷體" w:hAnsi="標楷體"/>
                <w:lang w:eastAsia="zh-HK"/>
              </w:rPr>
            </w:pPr>
            <w:r>
              <w:rPr>
                <w:rFonts w:ascii="標楷體" w:eastAsia="標楷體" w:hAnsi="標楷體" w:hint="eastAsia"/>
              </w:rPr>
              <w:t>1</w:t>
            </w:r>
          </w:p>
        </w:tc>
        <w:tc>
          <w:tcPr>
            <w:tcW w:w="2126" w:type="dxa"/>
          </w:tcPr>
          <w:p w14:paraId="062D3C89" w14:textId="77777777" w:rsidR="009D1C0B" w:rsidRDefault="009D1C0B" w:rsidP="009D1C0B">
            <w:pPr>
              <w:rPr>
                <w:rFonts w:ascii="標楷體" w:eastAsia="標楷體" w:hAnsi="標楷體"/>
                <w:lang w:eastAsia="zh-HK"/>
              </w:rPr>
            </w:pPr>
            <w:r>
              <w:rPr>
                <w:rFonts w:ascii="標楷體" w:eastAsia="標楷體" w:hAnsi="標楷體" w:hint="eastAsia"/>
                <w:lang w:eastAsia="zh-HK"/>
              </w:rPr>
              <w:t>查詢</w:t>
            </w:r>
          </w:p>
        </w:tc>
        <w:tc>
          <w:tcPr>
            <w:tcW w:w="7033" w:type="dxa"/>
          </w:tcPr>
          <w:p w14:paraId="1077FEA2" w14:textId="77777777" w:rsidR="009D1C0B" w:rsidRDefault="009D1C0B" w:rsidP="009D1C0B">
            <w:pPr>
              <w:rPr>
                <w:rFonts w:ascii="標楷體" w:eastAsia="標楷體" w:hAnsi="標楷體"/>
                <w:lang w:eastAsia="zh-HK"/>
              </w:rPr>
            </w:pPr>
            <w:r>
              <w:rPr>
                <w:rFonts w:ascii="標楷體" w:eastAsia="標楷體" w:hAnsi="標楷體" w:hint="eastAsia"/>
                <w:lang w:eastAsia="zh-HK"/>
              </w:rPr>
              <w:t>依據輸入條件查詢資料</w:t>
            </w:r>
          </w:p>
        </w:tc>
      </w:tr>
      <w:tr w:rsidR="009D1C0B" w:rsidRPr="00F5236F" w14:paraId="27B1BFF6" w14:textId="77777777" w:rsidTr="009D1C0B">
        <w:tc>
          <w:tcPr>
            <w:tcW w:w="851" w:type="dxa"/>
          </w:tcPr>
          <w:p w14:paraId="7ACB2EE9" w14:textId="77777777" w:rsidR="009D1C0B" w:rsidRDefault="009D1C0B" w:rsidP="009D1C0B">
            <w:pPr>
              <w:jc w:val="center"/>
              <w:rPr>
                <w:rFonts w:ascii="標楷體" w:eastAsia="標楷體" w:hAnsi="標楷體"/>
              </w:rPr>
            </w:pPr>
            <w:r>
              <w:rPr>
                <w:rFonts w:ascii="標楷體" w:eastAsia="標楷體" w:hAnsi="標楷體" w:hint="eastAsia"/>
              </w:rPr>
              <w:t>2</w:t>
            </w:r>
          </w:p>
        </w:tc>
        <w:tc>
          <w:tcPr>
            <w:tcW w:w="2126" w:type="dxa"/>
          </w:tcPr>
          <w:p w14:paraId="5FD39083" w14:textId="77777777" w:rsidR="009D1C0B" w:rsidRDefault="009D1C0B" w:rsidP="009D1C0B">
            <w:pPr>
              <w:rPr>
                <w:rFonts w:ascii="標楷體" w:eastAsia="標楷體" w:hAnsi="標楷體"/>
                <w:lang w:eastAsia="zh-HK"/>
              </w:rPr>
            </w:pPr>
            <w:r>
              <w:rPr>
                <w:rFonts w:ascii="標楷體" w:eastAsia="標楷體" w:hAnsi="標楷體" w:hint="eastAsia"/>
                <w:lang w:eastAsia="zh-HK"/>
              </w:rPr>
              <w:t>離開</w:t>
            </w:r>
          </w:p>
        </w:tc>
        <w:tc>
          <w:tcPr>
            <w:tcW w:w="7033" w:type="dxa"/>
          </w:tcPr>
          <w:p w14:paraId="525BD2C5" w14:textId="77777777" w:rsidR="009D1C0B" w:rsidRDefault="009D1C0B" w:rsidP="009D1C0B">
            <w:pPr>
              <w:rPr>
                <w:rFonts w:ascii="標楷體" w:eastAsia="標楷體" w:hAnsi="標楷體"/>
                <w:lang w:eastAsia="zh-HK"/>
              </w:rPr>
            </w:pPr>
            <w:r>
              <w:rPr>
                <w:rFonts w:ascii="標楷體" w:eastAsia="標楷體" w:hAnsi="標楷體" w:hint="eastAsia"/>
                <w:lang w:eastAsia="zh-HK"/>
              </w:rPr>
              <w:t>關閉此查詢畫面</w:t>
            </w:r>
          </w:p>
        </w:tc>
      </w:tr>
      <w:tr w:rsidR="009D1C0B" w:rsidRPr="00F5236F" w14:paraId="6FA5AEAB" w14:textId="77777777" w:rsidTr="009D1C0B">
        <w:tc>
          <w:tcPr>
            <w:tcW w:w="851" w:type="dxa"/>
          </w:tcPr>
          <w:p w14:paraId="691E0586" w14:textId="77777777" w:rsidR="009D1C0B" w:rsidRDefault="009D1C0B" w:rsidP="009D1C0B">
            <w:pPr>
              <w:jc w:val="center"/>
              <w:rPr>
                <w:rFonts w:ascii="標楷體" w:eastAsia="標楷體" w:hAnsi="標楷體"/>
              </w:rPr>
            </w:pPr>
            <w:r>
              <w:rPr>
                <w:rFonts w:ascii="標楷體" w:eastAsia="標楷體" w:hAnsi="標楷體" w:hint="eastAsia"/>
              </w:rPr>
              <w:t>3</w:t>
            </w:r>
          </w:p>
        </w:tc>
        <w:tc>
          <w:tcPr>
            <w:tcW w:w="2126" w:type="dxa"/>
          </w:tcPr>
          <w:p w14:paraId="3FC6D89F" w14:textId="77777777" w:rsidR="009D1C0B" w:rsidRDefault="009D1C0B" w:rsidP="009D1C0B">
            <w:pPr>
              <w:rPr>
                <w:rFonts w:ascii="標楷體" w:eastAsia="標楷體" w:hAnsi="標楷體"/>
                <w:lang w:eastAsia="zh-HK"/>
              </w:rPr>
            </w:pPr>
            <w:r>
              <w:rPr>
                <w:rFonts w:ascii="標楷體" w:eastAsia="標楷體" w:hAnsi="標楷體" w:hint="eastAsia"/>
                <w:lang w:eastAsia="zh-HK"/>
              </w:rPr>
              <w:t>隱</w:t>
            </w:r>
            <w:r>
              <w:rPr>
                <w:rFonts w:ascii="標楷體" w:eastAsia="標楷體" w:hAnsi="標楷體" w:hint="eastAsia"/>
              </w:rPr>
              <w:t>藏/</w:t>
            </w:r>
            <w:r>
              <w:rPr>
                <w:rFonts w:ascii="標楷體" w:eastAsia="標楷體" w:hAnsi="標楷體" w:hint="eastAsia"/>
                <w:lang w:eastAsia="zh-HK"/>
              </w:rPr>
              <w:t>顯示</w:t>
            </w:r>
          </w:p>
        </w:tc>
        <w:tc>
          <w:tcPr>
            <w:tcW w:w="7033" w:type="dxa"/>
          </w:tcPr>
          <w:p w14:paraId="4A7117AA" w14:textId="77777777" w:rsidR="009D1C0B" w:rsidRDefault="009D1C0B" w:rsidP="009D1C0B">
            <w:pPr>
              <w:rPr>
                <w:rFonts w:ascii="標楷體" w:eastAsia="標楷體" w:hAnsi="標楷體"/>
                <w:lang w:eastAsia="zh-HK"/>
              </w:rPr>
            </w:pPr>
            <w:r>
              <w:rPr>
                <w:rFonts w:ascii="標楷體" w:eastAsia="標楷體" w:hAnsi="標楷體" w:hint="eastAsia"/>
                <w:lang w:eastAsia="zh-HK"/>
              </w:rPr>
              <w:t>輸入條件切換隱</w:t>
            </w:r>
            <w:r>
              <w:rPr>
                <w:rFonts w:ascii="標楷體" w:eastAsia="標楷體" w:hAnsi="標楷體" w:hint="eastAsia"/>
              </w:rPr>
              <w:t>藏</w:t>
            </w:r>
            <w:r>
              <w:rPr>
                <w:rFonts w:ascii="標楷體" w:eastAsia="標楷體" w:hAnsi="標楷體" w:hint="eastAsia"/>
                <w:lang w:eastAsia="zh-HK"/>
              </w:rPr>
              <w:t>及顯示</w:t>
            </w:r>
          </w:p>
        </w:tc>
      </w:tr>
    </w:tbl>
    <w:p w14:paraId="422AD520" w14:textId="77777777" w:rsidR="009D1C0B" w:rsidRDefault="009D1C0B" w:rsidP="00D01BCC">
      <w:pPr>
        <w:pStyle w:val="a"/>
        <w:numPr>
          <w:ilvl w:val="0"/>
          <w:numId w:val="0"/>
        </w:numPr>
        <w:ind w:left="1330"/>
        <w:pPrChange w:id="24" w:author="張金龍" w:date="2021-05-12T12:09:00Z">
          <w:pPr>
            <w:pStyle w:val="a"/>
            <w:numPr>
              <w:numId w:val="0"/>
            </w:numPr>
            <w:ind w:left="0" w:firstLine="0"/>
          </w:pPr>
        </w:pPrChange>
      </w:pPr>
    </w:p>
    <w:p w14:paraId="76926734" w14:textId="77777777" w:rsidR="009D1C0B" w:rsidRDefault="009D1C0B">
      <w:pPr>
        <w:widowControl/>
        <w:rPr>
          <w:rFonts w:ascii="標楷體" w:eastAsia="標楷體" w:hAnsi="標楷體"/>
          <w:sz w:val="26"/>
        </w:rPr>
      </w:pPr>
      <w:r>
        <w:br w:type="page"/>
      </w:r>
    </w:p>
    <w:p w14:paraId="003F01F9" w14:textId="2F5BF9FF" w:rsidR="009D1C0B" w:rsidRPr="00583AF3" w:rsidRDefault="009D1C0B" w:rsidP="00D01BCC">
      <w:pPr>
        <w:pStyle w:val="a"/>
      </w:pPr>
      <w:r>
        <w:lastRenderedPageBreak/>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7"/>
        <w:gridCol w:w="1494"/>
        <w:gridCol w:w="1985"/>
        <w:gridCol w:w="708"/>
        <w:gridCol w:w="1560"/>
        <w:gridCol w:w="443"/>
        <w:gridCol w:w="576"/>
        <w:gridCol w:w="3197"/>
      </w:tblGrid>
      <w:tr w:rsidR="009D1C0B" w:rsidRPr="00847BB7" w14:paraId="2B64309B" w14:textId="77777777" w:rsidTr="005E7C1F">
        <w:trPr>
          <w:trHeight w:val="388"/>
          <w:tblHeader/>
          <w:jc w:val="center"/>
        </w:trPr>
        <w:tc>
          <w:tcPr>
            <w:tcW w:w="457" w:type="dxa"/>
            <w:vMerge w:val="restart"/>
            <w:shd w:val="clear" w:color="auto" w:fill="D9D9D9" w:themeFill="background1" w:themeFillShade="D9"/>
          </w:tcPr>
          <w:p w14:paraId="0C3B5CAA" w14:textId="77777777" w:rsidR="009D1C0B" w:rsidRPr="00847BB7" w:rsidRDefault="009D1C0B" w:rsidP="009D1C0B">
            <w:pPr>
              <w:rPr>
                <w:rFonts w:ascii="標楷體" w:eastAsia="標楷體" w:hAnsi="標楷體"/>
              </w:rPr>
            </w:pPr>
            <w:r w:rsidRPr="00847BB7">
              <w:rPr>
                <w:rFonts w:ascii="標楷體" w:eastAsia="標楷體" w:hAnsi="標楷體"/>
              </w:rPr>
              <w:t>序號</w:t>
            </w:r>
          </w:p>
        </w:tc>
        <w:tc>
          <w:tcPr>
            <w:tcW w:w="1494" w:type="dxa"/>
            <w:vMerge w:val="restart"/>
            <w:shd w:val="clear" w:color="auto" w:fill="D9D9D9" w:themeFill="background1" w:themeFillShade="D9"/>
          </w:tcPr>
          <w:p w14:paraId="5C5EA9DE" w14:textId="77777777" w:rsidR="009D1C0B" w:rsidRPr="00847BB7" w:rsidRDefault="009D1C0B" w:rsidP="009D1C0B">
            <w:pPr>
              <w:rPr>
                <w:rFonts w:ascii="標楷體" w:eastAsia="標楷體" w:hAnsi="標楷體"/>
              </w:rPr>
            </w:pPr>
            <w:r w:rsidRPr="00847BB7">
              <w:rPr>
                <w:rFonts w:ascii="標楷體" w:eastAsia="標楷體" w:hAnsi="標楷體"/>
              </w:rPr>
              <w:t>欄位</w:t>
            </w:r>
          </w:p>
        </w:tc>
        <w:tc>
          <w:tcPr>
            <w:tcW w:w="5272" w:type="dxa"/>
            <w:gridSpan w:val="5"/>
            <w:shd w:val="clear" w:color="auto" w:fill="D9D9D9" w:themeFill="background1" w:themeFillShade="D9"/>
          </w:tcPr>
          <w:p w14:paraId="36A79623" w14:textId="77777777" w:rsidR="009D1C0B" w:rsidRPr="00847BB7" w:rsidRDefault="009D1C0B" w:rsidP="009D1C0B">
            <w:pPr>
              <w:jc w:val="center"/>
              <w:rPr>
                <w:rFonts w:ascii="標楷體" w:eastAsia="標楷體" w:hAnsi="標楷體"/>
              </w:rPr>
            </w:pPr>
            <w:r w:rsidRPr="00847BB7">
              <w:rPr>
                <w:rFonts w:ascii="標楷體" w:eastAsia="標楷體" w:hAnsi="標楷體"/>
              </w:rPr>
              <w:t>說明</w:t>
            </w:r>
          </w:p>
        </w:tc>
        <w:tc>
          <w:tcPr>
            <w:tcW w:w="3197" w:type="dxa"/>
            <w:vMerge w:val="restart"/>
            <w:shd w:val="clear" w:color="auto" w:fill="D9D9D9" w:themeFill="background1" w:themeFillShade="D9"/>
          </w:tcPr>
          <w:p w14:paraId="563787DE" w14:textId="77777777" w:rsidR="009D1C0B" w:rsidRPr="00847BB7" w:rsidRDefault="009D1C0B" w:rsidP="009D1C0B">
            <w:pPr>
              <w:rPr>
                <w:rFonts w:ascii="標楷體" w:eastAsia="標楷體" w:hAnsi="標楷體"/>
              </w:rPr>
            </w:pPr>
            <w:r w:rsidRPr="00847BB7">
              <w:rPr>
                <w:rFonts w:ascii="標楷體" w:eastAsia="標楷體" w:hAnsi="標楷體"/>
              </w:rPr>
              <w:t>處理邏輯及注意事項</w:t>
            </w:r>
          </w:p>
        </w:tc>
      </w:tr>
      <w:tr w:rsidR="009D1C0B" w:rsidRPr="00847BB7" w14:paraId="63A50027" w14:textId="77777777" w:rsidTr="005E7C1F">
        <w:trPr>
          <w:trHeight w:val="244"/>
          <w:tblHeader/>
          <w:jc w:val="center"/>
        </w:trPr>
        <w:tc>
          <w:tcPr>
            <w:tcW w:w="457" w:type="dxa"/>
            <w:vMerge/>
            <w:shd w:val="clear" w:color="auto" w:fill="D9D9D9" w:themeFill="background1" w:themeFillShade="D9"/>
          </w:tcPr>
          <w:p w14:paraId="3DA985CC" w14:textId="77777777" w:rsidR="009D1C0B" w:rsidRPr="00847BB7" w:rsidRDefault="009D1C0B" w:rsidP="009D1C0B">
            <w:pPr>
              <w:rPr>
                <w:rFonts w:ascii="標楷體" w:eastAsia="標楷體" w:hAnsi="標楷體"/>
              </w:rPr>
            </w:pPr>
          </w:p>
        </w:tc>
        <w:tc>
          <w:tcPr>
            <w:tcW w:w="1494" w:type="dxa"/>
            <w:vMerge/>
            <w:shd w:val="clear" w:color="auto" w:fill="D9D9D9" w:themeFill="background1" w:themeFillShade="D9"/>
          </w:tcPr>
          <w:p w14:paraId="2B7EB4A2" w14:textId="77777777" w:rsidR="009D1C0B" w:rsidRPr="00847BB7" w:rsidRDefault="009D1C0B" w:rsidP="009D1C0B">
            <w:pPr>
              <w:rPr>
                <w:rFonts w:ascii="標楷體" w:eastAsia="標楷體" w:hAnsi="標楷體"/>
              </w:rPr>
            </w:pPr>
          </w:p>
        </w:tc>
        <w:tc>
          <w:tcPr>
            <w:tcW w:w="1985" w:type="dxa"/>
            <w:shd w:val="clear" w:color="auto" w:fill="D9D9D9" w:themeFill="background1" w:themeFillShade="D9"/>
          </w:tcPr>
          <w:p w14:paraId="36E4764E" w14:textId="77777777" w:rsidR="009D1C0B" w:rsidRPr="00847BB7" w:rsidRDefault="009D1C0B" w:rsidP="009D1C0B">
            <w:pPr>
              <w:rPr>
                <w:rFonts w:ascii="標楷體" w:eastAsia="標楷體" w:hAnsi="標楷體"/>
              </w:rPr>
            </w:pPr>
            <w:r w:rsidRPr="00847BB7">
              <w:rPr>
                <w:rFonts w:ascii="標楷體" w:eastAsia="標楷體" w:hAnsi="標楷體" w:hint="eastAsia"/>
              </w:rPr>
              <w:t>資料型態長度</w:t>
            </w:r>
          </w:p>
        </w:tc>
        <w:tc>
          <w:tcPr>
            <w:tcW w:w="708" w:type="dxa"/>
            <w:shd w:val="clear" w:color="auto" w:fill="D9D9D9" w:themeFill="background1" w:themeFillShade="D9"/>
          </w:tcPr>
          <w:p w14:paraId="759B64CD" w14:textId="77777777" w:rsidR="009D1C0B" w:rsidRPr="00847BB7" w:rsidRDefault="009D1C0B" w:rsidP="009D1C0B">
            <w:pPr>
              <w:rPr>
                <w:rFonts w:ascii="標楷體" w:eastAsia="標楷體" w:hAnsi="標楷體"/>
              </w:rPr>
            </w:pPr>
            <w:r w:rsidRPr="00847BB7">
              <w:rPr>
                <w:rFonts w:ascii="標楷體" w:eastAsia="標楷體" w:hAnsi="標楷體"/>
              </w:rPr>
              <w:t>預設值</w:t>
            </w:r>
          </w:p>
        </w:tc>
        <w:tc>
          <w:tcPr>
            <w:tcW w:w="1560" w:type="dxa"/>
            <w:shd w:val="clear" w:color="auto" w:fill="D9D9D9" w:themeFill="background1" w:themeFillShade="D9"/>
          </w:tcPr>
          <w:p w14:paraId="6576FDD6" w14:textId="77777777" w:rsidR="009D1C0B" w:rsidRPr="00847BB7" w:rsidRDefault="009D1C0B" w:rsidP="009D1C0B">
            <w:pPr>
              <w:rPr>
                <w:rFonts w:ascii="標楷體" w:eastAsia="標楷體" w:hAnsi="標楷體"/>
              </w:rPr>
            </w:pPr>
            <w:r w:rsidRPr="00847BB7">
              <w:rPr>
                <w:rFonts w:ascii="標楷體" w:eastAsia="標楷體" w:hAnsi="標楷體"/>
              </w:rPr>
              <w:t>選單內容</w:t>
            </w:r>
          </w:p>
        </w:tc>
        <w:tc>
          <w:tcPr>
            <w:tcW w:w="443" w:type="dxa"/>
            <w:shd w:val="clear" w:color="auto" w:fill="D9D9D9" w:themeFill="background1" w:themeFillShade="D9"/>
          </w:tcPr>
          <w:p w14:paraId="20F4F434" w14:textId="77777777" w:rsidR="009D1C0B" w:rsidRPr="00847BB7" w:rsidRDefault="009D1C0B" w:rsidP="009D1C0B">
            <w:pPr>
              <w:rPr>
                <w:rFonts w:ascii="標楷體" w:eastAsia="標楷體" w:hAnsi="標楷體"/>
              </w:rPr>
            </w:pPr>
            <w:r w:rsidRPr="00847BB7">
              <w:rPr>
                <w:rFonts w:ascii="標楷體" w:eastAsia="標楷體" w:hAnsi="標楷體"/>
              </w:rPr>
              <w:t>必填</w:t>
            </w:r>
          </w:p>
        </w:tc>
        <w:tc>
          <w:tcPr>
            <w:tcW w:w="576" w:type="dxa"/>
            <w:shd w:val="clear" w:color="auto" w:fill="D9D9D9" w:themeFill="background1" w:themeFillShade="D9"/>
          </w:tcPr>
          <w:p w14:paraId="70493339" w14:textId="77777777" w:rsidR="009D1C0B" w:rsidRPr="00847BB7" w:rsidRDefault="009D1C0B" w:rsidP="009D1C0B">
            <w:pPr>
              <w:rPr>
                <w:rFonts w:ascii="標楷體" w:eastAsia="標楷體" w:hAnsi="標楷體"/>
              </w:rPr>
            </w:pPr>
            <w:r w:rsidRPr="00847BB7">
              <w:rPr>
                <w:rFonts w:ascii="標楷體" w:eastAsia="標楷體" w:hAnsi="標楷體"/>
              </w:rPr>
              <w:t>R/W</w:t>
            </w:r>
          </w:p>
        </w:tc>
        <w:tc>
          <w:tcPr>
            <w:tcW w:w="3197" w:type="dxa"/>
            <w:vMerge/>
            <w:shd w:val="clear" w:color="auto" w:fill="D9D9D9" w:themeFill="background1" w:themeFillShade="D9"/>
          </w:tcPr>
          <w:p w14:paraId="433F04B9" w14:textId="77777777" w:rsidR="009D1C0B" w:rsidRPr="00847BB7" w:rsidRDefault="009D1C0B" w:rsidP="009D1C0B">
            <w:pPr>
              <w:rPr>
                <w:rFonts w:ascii="標楷體" w:eastAsia="標楷體" w:hAnsi="標楷體"/>
              </w:rPr>
            </w:pPr>
          </w:p>
        </w:tc>
      </w:tr>
      <w:tr w:rsidR="009D1C0B" w:rsidRPr="00847BB7" w14:paraId="0DB27624" w14:textId="77777777" w:rsidTr="005E7C1F">
        <w:trPr>
          <w:trHeight w:val="244"/>
          <w:jc w:val="center"/>
        </w:trPr>
        <w:tc>
          <w:tcPr>
            <w:tcW w:w="457" w:type="dxa"/>
          </w:tcPr>
          <w:p w14:paraId="4C03B4EE" w14:textId="77777777" w:rsidR="009D1C0B" w:rsidRPr="00847BB7" w:rsidRDefault="009D1C0B" w:rsidP="009D1C0B">
            <w:pPr>
              <w:rPr>
                <w:rFonts w:ascii="標楷體" w:eastAsia="標楷體" w:hAnsi="標楷體"/>
              </w:rPr>
            </w:pPr>
            <w:r>
              <w:rPr>
                <w:rFonts w:ascii="標楷體" w:eastAsia="標楷體" w:hAnsi="標楷體" w:hint="eastAsia"/>
              </w:rPr>
              <w:t>1.</w:t>
            </w:r>
          </w:p>
        </w:tc>
        <w:tc>
          <w:tcPr>
            <w:tcW w:w="1494" w:type="dxa"/>
          </w:tcPr>
          <w:p w14:paraId="4540E35B" w14:textId="77777777" w:rsidR="009D1C0B" w:rsidRPr="00847BB7" w:rsidRDefault="009D1C0B" w:rsidP="009D1C0B">
            <w:pPr>
              <w:rPr>
                <w:rFonts w:ascii="標楷體" w:eastAsia="標楷體" w:hAnsi="標楷體"/>
              </w:rPr>
            </w:pPr>
            <w:r>
              <w:rPr>
                <w:rFonts w:ascii="標楷體" w:eastAsia="標楷體" w:hAnsi="標楷體" w:hint="eastAsia"/>
              </w:rPr>
              <w:t>帳冊別</w:t>
            </w:r>
          </w:p>
        </w:tc>
        <w:tc>
          <w:tcPr>
            <w:tcW w:w="1985" w:type="dxa"/>
          </w:tcPr>
          <w:p w14:paraId="655EEC2E" w14:textId="77777777" w:rsidR="009D1C0B" w:rsidRPr="00847BB7" w:rsidRDefault="009D1C0B" w:rsidP="009D1C0B">
            <w:pPr>
              <w:rPr>
                <w:rFonts w:ascii="標楷體" w:eastAsia="標楷體" w:hAnsi="標楷體"/>
              </w:rPr>
            </w:pPr>
            <w:r>
              <w:rPr>
                <w:rFonts w:ascii="標楷體" w:eastAsia="標楷體" w:hAnsi="標楷體" w:hint="eastAsia"/>
              </w:rPr>
              <w:t>X</w:t>
            </w:r>
            <w:r>
              <w:rPr>
                <w:rFonts w:ascii="標楷體" w:eastAsia="標楷體" w:hAnsi="標楷體"/>
              </w:rPr>
              <w:t>(3)</w:t>
            </w:r>
          </w:p>
        </w:tc>
        <w:tc>
          <w:tcPr>
            <w:tcW w:w="708" w:type="dxa"/>
          </w:tcPr>
          <w:p w14:paraId="05977D8D" w14:textId="77777777" w:rsidR="009D1C0B" w:rsidRPr="00847BB7" w:rsidRDefault="009D1C0B" w:rsidP="009D1C0B">
            <w:pPr>
              <w:rPr>
                <w:rFonts w:ascii="標楷體" w:eastAsia="標楷體" w:hAnsi="標楷體"/>
              </w:rPr>
            </w:pPr>
          </w:p>
        </w:tc>
        <w:tc>
          <w:tcPr>
            <w:tcW w:w="1560" w:type="dxa"/>
          </w:tcPr>
          <w:p w14:paraId="1FB83FB9" w14:textId="77777777" w:rsidR="009D1C0B" w:rsidRDefault="009D1C0B" w:rsidP="009D1C0B">
            <w:pPr>
              <w:rPr>
                <w:rFonts w:ascii="標楷體" w:eastAsia="標楷體" w:hAnsi="標楷體"/>
              </w:rPr>
            </w:pPr>
            <w:r>
              <w:rPr>
                <w:rFonts w:ascii="標楷體" w:eastAsia="標楷體" w:hAnsi="標楷體" w:hint="eastAsia"/>
              </w:rPr>
              <w:t>帳冊別代碼(</w:t>
            </w:r>
            <w:r>
              <w:rPr>
                <w:rFonts w:ascii="標楷體" w:eastAsia="標楷體" w:hAnsi="標楷體"/>
              </w:rPr>
              <w:t>CdCode.</w:t>
            </w:r>
          </w:p>
          <w:p w14:paraId="7A716A34" w14:textId="77777777" w:rsidR="009D1C0B" w:rsidRPr="00847BB7" w:rsidRDefault="009D1C0B" w:rsidP="009D1C0B">
            <w:pPr>
              <w:rPr>
                <w:rFonts w:ascii="標楷體" w:eastAsia="標楷體" w:hAnsi="標楷體"/>
              </w:rPr>
            </w:pPr>
            <w:r>
              <w:rPr>
                <w:rFonts w:ascii="標楷體" w:eastAsia="標楷體" w:hAnsi="標楷體"/>
              </w:rPr>
              <w:t>AcBookCode</w:t>
            </w:r>
            <w:r>
              <w:rPr>
                <w:rFonts w:ascii="標楷體" w:eastAsia="標楷體" w:hAnsi="標楷體" w:hint="eastAsia"/>
              </w:rPr>
              <w:t>)[選單/1</w:t>
            </w:r>
            <w:r>
              <w:rPr>
                <w:rFonts w:ascii="標楷體" w:eastAsia="標楷體" w:hAnsi="標楷體"/>
              </w:rPr>
              <w:t xml:space="preserve"> L6064</w:t>
            </w:r>
            <w:r>
              <w:rPr>
                <w:rFonts w:ascii="標楷體" w:eastAsia="標楷體" w:hAnsi="標楷體" w:hint="eastAsia"/>
              </w:rPr>
              <w:t>]</w:t>
            </w:r>
          </w:p>
        </w:tc>
        <w:tc>
          <w:tcPr>
            <w:tcW w:w="443" w:type="dxa"/>
          </w:tcPr>
          <w:p w14:paraId="6C045076" w14:textId="77777777" w:rsidR="009D1C0B" w:rsidRPr="00847BB7" w:rsidRDefault="009D1C0B" w:rsidP="009D1C0B">
            <w:pPr>
              <w:rPr>
                <w:rFonts w:ascii="標楷體" w:eastAsia="標楷體" w:hAnsi="標楷體"/>
              </w:rPr>
            </w:pPr>
            <w:r>
              <w:rPr>
                <w:rFonts w:ascii="標楷體" w:eastAsia="標楷體" w:hAnsi="標楷體" w:hint="eastAsia"/>
              </w:rPr>
              <w:t>V</w:t>
            </w:r>
          </w:p>
        </w:tc>
        <w:tc>
          <w:tcPr>
            <w:tcW w:w="576" w:type="dxa"/>
          </w:tcPr>
          <w:p w14:paraId="7C8FBD91" w14:textId="77777777" w:rsidR="009D1C0B" w:rsidRPr="00847BB7" w:rsidRDefault="009D1C0B" w:rsidP="009D1C0B">
            <w:pPr>
              <w:jc w:val="center"/>
              <w:rPr>
                <w:rFonts w:ascii="標楷體" w:eastAsia="標楷體" w:hAnsi="標楷體"/>
              </w:rPr>
            </w:pPr>
            <w:r>
              <w:rPr>
                <w:rFonts w:ascii="標楷體" w:eastAsia="標楷體" w:hAnsi="標楷體" w:hint="eastAsia"/>
              </w:rPr>
              <w:t>W</w:t>
            </w:r>
          </w:p>
        </w:tc>
        <w:tc>
          <w:tcPr>
            <w:tcW w:w="3197" w:type="dxa"/>
          </w:tcPr>
          <w:p w14:paraId="316869E0" w14:textId="77777777" w:rsidR="009D1C0B" w:rsidRPr="00847BB7" w:rsidRDefault="009D1C0B" w:rsidP="009D1C0B">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必須輸入</w:t>
            </w:r>
          </w:p>
        </w:tc>
      </w:tr>
      <w:tr w:rsidR="009D1C0B" w:rsidRPr="00847BB7" w14:paraId="465B1292" w14:textId="77777777" w:rsidTr="005E7C1F">
        <w:trPr>
          <w:trHeight w:val="244"/>
          <w:jc w:val="center"/>
        </w:trPr>
        <w:tc>
          <w:tcPr>
            <w:tcW w:w="457" w:type="dxa"/>
          </w:tcPr>
          <w:p w14:paraId="126B0CA9" w14:textId="77777777" w:rsidR="009D1C0B" w:rsidRPr="00847BB7" w:rsidRDefault="009D1C0B" w:rsidP="009D1C0B">
            <w:pPr>
              <w:rPr>
                <w:rFonts w:ascii="標楷體" w:eastAsia="標楷體" w:hAnsi="標楷體"/>
              </w:rPr>
            </w:pPr>
            <w:r w:rsidRPr="00847BB7">
              <w:rPr>
                <w:rFonts w:ascii="標楷體" w:eastAsia="標楷體" w:hAnsi="標楷體" w:hint="eastAsia"/>
              </w:rPr>
              <w:t>2</w:t>
            </w:r>
            <w:r>
              <w:rPr>
                <w:rFonts w:ascii="標楷體" w:eastAsia="標楷體" w:hAnsi="標楷體"/>
              </w:rPr>
              <w:t>.</w:t>
            </w:r>
          </w:p>
        </w:tc>
        <w:tc>
          <w:tcPr>
            <w:tcW w:w="1494" w:type="dxa"/>
          </w:tcPr>
          <w:p w14:paraId="2FD1711C" w14:textId="77777777" w:rsidR="009D1C0B" w:rsidRPr="00847BB7" w:rsidRDefault="009D1C0B" w:rsidP="009D1C0B">
            <w:pPr>
              <w:rPr>
                <w:rFonts w:ascii="標楷體" w:eastAsia="標楷體" w:hAnsi="標楷體"/>
              </w:rPr>
            </w:pPr>
            <w:r>
              <w:rPr>
                <w:rFonts w:ascii="標楷體" w:eastAsia="標楷體" w:hAnsi="標楷體" w:hint="eastAsia"/>
              </w:rPr>
              <w:t>單位別</w:t>
            </w:r>
          </w:p>
        </w:tc>
        <w:tc>
          <w:tcPr>
            <w:tcW w:w="1985" w:type="dxa"/>
          </w:tcPr>
          <w:p w14:paraId="10ECFE1D" w14:textId="77777777" w:rsidR="009D1C0B" w:rsidRPr="00847BB7" w:rsidRDefault="009D1C0B" w:rsidP="009D1C0B">
            <w:pPr>
              <w:rPr>
                <w:rFonts w:ascii="標楷體" w:eastAsia="標楷體" w:hAnsi="標楷體"/>
              </w:rPr>
            </w:pPr>
          </w:p>
        </w:tc>
        <w:tc>
          <w:tcPr>
            <w:tcW w:w="708" w:type="dxa"/>
          </w:tcPr>
          <w:p w14:paraId="6EDD6830" w14:textId="77777777" w:rsidR="009D1C0B" w:rsidRPr="00847BB7" w:rsidRDefault="009D1C0B" w:rsidP="009D1C0B">
            <w:pPr>
              <w:rPr>
                <w:rFonts w:ascii="標楷體" w:eastAsia="標楷體" w:hAnsi="標楷體"/>
              </w:rPr>
            </w:pPr>
            <w:r>
              <w:rPr>
                <w:rFonts w:ascii="標楷體" w:eastAsia="標楷體" w:hAnsi="標楷體" w:hint="eastAsia"/>
              </w:rPr>
              <w:t>經辦所屬單位</w:t>
            </w:r>
          </w:p>
        </w:tc>
        <w:tc>
          <w:tcPr>
            <w:tcW w:w="1560" w:type="dxa"/>
          </w:tcPr>
          <w:p w14:paraId="3EF2E87B" w14:textId="77777777" w:rsidR="009D1C0B" w:rsidRPr="00C972D3" w:rsidRDefault="009D1C0B" w:rsidP="009D1C0B">
            <w:pPr>
              <w:rPr>
                <w:rFonts w:ascii="標楷體" w:eastAsia="標楷體" w:hAnsi="標楷體"/>
              </w:rPr>
            </w:pPr>
          </w:p>
        </w:tc>
        <w:tc>
          <w:tcPr>
            <w:tcW w:w="443" w:type="dxa"/>
          </w:tcPr>
          <w:p w14:paraId="07CD9805" w14:textId="77777777" w:rsidR="009D1C0B" w:rsidRPr="00847BB7" w:rsidRDefault="009D1C0B" w:rsidP="009D1C0B">
            <w:pPr>
              <w:rPr>
                <w:rFonts w:ascii="標楷體" w:eastAsia="標楷體" w:hAnsi="標楷體"/>
              </w:rPr>
            </w:pPr>
          </w:p>
        </w:tc>
        <w:tc>
          <w:tcPr>
            <w:tcW w:w="576" w:type="dxa"/>
          </w:tcPr>
          <w:p w14:paraId="754DA96A" w14:textId="77777777" w:rsidR="009D1C0B" w:rsidRPr="00A01A6B" w:rsidRDefault="009D1C0B" w:rsidP="009D1C0B">
            <w:pPr>
              <w:jc w:val="center"/>
              <w:rPr>
                <w:rFonts w:ascii="標楷體" w:eastAsia="標楷體" w:hAnsi="標楷體"/>
              </w:rPr>
            </w:pPr>
            <w:r>
              <w:rPr>
                <w:rFonts w:ascii="標楷體" w:eastAsia="標楷體" w:hAnsi="標楷體" w:hint="eastAsia"/>
              </w:rPr>
              <w:t>R</w:t>
            </w:r>
          </w:p>
        </w:tc>
        <w:tc>
          <w:tcPr>
            <w:tcW w:w="3197" w:type="dxa"/>
          </w:tcPr>
          <w:p w14:paraId="3F695127" w14:textId="77777777" w:rsidR="009D1C0B" w:rsidRPr="00C972D3" w:rsidRDefault="009D1C0B" w:rsidP="009D1C0B">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w:t>
            </w:r>
            <w:r>
              <w:rPr>
                <w:rFonts w:ascii="標楷體" w:eastAsia="標楷體" w:hAnsi="標楷體"/>
                <w:color w:val="000000" w:themeColor="text1"/>
              </w:rPr>
              <w:t>.</w:t>
            </w:r>
            <w:r w:rsidRPr="00EA3465">
              <w:rPr>
                <w:rFonts w:ascii="標楷體" w:eastAsia="標楷體" w:hAnsi="標楷體" w:hint="eastAsia"/>
                <w:color w:val="000000" w:themeColor="text1"/>
              </w:rPr>
              <w:t>自動顯示</w:t>
            </w:r>
            <w:r>
              <w:rPr>
                <w:rFonts w:ascii="標楷體" w:eastAsia="標楷體" w:hAnsi="標楷體" w:hint="eastAsia"/>
                <w:color w:val="000000" w:themeColor="text1"/>
              </w:rPr>
              <w:t>預設值</w:t>
            </w:r>
            <w:r w:rsidRPr="00EA3465">
              <w:rPr>
                <w:rFonts w:ascii="標楷體" w:eastAsia="標楷體" w:hAnsi="標楷體" w:hint="eastAsia"/>
                <w:color w:val="000000" w:themeColor="text1"/>
              </w:rPr>
              <w:t>,不可修改</w:t>
            </w:r>
          </w:p>
        </w:tc>
      </w:tr>
      <w:tr w:rsidR="009D1C0B" w:rsidRPr="00847BB7" w14:paraId="6B1AD179" w14:textId="77777777" w:rsidTr="005E7C1F">
        <w:trPr>
          <w:trHeight w:val="706"/>
          <w:jc w:val="center"/>
        </w:trPr>
        <w:tc>
          <w:tcPr>
            <w:tcW w:w="457" w:type="dxa"/>
          </w:tcPr>
          <w:p w14:paraId="2EE436DE" w14:textId="77777777" w:rsidR="009D1C0B" w:rsidRPr="00847BB7" w:rsidRDefault="009D1C0B" w:rsidP="009D1C0B">
            <w:pPr>
              <w:rPr>
                <w:rFonts w:ascii="標楷體" w:eastAsia="標楷體" w:hAnsi="標楷體"/>
              </w:rPr>
            </w:pPr>
            <w:r>
              <w:rPr>
                <w:rFonts w:ascii="標楷體" w:eastAsia="標楷體" w:hAnsi="標楷體" w:hint="eastAsia"/>
              </w:rPr>
              <w:t>3.</w:t>
            </w:r>
          </w:p>
        </w:tc>
        <w:tc>
          <w:tcPr>
            <w:tcW w:w="1494" w:type="dxa"/>
          </w:tcPr>
          <w:p w14:paraId="0419B599" w14:textId="77777777" w:rsidR="009D1C0B" w:rsidRPr="00847BB7" w:rsidRDefault="009D1C0B" w:rsidP="009D1C0B">
            <w:pPr>
              <w:rPr>
                <w:rFonts w:ascii="標楷體" w:eastAsia="標楷體" w:hAnsi="標楷體"/>
              </w:rPr>
            </w:pPr>
            <w:r>
              <w:rPr>
                <w:rFonts w:ascii="標楷體" w:eastAsia="標楷體" w:hAnsi="標楷體" w:hint="eastAsia"/>
              </w:rPr>
              <w:t>幣別</w:t>
            </w:r>
          </w:p>
        </w:tc>
        <w:tc>
          <w:tcPr>
            <w:tcW w:w="1985" w:type="dxa"/>
          </w:tcPr>
          <w:p w14:paraId="695864FA" w14:textId="77777777" w:rsidR="009D1C0B" w:rsidRPr="00847BB7" w:rsidRDefault="009D1C0B" w:rsidP="009D1C0B">
            <w:pPr>
              <w:rPr>
                <w:rFonts w:ascii="標楷體" w:eastAsia="標楷體" w:hAnsi="標楷體"/>
              </w:rPr>
            </w:pPr>
          </w:p>
        </w:tc>
        <w:tc>
          <w:tcPr>
            <w:tcW w:w="708" w:type="dxa"/>
          </w:tcPr>
          <w:p w14:paraId="7F26C613" w14:textId="77777777" w:rsidR="009D1C0B" w:rsidRPr="00847BB7" w:rsidRDefault="009D1C0B" w:rsidP="009D1C0B">
            <w:pPr>
              <w:rPr>
                <w:rFonts w:ascii="標楷體" w:eastAsia="標楷體" w:hAnsi="標楷體"/>
              </w:rPr>
            </w:pPr>
            <w:r>
              <w:rPr>
                <w:rFonts w:ascii="標楷體" w:eastAsia="標楷體" w:hAnsi="標楷體" w:hint="eastAsia"/>
              </w:rPr>
              <w:t>TWD</w:t>
            </w:r>
          </w:p>
        </w:tc>
        <w:tc>
          <w:tcPr>
            <w:tcW w:w="1560" w:type="dxa"/>
          </w:tcPr>
          <w:p w14:paraId="0D89BF64" w14:textId="77777777" w:rsidR="009D1C0B" w:rsidRPr="00847BB7" w:rsidRDefault="009D1C0B" w:rsidP="009D1C0B">
            <w:pPr>
              <w:rPr>
                <w:rFonts w:ascii="標楷體" w:eastAsia="標楷體" w:hAnsi="標楷體"/>
              </w:rPr>
            </w:pPr>
          </w:p>
        </w:tc>
        <w:tc>
          <w:tcPr>
            <w:tcW w:w="443" w:type="dxa"/>
          </w:tcPr>
          <w:p w14:paraId="788015CC" w14:textId="77777777" w:rsidR="009D1C0B" w:rsidRPr="00847BB7" w:rsidRDefault="009D1C0B" w:rsidP="009D1C0B">
            <w:pPr>
              <w:rPr>
                <w:rFonts w:ascii="標楷體" w:eastAsia="標楷體" w:hAnsi="標楷體"/>
              </w:rPr>
            </w:pPr>
          </w:p>
        </w:tc>
        <w:tc>
          <w:tcPr>
            <w:tcW w:w="576" w:type="dxa"/>
          </w:tcPr>
          <w:p w14:paraId="64D13555" w14:textId="77777777" w:rsidR="009D1C0B" w:rsidRPr="00847BB7" w:rsidRDefault="009D1C0B" w:rsidP="009D1C0B">
            <w:pPr>
              <w:jc w:val="center"/>
              <w:rPr>
                <w:rFonts w:ascii="標楷體" w:eastAsia="標楷體" w:hAnsi="標楷體"/>
              </w:rPr>
            </w:pPr>
            <w:r>
              <w:rPr>
                <w:rFonts w:ascii="標楷體" w:eastAsia="標楷體" w:hAnsi="標楷體" w:hint="eastAsia"/>
              </w:rPr>
              <w:t>R</w:t>
            </w:r>
          </w:p>
        </w:tc>
        <w:tc>
          <w:tcPr>
            <w:tcW w:w="3197" w:type="dxa"/>
          </w:tcPr>
          <w:p w14:paraId="48F7F264" w14:textId="77777777" w:rsidR="009D1C0B" w:rsidRPr="00C972D3" w:rsidRDefault="009D1C0B" w:rsidP="009D1C0B">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w:t>
            </w:r>
            <w:r>
              <w:rPr>
                <w:rFonts w:ascii="標楷體" w:eastAsia="標楷體" w:hAnsi="標楷體"/>
                <w:color w:val="000000" w:themeColor="text1"/>
              </w:rPr>
              <w:t>.</w:t>
            </w:r>
            <w:r w:rsidRPr="00EA3465">
              <w:rPr>
                <w:rFonts w:ascii="標楷體" w:eastAsia="標楷體" w:hAnsi="標楷體" w:hint="eastAsia"/>
                <w:color w:val="000000" w:themeColor="text1"/>
              </w:rPr>
              <w:t>自動顯示</w:t>
            </w:r>
            <w:r>
              <w:rPr>
                <w:rFonts w:ascii="標楷體" w:eastAsia="標楷體" w:hAnsi="標楷體" w:hint="eastAsia"/>
                <w:color w:val="000000" w:themeColor="text1"/>
              </w:rPr>
              <w:t>預設值</w:t>
            </w:r>
            <w:r w:rsidRPr="00EA3465">
              <w:rPr>
                <w:rFonts w:ascii="標楷體" w:eastAsia="標楷體" w:hAnsi="標楷體" w:hint="eastAsia"/>
                <w:color w:val="000000" w:themeColor="text1"/>
              </w:rPr>
              <w:t>,不可修改</w:t>
            </w:r>
          </w:p>
        </w:tc>
      </w:tr>
      <w:tr w:rsidR="009D1C0B" w:rsidRPr="00847BB7" w14:paraId="4EE77105" w14:textId="77777777" w:rsidTr="005E7C1F">
        <w:trPr>
          <w:trHeight w:val="291"/>
          <w:jc w:val="center"/>
        </w:trPr>
        <w:tc>
          <w:tcPr>
            <w:tcW w:w="457" w:type="dxa"/>
          </w:tcPr>
          <w:p w14:paraId="7EE3056A" w14:textId="77777777" w:rsidR="009D1C0B" w:rsidRPr="00847BB7" w:rsidRDefault="009D1C0B" w:rsidP="009D1C0B">
            <w:pPr>
              <w:rPr>
                <w:rFonts w:ascii="標楷體" w:eastAsia="標楷體" w:hAnsi="標楷體"/>
              </w:rPr>
            </w:pPr>
            <w:r w:rsidRPr="00847BB7">
              <w:rPr>
                <w:rFonts w:ascii="標楷體" w:eastAsia="標楷體" w:hAnsi="標楷體"/>
              </w:rPr>
              <w:t>4</w:t>
            </w:r>
            <w:r>
              <w:rPr>
                <w:rFonts w:ascii="標楷體" w:eastAsia="標楷體" w:hAnsi="標楷體" w:hint="eastAsia"/>
              </w:rPr>
              <w:t>.</w:t>
            </w:r>
          </w:p>
        </w:tc>
        <w:tc>
          <w:tcPr>
            <w:tcW w:w="1494" w:type="dxa"/>
          </w:tcPr>
          <w:p w14:paraId="6653BA74" w14:textId="77777777" w:rsidR="009D1C0B" w:rsidRPr="00847BB7" w:rsidRDefault="009D1C0B" w:rsidP="009D1C0B">
            <w:pPr>
              <w:rPr>
                <w:rFonts w:ascii="標楷體" w:eastAsia="標楷體" w:hAnsi="標楷體"/>
              </w:rPr>
            </w:pPr>
            <w:r>
              <w:rPr>
                <w:rFonts w:ascii="標楷體" w:eastAsia="標楷體" w:hAnsi="標楷體" w:hint="eastAsia"/>
              </w:rPr>
              <w:t>科子細目</w:t>
            </w:r>
          </w:p>
        </w:tc>
        <w:tc>
          <w:tcPr>
            <w:tcW w:w="1985" w:type="dxa"/>
          </w:tcPr>
          <w:p w14:paraId="3524D33A" w14:textId="77777777" w:rsidR="009D1C0B" w:rsidRPr="00847BB7" w:rsidRDefault="009D1C0B" w:rsidP="009D1C0B">
            <w:pPr>
              <w:rPr>
                <w:rFonts w:ascii="標楷體" w:eastAsia="標楷體" w:hAnsi="標楷體"/>
              </w:rPr>
            </w:pPr>
            <w:r>
              <w:rPr>
                <w:rFonts w:ascii="標楷體" w:eastAsia="標楷體" w:hAnsi="標楷體" w:hint="eastAsia"/>
              </w:rPr>
              <w:t>X(8)-X(5)-X(2)</w:t>
            </w:r>
          </w:p>
        </w:tc>
        <w:tc>
          <w:tcPr>
            <w:tcW w:w="708" w:type="dxa"/>
          </w:tcPr>
          <w:p w14:paraId="60C81ECD" w14:textId="77777777" w:rsidR="009D1C0B" w:rsidRPr="00847BB7" w:rsidRDefault="009D1C0B" w:rsidP="009D1C0B">
            <w:pPr>
              <w:rPr>
                <w:rFonts w:ascii="標楷體" w:eastAsia="標楷體" w:hAnsi="標楷體"/>
              </w:rPr>
            </w:pPr>
          </w:p>
        </w:tc>
        <w:tc>
          <w:tcPr>
            <w:tcW w:w="1560" w:type="dxa"/>
          </w:tcPr>
          <w:p w14:paraId="78528A4B" w14:textId="77777777" w:rsidR="009D1C0B" w:rsidRPr="00847BB7" w:rsidRDefault="009D1C0B" w:rsidP="009D1C0B">
            <w:pPr>
              <w:rPr>
                <w:rFonts w:ascii="標楷體" w:eastAsia="標楷體" w:hAnsi="標楷體"/>
              </w:rPr>
            </w:pPr>
          </w:p>
        </w:tc>
        <w:tc>
          <w:tcPr>
            <w:tcW w:w="443" w:type="dxa"/>
          </w:tcPr>
          <w:p w14:paraId="119047B3" w14:textId="77777777" w:rsidR="009D1C0B" w:rsidRPr="00847BB7" w:rsidRDefault="009D1C0B" w:rsidP="009D1C0B">
            <w:pPr>
              <w:rPr>
                <w:rFonts w:ascii="標楷體" w:eastAsia="標楷體" w:hAnsi="標楷體"/>
              </w:rPr>
            </w:pPr>
          </w:p>
        </w:tc>
        <w:tc>
          <w:tcPr>
            <w:tcW w:w="576" w:type="dxa"/>
          </w:tcPr>
          <w:p w14:paraId="671B5998" w14:textId="77777777" w:rsidR="009D1C0B" w:rsidRPr="00847BB7" w:rsidRDefault="009D1C0B" w:rsidP="009D1C0B">
            <w:pPr>
              <w:jc w:val="center"/>
              <w:rPr>
                <w:rFonts w:ascii="標楷體" w:eastAsia="標楷體" w:hAnsi="標楷體"/>
              </w:rPr>
            </w:pPr>
            <w:r>
              <w:rPr>
                <w:rFonts w:ascii="標楷體" w:eastAsia="標楷體" w:hAnsi="標楷體" w:hint="eastAsia"/>
              </w:rPr>
              <w:t>W</w:t>
            </w:r>
          </w:p>
        </w:tc>
        <w:tc>
          <w:tcPr>
            <w:tcW w:w="3197" w:type="dxa"/>
          </w:tcPr>
          <w:p w14:paraId="1F490592" w14:textId="306B4B3D" w:rsidR="009D1C0B" w:rsidRDefault="009D1C0B" w:rsidP="009D1C0B">
            <w:pPr>
              <w:rPr>
                <w:rFonts w:ascii="標楷體" w:eastAsia="標楷體" w:hAnsi="標楷體"/>
                <w:lang w:eastAsia="zh-HK"/>
              </w:rPr>
            </w:pPr>
            <w:r>
              <w:rPr>
                <w:rFonts w:ascii="標楷體" w:eastAsia="標楷體" w:hAnsi="標楷體" w:hint="eastAsia"/>
              </w:rPr>
              <w:t>1.</w:t>
            </w:r>
            <w:r w:rsidR="006C175F">
              <w:rPr>
                <w:rFonts w:ascii="標楷體" w:eastAsia="標楷體" w:hAnsi="標楷體" w:hint="eastAsia"/>
                <w:lang w:eastAsia="zh-HK"/>
              </w:rPr>
              <w:t>自行輸入</w:t>
            </w:r>
          </w:p>
          <w:p w14:paraId="4F67745A" w14:textId="77777777" w:rsidR="009D1C0B" w:rsidRPr="00847BB7" w:rsidRDefault="009D1C0B" w:rsidP="009D1C0B">
            <w:pPr>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rPr>
              <w:t>空白表查詢全部科子細目</w:t>
            </w:r>
          </w:p>
        </w:tc>
      </w:tr>
      <w:tr w:rsidR="009D1C0B" w:rsidRPr="00847BB7" w14:paraId="001B0038" w14:textId="77777777" w:rsidTr="005E7C1F">
        <w:trPr>
          <w:trHeight w:val="291"/>
          <w:jc w:val="center"/>
        </w:trPr>
        <w:tc>
          <w:tcPr>
            <w:tcW w:w="457" w:type="dxa"/>
          </w:tcPr>
          <w:p w14:paraId="1FE79BDE" w14:textId="3EDB1BD3" w:rsidR="009D1C0B" w:rsidRPr="00847BB7" w:rsidRDefault="009D1C0B" w:rsidP="009D1C0B">
            <w:pPr>
              <w:rPr>
                <w:rFonts w:ascii="標楷體" w:eastAsia="標楷體" w:hAnsi="標楷體"/>
              </w:rPr>
            </w:pPr>
          </w:p>
        </w:tc>
        <w:tc>
          <w:tcPr>
            <w:tcW w:w="1494" w:type="dxa"/>
          </w:tcPr>
          <w:p w14:paraId="13535F54" w14:textId="77777777" w:rsidR="009D1C0B" w:rsidRPr="00847BB7" w:rsidRDefault="009D1C0B" w:rsidP="009D1C0B">
            <w:pPr>
              <w:rPr>
                <w:rFonts w:ascii="標楷體" w:eastAsia="標楷體" w:hAnsi="標楷體"/>
              </w:rPr>
            </w:pPr>
            <w:r w:rsidRPr="007336BF">
              <w:rPr>
                <w:rFonts w:ascii="標楷體" w:eastAsia="標楷體" w:hAnsi="標楷體" w:hint="eastAsia"/>
                <w:color w:val="FF0000"/>
              </w:rPr>
              <w:t>瀏覽</w:t>
            </w:r>
          </w:p>
        </w:tc>
        <w:tc>
          <w:tcPr>
            <w:tcW w:w="1985" w:type="dxa"/>
          </w:tcPr>
          <w:p w14:paraId="007CDE87" w14:textId="77777777" w:rsidR="009D1C0B" w:rsidRPr="00847BB7" w:rsidRDefault="009D1C0B" w:rsidP="009D1C0B">
            <w:pPr>
              <w:rPr>
                <w:rFonts w:ascii="標楷體" w:eastAsia="標楷體" w:hAnsi="標楷體"/>
              </w:rPr>
            </w:pPr>
            <w:r>
              <w:rPr>
                <w:rFonts w:ascii="標楷體" w:eastAsia="標楷體" w:hAnsi="標楷體" w:hint="eastAsia"/>
              </w:rPr>
              <w:t>按鈕</w:t>
            </w:r>
          </w:p>
        </w:tc>
        <w:tc>
          <w:tcPr>
            <w:tcW w:w="708" w:type="dxa"/>
          </w:tcPr>
          <w:p w14:paraId="51719FAF" w14:textId="77777777" w:rsidR="009D1C0B" w:rsidRPr="00847BB7" w:rsidRDefault="009D1C0B" w:rsidP="009D1C0B">
            <w:pPr>
              <w:rPr>
                <w:rFonts w:ascii="標楷體" w:eastAsia="標楷體" w:hAnsi="標楷體"/>
                <w:color w:val="FF0000"/>
              </w:rPr>
            </w:pPr>
          </w:p>
        </w:tc>
        <w:tc>
          <w:tcPr>
            <w:tcW w:w="1560" w:type="dxa"/>
          </w:tcPr>
          <w:p w14:paraId="0F07D0B9" w14:textId="77777777" w:rsidR="009D1C0B" w:rsidRPr="00847BB7" w:rsidRDefault="009D1C0B" w:rsidP="009D1C0B">
            <w:pPr>
              <w:rPr>
                <w:rFonts w:ascii="標楷體" w:eastAsia="標楷體" w:hAnsi="標楷體"/>
                <w:color w:val="FF0000"/>
              </w:rPr>
            </w:pPr>
          </w:p>
        </w:tc>
        <w:tc>
          <w:tcPr>
            <w:tcW w:w="443" w:type="dxa"/>
          </w:tcPr>
          <w:p w14:paraId="39DF0779" w14:textId="77777777" w:rsidR="009D1C0B" w:rsidRPr="00847BB7" w:rsidRDefault="009D1C0B" w:rsidP="009D1C0B">
            <w:pPr>
              <w:rPr>
                <w:rFonts w:ascii="標楷體" w:eastAsia="標楷體" w:hAnsi="標楷體"/>
              </w:rPr>
            </w:pPr>
          </w:p>
        </w:tc>
        <w:tc>
          <w:tcPr>
            <w:tcW w:w="576" w:type="dxa"/>
          </w:tcPr>
          <w:p w14:paraId="3C2E84A0" w14:textId="77777777" w:rsidR="009D1C0B" w:rsidRPr="00847BB7" w:rsidRDefault="009D1C0B" w:rsidP="009D1C0B">
            <w:pPr>
              <w:jc w:val="center"/>
              <w:rPr>
                <w:rFonts w:ascii="標楷體" w:eastAsia="標楷體" w:hAnsi="標楷體"/>
              </w:rPr>
            </w:pPr>
          </w:p>
        </w:tc>
        <w:tc>
          <w:tcPr>
            <w:tcW w:w="3197" w:type="dxa"/>
          </w:tcPr>
          <w:p w14:paraId="5FA2B588" w14:textId="77777777" w:rsidR="009D1C0B" w:rsidRPr="004415DA" w:rsidRDefault="009D1C0B" w:rsidP="009D1C0B">
            <w:pPr>
              <w:ind w:left="240" w:hangingChars="100" w:hanging="240"/>
              <w:rPr>
                <w:rFonts w:ascii="標楷體" w:eastAsia="標楷體" w:hAnsi="標楷體"/>
                <w:lang w:eastAsia="zh-HK"/>
              </w:rPr>
            </w:pPr>
            <w:r>
              <w:rPr>
                <w:rFonts w:ascii="標楷體" w:eastAsia="標楷體" w:hAnsi="標楷體" w:hint="eastAsia"/>
              </w:rPr>
              <w:t>1.連結至【L6061會計科子細 目查詢】點選資料後自動</w:t>
            </w:r>
            <w:r>
              <w:rPr>
                <w:rFonts w:ascii="標楷體" w:eastAsia="標楷體" w:hAnsi="標楷體" w:hint="eastAsia"/>
                <w:lang w:eastAsia="zh-HK"/>
              </w:rPr>
              <w:t>帶回</w:t>
            </w:r>
            <w:r>
              <w:rPr>
                <w:rFonts w:ascii="標楷體" w:eastAsia="標楷體" w:hAnsi="標楷體" w:hint="eastAsia"/>
              </w:rPr>
              <w:t>科子細目資料</w:t>
            </w:r>
          </w:p>
        </w:tc>
      </w:tr>
      <w:tr w:rsidR="00D12F00" w:rsidRPr="00847BB7" w14:paraId="34C02AC4" w14:textId="77777777" w:rsidTr="005E7C1F">
        <w:trPr>
          <w:trHeight w:val="291"/>
          <w:jc w:val="center"/>
        </w:trPr>
        <w:tc>
          <w:tcPr>
            <w:tcW w:w="457" w:type="dxa"/>
          </w:tcPr>
          <w:p w14:paraId="26E427B5" w14:textId="79B9FF81" w:rsidR="00D12F00" w:rsidRPr="00847BB7" w:rsidRDefault="00D12F00" w:rsidP="00D12F00">
            <w:pPr>
              <w:rPr>
                <w:rFonts w:ascii="標楷體" w:eastAsia="標楷體" w:hAnsi="標楷體"/>
              </w:rPr>
            </w:pPr>
            <w:r w:rsidRPr="00847BB7">
              <w:rPr>
                <w:rFonts w:ascii="標楷體" w:eastAsia="標楷體" w:hAnsi="標楷體" w:hint="eastAsia"/>
              </w:rPr>
              <w:t>5</w:t>
            </w:r>
            <w:r>
              <w:rPr>
                <w:rFonts w:ascii="標楷體" w:eastAsia="標楷體" w:hAnsi="標楷體" w:hint="eastAsia"/>
              </w:rPr>
              <w:t>.</w:t>
            </w:r>
          </w:p>
        </w:tc>
        <w:tc>
          <w:tcPr>
            <w:tcW w:w="1494" w:type="dxa"/>
          </w:tcPr>
          <w:p w14:paraId="19D4098C" w14:textId="77777777" w:rsidR="00D12F00" w:rsidRDefault="00D12F00" w:rsidP="00D12F00">
            <w:pPr>
              <w:rPr>
                <w:rFonts w:ascii="標楷體" w:eastAsia="標楷體" w:hAnsi="標楷體"/>
              </w:rPr>
            </w:pPr>
            <w:r>
              <w:rPr>
                <w:rFonts w:ascii="標楷體" w:eastAsia="標楷體" w:hAnsi="標楷體" w:hint="eastAsia"/>
              </w:rPr>
              <w:t>會計日期</w:t>
            </w:r>
          </w:p>
        </w:tc>
        <w:tc>
          <w:tcPr>
            <w:tcW w:w="1985" w:type="dxa"/>
          </w:tcPr>
          <w:p w14:paraId="767F09F6" w14:textId="77777777" w:rsidR="00D12F00" w:rsidRDefault="00D12F00" w:rsidP="00D12F00">
            <w:pPr>
              <w:rPr>
                <w:rFonts w:ascii="標楷體" w:eastAsia="標楷體" w:hAnsi="標楷體"/>
              </w:rPr>
            </w:pPr>
            <w:r>
              <w:rPr>
                <w:rFonts w:ascii="標楷體" w:eastAsia="標楷體" w:hAnsi="標楷體" w:hint="eastAsia"/>
              </w:rPr>
              <w:t>999/99/99</w:t>
            </w:r>
          </w:p>
        </w:tc>
        <w:tc>
          <w:tcPr>
            <w:tcW w:w="708" w:type="dxa"/>
          </w:tcPr>
          <w:p w14:paraId="02AE14DD" w14:textId="6DA88C57" w:rsidR="00D12F00" w:rsidRPr="00847BB7" w:rsidRDefault="00D12F00" w:rsidP="00D12F00">
            <w:pPr>
              <w:rPr>
                <w:rFonts w:ascii="標楷體" w:eastAsia="標楷體" w:hAnsi="標楷體"/>
                <w:color w:val="FF0000"/>
              </w:rPr>
            </w:pPr>
            <w:r>
              <w:rPr>
                <w:rFonts w:ascii="標楷體" w:eastAsia="標楷體" w:hAnsi="標楷體" w:hint="eastAsia"/>
              </w:rPr>
              <w:t>會計日</w:t>
            </w:r>
          </w:p>
        </w:tc>
        <w:tc>
          <w:tcPr>
            <w:tcW w:w="1560" w:type="dxa"/>
          </w:tcPr>
          <w:p w14:paraId="6B630460" w14:textId="77777777" w:rsidR="00D12F00" w:rsidRPr="00847BB7" w:rsidRDefault="00D12F00" w:rsidP="00D12F00">
            <w:pPr>
              <w:rPr>
                <w:rFonts w:ascii="標楷體" w:eastAsia="標楷體" w:hAnsi="標楷體"/>
                <w:color w:val="FF0000"/>
              </w:rPr>
            </w:pPr>
          </w:p>
        </w:tc>
        <w:tc>
          <w:tcPr>
            <w:tcW w:w="443" w:type="dxa"/>
          </w:tcPr>
          <w:p w14:paraId="50ABC984" w14:textId="77777777" w:rsidR="00D12F00" w:rsidRPr="00847BB7" w:rsidRDefault="00D12F00" w:rsidP="00D12F00">
            <w:pPr>
              <w:rPr>
                <w:rFonts w:ascii="標楷體" w:eastAsia="標楷體" w:hAnsi="標楷體"/>
              </w:rPr>
            </w:pPr>
            <w:r>
              <w:rPr>
                <w:rFonts w:ascii="標楷體" w:eastAsia="標楷體" w:hAnsi="標楷體" w:hint="eastAsia"/>
              </w:rPr>
              <w:t>V</w:t>
            </w:r>
          </w:p>
        </w:tc>
        <w:tc>
          <w:tcPr>
            <w:tcW w:w="576" w:type="dxa"/>
          </w:tcPr>
          <w:p w14:paraId="695EBA6C" w14:textId="77777777" w:rsidR="00D12F00" w:rsidRPr="00847BB7" w:rsidRDefault="00D12F00" w:rsidP="00D12F00">
            <w:pPr>
              <w:jc w:val="center"/>
              <w:rPr>
                <w:rFonts w:ascii="標楷體" w:eastAsia="標楷體" w:hAnsi="標楷體"/>
              </w:rPr>
            </w:pPr>
            <w:r>
              <w:rPr>
                <w:rFonts w:ascii="標楷體" w:eastAsia="標楷體" w:hAnsi="標楷體" w:hint="eastAsia"/>
              </w:rPr>
              <w:t>W</w:t>
            </w:r>
          </w:p>
        </w:tc>
        <w:tc>
          <w:tcPr>
            <w:tcW w:w="3197" w:type="dxa"/>
          </w:tcPr>
          <w:p w14:paraId="36CEC09D" w14:textId="02A71035" w:rsidR="00D12F00" w:rsidRPr="004415DA" w:rsidRDefault="00D12F00" w:rsidP="00D12F00">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必須輸入</w:t>
            </w:r>
          </w:p>
        </w:tc>
      </w:tr>
      <w:tr w:rsidR="00D12F00" w:rsidRPr="00847BB7" w14:paraId="23F0ADEA" w14:textId="77777777" w:rsidTr="005E7C1F">
        <w:trPr>
          <w:trHeight w:val="291"/>
          <w:jc w:val="center"/>
        </w:trPr>
        <w:tc>
          <w:tcPr>
            <w:tcW w:w="457" w:type="dxa"/>
          </w:tcPr>
          <w:p w14:paraId="4B3571FA" w14:textId="6F8BE2C9" w:rsidR="00D12F00" w:rsidRDefault="00D12F00" w:rsidP="00D12F00">
            <w:pPr>
              <w:rPr>
                <w:rFonts w:ascii="標楷體" w:eastAsia="標楷體" w:hAnsi="標楷體"/>
              </w:rPr>
            </w:pPr>
            <w:r>
              <w:rPr>
                <w:rFonts w:ascii="標楷體" w:eastAsia="標楷體" w:hAnsi="標楷體" w:hint="eastAsia"/>
              </w:rPr>
              <w:t>6.</w:t>
            </w:r>
          </w:p>
        </w:tc>
        <w:tc>
          <w:tcPr>
            <w:tcW w:w="1494" w:type="dxa"/>
          </w:tcPr>
          <w:p w14:paraId="5C625651" w14:textId="705D0244" w:rsidR="00D12F00" w:rsidRDefault="00D12F00" w:rsidP="00D12F00">
            <w:pPr>
              <w:rPr>
                <w:rFonts w:ascii="標楷體" w:eastAsia="標楷體" w:hAnsi="標楷體"/>
              </w:rPr>
            </w:pPr>
            <w:r>
              <w:rPr>
                <w:rFonts w:ascii="標楷體" w:eastAsia="標楷體" w:hAnsi="標楷體" w:hint="eastAsia"/>
              </w:rPr>
              <w:t>彙計方式</w:t>
            </w:r>
          </w:p>
        </w:tc>
        <w:tc>
          <w:tcPr>
            <w:tcW w:w="1985" w:type="dxa"/>
          </w:tcPr>
          <w:p w14:paraId="43963ABE" w14:textId="77777777" w:rsidR="00D12F00" w:rsidRDefault="00D12F00" w:rsidP="00D12F00">
            <w:pPr>
              <w:rPr>
                <w:rFonts w:ascii="標楷體" w:eastAsia="標楷體" w:hAnsi="標楷體"/>
              </w:rPr>
            </w:pPr>
            <w:r>
              <w:rPr>
                <w:rFonts w:ascii="標楷體" w:eastAsia="標楷體" w:hAnsi="標楷體" w:hint="eastAsia"/>
              </w:rPr>
              <w:t>9(1)</w:t>
            </w:r>
          </w:p>
        </w:tc>
        <w:tc>
          <w:tcPr>
            <w:tcW w:w="708" w:type="dxa"/>
          </w:tcPr>
          <w:p w14:paraId="75585247" w14:textId="77777777" w:rsidR="00D12F00" w:rsidRPr="00847BB7" w:rsidRDefault="00D12F00" w:rsidP="00D12F00">
            <w:pPr>
              <w:rPr>
                <w:rFonts w:ascii="標楷體" w:eastAsia="標楷體" w:hAnsi="標楷體"/>
                <w:color w:val="FF0000"/>
              </w:rPr>
            </w:pPr>
          </w:p>
        </w:tc>
        <w:tc>
          <w:tcPr>
            <w:tcW w:w="1560" w:type="dxa"/>
          </w:tcPr>
          <w:p w14:paraId="58596407" w14:textId="452DB8C4" w:rsidR="00D12F00" w:rsidRDefault="00D12F00" w:rsidP="00D12F00">
            <w:pPr>
              <w:rPr>
                <w:rFonts w:ascii="標楷體" w:eastAsia="標楷體" w:hAnsi="標楷體"/>
              </w:rPr>
            </w:pPr>
            <w:r>
              <w:rPr>
                <w:rFonts w:ascii="標楷體" w:eastAsia="標楷體" w:hAnsi="標楷體" w:hint="eastAsia"/>
              </w:rPr>
              <w:t>彙計方式代碼(</w:t>
            </w:r>
            <w:r>
              <w:rPr>
                <w:rFonts w:ascii="標楷體" w:eastAsia="標楷體" w:hAnsi="標楷體"/>
              </w:rPr>
              <w:t>CdCode.</w:t>
            </w:r>
          </w:p>
          <w:p w14:paraId="785F52A8" w14:textId="7D34114A" w:rsidR="00D12F00" w:rsidRPr="00847BB7" w:rsidRDefault="00D12F00" w:rsidP="00D12F00">
            <w:pPr>
              <w:rPr>
                <w:rFonts w:ascii="標楷體" w:eastAsia="標楷體" w:hAnsi="標楷體"/>
                <w:color w:val="FF0000"/>
              </w:rPr>
            </w:pPr>
            <w:r>
              <w:rPr>
                <w:rFonts w:ascii="標楷體" w:eastAsia="標楷體" w:hAnsi="標楷體"/>
              </w:rPr>
              <w:t>InqType</w:t>
            </w:r>
            <w:r>
              <w:rPr>
                <w:rFonts w:ascii="標楷體" w:eastAsia="標楷體" w:hAnsi="標楷體" w:hint="eastAsia"/>
              </w:rPr>
              <w:t>)[選單/</w:t>
            </w:r>
            <w:r>
              <w:rPr>
                <w:rFonts w:ascii="標楷體" w:eastAsia="標楷體" w:hAnsi="標楷體"/>
              </w:rPr>
              <w:t>2 L6064</w:t>
            </w:r>
            <w:r>
              <w:rPr>
                <w:rFonts w:ascii="標楷體" w:eastAsia="標楷體" w:hAnsi="標楷體" w:hint="eastAsia"/>
              </w:rPr>
              <w:t>]</w:t>
            </w:r>
          </w:p>
        </w:tc>
        <w:tc>
          <w:tcPr>
            <w:tcW w:w="443" w:type="dxa"/>
          </w:tcPr>
          <w:p w14:paraId="7BF2E95E" w14:textId="77777777" w:rsidR="00D12F00" w:rsidRDefault="00D12F00" w:rsidP="00D12F00">
            <w:pPr>
              <w:rPr>
                <w:rFonts w:ascii="標楷體" w:eastAsia="標楷體" w:hAnsi="標楷體"/>
              </w:rPr>
            </w:pPr>
            <w:r>
              <w:rPr>
                <w:rFonts w:ascii="標楷體" w:eastAsia="標楷體" w:hAnsi="標楷體" w:hint="eastAsia"/>
              </w:rPr>
              <w:t>V</w:t>
            </w:r>
          </w:p>
        </w:tc>
        <w:tc>
          <w:tcPr>
            <w:tcW w:w="576" w:type="dxa"/>
          </w:tcPr>
          <w:p w14:paraId="30EFC28C" w14:textId="77777777" w:rsidR="00D12F00" w:rsidRDefault="00D12F00" w:rsidP="00D12F00">
            <w:pPr>
              <w:jc w:val="center"/>
              <w:rPr>
                <w:rFonts w:ascii="標楷體" w:eastAsia="標楷體" w:hAnsi="標楷體"/>
              </w:rPr>
            </w:pPr>
            <w:r>
              <w:rPr>
                <w:rFonts w:ascii="標楷體" w:eastAsia="標楷體" w:hAnsi="標楷體" w:hint="eastAsia"/>
              </w:rPr>
              <w:t>W</w:t>
            </w:r>
          </w:p>
        </w:tc>
        <w:tc>
          <w:tcPr>
            <w:tcW w:w="3197" w:type="dxa"/>
          </w:tcPr>
          <w:p w14:paraId="79073106" w14:textId="77777777" w:rsidR="00D12F00" w:rsidRDefault="00D12F00" w:rsidP="00D12F00">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必須輸入</w:t>
            </w:r>
          </w:p>
        </w:tc>
      </w:tr>
      <w:tr w:rsidR="00D12F00" w:rsidRPr="00847BB7" w14:paraId="2F761FEB" w14:textId="77777777" w:rsidTr="005E7C1F">
        <w:trPr>
          <w:trHeight w:val="291"/>
          <w:jc w:val="center"/>
        </w:trPr>
        <w:tc>
          <w:tcPr>
            <w:tcW w:w="457" w:type="dxa"/>
          </w:tcPr>
          <w:p w14:paraId="67B017E1" w14:textId="64881AA6" w:rsidR="00D12F00" w:rsidRDefault="00D12F00" w:rsidP="00D12F00">
            <w:pPr>
              <w:rPr>
                <w:rFonts w:ascii="標楷體" w:eastAsia="標楷體" w:hAnsi="標楷體"/>
              </w:rPr>
            </w:pPr>
            <w:r>
              <w:rPr>
                <w:rFonts w:ascii="標楷體" w:eastAsia="標楷體" w:hAnsi="標楷體" w:hint="eastAsia"/>
              </w:rPr>
              <w:t>7.</w:t>
            </w:r>
          </w:p>
        </w:tc>
        <w:tc>
          <w:tcPr>
            <w:tcW w:w="1494" w:type="dxa"/>
          </w:tcPr>
          <w:p w14:paraId="7B26DFB5" w14:textId="77777777" w:rsidR="00D12F00" w:rsidRDefault="00D12F00" w:rsidP="00D12F00">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彙總別</w:t>
            </w:r>
          </w:p>
          <w:p w14:paraId="4EDFED4A" w14:textId="77777777" w:rsidR="00D12F00" w:rsidRDefault="00D12F00" w:rsidP="00D12F00">
            <w:pPr>
              <w:rPr>
                <w:rFonts w:ascii="標楷體" w:eastAsia="標楷體" w:hAnsi="標楷體"/>
              </w:rPr>
            </w:pPr>
            <w:r>
              <w:rPr>
                <w:rFonts w:ascii="標楷體" w:eastAsia="標楷體" w:hAnsi="標楷體"/>
              </w:rPr>
              <w:t>2.</w:t>
            </w:r>
            <w:r>
              <w:rPr>
                <w:rFonts w:ascii="標楷體" w:eastAsia="標楷體" w:hAnsi="標楷體" w:hint="eastAsia"/>
              </w:rPr>
              <w:t>經辦別</w:t>
            </w:r>
          </w:p>
          <w:p w14:paraId="28FB7FDB" w14:textId="77777777" w:rsidR="00D12F00" w:rsidRDefault="00D12F00" w:rsidP="00D12F00">
            <w:pPr>
              <w:rPr>
                <w:rFonts w:ascii="標楷體" w:eastAsia="標楷體" w:hAnsi="標楷體"/>
              </w:rPr>
            </w:pPr>
            <w:r>
              <w:rPr>
                <w:rFonts w:ascii="標楷體" w:eastAsia="標楷體" w:hAnsi="標楷體" w:hint="eastAsia"/>
              </w:rPr>
              <w:t>3.整批批號</w:t>
            </w:r>
          </w:p>
          <w:p w14:paraId="5D7E9FED" w14:textId="77777777" w:rsidR="00D12F00" w:rsidRDefault="00D12F00" w:rsidP="00D12F00">
            <w:pPr>
              <w:rPr>
                <w:rFonts w:ascii="標楷體" w:eastAsia="標楷體" w:hAnsi="標楷體"/>
              </w:rPr>
            </w:pPr>
            <w:r>
              <w:rPr>
                <w:rFonts w:ascii="標楷體" w:eastAsia="標楷體" w:hAnsi="標楷體" w:hint="eastAsia"/>
              </w:rPr>
              <w:t>4.摘要代號</w:t>
            </w:r>
          </w:p>
          <w:p w14:paraId="67C587A5" w14:textId="77777777" w:rsidR="00D12F00" w:rsidRDefault="00D12F00" w:rsidP="00D12F00">
            <w:pPr>
              <w:rPr>
                <w:rFonts w:ascii="標楷體" w:eastAsia="標楷體" w:hAnsi="標楷體"/>
              </w:rPr>
            </w:pPr>
            <w:r>
              <w:rPr>
                <w:rFonts w:ascii="標楷體" w:eastAsia="標楷體" w:hAnsi="標楷體" w:hint="eastAsia"/>
              </w:rPr>
              <w:t>5.傳票批號</w:t>
            </w:r>
          </w:p>
          <w:p w14:paraId="69911077" w14:textId="5CD5940A" w:rsidR="00D12F00" w:rsidRDefault="00D12F00" w:rsidP="00D12F00">
            <w:pPr>
              <w:rPr>
                <w:rFonts w:ascii="標楷體" w:eastAsia="標楷體" w:hAnsi="標楷體"/>
              </w:rPr>
            </w:pPr>
            <w:r>
              <w:rPr>
                <w:rFonts w:ascii="標楷體" w:eastAsia="標楷體" w:hAnsi="標楷體" w:hint="eastAsia"/>
              </w:rPr>
              <w:t>6.業務類別</w:t>
            </w:r>
          </w:p>
        </w:tc>
        <w:tc>
          <w:tcPr>
            <w:tcW w:w="1985" w:type="dxa"/>
          </w:tcPr>
          <w:p w14:paraId="7D319D7D" w14:textId="05B7757F" w:rsidR="00D12F00" w:rsidRDefault="00D12F00" w:rsidP="00D12F00">
            <w:pPr>
              <w:rPr>
                <w:rFonts w:ascii="標楷體" w:eastAsia="標楷體" w:hAnsi="標楷體"/>
              </w:rPr>
            </w:pPr>
            <w:r>
              <w:rPr>
                <w:rFonts w:ascii="標楷體" w:eastAsia="標楷體" w:hAnsi="標楷體"/>
              </w:rPr>
              <w:t>X</w:t>
            </w:r>
            <w:r>
              <w:rPr>
                <w:rFonts w:ascii="標楷體" w:eastAsia="標楷體" w:hAnsi="標楷體" w:hint="eastAsia"/>
              </w:rPr>
              <w:t>(6)</w:t>
            </w:r>
          </w:p>
        </w:tc>
        <w:tc>
          <w:tcPr>
            <w:tcW w:w="708" w:type="dxa"/>
          </w:tcPr>
          <w:p w14:paraId="7373B2B4" w14:textId="77777777" w:rsidR="00D12F00" w:rsidRPr="00847BB7" w:rsidRDefault="00D12F00" w:rsidP="00D12F00">
            <w:pPr>
              <w:rPr>
                <w:rFonts w:ascii="標楷體" w:eastAsia="標楷體" w:hAnsi="標楷體"/>
                <w:color w:val="FF0000"/>
              </w:rPr>
            </w:pPr>
          </w:p>
        </w:tc>
        <w:tc>
          <w:tcPr>
            <w:tcW w:w="1560" w:type="dxa"/>
          </w:tcPr>
          <w:p w14:paraId="389B8B9E" w14:textId="5677E635" w:rsidR="00D12F00" w:rsidRDefault="00D12F00" w:rsidP="00D12F00">
            <w:pPr>
              <w:rPr>
                <w:rFonts w:ascii="標楷體" w:eastAsia="標楷體" w:hAnsi="標楷體"/>
              </w:rPr>
            </w:pPr>
            <w:r>
              <w:rPr>
                <w:rFonts w:ascii="標楷體" w:eastAsia="標楷體" w:hAnsi="標楷體" w:hint="eastAsia"/>
              </w:rPr>
              <w:t>如彙計方式=1(彙總別)時顯示下拉選單,彙總別代碼(Cd</w:t>
            </w:r>
            <w:r>
              <w:rPr>
                <w:rFonts w:ascii="標楷體" w:eastAsia="標楷體" w:hAnsi="標楷體"/>
              </w:rPr>
              <w:t>Code.SumNo</w:t>
            </w:r>
            <w:r>
              <w:rPr>
                <w:rFonts w:ascii="標楷體" w:eastAsia="標楷體" w:hAnsi="標楷體" w:hint="eastAsia"/>
              </w:rPr>
              <w:t>)</w:t>
            </w:r>
            <w:r>
              <w:rPr>
                <w:rFonts w:ascii="標楷體" w:eastAsia="標楷體" w:hAnsi="標楷體"/>
              </w:rPr>
              <w:t>[</w:t>
            </w:r>
            <w:r>
              <w:rPr>
                <w:rFonts w:ascii="標楷體" w:eastAsia="標楷體" w:hAnsi="標楷體" w:hint="eastAsia"/>
              </w:rPr>
              <w:t>選單/3 L</w:t>
            </w:r>
            <w:r>
              <w:rPr>
                <w:rFonts w:ascii="標楷體" w:eastAsia="標楷體" w:hAnsi="標楷體"/>
              </w:rPr>
              <w:t>6064]</w:t>
            </w:r>
          </w:p>
        </w:tc>
        <w:tc>
          <w:tcPr>
            <w:tcW w:w="443" w:type="dxa"/>
          </w:tcPr>
          <w:p w14:paraId="4247F95A" w14:textId="251B9710" w:rsidR="00D12F00" w:rsidRDefault="00D12F00" w:rsidP="00D12F00">
            <w:pPr>
              <w:rPr>
                <w:rFonts w:ascii="標楷體" w:eastAsia="標楷體" w:hAnsi="標楷體"/>
              </w:rPr>
            </w:pPr>
          </w:p>
        </w:tc>
        <w:tc>
          <w:tcPr>
            <w:tcW w:w="576" w:type="dxa"/>
          </w:tcPr>
          <w:p w14:paraId="5E35BA13" w14:textId="515A77FB" w:rsidR="00D12F00" w:rsidRDefault="00D12F00" w:rsidP="00D12F00">
            <w:pPr>
              <w:jc w:val="center"/>
              <w:rPr>
                <w:rFonts w:ascii="標楷體" w:eastAsia="標楷體" w:hAnsi="標楷體"/>
              </w:rPr>
            </w:pPr>
            <w:r>
              <w:rPr>
                <w:rFonts w:ascii="標楷體" w:eastAsia="標楷體" w:hAnsi="標楷體" w:hint="eastAsia"/>
              </w:rPr>
              <w:t>W</w:t>
            </w:r>
          </w:p>
        </w:tc>
        <w:tc>
          <w:tcPr>
            <w:tcW w:w="3197" w:type="dxa"/>
          </w:tcPr>
          <w:p w14:paraId="3A42A524" w14:textId="77777777" w:rsidR="00D12F00" w:rsidRDefault="00D12F00" w:rsidP="00D12F00">
            <w:pPr>
              <w:ind w:left="240" w:hangingChars="100" w:hanging="240"/>
              <w:rPr>
                <w:rFonts w:ascii="標楷體" w:eastAsia="標楷體" w:hAnsi="標楷體"/>
              </w:rPr>
            </w:pPr>
            <w:r>
              <w:rPr>
                <w:rFonts w:ascii="標楷體" w:eastAsia="標楷體" w:hAnsi="標楷體" w:hint="eastAsia"/>
              </w:rPr>
              <w:t>1.如彙計方式=0(全部彙計</w:t>
            </w:r>
          </w:p>
          <w:p w14:paraId="739E68D6" w14:textId="7CF02DBE" w:rsidR="00D12F00" w:rsidRDefault="00D12F00" w:rsidP="00D12F00">
            <w:pPr>
              <w:ind w:left="240" w:hangingChars="100" w:hanging="240"/>
              <w:rPr>
                <w:rFonts w:ascii="標楷體" w:eastAsia="標楷體" w:hAnsi="標楷體"/>
              </w:rPr>
            </w:pPr>
            <w:r>
              <w:rPr>
                <w:rFonts w:ascii="標楷體" w:eastAsia="標楷體" w:hAnsi="標楷體" w:hint="eastAsia"/>
              </w:rPr>
              <w:t xml:space="preserve">  方式)時欄位隱藏</w:t>
            </w:r>
          </w:p>
          <w:p w14:paraId="53B4158F" w14:textId="51213CD6" w:rsidR="00D12F00" w:rsidRDefault="00D12F00" w:rsidP="00D12F00">
            <w:pPr>
              <w:ind w:left="240" w:hangingChars="100" w:hanging="240"/>
              <w:rPr>
                <w:rFonts w:ascii="標楷體" w:eastAsia="標楷體" w:hAnsi="標楷體"/>
              </w:rPr>
            </w:pPr>
            <w:r>
              <w:rPr>
                <w:rFonts w:ascii="標楷體" w:eastAsia="標楷體" w:hAnsi="標楷體" w:hint="eastAsia"/>
              </w:rPr>
              <w:t xml:space="preserve">2.如彙計方式大於0時,依據彙計方式值顯示相對應欄位名稱 </w:t>
            </w:r>
          </w:p>
          <w:p w14:paraId="4E305693" w14:textId="4B379304" w:rsidR="00D12F00" w:rsidRPr="009576D8" w:rsidRDefault="00D12F00" w:rsidP="00D12F00">
            <w:pPr>
              <w:ind w:left="240" w:hangingChars="100" w:hanging="240"/>
              <w:rPr>
                <w:rFonts w:ascii="標楷體" w:eastAsia="標楷體" w:hAnsi="標楷體"/>
              </w:rPr>
            </w:pPr>
            <w:r>
              <w:rPr>
                <w:rFonts w:ascii="標楷體" w:eastAsia="標楷體" w:hAnsi="標楷體" w:hint="eastAsia"/>
              </w:rPr>
              <w:t>3.如彙計方式大於0</w:t>
            </w:r>
            <w:r>
              <w:rPr>
                <w:rFonts w:ascii="標楷體" w:eastAsia="標楷體" w:hAnsi="標楷體"/>
              </w:rPr>
              <w:t>,</w:t>
            </w:r>
            <w:r>
              <w:rPr>
                <w:rFonts w:ascii="標楷體" w:eastAsia="標楷體" w:hAnsi="標楷體" w:hint="eastAsia"/>
              </w:rPr>
              <w:t xml:space="preserve"> 必須輸入</w:t>
            </w:r>
          </w:p>
        </w:tc>
      </w:tr>
      <w:tr w:rsidR="00D12F00" w:rsidRPr="00847BB7" w14:paraId="5094ECF7" w14:textId="77777777" w:rsidTr="005E7C1F">
        <w:trPr>
          <w:trHeight w:val="291"/>
          <w:jc w:val="center"/>
        </w:trPr>
        <w:tc>
          <w:tcPr>
            <w:tcW w:w="457" w:type="dxa"/>
          </w:tcPr>
          <w:p w14:paraId="39957083" w14:textId="6559AC1B" w:rsidR="00D12F00" w:rsidRDefault="00D12F00" w:rsidP="00D12F00">
            <w:pPr>
              <w:rPr>
                <w:rFonts w:ascii="標楷體" w:eastAsia="標楷體" w:hAnsi="標楷體"/>
              </w:rPr>
            </w:pPr>
            <w:r>
              <w:rPr>
                <w:rFonts w:ascii="標楷體" w:eastAsia="標楷體" w:hAnsi="標楷體" w:hint="eastAsia"/>
              </w:rPr>
              <w:t>8.</w:t>
            </w:r>
          </w:p>
        </w:tc>
        <w:tc>
          <w:tcPr>
            <w:tcW w:w="1494" w:type="dxa"/>
          </w:tcPr>
          <w:p w14:paraId="350A2224" w14:textId="471F78BC" w:rsidR="00D12F00" w:rsidRDefault="00D12F00" w:rsidP="00D12F00">
            <w:pPr>
              <w:rPr>
                <w:rFonts w:ascii="標楷體" w:eastAsia="標楷體" w:hAnsi="標楷體"/>
              </w:rPr>
            </w:pPr>
            <w:r>
              <w:rPr>
                <w:rFonts w:ascii="標楷體" w:eastAsia="標楷體" w:hAnsi="標楷體" w:hint="eastAsia"/>
              </w:rPr>
              <w:t>借貸別</w:t>
            </w:r>
          </w:p>
        </w:tc>
        <w:tc>
          <w:tcPr>
            <w:tcW w:w="1985" w:type="dxa"/>
          </w:tcPr>
          <w:p w14:paraId="60CC7CAB" w14:textId="5C6B6EC6" w:rsidR="00D12F00" w:rsidRDefault="00D12F00" w:rsidP="00D12F00">
            <w:pPr>
              <w:rPr>
                <w:rFonts w:ascii="標楷體" w:eastAsia="標楷體" w:hAnsi="標楷體"/>
              </w:rPr>
            </w:pPr>
            <w:r>
              <w:rPr>
                <w:rFonts w:ascii="標楷體" w:eastAsia="標楷體" w:hAnsi="標楷體" w:hint="eastAsia"/>
              </w:rPr>
              <w:t>9(1)</w:t>
            </w:r>
          </w:p>
        </w:tc>
        <w:tc>
          <w:tcPr>
            <w:tcW w:w="708" w:type="dxa"/>
          </w:tcPr>
          <w:p w14:paraId="1FD791CD" w14:textId="77777777" w:rsidR="00D12F00" w:rsidRPr="00847BB7" w:rsidRDefault="00D12F00" w:rsidP="00D12F00">
            <w:pPr>
              <w:rPr>
                <w:rFonts w:ascii="標楷體" w:eastAsia="標楷體" w:hAnsi="標楷體"/>
                <w:color w:val="FF0000"/>
              </w:rPr>
            </w:pPr>
          </w:p>
        </w:tc>
        <w:tc>
          <w:tcPr>
            <w:tcW w:w="1560" w:type="dxa"/>
          </w:tcPr>
          <w:p w14:paraId="38C3476D" w14:textId="77777777" w:rsidR="00D12F00" w:rsidRDefault="00D12F00" w:rsidP="00D12F00">
            <w:pPr>
              <w:rPr>
                <w:rFonts w:ascii="標楷體" w:eastAsia="標楷體" w:hAnsi="標楷體"/>
              </w:rPr>
            </w:pPr>
            <w:r>
              <w:rPr>
                <w:rFonts w:ascii="標楷體" w:eastAsia="標楷體" w:hAnsi="標楷體" w:hint="eastAsia"/>
              </w:rPr>
              <w:t>0:全部</w:t>
            </w:r>
          </w:p>
          <w:p w14:paraId="2AB5FBE8" w14:textId="77777777" w:rsidR="00D12F00" w:rsidRDefault="00D12F00" w:rsidP="00D12F00">
            <w:pPr>
              <w:rPr>
                <w:rFonts w:ascii="標楷體" w:eastAsia="標楷體" w:hAnsi="標楷體"/>
              </w:rPr>
            </w:pPr>
            <w:r>
              <w:rPr>
                <w:rFonts w:ascii="標楷體" w:eastAsia="標楷體" w:hAnsi="標楷體" w:hint="eastAsia"/>
              </w:rPr>
              <w:t>1:借</w:t>
            </w:r>
          </w:p>
          <w:p w14:paraId="2C012B9B" w14:textId="3B36D15A" w:rsidR="00D12F00" w:rsidRDefault="00D12F00" w:rsidP="00D12F00">
            <w:pPr>
              <w:rPr>
                <w:rFonts w:ascii="標楷體" w:eastAsia="標楷體" w:hAnsi="標楷體"/>
              </w:rPr>
            </w:pPr>
            <w:r>
              <w:rPr>
                <w:rFonts w:ascii="標楷體" w:eastAsia="標楷體" w:hAnsi="標楷體" w:hint="eastAsia"/>
              </w:rPr>
              <w:t>2:貸</w:t>
            </w:r>
          </w:p>
        </w:tc>
        <w:tc>
          <w:tcPr>
            <w:tcW w:w="443" w:type="dxa"/>
          </w:tcPr>
          <w:p w14:paraId="43F2B3BF" w14:textId="56E14340" w:rsidR="00D12F00" w:rsidRDefault="00D12F00" w:rsidP="00D12F00">
            <w:pPr>
              <w:rPr>
                <w:rFonts w:ascii="標楷體" w:eastAsia="標楷體" w:hAnsi="標楷體"/>
              </w:rPr>
            </w:pPr>
            <w:r>
              <w:rPr>
                <w:rFonts w:ascii="標楷體" w:eastAsia="標楷體" w:hAnsi="標楷體" w:hint="eastAsia"/>
              </w:rPr>
              <w:t>V</w:t>
            </w:r>
          </w:p>
        </w:tc>
        <w:tc>
          <w:tcPr>
            <w:tcW w:w="576" w:type="dxa"/>
          </w:tcPr>
          <w:p w14:paraId="50E68971" w14:textId="1ADDD07C" w:rsidR="00D12F00" w:rsidRDefault="00D12F00" w:rsidP="00D12F00">
            <w:pPr>
              <w:jc w:val="center"/>
              <w:rPr>
                <w:rFonts w:ascii="標楷體" w:eastAsia="標楷體" w:hAnsi="標楷體"/>
              </w:rPr>
            </w:pPr>
            <w:r>
              <w:rPr>
                <w:rFonts w:ascii="標楷體" w:eastAsia="標楷體" w:hAnsi="標楷體" w:hint="eastAsia"/>
              </w:rPr>
              <w:t>W</w:t>
            </w:r>
          </w:p>
        </w:tc>
        <w:tc>
          <w:tcPr>
            <w:tcW w:w="3197" w:type="dxa"/>
          </w:tcPr>
          <w:p w14:paraId="373392D6" w14:textId="093875A0" w:rsidR="00D12F00" w:rsidRDefault="00D12F00" w:rsidP="00D12F00">
            <w:pPr>
              <w:rPr>
                <w:rFonts w:ascii="標楷體" w:eastAsia="標楷體" w:hAnsi="標楷體"/>
              </w:rPr>
            </w:pPr>
            <w:r>
              <w:rPr>
                <w:rFonts w:ascii="標楷體" w:eastAsia="標楷體" w:hAnsi="標楷體" w:hint="eastAsia"/>
              </w:rPr>
              <w:t>1.必須輸入</w:t>
            </w:r>
          </w:p>
        </w:tc>
      </w:tr>
    </w:tbl>
    <w:p w14:paraId="634CB1DD" w14:textId="77777777" w:rsidR="009D1C0B" w:rsidRPr="00E02898" w:rsidRDefault="009D1C0B" w:rsidP="009D1C0B"/>
    <w:p w14:paraId="0D418208" w14:textId="77777777" w:rsidR="005E7C1F" w:rsidRDefault="005E7C1F">
      <w:pPr>
        <w:widowControl/>
        <w:rPr>
          <w:rFonts w:ascii="標楷體" w:eastAsia="標楷體" w:hAnsi="標楷體"/>
          <w:sz w:val="26"/>
          <w:lang w:eastAsia="zh-HK"/>
        </w:rPr>
      </w:pPr>
      <w:r>
        <w:rPr>
          <w:lang w:eastAsia="zh-HK"/>
        </w:rPr>
        <w:br w:type="page"/>
      </w:r>
    </w:p>
    <w:p w14:paraId="7395417E" w14:textId="3DBE1D00" w:rsidR="009D1C0B" w:rsidRDefault="009D1C0B" w:rsidP="00D01BCC">
      <w:pPr>
        <w:pStyle w:val="a"/>
      </w:pPr>
      <w:r>
        <w:rPr>
          <w:rFonts w:hint="eastAsia"/>
          <w:lang w:eastAsia="zh-HK"/>
        </w:rPr>
        <w:lastRenderedPageBreak/>
        <w:t>輸出</w:t>
      </w:r>
      <w:r w:rsidRPr="00362205">
        <w:t>畫面</w:t>
      </w:r>
      <w:r>
        <w:rPr>
          <w:rFonts w:hint="eastAsia"/>
        </w:rPr>
        <w:t>:</w:t>
      </w:r>
    </w:p>
    <w:p w14:paraId="416B640A" w14:textId="4CBE625E" w:rsidR="000A5772" w:rsidRPr="000A5772" w:rsidRDefault="000A5772" w:rsidP="000A5772">
      <w:r w:rsidRPr="000A5772">
        <w:rPr>
          <w:noProof/>
        </w:rPr>
        <w:drawing>
          <wp:inline distT="0" distB="0" distL="0" distR="0" wp14:anchorId="3ED08BF0" wp14:editId="7B2D6E26">
            <wp:extent cx="6898350" cy="2040467"/>
            <wp:effectExtent l="0" t="0" r="0" b="0"/>
            <wp:docPr id="257" name="圖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995780" cy="2069286"/>
                    </a:xfrm>
                    <a:prstGeom prst="rect">
                      <a:avLst/>
                    </a:prstGeom>
                  </pic:spPr>
                </pic:pic>
              </a:graphicData>
            </a:graphic>
          </wp:inline>
        </w:drawing>
      </w:r>
    </w:p>
    <w:p w14:paraId="3FFE662D" w14:textId="77777777" w:rsidR="009D1C0B" w:rsidRDefault="009D1C0B" w:rsidP="009D1C0B"/>
    <w:p w14:paraId="1DA2994D" w14:textId="77777777" w:rsidR="009D1C0B" w:rsidRDefault="009D1C0B" w:rsidP="00D01BCC">
      <w:pPr>
        <w:pStyle w:val="a"/>
      </w:pPr>
      <w:r>
        <w:rPr>
          <w:rFonts w:hint="eastAsia"/>
        </w:rPr>
        <w:t>輸出畫面資料說明</w:t>
      </w:r>
    </w:p>
    <w:p w14:paraId="01DFE75C" w14:textId="77777777" w:rsidR="009D1C0B" w:rsidRDefault="009D1C0B" w:rsidP="009D1C0B"/>
    <w:tbl>
      <w:tblPr>
        <w:tblStyle w:val="ac"/>
        <w:tblW w:w="10881" w:type="dxa"/>
        <w:tblLook w:val="04A0" w:firstRow="1" w:lastRow="0" w:firstColumn="1" w:lastColumn="0" w:noHBand="0" w:noVBand="1"/>
      </w:tblPr>
      <w:tblGrid>
        <w:gridCol w:w="773"/>
        <w:gridCol w:w="1178"/>
        <w:gridCol w:w="1701"/>
        <w:gridCol w:w="3969"/>
        <w:gridCol w:w="3260"/>
      </w:tblGrid>
      <w:tr w:rsidR="009D1C0B" w:rsidRPr="008F1D46" w14:paraId="2A5580DE" w14:textId="77777777" w:rsidTr="00437C15">
        <w:tc>
          <w:tcPr>
            <w:tcW w:w="773" w:type="dxa"/>
            <w:shd w:val="clear" w:color="auto" w:fill="D9D9D9" w:themeFill="background1" w:themeFillShade="D9"/>
          </w:tcPr>
          <w:p w14:paraId="05BB535F" w14:textId="77777777" w:rsidR="009D1C0B" w:rsidRPr="008F1D46" w:rsidRDefault="009D1C0B" w:rsidP="009D1C0B">
            <w:pPr>
              <w:jc w:val="center"/>
              <w:rPr>
                <w:rFonts w:ascii="標楷體" w:eastAsia="標楷體" w:hAnsi="標楷體"/>
                <w:lang w:eastAsia="zh-HK"/>
              </w:rPr>
            </w:pPr>
            <w:r w:rsidRPr="008F1D46">
              <w:rPr>
                <w:rFonts w:ascii="標楷體" w:eastAsia="標楷體" w:hAnsi="標楷體" w:hint="eastAsia"/>
                <w:lang w:eastAsia="zh-HK"/>
              </w:rPr>
              <w:t>序號</w:t>
            </w:r>
          </w:p>
        </w:tc>
        <w:tc>
          <w:tcPr>
            <w:tcW w:w="1178" w:type="dxa"/>
            <w:shd w:val="clear" w:color="auto" w:fill="D9D9D9" w:themeFill="background1" w:themeFillShade="D9"/>
          </w:tcPr>
          <w:p w14:paraId="7E7A17A9" w14:textId="77777777" w:rsidR="009D1C0B" w:rsidRPr="008F1D46" w:rsidRDefault="009D1C0B" w:rsidP="009D1C0B">
            <w:pPr>
              <w:jc w:val="center"/>
              <w:rPr>
                <w:rFonts w:ascii="標楷體" w:eastAsia="標楷體" w:hAnsi="標楷體"/>
                <w:lang w:eastAsia="zh-HK"/>
              </w:rPr>
            </w:pPr>
            <w:r w:rsidRPr="008F1D46">
              <w:rPr>
                <w:rFonts w:ascii="標楷體" w:eastAsia="標楷體" w:hAnsi="標楷體" w:hint="eastAsia"/>
                <w:lang w:eastAsia="zh-HK"/>
              </w:rPr>
              <w:t>欄位型態</w:t>
            </w:r>
          </w:p>
        </w:tc>
        <w:tc>
          <w:tcPr>
            <w:tcW w:w="1701" w:type="dxa"/>
            <w:shd w:val="clear" w:color="auto" w:fill="D9D9D9" w:themeFill="background1" w:themeFillShade="D9"/>
          </w:tcPr>
          <w:p w14:paraId="2CEAAF6A" w14:textId="77777777" w:rsidR="009D1C0B" w:rsidRPr="008F1D46" w:rsidRDefault="009D1C0B" w:rsidP="009D1C0B">
            <w:pPr>
              <w:jc w:val="center"/>
              <w:rPr>
                <w:rFonts w:ascii="標楷體" w:eastAsia="標楷體" w:hAnsi="標楷體"/>
                <w:lang w:eastAsia="zh-HK"/>
              </w:rPr>
            </w:pPr>
            <w:r w:rsidRPr="008F1D46">
              <w:rPr>
                <w:rFonts w:ascii="標楷體" w:eastAsia="標楷體" w:hAnsi="標楷體" w:hint="eastAsia"/>
                <w:lang w:eastAsia="zh-HK"/>
              </w:rPr>
              <w:t>欄位名稱</w:t>
            </w:r>
          </w:p>
        </w:tc>
        <w:tc>
          <w:tcPr>
            <w:tcW w:w="3969" w:type="dxa"/>
            <w:shd w:val="clear" w:color="auto" w:fill="D9D9D9" w:themeFill="background1" w:themeFillShade="D9"/>
          </w:tcPr>
          <w:p w14:paraId="425837F8" w14:textId="77777777" w:rsidR="009D1C0B" w:rsidRPr="008F1D46" w:rsidRDefault="009D1C0B" w:rsidP="009D1C0B">
            <w:pPr>
              <w:jc w:val="center"/>
              <w:rPr>
                <w:rFonts w:ascii="標楷體" w:eastAsia="標楷體" w:hAnsi="標楷體"/>
              </w:rPr>
            </w:pPr>
            <w:r>
              <w:rPr>
                <w:rFonts w:ascii="標楷體" w:eastAsia="標楷體" w:hAnsi="標楷體" w:hint="eastAsia"/>
                <w:lang w:eastAsia="zh-HK"/>
              </w:rPr>
              <w:t>資料來源</w:t>
            </w:r>
          </w:p>
        </w:tc>
        <w:tc>
          <w:tcPr>
            <w:tcW w:w="3260" w:type="dxa"/>
            <w:shd w:val="clear" w:color="auto" w:fill="D9D9D9" w:themeFill="background1" w:themeFillShade="D9"/>
          </w:tcPr>
          <w:p w14:paraId="4D68035A" w14:textId="77777777" w:rsidR="009D1C0B" w:rsidRPr="008F1D46" w:rsidRDefault="009D1C0B" w:rsidP="009D1C0B">
            <w:pPr>
              <w:jc w:val="center"/>
              <w:rPr>
                <w:rFonts w:ascii="標楷體" w:eastAsia="標楷體" w:hAnsi="標楷體"/>
                <w:lang w:eastAsia="zh-HK"/>
              </w:rPr>
            </w:pPr>
            <w:r w:rsidRPr="008F1D46">
              <w:rPr>
                <w:rFonts w:ascii="標楷體" w:eastAsia="標楷體" w:hAnsi="標楷體" w:hint="eastAsia"/>
                <w:lang w:eastAsia="zh-HK"/>
              </w:rPr>
              <w:t>輸出</w:t>
            </w:r>
            <w:r>
              <w:rPr>
                <w:rFonts w:ascii="標楷體" w:eastAsia="標楷體" w:hAnsi="標楷體" w:hint="eastAsia"/>
              </w:rPr>
              <w:t>/</w:t>
            </w:r>
            <w:r>
              <w:rPr>
                <w:rFonts w:ascii="標楷體" w:eastAsia="標楷體" w:hAnsi="標楷體" w:hint="eastAsia"/>
                <w:lang w:eastAsia="zh-HK"/>
              </w:rPr>
              <w:t>功能</w:t>
            </w:r>
            <w:r w:rsidRPr="008F1D46">
              <w:rPr>
                <w:rFonts w:ascii="標楷體" w:eastAsia="標楷體" w:hAnsi="標楷體" w:hint="eastAsia"/>
                <w:lang w:eastAsia="zh-HK"/>
              </w:rPr>
              <w:t>說明</w:t>
            </w:r>
          </w:p>
        </w:tc>
      </w:tr>
      <w:tr w:rsidR="009D1C0B" w:rsidRPr="008F1D46" w14:paraId="56439258" w14:textId="77777777" w:rsidTr="00437C15">
        <w:tc>
          <w:tcPr>
            <w:tcW w:w="773" w:type="dxa"/>
          </w:tcPr>
          <w:p w14:paraId="2D3D9114" w14:textId="77777777" w:rsidR="009D1C0B" w:rsidRPr="008F1D46" w:rsidRDefault="009D1C0B" w:rsidP="009D1C0B">
            <w:pPr>
              <w:jc w:val="center"/>
              <w:rPr>
                <w:rFonts w:ascii="標楷體" w:eastAsia="標楷體" w:hAnsi="標楷體"/>
                <w:lang w:eastAsia="zh-HK"/>
              </w:rPr>
            </w:pPr>
            <w:r>
              <w:rPr>
                <w:rFonts w:ascii="標楷體" w:eastAsia="標楷體" w:hAnsi="標楷體" w:hint="eastAsia"/>
              </w:rPr>
              <w:t>1</w:t>
            </w:r>
          </w:p>
        </w:tc>
        <w:tc>
          <w:tcPr>
            <w:tcW w:w="1178" w:type="dxa"/>
          </w:tcPr>
          <w:p w14:paraId="2DF36A3C" w14:textId="77777777" w:rsidR="009D1C0B" w:rsidRPr="008F1D46" w:rsidRDefault="009D1C0B" w:rsidP="009D1C0B">
            <w:pPr>
              <w:jc w:val="center"/>
              <w:rPr>
                <w:rFonts w:ascii="標楷體" w:eastAsia="標楷體" w:hAnsi="標楷體"/>
                <w:lang w:eastAsia="zh-HK"/>
              </w:rPr>
            </w:pPr>
            <w:r>
              <w:rPr>
                <w:rFonts w:ascii="標楷體" w:eastAsia="標楷體" w:hAnsi="標楷體" w:hint="eastAsia"/>
                <w:lang w:eastAsia="zh-HK"/>
              </w:rPr>
              <w:t>按鈕</w:t>
            </w:r>
          </w:p>
        </w:tc>
        <w:tc>
          <w:tcPr>
            <w:tcW w:w="1701" w:type="dxa"/>
          </w:tcPr>
          <w:p w14:paraId="6E3F3B96" w14:textId="2A2DDA78" w:rsidR="009D1C0B" w:rsidRPr="008F1D46" w:rsidRDefault="000A5772" w:rsidP="009D1C0B">
            <w:pPr>
              <w:rPr>
                <w:rFonts w:ascii="標楷體" w:eastAsia="標楷體" w:hAnsi="標楷體"/>
                <w:lang w:eastAsia="zh-HK"/>
              </w:rPr>
            </w:pPr>
            <w:r>
              <w:rPr>
                <w:rFonts w:ascii="標楷體" w:eastAsia="標楷體" w:hAnsi="標楷體" w:hint="eastAsia"/>
                <w:lang w:eastAsia="zh-HK"/>
              </w:rPr>
              <w:t>分錄</w:t>
            </w:r>
          </w:p>
        </w:tc>
        <w:tc>
          <w:tcPr>
            <w:tcW w:w="3969" w:type="dxa"/>
          </w:tcPr>
          <w:p w14:paraId="0ADDE7C0" w14:textId="77777777" w:rsidR="009D1C0B" w:rsidRDefault="009D1C0B" w:rsidP="009D1C0B">
            <w:pPr>
              <w:rPr>
                <w:rFonts w:ascii="標楷體" w:eastAsia="標楷體" w:hAnsi="標楷體"/>
                <w:lang w:eastAsia="zh-HK"/>
              </w:rPr>
            </w:pPr>
          </w:p>
        </w:tc>
        <w:tc>
          <w:tcPr>
            <w:tcW w:w="3260" w:type="dxa"/>
          </w:tcPr>
          <w:p w14:paraId="7E1066C5" w14:textId="4A7FE828" w:rsidR="009D1C0B" w:rsidRPr="006C763E" w:rsidRDefault="009D1C0B" w:rsidP="009D1C0B">
            <w:pPr>
              <w:rPr>
                <w:rFonts w:ascii="標楷體" w:eastAsia="標楷體" w:hAnsi="標楷體"/>
                <w:lang w:eastAsia="zh-HK"/>
              </w:rPr>
            </w:pPr>
            <w:r>
              <w:rPr>
                <w:rFonts w:ascii="標楷體" w:eastAsia="標楷體" w:hAnsi="標楷體" w:hint="eastAsia"/>
              </w:rPr>
              <w:t>1.</w:t>
            </w:r>
            <w:r w:rsidRPr="006C763E">
              <w:rPr>
                <w:rFonts w:eastAsia="標楷體" w:hint="eastAsia"/>
              </w:rPr>
              <w:t>連結至</w:t>
            </w:r>
            <w:r w:rsidRPr="006C763E">
              <w:rPr>
                <w:rFonts w:eastAsia="標楷體"/>
              </w:rPr>
              <w:t>【</w:t>
            </w:r>
            <w:r w:rsidRPr="006C763E">
              <w:rPr>
                <w:rFonts w:eastAsia="標楷體"/>
              </w:rPr>
              <w:t>L</w:t>
            </w:r>
            <w:r w:rsidRPr="006C763E">
              <w:rPr>
                <w:rFonts w:eastAsia="標楷體" w:hint="eastAsia"/>
              </w:rPr>
              <w:t>6</w:t>
            </w:r>
            <w:r>
              <w:rPr>
                <w:rFonts w:eastAsia="標楷體"/>
              </w:rPr>
              <w:t>90</w:t>
            </w:r>
            <w:r w:rsidR="000A5772">
              <w:rPr>
                <w:rFonts w:eastAsia="標楷體" w:hint="eastAsia"/>
              </w:rPr>
              <w:t>6</w:t>
            </w:r>
            <w:r w:rsidR="000A5772">
              <w:rPr>
                <w:rFonts w:eastAsia="標楷體" w:hint="eastAsia"/>
              </w:rPr>
              <w:t>會計分錄</w:t>
            </w:r>
            <w:r>
              <w:rPr>
                <w:rFonts w:eastAsia="標楷體" w:hint="eastAsia"/>
              </w:rPr>
              <w:t>查詢</w:t>
            </w:r>
            <w:r w:rsidRPr="006C763E">
              <w:rPr>
                <w:rFonts w:eastAsia="標楷體"/>
              </w:rPr>
              <w:t>】</w:t>
            </w:r>
            <w:r>
              <w:rPr>
                <w:rFonts w:eastAsia="標楷體" w:hint="eastAsia"/>
              </w:rPr>
              <w:t>,</w:t>
            </w:r>
            <w:r>
              <w:rPr>
                <w:rFonts w:eastAsia="標楷體" w:hint="eastAsia"/>
              </w:rPr>
              <w:t>供查詢</w:t>
            </w:r>
            <w:r w:rsidR="00DF3C1D">
              <w:rPr>
                <w:rFonts w:eastAsia="標楷體" w:hint="eastAsia"/>
              </w:rPr>
              <w:t>會計分錄</w:t>
            </w:r>
          </w:p>
        </w:tc>
      </w:tr>
      <w:tr w:rsidR="009D1C0B" w:rsidRPr="008F1D46" w14:paraId="25E3E3F5" w14:textId="77777777" w:rsidTr="00437C15">
        <w:tc>
          <w:tcPr>
            <w:tcW w:w="773" w:type="dxa"/>
          </w:tcPr>
          <w:p w14:paraId="795220B1" w14:textId="4F3A9CB4" w:rsidR="009D1C0B" w:rsidRDefault="006B10D0" w:rsidP="009D1C0B">
            <w:pPr>
              <w:jc w:val="center"/>
              <w:rPr>
                <w:rFonts w:ascii="標楷體" w:eastAsia="標楷體" w:hAnsi="標楷體"/>
              </w:rPr>
            </w:pPr>
            <w:r>
              <w:rPr>
                <w:rFonts w:ascii="標楷體" w:eastAsia="標楷體" w:hAnsi="標楷體" w:hint="eastAsia"/>
              </w:rPr>
              <w:t>2</w:t>
            </w:r>
          </w:p>
        </w:tc>
        <w:tc>
          <w:tcPr>
            <w:tcW w:w="1178" w:type="dxa"/>
          </w:tcPr>
          <w:p w14:paraId="5EBD27A0" w14:textId="77777777" w:rsidR="009D1C0B" w:rsidRDefault="009D1C0B" w:rsidP="009D1C0B">
            <w:pPr>
              <w:jc w:val="center"/>
              <w:rPr>
                <w:rFonts w:ascii="標楷體" w:eastAsia="標楷體" w:hAnsi="標楷體"/>
                <w:lang w:eastAsia="zh-HK"/>
              </w:rPr>
            </w:pPr>
            <w:r w:rsidRPr="0022097C">
              <w:rPr>
                <w:rFonts w:ascii="標楷體" w:eastAsia="標楷體" w:hAnsi="標楷體" w:hint="eastAsia"/>
                <w:lang w:eastAsia="zh-HK"/>
              </w:rPr>
              <w:t>資料</w:t>
            </w:r>
          </w:p>
        </w:tc>
        <w:tc>
          <w:tcPr>
            <w:tcW w:w="1701" w:type="dxa"/>
          </w:tcPr>
          <w:p w14:paraId="19A612BF" w14:textId="77777777" w:rsidR="009D1C0B" w:rsidRDefault="009D1C0B" w:rsidP="009D1C0B">
            <w:pPr>
              <w:rPr>
                <w:rFonts w:ascii="標楷體" w:eastAsia="標楷體" w:hAnsi="標楷體"/>
                <w:lang w:eastAsia="zh-HK"/>
              </w:rPr>
            </w:pPr>
            <w:r>
              <w:rPr>
                <w:rFonts w:ascii="標楷體" w:eastAsia="標楷體" w:hAnsi="標楷體" w:hint="eastAsia"/>
                <w:lang w:eastAsia="zh-HK"/>
              </w:rPr>
              <w:t>科目</w:t>
            </w:r>
          </w:p>
        </w:tc>
        <w:tc>
          <w:tcPr>
            <w:tcW w:w="3969" w:type="dxa"/>
          </w:tcPr>
          <w:p w14:paraId="1329F943" w14:textId="77777777" w:rsidR="009D1C0B" w:rsidRDefault="009D1C0B" w:rsidP="009D1C0B">
            <w:pPr>
              <w:rPr>
                <w:rFonts w:ascii="標楷體" w:eastAsia="標楷體" w:hAnsi="標楷體"/>
                <w:lang w:eastAsia="zh-HK"/>
              </w:rPr>
            </w:pPr>
            <w:r>
              <w:rPr>
                <w:rFonts w:ascii="標楷體" w:eastAsia="標楷體" w:hAnsi="標楷體" w:hint="eastAsia"/>
                <w:lang w:eastAsia="zh-HK"/>
              </w:rPr>
              <w:t>A</w:t>
            </w:r>
            <w:r>
              <w:rPr>
                <w:rFonts w:ascii="標楷體" w:eastAsia="標楷體" w:hAnsi="標楷體"/>
                <w:lang w:eastAsia="zh-HK"/>
              </w:rPr>
              <w:t>cDetail.AcNoCode</w:t>
            </w:r>
          </w:p>
        </w:tc>
        <w:tc>
          <w:tcPr>
            <w:tcW w:w="3260" w:type="dxa"/>
          </w:tcPr>
          <w:p w14:paraId="4C4C4AF1" w14:textId="24E6506C" w:rsidR="009D1C0B" w:rsidRDefault="00B56E5B" w:rsidP="009D1C0B">
            <w:pPr>
              <w:rPr>
                <w:rFonts w:ascii="標楷體" w:eastAsia="標楷體" w:hAnsi="標楷體"/>
              </w:rPr>
            </w:pPr>
            <w:r>
              <w:rPr>
                <w:rFonts w:ascii="標楷體" w:eastAsia="標楷體" w:hAnsi="標楷體" w:hint="eastAsia"/>
              </w:rPr>
              <w:t>科目</w:t>
            </w:r>
          </w:p>
        </w:tc>
      </w:tr>
      <w:tr w:rsidR="009D1C0B" w:rsidRPr="008F1D46" w14:paraId="6B1658CA" w14:textId="77777777" w:rsidTr="00437C15">
        <w:tc>
          <w:tcPr>
            <w:tcW w:w="773" w:type="dxa"/>
          </w:tcPr>
          <w:p w14:paraId="32ACF0C4" w14:textId="57352483" w:rsidR="009D1C0B" w:rsidRDefault="006B10D0" w:rsidP="009D1C0B">
            <w:pPr>
              <w:jc w:val="center"/>
              <w:rPr>
                <w:rFonts w:ascii="標楷體" w:eastAsia="標楷體" w:hAnsi="標楷體"/>
              </w:rPr>
            </w:pPr>
            <w:r>
              <w:rPr>
                <w:rFonts w:ascii="標楷體" w:eastAsia="標楷體" w:hAnsi="標楷體" w:hint="eastAsia"/>
              </w:rPr>
              <w:t>3</w:t>
            </w:r>
          </w:p>
        </w:tc>
        <w:tc>
          <w:tcPr>
            <w:tcW w:w="1178" w:type="dxa"/>
          </w:tcPr>
          <w:p w14:paraId="2F9D62F9" w14:textId="77777777" w:rsidR="009D1C0B" w:rsidRDefault="009D1C0B" w:rsidP="009D1C0B">
            <w:pPr>
              <w:jc w:val="center"/>
              <w:rPr>
                <w:rFonts w:ascii="標楷體" w:eastAsia="標楷體" w:hAnsi="標楷體"/>
                <w:lang w:eastAsia="zh-HK"/>
              </w:rPr>
            </w:pPr>
            <w:r w:rsidRPr="0022097C">
              <w:rPr>
                <w:rFonts w:ascii="標楷體" w:eastAsia="標楷體" w:hAnsi="標楷體" w:hint="eastAsia"/>
                <w:lang w:eastAsia="zh-HK"/>
              </w:rPr>
              <w:t>資料</w:t>
            </w:r>
          </w:p>
        </w:tc>
        <w:tc>
          <w:tcPr>
            <w:tcW w:w="1701" w:type="dxa"/>
          </w:tcPr>
          <w:p w14:paraId="43EAC725" w14:textId="77777777" w:rsidR="009D1C0B" w:rsidRDefault="009D1C0B" w:rsidP="009D1C0B">
            <w:pPr>
              <w:rPr>
                <w:rFonts w:ascii="標楷體" w:eastAsia="標楷體" w:hAnsi="標楷體"/>
                <w:lang w:eastAsia="zh-HK"/>
              </w:rPr>
            </w:pPr>
            <w:r>
              <w:rPr>
                <w:rFonts w:ascii="標楷體" w:eastAsia="標楷體" w:hAnsi="標楷體" w:hint="eastAsia"/>
                <w:lang w:eastAsia="zh-HK"/>
              </w:rPr>
              <w:t>子目</w:t>
            </w:r>
          </w:p>
        </w:tc>
        <w:tc>
          <w:tcPr>
            <w:tcW w:w="3969" w:type="dxa"/>
          </w:tcPr>
          <w:p w14:paraId="20E6A45E" w14:textId="77777777" w:rsidR="009D1C0B" w:rsidRDefault="009D1C0B" w:rsidP="009D1C0B">
            <w:pPr>
              <w:rPr>
                <w:rFonts w:ascii="標楷體" w:eastAsia="標楷體" w:hAnsi="標楷體"/>
                <w:lang w:eastAsia="zh-HK"/>
              </w:rPr>
            </w:pPr>
            <w:r>
              <w:rPr>
                <w:rFonts w:ascii="標楷體" w:eastAsia="標楷體" w:hAnsi="標楷體" w:hint="eastAsia"/>
                <w:lang w:eastAsia="zh-HK"/>
              </w:rPr>
              <w:t>A</w:t>
            </w:r>
            <w:r>
              <w:rPr>
                <w:rFonts w:ascii="標楷體" w:eastAsia="標楷體" w:hAnsi="標楷體"/>
                <w:lang w:eastAsia="zh-HK"/>
              </w:rPr>
              <w:t>cDetail.AcSubCode</w:t>
            </w:r>
          </w:p>
        </w:tc>
        <w:tc>
          <w:tcPr>
            <w:tcW w:w="3260" w:type="dxa"/>
          </w:tcPr>
          <w:p w14:paraId="4B3C8064" w14:textId="33768C65" w:rsidR="009D1C0B" w:rsidRDefault="00B56E5B" w:rsidP="009D1C0B">
            <w:pPr>
              <w:rPr>
                <w:rFonts w:ascii="標楷體" w:eastAsia="標楷體" w:hAnsi="標楷體"/>
              </w:rPr>
            </w:pPr>
            <w:r>
              <w:rPr>
                <w:rFonts w:ascii="標楷體" w:eastAsia="標楷體" w:hAnsi="標楷體" w:hint="eastAsia"/>
              </w:rPr>
              <w:t>子目</w:t>
            </w:r>
          </w:p>
        </w:tc>
      </w:tr>
      <w:tr w:rsidR="009D1C0B" w:rsidRPr="008F1D46" w14:paraId="29D27F39" w14:textId="77777777" w:rsidTr="00437C15">
        <w:tc>
          <w:tcPr>
            <w:tcW w:w="773" w:type="dxa"/>
          </w:tcPr>
          <w:p w14:paraId="53591CC4" w14:textId="7D84408C" w:rsidR="009D1C0B" w:rsidRDefault="006B10D0" w:rsidP="009D1C0B">
            <w:pPr>
              <w:jc w:val="center"/>
              <w:rPr>
                <w:rFonts w:ascii="標楷體" w:eastAsia="標楷體" w:hAnsi="標楷體"/>
              </w:rPr>
            </w:pPr>
            <w:r>
              <w:rPr>
                <w:rFonts w:ascii="標楷體" w:eastAsia="標楷體" w:hAnsi="標楷體" w:hint="eastAsia"/>
              </w:rPr>
              <w:t>4</w:t>
            </w:r>
          </w:p>
        </w:tc>
        <w:tc>
          <w:tcPr>
            <w:tcW w:w="1178" w:type="dxa"/>
          </w:tcPr>
          <w:p w14:paraId="1CB16DE3" w14:textId="77777777" w:rsidR="009D1C0B" w:rsidRDefault="009D1C0B" w:rsidP="009D1C0B">
            <w:pPr>
              <w:jc w:val="center"/>
              <w:rPr>
                <w:rFonts w:ascii="標楷體" w:eastAsia="標楷體" w:hAnsi="標楷體"/>
                <w:lang w:eastAsia="zh-HK"/>
              </w:rPr>
            </w:pPr>
            <w:r w:rsidRPr="0022097C">
              <w:rPr>
                <w:rFonts w:ascii="標楷體" w:eastAsia="標楷體" w:hAnsi="標楷體" w:hint="eastAsia"/>
                <w:lang w:eastAsia="zh-HK"/>
              </w:rPr>
              <w:t>資料</w:t>
            </w:r>
          </w:p>
        </w:tc>
        <w:tc>
          <w:tcPr>
            <w:tcW w:w="1701" w:type="dxa"/>
          </w:tcPr>
          <w:p w14:paraId="5DD15968" w14:textId="77777777" w:rsidR="009D1C0B" w:rsidRDefault="009D1C0B" w:rsidP="009D1C0B">
            <w:pPr>
              <w:rPr>
                <w:rFonts w:ascii="標楷體" w:eastAsia="標楷體" w:hAnsi="標楷體"/>
                <w:lang w:eastAsia="zh-HK"/>
              </w:rPr>
            </w:pPr>
            <w:r>
              <w:rPr>
                <w:rFonts w:ascii="標楷體" w:eastAsia="標楷體" w:hAnsi="標楷體" w:hint="eastAsia"/>
                <w:lang w:eastAsia="zh-HK"/>
              </w:rPr>
              <w:t>細目</w:t>
            </w:r>
          </w:p>
        </w:tc>
        <w:tc>
          <w:tcPr>
            <w:tcW w:w="3969" w:type="dxa"/>
          </w:tcPr>
          <w:p w14:paraId="435FD09C" w14:textId="77777777" w:rsidR="009D1C0B" w:rsidRDefault="009D1C0B" w:rsidP="009D1C0B">
            <w:pPr>
              <w:rPr>
                <w:rFonts w:ascii="標楷體" w:eastAsia="標楷體" w:hAnsi="標楷體"/>
                <w:lang w:eastAsia="zh-HK"/>
              </w:rPr>
            </w:pPr>
            <w:r>
              <w:rPr>
                <w:rFonts w:ascii="標楷體" w:eastAsia="標楷體" w:hAnsi="標楷體" w:hint="eastAsia"/>
                <w:lang w:eastAsia="zh-HK"/>
              </w:rPr>
              <w:t>A</w:t>
            </w:r>
            <w:r>
              <w:rPr>
                <w:rFonts w:ascii="標楷體" w:eastAsia="標楷體" w:hAnsi="標楷體"/>
                <w:lang w:eastAsia="zh-HK"/>
              </w:rPr>
              <w:t>cDetail.AcDtlCode</w:t>
            </w:r>
          </w:p>
        </w:tc>
        <w:tc>
          <w:tcPr>
            <w:tcW w:w="3260" w:type="dxa"/>
          </w:tcPr>
          <w:p w14:paraId="4DD2C4BE" w14:textId="504DC5D4" w:rsidR="009D1C0B" w:rsidRDefault="00B56E5B" w:rsidP="009D1C0B">
            <w:pPr>
              <w:rPr>
                <w:rFonts w:ascii="標楷體" w:eastAsia="標楷體" w:hAnsi="標楷體"/>
              </w:rPr>
            </w:pPr>
            <w:r>
              <w:rPr>
                <w:rFonts w:ascii="標楷體" w:eastAsia="標楷體" w:hAnsi="標楷體" w:hint="eastAsia"/>
              </w:rPr>
              <w:t>細目</w:t>
            </w:r>
          </w:p>
        </w:tc>
      </w:tr>
      <w:tr w:rsidR="006A2AA7" w:rsidRPr="008F1D46" w14:paraId="0242F259" w14:textId="77777777" w:rsidTr="00437C15">
        <w:tc>
          <w:tcPr>
            <w:tcW w:w="773" w:type="dxa"/>
          </w:tcPr>
          <w:p w14:paraId="5613ED41" w14:textId="70BB36C3" w:rsidR="006A2AA7" w:rsidRDefault="006B10D0" w:rsidP="009D1C0B">
            <w:pPr>
              <w:jc w:val="center"/>
              <w:rPr>
                <w:rFonts w:ascii="標楷體" w:eastAsia="標楷體" w:hAnsi="標楷體"/>
              </w:rPr>
            </w:pPr>
            <w:r>
              <w:rPr>
                <w:rFonts w:ascii="標楷體" w:eastAsia="標楷體" w:hAnsi="標楷體" w:hint="eastAsia"/>
              </w:rPr>
              <w:t>5</w:t>
            </w:r>
          </w:p>
        </w:tc>
        <w:tc>
          <w:tcPr>
            <w:tcW w:w="1178" w:type="dxa"/>
          </w:tcPr>
          <w:p w14:paraId="5581B9D1" w14:textId="78724251" w:rsidR="006A2AA7" w:rsidRPr="0022097C" w:rsidRDefault="006A2AA7" w:rsidP="009D1C0B">
            <w:pPr>
              <w:jc w:val="center"/>
              <w:rPr>
                <w:rFonts w:ascii="標楷體" w:eastAsia="標楷體" w:hAnsi="標楷體"/>
                <w:lang w:eastAsia="zh-HK"/>
              </w:rPr>
            </w:pPr>
            <w:r w:rsidRPr="0022097C">
              <w:rPr>
                <w:rFonts w:ascii="標楷體" w:eastAsia="標楷體" w:hAnsi="標楷體" w:hint="eastAsia"/>
                <w:lang w:eastAsia="zh-HK"/>
              </w:rPr>
              <w:t>資料</w:t>
            </w:r>
          </w:p>
        </w:tc>
        <w:tc>
          <w:tcPr>
            <w:tcW w:w="1701" w:type="dxa"/>
          </w:tcPr>
          <w:p w14:paraId="6CC273A5" w14:textId="470D1F04" w:rsidR="006A2AA7" w:rsidRDefault="006A2AA7" w:rsidP="009D1C0B">
            <w:pPr>
              <w:rPr>
                <w:rFonts w:ascii="標楷體" w:eastAsia="標楷體" w:hAnsi="標楷體"/>
                <w:lang w:eastAsia="zh-HK"/>
              </w:rPr>
            </w:pPr>
            <w:r>
              <w:rPr>
                <w:rFonts w:ascii="標楷體" w:eastAsia="標楷體" w:hAnsi="標楷體" w:hint="eastAsia"/>
                <w:lang w:eastAsia="zh-HK"/>
              </w:rPr>
              <w:t>戶號</w:t>
            </w:r>
          </w:p>
        </w:tc>
        <w:tc>
          <w:tcPr>
            <w:tcW w:w="3969" w:type="dxa"/>
          </w:tcPr>
          <w:p w14:paraId="01BA4666" w14:textId="29E316BE" w:rsidR="006A2AA7" w:rsidRDefault="00B56E5B" w:rsidP="009D1C0B">
            <w:pPr>
              <w:rPr>
                <w:rFonts w:ascii="標楷體" w:eastAsia="標楷體" w:hAnsi="標楷體"/>
                <w:lang w:eastAsia="zh-HK"/>
              </w:rPr>
            </w:pPr>
            <w:r>
              <w:rPr>
                <w:rFonts w:ascii="標楷體" w:eastAsia="標楷體" w:hAnsi="標楷體" w:hint="eastAsia"/>
                <w:lang w:eastAsia="zh-HK"/>
              </w:rPr>
              <w:t>A</w:t>
            </w:r>
            <w:r>
              <w:rPr>
                <w:rFonts w:ascii="標楷體" w:eastAsia="標楷體" w:hAnsi="標楷體"/>
                <w:lang w:eastAsia="zh-HK"/>
              </w:rPr>
              <w:t>cDetail.</w:t>
            </w:r>
            <w:r>
              <w:rPr>
                <w:rFonts w:ascii="標楷體" w:eastAsia="標楷體" w:hAnsi="標楷體" w:hint="eastAsia"/>
                <w:lang w:eastAsia="zh-HK"/>
              </w:rPr>
              <w:t>C</w:t>
            </w:r>
            <w:r>
              <w:rPr>
                <w:rFonts w:ascii="標楷體" w:eastAsia="標楷體" w:hAnsi="標楷體"/>
                <w:lang w:eastAsia="zh-HK"/>
              </w:rPr>
              <w:t>ustNo</w:t>
            </w:r>
          </w:p>
          <w:p w14:paraId="4D4C74BC" w14:textId="69071B20" w:rsidR="00B56E5B" w:rsidRDefault="00B56E5B" w:rsidP="009D1C0B">
            <w:pPr>
              <w:rPr>
                <w:rFonts w:ascii="標楷體" w:eastAsia="標楷體" w:hAnsi="標楷體"/>
                <w:lang w:eastAsia="zh-HK"/>
              </w:rPr>
            </w:pPr>
            <w:r>
              <w:rPr>
                <w:rFonts w:ascii="標楷體" w:eastAsia="標楷體" w:hAnsi="標楷體" w:hint="eastAsia"/>
                <w:lang w:eastAsia="zh-HK"/>
              </w:rPr>
              <w:t>A</w:t>
            </w:r>
            <w:r>
              <w:rPr>
                <w:rFonts w:ascii="標楷體" w:eastAsia="標楷體" w:hAnsi="標楷體"/>
                <w:lang w:eastAsia="zh-HK"/>
              </w:rPr>
              <w:t>cDetail.FacmNo</w:t>
            </w:r>
          </w:p>
          <w:p w14:paraId="7ADB7048" w14:textId="71A3D223" w:rsidR="00B56E5B" w:rsidRDefault="00B56E5B" w:rsidP="009D1C0B">
            <w:pPr>
              <w:rPr>
                <w:rFonts w:ascii="標楷體" w:eastAsia="標楷體" w:hAnsi="標楷體"/>
                <w:lang w:eastAsia="zh-HK"/>
              </w:rPr>
            </w:pPr>
            <w:r>
              <w:rPr>
                <w:rFonts w:ascii="標楷體" w:eastAsia="標楷體" w:hAnsi="標楷體" w:hint="eastAsia"/>
                <w:lang w:eastAsia="zh-HK"/>
              </w:rPr>
              <w:t>A</w:t>
            </w:r>
            <w:r>
              <w:rPr>
                <w:rFonts w:ascii="標楷體" w:eastAsia="標楷體" w:hAnsi="標楷體"/>
                <w:lang w:eastAsia="zh-HK"/>
              </w:rPr>
              <w:t>cDetail.BormNo</w:t>
            </w:r>
          </w:p>
        </w:tc>
        <w:tc>
          <w:tcPr>
            <w:tcW w:w="3260" w:type="dxa"/>
          </w:tcPr>
          <w:p w14:paraId="4F6F775C" w14:textId="0CBAB440" w:rsidR="006A2AA7" w:rsidRDefault="00B56E5B" w:rsidP="009D1C0B">
            <w:pPr>
              <w:rPr>
                <w:rFonts w:ascii="標楷體" w:eastAsia="標楷體" w:hAnsi="標楷體"/>
              </w:rPr>
            </w:pPr>
            <w:r>
              <w:rPr>
                <w:rFonts w:ascii="標楷體" w:eastAsia="標楷體" w:hAnsi="標楷體" w:hint="eastAsia"/>
              </w:rPr>
              <w:t>戶號-額度-撥款序號</w:t>
            </w:r>
          </w:p>
        </w:tc>
      </w:tr>
      <w:tr w:rsidR="006A2AA7" w:rsidRPr="008F1D46" w14:paraId="225BAF78" w14:textId="77777777" w:rsidTr="00437C15">
        <w:tc>
          <w:tcPr>
            <w:tcW w:w="773" w:type="dxa"/>
          </w:tcPr>
          <w:p w14:paraId="79E56D8A" w14:textId="63D8CF71" w:rsidR="006A2AA7" w:rsidRDefault="006B10D0" w:rsidP="006A2AA7">
            <w:pPr>
              <w:jc w:val="center"/>
              <w:rPr>
                <w:rFonts w:ascii="標楷體" w:eastAsia="標楷體" w:hAnsi="標楷體"/>
              </w:rPr>
            </w:pPr>
            <w:r>
              <w:rPr>
                <w:rFonts w:ascii="標楷體" w:eastAsia="標楷體" w:hAnsi="標楷體" w:hint="eastAsia"/>
              </w:rPr>
              <w:t>6</w:t>
            </w:r>
          </w:p>
        </w:tc>
        <w:tc>
          <w:tcPr>
            <w:tcW w:w="1178" w:type="dxa"/>
          </w:tcPr>
          <w:p w14:paraId="71A83739" w14:textId="08C02454" w:rsidR="006A2AA7" w:rsidRPr="0022097C" w:rsidRDefault="006A2AA7" w:rsidP="006A2AA7">
            <w:pPr>
              <w:jc w:val="center"/>
              <w:rPr>
                <w:rFonts w:ascii="標楷體" w:eastAsia="標楷體" w:hAnsi="標楷體"/>
                <w:lang w:eastAsia="zh-HK"/>
              </w:rPr>
            </w:pPr>
            <w:r>
              <w:rPr>
                <w:rFonts w:ascii="標楷體" w:eastAsia="標楷體" w:hAnsi="標楷體" w:hint="eastAsia"/>
                <w:lang w:eastAsia="zh-HK"/>
              </w:rPr>
              <w:t>資料</w:t>
            </w:r>
          </w:p>
        </w:tc>
        <w:tc>
          <w:tcPr>
            <w:tcW w:w="1701" w:type="dxa"/>
          </w:tcPr>
          <w:p w14:paraId="5D5B7BB8" w14:textId="4E3E5A8B" w:rsidR="006A2AA7" w:rsidRDefault="006A2AA7" w:rsidP="006A2AA7">
            <w:pPr>
              <w:rPr>
                <w:rFonts w:ascii="標楷體" w:eastAsia="標楷體" w:hAnsi="標楷體"/>
                <w:lang w:eastAsia="zh-HK"/>
              </w:rPr>
            </w:pPr>
            <w:r>
              <w:rPr>
                <w:rFonts w:ascii="標楷體" w:eastAsia="標楷體" w:hAnsi="標楷體" w:hint="eastAsia"/>
                <w:lang w:eastAsia="zh-HK"/>
              </w:rPr>
              <w:t>借方金額</w:t>
            </w:r>
          </w:p>
        </w:tc>
        <w:tc>
          <w:tcPr>
            <w:tcW w:w="3969" w:type="dxa"/>
          </w:tcPr>
          <w:p w14:paraId="19A61EFB" w14:textId="492470E5" w:rsidR="006A2AA7" w:rsidRDefault="006A2AA7" w:rsidP="006A2AA7">
            <w:pPr>
              <w:rPr>
                <w:rFonts w:ascii="標楷體" w:eastAsia="標楷體" w:hAnsi="標楷體"/>
                <w:lang w:eastAsia="zh-HK"/>
              </w:rPr>
            </w:pPr>
            <w:r>
              <w:rPr>
                <w:rFonts w:ascii="標楷體" w:eastAsia="標楷體" w:hAnsi="標楷體" w:hint="eastAsia"/>
                <w:lang w:eastAsia="zh-HK"/>
              </w:rPr>
              <w:t>A</w:t>
            </w:r>
            <w:r>
              <w:rPr>
                <w:rFonts w:ascii="標楷體" w:eastAsia="標楷體" w:hAnsi="標楷體"/>
                <w:lang w:eastAsia="zh-HK"/>
              </w:rPr>
              <w:t>cDetail.TxAmt</w:t>
            </w:r>
          </w:p>
        </w:tc>
        <w:tc>
          <w:tcPr>
            <w:tcW w:w="3260" w:type="dxa"/>
          </w:tcPr>
          <w:p w14:paraId="14FF548F" w14:textId="025E2485" w:rsidR="006A2AA7" w:rsidRDefault="006A2AA7" w:rsidP="006A2AA7">
            <w:pPr>
              <w:rPr>
                <w:rFonts w:ascii="標楷體" w:eastAsia="標楷體" w:hAnsi="標楷體"/>
              </w:rPr>
            </w:pPr>
            <w:r>
              <w:rPr>
                <w:rFonts w:ascii="標楷體" w:eastAsia="標楷體" w:hAnsi="標楷體" w:hint="eastAsia"/>
                <w:lang w:eastAsia="zh-HK"/>
              </w:rPr>
              <w:t>依據借貸別</w:t>
            </w:r>
            <w:r w:rsidRPr="00770710">
              <w:rPr>
                <w:rFonts w:ascii="標楷體" w:eastAsia="標楷體" w:hAnsi="標楷體" w:hint="eastAsia"/>
              </w:rPr>
              <w:t>A</w:t>
            </w:r>
            <w:r w:rsidRPr="00770710">
              <w:rPr>
                <w:rFonts w:ascii="標楷體" w:eastAsia="標楷體" w:hAnsi="標楷體"/>
              </w:rPr>
              <w:t>cDetail</w:t>
            </w:r>
            <w:r>
              <w:rPr>
                <w:rFonts w:ascii="標楷體" w:eastAsia="標楷體" w:hAnsi="標楷體"/>
              </w:rPr>
              <w:t>.dbcr</w:t>
            </w:r>
            <w:r>
              <w:rPr>
                <w:rFonts w:ascii="標楷體" w:eastAsia="標楷體" w:hAnsi="標楷體" w:hint="eastAsia"/>
              </w:rPr>
              <w:t xml:space="preserve"> =</w:t>
            </w:r>
            <w:r>
              <w:rPr>
                <w:rFonts w:ascii="標楷體" w:eastAsia="標楷體" w:hAnsi="標楷體"/>
              </w:rPr>
              <w:t xml:space="preserve"> </w:t>
            </w:r>
            <w:r>
              <w:rPr>
                <w:rFonts w:ascii="標楷體" w:eastAsia="標楷體" w:hAnsi="標楷體" w:hint="eastAsia"/>
              </w:rPr>
              <w:t>D,</w:t>
            </w:r>
            <w:r>
              <w:rPr>
                <w:rFonts w:ascii="標楷體" w:eastAsia="標楷體" w:hAnsi="標楷體" w:hint="eastAsia"/>
                <w:lang w:eastAsia="zh-HK"/>
              </w:rPr>
              <w:t xml:space="preserve"> </w:t>
            </w:r>
            <w:r w:rsidR="00B56E5B">
              <w:rPr>
                <w:rFonts w:ascii="標楷體" w:eastAsia="標楷體" w:hAnsi="標楷體" w:hint="eastAsia"/>
                <w:lang w:eastAsia="zh-HK"/>
              </w:rPr>
              <w:t>判斷為</w:t>
            </w:r>
            <w:r>
              <w:rPr>
                <w:rFonts w:ascii="標楷體" w:eastAsia="標楷體" w:hAnsi="標楷體" w:hint="eastAsia"/>
              </w:rPr>
              <w:t>借</w:t>
            </w:r>
            <w:r>
              <w:rPr>
                <w:rFonts w:ascii="標楷體" w:eastAsia="標楷體" w:hAnsi="標楷體" w:hint="eastAsia"/>
                <w:lang w:eastAsia="zh-HK"/>
              </w:rPr>
              <w:t>方金額</w:t>
            </w:r>
          </w:p>
        </w:tc>
      </w:tr>
      <w:tr w:rsidR="006A2AA7" w:rsidRPr="008F1D46" w14:paraId="5F4CBACE" w14:textId="77777777" w:rsidTr="00437C15">
        <w:tc>
          <w:tcPr>
            <w:tcW w:w="773" w:type="dxa"/>
          </w:tcPr>
          <w:p w14:paraId="355CFBEE" w14:textId="6D05AE5F" w:rsidR="006A2AA7" w:rsidRDefault="006A2AA7" w:rsidP="006A2AA7">
            <w:pPr>
              <w:jc w:val="center"/>
              <w:rPr>
                <w:rFonts w:ascii="標楷體" w:eastAsia="標楷體" w:hAnsi="標楷體"/>
              </w:rPr>
            </w:pPr>
            <w:r>
              <w:rPr>
                <w:rFonts w:ascii="標楷體" w:eastAsia="標楷體" w:hAnsi="標楷體" w:hint="eastAsia"/>
              </w:rPr>
              <w:t>7</w:t>
            </w:r>
          </w:p>
        </w:tc>
        <w:tc>
          <w:tcPr>
            <w:tcW w:w="1178" w:type="dxa"/>
          </w:tcPr>
          <w:p w14:paraId="4B3998C6" w14:textId="0DFF64B5" w:rsidR="006A2AA7" w:rsidRDefault="006A2AA7" w:rsidP="006A2AA7">
            <w:pPr>
              <w:jc w:val="center"/>
              <w:rPr>
                <w:rFonts w:ascii="標楷體" w:eastAsia="標楷體" w:hAnsi="標楷體"/>
                <w:lang w:eastAsia="zh-HK"/>
              </w:rPr>
            </w:pPr>
            <w:r>
              <w:rPr>
                <w:rFonts w:ascii="標楷體" w:eastAsia="標楷體" w:hAnsi="標楷體" w:hint="eastAsia"/>
                <w:lang w:eastAsia="zh-HK"/>
              </w:rPr>
              <w:t>資料</w:t>
            </w:r>
          </w:p>
        </w:tc>
        <w:tc>
          <w:tcPr>
            <w:tcW w:w="1701" w:type="dxa"/>
          </w:tcPr>
          <w:p w14:paraId="7BA6D06C" w14:textId="19C72057" w:rsidR="006A2AA7" w:rsidRDefault="006A2AA7" w:rsidP="006A2AA7">
            <w:pPr>
              <w:rPr>
                <w:rFonts w:ascii="標楷體" w:eastAsia="標楷體" w:hAnsi="標楷體"/>
                <w:lang w:eastAsia="zh-HK"/>
              </w:rPr>
            </w:pPr>
            <w:r>
              <w:rPr>
                <w:rFonts w:ascii="標楷體" w:eastAsia="標楷體" w:hAnsi="標楷體" w:hint="eastAsia"/>
                <w:lang w:eastAsia="zh-HK"/>
              </w:rPr>
              <w:t>貸方金額</w:t>
            </w:r>
          </w:p>
        </w:tc>
        <w:tc>
          <w:tcPr>
            <w:tcW w:w="3969" w:type="dxa"/>
          </w:tcPr>
          <w:p w14:paraId="4996C009" w14:textId="07306002" w:rsidR="006A2AA7" w:rsidRDefault="006A2AA7" w:rsidP="006A2AA7">
            <w:pPr>
              <w:rPr>
                <w:rFonts w:ascii="標楷體" w:eastAsia="標楷體" w:hAnsi="標楷體"/>
                <w:lang w:eastAsia="zh-HK"/>
              </w:rPr>
            </w:pPr>
            <w:r>
              <w:rPr>
                <w:rFonts w:ascii="標楷體" w:eastAsia="標楷體" w:hAnsi="標楷體" w:hint="eastAsia"/>
                <w:lang w:eastAsia="zh-HK"/>
              </w:rPr>
              <w:t>A</w:t>
            </w:r>
            <w:r>
              <w:rPr>
                <w:rFonts w:ascii="標楷體" w:eastAsia="標楷體" w:hAnsi="標楷體"/>
                <w:lang w:eastAsia="zh-HK"/>
              </w:rPr>
              <w:t>cDetail.TxAmt</w:t>
            </w:r>
          </w:p>
        </w:tc>
        <w:tc>
          <w:tcPr>
            <w:tcW w:w="3260" w:type="dxa"/>
          </w:tcPr>
          <w:p w14:paraId="3751FC67" w14:textId="71F2A8E3" w:rsidR="006A2AA7" w:rsidRDefault="006A2AA7" w:rsidP="006A2AA7">
            <w:pPr>
              <w:rPr>
                <w:rFonts w:ascii="標楷體" w:eastAsia="標楷體" w:hAnsi="標楷體"/>
              </w:rPr>
            </w:pPr>
            <w:r>
              <w:rPr>
                <w:rFonts w:ascii="標楷體" w:eastAsia="標楷體" w:hAnsi="標楷體" w:hint="eastAsia"/>
                <w:lang w:eastAsia="zh-HK"/>
              </w:rPr>
              <w:t>依據借貸別</w:t>
            </w:r>
            <w:r w:rsidRPr="00770710">
              <w:rPr>
                <w:rFonts w:ascii="標楷體" w:eastAsia="標楷體" w:hAnsi="標楷體" w:hint="eastAsia"/>
              </w:rPr>
              <w:t>A</w:t>
            </w:r>
            <w:r w:rsidRPr="00770710">
              <w:rPr>
                <w:rFonts w:ascii="標楷體" w:eastAsia="標楷體" w:hAnsi="標楷體"/>
              </w:rPr>
              <w:t>cDetail</w:t>
            </w:r>
            <w:r>
              <w:rPr>
                <w:rFonts w:ascii="標楷體" w:eastAsia="標楷體" w:hAnsi="標楷體"/>
              </w:rPr>
              <w:t>.dbcr</w:t>
            </w:r>
            <w:r>
              <w:rPr>
                <w:rFonts w:ascii="標楷體" w:eastAsia="標楷體" w:hAnsi="標楷體" w:hint="eastAsia"/>
              </w:rPr>
              <w:t xml:space="preserve"> =</w:t>
            </w:r>
            <w:r>
              <w:rPr>
                <w:rFonts w:ascii="標楷體" w:eastAsia="標楷體" w:hAnsi="標楷體"/>
              </w:rPr>
              <w:t xml:space="preserve"> C</w:t>
            </w:r>
            <w:r>
              <w:rPr>
                <w:rFonts w:ascii="標楷體" w:eastAsia="標楷體" w:hAnsi="標楷體" w:hint="eastAsia"/>
              </w:rPr>
              <w:t>,</w:t>
            </w:r>
            <w:r>
              <w:rPr>
                <w:rFonts w:ascii="標楷體" w:eastAsia="標楷體" w:hAnsi="標楷體" w:hint="eastAsia"/>
                <w:lang w:eastAsia="zh-HK"/>
              </w:rPr>
              <w:t xml:space="preserve"> </w:t>
            </w:r>
            <w:r w:rsidR="00B56E5B">
              <w:rPr>
                <w:rFonts w:ascii="標楷體" w:eastAsia="標楷體" w:hAnsi="標楷體" w:hint="eastAsia"/>
                <w:lang w:eastAsia="zh-HK"/>
              </w:rPr>
              <w:t>判斷為</w:t>
            </w:r>
            <w:r>
              <w:rPr>
                <w:rFonts w:ascii="標楷體" w:eastAsia="標楷體" w:hAnsi="標楷體" w:hint="eastAsia"/>
                <w:lang w:eastAsia="zh-HK"/>
              </w:rPr>
              <w:t>貸方金額</w:t>
            </w:r>
          </w:p>
        </w:tc>
      </w:tr>
      <w:tr w:rsidR="006A2AA7" w:rsidRPr="008F1D46" w14:paraId="263BFD1C" w14:textId="77777777" w:rsidTr="00437C15">
        <w:tc>
          <w:tcPr>
            <w:tcW w:w="773" w:type="dxa"/>
          </w:tcPr>
          <w:p w14:paraId="4574E73D" w14:textId="6BBF8516" w:rsidR="006A2AA7" w:rsidRDefault="006B10D0" w:rsidP="006A2AA7">
            <w:pPr>
              <w:jc w:val="center"/>
              <w:rPr>
                <w:rFonts w:ascii="標楷體" w:eastAsia="標楷體" w:hAnsi="標楷體"/>
              </w:rPr>
            </w:pPr>
            <w:r>
              <w:rPr>
                <w:rFonts w:ascii="標楷體" w:eastAsia="標楷體" w:hAnsi="標楷體" w:hint="eastAsia"/>
              </w:rPr>
              <w:t>8</w:t>
            </w:r>
          </w:p>
        </w:tc>
        <w:tc>
          <w:tcPr>
            <w:tcW w:w="1178" w:type="dxa"/>
          </w:tcPr>
          <w:p w14:paraId="30D7E0C2" w14:textId="2751DB0D" w:rsidR="006A2AA7" w:rsidRDefault="006A2AA7" w:rsidP="006A2AA7">
            <w:pPr>
              <w:jc w:val="center"/>
              <w:rPr>
                <w:rFonts w:ascii="標楷體" w:eastAsia="標楷體" w:hAnsi="標楷體"/>
                <w:lang w:eastAsia="zh-HK"/>
              </w:rPr>
            </w:pPr>
            <w:r w:rsidRPr="008C34A2">
              <w:rPr>
                <w:rFonts w:ascii="標楷體" w:eastAsia="標楷體" w:hAnsi="標楷體" w:hint="eastAsia"/>
                <w:lang w:eastAsia="zh-HK"/>
              </w:rPr>
              <w:t>資料</w:t>
            </w:r>
          </w:p>
        </w:tc>
        <w:tc>
          <w:tcPr>
            <w:tcW w:w="1701" w:type="dxa"/>
          </w:tcPr>
          <w:p w14:paraId="64D644E5" w14:textId="37CFC5AB" w:rsidR="006A2AA7" w:rsidRDefault="006A2AA7" w:rsidP="006A2AA7">
            <w:pPr>
              <w:rPr>
                <w:rFonts w:ascii="標楷體" w:eastAsia="標楷體" w:hAnsi="標楷體"/>
                <w:lang w:eastAsia="zh-HK"/>
              </w:rPr>
            </w:pPr>
            <w:r>
              <w:rPr>
                <w:rFonts w:ascii="標楷體" w:eastAsia="標楷體" w:hAnsi="標楷體" w:hint="eastAsia"/>
                <w:lang w:eastAsia="zh-HK"/>
              </w:rPr>
              <w:t>交易日期</w:t>
            </w:r>
          </w:p>
        </w:tc>
        <w:tc>
          <w:tcPr>
            <w:tcW w:w="3969" w:type="dxa"/>
          </w:tcPr>
          <w:p w14:paraId="0B1DFDE8" w14:textId="5B51F706" w:rsidR="006A2AA7" w:rsidRDefault="00CD47EC" w:rsidP="006A2AA7">
            <w:pPr>
              <w:rPr>
                <w:rFonts w:ascii="標楷體" w:eastAsia="標楷體" w:hAnsi="標楷體"/>
                <w:lang w:eastAsia="zh-HK"/>
              </w:rPr>
            </w:pPr>
            <w:r>
              <w:rPr>
                <w:rFonts w:ascii="標楷體" w:eastAsia="標楷體" w:hAnsi="標楷體" w:hint="eastAsia"/>
                <w:lang w:eastAsia="zh-HK"/>
              </w:rPr>
              <w:t>A</w:t>
            </w:r>
            <w:r>
              <w:rPr>
                <w:rFonts w:ascii="標楷體" w:eastAsia="標楷體" w:hAnsi="標楷體"/>
                <w:lang w:eastAsia="zh-HK"/>
              </w:rPr>
              <w:t>cDetail.</w:t>
            </w:r>
            <w:r>
              <w:rPr>
                <w:rFonts w:ascii="標楷體" w:eastAsia="標楷體" w:hAnsi="標楷體" w:hint="eastAsia"/>
                <w:lang w:eastAsia="zh-HK"/>
              </w:rPr>
              <w:t>L</w:t>
            </w:r>
            <w:r>
              <w:rPr>
                <w:rFonts w:ascii="標楷體" w:eastAsia="標楷體" w:hAnsi="標楷體"/>
                <w:lang w:eastAsia="zh-HK"/>
              </w:rPr>
              <w:t>astUpdate</w:t>
            </w:r>
          </w:p>
        </w:tc>
        <w:tc>
          <w:tcPr>
            <w:tcW w:w="3260" w:type="dxa"/>
          </w:tcPr>
          <w:p w14:paraId="18A2524C" w14:textId="71EE06A8" w:rsidR="006A2AA7" w:rsidRDefault="00AC534D" w:rsidP="006A2AA7">
            <w:pPr>
              <w:rPr>
                <w:rFonts w:ascii="標楷體" w:eastAsia="標楷體" w:hAnsi="標楷體"/>
              </w:rPr>
            </w:pPr>
            <w:r>
              <w:rPr>
                <w:rFonts w:ascii="標楷體" w:eastAsia="標楷體" w:hAnsi="標楷體" w:hint="eastAsia"/>
                <w:lang w:eastAsia="zh-HK"/>
              </w:rPr>
              <w:t>最後更新日期時間</w:t>
            </w:r>
          </w:p>
        </w:tc>
      </w:tr>
      <w:tr w:rsidR="006A2AA7" w:rsidRPr="008F1D46" w14:paraId="296D361D" w14:textId="77777777" w:rsidTr="00437C15">
        <w:tc>
          <w:tcPr>
            <w:tcW w:w="773" w:type="dxa"/>
          </w:tcPr>
          <w:p w14:paraId="31D1DC1A" w14:textId="0A758561" w:rsidR="006A2AA7" w:rsidRDefault="006B10D0" w:rsidP="006A2AA7">
            <w:pPr>
              <w:jc w:val="center"/>
              <w:rPr>
                <w:rFonts w:ascii="標楷體" w:eastAsia="標楷體" w:hAnsi="標楷體"/>
              </w:rPr>
            </w:pPr>
            <w:r>
              <w:rPr>
                <w:rFonts w:ascii="標楷體" w:eastAsia="標楷體" w:hAnsi="標楷體" w:hint="eastAsia"/>
              </w:rPr>
              <w:t>9</w:t>
            </w:r>
          </w:p>
        </w:tc>
        <w:tc>
          <w:tcPr>
            <w:tcW w:w="1178" w:type="dxa"/>
          </w:tcPr>
          <w:p w14:paraId="5AF59721" w14:textId="0A4D41A4" w:rsidR="006A2AA7" w:rsidRDefault="006A2AA7" w:rsidP="006A2AA7">
            <w:pPr>
              <w:jc w:val="center"/>
              <w:rPr>
                <w:rFonts w:ascii="標楷體" w:eastAsia="標楷體" w:hAnsi="標楷體"/>
                <w:lang w:eastAsia="zh-HK"/>
              </w:rPr>
            </w:pPr>
            <w:r w:rsidRPr="008C34A2">
              <w:rPr>
                <w:rFonts w:ascii="標楷體" w:eastAsia="標楷體" w:hAnsi="標楷體" w:hint="eastAsia"/>
                <w:lang w:eastAsia="zh-HK"/>
              </w:rPr>
              <w:t>資料</w:t>
            </w:r>
          </w:p>
        </w:tc>
        <w:tc>
          <w:tcPr>
            <w:tcW w:w="1701" w:type="dxa"/>
          </w:tcPr>
          <w:p w14:paraId="1AB3A3FC" w14:textId="0EEABCDB" w:rsidR="006A2AA7" w:rsidRDefault="006A2AA7" w:rsidP="006A2AA7">
            <w:pPr>
              <w:rPr>
                <w:rFonts w:ascii="標楷體" w:eastAsia="標楷體" w:hAnsi="標楷體"/>
                <w:lang w:eastAsia="zh-HK"/>
              </w:rPr>
            </w:pPr>
            <w:r>
              <w:rPr>
                <w:rFonts w:ascii="標楷體" w:eastAsia="標楷體" w:hAnsi="標楷體" w:hint="eastAsia"/>
                <w:lang w:eastAsia="zh-HK"/>
              </w:rPr>
              <w:t>時間</w:t>
            </w:r>
          </w:p>
        </w:tc>
        <w:tc>
          <w:tcPr>
            <w:tcW w:w="3969" w:type="dxa"/>
          </w:tcPr>
          <w:p w14:paraId="78A6A999" w14:textId="54C622F5" w:rsidR="006A2AA7" w:rsidRDefault="00CD47EC" w:rsidP="006A2AA7">
            <w:pPr>
              <w:rPr>
                <w:rFonts w:ascii="標楷體" w:eastAsia="標楷體" w:hAnsi="標楷體"/>
                <w:lang w:eastAsia="zh-HK"/>
              </w:rPr>
            </w:pPr>
            <w:r>
              <w:rPr>
                <w:rFonts w:ascii="標楷體" w:eastAsia="標楷體" w:hAnsi="標楷體" w:hint="eastAsia"/>
                <w:lang w:eastAsia="zh-HK"/>
              </w:rPr>
              <w:t>A</w:t>
            </w:r>
            <w:r>
              <w:rPr>
                <w:rFonts w:ascii="標楷體" w:eastAsia="標楷體" w:hAnsi="標楷體"/>
                <w:lang w:eastAsia="zh-HK"/>
              </w:rPr>
              <w:t>cDetail.</w:t>
            </w:r>
            <w:r>
              <w:rPr>
                <w:rFonts w:ascii="標楷體" w:eastAsia="標楷體" w:hAnsi="標楷體" w:hint="eastAsia"/>
                <w:lang w:eastAsia="zh-HK"/>
              </w:rPr>
              <w:t>L</w:t>
            </w:r>
            <w:r>
              <w:rPr>
                <w:rFonts w:ascii="標楷體" w:eastAsia="標楷體" w:hAnsi="標楷體"/>
                <w:lang w:eastAsia="zh-HK"/>
              </w:rPr>
              <w:t>astUpdate</w:t>
            </w:r>
          </w:p>
        </w:tc>
        <w:tc>
          <w:tcPr>
            <w:tcW w:w="3260" w:type="dxa"/>
          </w:tcPr>
          <w:p w14:paraId="2CC5557C" w14:textId="62BA344D" w:rsidR="006A2AA7" w:rsidRDefault="00AC534D" w:rsidP="006A2AA7">
            <w:pPr>
              <w:rPr>
                <w:rFonts w:ascii="標楷體" w:eastAsia="標楷體" w:hAnsi="標楷體"/>
              </w:rPr>
            </w:pPr>
            <w:r>
              <w:rPr>
                <w:rFonts w:ascii="標楷體" w:eastAsia="標楷體" w:hAnsi="標楷體" w:hint="eastAsia"/>
                <w:lang w:eastAsia="zh-HK"/>
              </w:rPr>
              <w:t>最後更新日期時間</w:t>
            </w:r>
          </w:p>
        </w:tc>
      </w:tr>
      <w:tr w:rsidR="006A2AA7" w:rsidRPr="008F1D46" w14:paraId="70732229" w14:textId="77777777" w:rsidTr="00437C15">
        <w:tc>
          <w:tcPr>
            <w:tcW w:w="773" w:type="dxa"/>
          </w:tcPr>
          <w:p w14:paraId="541E2E5B" w14:textId="56EA2A8B" w:rsidR="006A2AA7" w:rsidRDefault="006B10D0" w:rsidP="006A2AA7">
            <w:pPr>
              <w:jc w:val="center"/>
              <w:rPr>
                <w:rFonts w:ascii="標楷體" w:eastAsia="標楷體" w:hAnsi="標楷體"/>
              </w:rPr>
            </w:pPr>
            <w:r>
              <w:rPr>
                <w:rFonts w:ascii="標楷體" w:eastAsia="標楷體" w:hAnsi="標楷體" w:hint="eastAsia"/>
              </w:rPr>
              <w:t>10</w:t>
            </w:r>
          </w:p>
        </w:tc>
        <w:tc>
          <w:tcPr>
            <w:tcW w:w="1178" w:type="dxa"/>
          </w:tcPr>
          <w:p w14:paraId="24E541A9" w14:textId="50DBE1BB" w:rsidR="006A2AA7" w:rsidRDefault="006A2AA7" w:rsidP="006A2AA7">
            <w:pPr>
              <w:jc w:val="center"/>
              <w:rPr>
                <w:rFonts w:ascii="標楷體" w:eastAsia="標楷體" w:hAnsi="標楷體"/>
                <w:lang w:eastAsia="zh-HK"/>
              </w:rPr>
            </w:pPr>
            <w:r w:rsidRPr="008C34A2">
              <w:rPr>
                <w:rFonts w:ascii="標楷體" w:eastAsia="標楷體" w:hAnsi="標楷體" w:hint="eastAsia"/>
                <w:lang w:eastAsia="zh-HK"/>
              </w:rPr>
              <w:t>資料</w:t>
            </w:r>
          </w:p>
        </w:tc>
        <w:tc>
          <w:tcPr>
            <w:tcW w:w="1701" w:type="dxa"/>
          </w:tcPr>
          <w:p w14:paraId="0A14B9C1" w14:textId="0713F9A9" w:rsidR="006A2AA7" w:rsidRDefault="006A2AA7" w:rsidP="006A2AA7">
            <w:pPr>
              <w:rPr>
                <w:rFonts w:ascii="標楷體" w:eastAsia="標楷體" w:hAnsi="標楷體"/>
                <w:lang w:eastAsia="zh-HK"/>
              </w:rPr>
            </w:pPr>
            <w:r>
              <w:rPr>
                <w:rFonts w:ascii="標楷體" w:eastAsia="標楷體" w:hAnsi="標楷體" w:hint="eastAsia"/>
                <w:lang w:eastAsia="zh-HK"/>
              </w:rPr>
              <w:t>摘要</w:t>
            </w:r>
          </w:p>
        </w:tc>
        <w:tc>
          <w:tcPr>
            <w:tcW w:w="3969" w:type="dxa"/>
          </w:tcPr>
          <w:p w14:paraId="5826CDEB" w14:textId="71BDE260" w:rsidR="006A2AA7" w:rsidRDefault="00246CB6" w:rsidP="006A2AA7">
            <w:pPr>
              <w:rPr>
                <w:rFonts w:ascii="標楷體" w:eastAsia="標楷體" w:hAnsi="標楷體"/>
                <w:lang w:eastAsia="zh-HK"/>
              </w:rPr>
            </w:pPr>
            <w:r>
              <w:rPr>
                <w:rFonts w:ascii="標楷體" w:eastAsia="標楷體" w:hAnsi="標楷體" w:hint="eastAsia"/>
                <w:lang w:eastAsia="zh-HK"/>
              </w:rPr>
              <w:t>A</w:t>
            </w:r>
            <w:r>
              <w:rPr>
                <w:rFonts w:ascii="標楷體" w:eastAsia="標楷體" w:hAnsi="標楷體"/>
                <w:lang w:eastAsia="zh-HK"/>
              </w:rPr>
              <w:t>cDetail.</w:t>
            </w:r>
            <w:r>
              <w:rPr>
                <w:rFonts w:ascii="標楷體" w:eastAsia="標楷體" w:hAnsi="標楷體" w:hint="eastAsia"/>
                <w:lang w:eastAsia="zh-HK"/>
              </w:rPr>
              <w:t>S</w:t>
            </w:r>
            <w:r>
              <w:rPr>
                <w:rFonts w:ascii="標楷體" w:eastAsia="標楷體" w:hAnsi="標楷體"/>
                <w:lang w:eastAsia="zh-HK"/>
              </w:rPr>
              <w:t>lipNote</w:t>
            </w:r>
          </w:p>
        </w:tc>
        <w:tc>
          <w:tcPr>
            <w:tcW w:w="3260" w:type="dxa"/>
          </w:tcPr>
          <w:p w14:paraId="63B6A209" w14:textId="394BAA48" w:rsidR="006A2AA7" w:rsidRDefault="00246CB6" w:rsidP="006A2AA7">
            <w:pPr>
              <w:rPr>
                <w:rFonts w:ascii="標楷體" w:eastAsia="標楷體" w:hAnsi="標楷體"/>
              </w:rPr>
            </w:pPr>
            <w:r>
              <w:rPr>
                <w:rFonts w:ascii="標楷體" w:eastAsia="標楷體" w:hAnsi="標楷體" w:hint="eastAsia"/>
                <w:lang w:eastAsia="zh-HK"/>
              </w:rPr>
              <w:t>摘要</w:t>
            </w:r>
          </w:p>
        </w:tc>
      </w:tr>
      <w:tr w:rsidR="006A2AA7" w:rsidRPr="008F1D46" w14:paraId="020767DB" w14:textId="77777777" w:rsidTr="00437C15">
        <w:tc>
          <w:tcPr>
            <w:tcW w:w="773" w:type="dxa"/>
          </w:tcPr>
          <w:p w14:paraId="3B68E5AC" w14:textId="4902BC0A" w:rsidR="006A2AA7" w:rsidRDefault="006B10D0" w:rsidP="006A2AA7">
            <w:pPr>
              <w:jc w:val="center"/>
              <w:rPr>
                <w:rFonts w:ascii="標楷體" w:eastAsia="標楷體" w:hAnsi="標楷體"/>
              </w:rPr>
            </w:pPr>
            <w:r>
              <w:rPr>
                <w:rFonts w:ascii="標楷體" w:eastAsia="標楷體" w:hAnsi="標楷體" w:hint="eastAsia"/>
              </w:rPr>
              <w:t>11</w:t>
            </w:r>
          </w:p>
        </w:tc>
        <w:tc>
          <w:tcPr>
            <w:tcW w:w="1178" w:type="dxa"/>
          </w:tcPr>
          <w:p w14:paraId="423FD43F" w14:textId="1E6FA2C5" w:rsidR="006A2AA7" w:rsidRDefault="006A2AA7" w:rsidP="006A2AA7">
            <w:pPr>
              <w:jc w:val="center"/>
              <w:rPr>
                <w:rFonts w:ascii="標楷體" w:eastAsia="標楷體" w:hAnsi="標楷體"/>
                <w:lang w:eastAsia="zh-HK"/>
              </w:rPr>
            </w:pPr>
            <w:r w:rsidRPr="008C34A2">
              <w:rPr>
                <w:rFonts w:ascii="標楷體" w:eastAsia="標楷體" w:hAnsi="標楷體" w:hint="eastAsia"/>
                <w:lang w:eastAsia="zh-HK"/>
              </w:rPr>
              <w:t>資料</w:t>
            </w:r>
          </w:p>
        </w:tc>
        <w:tc>
          <w:tcPr>
            <w:tcW w:w="1701" w:type="dxa"/>
          </w:tcPr>
          <w:p w14:paraId="25BE49C8" w14:textId="236DE8D3" w:rsidR="006A2AA7" w:rsidRDefault="006A2AA7" w:rsidP="006A2AA7">
            <w:pPr>
              <w:rPr>
                <w:rFonts w:ascii="標楷體" w:eastAsia="標楷體" w:hAnsi="標楷體"/>
                <w:lang w:eastAsia="zh-HK"/>
              </w:rPr>
            </w:pPr>
            <w:r>
              <w:rPr>
                <w:rFonts w:ascii="標楷體" w:eastAsia="標楷體" w:hAnsi="標楷體" w:hint="eastAsia"/>
                <w:lang w:eastAsia="zh-HK"/>
              </w:rPr>
              <w:t>交易代號</w:t>
            </w:r>
          </w:p>
        </w:tc>
        <w:tc>
          <w:tcPr>
            <w:tcW w:w="3969" w:type="dxa"/>
          </w:tcPr>
          <w:p w14:paraId="5ABECB01" w14:textId="77777777" w:rsidR="006A2AA7" w:rsidRDefault="00246CB6" w:rsidP="006A2AA7">
            <w:pPr>
              <w:rPr>
                <w:rFonts w:ascii="標楷體" w:eastAsia="標楷體" w:hAnsi="標楷體"/>
                <w:lang w:eastAsia="zh-HK"/>
              </w:rPr>
            </w:pPr>
            <w:r>
              <w:rPr>
                <w:rFonts w:ascii="標楷體" w:eastAsia="標楷體" w:hAnsi="標楷體" w:hint="eastAsia"/>
                <w:lang w:eastAsia="zh-HK"/>
              </w:rPr>
              <w:t>A</w:t>
            </w:r>
            <w:r>
              <w:rPr>
                <w:rFonts w:ascii="標楷體" w:eastAsia="標楷體" w:hAnsi="標楷體"/>
                <w:lang w:eastAsia="zh-HK"/>
              </w:rPr>
              <w:t>cDetail.TitaTxcd</w:t>
            </w:r>
          </w:p>
          <w:p w14:paraId="10214FC8" w14:textId="4F6E5FFD" w:rsidR="00246CB6" w:rsidRDefault="00246CB6" w:rsidP="006A2AA7">
            <w:pPr>
              <w:rPr>
                <w:rFonts w:ascii="標楷體" w:eastAsia="標楷體" w:hAnsi="標楷體"/>
                <w:lang w:eastAsia="zh-HK"/>
              </w:rPr>
            </w:pPr>
            <w:r>
              <w:rPr>
                <w:rFonts w:ascii="標楷體" w:eastAsia="標楷體" w:hAnsi="標楷體" w:hint="eastAsia"/>
                <w:lang w:eastAsia="zh-HK"/>
              </w:rPr>
              <w:t>T</w:t>
            </w:r>
            <w:r>
              <w:rPr>
                <w:rFonts w:ascii="標楷體" w:eastAsia="標楷體" w:hAnsi="標楷體"/>
                <w:lang w:eastAsia="zh-HK"/>
              </w:rPr>
              <w:t>xTranCode.TranItem</w:t>
            </w:r>
          </w:p>
        </w:tc>
        <w:tc>
          <w:tcPr>
            <w:tcW w:w="3260" w:type="dxa"/>
          </w:tcPr>
          <w:p w14:paraId="68FE6220" w14:textId="09065FC8" w:rsidR="006A2AA7" w:rsidRDefault="00246CB6" w:rsidP="006A2AA7">
            <w:pPr>
              <w:rPr>
                <w:rFonts w:ascii="標楷體" w:eastAsia="標楷體" w:hAnsi="標楷體"/>
              </w:rPr>
            </w:pPr>
            <w:r>
              <w:rPr>
                <w:rFonts w:ascii="標楷體" w:eastAsia="標楷體" w:hAnsi="標楷體" w:hint="eastAsia"/>
              </w:rPr>
              <w:t>交易代號+交易名稱</w:t>
            </w:r>
          </w:p>
        </w:tc>
      </w:tr>
      <w:tr w:rsidR="006A2AA7" w:rsidRPr="008F1D46" w14:paraId="72B78418" w14:textId="77777777" w:rsidTr="00437C15">
        <w:tc>
          <w:tcPr>
            <w:tcW w:w="773" w:type="dxa"/>
          </w:tcPr>
          <w:p w14:paraId="215F0787" w14:textId="31B01A31" w:rsidR="006A2AA7" w:rsidRDefault="006B10D0" w:rsidP="006A2AA7">
            <w:pPr>
              <w:jc w:val="center"/>
              <w:rPr>
                <w:rFonts w:ascii="標楷體" w:eastAsia="標楷體" w:hAnsi="標楷體"/>
              </w:rPr>
            </w:pPr>
            <w:r>
              <w:rPr>
                <w:rFonts w:ascii="標楷體" w:eastAsia="標楷體" w:hAnsi="標楷體" w:hint="eastAsia"/>
              </w:rPr>
              <w:t>12</w:t>
            </w:r>
          </w:p>
        </w:tc>
        <w:tc>
          <w:tcPr>
            <w:tcW w:w="1178" w:type="dxa"/>
          </w:tcPr>
          <w:p w14:paraId="55B0850F" w14:textId="3BC41F42" w:rsidR="006A2AA7" w:rsidRDefault="006A2AA7" w:rsidP="006A2AA7">
            <w:pPr>
              <w:jc w:val="center"/>
              <w:rPr>
                <w:rFonts w:ascii="標楷體" w:eastAsia="標楷體" w:hAnsi="標楷體"/>
                <w:lang w:eastAsia="zh-HK"/>
              </w:rPr>
            </w:pPr>
            <w:r w:rsidRPr="008C34A2">
              <w:rPr>
                <w:rFonts w:ascii="標楷體" w:eastAsia="標楷體" w:hAnsi="標楷體" w:hint="eastAsia"/>
                <w:lang w:eastAsia="zh-HK"/>
              </w:rPr>
              <w:t>資料</w:t>
            </w:r>
          </w:p>
        </w:tc>
        <w:tc>
          <w:tcPr>
            <w:tcW w:w="1701" w:type="dxa"/>
          </w:tcPr>
          <w:p w14:paraId="6FED7813" w14:textId="74EB4A38" w:rsidR="006A2AA7" w:rsidRDefault="006A2AA7" w:rsidP="006A2AA7">
            <w:pPr>
              <w:rPr>
                <w:rFonts w:ascii="標楷體" w:eastAsia="標楷體" w:hAnsi="標楷體"/>
                <w:lang w:eastAsia="zh-HK"/>
              </w:rPr>
            </w:pPr>
            <w:r>
              <w:rPr>
                <w:rFonts w:ascii="標楷體" w:eastAsia="標楷體" w:hAnsi="標楷體" w:hint="eastAsia"/>
                <w:lang w:eastAsia="zh-HK"/>
              </w:rPr>
              <w:t>彙總別</w:t>
            </w:r>
          </w:p>
        </w:tc>
        <w:tc>
          <w:tcPr>
            <w:tcW w:w="3969" w:type="dxa"/>
          </w:tcPr>
          <w:p w14:paraId="042452C3" w14:textId="66E396C2" w:rsidR="006A2AA7" w:rsidRDefault="009E40B8" w:rsidP="006A2AA7">
            <w:pPr>
              <w:rPr>
                <w:rFonts w:ascii="標楷體" w:eastAsia="標楷體" w:hAnsi="標楷體"/>
                <w:lang w:eastAsia="zh-HK"/>
              </w:rPr>
            </w:pPr>
            <w:r>
              <w:rPr>
                <w:rFonts w:ascii="標楷體" w:eastAsia="標楷體" w:hAnsi="標楷體" w:hint="eastAsia"/>
                <w:lang w:eastAsia="zh-HK"/>
              </w:rPr>
              <w:t>A</w:t>
            </w:r>
            <w:r>
              <w:rPr>
                <w:rFonts w:ascii="標楷體" w:eastAsia="標楷體" w:hAnsi="標楷體"/>
                <w:lang w:eastAsia="zh-HK"/>
              </w:rPr>
              <w:t>cDetail.SumNo</w:t>
            </w:r>
          </w:p>
        </w:tc>
        <w:tc>
          <w:tcPr>
            <w:tcW w:w="3260" w:type="dxa"/>
          </w:tcPr>
          <w:p w14:paraId="1EA32200" w14:textId="77777777" w:rsidR="006B10D0" w:rsidRDefault="00537F34" w:rsidP="006A2AA7">
            <w:pPr>
              <w:rPr>
                <w:rFonts w:ascii="標楷體" w:eastAsia="標楷體" w:hAnsi="標楷體"/>
              </w:rPr>
            </w:pPr>
            <w:r>
              <w:rPr>
                <w:rFonts w:ascii="標楷體" w:eastAsia="標楷體" w:hAnsi="標楷體" w:hint="eastAsia"/>
              </w:rPr>
              <w:t>依據</w:t>
            </w:r>
            <w:r>
              <w:rPr>
                <w:rFonts w:ascii="標楷體" w:eastAsia="標楷體" w:hAnsi="標楷體" w:hint="eastAsia"/>
                <w:lang w:eastAsia="zh-HK"/>
              </w:rPr>
              <w:t>A</w:t>
            </w:r>
            <w:r>
              <w:rPr>
                <w:rFonts w:ascii="標楷體" w:eastAsia="標楷體" w:hAnsi="標楷體"/>
                <w:lang w:eastAsia="zh-HK"/>
              </w:rPr>
              <w:t>cDetail.SumNo</w:t>
            </w:r>
            <w:r>
              <w:rPr>
                <w:rFonts w:ascii="標楷體" w:eastAsia="標楷體" w:hAnsi="標楷體" w:hint="eastAsia"/>
                <w:lang w:eastAsia="zh-HK"/>
              </w:rPr>
              <w:t>對照彙總別代碼</w:t>
            </w:r>
            <w:r>
              <w:rPr>
                <w:rFonts w:ascii="標楷體" w:eastAsia="標楷體" w:hAnsi="標楷體" w:hint="eastAsia"/>
              </w:rPr>
              <w:t>(C</w:t>
            </w:r>
            <w:r>
              <w:rPr>
                <w:rFonts w:ascii="標楷體" w:eastAsia="標楷體" w:hAnsi="標楷體"/>
              </w:rPr>
              <w:t>dCode.SumNo</w:t>
            </w:r>
            <w:r>
              <w:rPr>
                <w:rFonts w:ascii="標楷體" w:eastAsia="標楷體" w:hAnsi="標楷體" w:hint="eastAsia"/>
              </w:rPr>
              <w:t>)</w:t>
            </w:r>
          </w:p>
          <w:p w14:paraId="0087BF03" w14:textId="4906A2DF" w:rsidR="006A2AA7" w:rsidRDefault="00537F34" w:rsidP="006A2AA7">
            <w:pPr>
              <w:rPr>
                <w:rFonts w:ascii="標楷體" w:eastAsia="標楷體" w:hAnsi="標楷體"/>
              </w:rPr>
            </w:pPr>
            <w:r>
              <w:rPr>
                <w:rFonts w:ascii="標楷體" w:eastAsia="標楷體" w:hAnsi="標楷體"/>
              </w:rPr>
              <w:t>[</w:t>
            </w:r>
            <w:r>
              <w:rPr>
                <w:rFonts w:ascii="標楷體" w:eastAsia="標楷體" w:hAnsi="標楷體" w:hint="eastAsia"/>
              </w:rPr>
              <w:t>選單/3 L6064</w:t>
            </w:r>
            <w:r>
              <w:rPr>
                <w:rFonts w:ascii="標楷體" w:eastAsia="標楷體" w:hAnsi="標楷體"/>
              </w:rPr>
              <w:t>]</w:t>
            </w:r>
            <w:r>
              <w:rPr>
                <w:rFonts w:ascii="標楷體" w:eastAsia="標楷體" w:hAnsi="標楷體" w:hint="eastAsia"/>
              </w:rPr>
              <w:t>顯示中文名稱</w:t>
            </w:r>
          </w:p>
        </w:tc>
      </w:tr>
      <w:tr w:rsidR="00437C15" w:rsidRPr="008F1D46" w14:paraId="04B7A82A" w14:textId="77777777" w:rsidTr="00437C15">
        <w:tc>
          <w:tcPr>
            <w:tcW w:w="773" w:type="dxa"/>
          </w:tcPr>
          <w:p w14:paraId="61FAB176" w14:textId="0FBC2378" w:rsidR="00437C15" w:rsidRDefault="00437C15" w:rsidP="00437C15">
            <w:pPr>
              <w:jc w:val="center"/>
              <w:rPr>
                <w:rFonts w:ascii="標楷體" w:eastAsia="標楷體" w:hAnsi="標楷體"/>
              </w:rPr>
            </w:pPr>
            <w:r>
              <w:rPr>
                <w:rFonts w:ascii="標楷體" w:eastAsia="標楷體" w:hAnsi="標楷體" w:hint="eastAsia"/>
              </w:rPr>
              <w:t>13</w:t>
            </w:r>
          </w:p>
        </w:tc>
        <w:tc>
          <w:tcPr>
            <w:tcW w:w="1178" w:type="dxa"/>
          </w:tcPr>
          <w:p w14:paraId="6976F27A" w14:textId="6DEFE996" w:rsidR="00437C15" w:rsidRDefault="00437C15" w:rsidP="00437C15">
            <w:pPr>
              <w:jc w:val="center"/>
              <w:rPr>
                <w:rFonts w:ascii="標楷體" w:eastAsia="標楷體" w:hAnsi="標楷體"/>
                <w:lang w:eastAsia="zh-HK"/>
              </w:rPr>
            </w:pPr>
            <w:r w:rsidRPr="008C34A2">
              <w:rPr>
                <w:rFonts w:ascii="標楷體" w:eastAsia="標楷體" w:hAnsi="標楷體" w:hint="eastAsia"/>
                <w:lang w:eastAsia="zh-HK"/>
              </w:rPr>
              <w:t>資料</w:t>
            </w:r>
          </w:p>
        </w:tc>
        <w:tc>
          <w:tcPr>
            <w:tcW w:w="1701" w:type="dxa"/>
          </w:tcPr>
          <w:p w14:paraId="134120C5" w14:textId="21C21D6A" w:rsidR="00437C15" w:rsidRDefault="00437C15" w:rsidP="00437C15">
            <w:pPr>
              <w:rPr>
                <w:rFonts w:ascii="標楷體" w:eastAsia="標楷體" w:hAnsi="標楷體"/>
                <w:lang w:eastAsia="zh-HK"/>
              </w:rPr>
            </w:pPr>
            <w:r>
              <w:rPr>
                <w:rFonts w:ascii="標楷體" w:eastAsia="標楷體" w:hAnsi="標楷體" w:hint="eastAsia"/>
                <w:lang w:eastAsia="zh-HK"/>
              </w:rPr>
              <w:t>經辦</w:t>
            </w:r>
          </w:p>
        </w:tc>
        <w:tc>
          <w:tcPr>
            <w:tcW w:w="3969" w:type="dxa"/>
          </w:tcPr>
          <w:p w14:paraId="0479289E" w14:textId="77777777" w:rsidR="00437C15" w:rsidRPr="008A2A59" w:rsidRDefault="00437C15" w:rsidP="00437C15">
            <w:pPr>
              <w:rPr>
                <w:rFonts w:ascii="標楷體" w:eastAsia="標楷體" w:hAnsi="標楷體"/>
                <w:lang w:eastAsia="zh-HK"/>
              </w:rPr>
            </w:pPr>
            <w:r w:rsidRPr="008A2A59">
              <w:rPr>
                <w:rFonts w:ascii="標楷體" w:eastAsia="標楷體" w:hAnsi="標楷體" w:hint="eastAsia"/>
                <w:lang w:eastAsia="zh-HK"/>
              </w:rPr>
              <w:t>A</w:t>
            </w:r>
            <w:r w:rsidRPr="008A2A59">
              <w:rPr>
                <w:rFonts w:ascii="標楷體" w:eastAsia="標楷體" w:hAnsi="標楷體"/>
                <w:lang w:eastAsia="zh-HK"/>
              </w:rPr>
              <w:t>cDetail.TitaTlrNo</w:t>
            </w:r>
          </w:p>
          <w:p w14:paraId="4492CF00" w14:textId="3717EF18" w:rsidR="00437C15" w:rsidRPr="008A2A59" w:rsidRDefault="00437C15" w:rsidP="00437C15">
            <w:pPr>
              <w:rPr>
                <w:rFonts w:ascii="標楷體" w:eastAsia="標楷體" w:hAnsi="標楷體"/>
                <w:lang w:eastAsia="zh-HK"/>
              </w:rPr>
            </w:pPr>
            <w:r w:rsidRPr="008A2A59">
              <w:rPr>
                <w:rFonts w:ascii="標楷體" w:eastAsia="標楷體" w:hAnsi="標楷體" w:cs="細明體"/>
                <w:kern w:val="0"/>
              </w:rPr>
              <w:t>TxTeller.getTlrItem</w:t>
            </w:r>
          </w:p>
        </w:tc>
        <w:tc>
          <w:tcPr>
            <w:tcW w:w="3260" w:type="dxa"/>
          </w:tcPr>
          <w:p w14:paraId="1E7C19AD" w14:textId="77777777" w:rsidR="00437C15" w:rsidRDefault="00437C15" w:rsidP="00437C15">
            <w:pPr>
              <w:rPr>
                <w:rFonts w:ascii="標楷體" w:eastAsia="標楷體" w:hAnsi="標楷體"/>
              </w:rPr>
            </w:pPr>
            <w:r>
              <w:rPr>
                <w:rFonts w:ascii="標楷體" w:eastAsia="標楷體" w:hAnsi="標楷體" w:hint="eastAsia"/>
              </w:rPr>
              <w:t>1.經辦+經辦姓名</w:t>
            </w:r>
          </w:p>
          <w:p w14:paraId="4F1C1DFF" w14:textId="19C086ED" w:rsidR="00437C15" w:rsidRDefault="00437C15" w:rsidP="00437C15">
            <w:pPr>
              <w:rPr>
                <w:rFonts w:ascii="標楷體" w:eastAsia="標楷體" w:hAnsi="標楷體"/>
              </w:rPr>
            </w:pPr>
            <w:r>
              <w:rPr>
                <w:rFonts w:ascii="標楷體" w:eastAsia="標楷體" w:hAnsi="標楷體" w:hint="eastAsia"/>
              </w:rPr>
              <w:t>2.依據</w:t>
            </w:r>
            <w:r w:rsidRPr="008A2A59">
              <w:rPr>
                <w:rFonts w:ascii="標楷體" w:eastAsia="標楷體" w:hAnsi="標楷體" w:hint="eastAsia"/>
                <w:lang w:eastAsia="zh-HK"/>
              </w:rPr>
              <w:t>A</w:t>
            </w:r>
            <w:r w:rsidRPr="008A2A59">
              <w:rPr>
                <w:rFonts w:ascii="標楷體" w:eastAsia="標楷體" w:hAnsi="標楷體"/>
                <w:lang w:eastAsia="zh-HK"/>
              </w:rPr>
              <w:t>cDetail.TitaTlrNo</w:t>
            </w:r>
            <w:r>
              <w:rPr>
                <w:rFonts w:ascii="標楷體" w:eastAsia="標楷體" w:hAnsi="標楷體" w:hint="eastAsia"/>
                <w:lang w:eastAsia="zh-HK"/>
              </w:rPr>
              <w:t>對應使用者檔</w:t>
            </w:r>
            <w:r>
              <w:rPr>
                <w:rFonts w:ascii="標楷體" w:eastAsia="標楷體" w:hAnsi="標楷體" w:hint="eastAsia"/>
              </w:rPr>
              <w:t>(</w:t>
            </w:r>
            <w:r w:rsidRPr="008A2A59">
              <w:rPr>
                <w:rFonts w:ascii="標楷體" w:eastAsia="標楷體" w:hAnsi="標楷體" w:cs="細明體"/>
                <w:kern w:val="0"/>
              </w:rPr>
              <w:t>TxTeller</w:t>
            </w:r>
            <w:r>
              <w:rPr>
                <w:rFonts w:ascii="標楷體" w:eastAsia="標楷體" w:hAnsi="標楷體" w:hint="eastAsia"/>
              </w:rPr>
              <w:t>)的</w:t>
            </w:r>
            <w:r w:rsidRPr="008A2A59">
              <w:rPr>
                <w:rFonts w:ascii="標楷體" w:eastAsia="標楷體" w:hAnsi="標楷體" w:cs="細明體"/>
                <w:kern w:val="0"/>
              </w:rPr>
              <w:t>TlrItem</w:t>
            </w:r>
            <w:r>
              <w:rPr>
                <w:rFonts w:ascii="標楷體" w:eastAsia="標楷體" w:hAnsi="標楷體" w:cs="細明體" w:hint="eastAsia"/>
                <w:kern w:val="0"/>
              </w:rPr>
              <w:t>顯示</w:t>
            </w:r>
            <w:r w:rsidR="003E4C8B">
              <w:rPr>
                <w:rFonts w:ascii="標楷體" w:eastAsia="標楷體" w:hAnsi="標楷體" w:hint="eastAsia"/>
              </w:rPr>
              <w:t>經辦</w:t>
            </w:r>
            <w:r>
              <w:rPr>
                <w:rFonts w:ascii="標楷體" w:eastAsia="標楷體" w:hAnsi="標楷體" w:cs="細明體" w:hint="eastAsia"/>
                <w:kern w:val="0"/>
              </w:rPr>
              <w:t>姓名</w:t>
            </w:r>
          </w:p>
        </w:tc>
      </w:tr>
      <w:tr w:rsidR="00437C15" w:rsidRPr="008F1D46" w14:paraId="61BB72F8" w14:textId="77777777" w:rsidTr="00437C15">
        <w:tc>
          <w:tcPr>
            <w:tcW w:w="773" w:type="dxa"/>
          </w:tcPr>
          <w:p w14:paraId="15C4A019" w14:textId="4F7948D5" w:rsidR="00437C15" w:rsidRDefault="00437C15" w:rsidP="00437C15">
            <w:pPr>
              <w:jc w:val="center"/>
              <w:rPr>
                <w:rFonts w:ascii="標楷體" w:eastAsia="標楷體" w:hAnsi="標楷體"/>
              </w:rPr>
            </w:pPr>
            <w:r>
              <w:rPr>
                <w:rFonts w:ascii="標楷體" w:eastAsia="標楷體" w:hAnsi="標楷體" w:hint="eastAsia"/>
              </w:rPr>
              <w:lastRenderedPageBreak/>
              <w:t>14</w:t>
            </w:r>
          </w:p>
        </w:tc>
        <w:tc>
          <w:tcPr>
            <w:tcW w:w="1178" w:type="dxa"/>
          </w:tcPr>
          <w:p w14:paraId="333EA045" w14:textId="27E10BB1" w:rsidR="00437C15" w:rsidRDefault="00437C15" w:rsidP="00437C15">
            <w:pPr>
              <w:jc w:val="center"/>
              <w:rPr>
                <w:rFonts w:ascii="標楷體" w:eastAsia="標楷體" w:hAnsi="標楷體"/>
                <w:lang w:eastAsia="zh-HK"/>
              </w:rPr>
            </w:pPr>
            <w:r w:rsidRPr="008C34A2">
              <w:rPr>
                <w:rFonts w:ascii="標楷體" w:eastAsia="標楷體" w:hAnsi="標楷體" w:hint="eastAsia"/>
                <w:lang w:eastAsia="zh-HK"/>
              </w:rPr>
              <w:t>資料</w:t>
            </w:r>
          </w:p>
        </w:tc>
        <w:tc>
          <w:tcPr>
            <w:tcW w:w="1701" w:type="dxa"/>
          </w:tcPr>
          <w:p w14:paraId="049751F5" w14:textId="1C8C66A4" w:rsidR="00437C15" w:rsidRDefault="00437C15" w:rsidP="00437C15">
            <w:pPr>
              <w:rPr>
                <w:rFonts w:ascii="標楷體" w:eastAsia="標楷體" w:hAnsi="標楷體"/>
                <w:lang w:eastAsia="zh-HK"/>
              </w:rPr>
            </w:pPr>
            <w:r>
              <w:rPr>
                <w:rFonts w:ascii="標楷體" w:eastAsia="標楷體" w:hAnsi="標楷體" w:hint="eastAsia"/>
                <w:lang w:eastAsia="zh-HK"/>
              </w:rPr>
              <w:t>主管</w:t>
            </w:r>
          </w:p>
        </w:tc>
        <w:tc>
          <w:tcPr>
            <w:tcW w:w="3969" w:type="dxa"/>
          </w:tcPr>
          <w:p w14:paraId="0EEABD9E" w14:textId="77777777" w:rsidR="00437C15" w:rsidRPr="008A2A59" w:rsidRDefault="00437C15" w:rsidP="00437C15">
            <w:pPr>
              <w:rPr>
                <w:rFonts w:ascii="標楷體" w:eastAsia="標楷體" w:hAnsi="標楷體"/>
                <w:lang w:eastAsia="zh-HK"/>
              </w:rPr>
            </w:pPr>
            <w:r w:rsidRPr="008A2A59">
              <w:rPr>
                <w:rFonts w:ascii="標楷體" w:eastAsia="標楷體" w:hAnsi="標楷體" w:hint="eastAsia"/>
              </w:rPr>
              <w:t>A</w:t>
            </w:r>
            <w:r w:rsidRPr="008A2A59">
              <w:rPr>
                <w:rFonts w:ascii="標楷體" w:eastAsia="標楷體" w:hAnsi="標楷體" w:hint="eastAsia"/>
                <w:lang w:eastAsia="zh-HK"/>
              </w:rPr>
              <w:t>c</w:t>
            </w:r>
            <w:r w:rsidRPr="008A2A59">
              <w:rPr>
                <w:rFonts w:ascii="標楷體" w:eastAsia="標楷體" w:hAnsi="標楷體"/>
                <w:lang w:eastAsia="zh-HK"/>
              </w:rPr>
              <w:t>Detail.TitaSupNo</w:t>
            </w:r>
          </w:p>
          <w:p w14:paraId="3C2FE425" w14:textId="5E791304" w:rsidR="00437C15" w:rsidRPr="008A2A59" w:rsidRDefault="00437C15" w:rsidP="00437C15">
            <w:pPr>
              <w:rPr>
                <w:rFonts w:ascii="標楷體" w:eastAsia="標楷體" w:hAnsi="標楷體"/>
                <w:lang w:eastAsia="zh-HK"/>
              </w:rPr>
            </w:pPr>
            <w:r w:rsidRPr="008A2A59">
              <w:rPr>
                <w:rFonts w:ascii="標楷體" w:eastAsia="標楷體" w:hAnsi="標楷體" w:cs="細明體"/>
                <w:kern w:val="0"/>
              </w:rPr>
              <w:t>TxTeller.getTlrItem</w:t>
            </w:r>
          </w:p>
        </w:tc>
        <w:tc>
          <w:tcPr>
            <w:tcW w:w="3260" w:type="dxa"/>
          </w:tcPr>
          <w:p w14:paraId="2AD62469" w14:textId="77777777" w:rsidR="00437C15" w:rsidRDefault="00437C15" w:rsidP="00437C15">
            <w:pPr>
              <w:rPr>
                <w:rFonts w:ascii="標楷體" w:eastAsia="標楷體" w:hAnsi="標楷體"/>
              </w:rPr>
            </w:pPr>
            <w:r>
              <w:rPr>
                <w:rFonts w:ascii="標楷體" w:eastAsia="標楷體" w:hAnsi="標楷體" w:hint="eastAsia"/>
              </w:rPr>
              <w:t>1.主管+主管姓名</w:t>
            </w:r>
          </w:p>
          <w:p w14:paraId="14502581" w14:textId="349D9E47" w:rsidR="00437C15" w:rsidRDefault="00437C15" w:rsidP="00437C15">
            <w:pPr>
              <w:rPr>
                <w:rFonts w:ascii="標楷體" w:eastAsia="標楷體" w:hAnsi="標楷體"/>
              </w:rPr>
            </w:pPr>
            <w:r>
              <w:rPr>
                <w:rFonts w:ascii="標楷體" w:eastAsia="標楷體" w:hAnsi="標楷體" w:hint="eastAsia"/>
              </w:rPr>
              <w:t>2.依據</w:t>
            </w:r>
            <w:r w:rsidRPr="008A2A59">
              <w:rPr>
                <w:rFonts w:ascii="標楷體" w:eastAsia="標楷體" w:hAnsi="標楷體" w:hint="eastAsia"/>
                <w:lang w:eastAsia="zh-HK"/>
              </w:rPr>
              <w:t>A</w:t>
            </w:r>
            <w:r w:rsidRPr="008A2A59">
              <w:rPr>
                <w:rFonts w:ascii="標楷體" w:eastAsia="標楷體" w:hAnsi="標楷體"/>
                <w:lang w:eastAsia="zh-HK"/>
              </w:rPr>
              <w:t>cDetail.TitaSupNo</w:t>
            </w:r>
            <w:r>
              <w:rPr>
                <w:rFonts w:ascii="標楷體" w:eastAsia="標楷體" w:hAnsi="標楷體" w:hint="eastAsia"/>
                <w:lang w:eastAsia="zh-HK"/>
              </w:rPr>
              <w:t>對應使用者檔</w:t>
            </w:r>
            <w:r>
              <w:rPr>
                <w:rFonts w:ascii="標楷體" w:eastAsia="標楷體" w:hAnsi="標楷體" w:hint="eastAsia"/>
              </w:rPr>
              <w:t>(</w:t>
            </w:r>
            <w:r w:rsidRPr="008A2A59">
              <w:rPr>
                <w:rFonts w:ascii="標楷體" w:eastAsia="標楷體" w:hAnsi="標楷體" w:cs="細明體"/>
                <w:kern w:val="0"/>
              </w:rPr>
              <w:t>TxTeller</w:t>
            </w:r>
            <w:r>
              <w:rPr>
                <w:rFonts w:ascii="標楷體" w:eastAsia="標楷體" w:hAnsi="標楷體" w:hint="eastAsia"/>
              </w:rPr>
              <w:t>)的</w:t>
            </w:r>
            <w:r w:rsidRPr="008A2A59">
              <w:rPr>
                <w:rFonts w:ascii="標楷體" w:eastAsia="標楷體" w:hAnsi="標楷體" w:cs="細明體"/>
                <w:kern w:val="0"/>
              </w:rPr>
              <w:t>TlrItem</w:t>
            </w:r>
            <w:r>
              <w:rPr>
                <w:rFonts w:ascii="標楷體" w:eastAsia="標楷體" w:hAnsi="標楷體" w:cs="細明體" w:hint="eastAsia"/>
                <w:kern w:val="0"/>
              </w:rPr>
              <w:t>顯示</w:t>
            </w:r>
            <w:r w:rsidR="003E4C8B">
              <w:rPr>
                <w:rFonts w:ascii="標楷體" w:eastAsia="標楷體" w:hAnsi="標楷體" w:hint="eastAsia"/>
              </w:rPr>
              <w:t>主管</w:t>
            </w:r>
            <w:r>
              <w:rPr>
                <w:rFonts w:ascii="標楷體" w:eastAsia="標楷體" w:hAnsi="標楷體" w:cs="細明體" w:hint="eastAsia"/>
                <w:kern w:val="0"/>
              </w:rPr>
              <w:t>姓名</w:t>
            </w:r>
          </w:p>
        </w:tc>
      </w:tr>
      <w:tr w:rsidR="006A2AA7" w:rsidRPr="008F1D46" w14:paraId="2A997226" w14:textId="77777777" w:rsidTr="00437C15">
        <w:tc>
          <w:tcPr>
            <w:tcW w:w="773" w:type="dxa"/>
          </w:tcPr>
          <w:p w14:paraId="033551F5" w14:textId="3816A970" w:rsidR="006A2AA7" w:rsidRDefault="006B10D0" w:rsidP="006A2AA7">
            <w:pPr>
              <w:jc w:val="center"/>
              <w:rPr>
                <w:rFonts w:ascii="標楷體" w:eastAsia="標楷體" w:hAnsi="標楷體"/>
              </w:rPr>
            </w:pPr>
            <w:r>
              <w:rPr>
                <w:rFonts w:ascii="標楷體" w:eastAsia="標楷體" w:hAnsi="標楷體" w:hint="eastAsia"/>
              </w:rPr>
              <w:t>15</w:t>
            </w:r>
          </w:p>
        </w:tc>
        <w:tc>
          <w:tcPr>
            <w:tcW w:w="1178" w:type="dxa"/>
          </w:tcPr>
          <w:p w14:paraId="2F95CD37" w14:textId="7F8A43DD" w:rsidR="006A2AA7" w:rsidRDefault="006A2AA7" w:rsidP="006A2AA7">
            <w:pPr>
              <w:jc w:val="center"/>
              <w:rPr>
                <w:rFonts w:ascii="標楷體" w:eastAsia="標楷體" w:hAnsi="標楷體"/>
                <w:lang w:eastAsia="zh-HK"/>
              </w:rPr>
            </w:pPr>
            <w:r w:rsidRPr="008C34A2">
              <w:rPr>
                <w:rFonts w:ascii="標楷體" w:eastAsia="標楷體" w:hAnsi="標楷體" w:hint="eastAsia"/>
                <w:lang w:eastAsia="zh-HK"/>
              </w:rPr>
              <w:t>資料</w:t>
            </w:r>
          </w:p>
        </w:tc>
        <w:tc>
          <w:tcPr>
            <w:tcW w:w="1701" w:type="dxa"/>
          </w:tcPr>
          <w:p w14:paraId="20EE8D14" w14:textId="5D858487" w:rsidR="006A2AA7" w:rsidRDefault="006A2AA7" w:rsidP="006A2AA7">
            <w:pPr>
              <w:rPr>
                <w:rFonts w:ascii="標楷體" w:eastAsia="標楷體" w:hAnsi="標楷體"/>
                <w:lang w:eastAsia="zh-HK"/>
              </w:rPr>
            </w:pPr>
            <w:r>
              <w:rPr>
                <w:rFonts w:ascii="標楷體" w:eastAsia="標楷體" w:hAnsi="標楷體" w:hint="eastAsia"/>
                <w:lang w:eastAsia="zh-HK"/>
              </w:rPr>
              <w:t>登放序號</w:t>
            </w:r>
          </w:p>
        </w:tc>
        <w:tc>
          <w:tcPr>
            <w:tcW w:w="3969" w:type="dxa"/>
          </w:tcPr>
          <w:p w14:paraId="7AA6F76D" w14:textId="62CBF283" w:rsidR="006A2AA7" w:rsidRDefault="006B10D0" w:rsidP="006A2AA7">
            <w:pPr>
              <w:rPr>
                <w:rFonts w:ascii="標楷體" w:eastAsia="標楷體" w:hAnsi="標楷體"/>
                <w:lang w:eastAsia="zh-HK"/>
              </w:rPr>
            </w:pPr>
            <w:r>
              <w:rPr>
                <w:rFonts w:ascii="標楷體" w:eastAsia="標楷體" w:hAnsi="標楷體" w:hint="eastAsia"/>
                <w:lang w:eastAsia="zh-HK"/>
              </w:rPr>
              <w:t>A</w:t>
            </w:r>
            <w:r>
              <w:rPr>
                <w:rFonts w:ascii="標楷體" w:eastAsia="標楷體" w:hAnsi="標楷體"/>
                <w:lang w:eastAsia="zh-HK"/>
              </w:rPr>
              <w:t>cDetail.RelTxeq</w:t>
            </w:r>
          </w:p>
        </w:tc>
        <w:tc>
          <w:tcPr>
            <w:tcW w:w="3260" w:type="dxa"/>
          </w:tcPr>
          <w:p w14:paraId="726F1585" w14:textId="7E09F7F7" w:rsidR="006A2AA7" w:rsidRDefault="006B10D0" w:rsidP="006A2AA7">
            <w:pPr>
              <w:rPr>
                <w:rFonts w:ascii="標楷體" w:eastAsia="標楷體" w:hAnsi="標楷體"/>
              </w:rPr>
            </w:pPr>
            <w:r>
              <w:rPr>
                <w:rFonts w:ascii="標楷體" w:eastAsia="標楷體" w:hAnsi="標楷體" w:hint="eastAsia"/>
              </w:rPr>
              <w:t>登放序號</w:t>
            </w:r>
          </w:p>
        </w:tc>
      </w:tr>
      <w:tr w:rsidR="006A2AA7" w:rsidRPr="008F1D46" w14:paraId="6E43F8AE" w14:textId="77777777" w:rsidTr="00437C15">
        <w:tc>
          <w:tcPr>
            <w:tcW w:w="773" w:type="dxa"/>
          </w:tcPr>
          <w:p w14:paraId="64051068" w14:textId="1CCB4ADC" w:rsidR="006A2AA7" w:rsidRDefault="006B10D0" w:rsidP="006A2AA7">
            <w:pPr>
              <w:jc w:val="center"/>
              <w:rPr>
                <w:rFonts w:ascii="標楷體" w:eastAsia="標楷體" w:hAnsi="標楷體"/>
              </w:rPr>
            </w:pPr>
            <w:r>
              <w:rPr>
                <w:rFonts w:ascii="標楷體" w:eastAsia="標楷體" w:hAnsi="標楷體" w:hint="eastAsia"/>
              </w:rPr>
              <w:t>16</w:t>
            </w:r>
          </w:p>
        </w:tc>
        <w:tc>
          <w:tcPr>
            <w:tcW w:w="1178" w:type="dxa"/>
          </w:tcPr>
          <w:p w14:paraId="31535666" w14:textId="77A3406F" w:rsidR="006A2AA7" w:rsidRDefault="006A2AA7" w:rsidP="006A2AA7">
            <w:pPr>
              <w:jc w:val="center"/>
              <w:rPr>
                <w:rFonts w:ascii="標楷體" w:eastAsia="標楷體" w:hAnsi="標楷體"/>
                <w:lang w:eastAsia="zh-HK"/>
              </w:rPr>
            </w:pPr>
            <w:r>
              <w:rPr>
                <w:rFonts w:ascii="標楷體" w:eastAsia="標楷體" w:hAnsi="標楷體" w:hint="eastAsia"/>
                <w:lang w:eastAsia="zh-HK"/>
              </w:rPr>
              <w:t>資料</w:t>
            </w:r>
          </w:p>
        </w:tc>
        <w:tc>
          <w:tcPr>
            <w:tcW w:w="1701" w:type="dxa"/>
          </w:tcPr>
          <w:p w14:paraId="6526611E" w14:textId="4CEBDF28" w:rsidR="006A2AA7" w:rsidRDefault="006A2AA7" w:rsidP="006A2AA7">
            <w:pPr>
              <w:rPr>
                <w:rFonts w:ascii="標楷體" w:eastAsia="標楷體" w:hAnsi="標楷體"/>
                <w:lang w:eastAsia="zh-HK"/>
              </w:rPr>
            </w:pPr>
            <w:r>
              <w:rPr>
                <w:rFonts w:ascii="標楷體" w:eastAsia="標楷體" w:hAnsi="標楷體" w:hint="eastAsia"/>
                <w:lang w:eastAsia="zh-HK"/>
              </w:rPr>
              <w:t>科子細目名稱</w:t>
            </w:r>
          </w:p>
        </w:tc>
        <w:tc>
          <w:tcPr>
            <w:tcW w:w="3969" w:type="dxa"/>
          </w:tcPr>
          <w:p w14:paraId="0C68A27B" w14:textId="0DFC5899" w:rsidR="006A2AA7" w:rsidRDefault="006A2AA7" w:rsidP="006A2AA7">
            <w:pPr>
              <w:rPr>
                <w:rFonts w:ascii="標楷體" w:eastAsia="標楷體" w:hAnsi="標楷體"/>
                <w:lang w:eastAsia="zh-HK"/>
              </w:rPr>
            </w:pPr>
            <w:r w:rsidRPr="00A37FC3">
              <w:rPr>
                <w:rFonts w:ascii="標楷體" w:eastAsia="標楷體" w:hAnsi="標楷體" w:cs="細明體"/>
                <w:kern w:val="0"/>
              </w:rPr>
              <w:t>CdAcCode.AcNoItem</w:t>
            </w:r>
          </w:p>
        </w:tc>
        <w:tc>
          <w:tcPr>
            <w:tcW w:w="3260" w:type="dxa"/>
          </w:tcPr>
          <w:p w14:paraId="252DEF59" w14:textId="6DEADE8A" w:rsidR="006A2AA7" w:rsidRDefault="006B10D0" w:rsidP="006A2AA7">
            <w:pPr>
              <w:rPr>
                <w:rFonts w:ascii="標楷體" w:eastAsia="標楷體" w:hAnsi="標楷體"/>
              </w:rPr>
            </w:pPr>
            <w:r>
              <w:rPr>
                <w:rFonts w:ascii="標楷體" w:eastAsia="標楷體" w:hAnsi="標楷體" w:hint="eastAsia"/>
                <w:lang w:eastAsia="zh-HK"/>
              </w:rPr>
              <w:t>科子細目名稱</w:t>
            </w:r>
          </w:p>
        </w:tc>
      </w:tr>
    </w:tbl>
    <w:p w14:paraId="6E38F17B" w14:textId="77777777" w:rsidR="00FD1D2D" w:rsidRDefault="00FD1D2D" w:rsidP="00D01BCC">
      <w:pPr>
        <w:pStyle w:val="a"/>
        <w:numPr>
          <w:ilvl w:val="0"/>
          <w:numId w:val="0"/>
        </w:numPr>
        <w:ind w:left="1440"/>
        <w:pPrChange w:id="25" w:author="張金龍" w:date="2021-05-12T12:09:00Z">
          <w:pPr>
            <w:pStyle w:val="a"/>
            <w:numPr>
              <w:numId w:val="0"/>
            </w:numPr>
          </w:pPr>
        </w:pPrChange>
      </w:pPr>
    </w:p>
    <w:p w14:paraId="13C5F6AD" w14:textId="77777777" w:rsidR="00FD1D2D" w:rsidRDefault="00FD1D2D" w:rsidP="00D01BCC">
      <w:pPr>
        <w:pStyle w:val="a"/>
        <w:numPr>
          <w:ilvl w:val="0"/>
          <w:numId w:val="0"/>
        </w:numPr>
        <w:ind w:left="960"/>
        <w:pPrChange w:id="26" w:author="張金龍" w:date="2021-05-12T12:09:00Z">
          <w:pPr>
            <w:pStyle w:val="a"/>
            <w:numPr>
              <w:numId w:val="0"/>
            </w:numPr>
            <w:ind w:left="0" w:firstLine="0"/>
          </w:pPr>
        </w:pPrChange>
      </w:pPr>
    </w:p>
    <w:p w14:paraId="530DE843" w14:textId="6E3F7705" w:rsidR="009D1C0B" w:rsidRDefault="009D1C0B" w:rsidP="00D01BCC">
      <w:pPr>
        <w:pStyle w:val="a"/>
      </w:pPr>
      <w:r>
        <w:rPr>
          <w:rFonts w:hint="eastAsia"/>
        </w:rPr>
        <w:t xml:space="preserve">選單/1 </w:t>
      </w:r>
      <w:r>
        <w:t>L6064</w:t>
      </w:r>
    </w:p>
    <w:p w14:paraId="4158B801" w14:textId="2760188B" w:rsidR="009D1C0B" w:rsidRDefault="009D1C0B" w:rsidP="005E7C1F">
      <w:pPr>
        <w:rPr>
          <w:rFonts w:ascii="標楷體" w:eastAsia="標楷體" w:hAnsi="標楷體"/>
          <w:sz w:val="26"/>
        </w:rPr>
      </w:pPr>
      <w:r w:rsidRPr="00E7143B">
        <w:rPr>
          <w:noProof/>
        </w:rPr>
        <w:t xml:space="preserve"> </w:t>
      </w:r>
      <w:r w:rsidR="00537F34" w:rsidRPr="00537F34">
        <w:rPr>
          <w:noProof/>
        </w:rPr>
        <w:drawing>
          <wp:inline distT="0" distB="0" distL="0" distR="0" wp14:anchorId="2C9A64C3" wp14:editId="2EDCBC6B">
            <wp:extent cx="5583382" cy="3272659"/>
            <wp:effectExtent l="0" t="0" r="0" b="4445"/>
            <wp:docPr id="258" name="圖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94088" cy="3278934"/>
                    </a:xfrm>
                    <a:prstGeom prst="rect">
                      <a:avLst/>
                    </a:prstGeom>
                  </pic:spPr>
                </pic:pic>
              </a:graphicData>
            </a:graphic>
          </wp:inline>
        </w:drawing>
      </w:r>
    </w:p>
    <w:p w14:paraId="0397DA28" w14:textId="77777777" w:rsidR="009D1C0B" w:rsidRDefault="009D1C0B" w:rsidP="00D01BCC">
      <w:pPr>
        <w:pStyle w:val="a"/>
      </w:pPr>
      <w:r>
        <w:rPr>
          <w:rFonts w:hint="eastAsia"/>
        </w:rPr>
        <w:t>選單/</w:t>
      </w:r>
      <w:r>
        <w:t>2</w:t>
      </w:r>
      <w:r>
        <w:rPr>
          <w:rFonts w:hint="eastAsia"/>
        </w:rPr>
        <w:t xml:space="preserve"> </w:t>
      </w:r>
      <w:r>
        <w:t>L6064</w:t>
      </w:r>
    </w:p>
    <w:p w14:paraId="7398D132" w14:textId="12AD283F" w:rsidR="009D1C0B" w:rsidRPr="00362205" w:rsidRDefault="00391478" w:rsidP="009D1C0B">
      <w:pPr>
        <w:rPr>
          <w:rFonts w:ascii="標楷體" w:eastAsia="標楷體" w:hAnsi="標楷體"/>
        </w:rPr>
      </w:pPr>
      <w:r w:rsidRPr="00391478">
        <w:rPr>
          <w:noProof/>
        </w:rPr>
        <w:lastRenderedPageBreak/>
        <w:drawing>
          <wp:inline distT="0" distB="0" distL="0" distR="0" wp14:anchorId="17EDA446" wp14:editId="02A5548F">
            <wp:extent cx="5977466" cy="3443312"/>
            <wp:effectExtent l="0" t="0" r="4445" b="5080"/>
            <wp:docPr id="253" name="圖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97722" cy="3454980"/>
                    </a:xfrm>
                    <a:prstGeom prst="rect">
                      <a:avLst/>
                    </a:prstGeom>
                  </pic:spPr>
                </pic:pic>
              </a:graphicData>
            </a:graphic>
          </wp:inline>
        </w:drawing>
      </w:r>
      <w:r w:rsidR="009D1C0B" w:rsidRPr="00A340DB">
        <w:rPr>
          <w:noProof/>
        </w:rPr>
        <w:t xml:space="preserve"> </w:t>
      </w:r>
    </w:p>
    <w:p w14:paraId="5C556B58" w14:textId="78A56A75" w:rsidR="005E7C1F" w:rsidRDefault="005E7C1F" w:rsidP="00D01BCC">
      <w:pPr>
        <w:pStyle w:val="a"/>
      </w:pPr>
      <w:r>
        <w:rPr>
          <w:rFonts w:hint="eastAsia"/>
        </w:rPr>
        <w:t xml:space="preserve">選單/3 </w:t>
      </w:r>
      <w:r>
        <w:t>L6064</w:t>
      </w:r>
    </w:p>
    <w:p w14:paraId="74F32793" w14:textId="3909C487" w:rsidR="00D23522" w:rsidRPr="00810562" w:rsidRDefault="005E7C1F" w:rsidP="002F3359">
      <w:r w:rsidRPr="00E7143B">
        <w:rPr>
          <w:noProof/>
        </w:rPr>
        <w:drawing>
          <wp:inline distT="0" distB="0" distL="0" distR="0" wp14:anchorId="3632116C" wp14:editId="39D32F08">
            <wp:extent cx="5090160" cy="1422192"/>
            <wp:effectExtent l="0" t="0" r="0" b="6985"/>
            <wp:docPr id="255" name="圖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131468" cy="1433733"/>
                    </a:xfrm>
                    <a:prstGeom prst="rect">
                      <a:avLst/>
                    </a:prstGeom>
                  </pic:spPr>
                </pic:pic>
              </a:graphicData>
            </a:graphic>
          </wp:inline>
        </w:drawing>
      </w:r>
      <w:r w:rsidRPr="00E7143B">
        <w:rPr>
          <w:noProof/>
        </w:rPr>
        <w:t xml:space="preserve"> </w:t>
      </w:r>
      <w:r w:rsidRPr="00E7143B">
        <w:rPr>
          <w:noProof/>
        </w:rPr>
        <w:drawing>
          <wp:inline distT="0" distB="0" distL="0" distR="0" wp14:anchorId="75C014BA" wp14:editId="64E82711">
            <wp:extent cx="5070944" cy="3566160"/>
            <wp:effectExtent l="0" t="0" r="0" b="0"/>
            <wp:docPr id="256" name="圖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078877" cy="3571739"/>
                    </a:xfrm>
                    <a:prstGeom prst="rect">
                      <a:avLst/>
                    </a:prstGeom>
                  </pic:spPr>
                </pic:pic>
              </a:graphicData>
            </a:graphic>
          </wp:inline>
        </w:drawing>
      </w:r>
    </w:p>
    <w:p w14:paraId="3ADEEB89" w14:textId="4C21ADFC" w:rsidR="00D23522" w:rsidRPr="00B902BF" w:rsidRDefault="00C21774" w:rsidP="00B902BF">
      <w:pPr>
        <w:pStyle w:val="3"/>
        <w:numPr>
          <w:ilvl w:val="2"/>
          <w:numId w:val="1"/>
        </w:numPr>
        <w:rPr>
          <w:rFonts w:ascii="標楷體" w:hAnsi="標楷體"/>
        </w:rPr>
      </w:pPr>
      <w:r>
        <w:rPr>
          <w:rFonts w:ascii="標楷體" w:hAnsi="標楷體" w:hint="eastAsia"/>
        </w:rPr>
        <w:lastRenderedPageBreak/>
        <w:t>L6906</w:t>
      </w:r>
      <w:r w:rsidR="002A0A70" w:rsidRPr="00362205">
        <w:rPr>
          <w:rFonts w:ascii="標楷體" w:hAnsi="標楷體" w:hint="eastAsia"/>
        </w:rPr>
        <w:t>會計分錄查詢</w:t>
      </w:r>
      <w:r w:rsidR="0097754F">
        <w:rPr>
          <w:rFonts w:ascii="標楷體" w:hAnsi="標楷體" w:hint="eastAsia"/>
        </w:rPr>
        <w:t>***</w:t>
      </w:r>
    </w:p>
    <w:p w14:paraId="1A9F0646" w14:textId="77777777" w:rsidR="00B10837" w:rsidRDefault="00B10837" w:rsidP="00D01BCC">
      <w:pPr>
        <w:pStyle w:val="a"/>
      </w:pPr>
      <w:r>
        <w:rPr>
          <w:rFonts w:hint="eastAsia"/>
        </w:rPr>
        <w:t>功能說明</w:t>
      </w:r>
    </w:p>
    <w:tbl>
      <w:tblPr>
        <w:tblW w:w="7860" w:type="dxa"/>
        <w:tblInd w:w="1800" w:type="dxa"/>
        <w:tblBorders>
          <w:top w:val="single" w:sz="8" w:space="0" w:color="000000"/>
          <w:left w:val="single" w:sz="8" w:space="0" w:color="000000"/>
          <w:bottom w:val="single" w:sz="8" w:space="0" w:color="000000"/>
          <w:right w:val="single" w:sz="8" w:space="0" w:color="000000"/>
        </w:tblBorders>
        <w:tblLayout w:type="fixed"/>
        <w:tblLook w:val="04A0" w:firstRow="1" w:lastRow="0" w:firstColumn="1" w:lastColumn="0" w:noHBand="0" w:noVBand="1"/>
      </w:tblPr>
      <w:tblGrid>
        <w:gridCol w:w="1547"/>
        <w:gridCol w:w="6313"/>
      </w:tblGrid>
      <w:tr w:rsidR="00B10837" w14:paraId="126F82E9" w14:textId="77777777" w:rsidTr="00AB177D">
        <w:trPr>
          <w:trHeight w:val="277"/>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61C0631A" w14:textId="77777777" w:rsidR="00B10837" w:rsidRDefault="00B10837" w:rsidP="00AB177D">
            <w:pPr>
              <w:rPr>
                <w:rFonts w:ascii="標楷體" w:eastAsia="標楷體" w:hAnsi="標楷體"/>
              </w:rPr>
            </w:pPr>
            <w:r>
              <w:rPr>
                <w:rFonts w:ascii="標楷體" w:eastAsia="標楷體" w:hAnsi="標楷體" w:hint="eastAsia"/>
              </w:rPr>
              <w:t xml:space="preserve">功能名稱 </w:t>
            </w:r>
          </w:p>
        </w:tc>
        <w:tc>
          <w:tcPr>
            <w:tcW w:w="6318" w:type="dxa"/>
            <w:tcBorders>
              <w:top w:val="single" w:sz="8" w:space="0" w:color="000000"/>
              <w:left w:val="single" w:sz="8" w:space="0" w:color="000000"/>
              <w:bottom w:val="single" w:sz="8" w:space="0" w:color="000000"/>
              <w:right w:val="single" w:sz="8" w:space="0" w:color="000000"/>
            </w:tcBorders>
            <w:hideMark/>
          </w:tcPr>
          <w:p w14:paraId="2CA6B4B6" w14:textId="7B1681F3" w:rsidR="00B10837" w:rsidRDefault="00B902BF" w:rsidP="00B902BF">
            <w:pPr>
              <w:ind w:left="240" w:hangingChars="100" w:hanging="240"/>
              <w:rPr>
                <w:rFonts w:ascii="標楷體" w:eastAsia="標楷體" w:hAnsi="標楷體"/>
              </w:rPr>
            </w:pPr>
            <w:r w:rsidRPr="00362205">
              <w:rPr>
                <w:rFonts w:ascii="標楷體" w:eastAsia="標楷體" w:hAnsi="標楷體" w:hint="eastAsia"/>
              </w:rPr>
              <w:t>會計分錄查詢</w:t>
            </w:r>
          </w:p>
        </w:tc>
      </w:tr>
      <w:tr w:rsidR="00B10837" w14:paraId="6234D48B" w14:textId="77777777" w:rsidTr="00AB177D">
        <w:trPr>
          <w:trHeight w:val="277"/>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5AFDE17C" w14:textId="77777777" w:rsidR="00B10837" w:rsidRDefault="00B10837" w:rsidP="00AB177D">
            <w:pPr>
              <w:rPr>
                <w:rFonts w:ascii="標楷體" w:eastAsia="標楷體" w:hAnsi="標楷體"/>
              </w:rPr>
            </w:pPr>
            <w:r>
              <w:rPr>
                <w:rFonts w:ascii="標楷體" w:eastAsia="標楷體" w:hAnsi="標楷體" w:hint="eastAsia"/>
              </w:rPr>
              <w:t>進入條件</w:t>
            </w:r>
          </w:p>
        </w:tc>
        <w:tc>
          <w:tcPr>
            <w:tcW w:w="6318" w:type="dxa"/>
            <w:tcBorders>
              <w:top w:val="single" w:sz="8" w:space="0" w:color="000000"/>
              <w:left w:val="single" w:sz="8" w:space="0" w:color="000000"/>
              <w:bottom w:val="single" w:sz="8" w:space="0" w:color="000000"/>
              <w:right w:val="single" w:sz="8" w:space="0" w:color="000000"/>
            </w:tcBorders>
            <w:hideMark/>
          </w:tcPr>
          <w:p w14:paraId="58C03EC4" w14:textId="0269FEDC" w:rsidR="00B10837" w:rsidRDefault="00B10837" w:rsidP="00AB177D">
            <w:pPr>
              <w:rPr>
                <w:rFonts w:ascii="標楷體" w:eastAsia="標楷體" w:hAnsi="標楷體"/>
              </w:rPr>
            </w:pPr>
            <w:r>
              <w:rPr>
                <w:rFonts w:ascii="標楷體" w:eastAsia="標楷體" w:hAnsi="標楷體" w:hint="eastAsia"/>
                <w:lang w:eastAsia="zh-HK"/>
              </w:rPr>
              <w:t>查詢</w:t>
            </w:r>
            <w:r w:rsidR="00B902BF" w:rsidRPr="003B5F90">
              <w:rPr>
                <w:rFonts w:ascii="標楷體" w:eastAsia="標楷體" w:hAnsi="標楷體" w:hint="eastAsia"/>
              </w:rPr>
              <w:t>全帳冊</w:t>
            </w:r>
            <w:r w:rsidR="00B902BF">
              <w:rPr>
                <w:rFonts w:ascii="標楷體" w:eastAsia="標楷體" w:hAnsi="標楷體" w:hint="eastAsia"/>
                <w:lang w:eastAsia="zh-HK"/>
              </w:rPr>
              <w:t>會計</w:t>
            </w:r>
            <w:r w:rsidRPr="00362205">
              <w:rPr>
                <w:rFonts w:ascii="標楷體" w:eastAsia="標楷體" w:hAnsi="標楷體" w:hint="eastAsia"/>
              </w:rPr>
              <w:t>分錄清單</w:t>
            </w:r>
          </w:p>
        </w:tc>
      </w:tr>
      <w:tr w:rsidR="00B10837" w14:paraId="1771617E" w14:textId="77777777" w:rsidTr="00AB177D">
        <w:trPr>
          <w:trHeight w:val="773"/>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1FCAD58E" w14:textId="77777777" w:rsidR="00B10837" w:rsidRDefault="00B10837" w:rsidP="00AB177D">
            <w:pPr>
              <w:rPr>
                <w:rFonts w:ascii="標楷體" w:eastAsia="標楷體" w:hAnsi="標楷體"/>
              </w:rPr>
            </w:pPr>
            <w:r>
              <w:rPr>
                <w:rFonts w:ascii="標楷體" w:eastAsia="標楷體" w:hAnsi="標楷體" w:hint="eastAsia"/>
              </w:rPr>
              <w:t xml:space="preserve">基本流程 </w:t>
            </w:r>
          </w:p>
        </w:tc>
        <w:tc>
          <w:tcPr>
            <w:tcW w:w="6318" w:type="dxa"/>
            <w:tcBorders>
              <w:top w:val="single" w:sz="8" w:space="0" w:color="000000"/>
              <w:left w:val="single" w:sz="8" w:space="0" w:color="000000"/>
              <w:bottom w:val="single" w:sz="8" w:space="0" w:color="000000"/>
              <w:right w:val="single" w:sz="8" w:space="0" w:color="000000"/>
            </w:tcBorders>
            <w:hideMark/>
          </w:tcPr>
          <w:p w14:paraId="23147903" w14:textId="77777777" w:rsidR="00B10837" w:rsidRDefault="00B10837" w:rsidP="00AB177D">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查詢會計帳務明細</w:t>
            </w:r>
            <w:r>
              <w:rPr>
                <w:rFonts w:ascii="標楷體" w:eastAsia="標楷體" w:hAnsi="標楷體" w:hint="eastAsia"/>
              </w:rPr>
              <w:t>檔(</w:t>
            </w:r>
            <w:r>
              <w:rPr>
                <w:rFonts w:ascii="標楷體" w:eastAsia="標楷體" w:hAnsi="標楷體"/>
              </w:rPr>
              <w:t>AcDetail</w:t>
            </w:r>
            <w:r>
              <w:rPr>
                <w:rFonts w:ascii="標楷體" w:eastAsia="標楷體" w:hAnsi="標楷體" w:hint="eastAsia"/>
              </w:rPr>
              <w:t>)</w:t>
            </w:r>
          </w:p>
          <w:p w14:paraId="63732694" w14:textId="77777777" w:rsidR="00B10837" w:rsidRDefault="00B10837" w:rsidP="00AB177D">
            <w:pPr>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依據輸入查詢條件</w:t>
            </w:r>
            <w:r>
              <w:rPr>
                <w:rFonts w:ascii="標楷體" w:eastAsia="標楷體" w:hAnsi="標楷體" w:hint="eastAsia"/>
              </w:rPr>
              <w:t>,</w:t>
            </w:r>
            <w:r>
              <w:rPr>
                <w:rFonts w:ascii="標楷體" w:eastAsia="標楷體" w:hAnsi="標楷體" w:hint="eastAsia"/>
                <w:lang w:eastAsia="zh-HK"/>
              </w:rPr>
              <w:t>輸出查詢資料</w:t>
            </w:r>
          </w:p>
          <w:p w14:paraId="539BE856" w14:textId="77777777" w:rsidR="00B10837" w:rsidRDefault="00B10837" w:rsidP="00AB177D">
            <w:pPr>
              <w:rPr>
                <w:rFonts w:ascii="標楷體" w:eastAsia="標楷體" w:hAnsi="標楷體"/>
                <w:lang w:eastAsia="zh-HK"/>
              </w:rPr>
            </w:pPr>
            <w:r>
              <w:rPr>
                <w:rFonts w:ascii="標楷體" w:eastAsia="標楷體" w:hAnsi="標楷體" w:hint="eastAsia"/>
              </w:rPr>
              <w:t xml:space="preserve">  (1).</w:t>
            </w:r>
            <w:r>
              <w:rPr>
                <w:rFonts w:ascii="標楷體" w:eastAsia="標楷體" w:hAnsi="標楷體" w:hint="eastAsia"/>
                <w:lang w:eastAsia="zh-HK"/>
              </w:rPr>
              <w:t>會計日期</w:t>
            </w:r>
            <w:r>
              <w:rPr>
                <w:rFonts w:ascii="標楷體" w:eastAsia="標楷體" w:hAnsi="標楷體" w:hint="eastAsia"/>
              </w:rPr>
              <w:t>(</w:t>
            </w:r>
            <w:r w:rsidRPr="00A04C8E">
              <w:rPr>
                <w:rFonts w:ascii="標楷體" w:eastAsia="標楷體" w:hAnsi="標楷體"/>
              </w:rPr>
              <w:t>AcDate</w:t>
            </w:r>
            <w:r>
              <w:rPr>
                <w:rFonts w:ascii="標楷體" w:eastAsia="標楷體" w:hAnsi="標楷體" w:hint="eastAsia"/>
              </w:rPr>
              <w:t xml:space="preserve">) = </w:t>
            </w:r>
            <w:r>
              <w:rPr>
                <w:rFonts w:ascii="標楷體" w:eastAsia="標楷體" w:hAnsi="標楷體" w:hint="eastAsia"/>
                <w:lang w:eastAsia="zh-HK"/>
              </w:rPr>
              <w:t>輸入條件</w:t>
            </w:r>
            <w:r>
              <w:rPr>
                <w:rFonts w:ascii="新細明體" w:hAnsi="新細明體" w:hint="eastAsia"/>
                <w:lang w:eastAsia="zh-HK"/>
              </w:rPr>
              <w:t>「</w:t>
            </w:r>
            <w:r>
              <w:rPr>
                <w:rFonts w:ascii="標楷體" w:eastAsia="標楷體" w:hAnsi="標楷體" w:hint="eastAsia"/>
                <w:lang w:eastAsia="zh-HK"/>
              </w:rPr>
              <w:t>會計日期</w:t>
            </w:r>
            <w:r>
              <w:rPr>
                <w:rFonts w:ascii="新細明體" w:hAnsi="新細明體" w:hint="eastAsia"/>
                <w:lang w:eastAsia="zh-HK"/>
              </w:rPr>
              <w:t>」</w:t>
            </w:r>
          </w:p>
          <w:p w14:paraId="1F2D0CA7" w14:textId="399BB145" w:rsidR="00B10837" w:rsidRDefault="00B10837" w:rsidP="00AB177D">
            <w:pPr>
              <w:rPr>
                <w:rFonts w:ascii="新細明體" w:hAnsi="新細明體"/>
                <w:lang w:eastAsia="zh-HK"/>
              </w:rPr>
            </w:pPr>
            <w:r>
              <w:rPr>
                <w:rFonts w:ascii="標楷體" w:eastAsia="標楷體" w:hAnsi="標楷體" w:hint="eastAsia"/>
              </w:rPr>
              <w:t xml:space="preserve">  (2).</w:t>
            </w:r>
            <w:r w:rsidR="00B902BF">
              <w:rPr>
                <w:rFonts w:ascii="標楷體" w:eastAsia="標楷體" w:hAnsi="標楷體" w:hint="eastAsia"/>
                <w:lang w:eastAsia="zh-HK"/>
              </w:rPr>
              <w:t>單位別</w:t>
            </w:r>
            <w:r>
              <w:rPr>
                <w:rFonts w:ascii="標楷體" w:eastAsia="標楷體" w:hAnsi="標楷體" w:hint="eastAsia"/>
              </w:rPr>
              <w:t>(</w:t>
            </w:r>
            <w:r w:rsidR="00B902BF">
              <w:rPr>
                <w:rFonts w:ascii="標楷體" w:eastAsia="標楷體" w:hAnsi="標楷體" w:hint="eastAsia"/>
              </w:rPr>
              <w:t>Br</w:t>
            </w:r>
            <w:r w:rsidR="00B902BF">
              <w:rPr>
                <w:rFonts w:ascii="標楷體" w:eastAsia="標楷體" w:hAnsi="標楷體"/>
              </w:rPr>
              <w:t>anchNo</w:t>
            </w:r>
            <w:r>
              <w:rPr>
                <w:rFonts w:ascii="標楷體" w:eastAsia="標楷體" w:hAnsi="標楷體" w:hint="eastAsia"/>
              </w:rPr>
              <w:t xml:space="preserve">) = </w:t>
            </w:r>
            <w:r>
              <w:rPr>
                <w:rFonts w:ascii="標楷體" w:eastAsia="標楷體" w:hAnsi="標楷體" w:hint="eastAsia"/>
                <w:lang w:eastAsia="zh-HK"/>
              </w:rPr>
              <w:t>輸入條件</w:t>
            </w:r>
            <w:r>
              <w:rPr>
                <w:rFonts w:ascii="新細明體" w:hAnsi="新細明體" w:hint="eastAsia"/>
                <w:lang w:eastAsia="zh-HK"/>
              </w:rPr>
              <w:t>「</w:t>
            </w:r>
            <w:r w:rsidR="00B902BF">
              <w:rPr>
                <w:rFonts w:ascii="標楷體" w:eastAsia="標楷體" w:hAnsi="標楷體" w:hint="eastAsia"/>
                <w:lang w:eastAsia="zh-HK"/>
              </w:rPr>
              <w:t>單位別</w:t>
            </w:r>
            <w:r>
              <w:rPr>
                <w:rFonts w:ascii="新細明體" w:hAnsi="新細明體" w:hint="eastAsia"/>
                <w:lang w:eastAsia="zh-HK"/>
              </w:rPr>
              <w:t>」</w:t>
            </w:r>
          </w:p>
          <w:p w14:paraId="1E4B1B3E" w14:textId="3517F51B" w:rsidR="00B10837" w:rsidRDefault="00B10837" w:rsidP="00AB177D">
            <w:pPr>
              <w:rPr>
                <w:rFonts w:ascii="新細明體" w:hAnsi="新細明體"/>
                <w:lang w:eastAsia="zh-HK"/>
              </w:rPr>
            </w:pPr>
            <w:r>
              <w:rPr>
                <w:rFonts w:ascii="標楷體" w:eastAsia="標楷體" w:hAnsi="標楷體" w:hint="eastAsia"/>
              </w:rPr>
              <w:t xml:space="preserve">  (3).</w:t>
            </w:r>
            <w:r w:rsidR="00B902BF">
              <w:rPr>
                <w:rFonts w:ascii="標楷體" w:eastAsia="標楷體" w:hAnsi="標楷體" w:hint="eastAsia"/>
                <w:lang w:eastAsia="zh-HK"/>
              </w:rPr>
              <w:t>戶號</w:t>
            </w:r>
            <w:r w:rsidR="00B902BF">
              <w:rPr>
                <w:rFonts w:ascii="標楷體" w:eastAsia="標楷體" w:hAnsi="標楷體" w:hint="eastAsia"/>
              </w:rPr>
              <w:t xml:space="preserve"> </w:t>
            </w:r>
            <w:r>
              <w:rPr>
                <w:rFonts w:ascii="標楷體" w:eastAsia="標楷體" w:hAnsi="標楷體" w:hint="eastAsia"/>
              </w:rPr>
              <w:t>(</w:t>
            </w:r>
            <w:r w:rsidR="00B902BF">
              <w:rPr>
                <w:rFonts w:ascii="標楷體" w:eastAsia="標楷體" w:hAnsi="標楷體" w:hint="eastAsia"/>
              </w:rPr>
              <w:t>Cu</w:t>
            </w:r>
            <w:r w:rsidR="00B902BF">
              <w:rPr>
                <w:rFonts w:ascii="標楷體" w:eastAsia="標楷體" w:hAnsi="標楷體"/>
              </w:rPr>
              <w:t>stNo</w:t>
            </w:r>
            <w:r>
              <w:rPr>
                <w:rFonts w:ascii="標楷體" w:eastAsia="標楷體" w:hAnsi="標楷體" w:hint="eastAsia"/>
              </w:rPr>
              <w:t>)</w:t>
            </w:r>
            <w:r>
              <w:rPr>
                <w:rFonts w:ascii="標楷體" w:eastAsia="標楷體" w:hAnsi="標楷體" w:hint="eastAsia"/>
                <w:lang w:eastAsia="zh-HK"/>
              </w:rPr>
              <w:t xml:space="preserve"> </w:t>
            </w:r>
            <w:r>
              <w:rPr>
                <w:rFonts w:ascii="標楷體" w:eastAsia="標楷體" w:hAnsi="標楷體" w:hint="eastAsia"/>
              </w:rPr>
              <w:t xml:space="preserve">= </w:t>
            </w:r>
            <w:r>
              <w:rPr>
                <w:rFonts w:ascii="標楷體" w:eastAsia="標楷體" w:hAnsi="標楷體" w:hint="eastAsia"/>
                <w:lang w:eastAsia="zh-HK"/>
              </w:rPr>
              <w:t>輸入條件</w:t>
            </w:r>
            <w:r>
              <w:rPr>
                <w:rFonts w:ascii="新細明體" w:hAnsi="新細明體" w:hint="eastAsia"/>
                <w:lang w:eastAsia="zh-HK"/>
              </w:rPr>
              <w:t>「</w:t>
            </w:r>
            <w:r w:rsidR="00B902BF">
              <w:rPr>
                <w:rFonts w:ascii="標楷體" w:eastAsia="標楷體" w:hAnsi="標楷體" w:hint="eastAsia"/>
                <w:lang w:eastAsia="zh-HK"/>
              </w:rPr>
              <w:t>戶號</w:t>
            </w:r>
            <w:r>
              <w:rPr>
                <w:rFonts w:ascii="新細明體" w:hAnsi="新細明體" w:hint="eastAsia"/>
                <w:lang w:eastAsia="zh-HK"/>
              </w:rPr>
              <w:t>」</w:t>
            </w:r>
          </w:p>
          <w:p w14:paraId="7322DE41" w14:textId="3ADD90CC" w:rsidR="00B902BF" w:rsidRDefault="00B902BF" w:rsidP="00AB177D">
            <w:pPr>
              <w:rPr>
                <w:rFonts w:ascii="新細明體" w:hAnsi="新細明體"/>
                <w:lang w:eastAsia="zh-HK"/>
              </w:rPr>
            </w:pPr>
            <w:r>
              <w:rPr>
                <w:rFonts w:ascii="新細明體" w:hAnsi="新細明體" w:hint="eastAsia"/>
              </w:rPr>
              <w:t xml:space="preserve">  </w:t>
            </w:r>
            <w:r w:rsidRPr="00B902BF">
              <w:rPr>
                <w:rFonts w:ascii="標楷體" w:eastAsia="標楷體" w:hAnsi="標楷體" w:hint="eastAsia"/>
              </w:rPr>
              <w:t>(4).</w:t>
            </w:r>
            <w:r>
              <w:rPr>
                <w:rFonts w:ascii="標楷體" w:eastAsia="標楷體" w:hAnsi="標楷體" w:hint="eastAsia"/>
              </w:rPr>
              <w:t>經辦(Ti</w:t>
            </w:r>
            <w:r>
              <w:rPr>
                <w:rFonts w:ascii="標楷體" w:eastAsia="標楷體" w:hAnsi="標楷體"/>
              </w:rPr>
              <w:t>taTlrNo</w:t>
            </w:r>
            <w:r>
              <w:rPr>
                <w:rFonts w:ascii="標楷體" w:eastAsia="標楷體" w:hAnsi="標楷體" w:hint="eastAsia"/>
              </w:rPr>
              <w:t xml:space="preserve">) = </w:t>
            </w:r>
            <w:r>
              <w:rPr>
                <w:rFonts w:ascii="標楷體" w:eastAsia="標楷體" w:hAnsi="標楷體" w:hint="eastAsia"/>
                <w:lang w:eastAsia="zh-HK"/>
              </w:rPr>
              <w:t>輸入條件</w:t>
            </w:r>
            <w:r>
              <w:rPr>
                <w:rFonts w:ascii="新細明體" w:hAnsi="新細明體" w:hint="eastAsia"/>
                <w:lang w:eastAsia="zh-HK"/>
              </w:rPr>
              <w:t>「</w:t>
            </w:r>
            <w:r>
              <w:rPr>
                <w:rFonts w:ascii="標楷體" w:eastAsia="標楷體" w:hAnsi="標楷體" w:hint="eastAsia"/>
                <w:lang w:eastAsia="zh-HK"/>
              </w:rPr>
              <w:t>經辦</w:t>
            </w:r>
            <w:r>
              <w:rPr>
                <w:rFonts w:ascii="新細明體" w:hAnsi="新細明體" w:hint="eastAsia"/>
                <w:lang w:eastAsia="zh-HK"/>
              </w:rPr>
              <w:t>」</w:t>
            </w:r>
          </w:p>
          <w:p w14:paraId="6108A5B1" w14:textId="56F0FF5E" w:rsidR="00B902BF" w:rsidRDefault="00B902BF" w:rsidP="00AB177D">
            <w:pPr>
              <w:rPr>
                <w:rFonts w:ascii="新細明體" w:hAnsi="新細明體"/>
                <w:lang w:eastAsia="zh-HK"/>
              </w:rPr>
            </w:pPr>
            <w:r>
              <w:rPr>
                <w:rFonts w:ascii="標楷體" w:eastAsia="標楷體" w:hAnsi="標楷體" w:hint="eastAsia"/>
              </w:rPr>
              <w:t xml:space="preserve">  </w:t>
            </w:r>
            <w:r w:rsidRPr="00B902BF">
              <w:rPr>
                <w:rFonts w:ascii="標楷體" w:eastAsia="標楷體" w:hAnsi="標楷體" w:hint="eastAsia"/>
              </w:rPr>
              <w:t>(</w:t>
            </w:r>
            <w:r>
              <w:rPr>
                <w:rFonts w:ascii="標楷體" w:eastAsia="標楷體" w:hAnsi="標楷體" w:hint="eastAsia"/>
              </w:rPr>
              <w:t>5</w:t>
            </w:r>
            <w:r w:rsidRPr="00B902BF">
              <w:rPr>
                <w:rFonts w:ascii="標楷體" w:eastAsia="標楷體" w:hAnsi="標楷體" w:hint="eastAsia"/>
              </w:rPr>
              <w:t>).</w:t>
            </w:r>
            <w:r>
              <w:rPr>
                <w:rFonts w:ascii="標楷體" w:eastAsia="標楷體" w:hAnsi="標楷體" w:hint="eastAsia"/>
              </w:rPr>
              <w:t>批號(Ti</w:t>
            </w:r>
            <w:r>
              <w:rPr>
                <w:rFonts w:ascii="標楷體" w:eastAsia="標楷體" w:hAnsi="標楷體"/>
              </w:rPr>
              <w:t>taBatchNo</w:t>
            </w:r>
            <w:r>
              <w:rPr>
                <w:rFonts w:ascii="標楷體" w:eastAsia="標楷體" w:hAnsi="標楷體" w:hint="eastAsia"/>
              </w:rPr>
              <w:t xml:space="preserve">) = </w:t>
            </w:r>
            <w:r>
              <w:rPr>
                <w:rFonts w:ascii="標楷體" w:eastAsia="標楷體" w:hAnsi="標楷體" w:hint="eastAsia"/>
                <w:lang w:eastAsia="zh-HK"/>
              </w:rPr>
              <w:t>輸入條件</w:t>
            </w:r>
            <w:r>
              <w:rPr>
                <w:rFonts w:ascii="新細明體" w:hAnsi="新細明體" w:hint="eastAsia"/>
                <w:lang w:eastAsia="zh-HK"/>
              </w:rPr>
              <w:t>「</w:t>
            </w:r>
            <w:r>
              <w:rPr>
                <w:rFonts w:ascii="標楷體" w:eastAsia="標楷體" w:hAnsi="標楷體" w:hint="eastAsia"/>
                <w:lang w:eastAsia="zh-HK"/>
              </w:rPr>
              <w:t>整批批號</w:t>
            </w:r>
            <w:r>
              <w:rPr>
                <w:rFonts w:ascii="新細明體" w:hAnsi="新細明體" w:hint="eastAsia"/>
                <w:lang w:eastAsia="zh-HK"/>
              </w:rPr>
              <w:t>」</w:t>
            </w:r>
          </w:p>
          <w:p w14:paraId="58AE69E3" w14:textId="6DECE69A" w:rsidR="00B902BF" w:rsidRPr="00B902BF" w:rsidRDefault="00B902BF" w:rsidP="00AB177D">
            <w:pPr>
              <w:rPr>
                <w:rFonts w:ascii="標楷體" w:eastAsia="標楷體" w:hAnsi="標楷體"/>
                <w:lang w:eastAsia="zh-HK"/>
              </w:rPr>
            </w:pPr>
            <w:r>
              <w:rPr>
                <w:rFonts w:ascii="標楷體" w:eastAsia="標楷體" w:hAnsi="標楷體" w:hint="eastAsia"/>
              </w:rPr>
              <w:t xml:space="preserve">  </w:t>
            </w:r>
            <w:r w:rsidRPr="00B902BF">
              <w:rPr>
                <w:rFonts w:ascii="標楷體" w:eastAsia="標楷體" w:hAnsi="標楷體" w:hint="eastAsia"/>
              </w:rPr>
              <w:t>(</w:t>
            </w:r>
            <w:r>
              <w:rPr>
                <w:rFonts w:ascii="標楷體" w:eastAsia="標楷體" w:hAnsi="標楷體" w:hint="eastAsia"/>
              </w:rPr>
              <w:t>6)</w:t>
            </w:r>
            <w:r w:rsidRPr="00B902BF">
              <w:rPr>
                <w:rFonts w:ascii="標楷體" w:eastAsia="標楷體" w:hAnsi="標楷體" w:hint="eastAsia"/>
              </w:rPr>
              <w:t>.</w:t>
            </w:r>
            <w:r>
              <w:rPr>
                <w:rFonts w:ascii="標楷體" w:eastAsia="標楷體" w:hAnsi="標楷體" w:hint="eastAsia"/>
              </w:rPr>
              <w:t>登放序號(</w:t>
            </w:r>
            <w:r>
              <w:rPr>
                <w:rFonts w:ascii="標楷體" w:eastAsia="標楷體" w:hAnsi="標楷體"/>
              </w:rPr>
              <w:t>RelTxseq</w:t>
            </w:r>
            <w:r>
              <w:rPr>
                <w:rFonts w:ascii="標楷體" w:eastAsia="標楷體" w:hAnsi="標楷體" w:hint="eastAsia"/>
              </w:rPr>
              <w:t xml:space="preserve">) = </w:t>
            </w:r>
            <w:r>
              <w:rPr>
                <w:rFonts w:ascii="標楷體" w:eastAsia="標楷體" w:hAnsi="標楷體" w:hint="eastAsia"/>
                <w:lang w:eastAsia="zh-HK"/>
              </w:rPr>
              <w:t>輸入條件</w:t>
            </w:r>
            <w:r>
              <w:rPr>
                <w:rFonts w:ascii="新細明體" w:hAnsi="新細明體" w:hint="eastAsia"/>
                <w:lang w:eastAsia="zh-HK"/>
              </w:rPr>
              <w:t>「</w:t>
            </w:r>
            <w:r>
              <w:rPr>
                <w:rFonts w:ascii="標楷體" w:eastAsia="標楷體" w:hAnsi="標楷體" w:hint="eastAsia"/>
                <w:lang w:eastAsia="zh-HK"/>
              </w:rPr>
              <w:t>登放序號</w:t>
            </w:r>
            <w:r>
              <w:rPr>
                <w:rFonts w:ascii="新細明體" w:hAnsi="新細明體" w:hint="eastAsia"/>
                <w:lang w:eastAsia="zh-HK"/>
              </w:rPr>
              <w:t>」</w:t>
            </w:r>
          </w:p>
          <w:p w14:paraId="4260D252" w14:textId="435C2BC5" w:rsidR="00B10837" w:rsidRPr="000B0D4D" w:rsidRDefault="00B10837" w:rsidP="00AB177D">
            <w:pPr>
              <w:ind w:left="240" w:hangingChars="100" w:hanging="240"/>
              <w:rPr>
                <w:rFonts w:ascii="標楷體" w:eastAsia="標楷體" w:hAnsi="標楷體"/>
                <w:lang w:eastAsia="zh-HK"/>
              </w:rPr>
            </w:pPr>
            <w:r w:rsidRPr="000B0D4D">
              <w:rPr>
                <w:rFonts w:ascii="標楷體" w:eastAsia="標楷體" w:hAnsi="標楷體" w:hint="eastAsia"/>
              </w:rPr>
              <w:t>3.資料排序</w:t>
            </w:r>
            <w:r>
              <w:rPr>
                <w:rFonts w:ascii="標楷體" w:eastAsia="標楷體" w:hAnsi="標楷體" w:hint="eastAsia"/>
              </w:rPr>
              <w:t>:查詢結果</w:t>
            </w:r>
            <w:r>
              <w:rPr>
                <w:rFonts w:ascii="新細明體" w:hAnsi="新細明體" w:hint="eastAsia"/>
                <w:lang w:eastAsia="zh-HK"/>
              </w:rPr>
              <w:t>「</w:t>
            </w:r>
            <w:r w:rsidR="00B902BF">
              <w:rPr>
                <w:rFonts w:ascii="標楷體" w:eastAsia="標楷體" w:hAnsi="標楷體" w:hint="eastAsia"/>
                <w:lang w:eastAsia="zh-HK"/>
              </w:rPr>
              <w:t>交易序號</w:t>
            </w:r>
            <w:r>
              <w:rPr>
                <w:rFonts w:ascii="新細明體" w:hAnsi="新細明體" w:hint="eastAsia"/>
                <w:lang w:eastAsia="zh-HK"/>
              </w:rPr>
              <w:t>」</w:t>
            </w:r>
            <w:r w:rsidRPr="000B0D4D">
              <w:rPr>
                <w:rFonts w:ascii="標楷體" w:eastAsia="標楷體" w:hAnsi="標楷體" w:hint="eastAsia"/>
                <w:lang w:eastAsia="zh-HK"/>
              </w:rPr>
              <w:t>由小到大排序</w:t>
            </w:r>
          </w:p>
        </w:tc>
      </w:tr>
      <w:tr w:rsidR="00B10837" w14:paraId="3A7266F9" w14:textId="77777777" w:rsidTr="00AB177D">
        <w:trPr>
          <w:trHeight w:val="321"/>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73B5E01C" w14:textId="77777777" w:rsidR="00B10837" w:rsidRDefault="00B10837" w:rsidP="00AB177D">
            <w:pPr>
              <w:rPr>
                <w:rFonts w:ascii="標楷體" w:eastAsia="標楷體" w:hAnsi="標楷體"/>
              </w:rPr>
            </w:pPr>
            <w:r>
              <w:rPr>
                <w:rFonts w:ascii="標楷體" w:eastAsia="標楷體" w:hAnsi="標楷體" w:hint="eastAsia"/>
              </w:rPr>
              <w:t>選用流程</w:t>
            </w:r>
          </w:p>
        </w:tc>
        <w:tc>
          <w:tcPr>
            <w:tcW w:w="6318" w:type="dxa"/>
            <w:tcBorders>
              <w:top w:val="single" w:sz="8" w:space="0" w:color="000000"/>
              <w:left w:val="single" w:sz="8" w:space="0" w:color="000000"/>
              <w:bottom w:val="single" w:sz="8" w:space="0" w:color="000000"/>
              <w:right w:val="single" w:sz="8" w:space="0" w:color="000000"/>
            </w:tcBorders>
          </w:tcPr>
          <w:p w14:paraId="23637B00" w14:textId="77777777" w:rsidR="00B10837" w:rsidRDefault="00B10837" w:rsidP="00AB177D">
            <w:pPr>
              <w:rPr>
                <w:rFonts w:ascii="標楷體" w:eastAsia="標楷體" w:hAnsi="標楷體"/>
              </w:rPr>
            </w:pPr>
          </w:p>
        </w:tc>
      </w:tr>
      <w:tr w:rsidR="00B10837" w14:paraId="7FC94425" w14:textId="77777777" w:rsidTr="00AB177D">
        <w:trPr>
          <w:trHeight w:val="1311"/>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51E52C3B" w14:textId="77777777" w:rsidR="00B10837" w:rsidRDefault="00B10837" w:rsidP="00AB177D">
            <w:pPr>
              <w:rPr>
                <w:rFonts w:ascii="標楷體" w:eastAsia="標楷體" w:hAnsi="標楷體"/>
              </w:rPr>
            </w:pPr>
            <w:r>
              <w:rPr>
                <w:rFonts w:ascii="標楷體" w:eastAsia="標楷體" w:hAnsi="標楷體" w:hint="eastAsia"/>
              </w:rPr>
              <w:t>例外流程</w:t>
            </w:r>
          </w:p>
        </w:tc>
        <w:tc>
          <w:tcPr>
            <w:tcW w:w="6318" w:type="dxa"/>
            <w:tcBorders>
              <w:top w:val="single" w:sz="8" w:space="0" w:color="000000"/>
              <w:left w:val="single" w:sz="8" w:space="0" w:color="000000"/>
              <w:bottom w:val="single" w:sz="8" w:space="0" w:color="000000"/>
              <w:right w:val="single" w:sz="8" w:space="0" w:color="000000"/>
            </w:tcBorders>
          </w:tcPr>
          <w:p w14:paraId="5FDEC21A" w14:textId="77777777" w:rsidR="00B10837" w:rsidRDefault="00B10837" w:rsidP="00AB177D">
            <w:pPr>
              <w:rPr>
                <w:rFonts w:ascii="標楷體" w:eastAsia="標楷體" w:hAnsi="標楷體"/>
              </w:rPr>
            </w:pPr>
          </w:p>
        </w:tc>
      </w:tr>
      <w:tr w:rsidR="00B10837" w14:paraId="3EA8D8B1" w14:textId="77777777" w:rsidTr="00AB177D">
        <w:trPr>
          <w:trHeight w:val="27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67484470" w14:textId="77777777" w:rsidR="00B10837" w:rsidRDefault="00B10837" w:rsidP="00AB177D">
            <w:pPr>
              <w:rPr>
                <w:rFonts w:ascii="標楷體" w:eastAsia="標楷體" w:hAnsi="標楷體"/>
              </w:rPr>
            </w:pPr>
            <w:r>
              <w:rPr>
                <w:rFonts w:ascii="標楷體" w:eastAsia="標楷體" w:hAnsi="標楷體" w:hint="eastAsia"/>
              </w:rPr>
              <w:t xml:space="preserve">執行後狀況 </w:t>
            </w:r>
          </w:p>
        </w:tc>
        <w:tc>
          <w:tcPr>
            <w:tcW w:w="6318" w:type="dxa"/>
            <w:tcBorders>
              <w:top w:val="single" w:sz="8" w:space="0" w:color="000000"/>
              <w:left w:val="single" w:sz="8" w:space="0" w:color="000000"/>
              <w:bottom w:val="single" w:sz="8" w:space="0" w:color="000000"/>
              <w:right w:val="single" w:sz="8" w:space="0" w:color="000000"/>
            </w:tcBorders>
            <w:hideMark/>
          </w:tcPr>
          <w:p w14:paraId="0B43AF4D" w14:textId="63E82440" w:rsidR="00B10837" w:rsidRPr="00FA52A6" w:rsidRDefault="00B10837" w:rsidP="00AB177D">
            <w:pPr>
              <w:rPr>
                <w:rFonts w:ascii="標楷體" w:eastAsia="標楷體" w:hAnsi="標楷體"/>
                <w:lang w:eastAsia="zh-HK"/>
              </w:rPr>
            </w:pPr>
            <w:r>
              <w:rPr>
                <w:rFonts w:ascii="標楷體" w:eastAsia="標楷體" w:hAnsi="標楷體" w:hint="eastAsia"/>
                <w:lang w:eastAsia="zh-HK"/>
              </w:rPr>
              <w:t>提供資料查詢輸出</w:t>
            </w:r>
          </w:p>
        </w:tc>
      </w:tr>
      <w:tr w:rsidR="00B10837" w14:paraId="0FE69C3B" w14:textId="77777777" w:rsidTr="00AB177D">
        <w:trPr>
          <w:trHeight w:val="35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6E8DCF39" w14:textId="77777777" w:rsidR="00B10837" w:rsidRDefault="00B10837" w:rsidP="00AB177D">
            <w:pPr>
              <w:rPr>
                <w:rFonts w:ascii="標楷體" w:eastAsia="標楷體" w:hAnsi="標楷體"/>
              </w:rPr>
            </w:pPr>
            <w:r>
              <w:rPr>
                <w:rFonts w:ascii="標楷體" w:eastAsia="標楷體" w:hAnsi="標楷體" w:hint="eastAsia"/>
              </w:rPr>
              <w:t>特別需求</w:t>
            </w:r>
          </w:p>
        </w:tc>
        <w:tc>
          <w:tcPr>
            <w:tcW w:w="6318" w:type="dxa"/>
            <w:tcBorders>
              <w:top w:val="single" w:sz="8" w:space="0" w:color="000000"/>
              <w:left w:val="single" w:sz="8" w:space="0" w:color="000000"/>
              <w:bottom w:val="single" w:sz="8" w:space="0" w:color="000000"/>
              <w:right w:val="single" w:sz="8" w:space="0" w:color="000000"/>
            </w:tcBorders>
          </w:tcPr>
          <w:p w14:paraId="51539E24" w14:textId="77777777" w:rsidR="00B10837" w:rsidRDefault="00B10837" w:rsidP="00AB177D">
            <w:pPr>
              <w:rPr>
                <w:rFonts w:ascii="標楷體" w:eastAsia="標楷體" w:hAnsi="標楷體"/>
              </w:rPr>
            </w:pPr>
          </w:p>
        </w:tc>
      </w:tr>
      <w:tr w:rsidR="00B10837" w14:paraId="49A2B4AB" w14:textId="77777777" w:rsidTr="00AB177D">
        <w:trPr>
          <w:trHeight w:val="27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1D042C0C" w14:textId="77777777" w:rsidR="00B10837" w:rsidRDefault="00B10837" w:rsidP="00AB177D">
            <w:pPr>
              <w:rPr>
                <w:rFonts w:ascii="標楷體" w:eastAsia="標楷體" w:hAnsi="標楷體"/>
              </w:rPr>
            </w:pPr>
            <w:r>
              <w:rPr>
                <w:rFonts w:ascii="標楷體" w:eastAsia="標楷體" w:hAnsi="標楷體" w:hint="eastAsia"/>
              </w:rPr>
              <w:t xml:space="preserve">參考 </w:t>
            </w:r>
          </w:p>
        </w:tc>
        <w:tc>
          <w:tcPr>
            <w:tcW w:w="6318" w:type="dxa"/>
            <w:tcBorders>
              <w:top w:val="single" w:sz="8" w:space="0" w:color="000000"/>
              <w:left w:val="single" w:sz="8" w:space="0" w:color="000000"/>
              <w:bottom w:val="single" w:sz="8" w:space="0" w:color="000000"/>
              <w:right w:val="single" w:sz="8" w:space="0" w:color="000000"/>
            </w:tcBorders>
          </w:tcPr>
          <w:p w14:paraId="441A8D12" w14:textId="77777777" w:rsidR="00B10837" w:rsidRDefault="00B10837" w:rsidP="00AB177D">
            <w:pPr>
              <w:rPr>
                <w:rFonts w:ascii="標楷體" w:eastAsia="標楷體" w:hAnsi="標楷體"/>
              </w:rPr>
            </w:pPr>
          </w:p>
        </w:tc>
      </w:tr>
    </w:tbl>
    <w:p w14:paraId="01F9E8C1" w14:textId="77777777" w:rsidR="00B10837" w:rsidRDefault="00B10837" w:rsidP="00B10837">
      <w:pPr>
        <w:ind w:left="1440"/>
      </w:pPr>
    </w:p>
    <w:p w14:paraId="6B62E56A" w14:textId="77777777" w:rsidR="00B10837" w:rsidRDefault="00B10837" w:rsidP="00D01BCC">
      <w:pPr>
        <w:pStyle w:val="a"/>
      </w:pPr>
      <w:r>
        <w:rPr>
          <w:rFonts w:hint="eastAsia"/>
        </w:rPr>
        <w:t>Table List:</w:t>
      </w:r>
    </w:p>
    <w:tbl>
      <w:tblPr>
        <w:tblStyle w:val="ac"/>
        <w:tblW w:w="0" w:type="auto"/>
        <w:tblInd w:w="1809" w:type="dxa"/>
        <w:tblLook w:val="04A0" w:firstRow="1" w:lastRow="0" w:firstColumn="1" w:lastColumn="0" w:noHBand="0" w:noVBand="1"/>
      </w:tblPr>
      <w:tblGrid>
        <w:gridCol w:w="851"/>
        <w:gridCol w:w="3118"/>
        <w:gridCol w:w="3828"/>
      </w:tblGrid>
      <w:tr w:rsidR="00B10837" w14:paraId="7BD9B8B4" w14:textId="77777777" w:rsidTr="00AB177D">
        <w:tc>
          <w:tcPr>
            <w:tcW w:w="8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C080148" w14:textId="77777777" w:rsidR="00B10837" w:rsidRDefault="00B10837" w:rsidP="00AB177D">
            <w:pPr>
              <w:jc w:val="center"/>
              <w:rPr>
                <w:rFonts w:ascii="標楷體" w:eastAsia="標楷體" w:hAnsi="標楷體"/>
              </w:rPr>
            </w:pPr>
            <w:r>
              <w:rPr>
                <w:rFonts w:ascii="標楷體" w:eastAsia="標楷體" w:hAnsi="標楷體" w:hint="eastAsia"/>
                <w:lang w:eastAsia="zh-HK"/>
              </w:rPr>
              <w:t>序號</w:t>
            </w:r>
          </w:p>
        </w:tc>
        <w:tc>
          <w:tcPr>
            <w:tcW w:w="311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A25F59B" w14:textId="77777777" w:rsidR="00B10837" w:rsidRDefault="00B10837" w:rsidP="00AB177D">
            <w:pPr>
              <w:jc w:val="center"/>
              <w:rPr>
                <w:rFonts w:ascii="標楷體" w:eastAsia="標楷體" w:hAnsi="標楷體"/>
              </w:rPr>
            </w:pPr>
            <w:r>
              <w:rPr>
                <w:rFonts w:ascii="標楷體" w:eastAsia="標楷體" w:hAnsi="標楷體" w:hint="eastAsia"/>
                <w:lang w:eastAsia="zh-HK"/>
              </w:rPr>
              <w:t>名稱</w:t>
            </w:r>
          </w:p>
        </w:tc>
        <w:tc>
          <w:tcPr>
            <w:tcW w:w="382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D4C1BF7" w14:textId="77777777" w:rsidR="00B10837" w:rsidRDefault="00B10837" w:rsidP="00AB177D">
            <w:pPr>
              <w:jc w:val="center"/>
              <w:rPr>
                <w:rFonts w:ascii="標楷體" w:eastAsia="標楷體" w:hAnsi="標楷體"/>
              </w:rPr>
            </w:pPr>
            <w:r>
              <w:rPr>
                <w:rFonts w:ascii="標楷體" w:eastAsia="標楷體" w:hAnsi="標楷體" w:hint="eastAsia"/>
                <w:lang w:eastAsia="zh-HK"/>
              </w:rPr>
              <w:t>說明</w:t>
            </w:r>
          </w:p>
        </w:tc>
      </w:tr>
      <w:tr w:rsidR="00FA52A6" w14:paraId="0E8139AC" w14:textId="77777777" w:rsidTr="00AB177D">
        <w:tc>
          <w:tcPr>
            <w:tcW w:w="851" w:type="dxa"/>
            <w:tcBorders>
              <w:top w:val="single" w:sz="4" w:space="0" w:color="auto"/>
              <w:left w:val="single" w:sz="4" w:space="0" w:color="auto"/>
              <w:bottom w:val="single" w:sz="4" w:space="0" w:color="auto"/>
              <w:right w:val="single" w:sz="4" w:space="0" w:color="auto"/>
            </w:tcBorders>
            <w:hideMark/>
          </w:tcPr>
          <w:p w14:paraId="6A8FD9C2" w14:textId="2CA25AC0" w:rsidR="00FA52A6" w:rsidRDefault="00FA52A6" w:rsidP="00FA52A6">
            <w:pPr>
              <w:jc w:val="center"/>
              <w:rPr>
                <w:rFonts w:ascii="標楷體" w:eastAsia="標楷體" w:hAnsi="標楷體"/>
              </w:rPr>
            </w:pPr>
            <w:r w:rsidRPr="0022279A">
              <w:rPr>
                <w:rFonts w:ascii="標楷體" w:eastAsia="標楷體" w:hAnsi="標楷體" w:hint="eastAsia"/>
              </w:rPr>
              <w:t>1</w:t>
            </w:r>
          </w:p>
        </w:tc>
        <w:tc>
          <w:tcPr>
            <w:tcW w:w="3118" w:type="dxa"/>
            <w:tcBorders>
              <w:top w:val="single" w:sz="4" w:space="0" w:color="auto"/>
              <w:left w:val="single" w:sz="4" w:space="0" w:color="auto"/>
              <w:bottom w:val="single" w:sz="4" w:space="0" w:color="auto"/>
              <w:right w:val="single" w:sz="4" w:space="0" w:color="auto"/>
            </w:tcBorders>
            <w:hideMark/>
          </w:tcPr>
          <w:p w14:paraId="2BA1D7CC" w14:textId="300F95D8" w:rsidR="00FA52A6" w:rsidRPr="00935EF5" w:rsidRDefault="00FA52A6" w:rsidP="00FA52A6">
            <w:pPr>
              <w:rPr>
                <w:rFonts w:ascii="標楷體" w:eastAsia="標楷體" w:hAnsi="標楷體"/>
              </w:rPr>
            </w:pPr>
            <w:r>
              <w:rPr>
                <w:rFonts w:ascii="標楷體" w:eastAsia="標楷體" w:hAnsi="標楷體" w:hint="eastAsia"/>
              </w:rPr>
              <w:t>A</w:t>
            </w:r>
            <w:r>
              <w:rPr>
                <w:rFonts w:ascii="標楷體" w:eastAsia="標楷體" w:hAnsi="標楷體"/>
              </w:rPr>
              <w:t>cDetail</w:t>
            </w:r>
          </w:p>
        </w:tc>
        <w:tc>
          <w:tcPr>
            <w:tcW w:w="3828" w:type="dxa"/>
            <w:tcBorders>
              <w:top w:val="single" w:sz="4" w:space="0" w:color="auto"/>
              <w:left w:val="single" w:sz="4" w:space="0" w:color="auto"/>
              <w:bottom w:val="single" w:sz="4" w:space="0" w:color="auto"/>
              <w:right w:val="single" w:sz="4" w:space="0" w:color="auto"/>
            </w:tcBorders>
            <w:hideMark/>
          </w:tcPr>
          <w:p w14:paraId="7AE06B4C" w14:textId="19B3F622" w:rsidR="00FA52A6" w:rsidRDefault="00FA52A6" w:rsidP="00FA52A6">
            <w:pPr>
              <w:rPr>
                <w:rFonts w:ascii="標楷體" w:eastAsia="標楷體" w:hAnsi="標楷體"/>
              </w:rPr>
            </w:pPr>
            <w:r>
              <w:rPr>
                <w:rFonts w:ascii="標楷體" w:eastAsia="標楷體" w:hAnsi="標楷體" w:hint="eastAsia"/>
              </w:rPr>
              <w:t>會計帳務明細檔</w:t>
            </w:r>
          </w:p>
        </w:tc>
      </w:tr>
      <w:tr w:rsidR="00FA52A6" w14:paraId="166337B3" w14:textId="77777777" w:rsidTr="00AB177D">
        <w:tc>
          <w:tcPr>
            <w:tcW w:w="851" w:type="dxa"/>
            <w:tcBorders>
              <w:top w:val="single" w:sz="4" w:space="0" w:color="auto"/>
              <w:left w:val="single" w:sz="4" w:space="0" w:color="auto"/>
              <w:bottom w:val="single" w:sz="4" w:space="0" w:color="auto"/>
              <w:right w:val="single" w:sz="4" w:space="0" w:color="auto"/>
            </w:tcBorders>
            <w:hideMark/>
          </w:tcPr>
          <w:p w14:paraId="0E8E4717" w14:textId="29873D80" w:rsidR="00FA52A6" w:rsidRDefault="00FA52A6" w:rsidP="00FA52A6">
            <w:pPr>
              <w:jc w:val="center"/>
              <w:rPr>
                <w:rFonts w:ascii="標楷體" w:eastAsia="標楷體" w:hAnsi="標楷體"/>
              </w:rPr>
            </w:pPr>
            <w:r>
              <w:rPr>
                <w:rFonts w:ascii="標楷體" w:eastAsia="標楷體" w:hAnsi="標楷體" w:hint="eastAsia"/>
              </w:rPr>
              <w:t>2</w:t>
            </w:r>
          </w:p>
        </w:tc>
        <w:tc>
          <w:tcPr>
            <w:tcW w:w="3118" w:type="dxa"/>
            <w:tcBorders>
              <w:top w:val="single" w:sz="4" w:space="0" w:color="auto"/>
              <w:left w:val="single" w:sz="4" w:space="0" w:color="auto"/>
              <w:bottom w:val="single" w:sz="4" w:space="0" w:color="auto"/>
              <w:right w:val="single" w:sz="4" w:space="0" w:color="auto"/>
            </w:tcBorders>
          </w:tcPr>
          <w:p w14:paraId="0349FB66" w14:textId="2A3949E7" w:rsidR="00FA52A6" w:rsidRPr="00E9138E" w:rsidRDefault="00FA52A6" w:rsidP="00FA52A6">
            <w:pPr>
              <w:rPr>
                <w:rFonts w:ascii="標楷體" w:eastAsia="標楷體" w:hAnsi="標楷體"/>
              </w:rPr>
            </w:pPr>
            <w:r>
              <w:rPr>
                <w:rFonts w:ascii="標楷體" w:eastAsia="標楷體" w:hAnsi="標楷體" w:hint="eastAsia"/>
              </w:rPr>
              <w:t>C</w:t>
            </w:r>
            <w:r>
              <w:rPr>
                <w:rFonts w:ascii="標楷體" w:eastAsia="標楷體" w:hAnsi="標楷體"/>
              </w:rPr>
              <w:t>dAc</w:t>
            </w:r>
            <w:r>
              <w:rPr>
                <w:rFonts w:ascii="標楷體" w:eastAsia="標楷體" w:hAnsi="標楷體" w:hint="eastAsia"/>
              </w:rPr>
              <w:t>Co</w:t>
            </w:r>
            <w:r>
              <w:rPr>
                <w:rFonts w:ascii="標楷體" w:eastAsia="標楷體" w:hAnsi="標楷體"/>
              </w:rPr>
              <w:t>de</w:t>
            </w:r>
          </w:p>
        </w:tc>
        <w:tc>
          <w:tcPr>
            <w:tcW w:w="3828" w:type="dxa"/>
            <w:tcBorders>
              <w:top w:val="single" w:sz="4" w:space="0" w:color="auto"/>
              <w:left w:val="single" w:sz="4" w:space="0" w:color="auto"/>
              <w:bottom w:val="single" w:sz="4" w:space="0" w:color="auto"/>
              <w:right w:val="single" w:sz="4" w:space="0" w:color="auto"/>
            </w:tcBorders>
          </w:tcPr>
          <w:p w14:paraId="483E3AD1" w14:textId="6F78B594" w:rsidR="00FA52A6" w:rsidRDefault="00FA52A6" w:rsidP="00FA52A6">
            <w:pPr>
              <w:rPr>
                <w:rFonts w:ascii="標楷體" w:eastAsia="標楷體" w:hAnsi="標楷體"/>
              </w:rPr>
            </w:pPr>
            <w:r>
              <w:rPr>
                <w:rFonts w:ascii="標楷體" w:eastAsia="標楷體" w:hAnsi="標楷體" w:hint="eastAsia"/>
              </w:rPr>
              <w:t>會計科子細目設定檔</w:t>
            </w:r>
          </w:p>
        </w:tc>
      </w:tr>
      <w:tr w:rsidR="00FA52A6" w14:paraId="2B5680F2" w14:textId="77777777" w:rsidTr="00AB177D">
        <w:tc>
          <w:tcPr>
            <w:tcW w:w="851" w:type="dxa"/>
            <w:tcBorders>
              <w:top w:val="single" w:sz="4" w:space="0" w:color="auto"/>
              <w:left w:val="single" w:sz="4" w:space="0" w:color="auto"/>
              <w:bottom w:val="single" w:sz="4" w:space="0" w:color="auto"/>
              <w:right w:val="single" w:sz="4" w:space="0" w:color="auto"/>
            </w:tcBorders>
          </w:tcPr>
          <w:p w14:paraId="775C9B5A" w14:textId="04DADBCA" w:rsidR="00FA52A6" w:rsidRDefault="00FA52A6" w:rsidP="00FA52A6">
            <w:pPr>
              <w:jc w:val="center"/>
              <w:rPr>
                <w:rFonts w:ascii="標楷體" w:eastAsia="標楷體" w:hAnsi="標楷體"/>
              </w:rPr>
            </w:pPr>
            <w:r>
              <w:rPr>
                <w:rFonts w:ascii="標楷體" w:eastAsia="標楷體" w:hAnsi="標楷體" w:hint="eastAsia"/>
              </w:rPr>
              <w:t>3</w:t>
            </w:r>
          </w:p>
        </w:tc>
        <w:tc>
          <w:tcPr>
            <w:tcW w:w="3118" w:type="dxa"/>
            <w:tcBorders>
              <w:top w:val="single" w:sz="4" w:space="0" w:color="auto"/>
              <w:left w:val="single" w:sz="4" w:space="0" w:color="auto"/>
              <w:bottom w:val="single" w:sz="4" w:space="0" w:color="auto"/>
              <w:right w:val="single" w:sz="4" w:space="0" w:color="auto"/>
            </w:tcBorders>
          </w:tcPr>
          <w:p w14:paraId="36C0B6EB" w14:textId="5B2E92F2" w:rsidR="00FA52A6" w:rsidRDefault="00FA52A6" w:rsidP="00FA52A6">
            <w:pPr>
              <w:rPr>
                <w:rFonts w:ascii="標楷體" w:eastAsia="標楷體" w:hAnsi="標楷體"/>
              </w:rPr>
            </w:pPr>
            <w:r>
              <w:rPr>
                <w:rFonts w:ascii="標楷體" w:eastAsia="標楷體" w:hAnsi="標楷體" w:hint="eastAsia"/>
              </w:rPr>
              <w:t>T</w:t>
            </w:r>
            <w:r>
              <w:rPr>
                <w:rFonts w:ascii="標楷體" w:eastAsia="標楷體" w:hAnsi="標楷體"/>
              </w:rPr>
              <w:t>xTeller</w:t>
            </w:r>
          </w:p>
        </w:tc>
        <w:tc>
          <w:tcPr>
            <w:tcW w:w="3828" w:type="dxa"/>
            <w:tcBorders>
              <w:top w:val="single" w:sz="4" w:space="0" w:color="auto"/>
              <w:left w:val="single" w:sz="4" w:space="0" w:color="auto"/>
              <w:bottom w:val="single" w:sz="4" w:space="0" w:color="auto"/>
              <w:right w:val="single" w:sz="4" w:space="0" w:color="auto"/>
            </w:tcBorders>
          </w:tcPr>
          <w:p w14:paraId="1A362C84" w14:textId="24C84175" w:rsidR="00FA52A6" w:rsidRDefault="00FA52A6" w:rsidP="00FA52A6">
            <w:pPr>
              <w:rPr>
                <w:rFonts w:ascii="標楷體" w:eastAsia="標楷體" w:hAnsi="標楷體"/>
              </w:rPr>
            </w:pPr>
            <w:r>
              <w:rPr>
                <w:rFonts w:ascii="標楷體" w:eastAsia="標楷體" w:hAnsi="標楷體" w:hint="eastAsia"/>
              </w:rPr>
              <w:t>使用者檔</w:t>
            </w:r>
          </w:p>
        </w:tc>
      </w:tr>
      <w:tr w:rsidR="00FA52A6" w14:paraId="5DAA4C85" w14:textId="77777777" w:rsidTr="00AB177D">
        <w:tc>
          <w:tcPr>
            <w:tcW w:w="851" w:type="dxa"/>
            <w:tcBorders>
              <w:top w:val="single" w:sz="4" w:space="0" w:color="auto"/>
              <w:left w:val="single" w:sz="4" w:space="0" w:color="auto"/>
              <w:bottom w:val="single" w:sz="4" w:space="0" w:color="auto"/>
              <w:right w:val="single" w:sz="4" w:space="0" w:color="auto"/>
            </w:tcBorders>
          </w:tcPr>
          <w:p w14:paraId="3FB51BB4" w14:textId="3183DC6D" w:rsidR="00FA52A6" w:rsidRDefault="00FA52A6" w:rsidP="00FA52A6">
            <w:pPr>
              <w:jc w:val="center"/>
              <w:rPr>
                <w:rFonts w:ascii="標楷體" w:eastAsia="標楷體" w:hAnsi="標楷體"/>
              </w:rPr>
            </w:pPr>
            <w:r>
              <w:rPr>
                <w:rFonts w:ascii="標楷體" w:eastAsia="標楷體" w:hAnsi="標楷體" w:hint="eastAsia"/>
              </w:rPr>
              <w:t>4</w:t>
            </w:r>
          </w:p>
        </w:tc>
        <w:tc>
          <w:tcPr>
            <w:tcW w:w="3118" w:type="dxa"/>
            <w:tcBorders>
              <w:top w:val="single" w:sz="4" w:space="0" w:color="auto"/>
              <w:left w:val="single" w:sz="4" w:space="0" w:color="auto"/>
              <w:bottom w:val="single" w:sz="4" w:space="0" w:color="auto"/>
              <w:right w:val="single" w:sz="4" w:space="0" w:color="auto"/>
            </w:tcBorders>
          </w:tcPr>
          <w:p w14:paraId="21F4986B" w14:textId="2AAC20E8" w:rsidR="00FA52A6" w:rsidRDefault="00FA52A6" w:rsidP="00FA52A6">
            <w:pPr>
              <w:rPr>
                <w:rFonts w:ascii="標楷體" w:eastAsia="標楷體" w:hAnsi="標楷體"/>
              </w:rPr>
            </w:pPr>
            <w:r>
              <w:rPr>
                <w:rFonts w:ascii="標楷體" w:eastAsia="標楷體" w:hAnsi="標楷體" w:hint="eastAsia"/>
              </w:rPr>
              <w:t>T</w:t>
            </w:r>
            <w:r>
              <w:rPr>
                <w:rFonts w:ascii="標楷體" w:eastAsia="標楷體" w:hAnsi="標楷體"/>
              </w:rPr>
              <w:t>xTranCode</w:t>
            </w:r>
          </w:p>
        </w:tc>
        <w:tc>
          <w:tcPr>
            <w:tcW w:w="3828" w:type="dxa"/>
            <w:tcBorders>
              <w:top w:val="single" w:sz="4" w:space="0" w:color="auto"/>
              <w:left w:val="single" w:sz="4" w:space="0" w:color="auto"/>
              <w:bottom w:val="single" w:sz="4" w:space="0" w:color="auto"/>
              <w:right w:val="single" w:sz="4" w:space="0" w:color="auto"/>
            </w:tcBorders>
          </w:tcPr>
          <w:p w14:paraId="3F87F40C" w14:textId="28773FEC" w:rsidR="00FA52A6" w:rsidRDefault="00FA52A6" w:rsidP="00FA52A6">
            <w:pPr>
              <w:rPr>
                <w:rFonts w:ascii="標楷體" w:eastAsia="標楷體" w:hAnsi="標楷體"/>
              </w:rPr>
            </w:pPr>
            <w:r>
              <w:rPr>
                <w:rFonts w:ascii="標楷體" w:eastAsia="標楷體" w:hAnsi="標楷體" w:hint="eastAsia"/>
              </w:rPr>
              <w:t>交易控制檔</w:t>
            </w:r>
          </w:p>
        </w:tc>
      </w:tr>
    </w:tbl>
    <w:p w14:paraId="309D9836" w14:textId="77777777" w:rsidR="00B10837" w:rsidRDefault="00B10837" w:rsidP="00B10837">
      <w:pPr>
        <w:ind w:left="1440"/>
      </w:pPr>
    </w:p>
    <w:p w14:paraId="28E5105B" w14:textId="77777777" w:rsidR="00B10837" w:rsidRDefault="00B10837" w:rsidP="00B10837">
      <w:pPr>
        <w:ind w:left="1440"/>
      </w:pPr>
    </w:p>
    <w:p w14:paraId="72421D76" w14:textId="77777777" w:rsidR="00FA52A6" w:rsidRDefault="00FA52A6">
      <w:pPr>
        <w:widowControl/>
        <w:rPr>
          <w:rFonts w:ascii="標楷體" w:eastAsia="標楷體" w:hAnsi="標楷體"/>
          <w:sz w:val="26"/>
        </w:rPr>
      </w:pPr>
      <w:r>
        <w:br w:type="page"/>
      </w:r>
    </w:p>
    <w:p w14:paraId="76B14A7F" w14:textId="0A04B937" w:rsidR="00B10837" w:rsidRDefault="00B10837" w:rsidP="00D01BCC">
      <w:pPr>
        <w:pStyle w:val="a"/>
      </w:pPr>
      <w:r>
        <w:rPr>
          <w:rFonts w:hint="eastAsia"/>
        </w:rPr>
        <w:lastRenderedPageBreak/>
        <w:t>UI畫面:</w:t>
      </w:r>
    </w:p>
    <w:p w14:paraId="0A83E95E" w14:textId="77777777" w:rsidR="00B10837" w:rsidRDefault="00B10837" w:rsidP="00B10837">
      <w:pPr>
        <w:rPr>
          <w:rFonts w:ascii="標楷體" w:eastAsia="標楷體" w:hAnsi="標楷體"/>
        </w:rPr>
      </w:pPr>
      <w:r>
        <w:rPr>
          <w:rFonts w:ascii="標楷體" w:eastAsia="標楷體" w:hAnsi="標楷體" w:hint="eastAsia"/>
        </w:rPr>
        <w:t>輸入畫面:</w:t>
      </w:r>
    </w:p>
    <w:p w14:paraId="019C7F1D" w14:textId="6BBB20B2" w:rsidR="00B10837" w:rsidRPr="00E12BC7" w:rsidRDefault="00431D4F" w:rsidP="00B10837">
      <w:r w:rsidRPr="00431D4F">
        <w:rPr>
          <w:noProof/>
        </w:rPr>
        <w:drawing>
          <wp:inline distT="0" distB="0" distL="0" distR="0" wp14:anchorId="04E234BE" wp14:editId="31BFCD54">
            <wp:extent cx="6479540" cy="2197735"/>
            <wp:effectExtent l="0" t="0" r="0" b="0"/>
            <wp:docPr id="269" name="圖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479540" cy="2197735"/>
                    </a:xfrm>
                    <a:prstGeom prst="rect">
                      <a:avLst/>
                    </a:prstGeom>
                  </pic:spPr>
                </pic:pic>
              </a:graphicData>
            </a:graphic>
          </wp:inline>
        </w:drawing>
      </w:r>
    </w:p>
    <w:p w14:paraId="6BC52558" w14:textId="77777777" w:rsidR="00B10837" w:rsidRDefault="00B10837" w:rsidP="00D01BCC">
      <w:pPr>
        <w:pStyle w:val="a"/>
      </w:pPr>
      <w:r>
        <w:rPr>
          <w:rFonts w:hint="eastAsia"/>
        </w:rPr>
        <w:t>輸入畫面</w:t>
      </w:r>
      <w:r>
        <w:rPr>
          <w:rFonts w:hint="eastAsia"/>
          <w:lang w:eastAsia="zh-HK"/>
        </w:rPr>
        <w:t>按鈕</w:t>
      </w:r>
      <w:r>
        <w:rPr>
          <w:rFonts w:hint="eastAsia"/>
        </w:rPr>
        <w:t>說明</w:t>
      </w:r>
    </w:p>
    <w:p w14:paraId="05368873" w14:textId="77777777" w:rsidR="00B10837" w:rsidRDefault="00B10837" w:rsidP="00B10837"/>
    <w:tbl>
      <w:tblPr>
        <w:tblStyle w:val="ac"/>
        <w:tblW w:w="0" w:type="auto"/>
        <w:tblInd w:w="250" w:type="dxa"/>
        <w:tblLook w:val="04A0" w:firstRow="1" w:lastRow="0" w:firstColumn="1" w:lastColumn="0" w:noHBand="0" w:noVBand="1"/>
      </w:tblPr>
      <w:tblGrid>
        <w:gridCol w:w="851"/>
        <w:gridCol w:w="2126"/>
        <w:gridCol w:w="7033"/>
      </w:tblGrid>
      <w:tr w:rsidR="00B10837" w14:paraId="2C258748" w14:textId="77777777" w:rsidTr="00AB177D">
        <w:tc>
          <w:tcPr>
            <w:tcW w:w="8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81D5CF3" w14:textId="77777777" w:rsidR="00B10837" w:rsidRDefault="00B10837" w:rsidP="00AB177D">
            <w:pPr>
              <w:jc w:val="center"/>
              <w:rPr>
                <w:rFonts w:ascii="標楷體" w:eastAsia="標楷體" w:hAnsi="標楷體"/>
              </w:rPr>
            </w:pPr>
            <w:r>
              <w:rPr>
                <w:rFonts w:ascii="標楷體" w:eastAsia="標楷體" w:hAnsi="標楷體" w:hint="eastAsia"/>
                <w:lang w:eastAsia="zh-HK"/>
              </w:rPr>
              <w:t>序號</w:t>
            </w:r>
          </w:p>
        </w:tc>
        <w:tc>
          <w:tcPr>
            <w:tcW w:w="212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983A075" w14:textId="77777777" w:rsidR="00B10837" w:rsidRDefault="00B10837" w:rsidP="00AB177D">
            <w:pPr>
              <w:jc w:val="center"/>
              <w:rPr>
                <w:rFonts w:ascii="標楷體" w:eastAsia="標楷體" w:hAnsi="標楷體"/>
              </w:rPr>
            </w:pPr>
            <w:r>
              <w:rPr>
                <w:rFonts w:ascii="標楷體" w:eastAsia="標楷體" w:hAnsi="標楷體" w:hint="eastAsia"/>
                <w:lang w:eastAsia="zh-HK"/>
              </w:rPr>
              <w:t>按鈕名稱</w:t>
            </w:r>
          </w:p>
        </w:tc>
        <w:tc>
          <w:tcPr>
            <w:tcW w:w="703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9AF7B9A" w14:textId="77777777" w:rsidR="00B10837" w:rsidRDefault="00B10837" w:rsidP="00AB177D">
            <w:pPr>
              <w:jc w:val="center"/>
              <w:rPr>
                <w:rFonts w:ascii="標楷體" w:eastAsia="標楷體" w:hAnsi="標楷體"/>
              </w:rPr>
            </w:pPr>
            <w:r>
              <w:rPr>
                <w:rFonts w:ascii="標楷體" w:eastAsia="標楷體" w:hAnsi="標楷體" w:hint="eastAsia"/>
                <w:lang w:eastAsia="zh-HK"/>
              </w:rPr>
              <w:t>功能說明</w:t>
            </w:r>
          </w:p>
        </w:tc>
      </w:tr>
      <w:tr w:rsidR="00B10837" w14:paraId="346CBAE5" w14:textId="77777777" w:rsidTr="00AB177D">
        <w:tc>
          <w:tcPr>
            <w:tcW w:w="851" w:type="dxa"/>
            <w:tcBorders>
              <w:top w:val="single" w:sz="4" w:space="0" w:color="auto"/>
              <w:left w:val="single" w:sz="4" w:space="0" w:color="auto"/>
              <w:bottom w:val="single" w:sz="4" w:space="0" w:color="auto"/>
              <w:right w:val="single" w:sz="4" w:space="0" w:color="auto"/>
            </w:tcBorders>
            <w:hideMark/>
          </w:tcPr>
          <w:p w14:paraId="36C3A1CF" w14:textId="77777777" w:rsidR="00B10837" w:rsidRDefault="00B10837" w:rsidP="00AB177D">
            <w:pPr>
              <w:jc w:val="center"/>
              <w:rPr>
                <w:rFonts w:ascii="標楷體" w:eastAsia="標楷體" w:hAnsi="標楷體"/>
                <w:lang w:eastAsia="zh-HK"/>
              </w:rPr>
            </w:pPr>
            <w:r>
              <w:rPr>
                <w:rFonts w:ascii="標楷體" w:eastAsia="標楷體" w:hAnsi="標楷體" w:hint="eastAsia"/>
              </w:rPr>
              <w:t>1</w:t>
            </w:r>
          </w:p>
        </w:tc>
        <w:tc>
          <w:tcPr>
            <w:tcW w:w="2126" w:type="dxa"/>
            <w:tcBorders>
              <w:top w:val="single" w:sz="4" w:space="0" w:color="auto"/>
              <w:left w:val="single" w:sz="4" w:space="0" w:color="auto"/>
              <w:bottom w:val="single" w:sz="4" w:space="0" w:color="auto"/>
              <w:right w:val="single" w:sz="4" w:space="0" w:color="auto"/>
            </w:tcBorders>
            <w:hideMark/>
          </w:tcPr>
          <w:p w14:paraId="0A235513" w14:textId="77777777" w:rsidR="00B10837" w:rsidRDefault="00B10837" w:rsidP="00AB177D">
            <w:pPr>
              <w:rPr>
                <w:rFonts w:ascii="標楷體" w:eastAsia="標楷體" w:hAnsi="標楷體"/>
                <w:lang w:eastAsia="zh-HK"/>
              </w:rPr>
            </w:pPr>
            <w:r>
              <w:rPr>
                <w:rFonts w:ascii="標楷體" w:eastAsia="標楷體" w:hAnsi="標楷體" w:hint="eastAsia"/>
                <w:lang w:eastAsia="zh-HK"/>
              </w:rPr>
              <w:t>查詢</w:t>
            </w:r>
          </w:p>
        </w:tc>
        <w:tc>
          <w:tcPr>
            <w:tcW w:w="7033" w:type="dxa"/>
            <w:tcBorders>
              <w:top w:val="single" w:sz="4" w:space="0" w:color="auto"/>
              <w:left w:val="single" w:sz="4" w:space="0" w:color="auto"/>
              <w:bottom w:val="single" w:sz="4" w:space="0" w:color="auto"/>
              <w:right w:val="single" w:sz="4" w:space="0" w:color="auto"/>
            </w:tcBorders>
            <w:hideMark/>
          </w:tcPr>
          <w:p w14:paraId="08836956" w14:textId="77777777" w:rsidR="00B10837" w:rsidRDefault="00B10837" w:rsidP="00AB177D">
            <w:pPr>
              <w:rPr>
                <w:rFonts w:ascii="標楷體" w:eastAsia="標楷體" w:hAnsi="標楷體"/>
                <w:lang w:eastAsia="zh-HK"/>
              </w:rPr>
            </w:pPr>
            <w:r>
              <w:rPr>
                <w:rFonts w:ascii="標楷體" w:eastAsia="標楷體" w:hAnsi="標楷體" w:hint="eastAsia"/>
                <w:lang w:eastAsia="zh-HK"/>
              </w:rPr>
              <w:t>依據輸入條件查詢資料</w:t>
            </w:r>
          </w:p>
        </w:tc>
      </w:tr>
      <w:tr w:rsidR="00B10837" w14:paraId="76B756DB" w14:textId="77777777" w:rsidTr="00AB177D">
        <w:tc>
          <w:tcPr>
            <w:tcW w:w="851" w:type="dxa"/>
            <w:tcBorders>
              <w:top w:val="single" w:sz="4" w:space="0" w:color="auto"/>
              <w:left w:val="single" w:sz="4" w:space="0" w:color="auto"/>
              <w:bottom w:val="single" w:sz="4" w:space="0" w:color="auto"/>
              <w:right w:val="single" w:sz="4" w:space="0" w:color="auto"/>
            </w:tcBorders>
            <w:hideMark/>
          </w:tcPr>
          <w:p w14:paraId="4A4AB4F0" w14:textId="77777777" w:rsidR="00B10837" w:rsidRDefault="00B10837" w:rsidP="00AB177D">
            <w:pPr>
              <w:jc w:val="center"/>
              <w:rPr>
                <w:rFonts w:ascii="標楷體" w:eastAsia="標楷體" w:hAnsi="標楷體"/>
              </w:rPr>
            </w:pPr>
            <w:r>
              <w:rPr>
                <w:rFonts w:ascii="標楷體" w:eastAsia="標楷體" w:hAnsi="標楷體" w:hint="eastAsia"/>
              </w:rPr>
              <w:t>2</w:t>
            </w:r>
          </w:p>
        </w:tc>
        <w:tc>
          <w:tcPr>
            <w:tcW w:w="2126" w:type="dxa"/>
            <w:tcBorders>
              <w:top w:val="single" w:sz="4" w:space="0" w:color="auto"/>
              <w:left w:val="single" w:sz="4" w:space="0" w:color="auto"/>
              <w:bottom w:val="single" w:sz="4" w:space="0" w:color="auto"/>
              <w:right w:val="single" w:sz="4" w:space="0" w:color="auto"/>
            </w:tcBorders>
            <w:hideMark/>
          </w:tcPr>
          <w:p w14:paraId="2F0C3B8C" w14:textId="77777777" w:rsidR="00B10837" w:rsidRDefault="00B10837" w:rsidP="00AB177D">
            <w:pPr>
              <w:rPr>
                <w:rFonts w:ascii="標楷體" w:eastAsia="標楷體" w:hAnsi="標楷體"/>
                <w:lang w:eastAsia="zh-HK"/>
              </w:rPr>
            </w:pPr>
            <w:r>
              <w:rPr>
                <w:rFonts w:ascii="標楷體" w:eastAsia="標楷體" w:hAnsi="標楷體" w:hint="eastAsia"/>
                <w:lang w:eastAsia="zh-HK"/>
              </w:rPr>
              <w:t>離開</w:t>
            </w:r>
          </w:p>
        </w:tc>
        <w:tc>
          <w:tcPr>
            <w:tcW w:w="7033" w:type="dxa"/>
            <w:tcBorders>
              <w:top w:val="single" w:sz="4" w:space="0" w:color="auto"/>
              <w:left w:val="single" w:sz="4" w:space="0" w:color="auto"/>
              <w:bottom w:val="single" w:sz="4" w:space="0" w:color="auto"/>
              <w:right w:val="single" w:sz="4" w:space="0" w:color="auto"/>
            </w:tcBorders>
            <w:hideMark/>
          </w:tcPr>
          <w:p w14:paraId="035533F8" w14:textId="77777777" w:rsidR="00B10837" w:rsidRDefault="00B10837" w:rsidP="00AB177D">
            <w:pPr>
              <w:rPr>
                <w:rFonts w:ascii="標楷體" w:eastAsia="標楷體" w:hAnsi="標楷體"/>
                <w:lang w:eastAsia="zh-HK"/>
              </w:rPr>
            </w:pPr>
            <w:r>
              <w:rPr>
                <w:rFonts w:ascii="標楷體" w:eastAsia="標楷體" w:hAnsi="標楷體" w:hint="eastAsia"/>
                <w:lang w:eastAsia="zh-HK"/>
              </w:rPr>
              <w:t>關閉此查詢畫面</w:t>
            </w:r>
          </w:p>
        </w:tc>
      </w:tr>
      <w:tr w:rsidR="00B10837" w14:paraId="623E0FBF" w14:textId="77777777" w:rsidTr="00AB177D">
        <w:tc>
          <w:tcPr>
            <w:tcW w:w="851" w:type="dxa"/>
            <w:tcBorders>
              <w:top w:val="single" w:sz="4" w:space="0" w:color="auto"/>
              <w:left w:val="single" w:sz="4" w:space="0" w:color="auto"/>
              <w:bottom w:val="single" w:sz="4" w:space="0" w:color="auto"/>
              <w:right w:val="single" w:sz="4" w:space="0" w:color="auto"/>
            </w:tcBorders>
            <w:hideMark/>
          </w:tcPr>
          <w:p w14:paraId="728BFE61" w14:textId="77777777" w:rsidR="00B10837" w:rsidRDefault="00B10837" w:rsidP="00AB177D">
            <w:pPr>
              <w:jc w:val="center"/>
              <w:rPr>
                <w:rFonts w:ascii="標楷體" w:eastAsia="標楷體" w:hAnsi="標楷體"/>
              </w:rPr>
            </w:pPr>
            <w:r>
              <w:rPr>
                <w:rFonts w:ascii="標楷體" w:eastAsia="標楷體" w:hAnsi="標楷體" w:hint="eastAsia"/>
              </w:rPr>
              <w:t>3</w:t>
            </w:r>
          </w:p>
        </w:tc>
        <w:tc>
          <w:tcPr>
            <w:tcW w:w="2126" w:type="dxa"/>
            <w:tcBorders>
              <w:top w:val="single" w:sz="4" w:space="0" w:color="auto"/>
              <w:left w:val="single" w:sz="4" w:space="0" w:color="auto"/>
              <w:bottom w:val="single" w:sz="4" w:space="0" w:color="auto"/>
              <w:right w:val="single" w:sz="4" w:space="0" w:color="auto"/>
            </w:tcBorders>
            <w:hideMark/>
          </w:tcPr>
          <w:p w14:paraId="7FAAB284" w14:textId="77777777" w:rsidR="00B10837" w:rsidRDefault="00B10837" w:rsidP="00AB177D">
            <w:pPr>
              <w:rPr>
                <w:rFonts w:ascii="標楷體" w:eastAsia="標楷體" w:hAnsi="標楷體"/>
                <w:lang w:eastAsia="zh-HK"/>
              </w:rPr>
            </w:pPr>
            <w:r>
              <w:rPr>
                <w:rFonts w:ascii="標楷體" w:eastAsia="標楷體" w:hAnsi="標楷體" w:hint="eastAsia"/>
                <w:lang w:eastAsia="zh-HK"/>
              </w:rPr>
              <w:t>隱</w:t>
            </w:r>
            <w:r>
              <w:rPr>
                <w:rFonts w:ascii="標楷體" w:eastAsia="標楷體" w:hAnsi="標楷體" w:hint="eastAsia"/>
              </w:rPr>
              <w:t>藏/</w:t>
            </w:r>
            <w:r>
              <w:rPr>
                <w:rFonts w:ascii="標楷體" w:eastAsia="標楷體" w:hAnsi="標楷體" w:hint="eastAsia"/>
                <w:lang w:eastAsia="zh-HK"/>
              </w:rPr>
              <w:t>顯示</w:t>
            </w:r>
          </w:p>
        </w:tc>
        <w:tc>
          <w:tcPr>
            <w:tcW w:w="7033" w:type="dxa"/>
            <w:tcBorders>
              <w:top w:val="single" w:sz="4" w:space="0" w:color="auto"/>
              <w:left w:val="single" w:sz="4" w:space="0" w:color="auto"/>
              <w:bottom w:val="single" w:sz="4" w:space="0" w:color="auto"/>
              <w:right w:val="single" w:sz="4" w:space="0" w:color="auto"/>
            </w:tcBorders>
            <w:hideMark/>
          </w:tcPr>
          <w:p w14:paraId="528F65B7" w14:textId="77777777" w:rsidR="00B10837" w:rsidRDefault="00B10837" w:rsidP="00AB177D">
            <w:pPr>
              <w:rPr>
                <w:rFonts w:ascii="標楷體" w:eastAsia="標楷體" w:hAnsi="標楷體"/>
                <w:lang w:eastAsia="zh-HK"/>
              </w:rPr>
            </w:pPr>
            <w:r>
              <w:rPr>
                <w:rFonts w:ascii="標楷體" w:eastAsia="標楷體" w:hAnsi="標楷體" w:hint="eastAsia"/>
                <w:lang w:eastAsia="zh-HK"/>
              </w:rPr>
              <w:t>輸入條件切換隱</w:t>
            </w:r>
            <w:r>
              <w:rPr>
                <w:rFonts w:ascii="標楷體" w:eastAsia="標楷體" w:hAnsi="標楷體" w:hint="eastAsia"/>
              </w:rPr>
              <w:t>藏</w:t>
            </w:r>
            <w:r>
              <w:rPr>
                <w:rFonts w:ascii="標楷體" w:eastAsia="標楷體" w:hAnsi="標楷體" w:hint="eastAsia"/>
                <w:lang w:eastAsia="zh-HK"/>
              </w:rPr>
              <w:t>及顯示</w:t>
            </w:r>
          </w:p>
        </w:tc>
      </w:tr>
    </w:tbl>
    <w:p w14:paraId="01EEEC4E" w14:textId="77777777" w:rsidR="00B10837" w:rsidRDefault="00B10837" w:rsidP="00B10837"/>
    <w:p w14:paraId="45EC1E9D" w14:textId="77777777" w:rsidR="00B10837" w:rsidRDefault="00B10837" w:rsidP="00D01BCC">
      <w:pPr>
        <w:pStyle w:val="a"/>
      </w:pPr>
      <w:r>
        <w:rPr>
          <w:rFonts w:hint="eastAsia"/>
        </w:rPr>
        <w:t>輸入畫面資料說明</w:t>
      </w:r>
    </w:p>
    <w:p w14:paraId="0E5F424F" w14:textId="77777777" w:rsidR="00B10837" w:rsidRDefault="00B10837" w:rsidP="00B10837"/>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64"/>
        <w:gridCol w:w="1520"/>
        <w:gridCol w:w="1296"/>
        <w:gridCol w:w="1167"/>
        <w:gridCol w:w="1065"/>
        <w:gridCol w:w="669"/>
        <w:gridCol w:w="693"/>
        <w:gridCol w:w="3446"/>
      </w:tblGrid>
      <w:tr w:rsidR="00B10837" w14:paraId="50AAB134" w14:textId="77777777" w:rsidTr="00FA52A6">
        <w:trPr>
          <w:trHeight w:val="388"/>
          <w:jc w:val="center"/>
        </w:trPr>
        <w:tc>
          <w:tcPr>
            <w:tcW w:w="564" w:type="dxa"/>
            <w:vMerge w:val="restar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77F8FF0" w14:textId="77777777" w:rsidR="00B10837" w:rsidRDefault="00B10837" w:rsidP="00AB177D">
            <w:pPr>
              <w:rPr>
                <w:rFonts w:ascii="標楷體" w:eastAsia="標楷體" w:hAnsi="標楷體"/>
              </w:rPr>
            </w:pPr>
            <w:r>
              <w:rPr>
                <w:rFonts w:ascii="標楷體" w:eastAsia="標楷體" w:hAnsi="標楷體" w:hint="eastAsia"/>
              </w:rPr>
              <w:t>序號</w:t>
            </w:r>
          </w:p>
        </w:tc>
        <w:tc>
          <w:tcPr>
            <w:tcW w:w="1520" w:type="dxa"/>
            <w:vMerge w:val="restar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3C1CFB6" w14:textId="77777777" w:rsidR="00B10837" w:rsidRDefault="00B10837" w:rsidP="00AB177D">
            <w:pPr>
              <w:rPr>
                <w:rFonts w:ascii="標楷體" w:eastAsia="標楷體" w:hAnsi="標楷體"/>
              </w:rPr>
            </w:pPr>
            <w:r>
              <w:rPr>
                <w:rFonts w:ascii="標楷體" w:eastAsia="標楷體" w:hAnsi="標楷體" w:hint="eastAsia"/>
              </w:rPr>
              <w:t>欄位</w:t>
            </w:r>
          </w:p>
        </w:tc>
        <w:tc>
          <w:tcPr>
            <w:tcW w:w="4890" w:type="dxa"/>
            <w:gridSpan w:val="5"/>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D4A7E1D" w14:textId="77777777" w:rsidR="00B10837" w:rsidRDefault="00B10837" w:rsidP="00AB177D">
            <w:pPr>
              <w:jc w:val="center"/>
              <w:rPr>
                <w:rFonts w:ascii="標楷體" w:eastAsia="標楷體" w:hAnsi="標楷體"/>
              </w:rPr>
            </w:pPr>
            <w:r>
              <w:rPr>
                <w:rFonts w:ascii="標楷體" w:eastAsia="標楷體" w:hAnsi="標楷體" w:hint="eastAsia"/>
              </w:rPr>
              <w:t>說明</w:t>
            </w:r>
          </w:p>
        </w:tc>
        <w:tc>
          <w:tcPr>
            <w:tcW w:w="3446" w:type="dxa"/>
            <w:vMerge w:val="restar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DD50842" w14:textId="77777777" w:rsidR="00B10837" w:rsidRDefault="00B10837" w:rsidP="00AB177D">
            <w:pPr>
              <w:rPr>
                <w:rFonts w:ascii="標楷體" w:eastAsia="標楷體" w:hAnsi="標楷體"/>
              </w:rPr>
            </w:pPr>
            <w:r>
              <w:rPr>
                <w:rFonts w:ascii="標楷體" w:eastAsia="標楷體" w:hAnsi="標楷體" w:hint="eastAsia"/>
              </w:rPr>
              <w:t>處理邏輯及注意事項</w:t>
            </w:r>
          </w:p>
        </w:tc>
      </w:tr>
      <w:tr w:rsidR="00B10837" w14:paraId="3421CBFD" w14:textId="77777777" w:rsidTr="00FA52A6">
        <w:trPr>
          <w:trHeight w:val="244"/>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F5D00F1" w14:textId="77777777" w:rsidR="00B10837" w:rsidRDefault="00B10837" w:rsidP="00AB177D">
            <w:pPr>
              <w:widowControl/>
              <w:rPr>
                <w:rFonts w:ascii="標楷體" w:eastAsia="標楷體" w:hAnsi="標楷體"/>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6DF9EA5A" w14:textId="77777777" w:rsidR="00B10837" w:rsidRDefault="00B10837" w:rsidP="00AB177D">
            <w:pPr>
              <w:widowControl/>
              <w:rPr>
                <w:rFonts w:ascii="標楷體" w:eastAsia="標楷體" w:hAnsi="標楷體"/>
              </w:rPr>
            </w:pPr>
          </w:p>
        </w:tc>
        <w:tc>
          <w:tcPr>
            <w:tcW w:w="129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7A05F81" w14:textId="77777777" w:rsidR="00B10837" w:rsidRDefault="00B10837" w:rsidP="00AB177D">
            <w:pPr>
              <w:rPr>
                <w:rFonts w:ascii="標楷體" w:eastAsia="標楷體" w:hAnsi="標楷體"/>
              </w:rPr>
            </w:pPr>
            <w:r>
              <w:rPr>
                <w:rFonts w:ascii="標楷體" w:eastAsia="標楷體" w:hAnsi="標楷體" w:hint="eastAsia"/>
              </w:rPr>
              <w:t>資料型態長度</w:t>
            </w:r>
          </w:p>
        </w:tc>
        <w:tc>
          <w:tcPr>
            <w:tcW w:w="116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E7CA56A" w14:textId="77777777" w:rsidR="00B10837" w:rsidRDefault="00B10837" w:rsidP="00AB177D">
            <w:pPr>
              <w:rPr>
                <w:rFonts w:ascii="標楷體" w:eastAsia="標楷體" w:hAnsi="標楷體"/>
              </w:rPr>
            </w:pPr>
            <w:r>
              <w:rPr>
                <w:rFonts w:ascii="標楷體" w:eastAsia="標楷體" w:hAnsi="標楷體" w:hint="eastAsia"/>
              </w:rPr>
              <w:t>預設值</w:t>
            </w:r>
          </w:p>
        </w:tc>
        <w:tc>
          <w:tcPr>
            <w:tcW w:w="106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EE2AD46" w14:textId="77777777" w:rsidR="00B10837" w:rsidRDefault="00B10837" w:rsidP="00AB177D">
            <w:pPr>
              <w:rPr>
                <w:rFonts w:ascii="標楷體" w:eastAsia="標楷體" w:hAnsi="標楷體"/>
              </w:rPr>
            </w:pPr>
            <w:r>
              <w:rPr>
                <w:rFonts w:ascii="標楷體" w:eastAsia="標楷體" w:hAnsi="標楷體" w:hint="eastAsia"/>
              </w:rPr>
              <w:t>選單內容</w:t>
            </w:r>
          </w:p>
        </w:tc>
        <w:tc>
          <w:tcPr>
            <w:tcW w:w="66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91E2121" w14:textId="77777777" w:rsidR="00B10837" w:rsidRDefault="00B10837" w:rsidP="00AB177D">
            <w:pPr>
              <w:rPr>
                <w:rFonts w:ascii="標楷體" w:eastAsia="標楷體" w:hAnsi="標楷體"/>
              </w:rPr>
            </w:pPr>
            <w:r>
              <w:rPr>
                <w:rFonts w:ascii="標楷體" w:eastAsia="標楷體" w:hAnsi="標楷體" w:hint="eastAsia"/>
              </w:rPr>
              <w:t>必填</w:t>
            </w:r>
          </w:p>
        </w:tc>
        <w:tc>
          <w:tcPr>
            <w:tcW w:w="69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3E9F2DD" w14:textId="77777777" w:rsidR="00B10837" w:rsidRDefault="00B10837" w:rsidP="00AB177D">
            <w:pPr>
              <w:rPr>
                <w:rFonts w:ascii="標楷體" w:eastAsia="標楷體" w:hAnsi="標楷體"/>
              </w:rPr>
            </w:pPr>
            <w:r>
              <w:rPr>
                <w:rFonts w:ascii="標楷體" w:eastAsia="標楷體" w:hAnsi="標楷體" w:hint="eastAsia"/>
              </w:rPr>
              <w:t>R/W</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1116D624" w14:textId="77777777" w:rsidR="00B10837" w:rsidRDefault="00B10837" w:rsidP="00AB177D">
            <w:pPr>
              <w:widowControl/>
              <w:rPr>
                <w:rFonts w:ascii="標楷體" w:eastAsia="標楷體" w:hAnsi="標楷體"/>
              </w:rPr>
            </w:pPr>
          </w:p>
        </w:tc>
      </w:tr>
      <w:tr w:rsidR="00B10837" w14:paraId="24614B80" w14:textId="77777777" w:rsidTr="00FA52A6">
        <w:trPr>
          <w:trHeight w:val="244"/>
          <w:jc w:val="center"/>
        </w:trPr>
        <w:tc>
          <w:tcPr>
            <w:tcW w:w="564" w:type="dxa"/>
            <w:tcBorders>
              <w:top w:val="single" w:sz="4" w:space="0" w:color="auto"/>
              <w:left w:val="single" w:sz="4" w:space="0" w:color="auto"/>
              <w:bottom w:val="single" w:sz="4" w:space="0" w:color="auto"/>
              <w:right w:val="single" w:sz="4" w:space="0" w:color="auto"/>
            </w:tcBorders>
            <w:hideMark/>
          </w:tcPr>
          <w:p w14:paraId="0F9B897F" w14:textId="77777777" w:rsidR="00B10837" w:rsidRDefault="00B10837" w:rsidP="00AB177D">
            <w:pPr>
              <w:rPr>
                <w:rFonts w:ascii="標楷體" w:eastAsia="標楷體" w:hAnsi="標楷體"/>
              </w:rPr>
            </w:pPr>
            <w:r>
              <w:rPr>
                <w:rFonts w:ascii="標楷體" w:eastAsia="標楷體" w:hAnsi="標楷體" w:hint="eastAsia"/>
              </w:rPr>
              <w:t>1.</w:t>
            </w:r>
          </w:p>
        </w:tc>
        <w:tc>
          <w:tcPr>
            <w:tcW w:w="1520" w:type="dxa"/>
            <w:tcBorders>
              <w:top w:val="single" w:sz="4" w:space="0" w:color="auto"/>
              <w:left w:val="single" w:sz="4" w:space="0" w:color="auto"/>
              <w:bottom w:val="single" w:sz="4" w:space="0" w:color="auto"/>
              <w:right w:val="single" w:sz="4" w:space="0" w:color="auto"/>
            </w:tcBorders>
            <w:hideMark/>
          </w:tcPr>
          <w:p w14:paraId="5CF685C8" w14:textId="77777777" w:rsidR="00B10837" w:rsidRDefault="00B10837" w:rsidP="00AB177D">
            <w:pPr>
              <w:rPr>
                <w:rFonts w:ascii="標楷體" w:eastAsia="標楷體" w:hAnsi="標楷體"/>
              </w:rPr>
            </w:pPr>
            <w:r>
              <w:rPr>
                <w:rFonts w:ascii="標楷體" w:eastAsia="標楷體" w:hAnsi="標楷體" w:hint="eastAsia"/>
              </w:rPr>
              <w:t>會計日期</w:t>
            </w:r>
          </w:p>
        </w:tc>
        <w:tc>
          <w:tcPr>
            <w:tcW w:w="1296" w:type="dxa"/>
            <w:tcBorders>
              <w:top w:val="single" w:sz="4" w:space="0" w:color="auto"/>
              <w:left w:val="single" w:sz="4" w:space="0" w:color="auto"/>
              <w:bottom w:val="single" w:sz="4" w:space="0" w:color="auto"/>
              <w:right w:val="single" w:sz="4" w:space="0" w:color="auto"/>
            </w:tcBorders>
          </w:tcPr>
          <w:p w14:paraId="78772FC8" w14:textId="77777777" w:rsidR="00B10837" w:rsidRDefault="00B10837" w:rsidP="00AB177D">
            <w:pPr>
              <w:rPr>
                <w:rFonts w:ascii="標楷體" w:eastAsia="標楷體" w:hAnsi="標楷體"/>
              </w:rPr>
            </w:pPr>
            <w:r>
              <w:rPr>
                <w:rFonts w:ascii="標楷體" w:eastAsia="標楷體" w:hAnsi="標楷體" w:hint="eastAsia"/>
              </w:rPr>
              <w:t>999/99/99</w:t>
            </w:r>
          </w:p>
        </w:tc>
        <w:tc>
          <w:tcPr>
            <w:tcW w:w="1167" w:type="dxa"/>
            <w:tcBorders>
              <w:top w:val="single" w:sz="4" w:space="0" w:color="auto"/>
              <w:left w:val="single" w:sz="4" w:space="0" w:color="auto"/>
              <w:bottom w:val="single" w:sz="4" w:space="0" w:color="auto"/>
              <w:right w:val="single" w:sz="4" w:space="0" w:color="auto"/>
            </w:tcBorders>
            <w:hideMark/>
          </w:tcPr>
          <w:p w14:paraId="0F70FB9A" w14:textId="77777777" w:rsidR="00B10837" w:rsidRDefault="00B10837" w:rsidP="00AB177D">
            <w:pPr>
              <w:rPr>
                <w:rFonts w:ascii="標楷體" w:eastAsia="標楷體" w:hAnsi="標楷體"/>
              </w:rPr>
            </w:pPr>
            <w:r>
              <w:rPr>
                <w:rFonts w:ascii="標楷體" w:eastAsia="標楷體" w:hAnsi="標楷體" w:hint="eastAsia"/>
              </w:rPr>
              <w:t>會計日</w:t>
            </w:r>
          </w:p>
        </w:tc>
        <w:tc>
          <w:tcPr>
            <w:tcW w:w="1065" w:type="dxa"/>
            <w:tcBorders>
              <w:top w:val="single" w:sz="4" w:space="0" w:color="auto"/>
              <w:left w:val="single" w:sz="4" w:space="0" w:color="auto"/>
              <w:bottom w:val="single" w:sz="4" w:space="0" w:color="auto"/>
              <w:right w:val="single" w:sz="4" w:space="0" w:color="auto"/>
            </w:tcBorders>
          </w:tcPr>
          <w:p w14:paraId="7C7104CE" w14:textId="77777777" w:rsidR="00B10837" w:rsidRDefault="00B10837" w:rsidP="00AB177D">
            <w:pPr>
              <w:rPr>
                <w:rFonts w:ascii="標楷體" w:eastAsia="標楷體" w:hAnsi="標楷體"/>
              </w:rPr>
            </w:pPr>
          </w:p>
        </w:tc>
        <w:tc>
          <w:tcPr>
            <w:tcW w:w="669" w:type="dxa"/>
            <w:tcBorders>
              <w:top w:val="single" w:sz="4" w:space="0" w:color="auto"/>
              <w:left w:val="single" w:sz="4" w:space="0" w:color="auto"/>
              <w:bottom w:val="single" w:sz="4" w:space="0" w:color="auto"/>
              <w:right w:val="single" w:sz="4" w:space="0" w:color="auto"/>
            </w:tcBorders>
          </w:tcPr>
          <w:p w14:paraId="16D24614" w14:textId="77777777" w:rsidR="00B10837" w:rsidRDefault="00B10837" w:rsidP="00AB177D">
            <w:pPr>
              <w:jc w:val="center"/>
              <w:rPr>
                <w:rFonts w:ascii="標楷體" w:eastAsia="標楷體" w:hAnsi="標楷體"/>
              </w:rPr>
            </w:pPr>
            <w:r>
              <w:rPr>
                <w:rFonts w:ascii="標楷體" w:eastAsia="標楷體" w:hAnsi="標楷體" w:hint="eastAsia"/>
              </w:rPr>
              <w:t>V</w:t>
            </w:r>
          </w:p>
        </w:tc>
        <w:tc>
          <w:tcPr>
            <w:tcW w:w="693" w:type="dxa"/>
            <w:tcBorders>
              <w:top w:val="single" w:sz="4" w:space="0" w:color="auto"/>
              <w:left w:val="single" w:sz="4" w:space="0" w:color="auto"/>
              <w:bottom w:val="single" w:sz="4" w:space="0" w:color="auto"/>
              <w:right w:val="single" w:sz="4" w:space="0" w:color="auto"/>
            </w:tcBorders>
            <w:hideMark/>
          </w:tcPr>
          <w:p w14:paraId="1BD72ED5" w14:textId="77777777" w:rsidR="00B10837" w:rsidRDefault="00B10837" w:rsidP="00AB177D">
            <w:pPr>
              <w:jc w:val="center"/>
              <w:rPr>
                <w:rFonts w:ascii="標楷體" w:eastAsia="標楷體" w:hAnsi="標楷體"/>
              </w:rPr>
            </w:pPr>
            <w:r>
              <w:rPr>
                <w:rFonts w:ascii="標楷體" w:eastAsia="標楷體" w:hAnsi="標楷體" w:hint="eastAsia"/>
              </w:rPr>
              <w:t>W</w:t>
            </w:r>
          </w:p>
        </w:tc>
        <w:tc>
          <w:tcPr>
            <w:tcW w:w="3446" w:type="dxa"/>
            <w:tcBorders>
              <w:top w:val="single" w:sz="4" w:space="0" w:color="auto"/>
              <w:left w:val="single" w:sz="4" w:space="0" w:color="auto"/>
              <w:bottom w:val="single" w:sz="4" w:space="0" w:color="auto"/>
              <w:right w:val="single" w:sz="4" w:space="0" w:color="auto"/>
            </w:tcBorders>
          </w:tcPr>
          <w:p w14:paraId="292C5262" w14:textId="736AC2D5" w:rsidR="00B10837" w:rsidRDefault="00FA52A6" w:rsidP="00AB177D">
            <w:pPr>
              <w:rPr>
                <w:rFonts w:ascii="標楷體" w:eastAsia="標楷體" w:hAnsi="標楷體"/>
              </w:rPr>
            </w:pPr>
            <w:r>
              <w:rPr>
                <w:rFonts w:ascii="標楷體" w:eastAsia="標楷體" w:hAnsi="標楷體" w:hint="eastAsia"/>
              </w:rPr>
              <w:t>1.必須輸入</w:t>
            </w:r>
          </w:p>
        </w:tc>
      </w:tr>
      <w:tr w:rsidR="00FA52A6" w14:paraId="44E43CBC" w14:textId="77777777" w:rsidTr="00FA52A6">
        <w:trPr>
          <w:trHeight w:val="244"/>
          <w:jc w:val="center"/>
        </w:trPr>
        <w:tc>
          <w:tcPr>
            <w:tcW w:w="564" w:type="dxa"/>
            <w:tcBorders>
              <w:top w:val="single" w:sz="4" w:space="0" w:color="auto"/>
              <w:left w:val="single" w:sz="4" w:space="0" w:color="auto"/>
              <w:bottom w:val="single" w:sz="4" w:space="0" w:color="auto"/>
              <w:right w:val="single" w:sz="4" w:space="0" w:color="auto"/>
            </w:tcBorders>
            <w:hideMark/>
          </w:tcPr>
          <w:p w14:paraId="439A356E" w14:textId="77777777" w:rsidR="00FA52A6" w:rsidRDefault="00FA52A6" w:rsidP="00FA52A6">
            <w:pPr>
              <w:rPr>
                <w:rFonts w:ascii="標楷體" w:eastAsia="標楷體" w:hAnsi="標楷體"/>
              </w:rPr>
            </w:pPr>
            <w:r>
              <w:rPr>
                <w:rFonts w:ascii="標楷體" w:eastAsia="標楷體" w:hAnsi="標楷體" w:hint="eastAsia"/>
              </w:rPr>
              <w:t>2.</w:t>
            </w:r>
          </w:p>
        </w:tc>
        <w:tc>
          <w:tcPr>
            <w:tcW w:w="1520" w:type="dxa"/>
            <w:tcBorders>
              <w:top w:val="single" w:sz="4" w:space="0" w:color="auto"/>
              <w:left w:val="single" w:sz="4" w:space="0" w:color="auto"/>
              <w:bottom w:val="single" w:sz="4" w:space="0" w:color="auto"/>
              <w:right w:val="single" w:sz="4" w:space="0" w:color="auto"/>
            </w:tcBorders>
            <w:hideMark/>
          </w:tcPr>
          <w:p w14:paraId="0E00A531" w14:textId="64A52520" w:rsidR="00FA52A6" w:rsidRDefault="00FA52A6" w:rsidP="00FA52A6">
            <w:pPr>
              <w:rPr>
                <w:rFonts w:ascii="標楷體" w:eastAsia="標楷體" w:hAnsi="標楷體"/>
              </w:rPr>
            </w:pPr>
            <w:r>
              <w:rPr>
                <w:rFonts w:ascii="標楷體" w:eastAsia="標楷體" w:hAnsi="標楷體" w:hint="eastAsia"/>
              </w:rPr>
              <w:t>單位別</w:t>
            </w:r>
          </w:p>
        </w:tc>
        <w:tc>
          <w:tcPr>
            <w:tcW w:w="1296" w:type="dxa"/>
            <w:tcBorders>
              <w:top w:val="single" w:sz="4" w:space="0" w:color="auto"/>
              <w:left w:val="single" w:sz="4" w:space="0" w:color="auto"/>
              <w:bottom w:val="single" w:sz="4" w:space="0" w:color="auto"/>
              <w:right w:val="single" w:sz="4" w:space="0" w:color="auto"/>
            </w:tcBorders>
            <w:hideMark/>
          </w:tcPr>
          <w:p w14:paraId="49CDEF50" w14:textId="704F5EAA" w:rsidR="00FA52A6" w:rsidRDefault="00FA52A6" w:rsidP="00FA52A6">
            <w:pPr>
              <w:rPr>
                <w:rFonts w:ascii="標楷體" w:eastAsia="標楷體" w:hAnsi="標楷體"/>
              </w:rPr>
            </w:pPr>
          </w:p>
        </w:tc>
        <w:tc>
          <w:tcPr>
            <w:tcW w:w="1167" w:type="dxa"/>
            <w:tcBorders>
              <w:top w:val="single" w:sz="4" w:space="0" w:color="auto"/>
              <w:left w:val="single" w:sz="4" w:space="0" w:color="auto"/>
              <w:bottom w:val="single" w:sz="4" w:space="0" w:color="auto"/>
              <w:right w:val="single" w:sz="4" w:space="0" w:color="auto"/>
            </w:tcBorders>
          </w:tcPr>
          <w:p w14:paraId="7C62B7D6" w14:textId="3AD22242" w:rsidR="00FA52A6" w:rsidRDefault="00FA52A6" w:rsidP="00FA52A6">
            <w:pPr>
              <w:rPr>
                <w:rFonts w:ascii="標楷體" w:eastAsia="標楷體" w:hAnsi="標楷體"/>
              </w:rPr>
            </w:pPr>
            <w:r>
              <w:rPr>
                <w:rFonts w:ascii="標楷體" w:eastAsia="標楷體" w:hAnsi="標楷體" w:hint="eastAsia"/>
              </w:rPr>
              <w:t>經辦所屬單位</w:t>
            </w:r>
          </w:p>
        </w:tc>
        <w:tc>
          <w:tcPr>
            <w:tcW w:w="1065" w:type="dxa"/>
            <w:tcBorders>
              <w:top w:val="single" w:sz="4" w:space="0" w:color="auto"/>
              <w:left w:val="single" w:sz="4" w:space="0" w:color="auto"/>
              <w:bottom w:val="single" w:sz="4" w:space="0" w:color="auto"/>
              <w:right w:val="single" w:sz="4" w:space="0" w:color="auto"/>
            </w:tcBorders>
          </w:tcPr>
          <w:p w14:paraId="72337C88" w14:textId="77777777" w:rsidR="00FA52A6" w:rsidRDefault="00FA52A6" w:rsidP="00FA52A6">
            <w:pPr>
              <w:rPr>
                <w:rFonts w:ascii="標楷體" w:eastAsia="標楷體" w:hAnsi="標楷體"/>
              </w:rPr>
            </w:pPr>
          </w:p>
        </w:tc>
        <w:tc>
          <w:tcPr>
            <w:tcW w:w="669" w:type="dxa"/>
            <w:tcBorders>
              <w:top w:val="single" w:sz="4" w:space="0" w:color="auto"/>
              <w:left w:val="single" w:sz="4" w:space="0" w:color="auto"/>
              <w:bottom w:val="single" w:sz="4" w:space="0" w:color="auto"/>
              <w:right w:val="single" w:sz="4" w:space="0" w:color="auto"/>
            </w:tcBorders>
          </w:tcPr>
          <w:p w14:paraId="3C3D6DE9" w14:textId="77777777" w:rsidR="00FA52A6" w:rsidRDefault="00FA52A6" w:rsidP="00FA52A6">
            <w:pPr>
              <w:jc w:val="center"/>
              <w:rPr>
                <w:rFonts w:ascii="標楷體" w:eastAsia="標楷體" w:hAnsi="標楷體"/>
              </w:rPr>
            </w:pPr>
          </w:p>
        </w:tc>
        <w:tc>
          <w:tcPr>
            <w:tcW w:w="693" w:type="dxa"/>
            <w:tcBorders>
              <w:top w:val="single" w:sz="4" w:space="0" w:color="auto"/>
              <w:left w:val="single" w:sz="4" w:space="0" w:color="auto"/>
              <w:bottom w:val="single" w:sz="4" w:space="0" w:color="auto"/>
              <w:right w:val="single" w:sz="4" w:space="0" w:color="auto"/>
            </w:tcBorders>
            <w:hideMark/>
          </w:tcPr>
          <w:p w14:paraId="1BAE4AE7" w14:textId="7FE19DA2" w:rsidR="00FA52A6" w:rsidRDefault="00FA52A6" w:rsidP="00FA52A6">
            <w:pPr>
              <w:jc w:val="center"/>
              <w:rPr>
                <w:rFonts w:ascii="標楷體" w:eastAsia="標楷體" w:hAnsi="標楷體"/>
              </w:rPr>
            </w:pPr>
            <w:r>
              <w:rPr>
                <w:rFonts w:ascii="標楷體" w:eastAsia="標楷體" w:hAnsi="標楷體" w:hint="eastAsia"/>
              </w:rPr>
              <w:t>R</w:t>
            </w:r>
          </w:p>
        </w:tc>
        <w:tc>
          <w:tcPr>
            <w:tcW w:w="3446" w:type="dxa"/>
            <w:tcBorders>
              <w:top w:val="single" w:sz="4" w:space="0" w:color="auto"/>
              <w:left w:val="single" w:sz="4" w:space="0" w:color="auto"/>
              <w:bottom w:val="single" w:sz="4" w:space="0" w:color="auto"/>
              <w:right w:val="single" w:sz="4" w:space="0" w:color="auto"/>
            </w:tcBorders>
            <w:hideMark/>
          </w:tcPr>
          <w:p w14:paraId="240DEA5A" w14:textId="0D694737" w:rsidR="00FA52A6" w:rsidRDefault="00FA52A6" w:rsidP="00FA52A6">
            <w:pPr>
              <w:rPr>
                <w:rFonts w:ascii="標楷體" w:eastAsia="標楷體" w:hAnsi="標楷體"/>
              </w:rPr>
            </w:pPr>
            <w:r>
              <w:rPr>
                <w:rFonts w:ascii="標楷體" w:eastAsia="標楷體" w:hAnsi="標楷體" w:hint="eastAsia"/>
                <w:color w:val="000000" w:themeColor="text1"/>
              </w:rPr>
              <w:t>1</w:t>
            </w:r>
            <w:r>
              <w:rPr>
                <w:rFonts w:ascii="標楷體" w:eastAsia="標楷體" w:hAnsi="標楷體"/>
                <w:color w:val="000000" w:themeColor="text1"/>
              </w:rPr>
              <w:t>.</w:t>
            </w:r>
            <w:r w:rsidRPr="00EA3465">
              <w:rPr>
                <w:rFonts w:ascii="標楷體" w:eastAsia="標楷體" w:hAnsi="標楷體" w:hint="eastAsia"/>
                <w:color w:val="000000" w:themeColor="text1"/>
              </w:rPr>
              <w:t>自動顯示</w:t>
            </w:r>
            <w:r>
              <w:rPr>
                <w:rFonts w:ascii="標楷體" w:eastAsia="標楷體" w:hAnsi="標楷體" w:hint="eastAsia"/>
                <w:color w:val="000000" w:themeColor="text1"/>
              </w:rPr>
              <w:t>預設值</w:t>
            </w:r>
            <w:r w:rsidRPr="00EA3465">
              <w:rPr>
                <w:rFonts w:ascii="標楷體" w:eastAsia="標楷體" w:hAnsi="標楷體" w:hint="eastAsia"/>
                <w:color w:val="000000" w:themeColor="text1"/>
              </w:rPr>
              <w:t>,不可修改</w:t>
            </w:r>
          </w:p>
        </w:tc>
      </w:tr>
      <w:tr w:rsidR="00FA52A6" w14:paraId="29261852" w14:textId="77777777" w:rsidTr="00FA52A6">
        <w:trPr>
          <w:trHeight w:val="244"/>
          <w:jc w:val="center"/>
        </w:trPr>
        <w:tc>
          <w:tcPr>
            <w:tcW w:w="564" w:type="dxa"/>
            <w:tcBorders>
              <w:top w:val="single" w:sz="4" w:space="0" w:color="auto"/>
              <w:left w:val="single" w:sz="4" w:space="0" w:color="auto"/>
              <w:bottom w:val="single" w:sz="4" w:space="0" w:color="auto"/>
              <w:right w:val="single" w:sz="4" w:space="0" w:color="auto"/>
            </w:tcBorders>
          </w:tcPr>
          <w:p w14:paraId="02FAE16D" w14:textId="77777777" w:rsidR="00FA52A6" w:rsidRDefault="00FA52A6" w:rsidP="00FA52A6">
            <w:pPr>
              <w:rPr>
                <w:rFonts w:ascii="標楷體" w:eastAsia="標楷體" w:hAnsi="標楷體"/>
              </w:rPr>
            </w:pPr>
            <w:r>
              <w:rPr>
                <w:rFonts w:ascii="標楷體" w:eastAsia="標楷體" w:hAnsi="標楷體" w:hint="eastAsia"/>
              </w:rPr>
              <w:t>3.</w:t>
            </w:r>
          </w:p>
        </w:tc>
        <w:tc>
          <w:tcPr>
            <w:tcW w:w="1520" w:type="dxa"/>
            <w:tcBorders>
              <w:top w:val="single" w:sz="4" w:space="0" w:color="auto"/>
              <w:left w:val="single" w:sz="4" w:space="0" w:color="auto"/>
              <w:bottom w:val="single" w:sz="4" w:space="0" w:color="auto"/>
              <w:right w:val="single" w:sz="4" w:space="0" w:color="auto"/>
            </w:tcBorders>
          </w:tcPr>
          <w:p w14:paraId="6DA6C000" w14:textId="4D6DB374" w:rsidR="00FA52A6" w:rsidRDefault="00FA52A6" w:rsidP="00FA52A6">
            <w:pPr>
              <w:rPr>
                <w:rFonts w:ascii="標楷體" w:eastAsia="標楷體" w:hAnsi="標楷體"/>
              </w:rPr>
            </w:pPr>
            <w:r>
              <w:rPr>
                <w:rFonts w:ascii="標楷體" w:eastAsia="標楷體" w:hAnsi="標楷體" w:hint="eastAsia"/>
              </w:rPr>
              <w:t>戶號</w:t>
            </w:r>
          </w:p>
        </w:tc>
        <w:tc>
          <w:tcPr>
            <w:tcW w:w="1296" w:type="dxa"/>
            <w:tcBorders>
              <w:top w:val="single" w:sz="4" w:space="0" w:color="auto"/>
              <w:left w:val="single" w:sz="4" w:space="0" w:color="auto"/>
              <w:bottom w:val="single" w:sz="4" w:space="0" w:color="auto"/>
              <w:right w:val="single" w:sz="4" w:space="0" w:color="auto"/>
            </w:tcBorders>
          </w:tcPr>
          <w:p w14:paraId="3120C30E" w14:textId="7258BDAC" w:rsidR="00FA52A6" w:rsidRDefault="00FA52A6" w:rsidP="00FA52A6">
            <w:pPr>
              <w:rPr>
                <w:rFonts w:ascii="標楷體" w:eastAsia="標楷體" w:hAnsi="標楷體"/>
              </w:rPr>
            </w:pPr>
            <w:r>
              <w:rPr>
                <w:rFonts w:ascii="標楷體" w:eastAsia="標楷體" w:hAnsi="標楷體" w:hint="eastAsia"/>
              </w:rPr>
              <w:t>9(7)</w:t>
            </w:r>
          </w:p>
        </w:tc>
        <w:tc>
          <w:tcPr>
            <w:tcW w:w="1167" w:type="dxa"/>
            <w:tcBorders>
              <w:top w:val="single" w:sz="4" w:space="0" w:color="auto"/>
              <w:left w:val="single" w:sz="4" w:space="0" w:color="auto"/>
              <w:bottom w:val="single" w:sz="4" w:space="0" w:color="auto"/>
              <w:right w:val="single" w:sz="4" w:space="0" w:color="auto"/>
            </w:tcBorders>
          </w:tcPr>
          <w:p w14:paraId="50E7AEA6" w14:textId="77777777" w:rsidR="00FA52A6" w:rsidRDefault="00FA52A6" w:rsidP="00FA52A6">
            <w:pPr>
              <w:rPr>
                <w:rFonts w:ascii="標楷體" w:eastAsia="標楷體" w:hAnsi="標楷體"/>
              </w:rPr>
            </w:pPr>
          </w:p>
        </w:tc>
        <w:tc>
          <w:tcPr>
            <w:tcW w:w="1065" w:type="dxa"/>
            <w:tcBorders>
              <w:top w:val="single" w:sz="4" w:space="0" w:color="auto"/>
              <w:left w:val="single" w:sz="4" w:space="0" w:color="auto"/>
              <w:bottom w:val="single" w:sz="4" w:space="0" w:color="auto"/>
              <w:right w:val="single" w:sz="4" w:space="0" w:color="auto"/>
            </w:tcBorders>
          </w:tcPr>
          <w:p w14:paraId="632409D8" w14:textId="77777777" w:rsidR="00FA52A6" w:rsidRDefault="00FA52A6" w:rsidP="00FA52A6">
            <w:pPr>
              <w:rPr>
                <w:rFonts w:ascii="標楷體" w:eastAsia="標楷體" w:hAnsi="標楷體"/>
              </w:rPr>
            </w:pPr>
          </w:p>
        </w:tc>
        <w:tc>
          <w:tcPr>
            <w:tcW w:w="669" w:type="dxa"/>
            <w:tcBorders>
              <w:top w:val="single" w:sz="4" w:space="0" w:color="auto"/>
              <w:left w:val="single" w:sz="4" w:space="0" w:color="auto"/>
              <w:bottom w:val="single" w:sz="4" w:space="0" w:color="auto"/>
              <w:right w:val="single" w:sz="4" w:space="0" w:color="auto"/>
            </w:tcBorders>
          </w:tcPr>
          <w:p w14:paraId="789A80C0" w14:textId="0EEC5E2B" w:rsidR="00FA52A6" w:rsidRDefault="00FA52A6" w:rsidP="00FA52A6">
            <w:pPr>
              <w:jc w:val="center"/>
              <w:rPr>
                <w:rFonts w:ascii="標楷體" w:eastAsia="標楷體" w:hAnsi="標楷體"/>
              </w:rPr>
            </w:pPr>
          </w:p>
        </w:tc>
        <w:tc>
          <w:tcPr>
            <w:tcW w:w="693" w:type="dxa"/>
            <w:tcBorders>
              <w:top w:val="single" w:sz="4" w:space="0" w:color="auto"/>
              <w:left w:val="single" w:sz="4" w:space="0" w:color="auto"/>
              <w:bottom w:val="single" w:sz="4" w:space="0" w:color="auto"/>
              <w:right w:val="single" w:sz="4" w:space="0" w:color="auto"/>
            </w:tcBorders>
          </w:tcPr>
          <w:p w14:paraId="5A4A4B6C" w14:textId="77777777" w:rsidR="00FA52A6" w:rsidRDefault="00FA52A6" w:rsidP="00FA52A6">
            <w:pPr>
              <w:jc w:val="center"/>
              <w:rPr>
                <w:rFonts w:ascii="標楷體" w:eastAsia="標楷體" w:hAnsi="標楷體"/>
              </w:rPr>
            </w:pPr>
            <w:r>
              <w:rPr>
                <w:rFonts w:ascii="標楷體" w:eastAsia="標楷體" w:hAnsi="標楷體" w:hint="eastAsia"/>
              </w:rPr>
              <w:t>W</w:t>
            </w:r>
          </w:p>
        </w:tc>
        <w:tc>
          <w:tcPr>
            <w:tcW w:w="3446" w:type="dxa"/>
            <w:tcBorders>
              <w:top w:val="single" w:sz="4" w:space="0" w:color="auto"/>
              <w:left w:val="single" w:sz="4" w:space="0" w:color="auto"/>
              <w:bottom w:val="single" w:sz="4" w:space="0" w:color="auto"/>
              <w:right w:val="single" w:sz="4" w:space="0" w:color="auto"/>
            </w:tcBorders>
          </w:tcPr>
          <w:p w14:paraId="413804FF" w14:textId="77777777" w:rsidR="00431D4F" w:rsidRDefault="00AB177D" w:rsidP="00AB177D">
            <w:pPr>
              <w:ind w:left="240" w:hangingChars="100" w:hanging="240"/>
              <w:rPr>
                <w:rFonts w:ascii="標楷體" w:eastAsia="標楷體" w:hAnsi="標楷體"/>
              </w:rPr>
            </w:pPr>
            <w:r w:rsidRPr="00AB177D">
              <w:rPr>
                <w:rFonts w:ascii="標楷體" w:eastAsia="標楷體" w:hAnsi="標楷體" w:hint="eastAsia"/>
              </w:rPr>
              <w:t>戶號或經辦或整批批號或交易</w:t>
            </w:r>
          </w:p>
          <w:p w14:paraId="76EACF78" w14:textId="14594EFD" w:rsidR="00FA52A6" w:rsidRDefault="00AB177D" w:rsidP="00AB177D">
            <w:pPr>
              <w:ind w:left="240" w:hangingChars="100" w:hanging="240"/>
              <w:rPr>
                <w:rFonts w:ascii="標楷體" w:eastAsia="標楷體" w:hAnsi="標楷體"/>
              </w:rPr>
            </w:pPr>
            <w:r w:rsidRPr="00AB177D">
              <w:rPr>
                <w:rFonts w:ascii="標楷體" w:eastAsia="標楷體" w:hAnsi="標楷體" w:hint="eastAsia"/>
              </w:rPr>
              <w:t>代號擇一輸入</w:t>
            </w:r>
          </w:p>
        </w:tc>
      </w:tr>
      <w:tr w:rsidR="00FA52A6" w14:paraId="4E11F6CA" w14:textId="77777777" w:rsidTr="00FA52A6">
        <w:trPr>
          <w:trHeight w:val="244"/>
          <w:jc w:val="center"/>
        </w:trPr>
        <w:tc>
          <w:tcPr>
            <w:tcW w:w="564" w:type="dxa"/>
            <w:tcBorders>
              <w:top w:val="single" w:sz="4" w:space="0" w:color="auto"/>
              <w:left w:val="single" w:sz="4" w:space="0" w:color="auto"/>
              <w:bottom w:val="single" w:sz="4" w:space="0" w:color="auto"/>
              <w:right w:val="single" w:sz="4" w:space="0" w:color="auto"/>
            </w:tcBorders>
          </w:tcPr>
          <w:p w14:paraId="7A84C488" w14:textId="574DF5C0" w:rsidR="00FA52A6" w:rsidRDefault="00FA52A6" w:rsidP="00FA52A6">
            <w:pPr>
              <w:rPr>
                <w:rFonts w:ascii="標楷體" w:eastAsia="標楷體" w:hAnsi="標楷體"/>
              </w:rPr>
            </w:pPr>
            <w:r>
              <w:rPr>
                <w:rFonts w:ascii="標楷體" w:eastAsia="標楷體" w:hAnsi="標楷體" w:hint="eastAsia"/>
              </w:rPr>
              <w:t>4.</w:t>
            </w:r>
          </w:p>
        </w:tc>
        <w:tc>
          <w:tcPr>
            <w:tcW w:w="1520" w:type="dxa"/>
            <w:tcBorders>
              <w:top w:val="single" w:sz="4" w:space="0" w:color="auto"/>
              <w:left w:val="single" w:sz="4" w:space="0" w:color="auto"/>
              <w:bottom w:val="single" w:sz="4" w:space="0" w:color="auto"/>
              <w:right w:val="single" w:sz="4" w:space="0" w:color="auto"/>
            </w:tcBorders>
          </w:tcPr>
          <w:p w14:paraId="52749349" w14:textId="795F7759" w:rsidR="00FA52A6" w:rsidRDefault="00FA52A6" w:rsidP="00FA52A6">
            <w:pPr>
              <w:rPr>
                <w:rFonts w:ascii="標楷體" w:eastAsia="標楷體" w:hAnsi="標楷體"/>
              </w:rPr>
            </w:pPr>
            <w:r>
              <w:rPr>
                <w:rFonts w:ascii="標楷體" w:eastAsia="標楷體" w:hAnsi="標楷體" w:hint="eastAsia"/>
              </w:rPr>
              <w:t>經辦</w:t>
            </w:r>
          </w:p>
        </w:tc>
        <w:tc>
          <w:tcPr>
            <w:tcW w:w="1296" w:type="dxa"/>
            <w:tcBorders>
              <w:top w:val="single" w:sz="4" w:space="0" w:color="auto"/>
              <w:left w:val="single" w:sz="4" w:space="0" w:color="auto"/>
              <w:bottom w:val="single" w:sz="4" w:space="0" w:color="auto"/>
              <w:right w:val="single" w:sz="4" w:space="0" w:color="auto"/>
            </w:tcBorders>
          </w:tcPr>
          <w:p w14:paraId="5D43375A" w14:textId="628DA8A7" w:rsidR="00FA52A6" w:rsidRDefault="00FA52A6" w:rsidP="00FA52A6">
            <w:pPr>
              <w:rPr>
                <w:rFonts w:ascii="標楷體" w:eastAsia="標楷體" w:hAnsi="標楷體"/>
              </w:rPr>
            </w:pPr>
            <w:r>
              <w:rPr>
                <w:rFonts w:ascii="標楷體" w:eastAsia="標楷體" w:hAnsi="標楷體" w:hint="eastAsia"/>
              </w:rPr>
              <w:t>X(6)</w:t>
            </w:r>
          </w:p>
        </w:tc>
        <w:tc>
          <w:tcPr>
            <w:tcW w:w="1167" w:type="dxa"/>
            <w:tcBorders>
              <w:top w:val="single" w:sz="4" w:space="0" w:color="auto"/>
              <w:left w:val="single" w:sz="4" w:space="0" w:color="auto"/>
              <w:bottom w:val="single" w:sz="4" w:space="0" w:color="auto"/>
              <w:right w:val="single" w:sz="4" w:space="0" w:color="auto"/>
            </w:tcBorders>
          </w:tcPr>
          <w:p w14:paraId="76AF5DBF" w14:textId="77777777" w:rsidR="00FA52A6" w:rsidRDefault="00FA52A6" w:rsidP="00FA52A6">
            <w:pPr>
              <w:rPr>
                <w:rFonts w:ascii="標楷體" w:eastAsia="標楷體" w:hAnsi="標楷體"/>
              </w:rPr>
            </w:pPr>
          </w:p>
        </w:tc>
        <w:tc>
          <w:tcPr>
            <w:tcW w:w="1065" w:type="dxa"/>
            <w:tcBorders>
              <w:top w:val="single" w:sz="4" w:space="0" w:color="auto"/>
              <w:left w:val="single" w:sz="4" w:space="0" w:color="auto"/>
              <w:bottom w:val="single" w:sz="4" w:space="0" w:color="auto"/>
              <w:right w:val="single" w:sz="4" w:space="0" w:color="auto"/>
            </w:tcBorders>
          </w:tcPr>
          <w:p w14:paraId="40AC515D" w14:textId="77777777" w:rsidR="00FA52A6" w:rsidRDefault="00FA52A6" w:rsidP="00FA52A6">
            <w:pPr>
              <w:rPr>
                <w:rFonts w:ascii="標楷體" w:eastAsia="標楷體" w:hAnsi="標楷體"/>
              </w:rPr>
            </w:pPr>
          </w:p>
        </w:tc>
        <w:tc>
          <w:tcPr>
            <w:tcW w:w="669" w:type="dxa"/>
            <w:tcBorders>
              <w:top w:val="single" w:sz="4" w:space="0" w:color="auto"/>
              <w:left w:val="single" w:sz="4" w:space="0" w:color="auto"/>
              <w:bottom w:val="single" w:sz="4" w:space="0" w:color="auto"/>
              <w:right w:val="single" w:sz="4" w:space="0" w:color="auto"/>
            </w:tcBorders>
          </w:tcPr>
          <w:p w14:paraId="2DBA22B2" w14:textId="77777777" w:rsidR="00FA52A6" w:rsidRDefault="00FA52A6" w:rsidP="00FA52A6">
            <w:pPr>
              <w:jc w:val="center"/>
              <w:rPr>
                <w:rFonts w:ascii="標楷體" w:eastAsia="標楷體" w:hAnsi="標楷體"/>
              </w:rPr>
            </w:pPr>
          </w:p>
        </w:tc>
        <w:tc>
          <w:tcPr>
            <w:tcW w:w="693" w:type="dxa"/>
            <w:tcBorders>
              <w:top w:val="single" w:sz="4" w:space="0" w:color="auto"/>
              <w:left w:val="single" w:sz="4" w:space="0" w:color="auto"/>
              <w:bottom w:val="single" w:sz="4" w:space="0" w:color="auto"/>
              <w:right w:val="single" w:sz="4" w:space="0" w:color="auto"/>
            </w:tcBorders>
          </w:tcPr>
          <w:p w14:paraId="58D1CC32" w14:textId="04DE1519" w:rsidR="00FA52A6" w:rsidRDefault="00FA52A6" w:rsidP="00FA52A6">
            <w:pPr>
              <w:jc w:val="center"/>
              <w:rPr>
                <w:rFonts w:ascii="標楷體" w:eastAsia="標楷體" w:hAnsi="標楷體"/>
              </w:rPr>
            </w:pPr>
            <w:r>
              <w:rPr>
                <w:rFonts w:ascii="標楷體" w:eastAsia="標楷體" w:hAnsi="標楷體" w:hint="eastAsia"/>
              </w:rPr>
              <w:t>W</w:t>
            </w:r>
          </w:p>
        </w:tc>
        <w:tc>
          <w:tcPr>
            <w:tcW w:w="3446" w:type="dxa"/>
            <w:tcBorders>
              <w:top w:val="single" w:sz="4" w:space="0" w:color="auto"/>
              <w:left w:val="single" w:sz="4" w:space="0" w:color="auto"/>
              <w:bottom w:val="single" w:sz="4" w:space="0" w:color="auto"/>
              <w:right w:val="single" w:sz="4" w:space="0" w:color="auto"/>
            </w:tcBorders>
          </w:tcPr>
          <w:p w14:paraId="03938996" w14:textId="257DCA05" w:rsidR="00FA52A6" w:rsidRDefault="00AB177D" w:rsidP="00FA52A6">
            <w:pPr>
              <w:rPr>
                <w:rFonts w:ascii="標楷體" w:eastAsia="標楷體" w:hAnsi="標楷體"/>
              </w:rPr>
            </w:pPr>
            <w:r w:rsidRPr="00AB177D">
              <w:rPr>
                <w:rFonts w:ascii="標楷體" w:eastAsia="標楷體" w:hAnsi="標楷體" w:hint="eastAsia"/>
              </w:rPr>
              <w:t>戶號或經辦或整批批號或交易代號擇一輸入</w:t>
            </w:r>
          </w:p>
        </w:tc>
      </w:tr>
      <w:tr w:rsidR="00FA52A6" w14:paraId="186C1CD2" w14:textId="77777777" w:rsidTr="00FA52A6">
        <w:trPr>
          <w:trHeight w:val="244"/>
          <w:jc w:val="center"/>
        </w:trPr>
        <w:tc>
          <w:tcPr>
            <w:tcW w:w="564" w:type="dxa"/>
            <w:tcBorders>
              <w:top w:val="single" w:sz="4" w:space="0" w:color="auto"/>
              <w:left w:val="single" w:sz="4" w:space="0" w:color="auto"/>
              <w:bottom w:val="single" w:sz="4" w:space="0" w:color="auto"/>
              <w:right w:val="single" w:sz="4" w:space="0" w:color="auto"/>
            </w:tcBorders>
          </w:tcPr>
          <w:p w14:paraId="2DA7DC90" w14:textId="2438244E" w:rsidR="00FA52A6" w:rsidRDefault="00FA52A6" w:rsidP="00FA52A6">
            <w:pPr>
              <w:rPr>
                <w:rFonts w:ascii="標楷體" w:eastAsia="標楷體" w:hAnsi="標楷體"/>
              </w:rPr>
            </w:pPr>
            <w:r>
              <w:rPr>
                <w:rFonts w:ascii="標楷體" w:eastAsia="標楷體" w:hAnsi="標楷體" w:hint="eastAsia"/>
              </w:rPr>
              <w:t>5.</w:t>
            </w:r>
          </w:p>
        </w:tc>
        <w:tc>
          <w:tcPr>
            <w:tcW w:w="1520" w:type="dxa"/>
            <w:tcBorders>
              <w:top w:val="single" w:sz="4" w:space="0" w:color="auto"/>
              <w:left w:val="single" w:sz="4" w:space="0" w:color="auto"/>
              <w:bottom w:val="single" w:sz="4" w:space="0" w:color="auto"/>
              <w:right w:val="single" w:sz="4" w:space="0" w:color="auto"/>
            </w:tcBorders>
          </w:tcPr>
          <w:p w14:paraId="1BC55476" w14:textId="266726F5" w:rsidR="00FA52A6" w:rsidRDefault="00FA52A6" w:rsidP="00FA52A6">
            <w:pPr>
              <w:rPr>
                <w:rFonts w:ascii="標楷體" w:eastAsia="標楷體" w:hAnsi="標楷體"/>
              </w:rPr>
            </w:pPr>
            <w:r>
              <w:rPr>
                <w:rFonts w:ascii="標楷體" w:eastAsia="標楷體" w:hAnsi="標楷體" w:hint="eastAsia"/>
              </w:rPr>
              <w:t>整批批號</w:t>
            </w:r>
          </w:p>
        </w:tc>
        <w:tc>
          <w:tcPr>
            <w:tcW w:w="1296" w:type="dxa"/>
            <w:tcBorders>
              <w:top w:val="single" w:sz="4" w:space="0" w:color="auto"/>
              <w:left w:val="single" w:sz="4" w:space="0" w:color="auto"/>
              <w:bottom w:val="single" w:sz="4" w:space="0" w:color="auto"/>
              <w:right w:val="single" w:sz="4" w:space="0" w:color="auto"/>
            </w:tcBorders>
          </w:tcPr>
          <w:p w14:paraId="7C45E5AA" w14:textId="33D1C88D" w:rsidR="00FA52A6" w:rsidRDefault="00FA52A6" w:rsidP="00FA52A6">
            <w:pPr>
              <w:rPr>
                <w:rFonts w:ascii="標楷體" w:eastAsia="標楷體" w:hAnsi="標楷體"/>
              </w:rPr>
            </w:pPr>
            <w:r>
              <w:rPr>
                <w:rFonts w:ascii="標楷體" w:eastAsia="標楷體" w:hAnsi="標楷體" w:hint="eastAsia"/>
              </w:rPr>
              <w:t>X(6)</w:t>
            </w:r>
          </w:p>
        </w:tc>
        <w:tc>
          <w:tcPr>
            <w:tcW w:w="1167" w:type="dxa"/>
            <w:tcBorders>
              <w:top w:val="single" w:sz="4" w:space="0" w:color="auto"/>
              <w:left w:val="single" w:sz="4" w:space="0" w:color="auto"/>
              <w:bottom w:val="single" w:sz="4" w:space="0" w:color="auto"/>
              <w:right w:val="single" w:sz="4" w:space="0" w:color="auto"/>
            </w:tcBorders>
          </w:tcPr>
          <w:p w14:paraId="2088B0CF" w14:textId="77777777" w:rsidR="00FA52A6" w:rsidRDefault="00FA52A6" w:rsidP="00FA52A6">
            <w:pPr>
              <w:rPr>
                <w:rFonts w:ascii="標楷體" w:eastAsia="標楷體" w:hAnsi="標楷體"/>
              </w:rPr>
            </w:pPr>
          </w:p>
        </w:tc>
        <w:tc>
          <w:tcPr>
            <w:tcW w:w="1065" w:type="dxa"/>
            <w:tcBorders>
              <w:top w:val="single" w:sz="4" w:space="0" w:color="auto"/>
              <w:left w:val="single" w:sz="4" w:space="0" w:color="auto"/>
              <w:bottom w:val="single" w:sz="4" w:space="0" w:color="auto"/>
              <w:right w:val="single" w:sz="4" w:space="0" w:color="auto"/>
            </w:tcBorders>
          </w:tcPr>
          <w:p w14:paraId="36F3A707" w14:textId="77777777" w:rsidR="00FA52A6" w:rsidRDefault="00FA52A6" w:rsidP="00FA52A6">
            <w:pPr>
              <w:rPr>
                <w:rFonts w:ascii="標楷體" w:eastAsia="標楷體" w:hAnsi="標楷體"/>
              </w:rPr>
            </w:pPr>
          </w:p>
        </w:tc>
        <w:tc>
          <w:tcPr>
            <w:tcW w:w="669" w:type="dxa"/>
            <w:tcBorders>
              <w:top w:val="single" w:sz="4" w:space="0" w:color="auto"/>
              <w:left w:val="single" w:sz="4" w:space="0" w:color="auto"/>
              <w:bottom w:val="single" w:sz="4" w:space="0" w:color="auto"/>
              <w:right w:val="single" w:sz="4" w:space="0" w:color="auto"/>
            </w:tcBorders>
          </w:tcPr>
          <w:p w14:paraId="3C5B895D" w14:textId="77777777" w:rsidR="00FA52A6" w:rsidRDefault="00FA52A6" w:rsidP="00FA52A6">
            <w:pPr>
              <w:jc w:val="center"/>
              <w:rPr>
                <w:rFonts w:ascii="標楷體" w:eastAsia="標楷體" w:hAnsi="標楷體"/>
              </w:rPr>
            </w:pPr>
          </w:p>
        </w:tc>
        <w:tc>
          <w:tcPr>
            <w:tcW w:w="693" w:type="dxa"/>
            <w:tcBorders>
              <w:top w:val="single" w:sz="4" w:space="0" w:color="auto"/>
              <w:left w:val="single" w:sz="4" w:space="0" w:color="auto"/>
              <w:bottom w:val="single" w:sz="4" w:space="0" w:color="auto"/>
              <w:right w:val="single" w:sz="4" w:space="0" w:color="auto"/>
            </w:tcBorders>
          </w:tcPr>
          <w:p w14:paraId="1EB19C1D" w14:textId="1E36E165" w:rsidR="00FA52A6" w:rsidRDefault="00FA52A6" w:rsidP="00FA52A6">
            <w:pPr>
              <w:jc w:val="center"/>
              <w:rPr>
                <w:rFonts w:ascii="標楷體" w:eastAsia="標楷體" w:hAnsi="標楷體"/>
              </w:rPr>
            </w:pPr>
            <w:r>
              <w:rPr>
                <w:rFonts w:ascii="標楷體" w:eastAsia="標楷體" w:hAnsi="標楷體" w:hint="eastAsia"/>
              </w:rPr>
              <w:t>W</w:t>
            </w:r>
          </w:p>
        </w:tc>
        <w:tc>
          <w:tcPr>
            <w:tcW w:w="3446" w:type="dxa"/>
            <w:tcBorders>
              <w:top w:val="single" w:sz="4" w:space="0" w:color="auto"/>
              <w:left w:val="single" w:sz="4" w:space="0" w:color="auto"/>
              <w:bottom w:val="single" w:sz="4" w:space="0" w:color="auto"/>
              <w:right w:val="single" w:sz="4" w:space="0" w:color="auto"/>
            </w:tcBorders>
          </w:tcPr>
          <w:p w14:paraId="1EBECA85" w14:textId="0822C001" w:rsidR="00FA52A6" w:rsidRDefault="00AB177D" w:rsidP="00FA52A6">
            <w:pPr>
              <w:rPr>
                <w:rFonts w:ascii="標楷體" w:eastAsia="標楷體" w:hAnsi="標楷體"/>
              </w:rPr>
            </w:pPr>
            <w:r w:rsidRPr="00AB177D">
              <w:rPr>
                <w:rFonts w:ascii="標楷體" w:eastAsia="標楷體" w:hAnsi="標楷體" w:hint="eastAsia"/>
              </w:rPr>
              <w:t>戶號或經辦或整批批號或交易代號擇一輸入</w:t>
            </w:r>
          </w:p>
        </w:tc>
      </w:tr>
      <w:tr w:rsidR="00FA52A6" w14:paraId="4D964C43" w14:textId="77777777" w:rsidTr="00FA52A6">
        <w:trPr>
          <w:trHeight w:val="244"/>
          <w:jc w:val="center"/>
        </w:trPr>
        <w:tc>
          <w:tcPr>
            <w:tcW w:w="564" w:type="dxa"/>
            <w:tcBorders>
              <w:top w:val="single" w:sz="4" w:space="0" w:color="auto"/>
              <w:left w:val="single" w:sz="4" w:space="0" w:color="auto"/>
              <w:bottom w:val="single" w:sz="4" w:space="0" w:color="auto"/>
              <w:right w:val="single" w:sz="4" w:space="0" w:color="auto"/>
            </w:tcBorders>
          </w:tcPr>
          <w:p w14:paraId="37C02381" w14:textId="22A72F74" w:rsidR="00FA52A6" w:rsidRDefault="00FA52A6" w:rsidP="00FA52A6">
            <w:pPr>
              <w:rPr>
                <w:rFonts w:ascii="標楷體" w:eastAsia="標楷體" w:hAnsi="標楷體"/>
              </w:rPr>
            </w:pPr>
            <w:r>
              <w:rPr>
                <w:rFonts w:ascii="標楷體" w:eastAsia="標楷體" w:hAnsi="標楷體" w:hint="eastAsia"/>
              </w:rPr>
              <w:t>6.</w:t>
            </w:r>
          </w:p>
        </w:tc>
        <w:tc>
          <w:tcPr>
            <w:tcW w:w="1520" w:type="dxa"/>
            <w:tcBorders>
              <w:top w:val="single" w:sz="4" w:space="0" w:color="auto"/>
              <w:left w:val="single" w:sz="4" w:space="0" w:color="auto"/>
              <w:bottom w:val="single" w:sz="4" w:space="0" w:color="auto"/>
              <w:right w:val="single" w:sz="4" w:space="0" w:color="auto"/>
            </w:tcBorders>
          </w:tcPr>
          <w:p w14:paraId="611EDBF6" w14:textId="367E09CA" w:rsidR="00FA52A6" w:rsidRDefault="00FA52A6" w:rsidP="00FA52A6">
            <w:pPr>
              <w:rPr>
                <w:rFonts w:ascii="標楷體" w:eastAsia="標楷體" w:hAnsi="標楷體"/>
              </w:rPr>
            </w:pPr>
            <w:r>
              <w:rPr>
                <w:rFonts w:ascii="標楷體" w:eastAsia="標楷體" w:hAnsi="標楷體" w:hint="eastAsia"/>
              </w:rPr>
              <w:t>交易代號</w:t>
            </w:r>
          </w:p>
        </w:tc>
        <w:tc>
          <w:tcPr>
            <w:tcW w:w="1296" w:type="dxa"/>
            <w:tcBorders>
              <w:top w:val="single" w:sz="4" w:space="0" w:color="auto"/>
              <w:left w:val="single" w:sz="4" w:space="0" w:color="auto"/>
              <w:bottom w:val="single" w:sz="4" w:space="0" w:color="auto"/>
              <w:right w:val="single" w:sz="4" w:space="0" w:color="auto"/>
            </w:tcBorders>
          </w:tcPr>
          <w:p w14:paraId="77E94CDF" w14:textId="59013671" w:rsidR="00FA52A6" w:rsidRDefault="00FA52A6" w:rsidP="00FA52A6">
            <w:pPr>
              <w:rPr>
                <w:rFonts w:ascii="標楷體" w:eastAsia="標楷體" w:hAnsi="標楷體"/>
              </w:rPr>
            </w:pPr>
            <w:r>
              <w:rPr>
                <w:rFonts w:ascii="標楷體" w:eastAsia="標楷體" w:hAnsi="標楷體"/>
              </w:rPr>
              <w:t>X(5)</w:t>
            </w:r>
          </w:p>
        </w:tc>
        <w:tc>
          <w:tcPr>
            <w:tcW w:w="1167" w:type="dxa"/>
            <w:tcBorders>
              <w:top w:val="single" w:sz="4" w:space="0" w:color="auto"/>
              <w:left w:val="single" w:sz="4" w:space="0" w:color="auto"/>
              <w:bottom w:val="single" w:sz="4" w:space="0" w:color="auto"/>
              <w:right w:val="single" w:sz="4" w:space="0" w:color="auto"/>
            </w:tcBorders>
          </w:tcPr>
          <w:p w14:paraId="4C37056A" w14:textId="77777777" w:rsidR="00FA52A6" w:rsidRDefault="00FA52A6" w:rsidP="00FA52A6">
            <w:pPr>
              <w:rPr>
                <w:rFonts w:ascii="標楷體" w:eastAsia="標楷體" w:hAnsi="標楷體"/>
              </w:rPr>
            </w:pPr>
          </w:p>
        </w:tc>
        <w:tc>
          <w:tcPr>
            <w:tcW w:w="1065" w:type="dxa"/>
            <w:tcBorders>
              <w:top w:val="single" w:sz="4" w:space="0" w:color="auto"/>
              <w:left w:val="single" w:sz="4" w:space="0" w:color="auto"/>
              <w:bottom w:val="single" w:sz="4" w:space="0" w:color="auto"/>
              <w:right w:val="single" w:sz="4" w:space="0" w:color="auto"/>
            </w:tcBorders>
          </w:tcPr>
          <w:p w14:paraId="75D79DD4" w14:textId="77777777" w:rsidR="00FA52A6" w:rsidRDefault="00FA52A6" w:rsidP="00FA52A6">
            <w:pPr>
              <w:rPr>
                <w:rFonts w:ascii="標楷體" w:eastAsia="標楷體" w:hAnsi="標楷體"/>
              </w:rPr>
            </w:pPr>
          </w:p>
        </w:tc>
        <w:tc>
          <w:tcPr>
            <w:tcW w:w="669" w:type="dxa"/>
            <w:tcBorders>
              <w:top w:val="single" w:sz="4" w:space="0" w:color="auto"/>
              <w:left w:val="single" w:sz="4" w:space="0" w:color="auto"/>
              <w:bottom w:val="single" w:sz="4" w:space="0" w:color="auto"/>
              <w:right w:val="single" w:sz="4" w:space="0" w:color="auto"/>
            </w:tcBorders>
          </w:tcPr>
          <w:p w14:paraId="6BCEC48D" w14:textId="77777777" w:rsidR="00FA52A6" w:rsidRDefault="00FA52A6" w:rsidP="00FA52A6">
            <w:pPr>
              <w:jc w:val="center"/>
              <w:rPr>
                <w:rFonts w:ascii="標楷體" w:eastAsia="標楷體" w:hAnsi="標楷體"/>
              </w:rPr>
            </w:pPr>
          </w:p>
        </w:tc>
        <w:tc>
          <w:tcPr>
            <w:tcW w:w="693" w:type="dxa"/>
            <w:tcBorders>
              <w:top w:val="single" w:sz="4" w:space="0" w:color="auto"/>
              <w:left w:val="single" w:sz="4" w:space="0" w:color="auto"/>
              <w:bottom w:val="single" w:sz="4" w:space="0" w:color="auto"/>
              <w:right w:val="single" w:sz="4" w:space="0" w:color="auto"/>
            </w:tcBorders>
          </w:tcPr>
          <w:p w14:paraId="76573CD8" w14:textId="6FB71C4D" w:rsidR="00FA52A6" w:rsidRDefault="00FA52A6" w:rsidP="00FA52A6">
            <w:pPr>
              <w:jc w:val="center"/>
              <w:rPr>
                <w:rFonts w:ascii="標楷體" w:eastAsia="標楷體" w:hAnsi="標楷體"/>
              </w:rPr>
            </w:pPr>
            <w:r>
              <w:rPr>
                <w:rFonts w:ascii="標楷體" w:eastAsia="標楷體" w:hAnsi="標楷體" w:hint="eastAsia"/>
              </w:rPr>
              <w:t>W</w:t>
            </w:r>
          </w:p>
        </w:tc>
        <w:tc>
          <w:tcPr>
            <w:tcW w:w="3446" w:type="dxa"/>
            <w:tcBorders>
              <w:top w:val="single" w:sz="4" w:space="0" w:color="auto"/>
              <w:left w:val="single" w:sz="4" w:space="0" w:color="auto"/>
              <w:bottom w:val="single" w:sz="4" w:space="0" w:color="auto"/>
              <w:right w:val="single" w:sz="4" w:space="0" w:color="auto"/>
            </w:tcBorders>
          </w:tcPr>
          <w:p w14:paraId="0BC632C4" w14:textId="2D7A1559" w:rsidR="00FA52A6" w:rsidRDefault="00AB177D" w:rsidP="00FA52A6">
            <w:pPr>
              <w:rPr>
                <w:rFonts w:ascii="標楷體" w:eastAsia="標楷體" w:hAnsi="標楷體"/>
              </w:rPr>
            </w:pPr>
            <w:r w:rsidRPr="00AB177D">
              <w:rPr>
                <w:rFonts w:ascii="標楷體" w:eastAsia="標楷體" w:hAnsi="標楷體" w:hint="eastAsia"/>
              </w:rPr>
              <w:t>戶號或經辦或整批批號或交易代號擇一輸入</w:t>
            </w:r>
          </w:p>
        </w:tc>
      </w:tr>
      <w:tr w:rsidR="00FA52A6" w14:paraId="34D434D4" w14:textId="77777777" w:rsidTr="00FA52A6">
        <w:trPr>
          <w:trHeight w:val="244"/>
          <w:jc w:val="center"/>
        </w:trPr>
        <w:tc>
          <w:tcPr>
            <w:tcW w:w="564" w:type="dxa"/>
            <w:tcBorders>
              <w:top w:val="single" w:sz="4" w:space="0" w:color="auto"/>
              <w:left w:val="single" w:sz="4" w:space="0" w:color="auto"/>
              <w:bottom w:val="single" w:sz="4" w:space="0" w:color="auto"/>
              <w:right w:val="single" w:sz="4" w:space="0" w:color="auto"/>
            </w:tcBorders>
          </w:tcPr>
          <w:p w14:paraId="544DBBD9" w14:textId="19BDEC87" w:rsidR="00FA52A6" w:rsidRDefault="00FA52A6" w:rsidP="00FA52A6">
            <w:pPr>
              <w:rPr>
                <w:rFonts w:ascii="標楷體" w:eastAsia="標楷體" w:hAnsi="標楷體"/>
              </w:rPr>
            </w:pPr>
            <w:r>
              <w:rPr>
                <w:rFonts w:ascii="標楷體" w:eastAsia="標楷體" w:hAnsi="標楷體" w:hint="eastAsia"/>
              </w:rPr>
              <w:t>7.</w:t>
            </w:r>
          </w:p>
        </w:tc>
        <w:tc>
          <w:tcPr>
            <w:tcW w:w="1520" w:type="dxa"/>
            <w:tcBorders>
              <w:top w:val="single" w:sz="4" w:space="0" w:color="auto"/>
              <w:left w:val="single" w:sz="4" w:space="0" w:color="auto"/>
              <w:bottom w:val="single" w:sz="4" w:space="0" w:color="auto"/>
              <w:right w:val="single" w:sz="4" w:space="0" w:color="auto"/>
            </w:tcBorders>
          </w:tcPr>
          <w:p w14:paraId="452C5DEE" w14:textId="04DEA89F" w:rsidR="00FA52A6" w:rsidRDefault="00FA52A6" w:rsidP="00FA52A6">
            <w:pPr>
              <w:rPr>
                <w:rFonts w:ascii="標楷體" w:eastAsia="標楷體" w:hAnsi="標楷體"/>
              </w:rPr>
            </w:pPr>
            <w:r>
              <w:rPr>
                <w:rFonts w:ascii="標楷體" w:eastAsia="標楷體" w:hAnsi="標楷體" w:hint="eastAsia"/>
              </w:rPr>
              <w:t>登放序號</w:t>
            </w:r>
          </w:p>
        </w:tc>
        <w:tc>
          <w:tcPr>
            <w:tcW w:w="1296" w:type="dxa"/>
            <w:tcBorders>
              <w:top w:val="single" w:sz="4" w:space="0" w:color="auto"/>
              <w:left w:val="single" w:sz="4" w:space="0" w:color="auto"/>
              <w:bottom w:val="single" w:sz="4" w:space="0" w:color="auto"/>
              <w:right w:val="single" w:sz="4" w:space="0" w:color="auto"/>
            </w:tcBorders>
          </w:tcPr>
          <w:p w14:paraId="521C5517" w14:textId="31565349" w:rsidR="00FA52A6" w:rsidRDefault="00FA52A6" w:rsidP="00FA52A6">
            <w:pPr>
              <w:rPr>
                <w:rFonts w:ascii="標楷體" w:eastAsia="標楷體" w:hAnsi="標楷體"/>
              </w:rPr>
            </w:pPr>
            <w:r>
              <w:rPr>
                <w:rFonts w:ascii="標楷體" w:eastAsia="標楷體" w:hAnsi="標楷體" w:hint="eastAsia"/>
              </w:rPr>
              <w:t>X(6)-A(8)</w:t>
            </w:r>
          </w:p>
        </w:tc>
        <w:tc>
          <w:tcPr>
            <w:tcW w:w="1167" w:type="dxa"/>
            <w:tcBorders>
              <w:top w:val="single" w:sz="4" w:space="0" w:color="auto"/>
              <w:left w:val="single" w:sz="4" w:space="0" w:color="auto"/>
              <w:bottom w:val="single" w:sz="4" w:space="0" w:color="auto"/>
              <w:right w:val="single" w:sz="4" w:space="0" w:color="auto"/>
            </w:tcBorders>
          </w:tcPr>
          <w:p w14:paraId="23F94732" w14:textId="77777777" w:rsidR="00FA52A6" w:rsidRDefault="00FA52A6" w:rsidP="00FA52A6">
            <w:pPr>
              <w:rPr>
                <w:rFonts w:ascii="標楷體" w:eastAsia="標楷體" w:hAnsi="標楷體"/>
              </w:rPr>
            </w:pPr>
          </w:p>
        </w:tc>
        <w:tc>
          <w:tcPr>
            <w:tcW w:w="1065" w:type="dxa"/>
            <w:tcBorders>
              <w:top w:val="single" w:sz="4" w:space="0" w:color="auto"/>
              <w:left w:val="single" w:sz="4" w:space="0" w:color="auto"/>
              <w:bottom w:val="single" w:sz="4" w:space="0" w:color="auto"/>
              <w:right w:val="single" w:sz="4" w:space="0" w:color="auto"/>
            </w:tcBorders>
          </w:tcPr>
          <w:p w14:paraId="2D2D1BF6" w14:textId="77777777" w:rsidR="00FA52A6" w:rsidRDefault="00FA52A6" w:rsidP="00FA52A6">
            <w:pPr>
              <w:rPr>
                <w:rFonts w:ascii="標楷體" w:eastAsia="標楷體" w:hAnsi="標楷體"/>
              </w:rPr>
            </w:pPr>
          </w:p>
        </w:tc>
        <w:tc>
          <w:tcPr>
            <w:tcW w:w="669" w:type="dxa"/>
            <w:tcBorders>
              <w:top w:val="single" w:sz="4" w:space="0" w:color="auto"/>
              <w:left w:val="single" w:sz="4" w:space="0" w:color="auto"/>
              <w:bottom w:val="single" w:sz="4" w:space="0" w:color="auto"/>
              <w:right w:val="single" w:sz="4" w:space="0" w:color="auto"/>
            </w:tcBorders>
          </w:tcPr>
          <w:p w14:paraId="36967B31" w14:textId="77777777" w:rsidR="00FA52A6" w:rsidRDefault="00FA52A6" w:rsidP="00FA52A6">
            <w:pPr>
              <w:jc w:val="center"/>
              <w:rPr>
                <w:rFonts w:ascii="標楷體" w:eastAsia="標楷體" w:hAnsi="標楷體"/>
              </w:rPr>
            </w:pPr>
          </w:p>
        </w:tc>
        <w:tc>
          <w:tcPr>
            <w:tcW w:w="693" w:type="dxa"/>
            <w:tcBorders>
              <w:top w:val="single" w:sz="4" w:space="0" w:color="auto"/>
              <w:left w:val="single" w:sz="4" w:space="0" w:color="auto"/>
              <w:bottom w:val="single" w:sz="4" w:space="0" w:color="auto"/>
              <w:right w:val="single" w:sz="4" w:space="0" w:color="auto"/>
            </w:tcBorders>
          </w:tcPr>
          <w:p w14:paraId="4600E3F0" w14:textId="19092F74" w:rsidR="00FA52A6" w:rsidRDefault="00FA52A6" w:rsidP="00FA52A6">
            <w:pPr>
              <w:jc w:val="center"/>
              <w:rPr>
                <w:rFonts w:ascii="標楷體" w:eastAsia="標楷體" w:hAnsi="標楷體"/>
              </w:rPr>
            </w:pPr>
            <w:r>
              <w:rPr>
                <w:rFonts w:ascii="標楷體" w:eastAsia="標楷體" w:hAnsi="標楷體" w:hint="eastAsia"/>
              </w:rPr>
              <w:t>W</w:t>
            </w:r>
          </w:p>
        </w:tc>
        <w:tc>
          <w:tcPr>
            <w:tcW w:w="3446" w:type="dxa"/>
            <w:tcBorders>
              <w:top w:val="single" w:sz="4" w:space="0" w:color="auto"/>
              <w:left w:val="single" w:sz="4" w:space="0" w:color="auto"/>
              <w:bottom w:val="single" w:sz="4" w:space="0" w:color="auto"/>
              <w:right w:val="single" w:sz="4" w:space="0" w:color="auto"/>
            </w:tcBorders>
          </w:tcPr>
          <w:p w14:paraId="7E7FB129" w14:textId="77777777" w:rsidR="00FA52A6" w:rsidRDefault="00AB177D" w:rsidP="00FA52A6">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自行輸入</w:t>
            </w:r>
          </w:p>
          <w:p w14:paraId="2B353F90" w14:textId="25162C1F" w:rsidR="00AB177D" w:rsidRDefault="00AB177D" w:rsidP="00FA52A6">
            <w:pPr>
              <w:rPr>
                <w:rFonts w:ascii="標楷體" w:eastAsia="標楷體" w:hAnsi="標楷體"/>
              </w:rPr>
            </w:pPr>
            <w:r>
              <w:rPr>
                <w:rFonts w:ascii="標楷體" w:eastAsia="標楷體" w:hAnsi="標楷體" w:hint="eastAsia"/>
              </w:rPr>
              <w:t>2.</w:t>
            </w:r>
            <w:r w:rsidR="0034010D">
              <w:rPr>
                <w:rFonts w:ascii="標楷體" w:eastAsia="標楷體" w:hAnsi="標楷體" w:hint="eastAsia"/>
              </w:rPr>
              <w:t>預設</w:t>
            </w:r>
            <w:r>
              <w:rPr>
                <w:rFonts w:ascii="標楷體" w:eastAsia="標楷體" w:hAnsi="標楷體" w:hint="eastAsia"/>
              </w:rPr>
              <w:t>單位代號9(4)</w:t>
            </w:r>
            <w:r w:rsidR="0034010D">
              <w:rPr>
                <w:rFonts w:ascii="標楷體" w:eastAsia="標楷體" w:hAnsi="標楷體" w:hint="eastAsia"/>
              </w:rPr>
              <w:t>+輸入條件登放序號X(6)-A(8)</w:t>
            </w:r>
            <w:r w:rsidR="0034010D">
              <w:rPr>
                <w:rFonts w:ascii="標楷體" w:eastAsia="標楷體" w:hAnsi="標楷體"/>
              </w:rPr>
              <w:t>=18</w:t>
            </w:r>
            <w:r w:rsidR="0034010D">
              <w:rPr>
                <w:rFonts w:ascii="標楷體" w:eastAsia="標楷體" w:hAnsi="標楷體" w:hint="eastAsia"/>
              </w:rPr>
              <w:t xml:space="preserve">碼登放序號 </w:t>
            </w:r>
          </w:p>
        </w:tc>
      </w:tr>
    </w:tbl>
    <w:p w14:paraId="357FC0A8" w14:textId="77777777" w:rsidR="00B10837" w:rsidRDefault="00B10837" w:rsidP="00B10837"/>
    <w:p w14:paraId="010EAFB9" w14:textId="77777777" w:rsidR="00B10837" w:rsidRDefault="00B10837" w:rsidP="00D01BCC">
      <w:pPr>
        <w:pStyle w:val="a"/>
      </w:pPr>
      <w:r>
        <w:rPr>
          <w:rFonts w:hint="eastAsia"/>
          <w:lang w:eastAsia="zh-HK"/>
        </w:rPr>
        <w:t>輸出</w:t>
      </w:r>
      <w:r>
        <w:rPr>
          <w:rFonts w:hint="eastAsia"/>
        </w:rPr>
        <w:t>畫面:</w:t>
      </w:r>
    </w:p>
    <w:p w14:paraId="2B77F2A6" w14:textId="167ED297" w:rsidR="00B10837" w:rsidRDefault="0034010D" w:rsidP="00B10837">
      <w:r w:rsidRPr="0034010D">
        <w:rPr>
          <w:noProof/>
        </w:rPr>
        <w:drawing>
          <wp:inline distT="0" distB="0" distL="0" distR="0" wp14:anchorId="1A61A766" wp14:editId="262851D3">
            <wp:extent cx="6857861" cy="3429000"/>
            <wp:effectExtent l="0" t="0" r="635" b="0"/>
            <wp:docPr id="262" name="圖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881477" cy="3440808"/>
                    </a:xfrm>
                    <a:prstGeom prst="rect">
                      <a:avLst/>
                    </a:prstGeom>
                  </pic:spPr>
                </pic:pic>
              </a:graphicData>
            </a:graphic>
          </wp:inline>
        </w:drawing>
      </w:r>
    </w:p>
    <w:p w14:paraId="33A484C0" w14:textId="77777777" w:rsidR="00B10837" w:rsidRDefault="00B10837" w:rsidP="00D01BCC">
      <w:pPr>
        <w:pStyle w:val="a"/>
      </w:pPr>
      <w:r>
        <w:rPr>
          <w:rFonts w:hint="eastAsia"/>
        </w:rPr>
        <w:t>輸出畫面資料說明</w:t>
      </w:r>
    </w:p>
    <w:tbl>
      <w:tblPr>
        <w:tblStyle w:val="ac"/>
        <w:tblW w:w="0" w:type="auto"/>
        <w:tblLook w:val="04A0" w:firstRow="1" w:lastRow="0" w:firstColumn="1" w:lastColumn="0" w:noHBand="0" w:noVBand="1"/>
      </w:tblPr>
      <w:tblGrid>
        <w:gridCol w:w="765"/>
        <w:gridCol w:w="1157"/>
        <w:gridCol w:w="1764"/>
        <w:gridCol w:w="3096"/>
        <w:gridCol w:w="3638"/>
      </w:tblGrid>
      <w:tr w:rsidR="00B10837" w14:paraId="7432952D" w14:textId="77777777" w:rsidTr="0034784C">
        <w:tc>
          <w:tcPr>
            <w:tcW w:w="76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98592CD" w14:textId="77777777" w:rsidR="00B10837" w:rsidRDefault="00B10837" w:rsidP="00AB177D">
            <w:pPr>
              <w:jc w:val="center"/>
              <w:rPr>
                <w:rFonts w:ascii="標楷體" w:eastAsia="標楷體" w:hAnsi="標楷體"/>
                <w:lang w:eastAsia="zh-HK"/>
              </w:rPr>
            </w:pPr>
            <w:r>
              <w:rPr>
                <w:rFonts w:ascii="標楷體" w:eastAsia="標楷體" w:hAnsi="標楷體" w:hint="eastAsia"/>
                <w:lang w:eastAsia="zh-HK"/>
              </w:rPr>
              <w:t>序號</w:t>
            </w:r>
          </w:p>
        </w:tc>
        <w:tc>
          <w:tcPr>
            <w:tcW w:w="115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45DAAE3" w14:textId="77777777" w:rsidR="00B10837" w:rsidRDefault="00B10837" w:rsidP="00AB177D">
            <w:pPr>
              <w:jc w:val="center"/>
              <w:rPr>
                <w:rFonts w:ascii="標楷體" w:eastAsia="標楷體" w:hAnsi="標楷體"/>
                <w:lang w:eastAsia="zh-HK"/>
              </w:rPr>
            </w:pPr>
            <w:r>
              <w:rPr>
                <w:rFonts w:ascii="標楷體" w:eastAsia="標楷體" w:hAnsi="標楷體" w:hint="eastAsia"/>
                <w:lang w:eastAsia="zh-HK"/>
              </w:rPr>
              <w:t>欄位型態</w:t>
            </w:r>
          </w:p>
        </w:tc>
        <w:tc>
          <w:tcPr>
            <w:tcW w:w="176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871918B" w14:textId="77777777" w:rsidR="00B10837" w:rsidRDefault="00B10837" w:rsidP="00AB177D">
            <w:pPr>
              <w:jc w:val="center"/>
              <w:rPr>
                <w:rFonts w:ascii="標楷體" w:eastAsia="標楷體" w:hAnsi="標楷體"/>
                <w:lang w:eastAsia="zh-HK"/>
              </w:rPr>
            </w:pPr>
            <w:r>
              <w:rPr>
                <w:rFonts w:ascii="標楷體" w:eastAsia="標楷體" w:hAnsi="標楷體" w:hint="eastAsia"/>
                <w:lang w:eastAsia="zh-HK"/>
              </w:rPr>
              <w:t>欄位名稱</w:t>
            </w:r>
          </w:p>
        </w:tc>
        <w:tc>
          <w:tcPr>
            <w:tcW w:w="309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7E95B7B" w14:textId="77777777" w:rsidR="00B10837" w:rsidRDefault="00B10837" w:rsidP="00AB177D">
            <w:pPr>
              <w:jc w:val="center"/>
              <w:rPr>
                <w:rFonts w:ascii="標楷體" w:eastAsia="標楷體" w:hAnsi="標楷體"/>
              </w:rPr>
            </w:pPr>
            <w:r>
              <w:rPr>
                <w:rFonts w:ascii="標楷體" w:eastAsia="標楷體" w:hAnsi="標楷體" w:hint="eastAsia"/>
                <w:lang w:eastAsia="zh-HK"/>
              </w:rPr>
              <w:t>資料來源</w:t>
            </w:r>
          </w:p>
        </w:tc>
        <w:tc>
          <w:tcPr>
            <w:tcW w:w="363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E6783A8" w14:textId="77777777" w:rsidR="00B10837" w:rsidRDefault="00B10837" w:rsidP="00AB177D">
            <w:pPr>
              <w:jc w:val="center"/>
              <w:rPr>
                <w:rFonts w:ascii="標楷體" w:eastAsia="標楷體" w:hAnsi="標楷體"/>
                <w:lang w:eastAsia="zh-HK"/>
              </w:rPr>
            </w:pPr>
            <w:r>
              <w:rPr>
                <w:rFonts w:ascii="標楷體" w:eastAsia="標楷體" w:hAnsi="標楷體" w:hint="eastAsia"/>
                <w:lang w:eastAsia="zh-HK"/>
              </w:rPr>
              <w:t>輸出</w:t>
            </w:r>
            <w:r>
              <w:rPr>
                <w:rFonts w:ascii="標楷體" w:eastAsia="標楷體" w:hAnsi="標楷體" w:hint="eastAsia"/>
              </w:rPr>
              <w:t>/</w:t>
            </w:r>
            <w:r>
              <w:rPr>
                <w:rFonts w:ascii="標楷體" w:eastAsia="標楷體" w:hAnsi="標楷體" w:hint="eastAsia"/>
                <w:lang w:eastAsia="zh-HK"/>
              </w:rPr>
              <w:t>功能說明</w:t>
            </w:r>
          </w:p>
        </w:tc>
      </w:tr>
      <w:tr w:rsidR="00B10837" w14:paraId="06AC956F" w14:textId="77777777" w:rsidTr="0034784C">
        <w:tc>
          <w:tcPr>
            <w:tcW w:w="765" w:type="dxa"/>
            <w:tcBorders>
              <w:top w:val="single" w:sz="4" w:space="0" w:color="auto"/>
              <w:left w:val="single" w:sz="4" w:space="0" w:color="auto"/>
              <w:bottom w:val="single" w:sz="4" w:space="0" w:color="auto"/>
              <w:right w:val="single" w:sz="4" w:space="0" w:color="auto"/>
            </w:tcBorders>
            <w:hideMark/>
          </w:tcPr>
          <w:p w14:paraId="5391D4AF" w14:textId="77777777" w:rsidR="00B10837" w:rsidRDefault="00B10837" w:rsidP="00AB177D">
            <w:pPr>
              <w:jc w:val="center"/>
              <w:rPr>
                <w:rFonts w:ascii="標楷體" w:eastAsia="標楷體" w:hAnsi="標楷體"/>
                <w:lang w:eastAsia="zh-HK"/>
              </w:rPr>
            </w:pPr>
            <w:r>
              <w:rPr>
                <w:rFonts w:ascii="標楷體" w:eastAsia="標楷體" w:hAnsi="標楷體" w:hint="eastAsia"/>
              </w:rPr>
              <w:t>1</w:t>
            </w:r>
          </w:p>
        </w:tc>
        <w:tc>
          <w:tcPr>
            <w:tcW w:w="1157" w:type="dxa"/>
            <w:tcBorders>
              <w:top w:val="single" w:sz="4" w:space="0" w:color="auto"/>
              <w:left w:val="single" w:sz="4" w:space="0" w:color="auto"/>
              <w:bottom w:val="single" w:sz="4" w:space="0" w:color="auto"/>
              <w:right w:val="single" w:sz="4" w:space="0" w:color="auto"/>
            </w:tcBorders>
          </w:tcPr>
          <w:p w14:paraId="1C9928CD" w14:textId="0ECC92C1" w:rsidR="00B10837" w:rsidRDefault="0034784C" w:rsidP="00AB177D">
            <w:pPr>
              <w:jc w:val="center"/>
              <w:rPr>
                <w:rFonts w:ascii="標楷體" w:eastAsia="標楷體" w:hAnsi="標楷體"/>
                <w:lang w:eastAsia="zh-HK"/>
              </w:rPr>
            </w:pPr>
            <w:r>
              <w:rPr>
                <w:rFonts w:ascii="標楷體" w:eastAsia="標楷體" w:hAnsi="標楷體" w:hint="eastAsia"/>
                <w:lang w:eastAsia="zh-HK"/>
              </w:rPr>
              <w:t>資料</w:t>
            </w:r>
          </w:p>
        </w:tc>
        <w:tc>
          <w:tcPr>
            <w:tcW w:w="1764" w:type="dxa"/>
            <w:tcBorders>
              <w:top w:val="single" w:sz="4" w:space="0" w:color="auto"/>
              <w:left w:val="single" w:sz="4" w:space="0" w:color="auto"/>
              <w:bottom w:val="single" w:sz="4" w:space="0" w:color="auto"/>
              <w:right w:val="single" w:sz="4" w:space="0" w:color="auto"/>
            </w:tcBorders>
          </w:tcPr>
          <w:p w14:paraId="3ABEF12D" w14:textId="07207D29" w:rsidR="00B10837" w:rsidRDefault="0034784C" w:rsidP="00AB177D">
            <w:pPr>
              <w:rPr>
                <w:rFonts w:ascii="標楷體" w:eastAsia="標楷體" w:hAnsi="標楷體"/>
                <w:lang w:eastAsia="zh-HK"/>
              </w:rPr>
            </w:pPr>
            <w:r>
              <w:rPr>
                <w:rFonts w:ascii="標楷體" w:eastAsia="標楷體" w:hAnsi="標楷體" w:hint="eastAsia"/>
                <w:lang w:eastAsia="zh-HK"/>
              </w:rPr>
              <w:t>交易序號</w:t>
            </w:r>
          </w:p>
        </w:tc>
        <w:tc>
          <w:tcPr>
            <w:tcW w:w="3096" w:type="dxa"/>
            <w:tcBorders>
              <w:top w:val="single" w:sz="4" w:space="0" w:color="auto"/>
              <w:left w:val="single" w:sz="4" w:space="0" w:color="auto"/>
              <w:bottom w:val="single" w:sz="4" w:space="0" w:color="auto"/>
              <w:right w:val="single" w:sz="4" w:space="0" w:color="auto"/>
            </w:tcBorders>
          </w:tcPr>
          <w:p w14:paraId="25BF3FD9" w14:textId="329712F9" w:rsidR="00B10837" w:rsidRDefault="0034784C" w:rsidP="00AB177D">
            <w:pPr>
              <w:rPr>
                <w:rFonts w:ascii="標楷體" w:eastAsia="標楷體" w:hAnsi="標楷體"/>
                <w:lang w:eastAsia="zh-HK"/>
              </w:rPr>
            </w:pPr>
            <w:r>
              <w:rPr>
                <w:rFonts w:ascii="標楷體" w:eastAsia="標楷體" w:hAnsi="標楷體" w:hint="eastAsia"/>
                <w:lang w:eastAsia="zh-HK"/>
              </w:rPr>
              <w:t>A</w:t>
            </w:r>
            <w:r>
              <w:rPr>
                <w:rFonts w:ascii="標楷體" w:eastAsia="標楷體" w:hAnsi="標楷體"/>
                <w:lang w:eastAsia="zh-HK"/>
              </w:rPr>
              <w:t>cDetail.RelTxseq</w:t>
            </w:r>
          </w:p>
        </w:tc>
        <w:tc>
          <w:tcPr>
            <w:tcW w:w="3638" w:type="dxa"/>
            <w:tcBorders>
              <w:top w:val="single" w:sz="4" w:space="0" w:color="auto"/>
              <w:left w:val="single" w:sz="4" w:space="0" w:color="auto"/>
              <w:bottom w:val="single" w:sz="4" w:space="0" w:color="auto"/>
              <w:right w:val="single" w:sz="4" w:space="0" w:color="auto"/>
            </w:tcBorders>
          </w:tcPr>
          <w:p w14:paraId="35011C6F" w14:textId="363AE4F3" w:rsidR="00B10837" w:rsidRDefault="0034784C" w:rsidP="00AB177D">
            <w:pPr>
              <w:rPr>
                <w:rFonts w:ascii="標楷體" w:eastAsia="標楷體" w:hAnsi="標楷體"/>
                <w:lang w:eastAsia="zh-HK"/>
              </w:rPr>
            </w:pPr>
            <w:r>
              <w:rPr>
                <w:rFonts w:ascii="標楷體" w:eastAsia="標楷體" w:hAnsi="標楷體" w:hint="eastAsia"/>
                <w:lang w:eastAsia="zh-HK"/>
              </w:rPr>
              <w:t>交易序號</w:t>
            </w:r>
          </w:p>
        </w:tc>
      </w:tr>
      <w:tr w:rsidR="0034784C" w14:paraId="6C652C50" w14:textId="77777777" w:rsidTr="0034784C">
        <w:tc>
          <w:tcPr>
            <w:tcW w:w="765" w:type="dxa"/>
            <w:tcBorders>
              <w:top w:val="single" w:sz="4" w:space="0" w:color="auto"/>
              <w:left w:val="single" w:sz="4" w:space="0" w:color="auto"/>
              <w:bottom w:val="single" w:sz="4" w:space="0" w:color="auto"/>
              <w:right w:val="single" w:sz="4" w:space="0" w:color="auto"/>
            </w:tcBorders>
          </w:tcPr>
          <w:p w14:paraId="06CE04F5" w14:textId="703F6E76" w:rsidR="0034784C" w:rsidRDefault="0034784C" w:rsidP="0034784C">
            <w:pPr>
              <w:jc w:val="center"/>
              <w:rPr>
                <w:rFonts w:ascii="標楷體" w:eastAsia="標楷體" w:hAnsi="標楷體"/>
              </w:rPr>
            </w:pPr>
            <w:r>
              <w:rPr>
                <w:rFonts w:ascii="標楷體" w:eastAsia="標楷體" w:hAnsi="標楷體" w:hint="eastAsia"/>
              </w:rPr>
              <w:t>2</w:t>
            </w:r>
          </w:p>
        </w:tc>
        <w:tc>
          <w:tcPr>
            <w:tcW w:w="1157" w:type="dxa"/>
            <w:tcBorders>
              <w:top w:val="single" w:sz="4" w:space="0" w:color="auto"/>
              <w:left w:val="single" w:sz="4" w:space="0" w:color="auto"/>
              <w:bottom w:val="single" w:sz="4" w:space="0" w:color="auto"/>
              <w:right w:val="single" w:sz="4" w:space="0" w:color="auto"/>
            </w:tcBorders>
          </w:tcPr>
          <w:p w14:paraId="28A0CF7F" w14:textId="634B12E5" w:rsidR="0034784C" w:rsidRDefault="0034784C" w:rsidP="0034784C">
            <w:pPr>
              <w:jc w:val="center"/>
              <w:rPr>
                <w:rFonts w:ascii="標楷體" w:eastAsia="標楷體" w:hAnsi="標楷體"/>
                <w:lang w:eastAsia="zh-HK"/>
              </w:rPr>
            </w:pPr>
            <w:r>
              <w:rPr>
                <w:rFonts w:ascii="標楷體" w:eastAsia="標楷體" w:hAnsi="標楷體" w:hint="eastAsia"/>
                <w:lang w:eastAsia="zh-HK"/>
              </w:rPr>
              <w:t>資料</w:t>
            </w:r>
          </w:p>
        </w:tc>
        <w:tc>
          <w:tcPr>
            <w:tcW w:w="1764" w:type="dxa"/>
            <w:tcBorders>
              <w:top w:val="single" w:sz="4" w:space="0" w:color="auto"/>
              <w:left w:val="single" w:sz="4" w:space="0" w:color="auto"/>
              <w:bottom w:val="single" w:sz="4" w:space="0" w:color="auto"/>
              <w:right w:val="single" w:sz="4" w:space="0" w:color="auto"/>
            </w:tcBorders>
          </w:tcPr>
          <w:p w14:paraId="3C450039" w14:textId="5220BDA5" w:rsidR="0034784C" w:rsidRDefault="0034784C" w:rsidP="0034784C">
            <w:pPr>
              <w:rPr>
                <w:rFonts w:ascii="標楷體" w:eastAsia="標楷體" w:hAnsi="標楷體"/>
                <w:lang w:eastAsia="zh-HK"/>
              </w:rPr>
            </w:pPr>
            <w:r>
              <w:rPr>
                <w:rFonts w:ascii="標楷體" w:eastAsia="標楷體" w:hAnsi="標楷體" w:hint="eastAsia"/>
                <w:lang w:eastAsia="zh-HK"/>
              </w:rPr>
              <w:t>戶號</w:t>
            </w:r>
          </w:p>
        </w:tc>
        <w:tc>
          <w:tcPr>
            <w:tcW w:w="3096" w:type="dxa"/>
            <w:tcBorders>
              <w:top w:val="single" w:sz="4" w:space="0" w:color="auto"/>
              <w:left w:val="single" w:sz="4" w:space="0" w:color="auto"/>
              <w:bottom w:val="single" w:sz="4" w:space="0" w:color="auto"/>
              <w:right w:val="single" w:sz="4" w:space="0" w:color="auto"/>
            </w:tcBorders>
          </w:tcPr>
          <w:p w14:paraId="4D1856B5" w14:textId="77777777" w:rsidR="0034784C" w:rsidRDefault="0034784C" w:rsidP="0034784C">
            <w:pPr>
              <w:rPr>
                <w:rFonts w:ascii="標楷體" w:eastAsia="標楷體" w:hAnsi="標楷體" w:cs="細明體"/>
                <w:kern w:val="0"/>
              </w:rPr>
            </w:pPr>
            <w:r w:rsidRPr="006F6035">
              <w:rPr>
                <w:rFonts w:ascii="標楷體" w:eastAsia="標楷體" w:hAnsi="標楷體" w:cs="細明體"/>
                <w:kern w:val="0"/>
              </w:rPr>
              <w:t>AcDetail.CustNo</w:t>
            </w:r>
          </w:p>
          <w:p w14:paraId="39C32995" w14:textId="77777777" w:rsidR="0034784C" w:rsidRDefault="0034784C" w:rsidP="0034784C">
            <w:pPr>
              <w:rPr>
                <w:rFonts w:ascii="標楷體" w:eastAsia="標楷體" w:hAnsi="標楷體" w:cs="細明體"/>
                <w:kern w:val="0"/>
              </w:rPr>
            </w:pPr>
            <w:r w:rsidRPr="006F6035">
              <w:rPr>
                <w:rFonts w:ascii="標楷體" w:eastAsia="標楷體" w:hAnsi="標楷體" w:cs="細明體"/>
                <w:kern w:val="0"/>
              </w:rPr>
              <w:t>AcDetail.FacmNo</w:t>
            </w:r>
          </w:p>
          <w:p w14:paraId="3E265051" w14:textId="0F1F0C14" w:rsidR="0034784C" w:rsidRPr="006F6035" w:rsidRDefault="0034784C" w:rsidP="0034784C">
            <w:pPr>
              <w:rPr>
                <w:rFonts w:ascii="標楷體" w:eastAsia="標楷體" w:hAnsi="標楷體" w:cs="細明體"/>
                <w:kern w:val="0"/>
              </w:rPr>
            </w:pPr>
            <w:r w:rsidRPr="006F6035">
              <w:rPr>
                <w:rFonts w:ascii="標楷體" w:eastAsia="標楷體" w:hAnsi="標楷體" w:cs="細明體"/>
                <w:kern w:val="0"/>
              </w:rPr>
              <w:t>AcDetail.BormNo</w:t>
            </w:r>
          </w:p>
        </w:tc>
        <w:tc>
          <w:tcPr>
            <w:tcW w:w="3638" w:type="dxa"/>
            <w:tcBorders>
              <w:top w:val="single" w:sz="4" w:space="0" w:color="auto"/>
              <w:left w:val="single" w:sz="4" w:space="0" w:color="auto"/>
              <w:bottom w:val="single" w:sz="4" w:space="0" w:color="auto"/>
              <w:right w:val="single" w:sz="4" w:space="0" w:color="auto"/>
            </w:tcBorders>
          </w:tcPr>
          <w:p w14:paraId="5EE40373" w14:textId="351F11AA" w:rsidR="0034784C" w:rsidRDefault="0034784C" w:rsidP="0034784C">
            <w:pPr>
              <w:rPr>
                <w:rFonts w:ascii="標楷體" w:eastAsia="標楷體" w:hAnsi="標楷體"/>
                <w:lang w:eastAsia="zh-HK"/>
              </w:rPr>
            </w:pPr>
            <w:r>
              <w:rPr>
                <w:rFonts w:ascii="標楷體" w:eastAsia="標楷體" w:hAnsi="標楷體" w:hint="eastAsia"/>
                <w:lang w:eastAsia="zh-HK"/>
              </w:rPr>
              <w:t>戶號</w:t>
            </w:r>
            <w:r>
              <w:rPr>
                <w:rFonts w:ascii="標楷體" w:eastAsia="標楷體" w:hAnsi="標楷體" w:hint="eastAsia"/>
              </w:rPr>
              <w:t>-</w:t>
            </w:r>
            <w:r>
              <w:rPr>
                <w:rFonts w:ascii="標楷體" w:eastAsia="標楷體" w:hAnsi="標楷體" w:hint="eastAsia"/>
                <w:lang w:eastAsia="zh-HK"/>
              </w:rPr>
              <w:t>額度編號</w:t>
            </w:r>
            <w:r>
              <w:rPr>
                <w:rFonts w:ascii="標楷體" w:eastAsia="標楷體" w:hAnsi="標楷體" w:hint="eastAsia"/>
              </w:rPr>
              <w:t>-</w:t>
            </w:r>
            <w:r>
              <w:rPr>
                <w:rFonts w:ascii="標楷體" w:eastAsia="標楷體" w:hAnsi="標楷體" w:hint="eastAsia"/>
                <w:lang w:eastAsia="zh-HK"/>
              </w:rPr>
              <w:t>撥款序號</w:t>
            </w:r>
          </w:p>
        </w:tc>
      </w:tr>
      <w:tr w:rsidR="0034784C" w14:paraId="2FB01014" w14:textId="77777777" w:rsidTr="0034784C">
        <w:tc>
          <w:tcPr>
            <w:tcW w:w="765" w:type="dxa"/>
            <w:tcBorders>
              <w:top w:val="single" w:sz="4" w:space="0" w:color="auto"/>
              <w:left w:val="single" w:sz="4" w:space="0" w:color="auto"/>
              <w:bottom w:val="single" w:sz="4" w:space="0" w:color="auto"/>
              <w:right w:val="single" w:sz="4" w:space="0" w:color="auto"/>
            </w:tcBorders>
            <w:hideMark/>
          </w:tcPr>
          <w:p w14:paraId="25ED8543" w14:textId="41B24F17" w:rsidR="0034784C" w:rsidRDefault="0034784C" w:rsidP="0034784C">
            <w:pPr>
              <w:jc w:val="center"/>
              <w:rPr>
                <w:rFonts w:ascii="標楷體" w:eastAsia="標楷體" w:hAnsi="標楷體"/>
              </w:rPr>
            </w:pPr>
            <w:r>
              <w:rPr>
                <w:rFonts w:ascii="標楷體" w:eastAsia="標楷體" w:hAnsi="標楷體" w:hint="eastAsia"/>
              </w:rPr>
              <w:t>3</w:t>
            </w:r>
          </w:p>
        </w:tc>
        <w:tc>
          <w:tcPr>
            <w:tcW w:w="1157" w:type="dxa"/>
            <w:tcBorders>
              <w:top w:val="single" w:sz="4" w:space="0" w:color="auto"/>
              <w:left w:val="single" w:sz="4" w:space="0" w:color="auto"/>
              <w:bottom w:val="single" w:sz="4" w:space="0" w:color="auto"/>
              <w:right w:val="single" w:sz="4" w:space="0" w:color="auto"/>
            </w:tcBorders>
          </w:tcPr>
          <w:p w14:paraId="241E2F30" w14:textId="762D26B3" w:rsidR="0034784C" w:rsidRDefault="0034784C" w:rsidP="0034784C">
            <w:pPr>
              <w:jc w:val="center"/>
              <w:rPr>
                <w:rFonts w:ascii="標楷體" w:eastAsia="標楷體" w:hAnsi="標楷體"/>
                <w:lang w:eastAsia="zh-HK"/>
              </w:rPr>
            </w:pPr>
            <w:r w:rsidRPr="0022097C">
              <w:rPr>
                <w:rFonts w:ascii="標楷體" w:eastAsia="標楷體" w:hAnsi="標楷體" w:hint="eastAsia"/>
                <w:lang w:eastAsia="zh-HK"/>
              </w:rPr>
              <w:t>資料</w:t>
            </w:r>
          </w:p>
        </w:tc>
        <w:tc>
          <w:tcPr>
            <w:tcW w:w="1764" w:type="dxa"/>
            <w:tcBorders>
              <w:top w:val="single" w:sz="4" w:space="0" w:color="auto"/>
              <w:left w:val="single" w:sz="4" w:space="0" w:color="auto"/>
              <w:bottom w:val="single" w:sz="4" w:space="0" w:color="auto"/>
              <w:right w:val="single" w:sz="4" w:space="0" w:color="auto"/>
            </w:tcBorders>
          </w:tcPr>
          <w:p w14:paraId="350501BB" w14:textId="3D32A4E7" w:rsidR="0034784C" w:rsidRDefault="0034784C" w:rsidP="0034784C">
            <w:pPr>
              <w:rPr>
                <w:rFonts w:ascii="標楷體" w:eastAsia="標楷體" w:hAnsi="標楷體"/>
                <w:lang w:eastAsia="zh-HK"/>
              </w:rPr>
            </w:pPr>
            <w:r>
              <w:rPr>
                <w:rFonts w:ascii="標楷體" w:eastAsia="標楷體" w:hAnsi="標楷體" w:hint="eastAsia"/>
                <w:lang w:eastAsia="zh-HK"/>
              </w:rPr>
              <w:t>科目</w:t>
            </w:r>
          </w:p>
        </w:tc>
        <w:tc>
          <w:tcPr>
            <w:tcW w:w="3096" w:type="dxa"/>
            <w:tcBorders>
              <w:top w:val="single" w:sz="4" w:space="0" w:color="auto"/>
              <w:left w:val="single" w:sz="4" w:space="0" w:color="auto"/>
              <w:bottom w:val="single" w:sz="4" w:space="0" w:color="auto"/>
              <w:right w:val="single" w:sz="4" w:space="0" w:color="auto"/>
            </w:tcBorders>
          </w:tcPr>
          <w:p w14:paraId="1C202CBE" w14:textId="5AED0B4E" w:rsidR="0034784C" w:rsidRDefault="0034784C" w:rsidP="0034784C">
            <w:pPr>
              <w:rPr>
                <w:rFonts w:ascii="標楷體" w:eastAsia="標楷體" w:hAnsi="標楷體"/>
                <w:lang w:eastAsia="zh-HK"/>
              </w:rPr>
            </w:pPr>
            <w:r>
              <w:rPr>
                <w:rFonts w:ascii="標楷體" w:eastAsia="標楷體" w:hAnsi="標楷體" w:hint="eastAsia"/>
                <w:lang w:eastAsia="zh-HK"/>
              </w:rPr>
              <w:t>A</w:t>
            </w:r>
            <w:r>
              <w:rPr>
                <w:rFonts w:ascii="標楷體" w:eastAsia="標楷體" w:hAnsi="標楷體"/>
                <w:lang w:eastAsia="zh-HK"/>
              </w:rPr>
              <w:t>cDetail.AcNoCode</w:t>
            </w:r>
          </w:p>
        </w:tc>
        <w:tc>
          <w:tcPr>
            <w:tcW w:w="3638" w:type="dxa"/>
            <w:tcBorders>
              <w:top w:val="single" w:sz="4" w:space="0" w:color="auto"/>
              <w:left w:val="single" w:sz="4" w:space="0" w:color="auto"/>
              <w:bottom w:val="single" w:sz="4" w:space="0" w:color="auto"/>
              <w:right w:val="single" w:sz="4" w:space="0" w:color="auto"/>
            </w:tcBorders>
          </w:tcPr>
          <w:p w14:paraId="3EDFEDBC" w14:textId="52D7A3EC" w:rsidR="0034784C" w:rsidRDefault="0034784C" w:rsidP="0034784C">
            <w:pPr>
              <w:rPr>
                <w:rFonts w:ascii="標楷體" w:eastAsia="標楷體" w:hAnsi="標楷體"/>
              </w:rPr>
            </w:pPr>
            <w:r>
              <w:rPr>
                <w:rFonts w:ascii="標楷體" w:eastAsia="標楷體" w:hAnsi="標楷體" w:hint="eastAsia"/>
              </w:rPr>
              <w:t>科目</w:t>
            </w:r>
          </w:p>
        </w:tc>
      </w:tr>
      <w:tr w:rsidR="0034784C" w14:paraId="709B0CBF" w14:textId="77777777" w:rsidTr="0034784C">
        <w:tc>
          <w:tcPr>
            <w:tcW w:w="765" w:type="dxa"/>
            <w:tcBorders>
              <w:top w:val="single" w:sz="4" w:space="0" w:color="auto"/>
              <w:left w:val="single" w:sz="4" w:space="0" w:color="auto"/>
              <w:bottom w:val="single" w:sz="4" w:space="0" w:color="auto"/>
              <w:right w:val="single" w:sz="4" w:space="0" w:color="auto"/>
            </w:tcBorders>
          </w:tcPr>
          <w:p w14:paraId="5F1D325B" w14:textId="70910F14" w:rsidR="0034784C" w:rsidRDefault="0034784C" w:rsidP="0034784C">
            <w:pPr>
              <w:jc w:val="center"/>
              <w:rPr>
                <w:rFonts w:ascii="標楷體" w:eastAsia="標楷體" w:hAnsi="標楷體"/>
              </w:rPr>
            </w:pPr>
            <w:r>
              <w:rPr>
                <w:rFonts w:ascii="標楷體" w:eastAsia="標楷體" w:hAnsi="標楷體" w:hint="eastAsia"/>
              </w:rPr>
              <w:t>4</w:t>
            </w:r>
          </w:p>
        </w:tc>
        <w:tc>
          <w:tcPr>
            <w:tcW w:w="1157" w:type="dxa"/>
            <w:tcBorders>
              <w:top w:val="single" w:sz="4" w:space="0" w:color="auto"/>
              <w:left w:val="single" w:sz="4" w:space="0" w:color="auto"/>
              <w:bottom w:val="single" w:sz="4" w:space="0" w:color="auto"/>
              <w:right w:val="single" w:sz="4" w:space="0" w:color="auto"/>
            </w:tcBorders>
          </w:tcPr>
          <w:p w14:paraId="7E21C577" w14:textId="35B886DA" w:rsidR="0034784C" w:rsidRDefault="0034784C" w:rsidP="0034784C">
            <w:pPr>
              <w:jc w:val="center"/>
              <w:rPr>
                <w:rFonts w:ascii="標楷體" w:eastAsia="標楷體" w:hAnsi="標楷體"/>
                <w:lang w:eastAsia="zh-HK"/>
              </w:rPr>
            </w:pPr>
            <w:r w:rsidRPr="0022097C">
              <w:rPr>
                <w:rFonts w:ascii="標楷體" w:eastAsia="標楷體" w:hAnsi="標楷體" w:hint="eastAsia"/>
                <w:lang w:eastAsia="zh-HK"/>
              </w:rPr>
              <w:t>資料</w:t>
            </w:r>
          </w:p>
        </w:tc>
        <w:tc>
          <w:tcPr>
            <w:tcW w:w="1764" w:type="dxa"/>
            <w:tcBorders>
              <w:top w:val="single" w:sz="4" w:space="0" w:color="auto"/>
              <w:left w:val="single" w:sz="4" w:space="0" w:color="auto"/>
              <w:bottom w:val="single" w:sz="4" w:space="0" w:color="auto"/>
              <w:right w:val="single" w:sz="4" w:space="0" w:color="auto"/>
            </w:tcBorders>
          </w:tcPr>
          <w:p w14:paraId="70A16275" w14:textId="031A252D" w:rsidR="0034784C" w:rsidRDefault="0034784C" w:rsidP="0034784C">
            <w:pPr>
              <w:rPr>
                <w:rFonts w:ascii="標楷體" w:eastAsia="標楷體" w:hAnsi="標楷體"/>
                <w:lang w:eastAsia="zh-HK"/>
              </w:rPr>
            </w:pPr>
            <w:r>
              <w:rPr>
                <w:rFonts w:ascii="標楷體" w:eastAsia="標楷體" w:hAnsi="標楷體" w:hint="eastAsia"/>
                <w:lang w:eastAsia="zh-HK"/>
              </w:rPr>
              <w:t>子目</w:t>
            </w:r>
          </w:p>
        </w:tc>
        <w:tc>
          <w:tcPr>
            <w:tcW w:w="3096" w:type="dxa"/>
            <w:tcBorders>
              <w:top w:val="single" w:sz="4" w:space="0" w:color="auto"/>
              <w:left w:val="single" w:sz="4" w:space="0" w:color="auto"/>
              <w:bottom w:val="single" w:sz="4" w:space="0" w:color="auto"/>
              <w:right w:val="single" w:sz="4" w:space="0" w:color="auto"/>
            </w:tcBorders>
          </w:tcPr>
          <w:p w14:paraId="7A4B28FF" w14:textId="1D10E9DE" w:rsidR="0034784C" w:rsidRDefault="0034784C" w:rsidP="0034784C">
            <w:pPr>
              <w:rPr>
                <w:rFonts w:ascii="標楷體" w:eastAsia="標楷體" w:hAnsi="標楷體"/>
                <w:lang w:eastAsia="zh-HK"/>
              </w:rPr>
            </w:pPr>
            <w:r>
              <w:rPr>
                <w:rFonts w:ascii="標楷體" w:eastAsia="標楷體" w:hAnsi="標楷體" w:hint="eastAsia"/>
                <w:lang w:eastAsia="zh-HK"/>
              </w:rPr>
              <w:t>A</w:t>
            </w:r>
            <w:r>
              <w:rPr>
                <w:rFonts w:ascii="標楷體" w:eastAsia="標楷體" w:hAnsi="標楷體"/>
                <w:lang w:eastAsia="zh-HK"/>
              </w:rPr>
              <w:t>cDetail.AcSubCode</w:t>
            </w:r>
          </w:p>
        </w:tc>
        <w:tc>
          <w:tcPr>
            <w:tcW w:w="3638" w:type="dxa"/>
            <w:tcBorders>
              <w:top w:val="single" w:sz="4" w:space="0" w:color="auto"/>
              <w:left w:val="single" w:sz="4" w:space="0" w:color="auto"/>
              <w:bottom w:val="single" w:sz="4" w:space="0" w:color="auto"/>
              <w:right w:val="single" w:sz="4" w:space="0" w:color="auto"/>
            </w:tcBorders>
          </w:tcPr>
          <w:p w14:paraId="3070C0A3" w14:textId="2CE8BE2C" w:rsidR="0034784C" w:rsidRDefault="0034784C" w:rsidP="0034784C">
            <w:pPr>
              <w:rPr>
                <w:rFonts w:ascii="標楷體" w:eastAsia="標楷體" w:hAnsi="標楷體"/>
              </w:rPr>
            </w:pPr>
            <w:r>
              <w:rPr>
                <w:rFonts w:ascii="標楷體" w:eastAsia="標楷體" w:hAnsi="標楷體" w:hint="eastAsia"/>
              </w:rPr>
              <w:t>子目</w:t>
            </w:r>
          </w:p>
        </w:tc>
      </w:tr>
      <w:tr w:rsidR="0034784C" w14:paraId="6394DDF6" w14:textId="77777777" w:rsidTr="0034784C">
        <w:tc>
          <w:tcPr>
            <w:tcW w:w="765" w:type="dxa"/>
            <w:tcBorders>
              <w:top w:val="single" w:sz="4" w:space="0" w:color="auto"/>
              <w:left w:val="single" w:sz="4" w:space="0" w:color="auto"/>
              <w:bottom w:val="single" w:sz="4" w:space="0" w:color="auto"/>
              <w:right w:val="single" w:sz="4" w:space="0" w:color="auto"/>
            </w:tcBorders>
          </w:tcPr>
          <w:p w14:paraId="10658D62" w14:textId="07FC576C" w:rsidR="0034784C" w:rsidRDefault="0034784C" w:rsidP="0034784C">
            <w:pPr>
              <w:jc w:val="center"/>
              <w:rPr>
                <w:rFonts w:ascii="標楷體" w:eastAsia="標楷體" w:hAnsi="標楷體"/>
              </w:rPr>
            </w:pPr>
            <w:r>
              <w:rPr>
                <w:rFonts w:ascii="標楷體" w:eastAsia="標楷體" w:hAnsi="標楷體" w:hint="eastAsia"/>
              </w:rPr>
              <w:t>5</w:t>
            </w:r>
          </w:p>
        </w:tc>
        <w:tc>
          <w:tcPr>
            <w:tcW w:w="1157" w:type="dxa"/>
            <w:tcBorders>
              <w:top w:val="single" w:sz="4" w:space="0" w:color="auto"/>
              <w:left w:val="single" w:sz="4" w:space="0" w:color="auto"/>
              <w:bottom w:val="single" w:sz="4" w:space="0" w:color="auto"/>
              <w:right w:val="single" w:sz="4" w:space="0" w:color="auto"/>
            </w:tcBorders>
          </w:tcPr>
          <w:p w14:paraId="22EDB255" w14:textId="77D46444" w:rsidR="0034784C" w:rsidRDefault="0034784C" w:rsidP="0034784C">
            <w:pPr>
              <w:jc w:val="center"/>
              <w:rPr>
                <w:rFonts w:ascii="標楷體" w:eastAsia="標楷體" w:hAnsi="標楷體"/>
                <w:lang w:eastAsia="zh-HK"/>
              </w:rPr>
            </w:pPr>
            <w:r w:rsidRPr="0022097C">
              <w:rPr>
                <w:rFonts w:ascii="標楷體" w:eastAsia="標楷體" w:hAnsi="標楷體" w:hint="eastAsia"/>
                <w:lang w:eastAsia="zh-HK"/>
              </w:rPr>
              <w:t>資料</w:t>
            </w:r>
          </w:p>
        </w:tc>
        <w:tc>
          <w:tcPr>
            <w:tcW w:w="1764" w:type="dxa"/>
            <w:tcBorders>
              <w:top w:val="single" w:sz="4" w:space="0" w:color="auto"/>
              <w:left w:val="single" w:sz="4" w:space="0" w:color="auto"/>
              <w:bottom w:val="single" w:sz="4" w:space="0" w:color="auto"/>
              <w:right w:val="single" w:sz="4" w:space="0" w:color="auto"/>
            </w:tcBorders>
          </w:tcPr>
          <w:p w14:paraId="13DF3688" w14:textId="2A176D14" w:rsidR="0034784C" w:rsidRDefault="0034784C" w:rsidP="0034784C">
            <w:pPr>
              <w:rPr>
                <w:rFonts w:ascii="標楷體" w:eastAsia="標楷體" w:hAnsi="標楷體"/>
                <w:lang w:eastAsia="zh-HK"/>
              </w:rPr>
            </w:pPr>
            <w:r>
              <w:rPr>
                <w:rFonts w:ascii="標楷體" w:eastAsia="標楷體" w:hAnsi="標楷體" w:hint="eastAsia"/>
                <w:lang w:eastAsia="zh-HK"/>
              </w:rPr>
              <w:t>細目</w:t>
            </w:r>
          </w:p>
        </w:tc>
        <w:tc>
          <w:tcPr>
            <w:tcW w:w="3096" w:type="dxa"/>
            <w:tcBorders>
              <w:top w:val="single" w:sz="4" w:space="0" w:color="auto"/>
              <w:left w:val="single" w:sz="4" w:space="0" w:color="auto"/>
              <w:bottom w:val="single" w:sz="4" w:space="0" w:color="auto"/>
              <w:right w:val="single" w:sz="4" w:space="0" w:color="auto"/>
            </w:tcBorders>
          </w:tcPr>
          <w:p w14:paraId="5B36A3B1" w14:textId="5FC07327" w:rsidR="0034784C" w:rsidRPr="006F6035" w:rsidRDefault="0034784C" w:rsidP="0034784C">
            <w:pPr>
              <w:rPr>
                <w:rFonts w:ascii="標楷體" w:eastAsia="標楷體" w:hAnsi="標楷體" w:cs="細明體"/>
                <w:kern w:val="0"/>
              </w:rPr>
            </w:pPr>
            <w:r>
              <w:rPr>
                <w:rFonts w:ascii="標楷體" w:eastAsia="標楷體" w:hAnsi="標楷體" w:hint="eastAsia"/>
                <w:lang w:eastAsia="zh-HK"/>
              </w:rPr>
              <w:t>A</w:t>
            </w:r>
            <w:r>
              <w:rPr>
                <w:rFonts w:ascii="標楷體" w:eastAsia="標楷體" w:hAnsi="標楷體"/>
                <w:lang w:eastAsia="zh-HK"/>
              </w:rPr>
              <w:t>cDetail.AcDtlCode</w:t>
            </w:r>
          </w:p>
        </w:tc>
        <w:tc>
          <w:tcPr>
            <w:tcW w:w="3638" w:type="dxa"/>
            <w:tcBorders>
              <w:top w:val="single" w:sz="4" w:space="0" w:color="auto"/>
              <w:left w:val="single" w:sz="4" w:space="0" w:color="auto"/>
              <w:bottom w:val="single" w:sz="4" w:space="0" w:color="auto"/>
              <w:right w:val="single" w:sz="4" w:space="0" w:color="auto"/>
            </w:tcBorders>
          </w:tcPr>
          <w:p w14:paraId="5A32A29A" w14:textId="750E85AB" w:rsidR="0034784C" w:rsidRDefault="0034784C" w:rsidP="0034784C">
            <w:pPr>
              <w:rPr>
                <w:rFonts w:ascii="標楷體" w:eastAsia="標楷體" w:hAnsi="標楷體"/>
                <w:lang w:eastAsia="zh-HK"/>
              </w:rPr>
            </w:pPr>
            <w:r>
              <w:rPr>
                <w:rFonts w:ascii="標楷體" w:eastAsia="標楷體" w:hAnsi="標楷體" w:hint="eastAsia"/>
              </w:rPr>
              <w:t>細目</w:t>
            </w:r>
          </w:p>
        </w:tc>
      </w:tr>
      <w:tr w:rsidR="0034784C" w14:paraId="3CB1F306" w14:textId="77777777" w:rsidTr="0034784C">
        <w:tc>
          <w:tcPr>
            <w:tcW w:w="765" w:type="dxa"/>
            <w:tcBorders>
              <w:top w:val="single" w:sz="4" w:space="0" w:color="auto"/>
              <w:left w:val="single" w:sz="4" w:space="0" w:color="auto"/>
              <w:bottom w:val="single" w:sz="4" w:space="0" w:color="auto"/>
              <w:right w:val="single" w:sz="4" w:space="0" w:color="auto"/>
            </w:tcBorders>
          </w:tcPr>
          <w:p w14:paraId="61141569" w14:textId="76B28619" w:rsidR="0034784C" w:rsidRDefault="0034784C" w:rsidP="0034784C">
            <w:pPr>
              <w:jc w:val="center"/>
              <w:rPr>
                <w:rFonts w:ascii="標楷體" w:eastAsia="標楷體" w:hAnsi="標楷體"/>
              </w:rPr>
            </w:pPr>
            <w:r>
              <w:rPr>
                <w:rFonts w:ascii="標楷體" w:eastAsia="標楷體" w:hAnsi="標楷體" w:hint="eastAsia"/>
              </w:rPr>
              <w:t>6</w:t>
            </w:r>
          </w:p>
        </w:tc>
        <w:tc>
          <w:tcPr>
            <w:tcW w:w="1157" w:type="dxa"/>
            <w:tcBorders>
              <w:top w:val="single" w:sz="4" w:space="0" w:color="auto"/>
              <w:left w:val="single" w:sz="4" w:space="0" w:color="auto"/>
              <w:bottom w:val="single" w:sz="4" w:space="0" w:color="auto"/>
              <w:right w:val="single" w:sz="4" w:space="0" w:color="auto"/>
            </w:tcBorders>
            <w:hideMark/>
          </w:tcPr>
          <w:p w14:paraId="5A863E53" w14:textId="77777777" w:rsidR="0034784C" w:rsidRDefault="0034784C" w:rsidP="0034784C">
            <w:pPr>
              <w:jc w:val="center"/>
              <w:rPr>
                <w:rFonts w:ascii="標楷體" w:eastAsia="標楷體" w:hAnsi="標楷體"/>
                <w:lang w:eastAsia="zh-HK"/>
              </w:rPr>
            </w:pPr>
            <w:r>
              <w:rPr>
                <w:rFonts w:ascii="標楷體" w:eastAsia="標楷體" w:hAnsi="標楷體" w:hint="eastAsia"/>
                <w:lang w:eastAsia="zh-HK"/>
              </w:rPr>
              <w:t>資料</w:t>
            </w:r>
          </w:p>
        </w:tc>
        <w:tc>
          <w:tcPr>
            <w:tcW w:w="1764" w:type="dxa"/>
            <w:tcBorders>
              <w:top w:val="single" w:sz="4" w:space="0" w:color="auto"/>
              <w:left w:val="single" w:sz="4" w:space="0" w:color="auto"/>
              <w:bottom w:val="single" w:sz="4" w:space="0" w:color="auto"/>
              <w:right w:val="single" w:sz="4" w:space="0" w:color="auto"/>
            </w:tcBorders>
            <w:hideMark/>
          </w:tcPr>
          <w:p w14:paraId="6B11E68B" w14:textId="77777777" w:rsidR="0034784C" w:rsidRDefault="0034784C" w:rsidP="0034784C">
            <w:pPr>
              <w:rPr>
                <w:rFonts w:ascii="標楷體" w:eastAsia="標楷體" w:hAnsi="標楷體"/>
                <w:lang w:eastAsia="zh-HK"/>
              </w:rPr>
            </w:pPr>
            <w:r>
              <w:rPr>
                <w:rFonts w:ascii="標楷體" w:eastAsia="標楷體" w:hAnsi="標楷體" w:hint="eastAsia"/>
                <w:lang w:eastAsia="zh-HK"/>
              </w:rPr>
              <w:t>科子細目名稱</w:t>
            </w:r>
          </w:p>
        </w:tc>
        <w:tc>
          <w:tcPr>
            <w:tcW w:w="3096" w:type="dxa"/>
            <w:tcBorders>
              <w:top w:val="single" w:sz="4" w:space="0" w:color="auto"/>
              <w:left w:val="single" w:sz="4" w:space="0" w:color="auto"/>
              <w:bottom w:val="single" w:sz="4" w:space="0" w:color="auto"/>
              <w:right w:val="single" w:sz="4" w:space="0" w:color="auto"/>
            </w:tcBorders>
            <w:hideMark/>
          </w:tcPr>
          <w:p w14:paraId="28C64E05" w14:textId="77777777" w:rsidR="0034784C" w:rsidRPr="008B70C2" w:rsidRDefault="0034784C" w:rsidP="0034784C">
            <w:pPr>
              <w:rPr>
                <w:rFonts w:ascii="標楷體" w:eastAsia="標楷體" w:hAnsi="標楷體"/>
                <w:lang w:eastAsia="zh-HK"/>
              </w:rPr>
            </w:pPr>
            <w:r w:rsidRPr="008B70C2">
              <w:rPr>
                <w:rFonts w:ascii="標楷體" w:eastAsia="標楷體" w:hAnsi="標楷體" w:cs="細明體"/>
                <w:kern w:val="0"/>
              </w:rPr>
              <w:t>CdAcCode.AcNoItem</w:t>
            </w:r>
          </w:p>
        </w:tc>
        <w:tc>
          <w:tcPr>
            <w:tcW w:w="3638" w:type="dxa"/>
            <w:tcBorders>
              <w:top w:val="single" w:sz="4" w:space="0" w:color="auto"/>
              <w:left w:val="single" w:sz="4" w:space="0" w:color="auto"/>
              <w:bottom w:val="single" w:sz="4" w:space="0" w:color="auto"/>
              <w:right w:val="single" w:sz="4" w:space="0" w:color="auto"/>
            </w:tcBorders>
            <w:hideMark/>
          </w:tcPr>
          <w:p w14:paraId="5AABE277" w14:textId="77777777" w:rsidR="0034784C" w:rsidRDefault="0034784C" w:rsidP="0034784C">
            <w:pPr>
              <w:rPr>
                <w:rFonts w:ascii="標楷體" w:eastAsia="標楷體" w:hAnsi="標楷體"/>
                <w:lang w:eastAsia="zh-HK"/>
              </w:rPr>
            </w:pPr>
            <w:r>
              <w:rPr>
                <w:rFonts w:ascii="標楷體" w:eastAsia="標楷體" w:hAnsi="標楷體" w:hint="eastAsia"/>
                <w:lang w:eastAsia="zh-HK"/>
              </w:rPr>
              <w:t>科子細目名稱</w:t>
            </w:r>
          </w:p>
          <w:p w14:paraId="0F1BE878" w14:textId="77777777" w:rsidR="0034784C" w:rsidRDefault="0034784C" w:rsidP="0034784C">
            <w:pPr>
              <w:rPr>
                <w:rFonts w:ascii="標楷體" w:eastAsia="標楷體" w:hAnsi="標楷體"/>
                <w:lang w:eastAsia="zh-HK"/>
              </w:rPr>
            </w:pPr>
          </w:p>
        </w:tc>
      </w:tr>
      <w:tr w:rsidR="0034784C" w14:paraId="6FEC40A9" w14:textId="77777777" w:rsidTr="0034784C">
        <w:tc>
          <w:tcPr>
            <w:tcW w:w="765" w:type="dxa"/>
            <w:tcBorders>
              <w:top w:val="single" w:sz="4" w:space="0" w:color="auto"/>
              <w:left w:val="single" w:sz="4" w:space="0" w:color="auto"/>
              <w:bottom w:val="single" w:sz="4" w:space="0" w:color="auto"/>
              <w:right w:val="single" w:sz="4" w:space="0" w:color="auto"/>
            </w:tcBorders>
          </w:tcPr>
          <w:p w14:paraId="11C50633" w14:textId="39CF724E" w:rsidR="0034784C" w:rsidRDefault="0034784C" w:rsidP="0034784C">
            <w:pPr>
              <w:jc w:val="center"/>
              <w:rPr>
                <w:rFonts w:ascii="標楷體" w:eastAsia="標楷體" w:hAnsi="標楷體"/>
              </w:rPr>
            </w:pPr>
            <w:r>
              <w:rPr>
                <w:rFonts w:ascii="標楷體" w:eastAsia="標楷體" w:hAnsi="標楷體" w:hint="eastAsia"/>
              </w:rPr>
              <w:t>7</w:t>
            </w:r>
          </w:p>
        </w:tc>
        <w:tc>
          <w:tcPr>
            <w:tcW w:w="1157" w:type="dxa"/>
            <w:tcBorders>
              <w:top w:val="single" w:sz="4" w:space="0" w:color="auto"/>
              <w:left w:val="single" w:sz="4" w:space="0" w:color="auto"/>
              <w:bottom w:val="single" w:sz="4" w:space="0" w:color="auto"/>
              <w:right w:val="single" w:sz="4" w:space="0" w:color="auto"/>
            </w:tcBorders>
            <w:hideMark/>
          </w:tcPr>
          <w:p w14:paraId="4E8B7DE9" w14:textId="77777777" w:rsidR="0034784C" w:rsidRDefault="0034784C" w:rsidP="0034784C">
            <w:pPr>
              <w:jc w:val="center"/>
              <w:rPr>
                <w:rFonts w:ascii="標楷體" w:eastAsia="標楷體" w:hAnsi="標楷體"/>
                <w:lang w:eastAsia="zh-HK"/>
              </w:rPr>
            </w:pPr>
            <w:r>
              <w:rPr>
                <w:rFonts w:ascii="標楷體" w:eastAsia="標楷體" w:hAnsi="標楷體" w:hint="eastAsia"/>
                <w:lang w:eastAsia="zh-HK"/>
              </w:rPr>
              <w:t>資料</w:t>
            </w:r>
          </w:p>
        </w:tc>
        <w:tc>
          <w:tcPr>
            <w:tcW w:w="1764" w:type="dxa"/>
            <w:tcBorders>
              <w:top w:val="single" w:sz="4" w:space="0" w:color="auto"/>
              <w:left w:val="single" w:sz="4" w:space="0" w:color="auto"/>
              <w:bottom w:val="single" w:sz="4" w:space="0" w:color="auto"/>
              <w:right w:val="single" w:sz="4" w:space="0" w:color="auto"/>
            </w:tcBorders>
            <w:hideMark/>
          </w:tcPr>
          <w:p w14:paraId="586A3400" w14:textId="2F1CAC7B" w:rsidR="0034784C" w:rsidRDefault="0034784C" w:rsidP="0034784C">
            <w:pPr>
              <w:rPr>
                <w:rFonts w:ascii="標楷體" w:eastAsia="標楷體" w:hAnsi="標楷體"/>
                <w:lang w:eastAsia="zh-HK"/>
              </w:rPr>
            </w:pPr>
            <w:r>
              <w:rPr>
                <w:rFonts w:ascii="標楷體" w:eastAsia="標楷體" w:hAnsi="標楷體" w:hint="eastAsia"/>
                <w:lang w:eastAsia="zh-HK"/>
              </w:rPr>
              <w:t>借方金額</w:t>
            </w:r>
          </w:p>
        </w:tc>
        <w:tc>
          <w:tcPr>
            <w:tcW w:w="3096" w:type="dxa"/>
            <w:tcBorders>
              <w:top w:val="single" w:sz="4" w:space="0" w:color="auto"/>
              <w:left w:val="single" w:sz="4" w:space="0" w:color="auto"/>
              <w:bottom w:val="single" w:sz="4" w:space="0" w:color="auto"/>
              <w:right w:val="single" w:sz="4" w:space="0" w:color="auto"/>
            </w:tcBorders>
            <w:hideMark/>
          </w:tcPr>
          <w:p w14:paraId="7D59D477" w14:textId="08ED3EB6" w:rsidR="0034784C" w:rsidRPr="008B70C2" w:rsidRDefault="0034784C" w:rsidP="0034784C">
            <w:pPr>
              <w:rPr>
                <w:rFonts w:ascii="標楷體" w:eastAsia="標楷體" w:hAnsi="標楷體"/>
                <w:lang w:eastAsia="zh-HK"/>
              </w:rPr>
            </w:pPr>
            <w:r w:rsidRPr="008B70C2">
              <w:rPr>
                <w:rFonts w:ascii="標楷體" w:eastAsia="標楷體" w:hAnsi="標楷體" w:cs="細明體"/>
                <w:kern w:val="0"/>
              </w:rPr>
              <w:t>AcDetail.TxAmt</w:t>
            </w:r>
          </w:p>
        </w:tc>
        <w:tc>
          <w:tcPr>
            <w:tcW w:w="3638" w:type="dxa"/>
            <w:tcBorders>
              <w:top w:val="single" w:sz="4" w:space="0" w:color="auto"/>
              <w:left w:val="single" w:sz="4" w:space="0" w:color="auto"/>
              <w:bottom w:val="single" w:sz="4" w:space="0" w:color="auto"/>
              <w:right w:val="single" w:sz="4" w:space="0" w:color="auto"/>
            </w:tcBorders>
            <w:hideMark/>
          </w:tcPr>
          <w:p w14:paraId="6705EABB" w14:textId="6E26E9F2" w:rsidR="0034784C" w:rsidRDefault="0034784C" w:rsidP="0034784C">
            <w:pPr>
              <w:rPr>
                <w:rFonts w:ascii="標楷體" w:eastAsia="標楷體" w:hAnsi="標楷體"/>
              </w:rPr>
            </w:pPr>
            <w:r>
              <w:rPr>
                <w:rFonts w:ascii="標楷體" w:eastAsia="標楷體" w:hAnsi="標楷體" w:hint="eastAsia"/>
                <w:lang w:eastAsia="zh-HK"/>
              </w:rPr>
              <w:t>依據借貸別</w:t>
            </w:r>
            <w:r w:rsidRPr="008B70C2">
              <w:rPr>
                <w:rFonts w:ascii="標楷體" w:eastAsia="標楷體" w:hAnsi="標楷體" w:hint="eastAsia"/>
              </w:rPr>
              <w:t>(</w:t>
            </w:r>
            <w:r w:rsidRPr="008B70C2">
              <w:rPr>
                <w:rFonts w:ascii="標楷體" w:eastAsia="標楷體" w:hAnsi="標楷體" w:cs="細明體"/>
                <w:kern w:val="0"/>
              </w:rPr>
              <w:t>AcDetail.getDbCr</w:t>
            </w:r>
            <w:r w:rsidRPr="008B70C2">
              <w:rPr>
                <w:rFonts w:ascii="標楷體" w:eastAsia="標楷體" w:hAnsi="標楷體" w:hint="eastAsia"/>
              </w:rPr>
              <w:t>)</w:t>
            </w:r>
          </w:p>
          <w:p w14:paraId="7A38CBB8" w14:textId="3DBB85CE" w:rsidR="0034784C" w:rsidRDefault="0034784C" w:rsidP="0034784C">
            <w:pPr>
              <w:rPr>
                <w:rFonts w:ascii="標楷體" w:eastAsia="標楷體" w:hAnsi="標楷體"/>
                <w:lang w:eastAsia="zh-HK"/>
              </w:rPr>
            </w:pPr>
            <w:r>
              <w:rPr>
                <w:rFonts w:ascii="標楷體" w:eastAsia="標楷體" w:hAnsi="標楷體" w:hint="eastAsia"/>
              </w:rPr>
              <w:t>=</w:t>
            </w:r>
            <w:r>
              <w:rPr>
                <w:rFonts w:ascii="標楷體" w:eastAsia="標楷體" w:hAnsi="標楷體"/>
              </w:rPr>
              <w:t>D,</w:t>
            </w:r>
            <w:r>
              <w:rPr>
                <w:rFonts w:ascii="標楷體" w:eastAsia="標楷體" w:hAnsi="標楷體" w:hint="eastAsia"/>
              </w:rPr>
              <w:t>判斷為借方金額</w:t>
            </w:r>
          </w:p>
        </w:tc>
      </w:tr>
      <w:tr w:rsidR="0034784C" w14:paraId="1105C1DD" w14:textId="77777777" w:rsidTr="0034784C">
        <w:tc>
          <w:tcPr>
            <w:tcW w:w="765" w:type="dxa"/>
            <w:tcBorders>
              <w:top w:val="single" w:sz="4" w:space="0" w:color="auto"/>
              <w:left w:val="single" w:sz="4" w:space="0" w:color="auto"/>
              <w:bottom w:val="single" w:sz="4" w:space="0" w:color="auto"/>
              <w:right w:val="single" w:sz="4" w:space="0" w:color="auto"/>
            </w:tcBorders>
          </w:tcPr>
          <w:p w14:paraId="5579861C" w14:textId="6660F2AD" w:rsidR="0034784C" w:rsidRDefault="0034784C" w:rsidP="0034784C">
            <w:pPr>
              <w:jc w:val="center"/>
              <w:rPr>
                <w:rFonts w:ascii="標楷體" w:eastAsia="標楷體" w:hAnsi="標楷體"/>
              </w:rPr>
            </w:pPr>
            <w:r>
              <w:rPr>
                <w:rFonts w:ascii="標楷體" w:eastAsia="標楷體" w:hAnsi="標楷體" w:hint="eastAsia"/>
              </w:rPr>
              <w:t>8</w:t>
            </w:r>
          </w:p>
        </w:tc>
        <w:tc>
          <w:tcPr>
            <w:tcW w:w="1157" w:type="dxa"/>
            <w:tcBorders>
              <w:top w:val="single" w:sz="4" w:space="0" w:color="auto"/>
              <w:left w:val="single" w:sz="4" w:space="0" w:color="auto"/>
              <w:bottom w:val="single" w:sz="4" w:space="0" w:color="auto"/>
              <w:right w:val="single" w:sz="4" w:space="0" w:color="auto"/>
            </w:tcBorders>
            <w:hideMark/>
          </w:tcPr>
          <w:p w14:paraId="321ABD9C" w14:textId="77777777" w:rsidR="0034784C" w:rsidRDefault="0034784C" w:rsidP="0034784C">
            <w:pPr>
              <w:jc w:val="center"/>
              <w:rPr>
                <w:rFonts w:ascii="標楷體" w:eastAsia="標楷體" w:hAnsi="標楷體"/>
                <w:lang w:eastAsia="zh-HK"/>
              </w:rPr>
            </w:pPr>
            <w:r>
              <w:rPr>
                <w:rFonts w:ascii="標楷體" w:eastAsia="標楷體" w:hAnsi="標楷體" w:hint="eastAsia"/>
                <w:lang w:eastAsia="zh-HK"/>
              </w:rPr>
              <w:t>資料</w:t>
            </w:r>
          </w:p>
        </w:tc>
        <w:tc>
          <w:tcPr>
            <w:tcW w:w="1764" w:type="dxa"/>
            <w:tcBorders>
              <w:top w:val="single" w:sz="4" w:space="0" w:color="auto"/>
              <w:left w:val="single" w:sz="4" w:space="0" w:color="auto"/>
              <w:bottom w:val="single" w:sz="4" w:space="0" w:color="auto"/>
              <w:right w:val="single" w:sz="4" w:space="0" w:color="auto"/>
            </w:tcBorders>
            <w:hideMark/>
          </w:tcPr>
          <w:p w14:paraId="46E8D08E" w14:textId="7462CA06" w:rsidR="0034784C" w:rsidRDefault="0034784C" w:rsidP="0034784C">
            <w:pPr>
              <w:rPr>
                <w:rFonts w:ascii="標楷體" w:eastAsia="標楷體" w:hAnsi="標楷體"/>
                <w:lang w:eastAsia="zh-HK"/>
              </w:rPr>
            </w:pPr>
            <w:r>
              <w:rPr>
                <w:rFonts w:ascii="標楷體" w:eastAsia="標楷體" w:hAnsi="標楷體" w:hint="eastAsia"/>
                <w:lang w:eastAsia="zh-HK"/>
              </w:rPr>
              <w:t>貸方金額</w:t>
            </w:r>
          </w:p>
        </w:tc>
        <w:tc>
          <w:tcPr>
            <w:tcW w:w="3096" w:type="dxa"/>
            <w:tcBorders>
              <w:top w:val="single" w:sz="4" w:space="0" w:color="auto"/>
              <w:left w:val="single" w:sz="4" w:space="0" w:color="auto"/>
              <w:bottom w:val="single" w:sz="4" w:space="0" w:color="auto"/>
              <w:right w:val="single" w:sz="4" w:space="0" w:color="auto"/>
            </w:tcBorders>
            <w:hideMark/>
          </w:tcPr>
          <w:p w14:paraId="6C95AAFB" w14:textId="11DF90EA" w:rsidR="0034784C" w:rsidRPr="008B70C2" w:rsidRDefault="0034784C" w:rsidP="0034784C">
            <w:pPr>
              <w:rPr>
                <w:rFonts w:ascii="標楷體" w:eastAsia="標楷體" w:hAnsi="標楷體"/>
                <w:lang w:eastAsia="zh-HK"/>
              </w:rPr>
            </w:pPr>
            <w:r w:rsidRPr="008B70C2">
              <w:rPr>
                <w:rFonts w:ascii="標楷體" w:eastAsia="標楷體" w:hAnsi="標楷體" w:cs="細明體"/>
                <w:kern w:val="0"/>
              </w:rPr>
              <w:t>AcDetail.TxAmt</w:t>
            </w:r>
          </w:p>
        </w:tc>
        <w:tc>
          <w:tcPr>
            <w:tcW w:w="3638" w:type="dxa"/>
            <w:tcBorders>
              <w:top w:val="single" w:sz="4" w:space="0" w:color="auto"/>
              <w:left w:val="single" w:sz="4" w:space="0" w:color="auto"/>
              <w:bottom w:val="single" w:sz="4" w:space="0" w:color="auto"/>
              <w:right w:val="single" w:sz="4" w:space="0" w:color="auto"/>
            </w:tcBorders>
            <w:hideMark/>
          </w:tcPr>
          <w:p w14:paraId="0844CE57" w14:textId="0D28E64D" w:rsidR="0034784C" w:rsidRDefault="0034784C" w:rsidP="0034784C">
            <w:pPr>
              <w:rPr>
                <w:rFonts w:ascii="標楷體" w:eastAsia="標楷體" w:hAnsi="標楷體"/>
              </w:rPr>
            </w:pPr>
            <w:r>
              <w:rPr>
                <w:rFonts w:ascii="標楷體" w:eastAsia="標楷體" w:hAnsi="標楷體" w:hint="eastAsia"/>
                <w:lang w:eastAsia="zh-HK"/>
              </w:rPr>
              <w:t>依據借貸別</w:t>
            </w:r>
            <w:r w:rsidRPr="008B70C2">
              <w:rPr>
                <w:rFonts w:ascii="標楷體" w:eastAsia="標楷體" w:hAnsi="標楷體" w:hint="eastAsia"/>
              </w:rPr>
              <w:t>(</w:t>
            </w:r>
            <w:r w:rsidRPr="008B70C2">
              <w:rPr>
                <w:rFonts w:ascii="標楷體" w:eastAsia="標楷體" w:hAnsi="標楷體" w:cs="細明體"/>
                <w:kern w:val="0"/>
              </w:rPr>
              <w:t>AcDetail.getDbCr</w:t>
            </w:r>
            <w:r w:rsidRPr="008B70C2">
              <w:rPr>
                <w:rFonts w:ascii="標楷體" w:eastAsia="標楷體" w:hAnsi="標楷體" w:hint="eastAsia"/>
              </w:rPr>
              <w:t>)</w:t>
            </w:r>
          </w:p>
          <w:p w14:paraId="44CD3F64" w14:textId="60ECCBFC" w:rsidR="0034784C" w:rsidRDefault="0034784C" w:rsidP="0034784C">
            <w:pPr>
              <w:rPr>
                <w:rFonts w:ascii="標楷體" w:eastAsia="標楷體" w:hAnsi="標楷體"/>
                <w:lang w:eastAsia="zh-HK"/>
              </w:rPr>
            </w:pPr>
            <w:r>
              <w:rPr>
                <w:rFonts w:ascii="標楷體" w:eastAsia="標楷體" w:hAnsi="標楷體" w:hint="eastAsia"/>
              </w:rPr>
              <w:t>=C</w:t>
            </w:r>
            <w:r>
              <w:rPr>
                <w:rFonts w:ascii="標楷體" w:eastAsia="標楷體" w:hAnsi="標楷體"/>
              </w:rPr>
              <w:t>,</w:t>
            </w:r>
            <w:r>
              <w:rPr>
                <w:rFonts w:ascii="標楷體" w:eastAsia="標楷體" w:hAnsi="標楷體" w:hint="eastAsia"/>
              </w:rPr>
              <w:t>判斷為貸方金額</w:t>
            </w:r>
          </w:p>
        </w:tc>
      </w:tr>
      <w:tr w:rsidR="0034784C" w14:paraId="15EBA105" w14:textId="77777777" w:rsidTr="0034784C">
        <w:tc>
          <w:tcPr>
            <w:tcW w:w="765" w:type="dxa"/>
            <w:tcBorders>
              <w:top w:val="single" w:sz="4" w:space="0" w:color="auto"/>
              <w:left w:val="single" w:sz="4" w:space="0" w:color="auto"/>
              <w:bottom w:val="single" w:sz="4" w:space="0" w:color="auto"/>
              <w:right w:val="single" w:sz="4" w:space="0" w:color="auto"/>
            </w:tcBorders>
          </w:tcPr>
          <w:p w14:paraId="24EAE94B" w14:textId="506EDA57" w:rsidR="0034784C" w:rsidRDefault="0034784C" w:rsidP="0034784C">
            <w:pPr>
              <w:jc w:val="center"/>
              <w:rPr>
                <w:rFonts w:ascii="標楷體" w:eastAsia="標楷體" w:hAnsi="標楷體"/>
              </w:rPr>
            </w:pPr>
            <w:r>
              <w:rPr>
                <w:rFonts w:ascii="標楷體" w:eastAsia="標楷體" w:hAnsi="標楷體" w:hint="eastAsia"/>
              </w:rPr>
              <w:t>9</w:t>
            </w:r>
          </w:p>
        </w:tc>
        <w:tc>
          <w:tcPr>
            <w:tcW w:w="1157" w:type="dxa"/>
            <w:tcBorders>
              <w:top w:val="single" w:sz="4" w:space="0" w:color="auto"/>
              <w:left w:val="single" w:sz="4" w:space="0" w:color="auto"/>
              <w:bottom w:val="single" w:sz="4" w:space="0" w:color="auto"/>
              <w:right w:val="single" w:sz="4" w:space="0" w:color="auto"/>
            </w:tcBorders>
          </w:tcPr>
          <w:p w14:paraId="6304A9F3" w14:textId="77777777" w:rsidR="0034784C" w:rsidRDefault="0034784C" w:rsidP="0034784C">
            <w:pPr>
              <w:jc w:val="center"/>
              <w:rPr>
                <w:rFonts w:ascii="標楷體" w:eastAsia="標楷體" w:hAnsi="標楷體"/>
                <w:lang w:eastAsia="zh-HK"/>
              </w:rPr>
            </w:pPr>
            <w:r>
              <w:rPr>
                <w:rFonts w:ascii="標楷體" w:eastAsia="標楷體" w:hAnsi="標楷體" w:hint="eastAsia"/>
                <w:lang w:eastAsia="zh-HK"/>
              </w:rPr>
              <w:t>資料</w:t>
            </w:r>
          </w:p>
        </w:tc>
        <w:tc>
          <w:tcPr>
            <w:tcW w:w="1764" w:type="dxa"/>
            <w:tcBorders>
              <w:top w:val="single" w:sz="4" w:space="0" w:color="auto"/>
              <w:left w:val="single" w:sz="4" w:space="0" w:color="auto"/>
              <w:bottom w:val="single" w:sz="4" w:space="0" w:color="auto"/>
              <w:right w:val="single" w:sz="4" w:space="0" w:color="auto"/>
            </w:tcBorders>
          </w:tcPr>
          <w:p w14:paraId="44F8C8F6" w14:textId="08A61DC5" w:rsidR="0034784C" w:rsidRDefault="0034784C" w:rsidP="0034784C">
            <w:pPr>
              <w:rPr>
                <w:rFonts w:ascii="標楷體" w:eastAsia="標楷體" w:hAnsi="標楷體"/>
                <w:lang w:eastAsia="zh-HK"/>
              </w:rPr>
            </w:pPr>
            <w:r>
              <w:rPr>
                <w:rFonts w:ascii="標楷體" w:eastAsia="標楷體" w:hAnsi="標楷體" w:hint="eastAsia"/>
                <w:lang w:eastAsia="zh-HK"/>
              </w:rPr>
              <w:t>整批批號</w:t>
            </w:r>
          </w:p>
        </w:tc>
        <w:tc>
          <w:tcPr>
            <w:tcW w:w="3096" w:type="dxa"/>
            <w:tcBorders>
              <w:top w:val="single" w:sz="4" w:space="0" w:color="auto"/>
              <w:left w:val="single" w:sz="4" w:space="0" w:color="auto"/>
              <w:bottom w:val="single" w:sz="4" w:space="0" w:color="auto"/>
              <w:right w:val="single" w:sz="4" w:space="0" w:color="auto"/>
            </w:tcBorders>
          </w:tcPr>
          <w:p w14:paraId="17425E9C" w14:textId="4671BD27" w:rsidR="0034784C" w:rsidRPr="008B70C2" w:rsidRDefault="0034784C" w:rsidP="0034784C">
            <w:pPr>
              <w:rPr>
                <w:rFonts w:ascii="標楷體" w:eastAsia="標楷體" w:hAnsi="標楷體"/>
              </w:rPr>
            </w:pPr>
            <w:r>
              <w:rPr>
                <w:rFonts w:ascii="標楷體" w:eastAsia="標楷體" w:hAnsi="標楷體" w:hint="eastAsia"/>
              </w:rPr>
              <w:t>A</w:t>
            </w:r>
            <w:r>
              <w:rPr>
                <w:rFonts w:ascii="標楷體" w:eastAsia="標楷體" w:hAnsi="標楷體"/>
              </w:rPr>
              <w:t>cDetail.TitaBatchNo</w:t>
            </w:r>
          </w:p>
        </w:tc>
        <w:tc>
          <w:tcPr>
            <w:tcW w:w="3638" w:type="dxa"/>
            <w:tcBorders>
              <w:top w:val="single" w:sz="4" w:space="0" w:color="auto"/>
              <w:left w:val="single" w:sz="4" w:space="0" w:color="auto"/>
              <w:bottom w:val="single" w:sz="4" w:space="0" w:color="auto"/>
              <w:right w:val="single" w:sz="4" w:space="0" w:color="auto"/>
            </w:tcBorders>
          </w:tcPr>
          <w:p w14:paraId="7F26FE02" w14:textId="2BBB1ED1" w:rsidR="0034784C" w:rsidRDefault="0034784C" w:rsidP="0034784C">
            <w:pPr>
              <w:rPr>
                <w:rFonts w:ascii="標楷體" w:eastAsia="標楷體" w:hAnsi="標楷體"/>
              </w:rPr>
            </w:pPr>
            <w:r>
              <w:rPr>
                <w:rFonts w:ascii="標楷體" w:eastAsia="標楷體" w:hAnsi="標楷體" w:hint="eastAsia"/>
                <w:lang w:eastAsia="zh-HK"/>
              </w:rPr>
              <w:t>整批批號</w:t>
            </w:r>
          </w:p>
        </w:tc>
      </w:tr>
      <w:tr w:rsidR="0034784C" w14:paraId="11316B06" w14:textId="77777777" w:rsidTr="0034784C">
        <w:tc>
          <w:tcPr>
            <w:tcW w:w="765" w:type="dxa"/>
            <w:tcBorders>
              <w:top w:val="single" w:sz="4" w:space="0" w:color="auto"/>
              <w:left w:val="single" w:sz="4" w:space="0" w:color="auto"/>
              <w:bottom w:val="single" w:sz="4" w:space="0" w:color="auto"/>
              <w:right w:val="single" w:sz="4" w:space="0" w:color="auto"/>
            </w:tcBorders>
          </w:tcPr>
          <w:p w14:paraId="0B8CEDE6" w14:textId="710C1171" w:rsidR="0034784C" w:rsidRDefault="0034784C" w:rsidP="0034784C">
            <w:pPr>
              <w:jc w:val="center"/>
              <w:rPr>
                <w:rFonts w:ascii="標楷體" w:eastAsia="標楷體" w:hAnsi="標楷體"/>
              </w:rPr>
            </w:pPr>
            <w:r>
              <w:rPr>
                <w:rFonts w:ascii="標楷體" w:eastAsia="標楷體" w:hAnsi="標楷體" w:hint="eastAsia"/>
              </w:rPr>
              <w:t>10</w:t>
            </w:r>
          </w:p>
        </w:tc>
        <w:tc>
          <w:tcPr>
            <w:tcW w:w="1157" w:type="dxa"/>
            <w:tcBorders>
              <w:top w:val="single" w:sz="4" w:space="0" w:color="auto"/>
              <w:left w:val="single" w:sz="4" w:space="0" w:color="auto"/>
              <w:bottom w:val="single" w:sz="4" w:space="0" w:color="auto"/>
              <w:right w:val="single" w:sz="4" w:space="0" w:color="auto"/>
            </w:tcBorders>
          </w:tcPr>
          <w:p w14:paraId="388F430F" w14:textId="77777777" w:rsidR="0034784C" w:rsidRDefault="0034784C" w:rsidP="0034784C">
            <w:pPr>
              <w:jc w:val="center"/>
              <w:rPr>
                <w:rFonts w:ascii="標楷體" w:eastAsia="標楷體" w:hAnsi="標楷體"/>
                <w:lang w:eastAsia="zh-HK"/>
              </w:rPr>
            </w:pPr>
            <w:r>
              <w:rPr>
                <w:rFonts w:ascii="標楷體" w:eastAsia="標楷體" w:hAnsi="標楷體" w:hint="eastAsia"/>
                <w:lang w:eastAsia="zh-HK"/>
              </w:rPr>
              <w:t>資料</w:t>
            </w:r>
          </w:p>
        </w:tc>
        <w:tc>
          <w:tcPr>
            <w:tcW w:w="1764" w:type="dxa"/>
            <w:tcBorders>
              <w:top w:val="single" w:sz="4" w:space="0" w:color="auto"/>
              <w:left w:val="single" w:sz="4" w:space="0" w:color="auto"/>
              <w:bottom w:val="single" w:sz="4" w:space="0" w:color="auto"/>
              <w:right w:val="single" w:sz="4" w:space="0" w:color="auto"/>
            </w:tcBorders>
          </w:tcPr>
          <w:p w14:paraId="6B0C5A42" w14:textId="79E102D3" w:rsidR="0034784C" w:rsidRDefault="0034784C" w:rsidP="0034784C">
            <w:pPr>
              <w:rPr>
                <w:rFonts w:ascii="標楷體" w:eastAsia="標楷體" w:hAnsi="標楷體"/>
                <w:lang w:eastAsia="zh-HK"/>
              </w:rPr>
            </w:pPr>
            <w:r>
              <w:rPr>
                <w:rFonts w:ascii="標楷體" w:eastAsia="標楷體" w:hAnsi="標楷體" w:hint="eastAsia"/>
                <w:lang w:eastAsia="zh-HK"/>
              </w:rPr>
              <w:t>摘要</w:t>
            </w:r>
          </w:p>
        </w:tc>
        <w:tc>
          <w:tcPr>
            <w:tcW w:w="3096" w:type="dxa"/>
            <w:tcBorders>
              <w:top w:val="single" w:sz="4" w:space="0" w:color="auto"/>
              <w:left w:val="single" w:sz="4" w:space="0" w:color="auto"/>
              <w:bottom w:val="single" w:sz="4" w:space="0" w:color="auto"/>
              <w:right w:val="single" w:sz="4" w:space="0" w:color="auto"/>
            </w:tcBorders>
          </w:tcPr>
          <w:p w14:paraId="53EF7E93" w14:textId="40CF07F8" w:rsidR="0034784C" w:rsidRPr="008B70C2" w:rsidRDefault="0034784C" w:rsidP="0034784C">
            <w:pPr>
              <w:rPr>
                <w:rFonts w:ascii="標楷體" w:eastAsia="標楷體" w:hAnsi="標楷體"/>
              </w:rPr>
            </w:pPr>
            <w:r>
              <w:rPr>
                <w:rFonts w:ascii="標楷體" w:eastAsia="標楷體" w:hAnsi="標楷體" w:hint="eastAsia"/>
                <w:lang w:eastAsia="zh-HK"/>
              </w:rPr>
              <w:t>A</w:t>
            </w:r>
            <w:r>
              <w:rPr>
                <w:rFonts w:ascii="標楷體" w:eastAsia="標楷體" w:hAnsi="標楷體"/>
                <w:lang w:eastAsia="zh-HK"/>
              </w:rPr>
              <w:t>cDetail.</w:t>
            </w:r>
            <w:r>
              <w:rPr>
                <w:rFonts w:ascii="標楷體" w:eastAsia="標楷體" w:hAnsi="標楷體" w:hint="eastAsia"/>
                <w:lang w:eastAsia="zh-HK"/>
              </w:rPr>
              <w:t>S</w:t>
            </w:r>
            <w:r>
              <w:rPr>
                <w:rFonts w:ascii="標楷體" w:eastAsia="標楷體" w:hAnsi="標楷體"/>
                <w:lang w:eastAsia="zh-HK"/>
              </w:rPr>
              <w:t>lipNote</w:t>
            </w:r>
          </w:p>
        </w:tc>
        <w:tc>
          <w:tcPr>
            <w:tcW w:w="3638" w:type="dxa"/>
            <w:tcBorders>
              <w:top w:val="single" w:sz="4" w:space="0" w:color="auto"/>
              <w:left w:val="single" w:sz="4" w:space="0" w:color="auto"/>
              <w:bottom w:val="single" w:sz="4" w:space="0" w:color="auto"/>
              <w:right w:val="single" w:sz="4" w:space="0" w:color="auto"/>
            </w:tcBorders>
          </w:tcPr>
          <w:p w14:paraId="08326AA2" w14:textId="6E193B6B" w:rsidR="0034784C" w:rsidRDefault="0034784C" w:rsidP="0034784C">
            <w:pPr>
              <w:rPr>
                <w:rFonts w:ascii="標楷體" w:eastAsia="標楷體" w:hAnsi="標楷體"/>
              </w:rPr>
            </w:pPr>
            <w:r>
              <w:rPr>
                <w:rFonts w:ascii="標楷體" w:eastAsia="標楷體" w:hAnsi="標楷體" w:hint="eastAsia"/>
              </w:rPr>
              <w:t>摘要</w:t>
            </w:r>
          </w:p>
        </w:tc>
      </w:tr>
      <w:tr w:rsidR="0034784C" w14:paraId="4DEB85C7" w14:textId="77777777" w:rsidTr="0034784C">
        <w:tc>
          <w:tcPr>
            <w:tcW w:w="765" w:type="dxa"/>
            <w:tcBorders>
              <w:top w:val="single" w:sz="4" w:space="0" w:color="auto"/>
              <w:left w:val="single" w:sz="4" w:space="0" w:color="auto"/>
              <w:bottom w:val="single" w:sz="4" w:space="0" w:color="auto"/>
              <w:right w:val="single" w:sz="4" w:space="0" w:color="auto"/>
            </w:tcBorders>
          </w:tcPr>
          <w:p w14:paraId="742CB693" w14:textId="19CCF9E7" w:rsidR="0034784C" w:rsidRDefault="0034784C" w:rsidP="0034784C">
            <w:pPr>
              <w:jc w:val="center"/>
              <w:rPr>
                <w:rFonts w:ascii="標楷體" w:eastAsia="標楷體" w:hAnsi="標楷體"/>
              </w:rPr>
            </w:pPr>
            <w:r>
              <w:rPr>
                <w:rFonts w:ascii="標楷體" w:eastAsia="標楷體" w:hAnsi="標楷體" w:hint="eastAsia"/>
              </w:rPr>
              <w:t>11</w:t>
            </w:r>
          </w:p>
        </w:tc>
        <w:tc>
          <w:tcPr>
            <w:tcW w:w="1157" w:type="dxa"/>
            <w:tcBorders>
              <w:top w:val="single" w:sz="4" w:space="0" w:color="auto"/>
              <w:left w:val="single" w:sz="4" w:space="0" w:color="auto"/>
              <w:bottom w:val="single" w:sz="4" w:space="0" w:color="auto"/>
              <w:right w:val="single" w:sz="4" w:space="0" w:color="auto"/>
            </w:tcBorders>
          </w:tcPr>
          <w:p w14:paraId="72650D53" w14:textId="710CF8AF" w:rsidR="0034784C" w:rsidRDefault="0034784C" w:rsidP="0034784C">
            <w:pPr>
              <w:jc w:val="center"/>
              <w:rPr>
                <w:rFonts w:ascii="標楷體" w:eastAsia="標楷體" w:hAnsi="標楷體"/>
                <w:lang w:eastAsia="zh-HK"/>
              </w:rPr>
            </w:pPr>
            <w:r>
              <w:rPr>
                <w:rFonts w:ascii="標楷體" w:eastAsia="標楷體" w:hAnsi="標楷體" w:hint="eastAsia"/>
                <w:lang w:eastAsia="zh-HK"/>
              </w:rPr>
              <w:t>資料</w:t>
            </w:r>
          </w:p>
        </w:tc>
        <w:tc>
          <w:tcPr>
            <w:tcW w:w="1764" w:type="dxa"/>
            <w:tcBorders>
              <w:top w:val="single" w:sz="4" w:space="0" w:color="auto"/>
              <w:left w:val="single" w:sz="4" w:space="0" w:color="auto"/>
              <w:bottom w:val="single" w:sz="4" w:space="0" w:color="auto"/>
              <w:right w:val="single" w:sz="4" w:space="0" w:color="auto"/>
            </w:tcBorders>
          </w:tcPr>
          <w:p w14:paraId="29BD26F5" w14:textId="62B34912" w:rsidR="0034784C" w:rsidRDefault="0034784C" w:rsidP="0034784C">
            <w:pPr>
              <w:rPr>
                <w:rFonts w:ascii="標楷體" w:eastAsia="標楷體" w:hAnsi="標楷體"/>
                <w:lang w:eastAsia="zh-HK"/>
              </w:rPr>
            </w:pPr>
            <w:r>
              <w:rPr>
                <w:rFonts w:ascii="標楷體" w:eastAsia="標楷體" w:hAnsi="標楷體" w:hint="eastAsia"/>
                <w:lang w:eastAsia="zh-HK"/>
              </w:rPr>
              <w:t>交易代號</w:t>
            </w:r>
          </w:p>
        </w:tc>
        <w:tc>
          <w:tcPr>
            <w:tcW w:w="3096" w:type="dxa"/>
            <w:tcBorders>
              <w:top w:val="single" w:sz="4" w:space="0" w:color="auto"/>
              <w:left w:val="single" w:sz="4" w:space="0" w:color="auto"/>
              <w:bottom w:val="single" w:sz="4" w:space="0" w:color="auto"/>
              <w:right w:val="single" w:sz="4" w:space="0" w:color="auto"/>
            </w:tcBorders>
          </w:tcPr>
          <w:p w14:paraId="728DFFA3" w14:textId="77777777" w:rsidR="0034784C" w:rsidRDefault="0034784C" w:rsidP="0034784C">
            <w:pPr>
              <w:rPr>
                <w:rFonts w:ascii="標楷體" w:eastAsia="標楷體" w:hAnsi="標楷體"/>
                <w:lang w:eastAsia="zh-HK"/>
              </w:rPr>
            </w:pPr>
            <w:r>
              <w:rPr>
                <w:rFonts w:ascii="標楷體" w:eastAsia="標楷體" w:hAnsi="標楷體" w:hint="eastAsia"/>
                <w:lang w:eastAsia="zh-HK"/>
              </w:rPr>
              <w:t>A</w:t>
            </w:r>
            <w:r>
              <w:rPr>
                <w:rFonts w:ascii="標楷體" w:eastAsia="標楷體" w:hAnsi="標楷體"/>
                <w:lang w:eastAsia="zh-HK"/>
              </w:rPr>
              <w:t>cDetail.TitaTxcd</w:t>
            </w:r>
          </w:p>
          <w:p w14:paraId="588C5DF1" w14:textId="4C950B52" w:rsidR="0034784C" w:rsidRPr="008B70C2" w:rsidRDefault="0034784C" w:rsidP="0034784C">
            <w:pPr>
              <w:rPr>
                <w:rFonts w:ascii="標楷體" w:eastAsia="標楷體" w:hAnsi="標楷體"/>
              </w:rPr>
            </w:pPr>
            <w:r>
              <w:rPr>
                <w:rFonts w:ascii="標楷體" w:eastAsia="標楷體" w:hAnsi="標楷體" w:hint="eastAsia"/>
                <w:lang w:eastAsia="zh-HK"/>
              </w:rPr>
              <w:t>T</w:t>
            </w:r>
            <w:r>
              <w:rPr>
                <w:rFonts w:ascii="標楷體" w:eastAsia="標楷體" w:hAnsi="標楷體"/>
                <w:lang w:eastAsia="zh-HK"/>
              </w:rPr>
              <w:t>xTranCode.TranItem</w:t>
            </w:r>
          </w:p>
        </w:tc>
        <w:tc>
          <w:tcPr>
            <w:tcW w:w="3638" w:type="dxa"/>
            <w:tcBorders>
              <w:top w:val="single" w:sz="4" w:space="0" w:color="auto"/>
              <w:left w:val="single" w:sz="4" w:space="0" w:color="auto"/>
              <w:bottom w:val="single" w:sz="4" w:space="0" w:color="auto"/>
              <w:right w:val="single" w:sz="4" w:space="0" w:color="auto"/>
            </w:tcBorders>
          </w:tcPr>
          <w:p w14:paraId="1BFCD7B2" w14:textId="0CE0336A" w:rsidR="0034784C" w:rsidRDefault="0034784C" w:rsidP="0034784C">
            <w:pPr>
              <w:rPr>
                <w:rFonts w:ascii="標楷體" w:eastAsia="標楷體" w:hAnsi="標楷體"/>
              </w:rPr>
            </w:pPr>
            <w:r>
              <w:rPr>
                <w:rFonts w:ascii="標楷體" w:eastAsia="標楷體" w:hAnsi="標楷體" w:hint="eastAsia"/>
              </w:rPr>
              <w:t>交易代號+交易名稱</w:t>
            </w:r>
          </w:p>
        </w:tc>
      </w:tr>
      <w:tr w:rsidR="0034784C" w14:paraId="3043FB71" w14:textId="77777777" w:rsidTr="0034784C">
        <w:tc>
          <w:tcPr>
            <w:tcW w:w="765" w:type="dxa"/>
            <w:tcBorders>
              <w:top w:val="single" w:sz="4" w:space="0" w:color="auto"/>
              <w:left w:val="single" w:sz="4" w:space="0" w:color="auto"/>
              <w:bottom w:val="single" w:sz="4" w:space="0" w:color="auto"/>
              <w:right w:val="single" w:sz="4" w:space="0" w:color="auto"/>
            </w:tcBorders>
          </w:tcPr>
          <w:p w14:paraId="3A7C9AA7" w14:textId="08A7D4F2" w:rsidR="0034784C" w:rsidRDefault="0034784C" w:rsidP="0034784C">
            <w:pPr>
              <w:jc w:val="center"/>
              <w:rPr>
                <w:rFonts w:ascii="標楷體" w:eastAsia="標楷體" w:hAnsi="標楷體"/>
              </w:rPr>
            </w:pPr>
            <w:r>
              <w:rPr>
                <w:rFonts w:ascii="標楷體" w:eastAsia="標楷體" w:hAnsi="標楷體" w:hint="eastAsia"/>
              </w:rPr>
              <w:t>12</w:t>
            </w:r>
          </w:p>
        </w:tc>
        <w:tc>
          <w:tcPr>
            <w:tcW w:w="1157" w:type="dxa"/>
            <w:tcBorders>
              <w:top w:val="single" w:sz="4" w:space="0" w:color="auto"/>
              <w:left w:val="single" w:sz="4" w:space="0" w:color="auto"/>
              <w:bottom w:val="single" w:sz="4" w:space="0" w:color="auto"/>
              <w:right w:val="single" w:sz="4" w:space="0" w:color="auto"/>
            </w:tcBorders>
          </w:tcPr>
          <w:p w14:paraId="5945DD98" w14:textId="62ECBD35" w:rsidR="0034784C" w:rsidRDefault="0034784C" w:rsidP="0034784C">
            <w:pPr>
              <w:jc w:val="center"/>
              <w:rPr>
                <w:rFonts w:ascii="標楷體" w:eastAsia="標楷體" w:hAnsi="標楷體"/>
                <w:lang w:eastAsia="zh-HK"/>
              </w:rPr>
            </w:pPr>
            <w:r>
              <w:rPr>
                <w:rFonts w:ascii="標楷體" w:eastAsia="標楷體" w:hAnsi="標楷體" w:hint="eastAsia"/>
                <w:lang w:eastAsia="zh-HK"/>
              </w:rPr>
              <w:t>資料</w:t>
            </w:r>
          </w:p>
        </w:tc>
        <w:tc>
          <w:tcPr>
            <w:tcW w:w="1764" w:type="dxa"/>
            <w:tcBorders>
              <w:top w:val="single" w:sz="4" w:space="0" w:color="auto"/>
              <w:left w:val="single" w:sz="4" w:space="0" w:color="auto"/>
              <w:bottom w:val="single" w:sz="4" w:space="0" w:color="auto"/>
              <w:right w:val="single" w:sz="4" w:space="0" w:color="auto"/>
            </w:tcBorders>
          </w:tcPr>
          <w:p w14:paraId="685303C2" w14:textId="23C21F27" w:rsidR="0034784C" w:rsidRDefault="0034784C" w:rsidP="0034784C">
            <w:pPr>
              <w:rPr>
                <w:rFonts w:ascii="標楷體" w:eastAsia="標楷體" w:hAnsi="標楷體"/>
                <w:lang w:eastAsia="zh-HK"/>
              </w:rPr>
            </w:pPr>
            <w:r>
              <w:rPr>
                <w:rFonts w:ascii="標楷體" w:eastAsia="標楷體" w:hAnsi="標楷體" w:hint="eastAsia"/>
                <w:lang w:eastAsia="zh-HK"/>
              </w:rPr>
              <w:t>經辦</w:t>
            </w:r>
          </w:p>
        </w:tc>
        <w:tc>
          <w:tcPr>
            <w:tcW w:w="3096" w:type="dxa"/>
            <w:tcBorders>
              <w:top w:val="single" w:sz="4" w:space="0" w:color="auto"/>
              <w:left w:val="single" w:sz="4" w:space="0" w:color="auto"/>
              <w:bottom w:val="single" w:sz="4" w:space="0" w:color="auto"/>
              <w:right w:val="single" w:sz="4" w:space="0" w:color="auto"/>
            </w:tcBorders>
          </w:tcPr>
          <w:p w14:paraId="46AC44BF" w14:textId="77777777" w:rsidR="0034784C" w:rsidRPr="008A2A59" w:rsidRDefault="0034784C" w:rsidP="0034784C">
            <w:pPr>
              <w:rPr>
                <w:rFonts w:ascii="標楷體" w:eastAsia="標楷體" w:hAnsi="標楷體"/>
                <w:lang w:eastAsia="zh-HK"/>
              </w:rPr>
            </w:pPr>
            <w:r w:rsidRPr="008A2A59">
              <w:rPr>
                <w:rFonts w:ascii="標楷體" w:eastAsia="標楷體" w:hAnsi="標楷體" w:hint="eastAsia"/>
                <w:lang w:eastAsia="zh-HK"/>
              </w:rPr>
              <w:t>A</w:t>
            </w:r>
            <w:r w:rsidRPr="008A2A59">
              <w:rPr>
                <w:rFonts w:ascii="標楷體" w:eastAsia="標楷體" w:hAnsi="標楷體"/>
                <w:lang w:eastAsia="zh-HK"/>
              </w:rPr>
              <w:t>cDetail.TitaTlrNo</w:t>
            </w:r>
          </w:p>
          <w:p w14:paraId="53C406C3" w14:textId="59D622A9" w:rsidR="0034784C" w:rsidRPr="008B70C2" w:rsidRDefault="0034784C" w:rsidP="0034784C">
            <w:pPr>
              <w:rPr>
                <w:rFonts w:ascii="標楷體" w:eastAsia="標楷體" w:hAnsi="標楷體"/>
              </w:rPr>
            </w:pPr>
            <w:r w:rsidRPr="008A2A59">
              <w:rPr>
                <w:rFonts w:ascii="標楷體" w:eastAsia="標楷體" w:hAnsi="標楷體" w:cs="細明體"/>
                <w:kern w:val="0"/>
              </w:rPr>
              <w:t>TxTeller.getTlrItem</w:t>
            </w:r>
          </w:p>
        </w:tc>
        <w:tc>
          <w:tcPr>
            <w:tcW w:w="3638" w:type="dxa"/>
            <w:tcBorders>
              <w:top w:val="single" w:sz="4" w:space="0" w:color="auto"/>
              <w:left w:val="single" w:sz="4" w:space="0" w:color="auto"/>
              <w:bottom w:val="single" w:sz="4" w:space="0" w:color="auto"/>
              <w:right w:val="single" w:sz="4" w:space="0" w:color="auto"/>
            </w:tcBorders>
          </w:tcPr>
          <w:p w14:paraId="2B1C3EE8" w14:textId="77777777" w:rsidR="0034784C" w:rsidRDefault="00437C15" w:rsidP="0034784C">
            <w:pPr>
              <w:rPr>
                <w:rFonts w:ascii="標楷體" w:eastAsia="標楷體" w:hAnsi="標楷體"/>
              </w:rPr>
            </w:pPr>
            <w:r>
              <w:rPr>
                <w:rFonts w:ascii="標楷體" w:eastAsia="標楷體" w:hAnsi="標楷體" w:hint="eastAsia"/>
              </w:rPr>
              <w:t>1.</w:t>
            </w:r>
            <w:r w:rsidR="0034784C">
              <w:rPr>
                <w:rFonts w:ascii="標楷體" w:eastAsia="標楷體" w:hAnsi="標楷體" w:hint="eastAsia"/>
              </w:rPr>
              <w:t>經辦+經辦姓名</w:t>
            </w:r>
          </w:p>
          <w:p w14:paraId="22444627" w14:textId="47EB4085" w:rsidR="00437C15" w:rsidRDefault="00437C15" w:rsidP="00F26BA6">
            <w:pPr>
              <w:ind w:left="240" w:hangingChars="100" w:hanging="240"/>
              <w:rPr>
                <w:rFonts w:ascii="標楷體" w:eastAsia="標楷體" w:hAnsi="標楷體"/>
                <w:lang w:eastAsia="zh-HK"/>
              </w:rPr>
            </w:pPr>
            <w:r>
              <w:rPr>
                <w:rFonts w:ascii="標楷體" w:eastAsia="標楷體" w:hAnsi="標楷體" w:hint="eastAsia"/>
              </w:rPr>
              <w:t>2.依據</w:t>
            </w:r>
            <w:r w:rsidRPr="008A2A59">
              <w:rPr>
                <w:rFonts w:ascii="標楷體" w:eastAsia="標楷體" w:hAnsi="標楷體" w:hint="eastAsia"/>
                <w:lang w:eastAsia="zh-HK"/>
              </w:rPr>
              <w:t>A</w:t>
            </w:r>
            <w:r w:rsidRPr="008A2A59">
              <w:rPr>
                <w:rFonts w:ascii="標楷體" w:eastAsia="標楷體" w:hAnsi="標楷體"/>
                <w:lang w:eastAsia="zh-HK"/>
              </w:rPr>
              <w:t>cDetail.TitaTlrNo</w:t>
            </w:r>
            <w:r>
              <w:rPr>
                <w:rFonts w:ascii="標楷體" w:eastAsia="標楷體" w:hAnsi="標楷體" w:hint="eastAsia"/>
                <w:lang w:eastAsia="zh-HK"/>
              </w:rPr>
              <w:t>對應</w:t>
            </w:r>
            <w:r>
              <w:rPr>
                <w:rFonts w:ascii="標楷體" w:eastAsia="標楷體" w:hAnsi="標楷體" w:hint="eastAsia"/>
                <w:lang w:eastAsia="zh-HK"/>
              </w:rPr>
              <w:lastRenderedPageBreak/>
              <w:t>使用者檔</w:t>
            </w:r>
            <w:r>
              <w:rPr>
                <w:rFonts w:ascii="標楷體" w:eastAsia="標楷體" w:hAnsi="標楷體" w:hint="eastAsia"/>
              </w:rPr>
              <w:t>(</w:t>
            </w:r>
            <w:r w:rsidRPr="008A2A59">
              <w:rPr>
                <w:rFonts w:ascii="標楷體" w:eastAsia="標楷體" w:hAnsi="標楷體" w:cs="細明體"/>
                <w:kern w:val="0"/>
              </w:rPr>
              <w:t>TxTeller</w:t>
            </w:r>
            <w:r w:rsidR="00F26BA6">
              <w:rPr>
                <w:rFonts w:ascii="標楷體" w:eastAsia="標楷體" w:hAnsi="標楷體" w:cs="細明體"/>
                <w:kern w:val="0"/>
              </w:rPr>
              <w:t>.</w:t>
            </w:r>
            <w:r w:rsidR="00F26BA6" w:rsidRPr="008A2A59">
              <w:rPr>
                <w:rFonts w:ascii="標楷體" w:eastAsia="標楷體" w:hAnsi="標楷體" w:cs="細明體"/>
                <w:kern w:val="0"/>
              </w:rPr>
              <w:t xml:space="preserve"> TlrItem</w:t>
            </w:r>
            <w:r>
              <w:rPr>
                <w:rFonts w:ascii="標楷體" w:eastAsia="標楷體" w:hAnsi="標楷體" w:hint="eastAsia"/>
              </w:rPr>
              <w:t>)</w:t>
            </w:r>
            <w:r>
              <w:rPr>
                <w:rFonts w:ascii="標楷體" w:eastAsia="標楷體" w:hAnsi="標楷體" w:cs="細明體" w:hint="eastAsia"/>
                <w:kern w:val="0"/>
              </w:rPr>
              <w:t>顯示</w:t>
            </w:r>
            <w:r w:rsidR="003E4C8B">
              <w:rPr>
                <w:rFonts w:ascii="標楷體" w:eastAsia="標楷體" w:hAnsi="標楷體" w:hint="eastAsia"/>
              </w:rPr>
              <w:t>經辦</w:t>
            </w:r>
            <w:r>
              <w:rPr>
                <w:rFonts w:ascii="標楷體" w:eastAsia="標楷體" w:hAnsi="標楷體" w:cs="細明體" w:hint="eastAsia"/>
                <w:kern w:val="0"/>
              </w:rPr>
              <w:t>姓名</w:t>
            </w:r>
          </w:p>
        </w:tc>
      </w:tr>
      <w:tr w:rsidR="0034784C" w14:paraId="6B3A1D9E" w14:textId="77777777" w:rsidTr="0034784C">
        <w:tc>
          <w:tcPr>
            <w:tcW w:w="765" w:type="dxa"/>
            <w:tcBorders>
              <w:top w:val="single" w:sz="4" w:space="0" w:color="auto"/>
              <w:left w:val="single" w:sz="4" w:space="0" w:color="auto"/>
              <w:bottom w:val="single" w:sz="4" w:space="0" w:color="auto"/>
              <w:right w:val="single" w:sz="4" w:space="0" w:color="auto"/>
            </w:tcBorders>
          </w:tcPr>
          <w:p w14:paraId="057ABF2B" w14:textId="0B95B0BA" w:rsidR="0034784C" w:rsidRDefault="0034784C" w:rsidP="0034784C">
            <w:pPr>
              <w:jc w:val="center"/>
              <w:rPr>
                <w:rFonts w:ascii="標楷體" w:eastAsia="標楷體" w:hAnsi="標楷體"/>
              </w:rPr>
            </w:pPr>
            <w:r>
              <w:rPr>
                <w:rFonts w:ascii="標楷體" w:eastAsia="標楷體" w:hAnsi="標楷體" w:hint="eastAsia"/>
              </w:rPr>
              <w:lastRenderedPageBreak/>
              <w:t>13</w:t>
            </w:r>
          </w:p>
        </w:tc>
        <w:tc>
          <w:tcPr>
            <w:tcW w:w="1157" w:type="dxa"/>
            <w:tcBorders>
              <w:top w:val="single" w:sz="4" w:space="0" w:color="auto"/>
              <w:left w:val="single" w:sz="4" w:space="0" w:color="auto"/>
              <w:bottom w:val="single" w:sz="4" w:space="0" w:color="auto"/>
              <w:right w:val="single" w:sz="4" w:space="0" w:color="auto"/>
            </w:tcBorders>
          </w:tcPr>
          <w:p w14:paraId="51049AAE" w14:textId="22E29743" w:rsidR="0034784C" w:rsidRDefault="0034784C" w:rsidP="0034784C">
            <w:pPr>
              <w:jc w:val="center"/>
              <w:rPr>
                <w:rFonts w:ascii="標楷體" w:eastAsia="標楷體" w:hAnsi="標楷體"/>
                <w:lang w:eastAsia="zh-HK"/>
              </w:rPr>
            </w:pPr>
            <w:r>
              <w:rPr>
                <w:rFonts w:ascii="標楷體" w:eastAsia="標楷體" w:hAnsi="標楷體" w:hint="eastAsia"/>
                <w:lang w:eastAsia="zh-HK"/>
              </w:rPr>
              <w:t>資料</w:t>
            </w:r>
          </w:p>
        </w:tc>
        <w:tc>
          <w:tcPr>
            <w:tcW w:w="1764" w:type="dxa"/>
            <w:tcBorders>
              <w:top w:val="single" w:sz="4" w:space="0" w:color="auto"/>
              <w:left w:val="single" w:sz="4" w:space="0" w:color="auto"/>
              <w:bottom w:val="single" w:sz="4" w:space="0" w:color="auto"/>
              <w:right w:val="single" w:sz="4" w:space="0" w:color="auto"/>
            </w:tcBorders>
          </w:tcPr>
          <w:p w14:paraId="38AED8AF" w14:textId="1722F9F4" w:rsidR="0034784C" w:rsidRDefault="0034784C" w:rsidP="0034784C">
            <w:pPr>
              <w:rPr>
                <w:rFonts w:ascii="標楷體" w:eastAsia="標楷體" w:hAnsi="標楷體"/>
                <w:lang w:eastAsia="zh-HK"/>
              </w:rPr>
            </w:pPr>
            <w:r>
              <w:rPr>
                <w:rFonts w:ascii="標楷體" w:eastAsia="標楷體" w:hAnsi="標楷體" w:hint="eastAsia"/>
                <w:lang w:eastAsia="zh-HK"/>
              </w:rPr>
              <w:t>主管</w:t>
            </w:r>
          </w:p>
        </w:tc>
        <w:tc>
          <w:tcPr>
            <w:tcW w:w="3096" w:type="dxa"/>
            <w:tcBorders>
              <w:top w:val="single" w:sz="4" w:space="0" w:color="auto"/>
              <w:left w:val="single" w:sz="4" w:space="0" w:color="auto"/>
              <w:bottom w:val="single" w:sz="4" w:space="0" w:color="auto"/>
              <w:right w:val="single" w:sz="4" w:space="0" w:color="auto"/>
            </w:tcBorders>
          </w:tcPr>
          <w:p w14:paraId="21DF8ED5" w14:textId="77777777" w:rsidR="0034784C" w:rsidRPr="008A2A59" w:rsidRDefault="0034784C" w:rsidP="0034784C">
            <w:pPr>
              <w:rPr>
                <w:rFonts w:ascii="標楷體" w:eastAsia="標楷體" w:hAnsi="標楷體"/>
                <w:lang w:eastAsia="zh-HK"/>
              </w:rPr>
            </w:pPr>
            <w:r w:rsidRPr="008A2A59">
              <w:rPr>
                <w:rFonts w:ascii="標楷體" w:eastAsia="標楷體" w:hAnsi="標楷體" w:hint="eastAsia"/>
              </w:rPr>
              <w:t>A</w:t>
            </w:r>
            <w:r w:rsidRPr="008A2A59">
              <w:rPr>
                <w:rFonts w:ascii="標楷體" w:eastAsia="標楷體" w:hAnsi="標楷體" w:hint="eastAsia"/>
                <w:lang w:eastAsia="zh-HK"/>
              </w:rPr>
              <w:t>c</w:t>
            </w:r>
            <w:r w:rsidRPr="008A2A59">
              <w:rPr>
                <w:rFonts w:ascii="標楷體" w:eastAsia="標楷體" w:hAnsi="標楷體"/>
                <w:lang w:eastAsia="zh-HK"/>
              </w:rPr>
              <w:t>Detail.TitaSupNo</w:t>
            </w:r>
          </w:p>
          <w:p w14:paraId="26BB7264" w14:textId="18774125" w:rsidR="0034784C" w:rsidRPr="008B70C2" w:rsidRDefault="0034784C" w:rsidP="0034784C">
            <w:pPr>
              <w:rPr>
                <w:rFonts w:ascii="標楷體" w:eastAsia="標楷體" w:hAnsi="標楷體"/>
              </w:rPr>
            </w:pPr>
            <w:r w:rsidRPr="008A2A59">
              <w:rPr>
                <w:rFonts w:ascii="標楷體" w:eastAsia="標楷體" w:hAnsi="標楷體" w:cs="細明體"/>
                <w:kern w:val="0"/>
              </w:rPr>
              <w:t>TxTeller.getTlrItem</w:t>
            </w:r>
          </w:p>
        </w:tc>
        <w:tc>
          <w:tcPr>
            <w:tcW w:w="3638" w:type="dxa"/>
            <w:tcBorders>
              <w:top w:val="single" w:sz="4" w:space="0" w:color="auto"/>
              <w:left w:val="single" w:sz="4" w:space="0" w:color="auto"/>
              <w:bottom w:val="single" w:sz="4" w:space="0" w:color="auto"/>
              <w:right w:val="single" w:sz="4" w:space="0" w:color="auto"/>
            </w:tcBorders>
          </w:tcPr>
          <w:p w14:paraId="02485BCB" w14:textId="77777777" w:rsidR="0034784C" w:rsidRDefault="00437C15" w:rsidP="0034784C">
            <w:pPr>
              <w:rPr>
                <w:rFonts w:ascii="標楷體" w:eastAsia="標楷體" w:hAnsi="標楷體"/>
              </w:rPr>
            </w:pPr>
            <w:r>
              <w:rPr>
                <w:rFonts w:ascii="標楷體" w:eastAsia="標楷體" w:hAnsi="標楷體" w:hint="eastAsia"/>
              </w:rPr>
              <w:t>1.</w:t>
            </w:r>
            <w:r w:rsidR="0034784C">
              <w:rPr>
                <w:rFonts w:ascii="標楷體" w:eastAsia="標楷體" w:hAnsi="標楷體" w:hint="eastAsia"/>
              </w:rPr>
              <w:t>主管+主管姓名</w:t>
            </w:r>
          </w:p>
          <w:p w14:paraId="00201E61" w14:textId="6B75F520" w:rsidR="00437C15" w:rsidRDefault="00437C15" w:rsidP="00F26BA6">
            <w:pPr>
              <w:ind w:left="240" w:hangingChars="100" w:hanging="240"/>
              <w:rPr>
                <w:rFonts w:ascii="標楷體" w:eastAsia="標楷體" w:hAnsi="標楷體"/>
              </w:rPr>
            </w:pPr>
            <w:r>
              <w:rPr>
                <w:rFonts w:ascii="標楷體" w:eastAsia="標楷體" w:hAnsi="標楷體" w:hint="eastAsia"/>
              </w:rPr>
              <w:t>2.依據</w:t>
            </w:r>
            <w:r w:rsidRPr="008A2A59">
              <w:rPr>
                <w:rFonts w:ascii="標楷體" w:eastAsia="標楷體" w:hAnsi="標楷體" w:hint="eastAsia"/>
                <w:lang w:eastAsia="zh-HK"/>
              </w:rPr>
              <w:t>A</w:t>
            </w:r>
            <w:r w:rsidRPr="008A2A59">
              <w:rPr>
                <w:rFonts w:ascii="標楷體" w:eastAsia="標楷體" w:hAnsi="標楷體"/>
                <w:lang w:eastAsia="zh-HK"/>
              </w:rPr>
              <w:t>cDetail.TitaSupNo</w:t>
            </w:r>
            <w:r>
              <w:rPr>
                <w:rFonts w:ascii="標楷體" w:eastAsia="標楷體" w:hAnsi="標楷體" w:hint="eastAsia"/>
                <w:lang w:eastAsia="zh-HK"/>
              </w:rPr>
              <w:t>對應使用者檔</w:t>
            </w:r>
            <w:r>
              <w:rPr>
                <w:rFonts w:ascii="標楷體" w:eastAsia="標楷體" w:hAnsi="標楷體" w:hint="eastAsia"/>
              </w:rPr>
              <w:t>(</w:t>
            </w:r>
            <w:r w:rsidRPr="008A2A59">
              <w:rPr>
                <w:rFonts w:ascii="標楷體" w:eastAsia="標楷體" w:hAnsi="標楷體" w:cs="細明體"/>
                <w:kern w:val="0"/>
              </w:rPr>
              <w:t>TxTeller</w:t>
            </w:r>
            <w:r w:rsidR="00F26BA6">
              <w:rPr>
                <w:rFonts w:ascii="標楷體" w:eastAsia="標楷體" w:hAnsi="標楷體" w:cs="細明體"/>
                <w:kern w:val="0"/>
              </w:rPr>
              <w:t>.</w:t>
            </w:r>
            <w:r w:rsidR="00F26BA6" w:rsidRPr="008A2A59">
              <w:rPr>
                <w:rFonts w:ascii="標楷體" w:eastAsia="標楷體" w:hAnsi="標楷體" w:cs="細明體"/>
                <w:kern w:val="0"/>
              </w:rPr>
              <w:t xml:space="preserve"> TlrItem</w:t>
            </w:r>
            <w:r>
              <w:rPr>
                <w:rFonts w:ascii="標楷體" w:eastAsia="標楷體" w:hAnsi="標楷體" w:hint="eastAsia"/>
              </w:rPr>
              <w:t>)</w:t>
            </w:r>
            <w:r>
              <w:rPr>
                <w:rFonts w:ascii="標楷體" w:eastAsia="標楷體" w:hAnsi="標楷體" w:cs="細明體" w:hint="eastAsia"/>
                <w:kern w:val="0"/>
              </w:rPr>
              <w:t>顯示</w:t>
            </w:r>
            <w:r w:rsidR="003E4C8B">
              <w:rPr>
                <w:rFonts w:ascii="標楷體" w:eastAsia="標楷體" w:hAnsi="標楷體" w:hint="eastAsia"/>
              </w:rPr>
              <w:t>主管</w:t>
            </w:r>
            <w:r>
              <w:rPr>
                <w:rFonts w:ascii="標楷體" w:eastAsia="標楷體" w:hAnsi="標楷體" w:cs="細明體" w:hint="eastAsia"/>
                <w:kern w:val="0"/>
              </w:rPr>
              <w:t>姓名</w:t>
            </w:r>
          </w:p>
        </w:tc>
      </w:tr>
    </w:tbl>
    <w:p w14:paraId="479F195E" w14:textId="7B205956" w:rsidR="009D4ACB" w:rsidRDefault="009D4ACB">
      <w:pPr>
        <w:widowControl/>
        <w:rPr>
          <w:rFonts w:ascii="標楷體" w:eastAsia="標楷體" w:hAnsi="標楷體"/>
          <w:sz w:val="32"/>
          <w:szCs w:val="20"/>
        </w:rPr>
      </w:pPr>
      <w:r>
        <w:rPr>
          <w:rFonts w:ascii="標楷體" w:hAnsi="標楷體"/>
        </w:rPr>
        <w:tab/>
      </w:r>
      <w:r>
        <w:rPr>
          <w:rFonts w:ascii="標楷體" w:hAnsi="標楷體"/>
        </w:rPr>
        <w:br w:type="page"/>
      </w:r>
    </w:p>
    <w:p w14:paraId="7AE0CDE5" w14:textId="70E0DB9A" w:rsidR="00D23522" w:rsidRPr="009D4ACB" w:rsidRDefault="00C21774" w:rsidP="009D4ACB">
      <w:pPr>
        <w:pStyle w:val="3"/>
        <w:numPr>
          <w:ilvl w:val="2"/>
          <w:numId w:val="1"/>
        </w:numPr>
        <w:rPr>
          <w:rFonts w:ascii="標楷體" w:hAnsi="標楷體"/>
        </w:rPr>
      </w:pPr>
      <w:r>
        <w:rPr>
          <w:rFonts w:ascii="標楷體" w:hAnsi="標楷體" w:hint="eastAsia"/>
        </w:rPr>
        <w:lastRenderedPageBreak/>
        <w:t>L6907</w:t>
      </w:r>
      <w:r w:rsidR="00452893" w:rsidRPr="00362205">
        <w:rPr>
          <w:rFonts w:ascii="標楷體" w:hAnsi="標楷體" w:hint="eastAsia"/>
        </w:rPr>
        <w:t>未銷帳餘額明細查詢</w:t>
      </w:r>
      <w:r w:rsidR="0097754F">
        <w:rPr>
          <w:rFonts w:ascii="標楷體" w:hAnsi="標楷體" w:hint="eastAsia"/>
        </w:rPr>
        <w:t>***</w:t>
      </w:r>
    </w:p>
    <w:p w14:paraId="4669FA7F" w14:textId="77777777" w:rsidR="009D4ACB" w:rsidRPr="00362205" w:rsidRDefault="009D4ACB" w:rsidP="00D01BCC">
      <w:pPr>
        <w:pStyle w:val="a"/>
      </w:pPr>
      <w:r w:rsidRPr="00362205">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9D4ACB" w:rsidRPr="00362205" w14:paraId="23F138B0" w14:textId="77777777" w:rsidTr="00344657">
        <w:trPr>
          <w:trHeight w:val="277"/>
        </w:trPr>
        <w:tc>
          <w:tcPr>
            <w:tcW w:w="1548" w:type="dxa"/>
            <w:tcBorders>
              <w:top w:val="single" w:sz="8" w:space="0" w:color="000000"/>
              <w:bottom w:val="single" w:sz="8" w:space="0" w:color="000000"/>
              <w:right w:val="single" w:sz="8" w:space="0" w:color="000000"/>
            </w:tcBorders>
            <w:shd w:val="clear" w:color="auto" w:fill="F3F3F3"/>
          </w:tcPr>
          <w:p w14:paraId="6ABBA48A" w14:textId="77777777" w:rsidR="009D4ACB" w:rsidRPr="00362205" w:rsidRDefault="009D4ACB" w:rsidP="00344657">
            <w:pPr>
              <w:rPr>
                <w:rFonts w:ascii="標楷體" w:eastAsia="標楷體" w:hAnsi="標楷體"/>
              </w:rPr>
            </w:pPr>
            <w:r w:rsidRPr="00362205">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3BA42A22" w14:textId="44335571" w:rsidR="009D4ACB" w:rsidRPr="00362205" w:rsidRDefault="009D4ACB" w:rsidP="00344657">
            <w:pPr>
              <w:rPr>
                <w:rFonts w:ascii="標楷體" w:eastAsia="標楷體" w:hAnsi="標楷體"/>
                <w:lang w:eastAsia="zh-HK"/>
              </w:rPr>
            </w:pPr>
            <w:r w:rsidRPr="00362205">
              <w:rPr>
                <w:rFonts w:ascii="標楷體" w:eastAsia="標楷體" w:hAnsi="標楷體" w:hint="eastAsia"/>
              </w:rPr>
              <w:t>未銷帳餘額明細查詢</w:t>
            </w:r>
          </w:p>
        </w:tc>
      </w:tr>
      <w:tr w:rsidR="009D4ACB" w:rsidRPr="00362205" w14:paraId="10EF54CD" w14:textId="77777777" w:rsidTr="00344657">
        <w:trPr>
          <w:trHeight w:val="277"/>
        </w:trPr>
        <w:tc>
          <w:tcPr>
            <w:tcW w:w="1548" w:type="dxa"/>
            <w:tcBorders>
              <w:top w:val="single" w:sz="8" w:space="0" w:color="000000"/>
              <w:bottom w:val="single" w:sz="8" w:space="0" w:color="000000"/>
              <w:right w:val="single" w:sz="8" w:space="0" w:color="000000"/>
            </w:tcBorders>
            <w:shd w:val="clear" w:color="auto" w:fill="F3F3F3"/>
          </w:tcPr>
          <w:p w14:paraId="781885B6" w14:textId="77777777" w:rsidR="009D4ACB" w:rsidRPr="00362205" w:rsidRDefault="009D4ACB" w:rsidP="00344657">
            <w:pPr>
              <w:rPr>
                <w:rFonts w:ascii="標楷體" w:eastAsia="標楷體" w:hAnsi="標楷體"/>
              </w:rPr>
            </w:pPr>
            <w:r w:rsidRPr="00362205">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5FCE85C9" w14:textId="28B8D966" w:rsidR="009D4ACB" w:rsidRPr="00362205" w:rsidRDefault="009D4ACB" w:rsidP="00344657">
            <w:pPr>
              <w:rPr>
                <w:rFonts w:ascii="標楷體" w:eastAsia="標楷體" w:hAnsi="標楷體"/>
                <w:lang w:eastAsia="zh-HK"/>
              </w:rPr>
            </w:pPr>
            <w:r w:rsidRPr="00362205">
              <w:rPr>
                <w:rFonts w:ascii="標楷體" w:eastAsia="標楷體" w:hAnsi="標楷體" w:hint="eastAsia"/>
              </w:rPr>
              <w:t>查詢</w:t>
            </w:r>
            <w:r w:rsidRPr="00362205">
              <w:rPr>
                <w:rFonts w:ascii="標楷體" w:eastAsia="標楷體" w:hAnsi="標楷體" w:hint="eastAsia"/>
                <w:lang w:eastAsia="zh-HK"/>
              </w:rPr>
              <w:t>會</w:t>
            </w:r>
            <w:r w:rsidRPr="00362205">
              <w:rPr>
                <w:rFonts w:ascii="標楷體" w:eastAsia="標楷體" w:hAnsi="標楷體" w:hint="eastAsia"/>
              </w:rPr>
              <w:t>未銷帳餘額明細</w:t>
            </w:r>
            <w:r>
              <w:rPr>
                <w:rFonts w:ascii="標楷體" w:eastAsia="標楷體" w:hAnsi="標楷體" w:hint="eastAsia"/>
                <w:lang w:eastAsia="zh-HK"/>
              </w:rPr>
              <w:t>時</w:t>
            </w:r>
          </w:p>
        </w:tc>
      </w:tr>
      <w:tr w:rsidR="009D4ACB" w:rsidRPr="00362205" w14:paraId="58A9796E" w14:textId="77777777" w:rsidTr="00344657">
        <w:trPr>
          <w:trHeight w:val="773"/>
        </w:trPr>
        <w:tc>
          <w:tcPr>
            <w:tcW w:w="1548" w:type="dxa"/>
            <w:tcBorders>
              <w:top w:val="single" w:sz="8" w:space="0" w:color="000000"/>
              <w:bottom w:val="single" w:sz="8" w:space="0" w:color="000000"/>
              <w:right w:val="single" w:sz="8" w:space="0" w:color="000000"/>
            </w:tcBorders>
            <w:shd w:val="clear" w:color="auto" w:fill="F3F3F3"/>
          </w:tcPr>
          <w:p w14:paraId="4894FBB6" w14:textId="77777777" w:rsidR="009D4ACB" w:rsidRPr="00362205" w:rsidRDefault="009D4ACB" w:rsidP="00344657">
            <w:pPr>
              <w:rPr>
                <w:rFonts w:ascii="標楷體" w:eastAsia="標楷體" w:hAnsi="標楷體"/>
              </w:rPr>
            </w:pPr>
            <w:r w:rsidRPr="00362205">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16895AA6" w14:textId="6E73C5D4" w:rsidR="009D4ACB" w:rsidRDefault="009D4ACB" w:rsidP="00344657">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查詢</w:t>
            </w:r>
            <w:r>
              <w:rPr>
                <w:rFonts w:ascii="標楷體" w:eastAsia="標楷體" w:hAnsi="標楷體" w:hint="eastAsia"/>
              </w:rPr>
              <w:t>會計銷帳檔(A</w:t>
            </w:r>
            <w:r>
              <w:rPr>
                <w:rFonts w:ascii="標楷體" w:eastAsia="標楷體" w:hAnsi="標楷體"/>
              </w:rPr>
              <w:t>cReceivable)</w:t>
            </w:r>
          </w:p>
          <w:p w14:paraId="2E674A81" w14:textId="77777777" w:rsidR="009D4ACB" w:rsidRDefault="009D4ACB" w:rsidP="00344657">
            <w:pPr>
              <w:rPr>
                <w:rFonts w:ascii="標楷體" w:eastAsia="標楷體" w:hAnsi="標楷體"/>
                <w:lang w:eastAsia="zh-HK"/>
              </w:rPr>
            </w:pPr>
            <w:r>
              <w:rPr>
                <w:rFonts w:ascii="標楷體" w:eastAsia="標楷體" w:hAnsi="標楷體"/>
              </w:rPr>
              <w:t>2.</w:t>
            </w:r>
            <w:r>
              <w:rPr>
                <w:rFonts w:ascii="標楷體" w:eastAsia="標楷體" w:hAnsi="標楷體" w:hint="eastAsia"/>
                <w:lang w:eastAsia="zh-HK"/>
              </w:rPr>
              <w:t>依據輸入查詢條件</w:t>
            </w:r>
            <w:r>
              <w:rPr>
                <w:rFonts w:ascii="標楷體" w:eastAsia="標楷體" w:hAnsi="標楷體" w:hint="eastAsia"/>
              </w:rPr>
              <w:t>,</w:t>
            </w:r>
            <w:r>
              <w:rPr>
                <w:rFonts w:ascii="標楷體" w:eastAsia="標楷體" w:hAnsi="標楷體" w:hint="eastAsia"/>
                <w:lang w:eastAsia="zh-HK"/>
              </w:rPr>
              <w:t>輸出查詢資料</w:t>
            </w:r>
          </w:p>
          <w:p w14:paraId="4BA1F32E" w14:textId="77777777" w:rsidR="009D4ACB" w:rsidRDefault="009D4ACB" w:rsidP="00344657">
            <w:pPr>
              <w:rPr>
                <w:rFonts w:ascii="新細明體" w:hAnsi="新細明體"/>
                <w:lang w:eastAsia="zh-HK"/>
              </w:rPr>
            </w:pPr>
            <w:r>
              <w:rPr>
                <w:rFonts w:ascii="標楷體" w:eastAsia="標楷體" w:hAnsi="標楷體" w:hint="eastAsia"/>
              </w:rPr>
              <w:t xml:space="preserve">  (</w:t>
            </w:r>
            <w:r>
              <w:rPr>
                <w:rFonts w:ascii="標楷體" w:eastAsia="標楷體" w:hAnsi="標楷體"/>
              </w:rPr>
              <w:t>1).</w:t>
            </w:r>
            <w:r>
              <w:rPr>
                <w:rFonts w:ascii="標楷體" w:eastAsia="標楷體" w:hAnsi="標楷體" w:hint="eastAsia"/>
                <w:lang w:eastAsia="zh-HK"/>
              </w:rPr>
              <w:t>帳冊別</w:t>
            </w:r>
            <w:r>
              <w:rPr>
                <w:rFonts w:ascii="標楷體" w:eastAsia="標楷體" w:hAnsi="標楷體" w:hint="eastAsia"/>
              </w:rPr>
              <w:t>(</w:t>
            </w:r>
            <w:r w:rsidRPr="00C323C7">
              <w:rPr>
                <w:rFonts w:ascii="標楷體" w:eastAsia="標楷體" w:hAnsi="標楷體"/>
              </w:rPr>
              <w:t>AcBookCode</w:t>
            </w:r>
            <w:r>
              <w:rPr>
                <w:rFonts w:ascii="標楷體" w:eastAsia="標楷體" w:hAnsi="標楷體"/>
              </w:rPr>
              <w:t>)</w:t>
            </w:r>
            <w:r>
              <w:rPr>
                <w:rFonts w:ascii="標楷體" w:eastAsia="標楷體" w:hAnsi="標楷體" w:hint="eastAsia"/>
              </w:rPr>
              <w:t xml:space="preserve"> = </w:t>
            </w:r>
            <w:r>
              <w:rPr>
                <w:rFonts w:ascii="標楷體" w:eastAsia="標楷體" w:hAnsi="標楷體" w:hint="eastAsia"/>
                <w:lang w:eastAsia="zh-HK"/>
              </w:rPr>
              <w:t>輸入條件</w:t>
            </w:r>
            <w:r>
              <w:rPr>
                <w:rFonts w:ascii="新細明體" w:hAnsi="新細明體" w:hint="eastAsia"/>
                <w:lang w:eastAsia="zh-HK"/>
              </w:rPr>
              <w:t>「</w:t>
            </w:r>
            <w:r>
              <w:rPr>
                <w:rFonts w:ascii="標楷體" w:eastAsia="標楷體" w:hAnsi="標楷體" w:hint="eastAsia"/>
                <w:lang w:eastAsia="zh-HK"/>
              </w:rPr>
              <w:t>帳冊別</w:t>
            </w:r>
            <w:r>
              <w:rPr>
                <w:rFonts w:ascii="新細明體" w:hAnsi="新細明體" w:hint="eastAsia"/>
                <w:lang w:eastAsia="zh-HK"/>
              </w:rPr>
              <w:t>」</w:t>
            </w:r>
          </w:p>
          <w:p w14:paraId="1EFB0E05" w14:textId="77777777" w:rsidR="009D4ACB" w:rsidRDefault="009D4ACB" w:rsidP="00344657">
            <w:pPr>
              <w:rPr>
                <w:rFonts w:ascii="標楷體" w:eastAsia="標楷體" w:hAnsi="標楷體"/>
              </w:rPr>
            </w:pPr>
            <w:r>
              <w:rPr>
                <w:rFonts w:ascii="標楷體" w:eastAsia="標楷體" w:hAnsi="標楷體" w:hint="eastAsia"/>
              </w:rPr>
              <w:t xml:space="preserve">  (2).單位別(B</w:t>
            </w:r>
            <w:r>
              <w:rPr>
                <w:rFonts w:ascii="標楷體" w:eastAsia="標楷體" w:hAnsi="標楷體"/>
              </w:rPr>
              <w:t>ranchNo)</w:t>
            </w:r>
            <w:r>
              <w:rPr>
                <w:rFonts w:ascii="標楷體" w:eastAsia="標楷體" w:hAnsi="標楷體" w:hint="eastAsia"/>
              </w:rPr>
              <w:t xml:space="preserve"> = </w:t>
            </w:r>
            <w:r>
              <w:rPr>
                <w:rFonts w:ascii="標楷體" w:eastAsia="標楷體" w:hAnsi="標楷體" w:hint="eastAsia"/>
                <w:lang w:eastAsia="zh-HK"/>
              </w:rPr>
              <w:t>輸入條件</w:t>
            </w:r>
            <w:r>
              <w:rPr>
                <w:rFonts w:ascii="新細明體" w:hAnsi="新細明體" w:hint="eastAsia"/>
                <w:lang w:eastAsia="zh-HK"/>
              </w:rPr>
              <w:t>「</w:t>
            </w:r>
            <w:r>
              <w:rPr>
                <w:rFonts w:ascii="標楷體" w:eastAsia="標楷體" w:hAnsi="標楷體" w:hint="eastAsia"/>
              </w:rPr>
              <w:t>單位別</w:t>
            </w:r>
            <w:r>
              <w:rPr>
                <w:rFonts w:ascii="新細明體" w:hAnsi="新細明體" w:hint="eastAsia"/>
                <w:lang w:eastAsia="zh-HK"/>
              </w:rPr>
              <w:t>」</w:t>
            </w:r>
          </w:p>
          <w:p w14:paraId="20559548" w14:textId="77777777" w:rsidR="009D4ACB" w:rsidRDefault="009D4ACB" w:rsidP="00344657">
            <w:pPr>
              <w:rPr>
                <w:rFonts w:ascii="標楷體" w:eastAsia="標楷體" w:hAnsi="標楷體"/>
                <w:lang w:eastAsia="zh-HK"/>
              </w:rPr>
            </w:pPr>
            <w:r>
              <w:rPr>
                <w:rFonts w:ascii="標楷體" w:eastAsia="標楷體" w:hAnsi="標楷體" w:hint="eastAsia"/>
              </w:rPr>
              <w:t xml:space="preserve">  (3).幣別(</w:t>
            </w:r>
            <w:r w:rsidRPr="006D6196">
              <w:rPr>
                <w:rFonts w:ascii="標楷體" w:eastAsia="標楷體" w:hAnsi="標楷體"/>
              </w:rPr>
              <w:t>CurrencyCode</w:t>
            </w:r>
            <w:r>
              <w:rPr>
                <w:rFonts w:ascii="標楷體" w:eastAsia="標楷體" w:hAnsi="標楷體"/>
              </w:rPr>
              <w:t>)</w:t>
            </w:r>
            <w:r>
              <w:rPr>
                <w:rFonts w:ascii="標楷體" w:eastAsia="標楷體" w:hAnsi="標楷體" w:hint="eastAsia"/>
              </w:rPr>
              <w:t xml:space="preserve"> = </w:t>
            </w:r>
            <w:r>
              <w:rPr>
                <w:rFonts w:ascii="標楷體" w:eastAsia="標楷體" w:hAnsi="標楷體" w:hint="eastAsia"/>
                <w:lang w:eastAsia="zh-HK"/>
              </w:rPr>
              <w:t>輸入條件</w:t>
            </w:r>
            <w:r>
              <w:rPr>
                <w:rFonts w:ascii="新細明體" w:hAnsi="新細明體" w:hint="eastAsia"/>
                <w:lang w:eastAsia="zh-HK"/>
              </w:rPr>
              <w:t>「</w:t>
            </w:r>
            <w:r>
              <w:rPr>
                <w:rFonts w:ascii="標楷體" w:eastAsia="標楷體" w:hAnsi="標楷體" w:hint="eastAsia"/>
              </w:rPr>
              <w:t>幣別</w:t>
            </w:r>
            <w:r>
              <w:rPr>
                <w:rFonts w:ascii="新細明體" w:hAnsi="新細明體" w:hint="eastAsia"/>
                <w:lang w:eastAsia="zh-HK"/>
              </w:rPr>
              <w:t>」</w:t>
            </w:r>
          </w:p>
          <w:p w14:paraId="0E4CBF3B" w14:textId="77777777" w:rsidR="009D4ACB" w:rsidRDefault="009D4ACB" w:rsidP="00344657">
            <w:pPr>
              <w:rPr>
                <w:rFonts w:ascii="標楷體" w:eastAsia="標楷體" w:hAnsi="標楷體"/>
              </w:rPr>
            </w:pPr>
            <w:r>
              <w:rPr>
                <w:rFonts w:ascii="標楷體" w:eastAsia="標楷體" w:hAnsi="標楷體" w:hint="eastAsia"/>
              </w:rPr>
              <w:t xml:space="preserve">  (4).科子細目(</w:t>
            </w:r>
            <w:r w:rsidRPr="006D6196">
              <w:rPr>
                <w:rFonts w:ascii="標楷體" w:eastAsia="標楷體" w:hAnsi="標楷體"/>
              </w:rPr>
              <w:t>AcNoCode</w:t>
            </w:r>
            <w:r>
              <w:rPr>
                <w:rFonts w:ascii="標楷體" w:eastAsia="標楷體" w:hAnsi="標楷體"/>
              </w:rPr>
              <w:t>+</w:t>
            </w:r>
            <w:r>
              <w:t xml:space="preserve"> </w:t>
            </w:r>
            <w:r w:rsidRPr="006D6196">
              <w:rPr>
                <w:rFonts w:ascii="標楷體" w:eastAsia="標楷體" w:hAnsi="標楷體"/>
              </w:rPr>
              <w:t>AcSubCode</w:t>
            </w:r>
            <w:r>
              <w:rPr>
                <w:rFonts w:ascii="標楷體" w:eastAsia="標楷體" w:hAnsi="標楷體"/>
              </w:rPr>
              <w:t>+</w:t>
            </w:r>
            <w:r>
              <w:t xml:space="preserve"> </w:t>
            </w:r>
            <w:r w:rsidRPr="006D6196">
              <w:rPr>
                <w:rFonts w:ascii="標楷體" w:eastAsia="標楷體" w:hAnsi="標楷體"/>
              </w:rPr>
              <w:t>AcDtlCode</w:t>
            </w:r>
            <w:r>
              <w:rPr>
                <w:rFonts w:ascii="標楷體" w:eastAsia="標楷體" w:hAnsi="標楷體"/>
              </w:rPr>
              <w:t>)</w:t>
            </w:r>
          </w:p>
          <w:p w14:paraId="3150E645" w14:textId="77777777" w:rsidR="009D4ACB" w:rsidRDefault="009D4ACB" w:rsidP="00344657">
            <w:pPr>
              <w:rPr>
                <w:rFonts w:ascii="標楷體" w:eastAsia="標楷體" w:hAnsi="標楷體"/>
                <w:lang w:eastAsia="zh-HK"/>
              </w:rPr>
            </w:pPr>
            <w:r>
              <w:rPr>
                <w:rFonts w:ascii="標楷體" w:eastAsia="標楷體" w:hAnsi="標楷體" w:hint="eastAsia"/>
              </w:rPr>
              <w:t xml:space="preserve"> </w:t>
            </w:r>
            <w:r>
              <w:rPr>
                <w:rFonts w:ascii="標楷體" w:eastAsia="標楷體" w:hAnsi="標楷體"/>
                <w:lang w:eastAsia="zh-HK"/>
              </w:rPr>
              <w:t xml:space="preserve">     </w:t>
            </w:r>
            <w:r>
              <w:rPr>
                <w:rFonts w:ascii="標楷體" w:eastAsia="標楷體" w:hAnsi="標楷體" w:hint="eastAsia"/>
              </w:rPr>
              <w:t xml:space="preserve">= </w:t>
            </w:r>
            <w:r>
              <w:rPr>
                <w:rFonts w:ascii="標楷體" w:eastAsia="標楷體" w:hAnsi="標楷體" w:hint="eastAsia"/>
                <w:lang w:eastAsia="zh-HK"/>
              </w:rPr>
              <w:t>輸入條件</w:t>
            </w:r>
            <w:r>
              <w:rPr>
                <w:rFonts w:ascii="新細明體" w:hAnsi="新細明體" w:hint="eastAsia"/>
                <w:lang w:eastAsia="zh-HK"/>
              </w:rPr>
              <w:t>「</w:t>
            </w:r>
            <w:r>
              <w:rPr>
                <w:rFonts w:ascii="標楷體" w:eastAsia="標楷體" w:hAnsi="標楷體" w:hint="eastAsia"/>
              </w:rPr>
              <w:t>科子細目</w:t>
            </w:r>
            <w:r>
              <w:rPr>
                <w:rFonts w:ascii="新細明體" w:hAnsi="新細明體" w:hint="eastAsia"/>
                <w:lang w:eastAsia="zh-HK"/>
              </w:rPr>
              <w:t>」</w:t>
            </w:r>
          </w:p>
          <w:p w14:paraId="079EA283" w14:textId="000A53B0" w:rsidR="009D4ACB" w:rsidRDefault="009D4ACB" w:rsidP="00344657">
            <w:pPr>
              <w:ind w:left="720" w:hangingChars="300" w:hanging="720"/>
              <w:rPr>
                <w:rFonts w:ascii="新細明體" w:hAnsi="新細明體"/>
                <w:lang w:eastAsia="zh-HK"/>
              </w:rPr>
            </w:pPr>
            <w:r>
              <w:rPr>
                <w:rFonts w:ascii="標楷體" w:eastAsia="標楷體" w:hAnsi="標楷體" w:hint="eastAsia"/>
              </w:rPr>
              <w:t xml:space="preserve">  (5).</w:t>
            </w:r>
            <w:r w:rsidR="00FF1BCB">
              <w:rPr>
                <w:rFonts w:ascii="標楷體" w:eastAsia="標楷體" w:hAnsi="標楷體" w:hint="eastAsia"/>
              </w:rPr>
              <w:t>戶號-額度</w:t>
            </w:r>
            <w:r>
              <w:rPr>
                <w:rFonts w:ascii="標楷體" w:eastAsia="標楷體" w:hAnsi="標楷體" w:hint="eastAsia"/>
              </w:rPr>
              <w:t>(</w:t>
            </w:r>
            <w:r w:rsidR="00FF1BCB">
              <w:rPr>
                <w:rFonts w:ascii="標楷體" w:eastAsia="標楷體" w:hAnsi="標楷體" w:hint="eastAsia"/>
              </w:rPr>
              <w:t>Cu</w:t>
            </w:r>
            <w:r w:rsidR="00FF1BCB">
              <w:rPr>
                <w:rFonts w:ascii="標楷體" w:eastAsia="標楷體" w:hAnsi="標楷體"/>
              </w:rPr>
              <w:t>stNo</w:t>
            </w:r>
            <w:r w:rsidR="00FF1BCB">
              <w:rPr>
                <w:rFonts w:ascii="標楷體" w:eastAsia="標楷體" w:hAnsi="標楷體" w:hint="eastAsia"/>
              </w:rPr>
              <w:t>+</w:t>
            </w:r>
            <w:r w:rsidR="00FF1BCB">
              <w:rPr>
                <w:rFonts w:ascii="標楷體" w:eastAsia="標楷體" w:hAnsi="標楷體"/>
              </w:rPr>
              <w:t>FacmNo</w:t>
            </w:r>
            <w:r>
              <w:rPr>
                <w:rFonts w:ascii="標楷體" w:eastAsia="標楷體" w:hAnsi="標楷體"/>
              </w:rPr>
              <w:t xml:space="preserve">) </w:t>
            </w:r>
            <w:r w:rsidR="00FF1BCB">
              <w:rPr>
                <w:rFonts w:ascii="標楷體" w:eastAsia="標楷體" w:hAnsi="標楷體" w:hint="eastAsia"/>
              </w:rPr>
              <w:t xml:space="preserve">= </w:t>
            </w:r>
            <w:r w:rsidR="00FF1BCB">
              <w:rPr>
                <w:rFonts w:ascii="標楷體" w:eastAsia="標楷體" w:hAnsi="標楷體" w:hint="eastAsia"/>
                <w:lang w:eastAsia="zh-HK"/>
              </w:rPr>
              <w:t>輸入條件</w:t>
            </w:r>
            <w:r>
              <w:rPr>
                <w:rFonts w:ascii="新細明體" w:hAnsi="新細明體" w:hint="eastAsia"/>
                <w:lang w:eastAsia="zh-HK"/>
              </w:rPr>
              <w:t>「</w:t>
            </w:r>
            <w:r w:rsidR="00FF1BCB">
              <w:rPr>
                <w:rFonts w:ascii="標楷體" w:eastAsia="標楷體" w:hAnsi="標楷體" w:hint="eastAsia"/>
              </w:rPr>
              <w:t>戶號-額度</w:t>
            </w:r>
            <w:r>
              <w:rPr>
                <w:rFonts w:ascii="新細明體" w:hAnsi="新細明體" w:hint="eastAsia"/>
                <w:lang w:eastAsia="zh-HK"/>
              </w:rPr>
              <w:t>」</w:t>
            </w:r>
          </w:p>
          <w:p w14:paraId="27392523" w14:textId="36AE2B8C" w:rsidR="00FF1BCB" w:rsidRDefault="00FF1BCB" w:rsidP="00344657">
            <w:pPr>
              <w:ind w:left="720" w:hangingChars="300" w:hanging="720"/>
              <w:rPr>
                <w:rFonts w:ascii="新細明體" w:hAnsi="新細明體"/>
                <w:lang w:eastAsia="zh-HK"/>
              </w:rPr>
            </w:pPr>
            <w:r>
              <w:rPr>
                <w:rFonts w:ascii="標楷體" w:eastAsia="標楷體" w:hAnsi="標楷體" w:hint="eastAsia"/>
              </w:rPr>
              <w:t xml:space="preserve">  (6).業務科目(</w:t>
            </w:r>
            <w:r>
              <w:rPr>
                <w:rFonts w:ascii="標楷體" w:eastAsia="標楷體" w:hAnsi="標楷體"/>
              </w:rPr>
              <w:t>AcctCode)</w:t>
            </w:r>
            <w:r>
              <w:rPr>
                <w:rFonts w:ascii="標楷體" w:eastAsia="標楷體" w:hAnsi="標楷體" w:hint="eastAsia"/>
              </w:rPr>
              <w:t xml:space="preserve"> = </w:t>
            </w:r>
            <w:r>
              <w:rPr>
                <w:rFonts w:ascii="標楷體" w:eastAsia="標楷體" w:hAnsi="標楷體" w:hint="eastAsia"/>
                <w:lang w:eastAsia="zh-HK"/>
              </w:rPr>
              <w:t>輸入條件</w:t>
            </w:r>
            <w:r>
              <w:rPr>
                <w:rFonts w:ascii="新細明體" w:hAnsi="新細明體" w:hint="eastAsia"/>
                <w:lang w:eastAsia="zh-HK"/>
              </w:rPr>
              <w:t>「</w:t>
            </w:r>
            <w:r>
              <w:rPr>
                <w:rFonts w:ascii="標楷體" w:eastAsia="標楷體" w:hAnsi="標楷體" w:hint="eastAsia"/>
              </w:rPr>
              <w:t>業務科目</w:t>
            </w:r>
            <w:r>
              <w:rPr>
                <w:rFonts w:ascii="新細明體" w:hAnsi="新細明體" w:hint="eastAsia"/>
                <w:lang w:eastAsia="zh-HK"/>
              </w:rPr>
              <w:t>」</w:t>
            </w:r>
          </w:p>
          <w:p w14:paraId="71AD3A60" w14:textId="58F61A76" w:rsidR="00FF1BCB" w:rsidRDefault="00FF1BCB" w:rsidP="00344657">
            <w:pPr>
              <w:ind w:left="720" w:hangingChars="300" w:hanging="720"/>
              <w:rPr>
                <w:rFonts w:ascii="標楷體" w:eastAsia="標楷體" w:hAnsi="標楷體"/>
                <w:lang w:eastAsia="zh-HK"/>
              </w:rPr>
            </w:pPr>
            <w:r>
              <w:rPr>
                <w:rFonts w:ascii="標楷體" w:eastAsia="標楷體" w:hAnsi="標楷體" w:hint="eastAsia"/>
              </w:rPr>
              <w:t xml:space="preserve">  (7).銷帳記號(Cl</w:t>
            </w:r>
            <w:r>
              <w:rPr>
                <w:rFonts w:ascii="標楷體" w:eastAsia="標楷體" w:hAnsi="標楷體"/>
              </w:rPr>
              <w:t>sFlag)</w:t>
            </w:r>
            <w:r>
              <w:rPr>
                <w:rFonts w:ascii="標楷體" w:eastAsia="標楷體" w:hAnsi="標楷體" w:hint="eastAsia"/>
              </w:rPr>
              <w:t xml:space="preserve"> = </w:t>
            </w:r>
            <w:r>
              <w:rPr>
                <w:rFonts w:ascii="標楷體" w:eastAsia="標楷體" w:hAnsi="標楷體" w:hint="eastAsia"/>
                <w:lang w:eastAsia="zh-HK"/>
              </w:rPr>
              <w:t>輸入條件</w:t>
            </w:r>
            <w:r>
              <w:rPr>
                <w:rFonts w:ascii="新細明體" w:hAnsi="新細明體" w:hint="eastAsia"/>
                <w:lang w:eastAsia="zh-HK"/>
              </w:rPr>
              <w:t>「</w:t>
            </w:r>
            <w:r>
              <w:rPr>
                <w:rFonts w:ascii="標楷體" w:eastAsia="標楷體" w:hAnsi="標楷體" w:hint="eastAsia"/>
              </w:rPr>
              <w:t>銷帳編號</w:t>
            </w:r>
            <w:r>
              <w:rPr>
                <w:rFonts w:ascii="新細明體" w:hAnsi="新細明體" w:hint="eastAsia"/>
                <w:lang w:eastAsia="zh-HK"/>
              </w:rPr>
              <w:t>」</w:t>
            </w:r>
          </w:p>
          <w:p w14:paraId="6BCD2CF7" w14:textId="46DB0F45" w:rsidR="009D4ACB" w:rsidRDefault="009D4ACB" w:rsidP="00344657">
            <w:pPr>
              <w:rPr>
                <w:rFonts w:ascii="標楷體" w:eastAsia="標楷體" w:hAnsi="標楷體"/>
                <w:lang w:eastAsia="zh-HK"/>
              </w:rPr>
            </w:pPr>
            <w:r>
              <w:rPr>
                <w:rFonts w:ascii="標楷體" w:eastAsia="標楷體" w:hAnsi="標楷體" w:hint="eastAsia"/>
                <w:lang w:eastAsia="zh-HK"/>
              </w:rPr>
              <w:t>3</w:t>
            </w:r>
            <w:r>
              <w:rPr>
                <w:rFonts w:ascii="標楷體" w:eastAsia="標楷體" w:hAnsi="標楷體"/>
                <w:lang w:eastAsia="zh-HK"/>
              </w:rPr>
              <w:t>.</w:t>
            </w:r>
            <w:r>
              <w:rPr>
                <w:rFonts w:ascii="標楷體" w:eastAsia="標楷體" w:hAnsi="標楷體" w:hint="eastAsia"/>
                <w:lang w:eastAsia="zh-HK"/>
              </w:rPr>
              <w:t>資料排序</w:t>
            </w:r>
            <w:r>
              <w:rPr>
                <w:rFonts w:ascii="標楷體" w:eastAsia="標楷體" w:hAnsi="標楷體" w:hint="eastAsia"/>
              </w:rPr>
              <w:t>:查詢結果</w:t>
            </w:r>
            <w:r>
              <w:rPr>
                <w:rFonts w:ascii="新細明體" w:hAnsi="新細明體" w:hint="eastAsia"/>
                <w:lang w:eastAsia="zh-HK"/>
              </w:rPr>
              <w:t>「</w:t>
            </w:r>
            <w:r w:rsidR="00FF1BCB">
              <w:rPr>
                <w:rFonts w:ascii="標楷體" w:eastAsia="標楷體" w:hAnsi="標楷體" w:hint="eastAsia"/>
              </w:rPr>
              <w:t>戶號</w:t>
            </w:r>
            <w:r>
              <w:rPr>
                <w:rFonts w:ascii="新細明體" w:hAnsi="新細明體" w:hint="eastAsia"/>
                <w:lang w:eastAsia="zh-HK"/>
              </w:rPr>
              <w:t>」</w:t>
            </w:r>
            <w:r w:rsidRPr="00E12BC7">
              <w:rPr>
                <w:rFonts w:ascii="標楷體" w:eastAsia="標楷體" w:hAnsi="標楷體" w:hint="eastAsia"/>
                <w:lang w:eastAsia="zh-HK"/>
              </w:rPr>
              <w:t>由小到大排序</w:t>
            </w:r>
          </w:p>
          <w:p w14:paraId="3942F478" w14:textId="77777777" w:rsidR="009D4ACB" w:rsidRPr="00362205" w:rsidRDefault="009D4ACB" w:rsidP="00344657">
            <w:pPr>
              <w:ind w:left="240" w:hangingChars="100" w:hanging="240"/>
              <w:rPr>
                <w:rFonts w:ascii="標楷體" w:eastAsia="標楷體" w:hAnsi="標楷體"/>
                <w:lang w:eastAsia="zh-HK"/>
              </w:rPr>
            </w:pPr>
          </w:p>
        </w:tc>
      </w:tr>
      <w:tr w:rsidR="009D4ACB" w:rsidRPr="00362205" w14:paraId="42D852D8" w14:textId="77777777" w:rsidTr="00344657">
        <w:trPr>
          <w:trHeight w:val="321"/>
        </w:trPr>
        <w:tc>
          <w:tcPr>
            <w:tcW w:w="1548" w:type="dxa"/>
            <w:tcBorders>
              <w:top w:val="single" w:sz="8" w:space="0" w:color="000000"/>
              <w:bottom w:val="single" w:sz="8" w:space="0" w:color="000000"/>
              <w:right w:val="single" w:sz="8" w:space="0" w:color="000000"/>
            </w:tcBorders>
            <w:shd w:val="clear" w:color="auto" w:fill="F3F3F3"/>
          </w:tcPr>
          <w:p w14:paraId="78A468FE" w14:textId="77777777" w:rsidR="009D4ACB" w:rsidRPr="00362205" w:rsidRDefault="009D4ACB" w:rsidP="00344657">
            <w:pPr>
              <w:rPr>
                <w:rFonts w:ascii="標楷體" w:eastAsia="標楷體" w:hAnsi="標楷體"/>
              </w:rPr>
            </w:pPr>
            <w:r w:rsidRPr="00362205">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565CD806" w14:textId="77777777" w:rsidR="009D4ACB" w:rsidRPr="00362205" w:rsidRDefault="009D4ACB" w:rsidP="00344657">
            <w:pPr>
              <w:rPr>
                <w:rFonts w:ascii="標楷體" w:eastAsia="標楷體" w:hAnsi="標楷體"/>
              </w:rPr>
            </w:pPr>
          </w:p>
        </w:tc>
      </w:tr>
      <w:tr w:rsidR="009D4ACB" w:rsidRPr="00362205" w14:paraId="1501645E" w14:textId="77777777" w:rsidTr="00344657">
        <w:trPr>
          <w:trHeight w:val="1311"/>
        </w:trPr>
        <w:tc>
          <w:tcPr>
            <w:tcW w:w="1548" w:type="dxa"/>
            <w:tcBorders>
              <w:top w:val="single" w:sz="8" w:space="0" w:color="000000"/>
              <w:bottom w:val="single" w:sz="8" w:space="0" w:color="000000"/>
              <w:right w:val="single" w:sz="8" w:space="0" w:color="000000"/>
            </w:tcBorders>
            <w:shd w:val="clear" w:color="auto" w:fill="F3F3F3"/>
          </w:tcPr>
          <w:p w14:paraId="7FEEFB30" w14:textId="77777777" w:rsidR="009D4ACB" w:rsidRPr="00362205" w:rsidRDefault="009D4ACB" w:rsidP="00344657">
            <w:pPr>
              <w:rPr>
                <w:rFonts w:ascii="標楷體" w:eastAsia="標楷體" w:hAnsi="標楷體"/>
              </w:rPr>
            </w:pPr>
            <w:r w:rsidRPr="00362205">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0E274EA9" w14:textId="77777777" w:rsidR="009D4ACB" w:rsidRPr="00362205" w:rsidRDefault="009D4ACB" w:rsidP="00344657">
            <w:pPr>
              <w:rPr>
                <w:rFonts w:ascii="標楷體" w:eastAsia="標楷體" w:hAnsi="標楷體"/>
              </w:rPr>
            </w:pPr>
          </w:p>
        </w:tc>
      </w:tr>
      <w:tr w:rsidR="009D4ACB" w:rsidRPr="00362205" w14:paraId="5D05DA86" w14:textId="77777777" w:rsidTr="00344657">
        <w:trPr>
          <w:trHeight w:val="278"/>
        </w:trPr>
        <w:tc>
          <w:tcPr>
            <w:tcW w:w="1548" w:type="dxa"/>
            <w:tcBorders>
              <w:top w:val="single" w:sz="8" w:space="0" w:color="000000"/>
              <w:bottom w:val="single" w:sz="8" w:space="0" w:color="000000"/>
              <w:right w:val="single" w:sz="8" w:space="0" w:color="000000"/>
            </w:tcBorders>
            <w:shd w:val="clear" w:color="auto" w:fill="F3F3F3"/>
          </w:tcPr>
          <w:p w14:paraId="71741BC0" w14:textId="77777777" w:rsidR="009D4ACB" w:rsidRPr="00362205" w:rsidRDefault="009D4ACB" w:rsidP="00344657">
            <w:pPr>
              <w:rPr>
                <w:rFonts w:ascii="標楷體" w:eastAsia="標楷體" w:hAnsi="標楷體"/>
              </w:rPr>
            </w:pPr>
            <w:r w:rsidRPr="00362205">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195E984F" w14:textId="36EC9643" w:rsidR="009D4ACB" w:rsidRPr="00362205" w:rsidRDefault="009D4ACB" w:rsidP="00FF1BCB">
            <w:pPr>
              <w:rPr>
                <w:rFonts w:ascii="標楷體" w:eastAsia="標楷體" w:hAnsi="標楷體"/>
                <w:lang w:eastAsia="zh-HK"/>
              </w:rPr>
            </w:pPr>
            <w:r>
              <w:rPr>
                <w:rFonts w:ascii="標楷體" w:eastAsia="標楷體" w:hAnsi="標楷體" w:hint="eastAsia"/>
                <w:lang w:eastAsia="zh-HK"/>
              </w:rPr>
              <w:t>提供資料查詢輸出</w:t>
            </w:r>
          </w:p>
        </w:tc>
      </w:tr>
      <w:tr w:rsidR="009D4ACB" w:rsidRPr="00362205" w14:paraId="7DF60060" w14:textId="77777777" w:rsidTr="00344657">
        <w:trPr>
          <w:trHeight w:val="358"/>
        </w:trPr>
        <w:tc>
          <w:tcPr>
            <w:tcW w:w="1548" w:type="dxa"/>
            <w:tcBorders>
              <w:top w:val="single" w:sz="8" w:space="0" w:color="000000"/>
              <w:bottom w:val="single" w:sz="8" w:space="0" w:color="000000"/>
              <w:right w:val="single" w:sz="8" w:space="0" w:color="000000"/>
            </w:tcBorders>
            <w:shd w:val="clear" w:color="auto" w:fill="F3F3F3"/>
          </w:tcPr>
          <w:p w14:paraId="449D3FFD" w14:textId="77777777" w:rsidR="009D4ACB" w:rsidRPr="00362205" w:rsidRDefault="009D4ACB" w:rsidP="00344657">
            <w:pPr>
              <w:rPr>
                <w:rFonts w:ascii="標楷體" w:eastAsia="標楷體" w:hAnsi="標楷體"/>
              </w:rPr>
            </w:pPr>
            <w:r w:rsidRPr="00362205">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5FACA9AB" w14:textId="77777777" w:rsidR="009D4ACB" w:rsidRPr="00362205" w:rsidRDefault="009D4ACB" w:rsidP="00344657">
            <w:pPr>
              <w:rPr>
                <w:rFonts w:ascii="標楷體" w:eastAsia="標楷體" w:hAnsi="標楷體"/>
              </w:rPr>
            </w:pPr>
          </w:p>
        </w:tc>
      </w:tr>
      <w:tr w:rsidR="009D4ACB" w:rsidRPr="00362205" w14:paraId="6DE080D6" w14:textId="77777777" w:rsidTr="00344657">
        <w:trPr>
          <w:trHeight w:val="278"/>
        </w:trPr>
        <w:tc>
          <w:tcPr>
            <w:tcW w:w="1548" w:type="dxa"/>
            <w:tcBorders>
              <w:top w:val="single" w:sz="8" w:space="0" w:color="000000"/>
              <w:bottom w:val="single" w:sz="8" w:space="0" w:color="000000"/>
              <w:right w:val="single" w:sz="8" w:space="0" w:color="000000"/>
            </w:tcBorders>
            <w:shd w:val="clear" w:color="auto" w:fill="F3F3F3"/>
          </w:tcPr>
          <w:p w14:paraId="61795B5C" w14:textId="77777777" w:rsidR="009D4ACB" w:rsidRPr="00362205" w:rsidRDefault="009D4ACB" w:rsidP="00344657">
            <w:pPr>
              <w:rPr>
                <w:rFonts w:ascii="標楷體" w:eastAsia="標楷體" w:hAnsi="標楷體"/>
              </w:rPr>
            </w:pPr>
            <w:r w:rsidRPr="00362205">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07B2B543" w14:textId="77777777" w:rsidR="009D4ACB" w:rsidRPr="00362205" w:rsidRDefault="009D4ACB" w:rsidP="00344657">
            <w:pPr>
              <w:rPr>
                <w:rFonts w:ascii="標楷體" w:eastAsia="標楷體" w:hAnsi="標楷體"/>
              </w:rPr>
            </w:pPr>
          </w:p>
        </w:tc>
      </w:tr>
    </w:tbl>
    <w:p w14:paraId="58BB861B" w14:textId="77777777" w:rsidR="009D4ACB" w:rsidRDefault="009D4ACB" w:rsidP="00D01BCC">
      <w:pPr>
        <w:pStyle w:val="a"/>
        <w:numPr>
          <w:ilvl w:val="0"/>
          <w:numId w:val="0"/>
        </w:numPr>
        <w:ind w:left="1330"/>
        <w:pPrChange w:id="27" w:author="張金龍" w:date="2021-05-12T12:09:00Z">
          <w:pPr>
            <w:pStyle w:val="a"/>
            <w:numPr>
              <w:numId w:val="0"/>
            </w:numPr>
            <w:ind w:left="0" w:firstLine="0"/>
          </w:pPr>
        </w:pPrChange>
      </w:pPr>
    </w:p>
    <w:p w14:paraId="2D149719" w14:textId="77777777" w:rsidR="009D4ACB" w:rsidRPr="005F1722" w:rsidRDefault="009D4ACB" w:rsidP="00D01BCC">
      <w:pPr>
        <w:pStyle w:val="a"/>
      </w:pPr>
      <w:r>
        <w:rPr>
          <w:rFonts w:hint="eastAsia"/>
        </w:rPr>
        <w:t>Ta</w:t>
      </w:r>
      <w:r>
        <w:t>ble List</w:t>
      </w:r>
      <w:r w:rsidRPr="005F1722">
        <w:rPr>
          <w:rFonts w:hint="eastAsia"/>
        </w:rPr>
        <w:t>:</w:t>
      </w:r>
    </w:p>
    <w:tbl>
      <w:tblPr>
        <w:tblStyle w:val="ac"/>
        <w:tblW w:w="0" w:type="auto"/>
        <w:tblInd w:w="1809" w:type="dxa"/>
        <w:tblLook w:val="04A0" w:firstRow="1" w:lastRow="0" w:firstColumn="1" w:lastColumn="0" w:noHBand="0" w:noVBand="1"/>
      </w:tblPr>
      <w:tblGrid>
        <w:gridCol w:w="851"/>
        <w:gridCol w:w="3118"/>
        <w:gridCol w:w="3828"/>
      </w:tblGrid>
      <w:tr w:rsidR="009D4ACB" w:rsidRPr="0022279A" w14:paraId="3E2F5632" w14:textId="77777777" w:rsidTr="00344657">
        <w:tc>
          <w:tcPr>
            <w:tcW w:w="851" w:type="dxa"/>
            <w:shd w:val="clear" w:color="auto" w:fill="D9D9D9" w:themeFill="background1" w:themeFillShade="D9"/>
          </w:tcPr>
          <w:p w14:paraId="09F55308" w14:textId="77777777" w:rsidR="009D4ACB" w:rsidRPr="0022279A" w:rsidRDefault="009D4ACB" w:rsidP="00344657">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237F0F2F" w14:textId="77777777" w:rsidR="009D4ACB" w:rsidRPr="0022279A" w:rsidRDefault="009D4ACB" w:rsidP="00344657">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5C76372B" w14:textId="77777777" w:rsidR="009D4ACB" w:rsidRPr="0022279A" w:rsidRDefault="009D4ACB" w:rsidP="00344657">
            <w:pPr>
              <w:jc w:val="center"/>
              <w:rPr>
                <w:rFonts w:ascii="標楷體" w:eastAsia="標楷體" w:hAnsi="標楷體"/>
              </w:rPr>
            </w:pPr>
            <w:r w:rsidRPr="0022279A">
              <w:rPr>
                <w:rFonts w:ascii="標楷體" w:eastAsia="標楷體" w:hAnsi="標楷體" w:hint="eastAsia"/>
                <w:lang w:eastAsia="zh-HK"/>
              </w:rPr>
              <w:t>說明</w:t>
            </w:r>
          </w:p>
        </w:tc>
      </w:tr>
      <w:tr w:rsidR="009D4ACB" w:rsidRPr="0022279A" w14:paraId="73F6FA85" w14:textId="77777777" w:rsidTr="00344657">
        <w:tc>
          <w:tcPr>
            <w:tcW w:w="851" w:type="dxa"/>
          </w:tcPr>
          <w:p w14:paraId="390A9362" w14:textId="77777777" w:rsidR="009D4ACB" w:rsidRPr="0022279A" w:rsidRDefault="009D4ACB" w:rsidP="00344657">
            <w:pPr>
              <w:jc w:val="center"/>
              <w:rPr>
                <w:rFonts w:ascii="標楷體" w:eastAsia="標楷體" w:hAnsi="標楷體"/>
              </w:rPr>
            </w:pPr>
            <w:r w:rsidRPr="0022279A">
              <w:rPr>
                <w:rFonts w:ascii="標楷體" w:eastAsia="標楷體" w:hAnsi="標楷體" w:hint="eastAsia"/>
              </w:rPr>
              <w:t>1</w:t>
            </w:r>
          </w:p>
        </w:tc>
        <w:tc>
          <w:tcPr>
            <w:tcW w:w="3118" w:type="dxa"/>
          </w:tcPr>
          <w:p w14:paraId="65C4DA8F" w14:textId="27E27F45" w:rsidR="009D4ACB" w:rsidRPr="0022279A" w:rsidRDefault="009D4ACB" w:rsidP="00344657">
            <w:pPr>
              <w:rPr>
                <w:rFonts w:ascii="標楷體" w:eastAsia="標楷體" w:hAnsi="標楷體"/>
              </w:rPr>
            </w:pPr>
            <w:r>
              <w:rPr>
                <w:rFonts w:ascii="標楷體" w:eastAsia="標楷體" w:hAnsi="標楷體" w:hint="eastAsia"/>
              </w:rPr>
              <w:t>A</w:t>
            </w:r>
            <w:r>
              <w:rPr>
                <w:rFonts w:ascii="標楷體" w:eastAsia="標楷體" w:hAnsi="標楷體"/>
              </w:rPr>
              <w:t>cReceivable</w:t>
            </w:r>
          </w:p>
        </w:tc>
        <w:tc>
          <w:tcPr>
            <w:tcW w:w="3828" w:type="dxa"/>
          </w:tcPr>
          <w:p w14:paraId="4C01967C" w14:textId="6C45BE53" w:rsidR="009D4ACB" w:rsidRPr="0022279A" w:rsidRDefault="009D4ACB" w:rsidP="00344657">
            <w:pPr>
              <w:rPr>
                <w:rFonts w:ascii="標楷體" w:eastAsia="標楷體" w:hAnsi="標楷體"/>
              </w:rPr>
            </w:pPr>
            <w:r>
              <w:rPr>
                <w:rFonts w:ascii="標楷體" w:eastAsia="標楷體" w:hAnsi="標楷體" w:hint="eastAsia"/>
              </w:rPr>
              <w:t>會計銷帳檔</w:t>
            </w:r>
          </w:p>
        </w:tc>
      </w:tr>
      <w:tr w:rsidR="009D4ACB" w:rsidRPr="0022279A" w14:paraId="3274262E" w14:textId="77777777" w:rsidTr="00344657">
        <w:tc>
          <w:tcPr>
            <w:tcW w:w="851" w:type="dxa"/>
          </w:tcPr>
          <w:p w14:paraId="64F5BA99" w14:textId="77777777" w:rsidR="009D4ACB" w:rsidRPr="0022279A" w:rsidRDefault="009D4ACB" w:rsidP="00344657">
            <w:pPr>
              <w:jc w:val="center"/>
              <w:rPr>
                <w:rFonts w:ascii="標楷體" w:eastAsia="標楷體" w:hAnsi="標楷體"/>
              </w:rPr>
            </w:pPr>
            <w:r>
              <w:rPr>
                <w:rFonts w:ascii="標楷體" w:eastAsia="標楷體" w:hAnsi="標楷體" w:hint="eastAsia"/>
              </w:rPr>
              <w:t>2</w:t>
            </w:r>
          </w:p>
        </w:tc>
        <w:tc>
          <w:tcPr>
            <w:tcW w:w="3118" w:type="dxa"/>
          </w:tcPr>
          <w:p w14:paraId="42046A35" w14:textId="4F95E4FB" w:rsidR="009D4ACB" w:rsidRPr="0022279A" w:rsidRDefault="009D4ACB" w:rsidP="00344657">
            <w:pPr>
              <w:rPr>
                <w:rFonts w:ascii="標楷體" w:eastAsia="標楷體" w:hAnsi="標楷體"/>
              </w:rPr>
            </w:pPr>
            <w:r>
              <w:rPr>
                <w:rFonts w:ascii="標楷體" w:eastAsia="標楷體" w:hAnsi="標楷體" w:hint="eastAsia"/>
              </w:rPr>
              <w:t>C</w:t>
            </w:r>
            <w:r>
              <w:rPr>
                <w:rFonts w:ascii="標楷體" w:eastAsia="標楷體" w:hAnsi="標楷體"/>
              </w:rPr>
              <w:t>dAc</w:t>
            </w:r>
            <w:r>
              <w:rPr>
                <w:rFonts w:ascii="標楷體" w:eastAsia="標楷體" w:hAnsi="標楷體" w:hint="eastAsia"/>
              </w:rPr>
              <w:t>Co</w:t>
            </w:r>
            <w:r>
              <w:rPr>
                <w:rFonts w:ascii="標楷體" w:eastAsia="標楷體" w:hAnsi="標楷體"/>
              </w:rPr>
              <w:t>de</w:t>
            </w:r>
          </w:p>
        </w:tc>
        <w:tc>
          <w:tcPr>
            <w:tcW w:w="3828" w:type="dxa"/>
          </w:tcPr>
          <w:p w14:paraId="3E6B38F0" w14:textId="3FAFA005" w:rsidR="009D4ACB" w:rsidRPr="0022279A" w:rsidRDefault="009D4ACB" w:rsidP="00344657">
            <w:pPr>
              <w:rPr>
                <w:rFonts w:ascii="標楷體" w:eastAsia="標楷體" w:hAnsi="標楷體"/>
              </w:rPr>
            </w:pPr>
            <w:r>
              <w:rPr>
                <w:rFonts w:ascii="標楷體" w:eastAsia="標楷體" w:hAnsi="標楷體" w:hint="eastAsia"/>
              </w:rPr>
              <w:t>會計科子細目設定檔</w:t>
            </w:r>
          </w:p>
        </w:tc>
      </w:tr>
      <w:tr w:rsidR="009D4ACB" w:rsidRPr="0022279A" w14:paraId="5E2BA664" w14:textId="77777777" w:rsidTr="00344657">
        <w:tc>
          <w:tcPr>
            <w:tcW w:w="851" w:type="dxa"/>
          </w:tcPr>
          <w:p w14:paraId="2CE98821" w14:textId="77777777" w:rsidR="009D4ACB" w:rsidRDefault="009D4ACB" w:rsidP="00344657">
            <w:pPr>
              <w:jc w:val="center"/>
              <w:rPr>
                <w:rFonts w:ascii="標楷體" w:eastAsia="標楷體" w:hAnsi="標楷體"/>
              </w:rPr>
            </w:pPr>
          </w:p>
        </w:tc>
        <w:tc>
          <w:tcPr>
            <w:tcW w:w="3118" w:type="dxa"/>
          </w:tcPr>
          <w:p w14:paraId="16183687" w14:textId="77777777" w:rsidR="009D4ACB" w:rsidRDefault="009D4ACB" w:rsidP="00344657">
            <w:pPr>
              <w:rPr>
                <w:rFonts w:ascii="標楷體" w:eastAsia="標楷體" w:hAnsi="標楷體"/>
              </w:rPr>
            </w:pPr>
          </w:p>
        </w:tc>
        <w:tc>
          <w:tcPr>
            <w:tcW w:w="3828" w:type="dxa"/>
          </w:tcPr>
          <w:p w14:paraId="39F09908" w14:textId="77777777" w:rsidR="009D4ACB" w:rsidRDefault="009D4ACB" w:rsidP="00344657">
            <w:pPr>
              <w:rPr>
                <w:rFonts w:ascii="標楷體" w:eastAsia="標楷體" w:hAnsi="標楷體"/>
              </w:rPr>
            </w:pPr>
          </w:p>
        </w:tc>
      </w:tr>
    </w:tbl>
    <w:p w14:paraId="4B9B260A" w14:textId="77777777" w:rsidR="009D4ACB" w:rsidRDefault="009D4ACB" w:rsidP="009D4ACB">
      <w:pPr>
        <w:ind w:left="1440"/>
      </w:pPr>
    </w:p>
    <w:p w14:paraId="1A0F3410" w14:textId="77777777" w:rsidR="009D4ACB" w:rsidRDefault="009D4ACB" w:rsidP="009D4ACB">
      <w:pPr>
        <w:widowControl/>
        <w:rPr>
          <w:rFonts w:ascii="標楷體" w:eastAsia="標楷體" w:hAnsi="標楷體"/>
          <w:sz w:val="26"/>
        </w:rPr>
      </w:pPr>
      <w:r>
        <w:br w:type="page"/>
      </w:r>
    </w:p>
    <w:p w14:paraId="544D08E7" w14:textId="77777777" w:rsidR="009D4ACB" w:rsidRPr="005F1722" w:rsidRDefault="009D4ACB" w:rsidP="00D01BCC">
      <w:pPr>
        <w:pStyle w:val="a"/>
      </w:pPr>
      <w:r w:rsidRPr="005F1722">
        <w:lastRenderedPageBreak/>
        <w:t>UI畫面</w:t>
      </w:r>
      <w:r w:rsidRPr="005F1722">
        <w:rPr>
          <w:rFonts w:hint="eastAsia"/>
        </w:rPr>
        <w:t>:</w:t>
      </w:r>
    </w:p>
    <w:p w14:paraId="2A5B5D83" w14:textId="77777777" w:rsidR="009D4ACB" w:rsidRPr="00B56858" w:rsidRDefault="009D4ACB" w:rsidP="009D4ACB">
      <w:pPr>
        <w:rPr>
          <w:rFonts w:ascii="標楷體" w:eastAsia="標楷體" w:hAnsi="標楷體"/>
        </w:rPr>
      </w:pPr>
      <w:r>
        <w:rPr>
          <w:rFonts w:ascii="標楷體" w:eastAsia="標楷體" w:hAnsi="標楷體" w:hint="eastAsia"/>
        </w:rPr>
        <w:t>輸入畫面:</w:t>
      </w:r>
    </w:p>
    <w:p w14:paraId="0E1F2B08" w14:textId="544470D5" w:rsidR="009D4ACB" w:rsidRPr="00B56858" w:rsidRDefault="003D0143" w:rsidP="009D4ACB">
      <w:r w:rsidRPr="003D0143">
        <w:rPr>
          <w:noProof/>
        </w:rPr>
        <w:drawing>
          <wp:inline distT="0" distB="0" distL="0" distR="0" wp14:anchorId="60A985ED" wp14:editId="01F224C8">
            <wp:extent cx="6479540" cy="2272665"/>
            <wp:effectExtent l="0" t="0" r="0" b="0"/>
            <wp:docPr id="267" name="圖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479540" cy="2272665"/>
                    </a:xfrm>
                    <a:prstGeom prst="rect">
                      <a:avLst/>
                    </a:prstGeom>
                  </pic:spPr>
                </pic:pic>
              </a:graphicData>
            </a:graphic>
          </wp:inline>
        </w:drawing>
      </w:r>
    </w:p>
    <w:p w14:paraId="5CC28D79" w14:textId="77777777" w:rsidR="009D4ACB" w:rsidRDefault="009D4ACB" w:rsidP="00D01BCC">
      <w:pPr>
        <w:pStyle w:val="a"/>
      </w:pPr>
      <w:r>
        <w:t>輸入畫面</w:t>
      </w:r>
      <w:r>
        <w:rPr>
          <w:rFonts w:hint="eastAsia"/>
          <w:lang w:eastAsia="zh-HK"/>
        </w:rPr>
        <w:t>按鈕</w:t>
      </w:r>
      <w:r>
        <w:t>說明</w:t>
      </w:r>
    </w:p>
    <w:p w14:paraId="2EBA444F" w14:textId="77777777" w:rsidR="009D4ACB" w:rsidRPr="00F5236F" w:rsidRDefault="009D4ACB" w:rsidP="009D4ACB"/>
    <w:tbl>
      <w:tblPr>
        <w:tblStyle w:val="ac"/>
        <w:tblW w:w="0" w:type="auto"/>
        <w:tblInd w:w="250" w:type="dxa"/>
        <w:tblLook w:val="04A0" w:firstRow="1" w:lastRow="0" w:firstColumn="1" w:lastColumn="0" w:noHBand="0" w:noVBand="1"/>
      </w:tblPr>
      <w:tblGrid>
        <w:gridCol w:w="851"/>
        <w:gridCol w:w="2126"/>
        <w:gridCol w:w="7033"/>
      </w:tblGrid>
      <w:tr w:rsidR="009D4ACB" w:rsidRPr="00F5236F" w14:paraId="2D25A2A1" w14:textId="77777777" w:rsidTr="00344657">
        <w:tc>
          <w:tcPr>
            <w:tcW w:w="851" w:type="dxa"/>
            <w:shd w:val="clear" w:color="auto" w:fill="D9D9D9" w:themeFill="background1" w:themeFillShade="D9"/>
          </w:tcPr>
          <w:p w14:paraId="3ADB4D03" w14:textId="77777777" w:rsidR="009D4ACB" w:rsidRPr="00F5236F" w:rsidRDefault="009D4ACB" w:rsidP="00344657">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0A263C6B" w14:textId="77777777" w:rsidR="009D4ACB" w:rsidRPr="00F5236F" w:rsidRDefault="009D4ACB" w:rsidP="00344657">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77E87D8E" w14:textId="77777777" w:rsidR="009D4ACB" w:rsidRPr="00F5236F" w:rsidRDefault="009D4ACB" w:rsidP="00344657">
            <w:pPr>
              <w:jc w:val="center"/>
              <w:rPr>
                <w:rFonts w:ascii="標楷體" w:eastAsia="標楷體" w:hAnsi="標楷體"/>
              </w:rPr>
            </w:pPr>
            <w:r>
              <w:rPr>
                <w:rFonts w:ascii="標楷體" w:eastAsia="標楷體" w:hAnsi="標楷體" w:hint="eastAsia"/>
                <w:lang w:eastAsia="zh-HK"/>
              </w:rPr>
              <w:t>功能說明</w:t>
            </w:r>
          </w:p>
        </w:tc>
      </w:tr>
      <w:tr w:rsidR="009D4ACB" w:rsidRPr="00F5236F" w14:paraId="36548947" w14:textId="77777777" w:rsidTr="00344657">
        <w:tc>
          <w:tcPr>
            <w:tcW w:w="851" w:type="dxa"/>
          </w:tcPr>
          <w:p w14:paraId="17DCBFA6" w14:textId="77777777" w:rsidR="009D4ACB" w:rsidRPr="00F5236F" w:rsidRDefault="009D4ACB" w:rsidP="00344657">
            <w:pPr>
              <w:jc w:val="center"/>
              <w:rPr>
                <w:rFonts w:ascii="標楷體" w:eastAsia="標楷體" w:hAnsi="標楷體"/>
                <w:lang w:eastAsia="zh-HK"/>
              </w:rPr>
            </w:pPr>
            <w:r>
              <w:rPr>
                <w:rFonts w:ascii="標楷體" w:eastAsia="標楷體" w:hAnsi="標楷體" w:hint="eastAsia"/>
              </w:rPr>
              <w:t>1</w:t>
            </w:r>
          </w:p>
        </w:tc>
        <w:tc>
          <w:tcPr>
            <w:tcW w:w="2126" w:type="dxa"/>
          </w:tcPr>
          <w:p w14:paraId="0AB10FE3" w14:textId="77777777" w:rsidR="009D4ACB" w:rsidRDefault="009D4ACB" w:rsidP="00344657">
            <w:pPr>
              <w:rPr>
                <w:rFonts w:ascii="標楷體" w:eastAsia="標楷體" w:hAnsi="標楷體"/>
                <w:lang w:eastAsia="zh-HK"/>
              </w:rPr>
            </w:pPr>
            <w:r>
              <w:rPr>
                <w:rFonts w:ascii="標楷體" w:eastAsia="標楷體" w:hAnsi="標楷體" w:hint="eastAsia"/>
                <w:lang w:eastAsia="zh-HK"/>
              </w:rPr>
              <w:t>查詢</w:t>
            </w:r>
          </w:p>
        </w:tc>
        <w:tc>
          <w:tcPr>
            <w:tcW w:w="7033" w:type="dxa"/>
          </w:tcPr>
          <w:p w14:paraId="45BB1D01" w14:textId="77777777" w:rsidR="009D4ACB" w:rsidRDefault="009D4ACB" w:rsidP="00344657">
            <w:pPr>
              <w:rPr>
                <w:rFonts w:ascii="標楷體" w:eastAsia="標楷體" w:hAnsi="標楷體"/>
                <w:lang w:eastAsia="zh-HK"/>
              </w:rPr>
            </w:pPr>
            <w:r>
              <w:rPr>
                <w:rFonts w:ascii="標楷體" w:eastAsia="標楷體" w:hAnsi="標楷體" w:hint="eastAsia"/>
                <w:lang w:eastAsia="zh-HK"/>
              </w:rPr>
              <w:t>依據輸入條件查詢資料</w:t>
            </w:r>
          </w:p>
        </w:tc>
      </w:tr>
      <w:tr w:rsidR="009D4ACB" w:rsidRPr="00F5236F" w14:paraId="25AD1586" w14:textId="77777777" w:rsidTr="00344657">
        <w:tc>
          <w:tcPr>
            <w:tcW w:w="851" w:type="dxa"/>
          </w:tcPr>
          <w:p w14:paraId="6423416E" w14:textId="77777777" w:rsidR="009D4ACB" w:rsidRDefault="009D4ACB" w:rsidP="00344657">
            <w:pPr>
              <w:jc w:val="center"/>
              <w:rPr>
                <w:rFonts w:ascii="標楷體" w:eastAsia="標楷體" w:hAnsi="標楷體"/>
              </w:rPr>
            </w:pPr>
            <w:r>
              <w:rPr>
                <w:rFonts w:ascii="標楷體" w:eastAsia="標楷體" w:hAnsi="標楷體" w:hint="eastAsia"/>
              </w:rPr>
              <w:t>2</w:t>
            </w:r>
          </w:p>
        </w:tc>
        <w:tc>
          <w:tcPr>
            <w:tcW w:w="2126" w:type="dxa"/>
          </w:tcPr>
          <w:p w14:paraId="37921498" w14:textId="77777777" w:rsidR="009D4ACB" w:rsidRDefault="009D4ACB" w:rsidP="00344657">
            <w:pPr>
              <w:rPr>
                <w:rFonts w:ascii="標楷體" w:eastAsia="標楷體" w:hAnsi="標楷體"/>
                <w:lang w:eastAsia="zh-HK"/>
              </w:rPr>
            </w:pPr>
            <w:r>
              <w:rPr>
                <w:rFonts w:ascii="標楷體" w:eastAsia="標楷體" w:hAnsi="標楷體" w:hint="eastAsia"/>
                <w:lang w:eastAsia="zh-HK"/>
              </w:rPr>
              <w:t>離開</w:t>
            </w:r>
          </w:p>
        </w:tc>
        <w:tc>
          <w:tcPr>
            <w:tcW w:w="7033" w:type="dxa"/>
          </w:tcPr>
          <w:p w14:paraId="7A2CD9D1" w14:textId="77777777" w:rsidR="009D4ACB" w:rsidRDefault="009D4ACB" w:rsidP="00344657">
            <w:pPr>
              <w:rPr>
                <w:rFonts w:ascii="標楷體" w:eastAsia="標楷體" w:hAnsi="標楷體"/>
                <w:lang w:eastAsia="zh-HK"/>
              </w:rPr>
            </w:pPr>
            <w:r>
              <w:rPr>
                <w:rFonts w:ascii="標楷體" w:eastAsia="標楷體" w:hAnsi="標楷體" w:hint="eastAsia"/>
                <w:lang w:eastAsia="zh-HK"/>
              </w:rPr>
              <w:t>關閉此查詢畫面</w:t>
            </w:r>
          </w:p>
        </w:tc>
      </w:tr>
      <w:tr w:rsidR="009D4ACB" w:rsidRPr="00F5236F" w14:paraId="046F93AC" w14:textId="77777777" w:rsidTr="00344657">
        <w:tc>
          <w:tcPr>
            <w:tcW w:w="851" w:type="dxa"/>
          </w:tcPr>
          <w:p w14:paraId="7C1F6D0C" w14:textId="77777777" w:rsidR="009D4ACB" w:rsidRDefault="009D4ACB" w:rsidP="00344657">
            <w:pPr>
              <w:jc w:val="center"/>
              <w:rPr>
                <w:rFonts w:ascii="標楷體" w:eastAsia="標楷體" w:hAnsi="標楷體"/>
              </w:rPr>
            </w:pPr>
            <w:r>
              <w:rPr>
                <w:rFonts w:ascii="標楷體" w:eastAsia="標楷體" w:hAnsi="標楷體" w:hint="eastAsia"/>
              </w:rPr>
              <w:t>3</w:t>
            </w:r>
          </w:p>
        </w:tc>
        <w:tc>
          <w:tcPr>
            <w:tcW w:w="2126" w:type="dxa"/>
          </w:tcPr>
          <w:p w14:paraId="5CA76E7A" w14:textId="77777777" w:rsidR="009D4ACB" w:rsidRDefault="009D4ACB" w:rsidP="00344657">
            <w:pPr>
              <w:rPr>
                <w:rFonts w:ascii="標楷體" w:eastAsia="標楷體" w:hAnsi="標楷體"/>
                <w:lang w:eastAsia="zh-HK"/>
              </w:rPr>
            </w:pPr>
            <w:r>
              <w:rPr>
                <w:rFonts w:ascii="標楷體" w:eastAsia="標楷體" w:hAnsi="標楷體" w:hint="eastAsia"/>
                <w:lang w:eastAsia="zh-HK"/>
              </w:rPr>
              <w:t>隱</w:t>
            </w:r>
            <w:r>
              <w:rPr>
                <w:rFonts w:ascii="標楷體" w:eastAsia="標楷體" w:hAnsi="標楷體" w:hint="eastAsia"/>
              </w:rPr>
              <w:t>藏/</w:t>
            </w:r>
            <w:r>
              <w:rPr>
                <w:rFonts w:ascii="標楷體" w:eastAsia="標楷體" w:hAnsi="標楷體" w:hint="eastAsia"/>
                <w:lang w:eastAsia="zh-HK"/>
              </w:rPr>
              <w:t>顯示</w:t>
            </w:r>
          </w:p>
        </w:tc>
        <w:tc>
          <w:tcPr>
            <w:tcW w:w="7033" w:type="dxa"/>
          </w:tcPr>
          <w:p w14:paraId="1E4627BF" w14:textId="77777777" w:rsidR="009D4ACB" w:rsidRDefault="009D4ACB" w:rsidP="00344657">
            <w:pPr>
              <w:rPr>
                <w:rFonts w:ascii="標楷體" w:eastAsia="標楷體" w:hAnsi="標楷體"/>
                <w:lang w:eastAsia="zh-HK"/>
              </w:rPr>
            </w:pPr>
            <w:r>
              <w:rPr>
                <w:rFonts w:ascii="標楷體" w:eastAsia="標楷體" w:hAnsi="標楷體" w:hint="eastAsia"/>
                <w:lang w:eastAsia="zh-HK"/>
              </w:rPr>
              <w:t>輸入條件切換隱</w:t>
            </w:r>
            <w:r>
              <w:rPr>
                <w:rFonts w:ascii="標楷體" w:eastAsia="標楷體" w:hAnsi="標楷體" w:hint="eastAsia"/>
              </w:rPr>
              <w:t>藏</w:t>
            </w:r>
            <w:r>
              <w:rPr>
                <w:rFonts w:ascii="標楷體" w:eastAsia="標楷體" w:hAnsi="標楷體" w:hint="eastAsia"/>
                <w:lang w:eastAsia="zh-HK"/>
              </w:rPr>
              <w:t>及顯示</w:t>
            </w:r>
          </w:p>
        </w:tc>
      </w:tr>
    </w:tbl>
    <w:p w14:paraId="4780D353" w14:textId="77777777" w:rsidR="009D4ACB" w:rsidRDefault="009D4ACB" w:rsidP="00D01BCC">
      <w:pPr>
        <w:pStyle w:val="a"/>
        <w:numPr>
          <w:ilvl w:val="0"/>
          <w:numId w:val="0"/>
        </w:numPr>
        <w:ind w:left="1330"/>
        <w:pPrChange w:id="28" w:author="張金龍" w:date="2021-05-12T12:09:00Z">
          <w:pPr>
            <w:pStyle w:val="a"/>
            <w:numPr>
              <w:numId w:val="0"/>
            </w:numPr>
            <w:ind w:left="0" w:firstLine="0"/>
          </w:pPr>
        </w:pPrChange>
      </w:pPr>
    </w:p>
    <w:p w14:paraId="3437E694" w14:textId="77777777" w:rsidR="009D4ACB" w:rsidRDefault="009D4ACB" w:rsidP="00D01BCC">
      <w:pPr>
        <w:pStyle w:val="a"/>
      </w:pPr>
      <w:r>
        <w:t>輸入畫面資料說明</w:t>
      </w:r>
    </w:p>
    <w:p w14:paraId="5F9583EC" w14:textId="77777777" w:rsidR="009D4ACB" w:rsidRPr="00583AF3" w:rsidRDefault="009D4ACB" w:rsidP="009D4ACB"/>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7"/>
        <w:gridCol w:w="1211"/>
        <w:gridCol w:w="1984"/>
        <w:gridCol w:w="992"/>
        <w:gridCol w:w="1560"/>
        <w:gridCol w:w="443"/>
        <w:gridCol w:w="576"/>
        <w:gridCol w:w="3197"/>
      </w:tblGrid>
      <w:tr w:rsidR="009D4ACB" w:rsidRPr="00847BB7" w14:paraId="00C99B96" w14:textId="77777777" w:rsidTr="00BE6901">
        <w:trPr>
          <w:trHeight w:val="388"/>
          <w:tblHeader/>
          <w:jc w:val="center"/>
        </w:trPr>
        <w:tc>
          <w:tcPr>
            <w:tcW w:w="457" w:type="dxa"/>
            <w:vMerge w:val="restart"/>
            <w:shd w:val="clear" w:color="auto" w:fill="D9D9D9" w:themeFill="background1" w:themeFillShade="D9"/>
          </w:tcPr>
          <w:p w14:paraId="05F2CB81" w14:textId="77777777" w:rsidR="009D4ACB" w:rsidRPr="00847BB7" w:rsidRDefault="009D4ACB" w:rsidP="00344657">
            <w:pPr>
              <w:rPr>
                <w:rFonts w:ascii="標楷體" w:eastAsia="標楷體" w:hAnsi="標楷體"/>
              </w:rPr>
            </w:pPr>
            <w:r w:rsidRPr="00847BB7">
              <w:rPr>
                <w:rFonts w:ascii="標楷體" w:eastAsia="標楷體" w:hAnsi="標楷體"/>
              </w:rPr>
              <w:t>序號</w:t>
            </w:r>
          </w:p>
        </w:tc>
        <w:tc>
          <w:tcPr>
            <w:tcW w:w="1211" w:type="dxa"/>
            <w:vMerge w:val="restart"/>
            <w:shd w:val="clear" w:color="auto" w:fill="D9D9D9" w:themeFill="background1" w:themeFillShade="D9"/>
          </w:tcPr>
          <w:p w14:paraId="4E75D460" w14:textId="77777777" w:rsidR="009D4ACB" w:rsidRPr="00847BB7" w:rsidRDefault="009D4ACB" w:rsidP="00344657">
            <w:pPr>
              <w:rPr>
                <w:rFonts w:ascii="標楷體" w:eastAsia="標楷體" w:hAnsi="標楷體"/>
              </w:rPr>
            </w:pPr>
            <w:r w:rsidRPr="00847BB7">
              <w:rPr>
                <w:rFonts w:ascii="標楷體" w:eastAsia="標楷體" w:hAnsi="標楷體"/>
              </w:rPr>
              <w:t>欄位</w:t>
            </w:r>
          </w:p>
        </w:tc>
        <w:tc>
          <w:tcPr>
            <w:tcW w:w="5555" w:type="dxa"/>
            <w:gridSpan w:val="5"/>
            <w:shd w:val="clear" w:color="auto" w:fill="D9D9D9" w:themeFill="background1" w:themeFillShade="D9"/>
          </w:tcPr>
          <w:p w14:paraId="19614FC7" w14:textId="77777777" w:rsidR="009D4ACB" w:rsidRPr="00847BB7" w:rsidRDefault="009D4ACB" w:rsidP="00344657">
            <w:pPr>
              <w:jc w:val="center"/>
              <w:rPr>
                <w:rFonts w:ascii="標楷體" w:eastAsia="標楷體" w:hAnsi="標楷體"/>
              </w:rPr>
            </w:pPr>
            <w:r w:rsidRPr="00847BB7">
              <w:rPr>
                <w:rFonts w:ascii="標楷體" w:eastAsia="標楷體" w:hAnsi="標楷體"/>
              </w:rPr>
              <w:t>說明</w:t>
            </w:r>
          </w:p>
        </w:tc>
        <w:tc>
          <w:tcPr>
            <w:tcW w:w="3197" w:type="dxa"/>
            <w:vMerge w:val="restart"/>
            <w:shd w:val="clear" w:color="auto" w:fill="D9D9D9" w:themeFill="background1" w:themeFillShade="D9"/>
          </w:tcPr>
          <w:p w14:paraId="453E4428" w14:textId="77777777" w:rsidR="009D4ACB" w:rsidRPr="00847BB7" w:rsidRDefault="009D4ACB" w:rsidP="00344657">
            <w:pPr>
              <w:rPr>
                <w:rFonts w:ascii="標楷體" w:eastAsia="標楷體" w:hAnsi="標楷體"/>
              </w:rPr>
            </w:pPr>
            <w:r w:rsidRPr="00847BB7">
              <w:rPr>
                <w:rFonts w:ascii="標楷體" w:eastAsia="標楷體" w:hAnsi="標楷體"/>
              </w:rPr>
              <w:t>處理邏輯及注意事項</w:t>
            </w:r>
          </w:p>
        </w:tc>
      </w:tr>
      <w:tr w:rsidR="009D4ACB" w:rsidRPr="00847BB7" w14:paraId="1F2DAD19" w14:textId="77777777" w:rsidTr="00BE6901">
        <w:trPr>
          <w:trHeight w:val="244"/>
          <w:tblHeader/>
          <w:jc w:val="center"/>
        </w:trPr>
        <w:tc>
          <w:tcPr>
            <w:tcW w:w="457" w:type="dxa"/>
            <w:vMerge/>
            <w:shd w:val="clear" w:color="auto" w:fill="D9D9D9" w:themeFill="background1" w:themeFillShade="D9"/>
          </w:tcPr>
          <w:p w14:paraId="51626FEE" w14:textId="77777777" w:rsidR="009D4ACB" w:rsidRPr="00847BB7" w:rsidRDefault="009D4ACB" w:rsidP="00344657">
            <w:pPr>
              <w:rPr>
                <w:rFonts w:ascii="標楷體" w:eastAsia="標楷體" w:hAnsi="標楷體"/>
              </w:rPr>
            </w:pPr>
          </w:p>
        </w:tc>
        <w:tc>
          <w:tcPr>
            <w:tcW w:w="1211" w:type="dxa"/>
            <w:vMerge/>
            <w:shd w:val="clear" w:color="auto" w:fill="D9D9D9" w:themeFill="background1" w:themeFillShade="D9"/>
          </w:tcPr>
          <w:p w14:paraId="486CDE45" w14:textId="77777777" w:rsidR="009D4ACB" w:rsidRPr="00847BB7" w:rsidRDefault="009D4ACB" w:rsidP="00344657">
            <w:pPr>
              <w:rPr>
                <w:rFonts w:ascii="標楷體" w:eastAsia="標楷體" w:hAnsi="標楷體"/>
              </w:rPr>
            </w:pPr>
          </w:p>
        </w:tc>
        <w:tc>
          <w:tcPr>
            <w:tcW w:w="1984" w:type="dxa"/>
            <w:shd w:val="clear" w:color="auto" w:fill="D9D9D9" w:themeFill="background1" w:themeFillShade="D9"/>
          </w:tcPr>
          <w:p w14:paraId="1397D616" w14:textId="77777777" w:rsidR="009D4ACB" w:rsidRPr="00847BB7" w:rsidRDefault="009D4ACB" w:rsidP="00344657">
            <w:pPr>
              <w:rPr>
                <w:rFonts w:ascii="標楷體" w:eastAsia="標楷體" w:hAnsi="標楷體"/>
              </w:rPr>
            </w:pPr>
            <w:r w:rsidRPr="00847BB7">
              <w:rPr>
                <w:rFonts w:ascii="標楷體" w:eastAsia="標楷體" w:hAnsi="標楷體" w:hint="eastAsia"/>
              </w:rPr>
              <w:t>資料型態長度</w:t>
            </w:r>
          </w:p>
        </w:tc>
        <w:tc>
          <w:tcPr>
            <w:tcW w:w="992" w:type="dxa"/>
            <w:shd w:val="clear" w:color="auto" w:fill="D9D9D9" w:themeFill="background1" w:themeFillShade="D9"/>
          </w:tcPr>
          <w:p w14:paraId="42FCB560" w14:textId="77777777" w:rsidR="009D4ACB" w:rsidRPr="00847BB7" w:rsidRDefault="009D4ACB" w:rsidP="00344657">
            <w:pPr>
              <w:rPr>
                <w:rFonts w:ascii="標楷體" w:eastAsia="標楷體" w:hAnsi="標楷體"/>
              </w:rPr>
            </w:pPr>
            <w:r w:rsidRPr="00847BB7">
              <w:rPr>
                <w:rFonts w:ascii="標楷體" w:eastAsia="標楷體" w:hAnsi="標楷體"/>
              </w:rPr>
              <w:t>預設值</w:t>
            </w:r>
          </w:p>
        </w:tc>
        <w:tc>
          <w:tcPr>
            <w:tcW w:w="1560" w:type="dxa"/>
            <w:shd w:val="clear" w:color="auto" w:fill="D9D9D9" w:themeFill="background1" w:themeFillShade="D9"/>
          </w:tcPr>
          <w:p w14:paraId="73C7043B" w14:textId="77777777" w:rsidR="009D4ACB" w:rsidRPr="00847BB7" w:rsidRDefault="009D4ACB" w:rsidP="00344657">
            <w:pPr>
              <w:rPr>
                <w:rFonts w:ascii="標楷體" w:eastAsia="標楷體" w:hAnsi="標楷體"/>
              </w:rPr>
            </w:pPr>
            <w:r w:rsidRPr="00847BB7">
              <w:rPr>
                <w:rFonts w:ascii="標楷體" w:eastAsia="標楷體" w:hAnsi="標楷體"/>
              </w:rPr>
              <w:t>選單內容</w:t>
            </w:r>
          </w:p>
        </w:tc>
        <w:tc>
          <w:tcPr>
            <w:tcW w:w="443" w:type="dxa"/>
            <w:shd w:val="clear" w:color="auto" w:fill="D9D9D9" w:themeFill="background1" w:themeFillShade="D9"/>
          </w:tcPr>
          <w:p w14:paraId="34FA3BE7" w14:textId="77777777" w:rsidR="009D4ACB" w:rsidRPr="00847BB7" w:rsidRDefault="009D4ACB" w:rsidP="00344657">
            <w:pPr>
              <w:rPr>
                <w:rFonts w:ascii="標楷體" w:eastAsia="標楷體" w:hAnsi="標楷體"/>
              </w:rPr>
            </w:pPr>
            <w:r w:rsidRPr="00847BB7">
              <w:rPr>
                <w:rFonts w:ascii="標楷體" w:eastAsia="標楷體" w:hAnsi="標楷體"/>
              </w:rPr>
              <w:t>必填</w:t>
            </w:r>
          </w:p>
        </w:tc>
        <w:tc>
          <w:tcPr>
            <w:tcW w:w="576" w:type="dxa"/>
            <w:shd w:val="clear" w:color="auto" w:fill="D9D9D9" w:themeFill="background1" w:themeFillShade="D9"/>
          </w:tcPr>
          <w:p w14:paraId="7ED8D91E" w14:textId="77777777" w:rsidR="009D4ACB" w:rsidRPr="00847BB7" w:rsidRDefault="009D4ACB" w:rsidP="00344657">
            <w:pPr>
              <w:rPr>
                <w:rFonts w:ascii="標楷體" w:eastAsia="標楷體" w:hAnsi="標楷體"/>
              </w:rPr>
            </w:pPr>
            <w:r w:rsidRPr="00847BB7">
              <w:rPr>
                <w:rFonts w:ascii="標楷體" w:eastAsia="標楷體" w:hAnsi="標楷體"/>
              </w:rPr>
              <w:t>R/W</w:t>
            </w:r>
          </w:p>
        </w:tc>
        <w:tc>
          <w:tcPr>
            <w:tcW w:w="3197" w:type="dxa"/>
            <w:vMerge/>
            <w:shd w:val="clear" w:color="auto" w:fill="D9D9D9" w:themeFill="background1" w:themeFillShade="D9"/>
          </w:tcPr>
          <w:p w14:paraId="600E49AF" w14:textId="77777777" w:rsidR="009D4ACB" w:rsidRPr="00847BB7" w:rsidRDefault="009D4ACB" w:rsidP="00344657">
            <w:pPr>
              <w:rPr>
                <w:rFonts w:ascii="標楷體" w:eastAsia="標楷體" w:hAnsi="標楷體"/>
              </w:rPr>
            </w:pPr>
          </w:p>
        </w:tc>
      </w:tr>
      <w:tr w:rsidR="009D4ACB" w:rsidRPr="00847BB7" w14:paraId="764F6201" w14:textId="77777777" w:rsidTr="00BE6901">
        <w:trPr>
          <w:trHeight w:val="244"/>
          <w:jc w:val="center"/>
        </w:trPr>
        <w:tc>
          <w:tcPr>
            <w:tcW w:w="457" w:type="dxa"/>
          </w:tcPr>
          <w:p w14:paraId="3656487D" w14:textId="77777777" w:rsidR="009D4ACB" w:rsidRPr="00847BB7" w:rsidRDefault="009D4ACB" w:rsidP="00344657">
            <w:pPr>
              <w:rPr>
                <w:rFonts w:ascii="標楷體" w:eastAsia="標楷體" w:hAnsi="標楷體"/>
              </w:rPr>
            </w:pPr>
            <w:r>
              <w:rPr>
                <w:rFonts w:ascii="標楷體" w:eastAsia="標楷體" w:hAnsi="標楷體" w:hint="eastAsia"/>
              </w:rPr>
              <w:t>1.</w:t>
            </w:r>
          </w:p>
        </w:tc>
        <w:tc>
          <w:tcPr>
            <w:tcW w:w="1211" w:type="dxa"/>
          </w:tcPr>
          <w:p w14:paraId="2727A3ED" w14:textId="77777777" w:rsidR="009D4ACB" w:rsidRPr="00847BB7" w:rsidRDefault="009D4ACB" w:rsidP="00344657">
            <w:pPr>
              <w:rPr>
                <w:rFonts w:ascii="標楷體" w:eastAsia="標楷體" w:hAnsi="標楷體"/>
              </w:rPr>
            </w:pPr>
            <w:r>
              <w:rPr>
                <w:rFonts w:ascii="標楷體" w:eastAsia="標楷體" w:hAnsi="標楷體" w:hint="eastAsia"/>
              </w:rPr>
              <w:t>帳冊別</w:t>
            </w:r>
          </w:p>
        </w:tc>
        <w:tc>
          <w:tcPr>
            <w:tcW w:w="1984" w:type="dxa"/>
          </w:tcPr>
          <w:p w14:paraId="36C87DA3" w14:textId="77777777" w:rsidR="009D4ACB" w:rsidRPr="00847BB7" w:rsidRDefault="009D4ACB" w:rsidP="00344657">
            <w:pPr>
              <w:rPr>
                <w:rFonts w:ascii="標楷體" w:eastAsia="標楷體" w:hAnsi="標楷體"/>
              </w:rPr>
            </w:pPr>
            <w:r>
              <w:rPr>
                <w:rFonts w:ascii="標楷體" w:eastAsia="標楷體" w:hAnsi="標楷體" w:hint="eastAsia"/>
              </w:rPr>
              <w:t>X</w:t>
            </w:r>
            <w:r>
              <w:rPr>
                <w:rFonts w:ascii="標楷體" w:eastAsia="標楷體" w:hAnsi="標楷體"/>
              </w:rPr>
              <w:t>(3)</w:t>
            </w:r>
          </w:p>
        </w:tc>
        <w:tc>
          <w:tcPr>
            <w:tcW w:w="992" w:type="dxa"/>
          </w:tcPr>
          <w:p w14:paraId="44889514" w14:textId="77777777" w:rsidR="009D4ACB" w:rsidRPr="00847BB7" w:rsidRDefault="009D4ACB" w:rsidP="00344657">
            <w:pPr>
              <w:rPr>
                <w:rFonts w:ascii="標楷體" w:eastAsia="標楷體" w:hAnsi="標楷體"/>
              </w:rPr>
            </w:pPr>
          </w:p>
        </w:tc>
        <w:tc>
          <w:tcPr>
            <w:tcW w:w="1560" w:type="dxa"/>
          </w:tcPr>
          <w:p w14:paraId="46CC0951" w14:textId="77777777" w:rsidR="009D4ACB" w:rsidRDefault="009D4ACB" w:rsidP="00344657">
            <w:pPr>
              <w:rPr>
                <w:rFonts w:ascii="標楷體" w:eastAsia="標楷體" w:hAnsi="標楷體"/>
              </w:rPr>
            </w:pPr>
            <w:r>
              <w:rPr>
                <w:rFonts w:ascii="標楷體" w:eastAsia="標楷體" w:hAnsi="標楷體" w:hint="eastAsia"/>
              </w:rPr>
              <w:t>帳冊別代碼(</w:t>
            </w:r>
            <w:r>
              <w:rPr>
                <w:rFonts w:ascii="標楷體" w:eastAsia="標楷體" w:hAnsi="標楷體"/>
              </w:rPr>
              <w:t>CdCode.</w:t>
            </w:r>
          </w:p>
          <w:p w14:paraId="1C8E353B" w14:textId="77777777" w:rsidR="009D4ACB" w:rsidRPr="00847BB7" w:rsidRDefault="009D4ACB" w:rsidP="00344657">
            <w:pPr>
              <w:rPr>
                <w:rFonts w:ascii="標楷體" w:eastAsia="標楷體" w:hAnsi="標楷體"/>
              </w:rPr>
            </w:pPr>
            <w:r>
              <w:rPr>
                <w:rFonts w:ascii="標楷體" w:eastAsia="標楷體" w:hAnsi="標楷體"/>
              </w:rPr>
              <w:t>AcBookCode</w:t>
            </w:r>
            <w:r>
              <w:rPr>
                <w:rFonts w:ascii="標楷體" w:eastAsia="標楷體" w:hAnsi="標楷體" w:hint="eastAsia"/>
              </w:rPr>
              <w:t>)[選單/1</w:t>
            </w:r>
            <w:r>
              <w:rPr>
                <w:rFonts w:ascii="標楷體" w:eastAsia="標楷體" w:hAnsi="標楷體"/>
              </w:rPr>
              <w:t xml:space="preserve"> L6064</w:t>
            </w:r>
            <w:r>
              <w:rPr>
                <w:rFonts w:ascii="標楷體" w:eastAsia="標楷體" w:hAnsi="標楷體" w:hint="eastAsia"/>
              </w:rPr>
              <w:t>]</w:t>
            </w:r>
          </w:p>
        </w:tc>
        <w:tc>
          <w:tcPr>
            <w:tcW w:w="443" w:type="dxa"/>
          </w:tcPr>
          <w:p w14:paraId="169CD2E1" w14:textId="77777777" w:rsidR="009D4ACB" w:rsidRPr="00847BB7" w:rsidRDefault="009D4ACB" w:rsidP="00344657">
            <w:pPr>
              <w:rPr>
                <w:rFonts w:ascii="標楷體" w:eastAsia="標楷體" w:hAnsi="標楷體"/>
              </w:rPr>
            </w:pPr>
            <w:r>
              <w:rPr>
                <w:rFonts w:ascii="標楷體" w:eastAsia="標楷體" w:hAnsi="標楷體" w:hint="eastAsia"/>
              </w:rPr>
              <w:t>V</w:t>
            </w:r>
          </w:p>
        </w:tc>
        <w:tc>
          <w:tcPr>
            <w:tcW w:w="576" w:type="dxa"/>
          </w:tcPr>
          <w:p w14:paraId="1952CF4B" w14:textId="77777777" w:rsidR="009D4ACB" w:rsidRPr="00847BB7" w:rsidRDefault="009D4ACB" w:rsidP="00344657">
            <w:pPr>
              <w:jc w:val="center"/>
              <w:rPr>
                <w:rFonts w:ascii="標楷體" w:eastAsia="標楷體" w:hAnsi="標楷體"/>
              </w:rPr>
            </w:pPr>
            <w:r>
              <w:rPr>
                <w:rFonts w:ascii="標楷體" w:eastAsia="標楷體" w:hAnsi="標楷體" w:hint="eastAsia"/>
              </w:rPr>
              <w:t>W</w:t>
            </w:r>
          </w:p>
        </w:tc>
        <w:tc>
          <w:tcPr>
            <w:tcW w:w="3197" w:type="dxa"/>
          </w:tcPr>
          <w:p w14:paraId="18E723A6" w14:textId="77777777" w:rsidR="009D4ACB" w:rsidRPr="00847BB7" w:rsidRDefault="009D4ACB" w:rsidP="00344657">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必須輸入</w:t>
            </w:r>
          </w:p>
        </w:tc>
      </w:tr>
      <w:tr w:rsidR="009D4ACB" w:rsidRPr="00847BB7" w14:paraId="78928BDE" w14:textId="77777777" w:rsidTr="00BE6901">
        <w:trPr>
          <w:trHeight w:val="244"/>
          <w:jc w:val="center"/>
        </w:trPr>
        <w:tc>
          <w:tcPr>
            <w:tcW w:w="457" w:type="dxa"/>
          </w:tcPr>
          <w:p w14:paraId="5E6FC43C" w14:textId="77777777" w:rsidR="009D4ACB" w:rsidRPr="00847BB7" w:rsidRDefault="009D4ACB" w:rsidP="00344657">
            <w:pPr>
              <w:rPr>
                <w:rFonts w:ascii="標楷體" w:eastAsia="標楷體" w:hAnsi="標楷體"/>
              </w:rPr>
            </w:pPr>
            <w:r w:rsidRPr="00847BB7">
              <w:rPr>
                <w:rFonts w:ascii="標楷體" w:eastAsia="標楷體" w:hAnsi="標楷體" w:hint="eastAsia"/>
              </w:rPr>
              <w:t>2</w:t>
            </w:r>
            <w:r>
              <w:rPr>
                <w:rFonts w:ascii="標楷體" w:eastAsia="標楷體" w:hAnsi="標楷體"/>
              </w:rPr>
              <w:t>.</w:t>
            </w:r>
          </w:p>
        </w:tc>
        <w:tc>
          <w:tcPr>
            <w:tcW w:w="1211" w:type="dxa"/>
          </w:tcPr>
          <w:p w14:paraId="00C82604" w14:textId="77777777" w:rsidR="009D4ACB" w:rsidRPr="00847BB7" w:rsidRDefault="009D4ACB" w:rsidP="00344657">
            <w:pPr>
              <w:rPr>
                <w:rFonts w:ascii="標楷體" w:eastAsia="標楷體" w:hAnsi="標楷體"/>
              </w:rPr>
            </w:pPr>
            <w:r>
              <w:rPr>
                <w:rFonts w:ascii="標楷體" w:eastAsia="標楷體" w:hAnsi="標楷體" w:hint="eastAsia"/>
              </w:rPr>
              <w:t>單位別</w:t>
            </w:r>
          </w:p>
        </w:tc>
        <w:tc>
          <w:tcPr>
            <w:tcW w:w="1984" w:type="dxa"/>
          </w:tcPr>
          <w:p w14:paraId="1967105E" w14:textId="77777777" w:rsidR="009D4ACB" w:rsidRPr="00847BB7" w:rsidRDefault="009D4ACB" w:rsidP="00344657">
            <w:pPr>
              <w:rPr>
                <w:rFonts w:ascii="標楷體" w:eastAsia="標楷體" w:hAnsi="標楷體"/>
              </w:rPr>
            </w:pPr>
          </w:p>
        </w:tc>
        <w:tc>
          <w:tcPr>
            <w:tcW w:w="992" w:type="dxa"/>
          </w:tcPr>
          <w:p w14:paraId="21EBA05F" w14:textId="77777777" w:rsidR="009D4ACB" w:rsidRPr="00847BB7" w:rsidRDefault="009D4ACB" w:rsidP="00344657">
            <w:pPr>
              <w:rPr>
                <w:rFonts w:ascii="標楷體" w:eastAsia="標楷體" w:hAnsi="標楷體"/>
              </w:rPr>
            </w:pPr>
            <w:r>
              <w:rPr>
                <w:rFonts w:ascii="標楷體" w:eastAsia="標楷體" w:hAnsi="標楷體" w:hint="eastAsia"/>
              </w:rPr>
              <w:t>經辦所屬單位</w:t>
            </w:r>
          </w:p>
        </w:tc>
        <w:tc>
          <w:tcPr>
            <w:tcW w:w="1560" w:type="dxa"/>
          </w:tcPr>
          <w:p w14:paraId="677420A8" w14:textId="77777777" w:rsidR="009D4ACB" w:rsidRPr="00C972D3" w:rsidRDefault="009D4ACB" w:rsidP="00344657">
            <w:pPr>
              <w:rPr>
                <w:rFonts w:ascii="標楷體" w:eastAsia="標楷體" w:hAnsi="標楷體"/>
              </w:rPr>
            </w:pPr>
          </w:p>
        </w:tc>
        <w:tc>
          <w:tcPr>
            <w:tcW w:w="443" w:type="dxa"/>
          </w:tcPr>
          <w:p w14:paraId="6D15C1CE" w14:textId="77777777" w:rsidR="009D4ACB" w:rsidRPr="00847BB7" w:rsidRDefault="009D4ACB" w:rsidP="00344657">
            <w:pPr>
              <w:rPr>
                <w:rFonts w:ascii="標楷體" w:eastAsia="標楷體" w:hAnsi="標楷體"/>
              </w:rPr>
            </w:pPr>
          </w:p>
        </w:tc>
        <w:tc>
          <w:tcPr>
            <w:tcW w:w="576" w:type="dxa"/>
          </w:tcPr>
          <w:p w14:paraId="76B8EC3A" w14:textId="77777777" w:rsidR="009D4ACB" w:rsidRPr="00A01A6B" w:rsidRDefault="009D4ACB" w:rsidP="00344657">
            <w:pPr>
              <w:jc w:val="center"/>
              <w:rPr>
                <w:rFonts w:ascii="標楷體" w:eastAsia="標楷體" w:hAnsi="標楷體"/>
              </w:rPr>
            </w:pPr>
            <w:r>
              <w:rPr>
                <w:rFonts w:ascii="標楷體" w:eastAsia="標楷體" w:hAnsi="標楷體" w:hint="eastAsia"/>
              </w:rPr>
              <w:t>R</w:t>
            </w:r>
          </w:p>
        </w:tc>
        <w:tc>
          <w:tcPr>
            <w:tcW w:w="3197" w:type="dxa"/>
          </w:tcPr>
          <w:p w14:paraId="2F4B5898" w14:textId="77777777" w:rsidR="009D4ACB" w:rsidRPr="00C972D3" w:rsidRDefault="009D4ACB" w:rsidP="00344657">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w:t>
            </w:r>
            <w:r>
              <w:rPr>
                <w:rFonts w:ascii="標楷體" w:eastAsia="標楷體" w:hAnsi="標楷體"/>
                <w:color w:val="000000" w:themeColor="text1"/>
              </w:rPr>
              <w:t>.</w:t>
            </w:r>
            <w:r w:rsidRPr="00EA3465">
              <w:rPr>
                <w:rFonts w:ascii="標楷體" w:eastAsia="標楷體" w:hAnsi="標楷體" w:hint="eastAsia"/>
                <w:color w:val="000000" w:themeColor="text1"/>
              </w:rPr>
              <w:t>自動顯示</w:t>
            </w:r>
            <w:r>
              <w:rPr>
                <w:rFonts w:ascii="標楷體" w:eastAsia="標楷體" w:hAnsi="標楷體" w:hint="eastAsia"/>
                <w:color w:val="000000" w:themeColor="text1"/>
              </w:rPr>
              <w:t>預設值</w:t>
            </w:r>
            <w:r w:rsidRPr="00EA3465">
              <w:rPr>
                <w:rFonts w:ascii="標楷體" w:eastAsia="標楷體" w:hAnsi="標楷體" w:hint="eastAsia"/>
                <w:color w:val="000000" w:themeColor="text1"/>
              </w:rPr>
              <w:t>,不可修改</w:t>
            </w:r>
          </w:p>
        </w:tc>
      </w:tr>
      <w:tr w:rsidR="009D4ACB" w:rsidRPr="00847BB7" w14:paraId="3D817EEA" w14:textId="77777777" w:rsidTr="00BE6901">
        <w:trPr>
          <w:trHeight w:val="706"/>
          <w:jc w:val="center"/>
        </w:trPr>
        <w:tc>
          <w:tcPr>
            <w:tcW w:w="457" w:type="dxa"/>
          </w:tcPr>
          <w:p w14:paraId="290CBCE2" w14:textId="77777777" w:rsidR="009D4ACB" w:rsidRPr="00847BB7" w:rsidRDefault="009D4ACB" w:rsidP="00344657">
            <w:pPr>
              <w:rPr>
                <w:rFonts w:ascii="標楷體" w:eastAsia="標楷體" w:hAnsi="標楷體"/>
              </w:rPr>
            </w:pPr>
            <w:r>
              <w:rPr>
                <w:rFonts w:ascii="標楷體" w:eastAsia="標楷體" w:hAnsi="標楷體" w:hint="eastAsia"/>
              </w:rPr>
              <w:t>3.</w:t>
            </w:r>
          </w:p>
        </w:tc>
        <w:tc>
          <w:tcPr>
            <w:tcW w:w="1211" w:type="dxa"/>
          </w:tcPr>
          <w:p w14:paraId="68B7000B" w14:textId="77777777" w:rsidR="009D4ACB" w:rsidRPr="00847BB7" w:rsidRDefault="009D4ACB" w:rsidP="00344657">
            <w:pPr>
              <w:rPr>
                <w:rFonts w:ascii="標楷體" w:eastAsia="標楷體" w:hAnsi="標楷體"/>
              </w:rPr>
            </w:pPr>
            <w:r>
              <w:rPr>
                <w:rFonts w:ascii="標楷體" w:eastAsia="標楷體" w:hAnsi="標楷體" w:hint="eastAsia"/>
              </w:rPr>
              <w:t>幣別</w:t>
            </w:r>
          </w:p>
        </w:tc>
        <w:tc>
          <w:tcPr>
            <w:tcW w:w="1984" w:type="dxa"/>
          </w:tcPr>
          <w:p w14:paraId="4F898CF2" w14:textId="77777777" w:rsidR="009D4ACB" w:rsidRPr="00847BB7" w:rsidRDefault="009D4ACB" w:rsidP="00344657">
            <w:pPr>
              <w:rPr>
                <w:rFonts w:ascii="標楷體" w:eastAsia="標楷體" w:hAnsi="標楷體"/>
              </w:rPr>
            </w:pPr>
          </w:p>
        </w:tc>
        <w:tc>
          <w:tcPr>
            <w:tcW w:w="992" w:type="dxa"/>
          </w:tcPr>
          <w:p w14:paraId="6AF10FC8" w14:textId="77777777" w:rsidR="009D4ACB" w:rsidRPr="00847BB7" w:rsidRDefault="009D4ACB" w:rsidP="00344657">
            <w:pPr>
              <w:rPr>
                <w:rFonts w:ascii="標楷體" w:eastAsia="標楷體" w:hAnsi="標楷體"/>
              </w:rPr>
            </w:pPr>
            <w:r>
              <w:rPr>
                <w:rFonts w:ascii="標楷體" w:eastAsia="標楷體" w:hAnsi="標楷體" w:hint="eastAsia"/>
              </w:rPr>
              <w:t>TWD</w:t>
            </w:r>
          </w:p>
        </w:tc>
        <w:tc>
          <w:tcPr>
            <w:tcW w:w="1560" w:type="dxa"/>
          </w:tcPr>
          <w:p w14:paraId="3CF74CC4" w14:textId="77777777" w:rsidR="009D4ACB" w:rsidRPr="00847BB7" w:rsidRDefault="009D4ACB" w:rsidP="00344657">
            <w:pPr>
              <w:rPr>
                <w:rFonts w:ascii="標楷體" w:eastAsia="標楷體" w:hAnsi="標楷體"/>
              </w:rPr>
            </w:pPr>
          </w:p>
        </w:tc>
        <w:tc>
          <w:tcPr>
            <w:tcW w:w="443" w:type="dxa"/>
          </w:tcPr>
          <w:p w14:paraId="7648BE43" w14:textId="77777777" w:rsidR="009D4ACB" w:rsidRPr="00847BB7" w:rsidRDefault="009D4ACB" w:rsidP="00344657">
            <w:pPr>
              <w:rPr>
                <w:rFonts w:ascii="標楷體" w:eastAsia="標楷體" w:hAnsi="標楷體"/>
              </w:rPr>
            </w:pPr>
          </w:p>
        </w:tc>
        <w:tc>
          <w:tcPr>
            <w:tcW w:w="576" w:type="dxa"/>
          </w:tcPr>
          <w:p w14:paraId="5FB7FFFB" w14:textId="77777777" w:rsidR="009D4ACB" w:rsidRPr="00847BB7" w:rsidRDefault="009D4ACB" w:rsidP="00344657">
            <w:pPr>
              <w:jc w:val="center"/>
              <w:rPr>
                <w:rFonts w:ascii="標楷體" w:eastAsia="標楷體" w:hAnsi="標楷體"/>
              </w:rPr>
            </w:pPr>
            <w:r>
              <w:rPr>
                <w:rFonts w:ascii="標楷體" w:eastAsia="標楷體" w:hAnsi="標楷體" w:hint="eastAsia"/>
              </w:rPr>
              <w:t>R</w:t>
            </w:r>
          </w:p>
        </w:tc>
        <w:tc>
          <w:tcPr>
            <w:tcW w:w="3197" w:type="dxa"/>
          </w:tcPr>
          <w:p w14:paraId="30E432E6" w14:textId="77777777" w:rsidR="009D4ACB" w:rsidRPr="00C972D3" w:rsidRDefault="009D4ACB" w:rsidP="00344657">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w:t>
            </w:r>
            <w:r>
              <w:rPr>
                <w:rFonts w:ascii="標楷體" w:eastAsia="標楷體" w:hAnsi="標楷體"/>
                <w:color w:val="000000" w:themeColor="text1"/>
              </w:rPr>
              <w:t>.</w:t>
            </w:r>
            <w:r w:rsidRPr="00EA3465">
              <w:rPr>
                <w:rFonts w:ascii="標楷體" w:eastAsia="標楷體" w:hAnsi="標楷體" w:hint="eastAsia"/>
                <w:color w:val="000000" w:themeColor="text1"/>
              </w:rPr>
              <w:t>自動顯示</w:t>
            </w:r>
            <w:r>
              <w:rPr>
                <w:rFonts w:ascii="標楷體" w:eastAsia="標楷體" w:hAnsi="標楷體" w:hint="eastAsia"/>
                <w:color w:val="000000" w:themeColor="text1"/>
              </w:rPr>
              <w:t>預設值</w:t>
            </w:r>
            <w:r w:rsidRPr="00EA3465">
              <w:rPr>
                <w:rFonts w:ascii="標楷體" w:eastAsia="標楷體" w:hAnsi="標楷體" w:hint="eastAsia"/>
                <w:color w:val="000000" w:themeColor="text1"/>
              </w:rPr>
              <w:t>,不可修改</w:t>
            </w:r>
          </w:p>
        </w:tc>
      </w:tr>
      <w:tr w:rsidR="009D4ACB" w:rsidRPr="00847BB7" w14:paraId="792DCECA" w14:textId="77777777" w:rsidTr="00BE6901">
        <w:trPr>
          <w:trHeight w:val="291"/>
          <w:jc w:val="center"/>
        </w:trPr>
        <w:tc>
          <w:tcPr>
            <w:tcW w:w="457" w:type="dxa"/>
          </w:tcPr>
          <w:p w14:paraId="2BEEBD49" w14:textId="77777777" w:rsidR="009D4ACB" w:rsidRPr="00847BB7" w:rsidRDefault="009D4ACB" w:rsidP="00344657">
            <w:pPr>
              <w:rPr>
                <w:rFonts w:ascii="標楷體" w:eastAsia="標楷體" w:hAnsi="標楷體"/>
              </w:rPr>
            </w:pPr>
            <w:r w:rsidRPr="00847BB7">
              <w:rPr>
                <w:rFonts w:ascii="標楷體" w:eastAsia="標楷體" w:hAnsi="標楷體"/>
              </w:rPr>
              <w:t>4</w:t>
            </w:r>
            <w:r>
              <w:rPr>
                <w:rFonts w:ascii="標楷體" w:eastAsia="標楷體" w:hAnsi="標楷體" w:hint="eastAsia"/>
              </w:rPr>
              <w:t>.</w:t>
            </w:r>
          </w:p>
        </w:tc>
        <w:tc>
          <w:tcPr>
            <w:tcW w:w="1211" w:type="dxa"/>
          </w:tcPr>
          <w:p w14:paraId="00E0710A" w14:textId="77777777" w:rsidR="009D4ACB" w:rsidRPr="00847BB7" w:rsidRDefault="009D4ACB" w:rsidP="00344657">
            <w:pPr>
              <w:rPr>
                <w:rFonts w:ascii="標楷體" w:eastAsia="標楷體" w:hAnsi="標楷體"/>
              </w:rPr>
            </w:pPr>
            <w:r>
              <w:rPr>
                <w:rFonts w:ascii="標楷體" w:eastAsia="標楷體" w:hAnsi="標楷體" w:hint="eastAsia"/>
              </w:rPr>
              <w:t>科子細目</w:t>
            </w:r>
          </w:p>
        </w:tc>
        <w:tc>
          <w:tcPr>
            <w:tcW w:w="1984" w:type="dxa"/>
          </w:tcPr>
          <w:p w14:paraId="3D5D461A" w14:textId="77777777" w:rsidR="009D4ACB" w:rsidRPr="00847BB7" w:rsidRDefault="009D4ACB" w:rsidP="00344657">
            <w:pPr>
              <w:rPr>
                <w:rFonts w:ascii="標楷體" w:eastAsia="標楷體" w:hAnsi="標楷體"/>
              </w:rPr>
            </w:pPr>
            <w:r>
              <w:rPr>
                <w:rFonts w:ascii="標楷體" w:eastAsia="標楷體" w:hAnsi="標楷體" w:hint="eastAsia"/>
              </w:rPr>
              <w:t>X(8)-X(5)-X(2)</w:t>
            </w:r>
          </w:p>
        </w:tc>
        <w:tc>
          <w:tcPr>
            <w:tcW w:w="992" w:type="dxa"/>
          </w:tcPr>
          <w:p w14:paraId="3E573980" w14:textId="77777777" w:rsidR="009D4ACB" w:rsidRPr="00847BB7" w:rsidRDefault="009D4ACB" w:rsidP="00344657">
            <w:pPr>
              <w:rPr>
                <w:rFonts w:ascii="標楷體" w:eastAsia="標楷體" w:hAnsi="標楷體"/>
              </w:rPr>
            </w:pPr>
          </w:p>
        </w:tc>
        <w:tc>
          <w:tcPr>
            <w:tcW w:w="1560" w:type="dxa"/>
          </w:tcPr>
          <w:p w14:paraId="3345B194" w14:textId="77777777" w:rsidR="009D4ACB" w:rsidRPr="00847BB7" w:rsidRDefault="009D4ACB" w:rsidP="00344657">
            <w:pPr>
              <w:rPr>
                <w:rFonts w:ascii="標楷體" w:eastAsia="標楷體" w:hAnsi="標楷體"/>
              </w:rPr>
            </w:pPr>
          </w:p>
        </w:tc>
        <w:tc>
          <w:tcPr>
            <w:tcW w:w="443" w:type="dxa"/>
          </w:tcPr>
          <w:p w14:paraId="13BA3896" w14:textId="731484C7" w:rsidR="009D4ACB" w:rsidRPr="00847BB7" w:rsidRDefault="009D4ACB" w:rsidP="00344657">
            <w:pPr>
              <w:rPr>
                <w:rFonts w:ascii="標楷體" w:eastAsia="標楷體" w:hAnsi="標楷體"/>
              </w:rPr>
            </w:pPr>
          </w:p>
        </w:tc>
        <w:tc>
          <w:tcPr>
            <w:tcW w:w="576" w:type="dxa"/>
          </w:tcPr>
          <w:p w14:paraId="6A198059" w14:textId="77777777" w:rsidR="009D4ACB" w:rsidRPr="00847BB7" w:rsidRDefault="009D4ACB" w:rsidP="00344657">
            <w:pPr>
              <w:jc w:val="center"/>
              <w:rPr>
                <w:rFonts w:ascii="標楷體" w:eastAsia="標楷體" w:hAnsi="標楷體"/>
              </w:rPr>
            </w:pPr>
            <w:r>
              <w:rPr>
                <w:rFonts w:ascii="標楷體" w:eastAsia="標楷體" w:hAnsi="標楷體" w:hint="eastAsia"/>
              </w:rPr>
              <w:t>W</w:t>
            </w:r>
          </w:p>
        </w:tc>
        <w:tc>
          <w:tcPr>
            <w:tcW w:w="3197" w:type="dxa"/>
          </w:tcPr>
          <w:p w14:paraId="6F5DB676" w14:textId="31942922" w:rsidR="009D4ACB" w:rsidRPr="00847BB7" w:rsidRDefault="009D4ACB" w:rsidP="00344657">
            <w:pPr>
              <w:rPr>
                <w:rFonts w:ascii="標楷體" w:eastAsia="標楷體" w:hAnsi="標楷體"/>
              </w:rPr>
            </w:pPr>
            <w:r>
              <w:rPr>
                <w:rFonts w:ascii="標楷體" w:eastAsia="標楷體" w:hAnsi="標楷體" w:hint="eastAsia"/>
              </w:rPr>
              <w:t>1.</w:t>
            </w:r>
            <w:r w:rsidR="003D0143" w:rsidRPr="003D0143">
              <w:rPr>
                <w:rFonts w:ascii="標楷體" w:eastAsia="標楷體" w:hAnsi="標楷體" w:hint="eastAsia"/>
                <w:lang w:eastAsia="zh-HK"/>
              </w:rPr>
              <w:t>科子細目、戶號、業務科目請擇一輸入</w:t>
            </w:r>
          </w:p>
        </w:tc>
      </w:tr>
      <w:tr w:rsidR="009D4ACB" w:rsidRPr="00847BB7" w14:paraId="4EA5EC52" w14:textId="77777777" w:rsidTr="00BE6901">
        <w:trPr>
          <w:trHeight w:val="291"/>
          <w:jc w:val="center"/>
        </w:trPr>
        <w:tc>
          <w:tcPr>
            <w:tcW w:w="457" w:type="dxa"/>
          </w:tcPr>
          <w:p w14:paraId="6D631A62" w14:textId="3B757516" w:rsidR="009D4ACB" w:rsidRPr="00847BB7" w:rsidRDefault="009D4ACB" w:rsidP="00344657">
            <w:pPr>
              <w:rPr>
                <w:rFonts w:ascii="標楷體" w:eastAsia="標楷體" w:hAnsi="標楷體"/>
              </w:rPr>
            </w:pPr>
          </w:p>
        </w:tc>
        <w:tc>
          <w:tcPr>
            <w:tcW w:w="1211" w:type="dxa"/>
          </w:tcPr>
          <w:p w14:paraId="0DF81D50" w14:textId="77777777" w:rsidR="009D4ACB" w:rsidRPr="00847BB7" w:rsidRDefault="009D4ACB" w:rsidP="00344657">
            <w:pPr>
              <w:rPr>
                <w:rFonts w:ascii="標楷體" w:eastAsia="標楷體" w:hAnsi="標楷體"/>
              </w:rPr>
            </w:pPr>
            <w:r w:rsidRPr="007336BF">
              <w:rPr>
                <w:rFonts w:ascii="標楷體" w:eastAsia="標楷體" w:hAnsi="標楷體" w:hint="eastAsia"/>
                <w:color w:val="FF0000"/>
              </w:rPr>
              <w:t>瀏覽</w:t>
            </w:r>
          </w:p>
        </w:tc>
        <w:tc>
          <w:tcPr>
            <w:tcW w:w="1984" w:type="dxa"/>
          </w:tcPr>
          <w:p w14:paraId="02893559" w14:textId="77777777" w:rsidR="009D4ACB" w:rsidRPr="00847BB7" w:rsidRDefault="009D4ACB" w:rsidP="00344657">
            <w:pPr>
              <w:rPr>
                <w:rFonts w:ascii="標楷體" w:eastAsia="標楷體" w:hAnsi="標楷體"/>
              </w:rPr>
            </w:pPr>
            <w:r>
              <w:rPr>
                <w:rFonts w:ascii="標楷體" w:eastAsia="標楷體" w:hAnsi="標楷體" w:hint="eastAsia"/>
              </w:rPr>
              <w:t>按鈕</w:t>
            </w:r>
          </w:p>
        </w:tc>
        <w:tc>
          <w:tcPr>
            <w:tcW w:w="992" w:type="dxa"/>
          </w:tcPr>
          <w:p w14:paraId="64D03C0C" w14:textId="77777777" w:rsidR="009D4ACB" w:rsidRPr="00847BB7" w:rsidRDefault="009D4ACB" w:rsidP="00344657">
            <w:pPr>
              <w:rPr>
                <w:rFonts w:ascii="標楷體" w:eastAsia="標楷體" w:hAnsi="標楷體"/>
                <w:color w:val="FF0000"/>
              </w:rPr>
            </w:pPr>
          </w:p>
        </w:tc>
        <w:tc>
          <w:tcPr>
            <w:tcW w:w="1560" w:type="dxa"/>
          </w:tcPr>
          <w:p w14:paraId="239C725A" w14:textId="77777777" w:rsidR="009D4ACB" w:rsidRPr="00847BB7" w:rsidRDefault="009D4ACB" w:rsidP="00344657">
            <w:pPr>
              <w:rPr>
                <w:rFonts w:ascii="標楷體" w:eastAsia="標楷體" w:hAnsi="標楷體"/>
                <w:color w:val="FF0000"/>
              </w:rPr>
            </w:pPr>
          </w:p>
        </w:tc>
        <w:tc>
          <w:tcPr>
            <w:tcW w:w="443" w:type="dxa"/>
          </w:tcPr>
          <w:p w14:paraId="43DBB6F2" w14:textId="77777777" w:rsidR="009D4ACB" w:rsidRPr="00847BB7" w:rsidRDefault="009D4ACB" w:rsidP="00344657">
            <w:pPr>
              <w:rPr>
                <w:rFonts w:ascii="標楷體" w:eastAsia="標楷體" w:hAnsi="標楷體"/>
              </w:rPr>
            </w:pPr>
          </w:p>
        </w:tc>
        <w:tc>
          <w:tcPr>
            <w:tcW w:w="576" w:type="dxa"/>
          </w:tcPr>
          <w:p w14:paraId="5F0629FE" w14:textId="77777777" w:rsidR="009D4ACB" w:rsidRPr="00847BB7" w:rsidRDefault="009D4ACB" w:rsidP="00344657">
            <w:pPr>
              <w:jc w:val="center"/>
              <w:rPr>
                <w:rFonts w:ascii="標楷體" w:eastAsia="標楷體" w:hAnsi="標楷體"/>
              </w:rPr>
            </w:pPr>
          </w:p>
        </w:tc>
        <w:tc>
          <w:tcPr>
            <w:tcW w:w="3197" w:type="dxa"/>
          </w:tcPr>
          <w:p w14:paraId="0A85EB70" w14:textId="77777777" w:rsidR="009D4ACB" w:rsidRPr="004415DA" w:rsidRDefault="009D4ACB" w:rsidP="00344657">
            <w:pPr>
              <w:ind w:left="240" w:hangingChars="100" w:hanging="240"/>
              <w:rPr>
                <w:rFonts w:ascii="標楷體" w:eastAsia="標楷體" w:hAnsi="標楷體"/>
                <w:lang w:eastAsia="zh-HK"/>
              </w:rPr>
            </w:pPr>
            <w:r>
              <w:rPr>
                <w:rFonts w:ascii="標楷體" w:eastAsia="標楷體" w:hAnsi="標楷體" w:hint="eastAsia"/>
              </w:rPr>
              <w:t>1.連結至【L6061會計科子細 目查詢】點選資料後自動</w:t>
            </w:r>
            <w:r>
              <w:rPr>
                <w:rFonts w:ascii="標楷體" w:eastAsia="標楷體" w:hAnsi="標楷體" w:hint="eastAsia"/>
                <w:lang w:eastAsia="zh-HK"/>
              </w:rPr>
              <w:t>帶回</w:t>
            </w:r>
            <w:r>
              <w:rPr>
                <w:rFonts w:ascii="標楷體" w:eastAsia="標楷體" w:hAnsi="標楷體" w:hint="eastAsia"/>
              </w:rPr>
              <w:t>科子細目資料</w:t>
            </w:r>
          </w:p>
        </w:tc>
      </w:tr>
      <w:tr w:rsidR="00BC1EAA" w:rsidRPr="00847BB7" w14:paraId="3BB542CC" w14:textId="77777777" w:rsidTr="00BE6901">
        <w:trPr>
          <w:trHeight w:val="291"/>
          <w:jc w:val="center"/>
        </w:trPr>
        <w:tc>
          <w:tcPr>
            <w:tcW w:w="457" w:type="dxa"/>
          </w:tcPr>
          <w:p w14:paraId="4E67EE50" w14:textId="4A70387A" w:rsidR="00BC1EAA" w:rsidRPr="00847BB7" w:rsidRDefault="00BC1EAA" w:rsidP="00BC1EAA">
            <w:pPr>
              <w:rPr>
                <w:rFonts w:ascii="標楷體" w:eastAsia="標楷體" w:hAnsi="標楷體"/>
              </w:rPr>
            </w:pPr>
            <w:r w:rsidRPr="00847BB7">
              <w:rPr>
                <w:rFonts w:ascii="標楷體" w:eastAsia="標楷體" w:hAnsi="標楷體" w:hint="eastAsia"/>
              </w:rPr>
              <w:t>5</w:t>
            </w:r>
            <w:r>
              <w:rPr>
                <w:rFonts w:ascii="標楷體" w:eastAsia="標楷體" w:hAnsi="標楷體" w:hint="eastAsia"/>
              </w:rPr>
              <w:t>.</w:t>
            </w:r>
          </w:p>
        </w:tc>
        <w:tc>
          <w:tcPr>
            <w:tcW w:w="1211" w:type="dxa"/>
          </w:tcPr>
          <w:p w14:paraId="042E5BD1" w14:textId="4EDF1DFA" w:rsidR="00BC1EAA" w:rsidRDefault="00BC1EAA" w:rsidP="00BC1EAA">
            <w:pPr>
              <w:rPr>
                <w:rFonts w:ascii="標楷體" w:eastAsia="標楷體" w:hAnsi="標楷體"/>
              </w:rPr>
            </w:pPr>
            <w:r>
              <w:rPr>
                <w:rFonts w:ascii="標楷體" w:eastAsia="標楷體" w:hAnsi="標楷體" w:hint="eastAsia"/>
              </w:rPr>
              <w:t>戶號</w:t>
            </w:r>
          </w:p>
        </w:tc>
        <w:tc>
          <w:tcPr>
            <w:tcW w:w="1984" w:type="dxa"/>
          </w:tcPr>
          <w:p w14:paraId="018511DC" w14:textId="3A439821" w:rsidR="00BC1EAA" w:rsidRDefault="00BC1EAA" w:rsidP="00BC1EAA">
            <w:pPr>
              <w:rPr>
                <w:rFonts w:ascii="標楷體" w:eastAsia="標楷體" w:hAnsi="標楷體"/>
              </w:rPr>
            </w:pPr>
            <w:r>
              <w:rPr>
                <w:rFonts w:ascii="標楷體" w:eastAsia="標楷體" w:hAnsi="標楷體" w:hint="eastAsia"/>
              </w:rPr>
              <w:t>9(7)-9(3)</w:t>
            </w:r>
          </w:p>
        </w:tc>
        <w:tc>
          <w:tcPr>
            <w:tcW w:w="992" w:type="dxa"/>
          </w:tcPr>
          <w:p w14:paraId="690AC97C" w14:textId="4306AD2F" w:rsidR="00BC1EAA" w:rsidRPr="00847BB7" w:rsidRDefault="00BC1EAA" w:rsidP="00BC1EAA">
            <w:pPr>
              <w:rPr>
                <w:rFonts w:ascii="標楷體" w:eastAsia="標楷體" w:hAnsi="標楷體"/>
                <w:color w:val="FF0000"/>
              </w:rPr>
            </w:pPr>
          </w:p>
        </w:tc>
        <w:tc>
          <w:tcPr>
            <w:tcW w:w="1560" w:type="dxa"/>
          </w:tcPr>
          <w:p w14:paraId="5DE08C76" w14:textId="77777777" w:rsidR="00BC1EAA" w:rsidRPr="00847BB7" w:rsidRDefault="00BC1EAA" w:rsidP="00BC1EAA">
            <w:pPr>
              <w:rPr>
                <w:rFonts w:ascii="標楷體" w:eastAsia="標楷體" w:hAnsi="標楷體"/>
                <w:color w:val="FF0000"/>
              </w:rPr>
            </w:pPr>
          </w:p>
        </w:tc>
        <w:tc>
          <w:tcPr>
            <w:tcW w:w="443" w:type="dxa"/>
          </w:tcPr>
          <w:p w14:paraId="0A797E2F" w14:textId="27555820" w:rsidR="00BC1EAA" w:rsidRPr="00847BB7" w:rsidRDefault="00BC1EAA" w:rsidP="00BC1EAA">
            <w:pPr>
              <w:rPr>
                <w:rFonts w:ascii="標楷體" w:eastAsia="標楷體" w:hAnsi="標楷體"/>
              </w:rPr>
            </w:pPr>
          </w:p>
        </w:tc>
        <w:tc>
          <w:tcPr>
            <w:tcW w:w="576" w:type="dxa"/>
          </w:tcPr>
          <w:p w14:paraId="71EA9974" w14:textId="77777777" w:rsidR="00BC1EAA" w:rsidRPr="00847BB7" w:rsidRDefault="00BC1EAA" w:rsidP="00BC1EAA">
            <w:pPr>
              <w:jc w:val="center"/>
              <w:rPr>
                <w:rFonts w:ascii="標楷體" w:eastAsia="標楷體" w:hAnsi="標楷體"/>
              </w:rPr>
            </w:pPr>
            <w:r>
              <w:rPr>
                <w:rFonts w:ascii="標楷體" w:eastAsia="標楷體" w:hAnsi="標楷體" w:hint="eastAsia"/>
              </w:rPr>
              <w:t>W</w:t>
            </w:r>
          </w:p>
        </w:tc>
        <w:tc>
          <w:tcPr>
            <w:tcW w:w="3197" w:type="dxa"/>
          </w:tcPr>
          <w:p w14:paraId="3FC32027" w14:textId="5D17B4E5" w:rsidR="00BC1EAA" w:rsidRPr="004415DA" w:rsidRDefault="00BC1EAA" w:rsidP="00BC1EAA">
            <w:pPr>
              <w:rPr>
                <w:rFonts w:ascii="標楷體" w:eastAsia="標楷體" w:hAnsi="標楷體"/>
                <w:lang w:eastAsia="zh-HK"/>
              </w:rPr>
            </w:pPr>
            <w:r>
              <w:rPr>
                <w:rFonts w:ascii="標楷體" w:eastAsia="標楷體" w:hAnsi="標楷體" w:hint="eastAsia"/>
              </w:rPr>
              <w:t>1.</w:t>
            </w:r>
            <w:r w:rsidRPr="003D0143">
              <w:rPr>
                <w:rFonts w:ascii="標楷體" w:eastAsia="標楷體" w:hAnsi="標楷體" w:hint="eastAsia"/>
                <w:lang w:eastAsia="zh-HK"/>
              </w:rPr>
              <w:t>科子細目、戶號、業務科</w:t>
            </w:r>
            <w:r w:rsidRPr="003D0143">
              <w:rPr>
                <w:rFonts w:ascii="標楷體" w:eastAsia="標楷體" w:hAnsi="標楷體" w:hint="eastAsia"/>
                <w:lang w:eastAsia="zh-HK"/>
              </w:rPr>
              <w:lastRenderedPageBreak/>
              <w:t>目請擇一輸入</w:t>
            </w:r>
          </w:p>
        </w:tc>
      </w:tr>
      <w:tr w:rsidR="00BC1EAA" w:rsidRPr="00847BB7" w14:paraId="74D684A9" w14:textId="77777777" w:rsidTr="00BE6901">
        <w:trPr>
          <w:trHeight w:val="291"/>
          <w:jc w:val="center"/>
        </w:trPr>
        <w:tc>
          <w:tcPr>
            <w:tcW w:w="457" w:type="dxa"/>
          </w:tcPr>
          <w:p w14:paraId="33D062A7" w14:textId="4E337776" w:rsidR="00BC1EAA" w:rsidRDefault="00BC1EAA" w:rsidP="00BC1EAA">
            <w:pPr>
              <w:rPr>
                <w:rFonts w:ascii="標楷體" w:eastAsia="標楷體" w:hAnsi="標楷體"/>
              </w:rPr>
            </w:pPr>
            <w:r>
              <w:rPr>
                <w:rFonts w:ascii="標楷體" w:eastAsia="標楷體" w:hAnsi="標楷體" w:hint="eastAsia"/>
              </w:rPr>
              <w:lastRenderedPageBreak/>
              <w:t>6.</w:t>
            </w:r>
          </w:p>
        </w:tc>
        <w:tc>
          <w:tcPr>
            <w:tcW w:w="1211" w:type="dxa"/>
          </w:tcPr>
          <w:p w14:paraId="5C6572A3" w14:textId="7F028812" w:rsidR="00BC1EAA" w:rsidRDefault="00BC1EAA" w:rsidP="00BC1EAA">
            <w:pPr>
              <w:rPr>
                <w:rFonts w:ascii="標楷體" w:eastAsia="標楷體" w:hAnsi="標楷體"/>
              </w:rPr>
            </w:pPr>
            <w:r>
              <w:rPr>
                <w:rFonts w:ascii="標楷體" w:eastAsia="標楷體" w:hAnsi="標楷體" w:hint="eastAsia"/>
              </w:rPr>
              <w:t>業務科目</w:t>
            </w:r>
          </w:p>
        </w:tc>
        <w:tc>
          <w:tcPr>
            <w:tcW w:w="1984" w:type="dxa"/>
          </w:tcPr>
          <w:p w14:paraId="3AEBCC7A" w14:textId="74BF70C7" w:rsidR="00BC1EAA" w:rsidRDefault="00BC1EAA" w:rsidP="00BC1EAA">
            <w:pPr>
              <w:rPr>
                <w:rFonts w:ascii="標楷體" w:eastAsia="標楷體" w:hAnsi="標楷體"/>
              </w:rPr>
            </w:pPr>
            <w:r>
              <w:rPr>
                <w:rFonts w:ascii="標楷體" w:eastAsia="標楷體" w:hAnsi="標楷體" w:hint="eastAsia"/>
              </w:rPr>
              <w:t>X(3)</w:t>
            </w:r>
          </w:p>
        </w:tc>
        <w:tc>
          <w:tcPr>
            <w:tcW w:w="992" w:type="dxa"/>
          </w:tcPr>
          <w:p w14:paraId="0310486E" w14:textId="49BB00A2" w:rsidR="00BC1EAA" w:rsidRPr="00847BB7" w:rsidRDefault="00BC1EAA" w:rsidP="00BC1EAA">
            <w:pPr>
              <w:rPr>
                <w:rFonts w:ascii="標楷體" w:eastAsia="標楷體" w:hAnsi="標楷體"/>
                <w:color w:val="FF0000"/>
              </w:rPr>
            </w:pPr>
          </w:p>
        </w:tc>
        <w:tc>
          <w:tcPr>
            <w:tcW w:w="1560" w:type="dxa"/>
          </w:tcPr>
          <w:p w14:paraId="22B74ADA" w14:textId="77777777" w:rsidR="00BC1EAA" w:rsidRPr="00847BB7" w:rsidRDefault="00BC1EAA" w:rsidP="00BC1EAA">
            <w:pPr>
              <w:rPr>
                <w:rFonts w:ascii="標楷體" w:eastAsia="標楷體" w:hAnsi="標楷體"/>
                <w:color w:val="FF0000"/>
              </w:rPr>
            </w:pPr>
          </w:p>
        </w:tc>
        <w:tc>
          <w:tcPr>
            <w:tcW w:w="443" w:type="dxa"/>
          </w:tcPr>
          <w:p w14:paraId="6CBF4B16" w14:textId="4CBF0791" w:rsidR="00BC1EAA" w:rsidRDefault="00BC1EAA" w:rsidP="00BC1EAA">
            <w:pPr>
              <w:rPr>
                <w:rFonts w:ascii="標楷體" w:eastAsia="標楷體" w:hAnsi="標楷體"/>
              </w:rPr>
            </w:pPr>
          </w:p>
        </w:tc>
        <w:tc>
          <w:tcPr>
            <w:tcW w:w="576" w:type="dxa"/>
          </w:tcPr>
          <w:p w14:paraId="01B07D30" w14:textId="77777777" w:rsidR="00BC1EAA" w:rsidRDefault="00BC1EAA" w:rsidP="00BC1EAA">
            <w:pPr>
              <w:jc w:val="center"/>
              <w:rPr>
                <w:rFonts w:ascii="標楷體" w:eastAsia="標楷體" w:hAnsi="標楷體"/>
              </w:rPr>
            </w:pPr>
            <w:r>
              <w:rPr>
                <w:rFonts w:ascii="標楷體" w:eastAsia="標楷體" w:hAnsi="標楷體" w:hint="eastAsia"/>
              </w:rPr>
              <w:t>W</w:t>
            </w:r>
          </w:p>
        </w:tc>
        <w:tc>
          <w:tcPr>
            <w:tcW w:w="3197" w:type="dxa"/>
          </w:tcPr>
          <w:p w14:paraId="47146794" w14:textId="57F91732" w:rsidR="00BC1EAA" w:rsidRDefault="00BC1EAA" w:rsidP="00BC1EAA">
            <w:pPr>
              <w:rPr>
                <w:rFonts w:ascii="標楷體" w:eastAsia="標楷體" w:hAnsi="標楷體"/>
              </w:rPr>
            </w:pPr>
            <w:r>
              <w:rPr>
                <w:rFonts w:ascii="標楷體" w:eastAsia="標楷體" w:hAnsi="標楷體" w:hint="eastAsia"/>
              </w:rPr>
              <w:t>1.</w:t>
            </w:r>
            <w:r w:rsidRPr="003D0143">
              <w:rPr>
                <w:rFonts w:ascii="標楷體" w:eastAsia="標楷體" w:hAnsi="標楷體" w:hint="eastAsia"/>
                <w:lang w:eastAsia="zh-HK"/>
              </w:rPr>
              <w:t>科子細目、戶號、業務科目請擇一輸入</w:t>
            </w:r>
          </w:p>
        </w:tc>
      </w:tr>
      <w:tr w:rsidR="00BC1EAA" w:rsidRPr="00847BB7" w14:paraId="140B4AF6" w14:textId="77777777" w:rsidTr="00BE6901">
        <w:trPr>
          <w:trHeight w:val="291"/>
          <w:jc w:val="center"/>
        </w:trPr>
        <w:tc>
          <w:tcPr>
            <w:tcW w:w="457" w:type="dxa"/>
          </w:tcPr>
          <w:p w14:paraId="7EE82AC6" w14:textId="277ACD39" w:rsidR="00BC1EAA" w:rsidRDefault="00BC1EAA" w:rsidP="00BC1EAA">
            <w:pPr>
              <w:rPr>
                <w:rFonts w:ascii="標楷體" w:eastAsia="標楷體" w:hAnsi="標楷體"/>
              </w:rPr>
            </w:pPr>
            <w:r>
              <w:rPr>
                <w:rFonts w:ascii="標楷體" w:eastAsia="標楷體" w:hAnsi="標楷體" w:hint="eastAsia"/>
              </w:rPr>
              <w:t>7.</w:t>
            </w:r>
          </w:p>
        </w:tc>
        <w:tc>
          <w:tcPr>
            <w:tcW w:w="1211" w:type="dxa"/>
          </w:tcPr>
          <w:p w14:paraId="2BBDE0B9" w14:textId="5738A4B6" w:rsidR="00BC1EAA" w:rsidRDefault="00BC1EAA" w:rsidP="00BC1EAA">
            <w:pPr>
              <w:rPr>
                <w:rFonts w:ascii="標楷體" w:eastAsia="標楷體" w:hAnsi="標楷體"/>
              </w:rPr>
            </w:pPr>
            <w:r>
              <w:rPr>
                <w:rFonts w:ascii="標楷體" w:eastAsia="標楷體" w:hAnsi="標楷體" w:hint="eastAsia"/>
              </w:rPr>
              <w:t>銷帳記號</w:t>
            </w:r>
          </w:p>
        </w:tc>
        <w:tc>
          <w:tcPr>
            <w:tcW w:w="1984" w:type="dxa"/>
          </w:tcPr>
          <w:p w14:paraId="2E62D72D" w14:textId="15C8CEE5" w:rsidR="00BC1EAA" w:rsidRDefault="00BC1EAA" w:rsidP="00BC1EAA">
            <w:pPr>
              <w:rPr>
                <w:rFonts w:ascii="標楷體" w:eastAsia="標楷體" w:hAnsi="標楷體"/>
              </w:rPr>
            </w:pPr>
            <w:r>
              <w:rPr>
                <w:rFonts w:ascii="標楷體" w:eastAsia="標楷體" w:hAnsi="標楷體" w:hint="eastAsia"/>
              </w:rPr>
              <w:t>9(1)</w:t>
            </w:r>
          </w:p>
        </w:tc>
        <w:tc>
          <w:tcPr>
            <w:tcW w:w="992" w:type="dxa"/>
          </w:tcPr>
          <w:p w14:paraId="20E59525" w14:textId="77777777" w:rsidR="00BC1EAA" w:rsidRPr="006C4831" w:rsidRDefault="00BC1EAA" w:rsidP="00BC1EAA">
            <w:pPr>
              <w:rPr>
                <w:rFonts w:ascii="標楷體" w:eastAsia="標楷體" w:hAnsi="標楷體"/>
              </w:rPr>
            </w:pPr>
          </w:p>
        </w:tc>
        <w:tc>
          <w:tcPr>
            <w:tcW w:w="1560" w:type="dxa"/>
          </w:tcPr>
          <w:p w14:paraId="08E2CFF5" w14:textId="77777777" w:rsidR="00BC1EAA" w:rsidRPr="00BE6901" w:rsidRDefault="00BC1EAA" w:rsidP="00BC1EAA">
            <w:pPr>
              <w:rPr>
                <w:rFonts w:ascii="標楷體" w:eastAsia="標楷體" w:hAnsi="標楷體"/>
              </w:rPr>
            </w:pPr>
            <w:r w:rsidRPr="00BE6901">
              <w:rPr>
                <w:rFonts w:ascii="標楷體" w:eastAsia="標楷體" w:hAnsi="標楷體" w:hint="eastAsia"/>
              </w:rPr>
              <w:t>0:未銷</w:t>
            </w:r>
          </w:p>
          <w:p w14:paraId="22975DF9" w14:textId="3CCFFBAC" w:rsidR="00BC1EAA" w:rsidRPr="00847BB7" w:rsidRDefault="00BC1EAA" w:rsidP="00BC1EAA">
            <w:pPr>
              <w:rPr>
                <w:rFonts w:ascii="標楷體" w:eastAsia="標楷體" w:hAnsi="標楷體"/>
                <w:color w:val="FF0000"/>
              </w:rPr>
            </w:pPr>
            <w:r w:rsidRPr="00BE6901">
              <w:rPr>
                <w:rFonts w:ascii="標楷體" w:eastAsia="標楷體" w:hAnsi="標楷體" w:hint="eastAsia"/>
              </w:rPr>
              <w:t>1:已銷</w:t>
            </w:r>
          </w:p>
        </w:tc>
        <w:tc>
          <w:tcPr>
            <w:tcW w:w="443" w:type="dxa"/>
          </w:tcPr>
          <w:p w14:paraId="23FCCF68" w14:textId="7FCF2182" w:rsidR="00BC1EAA" w:rsidRDefault="00BC1EAA" w:rsidP="00BC1EAA">
            <w:pPr>
              <w:rPr>
                <w:rFonts w:ascii="標楷體" w:eastAsia="標楷體" w:hAnsi="標楷體"/>
              </w:rPr>
            </w:pPr>
            <w:r>
              <w:rPr>
                <w:rFonts w:ascii="標楷體" w:eastAsia="標楷體" w:hAnsi="標楷體" w:hint="eastAsia"/>
              </w:rPr>
              <w:t>V</w:t>
            </w:r>
          </w:p>
        </w:tc>
        <w:tc>
          <w:tcPr>
            <w:tcW w:w="576" w:type="dxa"/>
          </w:tcPr>
          <w:p w14:paraId="34AD9A3B" w14:textId="1BCC206E" w:rsidR="00BC1EAA" w:rsidRDefault="00BC1EAA" w:rsidP="00BC1EAA">
            <w:pPr>
              <w:jc w:val="center"/>
              <w:rPr>
                <w:rFonts w:ascii="標楷體" w:eastAsia="標楷體" w:hAnsi="標楷體"/>
              </w:rPr>
            </w:pPr>
            <w:r>
              <w:rPr>
                <w:rFonts w:ascii="標楷體" w:eastAsia="標楷體" w:hAnsi="標楷體" w:hint="eastAsia"/>
              </w:rPr>
              <w:t>W</w:t>
            </w:r>
          </w:p>
        </w:tc>
        <w:tc>
          <w:tcPr>
            <w:tcW w:w="3197" w:type="dxa"/>
          </w:tcPr>
          <w:p w14:paraId="03028DEC" w14:textId="11999A3D" w:rsidR="00BC1EAA" w:rsidRDefault="00BC1EAA" w:rsidP="00BC1EAA">
            <w:pPr>
              <w:rPr>
                <w:rFonts w:ascii="標楷體" w:eastAsia="標楷體" w:hAnsi="標楷體"/>
              </w:rPr>
            </w:pPr>
            <w:r>
              <w:rPr>
                <w:rFonts w:ascii="標楷體" w:eastAsia="標楷體" w:hAnsi="標楷體" w:hint="eastAsia"/>
              </w:rPr>
              <w:t>1.必須輸入</w:t>
            </w:r>
          </w:p>
        </w:tc>
      </w:tr>
    </w:tbl>
    <w:p w14:paraId="64AC36D0" w14:textId="77777777" w:rsidR="009D4ACB" w:rsidRPr="00E02898" w:rsidRDefault="009D4ACB" w:rsidP="009D4ACB"/>
    <w:p w14:paraId="3DBFA74C" w14:textId="77777777" w:rsidR="009D4ACB" w:rsidRDefault="009D4ACB" w:rsidP="00D01BCC">
      <w:pPr>
        <w:pStyle w:val="a"/>
      </w:pPr>
      <w:r>
        <w:rPr>
          <w:rFonts w:hint="eastAsia"/>
          <w:lang w:eastAsia="zh-HK"/>
        </w:rPr>
        <w:t>輸出</w:t>
      </w:r>
      <w:r w:rsidRPr="00362205">
        <w:t>畫面</w:t>
      </w:r>
      <w:r>
        <w:rPr>
          <w:rFonts w:hint="eastAsia"/>
        </w:rPr>
        <w:t>:</w:t>
      </w:r>
    </w:p>
    <w:p w14:paraId="7C81F15D" w14:textId="0414B2FE" w:rsidR="009D4ACB" w:rsidRDefault="00577AFD" w:rsidP="009D4ACB">
      <w:r w:rsidRPr="00577AFD">
        <w:rPr>
          <w:noProof/>
        </w:rPr>
        <w:drawing>
          <wp:inline distT="0" distB="0" distL="0" distR="0" wp14:anchorId="29235BFE" wp14:editId="6C81C5FE">
            <wp:extent cx="6479540" cy="3062605"/>
            <wp:effectExtent l="0" t="0" r="0" b="4445"/>
            <wp:docPr id="275" name="圖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479540" cy="3062605"/>
                    </a:xfrm>
                    <a:prstGeom prst="rect">
                      <a:avLst/>
                    </a:prstGeom>
                  </pic:spPr>
                </pic:pic>
              </a:graphicData>
            </a:graphic>
          </wp:inline>
        </w:drawing>
      </w:r>
    </w:p>
    <w:p w14:paraId="20156610" w14:textId="77777777" w:rsidR="009D4ACB" w:rsidRDefault="009D4ACB" w:rsidP="009D4ACB"/>
    <w:p w14:paraId="6FF92F3A" w14:textId="77777777" w:rsidR="009D4ACB" w:rsidRDefault="009D4ACB" w:rsidP="00D01BCC">
      <w:pPr>
        <w:pStyle w:val="a"/>
      </w:pPr>
      <w:r>
        <w:rPr>
          <w:rFonts w:hint="eastAsia"/>
        </w:rPr>
        <w:t>輸出畫面資料說明</w:t>
      </w:r>
    </w:p>
    <w:p w14:paraId="4595C5D9" w14:textId="77777777" w:rsidR="009D4ACB" w:rsidRDefault="009D4ACB" w:rsidP="009D4ACB"/>
    <w:tbl>
      <w:tblPr>
        <w:tblStyle w:val="ac"/>
        <w:tblW w:w="0" w:type="auto"/>
        <w:tblLook w:val="04A0" w:firstRow="1" w:lastRow="0" w:firstColumn="1" w:lastColumn="0" w:noHBand="0" w:noVBand="1"/>
      </w:tblPr>
      <w:tblGrid>
        <w:gridCol w:w="758"/>
        <w:gridCol w:w="1145"/>
        <w:gridCol w:w="1977"/>
        <w:gridCol w:w="2976"/>
        <w:gridCol w:w="3564"/>
      </w:tblGrid>
      <w:tr w:rsidR="009D4ACB" w:rsidRPr="008F1D46" w14:paraId="7FFDD665" w14:textId="77777777" w:rsidTr="00344657">
        <w:tc>
          <w:tcPr>
            <w:tcW w:w="780" w:type="dxa"/>
            <w:shd w:val="clear" w:color="auto" w:fill="D9D9D9" w:themeFill="background1" w:themeFillShade="D9"/>
          </w:tcPr>
          <w:p w14:paraId="1DD3E063" w14:textId="77777777" w:rsidR="009D4ACB" w:rsidRPr="008F1D46" w:rsidRDefault="009D4ACB" w:rsidP="00344657">
            <w:pPr>
              <w:jc w:val="center"/>
              <w:rPr>
                <w:rFonts w:ascii="標楷體" w:eastAsia="標楷體" w:hAnsi="標楷體"/>
                <w:lang w:eastAsia="zh-HK"/>
              </w:rPr>
            </w:pPr>
            <w:r w:rsidRPr="008F1D46">
              <w:rPr>
                <w:rFonts w:ascii="標楷體" w:eastAsia="標楷體" w:hAnsi="標楷體" w:hint="eastAsia"/>
                <w:lang w:eastAsia="zh-HK"/>
              </w:rPr>
              <w:t>序號</w:t>
            </w:r>
          </w:p>
        </w:tc>
        <w:tc>
          <w:tcPr>
            <w:tcW w:w="1194" w:type="dxa"/>
            <w:shd w:val="clear" w:color="auto" w:fill="D9D9D9" w:themeFill="background1" w:themeFillShade="D9"/>
          </w:tcPr>
          <w:p w14:paraId="64540589" w14:textId="77777777" w:rsidR="009D4ACB" w:rsidRPr="008F1D46" w:rsidRDefault="009D4ACB" w:rsidP="00344657">
            <w:pPr>
              <w:jc w:val="center"/>
              <w:rPr>
                <w:rFonts w:ascii="標楷體" w:eastAsia="標楷體" w:hAnsi="標楷體"/>
                <w:lang w:eastAsia="zh-HK"/>
              </w:rPr>
            </w:pPr>
            <w:r w:rsidRPr="008F1D46">
              <w:rPr>
                <w:rFonts w:ascii="標楷體" w:eastAsia="標楷體" w:hAnsi="標楷體" w:hint="eastAsia"/>
                <w:lang w:eastAsia="zh-HK"/>
              </w:rPr>
              <w:t>欄位型態</w:t>
            </w:r>
          </w:p>
        </w:tc>
        <w:tc>
          <w:tcPr>
            <w:tcW w:w="2086" w:type="dxa"/>
            <w:shd w:val="clear" w:color="auto" w:fill="D9D9D9" w:themeFill="background1" w:themeFillShade="D9"/>
          </w:tcPr>
          <w:p w14:paraId="0665553B" w14:textId="77777777" w:rsidR="009D4ACB" w:rsidRPr="008F1D46" w:rsidRDefault="009D4ACB" w:rsidP="00344657">
            <w:pPr>
              <w:jc w:val="center"/>
              <w:rPr>
                <w:rFonts w:ascii="標楷體" w:eastAsia="標楷體" w:hAnsi="標楷體"/>
                <w:lang w:eastAsia="zh-HK"/>
              </w:rPr>
            </w:pPr>
            <w:r w:rsidRPr="008F1D46">
              <w:rPr>
                <w:rFonts w:ascii="標楷體" w:eastAsia="標楷體" w:hAnsi="標楷體" w:hint="eastAsia"/>
                <w:lang w:eastAsia="zh-HK"/>
              </w:rPr>
              <w:t>欄位名稱</w:t>
            </w:r>
          </w:p>
        </w:tc>
        <w:tc>
          <w:tcPr>
            <w:tcW w:w="2736" w:type="dxa"/>
            <w:shd w:val="clear" w:color="auto" w:fill="D9D9D9" w:themeFill="background1" w:themeFillShade="D9"/>
          </w:tcPr>
          <w:p w14:paraId="78836098" w14:textId="77777777" w:rsidR="009D4ACB" w:rsidRPr="008F1D46" w:rsidRDefault="009D4ACB" w:rsidP="00344657">
            <w:pPr>
              <w:jc w:val="center"/>
              <w:rPr>
                <w:rFonts w:ascii="標楷體" w:eastAsia="標楷體" w:hAnsi="標楷體"/>
              </w:rPr>
            </w:pPr>
            <w:r>
              <w:rPr>
                <w:rFonts w:ascii="標楷體" w:eastAsia="標楷體" w:hAnsi="標楷體" w:hint="eastAsia"/>
                <w:lang w:eastAsia="zh-HK"/>
              </w:rPr>
              <w:t>資料來源</w:t>
            </w:r>
          </w:p>
        </w:tc>
        <w:tc>
          <w:tcPr>
            <w:tcW w:w="3624" w:type="dxa"/>
            <w:shd w:val="clear" w:color="auto" w:fill="D9D9D9" w:themeFill="background1" w:themeFillShade="D9"/>
          </w:tcPr>
          <w:p w14:paraId="631D8ED8" w14:textId="77777777" w:rsidR="009D4ACB" w:rsidRPr="008F1D46" w:rsidRDefault="009D4ACB" w:rsidP="00344657">
            <w:pPr>
              <w:jc w:val="center"/>
              <w:rPr>
                <w:rFonts w:ascii="標楷體" w:eastAsia="標楷體" w:hAnsi="標楷體"/>
                <w:lang w:eastAsia="zh-HK"/>
              </w:rPr>
            </w:pPr>
            <w:r w:rsidRPr="008F1D46">
              <w:rPr>
                <w:rFonts w:ascii="標楷體" w:eastAsia="標楷體" w:hAnsi="標楷體" w:hint="eastAsia"/>
                <w:lang w:eastAsia="zh-HK"/>
              </w:rPr>
              <w:t>輸出</w:t>
            </w:r>
            <w:r>
              <w:rPr>
                <w:rFonts w:ascii="標楷體" w:eastAsia="標楷體" w:hAnsi="標楷體" w:hint="eastAsia"/>
              </w:rPr>
              <w:t>/</w:t>
            </w:r>
            <w:r>
              <w:rPr>
                <w:rFonts w:ascii="標楷體" w:eastAsia="標楷體" w:hAnsi="標楷體" w:hint="eastAsia"/>
                <w:lang w:eastAsia="zh-HK"/>
              </w:rPr>
              <w:t>功能</w:t>
            </w:r>
            <w:r w:rsidRPr="008F1D46">
              <w:rPr>
                <w:rFonts w:ascii="標楷體" w:eastAsia="標楷體" w:hAnsi="標楷體" w:hint="eastAsia"/>
                <w:lang w:eastAsia="zh-HK"/>
              </w:rPr>
              <w:t>說明</w:t>
            </w:r>
          </w:p>
        </w:tc>
      </w:tr>
      <w:tr w:rsidR="009D4ACB" w:rsidRPr="008F1D46" w14:paraId="004A1D62" w14:textId="77777777" w:rsidTr="00344657">
        <w:tc>
          <w:tcPr>
            <w:tcW w:w="780" w:type="dxa"/>
          </w:tcPr>
          <w:p w14:paraId="4816F067" w14:textId="77777777" w:rsidR="009D4ACB" w:rsidRPr="008F1D46" w:rsidRDefault="009D4ACB" w:rsidP="00344657">
            <w:pPr>
              <w:jc w:val="center"/>
              <w:rPr>
                <w:rFonts w:ascii="標楷體" w:eastAsia="標楷體" w:hAnsi="標楷體"/>
                <w:lang w:eastAsia="zh-HK"/>
              </w:rPr>
            </w:pPr>
            <w:r>
              <w:rPr>
                <w:rFonts w:ascii="標楷體" w:eastAsia="標楷體" w:hAnsi="標楷體" w:hint="eastAsia"/>
              </w:rPr>
              <w:t>1</w:t>
            </w:r>
          </w:p>
        </w:tc>
        <w:tc>
          <w:tcPr>
            <w:tcW w:w="1194" w:type="dxa"/>
          </w:tcPr>
          <w:p w14:paraId="3311883E" w14:textId="77777777" w:rsidR="009D4ACB" w:rsidRPr="008F1D46" w:rsidRDefault="009D4ACB" w:rsidP="00344657">
            <w:pPr>
              <w:jc w:val="center"/>
              <w:rPr>
                <w:rFonts w:ascii="標楷體" w:eastAsia="標楷體" w:hAnsi="標楷體"/>
                <w:lang w:eastAsia="zh-HK"/>
              </w:rPr>
            </w:pPr>
            <w:r>
              <w:rPr>
                <w:rFonts w:ascii="標楷體" w:eastAsia="標楷體" w:hAnsi="標楷體" w:hint="eastAsia"/>
                <w:lang w:eastAsia="zh-HK"/>
              </w:rPr>
              <w:t>按鈕</w:t>
            </w:r>
          </w:p>
        </w:tc>
        <w:tc>
          <w:tcPr>
            <w:tcW w:w="2086" w:type="dxa"/>
          </w:tcPr>
          <w:p w14:paraId="42A490C9" w14:textId="77777777" w:rsidR="009D4ACB" w:rsidRPr="008F1D46" w:rsidRDefault="009D4ACB" w:rsidP="00344657">
            <w:pPr>
              <w:rPr>
                <w:rFonts w:ascii="標楷體" w:eastAsia="標楷體" w:hAnsi="標楷體"/>
                <w:lang w:eastAsia="zh-HK"/>
              </w:rPr>
            </w:pPr>
            <w:r>
              <w:rPr>
                <w:rFonts w:ascii="標楷體" w:eastAsia="標楷體" w:hAnsi="標楷體" w:hint="eastAsia"/>
                <w:lang w:eastAsia="zh-HK"/>
              </w:rPr>
              <w:t>明細</w:t>
            </w:r>
          </w:p>
        </w:tc>
        <w:tc>
          <w:tcPr>
            <w:tcW w:w="2736" w:type="dxa"/>
          </w:tcPr>
          <w:p w14:paraId="3E5335D4" w14:textId="77777777" w:rsidR="009D4ACB" w:rsidRDefault="009D4ACB" w:rsidP="00344657">
            <w:pPr>
              <w:rPr>
                <w:rFonts w:ascii="標楷體" w:eastAsia="標楷體" w:hAnsi="標楷體"/>
                <w:lang w:eastAsia="zh-HK"/>
              </w:rPr>
            </w:pPr>
          </w:p>
        </w:tc>
        <w:tc>
          <w:tcPr>
            <w:tcW w:w="3624" w:type="dxa"/>
          </w:tcPr>
          <w:p w14:paraId="1944D272" w14:textId="4721C1CF" w:rsidR="009D4ACB" w:rsidRPr="006C763E" w:rsidRDefault="009D4ACB" w:rsidP="0003515B">
            <w:pPr>
              <w:ind w:left="240" w:hangingChars="100" w:hanging="240"/>
              <w:rPr>
                <w:rFonts w:ascii="標楷體" w:eastAsia="標楷體" w:hAnsi="標楷體"/>
                <w:lang w:eastAsia="zh-HK"/>
              </w:rPr>
            </w:pPr>
            <w:r>
              <w:rPr>
                <w:rFonts w:ascii="標楷體" w:eastAsia="標楷體" w:hAnsi="標楷體" w:hint="eastAsia"/>
              </w:rPr>
              <w:t>1.</w:t>
            </w:r>
            <w:r w:rsidRPr="006C763E">
              <w:rPr>
                <w:rFonts w:eastAsia="標楷體" w:hint="eastAsia"/>
              </w:rPr>
              <w:t>連結至</w:t>
            </w:r>
            <w:r w:rsidRPr="006C763E">
              <w:rPr>
                <w:rFonts w:eastAsia="標楷體"/>
              </w:rPr>
              <w:t>【</w:t>
            </w:r>
            <w:r w:rsidRPr="006C763E">
              <w:rPr>
                <w:rFonts w:eastAsia="標楷體"/>
              </w:rPr>
              <w:t>L</w:t>
            </w:r>
            <w:r w:rsidRPr="006C763E">
              <w:rPr>
                <w:rFonts w:eastAsia="標楷體" w:hint="eastAsia"/>
              </w:rPr>
              <w:t>6</w:t>
            </w:r>
            <w:r>
              <w:rPr>
                <w:rFonts w:eastAsia="標楷體"/>
              </w:rPr>
              <w:t>90</w:t>
            </w:r>
            <w:r w:rsidR="00BE6901">
              <w:rPr>
                <w:rFonts w:eastAsia="標楷體" w:hint="eastAsia"/>
              </w:rPr>
              <w:t>8</w:t>
            </w:r>
            <w:r w:rsidR="00BE6901">
              <w:rPr>
                <w:rFonts w:eastAsia="標楷體" w:hint="eastAsia"/>
              </w:rPr>
              <w:t>銷帳歷史明細</w:t>
            </w:r>
            <w:r>
              <w:rPr>
                <w:rFonts w:eastAsia="標楷體" w:hint="eastAsia"/>
              </w:rPr>
              <w:t>查詢</w:t>
            </w:r>
            <w:r w:rsidRPr="006C763E">
              <w:rPr>
                <w:rFonts w:eastAsia="標楷體"/>
              </w:rPr>
              <w:t>】</w:t>
            </w:r>
            <w:r>
              <w:rPr>
                <w:rFonts w:eastAsia="標楷體" w:hint="eastAsia"/>
              </w:rPr>
              <w:t>,</w:t>
            </w:r>
            <w:r>
              <w:rPr>
                <w:rFonts w:eastAsia="標楷體" w:hint="eastAsia"/>
              </w:rPr>
              <w:t>供查詢</w:t>
            </w:r>
            <w:r w:rsidR="00BE6901">
              <w:rPr>
                <w:rFonts w:eastAsia="標楷體" w:hint="eastAsia"/>
              </w:rPr>
              <w:t>銷帳歷史明細</w:t>
            </w:r>
          </w:p>
        </w:tc>
      </w:tr>
      <w:tr w:rsidR="009D4ACB" w:rsidRPr="008F1D46" w14:paraId="2B715D38" w14:textId="77777777" w:rsidTr="00344657">
        <w:tc>
          <w:tcPr>
            <w:tcW w:w="780" w:type="dxa"/>
          </w:tcPr>
          <w:p w14:paraId="3655F465" w14:textId="77777777" w:rsidR="009D4ACB" w:rsidRDefault="009D4ACB" w:rsidP="00344657">
            <w:pPr>
              <w:jc w:val="center"/>
              <w:rPr>
                <w:rFonts w:ascii="標楷體" w:eastAsia="標楷體" w:hAnsi="標楷體"/>
              </w:rPr>
            </w:pPr>
            <w:r>
              <w:rPr>
                <w:rFonts w:ascii="標楷體" w:eastAsia="標楷體" w:hAnsi="標楷體" w:hint="eastAsia"/>
              </w:rPr>
              <w:t>2</w:t>
            </w:r>
          </w:p>
        </w:tc>
        <w:tc>
          <w:tcPr>
            <w:tcW w:w="1194" w:type="dxa"/>
          </w:tcPr>
          <w:p w14:paraId="1A8D9E96" w14:textId="77777777" w:rsidR="009D4ACB" w:rsidRDefault="009D4ACB" w:rsidP="00344657">
            <w:pPr>
              <w:jc w:val="center"/>
              <w:rPr>
                <w:rFonts w:ascii="標楷體" w:eastAsia="標楷體" w:hAnsi="標楷體"/>
                <w:lang w:eastAsia="zh-HK"/>
              </w:rPr>
            </w:pPr>
            <w:r>
              <w:rPr>
                <w:rFonts w:ascii="標楷體" w:eastAsia="標楷體" w:hAnsi="標楷體" w:hint="eastAsia"/>
                <w:lang w:eastAsia="zh-HK"/>
              </w:rPr>
              <w:t>資料</w:t>
            </w:r>
          </w:p>
        </w:tc>
        <w:tc>
          <w:tcPr>
            <w:tcW w:w="2086" w:type="dxa"/>
          </w:tcPr>
          <w:p w14:paraId="4609A4D4" w14:textId="2B6B5B7F" w:rsidR="009D4ACB" w:rsidRDefault="00BE6901" w:rsidP="00344657">
            <w:pPr>
              <w:rPr>
                <w:rFonts w:ascii="標楷體" w:eastAsia="標楷體" w:hAnsi="標楷體"/>
                <w:lang w:eastAsia="zh-HK"/>
              </w:rPr>
            </w:pPr>
            <w:r>
              <w:rPr>
                <w:rFonts w:ascii="標楷體" w:eastAsia="標楷體" w:hAnsi="標楷體" w:hint="eastAsia"/>
                <w:lang w:eastAsia="zh-HK"/>
              </w:rPr>
              <w:t>戶號</w:t>
            </w:r>
          </w:p>
        </w:tc>
        <w:tc>
          <w:tcPr>
            <w:tcW w:w="2736" w:type="dxa"/>
          </w:tcPr>
          <w:p w14:paraId="42F0EA5C" w14:textId="77777777" w:rsidR="009D4ACB" w:rsidRDefault="00BE6901" w:rsidP="00344657">
            <w:pPr>
              <w:rPr>
                <w:rFonts w:ascii="標楷體" w:eastAsia="標楷體" w:hAnsi="標楷體"/>
                <w:lang w:eastAsia="zh-HK"/>
              </w:rPr>
            </w:pPr>
            <w:r>
              <w:rPr>
                <w:rFonts w:ascii="標楷體" w:eastAsia="標楷體" w:hAnsi="標楷體" w:hint="eastAsia"/>
              </w:rPr>
              <w:t>A</w:t>
            </w:r>
            <w:r>
              <w:rPr>
                <w:rFonts w:ascii="標楷體" w:eastAsia="標楷體" w:hAnsi="標楷體" w:hint="eastAsia"/>
                <w:lang w:eastAsia="zh-HK"/>
              </w:rPr>
              <w:t>c</w:t>
            </w:r>
            <w:r>
              <w:rPr>
                <w:rFonts w:ascii="標楷體" w:eastAsia="標楷體" w:hAnsi="標楷體"/>
                <w:lang w:eastAsia="zh-HK"/>
              </w:rPr>
              <w:t>Receivable.CustNo</w:t>
            </w:r>
          </w:p>
          <w:p w14:paraId="7B0525AA" w14:textId="511690E5" w:rsidR="00BE6901" w:rsidRDefault="00BE6901" w:rsidP="00344657">
            <w:pPr>
              <w:rPr>
                <w:rFonts w:ascii="標楷體" w:eastAsia="標楷體" w:hAnsi="標楷體"/>
                <w:lang w:eastAsia="zh-HK"/>
              </w:rPr>
            </w:pPr>
            <w:r>
              <w:rPr>
                <w:rFonts w:ascii="標楷體" w:eastAsia="標楷體" w:hAnsi="標楷體" w:hint="eastAsia"/>
              </w:rPr>
              <w:t>A</w:t>
            </w:r>
            <w:r>
              <w:rPr>
                <w:rFonts w:ascii="標楷體" w:eastAsia="標楷體" w:hAnsi="標楷體" w:hint="eastAsia"/>
                <w:lang w:eastAsia="zh-HK"/>
              </w:rPr>
              <w:t>c</w:t>
            </w:r>
            <w:r>
              <w:rPr>
                <w:rFonts w:ascii="標楷體" w:eastAsia="標楷體" w:hAnsi="標楷體"/>
                <w:lang w:eastAsia="zh-HK"/>
              </w:rPr>
              <w:t>Receivable.FacmNo</w:t>
            </w:r>
          </w:p>
        </w:tc>
        <w:tc>
          <w:tcPr>
            <w:tcW w:w="3624" w:type="dxa"/>
          </w:tcPr>
          <w:p w14:paraId="0F82E3FF" w14:textId="3349FC64" w:rsidR="009D4ACB" w:rsidRPr="006C763E" w:rsidRDefault="00BE6901" w:rsidP="00344657">
            <w:pPr>
              <w:rPr>
                <w:rFonts w:ascii="標楷體" w:eastAsia="標楷體" w:hAnsi="標楷體"/>
                <w:lang w:eastAsia="zh-HK"/>
              </w:rPr>
            </w:pPr>
            <w:r>
              <w:rPr>
                <w:rFonts w:ascii="標楷體" w:eastAsia="標楷體" w:hAnsi="標楷體" w:hint="eastAsia"/>
                <w:lang w:eastAsia="zh-HK"/>
              </w:rPr>
              <w:t>戶號</w:t>
            </w:r>
            <w:r>
              <w:rPr>
                <w:rFonts w:ascii="標楷體" w:eastAsia="標楷體" w:hAnsi="標楷體" w:hint="eastAsia"/>
              </w:rPr>
              <w:t>+</w:t>
            </w:r>
            <w:r>
              <w:rPr>
                <w:rFonts w:ascii="標楷體" w:eastAsia="標楷體" w:hAnsi="標楷體" w:hint="eastAsia"/>
                <w:lang w:eastAsia="zh-HK"/>
              </w:rPr>
              <w:t>額度</w:t>
            </w:r>
          </w:p>
        </w:tc>
      </w:tr>
      <w:tr w:rsidR="009D4ACB" w:rsidRPr="008F1D46" w14:paraId="18A9EBEB" w14:textId="77777777" w:rsidTr="00344657">
        <w:tc>
          <w:tcPr>
            <w:tcW w:w="780" w:type="dxa"/>
          </w:tcPr>
          <w:p w14:paraId="3711EDEF" w14:textId="77777777" w:rsidR="009D4ACB" w:rsidRDefault="009D4ACB" w:rsidP="00344657">
            <w:pPr>
              <w:jc w:val="center"/>
              <w:rPr>
                <w:rFonts w:ascii="標楷體" w:eastAsia="標楷體" w:hAnsi="標楷體"/>
              </w:rPr>
            </w:pPr>
            <w:r>
              <w:rPr>
                <w:rFonts w:ascii="標楷體" w:eastAsia="標楷體" w:hAnsi="標楷體" w:hint="eastAsia"/>
              </w:rPr>
              <w:t>3</w:t>
            </w:r>
          </w:p>
        </w:tc>
        <w:tc>
          <w:tcPr>
            <w:tcW w:w="1194" w:type="dxa"/>
          </w:tcPr>
          <w:p w14:paraId="45E1B354" w14:textId="77777777" w:rsidR="009D4ACB" w:rsidRDefault="009D4ACB" w:rsidP="00344657">
            <w:pPr>
              <w:jc w:val="center"/>
              <w:rPr>
                <w:rFonts w:ascii="標楷體" w:eastAsia="標楷體" w:hAnsi="標楷體"/>
                <w:lang w:eastAsia="zh-HK"/>
              </w:rPr>
            </w:pPr>
            <w:r>
              <w:rPr>
                <w:rFonts w:ascii="標楷體" w:eastAsia="標楷體" w:hAnsi="標楷體" w:hint="eastAsia"/>
                <w:lang w:eastAsia="zh-HK"/>
              </w:rPr>
              <w:t>資料</w:t>
            </w:r>
          </w:p>
        </w:tc>
        <w:tc>
          <w:tcPr>
            <w:tcW w:w="2086" w:type="dxa"/>
          </w:tcPr>
          <w:p w14:paraId="7EA97E9F" w14:textId="3489AFD0" w:rsidR="009D4ACB" w:rsidRDefault="00BE6901" w:rsidP="00344657">
            <w:pPr>
              <w:rPr>
                <w:rFonts w:ascii="標楷體" w:eastAsia="標楷體" w:hAnsi="標楷體"/>
                <w:lang w:eastAsia="zh-HK"/>
              </w:rPr>
            </w:pPr>
            <w:r>
              <w:rPr>
                <w:rFonts w:ascii="標楷體" w:eastAsia="標楷體" w:hAnsi="標楷體" w:hint="eastAsia"/>
                <w:lang w:eastAsia="zh-HK"/>
              </w:rPr>
              <w:t>業務科目</w:t>
            </w:r>
          </w:p>
        </w:tc>
        <w:tc>
          <w:tcPr>
            <w:tcW w:w="2736" w:type="dxa"/>
          </w:tcPr>
          <w:p w14:paraId="476B8330" w14:textId="262FB1F7" w:rsidR="0003515B" w:rsidRPr="002478F2" w:rsidRDefault="0003515B" w:rsidP="00344657">
            <w:pPr>
              <w:rPr>
                <w:rFonts w:ascii="標楷體" w:eastAsia="標楷體" w:hAnsi="標楷體"/>
                <w:lang w:eastAsia="zh-HK"/>
              </w:rPr>
            </w:pPr>
            <w:r>
              <w:rPr>
                <w:rFonts w:ascii="標楷體" w:eastAsia="標楷體" w:hAnsi="標楷體" w:hint="eastAsia"/>
                <w:lang w:eastAsia="zh-HK"/>
              </w:rPr>
              <w:t>C</w:t>
            </w:r>
            <w:r>
              <w:rPr>
                <w:rFonts w:ascii="標楷體" w:eastAsia="標楷體" w:hAnsi="標楷體"/>
                <w:lang w:eastAsia="zh-HK"/>
              </w:rPr>
              <w:t>dAcCode.AcctItem</w:t>
            </w:r>
          </w:p>
        </w:tc>
        <w:tc>
          <w:tcPr>
            <w:tcW w:w="3624" w:type="dxa"/>
          </w:tcPr>
          <w:p w14:paraId="6C64EAD7" w14:textId="49A24DB8" w:rsidR="0003515B" w:rsidRDefault="0003515B" w:rsidP="0003515B">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依照</w:t>
            </w:r>
            <w:r>
              <w:rPr>
                <w:rFonts w:ascii="標楷體" w:eastAsia="標楷體" w:hAnsi="標楷體" w:hint="eastAsia"/>
              </w:rPr>
              <w:t>A</w:t>
            </w:r>
            <w:r>
              <w:rPr>
                <w:rFonts w:ascii="標楷體" w:eastAsia="標楷體" w:hAnsi="標楷體" w:hint="eastAsia"/>
                <w:lang w:eastAsia="zh-HK"/>
              </w:rPr>
              <w:t>c</w:t>
            </w:r>
            <w:r>
              <w:rPr>
                <w:rFonts w:ascii="標楷體" w:eastAsia="標楷體" w:hAnsi="標楷體"/>
                <w:lang w:eastAsia="zh-HK"/>
              </w:rPr>
              <w:t>Receivable.AcctCode</w:t>
            </w:r>
          </w:p>
          <w:p w14:paraId="029491CC" w14:textId="3D146433" w:rsidR="009D4ACB" w:rsidRPr="008F1D46" w:rsidRDefault="0003515B" w:rsidP="0003515B">
            <w:pPr>
              <w:ind w:left="240" w:hangingChars="100" w:hanging="240"/>
              <w:rPr>
                <w:rFonts w:ascii="標楷體" w:eastAsia="標楷體" w:hAnsi="標楷體"/>
                <w:lang w:eastAsia="zh-HK"/>
              </w:rPr>
            </w:pPr>
            <w:r>
              <w:rPr>
                <w:rFonts w:ascii="標楷體" w:eastAsia="標楷體" w:hAnsi="標楷體" w:hint="eastAsia"/>
              </w:rPr>
              <w:t xml:space="preserve">  </w:t>
            </w:r>
            <w:r>
              <w:rPr>
                <w:rFonts w:ascii="標楷體" w:eastAsia="標楷體" w:hAnsi="標楷體" w:hint="eastAsia"/>
                <w:lang w:eastAsia="zh-HK"/>
              </w:rPr>
              <w:t>對應會計科子細目設定檔</w:t>
            </w:r>
            <w:r>
              <w:rPr>
                <w:rFonts w:ascii="標楷體" w:eastAsia="標楷體" w:hAnsi="標楷體" w:hint="eastAsia"/>
              </w:rPr>
              <w:t xml:space="preserve">    (</w:t>
            </w:r>
            <w:r>
              <w:rPr>
                <w:rFonts w:ascii="標楷體" w:eastAsia="標楷體" w:hAnsi="標楷體" w:hint="eastAsia"/>
                <w:lang w:eastAsia="zh-HK"/>
              </w:rPr>
              <w:t>C</w:t>
            </w:r>
            <w:r>
              <w:rPr>
                <w:rFonts w:ascii="標楷體" w:eastAsia="標楷體" w:hAnsi="標楷體"/>
                <w:lang w:eastAsia="zh-HK"/>
              </w:rPr>
              <w:t>dAcCode.AcctItem</w:t>
            </w:r>
            <w:r>
              <w:rPr>
                <w:rFonts w:ascii="標楷體" w:eastAsia="標楷體" w:hAnsi="標楷體" w:hint="eastAsia"/>
              </w:rPr>
              <w:t>)顯示業務科目名稱</w:t>
            </w:r>
          </w:p>
        </w:tc>
      </w:tr>
      <w:tr w:rsidR="009D4ACB" w:rsidRPr="008F1D46" w14:paraId="6221F14C" w14:textId="77777777" w:rsidTr="00344657">
        <w:tc>
          <w:tcPr>
            <w:tcW w:w="780" w:type="dxa"/>
          </w:tcPr>
          <w:p w14:paraId="49CC61AD" w14:textId="77777777" w:rsidR="009D4ACB" w:rsidRDefault="009D4ACB" w:rsidP="00344657">
            <w:pPr>
              <w:jc w:val="center"/>
              <w:rPr>
                <w:rFonts w:ascii="標楷體" w:eastAsia="標楷體" w:hAnsi="標楷體"/>
              </w:rPr>
            </w:pPr>
            <w:r>
              <w:rPr>
                <w:rFonts w:ascii="標楷體" w:eastAsia="標楷體" w:hAnsi="標楷體" w:hint="eastAsia"/>
              </w:rPr>
              <w:t>4</w:t>
            </w:r>
          </w:p>
        </w:tc>
        <w:tc>
          <w:tcPr>
            <w:tcW w:w="1194" w:type="dxa"/>
          </w:tcPr>
          <w:p w14:paraId="40CC0962" w14:textId="77777777" w:rsidR="009D4ACB" w:rsidRDefault="009D4ACB" w:rsidP="00344657">
            <w:pPr>
              <w:jc w:val="center"/>
              <w:rPr>
                <w:rFonts w:ascii="標楷體" w:eastAsia="標楷體" w:hAnsi="標楷體"/>
                <w:lang w:eastAsia="zh-HK"/>
              </w:rPr>
            </w:pPr>
            <w:r>
              <w:rPr>
                <w:rFonts w:ascii="標楷體" w:eastAsia="標楷體" w:hAnsi="標楷體" w:hint="eastAsia"/>
                <w:lang w:eastAsia="zh-HK"/>
              </w:rPr>
              <w:t>資料</w:t>
            </w:r>
          </w:p>
        </w:tc>
        <w:tc>
          <w:tcPr>
            <w:tcW w:w="2086" w:type="dxa"/>
          </w:tcPr>
          <w:p w14:paraId="6E90BEC7" w14:textId="37AA7408" w:rsidR="009D4ACB" w:rsidRDefault="00BE6901" w:rsidP="00344657">
            <w:pPr>
              <w:rPr>
                <w:rFonts w:ascii="標楷體" w:eastAsia="標楷體" w:hAnsi="標楷體"/>
                <w:lang w:eastAsia="zh-HK"/>
              </w:rPr>
            </w:pPr>
            <w:r>
              <w:rPr>
                <w:rFonts w:ascii="標楷體" w:eastAsia="標楷體" w:hAnsi="標楷體" w:hint="eastAsia"/>
                <w:lang w:eastAsia="zh-HK"/>
              </w:rPr>
              <w:t>銷帳編號</w:t>
            </w:r>
          </w:p>
        </w:tc>
        <w:tc>
          <w:tcPr>
            <w:tcW w:w="2736" w:type="dxa"/>
          </w:tcPr>
          <w:p w14:paraId="41F3D1C0" w14:textId="120C7B3D" w:rsidR="009D4ACB" w:rsidRPr="00997D40" w:rsidRDefault="00BE6901" w:rsidP="00344657">
            <w:pPr>
              <w:rPr>
                <w:rFonts w:ascii="標楷體" w:eastAsia="標楷體" w:hAnsi="標楷體"/>
                <w:lang w:eastAsia="zh-HK"/>
              </w:rPr>
            </w:pPr>
            <w:r>
              <w:rPr>
                <w:rFonts w:ascii="標楷體" w:eastAsia="標楷體" w:hAnsi="標楷體" w:hint="eastAsia"/>
              </w:rPr>
              <w:t>A</w:t>
            </w:r>
            <w:r>
              <w:rPr>
                <w:rFonts w:ascii="標楷體" w:eastAsia="標楷體" w:hAnsi="標楷體" w:hint="eastAsia"/>
                <w:lang w:eastAsia="zh-HK"/>
              </w:rPr>
              <w:t>c</w:t>
            </w:r>
            <w:r>
              <w:rPr>
                <w:rFonts w:ascii="標楷體" w:eastAsia="標楷體" w:hAnsi="標楷體"/>
                <w:lang w:eastAsia="zh-HK"/>
              </w:rPr>
              <w:t>Receivable.</w:t>
            </w:r>
            <w:r w:rsidR="002151D9">
              <w:rPr>
                <w:rFonts w:ascii="標楷體" w:eastAsia="標楷體" w:hAnsi="標楷體" w:hint="eastAsia"/>
              </w:rPr>
              <w:t>R</w:t>
            </w:r>
            <w:r w:rsidR="002151D9">
              <w:rPr>
                <w:rFonts w:ascii="標楷體" w:eastAsia="標楷體" w:hAnsi="標楷體" w:hint="eastAsia"/>
                <w:lang w:eastAsia="zh-HK"/>
              </w:rPr>
              <w:t>v</w:t>
            </w:r>
            <w:r w:rsidR="002151D9">
              <w:rPr>
                <w:rFonts w:ascii="標楷體" w:eastAsia="標楷體" w:hAnsi="標楷體"/>
                <w:lang w:eastAsia="zh-HK"/>
              </w:rPr>
              <w:t>No</w:t>
            </w:r>
          </w:p>
        </w:tc>
        <w:tc>
          <w:tcPr>
            <w:tcW w:w="3624" w:type="dxa"/>
          </w:tcPr>
          <w:p w14:paraId="41C29D86" w14:textId="1A36B2BA" w:rsidR="009D4ACB" w:rsidRPr="008F1D46" w:rsidRDefault="002151D9" w:rsidP="00344657">
            <w:pPr>
              <w:rPr>
                <w:rFonts w:ascii="標楷體" w:eastAsia="標楷體" w:hAnsi="標楷體"/>
                <w:lang w:eastAsia="zh-HK"/>
              </w:rPr>
            </w:pPr>
            <w:r>
              <w:rPr>
                <w:rFonts w:ascii="標楷體" w:eastAsia="標楷體" w:hAnsi="標楷體" w:hint="eastAsia"/>
                <w:lang w:eastAsia="zh-HK"/>
              </w:rPr>
              <w:t>銷帳編號</w:t>
            </w:r>
          </w:p>
        </w:tc>
      </w:tr>
      <w:tr w:rsidR="009D4ACB" w:rsidRPr="008F1D46" w14:paraId="74E8413F" w14:textId="77777777" w:rsidTr="00344657">
        <w:tc>
          <w:tcPr>
            <w:tcW w:w="780" w:type="dxa"/>
          </w:tcPr>
          <w:p w14:paraId="4B32E5B9" w14:textId="77777777" w:rsidR="009D4ACB" w:rsidRDefault="009D4ACB" w:rsidP="00344657">
            <w:pPr>
              <w:jc w:val="center"/>
              <w:rPr>
                <w:rFonts w:ascii="標楷體" w:eastAsia="標楷體" w:hAnsi="標楷體"/>
              </w:rPr>
            </w:pPr>
            <w:r>
              <w:rPr>
                <w:rFonts w:ascii="標楷體" w:eastAsia="標楷體" w:hAnsi="標楷體" w:hint="eastAsia"/>
              </w:rPr>
              <w:t>5</w:t>
            </w:r>
          </w:p>
        </w:tc>
        <w:tc>
          <w:tcPr>
            <w:tcW w:w="1194" w:type="dxa"/>
          </w:tcPr>
          <w:p w14:paraId="7AA3C05F" w14:textId="77777777" w:rsidR="009D4ACB" w:rsidRDefault="009D4ACB" w:rsidP="00344657">
            <w:pPr>
              <w:jc w:val="center"/>
              <w:rPr>
                <w:rFonts w:ascii="標楷體" w:eastAsia="標楷體" w:hAnsi="標楷體"/>
                <w:lang w:eastAsia="zh-HK"/>
              </w:rPr>
            </w:pPr>
            <w:r>
              <w:rPr>
                <w:rFonts w:ascii="標楷體" w:eastAsia="標楷體" w:hAnsi="標楷體" w:hint="eastAsia"/>
                <w:lang w:eastAsia="zh-HK"/>
              </w:rPr>
              <w:t>資料</w:t>
            </w:r>
          </w:p>
        </w:tc>
        <w:tc>
          <w:tcPr>
            <w:tcW w:w="2086" w:type="dxa"/>
          </w:tcPr>
          <w:p w14:paraId="7717F85D" w14:textId="233ED9FB" w:rsidR="009D4ACB" w:rsidRDefault="00BE6901" w:rsidP="00344657">
            <w:pPr>
              <w:rPr>
                <w:rFonts w:ascii="標楷體" w:eastAsia="標楷體" w:hAnsi="標楷體"/>
                <w:lang w:eastAsia="zh-HK"/>
              </w:rPr>
            </w:pPr>
            <w:r>
              <w:rPr>
                <w:rFonts w:ascii="標楷體" w:eastAsia="標楷體" w:hAnsi="標楷體" w:hint="eastAsia"/>
                <w:lang w:eastAsia="zh-HK"/>
              </w:rPr>
              <w:t>起帳日期</w:t>
            </w:r>
          </w:p>
        </w:tc>
        <w:tc>
          <w:tcPr>
            <w:tcW w:w="2736" w:type="dxa"/>
          </w:tcPr>
          <w:p w14:paraId="6DA011BA" w14:textId="529DF6D2" w:rsidR="009D4ACB" w:rsidRDefault="00BE6901" w:rsidP="00344657">
            <w:pPr>
              <w:rPr>
                <w:rFonts w:ascii="標楷體" w:eastAsia="標楷體" w:hAnsi="標楷體"/>
                <w:lang w:eastAsia="zh-HK"/>
              </w:rPr>
            </w:pPr>
            <w:r>
              <w:rPr>
                <w:rFonts w:ascii="標楷體" w:eastAsia="標楷體" w:hAnsi="標楷體" w:hint="eastAsia"/>
              </w:rPr>
              <w:t>A</w:t>
            </w:r>
            <w:r>
              <w:rPr>
                <w:rFonts w:ascii="標楷體" w:eastAsia="標楷體" w:hAnsi="標楷體" w:hint="eastAsia"/>
                <w:lang w:eastAsia="zh-HK"/>
              </w:rPr>
              <w:t>c</w:t>
            </w:r>
            <w:r>
              <w:rPr>
                <w:rFonts w:ascii="標楷體" w:eastAsia="標楷體" w:hAnsi="標楷體"/>
                <w:lang w:eastAsia="zh-HK"/>
              </w:rPr>
              <w:t>Receivable.</w:t>
            </w:r>
            <w:r w:rsidR="002151D9">
              <w:rPr>
                <w:rFonts w:ascii="標楷體" w:eastAsia="標楷體" w:hAnsi="標楷體"/>
                <w:lang w:eastAsia="zh-HK"/>
              </w:rPr>
              <w:t>OpenAcDate</w:t>
            </w:r>
          </w:p>
        </w:tc>
        <w:tc>
          <w:tcPr>
            <w:tcW w:w="3624" w:type="dxa"/>
          </w:tcPr>
          <w:p w14:paraId="30D4F5D9" w14:textId="0A6FD767" w:rsidR="009D4ACB" w:rsidRPr="001F47BB" w:rsidRDefault="002151D9" w:rsidP="00344657">
            <w:pPr>
              <w:rPr>
                <w:rFonts w:ascii="標楷體" w:eastAsia="標楷體" w:hAnsi="標楷體"/>
              </w:rPr>
            </w:pPr>
            <w:r>
              <w:rPr>
                <w:rFonts w:ascii="標楷體" w:eastAsia="標楷體" w:hAnsi="標楷體" w:hint="eastAsia"/>
              </w:rPr>
              <w:t>起帳日期</w:t>
            </w:r>
          </w:p>
        </w:tc>
      </w:tr>
      <w:tr w:rsidR="009D4ACB" w:rsidRPr="008F1D46" w14:paraId="7DA9DBBB" w14:textId="77777777" w:rsidTr="00344657">
        <w:tc>
          <w:tcPr>
            <w:tcW w:w="780" w:type="dxa"/>
          </w:tcPr>
          <w:p w14:paraId="0D1C0FAA" w14:textId="77777777" w:rsidR="009D4ACB" w:rsidRDefault="009D4ACB" w:rsidP="00344657">
            <w:pPr>
              <w:jc w:val="center"/>
              <w:rPr>
                <w:rFonts w:ascii="標楷體" w:eastAsia="標楷體" w:hAnsi="標楷體"/>
              </w:rPr>
            </w:pPr>
            <w:r>
              <w:rPr>
                <w:rFonts w:ascii="標楷體" w:eastAsia="標楷體" w:hAnsi="標楷體" w:hint="eastAsia"/>
              </w:rPr>
              <w:lastRenderedPageBreak/>
              <w:t>6</w:t>
            </w:r>
          </w:p>
        </w:tc>
        <w:tc>
          <w:tcPr>
            <w:tcW w:w="1194" w:type="dxa"/>
          </w:tcPr>
          <w:p w14:paraId="0891B751" w14:textId="77777777" w:rsidR="009D4ACB" w:rsidRDefault="009D4ACB" w:rsidP="00344657">
            <w:pPr>
              <w:jc w:val="center"/>
              <w:rPr>
                <w:rFonts w:ascii="標楷體" w:eastAsia="標楷體" w:hAnsi="標楷體"/>
                <w:lang w:eastAsia="zh-HK"/>
              </w:rPr>
            </w:pPr>
            <w:r>
              <w:rPr>
                <w:rFonts w:ascii="標楷體" w:eastAsia="標楷體" w:hAnsi="標楷體" w:hint="eastAsia"/>
                <w:lang w:eastAsia="zh-HK"/>
              </w:rPr>
              <w:t>資料</w:t>
            </w:r>
          </w:p>
        </w:tc>
        <w:tc>
          <w:tcPr>
            <w:tcW w:w="2086" w:type="dxa"/>
          </w:tcPr>
          <w:p w14:paraId="593247A3" w14:textId="425E4FA8" w:rsidR="009D4ACB" w:rsidRDefault="00BE6901" w:rsidP="00344657">
            <w:pPr>
              <w:rPr>
                <w:rFonts w:ascii="標楷體" w:eastAsia="標楷體" w:hAnsi="標楷體"/>
                <w:lang w:eastAsia="zh-HK"/>
              </w:rPr>
            </w:pPr>
            <w:r>
              <w:rPr>
                <w:rFonts w:ascii="標楷體" w:eastAsia="標楷體" w:hAnsi="標楷體" w:hint="eastAsia"/>
                <w:lang w:eastAsia="zh-HK"/>
              </w:rPr>
              <w:t>起帳金額</w:t>
            </w:r>
          </w:p>
        </w:tc>
        <w:tc>
          <w:tcPr>
            <w:tcW w:w="2736" w:type="dxa"/>
          </w:tcPr>
          <w:p w14:paraId="78F30E4E" w14:textId="1D2E054C" w:rsidR="009D4ACB" w:rsidRPr="00997D40" w:rsidRDefault="00BE6901" w:rsidP="00344657">
            <w:pPr>
              <w:rPr>
                <w:rFonts w:ascii="標楷體" w:eastAsia="標楷體" w:hAnsi="標楷體"/>
                <w:lang w:eastAsia="zh-HK"/>
              </w:rPr>
            </w:pPr>
            <w:r>
              <w:rPr>
                <w:rFonts w:ascii="標楷體" w:eastAsia="標楷體" w:hAnsi="標楷體" w:hint="eastAsia"/>
              </w:rPr>
              <w:t>A</w:t>
            </w:r>
            <w:r>
              <w:rPr>
                <w:rFonts w:ascii="標楷體" w:eastAsia="標楷體" w:hAnsi="標楷體" w:hint="eastAsia"/>
                <w:lang w:eastAsia="zh-HK"/>
              </w:rPr>
              <w:t>c</w:t>
            </w:r>
            <w:r>
              <w:rPr>
                <w:rFonts w:ascii="標楷體" w:eastAsia="標楷體" w:hAnsi="標楷體"/>
                <w:lang w:eastAsia="zh-HK"/>
              </w:rPr>
              <w:t>Receivable.</w:t>
            </w:r>
            <w:r w:rsidR="002151D9">
              <w:rPr>
                <w:rFonts w:ascii="標楷體" w:eastAsia="標楷體" w:hAnsi="標楷體" w:hint="eastAsia"/>
              </w:rPr>
              <w:t>R</w:t>
            </w:r>
            <w:r w:rsidR="002151D9">
              <w:rPr>
                <w:rFonts w:ascii="標楷體" w:eastAsia="標楷體" w:hAnsi="標楷體" w:hint="eastAsia"/>
                <w:lang w:eastAsia="zh-HK"/>
              </w:rPr>
              <w:t>v</w:t>
            </w:r>
            <w:r w:rsidR="002151D9">
              <w:rPr>
                <w:rFonts w:ascii="標楷體" w:eastAsia="標楷體" w:hAnsi="標楷體"/>
                <w:lang w:eastAsia="zh-HK"/>
              </w:rPr>
              <w:t>Amt</w:t>
            </w:r>
          </w:p>
        </w:tc>
        <w:tc>
          <w:tcPr>
            <w:tcW w:w="3624" w:type="dxa"/>
          </w:tcPr>
          <w:p w14:paraId="75B36154" w14:textId="6D6B6788" w:rsidR="009D4ACB" w:rsidRPr="008F1D46" w:rsidRDefault="002151D9" w:rsidP="00344657">
            <w:pPr>
              <w:rPr>
                <w:rFonts w:ascii="標楷體" w:eastAsia="標楷體" w:hAnsi="標楷體"/>
              </w:rPr>
            </w:pPr>
            <w:r>
              <w:rPr>
                <w:rFonts w:ascii="標楷體" w:eastAsia="標楷體" w:hAnsi="標楷體" w:hint="eastAsia"/>
                <w:lang w:eastAsia="zh-HK"/>
              </w:rPr>
              <w:t>起帳金額</w:t>
            </w:r>
          </w:p>
        </w:tc>
      </w:tr>
      <w:tr w:rsidR="009D4ACB" w:rsidRPr="008F1D46" w14:paraId="186C3321" w14:textId="77777777" w:rsidTr="00344657">
        <w:tc>
          <w:tcPr>
            <w:tcW w:w="780" w:type="dxa"/>
          </w:tcPr>
          <w:p w14:paraId="785F9DD3" w14:textId="77777777" w:rsidR="009D4ACB" w:rsidRDefault="009D4ACB" w:rsidP="00344657">
            <w:pPr>
              <w:jc w:val="center"/>
              <w:rPr>
                <w:rFonts w:ascii="標楷體" w:eastAsia="標楷體" w:hAnsi="標楷體"/>
              </w:rPr>
            </w:pPr>
            <w:r>
              <w:rPr>
                <w:rFonts w:ascii="標楷體" w:eastAsia="標楷體" w:hAnsi="標楷體" w:hint="eastAsia"/>
              </w:rPr>
              <w:t>7</w:t>
            </w:r>
          </w:p>
        </w:tc>
        <w:tc>
          <w:tcPr>
            <w:tcW w:w="1194" w:type="dxa"/>
          </w:tcPr>
          <w:p w14:paraId="0736A277" w14:textId="77777777" w:rsidR="009D4ACB" w:rsidRDefault="009D4ACB" w:rsidP="00344657">
            <w:pPr>
              <w:jc w:val="center"/>
              <w:rPr>
                <w:rFonts w:ascii="標楷體" w:eastAsia="標楷體" w:hAnsi="標楷體"/>
                <w:lang w:eastAsia="zh-HK"/>
              </w:rPr>
            </w:pPr>
            <w:r>
              <w:rPr>
                <w:rFonts w:ascii="標楷體" w:eastAsia="標楷體" w:hAnsi="標楷體" w:hint="eastAsia"/>
                <w:lang w:eastAsia="zh-HK"/>
              </w:rPr>
              <w:t>資料</w:t>
            </w:r>
          </w:p>
        </w:tc>
        <w:tc>
          <w:tcPr>
            <w:tcW w:w="2086" w:type="dxa"/>
          </w:tcPr>
          <w:p w14:paraId="5603579E" w14:textId="02E3B1C6" w:rsidR="009D4ACB" w:rsidRDefault="00BE6901" w:rsidP="00344657">
            <w:pPr>
              <w:rPr>
                <w:rFonts w:ascii="標楷體" w:eastAsia="標楷體" w:hAnsi="標楷體"/>
                <w:lang w:eastAsia="zh-HK"/>
              </w:rPr>
            </w:pPr>
            <w:r>
              <w:rPr>
                <w:rFonts w:ascii="標楷體" w:eastAsia="標楷體" w:hAnsi="標楷體" w:hint="eastAsia"/>
                <w:lang w:eastAsia="zh-HK"/>
              </w:rPr>
              <w:t>最後交易日</w:t>
            </w:r>
          </w:p>
        </w:tc>
        <w:tc>
          <w:tcPr>
            <w:tcW w:w="2736" w:type="dxa"/>
          </w:tcPr>
          <w:p w14:paraId="59451E91" w14:textId="721648F5" w:rsidR="009D4ACB" w:rsidRPr="00997D40" w:rsidRDefault="00BE6901" w:rsidP="00344657">
            <w:pPr>
              <w:rPr>
                <w:rFonts w:ascii="標楷體" w:eastAsia="標楷體" w:hAnsi="標楷體"/>
                <w:lang w:eastAsia="zh-HK"/>
              </w:rPr>
            </w:pPr>
            <w:r>
              <w:rPr>
                <w:rFonts w:ascii="標楷體" w:eastAsia="標楷體" w:hAnsi="標楷體" w:hint="eastAsia"/>
              </w:rPr>
              <w:t>A</w:t>
            </w:r>
            <w:r>
              <w:rPr>
                <w:rFonts w:ascii="標楷體" w:eastAsia="標楷體" w:hAnsi="標楷體" w:hint="eastAsia"/>
                <w:lang w:eastAsia="zh-HK"/>
              </w:rPr>
              <w:t>c</w:t>
            </w:r>
            <w:r>
              <w:rPr>
                <w:rFonts w:ascii="標楷體" w:eastAsia="標楷體" w:hAnsi="標楷體"/>
                <w:lang w:eastAsia="zh-HK"/>
              </w:rPr>
              <w:t>Receivable.</w:t>
            </w:r>
            <w:r w:rsidR="002151D9">
              <w:rPr>
                <w:rFonts w:ascii="標楷體" w:eastAsia="標楷體" w:hAnsi="標楷體"/>
                <w:lang w:eastAsia="zh-HK"/>
              </w:rPr>
              <w:t>LastTxDate</w:t>
            </w:r>
          </w:p>
        </w:tc>
        <w:tc>
          <w:tcPr>
            <w:tcW w:w="3624" w:type="dxa"/>
          </w:tcPr>
          <w:p w14:paraId="4BB2762B" w14:textId="5E242111" w:rsidR="009D4ACB" w:rsidRPr="008F1D46" w:rsidRDefault="002151D9" w:rsidP="00344657">
            <w:pPr>
              <w:rPr>
                <w:rFonts w:ascii="標楷體" w:eastAsia="標楷體" w:hAnsi="標楷體"/>
                <w:lang w:eastAsia="zh-HK"/>
              </w:rPr>
            </w:pPr>
            <w:r>
              <w:rPr>
                <w:rFonts w:ascii="標楷體" w:eastAsia="標楷體" w:hAnsi="標楷體" w:hint="eastAsia"/>
                <w:lang w:eastAsia="zh-HK"/>
              </w:rPr>
              <w:t>最後交易日</w:t>
            </w:r>
          </w:p>
        </w:tc>
      </w:tr>
      <w:tr w:rsidR="00BE6901" w:rsidRPr="008F1D46" w14:paraId="3D00C0D0" w14:textId="77777777" w:rsidTr="00344657">
        <w:tc>
          <w:tcPr>
            <w:tcW w:w="780" w:type="dxa"/>
          </w:tcPr>
          <w:p w14:paraId="5BA36DAD" w14:textId="39D500A7" w:rsidR="00BE6901" w:rsidRDefault="00BE6901" w:rsidP="00344657">
            <w:pPr>
              <w:jc w:val="center"/>
              <w:rPr>
                <w:rFonts w:ascii="標楷體" w:eastAsia="標楷體" w:hAnsi="標楷體"/>
              </w:rPr>
            </w:pPr>
            <w:r>
              <w:rPr>
                <w:rFonts w:ascii="標楷體" w:eastAsia="標楷體" w:hAnsi="標楷體" w:hint="eastAsia"/>
              </w:rPr>
              <w:t>8</w:t>
            </w:r>
          </w:p>
        </w:tc>
        <w:tc>
          <w:tcPr>
            <w:tcW w:w="1194" w:type="dxa"/>
          </w:tcPr>
          <w:p w14:paraId="27B378F0" w14:textId="4150C52C" w:rsidR="00BE6901" w:rsidRDefault="00BE6901" w:rsidP="00344657">
            <w:pPr>
              <w:jc w:val="center"/>
              <w:rPr>
                <w:rFonts w:ascii="標楷體" w:eastAsia="標楷體" w:hAnsi="標楷體"/>
                <w:lang w:eastAsia="zh-HK"/>
              </w:rPr>
            </w:pPr>
            <w:r>
              <w:rPr>
                <w:rFonts w:ascii="標楷體" w:eastAsia="標楷體" w:hAnsi="標楷體" w:hint="eastAsia"/>
                <w:lang w:eastAsia="zh-HK"/>
              </w:rPr>
              <w:t>資料</w:t>
            </w:r>
          </w:p>
        </w:tc>
        <w:tc>
          <w:tcPr>
            <w:tcW w:w="2086" w:type="dxa"/>
          </w:tcPr>
          <w:p w14:paraId="2B336907" w14:textId="068774C7" w:rsidR="00BE6901" w:rsidRDefault="00BE6901" w:rsidP="00344657">
            <w:pPr>
              <w:rPr>
                <w:rFonts w:ascii="標楷體" w:eastAsia="標楷體" w:hAnsi="標楷體"/>
                <w:lang w:eastAsia="zh-HK"/>
              </w:rPr>
            </w:pPr>
            <w:r>
              <w:rPr>
                <w:rFonts w:ascii="標楷體" w:eastAsia="標楷體" w:hAnsi="標楷體" w:hint="eastAsia"/>
                <w:lang w:eastAsia="zh-HK"/>
              </w:rPr>
              <w:t>未銷餘額</w:t>
            </w:r>
          </w:p>
        </w:tc>
        <w:tc>
          <w:tcPr>
            <w:tcW w:w="2736" w:type="dxa"/>
          </w:tcPr>
          <w:p w14:paraId="6E510336" w14:textId="3E768CB0" w:rsidR="00BE6901" w:rsidRPr="00997D40" w:rsidRDefault="00BE6901" w:rsidP="00344657">
            <w:pPr>
              <w:rPr>
                <w:rFonts w:ascii="標楷體" w:eastAsia="標楷體" w:hAnsi="標楷體"/>
                <w:lang w:eastAsia="zh-HK"/>
              </w:rPr>
            </w:pPr>
            <w:r>
              <w:rPr>
                <w:rFonts w:ascii="標楷體" w:eastAsia="標楷體" w:hAnsi="標楷體" w:hint="eastAsia"/>
              </w:rPr>
              <w:t>A</w:t>
            </w:r>
            <w:r>
              <w:rPr>
                <w:rFonts w:ascii="標楷體" w:eastAsia="標楷體" w:hAnsi="標楷體" w:hint="eastAsia"/>
                <w:lang w:eastAsia="zh-HK"/>
              </w:rPr>
              <w:t>c</w:t>
            </w:r>
            <w:r>
              <w:rPr>
                <w:rFonts w:ascii="標楷體" w:eastAsia="標楷體" w:hAnsi="標楷體"/>
                <w:lang w:eastAsia="zh-HK"/>
              </w:rPr>
              <w:t>Receivable.</w:t>
            </w:r>
            <w:r w:rsidR="002151D9">
              <w:rPr>
                <w:rFonts w:ascii="標楷體" w:eastAsia="標楷體" w:hAnsi="標楷體" w:hint="eastAsia"/>
                <w:lang w:eastAsia="zh-HK"/>
              </w:rPr>
              <w:t>R</w:t>
            </w:r>
            <w:r w:rsidR="002151D9">
              <w:rPr>
                <w:rFonts w:ascii="標楷體" w:eastAsia="標楷體" w:hAnsi="標楷體"/>
                <w:lang w:eastAsia="zh-HK"/>
              </w:rPr>
              <w:t>vbal</w:t>
            </w:r>
          </w:p>
        </w:tc>
        <w:tc>
          <w:tcPr>
            <w:tcW w:w="3624" w:type="dxa"/>
          </w:tcPr>
          <w:p w14:paraId="34F52E5F" w14:textId="2F6C5DF1" w:rsidR="00BE6901" w:rsidRPr="008F1D46" w:rsidRDefault="002151D9" w:rsidP="00344657">
            <w:pPr>
              <w:rPr>
                <w:rFonts w:ascii="標楷體" w:eastAsia="標楷體" w:hAnsi="標楷體"/>
                <w:lang w:eastAsia="zh-HK"/>
              </w:rPr>
            </w:pPr>
            <w:r>
              <w:rPr>
                <w:rFonts w:ascii="標楷體" w:eastAsia="標楷體" w:hAnsi="標楷體" w:hint="eastAsia"/>
                <w:lang w:eastAsia="zh-HK"/>
              </w:rPr>
              <w:t>未銷餘額</w:t>
            </w:r>
          </w:p>
        </w:tc>
      </w:tr>
      <w:tr w:rsidR="00BE6901" w:rsidRPr="008F1D46" w14:paraId="580A1CCF" w14:textId="77777777" w:rsidTr="00344657">
        <w:tc>
          <w:tcPr>
            <w:tcW w:w="780" w:type="dxa"/>
          </w:tcPr>
          <w:p w14:paraId="7E0B7B97" w14:textId="40CCFD63" w:rsidR="00BE6901" w:rsidRDefault="00BE6901" w:rsidP="00344657">
            <w:pPr>
              <w:jc w:val="center"/>
              <w:rPr>
                <w:rFonts w:ascii="標楷體" w:eastAsia="標楷體" w:hAnsi="標楷體"/>
              </w:rPr>
            </w:pPr>
            <w:r>
              <w:rPr>
                <w:rFonts w:ascii="標楷體" w:eastAsia="標楷體" w:hAnsi="標楷體" w:hint="eastAsia"/>
              </w:rPr>
              <w:t>9</w:t>
            </w:r>
          </w:p>
        </w:tc>
        <w:tc>
          <w:tcPr>
            <w:tcW w:w="1194" w:type="dxa"/>
          </w:tcPr>
          <w:p w14:paraId="19915B60" w14:textId="5495C3DB" w:rsidR="00BE6901" w:rsidRDefault="00BE6901" w:rsidP="00344657">
            <w:pPr>
              <w:jc w:val="center"/>
              <w:rPr>
                <w:rFonts w:ascii="標楷體" w:eastAsia="標楷體" w:hAnsi="標楷體"/>
                <w:lang w:eastAsia="zh-HK"/>
              </w:rPr>
            </w:pPr>
            <w:r>
              <w:rPr>
                <w:rFonts w:ascii="標楷體" w:eastAsia="標楷體" w:hAnsi="標楷體" w:hint="eastAsia"/>
                <w:lang w:eastAsia="zh-HK"/>
              </w:rPr>
              <w:t>資料</w:t>
            </w:r>
          </w:p>
        </w:tc>
        <w:tc>
          <w:tcPr>
            <w:tcW w:w="2086" w:type="dxa"/>
          </w:tcPr>
          <w:p w14:paraId="786B2DBD" w14:textId="3D56F911" w:rsidR="00BE6901" w:rsidRDefault="00BE6901" w:rsidP="00344657">
            <w:pPr>
              <w:rPr>
                <w:rFonts w:ascii="標楷體" w:eastAsia="標楷體" w:hAnsi="標楷體"/>
                <w:lang w:eastAsia="zh-HK"/>
              </w:rPr>
            </w:pPr>
            <w:r>
              <w:rPr>
                <w:rFonts w:ascii="標楷體" w:eastAsia="標楷體" w:hAnsi="標楷體" w:hint="eastAsia"/>
                <w:lang w:eastAsia="zh-HK"/>
              </w:rPr>
              <w:t>戶號合計</w:t>
            </w:r>
          </w:p>
        </w:tc>
        <w:tc>
          <w:tcPr>
            <w:tcW w:w="2736" w:type="dxa"/>
          </w:tcPr>
          <w:p w14:paraId="42C6B0E2" w14:textId="0451B8A3" w:rsidR="00BE6901" w:rsidRPr="00997D40" w:rsidRDefault="00BE6901" w:rsidP="00344657">
            <w:pPr>
              <w:rPr>
                <w:rFonts w:ascii="標楷體" w:eastAsia="標楷體" w:hAnsi="標楷體"/>
                <w:lang w:eastAsia="zh-HK"/>
              </w:rPr>
            </w:pPr>
            <w:r>
              <w:rPr>
                <w:rFonts w:ascii="標楷體" w:eastAsia="標楷體" w:hAnsi="標楷體" w:hint="eastAsia"/>
              </w:rPr>
              <w:t>A</w:t>
            </w:r>
            <w:r>
              <w:rPr>
                <w:rFonts w:ascii="標楷體" w:eastAsia="標楷體" w:hAnsi="標楷體" w:hint="eastAsia"/>
                <w:lang w:eastAsia="zh-HK"/>
              </w:rPr>
              <w:t>c</w:t>
            </w:r>
            <w:r>
              <w:rPr>
                <w:rFonts w:ascii="標楷體" w:eastAsia="標楷體" w:hAnsi="標楷體"/>
                <w:lang w:eastAsia="zh-HK"/>
              </w:rPr>
              <w:t>Receivable.</w:t>
            </w:r>
            <w:r w:rsidR="002151D9">
              <w:rPr>
                <w:rFonts w:ascii="標楷體" w:eastAsia="標楷體" w:hAnsi="標楷體" w:hint="eastAsia"/>
                <w:lang w:eastAsia="zh-HK"/>
              </w:rPr>
              <w:t>R</w:t>
            </w:r>
            <w:r w:rsidR="002151D9">
              <w:rPr>
                <w:rFonts w:ascii="標楷體" w:eastAsia="標楷體" w:hAnsi="標楷體"/>
                <w:lang w:eastAsia="zh-HK"/>
              </w:rPr>
              <w:t>vbal</w:t>
            </w:r>
          </w:p>
        </w:tc>
        <w:tc>
          <w:tcPr>
            <w:tcW w:w="3624" w:type="dxa"/>
          </w:tcPr>
          <w:p w14:paraId="5B7CA671" w14:textId="130CE03A" w:rsidR="00BE6901" w:rsidRPr="008F1D46" w:rsidRDefault="002151D9" w:rsidP="002151D9">
            <w:pPr>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依照戶號合計該戶未銷餘額總額</w:t>
            </w:r>
          </w:p>
        </w:tc>
      </w:tr>
      <w:tr w:rsidR="00BE6901" w:rsidRPr="008F1D46" w14:paraId="203E7B83" w14:textId="77777777" w:rsidTr="00344657">
        <w:tc>
          <w:tcPr>
            <w:tcW w:w="780" w:type="dxa"/>
          </w:tcPr>
          <w:p w14:paraId="388B30CA" w14:textId="1E30A743" w:rsidR="00BE6901" w:rsidRDefault="00BE6901" w:rsidP="00344657">
            <w:pPr>
              <w:jc w:val="center"/>
              <w:rPr>
                <w:rFonts w:ascii="標楷體" w:eastAsia="標楷體" w:hAnsi="標楷體"/>
              </w:rPr>
            </w:pPr>
            <w:r>
              <w:rPr>
                <w:rFonts w:ascii="標楷體" w:eastAsia="標楷體" w:hAnsi="標楷體" w:hint="eastAsia"/>
              </w:rPr>
              <w:t>10</w:t>
            </w:r>
          </w:p>
        </w:tc>
        <w:tc>
          <w:tcPr>
            <w:tcW w:w="1194" w:type="dxa"/>
          </w:tcPr>
          <w:p w14:paraId="4EDB7C31" w14:textId="78963F75" w:rsidR="00BE6901" w:rsidRDefault="00BE6901" w:rsidP="00344657">
            <w:pPr>
              <w:jc w:val="center"/>
              <w:rPr>
                <w:rFonts w:ascii="標楷體" w:eastAsia="標楷體" w:hAnsi="標楷體"/>
                <w:lang w:eastAsia="zh-HK"/>
              </w:rPr>
            </w:pPr>
            <w:r>
              <w:rPr>
                <w:rFonts w:ascii="標楷體" w:eastAsia="標楷體" w:hAnsi="標楷體" w:hint="eastAsia"/>
                <w:lang w:eastAsia="zh-HK"/>
              </w:rPr>
              <w:t>資料</w:t>
            </w:r>
          </w:p>
        </w:tc>
        <w:tc>
          <w:tcPr>
            <w:tcW w:w="2086" w:type="dxa"/>
          </w:tcPr>
          <w:p w14:paraId="5538303A" w14:textId="628897B5" w:rsidR="00BE6901" w:rsidRDefault="00BE6901" w:rsidP="00344657">
            <w:pPr>
              <w:rPr>
                <w:rFonts w:ascii="標楷體" w:eastAsia="標楷體" w:hAnsi="標楷體"/>
                <w:lang w:eastAsia="zh-HK"/>
              </w:rPr>
            </w:pPr>
            <w:r>
              <w:rPr>
                <w:rFonts w:ascii="標楷體" w:eastAsia="標楷體" w:hAnsi="標楷體" w:hint="eastAsia"/>
                <w:lang w:eastAsia="zh-HK"/>
              </w:rPr>
              <w:t>帳冊別</w:t>
            </w:r>
          </w:p>
        </w:tc>
        <w:tc>
          <w:tcPr>
            <w:tcW w:w="2736" w:type="dxa"/>
          </w:tcPr>
          <w:p w14:paraId="679F0566" w14:textId="6D250404" w:rsidR="00BE6901" w:rsidRPr="00997D40" w:rsidRDefault="00BE6901" w:rsidP="00344657">
            <w:pPr>
              <w:rPr>
                <w:rFonts w:ascii="標楷體" w:eastAsia="標楷體" w:hAnsi="標楷體"/>
                <w:lang w:eastAsia="zh-HK"/>
              </w:rPr>
            </w:pPr>
            <w:r>
              <w:rPr>
                <w:rFonts w:ascii="標楷體" w:eastAsia="標楷體" w:hAnsi="標楷體" w:hint="eastAsia"/>
              </w:rPr>
              <w:t>A</w:t>
            </w:r>
            <w:r>
              <w:rPr>
                <w:rFonts w:ascii="標楷體" w:eastAsia="標楷體" w:hAnsi="標楷體" w:hint="eastAsia"/>
                <w:lang w:eastAsia="zh-HK"/>
              </w:rPr>
              <w:t>c</w:t>
            </w:r>
            <w:r>
              <w:rPr>
                <w:rFonts w:ascii="標楷體" w:eastAsia="標楷體" w:hAnsi="標楷體"/>
                <w:lang w:eastAsia="zh-HK"/>
              </w:rPr>
              <w:t>Receivable.</w:t>
            </w:r>
            <w:r w:rsidR="002151D9">
              <w:rPr>
                <w:rFonts w:ascii="標楷體" w:eastAsia="標楷體" w:hAnsi="標楷體"/>
                <w:lang w:eastAsia="zh-HK"/>
              </w:rPr>
              <w:t>AcBookCode</w:t>
            </w:r>
          </w:p>
        </w:tc>
        <w:tc>
          <w:tcPr>
            <w:tcW w:w="3624" w:type="dxa"/>
          </w:tcPr>
          <w:p w14:paraId="5A9EFC36" w14:textId="1CCB2FA4" w:rsidR="00BE6901" w:rsidRPr="008F1D46" w:rsidRDefault="002151D9" w:rsidP="00344657">
            <w:pPr>
              <w:rPr>
                <w:rFonts w:ascii="標楷體" w:eastAsia="標楷體" w:hAnsi="標楷體"/>
                <w:lang w:eastAsia="zh-HK"/>
              </w:rPr>
            </w:pPr>
            <w:r>
              <w:rPr>
                <w:rFonts w:ascii="標楷體" w:eastAsia="標楷體" w:hAnsi="標楷體" w:hint="eastAsia"/>
                <w:lang w:eastAsia="zh-HK"/>
              </w:rPr>
              <w:t>帳冊別</w:t>
            </w:r>
          </w:p>
        </w:tc>
      </w:tr>
    </w:tbl>
    <w:p w14:paraId="2BE2946B" w14:textId="4C7971A4" w:rsidR="009D4ACB" w:rsidRDefault="009D4ACB" w:rsidP="009D4ACB">
      <w:pPr>
        <w:widowControl/>
        <w:rPr>
          <w:rFonts w:ascii="標楷體" w:eastAsia="標楷體" w:hAnsi="標楷體"/>
          <w:sz w:val="26"/>
        </w:rPr>
      </w:pPr>
    </w:p>
    <w:p w14:paraId="2E64A510" w14:textId="77777777" w:rsidR="009D4ACB" w:rsidRDefault="009D4ACB" w:rsidP="00D01BCC">
      <w:pPr>
        <w:pStyle w:val="a"/>
      </w:pPr>
      <w:r>
        <w:rPr>
          <w:rFonts w:hint="eastAsia"/>
        </w:rPr>
        <w:t xml:space="preserve">選單/1 </w:t>
      </w:r>
      <w:r>
        <w:t>L6064</w:t>
      </w:r>
    </w:p>
    <w:p w14:paraId="661D28A2" w14:textId="77777777" w:rsidR="009D4ACB" w:rsidRPr="00E7143B" w:rsidRDefault="009D4ACB" w:rsidP="009D4ACB">
      <w:r w:rsidRPr="00E7143B">
        <w:rPr>
          <w:noProof/>
        </w:rPr>
        <w:t xml:space="preserve"> </w:t>
      </w:r>
      <w:r w:rsidRPr="00391478">
        <w:rPr>
          <w:noProof/>
        </w:rPr>
        <w:drawing>
          <wp:inline distT="0" distB="0" distL="0" distR="0" wp14:anchorId="6F4B6D55" wp14:editId="3BAE3916">
            <wp:extent cx="6479540" cy="3918585"/>
            <wp:effectExtent l="0" t="0" r="0" b="5715"/>
            <wp:docPr id="265" name="圖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479540" cy="3918585"/>
                    </a:xfrm>
                    <a:prstGeom prst="rect">
                      <a:avLst/>
                    </a:prstGeom>
                  </pic:spPr>
                </pic:pic>
              </a:graphicData>
            </a:graphic>
          </wp:inline>
        </w:drawing>
      </w:r>
    </w:p>
    <w:p w14:paraId="07ACB62E" w14:textId="77777777" w:rsidR="009D4ACB" w:rsidRPr="00470A06" w:rsidRDefault="009D4ACB" w:rsidP="009D4ACB">
      <w:pPr>
        <w:widowControl/>
        <w:rPr>
          <w:rFonts w:ascii="標楷體" w:eastAsia="標楷體" w:hAnsi="標楷體"/>
        </w:rPr>
      </w:pPr>
    </w:p>
    <w:p w14:paraId="30865820" w14:textId="1E0AFA5E" w:rsidR="00452893" w:rsidRPr="00344657" w:rsidRDefault="00DE5389" w:rsidP="00344657">
      <w:pPr>
        <w:pStyle w:val="3"/>
        <w:numPr>
          <w:ilvl w:val="2"/>
          <w:numId w:val="1"/>
        </w:numPr>
        <w:rPr>
          <w:rFonts w:ascii="標楷體" w:hAnsi="標楷體"/>
        </w:rPr>
      </w:pPr>
      <w:r w:rsidRPr="00362205">
        <w:rPr>
          <w:rFonts w:ascii="標楷體" w:hAnsi="標楷體"/>
        </w:rPr>
        <w:br w:type="page"/>
      </w:r>
      <w:r w:rsidR="00C21774">
        <w:rPr>
          <w:rFonts w:ascii="標楷體" w:hAnsi="標楷體" w:hint="eastAsia"/>
        </w:rPr>
        <w:lastRenderedPageBreak/>
        <w:t>L6908</w:t>
      </w:r>
      <w:r w:rsidR="00492B83" w:rsidRPr="00362205">
        <w:rPr>
          <w:rFonts w:ascii="標楷體" w:hAnsi="標楷體" w:hint="eastAsia"/>
        </w:rPr>
        <w:t>銷帳歷史明細查詢</w:t>
      </w:r>
      <w:r w:rsidR="0097754F">
        <w:rPr>
          <w:rFonts w:ascii="標楷體" w:hAnsi="標楷體" w:hint="eastAsia"/>
        </w:rPr>
        <w:t>***</w:t>
      </w:r>
    </w:p>
    <w:p w14:paraId="2DDE36C2" w14:textId="77777777" w:rsidR="00344657" w:rsidRDefault="00344657" w:rsidP="00D01BCC">
      <w:pPr>
        <w:pStyle w:val="a"/>
      </w:pPr>
      <w:r>
        <w:rPr>
          <w:rFonts w:hint="eastAsia"/>
        </w:rPr>
        <w:t>功能說明</w:t>
      </w:r>
    </w:p>
    <w:tbl>
      <w:tblPr>
        <w:tblW w:w="8089" w:type="dxa"/>
        <w:tblInd w:w="1800" w:type="dxa"/>
        <w:tblBorders>
          <w:top w:val="single" w:sz="8" w:space="0" w:color="000000"/>
          <w:left w:val="single" w:sz="8" w:space="0" w:color="000000"/>
          <w:bottom w:val="single" w:sz="8" w:space="0" w:color="000000"/>
          <w:right w:val="single" w:sz="8" w:space="0" w:color="000000"/>
        </w:tblBorders>
        <w:tblLayout w:type="fixed"/>
        <w:tblLook w:val="04A0" w:firstRow="1" w:lastRow="0" w:firstColumn="1" w:lastColumn="0" w:noHBand="0" w:noVBand="1"/>
      </w:tblPr>
      <w:tblGrid>
        <w:gridCol w:w="1547"/>
        <w:gridCol w:w="6542"/>
      </w:tblGrid>
      <w:tr w:rsidR="00344657" w14:paraId="4F1F4E40" w14:textId="77777777" w:rsidTr="00704715">
        <w:trPr>
          <w:trHeight w:val="277"/>
        </w:trPr>
        <w:tc>
          <w:tcPr>
            <w:tcW w:w="1547" w:type="dxa"/>
            <w:tcBorders>
              <w:top w:val="single" w:sz="8" w:space="0" w:color="000000"/>
              <w:left w:val="single" w:sz="8" w:space="0" w:color="000000"/>
              <w:bottom w:val="single" w:sz="8" w:space="0" w:color="000000"/>
              <w:right w:val="single" w:sz="8" w:space="0" w:color="000000"/>
            </w:tcBorders>
            <w:shd w:val="clear" w:color="auto" w:fill="F3F3F3"/>
            <w:hideMark/>
          </w:tcPr>
          <w:p w14:paraId="40E785AC" w14:textId="77777777" w:rsidR="00344657" w:rsidRDefault="00344657" w:rsidP="00344657">
            <w:pPr>
              <w:rPr>
                <w:rFonts w:ascii="標楷體" w:eastAsia="標楷體" w:hAnsi="標楷體"/>
              </w:rPr>
            </w:pPr>
            <w:r>
              <w:rPr>
                <w:rFonts w:ascii="標楷體" w:eastAsia="標楷體" w:hAnsi="標楷體" w:hint="eastAsia"/>
              </w:rPr>
              <w:t xml:space="preserve">功能名稱 </w:t>
            </w:r>
          </w:p>
        </w:tc>
        <w:tc>
          <w:tcPr>
            <w:tcW w:w="6542" w:type="dxa"/>
            <w:tcBorders>
              <w:top w:val="single" w:sz="8" w:space="0" w:color="000000"/>
              <w:left w:val="single" w:sz="8" w:space="0" w:color="000000"/>
              <w:bottom w:val="single" w:sz="8" w:space="0" w:color="000000"/>
              <w:right w:val="single" w:sz="8" w:space="0" w:color="000000"/>
            </w:tcBorders>
            <w:hideMark/>
          </w:tcPr>
          <w:p w14:paraId="0CFFDF1F" w14:textId="6C960EE5" w:rsidR="00344657" w:rsidRDefault="00344657" w:rsidP="00344657">
            <w:pPr>
              <w:rPr>
                <w:rFonts w:ascii="標楷體" w:eastAsia="標楷體" w:hAnsi="標楷體"/>
                <w:lang w:eastAsia="zh-HK"/>
              </w:rPr>
            </w:pPr>
            <w:r w:rsidRPr="00362205">
              <w:rPr>
                <w:rFonts w:ascii="標楷體" w:eastAsia="標楷體" w:hAnsi="標楷體" w:hint="eastAsia"/>
              </w:rPr>
              <w:t>銷帳歷史明細查詢</w:t>
            </w:r>
          </w:p>
        </w:tc>
      </w:tr>
      <w:tr w:rsidR="00344657" w14:paraId="089449DF" w14:textId="77777777" w:rsidTr="00704715">
        <w:trPr>
          <w:trHeight w:val="277"/>
        </w:trPr>
        <w:tc>
          <w:tcPr>
            <w:tcW w:w="1547" w:type="dxa"/>
            <w:tcBorders>
              <w:top w:val="single" w:sz="8" w:space="0" w:color="000000"/>
              <w:left w:val="single" w:sz="8" w:space="0" w:color="000000"/>
              <w:bottom w:val="single" w:sz="8" w:space="0" w:color="000000"/>
              <w:right w:val="single" w:sz="8" w:space="0" w:color="000000"/>
            </w:tcBorders>
            <w:shd w:val="clear" w:color="auto" w:fill="F3F3F3"/>
            <w:hideMark/>
          </w:tcPr>
          <w:p w14:paraId="7F09CA9B" w14:textId="77777777" w:rsidR="00344657" w:rsidRDefault="00344657" w:rsidP="00344657">
            <w:pPr>
              <w:rPr>
                <w:rFonts w:ascii="標楷體" w:eastAsia="標楷體" w:hAnsi="標楷體"/>
              </w:rPr>
            </w:pPr>
            <w:r>
              <w:rPr>
                <w:rFonts w:ascii="標楷體" w:eastAsia="標楷體" w:hAnsi="標楷體" w:hint="eastAsia"/>
              </w:rPr>
              <w:t>進入條件</w:t>
            </w:r>
          </w:p>
        </w:tc>
        <w:tc>
          <w:tcPr>
            <w:tcW w:w="6542" w:type="dxa"/>
            <w:tcBorders>
              <w:top w:val="single" w:sz="8" w:space="0" w:color="000000"/>
              <w:left w:val="single" w:sz="8" w:space="0" w:color="000000"/>
              <w:bottom w:val="single" w:sz="8" w:space="0" w:color="000000"/>
              <w:right w:val="single" w:sz="8" w:space="0" w:color="000000"/>
            </w:tcBorders>
            <w:hideMark/>
          </w:tcPr>
          <w:p w14:paraId="35AEA8F3" w14:textId="6072B4A8" w:rsidR="00344657" w:rsidRDefault="00344657" w:rsidP="00344657">
            <w:pPr>
              <w:rPr>
                <w:rFonts w:ascii="標楷體" w:eastAsia="標楷體" w:hAnsi="標楷體"/>
              </w:rPr>
            </w:pPr>
            <w:r>
              <w:rPr>
                <w:rFonts w:ascii="標楷體" w:eastAsia="標楷體" w:hAnsi="標楷體" w:hint="eastAsia"/>
                <w:lang w:eastAsia="zh-HK"/>
              </w:rPr>
              <w:t>查詢</w:t>
            </w:r>
            <w:r w:rsidRPr="00362205">
              <w:rPr>
                <w:rFonts w:ascii="標楷體" w:eastAsia="標楷體" w:hAnsi="標楷體" w:hint="eastAsia"/>
              </w:rPr>
              <w:t>銷帳歷史明細</w:t>
            </w:r>
            <w:r>
              <w:rPr>
                <w:rFonts w:ascii="標楷體" w:eastAsia="標楷體" w:hAnsi="標楷體" w:hint="eastAsia"/>
              </w:rPr>
              <w:t>時</w:t>
            </w:r>
          </w:p>
        </w:tc>
      </w:tr>
      <w:tr w:rsidR="00344657" w14:paraId="12959597" w14:textId="77777777" w:rsidTr="00704715">
        <w:trPr>
          <w:trHeight w:val="773"/>
        </w:trPr>
        <w:tc>
          <w:tcPr>
            <w:tcW w:w="1547" w:type="dxa"/>
            <w:tcBorders>
              <w:top w:val="single" w:sz="8" w:space="0" w:color="000000"/>
              <w:left w:val="single" w:sz="8" w:space="0" w:color="000000"/>
              <w:bottom w:val="single" w:sz="8" w:space="0" w:color="000000"/>
              <w:right w:val="single" w:sz="8" w:space="0" w:color="000000"/>
            </w:tcBorders>
            <w:shd w:val="clear" w:color="auto" w:fill="F3F3F3"/>
            <w:hideMark/>
          </w:tcPr>
          <w:p w14:paraId="3BE2B073" w14:textId="77777777" w:rsidR="00344657" w:rsidRDefault="00344657" w:rsidP="00344657">
            <w:pPr>
              <w:rPr>
                <w:rFonts w:ascii="標楷體" w:eastAsia="標楷體" w:hAnsi="標楷體"/>
              </w:rPr>
            </w:pPr>
            <w:r>
              <w:rPr>
                <w:rFonts w:ascii="標楷體" w:eastAsia="標楷體" w:hAnsi="標楷體" w:hint="eastAsia"/>
              </w:rPr>
              <w:t xml:space="preserve">基本流程 </w:t>
            </w:r>
          </w:p>
        </w:tc>
        <w:tc>
          <w:tcPr>
            <w:tcW w:w="6542" w:type="dxa"/>
            <w:tcBorders>
              <w:top w:val="single" w:sz="8" w:space="0" w:color="000000"/>
              <w:left w:val="single" w:sz="8" w:space="0" w:color="000000"/>
              <w:bottom w:val="single" w:sz="8" w:space="0" w:color="000000"/>
              <w:right w:val="single" w:sz="8" w:space="0" w:color="000000"/>
            </w:tcBorders>
            <w:hideMark/>
          </w:tcPr>
          <w:p w14:paraId="02980DB6" w14:textId="77777777" w:rsidR="00344657" w:rsidRDefault="00344657" w:rsidP="00344657">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查詢會計帳務明細</w:t>
            </w:r>
            <w:r>
              <w:rPr>
                <w:rFonts w:ascii="標楷體" w:eastAsia="標楷體" w:hAnsi="標楷體" w:hint="eastAsia"/>
              </w:rPr>
              <w:t>檔(</w:t>
            </w:r>
            <w:r>
              <w:rPr>
                <w:rFonts w:ascii="標楷體" w:eastAsia="標楷體" w:hAnsi="標楷體"/>
              </w:rPr>
              <w:t>AcDetail</w:t>
            </w:r>
            <w:r>
              <w:rPr>
                <w:rFonts w:ascii="標楷體" w:eastAsia="標楷體" w:hAnsi="標楷體" w:hint="eastAsia"/>
              </w:rPr>
              <w:t>)</w:t>
            </w:r>
          </w:p>
          <w:p w14:paraId="67ED481F" w14:textId="282078BA" w:rsidR="00344657" w:rsidRDefault="00344657" w:rsidP="00344657">
            <w:pPr>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依據輸入查詢條件</w:t>
            </w:r>
            <w:r>
              <w:rPr>
                <w:rFonts w:ascii="標楷體" w:eastAsia="標楷體" w:hAnsi="標楷體" w:hint="eastAsia"/>
              </w:rPr>
              <w:t>,</w:t>
            </w:r>
            <w:r>
              <w:rPr>
                <w:rFonts w:ascii="標楷體" w:eastAsia="標楷體" w:hAnsi="標楷體" w:hint="eastAsia"/>
                <w:lang w:eastAsia="zh-HK"/>
              </w:rPr>
              <w:t>輸出查詢資料</w:t>
            </w:r>
          </w:p>
          <w:p w14:paraId="12C67E3B" w14:textId="657B391E" w:rsidR="004678D7" w:rsidRDefault="00344657" w:rsidP="004678D7">
            <w:pPr>
              <w:rPr>
                <w:rFonts w:ascii="新細明體" w:hAnsi="新細明體"/>
                <w:lang w:eastAsia="zh-HK"/>
              </w:rPr>
            </w:pPr>
            <w:r>
              <w:rPr>
                <w:rFonts w:ascii="標楷體" w:eastAsia="標楷體" w:hAnsi="標楷體" w:hint="eastAsia"/>
              </w:rPr>
              <w:t xml:space="preserve">  </w:t>
            </w:r>
            <w:r w:rsidR="004678D7">
              <w:rPr>
                <w:rFonts w:ascii="標楷體" w:eastAsia="標楷體" w:hAnsi="標楷體" w:hint="eastAsia"/>
              </w:rPr>
              <w:t>(</w:t>
            </w:r>
            <w:r w:rsidR="004678D7">
              <w:rPr>
                <w:rFonts w:ascii="標楷體" w:eastAsia="標楷體" w:hAnsi="標楷體"/>
              </w:rPr>
              <w:t>1).</w:t>
            </w:r>
            <w:r w:rsidR="004678D7">
              <w:rPr>
                <w:rFonts w:ascii="標楷體" w:eastAsia="標楷體" w:hAnsi="標楷體" w:hint="eastAsia"/>
                <w:lang w:eastAsia="zh-HK"/>
              </w:rPr>
              <w:t>帳冊別</w:t>
            </w:r>
            <w:r w:rsidR="004678D7">
              <w:rPr>
                <w:rFonts w:ascii="標楷體" w:eastAsia="標楷體" w:hAnsi="標楷體" w:hint="eastAsia"/>
              </w:rPr>
              <w:t>(</w:t>
            </w:r>
            <w:r w:rsidR="004678D7" w:rsidRPr="00C323C7">
              <w:rPr>
                <w:rFonts w:ascii="標楷體" w:eastAsia="標楷體" w:hAnsi="標楷體"/>
              </w:rPr>
              <w:t>AcBookCode</w:t>
            </w:r>
            <w:r w:rsidR="004678D7">
              <w:rPr>
                <w:rFonts w:ascii="標楷體" w:eastAsia="標楷體" w:hAnsi="標楷體"/>
              </w:rPr>
              <w:t>)</w:t>
            </w:r>
            <w:r w:rsidR="004678D7">
              <w:rPr>
                <w:rFonts w:ascii="標楷體" w:eastAsia="標楷體" w:hAnsi="標楷體" w:hint="eastAsia"/>
              </w:rPr>
              <w:t xml:space="preserve"> = </w:t>
            </w:r>
            <w:r w:rsidR="004678D7">
              <w:rPr>
                <w:rFonts w:ascii="標楷體" w:eastAsia="標楷體" w:hAnsi="標楷體" w:hint="eastAsia"/>
                <w:lang w:eastAsia="zh-HK"/>
              </w:rPr>
              <w:t>輸入條件</w:t>
            </w:r>
            <w:r w:rsidR="004678D7">
              <w:rPr>
                <w:rFonts w:ascii="新細明體" w:hAnsi="新細明體" w:hint="eastAsia"/>
                <w:lang w:eastAsia="zh-HK"/>
              </w:rPr>
              <w:t>「</w:t>
            </w:r>
            <w:r w:rsidR="004678D7">
              <w:rPr>
                <w:rFonts w:ascii="標楷體" w:eastAsia="標楷體" w:hAnsi="標楷體" w:hint="eastAsia"/>
                <w:lang w:eastAsia="zh-HK"/>
              </w:rPr>
              <w:t>帳冊別</w:t>
            </w:r>
            <w:r w:rsidR="004678D7">
              <w:rPr>
                <w:rFonts w:ascii="新細明體" w:hAnsi="新細明體" w:hint="eastAsia"/>
                <w:lang w:eastAsia="zh-HK"/>
              </w:rPr>
              <w:t>」</w:t>
            </w:r>
          </w:p>
          <w:p w14:paraId="63E55927" w14:textId="77777777" w:rsidR="004678D7" w:rsidRDefault="004678D7" w:rsidP="004678D7">
            <w:pPr>
              <w:rPr>
                <w:rFonts w:ascii="標楷體" w:eastAsia="標楷體" w:hAnsi="標楷體"/>
              </w:rPr>
            </w:pPr>
            <w:r>
              <w:rPr>
                <w:rFonts w:ascii="標楷體" w:eastAsia="標楷體" w:hAnsi="標楷體" w:hint="eastAsia"/>
              </w:rPr>
              <w:t xml:space="preserve">  (2).單位別(B</w:t>
            </w:r>
            <w:r>
              <w:rPr>
                <w:rFonts w:ascii="標楷體" w:eastAsia="標楷體" w:hAnsi="標楷體"/>
              </w:rPr>
              <w:t>ranchNo)</w:t>
            </w:r>
            <w:r>
              <w:rPr>
                <w:rFonts w:ascii="標楷體" w:eastAsia="標楷體" w:hAnsi="標楷體" w:hint="eastAsia"/>
              </w:rPr>
              <w:t xml:space="preserve"> = </w:t>
            </w:r>
            <w:r>
              <w:rPr>
                <w:rFonts w:ascii="標楷體" w:eastAsia="標楷體" w:hAnsi="標楷體" w:hint="eastAsia"/>
                <w:lang w:eastAsia="zh-HK"/>
              </w:rPr>
              <w:t>輸入條件</w:t>
            </w:r>
            <w:r>
              <w:rPr>
                <w:rFonts w:ascii="新細明體" w:hAnsi="新細明體" w:hint="eastAsia"/>
                <w:lang w:eastAsia="zh-HK"/>
              </w:rPr>
              <w:t>「</w:t>
            </w:r>
            <w:r>
              <w:rPr>
                <w:rFonts w:ascii="標楷體" w:eastAsia="標楷體" w:hAnsi="標楷體" w:hint="eastAsia"/>
              </w:rPr>
              <w:t>單位別</w:t>
            </w:r>
            <w:r>
              <w:rPr>
                <w:rFonts w:ascii="新細明體" w:hAnsi="新細明體" w:hint="eastAsia"/>
                <w:lang w:eastAsia="zh-HK"/>
              </w:rPr>
              <w:t>」</w:t>
            </w:r>
          </w:p>
          <w:p w14:paraId="709A0997" w14:textId="77777777" w:rsidR="004678D7" w:rsidRDefault="004678D7" w:rsidP="004678D7">
            <w:pPr>
              <w:rPr>
                <w:rFonts w:ascii="標楷體" w:eastAsia="標楷體" w:hAnsi="標楷體"/>
                <w:lang w:eastAsia="zh-HK"/>
              </w:rPr>
            </w:pPr>
            <w:r>
              <w:rPr>
                <w:rFonts w:ascii="標楷體" w:eastAsia="標楷體" w:hAnsi="標楷體" w:hint="eastAsia"/>
              </w:rPr>
              <w:t xml:space="preserve">  (3).幣別(</w:t>
            </w:r>
            <w:r w:rsidRPr="006D6196">
              <w:rPr>
                <w:rFonts w:ascii="標楷體" w:eastAsia="標楷體" w:hAnsi="標楷體"/>
              </w:rPr>
              <w:t>CurrencyCode</w:t>
            </w:r>
            <w:r>
              <w:rPr>
                <w:rFonts w:ascii="標楷體" w:eastAsia="標楷體" w:hAnsi="標楷體"/>
              </w:rPr>
              <w:t>)</w:t>
            </w:r>
            <w:r>
              <w:rPr>
                <w:rFonts w:ascii="標楷體" w:eastAsia="標楷體" w:hAnsi="標楷體" w:hint="eastAsia"/>
              </w:rPr>
              <w:t xml:space="preserve"> = </w:t>
            </w:r>
            <w:r>
              <w:rPr>
                <w:rFonts w:ascii="標楷體" w:eastAsia="標楷體" w:hAnsi="標楷體" w:hint="eastAsia"/>
                <w:lang w:eastAsia="zh-HK"/>
              </w:rPr>
              <w:t>輸入條件</w:t>
            </w:r>
            <w:r>
              <w:rPr>
                <w:rFonts w:ascii="新細明體" w:hAnsi="新細明體" w:hint="eastAsia"/>
                <w:lang w:eastAsia="zh-HK"/>
              </w:rPr>
              <w:t>「</w:t>
            </w:r>
            <w:r>
              <w:rPr>
                <w:rFonts w:ascii="標楷體" w:eastAsia="標楷體" w:hAnsi="標楷體" w:hint="eastAsia"/>
              </w:rPr>
              <w:t>幣別</w:t>
            </w:r>
            <w:r>
              <w:rPr>
                <w:rFonts w:ascii="新細明體" w:hAnsi="新細明體" w:hint="eastAsia"/>
                <w:lang w:eastAsia="zh-HK"/>
              </w:rPr>
              <w:t>」</w:t>
            </w:r>
          </w:p>
          <w:p w14:paraId="606ED4E6" w14:textId="77777777" w:rsidR="004678D7" w:rsidRDefault="004678D7" w:rsidP="004678D7">
            <w:pPr>
              <w:rPr>
                <w:rFonts w:ascii="標楷體" w:eastAsia="標楷體" w:hAnsi="標楷體"/>
              </w:rPr>
            </w:pPr>
            <w:r>
              <w:rPr>
                <w:rFonts w:ascii="標楷體" w:eastAsia="標楷體" w:hAnsi="標楷體" w:hint="eastAsia"/>
              </w:rPr>
              <w:t xml:space="preserve">  (4).科子細目(</w:t>
            </w:r>
            <w:r w:rsidRPr="006D6196">
              <w:rPr>
                <w:rFonts w:ascii="標楷體" w:eastAsia="標楷體" w:hAnsi="標楷體"/>
              </w:rPr>
              <w:t>AcNoCode</w:t>
            </w:r>
            <w:r>
              <w:rPr>
                <w:rFonts w:ascii="標楷體" w:eastAsia="標楷體" w:hAnsi="標楷體"/>
              </w:rPr>
              <w:t>+</w:t>
            </w:r>
            <w:r>
              <w:t xml:space="preserve"> </w:t>
            </w:r>
            <w:r w:rsidRPr="006D6196">
              <w:rPr>
                <w:rFonts w:ascii="標楷體" w:eastAsia="標楷體" w:hAnsi="標楷體"/>
              </w:rPr>
              <w:t>AcSubCode</w:t>
            </w:r>
            <w:r>
              <w:rPr>
                <w:rFonts w:ascii="標楷體" w:eastAsia="標楷體" w:hAnsi="標楷體"/>
              </w:rPr>
              <w:t>+</w:t>
            </w:r>
            <w:r>
              <w:t xml:space="preserve"> </w:t>
            </w:r>
            <w:r w:rsidRPr="006D6196">
              <w:rPr>
                <w:rFonts w:ascii="標楷體" w:eastAsia="標楷體" w:hAnsi="標楷體"/>
              </w:rPr>
              <w:t>AcDtlCode</w:t>
            </w:r>
            <w:r>
              <w:rPr>
                <w:rFonts w:ascii="標楷體" w:eastAsia="標楷體" w:hAnsi="標楷體"/>
              </w:rPr>
              <w:t>)</w:t>
            </w:r>
          </w:p>
          <w:p w14:paraId="16EA5CE4" w14:textId="77777777" w:rsidR="004678D7" w:rsidRDefault="004678D7" w:rsidP="004678D7">
            <w:pPr>
              <w:rPr>
                <w:rFonts w:ascii="標楷體" w:eastAsia="標楷體" w:hAnsi="標楷體"/>
                <w:lang w:eastAsia="zh-HK"/>
              </w:rPr>
            </w:pPr>
            <w:r>
              <w:rPr>
                <w:rFonts w:ascii="標楷體" w:eastAsia="標楷體" w:hAnsi="標楷體" w:hint="eastAsia"/>
              </w:rPr>
              <w:t xml:space="preserve"> </w:t>
            </w:r>
            <w:r>
              <w:rPr>
                <w:rFonts w:ascii="標楷體" w:eastAsia="標楷體" w:hAnsi="標楷體"/>
                <w:lang w:eastAsia="zh-HK"/>
              </w:rPr>
              <w:t xml:space="preserve">     </w:t>
            </w:r>
            <w:r>
              <w:rPr>
                <w:rFonts w:ascii="標楷體" w:eastAsia="標楷體" w:hAnsi="標楷體" w:hint="eastAsia"/>
              </w:rPr>
              <w:t xml:space="preserve">= </w:t>
            </w:r>
            <w:r>
              <w:rPr>
                <w:rFonts w:ascii="標楷體" w:eastAsia="標楷體" w:hAnsi="標楷體" w:hint="eastAsia"/>
                <w:lang w:eastAsia="zh-HK"/>
              </w:rPr>
              <w:t>輸入條件</w:t>
            </w:r>
            <w:r>
              <w:rPr>
                <w:rFonts w:ascii="新細明體" w:hAnsi="新細明體" w:hint="eastAsia"/>
                <w:lang w:eastAsia="zh-HK"/>
              </w:rPr>
              <w:t>「</w:t>
            </w:r>
            <w:r>
              <w:rPr>
                <w:rFonts w:ascii="標楷體" w:eastAsia="標楷體" w:hAnsi="標楷體" w:hint="eastAsia"/>
              </w:rPr>
              <w:t>科子細目</w:t>
            </w:r>
            <w:r>
              <w:rPr>
                <w:rFonts w:ascii="新細明體" w:hAnsi="新細明體" w:hint="eastAsia"/>
                <w:lang w:eastAsia="zh-HK"/>
              </w:rPr>
              <w:t>」</w:t>
            </w:r>
          </w:p>
          <w:p w14:paraId="37FA486E" w14:textId="76CA85C2" w:rsidR="004678D7" w:rsidRDefault="004678D7" w:rsidP="004678D7">
            <w:pPr>
              <w:ind w:left="720" w:hangingChars="300" w:hanging="720"/>
              <w:rPr>
                <w:rFonts w:ascii="新細明體" w:hAnsi="新細明體"/>
                <w:lang w:eastAsia="zh-HK"/>
              </w:rPr>
            </w:pPr>
            <w:r>
              <w:rPr>
                <w:rFonts w:ascii="標楷體" w:eastAsia="標楷體" w:hAnsi="標楷體" w:hint="eastAsia"/>
              </w:rPr>
              <w:t xml:space="preserve">  (5).戶號-額度(Cu</w:t>
            </w:r>
            <w:r>
              <w:rPr>
                <w:rFonts w:ascii="標楷體" w:eastAsia="標楷體" w:hAnsi="標楷體"/>
              </w:rPr>
              <w:t>stNo</w:t>
            </w:r>
            <w:r>
              <w:rPr>
                <w:rFonts w:ascii="標楷體" w:eastAsia="標楷體" w:hAnsi="標楷體" w:hint="eastAsia"/>
              </w:rPr>
              <w:t>+</w:t>
            </w:r>
            <w:r>
              <w:rPr>
                <w:rFonts w:ascii="標楷體" w:eastAsia="標楷體" w:hAnsi="標楷體"/>
              </w:rPr>
              <w:t xml:space="preserve">FacmNo) </w:t>
            </w:r>
            <w:r>
              <w:rPr>
                <w:rFonts w:ascii="標楷體" w:eastAsia="標楷體" w:hAnsi="標楷體" w:hint="eastAsia"/>
              </w:rPr>
              <w:t xml:space="preserve">= </w:t>
            </w:r>
            <w:r>
              <w:rPr>
                <w:rFonts w:ascii="標楷體" w:eastAsia="標楷體" w:hAnsi="標楷體" w:hint="eastAsia"/>
                <w:lang w:eastAsia="zh-HK"/>
              </w:rPr>
              <w:t>輸入條件</w:t>
            </w:r>
            <w:r>
              <w:rPr>
                <w:rFonts w:ascii="新細明體" w:hAnsi="新細明體" w:hint="eastAsia"/>
                <w:lang w:eastAsia="zh-HK"/>
              </w:rPr>
              <w:t>「</w:t>
            </w:r>
            <w:r>
              <w:rPr>
                <w:rFonts w:ascii="標楷體" w:eastAsia="標楷體" w:hAnsi="標楷體" w:hint="eastAsia"/>
              </w:rPr>
              <w:t>戶號</w:t>
            </w:r>
            <w:r>
              <w:rPr>
                <w:rFonts w:ascii="新細明體" w:hAnsi="新細明體" w:hint="eastAsia"/>
                <w:lang w:eastAsia="zh-HK"/>
              </w:rPr>
              <w:t>」</w:t>
            </w:r>
          </w:p>
          <w:p w14:paraId="6D13870A" w14:textId="12C71AD7" w:rsidR="004678D7" w:rsidRDefault="004678D7" w:rsidP="004678D7">
            <w:pPr>
              <w:ind w:left="720" w:hangingChars="300" w:hanging="720"/>
              <w:rPr>
                <w:rFonts w:ascii="新細明體" w:hAnsi="新細明體"/>
                <w:lang w:eastAsia="zh-HK"/>
              </w:rPr>
            </w:pPr>
            <w:r>
              <w:rPr>
                <w:rFonts w:ascii="新細明體" w:hAnsi="新細明體" w:hint="eastAsia"/>
              </w:rPr>
              <w:t xml:space="preserve">  </w:t>
            </w:r>
            <w:r>
              <w:rPr>
                <w:rFonts w:ascii="標楷體" w:eastAsia="標楷體" w:hAnsi="標楷體" w:hint="eastAsia"/>
              </w:rPr>
              <w:t>(6).銷帳編號(R</w:t>
            </w:r>
            <w:r>
              <w:rPr>
                <w:rFonts w:ascii="標楷體" w:eastAsia="標楷體" w:hAnsi="標楷體"/>
              </w:rPr>
              <w:t>vNo)</w:t>
            </w:r>
            <w:r>
              <w:rPr>
                <w:rFonts w:ascii="標楷體" w:eastAsia="標楷體" w:hAnsi="標楷體" w:hint="eastAsia"/>
              </w:rPr>
              <w:t xml:space="preserve"> = </w:t>
            </w:r>
            <w:r>
              <w:rPr>
                <w:rFonts w:ascii="標楷體" w:eastAsia="標楷體" w:hAnsi="標楷體" w:hint="eastAsia"/>
                <w:lang w:eastAsia="zh-HK"/>
              </w:rPr>
              <w:t>輸入條件</w:t>
            </w:r>
            <w:r>
              <w:rPr>
                <w:rFonts w:ascii="新細明體" w:hAnsi="新細明體" w:hint="eastAsia"/>
                <w:lang w:eastAsia="zh-HK"/>
              </w:rPr>
              <w:t>「</w:t>
            </w:r>
            <w:r>
              <w:rPr>
                <w:rFonts w:ascii="標楷體" w:eastAsia="標楷體" w:hAnsi="標楷體" w:hint="eastAsia"/>
              </w:rPr>
              <w:t>銷帳編號</w:t>
            </w:r>
            <w:r>
              <w:rPr>
                <w:rFonts w:ascii="新細明體" w:hAnsi="新細明體" w:hint="eastAsia"/>
                <w:lang w:eastAsia="zh-HK"/>
              </w:rPr>
              <w:t>」</w:t>
            </w:r>
          </w:p>
          <w:p w14:paraId="515EC28F" w14:textId="6CFD8A4A" w:rsidR="004678D7" w:rsidRDefault="004678D7" w:rsidP="004678D7">
            <w:pPr>
              <w:ind w:left="720" w:hangingChars="300" w:hanging="720"/>
              <w:rPr>
                <w:rFonts w:ascii="新細明體" w:hAnsi="新細明體"/>
                <w:lang w:eastAsia="zh-HK"/>
              </w:rPr>
            </w:pPr>
            <w:r>
              <w:rPr>
                <w:rFonts w:ascii="標楷體" w:eastAsia="標楷體" w:hAnsi="標楷體" w:hint="eastAsia"/>
              </w:rPr>
              <w:t xml:space="preserve">  (7).</w:t>
            </w:r>
            <w:r>
              <w:rPr>
                <w:rFonts w:ascii="標楷體" w:eastAsia="標楷體" w:hAnsi="標楷體" w:hint="eastAsia"/>
                <w:lang w:eastAsia="zh-HK"/>
              </w:rPr>
              <w:t>會計日期</w:t>
            </w:r>
            <w:r>
              <w:rPr>
                <w:rFonts w:ascii="標楷體" w:eastAsia="標楷體" w:hAnsi="標楷體" w:hint="eastAsia"/>
              </w:rPr>
              <w:t>(</w:t>
            </w:r>
            <w:r w:rsidRPr="00A04C8E">
              <w:rPr>
                <w:rFonts w:ascii="標楷體" w:eastAsia="標楷體" w:hAnsi="標楷體"/>
              </w:rPr>
              <w:t>AcDate</w:t>
            </w:r>
            <w:r>
              <w:rPr>
                <w:rFonts w:ascii="標楷體" w:eastAsia="標楷體" w:hAnsi="標楷體" w:hint="eastAsia"/>
              </w:rPr>
              <w:t xml:space="preserve">) </w:t>
            </w:r>
            <w:r>
              <w:rPr>
                <w:rFonts w:ascii="標楷體" w:eastAsia="標楷體" w:hAnsi="標楷體"/>
              </w:rPr>
              <w:t>Between</w:t>
            </w:r>
            <w:r>
              <w:rPr>
                <w:rFonts w:ascii="新細明體" w:hAnsi="新細明體" w:hint="eastAsia"/>
                <w:lang w:eastAsia="zh-HK"/>
              </w:rPr>
              <w:t>「</w:t>
            </w:r>
            <w:r>
              <w:rPr>
                <w:rFonts w:ascii="標楷體" w:eastAsia="標楷體" w:hAnsi="標楷體" w:hint="eastAsia"/>
                <w:lang w:eastAsia="zh-HK"/>
              </w:rPr>
              <w:t>會計日期起迄</w:t>
            </w:r>
            <w:r>
              <w:rPr>
                <w:rFonts w:ascii="新細明體" w:hAnsi="新細明體" w:hint="eastAsia"/>
                <w:lang w:eastAsia="zh-HK"/>
              </w:rPr>
              <w:t>」</w:t>
            </w:r>
          </w:p>
          <w:p w14:paraId="0424CB3D" w14:textId="06D86463" w:rsidR="00344657" w:rsidRPr="000B0D4D" w:rsidRDefault="00344657" w:rsidP="00344657">
            <w:pPr>
              <w:ind w:left="240" w:hangingChars="100" w:hanging="240"/>
              <w:rPr>
                <w:rFonts w:ascii="標楷體" w:eastAsia="標楷體" w:hAnsi="標楷體"/>
                <w:lang w:eastAsia="zh-HK"/>
              </w:rPr>
            </w:pPr>
            <w:r w:rsidRPr="000B0D4D">
              <w:rPr>
                <w:rFonts w:ascii="標楷體" w:eastAsia="標楷體" w:hAnsi="標楷體" w:hint="eastAsia"/>
              </w:rPr>
              <w:t>3.資料排序</w:t>
            </w:r>
            <w:r>
              <w:rPr>
                <w:rFonts w:ascii="標楷體" w:eastAsia="標楷體" w:hAnsi="標楷體" w:hint="eastAsia"/>
              </w:rPr>
              <w:t>:查詢結果</w:t>
            </w:r>
            <w:r>
              <w:rPr>
                <w:rFonts w:ascii="新細明體" w:hAnsi="新細明體" w:hint="eastAsia"/>
                <w:lang w:eastAsia="zh-HK"/>
              </w:rPr>
              <w:t>「</w:t>
            </w:r>
            <w:r w:rsidR="00885950">
              <w:rPr>
                <w:rFonts w:ascii="標楷體" w:eastAsia="標楷體" w:hAnsi="標楷體" w:hint="eastAsia"/>
                <w:lang w:eastAsia="zh-HK"/>
              </w:rPr>
              <w:t>會計日期</w:t>
            </w:r>
            <w:r>
              <w:rPr>
                <w:rFonts w:ascii="新細明體" w:hAnsi="新細明體" w:hint="eastAsia"/>
                <w:lang w:eastAsia="zh-HK"/>
              </w:rPr>
              <w:t>」</w:t>
            </w:r>
            <w:r w:rsidRPr="000B0D4D">
              <w:rPr>
                <w:rFonts w:ascii="標楷體" w:eastAsia="標楷體" w:hAnsi="標楷體" w:hint="eastAsia"/>
                <w:lang w:eastAsia="zh-HK"/>
              </w:rPr>
              <w:t>由小到大排序</w:t>
            </w:r>
          </w:p>
        </w:tc>
      </w:tr>
      <w:tr w:rsidR="00344657" w14:paraId="2EF521F2" w14:textId="77777777" w:rsidTr="00704715">
        <w:trPr>
          <w:trHeight w:val="321"/>
        </w:trPr>
        <w:tc>
          <w:tcPr>
            <w:tcW w:w="1547" w:type="dxa"/>
            <w:tcBorders>
              <w:top w:val="single" w:sz="8" w:space="0" w:color="000000"/>
              <w:left w:val="single" w:sz="8" w:space="0" w:color="000000"/>
              <w:bottom w:val="single" w:sz="8" w:space="0" w:color="000000"/>
              <w:right w:val="single" w:sz="8" w:space="0" w:color="000000"/>
            </w:tcBorders>
            <w:shd w:val="clear" w:color="auto" w:fill="F3F3F3"/>
            <w:hideMark/>
          </w:tcPr>
          <w:p w14:paraId="0F987EB3" w14:textId="77777777" w:rsidR="00344657" w:rsidRDefault="00344657" w:rsidP="00344657">
            <w:pPr>
              <w:rPr>
                <w:rFonts w:ascii="標楷體" w:eastAsia="標楷體" w:hAnsi="標楷體"/>
              </w:rPr>
            </w:pPr>
            <w:r>
              <w:rPr>
                <w:rFonts w:ascii="標楷體" w:eastAsia="標楷體" w:hAnsi="標楷體" w:hint="eastAsia"/>
              </w:rPr>
              <w:t>選用流程</w:t>
            </w:r>
          </w:p>
        </w:tc>
        <w:tc>
          <w:tcPr>
            <w:tcW w:w="6542" w:type="dxa"/>
            <w:tcBorders>
              <w:top w:val="single" w:sz="8" w:space="0" w:color="000000"/>
              <w:left w:val="single" w:sz="8" w:space="0" w:color="000000"/>
              <w:bottom w:val="single" w:sz="8" w:space="0" w:color="000000"/>
              <w:right w:val="single" w:sz="8" w:space="0" w:color="000000"/>
            </w:tcBorders>
          </w:tcPr>
          <w:p w14:paraId="68415F62" w14:textId="77777777" w:rsidR="00344657" w:rsidRDefault="00344657" w:rsidP="00344657">
            <w:pPr>
              <w:rPr>
                <w:rFonts w:ascii="標楷體" w:eastAsia="標楷體" w:hAnsi="標楷體"/>
              </w:rPr>
            </w:pPr>
          </w:p>
        </w:tc>
      </w:tr>
      <w:tr w:rsidR="00344657" w14:paraId="725FAC00" w14:textId="77777777" w:rsidTr="00704715">
        <w:trPr>
          <w:trHeight w:val="1311"/>
        </w:trPr>
        <w:tc>
          <w:tcPr>
            <w:tcW w:w="1547" w:type="dxa"/>
            <w:tcBorders>
              <w:top w:val="single" w:sz="8" w:space="0" w:color="000000"/>
              <w:left w:val="single" w:sz="8" w:space="0" w:color="000000"/>
              <w:bottom w:val="single" w:sz="8" w:space="0" w:color="000000"/>
              <w:right w:val="single" w:sz="8" w:space="0" w:color="000000"/>
            </w:tcBorders>
            <w:shd w:val="clear" w:color="auto" w:fill="F3F3F3"/>
            <w:hideMark/>
          </w:tcPr>
          <w:p w14:paraId="0D24179C" w14:textId="77777777" w:rsidR="00344657" w:rsidRDefault="00344657" w:rsidP="00344657">
            <w:pPr>
              <w:rPr>
                <w:rFonts w:ascii="標楷體" w:eastAsia="標楷體" w:hAnsi="標楷體"/>
              </w:rPr>
            </w:pPr>
            <w:r>
              <w:rPr>
                <w:rFonts w:ascii="標楷體" w:eastAsia="標楷體" w:hAnsi="標楷體" w:hint="eastAsia"/>
              </w:rPr>
              <w:t>例外流程</w:t>
            </w:r>
          </w:p>
        </w:tc>
        <w:tc>
          <w:tcPr>
            <w:tcW w:w="6542" w:type="dxa"/>
            <w:tcBorders>
              <w:top w:val="single" w:sz="8" w:space="0" w:color="000000"/>
              <w:left w:val="single" w:sz="8" w:space="0" w:color="000000"/>
              <w:bottom w:val="single" w:sz="8" w:space="0" w:color="000000"/>
              <w:right w:val="single" w:sz="8" w:space="0" w:color="000000"/>
            </w:tcBorders>
          </w:tcPr>
          <w:p w14:paraId="3CAA7538" w14:textId="77777777" w:rsidR="00344657" w:rsidRDefault="00344657" w:rsidP="00344657">
            <w:pPr>
              <w:rPr>
                <w:rFonts w:ascii="標楷體" w:eastAsia="標楷體" w:hAnsi="標楷體"/>
              </w:rPr>
            </w:pPr>
          </w:p>
        </w:tc>
      </w:tr>
      <w:tr w:rsidR="00344657" w14:paraId="5ADB3B5A" w14:textId="77777777" w:rsidTr="00704715">
        <w:trPr>
          <w:trHeight w:val="278"/>
        </w:trPr>
        <w:tc>
          <w:tcPr>
            <w:tcW w:w="1547" w:type="dxa"/>
            <w:tcBorders>
              <w:top w:val="single" w:sz="8" w:space="0" w:color="000000"/>
              <w:left w:val="single" w:sz="8" w:space="0" w:color="000000"/>
              <w:bottom w:val="single" w:sz="8" w:space="0" w:color="000000"/>
              <w:right w:val="single" w:sz="8" w:space="0" w:color="000000"/>
            </w:tcBorders>
            <w:shd w:val="clear" w:color="auto" w:fill="F3F3F3"/>
            <w:hideMark/>
          </w:tcPr>
          <w:p w14:paraId="5B5660DA" w14:textId="77777777" w:rsidR="00344657" w:rsidRDefault="00344657" w:rsidP="00344657">
            <w:pPr>
              <w:rPr>
                <w:rFonts w:ascii="標楷體" w:eastAsia="標楷體" w:hAnsi="標楷體"/>
              </w:rPr>
            </w:pPr>
            <w:r>
              <w:rPr>
                <w:rFonts w:ascii="標楷體" w:eastAsia="標楷體" w:hAnsi="標楷體" w:hint="eastAsia"/>
              </w:rPr>
              <w:t xml:space="preserve">執行後狀況 </w:t>
            </w:r>
          </w:p>
        </w:tc>
        <w:tc>
          <w:tcPr>
            <w:tcW w:w="6542" w:type="dxa"/>
            <w:tcBorders>
              <w:top w:val="single" w:sz="8" w:space="0" w:color="000000"/>
              <w:left w:val="single" w:sz="8" w:space="0" w:color="000000"/>
              <w:bottom w:val="single" w:sz="8" w:space="0" w:color="000000"/>
              <w:right w:val="single" w:sz="8" w:space="0" w:color="000000"/>
            </w:tcBorders>
            <w:hideMark/>
          </w:tcPr>
          <w:p w14:paraId="76E0001F" w14:textId="77777777" w:rsidR="00344657" w:rsidRDefault="00704715" w:rsidP="00344657">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sidR="00344657">
              <w:rPr>
                <w:rFonts w:ascii="標楷體" w:eastAsia="標楷體" w:hAnsi="標楷體" w:hint="eastAsia"/>
                <w:lang w:eastAsia="zh-HK"/>
              </w:rPr>
              <w:t>提供資料查詢輸出</w:t>
            </w:r>
          </w:p>
          <w:p w14:paraId="284BEB42" w14:textId="77777777" w:rsidR="00704715" w:rsidRDefault="00704715" w:rsidP="00704715">
            <w:pPr>
              <w:autoSpaceDE w:val="0"/>
              <w:autoSpaceDN w:val="0"/>
              <w:adjustRightInd w:val="0"/>
              <w:rPr>
                <w:rFonts w:ascii="標楷體" w:eastAsia="標楷體" w:hAnsi="標楷體" w:cs="細明體"/>
                <w:kern w:val="0"/>
              </w:rPr>
            </w:pPr>
            <w:r>
              <w:rPr>
                <w:rFonts w:ascii="標楷體" w:eastAsia="標楷體" w:hAnsi="標楷體" w:hint="eastAsia"/>
              </w:rPr>
              <w:t>2</w:t>
            </w:r>
            <w:r>
              <w:rPr>
                <w:rFonts w:ascii="標楷體" w:eastAsia="標楷體" w:hAnsi="標楷體"/>
              </w:rPr>
              <w:t>.</w:t>
            </w:r>
            <w:r>
              <w:rPr>
                <w:rFonts w:ascii="標楷體" w:eastAsia="標楷體" w:hAnsi="標楷體" w:cs="細明體" w:hint="eastAsia"/>
                <w:kern w:val="0"/>
              </w:rPr>
              <w:t>查詢結果依據Ac</w:t>
            </w:r>
            <w:r>
              <w:rPr>
                <w:rFonts w:ascii="標楷體" w:eastAsia="標楷體" w:hAnsi="標楷體" w:cs="細明體"/>
                <w:kern w:val="0"/>
              </w:rPr>
              <w:t>Detail.AcBookFlag</w:t>
            </w:r>
          </w:p>
          <w:p w14:paraId="038D1CE5" w14:textId="77777777" w:rsidR="00704715" w:rsidRPr="00855525" w:rsidRDefault="00704715" w:rsidP="00704715">
            <w:pPr>
              <w:autoSpaceDE w:val="0"/>
              <w:autoSpaceDN w:val="0"/>
              <w:adjustRightInd w:val="0"/>
              <w:ind w:firstLineChars="100" w:firstLine="240"/>
              <w:rPr>
                <w:rFonts w:ascii="標楷體" w:eastAsia="標楷體" w:hAnsi="標楷體" w:cs="細明體"/>
                <w:kern w:val="0"/>
              </w:rPr>
            </w:pPr>
            <w:r w:rsidRPr="00855525">
              <w:rPr>
                <w:rFonts w:ascii="標楷體" w:eastAsia="標楷體" w:hAnsi="標楷體" w:cs="細明體"/>
                <w:kern w:val="0"/>
              </w:rPr>
              <w:t>0:</w:t>
            </w:r>
            <w:r w:rsidRPr="00855525">
              <w:rPr>
                <w:rFonts w:ascii="標楷體" w:eastAsia="標楷體" w:hAnsi="標楷體" w:cs="細明體" w:hint="eastAsia"/>
                <w:kern w:val="0"/>
              </w:rPr>
              <w:t>不細分</w:t>
            </w:r>
            <w:r w:rsidRPr="00855525">
              <w:rPr>
                <w:rFonts w:ascii="標楷體" w:eastAsia="標楷體" w:hAnsi="標楷體" w:cs="細明體"/>
                <w:kern w:val="0"/>
              </w:rPr>
              <w:t>(000)</w:t>
            </w:r>
          </w:p>
          <w:p w14:paraId="579A2F78" w14:textId="77777777" w:rsidR="00704715" w:rsidRDefault="00704715" w:rsidP="00704715">
            <w:pPr>
              <w:autoSpaceDE w:val="0"/>
              <w:autoSpaceDN w:val="0"/>
              <w:adjustRightInd w:val="0"/>
              <w:ind w:firstLineChars="100" w:firstLine="240"/>
              <w:rPr>
                <w:rFonts w:ascii="標楷體" w:eastAsia="標楷體" w:hAnsi="標楷體" w:cs="細明體"/>
                <w:kern w:val="0"/>
              </w:rPr>
            </w:pPr>
            <w:r w:rsidRPr="00855525">
              <w:rPr>
                <w:rFonts w:ascii="標楷體" w:eastAsia="標楷體" w:hAnsi="標楷體" w:cs="細明體"/>
                <w:kern w:val="0"/>
              </w:rPr>
              <w:t>1:</w:t>
            </w:r>
            <w:r w:rsidRPr="00855525">
              <w:rPr>
                <w:rFonts w:ascii="標楷體" w:eastAsia="標楷體" w:hAnsi="標楷體" w:cs="細明體" w:hint="eastAsia"/>
                <w:kern w:val="0"/>
              </w:rPr>
              <w:t>兼全帳冊與特殊帳冊</w:t>
            </w:r>
          </w:p>
          <w:p w14:paraId="511BE3DD" w14:textId="77777777" w:rsidR="00704715" w:rsidRPr="00855525" w:rsidRDefault="00704715" w:rsidP="00704715">
            <w:pPr>
              <w:autoSpaceDE w:val="0"/>
              <w:autoSpaceDN w:val="0"/>
              <w:adjustRightInd w:val="0"/>
              <w:ind w:firstLineChars="100" w:firstLine="240"/>
              <w:rPr>
                <w:rFonts w:ascii="標楷體" w:eastAsia="標楷體" w:hAnsi="標楷體" w:cs="細明體"/>
                <w:kern w:val="0"/>
              </w:rPr>
            </w:pPr>
            <w:r w:rsidRPr="00855525">
              <w:rPr>
                <w:rFonts w:ascii="標楷體" w:eastAsia="標楷體" w:hAnsi="標楷體" w:cs="細明體"/>
                <w:kern w:val="0"/>
              </w:rPr>
              <w:t>(</w:t>
            </w:r>
            <w:r w:rsidRPr="00855525">
              <w:rPr>
                <w:rFonts w:ascii="標楷體" w:eastAsia="標楷體" w:hAnsi="標楷體" w:cs="細明體" w:hint="eastAsia"/>
                <w:kern w:val="0"/>
              </w:rPr>
              <w:t>輸入</w:t>
            </w:r>
            <w:r w:rsidRPr="00855525">
              <w:rPr>
                <w:rFonts w:ascii="標楷體" w:eastAsia="標楷體" w:hAnsi="標楷體" w:cs="細明體"/>
                <w:kern w:val="0"/>
              </w:rPr>
              <w:t>000,</w:t>
            </w:r>
            <w:r>
              <w:rPr>
                <w:rFonts w:ascii="標楷體" w:eastAsia="標楷體" w:hAnsi="標楷體" w:cs="細明體" w:hint="eastAsia"/>
                <w:kern w:val="0"/>
              </w:rPr>
              <w:t>查詢結果</w:t>
            </w:r>
            <w:r w:rsidRPr="00855525">
              <w:rPr>
                <w:rFonts w:ascii="標楷體" w:eastAsia="標楷體" w:hAnsi="標楷體" w:cs="細明體" w:hint="eastAsia"/>
                <w:kern w:val="0"/>
              </w:rPr>
              <w:t>含</w:t>
            </w:r>
            <w:r w:rsidRPr="00855525">
              <w:rPr>
                <w:rFonts w:ascii="標楷體" w:eastAsia="標楷體" w:hAnsi="標楷體" w:cs="細明體"/>
                <w:kern w:val="0"/>
              </w:rPr>
              <w:t xml:space="preserve">000,201; </w:t>
            </w:r>
            <w:r w:rsidRPr="00855525">
              <w:rPr>
                <w:rFonts w:ascii="標楷體" w:eastAsia="標楷體" w:hAnsi="標楷體" w:cs="細明體" w:hint="eastAsia"/>
                <w:kern w:val="0"/>
              </w:rPr>
              <w:t>輸入</w:t>
            </w:r>
            <w:r w:rsidRPr="00855525">
              <w:rPr>
                <w:rFonts w:ascii="標楷體" w:eastAsia="標楷體" w:hAnsi="標楷體" w:cs="細明體"/>
                <w:kern w:val="0"/>
              </w:rPr>
              <w:t>201,</w:t>
            </w:r>
            <w:r>
              <w:rPr>
                <w:rFonts w:ascii="標楷體" w:eastAsia="標楷體" w:hAnsi="標楷體" w:cs="細明體" w:hint="eastAsia"/>
                <w:kern w:val="0"/>
              </w:rPr>
              <w:t>查詢結果含</w:t>
            </w:r>
            <w:r w:rsidRPr="00855525">
              <w:rPr>
                <w:rFonts w:ascii="標楷體" w:eastAsia="標楷體" w:hAnsi="標楷體" w:cs="細明體"/>
                <w:kern w:val="0"/>
              </w:rPr>
              <w:t>201)</w:t>
            </w:r>
          </w:p>
          <w:p w14:paraId="360163E3" w14:textId="77777777" w:rsidR="00704715" w:rsidRPr="00855525" w:rsidRDefault="00704715" w:rsidP="00704715">
            <w:pPr>
              <w:autoSpaceDE w:val="0"/>
              <w:autoSpaceDN w:val="0"/>
              <w:adjustRightInd w:val="0"/>
              <w:ind w:firstLineChars="100" w:firstLine="240"/>
              <w:rPr>
                <w:rFonts w:ascii="標楷體" w:eastAsia="標楷體" w:hAnsi="標楷體" w:cs="細明體"/>
                <w:kern w:val="0"/>
              </w:rPr>
            </w:pPr>
            <w:r w:rsidRPr="00855525">
              <w:rPr>
                <w:rFonts w:ascii="標楷體" w:eastAsia="標楷體" w:hAnsi="標楷體" w:cs="細明體"/>
                <w:kern w:val="0"/>
              </w:rPr>
              <w:t>2:</w:t>
            </w:r>
            <w:r w:rsidRPr="00855525">
              <w:rPr>
                <w:rFonts w:ascii="標楷體" w:eastAsia="標楷體" w:hAnsi="標楷體" w:cs="細明體" w:hint="eastAsia"/>
                <w:kern w:val="0"/>
              </w:rPr>
              <w:t>特殊帳冊之應收調撥款，明細檔無</w:t>
            </w:r>
            <w:r w:rsidRPr="00855525">
              <w:rPr>
                <w:rFonts w:ascii="標楷體" w:eastAsia="標楷體" w:hAnsi="標楷體" w:cs="細明體"/>
                <w:kern w:val="0"/>
              </w:rPr>
              <w:t>(</w:t>
            </w:r>
            <w:r w:rsidRPr="00855525">
              <w:rPr>
                <w:rFonts w:ascii="標楷體" w:eastAsia="標楷體" w:hAnsi="標楷體" w:cs="細明體" w:hint="eastAsia"/>
                <w:kern w:val="0"/>
              </w:rPr>
              <w:t>只寫入總帳檔</w:t>
            </w:r>
            <w:r w:rsidRPr="00855525">
              <w:rPr>
                <w:rFonts w:ascii="標楷體" w:eastAsia="標楷體" w:hAnsi="標楷體" w:cs="細明體"/>
                <w:kern w:val="0"/>
              </w:rPr>
              <w:t>)</w:t>
            </w:r>
          </w:p>
          <w:p w14:paraId="6E61C3B1" w14:textId="77777777" w:rsidR="00704715" w:rsidRDefault="00704715" w:rsidP="00704715">
            <w:pPr>
              <w:ind w:firstLineChars="100" w:firstLine="240"/>
              <w:rPr>
                <w:rFonts w:ascii="標楷體" w:eastAsia="標楷體" w:hAnsi="標楷體" w:cs="細明體"/>
                <w:kern w:val="0"/>
              </w:rPr>
            </w:pPr>
            <w:r w:rsidRPr="00855525">
              <w:rPr>
                <w:rFonts w:ascii="標楷體" w:eastAsia="標楷體" w:hAnsi="標楷體" w:cs="細明體"/>
                <w:kern w:val="0"/>
              </w:rPr>
              <w:t>3:</w:t>
            </w:r>
            <w:r w:rsidRPr="00855525">
              <w:rPr>
                <w:rFonts w:ascii="標楷體" w:eastAsia="標楷體" w:hAnsi="標楷體" w:cs="細明體" w:hint="eastAsia"/>
                <w:kern w:val="0"/>
              </w:rPr>
              <w:t>特殊帳冊</w:t>
            </w:r>
            <w:r w:rsidRPr="00855525">
              <w:rPr>
                <w:rFonts w:ascii="標楷體" w:eastAsia="標楷體" w:hAnsi="標楷體" w:cs="細明體"/>
                <w:kern w:val="0"/>
              </w:rPr>
              <w:t>(L6201:</w:t>
            </w:r>
            <w:r w:rsidRPr="00855525">
              <w:rPr>
                <w:rFonts w:ascii="標楷體" w:eastAsia="標楷體" w:hAnsi="標楷體" w:cs="細明體" w:hint="eastAsia"/>
                <w:kern w:val="0"/>
              </w:rPr>
              <w:t>其他傳票輸入</w:t>
            </w:r>
            <w:r w:rsidRPr="00855525">
              <w:rPr>
                <w:rFonts w:ascii="標楷體" w:eastAsia="標楷體" w:hAnsi="標楷體" w:cs="細明體"/>
                <w:kern w:val="0"/>
              </w:rPr>
              <w:t xml:space="preserve">) </w:t>
            </w:r>
          </w:p>
          <w:p w14:paraId="1BCE77EB" w14:textId="379D6166" w:rsidR="00704715" w:rsidRPr="00FA52A6" w:rsidRDefault="00704715" w:rsidP="00CE5FDC">
            <w:pPr>
              <w:ind w:firstLineChars="100" w:firstLine="240"/>
              <w:rPr>
                <w:rFonts w:ascii="標楷體" w:eastAsia="標楷體" w:hAnsi="標楷體"/>
                <w:lang w:eastAsia="zh-HK"/>
              </w:rPr>
            </w:pPr>
            <w:r w:rsidRPr="00855525">
              <w:rPr>
                <w:rFonts w:ascii="標楷體" w:eastAsia="標楷體" w:hAnsi="標楷體" w:cs="細明體"/>
                <w:kern w:val="0"/>
              </w:rPr>
              <w:t>(</w:t>
            </w:r>
            <w:r w:rsidRPr="00855525">
              <w:rPr>
                <w:rFonts w:ascii="標楷體" w:eastAsia="標楷體" w:hAnsi="標楷體" w:cs="細明體" w:hint="eastAsia"/>
                <w:kern w:val="0"/>
              </w:rPr>
              <w:t>輸入</w:t>
            </w:r>
            <w:r w:rsidRPr="00855525">
              <w:rPr>
                <w:rFonts w:ascii="標楷體" w:eastAsia="標楷體" w:hAnsi="標楷體" w:cs="細明體"/>
                <w:kern w:val="0"/>
              </w:rPr>
              <w:t>000,</w:t>
            </w:r>
            <w:r>
              <w:rPr>
                <w:rFonts w:ascii="標楷體" w:eastAsia="標楷體" w:hAnsi="標楷體" w:cs="細明體" w:hint="eastAsia"/>
                <w:kern w:val="0"/>
              </w:rPr>
              <w:t xml:space="preserve"> 查詢結果</w:t>
            </w:r>
            <w:r w:rsidRPr="00855525">
              <w:rPr>
                <w:rFonts w:ascii="標楷體" w:eastAsia="標楷體" w:hAnsi="標楷體" w:cs="細明體"/>
                <w:kern w:val="0"/>
              </w:rPr>
              <w:t xml:space="preserve">000 ; </w:t>
            </w:r>
            <w:r w:rsidRPr="00855525">
              <w:rPr>
                <w:rFonts w:ascii="標楷體" w:eastAsia="標楷體" w:hAnsi="標楷體" w:cs="細明體" w:hint="eastAsia"/>
                <w:kern w:val="0"/>
              </w:rPr>
              <w:t>輸入</w:t>
            </w:r>
            <w:r w:rsidRPr="00855525">
              <w:rPr>
                <w:rFonts w:ascii="標楷體" w:eastAsia="標楷體" w:hAnsi="標楷體" w:cs="細明體"/>
                <w:kern w:val="0"/>
              </w:rPr>
              <w:t>201,</w:t>
            </w:r>
            <w:r>
              <w:rPr>
                <w:rFonts w:ascii="標楷體" w:eastAsia="標楷體" w:hAnsi="標楷體" w:cs="細明體" w:hint="eastAsia"/>
                <w:kern w:val="0"/>
              </w:rPr>
              <w:t xml:space="preserve"> 查詢結果</w:t>
            </w:r>
            <w:r w:rsidRPr="00855525">
              <w:rPr>
                <w:rFonts w:ascii="標楷體" w:eastAsia="標楷體" w:hAnsi="標楷體" w:cs="細明體"/>
                <w:kern w:val="0"/>
              </w:rPr>
              <w:t>201)</w:t>
            </w:r>
          </w:p>
        </w:tc>
      </w:tr>
      <w:tr w:rsidR="00344657" w14:paraId="626F6B08" w14:textId="77777777" w:rsidTr="00704715">
        <w:trPr>
          <w:trHeight w:val="358"/>
        </w:trPr>
        <w:tc>
          <w:tcPr>
            <w:tcW w:w="1547" w:type="dxa"/>
            <w:tcBorders>
              <w:top w:val="single" w:sz="8" w:space="0" w:color="000000"/>
              <w:left w:val="single" w:sz="8" w:space="0" w:color="000000"/>
              <w:bottom w:val="single" w:sz="8" w:space="0" w:color="000000"/>
              <w:right w:val="single" w:sz="8" w:space="0" w:color="000000"/>
            </w:tcBorders>
            <w:shd w:val="clear" w:color="auto" w:fill="F3F3F3"/>
            <w:hideMark/>
          </w:tcPr>
          <w:p w14:paraId="2780C264" w14:textId="77777777" w:rsidR="00344657" w:rsidRDefault="00344657" w:rsidP="00344657">
            <w:pPr>
              <w:rPr>
                <w:rFonts w:ascii="標楷體" w:eastAsia="標楷體" w:hAnsi="標楷體"/>
              </w:rPr>
            </w:pPr>
            <w:r>
              <w:rPr>
                <w:rFonts w:ascii="標楷體" w:eastAsia="標楷體" w:hAnsi="標楷體" w:hint="eastAsia"/>
              </w:rPr>
              <w:t>特別需求</w:t>
            </w:r>
          </w:p>
        </w:tc>
        <w:tc>
          <w:tcPr>
            <w:tcW w:w="6542" w:type="dxa"/>
            <w:tcBorders>
              <w:top w:val="single" w:sz="8" w:space="0" w:color="000000"/>
              <w:left w:val="single" w:sz="8" w:space="0" w:color="000000"/>
              <w:bottom w:val="single" w:sz="8" w:space="0" w:color="000000"/>
              <w:right w:val="single" w:sz="8" w:space="0" w:color="000000"/>
            </w:tcBorders>
          </w:tcPr>
          <w:p w14:paraId="11AE2FE0" w14:textId="77777777" w:rsidR="00344657" w:rsidRDefault="00344657" w:rsidP="00344657">
            <w:pPr>
              <w:rPr>
                <w:rFonts w:ascii="標楷體" w:eastAsia="標楷體" w:hAnsi="標楷體"/>
              </w:rPr>
            </w:pPr>
          </w:p>
        </w:tc>
      </w:tr>
      <w:tr w:rsidR="00344657" w14:paraId="2BFA76C5" w14:textId="77777777" w:rsidTr="00704715">
        <w:trPr>
          <w:trHeight w:val="278"/>
        </w:trPr>
        <w:tc>
          <w:tcPr>
            <w:tcW w:w="1547" w:type="dxa"/>
            <w:tcBorders>
              <w:top w:val="single" w:sz="8" w:space="0" w:color="000000"/>
              <w:left w:val="single" w:sz="8" w:space="0" w:color="000000"/>
              <w:bottom w:val="single" w:sz="8" w:space="0" w:color="000000"/>
              <w:right w:val="single" w:sz="8" w:space="0" w:color="000000"/>
            </w:tcBorders>
            <w:shd w:val="clear" w:color="auto" w:fill="F3F3F3"/>
            <w:hideMark/>
          </w:tcPr>
          <w:p w14:paraId="6769F6C2" w14:textId="77777777" w:rsidR="00344657" w:rsidRDefault="00344657" w:rsidP="00344657">
            <w:pPr>
              <w:rPr>
                <w:rFonts w:ascii="標楷體" w:eastAsia="標楷體" w:hAnsi="標楷體"/>
              </w:rPr>
            </w:pPr>
            <w:r>
              <w:rPr>
                <w:rFonts w:ascii="標楷體" w:eastAsia="標楷體" w:hAnsi="標楷體" w:hint="eastAsia"/>
              </w:rPr>
              <w:t xml:space="preserve">參考 </w:t>
            </w:r>
          </w:p>
        </w:tc>
        <w:tc>
          <w:tcPr>
            <w:tcW w:w="6542" w:type="dxa"/>
            <w:tcBorders>
              <w:top w:val="single" w:sz="8" w:space="0" w:color="000000"/>
              <w:left w:val="single" w:sz="8" w:space="0" w:color="000000"/>
              <w:bottom w:val="single" w:sz="8" w:space="0" w:color="000000"/>
              <w:right w:val="single" w:sz="8" w:space="0" w:color="000000"/>
            </w:tcBorders>
          </w:tcPr>
          <w:p w14:paraId="672C5D0C" w14:textId="77777777" w:rsidR="00344657" w:rsidRDefault="00344657" w:rsidP="00344657">
            <w:pPr>
              <w:rPr>
                <w:rFonts w:ascii="標楷體" w:eastAsia="標楷體" w:hAnsi="標楷體"/>
              </w:rPr>
            </w:pPr>
          </w:p>
        </w:tc>
      </w:tr>
    </w:tbl>
    <w:p w14:paraId="42AB1C23" w14:textId="77777777" w:rsidR="00344657" w:rsidRDefault="00344657" w:rsidP="00344657">
      <w:pPr>
        <w:ind w:left="1440"/>
      </w:pPr>
    </w:p>
    <w:p w14:paraId="396349E0" w14:textId="77777777" w:rsidR="00344657" w:rsidRDefault="00344657" w:rsidP="00D01BCC">
      <w:pPr>
        <w:pStyle w:val="a"/>
      </w:pPr>
      <w:r>
        <w:rPr>
          <w:rFonts w:hint="eastAsia"/>
        </w:rPr>
        <w:t>Table List:</w:t>
      </w:r>
    </w:p>
    <w:tbl>
      <w:tblPr>
        <w:tblStyle w:val="ac"/>
        <w:tblW w:w="0" w:type="auto"/>
        <w:tblInd w:w="1809" w:type="dxa"/>
        <w:tblLook w:val="04A0" w:firstRow="1" w:lastRow="0" w:firstColumn="1" w:lastColumn="0" w:noHBand="0" w:noVBand="1"/>
      </w:tblPr>
      <w:tblGrid>
        <w:gridCol w:w="851"/>
        <w:gridCol w:w="3118"/>
        <w:gridCol w:w="3828"/>
      </w:tblGrid>
      <w:tr w:rsidR="00344657" w14:paraId="6A5023D3" w14:textId="77777777" w:rsidTr="00344657">
        <w:tc>
          <w:tcPr>
            <w:tcW w:w="8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115E414" w14:textId="77777777" w:rsidR="00344657" w:rsidRDefault="00344657" w:rsidP="00344657">
            <w:pPr>
              <w:jc w:val="center"/>
              <w:rPr>
                <w:rFonts w:ascii="標楷體" w:eastAsia="標楷體" w:hAnsi="標楷體"/>
              </w:rPr>
            </w:pPr>
            <w:r>
              <w:rPr>
                <w:rFonts w:ascii="標楷體" w:eastAsia="標楷體" w:hAnsi="標楷體" w:hint="eastAsia"/>
                <w:lang w:eastAsia="zh-HK"/>
              </w:rPr>
              <w:t>序號</w:t>
            </w:r>
          </w:p>
        </w:tc>
        <w:tc>
          <w:tcPr>
            <w:tcW w:w="311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FDB949B" w14:textId="77777777" w:rsidR="00344657" w:rsidRDefault="00344657" w:rsidP="00344657">
            <w:pPr>
              <w:jc w:val="center"/>
              <w:rPr>
                <w:rFonts w:ascii="標楷體" w:eastAsia="標楷體" w:hAnsi="標楷體"/>
              </w:rPr>
            </w:pPr>
            <w:r>
              <w:rPr>
                <w:rFonts w:ascii="標楷體" w:eastAsia="標楷體" w:hAnsi="標楷體" w:hint="eastAsia"/>
                <w:lang w:eastAsia="zh-HK"/>
              </w:rPr>
              <w:t>名稱</w:t>
            </w:r>
          </w:p>
        </w:tc>
        <w:tc>
          <w:tcPr>
            <w:tcW w:w="382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5E0C0C6" w14:textId="77777777" w:rsidR="00344657" w:rsidRDefault="00344657" w:rsidP="00344657">
            <w:pPr>
              <w:jc w:val="center"/>
              <w:rPr>
                <w:rFonts w:ascii="標楷體" w:eastAsia="標楷體" w:hAnsi="標楷體"/>
              </w:rPr>
            </w:pPr>
            <w:r>
              <w:rPr>
                <w:rFonts w:ascii="標楷體" w:eastAsia="標楷體" w:hAnsi="標楷體" w:hint="eastAsia"/>
                <w:lang w:eastAsia="zh-HK"/>
              </w:rPr>
              <w:t>說明</w:t>
            </w:r>
          </w:p>
        </w:tc>
      </w:tr>
      <w:tr w:rsidR="00344657" w14:paraId="10726D61" w14:textId="77777777" w:rsidTr="00344657">
        <w:tc>
          <w:tcPr>
            <w:tcW w:w="851" w:type="dxa"/>
            <w:tcBorders>
              <w:top w:val="single" w:sz="4" w:space="0" w:color="auto"/>
              <w:left w:val="single" w:sz="4" w:space="0" w:color="auto"/>
              <w:bottom w:val="single" w:sz="4" w:space="0" w:color="auto"/>
              <w:right w:val="single" w:sz="4" w:space="0" w:color="auto"/>
            </w:tcBorders>
            <w:hideMark/>
          </w:tcPr>
          <w:p w14:paraId="1F7B42D3" w14:textId="77777777" w:rsidR="00344657" w:rsidRDefault="00344657" w:rsidP="00344657">
            <w:pPr>
              <w:jc w:val="center"/>
              <w:rPr>
                <w:rFonts w:ascii="標楷體" w:eastAsia="標楷體" w:hAnsi="標楷體"/>
              </w:rPr>
            </w:pPr>
            <w:r w:rsidRPr="0022279A">
              <w:rPr>
                <w:rFonts w:ascii="標楷體" w:eastAsia="標楷體" w:hAnsi="標楷體" w:hint="eastAsia"/>
              </w:rPr>
              <w:t>1</w:t>
            </w:r>
          </w:p>
        </w:tc>
        <w:tc>
          <w:tcPr>
            <w:tcW w:w="3118" w:type="dxa"/>
            <w:tcBorders>
              <w:top w:val="single" w:sz="4" w:space="0" w:color="auto"/>
              <w:left w:val="single" w:sz="4" w:space="0" w:color="auto"/>
              <w:bottom w:val="single" w:sz="4" w:space="0" w:color="auto"/>
              <w:right w:val="single" w:sz="4" w:space="0" w:color="auto"/>
            </w:tcBorders>
            <w:hideMark/>
          </w:tcPr>
          <w:p w14:paraId="56BF6514" w14:textId="77777777" w:rsidR="00344657" w:rsidRPr="00935EF5" w:rsidRDefault="00344657" w:rsidP="00344657">
            <w:pPr>
              <w:rPr>
                <w:rFonts w:ascii="標楷體" w:eastAsia="標楷體" w:hAnsi="標楷體"/>
              </w:rPr>
            </w:pPr>
            <w:r>
              <w:rPr>
                <w:rFonts w:ascii="標楷體" w:eastAsia="標楷體" w:hAnsi="標楷體" w:hint="eastAsia"/>
              </w:rPr>
              <w:t>A</w:t>
            </w:r>
            <w:r>
              <w:rPr>
                <w:rFonts w:ascii="標楷體" w:eastAsia="標楷體" w:hAnsi="標楷體"/>
              </w:rPr>
              <w:t>cDetail</w:t>
            </w:r>
          </w:p>
        </w:tc>
        <w:tc>
          <w:tcPr>
            <w:tcW w:w="3828" w:type="dxa"/>
            <w:tcBorders>
              <w:top w:val="single" w:sz="4" w:space="0" w:color="auto"/>
              <w:left w:val="single" w:sz="4" w:space="0" w:color="auto"/>
              <w:bottom w:val="single" w:sz="4" w:space="0" w:color="auto"/>
              <w:right w:val="single" w:sz="4" w:space="0" w:color="auto"/>
            </w:tcBorders>
            <w:hideMark/>
          </w:tcPr>
          <w:p w14:paraId="07959499" w14:textId="77777777" w:rsidR="00344657" w:rsidRDefault="00344657" w:rsidP="00344657">
            <w:pPr>
              <w:rPr>
                <w:rFonts w:ascii="標楷體" w:eastAsia="標楷體" w:hAnsi="標楷體"/>
              </w:rPr>
            </w:pPr>
            <w:r>
              <w:rPr>
                <w:rFonts w:ascii="標楷體" w:eastAsia="標楷體" w:hAnsi="標楷體" w:hint="eastAsia"/>
              </w:rPr>
              <w:t>會計帳務明細檔</w:t>
            </w:r>
          </w:p>
        </w:tc>
      </w:tr>
      <w:tr w:rsidR="00344657" w14:paraId="057F3AE8" w14:textId="77777777" w:rsidTr="00344657">
        <w:tc>
          <w:tcPr>
            <w:tcW w:w="851" w:type="dxa"/>
            <w:tcBorders>
              <w:top w:val="single" w:sz="4" w:space="0" w:color="auto"/>
              <w:left w:val="single" w:sz="4" w:space="0" w:color="auto"/>
              <w:bottom w:val="single" w:sz="4" w:space="0" w:color="auto"/>
              <w:right w:val="single" w:sz="4" w:space="0" w:color="auto"/>
            </w:tcBorders>
            <w:hideMark/>
          </w:tcPr>
          <w:p w14:paraId="10DAD3C5" w14:textId="77777777" w:rsidR="00344657" w:rsidRDefault="00344657" w:rsidP="00344657">
            <w:pPr>
              <w:jc w:val="center"/>
              <w:rPr>
                <w:rFonts w:ascii="標楷體" w:eastAsia="標楷體" w:hAnsi="標楷體"/>
              </w:rPr>
            </w:pPr>
            <w:r>
              <w:rPr>
                <w:rFonts w:ascii="標楷體" w:eastAsia="標楷體" w:hAnsi="標楷體" w:hint="eastAsia"/>
              </w:rPr>
              <w:t>2</w:t>
            </w:r>
          </w:p>
        </w:tc>
        <w:tc>
          <w:tcPr>
            <w:tcW w:w="3118" w:type="dxa"/>
            <w:tcBorders>
              <w:top w:val="single" w:sz="4" w:space="0" w:color="auto"/>
              <w:left w:val="single" w:sz="4" w:space="0" w:color="auto"/>
              <w:bottom w:val="single" w:sz="4" w:space="0" w:color="auto"/>
              <w:right w:val="single" w:sz="4" w:space="0" w:color="auto"/>
            </w:tcBorders>
          </w:tcPr>
          <w:p w14:paraId="35FAE284" w14:textId="77777777" w:rsidR="00344657" w:rsidRPr="00E9138E" w:rsidRDefault="00344657" w:rsidP="00344657">
            <w:pPr>
              <w:rPr>
                <w:rFonts w:ascii="標楷體" w:eastAsia="標楷體" w:hAnsi="標楷體"/>
              </w:rPr>
            </w:pPr>
            <w:r>
              <w:rPr>
                <w:rFonts w:ascii="標楷體" w:eastAsia="標楷體" w:hAnsi="標楷體" w:hint="eastAsia"/>
              </w:rPr>
              <w:t>C</w:t>
            </w:r>
            <w:r>
              <w:rPr>
                <w:rFonts w:ascii="標楷體" w:eastAsia="標楷體" w:hAnsi="標楷體"/>
              </w:rPr>
              <w:t>dAc</w:t>
            </w:r>
            <w:r>
              <w:rPr>
                <w:rFonts w:ascii="標楷體" w:eastAsia="標楷體" w:hAnsi="標楷體" w:hint="eastAsia"/>
              </w:rPr>
              <w:t>Co</w:t>
            </w:r>
            <w:r>
              <w:rPr>
                <w:rFonts w:ascii="標楷體" w:eastAsia="標楷體" w:hAnsi="標楷體"/>
              </w:rPr>
              <w:t>de</w:t>
            </w:r>
          </w:p>
        </w:tc>
        <w:tc>
          <w:tcPr>
            <w:tcW w:w="3828" w:type="dxa"/>
            <w:tcBorders>
              <w:top w:val="single" w:sz="4" w:space="0" w:color="auto"/>
              <w:left w:val="single" w:sz="4" w:space="0" w:color="auto"/>
              <w:bottom w:val="single" w:sz="4" w:space="0" w:color="auto"/>
              <w:right w:val="single" w:sz="4" w:space="0" w:color="auto"/>
            </w:tcBorders>
          </w:tcPr>
          <w:p w14:paraId="74D0B366" w14:textId="77777777" w:rsidR="00344657" w:rsidRDefault="00344657" w:rsidP="00344657">
            <w:pPr>
              <w:rPr>
                <w:rFonts w:ascii="標楷體" w:eastAsia="標楷體" w:hAnsi="標楷體"/>
              </w:rPr>
            </w:pPr>
            <w:r>
              <w:rPr>
                <w:rFonts w:ascii="標楷體" w:eastAsia="標楷體" w:hAnsi="標楷體" w:hint="eastAsia"/>
              </w:rPr>
              <w:t>會計科子細目設定檔</w:t>
            </w:r>
          </w:p>
        </w:tc>
      </w:tr>
      <w:tr w:rsidR="00DE47FC" w14:paraId="555DFE90" w14:textId="77777777" w:rsidTr="00344657">
        <w:tc>
          <w:tcPr>
            <w:tcW w:w="851" w:type="dxa"/>
            <w:tcBorders>
              <w:top w:val="single" w:sz="4" w:space="0" w:color="auto"/>
              <w:left w:val="single" w:sz="4" w:space="0" w:color="auto"/>
              <w:bottom w:val="single" w:sz="4" w:space="0" w:color="auto"/>
              <w:right w:val="single" w:sz="4" w:space="0" w:color="auto"/>
            </w:tcBorders>
          </w:tcPr>
          <w:p w14:paraId="7D038AA7" w14:textId="77777777" w:rsidR="00DE47FC" w:rsidRDefault="00DE47FC" w:rsidP="00DE47FC">
            <w:pPr>
              <w:jc w:val="center"/>
              <w:rPr>
                <w:rFonts w:ascii="標楷體" w:eastAsia="標楷體" w:hAnsi="標楷體"/>
              </w:rPr>
            </w:pPr>
            <w:r>
              <w:rPr>
                <w:rFonts w:ascii="標楷體" w:eastAsia="標楷體" w:hAnsi="標楷體" w:hint="eastAsia"/>
              </w:rPr>
              <w:t>3</w:t>
            </w:r>
          </w:p>
        </w:tc>
        <w:tc>
          <w:tcPr>
            <w:tcW w:w="3118" w:type="dxa"/>
            <w:tcBorders>
              <w:top w:val="single" w:sz="4" w:space="0" w:color="auto"/>
              <w:left w:val="single" w:sz="4" w:space="0" w:color="auto"/>
              <w:bottom w:val="single" w:sz="4" w:space="0" w:color="auto"/>
              <w:right w:val="single" w:sz="4" w:space="0" w:color="auto"/>
            </w:tcBorders>
          </w:tcPr>
          <w:p w14:paraId="0BEB279A" w14:textId="57F0ACD1" w:rsidR="00DE47FC" w:rsidRDefault="00DE47FC" w:rsidP="00DE47FC">
            <w:pPr>
              <w:rPr>
                <w:rFonts w:ascii="標楷體" w:eastAsia="標楷體" w:hAnsi="標楷體"/>
              </w:rPr>
            </w:pPr>
            <w:r>
              <w:rPr>
                <w:rFonts w:ascii="標楷體" w:eastAsia="標楷體" w:hAnsi="標楷體" w:hint="eastAsia"/>
              </w:rPr>
              <w:t>T</w:t>
            </w:r>
            <w:r>
              <w:rPr>
                <w:rFonts w:ascii="標楷體" w:eastAsia="標楷體" w:hAnsi="標楷體"/>
              </w:rPr>
              <w:t>xTranCode</w:t>
            </w:r>
          </w:p>
        </w:tc>
        <w:tc>
          <w:tcPr>
            <w:tcW w:w="3828" w:type="dxa"/>
            <w:tcBorders>
              <w:top w:val="single" w:sz="4" w:space="0" w:color="auto"/>
              <w:left w:val="single" w:sz="4" w:space="0" w:color="auto"/>
              <w:bottom w:val="single" w:sz="4" w:space="0" w:color="auto"/>
              <w:right w:val="single" w:sz="4" w:space="0" w:color="auto"/>
            </w:tcBorders>
          </w:tcPr>
          <w:p w14:paraId="575AE708" w14:textId="168267C7" w:rsidR="00DE47FC" w:rsidRDefault="00DE47FC" w:rsidP="00DE47FC">
            <w:pPr>
              <w:rPr>
                <w:rFonts w:ascii="標楷體" w:eastAsia="標楷體" w:hAnsi="標楷體"/>
              </w:rPr>
            </w:pPr>
            <w:r>
              <w:rPr>
                <w:rFonts w:ascii="標楷體" w:eastAsia="標楷體" w:hAnsi="標楷體" w:hint="eastAsia"/>
              </w:rPr>
              <w:t>交易控制檔</w:t>
            </w:r>
          </w:p>
        </w:tc>
      </w:tr>
      <w:tr w:rsidR="00DE47FC" w14:paraId="3B45F937" w14:textId="77777777" w:rsidTr="00344657">
        <w:tc>
          <w:tcPr>
            <w:tcW w:w="851" w:type="dxa"/>
            <w:tcBorders>
              <w:top w:val="single" w:sz="4" w:space="0" w:color="auto"/>
              <w:left w:val="single" w:sz="4" w:space="0" w:color="auto"/>
              <w:bottom w:val="single" w:sz="4" w:space="0" w:color="auto"/>
              <w:right w:val="single" w:sz="4" w:space="0" w:color="auto"/>
            </w:tcBorders>
          </w:tcPr>
          <w:p w14:paraId="11FBC04B" w14:textId="2400D0D6" w:rsidR="00DE47FC" w:rsidRDefault="00DE47FC" w:rsidP="00DE47FC">
            <w:pPr>
              <w:jc w:val="center"/>
              <w:rPr>
                <w:rFonts w:ascii="標楷體" w:eastAsia="標楷體" w:hAnsi="標楷體"/>
              </w:rPr>
            </w:pPr>
          </w:p>
        </w:tc>
        <w:tc>
          <w:tcPr>
            <w:tcW w:w="3118" w:type="dxa"/>
            <w:tcBorders>
              <w:top w:val="single" w:sz="4" w:space="0" w:color="auto"/>
              <w:left w:val="single" w:sz="4" w:space="0" w:color="auto"/>
              <w:bottom w:val="single" w:sz="4" w:space="0" w:color="auto"/>
              <w:right w:val="single" w:sz="4" w:space="0" w:color="auto"/>
            </w:tcBorders>
          </w:tcPr>
          <w:p w14:paraId="020CB8E5" w14:textId="48EB8291" w:rsidR="00DE47FC" w:rsidRDefault="00DE47FC" w:rsidP="00DE47FC">
            <w:pPr>
              <w:rPr>
                <w:rFonts w:ascii="標楷體" w:eastAsia="標楷體" w:hAnsi="標楷體"/>
              </w:rPr>
            </w:pPr>
          </w:p>
        </w:tc>
        <w:tc>
          <w:tcPr>
            <w:tcW w:w="3828" w:type="dxa"/>
            <w:tcBorders>
              <w:top w:val="single" w:sz="4" w:space="0" w:color="auto"/>
              <w:left w:val="single" w:sz="4" w:space="0" w:color="auto"/>
              <w:bottom w:val="single" w:sz="4" w:space="0" w:color="auto"/>
              <w:right w:val="single" w:sz="4" w:space="0" w:color="auto"/>
            </w:tcBorders>
          </w:tcPr>
          <w:p w14:paraId="3D1DCCC8" w14:textId="6E302AEC" w:rsidR="00DE47FC" w:rsidRDefault="00DE47FC" w:rsidP="00DE47FC">
            <w:pPr>
              <w:rPr>
                <w:rFonts w:ascii="標楷體" w:eastAsia="標楷體" w:hAnsi="標楷體"/>
              </w:rPr>
            </w:pPr>
          </w:p>
        </w:tc>
      </w:tr>
    </w:tbl>
    <w:p w14:paraId="3D9CE583" w14:textId="64D31AAF" w:rsidR="00344657" w:rsidRDefault="00344657" w:rsidP="00344657">
      <w:pPr>
        <w:widowControl/>
        <w:rPr>
          <w:rFonts w:ascii="標楷體" w:eastAsia="標楷體" w:hAnsi="標楷體"/>
          <w:sz w:val="26"/>
        </w:rPr>
      </w:pPr>
    </w:p>
    <w:p w14:paraId="471D9966" w14:textId="77777777" w:rsidR="00344657" w:rsidRDefault="00344657" w:rsidP="00D01BCC">
      <w:pPr>
        <w:pStyle w:val="a"/>
      </w:pPr>
      <w:r>
        <w:rPr>
          <w:rFonts w:hint="eastAsia"/>
        </w:rPr>
        <w:lastRenderedPageBreak/>
        <w:t>UI畫面:</w:t>
      </w:r>
    </w:p>
    <w:p w14:paraId="5592AA7B" w14:textId="77777777" w:rsidR="00344657" w:rsidRDefault="00344657" w:rsidP="00344657">
      <w:pPr>
        <w:rPr>
          <w:rFonts w:ascii="標楷體" w:eastAsia="標楷體" w:hAnsi="標楷體"/>
        </w:rPr>
      </w:pPr>
      <w:r>
        <w:rPr>
          <w:rFonts w:ascii="標楷體" w:eastAsia="標楷體" w:hAnsi="標楷體" w:hint="eastAsia"/>
        </w:rPr>
        <w:t>輸入畫面:</w:t>
      </w:r>
    </w:p>
    <w:p w14:paraId="76A31502" w14:textId="338CBB81" w:rsidR="00344657" w:rsidRPr="00E12BC7" w:rsidRDefault="00FF61EE" w:rsidP="00344657">
      <w:r w:rsidRPr="00FF61EE">
        <w:rPr>
          <w:noProof/>
        </w:rPr>
        <w:drawing>
          <wp:inline distT="0" distB="0" distL="0" distR="0" wp14:anchorId="390211DD" wp14:editId="5E3D0E59">
            <wp:extent cx="6479540" cy="2312670"/>
            <wp:effectExtent l="0" t="0" r="0" b="0"/>
            <wp:docPr id="273" name="圖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479540" cy="2312670"/>
                    </a:xfrm>
                    <a:prstGeom prst="rect">
                      <a:avLst/>
                    </a:prstGeom>
                  </pic:spPr>
                </pic:pic>
              </a:graphicData>
            </a:graphic>
          </wp:inline>
        </w:drawing>
      </w:r>
    </w:p>
    <w:p w14:paraId="6969F63E" w14:textId="77777777" w:rsidR="00344657" w:rsidRDefault="00344657" w:rsidP="00D01BCC">
      <w:pPr>
        <w:pStyle w:val="a"/>
      </w:pPr>
      <w:r>
        <w:rPr>
          <w:rFonts w:hint="eastAsia"/>
        </w:rPr>
        <w:t>輸入畫面</w:t>
      </w:r>
      <w:r>
        <w:rPr>
          <w:rFonts w:hint="eastAsia"/>
          <w:lang w:eastAsia="zh-HK"/>
        </w:rPr>
        <w:t>按鈕</w:t>
      </w:r>
      <w:r>
        <w:rPr>
          <w:rFonts w:hint="eastAsia"/>
        </w:rPr>
        <w:t>說明</w:t>
      </w:r>
    </w:p>
    <w:p w14:paraId="2118A6EE" w14:textId="77777777" w:rsidR="00344657" w:rsidRDefault="00344657" w:rsidP="00344657"/>
    <w:tbl>
      <w:tblPr>
        <w:tblStyle w:val="ac"/>
        <w:tblW w:w="0" w:type="auto"/>
        <w:tblInd w:w="250" w:type="dxa"/>
        <w:tblLook w:val="04A0" w:firstRow="1" w:lastRow="0" w:firstColumn="1" w:lastColumn="0" w:noHBand="0" w:noVBand="1"/>
      </w:tblPr>
      <w:tblGrid>
        <w:gridCol w:w="851"/>
        <w:gridCol w:w="2126"/>
        <w:gridCol w:w="7033"/>
      </w:tblGrid>
      <w:tr w:rsidR="00344657" w14:paraId="5684B3B1" w14:textId="77777777" w:rsidTr="00344657">
        <w:tc>
          <w:tcPr>
            <w:tcW w:w="8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9C8BC58" w14:textId="77777777" w:rsidR="00344657" w:rsidRDefault="00344657" w:rsidP="00344657">
            <w:pPr>
              <w:jc w:val="center"/>
              <w:rPr>
                <w:rFonts w:ascii="標楷體" w:eastAsia="標楷體" w:hAnsi="標楷體"/>
              </w:rPr>
            </w:pPr>
            <w:r>
              <w:rPr>
                <w:rFonts w:ascii="標楷體" w:eastAsia="標楷體" w:hAnsi="標楷體" w:hint="eastAsia"/>
                <w:lang w:eastAsia="zh-HK"/>
              </w:rPr>
              <w:t>序號</w:t>
            </w:r>
          </w:p>
        </w:tc>
        <w:tc>
          <w:tcPr>
            <w:tcW w:w="212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4EE6B8A" w14:textId="77777777" w:rsidR="00344657" w:rsidRDefault="00344657" w:rsidP="00344657">
            <w:pPr>
              <w:jc w:val="center"/>
              <w:rPr>
                <w:rFonts w:ascii="標楷體" w:eastAsia="標楷體" w:hAnsi="標楷體"/>
              </w:rPr>
            </w:pPr>
            <w:r>
              <w:rPr>
                <w:rFonts w:ascii="標楷體" w:eastAsia="標楷體" w:hAnsi="標楷體" w:hint="eastAsia"/>
                <w:lang w:eastAsia="zh-HK"/>
              </w:rPr>
              <w:t>按鈕名稱</w:t>
            </w:r>
          </w:p>
        </w:tc>
        <w:tc>
          <w:tcPr>
            <w:tcW w:w="703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9A0525E" w14:textId="77777777" w:rsidR="00344657" w:rsidRDefault="00344657" w:rsidP="00344657">
            <w:pPr>
              <w:jc w:val="center"/>
              <w:rPr>
                <w:rFonts w:ascii="標楷體" w:eastAsia="標楷體" w:hAnsi="標楷體"/>
              </w:rPr>
            </w:pPr>
            <w:r>
              <w:rPr>
                <w:rFonts w:ascii="標楷體" w:eastAsia="標楷體" w:hAnsi="標楷體" w:hint="eastAsia"/>
                <w:lang w:eastAsia="zh-HK"/>
              </w:rPr>
              <w:t>功能說明</w:t>
            </w:r>
          </w:p>
        </w:tc>
      </w:tr>
      <w:tr w:rsidR="00344657" w14:paraId="72DE4640" w14:textId="77777777" w:rsidTr="00344657">
        <w:tc>
          <w:tcPr>
            <w:tcW w:w="851" w:type="dxa"/>
            <w:tcBorders>
              <w:top w:val="single" w:sz="4" w:space="0" w:color="auto"/>
              <w:left w:val="single" w:sz="4" w:space="0" w:color="auto"/>
              <w:bottom w:val="single" w:sz="4" w:space="0" w:color="auto"/>
              <w:right w:val="single" w:sz="4" w:space="0" w:color="auto"/>
            </w:tcBorders>
            <w:hideMark/>
          </w:tcPr>
          <w:p w14:paraId="3BEE7B72" w14:textId="77777777" w:rsidR="00344657" w:rsidRDefault="00344657" w:rsidP="00344657">
            <w:pPr>
              <w:jc w:val="center"/>
              <w:rPr>
                <w:rFonts w:ascii="標楷體" w:eastAsia="標楷體" w:hAnsi="標楷體"/>
                <w:lang w:eastAsia="zh-HK"/>
              </w:rPr>
            </w:pPr>
            <w:r>
              <w:rPr>
                <w:rFonts w:ascii="標楷體" w:eastAsia="標楷體" w:hAnsi="標楷體" w:hint="eastAsia"/>
              </w:rPr>
              <w:t>1</w:t>
            </w:r>
          </w:p>
        </w:tc>
        <w:tc>
          <w:tcPr>
            <w:tcW w:w="2126" w:type="dxa"/>
            <w:tcBorders>
              <w:top w:val="single" w:sz="4" w:space="0" w:color="auto"/>
              <w:left w:val="single" w:sz="4" w:space="0" w:color="auto"/>
              <w:bottom w:val="single" w:sz="4" w:space="0" w:color="auto"/>
              <w:right w:val="single" w:sz="4" w:space="0" w:color="auto"/>
            </w:tcBorders>
            <w:hideMark/>
          </w:tcPr>
          <w:p w14:paraId="47029EB4" w14:textId="77777777" w:rsidR="00344657" w:rsidRDefault="00344657" w:rsidP="00344657">
            <w:pPr>
              <w:rPr>
                <w:rFonts w:ascii="標楷體" w:eastAsia="標楷體" w:hAnsi="標楷體"/>
                <w:lang w:eastAsia="zh-HK"/>
              </w:rPr>
            </w:pPr>
            <w:r>
              <w:rPr>
                <w:rFonts w:ascii="標楷體" w:eastAsia="標楷體" w:hAnsi="標楷體" w:hint="eastAsia"/>
                <w:lang w:eastAsia="zh-HK"/>
              </w:rPr>
              <w:t>查詢</w:t>
            </w:r>
          </w:p>
        </w:tc>
        <w:tc>
          <w:tcPr>
            <w:tcW w:w="7033" w:type="dxa"/>
            <w:tcBorders>
              <w:top w:val="single" w:sz="4" w:space="0" w:color="auto"/>
              <w:left w:val="single" w:sz="4" w:space="0" w:color="auto"/>
              <w:bottom w:val="single" w:sz="4" w:space="0" w:color="auto"/>
              <w:right w:val="single" w:sz="4" w:space="0" w:color="auto"/>
            </w:tcBorders>
            <w:hideMark/>
          </w:tcPr>
          <w:p w14:paraId="4A8F3482" w14:textId="77777777" w:rsidR="00344657" w:rsidRDefault="00344657" w:rsidP="00344657">
            <w:pPr>
              <w:rPr>
                <w:rFonts w:ascii="標楷體" w:eastAsia="標楷體" w:hAnsi="標楷體"/>
                <w:lang w:eastAsia="zh-HK"/>
              </w:rPr>
            </w:pPr>
            <w:r>
              <w:rPr>
                <w:rFonts w:ascii="標楷體" w:eastAsia="標楷體" w:hAnsi="標楷體" w:hint="eastAsia"/>
                <w:lang w:eastAsia="zh-HK"/>
              </w:rPr>
              <w:t>依據輸入條件查詢資料</w:t>
            </w:r>
          </w:p>
        </w:tc>
      </w:tr>
      <w:tr w:rsidR="00344657" w14:paraId="7E77A14C" w14:textId="77777777" w:rsidTr="00344657">
        <w:tc>
          <w:tcPr>
            <w:tcW w:w="851" w:type="dxa"/>
            <w:tcBorders>
              <w:top w:val="single" w:sz="4" w:space="0" w:color="auto"/>
              <w:left w:val="single" w:sz="4" w:space="0" w:color="auto"/>
              <w:bottom w:val="single" w:sz="4" w:space="0" w:color="auto"/>
              <w:right w:val="single" w:sz="4" w:space="0" w:color="auto"/>
            </w:tcBorders>
            <w:hideMark/>
          </w:tcPr>
          <w:p w14:paraId="5439FC16" w14:textId="77777777" w:rsidR="00344657" w:rsidRDefault="00344657" w:rsidP="00344657">
            <w:pPr>
              <w:jc w:val="center"/>
              <w:rPr>
                <w:rFonts w:ascii="標楷體" w:eastAsia="標楷體" w:hAnsi="標楷體"/>
              </w:rPr>
            </w:pPr>
            <w:r>
              <w:rPr>
                <w:rFonts w:ascii="標楷體" w:eastAsia="標楷體" w:hAnsi="標楷體" w:hint="eastAsia"/>
              </w:rPr>
              <w:t>2</w:t>
            </w:r>
          </w:p>
        </w:tc>
        <w:tc>
          <w:tcPr>
            <w:tcW w:w="2126" w:type="dxa"/>
            <w:tcBorders>
              <w:top w:val="single" w:sz="4" w:space="0" w:color="auto"/>
              <w:left w:val="single" w:sz="4" w:space="0" w:color="auto"/>
              <w:bottom w:val="single" w:sz="4" w:space="0" w:color="auto"/>
              <w:right w:val="single" w:sz="4" w:space="0" w:color="auto"/>
            </w:tcBorders>
            <w:hideMark/>
          </w:tcPr>
          <w:p w14:paraId="4F88B521" w14:textId="77777777" w:rsidR="00344657" w:rsidRDefault="00344657" w:rsidP="00344657">
            <w:pPr>
              <w:rPr>
                <w:rFonts w:ascii="標楷體" w:eastAsia="標楷體" w:hAnsi="標楷體"/>
                <w:lang w:eastAsia="zh-HK"/>
              </w:rPr>
            </w:pPr>
            <w:r>
              <w:rPr>
                <w:rFonts w:ascii="標楷體" w:eastAsia="標楷體" w:hAnsi="標楷體" w:hint="eastAsia"/>
                <w:lang w:eastAsia="zh-HK"/>
              </w:rPr>
              <w:t>離開</w:t>
            </w:r>
          </w:p>
        </w:tc>
        <w:tc>
          <w:tcPr>
            <w:tcW w:w="7033" w:type="dxa"/>
            <w:tcBorders>
              <w:top w:val="single" w:sz="4" w:space="0" w:color="auto"/>
              <w:left w:val="single" w:sz="4" w:space="0" w:color="auto"/>
              <w:bottom w:val="single" w:sz="4" w:space="0" w:color="auto"/>
              <w:right w:val="single" w:sz="4" w:space="0" w:color="auto"/>
            </w:tcBorders>
            <w:hideMark/>
          </w:tcPr>
          <w:p w14:paraId="4A99845C" w14:textId="77777777" w:rsidR="00344657" w:rsidRDefault="00344657" w:rsidP="00344657">
            <w:pPr>
              <w:rPr>
                <w:rFonts w:ascii="標楷體" w:eastAsia="標楷體" w:hAnsi="標楷體"/>
                <w:lang w:eastAsia="zh-HK"/>
              </w:rPr>
            </w:pPr>
            <w:r>
              <w:rPr>
                <w:rFonts w:ascii="標楷體" w:eastAsia="標楷體" w:hAnsi="標楷體" w:hint="eastAsia"/>
                <w:lang w:eastAsia="zh-HK"/>
              </w:rPr>
              <w:t>關閉此查詢畫面</w:t>
            </w:r>
          </w:p>
        </w:tc>
      </w:tr>
      <w:tr w:rsidR="00344657" w14:paraId="47E37CD8" w14:textId="77777777" w:rsidTr="00344657">
        <w:tc>
          <w:tcPr>
            <w:tcW w:w="851" w:type="dxa"/>
            <w:tcBorders>
              <w:top w:val="single" w:sz="4" w:space="0" w:color="auto"/>
              <w:left w:val="single" w:sz="4" w:space="0" w:color="auto"/>
              <w:bottom w:val="single" w:sz="4" w:space="0" w:color="auto"/>
              <w:right w:val="single" w:sz="4" w:space="0" w:color="auto"/>
            </w:tcBorders>
            <w:hideMark/>
          </w:tcPr>
          <w:p w14:paraId="4E73E5AE" w14:textId="77777777" w:rsidR="00344657" w:rsidRDefault="00344657" w:rsidP="00344657">
            <w:pPr>
              <w:jc w:val="center"/>
              <w:rPr>
                <w:rFonts w:ascii="標楷體" w:eastAsia="標楷體" w:hAnsi="標楷體"/>
              </w:rPr>
            </w:pPr>
            <w:r>
              <w:rPr>
                <w:rFonts w:ascii="標楷體" w:eastAsia="標楷體" w:hAnsi="標楷體" w:hint="eastAsia"/>
              </w:rPr>
              <w:t>3</w:t>
            </w:r>
          </w:p>
        </w:tc>
        <w:tc>
          <w:tcPr>
            <w:tcW w:w="2126" w:type="dxa"/>
            <w:tcBorders>
              <w:top w:val="single" w:sz="4" w:space="0" w:color="auto"/>
              <w:left w:val="single" w:sz="4" w:space="0" w:color="auto"/>
              <w:bottom w:val="single" w:sz="4" w:space="0" w:color="auto"/>
              <w:right w:val="single" w:sz="4" w:space="0" w:color="auto"/>
            </w:tcBorders>
            <w:hideMark/>
          </w:tcPr>
          <w:p w14:paraId="4F3F34D4" w14:textId="77777777" w:rsidR="00344657" w:rsidRDefault="00344657" w:rsidP="00344657">
            <w:pPr>
              <w:rPr>
                <w:rFonts w:ascii="標楷體" w:eastAsia="標楷體" w:hAnsi="標楷體"/>
                <w:lang w:eastAsia="zh-HK"/>
              </w:rPr>
            </w:pPr>
            <w:r>
              <w:rPr>
                <w:rFonts w:ascii="標楷體" w:eastAsia="標楷體" w:hAnsi="標楷體" w:hint="eastAsia"/>
                <w:lang w:eastAsia="zh-HK"/>
              </w:rPr>
              <w:t>隱</w:t>
            </w:r>
            <w:r>
              <w:rPr>
                <w:rFonts w:ascii="標楷體" w:eastAsia="標楷體" w:hAnsi="標楷體" w:hint="eastAsia"/>
              </w:rPr>
              <w:t>藏/</w:t>
            </w:r>
            <w:r>
              <w:rPr>
                <w:rFonts w:ascii="標楷體" w:eastAsia="標楷體" w:hAnsi="標楷體" w:hint="eastAsia"/>
                <w:lang w:eastAsia="zh-HK"/>
              </w:rPr>
              <w:t>顯示</w:t>
            </w:r>
          </w:p>
        </w:tc>
        <w:tc>
          <w:tcPr>
            <w:tcW w:w="7033" w:type="dxa"/>
            <w:tcBorders>
              <w:top w:val="single" w:sz="4" w:space="0" w:color="auto"/>
              <w:left w:val="single" w:sz="4" w:space="0" w:color="auto"/>
              <w:bottom w:val="single" w:sz="4" w:space="0" w:color="auto"/>
              <w:right w:val="single" w:sz="4" w:space="0" w:color="auto"/>
            </w:tcBorders>
            <w:hideMark/>
          </w:tcPr>
          <w:p w14:paraId="46DA8314" w14:textId="77777777" w:rsidR="00344657" w:rsidRDefault="00344657" w:rsidP="00344657">
            <w:pPr>
              <w:rPr>
                <w:rFonts w:ascii="標楷體" w:eastAsia="標楷體" w:hAnsi="標楷體"/>
                <w:lang w:eastAsia="zh-HK"/>
              </w:rPr>
            </w:pPr>
            <w:r>
              <w:rPr>
                <w:rFonts w:ascii="標楷體" w:eastAsia="標楷體" w:hAnsi="標楷體" w:hint="eastAsia"/>
                <w:lang w:eastAsia="zh-HK"/>
              </w:rPr>
              <w:t>輸入條件切換隱</w:t>
            </w:r>
            <w:r>
              <w:rPr>
                <w:rFonts w:ascii="標楷體" w:eastAsia="標楷體" w:hAnsi="標楷體" w:hint="eastAsia"/>
              </w:rPr>
              <w:t>藏</w:t>
            </w:r>
            <w:r>
              <w:rPr>
                <w:rFonts w:ascii="標楷體" w:eastAsia="標楷體" w:hAnsi="標楷體" w:hint="eastAsia"/>
                <w:lang w:eastAsia="zh-HK"/>
              </w:rPr>
              <w:t>及顯示</w:t>
            </w:r>
          </w:p>
        </w:tc>
      </w:tr>
    </w:tbl>
    <w:p w14:paraId="7D39377E" w14:textId="77777777" w:rsidR="00344657" w:rsidRDefault="00344657" w:rsidP="00344657"/>
    <w:p w14:paraId="4821C6AC" w14:textId="70D4E217" w:rsidR="00344657" w:rsidRDefault="00344657" w:rsidP="00D01BCC">
      <w:pPr>
        <w:pStyle w:val="a"/>
      </w:pPr>
      <w:r>
        <w:rPr>
          <w:rFonts w:hint="eastAsia"/>
        </w:rPr>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30"/>
        <w:gridCol w:w="1180"/>
        <w:gridCol w:w="1896"/>
        <w:gridCol w:w="1180"/>
        <w:gridCol w:w="1694"/>
        <w:gridCol w:w="601"/>
        <w:gridCol w:w="656"/>
        <w:gridCol w:w="2683"/>
      </w:tblGrid>
      <w:tr w:rsidR="00344657" w14:paraId="3F24F58E" w14:textId="77777777" w:rsidTr="003C693F">
        <w:trPr>
          <w:trHeight w:val="388"/>
          <w:jc w:val="center"/>
        </w:trPr>
        <w:tc>
          <w:tcPr>
            <w:tcW w:w="530" w:type="dxa"/>
            <w:vMerge w:val="restar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2CF9657" w14:textId="77777777" w:rsidR="00344657" w:rsidRDefault="00344657" w:rsidP="00344657">
            <w:pPr>
              <w:rPr>
                <w:rFonts w:ascii="標楷體" w:eastAsia="標楷體" w:hAnsi="標楷體"/>
              </w:rPr>
            </w:pPr>
            <w:r>
              <w:rPr>
                <w:rFonts w:ascii="標楷體" w:eastAsia="標楷體" w:hAnsi="標楷體" w:hint="eastAsia"/>
              </w:rPr>
              <w:t>序號</w:t>
            </w:r>
          </w:p>
        </w:tc>
        <w:tc>
          <w:tcPr>
            <w:tcW w:w="1180" w:type="dxa"/>
            <w:vMerge w:val="restar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0C769FE" w14:textId="77777777" w:rsidR="00344657" w:rsidRDefault="00344657" w:rsidP="00344657">
            <w:pPr>
              <w:rPr>
                <w:rFonts w:ascii="標楷體" w:eastAsia="標楷體" w:hAnsi="標楷體"/>
              </w:rPr>
            </w:pPr>
            <w:r>
              <w:rPr>
                <w:rFonts w:ascii="標楷體" w:eastAsia="標楷體" w:hAnsi="標楷體" w:hint="eastAsia"/>
              </w:rPr>
              <w:t>欄位</w:t>
            </w:r>
          </w:p>
        </w:tc>
        <w:tc>
          <w:tcPr>
            <w:tcW w:w="6027" w:type="dxa"/>
            <w:gridSpan w:val="5"/>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D39D557" w14:textId="77777777" w:rsidR="00344657" w:rsidRDefault="00344657" w:rsidP="00344657">
            <w:pPr>
              <w:jc w:val="center"/>
              <w:rPr>
                <w:rFonts w:ascii="標楷體" w:eastAsia="標楷體" w:hAnsi="標楷體"/>
              </w:rPr>
            </w:pPr>
            <w:r>
              <w:rPr>
                <w:rFonts w:ascii="標楷體" w:eastAsia="標楷體" w:hAnsi="標楷體" w:hint="eastAsia"/>
              </w:rPr>
              <w:t>說明</w:t>
            </w:r>
          </w:p>
        </w:tc>
        <w:tc>
          <w:tcPr>
            <w:tcW w:w="2683" w:type="dxa"/>
            <w:vMerge w:val="restar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EBA60EB" w14:textId="77777777" w:rsidR="00344657" w:rsidRDefault="00344657" w:rsidP="00344657">
            <w:pPr>
              <w:rPr>
                <w:rFonts w:ascii="標楷體" w:eastAsia="標楷體" w:hAnsi="標楷體"/>
              </w:rPr>
            </w:pPr>
            <w:r>
              <w:rPr>
                <w:rFonts w:ascii="標楷體" w:eastAsia="標楷體" w:hAnsi="標楷體" w:hint="eastAsia"/>
              </w:rPr>
              <w:t>處理邏輯及注意事項</w:t>
            </w:r>
          </w:p>
        </w:tc>
      </w:tr>
      <w:tr w:rsidR="00344657" w14:paraId="5DFE7F9E" w14:textId="77777777" w:rsidTr="003C693F">
        <w:trPr>
          <w:trHeight w:val="244"/>
          <w:jc w:val="center"/>
        </w:trPr>
        <w:tc>
          <w:tcPr>
            <w:tcW w:w="530" w:type="dxa"/>
            <w:vMerge/>
            <w:tcBorders>
              <w:top w:val="single" w:sz="4" w:space="0" w:color="auto"/>
              <w:left w:val="single" w:sz="4" w:space="0" w:color="auto"/>
              <w:bottom w:val="single" w:sz="4" w:space="0" w:color="auto"/>
              <w:right w:val="single" w:sz="4" w:space="0" w:color="auto"/>
            </w:tcBorders>
            <w:vAlign w:val="center"/>
            <w:hideMark/>
          </w:tcPr>
          <w:p w14:paraId="07ED2ECB" w14:textId="77777777" w:rsidR="00344657" w:rsidRDefault="00344657" w:rsidP="00344657">
            <w:pPr>
              <w:widowControl/>
              <w:rPr>
                <w:rFonts w:ascii="標楷體" w:eastAsia="標楷體" w:hAnsi="標楷體"/>
              </w:rPr>
            </w:pPr>
          </w:p>
        </w:tc>
        <w:tc>
          <w:tcPr>
            <w:tcW w:w="1180" w:type="dxa"/>
            <w:vMerge/>
            <w:tcBorders>
              <w:top w:val="single" w:sz="4" w:space="0" w:color="auto"/>
              <w:left w:val="single" w:sz="4" w:space="0" w:color="auto"/>
              <w:bottom w:val="single" w:sz="4" w:space="0" w:color="auto"/>
              <w:right w:val="single" w:sz="4" w:space="0" w:color="auto"/>
            </w:tcBorders>
            <w:vAlign w:val="center"/>
            <w:hideMark/>
          </w:tcPr>
          <w:p w14:paraId="3128CBEF" w14:textId="77777777" w:rsidR="00344657" w:rsidRDefault="00344657" w:rsidP="00344657">
            <w:pPr>
              <w:widowControl/>
              <w:rPr>
                <w:rFonts w:ascii="標楷體" w:eastAsia="標楷體" w:hAnsi="標楷體"/>
              </w:rPr>
            </w:pPr>
          </w:p>
        </w:tc>
        <w:tc>
          <w:tcPr>
            <w:tcW w:w="189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5244D6B" w14:textId="77777777" w:rsidR="00344657" w:rsidRDefault="00344657" w:rsidP="00344657">
            <w:pPr>
              <w:rPr>
                <w:rFonts w:ascii="標楷體" w:eastAsia="標楷體" w:hAnsi="標楷體"/>
              </w:rPr>
            </w:pPr>
            <w:r>
              <w:rPr>
                <w:rFonts w:ascii="標楷體" w:eastAsia="標楷體" w:hAnsi="標楷體" w:hint="eastAsia"/>
              </w:rPr>
              <w:t>資料型態長度</w:t>
            </w:r>
          </w:p>
        </w:tc>
        <w:tc>
          <w:tcPr>
            <w:tcW w:w="118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CBAC12F" w14:textId="77777777" w:rsidR="00344657" w:rsidRDefault="00344657" w:rsidP="00344657">
            <w:pPr>
              <w:rPr>
                <w:rFonts w:ascii="標楷體" w:eastAsia="標楷體" w:hAnsi="標楷體"/>
              </w:rPr>
            </w:pPr>
            <w:r>
              <w:rPr>
                <w:rFonts w:ascii="標楷體" w:eastAsia="標楷體" w:hAnsi="標楷體" w:hint="eastAsia"/>
              </w:rPr>
              <w:t>預設值</w:t>
            </w:r>
          </w:p>
        </w:tc>
        <w:tc>
          <w:tcPr>
            <w:tcW w:w="16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3921493" w14:textId="77777777" w:rsidR="00344657" w:rsidRDefault="00344657" w:rsidP="00344657">
            <w:pPr>
              <w:rPr>
                <w:rFonts w:ascii="標楷體" w:eastAsia="標楷體" w:hAnsi="標楷體"/>
              </w:rPr>
            </w:pPr>
            <w:r>
              <w:rPr>
                <w:rFonts w:ascii="標楷體" w:eastAsia="標楷體" w:hAnsi="標楷體" w:hint="eastAsia"/>
              </w:rPr>
              <w:t>選單內容</w:t>
            </w:r>
          </w:p>
        </w:tc>
        <w:tc>
          <w:tcPr>
            <w:tcW w:w="60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62BFF7B" w14:textId="77777777" w:rsidR="00344657" w:rsidRDefault="00344657" w:rsidP="00344657">
            <w:pPr>
              <w:rPr>
                <w:rFonts w:ascii="標楷體" w:eastAsia="標楷體" w:hAnsi="標楷體"/>
              </w:rPr>
            </w:pPr>
            <w:r>
              <w:rPr>
                <w:rFonts w:ascii="標楷體" w:eastAsia="標楷體" w:hAnsi="標楷體" w:hint="eastAsia"/>
              </w:rPr>
              <w:t>必填</w:t>
            </w:r>
          </w:p>
        </w:tc>
        <w:tc>
          <w:tcPr>
            <w:tcW w:w="65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0F4CE60" w14:textId="77777777" w:rsidR="00344657" w:rsidRDefault="00344657" w:rsidP="00344657">
            <w:pPr>
              <w:rPr>
                <w:rFonts w:ascii="標楷體" w:eastAsia="標楷體" w:hAnsi="標楷體"/>
              </w:rPr>
            </w:pPr>
            <w:r>
              <w:rPr>
                <w:rFonts w:ascii="標楷體" w:eastAsia="標楷體" w:hAnsi="標楷體" w:hint="eastAsia"/>
              </w:rPr>
              <w:t>R/W</w:t>
            </w:r>
          </w:p>
        </w:tc>
        <w:tc>
          <w:tcPr>
            <w:tcW w:w="2683" w:type="dxa"/>
            <w:vMerge/>
            <w:tcBorders>
              <w:top w:val="single" w:sz="4" w:space="0" w:color="auto"/>
              <w:left w:val="single" w:sz="4" w:space="0" w:color="auto"/>
              <w:bottom w:val="single" w:sz="4" w:space="0" w:color="auto"/>
              <w:right w:val="single" w:sz="4" w:space="0" w:color="auto"/>
            </w:tcBorders>
            <w:vAlign w:val="center"/>
            <w:hideMark/>
          </w:tcPr>
          <w:p w14:paraId="3A9E17A9" w14:textId="77777777" w:rsidR="00344657" w:rsidRDefault="00344657" w:rsidP="00344657">
            <w:pPr>
              <w:widowControl/>
              <w:rPr>
                <w:rFonts w:ascii="標楷體" w:eastAsia="標楷體" w:hAnsi="標楷體"/>
              </w:rPr>
            </w:pPr>
          </w:p>
        </w:tc>
      </w:tr>
      <w:tr w:rsidR="00865C2D" w14:paraId="7C247F2B" w14:textId="77777777" w:rsidTr="003C693F">
        <w:trPr>
          <w:trHeight w:val="244"/>
          <w:jc w:val="center"/>
        </w:trPr>
        <w:tc>
          <w:tcPr>
            <w:tcW w:w="530" w:type="dxa"/>
            <w:tcBorders>
              <w:top w:val="single" w:sz="4" w:space="0" w:color="auto"/>
              <w:left w:val="single" w:sz="4" w:space="0" w:color="auto"/>
              <w:bottom w:val="single" w:sz="4" w:space="0" w:color="auto"/>
              <w:right w:val="single" w:sz="4" w:space="0" w:color="auto"/>
            </w:tcBorders>
            <w:hideMark/>
          </w:tcPr>
          <w:p w14:paraId="0772A658" w14:textId="77777777" w:rsidR="00865C2D" w:rsidRDefault="00865C2D" w:rsidP="00865C2D">
            <w:pPr>
              <w:rPr>
                <w:rFonts w:ascii="標楷體" w:eastAsia="標楷體" w:hAnsi="標楷體"/>
              </w:rPr>
            </w:pPr>
            <w:r>
              <w:rPr>
                <w:rFonts w:ascii="標楷體" w:eastAsia="標楷體" w:hAnsi="標楷體" w:hint="eastAsia"/>
              </w:rPr>
              <w:t>1.</w:t>
            </w:r>
          </w:p>
        </w:tc>
        <w:tc>
          <w:tcPr>
            <w:tcW w:w="1180" w:type="dxa"/>
            <w:tcBorders>
              <w:top w:val="single" w:sz="4" w:space="0" w:color="auto"/>
              <w:left w:val="single" w:sz="4" w:space="0" w:color="auto"/>
              <w:bottom w:val="single" w:sz="4" w:space="0" w:color="auto"/>
              <w:right w:val="single" w:sz="4" w:space="0" w:color="auto"/>
            </w:tcBorders>
            <w:hideMark/>
          </w:tcPr>
          <w:p w14:paraId="54643E8E" w14:textId="76AA764C" w:rsidR="00865C2D" w:rsidRDefault="00865C2D" w:rsidP="00865C2D">
            <w:pPr>
              <w:rPr>
                <w:rFonts w:ascii="標楷體" w:eastAsia="標楷體" w:hAnsi="標楷體"/>
              </w:rPr>
            </w:pPr>
            <w:r>
              <w:rPr>
                <w:rFonts w:ascii="標楷體" w:eastAsia="標楷體" w:hAnsi="標楷體" w:hint="eastAsia"/>
              </w:rPr>
              <w:t>帳冊別</w:t>
            </w:r>
          </w:p>
        </w:tc>
        <w:tc>
          <w:tcPr>
            <w:tcW w:w="1896" w:type="dxa"/>
            <w:tcBorders>
              <w:top w:val="single" w:sz="4" w:space="0" w:color="auto"/>
              <w:left w:val="single" w:sz="4" w:space="0" w:color="auto"/>
              <w:bottom w:val="single" w:sz="4" w:space="0" w:color="auto"/>
              <w:right w:val="single" w:sz="4" w:space="0" w:color="auto"/>
            </w:tcBorders>
          </w:tcPr>
          <w:p w14:paraId="24C0BD75" w14:textId="1E67147D" w:rsidR="00865C2D" w:rsidRDefault="00865C2D" w:rsidP="00865C2D">
            <w:pPr>
              <w:rPr>
                <w:rFonts w:ascii="標楷體" w:eastAsia="標楷體" w:hAnsi="標楷體"/>
              </w:rPr>
            </w:pPr>
            <w:r>
              <w:rPr>
                <w:rFonts w:ascii="標楷體" w:eastAsia="標楷體" w:hAnsi="標楷體" w:hint="eastAsia"/>
              </w:rPr>
              <w:t>X</w:t>
            </w:r>
            <w:r>
              <w:rPr>
                <w:rFonts w:ascii="標楷體" w:eastAsia="標楷體" w:hAnsi="標楷體"/>
              </w:rPr>
              <w:t>(3)</w:t>
            </w:r>
          </w:p>
        </w:tc>
        <w:tc>
          <w:tcPr>
            <w:tcW w:w="1180" w:type="dxa"/>
            <w:tcBorders>
              <w:top w:val="single" w:sz="4" w:space="0" w:color="auto"/>
              <w:left w:val="single" w:sz="4" w:space="0" w:color="auto"/>
              <w:bottom w:val="single" w:sz="4" w:space="0" w:color="auto"/>
              <w:right w:val="single" w:sz="4" w:space="0" w:color="auto"/>
            </w:tcBorders>
            <w:hideMark/>
          </w:tcPr>
          <w:p w14:paraId="1130EC40" w14:textId="7389D161" w:rsidR="00865C2D" w:rsidRDefault="00865C2D" w:rsidP="00865C2D">
            <w:pPr>
              <w:rPr>
                <w:rFonts w:ascii="標楷體" w:eastAsia="標楷體" w:hAnsi="標楷體"/>
              </w:rPr>
            </w:pPr>
          </w:p>
        </w:tc>
        <w:tc>
          <w:tcPr>
            <w:tcW w:w="1694" w:type="dxa"/>
            <w:tcBorders>
              <w:top w:val="single" w:sz="4" w:space="0" w:color="auto"/>
              <w:left w:val="single" w:sz="4" w:space="0" w:color="auto"/>
              <w:bottom w:val="single" w:sz="4" w:space="0" w:color="auto"/>
              <w:right w:val="single" w:sz="4" w:space="0" w:color="auto"/>
            </w:tcBorders>
          </w:tcPr>
          <w:p w14:paraId="09326B81" w14:textId="77777777" w:rsidR="00865C2D" w:rsidRDefault="00865C2D" w:rsidP="00865C2D">
            <w:pPr>
              <w:rPr>
                <w:rFonts w:ascii="標楷體" w:eastAsia="標楷體" w:hAnsi="標楷體"/>
              </w:rPr>
            </w:pPr>
            <w:r>
              <w:rPr>
                <w:rFonts w:ascii="標楷體" w:eastAsia="標楷體" w:hAnsi="標楷體" w:hint="eastAsia"/>
              </w:rPr>
              <w:t>帳冊別代碼(</w:t>
            </w:r>
            <w:r>
              <w:rPr>
                <w:rFonts w:ascii="標楷體" w:eastAsia="標楷體" w:hAnsi="標楷體"/>
              </w:rPr>
              <w:t>CdCode.</w:t>
            </w:r>
          </w:p>
          <w:p w14:paraId="1CE41650" w14:textId="6E52F1AD" w:rsidR="00865C2D" w:rsidRDefault="00865C2D" w:rsidP="00865C2D">
            <w:pPr>
              <w:rPr>
                <w:rFonts w:ascii="標楷體" w:eastAsia="標楷體" w:hAnsi="標楷體"/>
              </w:rPr>
            </w:pPr>
            <w:r>
              <w:rPr>
                <w:rFonts w:ascii="標楷體" w:eastAsia="標楷體" w:hAnsi="標楷體"/>
              </w:rPr>
              <w:t>AcBookCode</w:t>
            </w:r>
            <w:r>
              <w:rPr>
                <w:rFonts w:ascii="標楷體" w:eastAsia="標楷體" w:hAnsi="標楷體" w:hint="eastAsia"/>
              </w:rPr>
              <w:t>)[選單/1</w:t>
            </w:r>
            <w:r>
              <w:rPr>
                <w:rFonts w:ascii="標楷體" w:eastAsia="標楷體" w:hAnsi="標楷體"/>
              </w:rPr>
              <w:t xml:space="preserve"> L6064</w:t>
            </w:r>
            <w:r>
              <w:rPr>
                <w:rFonts w:ascii="標楷體" w:eastAsia="標楷體" w:hAnsi="標楷體" w:hint="eastAsia"/>
              </w:rPr>
              <w:t>]</w:t>
            </w:r>
          </w:p>
        </w:tc>
        <w:tc>
          <w:tcPr>
            <w:tcW w:w="601" w:type="dxa"/>
            <w:tcBorders>
              <w:top w:val="single" w:sz="4" w:space="0" w:color="auto"/>
              <w:left w:val="single" w:sz="4" w:space="0" w:color="auto"/>
              <w:bottom w:val="single" w:sz="4" w:space="0" w:color="auto"/>
              <w:right w:val="single" w:sz="4" w:space="0" w:color="auto"/>
            </w:tcBorders>
          </w:tcPr>
          <w:p w14:paraId="7538C457" w14:textId="68958017" w:rsidR="00865C2D" w:rsidRDefault="00865C2D" w:rsidP="00865C2D">
            <w:pPr>
              <w:jc w:val="center"/>
              <w:rPr>
                <w:rFonts w:ascii="標楷體" w:eastAsia="標楷體" w:hAnsi="標楷體"/>
              </w:rPr>
            </w:pPr>
            <w:r>
              <w:rPr>
                <w:rFonts w:ascii="標楷體" w:eastAsia="標楷體" w:hAnsi="標楷體" w:hint="eastAsia"/>
              </w:rPr>
              <w:t>V</w:t>
            </w:r>
          </w:p>
        </w:tc>
        <w:tc>
          <w:tcPr>
            <w:tcW w:w="656" w:type="dxa"/>
            <w:tcBorders>
              <w:top w:val="single" w:sz="4" w:space="0" w:color="auto"/>
              <w:left w:val="single" w:sz="4" w:space="0" w:color="auto"/>
              <w:bottom w:val="single" w:sz="4" w:space="0" w:color="auto"/>
              <w:right w:val="single" w:sz="4" w:space="0" w:color="auto"/>
            </w:tcBorders>
            <w:hideMark/>
          </w:tcPr>
          <w:p w14:paraId="1DD1302C" w14:textId="5E2E2684" w:rsidR="00865C2D" w:rsidRDefault="00865C2D" w:rsidP="00865C2D">
            <w:pPr>
              <w:jc w:val="center"/>
              <w:rPr>
                <w:rFonts w:ascii="標楷體" w:eastAsia="標楷體" w:hAnsi="標楷體"/>
              </w:rPr>
            </w:pPr>
            <w:r>
              <w:rPr>
                <w:rFonts w:ascii="標楷體" w:eastAsia="標楷體" w:hAnsi="標楷體" w:hint="eastAsia"/>
              </w:rPr>
              <w:t>W</w:t>
            </w:r>
          </w:p>
        </w:tc>
        <w:tc>
          <w:tcPr>
            <w:tcW w:w="2683" w:type="dxa"/>
            <w:tcBorders>
              <w:top w:val="single" w:sz="4" w:space="0" w:color="auto"/>
              <w:left w:val="single" w:sz="4" w:space="0" w:color="auto"/>
              <w:bottom w:val="single" w:sz="4" w:space="0" w:color="auto"/>
              <w:right w:val="single" w:sz="4" w:space="0" w:color="auto"/>
            </w:tcBorders>
          </w:tcPr>
          <w:p w14:paraId="7D31D77B" w14:textId="2E913543" w:rsidR="00865C2D" w:rsidRDefault="00865C2D" w:rsidP="00865C2D">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必須輸入</w:t>
            </w:r>
          </w:p>
        </w:tc>
      </w:tr>
      <w:tr w:rsidR="00865C2D" w14:paraId="33EA6B58" w14:textId="77777777" w:rsidTr="003C693F">
        <w:trPr>
          <w:trHeight w:val="244"/>
          <w:jc w:val="center"/>
        </w:trPr>
        <w:tc>
          <w:tcPr>
            <w:tcW w:w="530" w:type="dxa"/>
            <w:tcBorders>
              <w:top w:val="single" w:sz="4" w:space="0" w:color="auto"/>
              <w:left w:val="single" w:sz="4" w:space="0" w:color="auto"/>
              <w:bottom w:val="single" w:sz="4" w:space="0" w:color="auto"/>
              <w:right w:val="single" w:sz="4" w:space="0" w:color="auto"/>
            </w:tcBorders>
            <w:hideMark/>
          </w:tcPr>
          <w:p w14:paraId="1F2F8DA2" w14:textId="77777777" w:rsidR="00865C2D" w:rsidRDefault="00865C2D" w:rsidP="00865C2D">
            <w:pPr>
              <w:rPr>
                <w:rFonts w:ascii="標楷體" w:eastAsia="標楷體" w:hAnsi="標楷體"/>
              </w:rPr>
            </w:pPr>
            <w:r>
              <w:rPr>
                <w:rFonts w:ascii="標楷體" w:eastAsia="標楷體" w:hAnsi="標楷體" w:hint="eastAsia"/>
              </w:rPr>
              <w:t>2.</w:t>
            </w:r>
          </w:p>
        </w:tc>
        <w:tc>
          <w:tcPr>
            <w:tcW w:w="1180" w:type="dxa"/>
            <w:tcBorders>
              <w:top w:val="single" w:sz="4" w:space="0" w:color="auto"/>
              <w:left w:val="single" w:sz="4" w:space="0" w:color="auto"/>
              <w:bottom w:val="single" w:sz="4" w:space="0" w:color="auto"/>
              <w:right w:val="single" w:sz="4" w:space="0" w:color="auto"/>
            </w:tcBorders>
            <w:hideMark/>
          </w:tcPr>
          <w:p w14:paraId="7E5940D0" w14:textId="2418CD26" w:rsidR="00865C2D" w:rsidRDefault="00865C2D" w:rsidP="00865C2D">
            <w:pPr>
              <w:rPr>
                <w:rFonts w:ascii="標楷體" w:eastAsia="標楷體" w:hAnsi="標楷體"/>
              </w:rPr>
            </w:pPr>
            <w:r>
              <w:rPr>
                <w:rFonts w:ascii="標楷體" w:eastAsia="標楷體" w:hAnsi="標楷體" w:hint="eastAsia"/>
              </w:rPr>
              <w:t>單位別</w:t>
            </w:r>
          </w:p>
        </w:tc>
        <w:tc>
          <w:tcPr>
            <w:tcW w:w="1896" w:type="dxa"/>
            <w:tcBorders>
              <w:top w:val="single" w:sz="4" w:space="0" w:color="auto"/>
              <w:left w:val="single" w:sz="4" w:space="0" w:color="auto"/>
              <w:bottom w:val="single" w:sz="4" w:space="0" w:color="auto"/>
              <w:right w:val="single" w:sz="4" w:space="0" w:color="auto"/>
            </w:tcBorders>
            <w:hideMark/>
          </w:tcPr>
          <w:p w14:paraId="411857E9" w14:textId="77777777" w:rsidR="00865C2D" w:rsidRDefault="00865C2D" w:rsidP="00865C2D">
            <w:pPr>
              <w:rPr>
                <w:rFonts w:ascii="標楷體" w:eastAsia="標楷體" w:hAnsi="標楷體"/>
              </w:rPr>
            </w:pPr>
          </w:p>
        </w:tc>
        <w:tc>
          <w:tcPr>
            <w:tcW w:w="1180" w:type="dxa"/>
            <w:tcBorders>
              <w:top w:val="single" w:sz="4" w:space="0" w:color="auto"/>
              <w:left w:val="single" w:sz="4" w:space="0" w:color="auto"/>
              <w:bottom w:val="single" w:sz="4" w:space="0" w:color="auto"/>
              <w:right w:val="single" w:sz="4" w:space="0" w:color="auto"/>
            </w:tcBorders>
          </w:tcPr>
          <w:p w14:paraId="5DF1524B" w14:textId="47A16A4A" w:rsidR="00865C2D" w:rsidRDefault="00865C2D" w:rsidP="00865C2D">
            <w:pPr>
              <w:rPr>
                <w:rFonts w:ascii="標楷體" w:eastAsia="標楷體" w:hAnsi="標楷體"/>
              </w:rPr>
            </w:pPr>
            <w:r>
              <w:rPr>
                <w:rFonts w:ascii="標楷體" w:eastAsia="標楷體" w:hAnsi="標楷體" w:hint="eastAsia"/>
              </w:rPr>
              <w:t>經辦所屬單位</w:t>
            </w:r>
          </w:p>
        </w:tc>
        <w:tc>
          <w:tcPr>
            <w:tcW w:w="1694" w:type="dxa"/>
            <w:tcBorders>
              <w:top w:val="single" w:sz="4" w:space="0" w:color="auto"/>
              <w:left w:val="single" w:sz="4" w:space="0" w:color="auto"/>
              <w:bottom w:val="single" w:sz="4" w:space="0" w:color="auto"/>
              <w:right w:val="single" w:sz="4" w:space="0" w:color="auto"/>
            </w:tcBorders>
          </w:tcPr>
          <w:p w14:paraId="0DEF007C" w14:textId="77777777" w:rsidR="00865C2D" w:rsidRDefault="00865C2D" w:rsidP="00865C2D">
            <w:pPr>
              <w:rPr>
                <w:rFonts w:ascii="標楷體" w:eastAsia="標楷體" w:hAnsi="標楷體"/>
              </w:rPr>
            </w:pPr>
          </w:p>
        </w:tc>
        <w:tc>
          <w:tcPr>
            <w:tcW w:w="601" w:type="dxa"/>
            <w:tcBorders>
              <w:top w:val="single" w:sz="4" w:space="0" w:color="auto"/>
              <w:left w:val="single" w:sz="4" w:space="0" w:color="auto"/>
              <w:bottom w:val="single" w:sz="4" w:space="0" w:color="auto"/>
              <w:right w:val="single" w:sz="4" w:space="0" w:color="auto"/>
            </w:tcBorders>
          </w:tcPr>
          <w:p w14:paraId="24F2447A" w14:textId="77777777" w:rsidR="00865C2D" w:rsidRDefault="00865C2D" w:rsidP="00865C2D">
            <w:pPr>
              <w:jc w:val="center"/>
              <w:rPr>
                <w:rFonts w:ascii="標楷體" w:eastAsia="標楷體" w:hAnsi="標楷體"/>
              </w:rPr>
            </w:pPr>
          </w:p>
        </w:tc>
        <w:tc>
          <w:tcPr>
            <w:tcW w:w="656" w:type="dxa"/>
            <w:tcBorders>
              <w:top w:val="single" w:sz="4" w:space="0" w:color="auto"/>
              <w:left w:val="single" w:sz="4" w:space="0" w:color="auto"/>
              <w:bottom w:val="single" w:sz="4" w:space="0" w:color="auto"/>
              <w:right w:val="single" w:sz="4" w:space="0" w:color="auto"/>
            </w:tcBorders>
            <w:hideMark/>
          </w:tcPr>
          <w:p w14:paraId="7D39D555" w14:textId="01FCD7EA" w:rsidR="00865C2D" w:rsidRDefault="00865C2D" w:rsidP="00865C2D">
            <w:pPr>
              <w:jc w:val="center"/>
              <w:rPr>
                <w:rFonts w:ascii="標楷體" w:eastAsia="標楷體" w:hAnsi="標楷體"/>
              </w:rPr>
            </w:pPr>
            <w:r>
              <w:rPr>
                <w:rFonts w:ascii="標楷體" w:eastAsia="標楷體" w:hAnsi="標楷體" w:hint="eastAsia"/>
              </w:rPr>
              <w:t>R</w:t>
            </w:r>
          </w:p>
        </w:tc>
        <w:tc>
          <w:tcPr>
            <w:tcW w:w="2683" w:type="dxa"/>
            <w:tcBorders>
              <w:top w:val="single" w:sz="4" w:space="0" w:color="auto"/>
              <w:left w:val="single" w:sz="4" w:space="0" w:color="auto"/>
              <w:bottom w:val="single" w:sz="4" w:space="0" w:color="auto"/>
              <w:right w:val="single" w:sz="4" w:space="0" w:color="auto"/>
            </w:tcBorders>
            <w:hideMark/>
          </w:tcPr>
          <w:p w14:paraId="2EBA15FE" w14:textId="35642EA3" w:rsidR="00865C2D" w:rsidRDefault="00865C2D" w:rsidP="00245FDB">
            <w:pPr>
              <w:ind w:left="240" w:hangingChars="100" w:hanging="240"/>
              <w:rPr>
                <w:rFonts w:ascii="標楷體" w:eastAsia="標楷體" w:hAnsi="標楷體"/>
              </w:rPr>
            </w:pPr>
            <w:r>
              <w:rPr>
                <w:rFonts w:ascii="標楷體" w:eastAsia="標楷體" w:hAnsi="標楷體" w:hint="eastAsia"/>
                <w:color w:val="000000" w:themeColor="text1"/>
              </w:rPr>
              <w:t>1</w:t>
            </w:r>
            <w:r>
              <w:rPr>
                <w:rFonts w:ascii="標楷體" w:eastAsia="標楷體" w:hAnsi="標楷體"/>
                <w:color w:val="000000" w:themeColor="text1"/>
              </w:rPr>
              <w:t>.</w:t>
            </w:r>
            <w:r w:rsidRPr="00EA3465">
              <w:rPr>
                <w:rFonts w:ascii="標楷體" w:eastAsia="標楷體" w:hAnsi="標楷體" w:hint="eastAsia"/>
                <w:color w:val="000000" w:themeColor="text1"/>
              </w:rPr>
              <w:t>自動顯示</w:t>
            </w:r>
            <w:r>
              <w:rPr>
                <w:rFonts w:ascii="標楷體" w:eastAsia="標楷體" w:hAnsi="標楷體" w:hint="eastAsia"/>
                <w:color w:val="000000" w:themeColor="text1"/>
              </w:rPr>
              <w:t>預設值</w:t>
            </w:r>
            <w:r w:rsidRPr="00EA3465">
              <w:rPr>
                <w:rFonts w:ascii="標楷體" w:eastAsia="標楷體" w:hAnsi="標楷體" w:hint="eastAsia"/>
                <w:color w:val="000000" w:themeColor="text1"/>
              </w:rPr>
              <w:t>,不可修改</w:t>
            </w:r>
          </w:p>
        </w:tc>
      </w:tr>
      <w:tr w:rsidR="00865C2D" w14:paraId="310F7621" w14:textId="77777777" w:rsidTr="003C693F">
        <w:trPr>
          <w:trHeight w:val="244"/>
          <w:jc w:val="center"/>
        </w:trPr>
        <w:tc>
          <w:tcPr>
            <w:tcW w:w="530" w:type="dxa"/>
            <w:tcBorders>
              <w:top w:val="single" w:sz="4" w:space="0" w:color="auto"/>
              <w:left w:val="single" w:sz="4" w:space="0" w:color="auto"/>
              <w:bottom w:val="single" w:sz="4" w:space="0" w:color="auto"/>
              <w:right w:val="single" w:sz="4" w:space="0" w:color="auto"/>
            </w:tcBorders>
          </w:tcPr>
          <w:p w14:paraId="4324E00B" w14:textId="77777777" w:rsidR="00865C2D" w:rsidRDefault="00865C2D" w:rsidP="00865C2D">
            <w:pPr>
              <w:rPr>
                <w:rFonts w:ascii="標楷體" w:eastAsia="標楷體" w:hAnsi="標楷體"/>
              </w:rPr>
            </w:pPr>
            <w:r>
              <w:rPr>
                <w:rFonts w:ascii="標楷體" w:eastAsia="標楷體" w:hAnsi="標楷體" w:hint="eastAsia"/>
              </w:rPr>
              <w:t>3.</w:t>
            </w:r>
          </w:p>
        </w:tc>
        <w:tc>
          <w:tcPr>
            <w:tcW w:w="1180" w:type="dxa"/>
            <w:tcBorders>
              <w:top w:val="single" w:sz="4" w:space="0" w:color="auto"/>
              <w:left w:val="single" w:sz="4" w:space="0" w:color="auto"/>
              <w:bottom w:val="single" w:sz="4" w:space="0" w:color="auto"/>
              <w:right w:val="single" w:sz="4" w:space="0" w:color="auto"/>
            </w:tcBorders>
          </w:tcPr>
          <w:p w14:paraId="78B3CE00" w14:textId="31DC099D" w:rsidR="00865C2D" w:rsidRDefault="00865C2D" w:rsidP="00865C2D">
            <w:pPr>
              <w:rPr>
                <w:rFonts w:ascii="標楷體" w:eastAsia="標楷體" w:hAnsi="標楷體"/>
              </w:rPr>
            </w:pPr>
            <w:r>
              <w:rPr>
                <w:rFonts w:ascii="標楷體" w:eastAsia="標楷體" w:hAnsi="標楷體" w:hint="eastAsia"/>
              </w:rPr>
              <w:t>幣別</w:t>
            </w:r>
          </w:p>
        </w:tc>
        <w:tc>
          <w:tcPr>
            <w:tcW w:w="1896" w:type="dxa"/>
            <w:tcBorders>
              <w:top w:val="single" w:sz="4" w:space="0" w:color="auto"/>
              <w:left w:val="single" w:sz="4" w:space="0" w:color="auto"/>
              <w:bottom w:val="single" w:sz="4" w:space="0" w:color="auto"/>
              <w:right w:val="single" w:sz="4" w:space="0" w:color="auto"/>
            </w:tcBorders>
          </w:tcPr>
          <w:p w14:paraId="24F2C532" w14:textId="6169AB58" w:rsidR="00865C2D" w:rsidRDefault="00865C2D" w:rsidP="00865C2D">
            <w:pPr>
              <w:rPr>
                <w:rFonts w:ascii="標楷體" w:eastAsia="標楷體" w:hAnsi="標楷體"/>
              </w:rPr>
            </w:pPr>
          </w:p>
        </w:tc>
        <w:tc>
          <w:tcPr>
            <w:tcW w:w="1180" w:type="dxa"/>
            <w:tcBorders>
              <w:top w:val="single" w:sz="4" w:space="0" w:color="auto"/>
              <w:left w:val="single" w:sz="4" w:space="0" w:color="auto"/>
              <w:bottom w:val="single" w:sz="4" w:space="0" w:color="auto"/>
              <w:right w:val="single" w:sz="4" w:space="0" w:color="auto"/>
            </w:tcBorders>
          </w:tcPr>
          <w:p w14:paraId="1083D7EC" w14:textId="2DDF2A9C" w:rsidR="00865C2D" w:rsidRDefault="00865C2D" w:rsidP="00865C2D">
            <w:pPr>
              <w:rPr>
                <w:rFonts w:ascii="標楷體" w:eastAsia="標楷體" w:hAnsi="標楷體"/>
              </w:rPr>
            </w:pPr>
            <w:r>
              <w:rPr>
                <w:rFonts w:ascii="標楷體" w:eastAsia="標楷體" w:hAnsi="標楷體" w:hint="eastAsia"/>
              </w:rPr>
              <w:t>TWD</w:t>
            </w:r>
          </w:p>
        </w:tc>
        <w:tc>
          <w:tcPr>
            <w:tcW w:w="1694" w:type="dxa"/>
            <w:tcBorders>
              <w:top w:val="single" w:sz="4" w:space="0" w:color="auto"/>
              <w:left w:val="single" w:sz="4" w:space="0" w:color="auto"/>
              <w:bottom w:val="single" w:sz="4" w:space="0" w:color="auto"/>
              <w:right w:val="single" w:sz="4" w:space="0" w:color="auto"/>
            </w:tcBorders>
          </w:tcPr>
          <w:p w14:paraId="2CFF3A86" w14:textId="77777777" w:rsidR="00865C2D" w:rsidRDefault="00865C2D" w:rsidP="00865C2D">
            <w:pPr>
              <w:rPr>
                <w:rFonts w:ascii="標楷體" w:eastAsia="標楷體" w:hAnsi="標楷體"/>
              </w:rPr>
            </w:pPr>
          </w:p>
        </w:tc>
        <w:tc>
          <w:tcPr>
            <w:tcW w:w="601" w:type="dxa"/>
            <w:tcBorders>
              <w:top w:val="single" w:sz="4" w:space="0" w:color="auto"/>
              <w:left w:val="single" w:sz="4" w:space="0" w:color="auto"/>
              <w:bottom w:val="single" w:sz="4" w:space="0" w:color="auto"/>
              <w:right w:val="single" w:sz="4" w:space="0" w:color="auto"/>
            </w:tcBorders>
          </w:tcPr>
          <w:p w14:paraId="5674EC96" w14:textId="77777777" w:rsidR="00865C2D" w:rsidRDefault="00865C2D" w:rsidP="00865C2D">
            <w:pPr>
              <w:jc w:val="center"/>
              <w:rPr>
                <w:rFonts w:ascii="標楷體" w:eastAsia="標楷體" w:hAnsi="標楷體"/>
              </w:rPr>
            </w:pPr>
          </w:p>
        </w:tc>
        <w:tc>
          <w:tcPr>
            <w:tcW w:w="656" w:type="dxa"/>
            <w:tcBorders>
              <w:top w:val="single" w:sz="4" w:space="0" w:color="auto"/>
              <w:left w:val="single" w:sz="4" w:space="0" w:color="auto"/>
              <w:bottom w:val="single" w:sz="4" w:space="0" w:color="auto"/>
              <w:right w:val="single" w:sz="4" w:space="0" w:color="auto"/>
            </w:tcBorders>
          </w:tcPr>
          <w:p w14:paraId="5EA52263" w14:textId="6F3757C6" w:rsidR="00865C2D" w:rsidRDefault="00865C2D" w:rsidP="00865C2D">
            <w:pPr>
              <w:jc w:val="center"/>
              <w:rPr>
                <w:rFonts w:ascii="標楷體" w:eastAsia="標楷體" w:hAnsi="標楷體"/>
              </w:rPr>
            </w:pPr>
            <w:r>
              <w:rPr>
                <w:rFonts w:ascii="標楷體" w:eastAsia="標楷體" w:hAnsi="標楷體" w:hint="eastAsia"/>
              </w:rPr>
              <w:t>R</w:t>
            </w:r>
          </w:p>
        </w:tc>
        <w:tc>
          <w:tcPr>
            <w:tcW w:w="2683" w:type="dxa"/>
            <w:tcBorders>
              <w:top w:val="single" w:sz="4" w:space="0" w:color="auto"/>
              <w:left w:val="single" w:sz="4" w:space="0" w:color="auto"/>
              <w:bottom w:val="single" w:sz="4" w:space="0" w:color="auto"/>
              <w:right w:val="single" w:sz="4" w:space="0" w:color="auto"/>
            </w:tcBorders>
          </w:tcPr>
          <w:p w14:paraId="2B31D043" w14:textId="6564198C" w:rsidR="00865C2D" w:rsidRDefault="00865C2D" w:rsidP="00865C2D">
            <w:pPr>
              <w:ind w:left="240" w:hangingChars="100" w:hanging="240"/>
              <w:rPr>
                <w:rFonts w:ascii="標楷體" w:eastAsia="標楷體" w:hAnsi="標楷體"/>
              </w:rPr>
            </w:pPr>
            <w:r>
              <w:rPr>
                <w:rFonts w:ascii="標楷體" w:eastAsia="標楷體" w:hAnsi="標楷體" w:hint="eastAsia"/>
                <w:color w:val="000000" w:themeColor="text1"/>
              </w:rPr>
              <w:t>1</w:t>
            </w:r>
            <w:r>
              <w:rPr>
                <w:rFonts w:ascii="標楷體" w:eastAsia="標楷體" w:hAnsi="標楷體"/>
                <w:color w:val="000000" w:themeColor="text1"/>
              </w:rPr>
              <w:t>.</w:t>
            </w:r>
            <w:r w:rsidRPr="00EA3465">
              <w:rPr>
                <w:rFonts w:ascii="標楷體" w:eastAsia="標楷體" w:hAnsi="標楷體" w:hint="eastAsia"/>
                <w:color w:val="000000" w:themeColor="text1"/>
              </w:rPr>
              <w:t>自動顯示</w:t>
            </w:r>
            <w:r>
              <w:rPr>
                <w:rFonts w:ascii="標楷體" w:eastAsia="標楷體" w:hAnsi="標楷體" w:hint="eastAsia"/>
                <w:color w:val="000000" w:themeColor="text1"/>
              </w:rPr>
              <w:t>預設值</w:t>
            </w:r>
            <w:r w:rsidRPr="00EA3465">
              <w:rPr>
                <w:rFonts w:ascii="標楷體" w:eastAsia="標楷體" w:hAnsi="標楷體" w:hint="eastAsia"/>
                <w:color w:val="000000" w:themeColor="text1"/>
              </w:rPr>
              <w:t>,不可修改</w:t>
            </w:r>
          </w:p>
        </w:tc>
      </w:tr>
      <w:tr w:rsidR="00865C2D" w14:paraId="181E7CAF" w14:textId="77777777" w:rsidTr="003C693F">
        <w:trPr>
          <w:trHeight w:val="244"/>
          <w:jc w:val="center"/>
        </w:trPr>
        <w:tc>
          <w:tcPr>
            <w:tcW w:w="530" w:type="dxa"/>
            <w:tcBorders>
              <w:top w:val="single" w:sz="4" w:space="0" w:color="auto"/>
              <w:left w:val="single" w:sz="4" w:space="0" w:color="auto"/>
              <w:bottom w:val="single" w:sz="4" w:space="0" w:color="auto"/>
              <w:right w:val="single" w:sz="4" w:space="0" w:color="auto"/>
            </w:tcBorders>
          </w:tcPr>
          <w:p w14:paraId="3933A568" w14:textId="77777777" w:rsidR="00865C2D" w:rsidRDefault="00865C2D" w:rsidP="00865C2D">
            <w:pPr>
              <w:rPr>
                <w:rFonts w:ascii="標楷體" w:eastAsia="標楷體" w:hAnsi="標楷體"/>
              </w:rPr>
            </w:pPr>
            <w:r>
              <w:rPr>
                <w:rFonts w:ascii="標楷體" w:eastAsia="標楷體" w:hAnsi="標楷體" w:hint="eastAsia"/>
              </w:rPr>
              <w:t>4.</w:t>
            </w:r>
          </w:p>
        </w:tc>
        <w:tc>
          <w:tcPr>
            <w:tcW w:w="1180" w:type="dxa"/>
            <w:tcBorders>
              <w:top w:val="single" w:sz="4" w:space="0" w:color="auto"/>
              <w:left w:val="single" w:sz="4" w:space="0" w:color="auto"/>
              <w:bottom w:val="single" w:sz="4" w:space="0" w:color="auto"/>
              <w:right w:val="single" w:sz="4" w:space="0" w:color="auto"/>
            </w:tcBorders>
          </w:tcPr>
          <w:p w14:paraId="0D5D6352" w14:textId="2943382B" w:rsidR="00865C2D" w:rsidRDefault="00865C2D" w:rsidP="00865C2D">
            <w:pPr>
              <w:rPr>
                <w:rFonts w:ascii="標楷體" w:eastAsia="標楷體" w:hAnsi="標楷體"/>
              </w:rPr>
            </w:pPr>
            <w:r>
              <w:rPr>
                <w:rFonts w:ascii="標楷體" w:eastAsia="標楷體" w:hAnsi="標楷體" w:hint="eastAsia"/>
              </w:rPr>
              <w:t>科子細目</w:t>
            </w:r>
          </w:p>
        </w:tc>
        <w:tc>
          <w:tcPr>
            <w:tcW w:w="1896" w:type="dxa"/>
            <w:tcBorders>
              <w:top w:val="single" w:sz="4" w:space="0" w:color="auto"/>
              <w:left w:val="single" w:sz="4" w:space="0" w:color="auto"/>
              <w:bottom w:val="single" w:sz="4" w:space="0" w:color="auto"/>
              <w:right w:val="single" w:sz="4" w:space="0" w:color="auto"/>
            </w:tcBorders>
          </w:tcPr>
          <w:p w14:paraId="52B800C7" w14:textId="1B7EA1C2" w:rsidR="00865C2D" w:rsidRDefault="00865C2D" w:rsidP="00865C2D">
            <w:pPr>
              <w:rPr>
                <w:rFonts w:ascii="標楷體" w:eastAsia="標楷體" w:hAnsi="標楷體"/>
              </w:rPr>
            </w:pPr>
            <w:r>
              <w:rPr>
                <w:rFonts w:ascii="標楷體" w:eastAsia="標楷體" w:hAnsi="標楷體" w:hint="eastAsia"/>
              </w:rPr>
              <w:t>X(8)-X(5)-X(2)</w:t>
            </w:r>
          </w:p>
        </w:tc>
        <w:tc>
          <w:tcPr>
            <w:tcW w:w="1180" w:type="dxa"/>
            <w:tcBorders>
              <w:top w:val="single" w:sz="4" w:space="0" w:color="auto"/>
              <w:left w:val="single" w:sz="4" w:space="0" w:color="auto"/>
              <w:bottom w:val="single" w:sz="4" w:space="0" w:color="auto"/>
              <w:right w:val="single" w:sz="4" w:space="0" w:color="auto"/>
            </w:tcBorders>
          </w:tcPr>
          <w:p w14:paraId="7802B0C6" w14:textId="77777777" w:rsidR="00865C2D" w:rsidRDefault="00865C2D" w:rsidP="00865C2D">
            <w:pPr>
              <w:rPr>
                <w:rFonts w:ascii="標楷體" w:eastAsia="標楷體" w:hAnsi="標楷體"/>
              </w:rPr>
            </w:pPr>
          </w:p>
        </w:tc>
        <w:tc>
          <w:tcPr>
            <w:tcW w:w="1694" w:type="dxa"/>
            <w:tcBorders>
              <w:top w:val="single" w:sz="4" w:space="0" w:color="auto"/>
              <w:left w:val="single" w:sz="4" w:space="0" w:color="auto"/>
              <w:bottom w:val="single" w:sz="4" w:space="0" w:color="auto"/>
              <w:right w:val="single" w:sz="4" w:space="0" w:color="auto"/>
            </w:tcBorders>
          </w:tcPr>
          <w:p w14:paraId="1A449E02" w14:textId="77777777" w:rsidR="00865C2D" w:rsidRDefault="00865C2D" w:rsidP="00865C2D">
            <w:pPr>
              <w:rPr>
                <w:rFonts w:ascii="標楷體" w:eastAsia="標楷體" w:hAnsi="標楷體"/>
              </w:rPr>
            </w:pPr>
          </w:p>
        </w:tc>
        <w:tc>
          <w:tcPr>
            <w:tcW w:w="601" w:type="dxa"/>
            <w:tcBorders>
              <w:top w:val="single" w:sz="4" w:space="0" w:color="auto"/>
              <w:left w:val="single" w:sz="4" w:space="0" w:color="auto"/>
              <w:bottom w:val="single" w:sz="4" w:space="0" w:color="auto"/>
              <w:right w:val="single" w:sz="4" w:space="0" w:color="auto"/>
            </w:tcBorders>
          </w:tcPr>
          <w:p w14:paraId="556E72CA" w14:textId="73766458" w:rsidR="00865C2D" w:rsidRDefault="00865C2D" w:rsidP="00865C2D">
            <w:pPr>
              <w:jc w:val="center"/>
              <w:rPr>
                <w:rFonts w:ascii="標楷體" w:eastAsia="標楷體" w:hAnsi="標楷體"/>
              </w:rPr>
            </w:pPr>
            <w:r>
              <w:rPr>
                <w:rFonts w:ascii="標楷體" w:eastAsia="標楷體" w:hAnsi="標楷體" w:hint="eastAsia"/>
              </w:rPr>
              <w:t>V</w:t>
            </w:r>
          </w:p>
        </w:tc>
        <w:tc>
          <w:tcPr>
            <w:tcW w:w="656" w:type="dxa"/>
            <w:tcBorders>
              <w:top w:val="single" w:sz="4" w:space="0" w:color="auto"/>
              <w:left w:val="single" w:sz="4" w:space="0" w:color="auto"/>
              <w:bottom w:val="single" w:sz="4" w:space="0" w:color="auto"/>
              <w:right w:val="single" w:sz="4" w:space="0" w:color="auto"/>
            </w:tcBorders>
          </w:tcPr>
          <w:p w14:paraId="093694D7" w14:textId="619FDCE2" w:rsidR="00865C2D" w:rsidRDefault="00865C2D" w:rsidP="00865C2D">
            <w:pPr>
              <w:jc w:val="center"/>
              <w:rPr>
                <w:rFonts w:ascii="標楷體" w:eastAsia="標楷體" w:hAnsi="標楷體"/>
              </w:rPr>
            </w:pPr>
            <w:r>
              <w:rPr>
                <w:rFonts w:ascii="標楷體" w:eastAsia="標楷體" w:hAnsi="標楷體" w:hint="eastAsia"/>
              </w:rPr>
              <w:t>W</w:t>
            </w:r>
          </w:p>
        </w:tc>
        <w:tc>
          <w:tcPr>
            <w:tcW w:w="2683" w:type="dxa"/>
            <w:tcBorders>
              <w:top w:val="single" w:sz="4" w:space="0" w:color="auto"/>
              <w:left w:val="single" w:sz="4" w:space="0" w:color="auto"/>
              <w:bottom w:val="single" w:sz="4" w:space="0" w:color="auto"/>
              <w:right w:val="single" w:sz="4" w:space="0" w:color="auto"/>
            </w:tcBorders>
          </w:tcPr>
          <w:p w14:paraId="0DF8AD56" w14:textId="22735C43" w:rsidR="004775DD" w:rsidRDefault="00865C2D" w:rsidP="00855807">
            <w:pPr>
              <w:ind w:left="240" w:hangingChars="100" w:hanging="240"/>
              <w:rPr>
                <w:rFonts w:ascii="標楷體" w:eastAsia="標楷體" w:hAnsi="標楷體"/>
              </w:rPr>
            </w:pPr>
            <w:r>
              <w:rPr>
                <w:rFonts w:ascii="標楷體" w:eastAsia="標楷體" w:hAnsi="標楷體" w:hint="eastAsia"/>
              </w:rPr>
              <w:t>1.</w:t>
            </w:r>
            <w:r w:rsidR="003C693F">
              <w:rPr>
                <w:rFonts w:ascii="標楷體" w:eastAsia="標楷體" w:hAnsi="標楷體" w:hint="eastAsia"/>
                <w:lang w:eastAsia="zh-HK"/>
              </w:rPr>
              <w:t>必須輸入</w:t>
            </w:r>
            <w:r w:rsidR="004775DD" w:rsidRPr="00362205">
              <w:rPr>
                <w:rFonts w:ascii="標楷體" w:eastAsia="標楷體" w:hAnsi="標楷體" w:hint="eastAsia"/>
              </w:rPr>
              <w:t>，</w:t>
            </w:r>
            <w:r w:rsidR="004775DD" w:rsidRPr="00362205">
              <w:rPr>
                <w:rFonts w:ascii="標楷體" w:eastAsia="標楷體" w:hAnsi="標楷體" w:hint="eastAsia"/>
                <w:lang w:eastAsia="zh-HK"/>
              </w:rPr>
              <w:t>限</w:t>
            </w:r>
            <w:r w:rsidR="004775DD" w:rsidRPr="00362205">
              <w:rPr>
                <w:rFonts w:ascii="標楷體" w:eastAsia="標楷體" w:hAnsi="標楷體" w:hint="eastAsia"/>
              </w:rPr>
              <w:t>銷帳科目</w:t>
            </w:r>
          </w:p>
        </w:tc>
      </w:tr>
      <w:tr w:rsidR="00865C2D" w14:paraId="51C14FC4" w14:textId="77777777" w:rsidTr="003C693F">
        <w:trPr>
          <w:trHeight w:val="244"/>
          <w:jc w:val="center"/>
        </w:trPr>
        <w:tc>
          <w:tcPr>
            <w:tcW w:w="530" w:type="dxa"/>
            <w:tcBorders>
              <w:top w:val="single" w:sz="4" w:space="0" w:color="auto"/>
              <w:left w:val="single" w:sz="4" w:space="0" w:color="auto"/>
              <w:bottom w:val="single" w:sz="4" w:space="0" w:color="auto"/>
              <w:right w:val="single" w:sz="4" w:space="0" w:color="auto"/>
            </w:tcBorders>
          </w:tcPr>
          <w:p w14:paraId="64A20124" w14:textId="1C732A22" w:rsidR="00865C2D" w:rsidRDefault="00865C2D" w:rsidP="00865C2D">
            <w:pPr>
              <w:rPr>
                <w:rFonts w:ascii="標楷體" w:eastAsia="標楷體" w:hAnsi="標楷體"/>
              </w:rPr>
            </w:pPr>
          </w:p>
        </w:tc>
        <w:tc>
          <w:tcPr>
            <w:tcW w:w="1180" w:type="dxa"/>
            <w:tcBorders>
              <w:top w:val="single" w:sz="4" w:space="0" w:color="auto"/>
              <w:left w:val="single" w:sz="4" w:space="0" w:color="auto"/>
              <w:bottom w:val="single" w:sz="4" w:space="0" w:color="auto"/>
              <w:right w:val="single" w:sz="4" w:space="0" w:color="auto"/>
            </w:tcBorders>
          </w:tcPr>
          <w:p w14:paraId="3612AB6E" w14:textId="207EA32A" w:rsidR="00865C2D" w:rsidRDefault="00865C2D" w:rsidP="00865C2D">
            <w:pPr>
              <w:rPr>
                <w:rFonts w:ascii="標楷體" w:eastAsia="標楷體" w:hAnsi="標楷體"/>
              </w:rPr>
            </w:pPr>
            <w:r w:rsidRPr="007336BF">
              <w:rPr>
                <w:rFonts w:ascii="標楷體" w:eastAsia="標楷體" w:hAnsi="標楷體" w:hint="eastAsia"/>
                <w:color w:val="FF0000"/>
              </w:rPr>
              <w:t>瀏覽</w:t>
            </w:r>
          </w:p>
        </w:tc>
        <w:tc>
          <w:tcPr>
            <w:tcW w:w="1896" w:type="dxa"/>
            <w:tcBorders>
              <w:top w:val="single" w:sz="4" w:space="0" w:color="auto"/>
              <w:left w:val="single" w:sz="4" w:space="0" w:color="auto"/>
              <w:bottom w:val="single" w:sz="4" w:space="0" w:color="auto"/>
              <w:right w:val="single" w:sz="4" w:space="0" w:color="auto"/>
            </w:tcBorders>
          </w:tcPr>
          <w:p w14:paraId="05475D47" w14:textId="61D01BBC" w:rsidR="00865C2D" w:rsidRDefault="00865C2D" w:rsidP="00865C2D">
            <w:pPr>
              <w:rPr>
                <w:rFonts w:ascii="標楷體" w:eastAsia="標楷體" w:hAnsi="標楷體"/>
              </w:rPr>
            </w:pPr>
            <w:r>
              <w:rPr>
                <w:rFonts w:ascii="標楷體" w:eastAsia="標楷體" w:hAnsi="標楷體" w:hint="eastAsia"/>
              </w:rPr>
              <w:t>按鈕</w:t>
            </w:r>
          </w:p>
        </w:tc>
        <w:tc>
          <w:tcPr>
            <w:tcW w:w="1180" w:type="dxa"/>
            <w:tcBorders>
              <w:top w:val="single" w:sz="4" w:space="0" w:color="auto"/>
              <w:left w:val="single" w:sz="4" w:space="0" w:color="auto"/>
              <w:bottom w:val="single" w:sz="4" w:space="0" w:color="auto"/>
              <w:right w:val="single" w:sz="4" w:space="0" w:color="auto"/>
            </w:tcBorders>
          </w:tcPr>
          <w:p w14:paraId="1DD216C1" w14:textId="77777777" w:rsidR="00865C2D" w:rsidRDefault="00865C2D" w:rsidP="00865C2D">
            <w:pPr>
              <w:rPr>
                <w:rFonts w:ascii="標楷體" w:eastAsia="標楷體" w:hAnsi="標楷體"/>
              </w:rPr>
            </w:pPr>
          </w:p>
        </w:tc>
        <w:tc>
          <w:tcPr>
            <w:tcW w:w="1694" w:type="dxa"/>
            <w:tcBorders>
              <w:top w:val="single" w:sz="4" w:space="0" w:color="auto"/>
              <w:left w:val="single" w:sz="4" w:space="0" w:color="auto"/>
              <w:bottom w:val="single" w:sz="4" w:space="0" w:color="auto"/>
              <w:right w:val="single" w:sz="4" w:space="0" w:color="auto"/>
            </w:tcBorders>
          </w:tcPr>
          <w:p w14:paraId="1FBFB92A" w14:textId="77777777" w:rsidR="00865C2D" w:rsidRDefault="00865C2D" w:rsidP="00865C2D">
            <w:pPr>
              <w:rPr>
                <w:rFonts w:ascii="標楷體" w:eastAsia="標楷體" w:hAnsi="標楷體"/>
              </w:rPr>
            </w:pPr>
          </w:p>
        </w:tc>
        <w:tc>
          <w:tcPr>
            <w:tcW w:w="601" w:type="dxa"/>
            <w:tcBorders>
              <w:top w:val="single" w:sz="4" w:space="0" w:color="auto"/>
              <w:left w:val="single" w:sz="4" w:space="0" w:color="auto"/>
              <w:bottom w:val="single" w:sz="4" w:space="0" w:color="auto"/>
              <w:right w:val="single" w:sz="4" w:space="0" w:color="auto"/>
            </w:tcBorders>
          </w:tcPr>
          <w:p w14:paraId="192F4BF0" w14:textId="77777777" w:rsidR="00865C2D" w:rsidRDefault="00865C2D" w:rsidP="00865C2D">
            <w:pPr>
              <w:jc w:val="center"/>
              <w:rPr>
                <w:rFonts w:ascii="標楷體" w:eastAsia="標楷體" w:hAnsi="標楷體"/>
              </w:rPr>
            </w:pPr>
          </w:p>
        </w:tc>
        <w:tc>
          <w:tcPr>
            <w:tcW w:w="656" w:type="dxa"/>
            <w:tcBorders>
              <w:top w:val="single" w:sz="4" w:space="0" w:color="auto"/>
              <w:left w:val="single" w:sz="4" w:space="0" w:color="auto"/>
              <w:bottom w:val="single" w:sz="4" w:space="0" w:color="auto"/>
              <w:right w:val="single" w:sz="4" w:space="0" w:color="auto"/>
            </w:tcBorders>
          </w:tcPr>
          <w:p w14:paraId="4680FB32" w14:textId="07C4E0C1" w:rsidR="00865C2D" w:rsidRDefault="00865C2D" w:rsidP="00865C2D">
            <w:pPr>
              <w:jc w:val="center"/>
              <w:rPr>
                <w:rFonts w:ascii="標楷體" w:eastAsia="標楷體" w:hAnsi="標楷體"/>
              </w:rPr>
            </w:pPr>
          </w:p>
        </w:tc>
        <w:tc>
          <w:tcPr>
            <w:tcW w:w="2683" w:type="dxa"/>
            <w:tcBorders>
              <w:top w:val="single" w:sz="4" w:space="0" w:color="auto"/>
              <w:left w:val="single" w:sz="4" w:space="0" w:color="auto"/>
              <w:bottom w:val="single" w:sz="4" w:space="0" w:color="auto"/>
              <w:right w:val="single" w:sz="4" w:space="0" w:color="auto"/>
            </w:tcBorders>
          </w:tcPr>
          <w:p w14:paraId="5D31922A" w14:textId="44CC32AF" w:rsidR="00865C2D" w:rsidRDefault="00865C2D" w:rsidP="00245FDB">
            <w:pPr>
              <w:ind w:left="240" w:hangingChars="100" w:hanging="240"/>
              <w:rPr>
                <w:rFonts w:ascii="標楷體" w:eastAsia="標楷體" w:hAnsi="標楷體"/>
              </w:rPr>
            </w:pPr>
            <w:r>
              <w:rPr>
                <w:rFonts w:ascii="標楷體" w:eastAsia="標楷體" w:hAnsi="標楷體" w:hint="eastAsia"/>
              </w:rPr>
              <w:t>1.連結至【L6061會計科子細目查詢】點選資料後自動</w:t>
            </w:r>
            <w:r>
              <w:rPr>
                <w:rFonts w:ascii="標楷體" w:eastAsia="標楷體" w:hAnsi="標楷體" w:hint="eastAsia"/>
                <w:lang w:eastAsia="zh-HK"/>
              </w:rPr>
              <w:t>帶回</w:t>
            </w:r>
            <w:r>
              <w:rPr>
                <w:rFonts w:ascii="標楷體" w:eastAsia="標楷體" w:hAnsi="標楷體" w:hint="eastAsia"/>
              </w:rPr>
              <w:t>科子細目資料</w:t>
            </w:r>
          </w:p>
        </w:tc>
      </w:tr>
      <w:tr w:rsidR="00BD551A" w14:paraId="05D53E51" w14:textId="77777777" w:rsidTr="003C693F">
        <w:trPr>
          <w:trHeight w:val="244"/>
          <w:jc w:val="center"/>
        </w:trPr>
        <w:tc>
          <w:tcPr>
            <w:tcW w:w="530" w:type="dxa"/>
            <w:tcBorders>
              <w:top w:val="single" w:sz="4" w:space="0" w:color="auto"/>
              <w:left w:val="single" w:sz="4" w:space="0" w:color="auto"/>
              <w:bottom w:val="single" w:sz="4" w:space="0" w:color="auto"/>
              <w:right w:val="single" w:sz="4" w:space="0" w:color="auto"/>
            </w:tcBorders>
          </w:tcPr>
          <w:p w14:paraId="001DEB5F" w14:textId="5D3B4C29" w:rsidR="00BD551A" w:rsidRDefault="00BD551A" w:rsidP="00BD551A">
            <w:pPr>
              <w:rPr>
                <w:rFonts w:ascii="標楷體" w:eastAsia="標楷體" w:hAnsi="標楷體"/>
              </w:rPr>
            </w:pPr>
            <w:r>
              <w:rPr>
                <w:rFonts w:ascii="標楷體" w:eastAsia="標楷體" w:hAnsi="標楷體" w:hint="eastAsia"/>
              </w:rPr>
              <w:lastRenderedPageBreak/>
              <w:t>5.</w:t>
            </w:r>
          </w:p>
        </w:tc>
        <w:tc>
          <w:tcPr>
            <w:tcW w:w="1180" w:type="dxa"/>
            <w:tcBorders>
              <w:top w:val="single" w:sz="4" w:space="0" w:color="auto"/>
              <w:left w:val="single" w:sz="4" w:space="0" w:color="auto"/>
              <w:bottom w:val="single" w:sz="4" w:space="0" w:color="auto"/>
              <w:right w:val="single" w:sz="4" w:space="0" w:color="auto"/>
            </w:tcBorders>
          </w:tcPr>
          <w:p w14:paraId="16DB54D6" w14:textId="2B09CB78" w:rsidR="00BD551A" w:rsidRDefault="00BD551A" w:rsidP="00BD551A">
            <w:pPr>
              <w:rPr>
                <w:rFonts w:ascii="標楷體" w:eastAsia="標楷體" w:hAnsi="標楷體"/>
              </w:rPr>
            </w:pPr>
            <w:r>
              <w:rPr>
                <w:rFonts w:ascii="標楷體" w:eastAsia="標楷體" w:hAnsi="標楷體" w:hint="eastAsia"/>
              </w:rPr>
              <w:t>戶號</w:t>
            </w:r>
          </w:p>
        </w:tc>
        <w:tc>
          <w:tcPr>
            <w:tcW w:w="1896" w:type="dxa"/>
            <w:tcBorders>
              <w:top w:val="single" w:sz="4" w:space="0" w:color="auto"/>
              <w:left w:val="single" w:sz="4" w:space="0" w:color="auto"/>
              <w:bottom w:val="single" w:sz="4" w:space="0" w:color="auto"/>
              <w:right w:val="single" w:sz="4" w:space="0" w:color="auto"/>
            </w:tcBorders>
          </w:tcPr>
          <w:p w14:paraId="7752477E" w14:textId="7FF7A09A" w:rsidR="00BD551A" w:rsidRDefault="00BD551A" w:rsidP="00BD551A">
            <w:pPr>
              <w:rPr>
                <w:rFonts w:ascii="標楷體" w:eastAsia="標楷體" w:hAnsi="標楷體"/>
              </w:rPr>
            </w:pPr>
            <w:r>
              <w:rPr>
                <w:rFonts w:ascii="標楷體" w:eastAsia="標楷體" w:hAnsi="標楷體" w:hint="eastAsia"/>
              </w:rPr>
              <w:t>9(7)-9(3)</w:t>
            </w:r>
          </w:p>
        </w:tc>
        <w:tc>
          <w:tcPr>
            <w:tcW w:w="1180" w:type="dxa"/>
            <w:tcBorders>
              <w:top w:val="single" w:sz="4" w:space="0" w:color="auto"/>
              <w:left w:val="single" w:sz="4" w:space="0" w:color="auto"/>
              <w:bottom w:val="single" w:sz="4" w:space="0" w:color="auto"/>
              <w:right w:val="single" w:sz="4" w:space="0" w:color="auto"/>
            </w:tcBorders>
          </w:tcPr>
          <w:p w14:paraId="2A8DAC5C" w14:textId="77777777" w:rsidR="00BD551A" w:rsidRDefault="00BD551A" w:rsidP="00BD551A">
            <w:pPr>
              <w:rPr>
                <w:rFonts w:ascii="標楷體" w:eastAsia="標楷體" w:hAnsi="標楷體"/>
              </w:rPr>
            </w:pPr>
          </w:p>
        </w:tc>
        <w:tc>
          <w:tcPr>
            <w:tcW w:w="1694" w:type="dxa"/>
            <w:tcBorders>
              <w:top w:val="single" w:sz="4" w:space="0" w:color="auto"/>
              <w:left w:val="single" w:sz="4" w:space="0" w:color="auto"/>
              <w:bottom w:val="single" w:sz="4" w:space="0" w:color="auto"/>
              <w:right w:val="single" w:sz="4" w:space="0" w:color="auto"/>
            </w:tcBorders>
          </w:tcPr>
          <w:p w14:paraId="181A0D95" w14:textId="77777777" w:rsidR="00BD551A" w:rsidRDefault="00BD551A" w:rsidP="00BD551A">
            <w:pPr>
              <w:rPr>
                <w:rFonts w:ascii="標楷體" w:eastAsia="標楷體" w:hAnsi="標楷體"/>
              </w:rPr>
            </w:pPr>
          </w:p>
        </w:tc>
        <w:tc>
          <w:tcPr>
            <w:tcW w:w="601" w:type="dxa"/>
            <w:tcBorders>
              <w:top w:val="single" w:sz="4" w:space="0" w:color="auto"/>
              <w:left w:val="single" w:sz="4" w:space="0" w:color="auto"/>
              <w:bottom w:val="single" w:sz="4" w:space="0" w:color="auto"/>
              <w:right w:val="single" w:sz="4" w:space="0" w:color="auto"/>
            </w:tcBorders>
          </w:tcPr>
          <w:p w14:paraId="3A87BD89" w14:textId="77777777" w:rsidR="00BD551A" w:rsidRDefault="00BD551A" w:rsidP="00BD551A">
            <w:pPr>
              <w:jc w:val="center"/>
              <w:rPr>
                <w:rFonts w:ascii="標楷體" w:eastAsia="標楷體" w:hAnsi="標楷體"/>
              </w:rPr>
            </w:pPr>
          </w:p>
        </w:tc>
        <w:tc>
          <w:tcPr>
            <w:tcW w:w="656" w:type="dxa"/>
            <w:tcBorders>
              <w:top w:val="single" w:sz="4" w:space="0" w:color="auto"/>
              <w:left w:val="single" w:sz="4" w:space="0" w:color="auto"/>
              <w:bottom w:val="single" w:sz="4" w:space="0" w:color="auto"/>
              <w:right w:val="single" w:sz="4" w:space="0" w:color="auto"/>
            </w:tcBorders>
          </w:tcPr>
          <w:p w14:paraId="047EF149" w14:textId="7B147A2C" w:rsidR="00BD551A" w:rsidRDefault="00BD551A" w:rsidP="00BD551A">
            <w:pPr>
              <w:jc w:val="center"/>
              <w:rPr>
                <w:rFonts w:ascii="標楷體" w:eastAsia="標楷體" w:hAnsi="標楷體"/>
              </w:rPr>
            </w:pPr>
            <w:r>
              <w:rPr>
                <w:rFonts w:ascii="標楷體" w:eastAsia="標楷體" w:hAnsi="標楷體" w:hint="eastAsia"/>
              </w:rPr>
              <w:t>W</w:t>
            </w:r>
          </w:p>
        </w:tc>
        <w:tc>
          <w:tcPr>
            <w:tcW w:w="2683" w:type="dxa"/>
            <w:tcBorders>
              <w:top w:val="single" w:sz="4" w:space="0" w:color="auto"/>
              <w:left w:val="single" w:sz="4" w:space="0" w:color="auto"/>
              <w:bottom w:val="single" w:sz="4" w:space="0" w:color="auto"/>
              <w:right w:val="single" w:sz="4" w:space="0" w:color="auto"/>
            </w:tcBorders>
          </w:tcPr>
          <w:p w14:paraId="14FB400F" w14:textId="279AB665" w:rsidR="00BD551A" w:rsidRDefault="00BD551A" w:rsidP="00BD551A">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自行輸入</w:t>
            </w:r>
          </w:p>
        </w:tc>
      </w:tr>
      <w:tr w:rsidR="00BD551A" w14:paraId="0EA0FDFB" w14:textId="77777777" w:rsidTr="003C693F">
        <w:trPr>
          <w:trHeight w:val="244"/>
          <w:jc w:val="center"/>
        </w:trPr>
        <w:tc>
          <w:tcPr>
            <w:tcW w:w="530" w:type="dxa"/>
            <w:tcBorders>
              <w:top w:val="single" w:sz="4" w:space="0" w:color="auto"/>
              <w:left w:val="single" w:sz="4" w:space="0" w:color="auto"/>
              <w:bottom w:val="single" w:sz="4" w:space="0" w:color="auto"/>
              <w:right w:val="single" w:sz="4" w:space="0" w:color="auto"/>
            </w:tcBorders>
          </w:tcPr>
          <w:p w14:paraId="60C46C1C" w14:textId="46E5A346" w:rsidR="00BD551A" w:rsidRDefault="00BD551A" w:rsidP="00BD551A">
            <w:pPr>
              <w:rPr>
                <w:rFonts w:ascii="標楷體" w:eastAsia="標楷體" w:hAnsi="標楷體"/>
              </w:rPr>
            </w:pPr>
            <w:r>
              <w:rPr>
                <w:rFonts w:ascii="標楷體" w:eastAsia="標楷體" w:hAnsi="標楷體" w:hint="eastAsia"/>
              </w:rPr>
              <w:t>6.</w:t>
            </w:r>
          </w:p>
        </w:tc>
        <w:tc>
          <w:tcPr>
            <w:tcW w:w="1180" w:type="dxa"/>
            <w:tcBorders>
              <w:top w:val="single" w:sz="4" w:space="0" w:color="auto"/>
              <w:left w:val="single" w:sz="4" w:space="0" w:color="auto"/>
              <w:bottom w:val="single" w:sz="4" w:space="0" w:color="auto"/>
              <w:right w:val="single" w:sz="4" w:space="0" w:color="auto"/>
            </w:tcBorders>
          </w:tcPr>
          <w:p w14:paraId="6A746156" w14:textId="7CD9E349" w:rsidR="00BD551A" w:rsidRDefault="00BD551A" w:rsidP="00BD551A">
            <w:pPr>
              <w:rPr>
                <w:rFonts w:ascii="標楷體" w:eastAsia="標楷體" w:hAnsi="標楷體"/>
              </w:rPr>
            </w:pPr>
            <w:r>
              <w:rPr>
                <w:rFonts w:ascii="標楷體" w:eastAsia="標楷體" w:hAnsi="標楷體" w:hint="eastAsia"/>
              </w:rPr>
              <w:t>銷帳編號</w:t>
            </w:r>
          </w:p>
        </w:tc>
        <w:tc>
          <w:tcPr>
            <w:tcW w:w="1896" w:type="dxa"/>
            <w:tcBorders>
              <w:top w:val="single" w:sz="4" w:space="0" w:color="auto"/>
              <w:left w:val="single" w:sz="4" w:space="0" w:color="auto"/>
              <w:bottom w:val="single" w:sz="4" w:space="0" w:color="auto"/>
              <w:right w:val="single" w:sz="4" w:space="0" w:color="auto"/>
            </w:tcBorders>
          </w:tcPr>
          <w:p w14:paraId="0DC7010E" w14:textId="7F0F5E6C" w:rsidR="00BD551A" w:rsidRDefault="00BD551A" w:rsidP="00BD551A">
            <w:pPr>
              <w:rPr>
                <w:rFonts w:ascii="標楷體" w:eastAsia="標楷體" w:hAnsi="標楷體"/>
              </w:rPr>
            </w:pPr>
            <w:r>
              <w:rPr>
                <w:rFonts w:ascii="標楷體" w:eastAsia="標楷體" w:hAnsi="標楷體" w:hint="eastAsia"/>
              </w:rPr>
              <w:t>X(30)</w:t>
            </w:r>
          </w:p>
        </w:tc>
        <w:tc>
          <w:tcPr>
            <w:tcW w:w="1180" w:type="dxa"/>
            <w:tcBorders>
              <w:top w:val="single" w:sz="4" w:space="0" w:color="auto"/>
              <w:left w:val="single" w:sz="4" w:space="0" w:color="auto"/>
              <w:bottom w:val="single" w:sz="4" w:space="0" w:color="auto"/>
              <w:right w:val="single" w:sz="4" w:space="0" w:color="auto"/>
            </w:tcBorders>
          </w:tcPr>
          <w:p w14:paraId="26801D46" w14:textId="77777777" w:rsidR="00BD551A" w:rsidRDefault="00BD551A" w:rsidP="00BD551A">
            <w:pPr>
              <w:rPr>
                <w:rFonts w:ascii="標楷體" w:eastAsia="標楷體" w:hAnsi="標楷體"/>
              </w:rPr>
            </w:pPr>
          </w:p>
        </w:tc>
        <w:tc>
          <w:tcPr>
            <w:tcW w:w="1694" w:type="dxa"/>
            <w:tcBorders>
              <w:top w:val="single" w:sz="4" w:space="0" w:color="auto"/>
              <w:left w:val="single" w:sz="4" w:space="0" w:color="auto"/>
              <w:bottom w:val="single" w:sz="4" w:space="0" w:color="auto"/>
              <w:right w:val="single" w:sz="4" w:space="0" w:color="auto"/>
            </w:tcBorders>
          </w:tcPr>
          <w:p w14:paraId="1BEFE032" w14:textId="45AE15EF" w:rsidR="00BD551A" w:rsidRDefault="00BD551A" w:rsidP="00BD551A">
            <w:pPr>
              <w:rPr>
                <w:rFonts w:ascii="標楷體" w:eastAsia="標楷體" w:hAnsi="標楷體"/>
              </w:rPr>
            </w:pPr>
          </w:p>
        </w:tc>
        <w:tc>
          <w:tcPr>
            <w:tcW w:w="601" w:type="dxa"/>
            <w:tcBorders>
              <w:top w:val="single" w:sz="4" w:space="0" w:color="auto"/>
              <w:left w:val="single" w:sz="4" w:space="0" w:color="auto"/>
              <w:bottom w:val="single" w:sz="4" w:space="0" w:color="auto"/>
              <w:right w:val="single" w:sz="4" w:space="0" w:color="auto"/>
            </w:tcBorders>
          </w:tcPr>
          <w:p w14:paraId="5C78A8DE" w14:textId="5987B16A" w:rsidR="00BD551A" w:rsidRDefault="00BD551A" w:rsidP="00BD551A">
            <w:pPr>
              <w:jc w:val="center"/>
              <w:rPr>
                <w:rFonts w:ascii="標楷體" w:eastAsia="標楷體" w:hAnsi="標楷體"/>
              </w:rPr>
            </w:pPr>
          </w:p>
        </w:tc>
        <w:tc>
          <w:tcPr>
            <w:tcW w:w="656" w:type="dxa"/>
            <w:tcBorders>
              <w:top w:val="single" w:sz="4" w:space="0" w:color="auto"/>
              <w:left w:val="single" w:sz="4" w:space="0" w:color="auto"/>
              <w:bottom w:val="single" w:sz="4" w:space="0" w:color="auto"/>
              <w:right w:val="single" w:sz="4" w:space="0" w:color="auto"/>
            </w:tcBorders>
          </w:tcPr>
          <w:p w14:paraId="1BF32A29" w14:textId="76BD98AD" w:rsidR="00BD551A" w:rsidRDefault="00BD551A" w:rsidP="00BD551A">
            <w:pPr>
              <w:jc w:val="center"/>
              <w:rPr>
                <w:rFonts w:ascii="標楷體" w:eastAsia="標楷體" w:hAnsi="標楷體"/>
              </w:rPr>
            </w:pPr>
            <w:r>
              <w:rPr>
                <w:rFonts w:ascii="標楷體" w:eastAsia="標楷體" w:hAnsi="標楷體" w:hint="eastAsia"/>
              </w:rPr>
              <w:t>W</w:t>
            </w:r>
          </w:p>
        </w:tc>
        <w:tc>
          <w:tcPr>
            <w:tcW w:w="2683" w:type="dxa"/>
            <w:tcBorders>
              <w:top w:val="single" w:sz="4" w:space="0" w:color="auto"/>
              <w:left w:val="single" w:sz="4" w:space="0" w:color="auto"/>
              <w:bottom w:val="single" w:sz="4" w:space="0" w:color="auto"/>
              <w:right w:val="single" w:sz="4" w:space="0" w:color="auto"/>
            </w:tcBorders>
          </w:tcPr>
          <w:p w14:paraId="0EE552AA" w14:textId="46EB0A0B" w:rsidR="00BD551A" w:rsidRDefault="00BD551A" w:rsidP="00BD551A">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自行輸入</w:t>
            </w:r>
          </w:p>
        </w:tc>
      </w:tr>
      <w:tr w:rsidR="00BD551A" w14:paraId="3AAC28D2" w14:textId="77777777" w:rsidTr="003C693F">
        <w:trPr>
          <w:trHeight w:val="244"/>
          <w:jc w:val="center"/>
        </w:trPr>
        <w:tc>
          <w:tcPr>
            <w:tcW w:w="530" w:type="dxa"/>
            <w:tcBorders>
              <w:top w:val="single" w:sz="4" w:space="0" w:color="auto"/>
              <w:left w:val="single" w:sz="4" w:space="0" w:color="auto"/>
              <w:bottom w:val="single" w:sz="4" w:space="0" w:color="auto"/>
              <w:right w:val="single" w:sz="4" w:space="0" w:color="auto"/>
            </w:tcBorders>
          </w:tcPr>
          <w:p w14:paraId="5202DC83" w14:textId="72B5A139" w:rsidR="00BD551A" w:rsidRDefault="00BD551A" w:rsidP="00BD551A">
            <w:pPr>
              <w:rPr>
                <w:rFonts w:ascii="標楷體" w:eastAsia="標楷體" w:hAnsi="標楷體"/>
              </w:rPr>
            </w:pPr>
            <w:r>
              <w:rPr>
                <w:rFonts w:ascii="標楷體" w:eastAsia="標楷體" w:hAnsi="標楷體" w:hint="eastAsia"/>
              </w:rPr>
              <w:t>7.</w:t>
            </w:r>
          </w:p>
        </w:tc>
        <w:tc>
          <w:tcPr>
            <w:tcW w:w="1180" w:type="dxa"/>
            <w:tcBorders>
              <w:top w:val="single" w:sz="4" w:space="0" w:color="auto"/>
              <w:left w:val="single" w:sz="4" w:space="0" w:color="auto"/>
              <w:bottom w:val="single" w:sz="4" w:space="0" w:color="auto"/>
              <w:right w:val="single" w:sz="4" w:space="0" w:color="auto"/>
            </w:tcBorders>
          </w:tcPr>
          <w:p w14:paraId="52D25D8A" w14:textId="7B42E36B" w:rsidR="00BD551A" w:rsidRDefault="00BD551A" w:rsidP="00BD551A">
            <w:pPr>
              <w:rPr>
                <w:rFonts w:ascii="標楷體" w:eastAsia="標楷體" w:hAnsi="標楷體"/>
              </w:rPr>
            </w:pPr>
            <w:r>
              <w:rPr>
                <w:rFonts w:ascii="標楷體" w:eastAsia="標楷體" w:hAnsi="標楷體" w:hint="eastAsia"/>
              </w:rPr>
              <w:t>會計日期起日</w:t>
            </w:r>
          </w:p>
        </w:tc>
        <w:tc>
          <w:tcPr>
            <w:tcW w:w="1896" w:type="dxa"/>
            <w:tcBorders>
              <w:top w:val="single" w:sz="4" w:space="0" w:color="auto"/>
              <w:left w:val="single" w:sz="4" w:space="0" w:color="auto"/>
              <w:bottom w:val="single" w:sz="4" w:space="0" w:color="auto"/>
              <w:right w:val="single" w:sz="4" w:space="0" w:color="auto"/>
            </w:tcBorders>
          </w:tcPr>
          <w:p w14:paraId="6B5B49B4" w14:textId="5D0845E3" w:rsidR="00BD551A" w:rsidRDefault="00BD551A" w:rsidP="00BD551A">
            <w:pPr>
              <w:rPr>
                <w:rFonts w:ascii="標楷體" w:eastAsia="標楷體" w:hAnsi="標楷體"/>
              </w:rPr>
            </w:pPr>
            <w:r>
              <w:rPr>
                <w:rFonts w:ascii="標楷體" w:eastAsia="標楷體" w:hAnsi="標楷體" w:hint="eastAsia"/>
              </w:rPr>
              <w:t>999/99/99</w:t>
            </w:r>
          </w:p>
        </w:tc>
        <w:tc>
          <w:tcPr>
            <w:tcW w:w="1180" w:type="dxa"/>
            <w:tcBorders>
              <w:top w:val="single" w:sz="4" w:space="0" w:color="auto"/>
              <w:left w:val="single" w:sz="4" w:space="0" w:color="auto"/>
              <w:bottom w:val="single" w:sz="4" w:space="0" w:color="auto"/>
              <w:right w:val="single" w:sz="4" w:space="0" w:color="auto"/>
            </w:tcBorders>
          </w:tcPr>
          <w:p w14:paraId="28275EAD" w14:textId="7B837B03" w:rsidR="00BD551A" w:rsidRDefault="00BD551A" w:rsidP="00BD551A">
            <w:pPr>
              <w:rPr>
                <w:rFonts w:ascii="標楷體" w:eastAsia="標楷體" w:hAnsi="標楷體"/>
              </w:rPr>
            </w:pPr>
            <w:r>
              <w:rPr>
                <w:rFonts w:ascii="標楷體" w:eastAsia="標楷體" w:hAnsi="標楷體" w:hint="eastAsia"/>
              </w:rPr>
              <w:t>本月一日</w:t>
            </w:r>
          </w:p>
        </w:tc>
        <w:tc>
          <w:tcPr>
            <w:tcW w:w="1694" w:type="dxa"/>
            <w:tcBorders>
              <w:top w:val="single" w:sz="4" w:space="0" w:color="auto"/>
              <w:left w:val="single" w:sz="4" w:space="0" w:color="auto"/>
              <w:bottom w:val="single" w:sz="4" w:space="0" w:color="auto"/>
              <w:right w:val="single" w:sz="4" w:space="0" w:color="auto"/>
            </w:tcBorders>
          </w:tcPr>
          <w:p w14:paraId="0967D610" w14:textId="77777777" w:rsidR="00BD551A" w:rsidRDefault="00BD551A" w:rsidP="00BD551A">
            <w:pPr>
              <w:rPr>
                <w:rFonts w:ascii="標楷體" w:eastAsia="標楷體" w:hAnsi="標楷體"/>
              </w:rPr>
            </w:pPr>
          </w:p>
        </w:tc>
        <w:tc>
          <w:tcPr>
            <w:tcW w:w="601" w:type="dxa"/>
            <w:tcBorders>
              <w:top w:val="single" w:sz="4" w:space="0" w:color="auto"/>
              <w:left w:val="single" w:sz="4" w:space="0" w:color="auto"/>
              <w:bottom w:val="single" w:sz="4" w:space="0" w:color="auto"/>
              <w:right w:val="single" w:sz="4" w:space="0" w:color="auto"/>
            </w:tcBorders>
          </w:tcPr>
          <w:p w14:paraId="6F8BD4AA" w14:textId="04959443" w:rsidR="00BD551A" w:rsidRDefault="00BD551A" w:rsidP="00BD551A">
            <w:pPr>
              <w:jc w:val="center"/>
              <w:rPr>
                <w:rFonts w:ascii="標楷體" w:eastAsia="標楷體" w:hAnsi="標楷體"/>
              </w:rPr>
            </w:pPr>
            <w:r>
              <w:rPr>
                <w:rFonts w:ascii="標楷體" w:eastAsia="標楷體" w:hAnsi="標楷體"/>
              </w:rPr>
              <w:t>V</w:t>
            </w:r>
          </w:p>
        </w:tc>
        <w:tc>
          <w:tcPr>
            <w:tcW w:w="656" w:type="dxa"/>
            <w:tcBorders>
              <w:top w:val="single" w:sz="4" w:space="0" w:color="auto"/>
              <w:left w:val="single" w:sz="4" w:space="0" w:color="auto"/>
              <w:bottom w:val="single" w:sz="4" w:space="0" w:color="auto"/>
              <w:right w:val="single" w:sz="4" w:space="0" w:color="auto"/>
            </w:tcBorders>
          </w:tcPr>
          <w:p w14:paraId="626A6814" w14:textId="24A0F299" w:rsidR="00BD551A" w:rsidRDefault="00BD551A" w:rsidP="00BD551A">
            <w:pPr>
              <w:jc w:val="center"/>
              <w:rPr>
                <w:rFonts w:ascii="標楷體" w:eastAsia="標楷體" w:hAnsi="標楷體"/>
              </w:rPr>
            </w:pPr>
            <w:r>
              <w:rPr>
                <w:rFonts w:ascii="標楷體" w:eastAsia="標楷體" w:hAnsi="標楷體" w:hint="eastAsia"/>
              </w:rPr>
              <w:t>W</w:t>
            </w:r>
          </w:p>
        </w:tc>
        <w:tc>
          <w:tcPr>
            <w:tcW w:w="2683" w:type="dxa"/>
            <w:tcBorders>
              <w:top w:val="single" w:sz="4" w:space="0" w:color="auto"/>
              <w:left w:val="single" w:sz="4" w:space="0" w:color="auto"/>
              <w:bottom w:val="single" w:sz="4" w:space="0" w:color="auto"/>
              <w:right w:val="single" w:sz="4" w:space="0" w:color="auto"/>
            </w:tcBorders>
          </w:tcPr>
          <w:p w14:paraId="5E09477B" w14:textId="77777777" w:rsidR="00BD551A" w:rsidRDefault="00BD551A" w:rsidP="00BD551A">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必須輸入</w:t>
            </w:r>
          </w:p>
          <w:p w14:paraId="2727BDE1" w14:textId="0B3B4BE5" w:rsidR="00BD551A" w:rsidRDefault="00BD551A" w:rsidP="00BD551A">
            <w:pPr>
              <w:rPr>
                <w:rFonts w:ascii="標楷體" w:eastAsia="標楷體" w:hAnsi="標楷體"/>
              </w:rPr>
            </w:pPr>
            <w:r>
              <w:rPr>
                <w:rFonts w:ascii="標楷體" w:eastAsia="標楷體" w:hAnsi="標楷體" w:hint="eastAsia"/>
              </w:rPr>
              <w:t>2.不可大於會計日</w:t>
            </w:r>
          </w:p>
        </w:tc>
      </w:tr>
      <w:tr w:rsidR="00BD551A" w14:paraId="0A878D15" w14:textId="77777777" w:rsidTr="003C693F">
        <w:trPr>
          <w:trHeight w:val="244"/>
          <w:jc w:val="center"/>
        </w:trPr>
        <w:tc>
          <w:tcPr>
            <w:tcW w:w="530" w:type="dxa"/>
            <w:tcBorders>
              <w:top w:val="single" w:sz="4" w:space="0" w:color="auto"/>
              <w:left w:val="single" w:sz="4" w:space="0" w:color="auto"/>
              <w:bottom w:val="single" w:sz="4" w:space="0" w:color="auto"/>
              <w:right w:val="single" w:sz="4" w:space="0" w:color="auto"/>
            </w:tcBorders>
          </w:tcPr>
          <w:p w14:paraId="3E7C5669" w14:textId="6A7BD876" w:rsidR="00BD551A" w:rsidRDefault="00BD551A" w:rsidP="00BD551A">
            <w:pPr>
              <w:rPr>
                <w:rFonts w:ascii="標楷體" w:eastAsia="標楷體" w:hAnsi="標楷體"/>
              </w:rPr>
            </w:pPr>
            <w:r>
              <w:rPr>
                <w:rFonts w:ascii="標楷體" w:eastAsia="標楷體" w:hAnsi="標楷體" w:hint="eastAsia"/>
              </w:rPr>
              <w:t>8.</w:t>
            </w:r>
          </w:p>
        </w:tc>
        <w:tc>
          <w:tcPr>
            <w:tcW w:w="1180" w:type="dxa"/>
            <w:tcBorders>
              <w:top w:val="single" w:sz="4" w:space="0" w:color="auto"/>
              <w:left w:val="single" w:sz="4" w:space="0" w:color="auto"/>
              <w:bottom w:val="single" w:sz="4" w:space="0" w:color="auto"/>
              <w:right w:val="single" w:sz="4" w:space="0" w:color="auto"/>
            </w:tcBorders>
          </w:tcPr>
          <w:p w14:paraId="430BD302" w14:textId="5A20FBC7" w:rsidR="00BD551A" w:rsidRDefault="00BD551A" w:rsidP="00BD551A">
            <w:pPr>
              <w:rPr>
                <w:rFonts w:ascii="標楷體" w:eastAsia="標楷體" w:hAnsi="標楷體"/>
              </w:rPr>
            </w:pPr>
            <w:r>
              <w:rPr>
                <w:rFonts w:ascii="標楷體" w:eastAsia="標楷體" w:hAnsi="標楷體" w:hint="eastAsia"/>
              </w:rPr>
              <w:t>會計日期迄日</w:t>
            </w:r>
          </w:p>
        </w:tc>
        <w:tc>
          <w:tcPr>
            <w:tcW w:w="1896" w:type="dxa"/>
            <w:tcBorders>
              <w:top w:val="single" w:sz="4" w:space="0" w:color="auto"/>
              <w:left w:val="single" w:sz="4" w:space="0" w:color="auto"/>
              <w:bottom w:val="single" w:sz="4" w:space="0" w:color="auto"/>
              <w:right w:val="single" w:sz="4" w:space="0" w:color="auto"/>
            </w:tcBorders>
          </w:tcPr>
          <w:p w14:paraId="37AADDE7" w14:textId="48E48490" w:rsidR="00BD551A" w:rsidRDefault="00BD551A" w:rsidP="00BD551A">
            <w:pPr>
              <w:rPr>
                <w:rFonts w:ascii="標楷體" w:eastAsia="標楷體" w:hAnsi="標楷體"/>
              </w:rPr>
            </w:pPr>
            <w:r>
              <w:rPr>
                <w:rFonts w:ascii="標楷體" w:eastAsia="標楷體" w:hAnsi="標楷體" w:hint="eastAsia"/>
              </w:rPr>
              <w:t>999/99/99</w:t>
            </w:r>
          </w:p>
        </w:tc>
        <w:tc>
          <w:tcPr>
            <w:tcW w:w="1180" w:type="dxa"/>
            <w:tcBorders>
              <w:top w:val="single" w:sz="4" w:space="0" w:color="auto"/>
              <w:left w:val="single" w:sz="4" w:space="0" w:color="auto"/>
              <w:bottom w:val="single" w:sz="4" w:space="0" w:color="auto"/>
              <w:right w:val="single" w:sz="4" w:space="0" w:color="auto"/>
            </w:tcBorders>
          </w:tcPr>
          <w:p w14:paraId="310FA928" w14:textId="3DE49191" w:rsidR="00BD551A" w:rsidRDefault="00BD551A" w:rsidP="00BD551A">
            <w:pPr>
              <w:rPr>
                <w:rFonts w:ascii="標楷體" w:eastAsia="標楷體" w:hAnsi="標楷體"/>
              </w:rPr>
            </w:pPr>
            <w:r>
              <w:rPr>
                <w:rFonts w:ascii="標楷體" w:eastAsia="標楷體" w:hAnsi="標楷體" w:hint="eastAsia"/>
              </w:rPr>
              <w:t>會計日</w:t>
            </w:r>
          </w:p>
        </w:tc>
        <w:tc>
          <w:tcPr>
            <w:tcW w:w="1694" w:type="dxa"/>
            <w:tcBorders>
              <w:top w:val="single" w:sz="4" w:space="0" w:color="auto"/>
              <w:left w:val="single" w:sz="4" w:space="0" w:color="auto"/>
              <w:bottom w:val="single" w:sz="4" w:space="0" w:color="auto"/>
              <w:right w:val="single" w:sz="4" w:space="0" w:color="auto"/>
            </w:tcBorders>
          </w:tcPr>
          <w:p w14:paraId="40D92CE3" w14:textId="77777777" w:rsidR="00BD551A" w:rsidRDefault="00BD551A" w:rsidP="00BD551A">
            <w:pPr>
              <w:rPr>
                <w:rFonts w:ascii="標楷體" w:eastAsia="標楷體" w:hAnsi="標楷體"/>
              </w:rPr>
            </w:pPr>
          </w:p>
        </w:tc>
        <w:tc>
          <w:tcPr>
            <w:tcW w:w="601" w:type="dxa"/>
            <w:tcBorders>
              <w:top w:val="single" w:sz="4" w:space="0" w:color="auto"/>
              <w:left w:val="single" w:sz="4" w:space="0" w:color="auto"/>
              <w:bottom w:val="single" w:sz="4" w:space="0" w:color="auto"/>
              <w:right w:val="single" w:sz="4" w:space="0" w:color="auto"/>
            </w:tcBorders>
          </w:tcPr>
          <w:p w14:paraId="669BD3A2" w14:textId="6F7817B2" w:rsidR="00BD551A" w:rsidRDefault="00BD551A" w:rsidP="00BD551A">
            <w:pPr>
              <w:jc w:val="center"/>
              <w:rPr>
                <w:rFonts w:ascii="標楷體" w:eastAsia="標楷體" w:hAnsi="標楷體"/>
              </w:rPr>
            </w:pPr>
            <w:r>
              <w:rPr>
                <w:rFonts w:ascii="標楷體" w:eastAsia="標楷體" w:hAnsi="標楷體" w:hint="eastAsia"/>
              </w:rPr>
              <w:t>V</w:t>
            </w:r>
          </w:p>
        </w:tc>
        <w:tc>
          <w:tcPr>
            <w:tcW w:w="656" w:type="dxa"/>
            <w:tcBorders>
              <w:top w:val="single" w:sz="4" w:space="0" w:color="auto"/>
              <w:left w:val="single" w:sz="4" w:space="0" w:color="auto"/>
              <w:bottom w:val="single" w:sz="4" w:space="0" w:color="auto"/>
              <w:right w:val="single" w:sz="4" w:space="0" w:color="auto"/>
            </w:tcBorders>
          </w:tcPr>
          <w:p w14:paraId="0312DF86" w14:textId="036B20B0" w:rsidR="00BD551A" w:rsidRDefault="00BD551A" w:rsidP="00BD551A">
            <w:pPr>
              <w:jc w:val="center"/>
              <w:rPr>
                <w:rFonts w:ascii="標楷體" w:eastAsia="標楷體" w:hAnsi="標楷體"/>
              </w:rPr>
            </w:pPr>
            <w:r>
              <w:rPr>
                <w:rFonts w:ascii="標楷體" w:eastAsia="標楷體" w:hAnsi="標楷體" w:hint="eastAsia"/>
              </w:rPr>
              <w:t>W</w:t>
            </w:r>
          </w:p>
        </w:tc>
        <w:tc>
          <w:tcPr>
            <w:tcW w:w="2683" w:type="dxa"/>
            <w:tcBorders>
              <w:top w:val="single" w:sz="4" w:space="0" w:color="auto"/>
              <w:left w:val="single" w:sz="4" w:space="0" w:color="auto"/>
              <w:bottom w:val="single" w:sz="4" w:space="0" w:color="auto"/>
              <w:right w:val="single" w:sz="4" w:space="0" w:color="auto"/>
            </w:tcBorders>
          </w:tcPr>
          <w:p w14:paraId="2935EAC0" w14:textId="77777777" w:rsidR="00BD551A" w:rsidRDefault="00BD551A" w:rsidP="00BD551A">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必須輸入</w:t>
            </w:r>
          </w:p>
          <w:p w14:paraId="44BE6181" w14:textId="77777777" w:rsidR="00BD551A" w:rsidRDefault="00BD551A" w:rsidP="00BD551A">
            <w:pPr>
              <w:rPr>
                <w:rFonts w:ascii="標楷體" w:eastAsia="標楷體" w:hAnsi="標楷體"/>
              </w:rPr>
            </w:pPr>
            <w:r>
              <w:rPr>
                <w:rFonts w:ascii="標楷體" w:eastAsia="標楷體" w:hAnsi="標楷體" w:hint="eastAsia"/>
              </w:rPr>
              <w:t xml:space="preserve">2.不可小於會計日期起 　</w:t>
            </w:r>
          </w:p>
          <w:p w14:paraId="15D33709" w14:textId="77777777" w:rsidR="00BD551A" w:rsidRDefault="00BD551A" w:rsidP="00BD551A">
            <w:pPr>
              <w:rPr>
                <w:rFonts w:ascii="標楷體" w:eastAsia="標楷體" w:hAnsi="標楷體"/>
              </w:rPr>
            </w:pPr>
            <w:r>
              <w:rPr>
                <w:rFonts w:ascii="標楷體" w:eastAsia="標楷體" w:hAnsi="標楷體" w:hint="eastAsia"/>
              </w:rPr>
              <w:t xml:space="preserve">　日</w:t>
            </w:r>
          </w:p>
          <w:p w14:paraId="0615B9DA" w14:textId="6AD15B19" w:rsidR="00BD551A" w:rsidRDefault="00BD551A" w:rsidP="00BD551A">
            <w:pPr>
              <w:rPr>
                <w:rFonts w:ascii="標楷體" w:eastAsia="標楷體" w:hAnsi="標楷體"/>
              </w:rPr>
            </w:pPr>
            <w:r>
              <w:rPr>
                <w:rFonts w:ascii="標楷體" w:eastAsia="標楷體" w:hAnsi="標楷體" w:hint="eastAsia"/>
              </w:rPr>
              <w:t>3.不可大於會計日</w:t>
            </w:r>
          </w:p>
        </w:tc>
      </w:tr>
    </w:tbl>
    <w:p w14:paraId="513C3ED4" w14:textId="77777777" w:rsidR="00344657" w:rsidRDefault="00344657" w:rsidP="00344657"/>
    <w:p w14:paraId="0F433125" w14:textId="77777777" w:rsidR="00344657" w:rsidRDefault="00344657" w:rsidP="00D01BCC">
      <w:pPr>
        <w:pStyle w:val="a"/>
      </w:pPr>
      <w:r>
        <w:rPr>
          <w:rFonts w:hint="eastAsia"/>
          <w:lang w:eastAsia="zh-HK"/>
        </w:rPr>
        <w:t>輸出</w:t>
      </w:r>
      <w:r>
        <w:rPr>
          <w:rFonts w:hint="eastAsia"/>
        </w:rPr>
        <w:t>畫面:</w:t>
      </w:r>
    </w:p>
    <w:p w14:paraId="1FC12206" w14:textId="7539401D" w:rsidR="00344657" w:rsidRDefault="003C693F" w:rsidP="00344657">
      <w:r w:rsidRPr="003C693F">
        <w:rPr>
          <w:noProof/>
        </w:rPr>
        <w:drawing>
          <wp:inline distT="0" distB="0" distL="0" distR="0" wp14:anchorId="305D9837" wp14:editId="44EC286A">
            <wp:extent cx="6479540" cy="3103880"/>
            <wp:effectExtent l="0" t="0" r="0" b="1270"/>
            <wp:docPr id="274" name="圖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479540" cy="3103880"/>
                    </a:xfrm>
                    <a:prstGeom prst="rect">
                      <a:avLst/>
                    </a:prstGeom>
                  </pic:spPr>
                </pic:pic>
              </a:graphicData>
            </a:graphic>
          </wp:inline>
        </w:drawing>
      </w:r>
    </w:p>
    <w:p w14:paraId="4F4301E4" w14:textId="77777777" w:rsidR="00344657" w:rsidRDefault="00344657" w:rsidP="00D01BCC">
      <w:pPr>
        <w:pStyle w:val="a"/>
      </w:pPr>
      <w:r>
        <w:rPr>
          <w:rFonts w:hint="eastAsia"/>
        </w:rPr>
        <w:t>輸出畫面資料說明</w:t>
      </w:r>
    </w:p>
    <w:tbl>
      <w:tblPr>
        <w:tblStyle w:val="ac"/>
        <w:tblW w:w="11023" w:type="dxa"/>
        <w:tblLook w:val="04A0" w:firstRow="1" w:lastRow="0" w:firstColumn="1" w:lastColumn="0" w:noHBand="0" w:noVBand="1"/>
      </w:tblPr>
      <w:tblGrid>
        <w:gridCol w:w="765"/>
        <w:gridCol w:w="1157"/>
        <w:gridCol w:w="1764"/>
        <w:gridCol w:w="3096"/>
        <w:gridCol w:w="4241"/>
      </w:tblGrid>
      <w:tr w:rsidR="00344657" w14:paraId="1F03F100" w14:textId="77777777" w:rsidTr="00DE2DB1">
        <w:tc>
          <w:tcPr>
            <w:tcW w:w="76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8AC6D21" w14:textId="77777777" w:rsidR="00344657" w:rsidRDefault="00344657" w:rsidP="00344657">
            <w:pPr>
              <w:jc w:val="center"/>
              <w:rPr>
                <w:rFonts w:ascii="標楷體" w:eastAsia="標楷體" w:hAnsi="標楷體"/>
                <w:lang w:eastAsia="zh-HK"/>
              </w:rPr>
            </w:pPr>
            <w:r>
              <w:rPr>
                <w:rFonts w:ascii="標楷體" w:eastAsia="標楷體" w:hAnsi="標楷體" w:hint="eastAsia"/>
                <w:lang w:eastAsia="zh-HK"/>
              </w:rPr>
              <w:t>序號</w:t>
            </w:r>
          </w:p>
        </w:tc>
        <w:tc>
          <w:tcPr>
            <w:tcW w:w="115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9E37B01" w14:textId="77777777" w:rsidR="00344657" w:rsidRDefault="00344657" w:rsidP="00344657">
            <w:pPr>
              <w:jc w:val="center"/>
              <w:rPr>
                <w:rFonts w:ascii="標楷體" w:eastAsia="標楷體" w:hAnsi="標楷體"/>
                <w:lang w:eastAsia="zh-HK"/>
              </w:rPr>
            </w:pPr>
            <w:r>
              <w:rPr>
                <w:rFonts w:ascii="標楷體" w:eastAsia="標楷體" w:hAnsi="標楷體" w:hint="eastAsia"/>
                <w:lang w:eastAsia="zh-HK"/>
              </w:rPr>
              <w:t>欄位型態</w:t>
            </w:r>
          </w:p>
        </w:tc>
        <w:tc>
          <w:tcPr>
            <w:tcW w:w="176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6F2C468" w14:textId="77777777" w:rsidR="00344657" w:rsidRDefault="00344657" w:rsidP="00344657">
            <w:pPr>
              <w:jc w:val="center"/>
              <w:rPr>
                <w:rFonts w:ascii="標楷體" w:eastAsia="標楷體" w:hAnsi="標楷體"/>
                <w:lang w:eastAsia="zh-HK"/>
              </w:rPr>
            </w:pPr>
            <w:r>
              <w:rPr>
                <w:rFonts w:ascii="標楷體" w:eastAsia="標楷體" w:hAnsi="標楷體" w:hint="eastAsia"/>
                <w:lang w:eastAsia="zh-HK"/>
              </w:rPr>
              <w:t>欄位名稱</w:t>
            </w:r>
          </w:p>
        </w:tc>
        <w:tc>
          <w:tcPr>
            <w:tcW w:w="309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A65AAF7" w14:textId="77777777" w:rsidR="00344657" w:rsidRDefault="00344657" w:rsidP="00344657">
            <w:pPr>
              <w:jc w:val="center"/>
              <w:rPr>
                <w:rFonts w:ascii="標楷體" w:eastAsia="標楷體" w:hAnsi="標楷體"/>
              </w:rPr>
            </w:pPr>
            <w:r>
              <w:rPr>
                <w:rFonts w:ascii="標楷體" w:eastAsia="標楷體" w:hAnsi="標楷體" w:hint="eastAsia"/>
                <w:lang w:eastAsia="zh-HK"/>
              </w:rPr>
              <w:t>資料來源</w:t>
            </w:r>
          </w:p>
        </w:tc>
        <w:tc>
          <w:tcPr>
            <w:tcW w:w="424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95C8FC2" w14:textId="77777777" w:rsidR="00344657" w:rsidRDefault="00344657" w:rsidP="00344657">
            <w:pPr>
              <w:jc w:val="center"/>
              <w:rPr>
                <w:rFonts w:ascii="標楷體" w:eastAsia="標楷體" w:hAnsi="標楷體"/>
                <w:lang w:eastAsia="zh-HK"/>
              </w:rPr>
            </w:pPr>
            <w:r>
              <w:rPr>
                <w:rFonts w:ascii="標楷體" w:eastAsia="標楷體" w:hAnsi="標楷體" w:hint="eastAsia"/>
                <w:lang w:eastAsia="zh-HK"/>
              </w:rPr>
              <w:t>輸出</w:t>
            </w:r>
            <w:r>
              <w:rPr>
                <w:rFonts w:ascii="標楷體" w:eastAsia="標楷體" w:hAnsi="標楷體" w:hint="eastAsia"/>
              </w:rPr>
              <w:t>/</w:t>
            </w:r>
            <w:r>
              <w:rPr>
                <w:rFonts w:ascii="標楷體" w:eastAsia="標楷體" w:hAnsi="標楷體" w:hint="eastAsia"/>
                <w:lang w:eastAsia="zh-HK"/>
              </w:rPr>
              <w:t>功能說明</w:t>
            </w:r>
          </w:p>
        </w:tc>
      </w:tr>
      <w:tr w:rsidR="00344657" w14:paraId="64281BCF" w14:textId="77777777" w:rsidTr="00DE2DB1">
        <w:tc>
          <w:tcPr>
            <w:tcW w:w="765" w:type="dxa"/>
            <w:tcBorders>
              <w:top w:val="single" w:sz="4" w:space="0" w:color="auto"/>
              <w:left w:val="single" w:sz="4" w:space="0" w:color="auto"/>
              <w:bottom w:val="single" w:sz="4" w:space="0" w:color="auto"/>
              <w:right w:val="single" w:sz="4" w:space="0" w:color="auto"/>
            </w:tcBorders>
            <w:hideMark/>
          </w:tcPr>
          <w:p w14:paraId="75415993" w14:textId="77777777" w:rsidR="00344657" w:rsidRDefault="00344657" w:rsidP="00344657">
            <w:pPr>
              <w:jc w:val="center"/>
              <w:rPr>
                <w:rFonts w:ascii="標楷體" w:eastAsia="標楷體" w:hAnsi="標楷體"/>
                <w:lang w:eastAsia="zh-HK"/>
              </w:rPr>
            </w:pPr>
            <w:r>
              <w:rPr>
                <w:rFonts w:ascii="標楷體" w:eastAsia="標楷體" w:hAnsi="標楷體" w:hint="eastAsia"/>
              </w:rPr>
              <w:t>1</w:t>
            </w:r>
          </w:p>
        </w:tc>
        <w:tc>
          <w:tcPr>
            <w:tcW w:w="1157" w:type="dxa"/>
            <w:tcBorders>
              <w:top w:val="single" w:sz="4" w:space="0" w:color="auto"/>
              <w:left w:val="single" w:sz="4" w:space="0" w:color="auto"/>
              <w:bottom w:val="single" w:sz="4" w:space="0" w:color="auto"/>
              <w:right w:val="single" w:sz="4" w:space="0" w:color="auto"/>
            </w:tcBorders>
          </w:tcPr>
          <w:p w14:paraId="67164EAA" w14:textId="77777777" w:rsidR="00344657" w:rsidRDefault="00344657" w:rsidP="00344657">
            <w:pPr>
              <w:jc w:val="center"/>
              <w:rPr>
                <w:rFonts w:ascii="標楷體" w:eastAsia="標楷體" w:hAnsi="標楷體"/>
                <w:lang w:eastAsia="zh-HK"/>
              </w:rPr>
            </w:pPr>
            <w:r>
              <w:rPr>
                <w:rFonts w:ascii="標楷體" w:eastAsia="標楷體" w:hAnsi="標楷體" w:hint="eastAsia"/>
                <w:lang w:eastAsia="zh-HK"/>
              </w:rPr>
              <w:t>資料</w:t>
            </w:r>
          </w:p>
        </w:tc>
        <w:tc>
          <w:tcPr>
            <w:tcW w:w="1764" w:type="dxa"/>
            <w:tcBorders>
              <w:top w:val="single" w:sz="4" w:space="0" w:color="auto"/>
              <w:left w:val="single" w:sz="4" w:space="0" w:color="auto"/>
              <w:bottom w:val="single" w:sz="4" w:space="0" w:color="auto"/>
              <w:right w:val="single" w:sz="4" w:space="0" w:color="auto"/>
            </w:tcBorders>
          </w:tcPr>
          <w:p w14:paraId="5DD4D01C" w14:textId="22D56F0C" w:rsidR="00344657" w:rsidRDefault="004775DD" w:rsidP="00344657">
            <w:pPr>
              <w:rPr>
                <w:rFonts w:ascii="標楷體" w:eastAsia="標楷體" w:hAnsi="標楷體"/>
                <w:lang w:eastAsia="zh-HK"/>
              </w:rPr>
            </w:pPr>
            <w:r>
              <w:rPr>
                <w:rFonts w:ascii="標楷體" w:eastAsia="標楷體" w:hAnsi="標楷體" w:hint="eastAsia"/>
                <w:lang w:eastAsia="zh-HK"/>
              </w:rPr>
              <w:t>起</w:t>
            </w:r>
            <w:r>
              <w:rPr>
                <w:rFonts w:ascii="標楷體" w:eastAsia="標楷體" w:hAnsi="標楷體" w:hint="eastAsia"/>
              </w:rPr>
              <w:t>/</w:t>
            </w:r>
            <w:r>
              <w:rPr>
                <w:rFonts w:ascii="標楷體" w:eastAsia="標楷體" w:hAnsi="標楷體" w:hint="eastAsia"/>
                <w:lang w:eastAsia="zh-HK"/>
              </w:rPr>
              <w:t>銷帳</w:t>
            </w:r>
          </w:p>
        </w:tc>
        <w:tc>
          <w:tcPr>
            <w:tcW w:w="3096" w:type="dxa"/>
            <w:tcBorders>
              <w:top w:val="single" w:sz="4" w:space="0" w:color="auto"/>
              <w:left w:val="single" w:sz="4" w:space="0" w:color="auto"/>
              <w:bottom w:val="single" w:sz="4" w:space="0" w:color="auto"/>
              <w:right w:val="single" w:sz="4" w:space="0" w:color="auto"/>
            </w:tcBorders>
          </w:tcPr>
          <w:p w14:paraId="23D7B804" w14:textId="77777777" w:rsidR="00344657" w:rsidRDefault="00344657" w:rsidP="00344657">
            <w:pPr>
              <w:rPr>
                <w:rFonts w:ascii="標楷體" w:eastAsia="標楷體" w:hAnsi="標楷體"/>
              </w:rPr>
            </w:pPr>
            <w:r>
              <w:rPr>
                <w:rFonts w:ascii="標楷體" w:eastAsia="標楷體" w:hAnsi="標楷體" w:hint="eastAsia"/>
                <w:lang w:eastAsia="zh-HK"/>
              </w:rPr>
              <w:t>A</w:t>
            </w:r>
            <w:r>
              <w:rPr>
                <w:rFonts w:ascii="標楷體" w:eastAsia="標楷體" w:hAnsi="標楷體"/>
                <w:lang w:eastAsia="zh-HK"/>
              </w:rPr>
              <w:t>cDetail</w:t>
            </w:r>
            <w:r w:rsidR="00DE2DB1">
              <w:rPr>
                <w:rFonts w:ascii="標楷體" w:eastAsia="標楷體" w:hAnsi="標楷體" w:hint="eastAsia"/>
              </w:rPr>
              <w:t>.</w:t>
            </w:r>
            <w:r w:rsidR="00DE2DB1">
              <w:rPr>
                <w:rFonts w:ascii="標楷體" w:eastAsia="標楷體" w:hAnsi="標楷體"/>
              </w:rPr>
              <w:t>DbCr</w:t>
            </w:r>
          </w:p>
          <w:p w14:paraId="4840A1C8" w14:textId="0B77C31B" w:rsidR="00DE2DB1" w:rsidRDefault="00DE2DB1" w:rsidP="00344657">
            <w:pPr>
              <w:rPr>
                <w:rFonts w:ascii="標楷體" w:eastAsia="標楷體" w:hAnsi="標楷體"/>
                <w:lang w:eastAsia="zh-HK"/>
              </w:rPr>
            </w:pPr>
            <w:r>
              <w:rPr>
                <w:rFonts w:ascii="標楷體" w:eastAsia="標楷體" w:hAnsi="標楷體" w:hint="eastAsia"/>
                <w:lang w:eastAsia="zh-HK"/>
              </w:rPr>
              <w:t>C</w:t>
            </w:r>
            <w:r>
              <w:rPr>
                <w:rFonts w:ascii="標楷體" w:eastAsia="標楷體" w:hAnsi="標楷體"/>
                <w:lang w:eastAsia="zh-HK"/>
              </w:rPr>
              <w:t>dAcCode.DbCr</w:t>
            </w:r>
          </w:p>
        </w:tc>
        <w:tc>
          <w:tcPr>
            <w:tcW w:w="4241" w:type="dxa"/>
            <w:tcBorders>
              <w:top w:val="single" w:sz="4" w:space="0" w:color="auto"/>
              <w:left w:val="single" w:sz="4" w:space="0" w:color="auto"/>
              <w:bottom w:val="single" w:sz="4" w:space="0" w:color="auto"/>
              <w:right w:val="single" w:sz="4" w:space="0" w:color="auto"/>
            </w:tcBorders>
          </w:tcPr>
          <w:p w14:paraId="2BB3B22C" w14:textId="267D8E1C" w:rsidR="00DE2DB1" w:rsidRDefault="00DE2DB1" w:rsidP="00DE2DB1">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A</w:t>
            </w:r>
            <w:r>
              <w:rPr>
                <w:rFonts w:ascii="標楷體" w:eastAsia="標楷體" w:hAnsi="標楷體"/>
                <w:lang w:eastAsia="zh-HK"/>
              </w:rPr>
              <w:t>cDetail</w:t>
            </w:r>
            <w:r>
              <w:rPr>
                <w:rFonts w:ascii="標楷體" w:eastAsia="標楷體" w:hAnsi="標楷體" w:hint="eastAsia"/>
              </w:rPr>
              <w:t>.</w:t>
            </w:r>
            <w:r>
              <w:rPr>
                <w:rFonts w:ascii="標楷體" w:eastAsia="標楷體" w:hAnsi="標楷體"/>
              </w:rPr>
              <w:t>DbCr</w:t>
            </w:r>
            <w:r>
              <w:rPr>
                <w:rFonts w:ascii="標楷體" w:eastAsia="標楷體" w:hAnsi="標楷體" w:hint="eastAsia"/>
              </w:rPr>
              <w:t>與</w:t>
            </w:r>
            <w:r>
              <w:rPr>
                <w:rFonts w:ascii="標楷體" w:eastAsia="標楷體" w:hAnsi="標楷體" w:hint="eastAsia"/>
                <w:lang w:eastAsia="zh-HK"/>
              </w:rPr>
              <w:t>C</w:t>
            </w:r>
            <w:r>
              <w:rPr>
                <w:rFonts w:ascii="標楷體" w:eastAsia="標楷體" w:hAnsi="標楷體"/>
                <w:lang w:eastAsia="zh-HK"/>
              </w:rPr>
              <w:t>dAcCode.DbCr</w:t>
            </w:r>
            <w:r>
              <w:rPr>
                <w:rFonts w:ascii="標楷體" w:eastAsia="標楷體" w:hAnsi="標楷體" w:hint="eastAsia"/>
                <w:lang w:eastAsia="zh-HK"/>
              </w:rPr>
              <w:t>借貸別相等時為起帳,不等時為銷帳</w:t>
            </w:r>
          </w:p>
          <w:p w14:paraId="728B46CD" w14:textId="27C71455" w:rsidR="00344657" w:rsidRDefault="00344657" w:rsidP="00344657">
            <w:pPr>
              <w:rPr>
                <w:rFonts w:ascii="標楷體" w:eastAsia="標楷體" w:hAnsi="標楷體"/>
                <w:lang w:eastAsia="zh-HK"/>
              </w:rPr>
            </w:pPr>
          </w:p>
        </w:tc>
      </w:tr>
      <w:tr w:rsidR="00344657" w14:paraId="0B5FC634" w14:textId="77777777" w:rsidTr="00DE2DB1">
        <w:tc>
          <w:tcPr>
            <w:tcW w:w="765" w:type="dxa"/>
            <w:tcBorders>
              <w:top w:val="single" w:sz="4" w:space="0" w:color="auto"/>
              <w:left w:val="single" w:sz="4" w:space="0" w:color="auto"/>
              <w:bottom w:val="single" w:sz="4" w:space="0" w:color="auto"/>
              <w:right w:val="single" w:sz="4" w:space="0" w:color="auto"/>
            </w:tcBorders>
          </w:tcPr>
          <w:p w14:paraId="71BFBF6B" w14:textId="77777777" w:rsidR="00344657" w:rsidRDefault="00344657" w:rsidP="00344657">
            <w:pPr>
              <w:jc w:val="center"/>
              <w:rPr>
                <w:rFonts w:ascii="標楷體" w:eastAsia="標楷體" w:hAnsi="標楷體"/>
              </w:rPr>
            </w:pPr>
            <w:r>
              <w:rPr>
                <w:rFonts w:ascii="標楷體" w:eastAsia="標楷體" w:hAnsi="標楷體" w:hint="eastAsia"/>
              </w:rPr>
              <w:t>2</w:t>
            </w:r>
          </w:p>
        </w:tc>
        <w:tc>
          <w:tcPr>
            <w:tcW w:w="1157" w:type="dxa"/>
            <w:tcBorders>
              <w:top w:val="single" w:sz="4" w:space="0" w:color="auto"/>
              <w:left w:val="single" w:sz="4" w:space="0" w:color="auto"/>
              <w:bottom w:val="single" w:sz="4" w:space="0" w:color="auto"/>
              <w:right w:val="single" w:sz="4" w:space="0" w:color="auto"/>
            </w:tcBorders>
          </w:tcPr>
          <w:p w14:paraId="641F694D" w14:textId="77777777" w:rsidR="00344657" w:rsidRDefault="00344657" w:rsidP="00344657">
            <w:pPr>
              <w:jc w:val="center"/>
              <w:rPr>
                <w:rFonts w:ascii="標楷體" w:eastAsia="標楷體" w:hAnsi="標楷體"/>
                <w:lang w:eastAsia="zh-HK"/>
              </w:rPr>
            </w:pPr>
            <w:r>
              <w:rPr>
                <w:rFonts w:ascii="標楷體" w:eastAsia="標楷體" w:hAnsi="標楷體" w:hint="eastAsia"/>
                <w:lang w:eastAsia="zh-HK"/>
              </w:rPr>
              <w:t>資料</w:t>
            </w:r>
          </w:p>
        </w:tc>
        <w:tc>
          <w:tcPr>
            <w:tcW w:w="1764" w:type="dxa"/>
            <w:tcBorders>
              <w:top w:val="single" w:sz="4" w:space="0" w:color="auto"/>
              <w:left w:val="single" w:sz="4" w:space="0" w:color="auto"/>
              <w:bottom w:val="single" w:sz="4" w:space="0" w:color="auto"/>
              <w:right w:val="single" w:sz="4" w:space="0" w:color="auto"/>
            </w:tcBorders>
          </w:tcPr>
          <w:p w14:paraId="24178B83" w14:textId="7EF11FC2" w:rsidR="00344657" w:rsidRDefault="004775DD" w:rsidP="00344657">
            <w:pPr>
              <w:rPr>
                <w:rFonts w:ascii="標楷體" w:eastAsia="標楷體" w:hAnsi="標楷體"/>
                <w:lang w:eastAsia="zh-HK"/>
              </w:rPr>
            </w:pPr>
            <w:r>
              <w:rPr>
                <w:rFonts w:ascii="標楷體" w:eastAsia="標楷體" w:hAnsi="標楷體" w:hint="eastAsia"/>
                <w:lang w:eastAsia="zh-HK"/>
              </w:rPr>
              <w:t>銷帳編號</w:t>
            </w:r>
          </w:p>
        </w:tc>
        <w:tc>
          <w:tcPr>
            <w:tcW w:w="3096" w:type="dxa"/>
            <w:tcBorders>
              <w:top w:val="single" w:sz="4" w:space="0" w:color="auto"/>
              <w:left w:val="single" w:sz="4" w:space="0" w:color="auto"/>
              <w:bottom w:val="single" w:sz="4" w:space="0" w:color="auto"/>
              <w:right w:val="single" w:sz="4" w:space="0" w:color="auto"/>
            </w:tcBorders>
          </w:tcPr>
          <w:p w14:paraId="67B0AEF6" w14:textId="393DF3CC" w:rsidR="00344657" w:rsidRPr="006F6035" w:rsidRDefault="00344657" w:rsidP="00344657">
            <w:pPr>
              <w:rPr>
                <w:rFonts w:ascii="標楷體" w:eastAsia="標楷體" w:hAnsi="標楷體" w:cs="細明體"/>
                <w:kern w:val="0"/>
              </w:rPr>
            </w:pPr>
            <w:r w:rsidRPr="006F6035">
              <w:rPr>
                <w:rFonts w:ascii="標楷體" w:eastAsia="標楷體" w:hAnsi="標楷體" w:cs="細明體"/>
                <w:kern w:val="0"/>
              </w:rPr>
              <w:t>AcDetail.</w:t>
            </w:r>
            <w:r w:rsidR="00DE2DB1">
              <w:rPr>
                <w:rFonts w:ascii="標楷體" w:eastAsia="標楷體" w:hAnsi="標楷體" w:cs="細明體"/>
                <w:kern w:val="0"/>
              </w:rPr>
              <w:t>RvNo</w:t>
            </w:r>
          </w:p>
        </w:tc>
        <w:tc>
          <w:tcPr>
            <w:tcW w:w="4241" w:type="dxa"/>
            <w:tcBorders>
              <w:top w:val="single" w:sz="4" w:space="0" w:color="auto"/>
              <w:left w:val="single" w:sz="4" w:space="0" w:color="auto"/>
              <w:bottom w:val="single" w:sz="4" w:space="0" w:color="auto"/>
              <w:right w:val="single" w:sz="4" w:space="0" w:color="auto"/>
            </w:tcBorders>
          </w:tcPr>
          <w:p w14:paraId="0034F9CC" w14:textId="3EA47D07" w:rsidR="00344657" w:rsidRDefault="00DE2DB1" w:rsidP="00344657">
            <w:pPr>
              <w:rPr>
                <w:rFonts w:ascii="標楷體" w:eastAsia="標楷體" w:hAnsi="標楷體"/>
                <w:lang w:eastAsia="zh-HK"/>
              </w:rPr>
            </w:pPr>
            <w:r>
              <w:rPr>
                <w:rFonts w:ascii="標楷體" w:eastAsia="標楷體" w:hAnsi="標楷體" w:hint="eastAsia"/>
                <w:lang w:eastAsia="zh-HK"/>
              </w:rPr>
              <w:t>銷帳編號</w:t>
            </w:r>
          </w:p>
        </w:tc>
      </w:tr>
      <w:tr w:rsidR="00344657" w14:paraId="3A6DE717" w14:textId="77777777" w:rsidTr="00DE2DB1">
        <w:tc>
          <w:tcPr>
            <w:tcW w:w="765" w:type="dxa"/>
            <w:tcBorders>
              <w:top w:val="single" w:sz="4" w:space="0" w:color="auto"/>
              <w:left w:val="single" w:sz="4" w:space="0" w:color="auto"/>
              <w:bottom w:val="single" w:sz="4" w:space="0" w:color="auto"/>
              <w:right w:val="single" w:sz="4" w:space="0" w:color="auto"/>
            </w:tcBorders>
            <w:hideMark/>
          </w:tcPr>
          <w:p w14:paraId="74436A1E" w14:textId="77777777" w:rsidR="00344657" w:rsidRDefault="00344657" w:rsidP="00344657">
            <w:pPr>
              <w:jc w:val="center"/>
              <w:rPr>
                <w:rFonts w:ascii="標楷體" w:eastAsia="標楷體" w:hAnsi="標楷體"/>
              </w:rPr>
            </w:pPr>
            <w:r>
              <w:rPr>
                <w:rFonts w:ascii="標楷體" w:eastAsia="標楷體" w:hAnsi="標楷體" w:hint="eastAsia"/>
              </w:rPr>
              <w:t>3</w:t>
            </w:r>
          </w:p>
        </w:tc>
        <w:tc>
          <w:tcPr>
            <w:tcW w:w="1157" w:type="dxa"/>
            <w:tcBorders>
              <w:top w:val="single" w:sz="4" w:space="0" w:color="auto"/>
              <w:left w:val="single" w:sz="4" w:space="0" w:color="auto"/>
              <w:bottom w:val="single" w:sz="4" w:space="0" w:color="auto"/>
              <w:right w:val="single" w:sz="4" w:space="0" w:color="auto"/>
            </w:tcBorders>
          </w:tcPr>
          <w:p w14:paraId="594AF613" w14:textId="77777777" w:rsidR="00344657" w:rsidRDefault="00344657" w:rsidP="00344657">
            <w:pPr>
              <w:jc w:val="center"/>
              <w:rPr>
                <w:rFonts w:ascii="標楷體" w:eastAsia="標楷體" w:hAnsi="標楷體"/>
                <w:lang w:eastAsia="zh-HK"/>
              </w:rPr>
            </w:pPr>
            <w:r w:rsidRPr="0022097C">
              <w:rPr>
                <w:rFonts w:ascii="標楷體" w:eastAsia="標楷體" w:hAnsi="標楷體" w:hint="eastAsia"/>
                <w:lang w:eastAsia="zh-HK"/>
              </w:rPr>
              <w:t>資料</w:t>
            </w:r>
          </w:p>
        </w:tc>
        <w:tc>
          <w:tcPr>
            <w:tcW w:w="1764" w:type="dxa"/>
            <w:tcBorders>
              <w:top w:val="single" w:sz="4" w:space="0" w:color="auto"/>
              <w:left w:val="single" w:sz="4" w:space="0" w:color="auto"/>
              <w:bottom w:val="single" w:sz="4" w:space="0" w:color="auto"/>
              <w:right w:val="single" w:sz="4" w:space="0" w:color="auto"/>
            </w:tcBorders>
          </w:tcPr>
          <w:p w14:paraId="2BCF2B44" w14:textId="29FA3E6F" w:rsidR="00344657" w:rsidRDefault="004775DD" w:rsidP="00344657">
            <w:pPr>
              <w:rPr>
                <w:rFonts w:ascii="標楷體" w:eastAsia="標楷體" w:hAnsi="標楷體"/>
                <w:lang w:eastAsia="zh-HK"/>
              </w:rPr>
            </w:pPr>
            <w:r>
              <w:rPr>
                <w:rFonts w:ascii="標楷體" w:eastAsia="標楷體" w:hAnsi="標楷體" w:hint="eastAsia"/>
                <w:lang w:eastAsia="zh-HK"/>
              </w:rPr>
              <w:t>會計日期</w:t>
            </w:r>
          </w:p>
        </w:tc>
        <w:tc>
          <w:tcPr>
            <w:tcW w:w="3096" w:type="dxa"/>
            <w:tcBorders>
              <w:top w:val="single" w:sz="4" w:space="0" w:color="auto"/>
              <w:left w:val="single" w:sz="4" w:space="0" w:color="auto"/>
              <w:bottom w:val="single" w:sz="4" w:space="0" w:color="auto"/>
              <w:right w:val="single" w:sz="4" w:space="0" w:color="auto"/>
            </w:tcBorders>
          </w:tcPr>
          <w:p w14:paraId="45BBACEA" w14:textId="514FE35B" w:rsidR="00344657" w:rsidRDefault="00344657" w:rsidP="00344657">
            <w:pPr>
              <w:rPr>
                <w:rFonts w:ascii="標楷體" w:eastAsia="標楷體" w:hAnsi="標楷體"/>
                <w:lang w:eastAsia="zh-HK"/>
              </w:rPr>
            </w:pPr>
            <w:r>
              <w:rPr>
                <w:rFonts w:ascii="標楷體" w:eastAsia="標楷體" w:hAnsi="標楷體" w:hint="eastAsia"/>
                <w:lang w:eastAsia="zh-HK"/>
              </w:rPr>
              <w:t>A</w:t>
            </w:r>
            <w:r>
              <w:rPr>
                <w:rFonts w:ascii="標楷體" w:eastAsia="標楷體" w:hAnsi="標楷體"/>
                <w:lang w:eastAsia="zh-HK"/>
              </w:rPr>
              <w:t>cDetail.Ac</w:t>
            </w:r>
            <w:r w:rsidR="00DE2DB1">
              <w:rPr>
                <w:rFonts w:ascii="標楷體" w:eastAsia="標楷體" w:hAnsi="標楷體"/>
                <w:lang w:eastAsia="zh-HK"/>
              </w:rPr>
              <w:t>Date</w:t>
            </w:r>
          </w:p>
        </w:tc>
        <w:tc>
          <w:tcPr>
            <w:tcW w:w="4241" w:type="dxa"/>
            <w:tcBorders>
              <w:top w:val="single" w:sz="4" w:space="0" w:color="auto"/>
              <w:left w:val="single" w:sz="4" w:space="0" w:color="auto"/>
              <w:bottom w:val="single" w:sz="4" w:space="0" w:color="auto"/>
              <w:right w:val="single" w:sz="4" w:space="0" w:color="auto"/>
            </w:tcBorders>
          </w:tcPr>
          <w:p w14:paraId="4BE56559" w14:textId="24FB64B0" w:rsidR="00344657" w:rsidRDefault="00DE2DB1" w:rsidP="00344657">
            <w:pPr>
              <w:rPr>
                <w:rFonts w:ascii="標楷體" w:eastAsia="標楷體" w:hAnsi="標楷體"/>
              </w:rPr>
            </w:pPr>
            <w:r>
              <w:rPr>
                <w:rFonts w:ascii="標楷體" w:eastAsia="標楷體" w:hAnsi="標楷體" w:hint="eastAsia"/>
              </w:rPr>
              <w:t>會計日期</w:t>
            </w:r>
          </w:p>
        </w:tc>
      </w:tr>
      <w:tr w:rsidR="00344657" w14:paraId="2ECAD190" w14:textId="77777777" w:rsidTr="00DE2DB1">
        <w:tc>
          <w:tcPr>
            <w:tcW w:w="765" w:type="dxa"/>
            <w:tcBorders>
              <w:top w:val="single" w:sz="4" w:space="0" w:color="auto"/>
              <w:left w:val="single" w:sz="4" w:space="0" w:color="auto"/>
              <w:bottom w:val="single" w:sz="4" w:space="0" w:color="auto"/>
              <w:right w:val="single" w:sz="4" w:space="0" w:color="auto"/>
            </w:tcBorders>
          </w:tcPr>
          <w:p w14:paraId="25473C71" w14:textId="77777777" w:rsidR="00344657" w:rsidRDefault="00344657" w:rsidP="00344657">
            <w:pPr>
              <w:jc w:val="center"/>
              <w:rPr>
                <w:rFonts w:ascii="標楷體" w:eastAsia="標楷體" w:hAnsi="標楷體"/>
              </w:rPr>
            </w:pPr>
            <w:r>
              <w:rPr>
                <w:rFonts w:ascii="標楷體" w:eastAsia="標楷體" w:hAnsi="標楷體" w:hint="eastAsia"/>
              </w:rPr>
              <w:t>4</w:t>
            </w:r>
          </w:p>
        </w:tc>
        <w:tc>
          <w:tcPr>
            <w:tcW w:w="1157" w:type="dxa"/>
            <w:tcBorders>
              <w:top w:val="single" w:sz="4" w:space="0" w:color="auto"/>
              <w:left w:val="single" w:sz="4" w:space="0" w:color="auto"/>
              <w:bottom w:val="single" w:sz="4" w:space="0" w:color="auto"/>
              <w:right w:val="single" w:sz="4" w:space="0" w:color="auto"/>
            </w:tcBorders>
          </w:tcPr>
          <w:p w14:paraId="38E681C9" w14:textId="77777777" w:rsidR="00344657" w:rsidRDefault="00344657" w:rsidP="00344657">
            <w:pPr>
              <w:jc w:val="center"/>
              <w:rPr>
                <w:rFonts w:ascii="標楷體" w:eastAsia="標楷體" w:hAnsi="標楷體"/>
                <w:lang w:eastAsia="zh-HK"/>
              </w:rPr>
            </w:pPr>
            <w:r w:rsidRPr="0022097C">
              <w:rPr>
                <w:rFonts w:ascii="標楷體" w:eastAsia="標楷體" w:hAnsi="標楷體" w:hint="eastAsia"/>
                <w:lang w:eastAsia="zh-HK"/>
              </w:rPr>
              <w:t>資料</w:t>
            </w:r>
          </w:p>
        </w:tc>
        <w:tc>
          <w:tcPr>
            <w:tcW w:w="1764" w:type="dxa"/>
            <w:tcBorders>
              <w:top w:val="single" w:sz="4" w:space="0" w:color="auto"/>
              <w:left w:val="single" w:sz="4" w:space="0" w:color="auto"/>
              <w:bottom w:val="single" w:sz="4" w:space="0" w:color="auto"/>
              <w:right w:val="single" w:sz="4" w:space="0" w:color="auto"/>
            </w:tcBorders>
          </w:tcPr>
          <w:p w14:paraId="7E0DC179" w14:textId="5466D6D6" w:rsidR="00344657" w:rsidRDefault="004775DD" w:rsidP="00344657">
            <w:pPr>
              <w:rPr>
                <w:rFonts w:ascii="標楷體" w:eastAsia="標楷體" w:hAnsi="標楷體"/>
                <w:lang w:eastAsia="zh-HK"/>
              </w:rPr>
            </w:pPr>
            <w:r>
              <w:rPr>
                <w:rFonts w:ascii="標楷體" w:eastAsia="標楷體" w:hAnsi="標楷體" w:hint="eastAsia"/>
                <w:lang w:eastAsia="zh-HK"/>
              </w:rPr>
              <w:t>交易金額</w:t>
            </w:r>
          </w:p>
        </w:tc>
        <w:tc>
          <w:tcPr>
            <w:tcW w:w="3096" w:type="dxa"/>
            <w:tcBorders>
              <w:top w:val="single" w:sz="4" w:space="0" w:color="auto"/>
              <w:left w:val="single" w:sz="4" w:space="0" w:color="auto"/>
              <w:bottom w:val="single" w:sz="4" w:space="0" w:color="auto"/>
              <w:right w:val="single" w:sz="4" w:space="0" w:color="auto"/>
            </w:tcBorders>
          </w:tcPr>
          <w:p w14:paraId="70C44DC5" w14:textId="222D150D" w:rsidR="00344657" w:rsidRDefault="00344657" w:rsidP="00344657">
            <w:pPr>
              <w:rPr>
                <w:rFonts w:ascii="標楷體" w:eastAsia="標楷體" w:hAnsi="標楷體"/>
                <w:lang w:eastAsia="zh-HK"/>
              </w:rPr>
            </w:pPr>
            <w:r>
              <w:rPr>
                <w:rFonts w:ascii="標楷體" w:eastAsia="標楷體" w:hAnsi="標楷體" w:hint="eastAsia"/>
                <w:lang w:eastAsia="zh-HK"/>
              </w:rPr>
              <w:t>A</w:t>
            </w:r>
            <w:r>
              <w:rPr>
                <w:rFonts w:ascii="標楷體" w:eastAsia="標楷體" w:hAnsi="標楷體"/>
                <w:lang w:eastAsia="zh-HK"/>
              </w:rPr>
              <w:t>cDetail.</w:t>
            </w:r>
            <w:r w:rsidR="00DE2DB1">
              <w:rPr>
                <w:rFonts w:ascii="標楷體" w:eastAsia="標楷體" w:hAnsi="標楷體"/>
                <w:lang w:eastAsia="zh-HK"/>
              </w:rPr>
              <w:t>TxAmt</w:t>
            </w:r>
          </w:p>
        </w:tc>
        <w:tc>
          <w:tcPr>
            <w:tcW w:w="4241" w:type="dxa"/>
            <w:tcBorders>
              <w:top w:val="single" w:sz="4" w:space="0" w:color="auto"/>
              <w:left w:val="single" w:sz="4" w:space="0" w:color="auto"/>
              <w:bottom w:val="single" w:sz="4" w:space="0" w:color="auto"/>
              <w:right w:val="single" w:sz="4" w:space="0" w:color="auto"/>
            </w:tcBorders>
          </w:tcPr>
          <w:p w14:paraId="35E86080" w14:textId="6027815F" w:rsidR="00344657" w:rsidRDefault="00DE2DB1" w:rsidP="00344657">
            <w:pPr>
              <w:rPr>
                <w:rFonts w:ascii="標楷體" w:eastAsia="標楷體" w:hAnsi="標楷體"/>
              </w:rPr>
            </w:pPr>
            <w:r>
              <w:rPr>
                <w:rFonts w:ascii="標楷體" w:eastAsia="標楷體" w:hAnsi="標楷體" w:hint="eastAsia"/>
                <w:lang w:eastAsia="zh-HK"/>
              </w:rPr>
              <w:t>交易金額</w:t>
            </w:r>
          </w:p>
        </w:tc>
      </w:tr>
      <w:tr w:rsidR="00DE2DB1" w14:paraId="7AFC19BB" w14:textId="77777777" w:rsidTr="00DE2DB1">
        <w:tc>
          <w:tcPr>
            <w:tcW w:w="765" w:type="dxa"/>
            <w:tcBorders>
              <w:top w:val="single" w:sz="4" w:space="0" w:color="auto"/>
              <w:left w:val="single" w:sz="4" w:space="0" w:color="auto"/>
              <w:bottom w:val="single" w:sz="4" w:space="0" w:color="auto"/>
              <w:right w:val="single" w:sz="4" w:space="0" w:color="auto"/>
            </w:tcBorders>
          </w:tcPr>
          <w:p w14:paraId="35D64A98" w14:textId="77777777" w:rsidR="00DE2DB1" w:rsidRDefault="00DE2DB1" w:rsidP="00DE2DB1">
            <w:pPr>
              <w:jc w:val="center"/>
              <w:rPr>
                <w:rFonts w:ascii="標楷體" w:eastAsia="標楷體" w:hAnsi="標楷體"/>
              </w:rPr>
            </w:pPr>
            <w:r>
              <w:rPr>
                <w:rFonts w:ascii="標楷體" w:eastAsia="標楷體" w:hAnsi="標楷體" w:hint="eastAsia"/>
              </w:rPr>
              <w:t>5</w:t>
            </w:r>
          </w:p>
        </w:tc>
        <w:tc>
          <w:tcPr>
            <w:tcW w:w="1157" w:type="dxa"/>
            <w:tcBorders>
              <w:top w:val="single" w:sz="4" w:space="0" w:color="auto"/>
              <w:left w:val="single" w:sz="4" w:space="0" w:color="auto"/>
              <w:bottom w:val="single" w:sz="4" w:space="0" w:color="auto"/>
              <w:right w:val="single" w:sz="4" w:space="0" w:color="auto"/>
            </w:tcBorders>
          </w:tcPr>
          <w:p w14:paraId="78F8756B" w14:textId="77777777" w:rsidR="00DE2DB1" w:rsidRDefault="00DE2DB1" w:rsidP="00DE2DB1">
            <w:pPr>
              <w:jc w:val="center"/>
              <w:rPr>
                <w:rFonts w:ascii="標楷體" w:eastAsia="標楷體" w:hAnsi="標楷體"/>
                <w:lang w:eastAsia="zh-HK"/>
              </w:rPr>
            </w:pPr>
            <w:r w:rsidRPr="0022097C">
              <w:rPr>
                <w:rFonts w:ascii="標楷體" w:eastAsia="標楷體" w:hAnsi="標楷體" w:hint="eastAsia"/>
                <w:lang w:eastAsia="zh-HK"/>
              </w:rPr>
              <w:t>資料</w:t>
            </w:r>
          </w:p>
        </w:tc>
        <w:tc>
          <w:tcPr>
            <w:tcW w:w="1764" w:type="dxa"/>
            <w:tcBorders>
              <w:top w:val="single" w:sz="4" w:space="0" w:color="auto"/>
              <w:left w:val="single" w:sz="4" w:space="0" w:color="auto"/>
              <w:bottom w:val="single" w:sz="4" w:space="0" w:color="auto"/>
              <w:right w:val="single" w:sz="4" w:space="0" w:color="auto"/>
            </w:tcBorders>
          </w:tcPr>
          <w:p w14:paraId="6EBD7FA8" w14:textId="2469B082" w:rsidR="00DE2DB1" w:rsidRDefault="00DE2DB1" w:rsidP="00DE2DB1">
            <w:pPr>
              <w:rPr>
                <w:rFonts w:ascii="標楷體" w:eastAsia="標楷體" w:hAnsi="標楷體"/>
                <w:lang w:eastAsia="zh-HK"/>
              </w:rPr>
            </w:pPr>
            <w:r>
              <w:rPr>
                <w:rFonts w:ascii="標楷體" w:eastAsia="標楷體" w:hAnsi="標楷體" w:hint="eastAsia"/>
                <w:lang w:eastAsia="zh-HK"/>
              </w:rPr>
              <w:t>交易代號</w:t>
            </w:r>
          </w:p>
        </w:tc>
        <w:tc>
          <w:tcPr>
            <w:tcW w:w="3096" w:type="dxa"/>
            <w:tcBorders>
              <w:top w:val="single" w:sz="4" w:space="0" w:color="auto"/>
              <w:left w:val="single" w:sz="4" w:space="0" w:color="auto"/>
              <w:bottom w:val="single" w:sz="4" w:space="0" w:color="auto"/>
              <w:right w:val="single" w:sz="4" w:space="0" w:color="auto"/>
            </w:tcBorders>
          </w:tcPr>
          <w:p w14:paraId="2F453F56" w14:textId="77777777" w:rsidR="00DE2DB1" w:rsidRDefault="00DE2DB1" w:rsidP="00DE2DB1">
            <w:pPr>
              <w:rPr>
                <w:rFonts w:ascii="標楷體" w:eastAsia="標楷體" w:hAnsi="標楷體"/>
                <w:lang w:eastAsia="zh-HK"/>
              </w:rPr>
            </w:pPr>
            <w:r>
              <w:rPr>
                <w:rFonts w:ascii="標楷體" w:eastAsia="標楷體" w:hAnsi="標楷體" w:hint="eastAsia"/>
                <w:lang w:eastAsia="zh-HK"/>
              </w:rPr>
              <w:t>A</w:t>
            </w:r>
            <w:r>
              <w:rPr>
                <w:rFonts w:ascii="標楷體" w:eastAsia="標楷體" w:hAnsi="標楷體"/>
                <w:lang w:eastAsia="zh-HK"/>
              </w:rPr>
              <w:t>cDetail.TitaTxcd</w:t>
            </w:r>
          </w:p>
          <w:p w14:paraId="76D73E8C" w14:textId="0E9B89AE" w:rsidR="00DE2DB1" w:rsidRPr="006F6035" w:rsidRDefault="00DE2DB1" w:rsidP="00DE2DB1">
            <w:pPr>
              <w:rPr>
                <w:rFonts w:ascii="標楷體" w:eastAsia="標楷體" w:hAnsi="標楷體" w:cs="細明體"/>
                <w:kern w:val="0"/>
              </w:rPr>
            </w:pPr>
            <w:r>
              <w:rPr>
                <w:rFonts w:ascii="標楷體" w:eastAsia="標楷體" w:hAnsi="標楷體" w:hint="eastAsia"/>
                <w:lang w:eastAsia="zh-HK"/>
              </w:rPr>
              <w:t>T</w:t>
            </w:r>
            <w:r>
              <w:rPr>
                <w:rFonts w:ascii="標楷體" w:eastAsia="標楷體" w:hAnsi="標楷體"/>
                <w:lang w:eastAsia="zh-HK"/>
              </w:rPr>
              <w:t>xTranCode.TranItem</w:t>
            </w:r>
          </w:p>
        </w:tc>
        <w:tc>
          <w:tcPr>
            <w:tcW w:w="4241" w:type="dxa"/>
            <w:tcBorders>
              <w:top w:val="single" w:sz="4" w:space="0" w:color="auto"/>
              <w:left w:val="single" w:sz="4" w:space="0" w:color="auto"/>
              <w:bottom w:val="single" w:sz="4" w:space="0" w:color="auto"/>
              <w:right w:val="single" w:sz="4" w:space="0" w:color="auto"/>
            </w:tcBorders>
          </w:tcPr>
          <w:p w14:paraId="3A877E11" w14:textId="3FA2110E" w:rsidR="00DE2DB1" w:rsidRDefault="00DE2DB1" w:rsidP="00DE2DB1">
            <w:pPr>
              <w:rPr>
                <w:rFonts w:ascii="標楷體" w:eastAsia="標楷體" w:hAnsi="標楷體"/>
                <w:lang w:eastAsia="zh-HK"/>
              </w:rPr>
            </w:pPr>
            <w:r>
              <w:rPr>
                <w:rFonts w:ascii="標楷體" w:eastAsia="標楷體" w:hAnsi="標楷體" w:hint="eastAsia"/>
              </w:rPr>
              <w:t>交易代號+交易名稱</w:t>
            </w:r>
          </w:p>
        </w:tc>
      </w:tr>
      <w:tr w:rsidR="00344657" w14:paraId="6E10BA4F" w14:textId="77777777" w:rsidTr="00DE2DB1">
        <w:tc>
          <w:tcPr>
            <w:tcW w:w="765" w:type="dxa"/>
            <w:tcBorders>
              <w:top w:val="single" w:sz="4" w:space="0" w:color="auto"/>
              <w:left w:val="single" w:sz="4" w:space="0" w:color="auto"/>
              <w:bottom w:val="single" w:sz="4" w:space="0" w:color="auto"/>
              <w:right w:val="single" w:sz="4" w:space="0" w:color="auto"/>
            </w:tcBorders>
          </w:tcPr>
          <w:p w14:paraId="347406AE" w14:textId="77777777" w:rsidR="00344657" w:rsidRDefault="00344657" w:rsidP="00344657">
            <w:pPr>
              <w:jc w:val="center"/>
              <w:rPr>
                <w:rFonts w:ascii="標楷體" w:eastAsia="標楷體" w:hAnsi="標楷體"/>
              </w:rPr>
            </w:pPr>
            <w:r>
              <w:rPr>
                <w:rFonts w:ascii="標楷體" w:eastAsia="標楷體" w:hAnsi="標楷體" w:hint="eastAsia"/>
              </w:rPr>
              <w:t>6</w:t>
            </w:r>
          </w:p>
        </w:tc>
        <w:tc>
          <w:tcPr>
            <w:tcW w:w="1157" w:type="dxa"/>
            <w:tcBorders>
              <w:top w:val="single" w:sz="4" w:space="0" w:color="auto"/>
              <w:left w:val="single" w:sz="4" w:space="0" w:color="auto"/>
              <w:bottom w:val="single" w:sz="4" w:space="0" w:color="auto"/>
              <w:right w:val="single" w:sz="4" w:space="0" w:color="auto"/>
            </w:tcBorders>
            <w:hideMark/>
          </w:tcPr>
          <w:p w14:paraId="623122D7" w14:textId="77777777" w:rsidR="00344657" w:rsidRDefault="00344657" w:rsidP="00344657">
            <w:pPr>
              <w:jc w:val="center"/>
              <w:rPr>
                <w:rFonts w:ascii="標楷體" w:eastAsia="標楷體" w:hAnsi="標楷體"/>
                <w:lang w:eastAsia="zh-HK"/>
              </w:rPr>
            </w:pPr>
            <w:r>
              <w:rPr>
                <w:rFonts w:ascii="標楷體" w:eastAsia="標楷體" w:hAnsi="標楷體" w:hint="eastAsia"/>
                <w:lang w:eastAsia="zh-HK"/>
              </w:rPr>
              <w:t>資料</w:t>
            </w:r>
          </w:p>
        </w:tc>
        <w:tc>
          <w:tcPr>
            <w:tcW w:w="1764" w:type="dxa"/>
            <w:tcBorders>
              <w:top w:val="single" w:sz="4" w:space="0" w:color="auto"/>
              <w:left w:val="single" w:sz="4" w:space="0" w:color="auto"/>
              <w:bottom w:val="single" w:sz="4" w:space="0" w:color="auto"/>
              <w:right w:val="single" w:sz="4" w:space="0" w:color="auto"/>
            </w:tcBorders>
            <w:hideMark/>
          </w:tcPr>
          <w:p w14:paraId="121285F3" w14:textId="11923010" w:rsidR="00344657" w:rsidRDefault="004775DD" w:rsidP="00344657">
            <w:pPr>
              <w:rPr>
                <w:rFonts w:ascii="標楷體" w:eastAsia="標楷體" w:hAnsi="標楷體"/>
                <w:lang w:eastAsia="zh-HK"/>
              </w:rPr>
            </w:pPr>
            <w:r>
              <w:rPr>
                <w:rFonts w:ascii="標楷體" w:eastAsia="標楷體" w:hAnsi="標楷體" w:hint="eastAsia"/>
                <w:lang w:eastAsia="zh-HK"/>
              </w:rPr>
              <w:t>摘要</w:t>
            </w:r>
          </w:p>
        </w:tc>
        <w:tc>
          <w:tcPr>
            <w:tcW w:w="3096" w:type="dxa"/>
            <w:tcBorders>
              <w:top w:val="single" w:sz="4" w:space="0" w:color="auto"/>
              <w:left w:val="single" w:sz="4" w:space="0" w:color="auto"/>
              <w:bottom w:val="single" w:sz="4" w:space="0" w:color="auto"/>
              <w:right w:val="single" w:sz="4" w:space="0" w:color="auto"/>
            </w:tcBorders>
            <w:hideMark/>
          </w:tcPr>
          <w:p w14:paraId="6BA967B5" w14:textId="1E763A59" w:rsidR="00344657" w:rsidRPr="008B70C2" w:rsidRDefault="00DE2DB1" w:rsidP="00344657">
            <w:pPr>
              <w:rPr>
                <w:rFonts w:ascii="標楷體" w:eastAsia="標楷體" w:hAnsi="標楷體"/>
                <w:lang w:eastAsia="zh-HK"/>
              </w:rPr>
            </w:pPr>
            <w:r w:rsidRPr="008B70C2">
              <w:rPr>
                <w:rFonts w:ascii="標楷體" w:eastAsia="標楷體" w:hAnsi="標楷體" w:cs="細明體"/>
                <w:kern w:val="0"/>
              </w:rPr>
              <w:t>AcDetail.</w:t>
            </w:r>
            <w:r>
              <w:rPr>
                <w:rFonts w:ascii="標楷體" w:eastAsia="標楷體" w:hAnsi="標楷體" w:cs="細明體" w:hint="eastAsia"/>
                <w:kern w:val="0"/>
              </w:rPr>
              <w:t>S</w:t>
            </w:r>
            <w:r>
              <w:rPr>
                <w:rFonts w:ascii="標楷體" w:eastAsia="標楷體" w:hAnsi="標楷體" w:cs="細明體"/>
                <w:kern w:val="0"/>
              </w:rPr>
              <w:t>lipNote</w:t>
            </w:r>
          </w:p>
        </w:tc>
        <w:tc>
          <w:tcPr>
            <w:tcW w:w="4241" w:type="dxa"/>
            <w:tcBorders>
              <w:top w:val="single" w:sz="4" w:space="0" w:color="auto"/>
              <w:left w:val="single" w:sz="4" w:space="0" w:color="auto"/>
              <w:bottom w:val="single" w:sz="4" w:space="0" w:color="auto"/>
              <w:right w:val="single" w:sz="4" w:space="0" w:color="auto"/>
            </w:tcBorders>
            <w:hideMark/>
          </w:tcPr>
          <w:p w14:paraId="5DC51DAF" w14:textId="352AE1C6" w:rsidR="00344657" w:rsidRDefault="00DE2DB1" w:rsidP="00344657">
            <w:pPr>
              <w:rPr>
                <w:rFonts w:ascii="標楷體" w:eastAsia="標楷體" w:hAnsi="標楷體"/>
                <w:lang w:eastAsia="zh-HK"/>
              </w:rPr>
            </w:pPr>
            <w:r>
              <w:rPr>
                <w:rFonts w:ascii="標楷體" w:eastAsia="標楷體" w:hAnsi="標楷體" w:hint="eastAsia"/>
                <w:lang w:eastAsia="zh-HK"/>
              </w:rPr>
              <w:t>摘要</w:t>
            </w:r>
          </w:p>
        </w:tc>
      </w:tr>
      <w:tr w:rsidR="00344657" w14:paraId="64ACE937" w14:textId="77777777" w:rsidTr="00DE2DB1">
        <w:tc>
          <w:tcPr>
            <w:tcW w:w="765" w:type="dxa"/>
            <w:tcBorders>
              <w:top w:val="single" w:sz="4" w:space="0" w:color="auto"/>
              <w:left w:val="single" w:sz="4" w:space="0" w:color="auto"/>
              <w:bottom w:val="single" w:sz="4" w:space="0" w:color="auto"/>
              <w:right w:val="single" w:sz="4" w:space="0" w:color="auto"/>
            </w:tcBorders>
          </w:tcPr>
          <w:p w14:paraId="12C84C95" w14:textId="77777777" w:rsidR="00344657" w:rsidRDefault="00344657" w:rsidP="00344657">
            <w:pPr>
              <w:jc w:val="center"/>
              <w:rPr>
                <w:rFonts w:ascii="標楷體" w:eastAsia="標楷體" w:hAnsi="標楷體"/>
              </w:rPr>
            </w:pPr>
            <w:r>
              <w:rPr>
                <w:rFonts w:ascii="標楷體" w:eastAsia="標楷體" w:hAnsi="標楷體" w:hint="eastAsia"/>
              </w:rPr>
              <w:t>7</w:t>
            </w:r>
          </w:p>
        </w:tc>
        <w:tc>
          <w:tcPr>
            <w:tcW w:w="1157" w:type="dxa"/>
            <w:tcBorders>
              <w:top w:val="single" w:sz="4" w:space="0" w:color="auto"/>
              <w:left w:val="single" w:sz="4" w:space="0" w:color="auto"/>
              <w:bottom w:val="single" w:sz="4" w:space="0" w:color="auto"/>
              <w:right w:val="single" w:sz="4" w:space="0" w:color="auto"/>
            </w:tcBorders>
            <w:hideMark/>
          </w:tcPr>
          <w:p w14:paraId="292EA88D" w14:textId="77777777" w:rsidR="00344657" w:rsidRDefault="00344657" w:rsidP="00344657">
            <w:pPr>
              <w:jc w:val="center"/>
              <w:rPr>
                <w:rFonts w:ascii="標楷體" w:eastAsia="標楷體" w:hAnsi="標楷體"/>
                <w:lang w:eastAsia="zh-HK"/>
              </w:rPr>
            </w:pPr>
            <w:r>
              <w:rPr>
                <w:rFonts w:ascii="標楷體" w:eastAsia="標楷體" w:hAnsi="標楷體" w:hint="eastAsia"/>
                <w:lang w:eastAsia="zh-HK"/>
              </w:rPr>
              <w:t>資料</w:t>
            </w:r>
          </w:p>
        </w:tc>
        <w:tc>
          <w:tcPr>
            <w:tcW w:w="1764" w:type="dxa"/>
            <w:tcBorders>
              <w:top w:val="single" w:sz="4" w:space="0" w:color="auto"/>
              <w:left w:val="single" w:sz="4" w:space="0" w:color="auto"/>
              <w:bottom w:val="single" w:sz="4" w:space="0" w:color="auto"/>
              <w:right w:val="single" w:sz="4" w:space="0" w:color="auto"/>
            </w:tcBorders>
            <w:hideMark/>
          </w:tcPr>
          <w:p w14:paraId="7E04FA71" w14:textId="26DBA1B8" w:rsidR="00344657" w:rsidRDefault="004775DD" w:rsidP="00344657">
            <w:pPr>
              <w:rPr>
                <w:rFonts w:ascii="標楷體" w:eastAsia="標楷體" w:hAnsi="標楷體"/>
                <w:lang w:eastAsia="zh-HK"/>
              </w:rPr>
            </w:pPr>
            <w:r>
              <w:rPr>
                <w:rFonts w:ascii="標楷體" w:eastAsia="標楷體" w:hAnsi="標楷體" w:hint="eastAsia"/>
                <w:lang w:eastAsia="zh-HK"/>
              </w:rPr>
              <w:t>交易序號</w:t>
            </w:r>
          </w:p>
        </w:tc>
        <w:tc>
          <w:tcPr>
            <w:tcW w:w="3096" w:type="dxa"/>
            <w:tcBorders>
              <w:top w:val="single" w:sz="4" w:space="0" w:color="auto"/>
              <w:left w:val="single" w:sz="4" w:space="0" w:color="auto"/>
              <w:bottom w:val="single" w:sz="4" w:space="0" w:color="auto"/>
              <w:right w:val="single" w:sz="4" w:space="0" w:color="auto"/>
            </w:tcBorders>
            <w:hideMark/>
          </w:tcPr>
          <w:p w14:paraId="1C5D3204" w14:textId="321BE23B" w:rsidR="00344657" w:rsidRDefault="00344657" w:rsidP="00344657">
            <w:pPr>
              <w:rPr>
                <w:rFonts w:ascii="標楷體" w:eastAsia="標楷體" w:hAnsi="標楷體" w:cs="細明體"/>
                <w:kern w:val="0"/>
              </w:rPr>
            </w:pPr>
            <w:r w:rsidRPr="008B70C2">
              <w:rPr>
                <w:rFonts w:ascii="標楷體" w:eastAsia="標楷體" w:hAnsi="標楷體" w:cs="細明體"/>
                <w:kern w:val="0"/>
              </w:rPr>
              <w:t>AcDetail.</w:t>
            </w:r>
            <w:r w:rsidR="006E0A30">
              <w:rPr>
                <w:rFonts w:ascii="標楷體" w:eastAsia="標楷體" w:hAnsi="標楷體" w:cs="細明體"/>
                <w:kern w:val="0"/>
              </w:rPr>
              <w:t>TitaTlrno</w:t>
            </w:r>
          </w:p>
          <w:p w14:paraId="2008BD5C" w14:textId="4F52EBD4" w:rsidR="006E0A30" w:rsidRPr="008B70C2" w:rsidRDefault="006E0A30" w:rsidP="00344657">
            <w:pPr>
              <w:rPr>
                <w:rFonts w:ascii="標楷體" w:eastAsia="標楷體" w:hAnsi="標楷體"/>
                <w:lang w:eastAsia="zh-HK"/>
              </w:rPr>
            </w:pPr>
            <w:r w:rsidRPr="008B70C2">
              <w:rPr>
                <w:rFonts w:ascii="標楷體" w:eastAsia="標楷體" w:hAnsi="標楷體" w:cs="細明體"/>
                <w:kern w:val="0"/>
              </w:rPr>
              <w:t>AcDetail.</w:t>
            </w:r>
            <w:r>
              <w:rPr>
                <w:rFonts w:ascii="標楷體" w:eastAsia="標楷體" w:hAnsi="標楷體" w:cs="細明體"/>
                <w:kern w:val="0"/>
              </w:rPr>
              <w:t>TitaTxtno</w:t>
            </w:r>
          </w:p>
        </w:tc>
        <w:tc>
          <w:tcPr>
            <w:tcW w:w="4241" w:type="dxa"/>
            <w:tcBorders>
              <w:top w:val="single" w:sz="4" w:space="0" w:color="auto"/>
              <w:left w:val="single" w:sz="4" w:space="0" w:color="auto"/>
              <w:bottom w:val="single" w:sz="4" w:space="0" w:color="auto"/>
              <w:right w:val="single" w:sz="4" w:space="0" w:color="auto"/>
            </w:tcBorders>
            <w:hideMark/>
          </w:tcPr>
          <w:p w14:paraId="0195A378" w14:textId="28D56373" w:rsidR="00344657" w:rsidRDefault="006E0A30" w:rsidP="00344657">
            <w:pPr>
              <w:rPr>
                <w:rFonts w:ascii="標楷體" w:eastAsia="標楷體" w:hAnsi="標楷體"/>
                <w:lang w:eastAsia="zh-HK"/>
              </w:rPr>
            </w:pPr>
            <w:r>
              <w:rPr>
                <w:rFonts w:ascii="標楷體" w:eastAsia="標楷體" w:hAnsi="標楷體" w:hint="eastAsia"/>
                <w:lang w:eastAsia="zh-HK"/>
              </w:rPr>
              <w:t>登錄經辦</w:t>
            </w:r>
            <w:r>
              <w:rPr>
                <w:rFonts w:ascii="標楷體" w:eastAsia="標楷體" w:hAnsi="標楷體" w:hint="eastAsia"/>
              </w:rPr>
              <w:t>+</w:t>
            </w:r>
            <w:r>
              <w:rPr>
                <w:rFonts w:ascii="標楷體" w:eastAsia="標楷體" w:hAnsi="標楷體" w:hint="eastAsia"/>
                <w:lang w:eastAsia="zh-HK"/>
              </w:rPr>
              <w:t>登錄交易序號</w:t>
            </w:r>
          </w:p>
        </w:tc>
      </w:tr>
    </w:tbl>
    <w:p w14:paraId="01B684D2" w14:textId="77777777" w:rsidR="00370CAC" w:rsidRPr="00362205" w:rsidRDefault="00370CAC" w:rsidP="00370CAC">
      <w:pPr>
        <w:rPr>
          <w:rFonts w:ascii="標楷體" w:eastAsia="標楷體" w:hAnsi="標楷體"/>
        </w:rPr>
      </w:pPr>
    </w:p>
    <w:p w14:paraId="5212168C" w14:textId="309F9A1B" w:rsidR="00705A4A" w:rsidRPr="00362205" w:rsidRDefault="00726833" w:rsidP="00F85DC2">
      <w:pPr>
        <w:pStyle w:val="3"/>
        <w:numPr>
          <w:ilvl w:val="2"/>
          <w:numId w:val="1"/>
        </w:numPr>
        <w:rPr>
          <w:rFonts w:ascii="標楷體" w:hAnsi="標楷體"/>
        </w:rPr>
      </w:pPr>
      <w:r w:rsidRPr="00362205">
        <w:rPr>
          <w:rFonts w:ascii="標楷體" w:hAnsi="標楷體"/>
        </w:rPr>
        <w:br w:type="page"/>
      </w:r>
      <w:r w:rsidR="00E64B32">
        <w:rPr>
          <w:rFonts w:ascii="標楷體" w:hAnsi="標楷體"/>
        </w:rPr>
        <w:lastRenderedPageBreak/>
        <w:t>L6</w:t>
      </w:r>
      <w:r w:rsidR="00303EBD">
        <w:rPr>
          <w:rFonts w:ascii="標楷體" w:hAnsi="標楷體" w:hint="eastAsia"/>
        </w:rPr>
        <w:t>0</w:t>
      </w:r>
      <w:r w:rsidR="00E64B32">
        <w:rPr>
          <w:rFonts w:ascii="標楷體" w:hAnsi="標楷體"/>
        </w:rPr>
        <w:t>31</w:t>
      </w:r>
      <w:r w:rsidR="00197722">
        <w:rPr>
          <w:rFonts w:ascii="標楷體" w:hAnsi="標楷體" w:hint="eastAsia"/>
        </w:rPr>
        <w:t>指標利率資料查詢</w:t>
      </w:r>
      <w:r w:rsidR="00BA6835">
        <w:rPr>
          <w:rFonts w:ascii="標楷體" w:hAnsi="標楷體" w:hint="eastAsia"/>
        </w:rPr>
        <w:t>***</w:t>
      </w:r>
    </w:p>
    <w:p w14:paraId="2C27251C" w14:textId="77777777" w:rsidR="00303EBD" w:rsidRPr="00362205" w:rsidRDefault="00303EBD" w:rsidP="00D01BCC">
      <w:pPr>
        <w:pStyle w:val="a"/>
      </w:pPr>
      <w:r w:rsidRPr="00362205">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303EBD" w:rsidRPr="00362205" w14:paraId="3820DB00" w14:textId="77777777" w:rsidTr="009E1447">
        <w:trPr>
          <w:trHeight w:val="277"/>
        </w:trPr>
        <w:tc>
          <w:tcPr>
            <w:tcW w:w="1548" w:type="dxa"/>
            <w:tcBorders>
              <w:top w:val="single" w:sz="8" w:space="0" w:color="000000"/>
              <w:bottom w:val="single" w:sz="8" w:space="0" w:color="000000"/>
              <w:right w:val="single" w:sz="8" w:space="0" w:color="000000"/>
            </w:tcBorders>
            <w:shd w:val="clear" w:color="auto" w:fill="F3F3F3"/>
          </w:tcPr>
          <w:p w14:paraId="74C769FA" w14:textId="77777777" w:rsidR="00303EBD" w:rsidRPr="00362205" w:rsidRDefault="00303EBD" w:rsidP="009E1447">
            <w:pPr>
              <w:rPr>
                <w:rFonts w:ascii="標楷體" w:eastAsia="標楷體" w:hAnsi="標楷體"/>
              </w:rPr>
            </w:pPr>
            <w:r w:rsidRPr="00362205">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21398E9D" w14:textId="77777777" w:rsidR="00303EBD" w:rsidRPr="00362205" w:rsidRDefault="00303EBD" w:rsidP="009E1447">
            <w:pPr>
              <w:rPr>
                <w:rFonts w:ascii="標楷體" w:eastAsia="標楷體" w:hAnsi="標楷體"/>
              </w:rPr>
            </w:pPr>
            <w:r>
              <w:rPr>
                <w:rFonts w:ascii="標楷體" w:eastAsia="標楷體" w:hAnsi="標楷體" w:hint="eastAsia"/>
              </w:rPr>
              <w:t>指標利率資料查詢</w:t>
            </w:r>
          </w:p>
        </w:tc>
      </w:tr>
      <w:tr w:rsidR="00303EBD" w:rsidRPr="00362205" w14:paraId="5F6C828B" w14:textId="77777777" w:rsidTr="009E1447">
        <w:trPr>
          <w:trHeight w:val="277"/>
        </w:trPr>
        <w:tc>
          <w:tcPr>
            <w:tcW w:w="1548" w:type="dxa"/>
            <w:tcBorders>
              <w:top w:val="single" w:sz="8" w:space="0" w:color="000000"/>
              <w:bottom w:val="single" w:sz="8" w:space="0" w:color="000000"/>
              <w:right w:val="single" w:sz="8" w:space="0" w:color="000000"/>
            </w:tcBorders>
            <w:shd w:val="clear" w:color="auto" w:fill="F3F3F3"/>
          </w:tcPr>
          <w:p w14:paraId="5F7E7128" w14:textId="77777777" w:rsidR="00303EBD" w:rsidRPr="00362205" w:rsidRDefault="00303EBD" w:rsidP="009E1447">
            <w:pPr>
              <w:rPr>
                <w:rFonts w:ascii="標楷體" w:eastAsia="標楷體" w:hAnsi="標楷體"/>
              </w:rPr>
            </w:pPr>
            <w:r w:rsidRPr="00362205">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10C7E36D" w14:textId="77777777" w:rsidR="00303EBD" w:rsidRPr="00362205" w:rsidRDefault="00303EBD" w:rsidP="009E1447">
            <w:pPr>
              <w:rPr>
                <w:rFonts w:ascii="標楷體" w:eastAsia="標楷體" w:hAnsi="標楷體"/>
              </w:rPr>
            </w:pPr>
            <w:r w:rsidRPr="009437CD">
              <w:rPr>
                <w:rFonts w:ascii="標楷體" w:eastAsia="標楷體" w:hAnsi="標楷體" w:hint="eastAsia"/>
              </w:rPr>
              <w:t>查詢</w:t>
            </w:r>
            <w:r>
              <w:rPr>
                <w:rFonts w:ascii="標楷體" w:eastAsia="標楷體" w:hAnsi="標楷體" w:hint="eastAsia"/>
              </w:rPr>
              <w:t>指標利率資料</w:t>
            </w:r>
            <w:r>
              <w:rPr>
                <w:rFonts w:ascii="標楷體" w:eastAsia="標楷體" w:hAnsi="標楷體" w:hint="eastAsia"/>
                <w:lang w:eastAsia="zh-HK"/>
              </w:rPr>
              <w:t>等相關資料。</w:t>
            </w:r>
          </w:p>
        </w:tc>
      </w:tr>
      <w:tr w:rsidR="00303EBD" w:rsidRPr="00362205" w14:paraId="6D87E6B9" w14:textId="77777777" w:rsidTr="009E1447">
        <w:trPr>
          <w:trHeight w:val="773"/>
        </w:trPr>
        <w:tc>
          <w:tcPr>
            <w:tcW w:w="1548" w:type="dxa"/>
            <w:tcBorders>
              <w:top w:val="single" w:sz="8" w:space="0" w:color="000000"/>
              <w:bottom w:val="single" w:sz="8" w:space="0" w:color="000000"/>
              <w:right w:val="single" w:sz="8" w:space="0" w:color="000000"/>
            </w:tcBorders>
            <w:shd w:val="clear" w:color="auto" w:fill="F3F3F3"/>
          </w:tcPr>
          <w:p w14:paraId="60D9064E" w14:textId="77777777" w:rsidR="00303EBD" w:rsidRPr="00362205" w:rsidRDefault="00303EBD" w:rsidP="009E1447">
            <w:pPr>
              <w:rPr>
                <w:rFonts w:ascii="標楷體" w:eastAsia="標楷體" w:hAnsi="標楷體"/>
              </w:rPr>
            </w:pPr>
            <w:r w:rsidRPr="00362205">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00D3C930" w14:textId="77777777" w:rsidR="00303EBD" w:rsidRDefault="00303EBD" w:rsidP="009E1447">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查詢指標利率檔</w:t>
            </w:r>
            <w:r>
              <w:rPr>
                <w:rFonts w:ascii="標楷體" w:eastAsia="標楷體" w:hAnsi="標楷體" w:hint="eastAsia"/>
              </w:rPr>
              <w:t>(C</w:t>
            </w:r>
            <w:r>
              <w:rPr>
                <w:rFonts w:ascii="標楷體" w:eastAsia="標楷體" w:hAnsi="標楷體"/>
              </w:rPr>
              <w:t>d</w:t>
            </w:r>
            <w:r>
              <w:rPr>
                <w:rFonts w:ascii="標楷體" w:eastAsia="標楷體" w:hAnsi="標楷體" w:hint="eastAsia"/>
              </w:rPr>
              <w:t>B</w:t>
            </w:r>
            <w:r>
              <w:rPr>
                <w:rFonts w:ascii="標楷體" w:eastAsia="標楷體" w:hAnsi="標楷體"/>
              </w:rPr>
              <w:t>aseRate)</w:t>
            </w:r>
          </w:p>
          <w:p w14:paraId="57D9EAA9" w14:textId="77777777" w:rsidR="00303EBD" w:rsidRDefault="00303EBD" w:rsidP="009E1447">
            <w:pPr>
              <w:rPr>
                <w:rFonts w:ascii="標楷體" w:eastAsia="標楷體" w:hAnsi="標楷體"/>
                <w:lang w:eastAsia="zh-HK"/>
              </w:rPr>
            </w:pPr>
            <w:r>
              <w:rPr>
                <w:rFonts w:ascii="標楷體" w:eastAsia="標楷體" w:hAnsi="標楷體"/>
              </w:rPr>
              <w:t>2.</w:t>
            </w:r>
            <w:r>
              <w:rPr>
                <w:rFonts w:ascii="標楷體" w:eastAsia="標楷體" w:hAnsi="標楷體" w:hint="eastAsia"/>
                <w:lang w:eastAsia="zh-HK"/>
              </w:rPr>
              <w:t>依據輸入查詢條件</w:t>
            </w:r>
            <w:r>
              <w:rPr>
                <w:rFonts w:ascii="標楷體" w:eastAsia="標楷體" w:hAnsi="標楷體" w:hint="eastAsia"/>
              </w:rPr>
              <w:t>,</w:t>
            </w:r>
            <w:r>
              <w:rPr>
                <w:rFonts w:ascii="標楷體" w:eastAsia="標楷體" w:hAnsi="標楷體" w:hint="eastAsia"/>
                <w:lang w:eastAsia="zh-HK"/>
              </w:rPr>
              <w:t>輸出查詢資料</w:t>
            </w:r>
          </w:p>
          <w:p w14:paraId="5E0C4663" w14:textId="77777777" w:rsidR="00303EBD" w:rsidRDefault="00303EBD" w:rsidP="009E1447">
            <w:pPr>
              <w:rPr>
                <w:rFonts w:ascii="新細明體" w:hAnsi="新細明體"/>
                <w:lang w:eastAsia="zh-HK"/>
              </w:rPr>
            </w:pPr>
            <w:r>
              <w:rPr>
                <w:rFonts w:ascii="標楷體" w:eastAsia="標楷體" w:hAnsi="標楷體" w:hint="eastAsia"/>
              </w:rPr>
              <w:t xml:space="preserve">  (</w:t>
            </w:r>
            <w:r>
              <w:rPr>
                <w:rFonts w:ascii="標楷體" w:eastAsia="標楷體" w:hAnsi="標楷體"/>
              </w:rPr>
              <w:t>1).</w:t>
            </w:r>
            <w:r>
              <w:rPr>
                <w:rFonts w:ascii="標楷體" w:eastAsia="標楷體" w:hAnsi="標楷體" w:hint="eastAsia"/>
                <w:lang w:eastAsia="zh-HK"/>
              </w:rPr>
              <w:t>幣別</w:t>
            </w:r>
            <w:r>
              <w:rPr>
                <w:rFonts w:ascii="標楷體" w:eastAsia="標楷體" w:hAnsi="標楷體" w:hint="eastAsia"/>
              </w:rPr>
              <w:t>(C</w:t>
            </w:r>
            <w:r>
              <w:rPr>
                <w:rFonts w:ascii="標楷體" w:eastAsia="標楷體" w:hAnsi="標楷體"/>
              </w:rPr>
              <w:t>urrencyCode)</w:t>
            </w:r>
            <w:r>
              <w:rPr>
                <w:rFonts w:ascii="標楷體" w:eastAsia="標楷體" w:hAnsi="標楷體" w:hint="eastAsia"/>
              </w:rPr>
              <w:t xml:space="preserve"> = </w:t>
            </w:r>
            <w:r>
              <w:rPr>
                <w:rFonts w:ascii="標楷體" w:eastAsia="標楷體" w:hAnsi="標楷體" w:hint="eastAsia"/>
                <w:lang w:eastAsia="zh-HK"/>
              </w:rPr>
              <w:t>輸入條件</w:t>
            </w:r>
            <w:r>
              <w:rPr>
                <w:rFonts w:ascii="新細明體" w:hAnsi="新細明體" w:hint="eastAsia"/>
                <w:lang w:eastAsia="zh-HK"/>
              </w:rPr>
              <w:t>「</w:t>
            </w:r>
            <w:r>
              <w:rPr>
                <w:rFonts w:ascii="標楷體" w:eastAsia="標楷體" w:hAnsi="標楷體"/>
                <w:lang w:eastAsia="zh-HK"/>
              </w:rPr>
              <w:t>TWD</w:t>
            </w:r>
            <w:r>
              <w:rPr>
                <w:rFonts w:ascii="新細明體" w:hAnsi="新細明體" w:hint="eastAsia"/>
                <w:lang w:eastAsia="zh-HK"/>
              </w:rPr>
              <w:t>」</w:t>
            </w:r>
          </w:p>
          <w:p w14:paraId="17F525F9" w14:textId="77777777" w:rsidR="00303EBD" w:rsidRDefault="00303EBD" w:rsidP="009E1447">
            <w:pPr>
              <w:ind w:left="720" w:hangingChars="300" w:hanging="720"/>
              <w:rPr>
                <w:rFonts w:ascii="標楷體" w:eastAsia="標楷體" w:hAnsi="標楷體"/>
              </w:rPr>
            </w:pPr>
            <w:r>
              <w:rPr>
                <w:rFonts w:ascii="新細明體" w:hAnsi="新細明體" w:hint="eastAsia"/>
                <w:lang w:eastAsia="zh-HK"/>
              </w:rPr>
              <w:t xml:space="preserve"> </w:t>
            </w:r>
            <w:r>
              <w:rPr>
                <w:rFonts w:ascii="新細明體" w:hAnsi="新細明體"/>
                <w:lang w:eastAsia="zh-HK"/>
              </w:rPr>
              <w:t xml:space="preserve"> </w:t>
            </w:r>
            <w:r>
              <w:rPr>
                <w:rFonts w:ascii="標楷體" w:eastAsia="標楷體" w:hAnsi="標楷體" w:hint="eastAsia"/>
              </w:rPr>
              <w:t>(</w:t>
            </w:r>
            <w:r>
              <w:rPr>
                <w:rFonts w:ascii="標楷體" w:eastAsia="標楷體" w:hAnsi="標楷體"/>
              </w:rPr>
              <w:t>2).</w:t>
            </w:r>
            <w:r>
              <w:rPr>
                <w:rFonts w:ascii="標楷體" w:eastAsia="標楷體" w:hAnsi="標楷體" w:hint="eastAsia"/>
              </w:rPr>
              <w:t>利率代碼(B</w:t>
            </w:r>
            <w:r>
              <w:rPr>
                <w:rFonts w:ascii="標楷體" w:eastAsia="標楷體" w:hAnsi="標楷體"/>
              </w:rPr>
              <w:t>aseRateCode)</w:t>
            </w:r>
            <w:r>
              <w:rPr>
                <w:rFonts w:ascii="標楷體" w:eastAsia="標楷體" w:hAnsi="標楷體" w:hint="eastAsia"/>
              </w:rPr>
              <w:t xml:space="preserve"> = </w:t>
            </w:r>
            <w:r>
              <w:rPr>
                <w:rFonts w:ascii="標楷體" w:eastAsia="標楷體" w:hAnsi="標楷體" w:hint="eastAsia"/>
                <w:lang w:eastAsia="zh-HK"/>
              </w:rPr>
              <w:t>輸入條件</w:t>
            </w:r>
            <w:r>
              <w:rPr>
                <w:rFonts w:ascii="新細明體" w:hAnsi="新細明體" w:hint="eastAsia"/>
                <w:lang w:eastAsia="zh-HK"/>
              </w:rPr>
              <w:t>「</w:t>
            </w:r>
            <w:r>
              <w:rPr>
                <w:rFonts w:ascii="標楷體" w:eastAsia="標楷體" w:hAnsi="標楷體" w:hint="eastAsia"/>
                <w:lang w:eastAsia="zh-HK"/>
              </w:rPr>
              <w:t>指標利率種類</w:t>
            </w:r>
            <w:r>
              <w:rPr>
                <w:rFonts w:ascii="新細明體" w:hAnsi="新細明體" w:hint="eastAsia"/>
                <w:lang w:eastAsia="zh-HK"/>
              </w:rPr>
              <w:t>」</w:t>
            </w:r>
          </w:p>
          <w:p w14:paraId="32BE8B6A" w14:textId="77777777" w:rsidR="00303EBD" w:rsidRDefault="00303EBD" w:rsidP="009E1447">
            <w:pPr>
              <w:ind w:left="720" w:hangingChars="300" w:hanging="720"/>
              <w:rPr>
                <w:rFonts w:ascii="標楷體" w:eastAsia="標楷體" w:hAnsi="標楷體"/>
                <w:lang w:eastAsia="zh-HK"/>
              </w:rPr>
            </w:pPr>
            <w:r w:rsidRPr="00EA29C0">
              <w:rPr>
                <w:rFonts w:ascii="標楷體" w:eastAsia="標楷體" w:hAnsi="標楷體" w:hint="eastAsia"/>
              </w:rPr>
              <w:t>3.</w:t>
            </w:r>
            <w:r>
              <w:rPr>
                <w:rFonts w:ascii="標楷體" w:eastAsia="標楷體" w:hAnsi="標楷體" w:hint="eastAsia"/>
              </w:rPr>
              <w:t>資料排序:查詢結果</w:t>
            </w:r>
            <w:r>
              <w:rPr>
                <w:rFonts w:ascii="新細明體" w:hAnsi="新細明體" w:hint="eastAsia"/>
                <w:lang w:eastAsia="zh-HK"/>
              </w:rPr>
              <w:t>「</w:t>
            </w:r>
            <w:r>
              <w:rPr>
                <w:rFonts w:ascii="標楷體" w:eastAsia="標楷體" w:hAnsi="標楷體" w:hint="eastAsia"/>
                <w:lang w:eastAsia="zh-HK"/>
              </w:rPr>
              <w:t>指標利率種類、生效日期</w:t>
            </w:r>
            <w:r>
              <w:rPr>
                <w:rFonts w:ascii="新細明體" w:hAnsi="新細明體" w:hint="eastAsia"/>
                <w:lang w:eastAsia="zh-HK"/>
              </w:rPr>
              <w:t>」</w:t>
            </w:r>
            <w:r>
              <w:rPr>
                <w:rFonts w:ascii="標楷體" w:eastAsia="標楷體" w:hAnsi="標楷體" w:hint="eastAsia"/>
                <w:lang w:eastAsia="zh-HK"/>
              </w:rPr>
              <w:t>由小到</w:t>
            </w:r>
          </w:p>
          <w:p w14:paraId="52F71FB3" w14:textId="77777777" w:rsidR="00303EBD" w:rsidRPr="00EA29C0" w:rsidRDefault="00303EBD" w:rsidP="009E1447">
            <w:pPr>
              <w:ind w:left="720" w:hangingChars="300" w:hanging="720"/>
              <w:rPr>
                <w:rFonts w:ascii="標楷體" w:eastAsia="標楷體" w:hAnsi="標楷體"/>
                <w:lang w:eastAsia="zh-HK"/>
              </w:rPr>
            </w:pPr>
            <w:r>
              <w:rPr>
                <w:rFonts w:ascii="標楷體" w:eastAsia="標楷體" w:hAnsi="標楷體" w:hint="eastAsia"/>
              </w:rPr>
              <w:t xml:space="preserve">           </w:t>
            </w:r>
            <w:r>
              <w:rPr>
                <w:rFonts w:ascii="標楷體" w:eastAsia="標楷體" w:hAnsi="標楷體" w:hint="eastAsia"/>
                <w:lang w:eastAsia="zh-HK"/>
              </w:rPr>
              <w:t>大</w:t>
            </w:r>
            <w:r w:rsidRPr="00EA29C0">
              <w:rPr>
                <w:rFonts w:ascii="標楷體" w:eastAsia="標楷體" w:hAnsi="標楷體" w:hint="eastAsia"/>
                <w:lang w:eastAsia="zh-HK"/>
              </w:rPr>
              <w:t>排序</w:t>
            </w:r>
          </w:p>
        </w:tc>
      </w:tr>
      <w:tr w:rsidR="00303EBD" w:rsidRPr="00362205" w14:paraId="36D62233" w14:textId="77777777" w:rsidTr="009E1447">
        <w:trPr>
          <w:trHeight w:val="321"/>
        </w:trPr>
        <w:tc>
          <w:tcPr>
            <w:tcW w:w="1548" w:type="dxa"/>
            <w:tcBorders>
              <w:top w:val="single" w:sz="8" w:space="0" w:color="000000"/>
              <w:bottom w:val="single" w:sz="8" w:space="0" w:color="000000"/>
              <w:right w:val="single" w:sz="8" w:space="0" w:color="000000"/>
            </w:tcBorders>
            <w:shd w:val="clear" w:color="auto" w:fill="F3F3F3"/>
          </w:tcPr>
          <w:p w14:paraId="11AB391A" w14:textId="77777777" w:rsidR="00303EBD" w:rsidRPr="00362205" w:rsidRDefault="00303EBD" w:rsidP="009E1447">
            <w:pPr>
              <w:rPr>
                <w:rFonts w:ascii="標楷體" w:eastAsia="標楷體" w:hAnsi="標楷體"/>
              </w:rPr>
            </w:pPr>
            <w:r w:rsidRPr="00362205">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70BA5184" w14:textId="77777777" w:rsidR="00303EBD" w:rsidRPr="00362205" w:rsidRDefault="00303EBD" w:rsidP="009E1447">
            <w:pPr>
              <w:rPr>
                <w:rFonts w:ascii="標楷體" w:eastAsia="標楷體" w:hAnsi="標楷體"/>
              </w:rPr>
            </w:pPr>
          </w:p>
        </w:tc>
      </w:tr>
      <w:tr w:rsidR="00303EBD" w:rsidRPr="00362205" w14:paraId="0BFD15DE" w14:textId="77777777" w:rsidTr="009E1447">
        <w:trPr>
          <w:trHeight w:val="1311"/>
        </w:trPr>
        <w:tc>
          <w:tcPr>
            <w:tcW w:w="1548" w:type="dxa"/>
            <w:tcBorders>
              <w:top w:val="single" w:sz="8" w:space="0" w:color="000000"/>
              <w:bottom w:val="single" w:sz="8" w:space="0" w:color="000000"/>
              <w:right w:val="single" w:sz="8" w:space="0" w:color="000000"/>
            </w:tcBorders>
            <w:shd w:val="clear" w:color="auto" w:fill="F3F3F3"/>
          </w:tcPr>
          <w:p w14:paraId="4FEAD212" w14:textId="77777777" w:rsidR="00303EBD" w:rsidRPr="00362205" w:rsidRDefault="00303EBD" w:rsidP="009E1447">
            <w:pPr>
              <w:rPr>
                <w:rFonts w:ascii="標楷體" w:eastAsia="標楷體" w:hAnsi="標楷體"/>
              </w:rPr>
            </w:pPr>
            <w:r w:rsidRPr="00362205">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7E89EAAE" w14:textId="77777777" w:rsidR="00303EBD" w:rsidRPr="00362205" w:rsidRDefault="00303EBD" w:rsidP="009E1447">
            <w:pPr>
              <w:rPr>
                <w:rFonts w:ascii="標楷體" w:eastAsia="標楷體" w:hAnsi="標楷體"/>
              </w:rPr>
            </w:pPr>
          </w:p>
        </w:tc>
      </w:tr>
      <w:tr w:rsidR="00303EBD" w:rsidRPr="00362205" w14:paraId="6B47C1C7" w14:textId="77777777" w:rsidTr="009E1447">
        <w:trPr>
          <w:trHeight w:val="278"/>
        </w:trPr>
        <w:tc>
          <w:tcPr>
            <w:tcW w:w="1548" w:type="dxa"/>
            <w:tcBorders>
              <w:top w:val="single" w:sz="8" w:space="0" w:color="000000"/>
              <w:bottom w:val="single" w:sz="8" w:space="0" w:color="000000"/>
              <w:right w:val="single" w:sz="8" w:space="0" w:color="000000"/>
            </w:tcBorders>
            <w:shd w:val="clear" w:color="auto" w:fill="F3F3F3"/>
          </w:tcPr>
          <w:p w14:paraId="073C947B" w14:textId="77777777" w:rsidR="00303EBD" w:rsidRPr="00362205" w:rsidRDefault="00303EBD" w:rsidP="009E1447">
            <w:pPr>
              <w:rPr>
                <w:rFonts w:ascii="標楷體" w:eastAsia="標楷體" w:hAnsi="標楷體"/>
              </w:rPr>
            </w:pPr>
            <w:r w:rsidRPr="00362205">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3A18FA51" w14:textId="77777777" w:rsidR="00303EBD" w:rsidRPr="00362205" w:rsidRDefault="00303EBD" w:rsidP="009E1447">
            <w:pPr>
              <w:rPr>
                <w:rFonts w:ascii="標楷體" w:eastAsia="標楷體" w:hAnsi="標楷體"/>
              </w:rPr>
            </w:pPr>
            <w:r>
              <w:rPr>
                <w:rFonts w:ascii="標楷體" w:eastAsia="標楷體" w:hAnsi="標楷體" w:hint="eastAsia"/>
                <w:lang w:eastAsia="zh-HK"/>
              </w:rPr>
              <w:t>提供資料查詢輸出</w:t>
            </w:r>
          </w:p>
        </w:tc>
      </w:tr>
      <w:tr w:rsidR="00303EBD" w:rsidRPr="00362205" w14:paraId="3BEAC32C" w14:textId="77777777" w:rsidTr="009E1447">
        <w:trPr>
          <w:trHeight w:val="358"/>
        </w:trPr>
        <w:tc>
          <w:tcPr>
            <w:tcW w:w="1548" w:type="dxa"/>
            <w:tcBorders>
              <w:top w:val="single" w:sz="8" w:space="0" w:color="000000"/>
              <w:bottom w:val="single" w:sz="8" w:space="0" w:color="000000"/>
              <w:right w:val="single" w:sz="8" w:space="0" w:color="000000"/>
            </w:tcBorders>
            <w:shd w:val="clear" w:color="auto" w:fill="F3F3F3"/>
          </w:tcPr>
          <w:p w14:paraId="3AE1CCA7" w14:textId="77777777" w:rsidR="00303EBD" w:rsidRPr="00362205" w:rsidRDefault="00303EBD" w:rsidP="009E1447">
            <w:pPr>
              <w:rPr>
                <w:rFonts w:ascii="標楷體" w:eastAsia="標楷體" w:hAnsi="標楷體"/>
              </w:rPr>
            </w:pPr>
            <w:r w:rsidRPr="00362205">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03750919" w14:textId="77777777" w:rsidR="00303EBD" w:rsidRPr="00362205" w:rsidRDefault="00303EBD" w:rsidP="009E1447">
            <w:pPr>
              <w:rPr>
                <w:rFonts w:ascii="標楷體" w:eastAsia="標楷體" w:hAnsi="標楷體"/>
              </w:rPr>
            </w:pPr>
          </w:p>
        </w:tc>
      </w:tr>
      <w:tr w:rsidR="00303EBD" w:rsidRPr="00362205" w14:paraId="5F3C18D2" w14:textId="77777777" w:rsidTr="009E1447">
        <w:trPr>
          <w:trHeight w:val="278"/>
        </w:trPr>
        <w:tc>
          <w:tcPr>
            <w:tcW w:w="1548" w:type="dxa"/>
            <w:tcBorders>
              <w:top w:val="single" w:sz="8" w:space="0" w:color="000000"/>
              <w:bottom w:val="single" w:sz="8" w:space="0" w:color="000000"/>
              <w:right w:val="single" w:sz="8" w:space="0" w:color="000000"/>
            </w:tcBorders>
            <w:shd w:val="clear" w:color="auto" w:fill="F3F3F3"/>
          </w:tcPr>
          <w:p w14:paraId="384E4694" w14:textId="77777777" w:rsidR="00303EBD" w:rsidRPr="00362205" w:rsidRDefault="00303EBD" w:rsidP="009E1447">
            <w:pPr>
              <w:rPr>
                <w:rFonts w:ascii="標楷體" w:eastAsia="標楷體" w:hAnsi="標楷體"/>
              </w:rPr>
            </w:pPr>
            <w:r w:rsidRPr="00362205">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2DF65C35" w14:textId="77777777" w:rsidR="00303EBD" w:rsidRPr="00362205" w:rsidRDefault="00303EBD" w:rsidP="009E1447">
            <w:pPr>
              <w:rPr>
                <w:rFonts w:ascii="標楷體" w:eastAsia="標楷體" w:hAnsi="標楷體"/>
              </w:rPr>
            </w:pPr>
          </w:p>
        </w:tc>
      </w:tr>
    </w:tbl>
    <w:p w14:paraId="1F9119A4" w14:textId="77777777" w:rsidR="00303EBD" w:rsidRDefault="00303EBD" w:rsidP="00D01BCC">
      <w:pPr>
        <w:pStyle w:val="a"/>
        <w:numPr>
          <w:ilvl w:val="0"/>
          <w:numId w:val="0"/>
        </w:numPr>
        <w:ind w:left="1330"/>
        <w:pPrChange w:id="29" w:author="張金龍" w:date="2021-05-12T12:09:00Z">
          <w:pPr>
            <w:pStyle w:val="a"/>
            <w:numPr>
              <w:numId w:val="0"/>
            </w:numPr>
            <w:ind w:left="0" w:firstLine="0"/>
          </w:pPr>
        </w:pPrChange>
      </w:pPr>
    </w:p>
    <w:p w14:paraId="1C916AE4" w14:textId="77777777" w:rsidR="00303EBD" w:rsidRPr="005F1722" w:rsidRDefault="00303EBD" w:rsidP="00D01BCC">
      <w:pPr>
        <w:pStyle w:val="a"/>
      </w:pPr>
      <w:r>
        <w:rPr>
          <w:rFonts w:hint="eastAsia"/>
        </w:rPr>
        <w:t>Ta</w:t>
      </w:r>
      <w:r>
        <w:t>ble List</w:t>
      </w:r>
      <w:r w:rsidRPr="005F1722">
        <w:rPr>
          <w:rFonts w:hint="eastAsia"/>
        </w:rPr>
        <w:t>:</w:t>
      </w:r>
    </w:p>
    <w:tbl>
      <w:tblPr>
        <w:tblStyle w:val="ac"/>
        <w:tblW w:w="0" w:type="auto"/>
        <w:tblInd w:w="1809" w:type="dxa"/>
        <w:tblLook w:val="04A0" w:firstRow="1" w:lastRow="0" w:firstColumn="1" w:lastColumn="0" w:noHBand="0" w:noVBand="1"/>
      </w:tblPr>
      <w:tblGrid>
        <w:gridCol w:w="851"/>
        <w:gridCol w:w="3118"/>
        <w:gridCol w:w="3828"/>
      </w:tblGrid>
      <w:tr w:rsidR="00303EBD" w:rsidRPr="0022279A" w14:paraId="6830AB30" w14:textId="77777777" w:rsidTr="009E1447">
        <w:tc>
          <w:tcPr>
            <w:tcW w:w="851" w:type="dxa"/>
            <w:shd w:val="clear" w:color="auto" w:fill="D9D9D9" w:themeFill="background1" w:themeFillShade="D9"/>
          </w:tcPr>
          <w:p w14:paraId="11BE7D28" w14:textId="77777777" w:rsidR="00303EBD" w:rsidRPr="0022279A" w:rsidRDefault="00303EBD" w:rsidP="009E1447">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53D41037" w14:textId="77777777" w:rsidR="00303EBD" w:rsidRPr="0022279A" w:rsidRDefault="00303EBD" w:rsidP="009E1447">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097F0006" w14:textId="77777777" w:rsidR="00303EBD" w:rsidRPr="0022279A" w:rsidRDefault="00303EBD" w:rsidP="009E1447">
            <w:pPr>
              <w:jc w:val="center"/>
              <w:rPr>
                <w:rFonts w:ascii="標楷體" w:eastAsia="標楷體" w:hAnsi="標楷體"/>
              </w:rPr>
            </w:pPr>
            <w:r w:rsidRPr="0022279A">
              <w:rPr>
                <w:rFonts w:ascii="標楷體" w:eastAsia="標楷體" w:hAnsi="標楷體" w:hint="eastAsia"/>
                <w:lang w:eastAsia="zh-HK"/>
              </w:rPr>
              <w:t>說明</w:t>
            </w:r>
          </w:p>
        </w:tc>
      </w:tr>
      <w:tr w:rsidR="00303EBD" w:rsidRPr="0022279A" w14:paraId="15D93534" w14:textId="77777777" w:rsidTr="009E1447">
        <w:tc>
          <w:tcPr>
            <w:tcW w:w="851" w:type="dxa"/>
          </w:tcPr>
          <w:p w14:paraId="2E243571" w14:textId="77777777" w:rsidR="00303EBD" w:rsidRPr="0022279A" w:rsidRDefault="00303EBD" w:rsidP="009E1447">
            <w:pPr>
              <w:jc w:val="center"/>
              <w:rPr>
                <w:rFonts w:ascii="標楷體" w:eastAsia="標楷體" w:hAnsi="標楷體"/>
              </w:rPr>
            </w:pPr>
            <w:r w:rsidRPr="0022279A">
              <w:rPr>
                <w:rFonts w:ascii="標楷體" w:eastAsia="標楷體" w:hAnsi="標楷體" w:hint="eastAsia"/>
              </w:rPr>
              <w:t>1</w:t>
            </w:r>
          </w:p>
        </w:tc>
        <w:tc>
          <w:tcPr>
            <w:tcW w:w="3118" w:type="dxa"/>
          </w:tcPr>
          <w:p w14:paraId="3E230432" w14:textId="77777777" w:rsidR="00303EBD" w:rsidRPr="0022279A" w:rsidRDefault="00303EBD" w:rsidP="009E1447">
            <w:pPr>
              <w:rPr>
                <w:rFonts w:ascii="標楷體" w:eastAsia="標楷體" w:hAnsi="標楷體"/>
              </w:rPr>
            </w:pPr>
            <w:r>
              <w:rPr>
                <w:rFonts w:ascii="標楷體" w:eastAsia="標楷體" w:hAnsi="標楷體" w:hint="eastAsia"/>
              </w:rPr>
              <w:t>C</w:t>
            </w:r>
            <w:r>
              <w:rPr>
                <w:rFonts w:ascii="標楷體" w:eastAsia="標楷體" w:hAnsi="標楷體"/>
              </w:rPr>
              <w:t>d</w:t>
            </w:r>
            <w:r>
              <w:rPr>
                <w:rFonts w:ascii="標楷體" w:eastAsia="標楷體" w:hAnsi="標楷體" w:hint="eastAsia"/>
              </w:rPr>
              <w:t>B</w:t>
            </w:r>
            <w:r>
              <w:rPr>
                <w:rFonts w:ascii="標楷體" w:eastAsia="標楷體" w:hAnsi="標楷體"/>
              </w:rPr>
              <w:t>aseRate</w:t>
            </w:r>
          </w:p>
        </w:tc>
        <w:tc>
          <w:tcPr>
            <w:tcW w:w="3828" w:type="dxa"/>
          </w:tcPr>
          <w:p w14:paraId="6064CB54" w14:textId="77777777" w:rsidR="00303EBD" w:rsidRPr="0022279A" w:rsidRDefault="00303EBD" w:rsidP="009E1447">
            <w:pPr>
              <w:rPr>
                <w:rFonts w:ascii="標楷體" w:eastAsia="標楷體" w:hAnsi="標楷體"/>
              </w:rPr>
            </w:pPr>
            <w:r>
              <w:rPr>
                <w:rFonts w:ascii="標楷體" w:eastAsia="標楷體" w:hAnsi="標楷體" w:hint="eastAsia"/>
                <w:lang w:eastAsia="zh-HK"/>
              </w:rPr>
              <w:t>查詢指標利率檔</w:t>
            </w:r>
          </w:p>
        </w:tc>
      </w:tr>
      <w:tr w:rsidR="00303EBD" w:rsidRPr="0022279A" w14:paraId="7E9333C5" w14:textId="77777777" w:rsidTr="009E1447">
        <w:tc>
          <w:tcPr>
            <w:tcW w:w="851" w:type="dxa"/>
          </w:tcPr>
          <w:p w14:paraId="48DABDA5" w14:textId="77777777" w:rsidR="00303EBD" w:rsidRPr="0022279A" w:rsidRDefault="00303EBD" w:rsidP="009E1447">
            <w:pPr>
              <w:rPr>
                <w:rFonts w:ascii="標楷體" w:eastAsia="標楷體" w:hAnsi="標楷體"/>
              </w:rPr>
            </w:pPr>
          </w:p>
        </w:tc>
        <w:tc>
          <w:tcPr>
            <w:tcW w:w="3118" w:type="dxa"/>
          </w:tcPr>
          <w:p w14:paraId="0AAA2DCC" w14:textId="77777777" w:rsidR="00303EBD" w:rsidRPr="0022279A" w:rsidRDefault="00303EBD" w:rsidP="009E1447">
            <w:pPr>
              <w:rPr>
                <w:rFonts w:ascii="標楷體" w:eastAsia="標楷體" w:hAnsi="標楷體"/>
              </w:rPr>
            </w:pPr>
          </w:p>
        </w:tc>
        <w:tc>
          <w:tcPr>
            <w:tcW w:w="3828" w:type="dxa"/>
          </w:tcPr>
          <w:p w14:paraId="3DABB032" w14:textId="77777777" w:rsidR="00303EBD" w:rsidRPr="0022279A" w:rsidRDefault="00303EBD" w:rsidP="009E1447">
            <w:pPr>
              <w:rPr>
                <w:rFonts w:ascii="標楷體" w:eastAsia="標楷體" w:hAnsi="標楷體"/>
              </w:rPr>
            </w:pPr>
          </w:p>
        </w:tc>
      </w:tr>
    </w:tbl>
    <w:p w14:paraId="703602F3" w14:textId="77777777" w:rsidR="00303EBD" w:rsidRDefault="00303EBD" w:rsidP="00303EBD">
      <w:pPr>
        <w:ind w:left="1440"/>
      </w:pPr>
    </w:p>
    <w:p w14:paraId="631C242E" w14:textId="77777777" w:rsidR="00303EBD" w:rsidRPr="005F1722" w:rsidRDefault="00303EBD" w:rsidP="00D01BCC">
      <w:pPr>
        <w:pStyle w:val="a"/>
      </w:pPr>
      <w:r w:rsidRPr="005F1722">
        <w:t>UI畫面</w:t>
      </w:r>
      <w:r w:rsidRPr="005F1722">
        <w:rPr>
          <w:rFonts w:hint="eastAsia"/>
        </w:rPr>
        <w:t>:</w:t>
      </w:r>
    </w:p>
    <w:p w14:paraId="49A4D4F3" w14:textId="77777777" w:rsidR="00303EBD" w:rsidRPr="00B56858" w:rsidRDefault="00303EBD" w:rsidP="00303EBD">
      <w:pPr>
        <w:rPr>
          <w:rFonts w:ascii="標楷體" w:eastAsia="標楷體" w:hAnsi="標楷體"/>
        </w:rPr>
      </w:pPr>
      <w:r>
        <w:rPr>
          <w:rFonts w:ascii="標楷體" w:eastAsia="標楷體" w:hAnsi="標楷體" w:hint="eastAsia"/>
        </w:rPr>
        <w:t>輸入畫面:</w:t>
      </w:r>
    </w:p>
    <w:p w14:paraId="538A38C1" w14:textId="77777777" w:rsidR="00303EBD" w:rsidRPr="00B56858" w:rsidRDefault="00303EBD" w:rsidP="00303EBD">
      <w:r w:rsidRPr="0081276B">
        <w:rPr>
          <w:noProof/>
        </w:rPr>
        <w:drawing>
          <wp:inline distT="0" distB="0" distL="0" distR="0" wp14:anchorId="18F0BADA" wp14:editId="663CEF8C">
            <wp:extent cx="6479540" cy="1365250"/>
            <wp:effectExtent l="0" t="0" r="0" b="635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479540" cy="1365250"/>
                    </a:xfrm>
                    <a:prstGeom prst="rect">
                      <a:avLst/>
                    </a:prstGeom>
                  </pic:spPr>
                </pic:pic>
              </a:graphicData>
            </a:graphic>
          </wp:inline>
        </w:drawing>
      </w:r>
    </w:p>
    <w:p w14:paraId="78B03314" w14:textId="77777777" w:rsidR="00303EBD" w:rsidRDefault="00303EBD" w:rsidP="00303EBD">
      <w:pPr>
        <w:widowControl/>
        <w:rPr>
          <w:rFonts w:ascii="標楷體" w:eastAsia="標楷體" w:hAnsi="標楷體"/>
          <w:sz w:val="26"/>
        </w:rPr>
      </w:pPr>
      <w:r>
        <w:br w:type="page"/>
      </w:r>
    </w:p>
    <w:p w14:paraId="1AA486D8" w14:textId="77777777" w:rsidR="00303EBD" w:rsidRDefault="00303EBD" w:rsidP="00D01BCC">
      <w:pPr>
        <w:pStyle w:val="a"/>
      </w:pPr>
      <w:r>
        <w:lastRenderedPageBreak/>
        <w:t>輸入畫面</w:t>
      </w:r>
      <w:r>
        <w:rPr>
          <w:rFonts w:hint="eastAsia"/>
          <w:lang w:eastAsia="zh-HK"/>
        </w:rPr>
        <w:t>按鈕</w:t>
      </w:r>
      <w:r>
        <w:t>說明</w:t>
      </w:r>
    </w:p>
    <w:p w14:paraId="34D5DA9F" w14:textId="77777777" w:rsidR="00303EBD" w:rsidRPr="00F5236F" w:rsidRDefault="00303EBD" w:rsidP="00303EBD"/>
    <w:tbl>
      <w:tblPr>
        <w:tblStyle w:val="ac"/>
        <w:tblW w:w="0" w:type="auto"/>
        <w:tblInd w:w="250" w:type="dxa"/>
        <w:tblLook w:val="04A0" w:firstRow="1" w:lastRow="0" w:firstColumn="1" w:lastColumn="0" w:noHBand="0" w:noVBand="1"/>
      </w:tblPr>
      <w:tblGrid>
        <w:gridCol w:w="851"/>
        <w:gridCol w:w="2268"/>
        <w:gridCol w:w="6891"/>
      </w:tblGrid>
      <w:tr w:rsidR="00303EBD" w:rsidRPr="00F5236F" w14:paraId="21FBE0A2" w14:textId="77777777" w:rsidTr="009E1447">
        <w:tc>
          <w:tcPr>
            <w:tcW w:w="851" w:type="dxa"/>
            <w:shd w:val="clear" w:color="auto" w:fill="D9D9D9" w:themeFill="background1" w:themeFillShade="D9"/>
          </w:tcPr>
          <w:p w14:paraId="0B30CA8D" w14:textId="77777777" w:rsidR="00303EBD" w:rsidRPr="00F5236F" w:rsidRDefault="00303EBD" w:rsidP="009E1447">
            <w:pPr>
              <w:jc w:val="center"/>
              <w:rPr>
                <w:rFonts w:ascii="標楷體" w:eastAsia="標楷體" w:hAnsi="標楷體"/>
              </w:rPr>
            </w:pPr>
            <w:r w:rsidRPr="00F5236F">
              <w:rPr>
                <w:rFonts w:ascii="標楷體" w:eastAsia="標楷體" w:hAnsi="標楷體" w:hint="eastAsia"/>
                <w:lang w:eastAsia="zh-HK"/>
              </w:rPr>
              <w:t>序號</w:t>
            </w:r>
          </w:p>
        </w:tc>
        <w:tc>
          <w:tcPr>
            <w:tcW w:w="2268" w:type="dxa"/>
            <w:shd w:val="clear" w:color="auto" w:fill="D9D9D9" w:themeFill="background1" w:themeFillShade="D9"/>
          </w:tcPr>
          <w:p w14:paraId="69D72CF5" w14:textId="77777777" w:rsidR="00303EBD" w:rsidRPr="00F5236F" w:rsidRDefault="00303EBD" w:rsidP="009E1447">
            <w:pPr>
              <w:jc w:val="center"/>
              <w:rPr>
                <w:rFonts w:ascii="標楷體" w:eastAsia="標楷體" w:hAnsi="標楷體"/>
              </w:rPr>
            </w:pPr>
            <w:r>
              <w:rPr>
                <w:rFonts w:ascii="標楷體" w:eastAsia="標楷體" w:hAnsi="標楷體" w:hint="eastAsia"/>
                <w:lang w:eastAsia="zh-HK"/>
              </w:rPr>
              <w:t>按鈕名稱</w:t>
            </w:r>
          </w:p>
        </w:tc>
        <w:tc>
          <w:tcPr>
            <w:tcW w:w="6891" w:type="dxa"/>
            <w:shd w:val="clear" w:color="auto" w:fill="D9D9D9" w:themeFill="background1" w:themeFillShade="D9"/>
          </w:tcPr>
          <w:p w14:paraId="7EE49382" w14:textId="77777777" w:rsidR="00303EBD" w:rsidRPr="00F5236F" w:rsidRDefault="00303EBD" w:rsidP="009E1447">
            <w:pPr>
              <w:jc w:val="center"/>
              <w:rPr>
                <w:rFonts w:ascii="標楷體" w:eastAsia="標楷體" w:hAnsi="標楷體"/>
              </w:rPr>
            </w:pPr>
            <w:r>
              <w:rPr>
                <w:rFonts w:ascii="標楷體" w:eastAsia="標楷體" w:hAnsi="標楷體" w:hint="eastAsia"/>
                <w:lang w:eastAsia="zh-HK"/>
              </w:rPr>
              <w:t>功能說明</w:t>
            </w:r>
          </w:p>
        </w:tc>
      </w:tr>
      <w:tr w:rsidR="00303EBD" w:rsidRPr="00F5236F" w14:paraId="700A8BD9" w14:textId="77777777" w:rsidTr="009E1447">
        <w:tc>
          <w:tcPr>
            <w:tcW w:w="851" w:type="dxa"/>
          </w:tcPr>
          <w:p w14:paraId="56E56ACF" w14:textId="77777777" w:rsidR="00303EBD" w:rsidRPr="00F5236F" w:rsidRDefault="00303EBD" w:rsidP="009E1447">
            <w:pPr>
              <w:jc w:val="center"/>
              <w:rPr>
                <w:rFonts w:ascii="標楷體" w:eastAsia="標楷體" w:hAnsi="標楷體"/>
                <w:lang w:eastAsia="zh-HK"/>
              </w:rPr>
            </w:pPr>
            <w:r>
              <w:rPr>
                <w:rFonts w:ascii="標楷體" w:eastAsia="標楷體" w:hAnsi="標楷體" w:hint="eastAsia"/>
              </w:rPr>
              <w:t>1</w:t>
            </w:r>
          </w:p>
        </w:tc>
        <w:tc>
          <w:tcPr>
            <w:tcW w:w="2268" w:type="dxa"/>
          </w:tcPr>
          <w:p w14:paraId="3A3F7DBD" w14:textId="77777777" w:rsidR="00303EBD" w:rsidRDefault="00303EBD" w:rsidP="009E1447">
            <w:pPr>
              <w:rPr>
                <w:rFonts w:ascii="標楷體" w:eastAsia="標楷體" w:hAnsi="標楷體"/>
                <w:lang w:eastAsia="zh-HK"/>
              </w:rPr>
            </w:pPr>
            <w:r>
              <w:rPr>
                <w:rFonts w:ascii="標楷體" w:eastAsia="標楷體" w:hAnsi="標楷體" w:hint="eastAsia"/>
                <w:lang w:eastAsia="zh-HK"/>
              </w:rPr>
              <w:t>查詢</w:t>
            </w:r>
          </w:p>
        </w:tc>
        <w:tc>
          <w:tcPr>
            <w:tcW w:w="6891" w:type="dxa"/>
          </w:tcPr>
          <w:p w14:paraId="30C77CC6" w14:textId="77777777" w:rsidR="00303EBD" w:rsidRDefault="00303EBD" w:rsidP="009E1447">
            <w:pPr>
              <w:rPr>
                <w:rFonts w:ascii="標楷體" w:eastAsia="標楷體" w:hAnsi="標楷體"/>
                <w:lang w:eastAsia="zh-HK"/>
              </w:rPr>
            </w:pPr>
            <w:r>
              <w:rPr>
                <w:rFonts w:ascii="標楷體" w:eastAsia="標楷體" w:hAnsi="標楷體" w:hint="eastAsia"/>
                <w:lang w:eastAsia="zh-HK"/>
              </w:rPr>
              <w:t>依據輸入條件查詢資料</w:t>
            </w:r>
          </w:p>
        </w:tc>
      </w:tr>
      <w:tr w:rsidR="00303EBD" w:rsidRPr="00F5236F" w14:paraId="4F5F8745" w14:textId="77777777" w:rsidTr="009E1447">
        <w:tc>
          <w:tcPr>
            <w:tcW w:w="851" w:type="dxa"/>
          </w:tcPr>
          <w:p w14:paraId="5FA3EE74" w14:textId="77777777" w:rsidR="00303EBD" w:rsidRDefault="00303EBD" w:rsidP="009E1447">
            <w:pPr>
              <w:jc w:val="center"/>
              <w:rPr>
                <w:rFonts w:ascii="標楷體" w:eastAsia="標楷體" w:hAnsi="標楷體"/>
              </w:rPr>
            </w:pPr>
            <w:r>
              <w:rPr>
                <w:rFonts w:ascii="標楷體" w:eastAsia="標楷體" w:hAnsi="標楷體" w:hint="eastAsia"/>
              </w:rPr>
              <w:t>2</w:t>
            </w:r>
          </w:p>
        </w:tc>
        <w:tc>
          <w:tcPr>
            <w:tcW w:w="2268" w:type="dxa"/>
          </w:tcPr>
          <w:p w14:paraId="2EFFC443" w14:textId="77777777" w:rsidR="00303EBD" w:rsidRDefault="00303EBD" w:rsidP="009E1447">
            <w:pPr>
              <w:rPr>
                <w:rFonts w:ascii="標楷體" w:eastAsia="標楷體" w:hAnsi="標楷體"/>
                <w:lang w:eastAsia="zh-HK"/>
              </w:rPr>
            </w:pPr>
            <w:r>
              <w:rPr>
                <w:rFonts w:ascii="標楷體" w:eastAsia="標楷體" w:hAnsi="標楷體" w:hint="eastAsia"/>
                <w:lang w:eastAsia="zh-HK"/>
              </w:rPr>
              <w:t>離開</w:t>
            </w:r>
          </w:p>
        </w:tc>
        <w:tc>
          <w:tcPr>
            <w:tcW w:w="6891" w:type="dxa"/>
          </w:tcPr>
          <w:p w14:paraId="25191C4D" w14:textId="77777777" w:rsidR="00303EBD" w:rsidRDefault="00303EBD" w:rsidP="009E1447">
            <w:pPr>
              <w:rPr>
                <w:rFonts w:ascii="標楷體" w:eastAsia="標楷體" w:hAnsi="標楷體"/>
                <w:lang w:eastAsia="zh-HK"/>
              </w:rPr>
            </w:pPr>
            <w:r>
              <w:rPr>
                <w:rFonts w:ascii="標楷體" w:eastAsia="標楷體" w:hAnsi="標楷體" w:hint="eastAsia"/>
                <w:lang w:eastAsia="zh-HK"/>
              </w:rPr>
              <w:t>關閉此查詢畫面</w:t>
            </w:r>
          </w:p>
        </w:tc>
      </w:tr>
      <w:tr w:rsidR="00303EBD" w:rsidRPr="00F5236F" w14:paraId="4E957F98" w14:textId="77777777" w:rsidTr="009E1447">
        <w:tc>
          <w:tcPr>
            <w:tcW w:w="851" w:type="dxa"/>
          </w:tcPr>
          <w:p w14:paraId="1ED53EFB" w14:textId="77777777" w:rsidR="00303EBD" w:rsidRDefault="00303EBD" w:rsidP="009E1447">
            <w:pPr>
              <w:jc w:val="center"/>
              <w:rPr>
                <w:rFonts w:ascii="標楷體" w:eastAsia="標楷體" w:hAnsi="標楷體"/>
              </w:rPr>
            </w:pPr>
            <w:r>
              <w:rPr>
                <w:rFonts w:ascii="標楷體" w:eastAsia="標楷體" w:hAnsi="標楷體" w:hint="eastAsia"/>
              </w:rPr>
              <w:t>3</w:t>
            </w:r>
          </w:p>
        </w:tc>
        <w:tc>
          <w:tcPr>
            <w:tcW w:w="2268" w:type="dxa"/>
          </w:tcPr>
          <w:p w14:paraId="75DDDFA6" w14:textId="77777777" w:rsidR="00303EBD" w:rsidRDefault="00303EBD" w:rsidP="009E1447">
            <w:pPr>
              <w:rPr>
                <w:rFonts w:ascii="標楷體" w:eastAsia="標楷體" w:hAnsi="標楷體"/>
                <w:lang w:eastAsia="zh-HK"/>
              </w:rPr>
            </w:pPr>
            <w:r>
              <w:rPr>
                <w:rFonts w:ascii="標楷體" w:eastAsia="標楷體" w:hAnsi="標楷體" w:hint="eastAsia"/>
                <w:lang w:eastAsia="zh-HK"/>
              </w:rPr>
              <w:t>隱</w:t>
            </w:r>
            <w:r>
              <w:rPr>
                <w:rFonts w:ascii="標楷體" w:eastAsia="標楷體" w:hAnsi="標楷體" w:hint="eastAsia"/>
              </w:rPr>
              <w:t>藏/</w:t>
            </w:r>
            <w:r>
              <w:rPr>
                <w:rFonts w:ascii="標楷體" w:eastAsia="標楷體" w:hAnsi="標楷體" w:hint="eastAsia"/>
                <w:lang w:eastAsia="zh-HK"/>
              </w:rPr>
              <w:t>顯示</w:t>
            </w:r>
          </w:p>
        </w:tc>
        <w:tc>
          <w:tcPr>
            <w:tcW w:w="6891" w:type="dxa"/>
          </w:tcPr>
          <w:p w14:paraId="5BD9D38C" w14:textId="77777777" w:rsidR="00303EBD" w:rsidRDefault="00303EBD" w:rsidP="009E1447">
            <w:pPr>
              <w:rPr>
                <w:rFonts w:ascii="標楷體" w:eastAsia="標楷體" w:hAnsi="標楷體"/>
                <w:lang w:eastAsia="zh-HK"/>
              </w:rPr>
            </w:pPr>
            <w:r>
              <w:rPr>
                <w:rFonts w:ascii="標楷體" w:eastAsia="標楷體" w:hAnsi="標楷體" w:hint="eastAsia"/>
                <w:lang w:eastAsia="zh-HK"/>
              </w:rPr>
              <w:t>輸入條件切換隱</w:t>
            </w:r>
            <w:r>
              <w:rPr>
                <w:rFonts w:ascii="標楷體" w:eastAsia="標楷體" w:hAnsi="標楷體" w:hint="eastAsia"/>
              </w:rPr>
              <w:t>藏</w:t>
            </w:r>
            <w:r>
              <w:rPr>
                <w:rFonts w:ascii="標楷體" w:eastAsia="標楷體" w:hAnsi="標楷體" w:hint="eastAsia"/>
                <w:lang w:eastAsia="zh-HK"/>
              </w:rPr>
              <w:t>及顯示</w:t>
            </w:r>
          </w:p>
        </w:tc>
      </w:tr>
      <w:tr w:rsidR="00303EBD" w:rsidRPr="00F5236F" w14:paraId="5DAF1005" w14:textId="77777777" w:rsidTr="009E1447">
        <w:tc>
          <w:tcPr>
            <w:tcW w:w="851" w:type="dxa"/>
          </w:tcPr>
          <w:p w14:paraId="584CCCF9" w14:textId="77777777" w:rsidR="00303EBD" w:rsidRDefault="00303EBD" w:rsidP="009E1447">
            <w:pPr>
              <w:jc w:val="center"/>
              <w:rPr>
                <w:rFonts w:ascii="標楷體" w:eastAsia="標楷體" w:hAnsi="標楷體"/>
              </w:rPr>
            </w:pPr>
            <w:r>
              <w:rPr>
                <w:rFonts w:ascii="標楷體" w:eastAsia="標楷體" w:hAnsi="標楷體" w:hint="eastAsia"/>
              </w:rPr>
              <w:t>4</w:t>
            </w:r>
          </w:p>
        </w:tc>
        <w:tc>
          <w:tcPr>
            <w:tcW w:w="2268" w:type="dxa"/>
          </w:tcPr>
          <w:p w14:paraId="156055BC" w14:textId="77777777" w:rsidR="00303EBD" w:rsidRDefault="00303EBD" w:rsidP="009E1447">
            <w:pPr>
              <w:rPr>
                <w:rFonts w:ascii="標楷體" w:eastAsia="標楷體" w:hAnsi="標楷體"/>
                <w:lang w:eastAsia="zh-HK"/>
              </w:rPr>
            </w:pPr>
            <w:r>
              <w:rPr>
                <w:rFonts w:ascii="標楷體" w:eastAsia="標楷體" w:hAnsi="標楷體" w:hint="eastAsia"/>
                <w:lang w:eastAsia="zh-HK"/>
              </w:rPr>
              <w:t>指標利率種類維護</w:t>
            </w:r>
          </w:p>
        </w:tc>
        <w:tc>
          <w:tcPr>
            <w:tcW w:w="6891" w:type="dxa"/>
          </w:tcPr>
          <w:p w14:paraId="2BC5C8A4" w14:textId="77777777" w:rsidR="00303EBD" w:rsidRDefault="00303EBD" w:rsidP="009E1447">
            <w:pPr>
              <w:rPr>
                <w:rFonts w:ascii="標楷體" w:eastAsia="標楷體" w:hAnsi="標楷體"/>
                <w:lang w:eastAsia="zh-HK"/>
              </w:rPr>
            </w:pPr>
            <w:r w:rsidRPr="00E82156">
              <w:rPr>
                <w:rFonts w:eastAsia="標楷體" w:hint="eastAsia"/>
              </w:rPr>
              <w:t>連結至</w:t>
            </w:r>
            <w:r w:rsidRPr="00E82156">
              <w:rPr>
                <w:rFonts w:eastAsia="標楷體"/>
              </w:rPr>
              <w:t>【</w:t>
            </w:r>
            <w:r w:rsidRPr="00E82156">
              <w:rPr>
                <w:rFonts w:eastAsia="標楷體"/>
              </w:rPr>
              <w:t>L</w:t>
            </w:r>
            <w:r w:rsidRPr="00E82156">
              <w:rPr>
                <w:rFonts w:eastAsia="標楷體" w:hint="eastAsia"/>
              </w:rPr>
              <w:t>6</w:t>
            </w:r>
            <w:r>
              <w:rPr>
                <w:rFonts w:eastAsia="標楷體" w:hint="eastAsia"/>
              </w:rPr>
              <w:t>301</w:t>
            </w:r>
            <w:r>
              <w:rPr>
                <w:rFonts w:eastAsia="標楷體" w:hint="eastAsia"/>
              </w:rPr>
              <w:t>指標利率種類</w:t>
            </w:r>
            <w:r w:rsidRPr="00E82156">
              <w:rPr>
                <w:rFonts w:eastAsia="標楷體" w:hint="eastAsia"/>
              </w:rPr>
              <w:t>維護</w:t>
            </w:r>
            <w:r w:rsidRPr="00E82156">
              <w:rPr>
                <w:rFonts w:eastAsia="標楷體"/>
              </w:rPr>
              <w:t>】</w:t>
            </w:r>
            <w:r w:rsidRPr="00E82156">
              <w:rPr>
                <w:rFonts w:eastAsia="標楷體" w:hint="eastAsia"/>
              </w:rPr>
              <w:t>，</w:t>
            </w:r>
            <w:r>
              <w:rPr>
                <w:rFonts w:ascii="標楷體" w:eastAsia="標楷體" w:hAnsi="標楷體" w:hint="eastAsia"/>
                <w:lang w:eastAsia="zh-HK"/>
              </w:rPr>
              <w:t>供新增指標利率種類</w:t>
            </w:r>
          </w:p>
        </w:tc>
      </w:tr>
      <w:tr w:rsidR="00303EBD" w:rsidRPr="00F5236F" w14:paraId="1B86457D" w14:textId="77777777" w:rsidTr="009E1447">
        <w:tc>
          <w:tcPr>
            <w:tcW w:w="851" w:type="dxa"/>
          </w:tcPr>
          <w:p w14:paraId="200684DB" w14:textId="77777777" w:rsidR="00303EBD" w:rsidRDefault="00303EBD" w:rsidP="009E1447">
            <w:pPr>
              <w:jc w:val="center"/>
              <w:rPr>
                <w:rFonts w:ascii="標楷體" w:eastAsia="標楷體" w:hAnsi="標楷體"/>
              </w:rPr>
            </w:pPr>
            <w:r>
              <w:rPr>
                <w:rFonts w:ascii="標楷體" w:eastAsia="標楷體" w:hAnsi="標楷體" w:hint="eastAsia"/>
              </w:rPr>
              <w:t>5</w:t>
            </w:r>
          </w:p>
        </w:tc>
        <w:tc>
          <w:tcPr>
            <w:tcW w:w="2268" w:type="dxa"/>
          </w:tcPr>
          <w:p w14:paraId="352394C2" w14:textId="77777777" w:rsidR="00303EBD" w:rsidRDefault="00303EBD" w:rsidP="009E1447">
            <w:pPr>
              <w:rPr>
                <w:rFonts w:ascii="標楷體" w:eastAsia="標楷體" w:hAnsi="標楷體"/>
                <w:lang w:eastAsia="zh-HK"/>
              </w:rPr>
            </w:pPr>
            <w:r>
              <w:rPr>
                <w:rFonts w:ascii="標楷體" w:eastAsia="標楷體" w:hAnsi="標楷體" w:hint="eastAsia"/>
                <w:lang w:eastAsia="zh-HK"/>
              </w:rPr>
              <w:t>新增指標利率</w:t>
            </w:r>
          </w:p>
        </w:tc>
        <w:tc>
          <w:tcPr>
            <w:tcW w:w="6891" w:type="dxa"/>
          </w:tcPr>
          <w:p w14:paraId="310EB018" w14:textId="77777777" w:rsidR="00303EBD" w:rsidRPr="00E82156" w:rsidRDefault="00303EBD" w:rsidP="009E1447">
            <w:pPr>
              <w:rPr>
                <w:rFonts w:eastAsia="標楷體"/>
              </w:rPr>
            </w:pPr>
            <w:r w:rsidRPr="00E82156">
              <w:rPr>
                <w:rFonts w:eastAsia="標楷體" w:hint="eastAsia"/>
              </w:rPr>
              <w:t>連結至</w:t>
            </w:r>
            <w:r w:rsidRPr="00E82156">
              <w:rPr>
                <w:rFonts w:eastAsia="標楷體"/>
              </w:rPr>
              <w:t>【</w:t>
            </w:r>
            <w:r w:rsidRPr="00E82156">
              <w:rPr>
                <w:rFonts w:eastAsia="標楷體"/>
              </w:rPr>
              <w:t>L</w:t>
            </w:r>
            <w:r w:rsidRPr="00E82156">
              <w:rPr>
                <w:rFonts w:eastAsia="標楷體" w:hint="eastAsia"/>
              </w:rPr>
              <w:t>6</w:t>
            </w:r>
            <w:r>
              <w:rPr>
                <w:rFonts w:eastAsia="標楷體" w:hint="eastAsia"/>
              </w:rPr>
              <w:t>302</w:t>
            </w:r>
            <w:r>
              <w:rPr>
                <w:rFonts w:eastAsia="標楷體" w:hint="eastAsia"/>
              </w:rPr>
              <w:t>指標利率登錄</w:t>
            </w:r>
            <w:r>
              <w:rPr>
                <w:rFonts w:eastAsia="標楷體" w:hint="eastAsia"/>
              </w:rPr>
              <w:t>/</w:t>
            </w:r>
            <w:r w:rsidRPr="00E82156">
              <w:rPr>
                <w:rFonts w:eastAsia="標楷體" w:hint="eastAsia"/>
              </w:rPr>
              <w:t>維護</w:t>
            </w:r>
            <w:r w:rsidRPr="00E82156">
              <w:rPr>
                <w:rFonts w:eastAsia="標楷體"/>
              </w:rPr>
              <w:t>】</w:t>
            </w:r>
            <w:r w:rsidRPr="00E82156">
              <w:rPr>
                <w:rFonts w:eastAsia="標楷體" w:hint="eastAsia"/>
              </w:rPr>
              <w:t>，</w:t>
            </w:r>
            <w:r>
              <w:rPr>
                <w:rFonts w:ascii="標楷體" w:eastAsia="標楷體" w:hAnsi="標楷體" w:hint="eastAsia"/>
                <w:lang w:eastAsia="zh-HK"/>
              </w:rPr>
              <w:t>供新增指標利率</w:t>
            </w:r>
          </w:p>
        </w:tc>
      </w:tr>
    </w:tbl>
    <w:p w14:paraId="09248BCE" w14:textId="77777777" w:rsidR="00303EBD" w:rsidRPr="002B7285" w:rsidRDefault="00303EBD" w:rsidP="00303EBD"/>
    <w:p w14:paraId="5A140493" w14:textId="77777777" w:rsidR="00303EBD" w:rsidRDefault="00303EBD" w:rsidP="00D01BCC">
      <w:pPr>
        <w:pStyle w:val="a"/>
      </w:pPr>
      <w:r>
        <w:t>輸入畫面資料說明</w:t>
      </w:r>
    </w:p>
    <w:p w14:paraId="4D0051B8" w14:textId="77777777" w:rsidR="00303EBD" w:rsidRPr="00583AF3" w:rsidRDefault="00303EBD" w:rsidP="00303EBD"/>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67"/>
        <w:gridCol w:w="1733"/>
        <w:gridCol w:w="851"/>
        <w:gridCol w:w="850"/>
        <w:gridCol w:w="1083"/>
        <w:gridCol w:w="675"/>
        <w:gridCol w:w="696"/>
        <w:gridCol w:w="3529"/>
      </w:tblGrid>
      <w:tr w:rsidR="00303EBD" w:rsidRPr="00362205" w14:paraId="48A21ECD" w14:textId="77777777" w:rsidTr="009E1447">
        <w:trPr>
          <w:trHeight w:val="388"/>
          <w:jc w:val="center"/>
        </w:trPr>
        <w:tc>
          <w:tcPr>
            <w:tcW w:w="567" w:type="dxa"/>
            <w:vMerge w:val="restart"/>
            <w:shd w:val="clear" w:color="auto" w:fill="D9D9D9" w:themeFill="background1" w:themeFillShade="D9"/>
          </w:tcPr>
          <w:p w14:paraId="204BE347" w14:textId="77777777" w:rsidR="00303EBD" w:rsidRPr="00362205" w:rsidRDefault="00303EBD" w:rsidP="009E1447">
            <w:pPr>
              <w:rPr>
                <w:rFonts w:ascii="標楷體" w:eastAsia="標楷體" w:hAnsi="標楷體"/>
              </w:rPr>
            </w:pPr>
            <w:r w:rsidRPr="00362205">
              <w:rPr>
                <w:rFonts w:ascii="標楷體" w:eastAsia="標楷體" w:hAnsi="標楷體"/>
              </w:rPr>
              <w:t>序號</w:t>
            </w:r>
          </w:p>
        </w:tc>
        <w:tc>
          <w:tcPr>
            <w:tcW w:w="1733" w:type="dxa"/>
            <w:vMerge w:val="restart"/>
            <w:shd w:val="clear" w:color="auto" w:fill="D9D9D9" w:themeFill="background1" w:themeFillShade="D9"/>
          </w:tcPr>
          <w:p w14:paraId="1A5ACFB2" w14:textId="77777777" w:rsidR="00303EBD" w:rsidRPr="00362205" w:rsidRDefault="00303EBD" w:rsidP="009E1447">
            <w:pPr>
              <w:rPr>
                <w:rFonts w:ascii="標楷體" w:eastAsia="標楷體" w:hAnsi="標楷體"/>
              </w:rPr>
            </w:pPr>
            <w:r w:rsidRPr="00362205">
              <w:rPr>
                <w:rFonts w:ascii="標楷體" w:eastAsia="標楷體" w:hAnsi="標楷體"/>
              </w:rPr>
              <w:t>欄位</w:t>
            </w:r>
          </w:p>
        </w:tc>
        <w:tc>
          <w:tcPr>
            <w:tcW w:w="4155" w:type="dxa"/>
            <w:gridSpan w:val="5"/>
            <w:shd w:val="clear" w:color="auto" w:fill="D9D9D9" w:themeFill="background1" w:themeFillShade="D9"/>
          </w:tcPr>
          <w:p w14:paraId="28DE9C48" w14:textId="77777777" w:rsidR="00303EBD" w:rsidRPr="00362205" w:rsidRDefault="00303EBD" w:rsidP="009E1447">
            <w:pPr>
              <w:jc w:val="center"/>
              <w:rPr>
                <w:rFonts w:ascii="標楷體" w:eastAsia="標楷體" w:hAnsi="標楷體"/>
              </w:rPr>
            </w:pPr>
            <w:r w:rsidRPr="00362205">
              <w:rPr>
                <w:rFonts w:ascii="標楷體" w:eastAsia="標楷體" w:hAnsi="標楷體"/>
              </w:rPr>
              <w:t>說明</w:t>
            </w:r>
          </w:p>
        </w:tc>
        <w:tc>
          <w:tcPr>
            <w:tcW w:w="3529" w:type="dxa"/>
            <w:vMerge w:val="restart"/>
            <w:shd w:val="clear" w:color="auto" w:fill="D9D9D9" w:themeFill="background1" w:themeFillShade="D9"/>
          </w:tcPr>
          <w:p w14:paraId="7F1E4DF8" w14:textId="77777777" w:rsidR="00303EBD" w:rsidRPr="00362205" w:rsidRDefault="00303EBD" w:rsidP="009E1447">
            <w:pPr>
              <w:rPr>
                <w:rFonts w:ascii="標楷體" w:eastAsia="標楷體" w:hAnsi="標楷體"/>
              </w:rPr>
            </w:pPr>
            <w:r w:rsidRPr="00362205">
              <w:rPr>
                <w:rFonts w:ascii="標楷體" w:eastAsia="標楷體" w:hAnsi="標楷體"/>
              </w:rPr>
              <w:t>處理邏輯及注意事項</w:t>
            </w:r>
          </w:p>
        </w:tc>
      </w:tr>
      <w:tr w:rsidR="00303EBD" w:rsidRPr="00362205" w14:paraId="045BAA10" w14:textId="77777777" w:rsidTr="009E1447">
        <w:trPr>
          <w:trHeight w:val="244"/>
          <w:jc w:val="center"/>
        </w:trPr>
        <w:tc>
          <w:tcPr>
            <w:tcW w:w="567" w:type="dxa"/>
            <w:vMerge/>
            <w:shd w:val="clear" w:color="auto" w:fill="D9D9D9" w:themeFill="background1" w:themeFillShade="D9"/>
          </w:tcPr>
          <w:p w14:paraId="0E84741E" w14:textId="77777777" w:rsidR="00303EBD" w:rsidRPr="00362205" w:rsidRDefault="00303EBD" w:rsidP="009E1447">
            <w:pPr>
              <w:rPr>
                <w:rFonts w:ascii="標楷體" w:eastAsia="標楷體" w:hAnsi="標楷體"/>
              </w:rPr>
            </w:pPr>
          </w:p>
        </w:tc>
        <w:tc>
          <w:tcPr>
            <w:tcW w:w="1733" w:type="dxa"/>
            <w:vMerge/>
            <w:shd w:val="clear" w:color="auto" w:fill="D9D9D9" w:themeFill="background1" w:themeFillShade="D9"/>
          </w:tcPr>
          <w:p w14:paraId="0A676DFB" w14:textId="77777777" w:rsidR="00303EBD" w:rsidRPr="00362205" w:rsidRDefault="00303EBD" w:rsidP="009E1447">
            <w:pPr>
              <w:rPr>
                <w:rFonts w:ascii="標楷體" w:eastAsia="標楷體" w:hAnsi="標楷體"/>
              </w:rPr>
            </w:pPr>
          </w:p>
        </w:tc>
        <w:tc>
          <w:tcPr>
            <w:tcW w:w="851" w:type="dxa"/>
            <w:shd w:val="clear" w:color="auto" w:fill="D9D9D9" w:themeFill="background1" w:themeFillShade="D9"/>
          </w:tcPr>
          <w:p w14:paraId="3CF2E9CF" w14:textId="77777777" w:rsidR="00303EBD" w:rsidRPr="00362205" w:rsidRDefault="00303EBD" w:rsidP="009E1447">
            <w:pPr>
              <w:rPr>
                <w:rFonts w:ascii="標楷體" w:eastAsia="標楷體" w:hAnsi="標楷體"/>
              </w:rPr>
            </w:pPr>
            <w:r w:rsidRPr="004E09B8">
              <w:rPr>
                <w:rFonts w:ascii="標楷體" w:eastAsia="標楷體" w:hAnsi="標楷體" w:hint="eastAsia"/>
              </w:rPr>
              <w:t>資料型態長度</w:t>
            </w:r>
          </w:p>
        </w:tc>
        <w:tc>
          <w:tcPr>
            <w:tcW w:w="850" w:type="dxa"/>
            <w:shd w:val="clear" w:color="auto" w:fill="D9D9D9" w:themeFill="background1" w:themeFillShade="D9"/>
          </w:tcPr>
          <w:p w14:paraId="4E0089CF" w14:textId="77777777" w:rsidR="00303EBD" w:rsidRPr="00362205" w:rsidRDefault="00303EBD" w:rsidP="009E1447">
            <w:pPr>
              <w:rPr>
                <w:rFonts w:ascii="標楷體" w:eastAsia="標楷體" w:hAnsi="標楷體"/>
              </w:rPr>
            </w:pPr>
            <w:r w:rsidRPr="00362205">
              <w:rPr>
                <w:rFonts w:ascii="標楷體" w:eastAsia="標楷體" w:hAnsi="標楷體"/>
              </w:rPr>
              <w:t>預設值</w:t>
            </w:r>
          </w:p>
        </w:tc>
        <w:tc>
          <w:tcPr>
            <w:tcW w:w="1083" w:type="dxa"/>
            <w:shd w:val="clear" w:color="auto" w:fill="D9D9D9" w:themeFill="background1" w:themeFillShade="D9"/>
          </w:tcPr>
          <w:p w14:paraId="05B39B5A" w14:textId="77777777" w:rsidR="00303EBD" w:rsidRPr="00362205" w:rsidRDefault="00303EBD" w:rsidP="009E1447">
            <w:pPr>
              <w:rPr>
                <w:rFonts w:ascii="標楷體" w:eastAsia="標楷體" w:hAnsi="標楷體"/>
              </w:rPr>
            </w:pPr>
            <w:r w:rsidRPr="00362205">
              <w:rPr>
                <w:rFonts w:ascii="標楷體" w:eastAsia="標楷體" w:hAnsi="標楷體"/>
              </w:rPr>
              <w:t>選單內容</w:t>
            </w:r>
          </w:p>
        </w:tc>
        <w:tc>
          <w:tcPr>
            <w:tcW w:w="675" w:type="dxa"/>
            <w:shd w:val="clear" w:color="auto" w:fill="D9D9D9" w:themeFill="background1" w:themeFillShade="D9"/>
          </w:tcPr>
          <w:p w14:paraId="565B744E" w14:textId="77777777" w:rsidR="00303EBD" w:rsidRPr="00362205" w:rsidRDefault="00303EBD" w:rsidP="009E1447">
            <w:pPr>
              <w:rPr>
                <w:rFonts w:ascii="標楷體" w:eastAsia="標楷體" w:hAnsi="標楷體"/>
              </w:rPr>
            </w:pPr>
            <w:r w:rsidRPr="00362205">
              <w:rPr>
                <w:rFonts w:ascii="標楷體" w:eastAsia="標楷體" w:hAnsi="標楷體"/>
              </w:rPr>
              <w:t>必填</w:t>
            </w:r>
          </w:p>
        </w:tc>
        <w:tc>
          <w:tcPr>
            <w:tcW w:w="696" w:type="dxa"/>
            <w:shd w:val="clear" w:color="auto" w:fill="D9D9D9" w:themeFill="background1" w:themeFillShade="D9"/>
          </w:tcPr>
          <w:p w14:paraId="0D89BF69" w14:textId="77777777" w:rsidR="00303EBD" w:rsidRPr="00362205" w:rsidRDefault="00303EBD" w:rsidP="009E1447">
            <w:pPr>
              <w:rPr>
                <w:rFonts w:ascii="標楷體" w:eastAsia="標楷體" w:hAnsi="標楷體"/>
              </w:rPr>
            </w:pPr>
            <w:r w:rsidRPr="00362205">
              <w:rPr>
                <w:rFonts w:ascii="標楷體" w:eastAsia="標楷體" w:hAnsi="標楷體"/>
              </w:rPr>
              <w:t>R/W</w:t>
            </w:r>
          </w:p>
        </w:tc>
        <w:tc>
          <w:tcPr>
            <w:tcW w:w="3529" w:type="dxa"/>
            <w:vMerge/>
            <w:shd w:val="clear" w:color="auto" w:fill="D9D9D9" w:themeFill="background1" w:themeFillShade="D9"/>
          </w:tcPr>
          <w:p w14:paraId="7880E845" w14:textId="77777777" w:rsidR="00303EBD" w:rsidRPr="00362205" w:rsidRDefault="00303EBD" w:rsidP="009E1447">
            <w:pPr>
              <w:rPr>
                <w:rFonts w:ascii="標楷體" w:eastAsia="標楷體" w:hAnsi="標楷體"/>
              </w:rPr>
            </w:pPr>
          </w:p>
        </w:tc>
      </w:tr>
      <w:tr w:rsidR="00303EBD" w:rsidRPr="00362205" w14:paraId="2222FBA0" w14:textId="77777777" w:rsidTr="009E1447">
        <w:trPr>
          <w:trHeight w:val="244"/>
          <w:jc w:val="center"/>
        </w:trPr>
        <w:tc>
          <w:tcPr>
            <w:tcW w:w="567" w:type="dxa"/>
          </w:tcPr>
          <w:p w14:paraId="4B97D931" w14:textId="77777777" w:rsidR="00303EBD" w:rsidRPr="00362205" w:rsidRDefault="00303EBD" w:rsidP="009E1447">
            <w:pPr>
              <w:rPr>
                <w:rFonts w:ascii="標楷體" w:eastAsia="標楷體" w:hAnsi="標楷體"/>
              </w:rPr>
            </w:pPr>
            <w:r w:rsidRPr="00362205">
              <w:rPr>
                <w:rFonts w:ascii="標楷體" w:eastAsia="標楷體" w:hAnsi="標楷體" w:hint="eastAsia"/>
              </w:rPr>
              <w:t>1.</w:t>
            </w:r>
          </w:p>
        </w:tc>
        <w:tc>
          <w:tcPr>
            <w:tcW w:w="1733" w:type="dxa"/>
          </w:tcPr>
          <w:p w14:paraId="1B73FB2E" w14:textId="77777777" w:rsidR="00303EBD" w:rsidRPr="00362205" w:rsidRDefault="00303EBD" w:rsidP="009E1447">
            <w:pPr>
              <w:rPr>
                <w:rFonts w:ascii="標楷體" w:eastAsia="標楷體" w:hAnsi="標楷體"/>
              </w:rPr>
            </w:pPr>
            <w:r>
              <w:rPr>
                <w:rFonts w:ascii="標楷體" w:eastAsia="標楷體" w:hAnsi="標楷體" w:hint="eastAsia"/>
              </w:rPr>
              <w:t>幣別</w:t>
            </w:r>
          </w:p>
        </w:tc>
        <w:tc>
          <w:tcPr>
            <w:tcW w:w="851" w:type="dxa"/>
          </w:tcPr>
          <w:p w14:paraId="4B77C709" w14:textId="77777777" w:rsidR="00303EBD" w:rsidRPr="00362205" w:rsidRDefault="00303EBD" w:rsidP="009E1447">
            <w:pPr>
              <w:rPr>
                <w:rFonts w:ascii="標楷體" w:eastAsia="標楷體" w:hAnsi="標楷體"/>
              </w:rPr>
            </w:pPr>
          </w:p>
        </w:tc>
        <w:tc>
          <w:tcPr>
            <w:tcW w:w="850" w:type="dxa"/>
          </w:tcPr>
          <w:p w14:paraId="4D1B8E5E" w14:textId="77777777" w:rsidR="00303EBD" w:rsidRPr="00362205" w:rsidRDefault="00303EBD" w:rsidP="009E1447">
            <w:pPr>
              <w:rPr>
                <w:rFonts w:ascii="標楷體" w:eastAsia="標楷體" w:hAnsi="標楷體"/>
              </w:rPr>
            </w:pPr>
            <w:r>
              <w:rPr>
                <w:rFonts w:ascii="標楷體" w:eastAsia="標楷體" w:hAnsi="標楷體" w:hint="eastAsia"/>
              </w:rPr>
              <w:t>TWD</w:t>
            </w:r>
          </w:p>
        </w:tc>
        <w:tc>
          <w:tcPr>
            <w:tcW w:w="1083" w:type="dxa"/>
          </w:tcPr>
          <w:p w14:paraId="35318DC8" w14:textId="77777777" w:rsidR="00303EBD" w:rsidRPr="00362205" w:rsidRDefault="00303EBD" w:rsidP="009E1447">
            <w:pPr>
              <w:rPr>
                <w:rFonts w:ascii="標楷體" w:eastAsia="標楷體" w:hAnsi="標楷體"/>
              </w:rPr>
            </w:pPr>
          </w:p>
        </w:tc>
        <w:tc>
          <w:tcPr>
            <w:tcW w:w="675" w:type="dxa"/>
          </w:tcPr>
          <w:p w14:paraId="4918FF22" w14:textId="77777777" w:rsidR="00303EBD" w:rsidRPr="00362205" w:rsidRDefault="00303EBD" w:rsidP="009E1447">
            <w:pPr>
              <w:rPr>
                <w:rFonts w:ascii="標楷體" w:eastAsia="標楷體" w:hAnsi="標楷體"/>
              </w:rPr>
            </w:pPr>
          </w:p>
        </w:tc>
        <w:tc>
          <w:tcPr>
            <w:tcW w:w="696" w:type="dxa"/>
          </w:tcPr>
          <w:p w14:paraId="5F008E25" w14:textId="77777777" w:rsidR="00303EBD" w:rsidRPr="00362205" w:rsidRDefault="00303EBD" w:rsidP="009E1447">
            <w:pPr>
              <w:jc w:val="center"/>
              <w:rPr>
                <w:rFonts w:ascii="標楷體" w:eastAsia="標楷體" w:hAnsi="標楷體"/>
              </w:rPr>
            </w:pPr>
            <w:r>
              <w:rPr>
                <w:rFonts w:ascii="標楷體" w:eastAsia="標楷體" w:hAnsi="標楷體" w:hint="eastAsia"/>
              </w:rPr>
              <w:t>R</w:t>
            </w:r>
          </w:p>
        </w:tc>
        <w:tc>
          <w:tcPr>
            <w:tcW w:w="3529" w:type="dxa"/>
          </w:tcPr>
          <w:p w14:paraId="335A16A1" w14:textId="77777777" w:rsidR="00303EBD" w:rsidRPr="00362205" w:rsidRDefault="00303EBD" w:rsidP="009E1447">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自動顯示不可修改</w:t>
            </w:r>
          </w:p>
        </w:tc>
      </w:tr>
      <w:tr w:rsidR="00303EBD" w:rsidRPr="00362205" w14:paraId="350CB59A" w14:textId="77777777" w:rsidTr="009E1447">
        <w:trPr>
          <w:trHeight w:val="244"/>
          <w:jc w:val="center"/>
        </w:trPr>
        <w:tc>
          <w:tcPr>
            <w:tcW w:w="567" w:type="dxa"/>
          </w:tcPr>
          <w:p w14:paraId="331BFA80" w14:textId="77777777" w:rsidR="00303EBD" w:rsidRPr="00362205" w:rsidRDefault="00303EBD" w:rsidP="009E1447">
            <w:pPr>
              <w:rPr>
                <w:rFonts w:ascii="標楷體" w:eastAsia="標楷體" w:hAnsi="標楷體"/>
              </w:rPr>
            </w:pPr>
            <w:r>
              <w:rPr>
                <w:rFonts w:ascii="標楷體" w:eastAsia="標楷體" w:hAnsi="標楷體" w:hint="eastAsia"/>
              </w:rPr>
              <w:t>2.</w:t>
            </w:r>
          </w:p>
        </w:tc>
        <w:tc>
          <w:tcPr>
            <w:tcW w:w="1733" w:type="dxa"/>
          </w:tcPr>
          <w:p w14:paraId="5365BE04" w14:textId="77777777" w:rsidR="00303EBD" w:rsidRDefault="00303EBD" w:rsidP="009E1447">
            <w:pPr>
              <w:rPr>
                <w:rFonts w:ascii="標楷體" w:eastAsia="標楷體" w:hAnsi="標楷體"/>
              </w:rPr>
            </w:pPr>
            <w:r>
              <w:rPr>
                <w:rFonts w:ascii="標楷體" w:eastAsia="標楷體" w:hAnsi="標楷體" w:hint="eastAsia"/>
              </w:rPr>
              <w:t>指標利率種類</w:t>
            </w:r>
          </w:p>
        </w:tc>
        <w:tc>
          <w:tcPr>
            <w:tcW w:w="851" w:type="dxa"/>
          </w:tcPr>
          <w:p w14:paraId="01377E2B" w14:textId="77777777" w:rsidR="00303EBD" w:rsidRDefault="00303EBD" w:rsidP="009E1447">
            <w:pPr>
              <w:rPr>
                <w:rFonts w:ascii="標楷體" w:eastAsia="標楷體" w:hAnsi="標楷體"/>
              </w:rPr>
            </w:pPr>
            <w:r>
              <w:rPr>
                <w:rFonts w:ascii="標楷體" w:eastAsia="標楷體" w:hAnsi="標楷體" w:hint="eastAsia"/>
              </w:rPr>
              <w:t>9(2)</w:t>
            </w:r>
          </w:p>
        </w:tc>
        <w:tc>
          <w:tcPr>
            <w:tcW w:w="850" w:type="dxa"/>
          </w:tcPr>
          <w:p w14:paraId="48EFDB83" w14:textId="77777777" w:rsidR="00303EBD" w:rsidRPr="00362205" w:rsidRDefault="00303EBD" w:rsidP="009E1447">
            <w:pPr>
              <w:rPr>
                <w:rFonts w:ascii="標楷體" w:eastAsia="標楷體" w:hAnsi="標楷體"/>
              </w:rPr>
            </w:pPr>
          </w:p>
        </w:tc>
        <w:tc>
          <w:tcPr>
            <w:tcW w:w="1083" w:type="dxa"/>
          </w:tcPr>
          <w:p w14:paraId="34C50AA8" w14:textId="77777777" w:rsidR="00303EBD" w:rsidRPr="00362205" w:rsidRDefault="00303EBD" w:rsidP="009E1447">
            <w:pPr>
              <w:rPr>
                <w:rFonts w:ascii="標楷體" w:eastAsia="標楷體" w:hAnsi="標楷體"/>
              </w:rPr>
            </w:pPr>
          </w:p>
        </w:tc>
        <w:tc>
          <w:tcPr>
            <w:tcW w:w="675" w:type="dxa"/>
          </w:tcPr>
          <w:p w14:paraId="06369AB6" w14:textId="77777777" w:rsidR="00303EBD" w:rsidRPr="00362205" w:rsidRDefault="00303EBD" w:rsidP="009E1447">
            <w:pPr>
              <w:rPr>
                <w:rFonts w:ascii="標楷體" w:eastAsia="標楷體" w:hAnsi="標楷體"/>
              </w:rPr>
            </w:pPr>
          </w:p>
        </w:tc>
        <w:tc>
          <w:tcPr>
            <w:tcW w:w="696" w:type="dxa"/>
          </w:tcPr>
          <w:p w14:paraId="77D9FD20" w14:textId="77777777" w:rsidR="00303EBD" w:rsidRPr="00362205" w:rsidRDefault="00303EBD" w:rsidP="009E1447">
            <w:pPr>
              <w:jc w:val="center"/>
              <w:rPr>
                <w:rFonts w:ascii="標楷體" w:eastAsia="標楷體" w:hAnsi="標楷體"/>
              </w:rPr>
            </w:pPr>
            <w:r>
              <w:rPr>
                <w:rFonts w:ascii="標楷體" w:eastAsia="標楷體" w:hAnsi="標楷體" w:hint="eastAsia"/>
              </w:rPr>
              <w:t>W</w:t>
            </w:r>
          </w:p>
        </w:tc>
        <w:tc>
          <w:tcPr>
            <w:tcW w:w="3529" w:type="dxa"/>
          </w:tcPr>
          <w:p w14:paraId="00D099A2" w14:textId="77777777" w:rsidR="00303EBD" w:rsidRDefault="00303EBD" w:rsidP="009E1447">
            <w:pPr>
              <w:rPr>
                <w:rFonts w:ascii="標楷體" w:eastAsia="標楷體" w:hAnsi="標楷體"/>
              </w:rPr>
            </w:pPr>
            <w:r>
              <w:rPr>
                <w:rFonts w:ascii="標楷體" w:eastAsia="標楷體" w:hAnsi="標楷體" w:hint="eastAsia"/>
              </w:rPr>
              <w:t>1.自行輸入</w:t>
            </w:r>
          </w:p>
          <w:p w14:paraId="5DA289A2" w14:textId="77777777" w:rsidR="00303EBD" w:rsidRDefault="00303EBD" w:rsidP="009E1447">
            <w:pPr>
              <w:ind w:left="480" w:hangingChars="200" w:hanging="480"/>
              <w:rPr>
                <w:rFonts w:ascii="標楷體" w:eastAsia="標楷體" w:hAnsi="標楷體"/>
              </w:rPr>
            </w:pPr>
            <w:r>
              <w:rPr>
                <w:rFonts w:ascii="標楷體" w:eastAsia="標楷體" w:hAnsi="標楷體" w:hint="eastAsia"/>
              </w:rPr>
              <w:t>2.輸入00表查詢全部指標利率</w:t>
            </w:r>
          </w:p>
          <w:p w14:paraId="3F86E505" w14:textId="77777777" w:rsidR="00303EBD" w:rsidRDefault="00303EBD" w:rsidP="009E1447">
            <w:pPr>
              <w:ind w:leftChars="100" w:left="480" w:hangingChars="100" w:hanging="240"/>
              <w:rPr>
                <w:rFonts w:ascii="標楷體" w:eastAsia="標楷體" w:hAnsi="標楷體"/>
              </w:rPr>
            </w:pPr>
            <w:r>
              <w:rPr>
                <w:rFonts w:ascii="標楷體" w:eastAsia="標楷體" w:hAnsi="標楷體" w:hint="eastAsia"/>
              </w:rPr>
              <w:t>種類</w:t>
            </w:r>
          </w:p>
        </w:tc>
      </w:tr>
    </w:tbl>
    <w:p w14:paraId="439FA50B" w14:textId="77777777" w:rsidR="00303EBD" w:rsidRPr="00B56858" w:rsidRDefault="00303EBD" w:rsidP="00303EBD"/>
    <w:p w14:paraId="5E8B7781" w14:textId="77777777" w:rsidR="00303EBD" w:rsidRDefault="00303EBD" w:rsidP="00D01BCC">
      <w:pPr>
        <w:pStyle w:val="a"/>
      </w:pPr>
      <w:r>
        <w:rPr>
          <w:rFonts w:hint="eastAsia"/>
          <w:lang w:eastAsia="zh-HK"/>
        </w:rPr>
        <w:t>輸出</w:t>
      </w:r>
      <w:r w:rsidRPr="00362205">
        <w:t>畫面</w:t>
      </w:r>
      <w:r>
        <w:rPr>
          <w:rFonts w:hint="eastAsia"/>
        </w:rPr>
        <w:t>:</w:t>
      </w:r>
    </w:p>
    <w:p w14:paraId="277467E8" w14:textId="77777777" w:rsidR="00303EBD" w:rsidRDefault="00303EBD" w:rsidP="00303EBD">
      <w:r w:rsidRPr="002B7285">
        <w:rPr>
          <w:noProof/>
        </w:rPr>
        <w:drawing>
          <wp:inline distT="0" distB="0" distL="0" distR="0" wp14:anchorId="4ABEAA19" wp14:editId="0F904B90">
            <wp:extent cx="4786746" cy="3469030"/>
            <wp:effectExtent l="0" t="0" r="0" b="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798831" cy="3477788"/>
                    </a:xfrm>
                    <a:prstGeom prst="rect">
                      <a:avLst/>
                    </a:prstGeom>
                  </pic:spPr>
                </pic:pic>
              </a:graphicData>
            </a:graphic>
          </wp:inline>
        </w:drawing>
      </w:r>
    </w:p>
    <w:p w14:paraId="37C2F32B" w14:textId="77777777" w:rsidR="00303EBD" w:rsidRDefault="00303EBD" w:rsidP="00303EBD">
      <w:pPr>
        <w:widowControl/>
        <w:rPr>
          <w:rFonts w:ascii="標楷體" w:eastAsia="標楷體" w:hAnsi="標楷體"/>
          <w:sz w:val="26"/>
        </w:rPr>
      </w:pPr>
      <w:r>
        <w:br w:type="page"/>
      </w:r>
    </w:p>
    <w:p w14:paraId="4CF781D3" w14:textId="77777777" w:rsidR="00303EBD" w:rsidRDefault="00303EBD" w:rsidP="00D01BCC">
      <w:pPr>
        <w:pStyle w:val="a"/>
      </w:pPr>
      <w:r>
        <w:rPr>
          <w:rFonts w:hint="eastAsia"/>
        </w:rPr>
        <w:lastRenderedPageBreak/>
        <w:t>輸出畫面資料說明</w:t>
      </w:r>
    </w:p>
    <w:p w14:paraId="4E3C6740" w14:textId="77777777" w:rsidR="00303EBD" w:rsidRDefault="00303EBD" w:rsidP="00303EBD"/>
    <w:tbl>
      <w:tblPr>
        <w:tblStyle w:val="ac"/>
        <w:tblW w:w="0" w:type="auto"/>
        <w:tblLook w:val="04A0" w:firstRow="1" w:lastRow="0" w:firstColumn="1" w:lastColumn="0" w:noHBand="0" w:noVBand="1"/>
      </w:tblPr>
      <w:tblGrid>
        <w:gridCol w:w="751"/>
        <w:gridCol w:w="1126"/>
        <w:gridCol w:w="1936"/>
        <w:gridCol w:w="3216"/>
        <w:gridCol w:w="3391"/>
      </w:tblGrid>
      <w:tr w:rsidR="00303EBD" w:rsidRPr="008F1D46" w14:paraId="2078064E" w14:textId="77777777" w:rsidTr="009E1447">
        <w:tc>
          <w:tcPr>
            <w:tcW w:w="780" w:type="dxa"/>
            <w:shd w:val="clear" w:color="auto" w:fill="D9D9D9" w:themeFill="background1" w:themeFillShade="D9"/>
          </w:tcPr>
          <w:p w14:paraId="7E51D5CB" w14:textId="77777777" w:rsidR="00303EBD" w:rsidRPr="008F1D46" w:rsidRDefault="00303EBD" w:rsidP="009E1447">
            <w:pPr>
              <w:jc w:val="center"/>
              <w:rPr>
                <w:rFonts w:ascii="標楷體" w:eastAsia="標楷體" w:hAnsi="標楷體"/>
                <w:lang w:eastAsia="zh-HK"/>
              </w:rPr>
            </w:pPr>
            <w:r w:rsidRPr="008F1D46">
              <w:rPr>
                <w:rFonts w:ascii="標楷體" w:eastAsia="標楷體" w:hAnsi="標楷體" w:hint="eastAsia"/>
                <w:lang w:eastAsia="zh-HK"/>
              </w:rPr>
              <w:t>序號</w:t>
            </w:r>
          </w:p>
        </w:tc>
        <w:tc>
          <w:tcPr>
            <w:tcW w:w="1194" w:type="dxa"/>
            <w:shd w:val="clear" w:color="auto" w:fill="D9D9D9" w:themeFill="background1" w:themeFillShade="D9"/>
          </w:tcPr>
          <w:p w14:paraId="2483BAE5" w14:textId="77777777" w:rsidR="00303EBD" w:rsidRPr="008F1D46" w:rsidRDefault="00303EBD" w:rsidP="009E1447">
            <w:pPr>
              <w:jc w:val="center"/>
              <w:rPr>
                <w:rFonts w:ascii="標楷體" w:eastAsia="標楷體" w:hAnsi="標楷體"/>
                <w:lang w:eastAsia="zh-HK"/>
              </w:rPr>
            </w:pPr>
            <w:r w:rsidRPr="008F1D46">
              <w:rPr>
                <w:rFonts w:ascii="標楷體" w:eastAsia="標楷體" w:hAnsi="標楷體" w:hint="eastAsia"/>
                <w:lang w:eastAsia="zh-HK"/>
              </w:rPr>
              <w:t>欄位型態</w:t>
            </w:r>
          </w:p>
        </w:tc>
        <w:tc>
          <w:tcPr>
            <w:tcW w:w="2086" w:type="dxa"/>
            <w:shd w:val="clear" w:color="auto" w:fill="D9D9D9" w:themeFill="background1" w:themeFillShade="D9"/>
          </w:tcPr>
          <w:p w14:paraId="6CA59744" w14:textId="77777777" w:rsidR="00303EBD" w:rsidRPr="008F1D46" w:rsidRDefault="00303EBD" w:rsidP="009E1447">
            <w:pPr>
              <w:jc w:val="center"/>
              <w:rPr>
                <w:rFonts w:ascii="標楷體" w:eastAsia="標楷體" w:hAnsi="標楷體"/>
                <w:lang w:eastAsia="zh-HK"/>
              </w:rPr>
            </w:pPr>
            <w:r w:rsidRPr="008F1D46">
              <w:rPr>
                <w:rFonts w:ascii="標楷體" w:eastAsia="標楷體" w:hAnsi="標楷體" w:hint="eastAsia"/>
                <w:lang w:eastAsia="zh-HK"/>
              </w:rPr>
              <w:t>欄位名稱</w:t>
            </w:r>
          </w:p>
        </w:tc>
        <w:tc>
          <w:tcPr>
            <w:tcW w:w="2736" w:type="dxa"/>
            <w:shd w:val="clear" w:color="auto" w:fill="D9D9D9" w:themeFill="background1" w:themeFillShade="D9"/>
          </w:tcPr>
          <w:p w14:paraId="27A8EEC3" w14:textId="77777777" w:rsidR="00303EBD" w:rsidRPr="008F1D46" w:rsidRDefault="00303EBD" w:rsidP="009E1447">
            <w:pPr>
              <w:jc w:val="center"/>
              <w:rPr>
                <w:rFonts w:ascii="標楷體" w:eastAsia="標楷體" w:hAnsi="標楷體"/>
              </w:rPr>
            </w:pPr>
            <w:r>
              <w:rPr>
                <w:rFonts w:ascii="標楷體" w:eastAsia="標楷體" w:hAnsi="標楷體" w:hint="eastAsia"/>
                <w:lang w:eastAsia="zh-HK"/>
              </w:rPr>
              <w:t>資料來源</w:t>
            </w:r>
          </w:p>
        </w:tc>
        <w:tc>
          <w:tcPr>
            <w:tcW w:w="3624" w:type="dxa"/>
            <w:shd w:val="clear" w:color="auto" w:fill="D9D9D9" w:themeFill="background1" w:themeFillShade="D9"/>
          </w:tcPr>
          <w:p w14:paraId="16DC676A" w14:textId="77777777" w:rsidR="00303EBD" w:rsidRPr="008F1D46" w:rsidRDefault="00303EBD" w:rsidP="009E1447">
            <w:pPr>
              <w:jc w:val="center"/>
              <w:rPr>
                <w:rFonts w:ascii="標楷體" w:eastAsia="標楷體" w:hAnsi="標楷體"/>
                <w:lang w:eastAsia="zh-HK"/>
              </w:rPr>
            </w:pPr>
            <w:r w:rsidRPr="008F1D46">
              <w:rPr>
                <w:rFonts w:ascii="標楷體" w:eastAsia="標楷體" w:hAnsi="標楷體" w:hint="eastAsia"/>
                <w:lang w:eastAsia="zh-HK"/>
              </w:rPr>
              <w:t>輸出</w:t>
            </w:r>
            <w:r>
              <w:rPr>
                <w:rFonts w:ascii="標楷體" w:eastAsia="標楷體" w:hAnsi="標楷體" w:hint="eastAsia"/>
              </w:rPr>
              <w:t>/</w:t>
            </w:r>
            <w:r>
              <w:rPr>
                <w:rFonts w:ascii="標楷體" w:eastAsia="標楷體" w:hAnsi="標楷體" w:hint="eastAsia"/>
                <w:lang w:eastAsia="zh-HK"/>
              </w:rPr>
              <w:t>功能</w:t>
            </w:r>
            <w:r w:rsidRPr="008F1D46">
              <w:rPr>
                <w:rFonts w:ascii="標楷體" w:eastAsia="標楷體" w:hAnsi="標楷體" w:hint="eastAsia"/>
                <w:lang w:eastAsia="zh-HK"/>
              </w:rPr>
              <w:t>說明</w:t>
            </w:r>
          </w:p>
        </w:tc>
      </w:tr>
      <w:tr w:rsidR="00303EBD" w:rsidRPr="008F1D46" w14:paraId="3771DB7D" w14:textId="77777777" w:rsidTr="009E1447">
        <w:tc>
          <w:tcPr>
            <w:tcW w:w="780" w:type="dxa"/>
          </w:tcPr>
          <w:p w14:paraId="3796AC0A" w14:textId="77777777" w:rsidR="00303EBD" w:rsidRPr="008F1D46" w:rsidRDefault="00303EBD" w:rsidP="009E1447">
            <w:pPr>
              <w:jc w:val="center"/>
              <w:rPr>
                <w:rFonts w:ascii="標楷體" w:eastAsia="標楷體" w:hAnsi="標楷體"/>
                <w:lang w:eastAsia="zh-HK"/>
              </w:rPr>
            </w:pPr>
            <w:r>
              <w:rPr>
                <w:rFonts w:ascii="標楷體" w:eastAsia="標楷體" w:hAnsi="標楷體" w:hint="eastAsia"/>
              </w:rPr>
              <w:t>1</w:t>
            </w:r>
          </w:p>
        </w:tc>
        <w:tc>
          <w:tcPr>
            <w:tcW w:w="1194" w:type="dxa"/>
          </w:tcPr>
          <w:p w14:paraId="2A52BCF9" w14:textId="77777777" w:rsidR="00303EBD" w:rsidRPr="008F1D46" w:rsidRDefault="00303EBD" w:rsidP="009E1447">
            <w:pPr>
              <w:jc w:val="center"/>
              <w:rPr>
                <w:rFonts w:ascii="標楷體" w:eastAsia="標楷體" w:hAnsi="標楷體"/>
                <w:lang w:eastAsia="zh-HK"/>
              </w:rPr>
            </w:pPr>
            <w:r>
              <w:rPr>
                <w:rFonts w:ascii="標楷體" w:eastAsia="標楷體" w:hAnsi="標楷體" w:hint="eastAsia"/>
                <w:lang w:eastAsia="zh-HK"/>
              </w:rPr>
              <w:t>按鈕</w:t>
            </w:r>
          </w:p>
        </w:tc>
        <w:tc>
          <w:tcPr>
            <w:tcW w:w="2086" w:type="dxa"/>
          </w:tcPr>
          <w:p w14:paraId="43285EEB" w14:textId="77777777" w:rsidR="00303EBD" w:rsidRPr="008F1D46" w:rsidRDefault="00303EBD" w:rsidP="009E1447">
            <w:pPr>
              <w:rPr>
                <w:rFonts w:ascii="標楷體" w:eastAsia="標楷體" w:hAnsi="標楷體"/>
                <w:lang w:eastAsia="zh-HK"/>
              </w:rPr>
            </w:pPr>
            <w:r>
              <w:rPr>
                <w:rFonts w:ascii="標楷體" w:eastAsia="標楷體" w:hAnsi="標楷體" w:hint="eastAsia"/>
                <w:lang w:eastAsia="zh-HK"/>
              </w:rPr>
              <w:t>修改</w:t>
            </w:r>
          </w:p>
        </w:tc>
        <w:tc>
          <w:tcPr>
            <w:tcW w:w="2736" w:type="dxa"/>
          </w:tcPr>
          <w:p w14:paraId="7ECE3BA1" w14:textId="77777777" w:rsidR="00303EBD" w:rsidRDefault="00303EBD" w:rsidP="009E1447">
            <w:pPr>
              <w:rPr>
                <w:rFonts w:ascii="標楷體" w:eastAsia="標楷體" w:hAnsi="標楷體"/>
                <w:lang w:eastAsia="zh-HK"/>
              </w:rPr>
            </w:pPr>
          </w:p>
        </w:tc>
        <w:tc>
          <w:tcPr>
            <w:tcW w:w="3624" w:type="dxa"/>
          </w:tcPr>
          <w:p w14:paraId="48D27CA9" w14:textId="77777777" w:rsidR="00303EBD" w:rsidRDefault="00303EBD" w:rsidP="008D787B">
            <w:pPr>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修改當筆指標利率資料,</w:t>
            </w:r>
            <w:r w:rsidRPr="006C763E">
              <w:rPr>
                <w:rFonts w:eastAsia="標楷體" w:hint="eastAsia"/>
              </w:rPr>
              <w:t>連結至</w:t>
            </w:r>
            <w:r w:rsidRPr="006C763E">
              <w:rPr>
                <w:rFonts w:eastAsia="標楷體"/>
              </w:rPr>
              <w:t>【</w:t>
            </w:r>
            <w:r w:rsidRPr="006C763E">
              <w:rPr>
                <w:rFonts w:eastAsia="標楷體"/>
              </w:rPr>
              <w:t>L</w:t>
            </w:r>
            <w:r w:rsidRPr="006C763E">
              <w:rPr>
                <w:rFonts w:eastAsia="標楷體" w:hint="eastAsia"/>
              </w:rPr>
              <w:t>6</w:t>
            </w:r>
            <w:r>
              <w:rPr>
                <w:rFonts w:eastAsia="標楷體" w:hint="eastAsia"/>
              </w:rPr>
              <w:t>302</w:t>
            </w:r>
            <w:r>
              <w:rPr>
                <w:rFonts w:eastAsia="標楷體" w:hint="eastAsia"/>
              </w:rPr>
              <w:t>指標利率登錄</w:t>
            </w:r>
            <w:r>
              <w:rPr>
                <w:rFonts w:eastAsia="標楷體" w:hint="eastAsia"/>
              </w:rPr>
              <w:t>/</w:t>
            </w:r>
            <w:r w:rsidRPr="00E82156">
              <w:rPr>
                <w:rFonts w:eastAsia="標楷體" w:hint="eastAsia"/>
              </w:rPr>
              <w:t>維護</w:t>
            </w:r>
            <w:r w:rsidRPr="006C763E">
              <w:rPr>
                <w:rFonts w:eastAsia="標楷體"/>
              </w:rPr>
              <w:t>】</w:t>
            </w:r>
            <w:r w:rsidRPr="006C763E">
              <w:rPr>
                <w:rFonts w:eastAsia="標楷體" w:hint="eastAsia"/>
              </w:rPr>
              <w:t>，</w:t>
            </w:r>
            <w:r>
              <w:rPr>
                <w:rFonts w:ascii="標楷體" w:eastAsia="標楷體" w:hAnsi="標楷體" w:hint="eastAsia"/>
                <w:lang w:eastAsia="zh-HK"/>
              </w:rPr>
              <w:t>供修改指標利率資料</w:t>
            </w:r>
          </w:p>
          <w:p w14:paraId="2B6347DA" w14:textId="77777777" w:rsidR="00303EBD" w:rsidRDefault="00303EBD" w:rsidP="009E1447">
            <w:pPr>
              <w:rPr>
                <w:rFonts w:ascii="標楷體" w:eastAsia="標楷體" w:hAnsi="標楷體"/>
              </w:rPr>
            </w:pPr>
            <w:r>
              <w:rPr>
                <w:rFonts w:ascii="標楷體" w:eastAsia="標楷體" w:hAnsi="標楷體" w:hint="eastAsia"/>
              </w:rPr>
              <w:t>2.修改需主管放行</w:t>
            </w:r>
          </w:p>
          <w:p w14:paraId="4E052BE5" w14:textId="710C083D" w:rsidR="008D787B" w:rsidRPr="006C763E" w:rsidRDefault="008D787B" w:rsidP="009E1447">
            <w:pPr>
              <w:rPr>
                <w:rFonts w:ascii="標楷體" w:eastAsia="標楷體" w:hAnsi="標楷體"/>
                <w:lang w:eastAsia="zh-HK"/>
              </w:rPr>
            </w:pPr>
            <w:r>
              <w:rPr>
                <w:rFonts w:ascii="標楷體" w:eastAsia="標楷體" w:hAnsi="標楷體" w:hint="eastAsia"/>
                <w:lang w:eastAsia="zh-HK"/>
              </w:rPr>
              <w:t>3</w:t>
            </w:r>
            <w:r>
              <w:rPr>
                <w:rFonts w:ascii="標楷體" w:eastAsia="標楷體" w:hAnsi="標楷體"/>
                <w:lang w:eastAsia="zh-HK"/>
              </w:rPr>
              <w:t>.</w:t>
            </w:r>
            <w:r>
              <w:rPr>
                <w:rFonts w:ascii="標楷體" w:eastAsia="標楷體" w:hAnsi="標楷體" w:hint="eastAsia"/>
                <w:lang w:eastAsia="zh-HK"/>
              </w:rPr>
              <w:t>原未放行資料不可修改</w:t>
            </w:r>
          </w:p>
        </w:tc>
      </w:tr>
      <w:tr w:rsidR="00303EBD" w:rsidRPr="008F1D46" w14:paraId="20E29B26" w14:textId="77777777" w:rsidTr="009E1447">
        <w:tc>
          <w:tcPr>
            <w:tcW w:w="780" w:type="dxa"/>
          </w:tcPr>
          <w:p w14:paraId="25FE2872" w14:textId="77777777" w:rsidR="00303EBD" w:rsidRDefault="00303EBD" w:rsidP="009E1447">
            <w:pPr>
              <w:jc w:val="center"/>
              <w:rPr>
                <w:rFonts w:ascii="標楷體" w:eastAsia="標楷體" w:hAnsi="標楷體"/>
              </w:rPr>
            </w:pPr>
            <w:r>
              <w:rPr>
                <w:rFonts w:ascii="標楷體" w:eastAsia="標楷體" w:hAnsi="標楷體" w:hint="eastAsia"/>
              </w:rPr>
              <w:t>2</w:t>
            </w:r>
          </w:p>
        </w:tc>
        <w:tc>
          <w:tcPr>
            <w:tcW w:w="1194" w:type="dxa"/>
          </w:tcPr>
          <w:p w14:paraId="226275AF" w14:textId="77777777" w:rsidR="00303EBD" w:rsidRDefault="00303EBD" w:rsidP="009E1447">
            <w:pPr>
              <w:jc w:val="center"/>
              <w:rPr>
                <w:rFonts w:ascii="標楷體" w:eastAsia="標楷體" w:hAnsi="標楷體"/>
                <w:lang w:eastAsia="zh-HK"/>
              </w:rPr>
            </w:pPr>
            <w:r>
              <w:rPr>
                <w:rFonts w:ascii="標楷體" w:eastAsia="標楷體" w:hAnsi="標楷體" w:hint="eastAsia"/>
                <w:lang w:eastAsia="zh-HK"/>
              </w:rPr>
              <w:t>按鈕</w:t>
            </w:r>
          </w:p>
        </w:tc>
        <w:tc>
          <w:tcPr>
            <w:tcW w:w="2086" w:type="dxa"/>
          </w:tcPr>
          <w:p w14:paraId="36496D00" w14:textId="77777777" w:rsidR="00303EBD" w:rsidRDefault="00303EBD" w:rsidP="009E1447">
            <w:pPr>
              <w:rPr>
                <w:rFonts w:ascii="標楷體" w:eastAsia="標楷體" w:hAnsi="標楷體"/>
                <w:lang w:eastAsia="zh-HK"/>
              </w:rPr>
            </w:pPr>
            <w:r>
              <w:rPr>
                <w:rFonts w:ascii="標楷體" w:eastAsia="標楷體" w:hAnsi="標楷體" w:hint="eastAsia"/>
                <w:lang w:eastAsia="zh-HK"/>
              </w:rPr>
              <w:t>刪除</w:t>
            </w:r>
          </w:p>
        </w:tc>
        <w:tc>
          <w:tcPr>
            <w:tcW w:w="2736" w:type="dxa"/>
          </w:tcPr>
          <w:p w14:paraId="39E77C35" w14:textId="77777777" w:rsidR="00303EBD" w:rsidRDefault="00303EBD" w:rsidP="009E1447">
            <w:pPr>
              <w:rPr>
                <w:rFonts w:ascii="標楷體" w:eastAsia="標楷體" w:hAnsi="標楷體"/>
                <w:lang w:eastAsia="zh-HK"/>
              </w:rPr>
            </w:pPr>
          </w:p>
        </w:tc>
        <w:tc>
          <w:tcPr>
            <w:tcW w:w="3624" w:type="dxa"/>
          </w:tcPr>
          <w:p w14:paraId="0094C39E" w14:textId="77777777" w:rsidR="00303EBD" w:rsidRDefault="00303EBD" w:rsidP="008D787B">
            <w:pPr>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刪除當筆指標利率資料,</w:t>
            </w:r>
            <w:r w:rsidRPr="006C763E">
              <w:rPr>
                <w:rFonts w:eastAsia="標楷體" w:hint="eastAsia"/>
              </w:rPr>
              <w:t>連結至</w:t>
            </w:r>
            <w:r w:rsidRPr="006C763E">
              <w:rPr>
                <w:rFonts w:eastAsia="標楷體"/>
              </w:rPr>
              <w:t>【</w:t>
            </w:r>
            <w:r w:rsidRPr="006C763E">
              <w:rPr>
                <w:rFonts w:eastAsia="標楷體"/>
              </w:rPr>
              <w:t>L</w:t>
            </w:r>
            <w:r w:rsidRPr="006C763E">
              <w:rPr>
                <w:rFonts w:eastAsia="標楷體" w:hint="eastAsia"/>
              </w:rPr>
              <w:t>6</w:t>
            </w:r>
            <w:r>
              <w:rPr>
                <w:rFonts w:eastAsia="標楷體" w:hint="eastAsia"/>
              </w:rPr>
              <w:t>302</w:t>
            </w:r>
            <w:r>
              <w:rPr>
                <w:rFonts w:eastAsia="標楷體" w:hint="eastAsia"/>
              </w:rPr>
              <w:t>指標利率登錄</w:t>
            </w:r>
            <w:r>
              <w:rPr>
                <w:rFonts w:eastAsia="標楷體" w:hint="eastAsia"/>
              </w:rPr>
              <w:t>/</w:t>
            </w:r>
            <w:r w:rsidRPr="00E82156">
              <w:rPr>
                <w:rFonts w:eastAsia="標楷體" w:hint="eastAsia"/>
              </w:rPr>
              <w:t>維護</w:t>
            </w:r>
            <w:r w:rsidRPr="006C763E">
              <w:rPr>
                <w:rFonts w:eastAsia="標楷體"/>
              </w:rPr>
              <w:t>】</w:t>
            </w:r>
            <w:r w:rsidRPr="006C763E">
              <w:rPr>
                <w:rFonts w:eastAsia="標楷體" w:hint="eastAsia"/>
              </w:rPr>
              <w:t>，</w:t>
            </w:r>
            <w:r>
              <w:rPr>
                <w:rFonts w:ascii="標楷體" w:eastAsia="標楷體" w:hAnsi="標楷體" w:hint="eastAsia"/>
                <w:lang w:eastAsia="zh-HK"/>
              </w:rPr>
              <w:t>供刪除指標利率資料</w:t>
            </w:r>
          </w:p>
          <w:p w14:paraId="52396DEE" w14:textId="77777777" w:rsidR="00303EBD" w:rsidRDefault="00303EBD" w:rsidP="009E1447">
            <w:pPr>
              <w:rPr>
                <w:rFonts w:ascii="標楷體" w:eastAsia="標楷體" w:hAnsi="標楷體"/>
              </w:rPr>
            </w:pPr>
            <w:r>
              <w:rPr>
                <w:rFonts w:ascii="標楷體" w:eastAsia="標楷體" w:hAnsi="標楷體" w:hint="eastAsia"/>
              </w:rPr>
              <w:t>2.刪除需主管放行</w:t>
            </w:r>
          </w:p>
          <w:p w14:paraId="66212703" w14:textId="1A420E32" w:rsidR="008D787B" w:rsidRPr="006C763E" w:rsidRDefault="008D787B" w:rsidP="009E1447">
            <w:pPr>
              <w:rPr>
                <w:rFonts w:ascii="標楷體" w:eastAsia="標楷體" w:hAnsi="標楷體"/>
                <w:lang w:eastAsia="zh-HK"/>
              </w:rPr>
            </w:pPr>
            <w:r>
              <w:rPr>
                <w:rFonts w:ascii="標楷體" w:eastAsia="標楷體" w:hAnsi="標楷體" w:hint="eastAsia"/>
                <w:lang w:eastAsia="zh-HK"/>
              </w:rPr>
              <w:t>3</w:t>
            </w:r>
            <w:r>
              <w:rPr>
                <w:rFonts w:ascii="標楷體" w:eastAsia="標楷體" w:hAnsi="標楷體"/>
                <w:lang w:eastAsia="zh-HK"/>
              </w:rPr>
              <w:t>.</w:t>
            </w:r>
            <w:r>
              <w:rPr>
                <w:rFonts w:ascii="標楷體" w:eastAsia="標楷體" w:hAnsi="標楷體" w:hint="eastAsia"/>
                <w:lang w:eastAsia="zh-HK"/>
              </w:rPr>
              <w:t>原未放行資料不可刪除</w:t>
            </w:r>
          </w:p>
        </w:tc>
      </w:tr>
      <w:tr w:rsidR="00303EBD" w:rsidRPr="008F1D46" w14:paraId="551EDDBA" w14:textId="77777777" w:rsidTr="009E1447">
        <w:tc>
          <w:tcPr>
            <w:tcW w:w="780" w:type="dxa"/>
          </w:tcPr>
          <w:p w14:paraId="3066C5D1" w14:textId="77777777" w:rsidR="00303EBD" w:rsidRDefault="00303EBD" w:rsidP="009E1447">
            <w:pPr>
              <w:jc w:val="center"/>
              <w:rPr>
                <w:rFonts w:ascii="標楷體" w:eastAsia="標楷體" w:hAnsi="標楷體"/>
              </w:rPr>
            </w:pPr>
            <w:r>
              <w:rPr>
                <w:rFonts w:ascii="標楷體" w:eastAsia="標楷體" w:hAnsi="標楷體" w:hint="eastAsia"/>
              </w:rPr>
              <w:t>3</w:t>
            </w:r>
          </w:p>
        </w:tc>
        <w:tc>
          <w:tcPr>
            <w:tcW w:w="1194" w:type="dxa"/>
          </w:tcPr>
          <w:p w14:paraId="71BFA190" w14:textId="77777777" w:rsidR="00303EBD" w:rsidRDefault="00303EBD" w:rsidP="009E1447">
            <w:pPr>
              <w:jc w:val="center"/>
              <w:rPr>
                <w:rFonts w:ascii="標楷體" w:eastAsia="標楷體" w:hAnsi="標楷體"/>
                <w:lang w:eastAsia="zh-HK"/>
              </w:rPr>
            </w:pPr>
            <w:r>
              <w:rPr>
                <w:rFonts w:ascii="標楷體" w:eastAsia="標楷體" w:hAnsi="標楷體" w:hint="eastAsia"/>
                <w:lang w:eastAsia="zh-HK"/>
              </w:rPr>
              <w:t>資料</w:t>
            </w:r>
          </w:p>
        </w:tc>
        <w:tc>
          <w:tcPr>
            <w:tcW w:w="2086" w:type="dxa"/>
          </w:tcPr>
          <w:p w14:paraId="5FA60BD2" w14:textId="77777777" w:rsidR="00303EBD" w:rsidRDefault="00303EBD" w:rsidP="009E1447">
            <w:pPr>
              <w:rPr>
                <w:rFonts w:ascii="標楷體" w:eastAsia="標楷體" w:hAnsi="標楷體"/>
                <w:lang w:eastAsia="zh-HK"/>
              </w:rPr>
            </w:pPr>
            <w:r>
              <w:rPr>
                <w:rFonts w:ascii="標楷體" w:eastAsia="標楷體" w:hAnsi="標楷體" w:hint="eastAsia"/>
                <w:lang w:eastAsia="zh-HK"/>
              </w:rPr>
              <w:t>指標利率種類</w:t>
            </w:r>
          </w:p>
        </w:tc>
        <w:tc>
          <w:tcPr>
            <w:tcW w:w="2736" w:type="dxa"/>
          </w:tcPr>
          <w:p w14:paraId="00205088" w14:textId="77777777" w:rsidR="00303EBD" w:rsidRDefault="00303EBD" w:rsidP="009E1447">
            <w:pPr>
              <w:rPr>
                <w:rFonts w:ascii="標楷體" w:eastAsia="標楷體" w:hAnsi="標楷體"/>
                <w:lang w:eastAsia="zh-HK"/>
              </w:rPr>
            </w:pPr>
            <w:r>
              <w:rPr>
                <w:rFonts w:ascii="標楷體" w:eastAsia="標楷體" w:hAnsi="標楷體"/>
              </w:rPr>
              <w:t>1.</w:t>
            </w:r>
            <w:r>
              <w:rPr>
                <w:rFonts w:ascii="標楷體" w:eastAsia="標楷體" w:hAnsi="標楷體" w:hint="eastAsia"/>
              </w:rPr>
              <w:t>C</w:t>
            </w:r>
            <w:r>
              <w:rPr>
                <w:rFonts w:ascii="標楷體" w:eastAsia="標楷體" w:hAnsi="標楷體"/>
                <w:lang w:eastAsia="zh-HK"/>
              </w:rPr>
              <w:t>dBaseRate.BaseRateCode</w:t>
            </w:r>
          </w:p>
          <w:p w14:paraId="72BE31B1" w14:textId="77777777" w:rsidR="00303EBD" w:rsidRDefault="00303EBD" w:rsidP="009E1447">
            <w:pPr>
              <w:rPr>
                <w:rFonts w:ascii="標楷體" w:eastAsia="標楷體" w:hAnsi="標楷體"/>
              </w:rPr>
            </w:pPr>
            <w:r>
              <w:rPr>
                <w:rFonts w:ascii="標楷體" w:eastAsia="標楷體" w:hAnsi="標楷體" w:hint="eastAsia"/>
                <w:lang w:eastAsia="zh-HK"/>
              </w:rPr>
              <w:t>2</w:t>
            </w:r>
            <w:r>
              <w:rPr>
                <w:rFonts w:ascii="標楷體" w:eastAsia="標楷體" w:hAnsi="標楷體"/>
                <w:lang w:eastAsia="zh-HK"/>
              </w:rPr>
              <w:t>.</w:t>
            </w:r>
            <w:r>
              <w:rPr>
                <w:rFonts w:ascii="標楷體" w:eastAsia="標楷體" w:hAnsi="標楷體" w:hint="eastAsia"/>
                <w:lang w:eastAsia="zh-HK"/>
              </w:rPr>
              <w:t>依據指標利率種類</w:t>
            </w:r>
            <w:r>
              <w:rPr>
                <w:rFonts w:ascii="標楷體" w:eastAsia="標楷體" w:hAnsi="標楷體" w:hint="eastAsia"/>
              </w:rPr>
              <w:t>(Cd</w:t>
            </w:r>
            <w:r>
              <w:rPr>
                <w:rFonts w:ascii="標楷體" w:eastAsia="標楷體" w:hAnsi="標楷體"/>
              </w:rPr>
              <w:t>Code.BaseRate</w:t>
            </w:r>
            <w:r>
              <w:rPr>
                <w:rFonts w:ascii="標楷體" w:eastAsia="標楷體" w:hAnsi="標楷體" w:hint="eastAsia"/>
              </w:rPr>
              <w:t>)顯示名稱</w:t>
            </w:r>
          </w:p>
          <w:p w14:paraId="05854DAA" w14:textId="77777777" w:rsidR="00303EBD" w:rsidRPr="002478F2" w:rsidRDefault="00303EBD" w:rsidP="009E1447">
            <w:pPr>
              <w:rPr>
                <w:rFonts w:ascii="標楷體" w:eastAsia="標楷體" w:hAnsi="標楷體"/>
              </w:rPr>
            </w:pPr>
            <w:r>
              <w:rPr>
                <w:rFonts w:ascii="標楷體" w:eastAsia="標楷體" w:hAnsi="標楷體" w:hint="eastAsia"/>
              </w:rPr>
              <w:t>[選單/1 L6064]</w:t>
            </w:r>
          </w:p>
        </w:tc>
        <w:tc>
          <w:tcPr>
            <w:tcW w:w="3624" w:type="dxa"/>
          </w:tcPr>
          <w:p w14:paraId="66012615" w14:textId="77777777" w:rsidR="00303EBD" w:rsidRPr="008F1D46" w:rsidRDefault="00303EBD" w:rsidP="009E1447">
            <w:pPr>
              <w:rPr>
                <w:rFonts w:ascii="標楷體" w:eastAsia="標楷體" w:hAnsi="標楷體"/>
                <w:lang w:eastAsia="zh-HK"/>
              </w:rPr>
            </w:pPr>
            <w:r>
              <w:rPr>
                <w:rFonts w:ascii="標楷體" w:eastAsia="標楷體" w:hAnsi="標楷體" w:hint="eastAsia"/>
                <w:lang w:eastAsia="zh-HK"/>
              </w:rPr>
              <w:t>指標利率種類</w:t>
            </w:r>
            <w:r>
              <w:rPr>
                <w:rFonts w:ascii="標楷體" w:eastAsia="標楷體" w:hAnsi="標楷體" w:hint="eastAsia"/>
              </w:rPr>
              <w:t>+</w:t>
            </w:r>
            <w:r>
              <w:rPr>
                <w:rFonts w:ascii="標楷體" w:eastAsia="標楷體" w:hAnsi="標楷體" w:hint="eastAsia"/>
                <w:lang w:eastAsia="zh-HK"/>
              </w:rPr>
              <w:t>指標利率種類名稱</w:t>
            </w:r>
          </w:p>
        </w:tc>
      </w:tr>
      <w:tr w:rsidR="00303EBD" w:rsidRPr="008F1D46" w14:paraId="36B57A7B" w14:textId="77777777" w:rsidTr="009E1447">
        <w:tc>
          <w:tcPr>
            <w:tcW w:w="780" w:type="dxa"/>
          </w:tcPr>
          <w:p w14:paraId="1C2D0A34" w14:textId="77777777" w:rsidR="00303EBD" w:rsidRDefault="00303EBD" w:rsidP="009E1447">
            <w:pPr>
              <w:jc w:val="center"/>
              <w:rPr>
                <w:rFonts w:ascii="標楷體" w:eastAsia="標楷體" w:hAnsi="標楷體"/>
              </w:rPr>
            </w:pPr>
            <w:r>
              <w:rPr>
                <w:rFonts w:ascii="標楷體" w:eastAsia="標楷體" w:hAnsi="標楷體" w:hint="eastAsia"/>
              </w:rPr>
              <w:t>4</w:t>
            </w:r>
          </w:p>
        </w:tc>
        <w:tc>
          <w:tcPr>
            <w:tcW w:w="1194" w:type="dxa"/>
          </w:tcPr>
          <w:p w14:paraId="06ED3A5F" w14:textId="77777777" w:rsidR="00303EBD" w:rsidRDefault="00303EBD" w:rsidP="009E1447">
            <w:pPr>
              <w:jc w:val="center"/>
              <w:rPr>
                <w:rFonts w:ascii="標楷體" w:eastAsia="標楷體" w:hAnsi="標楷體"/>
                <w:lang w:eastAsia="zh-HK"/>
              </w:rPr>
            </w:pPr>
            <w:r>
              <w:rPr>
                <w:rFonts w:ascii="標楷體" w:eastAsia="標楷體" w:hAnsi="標楷體" w:hint="eastAsia"/>
                <w:lang w:eastAsia="zh-HK"/>
              </w:rPr>
              <w:t>資料</w:t>
            </w:r>
          </w:p>
        </w:tc>
        <w:tc>
          <w:tcPr>
            <w:tcW w:w="2086" w:type="dxa"/>
          </w:tcPr>
          <w:p w14:paraId="55E4FAF1" w14:textId="77777777" w:rsidR="00303EBD" w:rsidRDefault="00303EBD" w:rsidP="009E1447">
            <w:pPr>
              <w:rPr>
                <w:rFonts w:ascii="標楷體" w:eastAsia="標楷體" w:hAnsi="標楷體"/>
                <w:lang w:eastAsia="zh-HK"/>
              </w:rPr>
            </w:pPr>
            <w:r>
              <w:rPr>
                <w:rFonts w:ascii="標楷體" w:eastAsia="標楷體" w:hAnsi="標楷體" w:hint="eastAsia"/>
                <w:lang w:eastAsia="zh-HK"/>
              </w:rPr>
              <w:t>利率</w:t>
            </w:r>
          </w:p>
        </w:tc>
        <w:tc>
          <w:tcPr>
            <w:tcW w:w="2736" w:type="dxa"/>
          </w:tcPr>
          <w:p w14:paraId="4C7BE4BD" w14:textId="77777777" w:rsidR="00303EBD" w:rsidRPr="00997D40" w:rsidRDefault="00303EBD" w:rsidP="009E1447">
            <w:pPr>
              <w:rPr>
                <w:rFonts w:ascii="標楷體" w:eastAsia="標楷體" w:hAnsi="標楷體"/>
                <w:lang w:eastAsia="zh-HK"/>
              </w:rPr>
            </w:pPr>
            <w:r>
              <w:rPr>
                <w:rFonts w:ascii="標楷體" w:eastAsia="標楷體" w:hAnsi="標楷體" w:hint="eastAsia"/>
              </w:rPr>
              <w:t>C</w:t>
            </w:r>
            <w:r>
              <w:rPr>
                <w:rFonts w:ascii="標楷體" w:eastAsia="標楷體" w:hAnsi="標楷體"/>
                <w:lang w:eastAsia="zh-HK"/>
              </w:rPr>
              <w:t>dBaseRate.</w:t>
            </w:r>
            <w:r>
              <w:rPr>
                <w:rFonts w:ascii="標楷體" w:eastAsia="標楷體" w:hAnsi="標楷體" w:hint="eastAsia"/>
                <w:lang w:eastAsia="zh-HK"/>
              </w:rPr>
              <w:t>B</w:t>
            </w:r>
            <w:r>
              <w:rPr>
                <w:rFonts w:ascii="標楷體" w:eastAsia="標楷體" w:hAnsi="標楷體"/>
                <w:lang w:eastAsia="zh-HK"/>
              </w:rPr>
              <w:t>aseRate</w:t>
            </w:r>
          </w:p>
        </w:tc>
        <w:tc>
          <w:tcPr>
            <w:tcW w:w="3624" w:type="dxa"/>
          </w:tcPr>
          <w:p w14:paraId="480303CC" w14:textId="77777777" w:rsidR="00303EBD" w:rsidRPr="008F1D46" w:rsidRDefault="00303EBD" w:rsidP="009E1447">
            <w:pPr>
              <w:rPr>
                <w:rFonts w:ascii="標楷體" w:eastAsia="標楷體" w:hAnsi="標楷體"/>
                <w:lang w:eastAsia="zh-HK"/>
              </w:rPr>
            </w:pPr>
            <w:r>
              <w:rPr>
                <w:rFonts w:ascii="標楷體" w:eastAsia="標楷體" w:hAnsi="標楷體" w:hint="eastAsia"/>
                <w:lang w:eastAsia="zh-HK"/>
              </w:rPr>
              <w:t>利率</w:t>
            </w:r>
          </w:p>
        </w:tc>
      </w:tr>
      <w:tr w:rsidR="00303EBD" w:rsidRPr="008F1D46" w14:paraId="56087085" w14:textId="77777777" w:rsidTr="009E1447">
        <w:tc>
          <w:tcPr>
            <w:tcW w:w="780" w:type="dxa"/>
          </w:tcPr>
          <w:p w14:paraId="6B28A490" w14:textId="77777777" w:rsidR="00303EBD" w:rsidRDefault="00303EBD" w:rsidP="009E1447">
            <w:pPr>
              <w:jc w:val="center"/>
              <w:rPr>
                <w:rFonts w:ascii="標楷體" w:eastAsia="標楷體" w:hAnsi="標楷體"/>
              </w:rPr>
            </w:pPr>
            <w:r>
              <w:rPr>
                <w:rFonts w:ascii="標楷體" w:eastAsia="標楷體" w:hAnsi="標楷體" w:hint="eastAsia"/>
              </w:rPr>
              <w:t>5</w:t>
            </w:r>
          </w:p>
        </w:tc>
        <w:tc>
          <w:tcPr>
            <w:tcW w:w="1194" w:type="dxa"/>
          </w:tcPr>
          <w:p w14:paraId="113E0706" w14:textId="77777777" w:rsidR="00303EBD" w:rsidRDefault="00303EBD" w:rsidP="009E1447">
            <w:pPr>
              <w:jc w:val="center"/>
              <w:rPr>
                <w:rFonts w:ascii="標楷體" w:eastAsia="標楷體" w:hAnsi="標楷體"/>
                <w:lang w:eastAsia="zh-HK"/>
              </w:rPr>
            </w:pPr>
            <w:r>
              <w:rPr>
                <w:rFonts w:ascii="標楷體" w:eastAsia="標楷體" w:hAnsi="標楷體" w:hint="eastAsia"/>
                <w:lang w:eastAsia="zh-HK"/>
              </w:rPr>
              <w:t>資料</w:t>
            </w:r>
          </w:p>
        </w:tc>
        <w:tc>
          <w:tcPr>
            <w:tcW w:w="2086" w:type="dxa"/>
          </w:tcPr>
          <w:p w14:paraId="13A03B70" w14:textId="77777777" w:rsidR="00303EBD" w:rsidRDefault="00303EBD" w:rsidP="009E1447">
            <w:pPr>
              <w:rPr>
                <w:rFonts w:ascii="標楷體" w:eastAsia="標楷體" w:hAnsi="標楷體"/>
                <w:lang w:eastAsia="zh-HK"/>
              </w:rPr>
            </w:pPr>
            <w:r>
              <w:rPr>
                <w:rFonts w:ascii="標楷體" w:eastAsia="標楷體" w:hAnsi="標楷體" w:hint="eastAsia"/>
                <w:lang w:eastAsia="zh-HK"/>
              </w:rPr>
              <w:t>生效日期</w:t>
            </w:r>
          </w:p>
        </w:tc>
        <w:tc>
          <w:tcPr>
            <w:tcW w:w="2736" w:type="dxa"/>
          </w:tcPr>
          <w:p w14:paraId="0514EB64" w14:textId="77777777" w:rsidR="00303EBD" w:rsidRDefault="00303EBD" w:rsidP="009E1447">
            <w:pPr>
              <w:rPr>
                <w:rFonts w:ascii="標楷體" w:eastAsia="標楷體" w:hAnsi="標楷體"/>
                <w:lang w:eastAsia="zh-HK"/>
              </w:rPr>
            </w:pPr>
            <w:r>
              <w:rPr>
                <w:rFonts w:ascii="標楷體" w:eastAsia="標楷體" w:hAnsi="標楷體" w:hint="eastAsia"/>
              </w:rPr>
              <w:t>C</w:t>
            </w:r>
            <w:r>
              <w:rPr>
                <w:rFonts w:ascii="標楷體" w:eastAsia="標楷體" w:hAnsi="標楷體"/>
                <w:lang w:eastAsia="zh-HK"/>
              </w:rPr>
              <w:t>dBaseRate.EffectDate</w:t>
            </w:r>
          </w:p>
        </w:tc>
        <w:tc>
          <w:tcPr>
            <w:tcW w:w="3624" w:type="dxa"/>
          </w:tcPr>
          <w:p w14:paraId="0E971B8C" w14:textId="77777777" w:rsidR="00303EBD" w:rsidRPr="001F47BB" w:rsidRDefault="00303EBD" w:rsidP="009E1447">
            <w:pPr>
              <w:rPr>
                <w:rFonts w:ascii="標楷體" w:eastAsia="標楷體" w:hAnsi="標楷體"/>
              </w:rPr>
            </w:pPr>
            <w:r>
              <w:rPr>
                <w:rFonts w:ascii="標楷體" w:eastAsia="標楷體" w:hAnsi="標楷體" w:hint="eastAsia"/>
                <w:lang w:eastAsia="zh-HK"/>
              </w:rPr>
              <w:t>生效日期</w:t>
            </w:r>
          </w:p>
        </w:tc>
      </w:tr>
      <w:tr w:rsidR="00303EBD" w:rsidRPr="008F1D46" w14:paraId="674ECB3B" w14:textId="77777777" w:rsidTr="009E1447">
        <w:tc>
          <w:tcPr>
            <w:tcW w:w="780" w:type="dxa"/>
          </w:tcPr>
          <w:p w14:paraId="1CD19408" w14:textId="77777777" w:rsidR="00303EBD" w:rsidRDefault="00303EBD" w:rsidP="009E1447">
            <w:pPr>
              <w:jc w:val="center"/>
              <w:rPr>
                <w:rFonts w:ascii="標楷體" w:eastAsia="標楷體" w:hAnsi="標楷體"/>
              </w:rPr>
            </w:pPr>
            <w:r>
              <w:rPr>
                <w:rFonts w:ascii="標楷體" w:eastAsia="標楷體" w:hAnsi="標楷體" w:hint="eastAsia"/>
              </w:rPr>
              <w:t>6</w:t>
            </w:r>
          </w:p>
        </w:tc>
        <w:tc>
          <w:tcPr>
            <w:tcW w:w="1194" w:type="dxa"/>
          </w:tcPr>
          <w:p w14:paraId="2F28B818" w14:textId="77777777" w:rsidR="00303EBD" w:rsidRDefault="00303EBD" w:rsidP="009E1447">
            <w:pPr>
              <w:jc w:val="center"/>
              <w:rPr>
                <w:rFonts w:ascii="標楷體" w:eastAsia="標楷體" w:hAnsi="標楷體"/>
                <w:lang w:eastAsia="zh-HK"/>
              </w:rPr>
            </w:pPr>
            <w:r>
              <w:rPr>
                <w:rFonts w:ascii="標楷體" w:eastAsia="標楷體" w:hAnsi="標楷體" w:hint="eastAsia"/>
                <w:lang w:eastAsia="zh-HK"/>
              </w:rPr>
              <w:t>資料</w:t>
            </w:r>
          </w:p>
        </w:tc>
        <w:tc>
          <w:tcPr>
            <w:tcW w:w="2086" w:type="dxa"/>
          </w:tcPr>
          <w:p w14:paraId="482B4B9B" w14:textId="77777777" w:rsidR="00303EBD" w:rsidRDefault="00303EBD" w:rsidP="009E1447">
            <w:pPr>
              <w:rPr>
                <w:rFonts w:ascii="標楷體" w:eastAsia="標楷體" w:hAnsi="標楷體"/>
                <w:lang w:eastAsia="zh-HK"/>
              </w:rPr>
            </w:pPr>
            <w:r>
              <w:rPr>
                <w:rFonts w:ascii="標楷體" w:eastAsia="標楷體" w:hAnsi="標楷體" w:hint="eastAsia"/>
                <w:lang w:eastAsia="zh-HK"/>
              </w:rPr>
              <w:t>生效記號</w:t>
            </w:r>
          </w:p>
        </w:tc>
        <w:tc>
          <w:tcPr>
            <w:tcW w:w="2736" w:type="dxa"/>
          </w:tcPr>
          <w:p w14:paraId="40005FD0" w14:textId="77777777" w:rsidR="00303EBD" w:rsidRPr="00997D40" w:rsidRDefault="00303EBD" w:rsidP="009E1447">
            <w:pPr>
              <w:rPr>
                <w:rFonts w:ascii="標楷體" w:eastAsia="標楷體" w:hAnsi="標楷體"/>
                <w:lang w:eastAsia="zh-HK"/>
              </w:rPr>
            </w:pPr>
            <w:r>
              <w:rPr>
                <w:rFonts w:ascii="標楷體" w:eastAsia="標楷體" w:hAnsi="標楷體" w:hint="eastAsia"/>
              </w:rPr>
              <w:t>C</w:t>
            </w:r>
            <w:r>
              <w:rPr>
                <w:rFonts w:ascii="標楷體" w:eastAsia="標楷體" w:hAnsi="標楷體"/>
                <w:lang w:eastAsia="zh-HK"/>
              </w:rPr>
              <w:t>dBaseRate.EffectFlag</w:t>
            </w:r>
          </w:p>
        </w:tc>
        <w:tc>
          <w:tcPr>
            <w:tcW w:w="3624" w:type="dxa"/>
          </w:tcPr>
          <w:p w14:paraId="6968749E" w14:textId="77777777" w:rsidR="00303EBD" w:rsidRPr="008F1D46" w:rsidRDefault="00303EBD" w:rsidP="009E1447">
            <w:pPr>
              <w:rPr>
                <w:rFonts w:ascii="標楷體" w:eastAsia="標楷體" w:hAnsi="標楷體"/>
                <w:lang w:eastAsia="zh-HK"/>
              </w:rPr>
            </w:pPr>
            <w:r>
              <w:rPr>
                <w:rFonts w:ascii="標楷體" w:eastAsia="標楷體" w:hAnsi="標楷體" w:hint="eastAsia"/>
                <w:lang w:eastAsia="zh-HK"/>
              </w:rPr>
              <w:t>生效記號</w:t>
            </w:r>
          </w:p>
        </w:tc>
      </w:tr>
      <w:tr w:rsidR="00303EBD" w:rsidRPr="008F1D46" w14:paraId="0BF0D33C" w14:textId="77777777" w:rsidTr="009E1447">
        <w:tc>
          <w:tcPr>
            <w:tcW w:w="780" w:type="dxa"/>
          </w:tcPr>
          <w:p w14:paraId="54D77D9C" w14:textId="77777777" w:rsidR="00303EBD" w:rsidRDefault="00303EBD" w:rsidP="009E1447">
            <w:pPr>
              <w:jc w:val="center"/>
              <w:rPr>
                <w:rFonts w:ascii="標楷體" w:eastAsia="標楷體" w:hAnsi="標楷體"/>
              </w:rPr>
            </w:pPr>
            <w:r>
              <w:rPr>
                <w:rFonts w:ascii="標楷體" w:eastAsia="標楷體" w:hAnsi="標楷體" w:hint="eastAsia"/>
              </w:rPr>
              <w:t>7</w:t>
            </w:r>
          </w:p>
        </w:tc>
        <w:tc>
          <w:tcPr>
            <w:tcW w:w="1194" w:type="dxa"/>
          </w:tcPr>
          <w:p w14:paraId="69FAA814" w14:textId="77777777" w:rsidR="00303EBD" w:rsidRDefault="00303EBD" w:rsidP="009E1447">
            <w:pPr>
              <w:jc w:val="center"/>
              <w:rPr>
                <w:rFonts w:ascii="標楷體" w:eastAsia="標楷體" w:hAnsi="標楷體"/>
                <w:lang w:eastAsia="zh-HK"/>
              </w:rPr>
            </w:pPr>
            <w:r>
              <w:rPr>
                <w:rFonts w:ascii="標楷體" w:eastAsia="標楷體" w:hAnsi="標楷體" w:hint="eastAsia"/>
                <w:lang w:eastAsia="zh-HK"/>
              </w:rPr>
              <w:t>資料</w:t>
            </w:r>
          </w:p>
        </w:tc>
        <w:tc>
          <w:tcPr>
            <w:tcW w:w="2086" w:type="dxa"/>
          </w:tcPr>
          <w:p w14:paraId="500F025F" w14:textId="77777777" w:rsidR="00303EBD" w:rsidRDefault="00303EBD" w:rsidP="009E1447">
            <w:pPr>
              <w:rPr>
                <w:rFonts w:ascii="標楷體" w:eastAsia="標楷體" w:hAnsi="標楷體"/>
                <w:lang w:eastAsia="zh-HK"/>
              </w:rPr>
            </w:pPr>
            <w:r>
              <w:rPr>
                <w:rFonts w:ascii="標楷體" w:eastAsia="標楷體" w:hAnsi="標楷體" w:hint="eastAsia"/>
                <w:lang w:eastAsia="zh-HK"/>
              </w:rPr>
              <w:t>備註</w:t>
            </w:r>
          </w:p>
        </w:tc>
        <w:tc>
          <w:tcPr>
            <w:tcW w:w="2736" w:type="dxa"/>
          </w:tcPr>
          <w:p w14:paraId="6ADAE10F" w14:textId="77777777" w:rsidR="00303EBD" w:rsidRPr="00997D40" w:rsidRDefault="00303EBD" w:rsidP="009E1447">
            <w:pPr>
              <w:rPr>
                <w:rFonts w:ascii="標楷體" w:eastAsia="標楷體" w:hAnsi="標楷體"/>
                <w:lang w:eastAsia="zh-HK"/>
              </w:rPr>
            </w:pPr>
            <w:r>
              <w:rPr>
                <w:rFonts w:ascii="標楷體" w:eastAsia="標楷體" w:hAnsi="標楷體" w:hint="eastAsia"/>
              </w:rPr>
              <w:t>C</w:t>
            </w:r>
            <w:r>
              <w:rPr>
                <w:rFonts w:ascii="標楷體" w:eastAsia="標楷體" w:hAnsi="標楷體"/>
                <w:lang w:eastAsia="zh-HK"/>
              </w:rPr>
              <w:t>dBaseRate.Remark</w:t>
            </w:r>
          </w:p>
        </w:tc>
        <w:tc>
          <w:tcPr>
            <w:tcW w:w="3624" w:type="dxa"/>
          </w:tcPr>
          <w:p w14:paraId="69F8E186" w14:textId="77777777" w:rsidR="00303EBD" w:rsidRPr="008F1D46" w:rsidRDefault="00303EBD" w:rsidP="009E1447">
            <w:pPr>
              <w:rPr>
                <w:rFonts w:ascii="標楷體" w:eastAsia="標楷體" w:hAnsi="標楷體"/>
                <w:lang w:eastAsia="zh-HK"/>
              </w:rPr>
            </w:pPr>
            <w:r>
              <w:rPr>
                <w:rFonts w:ascii="標楷體" w:eastAsia="標楷體" w:hAnsi="標楷體" w:hint="eastAsia"/>
                <w:lang w:eastAsia="zh-HK"/>
              </w:rPr>
              <w:t>備註</w:t>
            </w:r>
          </w:p>
        </w:tc>
      </w:tr>
    </w:tbl>
    <w:p w14:paraId="30E45A72" w14:textId="77777777" w:rsidR="00303EBD" w:rsidRDefault="00303EBD" w:rsidP="00303EBD"/>
    <w:p w14:paraId="436EA35A" w14:textId="77777777" w:rsidR="00303EBD" w:rsidRDefault="00303EBD" w:rsidP="00894D7B">
      <w:pPr>
        <w:pStyle w:val="af9"/>
        <w:numPr>
          <w:ilvl w:val="0"/>
          <w:numId w:val="20"/>
        </w:numPr>
        <w:ind w:leftChars="0"/>
      </w:pPr>
      <w:r>
        <w:rPr>
          <w:rFonts w:ascii="標楷體" w:eastAsia="標楷體" w:hAnsi="標楷體" w:hint="eastAsia"/>
        </w:rPr>
        <w:t xml:space="preserve">選單1/ </w:t>
      </w:r>
      <w:r>
        <w:rPr>
          <w:rFonts w:ascii="標楷體" w:eastAsia="標楷體" w:hAnsi="標楷體"/>
        </w:rPr>
        <w:t>L6064</w:t>
      </w:r>
    </w:p>
    <w:p w14:paraId="067D88AB" w14:textId="77777777" w:rsidR="00303EBD" w:rsidRPr="0022279A" w:rsidRDefault="00303EBD" w:rsidP="00303EBD">
      <w:r w:rsidRPr="00717B86">
        <w:rPr>
          <w:noProof/>
        </w:rPr>
        <w:drawing>
          <wp:inline distT="0" distB="0" distL="0" distR="0" wp14:anchorId="2DAF9BEB" wp14:editId="44FD6096">
            <wp:extent cx="6479540" cy="3446145"/>
            <wp:effectExtent l="0" t="0" r="0" b="1905"/>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479540" cy="3446145"/>
                    </a:xfrm>
                    <a:prstGeom prst="rect">
                      <a:avLst/>
                    </a:prstGeom>
                  </pic:spPr>
                </pic:pic>
              </a:graphicData>
            </a:graphic>
          </wp:inline>
        </w:drawing>
      </w:r>
    </w:p>
    <w:p w14:paraId="2003B320" w14:textId="7B5659B7" w:rsidR="00705A4A" w:rsidRPr="00303EBD" w:rsidRDefault="00705A4A" w:rsidP="00D01BCC">
      <w:pPr>
        <w:pStyle w:val="a"/>
        <w:numPr>
          <w:ilvl w:val="0"/>
          <w:numId w:val="0"/>
        </w:numPr>
      </w:pPr>
    </w:p>
    <w:p w14:paraId="48FB9A68" w14:textId="77777777" w:rsidR="00705A4A" w:rsidRPr="00362205" w:rsidRDefault="00705A4A" w:rsidP="00705A4A">
      <w:pPr>
        <w:rPr>
          <w:rFonts w:ascii="標楷體" w:eastAsia="標楷體" w:hAnsi="標楷體"/>
        </w:rPr>
      </w:pPr>
      <w:r w:rsidRPr="00362205">
        <w:rPr>
          <w:rFonts w:ascii="標楷體" w:eastAsia="標楷體" w:hAnsi="標楷體"/>
        </w:rPr>
        <w:br w:type="page"/>
      </w:r>
    </w:p>
    <w:p w14:paraId="775F6211" w14:textId="3877D62A" w:rsidR="002915A1" w:rsidRPr="00362205" w:rsidRDefault="002915A1" w:rsidP="002915A1">
      <w:pPr>
        <w:pStyle w:val="3"/>
        <w:numPr>
          <w:ilvl w:val="2"/>
          <w:numId w:val="1"/>
        </w:numPr>
        <w:rPr>
          <w:rFonts w:ascii="標楷體" w:hAnsi="標楷體"/>
        </w:rPr>
      </w:pPr>
      <w:r>
        <w:rPr>
          <w:rFonts w:ascii="標楷體" w:hAnsi="標楷體"/>
        </w:rPr>
        <w:lastRenderedPageBreak/>
        <w:t>L6301</w:t>
      </w:r>
      <w:r w:rsidR="002941D8">
        <w:rPr>
          <w:rFonts w:ascii="標楷體" w:hAnsi="標楷體" w:hint="eastAsia"/>
        </w:rPr>
        <w:t>指標利率種類維護</w:t>
      </w:r>
      <w:r w:rsidR="00BA6835">
        <w:rPr>
          <w:rFonts w:ascii="標楷體" w:hAnsi="標楷體" w:hint="eastAsia"/>
        </w:rPr>
        <w:t>***</w:t>
      </w:r>
    </w:p>
    <w:p w14:paraId="214221A9" w14:textId="77777777" w:rsidR="002915A1" w:rsidRPr="00362205" w:rsidRDefault="002915A1" w:rsidP="00D01BCC">
      <w:pPr>
        <w:pStyle w:val="a"/>
      </w:pPr>
      <w:r w:rsidRPr="00362205">
        <w:t>功能說明</w:t>
      </w:r>
    </w:p>
    <w:tbl>
      <w:tblPr>
        <w:tblW w:w="7796" w:type="dxa"/>
        <w:tblInd w:w="1101"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2247"/>
        <w:gridCol w:w="5549"/>
      </w:tblGrid>
      <w:tr w:rsidR="007A4276" w:rsidRPr="00362205" w14:paraId="089F06BA" w14:textId="77777777" w:rsidTr="0024334C">
        <w:trPr>
          <w:trHeight w:val="277"/>
        </w:trPr>
        <w:tc>
          <w:tcPr>
            <w:tcW w:w="2247" w:type="dxa"/>
            <w:tcBorders>
              <w:top w:val="single" w:sz="8" w:space="0" w:color="000000"/>
              <w:bottom w:val="single" w:sz="8" w:space="0" w:color="000000"/>
              <w:right w:val="single" w:sz="8" w:space="0" w:color="000000"/>
            </w:tcBorders>
            <w:shd w:val="clear" w:color="auto" w:fill="F3F3F3"/>
          </w:tcPr>
          <w:p w14:paraId="01121110" w14:textId="77777777" w:rsidR="007A4276" w:rsidRPr="00362205" w:rsidRDefault="007A4276" w:rsidP="007A4276">
            <w:pPr>
              <w:rPr>
                <w:rFonts w:ascii="標楷體" w:eastAsia="標楷體" w:hAnsi="標楷體"/>
              </w:rPr>
            </w:pPr>
            <w:r w:rsidRPr="00362205">
              <w:rPr>
                <w:rFonts w:ascii="標楷體" w:eastAsia="標楷體" w:hAnsi="標楷體"/>
              </w:rPr>
              <w:t xml:space="preserve">功能名稱 </w:t>
            </w:r>
          </w:p>
        </w:tc>
        <w:tc>
          <w:tcPr>
            <w:tcW w:w="5549" w:type="dxa"/>
            <w:tcBorders>
              <w:top w:val="single" w:sz="8" w:space="0" w:color="000000"/>
              <w:left w:val="single" w:sz="8" w:space="0" w:color="000000"/>
              <w:bottom w:val="single" w:sz="8" w:space="0" w:color="000000"/>
            </w:tcBorders>
          </w:tcPr>
          <w:p w14:paraId="2D253CEC" w14:textId="4EEE65C3" w:rsidR="007A4276" w:rsidRPr="007635BE" w:rsidRDefault="007A4276" w:rsidP="007A4276">
            <w:pPr>
              <w:rPr>
                <w:rFonts w:ascii="標楷體" w:eastAsia="標楷體" w:hAnsi="標楷體"/>
                <w:lang w:eastAsia="zh-HK"/>
              </w:rPr>
            </w:pPr>
            <w:r>
              <w:rPr>
                <w:rFonts w:ascii="標楷體" w:eastAsia="標楷體" w:hAnsi="標楷體" w:hint="eastAsia"/>
              </w:rPr>
              <w:t>指標利率種類維護</w:t>
            </w:r>
          </w:p>
        </w:tc>
      </w:tr>
      <w:tr w:rsidR="007A4276" w:rsidRPr="00362205" w14:paraId="3BF9CC3E" w14:textId="77777777" w:rsidTr="0024334C">
        <w:trPr>
          <w:trHeight w:val="277"/>
        </w:trPr>
        <w:tc>
          <w:tcPr>
            <w:tcW w:w="2247" w:type="dxa"/>
            <w:tcBorders>
              <w:top w:val="single" w:sz="8" w:space="0" w:color="000000"/>
              <w:bottom w:val="single" w:sz="8" w:space="0" w:color="000000"/>
              <w:right w:val="single" w:sz="8" w:space="0" w:color="000000"/>
            </w:tcBorders>
            <w:shd w:val="clear" w:color="auto" w:fill="F3F3F3"/>
          </w:tcPr>
          <w:p w14:paraId="57D1B625" w14:textId="77777777" w:rsidR="007A4276" w:rsidRPr="00362205" w:rsidRDefault="007A4276" w:rsidP="007A4276">
            <w:pPr>
              <w:rPr>
                <w:rFonts w:ascii="標楷體" w:eastAsia="標楷體" w:hAnsi="標楷體"/>
              </w:rPr>
            </w:pPr>
            <w:r w:rsidRPr="00362205">
              <w:rPr>
                <w:rFonts w:ascii="標楷體" w:eastAsia="標楷體" w:hAnsi="標楷體"/>
              </w:rPr>
              <w:t>進入條件</w:t>
            </w:r>
          </w:p>
        </w:tc>
        <w:tc>
          <w:tcPr>
            <w:tcW w:w="5549" w:type="dxa"/>
            <w:tcBorders>
              <w:top w:val="single" w:sz="8" w:space="0" w:color="000000"/>
              <w:left w:val="single" w:sz="8" w:space="0" w:color="000000"/>
              <w:bottom w:val="single" w:sz="8" w:space="0" w:color="000000"/>
            </w:tcBorders>
          </w:tcPr>
          <w:p w14:paraId="0C1364CF" w14:textId="77777777" w:rsidR="007A4276" w:rsidRDefault="007A4276" w:rsidP="007A4276">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建立</w:t>
            </w:r>
            <w:r>
              <w:rPr>
                <w:rFonts w:ascii="標楷體" w:eastAsia="標楷體" w:hAnsi="標楷體" w:hint="eastAsia"/>
              </w:rPr>
              <w:t>指標利率種類。</w:t>
            </w:r>
          </w:p>
          <w:p w14:paraId="23457DDA" w14:textId="5F0F1C09" w:rsidR="007A4276" w:rsidRPr="00362205" w:rsidRDefault="007A4276" w:rsidP="007A4276">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需由入口交易</w:t>
            </w:r>
            <w:r w:rsidRPr="008E32BB">
              <w:rPr>
                <w:rFonts w:eastAsia="標楷體" w:hint="eastAsia"/>
              </w:rPr>
              <w:t>【</w:t>
            </w:r>
            <w:r w:rsidRPr="008E32BB">
              <w:rPr>
                <w:rFonts w:eastAsia="標楷體"/>
                <w:lang w:eastAsia="zh-HK"/>
              </w:rPr>
              <w:t>L</w:t>
            </w:r>
            <w:r w:rsidRPr="008E32BB">
              <w:rPr>
                <w:rFonts w:eastAsia="標楷體"/>
              </w:rPr>
              <w:t>60</w:t>
            </w:r>
            <w:r>
              <w:rPr>
                <w:rFonts w:eastAsia="標楷體"/>
              </w:rPr>
              <w:t>31</w:t>
            </w:r>
            <w:r>
              <w:rPr>
                <w:rFonts w:eastAsia="標楷體" w:hint="eastAsia"/>
              </w:rPr>
              <w:t>指標利率查詢</w:t>
            </w:r>
            <w:r w:rsidRPr="008E32BB">
              <w:rPr>
                <w:rFonts w:eastAsia="標楷體" w:hint="eastAsia"/>
              </w:rPr>
              <w:t>】</w:t>
            </w:r>
            <w:r>
              <w:rPr>
                <w:rFonts w:ascii="標楷體" w:eastAsia="標楷體" w:hAnsi="標楷體" w:hint="eastAsia"/>
                <w:lang w:eastAsia="zh-HK"/>
              </w:rPr>
              <w:t>進入</w:t>
            </w:r>
          </w:p>
        </w:tc>
      </w:tr>
      <w:tr w:rsidR="007A4276" w:rsidRPr="00362205" w14:paraId="11FF9E7B" w14:textId="77777777" w:rsidTr="0024334C">
        <w:trPr>
          <w:trHeight w:val="773"/>
        </w:trPr>
        <w:tc>
          <w:tcPr>
            <w:tcW w:w="2247" w:type="dxa"/>
            <w:tcBorders>
              <w:top w:val="single" w:sz="8" w:space="0" w:color="000000"/>
              <w:bottom w:val="single" w:sz="8" w:space="0" w:color="000000"/>
              <w:right w:val="single" w:sz="8" w:space="0" w:color="000000"/>
            </w:tcBorders>
            <w:shd w:val="clear" w:color="auto" w:fill="F3F3F3"/>
          </w:tcPr>
          <w:p w14:paraId="791D3B44" w14:textId="77777777" w:rsidR="007A4276" w:rsidRPr="00362205" w:rsidRDefault="007A4276" w:rsidP="007A4276">
            <w:pPr>
              <w:rPr>
                <w:rFonts w:ascii="標楷體" w:eastAsia="標楷體" w:hAnsi="標楷體"/>
              </w:rPr>
            </w:pPr>
            <w:r w:rsidRPr="00362205">
              <w:rPr>
                <w:rFonts w:ascii="標楷體" w:eastAsia="標楷體" w:hAnsi="標楷體"/>
              </w:rPr>
              <w:t xml:space="preserve">基本流程 </w:t>
            </w:r>
          </w:p>
        </w:tc>
        <w:tc>
          <w:tcPr>
            <w:tcW w:w="5549" w:type="dxa"/>
            <w:tcBorders>
              <w:top w:val="single" w:sz="8" w:space="0" w:color="000000"/>
              <w:left w:val="single" w:sz="8" w:space="0" w:color="000000"/>
              <w:bottom w:val="single" w:sz="8" w:space="0" w:color="000000"/>
            </w:tcBorders>
          </w:tcPr>
          <w:p w14:paraId="61B36002" w14:textId="77777777" w:rsidR="007A4276" w:rsidRPr="0029287A" w:rsidRDefault="007A4276" w:rsidP="007A4276">
            <w:pPr>
              <w:rPr>
                <w:rFonts w:ascii="標楷體" w:eastAsia="標楷體" w:hAnsi="標楷體"/>
                <w:lang w:eastAsia="zh-HK"/>
              </w:rPr>
            </w:pPr>
            <w:r w:rsidRPr="0029287A">
              <w:rPr>
                <w:rFonts w:ascii="標楷體" w:eastAsia="標楷體" w:hAnsi="標楷體" w:hint="eastAsia"/>
              </w:rPr>
              <w:t>1.</w:t>
            </w:r>
            <w:r w:rsidRPr="0029287A">
              <w:rPr>
                <w:rFonts w:ascii="標楷體" w:eastAsia="標楷體" w:hAnsi="標楷體" w:hint="eastAsia"/>
                <w:lang w:eastAsia="zh-HK"/>
              </w:rPr>
              <w:t>參考「」流程</w:t>
            </w:r>
            <w:r>
              <w:rPr>
                <w:rFonts w:ascii="標楷體" w:eastAsia="標楷體" w:hAnsi="標楷體" w:hint="eastAsia"/>
                <w:lang w:eastAsia="zh-HK"/>
              </w:rPr>
              <w:t>?</w:t>
            </w:r>
            <w:r>
              <w:rPr>
                <w:rFonts w:ascii="標楷體" w:eastAsia="標楷體" w:hAnsi="標楷體"/>
                <w:lang w:eastAsia="zh-HK"/>
              </w:rPr>
              <w:t>??</w:t>
            </w:r>
          </w:p>
          <w:p w14:paraId="3977054B" w14:textId="0AE20FE7" w:rsidR="007A4276" w:rsidRDefault="007A4276" w:rsidP="007A4276">
            <w:pPr>
              <w:rPr>
                <w:rFonts w:ascii="標楷體" w:eastAsia="標楷體" w:hAnsi="標楷體"/>
              </w:rPr>
            </w:pPr>
            <w:r w:rsidRPr="00215153">
              <w:rPr>
                <w:rFonts w:ascii="標楷體" w:eastAsia="標楷體" w:hAnsi="標楷體" w:hint="eastAsia"/>
              </w:rPr>
              <w:t>2.</w:t>
            </w:r>
            <w:r>
              <w:rPr>
                <w:rFonts w:ascii="標楷體" w:eastAsia="標楷體" w:hAnsi="標楷體" w:hint="eastAsia"/>
                <w:lang w:eastAsia="zh-HK"/>
              </w:rPr>
              <w:t>維護</w:t>
            </w:r>
            <w:r w:rsidR="009E1447">
              <w:rPr>
                <w:rFonts w:ascii="標楷體" w:eastAsia="標楷體" w:hAnsi="標楷體" w:hint="eastAsia"/>
              </w:rPr>
              <w:t>共用代碼</w:t>
            </w:r>
            <w:r>
              <w:rPr>
                <w:rFonts w:ascii="標楷體" w:eastAsia="標楷體" w:hAnsi="標楷體" w:hint="eastAsia"/>
              </w:rPr>
              <w:t>檔(</w:t>
            </w:r>
            <w:r w:rsidR="009E1447">
              <w:rPr>
                <w:rFonts w:ascii="標楷體" w:eastAsia="標楷體" w:hAnsi="標楷體"/>
              </w:rPr>
              <w:t>CdCode</w:t>
            </w:r>
            <w:r>
              <w:rPr>
                <w:rFonts w:ascii="標楷體" w:eastAsia="標楷體" w:hAnsi="標楷體"/>
              </w:rPr>
              <w:t>)</w:t>
            </w:r>
          </w:p>
          <w:p w14:paraId="2612DC8C" w14:textId="77777777" w:rsidR="007A4276" w:rsidRDefault="007A4276" w:rsidP="007A4276">
            <w:pPr>
              <w:rPr>
                <w:rFonts w:ascii="標楷體" w:eastAsia="標楷體" w:hAnsi="標楷體"/>
                <w:lang w:eastAsia="zh-HK"/>
              </w:rPr>
            </w:pPr>
            <w:r>
              <w:rPr>
                <w:rFonts w:ascii="標楷體" w:eastAsia="標楷體" w:hAnsi="標楷體" w:hint="eastAsia"/>
              </w:rPr>
              <w:t>3.</w:t>
            </w:r>
            <w:r>
              <w:rPr>
                <w:rFonts w:ascii="標楷體" w:eastAsia="標楷體" w:hAnsi="標楷體" w:hint="eastAsia"/>
                <w:lang w:eastAsia="zh-HK"/>
              </w:rPr>
              <w:t>依據功能選項處理</w:t>
            </w:r>
            <w:r>
              <w:rPr>
                <w:rFonts w:ascii="標楷體" w:eastAsia="標楷體" w:hAnsi="標楷體" w:hint="eastAsia"/>
              </w:rPr>
              <w:t>:</w:t>
            </w:r>
          </w:p>
          <w:p w14:paraId="71778A40" w14:textId="3CA3B995" w:rsidR="007A4276" w:rsidRPr="00362205" w:rsidRDefault="007A4276" w:rsidP="007A4276">
            <w:pPr>
              <w:rPr>
                <w:rFonts w:ascii="標楷體" w:eastAsia="標楷體" w:hAnsi="標楷體"/>
              </w:rPr>
            </w:pPr>
            <w:r>
              <w:rPr>
                <w:rFonts w:ascii="標楷體" w:eastAsia="標楷體" w:hAnsi="標楷體"/>
                <w:lang w:eastAsia="zh-HK"/>
              </w:rPr>
              <w:t xml:space="preserve">  </w:t>
            </w:r>
            <w:r>
              <w:rPr>
                <w:rFonts w:ascii="標楷體" w:eastAsia="標楷體" w:hAnsi="標楷體" w:hint="eastAsia"/>
              </w:rPr>
              <w:t>(1</w:t>
            </w:r>
            <w:r>
              <w:rPr>
                <w:rFonts w:ascii="標楷體" w:eastAsia="標楷體" w:hAnsi="標楷體"/>
              </w:rPr>
              <w:t>).</w:t>
            </w:r>
            <w:r>
              <w:rPr>
                <w:rFonts w:ascii="標楷體" w:eastAsia="標楷體" w:hAnsi="標楷體" w:hint="eastAsia"/>
                <w:lang w:eastAsia="zh-HK"/>
              </w:rPr>
              <w:t>新增:新增指標利率種類資料</w:t>
            </w:r>
          </w:p>
        </w:tc>
      </w:tr>
      <w:tr w:rsidR="007A4276" w:rsidRPr="00362205" w14:paraId="0EA01BC4" w14:textId="77777777" w:rsidTr="0024334C">
        <w:trPr>
          <w:trHeight w:val="321"/>
        </w:trPr>
        <w:tc>
          <w:tcPr>
            <w:tcW w:w="2247" w:type="dxa"/>
            <w:tcBorders>
              <w:top w:val="single" w:sz="8" w:space="0" w:color="000000"/>
              <w:bottom w:val="single" w:sz="8" w:space="0" w:color="000000"/>
              <w:right w:val="single" w:sz="8" w:space="0" w:color="000000"/>
            </w:tcBorders>
            <w:shd w:val="clear" w:color="auto" w:fill="F3F3F3"/>
          </w:tcPr>
          <w:p w14:paraId="166F9773" w14:textId="77777777" w:rsidR="007A4276" w:rsidRPr="00362205" w:rsidRDefault="007A4276" w:rsidP="007A4276">
            <w:pPr>
              <w:rPr>
                <w:rFonts w:ascii="標楷體" w:eastAsia="標楷體" w:hAnsi="標楷體"/>
              </w:rPr>
            </w:pPr>
            <w:r w:rsidRPr="00362205">
              <w:rPr>
                <w:rFonts w:ascii="標楷體" w:eastAsia="標楷體" w:hAnsi="標楷體"/>
              </w:rPr>
              <w:t>選用流程</w:t>
            </w:r>
          </w:p>
        </w:tc>
        <w:tc>
          <w:tcPr>
            <w:tcW w:w="5549" w:type="dxa"/>
            <w:tcBorders>
              <w:top w:val="single" w:sz="8" w:space="0" w:color="000000"/>
              <w:left w:val="single" w:sz="8" w:space="0" w:color="000000"/>
              <w:bottom w:val="single" w:sz="8" w:space="0" w:color="000000"/>
            </w:tcBorders>
          </w:tcPr>
          <w:p w14:paraId="5211C42F" w14:textId="77777777" w:rsidR="007A4276" w:rsidRPr="00362205" w:rsidRDefault="007A4276" w:rsidP="007A4276">
            <w:pPr>
              <w:rPr>
                <w:rFonts w:ascii="標楷體" w:eastAsia="標楷體" w:hAnsi="標楷體"/>
              </w:rPr>
            </w:pPr>
          </w:p>
        </w:tc>
      </w:tr>
      <w:tr w:rsidR="007A4276" w:rsidRPr="00362205" w14:paraId="30F66FE0" w14:textId="77777777" w:rsidTr="0024334C">
        <w:trPr>
          <w:trHeight w:val="1311"/>
        </w:trPr>
        <w:tc>
          <w:tcPr>
            <w:tcW w:w="2247" w:type="dxa"/>
            <w:tcBorders>
              <w:top w:val="single" w:sz="8" w:space="0" w:color="000000"/>
              <w:bottom w:val="single" w:sz="8" w:space="0" w:color="000000"/>
              <w:right w:val="single" w:sz="8" w:space="0" w:color="000000"/>
            </w:tcBorders>
            <w:shd w:val="clear" w:color="auto" w:fill="F3F3F3"/>
          </w:tcPr>
          <w:p w14:paraId="2F55D5C4" w14:textId="77777777" w:rsidR="007A4276" w:rsidRPr="00362205" w:rsidRDefault="007A4276" w:rsidP="007A4276">
            <w:pPr>
              <w:rPr>
                <w:rFonts w:ascii="標楷體" w:eastAsia="標楷體" w:hAnsi="標楷體"/>
              </w:rPr>
            </w:pPr>
            <w:r w:rsidRPr="00362205">
              <w:rPr>
                <w:rFonts w:ascii="標楷體" w:eastAsia="標楷體" w:hAnsi="標楷體"/>
              </w:rPr>
              <w:t>例外流程</w:t>
            </w:r>
          </w:p>
        </w:tc>
        <w:tc>
          <w:tcPr>
            <w:tcW w:w="5549" w:type="dxa"/>
            <w:tcBorders>
              <w:top w:val="single" w:sz="8" w:space="0" w:color="000000"/>
              <w:left w:val="single" w:sz="8" w:space="0" w:color="000000"/>
              <w:bottom w:val="single" w:sz="8" w:space="0" w:color="000000"/>
            </w:tcBorders>
          </w:tcPr>
          <w:p w14:paraId="0AF69673" w14:textId="77777777" w:rsidR="007A4276" w:rsidRPr="00362205" w:rsidRDefault="007A4276" w:rsidP="007A4276">
            <w:pPr>
              <w:rPr>
                <w:rFonts w:ascii="標楷體" w:eastAsia="標楷體" w:hAnsi="標楷體"/>
              </w:rPr>
            </w:pPr>
          </w:p>
        </w:tc>
      </w:tr>
      <w:tr w:rsidR="007A4276" w:rsidRPr="00362205" w14:paraId="5C5A1CF7" w14:textId="77777777" w:rsidTr="0024334C">
        <w:trPr>
          <w:trHeight w:val="278"/>
        </w:trPr>
        <w:tc>
          <w:tcPr>
            <w:tcW w:w="2247" w:type="dxa"/>
            <w:tcBorders>
              <w:top w:val="single" w:sz="8" w:space="0" w:color="000000"/>
              <w:bottom w:val="single" w:sz="8" w:space="0" w:color="000000"/>
              <w:right w:val="single" w:sz="8" w:space="0" w:color="000000"/>
            </w:tcBorders>
            <w:shd w:val="clear" w:color="auto" w:fill="F3F3F3"/>
          </w:tcPr>
          <w:p w14:paraId="792EC3C1" w14:textId="77777777" w:rsidR="007A4276" w:rsidRPr="00362205" w:rsidRDefault="007A4276" w:rsidP="007A4276">
            <w:pPr>
              <w:rPr>
                <w:rFonts w:ascii="標楷體" w:eastAsia="標楷體" w:hAnsi="標楷體"/>
              </w:rPr>
            </w:pPr>
            <w:r w:rsidRPr="00362205">
              <w:rPr>
                <w:rFonts w:ascii="標楷體" w:eastAsia="標楷體" w:hAnsi="標楷體"/>
              </w:rPr>
              <w:t xml:space="preserve">執行後狀況 </w:t>
            </w:r>
          </w:p>
        </w:tc>
        <w:tc>
          <w:tcPr>
            <w:tcW w:w="5549" w:type="dxa"/>
            <w:tcBorders>
              <w:top w:val="single" w:sz="8" w:space="0" w:color="000000"/>
              <w:left w:val="single" w:sz="8" w:space="0" w:color="000000"/>
              <w:bottom w:val="single" w:sz="8" w:space="0" w:color="000000"/>
            </w:tcBorders>
          </w:tcPr>
          <w:p w14:paraId="701350FC" w14:textId="77777777" w:rsidR="007A4276" w:rsidRDefault="007A4276" w:rsidP="007A4276">
            <w:pPr>
              <w:rPr>
                <w:rFonts w:ascii="標楷體" w:eastAsia="標楷體" w:hAnsi="標楷體"/>
              </w:rPr>
            </w:pPr>
            <w:r>
              <w:rPr>
                <w:rFonts w:ascii="標楷體" w:eastAsia="標楷體" w:hAnsi="標楷體" w:hint="eastAsia"/>
              </w:rPr>
              <w:t>1.新增成功連動至L</w:t>
            </w:r>
            <w:r>
              <w:rPr>
                <w:rFonts w:ascii="標楷體" w:eastAsia="標楷體" w:hAnsi="標楷體"/>
              </w:rPr>
              <w:t>6302</w:t>
            </w:r>
          </w:p>
          <w:p w14:paraId="1218CC16" w14:textId="19544B3E" w:rsidR="007A4276" w:rsidRPr="00362205" w:rsidRDefault="007A4276" w:rsidP="007A4276">
            <w:pPr>
              <w:rPr>
                <w:rFonts w:ascii="標楷體" w:eastAsia="標楷體" w:hAnsi="標楷體"/>
              </w:rPr>
            </w:pPr>
            <w:r>
              <w:rPr>
                <w:rFonts w:ascii="標楷體" w:eastAsia="標楷體" w:hAnsi="標楷體" w:hint="eastAsia"/>
              </w:rPr>
              <w:t>2.同時新增代碼</w:t>
            </w:r>
            <w:r w:rsidR="000C7FD0">
              <w:rPr>
                <w:rFonts w:ascii="標楷體" w:eastAsia="標楷體" w:hAnsi="標楷體" w:hint="eastAsia"/>
              </w:rPr>
              <w:t>檔代碼</w:t>
            </w:r>
            <w:r>
              <w:rPr>
                <w:rFonts w:ascii="標楷體" w:eastAsia="標楷體" w:hAnsi="標楷體"/>
              </w:rPr>
              <w:t>CdCode.BaseRate</w:t>
            </w:r>
            <w:r>
              <w:rPr>
                <w:rFonts w:ascii="標楷體" w:eastAsia="標楷體" w:hAnsi="標楷體" w:hint="eastAsia"/>
              </w:rPr>
              <w:t>、C</w:t>
            </w:r>
            <w:r>
              <w:rPr>
                <w:rFonts w:ascii="標楷體" w:eastAsia="標楷體" w:hAnsi="標楷體"/>
              </w:rPr>
              <w:t>dCode.BaseRate0</w:t>
            </w:r>
          </w:p>
        </w:tc>
      </w:tr>
      <w:tr w:rsidR="007A4276" w:rsidRPr="00362205" w14:paraId="0F43C901" w14:textId="77777777" w:rsidTr="0024334C">
        <w:trPr>
          <w:trHeight w:val="358"/>
        </w:trPr>
        <w:tc>
          <w:tcPr>
            <w:tcW w:w="2247" w:type="dxa"/>
            <w:tcBorders>
              <w:top w:val="single" w:sz="8" w:space="0" w:color="000000"/>
              <w:bottom w:val="single" w:sz="8" w:space="0" w:color="000000"/>
              <w:right w:val="single" w:sz="8" w:space="0" w:color="000000"/>
            </w:tcBorders>
            <w:shd w:val="clear" w:color="auto" w:fill="F3F3F3"/>
          </w:tcPr>
          <w:p w14:paraId="081619AF" w14:textId="77777777" w:rsidR="007A4276" w:rsidRPr="00362205" w:rsidRDefault="007A4276" w:rsidP="007A4276">
            <w:pPr>
              <w:rPr>
                <w:rFonts w:ascii="標楷體" w:eastAsia="標楷體" w:hAnsi="標楷體"/>
              </w:rPr>
            </w:pPr>
            <w:r w:rsidRPr="00362205">
              <w:rPr>
                <w:rFonts w:ascii="標楷體" w:eastAsia="標楷體" w:hAnsi="標楷體"/>
              </w:rPr>
              <w:t>特別需求</w:t>
            </w:r>
          </w:p>
        </w:tc>
        <w:tc>
          <w:tcPr>
            <w:tcW w:w="5549" w:type="dxa"/>
            <w:tcBorders>
              <w:top w:val="single" w:sz="8" w:space="0" w:color="000000"/>
              <w:left w:val="single" w:sz="8" w:space="0" w:color="000000"/>
              <w:bottom w:val="single" w:sz="8" w:space="0" w:color="000000"/>
            </w:tcBorders>
          </w:tcPr>
          <w:p w14:paraId="52E3FBE8" w14:textId="77777777" w:rsidR="007A4276" w:rsidRPr="00362205" w:rsidRDefault="007A4276" w:rsidP="007A4276">
            <w:pPr>
              <w:rPr>
                <w:rFonts w:ascii="標楷體" w:eastAsia="標楷體" w:hAnsi="標楷體"/>
              </w:rPr>
            </w:pPr>
          </w:p>
        </w:tc>
      </w:tr>
      <w:tr w:rsidR="007A4276" w:rsidRPr="00362205" w14:paraId="69E83A0D" w14:textId="77777777" w:rsidTr="0024334C">
        <w:trPr>
          <w:trHeight w:val="278"/>
        </w:trPr>
        <w:tc>
          <w:tcPr>
            <w:tcW w:w="2247" w:type="dxa"/>
            <w:tcBorders>
              <w:top w:val="single" w:sz="8" w:space="0" w:color="000000"/>
              <w:bottom w:val="single" w:sz="8" w:space="0" w:color="000000"/>
              <w:right w:val="single" w:sz="8" w:space="0" w:color="000000"/>
            </w:tcBorders>
            <w:shd w:val="clear" w:color="auto" w:fill="F3F3F3"/>
          </w:tcPr>
          <w:p w14:paraId="3682D70C" w14:textId="77777777" w:rsidR="007A4276" w:rsidRPr="00362205" w:rsidRDefault="007A4276" w:rsidP="007A4276">
            <w:pPr>
              <w:rPr>
                <w:rFonts w:ascii="標楷體" w:eastAsia="標楷體" w:hAnsi="標楷體"/>
              </w:rPr>
            </w:pPr>
            <w:r w:rsidRPr="00362205">
              <w:rPr>
                <w:rFonts w:ascii="標楷體" w:eastAsia="標楷體" w:hAnsi="標楷體"/>
              </w:rPr>
              <w:t xml:space="preserve">參考 </w:t>
            </w:r>
          </w:p>
        </w:tc>
        <w:tc>
          <w:tcPr>
            <w:tcW w:w="5549" w:type="dxa"/>
            <w:tcBorders>
              <w:top w:val="single" w:sz="8" w:space="0" w:color="000000"/>
              <w:left w:val="single" w:sz="8" w:space="0" w:color="000000"/>
              <w:bottom w:val="single" w:sz="8" w:space="0" w:color="000000"/>
            </w:tcBorders>
          </w:tcPr>
          <w:p w14:paraId="5480BD3A" w14:textId="77777777" w:rsidR="007A4276" w:rsidRPr="00362205" w:rsidRDefault="007A4276" w:rsidP="007A4276">
            <w:pPr>
              <w:rPr>
                <w:rFonts w:ascii="標楷體" w:eastAsia="標楷體" w:hAnsi="標楷體"/>
              </w:rPr>
            </w:pPr>
          </w:p>
        </w:tc>
      </w:tr>
    </w:tbl>
    <w:p w14:paraId="13DD69F9" w14:textId="77777777" w:rsidR="0024334C" w:rsidRDefault="0024334C" w:rsidP="00D01BCC">
      <w:pPr>
        <w:pStyle w:val="a"/>
        <w:numPr>
          <w:ilvl w:val="0"/>
          <w:numId w:val="0"/>
        </w:numPr>
        <w:ind w:left="1440"/>
        <w:pPrChange w:id="30" w:author="張金龍" w:date="2021-05-12T12:09:00Z">
          <w:pPr>
            <w:pStyle w:val="a"/>
            <w:numPr>
              <w:numId w:val="0"/>
            </w:numPr>
            <w:ind w:left="0" w:firstLine="0"/>
          </w:pPr>
        </w:pPrChange>
      </w:pPr>
    </w:p>
    <w:p w14:paraId="6523F21B" w14:textId="77777777" w:rsidR="0024334C" w:rsidRDefault="0024334C" w:rsidP="00D01BCC">
      <w:pPr>
        <w:pStyle w:val="a"/>
        <w:numPr>
          <w:ilvl w:val="0"/>
          <w:numId w:val="0"/>
        </w:numPr>
        <w:ind w:left="1440"/>
        <w:pPrChange w:id="31" w:author="張金龍" w:date="2021-05-12T12:09:00Z">
          <w:pPr>
            <w:pStyle w:val="a"/>
            <w:numPr>
              <w:numId w:val="0"/>
            </w:numPr>
            <w:ind w:left="0" w:firstLine="0"/>
          </w:pPr>
        </w:pPrChange>
      </w:pPr>
    </w:p>
    <w:p w14:paraId="25732840" w14:textId="35D2701E" w:rsidR="007A4276" w:rsidRPr="005F1722" w:rsidRDefault="007A4276" w:rsidP="00D01BCC">
      <w:pPr>
        <w:pStyle w:val="a"/>
      </w:pPr>
      <w:r>
        <w:rPr>
          <w:rFonts w:hint="eastAsia"/>
        </w:rPr>
        <w:t>Ta</w:t>
      </w:r>
      <w:r>
        <w:t>ble List</w:t>
      </w:r>
      <w:r w:rsidRPr="005F1722">
        <w:rPr>
          <w:rFonts w:hint="eastAsia"/>
        </w:rPr>
        <w:t>:</w:t>
      </w:r>
    </w:p>
    <w:tbl>
      <w:tblPr>
        <w:tblStyle w:val="ac"/>
        <w:tblW w:w="0" w:type="auto"/>
        <w:tblInd w:w="1101" w:type="dxa"/>
        <w:tblLook w:val="04A0" w:firstRow="1" w:lastRow="0" w:firstColumn="1" w:lastColumn="0" w:noHBand="0" w:noVBand="1"/>
      </w:tblPr>
      <w:tblGrid>
        <w:gridCol w:w="952"/>
        <w:gridCol w:w="3118"/>
        <w:gridCol w:w="3828"/>
      </w:tblGrid>
      <w:tr w:rsidR="007A4276" w:rsidRPr="0022279A" w14:paraId="0FBA0196" w14:textId="77777777" w:rsidTr="009E1447">
        <w:tc>
          <w:tcPr>
            <w:tcW w:w="952" w:type="dxa"/>
            <w:shd w:val="clear" w:color="auto" w:fill="D9D9D9" w:themeFill="background1" w:themeFillShade="D9"/>
          </w:tcPr>
          <w:p w14:paraId="4DDBE1A3" w14:textId="77777777" w:rsidR="007A4276" w:rsidRPr="0022279A" w:rsidRDefault="007A4276" w:rsidP="009E1447">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076C0183" w14:textId="77777777" w:rsidR="007A4276" w:rsidRPr="0022279A" w:rsidRDefault="007A4276" w:rsidP="009E1447">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5582A327" w14:textId="77777777" w:rsidR="007A4276" w:rsidRPr="0022279A" w:rsidRDefault="007A4276" w:rsidP="009E1447">
            <w:pPr>
              <w:jc w:val="center"/>
              <w:rPr>
                <w:rFonts w:ascii="標楷體" w:eastAsia="標楷體" w:hAnsi="標楷體"/>
              </w:rPr>
            </w:pPr>
            <w:r w:rsidRPr="0022279A">
              <w:rPr>
                <w:rFonts w:ascii="標楷體" w:eastAsia="標楷體" w:hAnsi="標楷體" w:hint="eastAsia"/>
                <w:lang w:eastAsia="zh-HK"/>
              </w:rPr>
              <w:t>說明</w:t>
            </w:r>
          </w:p>
        </w:tc>
      </w:tr>
      <w:tr w:rsidR="007A4276" w:rsidRPr="0022279A" w14:paraId="1332283C" w14:textId="77777777" w:rsidTr="009E1447">
        <w:tc>
          <w:tcPr>
            <w:tcW w:w="952" w:type="dxa"/>
          </w:tcPr>
          <w:p w14:paraId="6DDB98FA" w14:textId="77777777" w:rsidR="007A4276" w:rsidRPr="0022279A" w:rsidRDefault="007A4276" w:rsidP="009E1447">
            <w:pPr>
              <w:jc w:val="center"/>
              <w:rPr>
                <w:rFonts w:ascii="標楷體" w:eastAsia="標楷體" w:hAnsi="標楷體"/>
              </w:rPr>
            </w:pPr>
            <w:r w:rsidRPr="0022279A">
              <w:rPr>
                <w:rFonts w:ascii="標楷體" w:eastAsia="標楷體" w:hAnsi="標楷體" w:hint="eastAsia"/>
              </w:rPr>
              <w:t>1</w:t>
            </w:r>
          </w:p>
        </w:tc>
        <w:tc>
          <w:tcPr>
            <w:tcW w:w="3118" w:type="dxa"/>
          </w:tcPr>
          <w:p w14:paraId="1C88A596" w14:textId="77777777" w:rsidR="007A4276" w:rsidRPr="0022279A" w:rsidRDefault="007A4276" w:rsidP="009E1447">
            <w:pPr>
              <w:rPr>
                <w:rFonts w:ascii="標楷體" w:eastAsia="標楷體" w:hAnsi="標楷體"/>
              </w:rPr>
            </w:pPr>
            <w:r>
              <w:rPr>
                <w:rFonts w:ascii="標楷體" w:eastAsia="標楷體" w:hAnsi="標楷體" w:hint="eastAsia"/>
              </w:rPr>
              <w:t>C</w:t>
            </w:r>
            <w:r>
              <w:rPr>
                <w:rFonts w:ascii="標楷體" w:eastAsia="標楷體" w:hAnsi="標楷體"/>
              </w:rPr>
              <w:t>dCode</w:t>
            </w:r>
          </w:p>
        </w:tc>
        <w:tc>
          <w:tcPr>
            <w:tcW w:w="3828" w:type="dxa"/>
          </w:tcPr>
          <w:p w14:paraId="41451B39" w14:textId="77777777" w:rsidR="007A4276" w:rsidRPr="0022279A" w:rsidRDefault="007A4276" w:rsidP="009E1447">
            <w:pPr>
              <w:rPr>
                <w:rFonts w:ascii="標楷體" w:eastAsia="標楷體" w:hAnsi="標楷體"/>
              </w:rPr>
            </w:pPr>
            <w:r>
              <w:rPr>
                <w:rFonts w:ascii="標楷體" w:eastAsia="標楷體" w:hAnsi="標楷體" w:hint="eastAsia"/>
              </w:rPr>
              <w:t>共用代碼檔</w:t>
            </w:r>
          </w:p>
        </w:tc>
      </w:tr>
      <w:tr w:rsidR="007A4276" w:rsidRPr="0022279A" w14:paraId="6DAEAF46" w14:textId="77777777" w:rsidTr="009E1447">
        <w:tc>
          <w:tcPr>
            <w:tcW w:w="952" w:type="dxa"/>
          </w:tcPr>
          <w:p w14:paraId="063E4710" w14:textId="77777777" w:rsidR="007A4276" w:rsidRPr="0022279A" w:rsidRDefault="007A4276" w:rsidP="009E1447">
            <w:pPr>
              <w:jc w:val="center"/>
              <w:rPr>
                <w:rFonts w:ascii="標楷體" w:eastAsia="標楷體" w:hAnsi="標楷體"/>
              </w:rPr>
            </w:pPr>
          </w:p>
        </w:tc>
        <w:tc>
          <w:tcPr>
            <w:tcW w:w="3118" w:type="dxa"/>
          </w:tcPr>
          <w:p w14:paraId="1E38EC4F" w14:textId="77777777" w:rsidR="007A4276" w:rsidRPr="0022279A" w:rsidRDefault="007A4276" w:rsidP="009E1447">
            <w:pPr>
              <w:rPr>
                <w:rFonts w:ascii="標楷體" w:eastAsia="標楷體" w:hAnsi="標楷體"/>
              </w:rPr>
            </w:pPr>
          </w:p>
        </w:tc>
        <w:tc>
          <w:tcPr>
            <w:tcW w:w="3828" w:type="dxa"/>
          </w:tcPr>
          <w:p w14:paraId="08CE4EB8" w14:textId="77777777" w:rsidR="007A4276" w:rsidRPr="0022279A" w:rsidRDefault="007A4276" w:rsidP="009E1447">
            <w:pPr>
              <w:rPr>
                <w:rFonts w:ascii="標楷體" w:eastAsia="標楷體" w:hAnsi="標楷體"/>
              </w:rPr>
            </w:pPr>
          </w:p>
        </w:tc>
      </w:tr>
      <w:tr w:rsidR="007A4276" w:rsidRPr="0022279A" w14:paraId="4B422DE4" w14:textId="77777777" w:rsidTr="009E1447">
        <w:tc>
          <w:tcPr>
            <w:tcW w:w="952" w:type="dxa"/>
          </w:tcPr>
          <w:p w14:paraId="618706BD" w14:textId="77777777" w:rsidR="007A4276" w:rsidRPr="0022279A" w:rsidRDefault="007A4276" w:rsidP="009E1447">
            <w:pPr>
              <w:jc w:val="center"/>
              <w:rPr>
                <w:rFonts w:ascii="標楷體" w:eastAsia="標楷體" w:hAnsi="標楷體"/>
              </w:rPr>
            </w:pPr>
          </w:p>
        </w:tc>
        <w:tc>
          <w:tcPr>
            <w:tcW w:w="3118" w:type="dxa"/>
          </w:tcPr>
          <w:p w14:paraId="141A79AC" w14:textId="77777777" w:rsidR="007A4276" w:rsidRPr="0022279A" w:rsidRDefault="007A4276" w:rsidP="009E1447">
            <w:pPr>
              <w:rPr>
                <w:rFonts w:ascii="標楷體" w:eastAsia="標楷體" w:hAnsi="標楷體"/>
              </w:rPr>
            </w:pPr>
          </w:p>
        </w:tc>
        <w:tc>
          <w:tcPr>
            <w:tcW w:w="3828" w:type="dxa"/>
          </w:tcPr>
          <w:p w14:paraId="56BA7C5F" w14:textId="77777777" w:rsidR="007A4276" w:rsidRPr="0022279A" w:rsidRDefault="007A4276" w:rsidP="009E1447">
            <w:pPr>
              <w:rPr>
                <w:rFonts w:ascii="標楷體" w:eastAsia="標楷體" w:hAnsi="標楷體"/>
              </w:rPr>
            </w:pPr>
          </w:p>
        </w:tc>
      </w:tr>
    </w:tbl>
    <w:p w14:paraId="44E75473" w14:textId="77777777" w:rsidR="007A4276" w:rsidRPr="00934FE7" w:rsidRDefault="007A4276" w:rsidP="007A4276">
      <w:pPr>
        <w:widowControl/>
      </w:pPr>
    </w:p>
    <w:p w14:paraId="11928E0B" w14:textId="5B5CF46F" w:rsidR="002915A1" w:rsidRPr="00362205" w:rsidRDefault="002915A1" w:rsidP="002915A1">
      <w:pPr>
        <w:rPr>
          <w:rFonts w:ascii="標楷體" w:eastAsia="標楷體" w:hAnsi="標楷體"/>
        </w:rPr>
      </w:pPr>
    </w:p>
    <w:p w14:paraId="3E5FF6AA" w14:textId="77777777" w:rsidR="002915A1" w:rsidRPr="00362205" w:rsidRDefault="002915A1" w:rsidP="00D01BCC">
      <w:pPr>
        <w:pStyle w:val="a"/>
      </w:pPr>
      <w:r w:rsidRPr="00362205">
        <w:t>UI畫面</w:t>
      </w:r>
    </w:p>
    <w:p w14:paraId="0286BA38" w14:textId="77777777" w:rsidR="002915A1" w:rsidRDefault="002915A1" w:rsidP="002915A1">
      <w:pPr>
        <w:pStyle w:val="42"/>
        <w:spacing w:after="72"/>
        <w:ind w:left="1133"/>
        <w:rPr>
          <w:rFonts w:ascii="標楷體" w:hAnsi="標楷體"/>
        </w:rPr>
      </w:pPr>
      <w:r w:rsidRPr="00362205">
        <w:rPr>
          <w:rFonts w:ascii="標楷體" w:hAnsi="標楷體" w:hint="eastAsia"/>
        </w:rPr>
        <w:t>輸入畫面：</w:t>
      </w:r>
    </w:p>
    <w:p w14:paraId="05A29D63" w14:textId="4075A47B" w:rsidR="002915A1" w:rsidRPr="00362205" w:rsidRDefault="007A4276" w:rsidP="002915A1">
      <w:pPr>
        <w:pStyle w:val="42"/>
        <w:spacing w:after="72"/>
        <w:ind w:leftChars="0" w:left="0"/>
        <w:rPr>
          <w:rFonts w:ascii="標楷體" w:hAnsi="標楷體"/>
        </w:rPr>
      </w:pPr>
      <w:r w:rsidRPr="00393F6B">
        <w:rPr>
          <w:rFonts w:ascii="標楷體" w:hAnsi="標楷體"/>
          <w:noProof/>
        </w:rPr>
        <w:drawing>
          <wp:inline distT="0" distB="0" distL="0" distR="0" wp14:anchorId="7C33D6D3" wp14:editId="50136488">
            <wp:extent cx="6479540" cy="1421130"/>
            <wp:effectExtent l="0" t="0" r="0" b="7620"/>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479540" cy="1421130"/>
                    </a:xfrm>
                    <a:prstGeom prst="rect">
                      <a:avLst/>
                    </a:prstGeom>
                  </pic:spPr>
                </pic:pic>
              </a:graphicData>
            </a:graphic>
          </wp:inline>
        </w:drawing>
      </w:r>
    </w:p>
    <w:p w14:paraId="61CB6E52" w14:textId="77777777" w:rsidR="007A4276" w:rsidRDefault="007A4276" w:rsidP="00D01BCC">
      <w:pPr>
        <w:pStyle w:val="a"/>
      </w:pPr>
      <w:r>
        <w:br w:type="page"/>
      </w:r>
      <w:r>
        <w:lastRenderedPageBreak/>
        <w:t>輸入畫面</w:t>
      </w:r>
      <w:r>
        <w:rPr>
          <w:rFonts w:hint="eastAsia"/>
          <w:lang w:eastAsia="zh-HK"/>
        </w:rPr>
        <w:t>按鈕</w:t>
      </w:r>
      <w:r>
        <w:t>說明</w:t>
      </w:r>
    </w:p>
    <w:p w14:paraId="54542085" w14:textId="77777777" w:rsidR="007A4276" w:rsidRPr="00F5236F" w:rsidRDefault="007A4276" w:rsidP="007A4276"/>
    <w:tbl>
      <w:tblPr>
        <w:tblStyle w:val="ac"/>
        <w:tblW w:w="0" w:type="auto"/>
        <w:tblInd w:w="250" w:type="dxa"/>
        <w:tblLook w:val="04A0" w:firstRow="1" w:lastRow="0" w:firstColumn="1" w:lastColumn="0" w:noHBand="0" w:noVBand="1"/>
      </w:tblPr>
      <w:tblGrid>
        <w:gridCol w:w="851"/>
        <w:gridCol w:w="2126"/>
        <w:gridCol w:w="7033"/>
      </w:tblGrid>
      <w:tr w:rsidR="007A4276" w:rsidRPr="00F5236F" w14:paraId="4DBA6816" w14:textId="77777777" w:rsidTr="009E1447">
        <w:tc>
          <w:tcPr>
            <w:tcW w:w="851" w:type="dxa"/>
            <w:shd w:val="clear" w:color="auto" w:fill="D9D9D9" w:themeFill="background1" w:themeFillShade="D9"/>
          </w:tcPr>
          <w:p w14:paraId="3A707B43" w14:textId="77777777" w:rsidR="007A4276" w:rsidRPr="00F5236F" w:rsidRDefault="007A4276" w:rsidP="009E1447">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0835973B" w14:textId="77777777" w:rsidR="007A4276" w:rsidRPr="00F5236F" w:rsidRDefault="007A4276" w:rsidP="009E1447">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0AF75667" w14:textId="77777777" w:rsidR="007A4276" w:rsidRPr="00F5236F" w:rsidRDefault="007A4276" w:rsidP="009E1447">
            <w:pPr>
              <w:jc w:val="center"/>
              <w:rPr>
                <w:rFonts w:ascii="標楷體" w:eastAsia="標楷體" w:hAnsi="標楷體"/>
              </w:rPr>
            </w:pPr>
            <w:r>
              <w:rPr>
                <w:rFonts w:ascii="標楷體" w:eastAsia="標楷體" w:hAnsi="標楷體" w:hint="eastAsia"/>
                <w:lang w:eastAsia="zh-HK"/>
              </w:rPr>
              <w:t>功能說明</w:t>
            </w:r>
          </w:p>
        </w:tc>
      </w:tr>
      <w:tr w:rsidR="007A4276" w:rsidRPr="00CF124E" w14:paraId="5C816453" w14:textId="77777777" w:rsidTr="009E1447">
        <w:tc>
          <w:tcPr>
            <w:tcW w:w="851" w:type="dxa"/>
          </w:tcPr>
          <w:p w14:paraId="0337F674" w14:textId="77777777" w:rsidR="007A4276" w:rsidRPr="00F5236F" w:rsidRDefault="007A4276" w:rsidP="009E1447">
            <w:pPr>
              <w:jc w:val="center"/>
              <w:rPr>
                <w:rFonts w:ascii="標楷體" w:eastAsia="標楷體" w:hAnsi="標楷體"/>
                <w:lang w:eastAsia="zh-HK"/>
              </w:rPr>
            </w:pPr>
            <w:r>
              <w:rPr>
                <w:rFonts w:ascii="標楷體" w:eastAsia="標楷體" w:hAnsi="標楷體" w:hint="eastAsia"/>
              </w:rPr>
              <w:t>1</w:t>
            </w:r>
          </w:p>
        </w:tc>
        <w:tc>
          <w:tcPr>
            <w:tcW w:w="2126" w:type="dxa"/>
          </w:tcPr>
          <w:p w14:paraId="14F6672E" w14:textId="77777777" w:rsidR="007A4276" w:rsidRDefault="007A4276" w:rsidP="009E1447">
            <w:pPr>
              <w:rPr>
                <w:rFonts w:ascii="標楷體" w:eastAsia="標楷體" w:hAnsi="標楷體"/>
                <w:lang w:eastAsia="zh-HK"/>
              </w:rPr>
            </w:pPr>
            <w:r>
              <w:rPr>
                <w:rFonts w:ascii="標楷體" w:eastAsia="標楷體" w:hAnsi="標楷體" w:hint="eastAsia"/>
                <w:lang w:eastAsia="zh-HK"/>
              </w:rPr>
              <w:t>新增</w:t>
            </w:r>
          </w:p>
        </w:tc>
        <w:tc>
          <w:tcPr>
            <w:tcW w:w="7033" w:type="dxa"/>
          </w:tcPr>
          <w:p w14:paraId="4BE11B8A" w14:textId="77777777" w:rsidR="007A4276" w:rsidRPr="00A71EEE" w:rsidRDefault="007A4276" w:rsidP="009E1447">
            <w:pPr>
              <w:rPr>
                <w:rFonts w:eastAsia="標楷體"/>
                <w:lang w:eastAsia="zh-HK"/>
              </w:rPr>
            </w:pPr>
            <w:r w:rsidRPr="00D13949">
              <w:rPr>
                <w:rFonts w:eastAsia="標楷體" w:hint="eastAsia"/>
              </w:rPr>
              <w:t>1.</w:t>
            </w:r>
            <w:r w:rsidRPr="00D13949">
              <w:rPr>
                <w:rFonts w:eastAsia="標楷體" w:hint="eastAsia"/>
              </w:rPr>
              <w:t>【</w:t>
            </w:r>
            <w:r w:rsidRPr="00D13949">
              <w:rPr>
                <w:rFonts w:eastAsia="標楷體"/>
                <w:lang w:eastAsia="zh-HK"/>
              </w:rPr>
              <w:t>L</w:t>
            </w:r>
            <w:r w:rsidRPr="00D13949">
              <w:rPr>
                <w:rFonts w:eastAsia="標楷體" w:hint="eastAsia"/>
              </w:rPr>
              <w:t>6</w:t>
            </w:r>
            <w:r>
              <w:rPr>
                <w:rFonts w:eastAsia="標楷體" w:hint="eastAsia"/>
              </w:rPr>
              <w:t>031</w:t>
            </w:r>
            <w:r>
              <w:rPr>
                <w:rFonts w:eastAsia="標楷體" w:hint="eastAsia"/>
              </w:rPr>
              <w:t>指標利率查詢</w:t>
            </w:r>
            <w:r w:rsidRPr="00D13949">
              <w:rPr>
                <w:rFonts w:eastAsia="標楷體" w:hint="eastAsia"/>
              </w:rPr>
              <w:t>查詢】</w:t>
            </w:r>
            <w:r w:rsidRPr="00A71EEE">
              <w:rPr>
                <w:rFonts w:eastAsia="標楷體"/>
                <w:lang w:eastAsia="zh-HK"/>
              </w:rPr>
              <w:t>功能</w:t>
            </w:r>
            <w:r w:rsidRPr="00A71EEE">
              <w:rPr>
                <w:rFonts w:eastAsia="標楷體" w:hint="eastAsia"/>
              </w:rPr>
              <w:t>點「</w:t>
            </w:r>
            <w:r>
              <w:rPr>
                <w:rFonts w:eastAsia="標楷體" w:hint="eastAsia"/>
              </w:rPr>
              <w:t>指標</w:t>
            </w:r>
            <w:r>
              <w:rPr>
                <w:rFonts w:eastAsia="標楷體" w:hint="eastAsia"/>
                <w:lang w:eastAsia="zh-HK"/>
              </w:rPr>
              <w:t>利率種類維護</w:t>
            </w:r>
            <w:r w:rsidRPr="00A71EEE">
              <w:rPr>
                <w:rFonts w:eastAsia="標楷體" w:hint="eastAsia"/>
              </w:rPr>
              <w:t>」</w:t>
            </w:r>
            <w:r w:rsidRPr="00A71EEE">
              <w:rPr>
                <w:rFonts w:eastAsia="標楷體"/>
                <w:lang w:eastAsia="zh-HK"/>
              </w:rPr>
              <w:t>時顯示</w:t>
            </w:r>
            <w:r w:rsidRPr="00A71EEE">
              <w:rPr>
                <w:rFonts w:eastAsia="標楷體" w:hint="eastAsia"/>
              </w:rPr>
              <w:t>。</w:t>
            </w:r>
          </w:p>
          <w:p w14:paraId="15EA6716" w14:textId="77777777" w:rsidR="007A4276" w:rsidRPr="00A71EEE" w:rsidRDefault="007A4276" w:rsidP="009E1447">
            <w:pPr>
              <w:rPr>
                <w:rFonts w:eastAsia="標楷體"/>
                <w:lang w:eastAsia="zh-HK"/>
              </w:rPr>
            </w:pPr>
            <w:r>
              <w:rPr>
                <w:rFonts w:eastAsia="標楷體" w:hint="eastAsia"/>
              </w:rPr>
              <w:t>2.</w:t>
            </w:r>
            <w:r w:rsidRPr="00A71EEE">
              <w:rPr>
                <w:rFonts w:eastAsia="標楷體"/>
                <w:lang w:eastAsia="zh-HK"/>
              </w:rPr>
              <w:t>執行新增</w:t>
            </w:r>
            <w:r>
              <w:rPr>
                <w:rFonts w:eastAsia="標楷體" w:hint="eastAsia"/>
              </w:rPr>
              <w:t>指標</w:t>
            </w:r>
            <w:r>
              <w:rPr>
                <w:rFonts w:eastAsia="標楷體" w:hint="eastAsia"/>
                <w:lang w:eastAsia="zh-HK"/>
              </w:rPr>
              <w:t>利率種類</w:t>
            </w:r>
            <w:r w:rsidRPr="00A71EEE">
              <w:rPr>
                <w:rFonts w:eastAsia="標楷體" w:hint="eastAsia"/>
              </w:rPr>
              <w:t>。</w:t>
            </w:r>
          </w:p>
        </w:tc>
      </w:tr>
      <w:tr w:rsidR="007A4276" w:rsidRPr="00F5236F" w14:paraId="6350665A" w14:textId="77777777" w:rsidTr="009E1447">
        <w:tc>
          <w:tcPr>
            <w:tcW w:w="851" w:type="dxa"/>
          </w:tcPr>
          <w:p w14:paraId="6AF299DE" w14:textId="77777777" w:rsidR="007A4276" w:rsidRDefault="007A4276" w:rsidP="009E1447">
            <w:pPr>
              <w:jc w:val="center"/>
              <w:rPr>
                <w:rFonts w:ascii="標楷體" w:eastAsia="標楷體" w:hAnsi="標楷體"/>
              </w:rPr>
            </w:pPr>
            <w:r>
              <w:rPr>
                <w:rFonts w:ascii="標楷體" w:eastAsia="標楷體" w:hAnsi="標楷體" w:hint="eastAsia"/>
              </w:rPr>
              <w:t>2</w:t>
            </w:r>
          </w:p>
        </w:tc>
        <w:tc>
          <w:tcPr>
            <w:tcW w:w="2126" w:type="dxa"/>
          </w:tcPr>
          <w:p w14:paraId="7805D20E" w14:textId="77777777" w:rsidR="007A4276" w:rsidRDefault="007A4276" w:rsidP="009E1447">
            <w:pPr>
              <w:rPr>
                <w:rFonts w:ascii="標楷體" w:eastAsia="標楷體" w:hAnsi="標楷體"/>
                <w:lang w:eastAsia="zh-HK"/>
              </w:rPr>
            </w:pPr>
            <w:r>
              <w:rPr>
                <w:rFonts w:ascii="標楷體" w:eastAsia="標楷體" w:hAnsi="標楷體" w:hint="eastAsia"/>
                <w:lang w:eastAsia="zh-HK"/>
              </w:rPr>
              <w:t>離開</w:t>
            </w:r>
          </w:p>
        </w:tc>
        <w:tc>
          <w:tcPr>
            <w:tcW w:w="7033" w:type="dxa"/>
          </w:tcPr>
          <w:p w14:paraId="12585F65" w14:textId="77777777" w:rsidR="007A4276" w:rsidRDefault="007A4276" w:rsidP="009E1447">
            <w:pPr>
              <w:rPr>
                <w:rFonts w:ascii="標楷體" w:eastAsia="標楷體" w:hAnsi="標楷體"/>
                <w:lang w:eastAsia="zh-HK"/>
              </w:rPr>
            </w:pPr>
            <w:r>
              <w:rPr>
                <w:rFonts w:ascii="標楷體" w:eastAsia="標楷體" w:hAnsi="標楷體" w:hint="eastAsia"/>
                <w:lang w:eastAsia="zh-HK"/>
              </w:rPr>
              <w:t>關閉此畫面</w:t>
            </w:r>
          </w:p>
        </w:tc>
      </w:tr>
      <w:tr w:rsidR="007A4276" w:rsidRPr="00F5236F" w14:paraId="5A4178BF" w14:textId="77777777" w:rsidTr="009E1447">
        <w:tc>
          <w:tcPr>
            <w:tcW w:w="851" w:type="dxa"/>
          </w:tcPr>
          <w:p w14:paraId="1E738189" w14:textId="77777777" w:rsidR="007A4276" w:rsidRDefault="007A4276" w:rsidP="009E1447">
            <w:pPr>
              <w:jc w:val="center"/>
              <w:rPr>
                <w:rFonts w:ascii="標楷體" w:eastAsia="標楷體" w:hAnsi="標楷體"/>
              </w:rPr>
            </w:pPr>
            <w:r>
              <w:rPr>
                <w:rFonts w:ascii="標楷體" w:eastAsia="標楷體" w:hAnsi="標楷體" w:hint="eastAsia"/>
              </w:rPr>
              <w:t>3</w:t>
            </w:r>
          </w:p>
        </w:tc>
        <w:tc>
          <w:tcPr>
            <w:tcW w:w="2126" w:type="dxa"/>
          </w:tcPr>
          <w:p w14:paraId="503D1B64" w14:textId="77777777" w:rsidR="007A4276" w:rsidRDefault="007A4276" w:rsidP="009E1447">
            <w:pPr>
              <w:rPr>
                <w:rFonts w:ascii="標楷體" w:eastAsia="標楷體" w:hAnsi="標楷體"/>
                <w:lang w:eastAsia="zh-HK"/>
              </w:rPr>
            </w:pPr>
            <w:r>
              <w:rPr>
                <w:rFonts w:ascii="標楷體" w:eastAsia="標楷體" w:hAnsi="標楷體" w:hint="eastAsia"/>
                <w:lang w:eastAsia="zh-HK"/>
              </w:rPr>
              <w:t>重新交易</w:t>
            </w:r>
          </w:p>
        </w:tc>
        <w:tc>
          <w:tcPr>
            <w:tcW w:w="7033" w:type="dxa"/>
          </w:tcPr>
          <w:p w14:paraId="5350B520" w14:textId="77777777" w:rsidR="007A4276" w:rsidRDefault="007A4276" w:rsidP="009E1447">
            <w:pPr>
              <w:rPr>
                <w:rFonts w:ascii="標楷體" w:eastAsia="標楷體" w:hAnsi="標楷體"/>
                <w:lang w:eastAsia="zh-HK"/>
              </w:rPr>
            </w:pPr>
            <w:r>
              <w:rPr>
                <w:rFonts w:ascii="標楷體" w:eastAsia="標楷體" w:hAnsi="標楷體" w:hint="eastAsia"/>
                <w:lang w:eastAsia="zh-HK"/>
              </w:rPr>
              <w:t>功能新增且交易成功時顯示</w:t>
            </w:r>
            <w:r>
              <w:rPr>
                <w:rFonts w:ascii="標楷體" w:eastAsia="標楷體" w:hAnsi="標楷體" w:hint="eastAsia"/>
              </w:rPr>
              <w:t>,</w:t>
            </w:r>
            <w:r>
              <w:rPr>
                <w:rFonts w:ascii="標楷體" w:eastAsia="標楷體" w:hAnsi="標楷體" w:hint="eastAsia"/>
                <w:lang w:eastAsia="zh-HK"/>
              </w:rPr>
              <w:t>重新輸入另一筆新增</w:t>
            </w:r>
            <w:r>
              <w:rPr>
                <w:rFonts w:eastAsia="標楷體" w:hint="eastAsia"/>
              </w:rPr>
              <w:t>指標</w:t>
            </w:r>
            <w:r>
              <w:rPr>
                <w:rFonts w:eastAsia="標楷體" w:hint="eastAsia"/>
                <w:lang w:eastAsia="zh-HK"/>
              </w:rPr>
              <w:t>利率種類</w:t>
            </w:r>
            <w:r>
              <w:rPr>
                <w:rFonts w:ascii="標楷體" w:eastAsia="標楷體" w:hAnsi="標楷體" w:hint="eastAsia"/>
                <w:lang w:eastAsia="zh-HK"/>
              </w:rPr>
              <w:t>資料</w:t>
            </w:r>
          </w:p>
        </w:tc>
      </w:tr>
    </w:tbl>
    <w:p w14:paraId="0919777B" w14:textId="1CC21559" w:rsidR="007A4276" w:rsidRPr="007A4276" w:rsidRDefault="007A4276">
      <w:pPr>
        <w:widowControl/>
        <w:rPr>
          <w:rFonts w:ascii="標楷體" w:eastAsia="標楷體" w:hAnsi="標楷體"/>
          <w:sz w:val="26"/>
        </w:rPr>
      </w:pPr>
    </w:p>
    <w:p w14:paraId="4A7C846E" w14:textId="7516DC97" w:rsidR="002915A1" w:rsidRPr="00362205" w:rsidRDefault="002915A1" w:rsidP="00D01BCC">
      <w:pPr>
        <w:pStyle w:val="a"/>
      </w:pPr>
      <w:r>
        <w:t>輸入畫面資料說明</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6"/>
        <w:gridCol w:w="1386"/>
        <w:gridCol w:w="1461"/>
        <w:gridCol w:w="786"/>
        <w:gridCol w:w="1657"/>
        <w:gridCol w:w="483"/>
        <w:gridCol w:w="650"/>
        <w:gridCol w:w="3541"/>
      </w:tblGrid>
      <w:tr w:rsidR="002915A1" w:rsidRPr="00E215E5" w14:paraId="46273166" w14:textId="77777777" w:rsidTr="007A4276">
        <w:trPr>
          <w:trHeight w:val="388"/>
        </w:trPr>
        <w:tc>
          <w:tcPr>
            <w:tcW w:w="219" w:type="pct"/>
            <w:vMerge w:val="restart"/>
          </w:tcPr>
          <w:p w14:paraId="25F159E7" w14:textId="77777777" w:rsidR="002915A1" w:rsidRPr="00E215E5" w:rsidRDefault="002915A1" w:rsidP="00145256">
            <w:pPr>
              <w:rPr>
                <w:rFonts w:ascii="標楷體" w:eastAsia="標楷體" w:hAnsi="標楷體"/>
              </w:rPr>
            </w:pPr>
            <w:r w:rsidRPr="00E215E5">
              <w:rPr>
                <w:rFonts w:ascii="標楷體" w:eastAsia="標楷體" w:hAnsi="標楷體"/>
              </w:rPr>
              <w:t>序號</w:t>
            </w:r>
          </w:p>
        </w:tc>
        <w:tc>
          <w:tcPr>
            <w:tcW w:w="665" w:type="pct"/>
            <w:vMerge w:val="restart"/>
          </w:tcPr>
          <w:p w14:paraId="3712B754" w14:textId="77777777" w:rsidR="002915A1" w:rsidRPr="00E215E5" w:rsidRDefault="002915A1" w:rsidP="00145256">
            <w:pPr>
              <w:rPr>
                <w:rFonts w:ascii="標楷體" w:eastAsia="標楷體" w:hAnsi="標楷體"/>
              </w:rPr>
            </w:pPr>
            <w:r w:rsidRPr="00E215E5">
              <w:rPr>
                <w:rFonts w:ascii="標楷體" w:eastAsia="標楷體" w:hAnsi="標楷體"/>
              </w:rPr>
              <w:t>欄位</w:t>
            </w:r>
          </w:p>
        </w:tc>
        <w:tc>
          <w:tcPr>
            <w:tcW w:w="2416" w:type="pct"/>
            <w:gridSpan w:val="5"/>
          </w:tcPr>
          <w:p w14:paraId="640FE522" w14:textId="77777777" w:rsidR="002915A1" w:rsidRPr="00E215E5" w:rsidRDefault="002915A1" w:rsidP="00145256">
            <w:pPr>
              <w:jc w:val="center"/>
              <w:rPr>
                <w:rFonts w:ascii="標楷體" w:eastAsia="標楷體" w:hAnsi="標楷體"/>
              </w:rPr>
            </w:pPr>
            <w:r w:rsidRPr="00E215E5">
              <w:rPr>
                <w:rFonts w:ascii="標楷體" w:eastAsia="標楷體" w:hAnsi="標楷體"/>
              </w:rPr>
              <w:t>說明</w:t>
            </w:r>
          </w:p>
        </w:tc>
        <w:tc>
          <w:tcPr>
            <w:tcW w:w="1701" w:type="pct"/>
            <w:vMerge w:val="restart"/>
          </w:tcPr>
          <w:p w14:paraId="50D63E77" w14:textId="77777777" w:rsidR="002915A1" w:rsidRPr="00E215E5" w:rsidRDefault="002915A1" w:rsidP="00145256">
            <w:pPr>
              <w:rPr>
                <w:rFonts w:ascii="標楷體" w:eastAsia="標楷體" w:hAnsi="標楷體"/>
              </w:rPr>
            </w:pPr>
            <w:r w:rsidRPr="00E215E5">
              <w:rPr>
                <w:rFonts w:ascii="標楷體" w:eastAsia="標楷體" w:hAnsi="標楷體"/>
              </w:rPr>
              <w:t>處理邏輯及注意事項</w:t>
            </w:r>
          </w:p>
        </w:tc>
      </w:tr>
      <w:tr w:rsidR="002915A1" w:rsidRPr="00E215E5" w14:paraId="70F9CB2B" w14:textId="77777777" w:rsidTr="007A4276">
        <w:trPr>
          <w:trHeight w:val="244"/>
        </w:trPr>
        <w:tc>
          <w:tcPr>
            <w:tcW w:w="219" w:type="pct"/>
            <w:vMerge/>
          </w:tcPr>
          <w:p w14:paraId="689EEB8C" w14:textId="77777777" w:rsidR="002915A1" w:rsidRPr="00E215E5" w:rsidRDefault="002915A1" w:rsidP="00145256">
            <w:pPr>
              <w:rPr>
                <w:rFonts w:ascii="標楷體" w:eastAsia="標楷體" w:hAnsi="標楷體"/>
              </w:rPr>
            </w:pPr>
          </w:p>
        </w:tc>
        <w:tc>
          <w:tcPr>
            <w:tcW w:w="665" w:type="pct"/>
            <w:vMerge/>
          </w:tcPr>
          <w:p w14:paraId="33BF3D5D" w14:textId="77777777" w:rsidR="002915A1" w:rsidRPr="00E215E5" w:rsidRDefault="002915A1" w:rsidP="00145256">
            <w:pPr>
              <w:rPr>
                <w:rFonts w:ascii="標楷體" w:eastAsia="標楷體" w:hAnsi="標楷體"/>
              </w:rPr>
            </w:pPr>
          </w:p>
        </w:tc>
        <w:tc>
          <w:tcPr>
            <w:tcW w:w="701" w:type="pct"/>
          </w:tcPr>
          <w:p w14:paraId="4AA1FB04" w14:textId="77777777" w:rsidR="002915A1" w:rsidRPr="00E215E5" w:rsidRDefault="002915A1" w:rsidP="00145256">
            <w:pPr>
              <w:rPr>
                <w:rFonts w:ascii="標楷體" w:eastAsia="標楷體" w:hAnsi="標楷體"/>
              </w:rPr>
            </w:pPr>
            <w:r w:rsidRPr="00E215E5">
              <w:rPr>
                <w:rFonts w:ascii="標楷體" w:eastAsia="標楷體" w:hAnsi="標楷體" w:hint="eastAsia"/>
              </w:rPr>
              <w:t>資料型態長度</w:t>
            </w:r>
          </w:p>
        </w:tc>
        <w:tc>
          <w:tcPr>
            <w:tcW w:w="377" w:type="pct"/>
          </w:tcPr>
          <w:p w14:paraId="4327A750" w14:textId="77777777" w:rsidR="002915A1" w:rsidRPr="00E215E5" w:rsidRDefault="002915A1" w:rsidP="00145256">
            <w:pPr>
              <w:rPr>
                <w:rFonts w:ascii="標楷體" w:eastAsia="標楷體" w:hAnsi="標楷體"/>
              </w:rPr>
            </w:pPr>
            <w:r w:rsidRPr="00E215E5">
              <w:rPr>
                <w:rFonts w:ascii="標楷體" w:eastAsia="標楷體" w:hAnsi="標楷體"/>
              </w:rPr>
              <w:t>預設值</w:t>
            </w:r>
          </w:p>
        </w:tc>
        <w:tc>
          <w:tcPr>
            <w:tcW w:w="795" w:type="pct"/>
          </w:tcPr>
          <w:p w14:paraId="634A8040" w14:textId="77777777" w:rsidR="002915A1" w:rsidRPr="00E215E5" w:rsidRDefault="002915A1" w:rsidP="00145256">
            <w:pPr>
              <w:rPr>
                <w:rFonts w:ascii="標楷體" w:eastAsia="標楷體" w:hAnsi="標楷體"/>
              </w:rPr>
            </w:pPr>
            <w:r w:rsidRPr="00E215E5">
              <w:rPr>
                <w:rFonts w:ascii="標楷體" w:eastAsia="標楷體" w:hAnsi="標楷體"/>
              </w:rPr>
              <w:t>選單內容</w:t>
            </w:r>
          </w:p>
        </w:tc>
        <w:tc>
          <w:tcPr>
            <w:tcW w:w="232" w:type="pct"/>
          </w:tcPr>
          <w:p w14:paraId="3C270F6F" w14:textId="77777777" w:rsidR="002915A1" w:rsidRPr="00E215E5" w:rsidRDefault="002915A1" w:rsidP="00145256">
            <w:pPr>
              <w:rPr>
                <w:rFonts w:ascii="標楷體" w:eastAsia="標楷體" w:hAnsi="標楷體"/>
              </w:rPr>
            </w:pPr>
            <w:r w:rsidRPr="00E215E5">
              <w:rPr>
                <w:rFonts w:ascii="標楷體" w:eastAsia="標楷體" w:hAnsi="標楷體"/>
              </w:rPr>
              <w:t>必填</w:t>
            </w:r>
          </w:p>
        </w:tc>
        <w:tc>
          <w:tcPr>
            <w:tcW w:w="312" w:type="pct"/>
          </w:tcPr>
          <w:p w14:paraId="4187FCA7" w14:textId="77777777" w:rsidR="002915A1" w:rsidRPr="00E215E5" w:rsidRDefault="002915A1" w:rsidP="00145256">
            <w:pPr>
              <w:rPr>
                <w:rFonts w:ascii="標楷體" w:eastAsia="標楷體" w:hAnsi="標楷體"/>
              </w:rPr>
            </w:pPr>
            <w:r w:rsidRPr="00E215E5">
              <w:rPr>
                <w:rFonts w:ascii="標楷體" w:eastAsia="標楷體" w:hAnsi="標楷體"/>
              </w:rPr>
              <w:t>R/W</w:t>
            </w:r>
          </w:p>
        </w:tc>
        <w:tc>
          <w:tcPr>
            <w:tcW w:w="1701" w:type="pct"/>
            <w:vMerge/>
          </w:tcPr>
          <w:p w14:paraId="18F458A7" w14:textId="77777777" w:rsidR="002915A1" w:rsidRPr="00E215E5" w:rsidRDefault="002915A1" w:rsidP="00145256">
            <w:pPr>
              <w:rPr>
                <w:rFonts w:ascii="標楷體" w:eastAsia="標楷體" w:hAnsi="標楷體"/>
              </w:rPr>
            </w:pPr>
          </w:p>
        </w:tc>
      </w:tr>
      <w:tr w:rsidR="007A4276" w:rsidRPr="00E215E5" w14:paraId="56A4A840" w14:textId="77777777" w:rsidTr="007A4276">
        <w:trPr>
          <w:trHeight w:val="244"/>
        </w:trPr>
        <w:tc>
          <w:tcPr>
            <w:tcW w:w="219" w:type="pct"/>
          </w:tcPr>
          <w:p w14:paraId="39F41BEB" w14:textId="33F63195" w:rsidR="007A4276" w:rsidRPr="00E215E5" w:rsidRDefault="007A4276" w:rsidP="007A4276">
            <w:pPr>
              <w:rPr>
                <w:rFonts w:ascii="標楷體" w:eastAsia="標楷體" w:hAnsi="標楷體"/>
              </w:rPr>
            </w:pPr>
            <w:r>
              <w:rPr>
                <w:rFonts w:ascii="標楷體" w:eastAsia="標楷體" w:hAnsi="標楷體" w:hint="eastAsia"/>
              </w:rPr>
              <w:t>1.</w:t>
            </w:r>
          </w:p>
        </w:tc>
        <w:tc>
          <w:tcPr>
            <w:tcW w:w="665" w:type="pct"/>
          </w:tcPr>
          <w:p w14:paraId="64DFE467" w14:textId="4C5D568F" w:rsidR="007A4276" w:rsidRPr="00E215E5" w:rsidRDefault="007A4276" w:rsidP="007A4276">
            <w:pPr>
              <w:rPr>
                <w:rFonts w:ascii="標楷體" w:eastAsia="標楷體" w:hAnsi="標楷體"/>
              </w:rPr>
            </w:pPr>
            <w:r w:rsidRPr="00847BB7">
              <w:rPr>
                <w:rFonts w:ascii="標楷體" w:eastAsia="標楷體" w:hAnsi="標楷體" w:hint="eastAsia"/>
                <w:lang w:eastAsia="zh-HK"/>
              </w:rPr>
              <w:t>功能選項</w:t>
            </w:r>
          </w:p>
        </w:tc>
        <w:tc>
          <w:tcPr>
            <w:tcW w:w="701" w:type="pct"/>
          </w:tcPr>
          <w:p w14:paraId="7C4A420B" w14:textId="169E94A9" w:rsidR="007A4276" w:rsidRPr="00E215E5" w:rsidRDefault="007A4276" w:rsidP="007A4276">
            <w:pPr>
              <w:rPr>
                <w:rFonts w:ascii="標楷體" w:eastAsia="標楷體" w:hAnsi="標楷體"/>
              </w:rPr>
            </w:pPr>
            <w:r w:rsidRPr="00847BB7">
              <w:rPr>
                <w:rFonts w:ascii="標楷體" w:eastAsia="標楷體" w:hAnsi="標楷體"/>
              </w:rPr>
              <w:t xml:space="preserve">                  </w:t>
            </w:r>
          </w:p>
        </w:tc>
        <w:tc>
          <w:tcPr>
            <w:tcW w:w="377" w:type="pct"/>
          </w:tcPr>
          <w:p w14:paraId="47D49F26" w14:textId="77777777" w:rsidR="007A4276" w:rsidRPr="00E215E5" w:rsidRDefault="007A4276" w:rsidP="007A4276">
            <w:pPr>
              <w:rPr>
                <w:rFonts w:ascii="標楷體" w:eastAsia="標楷體" w:hAnsi="標楷體"/>
              </w:rPr>
            </w:pPr>
          </w:p>
        </w:tc>
        <w:tc>
          <w:tcPr>
            <w:tcW w:w="795" w:type="pct"/>
          </w:tcPr>
          <w:p w14:paraId="42EA5816" w14:textId="5CB9C613" w:rsidR="007A4276" w:rsidRPr="00E215E5" w:rsidRDefault="007A4276" w:rsidP="007A4276">
            <w:pPr>
              <w:rPr>
                <w:rFonts w:ascii="標楷體" w:eastAsia="標楷體" w:hAnsi="標楷體"/>
              </w:rPr>
            </w:pPr>
          </w:p>
        </w:tc>
        <w:tc>
          <w:tcPr>
            <w:tcW w:w="232" w:type="pct"/>
          </w:tcPr>
          <w:p w14:paraId="33421152" w14:textId="5DF0A6F5" w:rsidR="007A4276" w:rsidRPr="00E215E5" w:rsidRDefault="007A4276" w:rsidP="007A4276">
            <w:pPr>
              <w:rPr>
                <w:rFonts w:ascii="標楷體" w:eastAsia="標楷體" w:hAnsi="標楷體"/>
              </w:rPr>
            </w:pPr>
          </w:p>
        </w:tc>
        <w:tc>
          <w:tcPr>
            <w:tcW w:w="312" w:type="pct"/>
          </w:tcPr>
          <w:p w14:paraId="089F3BA7" w14:textId="7441FFF5" w:rsidR="007A4276" w:rsidRPr="00E215E5" w:rsidRDefault="007A4276" w:rsidP="007A4276">
            <w:pPr>
              <w:rPr>
                <w:rFonts w:ascii="標楷體" w:eastAsia="標楷體" w:hAnsi="標楷體"/>
              </w:rPr>
            </w:pPr>
            <w:r>
              <w:rPr>
                <w:rFonts w:ascii="標楷體" w:eastAsia="標楷體" w:hAnsi="標楷體" w:hint="eastAsia"/>
              </w:rPr>
              <w:t>R</w:t>
            </w:r>
          </w:p>
        </w:tc>
        <w:tc>
          <w:tcPr>
            <w:tcW w:w="1701" w:type="pct"/>
          </w:tcPr>
          <w:p w14:paraId="008A59D3" w14:textId="1FCCD025" w:rsidR="007A4276" w:rsidRPr="00E215E5" w:rsidRDefault="007A4276" w:rsidP="007A4276">
            <w:pPr>
              <w:rPr>
                <w:rFonts w:ascii="標楷體" w:eastAsia="標楷體" w:hAnsi="標楷體"/>
              </w:rPr>
            </w:pPr>
            <w:r w:rsidRPr="00847BB7">
              <w:rPr>
                <w:rFonts w:ascii="標楷體" w:eastAsia="標楷體" w:hAnsi="標楷體" w:hint="eastAsia"/>
              </w:rPr>
              <w:t>自動顯示</w:t>
            </w:r>
            <w:r>
              <w:rPr>
                <w:rFonts w:ascii="標楷體" w:eastAsia="標楷體" w:hAnsi="標楷體" w:hint="eastAsia"/>
              </w:rPr>
              <w:t>:</w:t>
            </w:r>
            <w:r w:rsidRPr="00847BB7">
              <w:rPr>
                <w:rFonts w:ascii="標楷體" w:eastAsia="標楷體" w:hAnsi="標楷體" w:hint="eastAsia"/>
                <w:lang w:eastAsia="zh-HK"/>
              </w:rPr>
              <w:t>新增</w:t>
            </w:r>
          </w:p>
        </w:tc>
      </w:tr>
      <w:tr w:rsidR="007A4276" w:rsidRPr="00E215E5" w14:paraId="28A50433" w14:textId="77777777" w:rsidTr="007A4276">
        <w:trPr>
          <w:trHeight w:val="244"/>
        </w:trPr>
        <w:tc>
          <w:tcPr>
            <w:tcW w:w="219" w:type="pct"/>
          </w:tcPr>
          <w:p w14:paraId="05D78CBA" w14:textId="0377FE24" w:rsidR="007A4276" w:rsidRPr="00E215E5" w:rsidRDefault="007A4276" w:rsidP="007A4276">
            <w:pPr>
              <w:rPr>
                <w:rFonts w:ascii="標楷體" w:eastAsia="標楷體" w:hAnsi="標楷體"/>
              </w:rPr>
            </w:pPr>
            <w:r w:rsidRPr="00847BB7">
              <w:rPr>
                <w:rFonts w:ascii="標楷體" w:eastAsia="標楷體" w:hAnsi="標楷體" w:hint="eastAsia"/>
              </w:rPr>
              <w:t>2</w:t>
            </w:r>
            <w:r>
              <w:rPr>
                <w:rFonts w:ascii="標楷體" w:eastAsia="標楷體" w:hAnsi="標楷體" w:hint="eastAsia"/>
              </w:rPr>
              <w:t>.</w:t>
            </w:r>
          </w:p>
        </w:tc>
        <w:tc>
          <w:tcPr>
            <w:tcW w:w="665" w:type="pct"/>
          </w:tcPr>
          <w:p w14:paraId="393E629C" w14:textId="735D0F9B" w:rsidR="007A4276" w:rsidRPr="00E215E5" w:rsidRDefault="007A4276" w:rsidP="007A4276">
            <w:pPr>
              <w:rPr>
                <w:rFonts w:ascii="標楷體" w:eastAsia="標楷體" w:hAnsi="標楷體"/>
              </w:rPr>
            </w:pPr>
            <w:r>
              <w:rPr>
                <w:rFonts w:ascii="標楷體" w:eastAsia="標楷體" w:hAnsi="標楷體" w:hint="eastAsia"/>
              </w:rPr>
              <w:t>指標利率種類</w:t>
            </w:r>
          </w:p>
        </w:tc>
        <w:tc>
          <w:tcPr>
            <w:tcW w:w="701" w:type="pct"/>
          </w:tcPr>
          <w:p w14:paraId="2959C680" w14:textId="50FAED0F" w:rsidR="007A4276" w:rsidRPr="00E215E5" w:rsidRDefault="007A4276" w:rsidP="007A4276">
            <w:pPr>
              <w:rPr>
                <w:rFonts w:ascii="標楷體" w:eastAsia="標楷體" w:hAnsi="標楷體"/>
              </w:rPr>
            </w:pPr>
            <w:r>
              <w:rPr>
                <w:rFonts w:ascii="標楷體" w:eastAsia="標楷體" w:hAnsi="標楷體" w:hint="eastAsia"/>
              </w:rPr>
              <w:t>9(2)</w:t>
            </w:r>
            <w:r w:rsidRPr="00847BB7">
              <w:rPr>
                <w:rFonts w:ascii="標楷體" w:eastAsia="標楷體" w:hAnsi="標楷體"/>
              </w:rPr>
              <w:t xml:space="preserve">               </w:t>
            </w:r>
          </w:p>
        </w:tc>
        <w:tc>
          <w:tcPr>
            <w:tcW w:w="377" w:type="pct"/>
          </w:tcPr>
          <w:p w14:paraId="7420EF71" w14:textId="77777777" w:rsidR="007A4276" w:rsidRPr="00E215E5" w:rsidRDefault="007A4276" w:rsidP="007A4276">
            <w:pPr>
              <w:rPr>
                <w:rFonts w:ascii="標楷體" w:eastAsia="標楷體" w:hAnsi="標楷體"/>
              </w:rPr>
            </w:pPr>
          </w:p>
        </w:tc>
        <w:tc>
          <w:tcPr>
            <w:tcW w:w="795" w:type="pct"/>
          </w:tcPr>
          <w:p w14:paraId="2E8EC52D" w14:textId="55A339ED" w:rsidR="007A4276" w:rsidRPr="00E215E5" w:rsidRDefault="007A4276" w:rsidP="007A4276">
            <w:pPr>
              <w:rPr>
                <w:rFonts w:ascii="標楷體" w:eastAsia="標楷體" w:hAnsi="標楷體"/>
              </w:rPr>
            </w:pPr>
            <w:r>
              <w:rPr>
                <w:rFonts w:ascii="標楷體" w:eastAsia="標楷體" w:hAnsi="標楷體" w:hint="eastAsia"/>
              </w:rPr>
              <w:t>指標利率種類代碼(Cd</w:t>
            </w:r>
            <w:r>
              <w:rPr>
                <w:rFonts w:ascii="標楷體" w:eastAsia="標楷體" w:hAnsi="標楷體"/>
              </w:rPr>
              <w:t>Code</w:t>
            </w:r>
            <w:r>
              <w:rPr>
                <w:rFonts w:ascii="標楷體" w:eastAsia="標楷體" w:hAnsi="標楷體" w:hint="eastAsia"/>
              </w:rPr>
              <w:t>. Ba</w:t>
            </w:r>
            <w:r>
              <w:rPr>
                <w:rFonts w:ascii="標楷體" w:eastAsia="標楷體" w:hAnsi="標楷體"/>
              </w:rPr>
              <w:t>seRate</w:t>
            </w:r>
            <w:r>
              <w:rPr>
                <w:rFonts w:ascii="標楷體" w:eastAsia="標楷體" w:hAnsi="標楷體" w:hint="eastAsia"/>
              </w:rPr>
              <w:t>)[選單/1 L6064]</w:t>
            </w:r>
          </w:p>
        </w:tc>
        <w:tc>
          <w:tcPr>
            <w:tcW w:w="232" w:type="pct"/>
          </w:tcPr>
          <w:p w14:paraId="362F2464" w14:textId="6F712B7C" w:rsidR="007A4276" w:rsidRPr="00E215E5" w:rsidRDefault="007A4276" w:rsidP="007A4276">
            <w:pPr>
              <w:rPr>
                <w:rFonts w:ascii="標楷體" w:eastAsia="標楷體" w:hAnsi="標楷體"/>
              </w:rPr>
            </w:pPr>
            <w:r>
              <w:rPr>
                <w:rFonts w:ascii="標楷體" w:eastAsia="標楷體" w:hAnsi="標楷體" w:hint="eastAsia"/>
              </w:rPr>
              <w:t>V</w:t>
            </w:r>
          </w:p>
        </w:tc>
        <w:tc>
          <w:tcPr>
            <w:tcW w:w="312" w:type="pct"/>
          </w:tcPr>
          <w:p w14:paraId="4993F063" w14:textId="639E2F27" w:rsidR="007A4276" w:rsidRPr="00E215E5" w:rsidRDefault="007A4276" w:rsidP="007A4276">
            <w:pPr>
              <w:rPr>
                <w:rFonts w:ascii="標楷體" w:eastAsia="標楷體" w:hAnsi="標楷體"/>
              </w:rPr>
            </w:pPr>
            <w:r w:rsidRPr="00A01A6B">
              <w:rPr>
                <w:rFonts w:ascii="標楷體" w:eastAsia="標楷體" w:hAnsi="標楷體" w:hint="eastAsia"/>
              </w:rPr>
              <w:t>W</w:t>
            </w:r>
          </w:p>
        </w:tc>
        <w:tc>
          <w:tcPr>
            <w:tcW w:w="1701" w:type="pct"/>
          </w:tcPr>
          <w:p w14:paraId="4AAD926E" w14:textId="77777777" w:rsidR="007A4276" w:rsidRDefault="007A4276" w:rsidP="007A4276">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1.必須輸入</w:t>
            </w:r>
          </w:p>
          <w:p w14:paraId="7FD75CF3" w14:textId="77777777" w:rsidR="007A4276" w:rsidRDefault="007A4276" w:rsidP="007A4276">
            <w:pPr>
              <w:snapToGrid w:val="0"/>
              <w:ind w:left="238" w:hangingChars="99" w:hanging="238"/>
              <w:rPr>
                <w:rFonts w:ascii="標楷體" w:eastAsia="標楷體" w:hAnsi="標楷體"/>
              </w:rPr>
            </w:pPr>
            <w:r>
              <w:rPr>
                <w:rFonts w:ascii="標楷體" w:eastAsia="標楷體" w:hAnsi="標楷體" w:hint="eastAsia"/>
              </w:rPr>
              <w:t>2</w:t>
            </w:r>
            <w:r w:rsidRPr="00E65F28">
              <w:rPr>
                <w:rFonts w:ascii="標楷體" w:eastAsia="標楷體" w:hAnsi="標楷體"/>
              </w:rPr>
              <w:t>.</w:t>
            </w:r>
            <w:r>
              <w:rPr>
                <w:rFonts w:ascii="標楷體" w:eastAsia="標楷體" w:hAnsi="標楷體" w:hint="eastAsia"/>
              </w:rPr>
              <w:t>新增送出時</w:t>
            </w:r>
            <w:r w:rsidRPr="00E65F28">
              <w:rPr>
                <w:rFonts w:ascii="標楷體" w:eastAsia="標楷體" w:hAnsi="標楷體" w:hint="eastAsia"/>
              </w:rPr>
              <w:t>檢查</w:t>
            </w:r>
            <w:r>
              <w:rPr>
                <w:rFonts w:ascii="標楷體" w:eastAsia="標楷體" w:hAnsi="標楷體" w:hint="eastAsia"/>
              </w:rPr>
              <w:t>指標利率種類</w:t>
            </w:r>
            <w:r w:rsidRPr="00E65F28">
              <w:rPr>
                <w:rFonts w:ascii="標楷體" w:eastAsia="標楷體" w:hAnsi="標楷體" w:hint="eastAsia"/>
              </w:rPr>
              <w:t>是否已存在(</w:t>
            </w:r>
            <w:r w:rsidRPr="00E65F28">
              <w:rPr>
                <w:rFonts w:ascii="標楷體" w:eastAsia="標楷體" w:hAnsi="標楷體"/>
              </w:rPr>
              <w:t>Cd</w:t>
            </w:r>
            <w:r>
              <w:rPr>
                <w:rFonts w:ascii="標楷體" w:eastAsia="標楷體" w:hAnsi="標楷體" w:hint="eastAsia"/>
              </w:rPr>
              <w:t>Co</w:t>
            </w:r>
            <w:r>
              <w:rPr>
                <w:rFonts w:ascii="標楷體" w:eastAsia="標楷體" w:hAnsi="標楷體"/>
              </w:rPr>
              <w:t>de</w:t>
            </w:r>
            <w:r w:rsidRPr="00E65F28">
              <w:rPr>
                <w:rFonts w:ascii="標楷體" w:eastAsia="標楷體" w:hAnsi="標楷體" w:hint="eastAsia"/>
              </w:rPr>
              <w:t>)</w:t>
            </w:r>
          </w:p>
          <w:p w14:paraId="3E539C6E" w14:textId="0415D210" w:rsidR="007A4276" w:rsidRPr="00185E69" w:rsidRDefault="007A4276" w:rsidP="007A4276">
            <w:pPr>
              <w:rPr>
                <w:rFonts w:ascii="標楷體" w:eastAsia="標楷體" w:hAnsi="標楷體"/>
                <w:strike/>
              </w:rPr>
            </w:pPr>
            <w:r>
              <w:rPr>
                <w:rFonts w:ascii="標楷體" w:eastAsia="標楷體" w:hAnsi="標楷體" w:hint="eastAsia"/>
              </w:rPr>
              <w:t>3.Cd</w:t>
            </w:r>
            <w:r>
              <w:rPr>
                <w:rFonts w:ascii="標楷體" w:eastAsia="標楷體" w:hAnsi="標楷體"/>
              </w:rPr>
              <w:t>Code.Code</w:t>
            </w:r>
          </w:p>
        </w:tc>
      </w:tr>
      <w:tr w:rsidR="007A4276" w:rsidRPr="00E215E5" w14:paraId="48A5998B" w14:textId="77777777" w:rsidTr="007A4276">
        <w:trPr>
          <w:trHeight w:val="291"/>
        </w:trPr>
        <w:tc>
          <w:tcPr>
            <w:tcW w:w="219" w:type="pct"/>
          </w:tcPr>
          <w:p w14:paraId="5D9EE301" w14:textId="2CDD5AE7" w:rsidR="007A4276" w:rsidRPr="00E215E5" w:rsidRDefault="007A4276" w:rsidP="007A4276">
            <w:pPr>
              <w:rPr>
                <w:rFonts w:ascii="標楷體" w:eastAsia="標楷體" w:hAnsi="標楷體"/>
              </w:rPr>
            </w:pPr>
            <w:r>
              <w:rPr>
                <w:rFonts w:ascii="標楷體" w:eastAsia="標楷體" w:hAnsi="標楷體" w:hint="eastAsia"/>
              </w:rPr>
              <w:t xml:space="preserve"> 3.</w:t>
            </w:r>
          </w:p>
        </w:tc>
        <w:tc>
          <w:tcPr>
            <w:tcW w:w="665" w:type="pct"/>
          </w:tcPr>
          <w:p w14:paraId="33778C55" w14:textId="4D424358" w:rsidR="007A4276" w:rsidRPr="00E215E5" w:rsidRDefault="007A4276" w:rsidP="007A4276">
            <w:pPr>
              <w:rPr>
                <w:rFonts w:ascii="標楷體" w:eastAsia="標楷體" w:hAnsi="標楷體"/>
              </w:rPr>
            </w:pPr>
            <w:r>
              <w:rPr>
                <w:rFonts w:ascii="標楷體" w:eastAsia="標楷體" w:hAnsi="標楷體" w:hint="eastAsia"/>
              </w:rPr>
              <w:t>指標利率種類說明</w:t>
            </w:r>
          </w:p>
        </w:tc>
        <w:tc>
          <w:tcPr>
            <w:tcW w:w="701" w:type="pct"/>
          </w:tcPr>
          <w:p w14:paraId="0C4F7319" w14:textId="6457A124" w:rsidR="007A4276" w:rsidRPr="00E215E5" w:rsidRDefault="007A4276" w:rsidP="007A4276">
            <w:pPr>
              <w:rPr>
                <w:rFonts w:ascii="標楷體" w:eastAsia="標楷體" w:hAnsi="標楷體"/>
              </w:rPr>
            </w:pPr>
            <w:r w:rsidRPr="00847BB7">
              <w:rPr>
                <w:rFonts w:ascii="標楷體" w:eastAsia="標楷體" w:hAnsi="標楷體"/>
              </w:rPr>
              <w:t>X(</w:t>
            </w:r>
            <w:r>
              <w:rPr>
                <w:rFonts w:ascii="標楷體" w:eastAsia="標楷體" w:hAnsi="標楷體" w:hint="eastAsia"/>
              </w:rPr>
              <w:t>20</w:t>
            </w:r>
            <w:r w:rsidRPr="00847BB7">
              <w:rPr>
                <w:rFonts w:ascii="標楷體" w:eastAsia="標楷體" w:hAnsi="標楷體"/>
              </w:rPr>
              <w:t xml:space="preserve">)                    </w:t>
            </w:r>
          </w:p>
        </w:tc>
        <w:tc>
          <w:tcPr>
            <w:tcW w:w="377" w:type="pct"/>
          </w:tcPr>
          <w:p w14:paraId="5EFF2DDE" w14:textId="77777777" w:rsidR="007A4276" w:rsidRPr="00E215E5" w:rsidRDefault="007A4276" w:rsidP="007A4276">
            <w:pPr>
              <w:rPr>
                <w:rFonts w:ascii="標楷體" w:eastAsia="標楷體" w:hAnsi="標楷體" w:cs="新細明體"/>
                <w:lang w:eastAsia="zh-HK"/>
              </w:rPr>
            </w:pPr>
          </w:p>
        </w:tc>
        <w:tc>
          <w:tcPr>
            <w:tcW w:w="795" w:type="pct"/>
          </w:tcPr>
          <w:p w14:paraId="7E8F88CB" w14:textId="77777777" w:rsidR="007A4276" w:rsidRPr="00E215E5" w:rsidRDefault="007A4276" w:rsidP="007A4276">
            <w:pPr>
              <w:rPr>
                <w:rFonts w:ascii="標楷體" w:eastAsia="標楷體" w:hAnsi="標楷體"/>
              </w:rPr>
            </w:pPr>
          </w:p>
        </w:tc>
        <w:tc>
          <w:tcPr>
            <w:tcW w:w="232" w:type="pct"/>
          </w:tcPr>
          <w:p w14:paraId="637FCA35" w14:textId="451890B6" w:rsidR="007A4276" w:rsidRPr="00E215E5" w:rsidRDefault="007A4276" w:rsidP="007A4276">
            <w:pPr>
              <w:rPr>
                <w:rFonts w:ascii="標楷體" w:eastAsia="標楷體" w:hAnsi="標楷體"/>
              </w:rPr>
            </w:pPr>
            <w:r w:rsidRPr="00847BB7">
              <w:rPr>
                <w:rFonts w:ascii="標楷體" w:eastAsia="標楷體" w:hAnsi="標楷體" w:hint="eastAsia"/>
              </w:rPr>
              <w:t>V</w:t>
            </w:r>
          </w:p>
        </w:tc>
        <w:tc>
          <w:tcPr>
            <w:tcW w:w="312" w:type="pct"/>
          </w:tcPr>
          <w:p w14:paraId="387D33D6" w14:textId="5A746EFB" w:rsidR="007A4276" w:rsidRPr="00E215E5" w:rsidRDefault="007A4276" w:rsidP="007A4276">
            <w:pPr>
              <w:rPr>
                <w:rFonts w:ascii="標楷體" w:eastAsia="標楷體" w:hAnsi="標楷體"/>
              </w:rPr>
            </w:pPr>
            <w:r>
              <w:rPr>
                <w:rFonts w:ascii="標楷體" w:eastAsia="標楷體" w:hAnsi="標楷體" w:hint="eastAsia"/>
              </w:rPr>
              <w:t>W</w:t>
            </w:r>
          </w:p>
        </w:tc>
        <w:tc>
          <w:tcPr>
            <w:tcW w:w="1701" w:type="pct"/>
          </w:tcPr>
          <w:p w14:paraId="091FF4AA" w14:textId="77777777" w:rsidR="007A4276" w:rsidRPr="00F558A3" w:rsidRDefault="007A4276" w:rsidP="007A4276">
            <w:pPr>
              <w:snapToGrid w:val="0"/>
              <w:ind w:left="238" w:hangingChars="99" w:hanging="238"/>
              <w:jc w:val="both"/>
              <w:rPr>
                <w:rFonts w:ascii="標楷體" w:eastAsia="標楷體" w:hAnsi="標楷體"/>
                <w:color w:val="000000" w:themeColor="text1"/>
              </w:rPr>
            </w:pPr>
            <w:r w:rsidRPr="00F558A3">
              <w:rPr>
                <w:rFonts w:ascii="標楷體" w:eastAsia="標楷體" w:hAnsi="標楷體" w:hint="eastAsia"/>
                <w:color w:val="000000" w:themeColor="text1"/>
              </w:rPr>
              <w:t>1.必須輸入</w:t>
            </w:r>
          </w:p>
          <w:p w14:paraId="5F367EA6" w14:textId="29F9C0C0" w:rsidR="007A4276" w:rsidRPr="00E215E5" w:rsidRDefault="007A4276" w:rsidP="007A4276">
            <w:r>
              <w:rPr>
                <w:rFonts w:ascii="標楷體" w:eastAsia="標楷體" w:hAnsi="標楷體" w:hint="eastAsia"/>
                <w:color w:val="000000" w:themeColor="text1"/>
              </w:rPr>
              <w:t>2.</w:t>
            </w:r>
            <w:r>
              <w:rPr>
                <w:rFonts w:ascii="標楷體" w:eastAsia="標楷體" w:hAnsi="標楷體" w:hint="eastAsia"/>
              </w:rPr>
              <w:t>Cd</w:t>
            </w:r>
            <w:r>
              <w:rPr>
                <w:rFonts w:ascii="標楷體" w:eastAsia="標楷體" w:hAnsi="標楷體"/>
              </w:rPr>
              <w:t>Code.</w:t>
            </w:r>
            <w:r>
              <w:rPr>
                <w:rFonts w:ascii="標楷體" w:eastAsia="標楷體" w:hAnsi="標楷體" w:hint="eastAsia"/>
              </w:rPr>
              <w:t>I</w:t>
            </w:r>
            <w:r>
              <w:rPr>
                <w:rFonts w:ascii="標楷體" w:eastAsia="標楷體" w:hAnsi="標楷體"/>
              </w:rPr>
              <w:t>tem</w:t>
            </w:r>
          </w:p>
        </w:tc>
      </w:tr>
    </w:tbl>
    <w:p w14:paraId="68853EE9" w14:textId="77777777" w:rsidR="007A4276" w:rsidRDefault="007A4276" w:rsidP="00D01BCC">
      <w:pPr>
        <w:pStyle w:val="a"/>
      </w:pPr>
      <w:r>
        <w:rPr>
          <w:rFonts w:hint="eastAsia"/>
        </w:rPr>
        <w:t>選單1/</w:t>
      </w:r>
      <w:r>
        <w:t>L6064</w:t>
      </w:r>
    </w:p>
    <w:p w14:paraId="5ACB624F" w14:textId="77777777" w:rsidR="007A4276" w:rsidRDefault="007A4276" w:rsidP="007A4276">
      <w:pPr>
        <w:rPr>
          <w:rFonts w:ascii="標楷體" w:eastAsia="標楷體" w:hAnsi="標楷體"/>
        </w:rPr>
      </w:pPr>
      <w:r w:rsidRPr="000673B2">
        <w:rPr>
          <w:noProof/>
        </w:rPr>
        <w:drawing>
          <wp:inline distT="0" distB="0" distL="0" distR="0" wp14:anchorId="47875F98" wp14:editId="2F6B1D77">
            <wp:extent cx="6479540" cy="3440430"/>
            <wp:effectExtent l="0" t="0" r="0" b="7620"/>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479540" cy="3440430"/>
                    </a:xfrm>
                    <a:prstGeom prst="rect">
                      <a:avLst/>
                    </a:prstGeom>
                  </pic:spPr>
                </pic:pic>
              </a:graphicData>
            </a:graphic>
          </wp:inline>
        </w:drawing>
      </w:r>
    </w:p>
    <w:p w14:paraId="4612D910" w14:textId="77777777" w:rsidR="002915A1" w:rsidRDefault="002915A1" w:rsidP="002915A1">
      <w:pPr>
        <w:rPr>
          <w:rFonts w:ascii="標楷體" w:eastAsia="標楷體" w:hAnsi="標楷體"/>
        </w:rPr>
      </w:pPr>
    </w:p>
    <w:p w14:paraId="5C1E0211" w14:textId="77777777" w:rsidR="00B2573E" w:rsidRPr="00362205" w:rsidRDefault="00B535F6" w:rsidP="00296189">
      <w:pPr>
        <w:pStyle w:val="3"/>
        <w:numPr>
          <w:ilvl w:val="2"/>
          <w:numId w:val="1"/>
        </w:numPr>
        <w:rPr>
          <w:rFonts w:ascii="標楷體" w:hAnsi="標楷體"/>
        </w:rPr>
      </w:pPr>
      <w:r>
        <w:rPr>
          <w:rFonts w:ascii="標楷體" w:hAnsi="標楷體"/>
        </w:rPr>
        <w:lastRenderedPageBreak/>
        <w:t>L6302</w:t>
      </w:r>
      <w:r w:rsidR="002941D8">
        <w:rPr>
          <w:rFonts w:ascii="標楷體" w:hAnsi="標楷體" w:hint="eastAsia"/>
        </w:rPr>
        <w:t>指標利率登錄/維護</w:t>
      </w:r>
    </w:p>
    <w:p w14:paraId="06423C6B" w14:textId="77777777" w:rsidR="00B2573E" w:rsidRPr="00362205" w:rsidRDefault="00B2573E" w:rsidP="00D01BCC">
      <w:pPr>
        <w:pStyle w:val="a"/>
      </w:pPr>
      <w:r w:rsidRPr="00362205">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B2573E" w:rsidRPr="00362205" w14:paraId="2E339640" w14:textId="77777777" w:rsidTr="00813410">
        <w:trPr>
          <w:trHeight w:val="277"/>
        </w:trPr>
        <w:tc>
          <w:tcPr>
            <w:tcW w:w="1548" w:type="dxa"/>
            <w:tcBorders>
              <w:top w:val="single" w:sz="8" w:space="0" w:color="000000"/>
              <w:bottom w:val="single" w:sz="8" w:space="0" w:color="000000"/>
              <w:right w:val="single" w:sz="8" w:space="0" w:color="000000"/>
            </w:tcBorders>
            <w:shd w:val="clear" w:color="auto" w:fill="F3F3F3"/>
          </w:tcPr>
          <w:p w14:paraId="36147A1D" w14:textId="77777777" w:rsidR="00B2573E" w:rsidRPr="00362205" w:rsidRDefault="00B2573E" w:rsidP="00813410">
            <w:pPr>
              <w:rPr>
                <w:rFonts w:ascii="標楷體" w:eastAsia="標楷體" w:hAnsi="標楷體"/>
              </w:rPr>
            </w:pPr>
            <w:r w:rsidRPr="00362205">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4A9D6893" w14:textId="77777777" w:rsidR="00070111" w:rsidRPr="007635BE" w:rsidRDefault="002941D8" w:rsidP="00070111">
            <w:pPr>
              <w:rPr>
                <w:rFonts w:ascii="標楷體" w:eastAsia="標楷體" w:hAnsi="標楷體"/>
              </w:rPr>
            </w:pPr>
            <w:r>
              <w:rPr>
                <w:rFonts w:ascii="標楷體" w:eastAsia="標楷體" w:hAnsi="標楷體" w:hint="eastAsia"/>
              </w:rPr>
              <w:t>指標利率登錄/維護</w:t>
            </w:r>
          </w:p>
          <w:p w14:paraId="13C1B888" w14:textId="77777777" w:rsidR="00D04A9A" w:rsidRDefault="00B2573E" w:rsidP="003B5F90">
            <w:pPr>
              <w:ind w:left="240" w:hangingChars="100" w:hanging="240"/>
              <w:rPr>
                <w:rFonts w:ascii="標楷體" w:eastAsia="標楷體" w:hAnsi="標楷體"/>
              </w:rPr>
            </w:pPr>
            <w:r w:rsidRPr="007635BE">
              <w:rPr>
                <w:rFonts w:ascii="標楷體" w:eastAsia="標楷體" w:hAnsi="標楷體" w:hint="eastAsia"/>
              </w:rPr>
              <w:t>1.</w:t>
            </w:r>
            <w:r w:rsidR="007635BE">
              <w:rPr>
                <w:rFonts w:ascii="標楷體" w:eastAsia="標楷體" w:hAnsi="標楷體" w:hint="eastAsia"/>
                <w:lang w:eastAsia="zh-HK"/>
              </w:rPr>
              <w:t>必須先執行[</w:t>
            </w:r>
            <w:r w:rsidR="007635BE" w:rsidRPr="007635BE">
              <w:rPr>
                <w:rFonts w:ascii="標楷體" w:eastAsia="標楷體" w:hAnsi="標楷體"/>
              </w:rPr>
              <w:t>L6301</w:t>
            </w:r>
            <w:r w:rsidR="002941D8">
              <w:rPr>
                <w:rFonts w:ascii="標楷體" w:eastAsia="標楷體" w:hAnsi="標楷體" w:hint="eastAsia"/>
              </w:rPr>
              <w:t>指標利率種類維護</w:t>
            </w:r>
            <w:r w:rsidR="007635BE">
              <w:rPr>
                <w:rFonts w:ascii="標楷體" w:eastAsia="標楷體" w:hAnsi="標楷體" w:hint="eastAsia"/>
              </w:rPr>
              <w:t>]</w:t>
            </w:r>
            <w:r w:rsidR="007635BE">
              <w:rPr>
                <w:rFonts w:ascii="標楷體" w:eastAsia="標楷體" w:hAnsi="標楷體" w:hint="eastAsia"/>
                <w:lang w:eastAsia="zh-HK"/>
              </w:rPr>
              <w:t>建立</w:t>
            </w:r>
            <w:r w:rsidR="002941D8">
              <w:rPr>
                <w:rFonts w:ascii="標楷體" w:eastAsia="標楷體" w:hAnsi="標楷體" w:hint="eastAsia"/>
              </w:rPr>
              <w:t>指標利率種類</w:t>
            </w:r>
            <w:r w:rsidR="007635BE" w:rsidRPr="007635BE">
              <w:rPr>
                <w:rFonts w:ascii="標楷體" w:eastAsia="標楷體" w:hAnsi="標楷體" w:hint="eastAsia"/>
              </w:rPr>
              <w:t>資料</w:t>
            </w:r>
            <w:r w:rsidR="007635BE">
              <w:rPr>
                <w:rFonts w:ascii="標楷體" w:eastAsia="標楷體" w:hAnsi="標楷體" w:hint="eastAsia"/>
                <w:lang w:eastAsia="zh-HK"/>
              </w:rPr>
              <w:t>後再執行本交易</w:t>
            </w:r>
            <w:r w:rsidR="007635BE" w:rsidRPr="007635BE">
              <w:rPr>
                <w:rFonts w:ascii="標楷體" w:eastAsia="標楷體" w:hAnsi="標楷體" w:hint="eastAsia"/>
              </w:rPr>
              <w:t>。</w:t>
            </w:r>
          </w:p>
          <w:p w14:paraId="09D0E6D1" w14:textId="77777777" w:rsidR="00B2573E" w:rsidRPr="00362205" w:rsidRDefault="007635BE" w:rsidP="00070111">
            <w:pPr>
              <w:rPr>
                <w:rFonts w:ascii="標楷體" w:eastAsia="標楷體" w:hAnsi="標楷體"/>
                <w:lang w:eastAsia="zh-HK"/>
              </w:rPr>
            </w:pPr>
            <w:r w:rsidRPr="007635BE">
              <w:rPr>
                <w:rFonts w:ascii="標楷體" w:eastAsia="標楷體" w:hAnsi="標楷體" w:hint="eastAsia"/>
              </w:rPr>
              <w:t>2.</w:t>
            </w:r>
            <w:r w:rsidR="00B2573E" w:rsidRPr="007635BE">
              <w:rPr>
                <w:rFonts w:ascii="標楷體" w:eastAsia="標楷體" w:hAnsi="標楷體" w:hint="eastAsia"/>
                <w:lang w:eastAsia="zh-HK"/>
              </w:rPr>
              <w:t>本交</w:t>
            </w:r>
            <w:r w:rsidR="00B2573E" w:rsidRPr="007635BE">
              <w:rPr>
                <w:rFonts w:ascii="標楷體" w:eastAsia="標楷體" w:hAnsi="標楷體" w:hint="eastAsia"/>
              </w:rPr>
              <w:t>易</w:t>
            </w:r>
            <w:r w:rsidR="00B2573E" w:rsidRPr="007635BE">
              <w:rPr>
                <w:rFonts w:ascii="標楷體" w:eastAsia="標楷體" w:hAnsi="標楷體" w:hint="eastAsia"/>
                <w:lang w:eastAsia="zh-HK"/>
              </w:rPr>
              <w:t>採二段</w:t>
            </w:r>
            <w:r w:rsidR="00B2573E" w:rsidRPr="007635BE">
              <w:rPr>
                <w:rFonts w:ascii="標楷體" w:eastAsia="標楷體" w:hAnsi="標楷體" w:hint="eastAsia"/>
              </w:rPr>
              <w:t>式</w:t>
            </w:r>
            <w:r w:rsidR="00B2573E" w:rsidRPr="007635BE">
              <w:rPr>
                <w:rFonts w:ascii="標楷體" w:eastAsia="標楷體" w:hAnsi="標楷體" w:hint="eastAsia"/>
                <w:lang w:eastAsia="zh-HK"/>
              </w:rPr>
              <w:t>交</w:t>
            </w:r>
            <w:r w:rsidR="00B2573E" w:rsidRPr="007635BE">
              <w:rPr>
                <w:rFonts w:ascii="標楷體" w:eastAsia="標楷體" w:hAnsi="標楷體" w:hint="eastAsia"/>
              </w:rPr>
              <w:t>易。</w:t>
            </w:r>
          </w:p>
        </w:tc>
      </w:tr>
      <w:tr w:rsidR="00B2573E" w:rsidRPr="00362205" w14:paraId="57907C51" w14:textId="77777777" w:rsidTr="00813410">
        <w:trPr>
          <w:trHeight w:val="277"/>
        </w:trPr>
        <w:tc>
          <w:tcPr>
            <w:tcW w:w="1548" w:type="dxa"/>
            <w:tcBorders>
              <w:top w:val="single" w:sz="8" w:space="0" w:color="000000"/>
              <w:bottom w:val="single" w:sz="8" w:space="0" w:color="000000"/>
              <w:right w:val="single" w:sz="8" w:space="0" w:color="000000"/>
            </w:tcBorders>
            <w:shd w:val="clear" w:color="auto" w:fill="F3F3F3"/>
          </w:tcPr>
          <w:p w14:paraId="0C17E32E" w14:textId="77777777" w:rsidR="00B2573E" w:rsidRPr="00362205" w:rsidRDefault="00B2573E" w:rsidP="00813410">
            <w:pPr>
              <w:rPr>
                <w:rFonts w:ascii="標楷體" w:eastAsia="標楷體" w:hAnsi="標楷體"/>
              </w:rPr>
            </w:pPr>
            <w:r w:rsidRPr="00362205">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0B730B98" w14:textId="77777777" w:rsidR="00B2573E" w:rsidRPr="00362205" w:rsidRDefault="00B2573E" w:rsidP="00813410">
            <w:pPr>
              <w:rPr>
                <w:rFonts w:ascii="標楷體" w:eastAsia="標楷體" w:hAnsi="標楷體"/>
              </w:rPr>
            </w:pPr>
          </w:p>
        </w:tc>
      </w:tr>
      <w:tr w:rsidR="00B2573E" w:rsidRPr="00362205" w14:paraId="0437A32D" w14:textId="77777777" w:rsidTr="00813410">
        <w:trPr>
          <w:trHeight w:val="773"/>
        </w:trPr>
        <w:tc>
          <w:tcPr>
            <w:tcW w:w="1548" w:type="dxa"/>
            <w:tcBorders>
              <w:top w:val="single" w:sz="8" w:space="0" w:color="000000"/>
              <w:bottom w:val="single" w:sz="8" w:space="0" w:color="000000"/>
              <w:right w:val="single" w:sz="8" w:space="0" w:color="000000"/>
            </w:tcBorders>
            <w:shd w:val="clear" w:color="auto" w:fill="F3F3F3"/>
          </w:tcPr>
          <w:p w14:paraId="5CFE0ECF" w14:textId="77777777" w:rsidR="00B2573E" w:rsidRPr="00362205" w:rsidRDefault="00B2573E" w:rsidP="00813410">
            <w:pPr>
              <w:rPr>
                <w:rFonts w:ascii="標楷體" w:eastAsia="標楷體" w:hAnsi="標楷體"/>
              </w:rPr>
            </w:pPr>
            <w:r w:rsidRPr="00362205">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198AFDCF" w14:textId="77777777" w:rsidR="00B2573E" w:rsidRPr="00362205" w:rsidRDefault="00B2573E" w:rsidP="00813410">
            <w:pPr>
              <w:rPr>
                <w:rFonts w:ascii="標楷體" w:eastAsia="標楷體" w:hAnsi="標楷體"/>
              </w:rPr>
            </w:pPr>
          </w:p>
        </w:tc>
      </w:tr>
      <w:tr w:rsidR="00B2573E" w:rsidRPr="00362205" w14:paraId="011FD00A" w14:textId="77777777" w:rsidTr="00813410">
        <w:trPr>
          <w:trHeight w:val="321"/>
        </w:trPr>
        <w:tc>
          <w:tcPr>
            <w:tcW w:w="1548" w:type="dxa"/>
            <w:tcBorders>
              <w:top w:val="single" w:sz="8" w:space="0" w:color="000000"/>
              <w:bottom w:val="single" w:sz="8" w:space="0" w:color="000000"/>
              <w:right w:val="single" w:sz="8" w:space="0" w:color="000000"/>
            </w:tcBorders>
            <w:shd w:val="clear" w:color="auto" w:fill="F3F3F3"/>
          </w:tcPr>
          <w:p w14:paraId="657BB8EE" w14:textId="77777777" w:rsidR="00B2573E" w:rsidRPr="00362205" w:rsidRDefault="00B2573E" w:rsidP="00813410">
            <w:pPr>
              <w:rPr>
                <w:rFonts w:ascii="標楷體" w:eastAsia="標楷體" w:hAnsi="標楷體"/>
              </w:rPr>
            </w:pPr>
            <w:r w:rsidRPr="00362205">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56727C85" w14:textId="77777777" w:rsidR="00B2573E" w:rsidRPr="00362205" w:rsidRDefault="00B2573E" w:rsidP="00813410">
            <w:pPr>
              <w:rPr>
                <w:rFonts w:ascii="標楷體" w:eastAsia="標楷體" w:hAnsi="標楷體"/>
              </w:rPr>
            </w:pPr>
          </w:p>
        </w:tc>
      </w:tr>
      <w:tr w:rsidR="00B2573E" w:rsidRPr="00362205" w14:paraId="411E70B2" w14:textId="77777777" w:rsidTr="00813410">
        <w:trPr>
          <w:trHeight w:val="1311"/>
        </w:trPr>
        <w:tc>
          <w:tcPr>
            <w:tcW w:w="1548" w:type="dxa"/>
            <w:tcBorders>
              <w:top w:val="single" w:sz="8" w:space="0" w:color="000000"/>
              <w:bottom w:val="single" w:sz="8" w:space="0" w:color="000000"/>
              <w:right w:val="single" w:sz="8" w:space="0" w:color="000000"/>
            </w:tcBorders>
            <w:shd w:val="clear" w:color="auto" w:fill="F3F3F3"/>
          </w:tcPr>
          <w:p w14:paraId="3C7CBB51" w14:textId="77777777" w:rsidR="00B2573E" w:rsidRPr="00362205" w:rsidRDefault="00B2573E" w:rsidP="00813410">
            <w:pPr>
              <w:rPr>
                <w:rFonts w:ascii="標楷體" w:eastAsia="標楷體" w:hAnsi="標楷體"/>
              </w:rPr>
            </w:pPr>
            <w:r w:rsidRPr="00362205">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182AE84C" w14:textId="77777777" w:rsidR="00B2573E" w:rsidRPr="00362205" w:rsidRDefault="00B2573E" w:rsidP="00813410">
            <w:pPr>
              <w:rPr>
                <w:rFonts w:ascii="標楷體" w:eastAsia="標楷體" w:hAnsi="標楷體"/>
              </w:rPr>
            </w:pPr>
          </w:p>
        </w:tc>
      </w:tr>
      <w:tr w:rsidR="00B2573E" w:rsidRPr="00362205" w14:paraId="443DE6AE" w14:textId="77777777" w:rsidTr="00813410">
        <w:trPr>
          <w:trHeight w:val="278"/>
        </w:trPr>
        <w:tc>
          <w:tcPr>
            <w:tcW w:w="1548" w:type="dxa"/>
            <w:tcBorders>
              <w:top w:val="single" w:sz="8" w:space="0" w:color="000000"/>
              <w:bottom w:val="single" w:sz="8" w:space="0" w:color="000000"/>
              <w:right w:val="single" w:sz="8" w:space="0" w:color="000000"/>
            </w:tcBorders>
            <w:shd w:val="clear" w:color="auto" w:fill="F3F3F3"/>
          </w:tcPr>
          <w:p w14:paraId="47D62246" w14:textId="77777777" w:rsidR="00B2573E" w:rsidRPr="00362205" w:rsidRDefault="00B2573E" w:rsidP="00813410">
            <w:pPr>
              <w:rPr>
                <w:rFonts w:ascii="標楷體" w:eastAsia="標楷體" w:hAnsi="標楷體"/>
              </w:rPr>
            </w:pPr>
            <w:r w:rsidRPr="00362205">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7CEDA773" w14:textId="77777777" w:rsidR="00B2573E" w:rsidRPr="00362205" w:rsidRDefault="00B2573E" w:rsidP="00813410">
            <w:pPr>
              <w:rPr>
                <w:rFonts w:ascii="標楷體" w:eastAsia="標楷體" w:hAnsi="標楷體"/>
              </w:rPr>
            </w:pPr>
          </w:p>
        </w:tc>
      </w:tr>
      <w:tr w:rsidR="00B2573E" w:rsidRPr="00362205" w14:paraId="0DCCFF96" w14:textId="77777777" w:rsidTr="00813410">
        <w:trPr>
          <w:trHeight w:val="358"/>
        </w:trPr>
        <w:tc>
          <w:tcPr>
            <w:tcW w:w="1548" w:type="dxa"/>
            <w:tcBorders>
              <w:top w:val="single" w:sz="8" w:space="0" w:color="000000"/>
              <w:bottom w:val="single" w:sz="8" w:space="0" w:color="000000"/>
              <w:right w:val="single" w:sz="8" w:space="0" w:color="000000"/>
            </w:tcBorders>
            <w:shd w:val="clear" w:color="auto" w:fill="F3F3F3"/>
          </w:tcPr>
          <w:p w14:paraId="15C77D73" w14:textId="77777777" w:rsidR="00B2573E" w:rsidRPr="00362205" w:rsidRDefault="00B2573E" w:rsidP="00813410">
            <w:pPr>
              <w:rPr>
                <w:rFonts w:ascii="標楷體" w:eastAsia="標楷體" w:hAnsi="標楷體"/>
              </w:rPr>
            </w:pPr>
            <w:r w:rsidRPr="00362205">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21246F42" w14:textId="77777777" w:rsidR="00B2573E" w:rsidRPr="00362205" w:rsidRDefault="00B2573E" w:rsidP="00813410">
            <w:pPr>
              <w:rPr>
                <w:rFonts w:ascii="標楷體" w:eastAsia="標楷體" w:hAnsi="標楷體"/>
              </w:rPr>
            </w:pPr>
          </w:p>
        </w:tc>
      </w:tr>
      <w:tr w:rsidR="00B2573E" w:rsidRPr="00362205" w14:paraId="0204C90D" w14:textId="77777777" w:rsidTr="00813410">
        <w:trPr>
          <w:trHeight w:val="278"/>
        </w:trPr>
        <w:tc>
          <w:tcPr>
            <w:tcW w:w="1548" w:type="dxa"/>
            <w:tcBorders>
              <w:top w:val="single" w:sz="8" w:space="0" w:color="000000"/>
              <w:bottom w:val="single" w:sz="8" w:space="0" w:color="000000"/>
              <w:right w:val="single" w:sz="8" w:space="0" w:color="000000"/>
            </w:tcBorders>
            <w:shd w:val="clear" w:color="auto" w:fill="F3F3F3"/>
          </w:tcPr>
          <w:p w14:paraId="0C75D159" w14:textId="77777777" w:rsidR="00B2573E" w:rsidRPr="00362205" w:rsidRDefault="00B2573E" w:rsidP="00813410">
            <w:pPr>
              <w:rPr>
                <w:rFonts w:ascii="標楷體" w:eastAsia="標楷體" w:hAnsi="標楷體"/>
              </w:rPr>
            </w:pPr>
            <w:r w:rsidRPr="00362205">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1EECEB1F" w14:textId="77777777" w:rsidR="00B2573E" w:rsidRPr="00362205" w:rsidRDefault="00B2573E" w:rsidP="00813410">
            <w:pPr>
              <w:rPr>
                <w:rFonts w:ascii="標楷體" w:eastAsia="標楷體" w:hAnsi="標楷體"/>
              </w:rPr>
            </w:pPr>
          </w:p>
        </w:tc>
      </w:tr>
    </w:tbl>
    <w:p w14:paraId="0CA1A176" w14:textId="77777777" w:rsidR="00B2573E" w:rsidRPr="00362205" w:rsidRDefault="00B2573E" w:rsidP="00B2573E">
      <w:pPr>
        <w:rPr>
          <w:rFonts w:ascii="標楷體" w:eastAsia="標楷體" w:hAnsi="標楷體"/>
        </w:rPr>
      </w:pPr>
    </w:p>
    <w:p w14:paraId="2FBBE604" w14:textId="77777777" w:rsidR="00B2573E" w:rsidRPr="00362205" w:rsidRDefault="00B2573E" w:rsidP="00B2573E">
      <w:pPr>
        <w:rPr>
          <w:rFonts w:ascii="標楷體" w:eastAsia="標楷體" w:hAnsi="標楷體"/>
        </w:rPr>
      </w:pPr>
    </w:p>
    <w:p w14:paraId="5673F020" w14:textId="77777777" w:rsidR="00B2573E" w:rsidRPr="00362205" w:rsidRDefault="00B2573E" w:rsidP="00B2573E">
      <w:pPr>
        <w:rPr>
          <w:rFonts w:ascii="標楷體" w:eastAsia="標楷體" w:hAnsi="標楷體"/>
        </w:rPr>
      </w:pPr>
    </w:p>
    <w:p w14:paraId="38CFCD8F" w14:textId="77777777" w:rsidR="00B2573E" w:rsidRPr="00362205" w:rsidRDefault="00B2573E" w:rsidP="00B2573E">
      <w:pPr>
        <w:rPr>
          <w:rFonts w:ascii="標楷體" w:eastAsia="標楷體" w:hAnsi="標楷體"/>
        </w:rPr>
      </w:pPr>
    </w:p>
    <w:p w14:paraId="170DC583" w14:textId="77777777" w:rsidR="00B2573E" w:rsidRPr="00362205" w:rsidRDefault="00F71744" w:rsidP="00B2573E">
      <w:pPr>
        <w:rPr>
          <w:rFonts w:ascii="標楷體" w:eastAsia="標楷體" w:hAnsi="標楷體"/>
        </w:rPr>
      </w:pPr>
      <w:r w:rsidRPr="00362205">
        <w:rPr>
          <w:rFonts w:ascii="標楷體" w:eastAsia="標楷體" w:hAnsi="標楷體"/>
        </w:rPr>
        <w:br w:type="page"/>
      </w:r>
    </w:p>
    <w:p w14:paraId="065EEEE9" w14:textId="77777777" w:rsidR="00B2573E" w:rsidRPr="00362205" w:rsidRDefault="00B2573E" w:rsidP="00D01BCC">
      <w:pPr>
        <w:pStyle w:val="a"/>
      </w:pPr>
      <w:r w:rsidRPr="00362205">
        <w:lastRenderedPageBreak/>
        <w:t>UI畫面</w:t>
      </w:r>
    </w:p>
    <w:p w14:paraId="03001C97" w14:textId="77777777" w:rsidR="00B2573E" w:rsidRDefault="00B2573E" w:rsidP="00B2573E">
      <w:pPr>
        <w:pStyle w:val="42"/>
        <w:spacing w:after="72"/>
        <w:ind w:left="1133"/>
        <w:rPr>
          <w:rFonts w:ascii="標楷體" w:hAnsi="標楷體"/>
        </w:rPr>
      </w:pPr>
      <w:r w:rsidRPr="00362205">
        <w:rPr>
          <w:rFonts w:ascii="標楷體" w:hAnsi="標楷體" w:hint="eastAsia"/>
        </w:rPr>
        <w:t>輸入畫面：</w:t>
      </w:r>
    </w:p>
    <w:p w14:paraId="36558C52" w14:textId="77777777" w:rsidR="00B2573E" w:rsidRPr="00362205" w:rsidRDefault="00C10B22" w:rsidP="00B2573E">
      <w:pPr>
        <w:pStyle w:val="42"/>
        <w:spacing w:after="72"/>
        <w:ind w:leftChars="0" w:left="0"/>
        <w:rPr>
          <w:rFonts w:ascii="標楷體" w:hAnsi="標楷體"/>
        </w:rPr>
      </w:pPr>
      <w:r w:rsidRPr="00C10B22">
        <w:rPr>
          <w:rFonts w:ascii="標楷體" w:hAnsi="標楷體"/>
          <w:noProof/>
          <w:sz w:val="20"/>
          <w:szCs w:val="20"/>
        </w:rPr>
        <w:drawing>
          <wp:inline distT="0" distB="0" distL="0" distR="0" wp14:anchorId="349964BF" wp14:editId="08DAD291">
            <wp:extent cx="6730578" cy="1920240"/>
            <wp:effectExtent l="0" t="0" r="0" b="3810"/>
            <wp:docPr id="134" name="圖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6730578" cy="1920240"/>
                    </a:xfrm>
                    <a:prstGeom prst="rect">
                      <a:avLst/>
                    </a:prstGeom>
                  </pic:spPr>
                </pic:pic>
              </a:graphicData>
            </a:graphic>
          </wp:inline>
        </w:drawing>
      </w:r>
      <w:r w:rsidR="00FF2F32" w:rsidRPr="00FF2F32" w:rsidDel="009A29E7">
        <w:rPr>
          <w:rFonts w:ascii="標楷體" w:hAnsi="標楷體" w:hint="eastAsia"/>
          <w:sz w:val="20"/>
          <w:szCs w:val="20"/>
        </w:rPr>
        <w:t xml:space="preserve"> </w:t>
      </w:r>
    </w:p>
    <w:p w14:paraId="0AF4F9DD" w14:textId="77777777" w:rsidR="00EC0035" w:rsidRPr="00362205" w:rsidRDefault="00EC0035" w:rsidP="00D01BCC">
      <w:pPr>
        <w:pStyle w:val="a"/>
      </w:pPr>
      <w:r>
        <w:t>輸入畫面資料說明</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69"/>
        <w:gridCol w:w="1582"/>
        <w:gridCol w:w="1565"/>
        <w:gridCol w:w="890"/>
        <w:gridCol w:w="921"/>
        <w:gridCol w:w="588"/>
        <w:gridCol w:w="756"/>
        <w:gridCol w:w="3649"/>
      </w:tblGrid>
      <w:tr w:rsidR="00EC0035" w:rsidRPr="00197722" w14:paraId="28BB6995" w14:textId="77777777" w:rsidTr="00EC0035">
        <w:trPr>
          <w:trHeight w:val="388"/>
        </w:trPr>
        <w:tc>
          <w:tcPr>
            <w:tcW w:w="225" w:type="pct"/>
            <w:vMerge w:val="restart"/>
          </w:tcPr>
          <w:p w14:paraId="7322561E" w14:textId="77777777" w:rsidR="00EC0035" w:rsidRPr="00E215E5" w:rsidRDefault="00EC0035" w:rsidP="00EC0035">
            <w:pPr>
              <w:rPr>
                <w:rFonts w:ascii="標楷體" w:eastAsia="標楷體" w:hAnsi="標楷體"/>
              </w:rPr>
            </w:pPr>
            <w:r w:rsidRPr="00E215E5">
              <w:rPr>
                <w:rFonts w:ascii="標楷體" w:eastAsia="標楷體" w:hAnsi="標楷體"/>
              </w:rPr>
              <w:t>序號</w:t>
            </w:r>
          </w:p>
        </w:tc>
        <w:tc>
          <w:tcPr>
            <w:tcW w:w="759" w:type="pct"/>
            <w:vMerge w:val="restart"/>
          </w:tcPr>
          <w:p w14:paraId="074EBE01" w14:textId="77777777" w:rsidR="00EC0035" w:rsidRPr="00E215E5" w:rsidRDefault="00EC0035" w:rsidP="00EC0035">
            <w:pPr>
              <w:rPr>
                <w:rFonts w:ascii="標楷體" w:eastAsia="標楷體" w:hAnsi="標楷體"/>
              </w:rPr>
            </w:pPr>
            <w:r w:rsidRPr="00E215E5">
              <w:rPr>
                <w:rFonts w:ascii="標楷體" w:eastAsia="標楷體" w:hAnsi="標楷體"/>
              </w:rPr>
              <w:t>欄位</w:t>
            </w:r>
          </w:p>
        </w:tc>
        <w:tc>
          <w:tcPr>
            <w:tcW w:w="2265" w:type="pct"/>
            <w:gridSpan w:val="5"/>
          </w:tcPr>
          <w:p w14:paraId="72DBDEA3" w14:textId="77777777" w:rsidR="00EC0035" w:rsidRPr="00E215E5" w:rsidRDefault="00EC0035" w:rsidP="00EC0035">
            <w:pPr>
              <w:jc w:val="center"/>
              <w:rPr>
                <w:rFonts w:ascii="標楷體" w:eastAsia="標楷體" w:hAnsi="標楷體"/>
              </w:rPr>
            </w:pPr>
            <w:r w:rsidRPr="00E215E5">
              <w:rPr>
                <w:rFonts w:ascii="標楷體" w:eastAsia="標楷體" w:hAnsi="標楷體"/>
              </w:rPr>
              <w:t>說明</w:t>
            </w:r>
          </w:p>
        </w:tc>
        <w:tc>
          <w:tcPr>
            <w:tcW w:w="1751" w:type="pct"/>
            <w:vMerge w:val="restart"/>
          </w:tcPr>
          <w:p w14:paraId="77F90ED8" w14:textId="77777777" w:rsidR="00EC0035" w:rsidRPr="00E215E5" w:rsidRDefault="00EC0035" w:rsidP="00EC0035">
            <w:pPr>
              <w:rPr>
                <w:rFonts w:ascii="標楷體" w:eastAsia="標楷體" w:hAnsi="標楷體"/>
              </w:rPr>
            </w:pPr>
            <w:r w:rsidRPr="00E215E5">
              <w:rPr>
                <w:rFonts w:ascii="標楷體" w:eastAsia="標楷體" w:hAnsi="標楷體"/>
              </w:rPr>
              <w:t>處理邏輯及注意事項</w:t>
            </w:r>
          </w:p>
        </w:tc>
      </w:tr>
      <w:tr w:rsidR="00EC0035" w:rsidRPr="00197722" w14:paraId="0C9B1C1A" w14:textId="77777777" w:rsidTr="00EC0035">
        <w:trPr>
          <w:trHeight w:val="244"/>
        </w:trPr>
        <w:tc>
          <w:tcPr>
            <w:tcW w:w="225" w:type="pct"/>
            <w:vMerge/>
          </w:tcPr>
          <w:p w14:paraId="38CE4F5F" w14:textId="77777777" w:rsidR="00EC0035" w:rsidRPr="00E215E5" w:rsidRDefault="00EC0035" w:rsidP="00EC0035">
            <w:pPr>
              <w:rPr>
                <w:rFonts w:ascii="標楷體" w:eastAsia="標楷體" w:hAnsi="標楷體"/>
              </w:rPr>
            </w:pPr>
          </w:p>
        </w:tc>
        <w:tc>
          <w:tcPr>
            <w:tcW w:w="759" w:type="pct"/>
            <w:vMerge/>
          </w:tcPr>
          <w:p w14:paraId="5DC7CBF9" w14:textId="77777777" w:rsidR="00EC0035" w:rsidRPr="00E215E5" w:rsidRDefault="00EC0035" w:rsidP="00EC0035">
            <w:pPr>
              <w:rPr>
                <w:rFonts w:ascii="標楷體" w:eastAsia="標楷體" w:hAnsi="標楷體"/>
              </w:rPr>
            </w:pPr>
          </w:p>
        </w:tc>
        <w:tc>
          <w:tcPr>
            <w:tcW w:w="751" w:type="pct"/>
          </w:tcPr>
          <w:p w14:paraId="54E8EED7" w14:textId="77777777" w:rsidR="00EC0035" w:rsidRPr="00E215E5" w:rsidRDefault="00EC0035" w:rsidP="00EC0035">
            <w:pPr>
              <w:rPr>
                <w:rFonts w:ascii="標楷體" w:eastAsia="標楷體" w:hAnsi="標楷體"/>
              </w:rPr>
            </w:pPr>
            <w:r w:rsidRPr="00E215E5">
              <w:rPr>
                <w:rFonts w:ascii="標楷體" w:eastAsia="標楷體" w:hAnsi="標楷體" w:hint="eastAsia"/>
              </w:rPr>
              <w:t>資料型態長度</w:t>
            </w:r>
          </w:p>
        </w:tc>
        <w:tc>
          <w:tcPr>
            <w:tcW w:w="427" w:type="pct"/>
          </w:tcPr>
          <w:p w14:paraId="071F90B7" w14:textId="77777777" w:rsidR="00EC0035" w:rsidRPr="00E215E5" w:rsidRDefault="00EC0035" w:rsidP="00EC0035">
            <w:pPr>
              <w:rPr>
                <w:rFonts w:ascii="標楷體" w:eastAsia="標楷體" w:hAnsi="標楷體"/>
              </w:rPr>
            </w:pPr>
            <w:r w:rsidRPr="00E215E5">
              <w:rPr>
                <w:rFonts w:ascii="標楷體" w:eastAsia="標楷體" w:hAnsi="標楷體"/>
              </w:rPr>
              <w:t>預設值</w:t>
            </w:r>
          </w:p>
        </w:tc>
        <w:tc>
          <w:tcPr>
            <w:tcW w:w="442" w:type="pct"/>
          </w:tcPr>
          <w:p w14:paraId="60FF7174" w14:textId="77777777" w:rsidR="00EC0035" w:rsidRPr="00E215E5" w:rsidRDefault="00EC0035" w:rsidP="00EC0035">
            <w:pPr>
              <w:rPr>
                <w:rFonts w:ascii="標楷體" w:eastAsia="標楷體" w:hAnsi="標楷體"/>
              </w:rPr>
            </w:pPr>
            <w:r w:rsidRPr="00E215E5">
              <w:rPr>
                <w:rFonts w:ascii="標楷體" w:eastAsia="標楷體" w:hAnsi="標楷體"/>
              </w:rPr>
              <w:t>選單內容</w:t>
            </w:r>
          </w:p>
        </w:tc>
        <w:tc>
          <w:tcPr>
            <w:tcW w:w="282" w:type="pct"/>
          </w:tcPr>
          <w:p w14:paraId="42B05917" w14:textId="77777777" w:rsidR="00EC0035" w:rsidRPr="00E215E5" w:rsidRDefault="00EC0035" w:rsidP="00EC0035">
            <w:pPr>
              <w:rPr>
                <w:rFonts w:ascii="標楷體" w:eastAsia="標楷體" w:hAnsi="標楷體"/>
              </w:rPr>
            </w:pPr>
            <w:r w:rsidRPr="00E215E5">
              <w:rPr>
                <w:rFonts w:ascii="標楷體" w:eastAsia="標楷體" w:hAnsi="標楷體"/>
              </w:rPr>
              <w:t>必填</w:t>
            </w:r>
          </w:p>
        </w:tc>
        <w:tc>
          <w:tcPr>
            <w:tcW w:w="363" w:type="pct"/>
          </w:tcPr>
          <w:p w14:paraId="02569B0E" w14:textId="77777777" w:rsidR="00EC0035" w:rsidRPr="00E215E5" w:rsidRDefault="00EC0035" w:rsidP="00EC0035">
            <w:pPr>
              <w:rPr>
                <w:rFonts w:ascii="標楷體" w:eastAsia="標楷體" w:hAnsi="標楷體"/>
              </w:rPr>
            </w:pPr>
            <w:r w:rsidRPr="00E215E5">
              <w:rPr>
                <w:rFonts w:ascii="標楷體" w:eastAsia="標楷體" w:hAnsi="標楷體"/>
              </w:rPr>
              <w:t>R/W</w:t>
            </w:r>
          </w:p>
        </w:tc>
        <w:tc>
          <w:tcPr>
            <w:tcW w:w="1751" w:type="pct"/>
            <w:vMerge/>
          </w:tcPr>
          <w:p w14:paraId="4F871771" w14:textId="77777777" w:rsidR="00EC0035" w:rsidRPr="00E215E5" w:rsidRDefault="00EC0035" w:rsidP="00EC0035">
            <w:pPr>
              <w:rPr>
                <w:rFonts w:ascii="標楷體" w:eastAsia="標楷體" w:hAnsi="標楷體"/>
              </w:rPr>
            </w:pPr>
          </w:p>
        </w:tc>
      </w:tr>
      <w:tr w:rsidR="00A97C97" w:rsidRPr="00197722" w14:paraId="0F2EFFC9" w14:textId="77777777" w:rsidTr="00EC0035">
        <w:trPr>
          <w:trHeight w:val="244"/>
        </w:trPr>
        <w:tc>
          <w:tcPr>
            <w:tcW w:w="225" w:type="pct"/>
          </w:tcPr>
          <w:p w14:paraId="3591D7F4" w14:textId="77777777" w:rsidR="00A97C97" w:rsidRPr="00E215E5" w:rsidRDefault="00A97C97" w:rsidP="00EC0035">
            <w:pPr>
              <w:rPr>
                <w:rFonts w:ascii="標楷體" w:eastAsia="標楷體" w:hAnsi="標楷體"/>
              </w:rPr>
            </w:pPr>
            <w:r w:rsidRPr="00E215E5">
              <w:rPr>
                <w:rFonts w:ascii="標楷體" w:eastAsia="標楷體" w:hAnsi="標楷體" w:hint="eastAsia"/>
              </w:rPr>
              <w:t>1</w:t>
            </w:r>
          </w:p>
        </w:tc>
        <w:tc>
          <w:tcPr>
            <w:tcW w:w="759" w:type="pct"/>
          </w:tcPr>
          <w:p w14:paraId="3716828F" w14:textId="77777777" w:rsidR="00A97C97" w:rsidRPr="00E215E5" w:rsidRDefault="00A97C97" w:rsidP="00EC0035">
            <w:pPr>
              <w:rPr>
                <w:rFonts w:ascii="標楷體" w:eastAsia="標楷體" w:hAnsi="標楷體"/>
              </w:rPr>
            </w:pPr>
            <w:r w:rsidRPr="00E215E5">
              <w:rPr>
                <w:rFonts w:ascii="標楷體" w:eastAsia="標楷體" w:hAnsi="標楷體" w:hint="eastAsia"/>
              </w:rPr>
              <w:t>功能</w:t>
            </w:r>
          </w:p>
        </w:tc>
        <w:tc>
          <w:tcPr>
            <w:tcW w:w="751" w:type="pct"/>
          </w:tcPr>
          <w:p w14:paraId="759B7665" w14:textId="77777777" w:rsidR="00A97C97" w:rsidRPr="00E215E5" w:rsidRDefault="00A97C97" w:rsidP="00EC0035">
            <w:pPr>
              <w:rPr>
                <w:rFonts w:ascii="標楷體" w:eastAsia="標楷體" w:hAnsi="標楷體"/>
              </w:rPr>
            </w:pPr>
            <w:r w:rsidRPr="00E215E5">
              <w:rPr>
                <w:rFonts w:ascii="標楷體" w:eastAsia="標楷體" w:hAnsi="標楷體"/>
              </w:rPr>
              <w:t>9</w:t>
            </w:r>
          </w:p>
        </w:tc>
        <w:tc>
          <w:tcPr>
            <w:tcW w:w="427" w:type="pct"/>
          </w:tcPr>
          <w:p w14:paraId="681A07B6" w14:textId="77777777" w:rsidR="00A97C97" w:rsidRPr="00E215E5" w:rsidRDefault="00A97C97" w:rsidP="00EC0035">
            <w:pPr>
              <w:rPr>
                <w:rFonts w:ascii="標楷體" w:eastAsia="標楷體" w:hAnsi="標楷體"/>
              </w:rPr>
            </w:pPr>
          </w:p>
        </w:tc>
        <w:tc>
          <w:tcPr>
            <w:tcW w:w="442" w:type="pct"/>
          </w:tcPr>
          <w:p w14:paraId="49A6B73F" w14:textId="77777777" w:rsidR="00A97C97" w:rsidRPr="00E215E5" w:rsidRDefault="00A97C97" w:rsidP="00145256">
            <w:pPr>
              <w:rPr>
                <w:rFonts w:ascii="標楷體" w:eastAsia="標楷體" w:hAnsi="標楷體"/>
              </w:rPr>
            </w:pPr>
            <w:r w:rsidRPr="00E215E5">
              <w:rPr>
                <w:rFonts w:ascii="標楷體" w:eastAsia="標楷體" w:hAnsi="標楷體" w:hint="eastAsia"/>
              </w:rPr>
              <w:t>下拉式選單</w:t>
            </w:r>
          </w:p>
        </w:tc>
        <w:tc>
          <w:tcPr>
            <w:tcW w:w="282" w:type="pct"/>
          </w:tcPr>
          <w:p w14:paraId="1BD0B578" w14:textId="77777777" w:rsidR="00A97C97" w:rsidRPr="00E215E5" w:rsidRDefault="00A97C97" w:rsidP="00145256">
            <w:pPr>
              <w:rPr>
                <w:rFonts w:ascii="標楷體" w:eastAsia="標楷體" w:hAnsi="標楷體"/>
              </w:rPr>
            </w:pPr>
            <w:r w:rsidRPr="00E215E5">
              <w:rPr>
                <w:rFonts w:ascii="標楷體" w:eastAsia="標楷體" w:hAnsi="標楷體" w:hint="eastAsia"/>
              </w:rPr>
              <w:t>V</w:t>
            </w:r>
          </w:p>
        </w:tc>
        <w:tc>
          <w:tcPr>
            <w:tcW w:w="363" w:type="pct"/>
          </w:tcPr>
          <w:p w14:paraId="30CE7E4F" w14:textId="77777777" w:rsidR="00A97C97" w:rsidRPr="00E215E5" w:rsidRDefault="00A97C97" w:rsidP="00145256">
            <w:pPr>
              <w:rPr>
                <w:rFonts w:ascii="標楷體" w:eastAsia="標楷體" w:hAnsi="標楷體"/>
              </w:rPr>
            </w:pPr>
          </w:p>
        </w:tc>
        <w:tc>
          <w:tcPr>
            <w:tcW w:w="1751" w:type="pct"/>
          </w:tcPr>
          <w:p w14:paraId="7CD05BA3" w14:textId="77777777" w:rsidR="00A97C97" w:rsidRPr="00E215E5" w:rsidRDefault="00A97C97" w:rsidP="00145256">
            <w:pPr>
              <w:rPr>
                <w:rFonts w:ascii="標楷體" w:eastAsia="標楷體" w:hAnsi="標楷體"/>
              </w:rPr>
            </w:pPr>
            <w:r w:rsidRPr="00E215E5">
              <w:rPr>
                <w:rFonts w:ascii="標楷體" w:eastAsia="標楷體" w:hAnsi="標楷體" w:hint="eastAsia"/>
              </w:rPr>
              <w:t>必須輸入</w:t>
            </w:r>
          </w:p>
          <w:p w14:paraId="60586C3B" w14:textId="77777777" w:rsidR="00A97C97" w:rsidRPr="00E215E5" w:rsidRDefault="00A97C97" w:rsidP="00145256">
            <w:pPr>
              <w:rPr>
                <w:rFonts w:ascii="標楷體" w:eastAsia="標楷體" w:hAnsi="標楷體"/>
              </w:rPr>
            </w:pPr>
            <w:r w:rsidRPr="00E215E5">
              <w:rPr>
                <w:rFonts w:ascii="標楷體" w:eastAsia="標楷體" w:hAnsi="標楷體" w:hint="eastAsia"/>
              </w:rPr>
              <w:t>1: 新增</w:t>
            </w:r>
          </w:p>
          <w:p w14:paraId="3B3D028E" w14:textId="77777777" w:rsidR="00A97C97" w:rsidRPr="00E215E5" w:rsidRDefault="00A97C97" w:rsidP="00145256">
            <w:pPr>
              <w:rPr>
                <w:rFonts w:ascii="標楷體" w:eastAsia="標楷體" w:hAnsi="標楷體"/>
              </w:rPr>
            </w:pPr>
            <w:r w:rsidRPr="00E215E5">
              <w:rPr>
                <w:rFonts w:ascii="標楷體" w:eastAsia="標楷體" w:hAnsi="標楷體" w:hint="eastAsia"/>
              </w:rPr>
              <w:t>2</w:t>
            </w:r>
            <w:r w:rsidRPr="00E215E5">
              <w:rPr>
                <w:rFonts w:ascii="標楷體" w:eastAsia="標楷體" w:hAnsi="標楷體"/>
              </w:rPr>
              <w:t>:</w:t>
            </w:r>
            <w:r w:rsidRPr="00E215E5">
              <w:rPr>
                <w:rFonts w:ascii="標楷體" w:eastAsia="標楷體" w:hAnsi="標楷體" w:hint="eastAsia"/>
              </w:rPr>
              <w:t xml:space="preserve"> 修改</w:t>
            </w:r>
          </w:p>
          <w:p w14:paraId="2E97C360" w14:textId="77777777" w:rsidR="00A97C97" w:rsidRPr="00E215E5" w:rsidRDefault="00A97C97" w:rsidP="00145256">
            <w:pPr>
              <w:rPr>
                <w:rFonts w:ascii="標楷體" w:eastAsia="標楷體" w:hAnsi="標楷體"/>
              </w:rPr>
            </w:pPr>
            <w:r w:rsidRPr="00E215E5">
              <w:rPr>
                <w:rFonts w:ascii="標楷體" w:eastAsia="標楷體" w:hAnsi="標楷體" w:hint="eastAsia"/>
              </w:rPr>
              <w:t>4: 刪除</w:t>
            </w:r>
          </w:p>
        </w:tc>
      </w:tr>
      <w:tr w:rsidR="00A97C97" w:rsidRPr="00197722" w14:paraId="1F23192C" w14:textId="77777777" w:rsidTr="00EC0035">
        <w:trPr>
          <w:trHeight w:val="244"/>
        </w:trPr>
        <w:tc>
          <w:tcPr>
            <w:tcW w:w="225" w:type="pct"/>
          </w:tcPr>
          <w:p w14:paraId="1917878E" w14:textId="77777777" w:rsidR="00A97C97" w:rsidRPr="00E215E5" w:rsidRDefault="00A97C97" w:rsidP="00EC0035">
            <w:pPr>
              <w:rPr>
                <w:rFonts w:ascii="標楷體" w:eastAsia="標楷體" w:hAnsi="標楷體"/>
              </w:rPr>
            </w:pPr>
            <w:r w:rsidRPr="00E215E5">
              <w:rPr>
                <w:rFonts w:ascii="標楷體" w:eastAsia="標楷體" w:hAnsi="標楷體" w:hint="eastAsia"/>
              </w:rPr>
              <w:t>2</w:t>
            </w:r>
          </w:p>
        </w:tc>
        <w:tc>
          <w:tcPr>
            <w:tcW w:w="759" w:type="pct"/>
          </w:tcPr>
          <w:p w14:paraId="36B81BA4" w14:textId="77777777" w:rsidR="00A97C97" w:rsidRPr="00E215E5" w:rsidRDefault="00F3413C" w:rsidP="00EC0035">
            <w:pPr>
              <w:rPr>
                <w:rFonts w:ascii="標楷體" w:eastAsia="標楷體" w:hAnsi="標楷體"/>
              </w:rPr>
            </w:pPr>
            <w:r w:rsidRPr="003B5F90">
              <w:rPr>
                <w:rFonts w:ascii="標楷體" w:eastAsia="標楷體" w:hAnsi="標楷體" w:hint="eastAsia"/>
                <w:lang w:eastAsia="zh-HK"/>
              </w:rPr>
              <w:t>指標</w:t>
            </w:r>
            <w:r w:rsidRPr="003B5F90">
              <w:rPr>
                <w:rFonts w:ascii="標楷體" w:eastAsia="標楷體" w:hAnsi="標楷體" w:hint="eastAsia"/>
              </w:rPr>
              <w:t>利率種類</w:t>
            </w:r>
          </w:p>
        </w:tc>
        <w:tc>
          <w:tcPr>
            <w:tcW w:w="751" w:type="pct"/>
          </w:tcPr>
          <w:p w14:paraId="5009403D" w14:textId="77777777" w:rsidR="00A97C97" w:rsidRPr="00E215E5" w:rsidRDefault="007E071A" w:rsidP="00EC0035">
            <w:pPr>
              <w:rPr>
                <w:rFonts w:ascii="標楷體" w:eastAsia="標楷體" w:hAnsi="標楷體"/>
              </w:rPr>
            </w:pPr>
            <w:r>
              <w:rPr>
                <w:rFonts w:ascii="標楷體" w:eastAsia="標楷體" w:hAnsi="標楷體"/>
              </w:rPr>
              <w:t>99</w:t>
            </w:r>
          </w:p>
        </w:tc>
        <w:tc>
          <w:tcPr>
            <w:tcW w:w="427" w:type="pct"/>
          </w:tcPr>
          <w:p w14:paraId="0DF23FF3" w14:textId="77777777" w:rsidR="00A97C97" w:rsidRPr="00E215E5" w:rsidRDefault="00A97C97" w:rsidP="00EC0035">
            <w:pPr>
              <w:rPr>
                <w:rFonts w:ascii="標楷體" w:eastAsia="標楷體" w:hAnsi="標楷體"/>
              </w:rPr>
            </w:pPr>
          </w:p>
        </w:tc>
        <w:tc>
          <w:tcPr>
            <w:tcW w:w="442" w:type="pct"/>
          </w:tcPr>
          <w:p w14:paraId="218C1450" w14:textId="77777777" w:rsidR="00A97C97" w:rsidRPr="00E215E5" w:rsidRDefault="00A97C97" w:rsidP="00EC0035">
            <w:pPr>
              <w:rPr>
                <w:rFonts w:ascii="標楷體" w:eastAsia="標楷體" w:hAnsi="標楷體"/>
              </w:rPr>
            </w:pPr>
            <w:r w:rsidRPr="00E215E5">
              <w:rPr>
                <w:rFonts w:ascii="標楷體" w:eastAsia="標楷體" w:hAnsi="標楷體" w:hint="eastAsia"/>
              </w:rPr>
              <w:t>下拉式選單</w:t>
            </w:r>
          </w:p>
        </w:tc>
        <w:tc>
          <w:tcPr>
            <w:tcW w:w="282" w:type="pct"/>
          </w:tcPr>
          <w:p w14:paraId="15F3FC09" w14:textId="77777777" w:rsidR="00A97C97" w:rsidRPr="00E215E5" w:rsidRDefault="00A97C97" w:rsidP="00EC0035">
            <w:pPr>
              <w:rPr>
                <w:rFonts w:ascii="標楷體" w:eastAsia="標楷體" w:hAnsi="標楷體"/>
              </w:rPr>
            </w:pPr>
            <w:r w:rsidRPr="00E215E5">
              <w:rPr>
                <w:rFonts w:ascii="標楷體" w:eastAsia="標楷體" w:hAnsi="標楷體"/>
              </w:rPr>
              <w:t>V</w:t>
            </w:r>
          </w:p>
        </w:tc>
        <w:tc>
          <w:tcPr>
            <w:tcW w:w="363" w:type="pct"/>
          </w:tcPr>
          <w:p w14:paraId="4C1896DF" w14:textId="77777777" w:rsidR="00A97C97" w:rsidRPr="00E215E5" w:rsidRDefault="00A97C97" w:rsidP="00EC0035">
            <w:pPr>
              <w:rPr>
                <w:rFonts w:ascii="標楷體" w:eastAsia="標楷體" w:hAnsi="標楷體"/>
              </w:rPr>
            </w:pPr>
          </w:p>
        </w:tc>
        <w:tc>
          <w:tcPr>
            <w:tcW w:w="1751" w:type="pct"/>
          </w:tcPr>
          <w:p w14:paraId="6660CC4A" w14:textId="77777777" w:rsidR="00A97C97" w:rsidRPr="00E215E5" w:rsidRDefault="007635BE" w:rsidP="00EC0035">
            <w:pPr>
              <w:rPr>
                <w:rFonts w:ascii="標楷體" w:eastAsia="標楷體" w:hAnsi="標楷體"/>
              </w:rPr>
            </w:pPr>
            <w:r w:rsidRPr="00E215E5">
              <w:rPr>
                <w:rFonts w:ascii="標楷體" w:eastAsia="標楷體" w:hAnsi="標楷體" w:hint="eastAsia"/>
              </w:rPr>
              <w:t>新增、修改時必須輸入,其他自動顯示不必輸入</w:t>
            </w:r>
            <w:r w:rsidR="002941D8" w:rsidRPr="00E215E5">
              <w:rPr>
                <w:rFonts w:ascii="標楷體" w:eastAsia="標楷體" w:hAnsi="標楷體" w:hint="eastAsia"/>
              </w:rPr>
              <w:t>；</w:t>
            </w:r>
          </w:p>
          <w:p w14:paraId="2A8A2693" w14:textId="77777777" w:rsidR="002941D8" w:rsidRPr="00E215E5" w:rsidRDefault="002941D8" w:rsidP="002941D8">
            <w:pPr>
              <w:rPr>
                <w:rFonts w:ascii="標楷體" w:eastAsia="標楷體" w:hAnsi="標楷體"/>
                <w:color w:val="000000"/>
              </w:rPr>
            </w:pPr>
            <w:r w:rsidRPr="00E215E5">
              <w:rPr>
                <w:rFonts w:ascii="標楷體" w:eastAsia="標楷體" w:hAnsi="標楷體" w:hint="eastAsia"/>
              </w:rPr>
              <w:t>01:</w:t>
            </w:r>
            <w:r w:rsidRPr="00E215E5">
              <w:rPr>
                <w:rFonts w:ascii="標楷體" w:eastAsia="標楷體" w:hAnsi="標楷體" w:hint="eastAsia"/>
                <w:lang w:eastAsia="zh-HK"/>
              </w:rPr>
              <w:t>保</w:t>
            </w:r>
            <w:r w:rsidRPr="00E215E5">
              <w:rPr>
                <w:rFonts w:ascii="標楷體" w:eastAsia="標楷體" w:hAnsi="標楷體" w:hint="eastAsia"/>
                <w:color w:val="000000"/>
              </w:rPr>
              <w:t>單分紅利率</w:t>
            </w:r>
          </w:p>
          <w:p w14:paraId="10F69A44" w14:textId="77777777" w:rsidR="002941D8" w:rsidRPr="00E215E5" w:rsidRDefault="002941D8" w:rsidP="002941D8">
            <w:pPr>
              <w:rPr>
                <w:rFonts w:ascii="標楷體" w:eastAsia="標楷體" w:hAnsi="標楷體"/>
                <w:color w:val="000000"/>
              </w:rPr>
            </w:pPr>
            <w:r w:rsidRPr="00E215E5">
              <w:rPr>
                <w:rFonts w:ascii="標楷體" w:eastAsia="標楷體" w:hAnsi="標楷體" w:hint="eastAsia"/>
                <w:color w:val="000000"/>
              </w:rPr>
              <w:t>02:郵</w:t>
            </w:r>
            <w:r w:rsidRPr="00E215E5">
              <w:rPr>
                <w:rFonts w:ascii="標楷體" w:eastAsia="標楷體" w:hAnsi="標楷體" w:hint="eastAsia"/>
                <w:color w:val="000000"/>
                <w:lang w:eastAsia="zh-HK"/>
              </w:rPr>
              <w:t>政儲金</w:t>
            </w:r>
            <w:r w:rsidRPr="00E215E5">
              <w:rPr>
                <w:rFonts w:ascii="標楷體" w:eastAsia="標楷體" w:hAnsi="標楷體" w:hint="eastAsia"/>
                <w:color w:val="000000"/>
              </w:rPr>
              <w:t>利率</w:t>
            </w:r>
          </w:p>
          <w:p w14:paraId="5F88D368" w14:textId="77777777" w:rsidR="002941D8" w:rsidRPr="00185E69" w:rsidRDefault="002941D8" w:rsidP="00EC0035">
            <w:pPr>
              <w:adjustRightInd w:val="0"/>
              <w:spacing w:before="120" w:after="120" w:line="360" w:lineRule="atLeast"/>
              <w:textAlignment w:val="baseline"/>
              <w:rPr>
                <w:rFonts w:ascii="標楷體" w:eastAsia="標楷體" w:hAnsi="標楷體" w:cs="新細明體"/>
                <w:strike/>
                <w:color w:val="000000"/>
              </w:rPr>
            </w:pPr>
            <w:r w:rsidRPr="00185E69">
              <w:rPr>
                <w:rFonts w:ascii="標楷體" w:eastAsia="標楷體" w:hAnsi="標楷體"/>
                <w:strike/>
                <w:color w:val="FF0000"/>
              </w:rPr>
              <w:t>03:</w:t>
            </w:r>
            <w:r w:rsidRPr="00185E69">
              <w:rPr>
                <w:rFonts w:ascii="標楷體" w:eastAsia="標楷體" w:hAnsi="標楷體" w:hint="eastAsia"/>
                <w:strike/>
                <w:color w:val="FF0000"/>
                <w:lang w:eastAsia="zh-HK"/>
              </w:rPr>
              <w:t>員工優惠</w:t>
            </w:r>
            <w:r w:rsidRPr="00185E69">
              <w:rPr>
                <w:rFonts w:ascii="標楷體" w:eastAsia="標楷體" w:hAnsi="標楷體" w:hint="eastAsia"/>
                <w:strike/>
                <w:color w:val="FF0000"/>
              </w:rPr>
              <w:t>利率</w:t>
            </w:r>
          </w:p>
        </w:tc>
      </w:tr>
      <w:tr w:rsidR="00A97C97" w:rsidRPr="00197722" w14:paraId="51F4F08D" w14:textId="77777777" w:rsidTr="00EC0035">
        <w:trPr>
          <w:trHeight w:val="291"/>
        </w:trPr>
        <w:tc>
          <w:tcPr>
            <w:tcW w:w="225" w:type="pct"/>
          </w:tcPr>
          <w:p w14:paraId="20895F0A" w14:textId="77777777" w:rsidR="00A97C97" w:rsidRPr="00E215E5" w:rsidRDefault="00A97C97" w:rsidP="00EC0035">
            <w:pPr>
              <w:rPr>
                <w:rFonts w:ascii="標楷體" w:eastAsia="標楷體" w:hAnsi="標楷體"/>
              </w:rPr>
            </w:pPr>
            <w:r w:rsidRPr="00E215E5">
              <w:rPr>
                <w:rFonts w:ascii="標楷體" w:eastAsia="標楷體" w:hAnsi="標楷體" w:hint="eastAsia"/>
              </w:rPr>
              <w:t>3</w:t>
            </w:r>
          </w:p>
        </w:tc>
        <w:tc>
          <w:tcPr>
            <w:tcW w:w="759" w:type="pct"/>
          </w:tcPr>
          <w:p w14:paraId="510FC2FF" w14:textId="77777777" w:rsidR="00A97C97" w:rsidRPr="00E215E5" w:rsidRDefault="00A97C97" w:rsidP="00EC0035">
            <w:pPr>
              <w:rPr>
                <w:rFonts w:ascii="標楷體" w:eastAsia="標楷體" w:hAnsi="標楷體"/>
              </w:rPr>
            </w:pPr>
            <w:r w:rsidRPr="00E215E5">
              <w:rPr>
                <w:rFonts w:ascii="標楷體" w:eastAsia="標楷體" w:hAnsi="標楷體" w:hint="eastAsia"/>
              </w:rPr>
              <w:t>幣別</w:t>
            </w:r>
          </w:p>
        </w:tc>
        <w:tc>
          <w:tcPr>
            <w:tcW w:w="751" w:type="pct"/>
          </w:tcPr>
          <w:p w14:paraId="64B88B99" w14:textId="77777777" w:rsidR="00A97C97" w:rsidRPr="00E215E5" w:rsidRDefault="00A97C97" w:rsidP="00EC0035">
            <w:pPr>
              <w:rPr>
                <w:rFonts w:ascii="標楷體" w:eastAsia="標楷體" w:hAnsi="標楷體"/>
              </w:rPr>
            </w:pPr>
            <w:r w:rsidRPr="00E215E5">
              <w:rPr>
                <w:rFonts w:ascii="標楷體" w:eastAsia="標楷體" w:hAnsi="標楷體" w:hint="eastAsia"/>
              </w:rPr>
              <w:t>XXX</w:t>
            </w:r>
          </w:p>
        </w:tc>
        <w:tc>
          <w:tcPr>
            <w:tcW w:w="427" w:type="pct"/>
          </w:tcPr>
          <w:p w14:paraId="16D05A0E" w14:textId="77777777" w:rsidR="00A97C97" w:rsidRPr="00E215E5" w:rsidRDefault="00A97C97" w:rsidP="00EC0035">
            <w:pPr>
              <w:rPr>
                <w:rFonts w:ascii="標楷體" w:eastAsia="標楷體" w:hAnsi="標楷體"/>
              </w:rPr>
            </w:pPr>
            <w:r w:rsidRPr="00E215E5">
              <w:rPr>
                <w:rFonts w:ascii="標楷體" w:eastAsia="標楷體" w:hAnsi="標楷體" w:hint="eastAsia"/>
              </w:rPr>
              <w:t>TWD</w:t>
            </w:r>
          </w:p>
        </w:tc>
        <w:tc>
          <w:tcPr>
            <w:tcW w:w="442" w:type="pct"/>
          </w:tcPr>
          <w:p w14:paraId="521B8D06" w14:textId="77777777" w:rsidR="00A97C97" w:rsidRPr="00E215E5" w:rsidRDefault="00A97C97" w:rsidP="00EC0035">
            <w:pPr>
              <w:rPr>
                <w:rFonts w:ascii="標楷體" w:eastAsia="標楷體" w:hAnsi="標楷體"/>
              </w:rPr>
            </w:pPr>
          </w:p>
        </w:tc>
        <w:tc>
          <w:tcPr>
            <w:tcW w:w="282" w:type="pct"/>
          </w:tcPr>
          <w:p w14:paraId="05FDF307" w14:textId="77777777" w:rsidR="00A97C97" w:rsidRPr="00E215E5" w:rsidRDefault="00A97C97" w:rsidP="00EC0035">
            <w:pPr>
              <w:rPr>
                <w:rFonts w:ascii="標楷體" w:eastAsia="標楷體" w:hAnsi="標楷體"/>
              </w:rPr>
            </w:pPr>
          </w:p>
        </w:tc>
        <w:tc>
          <w:tcPr>
            <w:tcW w:w="363" w:type="pct"/>
          </w:tcPr>
          <w:p w14:paraId="7A6110D5" w14:textId="77777777" w:rsidR="00A97C97" w:rsidRPr="00E215E5" w:rsidRDefault="00A97C97" w:rsidP="00EC0035">
            <w:pPr>
              <w:rPr>
                <w:rFonts w:ascii="標楷體" w:eastAsia="標楷體" w:hAnsi="標楷體"/>
              </w:rPr>
            </w:pPr>
          </w:p>
        </w:tc>
        <w:tc>
          <w:tcPr>
            <w:tcW w:w="1751" w:type="pct"/>
          </w:tcPr>
          <w:p w14:paraId="78CFAB8B" w14:textId="77777777" w:rsidR="00A97C97" w:rsidRPr="00E215E5" w:rsidRDefault="00A97C97" w:rsidP="00EC0035">
            <w:pPr>
              <w:rPr>
                <w:rFonts w:ascii="標楷體" w:eastAsia="標楷體" w:hAnsi="標楷體"/>
              </w:rPr>
            </w:pPr>
            <w:r w:rsidRPr="00E215E5">
              <w:rPr>
                <w:rFonts w:ascii="標楷體" w:eastAsia="標楷體" w:hAnsi="標楷體" w:hint="eastAsia"/>
                <w:lang w:eastAsia="zh-HK"/>
              </w:rPr>
              <w:t>自</w:t>
            </w:r>
            <w:r w:rsidRPr="00E215E5">
              <w:rPr>
                <w:rFonts w:ascii="標楷體" w:eastAsia="標楷體" w:hAnsi="標楷體" w:hint="eastAsia"/>
              </w:rPr>
              <w:t>動顯示不必輸入</w:t>
            </w:r>
          </w:p>
        </w:tc>
      </w:tr>
      <w:tr w:rsidR="00A97C97" w:rsidRPr="00197722" w14:paraId="5C362736" w14:textId="77777777" w:rsidTr="00EC0035">
        <w:trPr>
          <w:trHeight w:val="291"/>
        </w:trPr>
        <w:tc>
          <w:tcPr>
            <w:tcW w:w="225" w:type="pct"/>
          </w:tcPr>
          <w:p w14:paraId="3CBD3135" w14:textId="77777777" w:rsidR="00A97C97" w:rsidRPr="00E215E5" w:rsidRDefault="00A97C97" w:rsidP="00EC0035">
            <w:pPr>
              <w:rPr>
                <w:rFonts w:ascii="標楷體" w:eastAsia="標楷體" w:hAnsi="標楷體"/>
              </w:rPr>
            </w:pPr>
            <w:r w:rsidRPr="00E215E5">
              <w:rPr>
                <w:rFonts w:ascii="標楷體" w:eastAsia="標楷體" w:hAnsi="標楷體" w:hint="eastAsia"/>
              </w:rPr>
              <w:t>4</w:t>
            </w:r>
          </w:p>
        </w:tc>
        <w:tc>
          <w:tcPr>
            <w:tcW w:w="759" w:type="pct"/>
          </w:tcPr>
          <w:p w14:paraId="41158BE1" w14:textId="77777777" w:rsidR="00A97C97" w:rsidRPr="00E215E5" w:rsidRDefault="00A97C97" w:rsidP="00EC0035">
            <w:pPr>
              <w:rPr>
                <w:rFonts w:ascii="標楷體" w:eastAsia="標楷體" w:hAnsi="標楷體"/>
              </w:rPr>
            </w:pPr>
            <w:r w:rsidRPr="00E215E5">
              <w:rPr>
                <w:rFonts w:ascii="標楷體" w:eastAsia="標楷體" w:hAnsi="標楷體" w:hint="eastAsia"/>
              </w:rPr>
              <w:t>生效日期</w:t>
            </w:r>
          </w:p>
        </w:tc>
        <w:tc>
          <w:tcPr>
            <w:tcW w:w="751" w:type="pct"/>
          </w:tcPr>
          <w:p w14:paraId="72A41778" w14:textId="77777777" w:rsidR="00A97C97" w:rsidRPr="00E215E5" w:rsidRDefault="00A97C97" w:rsidP="00A97C97">
            <w:pPr>
              <w:rPr>
                <w:rFonts w:ascii="標楷體" w:eastAsia="標楷體" w:hAnsi="標楷體" w:cs="新細明體"/>
              </w:rPr>
            </w:pPr>
            <w:r w:rsidRPr="00E215E5">
              <w:rPr>
                <w:rFonts w:ascii="標楷體" w:eastAsia="標楷體" w:hAnsi="標楷體" w:hint="eastAsia"/>
              </w:rPr>
              <w:t>999/99/99</w:t>
            </w:r>
          </w:p>
        </w:tc>
        <w:tc>
          <w:tcPr>
            <w:tcW w:w="427" w:type="pct"/>
          </w:tcPr>
          <w:p w14:paraId="1C25438B" w14:textId="77777777" w:rsidR="00A97C97" w:rsidRPr="00E215E5" w:rsidRDefault="00A97C97" w:rsidP="00EC0035">
            <w:pPr>
              <w:rPr>
                <w:rFonts w:ascii="標楷體" w:eastAsia="標楷體" w:hAnsi="標楷體"/>
              </w:rPr>
            </w:pPr>
            <w:r w:rsidRPr="00E215E5">
              <w:rPr>
                <w:rFonts w:ascii="標楷體" w:eastAsia="標楷體" w:hAnsi="標楷體" w:cs="新細明體" w:hint="eastAsia"/>
                <w:lang w:eastAsia="zh-HK"/>
              </w:rPr>
              <w:t>下</w:t>
            </w:r>
            <w:r w:rsidRPr="00E215E5">
              <w:rPr>
                <w:rFonts w:ascii="標楷體" w:eastAsia="標楷體" w:hAnsi="標楷體" w:cs="新細明體" w:hint="eastAsia"/>
              </w:rPr>
              <w:t>一營業日</w:t>
            </w:r>
          </w:p>
        </w:tc>
        <w:tc>
          <w:tcPr>
            <w:tcW w:w="442" w:type="pct"/>
          </w:tcPr>
          <w:p w14:paraId="5C9CE32B" w14:textId="77777777" w:rsidR="00A97C97" w:rsidRPr="00E215E5" w:rsidRDefault="00A97C97" w:rsidP="00EC0035">
            <w:pPr>
              <w:rPr>
                <w:rFonts w:ascii="標楷體" w:eastAsia="標楷體" w:hAnsi="標楷體"/>
              </w:rPr>
            </w:pPr>
          </w:p>
        </w:tc>
        <w:tc>
          <w:tcPr>
            <w:tcW w:w="282" w:type="pct"/>
          </w:tcPr>
          <w:p w14:paraId="09C3C0E4" w14:textId="77777777" w:rsidR="00A97C97" w:rsidRPr="00E215E5" w:rsidRDefault="00A97C97" w:rsidP="00EC0035">
            <w:pPr>
              <w:rPr>
                <w:rFonts w:ascii="標楷體" w:eastAsia="標楷體" w:hAnsi="標楷體"/>
              </w:rPr>
            </w:pPr>
            <w:r w:rsidRPr="00E215E5">
              <w:rPr>
                <w:rFonts w:ascii="標楷體" w:eastAsia="標楷體" w:hAnsi="標楷體" w:hint="eastAsia"/>
              </w:rPr>
              <w:t>V</w:t>
            </w:r>
          </w:p>
        </w:tc>
        <w:tc>
          <w:tcPr>
            <w:tcW w:w="363" w:type="pct"/>
          </w:tcPr>
          <w:p w14:paraId="35CB9D41" w14:textId="77777777" w:rsidR="00A97C97" w:rsidRPr="00E215E5" w:rsidRDefault="00A97C97" w:rsidP="00EC0035">
            <w:pPr>
              <w:rPr>
                <w:rFonts w:ascii="標楷體" w:eastAsia="標楷體" w:hAnsi="標楷體"/>
              </w:rPr>
            </w:pPr>
          </w:p>
        </w:tc>
        <w:tc>
          <w:tcPr>
            <w:tcW w:w="1751" w:type="pct"/>
          </w:tcPr>
          <w:p w14:paraId="5F5CA9D1" w14:textId="77777777" w:rsidR="007635BE" w:rsidRPr="00E215E5" w:rsidRDefault="007635BE" w:rsidP="00A97C97">
            <w:pPr>
              <w:ind w:left="240" w:hangingChars="100" w:hanging="240"/>
              <w:rPr>
                <w:rFonts w:ascii="標楷體" w:eastAsia="標楷體" w:hAnsi="標楷體"/>
              </w:rPr>
            </w:pPr>
            <w:r w:rsidRPr="00E215E5">
              <w:rPr>
                <w:rFonts w:ascii="標楷體" w:eastAsia="標楷體" w:hAnsi="標楷體" w:hint="eastAsia"/>
              </w:rPr>
              <w:t>新增、修改時必須輸入，其他自</w:t>
            </w:r>
          </w:p>
          <w:p w14:paraId="00EBA3A7" w14:textId="77777777" w:rsidR="00A97C97" w:rsidRPr="00E215E5" w:rsidRDefault="007635BE" w:rsidP="00A97C97">
            <w:pPr>
              <w:ind w:left="240" w:hangingChars="100" w:hanging="240"/>
              <w:rPr>
                <w:rFonts w:ascii="標楷體" w:eastAsia="標楷體" w:hAnsi="標楷體"/>
              </w:rPr>
            </w:pPr>
            <w:r w:rsidRPr="00E215E5">
              <w:rPr>
                <w:rFonts w:ascii="標楷體" w:eastAsia="標楷體" w:hAnsi="標楷體" w:hint="eastAsia"/>
              </w:rPr>
              <w:t>動顯示不必輸入；</w:t>
            </w:r>
          </w:p>
          <w:p w14:paraId="6AF1E048" w14:textId="77777777" w:rsidR="00A97C97" w:rsidRPr="00E215E5" w:rsidRDefault="00A97C97" w:rsidP="007635BE">
            <w:pPr>
              <w:ind w:left="240" w:hangingChars="100" w:hanging="240"/>
              <w:rPr>
                <w:rFonts w:ascii="標楷體" w:eastAsia="標楷體" w:hAnsi="標楷體"/>
              </w:rPr>
            </w:pPr>
            <w:r w:rsidRPr="00E215E5">
              <w:rPr>
                <w:rFonts w:ascii="標楷體" w:eastAsia="標楷體" w:hAnsi="標楷體" w:hint="eastAsia"/>
                <w:lang w:eastAsia="zh-HK"/>
              </w:rPr>
              <w:t>必須大於本</w:t>
            </w:r>
            <w:r w:rsidRPr="00E215E5">
              <w:rPr>
                <w:rFonts w:ascii="標楷體" w:eastAsia="標楷體" w:hAnsi="標楷體" w:cs="新細明體" w:hint="eastAsia"/>
              </w:rPr>
              <w:t>營業日。</w:t>
            </w:r>
          </w:p>
        </w:tc>
      </w:tr>
      <w:tr w:rsidR="00197722" w:rsidRPr="00197722" w14:paraId="4B583213" w14:textId="77777777" w:rsidTr="00EC0035">
        <w:trPr>
          <w:trHeight w:val="291"/>
        </w:trPr>
        <w:tc>
          <w:tcPr>
            <w:tcW w:w="225" w:type="pct"/>
          </w:tcPr>
          <w:p w14:paraId="248B2E24" w14:textId="77777777" w:rsidR="00197722" w:rsidRPr="00E215E5" w:rsidRDefault="00197722" w:rsidP="00EC0035">
            <w:pPr>
              <w:rPr>
                <w:rFonts w:ascii="標楷體" w:eastAsia="標楷體" w:hAnsi="標楷體"/>
              </w:rPr>
            </w:pPr>
            <w:r w:rsidRPr="00E215E5">
              <w:rPr>
                <w:rFonts w:ascii="標楷體" w:eastAsia="標楷體" w:hAnsi="標楷體" w:hint="eastAsia"/>
              </w:rPr>
              <w:t>5</w:t>
            </w:r>
          </w:p>
        </w:tc>
        <w:tc>
          <w:tcPr>
            <w:tcW w:w="759" w:type="pct"/>
          </w:tcPr>
          <w:p w14:paraId="0A75E7A9" w14:textId="77777777" w:rsidR="00197722" w:rsidRPr="00E215E5" w:rsidRDefault="00197722" w:rsidP="00EC0035">
            <w:pPr>
              <w:rPr>
                <w:rFonts w:ascii="標楷體" w:eastAsia="標楷體" w:hAnsi="標楷體"/>
              </w:rPr>
            </w:pPr>
            <w:r w:rsidRPr="00E215E5">
              <w:rPr>
                <w:rFonts w:ascii="標楷體" w:eastAsia="標楷體" w:hAnsi="標楷體" w:hint="eastAsia"/>
              </w:rPr>
              <w:t>利率</w:t>
            </w:r>
          </w:p>
        </w:tc>
        <w:tc>
          <w:tcPr>
            <w:tcW w:w="751" w:type="pct"/>
          </w:tcPr>
          <w:p w14:paraId="6844E3EE" w14:textId="77777777" w:rsidR="00197722" w:rsidRPr="00E215E5" w:rsidRDefault="00197722" w:rsidP="00A97C97">
            <w:pPr>
              <w:rPr>
                <w:rFonts w:ascii="標楷體" w:eastAsia="標楷體" w:hAnsi="標楷體"/>
              </w:rPr>
            </w:pPr>
            <w:r w:rsidRPr="00E215E5">
              <w:rPr>
                <w:rFonts w:ascii="標楷體" w:eastAsia="標楷體" w:hAnsi="標楷體" w:hint="eastAsia"/>
              </w:rPr>
              <w:t>99.9999</w:t>
            </w:r>
            <w:r>
              <w:rPr>
                <w:rFonts w:ascii="標楷體" w:eastAsia="標楷體" w:hAnsi="標楷體" w:hint="eastAsia"/>
              </w:rPr>
              <w:t>%</w:t>
            </w:r>
          </w:p>
        </w:tc>
        <w:tc>
          <w:tcPr>
            <w:tcW w:w="427" w:type="pct"/>
          </w:tcPr>
          <w:p w14:paraId="35E921BD" w14:textId="77777777" w:rsidR="00197722" w:rsidRPr="00E215E5" w:rsidRDefault="00197722" w:rsidP="00EC0035">
            <w:pPr>
              <w:rPr>
                <w:rFonts w:ascii="標楷體" w:eastAsia="標楷體" w:hAnsi="標楷體" w:cs="新細明體"/>
                <w:lang w:eastAsia="zh-HK"/>
              </w:rPr>
            </w:pPr>
          </w:p>
        </w:tc>
        <w:tc>
          <w:tcPr>
            <w:tcW w:w="442" w:type="pct"/>
          </w:tcPr>
          <w:p w14:paraId="4BC0284D" w14:textId="77777777" w:rsidR="00197722" w:rsidRPr="00E215E5" w:rsidRDefault="00197722" w:rsidP="00EC0035">
            <w:pPr>
              <w:rPr>
                <w:rFonts w:ascii="標楷體" w:eastAsia="標楷體" w:hAnsi="標楷體"/>
              </w:rPr>
            </w:pPr>
          </w:p>
        </w:tc>
        <w:tc>
          <w:tcPr>
            <w:tcW w:w="282" w:type="pct"/>
          </w:tcPr>
          <w:p w14:paraId="25D6E73E" w14:textId="77777777" w:rsidR="00197722" w:rsidRPr="00E215E5" w:rsidRDefault="00197722" w:rsidP="00EC0035">
            <w:pPr>
              <w:rPr>
                <w:rFonts w:ascii="標楷體" w:eastAsia="標楷體" w:hAnsi="標楷體"/>
              </w:rPr>
            </w:pPr>
            <w:r w:rsidRPr="00E215E5">
              <w:rPr>
                <w:rFonts w:ascii="標楷體" w:eastAsia="標楷體" w:hAnsi="標楷體"/>
              </w:rPr>
              <w:t>V</w:t>
            </w:r>
          </w:p>
        </w:tc>
        <w:tc>
          <w:tcPr>
            <w:tcW w:w="363" w:type="pct"/>
          </w:tcPr>
          <w:p w14:paraId="40720420" w14:textId="77777777" w:rsidR="00197722" w:rsidRPr="00E215E5" w:rsidRDefault="00197722" w:rsidP="00EC0035">
            <w:pPr>
              <w:rPr>
                <w:rFonts w:ascii="標楷體" w:eastAsia="標楷體" w:hAnsi="標楷體"/>
              </w:rPr>
            </w:pPr>
          </w:p>
        </w:tc>
        <w:tc>
          <w:tcPr>
            <w:tcW w:w="1751" w:type="pct"/>
          </w:tcPr>
          <w:p w14:paraId="711507DA" w14:textId="77777777" w:rsidR="00197722" w:rsidRPr="00E215E5" w:rsidRDefault="00197722" w:rsidP="00197722">
            <w:pPr>
              <w:ind w:left="240" w:hangingChars="100" w:hanging="240"/>
              <w:rPr>
                <w:rFonts w:ascii="標楷體" w:eastAsia="標楷體" w:hAnsi="標楷體"/>
              </w:rPr>
            </w:pPr>
            <w:r w:rsidRPr="00E215E5">
              <w:rPr>
                <w:rFonts w:ascii="標楷體" w:eastAsia="標楷體" w:hAnsi="標楷體" w:hint="eastAsia"/>
              </w:rPr>
              <w:t>新增、修改時必須輸入，其他自</w:t>
            </w:r>
          </w:p>
          <w:p w14:paraId="4EDB3A4B" w14:textId="77777777" w:rsidR="00197722" w:rsidRPr="00E215E5" w:rsidRDefault="00197722" w:rsidP="00197722">
            <w:pPr>
              <w:ind w:left="240" w:hangingChars="100" w:hanging="240"/>
              <w:rPr>
                <w:rFonts w:ascii="標楷體" w:eastAsia="標楷體" w:hAnsi="標楷體"/>
              </w:rPr>
            </w:pPr>
            <w:r w:rsidRPr="00E215E5">
              <w:rPr>
                <w:rFonts w:ascii="標楷體" w:eastAsia="標楷體" w:hAnsi="標楷體" w:hint="eastAsia"/>
              </w:rPr>
              <w:t>動顯示不必輸入</w:t>
            </w:r>
          </w:p>
        </w:tc>
      </w:tr>
      <w:tr w:rsidR="00197722" w:rsidRPr="00197722" w14:paraId="20A1EDF3" w14:textId="77777777" w:rsidTr="00EC0035">
        <w:trPr>
          <w:trHeight w:val="291"/>
        </w:trPr>
        <w:tc>
          <w:tcPr>
            <w:tcW w:w="225" w:type="pct"/>
          </w:tcPr>
          <w:p w14:paraId="1185F326" w14:textId="77777777" w:rsidR="00197722" w:rsidRPr="00E215E5" w:rsidRDefault="00197722" w:rsidP="00EC0035">
            <w:pPr>
              <w:rPr>
                <w:rFonts w:ascii="標楷體" w:eastAsia="標楷體" w:hAnsi="標楷體"/>
              </w:rPr>
            </w:pPr>
            <w:r w:rsidRPr="00E215E5">
              <w:rPr>
                <w:rFonts w:ascii="標楷體" w:eastAsia="標楷體" w:hAnsi="標楷體" w:hint="eastAsia"/>
              </w:rPr>
              <w:t>6</w:t>
            </w:r>
          </w:p>
        </w:tc>
        <w:tc>
          <w:tcPr>
            <w:tcW w:w="759" w:type="pct"/>
          </w:tcPr>
          <w:p w14:paraId="5ACDB007" w14:textId="77777777" w:rsidR="00197722" w:rsidRPr="00E215E5" w:rsidRDefault="00197722" w:rsidP="00145256">
            <w:pPr>
              <w:rPr>
                <w:rFonts w:ascii="標楷體" w:eastAsia="標楷體" w:hAnsi="標楷體"/>
              </w:rPr>
            </w:pPr>
            <w:r w:rsidRPr="00E215E5">
              <w:rPr>
                <w:rFonts w:ascii="標楷體" w:eastAsia="標楷體" w:hAnsi="標楷體" w:hint="eastAsia"/>
              </w:rPr>
              <w:t>備註</w:t>
            </w:r>
          </w:p>
        </w:tc>
        <w:tc>
          <w:tcPr>
            <w:tcW w:w="751" w:type="pct"/>
          </w:tcPr>
          <w:p w14:paraId="1FE6D15D" w14:textId="77777777" w:rsidR="00197722" w:rsidRPr="00E215E5" w:rsidRDefault="00197722" w:rsidP="00145256">
            <w:pPr>
              <w:rPr>
                <w:rFonts w:ascii="標楷體" w:eastAsia="標楷體" w:hAnsi="標楷體"/>
              </w:rPr>
            </w:pPr>
            <w:r w:rsidRPr="00E215E5">
              <w:rPr>
                <w:rFonts w:ascii="標楷體" w:eastAsia="標楷體" w:hAnsi="標楷體" w:hint="eastAsia"/>
              </w:rPr>
              <w:t>X(40)</w:t>
            </w:r>
          </w:p>
        </w:tc>
        <w:tc>
          <w:tcPr>
            <w:tcW w:w="427" w:type="pct"/>
          </w:tcPr>
          <w:p w14:paraId="74FAA7EF" w14:textId="77777777" w:rsidR="00197722" w:rsidRPr="00E215E5" w:rsidRDefault="00197722" w:rsidP="00EC0035">
            <w:pPr>
              <w:rPr>
                <w:rFonts w:ascii="標楷體" w:eastAsia="標楷體" w:hAnsi="標楷體" w:cs="新細明體"/>
                <w:lang w:eastAsia="zh-HK"/>
              </w:rPr>
            </w:pPr>
          </w:p>
        </w:tc>
        <w:tc>
          <w:tcPr>
            <w:tcW w:w="442" w:type="pct"/>
          </w:tcPr>
          <w:p w14:paraId="4F098325" w14:textId="77777777" w:rsidR="00197722" w:rsidRPr="00E215E5" w:rsidRDefault="00197722" w:rsidP="00EC0035">
            <w:pPr>
              <w:rPr>
                <w:rFonts w:ascii="標楷體" w:eastAsia="標楷體" w:hAnsi="標楷體"/>
              </w:rPr>
            </w:pPr>
          </w:p>
        </w:tc>
        <w:tc>
          <w:tcPr>
            <w:tcW w:w="282" w:type="pct"/>
          </w:tcPr>
          <w:p w14:paraId="3AF8FE14" w14:textId="77777777" w:rsidR="00197722" w:rsidRPr="00E215E5" w:rsidRDefault="00197722" w:rsidP="00EC0035">
            <w:pPr>
              <w:rPr>
                <w:rFonts w:ascii="標楷體" w:eastAsia="標楷體" w:hAnsi="標楷體"/>
              </w:rPr>
            </w:pPr>
          </w:p>
        </w:tc>
        <w:tc>
          <w:tcPr>
            <w:tcW w:w="363" w:type="pct"/>
          </w:tcPr>
          <w:p w14:paraId="7D3824B9" w14:textId="77777777" w:rsidR="00197722" w:rsidRPr="00E215E5" w:rsidRDefault="00197722" w:rsidP="00EC0035">
            <w:pPr>
              <w:rPr>
                <w:rFonts w:ascii="標楷體" w:eastAsia="標楷體" w:hAnsi="標楷體"/>
              </w:rPr>
            </w:pPr>
          </w:p>
        </w:tc>
        <w:tc>
          <w:tcPr>
            <w:tcW w:w="1751" w:type="pct"/>
          </w:tcPr>
          <w:p w14:paraId="6DE5B6C7" w14:textId="77777777" w:rsidR="00197722" w:rsidRPr="00E215E5" w:rsidRDefault="00197722" w:rsidP="00A97C97">
            <w:pPr>
              <w:ind w:left="240" w:hangingChars="100" w:hanging="240"/>
              <w:rPr>
                <w:rFonts w:ascii="標楷體" w:eastAsia="標楷體" w:hAnsi="標楷體"/>
                <w:lang w:eastAsia="zh-HK"/>
              </w:rPr>
            </w:pPr>
            <w:r w:rsidRPr="00E215E5">
              <w:rPr>
                <w:rFonts w:ascii="標楷體" w:eastAsia="標楷體" w:hAnsi="標楷體" w:hint="eastAsia"/>
                <w:lang w:eastAsia="zh-HK"/>
              </w:rPr>
              <w:t>可</w:t>
            </w:r>
            <w:r w:rsidRPr="00E215E5">
              <w:rPr>
                <w:rFonts w:ascii="標楷體" w:eastAsia="標楷體" w:hAnsi="標楷體" w:hint="eastAsia"/>
              </w:rPr>
              <w:t>不輸入</w:t>
            </w:r>
          </w:p>
        </w:tc>
      </w:tr>
    </w:tbl>
    <w:p w14:paraId="7F324E47" w14:textId="77777777" w:rsidR="00EC0035" w:rsidRDefault="00EC0035" w:rsidP="00EC0035">
      <w:pPr>
        <w:rPr>
          <w:rFonts w:ascii="標楷體" w:eastAsia="標楷體" w:hAnsi="標楷體"/>
        </w:rPr>
      </w:pPr>
    </w:p>
    <w:p w14:paraId="47F1F32D" w14:textId="77777777" w:rsidR="00CD2635" w:rsidRPr="00362205" w:rsidRDefault="00D46202" w:rsidP="00296189">
      <w:pPr>
        <w:numPr>
          <w:ilvl w:val="2"/>
          <w:numId w:val="1"/>
        </w:numPr>
        <w:snapToGrid w:val="0"/>
        <w:spacing w:before="360"/>
        <w:outlineLvl w:val="2"/>
        <w:rPr>
          <w:rFonts w:ascii="標楷體" w:eastAsia="標楷體" w:hAnsi="標楷體"/>
          <w:sz w:val="32"/>
          <w:szCs w:val="20"/>
        </w:rPr>
      </w:pPr>
      <w:r w:rsidRPr="00362205">
        <w:rPr>
          <w:rFonts w:ascii="標楷體" w:eastAsia="標楷體" w:hAnsi="標楷體"/>
          <w:sz w:val="32"/>
          <w:szCs w:val="20"/>
        </w:rPr>
        <w:br w:type="page"/>
      </w:r>
      <w:r w:rsidR="00B535F6">
        <w:rPr>
          <w:rFonts w:ascii="標楷體" w:eastAsia="標楷體" w:hAnsi="標楷體"/>
          <w:sz w:val="32"/>
          <w:szCs w:val="20"/>
        </w:rPr>
        <w:lastRenderedPageBreak/>
        <w:t>L6310</w:t>
      </w:r>
      <w:r w:rsidR="00797B04" w:rsidRPr="00362205">
        <w:rPr>
          <w:rFonts w:ascii="標楷體" w:eastAsia="標楷體" w:hAnsi="標楷體" w:hint="eastAsia"/>
          <w:sz w:val="32"/>
          <w:szCs w:val="20"/>
        </w:rPr>
        <w:t>特殊假日</w:t>
      </w:r>
      <w:r w:rsidR="00CD2635" w:rsidRPr="00362205">
        <w:rPr>
          <w:rFonts w:ascii="標楷體" w:eastAsia="標楷體" w:hAnsi="標楷體" w:hint="eastAsia"/>
          <w:sz w:val="32"/>
          <w:szCs w:val="20"/>
        </w:rPr>
        <w:t>登錄/維護</w:t>
      </w:r>
    </w:p>
    <w:p w14:paraId="280AE914" w14:textId="77777777" w:rsidR="00CD2635" w:rsidRPr="00362205" w:rsidRDefault="00CD2635" w:rsidP="00D01BCC">
      <w:pPr>
        <w:pStyle w:val="a"/>
      </w:pPr>
      <w:r w:rsidRPr="002915A1">
        <w:rPr>
          <w:sz w:val="24"/>
        </w:rPr>
        <w:t>功能</w:t>
      </w:r>
      <w:r w:rsidRPr="00362205">
        <w:t>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CD2635" w:rsidRPr="00362205" w14:paraId="19EFE198" w14:textId="77777777" w:rsidTr="00BD12EA">
        <w:trPr>
          <w:trHeight w:val="277"/>
        </w:trPr>
        <w:tc>
          <w:tcPr>
            <w:tcW w:w="1548" w:type="dxa"/>
            <w:tcBorders>
              <w:top w:val="single" w:sz="8" w:space="0" w:color="000000"/>
              <w:bottom w:val="single" w:sz="8" w:space="0" w:color="000000"/>
              <w:right w:val="single" w:sz="8" w:space="0" w:color="000000"/>
            </w:tcBorders>
            <w:shd w:val="clear" w:color="auto" w:fill="F3F3F3"/>
          </w:tcPr>
          <w:p w14:paraId="459C750A" w14:textId="77777777" w:rsidR="00CD2635" w:rsidRPr="00362205" w:rsidRDefault="00CD2635" w:rsidP="00CD2635">
            <w:pPr>
              <w:rPr>
                <w:rFonts w:ascii="標楷體" w:eastAsia="標楷體" w:hAnsi="標楷體"/>
              </w:rPr>
            </w:pPr>
            <w:r w:rsidRPr="00362205">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1E42D322" w14:textId="77777777" w:rsidR="00CD2635" w:rsidRDefault="002915A1" w:rsidP="00CD2635">
            <w:pPr>
              <w:rPr>
                <w:rFonts w:ascii="標楷體" w:eastAsia="標楷體" w:hAnsi="標楷體"/>
              </w:rPr>
            </w:pPr>
            <w:r w:rsidRPr="002915A1">
              <w:rPr>
                <w:rFonts w:ascii="標楷體" w:eastAsia="標楷體" w:hAnsi="標楷體" w:hint="eastAsia"/>
              </w:rPr>
              <w:t>特殊假日登錄/維護</w:t>
            </w:r>
          </w:p>
          <w:p w14:paraId="12B9218A" w14:textId="77777777" w:rsidR="002915A1" w:rsidRDefault="002915A1" w:rsidP="00CD2635">
            <w:pPr>
              <w:rPr>
                <w:rFonts w:ascii="標楷體" w:eastAsia="標楷體" w:hAnsi="標楷體"/>
              </w:rPr>
            </w:pPr>
            <w:r>
              <w:rPr>
                <w:rFonts w:ascii="標楷體" w:eastAsia="標楷體" w:hAnsi="標楷體" w:hint="eastAsia"/>
              </w:rPr>
              <w:t>1.</w:t>
            </w:r>
            <w:r w:rsidRPr="002915A1">
              <w:rPr>
                <w:rFonts w:ascii="標楷體" w:eastAsia="標楷體" w:hAnsi="標楷體" w:hint="eastAsia"/>
              </w:rPr>
              <w:t>特殊假日</w:t>
            </w:r>
            <w:r>
              <w:rPr>
                <w:rFonts w:ascii="標楷體" w:eastAsia="標楷體" w:hAnsi="標楷體" w:hint="eastAsia"/>
                <w:lang w:eastAsia="zh-HK"/>
              </w:rPr>
              <w:t>或臨時放假等日期</w:t>
            </w:r>
            <w:r w:rsidRPr="002915A1">
              <w:rPr>
                <w:rFonts w:ascii="標楷體" w:eastAsia="標楷體" w:hAnsi="標楷體" w:hint="eastAsia"/>
              </w:rPr>
              <w:t>維護</w:t>
            </w:r>
            <w:r>
              <w:rPr>
                <w:rFonts w:ascii="標楷體" w:eastAsia="標楷體" w:hAnsi="標楷體" w:hint="eastAsia"/>
              </w:rPr>
              <w:t>。</w:t>
            </w:r>
          </w:p>
          <w:p w14:paraId="04AA724F" w14:textId="651F01FB" w:rsidR="00E26C6C" w:rsidRPr="00E26C6C" w:rsidRDefault="00C14FB7" w:rsidP="00CD2635">
            <w:pPr>
              <w:rPr>
                <w:rFonts w:ascii="標楷體" w:eastAsia="標楷體" w:hAnsi="標楷體"/>
                <w:lang w:eastAsia="zh-HK"/>
              </w:rPr>
            </w:pPr>
            <w:r>
              <w:rPr>
                <w:rFonts w:ascii="標楷體" w:eastAsia="標楷體" w:hAnsi="標楷體" w:hint="eastAsia"/>
              </w:rPr>
              <w:t>※</w:t>
            </w:r>
            <w:r w:rsidR="00E26C6C">
              <w:rPr>
                <w:rFonts w:ascii="標楷體" w:eastAsia="標楷體" w:hAnsi="標楷體" w:hint="eastAsia"/>
              </w:rPr>
              <w:t>資料庫:</w:t>
            </w:r>
            <w:r w:rsidR="00E26C6C">
              <w:rPr>
                <w:rFonts w:ascii="標楷體" w:eastAsia="標楷體" w:hAnsi="標楷體"/>
              </w:rPr>
              <w:t>TxHoliday</w:t>
            </w:r>
          </w:p>
        </w:tc>
      </w:tr>
      <w:tr w:rsidR="00CD2635" w:rsidRPr="00362205" w14:paraId="79C97631" w14:textId="77777777" w:rsidTr="00BD12EA">
        <w:trPr>
          <w:trHeight w:val="277"/>
        </w:trPr>
        <w:tc>
          <w:tcPr>
            <w:tcW w:w="1548" w:type="dxa"/>
            <w:tcBorders>
              <w:top w:val="single" w:sz="8" w:space="0" w:color="000000"/>
              <w:bottom w:val="single" w:sz="8" w:space="0" w:color="000000"/>
              <w:right w:val="single" w:sz="8" w:space="0" w:color="000000"/>
            </w:tcBorders>
            <w:shd w:val="clear" w:color="auto" w:fill="F3F3F3"/>
          </w:tcPr>
          <w:p w14:paraId="22AE5418" w14:textId="77777777" w:rsidR="00CD2635" w:rsidRPr="00362205" w:rsidRDefault="00CD2635" w:rsidP="00CD2635">
            <w:pPr>
              <w:rPr>
                <w:rFonts w:ascii="標楷體" w:eastAsia="標楷體" w:hAnsi="標楷體"/>
              </w:rPr>
            </w:pPr>
            <w:r w:rsidRPr="00362205">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14DCE853" w14:textId="77777777" w:rsidR="00CD2635" w:rsidRPr="00362205" w:rsidRDefault="00CD2635" w:rsidP="00CD2635">
            <w:pPr>
              <w:rPr>
                <w:rFonts w:ascii="標楷體" w:eastAsia="標楷體" w:hAnsi="標楷體"/>
              </w:rPr>
            </w:pPr>
          </w:p>
        </w:tc>
      </w:tr>
      <w:tr w:rsidR="00CD2635" w:rsidRPr="00362205" w14:paraId="25F02A35" w14:textId="77777777" w:rsidTr="00BD12EA">
        <w:trPr>
          <w:trHeight w:val="773"/>
        </w:trPr>
        <w:tc>
          <w:tcPr>
            <w:tcW w:w="1548" w:type="dxa"/>
            <w:tcBorders>
              <w:top w:val="single" w:sz="8" w:space="0" w:color="000000"/>
              <w:bottom w:val="single" w:sz="8" w:space="0" w:color="000000"/>
              <w:right w:val="single" w:sz="8" w:space="0" w:color="000000"/>
            </w:tcBorders>
            <w:shd w:val="clear" w:color="auto" w:fill="F3F3F3"/>
          </w:tcPr>
          <w:p w14:paraId="40C81EED" w14:textId="77777777" w:rsidR="00CD2635" w:rsidRPr="00362205" w:rsidRDefault="00CD2635" w:rsidP="00CD2635">
            <w:pPr>
              <w:rPr>
                <w:rFonts w:ascii="標楷體" w:eastAsia="標楷體" w:hAnsi="標楷體"/>
              </w:rPr>
            </w:pPr>
            <w:r w:rsidRPr="00362205">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58573DF1" w14:textId="77777777" w:rsidR="00CD2635" w:rsidRPr="00362205" w:rsidRDefault="00CD2635" w:rsidP="00CD2635">
            <w:pPr>
              <w:rPr>
                <w:rFonts w:ascii="標楷體" w:eastAsia="標楷體" w:hAnsi="標楷體"/>
              </w:rPr>
            </w:pPr>
          </w:p>
        </w:tc>
      </w:tr>
      <w:tr w:rsidR="00CD2635" w:rsidRPr="00362205" w14:paraId="3FA5081E" w14:textId="77777777" w:rsidTr="00BD12EA">
        <w:trPr>
          <w:trHeight w:val="321"/>
        </w:trPr>
        <w:tc>
          <w:tcPr>
            <w:tcW w:w="1548" w:type="dxa"/>
            <w:tcBorders>
              <w:top w:val="single" w:sz="8" w:space="0" w:color="000000"/>
              <w:bottom w:val="single" w:sz="8" w:space="0" w:color="000000"/>
              <w:right w:val="single" w:sz="8" w:space="0" w:color="000000"/>
            </w:tcBorders>
            <w:shd w:val="clear" w:color="auto" w:fill="F3F3F3"/>
          </w:tcPr>
          <w:p w14:paraId="098FFD10" w14:textId="77777777" w:rsidR="00CD2635" w:rsidRPr="00362205" w:rsidRDefault="00CD2635" w:rsidP="00CD2635">
            <w:pPr>
              <w:rPr>
                <w:rFonts w:ascii="標楷體" w:eastAsia="標楷體" w:hAnsi="標楷體"/>
              </w:rPr>
            </w:pPr>
            <w:r w:rsidRPr="00362205">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73EBFF10" w14:textId="77777777" w:rsidR="00CD2635" w:rsidRPr="00362205" w:rsidRDefault="00CD2635" w:rsidP="00CD2635">
            <w:pPr>
              <w:rPr>
                <w:rFonts w:ascii="標楷體" w:eastAsia="標楷體" w:hAnsi="標楷體"/>
              </w:rPr>
            </w:pPr>
          </w:p>
        </w:tc>
      </w:tr>
      <w:tr w:rsidR="00CD2635" w:rsidRPr="00362205" w14:paraId="68703022" w14:textId="77777777" w:rsidTr="00BD12EA">
        <w:trPr>
          <w:trHeight w:val="1311"/>
        </w:trPr>
        <w:tc>
          <w:tcPr>
            <w:tcW w:w="1548" w:type="dxa"/>
            <w:tcBorders>
              <w:top w:val="single" w:sz="8" w:space="0" w:color="000000"/>
              <w:bottom w:val="single" w:sz="8" w:space="0" w:color="000000"/>
              <w:right w:val="single" w:sz="8" w:space="0" w:color="000000"/>
            </w:tcBorders>
            <w:shd w:val="clear" w:color="auto" w:fill="F3F3F3"/>
          </w:tcPr>
          <w:p w14:paraId="393531C1" w14:textId="77777777" w:rsidR="00CD2635" w:rsidRPr="00362205" w:rsidRDefault="00CD2635" w:rsidP="00CD2635">
            <w:pPr>
              <w:rPr>
                <w:rFonts w:ascii="標楷體" w:eastAsia="標楷體" w:hAnsi="標楷體"/>
              </w:rPr>
            </w:pPr>
            <w:r w:rsidRPr="00362205">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48C27E32" w14:textId="77777777" w:rsidR="00CD2635" w:rsidRPr="00362205" w:rsidRDefault="00CD2635" w:rsidP="00CD2635">
            <w:pPr>
              <w:rPr>
                <w:rFonts w:ascii="標楷體" w:eastAsia="標楷體" w:hAnsi="標楷體"/>
              </w:rPr>
            </w:pPr>
          </w:p>
        </w:tc>
      </w:tr>
      <w:tr w:rsidR="00CD2635" w:rsidRPr="00362205" w14:paraId="5CC56AB0" w14:textId="77777777" w:rsidTr="00BD12EA">
        <w:trPr>
          <w:trHeight w:val="278"/>
        </w:trPr>
        <w:tc>
          <w:tcPr>
            <w:tcW w:w="1548" w:type="dxa"/>
            <w:tcBorders>
              <w:top w:val="single" w:sz="8" w:space="0" w:color="000000"/>
              <w:bottom w:val="single" w:sz="8" w:space="0" w:color="000000"/>
              <w:right w:val="single" w:sz="8" w:space="0" w:color="000000"/>
            </w:tcBorders>
            <w:shd w:val="clear" w:color="auto" w:fill="F3F3F3"/>
          </w:tcPr>
          <w:p w14:paraId="32F37EBD" w14:textId="77777777" w:rsidR="00CD2635" w:rsidRPr="00362205" w:rsidRDefault="00CD2635" w:rsidP="00CD2635">
            <w:pPr>
              <w:rPr>
                <w:rFonts w:ascii="標楷體" w:eastAsia="標楷體" w:hAnsi="標楷體"/>
              </w:rPr>
            </w:pPr>
            <w:r w:rsidRPr="00362205">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4251F233" w14:textId="77777777" w:rsidR="00CD2635" w:rsidRPr="00362205" w:rsidRDefault="00CD2635" w:rsidP="00CD2635">
            <w:pPr>
              <w:rPr>
                <w:rFonts w:ascii="標楷體" w:eastAsia="標楷體" w:hAnsi="標楷體"/>
              </w:rPr>
            </w:pPr>
          </w:p>
        </w:tc>
      </w:tr>
      <w:tr w:rsidR="00CD2635" w:rsidRPr="00362205" w14:paraId="33496BB9" w14:textId="77777777" w:rsidTr="00BD12EA">
        <w:trPr>
          <w:trHeight w:val="358"/>
        </w:trPr>
        <w:tc>
          <w:tcPr>
            <w:tcW w:w="1548" w:type="dxa"/>
            <w:tcBorders>
              <w:top w:val="single" w:sz="8" w:space="0" w:color="000000"/>
              <w:bottom w:val="single" w:sz="8" w:space="0" w:color="000000"/>
              <w:right w:val="single" w:sz="8" w:space="0" w:color="000000"/>
            </w:tcBorders>
            <w:shd w:val="clear" w:color="auto" w:fill="F3F3F3"/>
          </w:tcPr>
          <w:p w14:paraId="1C9ACBD0" w14:textId="77777777" w:rsidR="00CD2635" w:rsidRPr="00362205" w:rsidRDefault="00CD2635" w:rsidP="00CD2635">
            <w:pPr>
              <w:rPr>
                <w:rFonts w:ascii="標楷體" w:eastAsia="標楷體" w:hAnsi="標楷體"/>
              </w:rPr>
            </w:pPr>
            <w:r w:rsidRPr="00362205">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7989B749" w14:textId="77777777" w:rsidR="00CD2635" w:rsidRPr="00362205" w:rsidRDefault="00CD2635" w:rsidP="00CD2635">
            <w:pPr>
              <w:rPr>
                <w:rFonts w:ascii="標楷體" w:eastAsia="標楷體" w:hAnsi="標楷體"/>
              </w:rPr>
            </w:pPr>
          </w:p>
        </w:tc>
      </w:tr>
      <w:tr w:rsidR="00CD2635" w:rsidRPr="00362205" w14:paraId="1686481B" w14:textId="77777777" w:rsidTr="00BD12EA">
        <w:trPr>
          <w:trHeight w:val="278"/>
        </w:trPr>
        <w:tc>
          <w:tcPr>
            <w:tcW w:w="1548" w:type="dxa"/>
            <w:tcBorders>
              <w:top w:val="single" w:sz="8" w:space="0" w:color="000000"/>
              <w:bottom w:val="single" w:sz="8" w:space="0" w:color="000000"/>
              <w:right w:val="single" w:sz="8" w:space="0" w:color="000000"/>
            </w:tcBorders>
            <w:shd w:val="clear" w:color="auto" w:fill="F3F3F3"/>
          </w:tcPr>
          <w:p w14:paraId="22B669F5" w14:textId="77777777" w:rsidR="00CD2635" w:rsidRPr="00362205" w:rsidRDefault="00CD2635" w:rsidP="00CD2635">
            <w:pPr>
              <w:rPr>
                <w:rFonts w:ascii="標楷體" w:eastAsia="標楷體" w:hAnsi="標楷體"/>
              </w:rPr>
            </w:pPr>
            <w:r w:rsidRPr="00362205">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4B0B9600" w14:textId="77777777" w:rsidR="00CD2635" w:rsidRPr="00362205" w:rsidRDefault="00CD2635" w:rsidP="00CD2635">
            <w:pPr>
              <w:rPr>
                <w:rFonts w:ascii="標楷體" w:eastAsia="標楷體" w:hAnsi="標楷體"/>
              </w:rPr>
            </w:pPr>
          </w:p>
        </w:tc>
      </w:tr>
    </w:tbl>
    <w:p w14:paraId="3888FFF0" w14:textId="77777777" w:rsidR="00CD2635" w:rsidRDefault="00CD2635" w:rsidP="00CD2635">
      <w:pPr>
        <w:rPr>
          <w:rFonts w:ascii="標楷體" w:eastAsia="標楷體" w:hAnsi="標楷體"/>
        </w:rPr>
      </w:pPr>
    </w:p>
    <w:p w14:paraId="7ACF62A4" w14:textId="77777777" w:rsidR="002915A1" w:rsidRDefault="002915A1">
      <w:pPr>
        <w:widowControl/>
        <w:rPr>
          <w:rFonts w:ascii="標楷體" w:eastAsia="標楷體" w:hAnsi="標楷體"/>
        </w:rPr>
      </w:pPr>
      <w:r>
        <w:rPr>
          <w:rFonts w:ascii="標楷體" w:eastAsia="標楷體" w:hAnsi="標楷體"/>
        </w:rPr>
        <w:br w:type="page"/>
      </w:r>
    </w:p>
    <w:p w14:paraId="01082039" w14:textId="77777777" w:rsidR="002915A1" w:rsidRPr="00362205" w:rsidRDefault="002915A1" w:rsidP="00CD2635">
      <w:pPr>
        <w:rPr>
          <w:rFonts w:ascii="標楷體" w:eastAsia="標楷體" w:hAnsi="標楷體"/>
        </w:rPr>
      </w:pPr>
    </w:p>
    <w:p w14:paraId="2FC8DAE3" w14:textId="77777777" w:rsidR="00CD2635" w:rsidRPr="00362205" w:rsidRDefault="00CD2635" w:rsidP="00D01BCC">
      <w:pPr>
        <w:pStyle w:val="a"/>
      </w:pPr>
      <w:r w:rsidRPr="00362205">
        <w:t>UI畫面</w:t>
      </w:r>
    </w:p>
    <w:p w14:paraId="47820870" w14:textId="77777777" w:rsidR="00CD2635" w:rsidRPr="00362205" w:rsidRDefault="00CD2635" w:rsidP="00C7093F">
      <w:pPr>
        <w:adjustRightInd w:val="0"/>
        <w:spacing w:afterLines="20" w:after="72"/>
        <w:ind w:leftChars="472" w:left="1133"/>
        <w:rPr>
          <w:rFonts w:ascii="標楷體" w:eastAsia="標楷體" w:hAnsi="標楷體" w:cs="標楷體"/>
          <w:kern w:val="0"/>
          <w:szCs w:val="28"/>
        </w:rPr>
      </w:pPr>
      <w:r w:rsidRPr="00362205">
        <w:rPr>
          <w:rFonts w:ascii="標楷體" w:eastAsia="標楷體" w:hAnsi="標楷體" w:cs="標楷體" w:hint="eastAsia"/>
          <w:kern w:val="0"/>
          <w:szCs w:val="28"/>
        </w:rPr>
        <w:t>輸入畫面：</w:t>
      </w:r>
    </w:p>
    <w:p w14:paraId="628A8B16" w14:textId="7945CCF5" w:rsidR="00D04A9A" w:rsidRDefault="004150FD">
      <w:pPr>
        <w:adjustRightInd w:val="0"/>
        <w:spacing w:afterLines="20" w:after="72"/>
        <w:rPr>
          <w:rFonts w:ascii="標楷體" w:eastAsia="標楷體" w:hAnsi="標楷體" w:cs="標楷體"/>
          <w:kern w:val="0"/>
          <w:szCs w:val="28"/>
        </w:rPr>
      </w:pPr>
      <w:r w:rsidRPr="004150FD">
        <w:rPr>
          <w:noProof/>
        </w:rPr>
        <w:t xml:space="preserve"> </w:t>
      </w:r>
      <w:r w:rsidRPr="004150FD">
        <w:rPr>
          <w:rFonts w:ascii="標楷體" w:eastAsia="標楷體" w:hAnsi="標楷體" w:cs="標楷體"/>
          <w:noProof/>
          <w:kern w:val="0"/>
          <w:szCs w:val="28"/>
        </w:rPr>
        <w:drawing>
          <wp:inline distT="0" distB="0" distL="0" distR="0" wp14:anchorId="5E09A995" wp14:editId="4DCCB77A">
            <wp:extent cx="6479540" cy="1539240"/>
            <wp:effectExtent l="0" t="0" r="0" b="3810"/>
            <wp:docPr id="163" name="圖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479540" cy="1539240"/>
                    </a:xfrm>
                    <a:prstGeom prst="rect">
                      <a:avLst/>
                    </a:prstGeom>
                  </pic:spPr>
                </pic:pic>
              </a:graphicData>
            </a:graphic>
          </wp:inline>
        </w:drawing>
      </w:r>
    </w:p>
    <w:p w14:paraId="7806BDC7" w14:textId="77777777" w:rsidR="00715EFC" w:rsidRDefault="00715EFC" w:rsidP="00D01BCC">
      <w:pPr>
        <w:pStyle w:val="a"/>
      </w:pPr>
    </w:p>
    <w:p w14:paraId="35AB85FC" w14:textId="77777777" w:rsidR="00CD2635" w:rsidRPr="002915A1" w:rsidRDefault="000C7737" w:rsidP="00D01BCC">
      <w:pPr>
        <w:pStyle w:val="a"/>
      </w:pPr>
      <w:r w:rsidRPr="002915A1">
        <w:t>輸入畫面資料說明</w:t>
      </w:r>
    </w:p>
    <w:tbl>
      <w:tblPr>
        <w:tblW w:w="4583" w:type="pct"/>
        <w:tblInd w:w="4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66"/>
        <w:gridCol w:w="1712"/>
        <w:gridCol w:w="1297"/>
        <w:gridCol w:w="970"/>
        <w:gridCol w:w="1280"/>
        <w:gridCol w:w="556"/>
        <w:gridCol w:w="579"/>
        <w:gridCol w:w="2691"/>
      </w:tblGrid>
      <w:tr w:rsidR="002915A1" w:rsidRPr="00362205" w14:paraId="49AE0750" w14:textId="77777777" w:rsidTr="00715EFC">
        <w:trPr>
          <w:trHeight w:val="388"/>
        </w:trPr>
        <w:tc>
          <w:tcPr>
            <w:tcW w:w="244" w:type="pct"/>
            <w:vMerge w:val="restart"/>
          </w:tcPr>
          <w:p w14:paraId="103FF6C8" w14:textId="77777777" w:rsidR="002915A1" w:rsidRPr="00362205" w:rsidRDefault="002915A1" w:rsidP="00CD2635">
            <w:pPr>
              <w:rPr>
                <w:rFonts w:ascii="標楷體" w:eastAsia="標楷體" w:hAnsi="標楷體"/>
              </w:rPr>
            </w:pPr>
            <w:r w:rsidRPr="00362205">
              <w:rPr>
                <w:rFonts w:ascii="標楷體" w:eastAsia="標楷體" w:hAnsi="標楷體"/>
              </w:rPr>
              <w:t>序號</w:t>
            </w:r>
          </w:p>
        </w:tc>
        <w:tc>
          <w:tcPr>
            <w:tcW w:w="896" w:type="pct"/>
            <w:vMerge w:val="restart"/>
          </w:tcPr>
          <w:p w14:paraId="00EB0F28" w14:textId="77777777" w:rsidR="002915A1" w:rsidRPr="00362205" w:rsidRDefault="002915A1" w:rsidP="00CD2635">
            <w:pPr>
              <w:rPr>
                <w:rFonts w:ascii="標楷體" w:eastAsia="標楷體" w:hAnsi="標楷體"/>
              </w:rPr>
            </w:pPr>
            <w:r w:rsidRPr="00362205">
              <w:rPr>
                <w:rFonts w:ascii="標楷體" w:eastAsia="標楷體" w:hAnsi="標楷體"/>
              </w:rPr>
              <w:t>欄位</w:t>
            </w:r>
          </w:p>
        </w:tc>
        <w:tc>
          <w:tcPr>
            <w:tcW w:w="2451" w:type="pct"/>
            <w:gridSpan w:val="5"/>
          </w:tcPr>
          <w:p w14:paraId="54B1235C" w14:textId="77777777" w:rsidR="002915A1" w:rsidRPr="00362205" w:rsidRDefault="002915A1" w:rsidP="002915A1">
            <w:pPr>
              <w:jc w:val="center"/>
              <w:rPr>
                <w:rFonts w:ascii="標楷體" w:eastAsia="標楷體" w:hAnsi="標楷體"/>
              </w:rPr>
            </w:pPr>
            <w:r w:rsidRPr="00362205">
              <w:rPr>
                <w:rFonts w:ascii="標楷體" w:eastAsia="標楷體" w:hAnsi="標楷體"/>
              </w:rPr>
              <w:t>說明</w:t>
            </w:r>
          </w:p>
        </w:tc>
        <w:tc>
          <w:tcPr>
            <w:tcW w:w="1409" w:type="pct"/>
            <w:vMerge w:val="restart"/>
          </w:tcPr>
          <w:p w14:paraId="2AA6523F" w14:textId="77777777" w:rsidR="002915A1" w:rsidRPr="00362205" w:rsidRDefault="002915A1" w:rsidP="00CD2635">
            <w:pPr>
              <w:rPr>
                <w:rFonts w:ascii="標楷體" w:eastAsia="標楷體" w:hAnsi="標楷體"/>
              </w:rPr>
            </w:pPr>
            <w:r w:rsidRPr="00362205">
              <w:rPr>
                <w:rFonts w:ascii="標楷體" w:eastAsia="標楷體" w:hAnsi="標楷體"/>
              </w:rPr>
              <w:t>處理邏輯及注意事項</w:t>
            </w:r>
          </w:p>
        </w:tc>
      </w:tr>
      <w:tr w:rsidR="00715EFC" w:rsidRPr="00362205" w14:paraId="4B3AEA66" w14:textId="77777777" w:rsidTr="00715EFC">
        <w:trPr>
          <w:trHeight w:val="244"/>
        </w:trPr>
        <w:tc>
          <w:tcPr>
            <w:tcW w:w="244" w:type="pct"/>
            <w:vMerge/>
          </w:tcPr>
          <w:p w14:paraId="345B6C64" w14:textId="77777777" w:rsidR="002915A1" w:rsidRPr="00362205" w:rsidRDefault="002915A1" w:rsidP="00CD2635">
            <w:pPr>
              <w:rPr>
                <w:rFonts w:ascii="標楷體" w:eastAsia="標楷體" w:hAnsi="標楷體"/>
              </w:rPr>
            </w:pPr>
          </w:p>
        </w:tc>
        <w:tc>
          <w:tcPr>
            <w:tcW w:w="896" w:type="pct"/>
            <w:vMerge/>
          </w:tcPr>
          <w:p w14:paraId="325A1A7C" w14:textId="77777777" w:rsidR="002915A1" w:rsidRPr="00362205" w:rsidRDefault="002915A1" w:rsidP="00CD2635">
            <w:pPr>
              <w:rPr>
                <w:rFonts w:ascii="標楷體" w:eastAsia="標楷體" w:hAnsi="標楷體"/>
              </w:rPr>
            </w:pPr>
          </w:p>
        </w:tc>
        <w:tc>
          <w:tcPr>
            <w:tcW w:w="679" w:type="pct"/>
          </w:tcPr>
          <w:p w14:paraId="45B6DEF0" w14:textId="77777777" w:rsidR="002915A1" w:rsidRPr="00362205" w:rsidRDefault="002915A1" w:rsidP="00CD2635">
            <w:pPr>
              <w:rPr>
                <w:rFonts w:ascii="標楷體" w:eastAsia="標楷體" w:hAnsi="標楷體"/>
              </w:rPr>
            </w:pPr>
            <w:r w:rsidRPr="00370CAC">
              <w:rPr>
                <w:rFonts w:ascii="標楷體" w:eastAsia="標楷體" w:hAnsi="標楷體" w:hint="eastAsia"/>
              </w:rPr>
              <w:t>資料型態長度</w:t>
            </w:r>
          </w:p>
        </w:tc>
        <w:tc>
          <w:tcPr>
            <w:tcW w:w="508" w:type="pct"/>
          </w:tcPr>
          <w:p w14:paraId="13937981" w14:textId="77777777" w:rsidR="002915A1" w:rsidRPr="00362205" w:rsidRDefault="002915A1" w:rsidP="00CD2635">
            <w:pPr>
              <w:rPr>
                <w:rFonts w:ascii="標楷體" w:eastAsia="標楷體" w:hAnsi="標楷體"/>
              </w:rPr>
            </w:pPr>
            <w:r w:rsidRPr="00362205">
              <w:rPr>
                <w:rFonts w:ascii="標楷體" w:eastAsia="標楷體" w:hAnsi="標楷體"/>
              </w:rPr>
              <w:t>預設值</w:t>
            </w:r>
          </w:p>
        </w:tc>
        <w:tc>
          <w:tcPr>
            <w:tcW w:w="670" w:type="pct"/>
          </w:tcPr>
          <w:p w14:paraId="1BA8F4F3" w14:textId="77777777" w:rsidR="002915A1" w:rsidRPr="00362205" w:rsidRDefault="002915A1" w:rsidP="00CD2635">
            <w:pPr>
              <w:rPr>
                <w:rFonts w:ascii="標楷體" w:eastAsia="標楷體" w:hAnsi="標楷體"/>
              </w:rPr>
            </w:pPr>
            <w:r w:rsidRPr="00362205">
              <w:rPr>
                <w:rFonts w:ascii="標楷體" w:eastAsia="標楷體" w:hAnsi="標楷體"/>
              </w:rPr>
              <w:t>選單內容</w:t>
            </w:r>
          </w:p>
        </w:tc>
        <w:tc>
          <w:tcPr>
            <w:tcW w:w="291" w:type="pct"/>
          </w:tcPr>
          <w:p w14:paraId="3BC9D2C3" w14:textId="77777777" w:rsidR="002915A1" w:rsidRPr="00362205" w:rsidRDefault="002915A1" w:rsidP="00CD2635">
            <w:pPr>
              <w:rPr>
                <w:rFonts w:ascii="標楷體" w:eastAsia="標楷體" w:hAnsi="標楷體"/>
              </w:rPr>
            </w:pPr>
            <w:r w:rsidRPr="00362205">
              <w:rPr>
                <w:rFonts w:ascii="標楷體" w:eastAsia="標楷體" w:hAnsi="標楷體"/>
              </w:rPr>
              <w:t>必填</w:t>
            </w:r>
          </w:p>
        </w:tc>
        <w:tc>
          <w:tcPr>
            <w:tcW w:w="303" w:type="pct"/>
          </w:tcPr>
          <w:p w14:paraId="48A75D6E" w14:textId="77777777" w:rsidR="002915A1" w:rsidRPr="00362205" w:rsidRDefault="002915A1" w:rsidP="00CD2635">
            <w:pPr>
              <w:rPr>
                <w:rFonts w:ascii="標楷體" w:eastAsia="標楷體" w:hAnsi="標楷體"/>
              </w:rPr>
            </w:pPr>
            <w:r w:rsidRPr="00362205">
              <w:rPr>
                <w:rFonts w:ascii="標楷體" w:eastAsia="標楷體" w:hAnsi="標楷體"/>
              </w:rPr>
              <w:t>R/W</w:t>
            </w:r>
          </w:p>
        </w:tc>
        <w:tc>
          <w:tcPr>
            <w:tcW w:w="1409" w:type="pct"/>
            <w:vMerge/>
          </w:tcPr>
          <w:p w14:paraId="57B80F97" w14:textId="77777777" w:rsidR="002915A1" w:rsidRPr="00362205" w:rsidRDefault="002915A1" w:rsidP="00CD2635">
            <w:pPr>
              <w:rPr>
                <w:rFonts w:ascii="標楷體" w:eastAsia="標楷體" w:hAnsi="標楷體"/>
              </w:rPr>
            </w:pPr>
          </w:p>
        </w:tc>
      </w:tr>
      <w:tr w:rsidR="00715EFC" w:rsidRPr="00362205" w14:paraId="4B7D09DC" w14:textId="77777777" w:rsidTr="00715EFC">
        <w:trPr>
          <w:trHeight w:val="244"/>
        </w:trPr>
        <w:tc>
          <w:tcPr>
            <w:tcW w:w="244" w:type="pct"/>
          </w:tcPr>
          <w:p w14:paraId="2E3F1D07" w14:textId="77777777" w:rsidR="002915A1" w:rsidRPr="00362205" w:rsidRDefault="002915A1" w:rsidP="00CD2635">
            <w:pPr>
              <w:rPr>
                <w:rFonts w:ascii="標楷體" w:eastAsia="標楷體" w:hAnsi="標楷體"/>
              </w:rPr>
            </w:pPr>
            <w:r w:rsidRPr="00362205">
              <w:rPr>
                <w:rFonts w:ascii="標楷體" w:eastAsia="標楷體" w:hAnsi="標楷體" w:hint="eastAsia"/>
              </w:rPr>
              <w:t>1</w:t>
            </w:r>
          </w:p>
        </w:tc>
        <w:tc>
          <w:tcPr>
            <w:tcW w:w="896" w:type="pct"/>
          </w:tcPr>
          <w:p w14:paraId="46496471" w14:textId="6882EFC7" w:rsidR="002915A1" w:rsidRPr="00362205" w:rsidRDefault="004150FD" w:rsidP="00CD2635">
            <w:pPr>
              <w:rPr>
                <w:rFonts w:ascii="標楷體" w:eastAsia="標楷體" w:hAnsi="標楷體"/>
              </w:rPr>
            </w:pPr>
            <w:r>
              <w:rPr>
                <w:rFonts w:ascii="標楷體" w:eastAsia="標楷體" w:hAnsi="標楷體" w:hint="eastAsia"/>
              </w:rPr>
              <w:t>功能</w:t>
            </w:r>
          </w:p>
        </w:tc>
        <w:tc>
          <w:tcPr>
            <w:tcW w:w="679" w:type="pct"/>
          </w:tcPr>
          <w:p w14:paraId="089F2729" w14:textId="77777777" w:rsidR="002915A1" w:rsidRPr="00C83558" w:rsidRDefault="002915A1" w:rsidP="00145256">
            <w:pPr>
              <w:rPr>
                <w:rFonts w:ascii="標楷體" w:eastAsia="標楷體" w:hAnsi="標楷體"/>
              </w:rPr>
            </w:pPr>
            <w:r>
              <w:rPr>
                <w:rFonts w:ascii="標楷體" w:eastAsia="標楷體" w:hAnsi="標楷體"/>
              </w:rPr>
              <w:t>9</w:t>
            </w:r>
          </w:p>
        </w:tc>
        <w:tc>
          <w:tcPr>
            <w:tcW w:w="508" w:type="pct"/>
          </w:tcPr>
          <w:p w14:paraId="5CADF6C8" w14:textId="77777777" w:rsidR="002915A1" w:rsidRPr="00C83558" w:rsidRDefault="002915A1" w:rsidP="00145256">
            <w:pPr>
              <w:rPr>
                <w:rFonts w:ascii="標楷體" w:eastAsia="標楷體" w:hAnsi="標楷體"/>
              </w:rPr>
            </w:pPr>
          </w:p>
        </w:tc>
        <w:tc>
          <w:tcPr>
            <w:tcW w:w="670" w:type="pct"/>
          </w:tcPr>
          <w:p w14:paraId="18E13AEA" w14:textId="77777777" w:rsidR="002915A1" w:rsidRPr="002A63A7" w:rsidRDefault="002915A1" w:rsidP="00145256">
            <w:pPr>
              <w:rPr>
                <w:rFonts w:ascii="標楷體" w:eastAsia="標楷體" w:hAnsi="標楷體"/>
              </w:rPr>
            </w:pPr>
            <w:r w:rsidRPr="002A63A7">
              <w:rPr>
                <w:rFonts w:ascii="標楷體" w:eastAsia="標楷體" w:hAnsi="標楷體" w:hint="eastAsia"/>
              </w:rPr>
              <w:t>下拉式選單</w:t>
            </w:r>
          </w:p>
        </w:tc>
        <w:tc>
          <w:tcPr>
            <w:tcW w:w="291" w:type="pct"/>
          </w:tcPr>
          <w:p w14:paraId="139DD7D6" w14:textId="77777777" w:rsidR="002915A1" w:rsidRPr="002A63A7" w:rsidRDefault="002915A1" w:rsidP="00145256">
            <w:pPr>
              <w:rPr>
                <w:rFonts w:ascii="標楷體" w:eastAsia="標楷體" w:hAnsi="標楷體"/>
              </w:rPr>
            </w:pPr>
            <w:r w:rsidRPr="002A63A7">
              <w:rPr>
                <w:rFonts w:ascii="標楷體" w:eastAsia="標楷體" w:hAnsi="標楷體" w:hint="eastAsia"/>
              </w:rPr>
              <w:t>V</w:t>
            </w:r>
          </w:p>
        </w:tc>
        <w:tc>
          <w:tcPr>
            <w:tcW w:w="303" w:type="pct"/>
          </w:tcPr>
          <w:p w14:paraId="296DE264" w14:textId="77777777" w:rsidR="002915A1" w:rsidRPr="00362205" w:rsidRDefault="002915A1" w:rsidP="00CD2635">
            <w:pPr>
              <w:rPr>
                <w:rFonts w:ascii="標楷體" w:eastAsia="標楷體" w:hAnsi="標楷體"/>
              </w:rPr>
            </w:pPr>
          </w:p>
        </w:tc>
        <w:tc>
          <w:tcPr>
            <w:tcW w:w="1409" w:type="pct"/>
          </w:tcPr>
          <w:p w14:paraId="4A4B72B9" w14:textId="43001361" w:rsidR="002915A1" w:rsidRPr="00362205" w:rsidRDefault="004150FD" w:rsidP="00CD2635">
            <w:pPr>
              <w:rPr>
                <w:rFonts w:ascii="標楷體" w:eastAsia="標楷體" w:hAnsi="標楷體"/>
              </w:rPr>
            </w:pPr>
            <w:r>
              <w:rPr>
                <w:rFonts w:ascii="標楷體" w:eastAsia="標楷體" w:hAnsi="標楷體" w:hint="eastAsia"/>
              </w:rPr>
              <w:t>自動顯示</w:t>
            </w:r>
          </w:p>
        </w:tc>
      </w:tr>
      <w:tr w:rsidR="00715EFC" w:rsidRPr="00362205" w14:paraId="7985ECCE" w14:textId="77777777" w:rsidTr="00715EFC">
        <w:trPr>
          <w:trHeight w:val="291"/>
        </w:trPr>
        <w:tc>
          <w:tcPr>
            <w:tcW w:w="244" w:type="pct"/>
          </w:tcPr>
          <w:p w14:paraId="16F010EB" w14:textId="77777777" w:rsidR="002915A1" w:rsidRPr="00362205" w:rsidRDefault="002915A1" w:rsidP="00CD2635">
            <w:pPr>
              <w:rPr>
                <w:rFonts w:ascii="標楷體" w:eastAsia="標楷體" w:hAnsi="標楷體"/>
              </w:rPr>
            </w:pPr>
            <w:r w:rsidRPr="00362205">
              <w:rPr>
                <w:rFonts w:ascii="標楷體" w:eastAsia="標楷體" w:hAnsi="標楷體" w:hint="eastAsia"/>
              </w:rPr>
              <w:t>2</w:t>
            </w:r>
          </w:p>
        </w:tc>
        <w:tc>
          <w:tcPr>
            <w:tcW w:w="896" w:type="pct"/>
          </w:tcPr>
          <w:p w14:paraId="12C5D29A" w14:textId="77777777" w:rsidR="002915A1" w:rsidRPr="00362205" w:rsidRDefault="002915A1" w:rsidP="00CD2635">
            <w:pPr>
              <w:rPr>
                <w:rFonts w:ascii="標楷體" w:eastAsia="標楷體" w:hAnsi="標楷體"/>
              </w:rPr>
            </w:pPr>
            <w:r w:rsidRPr="00362205">
              <w:rPr>
                <w:rFonts w:ascii="標楷體" w:eastAsia="標楷體" w:hAnsi="標楷體" w:hint="eastAsia"/>
              </w:rPr>
              <w:t>假日日期</w:t>
            </w:r>
          </w:p>
        </w:tc>
        <w:tc>
          <w:tcPr>
            <w:tcW w:w="679" w:type="pct"/>
          </w:tcPr>
          <w:p w14:paraId="4A2D1F82" w14:textId="77777777" w:rsidR="002915A1" w:rsidRPr="00362205" w:rsidRDefault="002915A1" w:rsidP="00145256">
            <w:pPr>
              <w:rPr>
                <w:rFonts w:ascii="標楷體" w:eastAsia="標楷體" w:hAnsi="標楷體" w:cs="新細明體"/>
              </w:rPr>
            </w:pPr>
            <w:r w:rsidRPr="00362205">
              <w:rPr>
                <w:rFonts w:ascii="標楷體" w:eastAsia="標楷體" w:hAnsi="標楷體" w:hint="eastAsia"/>
              </w:rPr>
              <w:t>999/99/99</w:t>
            </w:r>
          </w:p>
        </w:tc>
        <w:tc>
          <w:tcPr>
            <w:tcW w:w="508" w:type="pct"/>
          </w:tcPr>
          <w:p w14:paraId="401E9598" w14:textId="5B408DA2" w:rsidR="002915A1" w:rsidRPr="00362205" w:rsidRDefault="002915A1" w:rsidP="00145256">
            <w:pPr>
              <w:rPr>
                <w:rFonts w:ascii="標楷體" w:eastAsia="標楷體" w:hAnsi="標楷體"/>
              </w:rPr>
            </w:pPr>
          </w:p>
        </w:tc>
        <w:tc>
          <w:tcPr>
            <w:tcW w:w="670" w:type="pct"/>
          </w:tcPr>
          <w:p w14:paraId="705DBA1D" w14:textId="77777777" w:rsidR="002915A1" w:rsidRPr="00C83558" w:rsidRDefault="002915A1" w:rsidP="00145256">
            <w:pPr>
              <w:rPr>
                <w:rFonts w:ascii="標楷體" w:eastAsia="標楷體" w:hAnsi="標楷體"/>
              </w:rPr>
            </w:pPr>
          </w:p>
        </w:tc>
        <w:tc>
          <w:tcPr>
            <w:tcW w:w="291" w:type="pct"/>
          </w:tcPr>
          <w:p w14:paraId="56B9D8D4" w14:textId="77777777" w:rsidR="002915A1" w:rsidRPr="00362205" w:rsidRDefault="002915A1" w:rsidP="00145256">
            <w:pPr>
              <w:rPr>
                <w:rFonts w:ascii="標楷體" w:eastAsia="標楷體" w:hAnsi="標楷體"/>
              </w:rPr>
            </w:pPr>
            <w:r w:rsidRPr="00362205">
              <w:rPr>
                <w:rFonts w:ascii="標楷體" w:eastAsia="標楷體" w:hAnsi="標楷體" w:hint="eastAsia"/>
              </w:rPr>
              <w:t>V</w:t>
            </w:r>
          </w:p>
        </w:tc>
        <w:tc>
          <w:tcPr>
            <w:tcW w:w="303" w:type="pct"/>
          </w:tcPr>
          <w:p w14:paraId="32C0253E" w14:textId="77777777" w:rsidR="002915A1" w:rsidRPr="00C83558" w:rsidRDefault="002915A1" w:rsidP="00145256">
            <w:pPr>
              <w:rPr>
                <w:rFonts w:ascii="標楷體" w:eastAsia="標楷體" w:hAnsi="標楷體"/>
              </w:rPr>
            </w:pPr>
          </w:p>
        </w:tc>
        <w:tc>
          <w:tcPr>
            <w:tcW w:w="1409" w:type="pct"/>
          </w:tcPr>
          <w:p w14:paraId="08BA98D6" w14:textId="133040F7" w:rsidR="002915A1" w:rsidRPr="00C83558" w:rsidRDefault="004150FD">
            <w:pPr>
              <w:ind w:left="240" w:hangingChars="100" w:hanging="240"/>
              <w:rPr>
                <w:rFonts w:ascii="標楷體" w:eastAsia="標楷體" w:hAnsi="標楷體"/>
              </w:rPr>
            </w:pPr>
            <w:r>
              <w:rPr>
                <w:rFonts w:ascii="標楷體" w:eastAsia="標楷體" w:hAnsi="標楷體" w:hint="eastAsia"/>
              </w:rPr>
              <w:t>第一筆</w:t>
            </w:r>
            <w:r w:rsidR="002915A1">
              <w:rPr>
                <w:rFonts w:ascii="標楷體" w:eastAsia="標楷體" w:hAnsi="標楷體" w:hint="eastAsia"/>
              </w:rPr>
              <w:t>必須輸入</w:t>
            </w:r>
          </w:p>
        </w:tc>
      </w:tr>
      <w:tr w:rsidR="00715EFC" w:rsidRPr="00362205" w14:paraId="7453F9D3" w14:textId="77777777" w:rsidTr="00715EFC">
        <w:trPr>
          <w:trHeight w:val="291"/>
        </w:trPr>
        <w:tc>
          <w:tcPr>
            <w:tcW w:w="244" w:type="pct"/>
          </w:tcPr>
          <w:p w14:paraId="21DA9B57" w14:textId="578CCC2A" w:rsidR="002915A1" w:rsidRPr="00362205" w:rsidRDefault="004150FD" w:rsidP="00CD2635">
            <w:pPr>
              <w:rPr>
                <w:rFonts w:ascii="標楷體" w:eastAsia="標楷體" w:hAnsi="標楷體"/>
              </w:rPr>
            </w:pPr>
            <w:r>
              <w:rPr>
                <w:rFonts w:ascii="標楷體" w:eastAsia="標楷體" w:hAnsi="標楷體"/>
              </w:rPr>
              <w:t>3</w:t>
            </w:r>
          </w:p>
        </w:tc>
        <w:tc>
          <w:tcPr>
            <w:tcW w:w="896" w:type="pct"/>
          </w:tcPr>
          <w:p w14:paraId="5A861FDC" w14:textId="1CB8F4BB" w:rsidR="002915A1" w:rsidRPr="00362205" w:rsidRDefault="004150FD" w:rsidP="00CD2635">
            <w:pPr>
              <w:rPr>
                <w:rFonts w:ascii="標楷體" w:eastAsia="標楷體" w:hAnsi="標楷體"/>
              </w:rPr>
            </w:pPr>
            <w:r>
              <w:rPr>
                <w:rFonts w:ascii="標楷體" w:eastAsia="標楷體" w:hAnsi="標楷體" w:hint="eastAsia"/>
              </w:rPr>
              <w:t>假日型態</w:t>
            </w:r>
          </w:p>
        </w:tc>
        <w:tc>
          <w:tcPr>
            <w:tcW w:w="679" w:type="pct"/>
          </w:tcPr>
          <w:p w14:paraId="66813128" w14:textId="3E260D64" w:rsidR="002915A1" w:rsidRPr="00362205" w:rsidRDefault="004150FD" w:rsidP="00CD2635">
            <w:pPr>
              <w:rPr>
                <w:rFonts w:ascii="標楷體" w:eastAsia="標楷體" w:hAnsi="標楷體"/>
              </w:rPr>
            </w:pPr>
            <w:r>
              <w:rPr>
                <w:rFonts w:ascii="標楷體" w:eastAsia="標楷體" w:hAnsi="標楷體" w:hint="eastAsia"/>
              </w:rPr>
              <w:t>9</w:t>
            </w:r>
          </w:p>
        </w:tc>
        <w:tc>
          <w:tcPr>
            <w:tcW w:w="508" w:type="pct"/>
          </w:tcPr>
          <w:p w14:paraId="0547BD80" w14:textId="77777777" w:rsidR="002915A1" w:rsidRPr="00362205" w:rsidRDefault="002915A1" w:rsidP="00CD2635">
            <w:pPr>
              <w:rPr>
                <w:rFonts w:ascii="標楷體" w:eastAsia="標楷體" w:hAnsi="標楷體"/>
              </w:rPr>
            </w:pPr>
          </w:p>
        </w:tc>
        <w:tc>
          <w:tcPr>
            <w:tcW w:w="670" w:type="pct"/>
          </w:tcPr>
          <w:p w14:paraId="2C3D958B" w14:textId="77777777" w:rsidR="002915A1" w:rsidRPr="00362205" w:rsidRDefault="002915A1" w:rsidP="00CD2635">
            <w:pPr>
              <w:rPr>
                <w:rFonts w:ascii="標楷體" w:eastAsia="標楷體" w:hAnsi="標楷體"/>
              </w:rPr>
            </w:pPr>
          </w:p>
        </w:tc>
        <w:tc>
          <w:tcPr>
            <w:tcW w:w="291" w:type="pct"/>
          </w:tcPr>
          <w:p w14:paraId="519EB842" w14:textId="19645516" w:rsidR="002915A1" w:rsidRPr="00362205" w:rsidRDefault="004150FD" w:rsidP="00CD2635">
            <w:pPr>
              <w:rPr>
                <w:rFonts w:ascii="標楷體" w:eastAsia="標楷體" w:hAnsi="標楷體"/>
              </w:rPr>
            </w:pPr>
            <w:r>
              <w:rPr>
                <w:rFonts w:ascii="標楷體" w:eastAsia="標楷體" w:hAnsi="標楷體" w:hint="eastAsia"/>
              </w:rPr>
              <w:t>V</w:t>
            </w:r>
          </w:p>
        </w:tc>
        <w:tc>
          <w:tcPr>
            <w:tcW w:w="303" w:type="pct"/>
          </w:tcPr>
          <w:p w14:paraId="510F8FBF" w14:textId="77777777" w:rsidR="002915A1" w:rsidRPr="00362205" w:rsidRDefault="002915A1" w:rsidP="00CD2635">
            <w:pPr>
              <w:rPr>
                <w:rFonts w:ascii="標楷體" w:eastAsia="標楷體" w:hAnsi="標楷體"/>
              </w:rPr>
            </w:pPr>
          </w:p>
        </w:tc>
        <w:tc>
          <w:tcPr>
            <w:tcW w:w="1409" w:type="pct"/>
          </w:tcPr>
          <w:p w14:paraId="5EB9E89A" w14:textId="77777777" w:rsidR="002915A1" w:rsidRDefault="004150FD" w:rsidP="00CD2635">
            <w:pPr>
              <w:rPr>
                <w:rFonts w:ascii="標楷體" w:eastAsia="標楷體" w:hAnsi="標楷體"/>
              </w:rPr>
            </w:pPr>
            <w:r>
              <w:rPr>
                <w:rFonts w:ascii="標楷體" w:eastAsia="標楷體" w:hAnsi="標楷體" w:hint="eastAsia"/>
              </w:rPr>
              <w:t>必須輸入</w:t>
            </w:r>
          </w:p>
          <w:p w14:paraId="6300E00F" w14:textId="77777777" w:rsidR="004150FD" w:rsidRDefault="004150FD" w:rsidP="00CD2635">
            <w:pPr>
              <w:rPr>
                <w:rFonts w:ascii="標楷體" w:eastAsia="標楷體" w:hAnsi="標楷體"/>
              </w:rPr>
            </w:pPr>
            <w:r>
              <w:rPr>
                <w:rFonts w:ascii="標楷體" w:eastAsia="標楷體" w:hAnsi="標楷體" w:hint="eastAsia"/>
              </w:rPr>
              <w:t>1.一般例假日</w:t>
            </w:r>
          </w:p>
          <w:p w14:paraId="5D0A6F12" w14:textId="3D95B128" w:rsidR="004150FD" w:rsidRPr="00362205" w:rsidRDefault="004150FD" w:rsidP="00CD2635">
            <w:pPr>
              <w:rPr>
                <w:rFonts w:ascii="標楷體" w:eastAsia="標楷體" w:hAnsi="標楷體"/>
              </w:rPr>
            </w:pPr>
            <w:r>
              <w:rPr>
                <w:rFonts w:ascii="標楷體" w:eastAsia="標楷體" w:hAnsi="標楷體" w:hint="eastAsia"/>
              </w:rPr>
              <w:t>2.特殊狀況假日</w:t>
            </w:r>
          </w:p>
        </w:tc>
      </w:tr>
    </w:tbl>
    <w:p w14:paraId="54A41042" w14:textId="77777777" w:rsidR="00CD2635" w:rsidRPr="00362205" w:rsidRDefault="00CD2635" w:rsidP="00CD2635">
      <w:pPr>
        <w:tabs>
          <w:tab w:val="left" w:pos="788"/>
        </w:tabs>
        <w:rPr>
          <w:rFonts w:ascii="標楷體" w:eastAsia="標楷體" w:hAnsi="標楷體"/>
        </w:rPr>
      </w:pPr>
    </w:p>
    <w:p w14:paraId="35109084" w14:textId="77777777" w:rsidR="00715EFC" w:rsidRDefault="00715EFC">
      <w:pPr>
        <w:widowControl/>
        <w:rPr>
          <w:rFonts w:ascii="標楷體" w:eastAsia="標楷體" w:hAnsi="標楷體"/>
        </w:rPr>
      </w:pPr>
      <w:r>
        <w:rPr>
          <w:rFonts w:ascii="標楷體" w:eastAsia="標楷體" w:hAnsi="標楷體"/>
        </w:rPr>
        <w:br w:type="page"/>
      </w:r>
    </w:p>
    <w:p w14:paraId="5784D7F1" w14:textId="77777777" w:rsidR="00F06C69" w:rsidRPr="00362205" w:rsidRDefault="00F06C69" w:rsidP="00CD2635">
      <w:pPr>
        <w:tabs>
          <w:tab w:val="left" w:pos="788"/>
        </w:tabs>
        <w:rPr>
          <w:rFonts w:ascii="標楷體" w:eastAsia="標楷體" w:hAnsi="標楷體"/>
        </w:rPr>
      </w:pPr>
    </w:p>
    <w:p w14:paraId="1E5D170A" w14:textId="4F05CBB1" w:rsidR="00E0239D" w:rsidRDefault="00E0239D" w:rsidP="00716379">
      <w:pPr>
        <w:pStyle w:val="3"/>
        <w:numPr>
          <w:ilvl w:val="2"/>
          <w:numId w:val="1"/>
        </w:numPr>
        <w:rPr>
          <w:rFonts w:ascii="標楷體" w:hAnsi="標楷體"/>
        </w:rPr>
      </w:pPr>
      <w:r>
        <w:rPr>
          <w:rFonts w:ascii="標楷體" w:hAnsi="標楷體" w:hint="eastAsia"/>
        </w:rPr>
        <w:t>L6030</w:t>
      </w:r>
      <w:r w:rsidRPr="009C7BAD">
        <w:rPr>
          <w:rFonts w:ascii="標楷體" w:hAnsi="標楷體" w:hint="eastAsia"/>
        </w:rPr>
        <w:t>特殊</w:t>
      </w:r>
      <w:r>
        <w:rPr>
          <w:rFonts w:ascii="標楷體" w:hAnsi="標楷體" w:hint="eastAsia"/>
        </w:rPr>
        <w:t>例假日查詢</w:t>
      </w:r>
    </w:p>
    <w:p w14:paraId="270E3F73" w14:textId="77777777" w:rsidR="00E0239D" w:rsidRPr="00362205" w:rsidRDefault="00E0239D" w:rsidP="00D01BCC">
      <w:pPr>
        <w:pStyle w:val="a"/>
      </w:pPr>
      <w:r w:rsidRPr="00362205">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E0239D" w:rsidRPr="00362205" w14:paraId="57FD0367" w14:textId="77777777" w:rsidTr="00E0239D">
        <w:trPr>
          <w:trHeight w:val="277"/>
        </w:trPr>
        <w:tc>
          <w:tcPr>
            <w:tcW w:w="1548" w:type="dxa"/>
            <w:tcBorders>
              <w:top w:val="single" w:sz="8" w:space="0" w:color="000000"/>
              <w:bottom w:val="single" w:sz="8" w:space="0" w:color="000000"/>
              <w:right w:val="single" w:sz="8" w:space="0" w:color="000000"/>
            </w:tcBorders>
            <w:shd w:val="clear" w:color="auto" w:fill="F3F3F3"/>
          </w:tcPr>
          <w:p w14:paraId="68A4EB94" w14:textId="77777777" w:rsidR="00E0239D" w:rsidRPr="00362205" w:rsidRDefault="00E0239D" w:rsidP="00E0239D">
            <w:pPr>
              <w:rPr>
                <w:rFonts w:ascii="標楷體" w:eastAsia="標楷體" w:hAnsi="標楷體"/>
              </w:rPr>
            </w:pPr>
            <w:r w:rsidRPr="00362205">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795E0BBF" w14:textId="77777777" w:rsidR="00E0239D" w:rsidRDefault="00E0239D" w:rsidP="00E0239D">
            <w:pPr>
              <w:rPr>
                <w:rFonts w:ascii="標楷體" w:eastAsia="標楷體" w:hAnsi="標楷體"/>
              </w:rPr>
            </w:pPr>
            <w:r w:rsidRPr="009C7BAD">
              <w:rPr>
                <w:rFonts w:ascii="標楷體" w:eastAsia="標楷體" w:hAnsi="標楷體" w:hint="eastAsia"/>
              </w:rPr>
              <w:t>特殊</w:t>
            </w:r>
            <w:r>
              <w:rPr>
                <w:rFonts w:ascii="標楷體" w:eastAsia="標楷體" w:hAnsi="標楷體" w:hint="eastAsia"/>
              </w:rPr>
              <w:t>例假日查詢</w:t>
            </w:r>
          </w:p>
          <w:p w14:paraId="6AEE6DF3" w14:textId="4ED787B1" w:rsidR="00E0239D" w:rsidRPr="00362205" w:rsidRDefault="00C14FB7" w:rsidP="00E0239D">
            <w:pPr>
              <w:rPr>
                <w:rFonts w:ascii="標楷體" w:eastAsia="標楷體" w:hAnsi="標楷體"/>
              </w:rPr>
            </w:pPr>
            <w:r>
              <w:rPr>
                <w:rFonts w:ascii="標楷體" w:eastAsia="標楷體" w:hAnsi="標楷體" w:hint="eastAsia"/>
              </w:rPr>
              <w:t>※</w:t>
            </w:r>
            <w:r w:rsidR="00E26C6C">
              <w:rPr>
                <w:rFonts w:ascii="標楷體" w:eastAsia="標楷體" w:hAnsi="標楷體" w:hint="eastAsia"/>
              </w:rPr>
              <w:t>資料庫:</w:t>
            </w:r>
            <w:r w:rsidR="00E26C6C">
              <w:rPr>
                <w:rFonts w:ascii="標楷體" w:eastAsia="標楷體" w:hAnsi="標楷體"/>
              </w:rPr>
              <w:t>TxHoliday</w:t>
            </w:r>
          </w:p>
        </w:tc>
      </w:tr>
      <w:tr w:rsidR="00E0239D" w:rsidRPr="00362205" w14:paraId="3477E895" w14:textId="77777777" w:rsidTr="00E0239D">
        <w:trPr>
          <w:trHeight w:val="277"/>
        </w:trPr>
        <w:tc>
          <w:tcPr>
            <w:tcW w:w="1548" w:type="dxa"/>
            <w:tcBorders>
              <w:top w:val="single" w:sz="8" w:space="0" w:color="000000"/>
              <w:bottom w:val="single" w:sz="8" w:space="0" w:color="000000"/>
              <w:right w:val="single" w:sz="8" w:space="0" w:color="000000"/>
            </w:tcBorders>
            <w:shd w:val="clear" w:color="auto" w:fill="F3F3F3"/>
          </w:tcPr>
          <w:p w14:paraId="207877A3" w14:textId="77777777" w:rsidR="00E0239D" w:rsidRPr="00362205" w:rsidRDefault="00E0239D" w:rsidP="00E0239D">
            <w:pPr>
              <w:rPr>
                <w:rFonts w:ascii="標楷體" w:eastAsia="標楷體" w:hAnsi="標楷體"/>
              </w:rPr>
            </w:pPr>
            <w:r w:rsidRPr="00362205">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48926D4C" w14:textId="77777777" w:rsidR="00E0239D" w:rsidRPr="00362205" w:rsidRDefault="00E0239D" w:rsidP="00E0239D">
            <w:pPr>
              <w:rPr>
                <w:rFonts w:ascii="標楷體" w:eastAsia="標楷體" w:hAnsi="標楷體"/>
              </w:rPr>
            </w:pPr>
          </w:p>
        </w:tc>
      </w:tr>
      <w:tr w:rsidR="00E0239D" w:rsidRPr="00362205" w14:paraId="3EFB14FE" w14:textId="77777777" w:rsidTr="00E0239D">
        <w:trPr>
          <w:trHeight w:val="773"/>
        </w:trPr>
        <w:tc>
          <w:tcPr>
            <w:tcW w:w="1548" w:type="dxa"/>
            <w:tcBorders>
              <w:top w:val="single" w:sz="8" w:space="0" w:color="000000"/>
              <w:bottom w:val="single" w:sz="8" w:space="0" w:color="000000"/>
              <w:right w:val="single" w:sz="8" w:space="0" w:color="000000"/>
            </w:tcBorders>
            <w:shd w:val="clear" w:color="auto" w:fill="F3F3F3"/>
          </w:tcPr>
          <w:p w14:paraId="77226C26" w14:textId="77777777" w:rsidR="00E0239D" w:rsidRPr="00362205" w:rsidRDefault="00E0239D" w:rsidP="00E0239D">
            <w:pPr>
              <w:rPr>
                <w:rFonts w:ascii="標楷體" w:eastAsia="標楷體" w:hAnsi="標楷體"/>
              </w:rPr>
            </w:pPr>
            <w:r w:rsidRPr="00362205">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7E9BEDB4" w14:textId="77777777" w:rsidR="00E0239D" w:rsidRPr="00362205" w:rsidRDefault="00E0239D" w:rsidP="00E0239D">
            <w:pPr>
              <w:rPr>
                <w:rFonts w:ascii="標楷體" w:eastAsia="標楷體" w:hAnsi="標楷體"/>
              </w:rPr>
            </w:pPr>
          </w:p>
        </w:tc>
      </w:tr>
      <w:tr w:rsidR="00E0239D" w:rsidRPr="00362205" w14:paraId="02B3C8F4" w14:textId="77777777" w:rsidTr="00E0239D">
        <w:trPr>
          <w:trHeight w:val="321"/>
        </w:trPr>
        <w:tc>
          <w:tcPr>
            <w:tcW w:w="1548" w:type="dxa"/>
            <w:tcBorders>
              <w:top w:val="single" w:sz="8" w:space="0" w:color="000000"/>
              <w:bottom w:val="single" w:sz="8" w:space="0" w:color="000000"/>
              <w:right w:val="single" w:sz="8" w:space="0" w:color="000000"/>
            </w:tcBorders>
            <w:shd w:val="clear" w:color="auto" w:fill="F3F3F3"/>
          </w:tcPr>
          <w:p w14:paraId="41611ED4" w14:textId="77777777" w:rsidR="00E0239D" w:rsidRPr="00362205" w:rsidRDefault="00E0239D" w:rsidP="00E0239D">
            <w:pPr>
              <w:rPr>
                <w:rFonts w:ascii="標楷體" w:eastAsia="標楷體" w:hAnsi="標楷體"/>
              </w:rPr>
            </w:pPr>
            <w:r w:rsidRPr="00362205">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45E87A97" w14:textId="77777777" w:rsidR="00E0239D" w:rsidRPr="00362205" w:rsidRDefault="00E0239D" w:rsidP="00E0239D">
            <w:pPr>
              <w:rPr>
                <w:rFonts w:ascii="標楷體" w:eastAsia="標楷體" w:hAnsi="標楷體"/>
              </w:rPr>
            </w:pPr>
          </w:p>
        </w:tc>
      </w:tr>
      <w:tr w:rsidR="00E0239D" w:rsidRPr="00362205" w14:paraId="4569B7F1" w14:textId="77777777" w:rsidTr="00E0239D">
        <w:trPr>
          <w:trHeight w:val="1311"/>
        </w:trPr>
        <w:tc>
          <w:tcPr>
            <w:tcW w:w="1548" w:type="dxa"/>
            <w:tcBorders>
              <w:top w:val="single" w:sz="8" w:space="0" w:color="000000"/>
              <w:bottom w:val="single" w:sz="8" w:space="0" w:color="000000"/>
              <w:right w:val="single" w:sz="8" w:space="0" w:color="000000"/>
            </w:tcBorders>
            <w:shd w:val="clear" w:color="auto" w:fill="F3F3F3"/>
          </w:tcPr>
          <w:p w14:paraId="4630E0CD" w14:textId="77777777" w:rsidR="00E0239D" w:rsidRPr="00362205" w:rsidRDefault="00E0239D" w:rsidP="00E0239D">
            <w:pPr>
              <w:rPr>
                <w:rFonts w:ascii="標楷體" w:eastAsia="標楷體" w:hAnsi="標楷體"/>
              </w:rPr>
            </w:pPr>
            <w:r w:rsidRPr="00362205">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5C2D0019" w14:textId="77777777" w:rsidR="00E0239D" w:rsidRPr="00362205" w:rsidRDefault="00E0239D" w:rsidP="00E0239D">
            <w:pPr>
              <w:rPr>
                <w:rFonts w:ascii="標楷體" w:eastAsia="標楷體" w:hAnsi="標楷體"/>
              </w:rPr>
            </w:pPr>
          </w:p>
        </w:tc>
      </w:tr>
      <w:tr w:rsidR="00E0239D" w:rsidRPr="00362205" w14:paraId="20A34C28" w14:textId="77777777" w:rsidTr="00E0239D">
        <w:trPr>
          <w:trHeight w:val="278"/>
        </w:trPr>
        <w:tc>
          <w:tcPr>
            <w:tcW w:w="1548" w:type="dxa"/>
            <w:tcBorders>
              <w:top w:val="single" w:sz="8" w:space="0" w:color="000000"/>
              <w:bottom w:val="single" w:sz="8" w:space="0" w:color="000000"/>
              <w:right w:val="single" w:sz="8" w:space="0" w:color="000000"/>
            </w:tcBorders>
            <w:shd w:val="clear" w:color="auto" w:fill="F3F3F3"/>
          </w:tcPr>
          <w:p w14:paraId="03C271DF" w14:textId="77777777" w:rsidR="00E0239D" w:rsidRPr="00362205" w:rsidRDefault="00E0239D" w:rsidP="00E0239D">
            <w:pPr>
              <w:rPr>
                <w:rFonts w:ascii="標楷體" w:eastAsia="標楷體" w:hAnsi="標楷體"/>
              </w:rPr>
            </w:pPr>
            <w:r w:rsidRPr="00362205">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559718E7" w14:textId="77777777" w:rsidR="00E0239D" w:rsidRPr="00362205" w:rsidRDefault="00E0239D" w:rsidP="00E0239D">
            <w:pPr>
              <w:rPr>
                <w:rFonts w:ascii="標楷體" w:eastAsia="標楷體" w:hAnsi="標楷體"/>
              </w:rPr>
            </w:pPr>
          </w:p>
        </w:tc>
      </w:tr>
      <w:tr w:rsidR="00E0239D" w:rsidRPr="00362205" w14:paraId="4D8D773D" w14:textId="77777777" w:rsidTr="00E0239D">
        <w:trPr>
          <w:trHeight w:val="358"/>
        </w:trPr>
        <w:tc>
          <w:tcPr>
            <w:tcW w:w="1548" w:type="dxa"/>
            <w:tcBorders>
              <w:top w:val="single" w:sz="8" w:space="0" w:color="000000"/>
              <w:bottom w:val="single" w:sz="8" w:space="0" w:color="000000"/>
              <w:right w:val="single" w:sz="8" w:space="0" w:color="000000"/>
            </w:tcBorders>
            <w:shd w:val="clear" w:color="auto" w:fill="F3F3F3"/>
          </w:tcPr>
          <w:p w14:paraId="33AD6623" w14:textId="77777777" w:rsidR="00E0239D" w:rsidRPr="00362205" w:rsidRDefault="00E0239D" w:rsidP="00E0239D">
            <w:pPr>
              <w:rPr>
                <w:rFonts w:ascii="標楷體" w:eastAsia="標楷體" w:hAnsi="標楷體"/>
              </w:rPr>
            </w:pPr>
            <w:r w:rsidRPr="00362205">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1E340AC2" w14:textId="77777777" w:rsidR="00E0239D" w:rsidRPr="00362205" w:rsidRDefault="00E0239D" w:rsidP="00E0239D">
            <w:pPr>
              <w:rPr>
                <w:rFonts w:ascii="標楷體" w:eastAsia="標楷體" w:hAnsi="標楷體"/>
              </w:rPr>
            </w:pPr>
          </w:p>
        </w:tc>
      </w:tr>
      <w:tr w:rsidR="00E0239D" w:rsidRPr="00362205" w14:paraId="1212CCBC" w14:textId="77777777" w:rsidTr="00E0239D">
        <w:trPr>
          <w:trHeight w:val="278"/>
        </w:trPr>
        <w:tc>
          <w:tcPr>
            <w:tcW w:w="1548" w:type="dxa"/>
            <w:tcBorders>
              <w:top w:val="single" w:sz="8" w:space="0" w:color="000000"/>
              <w:bottom w:val="single" w:sz="8" w:space="0" w:color="000000"/>
              <w:right w:val="single" w:sz="8" w:space="0" w:color="000000"/>
            </w:tcBorders>
            <w:shd w:val="clear" w:color="auto" w:fill="F3F3F3"/>
          </w:tcPr>
          <w:p w14:paraId="472432EE" w14:textId="77777777" w:rsidR="00E0239D" w:rsidRPr="00362205" w:rsidRDefault="00E0239D" w:rsidP="00E0239D">
            <w:pPr>
              <w:rPr>
                <w:rFonts w:ascii="標楷體" w:eastAsia="標楷體" w:hAnsi="標楷體"/>
              </w:rPr>
            </w:pPr>
            <w:r w:rsidRPr="00362205">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52C2B125" w14:textId="77777777" w:rsidR="00E0239D" w:rsidRPr="00362205" w:rsidRDefault="00E0239D" w:rsidP="00E0239D">
            <w:pPr>
              <w:rPr>
                <w:rFonts w:ascii="標楷體" w:eastAsia="標楷體" w:hAnsi="標楷體"/>
              </w:rPr>
            </w:pPr>
          </w:p>
        </w:tc>
      </w:tr>
    </w:tbl>
    <w:p w14:paraId="7644F82C" w14:textId="77777777" w:rsidR="00E0239D" w:rsidRDefault="00E0239D" w:rsidP="00E0239D">
      <w:pPr>
        <w:ind w:left="1440"/>
      </w:pPr>
    </w:p>
    <w:p w14:paraId="4EF1B2CF" w14:textId="3E28E1DD" w:rsidR="00E0239D" w:rsidRDefault="00E0239D" w:rsidP="00D01BCC">
      <w:pPr>
        <w:pStyle w:val="a"/>
      </w:pPr>
      <w:r w:rsidRPr="00362205">
        <w:t>UI畫面</w:t>
      </w:r>
      <w:r>
        <w:rPr>
          <w:rFonts w:hint="eastAsia"/>
        </w:rPr>
        <w:t>:</w:t>
      </w:r>
    </w:p>
    <w:p w14:paraId="29658EBC" w14:textId="77777777" w:rsidR="00E0239D" w:rsidRPr="00B56858" w:rsidRDefault="00E0239D" w:rsidP="00E0239D">
      <w:pPr>
        <w:rPr>
          <w:rFonts w:ascii="標楷體" w:eastAsia="標楷體" w:hAnsi="標楷體"/>
        </w:rPr>
      </w:pPr>
      <w:r>
        <w:rPr>
          <w:rFonts w:ascii="標楷體" w:eastAsia="標楷體" w:hAnsi="標楷體" w:hint="eastAsia"/>
        </w:rPr>
        <w:t>輸入畫面:</w:t>
      </w:r>
    </w:p>
    <w:p w14:paraId="38218C7A" w14:textId="4E3A96C9" w:rsidR="00E0239D" w:rsidRPr="00B56858" w:rsidRDefault="006D714B" w:rsidP="00E0239D">
      <w:r w:rsidRPr="006D714B">
        <w:rPr>
          <w:noProof/>
        </w:rPr>
        <w:drawing>
          <wp:inline distT="0" distB="0" distL="0" distR="0" wp14:anchorId="38B773B6" wp14:editId="41A7A301">
            <wp:extent cx="6479540" cy="1160780"/>
            <wp:effectExtent l="0" t="0" r="0" b="1270"/>
            <wp:docPr id="135" name="圖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479540" cy="1160780"/>
                    </a:xfrm>
                    <a:prstGeom prst="rect">
                      <a:avLst/>
                    </a:prstGeom>
                  </pic:spPr>
                </pic:pic>
              </a:graphicData>
            </a:graphic>
          </wp:inline>
        </w:drawing>
      </w:r>
    </w:p>
    <w:p w14:paraId="7A16F76A" w14:textId="77777777" w:rsidR="00E0239D" w:rsidRDefault="00E0239D" w:rsidP="00E0239D"/>
    <w:p w14:paraId="5E1E8834" w14:textId="77777777" w:rsidR="00E0239D" w:rsidRPr="00362205" w:rsidRDefault="00E0239D" w:rsidP="00D01BCC">
      <w:pPr>
        <w:pStyle w:val="a"/>
      </w:pPr>
      <w:r>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67"/>
        <w:gridCol w:w="1712"/>
        <w:gridCol w:w="696"/>
        <w:gridCol w:w="1494"/>
        <w:gridCol w:w="701"/>
        <w:gridCol w:w="675"/>
        <w:gridCol w:w="696"/>
        <w:gridCol w:w="3529"/>
      </w:tblGrid>
      <w:tr w:rsidR="00E0239D" w:rsidRPr="00362205" w14:paraId="38977C38" w14:textId="77777777" w:rsidTr="0022279A">
        <w:trPr>
          <w:trHeight w:val="388"/>
          <w:jc w:val="center"/>
        </w:trPr>
        <w:tc>
          <w:tcPr>
            <w:tcW w:w="567" w:type="dxa"/>
            <w:vMerge w:val="restart"/>
          </w:tcPr>
          <w:p w14:paraId="545C25E8" w14:textId="77777777" w:rsidR="00E0239D" w:rsidRPr="00362205" w:rsidRDefault="00E0239D" w:rsidP="00E0239D">
            <w:pPr>
              <w:rPr>
                <w:rFonts w:ascii="標楷體" w:eastAsia="標楷體" w:hAnsi="標楷體"/>
              </w:rPr>
            </w:pPr>
            <w:r w:rsidRPr="00362205">
              <w:rPr>
                <w:rFonts w:ascii="標楷體" w:eastAsia="標楷體" w:hAnsi="標楷體"/>
              </w:rPr>
              <w:t>序號</w:t>
            </w:r>
          </w:p>
        </w:tc>
        <w:tc>
          <w:tcPr>
            <w:tcW w:w="1712" w:type="dxa"/>
            <w:vMerge w:val="restart"/>
          </w:tcPr>
          <w:p w14:paraId="6E270826" w14:textId="77777777" w:rsidR="00E0239D" w:rsidRPr="00362205" w:rsidRDefault="00E0239D" w:rsidP="00E0239D">
            <w:pPr>
              <w:rPr>
                <w:rFonts w:ascii="標楷體" w:eastAsia="標楷體" w:hAnsi="標楷體"/>
              </w:rPr>
            </w:pPr>
            <w:r w:rsidRPr="00362205">
              <w:rPr>
                <w:rFonts w:ascii="標楷體" w:eastAsia="標楷體" w:hAnsi="標楷體"/>
              </w:rPr>
              <w:t>欄位</w:t>
            </w:r>
          </w:p>
        </w:tc>
        <w:tc>
          <w:tcPr>
            <w:tcW w:w="4262" w:type="dxa"/>
            <w:gridSpan w:val="5"/>
          </w:tcPr>
          <w:p w14:paraId="6A7095F5" w14:textId="77777777" w:rsidR="00E0239D" w:rsidRPr="00362205" w:rsidRDefault="00E0239D" w:rsidP="00E0239D">
            <w:pPr>
              <w:jc w:val="center"/>
              <w:rPr>
                <w:rFonts w:ascii="標楷體" w:eastAsia="標楷體" w:hAnsi="標楷體"/>
              </w:rPr>
            </w:pPr>
            <w:r w:rsidRPr="00362205">
              <w:rPr>
                <w:rFonts w:ascii="標楷體" w:eastAsia="標楷體" w:hAnsi="標楷體"/>
              </w:rPr>
              <w:t>說明</w:t>
            </w:r>
          </w:p>
        </w:tc>
        <w:tc>
          <w:tcPr>
            <w:tcW w:w="3529" w:type="dxa"/>
            <w:vMerge w:val="restart"/>
          </w:tcPr>
          <w:p w14:paraId="7C35D774" w14:textId="77777777" w:rsidR="00E0239D" w:rsidRPr="00362205" w:rsidRDefault="00E0239D" w:rsidP="00E0239D">
            <w:pPr>
              <w:rPr>
                <w:rFonts w:ascii="標楷體" w:eastAsia="標楷體" w:hAnsi="標楷體"/>
              </w:rPr>
            </w:pPr>
            <w:r w:rsidRPr="00362205">
              <w:rPr>
                <w:rFonts w:ascii="標楷體" w:eastAsia="標楷體" w:hAnsi="標楷體"/>
              </w:rPr>
              <w:t>處理邏輯及注意事項</w:t>
            </w:r>
          </w:p>
        </w:tc>
      </w:tr>
      <w:tr w:rsidR="00E0239D" w:rsidRPr="00362205" w14:paraId="28B61DB8" w14:textId="77777777" w:rsidTr="0022279A">
        <w:trPr>
          <w:trHeight w:val="244"/>
          <w:jc w:val="center"/>
        </w:trPr>
        <w:tc>
          <w:tcPr>
            <w:tcW w:w="567" w:type="dxa"/>
            <w:vMerge/>
          </w:tcPr>
          <w:p w14:paraId="26854C95" w14:textId="77777777" w:rsidR="00E0239D" w:rsidRPr="00362205" w:rsidRDefault="00E0239D" w:rsidP="00E0239D">
            <w:pPr>
              <w:rPr>
                <w:rFonts w:ascii="標楷體" w:eastAsia="標楷體" w:hAnsi="標楷體"/>
              </w:rPr>
            </w:pPr>
          </w:p>
        </w:tc>
        <w:tc>
          <w:tcPr>
            <w:tcW w:w="1712" w:type="dxa"/>
            <w:vMerge/>
          </w:tcPr>
          <w:p w14:paraId="62D7BA9B" w14:textId="77777777" w:rsidR="00E0239D" w:rsidRPr="00362205" w:rsidRDefault="00E0239D" w:rsidP="00E0239D">
            <w:pPr>
              <w:rPr>
                <w:rFonts w:ascii="標楷體" w:eastAsia="標楷體" w:hAnsi="標楷體"/>
              </w:rPr>
            </w:pPr>
          </w:p>
        </w:tc>
        <w:tc>
          <w:tcPr>
            <w:tcW w:w="696" w:type="dxa"/>
          </w:tcPr>
          <w:p w14:paraId="091EBB48" w14:textId="77777777" w:rsidR="00E0239D" w:rsidRPr="00362205" w:rsidRDefault="00E0239D" w:rsidP="00E0239D">
            <w:pPr>
              <w:rPr>
                <w:rFonts w:ascii="標楷體" w:eastAsia="標楷體" w:hAnsi="標楷體"/>
              </w:rPr>
            </w:pPr>
            <w:r w:rsidRPr="004E09B8">
              <w:rPr>
                <w:rFonts w:ascii="標楷體" w:eastAsia="標楷體" w:hAnsi="標楷體" w:hint="eastAsia"/>
              </w:rPr>
              <w:t>資料型態長度</w:t>
            </w:r>
          </w:p>
        </w:tc>
        <w:tc>
          <w:tcPr>
            <w:tcW w:w="1494" w:type="dxa"/>
          </w:tcPr>
          <w:p w14:paraId="7B036D01" w14:textId="77777777" w:rsidR="00E0239D" w:rsidRPr="00362205" w:rsidRDefault="00E0239D" w:rsidP="00E0239D">
            <w:pPr>
              <w:rPr>
                <w:rFonts w:ascii="標楷體" w:eastAsia="標楷體" w:hAnsi="標楷體"/>
              </w:rPr>
            </w:pPr>
            <w:r w:rsidRPr="00362205">
              <w:rPr>
                <w:rFonts w:ascii="標楷體" w:eastAsia="標楷體" w:hAnsi="標楷體"/>
              </w:rPr>
              <w:t>預設值</w:t>
            </w:r>
          </w:p>
        </w:tc>
        <w:tc>
          <w:tcPr>
            <w:tcW w:w="701" w:type="dxa"/>
          </w:tcPr>
          <w:p w14:paraId="4D79B3E0" w14:textId="77777777" w:rsidR="00E0239D" w:rsidRPr="00362205" w:rsidRDefault="00E0239D" w:rsidP="00E0239D">
            <w:pPr>
              <w:rPr>
                <w:rFonts w:ascii="標楷體" w:eastAsia="標楷體" w:hAnsi="標楷體"/>
              </w:rPr>
            </w:pPr>
            <w:r w:rsidRPr="00362205">
              <w:rPr>
                <w:rFonts w:ascii="標楷體" w:eastAsia="標楷體" w:hAnsi="標楷體"/>
              </w:rPr>
              <w:t>選單內容</w:t>
            </w:r>
          </w:p>
        </w:tc>
        <w:tc>
          <w:tcPr>
            <w:tcW w:w="675" w:type="dxa"/>
          </w:tcPr>
          <w:p w14:paraId="50F68399" w14:textId="77777777" w:rsidR="00E0239D" w:rsidRPr="00362205" w:rsidRDefault="00E0239D" w:rsidP="00E0239D">
            <w:pPr>
              <w:rPr>
                <w:rFonts w:ascii="標楷體" w:eastAsia="標楷體" w:hAnsi="標楷體"/>
              </w:rPr>
            </w:pPr>
            <w:r w:rsidRPr="00362205">
              <w:rPr>
                <w:rFonts w:ascii="標楷體" w:eastAsia="標楷體" w:hAnsi="標楷體"/>
              </w:rPr>
              <w:t>必填</w:t>
            </w:r>
          </w:p>
        </w:tc>
        <w:tc>
          <w:tcPr>
            <w:tcW w:w="696" w:type="dxa"/>
          </w:tcPr>
          <w:p w14:paraId="1C235BA7" w14:textId="77777777" w:rsidR="00E0239D" w:rsidRPr="00362205" w:rsidRDefault="00E0239D" w:rsidP="00E0239D">
            <w:pPr>
              <w:rPr>
                <w:rFonts w:ascii="標楷體" w:eastAsia="標楷體" w:hAnsi="標楷體"/>
              </w:rPr>
            </w:pPr>
            <w:r w:rsidRPr="00362205">
              <w:rPr>
                <w:rFonts w:ascii="標楷體" w:eastAsia="標楷體" w:hAnsi="標楷體"/>
              </w:rPr>
              <w:t>R/W</w:t>
            </w:r>
          </w:p>
        </w:tc>
        <w:tc>
          <w:tcPr>
            <w:tcW w:w="3529" w:type="dxa"/>
            <w:vMerge/>
          </w:tcPr>
          <w:p w14:paraId="137FCBB2" w14:textId="77777777" w:rsidR="00E0239D" w:rsidRPr="00362205" w:rsidRDefault="00E0239D" w:rsidP="00E0239D">
            <w:pPr>
              <w:rPr>
                <w:rFonts w:ascii="標楷體" w:eastAsia="標楷體" w:hAnsi="標楷體"/>
              </w:rPr>
            </w:pPr>
          </w:p>
        </w:tc>
      </w:tr>
      <w:tr w:rsidR="00E0239D" w:rsidRPr="00362205" w14:paraId="5B586A38" w14:textId="77777777" w:rsidTr="0022279A">
        <w:trPr>
          <w:trHeight w:val="244"/>
          <w:jc w:val="center"/>
        </w:trPr>
        <w:tc>
          <w:tcPr>
            <w:tcW w:w="567" w:type="dxa"/>
          </w:tcPr>
          <w:p w14:paraId="6D9EDC34" w14:textId="77777777" w:rsidR="00E0239D" w:rsidRPr="00362205" w:rsidRDefault="00E0239D" w:rsidP="00E0239D">
            <w:pPr>
              <w:rPr>
                <w:rFonts w:ascii="標楷體" w:eastAsia="標楷體" w:hAnsi="標楷體"/>
              </w:rPr>
            </w:pPr>
            <w:r w:rsidRPr="00362205">
              <w:rPr>
                <w:rFonts w:ascii="標楷體" w:eastAsia="標楷體" w:hAnsi="標楷體" w:hint="eastAsia"/>
              </w:rPr>
              <w:t>1.</w:t>
            </w:r>
          </w:p>
        </w:tc>
        <w:tc>
          <w:tcPr>
            <w:tcW w:w="1712" w:type="dxa"/>
          </w:tcPr>
          <w:p w14:paraId="0272B839" w14:textId="5F7BDB8A" w:rsidR="00E0239D" w:rsidRPr="00362205" w:rsidRDefault="006D714B" w:rsidP="00E0239D">
            <w:pPr>
              <w:rPr>
                <w:rFonts w:ascii="標楷體" w:eastAsia="標楷體" w:hAnsi="標楷體"/>
              </w:rPr>
            </w:pPr>
            <w:r>
              <w:rPr>
                <w:rFonts w:ascii="標楷體" w:eastAsia="標楷體" w:hAnsi="標楷體" w:hint="eastAsia"/>
              </w:rPr>
              <w:t>假日年起日</w:t>
            </w:r>
          </w:p>
        </w:tc>
        <w:tc>
          <w:tcPr>
            <w:tcW w:w="696" w:type="dxa"/>
          </w:tcPr>
          <w:p w14:paraId="0612039B" w14:textId="404151E8" w:rsidR="00E0239D" w:rsidRPr="00362205" w:rsidRDefault="006D714B" w:rsidP="00E0239D">
            <w:pPr>
              <w:rPr>
                <w:rFonts w:ascii="標楷體" w:eastAsia="標楷體" w:hAnsi="標楷體"/>
              </w:rPr>
            </w:pPr>
            <w:r>
              <w:rPr>
                <w:rFonts w:ascii="標楷體" w:eastAsia="標楷體" w:hAnsi="標楷體" w:hint="eastAsia"/>
              </w:rPr>
              <w:t>9(3)</w:t>
            </w:r>
          </w:p>
        </w:tc>
        <w:tc>
          <w:tcPr>
            <w:tcW w:w="1494" w:type="dxa"/>
          </w:tcPr>
          <w:p w14:paraId="7C20FAD1" w14:textId="594FA873" w:rsidR="00E0239D" w:rsidRPr="00362205" w:rsidRDefault="00673954" w:rsidP="00E0239D">
            <w:pPr>
              <w:rPr>
                <w:rFonts w:ascii="標楷體" w:eastAsia="標楷體" w:hAnsi="標楷體"/>
              </w:rPr>
            </w:pPr>
            <w:r>
              <w:rPr>
                <w:rFonts w:ascii="標楷體" w:eastAsia="標楷體" w:hAnsi="標楷體" w:hint="eastAsia"/>
              </w:rPr>
              <w:t>會計日年</w:t>
            </w:r>
          </w:p>
        </w:tc>
        <w:tc>
          <w:tcPr>
            <w:tcW w:w="701" w:type="dxa"/>
          </w:tcPr>
          <w:p w14:paraId="18432CE3" w14:textId="77777777" w:rsidR="00E0239D" w:rsidRPr="00362205" w:rsidRDefault="00E0239D" w:rsidP="00E0239D">
            <w:pPr>
              <w:rPr>
                <w:rFonts w:ascii="標楷體" w:eastAsia="標楷體" w:hAnsi="標楷體"/>
              </w:rPr>
            </w:pPr>
          </w:p>
        </w:tc>
        <w:tc>
          <w:tcPr>
            <w:tcW w:w="675" w:type="dxa"/>
          </w:tcPr>
          <w:p w14:paraId="641DCCAA" w14:textId="58256067" w:rsidR="00E0239D" w:rsidRPr="00362205" w:rsidRDefault="00673954" w:rsidP="00E0239D">
            <w:pPr>
              <w:rPr>
                <w:rFonts w:ascii="標楷體" w:eastAsia="標楷體" w:hAnsi="標楷體"/>
              </w:rPr>
            </w:pPr>
            <w:r>
              <w:rPr>
                <w:rFonts w:ascii="標楷體" w:eastAsia="標楷體" w:hAnsi="標楷體" w:hint="eastAsia"/>
              </w:rPr>
              <w:t>V</w:t>
            </w:r>
          </w:p>
        </w:tc>
        <w:tc>
          <w:tcPr>
            <w:tcW w:w="696" w:type="dxa"/>
          </w:tcPr>
          <w:p w14:paraId="66418B8B" w14:textId="77777777" w:rsidR="00E0239D" w:rsidRPr="00362205" w:rsidRDefault="00E0239D" w:rsidP="00E0239D">
            <w:pPr>
              <w:rPr>
                <w:rFonts w:ascii="標楷體" w:eastAsia="標楷體" w:hAnsi="標楷體"/>
              </w:rPr>
            </w:pPr>
          </w:p>
        </w:tc>
        <w:tc>
          <w:tcPr>
            <w:tcW w:w="3529" w:type="dxa"/>
          </w:tcPr>
          <w:p w14:paraId="7B934203" w14:textId="234DB4E8" w:rsidR="00673954" w:rsidRPr="00362205" w:rsidRDefault="00673954" w:rsidP="00E0239D">
            <w:pPr>
              <w:rPr>
                <w:rFonts w:ascii="標楷體" w:eastAsia="標楷體" w:hAnsi="標楷體"/>
              </w:rPr>
            </w:pPr>
            <w:r>
              <w:rPr>
                <w:rFonts w:ascii="標楷體" w:eastAsia="標楷體" w:hAnsi="標楷體" w:hint="eastAsia"/>
              </w:rPr>
              <w:t>必須輸入</w:t>
            </w:r>
          </w:p>
        </w:tc>
      </w:tr>
      <w:tr w:rsidR="006D714B" w:rsidRPr="00362205" w14:paraId="14F933F5" w14:textId="77777777" w:rsidTr="0022279A">
        <w:trPr>
          <w:trHeight w:val="244"/>
          <w:jc w:val="center"/>
        </w:trPr>
        <w:tc>
          <w:tcPr>
            <w:tcW w:w="567" w:type="dxa"/>
          </w:tcPr>
          <w:p w14:paraId="016178A1" w14:textId="3A2CC1D3" w:rsidR="006D714B" w:rsidRPr="00362205" w:rsidRDefault="006D714B" w:rsidP="00E0239D">
            <w:pPr>
              <w:rPr>
                <w:rFonts w:ascii="標楷體" w:eastAsia="標楷體" w:hAnsi="標楷體"/>
              </w:rPr>
            </w:pPr>
            <w:r>
              <w:rPr>
                <w:rFonts w:ascii="標楷體" w:eastAsia="標楷體" w:hAnsi="標楷體" w:hint="eastAsia"/>
              </w:rPr>
              <w:t>2.</w:t>
            </w:r>
          </w:p>
        </w:tc>
        <w:tc>
          <w:tcPr>
            <w:tcW w:w="1712" w:type="dxa"/>
          </w:tcPr>
          <w:p w14:paraId="135D5B2F" w14:textId="7503CC21" w:rsidR="006D714B" w:rsidRDefault="006D714B" w:rsidP="00E0239D">
            <w:pPr>
              <w:rPr>
                <w:rFonts w:ascii="標楷體" w:eastAsia="標楷體" w:hAnsi="標楷體"/>
              </w:rPr>
            </w:pPr>
            <w:r>
              <w:rPr>
                <w:rFonts w:ascii="標楷體" w:eastAsia="標楷體" w:hAnsi="標楷體" w:hint="eastAsia"/>
              </w:rPr>
              <w:t>假日月起日</w:t>
            </w:r>
          </w:p>
        </w:tc>
        <w:tc>
          <w:tcPr>
            <w:tcW w:w="696" w:type="dxa"/>
          </w:tcPr>
          <w:p w14:paraId="7F7FD15E" w14:textId="6CEAF5A5" w:rsidR="006D714B" w:rsidRDefault="006D714B" w:rsidP="00E0239D">
            <w:pPr>
              <w:rPr>
                <w:rFonts w:ascii="標楷體" w:eastAsia="標楷體" w:hAnsi="標楷體"/>
              </w:rPr>
            </w:pPr>
            <w:r>
              <w:rPr>
                <w:rFonts w:ascii="標楷體" w:eastAsia="標楷體" w:hAnsi="標楷體" w:hint="eastAsia"/>
              </w:rPr>
              <w:t>9</w:t>
            </w:r>
            <w:r>
              <w:rPr>
                <w:rFonts w:ascii="標楷體" w:eastAsia="標楷體" w:hAnsi="標楷體"/>
              </w:rPr>
              <w:t>(2)</w:t>
            </w:r>
          </w:p>
        </w:tc>
        <w:tc>
          <w:tcPr>
            <w:tcW w:w="1494" w:type="dxa"/>
          </w:tcPr>
          <w:p w14:paraId="659010CC" w14:textId="668370E7" w:rsidR="006D714B" w:rsidRPr="00362205" w:rsidRDefault="00673954" w:rsidP="00E0239D">
            <w:pPr>
              <w:rPr>
                <w:rFonts w:ascii="標楷體" w:eastAsia="標楷體" w:hAnsi="標楷體"/>
              </w:rPr>
            </w:pPr>
            <w:r>
              <w:rPr>
                <w:rFonts w:ascii="標楷體" w:eastAsia="標楷體" w:hAnsi="標楷體" w:hint="eastAsia"/>
              </w:rPr>
              <w:t>1</w:t>
            </w:r>
          </w:p>
        </w:tc>
        <w:tc>
          <w:tcPr>
            <w:tcW w:w="701" w:type="dxa"/>
          </w:tcPr>
          <w:p w14:paraId="62E15E44" w14:textId="77777777" w:rsidR="006D714B" w:rsidRPr="00362205" w:rsidRDefault="006D714B" w:rsidP="00E0239D">
            <w:pPr>
              <w:rPr>
                <w:rFonts w:ascii="標楷體" w:eastAsia="標楷體" w:hAnsi="標楷體"/>
              </w:rPr>
            </w:pPr>
          </w:p>
        </w:tc>
        <w:tc>
          <w:tcPr>
            <w:tcW w:w="675" w:type="dxa"/>
          </w:tcPr>
          <w:p w14:paraId="7AEA2FB7" w14:textId="28164491" w:rsidR="006D714B" w:rsidRPr="00362205" w:rsidRDefault="006D714B" w:rsidP="00E0239D">
            <w:pPr>
              <w:rPr>
                <w:rFonts w:ascii="標楷體" w:eastAsia="標楷體" w:hAnsi="標楷體"/>
              </w:rPr>
            </w:pPr>
          </w:p>
        </w:tc>
        <w:tc>
          <w:tcPr>
            <w:tcW w:w="696" w:type="dxa"/>
          </w:tcPr>
          <w:p w14:paraId="05357798" w14:textId="77777777" w:rsidR="006D714B" w:rsidRPr="00362205" w:rsidRDefault="006D714B" w:rsidP="00E0239D">
            <w:pPr>
              <w:rPr>
                <w:rFonts w:ascii="標楷體" w:eastAsia="標楷體" w:hAnsi="標楷體"/>
              </w:rPr>
            </w:pPr>
          </w:p>
        </w:tc>
        <w:tc>
          <w:tcPr>
            <w:tcW w:w="3529" w:type="dxa"/>
          </w:tcPr>
          <w:p w14:paraId="6F39BC49" w14:textId="0EAECE94" w:rsidR="006D714B" w:rsidRDefault="00673954" w:rsidP="00E0239D">
            <w:pPr>
              <w:rPr>
                <w:rFonts w:ascii="標楷體" w:eastAsia="標楷體" w:hAnsi="標楷體"/>
              </w:rPr>
            </w:pPr>
            <w:r>
              <w:rPr>
                <w:rFonts w:ascii="標楷體" w:eastAsia="標楷體" w:hAnsi="標楷體" w:hint="eastAsia"/>
              </w:rPr>
              <w:t>可不輸入,預設1</w:t>
            </w:r>
          </w:p>
        </w:tc>
      </w:tr>
      <w:tr w:rsidR="006D714B" w:rsidRPr="00362205" w14:paraId="6D59E4CB" w14:textId="77777777" w:rsidTr="0022279A">
        <w:trPr>
          <w:trHeight w:val="244"/>
          <w:jc w:val="center"/>
        </w:trPr>
        <w:tc>
          <w:tcPr>
            <w:tcW w:w="567" w:type="dxa"/>
          </w:tcPr>
          <w:p w14:paraId="7A910B4C" w14:textId="6EB0EDAA" w:rsidR="006D714B" w:rsidRDefault="006D714B" w:rsidP="00E0239D">
            <w:pPr>
              <w:rPr>
                <w:rFonts w:ascii="標楷體" w:eastAsia="標楷體" w:hAnsi="標楷體"/>
              </w:rPr>
            </w:pPr>
            <w:r>
              <w:rPr>
                <w:rFonts w:ascii="標楷體" w:eastAsia="標楷體" w:hAnsi="標楷體" w:hint="eastAsia"/>
              </w:rPr>
              <w:t>3</w:t>
            </w:r>
            <w:r>
              <w:rPr>
                <w:rFonts w:ascii="標楷體" w:eastAsia="標楷體" w:hAnsi="標楷體"/>
              </w:rPr>
              <w:t>.</w:t>
            </w:r>
          </w:p>
        </w:tc>
        <w:tc>
          <w:tcPr>
            <w:tcW w:w="1712" w:type="dxa"/>
          </w:tcPr>
          <w:p w14:paraId="296B52EE" w14:textId="4D9D80D6" w:rsidR="006D714B" w:rsidRDefault="006D714B" w:rsidP="00E0239D">
            <w:pPr>
              <w:rPr>
                <w:rFonts w:ascii="標楷體" w:eastAsia="標楷體" w:hAnsi="標楷體"/>
              </w:rPr>
            </w:pPr>
            <w:r>
              <w:rPr>
                <w:rFonts w:ascii="標楷體" w:eastAsia="標楷體" w:hAnsi="標楷體" w:hint="eastAsia"/>
              </w:rPr>
              <w:t>假日年</w:t>
            </w:r>
            <w:r w:rsidR="00673954">
              <w:rPr>
                <w:rFonts w:ascii="標楷體" w:eastAsia="標楷體" w:hAnsi="標楷體" w:hint="eastAsia"/>
              </w:rPr>
              <w:t>迄</w:t>
            </w:r>
            <w:r>
              <w:rPr>
                <w:rFonts w:ascii="標楷體" w:eastAsia="標楷體" w:hAnsi="標楷體" w:hint="eastAsia"/>
              </w:rPr>
              <w:t>日</w:t>
            </w:r>
          </w:p>
        </w:tc>
        <w:tc>
          <w:tcPr>
            <w:tcW w:w="696" w:type="dxa"/>
          </w:tcPr>
          <w:p w14:paraId="155932BB" w14:textId="6D7BF5B0" w:rsidR="006D714B" w:rsidRDefault="006D714B" w:rsidP="00E0239D">
            <w:pPr>
              <w:rPr>
                <w:rFonts w:ascii="標楷體" w:eastAsia="標楷體" w:hAnsi="標楷體"/>
              </w:rPr>
            </w:pPr>
            <w:r>
              <w:rPr>
                <w:rFonts w:ascii="標楷體" w:eastAsia="標楷體" w:hAnsi="標楷體" w:hint="eastAsia"/>
              </w:rPr>
              <w:t>9</w:t>
            </w:r>
            <w:r>
              <w:rPr>
                <w:rFonts w:ascii="標楷體" w:eastAsia="標楷體" w:hAnsi="標楷體"/>
              </w:rPr>
              <w:t>(3)</w:t>
            </w:r>
          </w:p>
        </w:tc>
        <w:tc>
          <w:tcPr>
            <w:tcW w:w="1494" w:type="dxa"/>
          </w:tcPr>
          <w:p w14:paraId="19FBE13D" w14:textId="7E593B59" w:rsidR="006D714B" w:rsidRPr="00362205" w:rsidRDefault="00673954" w:rsidP="00E0239D">
            <w:pPr>
              <w:rPr>
                <w:rFonts w:ascii="標楷體" w:eastAsia="標楷體" w:hAnsi="標楷體"/>
              </w:rPr>
            </w:pPr>
            <w:r>
              <w:rPr>
                <w:rFonts w:ascii="標楷體" w:eastAsia="標楷體" w:hAnsi="標楷體" w:hint="eastAsia"/>
              </w:rPr>
              <w:t>假日年起日</w:t>
            </w:r>
          </w:p>
        </w:tc>
        <w:tc>
          <w:tcPr>
            <w:tcW w:w="701" w:type="dxa"/>
          </w:tcPr>
          <w:p w14:paraId="6EFCA890" w14:textId="77777777" w:rsidR="006D714B" w:rsidRPr="00362205" w:rsidRDefault="006D714B" w:rsidP="00E0239D">
            <w:pPr>
              <w:rPr>
                <w:rFonts w:ascii="標楷體" w:eastAsia="標楷體" w:hAnsi="標楷體"/>
              </w:rPr>
            </w:pPr>
          </w:p>
        </w:tc>
        <w:tc>
          <w:tcPr>
            <w:tcW w:w="675" w:type="dxa"/>
          </w:tcPr>
          <w:p w14:paraId="6DDBA07C" w14:textId="3C8EEDC2" w:rsidR="006D714B" w:rsidRPr="00362205" w:rsidRDefault="00673954" w:rsidP="00E0239D">
            <w:pPr>
              <w:rPr>
                <w:rFonts w:ascii="標楷體" w:eastAsia="標楷體" w:hAnsi="標楷體"/>
              </w:rPr>
            </w:pPr>
            <w:r>
              <w:rPr>
                <w:rFonts w:ascii="標楷體" w:eastAsia="標楷體" w:hAnsi="標楷體" w:hint="eastAsia"/>
              </w:rPr>
              <w:t>V</w:t>
            </w:r>
          </w:p>
        </w:tc>
        <w:tc>
          <w:tcPr>
            <w:tcW w:w="696" w:type="dxa"/>
          </w:tcPr>
          <w:p w14:paraId="1DA89EC6" w14:textId="77777777" w:rsidR="006D714B" w:rsidRPr="00362205" w:rsidRDefault="006D714B" w:rsidP="00E0239D">
            <w:pPr>
              <w:rPr>
                <w:rFonts w:ascii="標楷體" w:eastAsia="標楷體" w:hAnsi="標楷體"/>
              </w:rPr>
            </w:pPr>
          </w:p>
        </w:tc>
        <w:tc>
          <w:tcPr>
            <w:tcW w:w="3529" w:type="dxa"/>
          </w:tcPr>
          <w:p w14:paraId="68DFD0CB" w14:textId="500A9D77" w:rsidR="006D714B" w:rsidRDefault="00673954" w:rsidP="00E0239D">
            <w:pPr>
              <w:rPr>
                <w:rFonts w:ascii="標楷體" w:eastAsia="標楷體" w:hAnsi="標楷體"/>
              </w:rPr>
            </w:pPr>
            <w:r>
              <w:rPr>
                <w:rFonts w:ascii="標楷體" w:eastAsia="標楷體" w:hAnsi="標楷體" w:hint="eastAsia"/>
              </w:rPr>
              <w:t>必須輸入</w:t>
            </w:r>
          </w:p>
        </w:tc>
      </w:tr>
      <w:tr w:rsidR="006D714B" w:rsidRPr="00362205" w14:paraId="76F7596F" w14:textId="77777777" w:rsidTr="0022279A">
        <w:trPr>
          <w:trHeight w:val="244"/>
          <w:jc w:val="center"/>
        </w:trPr>
        <w:tc>
          <w:tcPr>
            <w:tcW w:w="567" w:type="dxa"/>
          </w:tcPr>
          <w:p w14:paraId="5E66844A" w14:textId="751BC09E" w:rsidR="006D714B" w:rsidRDefault="006D714B" w:rsidP="00E0239D">
            <w:pPr>
              <w:rPr>
                <w:rFonts w:ascii="標楷體" w:eastAsia="標楷體" w:hAnsi="標楷體"/>
              </w:rPr>
            </w:pPr>
            <w:r>
              <w:rPr>
                <w:rFonts w:ascii="標楷體" w:eastAsia="標楷體" w:hAnsi="標楷體" w:hint="eastAsia"/>
              </w:rPr>
              <w:t>3</w:t>
            </w:r>
            <w:r>
              <w:rPr>
                <w:rFonts w:ascii="標楷體" w:eastAsia="標楷體" w:hAnsi="標楷體"/>
              </w:rPr>
              <w:t>.</w:t>
            </w:r>
          </w:p>
        </w:tc>
        <w:tc>
          <w:tcPr>
            <w:tcW w:w="1712" w:type="dxa"/>
          </w:tcPr>
          <w:p w14:paraId="1DEDFB47" w14:textId="7F40501B" w:rsidR="006D714B" w:rsidRDefault="006D714B" w:rsidP="00E0239D">
            <w:pPr>
              <w:rPr>
                <w:rFonts w:ascii="標楷體" w:eastAsia="標楷體" w:hAnsi="標楷體"/>
              </w:rPr>
            </w:pPr>
            <w:r>
              <w:rPr>
                <w:rFonts w:ascii="標楷體" w:eastAsia="標楷體" w:hAnsi="標楷體" w:hint="eastAsia"/>
              </w:rPr>
              <w:t>假日月</w:t>
            </w:r>
            <w:r w:rsidR="00673954">
              <w:rPr>
                <w:rFonts w:ascii="標楷體" w:eastAsia="標楷體" w:hAnsi="標楷體" w:hint="eastAsia"/>
              </w:rPr>
              <w:t>迄</w:t>
            </w:r>
            <w:r>
              <w:rPr>
                <w:rFonts w:ascii="標楷體" w:eastAsia="標楷體" w:hAnsi="標楷體" w:hint="eastAsia"/>
              </w:rPr>
              <w:t>日</w:t>
            </w:r>
          </w:p>
        </w:tc>
        <w:tc>
          <w:tcPr>
            <w:tcW w:w="696" w:type="dxa"/>
          </w:tcPr>
          <w:p w14:paraId="4DCD97F4" w14:textId="56035CD7" w:rsidR="006D714B" w:rsidRDefault="006D714B" w:rsidP="00E0239D">
            <w:pPr>
              <w:rPr>
                <w:rFonts w:ascii="標楷體" w:eastAsia="標楷體" w:hAnsi="標楷體"/>
              </w:rPr>
            </w:pPr>
            <w:r>
              <w:rPr>
                <w:rFonts w:ascii="標楷體" w:eastAsia="標楷體" w:hAnsi="標楷體" w:hint="eastAsia"/>
              </w:rPr>
              <w:t>9</w:t>
            </w:r>
            <w:r>
              <w:rPr>
                <w:rFonts w:ascii="標楷體" w:eastAsia="標楷體" w:hAnsi="標楷體"/>
              </w:rPr>
              <w:t>(2)</w:t>
            </w:r>
          </w:p>
        </w:tc>
        <w:tc>
          <w:tcPr>
            <w:tcW w:w="1494" w:type="dxa"/>
          </w:tcPr>
          <w:p w14:paraId="634B3837" w14:textId="26642A16" w:rsidR="006D714B" w:rsidRPr="00362205" w:rsidRDefault="00673954" w:rsidP="00E0239D">
            <w:pPr>
              <w:rPr>
                <w:rFonts w:ascii="標楷體" w:eastAsia="標楷體" w:hAnsi="標楷體"/>
              </w:rPr>
            </w:pPr>
            <w:r>
              <w:rPr>
                <w:rFonts w:ascii="標楷體" w:eastAsia="標楷體" w:hAnsi="標楷體" w:hint="eastAsia"/>
              </w:rPr>
              <w:t>假日月迄日</w:t>
            </w:r>
          </w:p>
        </w:tc>
        <w:tc>
          <w:tcPr>
            <w:tcW w:w="701" w:type="dxa"/>
          </w:tcPr>
          <w:p w14:paraId="57B8883F" w14:textId="77777777" w:rsidR="006D714B" w:rsidRPr="00362205" w:rsidRDefault="006D714B" w:rsidP="00E0239D">
            <w:pPr>
              <w:rPr>
                <w:rFonts w:ascii="標楷體" w:eastAsia="標楷體" w:hAnsi="標楷體"/>
              </w:rPr>
            </w:pPr>
          </w:p>
        </w:tc>
        <w:tc>
          <w:tcPr>
            <w:tcW w:w="675" w:type="dxa"/>
          </w:tcPr>
          <w:p w14:paraId="5D4FB2CD" w14:textId="21B44EAE" w:rsidR="006D714B" w:rsidRPr="00362205" w:rsidRDefault="00673954" w:rsidP="00E0239D">
            <w:pPr>
              <w:rPr>
                <w:rFonts w:ascii="標楷體" w:eastAsia="標楷體" w:hAnsi="標楷體"/>
              </w:rPr>
            </w:pPr>
            <w:r>
              <w:rPr>
                <w:rFonts w:ascii="標楷體" w:eastAsia="標楷體" w:hAnsi="標楷體" w:hint="eastAsia"/>
              </w:rPr>
              <w:t>V</w:t>
            </w:r>
          </w:p>
        </w:tc>
        <w:tc>
          <w:tcPr>
            <w:tcW w:w="696" w:type="dxa"/>
          </w:tcPr>
          <w:p w14:paraId="558B3B1D" w14:textId="77777777" w:rsidR="006D714B" w:rsidRPr="00362205" w:rsidRDefault="006D714B" w:rsidP="00E0239D">
            <w:pPr>
              <w:rPr>
                <w:rFonts w:ascii="標楷體" w:eastAsia="標楷體" w:hAnsi="標楷體"/>
              </w:rPr>
            </w:pPr>
          </w:p>
        </w:tc>
        <w:tc>
          <w:tcPr>
            <w:tcW w:w="3529" w:type="dxa"/>
          </w:tcPr>
          <w:p w14:paraId="59679CCD" w14:textId="032CB33B" w:rsidR="006D714B" w:rsidRDefault="00673954" w:rsidP="00E0239D">
            <w:pPr>
              <w:rPr>
                <w:rFonts w:ascii="標楷體" w:eastAsia="標楷體" w:hAnsi="標楷體"/>
              </w:rPr>
            </w:pPr>
            <w:r>
              <w:rPr>
                <w:rFonts w:ascii="標楷體" w:eastAsia="標楷體" w:hAnsi="標楷體" w:hint="eastAsia"/>
              </w:rPr>
              <w:t>必須輸入</w:t>
            </w:r>
          </w:p>
        </w:tc>
      </w:tr>
    </w:tbl>
    <w:p w14:paraId="1DE15480" w14:textId="77777777" w:rsidR="00E0239D" w:rsidRPr="0022279A" w:rsidRDefault="00E0239D" w:rsidP="0022279A"/>
    <w:p w14:paraId="15DB02DE" w14:textId="77777777" w:rsidR="00E0239D" w:rsidRDefault="00E0239D">
      <w:pPr>
        <w:widowControl/>
        <w:rPr>
          <w:rFonts w:ascii="標楷體" w:eastAsia="標楷體" w:hAnsi="標楷體"/>
          <w:sz w:val="32"/>
          <w:szCs w:val="20"/>
        </w:rPr>
      </w:pPr>
      <w:r>
        <w:rPr>
          <w:rFonts w:ascii="標楷體" w:hAnsi="標楷體"/>
        </w:rPr>
        <w:br w:type="page"/>
      </w:r>
    </w:p>
    <w:p w14:paraId="2884AE77" w14:textId="2473272B" w:rsidR="00716379" w:rsidRPr="00362205" w:rsidRDefault="00E0239D" w:rsidP="00716379">
      <w:pPr>
        <w:pStyle w:val="3"/>
        <w:numPr>
          <w:ilvl w:val="2"/>
          <w:numId w:val="1"/>
        </w:numPr>
        <w:rPr>
          <w:rFonts w:ascii="標楷體" w:hAnsi="標楷體"/>
        </w:rPr>
      </w:pPr>
      <w:r>
        <w:rPr>
          <w:rFonts w:ascii="標楷體" w:hAnsi="標楷體" w:hint="eastAsia"/>
        </w:rPr>
        <w:lastRenderedPageBreak/>
        <w:t>L6932</w:t>
      </w:r>
      <w:r w:rsidRPr="00362205">
        <w:rPr>
          <w:rFonts w:ascii="標楷體" w:hAnsi="標楷體" w:hint="eastAsia"/>
        </w:rPr>
        <w:t>資料變更交易查詢</w:t>
      </w:r>
    </w:p>
    <w:p w14:paraId="74498FFB" w14:textId="77777777" w:rsidR="00716379" w:rsidRPr="00362205" w:rsidRDefault="00716379" w:rsidP="00D01BCC">
      <w:pPr>
        <w:pStyle w:val="a"/>
      </w:pPr>
      <w:r w:rsidRPr="00362205">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716379" w:rsidRPr="00362205" w14:paraId="2E0A09AD" w14:textId="77777777" w:rsidTr="00BE063A">
        <w:trPr>
          <w:trHeight w:val="277"/>
        </w:trPr>
        <w:tc>
          <w:tcPr>
            <w:tcW w:w="1548" w:type="dxa"/>
            <w:tcBorders>
              <w:top w:val="single" w:sz="8" w:space="0" w:color="000000"/>
              <w:bottom w:val="single" w:sz="8" w:space="0" w:color="000000"/>
              <w:right w:val="single" w:sz="8" w:space="0" w:color="000000"/>
            </w:tcBorders>
            <w:shd w:val="clear" w:color="auto" w:fill="F3F3F3"/>
          </w:tcPr>
          <w:p w14:paraId="4525769C" w14:textId="77777777" w:rsidR="00716379" w:rsidRPr="00362205" w:rsidRDefault="00716379" w:rsidP="00BE063A">
            <w:pPr>
              <w:rPr>
                <w:rFonts w:ascii="標楷體" w:eastAsia="標楷體" w:hAnsi="標楷體"/>
              </w:rPr>
            </w:pPr>
            <w:r w:rsidRPr="00362205">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49442433" w14:textId="77777777" w:rsidR="00716379" w:rsidRPr="00362205" w:rsidRDefault="00716379" w:rsidP="00BE063A">
            <w:pPr>
              <w:rPr>
                <w:rFonts w:ascii="標楷體" w:eastAsia="標楷體" w:hAnsi="標楷體"/>
              </w:rPr>
            </w:pPr>
            <w:r w:rsidRPr="00362205">
              <w:rPr>
                <w:rFonts w:ascii="標楷體" w:eastAsia="標楷體" w:hAnsi="標楷體" w:hint="eastAsia"/>
              </w:rPr>
              <w:t>資料變更交易查詢</w:t>
            </w:r>
          </w:p>
          <w:p w14:paraId="562D9716" w14:textId="77777777" w:rsidR="00716379" w:rsidRPr="00362205" w:rsidRDefault="00E11603" w:rsidP="00BE063A">
            <w:pPr>
              <w:rPr>
                <w:rFonts w:ascii="標楷體" w:eastAsia="標楷體" w:hAnsi="標楷體"/>
              </w:rPr>
            </w:pPr>
            <w:r>
              <w:rPr>
                <w:rFonts w:ascii="標楷體" w:eastAsia="標楷體" w:hAnsi="標楷體" w:hint="eastAsia"/>
                <w:lang w:eastAsia="zh-HK"/>
              </w:rPr>
              <w:t>1.</w:t>
            </w:r>
            <w:r w:rsidR="00715EFC">
              <w:rPr>
                <w:rFonts w:ascii="標楷體" w:eastAsia="標楷體" w:hAnsi="標楷體" w:hint="eastAsia"/>
                <w:lang w:eastAsia="zh-HK"/>
              </w:rPr>
              <w:t>查</w:t>
            </w:r>
            <w:r w:rsidR="00715EFC">
              <w:rPr>
                <w:rFonts w:ascii="標楷體" w:eastAsia="標楷體" w:hAnsi="標楷體" w:hint="eastAsia"/>
              </w:rPr>
              <w:t>詢</w:t>
            </w:r>
            <w:r w:rsidR="00715EFC">
              <w:rPr>
                <w:rFonts w:ascii="標楷體" w:eastAsia="標楷體" w:hAnsi="標楷體" w:hint="eastAsia"/>
                <w:lang w:eastAsia="zh-HK"/>
              </w:rPr>
              <w:t>各種內容</w:t>
            </w:r>
            <w:r w:rsidR="00715EFC" w:rsidRPr="00362205">
              <w:rPr>
                <w:rFonts w:ascii="標楷體" w:eastAsia="標楷體" w:hAnsi="標楷體" w:hint="eastAsia"/>
              </w:rPr>
              <w:t>變更</w:t>
            </w:r>
            <w:r w:rsidR="00715EFC">
              <w:rPr>
                <w:rFonts w:ascii="標楷體" w:eastAsia="標楷體" w:hAnsi="標楷體" w:hint="eastAsia"/>
                <w:lang w:eastAsia="zh-HK"/>
              </w:rPr>
              <w:t>類</w:t>
            </w:r>
            <w:r w:rsidR="00715EFC" w:rsidRPr="00362205">
              <w:rPr>
                <w:rFonts w:ascii="標楷體" w:eastAsia="標楷體" w:hAnsi="標楷體" w:hint="eastAsia"/>
              </w:rPr>
              <w:t>交易</w:t>
            </w:r>
            <w:r w:rsidR="00715EFC">
              <w:rPr>
                <w:rFonts w:ascii="標楷體" w:eastAsia="標楷體" w:hAnsi="標楷體" w:hint="eastAsia"/>
              </w:rPr>
              <w:t>，</w:t>
            </w:r>
            <w:r w:rsidR="00715EFC">
              <w:rPr>
                <w:rFonts w:ascii="標楷體" w:eastAsia="標楷體" w:hAnsi="標楷體" w:hint="eastAsia"/>
                <w:lang w:eastAsia="zh-HK"/>
              </w:rPr>
              <w:t>有異</w:t>
            </w:r>
            <w:r w:rsidR="00715EFC">
              <w:rPr>
                <w:rFonts w:ascii="標楷體" w:eastAsia="標楷體" w:hAnsi="標楷體" w:hint="eastAsia"/>
              </w:rPr>
              <w:t>動</w:t>
            </w:r>
            <w:r w:rsidR="00715EFC">
              <w:rPr>
                <w:rFonts w:ascii="標楷體" w:eastAsia="標楷體" w:hAnsi="標楷體" w:hint="eastAsia"/>
                <w:lang w:eastAsia="zh-HK"/>
              </w:rPr>
              <w:t>的欄</w:t>
            </w:r>
            <w:r w:rsidR="00715EFC">
              <w:rPr>
                <w:rFonts w:ascii="標楷體" w:eastAsia="標楷體" w:hAnsi="標楷體" w:hint="eastAsia"/>
              </w:rPr>
              <w:t>位</w:t>
            </w:r>
            <w:r w:rsidR="00715EFC">
              <w:rPr>
                <w:rFonts w:ascii="標楷體" w:eastAsia="標楷體" w:hAnsi="標楷體" w:hint="eastAsia"/>
                <w:lang w:eastAsia="zh-HK"/>
              </w:rPr>
              <w:t>名</w:t>
            </w:r>
            <w:r w:rsidR="00715EFC">
              <w:rPr>
                <w:rFonts w:ascii="標楷體" w:eastAsia="標楷體" w:hAnsi="標楷體" w:hint="eastAsia"/>
              </w:rPr>
              <w:t>稱</w:t>
            </w:r>
            <w:r w:rsidR="00715EFC">
              <w:rPr>
                <w:rFonts w:ascii="標楷體" w:eastAsia="標楷體" w:hAnsi="標楷體" w:hint="eastAsia"/>
                <w:lang w:eastAsia="zh-HK"/>
              </w:rPr>
              <w:t>及</w:t>
            </w:r>
            <w:r w:rsidR="00715EFC" w:rsidRPr="00362205">
              <w:rPr>
                <w:rFonts w:ascii="標楷體" w:eastAsia="標楷體" w:hAnsi="標楷體" w:hint="eastAsia"/>
              </w:rPr>
              <w:t>變更</w:t>
            </w:r>
            <w:r w:rsidR="00715EFC">
              <w:rPr>
                <w:rFonts w:ascii="標楷體" w:eastAsia="標楷體" w:hAnsi="標楷體" w:hint="eastAsia"/>
                <w:lang w:eastAsia="zh-HK"/>
              </w:rPr>
              <w:t>前後的內容。</w:t>
            </w:r>
          </w:p>
        </w:tc>
      </w:tr>
      <w:tr w:rsidR="00716379" w:rsidRPr="00362205" w14:paraId="3DC19FB0" w14:textId="77777777" w:rsidTr="00BE063A">
        <w:trPr>
          <w:trHeight w:val="277"/>
        </w:trPr>
        <w:tc>
          <w:tcPr>
            <w:tcW w:w="1548" w:type="dxa"/>
            <w:tcBorders>
              <w:top w:val="single" w:sz="8" w:space="0" w:color="000000"/>
              <w:bottom w:val="single" w:sz="8" w:space="0" w:color="000000"/>
              <w:right w:val="single" w:sz="8" w:space="0" w:color="000000"/>
            </w:tcBorders>
            <w:shd w:val="clear" w:color="auto" w:fill="F3F3F3"/>
          </w:tcPr>
          <w:p w14:paraId="5221EDCA" w14:textId="77777777" w:rsidR="00716379" w:rsidRPr="00362205" w:rsidRDefault="00716379" w:rsidP="00BE063A">
            <w:pPr>
              <w:rPr>
                <w:rFonts w:ascii="標楷體" w:eastAsia="標楷體" w:hAnsi="標楷體"/>
              </w:rPr>
            </w:pPr>
            <w:r w:rsidRPr="00362205">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7AAC4435" w14:textId="77777777" w:rsidR="00716379" w:rsidRPr="00362205" w:rsidRDefault="00716379" w:rsidP="00BE063A">
            <w:pPr>
              <w:rPr>
                <w:rFonts w:ascii="標楷體" w:eastAsia="標楷體" w:hAnsi="標楷體"/>
              </w:rPr>
            </w:pPr>
          </w:p>
        </w:tc>
      </w:tr>
      <w:tr w:rsidR="00716379" w:rsidRPr="00362205" w14:paraId="0E40930F" w14:textId="77777777" w:rsidTr="00BE063A">
        <w:trPr>
          <w:trHeight w:val="773"/>
        </w:trPr>
        <w:tc>
          <w:tcPr>
            <w:tcW w:w="1548" w:type="dxa"/>
            <w:tcBorders>
              <w:top w:val="single" w:sz="8" w:space="0" w:color="000000"/>
              <w:bottom w:val="single" w:sz="8" w:space="0" w:color="000000"/>
              <w:right w:val="single" w:sz="8" w:space="0" w:color="000000"/>
            </w:tcBorders>
            <w:shd w:val="clear" w:color="auto" w:fill="F3F3F3"/>
          </w:tcPr>
          <w:p w14:paraId="4817F549" w14:textId="77777777" w:rsidR="00716379" w:rsidRPr="00362205" w:rsidRDefault="00716379" w:rsidP="00BE063A">
            <w:pPr>
              <w:rPr>
                <w:rFonts w:ascii="標楷體" w:eastAsia="標楷體" w:hAnsi="標楷體"/>
              </w:rPr>
            </w:pPr>
            <w:r w:rsidRPr="00362205">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5A29BCE5" w14:textId="77777777" w:rsidR="00716379" w:rsidRPr="00362205" w:rsidRDefault="00716379" w:rsidP="00BE063A">
            <w:pPr>
              <w:rPr>
                <w:rFonts w:ascii="標楷體" w:eastAsia="標楷體" w:hAnsi="標楷體"/>
              </w:rPr>
            </w:pPr>
          </w:p>
        </w:tc>
      </w:tr>
      <w:tr w:rsidR="00716379" w:rsidRPr="00362205" w14:paraId="4782FA97" w14:textId="77777777" w:rsidTr="00BE063A">
        <w:trPr>
          <w:trHeight w:val="321"/>
        </w:trPr>
        <w:tc>
          <w:tcPr>
            <w:tcW w:w="1548" w:type="dxa"/>
            <w:tcBorders>
              <w:top w:val="single" w:sz="8" w:space="0" w:color="000000"/>
              <w:bottom w:val="single" w:sz="8" w:space="0" w:color="000000"/>
              <w:right w:val="single" w:sz="8" w:space="0" w:color="000000"/>
            </w:tcBorders>
            <w:shd w:val="clear" w:color="auto" w:fill="F3F3F3"/>
          </w:tcPr>
          <w:p w14:paraId="5E564F35" w14:textId="77777777" w:rsidR="00716379" w:rsidRPr="00362205" w:rsidRDefault="00716379" w:rsidP="00BE063A">
            <w:pPr>
              <w:rPr>
                <w:rFonts w:ascii="標楷體" w:eastAsia="標楷體" w:hAnsi="標楷體"/>
              </w:rPr>
            </w:pPr>
            <w:r w:rsidRPr="00362205">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30299D44" w14:textId="77777777" w:rsidR="00716379" w:rsidRPr="00362205" w:rsidRDefault="00716379" w:rsidP="00BE063A">
            <w:pPr>
              <w:rPr>
                <w:rFonts w:ascii="標楷體" w:eastAsia="標楷體" w:hAnsi="標楷體"/>
              </w:rPr>
            </w:pPr>
          </w:p>
        </w:tc>
      </w:tr>
      <w:tr w:rsidR="00716379" w:rsidRPr="00362205" w14:paraId="784DE1CA" w14:textId="77777777" w:rsidTr="00BE063A">
        <w:trPr>
          <w:trHeight w:val="1311"/>
        </w:trPr>
        <w:tc>
          <w:tcPr>
            <w:tcW w:w="1548" w:type="dxa"/>
            <w:tcBorders>
              <w:top w:val="single" w:sz="8" w:space="0" w:color="000000"/>
              <w:bottom w:val="single" w:sz="8" w:space="0" w:color="000000"/>
              <w:right w:val="single" w:sz="8" w:space="0" w:color="000000"/>
            </w:tcBorders>
            <w:shd w:val="clear" w:color="auto" w:fill="F3F3F3"/>
          </w:tcPr>
          <w:p w14:paraId="06D4583D" w14:textId="77777777" w:rsidR="00716379" w:rsidRPr="00362205" w:rsidRDefault="00716379" w:rsidP="00BE063A">
            <w:pPr>
              <w:rPr>
                <w:rFonts w:ascii="標楷體" w:eastAsia="標楷體" w:hAnsi="標楷體"/>
              </w:rPr>
            </w:pPr>
            <w:r w:rsidRPr="00362205">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1B49C66C" w14:textId="77777777" w:rsidR="00716379" w:rsidRPr="00362205" w:rsidRDefault="00716379" w:rsidP="00BE063A">
            <w:pPr>
              <w:rPr>
                <w:rFonts w:ascii="標楷體" w:eastAsia="標楷體" w:hAnsi="標楷體"/>
              </w:rPr>
            </w:pPr>
          </w:p>
        </w:tc>
      </w:tr>
      <w:tr w:rsidR="00716379" w:rsidRPr="00362205" w14:paraId="78BFAD20" w14:textId="77777777" w:rsidTr="00BE063A">
        <w:trPr>
          <w:trHeight w:val="278"/>
        </w:trPr>
        <w:tc>
          <w:tcPr>
            <w:tcW w:w="1548" w:type="dxa"/>
            <w:tcBorders>
              <w:top w:val="single" w:sz="8" w:space="0" w:color="000000"/>
              <w:bottom w:val="single" w:sz="8" w:space="0" w:color="000000"/>
              <w:right w:val="single" w:sz="8" w:space="0" w:color="000000"/>
            </w:tcBorders>
            <w:shd w:val="clear" w:color="auto" w:fill="F3F3F3"/>
          </w:tcPr>
          <w:p w14:paraId="5EDC0A4D" w14:textId="77777777" w:rsidR="00716379" w:rsidRPr="00362205" w:rsidRDefault="00716379" w:rsidP="00BE063A">
            <w:pPr>
              <w:rPr>
                <w:rFonts w:ascii="標楷體" w:eastAsia="標楷體" w:hAnsi="標楷體"/>
              </w:rPr>
            </w:pPr>
            <w:r w:rsidRPr="00362205">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3A8418FE" w14:textId="77777777" w:rsidR="00716379" w:rsidRPr="00362205" w:rsidRDefault="00716379" w:rsidP="00BE063A">
            <w:pPr>
              <w:rPr>
                <w:rFonts w:ascii="標楷體" w:eastAsia="標楷體" w:hAnsi="標楷體"/>
              </w:rPr>
            </w:pPr>
          </w:p>
        </w:tc>
      </w:tr>
      <w:tr w:rsidR="00716379" w:rsidRPr="00362205" w14:paraId="474DFBEB" w14:textId="77777777" w:rsidTr="00BE063A">
        <w:trPr>
          <w:trHeight w:val="358"/>
        </w:trPr>
        <w:tc>
          <w:tcPr>
            <w:tcW w:w="1548" w:type="dxa"/>
            <w:tcBorders>
              <w:top w:val="single" w:sz="8" w:space="0" w:color="000000"/>
              <w:bottom w:val="single" w:sz="8" w:space="0" w:color="000000"/>
              <w:right w:val="single" w:sz="8" w:space="0" w:color="000000"/>
            </w:tcBorders>
            <w:shd w:val="clear" w:color="auto" w:fill="F3F3F3"/>
          </w:tcPr>
          <w:p w14:paraId="6C619132" w14:textId="77777777" w:rsidR="00716379" w:rsidRPr="00362205" w:rsidRDefault="00716379" w:rsidP="00BE063A">
            <w:pPr>
              <w:rPr>
                <w:rFonts w:ascii="標楷體" w:eastAsia="標楷體" w:hAnsi="標楷體"/>
              </w:rPr>
            </w:pPr>
            <w:r w:rsidRPr="00362205">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760C0CA5" w14:textId="77777777" w:rsidR="00716379" w:rsidRPr="00362205" w:rsidRDefault="00716379" w:rsidP="00BE063A">
            <w:pPr>
              <w:rPr>
                <w:rFonts w:ascii="標楷體" w:eastAsia="標楷體" w:hAnsi="標楷體"/>
              </w:rPr>
            </w:pPr>
          </w:p>
        </w:tc>
      </w:tr>
      <w:tr w:rsidR="00716379" w:rsidRPr="00362205" w14:paraId="2470553F" w14:textId="77777777" w:rsidTr="00BE063A">
        <w:trPr>
          <w:trHeight w:val="278"/>
        </w:trPr>
        <w:tc>
          <w:tcPr>
            <w:tcW w:w="1548" w:type="dxa"/>
            <w:tcBorders>
              <w:top w:val="single" w:sz="8" w:space="0" w:color="000000"/>
              <w:bottom w:val="single" w:sz="8" w:space="0" w:color="000000"/>
              <w:right w:val="single" w:sz="8" w:space="0" w:color="000000"/>
            </w:tcBorders>
            <w:shd w:val="clear" w:color="auto" w:fill="F3F3F3"/>
          </w:tcPr>
          <w:p w14:paraId="15C64875" w14:textId="77777777" w:rsidR="00716379" w:rsidRPr="00362205" w:rsidRDefault="00716379" w:rsidP="00BE063A">
            <w:pPr>
              <w:rPr>
                <w:rFonts w:ascii="標楷體" w:eastAsia="標楷體" w:hAnsi="標楷體"/>
              </w:rPr>
            </w:pPr>
            <w:r w:rsidRPr="00362205">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72D65B0F" w14:textId="77777777" w:rsidR="00716379" w:rsidRPr="00362205" w:rsidRDefault="00716379" w:rsidP="00BE063A">
            <w:pPr>
              <w:rPr>
                <w:rFonts w:ascii="標楷體" w:eastAsia="標楷體" w:hAnsi="標楷體"/>
              </w:rPr>
            </w:pPr>
          </w:p>
        </w:tc>
      </w:tr>
    </w:tbl>
    <w:p w14:paraId="0483230A" w14:textId="77777777" w:rsidR="00716379" w:rsidRPr="00362205" w:rsidRDefault="00716379" w:rsidP="00716379">
      <w:pPr>
        <w:rPr>
          <w:rFonts w:ascii="標楷體" w:eastAsia="標楷體" w:hAnsi="標楷體"/>
        </w:rPr>
      </w:pPr>
    </w:p>
    <w:p w14:paraId="35E3DF3F" w14:textId="77777777" w:rsidR="00716379" w:rsidRPr="00362205" w:rsidRDefault="00716379" w:rsidP="00716379">
      <w:pPr>
        <w:rPr>
          <w:rFonts w:ascii="標楷體" w:eastAsia="標楷體" w:hAnsi="標楷體"/>
        </w:rPr>
      </w:pPr>
    </w:p>
    <w:p w14:paraId="01F8389A" w14:textId="77777777" w:rsidR="00716379" w:rsidRPr="00362205" w:rsidRDefault="00716379" w:rsidP="00716379">
      <w:pPr>
        <w:rPr>
          <w:rFonts w:ascii="標楷體" w:eastAsia="標楷體" w:hAnsi="標楷體"/>
        </w:rPr>
      </w:pPr>
    </w:p>
    <w:p w14:paraId="2AA00EB7" w14:textId="77777777" w:rsidR="00716379" w:rsidRPr="00362205" w:rsidRDefault="00716379" w:rsidP="00716379">
      <w:pPr>
        <w:rPr>
          <w:rFonts w:ascii="標楷體" w:eastAsia="標楷體" w:hAnsi="標楷體"/>
        </w:rPr>
      </w:pPr>
    </w:p>
    <w:p w14:paraId="596140BF" w14:textId="77777777" w:rsidR="00716379" w:rsidRPr="00362205" w:rsidRDefault="00716379" w:rsidP="00716379">
      <w:pPr>
        <w:rPr>
          <w:rFonts w:ascii="標楷體" w:eastAsia="標楷體" w:hAnsi="標楷體"/>
        </w:rPr>
      </w:pPr>
    </w:p>
    <w:p w14:paraId="02FDCE0F" w14:textId="77777777" w:rsidR="00716379" w:rsidRPr="00362205" w:rsidRDefault="00716379" w:rsidP="00716379">
      <w:pPr>
        <w:rPr>
          <w:rFonts w:ascii="標楷體" w:eastAsia="標楷體" w:hAnsi="標楷體"/>
        </w:rPr>
      </w:pPr>
    </w:p>
    <w:p w14:paraId="5DD6D3CA" w14:textId="77777777" w:rsidR="00716379" w:rsidRPr="00362205" w:rsidRDefault="00716379" w:rsidP="00716379">
      <w:pPr>
        <w:rPr>
          <w:rFonts w:ascii="標楷體" w:eastAsia="標楷體" w:hAnsi="標楷體"/>
        </w:rPr>
      </w:pPr>
    </w:p>
    <w:p w14:paraId="1587CB06" w14:textId="77777777" w:rsidR="00716379" w:rsidRPr="00362205" w:rsidRDefault="00716379" w:rsidP="00716379">
      <w:pPr>
        <w:rPr>
          <w:rFonts w:ascii="標楷體" w:eastAsia="標楷體" w:hAnsi="標楷體"/>
        </w:rPr>
      </w:pPr>
      <w:r w:rsidRPr="00362205">
        <w:rPr>
          <w:rFonts w:ascii="標楷體" w:eastAsia="標楷體" w:hAnsi="標楷體"/>
        </w:rPr>
        <w:br w:type="page"/>
      </w:r>
    </w:p>
    <w:p w14:paraId="1584591C" w14:textId="77777777" w:rsidR="00716379" w:rsidRPr="00362205" w:rsidRDefault="00716379" w:rsidP="00D01BCC">
      <w:pPr>
        <w:pStyle w:val="a"/>
      </w:pPr>
      <w:r w:rsidRPr="00362205">
        <w:lastRenderedPageBreak/>
        <w:t>UI畫面</w:t>
      </w:r>
    </w:p>
    <w:p w14:paraId="115B35EE" w14:textId="77777777" w:rsidR="00716379" w:rsidRPr="00362205" w:rsidRDefault="00716379" w:rsidP="00716379">
      <w:pPr>
        <w:pStyle w:val="42"/>
        <w:spacing w:after="72"/>
        <w:ind w:left="1133"/>
        <w:rPr>
          <w:rFonts w:ascii="標楷體" w:hAnsi="標楷體"/>
        </w:rPr>
      </w:pPr>
      <w:r w:rsidRPr="00362205">
        <w:rPr>
          <w:rFonts w:ascii="標楷體" w:hAnsi="標楷體" w:hint="eastAsia"/>
        </w:rPr>
        <w:t>輸入畫面：</w:t>
      </w:r>
    </w:p>
    <w:p w14:paraId="7330AC1F" w14:textId="77777777" w:rsidR="00716379" w:rsidRPr="00362205" w:rsidRDefault="003B2D01" w:rsidP="008C424F">
      <w:pPr>
        <w:pStyle w:val="42"/>
        <w:spacing w:after="72"/>
        <w:ind w:leftChars="0" w:left="0"/>
        <w:rPr>
          <w:rFonts w:ascii="標楷體" w:hAnsi="標楷體"/>
        </w:rPr>
      </w:pPr>
      <w:r w:rsidRPr="003B2D01">
        <w:rPr>
          <w:rFonts w:ascii="標楷體" w:hAnsi="標楷體"/>
          <w:noProof/>
        </w:rPr>
        <w:drawing>
          <wp:inline distT="0" distB="0" distL="0" distR="0" wp14:anchorId="597EFB4C" wp14:editId="5725357A">
            <wp:extent cx="6614445" cy="1310640"/>
            <wp:effectExtent l="0" t="0" r="0" b="381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6614445" cy="1310640"/>
                    </a:xfrm>
                    <a:prstGeom prst="rect">
                      <a:avLst/>
                    </a:prstGeom>
                  </pic:spPr>
                </pic:pic>
              </a:graphicData>
            </a:graphic>
          </wp:inline>
        </w:drawing>
      </w:r>
      <w:r w:rsidRPr="003B2D01">
        <w:rPr>
          <w:rFonts w:ascii="標楷體" w:hAnsi="標楷體"/>
          <w:noProof/>
        </w:rPr>
        <w:drawing>
          <wp:inline distT="0" distB="0" distL="0" distR="0" wp14:anchorId="581B657F" wp14:editId="49817A89">
            <wp:extent cx="6660709" cy="1120140"/>
            <wp:effectExtent l="0" t="0" r="6985" b="381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6660709" cy="1120140"/>
                    </a:xfrm>
                    <a:prstGeom prst="rect">
                      <a:avLst/>
                    </a:prstGeom>
                  </pic:spPr>
                </pic:pic>
              </a:graphicData>
            </a:graphic>
          </wp:inline>
        </w:drawing>
      </w:r>
    </w:p>
    <w:p w14:paraId="2D481819" w14:textId="77777777" w:rsidR="00716379" w:rsidRPr="00362205" w:rsidRDefault="00716379" w:rsidP="00716379">
      <w:pPr>
        <w:pStyle w:val="42"/>
        <w:spacing w:after="72"/>
        <w:ind w:left="1133"/>
        <w:rPr>
          <w:rFonts w:ascii="標楷體" w:hAnsi="標楷體"/>
        </w:rPr>
      </w:pPr>
      <w:r w:rsidRPr="00362205">
        <w:rPr>
          <w:rFonts w:ascii="標楷體" w:hAnsi="標楷體" w:hint="eastAsia"/>
        </w:rPr>
        <w:t>輸出畫面：</w:t>
      </w:r>
    </w:p>
    <w:p w14:paraId="41D15438" w14:textId="77777777" w:rsidR="00CF0BBD" w:rsidRDefault="00CF0BBD" w:rsidP="00D01BCC">
      <w:pPr>
        <w:pStyle w:val="a"/>
        <w:rPr>
          <w:noProof/>
        </w:rPr>
      </w:pPr>
      <w:r w:rsidRPr="00CF0BBD">
        <w:rPr>
          <w:noProof/>
        </w:rPr>
        <w:drawing>
          <wp:inline distT="0" distB="0" distL="0" distR="0" wp14:anchorId="73F84A36" wp14:editId="0746C538">
            <wp:extent cx="6505169" cy="2209800"/>
            <wp:effectExtent l="0" t="0" r="0"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6505169" cy="2209800"/>
                    </a:xfrm>
                    <a:prstGeom prst="rect">
                      <a:avLst/>
                    </a:prstGeom>
                  </pic:spPr>
                </pic:pic>
              </a:graphicData>
            </a:graphic>
          </wp:inline>
        </w:drawing>
      </w:r>
    </w:p>
    <w:p w14:paraId="1698B9B8" w14:textId="77777777" w:rsidR="00CF0BBD" w:rsidRPr="0022279A" w:rsidRDefault="00CF0BBD" w:rsidP="00CF0BBD">
      <w:r w:rsidRPr="00CF0BBD">
        <w:rPr>
          <w:noProof/>
        </w:rPr>
        <w:drawing>
          <wp:inline distT="0" distB="0" distL="0" distR="0" wp14:anchorId="267A7789" wp14:editId="4108BAF4">
            <wp:extent cx="3159152" cy="1630680"/>
            <wp:effectExtent l="0" t="0" r="3175" b="7620"/>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3159426" cy="1630821"/>
                    </a:xfrm>
                    <a:prstGeom prst="rect">
                      <a:avLst/>
                    </a:prstGeom>
                  </pic:spPr>
                </pic:pic>
              </a:graphicData>
            </a:graphic>
          </wp:inline>
        </w:drawing>
      </w:r>
    </w:p>
    <w:p w14:paraId="7C19855B" w14:textId="77777777" w:rsidR="00716379" w:rsidRDefault="00CF0BBD" w:rsidP="00D01BCC">
      <w:pPr>
        <w:pStyle w:val="a"/>
        <w:rPr>
          <w:noProof/>
        </w:rPr>
      </w:pPr>
      <w:r w:rsidRPr="00CF0BBD">
        <w:rPr>
          <w:noProof/>
        </w:rPr>
        <w:lastRenderedPageBreak/>
        <w:drawing>
          <wp:inline distT="0" distB="0" distL="0" distR="0" wp14:anchorId="5353C25A" wp14:editId="06F8F2AB">
            <wp:extent cx="6510068" cy="2156460"/>
            <wp:effectExtent l="0" t="0" r="508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6510068" cy="2156460"/>
                    </a:xfrm>
                    <a:prstGeom prst="rect">
                      <a:avLst/>
                    </a:prstGeom>
                  </pic:spPr>
                </pic:pic>
              </a:graphicData>
            </a:graphic>
          </wp:inline>
        </w:drawing>
      </w:r>
    </w:p>
    <w:p w14:paraId="7A1DF921" w14:textId="77777777" w:rsidR="00CF0BBD" w:rsidRPr="0022279A" w:rsidRDefault="00CF0BBD" w:rsidP="00CF0BBD">
      <w:r w:rsidRPr="00CF0BBD">
        <w:rPr>
          <w:noProof/>
        </w:rPr>
        <w:drawing>
          <wp:inline distT="0" distB="0" distL="0" distR="0" wp14:anchorId="5F48745C" wp14:editId="17823D4D">
            <wp:extent cx="3085340" cy="1592580"/>
            <wp:effectExtent l="0" t="0" r="1270" b="762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3085340" cy="1592580"/>
                    </a:xfrm>
                    <a:prstGeom prst="rect">
                      <a:avLst/>
                    </a:prstGeom>
                  </pic:spPr>
                </pic:pic>
              </a:graphicData>
            </a:graphic>
          </wp:inline>
        </w:drawing>
      </w:r>
    </w:p>
    <w:p w14:paraId="6AEB579A" w14:textId="77777777" w:rsidR="008C424F" w:rsidRPr="008C424F" w:rsidRDefault="008C424F" w:rsidP="008C424F"/>
    <w:p w14:paraId="618CAF72" w14:textId="77777777" w:rsidR="00716379" w:rsidRPr="00362205" w:rsidRDefault="000C7737" w:rsidP="00D01BCC">
      <w:pPr>
        <w:pStyle w:val="a"/>
      </w:pPr>
      <w:r>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38"/>
        <w:gridCol w:w="1791"/>
        <w:gridCol w:w="2016"/>
        <w:gridCol w:w="941"/>
        <w:gridCol w:w="1001"/>
        <w:gridCol w:w="622"/>
        <w:gridCol w:w="667"/>
        <w:gridCol w:w="2844"/>
      </w:tblGrid>
      <w:tr w:rsidR="00E11603" w:rsidRPr="00362205" w14:paraId="33D799D5" w14:textId="77777777" w:rsidTr="00145256">
        <w:trPr>
          <w:trHeight w:val="388"/>
          <w:jc w:val="center"/>
        </w:trPr>
        <w:tc>
          <w:tcPr>
            <w:tcW w:w="564" w:type="dxa"/>
            <w:vMerge w:val="restart"/>
          </w:tcPr>
          <w:p w14:paraId="6D339608" w14:textId="77777777" w:rsidR="00E11603" w:rsidRPr="00362205" w:rsidRDefault="00E11603" w:rsidP="00BE063A">
            <w:pPr>
              <w:rPr>
                <w:rFonts w:ascii="標楷體" w:eastAsia="標楷體" w:hAnsi="標楷體"/>
              </w:rPr>
            </w:pPr>
            <w:r w:rsidRPr="00362205">
              <w:rPr>
                <w:rFonts w:ascii="標楷體" w:eastAsia="標楷體" w:hAnsi="標楷體"/>
              </w:rPr>
              <w:t>序號</w:t>
            </w:r>
          </w:p>
        </w:tc>
        <w:tc>
          <w:tcPr>
            <w:tcW w:w="2216" w:type="dxa"/>
            <w:vMerge w:val="restart"/>
          </w:tcPr>
          <w:p w14:paraId="6F0FA724" w14:textId="77777777" w:rsidR="00E11603" w:rsidRPr="00362205" w:rsidRDefault="00E11603" w:rsidP="00BE063A">
            <w:pPr>
              <w:rPr>
                <w:rFonts w:ascii="標楷體" w:eastAsia="標楷體" w:hAnsi="標楷體"/>
              </w:rPr>
            </w:pPr>
            <w:r w:rsidRPr="00362205">
              <w:rPr>
                <w:rFonts w:ascii="標楷體" w:eastAsia="標楷體" w:hAnsi="標楷體"/>
              </w:rPr>
              <w:t>欄位</w:t>
            </w:r>
          </w:p>
        </w:tc>
        <w:tc>
          <w:tcPr>
            <w:tcW w:w="4713" w:type="dxa"/>
            <w:gridSpan w:val="5"/>
          </w:tcPr>
          <w:p w14:paraId="468C0232" w14:textId="77777777" w:rsidR="00E11603" w:rsidRPr="00362205" w:rsidRDefault="00E11603" w:rsidP="00E11603">
            <w:pPr>
              <w:jc w:val="center"/>
              <w:rPr>
                <w:rFonts w:ascii="標楷體" w:eastAsia="標楷體" w:hAnsi="標楷體"/>
              </w:rPr>
            </w:pPr>
            <w:r w:rsidRPr="00362205">
              <w:rPr>
                <w:rFonts w:ascii="標楷體" w:eastAsia="標楷體" w:hAnsi="標楷體"/>
              </w:rPr>
              <w:t>說明</w:t>
            </w:r>
          </w:p>
        </w:tc>
        <w:tc>
          <w:tcPr>
            <w:tcW w:w="3529" w:type="dxa"/>
            <w:vMerge w:val="restart"/>
          </w:tcPr>
          <w:p w14:paraId="043D0438" w14:textId="77777777" w:rsidR="00E11603" w:rsidRPr="00362205" w:rsidRDefault="00E11603" w:rsidP="00BE063A">
            <w:pPr>
              <w:rPr>
                <w:rFonts w:ascii="標楷體" w:eastAsia="標楷體" w:hAnsi="標楷體"/>
              </w:rPr>
            </w:pPr>
            <w:r w:rsidRPr="00362205">
              <w:rPr>
                <w:rFonts w:ascii="標楷體" w:eastAsia="標楷體" w:hAnsi="標楷體"/>
              </w:rPr>
              <w:t>處理邏輯及注意事項</w:t>
            </w:r>
          </w:p>
        </w:tc>
      </w:tr>
      <w:tr w:rsidR="00E11603" w:rsidRPr="00362205" w14:paraId="4C76A744" w14:textId="77777777" w:rsidTr="00E11603">
        <w:trPr>
          <w:trHeight w:val="244"/>
          <w:jc w:val="center"/>
        </w:trPr>
        <w:tc>
          <w:tcPr>
            <w:tcW w:w="564" w:type="dxa"/>
            <w:vMerge/>
          </w:tcPr>
          <w:p w14:paraId="713550C6" w14:textId="77777777" w:rsidR="00E11603" w:rsidRPr="00362205" w:rsidRDefault="00E11603" w:rsidP="00BE063A">
            <w:pPr>
              <w:rPr>
                <w:rFonts w:ascii="標楷體" w:eastAsia="標楷體" w:hAnsi="標楷體"/>
              </w:rPr>
            </w:pPr>
          </w:p>
        </w:tc>
        <w:tc>
          <w:tcPr>
            <w:tcW w:w="2216" w:type="dxa"/>
            <w:vMerge/>
          </w:tcPr>
          <w:p w14:paraId="2568B850" w14:textId="77777777" w:rsidR="00E11603" w:rsidRPr="00362205" w:rsidRDefault="00E11603" w:rsidP="00BE063A">
            <w:pPr>
              <w:rPr>
                <w:rFonts w:ascii="標楷體" w:eastAsia="標楷體" w:hAnsi="標楷體"/>
              </w:rPr>
            </w:pPr>
          </w:p>
        </w:tc>
        <w:tc>
          <w:tcPr>
            <w:tcW w:w="1072" w:type="dxa"/>
          </w:tcPr>
          <w:p w14:paraId="3D739C9F" w14:textId="77777777" w:rsidR="00E11603" w:rsidRPr="00362205" w:rsidRDefault="00E11603" w:rsidP="00BE063A">
            <w:pPr>
              <w:rPr>
                <w:rFonts w:ascii="標楷體" w:eastAsia="標楷體" w:hAnsi="標楷體"/>
              </w:rPr>
            </w:pPr>
            <w:r w:rsidRPr="00370CAC">
              <w:rPr>
                <w:rFonts w:ascii="標楷體" w:eastAsia="標楷體" w:hAnsi="標楷體" w:hint="eastAsia"/>
              </w:rPr>
              <w:t>資料型態長度</w:t>
            </w:r>
          </w:p>
        </w:tc>
        <w:tc>
          <w:tcPr>
            <w:tcW w:w="1096" w:type="dxa"/>
          </w:tcPr>
          <w:p w14:paraId="174C4526" w14:textId="77777777" w:rsidR="00E11603" w:rsidRPr="00362205" w:rsidRDefault="00E11603" w:rsidP="00BE063A">
            <w:pPr>
              <w:rPr>
                <w:rFonts w:ascii="標楷體" w:eastAsia="標楷體" w:hAnsi="標楷體"/>
              </w:rPr>
            </w:pPr>
            <w:r w:rsidRPr="00362205">
              <w:rPr>
                <w:rFonts w:ascii="標楷體" w:eastAsia="標楷體" w:hAnsi="標楷體"/>
              </w:rPr>
              <w:t>預設值</w:t>
            </w:r>
          </w:p>
        </w:tc>
        <w:tc>
          <w:tcPr>
            <w:tcW w:w="1174" w:type="dxa"/>
          </w:tcPr>
          <w:p w14:paraId="64057DEC" w14:textId="77777777" w:rsidR="00E11603" w:rsidRPr="00362205" w:rsidRDefault="00E11603" w:rsidP="00BE063A">
            <w:pPr>
              <w:rPr>
                <w:rFonts w:ascii="標楷體" w:eastAsia="標楷體" w:hAnsi="標楷體"/>
              </w:rPr>
            </w:pPr>
            <w:r w:rsidRPr="00362205">
              <w:rPr>
                <w:rFonts w:ascii="標楷體" w:eastAsia="標楷體" w:hAnsi="標楷體"/>
              </w:rPr>
              <w:t>選單內容</w:t>
            </w:r>
          </w:p>
        </w:tc>
        <w:tc>
          <w:tcPr>
            <w:tcW w:w="675" w:type="dxa"/>
          </w:tcPr>
          <w:p w14:paraId="41BCACA3" w14:textId="77777777" w:rsidR="00E11603" w:rsidRPr="00362205" w:rsidRDefault="00E11603" w:rsidP="00BE063A">
            <w:pPr>
              <w:rPr>
                <w:rFonts w:ascii="標楷體" w:eastAsia="標楷體" w:hAnsi="標楷體"/>
              </w:rPr>
            </w:pPr>
            <w:r w:rsidRPr="00362205">
              <w:rPr>
                <w:rFonts w:ascii="標楷體" w:eastAsia="標楷體" w:hAnsi="標楷體"/>
              </w:rPr>
              <w:t>必填</w:t>
            </w:r>
          </w:p>
        </w:tc>
        <w:tc>
          <w:tcPr>
            <w:tcW w:w="696" w:type="dxa"/>
          </w:tcPr>
          <w:p w14:paraId="7E37C440" w14:textId="77777777" w:rsidR="00E11603" w:rsidRPr="00362205" w:rsidRDefault="00E11603" w:rsidP="00BE063A">
            <w:pPr>
              <w:rPr>
                <w:rFonts w:ascii="標楷體" w:eastAsia="標楷體" w:hAnsi="標楷體"/>
              </w:rPr>
            </w:pPr>
            <w:r w:rsidRPr="00362205">
              <w:rPr>
                <w:rFonts w:ascii="標楷體" w:eastAsia="標楷體" w:hAnsi="標楷體"/>
              </w:rPr>
              <w:t>R/W</w:t>
            </w:r>
          </w:p>
        </w:tc>
        <w:tc>
          <w:tcPr>
            <w:tcW w:w="3529" w:type="dxa"/>
            <w:vMerge/>
          </w:tcPr>
          <w:p w14:paraId="3C70BFB0" w14:textId="77777777" w:rsidR="00E11603" w:rsidRPr="00362205" w:rsidRDefault="00E11603" w:rsidP="00BE063A">
            <w:pPr>
              <w:rPr>
                <w:rFonts w:ascii="標楷體" w:eastAsia="標楷體" w:hAnsi="標楷體"/>
              </w:rPr>
            </w:pPr>
          </w:p>
        </w:tc>
      </w:tr>
      <w:tr w:rsidR="00E11603" w:rsidRPr="00362205" w14:paraId="51908022" w14:textId="77777777" w:rsidTr="00E11603">
        <w:trPr>
          <w:trHeight w:val="291"/>
          <w:jc w:val="center"/>
        </w:trPr>
        <w:tc>
          <w:tcPr>
            <w:tcW w:w="564" w:type="dxa"/>
          </w:tcPr>
          <w:p w14:paraId="7EFBBDDB" w14:textId="77777777" w:rsidR="00E11603" w:rsidRPr="00362205" w:rsidRDefault="00E11603" w:rsidP="00543959">
            <w:pPr>
              <w:rPr>
                <w:rFonts w:ascii="標楷體" w:eastAsia="標楷體" w:hAnsi="標楷體"/>
              </w:rPr>
            </w:pPr>
            <w:r w:rsidRPr="00362205">
              <w:rPr>
                <w:rFonts w:ascii="標楷體" w:eastAsia="標楷體" w:hAnsi="標楷體" w:hint="eastAsia"/>
              </w:rPr>
              <w:t>1</w:t>
            </w:r>
          </w:p>
        </w:tc>
        <w:tc>
          <w:tcPr>
            <w:tcW w:w="2216" w:type="dxa"/>
          </w:tcPr>
          <w:p w14:paraId="1AAF78D1" w14:textId="77777777" w:rsidR="00E11603" w:rsidRPr="00362205" w:rsidRDefault="00E11603" w:rsidP="00543959">
            <w:pPr>
              <w:rPr>
                <w:rFonts w:ascii="標楷體" w:eastAsia="標楷體" w:hAnsi="標楷體"/>
              </w:rPr>
            </w:pPr>
            <w:r w:rsidRPr="00362205">
              <w:rPr>
                <w:rFonts w:ascii="標楷體" w:eastAsia="標楷體" w:hAnsi="標楷體" w:hint="eastAsia"/>
              </w:rPr>
              <w:t>交易日期</w:t>
            </w:r>
          </w:p>
        </w:tc>
        <w:tc>
          <w:tcPr>
            <w:tcW w:w="1072" w:type="dxa"/>
          </w:tcPr>
          <w:p w14:paraId="58BA9FF3" w14:textId="77777777" w:rsidR="00E11603" w:rsidRPr="00370CAC" w:rsidRDefault="00E11603" w:rsidP="00145256">
            <w:pPr>
              <w:rPr>
                <w:rFonts w:ascii="標楷體" w:eastAsia="標楷體" w:hAnsi="標楷體" w:cs="新細明體"/>
              </w:rPr>
            </w:pPr>
            <w:r w:rsidRPr="00370CAC">
              <w:rPr>
                <w:rFonts w:ascii="標楷體" w:eastAsia="標楷體" w:hAnsi="標楷體" w:hint="eastAsia"/>
              </w:rPr>
              <w:t>999/99/99～999/99/99</w:t>
            </w:r>
          </w:p>
        </w:tc>
        <w:tc>
          <w:tcPr>
            <w:tcW w:w="1096" w:type="dxa"/>
          </w:tcPr>
          <w:p w14:paraId="0A9705B2" w14:textId="77777777" w:rsidR="00E11603" w:rsidRPr="00362205" w:rsidRDefault="00E11603" w:rsidP="00543959">
            <w:pPr>
              <w:rPr>
                <w:rFonts w:ascii="標楷體" w:eastAsia="標楷體" w:hAnsi="標楷體"/>
              </w:rPr>
            </w:pPr>
            <w:r w:rsidRPr="00362205">
              <w:rPr>
                <w:rFonts w:ascii="標楷體" w:eastAsia="標楷體" w:hAnsi="標楷體" w:cs="新細明體" w:hint="eastAsia"/>
              </w:rPr>
              <w:t>本月1日</w:t>
            </w:r>
            <w:r w:rsidRPr="00362205">
              <w:rPr>
                <w:rFonts w:ascii="標楷體" w:eastAsia="標楷體" w:hAnsi="標楷體" w:hint="eastAsia"/>
              </w:rPr>
              <w:t>～</w:t>
            </w:r>
          </w:p>
          <w:p w14:paraId="5EC23E07" w14:textId="77777777" w:rsidR="00E11603" w:rsidRPr="00362205" w:rsidRDefault="00E11603" w:rsidP="00543959">
            <w:pPr>
              <w:rPr>
                <w:rFonts w:ascii="標楷體" w:eastAsia="標楷體" w:hAnsi="標楷體"/>
              </w:rPr>
            </w:pPr>
            <w:r w:rsidRPr="00362205">
              <w:rPr>
                <w:rFonts w:ascii="標楷體" w:eastAsia="標楷體" w:hAnsi="標楷體" w:cs="新細明體" w:hint="eastAsia"/>
              </w:rPr>
              <w:t>本營業日</w:t>
            </w:r>
          </w:p>
        </w:tc>
        <w:tc>
          <w:tcPr>
            <w:tcW w:w="1174" w:type="dxa"/>
          </w:tcPr>
          <w:p w14:paraId="5CD26D81" w14:textId="77777777" w:rsidR="00E11603" w:rsidRPr="00362205" w:rsidRDefault="00E11603" w:rsidP="00543959">
            <w:pPr>
              <w:rPr>
                <w:rFonts w:ascii="標楷體" w:eastAsia="標楷體" w:hAnsi="標楷體"/>
              </w:rPr>
            </w:pPr>
          </w:p>
        </w:tc>
        <w:tc>
          <w:tcPr>
            <w:tcW w:w="675" w:type="dxa"/>
          </w:tcPr>
          <w:p w14:paraId="0FBFDB56" w14:textId="77777777" w:rsidR="00E11603" w:rsidRPr="00362205" w:rsidRDefault="00E11603" w:rsidP="00543959">
            <w:pPr>
              <w:rPr>
                <w:rFonts w:ascii="標楷體" w:eastAsia="標楷體" w:hAnsi="標楷體"/>
              </w:rPr>
            </w:pPr>
            <w:r w:rsidRPr="00362205">
              <w:rPr>
                <w:rFonts w:ascii="標楷體" w:eastAsia="標楷體" w:hAnsi="標楷體" w:hint="eastAsia"/>
              </w:rPr>
              <w:t>V</w:t>
            </w:r>
          </w:p>
        </w:tc>
        <w:tc>
          <w:tcPr>
            <w:tcW w:w="696" w:type="dxa"/>
          </w:tcPr>
          <w:p w14:paraId="4E4E342E" w14:textId="77777777" w:rsidR="00E11603" w:rsidRPr="00362205" w:rsidRDefault="00E11603" w:rsidP="00543959">
            <w:pPr>
              <w:rPr>
                <w:rFonts w:ascii="標楷體" w:eastAsia="標楷體" w:hAnsi="標楷體"/>
              </w:rPr>
            </w:pPr>
          </w:p>
        </w:tc>
        <w:tc>
          <w:tcPr>
            <w:tcW w:w="3529" w:type="dxa"/>
          </w:tcPr>
          <w:p w14:paraId="29349C8F" w14:textId="77777777" w:rsidR="00E11603" w:rsidRPr="00362205" w:rsidRDefault="00E11603" w:rsidP="00543959">
            <w:pPr>
              <w:rPr>
                <w:rFonts w:ascii="標楷體" w:eastAsia="標楷體" w:hAnsi="標楷體"/>
              </w:rPr>
            </w:pPr>
            <w:r w:rsidRPr="00362205">
              <w:rPr>
                <w:rFonts w:ascii="標楷體" w:eastAsia="標楷體" w:hAnsi="標楷體" w:hint="eastAsia"/>
              </w:rPr>
              <w:t>必須輸入，可</w:t>
            </w:r>
            <w:r w:rsidRPr="00362205">
              <w:rPr>
                <w:rFonts w:ascii="標楷體" w:eastAsia="標楷體" w:hAnsi="標楷體" w:hint="eastAsia"/>
                <w:lang w:eastAsia="zh-HK"/>
              </w:rPr>
              <w:t>修</w:t>
            </w:r>
            <w:r w:rsidRPr="00362205">
              <w:rPr>
                <w:rFonts w:ascii="標楷體" w:eastAsia="標楷體" w:hAnsi="標楷體" w:hint="eastAsia"/>
              </w:rPr>
              <w:t>改</w:t>
            </w:r>
          </w:p>
          <w:p w14:paraId="6266D73D" w14:textId="77777777" w:rsidR="00E11603" w:rsidRPr="00362205" w:rsidRDefault="00E11603" w:rsidP="00543959">
            <w:pPr>
              <w:ind w:left="240" w:hangingChars="100" w:hanging="240"/>
              <w:rPr>
                <w:rFonts w:ascii="標楷體" w:eastAsia="標楷體" w:hAnsi="標楷體" w:cs="新細明體"/>
              </w:rPr>
            </w:pPr>
            <w:r w:rsidRPr="00362205">
              <w:rPr>
                <w:rFonts w:ascii="標楷體" w:eastAsia="標楷體" w:hAnsi="標楷體" w:cs="新細明體" w:hint="eastAsia"/>
              </w:rPr>
              <w:t>1.查詢起日預設值為本月1日，</w:t>
            </w:r>
            <w:r w:rsidRPr="00362205">
              <w:rPr>
                <w:rFonts w:ascii="標楷體" w:eastAsia="標楷體" w:hAnsi="標楷體" w:hint="eastAsia"/>
              </w:rPr>
              <w:t>可</w:t>
            </w:r>
            <w:r w:rsidRPr="00362205">
              <w:rPr>
                <w:rFonts w:ascii="標楷體" w:eastAsia="標楷體" w:hAnsi="標楷體" w:hint="eastAsia"/>
                <w:lang w:eastAsia="zh-HK"/>
              </w:rPr>
              <w:t>修</w:t>
            </w:r>
            <w:r w:rsidRPr="00362205">
              <w:rPr>
                <w:rFonts w:ascii="標楷體" w:eastAsia="標楷體" w:hAnsi="標楷體" w:hint="eastAsia"/>
              </w:rPr>
              <w:t>改</w:t>
            </w:r>
            <w:r w:rsidRPr="00362205">
              <w:rPr>
                <w:rFonts w:ascii="標楷體" w:eastAsia="標楷體" w:hAnsi="標楷體" w:cs="新細明體" w:hint="eastAsia"/>
              </w:rPr>
              <w:t>。</w:t>
            </w:r>
          </w:p>
          <w:p w14:paraId="1E5C2F55" w14:textId="77777777" w:rsidR="00E11603" w:rsidRPr="00362205" w:rsidRDefault="00E11603" w:rsidP="00543959">
            <w:pPr>
              <w:ind w:left="240" w:hangingChars="100" w:hanging="240"/>
              <w:rPr>
                <w:rFonts w:ascii="標楷體" w:eastAsia="標楷體" w:hAnsi="標楷體"/>
              </w:rPr>
            </w:pPr>
            <w:r w:rsidRPr="00362205">
              <w:rPr>
                <w:rFonts w:ascii="標楷體" w:eastAsia="標楷體" w:hAnsi="標楷體" w:cs="新細明體" w:hint="eastAsia"/>
              </w:rPr>
              <w:t>2.查詢止日預設值為本營業日，</w:t>
            </w:r>
            <w:r w:rsidRPr="00362205">
              <w:rPr>
                <w:rFonts w:ascii="標楷體" w:eastAsia="標楷體" w:hAnsi="標楷體" w:hint="eastAsia"/>
              </w:rPr>
              <w:t>可</w:t>
            </w:r>
            <w:r w:rsidRPr="00362205">
              <w:rPr>
                <w:rFonts w:ascii="標楷體" w:eastAsia="標楷體" w:hAnsi="標楷體" w:hint="eastAsia"/>
                <w:lang w:eastAsia="zh-HK"/>
              </w:rPr>
              <w:t>修</w:t>
            </w:r>
            <w:r w:rsidRPr="00362205">
              <w:rPr>
                <w:rFonts w:ascii="標楷體" w:eastAsia="標楷體" w:hAnsi="標楷體" w:hint="eastAsia"/>
              </w:rPr>
              <w:t>改</w:t>
            </w:r>
            <w:r w:rsidRPr="00362205">
              <w:rPr>
                <w:rFonts w:ascii="標楷體" w:eastAsia="標楷體" w:hAnsi="標楷體" w:cs="新細明體" w:hint="eastAsia"/>
              </w:rPr>
              <w:t>，不可小於查詢起日，不可大於本營業日。</w:t>
            </w:r>
          </w:p>
        </w:tc>
      </w:tr>
      <w:tr w:rsidR="00E11603" w:rsidRPr="00362205" w14:paraId="730098E5" w14:textId="77777777" w:rsidTr="00E11603">
        <w:trPr>
          <w:trHeight w:val="291"/>
          <w:jc w:val="center"/>
        </w:trPr>
        <w:tc>
          <w:tcPr>
            <w:tcW w:w="564" w:type="dxa"/>
          </w:tcPr>
          <w:p w14:paraId="2F90714B" w14:textId="77777777" w:rsidR="00E11603" w:rsidRPr="00362205" w:rsidRDefault="00E11603" w:rsidP="00543959">
            <w:pPr>
              <w:rPr>
                <w:rFonts w:ascii="標楷體" w:eastAsia="標楷體" w:hAnsi="標楷體"/>
              </w:rPr>
            </w:pPr>
            <w:r w:rsidRPr="00362205">
              <w:rPr>
                <w:rFonts w:ascii="標楷體" w:eastAsia="標楷體" w:hAnsi="標楷體" w:hint="eastAsia"/>
              </w:rPr>
              <w:t>2</w:t>
            </w:r>
          </w:p>
        </w:tc>
        <w:tc>
          <w:tcPr>
            <w:tcW w:w="2216" w:type="dxa"/>
          </w:tcPr>
          <w:p w14:paraId="53571506" w14:textId="77777777" w:rsidR="00E11603" w:rsidRPr="00362205" w:rsidRDefault="00E11603" w:rsidP="00543959">
            <w:pPr>
              <w:rPr>
                <w:rFonts w:ascii="標楷體" w:eastAsia="標楷體" w:hAnsi="標楷體"/>
                <w:b/>
              </w:rPr>
            </w:pPr>
            <w:r w:rsidRPr="00362205">
              <w:rPr>
                <w:rFonts w:ascii="標楷體" w:eastAsia="標楷體" w:hAnsi="標楷體" w:hint="eastAsia"/>
              </w:rPr>
              <w:t>交易代號</w:t>
            </w:r>
          </w:p>
        </w:tc>
        <w:tc>
          <w:tcPr>
            <w:tcW w:w="1072" w:type="dxa"/>
          </w:tcPr>
          <w:p w14:paraId="4ECE6BA8" w14:textId="77777777" w:rsidR="00E11603" w:rsidRPr="00362205" w:rsidRDefault="00E11603" w:rsidP="00543959">
            <w:pPr>
              <w:rPr>
                <w:rFonts w:ascii="標楷體" w:eastAsia="標楷體" w:hAnsi="標楷體"/>
              </w:rPr>
            </w:pPr>
            <w:r>
              <w:rPr>
                <w:rFonts w:ascii="標楷體" w:eastAsia="標楷體" w:hAnsi="標楷體"/>
              </w:rPr>
              <w:t>XXXXX</w:t>
            </w:r>
          </w:p>
        </w:tc>
        <w:tc>
          <w:tcPr>
            <w:tcW w:w="1096" w:type="dxa"/>
          </w:tcPr>
          <w:p w14:paraId="6004FC1F" w14:textId="77777777" w:rsidR="00E11603" w:rsidRPr="00362205" w:rsidRDefault="00E11603" w:rsidP="00543959">
            <w:pPr>
              <w:rPr>
                <w:rFonts w:ascii="標楷體" w:eastAsia="標楷體" w:hAnsi="標楷體"/>
              </w:rPr>
            </w:pPr>
          </w:p>
        </w:tc>
        <w:tc>
          <w:tcPr>
            <w:tcW w:w="1174" w:type="dxa"/>
          </w:tcPr>
          <w:p w14:paraId="3A492746" w14:textId="77777777" w:rsidR="00E11603" w:rsidRPr="00362205" w:rsidRDefault="00E11603" w:rsidP="00543959">
            <w:pPr>
              <w:rPr>
                <w:rFonts w:ascii="標楷體" w:eastAsia="標楷體" w:hAnsi="標楷體"/>
              </w:rPr>
            </w:pPr>
          </w:p>
        </w:tc>
        <w:tc>
          <w:tcPr>
            <w:tcW w:w="675" w:type="dxa"/>
            <w:vMerge w:val="restart"/>
          </w:tcPr>
          <w:p w14:paraId="2374857E" w14:textId="77777777" w:rsidR="00E11603" w:rsidRPr="00362205" w:rsidRDefault="00E11603" w:rsidP="00543959">
            <w:pPr>
              <w:rPr>
                <w:rFonts w:ascii="標楷體" w:eastAsia="標楷體" w:hAnsi="標楷體"/>
              </w:rPr>
            </w:pPr>
            <w:r w:rsidRPr="00362205">
              <w:rPr>
                <w:rFonts w:ascii="標楷體" w:eastAsia="標楷體" w:hAnsi="標楷體" w:hint="eastAsia"/>
              </w:rPr>
              <w:t>擇一輸入</w:t>
            </w:r>
          </w:p>
        </w:tc>
        <w:tc>
          <w:tcPr>
            <w:tcW w:w="696" w:type="dxa"/>
          </w:tcPr>
          <w:p w14:paraId="4831FD2D" w14:textId="77777777" w:rsidR="00E11603" w:rsidRPr="00362205" w:rsidRDefault="00E11603" w:rsidP="00543959">
            <w:pPr>
              <w:rPr>
                <w:rFonts w:ascii="標楷體" w:eastAsia="標楷體" w:hAnsi="標楷體"/>
              </w:rPr>
            </w:pPr>
          </w:p>
        </w:tc>
        <w:tc>
          <w:tcPr>
            <w:tcW w:w="3529" w:type="dxa"/>
            <w:vMerge w:val="restart"/>
          </w:tcPr>
          <w:p w14:paraId="40CA8F59" w14:textId="77777777" w:rsidR="00E11603" w:rsidRPr="00362205" w:rsidRDefault="00E11603" w:rsidP="004B5E57">
            <w:pPr>
              <w:rPr>
                <w:rFonts w:ascii="標楷體" w:eastAsia="標楷體" w:hAnsi="標楷體"/>
              </w:rPr>
            </w:pPr>
            <w:r w:rsidRPr="00362205">
              <w:rPr>
                <w:rFonts w:ascii="標楷體" w:eastAsia="標楷體" w:hAnsi="標楷體" w:hint="eastAsia"/>
              </w:rPr>
              <w:t>交易代號或戶號可擇一輸入</w:t>
            </w:r>
          </w:p>
          <w:p w14:paraId="35EA27AB" w14:textId="77777777" w:rsidR="00E11603" w:rsidRPr="00362205" w:rsidRDefault="00E11603" w:rsidP="00543959">
            <w:pPr>
              <w:rPr>
                <w:rFonts w:ascii="標楷體" w:eastAsia="標楷體" w:hAnsi="標楷體"/>
                <w:b/>
              </w:rPr>
            </w:pPr>
          </w:p>
        </w:tc>
      </w:tr>
      <w:tr w:rsidR="00E11603" w:rsidRPr="00362205" w14:paraId="79DFF3A7" w14:textId="77777777" w:rsidTr="00E11603">
        <w:trPr>
          <w:trHeight w:val="291"/>
          <w:jc w:val="center"/>
        </w:trPr>
        <w:tc>
          <w:tcPr>
            <w:tcW w:w="564" w:type="dxa"/>
          </w:tcPr>
          <w:p w14:paraId="78F677DB" w14:textId="77777777" w:rsidR="00E11603" w:rsidRPr="00362205" w:rsidRDefault="00E11603" w:rsidP="00543959">
            <w:pPr>
              <w:rPr>
                <w:rFonts w:ascii="標楷體" w:eastAsia="標楷體" w:hAnsi="標楷體"/>
              </w:rPr>
            </w:pPr>
            <w:r w:rsidRPr="00362205">
              <w:rPr>
                <w:rFonts w:ascii="標楷體" w:eastAsia="標楷體" w:hAnsi="標楷體" w:hint="eastAsia"/>
              </w:rPr>
              <w:t>3</w:t>
            </w:r>
          </w:p>
        </w:tc>
        <w:tc>
          <w:tcPr>
            <w:tcW w:w="2216" w:type="dxa"/>
          </w:tcPr>
          <w:p w14:paraId="226117B4" w14:textId="77777777" w:rsidR="00E11603" w:rsidRPr="00362205" w:rsidRDefault="00E11603" w:rsidP="00543959">
            <w:pPr>
              <w:rPr>
                <w:rFonts w:ascii="標楷體" w:eastAsia="標楷體" w:hAnsi="標楷體"/>
                <w:b/>
              </w:rPr>
            </w:pPr>
            <w:r w:rsidRPr="00362205">
              <w:rPr>
                <w:rFonts w:ascii="標楷體" w:eastAsia="標楷體" w:hAnsi="標楷體" w:hint="eastAsia"/>
              </w:rPr>
              <w:t>戶號</w:t>
            </w:r>
          </w:p>
        </w:tc>
        <w:tc>
          <w:tcPr>
            <w:tcW w:w="1072" w:type="dxa"/>
          </w:tcPr>
          <w:p w14:paraId="01D713B6" w14:textId="77777777" w:rsidR="00E11603" w:rsidRPr="00362205" w:rsidRDefault="00E11603" w:rsidP="00543959">
            <w:pPr>
              <w:rPr>
                <w:rFonts w:ascii="標楷體" w:eastAsia="標楷體" w:hAnsi="標楷體"/>
              </w:rPr>
            </w:pPr>
            <w:r w:rsidRPr="00362205">
              <w:rPr>
                <w:rFonts w:ascii="標楷體" w:eastAsia="標楷體" w:hAnsi="標楷體" w:hint="eastAsia"/>
              </w:rPr>
              <w:t>9999999-999-999</w:t>
            </w:r>
          </w:p>
        </w:tc>
        <w:tc>
          <w:tcPr>
            <w:tcW w:w="1096" w:type="dxa"/>
          </w:tcPr>
          <w:p w14:paraId="331BCCE3" w14:textId="77777777" w:rsidR="00E11603" w:rsidRPr="00362205" w:rsidRDefault="00E11603" w:rsidP="00543959">
            <w:pPr>
              <w:rPr>
                <w:rFonts w:ascii="標楷體" w:eastAsia="標楷體" w:hAnsi="標楷體"/>
              </w:rPr>
            </w:pPr>
          </w:p>
        </w:tc>
        <w:tc>
          <w:tcPr>
            <w:tcW w:w="1174" w:type="dxa"/>
          </w:tcPr>
          <w:p w14:paraId="4C8FFAE8" w14:textId="77777777" w:rsidR="00E11603" w:rsidRPr="00362205" w:rsidRDefault="00E11603" w:rsidP="00543959">
            <w:pPr>
              <w:rPr>
                <w:rFonts w:ascii="標楷體" w:eastAsia="標楷體" w:hAnsi="標楷體"/>
              </w:rPr>
            </w:pPr>
          </w:p>
        </w:tc>
        <w:tc>
          <w:tcPr>
            <w:tcW w:w="675" w:type="dxa"/>
            <w:vMerge/>
          </w:tcPr>
          <w:p w14:paraId="4A9969FA" w14:textId="77777777" w:rsidR="00E11603" w:rsidRPr="00362205" w:rsidRDefault="00E11603" w:rsidP="00543959">
            <w:pPr>
              <w:rPr>
                <w:rFonts w:ascii="標楷體" w:eastAsia="標楷體" w:hAnsi="標楷體"/>
              </w:rPr>
            </w:pPr>
          </w:p>
        </w:tc>
        <w:tc>
          <w:tcPr>
            <w:tcW w:w="696" w:type="dxa"/>
          </w:tcPr>
          <w:p w14:paraId="7A837189" w14:textId="77777777" w:rsidR="00E11603" w:rsidRPr="00362205" w:rsidRDefault="00E11603" w:rsidP="00543959">
            <w:pPr>
              <w:rPr>
                <w:rFonts w:ascii="標楷體" w:eastAsia="標楷體" w:hAnsi="標楷體"/>
              </w:rPr>
            </w:pPr>
          </w:p>
        </w:tc>
        <w:tc>
          <w:tcPr>
            <w:tcW w:w="3529" w:type="dxa"/>
            <w:vMerge/>
          </w:tcPr>
          <w:p w14:paraId="1FA78D2E" w14:textId="77777777" w:rsidR="00E11603" w:rsidRPr="00362205" w:rsidRDefault="00E11603" w:rsidP="00543959">
            <w:pPr>
              <w:rPr>
                <w:rFonts w:ascii="標楷體" w:eastAsia="標楷體" w:hAnsi="標楷體"/>
                <w:b/>
              </w:rPr>
            </w:pPr>
          </w:p>
        </w:tc>
      </w:tr>
    </w:tbl>
    <w:p w14:paraId="1F93349F" w14:textId="77777777" w:rsidR="00E11603" w:rsidRDefault="00E11603" w:rsidP="00E11603">
      <w:pPr>
        <w:rPr>
          <w:rFonts w:ascii="標楷體" w:eastAsia="標楷體" w:hAnsi="標楷體"/>
        </w:rPr>
      </w:pPr>
    </w:p>
    <w:p w14:paraId="6D56816A" w14:textId="77777777" w:rsidR="00E11603" w:rsidRDefault="00E11603" w:rsidP="00D01BCC">
      <w:pPr>
        <w:pStyle w:val="a"/>
      </w:pPr>
      <w:r>
        <w:rPr>
          <w:rFonts w:hint="eastAsia"/>
        </w:rPr>
        <w:t>輸出</w:t>
      </w:r>
      <w:r w:rsidRPr="003972CE">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58"/>
        <w:gridCol w:w="1854"/>
        <w:gridCol w:w="4252"/>
        <w:gridCol w:w="2693"/>
      </w:tblGrid>
      <w:tr w:rsidR="00E11603" w:rsidRPr="00370CAC" w14:paraId="2A6A0531" w14:textId="77777777" w:rsidTr="00145256">
        <w:trPr>
          <w:trHeight w:val="388"/>
          <w:jc w:val="center"/>
        </w:trPr>
        <w:tc>
          <w:tcPr>
            <w:tcW w:w="558" w:type="dxa"/>
            <w:vMerge w:val="restart"/>
          </w:tcPr>
          <w:p w14:paraId="2AAFAE8E" w14:textId="77777777" w:rsidR="00E11603" w:rsidRPr="00370CAC" w:rsidRDefault="00E11603" w:rsidP="00145256">
            <w:pPr>
              <w:rPr>
                <w:rFonts w:ascii="標楷體" w:eastAsia="標楷體" w:hAnsi="標楷體"/>
              </w:rPr>
            </w:pPr>
            <w:r w:rsidRPr="00370CAC">
              <w:rPr>
                <w:rFonts w:ascii="標楷體" w:eastAsia="標楷體" w:hAnsi="標楷體"/>
              </w:rPr>
              <w:t>序號</w:t>
            </w:r>
          </w:p>
        </w:tc>
        <w:tc>
          <w:tcPr>
            <w:tcW w:w="1854" w:type="dxa"/>
            <w:vMerge w:val="restart"/>
          </w:tcPr>
          <w:p w14:paraId="30C8388E" w14:textId="77777777" w:rsidR="00E11603" w:rsidRPr="00370CAC" w:rsidRDefault="00E11603" w:rsidP="00145256">
            <w:pPr>
              <w:rPr>
                <w:rFonts w:ascii="標楷體" w:eastAsia="標楷體" w:hAnsi="標楷體"/>
              </w:rPr>
            </w:pPr>
            <w:r w:rsidRPr="00370CAC">
              <w:rPr>
                <w:rFonts w:ascii="標楷體" w:eastAsia="標楷體" w:hAnsi="標楷體"/>
              </w:rPr>
              <w:t>欄位</w:t>
            </w:r>
          </w:p>
        </w:tc>
        <w:tc>
          <w:tcPr>
            <w:tcW w:w="4252" w:type="dxa"/>
          </w:tcPr>
          <w:p w14:paraId="0C2E778E" w14:textId="77777777" w:rsidR="00E11603" w:rsidRPr="00370CAC" w:rsidRDefault="00E11603" w:rsidP="00145256">
            <w:pPr>
              <w:jc w:val="center"/>
              <w:rPr>
                <w:rFonts w:ascii="標楷體" w:eastAsia="標楷體" w:hAnsi="標楷體"/>
              </w:rPr>
            </w:pPr>
            <w:r w:rsidRPr="00370CAC">
              <w:rPr>
                <w:rFonts w:ascii="標楷體" w:eastAsia="標楷體" w:hAnsi="標楷體"/>
              </w:rPr>
              <w:t>說明</w:t>
            </w:r>
          </w:p>
        </w:tc>
        <w:tc>
          <w:tcPr>
            <w:tcW w:w="2693" w:type="dxa"/>
            <w:vMerge w:val="restart"/>
          </w:tcPr>
          <w:p w14:paraId="6DAD3F80" w14:textId="77777777" w:rsidR="00E11603" w:rsidRPr="00370CAC" w:rsidRDefault="00E11603" w:rsidP="00145256">
            <w:pPr>
              <w:rPr>
                <w:rFonts w:ascii="標楷體" w:eastAsia="標楷體" w:hAnsi="標楷體"/>
              </w:rPr>
            </w:pPr>
            <w:r w:rsidRPr="00370CAC">
              <w:rPr>
                <w:rFonts w:ascii="標楷體" w:eastAsia="標楷體" w:hAnsi="標楷體"/>
              </w:rPr>
              <w:t>處理邏輯及注意事項</w:t>
            </w:r>
          </w:p>
        </w:tc>
      </w:tr>
      <w:tr w:rsidR="00E11603" w:rsidRPr="00370CAC" w14:paraId="0830E346" w14:textId="77777777" w:rsidTr="00145256">
        <w:trPr>
          <w:trHeight w:val="244"/>
          <w:jc w:val="center"/>
        </w:trPr>
        <w:tc>
          <w:tcPr>
            <w:tcW w:w="558" w:type="dxa"/>
            <w:vMerge/>
          </w:tcPr>
          <w:p w14:paraId="4055EDA9" w14:textId="77777777" w:rsidR="00E11603" w:rsidRPr="00370CAC" w:rsidRDefault="00E11603" w:rsidP="00145256">
            <w:pPr>
              <w:rPr>
                <w:rFonts w:ascii="標楷體" w:eastAsia="標楷體" w:hAnsi="標楷體"/>
              </w:rPr>
            </w:pPr>
          </w:p>
        </w:tc>
        <w:tc>
          <w:tcPr>
            <w:tcW w:w="1854" w:type="dxa"/>
            <w:vMerge/>
          </w:tcPr>
          <w:p w14:paraId="3B8B4376" w14:textId="77777777" w:rsidR="00E11603" w:rsidRPr="00370CAC" w:rsidRDefault="00E11603" w:rsidP="00145256">
            <w:pPr>
              <w:rPr>
                <w:rFonts w:ascii="標楷體" w:eastAsia="標楷體" w:hAnsi="標楷體"/>
              </w:rPr>
            </w:pPr>
          </w:p>
        </w:tc>
        <w:tc>
          <w:tcPr>
            <w:tcW w:w="4252" w:type="dxa"/>
          </w:tcPr>
          <w:p w14:paraId="68A7E240" w14:textId="77777777" w:rsidR="00E11603" w:rsidRPr="00370CAC" w:rsidRDefault="00E11603" w:rsidP="00145256">
            <w:pPr>
              <w:rPr>
                <w:rFonts w:ascii="標楷體" w:eastAsia="標楷體" w:hAnsi="標楷體"/>
              </w:rPr>
            </w:pPr>
            <w:r w:rsidRPr="00370CAC">
              <w:rPr>
                <w:rFonts w:ascii="標楷體" w:eastAsia="標楷體" w:hAnsi="標楷體" w:hint="eastAsia"/>
              </w:rPr>
              <w:t>資料型態長度</w:t>
            </w:r>
          </w:p>
        </w:tc>
        <w:tc>
          <w:tcPr>
            <w:tcW w:w="2693" w:type="dxa"/>
            <w:vMerge/>
          </w:tcPr>
          <w:p w14:paraId="0B9FB008" w14:textId="77777777" w:rsidR="00E11603" w:rsidRPr="00370CAC" w:rsidRDefault="00E11603" w:rsidP="00145256">
            <w:pPr>
              <w:rPr>
                <w:rFonts w:ascii="標楷體" w:eastAsia="標楷體" w:hAnsi="標楷體"/>
              </w:rPr>
            </w:pPr>
          </w:p>
        </w:tc>
      </w:tr>
      <w:tr w:rsidR="00E11603" w:rsidRPr="00370CAC" w14:paraId="0D5359A4" w14:textId="77777777" w:rsidTr="00145256">
        <w:trPr>
          <w:trHeight w:val="244"/>
          <w:jc w:val="center"/>
        </w:trPr>
        <w:tc>
          <w:tcPr>
            <w:tcW w:w="558" w:type="dxa"/>
          </w:tcPr>
          <w:p w14:paraId="568BA907" w14:textId="77777777" w:rsidR="00E11603" w:rsidRPr="00370CAC" w:rsidRDefault="00E11603" w:rsidP="00145256">
            <w:pPr>
              <w:rPr>
                <w:rFonts w:ascii="標楷體" w:eastAsia="標楷體" w:hAnsi="標楷體"/>
              </w:rPr>
            </w:pPr>
            <w:r w:rsidRPr="00370CAC">
              <w:rPr>
                <w:rFonts w:ascii="標楷體" w:eastAsia="標楷體" w:hAnsi="標楷體" w:hint="eastAsia"/>
              </w:rPr>
              <w:t>1.</w:t>
            </w:r>
          </w:p>
        </w:tc>
        <w:tc>
          <w:tcPr>
            <w:tcW w:w="1854" w:type="dxa"/>
          </w:tcPr>
          <w:p w14:paraId="46E05F03" w14:textId="77777777" w:rsidR="00E11603" w:rsidRPr="00362205" w:rsidRDefault="00E11603" w:rsidP="00145256">
            <w:pPr>
              <w:rPr>
                <w:rFonts w:ascii="標楷體" w:eastAsia="標楷體" w:hAnsi="標楷體"/>
              </w:rPr>
            </w:pPr>
            <w:r w:rsidRPr="00362205">
              <w:rPr>
                <w:rFonts w:ascii="標楷體" w:eastAsia="標楷體" w:hAnsi="標楷體" w:hint="eastAsia"/>
              </w:rPr>
              <w:t>交易日期</w:t>
            </w:r>
          </w:p>
        </w:tc>
        <w:tc>
          <w:tcPr>
            <w:tcW w:w="4252" w:type="dxa"/>
          </w:tcPr>
          <w:p w14:paraId="28A9DE64" w14:textId="77777777" w:rsidR="00E11603" w:rsidRPr="00370CAC" w:rsidRDefault="00E11603" w:rsidP="00145256">
            <w:pPr>
              <w:rPr>
                <w:rFonts w:ascii="標楷體" w:eastAsia="標楷體" w:hAnsi="標楷體" w:cs="新細明體"/>
              </w:rPr>
            </w:pPr>
            <w:r w:rsidRPr="00370CAC">
              <w:rPr>
                <w:rFonts w:ascii="標楷體" w:eastAsia="標楷體" w:hAnsi="標楷體" w:hint="eastAsia"/>
              </w:rPr>
              <w:t>999/99/99～999/99/99</w:t>
            </w:r>
          </w:p>
        </w:tc>
        <w:tc>
          <w:tcPr>
            <w:tcW w:w="2693" w:type="dxa"/>
          </w:tcPr>
          <w:p w14:paraId="17C5762D" w14:textId="77777777" w:rsidR="00E11603" w:rsidRPr="00370CAC" w:rsidRDefault="00E11603" w:rsidP="00145256">
            <w:pPr>
              <w:rPr>
                <w:rFonts w:ascii="標楷體" w:eastAsia="標楷體" w:hAnsi="標楷體"/>
              </w:rPr>
            </w:pPr>
          </w:p>
        </w:tc>
      </w:tr>
      <w:tr w:rsidR="00E11603" w:rsidRPr="00370CAC" w14:paraId="42DA0C17" w14:textId="77777777" w:rsidTr="00145256">
        <w:trPr>
          <w:trHeight w:val="244"/>
          <w:jc w:val="center"/>
        </w:trPr>
        <w:tc>
          <w:tcPr>
            <w:tcW w:w="558" w:type="dxa"/>
          </w:tcPr>
          <w:p w14:paraId="51A2B262" w14:textId="77777777" w:rsidR="00E11603" w:rsidRPr="00370CAC" w:rsidRDefault="00E11603" w:rsidP="00145256">
            <w:pPr>
              <w:rPr>
                <w:rFonts w:ascii="標楷體" w:eastAsia="標楷體" w:hAnsi="標楷體"/>
              </w:rPr>
            </w:pPr>
            <w:r w:rsidRPr="00370CAC">
              <w:rPr>
                <w:rFonts w:ascii="標楷體" w:eastAsia="標楷體" w:hAnsi="標楷體" w:hint="eastAsia"/>
              </w:rPr>
              <w:t>2</w:t>
            </w:r>
          </w:p>
        </w:tc>
        <w:tc>
          <w:tcPr>
            <w:tcW w:w="1854" w:type="dxa"/>
          </w:tcPr>
          <w:p w14:paraId="69A23037" w14:textId="77777777" w:rsidR="00E11603" w:rsidRPr="00362205" w:rsidRDefault="00E11603" w:rsidP="00145256">
            <w:pPr>
              <w:rPr>
                <w:rFonts w:ascii="標楷體" w:eastAsia="標楷體" w:hAnsi="標楷體"/>
                <w:b/>
              </w:rPr>
            </w:pPr>
            <w:r w:rsidRPr="00362205">
              <w:rPr>
                <w:rFonts w:ascii="標楷體" w:eastAsia="標楷體" w:hAnsi="標楷體" w:hint="eastAsia"/>
              </w:rPr>
              <w:t>交易代號</w:t>
            </w:r>
          </w:p>
        </w:tc>
        <w:tc>
          <w:tcPr>
            <w:tcW w:w="4252" w:type="dxa"/>
          </w:tcPr>
          <w:p w14:paraId="0E20AD49" w14:textId="77777777" w:rsidR="00E11603" w:rsidRPr="00362205" w:rsidRDefault="00E11603" w:rsidP="00145256">
            <w:pPr>
              <w:rPr>
                <w:rFonts w:ascii="標楷體" w:eastAsia="標楷體" w:hAnsi="標楷體"/>
              </w:rPr>
            </w:pPr>
            <w:r>
              <w:rPr>
                <w:rFonts w:ascii="標楷體" w:eastAsia="標楷體" w:hAnsi="標楷體"/>
              </w:rPr>
              <w:t>XXXXX</w:t>
            </w:r>
          </w:p>
        </w:tc>
        <w:tc>
          <w:tcPr>
            <w:tcW w:w="2693" w:type="dxa"/>
          </w:tcPr>
          <w:p w14:paraId="16A4944D" w14:textId="77777777" w:rsidR="00E11603" w:rsidRPr="00370CAC" w:rsidRDefault="00E11603" w:rsidP="00145256">
            <w:pPr>
              <w:rPr>
                <w:rFonts w:ascii="標楷體" w:eastAsia="標楷體" w:hAnsi="標楷體"/>
              </w:rPr>
            </w:pPr>
          </w:p>
        </w:tc>
      </w:tr>
      <w:tr w:rsidR="00E11603" w:rsidRPr="00370CAC" w14:paraId="3222DD2F" w14:textId="77777777" w:rsidTr="00145256">
        <w:trPr>
          <w:trHeight w:val="244"/>
          <w:jc w:val="center"/>
        </w:trPr>
        <w:tc>
          <w:tcPr>
            <w:tcW w:w="558" w:type="dxa"/>
          </w:tcPr>
          <w:p w14:paraId="420E9816" w14:textId="77777777" w:rsidR="00E11603" w:rsidRPr="00370CAC" w:rsidRDefault="00E11603" w:rsidP="00145256">
            <w:pPr>
              <w:rPr>
                <w:rFonts w:ascii="標楷體" w:eastAsia="標楷體" w:hAnsi="標楷體"/>
              </w:rPr>
            </w:pPr>
            <w:r w:rsidRPr="00370CAC">
              <w:rPr>
                <w:rFonts w:ascii="標楷體" w:eastAsia="標楷體" w:hAnsi="標楷體" w:hint="eastAsia"/>
              </w:rPr>
              <w:t>3</w:t>
            </w:r>
          </w:p>
        </w:tc>
        <w:tc>
          <w:tcPr>
            <w:tcW w:w="1854" w:type="dxa"/>
          </w:tcPr>
          <w:p w14:paraId="44ED53A4" w14:textId="77777777" w:rsidR="00E11603" w:rsidRPr="00362205" w:rsidRDefault="00E11603" w:rsidP="00145256">
            <w:pPr>
              <w:rPr>
                <w:rFonts w:ascii="標楷體" w:eastAsia="標楷體" w:hAnsi="標楷體"/>
                <w:b/>
              </w:rPr>
            </w:pPr>
            <w:r w:rsidRPr="00362205">
              <w:rPr>
                <w:rFonts w:ascii="標楷體" w:eastAsia="標楷體" w:hAnsi="標楷體" w:hint="eastAsia"/>
              </w:rPr>
              <w:t>戶號</w:t>
            </w:r>
          </w:p>
        </w:tc>
        <w:tc>
          <w:tcPr>
            <w:tcW w:w="4252" w:type="dxa"/>
          </w:tcPr>
          <w:p w14:paraId="5FAE97A3" w14:textId="77777777" w:rsidR="00E11603" w:rsidRPr="00362205" w:rsidRDefault="00E11603" w:rsidP="00145256">
            <w:pPr>
              <w:rPr>
                <w:rFonts w:ascii="標楷體" w:eastAsia="標楷體" w:hAnsi="標楷體"/>
              </w:rPr>
            </w:pPr>
            <w:r w:rsidRPr="00362205">
              <w:rPr>
                <w:rFonts w:ascii="標楷體" w:eastAsia="標楷體" w:hAnsi="標楷體" w:hint="eastAsia"/>
              </w:rPr>
              <w:t>9999999-999-999</w:t>
            </w:r>
          </w:p>
        </w:tc>
        <w:tc>
          <w:tcPr>
            <w:tcW w:w="2693" w:type="dxa"/>
          </w:tcPr>
          <w:p w14:paraId="47FC38FB" w14:textId="77777777" w:rsidR="00E11603" w:rsidRPr="00370CAC" w:rsidRDefault="00E11603" w:rsidP="00145256">
            <w:pPr>
              <w:rPr>
                <w:rFonts w:ascii="標楷體" w:eastAsia="標楷體" w:hAnsi="標楷體"/>
              </w:rPr>
            </w:pPr>
          </w:p>
        </w:tc>
      </w:tr>
      <w:tr w:rsidR="00E11603" w:rsidRPr="00370CAC" w14:paraId="6376B3EB" w14:textId="77777777" w:rsidTr="00145256">
        <w:trPr>
          <w:trHeight w:val="291"/>
          <w:jc w:val="center"/>
        </w:trPr>
        <w:tc>
          <w:tcPr>
            <w:tcW w:w="9357" w:type="dxa"/>
            <w:gridSpan w:val="4"/>
          </w:tcPr>
          <w:p w14:paraId="7E8C3268" w14:textId="77777777" w:rsidR="00E11603" w:rsidRPr="00370CAC" w:rsidRDefault="00E11603" w:rsidP="00145256">
            <w:pPr>
              <w:rPr>
                <w:rFonts w:ascii="標楷體" w:eastAsia="標楷體" w:hAnsi="標楷體"/>
              </w:rPr>
            </w:pPr>
          </w:p>
        </w:tc>
      </w:tr>
      <w:tr w:rsidR="00E11603" w:rsidRPr="00370CAC" w14:paraId="14769D6F" w14:textId="77777777" w:rsidTr="00145256">
        <w:trPr>
          <w:trHeight w:val="291"/>
          <w:jc w:val="center"/>
        </w:trPr>
        <w:tc>
          <w:tcPr>
            <w:tcW w:w="2412" w:type="dxa"/>
            <w:gridSpan w:val="2"/>
          </w:tcPr>
          <w:p w14:paraId="5BE12D30" w14:textId="77777777" w:rsidR="00E11603" w:rsidRPr="00370CAC" w:rsidRDefault="00E11603" w:rsidP="00145256">
            <w:pPr>
              <w:rPr>
                <w:rFonts w:ascii="標楷體" w:eastAsia="標楷體" w:hAnsi="標楷體" w:cs="新細明體"/>
              </w:rPr>
            </w:pPr>
            <w:r w:rsidRPr="00370CAC">
              <w:rPr>
                <w:rFonts w:ascii="標楷體" w:eastAsia="標楷體" w:hAnsi="標楷體" w:hint="eastAsia"/>
              </w:rPr>
              <w:t>多筆式明細資料</w:t>
            </w:r>
          </w:p>
        </w:tc>
        <w:tc>
          <w:tcPr>
            <w:tcW w:w="4252" w:type="dxa"/>
          </w:tcPr>
          <w:p w14:paraId="688F7D13" w14:textId="77777777" w:rsidR="00E11603" w:rsidRPr="00370CAC" w:rsidRDefault="00E11603" w:rsidP="00145256">
            <w:pPr>
              <w:rPr>
                <w:rFonts w:ascii="標楷體" w:eastAsia="標楷體" w:hAnsi="標楷體" w:cs="新細明體"/>
              </w:rPr>
            </w:pPr>
          </w:p>
        </w:tc>
        <w:tc>
          <w:tcPr>
            <w:tcW w:w="2693" w:type="dxa"/>
          </w:tcPr>
          <w:p w14:paraId="63BE3EA8" w14:textId="77777777" w:rsidR="00E11603" w:rsidRPr="00370CAC" w:rsidRDefault="00E11603" w:rsidP="00145256">
            <w:pPr>
              <w:rPr>
                <w:rFonts w:ascii="標楷體" w:eastAsia="標楷體" w:hAnsi="標楷體"/>
              </w:rPr>
            </w:pPr>
          </w:p>
        </w:tc>
      </w:tr>
      <w:tr w:rsidR="00E11603" w:rsidRPr="00370CAC" w14:paraId="3404F64E" w14:textId="77777777" w:rsidTr="00145256">
        <w:trPr>
          <w:trHeight w:val="291"/>
          <w:jc w:val="center"/>
        </w:trPr>
        <w:tc>
          <w:tcPr>
            <w:tcW w:w="2412" w:type="dxa"/>
            <w:gridSpan w:val="2"/>
          </w:tcPr>
          <w:p w14:paraId="25825C1B" w14:textId="77777777" w:rsidR="00E11603" w:rsidRPr="00370CAC" w:rsidRDefault="00E11603" w:rsidP="00145256">
            <w:pPr>
              <w:rPr>
                <w:rFonts w:ascii="標楷體" w:eastAsia="標楷體" w:hAnsi="標楷體"/>
              </w:rPr>
            </w:pPr>
            <w:r w:rsidRPr="00362205">
              <w:rPr>
                <w:rFonts w:ascii="標楷體" w:eastAsia="標楷體" w:hAnsi="標楷體" w:hint="eastAsia"/>
              </w:rPr>
              <w:t>交易日期</w:t>
            </w:r>
            <w:r w:rsidR="00834617" w:rsidRPr="00185E69">
              <w:rPr>
                <w:rFonts w:ascii="標楷體" w:eastAsia="標楷體" w:hAnsi="標楷體" w:hint="eastAsia"/>
                <w:color w:val="FF0000"/>
                <w:lang w:eastAsia="zh-HK"/>
              </w:rPr>
              <w:t>時間</w:t>
            </w:r>
          </w:p>
        </w:tc>
        <w:tc>
          <w:tcPr>
            <w:tcW w:w="4252" w:type="dxa"/>
          </w:tcPr>
          <w:p w14:paraId="151434CE" w14:textId="77777777" w:rsidR="00E11603" w:rsidRPr="00370CAC" w:rsidRDefault="00E11603" w:rsidP="00145256">
            <w:pPr>
              <w:rPr>
                <w:rFonts w:ascii="標楷體" w:eastAsia="標楷體" w:hAnsi="標楷體"/>
              </w:rPr>
            </w:pPr>
            <w:r w:rsidRPr="00370CAC">
              <w:rPr>
                <w:rFonts w:ascii="標楷體" w:eastAsia="標楷體" w:hAnsi="標楷體" w:hint="eastAsia"/>
              </w:rPr>
              <w:t>999/99/99</w:t>
            </w:r>
            <w:r w:rsidR="00834617">
              <w:rPr>
                <w:rFonts w:ascii="標楷體" w:eastAsia="標楷體" w:hAnsi="標楷體" w:hint="eastAsia"/>
              </w:rPr>
              <w:t xml:space="preserve"> </w:t>
            </w:r>
            <w:r w:rsidR="00834617" w:rsidRPr="00185E69">
              <w:rPr>
                <w:rFonts w:ascii="標楷體" w:eastAsia="標楷體" w:hAnsi="標楷體"/>
                <w:color w:val="FF0000"/>
              </w:rPr>
              <w:t>HH:MM:SS</w:t>
            </w:r>
          </w:p>
        </w:tc>
        <w:tc>
          <w:tcPr>
            <w:tcW w:w="2693" w:type="dxa"/>
          </w:tcPr>
          <w:p w14:paraId="433A70C4" w14:textId="77777777" w:rsidR="00E11603" w:rsidRPr="00370CAC" w:rsidRDefault="00E11603" w:rsidP="00E11603">
            <w:pPr>
              <w:rPr>
                <w:rFonts w:ascii="標楷體" w:eastAsia="標楷體" w:hAnsi="標楷體"/>
              </w:rPr>
            </w:pPr>
          </w:p>
        </w:tc>
      </w:tr>
      <w:tr w:rsidR="00E11603" w:rsidRPr="00370CAC" w14:paraId="562EE5FD" w14:textId="77777777" w:rsidTr="00145256">
        <w:trPr>
          <w:trHeight w:val="291"/>
          <w:jc w:val="center"/>
        </w:trPr>
        <w:tc>
          <w:tcPr>
            <w:tcW w:w="2412" w:type="dxa"/>
            <w:gridSpan w:val="2"/>
          </w:tcPr>
          <w:p w14:paraId="3D69E5C7" w14:textId="77777777" w:rsidR="00E11603" w:rsidRPr="00370CAC" w:rsidRDefault="00E11603" w:rsidP="00145256">
            <w:pPr>
              <w:rPr>
                <w:rFonts w:ascii="標楷體" w:eastAsia="標楷體" w:hAnsi="標楷體"/>
              </w:rPr>
            </w:pPr>
            <w:r w:rsidRPr="00362205">
              <w:rPr>
                <w:rFonts w:ascii="標楷體" w:eastAsia="標楷體" w:hAnsi="標楷體" w:hint="eastAsia"/>
                <w:lang w:eastAsia="zh-HK"/>
              </w:rPr>
              <w:t>異</w:t>
            </w:r>
            <w:r w:rsidRPr="00362205">
              <w:rPr>
                <w:rFonts w:ascii="標楷體" w:eastAsia="標楷體" w:hAnsi="標楷體" w:hint="eastAsia"/>
              </w:rPr>
              <w:t>動</w:t>
            </w:r>
            <w:r w:rsidRPr="00362205">
              <w:rPr>
                <w:rFonts w:ascii="標楷體" w:eastAsia="標楷體" w:hAnsi="標楷體" w:hint="eastAsia"/>
                <w:lang w:eastAsia="zh-HK"/>
              </w:rPr>
              <w:t>人</w:t>
            </w:r>
            <w:r w:rsidRPr="00362205">
              <w:rPr>
                <w:rFonts w:ascii="標楷體" w:eastAsia="標楷體" w:hAnsi="標楷體" w:hint="eastAsia"/>
              </w:rPr>
              <w:t>員</w:t>
            </w:r>
          </w:p>
        </w:tc>
        <w:tc>
          <w:tcPr>
            <w:tcW w:w="4252" w:type="dxa"/>
          </w:tcPr>
          <w:p w14:paraId="22A0DC29" w14:textId="77777777" w:rsidR="00E11603" w:rsidRPr="00370CAC" w:rsidRDefault="00E11603" w:rsidP="00145256">
            <w:pPr>
              <w:rPr>
                <w:rFonts w:ascii="標楷體" w:eastAsia="標楷體" w:hAnsi="標楷體"/>
              </w:rPr>
            </w:pPr>
            <w:r>
              <w:rPr>
                <w:rFonts w:ascii="標楷體" w:eastAsia="標楷體" w:hAnsi="標楷體" w:hint="eastAsia"/>
              </w:rPr>
              <w:t>XXXXXX</w:t>
            </w:r>
          </w:p>
        </w:tc>
        <w:tc>
          <w:tcPr>
            <w:tcW w:w="2693" w:type="dxa"/>
          </w:tcPr>
          <w:p w14:paraId="102AD4B5" w14:textId="77777777" w:rsidR="00E11603" w:rsidRPr="00370CAC" w:rsidRDefault="00E11603" w:rsidP="00145256">
            <w:pPr>
              <w:rPr>
                <w:rFonts w:ascii="標楷體" w:eastAsia="標楷體" w:hAnsi="標楷體"/>
              </w:rPr>
            </w:pPr>
          </w:p>
        </w:tc>
      </w:tr>
      <w:tr w:rsidR="00E11603" w:rsidRPr="00370CAC" w14:paraId="7BD07E8E" w14:textId="77777777" w:rsidTr="00145256">
        <w:trPr>
          <w:trHeight w:val="291"/>
          <w:jc w:val="center"/>
        </w:trPr>
        <w:tc>
          <w:tcPr>
            <w:tcW w:w="2412" w:type="dxa"/>
            <w:gridSpan w:val="2"/>
          </w:tcPr>
          <w:p w14:paraId="603A0AA0" w14:textId="77777777" w:rsidR="00E11603" w:rsidRPr="00362205" w:rsidRDefault="00E11603" w:rsidP="00145256">
            <w:pPr>
              <w:rPr>
                <w:rFonts w:ascii="標楷體" w:eastAsia="標楷體" w:hAnsi="標楷體"/>
                <w:b/>
              </w:rPr>
            </w:pPr>
            <w:r w:rsidRPr="00362205">
              <w:rPr>
                <w:rFonts w:ascii="標楷體" w:eastAsia="標楷體" w:hAnsi="標楷體" w:hint="eastAsia"/>
              </w:rPr>
              <w:t>交易代號</w:t>
            </w:r>
          </w:p>
        </w:tc>
        <w:tc>
          <w:tcPr>
            <w:tcW w:w="4252" w:type="dxa"/>
          </w:tcPr>
          <w:p w14:paraId="2DB695A9" w14:textId="77777777" w:rsidR="00E11603" w:rsidRPr="00362205" w:rsidRDefault="00E11603" w:rsidP="00145256">
            <w:pPr>
              <w:rPr>
                <w:rFonts w:ascii="標楷體" w:eastAsia="標楷體" w:hAnsi="標楷體"/>
              </w:rPr>
            </w:pPr>
            <w:r>
              <w:rPr>
                <w:rFonts w:ascii="標楷體" w:eastAsia="標楷體" w:hAnsi="標楷體"/>
              </w:rPr>
              <w:t>XXXXX</w:t>
            </w:r>
          </w:p>
        </w:tc>
        <w:tc>
          <w:tcPr>
            <w:tcW w:w="2693" w:type="dxa"/>
          </w:tcPr>
          <w:p w14:paraId="50983FB2" w14:textId="77777777" w:rsidR="00E11603" w:rsidRPr="00370CAC" w:rsidRDefault="00E11603" w:rsidP="00145256">
            <w:pPr>
              <w:rPr>
                <w:rFonts w:ascii="標楷體" w:eastAsia="標楷體" w:hAnsi="標楷體"/>
              </w:rPr>
            </w:pPr>
            <w:r w:rsidRPr="00370CAC">
              <w:rPr>
                <w:rFonts w:ascii="標楷體" w:eastAsia="標楷體" w:hAnsi="標楷體" w:hint="eastAsia"/>
              </w:rPr>
              <w:t xml:space="preserve">                            </w:t>
            </w:r>
          </w:p>
        </w:tc>
      </w:tr>
      <w:tr w:rsidR="00E11603" w:rsidRPr="00370CAC" w14:paraId="4D602898" w14:textId="77777777" w:rsidTr="00145256">
        <w:trPr>
          <w:trHeight w:val="291"/>
          <w:jc w:val="center"/>
        </w:trPr>
        <w:tc>
          <w:tcPr>
            <w:tcW w:w="2412" w:type="dxa"/>
            <w:gridSpan w:val="2"/>
          </w:tcPr>
          <w:p w14:paraId="08940733" w14:textId="77777777" w:rsidR="00E11603" w:rsidRPr="00362205" w:rsidRDefault="00E11603" w:rsidP="00145256">
            <w:pPr>
              <w:rPr>
                <w:rFonts w:ascii="標楷體" w:eastAsia="標楷體" w:hAnsi="標楷體"/>
                <w:b/>
              </w:rPr>
            </w:pPr>
            <w:r w:rsidRPr="00362205">
              <w:rPr>
                <w:rFonts w:ascii="標楷體" w:eastAsia="標楷體" w:hAnsi="標楷體" w:hint="eastAsia"/>
              </w:rPr>
              <w:t>戶號</w:t>
            </w:r>
          </w:p>
        </w:tc>
        <w:tc>
          <w:tcPr>
            <w:tcW w:w="4252" w:type="dxa"/>
          </w:tcPr>
          <w:p w14:paraId="31E4DB83" w14:textId="77777777" w:rsidR="00E11603" w:rsidRPr="00362205" w:rsidRDefault="00E11603" w:rsidP="00145256">
            <w:pPr>
              <w:rPr>
                <w:rFonts w:ascii="標楷體" w:eastAsia="標楷體" w:hAnsi="標楷體"/>
              </w:rPr>
            </w:pPr>
            <w:r w:rsidRPr="00362205">
              <w:rPr>
                <w:rFonts w:ascii="標楷體" w:eastAsia="標楷體" w:hAnsi="標楷體" w:hint="eastAsia"/>
              </w:rPr>
              <w:t>9999999-999-999</w:t>
            </w:r>
          </w:p>
        </w:tc>
        <w:tc>
          <w:tcPr>
            <w:tcW w:w="2693" w:type="dxa"/>
          </w:tcPr>
          <w:p w14:paraId="33C5FBF8" w14:textId="77777777" w:rsidR="00E11603" w:rsidRPr="00370CAC" w:rsidRDefault="00E11603" w:rsidP="00145256">
            <w:pPr>
              <w:rPr>
                <w:rFonts w:ascii="標楷體" w:eastAsia="標楷體" w:hAnsi="標楷體"/>
              </w:rPr>
            </w:pPr>
          </w:p>
        </w:tc>
      </w:tr>
      <w:tr w:rsidR="00E11603" w:rsidRPr="00370CAC" w14:paraId="2B0AD3C5" w14:textId="77777777" w:rsidTr="00145256">
        <w:trPr>
          <w:trHeight w:val="291"/>
          <w:jc w:val="center"/>
        </w:trPr>
        <w:tc>
          <w:tcPr>
            <w:tcW w:w="2412" w:type="dxa"/>
            <w:gridSpan w:val="2"/>
          </w:tcPr>
          <w:p w14:paraId="7D021E57" w14:textId="77777777" w:rsidR="00E11603" w:rsidRPr="00370CAC" w:rsidRDefault="00E11603" w:rsidP="00145256">
            <w:pPr>
              <w:rPr>
                <w:rFonts w:ascii="標楷體" w:eastAsia="標楷體" w:hAnsi="標楷體"/>
              </w:rPr>
            </w:pPr>
            <w:r w:rsidRPr="00362205">
              <w:rPr>
                <w:rFonts w:ascii="標楷體" w:eastAsia="標楷體" w:hAnsi="標楷體" w:hint="eastAsia"/>
              </w:rPr>
              <w:t>欄位名稱</w:t>
            </w:r>
          </w:p>
        </w:tc>
        <w:tc>
          <w:tcPr>
            <w:tcW w:w="4252" w:type="dxa"/>
          </w:tcPr>
          <w:p w14:paraId="5552E89D" w14:textId="77777777" w:rsidR="00E11603" w:rsidRPr="00370CAC" w:rsidRDefault="00E11603" w:rsidP="00145256">
            <w:pPr>
              <w:rPr>
                <w:rFonts w:ascii="標楷體" w:eastAsia="標楷體" w:hAnsi="標楷體"/>
              </w:rPr>
            </w:pPr>
            <w:r w:rsidRPr="00370CAC">
              <w:rPr>
                <w:rFonts w:ascii="標楷體" w:eastAsia="標楷體" w:hAnsi="標楷體" w:hint="eastAsia"/>
              </w:rPr>
              <w:t>X(</w:t>
            </w:r>
            <w:r>
              <w:rPr>
                <w:rFonts w:ascii="標楷體" w:eastAsia="標楷體" w:hAnsi="標楷體" w:hint="eastAsia"/>
              </w:rPr>
              <w:t>2</w:t>
            </w:r>
            <w:r w:rsidRPr="00370CAC">
              <w:rPr>
                <w:rFonts w:ascii="標楷體" w:eastAsia="標楷體" w:hAnsi="標楷體" w:hint="eastAsia"/>
              </w:rPr>
              <w:t>0)</w:t>
            </w:r>
          </w:p>
        </w:tc>
        <w:tc>
          <w:tcPr>
            <w:tcW w:w="2693" w:type="dxa"/>
          </w:tcPr>
          <w:p w14:paraId="68B2B65C" w14:textId="77777777" w:rsidR="00E11603" w:rsidRPr="00370CAC" w:rsidRDefault="00E11603" w:rsidP="00145256">
            <w:pPr>
              <w:rPr>
                <w:rFonts w:ascii="標楷體" w:eastAsia="標楷體" w:hAnsi="標楷體"/>
              </w:rPr>
            </w:pPr>
          </w:p>
        </w:tc>
      </w:tr>
      <w:tr w:rsidR="00E11603" w:rsidRPr="00370CAC" w14:paraId="0EEDD79E" w14:textId="77777777" w:rsidTr="00145256">
        <w:trPr>
          <w:trHeight w:val="291"/>
          <w:jc w:val="center"/>
        </w:trPr>
        <w:tc>
          <w:tcPr>
            <w:tcW w:w="2412" w:type="dxa"/>
            <w:gridSpan w:val="2"/>
          </w:tcPr>
          <w:p w14:paraId="596AF911" w14:textId="77777777" w:rsidR="00E11603" w:rsidRPr="00370CAC" w:rsidRDefault="00E11603" w:rsidP="00145256">
            <w:pPr>
              <w:rPr>
                <w:rFonts w:ascii="標楷體" w:eastAsia="標楷體" w:hAnsi="標楷體"/>
              </w:rPr>
            </w:pPr>
            <w:r w:rsidRPr="00362205">
              <w:rPr>
                <w:rFonts w:ascii="標楷體" w:eastAsia="標楷體" w:hAnsi="標楷體" w:hint="eastAsia"/>
              </w:rPr>
              <w:t>變更前</w:t>
            </w:r>
          </w:p>
        </w:tc>
        <w:tc>
          <w:tcPr>
            <w:tcW w:w="4252" w:type="dxa"/>
          </w:tcPr>
          <w:p w14:paraId="77E1EC78" w14:textId="77777777" w:rsidR="00E11603" w:rsidRPr="00370CAC" w:rsidRDefault="00E11603" w:rsidP="00145256">
            <w:pPr>
              <w:rPr>
                <w:rFonts w:ascii="標楷體" w:eastAsia="標楷體" w:hAnsi="標楷體"/>
              </w:rPr>
            </w:pPr>
            <w:r w:rsidRPr="00370CAC">
              <w:rPr>
                <w:rFonts w:ascii="標楷體" w:eastAsia="標楷體" w:hAnsi="標楷體" w:hint="eastAsia"/>
              </w:rPr>
              <w:t>X(</w:t>
            </w:r>
            <w:r>
              <w:rPr>
                <w:rFonts w:ascii="標楷體" w:eastAsia="標楷體" w:hAnsi="標楷體" w:hint="eastAsia"/>
              </w:rPr>
              <w:t>5</w:t>
            </w:r>
            <w:r w:rsidRPr="00370CAC">
              <w:rPr>
                <w:rFonts w:ascii="標楷體" w:eastAsia="標楷體" w:hAnsi="標楷體" w:hint="eastAsia"/>
              </w:rPr>
              <w:t>0)</w:t>
            </w:r>
          </w:p>
        </w:tc>
        <w:tc>
          <w:tcPr>
            <w:tcW w:w="2693" w:type="dxa"/>
          </w:tcPr>
          <w:p w14:paraId="3139BBFE" w14:textId="77777777" w:rsidR="00E11603" w:rsidRPr="00370CAC" w:rsidRDefault="00E11603" w:rsidP="00145256">
            <w:pPr>
              <w:rPr>
                <w:rFonts w:ascii="標楷體" w:eastAsia="標楷體" w:hAnsi="標楷體"/>
              </w:rPr>
            </w:pPr>
          </w:p>
        </w:tc>
      </w:tr>
      <w:tr w:rsidR="00E11603" w:rsidRPr="00370CAC" w14:paraId="686C66FE" w14:textId="77777777" w:rsidTr="00145256">
        <w:trPr>
          <w:trHeight w:val="291"/>
          <w:jc w:val="center"/>
        </w:trPr>
        <w:tc>
          <w:tcPr>
            <w:tcW w:w="2412" w:type="dxa"/>
            <w:gridSpan w:val="2"/>
          </w:tcPr>
          <w:p w14:paraId="557581CB" w14:textId="77777777" w:rsidR="00E11603" w:rsidRPr="00370CAC" w:rsidRDefault="00E11603" w:rsidP="00145256">
            <w:pPr>
              <w:rPr>
                <w:rFonts w:ascii="標楷體" w:eastAsia="標楷體" w:hAnsi="標楷體"/>
              </w:rPr>
            </w:pPr>
            <w:r w:rsidRPr="00362205">
              <w:rPr>
                <w:rFonts w:ascii="標楷體" w:eastAsia="標楷體" w:hAnsi="標楷體" w:hint="eastAsia"/>
              </w:rPr>
              <w:t>變更後</w:t>
            </w:r>
          </w:p>
        </w:tc>
        <w:tc>
          <w:tcPr>
            <w:tcW w:w="4252" w:type="dxa"/>
          </w:tcPr>
          <w:p w14:paraId="180127D5" w14:textId="77777777" w:rsidR="00E11603" w:rsidRPr="00370CAC" w:rsidRDefault="00E11603" w:rsidP="00145256">
            <w:pPr>
              <w:rPr>
                <w:rFonts w:ascii="標楷體" w:eastAsia="標楷體" w:hAnsi="標楷體"/>
              </w:rPr>
            </w:pPr>
            <w:r w:rsidRPr="00370CAC">
              <w:rPr>
                <w:rFonts w:ascii="標楷體" w:eastAsia="標楷體" w:hAnsi="標楷體" w:hint="eastAsia"/>
              </w:rPr>
              <w:t>X(</w:t>
            </w:r>
            <w:r>
              <w:rPr>
                <w:rFonts w:ascii="標楷體" w:eastAsia="標楷體" w:hAnsi="標楷體" w:hint="eastAsia"/>
              </w:rPr>
              <w:t>5</w:t>
            </w:r>
            <w:r w:rsidRPr="00370CAC">
              <w:rPr>
                <w:rFonts w:ascii="標楷體" w:eastAsia="標楷體" w:hAnsi="標楷體" w:hint="eastAsia"/>
              </w:rPr>
              <w:t>0)</w:t>
            </w:r>
          </w:p>
        </w:tc>
        <w:tc>
          <w:tcPr>
            <w:tcW w:w="2693" w:type="dxa"/>
          </w:tcPr>
          <w:p w14:paraId="7F61DD1C" w14:textId="77777777" w:rsidR="00E11603" w:rsidRPr="00370CAC" w:rsidRDefault="00E11603" w:rsidP="00145256">
            <w:pPr>
              <w:rPr>
                <w:rFonts w:ascii="標楷體" w:eastAsia="標楷體" w:hAnsi="標楷體"/>
              </w:rPr>
            </w:pPr>
          </w:p>
        </w:tc>
      </w:tr>
    </w:tbl>
    <w:p w14:paraId="21B806CD" w14:textId="77777777" w:rsidR="00E11603" w:rsidRPr="00362205" w:rsidRDefault="00E11603" w:rsidP="00E11603">
      <w:pPr>
        <w:rPr>
          <w:rFonts w:ascii="標楷體" w:eastAsia="標楷體" w:hAnsi="標楷體"/>
        </w:rPr>
      </w:pPr>
    </w:p>
    <w:p w14:paraId="2BE9A8DC" w14:textId="77777777" w:rsidR="00724766" w:rsidRPr="00362205" w:rsidRDefault="00724766" w:rsidP="00716379">
      <w:pPr>
        <w:rPr>
          <w:rFonts w:ascii="標楷體" w:eastAsia="標楷體" w:hAnsi="標楷體"/>
        </w:rPr>
      </w:pPr>
    </w:p>
    <w:p w14:paraId="3DFFD737" w14:textId="77777777" w:rsidR="00E11603" w:rsidRDefault="00E11603">
      <w:pPr>
        <w:widowControl/>
        <w:rPr>
          <w:rFonts w:ascii="標楷體" w:eastAsia="標楷體" w:hAnsi="標楷體"/>
        </w:rPr>
      </w:pPr>
      <w:r>
        <w:rPr>
          <w:rFonts w:ascii="標楷體" w:eastAsia="標楷體" w:hAnsi="標楷體"/>
        </w:rPr>
        <w:br w:type="page"/>
      </w:r>
    </w:p>
    <w:p w14:paraId="1AF023E9" w14:textId="77777777" w:rsidR="00724766" w:rsidRPr="00362205" w:rsidRDefault="00724766" w:rsidP="00724766">
      <w:pPr>
        <w:tabs>
          <w:tab w:val="left" w:pos="788"/>
        </w:tabs>
        <w:rPr>
          <w:rFonts w:ascii="標楷體" w:eastAsia="標楷體" w:hAnsi="標楷體"/>
        </w:rPr>
      </w:pPr>
    </w:p>
    <w:p w14:paraId="099E6DB3" w14:textId="75833BDF" w:rsidR="00BD3D06" w:rsidRDefault="00BD3D06" w:rsidP="00934FE7">
      <w:pPr>
        <w:pStyle w:val="3"/>
        <w:numPr>
          <w:ilvl w:val="2"/>
          <w:numId w:val="1"/>
        </w:numPr>
        <w:rPr>
          <w:rFonts w:ascii="標楷體" w:hAnsi="標楷體"/>
        </w:rPr>
      </w:pPr>
      <w:r>
        <w:rPr>
          <w:rFonts w:ascii="標楷體" w:hAnsi="標楷體" w:hint="eastAsia"/>
        </w:rPr>
        <w:t>L</w:t>
      </w:r>
      <w:r>
        <w:rPr>
          <w:rFonts w:ascii="標楷體" w:hAnsi="標楷體"/>
        </w:rPr>
        <w:t>6041</w:t>
      </w:r>
      <w:r w:rsidRPr="00934FE7">
        <w:rPr>
          <w:rFonts w:ascii="標楷體" w:hAnsi="標楷體" w:hint="eastAsia"/>
        </w:rPr>
        <w:t>使用者資料</w:t>
      </w:r>
      <w:r>
        <w:rPr>
          <w:rFonts w:ascii="標楷體" w:hAnsi="標楷體" w:hint="eastAsia"/>
        </w:rPr>
        <w:t>查詢</w:t>
      </w:r>
      <w:r w:rsidR="00D1649A">
        <w:rPr>
          <w:rFonts w:ascii="標楷體" w:hAnsi="標楷體" w:hint="eastAsia"/>
        </w:rPr>
        <w:t xml:space="preserve"> ***</w:t>
      </w:r>
    </w:p>
    <w:p w14:paraId="16C7138F" w14:textId="77777777" w:rsidR="00683704" w:rsidRPr="00362205" w:rsidRDefault="00683704" w:rsidP="00D01BCC">
      <w:pPr>
        <w:pStyle w:val="a"/>
      </w:pPr>
      <w:r w:rsidRPr="00362205">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683704" w:rsidRPr="00362205" w14:paraId="2357D26A" w14:textId="77777777" w:rsidTr="0009084E">
        <w:trPr>
          <w:trHeight w:val="277"/>
        </w:trPr>
        <w:tc>
          <w:tcPr>
            <w:tcW w:w="1548" w:type="dxa"/>
            <w:tcBorders>
              <w:top w:val="single" w:sz="8" w:space="0" w:color="000000"/>
              <w:bottom w:val="single" w:sz="8" w:space="0" w:color="000000"/>
              <w:right w:val="single" w:sz="8" w:space="0" w:color="000000"/>
            </w:tcBorders>
            <w:shd w:val="clear" w:color="auto" w:fill="F3F3F3"/>
          </w:tcPr>
          <w:p w14:paraId="6E4621E6" w14:textId="77777777" w:rsidR="00683704" w:rsidRPr="00362205" w:rsidRDefault="00683704" w:rsidP="0009084E">
            <w:pPr>
              <w:rPr>
                <w:rFonts w:ascii="標楷體" w:eastAsia="標楷體" w:hAnsi="標楷體"/>
              </w:rPr>
            </w:pPr>
            <w:r w:rsidRPr="00362205">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7EE1466D" w14:textId="2F05ADBD" w:rsidR="00C848E8" w:rsidRPr="00362205" w:rsidRDefault="00683704" w:rsidP="00677655">
            <w:pPr>
              <w:rPr>
                <w:rFonts w:ascii="標楷體" w:eastAsia="標楷體" w:hAnsi="標楷體"/>
              </w:rPr>
            </w:pPr>
            <w:r w:rsidRPr="00934FE7">
              <w:rPr>
                <w:rFonts w:ascii="標楷體" w:eastAsia="標楷體" w:hAnsi="標楷體" w:hint="eastAsia"/>
              </w:rPr>
              <w:t>使用者資料</w:t>
            </w:r>
            <w:r>
              <w:rPr>
                <w:rFonts w:ascii="標楷體" w:eastAsia="標楷體" w:hAnsi="標楷體" w:hint="eastAsia"/>
              </w:rPr>
              <w:t>查詢</w:t>
            </w:r>
          </w:p>
        </w:tc>
      </w:tr>
      <w:tr w:rsidR="00683704" w:rsidRPr="00362205" w14:paraId="75812212" w14:textId="77777777" w:rsidTr="0009084E">
        <w:trPr>
          <w:trHeight w:val="277"/>
        </w:trPr>
        <w:tc>
          <w:tcPr>
            <w:tcW w:w="1548" w:type="dxa"/>
            <w:tcBorders>
              <w:top w:val="single" w:sz="8" w:space="0" w:color="000000"/>
              <w:bottom w:val="single" w:sz="8" w:space="0" w:color="000000"/>
              <w:right w:val="single" w:sz="8" w:space="0" w:color="000000"/>
            </w:tcBorders>
            <w:shd w:val="clear" w:color="auto" w:fill="F3F3F3"/>
          </w:tcPr>
          <w:p w14:paraId="7B2FE813" w14:textId="77777777" w:rsidR="00683704" w:rsidRPr="00362205" w:rsidRDefault="00683704" w:rsidP="0009084E">
            <w:pPr>
              <w:rPr>
                <w:rFonts w:ascii="標楷體" w:eastAsia="標楷體" w:hAnsi="標楷體"/>
              </w:rPr>
            </w:pPr>
            <w:r w:rsidRPr="00362205">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77E70A40" w14:textId="3B2C91F5" w:rsidR="00683704" w:rsidRPr="00362205" w:rsidRDefault="0095660D" w:rsidP="0009084E">
            <w:pPr>
              <w:rPr>
                <w:rFonts w:ascii="標楷體" w:eastAsia="標楷體" w:hAnsi="標楷體"/>
              </w:rPr>
            </w:pPr>
            <w:r>
              <w:rPr>
                <w:rFonts w:ascii="標楷體" w:eastAsia="標楷體" w:hAnsi="標楷體" w:hint="eastAsia"/>
                <w:lang w:eastAsia="zh-HK"/>
              </w:rPr>
              <w:t>查詢或異動使用者資料時</w:t>
            </w:r>
          </w:p>
        </w:tc>
      </w:tr>
      <w:tr w:rsidR="00683704" w:rsidRPr="00362205" w14:paraId="4A798570" w14:textId="77777777" w:rsidTr="0009084E">
        <w:trPr>
          <w:trHeight w:val="773"/>
        </w:trPr>
        <w:tc>
          <w:tcPr>
            <w:tcW w:w="1548" w:type="dxa"/>
            <w:tcBorders>
              <w:top w:val="single" w:sz="8" w:space="0" w:color="000000"/>
              <w:bottom w:val="single" w:sz="8" w:space="0" w:color="000000"/>
              <w:right w:val="single" w:sz="8" w:space="0" w:color="000000"/>
            </w:tcBorders>
            <w:shd w:val="clear" w:color="auto" w:fill="F3F3F3"/>
          </w:tcPr>
          <w:p w14:paraId="7605113C" w14:textId="77777777" w:rsidR="00683704" w:rsidRPr="00362205" w:rsidRDefault="00683704" w:rsidP="0009084E">
            <w:pPr>
              <w:rPr>
                <w:rFonts w:ascii="標楷體" w:eastAsia="標楷體" w:hAnsi="標楷體"/>
              </w:rPr>
            </w:pPr>
            <w:r w:rsidRPr="00362205">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7DD9F812" w14:textId="3C40C886" w:rsidR="00683704" w:rsidRDefault="00D810FA" w:rsidP="0009084E">
            <w:pPr>
              <w:rPr>
                <w:rFonts w:ascii="標楷體" w:eastAsia="標楷體" w:hAnsi="標楷體"/>
                <w:lang w:eastAsia="zh-HK"/>
              </w:rPr>
            </w:pPr>
            <w:r>
              <w:rPr>
                <w:rFonts w:ascii="標楷體" w:eastAsia="標楷體" w:hAnsi="標楷體" w:hint="eastAsia"/>
                <w:lang w:eastAsia="zh-HK"/>
              </w:rPr>
              <w:t>參</w:t>
            </w:r>
            <w:r w:rsidRPr="00D810FA">
              <w:rPr>
                <w:rFonts w:ascii="標楷體" w:eastAsia="標楷體" w:hAnsi="標楷體" w:hint="eastAsia"/>
                <w:lang w:eastAsia="zh-HK"/>
              </w:rPr>
              <w:t>考「</w:t>
            </w:r>
            <w:r w:rsidR="00D1649A">
              <w:rPr>
                <w:rFonts w:ascii="標楷體" w:eastAsia="標楷體" w:hAnsi="標楷體" w:hint="eastAsia"/>
                <w:lang w:eastAsia="zh-HK"/>
              </w:rPr>
              <w:t>作業流程</w:t>
            </w:r>
            <w:r w:rsidR="00D1649A">
              <w:rPr>
                <w:rFonts w:ascii="標楷體" w:eastAsia="標楷體" w:hAnsi="標楷體" w:hint="eastAsia"/>
              </w:rPr>
              <w:t>.</w:t>
            </w:r>
            <w:r w:rsidRPr="00D810FA">
              <w:rPr>
                <w:rFonts w:ascii="標楷體" w:eastAsia="標楷體" w:hAnsi="標楷體" w:hint="eastAsia"/>
                <w:lang w:eastAsia="zh-HK"/>
              </w:rPr>
              <w:t>交易權限」流程</w:t>
            </w:r>
          </w:p>
          <w:p w14:paraId="5C1109BC" w14:textId="77777777" w:rsidR="00E074C3" w:rsidRDefault="00E074C3" w:rsidP="0009084E">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查詢使用者檔</w:t>
            </w:r>
            <w:r>
              <w:rPr>
                <w:rFonts w:ascii="標楷體" w:eastAsia="標楷體" w:hAnsi="標楷體" w:hint="eastAsia"/>
              </w:rPr>
              <w:t>(Tx</w:t>
            </w:r>
            <w:r>
              <w:rPr>
                <w:rFonts w:ascii="標楷體" w:eastAsia="標楷體" w:hAnsi="標楷體"/>
              </w:rPr>
              <w:t>Teller)</w:t>
            </w:r>
          </w:p>
          <w:p w14:paraId="32AB8A3F" w14:textId="77777777" w:rsidR="00E074C3" w:rsidRDefault="00E074C3" w:rsidP="0009084E">
            <w:pPr>
              <w:rPr>
                <w:rFonts w:ascii="標楷體" w:eastAsia="標楷體" w:hAnsi="標楷體"/>
                <w:lang w:eastAsia="zh-HK"/>
              </w:rPr>
            </w:pPr>
            <w:r>
              <w:rPr>
                <w:rFonts w:ascii="標楷體" w:eastAsia="標楷體" w:hAnsi="標楷體"/>
              </w:rPr>
              <w:t>2.</w:t>
            </w:r>
            <w:r>
              <w:rPr>
                <w:rFonts w:ascii="標楷體" w:eastAsia="標楷體" w:hAnsi="標楷體" w:hint="eastAsia"/>
                <w:lang w:eastAsia="zh-HK"/>
              </w:rPr>
              <w:t>依據輸入查詢條件</w:t>
            </w:r>
            <w:r>
              <w:rPr>
                <w:rFonts w:ascii="標楷體" w:eastAsia="標楷體" w:hAnsi="標楷體" w:hint="eastAsia"/>
              </w:rPr>
              <w:t>,</w:t>
            </w:r>
            <w:r>
              <w:rPr>
                <w:rFonts w:ascii="標楷體" w:eastAsia="標楷體" w:hAnsi="標楷體" w:hint="eastAsia"/>
                <w:lang w:eastAsia="zh-HK"/>
              </w:rPr>
              <w:t>輸出查詢資料</w:t>
            </w:r>
          </w:p>
          <w:p w14:paraId="5EA6EB5C" w14:textId="0D9396C9" w:rsidR="00096BF1" w:rsidRDefault="00096BF1" w:rsidP="0009084E">
            <w:pPr>
              <w:rPr>
                <w:rFonts w:ascii="標楷體" w:eastAsia="標楷體" w:hAnsi="標楷體"/>
                <w:lang w:eastAsia="zh-HK"/>
              </w:rPr>
            </w:pPr>
            <w:r>
              <w:rPr>
                <w:rFonts w:ascii="標楷體" w:eastAsia="標楷體" w:hAnsi="標楷體" w:hint="eastAsia"/>
              </w:rPr>
              <w:t xml:space="preserve">  (</w:t>
            </w:r>
            <w:r>
              <w:rPr>
                <w:rFonts w:ascii="標楷體" w:eastAsia="標楷體" w:hAnsi="標楷體"/>
              </w:rPr>
              <w:t>1).</w:t>
            </w:r>
            <w:r>
              <w:rPr>
                <w:rFonts w:ascii="標楷體" w:eastAsia="標楷體" w:hAnsi="標楷體" w:hint="eastAsia"/>
                <w:lang w:eastAsia="zh-HK"/>
              </w:rPr>
              <w:t>使用者單位</w:t>
            </w:r>
            <w:r>
              <w:rPr>
                <w:rFonts w:ascii="標楷體" w:eastAsia="標楷體" w:hAnsi="標楷體" w:hint="eastAsia"/>
              </w:rPr>
              <w:t>(B</w:t>
            </w:r>
            <w:ins w:id="32" w:author="張金龍" w:date="2021-05-12T11:23:00Z">
              <w:r w:rsidR="005B449C">
                <w:rPr>
                  <w:rFonts w:ascii="標楷體" w:eastAsia="標楷體" w:hAnsi="標楷體"/>
                </w:rPr>
                <w:t>ranch</w:t>
              </w:r>
            </w:ins>
            <w:del w:id="33" w:author="張金龍" w:date="2021-05-12T11:23:00Z">
              <w:r w:rsidDel="005B449C">
                <w:rPr>
                  <w:rFonts w:ascii="標楷體" w:eastAsia="標楷體" w:hAnsi="標楷體" w:hint="eastAsia"/>
                </w:rPr>
                <w:delText>r</w:delText>
              </w:r>
            </w:del>
            <w:r>
              <w:rPr>
                <w:rFonts w:ascii="標楷體" w:eastAsia="標楷體" w:hAnsi="標楷體"/>
              </w:rPr>
              <w:t xml:space="preserve">No) = </w:t>
            </w:r>
            <w:r>
              <w:rPr>
                <w:rFonts w:ascii="標楷體" w:eastAsia="標楷體" w:hAnsi="標楷體" w:hint="eastAsia"/>
                <w:lang w:eastAsia="zh-HK"/>
              </w:rPr>
              <w:t>輸入條件</w:t>
            </w:r>
            <w:r>
              <w:rPr>
                <w:rFonts w:ascii="新細明體" w:hAnsi="新細明體" w:hint="eastAsia"/>
                <w:lang w:eastAsia="zh-HK"/>
              </w:rPr>
              <w:t>「</w:t>
            </w:r>
            <w:r>
              <w:rPr>
                <w:rFonts w:ascii="標楷體" w:eastAsia="標楷體" w:hAnsi="標楷體" w:hint="eastAsia"/>
                <w:lang w:eastAsia="zh-HK"/>
              </w:rPr>
              <w:t>使用單位</w:t>
            </w:r>
            <w:r>
              <w:rPr>
                <w:rFonts w:ascii="新細明體" w:hAnsi="新細明體" w:hint="eastAsia"/>
                <w:lang w:eastAsia="zh-HK"/>
              </w:rPr>
              <w:t>」</w:t>
            </w:r>
          </w:p>
          <w:p w14:paraId="3B731F03" w14:textId="0B896F30" w:rsidR="00096BF1" w:rsidRPr="00362205" w:rsidRDefault="00096BF1" w:rsidP="00C35F35">
            <w:pPr>
              <w:rPr>
                <w:rFonts w:ascii="標楷體" w:eastAsia="標楷體" w:hAnsi="標楷體"/>
                <w:lang w:eastAsia="zh-HK"/>
              </w:rPr>
            </w:pPr>
            <w:r>
              <w:rPr>
                <w:rFonts w:ascii="標楷體" w:eastAsia="標楷體" w:hAnsi="標楷體" w:hint="eastAsia"/>
              </w:rPr>
              <w:t xml:space="preserve">  (2).</w:t>
            </w:r>
            <w:r>
              <w:rPr>
                <w:rFonts w:ascii="標楷體" w:eastAsia="標楷體" w:hAnsi="標楷體" w:hint="eastAsia"/>
                <w:lang w:eastAsia="zh-HK"/>
              </w:rPr>
              <w:t>使用者代號</w:t>
            </w:r>
            <w:r>
              <w:rPr>
                <w:rFonts w:ascii="標楷體" w:eastAsia="標楷體" w:hAnsi="標楷體" w:hint="eastAsia"/>
              </w:rPr>
              <w:t>(Tl</w:t>
            </w:r>
            <w:r>
              <w:rPr>
                <w:rFonts w:ascii="標楷體" w:eastAsia="標楷體" w:hAnsi="標楷體"/>
              </w:rPr>
              <w:t xml:space="preserve">rNo) </w:t>
            </w:r>
            <w:r w:rsidR="00C35F35">
              <w:rPr>
                <w:rFonts w:ascii="標楷體" w:eastAsia="標楷體" w:hAnsi="標楷體"/>
              </w:rPr>
              <w:t>L</w:t>
            </w:r>
            <w:r>
              <w:rPr>
                <w:rFonts w:ascii="標楷體" w:eastAsia="標楷體" w:hAnsi="標楷體" w:hint="eastAsia"/>
              </w:rPr>
              <w:t>ike</w:t>
            </w:r>
            <w:r>
              <w:rPr>
                <w:rFonts w:ascii="標楷體" w:eastAsia="標楷體" w:hAnsi="標楷體"/>
              </w:rPr>
              <w:t xml:space="preserve"> </w:t>
            </w:r>
            <w:r>
              <w:rPr>
                <w:rFonts w:ascii="標楷體" w:eastAsia="標楷體" w:hAnsi="標楷體" w:hint="eastAsia"/>
                <w:lang w:eastAsia="zh-HK"/>
              </w:rPr>
              <w:t>輸入條件</w:t>
            </w:r>
            <w:r>
              <w:rPr>
                <w:rFonts w:ascii="新細明體" w:hAnsi="新細明體" w:hint="eastAsia"/>
                <w:lang w:eastAsia="zh-HK"/>
              </w:rPr>
              <w:t>「</w:t>
            </w:r>
            <w:r>
              <w:rPr>
                <w:rFonts w:ascii="標楷體" w:eastAsia="標楷體" w:hAnsi="標楷體" w:hint="eastAsia"/>
                <w:lang w:eastAsia="zh-HK"/>
              </w:rPr>
              <w:t>使用者代號</w:t>
            </w:r>
            <w:r>
              <w:rPr>
                <w:rFonts w:ascii="新細明體" w:hAnsi="新細明體" w:hint="eastAsia"/>
                <w:lang w:eastAsia="zh-HK"/>
              </w:rPr>
              <w:t>」</w:t>
            </w:r>
          </w:p>
        </w:tc>
      </w:tr>
      <w:tr w:rsidR="00683704" w:rsidRPr="00362205" w14:paraId="3E6D1EDD" w14:textId="77777777" w:rsidTr="0009084E">
        <w:trPr>
          <w:trHeight w:val="321"/>
        </w:trPr>
        <w:tc>
          <w:tcPr>
            <w:tcW w:w="1548" w:type="dxa"/>
            <w:tcBorders>
              <w:top w:val="single" w:sz="8" w:space="0" w:color="000000"/>
              <w:bottom w:val="single" w:sz="8" w:space="0" w:color="000000"/>
              <w:right w:val="single" w:sz="8" w:space="0" w:color="000000"/>
            </w:tcBorders>
            <w:shd w:val="clear" w:color="auto" w:fill="F3F3F3"/>
          </w:tcPr>
          <w:p w14:paraId="3301013D" w14:textId="77777777" w:rsidR="00683704" w:rsidRPr="00362205" w:rsidRDefault="00683704" w:rsidP="0009084E">
            <w:pPr>
              <w:rPr>
                <w:rFonts w:ascii="標楷體" w:eastAsia="標楷體" w:hAnsi="標楷體"/>
              </w:rPr>
            </w:pPr>
            <w:r w:rsidRPr="00362205">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48995C0C" w14:textId="77777777" w:rsidR="00683704" w:rsidRPr="00362205" w:rsidRDefault="00683704" w:rsidP="0009084E">
            <w:pPr>
              <w:rPr>
                <w:rFonts w:ascii="標楷體" w:eastAsia="標楷體" w:hAnsi="標楷體"/>
              </w:rPr>
            </w:pPr>
          </w:p>
        </w:tc>
      </w:tr>
      <w:tr w:rsidR="00683704" w:rsidRPr="00362205" w14:paraId="55F06103" w14:textId="77777777" w:rsidTr="0009084E">
        <w:trPr>
          <w:trHeight w:val="1311"/>
        </w:trPr>
        <w:tc>
          <w:tcPr>
            <w:tcW w:w="1548" w:type="dxa"/>
            <w:tcBorders>
              <w:top w:val="single" w:sz="8" w:space="0" w:color="000000"/>
              <w:bottom w:val="single" w:sz="8" w:space="0" w:color="000000"/>
              <w:right w:val="single" w:sz="8" w:space="0" w:color="000000"/>
            </w:tcBorders>
            <w:shd w:val="clear" w:color="auto" w:fill="F3F3F3"/>
          </w:tcPr>
          <w:p w14:paraId="7B45CA57" w14:textId="77777777" w:rsidR="00683704" w:rsidRPr="00362205" w:rsidRDefault="00683704" w:rsidP="0009084E">
            <w:pPr>
              <w:rPr>
                <w:rFonts w:ascii="標楷體" w:eastAsia="標楷體" w:hAnsi="標楷體"/>
              </w:rPr>
            </w:pPr>
            <w:r w:rsidRPr="00362205">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3F706570" w14:textId="77777777" w:rsidR="00683704" w:rsidRPr="00362205" w:rsidRDefault="00683704" w:rsidP="0009084E">
            <w:pPr>
              <w:rPr>
                <w:rFonts w:ascii="標楷體" w:eastAsia="標楷體" w:hAnsi="標楷體"/>
              </w:rPr>
            </w:pPr>
          </w:p>
        </w:tc>
      </w:tr>
      <w:tr w:rsidR="00683704" w:rsidRPr="00362205" w14:paraId="430DB9BD" w14:textId="77777777" w:rsidTr="0009084E">
        <w:trPr>
          <w:trHeight w:val="278"/>
        </w:trPr>
        <w:tc>
          <w:tcPr>
            <w:tcW w:w="1548" w:type="dxa"/>
            <w:tcBorders>
              <w:top w:val="single" w:sz="8" w:space="0" w:color="000000"/>
              <w:bottom w:val="single" w:sz="8" w:space="0" w:color="000000"/>
              <w:right w:val="single" w:sz="8" w:space="0" w:color="000000"/>
            </w:tcBorders>
            <w:shd w:val="clear" w:color="auto" w:fill="F3F3F3"/>
          </w:tcPr>
          <w:p w14:paraId="01C69C71" w14:textId="77777777" w:rsidR="00683704" w:rsidRPr="00362205" w:rsidRDefault="00683704" w:rsidP="0009084E">
            <w:pPr>
              <w:rPr>
                <w:rFonts w:ascii="標楷體" w:eastAsia="標楷體" w:hAnsi="標楷體"/>
              </w:rPr>
            </w:pPr>
            <w:r w:rsidRPr="00362205">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3B6C4131" w14:textId="53E3A950" w:rsidR="00683704" w:rsidRPr="00362205" w:rsidRDefault="00583AF3" w:rsidP="0009084E">
            <w:pPr>
              <w:rPr>
                <w:rFonts w:ascii="標楷體" w:eastAsia="標楷體" w:hAnsi="標楷體"/>
              </w:rPr>
            </w:pPr>
            <w:r>
              <w:rPr>
                <w:rFonts w:ascii="標楷體" w:eastAsia="標楷體" w:hAnsi="標楷體" w:hint="eastAsia"/>
                <w:lang w:eastAsia="zh-HK"/>
              </w:rPr>
              <w:t>提供資料查詢輸出</w:t>
            </w:r>
          </w:p>
        </w:tc>
      </w:tr>
      <w:tr w:rsidR="00683704" w:rsidRPr="00362205" w14:paraId="1653F8AB" w14:textId="77777777" w:rsidTr="0009084E">
        <w:trPr>
          <w:trHeight w:val="358"/>
        </w:trPr>
        <w:tc>
          <w:tcPr>
            <w:tcW w:w="1548" w:type="dxa"/>
            <w:tcBorders>
              <w:top w:val="single" w:sz="8" w:space="0" w:color="000000"/>
              <w:bottom w:val="single" w:sz="8" w:space="0" w:color="000000"/>
              <w:right w:val="single" w:sz="8" w:space="0" w:color="000000"/>
            </w:tcBorders>
            <w:shd w:val="clear" w:color="auto" w:fill="F3F3F3"/>
          </w:tcPr>
          <w:p w14:paraId="009B5657" w14:textId="77777777" w:rsidR="00683704" w:rsidRPr="00362205" w:rsidRDefault="00683704" w:rsidP="0009084E">
            <w:pPr>
              <w:rPr>
                <w:rFonts w:ascii="標楷體" w:eastAsia="標楷體" w:hAnsi="標楷體"/>
              </w:rPr>
            </w:pPr>
            <w:r w:rsidRPr="00362205">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624BF071" w14:textId="77777777" w:rsidR="00683704" w:rsidRPr="00362205" w:rsidRDefault="00683704" w:rsidP="0009084E">
            <w:pPr>
              <w:rPr>
                <w:rFonts w:ascii="標楷體" w:eastAsia="標楷體" w:hAnsi="標楷體"/>
              </w:rPr>
            </w:pPr>
          </w:p>
        </w:tc>
      </w:tr>
      <w:tr w:rsidR="00683704" w:rsidRPr="00362205" w14:paraId="125F90B8" w14:textId="77777777" w:rsidTr="0009084E">
        <w:trPr>
          <w:trHeight w:val="278"/>
        </w:trPr>
        <w:tc>
          <w:tcPr>
            <w:tcW w:w="1548" w:type="dxa"/>
            <w:tcBorders>
              <w:top w:val="single" w:sz="8" w:space="0" w:color="000000"/>
              <w:bottom w:val="single" w:sz="8" w:space="0" w:color="000000"/>
              <w:right w:val="single" w:sz="8" w:space="0" w:color="000000"/>
            </w:tcBorders>
            <w:shd w:val="clear" w:color="auto" w:fill="F3F3F3"/>
          </w:tcPr>
          <w:p w14:paraId="2E77805A" w14:textId="77777777" w:rsidR="00683704" w:rsidRPr="00362205" w:rsidRDefault="00683704" w:rsidP="0009084E">
            <w:pPr>
              <w:rPr>
                <w:rFonts w:ascii="標楷體" w:eastAsia="標楷體" w:hAnsi="標楷體"/>
              </w:rPr>
            </w:pPr>
            <w:r w:rsidRPr="00362205">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3983DA6E" w14:textId="0293D084" w:rsidR="00683704" w:rsidRPr="00362205" w:rsidRDefault="00683704" w:rsidP="0009084E">
            <w:pPr>
              <w:rPr>
                <w:rFonts w:ascii="標楷體" w:eastAsia="標楷體" w:hAnsi="標楷體"/>
              </w:rPr>
            </w:pPr>
          </w:p>
        </w:tc>
      </w:tr>
    </w:tbl>
    <w:p w14:paraId="773FA5C0" w14:textId="5AF09965" w:rsidR="00683704" w:rsidRDefault="00683704" w:rsidP="00683704">
      <w:pPr>
        <w:ind w:left="1440"/>
      </w:pPr>
    </w:p>
    <w:p w14:paraId="3473C4FE" w14:textId="77777777" w:rsidR="0022279A" w:rsidRPr="005F1722" w:rsidRDefault="0022279A" w:rsidP="00D01BCC">
      <w:pPr>
        <w:pStyle w:val="a"/>
      </w:pPr>
      <w:r>
        <w:rPr>
          <w:rFonts w:hint="eastAsia"/>
        </w:rPr>
        <w:t>Ta</w:t>
      </w:r>
      <w:r>
        <w:t>ble List</w:t>
      </w:r>
      <w:r w:rsidRPr="005F1722">
        <w:rPr>
          <w:rFonts w:hint="eastAsia"/>
        </w:rPr>
        <w:t>:</w:t>
      </w:r>
    </w:p>
    <w:tbl>
      <w:tblPr>
        <w:tblStyle w:val="ac"/>
        <w:tblW w:w="0" w:type="auto"/>
        <w:tblInd w:w="1809" w:type="dxa"/>
        <w:tblLook w:val="04A0" w:firstRow="1" w:lastRow="0" w:firstColumn="1" w:lastColumn="0" w:noHBand="0" w:noVBand="1"/>
      </w:tblPr>
      <w:tblGrid>
        <w:gridCol w:w="851"/>
        <w:gridCol w:w="3636"/>
        <w:gridCol w:w="3828"/>
      </w:tblGrid>
      <w:tr w:rsidR="0022279A" w:rsidRPr="0022279A" w14:paraId="65FCFB1B" w14:textId="77777777" w:rsidTr="0022279A">
        <w:tc>
          <w:tcPr>
            <w:tcW w:w="851" w:type="dxa"/>
            <w:shd w:val="clear" w:color="auto" w:fill="D9D9D9" w:themeFill="background1" w:themeFillShade="D9"/>
          </w:tcPr>
          <w:p w14:paraId="5859187E" w14:textId="77777777" w:rsidR="0022279A" w:rsidRPr="0022279A" w:rsidRDefault="0022279A" w:rsidP="0022279A">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6D0D79E7" w14:textId="77777777" w:rsidR="0022279A" w:rsidRPr="0022279A" w:rsidRDefault="0022279A" w:rsidP="0022279A">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390A94D8" w14:textId="77777777" w:rsidR="0022279A" w:rsidRPr="0022279A" w:rsidRDefault="0022279A" w:rsidP="0022279A">
            <w:pPr>
              <w:jc w:val="center"/>
              <w:rPr>
                <w:rFonts w:ascii="標楷體" w:eastAsia="標楷體" w:hAnsi="標楷體"/>
              </w:rPr>
            </w:pPr>
            <w:r w:rsidRPr="0022279A">
              <w:rPr>
                <w:rFonts w:ascii="標楷體" w:eastAsia="標楷體" w:hAnsi="標楷體" w:hint="eastAsia"/>
                <w:lang w:eastAsia="zh-HK"/>
              </w:rPr>
              <w:t>說明</w:t>
            </w:r>
          </w:p>
        </w:tc>
      </w:tr>
      <w:tr w:rsidR="0022279A" w:rsidRPr="0022279A" w14:paraId="5CB49E4A" w14:textId="77777777" w:rsidTr="0022279A">
        <w:tc>
          <w:tcPr>
            <w:tcW w:w="851" w:type="dxa"/>
          </w:tcPr>
          <w:p w14:paraId="353A3671" w14:textId="0CEC9CAA" w:rsidR="0022279A" w:rsidRPr="0022279A" w:rsidRDefault="0022279A" w:rsidP="0022279A">
            <w:pPr>
              <w:jc w:val="center"/>
              <w:rPr>
                <w:rFonts w:ascii="標楷體" w:eastAsia="標楷體" w:hAnsi="標楷體"/>
              </w:rPr>
            </w:pPr>
            <w:r w:rsidRPr="0022279A">
              <w:rPr>
                <w:rFonts w:ascii="標楷體" w:eastAsia="標楷體" w:hAnsi="標楷體" w:hint="eastAsia"/>
              </w:rPr>
              <w:t>1</w:t>
            </w:r>
          </w:p>
        </w:tc>
        <w:tc>
          <w:tcPr>
            <w:tcW w:w="3118" w:type="dxa"/>
          </w:tcPr>
          <w:p w14:paraId="15475BA7" w14:textId="391B60FD" w:rsidR="0022279A" w:rsidRPr="0022279A" w:rsidRDefault="0022279A" w:rsidP="003F6DAA">
            <w:pPr>
              <w:rPr>
                <w:rFonts w:ascii="標楷體" w:eastAsia="標楷體" w:hAnsi="標楷體"/>
              </w:rPr>
            </w:pPr>
            <w:commentRangeStart w:id="34"/>
            <w:commentRangeStart w:id="35"/>
            <w:commentRangeStart w:id="36"/>
            <w:commentRangeStart w:id="37"/>
            <w:r>
              <w:rPr>
                <w:rFonts w:ascii="標楷體" w:eastAsia="標楷體" w:hAnsi="標楷體" w:hint="eastAsia"/>
              </w:rPr>
              <w:t>Tx</w:t>
            </w:r>
            <w:r>
              <w:rPr>
                <w:rFonts w:ascii="標楷體" w:eastAsia="標楷體" w:hAnsi="標楷體"/>
              </w:rPr>
              <w:t>Teller</w:t>
            </w:r>
            <w:commentRangeEnd w:id="34"/>
            <w:r w:rsidR="00D625D7">
              <w:rPr>
                <w:rStyle w:val="aff"/>
              </w:rPr>
              <w:commentReference w:id="34"/>
            </w:r>
            <w:commentRangeEnd w:id="35"/>
            <w:commentRangeEnd w:id="36"/>
            <w:commentRangeEnd w:id="37"/>
            <w:r w:rsidR="005B449C">
              <w:rPr>
                <w:rStyle w:val="aff"/>
              </w:rPr>
              <w:commentReference w:id="36"/>
            </w:r>
            <w:r w:rsidR="00FD5B8E">
              <w:rPr>
                <w:rStyle w:val="aff"/>
              </w:rPr>
              <w:commentReference w:id="35"/>
            </w:r>
            <w:r w:rsidR="005B449C">
              <w:rPr>
                <w:rStyle w:val="aff"/>
              </w:rPr>
              <w:commentReference w:id="37"/>
            </w:r>
          </w:p>
        </w:tc>
        <w:tc>
          <w:tcPr>
            <w:tcW w:w="3828" w:type="dxa"/>
          </w:tcPr>
          <w:p w14:paraId="6D93DDE5" w14:textId="42B37170" w:rsidR="0022279A" w:rsidRPr="0022279A" w:rsidRDefault="0022279A" w:rsidP="003F6DAA">
            <w:pPr>
              <w:rPr>
                <w:rFonts w:ascii="標楷體" w:eastAsia="標楷體" w:hAnsi="標楷體"/>
              </w:rPr>
            </w:pPr>
            <w:r>
              <w:rPr>
                <w:rFonts w:ascii="標楷體" w:eastAsia="標楷體" w:hAnsi="標楷體" w:hint="eastAsia"/>
                <w:lang w:eastAsia="zh-HK"/>
              </w:rPr>
              <w:t>使用者檔</w:t>
            </w:r>
          </w:p>
        </w:tc>
      </w:tr>
      <w:tr w:rsidR="0022279A" w:rsidRPr="0022279A" w14:paraId="4CFD0D8C" w14:textId="77777777" w:rsidTr="0022279A">
        <w:tc>
          <w:tcPr>
            <w:tcW w:w="851" w:type="dxa"/>
          </w:tcPr>
          <w:p w14:paraId="18295FB7" w14:textId="07218D16" w:rsidR="0022279A" w:rsidRPr="0022279A" w:rsidRDefault="0022279A" w:rsidP="0022279A">
            <w:pPr>
              <w:jc w:val="center"/>
              <w:rPr>
                <w:rFonts w:ascii="標楷體" w:eastAsia="標楷體" w:hAnsi="標楷體"/>
              </w:rPr>
            </w:pPr>
            <w:r>
              <w:rPr>
                <w:rFonts w:ascii="標楷體" w:eastAsia="標楷體" w:hAnsi="標楷體" w:hint="eastAsia"/>
              </w:rPr>
              <w:t>2</w:t>
            </w:r>
          </w:p>
        </w:tc>
        <w:tc>
          <w:tcPr>
            <w:tcW w:w="3118" w:type="dxa"/>
          </w:tcPr>
          <w:p w14:paraId="0649B95D" w14:textId="6791B410" w:rsidR="0022279A" w:rsidRPr="0022279A" w:rsidRDefault="0022279A" w:rsidP="003F6DAA">
            <w:pPr>
              <w:rPr>
                <w:rFonts w:ascii="標楷體" w:eastAsia="標楷體" w:hAnsi="標楷體"/>
              </w:rPr>
            </w:pPr>
            <w:commentRangeStart w:id="38"/>
            <w:commentRangeStart w:id="39"/>
            <w:r>
              <w:rPr>
                <w:rFonts w:ascii="標楷體" w:eastAsia="標楷體" w:hAnsi="標楷體" w:hint="eastAsia"/>
              </w:rPr>
              <w:t>CdBranch</w:t>
            </w:r>
            <w:commentRangeEnd w:id="38"/>
            <w:r w:rsidR="007138AE">
              <w:rPr>
                <w:rStyle w:val="aff"/>
              </w:rPr>
              <w:commentReference w:id="38"/>
            </w:r>
            <w:commentRangeEnd w:id="39"/>
            <w:r w:rsidR="005B449C">
              <w:rPr>
                <w:rStyle w:val="aff"/>
              </w:rPr>
              <w:commentReference w:id="39"/>
            </w:r>
          </w:p>
        </w:tc>
        <w:tc>
          <w:tcPr>
            <w:tcW w:w="3828" w:type="dxa"/>
          </w:tcPr>
          <w:p w14:paraId="5558DC02" w14:textId="49AFF115" w:rsidR="0022279A" w:rsidRPr="0022279A" w:rsidRDefault="0022279A" w:rsidP="003F6DAA">
            <w:pPr>
              <w:rPr>
                <w:rFonts w:ascii="標楷體" w:eastAsia="標楷體" w:hAnsi="標楷體"/>
              </w:rPr>
            </w:pPr>
            <w:r w:rsidRPr="00E074C3">
              <w:rPr>
                <w:rFonts w:ascii="標楷體" w:eastAsia="標楷體" w:hAnsi="標楷體" w:hint="eastAsia"/>
              </w:rPr>
              <w:t>營業單位資料檔</w:t>
            </w:r>
          </w:p>
        </w:tc>
      </w:tr>
      <w:tr w:rsidR="0022279A" w:rsidRPr="0022279A" w14:paraId="43F0706E" w14:textId="77777777" w:rsidTr="0022279A">
        <w:tc>
          <w:tcPr>
            <w:tcW w:w="851" w:type="dxa"/>
          </w:tcPr>
          <w:p w14:paraId="22FD7F04" w14:textId="77777777" w:rsidR="0022279A" w:rsidRPr="0022279A" w:rsidRDefault="0022279A" w:rsidP="0022279A">
            <w:pPr>
              <w:jc w:val="center"/>
              <w:rPr>
                <w:rFonts w:ascii="標楷體" w:eastAsia="標楷體" w:hAnsi="標楷體"/>
              </w:rPr>
            </w:pPr>
          </w:p>
        </w:tc>
        <w:tc>
          <w:tcPr>
            <w:tcW w:w="3118" w:type="dxa"/>
          </w:tcPr>
          <w:p w14:paraId="71FE770B" w14:textId="77777777" w:rsidR="0022279A" w:rsidRPr="0022279A" w:rsidRDefault="0022279A" w:rsidP="003F6DAA">
            <w:pPr>
              <w:rPr>
                <w:rFonts w:ascii="標楷體" w:eastAsia="標楷體" w:hAnsi="標楷體"/>
              </w:rPr>
            </w:pPr>
          </w:p>
        </w:tc>
        <w:tc>
          <w:tcPr>
            <w:tcW w:w="3828" w:type="dxa"/>
          </w:tcPr>
          <w:p w14:paraId="4A29E2D9" w14:textId="77777777" w:rsidR="0022279A" w:rsidRPr="0022279A" w:rsidRDefault="0022279A" w:rsidP="003F6DAA">
            <w:pPr>
              <w:rPr>
                <w:rFonts w:ascii="標楷體" w:eastAsia="標楷體" w:hAnsi="標楷體"/>
              </w:rPr>
            </w:pPr>
          </w:p>
        </w:tc>
      </w:tr>
    </w:tbl>
    <w:p w14:paraId="5B39ADB4" w14:textId="36292B54" w:rsidR="0022279A" w:rsidRDefault="0022279A" w:rsidP="00683704">
      <w:pPr>
        <w:ind w:left="1440"/>
      </w:pPr>
    </w:p>
    <w:p w14:paraId="646FF906" w14:textId="77777777" w:rsidR="0022279A" w:rsidRDefault="0022279A" w:rsidP="00683704">
      <w:pPr>
        <w:ind w:left="1440"/>
      </w:pPr>
    </w:p>
    <w:p w14:paraId="5FC6BED1" w14:textId="77777777" w:rsidR="00683704" w:rsidRPr="005F1722" w:rsidRDefault="00683704" w:rsidP="00D01BCC">
      <w:pPr>
        <w:pStyle w:val="a"/>
      </w:pPr>
      <w:r w:rsidRPr="005F1722">
        <w:t>UI畫面</w:t>
      </w:r>
      <w:r w:rsidRPr="005F1722">
        <w:rPr>
          <w:rFonts w:hint="eastAsia"/>
        </w:rPr>
        <w:t>:</w:t>
      </w:r>
    </w:p>
    <w:p w14:paraId="669352BB" w14:textId="77777777" w:rsidR="00683704" w:rsidRPr="00B56858" w:rsidRDefault="00683704" w:rsidP="00683704">
      <w:pPr>
        <w:rPr>
          <w:rFonts w:ascii="標楷體" w:eastAsia="標楷體" w:hAnsi="標楷體"/>
        </w:rPr>
      </w:pPr>
      <w:r>
        <w:rPr>
          <w:rFonts w:ascii="標楷體" w:eastAsia="標楷體" w:hAnsi="標楷體" w:hint="eastAsia"/>
        </w:rPr>
        <w:t>輸入畫面:</w:t>
      </w:r>
    </w:p>
    <w:p w14:paraId="3CD9C4F9" w14:textId="7114C773" w:rsidR="00683704" w:rsidRPr="00B56858" w:rsidRDefault="00683704" w:rsidP="00683704">
      <w:r w:rsidRPr="00683704">
        <w:rPr>
          <w:noProof/>
        </w:rPr>
        <w:drawing>
          <wp:inline distT="0" distB="0" distL="0" distR="0" wp14:anchorId="45347DD7" wp14:editId="7A7668C5">
            <wp:extent cx="6479540" cy="1131570"/>
            <wp:effectExtent l="0" t="0" r="0" b="0"/>
            <wp:docPr id="143" name="圖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479540" cy="1131570"/>
                    </a:xfrm>
                    <a:prstGeom prst="rect">
                      <a:avLst/>
                    </a:prstGeom>
                  </pic:spPr>
                </pic:pic>
              </a:graphicData>
            </a:graphic>
          </wp:inline>
        </w:drawing>
      </w:r>
    </w:p>
    <w:p w14:paraId="096653A9" w14:textId="77777777" w:rsidR="00683704" w:rsidRDefault="00683704" w:rsidP="00683704"/>
    <w:p w14:paraId="68950953" w14:textId="77777777" w:rsidR="000136C8" w:rsidRDefault="000136C8">
      <w:pPr>
        <w:widowControl/>
        <w:rPr>
          <w:rFonts w:ascii="標楷體" w:eastAsia="標楷體" w:hAnsi="標楷體"/>
          <w:sz w:val="26"/>
        </w:rPr>
      </w:pPr>
      <w:r>
        <w:br w:type="page"/>
      </w:r>
    </w:p>
    <w:p w14:paraId="35A42DA5" w14:textId="325100B6" w:rsidR="00683704" w:rsidRDefault="00683704" w:rsidP="00D01BCC">
      <w:pPr>
        <w:pStyle w:val="a"/>
      </w:pPr>
      <w:r>
        <w:lastRenderedPageBreak/>
        <w:t>輸入畫面</w:t>
      </w:r>
      <w:r w:rsidR="00F5236F">
        <w:rPr>
          <w:rFonts w:hint="eastAsia"/>
          <w:lang w:eastAsia="zh-HK"/>
        </w:rPr>
        <w:t>按鈕</w:t>
      </w:r>
      <w:r>
        <w:t>說明</w:t>
      </w:r>
    </w:p>
    <w:p w14:paraId="2CC69775" w14:textId="77777777" w:rsidR="00F5236F" w:rsidRPr="00F5236F" w:rsidRDefault="00F5236F" w:rsidP="00F5236F"/>
    <w:tbl>
      <w:tblPr>
        <w:tblStyle w:val="ac"/>
        <w:tblW w:w="0" w:type="auto"/>
        <w:tblInd w:w="250" w:type="dxa"/>
        <w:tblLook w:val="04A0" w:firstRow="1" w:lastRow="0" w:firstColumn="1" w:lastColumn="0" w:noHBand="0" w:noVBand="1"/>
      </w:tblPr>
      <w:tblGrid>
        <w:gridCol w:w="851"/>
        <w:gridCol w:w="2126"/>
        <w:gridCol w:w="7033"/>
      </w:tblGrid>
      <w:tr w:rsidR="00F5236F" w:rsidRPr="00F5236F" w14:paraId="65736CD8" w14:textId="77777777" w:rsidTr="008F1D46">
        <w:tc>
          <w:tcPr>
            <w:tcW w:w="851" w:type="dxa"/>
            <w:shd w:val="clear" w:color="auto" w:fill="D9D9D9" w:themeFill="background1" w:themeFillShade="D9"/>
          </w:tcPr>
          <w:p w14:paraId="2AFBF87B" w14:textId="5B3C41F5" w:rsidR="00F5236F" w:rsidRPr="00F5236F" w:rsidRDefault="00F5236F" w:rsidP="00F5236F">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1F785669" w14:textId="7D519DEF" w:rsidR="00F5236F" w:rsidRPr="00F5236F" w:rsidRDefault="00F5236F" w:rsidP="00F5236F">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6697B7CF" w14:textId="40E5FCB2" w:rsidR="00F5236F" w:rsidRPr="00F5236F" w:rsidRDefault="00F5236F" w:rsidP="00F5236F">
            <w:pPr>
              <w:jc w:val="center"/>
              <w:rPr>
                <w:rFonts w:ascii="標楷體" w:eastAsia="標楷體" w:hAnsi="標楷體"/>
              </w:rPr>
            </w:pPr>
            <w:r>
              <w:rPr>
                <w:rFonts w:ascii="標楷體" w:eastAsia="標楷體" w:hAnsi="標楷體" w:hint="eastAsia"/>
                <w:lang w:eastAsia="zh-HK"/>
              </w:rPr>
              <w:t>功能說明</w:t>
            </w:r>
          </w:p>
        </w:tc>
      </w:tr>
      <w:tr w:rsidR="00F5236F" w:rsidRPr="00F5236F" w14:paraId="1627D338" w14:textId="77777777" w:rsidTr="00F5236F">
        <w:tc>
          <w:tcPr>
            <w:tcW w:w="851" w:type="dxa"/>
          </w:tcPr>
          <w:p w14:paraId="465BF54E" w14:textId="1F2BCB57" w:rsidR="00F5236F" w:rsidRPr="00F5236F" w:rsidRDefault="00F5236F" w:rsidP="00F5236F">
            <w:pPr>
              <w:jc w:val="center"/>
              <w:rPr>
                <w:rFonts w:ascii="標楷體" w:eastAsia="標楷體" w:hAnsi="標楷體"/>
                <w:lang w:eastAsia="zh-HK"/>
              </w:rPr>
            </w:pPr>
            <w:r>
              <w:rPr>
                <w:rFonts w:ascii="標楷體" w:eastAsia="標楷體" w:hAnsi="標楷體" w:hint="eastAsia"/>
              </w:rPr>
              <w:t>1</w:t>
            </w:r>
          </w:p>
        </w:tc>
        <w:tc>
          <w:tcPr>
            <w:tcW w:w="2126" w:type="dxa"/>
          </w:tcPr>
          <w:p w14:paraId="50DE8242" w14:textId="2A7B7D80" w:rsidR="00F5236F" w:rsidRDefault="00F5236F" w:rsidP="00F5236F">
            <w:pPr>
              <w:rPr>
                <w:rFonts w:ascii="標楷體" w:eastAsia="標楷體" w:hAnsi="標楷體"/>
                <w:lang w:eastAsia="zh-HK"/>
              </w:rPr>
            </w:pPr>
            <w:r>
              <w:rPr>
                <w:rFonts w:ascii="標楷體" w:eastAsia="標楷體" w:hAnsi="標楷體" w:hint="eastAsia"/>
                <w:lang w:eastAsia="zh-HK"/>
              </w:rPr>
              <w:t>查詢</w:t>
            </w:r>
          </w:p>
        </w:tc>
        <w:tc>
          <w:tcPr>
            <w:tcW w:w="7033" w:type="dxa"/>
          </w:tcPr>
          <w:p w14:paraId="0337FE6A" w14:textId="6A0A284E" w:rsidR="00F5236F" w:rsidRDefault="00F5236F" w:rsidP="00F5236F">
            <w:pPr>
              <w:rPr>
                <w:rFonts w:ascii="標楷體" w:eastAsia="標楷體" w:hAnsi="標楷體"/>
                <w:lang w:eastAsia="zh-HK"/>
              </w:rPr>
            </w:pPr>
            <w:r>
              <w:rPr>
                <w:rFonts w:ascii="標楷體" w:eastAsia="標楷體" w:hAnsi="標楷體" w:hint="eastAsia"/>
                <w:lang w:eastAsia="zh-HK"/>
              </w:rPr>
              <w:t>依據輸入條件查詢資料</w:t>
            </w:r>
          </w:p>
        </w:tc>
      </w:tr>
      <w:tr w:rsidR="00F5236F" w:rsidRPr="00F5236F" w14:paraId="2F6497DC" w14:textId="77777777" w:rsidTr="00F5236F">
        <w:tc>
          <w:tcPr>
            <w:tcW w:w="851" w:type="dxa"/>
          </w:tcPr>
          <w:p w14:paraId="27585902" w14:textId="0EAF61A4" w:rsidR="00F5236F" w:rsidRDefault="00F5236F" w:rsidP="00F5236F">
            <w:pPr>
              <w:jc w:val="center"/>
              <w:rPr>
                <w:rFonts w:ascii="標楷體" w:eastAsia="標楷體" w:hAnsi="標楷體"/>
              </w:rPr>
            </w:pPr>
            <w:r>
              <w:rPr>
                <w:rFonts w:ascii="標楷體" w:eastAsia="標楷體" w:hAnsi="標楷體" w:hint="eastAsia"/>
              </w:rPr>
              <w:t>2</w:t>
            </w:r>
          </w:p>
        </w:tc>
        <w:tc>
          <w:tcPr>
            <w:tcW w:w="2126" w:type="dxa"/>
          </w:tcPr>
          <w:p w14:paraId="035B5728" w14:textId="242151D9" w:rsidR="00F5236F" w:rsidRDefault="00F5236F" w:rsidP="00F5236F">
            <w:pPr>
              <w:rPr>
                <w:rFonts w:ascii="標楷體" w:eastAsia="標楷體" w:hAnsi="標楷體"/>
                <w:lang w:eastAsia="zh-HK"/>
              </w:rPr>
            </w:pPr>
            <w:r>
              <w:rPr>
                <w:rFonts w:ascii="標楷體" w:eastAsia="標楷體" w:hAnsi="標楷體" w:hint="eastAsia"/>
                <w:lang w:eastAsia="zh-HK"/>
              </w:rPr>
              <w:t>離開</w:t>
            </w:r>
          </w:p>
        </w:tc>
        <w:tc>
          <w:tcPr>
            <w:tcW w:w="7033" w:type="dxa"/>
          </w:tcPr>
          <w:p w14:paraId="622B3A33" w14:textId="2AF64E15" w:rsidR="00F5236F" w:rsidRDefault="00F5236F" w:rsidP="00F5236F">
            <w:pPr>
              <w:rPr>
                <w:rFonts w:ascii="標楷體" w:eastAsia="標楷體" w:hAnsi="標楷體"/>
                <w:lang w:eastAsia="zh-HK"/>
              </w:rPr>
            </w:pPr>
            <w:r>
              <w:rPr>
                <w:rFonts w:ascii="標楷體" w:eastAsia="標楷體" w:hAnsi="標楷體" w:hint="eastAsia"/>
                <w:lang w:eastAsia="zh-HK"/>
              </w:rPr>
              <w:t>關閉此查詢畫面</w:t>
            </w:r>
          </w:p>
        </w:tc>
      </w:tr>
      <w:tr w:rsidR="00F5236F" w:rsidRPr="00F5236F" w14:paraId="2AE9B4E6" w14:textId="77777777" w:rsidTr="00F5236F">
        <w:tc>
          <w:tcPr>
            <w:tcW w:w="851" w:type="dxa"/>
          </w:tcPr>
          <w:p w14:paraId="2E4ED718" w14:textId="73E04BA4" w:rsidR="00F5236F" w:rsidRDefault="00F5236F" w:rsidP="00F5236F">
            <w:pPr>
              <w:jc w:val="center"/>
              <w:rPr>
                <w:rFonts w:ascii="標楷體" w:eastAsia="標楷體" w:hAnsi="標楷體"/>
              </w:rPr>
            </w:pPr>
            <w:r>
              <w:rPr>
                <w:rFonts w:ascii="標楷體" w:eastAsia="標楷體" w:hAnsi="標楷體" w:hint="eastAsia"/>
              </w:rPr>
              <w:t>3</w:t>
            </w:r>
          </w:p>
        </w:tc>
        <w:tc>
          <w:tcPr>
            <w:tcW w:w="2126" w:type="dxa"/>
          </w:tcPr>
          <w:p w14:paraId="219E82C5" w14:textId="64DB196F" w:rsidR="00F5236F" w:rsidRDefault="00F5236F" w:rsidP="00F5236F">
            <w:pPr>
              <w:rPr>
                <w:rFonts w:ascii="標楷體" w:eastAsia="標楷體" w:hAnsi="標楷體"/>
                <w:lang w:eastAsia="zh-HK"/>
              </w:rPr>
            </w:pPr>
            <w:r>
              <w:rPr>
                <w:rFonts w:ascii="標楷體" w:eastAsia="標楷體" w:hAnsi="標楷體" w:hint="eastAsia"/>
                <w:lang w:eastAsia="zh-HK"/>
              </w:rPr>
              <w:t>隱</w:t>
            </w:r>
            <w:r>
              <w:rPr>
                <w:rFonts w:ascii="標楷體" w:eastAsia="標楷體" w:hAnsi="標楷體" w:hint="eastAsia"/>
              </w:rPr>
              <w:t>藏/</w:t>
            </w:r>
            <w:r>
              <w:rPr>
                <w:rFonts w:ascii="標楷體" w:eastAsia="標楷體" w:hAnsi="標楷體" w:hint="eastAsia"/>
                <w:lang w:eastAsia="zh-HK"/>
              </w:rPr>
              <w:t>顯示</w:t>
            </w:r>
          </w:p>
        </w:tc>
        <w:tc>
          <w:tcPr>
            <w:tcW w:w="7033" w:type="dxa"/>
          </w:tcPr>
          <w:p w14:paraId="590B8B3E" w14:textId="3DF03143" w:rsidR="00F5236F" w:rsidRDefault="00F5236F" w:rsidP="00F5236F">
            <w:pPr>
              <w:rPr>
                <w:rFonts w:ascii="標楷體" w:eastAsia="標楷體" w:hAnsi="標楷體"/>
                <w:lang w:eastAsia="zh-HK"/>
              </w:rPr>
            </w:pPr>
            <w:r>
              <w:rPr>
                <w:rFonts w:ascii="標楷體" w:eastAsia="標楷體" w:hAnsi="標楷體" w:hint="eastAsia"/>
                <w:lang w:eastAsia="zh-HK"/>
              </w:rPr>
              <w:t>輸入條件切換隱</w:t>
            </w:r>
            <w:r>
              <w:rPr>
                <w:rFonts w:ascii="標楷體" w:eastAsia="標楷體" w:hAnsi="標楷體" w:hint="eastAsia"/>
              </w:rPr>
              <w:t>藏</w:t>
            </w:r>
            <w:r>
              <w:rPr>
                <w:rFonts w:ascii="標楷體" w:eastAsia="標楷體" w:hAnsi="標楷體" w:hint="eastAsia"/>
                <w:lang w:eastAsia="zh-HK"/>
              </w:rPr>
              <w:t>及顯示</w:t>
            </w:r>
          </w:p>
        </w:tc>
      </w:tr>
      <w:tr w:rsidR="00F5236F" w:rsidRPr="00F5236F" w14:paraId="5A94B08D" w14:textId="77777777" w:rsidTr="00F5236F">
        <w:tc>
          <w:tcPr>
            <w:tcW w:w="851" w:type="dxa"/>
          </w:tcPr>
          <w:p w14:paraId="4BC6FBD4" w14:textId="6BC8914F" w:rsidR="00F5236F" w:rsidRDefault="00F5236F" w:rsidP="00F5236F">
            <w:pPr>
              <w:jc w:val="center"/>
              <w:rPr>
                <w:rFonts w:ascii="標楷體" w:eastAsia="標楷體" w:hAnsi="標楷體"/>
              </w:rPr>
            </w:pPr>
            <w:r>
              <w:rPr>
                <w:rFonts w:ascii="標楷體" w:eastAsia="標楷體" w:hAnsi="標楷體" w:hint="eastAsia"/>
              </w:rPr>
              <w:t>4</w:t>
            </w:r>
          </w:p>
        </w:tc>
        <w:tc>
          <w:tcPr>
            <w:tcW w:w="2126" w:type="dxa"/>
          </w:tcPr>
          <w:p w14:paraId="2BB7DE7E" w14:textId="1EBAC941" w:rsidR="00F5236F" w:rsidRDefault="00F5236F" w:rsidP="00F5236F">
            <w:pPr>
              <w:rPr>
                <w:rFonts w:ascii="標楷體" w:eastAsia="標楷體" w:hAnsi="標楷體"/>
                <w:lang w:eastAsia="zh-HK"/>
              </w:rPr>
            </w:pPr>
            <w:r>
              <w:rPr>
                <w:rFonts w:ascii="標楷體" w:eastAsia="標楷體" w:hAnsi="標楷體" w:hint="eastAsia"/>
                <w:lang w:eastAsia="zh-HK"/>
              </w:rPr>
              <w:t>新增使用者</w:t>
            </w:r>
          </w:p>
        </w:tc>
        <w:tc>
          <w:tcPr>
            <w:tcW w:w="7033" w:type="dxa"/>
          </w:tcPr>
          <w:p w14:paraId="47DF3F85" w14:textId="7FA8EACB" w:rsidR="00F5236F" w:rsidRPr="000136C8" w:rsidRDefault="00834797" w:rsidP="00ED382A">
            <w:pPr>
              <w:rPr>
                <w:rFonts w:ascii="標楷體" w:eastAsia="標楷體" w:hAnsi="標楷體"/>
                <w:lang w:eastAsia="zh-HK"/>
              </w:rPr>
            </w:pPr>
            <w:r w:rsidRPr="000136C8">
              <w:rPr>
                <w:rFonts w:eastAsia="標楷體" w:hint="eastAsia"/>
              </w:rPr>
              <w:t>連結至</w:t>
            </w:r>
            <w:r w:rsidRPr="000136C8">
              <w:rPr>
                <w:rFonts w:eastAsia="標楷體"/>
              </w:rPr>
              <w:t>【</w:t>
            </w:r>
            <w:r w:rsidRPr="000136C8">
              <w:rPr>
                <w:rFonts w:eastAsia="標楷體"/>
              </w:rPr>
              <w:t>L6401</w:t>
            </w:r>
            <w:r w:rsidRPr="000136C8">
              <w:rPr>
                <w:rFonts w:eastAsia="標楷體"/>
              </w:rPr>
              <w:t>使用者資料維護】</w:t>
            </w:r>
            <w:r w:rsidRPr="000136C8">
              <w:rPr>
                <w:rFonts w:eastAsia="標楷體" w:hint="eastAsia"/>
              </w:rPr>
              <w:t>，</w:t>
            </w:r>
            <w:r w:rsidR="00842E20" w:rsidRPr="000136C8">
              <w:rPr>
                <w:rFonts w:ascii="標楷體" w:eastAsia="標楷體" w:hAnsi="標楷體" w:hint="eastAsia"/>
                <w:lang w:eastAsia="zh-HK"/>
              </w:rPr>
              <w:t>供新增使用者資料</w:t>
            </w:r>
          </w:p>
        </w:tc>
      </w:tr>
    </w:tbl>
    <w:p w14:paraId="32DC3538" w14:textId="77777777" w:rsidR="00F5236F" w:rsidRPr="00F5236F" w:rsidRDefault="00F5236F" w:rsidP="00F5236F"/>
    <w:p w14:paraId="5BEF5C9E" w14:textId="77777777" w:rsidR="00583AF3" w:rsidRPr="00583AF3" w:rsidRDefault="00583AF3" w:rsidP="00583AF3"/>
    <w:p w14:paraId="4EEA2E89" w14:textId="77777777" w:rsidR="00583AF3" w:rsidRDefault="00583AF3" w:rsidP="00D01BCC">
      <w:pPr>
        <w:pStyle w:val="a"/>
      </w:pPr>
      <w:r>
        <w:t>輸入畫面資料說明</w:t>
      </w:r>
    </w:p>
    <w:p w14:paraId="6AA50D97" w14:textId="77777777" w:rsidR="00583AF3" w:rsidRPr="00583AF3" w:rsidRDefault="00583AF3" w:rsidP="00583AF3"/>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67"/>
        <w:gridCol w:w="1551"/>
        <w:gridCol w:w="696"/>
        <w:gridCol w:w="1187"/>
        <w:gridCol w:w="1083"/>
        <w:gridCol w:w="675"/>
        <w:gridCol w:w="696"/>
        <w:gridCol w:w="3529"/>
      </w:tblGrid>
      <w:tr w:rsidR="00683704" w:rsidRPr="00362205" w14:paraId="67F91B62" w14:textId="77777777" w:rsidTr="0022279A">
        <w:trPr>
          <w:trHeight w:val="388"/>
          <w:jc w:val="center"/>
        </w:trPr>
        <w:tc>
          <w:tcPr>
            <w:tcW w:w="567" w:type="dxa"/>
            <w:vMerge w:val="restart"/>
            <w:shd w:val="clear" w:color="auto" w:fill="D9D9D9" w:themeFill="background1" w:themeFillShade="D9"/>
          </w:tcPr>
          <w:p w14:paraId="7677F612" w14:textId="77777777" w:rsidR="00683704" w:rsidRPr="00362205" w:rsidRDefault="00683704" w:rsidP="0009084E">
            <w:pPr>
              <w:rPr>
                <w:rFonts w:ascii="標楷體" w:eastAsia="標楷體" w:hAnsi="標楷體"/>
              </w:rPr>
            </w:pPr>
            <w:r w:rsidRPr="00362205">
              <w:rPr>
                <w:rFonts w:ascii="標楷體" w:eastAsia="標楷體" w:hAnsi="標楷體"/>
              </w:rPr>
              <w:t>序號</w:t>
            </w:r>
          </w:p>
        </w:tc>
        <w:tc>
          <w:tcPr>
            <w:tcW w:w="1551" w:type="dxa"/>
            <w:vMerge w:val="restart"/>
            <w:shd w:val="clear" w:color="auto" w:fill="D9D9D9" w:themeFill="background1" w:themeFillShade="D9"/>
          </w:tcPr>
          <w:p w14:paraId="7327F64A" w14:textId="77777777" w:rsidR="00683704" w:rsidRPr="00362205" w:rsidRDefault="00683704" w:rsidP="0009084E">
            <w:pPr>
              <w:rPr>
                <w:rFonts w:ascii="標楷體" w:eastAsia="標楷體" w:hAnsi="標楷體"/>
              </w:rPr>
            </w:pPr>
            <w:r w:rsidRPr="00362205">
              <w:rPr>
                <w:rFonts w:ascii="標楷體" w:eastAsia="標楷體" w:hAnsi="標楷體"/>
              </w:rPr>
              <w:t>欄位</w:t>
            </w:r>
          </w:p>
        </w:tc>
        <w:tc>
          <w:tcPr>
            <w:tcW w:w="4337" w:type="dxa"/>
            <w:gridSpan w:val="5"/>
            <w:shd w:val="clear" w:color="auto" w:fill="D9D9D9" w:themeFill="background1" w:themeFillShade="D9"/>
          </w:tcPr>
          <w:p w14:paraId="5F20687F" w14:textId="77777777" w:rsidR="00683704" w:rsidRPr="00362205" w:rsidRDefault="00683704" w:rsidP="0009084E">
            <w:pPr>
              <w:jc w:val="center"/>
              <w:rPr>
                <w:rFonts w:ascii="標楷體" w:eastAsia="標楷體" w:hAnsi="標楷體"/>
              </w:rPr>
            </w:pPr>
            <w:r w:rsidRPr="00362205">
              <w:rPr>
                <w:rFonts w:ascii="標楷體" w:eastAsia="標楷體" w:hAnsi="標楷體"/>
              </w:rPr>
              <w:t>說明</w:t>
            </w:r>
          </w:p>
        </w:tc>
        <w:tc>
          <w:tcPr>
            <w:tcW w:w="3529" w:type="dxa"/>
            <w:vMerge w:val="restart"/>
            <w:shd w:val="clear" w:color="auto" w:fill="D9D9D9" w:themeFill="background1" w:themeFillShade="D9"/>
          </w:tcPr>
          <w:p w14:paraId="7955B476" w14:textId="77777777" w:rsidR="00683704" w:rsidRPr="00362205" w:rsidRDefault="00683704" w:rsidP="0009084E">
            <w:pPr>
              <w:rPr>
                <w:rFonts w:ascii="標楷體" w:eastAsia="標楷體" w:hAnsi="標楷體"/>
              </w:rPr>
            </w:pPr>
            <w:r w:rsidRPr="00362205">
              <w:rPr>
                <w:rFonts w:ascii="標楷體" w:eastAsia="標楷體" w:hAnsi="標楷體"/>
              </w:rPr>
              <w:t>處理邏輯及注意事項</w:t>
            </w:r>
          </w:p>
        </w:tc>
      </w:tr>
      <w:tr w:rsidR="0022279A" w:rsidRPr="00362205" w14:paraId="37CF4121" w14:textId="77777777" w:rsidTr="0022279A">
        <w:trPr>
          <w:trHeight w:val="244"/>
          <w:jc w:val="center"/>
        </w:trPr>
        <w:tc>
          <w:tcPr>
            <w:tcW w:w="567" w:type="dxa"/>
            <w:vMerge/>
            <w:shd w:val="clear" w:color="auto" w:fill="D9D9D9" w:themeFill="background1" w:themeFillShade="D9"/>
          </w:tcPr>
          <w:p w14:paraId="5A9C7D01" w14:textId="77777777" w:rsidR="00683704" w:rsidRPr="00362205" w:rsidRDefault="00683704" w:rsidP="0009084E">
            <w:pPr>
              <w:rPr>
                <w:rFonts w:ascii="標楷體" w:eastAsia="標楷體" w:hAnsi="標楷體"/>
              </w:rPr>
            </w:pPr>
          </w:p>
        </w:tc>
        <w:tc>
          <w:tcPr>
            <w:tcW w:w="1551" w:type="dxa"/>
            <w:vMerge/>
            <w:shd w:val="clear" w:color="auto" w:fill="D9D9D9" w:themeFill="background1" w:themeFillShade="D9"/>
          </w:tcPr>
          <w:p w14:paraId="4074799D" w14:textId="77777777" w:rsidR="00683704" w:rsidRPr="00362205" w:rsidRDefault="00683704" w:rsidP="0009084E">
            <w:pPr>
              <w:rPr>
                <w:rFonts w:ascii="標楷體" w:eastAsia="標楷體" w:hAnsi="標楷體"/>
              </w:rPr>
            </w:pPr>
          </w:p>
        </w:tc>
        <w:tc>
          <w:tcPr>
            <w:tcW w:w="696" w:type="dxa"/>
            <w:shd w:val="clear" w:color="auto" w:fill="D9D9D9" w:themeFill="background1" w:themeFillShade="D9"/>
          </w:tcPr>
          <w:p w14:paraId="4F6A453D" w14:textId="77777777" w:rsidR="00683704" w:rsidRPr="00362205" w:rsidRDefault="00683704" w:rsidP="0009084E">
            <w:pPr>
              <w:rPr>
                <w:rFonts w:ascii="標楷體" w:eastAsia="標楷體" w:hAnsi="標楷體"/>
              </w:rPr>
            </w:pPr>
            <w:r w:rsidRPr="004E09B8">
              <w:rPr>
                <w:rFonts w:ascii="標楷體" w:eastAsia="標楷體" w:hAnsi="標楷體" w:hint="eastAsia"/>
              </w:rPr>
              <w:t>資料型態長度</w:t>
            </w:r>
          </w:p>
        </w:tc>
        <w:tc>
          <w:tcPr>
            <w:tcW w:w="1187" w:type="dxa"/>
            <w:shd w:val="clear" w:color="auto" w:fill="D9D9D9" w:themeFill="background1" w:themeFillShade="D9"/>
          </w:tcPr>
          <w:p w14:paraId="3AEF20C2" w14:textId="77777777" w:rsidR="00683704" w:rsidRPr="00362205" w:rsidRDefault="00683704" w:rsidP="0009084E">
            <w:pPr>
              <w:rPr>
                <w:rFonts w:ascii="標楷體" w:eastAsia="標楷體" w:hAnsi="標楷體"/>
              </w:rPr>
            </w:pPr>
            <w:r w:rsidRPr="00362205">
              <w:rPr>
                <w:rFonts w:ascii="標楷體" w:eastAsia="標楷體" w:hAnsi="標楷體"/>
              </w:rPr>
              <w:t>預設值</w:t>
            </w:r>
          </w:p>
        </w:tc>
        <w:tc>
          <w:tcPr>
            <w:tcW w:w="1083" w:type="dxa"/>
            <w:shd w:val="clear" w:color="auto" w:fill="D9D9D9" w:themeFill="background1" w:themeFillShade="D9"/>
          </w:tcPr>
          <w:p w14:paraId="02C88607" w14:textId="77777777" w:rsidR="00683704" w:rsidRPr="00362205" w:rsidRDefault="00683704" w:rsidP="0009084E">
            <w:pPr>
              <w:rPr>
                <w:rFonts w:ascii="標楷體" w:eastAsia="標楷體" w:hAnsi="標楷體"/>
              </w:rPr>
            </w:pPr>
            <w:r w:rsidRPr="00362205">
              <w:rPr>
                <w:rFonts w:ascii="標楷體" w:eastAsia="標楷體" w:hAnsi="標楷體"/>
              </w:rPr>
              <w:t>選單內容</w:t>
            </w:r>
          </w:p>
        </w:tc>
        <w:tc>
          <w:tcPr>
            <w:tcW w:w="675" w:type="dxa"/>
            <w:shd w:val="clear" w:color="auto" w:fill="D9D9D9" w:themeFill="background1" w:themeFillShade="D9"/>
          </w:tcPr>
          <w:p w14:paraId="61CA5BF6" w14:textId="77777777" w:rsidR="00683704" w:rsidRPr="00362205" w:rsidRDefault="00683704" w:rsidP="0009084E">
            <w:pPr>
              <w:rPr>
                <w:rFonts w:ascii="標楷體" w:eastAsia="標楷體" w:hAnsi="標楷體"/>
              </w:rPr>
            </w:pPr>
            <w:r w:rsidRPr="00362205">
              <w:rPr>
                <w:rFonts w:ascii="標楷體" w:eastAsia="標楷體" w:hAnsi="標楷體"/>
              </w:rPr>
              <w:t>必填</w:t>
            </w:r>
          </w:p>
        </w:tc>
        <w:tc>
          <w:tcPr>
            <w:tcW w:w="696" w:type="dxa"/>
            <w:shd w:val="clear" w:color="auto" w:fill="D9D9D9" w:themeFill="background1" w:themeFillShade="D9"/>
          </w:tcPr>
          <w:p w14:paraId="2B36C6A9" w14:textId="77777777" w:rsidR="00683704" w:rsidRPr="00362205" w:rsidRDefault="00683704" w:rsidP="0009084E">
            <w:pPr>
              <w:rPr>
                <w:rFonts w:ascii="標楷體" w:eastAsia="標楷體" w:hAnsi="標楷體"/>
              </w:rPr>
            </w:pPr>
            <w:r w:rsidRPr="00362205">
              <w:rPr>
                <w:rFonts w:ascii="標楷體" w:eastAsia="標楷體" w:hAnsi="標楷體"/>
              </w:rPr>
              <w:t>R/W</w:t>
            </w:r>
          </w:p>
        </w:tc>
        <w:tc>
          <w:tcPr>
            <w:tcW w:w="3529" w:type="dxa"/>
            <w:vMerge/>
            <w:shd w:val="clear" w:color="auto" w:fill="D9D9D9" w:themeFill="background1" w:themeFillShade="D9"/>
          </w:tcPr>
          <w:p w14:paraId="6F700726" w14:textId="77777777" w:rsidR="00683704" w:rsidRPr="00362205" w:rsidRDefault="00683704" w:rsidP="0009084E">
            <w:pPr>
              <w:rPr>
                <w:rFonts w:ascii="標楷體" w:eastAsia="標楷體" w:hAnsi="標楷體"/>
              </w:rPr>
            </w:pPr>
          </w:p>
        </w:tc>
      </w:tr>
      <w:tr w:rsidR="00683704" w:rsidRPr="00362205" w14:paraId="32110866" w14:textId="77777777" w:rsidTr="0022279A">
        <w:trPr>
          <w:trHeight w:val="244"/>
          <w:jc w:val="center"/>
        </w:trPr>
        <w:tc>
          <w:tcPr>
            <w:tcW w:w="567" w:type="dxa"/>
          </w:tcPr>
          <w:p w14:paraId="25026070" w14:textId="77777777" w:rsidR="00683704" w:rsidRPr="00362205" w:rsidRDefault="00683704" w:rsidP="0009084E">
            <w:pPr>
              <w:rPr>
                <w:rFonts w:ascii="標楷體" w:eastAsia="標楷體" w:hAnsi="標楷體"/>
              </w:rPr>
            </w:pPr>
            <w:r w:rsidRPr="00362205">
              <w:rPr>
                <w:rFonts w:ascii="標楷體" w:eastAsia="標楷體" w:hAnsi="標楷體" w:hint="eastAsia"/>
              </w:rPr>
              <w:t>1.</w:t>
            </w:r>
          </w:p>
        </w:tc>
        <w:tc>
          <w:tcPr>
            <w:tcW w:w="1551" w:type="dxa"/>
          </w:tcPr>
          <w:p w14:paraId="673A6D2B" w14:textId="62D9D8DE" w:rsidR="00683704" w:rsidRPr="00362205" w:rsidRDefault="00683704" w:rsidP="0009084E">
            <w:pPr>
              <w:rPr>
                <w:rFonts w:ascii="標楷體" w:eastAsia="標楷體" w:hAnsi="標楷體"/>
              </w:rPr>
            </w:pPr>
            <w:r>
              <w:rPr>
                <w:rFonts w:ascii="標楷體" w:eastAsia="標楷體" w:hAnsi="標楷體" w:hint="eastAsia"/>
              </w:rPr>
              <w:t>使用單位</w:t>
            </w:r>
          </w:p>
        </w:tc>
        <w:tc>
          <w:tcPr>
            <w:tcW w:w="696" w:type="dxa"/>
          </w:tcPr>
          <w:p w14:paraId="477B0B93" w14:textId="0DA33288" w:rsidR="00683704" w:rsidRPr="00362205" w:rsidRDefault="00683704" w:rsidP="0009084E">
            <w:pPr>
              <w:rPr>
                <w:rFonts w:ascii="標楷體" w:eastAsia="標楷體" w:hAnsi="標楷體"/>
              </w:rPr>
            </w:pPr>
          </w:p>
        </w:tc>
        <w:tc>
          <w:tcPr>
            <w:tcW w:w="1187" w:type="dxa"/>
          </w:tcPr>
          <w:p w14:paraId="5677D108" w14:textId="1E9F92CB" w:rsidR="00683704" w:rsidRPr="00362205" w:rsidRDefault="00834797" w:rsidP="0009084E">
            <w:pPr>
              <w:rPr>
                <w:rFonts w:ascii="標楷體" w:eastAsia="標楷體" w:hAnsi="標楷體"/>
              </w:rPr>
            </w:pPr>
            <w:r>
              <w:rPr>
                <w:rFonts w:ascii="標楷體" w:eastAsia="標楷體" w:hAnsi="標楷體" w:hint="eastAsia"/>
                <w:lang w:eastAsia="zh-HK"/>
              </w:rPr>
              <w:t>使用者所屬單位</w:t>
            </w:r>
          </w:p>
        </w:tc>
        <w:tc>
          <w:tcPr>
            <w:tcW w:w="1083" w:type="dxa"/>
          </w:tcPr>
          <w:p w14:paraId="4D9AF673" w14:textId="77777777" w:rsidR="00683704" w:rsidRPr="00362205" w:rsidRDefault="00683704" w:rsidP="0009084E">
            <w:pPr>
              <w:rPr>
                <w:rFonts w:ascii="標楷體" w:eastAsia="標楷體" w:hAnsi="標楷體"/>
              </w:rPr>
            </w:pPr>
          </w:p>
        </w:tc>
        <w:tc>
          <w:tcPr>
            <w:tcW w:w="675" w:type="dxa"/>
          </w:tcPr>
          <w:p w14:paraId="4CED6BC0" w14:textId="77777777" w:rsidR="00683704" w:rsidRPr="00362205" w:rsidRDefault="00683704" w:rsidP="0009084E">
            <w:pPr>
              <w:rPr>
                <w:rFonts w:ascii="標楷體" w:eastAsia="標楷體" w:hAnsi="標楷體"/>
              </w:rPr>
            </w:pPr>
          </w:p>
        </w:tc>
        <w:tc>
          <w:tcPr>
            <w:tcW w:w="696" w:type="dxa"/>
          </w:tcPr>
          <w:p w14:paraId="4B4B73A6" w14:textId="6874ABC2" w:rsidR="00683704" w:rsidRPr="00362205" w:rsidRDefault="00834797" w:rsidP="00834797">
            <w:pPr>
              <w:jc w:val="center"/>
              <w:rPr>
                <w:rFonts w:ascii="標楷體" w:eastAsia="標楷體" w:hAnsi="標楷體"/>
              </w:rPr>
            </w:pPr>
            <w:r>
              <w:rPr>
                <w:rFonts w:ascii="標楷體" w:eastAsia="標楷體" w:hAnsi="標楷體" w:hint="eastAsia"/>
              </w:rPr>
              <w:t>R</w:t>
            </w:r>
          </w:p>
        </w:tc>
        <w:tc>
          <w:tcPr>
            <w:tcW w:w="3529" w:type="dxa"/>
          </w:tcPr>
          <w:p w14:paraId="28A08B69" w14:textId="68BDDD4B" w:rsidR="00683704" w:rsidRPr="00362205" w:rsidRDefault="00FB4546" w:rsidP="00834797">
            <w:pPr>
              <w:rPr>
                <w:rFonts w:ascii="標楷體" w:eastAsia="標楷體" w:hAnsi="標楷體"/>
              </w:rPr>
            </w:pPr>
            <w:commentRangeStart w:id="40"/>
            <w:commentRangeStart w:id="41"/>
            <w:r>
              <w:rPr>
                <w:rFonts w:ascii="標楷體" w:eastAsia="標楷體" w:hAnsi="標楷體" w:hint="eastAsia"/>
              </w:rPr>
              <w:t>1</w:t>
            </w:r>
            <w:commentRangeEnd w:id="40"/>
            <w:r w:rsidR="00DA6735">
              <w:rPr>
                <w:rStyle w:val="aff"/>
              </w:rPr>
              <w:commentReference w:id="40"/>
            </w:r>
            <w:commentRangeEnd w:id="41"/>
            <w:r w:rsidR="00FC1094">
              <w:rPr>
                <w:rStyle w:val="aff"/>
              </w:rPr>
              <w:commentReference w:id="41"/>
            </w:r>
            <w:r>
              <w:rPr>
                <w:rFonts w:ascii="標楷體" w:eastAsia="標楷體" w:hAnsi="標楷體" w:hint="eastAsia"/>
              </w:rPr>
              <w:t>.</w:t>
            </w:r>
            <w:r w:rsidR="00922B6A">
              <w:rPr>
                <w:rFonts w:ascii="標楷體" w:eastAsia="標楷體" w:hAnsi="標楷體" w:hint="eastAsia"/>
                <w:lang w:eastAsia="zh-HK"/>
              </w:rPr>
              <w:t>不可修改</w:t>
            </w:r>
          </w:p>
        </w:tc>
      </w:tr>
      <w:tr w:rsidR="00FC1094" w:rsidRPr="00362205" w14:paraId="46DE415B" w14:textId="77777777" w:rsidTr="0022279A">
        <w:trPr>
          <w:trHeight w:val="244"/>
          <w:jc w:val="center"/>
          <w:ins w:id="42" w:author="張金龍" w:date="2021-05-12T11:29:00Z"/>
        </w:trPr>
        <w:tc>
          <w:tcPr>
            <w:tcW w:w="567" w:type="dxa"/>
          </w:tcPr>
          <w:p w14:paraId="66CCCE66" w14:textId="77777777" w:rsidR="00FC1094" w:rsidRPr="00362205" w:rsidRDefault="00FC1094" w:rsidP="0009084E">
            <w:pPr>
              <w:rPr>
                <w:ins w:id="43" w:author="張金龍" w:date="2021-05-12T11:29:00Z"/>
                <w:rFonts w:ascii="標楷體" w:eastAsia="標楷體" w:hAnsi="標楷體" w:hint="eastAsia"/>
              </w:rPr>
            </w:pPr>
          </w:p>
        </w:tc>
        <w:tc>
          <w:tcPr>
            <w:tcW w:w="1551" w:type="dxa"/>
          </w:tcPr>
          <w:p w14:paraId="5A171AD6" w14:textId="13F08B97" w:rsidR="00FC1094" w:rsidRDefault="00FC1094" w:rsidP="0009084E">
            <w:pPr>
              <w:rPr>
                <w:ins w:id="44" w:author="張金龍" w:date="2021-05-12T11:29:00Z"/>
                <w:rFonts w:ascii="標楷體" w:eastAsia="標楷體" w:hAnsi="標楷體" w:hint="eastAsia"/>
              </w:rPr>
            </w:pPr>
            <w:ins w:id="45" w:author="張金龍" w:date="2021-05-12T11:30:00Z">
              <w:r>
                <w:rPr>
                  <w:rFonts w:ascii="標楷體" w:eastAsia="標楷體" w:hAnsi="標楷體" w:hint="eastAsia"/>
                  <w:lang w:eastAsia="zh-HK"/>
                </w:rPr>
                <w:t>使用單位</w:t>
              </w:r>
              <w:r w:rsidRPr="00FC1094">
                <w:rPr>
                  <w:rFonts w:ascii="標楷體" w:eastAsia="標楷體" w:hAnsi="標楷體" w:hint="eastAsia"/>
                  <w:lang w:eastAsia="zh-HK"/>
                </w:rPr>
                <w:t>簡稱</w:t>
              </w:r>
            </w:ins>
          </w:p>
        </w:tc>
        <w:tc>
          <w:tcPr>
            <w:tcW w:w="696" w:type="dxa"/>
          </w:tcPr>
          <w:p w14:paraId="436D6047" w14:textId="77777777" w:rsidR="00FC1094" w:rsidRPr="00362205" w:rsidRDefault="00FC1094" w:rsidP="0009084E">
            <w:pPr>
              <w:rPr>
                <w:ins w:id="46" w:author="張金龍" w:date="2021-05-12T11:29:00Z"/>
                <w:rFonts w:ascii="標楷體" w:eastAsia="標楷體" w:hAnsi="標楷體"/>
              </w:rPr>
            </w:pPr>
          </w:p>
        </w:tc>
        <w:tc>
          <w:tcPr>
            <w:tcW w:w="1187" w:type="dxa"/>
          </w:tcPr>
          <w:p w14:paraId="56136A25" w14:textId="0D01989B" w:rsidR="00FC1094" w:rsidRDefault="00FC1094" w:rsidP="0009084E">
            <w:pPr>
              <w:rPr>
                <w:ins w:id="47" w:author="張金龍" w:date="2021-05-12T11:29:00Z"/>
                <w:rFonts w:ascii="標楷體" w:eastAsia="標楷體" w:hAnsi="標楷體" w:hint="eastAsia"/>
                <w:lang w:eastAsia="zh-HK"/>
              </w:rPr>
            </w:pPr>
          </w:p>
        </w:tc>
        <w:tc>
          <w:tcPr>
            <w:tcW w:w="1083" w:type="dxa"/>
          </w:tcPr>
          <w:p w14:paraId="41DBEBED" w14:textId="77777777" w:rsidR="00FC1094" w:rsidRPr="00362205" w:rsidRDefault="00FC1094" w:rsidP="0009084E">
            <w:pPr>
              <w:rPr>
                <w:ins w:id="48" w:author="張金龍" w:date="2021-05-12T11:29:00Z"/>
                <w:rFonts w:ascii="標楷體" w:eastAsia="標楷體" w:hAnsi="標楷體"/>
              </w:rPr>
            </w:pPr>
          </w:p>
        </w:tc>
        <w:tc>
          <w:tcPr>
            <w:tcW w:w="675" w:type="dxa"/>
          </w:tcPr>
          <w:p w14:paraId="2CF6BED0" w14:textId="77777777" w:rsidR="00FC1094" w:rsidRPr="00362205" w:rsidRDefault="00FC1094" w:rsidP="0009084E">
            <w:pPr>
              <w:rPr>
                <w:ins w:id="49" w:author="張金龍" w:date="2021-05-12T11:29:00Z"/>
                <w:rFonts w:ascii="標楷體" w:eastAsia="標楷體" w:hAnsi="標楷體"/>
              </w:rPr>
            </w:pPr>
          </w:p>
        </w:tc>
        <w:tc>
          <w:tcPr>
            <w:tcW w:w="696" w:type="dxa"/>
          </w:tcPr>
          <w:p w14:paraId="1102F1A1" w14:textId="77777777" w:rsidR="00FC1094" w:rsidRDefault="00FC1094" w:rsidP="00834797">
            <w:pPr>
              <w:jc w:val="center"/>
              <w:rPr>
                <w:ins w:id="50" w:author="張金龍" w:date="2021-05-12T11:29:00Z"/>
                <w:rFonts w:ascii="標楷體" w:eastAsia="標楷體" w:hAnsi="標楷體" w:hint="eastAsia"/>
              </w:rPr>
            </w:pPr>
          </w:p>
        </w:tc>
        <w:tc>
          <w:tcPr>
            <w:tcW w:w="3529" w:type="dxa"/>
          </w:tcPr>
          <w:p w14:paraId="38FC6C94" w14:textId="610AED39" w:rsidR="00FC1094" w:rsidRDefault="00FC1094" w:rsidP="00834797">
            <w:pPr>
              <w:rPr>
                <w:ins w:id="51" w:author="張金龍" w:date="2021-05-12T11:29:00Z"/>
                <w:rFonts w:ascii="標楷體" w:eastAsia="標楷體" w:hAnsi="標楷體" w:hint="eastAsia"/>
              </w:rPr>
            </w:pPr>
            <w:ins w:id="52" w:author="張金龍" w:date="2021-05-12T11:30:00Z">
              <w:r>
                <w:rPr>
                  <w:rFonts w:ascii="標楷體" w:eastAsia="標楷體" w:hAnsi="標楷體" w:hint="eastAsia"/>
                </w:rPr>
                <w:t>C</w:t>
              </w:r>
              <w:r>
                <w:rPr>
                  <w:rFonts w:ascii="標楷體" w:eastAsia="標楷體" w:hAnsi="標楷體"/>
                </w:rPr>
                <w:t>bBranch.</w:t>
              </w:r>
            </w:ins>
            <w:ins w:id="53" w:author="張金龍" w:date="2021-05-12T11:31:00Z">
              <w:r w:rsidRPr="00FC1094">
                <w:rPr>
                  <w:rFonts w:ascii="標楷體" w:eastAsia="標楷體" w:hAnsi="標楷體"/>
                </w:rPr>
                <w:t>BranchShort</w:t>
              </w:r>
            </w:ins>
          </w:p>
        </w:tc>
      </w:tr>
      <w:tr w:rsidR="00683704" w:rsidRPr="00362205" w14:paraId="3956A0DD" w14:textId="77777777" w:rsidTr="0022279A">
        <w:trPr>
          <w:trHeight w:val="244"/>
          <w:jc w:val="center"/>
        </w:trPr>
        <w:tc>
          <w:tcPr>
            <w:tcW w:w="567" w:type="dxa"/>
          </w:tcPr>
          <w:p w14:paraId="5A5FC3B1" w14:textId="1F9A5267" w:rsidR="00683704" w:rsidRPr="00362205" w:rsidRDefault="00683704" w:rsidP="0009084E">
            <w:pPr>
              <w:rPr>
                <w:rFonts w:ascii="標楷體" w:eastAsia="標楷體" w:hAnsi="標楷體"/>
              </w:rPr>
            </w:pPr>
            <w:r>
              <w:rPr>
                <w:rFonts w:ascii="標楷體" w:eastAsia="標楷體" w:hAnsi="標楷體" w:hint="eastAsia"/>
              </w:rPr>
              <w:t>2</w:t>
            </w:r>
            <w:r>
              <w:rPr>
                <w:rFonts w:ascii="標楷體" w:eastAsia="標楷體" w:hAnsi="標楷體"/>
              </w:rPr>
              <w:t>.</w:t>
            </w:r>
          </w:p>
        </w:tc>
        <w:tc>
          <w:tcPr>
            <w:tcW w:w="1551" w:type="dxa"/>
          </w:tcPr>
          <w:p w14:paraId="26E3509E" w14:textId="71A4DB57" w:rsidR="00683704" w:rsidRDefault="00683704" w:rsidP="0009084E">
            <w:pPr>
              <w:rPr>
                <w:rFonts w:ascii="標楷體" w:eastAsia="標楷體" w:hAnsi="標楷體"/>
              </w:rPr>
            </w:pPr>
            <w:r>
              <w:rPr>
                <w:rFonts w:ascii="標楷體" w:eastAsia="標楷體" w:hAnsi="標楷體" w:hint="eastAsia"/>
              </w:rPr>
              <w:t>使用者代號</w:t>
            </w:r>
          </w:p>
        </w:tc>
        <w:tc>
          <w:tcPr>
            <w:tcW w:w="696" w:type="dxa"/>
          </w:tcPr>
          <w:p w14:paraId="799885C7" w14:textId="23D67EEF" w:rsidR="00683704" w:rsidRDefault="00683704" w:rsidP="0009084E">
            <w:pPr>
              <w:rPr>
                <w:rFonts w:ascii="標楷體" w:eastAsia="標楷體" w:hAnsi="標楷體"/>
              </w:rPr>
            </w:pPr>
            <w:r>
              <w:rPr>
                <w:rFonts w:ascii="標楷體" w:eastAsia="標楷體" w:hAnsi="標楷體" w:hint="eastAsia"/>
              </w:rPr>
              <w:t>X</w:t>
            </w:r>
            <w:r>
              <w:rPr>
                <w:rFonts w:ascii="標楷體" w:eastAsia="標楷體" w:hAnsi="標楷體"/>
              </w:rPr>
              <w:t>(6)</w:t>
            </w:r>
          </w:p>
        </w:tc>
        <w:tc>
          <w:tcPr>
            <w:tcW w:w="1187" w:type="dxa"/>
          </w:tcPr>
          <w:p w14:paraId="6B510EF6" w14:textId="77777777" w:rsidR="00683704" w:rsidRPr="00362205" w:rsidRDefault="00683704" w:rsidP="0009084E">
            <w:pPr>
              <w:rPr>
                <w:rFonts w:ascii="標楷體" w:eastAsia="標楷體" w:hAnsi="標楷體"/>
              </w:rPr>
            </w:pPr>
          </w:p>
        </w:tc>
        <w:tc>
          <w:tcPr>
            <w:tcW w:w="1083" w:type="dxa"/>
          </w:tcPr>
          <w:p w14:paraId="1FB7F452" w14:textId="77777777" w:rsidR="00683704" w:rsidRPr="00362205" w:rsidRDefault="00683704" w:rsidP="0009084E">
            <w:pPr>
              <w:rPr>
                <w:rFonts w:ascii="標楷體" w:eastAsia="標楷體" w:hAnsi="標楷體"/>
              </w:rPr>
            </w:pPr>
          </w:p>
        </w:tc>
        <w:tc>
          <w:tcPr>
            <w:tcW w:w="675" w:type="dxa"/>
          </w:tcPr>
          <w:p w14:paraId="6F24B87D" w14:textId="77777777" w:rsidR="00683704" w:rsidRPr="00362205" w:rsidRDefault="00683704" w:rsidP="0009084E">
            <w:pPr>
              <w:rPr>
                <w:rFonts w:ascii="標楷體" w:eastAsia="標楷體" w:hAnsi="標楷體"/>
              </w:rPr>
            </w:pPr>
          </w:p>
        </w:tc>
        <w:tc>
          <w:tcPr>
            <w:tcW w:w="696" w:type="dxa"/>
          </w:tcPr>
          <w:p w14:paraId="6EC69748" w14:textId="6B9EF602" w:rsidR="00683704" w:rsidRPr="00362205" w:rsidRDefault="00834797" w:rsidP="00834797">
            <w:pPr>
              <w:jc w:val="center"/>
              <w:rPr>
                <w:rFonts w:ascii="標楷體" w:eastAsia="標楷體" w:hAnsi="標楷體"/>
              </w:rPr>
            </w:pPr>
            <w:r>
              <w:rPr>
                <w:rFonts w:ascii="標楷體" w:eastAsia="標楷體" w:hAnsi="標楷體" w:hint="eastAsia"/>
              </w:rPr>
              <w:t>W</w:t>
            </w:r>
          </w:p>
        </w:tc>
        <w:tc>
          <w:tcPr>
            <w:tcW w:w="3529" w:type="dxa"/>
          </w:tcPr>
          <w:p w14:paraId="432C4A92" w14:textId="68E5A168" w:rsidR="00922B6A" w:rsidRDefault="00FB4546" w:rsidP="0009084E">
            <w:pPr>
              <w:rPr>
                <w:rFonts w:ascii="標楷體" w:eastAsia="標楷體" w:hAnsi="標楷體"/>
              </w:rPr>
            </w:pPr>
            <w:r>
              <w:rPr>
                <w:rFonts w:ascii="標楷體" w:eastAsia="標楷體" w:hAnsi="標楷體" w:hint="eastAsia"/>
              </w:rPr>
              <w:t>1.</w:t>
            </w:r>
            <w:r w:rsidR="00922B6A">
              <w:rPr>
                <w:rFonts w:ascii="標楷體" w:eastAsia="標楷體" w:hAnsi="標楷體" w:hint="eastAsia"/>
                <w:lang w:eastAsia="zh-HK"/>
              </w:rPr>
              <w:t>自行</w:t>
            </w:r>
            <w:r w:rsidR="00683704">
              <w:rPr>
                <w:rFonts w:ascii="標楷體" w:eastAsia="標楷體" w:hAnsi="標楷體" w:hint="eastAsia"/>
              </w:rPr>
              <w:t>輸入,</w:t>
            </w:r>
          </w:p>
          <w:p w14:paraId="53A6995F" w14:textId="028A2949" w:rsidR="00683704" w:rsidRDefault="00FB4546" w:rsidP="0009084E">
            <w:pPr>
              <w:rPr>
                <w:rFonts w:ascii="標楷體" w:eastAsia="標楷體" w:hAnsi="標楷體"/>
              </w:rPr>
            </w:pPr>
            <w:r>
              <w:rPr>
                <w:rFonts w:ascii="標楷體" w:eastAsia="標楷體" w:hAnsi="標楷體" w:hint="eastAsia"/>
              </w:rPr>
              <w:t>2.</w:t>
            </w:r>
            <w:r w:rsidR="00922B6A">
              <w:rPr>
                <w:rFonts w:ascii="標楷體" w:eastAsia="標楷體" w:hAnsi="標楷體" w:hint="eastAsia"/>
                <w:lang w:eastAsia="zh-HK"/>
              </w:rPr>
              <w:t>空白表</w:t>
            </w:r>
            <w:r w:rsidR="00683704">
              <w:rPr>
                <w:rFonts w:ascii="標楷體" w:eastAsia="標楷體" w:hAnsi="標楷體" w:hint="eastAsia"/>
              </w:rPr>
              <w:t>查詢</w:t>
            </w:r>
            <w:r w:rsidR="00922B6A">
              <w:rPr>
                <w:rFonts w:ascii="標楷體" w:eastAsia="標楷體" w:hAnsi="標楷體" w:hint="eastAsia"/>
                <w:lang w:eastAsia="zh-HK"/>
              </w:rPr>
              <w:t>使用單位</w:t>
            </w:r>
            <w:r w:rsidR="00683704">
              <w:rPr>
                <w:rFonts w:ascii="標楷體" w:eastAsia="標楷體" w:hAnsi="標楷體" w:hint="eastAsia"/>
              </w:rPr>
              <w:t>全部使用者</w:t>
            </w:r>
          </w:p>
        </w:tc>
      </w:tr>
    </w:tbl>
    <w:p w14:paraId="527BEEF2" w14:textId="77777777" w:rsidR="00683704" w:rsidRPr="00B56858" w:rsidRDefault="00683704" w:rsidP="00683704"/>
    <w:p w14:paraId="0F6C0743" w14:textId="32CC55F4" w:rsidR="00583AF3" w:rsidRDefault="00583AF3" w:rsidP="00D01BCC">
      <w:pPr>
        <w:pStyle w:val="a"/>
      </w:pPr>
      <w:r>
        <w:rPr>
          <w:rFonts w:hint="eastAsia"/>
          <w:lang w:eastAsia="zh-HK"/>
        </w:rPr>
        <w:t>輸出</w:t>
      </w:r>
      <w:r w:rsidRPr="00362205">
        <w:t>畫面</w:t>
      </w:r>
      <w:r>
        <w:rPr>
          <w:rFonts w:hint="eastAsia"/>
        </w:rPr>
        <w:t>:</w:t>
      </w:r>
    </w:p>
    <w:p w14:paraId="1997DA3B" w14:textId="12996148" w:rsidR="00683704" w:rsidRDefault="00683704" w:rsidP="00CD59ED">
      <w:pPr>
        <w:ind w:left="480"/>
      </w:pPr>
    </w:p>
    <w:p w14:paraId="2135C892" w14:textId="3384A644" w:rsidR="00CD59ED" w:rsidRDefault="00CD59ED" w:rsidP="0022279A">
      <w:r w:rsidRPr="00CD59ED">
        <w:rPr>
          <w:noProof/>
        </w:rPr>
        <w:drawing>
          <wp:inline distT="0" distB="0" distL="0" distR="0" wp14:anchorId="285CF559" wp14:editId="2B9E3771">
            <wp:extent cx="6479540" cy="2294890"/>
            <wp:effectExtent l="0" t="0" r="0" b="0"/>
            <wp:docPr id="191" name="圖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479540" cy="2294890"/>
                    </a:xfrm>
                    <a:prstGeom prst="rect">
                      <a:avLst/>
                    </a:prstGeom>
                  </pic:spPr>
                </pic:pic>
              </a:graphicData>
            </a:graphic>
          </wp:inline>
        </w:drawing>
      </w:r>
    </w:p>
    <w:p w14:paraId="02EB5DB7" w14:textId="7E553312" w:rsidR="000136C8" w:rsidRDefault="000136C8" w:rsidP="0022279A"/>
    <w:p w14:paraId="25952E94" w14:textId="4724FAE1" w:rsidR="000136C8" w:rsidRDefault="000136C8" w:rsidP="0022279A"/>
    <w:p w14:paraId="70B95590" w14:textId="5BC6709A" w:rsidR="000136C8" w:rsidRDefault="000136C8" w:rsidP="0022279A"/>
    <w:p w14:paraId="66DABCE1" w14:textId="586A84F0" w:rsidR="000136C8" w:rsidRDefault="000136C8" w:rsidP="0022279A"/>
    <w:p w14:paraId="097AC7F4" w14:textId="77777777" w:rsidR="000136C8" w:rsidRDefault="000136C8" w:rsidP="0022279A"/>
    <w:p w14:paraId="144024E9" w14:textId="77777777" w:rsidR="000136C8" w:rsidRDefault="000136C8" w:rsidP="00D01BCC">
      <w:pPr>
        <w:pStyle w:val="a"/>
      </w:pPr>
      <w:r>
        <w:rPr>
          <w:rFonts w:hint="eastAsia"/>
        </w:rPr>
        <w:t>輸出畫面資料說明</w:t>
      </w:r>
    </w:p>
    <w:p w14:paraId="1A931DA2" w14:textId="1955537A" w:rsidR="00DF0B48" w:rsidRDefault="00DF0B48" w:rsidP="00DF0B48"/>
    <w:tbl>
      <w:tblPr>
        <w:tblStyle w:val="ac"/>
        <w:tblW w:w="0" w:type="auto"/>
        <w:tblLook w:val="04A0" w:firstRow="1" w:lastRow="0" w:firstColumn="1" w:lastColumn="0" w:noHBand="0" w:noVBand="1"/>
      </w:tblPr>
      <w:tblGrid>
        <w:gridCol w:w="817"/>
        <w:gridCol w:w="1276"/>
        <w:gridCol w:w="2268"/>
        <w:gridCol w:w="2209"/>
        <w:gridCol w:w="3850"/>
      </w:tblGrid>
      <w:tr w:rsidR="00E04CBF" w:rsidRPr="008F1D46" w14:paraId="7AE43523" w14:textId="77777777" w:rsidTr="00997D40">
        <w:tc>
          <w:tcPr>
            <w:tcW w:w="817" w:type="dxa"/>
            <w:shd w:val="clear" w:color="auto" w:fill="D9D9D9" w:themeFill="background1" w:themeFillShade="D9"/>
          </w:tcPr>
          <w:p w14:paraId="0872E99C" w14:textId="5A8B5FDB" w:rsidR="00FB4546" w:rsidRPr="008F1D46" w:rsidRDefault="00FB4546" w:rsidP="008F1D46">
            <w:pPr>
              <w:jc w:val="center"/>
              <w:rPr>
                <w:rFonts w:ascii="標楷體" w:eastAsia="標楷體" w:hAnsi="標楷體"/>
                <w:lang w:eastAsia="zh-HK"/>
              </w:rPr>
            </w:pPr>
            <w:r w:rsidRPr="008F1D46">
              <w:rPr>
                <w:rFonts w:ascii="標楷體" w:eastAsia="標楷體" w:hAnsi="標楷體" w:hint="eastAsia"/>
                <w:lang w:eastAsia="zh-HK"/>
              </w:rPr>
              <w:t>序號</w:t>
            </w:r>
          </w:p>
        </w:tc>
        <w:tc>
          <w:tcPr>
            <w:tcW w:w="1276" w:type="dxa"/>
            <w:shd w:val="clear" w:color="auto" w:fill="D9D9D9" w:themeFill="background1" w:themeFillShade="D9"/>
          </w:tcPr>
          <w:p w14:paraId="3B78C955" w14:textId="41242760" w:rsidR="00FB4546" w:rsidRPr="008F1D46" w:rsidRDefault="00FB4546" w:rsidP="008F1D46">
            <w:pPr>
              <w:jc w:val="center"/>
              <w:rPr>
                <w:rFonts w:ascii="標楷體" w:eastAsia="標楷體" w:hAnsi="標楷體"/>
                <w:lang w:eastAsia="zh-HK"/>
              </w:rPr>
            </w:pPr>
            <w:r w:rsidRPr="008F1D46">
              <w:rPr>
                <w:rFonts w:ascii="標楷體" w:eastAsia="標楷體" w:hAnsi="標楷體" w:hint="eastAsia"/>
                <w:lang w:eastAsia="zh-HK"/>
              </w:rPr>
              <w:t>欄位型態</w:t>
            </w:r>
          </w:p>
        </w:tc>
        <w:tc>
          <w:tcPr>
            <w:tcW w:w="2268" w:type="dxa"/>
            <w:shd w:val="clear" w:color="auto" w:fill="D9D9D9" w:themeFill="background1" w:themeFillShade="D9"/>
          </w:tcPr>
          <w:p w14:paraId="23D09C8B" w14:textId="0A1E9646" w:rsidR="00FB4546" w:rsidRPr="008F1D46" w:rsidRDefault="00FB4546" w:rsidP="008F1D46">
            <w:pPr>
              <w:jc w:val="center"/>
              <w:rPr>
                <w:rFonts w:ascii="標楷體" w:eastAsia="標楷體" w:hAnsi="標楷體"/>
                <w:lang w:eastAsia="zh-HK"/>
              </w:rPr>
            </w:pPr>
            <w:r w:rsidRPr="008F1D46">
              <w:rPr>
                <w:rFonts w:ascii="標楷體" w:eastAsia="標楷體" w:hAnsi="標楷體" w:hint="eastAsia"/>
                <w:lang w:eastAsia="zh-HK"/>
              </w:rPr>
              <w:t>欄位名稱</w:t>
            </w:r>
          </w:p>
        </w:tc>
        <w:tc>
          <w:tcPr>
            <w:tcW w:w="2209" w:type="dxa"/>
            <w:shd w:val="clear" w:color="auto" w:fill="D9D9D9" w:themeFill="background1" w:themeFillShade="D9"/>
          </w:tcPr>
          <w:p w14:paraId="759AA78D" w14:textId="13191407" w:rsidR="00FB4546" w:rsidRPr="008F1D46" w:rsidRDefault="00FB4546" w:rsidP="008F1D46">
            <w:pPr>
              <w:jc w:val="center"/>
              <w:rPr>
                <w:rFonts w:ascii="標楷體" w:eastAsia="標楷體" w:hAnsi="標楷體"/>
              </w:rPr>
            </w:pPr>
            <w:r>
              <w:rPr>
                <w:rFonts w:ascii="標楷體" w:eastAsia="標楷體" w:hAnsi="標楷體" w:hint="eastAsia"/>
                <w:lang w:eastAsia="zh-HK"/>
              </w:rPr>
              <w:t>資料來源</w:t>
            </w:r>
          </w:p>
        </w:tc>
        <w:tc>
          <w:tcPr>
            <w:tcW w:w="3850" w:type="dxa"/>
            <w:shd w:val="clear" w:color="auto" w:fill="D9D9D9" w:themeFill="background1" w:themeFillShade="D9"/>
          </w:tcPr>
          <w:p w14:paraId="15125219" w14:textId="3E30EA56" w:rsidR="00FB4546" w:rsidRPr="008F1D46" w:rsidRDefault="00FB4546" w:rsidP="008F1D46">
            <w:pPr>
              <w:jc w:val="center"/>
              <w:rPr>
                <w:rFonts w:ascii="標楷體" w:eastAsia="標楷體" w:hAnsi="標楷體"/>
                <w:lang w:eastAsia="zh-HK"/>
              </w:rPr>
            </w:pPr>
            <w:r w:rsidRPr="008F1D46">
              <w:rPr>
                <w:rFonts w:ascii="標楷體" w:eastAsia="標楷體" w:hAnsi="標楷體" w:hint="eastAsia"/>
                <w:lang w:eastAsia="zh-HK"/>
              </w:rPr>
              <w:t>輸出</w:t>
            </w:r>
            <w:r>
              <w:rPr>
                <w:rFonts w:ascii="標楷體" w:eastAsia="標楷體" w:hAnsi="標楷體" w:hint="eastAsia"/>
              </w:rPr>
              <w:t>/</w:t>
            </w:r>
            <w:r>
              <w:rPr>
                <w:rFonts w:ascii="標楷體" w:eastAsia="標楷體" w:hAnsi="標楷體" w:hint="eastAsia"/>
                <w:lang w:eastAsia="zh-HK"/>
              </w:rPr>
              <w:t>功能</w:t>
            </w:r>
            <w:r w:rsidRPr="008F1D46">
              <w:rPr>
                <w:rFonts w:ascii="標楷體" w:eastAsia="標楷體" w:hAnsi="標楷體" w:hint="eastAsia"/>
                <w:lang w:eastAsia="zh-HK"/>
              </w:rPr>
              <w:t>說明</w:t>
            </w:r>
          </w:p>
        </w:tc>
      </w:tr>
      <w:tr w:rsidR="00E04CBF" w:rsidRPr="008F1D46" w14:paraId="0588A66C" w14:textId="77777777" w:rsidTr="00997D40">
        <w:tc>
          <w:tcPr>
            <w:tcW w:w="817" w:type="dxa"/>
          </w:tcPr>
          <w:p w14:paraId="7C35D7F3" w14:textId="0148650E" w:rsidR="00FB4546" w:rsidRPr="008F1D46" w:rsidRDefault="00FB4546" w:rsidP="008F1D46">
            <w:pPr>
              <w:jc w:val="center"/>
              <w:rPr>
                <w:rFonts w:ascii="標楷體" w:eastAsia="標楷體" w:hAnsi="標楷體"/>
                <w:lang w:eastAsia="zh-HK"/>
              </w:rPr>
            </w:pPr>
            <w:r>
              <w:rPr>
                <w:rFonts w:ascii="標楷體" w:eastAsia="標楷體" w:hAnsi="標楷體" w:hint="eastAsia"/>
              </w:rPr>
              <w:t>1</w:t>
            </w:r>
          </w:p>
        </w:tc>
        <w:tc>
          <w:tcPr>
            <w:tcW w:w="1276" w:type="dxa"/>
          </w:tcPr>
          <w:p w14:paraId="38AA80E9" w14:textId="3D0F2A92" w:rsidR="00FB4546" w:rsidRPr="008F1D46" w:rsidRDefault="00FB4546" w:rsidP="008F1D46">
            <w:pPr>
              <w:jc w:val="center"/>
              <w:rPr>
                <w:rFonts w:ascii="標楷體" w:eastAsia="標楷體" w:hAnsi="標楷體"/>
                <w:lang w:eastAsia="zh-HK"/>
              </w:rPr>
            </w:pPr>
            <w:r>
              <w:rPr>
                <w:rFonts w:ascii="標楷體" w:eastAsia="標楷體" w:hAnsi="標楷體" w:hint="eastAsia"/>
                <w:lang w:eastAsia="zh-HK"/>
              </w:rPr>
              <w:t>按鈕</w:t>
            </w:r>
          </w:p>
        </w:tc>
        <w:tc>
          <w:tcPr>
            <w:tcW w:w="2268" w:type="dxa"/>
          </w:tcPr>
          <w:p w14:paraId="00203966" w14:textId="437AF73C" w:rsidR="00FB4546" w:rsidRPr="008F1D46" w:rsidRDefault="00FB4546" w:rsidP="008F1D46">
            <w:pPr>
              <w:rPr>
                <w:rFonts w:ascii="標楷體" w:eastAsia="標楷體" w:hAnsi="標楷體"/>
                <w:lang w:eastAsia="zh-HK"/>
              </w:rPr>
            </w:pPr>
            <w:r>
              <w:rPr>
                <w:rFonts w:ascii="標楷體" w:eastAsia="標楷體" w:hAnsi="標楷體" w:hint="eastAsia"/>
                <w:lang w:eastAsia="zh-HK"/>
              </w:rPr>
              <w:t>修改</w:t>
            </w:r>
          </w:p>
        </w:tc>
        <w:tc>
          <w:tcPr>
            <w:tcW w:w="2209" w:type="dxa"/>
          </w:tcPr>
          <w:p w14:paraId="22B433B2" w14:textId="77777777" w:rsidR="00FB4546" w:rsidRPr="0021073C" w:rsidRDefault="00FB4546" w:rsidP="00595B0D">
            <w:pPr>
              <w:rPr>
                <w:rFonts w:ascii="標楷體" w:eastAsia="標楷體" w:hAnsi="標楷體"/>
                <w:lang w:eastAsia="zh-HK"/>
              </w:rPr>
            </w:pPr>
          </w:p>
        </w:tc>
        <w:tc>
          <w:tcPr>
            <w:tcW w:w="3850" w:type="dxa"/>
          </w:tcPr>
          <w:p w14:paraId="6F46ADDB" w14:textId="08302611" w:rsidR="00FB4546" w:rsidRPr="0021073C" w:rsidRDefault="00FB4546" w:rsidP="00595B0D">
            <w:pPr>
              <w:rPr>
                <w:rFonts w:ascii="標楷體" w:eastAsia="標楷體" w:hAnsi="標楷體"/>
                <w:lang w:eastAsia="zh-HK"/>
              </w:rPr>
            </w:pPr>
            <w:r w:rsidRPr="0021073C">
              <w:rPr>
                <w:rFonts w:ascii="標楷體" w:eastAsia="標楷體" w:hAnsi="標楷體" w:hint="eastAsia"/>
              </w:rPr>
              <w:t>1.</w:t>
            </w:r>
            <w:r w:rsidRPr="0021073C">
              <w:rPr>
                <w:rFonts w:ascii="標楷體" w:eastAsia="標楷體" w:hAnsi="標楷體" w:hint="eastAsia"/>
                <w:lang w:eastAsia="zh-HK"/>
              </w:rPr>
              <w:t>修改當筆使用者資料</w:t>
            </w:r>
            <w:r w:rsidRPr="0021073C">
              <w:rPr>
                <w:rFonts w:ascii="標楷體" w:eastAsia="標楷體" w:hAnsi="標楷體" w:hint="eastAsia"/>
              </w:rPr>
              <w:t>,</w:t>
            </w:r>
            <w:r w:rsidRPr="0021073C">
              <w:rPr>
                <w:rFonts w:eastAsia="標楷體" w:hint="eastAsia"/>
              </w:rPr>
              <w:t>連結至</w:t>
            </w:r>
            <w:r w:rsidRPr="0021073C">
              <w:rPr>
                <w:rFonts w:eastAsia="標楷體"/>
              </w:rPr>
              <w:t>【</w:t>
            </w:r>
            <w:r w:rsidRPr="0021073C">
              <w:rPr>
                <w:rFonts w:eastAsia="標楷體"/>
              </w:rPr>
              <w:t>L6401</w:t>
            </w:r>
            <w:r w:rsidRPr="0021073C">
              <w:rPr>
                <w:rFonts w:eastAsia="標楷體"/>
              </w:rPr>
              <w:t>使用者資料維護】</w:t>
            </w:r>
            <w:r w:rsidRPr="0021073C">
              <w:rPr>
                <w:rFonts w:eastAsia="標楷體" w:hint="eastAsia"/>
              </w:rPr>
              <w:t>，</w:t>
            </w:r>
            <w:r w:rsidRPr="0021073C">
              <w:rPr>
                <w:rFonts w:ascii="標楷體" w:eastAsia="標楷體" w:hAnsi="標楷體" w:hint="eastAsia"/>
                <w:lang w:eastAsia="zh-HK"/>
              </w:rPr>
              <w:t>供修改使用者資料</w:t>
            </w:r>
          </w:p>
        </w:tc>
      </w:tr>
      <w:tr w:rsidR="00E04CBF" w:rsidRPr="008F1D46" w14:paraId="419E3A4E" w14:textId="77777777" w:rsidTr="00997D40">
        <w:tc>
          <w:tcPr>
            <w:tcW w:w="817" w:type="dxa"/>
          </w:tcPr>
          <w:p w14:paraId="4A8A5E82" w14:textId="0F6E0BF3" w:rsidR="00FB4546" w:rsidRDefault="00FB4546" w:rsidP="008F1D46">
            <w:pPr>
              <w:jc w:val="center"/>
              <w:rPr>
                <w:rFonts w:ascii="標楷體" w:eastAsia="標楷體" w:hAnsi="標楷體"/>
              </w:rPr>
            </w:pPr>
            <w:r>
              <w:rPr>
                <w:rFonts w:ascii="標楷體" w:eastAsia="標楷體" w:hAnsi="標楷體" w:hint="eastAsia"/>
              </w:rPr>
              <w:t>2</w:t>
            </w:r>
          </w:p>
        </w:tc>
        <w:tc>
          <w:tcPr>
            <w:tcW w:w="1276" w:type="dxa"/>
          </w:tcPr>
          <w:p w14:paraId="395874EC" w14:textId="19254DDF" w:rsidR="00FB4546" w:rsidRDefault="00FB4546" w:rsidP="008F1D46">
            <w:pPr>
              <w:jc w:val="center"/>
              <w:rPr>
                <w:rFonts w:ascii="標楷體" w:eastAsia="標楷體" w:hAnsi="標楷體"/>
                <w:lang w:eastAsia="zh-HK"/>
              </w:rPr>
            </w:pPr>
            <w:r>
              <w:rPr>
                <w:rFonts w:ascii="標楷體" w:eastAsia="標楷體" w:hAnsi="標楷體" w:hint="eastAsia"/>
                <w:lang w:eastAsia="zh-HK"/>
              </w:rPr>
              <w:t>按鈕</w:t>
            </w:r>
          </w:p>
        </w:tc>
        <w:tc>
          <w:tcPr>
            <w:tcW w:w="2268" w:type="dxa"/>
          </w:tcPr>
          <w:p w14:paraId="118A5775" w14:textId="13380E8B" w:rsidR="00FB4546" w:rsidRDefault="00FB4546" w:rsidP="008F1D46">
            <w:pPr>
              <w:rPr>
                <w:rFonts w:ascii="標楷體" w:eastAsia="標楷體" w:hAnsi="標楷體"/>
                <w:lang w:eastAsia="zh-HK"/>
              </w:rPr>
            </w:pPr>
            <w:r>
              <w:rPr>
                <w:rFonts w:ascii="標楷體" w:eastAsia="標楷體" w:hAnsi="標楷體" w:hint="eastAsia"/>
                <w:lang w:eastAsia="zh-HK"/>
              </w:rPr>
              <w:t>刪除</w:t>
            </w:r>
          </w:p>
        </w:tc>
        <w:tc>
          <w:tcPr>
            <w:tcW w:w="2209" w:type="dxa"/>
          </w:tcPr>
          <w:p w14:paraId="2A6397FB" w14:textId="77777777" w:rsidR="00FB4546" w:rsidRPr="0021073C" w:rsidRDefault="00FB4546" w:rsidP="00ED382A">
            <w:pPr>
              <w:rPr>
                <w:rFonts w:ascii="標楷體" w:eastAsia="標楷體" w:hAnsi="標楷體"/>
                <w:lang w:eastAsia="zh-HK"/>
              </w:rPr>
            </w:pPr>
          </w:p>
        </w:tc>
        <w:tc>
          <w:tcPr>
            <w:tcW w:w="3850" w:type="dxa"/>
          </w:tcPr>
          <w:p w14:paraId="0349CF31" w14:textId="5350C0FA" w:rsidR="00FB4546" w:rsidRPr="0021073C" w:rsidRDefault="00FB4546" w:rsidP="00ED382A">
            <w:pPr>
              <w:rPr>
                <w:rFonts w:ascii="標楷體" w:eastAsia="標楷體" w:hAnsi="標楷體"/>
                <w:lang w:eastAsia="zh-HK"/>
              </w:rPr>
            </w:pPr>
            <w:r w:rsidRPr="0021073C">
              <w:rPr>
                <w:rFonts w:ascii="標楷體" w:eastAsia="標楷體" w:hAnsi="標楷體" w:hint="eastAsia"/>
              </w:rPr>
              <w:t>2.</w:t>
            </w:r>
            <w:r w:rsidRPr="0021073C">
              <w:rPr>
                <w:rFonts w:ascii="標楷體" w:eastAsia="標楷體" w:hAnsi="標楷體" w:hint="eastAsia"/>
                <w:lang w:eastAsia="zh-HK"/>
              </w:rPr>
              <w:t>刪除當筆使用者資料</w:t>
            </w:r>
            <w:r w:rsidRPr="0021073C">
              <w:rPr>
                <w:rFonts w:ascii="標楷體" w:eastAsia="標楷體" w:hAnsi="標楷體" w:hint="eastAsia"/>
              </w:rPr>
              <w:t>,</w:t>
            </w:r>
            <w:r w:rsidRPr="0021073C">
              <w:rPr>
                <w:rFonts w:eastAsia="標楷體" w:hint="eastAsia"/>
              </w:rPr>
              <w:t>連結至</w:t>
            </w:r>
            <w:r w:rsidRPr="0021073C">
              <w:rPr>
                <w:rFonts w:eastAsia="標楷體"/>
              </w:rPr>
              <w:t>【</w:t>
            </w:r>
            <w:r w:rsidRPr="0021073C">
              <w:rPr>
                <w:rFonts w:eastAsia="標楷體"/>
              </w:rPr>
              <w:t>L6401</w:t>
            </w:r>
            <w:r w:rsidRPr="0021073C">
              <w:rPr>
                <w:rFonts w:eastAsia="標楷體"/>
              </w:rPr>
              <w:t>使用者資料維護】</w:t>
            </w:r>
            <w:r w:rsidRPr="0021073C">
              <w:rPr>
                <w:rFonts w:eastAsia="標楷體" w:hint="eastAsia"/>
              </w:rPr>
              <w:t>，</w:t>
            </w:r>
            <w:r w:rsidRPr="0021073C">
              <w:rPr>
                <w:rFonts w:ascii="標楷體" w:eastAsia="標楷體" w:hAnsi="標楷體" w:hint="eastAsia"/>
                <w:lang w:eastAsia="zh-HK"/>
              </w:rPr>
              <w:t>供刪</w:t>
            </w:r>
            <w:r w:rsidRPr="0021073C">
              <w:rPr>
                <w:rFonts w:ascii="標楷體" w:eastAsia="標楷體" w:hAnsi="標楷體" w:hint="eastAsia"/>
              </w:rPr>
              <w:t>除</w:t>
            </w:r>
            <w:r w:rsidRPr="0021073C">
              <w:rPr>
                <w:rFonts w:ascii="標楷體" w:eastAsia="標楷體" w:hAnsi="標楷體" w:hint="eastAsia"/>
                <w:lang w:eastAsia="zh-HK"/>
              </w:rPr>
              <w:t>使用者資料</w:t>
            </w:r>
          </w:p>
        </w:tc>
      </w:tr>
      <w:tr w:rsidR="00E04CBF" w:rsidRPr="008F1D46" w14:paraId="72EA9E83" w14:textId="77777777" w:rsidTr="00997D40">
        <w:tc>
          <w:tcPr>
            <w:tcW w:w="817" w:type="dxa"/>
          </w:tcPr>
          <w:p w14:paraId="0C6445F7" w14:textId="0E0F7EB8" w:rsidR="00FB4546" w:rsidRDefault="00FB4546" w:rsidP="008F1D46">
            <w:pPr>
              <w:jc w:val="center"/>
              <w:rPr>
                <w:rFonts w:ascii="標楷體" w:eastAsia="標楷體" w:hAnsi="標楷體"/>
              </w:rPr>
            </w:pPr>
            <w:r>
              <w:rPr>
                <w:rFonts w:ascii="標楷體" w:eastAsia="標楷體" w:hAnsi="標楷體" w:hint="eastAsia"/>
              </w:rPr>
              <w:t>3</w:t>
            </w:r>
          </w:p>
        </w:tc>
        <w:tc>
          <w:tcPr>
            <w:tcW w:w="1276" w:type="dxa"/>
          </w:tcPr>
          <w:p w14:paraId="7DDCDAA3" w14:textId="67250D2A" w:rsidR="00FB4546" w:rsidRDefault="00FB4546" w:rsidP="008F1D46">
            <w:pPr>
              <w:jc w:val="center"/>
              <w:rPr>
                <w:rFonts w:ascii="標楷體" w:eastAsia="標楷體" w:hAnsi="標楷體"/>
                <w:lang w:eastAsia="zh-HK"/>
              </w:rPr>
            </w:pPr>
            <w:r>
              <w:rPr>
                <w:rFonts w:ascii="標楷體" w:eastAsia="標楷體" w:hAnsi="標楷體" w:hint="eastAsia"/>
                <w:lang w:eastAsia="zh-HK"/>
              </w:rPr>
              <w:t>按鈕</w:t>
            </w:r>
          </w:p>
        </w:tc>
        <w:tc>
          <w:tcPr>
            <w:tcW w:w="2268" w:type="dxa"/>
          </w:tcPr>
          <w:p w14:paraId="1CBC8B1D" w14:textId="089CE427" w:rsidR="00FB4546" w:rsidRDefault="00FB4546" w:rsidP="008F1D46">
            <w:pPr>
              <w:rPr>
                <w:rFonts w:ascii="標楷體" w:eastAsia="標楷體" w:hAnsi="標楷體"/>
                <w:lang w:eastAsia="zh-HK"/>
              </w:rPr>
            </w:pPr>
            <w:r>
              <w:rPr>
                <w:rFonts w:ascii="標楷體" w:eastAsia="標楷體" w:hAnsi="標楷體" w:hint="eastAsia"/>
                <w:lang w:eastAsia="zh-HK"/>
              </w:rPr>
              <w:t>查詢</w:t>
            </w:r>
          </w:p>
        </w:tc>
        <w:tc>
          <w:tcPr>
            <w:tcW w:w="2209" w:type="dxa"/>
          </w:tcPr>
          <w:p w14:paraId="6DA8F0AA" w14:textId="77777777" w:rsidR="00FB4546" w:rsidRPr="0021073C" w:rsidRDefault="00FB4546" w:rsidP="00595B0D">
            <w:pPr>
              <w:rPr>
                <w:rFonts w:ascii="標楷體" w:eastAsia="標楷體" w:hAnsi="標楷體"/>
                <w:lang w:eastAsia="zh-HK"/>
              </w:rPr>
            </w:pPr>
          </w:p>
        </w:tc>
        <w:tc>
          <w:tcPr>
            <w:tcW w:w="3850" w:type="dxa"/>
          </w:tcPr>
          <w:p w14:paraId="0831A098" w14:textId="0B0B8600" w:rsidR="00FB4546" w:rsidRPr="0021073C" w:rsidRDefault="00FB4546" w:rsidP="00595B0D">
            <w:pPr>
              <w:rPr>
                <w:rFonts w:ascii="標楷體" w:eastAsia="標楷體" w:hAnsi="標楷體"/>
                <w:lang w:eastAsia="zh-HK"/>
              </w:rPr>
            </w:pPr>
            <w:r w:rsidRPr="0021073C">
              <w:rPr>
                <w:rFonts w:ascii="標楷體" w:eastAsia="標楷體" w:hAnsi="標楷體" w:hint="eastAsia"/>
              </w:rPr>
              <w:t>3.</w:t>
            </w:r>
            <w:r w:rsidRPr="0021073C">
              <w:rPr>
                <w:rFonts w:ascii="標楷體" w:eastAsia="標楷體" w:hAnsi="標楷體" w:hint="eastAsia"/>
                <w:lang w:eastAsia="zh-HK"/>
              </w:rPr>
              <w:t>查詢當筆使用者資料</w:t>
            </w:r>
            <w:r w:rsidRPr="0021073C">
              <w:rPr>
                <w:rFonts w:ascii="標楷體" w:eastAsia="標楷體" w:hAnsi="標楷體" w:hint="eastAsia"/>
              </w:rPr>
              <w:t>,</w:t>
            </w:r>
            <w:r w:rsidRPr="0021073C">
              <w:rPr>
                <w:rFonts w:eastAsia="標楷體" w:hint="eastAsia"/>
              </w:rPr>
              <w:t>連結至</w:t>
            </w:r>
            <w:r w:rsidRPr="0021073C">
              <w:rPr>
                <w:rFonts w:eastAsia="標楷體"/>
              </w:rPr>
              <w:t>【</w:t>
            </w:r>
            <w:r w:rsidRPr="0021073C">
              <w:rPr>
                <w:rFonts w:eastAsia="標楷體"/>
              </w:rPr>
              <w:t>L6401</w:t>
            </w:r>
            <w:r w:rsidRPr="0021073C">
              <w:rPr>
                <w:rFonts w:eastAsia="標楷體"/>
              </w:rPr>
              <w:t>使用者資料維護】</w:t>
            </w:r>
            <w:r w:rsidRPr="0021073C">
              <w:rPr>
                <w:rFonts w:eastAsia="標楷體" w:hint="eastAsia"/>
              </w:rPr>
              <w:t>，</w:t>
            </w:r>
            <w:r w:rsidRPr="0021073C">
              <w:rPr>
                <w:rFonts w:ascii="標楷體" w:eastAsia="標楷體" w:hAnsi="標楷體" w:hint="eastAsia"/>
                <w:lang w:eastAsia="zh-HK"/>
              </w:rPr>
              <w:t>供查詢使用者資料</w:t>
            </w:r>
          </w:p>
        </w:tc>
      </w:tr>
      <w:tr w:rsidR="00E04CBF" w:rsidRPr="008F1D46" w14:paraId="3117BDC8" w14:textId="77777777" w:rsidTr="00997D40">
        <w:tc>
          <w:tcPr>
            <w:tcW w:w="817" w:type="dxa"/>
          </w:tcPr>
          <w:p w14:paraId="1E310CCD" w14:textId="057CCD3A" w:rsidR="00997D40" w:rsidRDefault="00997D40" w:rsidP="00997D40">
            <w:pPr>
              <w:jc w:val="center"/>
              <w:rPr>
                <w:rFonts w:ascii="標楷體" w:eastAsia="標楷體" w:hAnsi="標楷體"/>
              </w:rPr>
            </w:pPr>
            <w:r>
              <w:rPr>
                <w:rFonts w:ascii="標楷體" w:eastAsia="標楷體" w:hAnsi="標楷體" w:hint="eastAsia"/>
              </w:rPr>
              <w:t>4</w:t>
            </w:r>
          </w:p>
        </w:tc>
        <w:tc>
          <w:tcPr>
            <w:tcW w:w="1276" w:type="dxa"/>
          </w:tcPr>
          <w:p w14:paraId="5AC4C8D9" w14:textId="5283C4AA" w:rsidR="00997D40" w:rsidRDefault="00997D40" w:rsidP="00997D40">
            <w:pPr>
              <w:jc w:val="center"/>
              <w:rPr>
                <w:rFonts w:ascii="標楷體" w:eastAsia="標楷體" w:hAnsi="標楷體"/>
                <w:lang w:eastAsia="zh-HK"/>
              </w:rPr>
            </w:pPr>
            <w:r>
              <w:rPr>
                <w:rFonts w:ascii="標楷體" w:eastAsia="標楷體" w:hAnsi="標楷體" w:hint="eastAsia"/>
                <w:lang w:eastAsia="zh-HK"/>
              </w:rPr>
              <w:t>資料</w:t>
            </w:r>
          </w:p>
        </w:tc>
        <w:tc>
          <w:tcPr>
            <w:tcW w:w="2268" w:type="dxa"/>
          </w:tcPr>
          <w:p w14:paraId="4A5A0566" w14:textId="60883209" w:rsidR="00997D40" w:rsidRDefault="00997D40" w:rsidP="00997D40">
            <w:pPr>
              <w:rPr>
                <w:rFonts w:ascii="標楷體" w:eastAsia="標楷體" w:hAnsi="標楷體"/>
                <w:lang w:eastAsia="zh-HK"/>
              </w:rPr>
            </w:pPr>
            <w:r>
              <w:rPr>
                <w:rFonts w:ascii="標楷體" w:eastAsia="標楷體" w:hAnsi="標楷體" w:hint="eastAsia"/>
                <w:lang w:eastAsia="zh-HK"/>
              </w:rPr>
              <w:t>使用者</w:t>
            </w:r>
          </w:p>
        </w:tc>
        <w:tc>
          <w:tcPr>
            <w:tcW w:w="2209" w:type="dxa"/>
          </w:tcPr>
          <w:p w14:paraId="103E1C65" w14:textId="600BDBCC" w:rsidR="00997D40" w:rsidRPr="0021073C" w:rsidRDefault="00997D40" w:rsidP="00997D40">
            <w:pPr>
              <w:rPr>
                <w:rFonts w:ascii="標楷體" w:eastAsia="標楷體" w:hAnsi="標楷體"/>
                <w:lang w:eastAsia="zh-HK"/>
              </w:rPr>
            </w:pPr>
            <w:r w:rsidRPr="0021073C">
              <w:rPr>
                <w:rFonts w:ascii="標楷體" w:eastAsia="標楷體" w:hAnsi="標楷體"/>
              </w:rPr>
              <w:t>TxTeller</w:t>
            </w:r>
            <w:r w:rsidRPr="0021073C">
              <w:rPr>
                <w:rFonts w:ascii="標楷體" w:eastAsia="標楷體" w:hAnsi="標楷體" w:hint="eastAsia"/>
              </w:rPr>
              <w:t>.</w:t>
            </w:r>
            <w:r w:rsidRPr="0021073C">
              <w:rPr>
                <w:rFonts w:ascii="標楷體" w:eastAsia="標楷體" w:hAnsi="標楷體"/>
                <w:lang w:eastAsia="zh-HK"/>
              </w:rPr>
              <w:t>TlrNo</w:t>
            </w:r>
          </w:p>
        </w:tc>
        <w:tc>
          <w:tcPr>
            <w:tcW w:w="3850" w:type="dxa"/>
          </w:tcPr>
          <w:p w14:paraId="7A8DE85A" w14:textId="0525A52B" w:rsidR="00997D40" w:rsidRPr="0021073C" w:rsidRDefault="00997D40" w:rsidP="00997D40">
            <w:pPr>
              <w:rPr>
                <w:rFonts w:ascii="標楷體" w:eastAsia="標楷體" w:hAnsi="標楷體"/>
                <w:lang w:eastAsia="zh-HK"/>
              </w:rPr>
            </w:pPr>
            <w:r w:rsidRPr="0021073C">
              <w:rPr>
                <w:rFonts w:ascii="標楷體" w:eastAsia="標楷體" w:hAnsi="標楷體" w:hint="eastAsia"/>
                <w:lang w:eastAsia="zh-HK"/>
              </w:rPr>
              <w:t>使用者代號</w:t>
            </w:r>
          </w:p>
        </w:tc>
      </w:tr>
      <w:tr w:rsidR="00E04CBF" w:rsidRPr="008F1D46" w14:paraId="71872A4A" w14:textId="77777777" w:rsidTr="00997D40">
        <w:tc>
          <w:tcPr>
            <w:tcW w:w="817" w:type="dxa"/>
          </w:tcPr>
          <w:p w14:paraId="6E39C1B0" w14:textId="59D88294" w:rsidR="00997D40" w:rsidRDefault="00997D40" w:rsidP="00997D40">
            <w:pPr>
              <w:jc w:val="center"/>
              <w:rPr>
                <w:rFonts w:ascii="標楷體" w:eastAsia="標楷體" w:hAnsi="標楷體"/>
              </w:rPr>
            </w:pPr>
            <w:r>
              <w:rPr>
                <w:rFonts w:ascii="標楷體" w:eastAsia="標楷體" w:hAnsi="標楷體" w:hint="eastAsia"/>
              </w:rPr>
              <w:t>5</w:t>
            </w:r>
          </w:p>
        </w:tc>
        <w:tc>
          <w:tcPr>
            <w:tcW w:w="1276" w:type="dxa"/>
          </w:tcPr>
          <w:p w14:paraId="38C860AB" w14:textId="479E8CB3" w:rsidR="00997D40" w:rsidRDefault="00997D40" w:rsidP="00997D40">
            <w:pPr>
              <w:jc w:val="center"/>
              <w:rPr>
                <w:rFonts w:ascii="標楷體" w:eastAsia="標楷體" w:hAnsi="標楷體"/>
                <w:lang w:eastAsia="zh-HK"/>
              </w:rPr>
            </w:pPr>
            <w:r>
              <w:rPr>
                <w:rFonts w:ascii="標楷體" w:eastAsia="標楷體" w:hAnsi="標楷體" w:hint="eastAsia"/>
                <w:lang w:eastAsia="zh-HK"/>
              </w:rPr>
              <w:t>資料</w:t>
            </w:r>
          </w:p>
        </w:tc>
        <w:tc>
          <w:tcPr>
            <w:tcW w:w="2268" w:type="dxa"/>
          </w:tcPr>
          <w:p w14:paraId="7A3150F7" w14:textId="389C7082" w:rsidR="00997D40" w:rsidRDefault="00997D40" w:rsidP="00997D40">
            <w:pPr>
              <w:rPr>
                <w:rFonts w:ascii="標楷體" w:eastAsia="標楷體" w:hAnsi="標楷體"/>
                <w:lang w:eastAsia="zh-HK"/>
              </w:rPr>
            </w:pPr>
            <w:r>
              <w:rPr>
                <w:rFonts w:ascii="標楷體" w:eastAsia="標楷體" w:hAnsi="標楷體" w:hint="eastAsia"/>
                <w:lang w:eastAsia="zh-HK"/>
              </w:rPr>
              <w:t>使用者名稱</w:t>
            </w:r>
          </w:p>
        </w:tc>
        <w:tc>
          <w:tcPr>
            <w:tcW w:w="2209" w:type="dxa"/>
          </w:tcPr>
          <w:p w14:paraId="15A61A52" w14:textId="71FEE51D" w:rsidR="00997D40" w:rsidRPr="0021073C" w:rsidRDefault="00997D40" w:rsidP="00997D40">
            <w:pPr>
              <w:rPr>
                <w:rFonts w:ascii="標楷體" w:eastAsia="標楷體" w:hAnsi="標楷體"/>
                <w:lang w:eastAsia="zh-HK"/>
              </w:rPr>
            </w:pPr>
            <w:r w:rsidRPr="0021073C">
              <w:rPr>
                <w:rFonts w:ascii="標楷體" w:eastAsia="標楷體" w:hAnsi="標楷體"/>
              </w:rPr>
              <w:t>TxTeller</w:t>
            </w:r>
            <w:r w:rsidRPr="0021073C">
              <w:rPr>
                <w:rFonts w:ascii="標楷體" w:eastAsia="標楷體" w:hAnsi="標楷體" w:hint="eastAsia"/>
              </w:rPr>
              <w:t>.</w:t>
            </w:r>
            <w:r w:rsidRPr="0021073C">
              <w:rPr>
                <w:rFonts w:ascii="標楷體" w:eastAsia="標楷體" w:hAnsi="標楷體"/>
                <w:lang w:eastAsia="zh-HK"/>
              </w:rPr>
              <w:t>TlrItem</w:t>
            </w:r>
          </w:p>
        </w:tc>
        <w:tc>
          <w:tcPr>
            <w:tcW w:w="3850" w:type="dxa"/>
          </w:tcPr>
          <w:p w14:paraId="50FC138F" w14:textId="39D403E4" w:rsidR="00997D40" w:rsidRPr="0021073C" w:rsidRDefault="00997D40" w:rsidP="00997D40">
            <w:pPr>
              <w:rPr>
                <w:rFonts w:ascii="標楷體" w:eastAsia="標楷體" w:hAnsi="標楷體"/>
                <w:lang w:eastAsia="zh-HK"/>
              </w:rPr>
            </w:pPr>
            <w:r w:rsidRPr="0021073C">
              <w:rPr>
                <w:rFonts w:ascii="標楷體" w:eastAsia="標楷體" w:hAnsi="標楷體" w:hint="eastAsia"/>
                <w:lang w:eastAsia="zh-HK"/>
              </w:rPr>
              <w:t>使用者名稱</w:t>
            </w:r>
          </w:p>
        </w:tc>
      </w:tr>
      <w:tr w:rsidR="00E04CBF" w:rsidRPr="008F1D46" w14:paraId="54444256" w14:textId="77777777" w:rsidTr="00997D40">
        <w:tc>
          <w:tcPr>
            <w:tcW w:w="817" w:type="dxa"/>
          </w:tcPr>
          <w:p w14:paraId="7A07BCE6" w14:textId="6B7A1C93" w:rsidR="00997D40" w:rsidRDefault="00997D40" w:rsidP="00997D40">
            <w:pPr>
              <w:jc w:val="center"/>
              <w:rPr>
                <w:rFonts w:ascii="標楷體" w:eastAsia="標楷體" w:hAnsi="標楷體"/>
              </w:rPr>
            </w:pPr>
            <w:r>
              <w:rPr>
                <w:rFonts w:ascii="標楷體" w:eastAsia="標楷體" w:hAnsi="標楷體" w:hint="eastAsia"/>
              </w:rPr>
              <w:t>6</w:t>
            </w:r>
          </w:p>
        </w:tc>
        <w:tc>
          <w:tcPr>
            <w:tcW w:w="1276" w:type="dxa"/>
          </w:tcPr>
          <w:p w14:paraId="15E6B7FF" w14:textId="7D6DB235" w:rsidR="00997D40" w:rsidRDefault="00997D40" w:rsidP="00997D40">
            <w:pPr>
              <w:jc w:val="center"/>
              <w:rPr>
                <w:rFonts w:ascii="標楷體" w:eastAsia="標楷體" w:hAnsi="標楷體"/>
                <w:lang w:eastAsia="zh-HK"/>
              </w:rPr>
            </w:pPr>
            <w:r>
              <w:rPr>
                <w:rFonts w:ascii="標楷體" w:eastAsia="標楷體" w:hAnsi="標楷體" w:hint="eastAsia"/>
                <w:lang w:eastAsia="zh-HK"/>
              </w:rPr>
              <w:t>資料</w:t>
            </w:r>
          </w:p>
        </w:tc>
        <w:tc>
          <w:tcPr>
            <w:tcW w:w="2268" w:type="dxa"/>
          </w:tcPr>
          <w:p w14:paraId="4F2D6F9A" w14:textId="6E22F201" w:rsidR="00997D40" w:rsidRDefault="00997D40" w:rsidP="00997D40">
            <w:pPr>
              <w:rPr>
                <w:rFonts w:ascii="標楷體" w:eastAsia="標楷體" w:hAnsi="標楷體"/>
                <w:lang w:eastAsia="zh-HK"/>
              </w:rPr>
            </w:pPr>
            <w:r>
              <w:rPr>
                <w:rFonts w:ascii="標楷體" w:eastAsia="標楷體" w:hAnsi="標楷體" w:hint="eastAsia"/>
                <w:lang w:eastAsia="zh-HK"/>
              </w:rPr>
              <w:t>課組別</w:t>
            </w:r>
          </w:p>
        </w:tc>
        <w:tc>
          <w:tcPr>
            <w:tcW w:w="2209" w:type="dxa"/>
          </w:tcPr>
          <w:p w14:paraId="324F131B" w14:textId="4B12D996" w:rsidR="00997D40" w:rsidRPr="0021073C" w:rsidRDefault="00997D40" w:rsidP="00997D40">
            <w:pPr>
              <w:rPr>
                <w:rFonts w:ascii="標楷體" w:eastAsia="標楷體" w:hAnsi="標楷體"/>
                <w:lang w:eastAsia="zh-HK"/>
              </w:rPr>
            </w:pPr>
            <w:r w:rsidRPr="0021073C">
              <w:rPr>
                <w:rFonts w:ascii="標楷體" w:eastAsia="標楷體" w:hAnsi="標楷體"/>
              </w:rPr>
              <w:t>TxTeller</w:t>
            </w:r>
            <w:r w:rsidRPr="0021073C">
              <w:rPr>
                <w:rFonts w:ascii="標楷體" w:eastAsia="標楷體" w:hAnsi="標楷體" w:hint="eastAsia"/>
              </w:rPr>
              <w:t>.</w:t>
            </w:r>
            <w:r w:rsidRPr="0021073C">
              <w:rPr>
                <w:rFonts w:ascii="標楷體" w:eastAsia="標楷體" w:hAnsi="標楷體"/>
                <w:lang w:eastAsia="zh-HK"/>
              </w:rPr>
              <w:t>GroupNo</w:t>
            </w:r>
          </w:p>
        </w:tc>
        <w:tc>
          <w:tcPr>
            <w:tcW w:w="3850" w:type="dxa"/>
          </w:tcPr>
          <w:p w14:paraId="107F23F9" w14:textId="182B1E2A" w:rsidR="00E04CBF" w:rsidRPr="0021073C" w:rsidRDefault="00E04CBF" w:rsidP="00997D40">
            <w:pPr>
              <w:rPr>
                <w:rFonts w:ascii="標楷體" w:eastAsia="標楷體" w:hAnsi="標楷體"/>
              </w:rPr>
            </w:pPr>
            <w:r w:rsidRPr="0021073C">
              <w:rPr>
                <w:rFonts w:ascii="標楷體" w:eastAsia="標楷體" w:hAnsi="標楷體" w:hint="eastAsia"/>
                <w:lang w:eastAsia="zh-HK"/>
              </w:rPr>
              <w:t>依據</w:t>
            </w:r>
            <w:r w:rsidRPr="0021073C">
              <w:rPr>
                <w:rFonts w:ascii="標楷體" w:eastAsia="標楷體" w:hAnsi="標楷體"/>
              </w:rPr>
              <w:t>TxTeller</w:t>
            </w:r>
            <w:r w:rsidRPr="0021073C">
              <w:rPr>
                <w:rFonts w:ascii="標楷體" w:eastAsia="標楷體" w:hAnsi="標楷體" w:hint="eastAsia"/>
              </w:rPr>
              <w:t>.Br</w:t>
            </w:r>
            <w:r w:rsidRPr="0021073C">
              <w:rPr>
                <w:rFonts w:ascii="標楷體" w:eastAsia="標楷體" w:hAnsi="標楷體"/>
                <w:lang w:eastAsia="zh-HK"/>
              </w:rPr>
              <w:t>No</w:t>
            </w:r>
            <w:r w:rsidRPr="0021073C">
              <w:rPr>
                <w:rFonts w:ascii="標楷體" w:eastAsia="標楷體" w:hAnsi="標楷體" w:hint="eastAsia"/>
                <w:lang w:eastAsia="zh-HK"/>
              </w:rPr>
              <w:t>對應</w:t>
            </w:r>
          </w:p>
          <w:p w14:paraId="1D1F491B" w14:textId="4B993CD5" w:rsidR="00997D40" w:rsidRPr="0021073C" w:rsidRDefault="00E04CBF" w:rsidP="00997D40">
            <w:pPr>
              <w:rPr>
                <w:rFonts w:ascii="標楷體" w:eastAsia="標楷體" w:hAnsi="標楷體"/>
                <w:lang w:eastAsia="zh-HK"/>
              </w:rPr>
            </w:pPr>
            <w:r w:rsidRPr="0021073C">
              <w:rPr>
                <w:rFonts w:ascii="標楷體" w:eastAsia="標楷體" w:hAnsi="標楷體" w:hint="eastAsia"/>
              </w:rPr>
              <w:t>營業單位資料檔(Cd</w:t>
            </w:r>
            <w:r w:rsidRPr="0021073C">
              <w:rPr>
                <w:rFonts w:ascii="標楷體" w:eastAsia="標楷體" w:hAnsi="標楷體"/>
              </w:rPr>
              <w:t>Branch</w:t>
            </w:r>
            <w:r w:rsidRPr="0021073C">
              <w:rPr>
                <w:rFonts w:ascii="標楷體" w:eastAsia="標楷體" w:hAnsi="標楷體" w:hint="eastAsia"/>
              </w:rPr>
              <w:t>)</w:t>
            </w:r>
            <w:r w:rsidRPr="0021073C">
              <w:rPr>
                <w:rFonts w:ascii="標楷體" w:eastAsia="標楷體" w:hAnsi="標楷體" w:hint="eastAsia"/>
                <w:lang w:eastAsia="zh-HK"/>
              </w:rPr>
              <w:t>的</w:t>
            </w:r>
            <w:r w:rsidRPr="0021073C">
              <w:rPr>
                <w:rFonts w:ascii="標楷體" w:eastAsia="標楷體" w:hAnsi="標楷體"/>
              </w:rPr>
              <w:t>Group1</w:t>
            </w:r>
            <w:r w:rsidRPr="0021073C">
              <w:rPr>
                <w:rFonts w:ascii="標楷體" w:eastAsia="標楷體" w:hAnsi="標楷體" w:hint="eastAsia"/>
              </w:rPr>
              <w:t>~Group10</w:t>
            </w:r>
            <w:r w:rsidRPr="0021073C">
              <w:rPr>
                <w:rFonts w:ascii="標楷體" w:eastAsia="標楷體" w:hAnsi="標楷體" w:hint="eastAsia"/>
                <w:lang w:eastAsia="zh-HK"/>
              </w:rPr>
              <w:t>課組別顯示</w:t>
            </w:r>
            <w:r w:rsidR="00997D40" w:rsidRPr="0021073C">
              <w:rPr>
                <w:rFonts w:ascii="標楷體" w:eastAsia="標楷體" w:hAnsi="標楷體" w:hint="eastAsia"/>
                <w:lang w:eastAsia="zh-HK"/>
              </w:rPr>
              <w:t>單位課組別名稱</w:t>
            </w:r>
          </w:p>
        </w:tc>
      </w:tr>
    </w:tbl>
    <w:p w14:paraId="79701EBF" w14:textId="77777777" w:rsidR="00DF0B48" w:rsidRDefault="00DF0B48" w:rsidP="00DF0B48"/>
    <w:p w14:paraId="793E943F" w14:textId="2766261A" w:rsidR="003E7654" w:rsidRDefault="003E7654" w:rsidP="003E7654"/>
    <w:p w14:paraId="14D0753C" w14:textId="77777777" w:rsidR="003E7654" w:rsidRPr="0022279A" w:rsidRDefault="003E7654" w:rsidP="003E7654"/>
    <w:p w14:paraId="63E1A7B8" w14:textId="77777777" w:rsidR="00BD3D06" w:rsidRDefault="00BD3D06">
      <w:pPr>
        <w:widowControl/>
        <w:rPr>
          <w:rFonts w:ascii="標楷體" w:eastAsia="標楷體" w:hAnsi="標楷體"/>
          <w:sz w:val="32"/>
          <w:szCs w:val="20"/>
        </w:rPr>
      </w:pPr>
      <w:r>
        <w:rPr>
          <w:rFonts w:ascii="標楷體" w:hAnsi="標楷體"/>
        </w:rPr>
        <w:br w:type="page"/>
      </w:r>
    </w:p>
    <w:p w14:paraId="33D13D3E" w14:textId="03FA3D78" w:rsidR="00934FE7" w:rsidRDefault="00BD3D06" w:rsidP="00934FE7">
      <w:pPr>
        <w:pStyle w:val="3"/>
        <w:numPr>
          <w:ilvl w:val="2"/>
          <w:numId w:val="1"/>
        </w:numPr>
        <w:rPr>
          <w:rFonts w:ascii="標楷體" w:hAnsi="標楷體"/>
        </w:rPr>
      </w:pPr>
      <w:r>
        <w:rPr>
          <w:rFonts w:ascii="標楷體" w:hAnsi="標楷體" w:hint="eastAsia"/>
        </w:rPr>
        <w:lastRenderedPageBreak/>
        <w:t>L</w:t>
      </w:r>
      <w:r>
        <w:rPr>
          <w:rFonts w:ascii="標楷體" w:hAnsi="標楷體"/>
        </w:rPr>
        <w:t>6401</w:t>
      </w:r>
      <w:r w:rsidRPr="00934FE7">
        <w:rPr>
          <w:rFonts w:ascii="標楷體" w:hAnsi="標楷體" w:hint="eastAsia"/>
        </w:rPr>
        <w:t>使用者資料維護</w:t>
      </w:r>
    </w:p>
    <w:p w14:paraId="1DE32D84" w14:textId="77777777" w:rsidR="00934FE7" w:rsidRDefault="00934FE7" w:rsidP="00D01BCC">
      <w:pPr>
        <w:pStyle w:val="a"/>
      </w:pPr>
      <w:r w:rsidRPr="00362205">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934FE7" w:rsidRPr="00362205" w14:paraId="088B4005" w14:textId="77777777" w:rsidTr="00934FE7">
        <w:trPr>
          <w:trHeight w:val="277"/>
        </w:trPr>
        <w:tc>
          <w:tcPr>
            <w:tcW w:w="1548" w:type="dxa"/>
            <w:tcBorders>
              <w:top w:val="single" w:sz="8" w:space="0" w:color="000000"/>
              <w:bottom w:val="single" w:sz="8" w:space="0" w:color="000000"/>
              <w:right w:val="single" w:sz="8" w:space="0" w:color="000000"/>
            </w:tcBorders>
            <w:shd w:val="clear" w:color="auto" w:fill="F3F3F3"/>
          </w:tcPr>
          <w:p w14:paraId="2F55F15A" w14:textId="77777777" w:rsidR="00934FE7" w:rsidRPr="00362205" w:rsidRDefault="00934FE7" w:rsidP="00934FE7">
            <w:pPr>
              <w:rPr>
                <w:rFonts w:ascii="標楷體" w:eastAsia="標楷體" w:hAnsi="標楷體"/>
              </w:rPr>
            </w:pPr>
            <w:r w:rsidRPr="00362205">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0F18DFB7" w14:textId="77777777" w:rsidR="00934FE7" w:rsidRPr="00362205" w:rsidRDefault="00E11603" w:rsidP="00934FE7">
            <w:pPr>
              <w:rPr>
                <w:rFonts w:ascii="標楷體" w:eastAsia="標楷體" w:hAnsi="標楷體"/>
              </w:rPr>
            </w:pPr>
            <w:r w:rsidRPr="00934FE7">
              <w:rPr>
                <w:rFonts w:ascii="標楷體" w:eastAsia="標楷體" w:hAnsi="標楷體" w:hint="eastAsia"/>
              </w:rPr>
              <w:t>使用者資料維護</w:t>
            </w:r>
          </w:p>
          <w:p w14:paraId="484B3709" w14:textId="43B44C37" w:rsidR="00C848E8" w:rsidRPr="00362205" w:rsidRDefault="00C848E8" w:rsidP="00934FE7">
            <w:pPr>
              <w:rPr>
                <w:rFonts w:ascii="標楷體" w:eastAsia="標楷體" w:hAnsi="標楷體"/>
              </w:rPr>
            </w:pPr>
          </w:p>
        </w:tc>
      </w:tr>
      <w:tr w:rsidR="00934FE7" w:rsidRPr="00362205" w14:paraId="223DE29C" w14:textId="77777777" w:rsidTr="00934FE7">
        <w:trPr>
          <w:trHeight w:val="277"/>
        </w:trPr>
        <w:tc>
          <w:tcPr>
            <w:tcW w:w="1548" w:type="dxa"/>
            <w:tcBorders>
              <w:top w:val="single" w:sz="8" w:space="0" w:color="000000"/>
              <w:bottom w:val="single" w:sz="8" w:space="0" w:color="000000"/>
              <w:right w:val="single" w:sz="8" w:space="0" w:color="000000"/>
            </w:tcBorders>
            <w:shd w:val="clear" w:color="auto" w:fill="F3F3F3"/>
          </w:tcPr>
          <w:p w14:paraId="6123BAEF" w14:textId="77777777" w:rsidR="00934FE7" w:rsidRPr="00362205" w:rsidRDefault="00934FE7" w:rsidP="00934FE7">
            <w:pPr>
              <w:rPr>
                <w:rFonts w:ascii="標楷體" w:eastAsia="標楷體" w:hAnsi="標楷體"/>
              </w:rPr>
            </w:pPr>
            <w:r w:rsidRPr="00362205">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6841E505" w14:textId="77777777" w:rsidR="00934FE7" w:rsidRDefault="00D13310" w:rsidP="00934FE7">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維謢</w:t>
            </w:r>
            <w:r w:rsidRPr="00934FE7">
              <w:rPr>
                <w:rFonts w:ascii="標楷體" w:eastAsia="標楷體" w:hAnsi="標楷體" w:hint="eastAsia"/>
              </w:rPr>
              <w:t>使用者</w:t>
            </w:r>
            <w:r>
              <w:rPr>
                <w:rFonts w:ascii="標楷體" w:eastAsia="標楷體" w:hAnsi="標楷體" w:hint="eastAsia"/>
                <w:lang w:eastAsia="zh-HK"/>
              </w:rPr>
              <w:t>基本資料及</w:t>
            </w:r>
            <w:r w:rsidRPr="00934FE7">
              <w:rPr>
                <w:rFonts w:ascii="標楷體" w:eastAsia="標楷體" w:hAnsi="標楷體" w:hint="eastAsia"/>
              </w:rPr>
              <w:t>權限</w:t>
            </w:r>
            <w:r>
              <w:rPr>
                <w:rFonts w:ascii="標楷體" w:eastAsia="標楷體" w:hAnsi="標楷體" w:hint="eastAsia"/>
              </w:rPr>
              <w:t>、</w:t>
            </w:r>
            <w:r w:rsidRPr="00934FE7">
              <w:rPr>
                <w:rFonts w:ascii="標楷體" w:eastAsia="標楷體" w:hAnsi="標楷體" w:hint="eastAsia"/>
              </w:rPr>
              <w:t>業務群組</w:t>
            </w:r>
            <w:r>
              <w:rPr>
                <w:rFonts w:ascii="標楷體" w:eastAsia="標楷體" w:hAnsi="標楷體" w:hint="eastAsia"/>
                <w:lang w:eastAsia="zh-HK"/>
              </w:rPr>
              <w:t>及狀態等</w:t>
            </w:r>
            <w:r>
              <w:rPr>
                <w:rFonts w:ascii="標楷體" w:eastAsia="標楷體" w:hAnsi="標楷體" w:hint="eastAsia"/>
              </w:rPr>
              <w:t>資料。</w:t>
            </w:r>
          </w:p>
          <w:p w14:paraId="32C748BA" w14:textId="29CB733F" w:rsidR="00D13310" w:rsidRPr="00D13310" w:rsidRDefault="00D13310" w:rsidP="00934FE7">
            <w:pPr>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需由入口交易</w:t>
            </w:r>
            <w:r w:rsidR="004220C2" w:rsidRPr="0021073C">
              <w:rPr>
                <w:rFonts w:eastAsia="標楷體" w:hint="eastAsia"/>
              </w:rPr>
              <w:t>【</w:t>
            </w:r>
            <w:r w:rsidR="004220C2" w:rsidRPr="0021073C">
              <w:rPr>
                <w:rFonts w:eastAsia="標楷體"/>
                <w:lang w:eastAsia="zh-HK"/>
              </w:rPr>
              <w:t>L</w:t>
            </w:r>
            <w:r w:rsidR="004220C2" w:rsidRPr="0021073C">
              <w:rPr>
                <w:rFonts w:eastAsia="標楷體"/>
              </w:rPr>
              <w:t>6041</w:t>
            </w:r>
            <w:r w:rsidR="004220C2" w:rsidRPr="0021073C">
              <w:rPr>
                <w:rFonts w:eastAsia="標楷體"/>
              </w:rPr>
              <w:t>使用者資料查詢</w:t>
            </w:r>
            <w:r w:rsidR="004220C2" w:rsidRPr="0021073C">
              <w:rPr>
                <w:rFonts w:eastAsia="標楷體" w:hint="eastAsia"/>
              </w:rPr>
              <w:t>】</w:t>
            </w:r>
            <w:r w:rsidRPr="0021073C">
              <w:rPr>
                <w:rFonts w:ascii="標楷體" w:eastAsia="標楷體" w:hAnsi="標楷體" w:hint="eastAsia"/>
                <w:lang w:eastAsia="zh-HK"/>
              </w:rPr>
              <w:t>進入</w:t>
            </w:r>
          </w:p>
        </w:tc>
      </w:tr>
      <w:tr w:rsidR="00934FE7" w:rsidRPr="00362205" w14:paraId="43CCADE5" w14:textId="77777777" w:rsidTr="00934FE7">
        <w:trPr>
          <w:trHeight w:val="773"/>
        </w:trPr>
        <w:tc>
          <w:tcPr>
            <w:tcW w:w="1548" w:type="dxa"/>
            <w:tcBorders>
              <w:top w:val="single" w:sz="8" w:space="0" w:color="000000"/>
              <w:bottom w:val="single" w:sz="8" w:space="0" w:color="000000"/>
              <w:right w:val="single" w:sz="8" w:space="0" w:color="000000"/>
            </w:tcBorders>
            <w:shd w:val="clear" w:color="auto" w:fill="F3F3F3"/>
          </w:tcPr>
          <w:p w14:paraId="3B2B48BF" w14:textId="77777777" w:rsidR="00934FE7" w:rsidRPr="00362205" w:rsidRDefault="00934FE7" w:rsidP="00934FE7">
            <w:pPr>
              <w:rPr>
                <w:rFonts w:ascii="標楷體" w:eastAsia="標楷體" w:hAnsi="標楷體"/>
              </w:rPr>
            </w:pPr>
            <w:r w:rsidRPr="00362205">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21D7030E" w14:textId="5980E97B" w:rsidR="00215153" w:rsidRPr="00215153" w:rsidRDefault="00215153" w:rsidP="00934FE7">
            <w:pPr>
              <w:rPr>
                <w:rFonts w:ascii="標楷體" w:eastAsia="標楷體" w:hAnsi="標楷體"/>
                <w:lang w:eastAsia="zh-HK"/>
              </w:rPr>
            </w:pPr>
            <w:r>
              <w:rPr>
                <w:rFonts w:ascii="標楷體" w:eastAsia="標楷體" w:hAnsi="標楷體" w:hint="eastAsia"/>
              </w:rPr>
              <w:t>1.</w:t>
            </w:r>
            <w:r w:rsidR="005F119D" w:rsidRPr="00215153">
              <w:rPr>
                <w:rFonts w:ascii="標楷體" w:eastAsia="標楷體" w:hAnsi="標楷體" w:hint="eastAsia"/>
                <w:lang w:eastAsia="zh-HK"/>
              </w:rPr>
              <w:t>參考「</w:t>
            </w:r>
            <w:r w:rsidR="00D1649A">
              <w:rPr>
                <w:rFonts w:ascii="標楷體" w:eastAsia="標楷體" w:hAnsi="標楷體" w:hint="eastAsia"/>
                <w:lang w:eastAsia="zh-HK"/>
              </w:rPr>
              <w:t>作業流程</w:t>
            </w:r>
            <w:r w:rsidR="00D1649A">
              <w:rPr>
                <w:rFonts w:ascii="標楷體" w:eastAsia="標楷體" w:hAnsi="標楷體" w:hint="eastAsia"/>
              </w:rPr>
              <w:t>.</w:t>
            </w:r>
            <w:r w:rsidR="00D1649A" w:rsidRPr="00D810FA">
              <w:rPr>
                <w:rFonts w:ascii="標楷體" w:eastAsia="標楷體" w:hAnsi="標楷體" w:hint="eastAsia"/>
                <w:lang w:eastAsia="zh-HK"/>
              </w:rPr>
              <w:t>交易權限</w:t>
            </w:r>
            <w:r w:rsidR="005F119D" w:rsidRPr="00215153">
              <w:rPr>
                <w:rFonts w:ascii="標楷體" w:eastAsia="標楷體" w:hAnsi="標楷體" w:hint="eastAsia"/>
                <w:lang w:eastAsia="zh-HK"/>
              </w:rPr>
              <w:t>」流程</w:t>
            </w:r>
          </w:p>
          <w:p w14:paraId="12718E02" w14:textId="77777777" w:rsidR="00934FE7" w:rsidRDefault="00215153" w:rsidP="00934FE7">
            <w:pPr>
              <w:rPr>
                <w:rFonts w:ascii="標楷體" w:eastAsia="標楷體" w:hAnsi="標楷體"/>
              </w:rPr>
            </w:pPr>
            <w:r w:rsidRPr="00215153">
              <w:rPr>
                <w:rFonts w:ascii="標楷體" w:eastAsia="標楷體" w:hAnsi="標楷體" w:hint="eastAsia"/>
              </w:rPr>
              <w:t>2.</w:t>
            </w:r>
            <w:r>
              <w:rPr>
                <w:rFonts w:ascii="標楷體" w:eastAsia="標楷體" w:hAnsi="標楷體" w:hint="eastAsia"/>
                <w:lang w:eastAsia="zh-HK"/>
              </w:rPr>
              <w:t>維護使用者檔</w:t>
            </w:r>
            <w:r>
              <w:rPr>
                <w:rFonts w:ascii="標楷體" w:eastAsia="標楷體" w:hAnsi="標楷體" w:hint="eastAsia"/>
              </w:rPr>
              <w:t>(Tx</w:t>
            </w:r>
            <w:r>
              <w:rPr>
                <w:rFonts w:ascii="標楷體" w:eastAsia="標楷體" w:hAnsi="標楷體"/>
              </w:rPr>
              <w:t>Teller)</w:t>
            </w:r>
          </w:p>
          <w:p w14:paraId="01FE1DD8" w14:textId="77777777" w:rsidR="00CB5C01" w:rsidRDefault="00CB5C01" w:rsidP="00934FE7">
            <w:pPr>
              <w:rPr>
                <w:rFonts w:ascii="標楷體" w:eastAsia="標楷體" w:hAnsi="標楷體"/>
                <w:lang w:eastAsia="zh-HK"/>
              </w:rPr>
            </w:pPr>
            <w:r>
              <w:rPr>
                <w:rFonts w:ascii="標楷體" w:eastAsia="標楷體" w:hAnsi="標楷體" w:hint="eastAsia"/>
              </w:rPr>
              <w:t>3.</w:t>
            </w:r>
            <w:r>
              <w:rPr>
                <w:rFonts w:ascii="標楷體" w:eastAsia="標楷體" w:hAnsi="標楷體" w:hint="eastAsia"/>
                <w:lang w:eastAsia="zh-HK"/>
              </w:rPr>
              <w:t>依據功能</w:t>
            </w:r>
            <w:r w:rsidR="00482875">
              <w:rPr>
                <w:rFonts w:ascii="標楷體" w:eastAsia="標楷體" w:hAnsi="標楷體" w:hint="eastAsia"/>
                <w:lang w:eastAsia="zh-HK"/>
              </w:rPr>
              <w:t>選項處理</w:t>
            </w:r>
            <w:r w:rsidR="00482875">
              <w:rPr>
                <w:rFonts w:ascii="標楷體" w:eastAsia="標楷體" w:hAnsi="標楷體" w:hint="eastAsia"/>
              </w:rPr>
              <w:t>:</w:t>
            </w:r>
          </w:p>
          <w:p w14:paraId="23E59212" w14:textId="15CA90F6" w:rsidR="00482875" w:rsidRDefault="00482875" w:rsidP="00934FE7">
            <w:pPr>
              <w:rPr>
                <w:rFonts w:ascii="標楷體" w:eastAsia="標楷體" w:hAnsi="標楷體"/>
                <w:lang w:eastAsia="zh-HK"/>
              </w:rPr>
            </w:pPr>
            <w:r>
              <w:rPr>
                <w:rFonts w:ascii="標楷體" w:eastAsia="標楷體" w:hAnsi="標楷體"/>
                <w:lang w:eastAsia="zh-HK"/>
              </w:rPr>
              <w:t xml:space="preserve">  </w:t>
            </w:r>
            <w:r>
              <w:rPr>
                <w:rFonts w:ascii="標楷體" w:eastAsia="標楷體" w:hAnsi="標楷體" w:hint="eastAsia"/>
              </w:rPr>
              <w:t>(1</w:t>
            </w:r>
            <w:r>
              <w:rPr>
                <w:rFonts w:ascii="標楷體" w:eastAsia="標楷體" w:hAnsi="標楷體"/>
              </w:rPr>
              <w:t>).</w:t>
            </w:r>
            <w:r>
              <w:rPr>
                <w:rFonts w:ascii="標楷體" w:eastAsia="標楷體" w:hAnsi="標楷體" w:hint="eastAsia"/>
                <w:lang w:eastAsia="zh-HK"/>
              </w:rPr>
              <w:t>新增:新增全新使用者資料</w:t>
            </w:r>
          </w:p>
          <w:p w14:paraId="16CC8BBD" w14:textId="77777777" w:rsidR="00482875" w:rsidRDefault="00482875" w:rsidP="00934FE7">
            <w:pPr>
              <w:rPr>
                <w:rFonts w:ascii="標楷體" w:eastAsia="標楷體" w:hAnsi="標楷體"/>
                <w:lang w:eastAsia="zh-HK"/>
              </w:rPr>
            </w:pPr>
            <w:r>
              <w:rPr>
                <w:rFonts w:ascii="標楷體" w:eastAsia="標楷體" w:hAnsi="標楷體" w:hint="eastAsia"/>
              </w:rPr>
              <w:t xml:space="preserve">  (2</w:t>
            </w:r>
            <w:r>
              <w:rPr>
                <w:rFonts w:ascii="標楷體" w:eastAsia="標楷體" w:hAnsi="標楷體"/>
              </w:rPr>
              <w:t>).</w:t>
            </w:r>
            <w:r>
              <w:rPr>
                <w:rFonts w:ascii="標楷體" w:eastAsia="標楷體" w:hAnsi="標楷體" w:hint="eastAsia"/>
                <w:lang w:eastAsia="zh-HK"/>
              </w:rPr>
              <w:t>修改</w:t>
            </w:r>
            <w:r>
              <w:rPr>
                <w:rFonts w:ascii="標楷體" w:eastAsia="標楷體" w:hAnsi="標楷體" w:hint="eastAsia"/>
              </w:rPr>
              <w:t>:</w:t>
            </w:r>
            <w:r>
              <w:rPr>
                <w:rFonts w:ascii="標楷體" w:eastAsia="標楷體" w:hAnsi="標楷體" w:hint="eastAsia"/>
                <w:lang w:eastAsia="zh-HK"/>
              </w:rPr>
              <w:t>修改指定使用者資料</w:t>
            </w:r>
          </w:p>
          <w:p w14:paraId="46F777E4" w14:textId="77777777" w:rsidR="00482875" w:rsidRDefault="00482875" w:rsidP="00934FE7">
            <w:pPr>
              <w:rPr>
                <w:rFonts w:ascii="標楷體" w:eastAsia="標楷體" w:hAnsi="標楷體"/>
                <w:lang w:eastAsia="zh-HK"/>
              </w:rPr>
            </w:pPr>
            <w:r>
              <w:rPr>
                <w:rFonts w:ascii="標楷體" w:eastAsia="標楷體" w:hAnsi="標楷體" w:hint="eastAsia"/>
              </w:rPr>
              <w:t xml:space="preserve">  (3).</w:t>
            </w:r>
            <w:r>
              <w:rPr>
                <w:rFonts w:ascii="標楷體" w:eastAsia="標楷體" w:hAnsi="標楷體" w:hint="eastAsia"/>
                <w:lang w:eastAsia="zh-HK"/>
              </w:rPr>
              <w:t>刪除</w:t>
            </w:r>
            <w:r>
              <w:rPr>
                <w:rFonts w:ascii="標楷體" w:eastAsia="標楷體" w:hAnsi="標楷體" w:hint="eastAsia"/>
              </w:rPr>
              <w:t>:</w:t>
            </w:r>
            <w:r>
              <w:rPr>
                <w:rFonts w:ascii="標楷體" w:eastAsia="標楷體" w:hAnsi="標楷體" w:hint="eastAsia"/>
                <w:lang w:eastAsia="zh-HK"/>
              </w:rPr>
              <w:t>刪除指定使用者資料</w:t>
            </w:r>
          </w:p>
          <w:p w14:paraId="0692AB92" w14:textId="76FE9153" w:rsidR="00482875" w:rsidRPr="005F119D" w:rsidRDefault="00482875" w:rsidP="00482875">
            <w:pPr>
              <w:rPr>
                <w:rFonts w:ascii="標楷體" w:eastAsia="標楷體" w:hAnsi="標楷體"/>
              </w:rPr>
            </w:pPr>
            <w:r>
              <w:rPr>
                <w:rFonts w:ascii="標楷體" w:eastAsia="標楷體" w:hAnsi="標楷體" w:hint="eastAsia"/>
              </w:rPr>
              <w:t xml:space="preserve">  (4).</w:t>
            </w:r>
            <w:r>
              <w:rPr>
                <w:rFonts w:ascii="標楷體" w:eastAsia="標楷體" w:hAnsi="標楷體" w:hint="eastAsia"/>
                <w:lang w:eastAsia="zh-HK"/>
              </w:rPr>
              <w:t>查詢</w:t>
            </w:r>
            <w:r>
              <w:rPr>
                <w:rFonts w:ascii="標楷體" w:eastAsia="標楷體" w:hAnsi="標楷體" w:hint="eastAsia"/>
              </w:rPr>
              <w:t>:</w:t>
            </w:r>
            <w:r>
              <w:rPr>
                <w:rFonts w:ascii="標楷體" w:eastAsia="標楷體" w:hAnsi="標楷體" w:hint="eastAsia"/>
                <w:lang w:eastAsia="zh-HK"/>
              </w:rPr>
              <w:t>查詢指定使用者資料</w:t>
            </w:r>
          </w:p>
        </w:tc>
      </w:tr>
      <w:tr w:rsidR="00934FE7" w:rsidRPr="00362205" w14:paraId="43DC5DF9" w14:textId="77777777" w:rsidTr="00934FE7">
        <w:trPr>
          <w:trHeight w:val="321"/>
        </w:trPr>
        <w:tc>
          <w:tcPr>
            <w:tcW w:w="1548" w:type="dxa"/>
            <w:tcBorders>
              <w:top w:val="single" w:sz="8" w:space="0" w:color="000000"/>
              <w:bottom w:val="single" w:sz="8" w:space="0" w:color="000000"/>
              <w:right w:val="single" w:sz="8" w:space="0" w:color="000000"/>
            </w:tcBorders>
            <w:shd w:val="clear" w:color="auto" w:fill="F3F3F3"/>
          </w:tcPr>
          <w:p w14:paraId="1E380A54" w14:textId="77777777" w:rsidR="00934FE7" w:rsidRPr="00362205" w:rsidRDefault="00934FE7" w:rsidP="00934FE7">
            <w:pPr>
              <w:rPr>
                <w:rFonts w:ascii="標楷體" w:eastAsia="標楷體" w:hAnsi="標楷體"/>
              </w:rPr>
            </w:pPr>
            <w:r w:rsidRPr="00362205">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66F0EDB6" w14:textId="77777777" w:rsidR="00934FE7" w:rsidRPr="00362205" w:rsidRDefault="00934FE7" w:rsidP="00934FE7">
            <w:pPr>
              <w:rPr>
                <w:rFonts w:ascii="標楷體" w:eastAsia="標楷體" w:hAnsi="標楷體"/>
              </w:rPr>
            </w:pPr>
          </w:p>
        </w:tc>
      </w:tr>
      <w:tr w:rsidR="00934FE7" w:rsidRPr="00362205" w14:paraId="012B84A2" w14:textId="77777777" w:rsidTr="00934FE7">
        <w:trPr>
          <w:trHeight w:val="1311"/>
        </w:trPr>
        <w:tc>
          <w:tcPr>
            <w:tcW w:w="1548" w:type="dxa"/>
            <w:tcBorders>
              <w:top w:val="single" w:sz="8" w:space="0" w:color="000000"/>
              <w:bottom w:val="single" w:sz="8" w:space="0" w:color="000000"/>
              <w:right w:val="single" w:sz="8" w:space="0" w:color="000000"/>
            </w:tcBorders>
            <w:shd w:val="clear" w:color="auto" w:fill="F3F3F3"/>
          </w:tcPr>
          <w:p w14:paraId="780DE0C9" w14:textId="77777777" w:rsidR="00934FE7" w:rsidRPr="00362205" w:rsidRDefault="00934FE7" w:rsidP="00934FE7">
            <w:pPr>
              <w:rPr>
                <w:rFonts w:ascii="標楷體" w:eastAsia="標楷體" w:hAnsi="標楷體"/>
              </w:rPr>
            </w:pPr>
            <w:r w:rsidRPr="00362205">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47757C39" w14:textId="77777777" w:rsidR="00934FE7" w:rsidRPr="00362205" w:rsidRDefault="00934FE7" w:rsidP="00934FE7">
            <w:pPr>
              <w:rPr>
                <w:rFonts w:ascii="標楷體" w:eastAsia="標楷體" w:hAnsi="標楷體"/>
              </w:rPr>
            </w:pPr>
          </w:p>
        </w:tc>
      </w:tr>
      <w:tr w:rsidR="00934FE7" w:rsidRPr="00362205" w14:paraId="133BD04B" w14:textId="77777777" w:rsidTr="00934FE7">
        <w:trPr>
          <w:trHeight w:val="278"/>
        </w:trPr>
        <w:tc>
          <w:tcPr>
            <w:tcW w:w="1548" w:type="dxa"/>
            <w:tcBorders>
              <w:top w:val="single" w:sz="8" w:space="0" w:color="000000"/>
              <w:bottom w:val="single" w:sz="8" w:space="0" w:color="000000"/>
              <w:right w:val="single" w:sz="8" w:space="0" w:color="000000"/>
            </w:tcBorders>
            <w:shd w:val="clear" w:color="auto" w:fill="F3F3F3"/>
          </w:tcPr>
          <w:p w14:paraId="7D8BD9DE" w14:textId="77777777" w:rsidR="00934FE7" w:rsidRPr="00362205" w:rsidRDefault="00934FE7" w:rsidP="00934FE7">
            <w:pPr>
              <w:rPr>
                <w:rFonts w:ascii="標楷體" w:eastAsia="標楷體" w:hAnsi="標楷體"/>
              </w:rPr>
            </w:pPr>
            <w:r w:rsidRPr="00362205">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7932217E" w14:textId="7FB904C5" w:rsidR="00934FE7" w:rsidRPr="00362205" w:rsidRDefault="004220C2" w:rsidP="0021073C">
            <w:pPr>
              <w:rPr>
                <w:rFonts w:ascii="標楷體" w:eastAsia="標楷體" w:hAnsi="標楷體"/>
              </w:rPr>
            </w:pPr>
            <w:r>
              <w:rPr>
                <w:rFonts w:eastAsia="標楷體" w:hint="eastAsia"/>
              </w:rPr>
              <w:t>1.</w:t>
            </w:r>
            <w:r>
              <w:rPr>
                <w:rFonts w:eastAsia="標楷體" w:hint="eastAsia"/>
                <w:lang w:eastAsia="zh-HK"/>
              </w:rPr>
              <w:t>出現可列印資料</w:t>
            </w:r>
          </w:p>
        </w:tc>
      </w:tr>
      <w:tr w:rsidR="00934FE7" w:rsidRPr="00362205" w14:paraId="6472E8C8" w14:textId="77777777" w:rsidTr="00934FE7">
        <w:trPr>
          <w:trHeight w:val="358"/>
        </w:trPr>
        <w:tc>
          <w:tcPr>
            <w:tcW w:w="1548" w:type="dxa"/>
            <w:tcBorders>
              <w:top w:val="single" w:sz="8" w:space="0" w:color="000000"/>
              <w:bottom w:val="single" w:sz="8" w:space="0" w:color="000000"/>
              <w:right w:val="single" w:sz="8" w:space="0" w:color="000000"/>
            </w:tcBorders>
            <w:shd w:val="clear" w:color="auto" w:fill="F3F3F3"/>
          </w:tcPr>
          <w:p w14:paraId="78B287E9" w14:textId="77777777" w:rsidR="00934FE7" w:rsidRPr="00362205" w:rsidRDefault="00934FE7" w:rsidP="00934FE7">
            <w:pPr>
              <w:rPr>
                <w:rFonts w:ascii="標楷體" w:eastAsia="標楷體" w:hAnsi="標楷體"/>
              </w:rPr>
            </w:pPr>
            <w:r w:rsidRPr="00362205">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7414FE76" w14:textId="77777777" w:rsidR="00934FE7" w:rsidRPr="00362205" w:rsidRDefault="00934FE7" w:rsidP="00934FE7">
            <w:pPr>
              <w:rPr>
                <w:rFonts w:ascii="標楷體" w:eastAsia="標楷體" w:hAnsi="標楷體"/>
              </w:rPr>
            </w:pPr>
          </w:p>
        </w:tc>
      </w:tr>
      <w:tr w:rsidR="0055788E" w:rsidRPr="00362205" w14:paraId="29AE9103" w14:textId="77777777" w:rsidTr="00934FE7">
        <w:trPr>
          <w:trHeight w:val="358"/>
        </w:trPr>
        <w:tc>
          <w:tcPr>
            <w:tcW w:w="1548" w:type="dxa"/>
            <w:tcBorders>
              <w:top w:val="single" w:sz="8" w:space="0" w:color="000000"/>
              <w:bottom w:val="single" w:sz="8" w:space="0" w:color="000000"/>
              <w:right w:val="single" w:sz="8" w:space="0" w:color="000000"/>
            </w:tcBorders>
            <w:shd w:val="clear" w:color="auto" w:fill="F3F3F3"/>
          </w:tcPr>
          <w:p w14:paraId="6A22B6F8" w14:textId="71FB3EC6" w:rsidR="0055788E" w:rsidRPr="00362205" w:rsidRDefault="0055788E" w:rsidP="00934FE7">
            <w:pPr>
              <w:rPr>
                <w:rFonts w:ascii="標楷體" w:eastAsia="標楷體" w:hAnsi="標楷體"/>
              </w:rPr>
            </w:pPr>
            <w:r>
              <w:rPr>
                <w:rFonts w:ascii="標楷體" w:eastAsia="標楷體" w:hAnsi="標楷體" w:hint="eastAsia"/>
                <w:lang w:eastAsia="zh-HK"/>
              </w:rPr>
              <w:t>參考</w:t>
            </w:r>
          </w:p>
        </w:tc>
        <w:tc>
          <w:tcPr>
            <w:tcW w:w="6318" w:type="dxa"/>
            <w:tcBorders>
              <w:top w:val="single" w:sz="8" w:space="0" w:color="000000"/>
              <w:left w:val="single" w:sz="8" w:space="0" w:color="000000"/>
              <w:bottom w:val="single" w:sz="8" w:space="0" w:color="000000"/>
            </w:tcBorders>
          </w:tcPr>
          <w:p w14:paraId="50D22A53" w14:textId="77777777" w:rsidR="0055788E" w:rsidRPr="00362205" w:rsidRDefault="0055788E" w:rsidP="00934FE7">
            <w:pPr>
              <w:rPr>
                <w:rFonts w:ascii="標楷體" w:eastAsia="標楷體" w:hAnsi="標楷體"/>
              </w:rPr>
            </w:pPr>
          </w:p>
        </w:tc>
      </w:tr>
    </w:tbl>
    <w:p w14:paraId="27591A7F" w14:textId="77777777" w:rsidR="00934FE7" w:rsidRDefault="00934FE7" w:rsidP="00934FE7"/>
    <w:p w14:paraId="583A53E0" w14:textId="77777777" w:rsidR="004220C2" w:rsidRPr="005F1722" w:rsidRDefault="004220C2" w:rsidP="00D01BCC">
      <w:pPr>
        <w:pStyle w:val="a"/>
      </w:pPr>
      <w:r>
        <w:rPr>
          <w:rFonts w:hint="eastAsia"/>
        </w:rPr>
        <w:t>Ta</w:t>
      </w:r>
      <w:r>
        <w:t>ble List</w:t>
      </w:r>
      <w:r w:rsidRPr="005F1722">
        <w:rPr>
          <w:rFonts w:hint="eastAsia"/>
        </w:rPr>
        <w:t>:</w:t>
      </w:r>
    </w:p>
    <w:tbl>
      <w:tblPr>
        <w:tblStyle w:val="ac"/>
        <w:tblW w:w="0" w:type="auto"/>
        <w:tblInd w:w="1809" w:type="dxa"/>
        <w:tblLook w:val="04A0" w:firstRow="1" w:lastRow="0" w:firstColumn="1" w:lastColumn="0" w:noHBand="0" w:noVBand="1"/>
      </w:tblPr>
      <w:tblGrid>
        <w:gridCol w:w="851"/>
        <w:gridCol w:w="3118"/>
        <w:gridCol w:w="3828"/>
      </w:tblGrid>
      <w:tr w:rsidR="004220C2" w:rsidRPr="0022279A" w14:paraId="3EE00AAD" w14:textId="77777777" w:rsidTr="003F6DAA">
        <w:tc>
          <w:tcPr>
            <w:tcW w:w="851" w:type="dxa"/>
            <w:shd w:val="clear" w:color="auto" w:fill="D9D9D9" w:themeFill="background1" w:themeFillShade="D9"/>
          </w:tcPr>
          <w:p w14:paraId="50B0A279" w14:textId="77777777" w:rsidR="004220C2" w:rsidRPr="0022279A" w:rsidRDefault="004220C2" w:rsidP="003F6DAA">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2355DD97" w14:textId="77777777" w:rsidR="004220C2" w:rsidRPr="0022279A" w:rsidRDefault="004220C2" w:rsidP="003F6DAA">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3022B755" w14:textId="77777777" w:rsidR="004220C2" w:rsidRPr="0022279A" w:rsidRDefault="004220C2" w:rsidP="003F6DAA">
            <w:pPr>
              <w:jc w:val="center"/>
              <w:rPr>
                <w:rFonts w:ascii="標楷體" w:eastAsia="標楷體" w:hAnsi="標楷體"/>
              </w:rPr>
            </w:pPr>
            <w:r w:rsidRPr="0022279A">
              <w:rPr>
                <w:rFonts w:ascii="標楷體" w:eastAsia="標楷體" w:hAnsi="標楷體" w:hint="eastAsia"/>
                <w:lang w:eastAsia="zh-HK"/>
              </w:rPr>
              <w:t>說明</w:t>
            </w:r>
          </w:p>
        </w:tc>
      </w:tr>
      <w:tr w:rsidR="004220C2" w:rsidRPr="0022279A" w14:paraId="0054B963" w14:textId="77777777" w:rsidTr="003F6DAA">
        <w:tc>
          <w:tcPr>
            <w:tcW w:w="851" w:type="dxa"/>
          </w:tcPr>
          <w:p w14:paraId="34065DAC" w14:textId="77777777" w:rsidR="004220C2" w:rsidRPr="0022279A" w:rsidRDefault="004220C2" w:rsidP="003F6DAA">
            <w:pPr>
              <w:jc w:val="center"/>
              <w:rPr>
                <w:rFonts w:ascii="標楷體" w:eastAsia="標楷體" w:hAnsi="標楷體"/>
              </w:rPr>
            </w:pPr>
            <w:r w:rsidRPr="0022279A">
              <w:rPr>
                <w:rFonts w:ascii="標楷體" w:eastAsia="標楷體" w:hAnsi="標楷體" w:hint="eastAsia"/>
              </w:rPr>
              <w:t>1</w:t>
            </w:r>
          </w:p>
        </w:tc>
        <w:tc>
          <w:tcPr>
            <w:tcW w:w="3118" w:type="dxa"/>
          </w:tcPr>
          <w:p w14:paraId="73446C9E" w14:textId="77777777" w:rsidR="004220C2" w:rsidRPr="0022279A" w:rsidRDefault="004220C2" w:rsidP="003F6DAA">
            <w:pPr>
              <w:rPr>
                <w:rFonts w:ascii="標楷體" w:eastAsia="標楷體" w:hAnsi="標楷體"/>
              </w:rPr>
            </w:pPr>
            <w:r>
              <w:rPr>
                <w:rFonts w:ascii="標楷體" w:eastAsia="標楷體" w:hAnsi="標楷體" w:hint="eastAsia"/>
              </w:rPr>
              <w:t>Tx</w:t>
            </w:r>
            <w:r>
              <w:rPr>
                <w:rFonts w:ascii="標楷體" w:eastAsia="標楷體" w:hAnsi="標楷體"/>
              </w:rPr>
              <w:t>Teller</w:t>
            </w:r>
          </w:p>
        </w:tc>
        <w:tc>
          <w:tcPr>
            <w:tcW w:w="3828" w:type="dxa"/>
          </w:tcPr>
          <w:p w14:paraId="2307E123" w14:textId="77777777" w:rsidR="004220C2" w:rsidRPr="0022279A" w:rsidRDefault="004220C2" w:rsidP="003F6DAA">
            <w:pPr>
              <w:rPr>
                <w:rFonts w:ascii="標楷體" w:eastAsia="標楷體" w:hAnsi="標楷體"/>
              </w:rPr>
            </w:pPr>
            <w:r>
              <w:rPr>
                <w:rFonts w:ascii="標楷體" w:eastAsia="標楷體" w:hAnsi="標楷體" w:hint="eastAsia"/>
                <w:lang w:eastAsia="zh-HK"/>
              </w:rPr>
              <w:t>使用者檔</w:t>
            </w:r>
          </w:p>
        </w:tc>
      </w:tr>
      <w:tr w:rsidR="004220C2" w:rsidRPr="0022279A" w14:paraId="162E5E0F" w14:textId="77777777" w:rsidTr="003F6DAA">
        <w:tc>
          <w:tcPr>
            <w:tcW w:w="851" w:type="dxa"/>
          </w:tcPr>
          <w:p w14:paraId="4D58AAE2" w14:textId="77777777" w:rsidR="004220C2" w:rsidRPr="0022279A" w:rsidRDefault="004220C2" w:rsidP="003F6DAA">
            <w:pPr>
              <w:jc w:val="center"/>
              <w:rPr>
                <w:rFonts w:ascii="標楷體" w:eastAsia="標楷體" w:hAnsi="標楷體"/>
              </w:rPr>
            </w:pPr>
            <w:r>
              <w:rPr>
                <w:rFonts w:ascii="標楷體" w:eastAsia="標楷體" w:hAnsi="標楷體" w:hint="eastAsia"/>
              </w:rPr>
              <w:t>2</w:t>
            </w:r>
          </w:p>
        </w:tc>
        <w:tc>
          <w:tcPr>
            <w:tcW w:w="3118" w:type="dxa"/>
          </w:tcPr>
          <w:p w14:paraId="5DA0887A" w14:textId="77777777" w:rsidR="004220C2" w:rsidRPr="0022279A" w:rsidRDefault="004220C2" w:rsidP="003F6DAA">
            <w:pPr>
              <w:rPr>
                <w:rFonts w:ascii="標楷體" w:eastAsia="標楷體" w:hAnsi="標楷體"/>
              </w:rPr>
            </w:pPr>
            <w:r>
              <w:rPr>
                <w:rFonts w:ascii="標楷體" w:eastAsia="標楷體" w:hAnsi="標楷體" w:hint="eastAsia"/>
              </w:rPr>
              <w:t>CdBranch</w:t>
            </w:r>
          </w:p>
        </w:tc>
        <w:tc>
          <w:tcPr>
            <w:tcW w:w="3828" w:type="dxa"/>
          </w:tcPr>
          <w:p w14:paraId="72A09984" w14:textId="77777777" w:rsidR="004220C2" w:rsidRPr="0022279A" w:rsidRDefault="004220C2" w:rsidP="003F6DAA">
            <w:pPr>
              <w:rPr>
                <w:rFonts w:ascii="標楷體" w:eastAsia="標楷體" w:hAnsi="標楷體"/>
              </w:rPr>
            </w:pPr>
            <w:r w:rsidRPr="00E074C3">
              <w:rPr>
                <w:rFonts w:ascii="標楷體" w:eastAsia="標楷體" w:hAnsi="標楷體" w:hint="eastAsia"/>
              </w:rPr>
              <w:t>營業單位資料檔</w:t>
            </w:r>
          </w:p>
        </w:tc>
      </w:tr>
      <w:tr w:rsidR="004220C2" w:rsidRPr="0022279A" w14:paraId="2F7FDD10" w14:textId="77777777" w:rsidTr="003F6DAA">
        <w:tc>
          <w:tcPr>
            <w:tcW w:w="851" w:type="dxa"/>
          </w:tcPr>
          <w:p w14:paraId="0BDB17BB" w14:textId="3D56847D" w:rsidR="004220C2" w:rsidRPr="0022279A" w:rsidRDefault="00113752" w:rsidP="003F6DAA">
            <w:pPr>
              <w:jc w:val="center"/>
              <w:rPr>
                <w:rFonts w:ascii="標楷體" w:eastAsia="標楷體" w:hAnsi="標楷體"/>
              </w:rPr>
            </w:pPr>
            <w:r>
              <w:rPr>
                <w:rFonts w:ascii="標楷體" w:eastAsia="標楷體" w:hAnsi="標楷體" w:hint="eastAsia"/>
              </w:rPr>
              <w:t>3</w:t>
            </w:r>
          </w:p>
        </w:tc>
        <w:tc>
          <w:tcPr>
            <w:tcW w:w="3118" w:type="dxa"/>
          </w:tcPr>
          <w:p w14:paraId="6F2A0FD6" w14:textId="006E17CF" w:rsidR="004220C2" w:rsidRPr="0022279A" w:rsidRDefault="00113752" w:rsidP="00113752">
            <w:pPr>
              <w:rPr>
                <w:rFonts w:ascii="標楷體" w:eastAsia="標楷體" w:hAnsi="標楷體"/>
              </w:rPr>
            </w:pPr>
            <w:r w:rsidRPr="00113752">
              <w:rPr>
                <w:rFonts w:ascii="標楷體" w:eastAsia="標楷體" w:hAnsi="標楷體"/>
              </w:rPr>
              <w:t>TxAuthGroup</w:t>
            </w:r>
          </w:p>
        </w:tc>
        <w:tc>
          <w:tcPr>
            <w:tcW w:w="3828" w:type="dxa"/>
          </w:tcPr>
          <w:p w14:paraId="3BAE79B5" w14:textId="00E43656" w:rsidR="004220C2" w:rsidRPr="0022279A" w:rsidRDefault="00113752" w:rsidP="00113752">
            <w:pPr>
              <w:rPr>
                <w:rFonts w:ascii="標楷體" w:eastAsia="標楷體" w:hAnsi="標楷體"/>
              </w:rPr>
            </w:pPr>
            <w:r w:rsidRPr="00113752">
              <w:rPr>
                <w:rFonts w:ascii="標楷體" w:eastAsia="標楷體" w:hAnsi="標楷體" w:hint="eastAsia"/>
              </w:rPr>
              <w:t>權限群組檔</w:t>
            </w:r>
          </w:p>
        </w:tc>
      </w:tr>
      <w:tr w:rsidR="007119DC" w:rsidRPr="0022279A" w14:paraId="7993DF34" w14:textId="77777777" w:rsidTr="003F6DAA">
        <w:trPr>
          <w:ins w:id="54" w:author="張金龍" w:date="2021-05-12T11:53:00Z"/>
        </w:trPr>
        <w:tc>
          <w:tcPr>
            <w:tcW w:w="851" w:type="dxa"/>
          </w:tcPr>
          <w:p w14:paraId="1EA59E7B" w14:textId="2E96AAFC" w:rsidR="007119DC" w:rsidRDefault="007119DC" w:rsidP="003F6DAA">
            <w:pPr>
              <w:jc w:val="center"/>
              <w:rPr>
                <w:ins w:id="55" w:author="張金龍" w:date="2021-05-12T11:53:00Z"/>
                <w:rFonts w:ascii="標楷體" w:eastAsia="標楷體" w:hAnsi="標楷體" w:hint="eastAsia"/>
              </w:rPr>
            </w:pPr>
            <w:ins w:id="56" w:author="張金龍" w:date="2021-05-12T11:53:00Z">
              <w:r>
                <w:rPr>
                  <w:rFonts w:ascii="標楷體" w:eastAsia="標楷體" w:hAnsi="標楷體" w:hint="eastAsia"/>
                </w:rPr>
                <w:t>4</w:t>
              </w:r>
            </w:ins>
          </w:p>
        </w:tc>
        <w:tc>
          <w:tcPr>
            <w:tcW w:w="3118" w:type="dxa"/>
          </w:tcPr>
          <w:p w14:paraId="52BDA588" w14:textId="1DD69247" w:rsidR="007119DC" w:rsidRPr="00113752" w:rsidRDefault="007119DC" w:rsidP="00113752">
            <w:pPr>
              <w:rPr>
                <w:ins w:id="57" w:author="張金龍" w:date="2021-05-12T11:53:00Z"/>
                <w:rFonts w:ascii="標楷體" w:eastAsia="標楷體" w:hAnsi="標楷體"/>
              </w:rPr>
            </w:pPr>
            <w:ins w:id="58" w:author="張金龍" w:date="2021-05-12T11:54:00Z">
              <w:r>
                <w:rPr>
                  <w:rFonts w:ascii="標楷體" w:eastAsia="標楷體" w:hAnsi="標楷體" w:hint="eastAsia"/>
                </w:rPr>
                <w:t>Tx</w:t>
              </w:r>
              <w:r>
                <w:rPr>
                  <w:rFonts w:ascii="標楷體" w:eastAsia="標楷體" w:hAnsi="標楷體"/>
                </w:rPr>
                <w:t>TellerAuth</w:t>
              </w:r>
            </w:ins>
          </w:p>
        </w:tc>
        <w:tc>
          <w:tcPr>
            <w:tcW w:w="3828" w:type="dxa"/>
          </w:tcPr>
          <w:p w14:paraId="50842BDF" w14:textId="0722BE42" w:rsidR="007119DC" w:rsidRPr="00113752" w:rsidRDefault="007119DC" w:rsidP="00113752">
            <w:pPr>
              <w:rPr>
                <w:ins w:id="59" w:author="張金龍" w:date="2021-05-12T11:53:00Z"/>
                <w:rFonts w:ascii="標楷體" w:eastAsia="標楷體" w:hAnsi="標楷體" w:hint="eastAsia"/>
              </w:rPr>
            </w:pPr>
            <w:ins w:id="60" w:author="張金龍" w:date="2021-05-12T11:55:00Z">
              <w:r w:rsidRPr="007119DC">
                <w:rPr>
                  <w:rFonts w:ascii="標楷體" w:eastAsia="標楷體" w:hAnsi="標楷體" w:hint="eastAsia"/>
                </w:rPr>
                <w:t>使用者權限檔</w:t>
              </w:r>
            </w:ins>
          </w:p>
        </w:tc>
      </w:tr>
    </w:tbl>
    <w:p w14:paraId="57506D27" w14:textId="77777777" w:rsidR="004220C2" w:rsidRDefault="004220C2" w:rsidP="004220C2">
      <w:pPr>
        <w:ind w:left="1440"/>
      </w:pPr>
    </w:p>
    <w:p w14:paraId="205A4BD0" w14:textId="77777777" w:rsidR="00B612ED" w:rsidRDefault="00B612ED" w:rsidP="00934FE7"/>
    <w:p w14:paraId="431B1D97" w14:textId="77777777" w:rsidR="00B612ED" w:rsidRDefault="00B612ED">
      <w:pPr>
        <w:widowControl/>
      </w:pPr>
      <w:r>
        <w:br w:type="page"/>
      </w:r>
    </w:p>
    <w:p w14:paraId="024AF816" w14:textId="77777777" w:rsidR="00B612ED" w:rsidRPr="00934FE7" w:rsidRDefault="00B612ED" w:rsidP="00934FE7"/>
    <w:p w14:paraId="111C0962" w14:textId="7D29F762" w:rsidR="00934FE7" w:rsidRPr="00362205" w:rsidRDefault="00934FE7" w:rsidP="00D01BCC">
      <w:pPr>
        <w:pStyle w:val="a"/>
      </w:pPr>
      <w:r w:rsidRPr="00362205">
        <w:t>UI畫面</w:t>
      </w:r>
      <w:ins w:id="61" w:author="張金龍" w:date="2021-05-12T12:08:00Z">
        <w:r w:rsidR="00D01BCC">
          <w:rPr>
            <w:rFonts w:hint="eastAsia"/>
          </w:rPr>
          <w:t>-</w:t>
        </w:r>
        <w:r w:rsidR="00D01BCC">
          <w:rPr>
            <w:rFonts w:hint="eastAsia"/>
            <w:lang w:eastAsia="zh-HK"/>
          </w:rPr>
          <w:t>新增</w:t>
        </w:r>
      </w:ins>
    </w:p>
    <w:p w14:paraId="7BA0C094" w14:textId="77777777" w:rsidR="00934FE7" w:rsidRPr="00362205" w:rsidRDefault="00934FE7" w:rsidP="00934FE7">
      <w:pPr>
        <w:pStyle w:val="42"/>
        <w:spacing w:after="72"/>
        <w:ind w:left="1133"/>
        <w:rPr>
          <w:rFonts w:ascii="標楷體" w:hAnsi="標楷體"/>
        </w:rPr>
      </w:pPr>
      <w:r w:rsidRPr="00362205">
        <w:rPr>
          <w:rFonts w:ascii="標楷體" w:hAnsi="標楷體" w:hint="eastAsia"/>
        </w:rPr>
        <w:t>輸入畫面：</w:t>
      </w:r>
    </w:p>
    <w:p w14:paraId="6108E5A6" w14:textId="6FD8CEDD" w:rsidR="00934FE7" w:rsidRDefault="006C584D" w:rsidP="00D01BCC">
      <w:pPr>
        <w:pStyle w:val="a"/>
      </w:pPr>
      <w:r w:rsidRPr="006C584D" w:rsidDel="006C584D">
        <w:t xml:space="preserve"> </w:t>
      </w:r>
      <w:del w:id="62" w:author="張金龍" w:date="2021-05-12T12:08:00Z">
        <w:r w:rsidR="00CB5C01" w:rsidRPr="00CB5C01" w:rsidDel="00D01BCC">
          <w:rPr>
            <w:noProof/>
          </w:rPr>
          <w:drawing>
            <wp:inline distT="0" distB="0" distL="0" distR="0" wp14:anchorId="34DA5951" wp14:editId="05C30B14">
              <wp:extent cx="6479540" cy="4623435"/>
              <wp:effectExtent l="0" t="0" r="0" b="5715"/>
              <wp:docPr id="192" name="圖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479540" cy="4623435"/>
                      </a:xfrm>
                      <a:prstGeom prst="rect">
                        <a:avLst/>
                      </a:prstGeom>
                    </pic:spPr>
                  </pic:pic>
                </a:graphicData>
              </a:graphic>
            </wp:inline>
          </w:drawing>
        </w:r>
      </w:del>
      <w:bookmarkStart w:id="63" w:name="_GoBack"/>
      <w:ins w:id="64" w:author="張金龍" w:date="2021-05-12T12:08:00Z">
        <w:r w:rsidR="00D01BCC" w:rsidRPr="00D01BCC">
          <w:drawing>
            <wp:inline distT="0" distB="0" distL="0" distR="0" wp14:anchorId="6B84EB7E" wp14:editId="117AE568">
              <wp:extent cx="6479540" cy="1818005"/>
              <wp:effectExtent l="0" t="0" r="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479540" cy="1818005"/>
                      </a:xfrm>
                      <a:prstGeom prst="rect">
                        <a:avLst/>
                      </a:prstGeom>
                    </pic:spPr>
                  </pic:pic>
                </a:graphicData>
              </a:graphic>
            </wp:inline>
          </w:drawing>
        </w:r>
      </w:ins>
      <w:bookmarkEnd w:id="63"/>
      <w:r w:rsidR="00CB5C01" w:rsidRPr="00CB5C01" w:rsidDel="006C584D">
        <w:t xml:space="preserve"> </w:t>
      </w:r>
    </w:p>
    <w:p w14:paraId="6FDA1F0D" w14:textId="7154B4B9" w:rsidR="006C584D" w:rsidRPr="007759AE" w:rsidRDefault="006C584D" w:rsidP="0022279A"/>
    <w:p w14:paraId="4AE47452" w14:textId="219E28B8" w:rsidR="00B612ED" w:rsidRPr="00185E69" w:rsidRDefault="00B612ED" w:rsidP="00D01BCC">
      <w:pPr>
        <w:pStyle w:val="a"/>
      </w:pPr>
    </w:p>
    <w:p w14:paraId="12ECEEDF" w14:textId="77777777" w:rsidR="00253E4B" w:rsidRDefault="00253E4B" w:rsidP="00D01BCC">
      <w:pPr>
        <w:pStyle w:val="a"/>
      </w:pPr>
      <w:r>
        <w:t>輸入畫面</w:t>
      </w:r>
      <w:r>
        <w:rPr>
          <w:rFonts w:hint="eastAsia"/>
          <w:lang w:eastAsia="zh-HK"/>
        </w:rPr>
        <w:t>按鈕</w:t>
      </w:r>
      <w:r>
        <w:t>說明</w:t>
      </w:r>
    </w:p>
    <w:p w14:paraId="2694A413" w14:textId="77777777" w:rsidR="00253E4B" w:rsidRPr="00F5236F" w:rsidRDefault="00253E4B" w:rsidP="00253E4B"/>
    <w:tbl>
      <w:tblPr>
        <w:tblStyle w:val="ac"/>
        <w:tblW w:w="0" w:type="auto"/>
        <w:tblInd w:w="250" w:type="dxa"/>
        <w:tblLook w:val="04A0" w:firstRow="1" w:lastRow="0" w:firstColumn="1" w:lastColumn="0" w:noHBand="0" w:noVBand="1"/>
      </w:tblPr>
      <w:tblGrid>
        <w:gridCol w:w="851"/>
        <w:gridCol w:w="2126"/>
        <w:gridCol w:w="7033"/>
      </w:tblGrid>
      <w:tr w:rsidR="00253E4B" w:rsidRPr="00F5236F" w14:paraId="502ED080" w14:textId="77777777" w:rsidTr="0046758B">
        <w:tc>
          <w:tcPr>
            <w:tcW w:w="851" w:type="dxa"/>
            <w:shd w:val="clear" w:color="auto" w:fill="D9D9D9" w:themeFill="background1" w:themeFillShade="D9"/>
          </w:tcPr>
          <w:p w14:paraId="2F67362F" w14:textId="77777777" w:rsidR="00253E4B" w:rsidRPr="00F5236F" w:rsidRDefault="00253E4B" w:rsidP="0046758B">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25967547" w14:textId="77777777" w:rsidR="00253E4B" w:rsidRPr="00F5236F" w:rsidRDefault="00253E4B" w:rsidP="0046758B">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181DF438" w14:textId="77777777" w:rsidR="00253E4B" w:rsidRPr="00F5236F" w:rsidRDefault="00253E4B" w:rsidP="0046758B">
            <w:pPr>
              <w:jc w:val="center"/>
              <w:rPr>
                <w:rFonts w:ascii="標楷體" w:eastAsia="標楷體" w:hAnsi="標楷體"/>
              </w:rPr>
            </w:pPr>
            <w:r>
              <w:rPr>
                <w:rFonts w:ascii="標楷體" w:eastAsia="標楷體" w:hAnsi="標楷體" w:hint="eastAsia"/>
                <w:lang w:eastAsia="zh-HK"/>
              </w:rPr>
              <w:t>功能說明</w:t>
            </w:r>
          </w:p>
        </w:tc>
      </w:tr>
      <w:tr w:rsidR="00253E4B" w:rsidRPr="00CF124E" w14:paraId="1CB554FD" w14:textId="77777777" w:rsidTr="0046758B">
        <w:tc>
          <w:tcPr>
            <w:tcW w:w="851" w:type="dxa"/>
          </w:tcPr>
          <w:p w14:paraId="2F019545" w14:textId="77777777" w:rsidR="00253E4B" w:rsidRPr="00F5236F" w:rsidRDefault="00253E4B" w:rsidP="0046758B">
            <w:pPr>
              <w:jc w:val="center"/>
              <w:rPr>
                <w:rFonts w:ascii="標楷體" w:eastAsia="標楷體" w:hAnsi="標楷體"/>
                <w:lang w:eastAsia="zh-HK"/>
              </w:rPr>
            </w:pPr>
            <w:r>
              <w:rPr>
                <w:rFonts w:ascii="標楷體" w:eastAsia="標楷體" w:hAnsi="標楷體" w:hint="eastAsia"/>
              </w:rPr>
              <w:t>1</w:t>
            </w:r>
          </w:p>
        </w:tc>
        <w:tc>
          <w:tcPr>
            <w:tcW w:w="2126" w:type="dxa"/>
          </w:tcPr>
          <w:p w14:paraId="6AC83894" w14:textId="685C8881" w:rsidR="00253E4B" w:rsidRDefault="00253E4B" w:rsidP="0046758B">
            <w:pPr>
              <w:rPr>
                <w:rFonts w:ascii="標楷體" w:eastAsia="標楷體" w:hAnsi="標楷體"/>
                <w:lang w:eastAsia="zh-HK"/>
              </w:rPr>
            </w:pPr>
            <w:r>
              <w:rPr>
                <w:rFonts w:ascii="標楷體" w:eastAsia="標楷體" w:hAnsi="標楷體" w:hint="eastAsia"/>
                <w:lang w:eastAsia="zh-HK"/>
              </w:rPr>
              <w:t>新增</w:t>
            </w:r>
          </w:p>
        </w:tc>
        <w:tc>
          <w:tcPr>
            <w:tcW w:w="7033" w:type="dxa"/>
          </w:tcPr>
          <w:p w14:paraId="40B24F4C" w14:textId="10F4FF6C" w:rsidR="00A71EEE" w:rsidRPr="0021073C" w:rsidRDefault="00A71EEE" w:rsidP="00A71EEE">
            <w:pPr>
              <w:rPr>
                <w:rFonts w:eastAsia="標楷體"/>
                <w:lang w:eastAsia="zh-HK"/>
              </w:rPr>
            </w:pPr>
            <w:r w:rsidRPr="0021073C">
              <w:rPr>
                <w:rFonts w:eastAsia="標楷體" w:hint="eastAsia"/>
              </w:rPr>
              <w:t>1.</w:t>
            </w:r>
            <w:r w:rsidRPr="0021073C">
              <w:rPr>
                <w:rFonts w:eastAsia="標楷體" w:hint="eastAsia"/>
              </w:rPr>
              <w:t>【</w:t>
            </w:r>
            <w:r w:rsidRPr="0021073C">
              <w:rPr>
                <w:rFonts w:eastAsia="標楷體"/>
                <w:lang w:eastAsia="zh-HK"/>
              </w:rPr>
              <w:t>L</w:t>
            </w:r>
            <w:r w:rsidRPr="0021073C">
              <w:rPr>
                <w:rFonts w:eastAsia="標楷體"/>
              </w:rPr>
              <w:t>6041</w:t>
            </w:r>
            <w:r w:rsidRPr="0021073C">
              <w:rPr>
                <w:rFonts w:eastAsia="標楷體"/>
              </w:rPr>
              <w:t>使用者資料查詢</w:t>
            </w:r>
            <w:r w:rsidRPr="0021073C">
              <w:rPr>
                <w:rFonts w:eastAsia="標楷體" w:hint="eastAsia"/>
              </w:rPr>
              <w:t>】</w:t>
            </w:r>
            <w:r w:rsidRPr="0021073C">
              <w:rPr>
                <w:rFonts w:eastAsia="標楷體"/>
                <w:lang w:eastAsia="zh-HK"/>
              </w:rPr>
              <w:t>功能</w:t>
            </w:r>
            <w:r w:rsidRPr="0021073C">
              <w:rPr>
                <w:rFonts w:eastAsia="標楷體" w:hint="eastAsia"/>
              </w:rPr>
              <w:t>點「</w:t>
            </w:r>
            <w:r w:rsidRPr="0021073C">
              <w:rPr>
                <w:rFonts w:eastAsia="標楷體"/>
                <w:lang w:eastAsia="zh-HK"/>
              </w:rPr>
              <w:t>新增</w:t>
            </w:r>
            <w:r w:rsidRPr="0021073C">
              <w:rPr>
                <w:rFonts w:eastAsia="標楷體" w:hint="eastAsia"/>
              </w:rPr>
              <w:t>」</w:t>
            </w:r>
            <w:r w:rsidRPr="0021073C">
              <w:rPr>
                <w:rFonts w:eastAsia="標楷體"/>
                <w:lang w:eastAsia="zh-HK"/>
              </w:rPr>
              <w:t>時顯示</w:t>
            </w:r>
            <w:r w:rsidRPr="0021073C">
              <w:rPr>
                <w:rFonts w:eastAsia="標楷體" w:hint="eastAsia"/>
              </w:rPr>
              <w:t>。</w:t>
            </w:r>
          </w:p>
          <w:p w14:paraId="1E2F6EAB" w14:textId="27CADFE0" w:rsidR="00253E4B" w:rsidRPr="0021073C" w:rsidRDefault="00A71EEE" w:rsidP="00A71EEE">
            <w:pPr>
              <w:rPr>
                <w:rFonts w:eastAsia="標楷體"/>
                <w:lang w:eastAsia="zh-HK"/>
              </w:rPr>
            </w:pPr>
            <w:r w:rsidRPr="0021073C">
              <w:rPr>
                <w:rFonts w:eastAsia="標楷體" w:hint="eastAsia"/>
              </w:rPr>
              <w:lastRenderedPageBreak/>
              <w:t>2.</w:t>
            </w:r>
            <w:r w:rsidRPr="0021073C">
              <w:rPr>
                <w:rFonts w:eastAsia="標楷體"/>
                <w:lang w:eastAsia="zh-HK"/>
              </w:rPr>
              <w:t>執行新增使用者資料</w:t>
            </w:r>
            <w:r w:rsidRPr="0021073C">
              <w:rPr>
                <w:rFonts w:eastAsia="標楷體" w:hint="eastAsia"/>
              </w:rPr>
              <w:t>。</w:t>
            </w:r>
          </w:p>
        </w:tc>
      </w:tr>
      <w:tr w:rsidR="00CF124E" w:rsidRPr="00EF520F" w14:paraId="0B57F3F2" w14:textId="77777777" w:rsidTr="0046758B">
        <w:tc>
          <w:tcPr>
            <w:tcW w:w="851" w:type="dxa"/>
          </w:tcPr>
          <w:p w14:paraId="2F119458" w14:textId="2702EF8C" w:rsidR="00CF124E" w:rsidRDefault="00CF124E" w:rsidP="0046758B">
            <w:pPr>
              <w:jc w:val="center"/>
              <w:rPr>
                <w:rFonts w:ascii="標楷體" w:eastAsia="標楷體" w:hAnsi="標楷體"/>
              </w:rPr>
            </w:pPr>
            <w:r>
              <w:rPr>
                <w:rFonts w:ascii="標楷體" w:eastAsia="標楷體" w:hAnsi="標楷體" w:hint="eastAsia"/>
              </w:rPr>
              <w:lastRenderedPageBreak/>
              <w:t>2</w:t>
            </w:r>
          </w:p>
        </w:tc>
        <w:tc>
          <w:tcPr>
            <w:tcW w:w="2126" w:type="dxa"/>
          </w:tcPr>
          <w:p w14:paraId="5074C3D7" w14:textId="6E138920" w:rsidR="00CF124E" w:rsidRDefault="00EF520F" w:rsidP="0046758B">
            <w:pPr>
              <w:rPr>
                <w:rFonts w:ascii="標楷體" w:eastAsia="標楷體" w:hAnsi="標楷體"/>
                <w:lang w:eastAsia="zh-HK"/>
              </w:rPr>
            </w:pPr>
            <w:r>
              <w:rPr>
                <w:rFonts w:ascii="標楷體" w:eastAsia="標楷體" w:hAnsi="標楷體" w:hint="eastAsia"/>
                <w:lang w:eastAsia="zh-HK"/>
              </w:rPr>
              <w:t>修改</w:t>
            </w:r>
          </w:p>
        </w:tc>
        <w:tc>
          <w:tcPr>
            <w:tcW w:w="7033" w:type="dxa"/>
          </w:tcPr>
          <w:p w14:paraId="30C86723" w14:textId="58E72EC7" w:rsidR="00A71EEE" w:rsidRPr="0021073C" w:rsidRDefault="00A71EEE" w:rsidP="00A71EEE">
            <w:pPr>
              <w:rPr>
                <w:rFonts w:eastAsia="標楷體"/>
                <w:lang w:eastAsia="zh-HK"/>
              </w:rPr>
            </w:pPr>
            <w:r w:rsidRPr="0021073C">
              <w:rPr>
                <w:rFonts w:eastAsia="標楷體" w:hint="eastAsia"/>
              </w:rPr>
              <w:t>1.</w:t>
            </w:r>
            <w:r w:rsidRPr="0021073C">
              <w:rPr>
                <w:rFonts w:eastAsia="標楷體" w:hint="eastAsia"/>
              </w:rPr>
              <w:t>【</w:t>
            </w:r>
            <w:r w:rsidRPr="0021073C">
              <w:rPr>
                <w:rFonts w:eastAsia="標楷體"/>
                <w:lang w:eastAsia="zh-HK"/>
              </w:rPr>
              <w:t>L</w:t>
            </w:r>
            <w:r w:rsidRPr="0021073C">
              <w:rPr>
                <w:rFonts w:eastAsia="標楷體"/>
              </w:rPr>
              <w:t>6041</w:t>
            </w:r>
            <w:r w:rsidRPr="0021073C">
              <w:rPr>
                <w:rFonts w:eastAsia="標楷體"/>
              </w:rPr>
              <w:t>使用者資料查詢</w:t>
            </w:r>
            <w:r w:rsidRPr="0021073C">
              <w:rPr>
                <w:rFonts w:eastAsia="標楷體" w:hint="eastAsia"/>
              </w:rPr>
              <w:t>】</w:t>
            </w:r>
            <w:r w:rsidRPr="0021073C">
              <w:rPr>
                <w:rFonts w:eastAsia="標楷體"/>
                <w:lang w:eastAsia="zh-HK"/>
              </w:rPr>
              <w:t>功能</w:t>
            </w:r>
            <w:r w:rsidRPr="0021073C">
              <w:rPr>
                <w:rFonts w:eastAsia="標楷體" w:hint="eastAsia"/>
              </w:rPr>
              <w:t>點「</w:t>
            </w:r>
            <w:r w:rsidRPr="0021073C">
              <w:rPr>
                <w:rFonts w:ascii="標楷體" w:eastAsia="標楷體" w:hAnsi="標楷體" w:hint="eastAsia"/>
                <w:lang w:eastAsia="zh-HK"/>
              </w:rPr>
              <w:t>修改</w:t>
            </w:r>
            <w:r w:rsidRPr="0021073C">
              <w:rPr>
                <w:rFonts w:eastAsia="標楷體" w:hint="eastAsia"/>
              </w:rPr>
              <w:t>」</w:t>
            </w:r>
            <w:r w:rsidRPr="0021073C">
              <w:rPr>
                <w:rFonts w:eastAsia="標楷體"/>
                <w:lang w:eastAsia="zh-HK"/>
              </w:rPr>
              <w:t>時顯示</w:t>
            </w:r>
            <w:r w:rsidRPr="0021073C">
              <w:rPr>
                <w:rFonts w:eastAsia="標楷體" w:hint="eastAsia"/>
              </w:rPr>
              <w:t>。</w:t>
            </w:r>
          </w:p>
          <w:p w14:paraId="2A8A0113" w14:textId="11D5A495" w:rsidR="00CF124E" w:rsidRPr="0021073C" w:rsidRDefault="00A71EEE" w:rsidP="0046758B">
            <w:pPr>
              <w:rPr>
                <w:rFonts w:ascii="標楷體" w:eastAsia="標楷體" w:hAnsi="標楷體"/>
                <w:lang w:eastAsia="zh-HK"/>
              </w:rPr>
            </w:pPr>
            <w:r w:rsidRPr="0021073C">
              <w:rPr>
                <w:rFonts w:ascii="標楷體" w:eastAsia="標楷體" w:hAnsi="標楷體" w:hint="eastAsia"/>
              </w:rPr>
              <w:t>2.</w:t>
            </w:r>
            <w:r w:rsidR="00EF520F" w:rsidRPr="0021073C">
              <w:rPr>
                <w:rFonts w:ascii="標楷體" w:eastAsia="標楷體" w:hAnsi="標楷體" w:hint="eastAsia"/>
                <w:lang w:eastAsia="zh-HK"/>
              </w:rPr>
              <w:t>功能修改時顯示</w:t>
            </w:r>
            <w:r w:rsidR="00EF520F" w:rsidRPr="0021073C">
              <w:rPr>
                <w:rFonts w:ascii="標楷體" w:eastAsia="標楷體" w:hAnsi="標楷體" w:hint="eastAsia"/>
              </w:rPr>
              <w:t>,</w:t>
            </w:r>
            <w:r w:rsidR="005F1A48" w:rsidRPr="0021073C">
              <w:rPr>
                <w:rFonts w:ascii="標楷體" w:eastAsia="標楷體" w:hAnsi="標楷體" w:hint="eastAsia"/>
                <w:lang w:eastAsia="zh-HK"/>
              </w:rPr>
              <w:t>執行</w:t>
            </w:r>
            <w:r w:rsidR="00EF520F" w:rsidRPr="0021073C">
              <w:rPr>
                <w:rFonts w:ascii="標楷體" w:eastAsia="標楷體" w:hAnsi="標楷體" w:hint="eastAsia"/>
                <w:lang w:eastAsia="zh-HK"/>
              </w:rPr>
              <w:t>修改使用者資料</w:t>
            </w:r>
          </w:p>
        </w:tc>
      </w:tr>
      <w:tr w:rsidR="00EF520F" w:rsidRPr="00EF520F" w14:paraId="075CAAA2" w14:textId="77777777" w:rsidTr="0046758B">
        <w:tc>
          <w:tcPr>
            <w:tcW w:w="851" w:type="dxa"/>
          </w:tcPr>
          <w:p w14:paraId="3F787E65" w14:textId="176B19AA" w:rsidR="00EF520F" w:rsidRDefault="00EF520F" w:rsidP="0046758B">
            <w:pPr>
              <w:jc w:val="center"/>
              <w:rPr>
                <w:rFonts w:ascii="標楷體" w:eastAsia="標楷體" w:hAnsi="標楷體"/>
              </w:rPr>
            </w:pPr>
            <w:r>
              <w:rPr>
                <w:rFonts w:ascii="標楷體" w:eastAsia="標楷體" w:hAnsi="標楷體" w:hint="eastAsia"/>
              </w:rPr>
              <w:t>3</w:t>
            </w:r>
          </w:p>
        </w:tc>
        <w:tc>
          <w:tcPr>
            <w:tcW w:w="2126" w:type="dxa"/>
          </w:tcPr>
          <w:p w14:paraId="0C95CF92" w14:textId="6E4B580C" w:rsidR="00EF520F" w:rsidRDefault="00EF520F" w:rsidP="0046758B">
            <w:pPr>
              <w:rPr>
                <w:rFonts w:ascii="標楷體" w:eastAsia="標楷體" w:hAnsi="標楷體"/>
                <w:lang w:eastAsia="zh-HK"/>
              </w:rPr>
            </w:pPr>
            <w:r>
              <w:rPr>
                <w:rFonts w:ascii="標楷體" w:eastAsia="標楷體" w:hAnsi="標楷體" w:hint="eastAsia"/>
                <w:lang w:eastAsia="zh-HK"/>
              </w:rPr>
              <w:t>刪</w:t>
            </w:r>
            <w:r>
              <w:rPr>
                <w:rFonts w:ascii="標楷體" w:eastAsia="標楷體" w:hAnsi="標楷體" w:hint="eastAsia"/>
              </w:rPr>
              <w:t>除</w:t>
            </w:r>
          </w:p>
        </w:tc>
        <w:tc>
          <w:tcPr>
            <w:tcW w:w="7033" w:type="dxa"/>
          </w:tcPr>
          <w:p w14:paraId="051162A4" w14:textId="7C2774A9" w:rsidR="00A71EEE" w:rsidRPr="0021073C" w:rsidRDefault="00A71EEE" w:rsidP="0046758B">
            <w:pPr>
              <w:rPr>
                <w:rFonts w:eastAsia="標楷體"/>
              </w:rPr>
            </w:pPr>
            <w:r w:rsidRPr="0021073C">
              <w:rPr>
                <w:rFonts w:eastAsia="標楷體" w:hint="eastAsia"/>
              </w:rPr>
              <w:t>1.</w:t>
            </w:r>
            <w:r w:rsidRPr="0021073C">
              <w:rPr>
                <w:rFonts w:eastAsia="標楷體" w:hint="eastAsia"/>
              </w:rPr>
              <w:t>【</w:t>
            </w:r>
            <w:r w:rsidRPr="0021073C">
              <w:rPr>
                <w:rFonts w:eastAsia="標楷體"/>
                <w:lang w:eastAsia="zh-HK"/>
              </w:rPr>
              <w:t>L</w:t>
            </w:r>
            <w:r w:rsidRPr="0021073C">
              <w:rPr>
                <w:rFonts w:eastAsia="標楷體"/>
              </w:rPr>
              <w:t>6041</w:t>
            </w:r>
            <w:r w:rsidRPr="0021073C">
              <w:rPr>
                <w:rFonts w:eastAsia="標楷體"/>
              </w:rPr>
              <w:t>使用者資料查詢</w:t>
            </w:r>
            <w:r w:rsidRPr="0021073C">
              <w:rPr>
                <w:rFonts w:eastAsia="標楷體" w:hint="eastAsia"/>
              </w:rPr>
              <w:t>】</w:t>
            </w:r>
            <w:r w:rsidRPr="0021073C">
              <w:rPr>
                <w:rFonts w:eastAsia="標楷體"/>
                <w:lang w:eastAsia="zh-HK"/>
              </w:rPr>
              <w:t>功能</w:t>
            </w:r>
            <w:r w:rsidRPr="0021073C">
              <w:rPr>
                <w:rFonts w:eastAsia="標楷體" w:hint="eastAsia"/>
              </w:rPr>
              <w:t>點「</w:t>
            </w:r>
            <w:r w:rsidRPr="0021073C">
              <w:rPr>
                <w:rFonts w:ascii="標楷體" w:eastAsia="標楷體" w:hAnsi="標楷體" w:hint="eastAsia"/>
                <w:lang w:eastAsia="zh-HK"/>
              </w:rPr>
              <w:t>刪</w:t>
            </w:r>
            <w:r w:rsidRPr="0021073C">
              <w:rPr>
                <w:rFonts w:ascii="標楷體" w:eastAsia="標楷體" w:hAnsi="標楷體" w:hint="eastAsia"/>
              </w:rPr>
              <w:t>除</w:t>
            </w:r>
            <w:r w:rsidRPr="0021073C">
              <w:rPr>
                <w:rFonts w:eastAsia="標楷體" w:hint="eastAsia"/>
              </w:rPr>
              <w:t>」</w:t>
            </w:r>
            <w:r w:rsidRPr="0021073C">
              <w:rPr>
                <w:rFonts w:eastAsia="標楷體"/>
                <w:lang w:eastAsia="zh-HK"/>
              </w:rPr>
              <w:t>時顯示</w:t>
            </w:r>
            <w:r w:rsidRPr="0021073C">
              <w:rPr>
                <w:rFonts w:eastAsia="標楷體" w:hint="eastAsia"/>
              </w:rPr>
              <w:t>。</w:t>
            </w:r>
          </w:p>
          <w:p w14:paraId="6A48D693" w14:textId="421E37A3" w:rsidR="00EF520F" w:rsidRPr="0021073C" w:rsidRDefault="00A71EEE" w:rsidP="0046758B">
            <w:pPr>
              <w:rPr>
                <w:rFonts w:ascii="標楷體" w:eastAsia="標楷體" w:hAnsi="標楷體"/>
                <w:lang w:eastAsia="zh-HK"/>
              </w:rPr>
            </w:pPr>
            <w:r w:rsidRPr="0021073C">
              <w:rPr>
                <w:rFonts w:ascii="標楷體" w:eastAsia="標楷體" w:hAnsi="標楷體" w:hint="eastAsia"/>
              </w:rPr>
              <w:t>2.</w:t>
            </w:r>
            <w:r w:rsidR="00EF520F" w:rsidRPr="0021073C">
              <w:rPr>
                <w:rFonts w:ascii="標楷體" w:eastAsia="標楷體" w:hAnsi="標楷體" w:hint="eastAsia"/>
                <w:lang w:eastAsia="zh-HK"/>
              </w:rPr>
              <w:t>功能查詢時顯示</w:t>
            </w:r>
            <w:r w:rsidR="00EF520F" w:rsidRPr="0021073C">
              <w:rPr>
                <w:rFonts w:ascii="標楷體" w:eastAsia="標楷體" w:hAnsi="標楷體" w:hint="eastAsia"/>
              </w:rPr>
              <w:t>,</w:t>
            </w:r>
            <w:r w:rsidR="005F1A48" w:rsidRPr="0021073C">
              <w:rPr>
                <w:rFonts w:ascii="標楷體" w:eastAsia="標楷體" w:hAnsi="標楷體" w:hint="eastAsia"/>
                <w:lang w:eastAsia="zh-HK"/>
              </w:rPr>
              <w:t>執行</w:t>
            </w:r>
            <w:r w:rsidR="00EF520F" w:rsidRPr="0021073C">
              <w:rPr>
                <w:rFonts w:ascii="標楷體" w:eastAsia="標楷體" w:hAnsi="標楷體" w:hint="eastAsia"/>
                <w:lang w:eastAsia="zh-HK"/>
              </w:rPr>
              <w:t>刪</w:t>
            </w:r>
            <w:r w:rsidR="00EF520F" w:rsidRPr="0021073C">
              <w:rPr>
                <w:rFonts w:ascii="標楷體" w:eastAsia="標楷體" w:hAnsi="標楷體" w:hint="eastAsia"/>
              </w:rPr>
              <w:t>除</w:t>
            </w:r>
            <w:r w:rsidR="00EF520F" w:rsidRPr="0021073C">
              <w:rPr>
                <w:rFonts w:ascii="標楷體" w:eastAsia="標楷體" w:hAnsi="標楷體" w:hint="eastAsia"/>
                <w:lang w:eastAsia="zh-HK"/>
              </w:rPr>
              <w:t>使用者資料</w:t>
            </w:r>
          </w:p>
        </w:tc>
      </w:tr>
      <w:tr w:rsidR="00253E4B" w:rsidRPr="00F5236F" w14:paraId="4814B391" w14:textId="77777777" w:rsidTr="0046758B">
        <w:tc>
          <w:tcPr>
            <w:tcW w:w="851" w:type="dxa"/>
          </w:tcPr>
          <w:p w14:paraId="738A3098" w14:textId="23D4AF1D" w:rsidR="00253E4B" w:rsidRDefault="00EF520F" w:rsidP="0046758B">
            <w:pPr>
              <w:jc w:val="center"/>
              <w:rPr>
                <w:rFonts w:ascii="標楷體" w:eastAsia="標楷體" w:hAnsi="標楷體"/>
              </w:rPr>
            </w:pPr>
            <w:r>
              <w:rPr>
                <w:rFonts w:ascii="標楷體" w:eastAsia="標楷體" w:hAnsi="標楷體" w:hint="eastAsia"/>
              </w:rPr>
              <w:t>4</w:t>
            </w:r>
          </w:p>
        </w:tc>
        <w:tc>
          <w:tcPr>
            <w:tcW w:w="2126" w:type="dxa"/>
          </w:tcPr>
          <w:p w14:paraId="17772A63" w14:textId="77777777" w:rsidR="00253E4B" w:rsidRDefault="00253E4B" w:rsidP="0046758B">
            <w:pPr>
              <w:rPr>
                <w:rFonts w:ascii="標楷體" w:eastAsia="標楷體" w:hAnsi="標楷體"/>
                <w:lang w:eastAsia="zh-HK"/>
              </w:rPr>
            </w:pPr>
            <w:r>
              <w:rPr>
                <w:rFonts w:ascii="標楷體" w:eastAsia="標楷體" w:hAnsi="標楷體" w:hint="eastAsia"/>
                <w:lang w:eastAsia="zh-HK"/>
              </w:rPr>
              <w:t>離開</w:t>
            </w:r>
          </w:p>
        </w:tc>
        <w:tc>
          <w:tcPr>
            <w:tcW w:w="7033" w:type="dxa"/>
          </w:tcPr>
          <w:p w14:paraId="51A1D27C" w14:textId="77777777" w:rsidR="00253E4B" w:rsidRDefault="00253E4B" w:rsidP="0046758B">
            <w:pPr>
              <w:rPr>
                <w:rFonts w:ascii="標楷體" w:eastAsia="標楷體" w:hAnsi="標楷體"/>
                <w:lang w:eastAsia="zh-HK"/>
              </w:rPr>
            </w:pPr>
            <w:r>
              <w:rPr>
                <w:rFonts w:ascii="標楷體" w:eastAsia="標楷體" w:hAnsi="標楷體" w:hint="eastAsia"/>
                <w:lang w:eastAsia="zh-HK"/>
              </w:rPr>
              <w:t>關閉此查詢畫面</w:t>
            </w:r>
          </w:p>
        </w:tc>
      </w:tr>
      <w:tr w:rsidR="005F1A48" w:rsidRPr="00F5236F" w14:paraId="4FF40AB4" w14:textId="77777777" w:rsidTr="0046758B">
        <w:tc>
          <w:tcPr>
            <w:tcW w:w="851" w:type="dxa"/>
          </w:tcPr>
          <w:p w14:paraId="25F7D78A" w14:textId="22D5656E" w:rsidR="005F1A48" w:rsidRDefault="005F1A48" w:rsidP="0046758B">
            <w:pPr>
              <w:jc w:val="center"/>
              <w:rPr>
                <w:rFonts w:ascii="標楷體" w:eastAsia="標楷體" w:hAnsi="標楷體"/>
              </w:rPr>
            </w:pPr>
            <w:r>
              <w:rPr>
                <w:rFonts w:ascii="標楷體" w:eastAsia="標楷體" w:hAnsi="標楷體" w:hint="eastAsia"/>
              </w:rPr>
              <w:t>5</w:t>
            </w:r>
          </w:p>
        </w:tc>
        <w:tc>
          <w:tcPr>
            <w:tcW w:w="2126" w:type="dxa"/>
          </w:tcPr>
          <w:p w14:paraId="30147D0F" w14:textId="7D264FDC" w:rsidR="005F1A48" w:rsidRDefault="005F1A48" w:rsidP="0046758B">
            <w:pPr>
              <w:rPr>
                <w:rFonts w:ascii="標楷體" w:eastAsia="標楷體" w:hAnsi="標楷體"/>
                <w:lang w:eastAsia="zh-HK"/>
              </w:rPr>
            </w:pPr>
            <w:r>
              <w:rPr>
                <w:rFonts w:ascii="標楷體" w:eastAsia="標楷體" w:hAnsi="標楷體" w:hint="eastAsia"/>
                <w:lang w:eastAsia="zh-HK"/>
              </w:rPr>
              <w:t>重新交易</w:t>
            </w:r>
          </w:p>
        </w:tc>
        <w:tc>
          <w:tcPr>
            <w:tcW w:w="7033" w:type="dxa"/>
          </w:tcPr>
          <w:p w14:paraId="1D0E7D92" w14:textId="066684CB" w:rsidR="005F1A48" w:rsidRDefault="005F1A48" w:rsidP="00792710">
            <w:pPr>
              <w:rPr>
                <w:rFonts w:ascii="標楷體" w:eastAsia="標楷體" w:hAnsi="標楷體"/>
                <w:lang w:eastAsia="zh-HK"/>
              </w:rPr>
            </w:pPr>
            <w:r>
              <w:rPr>
                <w:rFonts w:ascii="標楷體" w:eastAsia="標楷體" w:hAnsi="標楷體" w:hint="eastAsia"/>
                <w:lang w:eastAsia="zh-HK"/>
              </w:rPr>
              <w:t>功能新增且交易成功時顯示</w:t>
            </w:r>
            <w:r>
              <w:rPr>
                <w:rFonts w:ascii="標楷體" w:eastAsia="標楷體" w:hAnsi="標楷體" w:hint="eastAsia"/>
              </w:rPr>
              <w:t>,</w:t>
            </w:r>
            <w:r>
              <w:rPr>
                <w:rFonts w:ascii="標楷體" w:eastAsia="標楷體" w:hAnsi="標楷體" w:hint="eastAsia"/>
                <w:lang w:eastAsia="zh-HK"/>
              </w:rPr>
              <w:t>重新</w:t>
            </w:r>
            <w:r w:rsidR="00792710">
              <w:rPr>
                <w:rFonts w:ascii="標楷體" w:eastAsia="標楷體" w:hAnsi="標楷體" w:hint="eastAsia"/>
                <w:lang w:eastAsia="zh-HK"/>
              </w:rPr>
              <w:t>輸入另一筆新增使用者資料</w:t>
            </w:r>
          </w:p>
        </w:tc>
      </w:tr>
    </w:tbl>
    <w:p w14:paraId="630EADC2" w14:textId="5778276C" w:rsidR="00253E4B" w:rsidRDefault="00253E4B" w:rsidP="00253E4B"/>
    <w:p w14:paraId="378D301A" w14:textId="6BF29C4A" w:rsidR="007039AA" w:rsidRDefault="007039AA" w:rsidP="00253E4B"/>
    <w:p w14:paraId="5562C568" w14:textId="77777777" w:rsidR="007039AA" w:rsidRPr="00F5236F" w:rsidRDefault="007039AA" w:rsidP="00253E4B"/>
    <w:p w14:paraId="394F4049" w14:textId="77777777" w:rsidR="00B612ED" w:rsidRPr="00253E4B" w:rsidRDefault="00B612ED" w:rsidP="00B612ED"/>
    <w:p w14:paraId="306209D6" w14:textId="77777777" w:rsidR="00934FE7" w:rsidRPr="00362205" w:rsidRDefault="000C7737" w:rsidP="00D01BCC">
      <w:pPr>
        <w:pStyle w:val="a"/>
      </w:pPr>
      <w:r>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1602"/>
        <w:gridCol w:w="992"/>
        <w:gridCol w:w="1489"/>
        <w:gridCol w:w="623"/>
        <w:gridCol w:w="666"/>
        <w:gridCol w:w="2856"/>
      </w:tblGrid>
      <w:tr w:rsidR="00B612ED" w:rsidRPr="00847BB7" w14:paraId="137747D6" w14:textId="77777777" w:rsidTr="007039AA">
        <w:trPr>
          <w:trHeight w:val="388"/>
          <w:tblHeader/>
          <w:jc w:val="center"/>
        </w:trPr>
        <w:tc>
          <w:tcPr>
            <w:tcW w:w="456" w:type="dxa"/>
            <w:vMerge w:val="restart"/>
            <w:shd w:val="clear" w:color="auto" w:fill="D9D9D9" w:themeFill="background1" w:themeFillShade="D9"/>
          </w:tcPr>
          <w:p w14:paraId="3C201E00" w14:textId="77777777" w:rsidR="00B612ED" w:rsidRPr="00847BB7" w:rsidRDefault="00B612ED" w:rsidP="00934FE7">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hemeFill="background1" w:themeFillShade="D9"/>
          </w:tcPr>
          <w:p w14:paraId="372BB5E0" w14:textId="77777777" w:rsidR="00B612ED" w:rsidRPr="00847BB7" w:rsidRDefault="00B612ED" w:rsidP="00934FE7">
            <w:pPr>
              <w:rPr>
                <w:rFonts w:ascii="標楷體" w:eastAsia="標楷體" w:hAnsi="標楷體"/>
              </w:rPr>
            </w:pPr>
            <w:r w:rsidRPr="00847BB7">
              <w:rPr>
                <w:rFonts w:ascii="標楷體" w:eastAsia="標楷體" w:hAnsi="標楷體"/>
              </w:rPr>
              <w:t>欄位</w:t>
            </w:r>
          </w:p>
        </w:tc>
        <w:tc>
          <w:tcPr>
            <w:tcW w:w="5372" w:type="dxa"/>
            <w:gridSpan w:val="5"/>
            <w:shd w:val="clear" w:color="auto" w:fill="D9D9D9" w:themeFill="background1" w:themeFillShade="D9"/>
          </w:tcPr>
          <w:p w14:paraId="22ED1DFB" w14:textId="77777777" w:rsidR="00B612ED" w:rsidRPr="00847BB7" w:rsidRDefault="00B612ED" w:rsidP="00B612ED">
            <w:pPr>
              <w:jc w:val="center"/>
              <w:rPr>
                <w:rFonts w:ascii="標楷體" w:eastAsia="標楷體" w:hAnsi="標楷體"/>
              </w:rPr>
            </w:pPr>
            <w:r w:rsidRPr="00847BB7">
              <w:rPr>
                <w:rFonts w:ascii="標楷體" w:eastAsia="標楷體" w:hAnsi="標楷體"/>
              </w:rPr>
              <w:t>說明</w:t>
            </w:r>
          </w:p>
        </w:tc>
        <w:tc>
          <w:tcPr>
            <w:tcW w:w="2856" w:type="dxa"/>
            <w:vMerge w:val="restart"/>
            <w:shd w:val="clear" w:color="auto" w:fill="D9D9D9" w:themeFill="background1" w:themeFillShade="D9"/>
          </w:tcPr>
          <w:p w14:paraId="7DA3E439" w14:textId="77777777" w:rsidR="00B612ED" w:rsidRPr="00847BB7" w:rsidRDefault="00B612ED" w:rsidP="00934FE7">
            <w:pPr>
              <w:rPr>
                <w:rFonts w:ascii="標楷體" w:eastAsia="標楷體" w:hAnsi="標楷體"/>
              </w:rPr>
            </w:pPr>
            <w:r w:rsidRPr="00847BB7">
              <w:rPr>
                <w:rFonts w:ascii="標楷體" w:eastAsia="標楷體" w:hAnsi="標楷體"/>
              </w:rPr>
              <w:t>處理邏輯及注意事項</w:t>
            </w:r>
          </w:p>
        </w:tc>
      </w:tr>
      <w:tr w:rsidR="005B01CF" w:rsidRPr="00847BB7" w14:paraId="6FD62AB8" w14:textId="77777777" w:rsidTr="007039AA">
        <w:trPr>
          <w:trHeight w:val="244"/>
          <w:tblHeader/>
          <w:jc w:val="center"/>
        </w:trPr>
        <w:tc>
          <w:tcPr>
            <w:tcW w:w="456" w:type="dxa"/>
            <w:vMerge/>
            <w:shd w:val="clear" w:color="auto" w:fill="D9D9D9" w:themeFill="background1" w:themeFillShade="D9"/>
          </w:tcPr>
          <w:p w14:paraId="620B8A39" w14:textId="77777777" w:rsidR="00B612ED" w:rsidRPr="00847BB7" w:rsidRDefault="00B612ED" w:rsidP="00934FE7">
            <w:pPr>
              <w:rPr>
                <w:rFonts w:ascii="標楷體" w:eastAsia="標楷體" w:hAnsi="標楷體"/>
              </w:rPr>
            </w:pPr>
          </w:p>
        </w:tc>
        <w:tc>
          <w:tcPr>
            <w:tcW w:w="1736" w:type="dxa"/>
            <w:vMerge/>
            <w:shd w:val="clear" w:color="auto" w:fill="D9D9D9" w:themeFill="background1" w:themeFillShade="D9"/>
          </w:tcPr>
          <w:p w14:paraId="6FC2905C" w14:textId="77777777" w:rsidR="00B612ED" w:rsidRPr="00847BB7" w:rsidRDefault="00B612ED" w:rsidP="00934FE7">
            <w:pPr>
              <w:rPr>
                <w:rFonts w:ascii="標楷體" w:eastAsia="標楷體" w:hAnsi="標楷體"/>
              </w:rPr>
            </w:pPr>
          </w:p>
        </w:tc>
        <w:tc>
          <w:tcPr>
            <w:tcW w:w="1602" w:type="dxa"/>
            <w:shd w:val="clear" w:color="auto" w:fill="D9D9D9" w:themeFill="background1" w:themeFillShade="D9"/>
          </w:tcPr>
          <w:p w14:paraId="16290998" w14:textId="77777777" w:rsidR="00B612ED" w:rsidRPr="00847BB7" w:rsidRDefault="00B612ED" w:rsidP="00934FE7">
            <w:pPr>
              <w:rPr>
                <w:rFonts w:ascii="標楷體" w:eastAsia="標楷體" w:hAnsi="標楷體"/>
              </w:rPr>
            </w:pPr>
            <w:r w:rsidRPr="00847BB7">
              <w:rPr>
                <w:rFonts w:ascii="標楷體" w:eastAsia="標楷體" w:hAnsi="標楷體" w:hint="eastAsia"/>
              </w:rPr>
              <w:t>資料型態長度</w:t>
            </w:r>
          </w:p>
        </w:tc>
        <w:tc>
          <w:tcPr>
            <w:tcW w:w="992" w:type="dxa"/>
            <w:shd w:val="clear" w:color="auto" w:fill="D9D9D9" w:themeFill="background1" w:themeFillShade="D9"/>
          </w:tcPr>
          <w:p w14:paraId="3F61BC8C" w14:textId="77777777" w:rsidR="00B612ED" w:rsidRPr="00847BB7" w:rsidRDefault="00B612ED" w:rsidP="00934FE7">
            <w:pPr>
              <w:rPr>
                <w:rFonts w:ascii="標楷體" w:eastAsia="標楷體" w:hAnsi="標楷體"/>
              </w:rPr>
            </w:pPr>
            <w:r w:rsidRPr="00847BB7">
              <w:rPr>
                <w:rFonts w:ascii="標楷體" w:eastAsia="標楷體" w:hAnsi="標楷體"/>
              </w:rPr>
              <w:t>預設值</w:t>
            </w:r>
          </w:p>
        </w:tc>
        <w:tc>
          <w:tcPr>
            <w:tcW w:w="1489" w:type="dxa"/>
            <w:shd w:val="clear" w:color="auto" w:fill="D9D9D9" w:themeFill="background1" w:themeFillShade="D9"/>
          </w:tcPr>
          <w:p w14:paraId="238B26C5" w14:textId="77777777" w:rsidR="00B612ED" w:rsidRPr="00847BB7" w:rsidRDefault="00B612ED" w:rsidP="00934FE7">
            <w:pPr>
              <w:rPr>
                <w:rFonts w:ascii="標楷體" w:eastAsia="標楷體" w:hAnsi="標楷體"/>
              </w:rPr>
            </w:pPr>
            <w:r w:rsidRPr="00847BB7">
              <w:rPr>
                <w:rFonts w:ascii="標楷體" w:eastAsia="標楷體" w:hAnsi="標楷體"/>
              </w:rPr>
              <w:t>選單內容</w:t>
            </w:r>
          </w:p>
        </w:tc>
        <w:tc>
          <w:tcPr>
            <w:tcW w:w="623" w:type="dxa"/>
            <w:shd w:val="clear" w:color="auto" w:fill="D9D9D9" w:themeFill="background1" w:themeFillShade="D9"/>
          </w:tcPr>
          <w:p w14:paraId="2C5B1A3A" w14:textId="77777777" w:rsidR="00B612ED" w:rsidRPr="00847BB7" w:rsidRDefault="00B612ED" w:rsidP="00934FE7">
            <w:pPr>
              <w:rPr>
                <w:rFonts w:ascii="標楷體" w:eastAsia="標楷體" w:hAnsi="標楷體"/>
              </w:rPr>
            </w:pPr>
            <w:r w:rsidRPr="00847BB7">
              <w:rPr>
                <w:rFonts w:ascii="標楷體" w:eastAsia="標楷體" w:hAnsi="標楷體"/>
              </w:rPr>
              <w:t>必填</w:t>
            </w:r>
          </w:p>
        </w:tc>
        <w:tc>
          <w:tcPr>
            <w:tcW w:w="666" w:type="dxa"/>
            <w:shd w:val="clear" w:color="auto" w:fill="D9D9D9" w:themeFill="background1" w:themeFillShade="D9"/>
          </w:tcPr>
          <w:p w14:paraId="3E09E190" w14:textId="77777777" w:rsidR="00B612ED" w:rsidRPr="00847BB7" w:rsidRDefault="00B612ED" w:rsidP="00934FE7">
            <w:pPr>
              <w:rPr>
                <w:rFonts w:ascii="標楷體" w:eastAsia="標楷體" w:hAnsi="標楷體"/>
              </w:rPr>
            </w:pPr>
            <w:r w:rsidRPr="00847BB7">
              <w:rPr>
                <w:rFonts w:ascii="標楷體" w:eastAsia="標楷體" w:hAnsi="標楷體"/>
              </w:rPr>
              <w:t>R/W</w:t>
            </w:r>
          </w:p>
        </w:tc>
        <w:tc>
          <w:tcPr>
            <w:tcW w:w="2856" w:type="dxa"/>
            <w:vMerge/>
            <w:shd w:val="clear" w:color="auto" w:fill="D9D9D9" w:themeFill="background1" w:themeFillShade="D9"/>
          </w:tcPr>
          <w:p w14:paraId="1C1F1786" w14:textId="77777777" w:rsidR="00B612ED" w:rsidRPr="00847BB7" w:rsidRDefault="00B612ED" w:rsidP="00934FE7">
            <w:pPr>
              <w:rPr>
                <w:rFonts w:ascii="標楷體" w:eastAsia="標楷體" w:hAnsi="標楷體"/>
              </w:rPr>
            </w:pPr>
          </w:p>
        </w:tc>
      </w:tr>
      <w:tr w:rsidR="005B01CF" w:rsidRPr="00847BB7" w14:paraId="083C01FF" w14:textId="77777777" w:rsidTr="00847BB7">
        <w:trPr>
          <w:trHeight w:val="244"/>
          <w:jc w:val="center"/>
        </w:trPr>
        <w:tc>
          <w:tcPr>
            <w:tcW w:w="456" w:type="dxa"/>
          </w:tcPr>
          <w:p w14:paraId="0631DA25" w14:textId="6CA6CAB3" w:rsidR="005B01CF" w:rsidRPr="00847BB7" w:rsidRDefault="00BE33A9" w:rsidP="00714DFD">
            <w:pPr>
              <w:rPr>
                <w:rFonts w:ascii="標楷體" w:eastAsia="標楷體" w:hAnsi="標楷體"/>
              </w:rPr>
            </w:pPr>
            <w:r>
              <w:rPr>
                <w:rFonts w:ascii="標楷體" w:eastAsia="標楷體" w:hAnsi="標楷體" w:hint="eastAsia"/>
              </w:rPr>
              <w:t>1</w:t>
            </w:r>
          </w:p>
        </w:tc>
        <w:tc>
          <w:tcPr>
            <w:tcW w:w="1736" w:type="dxa"/>
          </w:tcPr>
          <w:p w14:paraId="418A7650" w14:textId="1ECA512D" w:rsidR="005B01CF" w:rsidRPr="00847BB7" w:rsidRDefault="00D267BF" w:rsidP="00714DFD">
            <w:pPr>
              <w:rPr>
                <w:rFonts w:ascii="標楷體" w:eastAsia="標楷體" w:hAnsi="標楷體"/>
              </w:rPr>
            </w:pPr>
            <w:r w:rsidRPr="00847BB7">
              <w:rPr>
                <w:rFonts w:ascii="標楷體" w:eastAsia="標楷體" w:hAnsi="標楷體" w:hint="eastAsia"/>
                <w:lang w:eastAsia="zh-HK"/>
              </w:rPr>
              <w:t>功能</w:t>
            </w:r>
            <w:r w:rsidR="00CC779F" w:rsidRPr="00847BB7">
              <w:rPr>
                <w:rFonts w:ascii="標楷體" w:eastAsia="標楷體" w:hAnsi="標楷體" w:hint="eastAsia"/>
                <w:lang w:eastAsia="zh-HK"/>
              </w:rPr>
              <w:t>選項</w:t>
            </w:r>
          </w:p>
        </w:tc>
        <w:tc>
          <w:tcPr>
            <w:tcW w:w="1602" w:type="dxa"/>
          </w:tcPr>
          <w:p w14:paraId="77E9AFBA" w14:textId="33D784F5" w:rsidR="005B01CF" w:rsidRPr="00847BB7" w:rsidRDefault="005B01CF" w:rsidP="00145256">
            <w:pPr>
              <w:rPr>
                <w:rFonts w:ascii="標楷體" w:eastAsia="標楷體" w:hAnsi="標楷體"/>
              </w:rPr>
            </w:pPr>
            <w:r w:rsidRPr="00847BB7">
              <w:rPr>
                <w:rFonts w:ascii="標楷體" w:eastAsia="標楷體" w:hAnsi="標楷體"/>
              </w:rPr>
              <w:t xml:space="preserve">                  </w:t>
            </w:r>
          </w:p>
        </w:tc>
        <w:tc>
          <w:tcPr>
            <w:tcW w:w="992" w:type="dxa"/>
          </w:tcPr>
          <w:p w14:paraId="5B077C83" w14:textId="77777777" w:rsidR="005B01CF" w:rsidRPr="00847BB7" w:rsidRDefault="005B01CF" w:rsidP="00714DFD">
            <w:pPr>
              <w:rPr>
                <w:rFonts w:ascii="標楷體" w:eastAsia="標楷體" w:hAnsi="標楷體"/>
              </w:rPr>
            </w:pPr>
          </w:p>
        </w:tc>
        <w:tc>
          <w:tcPr>
            <w:tcW w:w="1489" w:type="dxa"/>
          </w:tcPr>
          <w:p w14:paraId="494096DD" w14:textId="0D75BCFC" w:rsidR="005B01CF" w:rsidRPr="00847BB7" w:rsidRDefault="005B01CF" w:rsidP="00714DFD">
            <w:pPr>
              <w:rPr>
                <w:rFonts w:ascii="標楷體" w:eastAsia="標楷體" w:hAnsi="標楷體"/>
              </w:rPr>
            </w:pPr>
          </w:p>
        </w:tc>
        <w:tc>
          <w:tcPr>
            <w:tcW w:w="623" w:type="dxa"/>
          </w:tcPr>
          <w:p w14:paraId="4DE87DFE" w14:textId="07CE0291" w:rsidR="005B01CF" w:rsidRPr="00847BB7" w:rsidRDefault="005B01CF" w:rsidP="00714DFD">
            <w:pPr>
              <w:rPr>
                <w:rFonts w:ascii="標楷體" w:eastAsia="標楷體" w:hAnsi="標楷體"/>
              </w:rPr>
            </w:pPr>
          </w:p>
        </w:tc>
        <w:tc>
          <w:tcPr>
            <w:tcW w:w="666" w:type="dxa"/>
          </w:tcPr>
          <w:p w14:paraId="6B364DB7" w14:textId="5E91C307" w:rsidR="005B01CF" w:rsidRPr="00847BB7" w:rsidRDefault="00A71EEE" w:rsidP="00A71EEE">
            <w:pPr>
              <w:jc w:val="center"/>
              <w:rPr>
                <w:rFonts w:ascii="標楷體" w:eastAsia="標楷體" w:hAnsi="標楷體"/>
              </w:rPr>
            </w:pPr>
            <w:r>
              <w:rPr>
                <w:rFonts w:ascii="標楷體" w:eastAsia="標楷體" w:hAnsi="標楷體" w:hint="eastAsia"/>
              </w:rPr>
              <w:t>R</w:t>
            </w:r>
          </w:p>
        </w:tc>
        <w:tc>
          <w:tcPr>
            <w:tcW w:w="2856" w:type="dxa"/>
          </w:tcPr>
          <w:p w14:paraId="3E749710" w14:textId="3A32EFDD" w:rsidR="002503CA" w:rsidRPr="00847BB7" w:rsidRDefault="006C584D" w:rsidP="00714DFD">
            <w:pPr>
              <w:rPr>
                <w:rFonts w:ascii="標楷體" w:eastAsia="標楷體" w:hAnsi="標楷體"/>
              </w:rPr>
            </w:pPr>
            <w:r w:rsidRPr="00847BB7">
              <w:rPr>
                <w:rFonts w:ascii="標楷體" w:eastAsia="標楷體" w:hAnsi="標楷體" w:hint="eastAsia"/>
              </w:rPr>
              <w:t>自動顯示</w:t>
            </w:r>
          </w:p>
          <w:p w14:paraId="2C8F1597" w14:textId="16A9864C" w:rsidR="005B01CF" w:rsidRPr="00847BB7" w:rsidRDefault="002503CA" w:rsidP="00714DFD">
            <w:pPr>
              <w:rPr>
                <w:rFonts w:ascii="標楷體" w:eastAsia="標楷體" w:hAnsi="標楷體"/>
              </w:rPr>
            </w:pPr>
            <w:r w:rsidRPr="00847BB7">
              <w:rPr>
                <w:rFonts w:ascii="標楷體" w:eastAsia="標楷體" w:hAnsi="標楷體" w:hint="eastAsia"/>
                <w:lang w:eastAsia="zh-HK"/>
              </w:rPr>
              <w:t>新增、修改、刪除、查詢</w:t>
            </w:r>
          </w:p>
        </w:tc>
      </w:tr>
      <w:tr w:rsidR="005B01CF" w:rsidRPr="00847BB7" w14:paraId="569145FA" w14:textId="77777777" w:rsidTr="00847BB7">
        <w:trPr>
          <w:trHeight w:val="244"/>
          <w:jc w:val="center"/>
        </w:trPr>
        <w:tc>
          <w:tcPr>
            <w:tcW w:w="456" w:type="dxa"/>
          </w:tcPr>
          <w:p w14:paraId="012559B3" w14:textId="77777777" w:rsidR="005B01CF" w:rsidRPr="00847BB7" w:rsidRDefault="005B01CF" w:rsidP="00714DFD">
            <w:pPr>
              <w:rPr>
                <w:rFonts w:ascii="標楷體" w:eastAsia="標楷體" w:hAnsi="標楷體"/>
              </w:rPr>
            </w:pPr>
            <w:r w:rsidRPr="00847BB7">
              <w:rPr>
                <w:rFonts w:ascii="標楷體" w:eastAsia="標楷體" w:hAnsi="標楷體" w:hint="eastAsia"/>
              </w:rPr>
              <w:t>2</w:t>
            </w:r>
          </w:p>
        </w:tc>
        <w:tc>
          <w:tcPr>
            <w:tcW w:w="1736" w:type="dxa"/>
          </w:tcPr>
          <w:p w14:paraId="10EED523" w14:textId="755C367A" w:rsidR="005B01CF" w:rsidRPr="00847BB7" w:rsidRDefault="005B01CF" w:rsidP="00714DFD">
            <w:pPr>
              <w:rPr>
                <w:rFonts w:ascii="標楷體" w:eastAsia="標楷體" w:hAnsi="標楷體"/>
              </w:rPr>
            </w:pPr>
            <w:r w:rsidRPr="00847BB7">
              <w:rPr>
                <w:rFonts w:ascii="標楷體" w:eastAsia="標楷體" w:hAnsi="標楷體" w:hint="eastAsia"/>
              </w:rPr>
              <w:t>使用者代號</w:t>
            </w:r>
          </w:p>
        </w:tc>
        <w:tc>
          <w:tcPr>
            <w:tcW w:w="1602" w:type="dxa"/>
          </w:tcPr>
          <w:p w14:paraId="35736088" w14:textId="77777777" w:rsidR="005B01CF" w:rsidRPr="00847BB7" w:rsidRDefault="005B01CF" w:rsidP="00145256">
            <w:pPr>
              <w:rPr>
                <w:rFonts w:ascii="標楷體" w:eastAsia="標楷體" w:hAnsi="標楷體"/>
              </w:rPr>
            </w:pPr>
            <w:r w:rsidRPr="00847BB7">
              <w:rPr>
                <w:rFonts w:ascii="標楷體" w:eastAsia="標楷體" w:hAnsi="標楷體"/>
              </w:rPr>
              <w:t>X</w:t>
            </w:r>
            <w:r w:rsidR="009B39E1" w:rsidRPr="00847BB7">
              <w:rPr>
                <w:rFonts w:ascii="標楷體" w:eastAsia="標楷體" w:hAnsi="標楷體"/>
              </w:rPr>
              <w:t>(06)</w:t>
            </w:r>
            <w:r w:rsidRPr="00847BB7">
              <w:rPr>
                <w:rFonts w:ascii="標楷體" w:eastAsia="標楷體" w:hAnsi="標楷體"/>
              </w:rPr>
              <w:t xml:space="preserve">               </w:t>
            </w:r>
          </w:p>
        </w:tc>
        <w:tc>
          <w:tcPr>
            <w:tcW w:w="992" w:type="dxa"/>
          </w:tcPr>
          <w:p w14:paraId="264B04F5" w14:textId="77777777" w:rsidR="005B01CF" w:rsidRPr="0021073C" w:rsidRDefault="005B01CF" w:rsidP="00714DFD">
            <w:pPr>
              <w:rPr>
                <w:rFonts w:ascii="標楷體" w:eastAsia="標楷體" w:hAnsi="標楷體"/>
              </w:rPr>
            </w:pPr>
          </w:p>
        </w:tc>
        <w:tc>
          <w:tcPr>
            <w:tcW w:w="1489" w:type="dxa"/>
          </w:tcPr>
          <w:p w14:paraId="2709E7FF" w14:textId="77777777" w:rsidR="005B01CF" w:rsidRPr="0021073C" w:rsidRDefault="005B01CF" w:rsidP="00714DFD">
            <w:pPr>
              <w:rPr>
                <w:rFonts w:ascii="標楷體" w:eastAsia="標楷體" w:hAnsi="標楷體"/>
              </w:rPr>
            </w:pPr>
          </w:p>
        </w:tc>
        <w:tc>
          <w:tcPr>
            <w:tcW w:w="623" w:type="dxa"/>
          </w:tcPr>
          <w:p w14:paraId="4215F5EE" w14:textId="7B308890" w:rsidR="005B01CF" w:rsidRPr="0021073C" w:rsidRDefault="005B01CF" w:rsidP="00714DFD">
            <w:pPr>
              <w:rPr>
                <w:rFonts w:ascii="標楷體" w:eastAsia="標楷體" w:hAnsi="標楷體"/>
              </w:rPr>
            </w:pPr>
          </w:p>
        </w:tc>
        <w:tc>
          <w:tcPr>
            <w:tcW w:w="666" w:type="dxa"/>
          </w:tcPr>
          <w:p w14:paraId="5F889290" w14:textId="374CAE61" w:rsidR="005B01CF" w:rsidRPr="0021073C" w:rsidRDefault="003F6DAA" w:rsidP="00A71EEE">
            <w:pPr>
              <w:jc w:val="center"/>
              <w:rPr>
                <w:rFonts w:ascii="標楷體" w:eastAsia="標楷體" w:hAnsi="標楷體"/>
              </w:rPr>
            </w:pPr>
            <w:r w:rsidRPr="0021073C">
              <w:rPr>
                <w:rFonts w:ascii="標楷體" w:eastAsia="標楷體" w:hAnsi="標楷體" w:hint="eastAsia"/>
              </w:rPr>
              <w:t>W</w:t>
            </w:r>
          </w:p>
        </w:tc>
        <w:tc>
          <w:tcPr>
            <w:tcW w:w="2856" w:type="dxa"/>
          </w:tcPr>
          <w:p w14:paraId="472578FB" w14:textId="77777777" w:rsidR="00A01A6B" w:rsidRPr="0021073C" w:rsidRDefault="003F6DAA" w:rsidP="00A01A6B">
            <w:pPr>
              <w:snapToGrid w:val="0"/>
              <w:ind w:left="238" w:hangingChars="99" w:hanging="238"/>
              <w:rPr>
                <w:rFonts w:ascii="標楷體" w:eastAsia="標楷體" w:hAnsi="標楷體"/>
              </w:rPr>
            </w:pPr>
            <w:r w:rsidRPr="0021073C">
              <w:rPr>
                <w:rFonts w:ascii="標楷體" w:eastAsia="標楷體" w:hAnsi="標楷體" w:hint="eastAsia"/>
              </w:rPr>
              <w:t>1.</w:t>
            </w:r>
            <w:r w:rsidR="00A01A6B" w:rsidRPr="0021073C">
              <w:rPr>
                <w:rFonts w:ascii="標楷體" w:eastAsia="標楷體" w:hAnsi="標楷體" w:hint="eastAsia"/>
              </w:rPr>
              <w:t>「</w:t>
            </w:r>
            <w:r w:rsidR="002503CA" w:rsidRPr="0021073C">
              <w:rPr>
                <w:rFonts w:ascii="標楷體" w:eastAsia="標楷體" w:hAnsi="標楷體" w:hint="eastAsia"/>
              </w:rPr>
              <w:t>新增</w:t>
            </w:r>
            <w:r w:rsidR="00A01A6B" w:rsidRPr="0021073C">
              <w:rPr>
                <w:rFonts w:ascii="標楷體" w:eastAsia="標楷體" w:hAnsi="標楷體" w:hint="eastAsia"/>
              </w:rPr>
              <w:t>」</w:t>
            </w:r>
            <w:r w:rsidR="002503CA" w:rsidRPr="0021073C">
              <w:rPr>
                <w:rFonts w:ascii="標楷體" w:eastAsia="標楷體" w:hAnsi="標楷體" w:hint="eastAsia"/>
              </w:rPr>
              <w:t>時,</w:t>
            </w:r>
            <w:r w:rsidR="005B01CF" w:rsidRPr="0021073C">
              <w:rPr>
                <w:rFonts w:ascii="標楷體" w:eastAsia="標楷體" w:hAnsi="標楷體" w:hint="eastAsia"/>
              </w:rPr>
              <w:t>必須輸入</w:t>
            </w:r>
          </w:p>
          <w:p w14:paraId="0B62605C" w14:textId="56CDA259" w:rsidR="002503CA" w:rsidRPr="0021073C" w:rsidRDefault="00A01A6B" w:rsidP="00A01A6B">
            <w:pPr>
              <w:snapToGrid w:val="0"/>
              <w:ind w:left="238" w:hangingChars="99" w:hanging="238"/>
              <w:rPr>
                <w:rFonts w:ascii="標楷體" w:eastAsia="標楷體" w:hAnsi="標楷體"/>
              </w:rPr>
            </w:pPr>
            <w:r w:rsidRPr="0021073C">
              <w:rPr>
                <w:rFonts w:ascii="標楷體" w:eastAsia="標楷體" w:hAnsi="標楷體"/>
              </w:rPr>
              <w:t>2.</w:t>
            </w:r>
            <w:r w:rsidR="002503CA" w:rsidRPr="0021073C">
              <w:rPr>
                <w:rFonts w:ascii="標楷體" w:eastAsia="標楷體" w:hAnsi="標楷體" w:hint="eastAsia"/>
              </w:rPr>
              <w:t>其他功能時,自動顯示</w:t>
            </w:r>
            <w:r w:rsidR="00EA3465" w:rsidRPr="0021073C">
              <w:rPr>
                <w:rFonts w:ascii="標楷體" w:eastAsia="標楷體" w:hAnsi="標楷體" w:hint="eastAsia"/>
                <w:lang w:eastAsia="zh-HK"/>
              </w:rPr>
              <w:t>原值</w:t>
            </w:r>
            <w:r w:rsidR="002503CA" w:rsidRPr="0021073C">
              <w:rPr>
                <w:rFonts w:ascii="標楷體" w:eastAsia="標楷體" w:hAnsi="標楷體" w:hint="eastAsia"/>
              </w:rPr>
              <w:t>,不可</w:t>
            </w:r>
            <w:r w:rsidR="00847BB7" w:rsidRPr="0021073C">
              <w:rPr>
                <w:rFonts w:ascii="標楷體" w:eastAsia="標楷體" w:hAnsi="標楷體" w:hint="eastAsia"/>
              </w:rPr>
              <w:t>修改</w:t>
            </w:r>
          </w:p>
          <w:p w14:paraId="30C24D85" w14:textId="52F16A15" w:rsidR="001731E8" w:rsidRPr="0021073C" w:rsidRDefault="001731E8" w:rsidP="00A01A6B">
            <w:pPr>
              <w:snapToGrid w:val="0"/>
              <w:ind w:left="238" w:hangingChars="99" w:hanging="238"/>
              <w:rPr>
                <w:rFonts w:ascii="標楷體" w:eastAsia="標楷體" w:hAnsi="標楷體"/>
              </w:rPr>
            </w:pPr>
            <w:r w:rsidRPr="0021073C">
              <w:rPr>
                <w:rFonts w:ascii="標楷體" w:eastAsia="標楷體" w:hAnsi="標楷體"/>
              </w:rPr>
              <w:t>3.</w:t>
            </w:r>
            <w:r w:rsidRPr="0021073C">
              <w:rPr>
                <w:rFonts w:ascii="標楷體" w:eastAsia="標楷體" w:hAnsi="標楷體" w:hint="eastAsia"/>
              </w:rPr>
              <w:t>需檢核是否存在於員工檔(</w:t>
            </w:r>
            <w:commentRangeStart w:id="65"/>
            <w:commentRangeStart w:id="66"/>
            <w:r w:rsidRPr="0021073C">
              <w:rPr>
                <w:rFonts w:ascii="標楷體" w:eastAsia="標楷體" w:hAnsi="標楷體"/>
              </w:rPr>
              <w:t>CdEmp</w:t>
            </w:r>
            <w:commentRangeEnd w:id="65"/>
            <w:r w:rsidR="00FF7887">
              <w:rPr>
                <w:rStyle w:val="aff"/>
              </w:rPr>
              <w:commentReference w:id="65"/>
            </w:r>
            <w:commentRangeEnd w:id="66"/>
            <w:r w:rsidR="005F07F1">
              <w:rPr>
                <w:rStyle w:val="aff"/>
              </w:rPr>
              <w:commentReference w:id="66"/>
            </w:r>
            <w:ins w:id="67" w:author="張金龍" w:date="2021-05-12T11:36:00Z">
              <w:r w:rsidR="005F07F1">
                <w:rPr>
                  <w:rFonts w:ascii="標楷體" w:eastAsia="標楷體" w:hAnsi="標楷體" w:hint="eastAsia"/>
                </w:rPr>
                <w:t>.</w:t>
              </w:r>
              <w:r w:rsidR="005F07F1">
                <w:t xml:space="preserve"> </w:t>
              </w:r>
              <w:r w:rsidR="005F07F1" w:rsidRPr="005F07F1">
                <w:rPr>
                  <w:rFonts w:ascii="標楷體" w:eastAsia="標楷體" w:hAnsi="標楷體"/>
                </w:rPr>
                <w:t>EmployeeNo</w:t>
              </w:r>
            </w:ins>
            <w:r w:rsidRPr="0021073C">
              <w:rPr>
                <w:rFonts w:ascii="標楷體" w:eastAsia="標楷體" w:hAnsi="標楷體" w:hint="eastAsia"/>
              </w:rPr>
              <w:t>)</w:t>
            </w:r>
          </w:p>
          <w:p w14:paraId="006A3714" w14:textId="7C7E2AFE" w:rsidR="003F6DAA" w:rsidRPr="0021073C" w:rsidRDefault="001731E8" w:rsidP="001731E8">
            <w:pPr>
              <w:snapToGrid w:val="0"/>
              <w:rPr>
                <w:rFonts w:ascii="標楷體" w:eastAsia="標楷體" w:hAnsi="標楷體"/>
              </w:rPr>
            </w:pPr>
            <w:r w:rsidRPr="0021073C">
              <w:rPr>
                <w:rFonts w:ascii="標楷體" w:eastAsia="標楷體" w:hAnsi="標楷體"/>
              </w:rPr>
              <w:t>4.Teller.TlrNo</w:t>
            </w:r>
          </w:p>
          <w:p w14:paraId="156B75C2" w14:textId="72A62A13" w:rsidR="003F6DAA" w:rsidRPr="0021073C" w:rsidRDefault="003F6DAA" w:rsidP="00A01A6B">
            <w:pPr>
              <w:snapToGrid w:val="0"/>
              <w:ind w:left="238" w:hangingChars="99" w:hanging="238"/>
              <w:rPr>
                <w:rFonts w:ascii="標楷體" w:eastAsia="標楷體" w:hAnsi="標楷體"/>
              </w:rPr>
            </w:pPr>
          </w:p>
        </w:tc>
      </w:tr>
      <w:tr w:rsidR="005B01CF" w:rsidRPr="00847BB7" w14:paraId="53D77BE9" w14:textId="77777777" w:rsidTr="00847BB7">
        <w:trPr>
          <w:trHeight w:val="1106"/>
          <w:jc w:val="center"/>
        </w:trPr>
        <w:tc>
          <w:tcPr>
            <w:tcW w:w="456" w:type="dxa"/>
          </w:tcPr>
          <w:p w14:paraId="1E3671FF" w14:textId="77777777" w:rsidR="005B01CF" w:rsidRPr="00847BB7" w:rsidRDefault="005B01CF" w:rsidP="00714DFD">
            <w:pPr>
              <w:rPr>
                <w:rFonts w:ascii="標楷體" w:eastAsia="標楷體" w:hAnsi="標楷體"/>
              </w:rPr>
            </w:pPr>
            <w:r w:rsidRPr="00847BB7">
              <w:rPr>
                <w:rFonts w:ascii="標楷體" w:eastAsia="標楷體" w:hAnsi="標楷體" w:hint="eastAsia"/>
              </w:rPr>
              <w:t>3</w:t>
            </w:r>
          </w:p>
        </w:tc>
        <w:tc>
          <w:tcPr>
            <w:tcW w:w="1736" w:type="dxa"/>
          </w:tcPr>
          <w:p w14:paraId="29C005E0" w14:textId="77777777" w:rsidR="005B01CF" w:rsidRPr="00847BB7" w:rsidRDefault="005B01CF" w:rsidP="00714DFD">
            <w:pPr>
              <w:rPr>
                <w:rFonts w:ascii="標楷體" w:eastAsia="標楷體" w:hAnsi="標楷體"/>
              </w:rPr>
            </w:pPr>
            <w:r w:rsidRPr="00847BB7">
              <w:rPr>
                <w:rFonts w:ascii="標楷體" w:eastAsia="標楷體" w:hAnsi="標楷體" w:hint="eastAsia"/>
              </w:rPr>
              <w:t>權限等級</w:t>
            </w:r>
          </w:p>
        </w:tc>
        <w:tc>
          <w:tcPr>
            <w:tcW w:w="1602" w:type="dxa"/>
          </w:tcPr>
          <w:p w14:paraId="46AE2BBB" w14:textId="77777777" w:rsidR="005B01CF" w:rsidRPr="00847BB7" w:rsidRDefault="005B01CF" w:rsidP="00145256">
            <w:pPr>
              <w:rPr>
                <w:rFonts w:ascii="標楷體" w:eastAsia="標楷體" w:hAnsi="標楷體"/>
              </w:rPr>
            </w:pPr>
            <w:r w:rsidRPr="00847BB7">
              <w:rPr>
                <w:rFonts w:ascii="標楷體" w:eastAsia="標楷體" w:hAnsi="標楷體"/>
              </w:rPr>
              <w:t>X</w:t>
            </w:r>
            <w:r w:rsidR="009B39E1" w:rsidRPr="00847BB7">
              <w:rPr>
                <w:rFonts w:ascii="標楷體" w:eastAsia="標楷體" w:hAnsi="標楷體"/>
              </w:rPr>
              <w:t>(01)</w:t>
            </w:r>
            <w:r w:rsidRPr="00847BB7">
              <w:rPr>
                <w:rFonts w:ascii="標楷體" w:eastAsia="標楷體" w:hAnsi="標楷體"/>
              </w:rPr>
              <w:t xml:space="preserve">                    </w:t>
            </w:r>
          </w:p>
        </w:tc>
        <w:tc>
          <w:tcPr>
            <w:tcW w:w="992" w:type="dxa"/>
          </w:tcPr>
          <w:p w14:paraId="22D0781B" w14:textId="77777777" w:rsidR="005B01CF" w:rsidRPr="0021073C" w:rsidRDefault="005B01CF" w:rsidP="00714DFD">
            <w:pPr>
              <w:rPr>
                <w:rFonts w:ascii="標楷體" w:eastAsia="標楷體" w:hAnsi="標楷體"/>
              </w:rPr>
            </w:pPr>
          </w:p>
        </w:tc>
        <w:tc>
          <w:tcPr>
            <w:tcW w:w="1489" w:type="dxa"/>
          </w:tcPr>
          <w:p w14:paraId="6A5F03F4" w14:textId="5D9D5E6A" w:rsidR="005B01CF" w:rsidRPr="0021073C" w:rsidRDefault="00847BB7" w:rsidP="00714DFD">
            <w:pPr>
              <w:rPr>
                <w:rFonts w:ascii="標楷體" w:eastAsia="標楷體" w:hAnsi="標楷體"/>
              </w:rPr>
            </w:pPr>
            <w:r w:rsidRPr="0021073C">
              <w:rPr>
                <w:rFonts w:ascii="標楷體" w:eastAsia="標楷體" w:hAnsi="標楷體" w:hint="eastAsia"/>
              </w:rPr>
              <w:t>1:</w:t>
            </w:r>
            <w:r w:rsidRPr="0021073C">
              <w:rPr>
                <w:rFonts w:ascii="標楷體" w:eastAsia="標楷體" w:hAnsi="標楷體" w:hint="eastAsia"/>
                <w:lang w:eastAsia="zh-HK"/>
              </w:rPr>
              <w:t>主管</w:t>
            </w:r>
          </w:p>
          <w:p w14:paraId="329C6F1D" w14:textId="05C0B95E" w:rsidR="00847BB7" w:rsidRPr="0021073C" w:rsidRDefault="00847BB7" w:rsidP="00714DFD">
            <w:pPr>
              <w:rPr>
                <w:rFonts w:ascii="標楷體" w:eastAsia="標楷體" w:hAnsi="標楷體"/>
              </w:rPr>
            </w:pPr>
            <w:r w:rsidRPr="0021073C">
              <w:rPr>
                <w:rFonts w:ascii="標楷體" w:eastAsia="標楷體" w:hAnsi="標楷體" w:hint="eastAsia"/>
              </w:rPr>
              <w:t>3:</w:t>
            </w:r>
            <w:r w:rsidRPr="0021073C">
              <w:rPr>
                <w:rFonts w:ascii="標楷體" w:eastAsia="標楷體" w:hAnsi="標楷體" w:hint="eastAsia"/>
                <w:lang w:eastAsia="zh-HK"/>
              </w:rPr>
              <w:t>經辦</w:t>
            </w:r>
          </w:p>
        </w:tc>
        <w:tc>
          <w:tcPr>
            <w:tcW w:w="623" w:type="dxa"/>
          </w:tcPr>
          <w:p w14:paraId="365F7411" w14:textId="77777777" w:rsidR="005B01CF" w:rsidRPr="0021073C" w:rsidRDefault="005B01CF" w:rsidP="00714DFD">
            <w:pPr>
              <w:rPr>
                <w:rFonts w:ascii="標楷體" w:eastAsia="標楷體" w:hAnsi="標楷體"/>
              </w:rPr>
            </w:pPr>
            <w:r w:rsidRPr="0021073C">
              <w:rPr>
                <w:rFonts w:ascii="標楷體" w:eastAsia="標楷體" w:hAnsi="標楷體" w:hint="eastAsia"/>
              </w:rPr>
              <w:t>V</w:t>
            </w:r>
          </w:p>
        </w:tc>
        <w:tc>
          <w:tcPr>
            <w:tcW w:w="666" w:type="dxa"/>
          </w:tcPr>
          <w:p w14:paraId="06F4836D" w14:textId="3B4F135B" w:rsidR="005B01CF" w:rsidRPr="0021073C" w:rsidRDefault="00EA3465" w:rsidP="00A71EEE">
            <w:pPr>
              <w:jc w:val="center"/>
              <w:rPr>
                <w:rFonts w:ascii="標楷體" w:eastAsia="標楷體" w:hAnsi="標楷體"/>
              </w:rPr>
            </w:pPr>
            <w:r w:rsidRPr="0021073C">
              <w:rPr>
                <w:rFonts w:ascii="標楷體" w:eastAsia="標楷體" w:hAnsi="標楷體" w:hint="eastAsia"/>
              </w:rPr>
              <w:t>W</w:t>
            </w:r>
          </w:p>
        </w:tc>
        <w:tc>
          <w:tcPr>
            <w:tcW w:w="2856" w:type="dxa"/>
          </w:tcPr>
          <w:p w14:paraId="70C5CB3D" w14:textId="0801C914" w:rsidR="00EA3465" w:rsidRPr="0021073C" w:rsidRDefault="00EA3465" w:rsidP="00F558A3">
            <w:pPr>
              <w:snapToGrid w:val="0"/>
              <w:ind w:left="238" w:hangingChars="99" w:hanging="238"/>
              <w:jc w:val="both"/>
              <w:rPr>
                <w:rFonts w:ascii="標楷體" w:eastAsia="標楷體" w:hAnsi="標楷體"/>
              </w:rPr>
            </w:pPr>
            <w:r w:rsidRPr="0021073C">
              <w:rPr>
                <w:rFonts w:ascii="標楷體" w:eastAsia="標楷體" w:hAnsi="標楷體" w:hint="eastAsia"/>
              </w:rPr>
              <w:t>1.</w:t>
            </w:r>
            <w:r w:rsidR="00F558A3" w:rsidRPr="0021073C">
              <w:rPr>
                <w:rFonts w:ascii="標楷體" w:eastAsia="標楷體" w:hAnsi="標楷體" w:hint="eastAsia"/>
              </w:rPr>
              <w:t>「</w:t>
            </w:r>
            <w:r w:rsidR="00F558A3" w:rsidRPr="0021073C">
              <w:rPr>
                <w:rFonts w:ascii="標楷體" w:eastAsia="標楷體" w:hAnsi="標楷體"/>
              </w:rPr>
              <w:t>修改</w:t>
            </w:r>
            <w:r w:rsidR="00F558A3" w:rsidRPr="0021073C">
              <w:rPr>
                <w:rFonts w:ascii="標楷體" w:eastAsia="標楷體" w:hAnsi="標楷體" w:hint="eastAsia"/>
              </w:rPr>
              <w:t>」</w:t>
            </w:r>
            <w:r w:rsidRPr="0021073C">
              <w:rPr>
                <w:rFonts w:ascii="標楷體" w:eastAsia="標楷體" w:hAnsi="標楷體" w:hint="eastAsia"/>
              </w:rPr>
              <w:t>時</w:t>
            </w:r>
            <w:r w:rsidR="00F558A3" w:rsidRPr="0021073C">
              <w:rPr>
                <w:rFonts w:ascii="標楷體" w:eastAsia="標楷體" w:hAnsi="標楷體" w:hint="eastAsia"/>
              </w:rPr>
              <w:t>,</w:t>
            </w:r>
            <w:r w:rsidR="005B01CF" w:rsidRPr="0021073C">
              <w:rPr>
                <w:rFonts w:ascii="標楷體" w:eastAsia="標楷體" w:hAnsi="標楷體" w:hint="eastAsia"/>
              </w:rPr>
              <w:t>必須輸入</w:t>
            </w:r>
          </w:p>
          <w:p w14:paraId="12802312" w14:textId="1640B575" w:rsidR="00847BB7" w:rsidRPr="0021073C" w:rsidRDefault="00EA3465" w:rsidP="00F558A3">
            <w:pPr>
              <w:snapToGrid w:val="0"/>
              <w:ind w:left="238" w:hangingChars="99" w:hanging="238"/>
              <w:jc w:val="both"/>
              <w:rPr>
                <w:rFonts w:ascii="標楷體" w:eastAsia="標楷體" w:hAnsi="標楷體"/>
              </w:rPr>
            </w:pPr>
            <w:r w:rsidRPr="0021073C">
              <w:rPr>
                <w:rFonts w:ascii="標楷體" w:eastAsia="標楷體" w:hAnsi="標楷體" w:hint="eastAsia"/>
              </w:rPr>
              <w:t>2.</w:t>
            </w:r>
            <w:r w:rsidR="00F558A3" w:rsidRPr="0021073C">
              <w:rPr>
                <w:rFonts w:ascii="標楷體" w:eastAsia="標楷體" w:hAnsi="標楷體" w:hint="eastAsia"/>
              </w:rPr>
              <w:t>「</w:t>
            </w:r>
            <w:r w:rsidRPr="0021073C">
              <w:rPr>
                <w:rFonts w:ascii="標楷體" w:eastAsia="標楷體" w:hAnsi="標楷體"/>
              </w:rPr>
              <w:t>修改</w:t>
            </w:r>
            <w:r w:rsidRPr="0021073C">
              <w:rPr>
                <w:rFonts w:ascii="標楷體" w:eastAsia="標楷體" w:hAnsi="標楷體" w:hint="eastAsia"/>
              </w:rPr>
              <w:t>」</w:t>
            </w:r>
            <w:r w:rsidR="00847BB7" w:rsidRPr="0021073C">
              <w:rPr>
                <w:rFonts w:ascii="標楷體" w:eastAsia="標楷體" w:hAnsi="標楷體" w:hint="eastAsia"/>
              </w:rPr>
              <w:t>時,自動顯示原值,可以修改</w:t>
            </w:r>
          </w:p>
          <w:p w14:paraId="425B67CA" w14:textId="77777777" w:rsidR="00145256" w:rsidRPr="0021073C" w:rsidRDefault="00EA3465" w:rsidP="00EA3465">
            <w:pPr>
              <w:snapToGrid w:val="0"/>
              <w:ind w:left="238" w:hangingChars="99" w:hanging="238"/>
              <w:rPr>
                <w:rFonts w:ascii="標楷體" w:eastAsia="標楷體" w:hAnsi="標楷體"/>
              </w:rPr>
            </w:pPr>
            <w:r w:rsidRPr="0021073C">
              <w:rPr>
                <w:rFonts w:ascii="標楷體" w:eastAsia="標楷體" w:hAnsi="標楷體" w:hint="eastAsia"/>
              </w:rPr>
              <w:t>3.</w:t>
            </w:r>
            <w:r w:rsidR="002503CA" w:rsidRPr="0021073C">
              <w:rPr>
                <w:rFonts w:ascii="標楷體" w:eastAsia="標楷體" w:hAnsi="標楷體" w:hint="eastAsia"/>
              </w:rPr>
              <w:t>其他</w:t>
            </w:r>
            <w:r w:rsidR="00847BB7" w:rsidRPr="0021073C">
              <w:rPr>
                <w:rFonts w:ascii="標楷體" w:eastAsia="標楷體" w:hAnsi="標楷體" w:hint="eastAsia"/>
              </w:rPr>
              <w:t>功能,</w:t>
            </w:r>
            <w:r w:rsidR="002503CA" w:rsidRPr="0021073C">
              <w:rPr>
                <w:rFonts w:ascii="標楷體" w:eastAsia="標楷體" w:hAnsi="標楷體" w:hint="eastAsia"/>
              </w:rPr>
              <w:t>自動顯示</w:t>
            </w:r>
            <w:r w:rsidR="00847BB7" w:rsidRPr="0021073C">
              <w:rPr>
                <w:rFonts w:ascii="標楷體" w:eastAsia="標楷體" w:hAnsi="標楷體" w:hint="eastAsia"/>
              </w:rPr>
              <w:t>原值</w:t>
            </w:r>
            <w:r w:rsidR="002503CA" w:rsidRPr="0021073C">
              <w:rPr>
                <w:rFonts w:ascii="標楷體" w:eastAsia="標楷體" w:hAnsi="標楷體" w:hint="eastAsia"/>
              </w:rPr>
              <w:t>,不可</w:t>
            </w:r>
            <w:r w:rsidR="00847BB7" w:rsidRPr="0021073C">
              <w:rPr>
                <w:rFonts w:ascii="標楷體" w:eastAsia="標楷體" w:hAnsi="標楷體" w:hint="eastAsia"/>
              </w:rPr>
              <w:t>修改</w:t>
            </w:r>
          </w:p>
          <w:p w14:paraId="7A8177A2" w14:textId="651416DB" w:rsidR="004D4320" w:rsidRPr="0021073C" w:rsidRDefault="004D4320" w:rsidP="00EA3465">
            <w:pPr>
              <w:snapToGrid w:val="0"/>
              <w:ind w:left="238" w:hangingChars="99" w:hanging="238"/>
              <w:rPr>
                <w:rFonts w:ascii="標楷體" w:eastAsia="標楷體" w:hAnsi="標楷體"/>
                <w:lang w:eastAsia="zh-HK"/>
              </w:rPr>
            </w:pPr>
            <w:r w:rsidRPr="0021073C">
              <w:rPr>
                <w:rFonts w:ascii="標楷體" w:eastAsia="標楷體" w:hAnsi="標楷體" w:hint="eastAsia"/>
              </w:rPr>
              <w:t>4.Tx</w:t>
            </w:r>
            <w:r w:rsidRPr="0021073C">
              <w:rPr>
                <w:rFonts w:ascii="標楷體" w:eastAsia="標楷體" w:hAnsi="標楷體"/>
              </w:rPr>
              <w:t>Teller.</w:t>
            </w:r>
            <w:r w:rsidRPr="0021073C">
              <w:t xml:space="preserve"> </w:t>
            </w:r>
            <w:r w:rsidRPr="0021073C">
              <w:rPr>
                <w:rFonts w:ascii="標楷體" w:eastAsia="標楷體" w:hAnsi="標楷體"/>
              </w:rPr>
              <w:t>LevelFg</w:t>
            </w:r>
          </w:p>
        </w:tc>
      </w:tr>
      <w:tr w:rsidR="00847BB7" w:rsidRPr="00847BB7" w14:paraId="6EA08C79" w14:textId="77777777" w:rsidTr="00847BB7">
        <w:trPr>
          <w:trHeight w:val="291"/>
          <w:jc w:val="center"/>
        </w:trPr>
        <w:tc>
          <w:tcPr>
            <w:tcW w:w="456" w:type="dxa"/>
          </w:tcPr>
          <w:p w14:paraId="0CB96F71" w14:textId="77777777" w:rsidR="005B01CF" w:rsidRPr="00847BB7" w:rsidRDefault="005B01CF" w:rsidP="00714DFD">
            <w:pPr>
              <w:rPr>
                <w:rFonts w:ascii="標楷體" w:eastAsia="標楷體" w:hAnsi="標楷體"/>
              </w:rPr>
            </w:pPr>
            <w:r w:rsidRPr="00847BB7">
              <w:rPr>
                <w:rFonts w:ascii="標楷體" w:eastAsia="標楷體" w:hAnsi="標楷體"/>
              </w:rPr>
              <w:t>4</w:t>
            </w:r>
          </w:p>
        </w:tc>
        <w:tc>
          <w:tcPr>
            <w:tcW w:w="1736" w:type="dxa"/>
          </w:tcPr>
          <w:p w14:paraId="40F4F4B4" w14:textId="549A0DD2" w:rsidR="005B01CF" w:rsidRPr="00847BB7" w:rsidRDefault="005B01CF" w:rsidP="00714DFD">
            <w:pPr>
              <w:rPr>
                <w:rFonts w:ascii="標楷體" w:eastAsia="標楷體" w:hAnsi="標楷體"/>
              </w:rPr>
            </w:pPr>
            <w:r w:rsidRPr="00847BB7">
              <w:rPr>
                <w:rFonts w:ascii="標楷體" w:eastAsia="標楷體" w:hAnsi="標楷體" w:hint="eastAsia"/>
              </w:rPr>
              <w:t>AD</w:t>
            </w:r>
            <w:r w:rsidR="006C584D" w:rsidRPr="00847BB7">
              <w:rPr>
                <w:rFonts w:ascii="標楷體" w:eastAsia="標楷體" w:hAnsi="標楷體" w:hint="eastAsia"/>
              </w:rPr>
              <w:t>認證</w:t>
            </w:r>
          </w:p>
        </w:tc>
        <w:tc>
          <w:tcPr>
            <w:tcW w:w="1602" w:type="dxa"/>
          </w:tcPr>
          <w:p w14:paraId="105C6F24" w14:textId="351104E9" w:rsidR="005B01CF" w:rsidRPr="00847BB7" w:rsidRDefault="005B01CF" w:rsidP="005B01CF">
            <w:pPr>
              <w:rPr>
                <w:rFonts w:ascii="標楷體" w:eastAsia="標楷體" w:hAnsi="標楷體"/>
              </w:rPr>
            </w:pPr>
            <w:r w:rsidRPr="00847BB7">
              <w:rPr>
                <w:rFonts w:ascii="標楷體" w:eastAsia="標楷體" w:hAnsi="標楷體"/>
              </w:rPr>
              <w:t>X</w:t>
            </w:r>
            <w:r w:rsidRPr="00847BB7">
              <w:rPr>
                <w:rFonts w:ascii="標楷體" w:eastAsia="標楷體" w:hAnsi="標楷體" w:hint="eastAsia"/>
              </w:rPr>
              <w:t>(</w:t>
            </w:r>
            <w:r w:rsidR="005951DE" w:rsidRPr="00847BB7">
              <w:rPr>
                <w:rFonts w:ascii="標楷體" w:eastAsia="標楷體" w:hAnsi="標楷體" w:hint="eastAsia"/>
              </w:rPr>
              <w:t>1</w:t>
            </w:r>
            <w:r w:rsidRPr="00847BB7">
              <w:rPr>
                <w:rFonts w:ascii="標楷體" w:eastAsia="標楷體" w:hAnsi="標楷體" w:hint="eastAsia"/>
              </w:rPr>
              <w:t>)</w:t>
            </w:r>
          </w:p>
        </w:tc>
        <w:tc>
          <w:tcPr>
            <w:tcW w:w="992" w:type="dxa"/>
          </w:tcPr>
          <w:p w14:paraId="45207213" w14:textId="155F5B1E" w:rsidR="005B01CF" w:rsidRPr="0021073C" w:rsidRDefault="00847BB7" w:rsidP="00714DFD">
            <w:pPr>
              <w:rPr>
                <w:rFonts w:ascii="標楷體" w:eastAsia="標楷體" w:hAnsi="標楷體"/>
              </w:rPr>
            </w:pPr>
            <w:r w:rsidRPr="0021073C">
              <w:rPr>
                <w:rFonts w:ascii="標楷體" w:eastAsia="標楷體" w:hAnsi="標楷體" w:hint="eastAsia"/>
              </w:rPr>
              <w:t>0</w:t>
            </w:r>
          </w:p>
        </w:tc>
        <w:tc>
          <w:tcPr>
            <w:tcW w:w="1489" w:type="dxa"/>
          </w:tcPr>
          <w:p w14:paraId="755341D9" w14:textId="4085D845" w:rsidR="005B01CF" w:rsidRPr="0021073C" w:rsidRDefault="00847BB7" w:rsidP="00714DFD">
            <w:pPr>
              <w:rPr>
                <w:rFonts w:ascii="標楷體" w:eastAsia="標楷體" w:hAnsi="標楷體"/>
              </w:rPr>
            </w:pPr>
            <w:r w:rsidRPr="0021073C">
              <w:rPr>
                <w:rFonts w:ascii="標楷體" w:eastAsia="標楷體" w:hAnsi="標楷體" w:hint="eastAsia"/>
              </w:rPr>
              <w:t>0</w:t>
            </w:r>
            <w:r w:rsidRPr="0021073C">
              <w:rPr>
                <w:rFonts w:ascii="標楷體" w:eastAsia="標楷體" w:hAnsi="標楷體"/>
              </w:rPr>
              <w:t>:</w:t>
            </w:r>
            <w:r w:rsidRPr="0021073C">
              <w:rPr>
                <w:rFonts w:ascii="標楷體" w:eastAsia="標楷體" w:hAnsi="標楷體" w:hint="eastAsia"/>
                <w:lang w:eastAsia="zh-HK"/>
              </w:rPr>
              <w:t>否</w:t>
            </w:r>
          </w:p>
          <w:p w14:paraId="08C50D03" w14:textId="30B74CF1" w:rsidR="00847BB7" w:rsidRPr="0021073C" w:rsidRDefault="00847BB7" w:rsidP="00714DFD">
            <w:pPr>
              <w:rPr>
                <w:rFonts w:ascii="標楷體" w:eastAsia="標楷體" w:hAnsi="標楷體"/>
              </w:rPr>
            </w:pPr>
            <w:r w:rsidRPr="0021073C">
              <w:rPr>
                <w:rFonts w:ascii="標楷體" w:eastAsia="標楷體" w:hAnsi="標楷體" w:hint="eastAsia"/>
              </w:rPr>
              <w:t>1:</w:t>
            </w:r>
            <w:r w:rsidRPr="0021073C">
              <w:rPr>
                <w:rFonts w:ascii="標楷體" w:eastAsia="標楷體" w:hAnsi="標楷體" w:hint="eastAsia"/>
                <w:lang w:eastAsia="zh-HK"/>
              </w:rPr>
              <w:t>是</w:t>
            </w:r>
          </w:p>
        </w:tc>
        <w:tc>
          <w:tcPr>
            <w:tcW w:w="623" w:type="dxa"/>
          </w:tcPr>
          <w:p w14:paraId="0A90D1DB" w14:textId="30F5CDE9" w:rsidR="005B01CF" w:rsidRPr="0021073C" w:rsidRDefault="005951DE" w:rsidP="00714DFD">
            <w:pPr>
              <w:rPr>
                <w:rFonts w:ascii="標楷體" w:eastAsia="標楷體" w:hAnsi="標楷體"/>
              </w:rPr>
            </w:pPr>
            <w:r w:rsidRPr="0021073C">
              <w:rPr>
                <w:rFonts w:ascii="標楷體" w:eastAsia="標楷體" w:hAnsi="標楷體"/>
              </w:rPr>
              <w:t>V</w:t>
            </w:r>
          </w:p>
        </w:tc>
        <w:tc>
          <w:tcPr>
            <w:tcW w:w="666" w:type="dxa"/>
          </w:tcPr>
          <w:p w14:paraId="70CF8703" w14:textId="77777777" w:rsidR="005B01CF" w:rsidRPr="0021073C" w:rsidRDefault="005B01CF" w:rsidP="00A71EEE">
            <w:pPr>
              <w:jc w:val="center"/>
              <w:rPr>
                <w:rFonts w:ascii="標楷體" w:eastAsia="標楷體" w:hAnsi="標楷體"/>
              </w:rPr>
            </w:pPr>
          </w:p>
        </w:tc>
        <w:tc>
          <w:tcPr>
            <w:tcW w:w="2856" w:type="dxa"/>
          </w:tcPr>
          <w:p w14:paraId="40729B5C" w14:textId="4B442726" w:rsidR="004D4320" w:rsidRPr="0021073C" w:rsidRDefault="004D4320" w:rsidP="004D4320">
            <w:pPr>
              <w:snapToGrid w:val="0"/>
              <w:ind w:left="238" w:hangingChars="99" w:hanging="238"/>
              <w:rPr>
                <w:rFonts w:ascii="標楷體" w:eastAsia="標楷體" w:hAnsi="標楷體"/>
              </w:rPr>
            </w:pPr>
            <w:r w:rsidRPr="0021073C">
              <w:rPr>
                <w:rFonts w:ascii="標楷體" w:eastAsia="標楷體" w:hAnsi="標楷體" w:hint="eastAsia"/>
              </w:rPr>
              <w:t>1.「新增」時</w:t>
            </w:r>
            <w:r w:rsidR="00F341CF" w:rsidRPr="0021073C">
              <w:rPr>
                <w:rFonts w:ascii="標楷體" w:eastAsia="標楷體" w:hAnsi="標楷體" w:hint="eastAsia"/>
              </w:rPr>
              <w:t>,</w:t>
            </w:r>
            <w:r w:rsidRPr="0021073C">
              <w:rPr>
                <w:rFonts w:ascii="標楷體" w:eastAsia="標楷體" w:hAnsi="標楷體" w:hint="eastAsia"/>
              </w:rPr>
              <w:t>必須輸入</w:t>
            </w:r>
          </w:p>
          <w:p w14:paraId="07BEFEED" w14:textId="77777777" w:rsidR="004D4320" w:rsidRPr="0021073C" w:rsidRDefault="004D4320" w:rsidP="004D4320">
            <w:pPr>
              <w:snapToGrid w:val="0"/>
              <w:ind w:left="238" w:hangingChars="99" w:hanging="238"/>
              <w:rPr>
                <w:rFonts w:ascii="標楷體" w:eastAsia="標楷體" w:hAnsi="標楷體"/>
              </w:rPr>
            </w:pPr>
            <w:r w:rsidRPr="0021073C">
              <w:rPr>
                <w:rFonts w:ascii="標楷體" w:eastAsia="標楷體" w:hAnsi="標楷體" w:hint="eastAsia"/>
              </w:rPr>
              <w:t>2.「</w:t>
            </w:r>
            <w:r w:rsidRPr="0021073C">
              <w:rPr>
                <w:rFonts w:ascii="標楷體" w:eastAsia="標楷體" w:hAnsi="標楷體"/>
              </w:rPr>
              <w:t>修改</w:t>
            </w:r>
            <w:r w:rsidRPr="0021073C">
              <w:rPr>
                <w:rFonts w:ascii="標楷體" w:eastAsia="標楷體" w:hAnsi="標楷體" w:hint="eastAsia"/>
              </w:rPr>
              <w:t>」時,自動顯示原值,可以修改;</w:t>
            </w:r>
          </w:p>
          <w:p w14:paraId="45469028" w14:textId="77777777" w:rsidR="004D4320" w:rsidRPr="0021073C" w:rsidRDefault="004D4320" w:rsidP="004D4320">
            <w:pPr>
              <w:snapToGrid w:val="0"/>
              <w:ind w:left="238" w:hangingChars="99" w:hanging="238"/>
              <w:rPr>
                <w:rFonts w:ascii="標楷體" w:eastAsia="標楷體" w:hAnsi="標楷體"/>
              </w:rPr>
            </w:pPr>
            <w:r w:rsidRPr="0021073C">
              <w:rPr>
                <w:rFonts w:ascii="標楷體" w:eastAsia="標楷體" w:hAnsi="標楷體" w:hint="eastAsia"/>
              </w:rPr>
              <w:t>3.其他功能,自動顯示原值,不可修改</w:t>
            </w:r>
          </w:p>
          <w:p w14:paraId="647B70BA" w14:textId="0D82B041" w:rsidR="005B01CF" w:rsidRPr="0021073C" w:rsidRDefault="004D4320" w:rsidP="004D4320">
            <w:pPr>
              <w:rPr>
                <w:rFonts w:ascii="標楷體" w:eastAsia="標楷體" w:hAnsi="標楷體"/>
              </w:rPr>
            </w:pPr>
            <w:r w:rsidRPr="0021073C">
              <w:rPr>
                <w:rFonts w:ascii="標楷體" w:eastAsia="標楷體" w:hAnsi="標楷體" w:hint="eastAsia"/>
              </w:rPr>
              <w:t>4.Tx</w:t>
            </w:r>
            <w:r w:rsidRPr="0021073C">
              <w:rPr>
                <w:rFonts w:ascii="標楷體" w:eastAsia="標楷體" w:hAnsi="標楷體"/>
              </w:rPr>
              <w:t>Teller.</w:t>
            </w:r>
            <w:r w:rsidRPr="0021073C">
              <w:t xml:space="preserve"> </w:t>
            </w:r>
            <w:r w:rsidRPr="0021073C">
              <w:rPr>
                <w:rFonts w:ascii="標楷體" w:eastAsia="標楷體" w:hAnsi="標楷體"/>
              </w:rPr>
              <w:t>AdFg</w:t>
            </w:r>
          </w:p>
        </w:tc>
      </w:tr>
      <w:tr w:rsidR="005B01CF" w:rsidRPr="00847BB7" w14:paraId="0C3C4D4A" w14:textId="77777777" w:rsidTr="00847BB7">
        <w:trPr>
          <w:trHeight w:val="291"/>
          <w:jc w:val="center"/>
        </w:trPr>
        <w:tc>
          <w:tcPr>
            <w:tcW w:w="456" w:type="dxa"/>
          </w:tcPr>
          <w:p w14:paraId="2039F64B" w14:textId="77777777" w:rsidR="005B01CF" w:rsidRPr="00847BB7" w:rsidRDefault="005B01CF" w:rsidP="00714DFD">
            <w:pPr>
              <w:rPr>
                <w:rFonts w:ascii="標楷體" w:eastAsia="標楷體" w:hAnsi="標楷體"/>
              </w:rPr>
            </w:pPr>
            <w:r w:rsidRPr="00847BB7">
              <w:rPr>
                <w:rFonts w:ascii="標楷體" w:eastAsia="標楷體" w:hAnsi="標楷體" w:hint="eastAsia"/>
              </w:rPr>
              <w:t>5</w:t>
            </w:r>
          </w:p>
        </w:tc>
        <w:tc>
          <w:tcPr>
            <w:tcW w:w="1736" w:type="dxa"/>
          </w:tcPr>
          <w:p w14:paraId="6AAA6A4B" w14:textId="77777777" w:rsidR="005B01CF" w:rsidRPr="00847BB7" w:rsidRDefault="005B01CF" w:rsidP="00714DFD">
            <w:pPr>
              <w:rPr>
                <w:rFonts w:ascii="標楷體" w:eastAsia="標楷體" w:hAnsi="標楷體"/>
              </w:rPr>
            </w:pPr>
            <w:r w:rsidRPr="00847BB7">
              <w:rPr>
                <w:rFonts w:ascii="標楷體" w:eastAsia="標楷體" w:hAnsi="標楷體" w:hint="eastAsia"/>
              </w:rPr>
              <w:t>姓名</w:t>
            </w:r>
          </w:p>
        </w:tc>
        <w:tc>
          <w:tcPr>
            <w:tcW w:w="1602" w:type="dxa"/>
          </w:tcPr>
          <w:p w14:paraId="26BCB14A" w14:textId="675F40B1" w:rsidR="005B01CF" w:rsidRPr="00847BB7" w:rsidRDefault="005B01CF" w:rsidP="005B01CF">
            <w:pPr>
              <w:rPr>
                <w:rFonts w:ascii="標楷體" w:eastAsia="標楷體" w:hAnsi="標楷體"/>
              </w:rPr>
            </w:pPr>
            <w:r w:rsidRPr="00847BB7">
              <w:rPr>
                <w:rFonts w:ascii="標楷體" w:eastAsia="標楷體" w:hAnsi="標楷體"/>
              </w:rPr>
              <w:t xml:space="preserve">     </w:t>
            </w:r>
          </w:p>
        </w:tc>
        <w:tc>
          <w:tcPr>
            <w:tcW w:w="992" w:type="dxa"/>
          </w:tcPr>
          <w:p w14:paraId="2FEA28E5" w14:textId="39E74CB1" w:rsidR="005B01CF" w:rsidRPr="0021073C" w:rsidRDefault="004D4320" w:rsidP="00714DFD">
            <w:pPr>
              <w:rPr>
                <w:rFonts w:ascii="標楷體" w:eastAsia="標楷體" w:hAnsi="標楷體"/>
              </w:rPr>
            </w:pPr>
            <w:r w:rsidRPr="0021073C">
              <w:rPr>
                <w:rFonts w:eastAsia="標楷體" w:hint="eastAsia"/>
                <w:lang w:eastAsia="zh-HK"/>
              </w:rPr>
              <w:t>員工檔姓名</w:t>
            </w:r>
          </w:p>
        </w:tc>
        <w:tc>
          <w:tcPr>
            <w:tcW w:w="1489" w:type="dxa"/>
          </w:tcPr>
          <w:p w14:paraId="452F97D5" w14:textId="77777777" w:rsidR="005B01CF" w:rsidRPr="0021073C" w:rsidRDefault="005B01CF" w:rsidP="00714DFD">
            <w:pPr>
              <w:rPr>
                <w:rFonts w:ascii="標楷體" w:eastAsia="標楷體" w:hAnsi="標楷體"/>
              </w:rPr>
            </w:pPr>
          </w:p>
        </w:tc>
        <w:tc>
          <w:tcPr>
            <w:tcW w:w="623" w:type="dxa"/>
          </w:tcPr>
          <w:p w14:paraId="4DE09A86" w14:textId="5EFED206" w:rsidR="005B01CF" w:rsidRPr="0021073C" w:rsidRDefault="005B01CF" w:rsidP="00714DFD">
            <w:pPr>
              <w:rPr>
                <w:rFonts w:ascii="標楷體" w:eastAsia="標楷體" w:hAnsi="標楷體"/>
              </w:rPr>
            </w:pPr>
          </w:p>
        </w:tc>
        <w:tc>
          <w:tcPr>
            <w:tcW w:w="666" w:type="dxa"/>
          </w:tcPr>
          <w:p w14:paraId="3C94DFD8" w14:textId="6332AB2C" w:rsidR="005B01CF" w:rsidRPr="0021073C" w:rsidRDefault="004D4320" w:rsidP="00A71EEE">
            <w:pPr>
              <w:jc w:val="center"/>
              <w:rPr>
                <w:rFonts w:ascii="標楷體" w:eastAsia="標楷體" w:hAnsi="標楷體"/>
              </w:rPr>
            </w:pPr>
            <w:r w:rsidRPr="0021073C">
              <w:rPr>
                <w:rFonts w:ascii="標楷體" w:eastAsia="標楷體" w:hAnsi="標楷體" w:hint="eastAsia"/>
              </w:rPr>
              <w:t>R</w:t>
            </w:r>
          </w:p>
        </w:tc>
        <w:tc>
          <w:tcPr>
            <w:tcW w:w="2856" w:type="dxa"/>
          </w:tcPr>
          <w:p w14:paraId="365C4127" w14:textId="4B6921F9" w:rsidR="005B01CF" w:rsidRPr="0021073C" w:rsidRDefault="004D4320" w:rsidP="007139CF">
            <w:pPr>
              <w:rPr>
                <w:rFonts w:ascii="標楷體" w:eastAsia="標楷體" w:hAnsi="標楷體"/>
                <w:lang w:eastAsia="zh-HK"/>
              </w:rPr>
            </w:pPr>
            <w:r w:rsidRPr="0021073C">
              <w:rPr>
                <w:rFonts w:ascii="標楷體" w:eastAsia="標楷體" w:hAnsi="標楷體" w:hint="eastAsia"/>
                <w:lang w:eastAsia="zh-HK"/>
              </w:rPr>
              <w:t>依據使用者代號</w:t>
            </w:r>
            <w:r w:rsidR="007139CF" w:rsidRPr="0021073C">
              <w:rPr>
                <w:rFonts w:ascii="標楷體" w:eastAsia="標楷體" w:hAnsi="標楷體" w:hint="eastAsia"/>
                <w:lang w:eastAsia="zh-HK"/>
              </w:rPr>
              <w:t>對應</w:t>
            </w:r>
            <w:r w:rsidRPr="0021073C">
              <w:rPr>
                <w:rFonts w:ascii="標楷體" w:eastAsia="標楷體" w:hAnsi="標楷體" w:hint="eastAsia"/>
                <w:lang w:eastAsia="zh-HK"/>
              </w:rPr>
              <w:t>員工檔</w:t>
            </w:r>
            <w:r w:rsidRPr="0021073C">
              <w:rPr>
                <w:rFonts w:ascii="標楷體" w:eastAsia="標楷體" w:hAnsi="標楷體" w:hint="eastAsia"/>
              </w:rPr>
              <w:t>(CdEm</w:t>
            </w:r>
            <w:r w:rsidRPr="0021073C">
              <w:rPr>
                <w:rFonts w:ascii="標楷體" w:eastAsia="標楷體" w:hAnsi="標楷體"/>
              </w:rPr>
              <w:t>p</w:t>
            </w:r>
            <w:r w:rsidR="007139CF" w:rsidRPr="0021073C">
              <w:rPr>
                <w:rFonts w:ascii="標楷體" w:eastAsia="標楷體" w:hAnsi="標楷體"/>
              </w:rPr>
              <w:t>)</w:t>
            </w:r>
            <w:r w:rsidR="007139CF" w:rsidRPr="0021073C">
              <w:rPr>
                <w:rFonts w:ascii="標楷體" w:eastAsia="標楷體" w:hAnsi="標楷體" w:hint="eastAsia"/>
              </w:rPr>
              <w:t>,</w:t>
            </w:r>
            <w:r w:rsidR="007139CF" w:rsidRPr="0021073C">
              <w:rPr>
                <w:rFonts w:ascii="標楷體" w:eastAsia="標楷體" w:hAnsi="標楷體" w:hint="eastAsia"/>
                <w:lang w:eastAsia="zh-HK"/>
              </w:rPr>
              <w:t>自動顯示姓名</w:t>
            </w:r>
            <w:r w:rsidR="007139CF" w:rsidRPr="0021073C">
              <w:rPr>
                <w:rFonts w:ascii="標楷體" w:eastAsia="標楷體" w:hAnsi="標楷體" w:hint="eastAsia"/>
              </w:rPr>
              <w:t>(</w:t>
            </w:r>
            <w:commentRangeStart w:id="68"/>
            <w:commentRangeStart w:id="69"/>
            <w:r w:rsidR="007139CF" w:rsidRPr="0021073C">
              <w:rPr>
                <w:rFonts w:ascii="標楷體" w:eastAsia="標楷體" w:hAnsi="標楷體"/>
              </w:rPr>
              <w:t>Fullname</w:t>
            </w:r>
            <w:commentRangeEnd w:id="68"/>
            <w:r w:rsidR="00FF7887">
              <w:rPr>
                <w:rStyle w:val="aff"/>
              </w:rPr>
              <w:commentReference w:id="68"/>
            </w:r>
            <w:commentRangeEnd w:id="69"/>
            <w:r w:rsidR="005F07F1">
              <w:rPr>
                <w:rStyle w:val="aff"/>
              </w:rPr>
              <w:commentReference w:id="69"/>
            </w:r>
            <w:r w:rsidR="007139CF" w:rsidRPr="0021073C">
              <w:rPr>
                <w:rFonts w:ascii="標楷體" w:eastAsia="標楷體" w:hAnsi="標楷體" w:hint="eastAsia"/>
              </w:rPr>
              <w:t>)</w:t>
            </w:r>
          </w:p>
        </w:tc>
      </w:tr>
      <w:tr w:rsidR="000267BA" w:rsidRPr="00847BB7" w14:paraId="458BB4AD" w14:textId="77777777" w:rsidTr="00847BB7">
        <w:trPr>
          <w:trHeight w:val="291"/>
          <w:jc w:val="center"/>
        </w:trPr>
        <w:tc>
          <w:tcPr>
            <w:tcW w:w="456" w:type="dxa"/>
          </w:tcPr>
          <w:p w14:paraId="4F72643D" w14:textId="6DBDEACF" w:rsidR="000267BA" w:rsidRPr="00847BB7" w:rsidRDefault="00BE33A9" w:rsidP="000267BA">
            <w:pPr>
              <w:rPr>
                <w:rFonts w:ascii="標楷體" w:eastAsia="標楷體" w:hAnsi="標楷體"/>
              </w:rPr>
            </w:pPr>
            <w:r>
              <w:rPr>
                <w:rFonts w:ascii="標楷體" w:eastAsia="標楷體" w:hAnsi="標楷體" w:hint="eastAsia"/>
              </w:rPr>
              <w:t>6</w:t>
            </w:r>
          </w:p>
        </w:tc>
        <w:tc>
          <w:tcPr>
            <w:tcW w:w="1736" w:type="dxa"/>
          </w:tcPr>
          <w:p w14:paraId="727C4EB3" w14:textId="0B5DD376" w:rsidR="000267BA" w:rsidRPr="00847BB7" w:rsidRDefault="000267BA" w:rsidP="000267BA">
            <w:pPr>
              <w:rPr>
                <w:rFonts w:ascii="標楷體" w:eastAsia="標楷體" w:hAnsi="標楷體"/>
              </w:rPr>
            </w:pPr>
            <w:r w:rsidRPr="00847BB7">
              <w:rPr>
                <w:rFonts w:ascii="標楷體" w:eastAsia="標楷體" w:hAnsi="標楷體" w:hint="eastAsia"/>
              </w:rPr>
              <w:t>使用單位</w:t>
            </w:r>
          </w:p>
        </w:tc>
        <w:tc>
          <w:tcPr>
            <w:tcW w:w="1602" w:type="dxa"/>
          </w:tcPr>
          <w:p w14:paraId="25E4215D" w14:textId="6A1197DB" w:rsidR="000267BA" w:rsidRPr="00847BB7" w:rsidRDefault="000267BA" w:rsidP="000267BA">
            <w:pPr>
              <w:rPr>
                <w:rFonts w:ascii="標楷體" w:eastAsia="標楷體" w:hAnsi="標楷體"/>
              </w:rPr>
            </w:pPr>
            <w:r w:rsidRPr="00847BB7">
              <w:rPr>
                <w:rFonts w:ascii="標楷體" w:eastAsia="標楷體" w:hAnsi="標楷體" w:hint="eastAsia"/>
              </w:rPr>
              <w:t>X(4)</w:t>
            </w:r>
          </w:p>
        </w:tc>
        <w:tc>
          <w:tcPr>
            <w:tcW w:w="992" w:type="dxa"/>
          </w:tcPr>
          <w:p w14:paraId="3BE0BBD6" w14:textId="77777777" w:rsidR="000267BA" w:rsidRPr="0021073C" w:rsidRDefault="000267BA" w:rsidP="000267BA">
            <w:pPr>
              <w:rPr>
                <w:rFonts w:ascii="標楷體" w:eastAsia="標楷體" w:hAnsi="標楷體"/>
              </w:rPr>
            </w:pPr>
          </w:p>
        </w:tc>
        <w:tc>
          <w:tcPr>
            <w:tcW w:w="1489" w:type="dxa"/>
          </w:tcPr>
          <w:p w14:paraId="3792CC6C" w14:textId="0FD5166C" w:rsidR="000267BA" w:rsidRPr="0021073C" w:rsidRDefault="000267BA" w:rsidP="000267B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spacing w:val="15"/>
                <w:kern w:val="0"/>
              </w:rPr>
            </w:pPr>
            <w:r w:rsidRPr="0021073C">
              <w:rPr>
                <w:rFonts w:ascii="標楷體" w:eastAsia="標楷體" w:hAnsi="標楷體" w:cs="細明體" w:hint="eastAsia"/>
                <w:spacing w:val="15"/>
                <w:kern w:val="0"/>
                <w:lang w:eastAsia="zh-HK"/>
              </w:rPr>
              <w:t>營業單位</w:t>
            </w:r>
            <w:r w:rsidRPr="0021073C">
              <w:rPr>
                <w:rFonts w:ascii="標楷體" w:eastAsia="標楷體" w:hAnsi="標楷體" w:cs="細明體" w:hint="eastAsia"/>
                <w:spacing w:val="15"/>
                <w:kern w:val="0"/>
                <w:lang w:eastAsia="zh-HK"/>
              </w:rPr>
              <w:lastRenderedPageBreak/>
              <w:t>檔資料</w:t>
            </w:r>
            <w:r w:rsidRPr="0021073C">
              <w:rPr>
                <w:rFonts w:ascii="標楷體" w:eastAsia="標楷體" w:hAnsi="標楷體" w:cs="細明體" w:hint="eastAsia"/>
                <w:spacing w:val="15"/>
                <w:kern w:val="0"/>
              </w:rPr>
              <w:t>(</w:t>
            </w:r>
            <w:r w:rsidRPr="0021073C">
              <w:rPr>
                <w:rFonts w:ascii="標楷體" w:eastAsia="標楷體" w:hAnsi="標楷體" w:cs="細明體"/>
                <w:spacing w:val="15"/>
                <w:kern w:val="0"/>
              </w:rPr>
              <w:t>CdBranch)</w:t>
            </w:r>
            <w:r w:rsidRPr="0021073C">
              <w:rPr>
                <w:rFonts w:ascii="標楷體" w:eastAsia="標楷體" w:hAnsi="標楷體" w:cs="細明體" w:hint="eastAsia"/>
                <w:spacing w:val="15"/>
                <w:kern w:val="0"/>
              </w:rPr>
              <w:t>[</w:t>
            </w:r>
            <w:r w:rsidRPr="0021073C">
              <w:rPr>
                <w:rFonts w:ascii="標楷體" w:eastAsia="標楷體" w:hAnsi="標楷體" w:cs="細明體" w:hint="eastAsia"/>
                <w:spacing w:val="15"/>
                <w:kern w:val="0"/>
                <w:lang w:eastAsia="zh-HK"/>
              </w:rPr>
              <w:t>選單</w:t>
            </w:r>
            <w:r w:rsidR="00A80DD6" w:rsidRPr="0021073C">
              <w:rPr>
                <w:rFonts w:ascii="標楷體" w:eastAsia="標楷體" w:hAnsi="標楷體" w:cs="細明體" w:hint="eastAsia"/>
                <w:spacing w:val="15"/>
                <w:kern w:val="0"/>
              </w:rPr>
              <w:t>1</w:t>
            </w:r>
            <w:r w:rsidRPr="0021073C">
              <w:rPr>
                <w:rFonts w:ascii="標楷體" w:eastAsia="標楷體" w:hAnsi="標楷體" w:cs="細明體" w:hint="eastAsia"/>
                <w:spacing w:val="15"/>
                <w:kern w:val="0"/>
              </w:rPr>
              <w:t xml:space="preserve"> /L6072</w:t>
            </w:r>
            <w:r w:rsidR="00A80DD6" w:rsidRPr="0021073C">
              <w:rPr>
                <w:rFonts w:ascii="標楷體" w:eastAsia="標楷體" w:hAnsi="標楷體" w:cs="細明體" w:hint="eastAsia"/>
                <w:spacing w:val="15"/>
                <w:kern w:val="0"/>
              </w:rPr>
              <w:t>]</w:t>
            </w:r>
          </w:p>
        </w:tc>
        <w:tc>
          <w:tcPr>
            <w:tcW w:w="623" w:type="dxa"/>
          </w:tcPr>
          <w:p w14:paraId="15B9103F" w14:textId="39B08758" w:rsidR="000267BA" w:rsidRPr="0021073C" w:rsidRDefault="000267BA" w:rsidP="000267BA">
            <w:pPr>
              <w:rPr>
                <w:rFonts w:ascii="標楷體" w:eastAsia="標楷體" w:hAnsi="標楷體"/>
              </w:rPr>
            </w:pPr>
            <w:r w:rsidRPr="0021073C">
              <w:rPr>
                <w:rFonts w:ascii="標楷體" w:eastAsia="標楷體" w:hAnsi="標楷體"/>
              </w:rPr>
              <w:lastRenderedPageBreak/>
              <w:t>V</w:t>
            </w:r>
          </w:p>
        </w:tc>
        <w:tc>
          <w:tcPr>
            <w:tcW w:w="666" w:type="dxa"/>
          </w:tcPr>
          <w:p w14:paraId="77B0FF86" w14:textId="5C9028FB" w:rsidR="000267BA" w:rsidRPr="0021073C" w:rsidRDefault="000267BA" w:rsidP="000267BA">
            <w:pPr>
              <w:jc w:val="center"/>
              <w:rPr>
                <w:rFonts w:ascii="標楷體" w:eastAsia="標楷體" w:hAnsi="標楷體"/>
              </w:rPr>
            </w:pPr>
            <w:r w:rsidRPr="0021073C">
              <w:rPr>
                <w:rFonts w:ascii="標楷體" w:eastAsia="標楷體" w:hAnsi="標楷體" w:hint="eastAsia"/>
              </w:rPr>
              <w:t>W</w:t>
            </w:r>
          </w:p>
        </w:tc>
        <w:tc>
          <w:tcPr>
            <w:tcW w:w="2856" w:type="dxa"/>
          </w:tcPr>
          <w:p w14:paraId="6EC191D2" w14:textId="3F161243" w:rsidR="000267BA" w:rsidRPr="0021073C" w:rsidRDefault="000267BA" w:rsidP="000267BA">
            <w:pPr>
              <w:snapToGrid w:val="0"/>
              <w:ind w:left="238" w:hangingChars="99" w:hanging="238"/>
              <w:rPr>
                <w:rFonts w:ascii="標楷體" w:eastAsia="標楷體" w:hAnsi="標楷體"/>
              </w:rPr>
            </w:pPr>
            <w:r w:rsidRPr="0021073C">
              <w:rPr>
                <w:rFonts w:ascii="標楷體" w:eastAsia="標楷體" w:hAnsi="標楷體" w:hint="eastAsia"/>
              </w:rPr>
              <w:t>1.「新增」時</w:t>
            </w:r>
            <w:r w:rsidR="00F341CF" w:rsidRPr="0021073C">
              <w:rPr>
                <w:rFonts w:ascii="標楷體" w:eastAsia="標楷體" w:hAnsi="標楷體" w:hint="eastAsia"/>
              </w:rPr>
              <w:t>,</w:t>
            </w:r>
            <w:r w:rsidRPr="0021073C">
              <w:rPr>
                <w:rFonts w:ascii="標楷體" w:eastAsia="標楷體" w:hAnsi="標楷體" w:hint="eastAsia"/>
              </w:rPr>
              <w:t>必須輸入</w:t>
            </w:r>
          </w:p>
          <w:p w14:paraId="13040E0B" w14:textId="77777777" w:rsidR="000267BA" w:rsidRPr="0021073C" w:rsidRDefault="000267BA" w:rsidP="000267BA">
            <w:pPr>
              <w:snapToGrid w:val="0"/>
              <w:ind w:left="238" w:hangingChars="99" w:hanging="238"/>
              <w:rPr>
                <w:rFonts w:ascii="標楷體" w:eastAsia="標楷體" w:hAnsi="標楷體"/>
              </w:rPr>
            </w:pPr>
            <w:r w:rsidRPr="0021073C">
              <w:rPr>
                <w:rFonts w:ascii="標楷體" w:eastAsia="標楷體" w:hAnsi="標楷體" w:hint="eastAsia"/>
              </w:rPr>
              <w:t>2.「</w:t>
            </w:r>
            <w:r w:rsidRPr="0021073C">
              <w:rPr>
                <w:rFonts w:ascii="標楷體" w:eastAsia="標楷體" w:hAnsi="標楷體"/>
              </w:rPr>
              <w:t>修改</w:t>
            </w:r>
            <w:r w:rsidRPr="0021073C">
              <w:rPr>
                <w:rFonts w:ascii="標楷體" w:eastAsia="標楷體" w:hAnsi="標楷體" w:hint="eastAsia"/>
              </w:rPr>
              <w:t>」時,自動顯示原</w:t>
            </w:r>
            <w:r w:rsidRPr="0021073C">
              <w:rPr>
                <w:rFonts w:ascii="標楷體" w:eastAsia="標楷體" w:hAnsi="標楷體" w:hint="eastAsia"/>
              </w:rPr>
              <w:lastRenderedPageBreak/>
              <w:t>值,可以修改;</w:t>
            </w:r>
          </w:p>
          <w:p w14:paraId="1D9B8401" w14:textId="77777777" w:rsidR="000267BA" w:rsidRPr="0021073C" w:rsidRDefault="000267BA" w:rsidP="000267BA">
            <w:pPr>
              <w:snapToGrid w:val="0"/>
              <w:ind w:left="238" w:hangingChars="99" w:hanging="238"/>
              <w:rPr>
                <w:rFonts w:ascii="標楷體" w:eastAsia="標楷體" w:hAnsi="標楷體"/>
              </w:rPr>
            </w:pPr>
            <w:r w:rsidRPr="0021073C">
              <w:rPr>
                <w:rFonts w:ascii="標楷體" w:eastAsia="標楷體" w:hAnsi="標楷體" w:hint="eastAsia"/>
              </w:rPr>
              <w:t>3.其他功能,自動顯示原值,不可修改</w:t>
            </w:r>
          </w:p>
          <w:p w14:paraId="5C47B230" w14:textId="1E129BF6" w:rsidR="000267BA" w:rsidRPr="0021073C" w:rsidRDefault="000267BA" w:rsidP="000267BA">
            <w:pPr>
              <w:rPr>
                <w:rFonts w:ascii="標楷體" w:eastAsia="標楷體" w:hAnsi="標楷體"/>
              </w:rPr>
            </w:pPr>
            <w:r w:rsidRPr="0021073C">
              <w:rPr>
                <w:rFonts w:ascii="標楷體" w:eastAsia="標楷體" w:hAnsi="標楷體" w:hint="eastAsia"/>
              </w:rPr>
              <w:t>4.Tx</w:t>
            </w:r>
            <w:r w:rsidRPr="0021073C">
              <w:rPr>
                <w:rFonts w:ascii="標楷體" w:eastAsia="標楷體" w:hAnsi="標楷體"/>
              </w:rPr>
              <w:t>Teller.</w:t>
            </w:r>
            <w:r w:rsidRPr="0021073C">
              <w:rPr>
                <w:rFonts w:ascii="標楷體" w:eastAsia="標楷體" w:hAnsi="標楷體" w:hint="eastAsia"/>
              </w:rPr>
              <w:t>BrNo</w:t>
            </w:r>
          </w:p>
        </w:tc>
      </w:tr>
      <w:tr w:rsidR="000267BA" w:rsidRPr="00847BB7" w14:paraId="06BF704C" w14:textId="77777777" w:rsidTr="00847BB7">
        <w:trPr>
          <w:trHeight w:val="291"/>
          <w:jc w:val="center"/>
        </w:trPr>
        <w:tc>
          <w:tcPr>
            <w:tcW w:w="456" w:type="dxa"/>
          </w:tcPr>
          <w:p w14:paraId="30A6094C" w14:textId="66679BBF" w:rsidR="000267BA" w:rsidRPr="00847BB7" w:rsidRDefault="00BE33A9" w:rsidP="000267BA">
            <w:pPr>
              <w:rPr>
                <w:rFonts w:ascii="標楷體" w:eastAsia="標楷體" w:hAnsi="標楷體"/>
              </w:rPr>
            </w:pPr>
            <w:r>
              <w:rPr>
                <w:rFonts w:ascii="標楷體" w:eastAsia="標楷體" w:hAnsi="標楷體" w:hint="eastAsia"/>
              </w:rPr>
              <w:lastRenderedPageBreak/>
              <w:t>7</w:t>
            </w:r>
          </w:p>
        </w:tc>
        <w:tc>
          <w:tcPr>
            <w:tcW w:w="1736" w:type="dxa"/>
          </w:tcPr>
          <w:p w14:paraId="6CBF66B9" w14:textId="3FE17792" w:rsidR="000267BA" w:rsidRPr="00847BB7" w:rsidRDefault="000267BA" w:rsidP="000267BA">
            <w:pPr>
              <w:rPr>
                <w:rFonts w:ascii="標楷體" w:eastAsia="標楷體" w:hAnsi="標楷體"/>
              </w:rPr>
            </w:pPr>
            <w:r w:rsidRPr="0022279A">
              <w:rPr>
                <w:rFonts w:ascii="標楷體" w:eastAsia="標楷體" w:hAnsi="標楷體" w:hint="eastAsia"/>
                <w:lang w:eastAsia="zh-HK"/>
              </w:rPr>
              <w:t>課組別</w:t>
            </w:r>
          </w:p>
        </w:tc>
        <w:tc>
          <w:tcPr>
            <w:tcW w:w="1602" w:type="dxa"/>
          </w:tcPr>
          <w:p w14:paraId="05D4B74E" w14:textId="47B4E611" w:rsidR="000267BA" w:rsidRPr="00847BB7" w:rsidRDefault="000267BA" w:rsidP="000267BA">
            <w:pPr>
              <w:rPr>
                <w:rFonts w:ascii="標楷體" w:eastAsia="標楷體" w:hAnsi="標楷體"/>
              </w:rPr>
            </w:pPr>
            <w:r w:rsidRPr="00847BB7">
              <w:rPr>
                <w:rFonts w:ascii="標楷體" w:eastAsia="標楷體" w:hAnsi="標楷體"/>
              </w:rPr>
              <w:t xml:space="preserve">X(01)     </w:t>
            </w:r>
          </w:p>
        </w:tc>
        <w:tc>
          <w:tcPr>
            <w:tcW w:w="992" w:type="dxa"/>
          </w:tcPr>
          <w:p w14:paraId="4C88D49F" w14:textId="77777777" w:rsidR="000267BA" w:rsidRPr="00847BB7" w:rsidRDefault="000267BA" w:rsidP="000267BA">
            <w:pPr>
              <w:rPr>
                <w:rFonts w:ascii="標楷體" w:eastAsia="標楷體" w:hAnsi="標楷體"/>
              </w:rPr>
            </w:pPr>
          </w:p>
        </w:tc>
        <w:tc>
          <w:tcPr>
            <w:tcW w:w="1489" w:type="dxa"/>
          </w:tcPr>
          <w:p w14:paraId="3851B4D3" w14:textId="3CB2E6FC" w:rsidR="000267BA" w:rsidRPr="00847BB7" w:rsidRDefault="000267BA" w:rsidP="00A80DD6">
            <w:pPr>
              <w:rPr>
                <w:rFonts w:ascii="標楷體" w:eastAsia="標楷體" w:hAnsi="標楷體"/>
                <w:lang w:eastAsia="zh-HK"/>
              </w:rPr>
            </w:pPr>
            <w:r w:rsidRPr="00847BB7">
              <w:rPr>
                <w:rFonts w:ascii="標楷體" w:eastAsia="標楷體" w:hAnsi="標楷體" w:cs="細明體" w:hint="eastAsia"/>
                <w:spacing w:val="15"/>
                <w:kern w:val="0"/>
                <w:lang w:eastAsia="zh-HK"/>
              </w:rPr>
              <w:t>所屬營業單位檔</w:t>
            </w:r>
            <w:r w:rsidRPr="00847BB7">
              <w:rPr>
                <w:rFonts w:ascii="標楷體" w:eastAsia="標楷體" w:hAnsi="標楷體" w:cs="細明體" w:hint="eastAsia"/>
                <w:spacing w:val="15"/>
                <w:kern w:val="0"/>
              </w:rPr>
              <w:t>(</w:t>
            </w:r>
            <w:r w:rsidRPr="00847BB7">
              <w:rPr>
                <w:rFonts w:ascii="標楷體" w:eastAsia="標楷體" w:hAnsi="標楷體" w:cs="細明體"/>
                <w:spacing w:val="15"/>
                <w:kern w:val="0"/>
              </w:rPr>
              <w:t>CdBranch)</w:t>
            </w:r>
            <w:r w:rsidRPr="00847BB7">
              <w:rPr>
                <w:rFonts w:ascii="標楷體" w:eastAsia="標楷體" w:hAnsi="標楷體" w:cs="細明體" w:hint="eastAsia"/>
                <w:spacing w:val="15"/>
                <w:kern w:val="0"/>
                <w:lang w:eastAsia="zh-HK"/>
              </w:rPr>
              <w:t>課組別</w:t>
            </w:r>
            <w:r>
              <w:rPr>
                <w:rFonts w:ascii="標楷體" w:eastAsia="標楷體" w:hAnsi="標楷體" w:cs="細明體" w:hint="eastAsia"/>
                <w:color w:val="000000"/>
                <w:spacing w:val="15"/>
                <w:kern w:val="0"/>
              </w:rPr>
              <w:t>[</w:t>
            </w:r>
            <w:r>
              <w:rPr>
                <w:rFonts w:ascii="標楷體" w:eastAsia="標楷體" w:hAnsi="標楷體" w:cs="細明體" w:hint="eastAsia"/>
                <w:color w:val="000000"/>
                <w:spacing w:val="15"/>
                <w:kern w:val="0"/>
                <w:lang w:eastAsia="zh-HK"/>
              </w:rPr>
              <w:t>選單</w:t>
            </w:r>
            <w:r w:rsidR="00A80DD6">
              <w:rPr>
                <w:rFonts w:ascii="標楷體" w:eastAsia="標楷體" w:hAnsi="標楷體" w:cs="細明體" w:hint="eastAsia"/>
                <w:color w:val="000000"/>
                <w:spacing w:val="15"/>
                <w:kern w:val="0"/>
              </w:rPr>
              <w:t xml:space="preserve">2 </w:t>
            </w:r>
            <w:r>
              <w:rPr>
                <w:rFonts w:ascii="標楷體" w:eastAsia="標楷體" w:hAnsi="標楷體" w:cs="細明體" w:hint="eastAsia"/>
                <w:color w:val="000000"/>
                <w:spacing w:val="15"/>
                <w:kern w:val="0"/>
              </w:rPr>
              <w:t>L6702</w:t>
            </w:r>
            <w:r w:rsidR="00A80DD6">
              <w:rPr>
                <w:rFonts w:ascii="標楷體" w:eastAsia="標楷體" w:hAnsi="標楷體" w:cs="細明體" w:hint="eastAsia"/>
                <w:color w:val="000000"/>
                <w:spacing w:val="15"/>
                <w:kern w:val="0"/>
              </w:rPr>
              <w:t>]</w:t>
            </w:r>
          </w:p>
        </w:tc>
        <w:tc>
          <w:tcPr>
            <w:tcW w:w="623" w:type="dxa"/>
          </w:tcPr>
          <w:p w14:paraId="3192CD0F" w14:textId="3046709B" w:rsidR="000267BA" w:rsidRPr="00847BB7" w:rsidRDefault="000267BA" w:rsidP="000267BA">
            <w:pPr>
              <w:rPr>
                <w:rFonts w:ascii="標楷體" w:eastAsia="標楷體" w:hAnsi="標楷體"/>
              </w:rPr>
            </w:pPr>
            <w:r w:rsidRPr="00847BB7">
              <w:rPr>
                <w:rFonts w:ascii="標楷體" w:eastAsia="標楷體" w:hAnsi="標楷體" w:hint="eastAsia"/>
              </w:rPr>
              <w:t>V</w:t>
            </w:r>
          </w:p>
        </w:tc>
        <w:tc>
          <w:tcPr>
            <w:tcW w:w="666" w:type="dxa"/>
          </w:tcPr>
          <w:p w14:paraId="67D17A16" w14:textId="2AB00F82" w:rsidR="000267BA" w:rsidRPr="00847BB7" w:rsidRDefault="000267BA" w:rsidP="000267BA">
            <w:pPr>
              <w:jc w:val="center"/>
              <w:rPr>
                <w:rFonts w:ascii="標楷體" w:eastAsia="標楷體" w:hAnsi="標楷體"/>
              </w:rPr>
            </w:pPr>
            <w:r>
              <w:rPr>
                <w:rFonts w:ascii="標楷體" w:eastAsia="標楷體" w:hAnsi="標楷體" w:hint="eastAsia"/>
              </w:rPr>
              <w:t>W</w:t>
            </w:r>
          </w:p>
        </w:tc>
        <w:tc>
          <w:tcPr>
            <w:tcW w:w="2856" w:type="dxa"/>
          </w:tcPr>
          <w:p w14:paraId="357B62D1" w14:textId="55F441C0" w:rsidR="000267BA" w:rsidRPr="00EA3465" w:rsidRDefault="000267BA" w:rsidP="000267BA">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w:t>
            </w:r>
            <w:r w:rsidRPr="00A01A6B">
              <w:rPr>
                <w:rFonts w:ascii="標楷體" w:eastAsia="標楷體" w:hAnsi="標楷體" w:hint="eastAsia"/>
                <w:color w:val="000000" w:themeColor="text1"/>
              </w:rPr>
              <w:t>「新增</w:t>
            </w:r>
            <w:r>
              <w:rPr>
                <w:rFonts w:ascii="標楷體" w:eastAsia="標楷體" w:hAnsi="標楷體" w:hint="eastAsia"/>
                <w:color w:val="000000" w:themeColor="text1"/>
              </w:rPr>
              <w:t>」</w:t>
            </w:r>
            <w:r w:rsidRPr="00A01A6B">
              <w:rPr>
                <w:rFonts w:ascii="標楷體" w:eastAsia="標楷體" w:hAnsi="標楷體" w:hint="eastAsia"/>
                <w:color w:val="000000" w:themeColor="text1"/>
              </w:rPr>
              <w:t>時</w:t>
            </w:r>
            <w:r w:rsidR="00F341CF">
              <w:rPr>
                <w:rFonts w:ascii="標楷體" w:eastAsia="標楷體" w:hAnsi="標楷體" w:hint="eastAsia"/>
                <w:color w:val="000000" w:themeColor="text1"/>
              </w:rPr>
              <w:t>,</w:t>
            </w:r>
            <w:r w:rsidRPr="00EA3465">
              <w:rPr>
                <w:rFonts w:ascii="標楷體" w:eastAsia="標楷體" w:hAnsi="標楷體" w:hint="eastAsia"/>
                <w:color w:val="000000" w:themeColor="text1"/>
              </w:rPr>
              <w:t>必須輸入</w:t>
            </w:r>
          </w:p>
          <w:p w14:paraId="598AAE16" w14:textId="77777777" w:rsidR="000267BA" w:rsidRPr="00EA3465" w:rsidRDefault="000267BA" w:rsidP="000267BA">
            <w:pPr>
              <w:snapToGrid w:val="0"/>
              <w:ind w:left="238" w:hangingChars="99" w:hanging="238"/>
              <w:rPr>
                <w:rFonts w:ascii="標楷體" w:eastAsia="標楷體" w:hAnsi="標楷體"/>
                <w:color w:val="000000" w:themeColor="text1"/>
              </w:rPr>
            </w:pPr>
            <w:r w:rsidRPr="00EA3465">
              <w:rPr>
                <w:rFonts w:ascii="標楷體" w:eastAsia="標楷體" w:hAnsi="標楷體" w:hint="eastAsia"/>
                <w:color w:val="000000" w:themeColor="text1"/>
              </w:rPr>
              <w:t>2.「</w:t>
            </w:r>
            <w:r w:rsidRPr="00EA3465">
              <w:rPr>
                <w:rFonts w:ascii="標楷體" w:eastAsia="標楷體" w:hAnsi="標楷體"/>
                <w:color w:val="000000" w:themeColor="text1"/>
              </w:rPr>
              <w:t>修改</w:t>
            </w:r>
            <w:r w:rsidRPr="00EA3465">
              <w:rPr>
                <w:rFonts w:ascii="標楷體" w:eastAsia="標楷體" w:hAnsi="標楷體" w:hint="eastAsia"/>
                <w:color w:val="000000" w:themeColor="text1"/>
              </w:rPr>
              <w:t>」時,自動顯示原值,可以修改;</w:t>
            </w:r>
          </w:p>
          <w:p w14:paraId="38456ABE" w14:textId="77777777" w:rsidR="000267BA" w:rsidRDefault="000267BA" w:rsidP="000267BA">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3.</w:t>
            </w:r>
            <w:r w:rsidRPr="00EA3465">
              <w:rPr>
                <w:rFonts w:ascii="標楷體" w:eastAsia="標楷體" w:hAnsi="標楷體" w:hint="eastAsia"/>
                <w:color w:val="000000" w:themeColor="text1"/>
              </w:rPr>
              <w:t>其他功能,自動顯示原值,不可修改</w:t>
            </w:r>
          </w:p>
          <w:p w14:paraId="6A457C53" w14:textId="1E666B7D" w:rsidR="000267BA" w:rsidRPr="000267BA" w:rsidRDefault="000267BA" w:rsidP="000267BA">
            <w:pPr>
              <w:rPr>
                <w:rFonts w:ascii="標楷體" w:eastAsia="標楷體" w:hAnsi="標楷體"/>
              </w:rPr>
            </w:pPr>
            <w:r>
              <w:rPr>
                <w:rFonts w:ascii="標楷體" w:eastAsia="標楷體" w:hAnsi="標楷體" w:hint="eastAsia"/>
                <w:color w:val="000000" w:themeColor="text1"/>
              </w:rPr>
              <w:t>4.Tx</w:t>
            </w:r>
            <w:r>
              <w:rPr>
                <w:rFonts w:ascii="標楷體" w:eastAsia="標楷體" w:hAnsi="標楷體"/>
                <w:color w:val="000000" w:themeColor="text1"/>
              </w:rPr>
              <w:t>Telle</w:t>
            </w:r>
            <w:r w:rsidRPr="000267BA">
              <w:rPr>
                <w:rFonts w:ascii="標楷體" w:eastAsia="標楷體" w:hAnsi="標楷體"/>
                <w:color w:val="000000" w:themeColor="text1"/>
              </w:rPr>
              <w:t>r.</w:t>
            </w:r>
            <w:r>
              <w:rPr>
                <w:rFonts w:ascii="標楷體" w:eastAsia="標楷體" w:hAnsi="標楷體" w:hint="eastAsia"/>
              </w:rPr>
              <w:t>Group</w:t>
            </w:r>
            <w:r w:rsidRPr="000267BA">
              <w:rPr>
                <w:rFonts w:ascii="標楷體" w:eastAsia="標楷體" w:hAnsi="標楷體" w:hint="eastAsia"/>
              </w:rPr>
              <w:t>No</w:t>
            </w:r>
          </w:p>
        </w:tc>
      </w:tr>
      <w:tr w:rsidR="000267BA" w:rsidRPr="00847BB7" w14:paraId="42333CE9" w14:textId="77777777" w:rsidTr="00847BB7">
        <w:trPr>
          <w:trHeight w:val="291"/>
          <w:jc w:val="center"/>
        </w:trPr>
        <w:tc>
          <w:tcPr>
            <w:tcW w:w="456" w:type="dxa"/>
          </w:tcPr>
          <w:p w14:paraId="006DB461" w14:textId="6150E4CF" w:rsidR="000267BA" w:rsidRPr="00847BB7" w:rsidRDefault="00BE33A9" w:rsidP="000267BA">
            <w:pPr>
              <w:rPr>
                <w:rFonts w:ascii="標楷體" w:eastAsia="標楷體" w:hAnsi="標楷體"/>
              </w:rPr>
            </w:pPr>
            <w:r>
              <w:rPr>
                <w:rFonts w:ascii="標楷體" w:eastAsia="標楷體" w:hAnsi="標楷體" w:hint="eastAsia"/>
              </w:rPr>
              <w:t>8</w:t>
            </w:r>
          </w:p>
        </w:tc>
        <w:tc>
          <w:tcPr>
            <w:tcW w:w="1736" w:type="dxa"/>
          </w:tcPr>
          <w:p w14:paraId="0BAD8BF6" w14:textId="77777777" w:rsidR="000267BA" w:rsidRPr="00847BB7" w:rsidRDefault="000267BA" w:rsidP="000267BA">
            <w:pPr>
              <w:rPr>
                <w:rFonts w:ascii="標楷體" w:eastAsia="標楷體" w:hAnsi="標楷體"/>
              </w:rPr>
            </w:pPr>
            <w:r w:rsidRPr="00847BB7">
              <w:rPr>
                <w:rFonts w:ascii="標楷體" w:eastAsia="標楷體" w:hAnsi="標楷體" w:hint="eastAsia"/>
              </w:rPr>
              <w:t>狀態</w:t>
            </w:r>
          </w:p>
        </w:tc>
        <w:tc>
          <w:tcPr>
            <w:tcW w:w="1602" w:type="dxa"/>
          </w:tcPr>
          <w:p w14:paraId="1BDF21FB" w14:textId="77777777" w:rsidR="000267BA" w:rsidRPr="00847BB7" w:rsidRDefault="000267BA" w:rsidP="000267BA">
            <w:pPr>
              <w:rPr>
                <w:rFonts w:ascii="標楷體" w:eastAsia="標楷體" w:hAnsi="標楷體"/>
              </w:rPr>
            </w:pPr>
            <w:r w:rsidRPr="00847BB7">
              <w:rPr>
                <w:rFonts w:ascii="標楷體" w:eastAsia="標楷體" w:hAnsi="標楷體"/>
              </w:rPr>
              <w:t xml:space="preserve">X(01)                </w:t>
            </w:r>
          </w:p>
        </w:tc>
        <w:tc>
          <w:tcPr>
            <w:tcW w:w="992" w:type="dxa"/>
          </w:tcPr>
          <w:p w14:paraId="5A274F58" w14:textId="1831DB81" w:rsidR="000267BA" w:rsidRPr="00847BB7" w:rsidRDefault="000267BA" w:rsidP="000267BA">
            <w:pPr>
              <w:rPr>
                <w:rFonts w:ascii="標楷體" w:eastAsia="標楷體" w:hAnsi="標楷體"/>
              </w:rPr>
            </w:pPr>
            <w:r w:rsidRPr="00847BB7">
              <w:rPr>
                <w:rFonts w:ascii="標楷體" w:eastAsia="標楷體" w:hAnsi="標楷體" w:hint="eastAsia"/>
              </w:rPr>
              <w:t>0</w:t>
            </w:r>
          </w:p>
        </w:tc>
        <w:tc>
          <w:tcPr>
            <w:tcW w:w="1489" w:type="dxa"/>
          </w:tcPr>
          <w:p w14:paraId="4B15162F" w14:textId="158BA521" w:rsidR="000267BA" w:rsidRPr="007119DC" w:rsidRDefault="000267BA" w:rsidP="000267BA">
            <w:pPr>
              <w:rPr>
                <w:rFonts w:ascii="標楷體" w:eastAsia="標楷體" w:hAnsi="標楷體"/>
                <w:strike/>
                <w:lang w:eastAsia="zh-HK"/>
                <w:rPrChange w:id="70" w:author="張金龍" w:date="2021-05-12T11:51:00Z">
                  <w:rPr>
                    <w:rFonts w:ascii="標楷體" w:eastAsia="標楷體" w:hAnsi="標楷體"/>
                    <w:lang w:eastAsia="zh-HK"/>
                  </w:rPr>
                </w:rPrChange>
              </w:rPr>
            </w:pPr>
            <w:commentRangeStart w:id="71"/>
            <w:commentRangeStart w:id="72"/>
            <w:r w:rsidRPr="007119DC">
              <w:rPr>
                <w:rFonts w:ascii="標楷體" w:eastAsia="標楷體" w:hAnsi="標楷體" w:hint="eastAsia"/>
                <w:strike/>
                <w:rPrChange w:id="73" w:author="張金龍" w:date="2021-05-12T11:51:00Z">
                  <w:rPr>
                    <w:rFonts w:ascii="標楷體" w:eastAsia="標楷體" w:hAnsi="標楷體" w:hint="eastAsia"/>
                  </w:rPr>
                </w:rPrChange>
              </w:rPr>
              <w:t>0</w:t>
            </w:r>
            <w:r w:rsidRPr="007119DC">
              <w:rPr>
                <w:rFonts w:ascii="標楷體" w:eastAsia="標楷體" w:hAnsi="標楷體"/>
                <w:strike/>
                <w:rPrChange w:id="74" w:author="張金龍" w:date="2021-05-12T11:51:00Z">
                  <w:rPr>
                    <w:rFonts w:ascii="標楷體" w:eastAsia="標楷體" w:hAnsi="標楷體"/>
                  </w:rPr>
                </w:rPrChange>
              </w:rPr>
              <w:t>:</w:t>
            </w:r>
            <w:r w:rsidRPr="007119DC">
              <w:rPr>
                <w:rFonts w:ascii="標楷體" w:eastAsia="標楷體" w:hAnsi="標楷體" w:hint="eastAsia"/>
                <w:strike/>
                <w:lang w:eastAsia="zh-HK"/>
                <w:rPrChange w:id="75" w:author="張金龍" w:date="2021-05-12T11:51:00Z">
                  <w:rPr>
                    <w:rFonts w:ascii="標楷體" w:eastAsia="標楷體" w:hAnsi="標楷體" w:hint="eastAsia"/>
                    <w:lang w:eastAsia="zh-HK"/>
                  </w:rPr>
                </w:rPrChange>
              </w:rPr>
              <w:t>未啟用</w:t>
            </w:r>
            <w:commentRangeEnd w:id="71"/>
            <w:r w:rsidR="00DB200F" w:rsidRPr="007119DC">
              <w:rPr>
                <w:rStyle w:val="aff"/>
                <w:strike/>
                <w:rPrChange w:id="76" w:author="張金龍" w:date="2021-05-12T11:51:00Z">
                  <w:rPr>
                    <w:rStyle w:val="aff"/>
                  </w:rPr>
                </w:rPrChange>
              </w:rPr>
              <w:commentReference w:id="71"/>
            </w:r>
            <w:commentRangeEnd w:id="72"/>
            <w:r w:rsidR="005F07F1" w:rsidRPr="007119DC">
              <w:rPr>
                <w:rStyle w:val="aff"/>
                <w:strike/>
                <w:rPrChange w:id="77" w:author="張金龍" w:date="2021-05-12T11:51:00Z">
                  <w:rPr>
                    <w:rStyle w:val="aff"/>
                  </w:rPr>
                </w:rPrChange>
              </w:rPr>
              <w:commentReference w:id="72"/>
            </w:r>
          </w:p>
          <w:p w14:paraId="43DFC8C7" w14:textId="796DAAD1" w:rsidR="000267BA" w:rsidRDefault="000267BA" w:rsidP="000267BA">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啟用</w:t>
            </w:r>
          </w:p>
          <w:p w14:paraId="311BCB28" w14:textId="08FF8945" w:rsidR="000267BA" w:rsidRPr="00847BB7" w:rsidRDefault="000267BA" w:rsidP="000267BA">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停用</w:t>
            </w:r>
          </w:p>
        </w:tc>
        <w:tc>
          <w:tcPr>
            <w:tcW w:w="623" w:type="dxa"/>
          </w:tcPr>
          <w:p w14:paraId="124D9A25" w14:textId="2098EDD6" w:rsidR="000267BA" w:rsidRPr="00847BB7" w:rsidRDefault="000267BA" w:rsidP="000267BA">
            <w:pPr>
              <w:rPr>
                <w:rFonts w:ascii="標楷體" w:eastAsia="標楷體" w:hAnsi="標楷體"/>
              </w:rPr>
            </w:pPr>
            <w:r w:rsidRPr="00847BB7">
              <w:rPr>
                <w:rFonts w:ascii="標楷體" w:eastAsia="標楷體" w:hAnsi="標楷體" w:hint="eastAsia"/>
              </w:rPr>
              <w:t>V</w:t>
            </w:r>
          </w:p>
        </w:tc>
        <w:tc>
          <w:tcPr>
            <w:tcW w:w="666" w:type="dxa"/>
          </w:tcPr>
          <w:p w14:paraId="461F4466" w14:textId="446286AB" w:rsidR="000267BA" w:rsidRPr="00847BB7" w:rsidRDefault="000267BA" w:rsidP="000267BA">
            <w:pPr>
              <w:jc w:val="center"/>
              <w:rPr>
                <w:rFonts w:ascii="標楷體" w:eastAsia="標楷體" w:hAnsi="標楷體"/>
              </w:rPr>
            </w:pPr>
            <w:r>
              <w:rPr>
                <w:rFonts w:ascii="標楷體" w:eastAsia="標楷體" w:hAnsi="標楷體"/>
              </w:rPr>
              <w:t>W</w:t>
            </w:r>
          </w:p>
        </w:tc>
        <w:tc>
          <w:tcPr>
            <w:tcW w:w="2856" w:type="dxa"/>
          </w:tcPr>
          <w:p w14:paraId="00D2ED94" w14:textId="25571721" w:rsidR="000267BA" w:rsidRPr="00EA3465" w:rsidRDefault="000267BA" w:rsidP="000267BA">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w:t>
            </w:r>
            <w:r w:rsidRPr="00A01A6B">
              <w:rPr>
                <w:rFonts w:ascii="標楷體" w:eastAsia="標楷體" w:hAnsi="標楷體" w:hint="eastAsia"/>
                <w:color w:val="000000" w:themeColor="text1"/>
              </w:rPr>
              <w:t>「新增</w:t>
            </w:r>
            <w:r>
              <w:rPr>
                <w:rFonts w:ascii="標楷體" w:eastAsia="標楷體" w:hAnsi="標楷體" w:hint="eastAsia"/>
                <w:color w:val="000000" w:themeColor="text1"/>
              </w:rPr>
              <w:t>」</w:t>
            </w:r>
            <w:r w:rsidRPr="00A01A6B">
              <w:rPr>
                <w:rFonts w:ascii="標楷體" w:eastAsia="標楷體" w:hAnsi="標楷體" w:hint="eastAsia"/>
                <w:color w:val="000000" w:themeColor="text1"/>
              </w:rPr>
              <w:t>時</w:t>
            </w:r>
            <w:r w:rsidR="00F341CF">
              <w:rPr>
                <w:rFonts w:ascii="標楷體" w:eastAsia="標楷體" w:hAnsi="標楷體" w:hint="eastAsia"/>
                <w:color w:val="000000" w:themeColor="text1"/>
              </w:rPr>
              <w:t>,</w:t>
            </w:r>
            <w:ins w:id="78" w:author="張金龍" w:date="2021-05-12T11:51:00Z">
              <w:r w:rsidR="007119DC">
                <w:rPr>
                  <w:rFonts w:ascii="標楷體" w:eastAsia="標楷體" w:hAnsi="標楷體" w:hint="eastAsia"/>
                  <w:color w:val="000000" w:themeColor="text1"/>
                  <w:lang w:eastAsia="zh-HK"/>
                </w:rPr>
                <w:t>預設</w:t>
              </w:r>
              <w:r w:rsidR="007119DC">
                <w:rPr>
                  <w:rFonts w:ascii="標楷體" w:eastAsia="標楷體" w:hAnsi="標楷體" w:hint="eastAsia"/>
                  <w:color w:val="000000" w:themeColor="text1"/>
                </w:rPr>
                <w:t>1.</w:t>
              </w:r>
            </w:ins>
            <w:ins w:id="79" w:author="張金龍" w:date="2021-05-12T11:52:00Z">
              <w:r w:rsidR="007119DC">
                <w:rPr>
                  <w:rFonts w:ascii="標楷體" w:eastAsia="標楷體" w:hAnsi="標楷體" w:hint="eastAsia"/>
                  <w:color w:val="000000" w:themeColor="text1"/>
                  <w:lang w:eastAsia="zh-HK"/>
                </w:rPr>
                <w:t>啟用</w:t>
              </w:r>
              <w:r w:rsidR="007119DC">
                <w:rPr>
                  <w:rFonts w:ascii="標楷體" w:eastAsia="標楷體" w:hAnsi="標楷體" w:hint="eastAsia"/>
                  <w:color w:val="000000" w:themeColor="text1"/>
                </w:rPr>
                <w:t>,</w:t>
              </w:r>
              <w:r w:rsidR="007119DC">
                <w:rPr>
                  <w:rFonts w:ascii="標楷體" w:eastAsia="標楷體" w:hAnsi="標楷體" w:hint="eastAsia"/>
                  <w:color w:val="000000" w:themeColor="text1"/>
                  <w:lang w:eastAsia="zh-HK"/>
                </w:rPr>
                <w:t>可以修改</w:t>
              </w:r>
            </w:ins>
            <w:del w:id="80" w:author="張金龍" w:date="2021-05-12T11:52:00Z">
              <w:r w:rsidRPr="00EA3465" w:rsidDel="007119DC">
                <w:rPr>
                  <w:rFonts w:ascii="標楷體" w:eastAsia="標楷體" w:hAnsi="標楷體" w:hint="eastAsia"/>
                  <w:color w:val="000000" w:themeColor="text1"/>
                </w:rPr>
                <w:delText>必須輸入</w:delText>
              </w:r>
            </w:del>
          </w:p>
          <w:p w14:paraId="36F0FF6A" w14:textId="77777777" w:rsidR="000267BA" w:rsidRPr="00EA3465" w:rsidRDefault="000267BA" w:rsidP="000267BA">
            <w:pPr>
              <w:snapToGrid w:val="0"/>
              <w:ind w:left="238" w:hangingChars="99" w:hanging="238"/>
              <w:rPr>
                <w:rFonts w:ascii="標楷體" w:eastAsia="標楷體" w:hAnsi="標楷體"/>
                <w:color w:val="000000" w:themeColor="text1"/>
              </w:rPr>
            </w:pPr>
            <w:r w:rsidRPr="00EA3465">
              <w:rPr>
                <w:rFonts w:ascii="標楷體" w:eastAsia="標楷體" w:hAnsi="標楷體" w:hint="eastAsia"/>
                <w:color w:val="000000" w:themeColor="text1"/>
              </w:rPr>
              <w:t>2.「</w:t>
            </w:r>
            <w:r w:rsidRPr="00EA3465">
              <w:rPr>
                <w:rFonts w:ascii="標楷體" w:eastAsia="標楷體" w:hAnsi="標楷體"/>
                <w:color w:val="000000" w:themeColor="text1"/>
              </w:rPr>
              <w:t>修改</w:t>
            </w:r>
            <w:r w:rsidRPr="00EA3465">
              <w:rPr>
                <w:rFonts w:ascii="標楷體" w:eastAsia="標楷體" w:hAnsi="標楷體" w:hint="eastAsia"/>
                <w:color w:val="000000" w:themeColor="text1"/>
              </w:rPr>
              <w:t>」時,自動顯示原值,可以修改;</w:t>
            </w:r>
          </w:p>
          <w:p w14:paraId="56834546" w14:textId="77777777" w:rsidR="000267BA" w:rsidRDefault="000267BA" w:rsidP="000267BA">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3.</w:t>
            </w:r>
            <w:r w:rsidRPr="00EA3465">
              <w:rPr>
                <w:rFonts w:ascii="標楷體" w:eastAsia="標楷體" w:hAnsi="標楷體" w:hint="eastAsia"/>
                <w:color w:val="000000" w:themeColor="text1"/>
              </w:rPr>
              <w:t>其他功能,自動顯示原值,不可修改</w:t>
            </w:r>
          </w:p>
          <w:p w14:paraId="0147FFF6" w14:textId="205C273C" w:rsidR="000267BA" w:rsidRPr="00847BB7" w:rsidRDefault="000267BA" w:rsidP="000267BA">
            <w:pPr>
              <w:rPr>
                <w:rFonts w:ascii="標楷體" w:eastAsia="標楷體" w:hAnsi="標楷體"/>
              </w:rPr>
            </w:pPr>
            <w:r>
              <w:rPr>
                <w:rFonts w:ascii="標楷體" w:eastAsia="標楷體" w:hAnsi="標楷體" w:hint="eastAsia"/>
                <w:color w:val="000000" w:themeColor="text1"/>
              </w:rPr>
              <w:t>4.Tx</w:t>
            </w:r>
            <w:r>
              <w:rPr>
                <w:rFonts w:ascii="標楷體" w:eastAsia="標楷體" w:hAnsi="標楷體"/>
                <w:color w:val="000000" w:themeColor="text1"/>
              </w:rPr>
              <w:t>Telle</w:t>
            </w:r>
            <w:r w:rsidRPr="000267BA">
              <w:rPr>
                <w:rFonts w:ascii="標楷體" w:eastAsia="標楷體" w:hAnsi="標楷體"/>
                <w:color w:val="000000" w:themeColor="text1"/>
              </w:rPr>
              <w:t>r.</w:t>
            </w:r>
            <w:r>
              <w:rPr>
                <w:rFonts w:ascii="標楷體" w:eastAsia="標楷體" w:hAnsi="標楷體" w:hint="eastAsia"/>
                <w:color w:val="000000" w:themeColor="text1"/>
              </w:rPr>
              <w:t>St</w:t>
            </w:r>
            <w:r>
              <w:rPr>
                <w:rFonts w:ascii="標楷體" w:eastAsia="標楷體" w:hAnsi="標楷體"/>
                <w:color w:val="000000" w:themeColor="text1"/>
              </w:rPr>
              <w:t>atus</w:t>
            </w:r>
          </w:p>
        </w:tc>
      </w:tr>
      <w:tr w:rsidR="000267BA" w:rsidRPr="00847BB7" w14:paraId="1F0E5A05" w14:textId="77777777" w:rsidTr="00847BB7">
        <w:trPr>
          <w:trHeight w:val="291"/>
          <w:jc w:val="center"/>
        </w:trPr>
        <w:tc>
          <w:tcPr>
            <w:tcW w:w="456" w:type="dxa"/>
          </w:tcPr>
          <w:p w14:paraId="205C5E2E" w14:textId="6A9BBA8A" w:rsidR="000267BA" w:rsidRPr="00847BB7" w:rsidRDefault="00BE33A9" w:rsidP="000267BA">
            <w:pPr>
              <w:rPr>
                <w:rFonts w:ascii="標楷體" w:eastAsia="標楷體" w:hAnsi="標楷體"/>
              </w:rPr>
            </w:pPr>
            <w:r>
              <w:rPr>
                <w:rFonts w:ascii="標楷體" w:eastAsia="標楷體" w:hAnsi="標楷體" w:hint="eastAsia"/>
              </w:rPr>
              <w:t>9</w:t>
            </w:r>
          </w:p>
        </w:tc>
        <w:tc>
          <w:tcPr>
            <w:tcW w:w="1736" w:type="dxa"/>
          </w:tcPr>
          <w:p w14:paraId="1295CBC0" w14:textId="473851DC" w:rsidR="000267BA" w:rsidRPr="00847BB7" w:rsidRDefault="000267BA" w:rsidP="000267BA">
            <w:pPr>
              <w:rPr>
                <w:rFonts w:ascii="標楷體" w:eastAsia="標楷體" w:hAnsi="標楷體"/>
              </w:rPr>
            </w:pPr>
            <w:r w:rsidRPr="0022279A">
              <w:rPr>
                <w:rFonts w:ascii="標楷體" w:eastAsia="標楷體" w:hAnsi="標楷體"/>
                <w:spacing w:val="6"/>
                <w:shd w:val="clear" w:color="auto" w:fill="FFFFFF"/>
              </w:rPr>
              <w:t>AML定審高風險處理權限</w:t>
            </w:r>
          </w:p>
        </w:tc>
        <w:tc>
          <w:tcPr>
            <w:tcW w:w="1602" w:type="dxa"/>
          </w:tcPr>
          <w:p w14:paraId="17B651B4" w14:textId="56A93A6A" w:rsidR="000267BA" w:rsidRPr="00847BB7" w:rsidRDefault="000267BA" w:rsidP="000267BA">
            <w:pPr>
              <w:rPr>
                <w:rFonts w:ascii="標楷體" w:eastAsia="標楷體" w:hAnsi="標楷體"/>
              </w:rPr>
            </w:pPr>
            <w:r w:rsidRPr="00847BB7">
              <w:rPr>
                <w:rFonts w:ascii="標楷體" w:eastAsia="標楷體" w:hAnsi="標楷體" w:hint="eastAsia"/>
              </w:rPr>
              <w:t>9(1)</w:t>
            </w:r>
          </w:p>
        </w:tc>
        <w:tc>
          <w:tcPr>
            <w:tcW w:w="992" w:type="dxa"/>
          </w:tcPr>
          <w:p w14:paraId="48692EC5" w14:textId="4ED00D8C" w:rsidR="000267BA" w:rsidRPr="00847BB7" w:rsidRDefault="000267BA" w:rsidP="000267BA">
            <w:pPr>
              <w:rPr>
                <w:rFonts w:ascii="標楷體" w:eastAsia="標楷體" w:hAnsi="標楷體"/>
              </w:rPr>
            </w:pPr>
            <w:r w:rsidRPr="0022279A">
              <w:rPr>
                <w:rFonts w:ascii="標楷體" w:eastAsia="標楷體" w:hAnsi="標楷體"/>
              </w:rPr>
              <w:t>0</w:t>
            </w:r>
          </w:p>
        </w:tc>
        <w:tc>
          <w:tcPr>
            <w:tcW w:w="1489" w:type="dxa"/>
          </w:tcPr>
          <w:p w14:paraId="3E6DACCA" w14:textId="77777777" w:rsidR="000267BA" w:rsidRDefault="000267BA" w:rsidP="000267BA">
            <w:pPr>
              <w:rPr>
                <w:rFonts w:ascii="標楷體" w:eastAsia="標楷體" w:hAnsi="標楷體"/>
              </w:rPr>
            </w:pPr>
            <w:r w:rsidRPr="00847BB7">
              <w:rPr>
                <w:rFonts w:ascii="標楷體" w:eastAsia="標楷體" w:hAnsi="標楷體" w:hint="eastAsia"/>
              </w:rPr>
              <w:t>0:無權限</w:t>
            </w:r>
          </w:p>
          <w:p w14:paraId="0634273E" w14:textId="3532D803" w:rsidR="000267BA" w:rsidRPr="00847BB7" w:rsidRDefault="000267BA" w:rsidP="000267BA">
            <w:pPr>
              <w:rPr>
                <w:rFonts w:ascii="標楷體" w:eastAsia="標楷體" w:hAnsi="標楷體"/>
              </w:rPr>
            </w:pPr>
            <w:r w:rsidRPr="00847BB7">
              <w:rPr>
                <w:rFonts w:ascii="標楷體" w:eastAsia="標楷體" w:hAnsi="標楷體" w:hint="eastAsia"/>
              </w:rPr>
              <w:t>1:有權限</w:t>
            </w:r>
          </w:p>
        </w:tc>
        <w:tc>
          <w:tcPr>
            <w:tcW w:w="623" w:type="dxa"/>
          </w:tcPr>
          <w:p w14:paraId="19D229AD" w14:textId="7A95CD51" w:rsidR="000267BA" w:rsidRPr="00847BB7" w:rsidRDefault="000267BA" w:rsidP="000267BA">
            <w:pPr>
              <w:rPr>
                <w:rFonts w:ascii="標楷體" w:eastAsia="標楷體" w:hAnsi="標楷體"/>
              </w:rPr>
            </w:pPr>
          </w:p>
        </w:tc>
        <w:tc>
          <w:tcPr>
            <w:tcW w:w="666" w:type="dxa"/>
          </w:tcPr>
          <w:p w14:paraId="2E959582" w14:textId="2D6FB62A" w:rsidR="000267BA" w:rsidRPr="00847BB7" w:rsidRDefault="00A80DD6" w:rsidP="000267BA">
            <w:pPr>
              <w:jc w:val="center"/>
              <w:rPr>
                <w:rFonts w:ascii="標楷體" w:eastAsia="標楷體" w:hAnsi="標楷體"/>
              </w:rPr>
            </w:pPr>
            <w:r>
              <w:rPr>
                <w:rFonts w:ascii="標楷體" w:eastAsia="標楷體" w:hAnsi="標楷體" w:hint="eastAsia"/>
              </w:rPr>
              <w:t>W</w:t>
            </w:r>
          </w:p>
        </w:tc>
        <w:tc>
          <w:tcPr>
            <w:tcW w:w="2856" w:type="dxa"/>
          </w:tcPr>
          <w:p w14:paraId="0AABF755" w14:textId="366F4E82" w:rsidR="000267BA" w:rsidRPr="00EA3465" w:rsidRDefault="000267BA" w:rsidP="000267BA">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w:t>
            </w:r>
            <w:r w:rsidRPr="00A01A6B">
              <w:rPr>
                <w:rFonts w:ascii="標楷體" w:eastAsia="標楷體" w:hAnsi="標楷體" w:hint="eastAsia"/>
                <w:color w:val="000000" w:themeColor="text1"/>
              </w:rPr>
              <w:t>「新增</w:t>
            </w:r>
            <w:r>
              <w:rPr>
                <w:rFonts w:ascii="標楷體" w:eastAsia="標楷體" w:hAnsi="標楷體" w:hint="eastAsia"/>
                <w:color w:val="000000" w:themeColor="text1"/>
              </w:rPr>
              <w:t>」</w:t>
            </w:r>
            <w:r w:rsidRPr="00A01A6B">
              <w:rPr>
                <w:rFonts w:ascii="標楷體" w:eastAsia="標楷體" w:hAnsi="標楷體" w:hint="eastAsia"/>
                <w:color w:val="000000" w:themeColor="text1"/>
              </w:rPr>
              <w:t>時</w:t>
            </w:r>
            <w:r w:rsidR="00F341CF">
              <w:rPr>
                <w:rFonts w:ascii="標楷體" w:eastAsia="標楷體" w:hAnsi="標楷體" w:hint="eastAsia"/>
                <w:color w:val="000000" w:themeColor="text1"/>
              </w:rPr>
              <w:t>,</w:t>
            </w:r>
            <w:r w:rsidRPr="00EA3465">
              <w:rPr>
                <w:rFonts w:ascii="標楷體" w:eastAsia="標楷體" w:hAnsi="標楷體" w:hint="eastAsia"/>
                <w:color w:val="000000" w:themeColor="text1"/>
              </w:rPr>
              <w:t>必須輸入</w:t>
            </w:r>
          </w:p>
          <w:p w14:paraId="023C3C98" w14:textId="77777777" w:rsidR="000267BA" w:rsidRPr="00EA3465" w:rsidRDefault="000267BA" w:rsidP="000267BA">
            <w:pPr>
              <w:snapToGrid w:val="0"/>
              <w:ind w:left="238" w:hangingChars="99" w:hanging="238"/>
              <w:rPr>
                <w:rFonts w:ascii="標楷體" w:eastAsia="標楷體" w:hAnsi="標楷體"/>
                <w:color w:val="000000" w:themeColor="text1"/>
              </w:rPr>
            </w:pPr>
            <w:r w:rsidRPr="00EA3465">
              <w:rPr>
                <w:rFonts w:ascii="標楷體" w:eastAsia="標楷體" w:hAnsi="標楷體" w:hint="eastAsia"/>
                <w:color w:val="000000" w:themeColor="text1"/>
              </w:rPr>
              <w:t>2.「</w:t>
            </w:r>
            <w:r w:rsidRPr="00EA3465">
              <w:rPr>
                <w:rFonts w:ascii="標楷體" w:eastAsia="標楷體" w:hAnsi="標楷體"/>
                <w:color w:val="000000" w:themeColor="text1"/>
              </w:rPr>
              <w:t>修改</w:t>
            </w:r>
            <w:r w:rsidRPr="00EA3465">
              <w:rPr>
                <w:rFonts w:ascii="標楷體" w:eastAsia="標楷體" w:hAnsi="標楷體" w:hint="eastAsia"/>
                <w:color w:val="000000" w:themeColor="text1"/>
              </w:rPr>
              <w:t>」時,自動顯示原值,可以修改;</w:t>
            </w:r>
          </w:p>
          <w:p w14:paraId="5BED35FC" w14:textId="77777777" w:rsidR="000267BA" w:rsidRDefault="000267BA" w:rsidP="000267BA">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3.</w:t>
            </w:r>
            <w:r w:rsidRPr="00EA3465">
              <w:rPr>
                <w:rFonts w:ascii="標楷體" w:eastAsia="標楷體" w:hAnsi="標楷體" w:hint="eastAsia"/>
                <w:color w:val="000000" w:themeColor="text1"/>
              </w:rPr>
              <w:t>其他功能,自動顯示原值,不可修改</w:t>
            </w:r>
          </w:p>
          <w:p w14:paraId="2D4129A7" w14:textId="77777777" w:rsidR="000267BA" w:rsidRDefault="000267BA" w:rsidP="000267BA">
            <w:pPr>
              <w:snapToGrid w:val="0"/>
              <w:ind w:left="238" w:hangingChars="99" w:hanging="238"/>
              <w:rPr>
                <w:rFonts w:ascii="標楷體" w:eastAsia="標楷體" w:hAnsi="標楷體"/>
                <w:color w:val="000000" w:themeColor="text1"/>
              </w:rPr>
            </w:pPr>
            <w:r w:rsidRPr="000267BA">
              <w:rPr>
                <w:rFonts w:ascii="標楷體" w:eastAsia="標楷體" w:hAnsi="標楷體"/>
                <w:color w:val="000000" w:themeColor="text1"/>
              </w:rPr>
              <w:t>4.</w:t>
            </w:r>
            <w:r w:rsidRPr="000267BA">
              <w:rPr>
                <w:rFonts w:ascii="標楷體" w:eastAsia="標楷體" w:hAnsi="標楷體" w:hint="eastAsia"/>
                <w:color w:val="000000" w:themeColor="text1"/>
              </w:rPr>
              <w:t>使用單位=0000且課組別=4放款審查課時可輸入</w:t>
            </w:r>
          </w:p>
          <w:p w14:paraId="6FFEDA6C" w14:textId="76DE2A8D" w:rsidR="000267BA" w:rsidRPr="00847BB7" w:rsidRDefault="000267BA" w:rsidP="000267BA">
            <w:pPr>
              <w:snapToGrid w:val="0"/>
              <w:ind w:left="238" w:hangingChars="99" w:hanging="238"/>
              <w:rPr>
                <w:rFonts w:ascii="標楷體" w:eastAsia="標楷體" w:hAnsi="標楷體"/>
              </w:rPr>
            </w:pPr>
            <w:r>
              <w:rPr>
                <w:rFonts w:ascii="標楷體" w:eastAsia="標楷體" w:hAnsi="標楷體"/>
                <w:color w:val="000000" w:themeColor="text1"/>
              </w:rPr>
              <w:t>5.TxTeller.</w:t>
            </w:r>
            <w:r w:rsidRPr="000267BA">
              <w:rPr>
                <w:rFonts w:ascii="標楷體" w:eastAsia="標楷體" w:hAnsi="標楷體"/>
                <w:color w:val="000000" w:themeColor="text1"/>
              </w:rPr>
              <w:t>AmlHighFg</w:t>
            </w:r>
          </w:p>
        </w:tc>
      </w:tr>
      <w:tr w:rsidR="000267BA" w:rsidRPr="00847BB7" w14:paraId="37CE554C" w14:textId="77777777" w:rsidTr="00847BB7">
        <w:trPr>
          <w:trHeight w:val="291"/>
          <w:jc w:val="center"/>
        </w:trPr>
        <w:tc>
          <w:tcPr>
            <w:tcW w:w="456" w:type="dxa"/>
          </w:tcPr>
          <w:p w14:paraId="04A0442B" w14:textId="40D47C6C" w:rsidR="000267BA" w:rsidRPr="00847BB7" w:rsidRDefault="00BE33A9" w:rsidP="000267BA">
            <w:pPr>
              <w:rPr>
                <w:rFonts w:ascii="標楷體" w:eastAsia="標楷體" w:hAnsi="標楷體"/>
              </w:rPr>
            </w:pPr>
            <w:r>
              <w:rPr>
                <w:rFonts w:ascii="標楷體" w:eastAsia="標楷體" w:hAnsi="標楷體"/>
              </w:rPr>
              <w:t>10</w:t>
            </w:r>
          </w:p>
        </w:tc>
        <w:tc>
          <w:tcPr>
            <w:tcW w:w="1736" w:type="dxa"/>
          </w:tcPr>
          <w:p w14:paraId="1363CAA4" w14:textId="77777777" w:rsidR="000267BA" w:rsidRPr="00847BB7" w:rsidRDefault="000267BA" w:rsidP="000267BA">
            <w:pPr>
              <w:rPr>
                <w:rFonts w:ascii="標楷體" w:eastAsia="標楷體" w:hAnsi="標楷體"/>
              </w:rPr>
            </w:pPr>
            <w:r w:rsidRPr="0022279A">
              <w:rPr>
                <w:rFonts w:ascii="標楷體" w:eastAsia="標楷體" w:hAnsi="標楷體" w:hint="eastAsia"/>
                <w:lang w:eastAsia="zh-HK"/>
              </w:rPr>
              <w:t>最後交易日</w:t>
            </w:r>
          </w:p>
        </w:tc>
        <w:tc>
          <w:tcPr>
            <w:tcW w:w="1602" w:type="dxa"/>
          </w:tcPr>
          <w:p w14:paraId="76619EB6" w14:textId="77777777" w:rsidR="000267BA" w:rsidRPr="00847BB7" w:rsidRDefault="000267BA" w:rsidP="000267BA">
            <w:pPr>
              <w:rPr>
                <w:rFonts w:ascii="標楷體" w:eastAsia="標楷體" w:hAnsi="標楷體"/>
              </w:rPr>
            </w:pPr>
            <w:r w:rsidRPr="0022279A">
              <w:rPr>
                <w:rFonts w:ascii="標楷體" w:eastAsia="標楷體" w:hAnsi="標楷體"/>
              </w:rPr>
              <w:t>999/99/99 HH:MM:SS</w:t>
            </w:r>
          </w:p>
        </w:tc>
        <w:tc>
          <w:tcPr>
            <w:tcW w:w="992" w:type="dxa"/>
          </w:tcPr>
          <w:p w14:paraId="1A12A19B" w14:textId="77777777" w:rsidR="000267BA" w:rsidRPr="00847BB7" w:rsidRDefault="000267BA" w:rsidP="000267BA">
            <w:pPr>
              <w:rPr>
                <w:rFonts w:ascii="標楷體" w:eastAsia="標楷體" w:hAnsi="標楷體"/>
                <w:color w:val="FF0000"/>
              </w:rPr>
            </w:pPr>
          </w:p>
        </w:tc>
        <w:tc>
          <w:tcPr>
            <w:tcW w:w="1489" w:type="dxa"/>
          </w:tcPr>
          <w:p w14:paraId="57CE89F4" w14:textId="77777777" w:rsidR="000267BA" w:rsidRPr="00847BB7" w:rsidRDefault="000267BA" w:rsidP="000267BA">
            <w:pPr>
              <w:rPr>
                <w:rFonts w:ascii="標楷體" w:eastAsia="標楷體" w:hAnsi="標楷體"/>
                <w:color w:val="FF0000"/>
              </w:rPr>
            </w:pPr>
          </w:p>
        </w:tc>
        <w:tc>
          <w:tcPr>
            <w:tcW w:w="623" w:type="dxa"/>
          </w:tcPr>
          <w:p w14:paraId="298F3CE5" w14:textId="77777777" w:rsidR="000267BA" w:rsidRPr="00847BB7" w:rsidRDefault="000267BA" w:rsidP="000267BA">
            <w:pPr>
              <w:rPr>
                <w:rFonts w:ascii="標楷體" w:eastAsia="標楷體" w:hAnsi="標楷體"/>
              </w:rPr>
            </w:pPr>
          </w:p>
        </w:tc>
        <w:tc>
          <w:tcPr>
            <w:tcW w:w="666" w:type="dxa"/>
          </w:tcPr>
          <w:p w14:paraId="771FDC34" w14:textId="0AC3575C" w:rsidR="000267BA" w:rsidRPr="00847BB7" w:rsidRDefault="00A80DD6" w:rsidP="000267BA">
            <w:pPr>
              <w:jc w:val="center"/>
              <w:rPr>
                <w:rFonts w:ascii="標楷體" w:eastAsia="標楷體" w:hAnsi="標楷體"/>
              </w:rPr>
            </w:pPr>
            <w:r>
              <w:rPr>
                <w:rFonts w:ascii="標楷體" w:eastAsia="標楷體" w:hAnsi="標楷體" w:hint="eastAsia"/>
              </w:rPr>
              <w:t>R</w:t>
            </w:r>
          </w:p>
        </w:tc>
        <w:tc>
          <w:tcPr>
            <w:tcW w:w="2856" w:type="dxa"/>
          </w:tcPr>
          <w:p w14:paraId="7E14C070" w14:textId="1E82ADB8" w:rsidR="000267BA" w:rsidRDefault="00EB6F4E" w:rsidP="000267BA">
            <w:pPr>
              <w:rPr>
                <w:ins w:id="81" w:author="張金龍" w:date="2021-05-12T11:56:00Z"/>
                <w:rFonts w:ascii="標楷體" w:eastAsia="標楷體" w:hAnsi="標楷體"/>
              </w:rPr>
            </w:pPr>
            <w:ins w:id="82" w:author="張金龍" w:date="2021-05-12T11:56:00Z">
              <w:r>
                <w:rPr>
                  <w:rFonts w:ascii="標楷體" w:eastAsia="標楷體" w:hAnsi="標楷體" w:hint="eastAsia"/>
                </w:rPr>
                <w:t>1</w:t>
              </w:r>
              <w:r>
                <w:rPr>
                  <w:rFonts w:ascii="標楷體" w:eastAsia="標楷體" w:hAnsi="標楷體"/>
                </w:rPr>
                <w:t>.</w:t>
              </w:r>
            </w:ins>
            <w:r w:rsidR="000267BA">
              <w:rPr>
                <w:rFonts w:ascii="標楷體" w:eastAsia="標楷體" w:hAnsi="標楷體" w:hint="eastAsia"/>
              </w:rPr>
              <w:t>自動顯示不</w:t>
            </w:r>
            <w:r w:rsidR="000267BA">
              <w:rPr>
                <w:rFonts w:ascii="標楷體" w:eastAsia="標楷體" w:hAnsi="標楷體" w:hint="eastAsia"/>
                <w:lang w:eastAsia="zh-HK"/>
              </w:rPr>
              <w:t>可</w:t>
            </w:r>
            <w:commentRangeStart w:id="83"/>
            <w:commentRangeStart w:id="84"/>
            <w:r w:rsidR="000267BA" w:rsidRPr="00847BB7">
              <w:rPr>
                <w:rFonts w:ascii="標楷體" w:eastAsia="標楷體" w:hAnsi="標楷體" w:hint="eastAsia"/>
              </w:rPr>
              <w:t>輸入</w:t>
            </w:r>
            <w:commentRangeEnd w:id="83"/>
            <w:r w:rsidR="009059FD">
              <w:rPr>
                <w:rStyle w:val="aff"/>
              </w:rPr>
              <w:commentReference w:id="83"/>
            </w:r>
            <w:commentRangeEnd w:id="84"/>
            <w:r>
              <w:rPr>
                <w:rStyle w:val="aff"/>
              </w:rPr>
              <w:commentReference w:id="84"/>
            </w:r>
          </w:p>
          <w:p w14:paraId="1C4FADE1" w14:textId="78067EEE" w:rsidR="00EB6F4E" w:rsidRPr="00847BB7" w:rsidRDefault="00EB6F4E" w:rsidP="000267BA">
            <w:pPr>
              <w:rPr>
                <w:rFonts w:ascii="標楷體" w:eastAsia="標楷體" w:hAnsi="標楷體" w:hint="eastAsia"/>
              </w:rPr>
            </w:pPr>
            <w:ins w:id="85" w:author="張金龍" w:date="2021-05-12T11:56:00Z">
              <w:r>
                <w:rPr>
                  <w:rFonts w:ascii="標楷體" w:eastAsia="標楷體" w:hAnsi="標楷體" w:hint="eastAsia"/>
                </w:rPr>
                <w:t>2</w:t>
              </w:r>
              <w:r>
                <w:rPr>
                  <w:rFonts w:ascii="標楷體" w:eastAsia="標楷體" w:hAnsi="標楷體"/>
                </w:rPr>
                <w:t>.TxTeller.</w:t>
              </w:r>
            </w:ins>
            <w:ins w:id="86" w:author="張金龍" w:date="2021-05-12T11:57:00Z">
              <w:r>
                <w:t xml:space="preserve"> </w:t>
              </w:r>
              <w:r w:rsidRPr="00EB6F4E">
                <w:rPr>
                  <w:rFonts w:ascii="標楷體" w:eastAsia="標楷體" w:hAnsi="標楷體"/>
                </w:rPr>
                <w:t>LtxDate</w:t>
              </w:r>
              <w:r>
                <w:rPr>
                  <w:rFonts w:ascii="標楷體" w:eastAsia="標楷體" w:hAnsi="標楷體"/>
                </w:rPr>
                <w:t xml:space="preserve"> + TxTeller.</w:t>
              </w:r>
              <w:r>
                <w:t xml:space="preserve"> </w:t>
              </w:r>
              <w:r w:rsidRPr="00EB6F4E">
                <w:rPr>
                  <w:rFonts w:ascii="標楷體" w:eastAsia="標楷體" w:hAnsi="標楷體"/>
                </w:rPr>
                <w:t>LtxTime</w:t>
              </w:r>
            </w:ins>
          </w:p>
        </w:tc>
      </w:tr>
      <w:tr w:rsidR="000267BA" w:rsidRPr="00847BB7" w14:paraId="66658377" w14:textId="77777777" w:rsidTr="00847BB7">
        <w:trPr>
          <w:trHeight w:val="291"/>
          <w:jc w:val="center"/>
        </w:trPr>
        <w:tc>
          <w:tcPr>
            <w:tcW w:w="456" w:type="dxa"/>
          </w:tcPr>
          <w:p w14:paraId="60432F36" w14:textId="77777777" w:rsidR="000267BA" w:rsidRPr="00847BB7" w:rsidRDefault="000267BA" w:rsidP="000267BA">
            <w:pPr>
              <w:rPr>
                <w:rFonts w:ascii="標楷體" w:eastAsia="標楷體" w:hAnsi="標楷體"/>
              </w:rPr>
            </w:pPr>
            <w:r w:rsidRPr="00847BB7">
              <w:rPr>
                <w:rFonts w:ascii="標楷體" w:eastAsia="標楷體" w:hAnsi="標楷體" w:hint="eastAsia"/>
              </w:rPr>
              <w:t>11</w:t>
            </w:r>
          </w:p>
        </w:tc>
        <w:tc>
          <w:tcPr>
            <w:tcW w:w="1736" w:type="dxa"/>
          </w:tcPr>
          <w:p w14:paraId="0C772009" w14:textId="77777777" w:rsidR="000267BA" w:rsidRPr="00847BB7" w:rsidRDefault="000267BA" w:rsidP="000267BA">
            <w:pPr>
              <w:rPr>
                <w:rFonts w:ascii="標楷體" w:eastAsia="標楷體" w:hAnsi="標楷體"/>
              </w:rPr>
            </w:pPr>
            <w:r w:rsidRPr="00847BB7">
              <w:rPr>
                <w:rFonts w:ascii="標楷體" w:eastAsia="標楷體" w:hAnsi="標楷體" w:hint="eastAsia"/>
              </w:rPr>
              <w:t>最後交易序號</w:t>
            </w:r>
          </w:p>
        </w:tc>
        <w:tc>
          <w:tcPr>
            <w:tcW w:w="1602" w:type="dxa"/>
          </w:tcPr>
          <w:p w14:paraId="51149E95" w14:textId="77777777" w:rsidR="000267BA" w:rsidRPr="00847BB7" w:rsidRDefault="000267BA" w:rsidP="000267BA">
            <w:pPr>
              <w:rPr>
                <w:rFonts w:ascii="標楷體" w:eastAsia="標楷體" w:hAnsi="標楷體"/>
              </w:rPr>
            </w:pPr>
            <w:r w:rsidRPr="00847BB7">
              <w:rPr>
                <w:rFonts w:ascii="標楷體" w:eastAsia="標楷體" w:hAnsi="標楷體"/>
              </w:rPr>
              <w:t xml:space="preserve">X(08) </w:t>
            </w:r>
          </w:p>
        </w:tc>
        <w:tc>
          <w:tcPr>
            <w:tcW w:w="992" w:type="dxa"/>
          </w:tcPr>
          <w:p w14:paraId="1F14A581" w14:textId="77777777" w:rsidR="000267BA" w:rsidRPr="00847BB7" w:rsidRDefault="000267BA" w:rsidP="000267BA">
            <w:pPr>
              <w:rPr>
                <w:rFonts w:ascii="標楷體" w:eastAsia="標楷體" w:hAnsi="標楷體"/>
                <w:color w:val="FF0000"/>
              </w:rPr>
            </w:pPr>
          </w:p>
        </w:tc>
        <w:tc>
          <w:tcPr>
            <w:tcW w:w="1489" w:type="dxa"/>
          </w:tcPr>
          <w:p w14:paraId="761E0480" w14:textId="77777777" w:rsidR="000267BA" w:rsidRPr="00847BB7" w:rsidRDefault="000267BA" w:rsidP="000267BA">
            <w:pPr>
              <w:rPr>
                <w:rFonts w:ascii="標楷體" w:eastAsia="標楷體" w:hAnsi="標楷體"/>
                <w:color w:val="FF0000"/>
              </w:rPr>
            </w:pPr>
          </w:p>
        </w:tc>
        <w:tc>
          <w:tcPr>
            <w:tcW w:w="623" w:type="dxa"/>
          </w:tcPr>
          <w:p w14:paraId="789F9D01" w14:textId="77777777" w:rsidR="000267BA" w:rsidRPr="00847BB7" w:rsidRDefault="000267BA" w:rsidP="000267BA">
            <w:pPr>
              <w:rPr>
                <w:rFonts w:ascii="標楷體" w:eastAsia="標楷體" w:hAnsi="標楷體"/>
              </w:rPr>
            </w:pPr>
          </w:p>
        </w:tc>
        <w:tc>
          <w:tcPr>
            <w:tcW w:w="666" w:type="dxa"/>
          </w:tcPr>
          <w:p w14:paraId="1E572EF8" w14:textId="64BE3B4C" w:rsidR="000267BA" w:rsidRPr="00847BB7" w:rsidRDefault="00A80DD6" w:rsidP="000267BA">
            <w:pPr>
              <w:jc w:val="center"/>
              <w:rPr>
                <w:rFonts w:ascii="標楷體" w:eastAsia="標楷體" w:hAnsi="標楷體"/>
              </w:rPr>
            </w:pPr>
            <w:r>
              <w:rPr>
                <w:rFonts w:ascii="標楷體" w:eastAsia="標楷體" w:hAnsi="標楷體" w:hint="eastAsia"/>
              </w:rPr>
              <w:t>R</w:t>
            </w:r>
          </w:p>
        </w:tc>
        <w:tc>
          <w:tcPr>
            <w:tcW w:w="2856" w:type="dxa"/>
          </w:tcPr>
          <w:p w14:paraId="04DBFA42" w14:textId="77777777" w:rsidR="000267BA" w:rsidRDefault="00EB6F4E" w:rsidP="000267BA">
            <w:pPr>
              <w:rPr>
                <w:ins w:id="87" w:author="張金龍" w:date="2021-05-12T11:57:00Z"/>
                <w:rFonts w:ascii="標楷體" w:eastAsia="標楷體" w:hAnsi="標楷體"/>
              </w:rPr>
            </w:pPr>
            <w:ins w:id="88" w:author="張金龍" w:date="2021-05-12T11:57:00Z">
              <w:r>
                <w:rPr>
                  <w:rFonts w:ascii="標楷體" w:eastAsia="標楷體" w:hAnsi="標楷體" w:hint="eastAsia"/>
                </w:rPr>
                <w:t>1</w:t>
              </w:r>
              <w:r>
                <w:rPr>
                  <w:rFonts w:ascii="標楷體" w:eastAsia="標楷體" w:hAnsi="標楷體"/>
                </w:rPr>
                <w:t>.</w:t>
              </w:r>
            </w:ins>
            <w:r w:rsidR="000267BA">
              <w:rPr>
                <w:rFonts w:ascii="標楷體" w:eastAsia="標楷體" w:hAnsi="標楷體" w:hint="eastAsia"/>
              </w:rPr>
              <w:t>自動顯示不</w:t>
            </w:r>
            <w:r w:rsidR="000267BA">
              <w:rPr>
                <w:rFonts w:ascii="標楷體" w:eastAsia="標楷體" w:hAnsi="標楷體" w:hint="eastAsia"/>
                <w:lang w:eastAsia="zh-HK"/>
              </w:rPr>
              <w:t>可</w:t>
            </w:r>
            <w:commentRangeStart w:id="89"/>
            <w:commentRangeStart w:id="90"/>
            <w:r w:rsidR="000267BA" w:rsidRPr="00847BB7">
              <w:rPr>
                <w:rFonts w:ascii="標楷體" w:eastAsia="標楷體" w:hAnsi="標楷體" w:hint="eastAsia"/>
              </w:rPr>
              <w:t>輸入</w:t>
            </w:r>
            <w:commentRangeEnd w:id="89"/>
            <w:r w:rsidR="009059FD">
              <w:rPr>
                <w:rStyle w:val="aff"/>
              </w:rPr>
              <w:commentReference w:id="89"/>
            </w:r>
            <w:commentRangeEnd w:id="90"/>
            <w:r>
              <w:rPr>
                <w:rStyle w:val="aff"/>
              </w:rPr>
              <w:commentReference w:id="90"/>
            </w:r>
          </w:p>
          <w:p w14:paraId="11B1A076" w14:textId="567AEC1A" w:rsidR="00EB6F4E" w:rsidRPr="00847BB7" w:rsidRDefault="00EB6F4E" w:rsidP="000267BA">
            <w:pPr>
              <w:rPr>
                <w:rFonts w:ascii="標楷體" w:eastAsia="標楷體" w:hAnsi="標楷體" w:hint="eastAsia"/>
              </w:rPr>
            </w:pPr>
            <w:ins w:id="91" w:author="張金龍" w:date="2021-05-12T11:57:00Z">
              <w:r>
                <w:rPr>
                  <w:rFonts w:ascii="標楷體" w:eastAsia="標楷體" w:hAnsi="標楷體" w:hint="eastAsia"/>
                </w:rPr>
                <w:t>2</w:t>
              </w:r>
              <w:r>
                <w:rPr>
                  <w:rFonts w:ascii="標楷體" w:eastAsia="標楷體" w:hAnsi="標楷體"/>
                </w:rPr>
                <w:t>.TxTeller.</w:t>
              </w:r>
            </w:ins>
            <w:ins w:id="92" w:author="張金龍" w:date="2021-05-12T11:58:00Z">
              <w:r>
                <w:t xml:space="preserve"> </w:t>
              </w:r>
              <w:r w:rsidRPr="00EB6F4E">
                <w:rPr>
                  <w:rFonts w:ascii="標楷體" w:eastAsia="標楷體" w:hAnsi="標楷體"/>
                </w:rPr>
                <w:t>TxtNo</w:t>
              </w:r>
            </w:ins>
          </w:p>
        </w:tc>
      </w:tr>
      <w:tr w:rsidR="000267BA" w:rsidRPr="00847BB7" w14:paraId="7B307384" w14:textId="77777777" w:rsidTr="00847BB7">
        <w:trPr>
          <w:trHeight w:val="291"/>
          <w:jc w:val="center"/>
        </w:trPr>
        <w:tc>
          <w:tcPr>
            <w:tcW w:w="456" w:type="dxa"/>
          </w:tcPr>
          <w:p w14:paraId="1A78EAB2" w14:textId="29281F59" w:rsidR="000267BA" w:rsidRPr="00847BB7" w:rsidRDefault="000267BA" w:rsidP="00BE33A9">
            <w:pPr>
              <w:rPr>
                <w:rFonts w:ascii="標楷體" w:eastAsia="標楷體" w:hAnsi="標楷體"/>
              </w:rPr>
            </w:pPr>
            <w:r w:rsidRPr="00847BB7">
              <w:rPr>
                <w:rFonts w:ascii="標楷體" w:eastAsia="標楷體" w:hAnsi="標楷體" w:hint="eastAsia"/>
              </w:rPr>
              <w:t>1</w:t>
            </w:r>
            <w:r w:rsidR="00BE33A9">
              <w:rPr>
                <w:rFonts w:ascii="標楷體" w:eastAsia="標楷體" w:hAnsi="標楷體"/>
              </w:rPr>
              <w:t>2</w:t>
            </w:r>
          </w:p>
        </w:tc>
        <w:tc>
          <w:tcPr>
            <w:tcW w:w="1736" w:type="dxa"/>
          </w:tcPr>
          <w:p w14:paraId="2BD075B3" w14:textId="4298C689" w:rsidR="000267BA" w:rsidRPr="00847BB7" w:rsidRDefault="000267BA" w:rsidP="000267BA">
            <w:pPr>
              <w:rPr>
                <w:rFonts w:ascii="標楷體" w:eastAsia="標楷體" w:hAnsi="標楷體"/>
              </w:rPr>
            </w:pPr>
            <w:r w:rsidRPr="00847BB7">
              <w:rPr>
                <w:rFonts w:ascii="標楷體" w:eastAsia="標楷體" w:hAnsi="標楷體" w:hint="eastAsia"/>
              </w:rPr>
              <w:t>備註</w:t>
            </w:r>
          </w:p>
        </w:tc>
        <w:tc>
          <w:tcPr>
            <w:tcW w:w="1602" w:type="dxa"/>
          </w:tcPr>
          <w:p w14:paraId="77400EFE" w14:textId="7A0559A5" w:rsidR="000267BA" w:rsidRPr="00847BB7" w:rsidRDefault="000267BA" w:rsidP="000267BA">
            <w:pPr>
              <w:rPr>
                <w:rFonts w:ascii="標楷體" w:eastAsia="標楷體" w:hAnsi="標楷體"/>
              </w:rPr>
            </w:pPr>
            <w:r w:rsidRPr="00847BB7">
              <w:rPr>
                <w:rFonts w:ascii="標楷體" w:eastAsia="標楷體" w:hAnsi="標楷體"/>
              </w:rPr>
              <w:t>X(</w:t>
            </w:r>
            <w:r w:rsidRPr="00847BB7">
              <w:rPr>
                <w:rFonts w:ascii="標楷體" w:eastAsia="標楷體" w:hAnsi="標楷體" w:hint="eastAsia"/>
              </w:rPr>
              <w:t>60</w:t>
            </w:r>
            <w:r w:rsidRPr="00847BB7">
              <w:rPr>
                <w:rFonts w:ascii="標楷體" w:eastAsia="標楷體" w:hAnsi="標楷體"/>
              </w:rPr>
              <w:t xml:space="preserve">)          </w:t>
            </w:r>
          </w:p>
        </w:tc>
        <w:tc>
          <w:tcPr>
            <w:tcW w:w="992" w:type="dxa"/>
          </w:tcPr>
          <w:p w14:paraId="6F8C249A" w14:textId="77777777" w:rsidR="000267BA" w:rsidRPr="00847BB7" w:rsidRDefault="000267BA" w:rsidP="000267BA">
            <w:pPr>
              <w:rPr>
                <w:rFonts w:ascii="標楷體" w:eastAsia="標楷體" w:hAnsi="標楷體"/>
                <w:color w:val="FF0000"/>
              </w:rPr>
            </w:pPr>
          </w:p>
        </w:tc>
        <w:tc>
          <w:tcPr>
            <w:tcW w:w="1489" w:type="dxa"/>
          </w:tcPr>
          <w:p w14:paraId="6E650B5F" w14:textId="3A4D1404" w:rsidR="000267BA" w:rsidRPr="00847BB7" w:rsidRDefault="000267BA" w:rsidP="000267BA">
            <w:pPr>
              <w:rPr>
                <w:rFonts w:ascii="標楷體" w:eastAsia="標楷體" w:hAnsi="標楷體"/>
                <w:color w:val="FF0000"/>
              </w:rPr>
            </w:pPr>
          </w:p>
        </w:tc>
        <w:tc>
          <w:tcPr>
            <w:tcW w:w="623" w:type="dxa"/>
          </w:tcPr>
          <w:p w14:paraId="35723D37" w14:textId="77777777" w:rsidR="000267BA" w:rsidRPr="00847BB7" w:rsidRDefault="000267BA" w:rsidP="000267BA">
            <w:pPr>
              <w:rPr>
                <w:rFonts w:ascii="標楷體" w:eastAsia="標楷體" w:hAnsi="標楷體"/>
              </w:rPr>
            </w:pPr>
          </w:p>
        </w:tc>
        <w:tc>
          <w:tcPr>
            <w:tcW w:w="666" w:type="dxa"/>
          </w:tcPr>
          <w:p w14:paraId="7AA32AA3" w14:textId="4EC75200" w:rsidR="000267BA" w:rsidRPr="00847BB7" w:rsidRDefault="00A26129" w:rsidP="000267BA">
            <w:pPr>
              <w:jc w:val="center"/>
              <w:rPr>
                <w:rFonts w:ascii="標楷體" w:eastAsia="標楷體" w:hAnsi="標楷體"/>
              </w:rPr>
            </w:pPr>
            <w:r>
              <w:rPr>
                <w:rFonts w:ascii="標楷體" w:eastAsia="標楷體" w:hAnsi="標楷體" w:hint="eastAsia"/>
              </w:rPr>
              <w:t>W</w:t>
            </w:r>
          </w:p>
        </w:tc>
        <w:tc>
          <w:tcPr>
            <w:tcW w:w="2856" w:type="dxa"/>
          </w:tcPr>
          <w:p w14:paraId="726E1F91" w14:textId="4897AE10" w:rsidR="00A80DD6" w:rsidRPr="00EA3465" w:rsidRDefault="00A80DD6" w:rsidP="00A80DD6">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w:t>
            </w:r>
            <w:r w:rsidRPr="00A01A6B">
              <w:rPr>
                <w:rFonts w:ascii="標楷體" w:eastAsia="標楷體" w:hAnsi="標楷體" w:hint="eastAsia"/>
                <w:color w:val="000000" w:themeColor="text1"/>
              </w:rPr>
              <w:t>「新增</w:t>
            </w:r>
            <w:r>
              <w:rPr>
                <w:rFonts w:ascii="標楷體" w:eastAsia="標楷體" w:hAnsi="標楷體" w:hint="eastAsia"/>
                <w:color w:val="000000" w:themeColor="text1"/>
              </w:rPr>
              <w:t>」</w:t>
            </w:r>
            <w:r w:rsidRPr="00A01A6B">
              <w:rPr>
                <w:rFonts w:ascii="標楷體" w:eastAsia="標楷體" w:hAnsi="標楷體" w:hint="eastAsia"/>
                <w:color w:val="000000" w:themeColor="text1"/>
              </w:rPr>
              <w:t>時</w:t>
            </w:r>
            <w:r w:rsidR="00F341CF">
              <w:rPr>
                <w:rFonts w:ascii="標楷體" w:eastAsia="標楷體" w:hAnsi="標楷體" w:hint="eastAsia"/>
                <w:color w:val="000000" w:themeColor="text1"/>
              </w:rPr>
              <w:t>,</w:t>
            </w:r>
            <w:r w:rsidRPr="00EA3465">
              <w:rPr>
                <w:rFonts w:ascii="標楷體" w:eastAsia="標楷體" w:hAnsi="標楷體" w:hint="eastAsia"/>
                <w:color w:val="000000" w:themeColor="text1"/>
              </w:rPr>
              <w:t>必須輸入</w:t>
            </w:r>
          </w:p>
          <w:p w14:paraId="05BDE41B" w14:textId="77777777" w:rsidR="00A80DD6" w:rsidRPr="00EA3465" w:rsidRDefault="00A80DD6" w:rsidP="00A80DD6">
            <w:pPr>
              <w:snapToGrid w:val="0"/>
              <w:ind w:left="238" w:hangingChars="99" w:hanging="238"/>
              <w:rPr>
                <w:rFonts w:ascii="標楷體" w:eastAsia="標楷體" w:hAnsi="標楷體"/>
                <w:color w:val="000000" w:themeColor="text1"/>
              </w:rPr>
            </w:pPr>
            <w:r w:rsidRPr="00EA3465">
              <w:rPr>
                <w:rFonts w:ascii="標楷體" w:eastAsia="標楷體" w:hAnsi="標楷體" w:hint="eastAsia"/>
                <w:color w:val="000000" w:themeColor="text1"/>
              </w:rPr>
              <w:t>2.「</w:t>
            </w:r>
            <w:r w:rsidRPr="00EA3465">
              <w:rPr>
                <w:rFonts w:ascii="標楷體" w:eastAsia="標楷體" w:hAnsi="標楷體"/>
                <w:color w:val="000000" w:themeColor="text1"/>
              </w:rPr>
              <w:t>修改</w:t>
            </w:r>
            <w:r w:rsidRPr="00EA3465">
              <w:rPr>
                <w:rFonts w:ascii="標楷體" w:eastAsia="標楷體" w:hAnsi="標楷體" w:hint="eastAsia"/>
                <w:color w:val="000000" w:themeColor="text1"/>
              </w:rPr>
              <w:t>」時,自動顯示原值,可以修改;</w:t>
            </w:r>
          </w:p>
          <w:p w14:paraId="60E49EF9" w14:textId="77777777" w:rsidR="00A80DD6" w:rsidRDefault="00A80DD6" w:rsidP="00A80DD6">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3.</w:t>
            </w:r>
            <w:r w:rsidRPr="00EA3465">
              <w:rPr>
                <w:rFonts w:ascii="標楷體" w:eastAsia="標楷體" w:hAnsi="標楷體" w:hint="eastAsia"/>
                <w:color w:val="000000" w:themeColor="text1"/>
              </w:rPr>
              <w:t>其他功能,自動顯示原值,不可修改</w:t>
            </w:r>
          </w:p>
          <w:p w14:paraId="548486B3" w14:textId="7D686397" w:rsidR="000267BA" w:rsidRPr="00847BB7" w:rsidRDefault="00A80DD6" w:rsidP="00A80DD6">
            <w:pPr>
              <w:rPr>
                <w:rFonts w:ascii="標楷體" w:eastAsia="標楷體" w:hAnsi="標楷體"/>
              </w:rPr>
            </w:pPr>
            <w:r>
              <w:rPr>
                <w:rFonts w:ascii="標楷體" w:eastAsia="標楷體" w:hAnsi="標楷體" w:hint="eastAsia"/>
                <w:color w:val="000000" w:themeColor="text1"/>
              </w:rPr>
              <w:t>4.Tx</w:t>
            </w:r>
            <w:r>
              <w:rPr>
                <w:rFonts w:ascii="標楷體" w:eastAsia="標楷體" w:hAnsi="標楷體"/>
                <w:color w:val="000000" w:themeColor="text1"/>
              </w:rPr>
              <w:t>Telle</w:t>
            </w:r>
            <w:r w:rsidRPr="000267BA">
              <w:rPr>
                <w:rFonts w:ascii="標楷體" w:eastAsia="標楷體" w:hAnsi="標楷體"/>
                <w:color w:val="000000" w:themeColor="text1"/>
              </w:rPr>
              <w:t>r.</w:t>
            </w:r>
            <w:r>
              <w:rPr>
                <w:rFonts w:ascii="標楷體" w:eastAsia="標楷體" w:hAnsi="標楷體" w:hint="eastAsia"/>
                <w:color w:val="000000" w:themeColor="text1"/>
              </w:rPr>
              <w:t>De</w:t>
            </w:r>
            <w:r>
              <w:rPr>
                <w:rFonts w:ascii="標楷體" w:eastAsia="標楷體" w:hAnsi="標楷體"/>
                <w:color w:val="000000" w:themeColor="text1"/>
              </w:rPr>
              <w:t>sc</w:t>
            </w:r>
          </w:p>
        </w:tc>
      </w:tr>
      <w:tr w:rsidR="00D01BCC" w:rsidRPr="00847BB7" w14:paraId="0B34008A" w14:textId="77777777" w:rsidTr="00BE29A4">
        <w:trPr>
          <w:trHeight w:val="291"/>
          <w:jc w:val="center"/>
          <w:ins w:id="93" w:author="張金龍" w:date="2021-05-12T12:01:00Z"/>
        </w:trPr>
        <w:tc>
          <w:tcPr>
            <w:tcW w:w="456" w:type="dxa"/>
          </w:tcPr>
          <w:p w14:paraId="5AE433B4" w14:textId="77777777" w:rsidR="00D01BCC" w:rsidRPr="00847BB7" w:rsidRDefault="00D01BCC" w:rsidP="00D01BCC">
            <w:pPr>
              <w:rPr>
                <w:ins w:id="94" w:author="張金龍" w:date="2021-05-12T12:01:00Z"/>
                <w:rFonts w:ascii="標楷體" w:eastAsia="標楷體" w:hAnsi="標楷體" w:hint="eastAsia"/>
              </w:rPr>
            </w:pPr>
          </w:p>
        </w:tc>
        <w:tc>
          <w:tcPr>
            <w:tcW w:w="9964" w:type="dxa"/>
            <w:gridSpan w:val="7"/>
          </w:tcPr>
          <w:p w14:paraId="2A9758BC" w14:textId="46C69DF3" w:rsidR="00D01BCC" w:rsidRDefault="00D01BCC" w:rsidP="00D01BCC">
            <w:pPr>
              <w:snapToGrid w:val="0"/>
              <w:ind w:left="238" w:hangingChars="99" w:hanging="238"/>
              <w:rPr>
                <w:ins w:id="95" w:author="張金龍" w:date="2021-05-12T12:01:00Z"/>
                <w:rFonts w:ascii="標楷體" w:eastAsia="標楷體" w:hAnsi="標楷體" w:hint="eastAsia"/>
                <w:color w:val="000000" w:themeColor="text1"/>
              </w:rPr>
            </w:pPr>
            <w:ins w:id="96" w:author="張金龍" w:date="2021-05-12T12:01:00Z">
              <w:r w:rsidRPr="00847BB7">
                <w:rPr>
                  <w:rFonts w:ascii="標楷體" w:eastAsia="標楷體" w:hAnsi="標楷體" w:hint="eastAsia"/>
                </w:rPr>
                <w:t>權限群組</w:t>
              </w:r>
              <w:r>
                <w:rPr>
                  <w:rFonts w:ascii="標楷體" w:eastAsia="標楷體" w:hAnsi="標楷體" w:hint="eastAsia"/>
                  <w:lang w:eastAsia="zh-HK"/>
                </w:rPr>
                <w:t>共</w:t>
              </w:r>
              <w:r>
                <w:rPr>
                  <w:rFonts w:ascii="標楷體" w:eastAsia="標楷體" w:hAnsi="標楷體" w:hint="eastAsia"/>
                </w:rPr>
                <w:t>40</w:t>
              </w:r>
              <w:r>
                <w:rPr>
                  <w:rFonts w:ascii="標楷體" w:eastAsia="標楷體" w:hAnsi="標楷體" w:hint="eastAsia"/>
                  <w:lang w:eastAsia="zh-HK"/>
                </w:rPr>
                <w:t>組</w:t>
              </w:r>
            </w:ins>
          </w:p>
        </w:tc>
      </w:tr>
      <w:tr w:rsidR="00D01BCC" w:rsidRPr="00847BB7" w14:paraId="6741F868" w14:textId="77777777" w:rsidTr="00847BB7">
        <w:trPr>
          <w:trHeight w:val="291"/>
          <w:jc w:val="center"/>
        </w:trPr>
        <w:tc>
          <w:tcPr>
            <w:tcW w:w="456" w:type="dxa"/>
          </w:tcPr>
          <w:p w14:paraId="0CCC7DC7" w14:textId="0712F6DA" w:rsidR="00D01BCC" w:rsidRPr="00847BB7" w:rsidRDefault="00D01BCC" w:rsidP="00D01BCC">
            <w:pPr>
              <w:rPr>
                <w:rFonts w:ascii="標楷體" w:eastAsia="標楷體" w:hAnsi="標楷體"/>
              </w:rPr>
            </w:pPr>
            <w:r w:rsidRPr="00847BB7">
              <w:rPr>
                <w:rFonts w:ascii="標楷體" w:eastAsia="標楷體" w:hAnsi="標楷體" w:hint="eastAsia"/>
              </w:rPr>
              <w:t>1</w:t>
            </w:r>
            <w:r>
              <w:rPr>
                <w:rFonts w:ascii="標楷體" w:eastAsia="標楷體" w:hAnsi="標楷體"/>
              </w:rPr>
              <w:t>3</w:t>
            </w:r>
          </w:p>
        </w:tc>
        <w:tc>
          <w:tcPr>
            <w:tcW w:w="1736" w:type="dxa"/>
          </w:tcPr>
          <w:p w14:paraId="1C01E149" w14:textId="3356E72A" w:rsidR="00D01BCC" w:rsidRPr="00847BB7" w:rsidRDefault="00D01BCC" w:rsidP="00D01BCC">
            <w:pPr>
              <w:rPr>
                <w:rFonts w:ascii="標楷體" w:eastAsia="標楷體" w:hAnsi="標楷體"/>
              </w:rPr>
            </w:pPr>
            <w:r w:rsidRPr="00847BB7">
              <w:rPr>
                <w:rFonts w:ascii="標楷體" w:eastAsia="標楷體" w:hAnsi="標楷體" w:hint="eastAsia"/>
              </w:rPr>
              <w:t>權限群組</w:t>
            </w:r>
            <w:commentRangeStart w:id="97"/>
            <w:commentRangeStart w:id="98"/>
            <w:r w:rsidRPr="00D01BCC">
              <w:rPr>
                <w:rFonts w:ascii="標楷體" w:eastAsia="標楷體" w:hAnsi="標楷體" w:hint="eastAsia"/>
                <w:strike/>
                <w:rPrChange w:id="99" w:author="張金龍" w:date="2021-05-12T12:02:00Z">
                  <w:rPr>
                    <w:rFonts w:ascii="標楷體" w:eastAsia="標楷體" w:hAnsi="標楷體" w:hint="eastAsia"/>
                  </w:rPr>
                </w:rPrChange>
              </w:rPr>
              <w:t>1</w:t>
            </w:r>
            <w:commentRangeEnd w:id="97"/>
            <w:r w:rsidRPr="00D01BCC">
              <w:rPr>
                <w:rStyle w:val="aff"/>
                <w:strike/>
                <w:rPrChange w:id="100" w:author="張金龍" w:date="2021-05-12T12:02:00Z">
                  <w:rPr>
                    <w:rStyle w:val="aff"/>
                  </w:rPr>
                </w:rPrChange>
              </w:rPr>
              <w:commentReference w:id="97"/>
            </w:r>
            <w:commentRangeEnd w:id="98"/>
            <w:r w:rsidRPr="00D01BCC">
              <w:rPr>
                <w:rStyle w:val="aff"/>
                <w:strike/>
                <w:rPrChange w:id="101" w:author="張金龍" w:date="2021-05-12T12:02:00Z">
                  <w:rPr>
                    <w:rStyle w:val="aff"/>
                  </w:rPr>
                </w:rPrChange>
              </w:rPr>
              <w:commentReference w:id="98"/>
            </w:r>
          </w:p>
        </w:tc>
        <w:tc>
          <w:tcPr>
            <w:tcW w:w="1602" w:type="dxa"/>
          </w:tcPr>
          <w:p w14:paraId="0F2C6485" w14:textId="1BF653D6" w:rsidR="00D01BCC" w:rsidRPr="00847BB7" w:rsidRDefault="00D01BCC" w:rsidP="00D01BCC">
            <w:pPr>
              <w:rPr>
                <w:rFonts w:ascii="標楷體" w:eastAsia="標楷體" w:hAnsi="標楷體"/>
              </w:rPr>
            </w:pPr>
            <w:r w:rsidRPr="00847BB7">
              <w:rPr>
                <w:rFonts w:ascii="標楷體" w:eastAsia="標楷體" w:hAnsi="標楷體"/>
              </w:rPr>
              <w:t>X</w:t>
            </w:r>
            <w:r w:rsidRPr="00847BB7">
              <w:rPr>
                <w:rFonts w:ascii="標楷體" w:eastAsia="標楷體" w:hAnsi="標楷體" w:hint="eastAsia"/>
              </w:rPr>
              <w:t>(6)</w:t>
            </w:r>
          </w:p>
        </w:tc>
        <w:tc>
          <w:tcPr>
            <w:tcW w:w="992" w:type="dxa"/>
          </w:tcPr>
          <w:p w14:paraId="3519023B" w14:textId="77777777" w:rsidR="00D01BCC" w:rsidRPr="00847BB7" w:rsidRDefault="00D01BCC" w:rsidP="00D01BCC">
            <w:pPr>
              <w:rPr>
                <w:rFonts w:ascii="標楷體" w:eastAsia="標楷體" w:hAnsi="標楷體"/>
                <w:color w:val="FF0000"/>
              </w:rPr>
            </w:pPr>
          </w:p>
        </w:tc>
        <w:tc>
          <w:tcPr>
            <w:tcW w:w="1489" w:type="dxa"/>
          </w:tcPr>
          <w:p w14:paraId="1B7768F4" w14:textId="473EE3BD" w:rsidR="00D01BCC" w:rsidRPr="00847BB7" w:rsidRDefault="00D01BCC" w:rsidP="00D01BCC">
            <w:pPr>
              <w:rPr>
                <w:rFonts w:ascii="標楷體" w:eastAsia="標楷體" w:hAnsi="標楷體"/>
                <w:color w:val="FF0000"/>
              </w:rPr>
            </w:pPr>
            <w:r>
              <w:rPr>
                <w:rFonts w:ascii="標楷體" w:eastAsia="標楷體" w:hAnsi="標楷體" w:cs="細明體" w:hint="eastAsia"/>
                <w:spacing w:val="15"/>
                <w:kern w:val="0"/>
                <w:lang w:eastAsia="zh-HK"/>
              </w:rPr>
              <w:t>依據</w:t>
            </w:r>
            <w:r w:rsidRPr="00847BB7">
              <w:rPr>
                <w:rFonts w:ascii="標楷體" w:eastAsia="標楷體" w:hAnsi="標楷體" w:cs="細明體" w:hint="eastAsia"/>
                <w:spacing w:val="15"/>
                <w:kern w:val="0"/>
                <w:lang w:eastAsia="zh-HK"/>
              </w:rPr>
              <w:t>所屬</w:t>
            </w:r>
            <w:r w:rsidRPr="00847BB7">
              <w:rPr>
                <w:rFonts w:ascii="標楷體" w:eastAsia="標楷體" w:hAnsi="標楷體" w:cs="細明體" w:hint="eastAsia"/>
                <w:spacing w:val="15"/>
                <w:kern w:val="0"/>
                <w:lang w:eastAsia="zh-HK"/>
              </w:rPr>
              <w:lastRenderedPageBreak/>
              <w:t>營業單位</w:t>
            </w:r>
            <w:r>
              <w:rPr>
                <w:rFonts w:ascii="標楷體" w:eastAsia="標楷體" w:hAnsi="標楷體" w:cs="細明體" w:hint="eastAsia"/>
                <w:spacing w:val="15"/>
                <w:kern w:val="0"/>
                <w:lang w:eastAsia="zh-HK"/>
              </w:rPr>
              <w:t>及</w:t>
            </w:r>
            <w:r w:rsidRPr="00585939">
              <w:rPr>
                <w:rFonts w:ascii="標楷體" w:eastAsia="標楷體" w:hAnsi="標楷體" w:cs="細明體" w:hint="eastAsia"/>
                <w:spacing w:val="15"/>
                <w:kern w:val="0"/>
                <w:lang w:eastAsia="zh-HK"/>
              </w:rPr>
              <w:t>權限等級</w:t>
            </w:r>
            <w:r>
              <w:rPr>
                <w:rFonts w:ascii="標楷體" w:eastAsia="標楷體" w:hAnsi="標楷體" w:cs="細明體" w:hint="eastAsia"/>
                <w:spacing w:val="15"/>
                <w:kern w:val="0"/>
                <w:lang w:eastAsia="zh-HK"/>
              </w:rPr>
              <w:t>顯示可設定權限群組</w:t>
            </w:r>
            <w:r>
              <w:rPr>
                <w:rFonts w:ascii="標楷體" w:eastAsia="標楷體" w:hAnsi="標楷體" w:cs="細明體" w:hint="eastAsia"/>
                <w:spacing w:val="15"/>
                <w:kern w:val="0"/>
              </w:rPr>
              <w:t>(</w:t>
            </w:r>
            <w:r>
              <w:rPr>
                <w:rFonts w:ascii="標楷體" w:eastAsia="標楷體" w:hAnsi="標楷體" w:cs="細明體"/>
                <w:spacing w:val="15"/>
                <w:kern w:val="0"/>
              </w:rPr>
              <w:t>TxAuthGroup)</w:t>
            </w:r>
            <w:r>
              <w:rPr>
                <w:rFonts w:ascii="標楷體" w:eastAsia="標楷體" w:hAnsi="標楷體" w:cs="細明體" w:hint="eastAsia"/>
                <w:spacing w:val="15"/>
                <w:kern w:val="0"/>
              </w:rPr>
              <w:t>[</w:t>
            </w:r>
            <w:r>
              <w:rPr>
                <w:rFonts w:ascii="標楷體" w:eastAsia="標楷體" w:hAnsi="標楷體" w:cs="細明體" w:hint="eastAsia"/>
                <w:spacing w:val="15"/>
                <w:kern w:val="0"/>
                <w:lang w:eastAsia="zh-HK"/>
              </w:rPr>
              <w:t>選單</w:t>
            </w:r>
            <w:r>
              <w:rPr>
                <w:rFonts w:ascii="標楷體" w:eastAsia="標楷體" w:hAnsi="標楷體" w:cs="細明體" w:hint="eastAsia"/>
                <w:spacing w:val="15"/>
                <w:kern w:val="0"/>
              </w:rPr>
              <w:t>3/L6043]</w:t>
            </w:r>
          </w:p>
        </w:tc>
        <w:tc>
          <w:tcPr>
            <w:tcW w:w="623" w:type="dxa"/>
          </w:tcPr>
          <w:p w14:paraId="4F02121C" w14:textId="77777777" w:rsidR="00D01BCC" w:rsidRPr="00847BB7" w:rsidRDefault="00D01BCC" w:rsidP="00D01BCC">
            <w:pPr>
              <w:rPr>
                <w:rFonts w:ascii="標楷體" w:eastAsia="標楷體" w:hAnsi="標楷體"/>
              </w:rPr>
            </w:pPr>
          </w:p>
        </w:tc>
        <w:tc>
          <w:tcPr>
            <w:tcW w:w="666" w:type="dxa"/>
          </w:tcPr>
          <w:p w14:paraId="1D7DA23A" w14:textId="5F328D65" w:rsidR="00D01BCC" w:rsidRPr="00847BB7" w:rsidRDefault="00D01BCC" w:rsidP="00D01BCC">
            <w:pPr>
              <w:jc w:val="center"/>
              <w:rPr>
                <w:rFonts w:ascii="標楷體" w:eastAsia="標楷體" w:hAnsi="標楷體"/>
              </w:rPr>
            </w:pPr>
            <w:r>
              <w:rPr>
                <w:rFonts w:ascii="標楷體" w:eastAsia="標楷體" w:hAnsi="標楷體" w:hint="eastAsia"/>
              </w:rPr>
              <w:t>W</w:t>
            </w:r>
          </w:p>
        </w:tc>
        <w:tc>
          <w:tcPr>
            <w:tcW w:w="2856" w:type="dxa"/>
          </w:tcPr>
          <w:p w14:paraId="337699C0" w14:textId="28B62E6E" w:rsidR="00D01BCC" w:rsidRPr="00EA3465" w:rsidRDefault="00D01BCC" w:rsidP="00D01BCC">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w:t>
            </w:r>
            <w:r w:rsidRPr="00EA3465">
              <w:rPr>
                <w:rFonts w:ascii="標楷體" w:eastAsia="標楷體" w:hAnsi="標楷體" w:hint="eastAsia"/>
                <w:color w:val="000000" w:themeColor="text1"/>
              </w:rPr>
              <w:t>「</w:t>
            </w:r>
            <w:r w:rsidRPr="00A01A6B">
              <w:rPr>
                <w:rFonts w:ascii="標楷體" w:eastAsia="標楷體" w:hAnsi="標楷體" w:hint="eastAsia"/>
                <w:color w:val="000000" w:themeColor="text1"/>
              </w:rPr>
              <w:t>新增</w:t>
            </w:r>
            <w:r>
              <w:rPr>
                <w:rFonts w:ascii="標楷體" w:eastAsia="標楷體" w:hAnsi="標楷體" w:hint="eastAsia"/>
                <w:color w:val="000000" w:themeColor="text1"/>
              </w:rPr>
              <w:t>」</w:t>
            </w:r>
            <w:r w:rsidRPr="00A01A6B">
              <w:rPr>
                <w:rFonts w:ascii="標楷體" w:eastAsia="標楷體" w:hAnsi="標楷體" w:hint="eastAsia"/>
                <w:color w:val="000000" w:themeColor="text1"/>
              </w:rPr>
              <w:t>時</w:t>
            </w:r>
            <w:r>
              <w:rPr>
                <w:rFonts w:ascii="標楷體" w:eastAsia="標楷體" w:hAnsi="標楷體" w:hint="eastAsia"/>
                <w:color w:val="000000" w:themeColor="text1"/>
              </w:rPr>
              <w:t>,</w:t>
            </w:r>
            <w:r w:rsidRPr="00EA3465">
              <w:rPr>
                <w:rFonts w:ascii="標楷體" w:eastAsia="標楷體" w:hAnsi="標楷體" w:hint="eastAsia"/>
                <w:color w:val="000000" w:themeColor="text1"/>
              </w:rPr>
              <w:t>必須輸入</w:t>
            </w:r>
          </w:p>
          <w:p w14:paraId="67F52EBE" w14:textId="77777777" w:rsidR="00D01BCC" w:rsidRPr="00EA3465" w:rsidRDefault="00D01BCC" w:rsidP="00D01BCC">
            <w:pPr>
              <w:snapToGrid w:val="0"/>
              <w:ind w:left="238" w:hangingChars="99" w:hanging="238"/>
              <w:rPr>
                <w:rFonts w:ascii="標楷體" w:eastAsia="標楷體" w:hAnsi="標楷體"/>
                <w:color w:val="000000" w:themeColor="text1"/>
              </w:rPr>
            </w:pPr>
            <w:r w:rsidRPr="00EA3465">
              <w:rPr>
                <w:rFonts w:ascii="標楷體" w:eastAsia="標楷體" w:hAnsi="標楷體" w:hint="eastAsia"/>
                <w:color w:val="000000" w:themeColor="text1"/>
              </w:rPr>
              <w:lastRenderedPageBreak/>
              <w:t>2.「</w:t>
            </w:r>
            <w:r w:rsidRPr="00EA3465">
              <w:rPr>
                <w:rFonts w:ascii="標楷體" w:eastAsia="標楷體" w:hAnsi="標楷體"/>
                <w:color w:val="000000" w:themeColor="text1"/>
              </w:rPr>
              <w:t>修改</w:t>
            </w:r>
            <w:r w:rsidRPr="00EA3465">
              <w:rPr>
                <w:rFonts w:ascii="標楷體" w:eastAsia="標楷體" w:hAnsi="標楷體" w:hint="eastAsia"/>
                <w:color w:val="000000" w:themeColor="text1"/>
              </w:rPr>
              <w:t>」時,自動顯示原值,可以修改;</w:t>
            </w:r>
          </w:p>
          <w:p w14:paraId="440F209D" w14:textId="77777777" w:rsidR="00D01BCC" w:rsidRDefault="00D01BCC" w:rsidP="00D01BCC">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3.</w:t>
            </w:r>
            <w:r w:rsidRPr="00EA3465">
              <w:rPr>
                <w:rFonts w:ascii="標楷體" w:eastAsia="標楷體" w:hAnsi="標楷體" w:hint="eastAsia"/>
                <w:color w:val="000000" w:themeColor="text1"/>
              </w:rPr>
              <w:t>其他功能,自動顯示原值,不可修改</w:t>
            </w:r>
          </w:p>
          <w:p w14:paraId="77C54DAE" w14:textId="133D61D6" w:rsidR="00D01BCC" w:rsidRPr="00847BB7" w:rsidRDefault="00D01BCC" w:rsidP="00D01BCC">
            <w:pPr>
              <w:rPr>
                <w:rFonts w:ascii="標楷體" w:eastAsia="標楷體" w:hAnsi="標楷體"/>
              </w:rPr>
            </w:pPr>
            <w:r>
              <w:rPr>
                <w:rFonts w:ascii="標楷體" w:eastAsia="標楷體" w:hAnsi="標楷體" w:hint="eastAsia"/>
                <w:color w:val="000000" w:themeColor="text1"/>
              </w:rPr>
              <w:t>4.</w:t>
            </w:r>
            <w:ins w:id="102" w:author="張金龍" w:date="2021-05-12T11:59:00Z">
              <w:r>
                <w:t xml:space="preserve"> </w:t>
              </w:r>
              <w:r w:rsidRPr="00EB6F4E">
                <w:rPr>
                  <w:rFonts w:ascii="標楷體" w:eastAsia="標楷體" w:hAnsi="標楷體"/>
                  <w:color w:val="000000" w:themeColor="text1"/>
                </w:rPr>
                <w:t>TxTellerAuth</w:t>
              </w:r>
            </w:ins>
            <w:del w:id="103" w:author="張金龍" w:date="2021-05-12T11:59:00Z">
              <w:r w:rsidDel="00EB6F4E">
                <w:rPr>
                  <w:rFonts w:ascii="標楷體" w:eastAsia="標楷體" w:hAnsi="標楷體" w:hint="eastAsia"/>
                  <w:color w:val="000000" w:themeColor="text1"/>
                </w:rPr>
                <w:delText>Tx</w:delText>
              </w:r>
              <w:r w:rsidDel="00EB6F4E">
                <w:rPr>
                  <w:rFonts w:ascii="標楷體" w:eastAsia="標楷體" w:hAnsi="標楷體"/>
                  <w:color w:val="000000" w:themeColor="text1"/>
                </w:rPr>
                <w:delText>Telle</w:delText>
              </w:r>
              <w:r w:rsidRPr="000267BA" w:rsidDel="00EB6F4E">
                <w:rPr>
                  <w:rFonts w:ascii="標楷體" w:eastAsia="標楷體" w:hAnsi="標楷體"/>
                  <w:color w:val="000000" w:themeColor="text1"/>
                </w:rPr>
                <w:delText>r</w:delText>
              </w:r>
            </w:del>
            <w:r w:rsidRPr="000267BA">
              <w:rPr>
                <w:rFonts w:ascii="標楷體" w:eastAsia="標楷體" w:hAnsi="標楷體"/>
                <w:color w:val="000000" w:themeColor="text1"/>
              </w:rPr>
              <w:t>.</w:t>
            </w:r>
            <w:r w:rsidRPr="00A80DD6">
              <w:rPr>
                <w:rFonts w:ascii="標楷體" w:eastAsia="標楷體" w:hAnsi="標楷體"/>
                <w:color w:val="000000" w:themeColor="text1"/>
              </w:rPr>
              <w:t>AuthNo</w:t>
            </w:r>
            <w:del w:id="104" w:author="張金龍" w:date="2021-05-12T11:59:00Z">
              <w:r w:rsidRPr="00A80DD6" w:rsidDel="00EB6F4E">
                <w:rPr>
                  <w:rFonts w:ascii="標楷體" w:eastAsia="標楷體" w:hAnsi="標楷體"/>
                  <w:color w:val="000000" w:themeColor="text1"/>
                </w:rPr>
                <w:delText>1</w:delText>
              </w:r>
            </w:del>
          </w:p>
        </w:tc>
      </w:tr>
      <w:tr w:rsidR="00D01BCC" w:rsidRPr="00847BB7" w:rsidDel="00D01BCC" w14:paraId="560199EF" w14:textId="503C97FA" w:rsidTr="00847BB7">
        <w:trPr>
          <w:trHeight w:val="291"/>
          <w:jc w:val="center"/>
          <w:del w:id="105" w:author="張金龍" w:date="2021-05-12T12:02:00Z"/>
        </w:trPr>
        <w:tc>
          <w:tcPr>
            <w:tcW w:w="456" w:type="dxa"/>
          </w:tcPr>
          <w:p w14:paraId="024BD7F3" w14:textId="0A2D72B8" w:rsidR="00D01BCC" w:rsidRPr="00847BB7" w:rsidDel="00D01BCC" w:rsidRDefault="00D01BCC" w:rsidP="00D01BCC">
            <w:pPr>
              <w:rPr>
                <w:del w:id="106" w:author="張金龍" w:date="2021-05-12T12:02:00Z"/>
                <w:rFonts w:ascii="標楷體" w:eastAsia="標楷體" w:hAnsi="標楷體"/>
              </w:rPr>
            </w:pPr>
            <w:del w:id="107" w:author="張金龍" w:date="2021-05-12T12:02:00Z">
              <w:r w:rsidDel="00D01BCC">
                <w:rPr>
                  <w:rFonts w:ascii="標楷體" w:eastAsia="標楷體" w:hAnsi="標楷體" w:hint="eastAsia"/>
                </w:rPr>
                <w:lastRenderedPageBreak/>
                <w:delText>1</w:delText>
              </w:r>
              <w:r w:rsidDel="00D01BCC">
                <w:rPr>
                  <w:rFonts w:ascii="標楷體" w:eastAsia="標楷體" w:hAnsi="標楷體"/>
                </w:rPr>
                <w:delText>4</w:delText>
              </w:r>
            </w:del>
          </w:p>
        </w:tc>
        <w:tc>
          <w:tcPr>
            <w:tcW w:w="1736" w:type="dxa"/>
          </w:tcPr>
          <w:p w14:paraId="32A83FB9" w14:textId="50620D07" w:rsidR="00D01BCC" w:rsidRPr="00847BB7" w:rsidDel="00D01BCC" w:rsidRDefault="00D01BCC" w:rsidP="00D01BCC">
            <w:pPr>
              <w:rPr>
                <w:del w:id="108" w:author="張金龍" w:date="2021-05-12T12:02:00Z"/>
                <w:rFonts w:ascii="標楷體" w:eastAsia="標楷體" w:hAnsi="標楷體"/>
              </w:rPr>
            </w:pPr>
            <w:del w:id="109" w:author="張金龍" w:date="2021-05-12T12:02:00Z">
              <w:r w:rsidRPr="00847BB7" w:rsidDel="00D01BCC">
                <w:rPr>
                  <w:rFonts w:ascii="標楷體" w:eastAsia="標楷體" w:hAnsi="標楷體" w:hint="eastAsia"/>
                </w:rPr>
                <w:delText>權限群組</w:delText>
              </w:r>
              <w:r w:rsidDel="00D01BCC">
                <w:rPr>
                  <w:rFonts w:ascii="標楷體" w:eastAsia="標楷體" w:hAnsi="標楷體" w:hint="eastAsia"/>
                </w:rPr>
                <w:delText>2</w:delText>
              </w:r>
            </w:del>
          </w:p>
        </w:tc>
        <w:tc>
          <w:tcPr>
            <w:tcW w:w="1602" w:type="dxa"/>
          </w:tcPr>
          <w:p w14:paraId="7BA169C2" w14:textId="29FBC29D" w:rsidR="00D01BCC" w:rsidRPr="00847BB7" w:rsidDel="00D01BCC" w:rsidRDefault="00D01BCC" w:rsidP="00D01BCC">
            <w:pPr>
              <w:rPr>
                <w:del w:id="110" w:author="張金龍" w:date="2021-05-12T12:02:00Z"/>
                <w:rFonts w:ascii="標楷體" w:eastAsia="標楷體" w:hAnsi="標楷體"/>
              </w:rPr>
            </w:pPr>
            <w:del w:id="111" w:author="張金龍" w:date="2021-05-12T12:02:00Z">
              <w:r w:rsidRPr="00847BB7" w:rsidDel="00D01BCC">
                <w:rPr>
                  <w:rFonts w:ascii="標楷體" w:eastAsia="標楷體" w:hAnsi="標楷體"/>
                </w:rPr>
                <w:delText>X</w:delText>
              </w:r>
              <w:r w:rsidRPr="00847BB7" w:rsidDel="00D01BCC">
                <w:rPr>
                  <w:rFonts w:ascii="標楷體" w:eastAsia="標楷體" w:hAnsi="標楷體" w:hint="eastAsia"/>
                </w:rPr>
                <w:delText>(6)</w:delText>
              </w:r>
            </w:del>
          </w:p>
        </w:tc>
        <w:tc>
          <w:tcPr>
            <w:tcW w:w="992" w:type="dxa"/>
          </w:tcPr>
          <w:p w14:paraId="7A63283E" w14:textId="3A65BCD4" w:rsidR="00D01BCC" w:rsidRPr="00847BB7" w:rsidDel="00D01BCC" w:rsidRDefault="00D01BCC" w:rsidP="00D01BCC">
            <w:pPr>
              <w:rPr>
                <w:del w:id="112" w:author="張金龍" w:date="2021-05-12T12:02:00Z"/>
                <w:rFonts w:ascii="標楷體" w:eastAsia="標楷體" w:hAnsi="標楷體"/>
                <w:color w:val="FF0000"/>
              </w:rPr>
            </w:pPr>
          </w:p>
        </w:tc>
        <w:tc>
          <w:tcPr>
            <w:tcW w:w="1489" w:type="dxa"/>
          </w:tcPr>
          <w:p w14:paraId="490BBA99" w14:textId="05842E4E" w:rsidR="00D01BCC" w:rsidDel="00D01BCC" w:rsidRDefault="00D01BCC" w:rsidP="00D01BCC">
            <w:pPr>
              <w:rPr>
                <w:del w:id="113" w:author="張金龍" w:date="2021-05-12T12:02:00Z"/>
                <w:rFonts w:ascii="標楷體" w:eastAsia="標楷體" w:hAnsi="標楷體" w:cs="細明體"/>
                <w:spacing w:val="15"/>
                <w:kern w:val="0"/>
                <w:lang w:eastAsia="zh-HK"/>
              </w:rPr>
            </w:pPr>
            <w:del w:id="114" w:author="張金龍" w:date="2021-05-12T12:02:00Z">
              <w:r w:rsidDel="00D01BCC">
                <w:rPr>
                  <w:rFonts w:ascii="標楷體" w:eastAsia="標楷體" w:hAnsi="標楷體" w:cs="細明體" w:hint="eastAsia"/>
                  <w:spacing w:val="15"/>
                  <w:kern w:val="0"/>
                  <w:lang w:eastAsia="zh-HK"/>
                </w:rPr>
                <w:delText>依據</w:delText>
              </w:r>
              <w:r w:rsidRPr="00847BB7" w:rsidDel="00D01BCC">
                <w:rPr>
                  <w:rFonts w:ascii="標楷體" w:eastAsia="標楷體" w:hAnsi="標楷體" w:cs="細明體" w:hint="eastAsia"/>
                  <w:spacing w:val="15"/>
                  <w:kern w:val="0"/>
                  <w:lang w:eastAsia="zh-HK"/>
                </w:rPr>
                <w:delText>所屬營業單位</w:delText>
              </w:r>
              <w:r w:rsidDel="00D01BCC">
                <w:rPr>
                  <w:rFonts w:ascii="標楷體" w:eastAsia="標楷體" w:hAnsi="標楷體" w:cs="細明體" w:hint="eastAsia"/>
                  <w:spacing w:val="15"/>
                  <w:kern w:val="0"/>
                  <w:lang w:eastAsia="zh-HK"/>
                </w:rPr>
                <w:delText>及</w:delText>
              </w:r>
              <w:r w:rsidRPr="00585939" w:rsidDel="00D01BCC">
                <w:rPr>
                  <w:rFonts w:ascii="標楷體" w:eastAsia="標楷體" w:hAnsi="標楷體" w:cs="細明體" w:hint="eastAsia"/>
                  <w:spacing w:val="15"/>
                  <w:kern w:val="0"/>
                  <w:lang w:eastAsia="zh-HK"/>
                </w:rPr>
                <w:delText>權限等級</w:delText>
              </w:r>
              <w:r w:rsidDel="00D01BCC">
                <w:rPr>
                  <w:rFonts w:ascii="標楷體" w:eastAsia="標楷體" w:hAnsi="標楷體" w:cs="細明體" w:hint="eastAsia"/>
                  <w:spacing w:val="15"/>
                  <w:kern w:val="0"/>
                  <w:lang w:eastAsia="zh-HK"/>
                </w:rPr>
                <w:delText>顯示可設定權限群組</w:delText>
              </w:r>
              <w:r w:rsidDel="00D01BCC">
                <w:rPr>
                  <w:rFonts w:ascii="標楷體" w:eastAsia="標楷體" w:hAnsi="標楷體" w:cs="細明體" w:hint="eastAsia"/>
                  <w:spacing w:val="15"/>
                  <w:kern w:val="0"/>
                </w:rPr>
                <w:delText>(</w:delText>
              </w:r>
              <w:r w:rsidDel="00D01BCC">
                <w:rPr>
                  <w:rFonts w:ascii="標楷體" w:eastAsia="標楷體" w:hAnsi="標楷體" w:cs="細明體"/>
                  <w:spacing w:val="15"/>
                  <w:kern w:val="0"/>
                </w:rPr>
                <w:delText>TxAuthGroup)</w:delText>
              </w:r>
              <w:r w:rsidDel="00D01BCC">
                <w:rPr>
                  <w:rFonts w:ascii="標楷體" w:eastAsia="標楷體" w:hAnsi="標楷體" w:cs="細明體" w:hint="eastAsia"/>
                  <w:spacing w:val="15"/>
                  <w:kern w:val="0"/>
                </w:rPr>
                <w:delText>[</w:delText>
              </w:r>
              <w:r w:rsidDel="00D01BCC">
                <w:rPr>
                  <w:rFonts w:ascii="標楷體" w:eastAsia="標楷體" w:hAnsi="標楷體" w:cs="細明體" w:hint="eastAsia"/>
                  <w:spacing w:val="15"/>
                  <w:kern w:val="0"/>
                  <w:lang w:eastAsia="zh-HK"/>
                </w:rPr>
                <w:delText>選單</w:delText>
              </w:r>
              <w:r w:rsidDel="00D01BCC">
                <w:rPr>
                  <w:rFonts w:ascii="標楷體" w:eastAsia="標楷體" w:hAnsi="標楷體" w:cs="細明體" w:hint="eastAsia"/>
                  <w:spacing w:val="15"/>
                  <w:kern w:val="0"/>
                </w:rPr>
                <w:delText>3/L6043]</w:delText>
              </w:r>
            </w:del>
          </w:p>
        </w:tc>
        <w:tc>
          <w:tcPr>
            <w:tcW w:w="623" w:type="dxa"/>
          </w:tcPr>
          <w:p w14:paraId="620264F5" w14:textId="3AF11BFC" w:rsidR="00D01BCC" w:rsidRPr="00847BB7" w:rsidDel="00D01BCC" w:rsidRDefault="00D01BCC" w:rsidP="00D01BCC">
            <w:pPr>
              <w:rPr>
                <w:del w:id="115" w:author="張金龍" w:date="2021-05-12T12:02:00Z"/>
                <w:rFonts w:ascii="標楷體" w:eastAsia="標楷體" w:hAnsi="標楷體"/>
              </w:rPr>
            </w:pPr>
          </w:p>
        </w:tc>
        <w:tc>
          <w:tcPr>
            <w:tcW w:w="666" w:type="dxa"/>
          </w:tcPr>
          <w:p w14:paraId="10E801FE" w14:textId="6D5A6003" w:rsidR="00D01BCC" w:rsidRPr="00847BB7" w:rsidDel="00D01BCC" w:rsidRDefault="00D01BCC" w:rsidP="00D01BCC">
            <w:pPr>
              <w:jc w:val="center"/>
              <w:rPr>
                <w:del w:id="116" w:author="張金龍" w:date="2021-05-12T12:02:00Z"/>
                <w:rFonts w:ascii="標楷體" w:eastAsia="標楷體" w:hAnsi="標楷體"/>
              </w:rPr>
            </w:pPr>
            <w:del w:id="117" w:author="張金龍" w:date="2021-05-12T12:02:00Z">
              <w:r w:rsidDel="00D01BCC">
                <w:rPr>
                  <w:rFonts w:ascii="標楷體" w:eastAsia="標楷體" w:hAnsi="標楷體" w:hint="eastAsia"/>
                </w:rPr>
                <w:delText>W</w:delText>
              </w:r>
            </w:del>
          </w:p>
        </w:tc>
        <w:tc>
          <w:tcPr>
            <w:tcW w:w="2856" w:type="dxa"/>
          </w:tcPr>
          <w:p w14:paraId="1F1B413F" w14:textId="3D67DBEF" w:rsidR="00D01BCC" w:rsidRPr="00EA3465" w:rsidDel="00D01BCC" w:rsidRDefault="00D01BCC" w:rsidP="00D01BCC">
            <w:pPr>
              <w:snapToGrid w:val="0"/>
              <w:ind w:left="238" w:hangingChars="99" w:hanging="238"/>
              <w:rPr>
                <w:del w:id="118" w:author="張金龍" w:date="2021-05-12T12:02:00Z"/>
                <w:rFonts w:ascii="標楷體" w:eastAsia="標楷體" w:hAnsi="標楷體"/>
                <w:color w:val="000000" w:themeColor="text1"/>
              </w:rPr>
            </w:pPr>
            <w:del w:id="119" w:author="張金龍" w:date="2021-05-12T12:02:00Z">
              <w:r w:rsidDel="00D01BCC">
                <w:rPr>
                  <w:rFonts w:ascii="標楷體" w:eastAsia="標楷體" w:hAnsi="標楷體" w:hint="eastAsia"/>
                  <w:color w:val="000000" w:themeColor="text1"/>
                </w:rPr>
                <w:delText>1.</w:delText>
              </w:r>
              <w:r w:rsidRPr="00A01A6B" w:rsidDel="00D01BCC">
                <w:rPr>
                  <w:rFonts w:ascii="標楷體" w:eastAsia="標楷體" w:hAnsi="標楷體" w:hint="eastAsia"/>
                  <w:color w:val="000000" w:themeColor="text1"/>
                </w:rPr>
                <w:delText>「新增</w:delText>
              </w:r>
              <w:r w:rsidDel="00D01BCC">
                <w:rPr>
                  <w:rFonts w:ascii="標楷體" w:eastAsia="標楷體" w:hAnsi="標楷體" w:hint="eastAsia"/>
                  <w:color w:val="000000" w:themeColor="text1"/>
                </w:rPr>
                <w:delText>」</w:delText>
              </w:r>
              <w:r w:rsidRPr="00A01A6B" w:rsidDel="00D01BCC">
                <w:rPr>
                  <w:rFonts w:ascii="標楷體" w:eastAsia="標楷體" w:hAnsi="標楷體" w:hint="eastAsia"/>
                  <w:color w:val="000000" w:themeColor="text1"/>
                </w:rPr>
                <w:delText>時</w:delText>
              </w:r>
              <w:r w:rsidDel="00D01BCC">
                <w:rPr>
                  <w:rFonts w:ascii="標楷體" w:eastAsia="標楷體" w:hAnsi="標楷體" w:hint="eastAsia"/>
                  <w:color w:val="000000" w:themeColor="text1"/>
                </w:rPr>
                <w:delText>,</w:delText>
              </w:r>
              <w:r w:rsidRPr="00EA3465" w:rsidDel="00D01BCC">
                <w:rPr>
                  <w:rFonts w:ascii="標楷體" w:eastAsia="標楷體" w:hAnsi="標楷體" w:hint="eastAsia"/>
                  <w:color w:val="000000" w:themeColor="text1"/>
                </w:rPr>
                <w:delText>必須輸入</w:delText>
              </w:r>
            </w:del>
          </w:p>
          <w:p w14:paraId="73A2C315" w14:textId="74C6B322" w:rsidR="00D01BCC" w:rsidRPr="00EA3465" w:rsidDel="00D01BCC" w:rsidRDefault="00D01BCC" w:rsidP="00D01BCC">
            <w:pPr>
              <w:snapToGrid w:val="0"/>
              <w:ind w:left="238" w:hangingChars="99" w:hanging="238"/>
              <w:rPr>
                <w:del w:id="120" w:author="張金龍" w:date="2021-05-12T12:02:00Z"/>
                <w:rFonts w:ascii="標楷體" w:eastAsia="標楷體" w:hAnsi="標楷體"/>
                <w:color w:val="000000" w:themeColor="text1"/>
              </w:rPr>
            </w:pPr>
            <w:del w:id="121" w:author="張金龍" w:date="2021-05-12T12:02:00Z">
              <w:r w:rsidRPr="00EA3465" w:rsidDel="00D01BCC">
                <w:rPr>
                  <w:rFonts w:ascii="標楷體" w:eastAsia="標楷體" w:hAnsi="標楷體" w:hint="eastAsia"/>
                  <w:color w:val="000000" w:themeColor="text1"/>
                </w:rPr>
                <w:delText>2.「</w:delText>
              </w:r>
              <w:r w:rsidRPr="00EA3465" w:rsidDel="00D01BCC">
                <w:rPr>
                  <w:rFonts w:ascii="標楷體" w:eastAsia="標楷體" w:hAnsi="標楷體"/>
                  <w:color w:val="000000" w:themeColor="text1"/>
                </w:rPr>
                <w:delText>修改</w:delText>
              </w:r>
              <w:r w:rsidRPr="00EA3465" w:rsidDel="00D01BCC">
                <w:rPr>
                  <w:rFonts w:ascii="標楷體" w:eastAsia="標楷體" w:hAnsi="標楷體" w:hint="eastAsia"/>
                  <w:color w:val="000000" w:themeColor="text1"/>
                </w:rPr>
                <w:delText>」時,自動顯示原值,可以修改;</w:delText>
              </w:r>
            </w:del>
          </w:p>
          <w:p w14:paraId="4622FB7C" w14:textId="11048C20" w:rsidR="00D01BCC" w:rsidDel="00D01BCC" w:rsidRDefault="00D01BCC" w:rsidP="00D01BCC">
            <w:pPr>
              <w:snapToGrid w:val="0"/>
              <w:ind w:left="238" w:hangingChars="99" w:hanging="238"/>
              <w:rPr>
                <w:del w:id="122" w:author="張金龍" w:date="2021-05-12T12:02:00Z"/>
                <w:rFonts w:ascii="標楷體" w:eastAsia="標楷體" w:hAnsi="標楷體"/>
                <w:color w:val="000000" w:themeColor="text1"/>
              </w:rPr>
            </w:pPr>
            <w:del w:id="123" w:author="張金龍" w:date="2021-05-12T12:02:00Z">
              <w:r w:rsidDel="00D01BCC">
                <w:rPr>
                  <w:rFonts w:ascii="標楷體" w:eastAsia="標楷體" w:hAnsi="標楷體" w:hint="eastAsia"/>
                  <w:color w:val="000000" w:themeColor="text1"/>
                </w:rPr>
                <w:delText>3.</w:delText>
              </w:r>
              <w:r w:rsidRPr="00EA3465" w:rsidDel="00D01BCC">
                <w:rPr>
                  <w:rFonts w:ascii="標楷體" w:eastAsia="標楷體" w:hAnsi="標楷體" w:hint="eastAsia"/>
                  <w:color w:val="000000" w:themeColor="text1"/>
                </w:rPr>
                <w:delText>其他功能,自動顯示原值,不可修改</w:delText>
              </w:r>
            </w:del>
          </w:p>
          <w:p w14:paraId="2FA131D6" w14:textId="0520A3E7" w:rsidR="00D01BCC" w:rsidDel="00D01BCC" w:rsidRDefault="00D01BCC" w:rsidP="00D01BCC">
            <w:pPr>
              <w:snapToGrid w:val="0"/>
              <w:ind w:left="238" w:hangingChars="99" w:hanging="238"/>
              <w:rPr>
                <w:del w:id="124" w:author="張金龍" w:date="2021-05-12T12:02:00Z"/>
                <w:rFonts w:ascii="標楷體" w:eastAsia="標楷體" w:hAnsi="標楷體"/>
                <w:color w:val="000000" w:themeColor="text1"/>
              </w:rPr>
            </w:pPr>
            <w:del w:id="125" w:author="張金龍" w:date="2021-05-12T12:02:00Z">
              <w:r w:rsidDel="00D01BCC">
                <w:rPr>
                  <w:rFonts w:ascii="標楷體" w:eastAsia="標楷體" w:hAnsi="標楷體" w:hint="eastAsia"/>
                  <w:color w:val="000000" w:themeColor="text1"/>
                </w:rPr>
                <w:delText>4.Tx</w:delText>
              </w:r>
              <w:r w:rsidDel="00D01BCC">
                <w:rPr>
                  <w:rFonts w:ascii="標楷體" w:eastAsia="標楷體" w:hAnsi="標楷體"/>
                  <w:color w:val="000000" w:themeColor="text1"/>
                </w:rPr>
                <w:delText>Telle</w:delText>
              </w:r>
              <w:r w:rsidRPr="000267BA" w:rsidDel="00D01BCC">
                <w:rPr>
                  <w:rFonts w:ascii="標楷體" w:eastAsia="標楷體" w:hAnsi="標楷體"/>
                  <w:color w:val="000000" w:themeColor="text1"/>
                </w:rPr>
                <w:delText>r.</w:delText>
              </w:r>
              <w:r w:rsidRPr="00A80DD6" w:rsidDel="00D01BCC">
                <w:rPr>
                  <w:rFonts w:ascii="標楷體" w:eastAsia="標楷體" w:hAnsi="標楷體"/>
                  <w:color w:val="000000" w:themeColor="text1"/>
                </w:rPr>
                <w:delText>AuthNo</w:delText>
              </w:r>
              <w:r w:rsidDel="00D01BCC">
                <w:rPr>
                  <w:rFonts w:ascii="標楷體" w:eastAsia="標楷體" w:hAnsi="標楷體" w:hint="eastAsia"/>
                  <w:color w:val="000000" w:themeColor="text1"/>
                </w:rPr>
                <w:delText>2</w:delText>
              </w:r>
            </w:del>
          </w:p>
        </w:tc>
      </w:tr>
      <w:tr w:rsidR="00D01BCC" w:rsidRPr="00847BB7" w:rsidDel="00D01BCC" w14:paraId="7A5622E5" w14:textId="66DDD018" w:rsidTr="00847BB7">
        <w:trPr>
          <w:trHeight w:val="291"/>
          <w:jc w:val="center"/>
          <w:del w:id="126" w:author="張金龍" w:date="2021-05-12T12:02:00Z"/>
        </w:trPr>
        <w:tc>
          <w:tcPr>
            <w:tcW w:w="456" w:type="dxa"/>
          </w:tcPr>
          <w:p w14:paraId="073244B9" w14:textId="072AF7C1" w:rsidR="00D01BCC" w:rsidRPr="00847BB7" w:rsidDel="00D01BCC" w:rsidRDefault="00D01BCC" w:rsidP="00D01BCC">
            <w:pPr>
              <w:rPr>
                <w:del w:id="127" w:author="張金龍" w:date="2021-05-12T12:02:00Z"/>
                <w:rFonts w:ascii="標楷體" w:eastAsia="標楷體" w:hAnsi="標楷體"/>
              </w:rPr>
            </w:pPr>
            <w:del w:id="128" w:author="張金龍" w:date="2021-05-12T12:02:00Z">
              <w:r w:rsidDel="00D01BCC">
                <w:rPr>
                  <w:rFonts w:ascii="標楷體" w:eastAsia="標楷體" w:hAnsi="標楷體" w:hint="eastAsia"/>
                </w:rPr>
                <w:delText>1</w:delText>
              </w:r>
              <w:r w:rsidDel="00D01BCC">
                <w:rPr>
                  <w:rFonts w:ascii="標楷體" w:eastAsia="標楷體" w:hAnsi="標楷體"/>
                </w:rPr>
                <w:delText>5</w:delText>
              </w:r>
            </w:del>
          </w:p>
        </w:tc>
        <w:tc>
          <w:tcPr>
            <w:tcW w:w="1736" w:type="dxa"/>
          </w:tcPr>
          <w:p w14:paraId="2E831632" w14:textId="09E38A3D" w:rsidR="00D01BCC" w:rsidRPr="00847BB7" w:rsidDel="00D01BCC" w:rsidRDefault="00D01BCC" w:rsidP="00D01BCC">
            <w:pPr>
              <w:rPr>
                <w:del w:id="129" w:author="張金龍" w:date="2021-05-12T12:02:00Z"/>
                <w:rFonts w:ascii="標楷體" w:eastAsia="標楷體" w:hAnsi="標楷體"/>
              </w:rPr>
            </w:pPr>
            <w:del w:id="130" w:author="張金龍" w:date="2021-05-12T12:02:00Z">
              <w:r w:rsidRPr="00847BB7" w:rsidDel="00D01BCC">
                <w:rPr>
                  <w:rFonts w:ascii="標楷體" w:eastAsia="標楷體" w:hAnsi="標楷體" w:hint="eastAsia"/>
                </w:rPr>
                <w:delText>權限群組</w:delText>
              </w:r>
              <w:r w:rsidDel="00D01BCC">
                <w:rPr>
                  <w:rFonts w:ascii="標楷體" w:eastAsia="標楷體" w:hAnsi="標楷體" w:hint="eastAsia"/>
                </w:rPr>
                <w:delText>3</w:delText>
              </w:r>
            </w:del>
          </w:p>
        </w:tc>
        <w:tc>
          <w:tcPr>
            <w:tcW w:w="1602" w:type="dxa"/>
          </w:tcPr>
          <w:p w14:paraId="75F73D59" w14:textId="145608F5" w:rsidR="00D01BCC" w:rsidRPr="00847BB7" w:rsidDel="00D01BCC" w:rsidRDefault="00D01BCC" w:rsidP="00D01BCC">
            <w:pPr>
              <w:rPr>
                <w:del w:id="131" w:author="張金龍" w:date="2021-05-12T12:02:00Z"/>
                <w:rFonts w:ascii="標楷體" w:eastAsia="標楷體" w:hAnsi="標楷體"/>
              </w:rPr>
            </w:pPr>
            <w:del w:id="132" w:author="張金龍" w:date="2021-05-12T12:02:00Z">
              <w:r w:rsidRPr="00847BB7" w:rsidDel="00D01BCC">
                <w:rPr>
                  <w:rFonts w:ascii="標楷體" w:eastAsia="標楷體" w:hAnsi="標楷體"/>
                </w:rPr>
                <w:delText>X</w:delText>
              </w:r>
              <w:r w:rsidRPr="00847BB7" w:rsidDel="00D01BCC">
                <w:rPr>
                  <w:rFonts w:ascii="標楷體" w:eastAsia="標楷體" w:hAnsi="標楷體" w:hint="eastAsia"/>
                </w:rPr>
                <w:delText>(6)</w:delText>
              </w:r>
            </w:del>
          </w:p>
        </w:tc>
        <w:tc>
          <w:tcPr>
            <w:tcW w:w="992" w:type="dxa"/>
          </w:tcPr>
          <w:p w14:paraId="28F98096" w14:textId="43A24C69" w:rsidR="00D01BCC" w:rsidRPr="00847BB7" w:rsidDel="00D01BCC" w:rsidRDefault="00D01BCC" w:rsidP="00D01BCC">
            <w:pPr>
              <w:rPr>
                <w:del w:id="133" w:author="張金龍" w:date="2021-05-12T12:02:00Z"/>
                <w:rFonts w:ascii="標楷體" w:eastAsia="標楷體" w:hAnsi="標楷體"/>
                <w:color w:val="FF0000"/>
              </w:rPr>
            </w:pPr>
          </w:p>
        </w:tc>
        <w:tc>
          <w:tcPr>
            <w:tcW w:w="1489" w:type="dxa"/>
          </w:tcPr>
          <w:p w14:paraId="06C6BAB6" w14:textId="689C60A0" w:rsidR="00D01BCC" w:rsidDel="00D01BCC" w:rsidRDefault="00D01BCC" w:rsidP="00D01BCC">
            <w:pPr>
              <w:rPr>
                <w:del w:id="134" w:author="張金龍" w:date="2021-05-12T12:02:00Z"/>
                <w:rFonts w:ascii="標楷體" w:eastAsia="標楷體" w:hAnsi="標楷體" w:cs="細明體"/>
                <w:spacing w:val="15"/>
                <w:kern w:val="0"/>
                <w:lang w:eastAsia="zh-HK"/>
              </w:rPr>
            </w:pPr>
            <w:del w:id="135" w:author="張金龍" w:date="2021-05-12T12:02:00Z">
              <w:r w:rsidDel="00D01BCC">
                <w:rPr>
                  <w:rFonts w:ascii="標楷體" w:eastAsia="標楷體" w:hAnsi="標楷體" w:cs="細明體" w:hint="eastAsia"/>
                  <w:spacing w:val="15"/>
                  <w:kern w:val="0"/>
                  <w:lang w:eastAsia="zh-HK"/>
                </w:rPr>
                <w:delText>依據</w:delText>
              </w:r>
              <w:r w:rsidRPr="00847BB7" w:rsidDel="00D01BCC">
                <w:rPr>
                  <w:rFonts w:ascii="標楷體" w:eastAsia="標楷體" w:hAnsi="標楷體" w:cs="細明體" w:hint="eastAsia"/>
                  <w:spacing w:val="15"/>
                  <w:kern w:val="0"/>
                  <w:lang w:eastAsia="zh-HK"/>
                </w:rPr>
                <w:delText>所屬營業單位</w:delText>
              </w:r>
              <w:r w:rsidDel="00D01BCC">
                <w:rPr>
                  <w:rFonts w:ascii="標楷體" w:eastAsia="標楷體" w:hAnsi="標楷體" w:cs="細明體" w:hint="eastAsia"/>
                  <w:spacing w:val="15"/>
                  <w:kern w:val="0"/>
                  <w:lang w:eastAsia="zh-HK"/>
                </w:rPr>
                <w:delText>及</w:delText>
              </w:r>
              <w:r w:rsidRPr="00585939" w:rsidDel="00D01BCC">
                <w:rPr>
                  <w:rFonts w:ascii="標楷體" w:eastAsia="標楷體" w:hAnsi="標楷體" w:cs="細明體" w:hint="eastAsia"/>
                  <w:spacing w:val="15"/>
                  <w:kern w:val="0"/>
                  <w:lang w:eastAsia="zh-HK"/>
                </w:rPr>
                <w:delText>權限等級</w:delText>
              </w:r>
              <w:r w:rsidDel="00D01BCC">
                <w:rPr>
                  <w:rFonts w:ascii="標楷體" w:eastAsia="標楷體" w:hAnsi="標楷體" w:cs="細明體" w:hint="eastAsia"/>
                  <w:spacing w:val="15"/>
                  <w:kern w:val="0"/>
                  <w:lang w:eastAsia="zh-HK"/>
                </w:rPr>
                <w:delText>顯示可設定權限群組</w:delText>
              </w:r>
              <w:r w:rsidDel="00D01BCC">
                <w:rPr>
                  <w:rFonts w:ascii="標楷體" w:eastAsia="標楷體" w:hAnsi="標楷體" w:cs="細明體" w:hint="eastAsia"/>
                  <w:spacing w:val="15"/>
                  <w:kern w:val="0"/>
                </w:rPr>
                <w:delText>(</w:delText>
              </w:r>
              <w:r w:rsidDel="00D01BCC">
                <w:rPr>
                  <w:rFonts w:ascii="標楷體" w:eastAsia="標楷體" w:hAnsi="標楷體" w:cs="細明體"/>
                  <w:spacing w:val="15"/>
                  <w:kern w:val="0"/>
                </w:rPr>
                <w:delText>TxAuthGroup)</w:delText>
              </w:r>
              <w:r w:rsidDel="00D01BCC">
                <w:rPr>
                  <w:rFonts w:ascii="標楷體" w:eastAsia="標楷體" w:hAnsi="標楷體" w:cs="細明體" w:hint="eastAsia"/>
                  <w:spacing w:val="15"/>
                  <w:kern w:val="0"/>
                </w:rPr>
                <w:delText>[</w:delText>
              </w:r>
              <w:r w:rsidDel="00D01BCC">
                <w:rPr>
                  <w:rFonts w:ascii="標楷體" w:eastAsia="標楷體" w:hAnsi="標楷體" w:cs="細明體" w:hint="eastAsia"/>
                  <w:spacing w:val="15"/>
                  <w:kern w:val="0"/>
                  <w:lang w:eastAsia="zh-HK"/>
                </w:rPr>
                <w:delText>選單</w:delText>
              </w:r>
              <w:r w:rsidDel="00D01BCC">
                <w:rPr>
                  <w:rFonts w:ascii="標楷體" w:eastAsia="標楷體" w:hAnsi="標楷體" w:cs="細明體" w:hint="eastAsia"/>
                  <w:spacing w:val="15"/>
                  <w:kern w:val="0"/>
                </w:rPr>
                <w:delText>3/L6043]</w:delText>
              </w:r>
            </w:del>
          </w:p>
        </w:tc>
        <w:tc>
          <w:tcPr>
            <w:tcW w:w="623" w:type="dxa"/>
          </w:tcPr>
          <w:p w14:paraId="10F57EC9" w14:textId="5233BADB" w:rsidR="00D01BCC" w:rsidRPr="00847BB7" w:rsidDel="00D01BCC" w:rsidRDefault="00D01BCC" w:rsidP="00D01BCC">
            <w:pPr>
              <w:rPr>
                <w:del w:id="136" w:author="張金龍" w:date="2021-05-12T12:02:00Z"/>
                <w:rFonts w:ascii="標楷體" w:eastAsia="標楷體" w:hAnsi="標楷體"/>
              </w:rPr>
            </w:pPr>
          </w:p>
        </w:tc>
        <w:tc>
          <w:tcPr>
            <w:tcW w:w="666" w:type="dxa"/>
          </w:tcPr>
          <w:p w14:paraId="350D8E02" w14:textId="45E142C0" w:rsidR="00D01BCC" w:rsidRPr="00847BB7" w:rsidDel="00D01BCC" w:rsidRDefault="00D01BCC" w:rsidP="00D01BCC">
            <w:pPr>
              <w:jc w:val="center"/>
              <w:rPr>
                <w:del w:id="137" w:author="張金龍" w:date="2021-05-12T12:02:00Z"/>
                <w:rFonts w:ascii="標楷體" w:eastAsia="標楷體" w:hAnsi="標楷體"/>
              </w:rPr>
            </w:pPr>
            <w:del w:id="138" w:author="張金龍" w:date="2021-05-12T12:02:00Z">
              <w:r w:rsidDel="00D01BCC">
                <w:rPr>
                  <w:rFonts w:ascii="標楷體" w:eastAsia="標楷體" w:hAnsi="標楷體" w:hint="eastAsia"/>
                </w:rPr>
                <w:delText>W</w:delText>
              </w:r>
            </w:del>
          </w:p>
        </w:tc>
        <w:tc>
          <w:tcPr>
            <w:tcW w:w="2856" w:type="dxa"/>
          </w:tcPr>
          <w:p w14:paraId="32AB0A6B" w14:textId="7E400351" w:rsidR="00D01BCC" w:rsidRPr="00EA3465" w:rsidDel="00D01BCC" w:rsidRDefault="00D01BCC" w:rsidP="00D01BCC">
            <w:pPr>
              <w:snapToGrid w:val="0"/>
              <w:ind w:left="238" w:hangingChars="99" w:hanging="238"/>
              <w:rPr>
                <w:del w:id="139" w:author="張金龍" w:date="2021-05-12T12:02:00Z"/>
                <w:rFonts w:ascii="標楷體" w:eastAsia="標楷體" w:hAnsi="標楷體"/>
                <w:color w:val="000000" w:themeColor="text1"/>
              </w:rPr>
            </w:pPr>
            <w:del w:id="140" w:author="張金龍" w:date="2021-05-12T12:02:00Z">
              <w:r w:rsidDel="00D01BCC">
                <w:rPr>
                  <w:rFonts w:ascii="標楷體" w:eastAsia="標楷體" w:hAnsi="標楷體" w:hint="eastAsia"/>
                  <w:color w:val="000000" w:themeColor="text1"/>
                </w:rPr>
                <w:delText>1.</w:delText>
              </w:r>
              <w:r w:rsidRPr="00A01A6B" w:rsidDel="00D01BCC">
                <w:rPr>
                  <w:rFonts w:ascii="標楷體" w:eastAsia="標楷體" w:hAnsi="標楷體" w:hint="eastAsia"/>
                  <w:color w:val="000000" w:themeColor="text1"/>
                </w:rPr>
                <w:delText>「新增</w:delText>
              </w:r>
              <w:r w:rsidDel="00D01BCC">
                <w:rPr>
                  <w:rFonts w:ascii="標楷體" w:eastAsia="標楷體" w:hAnsi="標楷體" w:hint="eastAsia"/>
                  <w:color w:val="000000" w:themeColor="text1"/>
                </w:rPr>
                <w:delText>」</w:delText>
              </w:r>
              <w:r w:rsidRPr="00A01A6B" w:rsidDel="00D01BCC">
                <w:rPr>
                  <w:rFonts w:ascii="標楷體" w:eastAsia="標楷體" w:hAnsi="標楷體" w:hint="eastAsia"/>
                  <w:color w:val="000000" w:themeColor="text1"/>
                </w:rPr>
                <w:delText>時</w:delText>
              </w:r>
              <w:r w:rsidDel="00D01BCC">
                <w:rPr>
                  <w:rFonts w:ascii="標楷體" w:eastAsia="標楷體" w:hAnsi="標楷體" w:hint="eastAsia"/>
                  <w:color w:val="000000" w:themeColor="text1"/>
                </w:rPr>
                <w:delText>,</w:delText>
              </w:r>
              <w:r w:rsidRPr="00EA3465" w:rsidDel="00D01BCC">
                <w:rPr>
                  <w:rFonts w:ascii="標楷體" w:eastAsia="標楷體" w:hAnsi="標楷體" w:hint="eastAsia"/>
                  <w:color w:val="000000" w:themeColor="text1"/>
                </w:rPr>
                <w:delText>必須輸入</w:delText>
              </w:r>
            </w:del>
          </w:p>
          <w:p w14:paraId="66BB67B6" w14:textId="7B1B1B9F" w:rsidR="00D01BCC" w:rsidRPr="00EA3465" w:rsidDel="00D01BCC" w:rsidRDefault="00D01BCC" w:rsidP="00D01BCC">
            <w:pPr>
              <w:snapToGrid w:val="0"/>
              <w:ind w:left="238" w:hangingChars="99" w:hanging="238"/>
              <w:rPr>
                <w:del w:id="141" w:author="張金龍" w:date="2021-05-12T12:02:00Z"/>
                <w:rFonts w:ascii="標楷體" w:eastAsia="標楷體" w:hAnsi="標楷體"/>
                <w:color w:val="000000" w:themeColor="text1"/>
              </w:rPr>
            </w:pPr>
            <w:del w:id="142" w:author="張金龍" w:date="2021-05-12T12:02:00Z">
              <w:r w:rsidRPr="00EA3465" w:rsidDel="00D01BCC">
                <w:rPr>
                  <w:rFonts w:ascii="標楷體" w:eastAsia="標楷體" w:hAnsi="標楷體" w:hint="eastAsia"/>
                  <w:color w:val="000000" w:themeColor="text1"/>
                </w:rPr>
                <w:delText>2.「</w:delText>
              </w:r>
              <w:r w:rsidRPr="00EA3465" w:rsidDel="00D01BCC">
                <w:rPr>
                  <w:rFonts w:ascii="標楷體" w:eastAsia="標楷體" w:hAnsi="標楷體"/>
                  <w:color w:val="000000" w:themeColor="text1"/>
                </w:rPr>
                <w:delText>修改</w:delText>
              </w:r>
              <w:r w:rsidRPr="00EA3465" w:rsidDel="00D01BCC">
                <w:rPr>
                  <w:rFonts w:ascii="標楷體" w:eastAsia="標楷體" w:hAnsi="標楷體" w:hint="eastAsia"/>
                  <w:color w:val="000000" w:themeColor="text1"/>
                </w:rPr>
                <w:delText>」時,自動顯示原值,可以修改;</w:delText>
              </w:r>
            </w:del>
          </w:p>
          <w:p w14:paraId="3E869DD7" w14:textId="105B7335" w:rsidR="00D01BCC" w:rsidDel="00D01BCC" w:rsidRDefault="00D01BCC" w:rsidP="00D01BCC">
            <w:pPr>
              <w:snapToGrid w:val="0"/>
              <w:ind w:left="238" w:hangingChars="99" w:hanging="238"/>
              <w:rPr>
                <w:del w:id="143" w:author="張金龍" w:date="2021-05-12T12:02:00Z"/>
                <w:rFonts w:ascii="標楷體" w:eastAsia="標楷體" w:hAnsi="標楷體"/>
                <w:color w:val="000000" w:themeColor="text1"/>
              </w:rPr>
            </w:pPr>
            <w:del w:id="144" w:author="張金龍" w:date="2021-05-12T12:02:00Z">
              <w:r w:rsidDel="00D01BCC">
                <w:rPr>
                  <w:rFonts w:ascii="標楷體" w:eastAsia="標楷體" w:hAnsi="標楷體" w:hint="eastAsia"/>
                  <w:color w:val="000000" w:themeColor="text1"/>
                </w:rPr>
                <w:delText>3.</w:delText>
              </w:r>
              <w:r w:rsidRPr="00EA3465" w:rsidDel="00D01BCC">
                <w:rPr>
                  <w:rFonts w:ascii="標楷體" w:eastAsia="標楷體" w:hAnsi="標楷體" w:hint="eastAsia"/>
                  <w:color w:val="000000" w:themeColor="text1"/>
                </w:rPr>
                <w:delText>其他功能,自動顯示原值,不可修改</w:delText>
              </w:r>
            </w:del>
          </w:p>
          <w:p w14:paraId="640DA3EA" w14:textId="5D8F8B3F" w:rsidR="00D01BCC" w:rsidDel="00D01BCC" w:rsidRDefault="00D01BCC" w:rsidP="00D01BCC">
            <w:pPr>
              <w:snapToGrid w:val="0"/>
              <w:ind w:left="238" w:hangingChars="99" w:hanging="238"/>
              <w:rPr>
                <w:del w:id="145" w:author="張金龍" w:date="2021-05-12T12:02:00Z"/>
                <w:rFonts w:ascii="標楷體" w:eastAsia="標楷體" w:hAnsi="標楷體"/>
                <w:color w:val="000000" w:themeColor="text1"/>
              </w:rPr>
            </w:pPr>
            <w:del w:id="146" w:author="張金龍" w:date="2021-05-12T12:02:00Z">
              <w:r w:rsidDel="00D01BCC">
                <w:rPr>
                  <w:rFonts w:ascii="標楷體" w:eastAsia="標楷體" w:hAnsi="標楷體" w:hint="eastAsia"/>
                  <w:color w:val="000000" w:themeColor="text1"/>
                </w:rPr>
                <w:delText>4.Tx</w:delText>
              </w:r>
              <w:r w:rsidDel="00D01BCC">
                <w:rPr>
                  <w:rFonts w:ascii="標楷體" w:eastAsia="標楷體" w:hAnsi="標楷體"/>
                  <w:color w:val="000000" w:themeColor="text1"/>
                </w:rPr>
                <w:delText>Telle</w:delText>
              </w:r>
              <w:r w:rsidRPr="000267BA" w:rsidDel="00D01BCC">
                <w:rPr>
                  <w:rFonts w:ascii="標楷體" w:eastAsia="標楷體" w:hAnsi="標楷體"/>
                  <w:color w:val="000000" w:themeColor="text1"/>
                </w:rPr>
                <w:delText>r.</w:delText>
              </w:r>
              <w:r w:rsidRPr="00A80DD6" w:rsidDel="00D01BCC">
                <w:rPr>
                  <w:rFonts w:ascii="標楷體" w:eastAsia="標楷體" w:hAnsi="標楷體"/>
                  <w:color w:val="000000" w:themeColor="text1"/>
                </w:rPr>
                <w:delText>AuthNo</w:delText>
              </w:r>
              <w:r w:rsidDel="00D01BCC">
                <w:rPr>
                  <w:rFonts w:ascii="標楷體" w:eastAsia="標楷體" w:hAnsi="標楷體" w:hint="eastAsia"/>
                  <w:color w:val="000000" w:themeColor="text1"/>
                </w:rPr>
                <w:delText>3</w:delText>
              </w:r>
            </w:del>
          </w:p>
        </w:tc>
      </w:tr>
      <w:tr w:rsidR="00D01BCC" w:rsidRPr="00847BB7" w:rsidDel="00D01BCC" w14:paraId="74678934" w14:textId="3F3DE1D3" w:rsidTr="00847BB7">
        <w:trPr>
          <w:trHeight w:val="291"/>
          <w:jc w:val="center"/>
          <w:del w:id="147" w:author="張金龍" w:date="2021-05-12T12:02:00Z"/>
        </w:trPr>
        <w:tc>
          <w:tcPr>
            <w:tcW w:w="456" w:type="dxa"/>
          </w:tcPr>
          <w:p w14:paraId="08734B2B" w14:textId="190D6A9F" w:rsidR="00D01BCC" w:rsidRPr="00847BB7" w:rsidDel="00D01BCC" w:rsidRDefault="00D01BCC" w:rsidP="00D01BCC">
            <w:pPr>
              <w:rPr>
                <w:del w:id="148" w:author="張金龍" w:date="2021-05-12T12:02:00Z"/>
                <w:rFonts w:ascii="標楷體" w:eastAsia="標楷體" w:hAnsi="標楷體"/>
              </w:rPr>
            </w:pPr>
            <w:del w:id="149" w:author="張金龍" w:date="2021-05-12T12:02:00Z">
              <w:r w:rsidDel="00D01BCC">
                <w:rPr>
                  <w:rFonts w:ascii="標楷體" w:eastAsia="標楷體" w:hAnsi="標楷體"/>
                </w:rPr>
                <w:delText>16</w:delText>
              </w:r>
            </w:del>
          </w:p>
        </w:tc>
        <w:tc>
          <w:tcPr>
            <w:tcW w:w="1736" w:type="dxa"/>
          </w:tcPr>
          <w:p w14:paraId="4A175AF5" w14:textId="5934853F" w:rsidR="00D01BCC" w:rsidRPr="00847BB7" w:rsidDel="00D01BCC" w:rsidRDefault="00D01BCC" w:rsidP="00D01BCC">
            <w:pPr>
              <w:rPr>
                <w:del w:id="150" w:author="張金龍" w:date="2021-05-12T12:02:00Z"/>
                <w:rFonts w:ascii="標楷體" w:eastAsia="標楷體" w:hAnsi="標楷體"/>
              </w:rPr>
            </w:pPr>
            <w:del w:id="151" w:author="張金龍" w:date="2021-05-12T12:02:00Z">
              <w:r w:rsidRPr="00847BB7" w:rsidDel="00D01BCC">
                <w:rPr>
                  <w:rFonts w:ascii="標楷體" w:eastAsia="標楷體" w:hAnsi="標楷體" w:hint="eastAsia"/>
                </w:rPr>
                <w:delText>權限群組</w:delText>
              </w:r>
              <w:r w:rsidDel="00D01BCC">
                <w:rPr>
                  <w:rFonts w:ascii="標楷體" w:eastAsia="標楷體" w:hAnsi="標楷體" w:hint="eastAsia"/>
                </w:rPr>
                <w:delText>4</w:delText>
              </w:r>
            </w:del>
          </w:p>
        </w:tc>
        <w:tc>
          <w:tcPr>
            <w:tcW w:w="1602" w:type="dxa"/>
          </w:tcPr>
          <w:p w14:paraId="7D093487" w14:textId="003DDF38" w:rsidR="00D01BCC" w:rsidRPr="00847BB7" w:rsidDel="00D01BCC" w:rsidRDefault="00D01BCC" w:rsidP="00D01BCC">
            <w:pPr>
              <w:rPr>
                <w:del w:id="152" w:author="張金龍" w:date="2021-05-12T12:02:00Z"/>
                <w:rFonts w:ascii="標楷體" w:eastAsia="標楷體" w:hAnsi="標楷體"/>
              </w:rPr>
            </w:pPr>
            <w:del w:id="153" w:author="張金龍" w:date="2021-05-12T12:02:00Z">
              <w:r w:rsidRPr="00847BB7" w:rsidDel="00D01BCC">
                <w:rPr>
                  <w:rFonts w:ascii="標楷體" w:eastAsia="標楷體" w:hAnsi="標楷體"/>
                </w:rPr>
                <w:delText>X</w:delText>
              </w:r>
              <w:r w:rsidRPr="00847BB7" w:rsidDel="00D01BCC">
                <w:rPr>
                  <w:rFonts w:ascii="標楷體" w:eastAsia="標楷體" w:hAnsi="標楷體" w:hint="eastAsia"/>
                </w:rPr>
                <w:delText>(6)</w:delText>
              </w:r>
            </w:del>
          </w:p>
        </w:tc>
        <w:tc>
          <w:tcPr>
            <w:tcW w:w="992" w:type="dxa"/>
          </w:tcPr>
          <w:p w14:paraId="653122D7" w14:textId="60A928E8" w:rsidR="00D01BCC" w:rsidRPr="00847BB7" w:rsidDel="00D01BCC" w:rsidRDefault="00D01BCC" w:rsidP="00D01BCC">
            <w:pPr>
              <w:rPr>
                <w:del w:id="154" w:author="張金龍" w:date="2021-05-12T12:02:00Z"/>
                <w:rFonts w:ascii="標楷體" w:eastAsia="標楷體" w:hAnsi="標楷體"/>
                <w:color w:val="FF0000"/>
              </w:rPr>
            </w:pPr>
          </w:p>
        </w:tc>
        <w:tc>
          <w:tcPr>
            <w:tcW w:w="1489" w:type="dxa"/>
          </w:tcPr>
          <w:p w14:paraId="29127F6D" w14:textId="358C1922" w:rsidR="00D01BCC" w:rsidDel="00D01BCC" w:rsidRDefault="00D01BCC" w:rsidP="00D01BCC">
            <w:pPr>
              <w:rPr>
                <w:del w:id="155" w:author="張金龍" w:date="2021-05-12T12:02:00Z"/>
                <w:rFonts w:ascii="標楷體" w:eastAsia="標楷體" w:hAnsi="標楷體" w:cs="細明體"/>
                <w:spacing w:val="15"/>
                <w:kern w:val="0"/>
                <w:lang w:eastAsia="zh-HK"/>
              </w:rPr>
            </w:pPr>
            <w:del w:id="156" w:author="張金龍" w:date="2021-05-12T12:02:00Z">
              <w:r w:rsidDel="00D01BCC">
                <w:rPr>
                  <w:rFonts w:ascii="標楷體" w:eastAsia="標楷體" w:hAnsi="標楷體" w:cs="細明體" w:hint="eastAsia"/>
                  <w:spacing w:val="15"/>
                  <w:kern w:val="0"/>
                  <w:lang w:eastAsia="zh-HK"/>
                </w:rPr>
                <w:delText>依據</w:delText>
              </w:r>
              <w:r w:rsidRPr="00847BB7" w:rsidDel="00D01BCC">
                <w:rPr>
                  <w:rFonts w:ascii="標楷體" w:eastAsia="標楷體" w:hAnsi="標楷體" w:cs="細明體" w:hint="eastAsia"/>
                  <w:spacing w:val="15"/>
                  <w:kern w:val="0"/>
                  <w:lang w:eastAsia="zh-HK"/>
                </w:rPr>
                <w:delText>所屬營業單位</w:delText>
              </w:r>
              <w:r w:rsidDel="00D01BCC">
                <w:rPr>
                  <w:rFonts w:ascii="標楷體" w:eastAsia="標楷體" w:hAnsi="標楷體" w:cs="細明體" w:hint="eastAsia"/>
                  <w:spacing w:val="15"/>
                  <w:kern w:val="0"/>
                  <w:lang w:eastAsia="zh-HK"/>
                </w:rPr>
                <w:delText>及</w:delText>
              </w:r>
              <w:r w:rsidRPr="00585939" w:rsidDel="00D01BCC">
                <w:rPr>
                  <w:rFonts w:ascii="標楷體" w:eastAsia="標楷體" w:hAnsi="標楷體" w:cs="細明體" w:hint="eastAsia"/>
                  <w:spacing w:val="15"/>
                  <w:kern w:val="0"/>
                  <w:lang w:eastAsia="zh-HK"/>
                </w:rPr>
                <w:delText>權限等級</w:delText>
              </w:r>
              <w:r w:rsidDel="00D01BCC">
                <w:rPr>
                  <w:rFonts w:ascii="標楷體" w:eastAsia="標楷體" w:hAnsi="標楷體" w:cs="細明體" w:hint="eastAsia"/>
                  <w:spacing w:val="15"/>
                  <w:kern w:val="0"/>
                  <w:lang w:eastAsia="zh-HK"/>
                </w:rPr>
                <w:delText>顯示可設定權限群組</w:delText>
              </w:r>
              <w:r w:rsidDel="00D01BCC">
                <w:rPr>
                  <w:rFonts w:ascii="標楷體" w:eastAsia="標楷體" w:hAnsi="標楷體" w:cs="細明體" w:hint="eastAsia"/>
                  <w:spacing w:val="15"/>
                  <w:kern w:val="0"/>
                </w:rPr>
                <w:delText>(</w:delText>
              </w:r>
              <w:r w:rsidDel="00D01BCC">
                <w:rPr>
                  <w:rFonts w:ascii="標楷體" w:eastAsia="標楷體" w:hAnsi="標楷體" w:cs="細明體"/>
                  <w:spacing w:val="15"/>
                  <w:kern w:val="0"/>
                </w:rPr>
                <w:delText>TxAuthGroup)</w:delText>
              </w:r>
              <w:r w:rsidDel="00D01BCC">
                <w:rPr>
                  <w:rFonts w:ascii="標楷體" w:eastAsia="標楷體" w:hAnsi="標楷體" w:cs="細明體" w:hint="eastAsia"/>
                  <w:spacing w:val="15"/>
                  <w:kern w:val="0"/>
                </w:rPr>
                <w:delText>[</w:delText>
              </w:r>
              <w:r w:rsidDel="00D01BCC">
                <w:rPr>
                  <w:rFonts w:ascii="標楷體" w:eastAsia="標楷體" w:hAnsi="標楷體" w:cs="細明體" w:hint="eastAsia"/>
                  <w:spacing w:val="15"/>
                  <w:kern w:val="0"/>
                  <w:lang w:eastAsia="zh-HK"/>
                </w:rPr>
                <w:delText>選單</w:delText>
              </w:r>
              <w:r w:rsidDel="00D01BCC">
                <w:rPr>
                  <w:rFonts w:ascii="標楷體" w:eastAsia="標楷體" w:hAnsi="標楷體" w:cs="細明體" w:hint="eastAsia"/>
                  <w:spacing w:val="15"/>
                  <w:kern w:val="0"/>
                </w:rPr>
                <w:delText>3/L6043]</w:delText>
              </w:r>
            </w:del>
          </w:p>
        </w:tc>
        <w:tc>
          <w:tcPr>
            <w:tcW w:w="623" w:type="dxa"/>
          </w:tcPr>
          <w:p w14:paraId="45AF52F6" w14:textId="5AAD1041" w:rsidR="00D01BCC" w:rsidRPr="00847BB7" w:rsidDel="00D01BCC" w:rsidRDefault="00D01BCC" w:rsidP="00D01BCC">
            <w:pPr>
              <w:rPr>
                <w:del w:id="157" w:author="張金龍" w:date="2021-05-12T12:02:00Z"/>
                <w:rFonts w:ascii="標楷體" w:eastAsia="標楷體" w:hAnsi="標楷體"/>
              </w:rPr>
            </w:pPr>
          </w:p>
        </w:tc>
        <w:tc>
          <w:tcPr>
            <w:tcW w:w="666" w:type="dxa"/>
          </w:tcPr>
          <w:p w14:paraId="720E8374" w14:textId="37D56C1E" w:rsidR="00D01BCC" w:rsidRPr="00847BB7" w:rsidDel="00D01BCC" w:rsidRDefault="00D01BCC" w:rsidP="00D01BCC">
            <w:pPr>
              <w:jc w:val="center"/>
              <w:rPr>
                <w:del w:id="158" w:author="張金龍" w:date="2021-05-12T12:02:00Z"/>
                <w:rFonts w:ascii="標楷體" w:eastAsia="標楷體" w:hAnsi="標楷體"/>
              </w:rPr>
            </w:pPr>
            <w:del w:id="159" w:author="張金龍" w:date="2021-05-12T12:02:00Z">
              <w:r w:rsidDel="00D01BCC">
                <w:rPr>
                  <w:rFonts w:ascii="標楷體" w:eastAsia="標楷體" w:hAnsi="標楷體" w:hint="eastAsia"/>
                </w:rPr>
                <w:delText>W</w:delText>
              </w:r>
            </w:del>
          </w:p>
        </w:tc>
        <w:tc>
          <w:tcPr>
            <w:tcW w:w="2856" w:type="dxa"/>
          </w:tcPr>
          <w:p w14:paraId="2E5A49C9" w14:textId="32314F39" w:rsidR="00D01BCC" w:rsidRPr="00EA3465" w:rsidDel="00D01BCC" w:rsidRDefault="00D01BCC" w:rsidP="00D01BCC">
            <w:pPr>
              <w:snapToGrid w:val="0"/>
              <w:ind w:left="238" w:hangingChars="99" w:hanging="238"/>
              <w:rPr>
                <w:del w:id="160" w:author="張金龍" w:date="2021-05-12T12:02:00Z"/>
                <w:rFonts w:ascii="標楷體" w:eastAsia="標楷體" w:hAnsi="標楷體"/>
                <w:color w:val="000000" w:themeColor="text1"/>
              </w:rPr>
            </w:pPr>
            <w:del w:id="161" w:author="張金龍" w:date="2021-05-12T12:02:00Z">
              <w:r w:rsidDel="00D01BCC">
                <w:rPr>
                  <w:rFonts w:ascii="標楷體" w:eastAsia="標楷體" w:hAnsi="標楷體" w:hint="eastAsia"/>
                  <w:color w:val="000000" w:themeColor="text1"/>
                </w:rPr>
                <w:delText>1.</w:delText>
              </w:r>
              <w:r w:rsidRPr="00A01A6B" w:rsidDel="00D01BCC">
                <w:rPr>
                  <w:rFonts w:ascii="標楷體" w:eastAsia="標楷體" w:hAnsi="標楷體" w:hint="eastAsia"/>
                  <w:color w:val="000000" w:themeColor="text1"/>
                </w:rPr>
                <w:delText>「新增</w:delText>
              </w:r>
              <w:r w:rsidDel="00D01BCC">
                <w:rPr>
                  <w:rFonts w:ascii="標楷體" w:eastAsia="標楷體" w:hAnsi="標楷體" w:hint="eastAsia"/>
                  <w:color w:val="000000" w:themeColor="text1"/>
                </w:rPr>
                <w:delText>」</w:delText>
              </w:r>
              <w:r w:rsidRPr="00A01A6B" w:rsidDel="00D01BCC">
                <w:rPr>
                  <w:rFonts w:ascii="標楷體" w:eastAsia="標楷體" w:hAnsi="標楷體" w:hint="eastAsia"/>
                  <w:color w:val="000000" w:themeColor="text1"/>
                </w:rPr>
                <w:delText>時</w:delText>
              </w:r>
              <w:r w:rsidDel="00D01BCC">
                <w:rPr>
                  <w:rFonts w:ascii="標楷體" w:eastAsia="標楷體" w:hAnsi="標楷體" w:hint="eastAsia"/>
                  <w:color w:val="000000" w:themeColor="text1"/>
                </w:rPr>
                <w:delText>,</w:delText>
              </w:r>
              <w:r w:rsidRPr="00EA3465" w:rsidDel="00D01BCC">
                <w:rPr>
                  <w:rFonts w:ascii="標楷體" w:eastAsia="標楷體" w:hAnsi="標楷體" w:hint="eastAsia"/>
                  <w:color w:val="000000" w:themeColor="text1"/>
                </w:rPr>
                <w:delText>必須輸入</w:delText>
              </w:r>
            </w:del>
          </w:p>
          <w:p w14:paraId="58CD7D2F" w14:textId="665579EE" w:rsidR="00D01BCC" w:rsidRPr="00EA3465" w:rsidDel="00D01BCC" w:rsidRDefault="00D01BCC" w:rsidP="00D01BCC">
            <w:pPr>
              <w:snapToGrid w:val="0"/>
              <w:ind w:left="238" w:hangingChars="99" w:hanging="238"/>
              <w:rPr>
                <w:del w:id="162" w:author="張金龍" w:date="2021-05-12T12:02:00Z"/>
                <w:rFonts w:ascii="標楷體" w:eastAsia="標楷體" w:hAnsi="標楷體"/>
                <w:color w:val="000000" w:themeColor="text1"/>
              </w:rPr>
            </w:pPr>
            <w:del w:id="163" w:author="張金龍" w:date="2021-05-12T12:02:00Z">
              <w:r w:rsidRPr="00EA3465" w:rsidDel="00D01BCC">
                <w:rPr>
                  <w:rFonts w:ascii="標楷體" w:eastAsia="標楷體" w:hAnsi="標楷體" w:hint="eastAsia"/>
                  <w:color w:val="000000" w:themeColor="text1"/>
                </w:rPr>
                <w:delText>2.「</w:delText>
              </w:r>
              <w:r w:rsidRPr="00EA3465" w:rsidDel="00D01BCC">
                <w:rPr>
                  <w:rFonts w:ascii="標楷體" w:eastAsia="標楷體" w:hAnsi="標楷體"/>
                  <w:color w:val="000000" w:themeColor="text1"/>
                </w:rPr>
                <w:delText>修改</w:delText>
              </w:r>
              <w:r w:rsidRPr="00EA3465" w:rsidDel="00D01BCC">
                <w:rPr>
                  <w:rFonts w:ascii="標楷體" w:eastAsia="標楷體" w:hAnsi="標楷體" w:hint="eastAsia"/>
                  <w:color w:val="000000" w:themeColor="text1"/>
                </w:rPr>
                <w:delText>」時,自動顯示原值,可以修改;</w:delText>
              </w:r>
            </w:del>
          </w:p>
          <w:p w14:paraId="5E4853C2" w14:textId="535C730F" w:rsidR="00D01BCC" w:rsidDel="00D01BCC" w:rsidRDefault="00D01BCC" w:rsidP="00D01BCC">
            <w:pPr>
              <w:snapToGrid w:val="0"/>
              <w:ind w:left="238" w:hangingChars="99" w:hanging="238"/>
              <w:rPr>
                <w:del w:id="164" w:author="張金龍" w:date="2021-05-12T12:02:00Z"/>
                <w:rFonts w:ascii="標楷體" w:eastAsia="標楷體" w:hAnsi="標楷體"/>
                <w:color w:val="000000" w:themeColor="text1"/>
              </w:rPr>
            </w:pPr>
            <w:del w:id="165" w:author="張金龍" w:date="2021-05-12T12:02:00Z">
              <w:r w:rsidDel="00D01BCC">
                <w:rPr>
                  <w:rFonts w:ascii="標楷體" w:eastAsia="標楷體" w:hAnsi="標楷體" w:hint="eastAsia"/>
                  <w:color w:val="000000" w:themeColor="text1"/>
                </w:rPr>
                <w:delText>3.</w:delText>
              </w:r>
              <w:r w:rsidRPr="00EA3465" w:rsidDel="00D01BCC">
                <w:rPr>
                  <w:rFonts w:ascii="標楷體" w:eastAsia="標楷體" w:hAnsi="標楷體" w:hint="eastAsia"/>
                  <w:color w:val="000000" w:themeColor="text1"/>
                </w:rPr>
                <w:delText>其他功能,自動顯示原值,不可修改</w:delText>
              </w:r>
            </w:del>
          </w:p>
          <w:p w14:paraId="31D5DC0C" w14:textId="1884F1D3" w:rsidR="00D01BCC" w:rsidDel="00D01BCC" w:rsidRDefault="00D01BCC" w:rsidP="00D01BCC">
            <w:pPr>
              <w:snapToGrid w:val="0"/>
              <w:ind w:left="238" w:hangingChars="99" w:hanging="238"/>
              <w:rPr>
                <w:del w:id="166" w:author="張金龍" w:date="2021-05-12T12:02:00Z"/>
                <w:rFonts w:ascii="標楷體" w:eastAsia="標楷體" w:hAnsi="標楷體"/>
                <w:color w:val="000000" w:themeColor="text1"/>
              </w:rPr>
            </w:pPr>
            <w:del w:id="167" w:author="張金龍" w:date="2021-05-12T12:02:00Z">
              <w:r w:rsidDel="00D01BCC">
                <w:rPr>
                  <w:rFonts w:ascii="標楷體" w:eastAsia="標楷體" w:hAnsi="標楷體" w:hint="eastAsia"/>
                  <w:color w:val="000000" w:themeColor="text1"/>
                </w:rPr>
                <w:delText>4.Tx</w:delText>
              </w:r>
              <w:r w:rsidDel="00D01BCC">
                <w:rPr>
                  <w:rFonts w:ascii="標楷體" w:eastAsia="標楷體" w:hAnsi="標楷體"/>
                  <w:color w:val="000000" w:themeColor="text1"/>
                </w:rPr>
                <w:delText>Telle</w:delText>
              </w:r>
              <w:r w:rsidRPr="000267BA" w:rsidDel="00D01BCC">
                <w:rPr>
                  <w:rFonts w:ascii="標楷體" w:eastAsia="標楷體" w:hAnsi="標楷體"/>
                  <w:color w:val="000000" w:themeColor="text1"/>
                </w:rPr>
                <w:delText>r.</w:delText>
              </w:r>
              <w:r w:rsidRPr="00A80DD6" w:rsidDel="00D01BCC">
                <w:rPr>
                  <w:rFonts w:ascii="標楷體" w:eastAsia="標楷體" w:hAnsi="標楷體"/>
                  <w:color w:val="000000" w:themeColor="text1"/>
                </w:rPr>
                <w:delText>AuthNo</w:delText>
              </w:r>
              <w:r w:rsidDel="00D01BCC">
                <w:rPr>
                  <w:rFonts w:ascii="標楷體" w:eastAsia="標楷體" w:hAnsi="標楷體" w:hint="eastAsia"/>
                  <w:color w:val="000000" w:themeColor="text1"/>
                </w:rPr>
                <w:delText>4</w:delText>
              </w:r>
            </w:del>
          </w:p>
        </w:tc>
      </w:tr>
      <w:tr w:rsidR="00D01BCC" w:rsidRPr="00847BB7" w:rsidDel="00D01BCC" w14:paraId="5BDA572E" w14:textId="5109955E" w:rsidTr="00847BB7">
        <w:trPr>
          <w:trHeight w:val="291"/>
          <w:jc w:val="center"/>
          <w:del w:id="168" w:author="張金龍" w:date="2021-05-12T12:02:00Z"/>
        </w:trPr>
        <w:tc>
          <w:tcPr>
            <w:tcW w:w="456" w:type="dxa"/>
          </w:tcPr>
          <w:p w14:paraId="3A1823EE" w14:textId="4BA9FED9" w:rsidR="00D01BCC" w:rsidRPr="00847BB7" w:rsidDel="00D01BCC" w:rsidRDefault="00D01BCC" w:rsidP="00D01BCC">
            <w:pPr>
              <w:rPr>
                <w:del w:id="169" w:author="張金龍" w:date="2021-05-12T12:02:00Z"/>
                <w:rFonts w:ascii="標楷體" w:eastAsia="標楷體" w:hAnsi="標楷體"/>
              </w:rPr>
            </w:pPr>
            <w:del w:id="170" w:author="張金龍" w:date="2021-05-12T12:02:00Z">
              <w:r w:rsidDel="00D01BCC">
                <w:rPr>
                  <w:rFonts w:ascii="標楷體" w:eastAsia="標楷體" w:hAnsi="標楷體"/>
                </w:rPr>
                <w:delText>17</w:delText>
              </w:r>
            </w:del>
          </w:p>
        </w:tc>
        <w:tc>
          <w:tcPr>
            <w:tcW w:w="1736" w:type="dxa"/>
          </w:tcPr>
          <w:p w14:paraId="4B272B44" w14:textId="114F2B31" w:rsidR="00D01BCC" w:rsidRPr="00847BB7" w:rsidDel="00D01BCC" w:rsidRDefault="00D01BCC" w:rsidP="00D01BCC">
            <w:pPr>
              <w:rPr>
                <w:del w:id="171" w:author="張金龍" w:date="2021-05-12T12:02:00Z"/>
                <w:rFonts w:ascii="標楷體" w:eastAsia="標楷體" w:hAnsi="標楷體"/>
              </w:rPr>
            </w:pPr>
            <w:del w:id="172" w:author="張金龍" w:date="2021-05-12T12:02:00Z">
              <w:r w:rsidRPr="00847BB7" w:rsidDel="00D01BCC">
                <w:rPr>
                  <w:rFonts w:ascii="標楷體" w:eastAsia="標楷體" w:hAnsi="標楷體" w:hint="eastAsia"/>
                </w:rPr>
                <w:delText>權限群組</w:delText>
              </w:r>
              <w:r w:rsidDel="00D01BCC">
                <w:rPr>
                  <w:rFonts w:ascii="標楷體" w:eastAsia="標楷體" w:hAnsi="標楷體" w:hint="eastAsia"/>
                </w:rPr>
                <w:delText>5</w:delText>
              </w:r>
            </w:del>
          </w:p>
        </w:tc>
        <w:tc>
          <w:tcPr>
            <w:tcW w:w="1602" w:type="dxa"/>
          </w:tcPr>
          <w:p w14:paraId="38B3A652" w14:textId="66C140E6" w:rsidR="00D01BCC" w:rsidRPr="00847BB7" w:rsidDel="00D01BCC" w:rsidRDefault="00D01BCC" w:rsidP="00D01BCC">
            <w:pPr>
              <w:rPr>
                <w:del w:id="173" w:author="張金龍" w:date="2021-05-12T12:02:00Z"/>
                <w:rFonts w:ascii="標楷體" w:eastAsia="標楷體" w:hAnsi="標楷體"/>
              </w:rPr>
            </w:pPr>
            <w:del w:id="174" w:author="張金龍" w:date="2021-05-12T12:02:00Z">
              <w:r w:rsidRPr="00847BB7" w:rsidDel="00D01BCC">
                <w:rPr>
                  <w:rFonts w:ascii="標楷體" w:eastAsia="標楷體" w:hAnsi="標楷體"/>
                </w:rPr>
                <w:delText>X</w:delText>
              </w:r>
              <w:r w:rsidRPr="00847BB7" w:rsidDel="00D01BCC">
                <w:rPr>
                  <w:rFonts w:ascii="標楷體" w:eastAsia="標楷體" w:hAnsi="標楷體" w:hint="eastAsia"/>
                </w:rPr>
                <w:delText>(6)</w:delText>
              </w:r>
            </w:del>
          </w:p>
        </w:tc>
        <w:tc>
          <w:tcPr>
            <w:tcW w:w="992" w:type="dxa"/>
          </w:tcPr>
          <w:p w14:paraId="5F0070BA" w14:textId="1EE3A0E8" w:rsidR="00D01BCC" w:rsidRPr="00847BB7" w:rsidDel="00D01BCC" w:rsidRDefault="00D01BCC" w:rsidP="00D01BCC">
            <w:pPr>
              <w:rPr>
                <w:del w:id="175" w:author="張金龍" w:date="2021-05-12T12:02:00Z"/>
                <w:rFonts w:ascii="標楷體" w:eastAsia="標楷體" w:hAnsi="標楷體"/>
                <w:color w:val="FF0000"/>
              </w:rPr>
            </w:pPr>
          </w:p>
        </w:tc>
        <w:tc>
          <w:tcPr>
            <w:tcW w:w="1489" w:type="dxa"/>
          </w:tcPr>
          <w:p w14:paraId="2EF180B7" w14:textId="63D9C70E" w:rsidR="00D01BCC" w:rsidDel="00D01BCC" w:rsidRDefault="00D01BCC" w:rsidP="00D01BCC">
            <w:pPr>
              <w:rPr>
                <w:del w:id="176" w:author="張金龍" w:date="2021-05-12T12:02:00Z"/>
                <w:rFonts w:ascii="標楷體" w:eastAsia="標楷體" w:hAnsi="標楷體" w:cs="細明體"/>
                <w:spacing w:val="15"/>
                <w:kern w:val="0"/>
                <w:lang w:eastAsia="zh-HK"/>
              </w:rPr>
            </w:pPr>
            <w:del w:id="177" w:author="張金龍" w:date="2021-05-12T12:02:00Z">
              <w:r w:rsidDel="00D01BCC">
                <w:rPr>
                  <w:rFonts w:ascii="標楷體" w:eastAsia="標楷體" w:hAnsi="標楷體" w:cs="細明體" w:hint="eastAsia"/>
                  <w:spacing w:val="15"/>
                  <w:kern w:val="0"/>
                  <w:lang w:eastAsia="zh-HK"/>
                </w:rPr>
                <w:delText>依據</w:delText>
              </w:r>
              <w:r w:rsidRPr="00847BB7" w:rsidDel="00D01BCC">
                <w:rPr>
                  <w:rFonts w:ascii="標楷體" w:eastAsia="標楷體" w:hAnsi="標楷體" w:cs="細明體" w:hint="eastAsia"/>
                  <w:spacing w:val="15"/>
                  <w:kern w:val="0"/>
                  <w:lang w:eastAsia="zh-HK"/>
                </w:rPr>
                <w:delText>所屬</w:delText>
              </w:r>
              <w:r w:rsidRPr="00847BB7" w:rsidDel="00D01BCC">
                <w:rPr>
                  <w:rFonts w:ascii="標楷體" w:eastAsia="標楷體" w:hAnsi="標楷體" w:cs="細明體" w:hint="eastAsia"/>
                  <w:spacing w:val="15"/>
                  <w:kern w:val="0"/>
                  <w:lang w:eastAsia="zh-HK"/>
                </w:rPr>
                <w:lastRenderedPageBreak/>
                <w:delText>營業單位</w:delText>
              </w:r>
              <w:r w:rsidDel="00D01BCC">
                <w:rPr>
                  <w:rFonts w:ascii="標楷體" w:eastAsia="標楷體" w:hAnsi="標楷體" w:cs="細明體" w:hint="eastAsia"/>
                  <w:spacing w:val="15"/>
                  <w:kern w:val="0"/>
                  <w:lang w:eastAsia="zh-HK"/>
                </w:rPr>
                <w:delText>及</w:delText>
              </w:r>
              <w:r w:rsidRPr="00585939" w:rsidDel="00D01BCC">
                <w:rPr>
                  <w:rFonts w:ascii="標楷體" w:eastAsia="標楷體" w:hAnsi="標楷體" w:cs="細明體" w:hint="eastAsia"/>
                  <w:spacing w:val="15"/>
                  <w:kern w:val="0"/>
                  <w:lang w:eastAsia="zh-HK"/>
                </w:rPr>
                <w:delText>權限等級</w:delText>
              </w:r>
              <w:r w:rsidDel="00D01BCC">
                <w:rPr>
                  <w:rFonts w:ascii="標楷體" w:eastAsia="標楷體" w:hAnsi="標楷體" w:cs="細明體" w:hint="eastAsia"/>
                  <w:spacing w:val="15"/>
                  <w:kern w:val="0"/>
                  <w:lang w:eastAsia="zh-HK"/>
                </w:rPr>
                <w:delText>顯示可設定權限群組</w:delText>
              </w:r>
              <w:r w:rsidDel="00D01BCC">
                <w:rPr>
                  <w:rFonts w:ascii="標楷體" w:eastAsia="標楷體" w:hAnsi="標楷體" w:cs="細明體" w:hint="eastAsia"/>
                  <w:spacing w:val="15"/>
                  <w:kern w:val="0"/>
                </w:rPr>
                <w:delText>(</w:delText>
              </w:r>
              <w:r w:rsidDel="00D01BCC">
                <w:rPr>
                  <w:rFonts w:ascii="標楷體" w:eastAsia="標楷體" w:hAnsi="標楷體" w:cs="細明體"/>
                  <w:spacing w:val="15"/>
                  <w:kern w:val="0"/>
                </w:rPr>
                <w:delText>TxAuthGroup)</w:delText>
              </w:r>
              <w:r w:rsidDel="00D01BCC">
                <w:rPr>
                  <w:rFonts w:ascii="標楷體" w:eastAsia="標楷體" w:hAnsi="標楷體" w:cs="細明體" w:hint="eastAsia"/>
                  <w:spacing w:val="15"/>
                  <w:kern w:val="0"/>
                </w:rPr>
                <w:delText>[</w:delText>
              </w:r>
              <w:r w:rsidDel="00D01BCC">
                <w:rPr>
                  <w:rFonts w:ascii="標楷體" w:eastAsia="標楷體" w:hAnsi="標楷體" w:cs="細明體" w:hint="eastAsia"/>
                  <w:spacing w:val="15"/>
                  <w:kern w:val="0"/>
                  <w:lang w:eastAsia="zh-HK"/>
                </w:rPr>
                <w:delText>選單</w:delText>
              </w:r>
              <w:r w:rsidDel="00D01BCC">
                <w:rPr>
                  <w:rFonts w:ascii="標楷體" w:eastAsia="標楷體" w:hAnsi="標楷體" w:cs="細明體" w:hint="eastAsia"/>
                  <w:spacing w:val="15"/>
                  <w:kern w:val="0"/>
                </w:rPr>
                <w:delText>3/L6043]</w:delText>
              </w:r>
            </w:del>
          </w:p>
        </w:tc>
        <w:tc>
          <w:tcPr>
            <w:tcW w:w="623" w:type="dxa"/>
          </w:tcPr>
          <w:p w14:paraId="01E3AA9A" w14:textId="34B641D2" w:rsidR="00D01BCC" w:rsidRPr="00847BB7" w:rsidDel="00D01BCC" w:rsidRDefault="00D01BCC" w:rsidP="00D01BCC">
            <w:pPr>
              <w:rPr>
                <w:del w:id="178" w:author="張金龍" w:date="2021-05-12T12:02:00Z"/>
                <w:rFonts w:ascii="標楷體" w:eastAsia="標楷體" w:hAnsi="標楷體"/>
              </w:rPr>
            </w:pPr>
          </w:p>
        </w:tc>
        <w:tc>
          <w:tcPr>
            <w:tcW w:w="666" w:type="dxa"/>
          </w:tcPr>
          <w:p w14:paraId="16147950" w14:textId="7FC3A744" w:rsidR="00D01BCC" w:rsidRPr="00847BB7" w:rsidDel="00D01BCC" w:rsidRDefault="00D01BCC" w:rsidP="00D01BCC">
            <w:pPr>
              <w:jc w:val="center"/>
              <w:rPr>
                <w:del w:id="179" w:author="張金龍" w:date="2021-05-12T12:02:00Z"/>
                <w:rFonts w:ascii="標楷體" w:eastAsia="標楷體" w:hAnsi="標楷體"/>
              </w:rPr>
            </w:pPr>
            <w:del w:id="180" w:author="張金龍" w:date="2021-05-12T12:02:00Z">
              <w:r w:rsidDel="00D01BCC">
                <w:rPr>
                  <w:rFonts w:ascii="標楷體" w:eastAsia="標楷體" w:hAnsi="標楷體" w:hint="eastAsia"/>
                </w:rPr>
                <w:delText>W</w:delText>
              </w:r>
            </w:del>
          </w:p>
        </w:tc>
        <w:tc>
          <w:tcPr>
            <w:tcW w:w="2856" w:type="dxa"/>
          </w:tcPr>
          <w:p w14:paraId="0BFC2529" w14:textId="36BD1BE2" w:rsidR="00D01BCC" w:rsidRPr="00EA3465" w:rsidDel="00D01BCC" w:rsidRDefault="00D01BCC" w:rsidP="00D01BCC">
            <w:pPr>
              <w:snapToGrid w:val="0"/>
              <w:ind w:left="238" w:hangingChars="99" w:hanging="238"/>
              <w:rPr>
                <w:del w:id="181" w:author="張金龍" w:date="2021-05-12T12:02:00Z"/>
                <w:rFonts w:ascii="標楷體" w:eastAsia="標楷體" w:hAnsi="標楷體"/>
                <w:color w:val="000000" w:themeColor="text1"/>
              </w:rPr>
            </w:pPr>
            <w:del w:id="182" w:author="張金龍" w:date="2021-05-12T12:02:00Z">
              <w:r w:rsidDel="00D01BCC">
                <w:rPr>
                  <w:rFonts w:ascii="標楷體" w:eastAsia="標楷體" w:hAnsi="標楷體" w:hint="eastAsia"/>
                  <w:color w:val="000000" w:themeColor="text1"/>
                </w:rPr>
                <w:delText>1.</w:delText>
              </w:r>
              <w:r w:rsidRPr="00A01A6B" w:rsidDel="00D01BCC">
                <w:rPr>
                  <w:rFonts w:ascii="標楷體" w:eastAsia="標楷體" w:hAnsi="標楷體" w:hint="eastAsia"/>
                  <w:color w:val="000000" w:themeColor="text1"/>
                </w:rPr>
                <w:delText>「新增</w:delText>
              </w:r>
              <w:r w:rsidDel="00D01BCC">
                <w:rPr>
                  <w:rFonts w:ascii="標楷體" w:eastAsia="標楷體" w:hAnsi="標楷體" w:hint="eastAsia"/>
                  <w:color w:val="000000" w:themeColor="text1"/>
                </w:rPr>
                <w:delText>」</w:delText>
              </w:r>
              <w:r w:rsidRPr="00A01A6B" w:rsidDel="00D01BCC">
                <w:rPr>
                  <w:rFonts w:ascii="標楷體" w:eastAsia="標楷體" w:hAnsi="標楷體" w:hint="eastAsia"/>
                  <w:color w:val="000000" w:themeColor="text1"/>
                </w:rPr>
                <w:delText>時</w:delText>
              </w:r>
              <w:r w:rsidDel="00D01BCC">
                <w:rPr>
                  <w:rFonts w:ascii="標楷體" w:eastAsia="標楷體" w:hAnsi="標楷體" w:hint="eastAsia"/>
                  <w:color w:val="000000" w:themeColor="text1"/>
                </w:rPr>
                <w:delText>,</w:delText>
              </w:r>
              <w:r w:rsidRPr="00EA3465" w:rsidDel="00D01BCC">
                <w:rPr>
                  <w:rFonts w:ascii="標楷體" w:eastAsia="標楷體" w:hAnsi="標楷體" w:hint="eastAsia"/>
                  <w:color w:val="000000" w:themeColor="text1"/>
                </w:rPr>
                <w:delText>必須輸入</w:delText>
              </w:r>
            </w:del>
          </w:p>
          <w:p w14:paraId="632A4E2A" w14:textId="618D97D6" w:rsidR="00D01BCC" w:rsidRPr="00EA3465" w:rsidDel="00D01BCC" w:rsidRDefault="00D01BCC" w:rsidP="00D01BCC">
            <w:pPr>
              <w:snapToGrid w:val="0"/>
              <w:ind w:left="238" w:hangingChars="99" w:hanging="238"/>
              <w:rPr>
                <w:del w:id="183" w:author="張金龍" w:date="2021-05-12T12:02:00Z"/>
                <w:rFonts w:ascii="標楷體" w:eastAsia="標楷體" w:hAnsi="標楷體"/>
                <w:color w:val="000000" w:themeColor="text1"/>
              </w:rPr>
            </w:pPr>
            <w:del w:id="184" w:author="張金龍" w:date="2021-05-12T12:02:00Z">
              <w:r w:rsidRPr="00EA3465" w:rsidDel="00D01BCC">
                <w:rPr>
                  <w:rFonts w:ascii="標楷體" w:eastAsia="標楷體" w:hAnsi="標楷體" w:hint="eastAsia"/>
                  <w:color w:val="000000" w:themeColor="text1"/>
                </w:rPr>
                <w:lastRenderedPageBreak/>
                <w:delText>2.「</w:delText>
              </w:r>
              <w:r w:rsidRPr="00EA3465" w:rsidDel="00D01BCC">
                <w:rPr>
                  <w:rFonts w:ascii="標楷體" w:eastAsia="標楷體" w:hAnsi="標楷體"/>
                  <w:color w:val="000000" w:themeColor="text1"/>
                </w:rPr>
                <w:delText>修改</w:delText>
              </w:r>
              <w:r w:rsidRPr="00EA3465" w:rsidDel="00D01BCC">
                <w:rPr>
                  <w:rFonts w:ascii="標楷體" w:eastAsia="標楷體" w:hAnsi="標楷體" w:hint="eastAsia"/>
                  <w:color w:val="000000" w:themeColor="text1"/>
                </w:rPr>
                <w:delText>」時,自動顯示原值,可以修改;</w:delText>
              </w:r>
            </w:del>
          </w:p>
          <w:p w14:paraId="69058AE8" w14:textId="7914C246" w:rsidR="00D01BCC" w:rsidDel="00D01BCC" w:rsidRDefault="00D01BCC" w:rsidP="00D01BCC">
            <w:pPr>
              <w:snapToGrid w:val="0"/>
              <w:ind w:left="238" w:hangingChars="99" w:hanging="238"/>
              <w:rPr>
                <w:del w:id="185" w:author="張金龍" w:date="2021-05-12T12:02:00Z"/>
                <w:rFonts w:ascii="標楷體" w:eastAsia="標楷體" w:hAnsi="標楷體"/>
                <w:color w:val="000000" w:themeColor="text1"/>
              </w:rPr>
            </w:pPr>
            <w:del w:id="186" w:author="張金龍" w:date="2021-05-12T12:02:00Z">
              <w:r w:rsidDel="00D01BCC">
                <w:rPr>
                  <w:rFonts w:ascii="標楷體" w:eastAsia="標楷體" w:hAnsi="標楷體" w:hint="eastAsia"/>
                  <w:color w:val="000000" w:themeColor="text1"/>
                </w:rPr>
                <w:delText>3.</w:delText>
              </w:r>
              <w:r w:rsidRPr="00EA3465" w:rsidDel="00D01BCC">
                <w:rPr>
                  <w:rFonts w:ascii="標楷體" w:eastAsia="標楷體" w:hAnsi="標楷體" w:hint="eastAsia"/>
                  <w:color w:val="000000" w:themeColor="text1"/>
                </w:rPr>
                <w:delText>其他功能,自動顯示原值,不可修改</w:delText>
              </w:r>
            </w:del>
          </w:p>
          <w:p w14:paraId="2A7EC1B7" w14:textId="16BC4E03" w:rsidR="00D01BCC" w:rsidDel="00D01BCC" w:rsidRDefault="00D01BCC" w:rsidP="00D01BCC">
            <w:pPr>
              <w:snapToGrid w:val="0"/>
              <w:ind w:left="238" w:hangingChars="99" w:hanging="238"/>
              <w:rPr>
                <w:del w:id="187" w:author="張金龍" w:date="2021-05-12T12:02:00Z"/>
                <w:rFonts w:ascii="標楷體" w:eastAsia="標楷體" w:hAnsi="標楷體"/>
                <w:color w:val="000000" w:themeColor="text1"/>
              </w:rPr>
            </w:pPr>
            <w:del w:id="188" w:author="張金龍" w:date="2021-05-12T12:02:00Z">
              <w:r w:rsidDel="00D01BCC">
                <w:rPr>
                  <w:rFonts w:ascii="標楷體" w:eastAsia="標楷體" w:hAnsi="標楷體" w:hint="eastAsia"/>
                  <w:color w:val="000000" w:themeColor="text1"/>
                </w:rPr>
                <w:delText>4.Tx</w:delText>
              </w:r>
              <w:r w:rsidDel="00D01BCC">
                <w:rPr>
                  <w:rFonts w:ascii="標楷體" w:eastAsia="標楷體" w:hAnsi="標楷體"/>
                  <w:color w:val="000000" w:themeColor="text1"/>
                </w:rPr>
                <w:delText>Telle</w:delText>
              </w:r>
              <w:r w:rsidRPr="000267BA" w:rsidDel="00D01BCC">
                <w:rPr>
                  <w:rFonts w:ascii="標楷體" w:eastAsia="標楷體" w:hAnsi="標楷體"/>
                  <w:color w:val="000000" w:themeColor="text1"/>
                </w:rPr>
                <w:delText>r.</w:delText>
              </w:r>
              <w:r w:rsidRPr="00A80DD6" w:rsidDel="00D01BCC">
                <w:rPr>
                  <w:rFonts w:ascii="標楷體" w:eastAsia="標楷體" w:hAnsi="標楷體"/>
                  <w:color w:val="000000" w:themeColor="text1"/>
                </w:rPr>
                <w:delText>AuthNo</w:delText>
              </w:r>
              <w:r w:rsidDel="00D01BCC">
                <w:rPr>
                  <w:rFonts w:ascii="標楷體" w:eastAsia="標楷體" w:hAnsi="標楷體" w:hint="eastAsia"/>
                  <w:color w:val="000000" w:themeColor="text1"/>
                </w:rPr>
                <w:delText>5</w:delText>
              </w:r>
            </w:del>
          </w:p>
        </w:tc>
      </w:tr>
      <w:tr w:rsidR="00D01BCC" w:rsidRPr="00847BB7" w:rsidDel="00D01BCC" w14:paraId="5B36621E" w14:textId="21F7EA9F" w:rsidTr="00847BB7">
        <w:trPr>
          <w:trHeight w:val="291"/>
          <w:jc w:val="center"/>
          <w:del w:id="189" w:author="張金龍" w:date="2021-05-12T12:02:00Z"/>
        </w:trPr>
        <w:tc>
          <w:tcPr>
            <w:tcW w:w="456" w:type="dxa"/>
          </w:tcPr>
          <w:p w14:paraId="5DBC02B6" w14:textId="51785188" w:rsidR="00D01BCC" w:rsidRPr="00847BB7" w:rsidDel="00D01BCC" w:rsidRDefault="00D01BCC" w:rsidP="00D01BCC">
            <w:pPr>
              <w:rPr>
                <w:del w:id="190" w:author="張金龍" w:date="2021-05-12T12:02:00Z"/>
                <w:rFonts w:ascii="標楷體" w:eastAsia="標楷體" w:hAnsi="標楷體"/>
              </w:rPr>
            </w:pPr>
            <w:del w:id="191" w:author="張金龍" w:date="2021-05-12T12:02:00Z">
              <w:r w:rsidDel="00D01BCC">
                <w:rPr>
                  <w:rFonts w:ascii="標楷體" w:eastAsia="標楷體" w:hAnsi="標楷體"/>
                </w:rPr>
                <w:lastRenderedPageBreak/>
                <w:delText>18</w:delText>
              </w:r>
            </w:del>
          </w:p>
        </w:tc>
        <w:tc>
          <w:tcPr>
            <w:tcW w:w="1736" w:type="dxa"/>
          </w:tcPr>
          <w:p w14:paraId="10C0DD42" w14:textId="72654546" w:rsidR="00D01BCC" w:rsidRPr="00847BB7" w:rsidDel="00D01BCC" w:rsidRDefault="00D01BCC" w:rsidP="00D01BCC">
            <w:pPr>
              <w:rPr>
                <w:del w:id="192" w:author="張金龍" w:date="2021-05-12T12:02:00Z"/>
                <w:rFonts w:ascii="標楷體" w:eastAsia="標楷體" w:hAnsi="標楷體"/>
              </w:rPr>
            </w:pPr>
            <w:del w:id="193" w:author="張金龍" w:date="2021-05-12T12:02:00Z">
              <w:r w:rsidRPr="00847BB7" w:rsidDel="00D01BCC">
                <w:rPr>
                  <w:rFonts w:ascii="標楷體" w:eastAsia="標楷體" w:hAnsi="標楷體" w:hint="eastAsia"/>
                </w:rPr>
                <w:delText>權限群組</w:delText>
              </w:r>
              <w:r w:rsidDel="00D01BCC">
                <w:rPr>
                  <w:rFonts w:ascii="標楷體" w:eastAsia="標楷體" w:hAnsi="標楷體" w:hint="eastAsia"/>
                </w:rPr>
                <w:delText>6</w:delText>
              </w:r>
            </w:del>
          </w:p>
        </w:tc>
        <w:tc>
          <w:tcPr>
            <w:tcW w:w="1602" w:type="dxa"/>
          </w:tcPr>
          <w:p w14:paraId="51F4D7FC" w14:textId="43A292B2" w:rsidR="00D01BCC" w:rsidRPr="00847BB7" w:rsidDel="00D01BCC" w:rsidRDefault="00D01BCC" w:rsidP="00D01BCC">
            <w:pPr>
              <w:rPr>
                <w:del w:id="194" w:author="張金龍" w:date="2021-05-12T12:02:00Z"/>
                <w:rFonts w:ascii="標楷體" w:eastAsia="標楷體" w:hAnsi="標楷體"/>
              </w:rPr>
            </w:pPr>
            <w:del w:id="195" w:author="張金龍" w:date="2021-05-12T12:02:00Z">
              <w:r w:rsidRPr="00847BB7" w:rsidDel="00D01BCC">
                <w:rPr>
                  <w:rFonts w:ascii="標楷體" w:eastAsia="標楷體" w:hAnsi="標楷體"/>
                </w:rPr>
                <w:delText>X</w:delText>
              </w:r>
              <w:r w:rsidRPr="00847BB7" w:rsidDel="00D01BCC">
                <w:rPr>
                  <w:rFonts w:ascii="標楷體" w:eastAsia="標楷體" w:hAnsi="標楷體" w:hint="eastAsia"/>
                </w:rPr>
                <w:delText>(6)</w:delText>
              </w:r>
            </w:del>
          </w:p>
        </w:tc>
        <w:tc>
          <w:tcPr>
            <w:tcW w:w="992" w:type="dxa"/>
          </w:tcPr>
          <w:p w14:paraId="390EC26D" w14:textId="4EE2A0FD" w:rsidR="00D01BCC" w:rsidRPr="00847BB7" w:rsidDel="00D01BCC" w:rsidRDefault="00D01BCC" w:rsidP="00D01BCC">
            <w:pPr>
              <w:rPr>
                <w:del w:id="196" w:author="張金龍" w:date="2021-05-12T12:02:00Z"/>
                <w:rFonts w:ascii="標楷體" w:eastAsia="標楷體" w:hAnsi="標楷體"/>
                <w:color w:val="FF0000"/>
              </w:rPr>
            </w:pPr>
          </w:p>
        </w:tc>
        <w:tc>
          <w:tcPr>
            <w:tcW w:w="1489" w:type="dxa"/>
          </w:tcPr>
          <w:p w14:paraId="0645AE50" w14:textId="42A7008D" w:rsidR="00D01BCC" w:rsidDel="00D01BCC" w:rsidRDefault="00D01BCC" w:rsidP="00D01BCC">
            <w:pPr>
              <w:rPr>
                <w:del w:id="197" w:author="張金龍" w:date="2021-05-12T12:02:00Z"/>
                <w:rFonts w:ascii="標楷體" w:eastAsia="標楷體" w:hAnsi="標楷體" w:cs="細明體"/>
                <w:spacing w:val="15"/>
                <w:kern w:val="0"/>
                <w:lang w:eastAsia="zh-HK"/>
              </w:rPr>
            </w:pPr>
            <w:del w:id="198" w:author="張金龍" w:date="2021-05-12T12:02:00Z">
              <w:r w:rsidDel="00D01BCC">
                <w:rPr>
                  <w:rFonts w:ascii="標楷體" w:eastAsia="標楷體" w:hAnsi="標楷體" w:cs="細明體" w:hint="eastAsia"/>
                  <w:spacing w:val="15"/>
                  <w:kern w:val="0"/>
                  <w:lang w:eastAsia="zh-HK"/>
                </w:rPr>
                <w:delText>依據</w:delText>
              </w:r>
              <w:r w:rsidRPr="00847BB7" w:rsidDel="00D01BCC">
                <w:rPr>
                  <w:rFonts w:ascii="標楷體" w:eastAsia="標楷體" w:hAnsi="標楷體" w:cs="細明體" w:hint="eastAsia"/>
                  <w:spacing w:val="15"/>
                  <w:kern w:val="0"/>
                  <w:lang w:eastAsia="zh-HK"/>
                </w:rPr>
                <w:delText>所屬營業單位</w:delText>
              </w:r>
              <w:r w:rsidDel="00D01BCC">
                <w:rPr>
                  <w:rFonts w:ascii="標楷體" w:eastAsia="標楷體" w:hAnsi="標楷體" w:cs="細明體" w:hint="eastAsia"/>
                  <w:spacing w:val="15"/>
                  <w:kern w:val="0"/>
                  <w:lang w:eastAsia="zh-HK"/>
                </w:rPr>
                <w:delText>及</w:delText>
              </w:r>
              <w:r w:rsidRPr="00585939" w:rsidDel="00D01BCC">
                <w:rPr>
                  <w:rFonts w:ascii="標楷體" w:eastAsia="標楷體" w:hAnsi="標楷體" w:cs="細明體" w:hint="eastAsia"/>
                  <w:spacing w:val="15"/>
                  <w:kern w:val="0"/>
                  <w:lang w:eastAsia="zh-HK"/>
                </w:rPr>
                <w:delText>權限等級</w:delText>
              </w:r>
              <w:r w:rsidDel="00D01BCC">
                <w:rPr>
                  <w:rFonts w:ascii="標楷體" w:eastAsia="標楷體" w:hAnsi="標楷體" w:cs="細明體" w:hint="eastAsia"/>
                  <w:spacing w:val="15"/>
                  <w:kern w:val="0"/>
                  <w:lang w:eastAsia="zh-HK"/>
                </w:rPr>
                <w:delText>顯示可設定權限群組</w:delText>
              </w:r>
              <w:r w:rsidDel="00D01BCC">
                <w:rPr>
                  <w:rFonts w:ascii="標楷體" w:eastAsia="標楷體" w:hAnsi="標楷體" w:cs="細明體" w:hint="eastAsia"/>
                  <w:spacing w:val="15"/>
                  <w:kern w:val="0"/>
                </w:rPr>
                <w:delText>(</w:delText>
              </w:r>
              <w:r w:rsidDel="00D01BCC">
                <w:rPr>
                  <w:rFonts w:ascii="標楷體" w:eastAsia="標楷體" w:hAnsi="標楷體" w:cs="細明體"/>
                  <w:spacing w:val="15"/>
                  <w:kern w:val="0"/>
                </w:rPr>
                <w:delText>TxAuthGroup)</w:delText>
              </w:r>
              <w:r w:rsidDel="00D01BCC">
                <w:rPr>
                  <w:rFonts w:ascii="標楷體" w:eastAsia="標楷體" w:hAnsi="標楷體" w:cs="細明體" w:hint="eastAsia"/>
                  <w:spacing w:val="15"/>
                  <w:kern w:val="0"/>
                </w:rPr>
                <w:delText>[</w:delText>
              </w:r>
              <w:r w:rsidDel="00D01BCC">
                <w:rPr>
                  <w:rFonts w:ascii="標楷體" w:eastAsia="標楷體" w:hAnsi="標楷體" w:cs="細明體" w:hint="eastAsia"/>
                  <w:spacing w:val="15"/>
                  <w:kern w:val="0"/>
                  <w:lang w:eastAsia="zh-HK"/>
                </w:rPr>
                <w:delText>選單</w:delText>
              </w:r>
              <w:r w:rsidDel="00D01BCC">
                <w:rPr>
                  <w:rFonts w:ascii="標楷體" w:eastAsia="標楷體" w:hAnsi="標楷體" w:cs="細明體" w:hint="eastAsia"/>
                  <w:spacing w:val="15"/>
                  <w:kern w:val="0"/>
                </w:rPr>
                <w:delText>3/L6043]</w:delText>
              </w:r>
            </w:del>
          </w:p>
        </w:tc>
        <w:tc>
          <w:tcPr>
            <w:tcW w:w="623" w:type="dxa"/>
          </w:tcPr>
          <w:p w14:paraId="3A3CD6F4" w14:textId="1BCCEE54" w:rsidR="00D01BCC" w:rsidRPr="00847BB7" w:rsidDel="00D01BCC" w:rsidRDefault="00D01BCC" w:rsidP="00D01BCC">
            <w:pPr>
              <w:rPr>
                <w:del w:id="199" w:author="張金龍" w:date="2021-05-12T12:02:00Z"/>
                <w:rFonts w:ascii="標楷體" w:eastAsia="標楷體" w:hAnsi="標楷體"/>
              </w:rPr>
            </w:pPr>
          </w:p>
        </w:tc>
        <w:tc>
          <w:tcPr>
            <w:tcW w:w="666" w:type="dxa"/>
          </w:tcPr>
          <w:p w14:paraId="4B0F28B4" w14:textId="654E2B06" w:rsidR="00D01BCC" w:rsidRPr="00847BB7" w:rsidDel="00D01BCC" w:rsidRDefault="00D01BCC" w:rsidP="00D01BCC">
            <w:pPr>
              <w:jc w:val="center"/>
              <w:rPr>
                <w:del w:id="200" w:author="張金龍" w:date="2021-05-12T12:02:00Z"/>
                <w:rFonts w:ascii="標楷體" w:eastAsia="標楷體" w:hAnsi="標楷體"/>
              </w:rPr>
            </w:pPr>
            <w:del w:id="201" w:author="張金龍" w:date="2021-05-12T12:02:00Z">
              <w:r w:rsidDel="00D01BCC">
                <w:rPr>
                  <w:rFonts w:ascii="標楷體" w:eastAsia="標楷體" w:hAnsi="標楷體" w:hint="eastAsia"/>
                </w:rPr>
                <w:delText>W</w:delText>
              </w:r>
            </w:del>
          </w:p>
        </w:tc>
        <w:tc>
          <w:tcPr>
            <w:tcW w:w="2856" w:type="dxa"/>
          </w:tcPr>
          <w:p w14:paraId="693B58D2" w14:textId="4084D0EB" w:rsidR="00D01BCC" w:rsidRPr="00EA3465" w:rsidDel="00D01BCC" w:rsidRDefault="00D01BCC" w:rsidP="00D01BCC">
            <w:pPr>
              <w:snapToGrid w:val="0"/>
              <w:ind w:left="238" w:hangingChars="99" w:hanging="238"/>
              <w:rPr>
                <w:del w:id="202" w:author="張金龍" w:date="2021-05-12T12:02:00Z"/>
                <w:rFonts w:ascii="標楷體" w:eastAsia="標楷體" w:hAnsi="標楷體"/>
                <w:color w:val="000000" w:themeColor="text1"/>
              </w:rPr>
            </w:pPr>
            <w:del w:id="203" w:author="張金龍" w:date="2021-05-12T12:02:00Z">
              <w:r w:rsidDel="00D01BCC">
                <w:rPr>
                  <w:rFonts w:ascii="標楷體" w:eastAsia="標楷體" w:hAnsi="標楷體" w:hint="eastAsia"/>
                  <w:color w:val="000000" w:themeColor="text1"/>
                </w:rPr>
                <w:delText>1.</w:delText>
              </w:r>
              <w:r w:rsidRPr="00A01A6B" w:rsidDel="00D01BCC">
                <w:rPr>
                  <w:rFonts w:ascii="標楷體" w:eastAsia="標楷體" w:hAnsi="標楷體" w:hint="eastAsia"/>
                  <w:color w:val="000000" w:themeColor="text1"/>
                </w:rPr>
                <w:delText>「新增</w:delText>
              </w:r>
              <w:r w:rsidDel="00D01BCC">
                <w:rPr>
                  <w:rFonts w:ascii="標楷體" w:eastAsia="標楷體" w:hAnsi="標楷體" w:hint="eastAsia"/>
                  <w:color w:val="000000" w:themeColor="text1"/>
                </w:rPr>
                <w:delText>」</w:delText>
              </w:r>
              <w:r w:rsidRPr="00A01A6B" w:rsidDel="00D01BCC">
                <w:rPr>
                  <w:rFonts w:ascii="標楷體" w:eastAsia="標楷體" w:hAnsi="標楷體" w:hint="eastAsia"/>
                  <w:color w:val="000000" w:themeColor="text1"/>
                </w:rPr>
                <w:delText>時</w:delText>
              </w:r>
              <w:r w:rsidDel="00D01BCC">
                <w:rPr>
                  <w:rFonts w:ascii="標楷體" w:eastAsia="標楷體" w:hAnsi="標楷體" w:hint="eastAsia"/>
                  <w:color w:val="000000" w:themeColor="text1"/>
                </w:rPr>
                <w:delText>,</w:delText>
              </w:r>
              <w:r w:rsidRPr="00EA3465" w:rsidDel="00D01BCC">
                <w:rPr>
                  <w:rFonts w:ascii="標楷體" w:eastAsia="標楷體" w:hAnsi="標楷體" w:hint="eastAsia"/>
                  <w:color w:val="000000" w:themeColor="text1"/>
                </w:rPr>
                <w:delText>必須輸入</w:delText>
              </w:r>
            </w:del>
          </w:p>
          <w:p w14:paraId="24CB5359" w14:textId="108C5035" w:rsidR="00D01BCC" w:rsidRPr="00EA3465" w:rsidDel="00D01BCC" w:rsidRDefault="00D01BCC" w:rsidP="00D01BCC">
            <w:pPr>
              <w:snapToGrid w:val="0"/>
              <w:ind w:left="238" w:hangingChars="99" w:hanging="238"/>
              <w:rPr>
                <w:del w:id="204" w:author="張金龍" w:date="2021-05-12T12:02:00Z"/>
                <w:rFonts w:ascii="標楷體" w:eastAsia="標楷體" w:hAnsi="標楷體"/>
                <w:color w:val="000000" w:themeColor="text1"/>
              </w:rPr>
            </w:pPr>
            <w:del w:id="205" w:author="張金龍" w:date="2021-05-12T12:02:00Z">
              <w:r w:rsidRPr="00EA3465" w:rsidDel="00D01BCC">
                <w:rPr>
                  <w:rFonts w:ascii="標楷體" w:eastAsia="標楷體" w:hAnsi="標楷體" w:hint="eastAsia"/>
                  <w:color w:val="000000" w:themeColor="text1"/>
                </w:rPr>
                <w:delText>2.「</w:delText>
              </w:r>
              <w:r w:rsidRPr="00EA3465" w:rsidDel="00D01BCC">
                <w:rPr>
                  <w:rFonts w:ascii="標楷體" w:eastAsia="標楷體" w:hAnsi="標楷體"/>
                  <w:color w:val="000000" w:themeColor="text1"/>
                </w:rPr>
                <w:delText>修改</w:delText>
              </w:r>
              <w:r w:rsidRPr="00EA3465" w:rsidDel="00D01BCC">
                <w:rPr>
                  <w:rFonts w:ascii="標楷體" w:eastAsia="標楷體" w:hAnsi="標楷體" w:hint="eastAsia"/>
                  <w:color w:val="000000" w:themeColor="text1"/>
                </w:rPr>
                <w:delText>」時,自動顯示原值,可以修改;</w:delText>
              </w:r>
            </w:del>
          </w:p>
          <w:p w14:paraId="274935C1" w14:textId="56D13078" w:rsidR="00D01BCC" w:rsidDel="00D01BCC" w:rsidRDefault="00D01BCC" w:rsidP="00D01BCC">
            <w:pPr>
              <w:snapToGrid w:val="0"/>
              <w:ind w:left="238" w:hangingChars="99" w:hanging="238"/>
              <w:rPr>
                <w:del w:id="206" w:author="張金龍" w:date="2021-05-12T12:02:00Z"/>
                <w:rFonts w:ascii="標楷體" w:eastAsia="標楷體" w:hAnsi="標楷體"/>
                <w:color w:val="000000" w:themeColor="text1"/>
              </w:rPr>
            </w:pPr>
            <w:del w:id="207" w:author="張金龍" w:date="2021-05-12T12:02:00Z">
              <w:r w:rsidDel="00D01BCC">
                <w:rPr>
                  <w:rFonts w:ascii="標楷體" w:eastAsia="標楷體" w:hAnsi="標楷體" w:hint="eastAsia"/>
                  <w:color w:val="000000" w:themeColor="text1"/>
                </w:rPr>
                <w:delText>3.</w:delText>
              </w:r>
              <w:r w:rsidRPr="00EA3465" w:rsidDel="00D01BCC">
                <w:rPr>
                  <w:rFonts w:ascii="標楷體" w:eastAsia="標楷體" w:hAnsi="標楷體" w:hint="eastAsia"/>
                  <w:color w:val="000000" w:themeColor="text1"/>
                </w:rPr>
                <w:delText>其他功能,自動顯示原值,不可修改</w:delText>
              </w:r>
            </w:del>
          </w:p>
          <w:p w14:paraId="1F9967F8" w14:textId="41B398C1" w:rsidR="00D01BCC" w:rsidDel="00D01BCC" w:rsidRDefault="00D01BCC" w:rsidP="00D01BCC">
            <w:pPr>
              <w:snapToGrid w:val="0"/>
              <w:ind w:left="238" w:hangingChars="99" w:hanging="238"/>
              <w:rPr>
                <w:del w:id="208" w:author="張金龍" w:date="2021-05-12T12:02:00Z"/>
                <w:rFonts w:ascii="標楷體" w:eastAsia="標楷體" w:hAnsi="標楷體"/>
                <w:color w:val="000000" w:themeColor="text1"/>
              </w:rPr>
            </w:pPr>
            <w:del w:id="209" w:author="張金龍" w:date="2021-05-12T12:02:00Z">
              <w:r w:rsidDel="00D01BCC">
                <w:rPr>
                  <w:rFonts w:ascii="標楷體" w:eastAsia="標楷體" w:hAnsi="標楷體" w:hint="eastAsia"/>
                  <w:color w:val="000000" w:themeColor="text1"/>
                </w:rPr>
                <w:delText>4.Tx</w:delText>
              </w:r>
              <w:r w:rsidDel="00D01BCC">
                <w:rPr>
                  <w:rFonts w:ascii="標楷體" w:eastAsia="標楷體" w:hAnsi="標楷體"/>
                  <w:color w:val="000000" w:themeColor="text1"/>
                </w:rPr>
                <w:delText>Telle</w:delText>
              </w:r>
              <w:r w:rsidRPr="000267BA" w:rsidDel="00D01BCC">
                <w:rPr>
                  <w:rFonts w:ascii="標楷體" w:eastAsia="標楷體" w:hAnsi="標楷體"/>
                  <w:color w:val="000000" w:themeColor="text1"/>
                </w:rPr>
                <w:delText>r.</w:delText>
              </w:r>
              <w:r w:rsidRPr="00A80DD6" w:rsidDel="00D01BCC">
                <w:rPr>
                  <w:rFonts w:ascii="標楷體" w:eastAsia="標楷體" w:hAnsi="標楷體"/>
                  <w:color w:val="000000" w:themeColor="text1"/>
                </w:rPr>
                <w:delText>AuthNo</w:delText>
              </w:r>
              <w:r w:rsidDel="00D01BCC">
                <w:rPr>
                  <w:rFonts w:ascii="標楷體" w:eastAsia="標楷體" w:hAnsi="標楷體" w:hint="eastAsia"/>
                  <w:color w:val="000000" w:themeColor="text1"/>
                </w:rPr>
                <w:delText>6</w:delText>
              </w:r>
            </w:del>
          </w:p>
        </w:tc>
      </w:tr>
      <w:tr w:rsidR="00D01BCC" w:rsidRPr="00847BB7" w:rsidDel="00D01BCC" w14:paraId="25F866FE" w14:textId="59801912" w:rsidTr="00847BB7">
        <w:trPr>
          <w:trHeight w:val="291"/>
          <w:jc w:val="center"/>
          <w:del w:id="210" w:author="張金龍" w:date="2021-05-12T12:02:00Z"/>
        </w:trPr>
        <w:tc>
          <w:tcPr>
            <w:tcW w:w="456" w:type="dxa"/>
          </w:tcPr>
          <w:p w14:paraId="39EEB063" w14:textId="321D5DA9" w:rsidR="00D01BCC" w:rsidRPr="00847BB7" w:rsidDel="00D01BCC" w:rsidRDefault="00D01BCC" w:rsidP="00D01BCC">
            <w:pPr>
              <w:rPr>
                <w:del w:id="211" w:author="張金龍" w:date="2021-05-12T12:02:00Z"/>
                <w:rFonts w:ascii="標楷體" w:eastAsia="標楷體" w:hAnsi="標楷體"/>
              </w:rPr>
            </w:pPr>
            <w:del w:id="212" w:author="張金龍" w:date="2021-05-12T12:02:00Z">
              <w:r w:rsidDel="00D01BCC">
                <w:rPr>
                  <w:rFonts w:ascii="標楷體" w:eastAsia="標楷體" w:hAnsi="標楷體"/>
                </w:rPr>
                <w:delText>19</w:delText>
              </w:r>
            </w:del>
          </w:p>
        </w:tc>
        <w:tc>
          <w:tcPr>
            <w:tcW w:w="1736" w:type="dxa"/>
          </w:tcPr>
          <w:p w14:paraId="14F19372" w14:textId="0739D20A" w:rsidR="00D01BCC" w:rsidRPr="00847BB7" w:rsidDel="00D01BCC" w:rsidRDefault="00D01BCC" w:rsidP="00D01BCC">
            <w:pPr>
              <w:rPr>
                <w:del w:id="213" w:author="張金龍" w:date="2021-05-12T12:02:00Z"/>
                <w:rFonts w:ascii="標楷體" w:eastAsia="標楷體" w:hAnsi="標楷體"/>
              </w:rPr>
            </w:pPr>
            <w:del w:id="214" w:author="張金龍" w:date="2021-05-12T12:02:00Z">
              <w:r w:rsidRPr="00847BB7" w:rsidDel="00D01BCC">
                <w:rPr>
                  <w:rFonts w:ascii="標楷體" w:eastAsia="標楷體" w:hAnsi="標楷體" w:hint="eastAsia"/>
                </w:rPr>
                <w:delText>權限群組</w:delText>
              </w:r>
              <w:r w:rsidDel="00D01BCC">
                <w:rPr>
                  <w:rFonts w:ascii="標楷體" w:eastAsia="標楷體" w:hAnsi="標楷體" w:hint="eastAsia"/>
                </w:rPr>
                <w:delText>7</w:delText>
              </w:r>
            </w:del>
          </w:p>
        </w:tc>
        <w:tc>
          <w:tcPr>
            <w:tcW w:w="1602" w:type="dxa"/>
          </w:tcPr>
          <w:p w14:paraId="12B228DA" w14:textId="517BC309" w:rsidR="00D01BCC" w:rsidRPr="00847BB7" w:rsidDel="00D01BCC" w:rsidRDefault="00D01BCC" w:rsidP="00D01BCC">
            <w:pPr>
              <w:rPr>
                <w:del w:id="215" w:author="張金龍" w:date="2021-05-12T12:02:00Z"/>
                <w:rFonts w:ascii="標楷體" w:eastAsia="標楷體" w:hAnsi="標楷體"/>
              </w:rPr>
            </w:pPr>
            <w:del w:id="216" w:author="張金龍" w:date="2021-05-12T12:02:00Z">
              <w:r w:rsidRPr="00847BB7" w:rsidDel="00D01BCC">
                <w:rPr>
                  <w:rFonts w:ascii="標楷體" w:eastAsia="標楷體" w:hAnsi="標楷體"/>
                </w:rPr>
                <w:delText>X</w:delText>
              </w:r>
              <w:r w:rsidRPr="00847BB7" w:rsidDel="00D01BCC">
                <w:rPr>
                  <w:rFonts w:ascii="標楷體" w:eastAsia="標楷體" w:hAnsi="標楷體" w:hint="eastAsia"/>
                </w:rPr>
                <w:delText>(6)</w:delText>
              </w:r>
            </w:del>
          </w:p>
        </w:tc>
        <w:tc>
          <w:tcPr>
            <w:tcW w:w="992" w:type="dxa"/>
          </w:tcPr>
          <w:p w14:paraId="57D5DBA8" w14:textId="13F6222A" w:rsidR="00D01BCC" w:rsidRPr="00847BB7" w:rsidDel="00D01BCC" w:rsidRDefault="00D01BCC" w:rsidP="00D01BCC">
            <w:pPr>
              <w:rPr>
                <w:del w:id="217" w:author="張金龍" w:date="2021-05-12T12:02:00Z"/>
                <w:rFonts w:ascii="標楷體" w:eastAsia="標楷體" w:hAnsi="標楷體"/>
                <w:color w:val="FF0000"/>
              </w:rPr>
            </w:pPr>
          </w:p>
        </w:tc>
        <w:tc>
          <w:tcPr>
            <w:tcW w:w="1489" w:type="dxa"/>
          </w:tcPr>
          <w:p w14:paraId="4258992B" w14:textId="68C02471" w:rsidR="00D01BCC" w:rsidDel="00D01BCC" w:rsidRDefault="00D01BCC" w:rsidP="00D01BCC">
            <w:pPr>
              <w:rPr>
                <w:del w:id="218" w:author="張金龍" w:date="2021-05-12T12:02:00Z"/>
                <w:rFonts w:ascii="標楷體" w:eastAsia="標楷體" w:hAnsi="標楷體" w:cs="細明體"/>
                <w:spacing w:val="15"/>
                <w:kern w:val="0"/>
                <w:lang w:eastAsia="zh-HK"/>
              </w:rPr>
            </w:pPr>
            <w:del w:id="219" w:author="張金龍" w:date="2021-05-12T12:02:00Z">
              <w:r w:rsidDel="00D01BCC">
                <w:rPr>
                  <w:rFonts w:ascii="標楷體" w:eastAsia="標楷體" w:hAnsi="標楷體" w:cs="細明體" w:hint="eastAsia"/>
                  <w:spacing w:val="15"/>
                  <w:kern w:val="0"/>
                  <w:lang w:eastAsia="zh-HK"/>
                </w:rPr>
                <w:delText>依據</w:delText>
              </w:r>
              <w:r w:rsidRPr="00847BB7" w:rsidDel="00D01BCC">
                <w:rPr>
                  <w:rFonts w:ascii="標楷體" w:eastAsia="標楷體" w:hAnsi="標楷體" w:cs="細明體" w:hint="eastAsia"/>
                  <w:spacing w:val="15"/>
                  <w:kern w:val="0"/>
                  <w:lang w:eastAsia="zh-HK"/>
                </w:rPr>
                <w:delText>所屬營業單位</w:delText>
              </w:r>
              <w:r w:rsidDel="00D01BCC">
                <w:rPr>
                  <w:rFonts w:ascii="標楷體" w:eastAsia="標楷體" w:hAnsi="標楷體" w:cs="細明體" w:hint="eastAsia"/>
                  <w:spacing w:val="15"/>
                  <w:kern w:val="0"/>
                  <w:lang w:eastAsia="zh-HK"/>
                </w:rPr>
                <w:delText>及</w:delText>
              </w:r>
              <w:r w:rsidRPr="00585939" w:rsidDel="00D01BCC">
                <w:rPr>
                  <w:rFonts w:ascii="標楷體" w:eastAsia="標楷體" w:hAnsi="標楷體" w:cs="細明體" w:hint="eastAsia"/>
                  <w:spacing w:val="15"/>
                  <w:kern w:val="0"/>
                  <w:lang w:eastAsia="zh-HK"/>
                </w:rPr>
                <w:delText>權限等級</w:delText>
              </w:r>
              <w:r w:rsidDel="00D01BCC">
                <w:rPr>
                  <w:rFonts w:ascii="標楷體" w:eastAsia="標楷體" w:hAnsi="標楷體" w:cs="細明體" w:hint="eastAsia"/>
                  <w:spacing w:val="15"/>
                  <w:kern w:val="0"/>
                  <w:lang w:eastAsia="zh-HK"/>
                </w:rPr>
                <w:delText>顯示可設定權限群組</w:delText>
              </w:r>
              <w:r w:rsidDel="00D01BCC">
                <w:rPr>
                  <w:rFonts w:ascii="標楷體" w:eastAsia="標楷體" w:hAnsi="標楷體" w:cs="細明體" w:hint="eastAsia"/>
                  <w:spacing w:val="15"/>
                  <w:kern w:val="0"/>
                </w:rPr>
                <w:delText>(</w:delText>
              </w:r>
              <w:r w:rsidDel="00D01BCC">
                <w:rPr>
                  <w:rFonts w:ascii="標楷體" w:eastAsia="標楷體" w:hAnsi="標楷體" w:cs="細明體"/>
                  <w:spacing w:val="15"/>
                  <w:kern w:val="0"/>
                </w:rPr>
                <w:delText>TxAuthGroup)</w:delText>
              </w:r>
              <w:r w:rsidDel="00D01BCC">
                <w:rPr>
                  <w:rFonts w:ascii="標楷體" w:eastAsia="標楷體" w:hAnsi="標楷體" w:cs="細明體" w:hint="eastAsia"/>
                  <w:spacing w:val="15"/>
                  <w:kern w:val="0"/>
                </w:rPr>
                <w:delText>[</w:delText>
              </w:r>
              <w:r w:rsidDel="00D01BCC">
                <w:rPr>
                  <w:rFonts w:ascii="標楷體" w:eastAsia="標楷體" w:hAnsi="標楷體" w:cs="細明體" w:hint="eastAsia"/>
                  <w:spacing w:val="15"/>
                  <w:kern w:val="0"/>
                  <w:lang w:eastAsia="zh-HK"/>
                </w:rPr>
                <w:delText>選單</w:delText>
              </w:r>
              <w:r w:rsidDel="00D01BCC">
                <w:rPr>
                  <w:rFonts w:ascii="標楷體" w:eastAsia="標楷體" w:hAnsi="標楷體" w:cs="細明體" w:hint="eastAsia"/>
                  <w:spacing w:val="15"/>
                  <w:kern w:val="0"/>
                </w:rPr>
                <w:delText>3/L6043]</w:delText>
              </w:r>
            </w:del>
          </w:p>
        </w:tc>
        <w:tc>
          <w:tcPr>
            <w:tcW w:w="623" w:type="dxa"/>
          </w:tcPr>
          <w:p w14:paraId="5BF8D7FE" w14:textId="2E42F11F" w:rsidR="00D01BCC" w:rsidRPr="00847BB7" w:rsidDel="00D01BCC" w:rsidRDefault="00D01BCC" w:rsidP="00D01BCC">
            <w:pPr>
              <w:rPr>
                <w:del w:id="220" w:author="張金龍" w:date="2021-05-12T12:02:00Z"/>
                <w:rFonts w:ascii="標楷體" w:eastAsia="標楷體" w:hAnsi="標楷體"/>
              </w:rPr>
            </w:pPr>
          </w:p>
        </w:tc>
        <w:tc>
          <w:tcPr>
            <w:tcW w:w="666" w:type="dxa"/>
          </w:tcPr>
          <w:p w14:paraId="74830F26" w14:textId="15C7FE5F" w:rsidR="00D01BCC" w:rsidRPr="00847BB7" w:rsidDel="00D01BCC" w:rsidRDefault="00D01BCC" w:rsidP="00D01BCC">
            <w:pPr>
              <w:jc w:val="center"/>
              <w:rPr>
                <w:del w:id="221" w:author="張金龍" w:date="2021-05-12T12:02:00Z"/>
                <w:rFonts w:ascii="標楷體" w:eastAsia="標楷體" w:hAnsi="標楷體"/>
              </w:rPr>
            </w:pPr>
            <w:del w:id="222" w:author="張金龍" w:date="2021-05-12T12:02:00Z">
              <w:r w:rsidDel="00D01BCC">
                <w:rPr>
                  <w:rFonts w:ascii="標楷體" w:eastAsia="標楷體" w:hAnsi="標楷體" w:hint="eastAsia"/>
                </w:rPr>
                <w:delText>W</w:delText>
              </w:r>
            </w:del>
          </w:p>
        </w:tc>
        <w:tc>
          <w:tcPr>
            <w:tcW w:w="2856" w:type="dxa"/>
          </w:tcPr>
          <w:p w14:paraId="5A2B5ACB" w14:textId="3689385E" w:rsidR="00D01BCC" w:rsidRPr="00EA3465" w:rsidDel="00D01BCC" w:rsidRDefault="00D01BCC" w:rsidP="00D01BCC">
            <w:pPr>
              <w:snapToGrid w:val="0"/>
              <w:ind w:left="238" w:hangingChars="99" w:hanging="238"/>
              <w:rPr>
                <w:del w:id="223" w:author="張金龍" w:date="2021-05-12T12:02:00Z"/>
                <w:rFonts w:ascii="標楷體" w:eastAsia="標楷體" w:hAnsi="標楷體"/>
                <w:color w:val="000000" w:themeColor="text1"/>
              </w:rPr>
            </w:pPr>
            <w:del w:id="224" w:author="張金龍" w:date="2021-05-12T12:02:00Z">
              <w:r w:rsidDel="00D01BCC">
                <w:rPr>
                  <w:rFonts w:ascii="標楷體" w:eastAsia="標楷體" w:hAnsi="標楷體" w:hint="eastAsia"/>
                  <w:color w:val="000000" w:themeColor="text1"/>
                </w:rPr>
                <w:delText>1.</w:delText>
              </w:r>
              <w:r w:rsidRPr="00A01A6B" w:rsidDel="00D01BCC">
                <w:rPr>
                  <w:rFonts w:ascii="標楷體" w:eastAsia="標楷體" w:hAnsi="標楷體" w:hint="eastAsia"/>
                  <w:color w:val="000000" w:themeColor="text1"/>
                </w:rPr>
                <w:delText>「新增</w:delText>
              </w:r>
              <w:r w:rsidDel="00D01BCC">
                <w:rPr>
                  <w:rFonts w:ascii="標楷體" w:eastAsia="標楷體" w:hAnsi="標楷體" w:hint="eastAsia"/>
                  <w:color w:val="000000" w:themeColor="text1"/>
                </w:rPr>
                <w:delText>」</w:delText>
              </w:r>
              <w:r w:rsidRPr="00A01A6B" w:rsidDel="00D01BCC">
                <w:rPr>
                  <w:rFonts w:ascii="標楷體" w:eastAsia="標楷體" w:hAnsi="標楷體" w:hint="eastAsia"/>
                  <w:color w:val="000000" w:themeColor="text1"/>
                </w:rPr>
                <w:delText>時</w:delText>
              </w:r>
              <w:r w:rsidDel="00D01BCC">
                <w:rPr>
                  <w:rFonts w:ascii="標楷體" w:eastAsia="標楷體" w:hAnsi="標楷體" w:hint="eastAsia"/>
                  <w:color w:val="000000" w:themeColor="text1"/>
                </w:rPr>
                <w:delText>,</w:delText>
              </w:r>
              <w:r w:rsidRPr="00EA3465" w:rsidDel="00D01BCC">
                <w:rPr>
                  <w:rFonts w:ascii="標楷體" w:eastAsia="標楷體" w:hAnsi="標楷體" w:hint="eastAsia"/>
                  <w:color w:val="000000" w:themeColor="text1"/>
                </w:rPr>
                <w:delText>必須輸入</w:delText>
              </w:r>
            </w:del>
          </w:p>
          <w:p w14:paraId="4C470B5E" w14:textId="18CDC72B" w:rsidR="00D01BCC" w:rsidRPr="00EA3465" w:rsidDel="00D01BCC" w:rsidRDefault="00D01BCC" w:rsidP="00D01BCC">
            <w:pPr>
              <w:snapToGrid w:val="0"/>
              <w:ind w:left="238" w:hangingChars="99" w:hanging="238"/>
              <w:rPr>
                <w:del w:id="225" w:author="張金龍" w:date="2021-05-12T12:02:00Z"/>
                <w:rFonts w:ascii="標楷體" w:eastAsia="標楷體" w:hAnsi="標楷體"/>
                <w:color w:val="000000" w:themeColor="text1"/>
              </w:rPr>
            </w:pPr>
            <w:del w:id="226" w:author="張金龍" w:date="2021-05-12T12:02:00Z">
              <w:r w:rsidRPr="00EA3465" w:rsidDel="00D01BCC">
                <w:rPr>
                  <w:rFonts w:ascii="標楷體" w:eastAsia="標楷體" w:hAnsi="標楷體" w:hint="eastAsia"/>
                  <w:color w:val="000000" w:themeColor="text1"/>
                </w:rPr>
                <w:delText>2.「</w:delText>
              </w:r>
              <w:r w:rsidRPr="00EA3465" w:rsidDel="00D01BCC">
                <w:rPr>
                  <w:rFonts w:ascii="標楷體" w:eastAsia="標楷體" w:hAnsi="標楷體"/>
                  <w:color w:val="000000" w:themeColor="text1"/>
                </w:rPr>
                <w:delText>修改</w:delText>
              </w:r>
              <w:r w:rsidRPr="00EA3465" w:rsidDel="00D01BCC">
                <w:rPr>
                  <w:rFonts w:ascii="標楷體" w:eastAsia="標楷體" w:hAnsi="標楷體" w:hint="eastAsia"/>
                  <w:color w:val="000000" w:themeColor="text1"/>
                </w:rPr>
                <w:delText>」時,自動顯示原值,可以修改;</w:delText>
              </w:r>
            </w:del>
          </w:p>
          <w:p w14:paraId="5C8BE505" w14:textId="374E3DB7" w:rsidR="00D01BCC" w:rsidDel="00D01BCC" w:rsidRDefault="00D01BCC" w:rsidP="00D01BCC">
            <w:pPr>
              <w:snapToGrid w:val="0"/>
              <w:ind w:left="238" w:hangingChars="99" w:hanging="238"/>
              <w:rPr>
                <w:del w:id="227" w:author="張金龍" w:date="2021-05-12T12:02:00Z"/>
                <w:rFonts w:ascii="標楷體" w:eastAsia="標楷體" w:hAnsi="標楷體"/>
                <w:color w:val="000000" w:themeColor="text1"/>
              </w:rPr>
            </w:pPr>
            <w:del w:id="228" w:author="張金龍" w:date="2021-05-12T12:02:00Z">
              <w:r w:rsidDel="00D01BCC">
                <w:rPr>
                  <w:rFonts w:ascii="標楷體" w:eastAsia="標楷體" w:hAnsi="標楷體" w:hint="eastAsia"/>
                  <w:color w:val="000000" w:themeColor="text1"/>
                </w:rPr>
                <w:delText>3.</w:delText>
              </w:r>
              <w:r w:rsidRPr="00EA3465" w:rsidDel="00D01BCC">
                <w:rPr>
                  <w:rFonts w:ascii="標楷體" w:eastAsia="標楷體" w:hAnsi="標楷體" w:hint="eastAsia"/>
                  <w:color w:val="000000" w:themeColor="text1"/>
                </w:rPr>
                <w:delText>其他功能,自動顯示原值,不可修改</w:delText>
              </w:r>
            </w:del>
          </w:p>
          <w:p w14:paraId="62E929E0" w14:textId="4CC916E4" w:rsidR="00D01BCC" w:rsidDel="00D01BCC" w:rsidRDefault="00D01BCC" w:rsidP="00D01BCC">
            <w:pPr>
              <w:snapToGrid w:val="0"/>
              <w:ind w:left="238" w:hangingChars="99" w:hanging="238"/>
              <w:rPr>
                <w:del w:id="229" w:author="張金龍" w:date="2021-05-12T12:02:00Z"/>
                <w:rFonts w:ascii="標楷體" w:eastAsia="標楷體" w:hAnsi="標楷體"/>
                <w:color w:val="000000" w:themeColor="text1"/>
              </w:rPr>
            </w:pPr>
            <w:del w:id="230" w:author="張金龍" w:date="2021-05-12T12:02:00Z">
              <w:r w:rsidDel="00D01BCC">
                <w:rPr>
                  <w:rFonts w:ascii="標楷體" w:eastAsia="標楷體" w:hAnsi="標楷體" w:hint="eastAsia"/>
                  <w:color w:val="000000" w:themeColor="text1"/>
                </w:rPr>
                <w:delText>4.Tx</w:delText>
              </w:r>
              <w:r w:rsidDel="00D01BCC">
                <w:rPr>
                  <w:rFonts w:ascii="標楷體" w:eastAsia="標楷體" w:hAnsi="標楷體"/>
                  <w:color w:val="000000" w:themeColor="text1"/>
                </w:rPr>
                <w:delText>Telle</w:delText>
              </w:r>
              <w:r w:rsidRPr="000267BA" w:rsidDel="00D01BCC">
                <w:rPr>
                  <w:rFonts w:ascii="標楷體" w:eastAsia="標楷體" w:hAnsi="標楷體"/>
                  <w:color w:val="000000" w:themeColor="text1"/>
                </w:rPr>
                <w:delText>r.</w:delText>
              </w:r>
              <w:r w:rsidRPr="00A80DD6" w:rsidDel="00D01BCC">
                <w:rPr>
                  <w:rFonts w:ascii="標楷體" w:eastAsia="標楷體" w:hAnsi="標楷體"/>
                  <w:color w:val="000000" w:themeColor="text1"/>
                </w:rPr>
                <w:delText>AuthNo</w:delText>
              </w:r>
              <w:r w:rsidDel="00D01BCC">
                <w:rPr>
                  <w:rFonts w:ascii="標楷體" w:eastAsia="標楷體" w:hAnsi="標楷體" w:hint="eastAsia"/>
                  <w:color w:val="000000" w:themeColor="text1"/>
                </w:rPr>
                <w:delText>7</w:delText>
              </w:r>
            </w:del>
          </w:p>
        </w:tc>
      </w:tr>
      <w:tr w:rsidR="00D01BCC" w:rsidRPr="00847BB7" w:rsidDel="00D01BCC" w14:paraId="1102EE1B" w14:textId="459CF48A" w:rsidTr="00847BB7">
        <w:trPr>
          <w:trHeight w:val="291"/>
          <w:jc w:val="center"/>
          <w:del w:id="231" w:author="張金龍" w:date="2021-05-12T12:02:00Z"/>
        </w:trPr>
        <w:tc>
          <w:tcPr>
            <w:tcW w:w="456" w:type="dxa"/>
          </w:tcPr>
          <w:p w14:paraId="08422CFD" w14:textId="28D58D92" w:rsidR="00D01BCC" w:rsidRPr="00847BB7" w:rsidDel="00D01BCC" w:rsidRDefault="00D01BCC" w:rsidP="00D01BCC">
            <w:pPr>
              <w:rPr>
                <w:del w:id="232" w:author="張金龍" w:date="2021-05-12T12:02:00Z"/>
                <w:rFonts w:ascii="標楷體" w:eastAsia="標楷體" w:hAnsi="標楷體"/>
              </w:rPr>
            </w:pPr>
            <w:del w:id="233" w:author="張金龍" w:date="2021-05-12T12:02:00Z">
              <w:r w:rsidDel="00D01BCC">
                <w:rPr>
                  <w:rFonts w:ascii="標楷體" w:eastAsia="標楷體" w:hAnsi="標楷體" w:hint="eastAsia"/>
                </w:rPr>
                <w:delText>2</w:delText>
              </w:r>
              <w:r w:rsidDel="00D01BCC">
                <w:rPr>
                  <w:rFonts w:ascii="標楷體" w:eastAsia="標楷體" w:hAnsi="標楷體"/>
                </w:rPr>
                <w:delText>0</w:delText>
              </w:r>
            </w:del>
          </w:p>
        </w:tc>
        <w:tc>
          <w:tcPr>
            <w:tcW w:w="1736" w:type="dxa"/>
          </w:tcPr>
          <w:p w14:paraId="6DC49CAE" w14:textId="5391A920" w:rsidR="00D01BCC" w:rsidRPr="00847BB7" w:rsidDel="00D01BCC" w:rsidRDefault="00D01BCC" w:rsidP="00D01BCC">
            <w:pPr>
              <w:rPr>
                <w:del w:id="234" w:author="張金龍" w:date="2021-05-12T12:02:00Z"/>
                <w:rFonts w:ascii="標楷體" w:eastAsia="標楷體" w:hAnsi="標楷體"/>
              </w:rPr>
            </w:pPr>
            <w:del w:id="235" w:author="張金龍" w:date="2021-05-12T12:02:00Z">
              <w:r w:rsidRPr="00847BB7" w:rsidDel="00D01BCC">
                <w:rPr>
                  <w:rFonts w:ascii="標楷體" w:eastAsia="標楷體" w:hAnsi="標楷體" w:hint="eastAsia"/>
                </w:rPr>
                <w:delText>權限群組</w:delText>
              </w:r>
              <w:r w:rsidDel="00D01BCC">
                <w:rPr>
                  <w:rFonts w:ascii="標楷體" w:eastAsia="標楷體" w:hAnsi="標楷體" w:hint="eastAsia"/>
                </w:rPr>
                <w:delText>8</w:delText>
              </w:r>
            </w:del>
          </w:p>
        </w:tc>
        <w:tc>
          <w:tcPr>
            <w:tcW w:w="1602" w:type="dxa"/>
          </w:tcPr>
          <w:p w14:paraId="2ABBB6F3" w14:textId="7585FC51" w:rsidR="00D01BCC" w:rsidRPr="00847BB7" w:rsidDel="00D01BCC" w:rsidRDefault="00D01BCC" w:rsidP="00D01BCC">
            <w:pPr>
              <w:rPr>
                <w:del w:id="236" w:author="張金龍" w:date="2021-05-12T12:02:00Z"/>
                <w:rFonts w:ascii="標楷體" w:eastAsia="標楷體" w:hAnsi="標楷體"/>
              </w:rPr>
            </w:pPr>
            <w:del w:id="237" w:author="張金龍" w:date="2021-05-12T12:02:00Z">
              <w:r w:rsidRPr="00847BB7" w:rsidDel="00D01BCC">
                <w:rPr>
                  <w:rFonts w:ascii="標楷體" w:eastAsia="標楷體" w:hAnsi="標楷體"/>
                </w:rPr>
                <w:delText>X</w:delText>
              </w:r>
              <w:r w:rsidRPr="00847BB7" w:rsidDel="00D01BCC">
                <w:rPr>
                  <w:rFonts w:ascii="標楷體" w:eastAsia="標楷體" w:hAnsi="標楷體" w:hint="eastAsia"/>
                </w:rPr>
                <w:delText>(6)</w:delText>
              </w:r>
            </w:del>
          </w:p>
        </w:tc>
        <w:tc>
          <w:tcPr>
            <w:tcW w:w="992" w:type="dxa"/>
          </w:tcPr>
          <w:p w14:paraId="7E6645F1" w14:textId="302DA8D0" w:rsidR="00D01BCC" w:rsidRPr="00847BB7" w:rsidDel="00D01BCC" w:rsidRDefault="00D01BCC" w:rsidP="00D01BCC">
            <w:pPr>
              <w:rPr>
                <w:del w:id="238" w:author="張金龍" w:date="2021-05-12T12:02:00Z"/>
                <w:rFonts w:ascii="標楷體" w:eastAsia="標楷體" w:hAnsi="標楷體"/>
                <w:color w:val="FF0000"/>
              </w:rPr>
            </w:pPr>
          </w:p>
        </w:tc>
        <w:tc>
          <w:tcPr>
            <w:tcW w:w="1489" w:type="dxa"/>
          </w:tcPr>
          <w:p w14:paraId="34961B33" w14:textId="405370C0" w:rsidR="00D01BCC" w:rsidDel="00D01BCC" w:rsidRDefault="00D01BCC" w:rsidP="00D01BCC">
            <w:pPr>
              <w:rPr>
                <w:del w:id="239" w:author="張金龍" w:date="2021-05-12T12:02:00Z"/>
                <w:rFonts w:ascii="標楷體" w:eastAsia="標楷體" w:hAnsi="標楷體" w:cs="細明體"/>
                <w:spacing w:val="15"/>
                <w:kern w:val="0"/>
                <w:lang w:eastAsia="zh-HK"/>
              </w:rPr>
            </w:pPr>
            <w:del w:id="240" w:author="張金龍" w:date="2021-05-12T12:02:00Z">
              <w:r w:rsidDel="00D01BCC">
                <w:rPr>
                  <w:rFonts w:ascii="標楷體" w:eastAsia="標楷體" w:hAnsi="標楷體" w:cs="細明體" w:hint="eastAsia"/>
                  <w:spacing w:val="15"/>
                  <w:kern w:val="0"/>
                  <w:lang w:eastAsia="zh-HK"/>
                </w:rPr>
                <w:delText>依據</w:delText>
              </w:r>
              <w:r w:rsidRPr="00847BB7" w:rsidDel="00D01BCC">
                <w:rPr>
                  <w:rFonts w:ascii="標楷體" w:eastAsia="標楷體" w:hAnsi="標楷體" w:cs="細明體" w:hint="eastAsia"/>
                  <w:spacing w:val="15"/>
                  <w:kern w:val="0"/>
                  <w:lang w:eastAsia="zh-HK"/>
                </w:rPr>
                <w:delText>所屬營業單位</w:delText>
              </w:r>
              <w:r w:rsidDel="00D01BCC">
                <w:rPr>
                  <w:rFonts w:ascii="標楷體" w:eastAsia="標楷體" w:hAnsi="標楷體" w:cs="細明體" w:hint="eastAsia"/>
                  <w:spacing w:val="15"/>
                  <w:kern w:val="0"/>
                  <w:lang w:eastAsia="zh-HK"/>
                </w:rPr>
                <w:delText>及</w:delText>
              </w:r>
              <w:r w:rsidRPr="00585939" w:rsidDel="00D01BCC">
                <w:rPr>
                  <w:rFonts w:ascii="標楷體" w:eastAsia="標楷體" w:hAnsi="標楷體" w:cs="細明體" w:hint="eastAsia"/>
                  <w:spacing w:val="15"/>
                  <w:kern w:val="0"/>
                  <w:lang w:eastAsia="zh-HK"/>
                </w:rPr>
                <w:delText>權限等級</w:delText>
              </w:r>
              <w:r w:rsidDel="00D01BCC">
                <w:rPr>
                  <w:rFonts w:ascii="標楷體" w:eastAsia="標楷體" w:hAnsi="標楷體" w:cs="細明體" w:hint="eastAsia"/>
                  <w:spacing w:val="15"/>
                  <w:kern w:val="0"/>
                  <w:lang w:eastAsia="zh-HK"/>
                </w:rPr>
                <w:delText>顯示可設定權限群組</w:delText>
              </w:r>
              <w:r w:rsidDel="00D01BCC">
                <w:rPr>
                  <w:rFonts w:ascii="標楷體" w:eastAsia="標楷體" w:hAnsi="標楷體" w:cs="細明體" w:hint="eastAsia"/>
                  <w:spacing w:val="15"/>
                  <w:kern w:val="0"/>
                </w:rPr>
                <w:delText>(</w:delText>
              </w:r>
              <w:r w:rsidDel="00D01BCC">
                <w:rPr>
                  <w:rFonts w:ascii="標楷體" w:eastAsia="標楷體" w:hAnsi="標楷體" w:cs="細明體"/>
                  <w:spacing w:val="15"/>
                  <w:kern w:val="0"/>
                </w:rPr>
                <w:delText>TxAuthGroup)</w:delText>
              </w:r>
              <w:r w:rsidDel="00D01BCC">
                <w:rPr>
                  <w:rFonts w:ascii="標楷體" w:eastAsia="標楷體" w:hAnsi="標楷體" w:cs="細明體" w:hint="eastAsia"/>
                  <w:spacing w:val="15"/>
                  <w:kern w:val="0"/>
                </w:rPr>
                <w:delText>[</w:delText>
              </w:r>
              <w:r w:rsidDel="00D01BCC">
                <w:rPr>
                  <w:rFonts w:ascii="標楷體" w:eastAsia="標楷體" w:hAnsi="標楷體" w:cs="細明體" w:hint="eastAsia"/>
                  <w:spacing w:val="15"/>
                  <w:kern w:val="0"/>
                  <w:lang w:eastAsia="zh-HK"/>
                </w:rPr>
                <w:delText>選單</w:delText>
              </w:r>
              <w:r w:rsidDel="00D01BCC">
                <w:rPr>
                  <w:rFonts w:ascii="標楷體" w:eastAsia="標楷體" w:hAnsi="標楷體" w:cs="細明體" w:hint="eastAsia"/>
                  <w:spacing w:val="15"/>
                  <w:kern w:val="0"/>
                </w:rPr>
                <w:delText>3/L6043]</w:delText>
              </w:r>
            </w:del>
          </w:p>
        </w:tc>
        <w:tc>
          <w:tcPr>
            <w:tcW w:w="623" w:type="dxa"/>
          </w:tcPr>
          <w:p w14:paraId="7D9E35B0" w14:textId="5C1943C0" w:rsidR="00D01BCC" w:rsidRPr="00847BB7" w:rsidDel="00D01BCC" w:rsidRDefault="00D01BCC" w:rsidP="00D01BCC">
            <w:pPr>
              <w:rPr>
                <w:del w:id="241" w:author="張金龍" w:date="2021-05-12T12:02:00Z"/>
                <w:rFonts w:ascii="標楷體" w:eastAsia="標楷體" w:hAnsi="標楷體"/>
              </w:rPr>
            </w:pPr>
          </w:p>
        </w:tc>
        <w:tc>
          <w:tcPr>
            <w:tcW w:w="666" w:type="dxa"/>
          </w:tcPr>
          <w:p w14:paraId="397E89B0" w14:textId="1AAA2AB6" w:rsidR="00D01BCC" w:rsidRPr="00847BB7" w:rsidDel="00D01BCC" w:rsidRDefault="00D01BCC" w:rsidP="00D01BCC">
            <w:pPr>
              <w:jc w:val="center"/>
              <w:rPr>
                <w:del w:id="242" w:author="張金龍" w:date="2021-05-12T12:02:00Z"/>
                <w:rFonts w:ascii="標楷體" w:eastAsia="標楷體" w:hAnsi="標楷體"/>
              </w:rPr>
            </w:pPr>
            <w:del w:id="243" w:author="張金龍" w:date="2021-05-12T12:02:00Z">
              <w:r w:rsidDel="00D01BCC">
                <w:rPr>
                  <w:rFonts w:ascii="標楷體" w:eastAsia="標楷體" w:hAnsi="標楷體" w:hint="eastAsia"/>
                </w:rPr>
                <w:delText>W</w:delText>
              </w:r>
            </w:del>
          </w:p>
        </w:tc>
        <w:tc>
          <w:tcPr>
            <w:tcW w:w="2856" w:type="dxa"/>
          </w:tcPr>
          <w:p w14:paraId="14FA3F0D" w14:textId="3619F00E" w:rsidR="00D01BCC" w:rsidRPr="00EA3465" w:rsidDel="00D01BCC" w:rsidRDefault="00D01BCC" w:rsidP="00D01BCC">
            <w:pPr>
              <w:snapToGrid w:val="0"/>
              <w:ind w:left="238" w:hangingChars="99" w:hanging="238"/>
              <w:rPr>
                <w:del w:id="244" w:author="張金龍" w:date="2021-05-12T12:02:00Z"/>
                <w:rFonts w:ascii="標楷體" w:eastAsia="標楷體" w:hAnsi="標楷體"/>
                <w:color w:val="000000" w:themeColor="text1"/>
              </w:rPr>
            </w:pPr>
            <w:del w:id="245" w:author="張金龍" w:date="2021-05-12T12:02:00Z">
              <w:r w:rsidDel="00D01BCC">
                <w:rPr>
                  <w:rFonts w:ascii="標楷體" w:eastAsia="標楷體" w:hAnsi="標楷體" w:hint="eastAsia"/>
                  <w:color w:val="000000" w:themeColor="text1"/>
                </w:rPr>
                <w:delText>1.</w:delText>
              </w:r>
              <w:r w:rsidRPr="00A01A6B" w:rsidDel="00D01BCC">
                <w:rPr>
                  <w:rFonts w:ascii="標楷體" w:eastAsia="標楷體" w:hAnsi="標楷體" w:hint="eastAsia"/>
                  <w:color w:val="000000" w:themeColor="text1"/>
                </w:rPr>
                <w:delText>「新增</w:delText>
              </w:r>
              <w:r w:rsidDel="00D01BCC">
                <w:rPr>
                  <w:rFonts w:ascii="標楷體" w:eastAsia="標楷體" w:hAnsi="標楷體" w:hint="eastAsia"/>
                  <w:color w:val="000000" w:themeColor="text1"/>
                </w:rPr>
                <w:delText>」</w:delText>
              </w:r>
              <w:r w:rsidRPr="00A01A6B" w:rsidDel="00D01BCC">
                <w:rPr>
                  <w:rFonts w:ascii="標楷體" w:eastAsia="標楷體" w:hAnsi="標楷體" w:hint="eastAsia"/>
                  <w:color w:val="000000" w:themeColor="text1"/>
                </w:rPr>
                <w:delText>時</w:delText>
              </w:r>
              <w:r w:rsidDel="00D01BCC">
                <w:rPr>
                  <w:rFonts w:ascii="標楷體" w:eastAsia="標楷體" w:hAnsi="標楷體" w:hint="eastAsia"/>
                  <w:color w:val="000000" w:themeColor="text1"/>
                </w:rPr>
                <w:delText>,</w:delText>
              </w:r>
              <w:r w:rsidRPr="00EA3465" w:rsidDel="00D01BCC">
                <w:rPr>
                  <w:rFonts w:ascii="標楷體" w:eastAsia="標楷體" w:hAnsi="標楷體" w:hint="eastAsia"/>
                  <w:color w:val="000000" w:themeColor="text1"/>
                </w:rPr>
                <w:delText>必須輸入</w:delText>
              </w:r>
            </w:del>
          </w:p>
          <w:p w14:paraId="5F51A24C" w14:textId="66F539B8" w:rsidR="00D01BCC" w:rsidRPr="00EA3465" w:rsidDel="00D01BCC" w:rsidRDefault="00D01BCC" w:rsidP="00D01BCC">
            <w:pPr>
              <w:snapToGrid w:val="0"/>
              <w:ind w:left="238" w:hangingChars="99" w:hanging="238"/>
              <w:rPr>
                <w:del w:id="246" w:author="張金龍" w:date="2021-05-12T12:02:00Z"/>
                <w:rFonts w:ascii="標楷體" w:eastAsia="標楷體" w:hAnsi="標楷體"/>
                <w:color w:val="000000" w:themeColor="text1"/>
              </w:rPr>
            </w:pPr>
            <w:del w:id="247" w:author="張金龍" w:date="2021-05-12T12:02:00Z">
              <w:r w:rsidRPr="00EA3465" w:rsidDel="00D01BCC">
                <w:rPr>
                  <w:rFonts w:ascii="標楷體" w:eastAsia="標楷體" w:hAnsi="標楷體" w:hint="eastAsia"/>
                  <w:color w:val="000000" w:themeColor="text1"/>
                </w:rPr>
                <w:delText>2.「</w:delText>
              </w:r>
              <w:r w:rsidRPr="00EA3465" w:rsidDel="00D01BCC">
                <w:rPr>
                  <w:rFonts w:ascii="標楷體" w:eastAsia="標楷體" w:hAnsi="標楷體"/>
                  <w:color w:val="000000" w:themeColor="text1"/>
                </w:rPr>
                <w:delText>修改</w:delText>
              </w:r>
              <w:r w:rsidRPr="00EA3465" w:rsidDel="00D01BCC">
                <w:rPr>
                  <w:rFonts w:ascii="標楷體" w:eastAsia="標楷體" w:hAnsi="標楷體" w:hint="eastAsia"/>
                  <w:color w:val="000000" w:themeColor="text1"/>
                </w:rPr>
                <w:delText>」時,自動顯示原值,可以修改;</w:delText>
              </w:r>
            </w:del>
          </w:p>
          <w:p w14:paraId="59CC2FE0" w14:textId="43AC49E7" w:rsidR="00D01BCC" w:rsidDel="00D01BCC" w:rsidRDefault="00D01BCC" w:rsidP="00D01BCC">
            <w:pPr>
              <w:snapToGrid w:val="0"/>
              <w:ind w:left="238" w:hangingChars="99" w:hanging="238"/>
              <w:rPr>
                <w:del w:id="248" w:author="張金龍" w:date="2021-05-12T12:02:00Z"/>
                <w:rFonts w:ascii="標楷體" w:eastAsia="標楷體" w:hAnsi="標楷體"/>
                <w:color w:val="000000" w:themeColor="text1"/>
              </w:rPr>
            </w:pPr>
            <w:del w:id="249" w:author="張金龍" w:date="2021-05-12T12:02:00Z">
              <w:r w:rsidDel="00D01BCC">
                <w:rPr>
                  <w:rFonts w:ascii="標楷體" w:eastAsia="標楷體" w:hAnsi="標楷體" w:hint="eastAsia"/>
                  <w:color w:val="000000" w:themeColor="text1"/>
                </w:rPr>
                <w:delText>3.</w:delText>
              </w:r>
              <w:r w:rsidRPr="00EA3465" w:rsidDel="00D01BCC">
                <w:rPr>
                  <w:rFonts w:ascii="標楷體" w:eastAsia="標楷體" w:hAnsi="標楷體" w:hint="eastAsia"/>
                  <w:color w:val="000000" w:themeColor="text1"/>
                </w:rPr>
                <w:delText>其他功能,自動顯示原值,不可修改</w:delText>
              </w:r>
            </w:del>
          </w:p>
          <w:p w14:paraId="4674FC61" w14:textId="4C2514D4" w:rsidR="00D01BCC" w:rsidDel="00D01BCC" w:rsidRDefault="00D01BCC" w:rsidP="00D01BCC">
            <w:pPr>
              <w:snapToGrid w:val="0"/>
              <w:ind w:left="238" w:hangingChars="99" w:hanging="238"/>
              <w:rPr>
                <w:del w:id="250" w:author="張金龍" w:date="2021-05-12T12:02:00Z"/>
                <w:rFonts w:ascii="標楷體" w:eastAsia="標楷體" w:hAnsi="標楷體"/>
                <w:color w:val="000000" w:themeColor="text1"/>
              </w:rPr>
            </w:pPr>
            <w:del w:id="251" w:author="張金龍" w:date="2021-05-12T12:02:00Z">
              <w:r w:rsidDel="00D01BCC">
                <w:rPr>
                  <w:rFonts w:ascii="標楷體" w:eastAsia="標楷體" w:hAnsi="標楷體" w:hint="eastAsia"/>
                  <w:color w:val="000000" w:themeColor="text1"/>
                </w:rPr>
                <w:delText>4.Tx</w:delText>
              </w:r>
              <w:r w:rsidDel="00D01BCC">
                <w:rPr>
                  <w:rFonts w:ascii="標楷體" w:eastAsia="標楷體" w:hAnsi="標楷體"/>
                  <w:color w:val="000000" w:themeColor="text1"/>
                </w:rPr>
                <w:delText>Telle</w:delText>
              </w:r>
              <w:r w:rsidRPr="000267BA" w:rsidDel="00D01BCC">
                <w:rPr>
                  <w:rFonts w:ascii="標楷體" w:eastAsia="標楷體" w:hAnsi="標楷體"/>
                  <w:color w:val="000000" w:themeColor="text1"/>
                </w:rPr>
                <w:delText>r.</w:delText>
              </w:r>
              <w:r w:rsidRPr="00A80DD6" w:rsidDel="00D01BCC">
                <w:rPr>
                  <w:rFonts w:ascii="標楷體" w:eastAsia="標楷體" w:hAnsi="標楷體"/>
                  <w:color w:val="000000" w:themeColor="text1"/>
                </w:rPr>
                <w:delText>AuthNo</w:delText>
              </w:r>
              <w:r w:rsidDel="00D01BCC">
                <w:rPr>
                  <w:rFonts w:ascii="標楷體" w:eastAsia="標楷體" w:hAnsi="標楷體" w:hint="eastAsia"/>
                  <w:color w:val="000000" w:themeColor="text1"/>
                </w:rPr>
                <w:delText>8</w:delText>
              </w:r>
            </w:del>
          </w:p>
        </w:tc>
      </w:tr>
      <w:tr w:rsidR="00D01BCC" w:rsidRPr="00847BB7" w:rsidDel="00D01BCC" w14:paraId="11539B6F" w14:textId="44D917F3" w:rsidTr="00847BB7">
        <w:trPr>
          <w:trHeight w:val="291"/>
          <w:jc w:val="center"/>
          <w:del w:id="252" w:author="張金龍" w:date="2021-05-12T12:02:00Z"/>
        </w:trPr>
        <w:tc>
          <w:tcPr>
            <w:tcW w:w="456" w:type="dxa"/>
          </w:tcPr>
          <w:p w14:paraId="18F82B73" w14:textId="0C53B1BC" w:rsidR="00D01BCC" w:rsidRPr="00847BB7" w:rsidDel="00D01BCC" w:rsidRDefault="00D01BCC" w:rsidP="00D01BCC">
            <w:pPr>
              <w:rPr>
                <w:del w:id="253" w:author="張金龍" w:date="2021-05-12T12:02:00Z"/>
                <w:rFonts w:ascii="標楷體" w:eastAsia="標楷體" w:hAnsi="標楷體"/>
              </w:rPr>
            </w:pPr>
            <w:del w:id="254" w:author="張金龍" w:date="2021-05-12T12:02:00Z">
              <w:r w:rsidDel="00D01BCC">
                <w:rPr>
                  <w:rFonts w:ascii="標楷體" w:eastAsia="標楷體" w:hAnsi="標楷體" w:hint="eastAsia"/>
                </w:rPr>
                <w:delText>2</w:delText>
              </w:r>
              <w:r w:rsidDel="00D01BCC">
                <w:rPr>
                  <w:rFonts w:ascii="標楷體" w:eastAsia="標楷體" w:hAnsi="標楷體"/>
                </w:rPr>
                <w:delText>1</w:delText>
              </w:r>
            </w:del>
          </w:p>
        </w:tc>
        <w:tc>
          <w:tcPr>
            <w:tcW w:w="1736" w:type="dxa"/>
          </w:tcPr>
          <w:p w14:paraId="03A78E8F" w14:textId="4AD16066" w:rsidR="00D01BCC" w:rsidRPr="00847BB7" w:rsidDel="00D01BCC" w:rsidRDefault="00D01BCC" w:rsidP="00D01BCC">
            <w:pPr>
              <w:rPr>
                <w:del w:id="255" w:author="張金龍" w:date="2021-05-12T12:02:00Z"/>
                <w:rFonts w:ascii="標楷體" w:eastAsia="標楷體" w:hAnsi="標楷體"/>
              </w:rPr>
            </w:pPr>
            <w:del w:id="256" w:author="張金龍" w:date="2021-05-12T12:02:00Z">
              <w:r w:rsidRPr="00847BB7" w:rsidDel="00D01BCC">
                <w:rPr>
                  <w:rFonts w:ascii="標楷體" w:eastAsia="標楷體" w:hAnsi="標楷體" w:hint="eastAsia"/>
                </w:rPr>
                <w:delText>權限群組</w:delText>
              </w:r>
              <w:r w:rsidDel="00D01BCC">
                <w:rPr>
                  <w:rFonts w:ascii="標楷體" w:eastAsia="標楷體" w:hAnsi="標楷體" w:hint="eastAsia"/>
                </w:rPr>
                <w:delText>9</w:delText>
              </w:r>
            </w:del>
          </w:p>
        </w:tc>
        <w:tc>
          <w:tcPr>
            <w:tcW w:w="1602" w:type="dxa"/>
          </w:tcPr>
          <w:p w14:paraId="4E14A4C4" w14:textId="4A6BB455" w:rsidR="00D01BCC" w:rsidRPr="00847BB7" w:rsidDel="00D01BCC" w:rsidRDefault="00D01BCC" w:rsidP="00D01BCC">
            <w:pPr>
              <w:rPr>
                <w:del w:id="257" w:author="張金龍" w:date="2021-05-12T12:02:00Z"/>
                <w:rFonts w:ascii="標楷體" w:eastAsia="標楷體" w:hAnsi="標楷體"/>
              </w:rPr>
            </w:pPr>
            <w:del w:id="258" w:author="張金龍" w:date="2021-05-12T12:02:00Z">
              <w:r w:rsidRPr="00847BB7" w:rsidDel="00D01BCC">
                <w:rPr>
                  <w:rFonts w:ascii="標楷體" w:eastAsia="標楷體" w:hAnsi="標楷體"/>
                </w:rPr>
                <w:delText>X</w:delText>
              </w:r>
              <w:r w:rsidRPr="00847BB7" w:rsidDel="00D01BCC">
                <w:rPr>
                  <w:rFonts w:ascii="標楷體" w:eastAsia="標楷體" w:hAnsi="標楷體" w:hint="eastAsia"/>
                </w:rPr>
                <w:delText>(6)</w:delText>
              </w:r>
            </w:del>
          </w:p>
        </w:tc>
        <w:tc>
          <w:tcPr>
            <w:tcW w:w="992" w:type="dxa"/>
          </w:tcPr>
          <w:p w14:paraId="0901E27A" w14:textId="20F1F7B9" w:rsidR="00D01BCC" w:rsidRPr="00847BB7" w:rsidDel="00D01BCC" w:rsidRDefault="00D01BCC" w:rsidP="00D01BCC">
            <w:pPr>
              <w:rPr>
                <w:del w:id="259" w:author="張金龍" w:date="2021-05-12T12:02:00Z"/>
                <w:rFonts w:ascii="標楷體" w:eastAsia="標楷體" w:hAnsi="標楷體"/>
                <w:color w:val="FF0000"/>
              </w:rPr>
            </w:pPr>
          </w:p>
        </w:tc>
        <w:tc>
          <w:tcPr>
            <w:tcW w:w="1489" w:type="dxa"/>
          </w:tcPr>
          <w:p w14:paraId="285A0BAF" w14:textId="5212690D" w:rsidR="00D01BCC" w:rsidDel="00D01BCC" w:rsidRDefault="00D01BCC" w:rsidP="00D01BCC">
            <w:pPr>
              <w:rPr>
                <w:del w:id="260" w:author="張金龍" w:date="2021-05-12T12:02:00Z"/>
                <w:rFonts w:ascii="標楷體" w:eastAsia="標楷體" w:hAnsi="標楷體" w:cs="細明體"/>
                <w:spacing w:val="15"/>
                <w:kern w:val="0"/>
                <w:lang w:eastAsia="zh-HK"/>
              </w:rPr>
            </w:pPr>
            <w:del w:id="261" w:author="張金龍" w:date="2021-05-12T12:02:00Z">
              <w:r w:rsidDel="00D01BCC">
                <w:rPr>
                  <w:rFonts w:ascii="標楷體" w:eastAsia="標楷體" w:hAnsi="標楷體" w:cs="細明體" w:hint="eastAsia"/>
                  <w:spacing w:val="15"/>
                  <w:kern w:val="0"/>
                  <w:lang w:eastAsia="zh-HK"/>
                </w:rPr>
                <w:delText>依據</w:delText>
              </w:r>
              <w:r w:rsidRPr="00847BB7" w:rsidDel="00D01BCC">
                <w:rPr>
                  <w:rFonts w:ascii="標楷體" w:eastAsia="標楷體" w:hAnsi="標楷體" w:cs="細明體" w:hint="eastAsia"/>
                  <w:spacing w:val="15"/>
                  <w:kern w:val="0"/>
                  <w:lang w:eastAsia="zh-HK"/>
                </w:rPr>
                <w:delText>所屬</w:delText>
              </w:r>
              <w:r w:rsidRPr="00847BB7" w:rsidDel="00D01BCC">
                <w:rPr>
                  <w:rFonts w:ascii="標楷體" w:eastAsia="標楷體" w:hAnsi="標楷體" w:cs="細明體" w:hint="eastAsia"/>
                  <w:spacing w:val="15"/>
                  <w:kern w:val="0"/>
                  <w:lang w:eastAsia="zh-HK"/>
                </w:rPr>
                <w:lastRenderedPageBreak/>
                <w:delText>營業單位</w:delText>
              </w:r>
              <w:r w:rsidDel="00D01BCC">
                <w:rPr>
                  <w:rFonts w:ascii="標楷體" w:eastAsia="標楷體" w:hAnsi="標楷體" w:cs="細明體" w:hint="eastAsia"/>
                  <w:spacing w:val="15"/>
                  <w:kern w:val="0"/>
                  <w:lang w:eastAsia="zh-HK"/>
                </w:rPr>
                <w:delText>及</w:delText>
              </w:r>
              <w:r w:rsidRPr="00585939" w:rsidDel="00D01BCC">
                <w:rPr>
                  <w:rFonts w:ascii="標楷體" w:eastAsia="標楷體" w:hAnsi="標楷體" w:cs="細明體" w:hint="eastAsia"/>
                  <w:spacing w:val="15"/>
                  <w:kern w:val="0"/>
                  <w:lang w:eastAsia="zh-HK"/>
                </w:rPr>
                <w:delText>權限等級</w:delText>
              </w:r>
              <w:r w:rsidDel="00D01BCC">
                <w:rPr>
                  <w:rFonts w:ascii="標楷體" w:eastAsia="標楷體" w:hAnsi="標楷體" w:cs="細明體" w:hint="eastAsia"/>
                  <w:spacing w:val="15"/>
                  <w:kern w:val="0"/>
                  <w:lang w:eastAsia="zh-HK"/>
                </w:rPr>
                <w:delText>顯示可設定權限群組</w:delText>
              </w:r>
              <w:r w:rsidDel="00D01BCC">
                <w:rPr>
                  <w:rFonts w:ascii="標楷體" w:eastAsia="標楷體" w:hAnsi="標楷體" w:cs="細明體" w:hint="eastAsia"/>
                  <w:spacing w:val="15"/>
                  <w:kern w:val="0"/>
                </w:rPr>
                <w:delText>(</w:delText>
              </w:r>
              <w:r w:rsidDel="00D01BCC">
                <w:rPr>
                  <w:rFonts w:ascii="標楷體" w:eastAsia="標楷體" w:hAnsi="標楷體" w:cs="細明體"/>
                  <w:spacing w:val="15"/>
                  <w:kern w:val="0"/>
                </w:rPr>
                <w:delText>TxAuthGroup)</w:delText>
              </w:r>
              <w:r w:rsidDel="00D01BCC">
                <w:rPr>
                  <w:rFonts w:ascii="標楷體" w:eastAsia="標楷體" w:hAnsi="標楷體" w:cs="細明體" w:hint="eastAsia"/>
                  <w:spacing w:val="15"/>
                  <w:kern w:val="0"/>
                </w:rPr>
                <w:delText>[</w:delText>
              </w:r>
              <w:r w:rsidDel="00D01BCC">
                <w:rPr>
                  <w:rFonts w:ascii="標楷體" w:eastAsia="標楷體" w:hAnsi="標楷體" w:cs="細明體" w:hint="eastAsia"/>
                  <w:spacing w:val="15"/>
                  <w:kern w:val="0"/>
                  <w:lang w:eastAsia="zh-HK"/>
                </w:rPr>
                <w:delText>選單</w:delText>
              </w:r>
              <w:r w:rsidDel="00D01BCC">
                <w:rPr>
                  <w:rFonts w:ascii="標楷體" w:eastAsia="標楷體" w:hAnsi="標楷體" w:cs="細明體" w:hint="eastAsia"/>
                  <w:spacing w:val="15"/>
                  <w:kern w:val="0"/>
                </w:rPr>
                <w:delText>3/L6043]</w:delText>
              </w:r>
            </w:del>
          </w:p>
        </w:tc>
        <w:tc>
          <w:tcPr>
            <w:tcW w:w="623" w:type="dxa"/>
          </w:tcPr>
          <w:p w14:paraId="217EF63E" w14:textId="2754F8D5" w:rsidR="00D01BCC" w:rsidRPr="00847BB7" w:rsidDel="00D01BCC" w:rsidRDefault="00D01BCC" w:rsidP="00D01BCC">
            <w:pPr>
              <w:rPr>
                <w:del w:id="262" w:author="張金龍" w:date="2021-05-12T12:02:00Z"/>
                <w:rFonts w:ascii="標楷體" w:eastAsia="標楷體" w:hAnsi="標楷體"/>
              </w:rPr>
            </w:pPr>
          </w:p>
        </w:tc>
        <w:tc>
          <w:tcPr>
            <w:tcW w:w="666" w:type="dxa"/>
          </w:tcPr>
          <w:p w14:paraId="1EB96ECF" w14:textId="40FBA655" w:rsidR="00D01BCC" w:rsidRPr="00847BB7" w:rsidDel="00D01BCC" w:rsidRDefault="00D01BCC" w:rsidP="00D01BCC">
            <w:pPr>
              <w:jc w:val="center"/>
              <w:rPr>
                <w:del w:id="263" w:author="張金龍" w:date="2021-05-12T12:02:00Z"/>
                <w:rFonts w:ascii="標楷體" w:eastAsia="標楷體" w:hAnsi="標楷體"/>
              </w:rPr>
            </w:pPr>
            <w:del w:id="264" w:author="張金龍" w:date="2021-05-12T12:02:00Z">
              <w:r w:rsidDel="00D01BCC">
                <w:rPr>
                  <w:rFonts w:ascii="標楷體" w:eastAsia="標楷體" w:hAnsi="標楷體" w:hint="eastAsia"/>
                </w:rPr>
                <w:delText>W</w:delText>
              </w:r>
            </w:del>
          </w:p>
        </w:tc>
        <w:tc>
          <w:tcPr>
            <w:tcW w:w="2856" w:type="dxa"/>
          </w:tcPr>
          <w:p w14:paraId="2946587B" w14:textId="58207E61" w:rsidR="00D01BCC" w:rsidRPr="00EA3465" w:rsidDel="00D01BCC" w:rsidRDefault="00D01BCC" w:rsidP="00D01BCC">
            <w:pPr>
              <w:snapToGrid w:val="0"/>
              <w:ind w:left="238" w:hangingChars="99" w:hanging="238"/>
              <w:rPr>
                <w:del w:id="265" w:author="張金龍" w:date="2021-05-12T12:02:00Z"/>
                <w:rFonts w:ascii="標楷體" w:eastAsia="標楷體" w:hAnsi="標楷體"/>
                <w:color w:val="000000" w:themeColor="text1"/>
              </w:rPr>
            </w:pPr>
            <w:del w:id="266" w:author="張金龍" w:date="2021-05-12T12:02:00Z">
              <w:r w:rsidDel="00D01BCC">
                <w:rPr>
                  <w:rFonts w:ascii="標楷體" w:eastAsia="標楷體" w:hAnsi="標楷體" w:hint="eastAsia"/>
                  <w:color w:val="000000" w:themeColor="text1"/>
                </w:rPr>
                <w:delText>1.</w:delText>
              </w:r>
              <w:r w:rsidRPr="00A01A6B" w:rsidDel="00D01BCC">
                <w:rPr>
                  <w:rFonts w:ascii="標楷體" w:eastAsia="標楷體" w:hAnsi="標楷體" w:hint="eastAsia"/>
                  <w:color w:val="000000" w:themeColor="text1"/>
                </w:rPr>
                <w:delText>「新增</w:delText>
              </w:r>
              <w:r w:rsidDel="00D01BCC">
                <w:rPr>
                  <w:rFonts w:ascii="標楷體" w:eastAsia="標楷體" w:hAnsi="標楷體" w:hint="eastAsia"/>
                  <w:color w:val="000000" w:themeColor="text1"/>
                </w:rPr>
                <w:delText>」</w:delText>
              </w:r>
              <w:r w:rsidRPr="00A01A6B" w:rsidDel="00D01BCC">
                <w:rPr>
                  <w:rFonts w:ascii="標楷體" w:eastAsia="標楷體" w:hAnsi="標楷體" w:hint="eastAsia"/>
                  <w:color w:val="000000" w:themeColor="text1"/>
                </w:rPr>
                <w:delText>時</w:delText>
              </w:r>
              <w:r w:rsidDel="00D01BCC">
                <w:rPr>
                  <w:rFonts w:ascii="標楷體" w:eastAsia="標楷體" w:hAnsi="標楷體" w:hint="eastAsia"/>
                  <w:color w:val="000000" w:themeColor="text1"/>
                </w:rPr>
                <w:delText>,</w:delText>
              </w:r>
              <w:r w:rsidRPr="00EA3465" w:rsidDel="00D01BCC">
                <w:rPr>
                  <w:rFonts w:ascii="標楷體" w:eastAsia="標楷體" w:hAnsi="標楷體" w:hint="eastAsia"/>
                  <w:color w:val="000000" w:themeColor="text1"/>
                </w:rPr>
                <w:delText>必須輸入</w:delText>
              </w:r>
            </w:del>
          </w:p>
          <w:p w14:paraId="0ABD294C" w14:textId="18F81C1D" w:rsidR="00D01BCC" w:rsidRPr="00EA3465" w:rsidDel="00D01BCC" w:rsidRDefault="00D01BCC" w:rsidP="00D01BCC">
            <w:pPr>
              <w:snapToGrid w:val="0"/>
              <w:ind w:left="238" w:hangingChars="99" w:hanging="238"/>
              <w:rPr>
                <w:del w:id="267" w:author="張金龍" w:date="2021-05-12T12:02:00Z"/>
                <w:rFonts w:ascii="標楷體" w:eastAsia="標楷體" w:hAnsi="標楷體"/>
                <w:color w:val="000000" w:themeColor="text1"/>
              </w:rPr>
            </w:pPr>
            <w:del w:id="268" w:author="張金龍" w:date="2021-05-12T12:02:00Z">
              <w:r w:rsidRPr="00EA3465" w:rsidDel="00D01BCC">
                <w:rPr>
                  <w:rFonts w:ascii="標楷體" w:eastAsia="標楷體" w:hAnsi="標楷體" w:hint="eastAsia"/>
                  <w:color w:val="000000" w:themeColor="text1"/>
                </w:rPr>
                <w:lastRenderedPageBreak/>
                <w:delText>2.「</w:delText>
              </w:r>
              <w:r w:rsidRPr="00EA3465" w:rsidDel="00D01BCC">
                <w:rPr>
                  <w:rFonts w:ascii="標楷體" w:eastAsia="標楷體" w:hAnsi="標楷體"/>
                  <w:color w:val="000000" w:themeColor="text1"/>
                </w:rPr>
                <w:delText>修改</w:delText>
              </w:r>
              <w:r w:rsidRPr="00EA3465" w:rsidDel="00D01BCC">
                <w:rPr>
                  <w:rFonts w:ascii="標楷體" w:eastAsia="標楷體" w:hAnsi="標楷體" w:hint="eastAsia"/>
                  <w:color w:val="000000" w:themeColor="text1"/>
                </w:rPr>
                <w:delText>」時,自動顯示原值,可以修改;</w:delText>
              </w:r>
            </w:del>
          </w:p>
          <w:p w14:paraId="15E60E72" w14:textId="27EA7516" w:rsidR="00D01BCC" w:rsidDel="00D01BCC" w:rsidRDefault="00D01BCC" w:rsidP="00D01BCC">
            <w:pPr>
              <w:snapToGrid w:val="0"/>
              <w:ind w:left="238" w:hangingChars="99" w:hanging="238"/>
              <w:rPr>
                <w:del w:id="269" w:author="張金龍" w:date="2021-05-12T12:02:00Z"/>
                <w:rFonts w:ascii="標楷體" w:eastAsia="標楷體" w:hAnsi="標楷體"/>
                <w:color w:val="000000" w:themeColor="text1"/>
              </w:rPr>
            </w:pPr>
            <w:del w:id="270" w:author="張金龍" w:date="2021-05-12T12:02:00Z">
              <w:r w:rsidDel="00D01BCC">
                <w:rPr>
                  <w:rFonts w:ascii="標楷體" w:eastAsia="標楷體" w:hAnsi="標楷體" w:hint="eastAsia"/>
                  <w:color w:val="000000" w:themeColor="text1"/>
                </w:rPr>
                <w:delText>3.</w:delText>
              </w:r>
              <w:r w:rsidRPr="00EA3465" w:rsidDel="00D01BCC">
                <w:rPr>
                  <w:rFonts w:ascii="標楷體" w:eastAsia="標楷體" w:hAnsi="標楷體" w:hint="eastAsia"/>
                  <w:color w:val="000000" w:themeColor="text1"/>
                </w:rPr>
                <w:delText>其他功能,自動顯示原值,不可修改</w:delText>
              </w:r>
            </w:del>
          </w:p>
          <w:p w14:paraId="4ADCBD36" w14:textId="171612BA" w:rsidR="00D01BCC" w:rsidDel="00D01BCC" w:rsidRDefault="00D01BCC" w:rsidP="00D01BCC">
            <w:pPr>
              <w:snapToGrid w:val="0"/>
              <w:ind w:left="238" w:hangingChars="99" w:hanging="238"/>
              <w:rPr>
                <w:del w:id="271" w:author="張金龍" w:date="2021-05-12T12:02:00Z"/>
                <w:rFonts w:ascii="標楷體" w:eastAsia="標楷體" w:hAnsi="標楷體"/>
                <w:color w:val="000000" w:themeColor="text1"/>
              </w:rPr>
            </w:pPr>
            <w:del w:id="272" w:author="張金龍" w:date="2021-05-12T12:02:00Z">
              <w:r w:rsidDel="00D01BCC">
                <w:rPr>
                  <w:rFonts w:ascii="標楷體" w:eastAsia="標楷體" w:hAnsi="標楷體" w:hint="eastAsia"/>
                  <w:color w:val="000000" w:themeColor="text1"/>
                </w:rPr>
                <w:delText>4.Tx</w:delText>
              </w:r>
              <w:r w:rsidDel="00D01BCC">
                <w:rPr>
                  <w:rFonts w:ascii="標楷體" w:eastAsia="標楷體" w:hAnsi="標楷體"/>
                  <w:color w:val="000000" w:themeColor="text1"/>
                </w:rPr>
                <w:delText>Telle</w:delText>
              </w:r>
              <w:r w:rsidRPr="000267BA" w:rsidDel="00D01BCC">
                <w:rPr>
                  <w:rFonts w:ascii="標楷體" w:eastAsia="標楷體" w:hAnsi="標楷體"/>
                  <w:color w:val="000000" w:themeColor="text1"/>
                </w:rPr>
                <w:delText>r.</w:delText>
              </w:r>
              <w:r w:rsidRPr="00A80DD6" w:rsidDel="00D01BCC">
                <w:rPr>
                  <w:rFonts w:ascii="標楷體" w:eastAsia="標楷體" w:hAnsi="標楷體"/>
                  <w:color w:val="000000" w:themeColor="text1"/>
                </w:rPr>
                <w:delText>AuthNo</w:delText>
              </w:r>
              <w:r w:rsidDel="00D01BCC">
                <w:rPr>
                  <w:rFonts w:ascii="標楷體" w:eastAsia="標楷體" w:hAnsi="標楷體" w:hint="eastAsia"/>
                  <w:color w:val="000000" w:themeColor="text1"/>
                </w:rPr>
                <w:delText>9</w:delText>
              </w:r>
            </w:del>
          </w:p>
        </w:tc>
      </w:tr>
      <w:tr w:rsidR="00D01BCC" w:rsidRPr="00847BB7" w:rsidDel="00D01BCC" w14:paraId="79EADF51" w14:textId="685E56AB" w:rsidTr="00847BB7">
        <w:trPr>
          <w:trHeight w:val="291"/>
          <w:jc w:val="center"/>
          <w:del w:id="273" w:author="張金龍" w:date="2021-05-12T12:02:00Z"/>
        </w:trPr>
        <w:tc>
          <w:tcPr>
            <w:tcW w:w="456" w:type="dxa"/>
          </w:tcPr>
          <w:p w14:paraId="06814A16" w14:textId="6DBADF0B" w:rsidR="00D01BCC" w:rsidRPr="00847BB7" w:rsidDel="00D01BCC" w:rsidRDefault="00D01BCC" w:rsidP="00D01BCC">
            <w:pPr>
              <w:rPr>
                <w:del w:id="274" w:author="張金龍" w:date="2021-05-12T12:02:00Z"/>
                <w:rFonts w:ascii="標楷體" w:eastAsia="標楷體" w:hAnsi="標楷體"/>
              </w:rPr>
            </w:pPr>
            <w:del w:id="275" w:author="張金龍" w:date="2021-05-12T12:02:00Z">
              <w:r w:rsidDel="00D01BCC">
                <w:rPr>
                  <w:rFonts w:ascii="標楷體" w:eastAsia="標楷體" w:hAnsi="標楷體" w:hint="eastAsia"/>
                </w:rPr>
                <w:lastRenderedPageBreak/>
                <w:delText>2</w:delText>
              </w:r>
              <w:r w:rsidDel="00D01BCC">
                <w:rPr>
                  <w:rFonts w:ascii="標楷體" w:eastAsia="標楷體" w:hAnsi="標楷體"/>
                </w:rPr>
                <w:delText>2</w:delText>
              </w:r>
            </w:del>
          </w:p>
        </w:tc>
        <w:tc>
          <w:tcPr>
            <w:tcW w:w="1736" w:type="dxa"/>
          </w:tcPr>
          <w:p w14:paraId="2903E61D" w14:textId="425C73C9" w:rsidR="00D01BCC" w:rsidRPr="00847BB7" w:rsidDel="00D01BCC" w:rsidRDefault="00D01BCC" w:rsidP="00D01BCC">
            <w:pPr>
              <w:rPr>
                <w:del w:id="276" w:author="張金龍" w:date="2021-05-12T12:02:00Z"/>
                <w:rFonts w:ascii="標楷體" w:eastAsia="標楷體" w:hAnsi="標楷體"/>
              </w:rPr>
            </w:pPr>
            <w:del w:id="277" w:author="張金龍" w:date="2021-05-12T12:02:00Z">
              <w:r w:rsidRPr="00847BB7" w:rsidDel="00D01BCC">
                <w:rPr>
                  <w:rFonts w:ascii="標楷體" w:eastAsia="標楷體" w:hAnsi="標楷體" w:hint="eastAsia"/>
                </w:rPr>
                <w:delText>權限群組</w:delText>
              </w:r>
              <w:r w:rsidDel="00D01BCC">
                <w:rPr>
                  <w:rFonts w:ascii="標楷體" w:eastAsia="標楷體" w:hAnsi="標楷體" w:hint="eastAsia"/>
                </w:rPr>
                <w:delText>10</w:delText>
              </w:r>
            </w:del>
          </w:p>
        </w:tc>
        <w:tc>
          <w:tcPr>
            <w:tcW w:w="1602" w:type="dxa"/>
          </w:tcPr>
          <w:p w14:paraId="159FC240" w14:textId="6A232A93" w:rsidR="00D01BCC" w:rsidRPr="00847BB7" w:rsidDel="00D01BCC" w:rsidRDefault="00D01BCC" w:rsidP="00D01BCC">
            <w:pPr>
              <w:rPr>
                <w:del w:id="278" w:author="張金龍" w:date="2021-05-12T12:02:00Z"/>
                <w:rFonts w:ascii="標楷體" w:eastAsia="標楷體" w:hAnsi="標楷體"/>
              </w:rPr>
            </w:pPr>
            <w:del w:id="279" w:author="張金龍" w:date="2021-05-12T12:02:00Z">
              <w:r w:rsidRPr="00847BB7" w:rsidDel="00D01BCC">
                <w:rPr>
                  <w:rFonts w:ascii="標楷體" w:eastAsia="標楷體" w:hAnsi="標楷體"/>
                </w:rPr>
                <w:delText>X</w:delText>
              </w:r>
              <w:r w:rsidRPr="00847BB7" w:rsidDel="00D01BCC">
                <w:rPr>
                  <w:rFonts w:ascii="標楷體" w:eastAsia="標楷體" w:hAnsi="標楷體" w:hint="eastAsia"/>
                </w:rPr>
                <w:delText>(6)</w:delText>
              </w:r>
            </w:del>
          </w:p>
        </w:tc>
        <w:tc>
          <w:tcPr>
            <w:tcW w:w="992" w:type="dxa"/>
          </w:tcPr>
          <w:p w14:paraId="2CEBD151" w14:textId="6225373F" w:rsidR="00D01BCC" w:rsidRPr="00847BB7" w:rsidDel="00D01BCC" w:rsidRDefault="00D01BCC" w:rsidP="00D01BCC">
            <w:pPr>
              <w:rPr>
                <w:del w:id="280" w:author="張金龍" w:date="2021-05-12T12:02:00Z"/>
                <w:rFonts w:ascii="標楷體" w:eastAsia="標楷體" w:hAnsi="標楷體"/>
                <w:color w:val="FF0000"/>
              </w:rPr>
            </w:pPr>
          </w:p>
        </w:tc>
        <w:tc>
          <w:tcPr>
            <w:tcW w:w="1489" w:type="dxa"/>
          </w:tcPr>
          <w:p w14:paraId="6DC9CF83" w14:textId="3108F1E9" w:rsidR="00D01BCC" w:rsidDel="00D01BCC" w:rsidRDefault="00D01BCC" w:rsidP="00D01BCC">
            <w:pPr>
              <w:rPr>
                <w:del w:id="281" w:author="張金龍" w:date="2021-05-12T12:02:00Z"/>
                <w:rFonts w:ascii="標楷體" w:eastAsia="標楷體" w:hAnsi="標楷體" w:cs="細明體"/>
                <w:spacing w:val="15"/>
                <w:kern w:val="0"/>
                <w:lang w:eastAsia="zh-HK"/>
              </w:rPr>
            </w:pPr>
            <w:del w:id="282" w:author="張金龍" w:date="2021-05-12T12:02:00Z">
              <w:r w:rsidDel="00D01BCC">
                <w:rPr>
                  <w:rFonts w:ascii="標楷體" w:eastAsia="標楷體" w:hAnsi="標楷體" w:cs="細明體" w:hint="eastAsia"/>
                  <w:spacing w:val="15"/>
                  <w:kern w:val="0"/>
                  <w:lang w:eastAsia="zh-HK"/>
                </w:rPr>
                <w:delText>依據</w:delText>
              </w:r>
              <w:r w:rsidRPr="00847BB7" w:rsidDel="00D01BCC">
                <w:rPr>
                  <w:rFonts w:ascii="標楷體" w:eastAsia="標楷體" w:hAnsi="標楷體" w:cs="細明體" w:hint="eastAsia"/>
                  <w:spacing w:val="15"/>
                  <w:kern w:val="0"/>
                  <w:lang w:eastAsia="zh-HK"/>
                </w:rPr>
                <w:delText>所屬營業單位</w:delText>
              </w:r>
              <w:r w:rsidDel="00D01BCC">
                <w:rPr>
                  <w:rFonts w:ascii="標楷體" w:eastAsia="標楷體" w:hAnsi="標楷體" w:cs="細明體" w:hint="eastAsia"/>
                  <w:spacing w:val="15"/>
                  <w:kern w:val="0"/>
                  <w:lang w:eastAsia="zh-HK"/>
                </w:rPr>
                <w:delText>及</w:delText>
              </w:r>
              <w:r w:rsidRPr="00585939" w:rsidDel="00D01BCC">
                <w:rPr>
                  <w:rFonts w:ascii="標楷體" w:eastAsia="標楷體" w:hAnsi="標楷體" w:cs="細明體" w:hint="eastAsia"/>
                  <w:spacing w:val="15"/>
                  <w:kern w:val="0"/>
                  <w:lang w:eastAsia="zh-HK"/>
                </w:rPr>
                <w:delText>權限等級</w:delText>
              </w:r>
              <w:r w:rsidDel="00D01BCC">
                <w:rPr>
                  <w:rFonts w:ascii="標楷體" w:eastAsia="標楷體" w:hAnsi="標楷體" w:cs="細明體" w:hint="eastAsia"/>
                  <w:spacing w:val="15"/>
                  <w:kern w:val="0"/>
                  <w:lang w:eastAsia="zh-HK"/>
                </w:rPr>
                <w:delText>顯示可設定權限群組</w:delText>
              </w:r>
              <w:r w:rsidDel="00D01BCC">
                <w:rPr>
                  <w:rFonts w:ascii="標楷體" w:eastAsia="標楷體" w:hAnsi="標楷體" w:cs="細明體" w:hint="eastAsia"/>
                  <w:spacing w:val="15"/>
                  <w:kern w:val="0"/>
                </w:rPr>
                <w:delText>(</w:delText>
              </w:r>
              <w:r w:rsidDel="00D01BCC">
                <w:rPr>
                  <w:rFonts w:ascii="標楷體" w:eastAsia="標楷體" w:hAnsi="標楷體" w:cs="細明體"/>
                  <w:spacing w:val="15"/>
                  <w:kern w:val="0"/>
                </w:rPr>
                <w:delText>TxAuthGroup)</w:delText>
              </w:r>
              <w:r w:rsidDel="00D01BCC">
                <w:rPr>
                  <w:rFonts w:ascii="標楷體" w:eastAsia="標楷體" w:hAnsi="標楷體" w:cs="細明體" w:hint="eastAsia"/>
                  <w:spacing w:val="15"/>
                  <w:kern w:val="0"/>
                </w:rPr>
                <w:delText>[</w:delText>
              </w:r>
              <w:r w:rsidDel="00D01BCC">
                <w:rPr>
                  <w:rFonts w:ascii="標楷體" w:eastAsia="標楷體" w:hAnsi="標楷體" w:cs="細明體" w:hint="eastAsia"/>
                  <w:spacing w:val="15"/>
                  <w:kern w:val="0"/>
                  <w:lang w:eastAsia="zh-HK"/>
                </w:rPr>
                <w:delText>選單</w:delText>
              </w:r>
              <w:r w:rsidDel="00D01BCC">
                <w:rPr>
                  <w:rFonts w:ascii="標楷體" w:eastAsia="標楷體" w:hAnsi="標楷體" w:cs="細明體" w:hint="eastAsia"/>
                  <w:spacing w:val="15"/>
                  <w:kern w:val="0"/>
                </w:rPr>
                <w:delText>3/L6043]</w:delText>
              </w:r>
            </w:del>
          </w:p>
        </w:tc>
        <w:tc>
          <w:tcPr>
            <w:tcW w:w="623" w:type="dxa"/>
          </w:tcPr>
          <w:p w14:paraId="722AD28B" w14:textId="3F3539F5" w:rsidR="00D01BCC" w:rsidRPr="00847BB7" w:rsidDel="00D01BCC" w:rsidRDefault="00D01BCC" w:rsidP="00D01BCC">
            <w:pPr>
              <w:rPr>
                <w:del w:id="283" w:author="張金龍" w:date="2021-05-12T12:02:00Z"/>
                <w:rFonts w:ascii="標楷體" w:eastAsia="標楷體" w:hAnsi="標楷體"/>
              </w:rPr>
            </w:pPr>
          </w:p>
        </w:tc>
        <w:tc>
          <w:tcPr>
            <w:tcW w:w="666" w:type="dxa"/>
          </w:tcPr>
          <w:p w14:paraId="6FDC055F" w14:textId="4B2818BC" w:rsidR="00D01BCC" w:rsidRPr="00847BB7" w:rsidDel="00D01BCC" w:rsidRDefault="00D01BCC" w:rsidP="00D01BCC">
            <w:pPr>
              <w:jc w:val="center"/>
              <w:rPr>
                <w:del w:id="284" w:author="張金龍" w:date="2021-05-12T12:02:00Z"/>
                <w:rFonts w:ascii="標楷體" w:eastAsia="標楷體" w:hAnsi="標楷體"/>
              </w:rPr>
            </w:pPr>
            <w:del w:id="285" w:author="張金龍" w:date="2021-05-12T12:02:00Z">
              <w:r w:rsidDel="00D01BCC">
                <w:rPr>
                  <w:rFonts w:ascii="標楷體" w:eastAsia="標楷體" w:hAnsi="標楷體" w:hint="eastAsia"/>
                </w:rPr>
                <w:delText>W</w:delText>
              </w:r>
            </w:del>
          </w:p>
        </w:tc>
        <w:tc>
          <w:tcPr>
            <w:tcW w:w="2856" w:type="dxa"/>
          </w:tcPr>
          <w:p w14:paraId="0A846B62" w14:textId="33BE4665" w:rsidR="00D01BCC" w:rsidRPr="00EA3465" w:rsidDel="00D01BCC" w:rsidRDefault="00D01BCC" w:rsidP="00D01BCC">
            <w:pPr>
              <w:snapToGrid w:val="0"/>
              <w:ind w:left="238" w:hangingChars="99" w:hanging="238"/>
              <w:rPr>
                <w:del w:id="286" w:author="張金龍" w:date="2021-05-12T12:02:00Z"/>
                <w:rFonts w:ascii="標楷體" w:eastAsia="標楷體" w:hAnsi="標楷體"/>
                <w:color w:val="000000" w:themeColor="text1"/>
              </w:rPr>
            </w:pPr>
            <w:del w:id="287" w:author="張金龍" w:date="2021-05-12T12:02:00Z">
              <w:r w:rsidDel="00D01BCC">
                <w:rPr>
                  <w:rFonts w:ascii="標楷體" w:eastAsia="標楷體" w:hAnsi="標楷體" w:hint="eastAsia"/>
                  <w:color w:val="000000" w:themeColor="text1"/>
                </w:rPr>
                <w:delText>1.</w:delText>
              </w:r>
              <w:r w:rsidRPr="00A01A6B" w:rsidDel="00D01BCC">
                <w:rPr>
                  <w:rFonts w:ascii="標楷體" w:eastAsia="標楷體" w:hAnsi="標楷體" w:hint="eastAsia"/>
                  <w:color w:val="000000" w:themeColor="text1"/>
                </w:rPr>
                <w:delText>「新增</w:delText>
              </w:r>
              <w:r w:rsidDel="00D01BCC">
                <w:rPr>
                  <w:rFonts w:ascii="標楷體" w:eastAsia="標楷體" w:hAnsi="標楷體" w:hint="eastAsia"/>
                  <w:color w:val="000000" w:themeColor="text1"/>
                </w:rPr>
                <w:delText>」</w:delText>
              </w:r>
              <w:r w:rsidRPr="00A01A6B" w:rsidDel="00D01BCC">
                <w:rPr>
                  <w:rFonts w:ascii="標楷體" w:eastAsia="標楷體" w:hAnsi="標楷體" w:hint="eastAsia"/>
                  <w:color w:val="000000" w:themeColor="text1"/>
                </w:rPr>
                <w:delText>時</w:delText>
              </w:r>
              <w:r w:rsidDel="00D01BCC">
                <w:rPr>
                  <w:rFonts w:ascii="標楷體" w:eastAsia="標楷體" w:hAnsi="標楷體" w:hint="eastAsia"/>
                  <w:color w:val="000000" w:themeColor="text1"/>
                </w:rPr>
                <w:delText>,</w:delText>
              </w:r>
              <w:r w:rsidRPr="00EA3465" w:rsidDel="00D01BCC">
                <w:rPr>
                  <w:rFonts w:ascii="標楷體" w:eastAsia="標楷體" w:hAnsi="標楷體" w:hint="eastAsia"/>
                  <w:color w:val="000000" w:themeColor="text1"/>
                </w:rPr>
                <w:delText>必須輸入</w:delText>
              </w:r>
            </w:del>
          </w:p>
          <w:p w14:paraId="151847A0" w14:textId="2C985280" w:rsidR="00D01BCC" w:rsidRPr="00EA3465" w:rsidDel="00D01BCC" w:rsidRDefault="00D01BCC" w:rsidP="00D01BCC">
            <w:pPr>
              <w:snapToGrid w:val="0"/>
              <w:ind w:left="238" w:hangingChars="99" w:hanging="238"/>
              <w:rPr>
                <w:del w:id="288" w:author="張金龍" w:date="2021-05-12T12:02:00Z"/>
                <w:rFonts w:ascii="標楷體" w:eastAsia="標楷體" w:hAnsi="標楷體"/>
                <w:color w:val="000000" w:themeColor="text1"/>
              </w:rPr>
            </w:pPr>
            <w:del w:id="289" w:author="張金龍" w:date="2021-05-12T12:02:00Z">
              <w:r w:rsidRPr="00EA3465" w:rsidDel="00D01BCC">
                <w:rPr>
                  <w:rFonts w:ascii="標楷體" w:eastAsia="標楷體" w:hAnsi="標楷體" w:hint="eastAsia"/>
                  <w:color w:val="000000" w:themeColor="text1"/>
                </w:rPr>
                <w:delText>2.「</w:delText>
              </w:r>
              <w:r w:rsidRPr="00EA3465" w:rsidDel="00D01BCC">
                <w:rPr>
                  <w:rFonts w:ascii="標楷體" w:eastAsia="標楷體" w:hAnsi="標楷體"/>
                  <w:color w:val="000000" w:themeColor="text1"/>
                </w:rPr>
                <w:delText>修改</w:delText>
              </w:r>
              <w:r w:rsidRPr="00EA3465" w:rsidDel="00D01BCC">
                <w:rPr>
                  <w:rFonts w:ascii="標楷體" w:eastAsia="標楷體" w:hAnsi="標楷體" w:hint="eastAsia"/>
                  <w:color w:val="000000" w:themeColor="text1"/>
                </w:rPr>
                <w:delText>」時,自動顯示原值,可以修改;</w:delText>
              </w:r>
            </w:del>
          </w:p>
          <w:p w14:paraId="5F80815E" w14:textId="2584D2B5" w:rsidR="00D01BCC" w:rsidDel="00D01BCC" w:rsidRDefault="00D01BCC" w:rsidP="00D01BCC">
            <w:pPr>
              <w:snapToGrid w:val="0"/>
              <w:ind w:left="238" w:hangingChars="99" w:hanging="238"/>
              <w:rPr>
                <w:del w:id="290" w:author="張金龍" w:date="2021-05-12T12:02:00Z"/>
                <w:rFonts w:ascii="標楷體" w:eastAsia="標楷體" w:hAnsi="標楷體"/>
                <w:color w:val="000000" w:themeColor="text1"/>
              </w:rPr>
            </w:pPr>
            <w:del w:id="291" w:author="張金龍" w:date="2021-05-12T12:02:00Z">
              <w:r w:rsidDel="00D01BCC">
                <w:rPr>
                  <w:rFonts w:ascii="標楷體" w:eastAsia="標楷體" w:hAnsi="標楷體" w:hint="eastAsia"/>
                  <w:color w:val="000000" w:themeColor="text1"/>
                </w:rPr>
                <w:delText>3.</w:delText>
              </w:r>
              <w:r w:rsidRPr="00EA3465" w:rsidDel="00D01BCC">
                <w:rPr>
                  <w:rFonts w:ascii="標楷體" w:eastAsia="標楷體" w:hAnsi="標楷體" w:hint="eastAsia"/>
                  <w:color w:val="000000" w:themeColor="text1"/>
                </w:rPr>
                <w:delText>其他功能,自動顯示原值,不可修改</w:delText>
              </w:r>
            </w:del>
          </w:p>
          <w:p w14:paraId="66C6F67C" w14:textId="27E71D5E" w:rsidR="00D01BCC" w:rsidDel="00D01BCC" w:rsidRDefault="00D01BCC" w:rsidP="00D01BCC">
            <w:pPr>
              <w:snapToGrid w:val="0"/>
              <w:ind w:left="238" w:hangingChars="99" w:hanging="238"/>
              <w:rPr>
                <w:del w:id="292" w:author="張金龍" w:date="2021-05-12T12:02:00Z"/>
                <w:rFonts w:ascii="標楷體" w:eastAsia="標楷體" w:hAnsi="標楷體"/>
                <w:color w:val="000000" w:themeColor="text1"/>
              </w:rPr>
            </w:pPr>
            <w:del w:id="293" w:author="張金龍" w:date="2021-05-12T12:02:00Z">
              <w:r w:rsidDel="00D01BCC">
                <w:rPr>
                  <w:rFonts w:ascii="標楷體" w:eastAsia="標楷體" w:hAnsi="標楷體" w:hint="eastAsia"/>
                  <w:color w:val="000000" w:themeColor="text1"/>
                </w:rPr>
                <w:delText>4.Tx</w:delText>
              </w:r>
              <w:r w:rsidDel="00D01BCC">
                <w:rPr>
                  <w:rFonts w:ascii="標楷體" w:eastAsia="標楷體" w:hAnsi="標楷體"/>
                  <w:color w:val="000000" w:themeColor="text1"/>
                </w:rPr>
                <w:delText>Telle</w:delText>
              </w:r>
              <w:r w:rsidRPr="000267BA" w:rsidDel="00D01BCC">
                <w:rPr>
                  <w:rFonts w:ascii="標楷體" w:eastAsia="標楷體" w:hAnsi="標楷體"/>
                  <w:color w:val="000000" w:themeColor="text1"/>
                </w:rPr>
                <w:delText>r.</w:delText>
              </w:r>
              <w:r w:rsidRPr="00A80DD6" w:rsidDel="00D01BCC">
                <w:rPr>
                  <w:rFonts w:ascii="標楷體" w:eastAsia="標楷體" w:hAnsi="標楷體"/>
                  <w:color w:val="000000" w:themeColor="text1"/>
                </w:rPr>
                <w:delText>AuthNo</w:delText>
              </w:r>
              <w:r w:rsidDel="00D01BCC">
                <w:rPr>
                  <w:rFonts w:ascii="標楷體" w:eastAsia="標楷體" w:hAnsi="標楷體" w:hint="eastAsia"/>
                  <w:color w:val="000000" w:themeColor="text1"/>
                </w:rPr>
                <w:delText>10</w:delText>
              </w:r>
            </w:del>
          </w:p>
        </w:tc>
      </w:tr>
    </w:tbl>
    <w:p w14:paraId="68E392B5" w14:textId="77777777" w:rsidR="00934FE7" w:rsidRDefault="00934FE7" w:rsidP="00934FE7">
      <w:pPr>
        <w:rPr>
          <w:rFonts w:ascii="標楷體" w:eastAsia="標楷體" w:hAnsi="標楷體"/>
        </w:rPr>
      </w:pPr>
    </w:p>
    <w:p w14:paraId="31471351" w14:textId="77777777" w:rsidR="007039AA" w:rsidRPr="00BE33A9" w:rsidRDefault="007039AA">
      <w:pPr>
        <w:widowControl/>
      </w:pPr>
    </w:p>
    <w:p w14:paraId="7D663362" w14:textId="77777777" w:rsidR="007039AA" w:rsidRDefault="007039AA">
      <w:pPr>
        <w:widowControl/>
      </w:pPr>
    </w:p>
    <w:p w14:paraId="27589EDD" w14:textId="5BD203DC" w:rsidR="007039AA" w:rsidRDefault="007039AA" w:rsidP="00D01BCC">
      <w:pPr>
        <w:pStyle w:val="a"/>
      </w:pPr>
      <w:r>
        <w:rPr>
          <w:rFonts w:hint="eastAsia"/>
          <w:lang w:eastAsia="zh-HK"/>
        </w:rPr>
        <w:t>選單</w:t>
      </w:r>
      <w:r>
        <w:rPr>
          <w:rFonts w:hint="eastAsia"/>
        </w:rPr>
        <w:t>1</w:t>
      </w:r>
      <w:r w:rsidR="00A80DD6">
        <w:rPr>
          <w:rFonts w:hint="eastAsia"/>
        </w:rPr>
        <w:t>/L6072</w:t>
      </w:r>
    </w:p>
    <w:p w14:paraId="1836C353" w14:textId="6B3FA1E1" w:rsidR="007039AA" w:rsidRPr="007039AA" w:rsidRDefault="007039AA" w:rsidP="007039AA">
      <w:r w:rsidRPr="007039AA">
        <w:rPr>
          <w:noProof/>
        </w:rPr>
        <w:drawing>
          <wp:inline distT="0" distB="0" distL="0" distR="0" wp14:anchorId="03322177" wp14:editId="7590AA00">
            <wp:extent cx="6479540" cy="1550035"/>
            <wp:effectExtent l="0" t="0" r="0" b="0"/>
            <wp:docPr id="159" name="圖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cstate="screen">
                      <a:extLst>
                        <a:ext uri="{28A0092B-C50C-407E-A947-70E740481C1C}">
                          <a14:useLocalDpi xmlns:a14="http://schemas.microsoft.com/office/drawing/2010/main"/>
                        </a:ext>
                      </a:extLst>
                    </a:blip>
                    <a:srcRect/>
                    <a:stretch/>
                  </pic:blipFill>
                  <pic:spPr bwMode="auto">
                    <a:xfrm>
                      <a:off x="0" y="0"/>
                      <a:ext cx="6479540" cy="1550035"/>
                    </a:xfrm>
                    <a:prstGeom prst="rect">
                      <a:avLst/>
                    </a:prstGeom>
                    <a:ln>
                      <a:noFill/>
                    </a:ln>
                    <a:extLst>
                      <a:ext uri="{53640926-AAD7-44D8-BBD7-CCE9431645EC}">
                        <a14:shadowObscured xmlns:a14="http://schemas.microsoft.com/office/drawing/2010/main"/>
                      </a:ext>
                    </a:extLst>
                  </pic:spPr>
                </pic:pic>
              </a:graphicData>
            </a:graphic>
          </wp:inline>
        </w:drawing>
      </w:r>
    </w:p>
    <w:p w14:paraId="02AD52C8" w14:textId="77777777" w:rsidR="007039AA" w:rsidRDefault="007039AA">
      <w:pPr>
        <w:widowControl/>
      </w:pPr>
    </w:p>
    <w:p w14:paraId="20B2375F" w14:textId="77777777" w:rsidR="007039AA" w:rsidRDefault="007039AA">
      <w:pPr>
        <w:widowControl/>
      </w:pPr>
    </w:p>
    <w:p w14:paraId="1C6A7AE1" w14:textId="0A96EC62" w:rsidR="007039AA" w:rsidRDefault="007039AA" w:rsidP="00D01BCC">
      <w:pPr>
        <w:pStyle w:val="a"/>
      </w:pPr>
      <w:r>
        <w:rPr>
          <w:rFonts w:hint="eastAsia"/>
          <w:lang w:eastAsia="zh-HK"/>
        </w:rPr>
        <w:t>選單</w:t>
      </w:r>
      <w:r>
        <w:rPr>
          <w:rFonts w:hint="eastAsia"/>
        </w:rPr>
        <w:t>2</w:t>
      </w:r>
      <w:r w:rsidR="00A80DD6">
        <w:rPr>
          <w:rFonts w:hint="eastAsia"/>
        </w:rPr>
        <w:t>/L6702</w:t>
      </w:r>
    </w:p>
    <w:p w14:paraId="0E2960B8" w14:textId="3AA5A7B6" w:rsidR="007039AA" w:rsidRDefault="00A4138A" w:rsidP="007039AA">
      <w:r>
        <w:rPr>
          <w:noProof/>
        </w:rPr>
        <w:lastRenderedPageBreak/>
        <mc:AlternateContent>
          <mc:Choice Requires="wps">
            <w:drawing>
              <wp:anchor distT="0" distB="0" distL="114300" distR="114300" simplePos="0" relativeHeight="251658752" behindDoc="0" locked="0" layoutInCell="1" allowOverlap="1" wp14:anchorId="001FCE8F" wp14:editId="49D6B5EA">
                <wp:simplePos x="0" y="0"/>
                <wp:positionH relativeFrom="column">
                  <wp:posOffset>-42154</wp:posOffset>
                </wp:positionH>
                <wp:positionV relativeFrom="paragraph">
                  <wp:posOffset>1890053</wp:posOffset>
                </wp:positionV>
                <wp:extent cx="1295400" cy="914400"/>
                <wp:effectExtent l="19050" t="19050" r="19050" b="19050"/>
                <wp:wrapNone/>
                <wp:docPr id="185" name="矩形 185"/>
                <wp:cNvGraphicFramePr/>
                <a:graphic xmlns:a="http://schemas.openxmlformats.org/drawingml/2006/main">
                  <a:graphicData uri="http://schemas.microsoft.com/office/word/2010/wordprocessingShape">
                    <wps:wsp>
                      <wps:cNvSpPr/>
                      <wps:spPr>
                        <a:xfrm>
                          <a:off x="0" y="0"/>
                          <a:ext cx="1295400" cy="914400"/>
                        </a:xfrm>
                        <a:prstGeom prst="rect">
                          <a:avLst/>
                        </a:prstGeom>
                        <a:noFill/>
                        <a:ln w="3810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F590247" id="矩形 185" o:spid="_x0000_s1026" style="position:absolute;margin-left:-3.3pt;margin-top:148.8pt;width:102pt;height:1in;z-index:251658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" filled="f" strokecolor="#c00000" strokeweight="3pt"/>
            </w:pict>
          </mc:Fallback>
        </mc:AlternateContent>
      </w:r>
      <w:r w:rsidR="007039AA" w:rsidRPr="007039AA">
        <w:rPr>
          <w:noProof/>
        </w:rPr>
        <w:drawing>
          <wp:inline distT="0" distB="0" distL="0" distR="0" wp14:anchorId="07CC8A87" wp14:editId="4D0DABD9">
            <wp:extent cx="6479540" cy="2724150"/>
            <wp:effectExtent l="0" t="0" r="0" b="0"/>
            <wp:docPr id="164" name="圖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479540" cy="2724150"/>
                    </a:xfrm>
                    <a:prstGeom prst="rect">
                      <a:avLst/>
                    </a:prstGeom>
                  </pic:spPr>
                </pic:pic>
              </a:graphicData>
            </a:graphic>
          </wp:inline>
        </w:drawing>
      </w:r>
    </w:p>
    <w:p w14:paraId="7F08E163" w14:textId="77777777" w:rsidR="007039AA" w:rsidRDefault="007039AA">
      <w:pPr>
        <w:widowControl/>
      </w:pPr>
    </w:p>
    <w:p w14:paraId="71BB40AC" w14:textId="77777777" w:rsidR="007039AA" w:rsidRDefault="007039AA">
      <w:pPr>
        <w:widowControl/>
      </w:pPr>
    </w:p>
    <w:p w14:paraId="7EBD0E17" w14:textId="105711B7" w:rsidR="007039AA" w:rsidRDefault="007039AA" w:rsidP="00D01BCC">
      <w:pPr>
        <w:pStyle w:val="a"/>
      </w:pPr>
      <w:r>
        <w:rPr>
          <w:rFonts w:hint="eastAsia"/>
          <w:lang w:eastAsia="zh-HK"/>
        </w:rPr>
        <w:t>選單</w:t>
      </w:r>
      <w:r>
        <w:rPr>
          <w:rFonts w:hint="eastAsia"/>
        </w:rPr>
        <w:t>3</w:t>
      </w:r>
      <w:r w:rsidR="00A80DD6">
        <w:rPr>
          <w:rFonts w:hint="eastAsia"/>
        </w:rPr>
        <w:t>/L6043</w:t>
      </w:r>
    </w:p>
    <w:p w14:paraId="5B759DAC" w14:textId="77777777" w:rsidR="007039AA" w:rsidRPr="007039AA" w:rsidRDefault="007039AA" w:rsidP="007039AA"/>
    <w:p w14:paraId="12B79770" w14:textId="4EC04A6C" w:rsidR="007039AA" w:rsidRDefault="007039AA">
      <w:pPr>
        <w:widowControl/>
      </w:pPr>
      <w:r w:rsidRPr="007039AA">
        <w:rPr>
          <w:noProof/>
        </w:rPr>
        <w:drawing>
          <wp:inline distT="0" distB="0" distL="0" distR="0" wp14:anchorId="41F3E754" wp14:editId="0481CDEA">
            <wp:extent cx="6479540" cy="1851025"/>
            <wp:effectExtent l="0" t="0" r="0" b="0"/>
            <wp:docPr id="167" name="圖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479540" cy="1851025"/>
                    </a:xfrm>
                    <a:prstGeom prst="rect">
                      <a:avLst/>
                    </a:prstGeom>
                  </pic:spPr>
                </pic:pic>
              </a:graphicData>
            </a:graphic>
          </wp:inline>
        </w:drawing>
      </w:r>
    </w:p>
    <w:p w14:paraId="0EC55782" w14:textId="77777777" w:rsidR="007039AA" w:rsidRDefault="007039AA">
      <w:pPr>
        <w:widowControl/>
      </w:pPr>
    </w:p>
    <w:p w14:paraId="229A8DA4" w14:textId="77777777" w:rsidR="007039AA" w:rsidRDefault="007039AA">
      <w:pPr>
        <w:widowControl/>
      </w:pPr>
    </w:p>
    <w:p w14:paraId="4FDBFDCE" w14:textId="77777777" w:rsidR="0021073C" w:rsidRDefault="0021073C">
      <w:pPr>
        <w:widowControl/>
        <w:rPr>
          <w:rFonts w:ascii="標楷體" w:eastAsia="標楷體" w:hAnsi="標楷體"/>
          <w:sz w:val="32"/>
        </w:rPr>
      </w:pPr>
      <w:r>
        <w:rPr>
          <w:rFonts w:ascii="標楷體" w:hAnsi="標楷體"/>
        </w:rPr>
        <w:br w:type="page"/>
      </w:r>
    </w:p>
    <w:p w14:paraId="36F0A388" w14:textId="6A07FF5A" w:rsidR="0009084E" w:rsidRDefault="0009084E" w:rsidP="00E65C3B">
      <w:pPr>
        <w:pStyle w:val="3"/>
        <w:numPr>
          <w:ilvl w:val="2"/>
          <w:numId w:val="1"/>
        </w:numPr>
        <w:rPr>
          <w:rFonts w:ascii="標楷體" w:hAnsi="標楷體"/>
        </w:rPr>
      </w:pPr>
      <w:r>
        <w:rPr>
          <w:rFonts w:ascii="標楷體" w:hAnsi="標楷體" w:hint="eastAsia"/>
          <w:szCs w:val="24"/>
        </w:rPr>
        <w:lastRenderedPageBreak/>
        <w:t>L</w:t>
      </w:r>
      <w:r>
        <w:rPr>
          <w:rFonts w:ascii="標楷體" w:hAnsi="標楷體"/>
          <w:szCs w:val="24"/>
        </w:rPr>
        <w:t>6042</w:t>
      </w:r>
      <w:r w:rsidRPr="00045810">
        <w:rPr>
          <w:rFonts w:ascii="標楷體" w:hAnsi="標楷體" w:hint="eastAsia"/>
        </w:rPr>
        <w:t>交易控制檔</w:t>
      </w:r>
      <w:r>
        <w:rPr>
          <w:rFonts w:ascii="標楷體" w:hAnsi="標楷體" w:hint="eastAsia"/>
        </w:rPr>
        <w:t>查詢</w:t>
      </w:r>
    </w:p>
    <w:p w14:paraId="2A7A141A" w14:textId="77777777" w:rsidR="0009084E" w:rsidRPr="00362205" w:rsidRDefault="0009084E" w:rsidP="00D01BCC">
      <w:pPr>
        <w:pStyle w:val="a"/>
      </w:pPr>
      <w:r w:rsidRPr="00362205">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09084E" w:rsidRPr="00362205" w14:paraId="2326118F" w14:textId="77777777" w:rsidTr="0009084E">
        <w:trPr>
          <w:trHeight w:val="277"/>
        </w:trPr>
        <w:tc>
          <w:tcPr>
            <w:tcW w:w="1548" w:type="dxa"/>
            <w:tcBorders>
              <w:top w:val="single" w:sz="8" w:space="0" w:color="000000"/>
              <w:bottom w:val="single" w:sz="8" w:space="0" w:color="000000"/>
              <w:right w:val="single" w:sz="8" w:space="0" w:color="000000"/>
            </w:tcBorders>
            <w:shd w:val="clear" w:color="auto" w:fill="F3F3F3"/>
          </w:tcPr>
          <w:p w14:paraId="2861F68C" w14:textId="77777777" w:rsidR="0009084E" w:rsidRPr="00362205" w:rsidRDefault="0009084E" w:rsidP="0009084E">
            <w:pPr>
              <w:rPr>
                <w:rFonts w:ascii="標楷體" w:eastAsia="標楷體" w:hAnsi="標楷體"/>
              </w:rPr>
            </w:pPr>
            <w:r w:rsidRPr="00362205">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101BE764" w14:textId="77777777" w:rsidR="0009084E" w:rsidRDefault="0009084E" w:rsidP="0009084E">
            <w:pPr>
              <w:rPr>
                <w:rFonts w:ascii="標楷體" w:eastAsia="標楷體" w:hAnsi="標楷體"/>
              </w:rPr>
            </w:pPr>
            <w:r>
              <w:rPr>
                <w:rFonts w:ascii="標楷體" w:eastAsia="標楷體" w:hAnsi="標楷體" w:hint="eastAsia"/>
              </w:rPr>
              <w:t>交易控制檔查詢</w:t>
            </w:r>
          </w:p>
          <w:p w14:paraId="0CEAB4C8" w14:textId="4D681057" w:rsidR="00C14FB7" w:rsidRPr="00362205" w:rsidRDefault="00C14FB7" w:rsidP="0009084E">
            <w:pPr>
              <w:rPr>
                <w:rFonts w:ascii="標楷體" w:eastAsia="標楷體" w:hAnsi="標楷體"/>
              </w:rPr>
            </w:pPr>
            <w:r>
              <w:rPr>
                <w:rFonts w:ascii="標楷體" w:eastAsia="標楷體" w:hAnsi="標楷體" w:hint="eastAsia"/>
              </w:rPr>
              <w:t>※資料庫:</w:t>
            </w:r>
            <w:r w:rsidRPr="0022279A">
              <w:rPr>
                <w:rFonts w:ascii="細明體" w:eastAsia="細明體" w:cs="細明體"/>
                <w:color w:val="000000"/>
                <w:kern w:val="0"/>
                <w:sz w:val="22"/>
                <w:szCs w:val="22"/>
              </w:rPr>
              <w:t>TxTranCode</w:t>
            </w:r>
          </w:p>
        </w:tc>
      </w:tr>
      <w:tr w:rsidR="0009084E" w:rsidRPr="00362205" w14:paraId="6536101D" w14:textId="77777777" w:rsidTr="0009084E">
        <w:trPr>
          <w:trHeight w:val="277"/>
        </w:trPr>
        <w:tc>
          <w:tcPr>
            <w:tcW w:w="1548" w:type="dxa"/>
            <w:tcBorders>
              <w:top w:val="single" w:sz="8" w:space="0" w:color="000000"/>
              <w:bottom w:val="single" w:sz="8" w:space="0" w:color="000000"/>
              <w:right w:val="single" w:sz="8" w:space="0" w:color="000000"/>
            </w:tcBorders>
            <w:shd w:val="clear" w:color="auto" w:fill="F3F3F3"/>
          </w:tcPr>
          <w:p w14:paraId="067C5792" w14:textId="77777777" w:rsidR="0009084E" w:rsidRPr="00362205" w:rsidRDefault="0009084E" w:rsidP="0009084E">
            <w:pPr>
              <w:rPr>
                <w:rFonts w:ascii="標楷體" w:eastAsia="標楷體" w:hAnsi="標楷體"/>
              </w:rPr>
            </w:pPr>
            <w:r w:rsidRPr="00362205">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6B382D7D" w14:textId="77777777" w:rsidR="0009084E" w:rsidRPr="00362205" w:rsidRDefault="0009084E" w:rsidP="0009084E">
            <w:pPr>
              <w:rPr>
                <w:rFonts w:ascii="標楷體" w:eastAsia="標楷體" w:hAnsi="標楷體"/>
              </w:rPr>
            </w:pPr>
          </w:p>
        </w:tc>
      </w:tr>
      <w:tr w:rsidR="0009084E" w:rsidRPr="00362205" w14:paraId="1220E865" w14:textId="77777777" w:rsidTr="0009084E">
        <w:trPr>
          <w:trHeight w:val="773"/>
        </w:trPr>
        <w:tc>
          <w:tcPr>
            <w:tcW w:w="1548" w:type="dxa"/>
            <w:tcBorders>
              <w:top w:val="single" w:sz="8" w:space="0" w:color="000000"/>
              <w:bottom w:val="single" w:sz="8" w:space="0" w:color="000000"/>
              <w:right w:val="single" w:sz="8" w:space="0" w:color="000000"/>
            </w:tcBorders>
            <w:shd w:val="clear" w:color="auto" w:fill="F3F3F3"/>
          </w:tcPr>
          <w:p w14:paraId="6615248A" w14:textId="77777777" w:rsidR="0009084E" w:rsidRPr="00362205" w:rsidRDefault="0009084E" w:rsidP="0009084E">
            <w:pPr>
              <w:rPr>
                <w:rFonts w:ascii="標楷體" w:eastAsia="標楷體" w:hAnsi="標楷體"/>
              </w:rPr>
            </w:pPr>
            <w:r w:rsidRPr="00362205">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5427B393" w14:textId="77777777" w:rsidR="0009084E" w:rsidRPr="00362205" w:rsidRDefault="0009084E" w:rsidP="0009084E">
            <w:pPr>
              <w:rPr>
                <w:rFonts w:ascii="標楷體" w:eastAsia="標楷體" w:hAnsi="標楷體"/>
              </w:rPr>
            </w:pPr>
          </w:p>
        </w:tc>
      </w:tr>
      <w:tr w:rsidR="0009084E" w:rsidRPr="00362205" w14:paraId="3FF4D538" w14:textId="77777777" w:rsidTr="0009084E">
        <w:trPr>
          <w:trHeight w:val="321"/>
        </w:trPr>
        <w:tc>
          <w:tcPr>
            <w:tcW w:w="1548" w:type="dxa"/>
            <w:tcBorders>
              <w:top w:val="single" w:sz="8" w:space="0" w:color="000000"/>
              <w:bottom w:val="single" w:sz="8" w:space="0" w:color="000000"/>
              <w:right w:val="single" w:sz="8" w:space="0" w:color="000000"/>
            </w:tcBorders>
            <w:shd w:val="clear" w:color="auto" w:fill="F3F3F3"/>
          </w:tcPr>
          <w:p w14:paraId="138023F1" w14:textId="77777777" w:rsidR="0009084E" w:rsidRPr="00362205" w:rsidRDefault="0009084E" w:rsidP="0009084E">
            <w:pPr>
              <w:rPr>
                <w:rFonts w:ascii="標楷體" w:eastAsia="標楷體" w:hAnsi="標楷體"/>
              </w:rPr>
            </w:pPr>
            <w:r w:rsidRPr="00362205">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35EF7F56" w14:textId="77777777" w:rsidR="0009084E" w:rsidRPr="00362205" w:rsidRDefault="0009084E" w:rsidP="0009084E">
            <w:pPr>
              <w:rPr>
                <w:rFonts w:ascii="標楷體" w:eastAsia="標楷體" w:hAnsi="標楷體"/>
              </w:rPr>
            </w:pPr>
          </w:p>
        </w:tc>
      </w:tr>
      <w:tr w:rsidR="0009084E" w:rsidRPr="00362205" w14:paraId="341B969C" w14:textId="77777777" w:rsidTr="0009084E">
        <w:trPr>
          <w:trHeight w:val="1311"/>
        </w:trPr>
        <w:tc>
          <w:tcPr>
            <w:tcW w:w="1548" w:type="dxa"/>
            <w:tcBorders>
              <w:top w:val="single" w:sz="8" w:space="0" w:color="000000"/>
              <w:bottom w:val="single" w:sz="8" w:space="0" w:color="000000"/>
              <w:right w:val="single" w:sz="8" w:space="0" w:color="000000"/>
            </w:tcBorders>
            <w:shd w:val="clear" w:color="auto" w:fill="F3F3F3"/>
          </w:tcPr>
          <w:p w14:paraId="2EA48A0E" w14:textId="77777777" w:rsidR="0009084E" w:rsidRPr="00362205" w:rsidRDefault="0009084E" w:rsidP="0009084E">
            <w:pPr>
              <w:rPr>
                <w:rFonts w:ascii="標楷體" w:eastAsia="標楷體" w:hAnsi="標楷體"/>
              </w:rPr>
            </w:pPr>
            <w:r w:rsidRPr="00362205">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79510436" w14:textId="77777777" w:rsidR="0009084E" w:rsidRPr="00362205" w:rsidRDefault="0009084E" w:rsidP="0009084E">
            <w:pPr>
              <w:rPr>
                <w:rFonts w:ascii="標楷體" w:eastAsia="標楷體" w:hAnsi="標楷體"/>
              </w:rPr>
            </w:pPr>
          </w:p>
        </w:tc>
      </w:tr>
      <w:tr w:rsidR="0009084E" w:rsidRPr="00362205" w14:paraId="3F3C8DCB" w14:textId="77777777" w:rsidTr="0009084E">
        <w:trPr>
          <w:trHeight w:val="278"/>
        </w:trPr>
        <w:tc>
          <w:tcPr>
            <w:tcW w:w="1548" w:type="dxa"/>
            <w:tcBorders>
              <w:top w:val="single" w:sz="8" w:space="0" w:color="000000"/>
              <w:bottom w:val="single" w:sz="8" w:space="0" w:color="000000"/>
              <w:right w:val="single" w:sz="8" w:space="0" w:color="000000"/>
            </w:tcBorders>
            <w:shd w:val="clear" w:color="auto" w:fill="F3F3F3"/>
          </w:tcPr>
          <w:p w14:paraId="216DB66A" w14:textId="77777777" w:rsidR="0009084E" w:rsidRPr="00362205" w:rsidRDefault="0009084E" w:rsidP="0009084E">
            <w:pPr>
              <w:rPr>
                <w:rFonts w:ascii="標楷體" w:eastAsia="標楷體" w:hAnsi="標楷體"/>
              </w:rPr>
            </w:pPr>
            <w:r w:rsidRPr="00362205">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08FBCEE3" w14:textId="77777777" w:rsidR="0009084E" w:rsidRPr="00362205" w:rsidRDefault="0009084E" w:rsidP="0009084E">
            <w:pPr>
              <w:rPr>
                <w:rFonts w:ascii="標楷體" w:eastAsia="標楷體" w:hAnsi="標楷體"/>
              </w:rPr>
            </w:pPr>
          </w:p>
        </w:tc>
      </w:tr>
      <w:tr w:rsidR="0009084E" w:rsidRPr="00362205" w14:paraId="244AA8E7" w14:textId="77777777" w:rsidTr="0009084E">
        <w:trPr>
          <w:trHeight w:val="358"/>
        </w:trPr>
        <w:tc>
          <w:tcPr>
            <w:tcW w:w="1548" w:type="dxa"/>
            <w:tcBorders>
              <w:top w:val="single" w:sz="8" w:space="0" w:color="000000"/>
              <w:bottom w:val="single" w:sz="8" w:space="0" w:color="000000"/>
              <w:right w:val="single" w:sz="8" w:space="0" w:color="000000"/>
            </w:tcBorders>
            <w:shd w:val="clear" w:color="auto" w:fill="F3F3F3"/>
          </w:tcPr>
          <w:p w14:paraId="1118687C" w14:textId="77777777" w:rsidR="0009084E" w:rsidRPr="00362205" w:rsidRDefault="0009084E" w:rsidP="0009084E">
            <w:pPr>
              <w:rPr>
                <w:rFonts w:ascii="標楷體" w:eastAsia="標楷體" w:hAnsi="標楷體"/>
              </w:rPr>
            </w:pPr>
            <w:r w:rsidRPr="00362205">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706D1850" w14:textId="77777777" w:rsidR="0009084E" w:rsidRPr="00362205" w:rsidRDefault="0009084E" w:rsidP="0009084E">
            <w:pPr>
              <w:rPr>
                <w:rFonts w:ascii="標楷體" w:eastAsia="標楷體" w:hAnsi="標楷體"/>
              </w:rPr>
            </w:pPr>
          </w:p>
        </w:tc>
      </w:tr>
      <w:tr w:rsidR="0009084E" w:rsidRPr="00362205" w14:paraId="3CA90841" w14:textId="77777777" w:rsidTr="0009084E">
        <w:trPr>
          <w:trHeight w:val="278"/>
        </w:trPr>
        <w:tc>
          <w:tcPr>
            <w:tcW w:w="1548" w:type="dxa"/>
            <w:tcBorders>
              <w:top w:val="single" w:sz="8" w:space="0" w:color="000000"/>
              <w:bottom w:val="single" w:sz="8" w:space="0" w:color="000000"/>
              <w:right w:val="single" w:sz="8" w:space="0" w:color="000000"/>
            </w:tcBorders>
            <w:shd w:val="clear" w:color="auto" w:fill="F3F3F3"/>
          </w:tcPr>
          <w:p w14:paraId="5F3E78DD" w14:textId="77777777" w:rsidR="0009084E" w:rsidRPr="00362205" w:rsidRDefault="0009084E" w:rsidP="0009084E">
            <w:pPr>
              <w:rPr>
                <w:rFonts w:ascii="標楷體" w:eastAsia="標楷體" w:hAnsi="標楷體"/>
              </w:rPr>
            </w:pPr>
            <w:r w:rsidRPr="00362205">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7AAF930B" w14:textId="77777777" w:rsidR="0009084E" w:rsidRPr="00362205" w:rsidRDefault="0009084E" w:rsidP="0009084E">
            <w:pPr>
              <w:rPr>
                <w:rFonts w:ascii="標楷體" w:eastAsia="標楷體" w:hAnsi="標楷體"/>
              </w:rPr>
            </w:pPr>
          </w:p>
        </w:tc>
      </w:tr>
    </w:tbl>
    <w:p w14:paraId="3BAE77CF" w14:textId="77777777" w:rsidR="0009084E" w:rsidRDefault="0009084E" w:rsidP="0009084E">
      <w:pPr>
        <w:ind w:left="1440"/>
      </w:pPr>
    </w:p>
    <w:p w14:paraId="2F372401" w14:textId="77777777" w:rsidR="0009084E" w:rsidRDefault="0009084E" w:rsidP="00D01BCC">
      <w:pPr>
        <w:pStyle w:val="a"/>
      </w:pPr>
      <w:r w:rsidRPr="00362205">
        <w:t>UI畫面</w:t>
      </w:r>
      <w:r>
        <w:rPr>
          <w:rFonts w:hint="eastAsia"/>
        </w:rPr>
        <w:t>:</w:t>
      </w:r>
    </w:p>
    <w:p w14:paraId="716D121A" w14:textId="77777777" w:rsidR="0009084E" w:rsidRPr="00B56858" w:rsidRDefault="0009084E" w:rsidP="0009084E">
      <w:pPr>
        <w:rPr>
          <w:rFonts w:ascii="標楷體" w:eastAsia="標楷體" w:hAnsi="標楷體"/>
        </w:rPr>
      </w:pPr>
      <w:r>
        <w:rPr>
          <w:rFonts w:ascii="標楷體" w:eastAsia="標楷體" w:hAnsi="標楷體" w:hint="eastAsia"/>
        </w:rPr>
        <w:t>輸入畫面:</w:t>
      </w:r>
    </w:p>
    <w:p w14:paraId="005C6430" w14:textId="49820E67" w:rsidR="0009084E" w:rsidRPr="00B56858" w:rsidRDefault="0009084E" w:rsidP="0009084E">
      <w:r w:rsidRPr="0009084E">
        <w:rPr>
          <w:noProof/>
        </w:rPr>
        <w:drawing>
          <wp:inline distT="0" distB="0" distL="0" distR="0" wp14:anchorId="1D6F584B" wp14:editId="48666457">
            <wp:extent cx="6479540" cy="955675"/>
            <wp:effectExtent l="0" t="0" r="0" b="0"/>
            <wp:docPr id="145" name="圖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479540" cy="955675"/>
                    </a:xfrm>
                    <a:prstGeom prst="rect">
                      <a:avLst/>
                    </a:prstGeom>
                  </pic:spPr>
                </pic:pic>
              </a:graphicData>
            </a:graphic>
          </wp:inline>
        </w:drawing>
      </w:r>
    </w:p>
    <w:p w14:paraId="737C38E9" w14:textId="77777777" w:rsidR="0009084E" w:rsidRDefault="0009084E" w:rsidP="0009084E"/>
    <w:p w14:paraId="7FA03AAD" w14:textId="77777777" w:rsidR="0009084E" w:rsidRPr="00362205" w:rsidRDefault="0009084E" w:rsidP="00D01BCC">
      <w:pPr>
        <w:pStyle w:val="a"/>
      </w:pPr>
      <w:r>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67"/>
        <w:gridCol w:w="1268"/>
        <w:gridCol w:w="899"/>
        <w:gridCol w:w="1096"/>
        <w:gridCol w:w="1174"/>
        <w:gridCol w:w="675"/>
        <w:gridCol w:w="696"/>
        <w:gridCol w:w="3529"/>
      </w:tblGrid>
      <w:tr w:rsidR="0009084E" w:rsidRPr="00362205" w14:paraId="66B28E25" w14:textId="77777777" w:rsidTr="0022279A">
        <w:trPr>
          <w:trHeight w:val="388"/>
          <w:jc w:val="center"/>
        </w:trPr>
        <w:tc>
          <w:tcPr>
            <w:tcW w:w="567" w:type="dxa"/>
            <w:vMerge w:val="restart"/>
          </w:tcPr>
          <w:p w14:paraId="40F80CFD" w14:textId="77777777" w:rsidR="0009084E" w:rsidRPr="00362205" w:rsidRDefault="0009084E" w:rsidP="0009084E">
            <w:pPr>
              <w:rPr>
                <w:rFonts w:ascii="標楷體" w:eastAsia="標楷體" w:hAnsi="標楷體"/>
              </w:rPr>
            </w:pPr>
            <w:r w:rsidRPr="00362205">
              <w:rPr>
                <w:rFonts w:ascii="標楷體" w:eastAsia="標楷體" w:hAnsi="標楷體"/>
              </w:rPr>
              <w:t>序號</w:t>
            </w:r>
          </w:p>
        </w:tc>
        <w:tc>
          <w:tcPr>
            <w:tcW w:w="1268" w:type="dxa"/>
            <w:vMerge w:val="restart"/>
          </w:tcPr>
          <w:p w14:paraId="07170F6B" w14:textId="77777777" w:rsidR="0009084E" w:rsidRPr="00362205" w:rsidRDefault="0009084E" w:rsidP="0009084E">
            <w:pPr>
              <w:rPr>
                <w:rFonts w:ascii="標楷體" w:eastAsia="標楷體" w:hAnsi="標楷體"/>
              </w:rPr>
            </w:pPr>
            <w:r w:rsidRPr="00362205">
              <w:rPr>
                <w:rFonts w:ascii="標楷體" w:eastAsia="標楷體" w:hAnsi="標楷體"/>
              </w:rPr>
              <w:t>欄位</w:t>
            </w:r>
          </w:p>
        </w:tc>
        <w:tc>
          <w:tcPr>
            <w:tcW w:w="4540" w:type="dxa"/>
            <w:gridSpan w:val="5"/>
          </w:tcPr>
          <w:p w14:paraId="1AB7369E" w14:textId="77777777" w:rsidR="0009084E" w:rsidRPr="00362205" w:rsidRDefault="0009084E" w:rsidP="0009084E">
            <w:pPr>
              <w:jc w:val="center"/>
              <w:rPr>
                <w:rFonts w:ascii="標楷體" w:eastAsia="標楷體" w:hAnsi="標楷體"/>
              </w:rPr>
            </w:pPr>
            <w:r w:rsidRPr="00362205">
              <w:rPr>
                <w:rFonts w:ascii="標楷體" w:eastAsia="標楷體" w:hAnsi="標楷體"/>
              </w:rPr>
              <w:t>說明</w:t>
            </w:r>
          </w:p>
        </w:tc>
        <w:tc>
          <w:tcPr>
            <w:tcW w:w="3529" w:type="dxa"/>
            <w:vMerge w:val="restart"/>
          </w:tcPr>
          <w:p w14:paraId="01B70E77" w14:textId="77777777" w:rsidR="0009084E" w:rsidRPr="00362205" w:rsidRDefault="0009084E" w:rsidP="0009084E">
            <w:pPr>
              <w:rPr>
                <w:rFonts w:ascii="標楷體" w:eastAsia="標楷體" w:hAnsi="標楷體"/>
              </w:rPr>
            </w:pPr>
            <w:r w:rsidRPr="00362205">
              <w:rPr>
                <w:rFonts w:ascii="標楷體" w:eastAsia="標楷體" w:hAnsi="標楷體"/>
              </w:rPr>
              <w:t>處理邏輯及注意事項</w:t>
            </w:r>
          </w:p>
        </w:tc>
      </w:tr>
      <w:tr w:rsidR="0009084E" w:rsidRPr="00362205" w14:paraId="1239E58A" w14:textId="77777777" w:rsidTr="0022279A">
        <w:trPr>
          <w:trHeight w:val="244"/>
          <w:jc w:val="center"/>
        </w:trPr>
        <w:tc>
          <w:tcPr>
            <w:tcW w:w="567" w:type="dxa"/>
            <w:vMerge/>
          </w:tcPr>
          <w:p w14:paraId="6B041402" w14:textId="77777777" w:rsidR="0009084E" w:rsidRPr="00362205" w:rsidRDefault="0009084E" w:rsidP="0009084E">
            <w:pPr>
              <w:rPr>
                <w:rFonts w:ascii="標楷體" w:eastAsia="標楷體" w:hAnsi="標楷體"/>
              </w:rPr>
            </w:pPr>
          </w:p>
        </w:tc>
        <w:tc>
          <w:tcPr>
            <w:tcW w:w="1268" w:type="dxa"/>
            <w:vMerge/>
          </w:tcPr>
          <w:p w14:paraId="16807728" w14:textId="77777777" w:rsidR="0009084E" w:rsidRPr="00362205" w:rsidRDefault="0009084E" w:rsidP="0009084E">
            <w:pPr>
              <w:rPr>
                <w:rFonts w:ascii="標楷體" w:eastAsia="標楷體" w:hAnsi="標楷體"/>
              </w:rPr>
            </w:pPr>
          </w:p>
        </w:tc>
        <w:tc>
          <w:tcPr>
            <w:tcW w:w="899" w:type="dxa"/>
          </w:tcPr>
          <w:p w14:paraId="5967F8B2" w14:textId="77777777" w:rsidR="0009084E" w:rsidRPr="00362205" w:rsidRDefault="0009084E" w:rsidP="0009084E">
            <w:pPr>
              <w:rPr>
                <w:rFonts w:ascii="標楷體" w:eastAsia="標楷體" w:hAnsi="標楷體"/>
              </w:rPr>
            </w:pPr>
            <w:r w:rsidRPr="004E09B8">
              <w:rPr>
                <w:rFonts w:ascii="標楷體" w:eastAsia="標楷體" w:hAnsi="標楷體" w:hint="eastAsia"/>
              </w:rPr>
              <w:t>資料型態長度</w:t>
            </w:r>
          </w:p>
        </w:tc>
        <w:tc>
          <w:tcPr>
            <w:tcW w:w="1096" w:type="dxa"/>
          </w:tcPr>
          <w:p w14:paraId="04BCA33A" w14:textId="77777777" w:rsidR="0009084E" w:rsidRPr="00362205" w:rsidRDefault="0009084E" w:rsidP="0009084E">
            <w:pPr>
              <w:rPr>
                <w:rFonts w:ascii="標楷體" w:eastAsia="標楷體" w:hAnsi="標楷體"/>
              </w:rPr>
            </w:pPr>
            <w:r w:rsidRPr="00362205">
              <w:rPr>
                <w:rFonts w:ascii="標楷體" w:eastAsia="標楷體" w:hAnsi="標楷體"/>
              </w:rPr>
              <w:t>預設值</w:t>
            </w:r>
          </w:p>
        </w:tc>
        <w:tc>
          <w:tcPr>
            <w:tcW w:w="1174" w:type="dxa"/>
          </w:tcPr>
          <w:p w14:paraId="53CEA463" w14:textId="77777777" w:rsidR="0009084E" w:rsidRPr="00362205" w:rsidRDefault="0009084E" w:rsidP="0009084E">
            <w:pPr>
              <w:rPr>
                <w:rFonts w:ascii="標楷體" w:eastAsia="標楷體" w:hAnsi="標楷體"/>
              </w:rPr>
            </w:pPr>
            <w:r w:rsidRPr="00362205">
              <w:rPr>
                <w:rFonts w:ascii="標楷體" w:eastAsia="標楷體" w:hAnsi="標楷體"/>
              </w:rPr>
              <w:t>選單內容</w:t>
            </w:r>
          </w:p>
        </w:tc>
        <w:tc>
          <w:tcPr>
            <w:tcW w:w="675" w:type="dxa"/>
          </w:tcPr>
          <w:p w14:paraId="39854C45" w14:textId="77777777" w:rsidR="0009084E" w:rsidRPr="00362205" w:rsidRDefault="0009084E" w:rsidP="0009084E">
            <w:pPr>
              <w:rPr>
                <w:rFonts w:ascii="標楷體" w:eastAsia="標楷體" w:hAnsi="標楷體"/>
              </w:rPr>
            </w:pPr>
            <w:r w:rsidRPr="00362205">
              <w:rPr>
                <w:rFonts w:ascii="標楷體" w:eastAsia="標楷體" w:hAnsi="標楷體"/>
              </w:rPr>
              <w:t>必填</w:t>
            </w:r>
          </w:p>
        </w:tc>
        <w:tc>
          <w:tcPr>
            <w:tcW w:w="696" w:type="dxa"/>
          </w:tcPr>
          <w:p w14:paraId="49CBD8E5" w14:textId="77777777" w:rsidR="0009084E" w:rsidRPr="00362205" w:rsidRDefault="0009084E" w:rsidP="0009084E">
            <w:pPr>
              <w:rPr>
                <w:rFonts w:ascii="標楷體" w:eastAsia="標楷體" w:hAnsi="標楷體"/>
              </w:rPr>
            </w:pPr>
            <w:r w:rsidRPr="00362205">
              <w:rPr>
                <w:rFonts w:ascii="標楷體" w:eastAsia="標楷體" w:hAnsi="標楷體"/>
              </w:rPr>
              <w:t>R/W</w:t>
            </w:r>
          </w:p>
        </w:tc>
        <w:tc>
          <w:tcPr>
            <w:tcW w:w="3529" w:type="dxa"/>
            <w:vMerge/>
          </w:tcPr>
          <w:p w14:paraId="2C4C9D43" w14:textId="77777777" w:rsidR="0009084E" w:rsidRPr="00362205" w:rsidRDefault="0009084E" w:rsidP="0009084E">
            <w:pPr>
              <w:rPr>
                <w:rFonts w:ascii="標楷體" w:eastAsia="標楷體" w:hAnsi="標楷體"/>
              </w:rPr>
            </w:pPr>
          </w:p>
        </w:tc>
      </w:tr>
      <w:tr w:rsidR="0009084E" w:rsidRPr="00362205" w14:paraId="0120FBA6" w14:textId="77777777" w:rsidTr="0022279A">
        <w:trPr>
          <w:trHeight w:val="244"/>
          <w:jc w:val="center"/>
        </w:trPr>
        <w:tc>
          <w:tcPr>
            <w:tcW w:w="567" w:type="dxa"/>
          </w:tcPr>
          <w:p w14:paraId="52279C93" w14:textId="77777777" w:rsidR="0009084E" w:rsidRPr="00362205" w:rsidRDefault="0009084E" w:rsidP="0009084E">
            <w:pPr>
              <w:rPr>
                <w:rFonts w:ascii="標楷體" w:eastAsia="標楷體" w:hAnsi="標楷體"/>
              </w:rPr>
            </w:pPr>
            <w:r w:rsidRPr="00362205">
              <w:rPr>
                <w:rFonts w:ascii="標楷體" w:eastAsia="標楷體" w:hAnsi="標楷體" w:hint="eastAsia"/>
              </w:rPr>
              <w:t>1.</w:t>
            </w:r>
          </w:p>
        </w:tc>
        <w:tc>
          <w:tcPr>
            <w:tcW w:w="1268" w:type="dxa"/>
          </w:tcPr>
          <w:p w14:paraId="54AE8B24" w14:textId="2B92356A" w:rsidR="0009084E" w:rsidRPr="00362205" w:rsidRDefault="0009084E" w:rsidP="0009084E">
            <w:pPr>
              <w:rPr>
                <w:rFonts w:ascii="標楷體" w:eastAsia="標楷體" w:hAnsi="標楷體"/>
              </w:rPr>
            </w:pPr>
            <w:r>
              <w:rPr>
                <w:rFonts w:ascii="標楷體" w:eastAsia="標楷體" w:hAnsi="標楷體" w:hint="eastAsia"/>
              </w:rPr>
              <w:t>交易代碼</w:t>
            </w:r>
          </w:p>
        </w:tc>
        <w:tc>
          <w:tcPr>
            <w:tcW w:w="899" w:type="dxa"/>
          </w:tcPr>
          <w:p w14:paraId="471CD8D1" w14:textId="61342770" w:rsidR="0009084E" w:rsidRPr="00362205" w:rsidRDefault="0009084E" w:rsidP="0009084E">
            <w:pPr>
              <w:rPr>
                <w:rFonts w:ascii="標楷體" w:eastAsia="標楷體" w:hAnsi="標楷體"/>
              </w:rPr>
            </w:pPr>
            <w:r>
              <w:rPr>
                <w:rFonts w:ascii="標楷體" w:eastAsia="標楷體" w:hAnsi="標楷體" w:hint="eastAsia"/>
              </w:rPr>
              <w:t>X</w:t>
            </w:r>
            <w:r>
              <w:rPr>
                <w:rFonts w:ascii="標楷體" w:eastAsia="標楷體" w:hAnsi="標楷體"/>
              </w:rPr>
              <w:t>(5)</w:t>
            </w:r>
          </w:p>
        </w:tc>
        <w:tc>
          <w:tcPr>
            <w:tcW w:w="1096" w:type="dxa"/>
          </w:tcPr>
          <w:p w14:paraId="38B6A39E" w14:textId="77777777" w:rsidR="0009084E" w:rsidRPr="00362205" w:rsidRDefault="0009084E" w:rsidP="0009084E">
            <w:pPr>
              <w:rPr>
                <w:rFonts w:ascii="標楷體" w:eastAsia="標楷體" w:hAnsi="標楷體"/>
              </w:rPr>
            </w:pPr>
          </w:p>
        </w:tc>
        <w:tc>
          <w:tcPr>
            <w:tcW w:w="1174" w:type="dxa"/>
          </w:tcPr>
          <w:p w14:paraId="51AFA822" w14:textId="77777777" w:rsidR="0009084E" w:rsidRPr="00362205" w:rsidRDefault="0009084E" w:rsidP="0009084E">
            <w:pPr>
              <w:rPr>
                <w:rFonts w:ascii="標楷體" w:eastAsia="標楷體" w:hAnsi="標楷體"/>
              </w:rPr>
            </w:pPr>
          </w:p>
        </w:tc>
        <w:tc>
          <w:tcPr>
            <w:tcW w:w="675" w:type="dxa"/>
          </w:tcPr>
          <w:p w14:paraId="5AD201FB" w14:textId="77777777" w:rsidR="0009084E" w:rsidRPr="00362205" w:rsidRDefault="0009084E" w:rsidP="0009084E">
            <w:pPr>
              <w:rPr>
                <w:rFonts w:ascii="標楷體" w:eastAsia="標楷體" w:hAnsi="標楷體"/>
              </w:rPr>
            </w:pPr>
          </w:p>
        </w:tc>
        <w:tc>
          <w:tcPr>
            <w:tcW w:w="696" w:type="dxa"/>
          </w:tcPr>
          <w:p w14:paraId="45A2EE06" w14:textId="77777777" w:rsidR="0009084E" w:rsidRPr="00362205" w:rsidRDefault="0009084E" w:rsidP="0009084E">
            <w:pPr>
              <w:rPr>
                <w:rFonts w:ascii="標楷體" w:eastAsia="標楷體" w:hAnsi="標楷體"/>
              </w:rPr>
            </w:pPr>
          </w:p>
        </w:tc>
        <w:tc>
          <w:tcPr>
            <w:tcW w:w="3529" w:type="dxa"/>
          </w:tcPr>
          <w:p w14:paraId="16922EFA" w14:textId="1FAF3713" w:rsidR="0009084E" w:rsidRPr="00362205" w:rsidRDefault="0009084E" w:rsidP="0009084E">
            <w:pPr>
              <w:rPr>
                <w:rFonts w:ascii="標楷體" w:eastAsia="標楷體" w:hAnsi="標楷體"/>
              </w:rPr>
            </w:pPr>
            <w:r>
              <w:rPr>
                <w:rFonts w:ascii="標楷體" w:eastAsia="標楷體" w:hAnsi="標楷體" w:hint="eastAsia"/>
              </w:rPr>
              <w:t>可不輸入,即查全部</w:t>
            </w:r>
          </w:p>
        </w:tc>
      </w:tr>
    </w:tbl>
    <w:p w14:paraId="6962C613" w14:textId="77777777" w:rsidR="0009084E" w:rsidRPr="00B56858" w:rsidRDefault="0009084E" w:rsidP="0009084E"/>
    <w:p w14:paraId="38EC8B2F" w14:textId="77777777" w:rsidR="0009084E" w:rsidRPr="0022279A" w:rsidRDefault="0009084E" w:rsidP="0022279A">
      <w:pPr>
        <w:ind w:left="1440"/>
      </w:pPr>
    </w:p>
    <w:p w14:paraId="5D10BE21" w14:textId="77777777" w:rsidR="0009084E" w:rsidRDefault="0009084E">
      <w:pPr>
        <w:widowControl/>
        <w:rPr>
          <w:rFonts w:ascii="標楷體" w:eastAsia="標楷體" w:hAnsi="標楷體"/>
          <w:sz w:val="32"/>
          <w:szCs w:val="20"/>
        </w:rPr>
      </w:pPr>
      <w:r>
        <w:rPr>
          <w:rFonts w:ascii="標楷體" w:hAnsi="標楷體"/>
        </w:rPr>
        <w:br w:type="page"/>
      </w:r>
    </w:p>
    <w:p w14:paraId="2B9E4184" w14:textId="4FE83A69" w:rsidR="00E65C3B" w:rsidRDefault="0009084E" w:rsidP="00E65C3B">
      <w:pPr>
        <w:pStyle w:val="3"/>
        <w:numPr>
          <w:ilvl w:val="2"/>
          <w:numId w:val="1"/>
        </w:numPr>
        <w:rPr>
          <w:rFonts w:ascii="標楷體" w:hAnsi="標楷體"/>
        </w:rPr>
      </w:pPr>
      <w:r w:rsidRPr="009C7BAD">
        <w:rPr>
          <w:rFonts w:ascii="標楷體" w:hAnsi="標楷體" w:hint="eastAsia"/>
          <w:szCs w:val="24"/>
        </w:rPr>
        <w:lastRenderedPageBreak/>
        <w:t>L</w:t>
      </w:r>
      <w:r w:rsidRPr="009C7BAD">
        <w:rPr>
          <w:rFonts w:ascii="標楷體" w:hAnsi="標楷體"/>
          <w:szCs w:val="24"/>
        </w:rPr>
        <w:t>6402</w:t>
      </w:r>
      <w:r w:rsidRPr="00045810">
        <w:rPr>
          <w:rFonts w:ascii="標楷體" w:hAnsi="標楷體" w:hint="eastAsia"/>
        </w:rPr>
        <w:t>交易控制檔維護</w:t>
      </w:r>
    </w:p>
    <w:p w14:paraId="48BE77CA" w14:textId="77777777" w:rsidR="00E65C3B" w:rsidRPr="00362205" w:rsidRDefault="00E65C3B" w:rsidP="00D01BCC">
      <w:pPr>
        <w:pStyle w:val="a"/>
      </w:pPr>
      <w:r w:rsidRPr="00362205">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E65C3B" w:rsidRPr="00362205" w14:paraId="5DA52E70" w14:textId="77777777" w:rsidTr="000C7737">
        <w:trPr>
          <w:trHeight w:val="277"/>
        </w:trPr>
        <w:tc>
          <w:tcPr>
            <w:tcW w:w="1548" w:type="dxa"/>
            <w:tcBorders>
              <w:top w:val="single" w:sz="8" w:space="0" w:color="000000"/>
              <w:bottom w:val="single" w:sz="8" w:space="0" w:color="000000"/>
              <w:right w:val="single" w:sz="8" w:space="0" w:color="000000"/>
            </w:tcBorders>
            <w:shd w:val="clear" w:color="auto" w:fill="F3F3F3"/>
          </w:tcPr>
          <w:p w14:paraId="4E0662FD" w14:textId="77777777" w:rsidR="00E65C3B" w:rsidRPr="00362205" w:rsidRDefault="00E65C3B" w:rsidP="000C7737">
            <w:pPr>
              <w:rPr>
                <w:rFonts w:ascii="標楷體" w:eastAsia="標楷體" w:hAnsi="標楷體"/>
              </w:rPr>
            </w:pPr>
            <w:r w:rsidRPr="00362205">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66105F3F" w14:textId="77777777" w:rsidR="00E65C3B" w:rsidRDefault="00E65C3B" w:rsidP="000C7737">
            <w:pPr>
              <w:ind w:left="240" w:hangingChars="100" w:hanging="240"/>
              <w:rPr>
                <w:rFonts w:ascii="標楷體" w:eastAsia="標楷體" w:hAnsi="標楷體"/>
              </w:rPr>
            </w:pPr>
            <w:r w:rsidRPr="00045810">
              <w:rPr>
                <w:rFonts w:ascii="標楷體" w:eastAsia="標楷體" w:hAnsi="標楷體" w:hint="eastAsia"/>
                <w:lang w:eastAsia="zh-HK"/>
              </w:rPr>
              <w:t>交易控制檔維護</w:t>
            </w:r>
          </w:p>
          <w:p w14:paraId="78EAEAF7" w14:textId="77777777" w:rsidR="00D267BF" w:rsidRDefault="00D267BF" w:rsidP="00D267BF">
            <w:pPr>
              <w:ind w:left="240" w:hangingChars="100" w:hanging="240"/>
              <w:rPr>
                <w:rFonts w:ascii="標楷體" w:eastAsia="標楷體" w:hAnsi="標楷體"/>
                <w:lang w:eastAsia="zh-HK"/>
              </w:rPr>
            </w:pPr>
            <w:r>
              <w:rPr>
                <w:rFonts w:ascii="標楷體" w:eastAsia="標楷體" w:hAnsi="標楷體" w:hint="eastAsia"/>
                <w:lang w:eastAsia="zh-HK"/>
              </w:rPr>
              <w:t>1.定義交易屬性、使用者權限、業務類別等相關設定。</w:t>
            </w:r>
          </w:p>
          <w:p w14:paraId="1D22DDD6" w14:textId="35E821A7" w:rsidR="00C14FB7" w:rsidRPr="00C14FB7" w:rsidRDefault="00C14FB7" w:rsidP="00D267BF">
            <w:pPr>
              <w:ind w:left="240" w:hangingChars="100" w:hanging="240"/>
              <w:rPr>
                <w:rFonts w:ascii="標楷體" w:eastAsia="標楷體" w:hAnsi="標楷體"/>
              </w:rPr>
            </w:pPr>
            <w:r>
              <w:rPr>
                <w:rFonts w:ascii="標楷體" w:eastAsia="標楷體" w:hAnsi="標楷體" w:hint="eastAsia"/>
              </w:rPr>
              <w:t>※資料庫:</w:t>
            </w:r>
            <w:r w:rsidRPr="000D1C5B">
              <w:rPr>
                <w:rFonts w:ascii="細明體" w:eastAsia="細明體" w:cs="細明體"/>
                <w:color w:val="000000"/>
                <w:kern w:val="0"/>
                <w:sz w:val="22"/>
                <w:szCs w:val="22"/>
              </w:rPr>
              <w:t>TxTranCode</w:t>
            </w:r>
          </w:p>
        </w:tc>
      </w:tr>
      <w:tr w:rsidR="00E65C3B" w:rsidRPr="00362205" w14:paraId="7FD8F9E1" w14:textId="77777777" w:rsidTr="000C7737">
        <w:trPr>
          <w:trHeight w:val="277"/>
        </w:trPr>
        <w:tc>
          <w:tcPr>
            <w:tcW w:w="1548" w:type="dxa"/>
            <w:tcBorders>
              <w:top w:val="single" w:sz="8" w:space="0" w:color="000000"/>
              <w:bottom w:val="single" w:sz="8" w:space="0" w:color="000000"/>
              <w:right w:val="single" w:sz="8" w:space="0" w:color="000000"/>
            </w:tcBorders>
            <w:shd w:val="clear" w:color="auto" w:fill="F3F3F3"/>
          </w:tcPr>
          <w:p w14:paraId="24F35468" w14:textId="77777777" w:rsidR="00E65C3B" w:rsidRPr="00362205" w:rsidRDefault="00E65C3B" w:rsidP="000C7737">
            <w:pPr>
              <w:rPr>
                <w:rFonts w:ascii="標楷體" w:eastAsia="標楷體" w:hAnsi="標楷體"/>
              </w:rPr>
            </w:pPr>
            <w:r w:rsidRPr="00362205">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25F9EBD4" w14:textId="77777777" w:rsidR="00E65C3B" w:rsidRPr="00362205" w:rsidRDefault="00E65C3B" w:rsidP="000C7737">
            <w:pPr>
              <w:rPr>
                <w:rFonts w:ascii="標楷體" w:eastAsia="標楷體" w:hAnsi="標楷體"/>
              </w:rPr>
            </w:pPr>
          </w:p>
        </w:tc>
      </w:tr>
      <w:tr w:rsidR="00E65C3B" w:rsidRPr="00362205" w14:paraId="2C748E01" w14:textId="77777777" w:rsidTr="000C7737">
        <w:trPr>
          <w:trHeight w:val="773"/>
        </w:trPr>
        <w:tc>
          <w:tcPr>
            <w:tcW w:w="1548" w:type="dxa"/>
            <w:tcBorders>
              <w:top w:val="single" w:sz="8" w:space="0" w:color="000000"/>
              <w:bottom w:val="single" w:sz="8" w:space="0" w:color="000000"/>
              <w:right w:val="single" w:sz="8" w:space="0" w:color="000000"/>
            </w:tcBorders>
            <w:shd w:val="clear" w:color="auto" w:fill="F3F3F3"/>
          </w:tcPr>
          <w:p w14:paraId="41F73316" w14:textId="77777777" w:rsidR="00E65C3B" w:rsidRPr="00362205" w:rsidRDefault="00E65C3B" w:rsidP="000C7737">
            <w:pPr>
              <w:rPr>
                <w:rFonts w:ascii="標楷體" w:eastAsia="標楷體" w:hAnsi="標楷體"/>
              </w:rPr>
            </w:pPr>
            <w:r w:rsidRPr="00362205">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436FA0B1" w14:textId="77777777" w:rsidR="00E65C3B" w:rsidRPr="00362205" w:rsidRDefault="00E65C3B" w:rsidP="000C7737">
            <w:pPr>
              <w:rPr>
                <w:rFonts w:ascii="標楷體" w:eastAsia="標楷體" w:hAnsi="標楷體"/>
              </w:rPr>
            </w:pPr>
          </w:p>
        </w:tc>
      </w:tr>
      <w:tr w:rsidR="00E65C3B" w:rsidRPr="00362205" w14:paraId="6861D1D0" w14:textId="77777777" w:rsidTr="000C7737">
        <w:trPr>
          <w:trHeight w:val="321"/>
        </w:trPr>
        <w:tc>
          <w:tcPr>
            <w:tcW w:w="1548" w:type="dxa"/>
            <w:tcBorders>
              <w:top w:val="single" w:sz="8" w:space="0" w:color="000000"/>
              <w:bottom w:val="single" w:sz="8" w:space="0" w:color="000000"/>
              <w:right w:val="single" w:sz="8" w:space="0" w:color="000000"/>
            </w:tcBorders>
            <w:shd w:val="clear" w:color="auto" w:fill="F3F3F3"/>
          </w:tcPr>
          <w:p w14:paraId="0E787ED4" w14:textId="77777777" w:rsidR="00E65C3B" w:rsidRPr="00362205" w:rsidRDefault="00E65C3B" w:rsidP="000C7737">
            <w:pPr>
              <w:rPr>
                <w:rFonts w:ascii="標楷體" w:eastAsia="標楷體" w:hAnsi="標楷體"/>
              </w:rPr>
            </w:pPr>
            <w:r w:rsidRPr="00362205">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3FA642EA" w14:textId="77777777" w:rsidR="00E65C3B" w:rsidRPr="00362205" w:rsidRDefault="00E65C3B" w:rsidP="000C7737">
            <w:pPr>
              <w:rPr>
                <w:rFonts w:ascii="標楷體" w:eastAsia="標楷體" w:hAnsi="標楷體"/>
              </w:rPr>
            </w:pPr>
          </w:p>
        </w:tc>
      </w:tr>
      <w:tr w:rsidR="00E65C3B" w:rsidRPr="00362205" w14:paraId="6003A856" w14:textId="77777777" w:rsidTr="000C7737">
        <w:trPr>
          <w:trHeight w:val="1311"/>
        </w:trPr>
        <w:tc>
          <w:tcPr>
            <w:tcW w:w="1548" w:type="dxa"/>
            <w:tcBorders>
              <w:top w:val="single" w:sz="8" w:space="0" w:color="000000"/>
              <w:bottom w:val="single" w:sz="8" w:space="0" w:color="000000"/>
              <w:right w:val="single" w:sz="8" w:space="0" w:color="000000"/>
            </w:tcBorders>
            <w:shd w:val="clear" w:color="auto" w:fill="F3F3F3"/>
          </w:tcPr>
          <w:p w14:paraId="0BBB0B5B" w14:textId="77777777" w:rsidR="00E65C3B" w:rsidRPr="00362205" w:rsidRDefault="00E65C3B" w:rsidP="000C7737">
            <w:pPr>
              <w:rPr>
                <w:rFonts w:ascii="標楷體" w:eastAsia="標楷體" w:hAnsi="標楷體"/>
              </w:rPr>
            </w:pPr>
            <w:r w:rsidRPr="00362205">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21AF6007" w14:textId="77777777" w:rsidR="00E65C3B" w:rsidRPr="00362205" w:rsidRDefault="00E65C3B" w:rsidP="000C7737">
            <w:pPr>
              <w:rPr>
                <w:rFonts w:ascii="標楷體" w:eastAsia="標楷體" w:hAnsi="標楷體"/>
              </w:rPr>
            </w:pPr>
          </w:p>
        </w:tc>
      </w:tr>
      <w:tr w:rsidR="00E65C3B" w:rsidRPr="00362205" w14:paraId="19790A35" w14:textId="77777777" w:rsidTr="000C7737">
        <w:trPr>
          <w:trHeight w:val="278"/>
        </w:trPr>
        <w:tc>
          <w:tcPr>
            <w:tcW w:w="1548" w:type="dxa"/>
            <w:tcBorders>
              <w:top w:val="single" w:sz="8" w:space="0" w:color="000000"/>
              <w:bottom w:val="single" w:sz="8" w:space="0" w:color="000000"/>
              <w:right w:val="single" w:sz="8" w:space="0" w:color="000000"/>
            </w:tcBorders>
            <w:shd w:val="clear" w:color="auto" w:fill="F3F3F3"/>
          </w:tcPr>
          <w:p w14:paraId="075DC323" w14:textId="77777777" w:rsidR="00E65C3B" w:rsidRPr="00362205" w:rsidRDefault="00E65C3B" w:rsidP="000C7737">
            <w:pPr>
              <w:rPr>
                <w:rFonts w:ascii="標楷體" w:eastAsia="標楷體" w:hAnsi="標楷體"/>
              </w:rPr>
            </w:pPr>
            <w:r w:rsidRPr="00362205">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3313CBAA" w14:textId="77777777" w:rsidR="00E65C3B" w:rsidRPr="00362205" w:rsidRDefault="00E65C3B" w:rsidP="000C7737">
            <w:pPr>
              <w:rPr>
                <w:rFonts w:ascii="標楷體" w:eastAsia="標楷體" w:hAnsi="標楷體"/>
              </w:rPr>
            </w:pPr>
          </w:p>
        </w:tc>
      </w:tr>
      <w:tr w:rsidR="00E65C3B" w:rsidRPr="00362205" w14:paraId="7ACA09E0" w14:textId="77777777" w:rsidTr="000C7737">
        <w:trPr>
          <w:trHeight w:val="358"/>
        </w:trPr>
        <w:tc>
          <w:tcPr>
            <w:tcW w:w="1548" w:type="dxa"/>
            <w:tcBorders>
              <w:top w:val="single" w:sz="8" w:space="0" w:color="000000"/>
              <w:bottom w:val="single" w:sz="8" w:space="0" w:color="000000"/>
              <w:right w:val="single" w:sz="8" w:space="0" w:color="000000"/>
            </w:tcBorders>
            <w:shd w:val="clear" w:color="auto" w:fill="F3F3F3"/>
          </w:tcPr>
          <w:p w14:paraId="538957BD" w14:textId="77777777" w:rsidR="00E65C3B" w:rsidRPr="00362205" w:rsidRDefault="00E65C3B" w:rsidP="000C7737">
            <w:pPr>
              <w:rPr>
                <w:rFonts w:ascii="標楷體" w:eastAsia="標楷體" w:hAnsi="標楷體"/>
              </w:rPr>
            </w:pPr>
            <w:r w:rsidRPr="00362205">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56F7C83F" w14:textId="77777777" w:rsidR="00E65C3B" w:rsidRPr="00362205" w:rsidRDefault="00E65C3B" w:rsidP="000C7737">
            <w:pPr>
              <w:rPr>
                <w:rFonts w:ascii="標楷體" w:eastAsia="標楷體" w:hAnsi="標楷體"/>
              </w:rPr>
            </w:pPr>
          </w:p>
        </w:tc>
      </w:tr>
      <w:tr w:rsidR="00E65C3B" w:rsidRPr="00362205" w14:paraId="442DF7C2" w14:textId="77777777" w:rsidTr="000C7737">
        <w:trPr>
          <w:trHeight w:val="278"/>
        </w:trPr>
        <w:tc>
          <w:tcPr>
            <w:tcW w:w="1548" w:type="dxa"/>
            <w:tcBorders>
              <w:top w:val="single" w:sz="8" w:space="0" w:color="000000"/>
              <w:bottom w:val="single" w:sz="8" w:space="0" w:color="000000"/>
              <w:right w:val="single" w:sz="8" w:space="0" w:color="000000"/>
            </w:tcBorders>
            <w:shd w:val="clear" w:color="auto" w:fill="F3F3F3"/>
          </w:tcPr>
          <w:p w14:paraId="33E9D348" w14:textId="77777777" w:rsidR="00E65C3B" w:rsidRPr="00362205" w:rsidRDefault="00E65C3B" w:rsidP="000C7737">
            <w:pPr>
              <w:rPr>
                <w:rFonts w:ascii="標楷體" w:eastAsia="標楷體" w:hAnsi="標楷體"/>
              </w:rPr>
            </w:pPr>
            <w:r w:rsidRPr="00362205">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2C5B4334" w14:textId="77777777" w:rsidR="00E65C3B" w:rsidRPr="00362205" w:rsidRDefault="00E65C3B" w:rsidP="000C7737">
            <w:pPr>
              <w:rPr>
                <w:rFonts w:ascii="標楷體" w:eastAsia="標楷體" w:hAnsi="標楷體"/>
              </w:rPr>
            </w:pPr>
          </w:p>
        </w:tc>
      </w:tr>
    </w:tbl>
    <w:p w14:paraId="3286AD76" w14:textId="77777777" w:rsidR="00E65C3B" w:rsidRPr="00362205" w:rsidRDefault="00E65C3B" w:rsidP="00E65C3B">
      <w:pPr>
        <w:rPr>
          <w:rFonts w:ascii="標楷體" w:eastAsia="標楷體" w:hAnsi="標楷體"/>
        </w:rPr>
      </w:pPr>
    </w:p>
    <w:p w14:paraId="73B9557D" w14:textId="77777777" w:rsidR="00E65C3B" w:rsidRPr="00362205" w:rsidRDefault="00E65C3B" w:rsidP="00E65C3B">
      <w:pPr>
        <w:rPr>
          <w:rFonts w:ascii="標楷體" w:eastAsia="標楷體" w:hAnsi="標楷體"/>
        </w:rPr>
      </w:pPr>
    </w:p>
    <w:p w14:paraId="2811A382" w14:textId="77777777" w:rsidR="00E65C3B" w:rsidRPr="00362205" w:rsidRDefault="00E65C3B" w:rsidP="00E65C3B">
      <w:pPr>
        <w:rPr>
          <w:rFonts w:ascii="標楷體" w:eastAsia="標楷體" w:hAnsi="標楷體"/>
        </w:rPr>
      </w:pPr>
    </w:p>
    <w:p w14:paraId="47BA78E2" w14:textId="77777777" w:rsidR="00E65C3B" w:rsidRPr="00362205" w:rsidRDefault="00E65C3B" w:rsidP="00E65C3B">
      <w:pPr>
        <w:rPr>
          <w:rFonts w:ascii="標楷體" w:eastAsia="標楷體" w:hAnsi="標楷體"/>
        </w:rPr>
      </w:pPr>
    </w:p>
    <w:p w14:paraId="57BC5AF4" w14:textId="77777777" w:rsidR="00E65C3B" w:rsidRPr="00362205" w:rsidRDefault="00E65C3B" w:rsidP="00E65C3B">
      <w:pPr>
        <w:rPr>
          <w:rFonts w:ascii="標楷體" w:eastAsia="標楷體" w:hAnsi="標楷體"/>
        </w:rPr>
      </w:pPr>
    </w:p>
    <w:p w14:paraId="6FFA2F36" w14:textId="77777777" w:rsidR="00E65C3B" w:rsidRPr="00362205" w:rsidRDefault="00E65C3B" w:rsidP="00E65C3B">
      <w:pPr>
        <w:rPr>
          <w:rFonts w:ascii="標楷體" w:eastAsia="標楷體" w:hAnsi="標楷體"/>
        </w:rPr>
      </w:pPr>
    </w:p>
    <w:p w14:paraId="6BF20C06" w14:textId="77777777" w:rsidR="00E65C3B" w:rsidRPr="00362205" w:rsidRDefault="00E65C3B" w:rsidP="00E65C3B">
      <w:pPr>
        <w:rPr>
          <w:rFonts w:ascii="標楷體" w:eastAsia="標楷體" w:hAnsi="標楷體"/>
        </w:rPr>
      </w:pPr>
    </w:p>
    <w:p w14:paraId="3FC4211D" w14:textId="77777777" w:rsidR="00E65C3B" w:rsidRPr="00362205" w:rsidRDefault="00E65C3B" w:rsidP="00E65C3B">
      <w:pPr>
        <w:rPr>
          <w:rFonts w:ascii="標楷體" w:eastAsia="標楷體" w:hAnsi="標楷體"/>
        </w:rPr>
      </w:pPr>
      <w:r w:rsidRPr="00362205">
        <w:rPr>
          <w:rFonts w:ascii="標楷體" w:eastAsia="標楷體" w:hAnsi="標楷體"/>
        </w:rPr>
        <w:br w:type="page"/>
      </w:r>
    </w:p>
    <w:p w14:paraId="623734C4" w14:textId="77777777" w:rsidR="00E65C3B" w:rsidRPr="00362205" w:rsidRDefault="00E65C3B" w:rsidP="00D01BCC">
      <w:pPr>
        <w:pStyle w:val="a"/>
      </w:pPr>
      <w:r w:rsidRPr="00362205">
        <w:lastRenderedPageBreak/>
        <w:t>UI畫面</w:t>
      </w:r>
    </w:p>
    <w:p w14:paraId="7AF03E3B" w14:textId="77777777" w:rsidR="00E65C3B" w:rsidRPr="00362205" w:rsidRDefault="00E65C3B" w:rsidP="00E65C3B">
      <w:pPr>
        <w:pStyle w:val="42"/>
        <w:spacing w:after="72"/>
        <w:ind w:left="1133"/>
        <w:rPr>
          <w:rFonts w:ascii="標楷體" w:hAnsi="標楷體"/>
        </w:rPr>
      </w:pPr>
      <w:r w:rsidRPr="00362205">
        <w:rPr>
          <w:rFonts w:ascii="標楷體" w:hAnsi="標楷體" w:hint="eastAsia"/>
        </w:rPr>
        <w:t>輸入畫面：</w:t>
      </w:r>
    </w:p>
    <w:p w14:paraId="6D906760" w14:textId="6099FB7A" w:rsidR="00E65C3B" w:rsidRPr="00362205" w:rsidRDefault="006F3437" w:rsidP="00D01BCC">
      <w:pPr>
        <w:pStyle w:val="a"/>
      </w:pPr>
      <w:r w:rsidRPr="006F3437">
        <w:rPr>
          <w:noProof/>
        </w:rPr>
        <w:drawing>
          <wp:inline distT="0" distB="0" distL="0" distR="0" wp14:anchorId="7903E1DE" wp14:editId="7D6B0B75">
            <wp:extent cx="6479540" cy="2654300"/>
            <wp:effectExtent l="0" t="0" r="0" b="0"/>
            <wp:docPr id="165" name="圖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479540" cy="2654300"/>
                    </a:xfrm>
                    <a:prstGeom prst="rect">
                      <a:avLst/>
                    </a:prstGeom>
                  </pic:spPr>
                </pic:pic>
              </a:graphicData>
            </a:graphic>
          </wp:inline>
        </w:drawing>
      </w:r>
    </w:p>
    <w:p w14:paraId="57DAB726" w14:textId="77777777" w:rsidR="00E65C3B" w:rsidRPr="00362205" w:rsidRDefault="000C7737" w:rsidP="00D01BCC">
      <w:pPr>
        <w:pStyle w:val="a"/>
      </w:pPr>
      <w:r>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7"/>
        <w:gridCol w:w="1661"/>
        <w:gridCol w:w="1296"/>
        <w:gridCol w:w="1073"/>
        <w:gridCol w:w="1148"/>
        <w:gridCol w:w="668"/>
        <w:gridCol w:w="691"/>
        <w:gridCol w:w="3426"/>
      </w:tblGrid>
      <w:tr w:rsidR="00C63FA9" w:rsidRPr="00145256" w14:paraId="04404B86" w14:textId="77777777" w:rsidTr="006F3437">
        <w:trPr>
          <w:trHeight w:val="388"/>
          <w:jc w:val="center"/>
        </w:trPr>
        <w:tc>
          <w:tcPr>
            <w:tcW w:w="457" w:type="dxa"/>
            <w:vMerge w:val="restart"/>
          </w:tcPr>
          <w:p w14:paraId="7CB10E95" w14:textId="77777777" w:rsidR="00C63FA9" w:rsidRPr="00145256" w:rsidRDefault="00C63FA9" w:rsidP="000C7737">
            <w:pPr>
              <w:rPr>
                <w:rFonts w:ascii="標楷體" w:eastAsia="標楷體" w:hAnsi="標楷體"/>
              </w:rPr>
            </w:pPr>
            <w:r w:rsidRPr="00145256">
              <w:rPr>
                <w:rFonts w:ascii="標楷體" w:eastAsia="標楷體" w:hAnsi="標楷體"/>
              </w:rPr>
              <w:t>序號</w:t>
            </w:r>
          </w:p>
        </w:tc>
        <w:tc>
          <w:tcPr>
            <w:tcW w:w="1661" w:type="dxa"/>
            <w:vMerge w:val="restart"/>
          </w:tcPr>
          <w:p w14:paraId="2F896BE8" w14:textId="77777777" w:rsidR="00C63FA9" w:rsidRPr="00145256" w:rsidRDefault="00C63FA9" w:rsidP="000C7737">
            <w:pPr>
              <w:rPr>
                <w:rFonts w:ascii="標楷體" w:eastAsia="標楷體" w:hAnsi="標楷體"/>
              </w:rPr>
            </w:pPr>
            <w:r w:rsidRPr="00145256">
              <w:rPr>
                <w:rFonts w:ascii="標楷體" w:eastAsia="標楷體" w:hAnsi="標楷體"/>
              </w:rPr>
              <w:t>欄位</w:t>
            </w:r>
          </w:p>
        </w:tc>
        <w:tc>
          <w:tcPr>
            <w:tcW w:w="4876" w:type="dxa"/>
            <w:gridSpan w:val="5"/>
          </w:tcPr>
          <w:p w14:paraId="45FD6DD6" w14:textId="77777777" w:rsidR="00C63FA9" w:rsidRPr="00145256" w:rsidRDefault="00C63FA9" w:rsidP="00C63FA9">
            <w:pPr>
              <w:jc w:val="center"/>
              <w:rPr>
                <w:rFonts w:ascii="標楷體" w:eastAsia="標楷體" w:hAnsi="標楷體"/>
              </w:rPr>
            </w:pPr>
            <w:r w:rsidRPr="00145256">
              <w:rPr>
                <w:rFonts w:ascii="標楷體" w:eastAsia="標楷體" w:hAnsi="標楷體"/>
              </w:rPr>
              <w:t>說明</w:t>
            </w:r>
          </w:p>
        </w:tc>
        <w:tc>
          <w:tcPr>
            <w:tcW w:w="3426" w:type="dxa"/>
            <w:vMerge w:val="restart"/>
          </w:tcPr>
          <w:p w14:paraId="266B7A51" w14:textId="77777777" w:rsidR="00C63FA9" w:rsidRPr="00145256" w:rsidRDefault="00C63FA9" w:rsidP="000C7737">
            <w:pPr>
              <w:rPr>
                <w:rFonts w:ascii="標楷體" w:eastAsia="標楷體" w:hAnsi="標楷體"/>
              </w:rPr>
            </w:pPr>
            <w:r w:rsidRPr="00145256">
              <w:rPr>
                <w:rFonts w:ascii="標楷體" w:eastAsia="標楷體" w:hAnsi="標楷體"/>
              </w:rPr>
              <w:t>處理邏輯及注意事項</w:t>
            </w:r>
          </w:p>
        </w:tc>
      </w:tr>
      <w:tr w:rsidR="00C63FA9" w:rsidRPr="00145256" w14:paraId="6E93791B" w14:textId="77777777" w:rsidTr="006F3437">
        <w:trPr>
          <w:trHeight w:val="244"/>
          <w:jc w:val="center"/>
        </w:trPr>
        <w:tc>
          <w:tcPr>
            <w:tcW w:w="457" w:type="dxa"/>
            <w:vMerge/>
          </w:tcPr>
          <w:p w14:paraId="319DFBD8" w14:textId="77777777" w:rsidR="00C63FA9" w:rsidRPr="00145256" w:rsidRDefault="00C63FA9" w:rsidP="000C7737">
            <w:pPr>
              <w:rPr>
                <w:rFonts w:ascii="標楷體" w:eastAsia="標楷體" w:hAnsi="標楷體"/>
              </w:rPr>
            </w:pPr>
          </w:p>
        </w:tc>
        <w:tc>
          <w:tcPr>
            <w:tcW w:w="1661" w:type="dxa"/>
            <w:vMerge/>
          </w:tcPr>
          <w:p w14:paraId="14D34EBC" w14:textId="77777777" w:rsidR="00C63FA9" w:rsidRPr="00145256" w:rsidRDefault="00C63FA9" w:rsidP="000C7737">
            <w:pPr>
              <w:rPr>
                <w:rFonts w:ascii="標楷體" w:eastAsia="標楷體" w:hAnsi="標楷體"/>
              </w:rPr>
            </w:pPr>
          </w:p>
        </w:tc>
        <w:tc>
          <w:tcPr>
            <w:tcW w:w="1296" w:type="dxa"/>
          </w:tcPr>
          <w:p w14:paraId="09803DCB" w14:textId="77777777" w:rsidR="00C63FA9" w:rsidRPr="00145256" w:rsidRDefault="00C63FA9" w:rsidP="000C7737">
            <w:pPr>
              <w:rPr>
                <w:rFonts w:ascii="標楷體" w:eastAsia="標楷體" w:hAnsi="標楷體"/>
              </w:rPr>
            </w:pPr>
            <w:r w:rsidRPr="00145256">
              <w:rPr>
                <w:rFonts w:ascii="標楷體" w:eastAsia="標楷體" w:hAnsi="標楷體" w:hint="eastAsia"/>
              </w:rPr>
              <w:t>資料型態長度</w:t>
            </w:r>
          </w:p>
        </w:tc>
        <w:tc>
          <w:tcPr>
            <w:tcW w:w="1073" w:type="dxa"/>
          </w:tcPr>
          <w:p w14:paraId="17CF50C4" w14:textId="77777777" w:rsidR="00C63FA9" w:rsidRPr="00145256" w:rsidRDefault="00C63FA9" w:rsidP="000C7737">
            <w:pPr>
              <w:rPr>
                <w:rFonts w:ascii="標楷體" w:eastAsia="標楷體" w:hAnsi="標楷體"/>
              </w:rPr>
            </w:pPr>
            <w:r w:rsidRPr="00145256">
              <w:rPr>
                <w:rFonts w:ascii="標楷體" w:eastAsia="標楷體" w:hAnsi="標楷體"/>
              </w:rPr>
              <w:t>預設值</w:t>
            </w:r>
          </w:p>
        </w:tc>
        <w:tc>
          <w:tcPr>
            <w:tcW w:w="1148" w:type="dxa"/>
          </w:tcPr>
          <w:p w14:paraId="075A35A4" w14:textId="77777777" w:rsidR="00C63FA9" w:rsidRPr="00145256" w:rsidRDefault="00C63FA9" w:rsidP="000C7737">
            <w:pPr>
              <w:rPr>
                <w:rFonts w:ascii="標楷體" w:eastAsia="標楷體" w:hAnsi="標楷體"/>
              </w:rPr>
            </w:pPr>
            <w:r w:rsidRPr="00145256">
              <w:rPr>
                <w:rFonts w:ascii="標楷體" w:eastAsia="標楷體" w:hAnsi="標楷體"/>
              </w:rPr>
              <w:t>選單內容</w:t>
            </w:r>
          </w:p>
        </w:tc>
        <w:tc>
          <w:tcPr>
            <w:tcW w:w="668" w:type="dxa"/>
          </w:tcPr>
          <w:p w14:paraId="2AC87E2A" w14:textId="77777777" w:rsidR="00C63FA9" w:rsidRPr="00145256" w:rsidRDefault="00C63FA9" w:rsidP="000C7737">
            <w:pPr>
              <w:rPr>
                <w:rFonts w:ascii="標楷體" w:eastAsia="標楷體" w:hAnsi="標楷體"/>
              </w:rPr>
            </w:pPr>
            <w:r w:rsidRPr="00145256">
              <w:rPr>
                <w:rFonts w:ascii="標楷體" w:eastAsia="標楷體" w:hAnsi="標楷體"/>
              </w:rPr>
              <w:t>必填</w:t>
            </w:r>
          </w:p>
        </w:tc>
        <w:tc>
          <w:tcPr>
            <w:tcW w:w="691" w:type="dxa"/>
          </w:tcPr>
          <w:p w14:paraId="689CE3D4" w14:textId="77777777" w:rsidR="00C63FA9" w:rsidRPr="00145256" w:rsidRDefault="00C63FA9" w:rsidP="000C7737">
            <w:pPr>
              <w:rPr>
                <w:rFonts w:ascii="標楷體" w:eastAsia="標楷體" w:hAnsi="標楷體"/>
              </w:rPr>
            </w:pPr>
            <w:r w:rsidRPr="00145256">
              <w:rPr>
                <w:rFonts w:ascii="標楷體" w:eastAsia="標楷體" w:hAnsi="標楷體"/>
              </w:rPr>
              <w:t>R/W</w:t>
            </w:r>
          </w:p>
        </w:tc>
        <w:tc>
          <w:tcPr>
            <w:tcW w:w="3426" w:type="dxa"/>
            <w:vMerge/>
          </w:tcPr>
          <w:p w14:paraId="65DD1C4C" w14:textId="77777777" w:rsidR="00C63FA9" w:rsidRPr="00145256" w:rsidRDefault="00C63FA9" w:rsidP="000C7737">
            <w:pPr>
              <w:rPr>
                <w:rFonts w:ascii="標楷體" w:eastAsia="標楷體" w:hAnsi="標楷體"/>
              </w:rPr>
            </w:pPr>
          </w:p>
        </w:tc>
      </w:tr>
      <w:tr w:rsidR="00C63FA9" w:rsidRPr="00145256" w14:paraId="0838149A" w14:textId="77777777" w:rsidTr="006F3437">
        <w:trPr>
          <w:trHeight w:val="244"/>
          <w:jc w:val="center"/>
        </w:trPr>
        <w:tc>
          <w:tcPr>
            <w:tcW w:w="457" w:type="dxa"/>
          </w:tcPr>
          <w:p w14:paraId="2A99F76C" w14:textId="77777777" w:rsidR="00C63FA9" w:rsidRPr="00145256" w:rsidRDefault="00C63FA9" w:rsidP="000C7737">
            <w:pPr>
              <w:rPr>
                <w:rFonts w:ascii="標楷體" w:eastAsia="標楷體" w:hAnsi="標楷體"/>
              </w:rPr>
            </w:pPr>
            <w:r w:rsidRPr="00145256">
              <w:rPr>
                <w:rFonts w:ascii="標楷體" w:eastAsia="標楷體" w:hAnsi="標楷體" w:hint="eastAsia"/>
              </w:rPr>
              <w:t>1.</w:t>
            </w:r>
          </w:p>
        </w:tc>
        <w:tc>
          <w:tcPr>
            <w:tcW w:w="1661" w:type="dxa"/>
          </w:tcPr>
          <w:p w14:paraId="6FB5B263" w14:textId="77777777" w:rsidR="00C63FA9" w:rsidRPr="00145256" w:rsidRDefault="00C63FA9" w:rsidP="000C7737">
            <w:pPr>
              <w:rPr>
                <w:rFonts w:ascii="標楷體" w:eastAsia="標楷體" w:hAnsi="標楷體"/>
              </w:rPr>
            </w:pPr>
            <w:r w:rsidRPr="00145256">
              <w:rPr>
                <w:rFonts w:ascii="標楷體" w:eastAsia="標楷體" w:hAnsi="標楷體" w:hint="eastAsia"/>
              </w:rPr>
              <w:t>功能選項</w:t>
            </w:r>
          </w:p>
        </w:tc>
        <w:tc>
          <w:tcPr>
            <w:tcW w:w="1296" w:type="dxa"/>
          </w:tcPr>
          <w:p w14:paraId="28897D19" w14:textId="77777777" w:rsidR="00C63FA9" w:rsidRPr="00145256" w:rsidRDefault="00C63FA9" w:rsidP="00145256">
            <w:pPr>
              <w:rPr>
                <w:rFonts w:ascii="標楷體" w:eastAsia="標楷體" w:hAnsi="標楷體"/>
              </w:rPr>
            </w:pPr>
            <w:r w:rsidRPr="00145256">
              <w:rPr>
                <w:rFonts w:ascii="標楷體" w:eastAsia="標楷體" w:hAnsi="標楷體"/>
              </w:rPr>
              <w:t>X</w:t>
            </w:r>
            <w:r w:rsidR="000C40D5">
              <w:rPr>
                <w:rFonts w:ascii="標楷體" w:eastAsia="標楷體" w:hAnsi="標楷體" w:hint="eastAsia"/>
              </w:rPr>
              <w:t>(</w:t>
            </w:r>
            <w:r w:rsidR="000C40D5">
              <w:rPr>
                <w:rFonts w:ascii="標楷體" w:eastAsia="標楷體" w:hAnsi="標楷體"/>
              </w:rPr>
              <w:t>01</w:t>
            </w:r>
            <w:r w:rsidR="000C40D5">
              <w:rPr>
                <w:rFonts w:ascii="標楷體" w:eastAsia="標楷體" w:hAnsi="標楷體" w:hint="eastAsia"/>
              </w:rPr>
              <w:t>)</w:t>
            </w:r>
            <w:r w:rsidRPr="00145256">
              <w:rPr>
                <w:rFonts w:ascii="標楷體" w:eastAsia="標楷體" w:hAnsi="標楷體"/>
              </w:rPr>
              <w:t xml:space="preserve">                               </w:t>
            </w:r>
          </w:p>
        </w:tc>
        <w:tc>
          <w:tcPr>
            <w:tcW w:w="1073" w:type="dxa"/>
          </w:tcPr>
          <w:p w14:paraId="3D90E8BF" w14:textId="77777777" w:rsidR="00C63FA9" w:rsidRPr="00145256" w:rsidRDefault="00C63FA9" w:rsidP="000C7737">
            <w:pPr>
              <w:rPr>
                <w:rFonts w:ascii="標楷體" w:eastAsia="標楷體" w:hAnsi="標楷體"/>
              </w:rPr>
            </w:pPr>
          </w:p>
        </w:tc>
        <w:tc>
          <w:tcPr>
            <w:tcW w:w="1148" w:type="dxa"/>
          </w:tcPr>
          <w:p w14:paraId="7B3DB7DB" w14:textId="77777777" w:rsidR="00C63FA9" w:rsidRPr="00145256" w:rsidRDefault="00145256" w:rsidP="000C7737">
            <w:pPr>
              <w:rPr>
                <w:rFonts w:ascii="標楷體" w:eastAsia="標楷體" w:hAnsi="標楷體"/>
              </w:rPr>
            </w:pPr>
            <w:r w:rsidRPr="00B117DD">
              <w:rPr>
                <w:rFonts w:ascii="標楷體" w:eastAsia="標楷體" w:hAnsi="標楷體" w:hint="eastAsia"/>
              </w:rPr>
              <w:t>下拉式選單</w:t>
            </w:r>
          </w:p>
        </w:tc>
        <w:tc>
          <w:tcPr>
            <w:tcW w:w="668" w:type="dxa"/>
          </w:tcPr>
          <w:p w14:paraId="09C34FE9" w14:textId="53F276AD" w:rsidR="00C63FA9" w:rsidRPr="00145256" w:rsidRDefault="00C63FA9" w:rsidP="000C7737">
            <w:pPr>
              <w:rPr>
                <w:rFonts w:ascii="標楷體" w:eastAsia="標楷體" w:hAnsi="標楷體"/>
              </w:rPr>
            </w:pPr>
          </w:p>
        </w:tc>
        <w:tc>
          <w:tcPr>
            <w:tcW w:w="691" w:type="dxa"/>
          </w:tcPr>
          <w:p w14:paraId="24DD6128" w14:textId="77777777" w:rsidR="00C63FA9" w:rsidRPr="00145256" w:rsidRDefault="00C63FA9" w:rsidP="000C7737">
            <w:pPr>
              <w:rPr>
                <w:rFonts w:ascii="標楷體" w:eastAsia="標楷體" w:hAnsi="標楷體"/>
              </w:rPr>
            </w:pPr>
          </w:p>
        </w:tc>
        <w:tc>
          <w:tcPr>
            <w:tcW w:w="3426" w:type="dxa"/>
          </w:tcPr>
          <w:p w14:paraId="7C7AA5D0" w14:textId="09A9780F" w:rsidR="00C63FA9" w:rsidRPr="00145256" w:rsidRDefault="006F3437" w:rsidP="000C7737">
            <w:pPr>
              <w:rPr>
                <w:rFonts w:ascii="標楷體" w:eastAsia="標楷體" w:hAnsi="標楷體"/>
              </w:rPr>
            </w:pPr>
            <w:r>
              <w:rPr>
                <w:rFonts w:ascii="標楷體" w:eastAsia="標楷體" w:hAnsi="標楷體" w:hint="eastAsia"/>
              </w:rPr>
              <w:t>自動顯示</w:t>
            </w:r>
          </w:p>
        </w:tc>
      </w:tr>
      <w:tr w:rsidR="00C63FA9" w:rsidRPr="00145256" w14:paraId="6574CC5B" w14:textId="77777777" w:rsidTr="006F3437">
        <w:trPr>
          <w:trHeight w:val="291"/>
          <w:jc w:val="center"/>
        </w:trPr>
        <w:tc>
          <w:tcPr>
            <w:tcW w:w="457" w:type="dxa"/>
          </w:tcPr>
          <w:p w14:paraId="6A7B0B1E" w14:textId="77777777" w:rsidR="00C63FA9" w:rsidRPr="00145256" w:rsidRDefault="00C63FA9" w:rsidP="000C7737">
            <w:pPr>
              <w:rPr>
                <w:rFonts w:ascii="標楷體" w:eastAsia="標楷體" w:hAnsi="標楷體"/>
              </w:rPr>
            </w:pPr>
            <w:r w:rsidRPr="00145256">
              <w:rPr>
                <w:rFonts w:ascii="標楷體" w:eastAsia="標楷體" w:hAnsi="標楷體" w:hint="eastAsia"/>
              </w:rPr>
              <w:t>2</w:t>
            </w:r>
          </w:p>
        </w:tc>
        <w:tc>
          <w:tcPr>
            <w:tcW w:w="1661" w:type="dxa"/>
          </w:tcPr>
          <w:p w14:paraId="0D66806D" w14:textId="77777777" w:rsidR="00C63FA9" w:rsidRPr="00145256" w:rsidRDefault="00C63FA9" w:rsidP="000C7737">
            <w:pPr>
              <w:rPr>
                <w:rFonts w:ascii="標楷體" w:eastAsia="標楷體" w:hAnsi="標楷體"/>
              </w:rPr>
            </w:pPr>
            <w:r w:rsidRPr="00145256">
              <w:rPr>
                <w:rFonts w:ascii="標楷體" w:eastAsia="標楷體" w:hAnsi="標楷體" w:hint="eastAsia"/>
              </w:rPr>
              <w:t>交易代碼</w:t>
            </w:r>
          </w:p>
        </w:tc>
        <w:tc>
          <w:tcPr>
            <w:tcW w:w="1296" w:type="dxa"/>
          </w:tcPr>
          <w:p w14:paraId="3059991C" w14:textId="77777777" w:rsidR="00C63FA9" w:rsidRPr="00145256" w:rsidRDefault="000C40D5" w:rsidP="00145256">
            <w:pPr>
              <w:rPr>
                <w:rFonts w:ascii="標楷體" w:eastAsia="標楷體" w:hAnsi="標楷體"/>
              </w:rPr>
            </w:pPr>
            <w:r>
              <w:rPr>
                <w:rFonts w:ascii="標楷體" w:eastAsia="標楷體" w:hAnsi="標楷體"/>
              </w:rPr>
              <w:t>X(05)</w:t>
            </w:r>
            <w:r w:rsidR="00C63FA9" w:rsidRPr="00145256">
              <w:rPr>
                <w:rFonts w:ascii="標楷體" w:eastAsia="標楷體" w:hAnsi="標楷體"/>
              </w:rPr>
              <w:t xml:space="preserve">                           </w:t>
            </w:r>
          </w:p>
        </w:tc>
        <w:tc>
          <w:tcPr>
            <w:tcW w:w="1073" w:type="dxa"/>
          </w:tcPr>
          <w:p w14:paraId="785393E5" w14:textId="77777777" w:rsidR="00C63FA9" w:rsidRPr="00145256" w:rsidRDefault="00C63FA9" w:rsidP="000C7737">
            <w:pPr>
              <w:rPr>
                <w:rFonts w:ascii="標楷體" w:eastAsia="標楷體" w:hAnsi="標楷體"/>
              </w:rPr>
            </w:pPr>
          </w:p>
        </w:tc>
        <w:tc>
          <w:tcPr>
            <w:tcW w:w="1148" w:type="dxa"/>
          </w:tcPr>
          <w:p w14:paraId="395DB865" w14:textId="77777777" w:rsidR="00C63FA9" w:rsidRPr="00145256" w:rsidRDefault="00C63FA9" w:rsidP="000C7737">
            <w:pPr>
              <w:rPr>
                <w:rFonts w:ascii="標楷體" w:eastAsia="標楷體" w:hAnsi="標楷體"/>
              </w:rPr>
            </w:pPr>
          </w:p>
        </w:tc>
        <w:tc>
          <w:tcPr>
            <w:tcW w:w="668" w:type="dxa"/>
          </w:tcPr>
          <w:p w14:paraId="5B77CC70" w14:textId="77777777" w:rsidR="00C63FA9" w:rsidRPr="00145256" w:rsidRDefault="00C63FA9" w:rsidP="000C7737">
            <w:pPr>
              <w:rPr>
                <w:rFonts w:ascii="標楷體" w:eastAsia="標楷體" w:hAnsi="標楷體"/>
              </w:rPr>
            </w:pPr>
            <w:r w:rsidRPr="00145256">
              <w:rPr>
                <w:rFonts w:ascii="標楷體" w:eastAsia="標楷體" w:hAnsi="標楷體" w:hint="eastAsia"/>
              </w:rPr>
              <w:t>V</w:t>
            </w:r>
          </w:p>
        </w:tc>
        <w:tc>
          <w:tcPr>
            <w:tcW w:w="691" w:type="dxa"/>
          </w:tcPr>
          <w:p w14:paraId="1DEAC50C" w14:textId="77777777" w:rsidR="00C63FA9" w:rsidRPr="00145256" w:rsidRDefault="00C63FA9" w:rsidP="000C7737">
            <w:pPr>
              <w:rPr>
                <w:rFonts w:ascii="標楷體" w:eastAsia="標楷體" w:hAnsi="標楷體"/>
              </w:rPr>
            </w:pPr>
          </w:p>
        </w:tc>
        <w:tc>
          <w:tcPr>
            <w:tcW w:w="3426" w:type="dxa"/>
          </w:tcPr>
          <w:p w14:paraId="52962776" w14:textId="77777777" w:rsidR="00C63FA9" w:rsidRPr="00145256" w:rsidRDefault="00C63FA9" w:rsidP="000C7737">
            <w:pPr>
              <w:rPr>
                <w:rFonts w:ascii="標楷體" w:eastAsia="標楷體" w:hAnsi="標楷體"/>
              </w:rPr>
            </w:pPr>
            <w:r w:rsidRPr="00145256">
              <w:rPr>
                <w:rFonts w:ascii="標楷體" w:eastAsia="標楷體" w:hAnsi="標楷體" w:hint="eastAsia"/>
              </w:rPr>
              <w:t>新增、修改時必須輸入,其他自動顯示不必輸入</w:t>
            </w:r>
          </w:p>
        </w:tc>
      </w:tr>
      <w:tr w:rsidR="00C63FA9" w:rsidRPr="00145256" w14:paraId="2E349760" w14:textId="77777777" w:rsidTr="006F3437">
        <w:trPr>
          <w:trHeight w:val="291"/>
          <w:jc w:val="center"/>
        </w:trPr>
        <w:tc>
          <w:tcPr>
            <w:tcW w:w="457" w:type="dxa"/>
          </w:tcPr>
          <w:p w14:paraId="4CD0ADE1" w14:textId="77777777" w:rsidR="00C63FA9" w:rsidRPr="00145256" w:rsidRDefault="00C63FA9" w:rsidP="000C7737">
            <w:pPr>
              <w:rPr>
                <w:rFonts w:ascii="標楷體" w:eastAsia="標楷體" w:hAnsi="標楷體"/>
              </w:rPr>
            </w:pPr>
            <w:r w:rsidRPr="00145256">
              <w:rPr>
                <w:rFonts w:ascii="標楷體" w:eastAsia="標楷體" w:hAnsi="標楷體"/>
              </w:rPr>
              <w:t>3</w:t>
            </w:r>
          </w:p>
        </w:tc>
        <w:tc>
          <w:tcPr>
            <w:tcW w:w="1661" w:type="dxa"/>
          </w:tcPr>
          <w:p w14:paraId="7CAB5D03" w14:textId="77777777" w:rsidR="00C63FA9" w:rsidRPr="00145256" w:rsidRDefault="00C63FA9" w:rsidP="000C7737">
            <w:pPr>
              <w:rPr>
                <w:rFonts w:ascii="標楷體" w:eastAsia="標楷體" w:hAnsi="標楷體"/>
              </w:rPr>
            </w:pPr>
            <w:r w:rsidRPr="00145256">
              <w:rPr>
                <w:rFonts w:ascii="標楷體" w:eastAsia="標楷體" w:hAnsi="標楷體" w:hint="eastAsia"/>
              </w:rPr>
              <w:t>交易名稱</w:t>
            </w:r>
          </w:p>
        </w:tc>
        <w:tc>
          <w:tcPr>
            <w:tcW w:w="1296" w:type="dxa"/>
          </w:tcPr>
          <w:p w14:paraId="551C38D8" w14:textId="77777777" w:rsidR="00C63FA9" w:rsidRPr="00145256" w:rsidRDefault="00C63FA9" w:rsidP="00145256">
            <w:pPr>
              <w:rPr>
                <w:rFonts w:ascii="標楷體" w:eastAsia="標楷體" w:hAnsi="標楷體"/>
              </w:rPr>
            </w:pPr>
            <w:r w:rsidRPr="00145256">
              <w:rPr>
                <w:rFonts w:ascii="標楷體" w:eastAsia="標楷體" w:hAnsi="標楷體"/>
              </w:rPr>
              <w:t>X(</w:t>
            </w:r>
            <w:r w:rsidR="000C40D5">
              <w:rPr>
                <w:rFonts w:ascii="標楷體" w:eastAsia="標楷體" w:hAnsi="標楷體"/>
              </w:rPr>
              <w:t>40</w:t>
            </w:r>
            <w:r w:rsidRPr="00145256">
              <w:rPr>
                <w:rFonts w:ascii="標楷體" w:eastAsia="標楷體" w:hAnsi="標楷體"/>
              </w:rPr>
              <w:t>)</w:t>
            </w:r>
          </w:p>
        </w:tc>
        <w:tc>
          <w:tcPr>
            <w:tcW w:w="1073" w:type="dxa"/>
          </w:tcPr>
          <w:p w14:paraId="36BDA0F1" w14:textId="77777777" w:rsidR="00C63FA9" w:rsidRPr="00145256" w:rsidRDefault="00C63FA9" w:rsidP="000C7737">
            <w:pPr>
              <w:rPr>
                <w:rFonts w:ascii="標楷體" w:eastAsia="標楷體" w:hAnsi="標楷體"/>
                <w:lang w:eastAsia="zh-HK"/>
              </w:rPr>
            </w:pPr>
          </w:p>
        </w:tc>
        <w:tc>
          <w:tcPr>
            <w:tcW w:w="1148" w:type="dxa"/>
          </w:tcPr>
          <w:p w14:paraId="23D41BAA" w14:textId="77777777" w:rsidR="00C63FA9" w:rsidRPr="00145256" w:rsidRDefault="00C63FA9" w:rsidP="000C7737">
            <w:pPr>
              <w:rPr>
                <w:rFonts w:ascii="標楷體" w:eastAsia="標楷體" w:hAnsi="標楷體"/>
              </w:rPr>
            </w:pPr>
          </w:p>
        </w:tc>
        <w:tc>
          <w:tcPr>
            <w:tcW w:w="668" w:type="dxa"/>
          </w:tcPr>
          <w:p w14:paraId="1B3601A2" w14:textId="77777777" w:rsidR="00C63FA9" w:rsidRPr="00145256" w:rsidRDefault="00C63FA9" w:rsidP="000C7737">
            <w:pPr>
              <w:rPr>
                <w:rFonts w:ascii="標楷體" w:eastAsia="標楷體" w:hAnsi="標楷體"/>
              </w:rPr>
            </w:pPr>
            <w:r w:rsidRPr="00145256">
              <w:rPr>
                <w:rFonts w:ascii="標楷體" w:eastAsia="標楷體" w:hAnsi="標楷體" w:hint="eastAsia"/>
              </w:rPr>
              <w:t>V</w:t>
            </w:r>
          </w:p>
        </w:tc>
        <w:tc>
          <w:tcPr>
            <w:tcW w:w="691" w:type="dxa"/>
          </w:tcPr>
          <w:p w14:paraId="01E95229" w14:textId="77777777" w:rsidR="00C63FA9" w:rsidRPr="00145256" w:rsidRDefault="00C63FA9" w:rsidP="000C7737">
            <w:pPr>
              <w:rPr>
                <w:rFonts w:ascii="標楷體" w:eastAsia="標楷體" w:hAnsi="標楷體"/>
              </w:rPr>
            </w:pPr>
          </w:p>
        </w:tc>
        <w:tc>
          <w:tcPr>
            <w:tcW w:w="3426" w:type="dxa"/>
          </w:tcPr>
          <w:p w14:paraId="6F01AC1C" w14:textId="77777777" w:rsidR="00C63FA9" w:rsidRPr="00145256" w:rsidRDefault="00C63FA9" w:rsidP="000C7737">
            <w:pPr>
              <w:rPr>
                <w:rFonts w:ascii="標楷體" w:eastAsia="標楷體" w:hAnsi="標楷體"/>
              </w:rPr>
            </w:pPr>
            <w:r w:rsidRPr="00145256">
              <w:rPr>
                <w:rFonts w:ascii="標楷體" w:eastAsia="標楷體" w:hAnsi="標楷體" w:hint="eastAsia"/>
              </w:rPr>
              <w:t>新增、修改時必須輸入,其他自動顯示不必輸入</w:t>
            </w:r>
          </w:p>
        </w:tc>
      </w:tr>
      <w:tr w:rsidR="00C63FA9" w:rsidRPr="00145256" w14:paraId="7AAEBD54" w14:textId="77777777" w:rsidTr="006F3437">
        <w:trPr>
          <w:trHeight w:val="291"/>
          <w:jc w:val="center"/>
        </w:trPr>
        <w:tc>
          <w:tcPr>
            <w:tcW w:w="457" w:type="dxa"/>
          </w:tcPr>
          <w:p w14:paraId="32A00954" w14:textId="77777777" w:rsidR="00C63FA9" w:rsidRPr="00145256" w:rsidRDefault="00C63FA9" w:rsidP="000C7737">
            <w:pPr>
              <w:rPr>
                <w:rFonts w:ascii="標楷體" w:eastAsia="標楷體" w:hAnsi="標楷體"/>
              </w:rPr>
            </w:pPr>
            <w:r w:rsidRPr="00145256">
              <w:rPr>
                <w:rFonts w:ascii="標楷體" w:eastAsia="標楷體" w:hAnsi="標楷體"/>
              </w:rPr>
              <w:t>4</w:t>
            </w:r>
          </w:p>
        </w:tc>
        <w:tc>
          <w:tcPr>
            <w:tcW w:w="1661" w:type="dxa"/>
          </w:tcPr>
          <w:p w14:paraId="4092B1FC" w14:textId="77777777" w:rsidR="00C63FA9" w:rsidRPr="00145256" w:rsidRDefault="00C63FA9" w:rsidP="000C7737">
            <w:pPr>
              <w:rPr>
                <w:rFonts w:ascii="標楷體" w:eastAsia="標楷體" w:hAnsi="標楷體"/>
              </w:rPr>
            </w:pPr>
            <w:r w:rsidRPr="00145256">
              <w:rPr>
                <w:rFonts w:ascii="標楷體" w:eastAsia="標楷體" w:hAnsi="標楷體" w:hint="eastAsia"/>
              </w:rPr>
              <w:t>交易說明</w:t>
            </w:r>
          </w:p>
        </w:tc>
        <w:tc>
          <w:tcPr>
            <w:tcW w:w="1296" w:type="dxa"/>
          </w:tcPr>
          <w:p w14:paraId="56C2DB8D" w14:textId="77777777" w:rsidR="00C63FA9" w:rsidRPr="00145256" w:rsidRDefault="00C63FA9" w:rsidP="00145256">
            <w:pPr>
              <w:rPr>
                <w:rFonts w:ascii="標楷體" w:eastAsia="標楷體" w:hAnsi="標楷體"/>
              </w:rPr>
            </w:pPr>
            <w:r w:rsidRPr="00145256">
              <w:rPr>
                <w:rFonts w:ascii="標楷體" w:eastAsia="標楷體" w:hAnsi="標楷體"/>
              </w:rPr>
              <w:t>X(</w:t>
            </w:r>
            <w:r w:rsidR="000C40D5">
              <w:rPr>
                <w:rFonts w:ascii="標楷體" w:eastAsia="標楷體" w:hAnsi="標楷體"/>
              </w:rPr>
              <w:t>80</w:t>
            </w:r>
            <w:r w:rsidRPr="00145256">
              <w:rPr>
                <w:rFonts w:ascii="標楷體" w:eastAsia="標楷體" w:hAnsi="標楷體"/>
              </w:rPr>
              <w:t>)</w:t>
            </w:r>
          </w:p>
        </w:tc>
        <w:tc>
          <w:tcPr>
            <w:tcW w:w="1073" w:type="dxa"/>
          </w:tcPr>
          <w:p w14:paraId="0C6D833F" w14:textId="77777777" w:rsidR="00C63FA9" w:rsidRPr="00145256" w:rsidRDefault="00C63FA9" w:rsidP="000C7737">
            <w:pPr>
              <w:rPr>
                <w:rFonts w:ascii="標楷體" w:eastAsia="標楷體" w:hAnsi="標楷體"/>
                <w:lang w:eastAsia="zh-HK"/>
              </w:rPr>
            </w:pPr>
          </w:p>
        </w:tc>
        <w:tc>
          <w:tcPr>
            <w:tcW w:w="1148" w:type="dxa"/>
          </w:tcPr>
          <w:p w14:paraId="6050C540" w14:textId="77777777" w:rsidR="00C63FA9" w:rsidRPr="00145256" w:rsidRDefault="00C63FA9" w:rsidP="000C7737">
            <w:pPr>
              <w:rPr>
                <w:rFonts w:ascii="標楷體" w:eastAsia="標楷體" w:hAnsi="標楷體"/>
              </w:rPr>
            </w:pPr>
          </w:p>
        </w:tc>
        <w:tc>
          <w:tcPr>
            <w:tcW w:w="668" w:type="dxa"/>
          </w:tcPr>
          <w:p w14:paraId="15AC1F64" w14:textId="77777777" w:rsidR="00C63FA9" w:rsidRPr="00145256" w:rsidRDefault="00C63FA9" w:rsidP="000C7737">
            <w:pPr>
              <w:rPr>
                <w:rFonts w:ascii="標楷體" w:eastAsia="標楷體" w:hAnsi="標楷體"/>
              </w:rPr>
            </w:pPr>
            <w:r w:rsidRPr="00145256">
              <w:rPr>
                <w:rFonts w:ascii="標楷體" w:eastAsia="標楷體" w:hAnsi="標楷體" w:hint="eastAsia"/>
              </w:rPr>
              <w:t>V</w:t>
            </w:r>
          </w:p>
        </w:tc>
        <w:tc>
          <w:tcPr>
            <w:tcW w:w="691" w:type="dxa"/>
          </w:tcPr>
          <w:p w14:paraId="073CEB77" w14:textId="77777777" w:rsidR="00C63FA9" w:rsidRPr="00145256" w:rsidRDefault="00C63FA9" w:rsidP="000C7737">
            <w:pPr>
              <w:rPr>
                <w:rFonts w:ascii="標楷體" w:eastAsia="標楷體" w:hAnsi="標楷體"/>
              </w:rPr>
            </w:pPr>
          </w:p>
        </w:tc>
        <w:tc>
          <w:tcPr>
            <w:tcW w:w="3426" w:type="dxa"/>
          </w:tcPr>
          <w:p w14:paraId="4721E72E" w14:textId="77777777" w:rsidR="00C63FA9" w:rsidRPr="00145256" w:rsidRDefault="00C63FA9" w:rsidP="000C7737">
            <w:pPr>
              <w:rPr>
                <w:rFonts w:ascii="標楷體" w:eastAsia="標楷體" w:hAnsi="標楷體"/>
              </w:rPr>
            </w:pPr>
            <w:r w:rsidRPr="00145256">
              <w:rPr>
                <w:rFonts w:ascii="標楷體" w:eastAsia="標楷體" w:hAnsi="標楷體" w:hint="eastAsia"/>
              </w:rPr>
              <w:t>新增、修改時必須輸入,其他自動顯示不必輸入</w:t>
            </w:r>
          </w:p>
        </w:tc>
      </w:tr>
      <w:tr w:rsidR="006F3437" w:rsidRPr="00145256" w14:paraId="2AE27F36" w14:textId="77777777" w:rsidTr="006F3437">
        <w:trPr>
          <w:trHeight w:val="291"/>
          <w:jc w:val="center"/>
        </w:trPr>
        <w:tc>
          <w:tcPr>
            <w:tcW w:w="457" w:type="dxa"/>
          </w:tcPr>
          <w:p w14:paraId="1CA235C1" w14:textId="456F9770" w:rsidR="006F3437" w:rsidRPr="00145256" w:rsidRDefault="00D273E1" w:rsidP="006F3437">
            <w:pPr>
              <w:rPr>
                <w:rFonts w:ascii="標楷體" w:eastAsia="標楷體" w:hAnsi="標楷體"/>
              </w:rPr>
            </w:pPr>
            <w:r>
              <w:rPr>
                <w:rFonts w:ascii="標楷體" w:eastAsia="標楷體" w:hAnsi="標楷體" w:hint="eastAsia"/>
              </w:rPr>
              <w:t>5</w:t>
            </w:r>
          </w:p>
        </w:tc>
        <w:tc>
          <w:tcPr>
            <w:tcW w:w="1661" w:type="dxa"/>
          </w:tcPr>
          <w:p w14:paraId="15F4F8DE" w14:textId="6511822C" w:rsidR="006F3437" w:rsidRPr="00145256" w:rsidRDefault="006F3437" w:rsidP="006F3437">
            <w:pPr>
              <w:rPr>
                <w:rFonts w:ascii="標楷體" w:eastAsia="標楷體" w:hAnsi="標楷體"/>
              </w:rPr>
            </w:pPr>
            <w:r w:rsidRPr="00145256">
              <w:rPr>
                <w:rFonts w:ascii="標楷體" w:eastAsia="標楷體" w:hAnsi="標楷體" w:hint="eastAsia"/>
              </w:rPr>
              <w:t xml:space="preserve">交易類別     </w:t>
            </w:r>
          </w:p>
        </w:tc>
        <w:tc>
          <w:tcPr>
            <w:tcW w:w="1296" w:type="dxa"/>
          </w:tcPr>
          <w:p w14:paraId="71FC289F" w14:textId="105693E3" w:rsidR="006F3437" w:rsidRPr="00145256" w:rsidRDefault="006F3437" w:rsidP="006F3437">
            <w:pPr>
              <w:rPr>
                <w:rFonts w:ascii="標楷體" w:eastAsia="標楷體" w:hAnsi="標楷體"/>
              </w:rPr>
            </w:pPr>
            <w:r w:rsidRPr="00145256">
              <w:rPr>
                <w:rFonts w:ascii="標楷體" w:eastAsia="標楷體" w:hAnsi="標楷體"/>
              </w:rPr>
              <w:t>X</w:t>
            </w:r>
            <w:r>
              <w:rPr>
                <w:rFonts w:ascii="標楷體" w:eastAsia="標楷體" w:hAnsi="標楷體"/>
              </w:rPr>
              <w:t>(01)</w:t>
            </w:r>
            <w:r w:rsidRPr="00145256">
              <w:rPr>
                <w:rFonts w:ascii="標楷體" w:eastAsia="標楷體" w:hAnsi="標楷體"/>
              </w:rPr>
              <w:t xml:space="preserve">                               </w:t>
            </w:r>
          </w:p>
        </w:tc>
        <w:tc>
          <w:tcPr>
            <w:tcW w:w="1073" w:type="dxa"/>
          </w:tcPr>
          <w:p w14:paraId="71AF6301" w14:textId="77777777" w:rsidR="006F3437" w:rsidRPr="00145256" w:rsidRDefault="006F3437" w:rsidP="006F3437">
            <w:pPr>
              <w:rPr>
                <w:rFonts w:ascii="標楷體" w:eastAsia="標楷體" w:hAnsi="標楷體"/>
                <w:lang w:eastAsia="zh-HK"/>
              </w:rPr>
            </w:pPr>
          </w:p>
        </w:tc>
        <w:tc>
          <w:tcPr>
            <w:tcW w:w="1148" w:type="dxa"/>
          </w:tcPr>
          <w:p w14:paraId="70761851" w14:textId="77777777" w:rsidR="006F3437" w:rsidRPr="00145256" w:rsidRDefault="006F3437" w:rsidP="006F3437">
            <w:pPr>
              <w:rPr>
                <w:rFonts w:ascii="標楷體" w:eastAsia="標楷體" w:hAnsi="標楷體"/>
              </w:rPr>
            </w:pPr>
          </w:p>
        </w:tc>
        <w:tc>
          <w:tcPr>
            <w:tcW w:w="668" w:type="dxa"/>
          </w:tcPr>
          <w:p w14:paraId="7D8FDE79" w14:textId="647423A9" w:rsidR="006F3437" w:rsidRPr="00145256" w:rsidRDefault="006F3437" w:rsidP="006F3437">
            <w:pPr>
              <w:rPr>
                <w:rFonts w:ascii="標楷體" w:eastAsia="標楷體" w:hAnsi="標楷體"/>
              </w:rPr>
            </w:pPr>
            <w:r w:rsidRPr="00145256">
              <w:rPr>
                <w:rFonts w:ascii="標楷體" w:eastAsia="標楷體" w:hAnsi="標楷體" w:hint="eastAsia"/>
              </w:rPr>
              <w:t>V</w:t>
            </w:r>
          </w:p>
        </w:tc>
        <w:tc>
          <w:tcPr>
            <w:tcW w:w="691" w:type="dxa"/>
          </w:tcPr>
          <w:p w14:paraId="1356BC53" w14:textId="77777777" w:rsidR="006F3437" w:rsidRPr="00145256" w:rsidRDefault="006F3437" w:rsidP="006F3437">
            <w:pPr>
              <w:rPr>
                <w:rFonts w:ascii="標楷體" w:eastAsia="標楷體" w:hAnsi="標楷體"/>
              </w:rPr>
            </w:pPr>
          </w:p>
        </w:tc>
        <w:tc>
          <w:tcPr>
            <w:tcW w:w="3426" w:type="dxa"/>
          </w:tcPr>
          <w:p w14:paraId="01837314" w14:textId="2108DB15" w:rsidR="006F3437" w:rsidRPr="00145256" w:rsidRDefault="006F3437" w:rsidP="006F3437">
            <w:pPr>
              <w:rPr>
                <w:rFonts w:ascii="標楷體" w:eastAsia="標楷體" w:hAnsi="標楷體"/>
              </w:rPr>
            </w:pPr>
            <w:r w:rsidRPr="00145256">
              <w:rPr>
                <w:rFonts w:ascii="標楷體" w:eastAsia="標楷體" w:hAnsi="標楷體" w:hint="eastAsia"/>
              </w:rPr>
              <w:t>新增、修改時必須輸入,其他自動顯示不必輸入</w:t>
            </w:r>
          </w:p>
        </w:tc>
      </w:tr>
      <w:tr w:rsidR="00C63FA9" w:rsidRPr="00145256" w14:paraId="2CAFB4C6" w14:textId="77777777" w:rsidTr="006F3437">
        <w:trPr>
          <w:trHeight w:val="291"/>
          <w:jc w:val="center"/>
        </w:trPr>
        <w:tc>
          <w:tcPr>
            <w:tcW w:w="457" w:type="dxa"/>
          </w:tcPr>
          <w:p w14:paraId="4E371641" w14:textId="6BC988B2" w:rsidR="00C63FA9" w:rsidRPr="00145256" w:rsidRDefault="00D273E1" w:rsidP="000C7737">
            <w:pPr>
              <w:rPr>
                <w:rFonts w:ascii="標楷體" w:eastAsia="標楷體" w:hAnsi="標楷體"/>
              </w:rPr>
            </w:pPr>
            <w:r>
              <w:rPr>
                <w:rFonts w:ascii="標楷體" w:eastAsia="標楷體" w:hAnsi="標楷體" w:hint="eastAsia"/>
              </w:rPr>
              <w:t>6</w:t>
            </w:r>
          </w:p>
        </w:tc>
        <w:tc>
          <w:tcPr>
            <w:tcW w:w="1661" w:type="dxa"/>
          </w:tcPr>
          <w:p w14:paraId="325DA693" w14:textId="3D9E2796" w:rsidR="00C63FA9" w:rsidRPr="00145256" w:rsidRDefault="006F3437" w:rsidP="000C7737">
            <w:pPr>
              <w:rPr>
                <w:rFonts w:ascii="標楷體" w:eastAsia="標楷體" w:hAnsi="標楷體"/>
              </w:rPr>
            </w:pPr>
            <w:r>
              <w:rPr>
                <w:rFonts w:ascii="標楷體" w:eastAsia="標楷體" w:hAnsi="標楷體" w:hint="eastAsia"/>
              </w:rPr>
              <w:t>交易狀態</w:t>
            </w:r>
          </w:p>
        </w:tc>
        <w:tc>
          <w:tcPr>
            <w:tcW w:w="1296" w:type="dxa"/>
          </w:tcPr>
          <w:p w14:paraId="4DCC2739" w14:textId="35AF2A95" w:rsidR="00C63FA9" w:rsidRPr="00145256" w:rsidRDefault="006F3437" w:rsidP="00145256">
            <w:pPr>
              <w:rPr>
                <w:rFonts w:ascii="標楷體" w:eastAsia="標楷體" w:hAnsi="標楷體"/>
              </w:rPr>
            </w:pPr>
            <w:r>
              <w:rPr>
                <w:rFonts w:ascii="標楷體" w:eastAsia="標楷體" w:hAnsi="標楷體"/>
              </w:rPr>
              <w:t>X(1)</w:t>
            </w:r>
          </w:p>
        </w:tc>
        <w:tc>
          <w:tcPr>
            <w:tcW w:w="1073" w:type="dxa"/>
          </w:tcPr>
          <w:p w14:paraId="2C099D09" w14:textId="77777777" w:rsidR="00C63FA9" w:rsidRPr="00145256" w:rsidRDefault="00C63FA9" w:rsidP="000C7737">
            <w:pPr>
              <w:rPr>
                <w:rFonts w:ascii="標楷體" w:eastAsia="標楷體" w:hAnsi="標楷體"/>
                <w:lang w:eastAsia="zh-HK"/>
              </w:rPr>
            </w:pPr>
          </w:p>
        </w:tc>
        <w:tc>
          <w:tcPr>
            <w:tcW w:w="1148" w:type="dxa"/>
          </w:tcPr>
          <w:p w14:paraId="07DA2842" w14:textId="01AEFD08" w:rsidR="00C63FA9" w:rsidRPr="00145256" w:rsidRDefault="00D273E1" w:rsidP="000C7737">
            <w:pPr>
              <w:rPr>
                <w:rFonts w:ascii="標楷體" w:eastAsia="標楷體" w:hAnsi="標楷體"/>
              </w:rPr>
            </w:pPr>
            <w:r w:rsidRPr="00B117DD">
              <w:rPr>
                <w:rFonts w:ascii="標楷體" w:eastAsia="標楷體" w:hAnsi="標楷體" w:hint="eastAsia"/>
              </w:rPr>
              <w:t>下拉式選單</w:t>
            </w:r>
          </w:p>
        </w:tc>
        <w:tc>
          <w:tcPr>
            <w:tcW w:w="668" w:type="dxa"/>
          </w:tcPr>
          <w:p w14:paraId="5747121D" w14:textId="1C015D63" w:rsidR="00C63FA9" w:rsidRPr="00145256" w:rsidRDefault="006F3437" w:rsidP="000C7737">
            <w:pPr>
              <w:rPr>
                <w:rFonts w:ascii="標楷體" w:eastAsia="標楷體" w:hAnsi="標楷體"/>
              </w:rPr>
            </w:pPr>
            <w:r w:rsidRPr="00145256">
              <w:rPr>
                <w:rFonts w:ascii="標楷體" w:eastAsia="標楷體" w:hAnsi="標楷體" w:hint="eastAsia"/>
              </w:rPr>
              <w:t>V</w:t>
            </w:r>
          </w:p>
        </w:tc>
        <w:tc>
          <w:tcPr>
            <w:tcW w:w="691" w:type="dxa"/>
          </w:tcPr>
          <w:p w14:paraId="5C8ECDD5" w14:textId="77777777" w:rsidR="00C63FA9" w:rsidRPr="00145256" w:rsidRDefault="00C63FA9" w:rsidP="000C7737">
            <w:pPr>
              <w:rPr>
                <w:rFonts w:ascii="標楷體" w:eastAsia="標楷體" w:hAnsi="標楷體"/>
              </w:rPr>
            </w:pPr>
          </w:p>
        </w:tc>
        <w:tc>
          <w:tcPr>
            <w:tcW w:w="3426" w:type="dxa"/>
          </w:tcPr>
          <w:p w14:paraId="6D7B4269" w14:textId="3928793C" w:rsidR="00145256" w:rsidRPr="00145256" w:rsidRDefault="006F3437" w:rsidP="000C7737">
            <w:pPr>
              <w:rPr>
                <w:rFonts w:ascii="標楷體" w:eastAsia="標楷體" w:hAnsi="標楷體"/>
              </w:rPr>
            </w:pPr>
            <w:r w:rsidRPr="00145256">
              <w:rPr>
                <w:rFonts w:ascii="標楷體" w:eastAsia="標楷體" w:hAnsi="標楷體" w:hint="eastAsia"/>
              </w:rPr>
              <w:t>新增、修改時必須輸入,其他自動顯示不必輸入</w:t>
            </w:r>
          </w:p>
        </w:tc>
      </w:tr>
      <w:tr w:rsidR="006F3437" w:rsidRPr="00145256" w14:paraId="6BB0BB78" w14:textId="77777777" w:rsidTr="006F3437">
        <w:trPr>
          <w:trHeight w:val="291"/>
          <w:jc w:val="center"/>
        </w:trPr>
        <w:tc>
          <w:tcPr>
            <w:tcW w:w="457" w:type="dxa"/>
          </w:tcPr>
          <w:p w14:paraId="7A24533B" w14:textId="45940252" w:rsidR="006F3437" w:rsidRPr="00145256" w:rsidDel="006F3437" w:rsidRDefault="00D273E1" w:rsidP="006F3437">
            <w:pPr>
              <w:rPr>
                <w:rFonts w:ascii="標楷體" w:eastAsia="標楷體" w:hAnsi="標楷體"/>
              </w:rPr>
            </w:pPr>
            <w:r>
              <w:rPr>
                <w:rFonts w:ascii="標楷體" w:eastAsia="標楷體" w:hAnsi="標楷體" w:hint="eastAsia"/>
              </w:rPr>
              <w:t>7</w:t>
            </w:r>
          </w:p>
        </w:tc>
        <w:tc>
          <w:tcPr>
            <w:tcW w:w="1661" w:type="dxa"/>
          </w:tcPr>
          <w:p w14:paraId="5E9A0108" w14:textId="10894CE5" w:rsidR="006F3437" w:rsidRDefault="006F3437" w:rsidP="006F3437">
            <w:pPr>
              <w:rPr>
                <w:rFonts w:ascii="標楷體" w:eastAsia="標楷體" w:hAnsi="標楷體"/>
              </w:rPr>
            </w:pPr>
            <w:r w:rsidRPr="00145256">
              <w:rPr>
                <w:rFonts w:ascii="標楷體" w:eastAsia="標楷體" w:hAnsi="標楷體" w:hint="eastAsia"/>
                <w:lang w:eastAsia="zh-HK"/>
              </w:rPr>
              <w:t>訂</w:t>
            </w:r>
            <w:r w:rsidRPr="00145256">
              <w:rPr>
                <w:rFonts w:ascii="標楷體" w:eastAsia="標楷體" w:hAnsi="標楷體" w:hint="eastAsia"/>
              </w:rPr>
              <w:t xml:space="preserve">正權限設定 </w:t>
            </w:r>
          </w:p>
        </w:tc>
        <w:tc>
          <w:tcPr>
            <w:tcW w:w="1296" w:type="dxa"/>
          </w:tcPr>
          <w:p w14:paraId="552680D2" w14:textId="7E57A0A9" w:rsidR="006F3437" w:rsidRDefault="006F3437" w:rsidP="006F3437">
            <w:pPr>
              <w:rPr>
                <w:rFonts w:ascii="標楷體" w:eastAsia="標楷體" w:hAnsi="標楷體"/>
              </w:rPr>
            </w:pPr>
            <w:r w:rsidRPr="00145256">
              <w:rPr>
                <w:rFonts w:ascii="標楷體" w:eastAsia="標楷體" w:hAnsi="標楷體"/>
              </w:rPr>
              <w:t>X</w:t>
            </w:r>
            <w:r>
              <w:rPr>
                <w:rFonts w:ascii="標楷體" w:eastAsia="標楷體" w:hAnsi="標楷體"/>
              </w:rPr>
              <w:t>(01)</w:t>
            </w:r>
            <w:r w:rsidRPr="00145256">
              <w:rPr>
                <w:rFonts w:ascii="標楷體" w:eastAsia="標楷體" w:hAnsi="標楷體"/>
              </w:rPr>
              <w:t xml:space="preserve"> </w:t>
            </w:r>
          </w:p>
        </w:tc>
        <w:tc>
          <w:tcPr>
            <w:tcW w:w="1073" w:type="dxa"/>
          </w:tcPr>
          <w:p w14:paraId="4128EE3A" w14:textId="77777777" w:rsidR="006F3437" w:rsidRPr="00145256" w:rsidRDefault="006F3437" w:rsidP="006F3437">
            <w:pPr>
              <w:rPr>
                <w:rFonts w:ascii="標楷體" w:eastAsia="標楷體" w:hAnsi="標楷體"/>
                <w:lang w:eastAsia="zh-HK"/>
              </w:rPr>
            </w:pPr>
          </w:p>
        </w:tc>
        <w:tc>
          <w:tcPr>
            <w:tcW w:w="1148" w:type="dxa"/>
          </w:tcPr>
          <w:p w14:paraId="5A47FD29" w14:textId="02BB63CF" w:rsidR="006F3437" w:rsidRPr="00145256" w:rsidRDefault="006F3437" w:rsidP="006F3437">
            <w:pPr>
              <w:rPr>
                <w:rFonts w:ascii="標楷體" w:eastAsia="標楷體" w:hAnsi="標楷體"/>
              </w:rPr>
            </w:pPr>
            <w:r w:rsidRPr="00B117DD">
              <w:rPr>
                <w:rFonts w:ascii="標楷體" w:eastAsia="標楷體" w:hAnsi="標楷體" w:hint="eastAsia"/>
              </w:rPr>
              <w:t>下拉式選單</w:t>
            </w:r>
          </w:p>
        </w:tc>
        <w:tc>
          <w:tcPr>
            <w:tcW w:w="668" w:type="dxa"/>
          </w:tcPr>
          <w:p w14:paraId="16C802C9" w14:textId="69F0B990" w:rsidR="006F3437" w:rsidRPr="00145256" w:rsidRDefault="006F3437" w:rsidP="006F3437">
            <w:pPr>
              <w:rPr>
                <w:rFonts w:ascii="標楷體" w:eastAsia="標楷體" w:hAnsi="標楷體"/>
              </w:rPr>
            </w:pPr>
            <w:r w:rsidRPr="00145256">
              <w:rPr>
                <w:rFonts w:ascii="標楷體" w:eastAsia="標楷體" w:hAnsi="標楷體" w:hint="eastAsia"/>
              </w:rPr>
              <w:t>V</w:t>
            </w:r>
          </w:p>
        </w:tc>
        <w:tc>
          <w:tcPr>
            <w:tcW w:w="691" w:type="dxa"/>
          </w:tcPr>
          <w:p w14:paraId="121F9A49" w14:textId="77777777" w:rsidR="006F3437" w:rsidRPr="00145256" w:rsidRDefault="006F3437" w:rsidP="006F3437">
            <w:pPr>
              <w:rPr>
                <w:rFonts w:ascii="標楷體" w:eastAsia="標楷體" w:hAnsi="標楷體"/>
              </w:rPr>
            </w:pPr>
          </w:p>
        </w:tc>
        <w:tc>
          <w:tcPr>
            <w:tcW w:w="3426" w:type="dxa"/>
          </w:tcPr>
          <w:p w14:paraId="530BC073" w14:textId="77777777" w:rsidR="006F3437" w:rsidRDefault="006F3437" w:rsidP="006F3437">
            <w:pPr>
              <w:rPr>
                <w:rFonts w:ascii="標楷體" w:eastAsia="標楷體" w:hAnsi="標楷體"/>
              </w:rPr>
            </w:pPr>
            <w:r w:rsidRPr="00145256">
              <w:rPr>
                <w:rFonts w:ascii="標楷體" w:eastAsia="標楷體" w:hAnsi="標楷體" w:hint="eastAsia"/>
              </w:rPr>
              <w:t>新增、修改時必須輸入,其他自動顯示不必輸入</w:t>
            </w:r>
            <w:r>
              <w:rPr>
                <w:rFonts w:ascii="標楷體" w:eastAsia="標楷體" w:hAnsi="標楷體" w:hint="eastAsia"/>
              </w:rPr>
              <w:t>；</w:t>
            </w:r>
          </w:p>
          <w:p w14:paraId="04E2E548" w14:textId="77777777" w:rsidR="006F3437" w:rsidRDefault="006F3437" w:rsidP="006F3437">
            <w:pPr>
              <w:rPr>
                <w:rFonts w:ascii="標楷體" w:eastAsia="標楷體" w:hAnsi="標楷體"/>
                <w:lang w:eastAsia="zh-HK"/>
              </w:rPr>
            </w:pPr>
            <w:r>
              <w:rPr>
                <w:rFonts w:ascii="標楷體" w:eastAsia="標楷體" w:hAnsi="標楷體" w:hint="eastAsia"/>
              </w:rPr>
              <w:t>0:</w:t>
            </w:r>
            <w:r>
              <w:rPr>
                <w:rFonts w:ascii="標楷體" w:eastAsia="標楷體" w:hAnsi="標楷體" w:hint="eastAsia"/>
                <w:lang w:eastAsia="zh-HK"/>
              </w:rPr>
              <w:t>不可訂正</w:t>
            </w:r>
          </w:p>
          <w:p w14:paraId="616E9E03" w14:textId="0F82A50B" w:rsidR="006F3437" w:rsidRPr="00145256" w:rsidRDefault="006F3437" w:rsidP="006F3437">
            <w:pPr>
              <w:rPr>
                <w:rFonts w:ascii="標楷體" w:eastAsia="標楷體" w:hAnsi="標楷體"/>
              </w:rPr>
            </w:pPr>
            <w:r>
              <w:rPr>
                <w:rFonts w:ascii="標楷體" w:eastAsia="標楷體" w:hAnsi="標楷體" w:hint="eastAsia"/>
                <w:lang w:eastAsia="zh-HK"/>
              </w:rPr>
              <w:t>1</w:t>
            </w:r>
            <w:r>
              <w:rPr>
                <w:rFonts w:ascii="標楷體" w:eastAsia="標楷體" w:hAnsi="標楷體"/>
                <w:lang w:eastAsia="zh-HK"/>
              </w:rPr>
              <w:t>:</w:t>
            </w:r>
            <w:r>
              <w:rPr>
                <w:rFonts w:ascii="標楷體" w:eastAsia="標楷體" w:hAnsi="標楷體" w:hint="eastAsia"/>
                <w:lang w:eastAsia="zh-HK"/>
              </w:rPr>
              <w:t>可訂正</w:t>
            </w:r>
          </w:p>
        </w:tc>
      </w:tr>
      <w:tr w:rsidR="006F3437" w:rsidRPr="00145256" w14:paraId="1B34C10B" w14:textId="77777777" w:rsidTr="006F3437">
        <w:trPr>
          <w:trHeight w:val="291"/>
          <w:jc w:val="center"/>
        </w:trPr>
        <w:tc>
          <w:tcPr>
            <w:tcW w:w="457" w:type="dxa"/>
          </w:tcPr>
          <w:p w14:paraId="336C4239" w14:textId="6B16B992" w:rsidR="006F3437" w:rsidRPr="00145256" w:rsidDel="006F3437" w:rsidRDefault="00D273E1" w:rsidP="006F3437">
            <w:pPr>
              <w:rPr>
                <w:rFonts w:ascii="標楷體" w:eastAsia="標楷體" w:hAnsi="標楷體"/>
              </w:rPr>
            </w:pPr>
            <w:r>
              <w:rPr>
                <w:rFonts w:ascii="標楷體" w:eastAsia="標楷體" w:hAnsi="標楷體" w:hint="eastAsia"/>
              </w:rPr>
              <w:t>8</w:t>
            </w:r>
          </w:p>
        </w:tc>
        <w:tc>
          <w:tcPr>
            <w:tcW w:w="1661" w:type="dxa"/>
          </w:tcPr>
          <w:p w14:paraId="5B3555A1" w14:textId="50065210" w:rsidR="006F3437" w:rsidRDefault="006F3437" w:rsidP="006F3437">
            <w:pPr>
              <w:rPr>
                <w:rFonts w:ascii="標楷體" w:eastAsia="標楷體" w:hAnsi="標楷體"/>
              </w:rPr>
            </w:pPr>
            <w:r w:rsidRPr="00145256">
              <w:rPr>
                <w:rFonts w:ascii="標楷體" w:eastAsia="標楷體" w:hAnsi="標楷體" w:hint="eastAsia"/>
              </w:rPr>
              <w:t xml:space="preserve">修正權限設定 </w:t>
            </w:r>
          </w:p>
        </w:tc>
        <w:tc>
          <w:tcPr>
            <w:tcW w:w="1296" w:type="dxa"/>
          </w:tcPr>
          <w:p w14:paraId="2822E1EC" w14:textId="1D871AD0" w:rsidR="006F3437" w:rsidRDefault="006F3437" w:rsidP="006F3437">
            <w:pPr>
              <w:rPr>
                <w:rFonts w:ascii="標楷體" w:eastAsia="標楷體" w:hAnsi="標楷體"/>
              </w:rPr>
            </w:pPr>
            <w:r w:rsidRPr="00145256">
              <w:rPr>
                <w:rFonts w:ascii="標楷體" w:eastAsia="標楷體" w:hAnsi="標楷體"/>
              </w:rPr>
              <w:t>X</w:t>
            </w:r>
            <w:r>
              <w:rPr>
                <w:rFonts w:ascii="標楷體" w:eastAsia="標楷體" w:hAnsi="標楷體" w:hint="eastAsia"/>
              </w:rPr>
              <w:t>(0</w:t>
            </w:r>
            <w:r>
              <w:rPr>
                <w:rFonts w:ascii="標楷體" w:eastAsia="標楷體" w:hAnsi="標楷體"/>
              </w:rPr>
              <w:t>1</w:t>
            </w:r>
            <w:r>
              <w:rPr>
                <w:rFonts w:ascii="標楷體" w:eastAsia="標楷體" w:hAnsi="標楷體" w:hint="eastAsia"/>
              </w:rPr>
              <w:t>)</w:t>
            </w:r>
            <w:r w:rsidRPr="00145256">
              <w:rPr>
                <w:rFonts w:ascii="標楷體" w:eastAsia="標楷體" w:hAnsi="標楷體"/>
              </w:rPr>
              <w:t xml:space="preserve"> </w:t>
            </w:r>
          </w:p>
        </w:tc>
        <w:tc>
          <w:tcPr>
            <w:tcW w:w="1073" w:type="dxa"/>
          </w:tcPr>
          <w:p w14:paraId="5D41EBCE" w14:textId="77777777" w:rsidR="006F3437" w:rsidRPr="00145256" w:rsidRDefault="006F3437" w:rsidP="006F3437">
            <w:pPr>
              <w:rPr>
                <w:rFonts w:ascii="標楷體" w:eastAsia="標楷體" w:hAnsi="標楷體"/>
                <w:lang w:eastAsia="zh-HK"/>
              </w:rPr>
            </w:pPr>
          </w:p>
        </w:tc>
        <w:tc>
          <w:tcPr>
            <w:tcW w:w="1148" w:type="dxa"/>
          </w:tcPr>
          <w:p w14:paraId="45002C35" w14:textId="631C5FB9" w:rsidR="006F3437" w:rsidRPr="00145256" w:rsidRDefault="006F3437" w:rsidP="006F3437">
            <w:pPr>
              <w:rPr>
                <w:rFonts w:ascii="標楷體" w:eastAsia="標楷體" w:hAnsi="標楷體"/>
              </w:rPr>
            </w:pPr>
            <w:r w:rsidRPr="00B117DD">
              <w:rPr>
                <w:rFonts w:ascii="標楷體" w:eastAsia="標楷體" w:hAnsi="標楷體" w:hint="eastAsia"/>
              </w:rPr>
              <w:t>下拉式選單</w:t>
            </w:r>
          </w:p>
        </w:tc>
        <w:tc>
          <w:tcPr>
            <w:tcW w:w="668" w:type="dxa"/>
          </w:tcPr>
          <w:p w14:paraId="32ACB616" w14:textId="529124F5" w:rsidR="006F3437" w:rsidRPr="00145256" w:rsidRDefault="006F3437" w:rsidP="006F3437">
            <w:pPr>
              <w:rPr>
                <w:rFonts w:ascii="標楷體" w:eastAsia="標楷體" w:hAnsi="標楷體"/>
              </w:rPr>
            </w:pPr>
            <w:r w:rsidRPr="00145256">
              <w:rPr>
                <w:rFonts w:ascii="標楷體" w:eastAsia="標楷體" w:hAnsi="標楷體" w:hint="eastAsia"/>
              </w:rPr>
              <w:t>V</w:t>
            </w:r>
          </w:p>
        </w:tc>
        <w:tc>
          <w:tcPr>
            <w:tcW w:w="691" w:type="dxa"/>
          </w:tcPr>
          <w:p w14:paraId="26D232C0" w14:textId="77777777" w:rsidR="006F3437" w:rsidRPr="00145256" w:rsidRDefault="006F3437" w:rsidP="006F3437">
            <w:pPr>
              <w:rPr>
                <w:rFonts w:ascii="標楷體" w:eastAsia="標楷體" w:hAnsi="標楷體"/>
              </w:rPr>
            </w:pPr>
          </w:p>
        </w:tc>
        <w:tc>
          <w:tcPr>
            <w:tcW w:w="3426" w:type="dxa"/>
          </w:tcPr>
          <w:p w14:paraId="2543A24C" w14:textId="77777777" w:rsidR="006F3437" w:rsidRDefault="006F3437" w:rsidP="006F3437">
            <w:pPr>
              <w:rPr>
                <w:rFonts w:ascii="標楷體" w:eastAsia="標楷體" w:hAnsi="標楷體"/>
              </w:rPr>
            </w:pPr>
            <w:r w:rsidRPr="00145256">
              <w:rPr>
                <w:rFonts w:ascii="標楷體" w:eastAsia="標楷體" w:hAnsi="標楷體" w:hint="eastAsia"/>
              </w:rPr>
              <w:t>新增、修改時必須輸入,其他自動顯示不必輸入</w:t>
            </w:r>
            <w:r>
              <w:rPr>
                <w:rFonts w:ascii="標楷體" w:eastAsia="標楷體" w:hAnsi="標楷體" w:hint="eastAsia"/>
              </w:rPr>
              <w:t>；</w:t>
            </w:r>
          </w:p>
          <w:p w14:paraId="2EB6088A" w14:textId="77777777" w:rsidR="006F3437" w:rsidRDefault="006F3437" w:rsidP="006F3437">
            <w:pPr>
              <w:rPr>
                <w:rFonts w:ascii="標楷體" w:eastAsia="標楷體" w:hAnsi="標楷體"/>
                <w:lang w:eastAsia="zh-HK"/>
              </w:rPr>
            </w:pPr>
            <w:r>
              <w:rPr>
                <w:rFonts w:ascii="標楷體" w:eastAsia="標楷體" w:hAnsi="標楷體" w:hint="eastAsia"/>
              </w:rPr>
              <w:t>0:</w:t>
            </w:r>
            <w:r>
              <w:rPr>
                <w:rFonts w:ascii="標楷體" w:eastAsia="標楷體" w:hAnsi="標楷體" w:hint="eastAsia"/>
                <w:lang w:eastAsia="zh-HK"/>
              </w:rPr>
              <w:t>不可修改</w:t>
            </w:r>
          </w:p>
          <w:p w14:paraId="68F1B189" w14:textId="18726230" w:rsidR="006F3437" w:rsidRPr="00145256" w:rsidRDefault="006F3437" w:rsidP="006F3437">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可修改</w:t>
            </w:r>
          </w:p>
        </w:tc>
      </w:tr>
      <w:tr w:rsidR="006F3437" w:rsidRPr="00145256" w14:paraId="4681E79C" w14:textId="77777777" w:rsidTr="006F3437">
        <w:trPr>
          <w:trHeight w:val="291"/>
          <w:jc w:val="center"/>
        </w:trPr>
        <w:tc>
          <w:tcPr>
            <w:tcW w:w="457" w:type="dxa"/>
          </w:tcPr>
          <w:p w14:paraId="6BB6E8DE" w14:textId="60BFBC99" w:rsidR="006F3437" w:rsidRPr="00145256" w:rsidRDefault="00D273E1" w:rsidP="006F3437">
            <w:pPr>
              <w:rPr>
                <w:rFonts w:ascii="標楷體" w:eastAsia="標楷體" w:hAnsi="標楷體"/>
              </w:rPr>
            </w:pPr>
            <w:r>
              <w:rPr>
                <w:rFonts w:ascii="標楷體" w:eastAsia="標楷體" w:hAnsi="標楷體" w:hint="eastAsia"/>
              </w:rPr>
              <w:t>9</w:t>
            </w:r>
          </w:p>
        </w:tc>
        <w:tc>
          <w:tcPr>
            <w:tcW w:w="1661" w:type="dxa"/>
          </w:tcPr>
          <w:p w14:paraId="63107DCA" w14:textId="14410B41" w:rsidR="006F3437" w:rsidRPr="00145256" w:rsidRDefault="006F3437" w:rsidP="006F3437">
            <w:pPr>
              <w:rPr>
                <w:rFonts w:ascii="標楷體" w:eastAsia="標楷體" w:hAnsi="標楷體"/>
              </w:rPr>
            </w:pPr>
            <w:r>
              <w:rPr>
                <w:rFonts w:ascii="標楷體" w:eastAsia="標楷體" w:hAnsi="標楷體" w:hint="eastAsia"/>
              </w:rPr>
              <w:t>主類別</w:t>
            </w:r>
            <w:r w:rsidRPr="00145256">
              <w:rPr>
                <w:rFonts w:ascii="標楷體" w:eastAsia="標楷體" w:hAnsi="標楷體" w:hint="eastAsia"/>
              </w:rPr>
              <w:t xml:space="preserve">     </w:t>
            </w:r>
          </w:p>
        </w:tc>
        <w:tc>
          <w:tcPr>
            <w:tcW w:w="1296" w:type="dxa"/>
          </w:tcPr>
          <w:p w14:paraId="0AB69304" w14:textId="77777777" w:rsidR="006F3437" w:rsidRPr="00145256" w:rsidRDefault="006F3437" w:rsidP="006F3437">
            <w:pPr>
              <w:rPr>
                <w:rFonts w:ascii="標楷體" w:eastAsia="標楷體" w:hAnsi="標楷體"/>
              </w:rPr>
            </w:pPr>
            <w:r w:rsidRPr="00145256">
              <w:rPr>
                <w:rFonts w:ascii="標楷體" w:eastAsia="標楷體" w:hAnsi="標楷體"/>
              </w:rPr>
              <w:t>X</w:t>
            </w:r>
            <w:r>
              <w:rPr>
                <w:rFonts w:ascii="標楷體" w:eastAsia="標楷體" w:hAnsi="標楷體"/>
              </w:rPr>
              <w:t>(02)</w:t>
            </w:r>
          </w:p>
        </w:tc>
        <w:tc>
          <w:tcPr>
            <w:tcW w:w="1073" w:type="dxa"/>
          </w:tcPr>
          <w:p w14:paraId="1932B1C2" w14:textId="77777777" w:rsidR="006F3437" w:rsidRPr="00145256" w:rsidRDefault="006F3437" w:rsidP="006F3437">
            <w:pPr>
              <w:rPr>
                <w:rFonts w:ascii="標楷體" w:eastAsia="標楷體" w:hAnsi="標楷體"/>
                <w:lang w:eastAsia="zh-HK"/>
              </w:rPr>
            </w:pPr>
          </w:p>
        </w:tc>
        <w:tc>
          <w:tcPr>
            <w:tcW w:w="1148" w:type="dxa"/>
          </w:tcPr>
          <w:p w14:paraId="48DA26E2" w14:textId="1E598765" w:rsidR="006F3437" w:rsidRPr="00145256" w:rsidRDefault="006F3437" w:rsidP="006F3437">
            <w:pPr>
              <w:rPr>
                <w:rFonts w:ascii="標楷體" w:eastAsia="標楷體" w:hAnsi="標楷體"/>
              </w:rPr>
            </w:pPr>
          </w:p>
        </w:tc>
        <w:tc>
          <w:tcPr>
            <w:tcW w:w="668" w:type="dxa"/>
          </w:tcPr>
          <w:p w14:paraId="741289E9" w14:textId="77777777" w:rsidR="006F3437" w:rsidRPr="00145256" w:rsidRDefault="006F3437" w:rsidP="006F3437">
            <w:pPr>
              <w:rPr>
                <w:rFonts w:ascii="標楷體" w:eastAsia="標楷體" w:hAnsi="標楷體"/>
              </w:rPr>
            </w:pPr>
            <w:r w:rsidRPr="00145256">
              <w:rPr>
                <w:rFonts w:ascii="標楷體" w:eastAsia="標楷體" w:hAnsi="標楷體" w:hint="eastAsia"/>
              </w:rPr>
              <w:t>V</w:t>
            </w:r>
          </w:p>
        </w:tc>
        <w:tc>
          <w:tcPr>
            <w:tcW w:w="691" w:type="dxa"/>
          </w:tcPr>
          <w:p w14:paraId="0641995F" w14:textId="77777777" w:rsidR="006F3437" w:rsidRPr="00145256" w:rsidRDefault="006F3437" w:rsidP="006F3437">
            <w:pPr>
              <w:rPr>
                <w:rFonts w:ascii="標楷體" w:eastAsia="標楷體" w:hAnsi="標楷體"/>
              </w:rPr>
            </w:pPr>
          </w:p>
        </w:tc>
        <w:tc>
          <w:tcPr>
            <w:tcW w:w="3426" w:type="dxa"/>
          </w:tcPr>
          <w:p w14:paraId="1DA59061" w14:textId="3D822DEE" w:rsidR="006F3437" w:rsidRDefault="006F3437" w:rsidP="006F3437">
            <w:pPr>
              <w:rPr>
                <w:rFonts w:ascii="標楷體" w:eastAsia="標楷體" w:hAnsi="標楷體"/>
              </w:rPr>
            </w:pPr>
            <w:r w:rsidRPr="00145256">
              <w:rPr>
                <w:rFonts w:ascii="標楷體" w:eastAsia="標楷體" w:hAnsi="標楷體" w:hint="eastAsia"/>
              </w:rPr>
              <w:t>其他自動顯示不必輸入</w:t>
            </w:r>
            <w:r>
              <w:rPr>
                <w:rFonts w:ascii="標楷體" w:eastAsia="標楷體" w:hAnsi="標楷體" w:hint="eastAsia"/>
              </w:rPr>
              <w:t>；</w:t>
            </w:r>
          </w:p>
          <w:p w14:paraId="73A09BEC" w14:textId="77777777" w:rsidR="006F3437" w:rsidRPr="00B117DD" w:rsidRDefault="006F3437" w:rsidP="006F3437">
            <w:pPr>
              <w:rPr>
                <w:rFonts w:ascii="標楷體" w:eastAsia="標楷體" w:hAnsi="標楷體"/>
              </w:rPr>
            </w:pPr>
            <w:r w:rsidRPr="00B117DD">
              <w:rPr>
                <w:rFonts w:ascii="標楷體" w:eastAsia="標楷體" w:hAnsi="標楷體" w:hint="eastAsia"/>
              </w:rPr>
              <w:lastRenderedPageBreak/>
              <w:t>L1:顧客管理作業</w:t>
            </w:r>
          </w:p>
          <w:p w14:paraId="738A9FE5" w14:textId="77777777" w:rsidR="006F3437" w:rsidRPr="00B117DD" w:rsidRDefault="006F3437" w:rsidP="006F3437">
            <w:pPr>
              <w:rPr>
                <w:rFonts w:ascii="標楷體" w:eastAsia="標楷體" w:hAnsi="標楷體"/>
              </w:rPr>
            </w:pPr>
            <w:r w:rsidRPr="00B117DD">
              <w:rPr>
                <w:rFonts w:ascii="標楷體" w:eastAsia="標楷體" w:hAnsi="標楷體" w:hint="eastAsia"/>
              </w:rPr>
              <w:t>L2:業務作業</w:t>
            </w:r>
          </w:p>
          <w:p w14:paraId="28251B70" w14:textId="77777777" w:rsidR="006F3437" w:rsidRPr="00B117DD" w:rsidRDefault="006F3437" w:rsidP="006F3437">
            <w:pPr>
              <w:rPr>
                <w:rFonts w:ascii="標楷體" w:eastAsia="標楷體" w:hAnsi="標楷體"/>
              </w:rPr>
            </w:pPr>
            <w:r w:rsidRPr="00B117DD">
              <w:rPr>
                <w:rFonts w:ascii="標楷體" w:eastAsia="標楷體" w:hAnsi="標楷體" w:hint="eastAsia"/>
              </w:rPr>
              <w:t>L3:帳務作業</w:t>
            </w:r>
          </w:p>
          <w:p w14:paraId="329A6C48" w14:textId="77777777" w:rsidR="006F3437" w:rsidRPr="00B117DD" w:rsidRDefault="006F3437" w:rsidP="006F3437">
            <w:pPr>
              <w:rPr>
                <w:rFonts w:ascii="標楷體" w:eastAsia="標楷體" w:hAnsi="標楷體"/>
              </w:rPr>
            </w:pPr>
            <w:r w:rsidRPr="00B117DD">
              <w:rPr>
                <w:rFonts w:ascii="標楷體" w:eastAsia="標楷體" w:hAnsi="標楷體" w:hint="eastAsia"/>
              </w:rPr>
              <w:t>L4:批次作業</w:t>
            </w:r>
          </w:p>
          <w:p w14:paraId="6938E2C4" w14:textId="77777777" w:rsidR="006F3437" w:rsidRPr="00B117DD" w:rsidRDefault="006F3437" w:rsidP="006F3437">
            <w:pPr>
              <w:rPr>
                <w:rFonts w:ascii="標楷體" w:eastAsia="標楷體" w:hAnsi="標楷體"/>
              </w:rPr>
            </w:pPr>
            <w:r w:rsidRPr="00B117DD">
              <w:rPr>
                <w:rFonts w:ascii="標楷體" w:eastAsia="標楷體" w:hAnsi="標楷體" w:hint="eastAsia"/>
              </w:rPr>
              <w:t>L5:管理性作業</w:t>
            </w:r>
          </w:p>
          <w:p w14:paraId="46606686" w14:textId="77777777" w:rsidR="006F3437" w:rsidRPr="00B117DD" w:rsidRDefault="006F3437" w:rsidP="006F3437">
            <w:pPr>
              <w:rPr>
                <w:rFonts w:ascii="標楷體" w:eastAsia="標楷體" w:hAnsi="標楷體"/>
              </w:rPr>
            </w:pPr>
            <w:r w:rsidRPr="00B117DD">
              <w:rPr>
                <w:rFonts w:ascii="標楷體" w:eastAsia="標楷體" w:hAnsi="標楷體" w:hint="eastAsia"/>
              </w:rPr>
              <w:t>L6:共同作業</w:t>
            </w:r>
          </w:p>
          <w:p w14:paraId="7B49FD0A" w14:textId="77777777" w:rsidR="006F3437" w:rsidRPr="00B117DD" w:rsidRDefault="006F3437" w:rsidP="006F3437">
            <w:pPr>
              <w:rPr>
                <w:rFonts w:ascii="標楷體" w:eastAsia="標楷體" w:hAnsi="標楷體"/>
              </w:rPr>
            </w:pPr>
            <w:r w:rsidRPr="00B117DD">
              <w:rPr>
                <w:rFonts w:ascii="標楷體" w:eastAsia="標楷體" w:hAnsi="標楷體" w:hint="eastAsia"/>
              </w:rPr>
              <w:t>L8:遵循法令作業</w:t>
            </w:r>
          </w:p>
          <w:p w14:paraId="607D6B15" w14:textId="77777777" w:rsidR="006F3437" w:rsidRPr="00145256" w:rsidRDefault="006F3437" w:rsidP="006F3437">
            <w:pPr>
              <w:rPr>
                <w:rFonts w:ascii="標楷體" w:eastAsia="標楷體" w:hAnsi="標楷體"/>
              </w:rPr>
            </w:pPr>
            <w:r w:rsidRPr="00B117DD">
              <w:rPr>
                <w:rFonts w:ascii="標楷體" w:eastAsia="標楷體" w:hAnsi="標楷體" w:hint="eastAsia"/>
              </w:rPr>
              <w:t>L9:報表作業</w:t>
            </w:r>
          </w:p>
        </w:tc>
      </w:tr>
      <w:tr w:rsidR="006F3437" w:rsidRPr="00145256" w14:paraId="0C97139A" w14:textId="77777777" w:rsidTr="006F3437">
        <w:trPr>
          <w:trHeight w:val="291"/>
          <w:jc w:val="center"/>
        </w:trPr>
        <w:tc>
          <w:tcPr>
            <w:tcW w:w="457" w:type="dxa"/>
          </w:tcPr>
          <w:p w14:paraId="009F237E" w14:textId="4628D31C" w:rsidR="006F3437" w:rsidRPr="00145256" w:rsidRDefault="00D273E1" w:rsidP="006F3437">
            <w:pPr>
              <w:rPr>
                <w:rFonts w:ascii="標楷體" w:eastAsia="標楷體" w:hAnsi="標楷體"/>
              </w:rPr>
            </w:pPr>
            <w:r>
              <w:rPr>
                <w:rFonts w:ascii="標楷體" w:eastAsia="標楷體" w:hAnsi="標楷體" w:hint="eastAsia"/>
              </w:rPr>
              <w:lastRenderedPageBreak/>
              <w:t>10</w:t>
            </w:r>
          </w:p>
        </w:tc>
        <w:tc>
          <w:tcPr>
            <w:tcW w:w="1661" w:type="dxa"/>
          </w:tcPr>
          <w:p w14:paraId="742147C0" w14:textId="63CA1A87" w:rsidR="006F3437" w:rsidRPr="00145256" w:rsidRDefault="006F3437" w:rsidP="006F3437">
            <w:pPr>
              <w:rPr>
                <w:rFonts w:ascii="標楷體" w:eastAsia="標楷體" w:hAnsi="標楷體"/>
              </w:rPr>
            </w:pPr>
            <w:r>
              <w:rPr>
                <w:rFonts w:ascii="標楷體" w:eastAsia="標楷體" w:hAnsi="標楷體" w:hint="eastAsia"/>
                <w:lang w:eastAsia="zh-HK"/>
              </w:rPr>
              <w:t>子類別</w:t>
            </w:r>
          </w:p>
        </w:tc>
        <w:tc>
          <w:tcPr>
            <w:tcW w:w="1296" w:type="dxa"/>
          </w:tcPr>
          <w:p w14:paraId="3BCA8CAF" w14:textId="2B9A1FC3" w:rsidR="006F3437" w:rsidRPr="00145256" w:rsidRDefault="006F3437" w:rsidP="006F3437">
            <w:pPr>
              <w:rPr>
                <w:rFonts w:ascii="標楷體" w:eastAsia="標楷體" w:hAnsi="標楷體"/>
              </w:rPr>
            </w:pPr>
            <w:r>
              <w:rPr>
                <w:rFonts w:ascii="標楷體" w:eastAsia="標楷體" w:hAnsi="標楷體" w:hint="eastAsia"/>
              </w:rPr>
              <w:t>X(2</w:t>
            </w:r>
            <w:r>
              <w:rPr>
                <w:rFonts w:ascii="標楷體" w:eastAsia="標楷體" w:hAnsi="標楷體"/>
              </w:rPr>
              <w:t>)</w:t>
            </w:r>
          </w:p>
        </w:tc>
        <w:tc>
          <w:tcPr>
            <w:tcW w:w="1073" w:type="dxa"/>
          </w:tcPr>
          <w:p w14:paraId="6483E539" w14:textId="77777777" w:rsidR="006F3437" w:rsidRPr="00145256" w:rsidRDefault="006F3437" w:rsidP="006F3437">
            <w:pPr>
              <w:rPr>
                <w:rFonts w:ascii="標楷體" w:eastAsia="標楷體" w:hAnsi="標楷體"/>
                <w:lang w:eastAsia="zh-HK"/>
              </w:rPr>
            </w:pPr>
          </w:p>
        </w:tc>
        <w:tc>
          <w:tcPr>
            <w:tcW w:w="1148" w:type="dxa"/>
          </w:tcPr>
          <w:p w14:paraId="32FD98C5" w14:textId="52C13A2E" w:rsidR="006F3437" w:rsidRPr="00145256" w:rsidRDefault="006F3437" w:rsidP="006F3437">
            <w:pPr>
              <w:rPr>
                <w:rFonts w:ascii="標楷體" w:eastAsia="標楷體" w:hAnsi="標楷體"/>
              </w:rPr>
            </w:pPr>
            <w:r w:rsidRPr="00B117DD">
              <w:rPr>
                <w:rFonts w:ascii="標楷體" w:eastAsia="標楷體" w:hAnsi="標楷體" w:hint="eastAsia"/>
              </w:rPr>
              <w:t>下拉式選單</w:t>
            </w:r>
          </w:p>
        </w:tc>
        <w:tc>
          <w:tcPr>
            <w:tcW w:w="668" w:type="dxa"/>
          </w:tcPr>
          <w:p w14:paraId="45DA87F8" w14:textId="59E1D558" w:rsidR="006F3437" w:rsidRPr="00145256" w:rsidRDefault="006F3437" w:rsidP="006F3437">
            <w:pPr>
              <w:rPr>
                <w:rFonts w:ascii="標楷體" w:eastAsia="標楷體" w:hAnsi="標楷體"/>
              </w:rPr>
            </w:pPr>
            <w:r w:rsidRPr="00145256">
              <w:rPr>
                <w:rFonts w:ascii="標楷體" w:eastAsia="標楷體" w:hAnsi="標楷體" w:hint="eastAsia"/>
              </w:rPr>
              <w:t>V</w:t>
            </w:r>
            <w:r w:rsidRPr="00145256" w:rsidDel="006F3437">
              <w:rPr>
                <w:rFonts w:ascii="標楷體" w:eastAsia="標楷體" w:hAnsi="標楷體" w:hint="eastAsia"/>
              </w:rPr>
              <w:t xml:space="preserve"> </w:t>
            </w:r>
          </w:p>
        </w:tc>
        <w:tc>
          <w:tcPr>
            <w:tcW w:w="691" w:type="dxa"/>
          </w:tcPr>
          <w:p w14:paraId="6B9F1D18" w14:textId="77777777" w:rsidR="006F3437" w:rsidRPr="00145256" w:rsidRDefault="006F3437" w:rsidP="006F3437">
            <w:pPr>
              <w:rPr>
                <w:rFonts w:ascii="標楷體" w:eastAsia="標楷體" w:hAnsi="標楷體"/>
              </w:rPr>
            </w:pPr>
          </w:p>
        </w:tc>
        <w:tc>
          <w:tcPr>
            <w:tcW w:w="3426" w:type="dxa"/>
          </w:tcPr>
          <w:p w14:paraId="264A5477" w14:textId="09FDF30A" w:rsidR="006F3437" w:rsidRPr="00145256" w:rsidRDefault="006F3437" w:rsidP="006F3437">
            <w:pPr>
              <w:rPr>
                <w:rFonts w:ascii="標楷體" w:eastAsia="標楷體" w:hAnsi="標楷體"/>
              </w:rPr>
            </w:pPr>
            <w:r w:rsidRPr="00145256">
              <w:rPr>
                <w:rFonts w:ascii="標楷體" w:eastAsia="標楷體" w:hAnsi="標楷體" w:hint="eastAsia"/>
              </w:rPr>
              <w:t>新增、修改時必須輸入,其他自動顯示不必輸入</w:t>
            </w:r>
            <w:r>
              <w:rPr>
                <w:rFonts w:ascii="標楷體" w:eastAsia="標楷體" w:hAnsi="標楷體" w:hint="eastAsia"/>
              </w:rPr>
              <w:t>；</w:t>
            </w:r>
          </w:p>
        </w:tc>
      </w:tr>
      <w:tr w:rsidR="006F3437" w:rsidRPr="00145256" w14:paraId="7ABC8782" w14:textId="77777777" w:rsidTr="006F3437">
        <w:trPr>
          <w:trHeight w:val="291"/>
          <w:jc w:val="center"/>
        </w:trPr>
        <w:tc>
          <w:tcPr>
            <w:tcW w:w="457" w:type="dxa"/>
          </w:tcPr>
          <w:p w14:paraId="1AD7C188" w14:textId="6E617636" w:rsidR="006F3437" w:rsidRPr="00145256" w:rsidRDefault="00D273E1" w:rsidP="006F3437">
            <w:pPr>
              <w:rPr>
                <w:rFonts w:ascii="標楷體" w:eastAsia="標楷體" w:hAnsi="標楷體"/>
              </w:rPr>
            </w:pPr>
            <w:r>
              <w:rPr>
                <w:rFonts w:ascii="標楷體" w:eastAsia="標楷體" w:hAnsi="標楷體" w:hint="eastAsia"/>
              </w:rPr>
              <w:t>11</w:t>
            </w:r>
          </w:p>
        </w:tc>
        <w:tc>
          <w:tcPr>
            <w:tcW w:w="1661" w:type="dxa"/>
          </w:tcPr>
          <w:p w14:paraId="622835ED" w14:textId="381A96B2" w:rsidR="006F3437" w:rsidRPr="00145256" w:rsidRDefault="006F3437" w:rsidP="006F3437">
            <w:pPr>
              <w:rPr>
                <w:rFonts w:ascii="標楷體" w:eastAsia="標楷體" w:hAnsi="標楷體"/>
              </w:rPr>
            </w:pPr>
            <w:r>
              <w:rPr>
                <w:rFonts w:ascii="標楷體" w:eastAsia="標楷體" w:hAnsi="標楷體" w:hint="eastAsia"/>
              </w:rPr>
              <w:t>掛入選單</w:t>
            </w:r>
          </w:p>
        </w:tc>
        <w:tc>
          <w:tcPr>
            <w:tcW w:w="1296" w:type="dxa"/>
          </w:tcPr>
          <w:p w14:paraId="3BA9B5CA" w14:textId="46848547" w:rsidR="006F3437" w:rsidRPr="00145256" w:rsidRDefault="006F3437" w:rsidP="006F3437">
            <w:pPr>
              <w:rPr>
                <w:rFonts w:ascii="標楷體" w:eastAsia="標楷體" w:hAnsi="標楷體"/>
              </w:rPr>
            </w:pPr>
            <w:r>
              <w:rPr>
                <w:rFonts w:ascii="標楷體" w:eastAsia="標楷體" w:hAnsi="標楷體"/>
              </w:rPr>
              <w:t>9(1)</w:t>
            </w:r>
          </w:p>
        </w:tc>
        <w:tc>
          <w:tcPr>
            <w:tcW w:w="1073" w:type="dxa"/>
          </w:tcPr>
          <w:p w14:paraId="78AFE769" w14:textId="77777777" w:rsidR="006F3437" w:rsidRPr="00145256" w:rsidRDefault="006F3437" w:rsidP="006F3437">
            <w:pPr>
              <w:rPr>
                <w:rFonts w:ascii="標楷體" w:eastAsia="標楷體" w:hAnsi="標楷體"/>
                <w:lang w:eastAsia="zh-HK"/>
              </w:rPr>
            </w:pPr>
          </w:p>
        </w:tc>
        <w:tc>
          <w:tcPr>
            <w:tcW w:w="1148" w:type="dxa"/>
          </w:tcPr>
          <w:p w14:paraId="0F4DAFF8" w14:textId="64F9BCF2" w:rsidR="006F3437" w:rsidRPr="00145256" w:rsidRDefault="006F3437" w:rsidP="006F3437">
            <w:pPr>
              <w:rPr>
                <w:rFonts w:ascii="標楷體" w:eastAsia="標楷體" w:hAnsi="標楷體"/>
              </w:rPr>
            </w:pPr>
            <w:r w:rsidRPr="00B117DD">
              <w:rPr>
                <w:rFonts w:ascii="標楷體" w:eastAsia="標楷體" w:hAnsi="標楷體" w:hint="eastAsia"/>
              </w:rPr>
              <w:t>下拉式選單</w:t>
            </w:r>
          </w:p>
        </w:tc>
        <w:tc>
          <w:tcPr>
            <w:tcW w:w="668" w:type="dxa"/>
          </w:tcPr>
          <w:p w14:paraId="32646448" w14:textId="5BD28D0B" w:rsidR="006F3437" w:rsidRPr="00145256" w:rsidRDefault="006F3437" w:rsidP="006F3437">
            <w:pPr>
              <w:rPr>
                <w:rFonts w:ascii="標楷體" w:eastAsia="標楷體" w:hAnsi="標楷體"/>
              </w:rPr>
            </w:pPr>
            <w:r w:rsidRPr="00145256">
              <w:rPr>
                <w:rFonts w:ascii="標楷體" w:eastAsia="標楷體" w:hAnsi="標楷體" w:hint="eastAsia"/>
              </w:rPr>
              <w:t>V</w:t>
            </w:r>
            <w:r w:rsidRPr="00145256" w:rsidDel="006F3437">
              <w:rPr>
                <w:rFonts w:ascii="標楷體" w:eastAsia="標楷體" w:hAnsi="標楷體" w:hint="eastAsia"/>
              </w:rPr>
              <w:t xml:space="preserve"> </w:t>
            </w:r>
          </w:p>
        </w:tc>
        <w:tc>
          <w:tcPr>
            <w:tcW w:w="691" w:type="dxa"/>
          </w:tcPr>
          <w:p w14:paraId="5067F7EB" w14:textId="77777777" w:rsidR="006F3437" w:rsidRPr="00145256" w:rsidRDefault="006F3437" w:rsidP="006F3437">
            <w:pPr>
              <w:rPr>
                <w:rFonts w:ascii="標楷體" w:eastAsia="標楷體" w:hAnsi="標楷體"/>
              </w:rPr>
            </w:pPr>
          </w:p>
        </w:tc>
        <w:tc>
          <w:tcPr>
            <w:tcW w:w="3426" w:type="dxa"/>
          </w:tcPr>
          <w:p w14:paraId="79D4FB60" w14:textId="05F9BBAF" w:rsidR="006F3437" w:rsidRPr="00145256" w:rsidRDefault="006F3437" w:rsidP="006F3437">
            <w:pPr>
              <w:rPr>
                <w:rFonts w:ascii="標楷體" w:eastAsia="標楷體" w:hAnsi="標楷體"/>
              </w:rPr>
            </w:pPr>
            <w:r w:rsidRPr="00145256">
              <w:rPr>
                <w:rFonts w:ascii="標楷體" w:eastAsia="標楷體" w:hAnsi="標楷體" w:hint="eastAsia"/>
              </w:rPr>
              <w:t>新增、修改時必須輸入,其他自動顯示不必輸入</w:t>
            </w:r>
            <w:r>
              <w:rPr>
                <w:rFonts w:ascii="標楷體" w:eastAsia="標楷體" w:hAnsi="標楷體" w:hint="eastAsia"/>
              </w:rPr>
              <w:t>；</w:t>
            </w:r>
          </w:p>
        </w:tc>
      </w:tr>
      <w:tr w:rsidR="006F3437" w:rsidRPr="00145256" w14:paraId="7877CC27" w14:textId="77777777" w:rsidTr="006F3437">
        <w:trPr>
          <w:trHeight w:val="291"/>
          <w:jc w:val="center"/>
        </w:trPr>
        <w:tc>
          <w:tcPr>
            <w:tcW w:w="457" w:type="dxa"/>
          </w:tcPr>
          <w:p w14:paraId="2DA78D53" w14:textId="58A1D17C" w:rsidR="006F3437" w:rsidRPr="00145256" w:rsidRDefault="006F3437" w:rsidP="006F3437">
            <w:pPr>
              <w:rPr>
                <w:rFonts w:ascii="標楷體" w:eastAsia="標楷體" w:hAnsi="標楷體"/>
              </w:rPr>
            </w:pPr>
            <w:r w:rsidRPr="00145256">
              <w:rPr>
                <w:rFonts w:ascii="標楷體" w:eastAsia="標楷體" w:hAnsi="標楷體"/>
              </w:rPr>
              <w:t>1</w:t>
            </w:r>
            <w:r w:rsidR="00D273E1">
              <w:rPr>
                <w:rFonts w:ascii="標楷體" w:eastAsia="標楷體" w:hAnsi="標楷體" w:hint="eastAsia"/>
              </w:rPr>
              <w:t>2</w:t>
            </w:r>
          </w:p>
        </w:tc>
        <w:tc>
          <w:tcPr>
            <w:tcW w:w="1661" w:type="dxa"/>
          </w:tcPr>
          <w:p w14:paraId="0FE56FD0" w14:textId="2EEF8344" w:rsidR="006F3437" w:rsidRPr="00145256" w:rsidRDefault="006F3437" w:rsidP="006F3437">
            <w:pPr>
              <w:rPr>
                <w:rFonts w:ascii="標楷體" w:eastAsia="標楷體" w:hAnsi="標楷體"/>
              </w:rPr>
            </w:pPr>
            <w:r>
              <w:rPr>
                <w:rFonts w:ascii="標楷體" w:eastAsia="標楷體" w:hAnsi="標楷體" w:hint="eastAsia"/>
              </w:rPr>
              <w:t>登錄需提交</w:t>
            </w:r>
          </w:p>
        </w:tc>
        <w:tc>
          <w:tcPr>
            <w:tcW w:w="1296" w:type="dxa"/>
          </w:tcPr>
          <w:p w14:paraId="6FFF3D0D" w14:textId="65DB8F1B" w:rsidR="006F3437" w:rsidRPr="00145256" w:rsidRDefault="006F3437" w:rsidP="006F3437">
            <w:pPr>
              <w:rPr>
                <w:rFonts w:ascii="標楷體" w:eastAsia="標楷體" w:hAnsi="標楷體"/>
              </w:rPr>
            </w:pPr>
            <w:r>
              <w:rPr>
                <w:rFonts w:ascii="標楷體" w:eastAsia="標楷體" w:hAnsi="標楷體" w:hint="eastAsia"/>
              </w:rPr>
              <w:t>9(1)</w:t>
            </w:r>
          </w:p>
        </w:tc>
        <w:tc>
          <w:tcPr>
            <w:tcW w:w="1073" w:type="dxa"/>
          </w:tcPr>
          <w:p w14:paraId="2DD6084C" w14:textId="77777777" w:rsidR="006F3437" w:rsidRPr="00145256" w:rsidRDefault="006F3437" w:rsidP="006F3437">
            <w:pPr>
              <w:rPr>
                <w:rFonts w:ascii="標楷體" w:eastAsia="標楷體" w:hAnsi="標楷體"/>
                <w:lang w:eastAsia="zh-HK"/>
              </w:rPr>
            </w:pPr>
          </w:p>
        </w:tc>
        <w:tc>
          <w:tcPr>
            <w:tcW w:w="1148" w:type="dxa"/>
          </w:tcPr>
          <w:p w14:paraId="070906BB" w14:textId="330DDFFE" w:rsidR="006F3437" w:rsidRPr="00145256" w:rsidRDefault="006F3437" w:rsidP="006F3437">
            <w:pPr>
              <w:rPr>
                <w:rFonts w:ascii="標楷體" w:eastAsia="標楷體" w:hAnsi="標楷體"/>
              </w:rPr>
            </w:pPr>
            <w:r w:rsidRPr="00B117DD">
              <w:rPr>
                <w:rFonts w:ascii="標楷體" w:eastAsia="標楷體" w:hAnsi="標楷體" w:hint="eastAsia"/>
              </w:rPr>
              <w:t>下拉式選單</w:t>
            </w:r>
          </w:p>
        </w:tc>
        <w:tc>
          <w:tcPr>
            <w:tcW w:w="668" w:type="dxa"/>
          </w:tcPr>
          <w:p w14:paraId="0053F37A" w14:textId="3656DD4E" w:rsidR="006F3437" w:rsidRPr="00145256" w:rsidRDefault="006F3437" w:rsidP="006F3437">
            <w:pPr>
              <w:rPr>
                <w:rFonts w:ascii="標楷體" w:eastAsia="標楷體" w:hAnsi="標楷體"/>
              </w:rPr>
            </w:pPr>
            <w:r w:rsidRPr="00145256">
              <w:rPr>
                <w:rFonts w:ascii="標楷體" w:eastAsia="標楷體" w:hAnsi="標楷體" w:hint="eastAsia"/>
              </w:rPr>
              <w:t>V</w:t>
            </w:r>
            <w:r w:rsidRPr="00145256" w:rsidDel="006F3437">
              <w:rPr>
                <w:rFonts w:ascii="標楷體" w:eastAsia="標楷體" w:hAnsi="標楷體" w:hint="eastAsia"/>
              </w:rPr>
              <w:t xml:space="preserve"> </w:t>
            </w:r>
          </w:p>
        </w:tc>
        <w:tc>
          <w:tcPr>
            <w:tcW w:w="691" w:type="dxa"/>
          </w:tcPr>
          <w:p w14:paraId="2FB043FF" w14:textId="77777777" w:rsidR="006F3437" w:rsidRPr="00145256" w:rsidRDefault="006F3437" w:rsidP="006F3437">
            <w:pPr>
              <w:rPr>
                <w:rFonts w:ascii="標楷體" w:eastAsia="標楷體" w:hAnsi="標楷體"/>
              </w:rPr>
            </w:pPr>
          </w:p>
        </w:tc>
        <w:tc>
          <w:tcPr>
            <w:tcW w:w="3426" w:type="dxa"/>
          </w:tcPr>
          <w:p w14:paraId="4DDED3FF" w14:textId="31F063B1" w:rsidR="006F3437" w:rsidRPr="00145256" w:rsidRDefault="006F3437" w:rsidP="006F3437">
            <w:pPr>
              <w:rPr>
                <w:rFonts w:ascii="標楷體" w:eastAsia="標楷體" w:hAnsi="標楷體"/>
              </w:rPr>
            </w:pPr>
            <w:r w:rsidRPr="00145256">
              <w:rPr>
                <w:rFonts w:ascii="標楷體" w:eastAsia="標楷體" w:hAnsi="標楷體" w:hint="eastAsia"/>
              </w:rPr>
              <w:t>新增、修改時必須輸入,其他自動顯示不必輸入</w:t>
            </w:r>
            <w:r>
              <w:rPr>
                <w:rFonts w:ascii="標楷體" w:eastAsia="標楷體" w:hAnsi="標楷體" w:hint="eastAsia"/>
              </w:rPr>
              <w:t>；</w:t>
            </w:r>
          </w:p>
        </w:tc>
      </w:tr>
      <w:tr w:rsidR="00D273E1" w:rsidRPr="00145256" w14:paraId="69C0CE3C" w14:textId="77777777" w:rsidTr="006F3437">
        <w:trPr>
          <w:trHeight w:val="291"/>
          <w:jc w:val="center"/>
        </w:trPr>
        <w:tc>
          <w:tcPr>
            <w:tcW w:w="457" w:type="dxa"/>
          </w:tcPr>
          <w:p w14:paraId="26DFF14D" w14:textId="6E2D5BDC" w:rsidR="00D273E1" w:rsidRPr="00145256" w:rsidRDefault="00D273E1" w:rsidP="00D273E1">
            <w:pPr>
              <w:rPr>
                <w:rFonts w:ascii="標楷體" w:eastAsia="標楷體" w:hAnsi="標楷體"/>
              </w:rPr>
            </w:pPr>
            <w:r w:rsidRPr="00145256">
              <w:rPr>
                <w:rFonts w:ascii="標楷體" w:eastAsia="標楷體" w:hAnsi="標楷體"/>
              </w:rPr>
              <w:t>1</w:t>
            </w:r>
            <w:r>
              <w:rPr>
                <w:rFonts w:ascii="標楷體" w:eastAsia="標楷體" w:hAnsi="標楷體" w:hint="eastAsia"/>
              </w:rPr>
              <w:t>3</w:t>
            </w:r>
          </w:p>
        </w:tc>
        <w:tc>
          <w:tcPr>
            <w:tcW w:w="1661" w:type="dxa"/>
          </w:tcPr>
          <w:p w14:paraId="7838D7A2" w14:textId="2BF39B54" w:rsidR="00D273E1" w:rsidRPr="00145256" w:rsidRDefault="00D273E1" w:rsidP="00D273E1">
            <w:pPr>
              <w:rPr>
                <w:rFonts w:ascii="標楷體" w:eastAsia="標楷體" w:hAnsi="標楷體"/>
              </w:rPr>
            </w:pPr>
            <w:r>
              <w:rPr>
                <w:rFonts w:ascii="標楷體" w:eastAsia="標楷體" w:hAnsi="標楷體" w:hint="eastAsia"/>
              </w:rPr>
              <w:t>結清戶個資控管</w:t>
            </w:r>
          </w:p>
        </w:tc>
        <w:tc>
          <w:tcPr>
            <w:tcW w:w="1296" w:type="dxa"/>
          </w:tcPr>
          <w:p w14:paraId="37B558B0" w14:textId="0B7DEBDD" w:rsidR="00D273E1" w:rsidRPr="00145256" w:rsidRDefault="00D273E1" w:rsidP="00D273E1">
            <w:pPr>
              <w:rPr>
                <w:rFonts w:ascii="標楷體" w:eastAsia="標楷體" w:hAnsi="標楷體"/>
              </w:rPr>
            </w:pPr>
            <w:r>
              <w:rPr>
                <w:rFonts w:ascii="標楷體" w:eastAsia="標楷體" w:hAnsi="標楷體" w:hint="eastAsia"/>
              </w:rPr>
              <w:t>9(1)</w:t>
            </w:r>
          </w:p>
        </w:tc>
        <w:tc>
          <w:tcPr>
            <w:tcW w:w="1073" w:type="dxa"/>
          </w:tcPr>
          <w:p w14:paraId="43183513" w14:textId="77777777" w:rsidR="00D273E1" w:rsidRPr="00145256" w:rsidRDefault="00D273E1" w:rsidP="00D273E1">
            <w:pPr>
              <w:rPr>
                <w:rFonts w:ascii="標楷體" w:eastAsia="標楷體" w:hAnsi="標楷體"/>
                <w:lang w:eastAsia="zh-HK"/>
              </w:rPr>
            </w:pPr>
          </w:p>
        </w:tc>
        <w:tc>
          <w:tcPr>
            <w:tcW w:w="1148" w:type="dxa"/>
          </w:tcPr>
          <w:p w14:paraId="12B8EB47" w14:textId="78CE406B" w:rsidR="00D273E1" w:rsidRPr="00145256" w:rsidRDefault="00D273E1" w:rsidP="00D273E1">
            <w:pPr>
              <w:rPr>
                <w:rFonts w:ascii="標楷體" w:eastAsia="標楷體" w:hAnsi="標楷體"/>
              </w:rPr>
            </w:pPr>
            <w:r w:rsidRPr="00B117DD">
              <w:rPr>
                <w:rFonts w:ascii="標楷體" w:eastAsia="標楷體" w:hAnsi="標楷體" w:hint="eastAsia"/>
              </w:rPr>
              <w:t>下拉式選單</w:t>
            </w:r>
          </w:p>
        </w:tc>
        <w:tc>
          <w:tcPr>
            <w:tcW w:w="668" w:type="dxa"/>
          </w:tcPr>
          <w:p w14:paraId="5B26C04F" w14:textId="1B8A3F7C" w:rsidR="00D273E1" w:rsidRPr="00145256" w:rsidRDefault="00D273E1" w:rsidP="00D273E1">
            <w:pPr>
              <w:rPr>
                <w:rFonts w:ascii="標楷體" w:eastAsia="標楷體" w:hAnsi="標楷體"/>
              </w:rPr>
            </w:pPr>
            <w:r w:rsidRPr="00145256">
              <w:rPr>
                <w:rFonts w:ascii="標楷體" w:eastAsia="標楷體" w:hAnsi="標楷體" w:hint="eastAsia"/>
              </w:rPr>
              <w:t>V</w:t>
            </w:r>
            <w:r w:rsidRPr="00145256" w:rsidDel="006F3437">
              <w:rPr>
                <w:rFonts w:ascii="標楷體" w:eastAsia="標楷體" w:hAnsi="標楷體" w:hint="eastAsia"/>
              </w:rPr>
              <w:t xml:space="preserve"> </w:t>
            </w:r>
          </w:p>
        </w:tc>
        <w:tc>
          <w:tcPr>
            <w:tcW w:w="691" w:type="dxa"/>
          </w:tcPr>
          <w:p w14:paraId="78AC7568" w14:textId="77777777" w:rsidR="00D273E1" w:rsidRPr="00145256" w:rsidRDefault="00D273E1" w:rsidP="00D273E1">
            <w:pPr>
              <w:rPr>
                <w:rFonts w:ascii="標楷體" w:eastAsia="標楷體" w:hAnsi="標楷體"/>
              </w:rPr>
            </w:pPr>
          </w:p>
        </w:tc>
        <w:tc>
          <w:tcPr>
            <w:tcW w:w="3426" w:type="dxa"/>
          </w:tcPr>
          <w:p w14:paraId="79987B58" w14:textId="32F34C7E" w:rsidR="00D273E1" w:rsidRPr="00145256" w:rsidRDefault="00D273E1" w:rsidP="00D273E1">
            <w:pPr>
              <w:rPr>
                <w:rFonts w:ascii="標楷體" w:eastAsia="標楷體" w:hAnsi="標楷體"/>
              </w:rPr>
            </w:pPr>
            <w:r w:rsidRPr="00145256">
              <w:rPr>
                <w:rFonts w:ascii="標楷體" w:eastAsia="標楷體" w:hAnsi="標楷體" w:hint="eastAsia"/>
              </w:rPr>
              <w:t>新增、修改時必須輸入,其他自動顯示不必輸入</w:t>
            </w:r>
            <w:r>
              <w:rPr>
                <w:rFonts w:ascii="標楷體" w:eastAsia="標楷體" w:hAnsi="標楷體" w:hint="eastAsia"/>
              </w:rPr>
              <w:t>；</w:t>
            </w:r>
          </w:p>
        </w:tc>
      </w:tr>
      <w:tr w:rsidR="00D273E1" w:rsidRPr="00145256" w14:paraId="44EE2570" w14:textId="77777777" w:rsidTr="006F3437">
        <w:trPr>
          <w:trHeight w:val="291"/>
          <w:jc w:val="center"/>
        </w:trPr>
        <w:tc>
          <w:tcPr>
            <w:tcW w:w="457" w:type="dxa"/>
          </w:tcPr>
          <w:p w14:paraId="3DCB0C90" w14:textId="77777777" w:rsidR="00D273E1" w:rsidRPr="00145256" w:rsidRDefault="00D273E1" w:rsidP="00D273E1">
            <w:pPr>
              <w:rPr>
                <w:rFonts w:ascii="標楷體" w:eastAsia="標楷體" w:hAnsi="標楷體"/>
              </w:rPr>
            </w:pPr>
          </w:p>
        </w:tc>
        <w:tc>
          <w:tcPr>
            <w:tcW w:w="1661" w:type="dxa"/>
          </w:tcPr>
          <w:p w14:paraId="31ADCBA7" w14:textId="77777777" w:rsidR="00D273E1" w:rsidRPr="00145256" w:rsidRDefault="00D273E1" w:rsidP="00D273E1">
            <w:pPr>
              <w:rPr>
                <w:rFonts w:ascii="標楷體" w:eastAsia="標楷體" w:hAnsi="標楷體"/>
              </w:rPr>
            </w:pPr>
          </w:p>
        </w:tc>
        <w:tc>
          <w:tcPr>
            <w:tcW w:w="1296" w:type="dxa"/>
          </w:tcPr>
          <w:p w14:paraId="736A8940" w14:textId="77777777" w:rsidR="00D273E1" w:rsidRPr="00145256" w:rsidRDefault="00D273E1" w:rsidP="00D273E1">
            <w:pPr>
              <w:rPr>
                <w:rFonts w:ascii="標楷體" w:eastAsia="標楷體" w:hAnsi="標楷體"/>
                <w:lang w:eastAsia="zh-HK"/>
              </w:rPr>
            </w:pPr>
          </w:p>
        </w:tc>
        <w:tc>
          <w:tcPr>
            <w:tcW w:w="1073" w:type="dxa"/>
          </w:tcPr>
          <w:p w14:paraId="5920564F" w14:textId="77777777" w:rsidR="00D273E1" w:rsidRPr="00145256" w:rsidRDefault="00D273E1" w:rsidP="00D273E1">
            <w:pPr>
              <w:rPr>
                <w:rFonts w:ascii="標楷體" w:eastAsia="標楷體" w:hAnsi="標楷體"/>
                <w:lang w:eastAsia="zh-HK"/>
              </w:rPr>
            </w:pPr>
          </w:p>
        </w:tc>
        <w:tc>
          <w:tcPr>
            <w:tcW w:w="1148" w:type="dxa"/>
          </w:tcPr>
          <w:p w14:paraId="489BEA7E" w14:textId="77777777" w:rsidR="00D273E1" w:rsidRPr="00145256" w:rsidRDefault="00D273E1" w:rsidP="00D273E1">
            <w:pPr>
              <w:rPr>
                <w:rFonts w:ascii="標楷體" w:eastAsia="標楷體" w:hAnsi="標楷體"/>
              </w:rPr>
            </w:pPr>
          </w:p>
        </w:tc>
        <w:tc>
          <w:tcPr>
            <w:tcW w:w="668" w:type="dxa"/>
          </w:tcPr>
          <w:p w14:paraId="207FBCCA" w14:textId="77777777" w:rsidR="00D273E1" w:rsidRPr="00145256" w:rsidRDefault="00D273E1" w:rsidP="00D273E1">
            <w:pPr>
              <w:rPr>
                <w:rFonts w:ascii="標楷體" w:eastAsia="標楷體" w:hAnsi="標楷體"/>
              </w:rPr>
            </w:pPr>
          </w:p>
        </w:tc>
        <w:tc>
          <w:tcPr>
            <w:tcW w:w="691" w:type="dxa"/>
          </w:tcPr>
          <w:p w14:paraId="5F7A6321" w14:textId="77777777" w:rsidR="00D273E1" w:rsidRPr="00145256" w:rsidRDefault="00D273E1" w:rsidP="00D273E1">
            <w:pPr>
              <w:rPr>
                <w:rFonts w:ascii="標楷體" w:eastAsia="標楷體" w:hAnsi="標楷體"/>
              </w:rPr>
            </w:pPr>
          </w:p>
        </w:tc>
        <w:tc>
          <w:tcPr>
            <w:tcW w:w="3426" w:type="dxa"/>
          </w:tcPr>
          <w:p w14:paraId="7539C958" w14:textId="77777777" w:rsidR="00D273E1" w:rsidRPr="00145256" w:rsidRDefault="00D273E1" w:rsidP="00D273E1">
            <w:pPr>
              <w:rPr>
                <w:rFonts w:ascii="標楷體" w:eastAsia="標楷體" w:hAnsi="標楷體"/>
              </w:rPr>
            </w:pPr>
          </w:p>
        </w:tc>
      </w:tr>
    </w:tbl>
    <w:p w14:paraId="7F1F05E3" w14:textId="77777777" w:rsidR="00934FE7" w:rsidRPr="00E65C3B" w:rsidRDefault="00934FE7" w:rsidP="00934FE7"/>
    <w:p w14:paraId="6431CB40" w14:textId="77777777" w:rsidR="00E65C3B" w:rsidRDefault="00E65C3B">
      <w:pPr>
        <w:widowControl/>
      </w:pPr>
      <w:r>
        <w:br w:type="page"/>
      </w:r>
    </w:p>
    <w:p w14:paraId="654F44C4" w14:textId="77777777" w:rsidR="00E65C3B" w:rsidRPr="00934FE7" w:rsidRDefault="00E65C3B" w:rsidP="00934FE7"/>
    <w:p w14:paraId="2D0E1056" w14:textId="03161A0A" w:rsidR="00B8080C" w:rsidRPr="00362205" w:rsidRDefault="00B535F6" w:rsidP="00B8080C">
      <w:pPr>
        <w:pStyle w:val="3"/>
        <w:numPr>
          <w:ilvl w:val="2"/>
          <w:numId w:val="1"/>
        </w:numPr>
        <w:rPr>
          <w:rFonts w:ascii="標楷體" w:hAnsi="標楷體"/>
        </w:rPr>
      </w:pPr>
      <w:r>
        <w:rPr>
          <w:rFonts w:ascii="標楷體" w:hAnsi="標楷體" w:hint="eastAsia"/>
        </w:rPr>
        <w:t>L6501</w:t>
      </w:r>
      <w:r w:rsidR="00B8080C" w:rsidRPr="00362205">
        <w:rPr>
          <w:rFonts w:ascii="標楷體" w:hAnsi="標楷體" w:hint="eastAsia"/>
        </w:rPr>
        <w:t>系統變數及系統值設定維護</w:t>
      </w:r>
    </w:p>
    <w:p w14:paraId="0F9573C2" w14:textId="77777777" w:rsidR="00B8080C" w:rsidRPr="00362205" w:rsidRDefault="00B8080C" w:rsidP="00D01BCC">
      <w:pPr>
        <w:pStyle w:val="a"/>
      </w:pPr>
      <w:r w:rsidRPr="00362205">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D267BF" w:rsidRPr="00362205" w14:paraId="69F674FE" w14:textId="77777777" w:rsidTr="00145256">
        <w:trPr>
          <w:trHeight w:val="277"/>
        </w:trPr>
        <w:tc>
          <w:tcPr>
            <w:tcW w:w="1548" w:type="dxa"/>
            <w:tcBorders>
              <w:top w:val="single" w:sz="8" w:space="0" w:color="000000"/>
              <w:bottom w:val="single" w:sz="8" w:space="0" w:color="000000"/>
              <w:right w:val="single" w:sz="8" w:space="0" w:color="000000"/>
            </w:tcBorders>
            <w:shd w:val="clear" w:color="auto" w:fill="F3F3F3"/>
          </w:tcPr>
          <w:p w14:paraId="73869C03" w14:textId="77777777" w:rsidR="00D267BF" w:rsidRPr="00362205" w:rsidRDefault="00D267BF" w:rsidP="00145256">
            <w:pPr>
              <w:rPr>
                <w:rFonts w:ascii="標楷體" w:eastAsia="標楷體" w:hAnsi="標楷體"/>
              </w:rPr>
            </w:pPr>
            <w:r w:rsidRPr="00362205">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0E1C0452" w14:textId="77777777" w:rsidR="00D267BF" w:rsidRPr="00362205" w:rsidRDefault="00D267BF" w:rsidP="00D267BF">
            <w:pPr>
              <w:rPr>
                <w:rFonts w:ascii="標楷體" w:eastAsia="標楷體" w:hAnsi="標楷體"/>
              </w:rPr>
            </w:pPr>
            <w:r w:rsidRPr="00362205">
              <w:rPr>
                <w:rFonts w:ascii="標楷體" w:eastAsia="標楷體" w:hAnsi="標楷體" w:hint="eastAsia"/>
              </w:rPr>
              <w:t>系統變數及系統值設定維護</w:t>
            </w:r>
          </w:p>
          <w:p w14:paraId="63DE808C" w14:textId="77777777" w:rsidR="00D267BF" w:rsidRPr="00362205" w:rsidRDefault="00D267BF" w:rsidP="00D267BF">
            <w:pPr>
              <w:ind w:left="240" w:hangingChars="100" w:hanging="240"/>
              <w:rPr>
                <w:rFonts w:ascii="標楷體" w:eastAsia="標楷體" w:hAnsi="標楷體"/>
              </w:rPr>
            </w:pPr>
            <w:r>
              <w:rPr>
                <w:rFonts w:ascii="標楷體" w:eastAsia="標楷體" w:hAnsi="標楷體" w:hint="eastAsia"/>
              </w:rPr>
              <w:t>1.限</w:t>
            </w:r>
            <w:r w:rsidRPr="002A63A7">
              <w:rPr>
                <w:rFonts w:ascii="標楷體" w:eastAsia="標楷體" w:hAnsi="標楷體" w:hint="eastAsia"/>
              </w:rPr>
              <w:t>資訊</w:t>
            </w:r>
            <w:r>
              <w:rPr>
                <w:rFonts w:ascii="標楷體" w:eastAsia="標楷體" w:hAnsi="標楷體" w:hint="eastAsia"/>
              </w:rPr>
              <w:t>人員</w:t>
            </w:r>
            <w:r w:rsidRPr="00362205">
              <w:rPr>
                <w:rFonts w:ascii="標楷體" w:eastAsia="標楷體" w:hAnsi="標楷體" w:hint="eastAsia"/>
              </w:rPr>
              <w:t>維護</w:t>
            </w:r>
            <w:r>
              <w:rPr>
                <w:rFonts w:ascii="標楷體" w:eastAsia="標楷體" w:hAnsi="標楷體" w:hint="eastAsia"/>
              </w:rPr>
              <w:t>本交易</w:t>
            </w:r>
            <w:r>
              <w:rPr>
                <w:rFonts w:ascii="新細明體" w:hAnsi="新細明體" w:hint="eastAsia"/>
              </w:rPr>
              <w:t>，</w:t>
            </w:r>
            <w:r>
              <w:rPr>
                <w:rFonts w:ascii="標楷體" w:eastAsia="標楷體" w:hAnsi="標楷體" w:hint="eastAsia"/>
              </w:rPr>
              <w:t>放款部人員提供查詢功能。</w:t>
            </w:r>
          </w:p>
        </w:tc>
      </w:tr>
      <w:tr w:rsidR="00D267BF" w:rsidRPr="00362205" w14:paraId="1B2CC27E" w14:textId="77777777" w:rsidTr="00145256">
        <w:trPr>
          <w:trHeight w:val="277"/>
        </w:trPr>
        <w:tc>
          <w:tcPr>
            <w:tcW w:w="1548" w:type="dxa"/>
            <w:tcBorders>
              <w:top w:val="single" w:sz="8" w:space="0" w:color="000000"/>
              <w:bottom w:val="single" w:sz="8" w:space="0" w:color="000000"/>
              <w:right w:val="single" w:sz="8" w:space="0" w:color="000000"/>
            </w:tcBorders>
            <w:shd w:val="clear" w:color="auto" w:fill="F3F3F3"/>
          </w:tcPr>
          <w:p w14:paraId="2EF310F6" w14:textId="77777777" w:rsidR="00D267BF" w:rsidRPr="00362205" w:rsidRDefault="00D267BF" w:rsidP="00145256">
            <w:pPr>
              <w:rPr>
                <w:rFonts w:ascii="標楷體" w:eastAsia="標楷體" w:hAnsi="標楷體"/>
              </w:rPr>
            </w:pPr>
            <w:r w:rsidRPr="00362205">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3DDE7B4B" w14:textId="77777777" w:rsidR="00D267BF" w:rsidRPr="00362205" w:rsidRDefault="00D267BF" w:rsidP="00145256">
            <w:pPr>
              <w:rPr>
                <w:rFonts w:ascii="標楷體" w:eastAsia="標楷體" w:hAnsi="標楷體"/>
              </w:rPr>
            </w:pPr>
          </w:p>
        </w:tc>
      </w:tr>
      <w:tr w:rsidR="00D267BF" w:rsidRPr="00362205" w14:paraId="06A1404D" w14:textId="77777777" w:rsidTr="00145256">
        <w:trPr>
          <w:trHeight w:val="773"/>
        </w:trPr>
        <w:tc>
          <w:tcPr>
            <w:tcW w:w="1548" w:type="dxa"/>
            <w:tcBorders>
              <w:top w:val="single" w:sz="8" w:space="0" w:color="000000"/>
              <w:bottom w:val="single" w:sz="8" w:space="0" w:color="000000"/>
              <w:right w:val="single" w:sz="8" w:space="0" w:color="000000"/>
            </w:tcBorders>
            <w:shd w:val="clear" w:color="auto" w:fill="F3F3F3"/>
          </w:tcPr>
          <w:p w14:paraId="1F2E11E0" w14:textId="77777777" w:rsidR="00D267BF" w:rsidRPr="00362205" w:rsidRDefault="00D267BF" w:rsidP="00145256">
            <w:pPr>
              <w:rPr>
                <w:rFonts w:ascii="標楷體" w:eastAsia="標楷體" w:hAnsi="標楷體"/>
              </w:rPr>
            </w:pPr>
            <w:r w:rsidRPr="00362205">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45707765" w14:textId="77777777" w:rsidR="00D267BF" w:rsidRPr="00362205" w:rsidRDefault="00D267BF" w:rsidP="00145256">
            <w:pPr>
              <w:rPr>
                <w:rFonts w:ascii="標楷體" w:eastAsia="標楷體" w:hAnsi="標楷體"/>
              </w:rPr>
            </w:pPr>
          </w:p>
        </w:tc>
      </w:tr>
      <w:tr w:rsidR="00D267BF" w:rsidRPr="00362205" w14:paraId="11AE3922" w14:textId="77777777" w:rsidTr="00145256">
        <w:trPr>
          <w:trHeight w:val="321"/>
        </w:trPr>
        <w:tc>
          <w:tcPr>
            <w:tcW w:w="1548" w:type="dxa"/>
            <w:tcBorders>
              <w:top w:val="single" w:sz="8" w:space="0" w:color="000000"/>
              <w:bottom w:val="single" w:sz="8" w:space="0" w:color="000000"/>
              <w:right w:val="single" w:sz="8" w:space="0" w:color="000000"/>
            </w:tcBorders>
            <w:shd w:val="clear" w:color="auto" w:fill="F3F3F3"/>
          </w:tcPr>
          <w:p w14:paraId="732C7EF2" w14:textId="77777777" w:rsidR="00D267BF" w:rsidRPr="00362205" w:rsidRDefault="00D267BF" w:rsidP="00145256">
            <w:pPr>
              <w:rPr>
                <w:rFonts w:ascii="標楷體" w:eastAsia="標楷體" w:hAnsi="標楷體"/>
              </w:rPr>
            </w:pPr>
            <w:r w:rsidRPr="00362205">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0D0EF3DE" w14:textId="77777777" w:rsidR="00D267BF" w:rsidRPr="00362205" w:rsidRDefault="00D267BF" w:rsidP="00145256">
            <w:pPr>
              <w:rPr>
                <w:rFonts w:ascii="標楷體" w:eastAsia="標楷體" w:hAnsi="標楷體"/>
              </w:rPr>
            </w:pPr>
          </w:p>
        </w:tc>
      </w:tr>
      <w:tr w:rsidR="00D267BF" w:rsidRPr="00362205" w14:paraId="4F6C6701" w14:textId="77777777" w:rsidTr="00145256">
        <w:trPr>
          <w:trHeight w:val="1311"/>
        </w:trPr>
        <w:tc>
          <w:tcPr>
            <w:tcW w:w="1548" w:type="dxa"/>
            <w:tcBorders>
              <w:top w:val="single" w:sz="8" w:space="0" w:color="000000"/>
              <w:bottom w:val="single" w:sz="8" w:space="0" w:color="000000"/>
              <w:right w:val="single" w:sz="8" w:space="0" w:color="000000"/>
            </w:tcBorders>
            <w:shd w:val="clear" w:color="auto" w:fill="F3F3F3"/>
          </w:tcPr>
          <w:p w14:paraId="63D28AA4" w14:textId="77777777" w:rsidR="00D267BF" w:rsidRPr="00362205" w:rsidRDefault="00D267BF" w:rsidP="00145256">
            <w:pPr>
              <w:rPr>
                <w:rFonts w:ascii="標楷體" w:eastAsia="標楷體" w:hAnsi="標楷體"/>
              </w:rPr>
            </w:pPr>
            <w:r w:rsidRPr="00362205">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1F1DA5C0" w14:textId="77777777" w:rsidR="00D267BF" w:rsidRPr="00362205" w:rsidRDefault="00D267BF" w:rsidP="00145256">
            <w:pPr>
              <w:rPr>
                <w:rFonts w:ascii="標楷體" w:eastAsia="標楷體" w:hAnsi="標楷體"/>
              </w:rPr>
            </w:pPr>
          </w:p>
        </w:tc>
      </w:tr>
      <w:tr w:rsidR="00D267BF" w:rsidRPr="00362205" w14:paraId="4E452603" w14:textId="77777777" w:rsidTr="00145256">
        <w:trPr>
          <w:trHeight w:val="278"/>
        </w:trPr>
        <w:tc>
          <w:tcPr>
            <w:tcW w:w="1548" w:type="dxa"/>
            <w:tcBorders>
              <w:top w:val="single" w:sz="8" w:space="0" w:color="000000"/>
              <w:bottom w:val="single" w:sz="8" w:space="0" w:color="000000"/>
              <w:right w:val="single" w:sz="8" w:space="0" w:color="000000"/>
            </w:tcBorders>
            <w:shd w:val="clear" w:color="auto" w:fill="F3F3F3"/>
          </w:tcPr>
          <w:p w14:paraId="0CB86A4E" w14:textId="77777777" w:rsidR="00D267BF" w:rsidRPr="00362205" w:rsidRDefault="00D267BF" w:rsidP="00145256">
            <w:pPr>
              <w:rPr>
                <w:rFonts w:ascii="標楷體" w:eastAsia="標楷體" w:hAnsi="標楷體"/>
              </w:rPr>
            </w:pPr>
            <w:r w:rsidRPr="00362205">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19D2FD1E" w14:textId="77777777" w:rsidR="00D267BF" w:rsidRPr="00362205" w:rsidRDefault="00D267BF" w:rsidP="00145256">
            <w:pPr>
              <w:rPr>
                <w:rFonts w:ascii="標楷體" w:eastAsia="標楷體" w:hAnsi="標楷體"/>
              </w:rPr>
            </w:pPr>
          </w:p>
        </w:tc>
      </w:tr>
      <w:tr w:rsidR="00D267BF" w:rsidRPr="00362205" w14:paraId="3F5E4145" w14:textId="77777777" w:rsidTr="00145256">
        <w:trPr>
          <w:trHeight w:val="358"/>
        </w:trPr>
        <w:tc>
          <w:tcPr>
            <w:tcW w:w="1548" w:type="dxa"/>
            <w:tcBorders>
              <w:top w:val="single" w:sz="8" w:space="0" w:color="000000"/>
              <w:bottom w:val="single" w:sz="8" w:space="0" w:color="000000"/>
              <w:right w:val="single" w:sz="8" w:space="0" w:color="000000"/>
            </w:tcBorders>
            <w:shd w:val="clear" w:color="auto" w:fill="F3F3F3"/>
          </w:tcPr>
          <w:p w14:paraId="4DD0312F" w14:textId="77777777" w:rsidR="00D267BF" w:rsidRPr="00362205" w:rsidRDefault="00D267BF" w:rsidP="00145256">
            <w:pPr>
              <w:rPr>
                <w:rFonts w:ascii="標楷體" w:eastAsia="標楷體" w:hAnsi="標楷體"/>
              </w:rPr>
            </w:pPr>
            <w:r w:rsidRPr="00362205">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46FBA7B9" w14:textId="77777777" w:rsidR="00D267BF" w:rsidRPr="00362205" w:rsidRDefault="00D267BF" w:rsidP="00145256">
            <w:pPr>
              <w:rPr>
                <w:rFonts w:ascii="標楷體" w:eastAsia="標楷體" w:hAnsi="標楷體"/>
              </w:rPr>
            </w:pPr>
          </w:p>
        </w:tc>
      </w:tr>
      <w:tr w:rsidR="00D267BF" w:rsidRPr="00362205" w14:paraId="75334A8D" w14:textId="77777777" w:rsidTr="00145256">
        <w:trPr>
          <w:trHeight w:val="278"/>
        </w:trPr>
        <w:tc>
          <w:tcPr>
            <w:tcW w:w="1548" w:type="dxa"/>
            <w:tcBorders>
              <w:top w:val="single" w:sz="8" w:space="0" w:color="000000"/>
              <w:bottom w:val="single" w:sz="8" w:space="0" w:color="000000"/>
              <w:right w:val="single" w:sz="8" w:space="0" w:color="000000"/>
            </w:tcBorders>
            <w:shd w:val="clear" w:color="auto" w:fill="F3F3F3"/>
          </w:tcPr>
          <w:p w14:paraId="1DFABE79" w14:textId="77777777" w:rsidR="00D267BF" w:rsidRPr="00362205" w:rsidRDefault="00D267BF" w:rsidP="00145256">
            <w:pPr>
              <w:rPr>
                <w:rFonts w:ascii="標楷體" w:eastAsia="標楷體" w:hAnsi="標楷體"/>
              </w:rPr>
            </w:pPr>
            <w:r w:rsidRPr="00362205">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3769E998" w14:textId="77777777" w:rsidR="00D267BF" w:rsidRPr="00362205" w:rsidRDefault="00D267BF" w:rsidP="00145256">
            <w:pPr>
              <w:rPr>
                <w:rFonts w:ascii="標楷體" w:eastAsia="標楷體" w:hAnsi="標楷體"/>
              </w:rPr>
            </w:pPr>
          </w:p>
        </w:tc>
      </w:tr>
    </w:tbl>
    <w:p w14:paraId="4BBFF75C" w14:textId="77777777" w:rsidR="00B8080C" w:rsidRPr="00362205" w:rsidRDefault="00B8080C" w:rsidP="00B8080C">
      <w:pPr>
        <w:rPr>
          <w:rFonts w:ascii="標楷體" w:eastAsia="標楷體" w:hAnsi="標楷體"/>
        </w:rPr>
      </w:pPr>
    </w:p>
    <w:p w14:paraId="1E81733E" w14:textId="77777777" w:rsidR="00B8080C" w:rsidRPr="00362205" w:rsidRDefault="00B8080C" w:rsidP="00B8080C">
      <w:pPr>
        <w:rPr>
          <w:rFonts w:ascii="標楷體" w:eastAsia="標楷體" w:hAnsi="標楷體"/>
        </w:rPr>
      </w:pPr>
    </w:p>
    <w:p w14:paraId="672EDDCC" w14:textId="77777777" w:rsidR="00B8080C" w:rsidRPr="00362205" w:rsidRDefault="00B8080C" w:rsidP="00B8080C">
      <w:pPr>
        <w:rPr>
          <w:rFonts w:ascii="標楷體" w:eastAsia="標楷體" w:hAnsi="標楷體"/>
        </w:rPr>
      </w:pPr>
    </w:p>
    <w:p w14:paraId="0BFFD7DE" w14:textId="77777777" w:rsidR="00B8080C" w:rsidRPr="00362205" w:rsidRDefault="00B8080C" w:rsidP="00B8080C">
      <w:pPr>
        <w:rPr>
          <w:rFonts w:ascii="標楷體" w:eastAsia="標楷體" w:hAnsi="標楷體"/>
        </w:rPr>
      </w:pPr>
    </w:p>
    <w:p w14:paraId="710923AE" w14:textId="77777777" w:rsidR="00B8080C" w:rsidRPr="00362205" w:rsidRDefault="00B8080C" w:rsidP="00B8080C">
      <w:pPr>
        <w:rPr>
          <w:rFonts w:ascii="標楷體" w:eastAsia="標楷體" w:hAnsi="標楷體"/>
        </w:rPr>
      </w:pPr>
    </w:p>
    <w:p w14:paraId="06AAC7B8" w14:textId="77777777" w:rsidR="00B8080C" w:rsidRPr="00362205" w:rsidRDefault="00B8080C" w:rsidP="00B8080C">
      <w:pPr>
        <w:rPr>
          <w:rFonts w:ascii="標楷體" w:eastAsia="標楷體" w:hAnsi="標楷體"/>
        </w:rPr>
      </w:pPr>
      <w:r w:rsidRPr="00362205">
        <w:rPr>
          <w:rFonts w:ascii="標楷體" w:eastAsia="標楷體" w:hAnsi="標楷體"/>
        </w:rPr>
        <w:br w:type="page"/>
      </w:r>
    </w:p>
    <w:p w14:paraId="60BC9AE9" w14:textId="77777777" w:rsidR="00B8080C" w:rsidRPr="00362205" w:rsidRDefault="00B8080C" w:rsidP="00D01BCC">
      <w:pPr>
        <w:pStyle w:val="a"/>
      </w:pPr>
      <w:r w:rsidRPr="00362205">
        <w:lastRenderedPageBreak/>
        <w:t>UI畫面</w:t>
      </w:r>
    </w:p>
    <w:p w14:paraId="3E8FB7E8" w14:textId="77777777" w:rsidR="00B8080C" w:rsidRPr="00362205" w:rsidRDefault="00B8080C" w:rsidP="00B8080C">
      <w:pPr>
        <w:pStyle w:val="42"/>
        <w:spacing w:after="72"/>
        <w:ind w:left="1133"/>
        <w:rPr>
          <w:rFonts w:ascii="標楷體" w:hAnsi="標楷體"/>
        </w:rPr>
      </w:pPr>
      <w:r w:rsidRPr="00362205">
        <w:rPr>
          <w:rFonts w:ascii="標楷體" w:hAnsi="標楷體" w:hint="eastAsia"/>
        </w:rPr>
        <w:t>輸入畫面：</w:t>
      </w:r>
    </w:p>
    <w:p w14:paraId="2A8F2243" w14:textId="77777777" w:rsidR="00B8080C" w:rsidRPr="00362205" w:rsidRDefault="002C3244" w:rsidP="00D01BCC">
      <w:pPr>
        <w:pStyle w:val="a"/>
      </w:pPr>
      <w:r>
        <w:rPr>
          <w:noProof/>
        </w:rPr>
        <w:drawing>
          <wp:inline distT="0" distB="0" distL="0" distR="0" wp14:anchorId="3CF21151" wp14:editId="2D8F234C">
            <wp:extent cx="6589395" cy="1645285"/>
            <wp:effectExtent l="0" t="0" r="1905" b="0"/>
            <wp:docPr id="3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6589395" cy="1645285"/>
                    </a:xfrm>
                    <a:prstGeom prst="rect">
                      <a:avLst/>
                    </a:prstGeom>
                    <a:noFill/>
                    <a:ln>
                      <a:noFill/>
                    </a:ln>
                  </pic:spPr>
                </pic:pic>
              </a:graphicData>
            </a:graphic>
          </wp:inline>
        </w:drawing>
      </w:r>
    </w:p>
    <w:p w14:paraId="50223C28" w14:textId="77777777" w:rsidR="00865564" w:rsidRDefault="00865564" w:rsidP="00D01BCC">
      <w:pPr>
        <w:pStyle w:val="a"/>
      </w:pPr>
    </w:p>
    <w:p w14:paraId="4C6A9FE0" w14:textId="77777777" w:rsidR="00B8080C" w:rsidRPr="00362205" w:rsidRDefault="000C7737" w:rsidP="00D01BCC">
      <w:pPr>
        <w:pStyle w:val="a"/>
      </w:pPr>
      <w:r>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6"/>
        <w:gridCol w:w="1522"/>
        <w:gridCol w:w="1072"/>
        <w:gridCol w:w="1095"/>
        <w:gridCol w:w="1174"/>
        <w:gridCol w:w="675"/>
        <w:gridCol w:w="696"/>
        <w:gridCol w:w="3528"/>
      </w:tblGrid>
      <w:tr w:rsidR="00865564" w:rsidRPr="00362205" w14:paraId="4C663691" w14:textId="77777777" w:rsidTr="00865564">
        <w:trPr>
          <w:trHeight w:val="388"/>
          <w:jc w:val="center"/>
        </w:trPr>
        <w:tc>
          <w:tcPr>
            <w:tcW w:w="425" w:type="dxa"/>
            <w:vMerge w:val="restart"/>
          </w:tcPr>
          <w:p w14:paraId="318429F2" w14:textId="77777777" w:rsidR="00865564" w:rsidRPr="00362205" w:rsidRDefault="00865564" w:rsidP="00D566F5">
            <w:pPr>
              <w:rPr>
                <w:rFonts w:ascii="標楷體" w:eastAsia="標楷體" w:hAnsi="標楷體"/>
              </w:rPr>
            </w:pPr>
            <w:r w:rsidRPr="00362205">
              <w:rPr>
                <w:rFonts w:ascii="標楷體" w:eastAsia="標楷體" w:hAnsi="標楷體"/>
              </w:rPr>
              <w:t>序號</w:t>
            </w:r>
          </w:p>
        </w:tc>
        <w:tc>
          <w:tcPr>
            <w:tcW w:w="1522" w:type="dxa"/>
            <w:vMerge w:val="restart"/>
          </w:tcPr>
          <w:p w14:paraId="3649ED06" w14:textId="77777777" w:rsidR="00865564" w:rsidRPr="00362205" w:rsidRDefault="00865564" w:rsidP="00D566F5">
            <w:pPr>
              <w:rPr>
                <w:rFonts w:ascii="標楷體" w:eastAsia="標楷體" w:hAnsi="標楷體"/>
              </w:rPr>
            </w:pPr>
            <w:r w:rsidRPr="00362205">
              <w:rPr>
                <w:rFonts w:ascii="標楷體" w:eastAsia="標楷體" w:hAnsi="標楷體"/>
              </w:rPr>
              <w:t>欄位</w:t>
            </w:r>
          </w:p>
        </w:tc>
        <w:tc>
          <w:tcPr>
            <w:tcW w:w="4712" w:type="dxa"/>
            <w:gridSpan w:val="5"/>
          </w:tcPr>
          <w:p w14:paraId="4D16DD4A" w14:textId="77777777" w:rsidR="00865564" w:rsidRPr="00362205" w:rsidRDefault="00865564" w:rsidP="00865564">
            <w:pPr>
              <w:jc w:val="center"/>
              <w:rPr>
                <w:rFonts w:ascii="標楷體" w:eastAsia="標楷體" w:hAnsi="標楷體"/>
              </w:rPr>
            </w:pPr>
            <w:r w:rsidRPr="00362205">
              <w:rPr>
                <w:rFonts w:ascii="標楷體" w:eastAsia="標楷體" w:hAnsi="標楷體"/>
              </w:rPr>
              <w:t>說明</w:t>
            </w:r>
          </w:p>
        </w:tc>
        <w:tc>
          <w:tcPr>
            <w:tcW w:w="3528" w:type="dxa"/>
            <w:vMerge w:val="restart"/>
          </w:tcPr>
          <w:p w14:paraId="01343F1F" w14:textId="77777777" w:rsidR="00865564" w:rsidRPr="00362205" w:rsidRDefault="00865564" w:rsidP="00D566F5">
            <w:pPr>
              <w:rPr>
                <w:rFonts w:ascii="標楷體" w:eastAsia="標楷體" w:hAnsi="標楷體"/>
              </w:rPr>
            </w:pPr>
            <w:r w:rsidRPr="00362205">
              <w:rPr>
                <w:rFonts w:ascii="標楷體" w:eastAsia="標楷體" w:hAnsi="標楷體"/>
              </w:rPr>
              <w:t>處理邏輯及注意事項</w:t>
            </w:r>
          </w:p>
        </w:tc>
      </w:tr>
      <w:tr w:rsidR="00865564" w:rsidRPr="00362205" w14:paraId="5580F464" w14:textId="77777777" w:rsidTr="00865564">
        <w:trPr>
          <w:trHeight w:val="244"/>
          <w:jc w:val="center"/>
        </w:trPr>
        <w:tc>
          <w:tcPr>
            <w:tcW w:w="425" w:type="dxa"/>
            <w:vMerge/>
          </w:tcPr>
          <w:p w14:paraId="08483C43" w14:textId="77777777" w:rsidR="00865564" w:rsidRPr="00362205" w:rsidRDefault="00865564" w:rsidP="00D566F5">
            <w:pPr>
              <w:rPr>
                <w:rFonts w:ascii="標楷體" w:eastAsia="標楷體" w:hAnsi="標楷體"/>
              </w:rPr>
            </w:pPr>
          </w:p>
        </w:tc>
        <w:tc>
          <w:tcPr>
            <w:tcW w:w="1522" w:type="dxa"/>
            <w:vMerge/>
          </w:tcPr>
          <w:p w14:paraId="563C7E47" w14:textId="77777777" w:rsidR="00865564" w:rsidRPr="00362205" w:rsidRDefault="00865564" w:rsidP="00D566F5">
            <w:pPr>
              <w:rPr>
                <w:rFonts w:ascii="標楷體" w:eastAsia="標楷體" w:hAnsi="標楷體"/>
              </w:rPr>
            </w:pPr>
          </w:p>
        </w:tc>
        <w:tc>
          <w:tcPr>
            <w:tcW w:w="1072" w:type="dxa"/>
          </w:tcPr>
          <w:p w14:paraId="69C53C83" w14:textId="77777777" w:rsidR="00865564" w:rsidRPr="00145256" w:rsidRDefault="00865564" w:rsidP="00865564">
            <w:pPr>
              <w:rPr>
                <w:rFonts w:ascii="標楷體" w:eastAsia="標楷體" w:hAnsi="標楷體"/>
              </w:rPr>
            </w:pPr>
            <w:r w:rsidRPr="00145256">
              <w:rPr>
                <w:rFonts w:ascii="標楷體" w:eastAsia="標楷體" w:hAnsi="標楷體" w:hint="eastAsia"/>
              </w:rPr>
              <w:t>資料型態長度</w:t>
            </w:r>
          </w:p>
        </w:tc>
        <w:tc>
          <w:tcPr>
            <w:tcW w:w="1095" w:type="dxa"/>
          </w:tcPr>
          <w:p w14:paraId="4EAF5BCF" w14:textId="77777777" w:rsidR="00865564" w:rsidRPr="00362205" w:rsidRDefault="00865564" w:rsidP="00D566F5">
            <w:pPr>
              <w:rPr>
                <w:rFonts w:ascii="標楷體" w:eastAsia="標楷體" w:hAnsi="標楷體"/>
              </w:rPr>
            </w:pPr>
            <w:r w:rsidRPr="00362205">
              <w:rPr>
                <w:rFonts w:ascii="標楷體" w:eastAsia="標楷體" w:hAnsi="標楷體"/>
              </w:rPr>
              <w:t>預設值</w:t>
            </w:r>
          </w:p>
        </w:tc>
        <w:tc>
          <w:tcPr>
            <w:tcW w:w="1174" w:type="dxa"/>
          </w:tcPr>
          <w:p w14:paraId="3861F575" w14:textId="77777777" w:rsidR="00865564" w:rsidRPr="00362205" w:rsidRDefault="00865564" w:rsidP="00D566F5">
            <w:pPr>
              <w:rPr>
                <w:rFonts w:ascii="標楷體" w:eastAsia="標楷體" w:hAnsi="標楷體"/>
              </w:rPr>
            </w:pPr>
            <w:r w:rsidRPr="00362205">
              <w:rPr>
                <w:rFonts w:ascii="標楷體" w:eastAsia="標楷體" w:hAnsi="標楷體"/>
              </w:rPr>
              <w:t>選單內容</w:t>
            </w:r>
          </w:p>
        </w:tc>
        <w:tc>
          <w:tcPr>
            <w:tcW w:w="675" w:type="dxa"/>
          </w:tcPr>
          <w:p w14:paraId="21125A81" w14:textId="77777777" w:rsidR="00865564" w:rsidRPr="00362205" w:rsidRDefault="00865564" w:rsidP="00D566F5">
            <w:pPr>
              <w:rPr>
                <w:rFonts w:ascii="標楷體" w:eastAsia="標楷體" w:hAnsi="標楷體"/>
              </w:rPr>
            </w:pPr>
            <w:r w:rsidRPr="00362205">
              <w:rPr>
                <w:rFonts w:ascii="標楷體" w:eastAsia="標楷體" w:hAnsi="標楷體"/>
              </w:rPr>
              <w:t>必填</w:t>
            </w:r>
          </w:p>
        </w:tc>
        <w:tc>
          <w:tcPr>
            <w:tcW w:w="696" w:type="dxa"/>
          </w:tcPr>
          <w:p w14:paraId="5826C7E6" w14:textId="77777777" w:rsidR="00865564" w:rsidRPr="00362205" w:rsidRDefault="00865564" w:rsidP="00D566F5">
            <w:pPr>
              <w:rPr>
                <w:rFonts w:ascii="標楷體" w:eastAsia="標楷體" w:hAnsi="標楷體"/>
              </w:rPr>
            </w:pPr>
            <w:r w:rsidRPr="00362205">
              <w:rPr>
                <w:rFonts w:ascii="標楷體" w:eastAsia="標楷體" w:hAnsi="標楷體"/>
              </w:rPr>
              <w:t>R/W</w:t>
            </w:r>
          </w:p>
        </w:tc>
        <w:tc>
          <w:tcPr>
            <w:tcW w:w="3528" w:type="dxa"/>
            <w:vMerge/>
          </w:tcPr>
          <w:p w14:paraId="62CFB5DE" w14:textId="77777777" w:rsidR="00865564" w:rsidRPr="00362205" w:rsidRDefault="00865564" w:rsidP="00D566F5">
            <w:pPr>
              <w:rPr>
                <w:rFonts w:ascii="標楷體" w:eastAsia="標楷體" w:hAnsi="標楷體"/>
              </w:rPr>
            </w:pPr>
          </w:p>
        </w:tc>
      </w:tr>
      <w:tr w:rsidR="00865564" w:rsidRPr="00362205" w14:paraId="534988C1" w14:textId="77777777" w:rsidTr="00865564">
        <w:trPr>
          <w:trHeight w:val="244"/>
          <w:jc w:val="center"/>
        </w:trPr>
        <w:tc>
          <w:tcPr>
            <w:tcW w:w="425" w:type="dxa"/>
          </w:tcPr>
          <w:p w14:paraId="4F2C8C00" w14:textId="77777777" w:rsidR="00865564" w:rsidRPr="00362205" w:rsidRDefault="00865564" w:rsidP="00D566F5">
            <w:pPr>
              <w:rPr>
                <w:rFonts w:ascii="標楷體" w:eastAsia="標楷體" w:hAnsi="標楷體"/>
              </w:rPr>
            </w:pPr>
            <w:r w:rsidRPr="00362205">
              <w:rPr>
                <w:rFonts w:ascii="標楷體" w:eastAsia="標楷體" w:hAnsi="標楷體" w:hint="eastAsia"/>
              </w:rPr>
              <w:t>1.</w:t>
            </w:r>
          </w:p>
        </w:tc>
        <w:tc>
          <w:tcPr>
            <w:tcW w:w="1522" w:type="dxa"/>
          </w:tcPr>
          <w:p w14:paraId="7B03B683" w14:textId="77777777" w:rsidR="00865564" w:rsidRPr="00362205" w:rsidRDefault="00865564" w:rsidP="00D566F5">
            <w:pPr>
              <w:rPr>
                <w:rFonts w:ascii="標楷體" w:eastAsia="標楷體" w:hAnsi="標楷體"/>
              </w:rPr>
            </w:pPr>
            <w:r w:rsidRPr="00362205">
              <w:rPr>
                <w:rFonts w:ascii="標楷體" w:eastAsia="標楷體" w:hAnsi="標楷體" w:hint="eastAsia"/>
              </w:rPr>
              <w:t>功能</w:t>
            </w:r>
          </w:p>
        </w:tc>
        <w:tc>
          <w:tcPr>
            <w:tcW w:w="1072" w:type="dxa"/>
          </w:tcPr>
          <w:p w14:paraId="587DA99D" w14:textId="77777777" w:rsidR="00865564" w:rsidRPr="00362205" w:rsidRDefault="00865564" w:rsidP="00D566F5">
            <w:pPr>
              <w:rPr>
                <w:rFonts w:ascii="標楷體" w:eastAsia="標楷體" w:hAnsi="標楷體"/>
              </w:rPr>
            </w:pPr>
            <w:r>
              <w:rPr>
                <w:rFonts w:ascii="標楷體" w:eastAsia="標楷體" w:hAnsi="標楷體"/>
              </w:rPr>
              <w:t>9</w:t>
            </w:r>
          </w:p>
        </w:tc>
        <w:tc>
          <w:tcPr>
            <w:tcW w:w="1095" w:type="dxa"/>
          </w:tcPr>
          <w:p w14:paraId="67E0C6C5" w14:textId="77777777" w:rsidR="00865564" w:rsidRPr="00362205" w:rsidRDefault="00865564" w:rsidP="00D566F5">
            <w:pPr>
              <w:rPr>
                <w:rFonts w:ascii="標楷體" w:eastAsia="標楷體" w:hAnsi="標楷體"/>
              </w:rPr>
            </w:pPr>
          </w:p>
        </w:tc>
        <w:tc>
          <w:tcPr>
            <w:tcW w:w="1174" w:type="dxa"/>
          </w:tcPr>
          <w:p w14:paraId="3536727F" w14:textId="77777777" w:rsidR="00865564" w:rsidRPr="00362205" w:rsidRDefault="00865564" w:rsidP="00D566F5">
            <w:pPr>
              <w:rPr>
                <w:rFonts w:ascii="標楷體" w:eastAsia="標楷體" w:hAnsi="標楷體"/>
              </w:rPr>
            </w:pPr>
            <w:r w:rsidRPr="00362205">
              <w:rPr>
                <w:rFonts w:ascii="標楷體" w:eastAsia="標楷體" w:hAnsi="標楷體" w:hint="eastAsia"/>
              </w:rPr>
              <w:t>下拉式選單</w:t>
            </w:r>
          </w:p>
        </w:tc>
        <w:tc>
          <w:tcPr>
            <w:tcW w:w="675" w:type="dxa"/>
          </w:tcPr>
          <w:p w14:paraId="04D34071" w14:textId="77777777" w:rsidR="00865564" w:rsidRPr="00362205" w:rsidRDefault="00865564" w:rsidP="00D566F5">
            <w:pPr>
              <w:rPr>
                <w:rFonts w:ascii="標楷體" w:eastAsia="標楷體" w:hAnsi="標楷體"/>
              </w:rPr>
            </w:pPr>
            <w:r w:rsidRPr="00362205">
              <w:rPr>
                <w:rFonts w:ascii="標楷體" w:eastAsia="標楷體" w:hAnsi="標楷體" w:hint="eastAsia"/>
              </w:rPr>
              <w:t>V</w:t>
            </w:r>
          </w:p>
        </w:tc>
        <w:tc>
          <w:tcPr>
            <w:tcW w:w="696" w:type="dxa"/>
          </w:tcPr>
          <w:p w14:paraId="375BDB69" w14:textId="77777777" w:rsidR="00865564" w:rsidRPr="00362205" w:rsidRDefault="00865564" w:rsidP="00D566F5">
            <w:pPr>
              <w:rPr>
                <w:rFonts w:ascii="標楷體" w:eastAsia="標楷體" w:hAnsi="標楷體"/>
              </w:rPr>
            </w:pPr>
          </w:p>
        </w:tc>
        <w:tc>
          <w:tcPr>
            <w:tcW w:w="3528" w:type="dxa"/>
          </w:tcPr>
          <w:p w14:paraId="59FD1300" w14:textId="77777777" w:rsidR="00865564" w:rsidRPr="00362205" w:rsidRDefault="00865564" w:rsidP="00D566F5">
            <w:pPr>
              <w:rPr>
                <w:rFonts w:ascii="標楷體" w:eastAsia="標楷體" w:hAnsi="標楷體"/>
              </w:rPr>
            </w:pPr>
            <w:r>
              <w:rPr>
                <w:rFonts w:ascii="標楷體" w:eastAsia="標楷體" w:hAnsi="標楷體" w:hint="eastAsia"/>
              </w:rPr>
              <w:t>必須輸入</w:t>
            </w:r>
          </w:p>
          <w:p w14:paraId="5CCEC841" w14:textId="77777777" w:rsidR="00865564" w:rsidRPr="00362205" w:rsidRDefault="00865564" w:rsidP="00D566F5">
            <w:pPr>
              <w:rPr>
                <w:rFonts w:ascii="標楷體" w:eastAsia="標楷體" w:hAnsi="標楷體"/>
              </w:rPr>
            </w:pPr>
            <w:r w:rsidRPr="00362205">
              <w:rPr>
                <w:rFonts w:ascii="標楷體" w:eastAsia="標楷體" w:hAnsi="標楷體" w:hint="eastAsia"/>
              </w:rPr>
              <w:t>1: 新增</w:t>
            </w:r>
          </w:p>
          <w:p w14:paraId="03E55CFA" w14:textId="77777777" w:rsidR="00865564" w:rsidRPr="00362205" w:rsidRDefault="00865564" w:rsidP="00D566F5">
            <w:pPr>
              <w:rPr>
                <w:rFonts w:ascii="標楷體" w:eastAsia="標楷體" w:hAnsi="標楷體"/>
              </w:rPr>
            </w:pPr>
            <w:r w:rsidRPr="00362205">
              <w:rPr>
                <w:rFonts w:ascii="標楷體" w:eastAsia="標楷體" w:hAnsi="標楷體" w:hint="eastAsia"/>
              </w:rPr>
              <w:t>2</w:t>
            </w:r>
            <w:r w:rsidRPr="00362205">
              <w:rPr>
                <w:rFonts w:ascii="標楷體" w:eastAsia="標楷體" w:hAnsi="標楷體"/>
              </w:rPr>
              <w:t>:</w:t>
            </w:r>
            <w:r w:rsidRPr="00362205">
              <w:rPr>
                <w:rFonts w:ascii="標楷體" w:eastAsia="標楷體" w:hAnsi="標楷體" w:hint="eastAsia"/>
              </w:rPr>
              <w:t xml:space="preserve"> 修改</w:t>
            </w:r>
          </w:p>
          <w:p w14:paraId="112CA3DC" w14:textId="77777777" w:rsidR="00865564" w:rsidRPr="00362205" w:rsidRDefault="00865564" w:rsidP="00D566F5">
            <w:pPr>
              <w:rPr>
                <w:rFonts w:ascii="標楷體" w:eastAsia="標楷體" w:hAnsi="標楷體"/>
              </w:rPr>
            </w:pPr>
            <w:r w:rsidRPr="00362205">
              <w:rPr>
                <w:rFonts w:ascii="標楷體" w:eastAsia="標楷體" w:hAnsi="標楷體" w:hint="eastAsia"/>
              </w:rPr>
              <w:t>4: 刪除</w:t>
            </w:r>
          </w:p>
          <w:p w14:paraId="7896FBDF" w14:textId="77777777" w:rsidR="00865564" w:rsidRPr="00362205" w:rsidRDefault="00865564" w:rsidP="00D566F5">
            <w:pPr>
              <w:rPr>
                <w:rFonts w:ascii="標楷體" w:eastAsia="標楷體" w:hAnsi="標楷體"/>
              </w:rPr>
            </w:pPr>
            <w:r w:rsidRPr="00362205">
              <w:rPr>
                <w:rFonts w:ascii="標楷體" w:eastAsia="標楷體" w:hAnsi="標楷體" w:hint="eastAsia"/>
              </w:rPr>
              <w:t>5: 查詢</w:t>
            </w:r>
          </w:p>
        </w:tc>
      </w:tr>
      <w:tr w:rsidR="00865564" w:rsidRPr="00362205" w14:paraId="05B39280" w14:textId="77777777" w:rsidTr="00865564">
        <w:trPr>
          <w:trHeight w:val="244"/>
          <w:jc w:val="center"/>
        </w:trPr>
        <w:tc>
          <w:tcPr>
            <w:tcW w:w="425" w:type="dxa"/>
          </w:tcPr>
          <w:p w14:paraId="47103FEF" w14:textId="77777777" w:rsidR="00865564" w:rsidRPr="00362205" w:rsidRDefault="00865564" w:rsidP="00D566F5">
            <w:pPr>
              <w:rPr>
                <w:rFonts w:ascii="標楷體" w:eastAsia="標楷體" w:hAnsi="標楷體"/>
              </w:rPr>
            </w:pPr>
            <w:r w:rsidRPr="00362205">
              <w:rPr>
                <w:rFonts w:ascii="標楷體" w:eastAsia="標楷體" w:hAnsi="標楷體" w:hint="eastAsia"/>
              </w:rPr>
              <w:t>2</w:t>
            </w:r>
          </w:p>
        </w:tc>
        <w:tc>
          <w:tcPr>
            <w:tcW w:w="1522" w:type="dxa"/>
          </w:tcPr>
          <w:p w14:paraId="55719C46" w14:textId="77777777" w:rsidR="00865564" w:rsidRPr="00362205" w:rsidRDefault="00865564" w:rsidP="00D566F5">
            <w:pPr>
              <w:rPr>
                <w:rFonts w:ascii="標楷體" w:eastAsia="標楷體" w:hAnsi="標楷體"/>
              </w:rPr>
            </w:pPr>
            <w:r w:rsidRPr="00362205">
              <w:rPr>
                <w:rFonts w:ascii="標楷體" w:eastAsia="標楷體" w:hAnsi="標楷體" w:hint="eastAsia"/>
              </w:rPr>
              <w:t>系統變數</w:t>
            </w:r>
          </w:p>
        </w:tc>
        <w:tc>
          <w:tcPr>
            <w:tcW w:w="1072" w:type="dxa"/>
          </w:tcPr>
          <w:p w14:paraId="02850B37" w14:textId="77777777" w:rsidR="00865564" w:rsidRPr="00362205" w:rsidRDefault="00865564" w:rsidP="00D566F5">
            <w:pPr>
              <w:rPr>
                <w:rFonts w:ascii="標楷體" w:eastAsia="標楷體" w:hAnsi="標楷體"/>
              </w:rPr>
            </w:pPr>
            <w:r w:rsidRPr="00362205">
              <w:rPr>
                <w:rFonts w:ascii="標楷體" w:eastAsia="標楷體" w:hAnsi="標楷體"/>
              </w:rPr>
              <w:t>XXXX</w:t>
            </w:r>
            <w:r w:rsidRPr="00362205">
              <w:rPr>
                <w:rFonts w:ascii="標楷體" w:eastAsia="標楷體" w:hAnsi="標楷體" w:hint="eastAsia"/>
              </w:rPr>
              <w:t>XXX</w:t>
            </w:r>
          </w:p>
        </w:tc>
        <w:tc>
          <w:tcPr>
            <w:tcW w:w="1095" w:type="dxa"/>
          </w:tcPr>
          <w:p w14:paraId="450BF208" w14:textId="77777777" w:rsidR="00865564" w:rsidRPr="00362205" w:rsidRDefault="00865564" w:rsidP="00D566F5">
            <w:pPr>
              <w:rPr>
                <w:rFonts w:ascii="標楷體" w:eastAsia="標楷體" w:hAnsi="標楷體"/>
              </w:rPr>
            </w:pPr>
          </w:p>
        </w:tc>
        <w:tc>
          <w:tcPr>
            <w:tcW w:w="1174" w:type="dxa"/>
          </w:tcPr>
          <w:p w14:paraId="7650E776" w14:textId="77777777" w:rsidR="00865564" w:rsidRPr="00362205" w:rsidRDefault="00865564" w:rsidP="00D566F5">
            <w:pPr>
              <w:rPr>
                <w:rFonts w:ascii="標楷體" w:eastAsia="標楷體" w:hAnsi="標楷體"/>
              </w:rPr>
            </w:pPr>
          </w:p>
        </w:tc>
        <w:tc>
          <w:tcPr>
            <w:tcW w:w="675" w:type="dxa"/>
          </w:tcPr>
          <w:p w14:paraId="18CC8072" w14:textId="77777777" w:rsidR="00865564" w:rsidRPr="00362205" w:rsidRDefault="00865564" w:rsidP="00D566F5">
            <w:pPr>
              <w:rPr>
                <w:rFonts w:ascii="標楷體" w:eastAsia="標楷體" w:hAnsi="標楷體"/>
              </w:rPr>
            </w:pPr>
            <w:r w:rsidRPr="00362205">
              <w:rPr>
                <w:rFonts w:ascii="標楷體" w:eastAsia="標楷體" w:hAnsi="標楷體" w:hint="eastAsia"/>
              </w:rPr>
              <w:t>V</w:t>
            </w:r>
          </w:p>
        </w:tc>
        <w:tc>
          <w:tcPr>
            <w:tcW w:w="696" w:type="dxa"/>
          </w:tcPr>
          <w:p w14:paraId="78686283" w14:textId="77777777" w:rsidR="00865564" w:rsidRPr="00362205" w:rsidRDefault="00865564" w:rsidP="00D566F5">
            <w:pPr>
              <w:rPr>
                <w:rFonts w:ascii="標楷體" w:eastAsia="標楷體" w:hAnsi="標楷體"/>
              </w:rPr>
            </w:pPr>
          </w:p>
        </w:tc>
        <w:tc>
          <w:tcPr>
            <w:tcW w:w="3528" w:type="dxa"/>
          </w:tcPr>
          <w:p w14:paraId="57983845" w14:textId="77777777" w:rsidR="00865564" w:rsidRPr="00362205" w:rsidRDefault="00865564" w:rsidP="00D566F5">
            <w:pPr>
              <w:rPr>
                <w:rFonts w:ascii="標楷體" w:eastAsia="標楷體" w:hAnsi="標楷體"/>
              </w:rPr>
            </w:pPr>
            <w:r>
              <w:rPr>
                <w:rFonts w:ascii="標楷體" w:eastAsia="標楷體" w:hAnsi="標楷體" w:hint="eastAsia"/>
              </w:rPr>
              <w:t>必須輸入</w:t>
            </w:r>
          </w:p>
        </w:tc>
      </w:tr>
      <w:tr w:rsidR="00865564" w:rsidRPr="00362205" w14:paraId="35F02ACF" w14:textId="77777777" w:rsidTr="00865564">
        <w:trPr>
          <w:trHeight w:val="291"/>
          <w:jc w:val="center"/>
        </w:trPr>
        <w:tc>
          <w:tcPr>
            <w:tcW w:w="425" w:type="dxa"/>
          </w:tcPr>
          <w:p w14:paraId="5507ED66" w14:textId="77777777" w:rsidR="00865564" w:rsidRPr="00362205" w:rsidRDefault="00865564" w:rsidP="00D566F5">
            <w:pPr>
              <w:rPr>
                <w:rFonts w:ascii="標楷體" w:eastAsia="標楷體" w:hAnsi="標楷體"/>
              </w:rPr>
            </w:pPr>
            <w:r w:rsidRPr="00362205">
              <w:rPr>
                <w:rFonts w:ascii="標楷體" w:eastAsia="標楷體" w:hAnsi="標楷體" w:hint="eastAsia"/>
              </w:rPr>
              <w:t>3</w:t>
            </w:r>
          </w:p>
        </w:tc>
        <w:tc>
          <w:tcPr>
            <w:tcW w:w="1522" w:type="dxa"/>
          </w:tcPr>
          <w:p w14:paraId="2C2B4509" w14:textId="77777777" w:rsidR="00865564" w:rsidRPr="00362205" w:rsidRDefault="00865564" w:rsidP="00D566F5">
            <w:pPr>
              <w:rPr>
                <w:rFonts w:ascii="標楷體" w:eastAsia="標楷體" w:hAnsi="標楷體"/>
              </w:rPr>
            </w:pPr>
            <w:r w:rsidRPr="00362205">
              <w:rPr>
                <w:rFonts w:ascii="標楷體" w:eastAsia="標楷體" w:hAnsi="標楷體" w:hint="eastAsia"/>
              </w:rPr>
              <w:t>變數說明</w:t>
            </w:r>
          </w:p>
        </w:tc>
        <w:tc>
          <w:tcPr>
            <w:tcW w:w="1072" w:type="dxa"/>
          </w:tcPr>
          <w:p w14:paraId="13044217" w14:textId="77777777" w:rsidR="00865564" w:rsidRPr="00362205" w:rsidRDefault="00865564" w:rsidP="00D566F5">
            <w:pPr>
              <w:rPr>
                <w:rFonts w:ascii="標楷體" w:eastAsia="標楷體" w:hAnsi="標楷體"/>
              </w:rPr>
            </w:pPr>
            <w:r>
              <w:rPr>
                <w:rFonts w:ascii="標楷體" w:eastAsia="標楷體" w:hAnsi="標楷體"/>
              </w:rPr>
              <w:t>X(20)</w:t>
            </w:r>
          </w:p>
        </w:tc>
        <w:tc>
          <w:tcPr>
            <w:tcW w:w="1095" w:type="dxa"/>
          </w:tcPr>
          <w:p w14:paraId="25681B56" w14:textId="77777777" w:rsidR="00865564" w:rsidRPr="00362205" w:rsidRDefault="00865564" w:rsidP="00D566F5">
            <w:pPr>
              <w:rPr>
                <w:rFonts w:ascii="標楷體" w:eastAsia="標楷體" w:hAnsi="標楷體"/>
              </w:rPr>
            </w:pPr>
          </w:p>
        </w:tc>
        <w:tc>
          <w:tcPr>
            <w:tcW w:w="1174" w:type="dxa"/>
          </w:tcPr>
          <w:p w14:paraId="25ED87D0" w14:textId="77777777" w:rsidR="00865564" w:rsidRPr="00362205" w:rsidRDefault="00865564" w:rsidP="00D566F5">
            <w:pPr>
              <w:rPr>
                <w:rFonts w:ascii="標楷體" w:eastAsia="標楷體" w:hAnsi="標楷體"/>
              </w:rPr>
            </w:pPr>
          </w:p>
        </w:tc>
        <w:tc>
          <w:tcPr>
            <w:tcW w:w="675" w:type="dxa"/>
          </w:tcPr>
          <w:p w14:paraId="247FFAAD" w14:textId="77777777" w:rsidR="00865564" w:rsidRPr="00362205" w:rsidRDefault="00865564" w:rsidP="00D566F5">
            <w:pPr>
              <w:rPr>
                <w:rFonts w:ascii="標楷體" w:eastAsia="標楷體" w:hAnsi="標楷體"/>
              </w:rPr>
            </w:pPr>
            <w:r w:rsidRPr="00362205">
              <w:rPr>
                <w:rFonts w:ascii="標楷體" w:eastAsia="標楷體" w:hAnsi="標楷體" w:hint="eastAsia"/>
              </w:rPr>
              <w:t>V</w:t>
            </w:r>
          </w:p>
        </w:tc>
        <w:tc>
          <w:tcPr>
            <w:tcW w:w="696" w:type="dxa"/>
          </w:tcPr>
          <w:p w14:paraId="5CC07698" w14:textId="77777777" w:rsidR="00865564" w:rsidRPr="00362205" w:rsidRDefault="00865564" w:rsidP="00D566F5">
            <w:pPr>
              <w:rPr>
                <w:rFonts w:ascii="標楷體" w:eastAsia="標楷體" w:hAnsi="標楷體"/>
              </w:rPr>
            </w:pPr>
          </w:p>
        </w:tc>
        <w:tc>
          <w:tcPr>
            <w:tcW w:w="3528" w:type="dxa"/>
          </w:tcPr>
          <w:p w14:paraId="5E928473" w14:textId="77777777" w:rsidR="00865564" w:rsidRPr="00362205" w:rsidRDefault="00865564" w:rsidP="00D566F5">
            <w:pPr>
              <w:rPr>
                <w:rFonts w:ascii="標楷體" w:eastAsia="標楷體" w:hAnsi="標楷體"/>
              </w:rPr>
            </w:pPr>
            <w:r w:rsidRPr="00362205">
              <w:rPr>
                <w:rFonts w:ascii="標楷體" w:eastAsia="標楷體" w:hAnsi="標楷體" w:hint="eastAsia"/>
              </w:rPr>
              <w:t>新增、修改時必須輸入,其他自動顯示不必輸入</w:t>
            </w:r>
          </w:p>
        </w:tc>
      </w:tr>
      <w:tr w:rsidR="00865564" w:rsidRPr="00362205" w14:paraId="34B4C7B5" w14:textId="77777777" w:rsidTr="00865564">
        <w:trPr>
          <w:trHeight w:val="291"/>
          <w:jc w:val="center"/>
        </w:trPr>
        <w:tc>
          <w:tcPr>
            <w:tcW w:w="425" w:type="dxa"/>
          </w:tcPr>
          <w:p w14:paraId="59A72AC7" w14:textId="77777777" w:rsidR="00865564" w:rsidRPr="00362205" w:rsidRDefault="00865564" w:rsidP="00D566F5">
            <w:pPr>
              <w:rPr>
                <w:rFonts w:ascii="標楷體" w:eastAsia="標楷體" w:hAnsi="標楷體"/>
              </w:rPr>
            </w:pPr>
            <w:r>
              <w:rPr>
                <w:rFonts w:ascii="標楷體" w:eastAsia="標楷體" w:hAnsi="標楷體"/>
              </w:rPr>
              <w:t>4</w:t>
            </w:r>
          </w:p>
        </w:tc>
        <w:tc>
          <w:tcPr>
            <w:tcW w:w="1522" w:type="dxa"/>
          </w:tcPr>
          <w:p w14:paraId="7D20FD7D" w14:textId="77777777" w:rsidR="00865564" w:rsidRPr="00362205" w:rsidRDefault="00865564" w:rsidP="00D566F5">
            <w:pPr>
              <w:rPr>
                <w:rFonts w:ascii="標楷體" w:eastAsia="標楷體" w:hAnsi="標楷體"/>
                <w:lang w:eastAsia="zh-HK"/>
              </w:rPr>
            </w:pPr>
            <w:r w:rsidRPr="00362205">
              <w:rPr>
                <w:rFonts w:ascii="標楷體" w:eastAsia="標楷體" w:hAnsi="標楷體" w:hint="eastAsia"/>
              </w:rPr>
              <w:t>變數值</w:t>
            </w:r>
          </w:p>
        </w:tc>
        <w:tc>
          <w:tcPr>
            <w:tcW w:w="1072" w:type="dxa"/>
          </w:tcPr>
          <w:p w14:paraId="75A9A582" w14:textId="77777777" w:rsidR="00865564" w:rsidRPr="00865564" w:rsidRDefault="00865564" w:rsidP="00D566F5">
            <w:pPr>
              <w:rPr>
                <w:rFonts w:ascii="標楷體" w:eastAsia="標楷體" w:hAnsi="標楷體"/>
              </w:rPr>
            </w:pPr>
            <w:r w:rsidRPr="00865564">
              <w:rPr>
                <w:rFonts w:ascii="標楷體" w:eastAsia="標楷體" w:hAnsi="標楷體"/>
              </w:rPr>
              <w:t>X(50)</w:t>
            </w:r>
          </w:p>
        </w:tc>
        <w:tc>
          <w:tcPr>
            <w:tcW w:w="1095" w:type="dxa"/>
          </w:tcPr>
          <w:p w14:paraId="083F6B3C" w14:textId="77777777" w:rsidR="00865564" w:rsidRPr="00362205" w:rsidRDefault="00865564" w:rsidP="00D566F5">
            <w:pPr>
              <w:rPr>
                <w:rFonts w:ascii="標楷體" w:eastAsia="標楷體" w:hAnsi="標楷體"/>
                <w:color w:val="FF0000"/>
              </w:rPr>
            </w:pPr>
          </w:p>
        </w:tc>
        <w:tc>
          <w:tcPr>
            <w:tcW w:w="1174" w:type="dxa"/>
          </w:tcPr>
          <w:p w14:paraId="04018BC8" w14:textId="77777777" w:rsidR="00865564" w:rsidRPr="00362205" w:rsidRDefault="00865564" w:rsidP="00D566F5">
            <w:pPr>
              <w:rPr>
                <w:rFonts w:ascii="標楷體" w:eastAsia="標楷體" w:hAnsi="標楷體"/>
                <w:color w:val="FF0000"/>
              </w:rPr>
            </w:pPr>
          </w:p>
        </w:tc>
        <w:tc>
          <w:tcPr>
            <w:tcW w:w="675" w:type="dxa"/>
          </w:tcPr>
          <w:p w14:paraId="4A5C26DC" w14:textId="77777777" w:rsidR="00865564" w:rsidRPr="00362205" w:rsidRDefault="00865564" w:rsidP="00D566F5">
            <w:pPr>
              <w:rPr>
                <w:rFonts w:ascii="標楷體" w:eastAsia="標楷體" w:hAnsi="標楷體"/>
              </w:rPr>
            </w:pPr>
            <w:r w:rsidRPr="00362205">
              <w:rPr>
                <w:rFonts w:ascii="標楷體" w:eastAsia="標楷體" w:hAnsi="標楷體" w:hint="eastAsia"/>
              </w:rPr>
              <w:t>V</w:t>
            </w:r>
          </w:p>
        </w:tc>
        <w:tc>
          <w:tcPr>
            <w:tcW w:w="696" w:type="dxa"/>
          </w:tcPr>
          <w:p w14:paraId="4C4BB065" w14:textId="77777777" w:rsidR="00865564" w:rsidRPr="00362205" w:rsidRDefault="00865564" w:rsidP="00D566F5">
            <w:pPr>
              <w:rPr>
                <w:rFonts w:ascii="標楷體" w:eastAsia="標楷體" w:hAnsi="標楷體"/>
              </w:rPr>
            </w:pPr>
          </w:p>
        </w:tc>
        <w:tc>
          <w:tcPr>
            <w:tcW w:w="3528" w:type="dxa"/>
          </w:tcPr>
          <w:p w14:paraId="0EBAF0CE" w14:textId="77777777" w:rsidR="00865564" w:rsidRPr="00362205" w:rsidRDefault="00865564" w:rsidP="00D566F5">
            <w:pPr>
              <w:rPr>
                <w:rFonts w:ascii="標楷體" w:eastAsia="標楷體" w:hAnsi="標楷體"/>
              </w:rPr>
            </w:pPr>
            <w:r w:rsidRPr="00362205">
              <w:rPr>
                <w:rFonts w:ascii="標楷體" w:eastAsia="標楷體" w:hAnsi="標楷體" w:hint="eastAsia"/>
              </w:rPr>
              <w:t>新增、修改時必須輸入,其他自動顯示不必輸入</w:t>
            </w:r>
          </w:p>
        </w:tc>
      </w:tr>
      <w:tr w:rsidR="00865564" w:rsidRPr="00362205" w14:paraId="3FA31AE0" w14:textId="77777777" w:rsidTr="00865564">
        <w:trPr>
          <w:trHeight w:val="291"/>
          <w:jc w:val="center"/>
        </w:trPr>
        <w:tc>
          <w:tcPr>
            <w:tcW w:w="425" w:type="dxa"/>
          </w:tcPr>
          <w:p w14:paraId="165E3F6D" w14:textId="77777777" w:rsidR="00865564" w:rsidRPr="00362205" w:rsidRDefault="00865564" w:rsidP="00D566F5">
            <w:pPr>
              <w:rPr>
                <w:rFonts w:ascii="標楷體" w:eastAsia="標楷體" w:hAnsi="標楷體"/>
              </w:rPr>
            </w:pPr>
          </w:p>
        </w:tc>
        <w:tc>
          <w:tcPr>
            <w:tcW w:w="1522" w:type="dxa"/>
          </w:tcPr>
          <w:p w14:paraId="38B3F5D1" w14:textId="77777777" w:rsidR="00865564" w:rsidRPr="00362205" w:rsidRDefault="00865564" w:rsidP="00D566F5">
            <w:pPr>
              <w:rPr>
                <w:rFonts w:ascii="標楷體" w:eastAsia="標楷體" w:hAnsi="標楷體"/>
              </w:rPr>
            </w:pPr>
            <w:r w:rsidRPr="00781ADD">
              <w:rPr>
                <w:rFonts w:ascii="標楷體" w:eastAsia="標楷體" w:hAnsi="標楷體" w:hint="eastAsia"/>
                <w:bdr w:val="single" w:sz="4" w:space="0" w:color="auto"/>
              </w:rPr>
              <w:t>查詢</w:t>
            </w:r>
          </w:p>
        </w:tc>
        <w:tc>
          <w:tcPr>
            <w:tcW w:w="1072" w:type="dxa"/>
          </w:tcPr>
          <w:p w14:paraId="6AEA15C2" w14:textId="77777777" w:rsidR="00865564" w:rsidRPr="00362205" w:rsidRDefault="00865564" w:rsidP="00D566F5">
            <w:pPr>
              <w:rPr>
                <w:rFonts w:ascii="標楷體" w:eastAsia="標楷體" w:hAnsi="標楷體"/>
                <w:color w:val="FF0000"/>
              </w:rPr>
            </w:pPr>
          </w:p>
        </w:tc>
        <w:tc>
          <w:tcPr>
            <w:tcW w:w="1095" w:type="dxa"/>
          </w:tcPr>
          <w:p w14:paraId="3151B494" w14:textId="77777777" w:rsidR="00865564" w:rsidRPr="00362205" w:rsidRDefault="00865564" w:rsidP="00D566F5">
            <w:pPr>
              <w:rPr>
                <w:rFonts w:ascii="標楷體" w:eastAsia="標楷體" w:hAnsi="標楷體"/>
                <w:color w:val="FF0000"/>
              </w:rPr>
            </w:pPr>
          </w:p>
        </w:tc>
        <w:tc>
          <w:tcPr>
            <w:tcW w:w="1174" w:type="dxa"/>
          </w:tcPr>
          <w:p w14:paraId="26896A68" w14:textId="77777777" w:rsidR="00865564" w:rsidRPr="00362205" w:rsidRDefault="00865564" w:rsidP="00D566F5">
            <w:pPr>
              <w:rPr>
                <w:rFonts w:ascii="標楷體" w:eastAsia="標楷體" w:hAnsi="標楷體"/>
                <w:color w:val="FF0000"/>
              </w:rPr>
            </w:pPr>
          </w:p>
        </w:tc>
        <w:tc>
          <w:tcPr>
            <w:tcW w:w="675" w:type="dxa"/>
          </w:tcPr>
          <w:p w14:paraId="00C3ED0E" w14:textId="77777777" w:rsidR="00865564" w:rsidRPr="00362205" w:rsidRDefault="00865564" w:rsidP="00D566F5">
            <w:pPr>
              <w:rPr>
                <w:rFonts w:ascii="標楷體" w:eastAsia="標楷體" w:hAnsi="標楷體"/>
              </w:rPr>
            </w:pPr>
          </w:p>
        </w:tc>
        <w:tc>
          <w:tcPr>
            <w:tcW w:w="696" w:type="dxa"/>
          </w:tcPr>
          <w:p w14:paraId="7769DA52" w14:textId="77777777" w:rsidR="00865564" w:rsidRPr="00362205" w:rsidRDefault="00865564" w:rsidP="00D566F5">
            <w:pPr>
              <w:rPr>
                <w:rFonts w:ascii="標楷體" w:eastAsia="標楷體" w:hAnsi="標楷體"/>
              </w:rPr>
            </w:pPr>
          </w:p>
        </w:tc>
        <w:tc>
          <w:tcPr>
            <w:tcW w:w="3528" w:type="dxa"/>
          </w:tcPr>
          <w:p w14:paraId="32E96A63" w14:textId="77777777" w:rsidR="00865564" w:rsidRPr="00362205" w:rsidRDefault="00865564" w:rsidP="00D566F5">
            <w:pPr>
              <w:rPr>
                <w:rFonts w:ascii="標楷體" w:eastAsia="標楷體" w:hAnsi="標楷體"/>
              </w:rPr>
            </w:pPr>
            <w:r w:rsidRPr="00BA5AA3">
              <w:rPr>
                <w:rFonts w:ascii="標楷體" w:eastAsia="標楷體" w:hAnsi="標楷體" w:hint="eastAsia"/>
              </w:rPr>
              <w:t>連結</w:t>
            </w:r>
            <w:r>
              <w:rPr>
                <w:rFonts w:ascii="標楷體" w:eastAsia="標楷體" w:hAnsi="標楷體" w:hint="eastAsia"/>
              </w:rPr>
              <w:t>查詢全部</w:t>
            </w:r>
          </w:p>
        </w:tc>
      </w:tr>
    </w:tbl>
    <w:p w14:paraId="6F4AE514" w14:textId="77777777" w:rsidR="00B8080C" w:rsidRDefault="00B8080C" w:rsidP="00B8080C">
      <w:pPr>
        <w:rPr>
          <w:rFonts w:ascii="標楷體" w:eastAsia="標楷體" w:hAnsi="標楷體"/>
        </w:rPr>
      </w:pPr>
    </w:p>
    <w:p w14:paraId="27432B13" w14:textId="77777777" w:rsidR="00B8080C" w:rsidRPr="00362205" w:rsidRDefault="00B8080C" w:rsidP="00B8080C">
      <w:r>
        <w:br w:type="page"/>
      </w:r>
    </w:p>
    <w:p w14:paraId="76CBDFC9" w14:textId="001FAD3F" w:rsidR="00E5579C" w:rsidRDefault="00E5579C" w:rsidP="00E5579C">
      <w:pPr>
        <w:numPr>
          <w:ilvl w:val="2"/>
          <w:numId w:val="1"/>
        </w:numPr>
        <w:snapToGrid w:val="0"/>
        <w:spacing w:before="360"/>
        <w:outlineLvl w:val="2"/>
        <w:rPr>
          <w:rFonts w:ascii="標楷體" w:eastAsia="標楷體" w:hAnsi="標楷體"/>
          <w:sz w:val="32"/>
          <w:szCs w:val="20"/>
        </w:rPr>
      </w:pPr>
      <w:r>
        <w:rPr>
          <w:rFonts w:ascii="標楷體" w:eastAsia="標楷體" w:hAnsi="標楷體"/>
          <w:sz w:val="32"/>
          <w:szCs w:val="20"/>
        </w:rPr>
        <w:lastRenderedPageBreak/>
        <w:t>L6502</w:t>
      </w:r>
      <w:r>
        <w:rPr>
          <w:rFonts w:ascii="標楷體" w:eastAsia="標楷體" w:hAnsi="標楷體" w:hint="eastAsia"/>
          <w:sz w:val="32"/>
          <w:szCs w:val="20"/>
        </w:rPr>
        <w:t>變動數值設定維護</w:t>
      </w:r>
    </w:p>
    <w:p w14:paraId="67557A3B" w14:textId="77777777" w:rsidR="00E5579C" w:rsidRPr="00362205" w:rsidRDefault="00E5579C" w:rsidP="00D01BCC">
      <w:pPr>
        <w:pStyle w:val="a"/>
      </w:pPr>
      <w:r w:rsidRPr="00362205">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E5579C" w:rsidRPr="00362205" w14:paraId="02B0BFF6" w14:textId="77777777" w:rsidTr="00E5579C">
        <w:trPr>
          <w:trHeight w:val="277"/>
        </w:trPr>
        <w:tc>
          <w:tcPr>
            <w:tcW w:w="1548" w:type="dxa"/>
            <w:tcBorders>
              <w:top w:val="single" w:sz="8" w:space="0" w:color="000000"/>
              <w:bottom w:val="single" w:sz="8" w:space="0" w:color="000000"/>
              <w:right w:val="single" w:sz="8" w:space="0" w:color="000000"/>
            </w:tcBorders>
            <w:shd w:val="clear" w:color="auto" w:fill="F3F3F3"/>
          </w:tcPr>
          <w:p w14:paraId="553F1B2C" w14:textId="77777777" w:rsidR="00E5579C" w:rsidRPr="00362205" w:rsidRDefault="00E5579C" w:rsidP="00E5579C">
            <w:pPr>
              <w:rPr>
                <w:rFonts w:ascii="標楷體" w:eastAsia="標楷體" w:hAnsi="標楷體"/>
              </w:rPr>
            </w:pPr>
            <w:r w:rsidRPr="00362205">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6A68F941" w14:textId="77777777" w:rsidR="00E5579C" w:rsidRDefault="00E5579C" w:rsidP="00E5579C">
            <w:pPr>
              <w:rPr>
                <w:rFonts w:ascii="標楷體" w:eastAsia="標楷體" w:hAnsi="標楷體"/>
              </w:rPr>
            </w:pPr>
            <w:r>
              <w:rPr>
                <w:rFonts w:ascii="標楷體" w:eastAsia="標楷體" w:hAnsi="標楷體" w:hint="eastAsia"/>
              </w:rPr>
              <w:t>變動數值設定維護</w:t>
            </w:r>
          </w:p>
          <w:p w14:paraId="71025CD8" w14:textId="1D8D780B" w:rsidR="00B07D8D" w:rsidRPr="00362205" w:rsidRDefault="00B07D8D" w:rsidP="00E5579C">
            <w:pPr>
              <w:rPr>
                <w:rFonts w:ascii="標楷體" w:eastAsia="標楷體" w:hAnsi="標楷體"/>
              </w:rPr>
            </w:pPr>
            <w:r>
              <w:rPr>
                <w:rFonts w:ascii="標楷體" w:eastAsia="標楷體" w:hAnsi="標楷體" w:hint="eastAsia"/>
              </w:rPr>
              <w:t>※資料庫:</w:t>
            </w:r>
            <w:r w:rsidRPr="000D1C5B">
              <w:rPr>
                <w:rFonts w:ascii="標楷體" w:eastAsia="標楷體" w:hAnsi="標楷體" w:cs="細明體"/>
                <w:color w:val="000000"/>
                <w:kern w:val="0"/>
                <w:sz w:val="22"/>
                <w:szCs w:val="22"/>
              </w:rPr>
              <w:t xml:space="preserve"> CdVarValue</w:t>
            </w:r>
          </w:p>
        </w:tc>
      </w:tr>
      <w:tr w:rsidR="00E5579C" w:rsidRPr="00362205" w14:paraId="461ADAF8" w14:textId="77777777" w:rsidTr="00E5579C">
        <w:trPr>
          <w:trHeight w:val="277"/>
        </w:trPr>
        <w:tc>
          <w:tcPr>
            <w:tcW w:w="1548" w:type="dxa"/>
            <w:tcBorders>
              <w:top w:val="single" w:sz="8" w:space="0" w:color="000000"/>
              <w:bottom w:val="single" w:sz="8" w:space="0" w:color="000000"/>
              <w:right w:val="single" w:sz="8" w:space="0" w:color="000000"/>
            </w:tcBorders>
            <w:shd w:val="clear" w:color="auto" w:fill="F3F3F3"/>
          </w:tcPr>
          <w:p w14:paraId="51C0ECA6" w14:textId="77777777" w:rsidR="00E5579C" w:rsidRPr="00362205" w:rsidRDefault="00E5579C" w:rsidP="00E5579C">
            <w:pPr>
              <w:rPr>
                <w:rFonts w:ascii="標楷體" w:eastAsia="標楷體" w:hAnsi="標楷體"/>
              </w:rPr>
            </w:pPr>
            <w:r w:rsidRPr="00362205">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7143838E" w14:textId="77777777" w:rsidR="00E5579C" w:rsidRPr="00362205" w:rsidRDefault="00E5579C" w:rsidP="00E5579C">
            <w:pPr>
              <w:rPr>
                <w:rFonts w:ascii="標楷體" w:eastAsia="標楷體" w:hAnsi="標楷體"/>
              </w:rPr>
            </w:pPr>
          </w:p>
        </w:tc>
      </w:tr>
      <w:tr w:rsidR="00E5579C" w:rsidRPr="00362205" w14:paraId="230B6B35" w14:textId="77777777" w:rsidTr="00E5579C">
        <w:trPr>
          <w:trHeight w:val="773"/>
        </w:trPr>
        <w:tc>
          <w:tcPr>
            <w:tcW w:w="1548" w:type="dxa"/>
            <w:tcBorders>
              <w:top w:val="single" w:sz="8" w:space="0" w:color="000000"/>
              <w:bottom w:val="single" w:sz="8" w:space="0" w:color="000000"/>
              <w:right w:val="single" w:sz="8" w:space="0" w:color="000000"/>
            </w:tcBorders>
            <w:shd w:val="clear" w:color="auto" w:fill="F3F3F3"/>
          </w:tcPr>
          <w:p w14:paraId="0F4F23A7" w14:textId="77777777" w:rsidR="00E5579C" w:rsidRPr="00362205" w:rsidRDefault="00E5579C" w:rsidP="00E5579C">
            <w:pPr>
              <w:rPr>
                <w:rFonts w:ascii="標楷體" w:eastAsia="標楷體" w:hAnsi="標楷體"/>
              </w:rPr>
            </w:pPr>
            <w:r w:rsidRPr="00362205">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6A17830D" w14:textId="77777777" w:rsidR="00E5579C" w:rsidRPr="00362205" w:rsidRDefault="00E5579C" w:rsidP="00E5579C">
            <w:pPr>
              <w:rPr>
                <w:rFonts w:ascii="標楷體" w:eastAsia="標楷體" w:hAnsi="標楷體"/>
              </w:rPr>
            </w:pPr>
          </w:p>
        </w:tc>
      </w:tr>
      <w:tr w:rsidR="00E5579C" w:rsidRPr="00362205" w14:paraId="0B46A219" w14:textId="77777777" w:rsidTr="00E5579C">
        <w:trPr>
          <w:trHeight w:val="321"/>
        </w:trPr>
        <w:tc>
          <w:tcPr>
            <w:tcW w:w="1548" w:type="dxa"/>
            <w:tcBorders>
              <w:top w:val="single" w:sz="8" w:space="0" w:color="000000"/>
              <w:bottom w:val="single" w:sz="8" w:space="0" w:color="000000"/>
              <w:right w:val="single" w:sz="8" w:space="0" w:color="000000"/>
            </w:tcBorders>
            <w:shd w:val="clear" w:color="auto" w:fill="F3F3F3"/>
          </w:tcPr>
          <w:p w14:paraId="081C8FCC" w14:textId="77777777" w:rsidR="00E5579C" w:rsidRPr="00362205" w:rsidRDefault="00E5579C" w:rsidP="00E5579C">
            <w:pPr>
              <w:rPr>
                <w:rFonts w:ascii="標楷體" w:eastAsia="標楷體" w:hAnsi="標楷體"/>
              </w:rPr>
            </w:pPr>
            <w:r w:rsidRPr="00362205">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4AC539C9" w14:textId="77777777" w:rsidR="00E5579C" w:rsidRPr="00362205" w:rsidRDefault="00E5579C" w:rsidP="00E5579C">
            <w:pPr>
              <w:rPr>
                <w:rFonts w:ascii="標楷體" w:eastAsia="標楷體" w:hAnsi="標楷體"/>
              </w:rPr>
            </w:pPr>
          </w:p>
        </w:tc>
      </w:tr>
      <w:tr w:rsidR="00E5579C" w:rsidRPr="00362205" w14:paraId="5CE95110" w14:textId="77777777" w:rsidTr="00E5579C">
        <w:trPr>
          <w:trHeight w:val="1311"/>
        </w:trPr>
        <w:tc>
          <w:tcPr>
            <w:tcW w:w="1548" w:type="dxa"/>
            <w:tcBorders>
              <w:top w:val="single" w:sz="8" w:space="0" w:color="000000"/>
              <w:bottom w:val="single" w:sz="8" w:space="0" w:color="000000"/>
              <w:right w:val="single" w:sz="8" w:space="0" w:color="000000"/>
            </w:tcBorders>
            <w:shd w:val="clear" w:color="auto" w:fill="F3F3F3"/>
          </w:tcPr>
          <w:p w14:paraId="2FC556E6" w14:textId="77777777" w:rsidR="00E5579C" w:rsidRPr="00362205" w:rsidRDefault="00E5579C" w:rsidP="00E5579C">
            <w:pPr>
              <w:rPr>
                <w:rFonts w:ascii="標楷體" w:eastAsia="標楷體" w:hAnsi="標楷體"/>
              </w:rPr>
            </w:pPr>
            <w:r w:rsidRPr="00362205">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40A389C6" w14:textId="77777777" w:rsidR="00E5579C" w:rsidRPr="00362205" w:rsidRDefault="00E5579C" w:rsidP="00E5579C">
            <w:pPr>
              <w:rPr>
                <w:rFonts w:ascii="標楷體" w:eastAsia="標楷體" w:hAnsi="標楷體"/>
              </w:rPr>
            </w:pPr>
          </w:p>
        </w:tc>
      </w:tr>
      <w:tr w:rsidR="00E5579C" w:rsidRPr="00362205" w14:paraId="5A8EEA8E" w14:textId="77777777" w:rsidTr="00E5579C">
        <w:trPr>
          <w:trHeight w:val="278"/>
        </w:trPr>
        <w:tc>
          <w:tcPr>
            <w:tcW w:w="1548" w:type="dxa"/>
            <w:tcBorders>
              <w:top w:val="single" w:sz="8" w:space="0" w:color="000000"/>
              <w:bottom w:val="single" w:sz="8" w:space="0" w:color="000000"/>
              <w:right w:val="single" w:sz="8" w:space="0" w:color="000000"/>
            </w:tcBorders>
            <w:shd w:val="clear" w:color="auto" w:fill="F3F3F3"/>
          </w:tcPr>
          <w:p w14:paraId="7DD7AE5F" w14:textId="77777777" w:rsidR="00E5579C" w:rsidRPr="00362205" w:rsidRDefault="00E5579C" w:rsidP="00E5579C">
            <w:pPr>
              <w:rPr>
                <w:rFonts w:ascii="標楷體" w:eastAsia="標楷體" w:hAnsi="標楷體"/>
              </w:rPr>
            </w:pPr>
            <w:r w:rsidRPr="00362205">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5649715D" w14:textId="77777777" w:rsidR="00E5579C" w:rsidRPr="00362205" w:rsidRDefault="00E5579C" w:rsidP="00E5579C">
            <w:pPr>
              <w:rPr>
                <w:rFonts w:ascii="標楷體" w:eastAsia="標楷體" w:hAnsi="標楷體"/>
              </w:rPr>
            </w:pPr>
          </w:p>
        </w:tc>
      </w:tr>
      <w:tr w:rsidR="00E5579C" w:rsidRPr="00362205" w14:paraId="05CFC2AA" w14:textId="77777777" w:rsidTr="00E5579C">
        <w:trPr>
          <w:trHeight w:val="358"/>
        </w:trPr>
        <w:tc>
          <w:tcPr>
            <w:tcW w:w="1548" w:type="dxa"/>
            <w:tcBorders>
              <w:top w:val="single" w:sz="8" w:space="0" w:color="000000"/>
              <w:bottom w:val="single" w:sz="8" w:space="0" w:color="000000"/>
              <w:right w:val="single" w:sz="8" w:space="0" w:color="000000"/>
            </w:tcBorders>
            <w:shd w:val="clear" w:color="auto" w:fill="F3F3F3"/>
          </w:tcPr>
          <w:p w14:paraId="37C92766" w14:textId="77777777" w:rsidR="00E5579C" w:rsidRPr="00362205" w:rsidRDefault="00E5579C" w:rsidP="00E5579C">
            <w:pPr>
              <w:rPr>
                <w:rFonts w:ascii="標楷體" w:eastAsia="標楷體" w:hAnsi="標楷體"/>
              </w:rPr>
            </w:pPr>
            <w:r w:rsidRPr="00362205">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3AF9376A" w14:textId="77777777" w:rsidR="00E5579C" w:rsidRPr="00362205" w:rsidRDefault="00E5579C" w:rsidP="00E5579C">
            <w:pPr>
              <w:rPr>
                <w:rFonts w:ascii="標楷體" w:eastAsia="標楷體" w:hAnsi="標楷體"/>
              </w:rPr>
            </w:pPr>
          </w:p>
        </w:tc>
      </w:tr>
      <w:tr w:rsidR="00E5579C" w:rsidRPr="00362205" w14:paraId="76D7A6F4" w14:textId="77777777" w:rsidTr="00E5579C">
        <w:trPr>
          <w:trHeight w:val="278"/>
        </w:trPr>
        <w:tc>
          <w:tcPr>
            <w:tcW w:w="1548" w:type="dxa"/>
            <w:tcBorders>
              <w:top w:val="single" w:sz="8" w:space="0" w:color="000000"/>
              <w:bottom w:val="single" w:sz="8" w:space="0" w:color="000000"/>
              <w:right w:val="single" w:sz="8" w:space="0" w:color="000000"/>
            </w:tcBorders>
            <w:shd w:val="clear" w:color="auto" w:fill="F3F3F3"/>
          </w:tcPr>
          <w:p w14:paraId="0E6BAF7B" w14:textId="77777777" w:rsidR="00E5579C" w:rsidRPr="00362205" w:rsidRDefault="00E5579C" w:rsidP="00E5579C">
            <w:pPr>
              <w:rPr>
                <w:rFonts w:ascii="標楷體" w:eastAsia="標楷體" w:hAnsi="標楷體"/>
              </w:rPr>
            </w:pPr>
            <w:r w:rsidRPr="00362205">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5437AC3E" w14:textId="77777777" w:rsidR="00E5579C" w:rsidRPr="00362205" w:rsidRDefault="00E5579C" w:rsidP="00E5579C">
            <w:pPr>
              <w:rPr>
                <w:rFonts w:ascii="標楷體" w:eastAsia="標楷體" w:hAnsi="標楷體"/>
              </w:rPr>
            </w:pPr>
          </w:p>
        </w:tc>
      </w:tr>
    </w:tbl>
    <w:p w14:paraId="4A2CD613" w14:textId="77777777" w:rsidR="00E5579C" w:rsidRDefault="00E5579C" w:rsidP="00E5579C">
      <w:pPr>
        <w:ind w:left="1440"/>
      </w:pPr>
    </w:p>
    <w:p w14:paraId="351D856C" w14:textId="77777777" w:rsidR="00E5579C" w:rsidRDefault="00E5579C" w:rsidP="00D01BCC">
      <w:pPr>
        <w:pStyle w:val="a"/>
      </w:pPr>
      <w:r w:rsidRPr="00362205">
        <w:t>UI畫面</w:t>
      </w:r>
      <w:r>
        <w:rPr>
          <w:rFonts w:hint="eastAsia"/>
        </w:rPr>
        <w:t>:</w:t>
      </w:r>
    </w:p>
    <w:p w14:paraId="48945700" w14:textId="77777777" w:rsidR="00E5579C" w:rsidRPr="000D1C5B" w:rsidRDefault="00E5579C" w:rsidP="00E5579C">
      <w:pPr>
        <w:rPr>
          <w:rFonts w:ascii="標楷體" w:hAnsi="標楷體"/>
        </w:rPr>
      </w:pPr>
      <w:r>
        <w:rPr>
          <w:rFonts w:ascii="標楷體" w:eastAsia="標楷體" w:hAnsi="標楷體" w:hint="eastAsia"/>
        </w:rPr>
        <w:t>輸入畫面:</w:t>
      </w:r>
    </w:p>
    <w:p w14:paraId="7DDA81E0" w14:textId="196D52AC" w:rsidR="00E5579C" w:rsidRPr="000D1C5B" w:rsidRDefault="00B07D8D" w:rsidP="00E5579C">
      <w:r w:rsidRPr="00B07D8D">
        <w:rPr>
          <w:noProof/>
        </w:rPr>
        <w:drawing>
          <wp:inline distT="0" distB="0" distL="0" distR="0" wp14:anchorId="12094490" wp14:editId="53037F7C">
            <wp:extent cx="6479540" cy="1911350"/>
            <wp:effectExtent l="0" t="0" r="0" b="0"/>
            <wp:docPr id="175" name="圖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479540" cy="1911350"/>
                    </a:xfrm>
                    <a:prstGeom prst="rect">
                      <a:avLst/>
                    </a:prstGeom>
                  </pic:spPr>
                </pic:pic>
              </a:graphicData>
            </a:graphic>
          </wp:inline>
        </w:drawing>
      </w:r>
    </w:p>
    <w:p w14:paraId="42B55746" w14:textId="77777777" w:rsidR="00E5579C" w:rsidRDefault="00E5579C" w:rsidP="00E5579C"/>
    <w:p w14:paraId="41E1FDA8" w14:textId="77777777" w:rsidR="00E5579C" w:rsidRPr="00362205" w:rsidRDefault="00E5579C" w:rsidP="00D01BCC">
      <w:pPr>
        <w:pStyle w:val="a"/>
      </w:pPr>
      <w:r>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67"/>
        <w:gridCol w:w="1551"/>
        <w:gridCol w:w="936"/>
        <w:gridCol w:w="1096"/>
        <w:gridCol w:w="1174"/>
        <w:gridCol w:w="675"/>
        <w:gridCol w:w="696"/>
        <w:gridCol w:w="3529"/>
      </w:tblGrid>
      <w:tr w:rsidR="00E5579C" w:rsidRPr="00362205" w14:paraId="7611A4A9" w14:textId="77777777" w:rsidTr="0022279A">
        <w:trPr>
          <w:trHeight w:val="388"/>
          <w:jc w:val="center"/>
        </w:trPr>
        <w:tc>
          <w:tcPr>
            <w:tcW w:w="567" w:type="dxa"/>
            <w:vMerge w:val="restart"/>
          </w:tcPr>
          <w:p w14:paraId="15CCFF15" w14:textId="77777777" w:rsidR="00E5579C" w:rsidRPr="00362205" w:rsidRDefault="00E5579C" w:rsidP="00E5579C">
            <w:pPr>
              <w:rPr>
                <w:rFonts w:ascii="標楷體" w:eastAsia="標楷體" w:hAnsi="標楷體"/>
              </w:rPr>
            </w:pPr>
            <w:r w:rsidRPr="00362205">
              <w:rPr>
                <w:rFonts w:ascii="標楷體" w:eastAsia="標楷體" w:hAnsi="標楷體"/>
              </w:rPr>
              <w:t>序號</w:t>
            </w:r>
          </w:p>
        </w:tc>
        <w:tc>
          <w:tcPr>
            <w:tcW w:w="1551" w:type="dxa"/>
            <w:vMerge w:val="restart"/>
          </w:tcPr>
          <w:p w14:paraId="7462956D" w14:textId="77777777" w:rsidR="00E5579C" w:rsidRPr="00362205" w:rsidRDefault="00E5579C" w:rsidP="00E5579C">
            <w:pPr>
              <w:rPr>
                <w:rFonts w:ascii="標楷體" w:eastAsia="標楷體" w:hAnsi="標楷體"/>
              </w:rPr>
            </w:pPr>
            <w:r w:rsidRPr="00362205">
              <w:rPr>
                <w:rFonts w:ascii="標楷體" w:eastAsia="標楷體" w:hAnsi="標楷體"/>
              </w:rPr>
              <w:t>欄位</w:t>
            </w:r>
          </w:p>
        </w:tc>
        <w:tc>
          <w:tcPr>
            <w:tcW w:w="4577" w:type="dxa"/>
            <w:gridSpan w:val="5"/>
          </w:tcPr>
          <w:p w14:paraId="050B7DC6" w14:textId="77777777" w:rsidR="00E5579C" w:rsidRPr="00362205" w:rsidRDefault="00E5579C" w:rsidP="00E5579C">
            <w:pPr>
              <w:jc w:val="center"/>
              <w:rPr>
                <w:rFonts w:ascii="標楷體" w:eastAsia="標楷體" w:hAnsi="標楷體"/>
              </w:rPr>
            </w:pPr>
            <w:r w:rsidRPr="00362205">
              <w:rPr>
                <w:rFonts w:ascii="標楷體" w:eastAsia="標楷體" w:hAnsi="標楷體"/>
              </w:rPr>
              <w:t>說明</w:t>
            </w:r>
          </w:p>
        </w:tc>
        <w:tc>
          <w:tcPr>
            <w:tcW w:w="3529" w:type="dxa"/>
            <w:vMerge w:val="restart"/>
          </w:tcPr>
          <w:p w14:paraId="24E4BC1F" w14:textId="77777777" w:rsidR="00E5579C" w:rsidRPr="00362205" w:rsidRDefault="00E5579C" w:rsidP="00E5579C">
            <w:pPr>
              <w:rPr>
                <w:rFonts w:ascii="標楷體" w:eastAsia="標楷體" w:hAnsi="標楷體"/>
              </w:rPr>
            </w:pPr>
            <w:r w:rsidRPr="00362205">
              <w:rPr>
                <w:rFonts w:ascii="標楷體" w:eastAsia="標楷體" w:hAnsi="標楷體"/>
              </w:rPr>
              <w:t>處理邏輯及注意事項</w:t>
            </w:r>
          </w:p>
        </w:tc>
      </w:tr>
      <w:tr w:rsidR="00E5579C" w:rsidRPr="00362205" w14:paraId="2C9EDD69" w14:textId="77777777" w:rsidTr="0022279A">
        <w:trPr>
          <w:trHeight w:val="244"/>
          <w:jc w:val="center"/>
        </w:trPr>
        <w:tc>
          <w:tcPr>
            <w:tcW w:w="567" w:type="dxa"/>
            <w:vMerge/>
          </w:tcPr>
          <w:p w14:paraId="1DE6D877" w14:textId="77777777" w:rsidR="00E5579C" w:rsidRPr="00362205" w:rsidRDefault="00E5579C" w:rsidP="00E5579C">
            <w:pPr>
              <w:rPr>
                <w:rFonts w:ascii="標楷體" w:eastAsia="標楷體" w:hAnsi="標楷體"/>
              </w:rPr>
            </w:pPr>
          </w:p>
        </w:tc>
        <w:tc>
          <w:tcPr>
            <w:tcW w:w="1551" w:type="dxa"/>
            <w:vMerge/>
          </w:tcPr>
          <w:p w14:paraId="3C0B0474" w14:textId="77777777" w:rsidR="00E5579C" w:rsidRPr="00362205" w:rsidRDefault="00E5579C" w:rsidP="00E5579C">
            <w:pPr>
              <w:rPr>
                <w:rFonts w:ascii="標楷體" w:eastAsia="標楷體" w:hAnsi="標楷體"/>
              </w:rPr>
            </w:pPr>
          </w:p>
        </w:tc>
        <w:tc>
          <w:tcPr>
            <w:tcW w:w="936" w:type="dxa"/>
          </w:tcPr>
          <w:p w14:paraId="0DB6AAF6" w14:textId="77777777" w:rsidR="00E5579C" w:rsidRPr="00362205" w:rsidRDefault="00E5579C" w:rsidP="00E5579C">
            <w:pPr>
              <w:rPr>
                <w:rFonts w:ascii="標楷體" w:eastAsia="標楷體" w:hAnsi="標楷體"/>
              </w:rPr>
            </w:pPr>
            <w:r w:rsidRPr="004E09B8">
              <w:rPr>
                <w:rFonts w:ascii="標楷體" w:eastAsia="標楷體" w:hAnsi="標楷體" w:hint="eastAsia"/>
              </w:rPr>
              <w:t>資料型態長度</w:t>
            </w:r>
          </w:p>
        </w:tc>
        <w:tc>
          <w:tcPr>
            <w:tcW w:w="1096" w:type="dxa"/>
          </w:tcPr>
          <w:p w14:paraId="33C96A85" w14:textId="77777777" w:rsidR="00E5579C" w:rsidRPr="00362205" w:rsidRDefault="00E5579C" w:rsidP="00E5579C">
            <w:pPr>
              <w:rPr>
                <w:rFonts w:ascii="標楷體" w:eastAsia="標楷體" w:hAnsi="標楷體"/>
              </w:rPr>
            </w:pPr>
            <w:r w:rsidRPr="00362205">
              <w:rPr>
                <w:rFonts w:ascii="標楷體" w:eastAsia="標楷體" w:hAnsi="標楷體"/>
              </w:rPr>
              <w:t>預設值</w:t>
            </w:r>
          </w:p>
        </w:tc>
        <w:tc>
          <w:tcPr>
            <w:tcW w:w="1174" w:type="dxa"/>
          </w:tcPr>
          <w:p w14:paraId="51085146" w14:textId="77777777" w:rsidR="00E5579C" w:rsidRPr="00362205" w:rsidRDefault="00E5579C" w:rsidP="00E5579C">
            <w:pPr>
              <w:rPr>
                <w:rFonts w:ascii="標楷體" w:eastAsia="標楷體" w:hAnsi="標楷體"/>
              </w:rPr>
            </w:pPr>
            <w:r w:rsidRPr="00362205">
              <w:rPr>
                <w:rFonts w:ascii="標楷體" w:eastAsia="標楷體" w:hAnsi="標楷體"/>
              </w:rPr>
              <w:t>選單內容</w:t>
            </w:r>
          </w:p>
        </w:tc>
        <w:tc>
          <w:tcPr>
            <w:tcW w:w="675" w:type="dxa"/>
          </w:tcPr>
          <w:p w14:paraId="4722C5EB" w14:textId="77777777" w:rsidR="00E5579C" w:rsidRPr="00362205" w:rsidRDefault="00E5579C" w:rsidP="00E5579C">
            <w:pPr>
              <w:rPr>
                <w:rFonts w:ascii="標楷體" w:eastAsia="標楷體" w:hAnsi="標楷體"/>
              </w:rPr>
            </w:pPr>
            <w:r w:rsidRPr="00362205">
              <w:rPr>
                <w:rFonts w:ascii="標楷體" w:eastAsia="標楷體" w:hAnsi="標楷體"/>
              </w:rPr>
              <w:t>必填</w:t>
            </w:r>
          </w:p>
        </w:tc>
        <w:tc>
          <w:tcPr>
            <w:tcW w:w="696" w:type="dxa"/>
          </w:tcPr>
          <w:p w14:paraId="1C0F99E5" w14:textId="77777777" w:rsidR="00E5579C" w:rsidRPr="00362205" w:rsidRDefault="00E5579C" w:rsidP="00E5579C">
            <w:pPr>
              <w:rPr>
                <w:rFonts w:ascii="標楷體" w:eastAsia="標楷體" w:hAnsi="標楷體"/>
              </w:rPr>
            </w:pPr>
            <w:r w:rsidRPr="00362205">
              <w:rPr>
                <w:rFonts w:ascii="標楷體" w:eastAsia="標楷體" w:hAnsi="標楷體"/>
              </w:rPr>
              <w:t>R/W</w:t>
            </w:r>
          </w:p>
        </w:tc>
        <w:tc>
          <w:tcPr>
            <w:tcW w:w="3529" w:type="dxa"/>
            <w:vMerge/>
          </w:tcPr>
          <w:p w14:paraId="1D8FB1A6" w14:textId="77777777" w:rsidR="00E5579C" w:rsidRPr="00362205" w:rsidRDefault="00E5579C" w:rsidP="00E5579C">
            <w:pPr>
              <w:rPr>
                <w:rFonts w:ascii="標楷體" w:eastAsia="標楷體" w:hAnsi="標楷體"/>
              </w:rPr>
            </w:pPr>
          </w:p>
        </w:tc>
      </w:tr>
      <w:tr w:rsidR="00E5579C" w:rsidRPr="00362205" w14:paraId="461DE4F0" w14:textId="77777777" w:rsidTr="0022279A">
        <w:trPr>
          <w:trHeight w:val="244"/>
          <w:jc w:val="center"/>
        </w:trPr>
        <w:tc>
          <w:tcPr>
            <w:tcW w:w="567" w:type="dxa"/>
          </w:tcPr>
          <w:p w14:paraId="65A0D025" w14:textId="77777777" w:rsidR="00E5579C" w:rsidRPr="00362205" w:rsidRDefault="00E5579C" w:rsidP="00E5579C">
            <w:pPr>
              <w:rPr>
                <w:rFonts w:ascii="標楷體" w:eastAsia="標楷體" w:hAnsi="標楷體"/>
              </w:rPr>
            </w:pPr>
            <w:r w:rsidRPr="00362205">
              <w:rPr>
                <w:rFonts w:ascii="標楷體" w:eastAsia="標楷體" w:hAnsi="標楷體" w:hint="eastAsia"/>
              </w:rPr>
              <w:t>1.</w:t>
            </w:r>
          </w:p>
        </w:tc>
        <w:tc>
          <w:tcPr>
            <w:tcW w:w="1551" w:type="dxa"/>
          </w:tcPr>
          <w:p w14:paraId="655E14D3" w14:textId="77777777" w:rsidR="00E5579C" w:rsidRPr="00362205" w:rsidRDefault="00E5579C" w:rsidP="00E5579C">
            <w:pPr>
              <w:rPr>
                <w:rFonts w:ascii="標楷體" w:eastAsia="標楷體" w:hAnsi="標楷體"/>
              </w:rPr>
            </w:pPr>
            <w:r>
              <w:rPr>
                <w:rFonts w:ascii="標楷體" w:eastAsia="標楷體" w:hAnsi="標楷體" w:hint="eastAsia"/>
              </w:rPr>
              <w:t>年月份</w:t>
            </w:r>
          </w:p>
        </w:tc>
        <w:tc>
          <w:tcPr>
            <w:tcW w:w="936" w:type="dxa"/>
          </w:tcPr>
          <w:p w14:paraId="6551C661" w14:textId="77777777" w:rsidR="00E5579C" w:rsidRPr="00362205" w:rsidRDefault="00E5579C" w:rsidP="00E5579C">
            <w:pPr>
              <w:rPr>
                <w:rFonts w:ascii="標楷體" w:eastAsia="標楷體" w:hAnsi="標楷體"/>
              </w:rPr>
            </w:pPr>
            <w:r>
              <w:rPr>
                <w:rFonts w:ascii="標楷體" w:eastAsia="標楷體" w:hAnsi="標楷體" w:hint="eastAsia"/>
              </w:rPr>
              <w:t>999/99</w:t>
            </w:r>
          </w:p>
        </w:tc>
        <w:tc>
          <w:tcPr>
            <w:tcW w:w="1096" w:type="dxa"/>
          </w:tcPr>
          <w:p w14:paraId="0D346E61" w14:textId="77777777" w:rsidR="00E5579C" w:rsidRPr="00362205" w:rsidRDefault="00E5579C" w:rsidP="00E5579C">
            <w:pPr>
              <w:rPr>
                <w:rFonts w:ascii="標楷體" w:eastAsia="標楷體" w:hAnsi="標楷體"/>
              </w:rPr>
            </w:pPr>
          </w:p>
        </w:tc>
        <w:tc>
          <w:tcPr>
            <w:tcW w:w="1174" w:type="dxa"/>
          </w:tcPr>
          <w:p w14:paraId="2F7B2B5F" w14:textId="77777777" w:rsidR="00E5579C" w:rsidRPr="00362205" w:rsidRDefault="00E5579C" w:rsidP="00E5579C">
            <w:pPr>
              <w:rPr>
                <w:rFonts w:ascii="標楷體" w:eastAsia="標楷體" w:hAnsi="標楷體"/>
              </w:rPr>
            </w:pPr>
          </w:p>
        </w:tc>
        <w:tc>
          <w:tcPr>
            <w:tcW w:w="675" w:type="dxa"/>
          </w:tcPr>
          <w:p w14:paraId="233BB4D4" w14:textId="77777777" w:rsidR="00E5579C" w:rsidRPr="00362205" w:rsidRDefault="00E5579C" w:rsidP="00E5579C">
            <w:pPr>
              <w:rPr>
                <w:rFonts w:ascii="標楷體" w:eastAsia="標楷體" w:hAnsi="標楷體"/>
              </w:rPr>
            </w:pPr>
          </w:p>
        </w:tc>
        <w:tc>
          <w:tcPr>
            <w:tcW w:w="696" w:type="dxa"/>
          </w:tcPr>
          <w:p w14:paraId="4494F046" w14:textId="77777777" w:rsidR="00E5579C" w:rsidRPr="00362205" w:rsidRDefault="00E5579C" w:rsidP="00E5579C">
            <w:pPr>
              <w:rPr>
                <w:rFonts w:ascii="標楷體" w:eastAsia="標楷體" w:hAnsi="標楷體"/>
              </w:rPr>
            </w:pPr>
          </w:p>
        </w:tc>
        <w:tc>
          <w:tcPr>
            <w:tcW w:w="3529" w:type="dxa"/>
          </w:tcPr>
          <w:p w14:paraId="20D27D4E" w14:textId="6353AFE1" w:rsidR="00E5579C" w:rsidRPr="00362205" w:rsidRDefault="005C7BA7" w:rsidP="00E5579C">
            <w:pPr>
              <w:rPr>
                <w:rFonts w:ascii="標楷體" w:eastAsia="標楷體" w:hAnsi="標楷體"/>
              </w:rPr>
            </w:pPr>
            <w:r>
              <w:rPr>
                <w:rFonts w:ascii="標楷體" w:eastAsia="標楷體" w:hAnsi="標楷體" w:hint="eastAsia"/>
              </w:rPr>
              <w:t>必須輸入</w:t>
            </w:r>
          </w:p>
        </w:tc>
      </w:tr>
      <w:tr w:rsidR="005C7BA7" w:rsidRPr="00362205" w14:paraId="5284B821" w14:textId="77777777" w:rsidTr="0022279A">
        <w:trPr>
          <w:trHeight w:val="244"/>
          <w:jc w:val="center"/>
        </w:trPr>
        <w:tc>
          <w:tcPr>
            <w:tcW w:w="567" w:type="dxa"/>
          </w:tcPr>
          <w:p w14:paraId="054F6BEB" w14:textId="1F9B79EE" w:rsidR="005C7BA7" w:rsidRPr="00362205" w:rsidRDefault="005C7BA7" w:rsidP="00E5579C">
            <w:pPr>
              <w:rPr>
                <w:rFonts w:ascii="標楷體" w:eastAsia="標楷體" w:hAnsi="標楷體"/>
              </w:rPr>
            </w:pPr>
            <w:r>
              <w:rPr>
                <w:rFonts w:ascii="標楷體" w:eastAsia="標楷體" w:hAnsi="標楷體" w:hint="eastAsia"/>
              </w:rPr>
              <w:t>2.</w:t>
            </w:r>
          </w:p>
        </w:tc>
        <w:tc>
          <w:tcPr>
            <w:tcW w:w="1551" w:type="dxa"/>
          </w:tcPr>
          <w:p w14:paraId="52EBCCD8" w14:textId="352D8E8F" w:rsidR="005C7BA7" w:rsidRDefault="005C7BA7" w:rsidP="00E5579C">
            <w:pPr>
              <w:rPr>
                <w:rFonts w:ascii="標楷體" w:eastAsia="標楷體" w:hAnsi="標楷體"/>
              </w:rPr>
            </w:pPr>
            <w:r>
              <w:rPr>
                <w:rFonts w:ascii="標楷體" w:eastAsia="標楷體" w:hAnsi="標楷體" w:hint="eastAsia"/>
              </w:rPr>
              <w:t>可運用資金</w:t>
            </w:r>
          </w:p>
        </w:tc>
        <w:tc>
          <w:tcPr>
            <w:tcW w:w="936" w:type="dxa"/>
          </w:tcPr>
          <w:p w14:paraId="3B1E5655" w14:textId="700E5FB4" w:rsidR="005C7BA7" w:rsidRDefault="005C7BA7" w:rsidP="00E5579C">
            <w:pPr>
              <w:rPr>
                <w:rFonts w:ascii="標楷體" w:eastAsia="標楷體" w:hAnsi="標楷體"/>
              </w:rPr>
            </w:pPr>
            <w:r>
              <w:rPr>
                <w:rFonts w:ascii="標楷體" w:eastAsia="標楷體" w:hAnsi="標楷體" w:hint="eastAsia"/>
              </w:rPr>
              <w:t>9(14)</w:t>
            </w:r>
          </w:p>
        </w:tc>
        <w:tc>
          <w:tcPr>
            <w:tcW w:w="1096" w:type="dxa"/>
          </w:tcPr>
          <w:p w14:paraId="15E2C8E2" w14:textId="77777777" w:rsidR="005C7BA7" w:rsidRPr="00362205" w:rsidRDefault="005C7BA7" w:rsidP="00E5579C">
            <w:pPr>
              <w:rPr>
                <w:rFonts w:ascii="標楷體" w:eastAsia="標楷體" w:hAnsi="標楷體"/>
              </w:rPr>
            </w:pPr>
          </w:p>
        </w:tc>
        <w:tc>
          <w:tcPr>
            <w:tcW w:w="1174" w:type="dxa"/>
          </w:tcPr>
          <w:p w14:paraId="38413CF3" w14:textId="77777777" w:rsidR="005C7BA7" w:rsidRPr="00362205" w:rsidRDefault="005C7BA7" w:rsidP="00E5579C">
            <w:pPr>
              <w:rPr>
                <w:rFonts w:ascii="標楷體" w:eastAsia="標楷體" w:hAnsi="標楷體"/>
              </w:rPr>
            </w:pPr>
          </w:p>
        </w:tc>
        <w:tc>
          <w:tcPr>
            <w:tcW w:w="675" w:type="dxa"/>
          </w:tcPr>
          <w:p w14:paraId="39CC0E9E" w14:textId="77777777" w:rsidR="005C7BA7" w:rsidRPr="00362205" w:rsidRDefault="005C7BA7" w:rsidP="00E5579C">
            <w:pPr>
              <w:rPr>
                <w:rFonts w:ascii="標楷體" w:eastAsia="標楷體" w:hAnsi="標楷體"/>
              </w:rPr>
            </w:pPr>
          </w:p>
        </w:tc>
        <w:tc>
          <w:tcPr>
            <w:tcW w:w="696" w:type="dxa"/>
          </w:tcPr>
          <w:p w14:paraId="6459A328" w14:textId="77777777" w:rsidR="005C7BA7" w:rsidRPr="00362205" w:rsidRDefault="005C7BA7" w:rsidP="00E5579C">
            <w:pPr>
              <w:rPr>
                <w:rFonts w:ascii="標楷體" w:eastAsia="標楷體" w:hAnsi="標楷體"/>
              </w:rPr>
            </w:pPr>
          </w:p>
        </w:tc>
        <w:tc>
          <w:tcPr>
            <w:tcW w:w="3529" w:type="dxa"/>
          </w:tcPr>
          <w:p w14:paraId="5DD5149D" w14:textId="5658A097" w:rsidR="005C7BA7" w:rsidRDefault="005C7BA7" w:rsidP="00E5579C">
            <w:pPr>
              <w:rPr>
                <w:rFonts w:ascii="標楷體" w:eastAsia="標楷體" w:hAnsi="標楷體"/>
              </w:rPr>
            </w:pPr>
            <w:r>
              <w:rPr>
                <w:rFonts w:ascii="標楷體" w:eastAsia="標楷體" w:hAnsi="標楷體" w:hint="eastAsia"/>
              </w:rPr>
              <w:t>必須輸入</w:t>
            </w:r>
          </w:p>
        </w:tc>
      </w:tr>
      <w:tr w:rsidR="005C7BA7" w:rsidRPr="00362205" w14:paraId="6178CFE2" w14:textId="77777777" w:rsidTr="0022279A">
        <w:trPr>
          <w:trHeight w:val="244"/>
          <w:jc w:val="center"/>
        </w:trPr>
        <w:tc>
          <w:tcPr>
            <w:tcW w:w="567" w:type="dxa"/>
          </w:tcPr>
          <w:p w14:paraId="5EAD9FC2" w14:textId="036B509E" w:rsidR="005C7BA7" w:rsidRPr="00362205" w:rsidRDefault="005C7BA7" w:rsidP="00E5579C">
            <w:pPr>
              <w:rPr>
                <w:rFonts w:ascii="標楷體" w:eastAsia="標楷體" w:hAnsi="標楷體"/>
              </w:rPr>
            </w:pPr>
            <w:r>
              <w:rPr>
                <w:rFonts w:ascii="標楷體" w:eastAsia="標楷體" w:hAnsi="標楷體" w:hint="eastAsia"/>
              </w:rPr>
              <w:t>3.</w:t>
            </w:r>
          </w:p>
        </w:tc>
        <w:tc>
          <w:tcPr>
            <w:tcW w:w="1551" w:type="dxa"/>
          </w:tcPr>
          <w:p w14:paraId="45D6B9A8" w14:textId="7117AA78" w:rsidR="005C7BA7" w:rsidRDefault="005C7BA7" w:rsidP="00E5579C">
            <w:pPr>
              <w:rPr>
                <w:rFonts w:ascii="標楷體" w:eastAsia="標楷體" w:hAnsi="標楷體"/>
              </w:rPr>
            </w:pPr>
            <w:r>
              <w:rPr>
                <w:rFonts w:ascii="標楷體" w:eastAsia="標楷體" w:hAnsi="標楷體" w:hint="eastAsia"/>
              </w:rPr>
              <w:t>總借款限額</w:t>
            </w:r>
          </w:p>
        </w:tc>
        <w:tc>
          <w:tcPr>
            <w:tcW w:w="936" w:type="dxa"/>
          </w:tcPr>
          <w:p w14:paraId="599D3640" w14:textId="652CCA43" w:rsidR="005C7BA7" w:rsidRDefault="005C7BA7" w:rsidP="00E5579C">
            <w:pPr>
              <w:rPr>
                <w:rFonts w:ascii="標楷體" w:eastAsia="標楷體" w:hAnsi="標楷體"/>
              </w:rPr>
            </w:pPr>
            <w:r>
              <w:rPr>
                <w:rFonts w:ascii="標楷體" w:eastAsia="標楷體" w:hAnsi="標楷體" w:hint="eastAsia"/>
              </w:rPr>
              <w:t>9(14)</w:t>
            </w:r>
          </w:p>
        </w:tc>
        <w:tc>
          <w:tcPr>
            <w:tcW w:w="1096" w:type="dxa"/>
          </w:tcPr>
          <w:p w14:paraId="7F371561" w14:textId="77777777" w:rsidR="005C7BA7" w:rsidRPr="00362205" w:rsidRDefault="005C7BA7" w:rsidP="00E5579C">
            <w:pPr>
              <w:rPr>
                <w:rFonts w:ascii="標楷體" w:eastAsia="標楷體" w:hAnsi="標楷體"/>
              </w:rPr>
            </w:pPr>
          </w:p>
        </w:tc>
        <w:tc>
          <w:tcPr>
            <w:tcW w:w="1174" w:type="dxa"/>
          </w:tcPr>
          <w:p w14:paraId="7F3C2C29" w14:textId="77777777" w:rsidR="005C7BA7" w:rsidRPr="00362205" w:rsidRDefault="005C7BA7" w:rsidP="00E5579C">
            <w:pPr>
              <w:rPr>
                <w:rFonts w:ascii="標楷體" w:eastAsia="標楷體" w:hAnsi="標楷體"/>
              </w:rPr>
            </w:pPr>
          </w:p>
        </w:tc>
        <w:tc>
          <w:tcPr>
            <w:tcW w:w="675" w:type="dxa"/>
          </w:tcPr>
          <w:p w14:paraId="42771FE6" w14:textId="77777777" w:rsidR="005C7BA7" w:rsidRPr="00362205" w:rsidRDefault="005C7BA7" w:rsidP="00E5579C">
            <w:pPr>
              <w:rPr>
                <w:rFonts w:ascii="標楷體" w:eastAsia="標楷體" w:hAnsi="標楷體"/>
              </w:rPr>
            </w:pPr>
          </w:p>
        </w:tc>
        <w:tc>
          <w:tcPr>
            <w:tcW w:w="696" w:type="dxa"/>
          </w:tcPr>
          <w:p w14:paraId="6F0F8FE5" w14:textId="77777777" w:rsidR="005C7BA7" w:rsidRPr="00362205" w:rsidRDefault="005C7BA7" w:rsidP="00E5579C">
            <w:pPr>
              <w:rPr>
                <w:rFonts w:ascii="標楷體" w:eastAsia="標楷體" w:hAnsi="標楷體"/>
              </w:rPr>
            </w:pPr>
          </w:p>
        </w:tc>
        <w:tc>
          <w:tcPr>
            <w:tcW w:w="3529" w:type="dxa"/>
          </w:tcPr>
          <w:p w14:paraId="4310401F" w14:textId="6A9AAE8C" w:rsidR="005C7BA7" w:rsidRDefault="00B07D8D" w:rsidP="00E5579C">
            <w:pPr>
              <w:rPr>
                <w:rFonts w:ascii="標楷體" w:eastAsia="標楷體" w:hAnsi="標楷體"/>
              </w:rPr>
            </w:pPr>
            <w:r>
              <w:rPr>
                <w:rFonts w:ascii="標楷體" w:eastAsia="標楷體" w:hAnsi="標楷體" w:hint="eastAsia"/>
              </w:rPr>
              <w:t>自動顯示，</w:t>
            </w:r>
            <w:r w:rsidR="005C7BA7">
              <w:rPr>
                <w:rFonts w:ascii="標楷體" w:eastAsia="標楷體" w:hAnsi="標楷體" w:hint="eastAsia"/>
              </w:rPr>
              <w:t>可運用資金*0.35</w:t>
            </w:r>
          </w:p>
        </w:tc>
      </w:tr>
      <w:tr w:rsidR="005C7BA7" w:rsidRPr="00362205" w14:paraId="20AC940F" w14:textId="77777777" w:rsidTr="0022279A">
        <w:trPr>
          <w:trHeight w:val="244"/>
          <w:jc w:val="center"/>
        </w:trPr>
        <w:tc>
          <w:tcPr>
            <w:tcW w:w="567" w:type="dxa"/>
          </w:tcPr>
          <w:p w14:paraId="12B68CA8" w14:textId="625015A6" w:rsidR="005C7BA7" w:rsidRPr="00362205" w:rsidRDefault="005C7BA7" w:rsidP="00E5579C">
            <w:pPr>
              <w:rPr>
                <w:rFonts w:ascii="標楷體" w:eastAsia="標楷體" w:hAnsi="標楷體"/>
              </w:rPr>
            </w:pPr>
            <w:r>
              <w:rPr>
                <w:rFonts w:ascii="標楷體" w:eastAsia="標楷體" w:hAnsi="標楷體" w:hint="eastAsia"/>
              </w:rPr>
              <w:t>4.</w:t>
            </w:r>
          </w:p>
        </w:tc>
        <w:tc>
          <w:tcPr>
            <w:tcW w:w="1551" w:type="dxa"/>
          </w:tcPr>
          <w:p w14:paraId="003EC0A2" w14:textId="62117845" w:rsidR="005C7BA7" w:rsidRDefault="005C7BA7" w:rsidP="00E5579C">
            <w:pPr>
              <w:rPr>
                <w:rFonts w:ascii="標楷體" w:eastAsia="標楷體" w:hAnsi="標楷體"/>
              </w:rPr>
            </w:pPr>
            <w:r>
              <w:rPr>
                <w:rFonts w:ascii="標楷體" w:eastAsia="標楷體" w:hAnsi="標楷體" w:hint="eastAsia"/>
              </w:rPr>
              <w:t>無擔保限額</w:t>
            </w:r>
          </w:p>
        </w:tc>
        <w:tc>
          <w:tcPr>
            <w:tcW w:w="936" w:type="dxa"/>
          </w:tcPr>
          <w:p w14:paraId="0270B1CA" w14:textId="3A65F079" w:rsidR="005C7BA7" w:rsidRDefault="005C7BA7" w:rsidP="00E5579C">
            <w:pPr>
              <w:rPr>
                <w:rFonts w:ascii="標楷體" w:eastAsia="標楷體" w:hAnsi="標楷體"/>
              </w:rPr>
            </w:pPr>
            <w:r>
              <w:rPr>
                <w:rFonts w:ascii="標楷體" w:eastAsia="標楷體" w:hAnsi="標楷體" w:hint="eastAsia"/>
              </w:rPr>
              <w:t>9(14)</w:t>
            </w:r>
          </w:p>
        </w:tc>
        <w:tc>
          <w:tcPr>
            <w:tcW w:w="1096" w:type="dxa"/>
          </w:tcPr>
          <w:p w14:paraId="386148EF" w14:textId="13E575A7" w:rsidR="005C7BA7" w:rsidRPr="00362205" w:rsidRDefault="00CC5ECC" w:rsidP="00E5579C">
            <w:pPr>
              <w:rPr>
                <w:rFonts w:ascii="標楷體" w:eastAsia="標楷體" w:hAnsi="標楷體"/>
              </w:rPr>
            </w:pPr>
            <w:r>
              <w:rPr>
                <w:rFonts w:ascii="標楷體" w:eastAsia="標楷體" w:hAnsi="標楷體" w:hint="eastAsia"/>
              </w:rPr>
              <w:t>0</w:t>
            </w:r>
          </w:p>
        </w:tc>
        <w:tc>
          <w:tcPr>
            <w:tcW w:w="1174" w:type="dxa"/>
          </w:tcPr>
          <w:p w14:paraId="0737C3AB" w14:textId="77777777" w:rsidR="005C7BA7" w:rsidRPr="00362205" w:rsidRDefault="005C7BA7" w:rsidP="00E5579C">
            <w:pPr>
              <w:rPr>
                <w:rFonts w:ascii="標楷體" w:eastAsia="標楷體" w:hAnsi="標楷體"/>
              </w:rPr>
            </w:pPr>
          </w:p>
        </w:tc>
        <w:tc>
          <w:tcPr>
            <w:tcW w:w="675" w:type="dxa"/>
          </w:tcPr>
          <w:p w14:paraId="015A3C49" w14:textId="77777777" w:rsidR="005C7BA7" w:rsidRPr="00362205" w:rsidRDefault="005C7BA7" w:rsidP="00E5579C">
            <w:pPr>
              <w:rPr>
                <w:rFonts w:ascii="標楷體" w:eastAsia="標楷體" w:hAnsi="標楷體"/>
              </w:rPr>
            </w:pPr>
          </w:p>
        </w:tc>
        <w:tc>
          <w:tcPr>
            <w:tcW w:w="696" w:type="dxa"/>
          </w:tcPr>
          <w:p w14:paraId="7DC762BB" w14:textId="77777777" w:rsidR="005C7BA7" w:rsidRPr="00362205" w:rsidRDefault="005C7BA7" w:rsidP="00E5579C">
            <w:pPr>
              <w:rPr>
                <w:rFonts w:ascii="標楷體" w:eastAsia="標楷體" w:hAnsi="標楷體"/>
              </w:rPr>
            </w:pPr>
          </w:p>
        </w:tc>
        <w:tc>
          <w:tcPr>
            <w:tcW w:w="3529" w:type="dxa"/>
          </w:tcPr>
          <w:p w14:paraId="65239233" w14:textId="2489981F" w:rsidR="005C7BA7" w:rsidRDefault="005C7BA7" w:rsidP="00E5579C">
            <w:pPr>
              <w:rPr>
                <w:rFonts w:ascii="標楷體" w:eastAsia="標楷體" w:hAnsi="標楷體"/>
              </w:rPr>
            </w:pPr>
            <w:r>
              <w:rPr>
                <w:rFonts w:ascii="標楷體" w:eastAsia="標楷體" w:hAnsi="標楷體" w:hint="eastAsia"/>
              </w:rPr>
              <w:t>不可修改</w:t>
            </w:r>
          </w:p>
        </w:tc>
      </w:tr>
      <w:tr w:rsidR="00CC5ECC" w:rsidRPr="00362205" w14:paraId="62069A98" w14:textId="77777777" w:rsidTr="0022279A">
        <w:trPr>
          <w:trHeight w:val="244"/>
          <w:jc w:val="center"/>
        </w:trPr>
        <w:tc>
          <w:tcPr>
            <w:tcW w:w="567" w:type="dxa"/>
          </w:tcPr>
          <w:p w14:paraId="796BE6E4" w14:textId="35A19786" w:rsidR="00CC5ECC" w:rsidRPr="00362205" w:rsidRDefault="00CC5ECC" w:rsidP="00CC5ECC">
            <w:pPr>
              <w:rPr>
                <w:rFonts w:ascii="標楷體" w:eastAsia="標楷體" w:hAnsi="標楷體"/>
              </w:rPr>
            </w:pPr>
            <w:r>
              <w:rPr>
                <w:rFonts w:ascii="標楷體" w:eastAsia="標楷體" w:hAnsi="標楷體" w:hint="eastAsia"/>
              </w:rPr>
              <w:t>5.</w:t>
            </w:r>
          </w:p>
        </w:tc>
        <w:tc>
          <w:tcPr>
            <w:tcW w:w="1551" w:type="dxa"/>
          </w:tcPr>
          <w:p w14:paraId="3B85ADF1" w14:textId="4E192E44" w:rsidR="00CC5ECC" w:rsidRDefault="00CC5ECC" w:rsidP="00CC5ECC">
            <w:pPr>
              <w:rPr>
                <w:rFonts w:ascii="標楷體" w:eastAsia="標楷體" w:hAnsi="標楷體"/>
              </w:rPr>
            </w:pPr>
            <w:r>
              <w:rPr>
                <w:rFonts w:ascii="標楷體" w:eastAsia="標楷體" w:hAnsi="標楷體" w:hint="eastAsia"/>
              </w:rPr>
              <w:t>股東權益</w:t>
            </w:r>
          </w:p>
        </w:tc>
        <w:tc>
          <w:tcPr>
            <w:tcW w:w="936" w:type="dxa"/>
          </w:tcPr>
          <w:p w14:paraId="126ECCCC" w14:textId="09EB267C" w:rsidR="00CC5ECC" w:rsidRDefault="00CC5ECC" w:rsidP="00CC5ECC">
            <w:pPr>
              <w:rPr>
                <w:rFonts w:ascii="標楷體" w:eastAsia="標楷體" w:hAnsi="標楷體"/>
              </w:rPr>
            </w:pPr>
            <w:r>
              <w:rPr>
                <w:rFonts w:ascii="標楷體" w:eastAsia="標楷體" w:hAnsi="標楷體" w:hint="eastAsia"/>
              </w:rPr>
              <w:t>9(14)</w:t>
            </w:r>
          </w:p>
        </w:tc>
        <w:tc>
          <w:tcPr>
            <w:tcW w:w="1096" w:type="dxa"/>
          </w:tcPr>
          <w:p w14:paraId="3FB36435" w14:textId="77777777" w:rsidR="00CC5ECC" w:rsidRPr="00362205" w:rsidRDefault="00CC5ECC" w:rsidP="00CC5ECC">
            <w:pPr>
              <w:rPr>
                <w:rFonts w:ascii="標楷體" w:eastAsia="標楷體" w:hAnsi="標楷體"/>
              </w:rPr>
            </w:pPr>
          </w:p>
        </w:tc>
        <w:tc>
          <w:tcPr>
            <w:tcW w:w="1174" w:type="dxa"/>
          </w:tcPr>
          <w:p w14:paraId="601824A3" w14:textId="77777777" w:rsidR="00CC5ECC" w:rsidRPr="00362205" w:rsidRDefault="00CC5ECC" w:rsidP="00CC5ECC">
            <w:pPr>
              <w:rPr>
                <w:rFonts w:ascii="標楷體" w:eastAsia="標楷體" w:hAnsi="標楷體"/>
              </w:rPr>
            </w:pPr>
          </w:p>
        </w:tc>
        <w:tc>
          <w:tcPr>
            <w:tcW w:w="675" w:type="dxa"/>
          </w:tcPr>
          <w:p w14:paraId="194263D3" w14:textId="77777777" w:rsidR="00CC5ECC" w:rsidRPr="00362205" w:rsidRDefault="00CC5ECC" w:rsidP="00CC5ECC">
            <w:pPr>
              <w:rPr>
                <w:rFonts w:ascii="標楷體" w:eastAsia="標楷體" w:hAnsi="標楷體"/>
              </w:rPr>
            </w:pPr>
          </w:p>
        </w:tc>
        <w:tc>
          <w:tcPr>
            <w:tcW w:w="696" w:type="dxa"/>
          </w:tcPr>
          <w:p w14:paraId="22FC4AA1" w14:textId="77777777" w:rsidR="00CC5ECC" w:rsidRPr="00362205" w:rsidRDefault="00CC5ECC" w:rsidP="00CC5ECC">
            <w:pPr>
              <w:rPr>
                <w:rFonts w:ascii="標楷體" w:eastAsia="標楷體" w:hAnsi="標楷體"/>
              </w:rPr>
            </w:pPr>
          </w:p>
        </w:tc>
        <w:tc>
          <w:tcPr>
            <w:tcW w:w="3529" w:type="dxa"/>
          </w:tcPr>
          <w:p w14:paraId="43C7C613" w14:textId="1E3FA365" w:rsidR="00CC5ECC" w:rsidRDefault="00CC5ECC" w:rsidP="00CC5ECC">
            <w:pPr>
              <w:rPr>
                <w:rFonts w:ascii="標楷體" w:eastAsia="標楷體" w:hAnsi="標楷體"/>
              </w:rPr>
            </w:pPr>
            <w:r>
              <w:rPr>
                <w:rFonts w:ascii="標楷體" w:eastAsia="標楷體" w:hAnsi="標楷體" w:hint="eastAsia"/>
              </w:rPr>
              <w:t>必須輸入</w:t>
            </w:r>
          </w:p>
        </w:tc>
      </w:tr>
    </w:tbl>
    <w:p w14:paraId="14151BF2" w14:textId="72775D62" w:rsidR="00E5579C" w:rsidRDefault="00E5579C">
      <w:pPr>
        <w:widowControl/>
        <w:rPr>
          <w:rFonts w:ascii="標楷體" w:eastAsia="標楷體" w:hAnsi="標楷體"/>
          <w:sz w:val="32"/>
          <w:szCs w:val="20"/>
        </w:rPr>
      </w:pPr>
    </w:p>
    <w:p w14:paraId="232F6C5B" w14:textId="0E722523" w:rsidR="00837421" w:rsidRDefault="00837421" w:rsidP="00F06C69">
      <w:pPr>
        <w:numPr>
          <w:ilvl w:val="2"/>
          <w:numId w:val="1"/>
        </w:numPr>
        <w:snapToGrid w:val="0"/>
        <w:spacing w:before="360"/>
        <w:outlineLvl w:val="2"/>
        <w:rPr>
          <w:rFonts w:ascii="標楷體" w:eastAsia="標楷體" w:hAnsi="標楷體"/>
          <w:sz w:val="32"/>
          <w:szCs w:val="20"/>
        </w:rPr>
      </w:pPr>
      <w:r>
        <w:rPr>
          <w:rFonts w:ascii="標楷體" w:eastAsia="標楷體" w:hAnsi="標楷體" w:hint="eastAsia"/>
          <w:sz w:val="32"/>
          <w:szCs w:val="20"/>
        </w:rPr>
        <w:lastRenderedPageBreak/>
        <w:t>L</w:t>
      </w:r>
      <w:r>
        <w:rPr>
          <w:rFonts w:ascii="標楷體" w:eastAsia="標楷體" w:hAnsi="標楷體"/>
          <w:sz w:val="32"/>
          <w:szCs w:val="20"/>
        </w:rPr>
        <w:t>6052</w:t>
      </w:r>
      <w:r>
        <w:rPr>
          <w:rFonts w:ascii="標楷體" w:eastAsia="標楷體" w:hAnsi="標楷體" w:hint="eastAsia"/>
          <w:sz w:val="32"/>
          <w:szCs w:val="20"/>
        </w:rPr>
        <w:t>變動數值設定查詢</w:t>
      </w:r>
    </w:p>
    <w:p w14:paraId="4C0BA304" w14:textId="77777777" w:rsidR="00837421" w:rsidRPr="00362205" w:rsidRDefault="00837421" w:rsidP="00D01BCC">
      <w:pPr>
        <w:pStyle w:val="a"/>
      </w:pPr>
      <w:r w:rsidRPr="00362205">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837421" w:rsidRPr="00362205" w14:paraId="0EE73C9E" w14:textId="77777777" w:rsidTr="008A705C">
        <w:trPr>
          <w:trHeight w:val="277"/>
        </w:trPr>
        <w:tc>
          <w:tcPr>
            <w:tcW w:w="1548" w:type="dxa"/>
            <w:tcBorders>
              <w:top w:val="single" w:sz="8" w:space="0" w:color="000000"/>
              <w:bottom w:val="single" w:sz="8" w:space="0" w:color="000000"/>
              <w:right w:val="single" w:sz="8" w:space="0" w:color="000000"/>
            </w:tcBorders>
            <w:shd w:val="clear" w:color="auto" w:fill="F3F3F3"/>
          </w:tcPr>
          <w:p w14:paraId="7579C051" w14:textId="77777777" w:rsidR="00837421" w:rsidRPr="00362205" w:rsidRDefault="00837421" w:rsidP="008A705C">
            <w:pPr>
              <w:rPr>
                <w:rFonts w:ascii="標楷體" w:eastAsia="標楷體" w:hAnsi="標楷體"/>
              </w:rPr>
            </w:pPr>
            <w:r w:rsidRPr="00362205">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039D4E83" w14:textId="77777777" w:rsidR="00837421" w:rsidRDefault="00837421" w:rsidP="008A705C">
            <w:pPr>
              <w:rPr>
                <w:rFonts w:ascii="標楷體" w:eastAsia="標楷體" w:hAnsi="標楷體"/>
              </w:rPr>
            </w:pPr>
            <w:r>
              <w:rPr>
                <w:rFonts w:ascii="標楷體" w:eastAsia="標楷體" w:hAnsi="標楷體" w:hint="eastAsia"/>
              </w:rPr>
              <w:t>變動數值設定查詢</w:t>
            </w:r>
          </w:p>
          <w:p w14:paraId="5AD3EAE5" w14:textId="2F3095CA" w:rsidR="00B07D8D" w:rsidRPr="00362205" w:rsidRDefault="00B07D8D" w:rsidP="008A705C">
            <w:pPr>
              <w:rPr>
                <w:rFonts w:ascii="標楷體" w:eastAsia="標楷體" w:hAnsi="標楷體"/>
              </w:rPr>
            </w:pPr>
            <w:r>
              <w:rPr>
                <w:rFonts w:ascii="標楷體" w:eastAsia="標楷體" w:hAnsi="標楷體" w:hint="eastAsia"/>
              </w:rPr>
              <w:t>※資料庫:</w:t>
            </w:r>
            <w:r w:rsidRPr="0022279A">
              <w:rPr>
                <w:rFonts w:ascii="標楷體" w:eastAsia="標楷體" w:hAnsi="標楷體" w:cs="細明體"/>
                <w:color w:val="000000"/>
                <w:kern w:val="0"/>
                <w:sz w:val="22"/>
                <w:szCs w:val="22"/>
              </w:rPr>
              <w:t xml:space="preserve"> CdVarValue</w:t>
            </w:r>
          </w:p>
        </w:tc>
      </w:tr>
      <w:tr w:rsidR="00837421" w:rsidRPr="00362205" w14:paraId="677886EE" w14:textId="77777777" w:rsidTr="008A705C">
        <w:trPr>
          <w:trHeight w:val="277"/>
        </w:trPr>
        <w:tc>
          <w:tcPr>
            <w:tcW w:w="1548" w:type="dxa"/>
            <w:tcBorders>
              <w:top w:val="single" w:sz="8" w:space="0" w:color="000000"/>
              <w:bottom w:val="single" w:sz="8" w:space="0" w:color="000000"/>
              <w:right w:val="single" w:sz="8" w:space="0" w:color="000000"/>
            </w:tcBorders>
            <w:shd w:val="clear" w:color="auto" w:fill="F3F3F3"/>
          </w:tcPr>
          <w:p w14:paraId="580D42AD" w14:textId="77777777" w:rsidR="00837421" w:rsidRPr="00362205" w:rsidRDefault="00837421" w:rsidP="008A705C">
            <w:pPr>
              <w:rPr>
                <w:rFonts w:ascii="標楷體" w:eastAsia="標楷體" w:hAnsi="標楷體"/>
              </w:rPr>
            </w:pPr>
            <w:r w:rsidRPr="00362205">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0FC3D96B" w14:textId="77777777" w:rsidR="00837421" w:rsidRPr="00362205" w:rsidRDefault="00837421" w:rsidP="008A705C">
            <w:pPr>
              <w:rPr>
                <w:rFonts w:ascii="標楷體" w:eastAsia="標楷體" w:hAnsi="標楷體"/>
              </w:rPr>
            </w:pPr>
          </w:p>
        </w:tc>
      </w:tr>
      <w:tr w:rsidR="00837421" w:rsidRPr="00362205" w14:paraId="3B010E28" w14:textId="77777777" w:rsidTr="008A705C">
        <w:trPr>
          <w:trHeight w:val="773"/>
        </w:trPr>
        <w:tc>
          <w:tcPr>
            <w:tcW w:w="1548" w:type="dxa"/>
            <w:tcBorders>
              <w:top w:val="single" w:sz="8" w:space="0" w:color="000000"/>
              <w:bottom w:val="single" w:sz="8" w:space="0" w:color="000000"/>
              <w:right w:val="single" w:sz="8" w:space="0" w:color="000000"/>
            </w:tcBorders>
            <w:shd w:val="clear" w:color="auto" w:fill="F3F3F3"/>
          </w:tcPr>
          <w:p w14:paraId="15DD46FC" w14:textId="77777777" w:rsidR="00837421" w:rsidRPr="00362205" w:rsidRDefault="00837421" w:rsidP="008A705C">
            <w:pPr>
              <w:rPr>
                <w:rFonts w:ascii="標楷體" w:eastAsia="標楷體" w:hAnsi="標楷體"/>
              </w:rPr>
            </w:pPr>
            <w:r w:rsidRPr="00362205">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64F8E1F3" w14:textId="77777777" w:rsidR="00837421" w:rsidRPr="00362205" w:rsidRDefault="00837421" w:rsidP="008A705C">
            <w:pPr>
              <w:rPr>
                <w:rFonts w:ascii="標楷體" w:eastAsia="標楷體" w:hAnsi="標楷體"/>
              </w:rPr>
            </w:pPr>
          </w:p>
        </w:tc>
      </w:tr>
      <w:tr w:rsidR="00837421" w:rsidRPr="00362205" w14:paraId="57AA3477" w14:textId="77777777" w:rsidTr="008A705C">
        <w:trPr>
          <w:trHeight w:val="321"/>
        </w:trPr>
        <w:tc>
          <w:tcPr>
            <w:tcW w:w="1548" w:type="dxa"/>
            <w:tcBorders>
              <w:top w:val="single" w:sz="8" w:space="0" w:color="000000"/>
              <w:bottom w:val="single" w:sz="8" w:space="0" w:color="000000"/>
              <w:right w:val="single" w:sz="8" w:space="0" w:color="000000"/>
            </w:tcBorders>
            <w:shd w:val="clear" w:color="auto" w:fill="F3F3F3"/>
          </w:tcPr>
          <w:p w14:paraId="3288D712" w14:textId="77777777" w:rsidR="00837421" w:rsidRPr="00362205" w:rsidRDefault="00837421" w:rsidP="008A705C">
            <w:pPr>
              <w:rPr>
                <w:rFonts w:ascii="標楷體" w:eastAsia="標楷體" w:hAnsi="標楷體"/>
              </w:rPr>
            </w:pPr>
            <w:r w:rsidRPr="00362205">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46AF8C67" w14:textId="77777777" w:rsidR="00837421" w:rsidRPr="00362205" w:rsidRDefault="00837421" w:rsidP="008A705C">
            <w:pPr>
              <w:rPr>
                <w:rFonts w:ascii="標楷體" w:eastAsia="標楷體" w:hAnsi="標楷體"/>
              </w:rPr>
            </w:pPr>
          </w:p>
        </w:tc>
      </w:tr>
      <w:tr w:rsidR="00837421" w:rsidRPr="00362205" w14:paraId="64851F0D" w14:textId="77777777" w:rsidTr="008A705C">
        <w:trPr>
          <w:trHeight w:val="1311"/>
        </w:trPr>
        <w:tc>
          <w:tcPr>
            <w:tcW w:w="1548" w:type="dxa"/>
            <w:tcBorders>
              <w:top w:val="single" w:sz="8" w:space="0" w:color="000000"/>
              <w:bottom w:val="single" w:sz="8" w:space="0" w:color="000000"/>
              <w:right w:val="single" w:sz="8" w:space="0" w:color="000000"/>
            </w:tcBorders>
            <w:shd w:val="clear" w:color="auto" w:fill="F3F3F3"/>
          </w:tcPr>
          <w:p w14:paraId="37ABAC65" w14:textId="77777777" w:rsidR="00837421" w:rsidRPr="00362205" w:rsidRDefault="00837421" w:rsidP="008A705C">
            <w:pPr>
              <w:rPr>
                <w:rFonts w:ascii="標楷體" w:eastAsia="標楷體" w:hAnsi="標楷體"/>
              </w:rPr>
            </w:pPr>
            <w:r w:rsidRPr="00362205">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50017F80" w14:textId="77777777" w:rsidR="00837421" w:rsidRPr="00362205" w:rsidRDefault="00837421" w:rsidP="008A705C">
            <w:pPr>
              <w:rPr>
                <w:rFonts w:ascii="標楷體" w:eastAsia="標楷體" w:hAnsi="標楷體"/>
              </w:rPr>
            </w:pPr>
          </w:p>
        </w:tc>
      </w:tr>
      <w:tr w:rsidR="00837421" w:rsidRPr="00362205" w14:paraId="0674AB0D" w14:textId="77777777" w:rsidTr="008A705C">
        <w:trPr>
          <w:trHeight w:val="278"/>
        </w:trPr>
        <w:tc>
          <w:tcPr>
            <w:tcW w:w="1548" w:type="dxa"/>
            <w:tcBorders>
              <w:top w:val="single" w:sz="8" w:space="0" w:color="000000"/>
              <w:bottom w:val="single" w:sz="8" w:space="0" w:color="000000"/>
              <w:right w:val="single" w:sz="8" w:space="0" w:color="000000"/>
            </w:tcBorders>
            <w:shd w:val="clear" w:color="auto" w:fill="F3F3F3"/>
          </w:tcPr>
          <w:p w14:paraId="62050F7C" w14:textId="77777777" w:rsidR="00837421" w:rsidRPr="00362205" w:rsidRDefault="00837421" w:rsidP="008A705C">
            <w:pPr>
              <w:rPr>
                <w:rFonts w:ascii="標楷體" w:eastAsia="標楷體" w:hAnsi="標楷體"/>
              </w:rPr>
            </w:pPr>
            <w:r w:rsidRPr="00362205">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772FF91C" w14:textId="77777777" w:rsidR="00837421" w:rsidRPr="00362205" w:rsidRDefault="00837421" w:rsidP="008A705C">
            <w:pPr>
              <w:rPr>
                <w:rFonts w:ascii="標楷體" w:eastAsia="標楷體" w:hAnsi="標楷體"/>
              </w:rPr>
            </w:pPr>
          </w:p>
        </w:tc>
      </w:tr>
      <w:tr w:rsidR="00837421" w:rsidRPr="00362205" w14:paraId="2EF2DA69" w14:textId="77777777" w:rsidTr="008A705C">
        <w:trPr>
          <w:trHeight w:val="358"/>
        </w:trPr>
        <w:tc>
          <w:tcPr>
            <w:tcW w:w="1548" w:type="dxa"/>
            <w:tcBorders>
              <w:top w:val="single" w:sz="8" w:space="0" w:color="000000"/>
              <w:bottom w:val="single" w:sz="8" w:space="0" w:color="000000"/>
              <w:right w:val="single" w:sz="8" w:space="0" w:color="000000"/>
            </w:tcBorders>
            <w:shd w:val="clear" w:color="auto" w:fill="F3F3F3"/>
          </w:tcPr>
          <w:p w14:paraId="44D2B936" w14:textId="77777777" w:rsidR="00837421" w:rsidRPr="00362205" w:rsidRDefault="00837421" w:rsidP="008A705C">
            <w:pPr>
              <w:rPr>
                <w:rFonts w:ascii="標楷體" w:eastAsia="標楷體" w:hAnsi="標楷體"/>
              </w:rPr>
            </w:pPr>
            <w:r w:rsidRPr="00362205">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63181BE4" w14:textId="77777777" w:rsidR="00837421" w:rsidRPr="00362205" w:rsidRDefault="00837421" w:rsidP="008A705C">
            <w:pPr>
              <w:rPr>
                <w:rFonts w:ascii="標楷體" w:eastAsia="標楷體" w:hAnsi="標楷體"/>
              </w:rPr>
            </w:pPr>
          </w:p>
        </w:tc>
      </w:tr>
      <w:tr w:rsidR="00837421" w:rsidRPr="00362205" w14:paraId="190E2831" w14:textId="77777777" w:rsidTr="008A705C">
        <w:trPr>
          <w:trHeight w:val="278"/>
        </w:trPr>
        <w:tc>
          <w:tcPr>
            <w:tcW w:w="1548" w:type="dxa"/>
            <w:tcBorders>
              <w:top w:val="single" w:sz="8" w:space="0" w:color="000000"/>
              <w:bottom w:val="single" w:sz="8" w:space="0" w:color="000000"/>
              <w:right w:val="single" w:sz="8" w:space="0" w:color="000000"/>
            </w:tcBorders>
            <w:shd w:val="clear" w:color="auto" w:fill="F3F3F3"/>
          </w:tcPr>
          <w:p w14:paraId="35B1CD28" w14:textId="77777777" w:rsidR="00837421" w:rsidRPr="00362205" w:rsidRDefault="00837421" w:rsidP="008A705C">
            <w:pPr>
              <w:rPr>
                <w:rFonts w:ascii="標楷體" w:eastAsia="標楷體" w:hAnsi="標楷體"/>
              </w:rPr>
            </w:pPr>
            <w:r w:rsidRPr="00362205">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0118374D" w14:textId="77777777" w:rsidR="00837421" w:rsidRPr="00362205" w:rsidRDefault="00837421" w:rsidP="008A705C">
            <w:pPr>
              <w:rPr>
                <w:rFonts w:ascii="標楷體" w:eastAsia="標楷體" w:hAnsi="標楷體"/>
              </w:rPr>
            </w:pPr>
          </w:p>
        </w:tc>
      </w:tr>
    </w:tbl>
    <w:p w14:paraId="4F28A183" w14:textId="77777777" w:rsidR="00837421" w:rsidRDefault="00837421" w:rsidP="00837421">
      <w:pPr>
        <w:ind w:left="1440"/>
      </w:pPr>
    </w:p>
    <w:p w14:paraId="64C90F64" w14:textId="77777777" w:rsidR="00837421" w:rsidRDefault="00837421" w:rsidP="00D01BCC">
      <w:pPr>
        <w:pStyle w:val="a"/>
      </w:pPr>
      <w:r w:rsidRPr="00362205">
        <w:t>UI畫面</w:t>
      </w:r>
      <w:r>
        <w:rPr>
          <w:rFonts w:hint="eastAsia"/>
        </w:rPr>
        <w:t>:</w:t>
      </w:r>
    </w:p>
    <w:p w14:paraId="10606DF6" w14:textId="77777777" w:rsidR="00837421" w:rsidRPr="000D1C5B" w:rsidRDefault="00837421" w:rsidP="00837421">
      <w:pPr>
        <w:rPr>
          <w:rFonts w:ascii="標楷體" w:hAnsi="標楷體"/>
        </w:rPr>
      </w:pPr>
      <w:r>
        <w:rPr>
          <w:rFonts w:ascii="標楷體" w:eastAsia="標楷體" w:hAnsi="標楷體" w:hint="eastAsia"/>
        </w:rPr>
        <w:t>輸入畫面:</w:t>
      </w:r>
    </w:p>
    <w:p w14:paraId="5E6728CB" w14:textId="664F1639" w:rsidR="00837421" w:rsidRPr="000D1C5B" w:rsidRDefault="00837421" w:rsidP="00837421">
      <w:r w:rsidRPr="00837421">
        <w:rPr>
          <w:noProof/>
        </w:rPr>
        <w:drawing>
          <wp:inline distT="0" distB="0" distL="0" distR="0" wp14:anchorId="0314737C" wp14:editId="6C8FB0AF">
            <wp:extent cx="6479540" cy="1208405"/>
            <wp:effectExtent l="0" t="0" r="0" b="0"/>
            <wp:docPr id="147" name="圖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479540" cy="1208405"/>
                    </a:xfrm>
                    <a:prstGeom prst="rect">
                      <a:avLst/>
                    </a:prstGeom>
                  </pic:spPr>
                </pic:pic>
              </a:graphicData>
            </a:graphic>
          </wp:inline>
        </w:drawing>
      </w:r>
    </w:p>
    <w:p w14:paraId="3694D6F4" w14:textId="77777777" w:rsidR="00837421" w:rsidRDefault="00837421" w:rsidP="00837421"/>
    <w:p w14:paraId="07071501" w14:textId="77777777" w:rsidR="00837421" w:rsidRPr="00362205" w:rsidRDefault="00837421" w:rsidP="00D01BCC">
      <w:pPr>
        <w:pStyle w:val="a"/>
      </w:pPr>
      <w:r>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67"/>
        <w:gridCol w:w="1095"/>
        <w:gridCol w:w="1072"/>
        <w:gridCol w:w="1096"/>
        <w:gridCol w:w="1174"/>
        <w:gridCol w:w="675"/>
        <w:gridCol w:w="696"/>
        <w:gridCol w:w="3529"/>
      </w:tblGrid>
      <w:tr w:rsidR="00837421" w:rsidRPr="00362205" w14:paraId="5774CF33" w14:textId="77777777" w:rsidTr="008A705C">
        <w:trPr>
          <w:trHeight w:val="388"/>
          <w:jc w:val="center"/>
        </w:trPr>
        <w:tc>
          <w:tcPr>
            <w:tcW w:w="567" w:type="dxa"/>
            <w:vMerge w:val="restart"/>
          </w:tcPr>
          <w:p w14:paraId="35BD69FB" w14:textId="77777777" w:rsidR="00837421" w:rsidRPr="00362205" w:rsidRDefault="00837421" w:rsidP="008A705C">
            <w:pPr>
              <w:rPr>
                <w:rFonts w:ascii="標楷體" w:eastAsia="標楷體" w:hAnsi="標楷體"/>
              </w:rPr>
            </w:pPr>
            <w:r w:rsidRPr="00362205">
              <w:rPr>
                <w:rFonts w:ascii="標楷體" w:eastAsia="標楷體" w:hAnsi="標楷體"/>
              </w:rPr>
              <w:t>序號</w:t>
            </w:r>
          </w:p>
        </w:tc>
        <w:tc>
          <w:tcPr>
            <w:tcW w:w="1095" w:type="dxa"/>
            <w:vMerge w:val="restart"/>
          </w:tcPr>
          <w:p w14:paraId="3E9798E0" w14:textId="77777777" w:rsidR="00837421" w:rsidRPr="00362205" w:rsidRDefault="00837421" w:rsidP="008A705C">
            <w:pPr>
              <w:rPr>
                <w:rFonts w:ascii="標楷體" w:eastAsia="標楷體" w:hAnsi="標楷體"/>
              </w:rPr>
            </w:pPr>
            <w:r w:rsidRPr="00362205">
              <w:rPr>
                <w:rFonts w:ascii="標楷體" w:eastAsia="標楷體" w:hAnsi="標楷體"/>
              </w:rPr>
              <w:t>欄位</w:t>
            </w:r>
          </w:p>
        </w:tc>
        <w:tc>
          <w:tcPr>
            <w:tcW w:w="4713" w:type="dxa"/>
            <w:gridSpan w:val="5"/>
          </w:tcPr>
          <w:p w14:paraId="58D0A948" w14:textId="77777777" w:rsidR="00837421" w:rsidRPr="00362205" w:rsidRDefault="00837421" w:rsidP="008A705C">
            <w:pPr>
              <w:jc w:val="center"/>
              <w:rPr>
                <w:rFonts w:ascii="標楷體" w:eastAsia="標楷體" w:hAnsi="標楷體"/>
              </w:rPr>
            </w:pPr>
            <w:r w:rsidRPr="00362205">
              <w:rPr>
                <w:rFonts w:ascii="標楷體" w:eastAsia="標楷體" w:hAnsi="標楷體"/>
              </w:rPr>
              <w:t>說明</w:t>
            </w:r>
          </w:p>
        </w:tc>
        <w:tc>
          <w:tcPr>
            <w:tcW w:w="3529" w:type="dxa"/>
            <w:vMerge w:val="restart"/>
          </w:tcPr>
          <w:p w14:paraId="57FB1C2D" w14:textId="77777777" w:rsidR="00837421" w:rsidRPr="00362205" w:rsidRDefault="00837421" w:rsidP="008A705C">
            <w:pPr>
              <w:rPr>
                <w:rFonts w:ascii="標楷體" w:eastAsia="標楷體" w:hAnsi="標楷體"/>
              </w:rPr>
            </w:pPr>
            <w:r w:rsidRPr="00362205">
              <w:rPr>
                <w:rFonts w:ascii="標楷體" w:eastAsia="標楷體" w:hAnsi="標楷體"/>
              </w:rPr>
              <w:t>處理邏輯及注意事項</w:t>
            </w:r>
          </w:p>
        </w:tc>
      </w:tr>
      <w:tr w:rsidR="00837421" w:rsidRPr="00362205" w14:paraId="13315A48" w14:textId="77777777" w:rsidTr="008A705C">
        <w:trPr>
          <w:trHeight w:val="244"/>
          <w:jc w:val="center"/>
        </w:trPr>
        <w:tc>
          <w:tcPr>
            <w:tcW w:w="567" w:type="dxa"/>
            <w:vMerge/>
          </w:tcPr>
          <w:p w14:paraId="373DC419" w14:textId="77777777" w:rsidR="00837421" w:rsidRPr="00362205" w:rsidRDefault="00837421" w:rsidP="008A705C">
            <w:pPr>
              <w:rPr>
                <w:rFonts w:ascii="標楷體" w:eastAsia="標楷體" w:hAnsi="標楷體"/>
              </w:rPr>
            </w:pPr>
          </w:p>
        </w:tc>
        <w:tc>
          <w:tcPr>
            <w:tcW w:w="1095" w:type="dxa"/>
            <w:vMerge/>
          </w:tcPr>
          <w:p w14:paraId="5798D47D" w14:textId="77777777" w:rsidR="00837421" w:rsidRPr="00362205" w:rsidRDefault="00837421" w:rsidP="008A705C">
            <w:pPr>
              <w:rPr>
                <w:rFonts w:ascii="標楷體" w:eastAsia="標楷體" w:hAnsi="標楷體"/>
              </w:rPr>
            </w:pPr>
          </w:p>
        </w:tc>
        <w:tc>
          <w:tcPr>
            <w:tcW w:w="1072" w:type="dxa"/>
          </w:tcPr>
          <w:p w14:paraId="1D1C9E59" w14:textId="77777777" w:rsidR="00837421" w:rsidRPr="00362205" w:rsidRDefault="00837421" w:rsidP="008A705C">
            <w:pPr>
              <w:rPr>
                <w:rFonts w:ascii="標楷體" w:eastAsia="標楷體" w:hAnsi="標楷體"/>
              </w:rPr>
            </w:pPr>
            <w:r w:rsidRPr="004E09B8">
              <w:rPr>
                <w:rFonts w:ascii="標楷體" w:eastAsia="標楷體" w:hAnsi="標楷體" w:hint="eastAsia"/>
              </w:rPr>
              <w:t>資料型態長度</w:t>
            </w:r>
          </w:p>
        </w:tc>
        <w:tc>
          <w:tcPr>
            <w:tcW w:w="1096" w:type="dxa"/>
          </w:tcPr>
          <w:p w14:paraId="6DF37520" w14:textId="77777777" w:rsidR="00837421" w:rsidRPr="00362205" w:rsidRDefault="00837421" w:rsidP="008A705C">
            <w:pPr>
              <w:rPr>
                <w:rFonts w:ascii="標楷體" w:eastAsia="標楷體" w:hAnsi="標楷體"/>
              </w:rPr>
            </w:pPr>
            <w:r w:rsidRPr="00362205">
              <w:rPr>
                <w:rFonts w:ascii="標楷體" w:eastAsia="標楷體" w:hAnsi="標楷體"/>
              </w:rPr>
              <w:t>預設值</w:t>
            </w:r>
          </w:p>
        </w:tc>
        <w:tc>
          <w:tcPr>
            <w:tcW w:w="1174" w:type="dxa"/>
          </w:tcPr>
          <w:p w14:paraId="2FE140B1" w14:textId="77777777" w:rsidR="00837421" w:rsidRPr="00362205" w:rsidRDefault="00837421" w:rsidP="008A705C">
            <w:pPr>
              <w:rPr>
                <w:rFonts w:ascii="標楷體" w:eastAsia="標楷體" w:hAnsi="標楷體"/>
              </w:rPr>
            </w:pPr>
            <w:r w:rsidRPr="00362205">
              <w:rPr>
                <w:rFonts w:ascii="標楷體" w:eastAsia="標楷體" w:hAnsi="標楷體"/>
              </w:rPr>
              <w:t>選單內容</w:t>
            </w:r>
          </w:p>
        </w:tc>
        <w:tc>
          <w:tcPr>
            <w:tcW w:w="675" w:type="dxa"/>
          </w:tcPr>
          <w:p w14:paraId="6F7B87B6" w14:textId="77777777" w:rsidR="00837421" w:rsidRPr="00362205" w:rsidRDefault="00837421" w:rsidP="008A705C">
            <w:pPr>
              <w:rPr>
                <w:rFonts w:ascii="標楷體" w:eastAsia="標楷體" w:hAnsi="標楷體"/>
              </w:rPr>
            </w:pPr>
            <w:r w:rsidRPr="00362205">
              <w:rPr>
                <w:rFonts w:ascii="標楷體" w:eastAsia="標楷體" w:hAnsi="標楷體"/>
              </w:rPr>
              <w:t>必填</w:t>
            </w:r>
          </w:p>
        </w:tc>
        <w:tc>
          <w:tcPr>
            <w:tcW w:w="696" w:type="dxa"/>
          </w:tcPr>
          <w:p w14:paraId="711240E8" w14:textId="77777777" w:rsidR="00837421" w:rsidRPr="00362205" w:rsidRDefault="00837421" w:rsidP="008A705C">
            <w:pPr>
              <w:rPr>
                <w:rFonts w:ascii="標楷體" w:eastAsia="標楷體" w:hAnsi="標楷體"/>
              </w:rPr>
            </w:pPr>
            <w:r w:rsidRPr="00362205">
              <w:rPr>
                <w:rFonts w:ascii="標楷體" w:eastAsia="標楷體" w:hAnsi="標楷體"/>
              </w:rPr>
              <w:t>R/W</w:t>
            </w:r>
          </w:p>
        </w:tc>
        <w:tc>
          <w:tcPr>
            <w:tcW w:w="3529" w:type="dxa"/>
            <w:vMerge/>
          </w:tcPr>
          <w:p w14:paraId="645104C8" w14:textId="77777777" w:rsidR="00837421" w:rsidRPr="00362205" w:rsidRDefault="00837421" w:rsidP="008A705C">
            <w:pPr>
              <w:rPr>
                <w:rFonts w:ascii="標楷體" w:eastAsia="標楷體" w:hAnsi="標楷體"/>
              </w:rPr>
            </w:pPr>
          </w:p>
        </w:tc>
      </w:tr>
      <w:tr w:rsidR="00837421" w:rsidRPr="00362205" w14:paraId="7E01A699" w14:textId="77777777" w:rsidTr="008A705C">
        <w:trPr>
          <w:trHeight w:val="244"/>
          <w:jc w:val="center"/>
        </w:trPr>
        <w:tc>
          <w:tcPr>
            <w:tcW w:w="567" w:type="dxa"/>
          </w:tcPr>
          <w:p w14:paraId="676125AA" w14:textId="77777777" w:rsidR="00837421" w:rsidRPr="00362205" w:rsidRDefault="00837421" w:rsidP="008A705C">
            <w:pPr>
              <w:rPr>
                <w:rFonts w:ascii="標楷體" w:eastAsia="標楷體" w:hAnsi="標楷體"/>
              </w:rPr>
            </w:pPr>
            <w:r w:rsidRPr="00362205">
              <w:rPr>
                <w:rFonts w:ascii="標楷體" w:eastAsia="標楷體" w:hAnsi="標楷體" w:hint="eastAsia"/>
              </w:rPr>
              <w:t>1.</w:t>
            </w:r>
          </w:p>
        </w:tc>
        <w:tc>
          <w:tcPr>
            <w:tcW w:w="1095" w:type="dxa"/>
          </w:tcPr>
          <w:p w14:paraId="14EEDCBA" w14:textId="77777777" w:rsidR="00837421" w:rsidRPr="00362205" w:rsidRDefault="00837421" w:rsidP="008A705C">
            <w:pPr>
              <w:rPr>
                <w:rFonts w:ascii="標楷體" w:eastAsia="標楷體" w:hAnsi="標楷體"/>
              </w:rPr>
            </w:pPr>
            <w:r>
              <w:rPr>
                <w:rFonts w:ascii="標楷體" w:eastAsia="標楷體" w:hAnsi="標楷體" w:hint="eastAsia"/>
              </w:rPr>
              <w:t>年月份</w:t>
            </w:r>
          </w:p>
        </w:tc>
        <w:tc>
          <w:tcPr>
            <w:tcW w:w="1072" w:type="dxa"/>
          </w:tcPr>
          <w:p w14:paraId="2A96899D" w14:textId="77777777" w:rsidR="00837421" w:rsidRPr="00362205" w:rsidRDefault="00837421" w:rsidP="008A705C">
            <w:pPr>
              <w:rPr>
                <w:rFonts w:ascii="標楷體" w:eastAsia="標楷體" w:hAnsi="標楷體"/>
              </w:rPr>
            </w:pPr>
            <w:r>
              <w:rPr>
                <w:rFonts w:ascii="標楷體" w:eastAsia="標楷體" w:hAnsi="標楷體" w:hint="eastAsia"/>
              </w:rPr>
              <w:t>999/99</w:t>
            </w:r>
          </w:p>
        </w:tc>
        <w:tc>
          <w:tcPr>
            <w:tcW w:w="1096" w:type="dxa"/>
          </w:tcPr>
          <w:p w14:paraId="6C2A0ECB" w14:textId="77777777" w:rsidR="00837421" w:rsidRPr="00362205" w:rsidRDefault="00837421" w:rsidP="008A705C">
            <w:pPr>
              <w:rPr>
                <w:rFonts w:ascii="標楷體" w:eastAsia="標楷體" w:hAnsi="標楷體"/>
              </w:rPr>
            </w:pPr>
          </w:p>
        </w:tc>
        <w:tc>
          <w:tcPr>
            <w:tcW w:w="1174" w:type="dxa"/>
          </w:tcPr>
          <w:p w14:paraId="24867BE2" w14:textId="77777777" w:rsidR="00837421" w:rsidRPr="00362205" w:rsidRDefault="00837421" w:rsidP="008A705C">
            <w:pPr>
              <w:rPr>
                <w:rFonts w:ascii="標楷體" w:eastAsia="標楷體" w:hAnsi="標楷體"/>
              </w:rPr>
            </w:pPr>
          </w:p>
        </w:tc>
        <w:tc>
          <w:tcPr>
            <w:tcW w:w="675" w:type="dxa"/>
          </w:tcPr>
          <w:p w14:paraId="564B4393" w14:textId="77777777" w:rsidR="00837421" w:rsidRPr="00362205" w:rsidRDefault="00837421" w:rsidP="008A705C">
            <w:pPr>
              <w:rPr>
                <w:rFonts w:ascii="標楷體" w:eastAsia="標楷體" w:hAnsi="標楷體"/>
              </w:rPr>
            </w:pPr>
          </w:p>
        </w:tc>
        <w:tc>
          <w:tcPr>
            <w:tcW w:w="696" w:type="dxa"/>
          </w:tcPr>
          <w:p w14:paraId="206C3A44" w14:textId="77777777" w:rsidR="00837421" w:rsidRPr="00362205" w:rsidRDefault="00837421" w:rsidP="008A705C">
            <w:pPr>
              <w:rPr>
                <w:rFonts w:ascii="標楷體" w:eastAsia="標楷體" w:hAnsi="標楷體"/>
              </w:rPr>
            </w:pPr>
          </w:p>
        </w:tc>
        <w:tc>
          <w:tcPr>
            <w:tcW w:w="3529" w:type="dxa"/>
          </w:tcPr>
          <w:p w14:paraId="730410B3" w14:textId="77777777" w:rsidR="00837421" w:rsidRPr="00362205" w:rsidRDefault="00837421" w:rsidP="008A705C">
            <w:pPr>
              <w:rPr>
                <w:rFonts w:ascii="標楷體" w:eastAsia="標楷體" w:hAnsi="標楷體"/>
              </w:rPr>
            </w:pPr>
            <w:r>
              <w:rPr>
                <w:rFonts w:ascii="標楷體" w:eastAsia="標楷體" w:hAnsi="標楷體" w:hint="eastAsia"/>
              </w:rPr>
              <w:t>年月份可不輸入,查詢全部資料</w:t>
            </w:r>
          </w:p>
        </w:tc>
      </w:tr>
    </w:tbl>
    <w:p w14:paraId="4659EB53" w14:textId="77777777" w:rsidR="00837421" w:rsidRDefault="00837421">
      <w:pPr>
        <w:widowControl/>
        <w:rPr>
          <w:rFonts w:ascii="標楷體" w:eastAsia="標楷體" w:hAnsi="標楷體"/>
          <w:sz w:val="32"/>
          <w:szCs w:val="20"/>
        </w:rPr>
      </w:pPr>
      <w:r>
        <w:rPr>
          <w:rFonts w:ascii="標楷體" w:eastAsia="標楷體" w:hAnsi="標楷體"/>
          <w:sz w:val="32"/>
          <w:szCs w:val="20"/>
        </w:rPr>
        <w:br w:type="page"/>
      </w:r>
    </w:p>
    <w:p w14:paraId="13ACCF2C" w14:textId="53834FD8" w:rsidR="00F06C69" w:rsidRPr="00362205" w:rsidRDefault="00837421" w:rsidP="00F06C69">
      <w:pPr>
        <w:numPr>
          <w:ilvl w:val="2"/>
          <w:numId w:val="1"/>
        </w:numPr>
        <w:snapToGrid w:val="0"/>
        <w:spacing w:before="360"/>
        <w:outlineLvl w:val="2"/>
        <w:rPr>
          <w:rFonts w:ascii="標楷體" w:eastAsia="標楷體" w:hAnsi="標楷體"/>
          <w:sz w:val="32"/>
          <w:szCs w:val="20"/>
        </w:rPr>
      </w:pPr>
      <w:r>
        <w:rPr>
          <w:rFonts w:ascii="標楷體" w:eastAsia="標楷體" w:hAnsi="標楷體" w:hint="eastAsia"/>
          <w:sz w:val="32"/>
          <w:szCs w:val="20"/>
        </w:rPr>
        <w:lastRenderedPageBreak/>
        <w:t>L6601</w:t>
      </w:r>
      <w:r w:rsidRPr="00362205">
        <w:rPr>
          <w:rFonts w:ascii="標楷體" w:eastAsia="標楷體" w:hAnsi="標楷體" w:hint="eastAsia"/>
          <w:sz w:val="32"/>
          <w:szCs w:val="20"/>
        </w:rPr>
        <w:t>會計科子細目維護</w:t>
      </w:r>
    </w:p>
    <w:p w14:paraId="421B4AD6" w14:textId="77777777" w:rsidR="00F06C69" w:rsidRPr="00362205" w:rsidRDefault="00F06C69" w:rsidP="00D01BCC">
      <w:pPr>
        <w:pStyle w:val="a"/>
      </w:pPr>
      <w:r w:rsidRPr="00362205">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F06C69" w:rsidRPr="00362205" w14:paraId="11AC7BC1" w14:textId="77777777" w:rsidTr="00073150">
        <w:trPr>
          <w:trHeight w:val="277"/>
        </w:trPr>
        <w:tc>
          <w:tcPr>
            <w:tcW w:w="1548" w:type="dxa"/>
            <w:tcBorders>
              <w:top w:val="single" w:sz="8" w:space="0" w:color="000000"/>
              <w:bottom w:val="single" w:sz="8" w:space="0" w:color="000000"/>
              <w:right w:val="single" w:sz="8" w:space="0" w:color="000000"/>
            </w:tcBorders>
            <w:shd w:val="clear" w:color="auto" w:fill="F3F3F3"/>
          </w:tcPr>
          <w:p w14:paraId="2C12C93D" w14:textId="77777777" w:rsidR="00F06C69" w:rsidRPr="00362205" w:rsidRDefault="00F06C69" w:rsidP="00073150">
            <w:pPr>
              <w:rPr>
                <w:rFonts w:ascii="標楷體" w:eastAsia="標楷體" w:hAnsi="標楷體"/>
              </w:rPr>
            </w:pPr>
            <w:r w:rsidRPr="00362205">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67BEE64D" w14:textId="77777777" w:rsidR="00F06C69" w:rsidRPr="00362205" w:rsidRDefault="00F06C69" w:rsidP="00073150">
            <w:pPr>
              <w:rPr>
                <w:rFonts w:ascii="標楷體" w:eastAsia="標楷體" w:hAnsi="標楷體"/>
              </w:rPr>
            </w:pPr>
            <w:r w:rsidRPr="00362205">
              <w:rPr>
                <w:rFonts w:ascii="標楷體" w:eastAsia="標楷體" w:hAnsi="標楷體" w:hint="eastAsia"/>
              </w:rPr>
              <w:t>會計科子細目維護</w:t>
            </w:r>
          </w:p>
          <w:p w14:paraId="71737F33" w14:textId="77777777" w:rsidR="00F06C69" w:rsidRDefault="00865564" w:rsidP="00865564">
            <w:pPr>
              <w:rPr>
                <w:rFonts w:ascii="標楷體" w:eastAsia="標楷體" w:hAnsi="標楷體"/>
              </w:rPr>
            </w:pPr>
            <w:r w:rsidRPr="00865564">
              <w:rPr>
                <w:rFonts w:ascii="標楷體" w:eastAsia="標楷體" w:hAnsi="標楷體" w:hint="eastAsia"/>
                <w:lang w:eastAsia="zh-HK"/>
              </w:rPr>
              <w:t>建立</w:t>
            </w:r>
            <w:r w:rsidRPr="00865564">
              <w:rPr>
                <w:rFonts w:ascii="標楷體" w:eastAsia="標楷體" w:hAnsi="標楷體" w:hint="eastAsia"/>
              </w:rPr>
              <w:t>會計科目帳冊別、業務科目、銷帳科目</w:t>
            </w:r>
            <w:r w:rsidRPr="00865564">
              <w:rPr>
                <w:rFonts w:ascii="標楷體" w:eastAsia="標楷體" w:hAnsi="標楷體" w:hint="eastAsia"/>
                <w:lang w:eastAsia="zh-HK"/>
              </w:rPr>
              <w:t>及</w:t>
            </w:r>
            <w:r w:rsidRPr="00865564">
              <w:rPr>
                <w:rFonts w:ascii="標楷體" w:eastAsia="標楷體" w:hAnsi="標楷體" w:hint="eastAsia"/>
              </w:rPr>
              <w:t>日結餘額檢查</w:t>
            </w:r>
            <w:r w:rsidRPr="00865564">
              <w:rPr>
                <w:rFonts w:ascii="標楷體" w:eastAsia="標楷體" w:hAnsi="標楷體" w:hint="eastAsia"/>
                <w:lang w:eastAsia="zh-HK"/>
              </w:rPr>
              <w:t>等</w:t>
            </w:r>
            <w:r w:rsidRPr="00865564">
              <w:rPr>
                <w:rFonts w:ascii="標楷體" w:eastAsia="標楷體" w:hAnsi="標楷體" w:hint="eastAsia"/>
              </w:rPr>
              <w:t>資料。</w:t>
            </w:r>
          </w:p>
          <w:p w14:paraId="2195FA35" w14:textId="344234B5" w:rsidR="0059388B" w:rsidRPr="00865564" w:rsidRDefault="0059388B" w:rsidP="00865564">
            <w:pPr>
              <w:rPr>
                <w:rFonts w:ascii="標楷體" w:eastAsia="標楷體" w:hAnsi="標楷體"/>
              </w:rPr>
            </w:pPr>
            <w:r>
              <w:rPr>
                <w:rFonts w:ascii="標楷體" w:eastAsia="標楷體" w:hAnsi="標楷體" w:hint="eastAsia"/>
              </w:rPr>
              <w:t>※資料庫:</w:t>
            </w:r>
            <w:r w:rsidRPr="000D1C5B">
              <w:rPr>
                <w:rFonts w:ascii="細明體" w:eastAsia="細明體" w:cs="細明體"/>
                <w:color w:val="000000"/>
                <w:kern w:val="0"/>
                <w:sz w:val="22"/>
                <w:szCs w:val="22"/>
              </w:rPr>
              <w:t xml:space="preserve"> </w:t>
            </w:r>
            <w:r w:rsidRPr="000D1C5B">
              <w:rPr>
                <w:rFonts w:ascii="標楷體" w:eastAsia="標楷體" w:hAnsi="標楷體" w:cs="細明體"/>
                <w:color w:val="000000"/>
                <w:kern w:val="0"/>
                <w:sz w:val="22"/>
                <w:szCs w:val="22"/>
              </w:rPr>
              <w:t>CdAcCode</w:t>
            </w:r>
          </w:p>
        </w:tc>
      </w:tr>
      <w:tr w:rsidR="00F06C69" w:rsidRPr="00362205" w14:paraId="6867A2D6" w14:textId="77777777" w:rsidTr="00073150">
        <w:trPr>
          <w:trHeight w:val="277"/>
        </w:trPr>
        <w:tc>
          <w:tcPr>
            <w:tcW w:w="1548" w:type="dxa"/>
            <w:tcBorders>
              <w:top w:val="single" w:sz="8" w:space="0" w:color="000000"/>
              <w:bottom w:val="single" w:sz="8" w:space="0" w:color="000000"/>
              <w:right w:val="single" w:sz="8" w:space="0" w:color="000000"/>
            </w:tcBorders>
            <w:shd w:val="clear" w:color="auto" w:fill="F3F3F3"/>
          </w:tcPr>
          <w:p w14:paraId="21144CF1" w14:textId="77777777" w:rsidR="00F06C69" w:rsidRPr="00362205" w:rsidRDefault="00F06C69" w:rsidP="00073150">
            <w:pPr>
              <w:rPr>
                <w:rFonts w:ascii="標楷體" w:eastAsia="標楷體" w:hAnsi="標楷體"/>
              </w:rPr>
            </w:pPr>
            <w:r w:rsidRPr="00362205">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22D88B60" w14:textId="77777777" w:rsidR="00F06C69" w:rsidRPr="00362205" w:rsidRDefault="00F06C69" w:rsidP="00073150">
            <w:pPr>
              <w:rPr>
                <w:rFonts w:ascii="標楷體" w:eastAsia="標楷體" w:hAnsi="標楷體"/>
              </w:rPr>
            </w:pPr>
          </w:p>
        </w:tc>
      </w:tr>
      <w:tr w:rsidR="00F06C69" w:rsidRPr="00362205" w14:paraId="6FB7DAEE" w14:textId="77777777" w:rsidTr="00073150">
        <w:trPr>
          <w:trHeight w:val="773"/>
        </w:trPr>
        <w:tc>
          <w:tcPr>
            <w:tcW w:w="1548" w:type="dxa"/>
            <w:tcBorders>
              <w:top w:val="single" w:sz="8" w:space="0" w:color="000000"/>
              <w:bottom w:val="single" w:sz="8" w:space="0" w:color="000000"/>
              <w:right w:val="single" w:sz="8" w:space="0" w:color="000000"/>
            </w:tcBorders>
            <w:shd w:val="clear" w:color="auto" w:fill="F3F3F3"/>
          </w:tcPr>
          <w:p w14:paraId="6ADED816" w14:textId="77777777" w:rsidR="00F06C69" w:rsidRPr="00362205" w:rsidRDefault="00F06C69" w:rsidP="00073150">
            <w:pPr>
              <w:rPr>
                <w:rFonts w:ascii="標楷體" w:eastAsia="標楷體" w:hAnsi="標楷體"/>
              </w:rPr>
            </w:pPr>
            <w:r w:rsidRPr="00362205">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0214B6DD" w14:textId="77777777" w:rsidR="00F06C69" w:rsidRPr="00362205" w:rsidRDefault="00F06C69" w:rsidP="00073150">
            <w:pPr>
              <w:rPr>
                <w:rFonts w:ascii="標楷體" w:eastAsia="標楷體" w:hAnsi="標楷體"/>
              </w:rPr>
            </w:pPr>
          </w:p>
        </w:tc>
      </w:tr>
      <w:tr w:rsidR="00F06C69" w:rsidRPr="00362205" w14:paraId="68648248" w14:textId="77777777" w:rsidTr="00073150">
        <w:trPr>
          <w:trHeight w:val="321"/>
        </w:trPr>
        <w:tc>
          <w:tcPr>
            <w:tcW w:w="1548" w:type="dxa"/>
            <w:tcBorders>
              <w:top w:val="single" w:sz="8" w:space="0" w:color="000000"/>
              <w:bottom w:val="single" w:sz="8" w:space="0" w:color="000000"/>
              <w:right w:val="single" w:sz="8" w:space="0" w:color="000000"/>
            </w:tcBorders>
            <w:shd w:val="clear" w:color="auto" w:fill="F3F3F3"/>
          </w:tcPr>
          <w:p w14:paraId="7B56C177" w14:textId="77777777" w:rsidR="00F06C69" w:rsidRPr="00362205" w:rsidRDefault="00F06C69" w:rsidP="00073150">
            <w:pPr>
              <w:rPr>
                <w:rFonts w:ascii="標楷體" w:eastAsia="標楷體" w:hAnsi="標楷體"/>
              </w:rPr>
            </w:pPr>
            <w:r w:rsidRPr="00362205">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4A48DD74" w14:textId="77777777" w:rsidR="00F06C69" w:rsidRPr="00362205" w:rsidRDefault="00F06C69" w:rsidP="00073150">
            <w:pPr>
              <w:rPr>
                <w:rFonts w:ascii="標楷體" w:eastAsia="標楷體" w:hAnsi="標楷體"/>
              </w:rPr>
            </w:pPr>
          </w:p>
        </w:tc>
      </w:tr>
      <w:tr w:rsidR="00F06C69" w:rsidRPr="00362205" w14:paraId="502DA547" w14:textId="77777777" w:rsidTr="00073150">
        <w:trPr>
          <w:trHeight w:val="1311"/>
        </w:trPr>
        <w:tc>
          <w:tcPr>
            <w:tcW w:w="1548" w:type="dxa"/>
            <w:tcBorders>
              <w:top w:val="single" w:sz="8" w:space="0" w:color="000000"/>
              <w:bottom w:val="single" w:sz="8" w:space="0" w:color="000000"/>
              <w:right w:val="single" w:sz="8" w:space="0" w:color="000000"/>
            </w:tcBorders>
            <w:shd w:val="clear" w:color="auto" w:fill="F3F3F3"/>
          </w:tcPr>
          <w:p w14:paraId="72E6E782" w14:textId="77777777" w:rsidR="00F06C69" w:rsidRPr="00362205" w:rsidRDefault="00F06C69" w:rsidP="00073150">
            <w:pPr>
              <w:rPr>
                <w:rFonts w:ascii="標楷體" w:eastAsia="標楷體" w:hAnsi="標楷體"/>
              </w:rPr>
            </w:pPr>
            <w:r w:rsidRPr="00362205">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1F4C60E3" w14:textId="77777777" w:rsidR="00F06C69" w:rsidRPr="00362205" w:rsidRDefault="00F06C69" w:rsidP="00073150">
            <w:pPr>
              <w:rPr>
                <w:rFonts w:ascii="標楷體" w:eastAsia="標楷體" w:hAnsi="標楷體"/>
              </w:rPr>
            </w:pPr>
          </w:p>
        </w:tc>
      </w:tr>
      <w:tr w:rsidR="00F06C69" w:rsidRPr="00362205" w14:paraId="58783F67" w14:textId="77777777" w:rsidTr="00073150">
        <w:trPr>
          <w:trHeight w:val="278"/>
        </w:trPr>
        <w:tc>
          <w:tcPr>
            <w:tcW w:w="1548" w:type="dxa"/>
            <w:tcBorders>
              <w:top w:val="single" w:sz="8" w:space="0" w:color="000000"/>
              <w:bottom w:val="single" w:sz="8" w:space="0" w:color="000000"/>
              <w:right w:val="single" w:sz="8" w:space="0" w:color="000000"/>
            </w:tcBorders>
            <w:shd w:val="clear" w:color="auto" w:fill="F3F3F3"/>
          </w:tcPr>
          <w:p w14:paraId="022A7335" w14:textId="77777777" w:rsidR="00F06C69" w:rsidRPr="00362205" w:rsidRDefault="00F06C69" w:rsidP="00073150">
            <w:pPr>
              <w:rPr>
                <w:rFonts w:ascii="標楷體" w:eastAsia="標楷體" w:hAnsi="標楷體"/>
              </w:rPr>
            </w:pPr>
            <w:r w:rsidRPr="00362205">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319266A3" w14:textId="77777777" w:rsidR="00F06C69" w:rsidRPr="00362205" w:rsidRDefault="00F06C69" w:rsidP="00073150">
            <w:pPr>
              <w:rPr>
                <w:rFonts w:ascii="標楷體" w:eastAsia="標楷體" w:hAnsi="標楷體"/>
              </w:rPr>
            </w:pPr>
          </w:p>
        </w:tc>
      </w:tr>
      <w:tr w:rsidR="00F06C69" w:rsidRPr="00362205" w14:paraId="5ACE46B5" w14:textId="77777777" w:rsidTr="00073150">
        <w:trPr>
          <w:trHeight w:val="358"/>
        </w:trPr>
        <w:tc>
          <w:tcPr>
            <w:tcW w:w="1548" w:type="dxa"/>
            <w:tcBorders>
              <w:top w:val="single" w:sz="8" w:space="0" w:color="000000"/>
              <w:bottom w:val="single" w:sz="8" w:space="0" w:color="000000"/>
              <w:right w:val="single" w:sz="8" w:space="0" w:color="000000"/>
            </w:tcBorders>
            <w:shd w:val="clear" w:color="auto" w:fill="F3F3F3"/>
          </w:tcPr>
          <w:p w14:paraId="18252824" w14:textId="77777777" w:rsidR="00F06C69" w:rsidRPr="00362205" w:rsidRDefault="00F06C69" w:rsidP="00073150">
            <w:pPr>
              <w:rPr>
                <w:rFonts w:ascii="標楷體" w:eastAsia="標楷體" w:hAnsi="標楷體"/>
              </w:rPr>
            </w:pPr>
            <w:r w:rsidRPr="00362205">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648198C2" w14:textId="77777777" w:rsidR="00F06C69" w:rsidRPr="00362205" w:rsidRDefault="00F06C69" w:rsidP="00073150">
            <w:pPr>
              <w:rPr>
                <w:rFonts w:ascii="標楷體" w:eastAsia="標楷體" w:hAnsi="標楷體"/>
              </w:rPr>
            </w:pPr>
          </w:p>
        </w:tc>
      </w:tr>
      <w:tr w:rsidR="00F06C69" w:rsidRPr="00362205" w14:paraId="4D2A0640" w14:textId="77777777" w:rsidTr="00073150">
        <w:trPr>
          <w:trHeight w:val="278"/>
        </w:trPr>
        <w:tc>
          <w:tcPr>
            <w:tcW w:w="1548" w:type="dxa"/>
            <w:tcBorders>
              <w:top w:val="single" w:sz="8" w:space="0" w:color="000000"/>
              <w:bottom w:val="single" w:sz="8" w:space="0" w:color="000000"/>
              <w:right w:val="single" w:sz="8" w:space="0" w:color="000000"/>
            </w:tcBorders>
            <w:shd w:val="clear" w:color="auto" w:fill="F3F3F3"/>
          </w:tcPr>
          <w:p w14:paraId="367B6DBD" w14:textId="77777777" w:rsidR="00F06C69" w:rsidRPr="00362205" w:rsidRDefault="00F06C69" w:rsidP="00073150">
            <w:pPr>
              <w:rPr>
                <w:rFonts w:ascii="標楷體" w:eastAsia="標楷體" w:hAnsi="標楷體"/>
              </w:rPr>
            </w:pPr>
            <w:r w:rsidRPr="00362205">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382DB949" w14:textId="77777777" w:rsidR="00F06C69" w:rsidRPr="00362205" w:rsidRDefault="00F06C69" w:rsidP="00073150">
            <w:pPr>
              <w:rPr>
                <w:rFonts w:ascii="標楷體" w:eastAsia="標楷體" w:hAnsi="標楷體"/>
              </w:rPr>
            </w:pPr>
          </w:p>
        </w:tc>
      </w:tr>
    </w:tbl>
    <w:p w14:paraId="603EB232" w14:textId="77777777" w:rsidR="00F06C69" w:rsidRPr="00362205" w:rsidRDefault="00F06C69" w:rsidP="00F06C69">
      <w:pPr>
        <w:rPr>
          <w:rFonts w:ascii="標楷體" w:eastAsia="標楷體" w:hAnsi="標楷體"/>
        </w:rPr>
      </w:pPr>
    </w:p>
    <w:p w14:paraId="6047060C" w14:textId="77777777" w:rsidR="00F06C69" w:rsidRPr="00362205" w:rsidRDefault="00F06C69" w:rsidP="00F06C69">
      <w:pPr>
        <w:rPr>
          <w:rFonts w:ascii="標楷體" w:eastAsia="標楷體" w:hAnsi="標楷體"/>
        </w:rPr>
      </w:pPr>
    </w:p>
    <w:p w14:paraId="1FBFEB0E" w14:textId="77777777" w:rsidR="00F06C69" w:rsidRPr="00362205" w:rsidRDefault="00F06C69" w:rsidP="00F06C69">
      <w:pPr>
        <w:rPr>
          <w:rFonts w:ascii="標楷體" w:eastAsia="標楷體" w:hAnsi="標楷體"/>
        </w:rPr>
      </w:pPr>
    </w:p>
    <w:p w14:paraId="20A932C2" w14:textId="77777777" w:rsidR="00F06C69" w:rsidRPr="00362205" w:rsidRDefault="00F06C69" w:rsidP="00F06C69">
      <w:pPr>
        <w:rPr>
          <w:rFonts w:ascii="標楷體" w:eastAsia="標楷體" w:hAnsi="標楷體"/>
        </w:rPr>
      </w:pPr>
    </w:p>
    <w:p w14:paraId="160CF892" w14:textId="77777777" w:rsidR="00F06C69" w:rsidRPr="00362205" w:rsidRDefault="00F06C69" w:rsidP="00F06C69">
      <w:pPr>
        <w:rPr>
          <w:rFonts w:ascii="標楷體" w:eastAsia="標楷體" w:hAnsi="標楷體"/>
        </w:rPr>
      </w:pPr>
    </w:p>
    <w:p w14:paraId="0AA8C672" w14:textId="77777777" w:rsidR="00F06C69" w:rsidRPr="00362205" w:rsidRDefault="00F06C69" w:rsidP="00F06C69">
      <w:pPr>
        <w:rPr>
          <w:rFonts w:ascii="標楷體" w:eastAsia="標楷體" w:hAnsi="標楷體"/>
        </w:rPr>
      </w:pPr>
    </w:p>
    <w:p w14:paraId="07D1A8E2" w14:textId="77777777" w:rsidR="00F06C69" w:rsidRPr="00362205" w:rsidRDefault="00F06C69" w:rsidP="00F06C69">
      <w:pPr>
        <w:rPr>
          <w:rFonts w:ascii="標楷體" w:eastAsia="標楷體" w:hAnsi="標楷體"/>
        </w:rPr>
      </w:pPr>
    </w:p>
    <w:p w14:paraId="114892B0" w14:textId="77777777" w:rsidR="00F06C69" w:rsidRPr="00362205" w:rsidRDefault="00F06C69" w:rsidP="00F06C69">
      <w:pPr>
        <w:rPr>
          <w:rFonts w:ascii="標楷體" w:eastAsia="標楷體" w:hAnsi="標楷體"/>
        </w:rPr>
      </w:pPr>
      <w:r w:rsidRPr="00362205">
        <w:rPr>
          <w:rFonts w:ascii="標楷體" w:eastAsia="標楷體" w:hAnsi="標楷體"/>
        </w:rPr>
        <w:br w:type="page"/>
      </w:r>
    </w:p>
    <w:p w14:paraId="28302056" w14:textId="77777777" w:rsidR="00F06C69" w:rsidRPr="00362205" w:rsidRDefault="00F06C69" w:rsidP="00F06C69">
      <w:pPr>
        <w:tabs>
          <w:tab w:val="num" w:pos="1559"/>
        </w:tabs>
        <w:snapToGrid w:val="0"/>
        <w:spacing w:before="120"/>
        <w:ind w:left="1559" w:hanging="425"/>
        <w:rPr>
          <w:rFonts w:ascii="標楷體" w:eastAsia="標楷體" w:hAnsi="標楷體"/>
          <w:sz w:val="26"/>
        </w:rPr>
      </w:pPr>
      <w:r w:rsidRPr="00362205">
        <w:rPr>
          <w:rFonts w:ascii="標楷體" w:eastAsia="標楷體" w:hAnsi="標楷體"/>
          <w:sz w:val="26"/>
        </w:rPr>
        <w:lastRenderedPageBreak/>
        <w:t>UI畫面</w:t>
      </w:r>
    </w:p>
    <w:p w14:paraId="59555822" w14:textId="77777777" w:rsidR="00F06C69" w:rsidRPr="00362205" w:rsidRDefault="00F06C69" w:rsidP="00C7093F">
      <w:pPr>
        <w:adjustRightInd w:val="0"/>
        <w:spacing w:afterLines="20" w:after="72"/>
        <w:ind w:leftChars="472" w:left="1133"/>
        <w:rPr>
          <w:rFonts w:ascii="標楷體" w:eastAsia="標楷體" w:hAnsi="標楷體" w:cs="標楷體"/>
          <w:kern w:val="0"/>
          <w:szCs w:val="28"/>
        </w:rPr>
      </w:pPr>
      <w:r w:rsidRPr="00362205">
        <w:rPr>
          <w:rFonts w:ascii="標楷體" w:eastAsia="標楷體" w:hAnsi="標楷體" w:cs="標楷體" w:hint="eastAsia"/>
          <w:kern w:val="0"/>
          <w:szCs w:val="28"/>
        </w:rPr>
        <w:t>輸入畫面：</w:t>
      </w:r>
    </w:p>
    <w:p w14:paraId="3A2308D6" w14:textId="040F0409" w:rsidR="00F06C69" w:rsidRPr="00362205" w:rsidRDefault="0059388B" w:rsidP="00F06C69">
      <w:pPr>
        <w:snapToGrid w:val="0"/>
        <w:spacing w:before="120"/>
        <w:rPr>
          <w:rFonts w:ascii="標楷體" w:eastAsia="標楷體" w:hAnsi="標楷體"/>
          <w:sz w:val="26"/>
        </w:rPr>
      </w:pPr>
      <w:r w:rsidRPr="0059388B">
        <w:rPr>
          <w:rFonts w:ascii="標楷體" w:eastAsia="標楷體" w:hAnsi="標楷體"/>
          <w:noProof/>
          <w:sz w:val="26"/>
        </w:rPr>
        <w:drawing>
          <wp:inline distT="0" distB="0" distL="0" distR="0" wp14:anchorId="7B8756F6" wp14:editId="151BC45D">
            <wp:extent cx="6479540" cy="2315845"/>
            <wp:effectExtent l="0" t="0" r="0" b="8255"/>
            <wp:docPr id="166" name="圖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479540" cy="2315845"/>
                    </a:xfrm>
                    <a:prstGeom prst="rect">
                      <a:avLst/>
                    </a:prstGeom>
                  </pic:spPr>
                </pic:pic>
              </a:graphicData>
            </a:graphic>
          </wp:inline>
        </w:drawing>
      </w:r>
    </w:p>
    <w:p w14:paraId="6D16D693" w14:textId="77777777" w:rsidR="00F06C69" w:rsidRPr="00362205" w:rsidRDefault="000C7737" w:rsidP="00D01BCC">
      <w:pPr>
        <w:pStyle w:val="a"/>
      </w:pPr>
      <w:r>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78"/>
        <w:gridCol w:w="1380"/>
        <w:gridCol w:w="2496"/>
        <w:gridCol w:w="745"/>
        <w:gridCol w:w="949"/>
        <w:gridCol w:w="606"/>
        <w:gridCol w:w="658"/>
        <w:gridCol w:w="3008"/>
      </w:tblGrid>
      <w:tr w:rsidR="00FF526E" w:rsidRPr="002A63A7" w14:paraId="19B8569D" w14:textId="77777777" w:rsidTr="0022279A">
        <w:trPr>
          <w:trHeight w:val="388"/>
          <w:jc w:val="center"/>
        </w:trPr>
        <w:tc>
          <w:tcPr>
            <w:tcW w:w="578" w:type="dxa"/>
            <w:vMerge w:val="restart"/>
          </w:tcPr>
          <w:p w14:paraId="2032C7A1" w14:textId="77777777" w:rsidR="00FF526E" w:rsidRPr="0019165A" w:rsidRDefault="00FF526E" w:rsidP="00073150">
            <w:pPr>
              <w:rPr>
                <w:rFonts w:ascii="標楷體" w:eastAsia="標楷體" w:hAnsi="標楷體"/>
              </w:rPr>
            </w:pPr>
            <w:r w:rsidRPr="00BA5AA3">
              <w:rPr>
                <w:rFonts w:ascii="標楷體" w:eastAsia="標楷體" w:hAnsi="標楷體"/>
              </w:rPr>
              <w:t>序號</w:t>
            </w:r>
          </w:p>
        </w:tc>
        <w:tc>
          <w:tcPr>
            <w:tcW w:w="1380" w:type="dxa"/>
            <w:vMerge w:val="restart"/>
          </w:tcPr>
          <w:p w14:paraId="572139A3" w14:textId="77777777" w:rsidR="00FF526E" w:rsidRPr="009E5A72" w:rsidRDefault="00FF526E" w:rsidP="00073150">
            <w:pPr>
              <w:rPr>
                <w:rFonts w:ascii="標楷體" w:eastAsia="標楷體" w:hAnsi="標楷體"/>
              </w:rPr>
            </w:pPr>
            <w:r w:rsidRPr="00D7076D">
              <w:rPr>
                <w:rFonts w:ascii="標楷體" w:eastAsia="標楷體" w:hAnsi="標楷體"/>
              </w:rPr>
              <w:t>欄位</w:t>
            </w:r>
          </w:p>
        </w:tc>
        <w:tc>
          <w:tcPr>
            <w:tcW w:w="5454" w:type="dxa"/>
            <w:gridSpan w:val="5"/>
          </w:tcPr>
          <w:p w14:paraId="30AD0D5D" w14:textId="77777777" w:rsidR="00FF526E" w:rsidRPr="002A63A7" w:rsidRDefault="00FF526E" w:rsidP="00FF526E">
            <w:pPr>
              <w:jc w:val="center"/>
              <w:rPr>
                <w:rFonts w:ascii="標楷體" w:eastAsia="標楷體" w:hAnsi="標楷體"/>
              </w:rPr>
            </w:pPr>
            <w:r w:rsidRPr="00236C1A">
              <w:rPr>
                <w:rFonts w:ascii="標楷體" w:eastAsia="標楷體" w:hAnsi="標楷體"/>
              </w:rPr>
              <w:t>說明</w:t>
            </w:r>
          </w:p>
        </w:tc>
        <w:tc>
          <w:tcPr>
            <w:tcW w:w="3008" w:type="dxa"/>
            <w:vMerge w:val="restart"/>
          </w:tcPr>
          <w:p w14:paraId="79E678E1" w14:textId="77777777" w:rsidR="00FF526E" w:rsidRPr="002A63A7" w:rsidRDefault="00FF526E" w:rsidP="00073150">
            <w:pPr>
              <w:rPr>
                <w:rFonts w:ascii="標楷體" w:eastAsia="標楷體" w:hAnsi="標楷體"/>
              </w:rPr>
            </w:pPr>
            <w:r w:rsidRPr="002A63A7">
              <w:rPr>
                <w:rFonts w:ascii="標楷體" w:eastAsia="標楷體" w:hAnsi="標楷體"/>
              </w:rPr>
              <w:t>處理邏輯及注意事項</w:t>
            </w:r>
          </w:p>
        </w:tc>
      </w:tr>
      <w:tr w:rsidR="00FF526E" w:rsidRPr="002A63A7" w14:paraId="31198BAA" w14:textId="77777777" w:rsidTr="0022279A">
        <w:trPr>
          <w:trHeight w:val="244"/>
          <w:jc w:val="center"/>
        </w:trPr>
        <w:tc>
          <w:tcPr>
            <w:tcW w:w="578" w:type="dxa"/>
            <w:vMerge/>
          </w:tcPr>
          <w:p w14:paraId="4FDF76B6" w14:textId="77777777" w:rsidR="00FF526E" w:rsidRPr="002A63A7" w:rsidRDefault="00FF526E" w:rsidP="00073150">
            <w:pPr>
              <w:rPr>
                <w:rFonts w:ascii="標楷體" w:eastAsia="標楷體" w:hAnsi="標楷體"/>
              </w:rPr>
            </w:pPr>
          </w:p>
        </w:tc>
        <w:tc>
          <w:tcPr>
            <w:tcW w:w="1380" w:type="dxa"/>
            <w:vMerge/>
          </w:tcPr>
          <w:p w14:paraId="4ADA0E5D" w14:textId="77777777" w:rsidR="00FF526E" w:rsidRPr="002A63A7" w:rsidRDefault="00FF526E" w:rsidP="00073150">
            <w:pPr>
              <w:rPr>
                <w:rFonts w:ascii="標楷體" w:eastAsia="標楷體" w:hAnsi="標楷體"/>
              </w:rPr>
            </w:pPr>
          </w:p>
        </w:tc>
        <w:tc>
          <w:tcPr>
            <w:tcW w:w="2496" w:type="dxa"/>
          </w:tcPr>
          <w:p w14:paraId="2A65F55B" w14:textId="77777777" w:rsidR="00FF526E" w:rsidRPr="00145256" w:rsidRDefault="00FF526E" w:rsidP="00E91F48">
            <w:pPr>
              <w:rPr>
                <w:rFonts w:ascii="標楷體" w:eastAsia="標楷體" w:hAnsi="標楷體"/>
              </w:rPr>
            </w:pPr>
            <w:r w:rsidRPr="00145256">
              <w:rPr>
                <w:rFonts w:ascii="標楷體" w:eastAsia="標楷體" w:hAnsi="標楷體" w:hint="eastAsia"/>
              </w:rPr>
              <w:t>資料型態長度</w:t>
            </w:r>
          </w:p>
        </w:tc>
        <w:tc>
          <w:tcPr>
            <w:tcW w:w="745" w:type="dxa"/>
          </w:tcPr>
          <w:p w14:paraId="2482694B" w14:textId="77777777" w:rsidR="00FF526E" w:rsidRPr="002A63A7" w:rsidRDefault="00FF526E" w:rsidP="00073150">
            <w:pPr>
              <w:rPr>
                <w:rFonts w:ascii="標楷體" w:eastAsia="標楷體" w:hAnsi="標楷體"/>
              </w:rPr>
            </w:pPr>
            <w:r w:rsidRPr="002A63A7">
              <w:rPr>
                <w:rFonts w:ascii="標楷體" w:eastAsia="標楷體" w:hAnsi="標楷體"/>
              </w:rPr>
              <w:t>預設值</w:t>
            </w:r>
          </w:p>
        </w:tc>
        <w:tc>
          <w:tcPr>
            <w:tcW w:w="949" w:type="dxa"/>
          </w:tcPr>
          <w:p w14:paraId="3A0E35CB" w14:textId="77777777" w:rsidR="00FF526E" w:rsidRPr="002A63A7" w:rsidRDefault="00FF526E" w:rsidP="00073150">
            <w:pPr>
              <w:rPr>
                <w:rFonts w:ascii="標楷體" w:eastAsia="標楷體" w:hAnsi="標楷體"/>
              </w:rPr>
            </w:pPr>
            <w:r w:rsidRPr="002A63A7">
              <w:rPr>
                <w:rFonts w:ascii="標楷體" w:eastAsia="標楷體" w:hAnsi="標楷體"/>
              </w:rPr>
              <w:t>選單內容</w:t>
            </w:r>
          </w:p>
        </w:tc>
        <w:tc>
          <w:tcPr>
            <w:tcW w:w="606" w:type="dxa"/>
          </w:tcPr>
          <w:p w14:paraId="4E327487" w14:textId="77777777" w:rsidR="00FF526E" w:rsidRPr="002A63A7" w:rsidRDefault="00FF526E" w:rsidP="00073150">
            <w:pPr>
              <w:rPr>
                <w:rFonts w:ascii="標楷體" w:eastAsia="標楷體" w:hAnsi="標楷體"/>
              </w:rPr>
            </w:pPr>
            <w:r w:rsidRPr="002A63A7">
              <w:rPr>
                <w:rFonts w:ascii="標楷體" w:eastAsia="標楷體" w:hAnsi="標楷體"/>
              </w:rPr>
              <w:t>必填</w:t>
            </w:r>
          </w:p>
        </w:tc>
        <w:tc>
          <w:tcPr>
            <w:tcW w:w="658" w:type="dxa"/>
          </w:tcPr>
          <w:p w14:paraId="00AD3956" w14:textId="77777777" w:rsidR="00FF526E" w:rsidRPr="002A63A7" w:rsidRDefault="00FF526E" w:rsidP="00073150">
            <w:pPr>
              <w:rPr>
                <w:rFonts w:ascii="標楷體" w:eastAsia="標楷體" w:hAnsi="標楷體"/>
              </w:rPr>
            </w:pPr>
            <w:r w:rsidRPr="002A63A7">
              <w:rPr>
                <w:rFonts w:ascii="標楷體" w:eastAsia="標楷體" w:hAnsi="標楷體"/>
              </w:rPr>
              <w:t>R/W</w:t>
            </w:r>
          </w:p>
        </w:tc>
        <w:tc>
          <w:tcPr>
            <w:tcW w:w="3008" w:type="dxa"/>
            <w:vMerge/>
          </w:tcPr>
          <w:p w14:paraId="107D4700" w14:textId="77777777" w:rsidR="00FF526E" w:rsidRPr="002A63A7" w:rsidRDefault="00FF526E" w:rsidP="00073150">
            <w:pPr>
              <w:rPr>
                <w:rFonts w:ascii="標楷體" w:eastAsia="標楷體" w:hAnsi="標楷體"/>
              </w:rPr>
            </w:pPr>
          </w:p>
        </w:tc>
      </w:tr>
      <w:tr w:rsidR="00FF526E" w:rsidRPr="002A63A7" w14:paraId="15517D38" w14:textId="77777777" w:rsidTr="0022279A">
        <w:trPr>
          <w:trHeight w:val="244"/>
          <w:jc w:val="center"/>
        </w:trPr>
        <w:tc>
          <w:tcPr>
            <w:tcW w:w="578" w:type="dxa"/>
          </w:tcPr>
          <w:p w14:paraId="3C0FD4BC" w14:textId="77777777" w:rsidR="00FF526E" w:rsidRPr="002A63A7" w:rsidRDefault="00FF526E" w:rsidP="0042115D">
            <w:pPr>
              <w:rPr>
                <w:rFonts w:ascii="標楷體" w:eastAsia="標楷體" w:hAnsi="標楷體"/>
              </w:rPr>
            </w:pPr>
            <w:r w:rsidRPr="002A63A7">
              <w:rPr>
                <w:rFonts w:ascii="標楷體" w:eastAsia="標楷體" w:hAnsi="標楷體" w:hint="eastAsia"/>
              </w:rPr>
              <w:t>1.</w:t>
            </w:r>
          </w:p>
        </w:tc>
        <w:tc>
          <w:tcPr>
            <w:tcW w:w="1380" w:type="dxa"/>
          </w:tcPr>
          <w:p w14:paraId="4660F591" w14:textId="77777777" w:rsidR="00FF526E" w:rsidRPr="002A63A7" w:rsidRDefault="00FF526E" w:rsidP="0042115D">
            <w:pPr>
              <w:rPr>
                <w:rFonts w:ascii="標楷體" w:eastAsia="標楷體" w:hAnsi="標楷體"/>
              </w:rPr>
            </w:pPr>
            <w:r w:rsidRPr="002A63A7">
              <w:rPr>
                <w:rFonts w:ascii="標楷體" w:eastAsia="標楷體" w:hAnsi="標楷體" w:hint="eastAsia"/>
              </w:rPr>
              <w:t>功能</w:t>
            </w:r>
          </w:p>
        </w:tc>
        <w:tc>
          <w:tcPr>
            <w:tcW w:w="2496" w:type="dxa"/>
          </w:tcPr>
          <w:p w14:paraId="10B9A5ED" w14:textId="77777777" w:rsidR="00FF526E" w:rsidRPr="002A63A7" w:rsidRDefault="00FF526E" w:rsidP="0042115D">
            <w:pPr>
              <w:rPr>
                <w:rFonts w:ascii="標楷體" w:eastAsia="標楷體" w:hAnsi="標楷體"/>
              </w:rPr>
            </w:pPr>
            <w:r>
              <w:rPr>
                <w:rFonts w:ascii="標楷體" w:eastAsia="標楷體" w:hAnsi="標楷體" w:hint="eastAsia"/>
              </w:rPr>
              <w:t>9</w:t>
            </w:r>
          </w:p>
        </w:tc>
        <w:tc>
          <w:tcPr>
            <w:tcW w:w="745" w:type="dxa"/>
          </w:tcPr>
          <w:p w14:paraId="3D1F3E4E" w14:textId="77777777" w:rsidR="00FF526E" w:rsidRPr="002A63A7" w:rsidRDefault="00FF526E" w:rsidP="0042115D">
            <w:pPr>
              <w:rPr>
                <w:rFonts w:ascii="標楷體" w:eastAsia="標楷體" w:hAnsi="標楷體"/>
              </w:rPr>
            </w:pPr>
          </w:p>
        </w:tc>
        <w:tc>
          <w:tcPr>
            <w:tcW w:w="949" w:type="dxa"/>
          </w:tcPr>
          <w:p w14:paraId="72A5FB91" w14:textId="77777777" w:rsidR="00FF526E" w:rsidRPr="002A63A7" w:rsidRDefault="00FF526E" w:rsidP="0042115D">
            <w:pPr>
              <w:rPr>
                <w:rFonts w:ascii="標楷體" w:eastAsia="標楷體" w:hAnsi="標楷體"/>
              </w:rPr>
            </w:pPr>
            <w:r w:rsidRPr="002A63A7">
              <w:rPr>
                <w:rFonts w:ascii="標楷體" w:eastAsia="標楷體" w:hAnsi="標楷體" w:hint="eastAsia"/>
              </w:rPr>
              <w:t>下拉式選單</w:t>
            </w:r>
          </w:p>
        </w:tc>
        <w:tc>
          <w:tcPr>
            <w:tcW w:w="606" w:type="dxa"/>
          </w:tcPr>
          <w:p w14:paraId="64B0E395" w14:textId="3BBDB1ED" w:rsidR="00FF526E" w:rsidRPr="002A63A7" w:rsidRDefault="00FF526E" w:rsidP="0042115D">
            <w:pPr>
              <w:rPr>
                <w:rFonts w:ascii="標楷體" w:eastAsia="標楷體" w:hAnsi="標楷體"/>
              </w:rPr>
            </w:pPr>
          </w:p>
        </w:tc>
        <w:tc>
          <w:tcPr>
            <w:tcW w:w="658" w:type="dxa"/>
          </w:tcPr>
          <w:p w14:paraId="7117B959" w14:textId="77777777" w:rsidR="00FF526E" w:rsidRPr="002A63A7" w:rsidRDefault="00FF526E" w:rsidP="0042115D">
            <w:pPr>
              <w:rPr>
                <w:rFonts w:ascii="標楷體" w:eastAsia="標楷體" w:hAnsi="標楷體"/>
              </w:rPr>
            </w:pPr>
          </w:p>
        </w:tc>
        <w:tc>
          <w:tcPr>
            <w:tcW w:w="3008" w:type="dxa"/>
          </w:tcPr>
          <w:p w14:paraId="7935858D" w14:textId="1040FA43" w:rsidR="00FF526E" w:rsidRPr="002A63A7" w:rsidRDefault="009E3B71" w:rsidP="0042115D">
            <w:pPr>
              <w:rPr>
                <w:rFonts w:ascii="標楷體" w:eastAsia="標楷體" w:hAnsi="標楷體"/>
              </w:rPr>
            </w:pPr>
            <w:r>
              <w:rPr>
                <w:rFonts w:ascii="標楷體" w:eastAsia="標楷體" w:hAnsi="標楷體" w:hint="eastAsia"/>
              </w:rPr>
              <w:t>自動顯示</w:t>
            </w:r>
          </w:p>
        </w:tc>
      </w:tr>
      <w:tr w:rsidR="00FF526E" w:rsidRPr="002A63A7" w14:paraId="2E6C5677" w14:textId="77777777" w:rsidTr="0022279A">
        <w:trPr>
          <w:trHeight w:val="244"/>
          <w:jc w:val="center"/>
        </w:trPr>
        <w:tc>
          <w:tcPr>
            <w:tcW w:w="578" w:type="dxa"/>
          </w:tcPr>
          <w:p w14:paraId="723D7EB8" w14:textId="77777777" w:rsidR="00FF526E" w:rsidRPr="002A63A7" w:rsidRDefault="00FF526E" w:rsidP="0042115D">
            <w:pPr>
              <w:rPr>
                <w:rFonts w:ascii="標楷體" w:eastAsia="標楷體" w:hAnsi="標楷體"/>
              </w:rPr>
            </w:pPr>
            <w:r>
              <w:rPr>
                <w:rFonts w:ascii="標楷體" w:eastAsia="標楷體" w:hAnsi="標楷體" w:hint="eastAsia"/>
              </w:rPr>
              <w:t>2.</w:t>
            </w:r>
          </w:p>
        </w:tc>
        <w:tc>
          <w:tcPr>
            <w:tcW w:w="1380" w:type="dxa"/>
          </w:tcPr>
          <w:p w14:paraId="3C334D95" w14:textId="27CDA3E6" w:rsidR="00FF526E" w:rsidRPr="002A63A7" w:rsidRDefault="00FF526E" w:rsidP="0042115D">
            <w:pPr>
              <w:rPr>
                <w:rFonts w:ascii="標楷體" w:eastAsia="標楷體" w:hAnsi="標楷體"/>
              </w:rPr>
            </w:pPr>
            <w:r w:rsidRPr="00236C1A">
              <w:rPr>
                <w:rFonts w:ascii="標楷體" w:eastAsia="標楷體" w:hAnsi="標楷體" w:hint="eastAsia"/>
              </w:rPr>
              <w:t>科</w:t>
            </w:r>
            <w:r w:rsidRPr="002A63A7">
              <w:rPr>
                <w:rFonts w:ascii="標楷體" w:eastAsia="標楷體" w:hAnsi="標楷體" w:hint="eastAsia"/>
              </w:rPr>
              <w:t>子</w:t>
            </w:r>
            <w:r w:rsidR="009E3B71">
              <w:rPr>
                <w:rFonts w:ascii="標楷體" w:eastAsia="標楷體" w:hAnsi="標楷體" w:hint="eastAsia"/>
              </w:rPr>
              <w:t>細目</w:t>
            </w:r>
            <w:r w:rsidRPr="002A63A7">
              <w:rPr>
                <w:rFonts w:ascii="標楷體" w:eastAsia="標楷體" w:hAnsi="標楷體" w:hint="eastAsia"/>
              </w:rPr>
              <w:t xml:space="preserve">         </w:t>
            </w:r>
          </w:p>
        </w:tc>
        <w:tc>
          <w:tcPr>
            <w:tcW w:w="2496" w:type="dxa"/>
          </w:tcPr>
          <w:p w14:paraId="173426F9" w14:textId="171573F1" w:rsidR="00FF526E" w:rsidRPr="002A63A7" w:rsidRDefault="009E3B71" w:rsidP="0042115D">
            <w:pPr>
              <w:rPr>
                <w:rFonts w:ascii="標楷體" w:eastAsia="標楷體" w:hAnsi="標楷體"/>
              </w:rPr>
            </w:pPr>
            <w:r>
              <w:rPr>
                <w:rFonts w:ascii="標楷體" w:eastAsia="標楷體" w:hAnsi="標楷體" w:hint="eastAsia"/>
              </w:rPr>
              <w:t>9(8)-X(5)-X(2)</w:t>
            </w:r>
          </w:p>
        </w:tc>
        <w:tc>
          <w:tcPr>
            <w:tcW w:w="745" w:type="dxa"/>
          </w:tcPr>
          <w:p w14:paraId="46C7C9C4" w14:textId="77777777" w:rsidR="00FF526E" w:rsidRPr="002A63A7" w:rsidRDefault="00FF526E" w:rsidP="0042115D">
            <w:pPr>
              <w:rPr>
                <w:rFonts w:ascii="標楷體" w:eastAsia="標楷體" w:hAnsi="標楷體"/>
              </w:rPr>
            </w:pPr>
          </w:p>
        </w:tc>
        <w:tc>
          <w:tcPr>
            <w:tcW w:w="949" w:type="dxa"/>
          </w:tcPr>
          <w:p w14:paraId="79943D97" w14:textId="77777777" w:rsidR="00FF526E" w:rsidRPr="002A63A7" w:rsidRDefault="00FF526E" w:rsidP="0042115D">
            <w:pPr>
              <w:rPr>
                <w:rFonts w:ascii="標楷體" w:eastAsia="標楷體" w:hAnsi="標楷體"/>
              </w:rPr>
            </w:pPr>
          </w:p>
        </w:tc>
        <w:tc>
          <w:tcPr>
            <w:tcW w:w="606" w:type="dxa"/>
          </w:tcPr>
          <w:p w14:paraId="470BBE72" w14:textId="77777777" w:rsidR="00FF526E" w:rsidRPr="002A63A7" w:rsidRDefault="00FF526E" w:rsidP="0042115D">
            <w:pPr>
              <w:rPr>
                <w:rFonts w:ascii="標楷體" w:eastAsia="標楷體" w:hAnsi="標楷體"/>
              </w:rPr>
            </w:pPr>
            <w:r w:rsidRPr="002A63A7">
              <w:rPr>
                <w:rFonts w:ascii="標楷體" w:eastAsia="標楷體" w:hAnsi="標楷體" w:hint="eastAsia"/>
              </w:rPr>
              <w:t>V</w:t>
            </w:r>
          </w:p>
        </w:tc>
        <w:tc>
          <w:tcPr>
            <w:tcW w:w="658" w:type="dxa"/>
          </w:tcPr>
          <w:p w14:paraId="2895E72B" w14:textId="77777777" w:rsidR="00FF526E" w:rsidRPr="002A63A7" w:rsidRDefault="00FF526E" w:rsidP="0042115D">
            <w:pPr>
              <w:rPr>
                <w:rFonts w:ascii="標楷體" w:eastAsia="標楷體" w:hAnsi="標楷體"/>
              </w:rPr>
            </w:pPr>
          </w:p>
        </w:tc>
        <w:tc>
          <w:tcPr>
            <w:tcW w:w="3008" w:type="dxa"/>
          </w:tcPr>
          <w:p w14:paraId="19D2289A" w14:textId="77777777" w:rsidR="00FF526E" w:rsidRPr="002A63A7" w:rsidRDefault="00FF526E" w:rsidP="0042115D">
            <w:pPr>
              <w:rPr>
                <w:rFonts w:ascii="標楷體" w:eastAsia="標楷體" w:hAnsi="標楷體"/>
              </w:rPr>
            </w:pPr>
            <w:r w:rsidRPr="00BA5AA3">
              <w:rPr>
                <w:rFonts w:ascii="標楷體" w:eastAsia="標楷體" w:hAnsi="標楷體" w:hint="eastAsia"/>
              </w:rPr>
              <w:t>必須輸入</w:t>
            </w:r>
          </w:p>
        </w:tc>
      </w:tr>
      <w:tr w:rsidR="00FF526E" w:rsidRPr="002A63A7" w14:paraId="59825119" w14:textId="77777777" w:rsidTr="0022279A">
        <w:trPr>
          <w:trHeight w:val="291"/>
          <w:jc w:val="center"/>
        </w:trPr>
        <w:tc>
          <w:tcPr>
            <w:tcW w:w="578" w:type="dxa"/>
          </w:tcPr>
          <w:p w14:paraId="0D3DE7C1" w14:textId="77777777" w:rsidR="00FF526E" w:rsidRPr="002A63A7" w:rsidRDefault="00FF526E" w:rsidP="0042115D">
            <w:pPr>
              <w:rPr>
                <w:rFonts w:ascii="標楷體" w:eastAsia="標楷體" w:hAnsi="標楷體"/>
              </w:rPr>
            </w:pPr>
            <w:r>
              <w:rPr>
                <w:rFonts w:ascii="標楷體" w:eastAsia="標楷體" w:hAnsi="標楷體" w:hint="eastAsia"/>
              </w:rPr>
              <w:t>3.</w:t>
            </w:r>
          </w:p>
        </w:tc>
        <w:tc>
          <w:tcPr>
            <w:tcW w:w="1380" w:type="dxa"/>
          </w:tcPr>
          <w:p w14:paraId="1AF08665" w14:textId="6CAE4A23" w:rsidR="00FF526E" w:rsidRPr="002A63A7" w:rsidRDefault="00FF526E" w:rsidP="0042115D">
            <w:pPr>
              <w:rPr>
                <w:rFonts w:ascii="標楷體" w:eastAsia="標楷體" w:hAnsi="標楷體"/>
              </w:rPr>
            </w:pPr>
            <w:r w:rsidRPr="002A63A7">
              <w:rPr>
                <w:rFonts w:ascii="標楷體" w:eastAsia="標楷體" w:hAnsi="標楷體" w:hint="eastAsia"/>
              </w:rPr>
              <w:t>科子</w:t>
            </w:r>
            <w:r w:rsidR="009E3B71">
              <w:rPr>
                <w:rFonts w:ascii="標楷體" w:eastAsia="標楷體" w:hAnsi="標楷體" w:hint="eastAsia"/>
              </w:rPr>
              <w:t>細</w:t>
            </w:r>
            <w:r w:rsidRPr="002A63A7">
              <w:rPr>
                <w:rFonts w:ascii="標楷體" w:eastAsia="標楷體" w:hAnsi="標楷體" w:hint="eastAsia"/>
              </w:rPr>
              <w:t xml:space="preserve">目名稱         </w:t>
            </w:r>
          </w:p>
        </w:tc>
        <w:tc>
          <w:tcPr>
            <w:tcW w:w="2496" w:type="dxa"/>
          </w:tcPr>
          <w:p w14:paraId="18609BC6" w14:textId="77777777" w:rsidR="00FF526E" w:rsidRPr="002A63A7" w:rsidRDefault="00FF526E" w:rsidP="0042115D">
            <w:pPr>
              <w:rPr>
                <w:rFonts w:ascii="標楷體" w:eastAsia="標楷體" w:hAnsi="標楷體"/>
              </w:rPr>
            </w:pPr>
            <w:r>
              <w:rPr>
                <w:rFonts w:ascii="標楷體" w:eastAsia="標楷體" w:hAnsi="標楷體" w:hint="eastAsia"/>
              </w:rPr>
              <w:t>X(40)</w:t>
            </w:r>
          </w:p>
        </w:tc>
        <w:tc>
          <w:tcPr>
            <w:tcW w:w="745" w:type="dxa"/>
          </w:tcPr>
          <w:p w14:paraId="4D44AE8E" w14:textId="77777777" w:rsidR="00FF526E" w:rsidRPr="002A63A7" w:rsidRDefault="00FF526E" w:rsidP="0042115D">
            <w:pPr>
              <w:rPr>
                <w:rFonts w:ascii="標楷體" w:eastAsia="標楷體" w:hAnsi="標楷體"/>
              </w:rPr>
            </w:pPr>
          </w:p>
        </w:tc>
        <w:tc>
          <w:tcPr>
            <w:tcW w:w="949" w:type="dxa"/>
          </w:tcPr>
          <w:p w14:paraId="5EE95D31" w14:textId="77777777" w:rsidR="00FF526E" w:rsidRPr="002A63A7" w:rsidRDefault="00FF526E" w:rsidP="0042115D">
            <w:pPr>
              <w:rPr>
                <w:rFonts w:ascii="標楷體" w:eastAsia="標楷體" w:hAnsi="標楷體"/>
              </w:rPr>
            </w:pPr>
          </w:p>
        </w:tc>
        <w:tc>
          <w:tcPr>
            <w:tcW w:w="606" w:type="dxa"/>
          </w:tcPr>
          <w:p w14:paraId="39A91850" w14:textId="77777777" w:rsidR="00FF526E" w:rsidRPr="002A63A7" w:rsidRDefault="00FF526E" w:rsidP="0042115D">
            <w:pPr>
              <w:rPr>
                <w:rFonts w:ascii="標楷體" w:eastAsia="標楷體" w:hAnsi="標楷體"/>
              </w:rPr>
            </w:pPr>
            <w:r w:rsidRPr="002A63A7">
              <w:rPr>
                <w:rFonts w:ascii="標楷體" w:eastAsia="標楷體" w:hAnsi="標楷體" w:hint="eastAsia"/>
              </w:rPr>
              <w:t>V</w:t>
            </w:r>
          </w:p>
        </w:tc>
        <w:tc>
          <w:tcPr>
            <w:tcW w:w="658" w:type="dxa"/>
          </w:tcPr>
          <w:p w14:paraId="2716840A" w14:textId="77777777" w:rsidR="00FF526E" w:rsidRPr="002A63A7" w:rsidRDefault="00FF526E" w:rsidP="0042115D">
            <w:pPr>
              <w:rPr>
                <w:rFonts w:ascii="標楷體" w:eastAsia="標楷體" w:hAnsi="標楷體"/>
              </w:rPr>
            </w:pPr>
          </w:p>
        </w:tc>
        <w:tc>
          <w:tcPr>
            <w:tcW w:w="3008" w:type="dxa"/>
          </w:tcPr>
          <w:p w14:paraId="25D43858" w14:textId="77777777" w:rsidR="00FF526E" w:rsidRPr="002A63A7" w:rsidRDefault="00FF526E" w:rsidP="0042115D">
            <w:pPr>
              <w:rPr>
                <w:rFonts w:ascii="標楷體" w:eastAsia="標楷體" w:hAnsi="標楷體"/>
              </w:rPr>
            </w:pPr>
            <w:r>
              <w:rPr>
                <w:rFonts w:ascii="標楷體" w:eastAsia="標楷體" w:hAnsi="標楷體" w:hint="eastAsia"/>
              </w:rPr>
              <w:t>新增、修改時必須輸入,其他自動顯示不必輸入</w:t>
            </w:r>
          </w:p>
        </w:tc>
      </w:tr>
      <w:tr w:rsidR="00FF526E" w:rsidRPr="002A63A7" w14:paraId="2FFEB13F" w14:textId="77777777" w:rsidTr="0022279A">
        <w:trPr>
          <w:trHeight w:val="291"/>
          <w:jc w:val="center"/>
        </w:trPr>
        <w:tc>
          <w:tcPr>
            <w:tcW w:w="578" w:type="dxa"/>
          </w:tcPr>
          <w:p w14:paraId="776E10B5" w14:textId="77777777" w:rsidR="00FF526E" w:rsidRPr="002A63A7" w:rsidRDefault="00FF526E" w:rsidP="00493064">
            <w:pPr>
              <w:rPr>
                <w:rFonts w:ascii="標楷體" w:eastAsia="標楷體" w:hAnsi="標楷體"/>
              </w:rPr>
            </w:pPr>
            <w:r>
              <w:rPr>
                <w:rFonts w:ascii="標楷體" w:eastAsia="標楷體" w:hAnsi="標楷體" w:hint="eastAsia"/>
              </w:rPr>
              <w:t>4.</w:t>
            </w:r>
          </w:p>
        </w:tc>
        <w:tc>
          <w:tcPr>
            <w:tcW w:w="1380" w:type="dxa"/>
          </w:tcPr>
          <w:p w14:paraId="5483EDC8" w14:textId="2D0D9FAC" w:rsidR="00FF526E" w:rsidRPr="002A63A7" w:rsidRDefault="009E3B71" w:rsidP="00493064">
            <w:pPr>
              <w:rPr>
                <w:rFonts w:ascii="標楷體" w:eastAsia="標楷體" w:hAnsi="標楷體"/>
              </w:rPr>
            </w:pPr>
            <w:r>
              <w:rPr>
                <w:rFonts w:ascii="標楷體" w:eastAsia="標楷體" w:hAnsi="標楷體" w:hint="eastAsia"/>
              </w:rPr>
              <w:t>業務科目代號</w:t>
            </w:r>
            <w:r w:rsidR="00FF526E" w:rsidRPr="00781ADD">
              <w:rPr>
                <w:rFonts w:ascii="標楷體" w:eastAsia="標楷體" w:hAnsi="標楷體" w:hint="eastAsia"/>
              </w:rPr>
              <w:t xml:space="preserve">         </w:t>
            </w:r>
          </w:p>
        </w:tc>
        <w:tc>
          <w:tcPr>
            <w:tcW w:w="2496" w:type="dxa"/>
          </w:tcPr>
          <w:p w14:paraId="6445FF93" w14:textId="77777777" w:rsidR="00FF526E" w:rsidRPr="002A63A7" w:rsidRDefault="00FF526E" w:rsidP="00493064">
            <w:pPr>
              <w:rPr>
                <w:rFonts w:ascii="標楷體" w:eastAsia="標楷體" w:hAnsi="標楷體"/>
              </w:rPr>
            </w:pPr>
            <w:r>
              <w:rPr>
                <w:rFonts w:ascii="標楷體" w:eastAsia="標楷體" w:hAnsi="標楷體" w:hint="eastAsia"/>
              </w:rPr>
              <w:t>999</w:t>
            </w:r>
          </w:p>
        </w:tc>
        <w:tc>
          <w:tcPr>
            <w:tcW w:w="745" w:type="dxa"/>
          </w:tcPr>
          <w:p w14:paraId="6C6A9626" w14:textId="77777777" w:rsidR="00FF526E" w:rsidRPr="002A63A7" w:rsidRDefault="00FF526E" w:rsidP="00493064">
            <w:pPr>
              <w:rPr>
                <w:rFonts w:ascii="標楷體" w:eastAsia="標楷體" w:hAnsi="標楷體"/>
              </w:rPr>
            </w:pPr>
          </w:p>
        </w:tc>
        <w:tc>
          <w:tcPr>
            <w:tcW w:w="949" w:type="dxa"/>
          </w:tcPr>
          <w:p w14:paraId="500F1149" w14:textId="2740356B" w:rsidR="00FF526E" w:rsidRPr="002A63A7" w:rsidRDefault="009E3B71" w:rsidP="00493064">
            <w:pPr>
              <w:rPr>
                <w:rFonts w:ascii="標楷體" w:eastAsia="標楷體" w:hAnsi="標楷體"/>
              </w:rPr>
            </w:pPr>
            <w:r w:rsidRPr="002A63A7">
              <w:rPr>
                <w:rFonts w:ascii="標楷體" w:eastAsia="標楷體" w:hAnsi="標楷體" w:hint="eastAsia"/>
              </w:rPr>
              <w:t>下拉式選單</w:t>
            </w:r>
          </w:p>
        </w:tc>
        <w:tc>
          <w:tcPr>
            <w:tcW w:w="606" w:type="dxa"/>
          </w:tcPr>
          <w:p w14:paraId="6D17037F" w14:textId="2641D9F3" w:rsidR="00FF526E" w:rsidRPr="002A63A7" w:rsidRDefault="00FF526E" w:rsidP="00493064">
            <w:pPr>
              <w:rPr>
                <w:rFonts w:ascii="標楷體" w:eastAsia="標楷體" w:hAnsi="標楷體"/>
              </w:rPr>
            </w:pPr>
          </w:p>
        </w:tc>
        <w:tc>
          <w:tcPr>
            <w:tcW w:w="658" w:type="dxa"/>
          </w:tcPr>
          <w:p w14:paraId="26EE0125" w14:textId="77777777" w:rsidR="00FF526E" w:rsidRPr="002A63A7" w:rsidRDefault="00FF526E" w:rsidP="00493064">
            <w:pPr>
              <w:rPr>
                <w:rFonts w:ascii="標楷體" w:eastAsia="標楷體" w:hAnsi="標楷體"/>
              </w:rPr>
            </w:pPr>
          </w:p>
        </w:tc>
        <w:tc>
          <w:tcPr>
            <w:tcW w:w="3008" w:type="dxa"/>
          </w:tcPr>
          <w:p w14:paraId="727CB4D8" w14:textId="77777777" w:rsidR="009E3B71" w:rsidRDefault="009E3B71" w:rsidP="009E3B71">
            <w:pPr>
              <w:rPr>
                <w:rFonts w:ascii="標楷體" w:eastAsia="標楷體" w:hAnsi="標楷體"/>
              </w:rPr>
            </w:pPr>
            <w:r>
              <w:rPr>
                <w:rFonts w:ascii="標楷體" w:eastAsia="標楷體" w:hAnsi="標楷體" w:hint="eastAsia"/>
              </w:rPr>
              <w:t>新增、修改時必須輸入,其他自動顯示不必輸入；</w:t>
            </w:r>
          </w:p>
          <w:p w14:paraId="3532A526" w14:textId="77777777" w:rsidR="009E3B71" w:rsidRDefault="009E3B71" w:rsidP="009E3B71">
            <w:pPr>
              <w:rPr>
                <w:rFonts w:ascii="標楷體" w:eastAsia="標楷體" w:hAnsi="標楷體"/>
              </w:rPr>
            </w:pPr>
            <w:r>
              <w:rPr>
                <w:rFonts w:ascii="標楷體" w:eastAsia="標楷體" w:hAnsi="標楷體" w:hint="eastAsia"/>
              </w:rPr>
              <w:t>000:</w:t>
            </w:r>
            <w:r w:rsidRPr="008467CF">
              <w:rPr>
                <w:rFonts w:ascii="標楷體" w:eastAsia="標楷體" w:hAnsi="標楷體" w:hint="eastAsia"/>
              </w:rPr>
              <w:t xml:space="preserve"> </w:t>
            </w:r>
            <w:r>
              <w:rPr>
                <w:rFonts w:ascii="標楷體" w:eastAsia="標楷體" w:hAnsi="標楷體" w:hint="eastAsia"/>
                <w:lang w:eastAsia="zh-HK"/>
              </w:rPr>
              <w:t>非</w:t>
            </w:r>
            <w:r w:rsidRPr="00781ADD">
              <w:rPr>
                <w:rFonts w:ascii="標楷體" w:eastAsia="標楷體" w:hAnsi="標楷體" w:hint="eastAsia"/>
              </w:rPr>
              <w:t>放款</w:t>
            </w:r>
            <w:r w:rsidRPr="008467CF">
              <w:rPr>
                <w:rFonts w:ascii="標楷體" w:eastAsia="標楷體" w:hAnsi="標楷體" w:hint="eastAsia"/>
              </w:rPr>
              <w:t>科目</w:t>
            </w:r>
          </w:p>
          <w:p w14:paraId="72F6852F" w14:textId="77777777" w:rsidR="009E3B71" w:rsidRDefault="009E3B71" w:rsidP="009E3B71">
            <w:pPr>
              <w:rPr>
                <w:rFonts w:ascii="標楷體" w:eastAsia="標楷體" w:hAnsi="標楷體"/>
              </w:rPr>
            </w:pPr>
            <w:r>
              <w:rPr>
                <w:rFonts w:ascii="標楷體" w:eastAsia="標楷體" w:hAnsi="標楷體" w:hint="eastAsia"/>
              </w:rPr>
              <w:t xml:space="preserve">310: 短期擔保放款 </w:t>
            </w:r>
          </w:p>
          <w:p w14:paraId="766048DE" w14:textId="77777777" w:rsidR="009E3B71" w:rsidRDefault="009E3B71" w:rsidP="009E3B71">
            <w:pPr>
              <w:rPr>
                <w:rFonts w:ascii="標楷體" w:eastAsia="標楷體" w:hAnsi="標楷體"/>
              </w:rPr>
            </w:pPr>
            <w:r>
              <w:rPr>
                <w:rFonts w:ascii="標楷體" w:eastAsia="標楷體" w:hAnsi="標楷體" w:hint="eastAsia"/>
              </w:rPr>
              <w:t>320: 中期擔保放款</w:t>
            </w:r>
          </w:p>
          <w:p w14:paraId="66D862F5" w14:textId="77777777" w:rsidR="009E3B71" w:rsidRDefault="009E3B71" w:rsidP="009E3B71">
            <w:pPr>
              <w:rPr>
                <w:rFonts w:ascii="標楷體" w:eastAsia="標楷體" w:hAnsi="標楷體"/>
              </w:rPr>
            </w:pPr>
            <w:r>
              <w:rPr>
                <w:rFonts w:ascii="標楷體" w:eastAsia="標楷體" w:hAnsi="標楷體" w:hint="eastAsia"/>
              </w:rPr>
              <w:t>330: 長期擔保放款</w:t>
            </w:r>
          </w:p>
          <w:p w14:paraId="13AEB266" w14:textId="3F054638" w:rsidR="00FF526E" w:rsidRPr="002A63A7" w:rsidRDefault="009E3B71" w:rsidP="009E3B71">
            <w:pPr>
              <w:rPr>
                <w:rFonts w:ascii="標楷體" w:eastAsia="標楷體" w:hAnsi="標楷體"/>
              </w:rPr>
            </w:pPr>
            <w:r>
              <w:rPr>
                <w:rFonts w:ascii="標楷體" w:eastAsia="標楷體" w:hAnsi="標楷體" w:hint="eastAsia"/>
              </w:rPr>
              <w:t>990: 催收款項</w:t>
            </w:r>
          </w:p>
        </w:tc>
      </w:tr>
      <w:tr w:rsidR="009E3B71" w:rsidRPr="002A63A7" w14:paraId="7195923F" w14:textId="77777777" w:rsidTr="0022279A">
        <w:trPr>
          <w:trHeight w:val="291"/>
          <w:jc w:val="center"/>
        </w:trPr>
        <w:tc>
          <w:tcPr>
            <w:tcW w:w="578" w:type="dxa"/>
          </w:tcPr>
          <w:p w14:paraId="41D95BD1" w14:textId="28F53832" w:rsidR="009E3B71" w:rsidRDefault="009E3B71" w:rsidP="00493064">
            <w:pPr>
              <w:rPr>
                <w:rFonts w:ascii="標楷體" w:eastAsia="標楷體" w:hAnsi="標楷體"/>
              </w:rPr>
            </w:pPr>
            <w:r>
              <w:rPr>
                <w:rFonts w:ascii="標楷體" w:eastAsia="標楷體" w:hAnsi="標楷體" w:hint="eastAsia"/>
              </w:rPr>
              <w:t>5</w:t>
            </w:r>
          </w:p>
        </w:tc>
        <w:tc>
          <w:tcPr>
            <w:tcW w:w="1380" w:type="dxa"/>
          </w:tcPr>
          <w:p w14:paraId="4AA42D5A" w14:textId="408A5449" w:rsidR="009E3B71" w:rsidDel="009E3B71" w:rsidRDefault="009E3B71" w:rsidP="00493064">
            <w:pPr>
              <w:rPr>
                <w:rFonts w:ascii="標楷體" w:eastAsia="標楷體" w:hAnsi="標楷體"/>
              </w:rPr>
            </w:pPr>
            <w:r>
              <w:rPr>
                <w:rFonts w:ascii="標楷體" w:eastAsia="標楷體" w:hAnsi="標楷體" w:hint="eastAsia"/>
              </w:rPr>
              <w:t>業務科目名稱</w:t>
            </w:r>
          </w:p>
        </w:tc>
        <w:tc>
          <w:tcPr>
            <w:tcW w:w="2496" w:type="dxa"/>
          </w:tcPr>
          <w:p w14:paraId="176CBA07" w14:textId="20274FC9" w:rsidR="009E3B71" w:rsidRDefault="009E3B71" w:rsidP="00493064">
            <w:pPr>
              <w:rPr>
                <w:rFonts w:ascii="標楷體" w:eastAsia="標楷體" w:hAnsi="標楷體"/>
              </w:rPr>
            </w:pPr>
            <w:r>
              <w:rPr>
                <w:rFonts w:ascii="標楷體" w:eastAsia="標楷體" w:hAnsi="標楷體" w:hint="eastAsia"/>
              </w:rPr>
              <w:t>X(40)</w:t>
            </w:r>
          </w:p>
        </w:tc>
        <w:tc>
          <w:tcPr>
            <w:tcW w:w="745" w:type="dxa"/>
          </w:tcPr>
          <w:p w14:paraId="41295A56" w14:textId="77777777" w:rsidR="009E3B71" w:rsidRPr="002A63A7" w:rsidRDefault="009E3B71" w:rsidP="00493064">
            <w:pPr>
              <w:rPr>
                <w:rFonts w:ascii="標楷體" w:eastAsia="標楷體" w:hAnsi="標楷體"/>
              </w:rPr>
            </w:pPr>
          </w:p>
        </w:tc>
        <w:tc>
          <w:tcPr>
            <w:tcW w:w="949" w:type="dxa"/>
          </w:tcPr>
          <w:p w14:paraId="6A7B6D21" w14:textId="77777777" w:rsidR="009E3B71" w:rsidRPr="002A63A7" w:rsidRDefault="009E3B71" w:rsidP="00493064">
            <w:pPr>
              <w:rPr>
                <w:rFonts w:ascii="標楷體" w:eastAsia="標楷體" w:hAnsi="標楷體"/>
              </w:rPr>
            </w:pPr>
          </w:p>
        </w:tc>
        <w:tc>
          <w:tcPr>
            <w:tcW w:w="606" w:type="dxa"/>
          </w:tcPr>
          <w:p w14:paraId="1C168DAA" w14:textId="77777777" w:rsidR="009E3B71" w:rsidRPr="002A63A7" w:rsidRDefault="009E3B71" w:rsidP="00493064">
            <w:pPr>
              <w:rPr>
                <w:rFonts w:ascii="標楷體" w:eastAsia="標楷體" w:hAnsi="標楷體"/>
              </w:rPr>
            </w:pPr>
          </w:p>
        </w:tc>
        <w:tc>
          <w:tcPr>
            <w:tcW w:w="658" w:type="dxa"/>
          </w:tcPr>
          <w:p w14:paraId="28458435" w14:textId="77777777" w:rsidR="009E3B71" w:rsidRPr="002A63A7" w:rsidRDefault="009E3B71" w:rsidP="00493064">
            <w:pPr>
              <w:rPr>
                <w:rFonts w:ascii="標楷體" w:eastAsia="標楷體" w:hAnsi="標楷體"/>
              </w:rPr>
            </w:pPr>
          </w:p>
        </w:tc>
        <w:tc>
          <w:tcPr>
            <w:tcW w:w="3008" w:type="dxa"/>
          </w:tcPr>
          <w:p w14:paraId="0DEDA9BE" w14:textId="69EE154E" w:rsidR="009E3B71" w:rsidRPr="00781ADD" w:rsidRDefault="009E3B71" w:rsidP="00493064">
            <w:pPr>
              <w:rPr>
                <w:rFonts w:ascii="標楷體" w:eastAsia="標楷體" w:hAnsi="標楷體"/>
              </w:rPr>
            </w:pPr>
            <w:r>
              <w:rPr>
                <w:rFonts w:ascii="標楷體" w:eastAsia="標楷體" w:hAnsi="標楷體" w:hint="eastAsia"/>
              </w:rPr>
              <w:t>業務科目代號有值時可修改</w:t>
            </w:r>
          </w:p>
        </w:tc>
      </w:tr>
      <w:tr w:rsidR="00FF526E" w:rsidRPr="002A63A7" w14:paraId="499BEBCF" w14:textId="77777777" w:rsidTr="0022279A">
        <w:trPr>
          <w:trHeight w:val="291"/>
          <w:jc w:val="center"/>
        </w:trPr>
        <w:tc>
          <w:tcPr>
            <w:tcW w:w="578" w:type="dxa"/>
          </w:tcPr>
          <w:p w14:paraId="1BF61E10" w14:textId="77777777" w:rsidR="00FF526E" w:rsidRPr="002A63A7" w:rsidRDefault="00FF526E" w:rsidP="004B1EE6">
            <w:pPr>
              <w:rPr>
                <w:rFonts w:ascii="標楷體" w:eastAsia="標楷體" w:hAnsi="標楷體"/>
              </w:rPr>
            </w:pPr>
            <w:r>
              <w:rPr>
                <w:rFonts w:ascii="標楷體" w:eastAsia="標楷體" w:hAnsi="標楷體" w:hint="eastAsia"/>
              </w:rPr>
              <w:t>8.</w:t>
            </w:r>
          </w:p>
        </w:tc>
        <w:tc>
          <w:tcPr>
            <w:tcW w:w="1380" w:type="dxa"/>
          </w:tcPr>
          <w:p w14:paraId="4BEBFF4A" w14:textId="77777777" w:rsidR="00FF526E" w:rsidRPr="002A63A7" w:rsidRDefault="00FF526E" w:rsidP="004B1EE6">
            <w:pPr>
              <w:rPr>
                <w:rFonts w:ascii="標楷體" w:eastAsia="標楷體" w:hAnsi="標楷體"/>
              </w:rPr>
            </w:pPr>
            <w:r w:rsidRPr="00781ADD">
              <w:rPr>
                <w:rFonts w:ascii="標楷體" w:eastAsia="標楷體" w:hAnsi="標楷體" w:hint="eastAsia"/>
              </w:rPr>
              <w:t>科子目級別</w:t>
            </w:r>
          </w:p>
        </w:tc>
        <w:tc>
          <w:tcPr>
            <w:tcW w:w="2496" w:type="dxa"/>
          </w:tcPr>
          <w:p w14:paraId="37AD8B8E" w14:textId="77777777" w:rsidR="00FF526E" w:rsidRPr="002A63A7" w:rsidRDefault="00FF526E" w:rsidP="004B1EE6">
            <w:pPr>
              <w:rPr>
                <w:rFonts w:ascii="標楷體" w:eastAsia="標楷體" w:hAnsi="標楷體"/>
              </w:rPr>
            </w:pPr>
            <w:r>
              <w:rPr>
                <w:rFonts w:ascii="標楷體" w:eastAsia="標楷體" w:hAnsi="標楷體" w:hint="eastAsia"/>
              </w:rPr>
              <w:t>9</w:t>
            </w:r>
          </w:p>
        </w:tc>
        <w:tc>
          <w:tcPr>
            <w:tcW w:w="745" w:type="dxa"/>
          </w:tcPr>
          <w:p w14:paraId="17CF9FFA" w14:textId="77777777" w:rsidR="00FF526E" w:rsidRPr="002A63A7" w:rsidRDefault="00FF526E" w:rsidP="004B1EE6">
            <w:pPr>
              <w:rPr>
                <w:rFonts w:ascii="標楷體" w:eastAsia="標楷體" w:hAnsi="標楷體"/>
              </w:rPr>
            </w:pPr>
          </w:p>
        </w:tc>
        <w:tc>
          <w:tcPr>
            <w:tcW w:w="949" w:type="dxa"/>
          </w:tcPr>
          <w:p w14:paraId="1339080C" w14:textId="77777777" w:rsidR="00FF526E" w:rsidRPr="002A63A7" w:rsidRDefault="00FF526E" w:rsidP="004B1EE6">
            <w:pPr>
              <w:rPr>
                <w:rFonts w:ascii="標楷體" w:eastAsia="標楷體" w:hAnsi="標楷體"/>
              </w:rPr>
            </w:pPr>
          </w:p>
        </w:tc>
        <w:tc>
          <w:tcPr>
            <w:tcW w:w="606" w:type="dxa"/>
          </w:tcPr>
          <w:p w14:paraId="0DF6801E" w14:textId="77777777" w:rsidR="00FF526E" w:rsidRPr="002A63A7" w:rsidRDefault="00FF526E" w:rsidP="004B1EE6">
            <w:pPr>
              <w:rPr>
                <w:rFonts w:ascii="標楷體" w:eastAsia="標楷體" w:hAnsi="標楷體"/>
              </w:rPr>
            </w:pPr>
            <w:r w:rsidRPr="00781ADD">
              <w:rPr>
                <w:rFonts w:ascii="標楷體" w:eastAsia="標楷體" w:hAnsi="標楷體" w:hint="eastAsia"/>
              </w:rPr>
              <w:t>V</w:t>
            </w:r>
          </w:p>
        </w:tc>
        <w:tc>
          <w:tcPr>
            <w:tcW w:w="658" w:type="dxa"/>
          </w:tcPr>
          <w:p w14:paraId="449DA483" w14:textId="77777777" w:rsidR="00FF526E" w:rsidRPr="002A63A7" w:rsidRDefault="00FF526E" w:rsidP="004B1EE6">
            <w:pPr>
              <w:rPr>
                <w:rFonts w:ascii="標楷體" w:eastAsia="標楷體" w:hAnsi="標楷體"/>
              </w:rPr>
            </w:pPr>
          </w:p>
        </w:tc>
        <w:tc>
          <w:tcPr>
            <w:tcW w:w="3008" w:type="dxa"/>
          </w:tcPr>
          <w:p w14:paraId="6EBD1678" w14:textId="77777777" w:rsidR="00FF526E" w:rsidRPr="0019165A" w:rsidRDefault="00FF526E" w:rsidP="004B1EE6">
            <w:pPr>
              <w:rPr>
                <w:rFonts w:ascii="標楷體" w:eastAsia="標楷體" w:hAnsi="標楷體"/>
              </w:rPr>
            </w:pPr>
            <w:r>
              <w:rPr>
                <w:rFonts w:ascii="標楷體" w:eastAsia="標楷體" w:hAnsi="標楷體" w:hint="eastAsia"/>
              </w:rPr>
              <w:t>新增、修改時必須輸入,其他自動顯示不必輸入；</w:t>
            </w:r>
          </w:p>
          <w:p w14:paraId="6713F479" w14:textId="77777777" w:rsidR="00FF526E" w:rsidRPr="00781ADD" w:rsidRDefault="00FF526E" w:rsidP="004B1EE6">
            <w:pPr>
              <w:rPr>
                <w:rFonts w:ascii="標楷體" w:eastAsia="標楷體" w:hAnsi="標楷體"/>
              </w:rPr>
            </w:pPr>
            <w:r w:rsidRPr="00781ADD">
              <w:rPr>
                <w:rFonts w:ascii="標楷體" w:eastAsia="標楷體" w:hAnsi="標楷體" w:hint="eastAsia"/>
              </w:rPr>
              <w:t>0</w:t>
            </w:r>
            <w:r w:rsidRPr="00BA5AA3">
              <w:rPr>
                <w:rFonts w:ascii="標楷體" w:eastAsia="標楷體" w:hAnsi="標楷體" w:hint="eastAsia"/>
              </w:rPr>
              <w:t>:</w:t>
            </w:r>
            <w:r w:rsidRPr="00781ADD">
              <w:rPr>
                <w:rFonts w:ascii="標楷體" w:eastAsia="標楷體" w:hAnsi="標楷體" w:hint="eastAsia"/>
              </w:rPr>
              <w:t>可入帳科目</w:t>
            </w:r>
          </w:p>
          <w:p w14:paraId="0396C1F8" w14:textId="77777777" w:rsidR="00FF526E" w:rsidRPr="002A63A7" w:rsidRDefault="00FF526E" w:rsidP="004B1EE6">
            <w:pPr>
              <w:rPr>
                <w:rFonts w:ascii="標楷體" w:eastAsia="標楷體" w:hAnsi="標楷體"/>
              </w:rPr>
            </w:pPr>
            <w:r w:rsidRPr="00781ADD">
              <w:rPr>
                <w:rFonts w:ascii="標楷體" w:eastAsia="標楷體" w:hAnsi="標楷體" w:hint="eastAsia"/>
              </w:rPr>
              <w:t>1</w:t>
            </w:r>
            <w:r w:rsidRPr="00BA5AA3">
              <w:rPr>
                <w:rFonts w:ascii="標楷體" w:eastAsia="標楷體" w:hAnsi="標楷體" w:hint="eastAsia"/>
              </w:rPr>
              <w:t>:</w:t>
            </w:r>
            <w:r w:rsidRPr="00781ADD">
              <w:rPr>
                <w:rFonts w:ascii="標楷體" w:eastAsia="標楷體" w:hAnsi="標楷體" w:hint="eastAsia"/>
              </w:rPr>
              <w:t>下編細目、資金來源</w:t>
            </w:r>
          </w:p>
        </w:tc>
      </w:tr>
      <w:tr w:rsidR="00FF526E" w:rsidRPr="002A63A7" w14:paraId="2FC66547" w14:textId="77777777" w:rsidTr="0022279A">
        <w:trPr>
          <w:trHeight w:val="291"/>
          <w:jc w:val="center"/>
        </w:trPr>
        <w:tc>
          <w:tcPr>
            <w:tcW w:w="578" w:type="dxa"/>
          </w:tcPr>
          <w:p w14:paraId="7DB23E2F" w14:textId="77777777" w:rsidR="00FF526E" w:rsidRPr="002A63A7" w:rsidRDefault="00FF526E" w:rsidP="004B1EE6">
            <w:pPr>
              <w:rPr>
                <w:rFonts w:ascii="標楷體" w:eastAsia="標楷體" w:hAnsi="標楷體"/>
              </w:rPr>
            </w:pPr>
            <w:r>
              <w:rPr>
                <w:rFonts w:ascii="標楷體" w:eastAsia="標楷體" w:hAnsi="標楷體" w:hint="eastAsia"/>
              </w:rPr>
              <w:t>9.</w:t>
            </w:r>
          </w:p>
        </w:tc>
        <w:tc>
          <w:tcPr>
            <w:tcW w:w="1380" w:type="dxa"/>
          </w:tcPr>
          <w:p w14:paraId="3A08970C" w14:textId="77777777" w:rsidR="00FF526E" w:rsidRPr="002A63A7" w:rsidRDefault="00FF526E" w:rsidP="004B1EE6">
            <w:pPr>
              <w:rPr>
                <w:rFonts w:ascii="標楷體" w:eastAsia="標楷體" w:hAnsi="標楷體"/>
              </w:rPr>
            </w:pPr>
            <w:r w:rsidRPr="00781ADD">
              <w:rPr>
                <w:rFonts w:ascii="標楷體" w:eastAsia="標楷體" w:hAnsi="標楷體" w:hint="eastAsia"/>
              </w:rPr>
              <w:t>帳冊別記號</w:t>
            </w:r>
          </w:p>
        </w:tc>
        <w:tc>
          <w:tcPr>
            <w:tcW w:w="2496" w:type="dxa"/>
          </w:tcPr>
          <w:p w14:paraId="76977881" w14:textId="77777777" w:rsidR="00FF526E" w:rsidRPr="002A63A7" w:rsidRDefault="00FF526E" w:rsidP="004B1EE6">
            <w:pPr>
              <w:rPr>
                <w:rFonts w:ascii="標楷體" w:eastAsia="標楷體" w:hAnsi="標楷體"/>
              </w:rPr>
            </w:pPr>
            <w:r>
              <w:rPr>
                <w:rFonts w:ascii="標楷體" w:eastAsia="標楷體" w:hAnsi="標楷體" w:hint="eastAsia"/>
              </w:rPr>
              <w:t>9</w:t>
            </w:r>
          </w:p>
        </w:tc>
        <w:tc>
          <w:tcPr>
            <w:tcW w:w="745" w:type="dxa"/>
          </w:tcPr>
          <w:p w14:paraId="2BF6E234" w14:textId="77777777" w:rsidR="00FF526E" w:rsidRPr="002A63A7" w:rsidRDefault="00FF526E" w:rsidP="004B1EE6">
            <w:pPr>
              <w:rPr>
                <w:rFonts w:ascii="標楷體" w:eastAsia="標楷體" w:hAnsi="標楷體"/>
              </w:rPr>
            </w:pPr>
          </w:p>
        </w:tc>
        <w:tc>
          <w:tcPr>
            <w:tcW w:w="949" w:type="dxa"/>
          </w:tcPr>
          <w:p w14:paraId="3950A9C0" w14:textId="77777777" w:rsidR="00FF526E" w:rsidRPr="002A63A7" w:rsidRDefault="00FF526E" w:rsidP="004B1EE6">
            <w:pPr>
              <w:rPr>
                <w:rFonts w:ascii="標楷體" w:eastAsia="標楷體" w:hAnsi="標楷體"/>
              </w:rPr>
            </w:pPr>
          </w:p>
        </w:tc>
        <w:tc>
          <w:tcPr>
            <w:tcW w:w="606" w:type="dxa"/>
          </w:tcPr>
          <w:p w14:paraId="668D01D1" w14:textId="77777777" w:rsidR="00FF526E" w:rsidRPr="002A63A7" w:rsidRDefault="00FF526E" w:rsidP="004B1EE6">
            <w:pPr>
              <w:rPr>
                <w:rFonts w:ascii="標楷體" w:eastAsia="標楷體" w:hAnsi="標楷體"/>
              </w:rPr>
            </w:pPr>
            <w:r w:rsidRPr="00781ADD">
              <w:rPr>
                <w:rFonts w:ascii="標楷體" w:eastAsia="標楷體" w:hAnsi="標楷體" w:hint="eastAsia"/>
              </w:rPr>
              <w:t>V</w:t>
            </w:r>
          </w:p>
        </w:tc>
        <w:tc>
          <w:tcPr>
            <w:tcW w:w="658" w:type="dxa"/>
          </w:tcPr>
          <w:p w14:paraId="4A8B8B50" w14:textId="77777777" w:rsidR="00FF526E" w:rsidRPr="002A63A7" w:rsidRDefault="00FF526E" w:rsidP="004B1EE6">
            <w:pPr>
              <w:rPr>
                <w:rFonts w:ascii="標楷體" w:eastAsia="標楷體" w:hAnsi="標楷體"/>
              </w:rPr>
            </w:pPr>
          </w:p>
        </w:tc>
        <w:tc>
          <w:tcPr>
            <w:tcW w:w="3008" w:type="dxa"/>
          </w:tcPr>
          <w:p w14:paraId="666C547A" w14:textId="77777777" w:rsidR="00FF526E" w:rsidRPr="0019165A" w:rsidRDefault="00FF526E" w:rsidP="004B1EE6">
            <w:pPr>
              <w:rPr>
                <w:rFonts w:ascii="標楷體" w:eastAsia="標楷體" w:hAnsi="標楷體"/>
              </w:rPr>
            </w:pPr>
            <w:r>
              <w:rPr>
                <w:rFonts w:ascii="標楷體" w:eastAsia="標楷體" w:hAnsi="標楷體" w:hint="eastAsia"/>
              </w:rPr>
              <w:t>新增、修改時必須輸入,其他自動顯示不必輸入；</w:t>
            </w:r>
          </w:p>
          <w:p w14:paraId="64F1B30C" w14:textId="77777777" w:rsidR="00FF526E" w:rsidRPr="00781ADD" w:rsidRDefault="00FF526E" w:rsidP="004B1EE6">
            <w:pPr>
              <w:rPr>
                <w:rFonts w:ascii="標楷體" w:eastAsia="標楷體" w:hAnsi="標楷體"/>
              </w:rPr>
            </w:pPr>
            <w:r w:rsidRPr="00781ADD">
              <w:rPr>
                <w:rFonts w:ascii="標楷體" w:eastAsia="標楷體" w:hAnsi="標楷體" w:hint="eastAsia"/>
              </w:rPr>
              <w:t>0</w:t>
            </w:r>
            <w:r w:rsidRPr="00BA5AA3">
              <w:rPr>
                <w:rFonts w:ascii="標楷體" w:eastAsia="標楷體" w:hAnsi="標楷體" w:hint="eastAsia"/>
              </w:rPr>
              <w:t>:</w:t>
            </w:r>
            <w:r w:rsidRPr="00781ADD">
              <w:rPr>
                <w:rFonts w:ascii="標楷體" w:eastAsia="標楷體" w:hAnsi="標楷體" w:hint="eastAsia"/>
              </w:rPr>
              <w:t xml:space="preserve">不細分 </w:t>
            </w:r>
          </w:p>
          <w:p w14:paraId="276EAE53" w14:textId="77777777" w:rsidR="00FF526E" w:rsidRPr="00781ADD" w:rsidRDefault="00FF526E" w:rsidP="004B1EE6">
            <w:pPr>
              <w:rPr>
                <w:rFonts w:ascii="標楷體" w:eastAsia="標楷體" w:hAnsi="標楷體"/>
              </w:rPr>
            </w:pPr>
            <w:r w:rsidRPr="00781ADD">
              <w:rPr>
                <w:rFonts w:ascii="標楷體" w:eastAsia="標楷體" w:hAnsi="標楷體" w:hint="eastAsia"/>
              </w:rPr>
              <w:t>1</w:t>
            </w:r>
            <w:r w:rsidRPr="00BA5AA3">
              <w:rPr>
                <w:rFonts w:ascii="標楷體" w:eastAsia="標楷體" w:hAnsi="標楷體" w:hint="eastAsia"/>
              </w:rPr>
              <w:t>:</w:t>
            </w:r>
            <w:r w:rsidRPr="00781ADD">
              <w:rPr>
                <w:rFonts w:ascii="標楷體" w:eastAsia="標楷體" w:hAnsi="標楷體" w:hint="eastAsia"/>
              </w:rPr>
              <w:t xml:space="preserve">細分 </w:t>
            </w:r>
          </w:p>
          <w:p w14:paraId="5C226D42" w14:textId="77777777" w:rsidR="00FF526E" w:rsidRPr="002A63A7" w:rsidRDefault="00FF526E" w:rsidP="004B1EE6">
            <w:pPr>
              <w:rPr>
                <w:rFonts w:ascii="標楷體" w:eastAsia="標楷體" w:hAnsi="標楷體"/>
              </w:rPr>
            </w:pPr>
            <w:r w:rsidRPr="00781ADD">
              <w:rPr>
                <w:rFonts w:ascii="標楷體" w:eastAsia="標楷體" w:hAnsi="標楷體" w:hint="eastAsia"/>
              </w:rPr>
              <w:t>2</w:t>
            </w:r>
            <w:r w:rsidRPr="00BA5AA3">
              <w:rPr>
                <w:rFonts w:ascii="標楷體" w:eastAsia="標楷體" w:hAnsi="標楷體" w:hint="eastAsia"/>
              </w:rPr>
              <w:t>:</w:t>
            </w:r>
            <w:r w:rsidRPr="00781ADD">
              <w:rPr>
                <w:rFonts w:ascii="標楷體" w:eastAsia="標楷體" w:hAnsi="標楷體" w:hint="eastAsia"/>
              </w:rPr>
              <w:t>中介</w:t>
            </w:r>
          </w:p>
        </w:tc>
      </w:tr>
      <w:tr w:rsidR="00FF526E" w:rsidRPr="002A63A7" w14:paraId="282934F5" w14:textId="77777777" w:rsidTr="0022279A">
        <w:trPr>
          <w:trHeight w:val="291"/>
          <w:jc w:val="center"/>
        </w:trPr>
        <w:tc>
          <w:tcPr>
            <w:tcW w:w="578" w:type="dxa"/>
          </w:tcPr>
          <w:p w14:paraId="692828A3" w14:textId="77777777" w:rsidR="00FF526E" w:rsidRPr="002A63A7" w:rsidRDefault="00FF526E" w:rsidP="004B1EE6">
            <w:pPr>
              <w:rPr>
                <w:rFonts w:ascii="標楷體" w:eastAsia="標楷體" w:hAnsi="標楷體"/>
              </w:rPr>
            </w:pPr>
            <w:r>
              <w:rPr>
                <w:rFonts w:ascii="標楷體" w:eastAsia="標楷體" w:hAnsi="標楷體" w:hint="eastAsia"/>
              </w:rPr>
              <w:lastRenderedPageBreak/>
              <w:t>10.</w:t>
            </w:r>
          </w:p>
        </w:tc>
        <w:tc>
          <w:tcPr>
            <w:tcW w:w="1380" w:type="dxa"/>
          </w:tcPr>
          <w:p w14:paraId="44ABD8DF" w14:textId="77777777" w:rsidR="00FF526E" w:rsidRPr="002A63A7" w:rsidRDefault="00FF526E" w:rsidP="004B1EE6">
            <w:pPr>
              <w:rPr>
                <w:rFonts w:ascii="標楷體" w:eastAsia="標楷體" w:hAnsi="標楷體"/>
              </w:rPr>
            </w:pPr>
            <w:r w:rsidRPr="00781ADD">
              <w:rPr>
                <w:rFonts w:ascii="標楷體" w:eastAsia="標楷體" w:hAnsi="標楷體" w:hint="eastAsia"/>
              </w:rPr>
              <w:t>借貸別</w:t>
            </w:r>
          </w:p>
        </w:tc>
        <w:tc>
          <w:tcPr>
            <w:tcW w:w="2496" w:type="dxa"/>
          </w:tcPr>
          <w:p w14:paraId="0FABACD2" w14:textId="77777777" w:rsidR="00FF526E" w:rsidRPr="002A63A7" w:rsidRDefault="00FF526E" w:rsidP="004B1EE6">
            <w:pPr>
              <w:rPr>
                <w:rFonts w:ascii="標楷體" w:eastAsia="標楷體" w:hAnsi="標楷體"/>
              </w:rPr>
            </w:pPr>
            <w:r>
              <w:rPr>
                <w:rFonts w:ascii="標楷體" w:eastAsia="標楷體" w:hAnsi="標楷體" w:hint="eastAsia"/>
              </w:rPr>
              <w:t>X</w:t>
            </w:r>
          </w:p>
        </w:tc>
        <w:tc>
          <w:tcPr>
            <w:tcW w:w="745" w:type="dxa"/>
          </w:tcPr>
          <w:p w14:paraId="4811A48B" w14:textId="77777777" w:rsidR="00FF526E" w:rsidRPr="002A63A7" w:rsidRDefault="00FF526E" w:rsidP="004B1EE6">
            <w:pPr>
              <w:rPr>
                <w:rFonts w:ascii="標楷體" w:eastAsia="標楷體" w:hAnsi="標楷體"/>
              </w:rPr>
            </w:pPr>
          </w:p>
        </w:tc>
        <w:tc>
          <w:tcPr>
            <w:tcW w:w="949" w:type="dxa"/>
          </w:tcPr>
          <w:p w14:paraId="67E2416F" w14:textId="77777777" w:rsidR="00FF526E" w:rsidRPr="002A63A7" w:rsidRDefault="00FF526E" w:rsidP="004B1EE6">
            <w:pPr>
              <w:rPr>
                <w:rFonts w:ascii="標楷體" w:eastAsia="標楷體" w:hAnsi="標楷體"/>
              </w:rPr>
            </w:pPr>
          </w:p>
        </w:tc>
        <w:tc>
          <w:tcPr>
            <w:tcW w:w="606" w:type="dxa"/>
          </w:tcPr>
          <w:p w14:paraId="6DF53077" w14:textId="77777777" w:rsidR="00FF526E" w:rsidRPr="002A63A7" w:rsidRDefault="00FF526E" w:rsidP="004B1EE6">
            <w:pPr>
              <w:rPr>
                <w:rFonts w:ascii="標楷體" w:eastAsia="標楷體" w:hAnsi="標楷體"/>
              </w:rPr>
            </w:pPr>
            <w:r w:rsidRPr="00781ADD">
              <w:rPr>
                <w:rFonts w:ascii="標楷體" w:eastAsia="標楷體" w:hAnsi="標楷體" w:hint="eastAsia"/>
              </w:rPr>
              <w:t>V</w:t>
            </w:r>
          </w:p>
        </w:tc>
        <w:tc>
          <w:tcPr>
            <w:tcW w:w="658" w:type="dxa"/>
          </w:tcPr>
          <w:p w14:paraId="725129B5" w14:textId="77777777" w:rsidR="00FF526E" w:rsidRPr="002A63A7" w:rsidRDefault="00FF526E" w:rsidP="004B1EE6">
            <w:pPr>
              <w:rPr>
                <w:rFonts w:ascii="標楷體" w:eastAsia="標楷體" w:hAnsi="標楷體"/>
              </w:rPr>
            </w:pPr>
          </w:p>
        </w:tc>
        <w:tc>
          <w:tcPr>
            <w:tcW w:w="3008" w:type="dxa"/>
          </w:tcPr>
          <w:p w14:paraId="2EB9F4EC" w14:textId="77777777" w:rsidR="00FF526E" w:rsidRDefault="00FF526E" w:rsidP="004B1EE6">
            <w:pPr>
              <w:rPr>
                <w:rFonts w:ascii="標楷體" w:eastAsia="標楷體" w:hAnsi="標楷體"/>
              </w:rPr>
            </w:pPr>
            <w:r>
              <w:rPr>
                <w:rFonts w:ascii="標楷體" w:eastAsia="標楷體" w:hAnsi="標楷體" w:hint="eastAsia"/>
              </w:rPr>
              <w:t>新增、修改時必須輸入,其他自動顯示不必輸入；</w:t>
            </w:r>
          </w:p>
          <w:p w14:paraId="2EF5D86E" w14:textId="77777777" w:rsidR="00FF526E" w:rsidRPr="00BA5AA3" w:rsidRDefault="00FF526E" w:rsidP="002A63A7">
            <w:pPr>
              <w:ind w:left="240" w:hangingChars="100" w:hanging="240"/>
              <w:rPr>
                <w:rFonts w:ascii="標楷體" w:eastAsia="標楷體" w:hAnsi="標楷體"/>
              </w:rPr>
            </w:pPr>
            <w:r w:rsidRPr="00781ADD">
              <w:rPr>
                <w:rFonts w:ascii="標楷體" w:eastAsia="標楷體" w:hAnsi="標楷體" w:hint="eastAsia"/>
              </w:rPr>
              <w:t>(依據會計科子目編號首碼D-1,5,6,9 、 C-2,3,4,8)</w:t>
            </w:r>
          </w:p>
          <w:p w14:paraId="287CAD82" w14:textId="77777777" w:rsidR="00FF526E" w:rsidRPr="00781ADD" w:rsidRDefault="00FF526E" w:rsidP="004B1EE6">
            <w:pPr>
              <w:rPr>
                <w:rFonts w:ascii="標楷體" w:eastAsia="標楷體" w:hAnsi="標楷體"/>
              </w:rPr>
            </w:pPr>
            <w:r w:rsidRPr="00781ADD">
              <w:rPr>
                <w:rFonts w:ascii="標楷體" w:eastAsia="標楷體" w:hAnsi="標楷體" w:hint="eastAsia"/>
              </w:rPr>
              <w:t>D</w:t>
            </w:r>
            <w:r w:rsidRPr="00BA5AA3">
              <w:rPr>
                <w:rFonts w:ascii="標楷體" w:eastAsia="標楷體" w:hAnsi="標楷體" w:hint="eastAsia"/>
              </w:rPr>
              <w:t>:</w:t>
            </w:r>
            <w:r w:rsidRPr="00781ADD">
              <w:rPr>
                <w:rFonts w:ascii="標楷體" w:eastAsia="標楷體" w:hAnsi="標楷體" w:hint="eastAsia"/>
              </w:rPr>
              <w:t>借</w:t>
            </w:r>
          </w:p>
          <w:p w14:paraId="52191AE2" w14:textId="77777777" w:rsidR="00FF526E" w:rsidRPr="002A63A7" w:rsidRDefault="00FF526E" w:rsidP="004B1EE6">
            <w:pPr>
              <w:rPr>
                <w:rFonts w:ascii="標楷體" w:eastAsia="標楷體" w:hAnsi="標楷體"/>
              </w:rPr>
            </w:pPr>
            <w:r w:rsidRPr="00781ADD">
              <w:rPr>
                <w:rFonts w:ascii="標楷體" w:eastAsia="標楷體" w:hAnsi="標楷體" w:hint="eastAsia"/>
              </w:rPr>
              <w:t>C</w:t>
            </w:r>
            <w:r w:rsidRPr="00BA5AA3">
              <w:rPr>
                <w:rFonts w:ascii="標楷體" w:eastAsia="標楷體" w:hAnsi="標楷體" w:hint="eastAsia"/>
              </w:rPr>
              <w:t>:</w:t>
            </w:r>
            <w:r w:rsidRPr="00781ADD">
              <w:rPr>
                <w:rFonts w:ascii="標楷體" w:eastAsia="標楷體" w:hAnsi="標楷體" w:hint="eastAsia"/>
              </w:rPr>
              <w:t>貸</w:t>
            </w:r>
          </w:p>
        </w:tc>
      </w:tr>
      <w:tr w:rsidR="00FF526E" w:rsidRPr="002A63A7" w14:paraId="3752897D" w14:textId="77777777" w:rsidTr="0022279A">
        <w:trPr>
          <w:trHeight w:val="291"/>
          <w:jc w:val="center"/>
        </w:trPr>
        <w:tc>
          <w:tcPr>
            <w:tcW w:w="578" w:type="dxa"/>
          </w:tcPr>
          <w:p w14:paraId="4FE16136" w14:textId="77777777" w:rsidR="00FF526E" w:rsidRPr="002A63A7" w:rsidRDefault="00FF526E" w:rsidP="004B1EE6">
            <w:pPr>
              <w:rPr>
                <w:rFonts w:ascii="標楷體" w:eastAsia="標楷體" w:hAnsi="標楷體"/>
              </w:rPr>
            </w:pPr>
            <w:r>
              <w:rPr>
                <w:rFonts w:ascii="標楷體" w:eastAsia="標楷體" w:hAnsi="標楷體" w:hint="eastAsia"/>
              </w:rPr>
              <w:t>11.</w:t>
            </w:r>
          </w:p>
        </w:tc>
        <w:tc>
          <w:tcPr>
            <w:tcW w:w="1380" w:type="dxa"/>
          </w:tcPr>
          <w:p w14:paraId="145B3607" w14:textId="77777777" w:rsidR="00FF526E" w:rsidRPr="002A63A7" w:rsidRDefault="00FF526E" w:rsidP="004B1EE6">
            <w:pPr>
              <w:rPr>
                <w:rFonts w:ascii="標楷體" w:eastAsia="標楷體" w:hAnsi="標楷體"/>
              </w:rPr>
            </w:pPr>
            <w:r w:rsidRPr="00781ADD">
              <w:rPr>
                <w:rFonts w:ascii="標楷體" w:eastAsia="標楷體" w:hAnsi="標楷體" w:hint="eastAsia"/>
              </w:rPr>
              <w:t>業務科目記號</w:t>
            </w:r>
          </w:p>
        </w:tc>
        <w:tc>
          <w:tcPr>
            <w:tcW w:w="2496" w:type="dxa"/>
          </w:tcPr>
          <w:p w14:paraId="0A34631E" w14:textId="77777777" w:rsidR="00FF526E" w:rsidRPr="002A63A7" w:rsidRDefault="00FF526E" w:rsidP="004B1EE6">
            <w:pPr>
              <w:rPr>
                <w:rFonts w:ascii="標楷體" w:eastAsia="標楷體" w:hAnsi="標楷體"/>
              </w:rPr>
            </w:pPr>
            <w:r>
              <w:rPr>
                <w:rFonts w:ascii="標楷體" w:eastAsia="標楷體" w:hAnsi="標楷體" w:hint="eastAsia"/>
              </w:rPr>
              <w:t>9</w:t>
            </w:r>
          </w:p>
        </w:tc>
        <w:tc>
          <w:tcPr>
            <w:tcW w:w="745" w:type="dxa"/>
          </w:tcPr>
          <w:p w14:paraId="16CB2EB2" w14:textId="77777777" w:rsidR="00FF526E" w:rsidRPr="002A63A7" w:rsidRDefault="00FF526E" w:rsidP="004B1EE6">
            <w:pPr>
              <w:rPr>
                <w:rFonts w:ascii="標楷體" w:eastAsia="標楷體" w:hAnsi="標楷體"/>
              </w:rPr>
            </w:pPr>
          </w:p>
        </w:tc>
        <w:tc>
          <w:tcPr>
            <w:tcW w:w="949" w:type="dxa"/>
          </w:tcPr>
          <w:p w14:paraId="0BCB305E" w14:textId="77777777" w:rsidR="00FF526E" w:rsidRPr="002A63A7" w:rsidRDefault="00FF526E" w:rsidP="004B1EE6">
            <w:pPr>
              <w:rPr>
                <w:rFonts w:ascii="標楷體" w:eastAsia="標楷體" w:hAnsi="標楷體"/>
              </w:rPr>
            </w:pPr>
          </w:p>
        </w:tc>
        <w:tc>
          <w:tcPr>
            <w:tcW w:w="606" w:type="dxa"/>
          </w:tcPr>
          <w:p w14:paraId="0D0B477D" w14:textId="77777777" w:rsidR="00FF526E" w:rsidRPr="002A63A7" w:rsidRDefault="00FF526E" w:rsidP="004B1EE6">
            <w:pPr>
              <w:rPr>
                <w:rFonts w:ascii="標楷體" w:eastAsia="標楷體" w:hAnsi="標楷體"/>
              </w:rPr>
            </w:pPr>
            <w:r w:rsidRPr="00781ADD">
              <w:rPr>
                <w:rFonts w:ascii="標楷體" w:eastAsia="標楷體" w:hAnsi="標楷體" w:hint="eastAsia"/>
              </w:rPr>
              <w:t>V</w:t>
            </w:r>
          </w:p>
        </w:tc>
        <w:tc>
          <w:tcPr>
            <w:tcW w:w="658" w:type="dxa"/>
          </w:tcPr>
          <w:p w14:paraId="04C248E0" w14:textId="77777777" w:rsidR="00FF526E" w:rsidRPr="002A63A7" w:rsidRDefault="00FF526E" w:rsidP="004B1EE6">
            <w:pPr>
              <w:rPr>
                <w:rFonts w:ascii="標楷體" w:eastAsia="標楷體" w:hAnsi="標楷體"/>
              </w:rPr>
            </w:pPr>
          </w:p>
        </w:tc>
        <w:tc>
          <w:tcPr>
            <w:tcW w:w="3008" w:type="dxa"/>
          </w:tcPr>
          <w:p w14:paraId="2C727146" w14:textId="77777777" w:rsidR="00FF526E" w:rsidRPr="0019165A" w:rsidRDefault="00FF526E" w:rsidP="004B1EE6">
            <w:pPr>
              <w:rPr>
                <w:rFonts w:ascii="標楷體" w:eastAsia="標楷體" w:hAnsi="標楷體"/>
              </w:rPr>
            </w:pPr>
            <w:r>
              <w:rPr>
                <w:rFonts w:ascii="標楷體" w:eastAsia="標楷體" w:hAnsi="標楷體" w:hint="eastAsia"/>
              </w:rPr>
              <w:t>新增、修改時必須輸入,其他自動顯示不必輸入；</w:t>
            </w:r>
          </w:p>
          <w:p w14:paraId="3D70513D" w14:textId="77777777" w:rsidR="00FF526E" w:rsidRPr="00781ADD" w:rsidRDefault="00FF526E" w:rsidP="00FF526E">
            <w:pPr>
              <w:ind w:left="240" w:hangingChars="100" w:hanging="240"/>
              <w:rPr>
                <w:rFonts w:ascii="標楷體" w:eastAsia="標楷體" w:hAnsi="標楷體"/>
              </w:rPr>
            </w:pPr>
            <w:r w:rsidRPr="00781ADD">
              <w:rPr>
                <w:rFonts w:ascii="標楷體" w:eastAsia="標楷體" w:hAnsi="標楷體" w:hint="eastAsia"/>
              </w:rPr>
              <w:t>0</w:t>
            </w:r>
            <w:r w:rsidRPr="00BA5AA3">
              <w:rPr>
                <w:rFonts w:ascii="標楷體" w:eastAsia="標楷體" w:hAnsi="標楷體" w:hint="eastAsia"/>
              </w:rPr>
              <w:t>:</w:t>
            </w:r>
            <w:r w:rsidRPr="00781ADD">
              <w:rPr>
                <w:rFonts w:ascii="標楷體" w:eastAsia="標楷體" w:hAnsi="標楷體" w:hint="eastAsia"/>
              </w:rPr>
              <w:t>非業務科目（可經由[其他傳票輸入]交易入帳）</w:t>
            </w:r>
          </w:p>
          <w:p w14:paraId="18E95D97" w14:textId="77777777" w:rsidR="00FF526E" w:rsidRPr="00781ADD" w:rsidRDefault="00FF526E" w:rsidP="00FF526E">
            <w:pPr>
              <w:ind w:left="240" w:hangingChars="100" w:hanging="240"/>
              <w:rPr>
                <w:rFonts w:ascii="標楷體" w:eastAsia="標楷體" w:hAnsi="標楷體"/>
              </w:rPr>
            </w:pPr>
            <w:r w:rsidRPr="00781ADD">
              <w:rPr>
                <w:rFonts w:ascii="標楷體" w:eastAsia="標楷體" w:hAnsi="標楷體" w:hint="eastAsia"/>
              </w:rPr>
              <w:t>1</w:t>
            </w:r>
            <w:r w:rsidRPr="00BA5AA3">
              <w:rPr>
                <w:rFonts w:ascii="標楷體" w:eastAsia="標楷體" w:hAnsi="標楷體" w:hint="eastAsia"/>
              </w:rPr>
              <w:t>:</w:t>
            </w:r>
            <w:r w:rsidRPr="00781ADD">
              <w:rPr>
                <w:rFonts w:ascii="標楷體" w:eastAsia="標楷體" w:hAnsi="標楷體" w:hint="eastAsia"/>
              </w:rPr>
              <w:t>資負明細科目（放款、催收款項...等，不可經由[其他傳票輸入]交易入帳)</w:t>
            </w:r>
          </w:p>
          <w:p w14:paraId="4BB827D2" w14:textId="77777777" w:rsidR="00FF526E" w:rsidRPr="00781ADD" w:rsidRDefault="00FF526E" w:rsidP="004B1EE6">
            <w:pPr>
              <w:rPr>
                <w:rFonts w:ascii="標楷體" w:eastAsia="標楷體" w:hAnsi="標楷體"/>
              </w:rPr>
            </w:pPr>
            <w:r w:rsidRPr="00781ADD">
              <w:rPr>
                <w:rFonts w:ascii="標楷體" w:eastAsia="標楷體" w:hAnsi="標楷體" w:hint="eastAsia"/>
              </w:rPr>
              <w:t>※資負明細科目</w:t>
            </w:r>
          </w:p>
          <w:p w14:paraId="72DC8571" w14:textId="77777777" w:rsidR="00FF526E" w:rsidRPr="00781ADD" w:rsidRDefault="00FF526E" w:rsidP="004B1EE6">
            <w:pPr>
              <w:rPr>
                <w:rFonts w:ascii="標楷體" w:eastAsia="標楷體" w:hAnsi="標楷體"/>
              </w:rPr>
            </w:pPr>
            <w:r>
              <w:rPr>
                <w:rFonts w:ascii="標楷體" w:eastAsia="標楷體" w:hAnsi="標楷體" w:hint="eastAsia"/>
              </w:rPr>
              <w:t>(</w:t>
            </w:r>
            <w:r w:rsidRPr="00781ADD">
              <w:rPr>
                <w:rFonts w:ascii="標楷體" w:eastAsia="標楷體" w:hAnsi="標楷體" w:hint="eastAsia"/>
              </w:rPr>
              <w:t xml:space="preserve"> 1.列入[資負明細月報]項目</w:t>
            </w:r>
          </w:p>
          <w:p w14:paraId="10F83E4F" w14:textId="77777777" w:rsidR="00FF526E" w:rsidRPr="00781ADD" w:rsidRDefault="00FF526E" w:rsidP="00FF526E">
            <w:pPr>
              <w:ind w:left="480" w:hangingChars="200" w:hanging="480"/>
              <w:rPr>
                <w:rFonts w:ascii="標楷體" w:eastAsia="標楷體" w:hAnsi="標楷體"/>
              </w:rPr>
            </w:pPr>
            <w:r w:rsidRPr="00781ADD">
              <w:rPr>
                <w:rFonts w:ascii="標楷體" w:eastAsia="標楷體" w:hAnsi="標楷體" w:hint="eastAsia"/>
              </w:rPr>
              <w:t xml:space="preserve">  2.可由[未銷帳餘額明細]查詢未銷明細</w:t>
            </w:r>
          </w:p>
          <w:p w14:paraId="1E7B12BA" w14:textId="77777777" w:rsidR="00FF526E" w:rsidRPr="00781ADD" w:rsidRDefault="00FF526E" w:rsidP="00FF526E">
            <w:pPr>
              <w:ind w:left="480" w:hangingChars="200" w:hanging="480"/>
              <w:rPr>
                <w:rFonts w:ascii="標楷體" w:eastAsia="標楷體" w:hAnsi="標楷體"/>
              </w:rPr>
            </w:pPr>
            <w:r w:rsidRPr="00781ADD">
              <w:rPr>
                <w:rFonts w:ascii="標楷體" w:eastAsia="標楷體" w:hAnsi="標楷體" w:hint="eastAsia"/>
              </w:rPr>
              <w:t xml:space="preserve">  3.列入[資負明細每日餘額檔(含所屬會科、帳冊別及利率)](資負明細業務科目)</w:t>
            </w:r>
          </w:p>
          <w:p w14:paraId="728A1B9F" w14:textId="77777777" w:rsidR="00FF526E" w:rsidRPr="00BA5AA3" w:rsidRDefault="00FF526E" w:rsidP="00FF526E">
            <w:pPr>
              <w:ind w:left="480" w:hangingChars="200" w:hanging="480"/>
              <w:rPr>
                <w:rFonts w:ascii="標楷體" w:eastAsia="標楷體" w:hAnsi="標楷體"/>
              </w:rPr>
            </w:pPr>
            <w:r w:rsidRPr="00781ADD">
              <w:rPr>
                <w:rFonts w:ascii="標楷體" w:eastAsia="標楷體" w:hAnsi="標楷體" w:hint="eastAsia"/>
              </w:rPr>
              <w:t xml:space="preserve">  4.列入[會計餘額檢核表(會計檔餘額、銷帳檔餘額、業務檔餘額)]項目</w:t>
            </w:r>
            <w:r>
              <w:rPr>
                <w:rFonts w:ascii="標楷體" w:eastAsia="標楷體" w:hAnsi="標楷體" w:hint="eastAsia"/>
              </w:rPr>
              <w:t xml:space="preserve"> )</w:t>
            </w:r>
          </w:p>
        </w:tc>
      </w:tr>
      <w:tr w:rsidR="00FF526E" w:rsidRPr="002A63A7" w14:paraId="24E82C4A" w14:textId="77777777" w:rsidTr="0022279A">
        <w:trPr>
          <w:trHeight w:val="291"/>
          <w:jc w:val="center"/>
        </w:trPr>
        <w:tc>
          <w:tcPr>
            <w:tcW w:w="578" w:type="dxa"/>
          </w:tcPr>
          <w:p w14:paraId="74715B72" w14:textId="77777777" w:rsidR="00FF526E" w:rsidRPr="002A63A7" w:rsidRDefault="00FF526E" w:rsidP="004B1EE6">
            <w:pPr>
              <w:rPr>
                <w:rFonts w:ascii="標楷體" w:eastAsia="標楷體" w:hAnsi="標楷體"/>
              </w:rPr>
            </w:pPr>
            <w:r>
              <w:rPr>
                <w:rFonts w:ascii="標楷體" w:eastAsia="標楷體" w:hAnsi="標楷體" w:hint="eastAsia"/>
              </w:rPr>
              <w:t>12.</w:t>
            </w:r>
          </w:p>
        </w:tc>
        <w:tc>
          <w:tcPr>
            <w:tcW w:w="1380" w:type="dxa"/>
          </w:tcPr>
          <w:p w14:paraId="3BCE18DA" w14:textId="77777777" w:rsidR="00FF526E" w:rsidRPr="002A63A7" w:rsidRDefault="00FF526E" w:rsidP="004B1EE6">
            <w:pPr>
              <w:rPr>
                <w:rFonts w:ascii="標楷體" w:eastAsia="標楷體" w:hAnsi="標楷體"/>
              </w:rPr>
            </w:pPr>
            <w:r w:rsidRPr="00781ADD">
              <w:rPr>
                <w:rFonts w:ascii="標楷體" w:eastAsia="標楷體" w:hAnsi="標楷體" w:hint="eastAsia"/>
              </w:rPr>
              <w:t>銷帳科目記號</w:t>
            </w:r>
          </w:p>
        </w:tc>
        <w:tc>
          <w:tcPr>
            <w:tcW w:w="2496" w:type="dxa"/>
          </w:tcPr>
          <w:p w14:paraId="6C9C4786" w14:textId="77777777" w:rsidR="00FF526E" w:rsidRPr="002A63A7" w:rsidRDefault="00FF526E" w:rsidP="004B1EE6">
            <w:pPr>
              <w:rPr>
                <w:rFonts w:ascii="標楷體" w:eastAsia="標楷體" w:hAnsi="標楷體"/>
              </w:rPr>
            </w:pPr>
            <w:r>
              <w:rPr>
                <w:rFonts w:ascii="標楷體" w:eastAsia="標楷體" w:hAnsi="標楷體" w:hint="eastAsia"/>
              </w:rPr>
              <w:t>9</w:t>
            </w:r>
          </w:p>
        </w:tc>
        <w:tc>
          <w:tcPr>
            <w:tcW w:w="745" w:type="dxa"/>
          </w:tcPr>
          <w:p w14:paraId="4270C1D6" w14:textId="77777777" w:rsidR="00FF526E" w:rsidRPr="002A63A7" w:rsidRDefault="00FF526E" w:rsidP="004B1EE6">
            <w:pPr>
              <w:rPr>
                <w:rFonts w:ascii="標楷體" w:eastAsia="標楷體" w:hAnsi="標楷體"/>
              </w:rPr>
            </w:pPr>
          </w:p>
        </w:tc>
        <w:tc>
          <w:tcPr>
            <w:tcW w:w="949" w:type="dxa"/>
          </w:tcPr>
          <w:p w14:paraId="7AC906C8" w14:textId="77777777" w:rsidR="00FF526E" w:rsidRPr="002A63A7" w:rsidRDefault="00FF526E" w:rsidP="004B1EE6">
            <w:pPr>
              <w:rPr>
                <w:rFonts w:ascii="標楷體" w:eastAsia="標楷體" w:hAnsi="標楷體"/>
              </w:rPr>
            </w:pPr>
          </w:p>
        </w:tc>
        <w:tc>
          <w:tcPr>
            <w:tcW w:w="606" w:type="dxa"/>
          </w:tcPr>
          <w:p w14:paraId="0D1610E8" w14:textId="77777777" w:rsidR="00FF526E" w:rsidRPr="002A63A7" w:rsidRDefault="00FF526E" w:rsidP="004B1EE6">
            <w:pPr>
              <w:rPr>
                <w:rFonts w:ascii="標楷體" w:eastAsia="標楷體" w:hAnsi="標楷體"/>
              </w:rPr>
            </w:pPr>
            <w:r w:rsidRPr="00781ADD">
              <w:rPr>
                <w:rFonts w:ascii="標楷體" w:eastAsia="標楷體" w:hAnsi="標楷體" w:hint="eastAsia"/>
              </w:rPr>
              <w:t>V</w:t>
            </w:r>
          </w:p>
        </w:tc>
        <w:tc>
          <w:tcPr>
            <w:tcW w:w="658" w:type="dxa"/>
          </w:tcPr>
          <w:p w14:paraId="22935DA3" w14:textId="77777777" w:rsidR="00FF526E" w:rsidRPr="002A63A7" w:rsidRDefault="00FF526E" w:rsidP="004B1EE6">
            <w:pPr>
              <w:rPr>
                <w:rFonts w:ascii="標楷體" w:eastAsia="標楷體" w:hAnsi="標楷體"/>
              </w:rPr>
            </w:pPr>
          </w:p>
        </w:tc>
        <w:tc>
          <w:tcPr>
            <w:tcW w:w="3008" w:type="dxa"/>
          </w:tcPr>
          <w:p w14:paraId="0A7C0964" w14:textId="77777777" w:rsidR="00FF526E" w:rsidRPr="0019165A" w:rsidRDefault="00FF526E" w:rsidP="004B1EE6">
            <w:pPr>
              <w:rPr>
                <w:rFonts w:ascii="標楷體" w:eastAsia="標楷體" w:hAnsi="標楷體"/>
              </w:rPr>
            </w:pPr>
            <w:r>
              <w:rPr>
                <w:rFonts w:ascii="標楷體" w:eastAsia="標楷體" w:hAnsi="標楷體" w:hint="eastAsia"/>
              </w:rPr>
              <w:t>新增、修改時必須輸入,其他自動顯示不必輸入；</w:t>
            </w:r>
          </w:p>
          <w:p w14:paraId="5380E644" w14:textId="77777777" w:rsidR="00FF526E" w:rsidRPr="00781ADD" w:rsidRDefault="00FF526E" w:rsidP="004B1EE6">
            <w:pPr>
              <w:rPr>
                <w:rFonts w:ascii="標楷體" w:eastAsia="標楷體" w:hAnsi="標楷體"/>
              </w:rPr>
            </w:pPr>
            <w:r w:rsidRPr="00781ADD">
              <w:rPr>
                <w:rFonts w:ascii="標楷體" w:eastAsia="標楷體" w:hAnsi="標楷體" w:hint="eastAsia"/>
              </w:rPr>
              <w:t>0</w:t>
            </w:r>
            <w:r w:rsidRPr="00BA5AA3">
              <w:rPr>
                <w:rFonts w:ascii="標楷體" w:eastAsia="標楷體" w:hAnsi="標楷體" w:hint="eastAsia"/>
              </w:rPr>
              <w:t>:</w:t>
            </w:r>
            <w:r w:rsidRPr="00781ADD">
              <w:rPr>
                <w:rFonts w:ascii="標楷體" w:eastAsia="標楷體" w:hAnsi="標楷體" w:hint="eastAsia"/>
              </w:rPr>
              <w:t>非銷帳科目</w:t>
            </w:r>
          </w:p>
          <w:p w14:paraId="130EAD9A" w14:textId="77777777" w:rsidR="00FF526E" w:rsidRPr="00781ADD" w:rsidRDefault="00FF526E" w:rsidP="00FF526E">
            <w:pPr>
              <w:ind w:left="240" w:hangingChars="100" w:hanging="240"/>
              <w:rPr>
                <w:rFonts w:ascii="標楷體" w:eastAsia="標楷體" w:hAnsi="標楷體"/>
              </w:rPr>
            </w:pPr>
            <w:r w:rsidRPr="00781ADD">
              <w:rPr>
                <w:rFonts w:ascii="標楷體" w:eastAsia="標楷體" w:hAnsi="標楷體" w:hint="eastAsia"/>
              </w:rPr>
              <w:t>1</w:t>
            </w:r>
            <w:r w:rsidRPr="00BA5AA3">
              <w:rPr>
                <w:rFonts w:ascii="標楷體" w:eastAsia="標楷體" w:hAnsi="標楷體" w:hint="eastAsia"/>
              </w:rPr>
              <w:t>:</w:t>
            </w:r>
            <w:r w:rsidRPr="00781ADD">
              <w:rPr>
                <w:rFonts w:ascii="標楷體" w:eastAsia="標楷體" w:hAnsi="標楷體" w:hint="eastAsia"/>
              </w:rPr>
              <w:t>銷帳科目(入銷帳均於放款系統)</w:t>
            </w:r>
          </w:p>
          <w:p w14:paraId="352699D4" w14:textId="77777777" w:rsidR="00FF526E" w:rsidRPr="002A63A7" w:rsidRDefault="00FF526E" w:rsidP="00FF526E">
            <w:pPr>
              <w:ind w:left="240" w:hangingChars="100" w:hanging="240"/>
              <w:rPr>
                <w:rFonts w:ascii="標楷體" w:eastAsia="標楷體" w:hAnsi="標楷體"/>
              </w:rPr>
            </w:pPr>
            <w:r w:rsidRPr="00781ADD">
              <w:rPr>
                <w:rFonts w:ascii="標楷體" w:eastAsia="標楷體" w:hAnsi="標楷體" w:hint="eastAsia"/>
              </w:rPr>
              <w:t>2</w:t>
            </w:r>
            <w:r w:rsidRPr="00BA5AA3">
              <w:rPr>
                <w:rFonts w:ascii="標楷體" w:eastAsia="標楷體" w:hAnsi="標楷體" w:hint="eastAsia"/>
              </w:rPr>
              <w:t>:</w:t>
            </w:r>
            <w:r w:rsidRPr="00781ADD">
              <w:rPr>
                <w:rFonts w:ascii="標楷體" w:eastAsia="標楷體" w:hAnsi="標楷體" w:hint="eastAsia"/>
              </w:rPr>
              <w:t>準銷帳科目(入銷帳在核心系統與放款系統分開處理，ex:暫付及待結轉帳項－火險保費)</w:t>
            </w:r>
          </w:p>
        </w:tc>
      </w:tr>
      <w:tr w:rsidR="00FF526E" w:rsidRPr="002A63A7" w14:paraId="4F698946" w14:textId="77777777" w:rsidTr="0022279A">
        <w:trPr>
          <w:trHeight w:val="291"/>
          <w:jc w:val="center"/>
        </w:trPr>
        <w:tc>
          <w:tcPr>
            <w:tcW w:w="578" w:type="dxa"/>
          </w:tcPr>
          <w:p w14:paraId="79F7D74A" w14:textId="77777777" w:rsidR="00FF526E" w:rsidRPr="002A63A7" w:rsidRDefault="00FF526E" w:rsidP="004B1EE6">
            <w:pPr>
              <w:rPr>
                <w:rFonts w:ascii="標楷體" w:eastAsia="標楷體" w:hAnsi="標楷體"/>
              </w:rPr>
            </w:pPr>
            <w:r>
              <w:rPr>
                <w:rFonts w:ascii="標楷體" w:eastAsia="標楷體" w:hAnsi="標楷體" w:hint="eastAsia"/>
              </w:rPr>
              <w:t>13.</w:t>
            </w:r>
          </w:p>
        </w:tc>
        <w:tc>
          <w:tcPr>
            <w:tcW w:w="1380" w:type="dxa"/>
          </w:tcPr>
          <w:p w14:paraId="340B2BDE" w14:textId="77777777" w:rsidR="00FF526E" w:rsidRPr="002A63A7" w:rsidRDefault="00FF526E" w:rsidP="004B1EE6">
            <w:pPr>
              <w:rPr>
                <w:rFonts w:ascii="標楷體" w:eastAsia="標楷體" w:hAnsi="標楷體"/>
              </w:rPr>
            </w:pPr>
            <w:r w:rsidRPr="00781ADD">
              <w:rPr>
                <w:rFonts w:ascii="標楷體" w:eastAsia="標楷體" w:hAnsi="標楷體" w:hint="eastAsia"/>
              </w:rPr>
              <w:t>日結餘額檢查記號</w:t>
            </w:r>
          </w:p>
        </w:tc>
        <w:tc>
          <w:tcPr>
            <w:tcW w:w="2496" w:type="dxa"/>
          </w:tcPr>
          <w:p w14:paraId="2B9EB266" w14:textId="77777777" w:rsidR="00FF526E" w:rsidRPr="002A63A7" w:rsidRDefault="00FF526E" w:rsidP="004B1EE6">
            <w:pPr>
              <w:rPr>
                <w:rFonts w:ascii="標楷體" w:eastAsia="標楷體" w:hAnsi="標楷體"/>
              </w:rPr>
            </w:pPr>
            <w:r>
              <w:rPr>
                <w:rFonts w:ascii="標楷體" w:eastAsia="標楷體" w:hAnsi="標楷體" w:hint="eastAsia"/>
              </w:rPr>
              <w:t>9</w:t>
            </w:r>
          </w:p>
        </w:tc>
        <w:tc>
          <w:tcPr>
            <w:tcW w:w="745" w:type="dxa"/>
          </w:tcPr>
          <w:p w14:paraId="022EC93A" w14:textId="77777777" w:rsidR="00FF526E" w:rsidRPr="002A63A7" w:rsidRDefault="00FF526E" w:rsidP="004B1EE6">
            <w:pPr>
              <w:rPr>
                <w:rFonts w:ascii="標楷體" w:eastAsia="標楷體" w:hAnsi="標楷體"/>
              </w:rPr>
            </w:pPr>
          </w:p>
        </w:tc>
        <w:tc>
          <w:tcPr>
            <w:tcW w:w="949" w:type="dxa"/>
          </w:tcPr>
          <w:p w14:paraId="57EA6533" w14:textId="77777777" w:rsidR="00FF526E" w:rsidRPr="002A63A7" w:rsidRDefault="00FF526E" w:rsidP="004B1EE6">
            <w:pPr>
              <w:rPr>
                <w:rFonts w:ascii="標楷體" w:eastAsia="標楷體" w:hAnsi="標楷體"/>
              </w:rPr>
            </w:pPr>
          </w:p>
        </w:tc>
        <w:tc>
          <w:tcPr>
            <w:tcW w:w="606" w:type="dxa"/>
          </w:tcPr>
          <w:p w14:paraId="56393909" w14:textId="77777777" w:rsidR="00FF526E" w:rsidRPr="002A63A7" w:rsidRDefault="00FF526E" w:rsidP="004B1EE6">
            <w:pPr>
              <w:rPr>
                <w:rFonts w:ascii="標楷體" w:eastAsia="標楷體" w:hAnsi="標楷體"/>
              </w:rPr>
            </w:pPr>
            <w:r w:rsidRPr="00781ADD">
              <w:rPr>
                <w:rFonts w:ascii="標楷體" w:eastAsia="標楷體" w:hAnsi="標楷體" w:hint="eastAsia"/>
              </w:rPr>
              <w:t>V</w:t>
            </w:r>
          </w:p>
        </w:tc>
        <w:tc>
          <w:tcPr>
            <w:tcW w:w="658" w:type="dxa"/>
          </w:tcPr>
          <w:p w14:paraId="6C4DE123" w14:textId="77777777" w:rsidR="00FF526E" w:rsidRPr="002A63A7" w:rsidRDefault="00FF526E" w:rsidP="004B1EE6">
            <w:pPr>
              <w:rPr>
                <w:rFonts w:ascii="標楷體" w:eastAsia="標楷體" w:hAnsi="標楷體"/>
              </w:rPr>
            </w:pPr>
          </w:p>
        </w:tc>
        <w:tc>
          <w:tcPr>
            <w:tcW w:w="3008" w:type="dxa"/>
          </w:tcPr>
          <w:p w14:paraId="02C2F7E0" w14:textId="77777777" w:rsidR="00FF526E" w:rsidRPr="0019165A" w:rsidRDefault="00FF526E" w:rsidP="004B1EE6">
            <w:pPr>
              <w:rPr>
                <w:rFonts w:ascii="標楷體" w:eastAsia="標楷體" w:hAnsi="標楷體"/>
              </w:rPr>
            </w:pPr>
            <w:r>
              <w:rPr>
                <w:rFonts w:ascii="標楷體" w:eastAsia="標楷體" w:hAnsi="標楷體" w:hint="eastAsia"/>
              </w:rPr>
              <w:t>新增、修改時必須輸入,其他自動顯示不必輸入；</w:t>
            </w:r>
          </w:p>
          <w:p w14:paraId="0CABFF1B" w14:textId="77777777" w:rsidR="00FF526E" w:rsidRPr="00781ADD" w:rsidRDefault="00FF526E" w:rsidP="004B1EE6">
            <w:pPr>
              <w:rPr>
                <w:rFonts w:ascii="標楷體" w:eastAsia="標楷體" w:hAnsi="標楷體"/>
              </w:rPr>
            </w:pPr>
            <w:r w:rsidRPr="00781ADD">
              <w:rPr>
                <w:rFonts w:ascii="標楷體" w:eastAsia="標楷體" w:hAnsi="標楷體" w:hint="eastAsia"/>
              </w:rPr>
              <w:lastRenderedPageBreak/>
              <w:t>0: 不檢查</w:t>
            </w:r>
          </w:p>
          <w:p w14:paraId="3D66612A" w14:textId="77777777" w:rsidR="00FF526E" w:rsidRPr="00781ADD" w:rsidRDefault="00FF526E" w:rsidP="004B1EE6">
            <w:pPr>
              <w:rPr>
                <w:rFonts w:ascii="標楷體" w:eastAsia="標楷體" w:hAnsi="標楷體"/>
              </w:rPr>
            </w:pPr>
            <w:r w:rsidRPr="00781ADD">
              <w:rPr>
                <w:rFonts w:ascii="標楷體" w:eastAsia="標楷體" w:hAnsi="標楷體" w:hint="eastAsia"/>
              </w:rPr>
              <w:t>1: 不過餘額</w:t>
            </w:r>
          </w:p>
          <w:p w14:paraId="1BAA5521" w14:textId="77777777" w:rsidR="00FF526E" w:rsidRPr="00781ADD" w:rsidRDefault="00FF526E" w:rsidP="004B1EE6">
            <w:pPr>
              <w:rPr>
                <w:rFonts w:ascii="標楷體" w:eastAsia="標楷體" w:hAnsi="標楷體"/>
              </w:rPr>
            </w:pPr>
            <w:r w:rsidRPr="00781ADD">
              <w:rPr>
                <w:rFonts w:ascii="標楷體" w:eastAsia="標楷體" w:hAnsi="標楷體" w:hint="eastAsia"/>
              </w:rPr>
              <w:t>2: 應&gt;=0</w:t>
            </w:r>
          </w:p>
          <w:p w14:paraId="7090851D" w14:textId="77777777" w:rsidR="00FF526E" w:rsidRPr="00781ADD" w:rsidRDefault="00FF526E" w:rsidP="004B1EE6">
            <w:pPr>
              <w:rPr>
                <w:rFonts w:ascii="標楷體" w:eastAsia="標楷體" w:hAnsi="標楷體"/>
              </w:rPr>
            </w:pPr>
            <w:r w:rsidRPr="00781ADD">
              <w:rPr>
                <w:rFonts w:ascii="標楷體" w:eastAsia="標楷體" w:hAnsi="標楷體" w:hint="eastAsia"/>
              </w:rPr>
              <w:t>3: 應=0</w:t>
            </w:r>
          </w:p>
          <w:p w14:paraId="734F973A" w14:textId="77777777" w:rsidR="00FF526E" w:rsidRPr="002A63A7" w:rsidRDefault="00FF526E" w:rsidP="002A63A7">
            <w:pPr>
              <w:rPr>
                <w:rFonts w:ascii="標楷體" w:eastAsia="標楷體" w:hAnsi="標楷體"/>
              </w:rPr>
            </w:pPr>
            <w:r w:rsidRPr="00781ADD">
              <w:rPr>
                <w:rFonts w:ascii="標楷體" w:eastAsia="標楷體" w:hAnsi="標楷體" w:hint="eastAsia"/>
              </w:rPr>
              <w:t>4: 應&lt;=0</w:t>
            </w:r>
          </w:p>
        </w:tc>
      </w:tr>
      <w:tr w:rsidR="00FF526E" w:rsidRPr="002A63A7" w14:paraId="47A18FEF" w14:textId="77777777" w:rsidTr="0022279A">
        <w:trPr>
          <w:trHeight w:val="291"/>
          <w:jc w:val="center"/>
        </w:trPr>
        <w:tc>
          <w:tcPr>
            <w:tcW w:w="578" w:type="dxa"/>
          </w:tcPr>
          <w:p w14:paraId="1EC4305A" w14:textId="77777777" w:rsidR="00FF526E" w:rsidRPr="002A63A7" w:rsidRDefault="00FF526E" w:rsidP="004B1EE6">
            <w:pPr>
              <w:rPr>
                <w:rFonts w:ascii="標楷體" w:eastAsia="標楷體" w:hAnsi="標楷體"/>
              </w:rPr>
            </w:pPr>
            <w:r>
              <w:rPr>
                <w:rFonts w:ascii="標楷體" w:eastAsia="標楷體" w:hAnsi="標楷體" w:hint="eastAsia"/>
              </w:rPr>
              <w:lastRenderedPageBreak/>
              <w:t>14.</w:t>
            </w:r>
          </w:p>
        </w:tc>
        <w:tc>
          <w:tcPr>
            <w:tcW w:w="1380" w:type="dxa"/>
          </w:tcPr>
          <w:p w14:paraId="677FB214" w14:textId="77777777" w:rsidR="00FF526E" w:rsidRPr="002A63A7" w:rsidRDefault="00FF526E" w:rsidP="004B1EE6">
            <w:pPr>
              <w:rPr>
                <w:rFonts w:ascii="標楷體" w:eastAsia="標楷體" w:hAnsi="標楷體"/>
              </w:rPr>
            </w:pPr>
            <w:r w:rsidRPr="00781ADD">
              <w:rPr>
                <w:rFonts w:ascii="標楷體" w:eastAsia="標楷體" w:hAnsi="標楷體" w:hint="eastAsia"/>
              </w:rPr>
              <w:t>放款部使用記號</w:t>
            </w:r>
          </w:p>
        </w:tc>
        <w:tc>
          <w:tcPr>
            <w:tcW w:w="2496" w:type="dxa"/>
          </w:tcPr>
          <w:p w14:paraId="28DF8AC0" w14:textId="77777777" w:rsidR="00FF526E" w:rsidRPr="002A63A7" w:rsidRDefault="00FF526E" w:rsidP="004B1EE6">
            <w:pPr>
              <w:rPr>
                <w:rFonts w:ascii="標楷體" w:eastAsia="標楷體" w:hAnsi="標楷體"/>
              </w:rPr>
            </w:pPr>
            <w:r>
              <w:rPr>
                <w:rFonts w:ascii="標楷體" w:eastAsia="標楷體" w:hAnsi="標楷體" w:hint="eastAsia"/>
              </w:rPr>
              <w:t>9</w:t>
            </w:r>
          </w:p>
        </w:tc>
        <w:tc>
          <w:tcPr>
            <w:tcW w:w="745" w:type="dxa"/>
          </w:tcPr>
          <w:p w14:paraId="22DAA74B" w14:textId="77777777" w:rsidR="00FF526E" w:rsidRPr="002A63A7" w:rsidRDefault="00FF526E" w:rsidP="004B1EE6">
            <w:pPr>
              <w:rPr>
                <w:rFonts w:ascii="標楷體" w:eastAsia="標楷體" w:hAnsi="標楷體"/>
              </w:rPr>
            </w:pPr>
          </w:p>
        </w:tc>
        <w:tc>
          <w:tcPr>
            <w:tcW w:w="949" w:type="dxa"/>
          </w:tcPr>
          <w:p w14:paraId="39509CEC" w14:textId="77777777" w:rsidR="00FF526E" w:rsidRPr="002A63A7" w:rsidRDefault="00FF526E" w:rsidP="004B1EE6">
            <w:pPr>
              <w:rPr>
                <w:rFonts w:ascii="標楷體" w:eastAsia="標楷體" w:hAnsi="標楷體"/>
              </w:rPr>
            </w:pPr>
          </w:p>
        </w:tc>
        <w:tc>
          <w:tcPr>
            <w:tcW w:w="606" w:type="dxa"/>
          </w:tcPr>
          <w:p w14:paraId="64A0D7CF" w14:textId="77777777" w:rsidR="00FF526E" w:rsidRPr="002A63A7" w:rsidRDefault="00FF526E" w:rsidP="004B1EE6">
            <w:pPr>
              <w:rPr>
                <w:rFonts w:ascii="標楷體" w:eastAsia="標楷體" w:hAnsi="標楷體"/>
              </w:rPr>
            </w:pPr>
            <w:r w:rsidRPr="00781ADD">
              <w:rPr>
                <w:rFonts w:ascii="標楷體" w:eastAsia="標楷體" w:hAnsi="標楷體" w:hint="eastAsia"/>
              </w:rPr>
              <w:t>V</w:t>
            </w:r>
          </w:p>
        </w:tc>
        <w:tc>
          <w:tcPr>
            <w:tcW w:w="658" w:type="dxa"/>
          </w:tcPr>
          <w:p w14:paraId="09840462" w14:textId="77777777" w:rsidR="00FF526E" w:rsidRPr="002A63A7" w:rsidRDefault="00FF526E" w:rsidP="004B1EE6">
            <w:pPr>
              <w:rPr>
                <w:rFonts w:ascii="標楷體" w:eastAsia="標楷體" w:hAnsi="標楷體"/>
              </w:rPr>
            </w:pPr>
          </w:p>
        </w:tc>
        <w:tc>
          <w:tcPr>
            <w:tcW w:w="3008" w:type="dxa"/>
          </w:tcPr>
          <w:p w14:paraId="28A8D176" w14:textId="77777777" w:rsidR="00FF526E" w:rsidRPr="0019165A" w:rsidRDefault="00FF526E" w:rsidP="004B1EE6">
            <w:pPr>
              <w:rPr>
                <w:rFonts w:ascii="標楷體" w:eastAsia="標楷體" w:hAnsi="標楷體"/>
              </w:rPr>
            </w:pPr>
            <w:r>
              <w:rPr>
                <w:rFonts w:ascii="標楷體" w:eastAsia="標楷體" w:hAnsi="標楷體" w:hint="eastAsia"/>
              </w:rPr>
              <w:t>新增、修改時必須輸入,其他自動顯示不必輸入；</w:t>
            </w:r>
          </w:p>
          <w:p w14:paraId="6F7855A2" w14:textId="77777777" w:rsidR="00FF526E" w:rsidRPr="00781ADD" w:rsidRDefault="00FF526E" w:rsidP="004B1EE6">
            <w:pPr>
              <w:rPr>
                <w:rFonts w:ascii="標楷體" w:eastAsia="標楷體" w:hAnsi="標楷體"/>
              </w:rPr>
            </w:pPr>
            <w:r w:rsidRPr="00781ADD">
              <w:rPr>
                <w:rFonts w:ascii="標楷體" w:eastAsia="標楷體" w:hAnsi="標楷體" w:hint="eastAsia"/>
              </w:rPr>
              <w:t>0: 可以使用</w:t>
            </w:r>
          </w:p>
          <w:p w14:paraId="767A29C6" w14:textId="77777777" w:rsidR="00FF526E" w:rsidRPr="002A63A7" w:rsidRDefault="00FF526E" w:rsidP="002A63A7">
            <w:pPr>
              <w:rPr>
                <w:rFonts w:ascii="標楷體" w:eastAsia="標楷體" w:hAnsi="標楷體"/>
              </w:rPr>
            </w:pPr>
            <w:r w:rsidRPr="00781ADD">
              <w:rPr>
                <w:rFonts w:ascii="標楷體" w:eastAsia="標楷體" w:hAnsi="標楷體" w:hint="eastAsia"/>
              </w:rPr>
              <w:t>1: 不可使用</w:t>
            </w:r>
          </w:p>
        </w:tc>
      </w:tr>
    </w:tbl>
    <w:p w14:paraId="1C1B992C" w14:textId="77777777" w:rsidR="00F06C69" w:rsidRPr="00362205" w:rsidRDefault="00F06C69" w:rsidP="00F06C69">
      <w:pPr>
        <w:tabs>
          <w:tab w:val="left" w:pos="788"/>
        </w:tabs>
        <w:rPr>
          <w:rFonts w:ascii="標楷體" w:eastAsia="標楷體" w:hAnsi="標楷體"/>
        </w:rPr>
      </w:pPr>
    </w:p>
    <w:p w14:paraId="69CFDC30" w14:textId="4863A07E" w:rsidR="00F06C69" w:rsidRPr="00362205" w:rsidRDefault="00F06C69" w:rsidP="00894D7B">
      <w:pPr>
        <w:numPr>
          <w:ilvl w:val="2"/>
          <w:numId w:val="7"/>
        </w:numPr>
        <w:snapToGrid w:val="0"/>
        <w:spacing w:before="360"/>
        <w:outlineLvl w:val="2"/>
        <w:rPr>
          <w:rFonts w:ascii="標楷體" w:eastAsia="標楷體" w:hAnsi="標楷體"/>
          <w:sz w:val="32"/>
          <w:szCs w:val="20"/>
        </w:rPr>
      </w:pPr>
      <w:r w:rsidRPr="00362205">
        <w:rPr>
          <w:rFonts w:ascii="標楷體" w:eastAsia="標楷體" w:hAnsi="標楷體"/>
          <w:sz w:val="32"/>
          <w:szCs w:val="20"/>
        </w:rPr>
        <w:br w:type="page"/>
      </w:r>
      <w:r w:rsidR="00B535F6">
        <w:rPr>
          <w:rFonts w:ascii="標楷體" w:eastAsia="標楷體" w:hAnsi="標楷體" w:hint="eastAsia"/>
          <w:sz w:val="32"/>
          <w:szCs w:val="20"/>
        </w:rPr>
        <w:lastRenderedPageBreak/>
        <w:t>L6</w:t>
      </w:r>
      <w:r w:rsidR="007D5F67">
        <w:rPr>
          <w:rFonts w:ascii="標楷體" w:eastAsia="標楷體" w:hAnsi="標楷體"/>
          <w:sz w:val="32"/>
          <w:szCs w:val="20"/>
        </w:rPr>
        <w:t>061</w:t>
      </w:r>
      <w:r w:rsidRPr="00362205">
        <w:rPr>
          <w:rFonts w:ascii="標楷體" w:eastAsia="標楷體" w:hAnsi="標楷體" w:hint="eastAsia"/>
          <w:sz w:val="32"/>
          <w:szCs w:val="20"/>
        </w:rPr>
        <w:t>會計科子細目查詢</w:t>
      </w:r>
    </w:p>
    <w:p w14:paraId="663F07E9" w14:textId="77777777" w:rsidR="00F06C69" w:rsidRPr="00362205" w:rsidRDefault="00F06C69" w:rsidP="00D01BCC">
      <w:pPr>
        <w:pStyle w:val="a"/>
      </w:pPr>
      <w:r w:rsidRPr="00362205">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F06C69" w:rsidRPr="00362205" w14:paraId="63148494" w14:textId="77777777" w:rsidTr="00073150">
        <w:trPr>
          <w:trHeight w:val="277"/>
        </w:trPr>
        <w:tc>
          <w:tcPr>
            <w:tcW w:w="1548" w:type="dxa"/>
            <w:tcBorders>
              <w:top w:val="single" w:sz="8" w:space="0" w:color="000000"/>
              <w:bottom w:val="single" w:sz="8" w:space="0" w:color="000000"/>
              <w:right w:val="single" w:sz="8" w:space="0" w:color="000000"/>
            </w:tcBorders>
            <w:shd w:val="clear" w:color="auto" w:fill="F3F3F3"/>
          </w:tcPr>
          <w:p w14:paraId="1B1F53C2" w14:textId="77777777" w:rsidR="00F06C69" w:rsidRPr="00362205" w:rsidRDefault="00F06C69" w:rsidP="00073150">
            <w:pPr>
              <w:rPr>
                <w:rFonts w:ascii="標楷體" w:eastAsia="標楷體" w:hAnsi="標楷體"/>
              </w:rPr>
            </w:pPr>
            <w:r w:rsidRPr="00362205">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1BDCF25A" w14:textId="77777777" w:rsidR="00F06C69" w:rsidRPr="00362205" w:rsidRDefault="00F06C69" w:rsidP="00073150">
            <w:pPr>
              <w:rPr>
                <w:rFonts w:ascii="標楷體" w:eastAsia="標楷體" w:hAnsi="標楷體"/>
              </w:rPr>
            </w:pPr>
            <w:r w:rsidRPr="00362205">
              <w:rPr>
                <w:rFonts w:ascii="標楷體" w:eastAsia="標楷體" w:hAnsi="標楷體" w:hint="eastAsia"/>
              </w:rPr>
              <w:t>會計科子細目查詢</w:t>
            </w:r>
          </w:p>
          <w:p w14:paraId="0E737480" w14:textId="77777777" w:rsidR="00F06C69" w:rsidRDefault="00FF526E" w:rsidP="00073150">
            <w:pPr>
              <w:rPr>
                <w:rFonts w:ascii="標楷體" w:eastAsia="標楷體" w:hAnsi="標楷體"/>
              </w:rPr>
            </w:pPr>
            <w:r w:rsidRPr="00362205">
              <w:rPr>
                <w:rFonts w:ascii="標楷體" w:eastAsia="標楷體" w:hAnsi="標楷體" w:hint="eastAsia"/>
              </w:rPr>
              <w:t>查詢</w:t>
            </w:r>
            <w:r w:rsidRPr="00865564">
              <w:rPr>
                <w:rFonts w:ascii="標楷體" w:eastAsia="標楷體" w:hAnsi="標楷體" w:hint="eastAsia"/>
              </w:rPr>
              <w:t>會計科目帳冊別、業務科目、銷帳科目</w:t>
            </w:r>
            <w:r w:rsidRPr="00865564">
              <w:rPr>
                <w:rFonts w:ascii="標楷體" w:eastAsia="標楷體" w:hAnsi="標楷體" w:hint="eastAsia"/>
                <w:lang w:eastAsia="zh-HK"/>
              </w:rPr>
              <w:t>及</w:t>
            </w:r>
            <w:r w:rsidRPr="00865564">
              <w:rPr>
                <w:rFonts w:ascii="標楷體" w:eastAsia="標楷體" w:hAnsi="標楷體" w:hint="eastAsia"/>
              </w:rPr>
              <w:t>日結餘額檢查</w:t>
            </w:r>
            <w:r w:rsidRPr="00865564">
              <w:rPr>
                <w:rFonts w:ascii="標楷體" w:eastAsia="標楷體" w:hAnsi="標楷體" w:hint="eastAsia"/>
                <w:lang w:eastAsia="zh-HK"/>
              </w:rPr>
              <w:t>等</w:t>
            </w:r>
            <w:r w:rsidRPr="00865564">
              <w:rPr>
                <w:rFonts w:ascii="標楷體" w:eastAsia="標楷體" w:hAnsi="標楷體" w:hint="eastAsia"/>
              </w:rPr>
              <w:t>資料。</w:t>
            </w:r>
          </w:p>
          <w:p w14:paraId="064A1501" w14:textId="7BA667D9" w:rsidR="0059388B" w:rsidRPr="00362205" w:rsidRDefault="0059388B" w:rsidP="00073150">
            <w:pPr>
              <w:rPr>
                <w:rFonts w:ascii="標楷體" w:eastAsia="標楷體" w:hAnsi="標楷體"/>
              </w:rPr>
            </w:pPr>
            <w:r>
              <w:rPr>
                <w:rFonts w:ascii="標楷體" w:eastAsia="標楷體" w:hAnsi="標楷體" w:hint="eastAsia"/>
              </w:rPr>
              <w:t>※資料庫:</w:t>
            </w:r>
            <w:r w:rsidRPr="0022279A">
              <w:rPr>
                <w:rFonts w:ascii="細明體" w:eastAsia="細明體" w:cs="細明體"/>
                <w:color w:val="000000"/>
                <w:kern w:val="0"/>
                <w:sz w:val="22"/>
                <w:szCs w:val="22"/>
              </w:rPr>
              <w:t xml:space="preserve"> </w:t>
            </w:r>
            <w:r w:rsidRPr="0022279A">
              <w:rPr>
                <w:rFonts w:ascii="標楷體" w:eastAsia="標楷體" w:hAnsi="標楷體" w:cs="細明體"/>
                <w:color w:val="000000"/>
                <w:kern w:val="0"/>
                <w:sz w:val="22"/>
                <w:szCs w:val="22"/>
              </w:rPr>
              <w:t>CdAcCode</w:t>
            </w:r>
          </w:p>
        </w:tc>
      </w:tr>
      <w:tr w:rsidR="00F06C69" w:rsidRPr="00362205" w14:paraId="45815429" w14:textId="77777777" w:rsidTr="00073150">
        <w:trPr>
          <w:trHeight w:val="277"/>
        </w:trPr>
        <w:tc>
          <w:tcPr>
            <w:tcW w:w="1548" w:type="dxa"/>
            <w:tcBorders>
              <w:top w:val="single" w:sz="8" w:space="0" w:color="000000"/>
              <w:bottom w:val="single" w:sz="8" w:space="0" w:color="000000"/>
              <w:right w:val="single" w:sz="8" w:space="0" w:color="000000"/>
            </w:tcBorders>
            <w:shd w:val="clear" w:color="auto" w:fill="F3F3F3"/>
          </w:tcPr>
          <w:p w14:paraId="252F0AF8" w14:textId="77777777" w:rsidR="00F06C69" w:rsidRPr="00362205" w:rsidRDefault="00F06C69" w:rsidP="00073150">
            <w:pPr>
              <w:rPr>
                <w:rFonts w:ascii="標楷體" w:eastAsia="標楷體" w:hAnsi="標楷體"/>
              </w:rPr>
            </w:pPr>
            <w:r w:rsidRPr="00362205">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18C48079" w14:textId="77777777" w:rsidR="00F06C69" w:rsidRPr="00362205" w:rsidRDefault="00F06C69" w:rsidP="00073150">
            <w:pPr>
              <w:rPr>
                <w:rFonts w:ascii="標楷體" w:eastAsia="標楷體" w:hAnsi="標楷體"/>
              </w:rPr>
            </w:pPr>
          </w:p>
        </w:tc>
      </w:tr>
      <w:tr w:rsidR="00F06C69" w:rsidRPr="00362205" w14:paraId="22DE4B53" w14:textId="77777777" w:rsidTr="00073150">
        <w:trPr>
          <w:trHeight w:val="773"/>
        </w:trPr>
        <w:tc>
          <w:tcPr>
            <w:tcW w:w="1548" w:type="dxa"/>
            <w:tcBorders>
              <w:top w:val="single" w:sz="8" w:space="0" w:color="000000"/>
              <w:bottom w:val="single" w:sz="8" w:space="0" w:color="000000"/>
              <w:right w:val="single" w:sz="8" w:space="0" w:color="000000"/>
            </w:tcBorders>
            <w:shd w:val="clear" w:color="auto" w:fill="F3F3F3"/>
          </w:tcPr>
          <w:p w14:paraId="0D867733" w14:textId="77777777" w:rsidR="00F06C69" w:rsidRPr="00362205" w:rsidRDefault="00F06C69" w:rsidP="00073150">
            <w:pPr>
              <w:rPr>
                <w:rFonts w:ascii="標楷體" w:eastAsia="標楷體" w:hAnsi="標楷體"/>
              </w:rPr>
            </w:pPr>
            <w:r w:rsidRPr="00362205">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7A978BE2" w14:textId="77777777" w:rsidR="00F06C69" w:rsidRPr="00362205" w:rsidRDefault="00F06C69" w:rsidP="00073150">
            <w:pPr>
              <w:rPr>
                <w:rFonts w:ascii="標楷體" w:eastAsia="標楷體" w:hAnsi="標楷體"/>
              </w:rPr>
            </w:pPr>
          </w:p>
        </w:tc>
      </w:tr>
      <w:tr w:rsidR="00F06C69" w:rsidRPr="00362205" w14:paraId="236F375A" w14:textId="77777777" w:rsidTr="00073150">
        <w:trPr>
          <w:trHeight w:val="321"/>
        </w:trPr>
        <w:tc>
          <w:tcPr>
            <w:tcW w:w="1548" w:type="dxa"/>
            <w:tcBorders>
              <w:top w:val="single" w:sz="8" w:space="0" w:color="000000"/>
              <w:bottom w:val="single" w:sz="8" w:space="0" w:color="000000"/>
              <w:right w:val="single" w:sz="8" w:space="0" w:color="000000"/>
            </w:tcBorders>
            <w:shd w:val="clear" w:color="auto" w:fill="F3F3F3"/>
          </w:tcPr>
          <w:p w14:paraId="44FC6A1F" w14:textId="77777777" w:rsidR="00F06C69" w:rsidRPr="00362205" w:rsidRDefault="00F06C69" w:rsidP="00073150">
            <w:pPr>
              <w:rPr>
                <w:rFonts w:ascii="標楷體" w:eastAsia="標楷體" w:hAnsi="標楷體"/>
              </w:rPr>
            </w:pPr>
            <w:r w:rsidRPr="00362205">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227FFF3B" w14:textId="77777777" w:rsidR="00F06C69" w:rsidRPr="00362205" w:rsidRDefault="00F06C69" w:rsidP="00073150">
            <w:pPr>
              <w:rPr>
                <w:rFonts w:ascii="標楷體" w:eastAsia="標楷體" w:hAnsi="標楷體"/>
              </w:rPr>
            </w:pPr>
          </w:p>
        </w:tc>
      </w:tr>
      <w:tr w:rsidR="00F06C69" w:rsidRPr="00362205" w14:paraId="45D1A2C6" w14:textId="77777777" w:rsidTr="00073150">
        <w:trPr>
          <w:trHeight w:val="1311"/>
        </w:trPr>
        <w:tc>
          <w:tcPr>
            <w:tcW w:w="1548" w:type="dxa"/>
            <w:tcBorders>
              <w:top w:val="single" w:sz="8" w:space="0" w:color="000000"/>
              <w:bottom w:val="single" w:sz="8" w:space="0" w:color="000000"/>
              <w:right w:val="single" w:sz="8" w:space="0" w:color="000000"/>
            </w:tcBorders>
            <w:shd w:val="clear" w:color="auto" w:fill="F3F3F3"/>
          </w:tcPr>
          <w:p w14:paraId="7CAB4505" w14:textId="77777777" w:rsidR="00F06C69" w:rsidRPr="00362205" w:rsidRDefault="00F06C69" w:rsidP="00073150">
            <w:pPr>
              <w:rPr>
                <w:rFonts w:ascii="標楷體" w:eastAsia="標楷體" w:hAnsi="標楷體"/>
              </w:rPr>
            </w:pPr>
            <w:r w:rsidRPr="00362205">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5183BC0A" w14:textId="77777777" w:rsidR="00F06C69" w:rsidRPr="00362205" w:rsidRDefault="00F06C69" w:rsidP="00073150">
            <w:pPr>
              <w:rPr>
                <w:rFonts w:ascii="標楷體" w:eastAsia="標楷體" w:hAnsi="標楷體"/>
              </w:rPr>
            </w:pPr>
          </w:p>
        </w:tc>
      </w:tr>
      <w:tr w:rsidR="00F06C69" w:rsidRPr="00362205" w14:paraId="148BB7AB" w14:textId="77777777" w:rsidTr="00073150">
        <w:trPr>
          <w:trHeight w:val="278"/>
        </w:trPr>
        <w:tc>
          <w:tcPr>
            <w:tcW w:w="1548" w:type="dxa"/>
            <w:tcBorders>
              <w:top w:val="single" w:sz="8" w:space="0" w:color="000000"/>
              <w:bottom w:val="single" w:sz="8" w:space="0" w:color="000000"/>
              <w:right w:val="single" w:sz="8" w:space="0" w:color="000000"/>
            </w:tcBorders>
            <w:shd w:val="clear" w:color="auto" w:fill="F3F3F3"/>
          </w:tcPr>
          <w:p w14:paraId="165E694A" w14:textId="77777777" w:rsidR="00F06C69" w:rsidRPr="00362205" w:rsidRDefault="00F06C69" w:rsidP="00073150">
            <w:pPr>
              <w:rPr>
                <w:rFonts w:ascii="標楷體" w:eastAsia="標楷體" w:hAnsi="標楷體"/>
              </w:rPr>
            </w:pPr>
            <w:r w:rsidRPr="00362205">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3EF9E9D0" w14:textId="77777777" w:rsidR="00F06C69" w:rsidRPr="00362205" w:rsidRDefault="00F06C69" w:rsidP="00073150">
            <w:pPr>
              <w:rPr>
                <w:rFonts w:ascii="標楷體" w:eastAsia="標楷體" w:hAnsi="標楷體"/>
              </w:rPr>
            </w:pPr>
          </w:p>
        </w:tc>
      </w:tr>
      <w:tr w:rsidR="00F06C69" w:rsidRPr="00362205" w14:paraId="68B07B80" w14:textId="77777777" w:rsidTr="00073150">
        <w:trPr>
          <w:trHeight w:val="358"/>
        </w:trPr>
        <w:tc>
          <w:tcPr>
            <w:tcW w:w="1548" w:type="dxa"/>
            <w:tcBorders>
              <w:top w:val="single" w:sz="8" w:space="0" w:color="000000"/>
              <w:bottom w:val="single" w:sz="8" w:space="0" w:color="000000"/>
              <w:right w:val="single" w:sz="8" w:space="0" w:color="000000"/>
            </w:tcBorders>
            <w:shd w:val="clear" w:color="auto" w:fill="F3F3F3"/>
          </w:tcPr>
          <w:p w14:paraId="4F11CC33" w14:textId="77777777" w:rsidR="00F06C69" w:rsidRPr="00362205" w:rsidRDefault="00F06C69" w:rsidP="00073150">
            <w:pPr>
              <w:rPr>
                <w:rFonts w:ascii="標楷體" w:eastAsia="標楷體" w:hAnsi="標楷體"/>
              </w:rPr>
            </w:pPr>
            <w:r w:rsidRPr="00362205">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78D39964" w14:textId="77777777" w:rsidR="00F06C69" w:rsidRPr="00362205" w:rsidRDefault="00F06C69" w:rsidP="00073150">
            <w:pPr>
              <w:rPr>
                <w:rFonts w:ascii="標楷體" w:eastAsia="標楷體" w:hAnsi="標楷體"/>
              </w:rPr>
            </w:pPr>
          </w:p>
        </w:tc>
      </w:tr>
      <w:tr w:rsidR="00F06C69" w:rsidRPr="00362205" w14:paraId="4B0CA189" w14:textId="77777777" w:rsidTr="00073150">
        <w:trPr>
          <w:trHeight w:val="278"/>
        </w:trPr>
        <w:tc>
          <w:tcPr>
            <w:tcW w:w="1548" w:type="dxa"/>
            <w:tcBorders>
              <w:top w:val="single" w:sz="8" w:space="0" w:color="000000"/>
              <w:bottom w:val="single" w:sz="8" w:space="0" w:color="000000"/>
              <w:right w:val="single" w:sz="8" w:space="0" w:color="000000"/>
            </w:tcBorders>
            <w:shd w:val="clear" w:color="auto" w:fill="F3F3F3"/>
          </w:tcPr>
          <w:p w14:paraId="557EC62D" w14:textId="77777777" w:rsidR="00F06C69" w:rsidRPr="00362205" w:rsidRDefault="00F06C69" w:rsidP="00073150">
            <w:pPr>
              <w:rPr>
                <w:rFonts w:ascii="標楷體" w:eastAsia="標楷體" w:hAnsi="標楷體"/>
              </w:rPr>
            </w:pPr>
            <w:r w:rsidRPr="00362205">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7B857CAB" w14:textId="77777777" w:rsidR="00F06C69" w:rsidRPr="00362205" w:rsidRDefault="00F06C69" w:rsidP="00073150">
            <w:pPr>
              <w:rPr>
                <w:rFonts w:ascii="標楷體" w:eastAsia="標楷體" w:hAnsi="標楷體"/>
              </w:rPr>
            </w:pPr>
          </w:p>
        </w:tc>
      </w:tr>
    </w:tbl>
    <w:p w14:paraId="3E9DD086" w14:textId="77777777" w:rsidR="00F06C69" w:rsidRPr="00362205" w:rsidRDefault="00F06C69" w:rsidP="00F06C69">
      <w:pPr>
        <w:rPr>
          <w:rFonts w:ascii="標楷體" w:eastAsia="標楷體" w:hAnsi="標楷體"/>
        </w:rPr>
      </w:pPr>
    </w:p>
    <w:p w14:paraId="475570A8" w14:textId="77777777" w:rsidR="00F06C69" w:rsidRPr="00362205" w:rsidRDefault="00F06C69" w:rsidP="00F06C69">
      <w:pPr>
        <w:rPr>
          <w:rFonts w:ascii="標楷體" w:eastAsia="標楷體" w:hAnsi="標楷體"/>
        </w:rPr>
      </w:pPr>
    </w:p>
    <w:p w14:paraId="33CFBDEA" w14:textId="77777777" w:rsidR="00F06C69" w:rsidRPr="00362205" w:rsidRDefault="00F06C69" w:rsidP="00F06C69">
      <w:pPr>
        <w:rPr>
          <w:rFonts w:ascii="標楷體" w:eastAsia="標楷體" w:hAnsi="標楷體"/>
        </w:rPr>
      </w:pPr>
    </w:p>
    <w:p w14:paraId="43B58E87" w14:textId="77777777" w:rsidR="00F06C69" w:rsidRPr="00362205" w:rsidRDefault="00F06C69" w:rsidP="00F06C69">
      <w:pPr>
        <w:rPr>
          <w:rFonts w:ascii="標楷體" w:eastAsia="標楷體" w:hAnsi="標楷體"/>
        </w:rPr>
      </w:pPr>
    </w:p>
    <w:p w14:paraId="2729A6B0" w14:textId="77777777" w:rsidR="00F06C69" w:rsidRPr="00362205" w:rsidRDefault="00F06C69" w:rsidP="00F06C69">
      <w:pPr>
        <w:rPr>
          <w:rFonts w:ascii="標楷體" w:eastAsia="標楷體" w:hAnsi="標楷體"/>
        </w:rPr>
      </w:pPr>
    </w:p>
    <w:p w14:paraId="03EC7905" w14:textId="77777777" w:rsidR="00F06C69" w:rsidRPr="00362205" w:rsidRDefault="00F06C69" w:rsidP="00F06C69">
      <w:pPr>
        <w:rPr>
          <w:rFonts w:ascii="標楷體" w:eastAsia="標楷體" w:hAnsi="標楷體"/>
        </w:rPr>
      </w:pPr>
    </w:p>
    <w:p w14:paraId="21EB6872" w14:textId="77777777" w:rsidR="00F06C69" w:rsidRPr="00362205" w:rsidRDefault="00F06C69" w:rsidP="00F06C69">
      <w:pPr>
        <w:rPr>
          <w:rFonts w:ascii="標楷體" w:eastAsia="標楷體" w:hAnsi="標楷體"/>
        </w:rPr>
      </w:pPr>
    </w:p>
    <w:p w14:paraId="5F1296A8" w14:textId="77777777" w:rsidR="00F06C69" w:rsidRPr="00362205" w:rsidRDefault="00F06C69" w:rsidP="00F06C69">
      <w:pPr>
        <w:rPr>
          <w:rFonts w:ascii="標楷體" w:eastAsia="標楷體" w:hAnsi="標楷體"/>
        </w:rPr>
      </w:pPr>
      <w:r w:rsidRPr="00362205">
        <w:rPr>
          <w:rFonts w:ascii="標楷體" w:eastAsia="標楷體" w:hAnsi="標楷體"/>
        </w:rPr>
        <w:br w:type="page"/>
      </w:r>
    </w:p>
    <w:p w14:paraId="672AA28A" w14:textId="77777777" w:rsidR="00F06C69" w:rsidRPr="00362205" w:rsidRDefault="00F06C69" w:rsidP="00D01BCC">
      <w:pPr>
        <w:pStyle w:val="a"/>
      </w:pPr>
      <w:r w:rsidRPr="00362205">
        <w:lastRenderedPageBreak/>
        <w:t>UI畫面</w:t>
      </w:r>
    </w:p>
    <w:p w14:paraId="69AA7D78" w14:textId="77777777" w:rsidR="008A7080" w:rsidRPr="00362205" w:rsidRDefault="008A7080" w:rsidP="008A7080">
      <w:pPr>
        <w:pStyle w:val="42"/>
        <w:spacing w:after="72"/>
        <w:ind w:left="1133"/>
        <w:rPr>
          <w:rFonts w:ascii="標楷體" w:hAnsi="標楷體"/>
        </w:rPr>
      </w:pPr>
      <w:r w:rsidRPr="00362205">
        <w:rPr>
          <w:rFonts w:ascii="標楷體" w:hAnsi="標楷體" w:hint="eastAsia"/>
        </w:rPr>
        <w:t>輸入畫面：</w:t>
      </w:r>
    </w:p>
    <w:p w14:paraId="060E3A69" w14:textId="626D5D6A" w:rsidR="004E09B8" w:rsidRDefault="007D5F67" w:rsidP="0022279A">
      <w:pPr>
        <w:pStyle w:val="42"/>
        <w:spacing w:after="72"/>
        <w:ind w:leftChars="0" w:left="0"/>
        <w:rPr>
          <w:noProof/>
        </w:rPr>
      </w:pPr>
      <w:r w:rsidRPr="007D5F67">
        <w:rPr>
          <w:rFonts w:ascii="標楷體" w:hAnsi="標楷體"/>
          <w:noProof/>
        </w:rPr>
        <w:drawing>
          <wp:inline distT="0" distB="0" distL="0" distR="0" wp14:anchorId="3FC64B79" wp14:editId="5D4FB0C2">
            <wp:extent cx="6479540" cy="1355725"/>
            <wp:effectExtent l="0" t="0" r="0" b="0"/>
            <wp:docPr id="149" name="圖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479540" cy="1355725"/>
                    </a:xfrm>
                    <a:prstGeom prst="rect">
                      <a:avLst/>
                    </a:prstGeom>
                  </pic:spPr>
                </pic:pic>
              </a:graphicData>
            </a:graphic>
          </wp:inline>
        </w:drawing>
      </w:r>
    </w:p>
    <w:p w14:paraId="6AE36F30" w14:textId="77777777" w:rsidR="004E09B8" w:rsidRPr="00362205" w:rsidRDefault="004E09B8" w:rsidP="00F06C69">
      <w:pPr>
        <w:snapToGrid w:val="0"/>
        <w:spacing w:before="120"/>
        <w:rPr>
          <w:rFonts w:ascii="標楷體" w:eastAsia="標楷體" w:hAnsi="標楷體"/>
          <w:sz w:val="26"/>
        </w:rPr>
      </w:pPr>
    </w:p>
    <w:p w14:paraId="322D6240" w14:textId="77777777" w:rsidR="00F06C69" w:rsidRPr="00362205" w:rsidRDefault="000C7737" w:rsidP="00D01BCC">
      <w:pPr>
        <w:pStyle w:val="a"/>
      </w:pPr>
      <w:r>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6"/>
        <w:gridCol w:w="1242"/>
        <w:gridCol w:w="2376"/>
        <w:gridCol w:w="938"/>
        <w:gridCol w:w="998"/>
        <w:gridCol w:w="621"/>
        <w:gridCol w:w="666"/>
        <w:gridCol w:w="3063"/>
      </w:tblGrid>
      <w:tr w:rsidR="004E09B8" w:rsidRPr="002A63A7" w14:paraId="3B063AC7" w14:textId="77777777" w:rsidTr="004E09B8">
        <w:trPr>
          <w:trHeight w:val="388"/>
          <w:jc w:val="center"/>
        </w:trPr>
        <w:tc>
          <w:tcPr>
            <w:tcW w:w="425" w:type="dxa"/>
            <w:vMerge w:val="restart"/>
          </w:tcPr>
          <w:p w14:paraId="121EF49D" w14:textId="77777777" w:rsidR="004E09B8" w:rsidRPr="0019165A" w:rsidRDefault="004E09B8" w:rsidP="00073150">
            <w:pPr>
              <w:rPr>
                <w:rFonts w:ascii="標楷體" w:eastAsia="標楷體" w:hAnsi="標楷體"/>
              </w:rPr>
            </w:pPr>
            <w:r w:rsidRPr="00BA5AA3">
              <w:rPr>
                <w:rFonts w:ascii="標楷體" w:eastAsia="標楷體" w:hAnsi="標楷體"/>
              </w:rPr>
              <w:t>序號</w:t>
            </w:r>
          </w:p>
        </w:tc>
        <w:tc>
          <w:tcPr>
            <w:tcW w:w="1242" w:type="dxa"/>
            <w:vMerge w:val="restart"/>
          </w:tcPr>
          <w:p w14:paraId="489AE9D3" w14:textId="77777777" w:rsidR="004E09B8" w:rsidRPr="009E5A72" w:rsidRDefault="004E09B8" w:rsidP="00073150">
            <w:pPr>
              <w:rPr>
                <w:rFonts w:ascii="標楷體" w:eastAsia="標楷體" w:hAnsi="標楷體"/>
              </w:rPr>
            </w:pPr>
            <w:r w:rsidRPr="00D7076D">
              <w:rPr>
                <w:rFonts w:ascii="標楷體" w:eastAsia="標楷體" w:hAnsi="標楷體"/>
              </w:rPr>
              <w:t>欄位</w:t>
            </w:r>
          </w:p>
        </w:tc>
        <w:tc>
          <w:tcPr>
            <w:tcW w:w="5599" w:type="dxa"/>
            <w:gridSpan w:val="5"/>
          </w:tcPr>
          <w:p w14:paraId="7A0925BB" w14:textId="77777777" w:rsidR="004E09B8" w:rsidRPr="002A63A7" w:rsidRDefault="004E09B8" w:rsidP="004E09B8">
            <w:pPr>
              <w:jc w:val="center"/>
              <w:rPr>
                <w:rFonts w:ascii="標楷體" w:eastAsia="標楷體" w:hAnsi="標楷體"/>
              </w:rPr>
            </w:pPr>
            <w:r w:rsidRPr="00236C1A">
              <w:rPr>
                <w:rFonts w:ascii="標楷體" w:eastAsia="標楷體" w:hAnsi="標楷體"/>
              </w:rPr>
              <w:t>說明</w:t>
            </w:r>
          </w:p>
        </w:tc>
        <w:tc>
          <w:tcPr>
            <w:tcW w:w="3063" w:type="dxa"/>
            <w:vMerge w:val="restart"/>
          </w:tcPr>
          <w:p w14:paraId="4BF96E38" w14:textId="77777777" w:rsidR="004E09B8" w:rsidRPr="002A63A7" w:rsidRDefault="004E09B8" w:rsidP="00073150">
            <w:pPr>
              <w:rPr>
                <w:rFonts w:ascii="標楷體" w:eastAsia="標楷體" w:hAnsi="標楷體"/>
              </w:rPr>
            </w:pPr>
            <w:r w:rsidRPr="002A63A7">
              <w:rPr>
                <w:rFonts w:ascii="標楷體" w:eastAsia="標楷體" w:hAnsi="標楷體"/>
              </w:rPr>
              <w:t>處理邏輯及注意事項</w:t>
            </w:r>
          </w:p>
        </w:tc>
      </w:tr>
      <w:tr w:rsidR="004E09B8" w:rsidRPr="002A63A7" w14:paraId="5609C19D" w14:textId="77777777" w:rsidTr="004E09B8">
        <w:trPr>
          <w:trHeight w:val="244"/>
          <w:jc w:val="center"/>
        </w:trPr>
        <w:tc>
          <w:tcPr>
            <w:tcW w:w="425" w:type="dxa"/>
            <w:vMerge/>
          </w:tcPr>
          <w:p w14:paraId="7909B55D" w14:textId="77777777" w:rsidR="004E09B8" w:rsidRPr="002A63A7" w:rsidRDefault="004E09B8" w:rsidP="00073150">
            <w:pPr>
              <w:rPr>
                <w:rFonts w:ascii="標楷體" w:eastAsia="標楷體" w:hAnsi="標楷體"/>
              </w:rPr>
            </w:pPr>
          </w:p>
        </w:tc>
        <w:tc>
          <w:tcPr>
            <w:tcW w:w="1242" w:type="dxa"/>
            <w:vMerge/>
          </w:tcPr>
          <w:p w14:paraId="047F9F29" w14:textId="77777777" w:rsidR="004E09B8" w:rsidRPr="002A63A7" w:rsidRDefault="004E09B8" w:rsidP="00073150">
            <w:pPr>
              <w:rPr>
                <w:rFonts w:ascii="標楷體" w:eastAsia="標楷體" w:hAnsi="標楷體"/>
              </w:rPr>
            </w:pPr>
          </w:p>
        </w:tc>
        <w:tc>
          <w:tcPr>
            <w:tcW w:w="2376" w:type="dxa"/>
          </w:tcPr>
          <w:p w14:paraId="2F098A70" w14:textId="77777777" w:rsidR="004E09B8" w:rsidRPr="002A63A7" w:rsidRDefault="004E09B8" w:rsidP="00073150">
            <w:pPr>
              <w:rPr>
                <w:rFonts w:ascii="標楷體" w:eastAsia="標楷體" w:hAnsi="標楷體"/>
              </w:rPr>
            </w:pPr>
            <w:r w:rsidRPr="00370CAC">
              <w:rPr>
                <w:rFonts w:ascii="標楷體" w:eastAsia="標楷體" w:hAnsi="標楷體" w:hint="eastAsia"/>
              </w:rPr>
              <w:t>資料型態長度</w:t>
            </w:r>
          </w:p>
        </w:tc>
        <w:tc>
          <w:tcPr>
            <w:tcW w:w="938" w:type="dxa"/>
          </w:tcPr>
          <w:p w14:paraId="1C10BA6A" w14:textId="77777777" w:rsidR="004E09B8" w:rsidRPr="002A63A7" w:rsidRDefault="004E09B8" w:rsidP="00073150">
            <w:pPr>
              <w:rPr>
                <w:rFonts w:ascii="標楷體" w:eastAsia="標楷體" w:hAnsi="標楷體"/>
              </w:rPr>
            </w:pPr>
            <w:r w:rsidRPr="002A63A7">
              <w:rPr>
                <w:rFonts w:ascii="標楷體" w:eastAsia="標楷體" w:hAnsi="標楷體"/>
              </w:rPr>
              <w:t>預設值</w:t>
            </w:r>
          </w:p>
        </w:tc>
        <w:tc>
          <w:tcPr>
            <w:tcW w:w="998" w:type="dxa"/>
          </w:tcPr>
          <w:p w14:paraId="48CC322C" w14:textId="77777777" w:rsidR="004E09B8" w:rsidRPr="002A63A7" w:rsidRDefault="004E09B8" w:rsidP="00073150">
            <w:pPr>
              <w:rPr>
                <w:rFonts w:ascii="標楷體" w:eastAsia="標楷體" w:hAnsi="標楷體"/>
              </w:rPr>
            </w:pPr>
            <w:r w:rsidRPr="002A63A7">
              <w:rPr>
                <w:rFonts w:ascii="標楷體" w:eastAsia="標楷體" w:hAnsi="標楷體"/>
              </w:rPr>
              <w:t>選單內容</w:t>
            </w:r>
          </w:p>
        </w:tc>
        <w:tc>
          <w:tcPr>
            <w:tcW w:w="621" w:type="dxa"/>
          </w:tcPr>
          <w:p w14:paraId="5CADAEA1" w14:textId="77777777" w:rsidR="004E09B8" w:rsidRPr="002A63A7" w:rsidRDefault="004E09B8" w:rsidP="00073150">
            <w:pPr>
              <w:rPr>
                <w:rFonts w:ascii="標楷體" w:eastAsia="標楷體" w:hAnsi="標楷體"/>
              </w:rPr>
            </w:pPr>
            <w:r w:rsidRPr="002A63A7">
              <w:rPr>
                <w:rFonts w:ascii="標楷體" w:eastAsia="標楷體" w:hAnsi="標楷體"/>
              </w:rPr>
              <w:t>必填</w:t>
            </w:r>
          </w:p>
        </w:tc>
        <w:tc>
          <w:tcPr>
            <w:tcW w:w="666" w:type="dxa"/>
          </w:tcPr>
          <w:p w14:paraId="0E113EDE" w14:textId="77777777" w:rsidR="004E09B8" w:rsidRPr="002A63A7" w:rsidRDefault="004E09B8" w:rsidP="00073150">
            <w:pPr>
              <w:rPr>
                <w:rFonts w:ascii="標楷體" w:eastAsia="標楷體" w:hAnsi="標楷體"/>
              </w:rPr>
            </w:pPr>
            <w:r w:rsidRPr="002A63A7">
              <w:rPr>
                <w:rFonts w:ascii="標楷體" w:eastAsia="標楷體" w:hAnsi="標楷體"/>
              </w:rPr>
              <w:t>R/W</w:t>
            </w:r>
          </w:p>
        </w:tc>
        <w:tc>
          <w:tcPr>
            <w:tcW w:w="3063" w:type="dxa"/>
            <w:vMerge/>
          </w:tcPr>
          <w:p w14:paraId="46A57F19" w14:textId="77777777" w:rsidR="004E09B8" w:rsidRPr="002A63A7" w:rsidRDefault="004E09B8" w:rsidP="00073150">
            <w:pPr>
              <w:rPr>
                <w:rFonts w:ascii="標楷體" w:eastAsia="標楷體" w:hAnsi="標楷體"/>
              </w:rPr>
            </w:pPr>
          </w:p>
        </w:tc>
      </w:tr>
      <w:tr w:rsidR="004E09B8" w:rsidRPr="002A63A7" w14:paraId="2DD7EB1E" w14:textId="77777777" w:rsidTr="004E09B8">
        <w:trPr>
          <w:trHeight w:val="244"/>
          <w:jc w:val="center"/>
        </w:trPr>
        <w:tc>
          <w:tcPr>
            <w:tcW w:w="425" w:type="dxa"/>
          </w:tcPr>
          <w:p w14:paraId="4F559494" w14:textId="77777777" w:rsidR="004E09B8" w:rsidRPr="002A63A7" w:rsidRDefault="004E09B8" w:rsidP="00073150">
            <w:pPr>
              <w:rPr>
                <w:rFonts w:ascii="標楷體" w:eastAsia="標楷體" w:hAnsi="標楷體"/>
              </w:rPr>
            </w:pPr>
            <w:r w:rsidRPr="002A63A7">
              <w:rPr>
                <w:rFonts w:ascii="標楷體" w:eastAsia="標楷體" w:hAnsi="標楷體" w:hint="eastAsia"/>
              </w:rPr>
              <w:t>1.</w:t>
            </w:r>
          </w:p>
        </w:tc>
        <w:tc>
          <w:tcPr>
            <w:tcW w:w="1242" w:type="dxa"/>
          </w:tcPr>
          <w:p w14:paraId="2131C4DD" w14:textId="77777777" w:rsidR="004E09B8" w:rsidRPr="002A63A7" w:rsidRDefault="004E09B8" w:rsidP="00073150">
            <w:pPr>
              <w:rPr>
                <w:rFonts w:ascii="標楷體" w:eastAsia="標楷體" w:hAnsi="標楷體"/>
              </w:rPr>
            </w:pPr>
            <w:r w:rsidRPr="00BA5AA3">
              <w:rPr>
                <w:rFonts w:ascii="標楷體" w:eastAsia="標楷體" w:hAnsi="標楷體" w:hint="eastAsia"/>
              </w:rPr>
              <w:t>科子細目</w:t>
            </w:r>
          </w:p>
        </w:tc>
        <w:tc>
          <w:tcPr>
            <w:tcW w:w="2376" w:type="dxa"/>
          </w:tcPr>
          <w:p w14:paraId="0D5A16A0" w14:textId="18A59B14" w:rsidR="004E09B8" w:rsidRPr="002A63A7" w:rsidRDefault="00D76F4D" w:rsidP="00073150">
            <w:pPr>
              <w:rPr>
                <w:rFonts w:ascii="標楷體" w:eastAsia="標楷體" w:hAnsi="標楷體"/>
              </w:rPr>
            </w:pPr>
            <w:r>
              <w:rPr>
                <w:rFonts w:ascii="標楷體" w:eastAsia="標楷體" w:hAnsi="標楷體" w:hint="eastAsia"/>
              </w:rPr>
              <w:t>99999999-99999-99</w:t>
            </w:r>
          </w:p>
        </w:tc>
        <w:tc>
          <w:tcPr>
            <w:tcW w:w="938" w:type="dxa"/>
          </w:tcPr>
          <w:p w14:paraId="54229E6A" w14:textId="77777777" w:rsidR="004E09B8" w:rsidRPr="002A63A7" w:rsidRDefault="004E09B8" w:rsidP="00073150">
            <w:pPr>
              <w:rPr>
                <w:rFonts w:ascii="標楷體" w:eastAsia="標楷體" w:hAnsi="標楷體"/>
              </w:rPr>
            </w:pPr>
          </w:p>
        </w:tc>
        <w:tc>
          <w:tcPr>
            <w:tcW w:w="998" w:type="dxa"/>
          </w:tcPr>
          <w:p w14:paraId="4F241B61" w14:textId="77777777" w:rsidR="004E09B8" w:rsidRPr="002A63A7" w:rsidRDefault="004E09B8" w:rsidP="00073150">
            <w:pPr>
              <w:rPr>
                <w:rFonts w:ascii="標楷體" w:eastAsia="標楷體" w:hAnsi="標楷體"/>
              </w:rPr>
            </w:pPr>
          </w:p>
        </w:tc>
        <w:tc>
          <w:tcPr>
            <w:tcW w:w="621" w:type="dxa"/>
          </w:tcPr>
          <w:p w14:paraId="373B2E08" w14:textId="77777777" w:rsidR="004E09B8" w:rsidRPr="002A63A7" w:rsidRDefault="004E09B8" w:rsidP="00073150">
            <w:pPr>
              <w:rPr>
                <w:rFonts w:ascii="標楷體" w:eastAsia="標楷體" w:hAnsi="標楷體"/>
              </w:rPr>
            </w:pPr>
          </w:p>
        </w:tc>
        <w:tc>
          <w:tcPr>
            <w:tcW w:w="666" w:type="dxa"/>
          </w:tcPr>
          <w:p w14:paraId="7461C1EB" w14:textId="77777777" w:rsidR="004E09B8" w:rsidRPr="002A63A7" w:rsidRDefault="004E09B8" w:rsidP="00073150">
            <w:pPr>
              <w:rPr>
                <w:rFonts w:ascii="標楷體" w:eastAsia="標楷體" w:hAnsi="標楷體"/>
              </w:rPr>
            </w:pPr>
          </w:p>
        </w:tc>
        <w:tc>
          <w:tcPr>
            <w:tcW w:w="3063" w:type="dxa"/>
          </w:tcPr>
          <w:p w14:paraId="65594C7B" w14:textId="77777777" w:rsidR="004E09B8" w:rsidRPr="002A63A7" w:rsidRDefault="004E09B8" w:rsidP="00073150">
            <w:pPr>
              <w:rPr>
                <w:rFonts w:ascii="標楷體" w:eastAsia="標楷體" w:hAnsi="標楷體"/>
              </w:rPr>
            </w:pPr>
            <w:r w:rsidRPr="00BA5AA3">
              <w:rPr>
                <w:rFonts w:ascii="標楷體" w:eastAsia="標楷體" w:hAnsi="標楷體" w:hint="eastAsia"/>
              </w:rPr>
              <w:t>AUTO COMPLETE</w:t>
            </w:r>
            <w:r w:rsidRPr="0019165A">
              <w:rPr>
                <w:rFonts w:ascii="標楷體" w:eastAsia="標楷體" w:hAnsi="標楷體" w:hint="eastAsia"/>
              </w:rPr>
              <w:t>，可不輸入</w:t>
            </w:r>
          </w:p>
        </w:tc>
      </w:tr>
      <w:tr w:rsidR="004E09B8" w:rsidRPr="002A63A7" w14:paraId="2008C3F2" w14:textId="77777777" w:rsidTr="004E09B8">
        <w:trPr>
          <w:trHeight w:val="291"/>
          <w:jc w:val="center"/>
        </w:trPr>
        <w:tc>
          <w:tcPr>
            <w:tcW w:w="425" w:type="dxa"/>
          </w:tcPr>
          <w:p w14:paraId="4F63AEF8" w14:textId="069404D1" w:rsidR="004E09B8" w:rsidRPr="002A63A7" w:rsidRDefault="007D5F67" w:rsidP="00073150">
            <w:pPr>
              <w:rPr>
                <w:rFonts w:ascii="標楷體" w:eastAsia="標楷體" w:hAnsi="標楷體"/>
              </w:rPr>
            </w:pPr>
            <w:r>
              <w:rPr>
                <w:rFonts w:ascii="標楷體" w:eastAsia="標楷體" w:hAnsi="標楷體" w:hint="eastAsia"/>
              </w:rPr>
              <w:t>2</w:t>
            </w:r>
            <w:r>
              <w:rPr>
                <w:rFonts w:ascii="標楷體" w:eastAsia="標楷體" w:hAnsi="標楷體"/>
              </w:rPr>
              <w:t>.</w:t>
            </w:r>
          </w:p>
        </w:tc>
        <w:tc>
          <w:tcPr>
            <w:tcW w:w="1242" w:type="dxa"/>
          </w:tcPr>
          <w:p w14:paraId="3E3C4E77" w14:textId="31B623AA" w:rsidR="004E09B8" w:rsidRPr="002A63A7" w:rsidDel="00D76E9F" w:rsidRDefault="007D5F67" w:rsidP="00073150">
            <w:pPr>
              <w:rPr>
                <w:rFonts w:ascii="標楷體" w:eastAsia="標楷體" w:hAnsi="標楷體"/>
              </w:rPr>
            </w:pPr>
            <w:r>
              <w:rPr>
                <w:rFonts w:ascii="標楷體" w:eastAsia="標楷體" w:hAnsi="標楷體" w:hint="eastAsia"/>
              </w:rPr>
              <w:t>科目名稱</w:t>
            </w:r>
          </w:p>
        </w:tc>
        <w:tc>
          <w:tcPr>
            <w:tcW w:w="2376" w:type="dxa"/>
          </w:tcPr>
          <w:p w14:paraId="2A9AF410" w14:textId="1E3BB0C2" w:rsidR="004E09B8" w:rsidRPr="002A63A7" w:rsidRDefault="007D5F67" w:rsidP="00073150">
            <w:pPr>
              <w:rPr>
                <w:rFonts w:ascii="標楷體" w:eastAsia="標楷體" w:hAnsi="標楷體"/>
              </w:rPr>
            </w:pPr>
            <w:r>
              <w:rPr>
                <w:rFonts w:ascii="標楷體" w:eastAsia="標楷體" w:hAnsi="標楷體" w:hint="eastAsia"/>
              </w:rPr>
              <w:t>X</w:t>
            </w:r>
            <w:r>
              <w:rPr>
                <w:rFonts w:ascii="標楷體" w:eastAsia="標楷體" w:hAnsi="標楷體"/>
              </w:rPr>
              <w:t>(80)</w:t>
            </w:r>
          </w:p>
        </w:tc>
        <w:tc>
          <w:tcPr>
            <w:tcW w:w="938" w:type="dxa"/>
          </w:tcPr>
          <w:p w14:paraId="1591D292" w14:textId="77777777" w:rsidR="004E09B8" w:rsidRPr="002A63A7" w:rsidRDefault="004E09B8" w:rsidP="00073150">
            <w:pPr>
              <w:rPr>
                <w:rFonts w:ascii="標楷體" w:eastAsia="標楷體" w:hAnsi="標楷體"/>
              </w:rPr>
            </w:pPr>
          </w:p>
        </w:tc>
        <w:tc>
          <w:tcPr>
            <w:tcW w:w="998" w:type="dxa"/>
          </w:tcPr>
          <w:p w14:paraId="1647ECD4" w14:textId="77777777" w:rsidR="004E09B8" w:rsidRPr="002A63A7" w:rsidRDefault="004E09B8" w:rsidP="00073150">
            <w:pPr>
              <w:rPr>
                <w:rFonts w:ascii="標楷體" w:eastAsia="標楷體" w:hAnsi="標楷體"/>
              </w:rPr>
            </w:pPr>
          </w:p>
        </w:tc>
        <w:tc>
          <w:tcPr>
            <w:tcW w:w="621" w:type="dxa"/>
          </w:tcPr>
          <w:p w14:paraId="605546EC" w14:textId="77777777" w:rsidR="004E09B8" w:rsidRPr="002A63A7" w:rsidRDefault="004E09B8" w:rsidP="00073150">
            <w:pPr>
              <w:rPr>
                <w:rFonts w:ascii="標楷體" w:eastAsia="標楷體" w:hAnsi="標楷體"/>
              </w:rPr>
            </w:pPr>
          </w:p>
        </w:tc>
        <w:tc>
          <w:tcPr>
            <w:tcW w:w="666" w:type="dxa"/>
          </w:tcPr>
          <w:p w14:paraId="428EB7A2" w14:textId="77777777" w:rsidR="004E09B8" w:rsidRPr="002A63A7" w:rsidRDefault="004E09B8" w:rsidP="00073150">
            <w:pPr>
              <w:rPr>
                <w:rFonts w:ascii="標楷體" w:eastAsia="標楷體" w:hAnsi="標楷體"/>
              </w:rPr>
            </w:pPr>
          </w:p>
        </w:tc>
        <w:tc>
          <w:tcPr>
            <w:tcW w:w="3063" w:type="dxa"/>
          </w:tcPr>
          <w:p w14:paraId="78278AE7" w14:textId="17B24582" w:rsidR="007D5F67" w:rsidRPr="002A63A7" w:rsidRDefault="007D5F67" w:rsidP="00073150">
            <w:pPr>
              <w:rPr>
                <w:rFonts w:ascii="標楷體" w:eastAsia="標楷體" w:hAnsi="標楷體"/>
              </w:rPr>
            </w:pPr>
            <w:r>
              <w:rPr>
                <w:rFonts w:ascii="標楷體" w:eastAsia="標楷體" w:hAnsi="標楷體" w:hint="eastAsia"/>
              </w:rPr>
              <w:t>不可修改,依輸入科子細目調L6</w:t>
            </w:r>
            <w:r>
              <w:rPr>
                <w:rFonts w:ascii="標楷體" w:eastAsia="標楷體" w:hAnsi="標楷體"/>
              </w:rPr>
              <w:t>R23</w:t>
            </w:r>
            <w:r>
              <w:rPr>
                <w:rFonts w:ascii="標楷體" w:eastAsia="標楷體" w:hAnsi="標楷體" w:hint="eastAsia"/>
              </w:rPr>
              <w:t>中文科目名稱</w:t>
            </w:r>
          </w:p>
        </w:tc>
      </w:tr>
    </w:tbl>
    <w:p w14:paraId="0B51D07E" w14:textId="77777777" w:rsidR="004E09B8" w:rsidRDefault="004E09B8" w:rsidP="004E09B8">
      <w:pPr>
        <w:rPr>
          <w:rFonts w:ascii="標楷體" w:eastAsia="標楷體" w:hAnsi="標楷體"/>
        </w:rPr>
      </w:pPr>
    </w:p>
    <w:p w14:paraId="225DE963" w14:textId="77777777" w:rsidR="00F06C69" w:rsidRPr="00362205" w:rsidRDefault="00F06C69" w:rsidP="00F06C69">
      <w:pPr>
        <w:tabs>
          <w:tab w:val="left" w:pos="788"/>
        </w:tabs>
        <w:rPr>
          <w:rFonts w:ascii="標楷體" w:eastAsia="標楷體" w:hAnsi="標楷體"/>
        </w:rPr>
      </w:pPr>
    </w:p>
    <w:p w14:paraId="07CF435A" w14:textId="77777777" w:rsidR="00F06C69" w:rsidRPr="00362205" w:rsidRDefault="00F06C69" w:rsidP="00F06C69">
      <w:pPr>
        <w:tabs>
          <w:tab w:val="left" w:pos="788"/>
        </w:tabs>
        <w:rPr>
          <w:rFonts w:ascii="標楷體" w:eastAsia="標楷體" w:hAnsi="標楷體"/>
        </w:rPr>
      </w:pPr>
    </w:p>
    <w:p w14:paraId="35577E25" w14:textId="77777777" w:rsidR="00F06C69" w:rsidRPr="00362205" w:rsidRDefault="00F06C69" w:rsidP="00CD2635">
      <w:pPr>
        <w:tabs>
          <w:tab w:val="left" w:pos="788"/>
        </w:tabs>
        <w:rPr>
          <w:rFonts w:ascii="標楷體" w:eastAsia="標楷體" w:hAnsi="標楷體"/>
        </w:rPr>
      </w:pPr>
    </w:p>
    <w:p w14:paraId="788F143D" w14:textId="77777777" w:rsidR="00F06C69" w:rsidRPr="00362205" w:rsidRDefault="00F06C69" w:rsidP="00CD2635">
      <w:pPr>
        <w:tabs>
          <w:tab w:val="left" w:pos="788"/>
        </w:tabs>
        <w:rPr>
          <w:rFonts w:ascii="標楷體" w:eastAsia="標楷體" w:hAnsi="標楷體"/>
        </w:rPr>
      </w:pPr>
    </w:p>
    <w:p w14:paraId="24085299" w14:textId="09F0F45F" w:rsidR="00F65A30" w:rsidRDefault="00AB449C" w:rsidP="00AB449C">
      <w:pPr>
        <w:pStyle w:val="3"/>
        <w:numPr>
          <w:ilvl w:val="2"/>
          <w:numId w:val="1"/>
        </w:numPr>
        <w:rPr>
          <w:rFonts w:ascii="標楷體" w:hAnsi="標楷體"/>
        </w:rPr>
      </w:pPr>
      <w:r w:rsidRPr="00362205">
        <w:rPr>
          <w:rFonts w:ascii="標楷體" w:hAnsi="標楷體"/>
        </w:rPr>
        <w:br w:type="page"/>
      </w:r>
      <w:r w:rsidR="00C566A3" w:rsidDel="00C566A3">
        <w:rPr>
          <w:rFonts w:ascii="標楷體" w:hAnsi="標楷體" w:hint="eastAsia"/>
        </w:rPr>
        <w:lastRenderedPageBreak/>
        <w:t xml:space="preserve"> </w:t>
      </w:r>
      <w:r w:rsidR="00F65A30">
        <w:rPr>
          <w:rFonts w:ascii="標楷體" w:hAnsi="標楷體" w:hint="eastAsia"/>
        </w:rPr>
        <w:t>L</w:t>
      </w:r>
      <w:r w:rsidR="00F65A30">
        <w:rPr>
          <w:rFonts w:ascii="標楷體" w:hAnsi="標楷體"/>
        </w:rPr>
        <w:t>6062</w:t>
      </w:r>
      <w:r w:rsidR="00F65A30">
        <w:rPr>
          <w:rFonts w:ascii="標楷體" w:hAnsi="標楷體" w:hint="eastAsia"/>
        </w:rPr>
        <w:t>行業別代號查詢</w:t>
      </w:r>
    </w:p>
    <w:p w14:paraId="7FE8D899" w14:textId="77777777" w:rsidR="00C566A3" w:rsidRPr="00362205" w:rsidRDefault="00C566A3" w:rsidP="00D01BCC">
      <w:pPr>
        <w:pStyle w:val="a"/>
      </w:pPr>
      <w:r w:rsidRPr="00362205">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C566A3" w:rsidRPr="00362205" w14:paraId="643308A9" w14:textId="77777777" w:rsidTr="00C566A3">
        <w:trPr>
          <w:trHeight w:val="277"/>
        </w:trPr>
        <w:tc>
          <w:tcPr>
            <w:tcW w:w="1548" w:type="dxa"/>
            <w:tcBorders>
              <w:top w:val="single" w:sz="8" w:space="0" w:color="000000"/>
              <w:bottom w:val="single" w:sz="8" w:space="0" w:color="000000"/>
              <w:right w:val="single" w:sz="8" w:space="0" w:color="000000"/>
            </w:tcBorders>
            <w:shd w:val="clear" w:color="auto" w:fill="F3F3F3"/>
          </w:tcPr>
          <w:p w14:paraId="22CA6184" w14:textId="77777777" w:rsidR="00C566A3" w:rsidRPr="00362205" w:rsidRDefault="00C566A3" w:rsidP="00C566A3">
            <w:pPr>
              <w:rPr>
                <w:rFonts w:ascii="標楷體" w:eastAsia="標楷體" w:hAnsi="標楷體"/>
              </w:rPr>
            </w:pPr>
            <w:r w:rsidRPr="00362205">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059B4D1F" w14:textId="77777777" w:rsidR="00C566A3" w:rsidRDefault="00C566A3" w:rsidP="00C566A3">
            <w:pPr>
              <w:rPr>
                <w:rFonts w:ascii="標楷體" w:eastAsia="標楷體" w:hAnsi="標楷體"/>
              </w:rPr>
            </w:pPr>
            <w:r>
              <w:rPr>
                <w:rFonts w:ascii="標楷體" w:eastAsia="標楷體" w:hAnsi="標楷體" w:hint="eastAsia"/>
              </w:rPr>
              <w:t>行業別代號查詢</w:t>
            </w:r>
          </w:p>
          <w:p w14:paraId="490BC936" w14:textId="449638B8" w:rsidR="001D7738" w:rsidRPr="00362205" w:rsidRDefault="001D7738" w:rsidP="00C566A3">
            <w:pPr>
              <w:rPr>
                <w:rFonts w:ascii="標楷體" w:eastAsia="標楷體" w:hAnsi="標楷體"/>
              </w:rPr>
            </w:pPr>
            <w:r>
              <w:rPr>
                <w:rFonts w:ascii="標楷體" w:eastAsia="標楷體" w:hAnsi="標楷體" w:hint="eastAsia"/>
              </w:rPr>
              <w:t>※資料庫:</w:t>
            </w:r>
            <w:r w:rsidRPr="0022279A">
              <w:rPr>
                <w:rFonts w:ascii="細明體" w:eastAsia="細明體" w:cs="細明體"/>
                <w:color w:val="000000"/>
                <w:kern w:val="0"/>
                <w:sz w:val="22"/>
                <w:szCs w:val="22"/>
              </w:rPr>
              <w:t xml:space="preserve"> CdIndustry</w:t>
            </w:r>
          </w:p>
        </w:tc>
      </w:tr>
      <w:tr w:rsidR="00C566A3" w:rsidRPr="00362205" w14:paraId="5B969528" w14:textId="77777777" w:rsidTr="00C566A3">
        <w:trPr>
          <w:trHeight w:val="277"/>
        </w:trPr>
        <w:tc>
          <w:tcPr>
            <w:tcW w:w="1548" w:type="dxa"/>
            <w:tcBorders>
              <w:top w:val="single" w:sz="8" w:space="0" w:color="000000"/>
              <w:bottom w:val="single" w:sz="8" w:space="0" w:color="000000"/>
              <w:right w:val="single" w:sz="8" w:space="0" w:color="000000"/>
            </w:tcBorders>
            <w:shd w:val="clear" w:color="auto" w:fill="F3F3F3"/>
          </w:tcPr>
          <w:p w14:paraId="14E038C1" w14:textId="77777777" w:rsidR="00C566A3" w:rsidRPr="00362205" w:rsidRDefault="00C566A3" w:rsidP="00C566A3">
            <w:pPr>
              <w:rPr>
                <w:rFonts w:ascii="標楷體" w:eastAsia="標楷體" w:hAnsi="標楷體"/>
              </w:rPr>
            </w:pPr>
            <w:r w:rsidRPr="00362205">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78EDF32A" w14:textId="77777777" w:rsidR="00C566A3" w:rsidRPr="00362205" w:rsidRDefault="00C566A3" w:rsidP="00C566A3">
            <w:pPr>
              <w:rPr>
                <w:rFonts w:ascii="標楷體" w:eastAsia="標楷體" w:hAnsi="標楷體"/>
              </w:rPr>
            </w:pPr>
          </w:p>
        </w:tc>
      </w:tr>
      <w:tr w:rsidR="00C566A3" w:rsidRPr="00362205" w14:paraId="66CDF918" w14:textId="77777777" w:rsidTr="00C566A3">
        <w:trPr>
          <w:trHeight w:val="773"/>
        </w:trPr>
        <w:tc>
          <w:tcPr>
            <w:tcW w:w="1548" w:type="dxa"/>
            <w:tcBorders>
              <w:top w:val="single" w:sz="8" w:space="0" w:color="000000"/>
              <w:bottom w:val="single" w:sz="8" w:space="0" w:color="000000"/>
              <w:right w:val="single" w:sz="8" w:space="0" w:color="000000"/>
            </w:tcBorders>
            <w:shd w:val="clear" w:color="auto" w:fill="F3F3F3"/>
          </w:tcPr>
          <w:p w14:paraId="3AE505F5" w14:textId="77777777" w:rsidR="00C566A3" w:rsidRPr="00362205" w:rsidRDefault="00C566A3" w:rsidP="00C566A3">
            <w:pPr>
              <w:rPr>
                <w:rFonts w:ascii="標楷體" w:eastAsia="標楷體" w:hAnsi="標楷體"/>
              </w:rPr>
            </w:pPr>
            <w:r w:rsidRPr="00362205">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7F226D74" w14:textId="77777777" w:rsidR="00C566A3" w:rsidRPr="00362205" w:rsidRDefault="00C566A3" w:rsidP="00C566A3">
            <w:pPr>
              <w:rPr>
                <w:rFonts w:ascii="標楷體" w:eastAsia="標楷體" w:hAnsi="標楷體"/>
              </w:rPr>
            </w:pPr>
          </w:p>
        </w:tc>
      </w:tr>
      <w:tr w:rsidR="00C566A3" w:rsidRPr="00362205" w14:paraId="196CE821" w14:textId="77777777" w:rsidTr="00C566A3">
        <w:trPr>
          <w:trHeight w:val="321"/>
        </w:trPr>
        <w:tc>
          <w:tcPr>
            <w:tcW w:w="1548" w:type="dxa"/>
            <w:tcBorders>
              <w:top w:val="single" w:sz="8" w:space="0" w:color="000000"/>
              <w:bottom w:val="single" w:sz="8" w:space="0" w:color="000000"/>
              <w:right w:val="single" w:sz="8" w:space="0" w:color="000000"/>
            </w:tcBorders>
            <w:shd w:val="clear" w:color="auto" w:fill="F3F3F3"/>
          </w:tcPr>
          <w:p w14:paraId="06D9F499" w14:textId="77777777" w:rsidR="00C566A3" w:rsidRPr="00362205" w:rsidRDefault="00C566A3" w:rsidP="00C566A3">
            <w:pPr>
              <w:rPr>
                <w:rFonts w:ascii="標楷體" w:eastAsia="標楷體" w:hAnsi="標楷體"/>
              </w:rPr>
            </w:pPr>
            <w:r w:rsidRPr="00362205">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7289541E" w14:textId="77777777" w:rsidR="00C566A3" w:rsidRPr="00362205" w:rsidRDefault="00C566A3" w:rsidP="00C566A3">
            <w:pPr>
              <w:rPr>
                <w:rFonts w:ascii="標楷體" w:eastAsia="標楷體" w:hAnsi="標楷體"/>
              </w:rPr>
            </w:pPr>
          </w:p>
        </w:tc>
      </w:tr>
      <w:tr w:rsidR="00C566A3" w:rsidRPr="00362205" w14:paraId="111E3C02" w14:textId="77777777" w:rsidTr="00C566A3">
        <w:trPr>
          <w:trHeight w:val="1311"/>
        </w:trPr>
        <w:tc>
          <w:tcPr>
            <w:tcW w:w="1548" w:type="dxa"/>
            <w:tcBorders>
              <w:top w:val="single" w:sz="8" w:space="0" w:color="000000"/>
              <w:bottom w:val="single" w:sz="8" w:space="0" w:color="000000"/>
              <w:right w:val="single" w:sz="8" w:space="0" w:color="000000"/>
            </w:tcBorders>
            <w:shd w:val="clear" w:color="auto" w:fill="F3F3F3"/>
          </w:tcPr>
          <w:p w14:paraId="0211FCC1" w14:textId="77777777" w:rsidR="00C566A3" w:rsidRPr="00362205" w:rsidRDefault="00C566A3" w:rsidP="00C566A3">
            <w:pPr>
              <w:rPr>
                <w:rFonts w:ascii="標楷體" w:eastAsia="標楷體" w:hAnsi="標楷體"/>
              </w:rPr>
            </w:pPr>
            <w:r w:rsidRPr="00362205">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071A2586" w14:textId="77777777" w:rsidR="00C566A3" w:rsidRPr="00362205" w:rsidRDefault="00C566A3" w:rsidP="00C566A3">
            <w:pPr>
              <w:rPr>
                <w:rFonts w:ascii="標楷體" w:eastAsia="標楷體" w:hAnsi="標楷體"/>
              </w:rPr>
            </w:pPr>
          </w:p>
        </w:tc>
      </w:tr>
      <w:tr w:rsidR="00C566A3" w:rsidRPr="00362205" w14:paraId="72600C4D" w14:textId="77777777" w:rsidTr="00C566A3">
        <w:trPr>
          <w:trHeight w:val="278"/>
        </w:trPr>
        <w:tc>
          <w:tcPr>
            <w:tcW w:w="1548" w:type="dxa"/>
            <w:tcBorders>
              <w:top w:val="single" w:sz="8" w:space="0" w:color="000000"/>
              <w:bottom w:val="single" w:sz="8" w:space="0" w:color="000000"/>
              <w:right w:val="single" w:sz="8" w:space="0" w:color="000000"/>
            </w:tcBorders>
            <w:shd w:val="clear" w:color="auto" w:fill="F3F3F3"/>
          </w:tcPr>
          <w:p w14:paraId="4FF0D748" w14:textId="77777777" w:rsidR="00C566A3" w:rsidRPr="00362205" w:rsidRDefault="00C566A3" w:rsidP="00C566A3">
            <w:pPr>
              <w:rPr>
                <w:rFonts w:ascii="標楷體" w:eastAsia="標楷體" w:hAnsi="標楷體"/>
              </w:rPr>
            </w:pPr>
            <w:r w:rsidRPr="00362205">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657FC972" w14:textId="77777777" w:rsidR="00C566A3" w:rsidRPr="00362205" w:rsidRDefault="00C566A3" w:rsidP="00C566A3">
            <w:pPr>
              <w:rPr>
                <w:rFonts w:ascii="標楷體" w:eastAsia="標楷體" w:hAnsi="標楷體"/>
              </w:rPr>
            </w:pPr>
          </w:p>
        </w:tc>
      </w:tr>
      <w:tr w:rsidR="00C566A3" w:rsidRPr="00362205" w14:paraId="092639D5" w14:textId="77777777" w:rsidTr="00C566A3">
        <w:trPr>
          <w:trHeight w:val="358"/>
        </w:trPr>
        <w:tc>
          <w:tcPr>
            <w:tcW w:w="1548" w:type="dxa"/>
            <w:tcBorders>
              <w:top w:val="single" w:sz="8" w:space="0" w:color="000000"/>
              <w:bottom w:val="single" w:sz="8" w:space="0" w:color="000000"/>
              <w:right w:val="single" w:sz="8" w:space="0" w:color="000000"/>
            </w:tcBorders>
            <w:shd w:val="clear" w:color="auto" w:fill="F3F3F3"/>
          </w:tcPr>
          <w:p w14:paraId="69C4E9C5" w14:textId="77777777" w:rsidR="00C566A3" w:rsidRPr="00362205" w:rsidRDefault="00C566A3" w:rsidP="00C566A3">
            <w:pPr>
              <w:rPr>
                <w:rFonts w:ascii="標楷體" w:eastAsia="標楷體" w:hAnsi="標楷體"/>
              </w:rPr>
            </w:pPr>
            <w:r w:rsidRPr="00362205">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424917E3" w14:textId="77777777" w:rsidR="00C566A3" w:rsidRPr="00362205" w:rsidRDefault="00C566A3" w:rsidP="00C566A3">
            <w:pPr>
              <w:rPr>
                <w:rFonts w:ascii="標楷體" w:eastAsia="標楷體" w:hAnsi="標楷體"/>
              </w:rPr>
            </w:pPr>
          </w:p>
        </w:tc>
      </w:tr>
      <w:tr w:rsidR="00C566A3" w:rsidRPr="00362205" w14:paraId="5B117B8B" w14:textId="77777777" w:rsidTr="00C566A3">
        <w:trPr>
          <w:trHeight w:val="278"/>
        </w:trPr>
        <w:tc>
          <w:tcPr>
            <w:tcW w:w="1548" w:type="dxa"/>
            <w:tcBorders>
              <w:top w:val="single" w:sz="8" w:space="0" w:color="000000"/>
              <w:bottom w:val="single" w:sz="8" w:space="0" w:color="000000"/>
              <w:right w:val="single" w:sz="8" w:space="0" w:color="000000"/>
            </w:tcBorders>
            <w:shd w:val="clear" w:color="auto" w:fill="F3F3F3"/>
          </w:tcPr>
          <w:p w14:paraId="1A85561B" w14:textId="77777777" w:rsidR="00C566A3" w:rsidRPr="00362205" w:rsidRDefault="00C566A3" w:rsidP="00C566A3">
            <w:pPr>
              <w:rPr>
                <w:rFonts w:ascii="標楷體" w:eastAsia="標楷體" w:hAnsi="標楷體"/>
              </w:rPr>
            </w:pPr>
            <w:r w:rsidRPr="00362205">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0845065B" w14:textId="77777777" w:rsidR="00C566A3" w:rsidRPr="00362205" w:rsidRDefault="00C566A3" w:rsidP="00C566A3">
            <w:pPr>
              <w:rPr>
                <w:rFonts w:ascii="標楷體" w:eastAsia="標楷體" w:hAnsi="標楷體"/>
              </w:rPr>
            </w:pPr>
          </w:p>
        </w:tc>
      </w:tr>
    </w:tbl>
    <w:p w14:paraId="48BD5CF6" w14:textId="77777777" w:rsidR="00C566A3" w:rsidRDefault="00C566A3" w:rsidP="00C566A3">
      <w:pPr>
        <w:ind w:left="1440"/>
      </w:pPr>
    </w:p>
    <w:p w14:paraId="23A41E90" w14:textId="77777777" w:rsidR="00C566A3" w:rsidRDefault="00C566A3" w:rsidP="00D01BCC">
      <w:pPr>
        <w:pStyle w:val="a"/>
      </w:pPr>
      <w:r w:rsidRPr="00362205">
        <w:t>UI畫面</w:t>
      </w:r>
      <w:r>
        <w:rPr>
          <w:rFonts w:hint="eastAsia"/>
        </w:rPr>
        <w:t>:</w:t>
      </w:r>
    </w:p>
    <w:p w14:paraId="6A3541F1" w14:textId="77777777" w:rsidR="00C566A3" w:rsidRPr="00B56858" w:rsidRDefault="00C566A3" w:rsidP="00C566A3">
      <w:pPr>
        <w:rPr>
          <w:rFonts w:ascii="標楷體" w:eastAsia="標楷體" w:hAnsi="標楷體"/>
        </w:rPr>
      </w:pPr>
      <w:r>
        <w:rPr>
          <w:rFonts w:ascii="標楷體" w:eastAsia="標楷體" w:hAnsi="標楷體" w:hint="eastAsia"/>
        </w:rPr>
        <w:t>輸入畫面:</w:t>
      </w:r>
    </w:p>
    <w:p w14:paraId="182FAD45" w14:textId="6513C247" w:rsidR="00C566A3" w:rsidRPr="00B56858" w:rsidRDefault="00C566A3" w:rsidP="00C566A3">
      <w:r w:rsidRPr="00C566A3">
        <w:rPr>
          <w:noProof/>
        </w:rPr>
        <w:drawing>
          <wp:inline distT="0" distB="0" distL="0" distR="0" wp14:anchorId="42111501" wp14:editId="7F5A7099">
            <wp:extent cx="6479540" cy="1148715"/>
            <wp:effectExtent l="0" t="0" r="0" b="0"/>
            <wp:docPr id="152" name="圖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479540" cy="1148715"/>
                    </a:xfrm>
                    <a:prstGeom prst="rect">
                      <a:avLst/>
                    </a:prstGeom>
                  </pic:spPr>
                </pic:pic>
              </a:graphicData>
            </a:graphic>
          </wp:inline>
        </w:drawing>
      </w:r>
    </w:p>
    <w:p w14:paraId="7816E710" w14:textId="77777777" w:rsidR="00C566A3" w:rsidRDefault="00C566A3" w:rsidP="00C566A3"/>
    <w:p w14:paraId="21AB3718" w14:textId="77777777" w:rsidR="00C566A3" w:rsidRPr="00362205" w:rsidRDefault="00C566A3" w:rsidP="00D01BCC">
      <w:pPr>
        <w:pStyle w:val="a"/>
      </w:pPr>
      <w:r>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67"/>
        <w:gridCol w:w="1268"/>
        <w:gridCol w:w="899"/>
        <w:gridCol w:w="1096"/>
        <w:gridCol w:w="1174"/>
        <w:gridCol w:w="675"/>
        <w:gridCol w:w="696"/>
        <w:gridCol w:w="3529"/>
      </w:tblGrid>
      <w:tr w:rsidR="00C566A3" w:rsidRPr="00362205" w14:paraId="19974F73" w14:textId="77777777" w:rsidTr="0022279A">
        <w:trPr>
          <w:trHeight w:val="388"/>
          <w:jc w:val="center"/>
        </w:trPr>
        <w:tc>
          <w:tcPr>
            <w:tcW w:w="567" w:type="dxa"/>
            <w:vMerge w:val="restart"/>
          </w:tcPr>
          <w:p w14:paraId="406D44F2" w14:textId="77777777" w:rsidR="00C566A3" w:rsidRPr="00362205" w:rsidRDefault="00C566A3" w:rsidP="00C566A3">
            <w:pPr>
              <w:rPr>
                <w:rFonts w:ascii="標楷體" w:eastAsia="標楷體" w:hAnsi="標楷體"/>
              </w:rPr>
            </w:pPr>
            <w:r w:rsidRPr="00362205">
              <w:rPr>
                <w:rFonts w:ascii="標楷體" w:eastAsia="標楷體" w:hAnsi="標楷體"/>
              </w:rPr>
              <w:t>序號</w:t>
            </w:r>
          </w:p>
        </w:tc>
        <w:tc>
          <w:tcPr>
            <w:tcW w:w="1268" w:type="dxa"/>
            <w:vMerge w:val="restart"/>
          </w:tcPr>
          <w:p w14:paraId="3AFADEB7" w14:textId="77777777" w:rsidR="00C566A3" w:rsidRPr="00362205" w:rsidRDefault="00C566A3" w:rsidP="00C566A3">
            <w:pPr>
              <w:rPr>
                <w:rFonts w:ascii="標楷體" w:eastAsia="標楷體" w:hAnsi="標楷體"/>
              </w:rPr>
            </w:pPr>
            <w:r w:rsidRPr="00362205">
              <w:rPr>
                <w:rFonts w:ascii="標楷體" w:eastAsia="標楷體" w:hAnsi="標楷體"/>
              </w:rPr>
              <w:t>欄位</w:t>
            </w:r>
          </w:p>
        </w:tc>
        <w:tc>
          <w:tcPr>
            <w:tcW w:w="4540" w:type="dxa"/>
            <w:gridSpan w:val="5"/>
          </w:tcPr>
          <w:p w14:paraId="453EF469" w14:textId="77777777" w:rsidR="00C566A3" w:rsidRPr="00362205" w:rsidRDefault="00C566A3" w:rsidP="00C566A3">
            <w:pPr>
              <w:jc w:val="center"/>
              <w:rPr>
                <w:rFonts w:ascii="標楷體" w:eastAsia="標楷體" w:hAnsi="標楷體"/>
              </w:rPr>
            </w:pPr>
            <w:r w:rsidRPr="00362205">
              <w:rPr>
                <w:rFonts w:ascii="標楷體" w:eastAsia="標楷體" w:hAnsi="標楷體"/>
              </w:rPr>
              <w:t>說明</w:t>
            </w:r>
          </w:p>
        </w:tc>
        <w:tc>
          <w:tcPr>
            <w:tcW w:w="3529" w:type="dxa"/>
            <w:vMerge w:val="restart"/>
          </w:tcPr>
          <w:p w14:paraId="1B33497F" w14:textId="77777777" w:rsidR="00C566A3" w:rsidRPr="00362205" w:rsidRDefault="00C566A3" w:rsidP="00C566A3">
            <w:pPr>
              <w:rPr>
                <w:rFonts w:ascii="標楷體" w:eastAsia="標楷體" w:hAnsi="標楷體"/>
              </w:rPr>
            </w:pPr>
            <w:r w:rsidRPr="00362205">
              <w:rPr>
                <w:rFonts w:ascii="標楷體" w:eastAsia="標楷體" w:hAnsi="標楷體"/>
              </w:rPr>
              <w:t>處理邏輯及注意事項</w:t>
            </w:r>
          </w:p>
        </w:tc>
      </w:tr>
      <w:tr w:rsidR="00C566A3" w:rsidRPr="00362205" w14:paraId="68DAFF35" w14:textId="77777777" w:rsidTr="0022279A">
        <w:trPr>
          <w:trHeight w:val="244"/>
          <w:jc w:val="center"/>
        </w:trPr>
        <w:tc>
          <w:tcPr>
            <w:tcW w:w="567" w:type="dxa"/>
            <w:vMerge/>
          </w:tcPr>
          <w:p w14:paraId="5CCFBF19" w14:textId="77777777" w:rsidR="00C566A3" w:rsidRPr="00362205" w:rsidRDefault="00C566A3" w:rsidP="00C566A3">
            <w:pPr>
              <w:rPr>
                <w:rFonts w:ascii="標楷體" w:eastAsia="標楷體" w:hAnsi="標楷體"/>
              </w:rPr>
            </w:pPr>
          </w:p>
        </w:tc>
        <w:tc>
          <w:tcPr>
            <w:tcW w:w="1268" w:type="dxa"/>
            <w:vMerge/>
          </w:tcPr>
          <w:p w14:paraId="28E3177F" w14:textId="77777777" w:rsidR="00C566A3" w:rsidRPr="00362205" w:rsidRDefault="00C566A3" w:rsidP="00C566A3">
            <w:pPr>
              <w:rPr>
                <w:rFonts w:ascii="標楷體" w:eastAsia="標楷體" w:hAnsi="標楷體"/>
              </w:rPr>
            </w:pPr>
          </w:p>
        </w:tc>
        <w:tc>
          <w:tcPr>
            <w:tcW w:w="899" w:type="dxa"/>
          </w:tcPr>
          <w:p w14:paraId="2B092ED1" w14:textId="77777777" w:rsidR="00C566A3" w:rsidRPr="00362205" w:rsidRDefault="00C566A3" w:rsidP="00C566A3">
            <w:pPr>
              <w:rPr>
                <w:rFonts w:ascii="標楷體" w:eastAsia="標楷體" w:hAnsi="標楷體"/>
              </w:rPr>
            </w:pPr>
            <w:r w:rsidRPr="004E09B8">
              <w:rPr>
                <w:rFonts w:ascii="標楷體" w:eastAsia="標楷體" w:hAnsi="標楷體" w:hint="eastAsia"/>
              </w:rPr>
              <w:t>資料型態長度</w:t>
            </w:r>
          </w:p>
        </w:tc>
        <w:tc>
          <w:tcPr>
            <w:tcW w:w="1096" w:type="dxa"/>
          </w:tcPr>
          <w:p w14:paraId="1A55CCF0" w14:textId="77777777" w:rsidR="00C566A3" w:rsidRPr="00362205" w:rsidRDefault="00C566A3" w:rsidP="00C566A3">
            <w:pPr>
              <w:rPr>
                <w:rFonts w:ascii="標楷體" w:eastAsia="標楷體" w:hAnsi="標楷體"/>
              </w:rPr>
            </w:pPr>
            <w:r w:rsidRPr="00362205">
              <w:rPr>
                <w:rFonts w:ascii="標楷體" w:eastAsia="標楷體" w:hAnsi="標楷體"/>
              </w:rPr>
              <w:t>預設值</w:t>
            </w:r>
          </w:p>
        </w:tc>
        <w:tc>
          <w:tcPr>
            <w:tcW w:w="1174" w:type="dxa"/>
          </w:tcPr>
          <w:p w14:paraId="68A3D1D3" w14:textId="77777777" w:rsidR="00C566A3" w:rsidRPr="00362205" w:rsidRDefault="00C566A3" w:rsidP="00C566A3">
            <w:pPr>
              <w:rPr>
                <w:rFonts w:ascii="標楷體" w:eastAsia="標楷體" w:hAnsi="標楷體"/>
              </w:rPr>
            </w:pPr>
            <w:r w:rsidRPr="00362205">
              <w:rPr>
                <w:rFonts w:ascii="標楷體" w:eastAsia="標楷體" w:hAnsi="標楷體"/>
              </w:rPr>
              <w:t>選單內容</w:t>
            </w:r>
          </w:p>
        </w:tc>
        <w:tc>
          <w:tcPr>
            <w:tcW w:w="675" w:type="dxa"/>
          </w:tcPr>
          <w:p w14:paraId="6FB58628" w14:textId="77777777" w:rsidR="00C566A3" w:rsidRPr="00362205" w:rsidRDefault="00C566A3" w:rsidP="00C566A3">
            <w:pPr>
              <w:rPr>
                <w:rFonts w:ascii="標楷體" w:eastAsia="標楷體" w:hAnsi="標楷體"/>
              </w:rPr>
            </w:pPr>
            <w:r w:rsidRPr="00362205">
              <w:rPr>
                <w:rFonts w:ascii="標楷體" w:eastAsia="標楷體" w:hAnsi="標楷體"/>
              </w:rPr>
              <w:t>必填</w:t>
            </w:r>
          </w:p>
        </w:tc>
        <w:tc>
          <w:tcPr>
            <w:tcW w:w="696" w:type="dxa"/>
          </w:tcPr>
          <w:p w14:paraId="21E8AC10" w14:textId="77777777" w:rsidR="00C566A3" w:rsidRPr="00362205" w:rsidRDefault="00C566A3" w:rsidP="00C566A3">
            <w:pPr>
              <w:rPr>
                <w:rFonts w:ascii="標楷體" w:eastAsia="標楷體" w:hAnsi="標楷體"/>
              </w:rPr>
            </w:pPr>
            <w:r w:rsidRPr="00362205">
              <w:rPr>
                <w:rFonts w:ascii="標楷體" w:eastAsia="標楷體" w:hAnsi="標楷體"/>
              </w:rPr>
              <w:t>R/W</w:t>
            </w:r>
          </w:p>
        </w:tc>
        <w:tc>
          <w:tcPr>
            <w:tcW w:w="3529" w:type="dxa"/>
            <w:vMerge/>
          </w:tcPr>
          <w:p w14:paraId="761D9B48" w14:textId="77777777" w:rsidR="00C566A3" w:rsidRPr="00362205" w:rsidRDefault="00C566A3" w:rsidP="00C566A3">
            <w:pPr>
              <w:rPr>
                <w:rFonts w:ascii="標楷體" w:eastAsia="標楷體" w:hAnsi="標楷體"/>
              </w:rPr>
            </w:pPr>
          </w:p>
        </w:tc>
      </w:tr>
      <w:tr w:rsidR="00C566A3" w:rsidRPr="00362205" w14:paraId="5E306046" w14:textId="77777777" w:rsidTr="0022279A">
        <w:trPr>
          <w:trHeight w:val="244"/>
          <w:jc w:val="center"/>
        </w:trPr>
        <w:tc>
          <w:tcPr>
            <w:tcW w:w="567" w:type="dxa"/>
          </w:tcPr>
          <w:p w14:paraId="347D7D61" w14:textId="77777777" w:rsidR="00C566A3" w:rsidRPr="00362205" w:rsidRDefault="00C566A3" w:rsidP="00C566A3">
            <w:pPr>
              <w:rPr>
                <w:rFonts w:ascii="標楷體" w:eastAsia="標楷體" w:hAnsi="標楷體"/>
              </w:rPr>
            </w:pPr>
            <w:r w:rsidRPr="00362205">
              <w:rPr>
                <w:rFonts w:ascii="標楷體" w:eastAsia="標楷體" w:hAnsi="標楷體" w:hint="eastAsia"/>
              </w:rPr>
              <w:t>1.</w:t>
            </w:r>
          </w:p>
        </w:tc>
        <w:tc>
          <w:tcPr>
            <w:tcW w:w="1268" w:type="dxa"/>
          </w:tcPr>
          <w:p w14:paraId="4D3FC602" w14:textId="4A8684CF" w:rsidR="00C566A3" w:rsidRPr="00362205" w:rsidRDefault="00C566A3" w:rsidP="00C566A3">
            <w:pPr>
              <w:rPr>
                <w:rFonts w:ascii="標楷體" w:eastAsia="標楷體" w:hAnsi="標楷體"/>
              </w:rPr>
            </w:pPr>
            <w:r>
              <w:rPr>
                <w:rFonts w:ascii="標楷體" w:eastAsia="標楷體" w:hAnsi="標楷體" w:hint="eastAsia"/>
              </w:rPr>
              <w:t>行業代號</w:t>
            </w:r>
          </w:p>
        </w:tc>
        <w:tc>
          <w:tcPr>
            <w:tcW w:w="899" w:type="dxa"/>
          </w:tcPr>
          <w:p w14:paraId="229C176A" w14:textId="39C0A528" w:rsidR="00C566A3" w:rsidRPr="00362205" w:rsidRDefault="00C566A3" w:rsidP="00C566A3">
            <w:pPr>
              <w:rPr>
                <w:rFonts w:ascii="標楷體" w:eastAsia="標楷體" w:hAnsi="標楷體"/>
              </w:rPr>
            </w:pPr>
            <w:r>
              <w:rPr>
                <w:rFonts w:ascii="標楷體" w:eastAsia="標楷體" w:hAnsi="標楷體" w:hint="eastAsia"/>
              </w:rPr>
              <w:t>9(6)</w:t>
            </w:r>
          </w:p>
        </w:tc>
        <w:tc>
          <w:tcPr>
            <w:tcW w:w="1096" w:type="dxa"/>
          </w:tcPr>
          <w:p w14:paraId="593B0B6F" w14:textId="77777777" w:rsidR="00C566A3" w:rsidRPr="00362205" w:rsidRDefault="00C566A3" w:rsidP="00C566A3">
            <w:pPr>
              <w:rPr>
                <w:rFonts w:ascii="標楷體" w:eastAsia="標楷體" w:hAnsi="標楷體"/>
              </w:rPr>
            </w:pPr>
          </w:p>
        </w:tc>
        <w:tc>
          <w:tcPr>
            <w:tcW w:w="1174" w:type="dxa"/>
          </w:tcPr>
          <w:p w14:paraId="49327791" w14:textId="77777777" w:rsidR="00C566A3" w:rsidRPr="00362205" w:rsidRDefault="00C566A3" w:rsidP="00C566A3">
            <w:pPr>
              <w:rPr>
                <w:rFonts w:ascii="標楷體" w:eastAsia="標楷體" w:hAnsi="標楷體"/>
              </w:rPr>
            </w:pPr>
          </w:p>
        </w:tc>
        <w:tc>
          <w:tcPr>
            <w:tcW w:w="675" w:type="dxa"/>
          </w:tcPr>
          <w:p w14:paraId="3021D223" w14:textId="77777777" w:rsidR="00C566A3" w:rsidRPr="00362205" w:rsidRDefault="00C566A3" w:rsidP="00C566A3">
            <w:pPr>
              <w:rPr>
                <w:rFonts w:ascii="標楷體" w:eastAsia="標楷體" w:hAnsi="標楷體"/>
              </w:rPr>
            </w:pPr>
          </w:p>
        </w:tc>
        <w:tc>
          <w:tcPr>
            <w:tcW w:w="696" w:type="dxa"/>
          </w:tcPr>
          <w:p w14:paraId="1C87681A" w14:textId="77777777" w:rsidR="00C566A3" w:rsidRPr="00362205" w:rsidRDefault="00C566A3" w:rsidP="00C566A3">
            <w:pPr>
              <w:rPr>
                <w:rFonts w:ascii="標楷體" w:eastAsia="標楷體" w:hAnsi="標楷體"/>
              </w:rPr>
            </w:pPr>
          </w:p>
        </w:tc>
        <w:tc>
          <w:tcPr>
            <w:tcW w:w="3529" w:type="dxa"/>
          </w:tcPr>
          <w:p w14:paraId="11B169B1" w14:textId="19B0C55D" w:rsidR="00C566A3" w:rsidRPr="00362205" w:rsidRDefault="00C566A3" w:rsidP="00C566A3">
            <w:pPr>
              <w:rPr>
                <w:rFonts w:ascii="標楷體" w:eastAsia="標楷體" w:hAnsi="標楷體"/>
              </w:rPr>
            </w:pPr>
            <w:r>
              <w:rPr>
                <w:rFonts w:ascii="標楷體" w:eastAsia="標楷體" w:hAnsi="標楷體" w:hint="eastAsia"/>
              </w:rPr>
              <w:t>可不輸入,查全部資料</w:t>
            </w:r>
          </w:p>
        </w:tc>
      </w:tr>
    </w:tbl>
    <w:p w14:paraId="00EA4762" w14:textId="77777777" w:rsidR="00C566A3" w:rsidRPr="00B56858" w:rsidRDefault="00C566A3" w:rsidP="00C566A3"/>
    <w:p w14:paraId="47B133F6" w14:textId="77777777" w:rsidR="00C566A3" w:rsidRPr="0022279A" w:rsidRDefault="00C566A3" w:rsidP="0022279A">
      <w:pPr>
        <w:ind w:left="1701"/>
      </w:pPr>
    </w:p>
    <w:p w14:paraId="57EA06DA" w14:textId="77777777" w:rsidR="00F65A30" w:rsidRDefault="00F65A30">
      <w:pPr>
        <w:widowControl/>
        <w:rPr>
          <w:rFonts w:ascii="標楷體" w:eastAsia="標楷體" w:hAnsi="標楷體"/>
          <w:sz w:val="32"/>
          <w:szCs w:val="20"/>
        </w:rPr>
      </w:pPr>
      <w:r>
        <w:rPr>
          <w:rFonts w:ascii="標楷體" w:hAnsi="標楷體"/>
        </w:rPr>
        <w:br w:type="page"/>
      </w:r>
    </w:p>
    <w:p w14:paraId="7CE087C6" w14:textId="3A09D43B" w:rsidR="00AB449C" w:rsidRPr="00362205" w:rsidRDefault="00C566A3" w:rsidP="00AB449C">
      <w:pPr>
        <w:pStyle w:val="3"/>
        <w:numPr>
          <w:ilvl w:val="2"/>
          <w:numId w:val="1"/>
        </w:numPr>
        <w:rPr>
          <w:rFonts w:ascii="標楷體" w:hAnsi="標楷體"/>
        </w:rPr>
      </w:pPr>
      <w:r>
        <w:rPr>
          <w:rFonts w:ascii="標楷體" w:hAnsi="標楷體" w:hint="eastAsia"/>
        </w:rPr>
        <w:lastRenderedPageBreak/>
        <w:t>L6602</w:t>
      </w:r>
      <w:r w:rsidRPr="00362205">
        <w:rPr>
          <w:rFonts w:ascii="標楷體" w:hAnsi="標楷體" w:hint="eastAsia"/>
        </w:rPr>
        <w:t>行業別代號維護</w:t>
      </w:r>
    </w:p>
    <w:p w14:paraId="6E557F23" w14:textId="77777777" w:rsidR="00AB449C" w:rsidRPr="00362205" w:rsidRDefault="00AB449C" w:rsidP="00D01BCC">
      <w:pPr>
        <w:pStyle w:val="a"/>
      </w:pPr>
      <w:r w:rsidRPr="00362205">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AB449C" w:rsidRPr="00362205" w14:paraId="3072099E" w14:textId="77777777" w:rsidTr="000C415F">
        <w:trPr>
          <w:trHeight w:val="277"/>
        </w:trPr>
        <w:tc>
          <w:tcPr>
            <w:tcW w:w="1548" w:type="dxa"/>
            <w:tcBorders>
              <w:top w:val="single" w:sz="8" w:space="0" w:color="000000"/>
              <w:bottom w:val="single" w:sz="8" w:space="0" w:color="000000"/>
              <w:right w:val="single" w:sz="8" w:space="0" w:color="000000"/>
            </w:tcBorders>
            <w:shd w:val="clear" w:color="auto" w:fill="F3F3F3"/>
          </w:tcPr>
          <w:p w14:paraId="60FB4D76" w14:textId="77777777" w:rsidR="00AB449C" w:rsidRPr="00362205" w:rsidRDefault="00AB449C" w:rsidP="000C415F">
            <w:pPr>
              <w:rPr>
                <w:rFonts w:ascii="標楷體" w:eastAsia="標楷體" w:hAnsi="標楷體"/>
              </w:rPr>
            </w:pPr>
            <w:r w:rsidRPr="00362205">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23D78980" w14:textId="77777777" w:rsidR="00AB449C" w:rsidRPr="00362205" w:rsidRDefault="00AB449C" w:rsidP="000C415F">
            <w:pPr>
              <w:rPr>
                <w:rFonts w:ascii="標楷體" w:eastAsia="標楷體" w:hAnsi="標楷體"/>
              </w:rPr>
            </w:pPr>
            <w:r w:rsidRPr="00362205">
              <w:rPr>
                <w:rFonts w:ascii="標楷體" w:eastAsia="標楷體" w:hAnsi="標楷體" w:hint="eastAsia"/>
              </w:rPr>
              <w:t>行業別代號維護</w:t>
            </w:r>
          </w:p>
          <w:p w14:paraId="449F9D5E" w14:textId="77777777" w:rsidR="00AB449C" w:rsidRDefault="006D157F" w:rsidP="000C415F">
            <w:pPr>
              <w:rPr>
                <w:rFonts w:ascii="標楷體" w:eastAsia="標楷體" w:hAnsi="標楷體"/>
              </w:rPr>
            </w:pPr>
            <w:r>
              <w:rPr>
                <w:rFonts w:ascii="標楷體" w:eastAsia="標楷體" w:hAnsi="標楷體" w:hint="eastAsia"/>
                <w:lang w:eastAsia="zh-HK"/>
              </w:rPr>
              <w:t>建立</w:t>
            </w:r>
            <w:r w:rsidRPr="00362205">
              <w:rPr>
                <w:rFonts w:ascii="標楷體" w:eastAsia="標楷體" w:hAnsi="標楷體" w:hint="eastAsia"/>
              </w:rPr>
              <w:t>主計處行業別代號</w:t>
            </w:r>
            <w:r>
              <w:rPr>
                <w:rFonts w:ascii="標楷體" w:eastAsia="標楷體" w:hAnsi="標楷體" w:hint="eastAsia"/>
              </w:rPr>
              <w:t>。</w:t>
            </w:r>
          </w:p>
          <w:p w14:paraId="1EC2C0FA" w14:textId="6506BD8A" w:rsidR="001D7738" w:rsidRPr="00362205" w:rsidRDefault="001D7738" w:rsidP="000C415F">
            <w:pPr>
              <w:rPr>
                <w:rFonts w:ascii="標楷體" w:eastAsia="標楷體" w:hAnsi="標楷體"/>
              </w:rPr>
            </w:pPr>
            <w:r>
              <w:rPr>
                <w:rFonts w:ascii="標楷體" w:eastAsia="標楷體" w:hAnsi="標楷體" w:hint="eastAsia"/>
              </w:rPr>
              <w:t>※資料庫:</w:t>
            </w:r>
            <w:r w:rsidRPr="000D1C5B">
              <w:rPr>
                <w:rFonts w:ascii="細明體" w:eastAsia="細明體" w:cs="細明體"/>
                <w:color w:val="000000"/>
                <w:kern w:val="0"/>
                <w:sz w:val="22"/>
                <w:szCs w:val="22"/>
              </w:rPr>
              <w:t xml:space="preserve"> CdIndustry</w:t>
            </w:r>
          </w:p>
        </w:tc>
      </w:tr>
      <w:tr w:rsidR="00AB449C" w:rsidRPr="00362205" w14:paraId="56B123D7" w14:textId="77777777" w:rsidTr="000C415F">
        <w:trPr>
          <w:trHeight w:val="277"/>
        </w:trPr>
        <w:tc>
          <w:tcPr>
            <w:tcW w:w="1548" w:type="dxa"/>
            <w:tcBorders>
              <w:top w:val="single" w:sz="8" w:space="0" w:color="000000"/>
              <w:bottom w:val="single" w:sz="8" w:space="0" w:color="000000"/>
              <w:right w:val="single" w:sz="8" w:space="0" w:color="000000"/>
            </w:tcBorders>
            <w:shd w:val="clear" w:color="auto" w:fill="F3F3F3"/>
          </w:tcPr>
          <w:p w14:paraId="21E7C13A" w14:textId="77777777" w:rsidR="00AB449C" w:rsidRPr="00362205" w:rsidRDefault="00AB449C" w:rsidP="000C415F">
            <w:pPr>
              <w:rPr>
                <w:rFonts w:ascii="標楷體" w:eastAsia="標楷體" w:hAnsi="標楷體"/>
              </w:rPr>
            </w:pPr>
            <w:r w:rsidRPr="00362205">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52EC84D8" w14:textId="77777777" w:rsidR="00AB449C" w:rsidRPr="00362205" w:rsidRDefault="00AB449C" w:rsidP="000C415F">
            <w:pPr>
              <w:rPr>
                <w:rFonts w:ascii="標楷體" w:eastAsia="標楷體" w:hAnsi="標楷體"/>
              </w:rPr>
            </w:pPr>
          </w:p>
        </w:tc>
      </w:tr>
      <w:tr w:rsidR="00AB449C" w:rsidRPr="00362205" w14:paraId="36AE6A3B" w14:textId="77777777" w:rsidTr="000C415F">
        <w:trPr>
          <w:trHeight w:val="773"/>
        </w:trPr>
        <w:tc>
          <w:tcPr>
            <w:tcW w:w="1548" w:type="dxa"/>
            <w:tcBorders>
              <w:top w:val="single" w:sz="8" w:space="0" w:color="000000"/>
              <w:bottom w:val="single" w:sz="8" w:space="0" w:color="000000"/>
              <w:right w:val="single" w:sz="8" w:space="0" w:color="000000"/>
            </w:tcBorders>
            <w:shd w:val="clear" w:color="auto" w:fill="F3F3F3"/>
          </w:tcPr>
          <w:p w14:paraId="64B8D2FC" w14:textId="77777777" w:rsidR="00AB449C" w:rsidRPr="00362205" w:rsidRDefault="00AB449C" w:rsidP="000C415F">
            <w:pPr>
              <w:rPr>
                <w:rFonts w:ascii="標楷體" w:eastAsia="標楷體" w:hAnsi="標楷體"/>
              </w:rPr>
            </w:pPr>
            <w:r w:rsidRPr="00362205">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2182EC42" w14:textId="77777777" w:rsidR="00AB449C" w:rsidRPr="00362205" w:rsidRDefault="00AB449C" w:rsidP="000C415F">
            <w:pPr>
              <w:rPr>
                <w:rFonts w:ascii="標楷體" w:eastAsia="標楷體" w:hAnsi="標楷體"/>
              </w:rPr>
            </w:pPr>
          </w:p>
        </w:tc>
      </w:tr>
      <w:tr w:rsidR="00AB449C" w:rsidRPr="00362205" w14:paraId="3C02BA82" w14:textId="77777777" w:rsidTr="000C415F">
        <w:trPr>
          <w:trHeight w:val="321"/>
        </w:trPr>
        <w:tc>
          <w:tcPr>
            <w:tcW w:w="1548" w:type="dxa"/>
            <w:tcBorders>
              <w:top w:val="single" w:sz="8" w:space="0" w:color="000000"/>
              <w:bottom w:val="single" w:sz="8" w:space="0" w:color="000000"/>
              <w:right w:val="single" w:sz="8" w:space="0" w:color="000000"/>
            </w:tcBorders>
            <w:shd w:val="clear" w:color="auto" w:fill="F3F3F3"/>
          </w:tcPr>
          <w:p w14:paraId="5C2E337F" w14:textId="77777777" w:rsidR="00AB449C" w:rsidRPr="00362205" w:rsidRDefault="00AB449C" w:rsidP="000C415F">
            <w:pPr>
              <w:rPr>
                <w:rFonts w:ascii="標楷體" w:eastAsia="標楷體" w:hAnsi="標楷體"/>
              </w:rPr>
            </w:pPr>
            <w:r w:rsidRPr="00362205">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737A75B6" w14:textId="77777777" w:rsidR="00AB449C" w:rsidRPr="00362205" w:rsidRDefault="00AB449C" w:rsidP="000C415F">
            <w:pPr>
              <w:rPr>
                <w:rFonts w:ascii="標楷體" w:eastAsia="標楷體" w:hAnsi="標楷體"/>
              </w:rPr>
            </w:pPr>
          </w:p>
        </w:tc>
      </w:tr>
      <w:tr w:rsidR="00AB449C" w:rsidRPr="00362205" w14:paraId="1A8F9D88" w14:textId="77777777" w:rsidTr="000C415F">
        <w:trPr>
          <w:trHeight w:val="1311"/>
        </w:trPr>
        <w:tc>
          <w:tcPr>
            <w:tcW w:w="1548" w:type="dxa"/>
            <w:tcBorders>
              <w:top w:val="single" w:sz="8" w:space="0" w:color="000000"/>
              <w:bottom w:val="single" w:sz="8" w:space="0" w:color="000000"/>
              <w:right w:val="single" w:sz="8" w:space="0" w:color="000000"/>
            </w:tcBorders>
            <w:shd w:val="clear" w:color="auto" w:fill="F3F3F3"/>
          </w:tcPr>
          <w:p w14:paraId="4FB9DC93" w14:textId="77777777" w:rsidR="00AB449C" w:rsidRPr="00362205" w:rsidRDefault="00AB449C" w:rsidP="000C415F">
            <w:pPr>
              <w:rPr>
                <w:rFonts w:ascii="標楷體" w:eastAsia="標楷體" w:hAnsi="標楷體"/>
              </w:rPr>
            </w:pPr>
            <w:r w:rsidRPr="00362205">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284FDAF4" w14:textId="77777777" w:rsidR="00AB449C" w:rsidRPr="00362205" w:rsidRDefault="00AB449C" w:rsidP="000C415F">
            <w:pPr>
              <w:rPr>
                <w:rFonts w:ascii="標楷體" w:eastAsia="標楷體" w:hAnsi="標楷體"/>
              </w:rPr>
            </w:pPr>
          </w:p>
        </w:tc>
      </w:tr>
      <w:tr w:rsidR="00AB449C" w:rsidRPr="00362205" w14:paraId="78C8C4D7" w14:textId="77777777" w:rsidTr="000C415F">
        <w:trPr>
          <w:trHeight w:val="278"/>
        </w:trPr>
        <w:tc>
          <w:tcPr>
            <w:tcW w:w="1548" w:type="dxa"/>
            <w:tcBorders>
              <w:top w:val="single" w:sz="8" w:space="0" w:color="000000"/>
              <w:bottom w:val="single" w:sz="8" w:space="0" w:color="000000"/>
              <w:right w:val="single" w:sz="8" w:space="0" w:color="000000"/>
            </w:tcBorders>
            <w:shd w:val="clear" w:color="auto" w:fill="F3F3F3"/>
          </w:tcPr>
          <w:p w14:paraId="129B2A8C" w14:textId="77777777" w:rsidR="00AB449C" w:rsidRPr="00362205" w:rsidRDefault="00AB449C" w:rsidP="000C415F">
            <w:pPr>
              <w:rPr>
                <w:rFonts w:ascii="標楷體" w:eastAsia="標楷體" w:hAnsi="標楷體"/>
              </w:rPr>
            </w:pPr>
            <w:r w:rsidRPr="00362205">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65BC02EA" w14:textId="77777777" w:rsidR="00AB449C" w:rsidRPr="00362205" w:rsidRDefault="00AB449C" w:rsidP="000C415F">
            <w:pPr>
              <w:rPr>
                <w:rFonts w:ascii="標楷體" w:eastAsia="標楷體" w:hAnsi="標楷體"/>
              </w:rPr>
            </w:pPr>
          </w:p>
        </w:tc>
      </w:tr>
      <w:tr w:rsidR="00AB449C" w:rsidRPr="00362205" w14:paraId="7E09A249" w14:textId="77777777" w:rsidTr="000C415F">
        <w:trPr>
          <w:trHeight w:val="358"/>
        </w:trPr>
        <w:tc>
          <w:tcPr>
            <w:tcW w:w="1548" w:type="dxa"/>
            <w:tcBorders>
              <w:top w:val="single" w:sz="8" w:space="0" w:color="000000"/>
              <w:bottom w:val="single" w:sz="8" w:space="0" w:color="000000"/>
              <w:right w:val="single" w:sz="8" w:space="0" w:color="000000"/>
            </w:tcBorders>
            <w:shd w:val="clear" w:color="auto" w:fill="F3F3F3"/>
          </w:tcPr>
          <w:p w14:paraId="49345348" w14:textId="77777777" w:rsidR="00AB449C" w:rsidRPr="00362205" w:rsidRDefault="00AB449C" w:rsidP="000C415F">
            <w:pPr>
              <w:rPr>
                <w:rFonts w:ascii="標楷體" w:eastAsia="標楷體" w:hAnsi="標楷體"/>
              </w:rPr>
            </w:pPr>
            <w:r w:rsidRPr="00362205">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776BCFA3" w14:textId="77777777" w:rsidR="00AB449C" w:rsidRPr="00362205" w:rsidRDefault="00AB449C" w:rsidP="000C415F">
            <w:pPr>
              <w:rPr>
                <w:rFonts w:ascii="標楷體" w:eastAsia="標楷體" w:hAnsi="標楷體"/>
              </w:rPr>
            </w:pPr>
          </w:p>
        </w:tc>
      </w:tr>
      <w:tr w:rsidR="00AB449C" w:rsidRPr="00362205" w14:paraId="6058AAA1" w14:textId="77777777" w:rsidTr="000C415F">
        <w:trPr>
          <w:trHeight w:val="278"/>
        </w:trPr>
        <w:tc>
          <w:tcPr>
            <w:tcW w:w="1548" w:type="dxa"/>
            <w:tcBorders>
              <w:top w:val="single" w:sz="8" w:space="0" w:color="000000"/>
              <w:bottom w:val="single" w:sz="8" w:space="0" w:color="000000"/>
              <w:right w:val="single" w:sz="8" w:space="0" w:color="000000"/>
            </w:tcBorders>
            <w:shd w:val="clear" w:color="auto" w:fill="F3F3F3"/>
          </w:tcPr>
          <w:p w14:paraId="52A3D74F" w14:textId="77777777" w:rsidR="00AB449C" w:rsidRPr="00362205" w:rsidRDefault="00AB449C" w:rsidP="000C415F">
            <w:pPr>
              <w:rPr>
                <w:rFonts w:ascii="標楷體" w:eastAsia="標楷體" w:hAnsi="標楷體"/>
              </w:rPr>
            </w:pPr>
            <w:r w:rsidRPr="00362205">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7287D739" w14:textId="77777777" w:rsidR="00AB449C" w:rsidRPr="00362205" w:rsidRDefault="00AB449C" w:rsidP="000C415F">
            <w:pPr>
              <w:rPr>
                <w:rFonts w:ascii="標楷體" w:eastAsia="標楷體" w:hAnsi="標楷體"/>
              </w:rPr>
            </w:pPr>
          </w:p>
        </w:tc>
      </w:tr>
    </w:tbl>
    <w:p w14:paraId="4496C552" w14:textId="77777777" w:rsidR="00AB449C" w:rsidRPr="00362205" w:rsidRDefault="00AB449C" w:rsidP="00AB449C">
      <w:pPr>
        <w:rPr>
          <w:rFonts w:ascii="標楷體" w:eastAsia="標楷體" w:hAnsi="標楷體"/>
        </w:rPr>
      </w:pPr>
    </w:p>
    <w:p w14:paraId="671CA4AB" w14:textId="77777777" w:rsidR="00AB449C" w:rsidRPr="00362205" w:rsidRDefault="00AB449C" w:rsidP="00AB449C">
      <w:pPr>
        <w:rPr>
          <w:rFonts w:ascii="標楷體" w:eastAsia="標楷體" w:hAnsi="標楷體"/>
        </w:rPr>
      </w:pPr>
    </w:p>
    <w:p w14:paraId="50E611B5" w14:textId="77777777" w:rsidR="00AB449C" w:rsidRPr="00362205" w:rsidRDefault="00AB449C" w:rsidP="00AB449C">
      <w:pPr>
        <w:rPr>
          <w:rFonts w:ascii="標楷體" w:eastAsia="標楷體" w:hAnsi="標楷體"/>
        </w:rPr>
      </w:pPr>
    </w:p>
    <w:p w14:paraId="25422193" w14:textId="77777777" w:rsidR="00AB449C" w:rsidRPr="00362205" w:rsidRDefault="00AB449C" w:rsidP="00AB449C">
      <w:pPr>
        <w:rPr>
          <w:rFonts w:ascii="標楷體" w:eastAsia="標楷體" w:hAnsi="標楷體"/>
        </w:rPr>
      </w:pPr>
    </w:p>
    <w:p w14:paraId="750ECF8D" w14:textId="77777777" w:rsidR="00AB449C" w:rsidRPr="00362205" w:rsidRDefault="00AB449C" w:rsidP="00AB449C">
      <w:pPr>
        <w:rPr>
          <w:rFonts w:ascii="標楷體" w:eastAsia="標楷體" w:hAnsi="標楷體"/>
        </w:rPr>
      </w:pPr>
      <w:r w:rsidRPr="00362205">
        <w:rPr>
          <w:rFonts w:ascii="標楷體" w:eastAsia="標楷體" w:hAnsi="標楷體"/>
        </w:rPr>
        <w:br w:type="page"/>
      </w:r>
    </w:p>
    <w:p w14:paraId="543D5B8B" w14:textId="77777777" w:rsidR="00AB449C" w:rsidRPr="00362205" w:rsidRDefault="00AB449C" w:rsidP="00D01BCC">
      <w:pPr>
        <w:pStyle w:val="a"/>
      </w:pPr>
      <w:r w:rsidRPr="00362205">
        <w:lastRenderedPageBreak/>
        <w:t>UI畫面</w:t>
      </w:r>
    </w:p>
    <w:p w14:paraId="50EDBF22" w14:textId="53420523" w:rsidR="00AB449C" w:rsidRDefault="00AB449C" w:rsidP="00AB449C">
      <w:pPr>
        <w:pStyle w:val="42"/>
        <w:spacing w:after="72"/>
        <w:ind w:left="1133"/>
        <w:rPr>
          <w:rFonts w:ascii="標楷體" w:hAnsi="標楷體"/>
        </w:rPr>
      </w:pPr>
      <w:r w:rsidRPr="00362205">
        <w:rPr>
          <w:rFonts w:ascii="標楷體" w:hAnsi="標楷體" w:hint="eastAsia"/>
        </w:rPr>
        <w:t>輸入畫面：</w:t>
      </w:r>
    </w:p>
    <w:p w14:paraId="26CBE18A" w14:textId="2DF8661B" w:rsidR="001D7738" w:rsidRPr="00362205" w:rsidRDefault="001D7738" w:rsidP="0022279A">
      <w:pPr>
        <w:pStyle w:val="42"/>
        <w:spacing w:after="72"/>
        <w:ind w:leftChars="196" w:left="470"/>
        <w:rPr>
          <w:rFonts w:ascii="標楷體" w:hAnsi="標楷體"/>
        </w:rPr>
      </w:pPr>
      <w:r w:rsidRPr="001D7738">
        <w:rPr>
          <w:rFonts w:ascii="標楷體" w:hAnsi="標楷體"/>
          <w:noProof/>
        </w:rPr>
        <w:drawing>
          <wp:inline distT="0" distB="0" distL="0" distR="0" wp14:anchorId="2D71E377" wp14:editId="536E4B84">
            <wp:extent cx="6479540" cy="1706245"/>
            <wp:effectExtent l="0" t="0" r="0" b="8255"/>
            <wp:docPr id="168" name="圖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479540" cy="1706245"/>
                    </a:xfrm>
                    <a:prstGeom prst="rect">
                      <a:avLst/>
                    </a:prstGeom>
                  </pic:spPr>
                </pic:pic>
              </a:graphicData>
            </a:graphic>
          </wp:inline>
        </w:drawing>
      </w:r>
    </w:p>
    <w:p w14:paraId="2D0AA0C6" w14:textId="77777777" w:rsidR="00AB449C" w:rsidRPr="00362205" w:rsidRDefault="000C7737" w:rsidP="00D01BCC">
      <w:pPr>
        <w:pStyle w:val="a"/>
      </w:pPr>
      <w:r>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6"/>
        <w:gridCol w:w="1662"/>
        <w:gridCol w:w="1072"/>
        <w:gridCol w:w="1096"/>
        <w:gridCol w:w="1174"/>
        <w:gridCol w:w="675"/>
        <w:gridCol w:w="696"/>
        <w:gridCol w:w="3529"/>
      </w:tblGrid>
      <w:tr w:rsidR="006D157F" w:rsidRPr="00362205" w14:paraId="5556759D" w14:textId="77777777" w:rsidTr="006D157F">
        <w:trPr>
          <w:trHeight w:val="388"/>
          <w:jc w:val="center"/>
        </w:trPr>
        <w:tc>
          <w:tcPr>
            <w:tcW w:w="425" w:type="dxa"/>
            <w:vMerge w:val="restart"/>
          </w:tcPr>
          <w:p w14:paraId="0BC6A326" w14:textId="77777777" w:rsidR="006D157F" w:rsidRPr="00362205" w:rsidRDefault="006D157F" w:rsidP="000C415F">
            <w:pPr>
              <w:rPr>
                <w:rFonts w:ascii="標楷體" w:eastAsia="標楷體" w:hAnsi="標楷體"/>
              </w:rPr>
            </w:pPr>
            <w:r w:rsidRPr="00362205">
              <w:rPr>
                <w:rFonts w:ascii="標楷體" w:eastAsia="標楷體" w:hAnsi="標楷體"/>
              </w:rPr>
              <w:t>序號</w:t>
            </w:r>
          </w:p>
        </w:tc>
        <w:tc>
          <w:tcPr>
            <w:tcW w:w="1662" w:type="dxa"/>
            <w:vMerge w:val="restart"/>
          </w:tcPr>
          <w:p w14:paraId="5E6DACC3" w14:textId="77777777" w:rsidR="006D157F" w:rsidRPr="00362205" w:rsidRDefault="006D157F" w:rsidP="000C415F">
            <w:pPr>
              <w:rPr>
                <w:rFonts w:ascii="標楷體" w:eastAsia="標楷體" w:hAnsi="標楷體"/>
              </w:rPr>
            </w:pPr>
            <w:r w:rsidRPr="00362205">
              <w:rPr>
                <w:rFonts w:ascii="標楷體" w:eastAsia="標楷體" w:hAnsi="標楷體"/>
              </w:rPr>
              <w:t>欄位</w:t>
            </w:r>
          </w:p>
        </w:tc>
        <w:tc>
          <w:tcPr>
            <w:tcW w:w="4713" w:type="dxa"/>
            <w:gridSpan w:val="5"/>
          </w:tcPr>
          <w:p w14:paraId="3089AB61" w14:textId="77777777" w:rsidR="006D157F" w:rsidRPr="00362205" w:rsidRDefault="006D157F" w:rsidP="006D157F">
            <w:pPr>
              <w:jc w:val="center"/>
              <w:rPr>
                <w:rFonts w:ascii="標楷體" w:eastAsia="標楷體" w:hAnsi="標楷體"/>
              </w:rPr>
            </w:pPr>
            <w:r w:rsidRPr="00362205">
              <w:rPr>
                <w:rFonts w:ascii="標楷體" w:eastAsia="標楷體" w:hAnsi="標楷體"/>
              </w:rPr>
              <w:t>說明</w:t>
            </w:r>
          </w:p>
        </w:tc>
        <w:tc>
          <w:tcPr>
            <w:tcW w:w="3529" w:type="dxa"/>
            <w:vMerge w:val="restart"/>
          </w:tcPr>
          <w:p w14:paraId="2C80695A" w14:textId="77777777" w:rsidR="006D157F" w:rsidRPr="00362205" w:rsidRDefault="006D157F" w:rsidP="000C415F">
            <w:pPr>
              <w:rPr>
                <w:rFonts w:ascii="標楷體" w:eastAsia="標楷體" w:hAnsi="標楷體"/>
              </w:rPr>
            </w:pPr>
            <w:r w:rsidRPr="00362205">
              <w:rPr>
                <w:rFonts w:ascii="標楷體" w:eastAsia="標楷體" w:hAnsi="標楷體"/>
              </w:rPr>
              <w:t>處理邏輯及注意事項</w:t>
            </w:r>
          </w:p>
        </w:tc>
      </w:tr>
      <w:tr w:rsidR="006D157F" w:rsidRPr="00362205" w14:paraId="04CB1CC8" w14:textId="77777777" w:rsidTr="006D157F">
        <w:trPr>
          <w:trHeight w:val="244"/>
          <w:jc w:val="center"/>
        </w:trPr>
        <w:tc>
          <w:tcPr>
            <w:tcW w:w="425" w:type="dxa"/>
            <w:vMerge/>
          </w:tcPr>
          <w:p w14:paraId="70EAF2A8" w14:textId="77777777" w:rsidR="006D157F" w:rsidRPr="00362205" w:rsidRDefault="006D157F" w:rsidP="000C415F">
            <w:pPr>
              <w:rPr>
                <w:rFonts w:ascii="標楷體" w:eastAsia="標楷體" w:hAnsi="標楷體"/>
              </w:rPr>
            </w:pPr>
          </w:p>
        </w:tc>
        <w:tc>
          <w:tcPr>
            <w:tcW w:w="1662" w:type="dxa"/>
            <w:vMerge/>
          </w:tcPr>
          <w:p w14:paraId="006C0315" w14:textId="77777777" w:rsidR="006D157F" w:rsidRPr="00362205" w:rsidRDefault="006D157F" w:rsidP="000C415F">
            <w:pPr>
              <w:rPr>
                <w:rFonts w:ascii="標楷體" w:eastAsia="標楷體" w:hAnsi="標楷體"/>
              </w:rPr>
            </w:pPr>
          </w:p>
        </w:tc>
        <w:tc>
          <w:tcPr>
            <w:tcW w:w="1072" w:type="dxa"/>
          </w:tcPr>
          <w:p w14:paraId="4ABEED68" w14:textId="77777777" w:rsidR="006D157F" w:rsidRPr="00362205" w:rsidRDefault="006D157F" w:rsidP="000C415F">
            <w:pPr>
              <w:rPr>
                <w:rFonts w:ascii="標楷體" w:eastAsia="標楷體" w:hAnsi="標楷體"/>
              </w:rPr>
            </w:pPr>
            <w:r w:rsidRPr="004E09B8">
              <w:rPr>
                <w:rFonts w:ascii="標楷體" w:eastAsia="標楷體" w:hAnsi="標楷體" w:hint="eastAsia"/>
              </w:rPr>
              <w:t>資料型態長度</w:t>
            </w:r>
          </w:p>
        </w:tc>
        <w:tc>
          <w:tcPr>
            <w:tcW w:w="1096" w:type="dxa"/>
          </w:tcPr>
          <w:p w14:paraId="19A69224" w14:textId="77777777" w:rsidR="006D157F" w:rsidRPr="00362205" w:rsidRDefault="006D157F" w:rsidP="000C415F">
            <w:pPr>
              <w:rPr>
                <w:rFonts w:ascii="標楷體" w:eastAsia="標楷體" w:hAnsi="標楷體"/>
              </w:rPr>
            </w:pPr>
            <w:r w:rsidRPr="00362205">
              <w:rPr>
                <w:rFonts w:ascii="標楷體" w:eastAsia="標楷體" w:hAnsi="標楷體"/>
              </w:rPr>
              <w:t>預設值</w:t>
            </w:r>
          </w:p>
        </w:tc>
        <w:tc>
          <w:tcPr>
            <w:tcW w:w="1174" w:type="dxa"/>
          </w:tcPr>
          <w:p w14:paraId="2641287A" w14:textId="77777777" w:rsidR="006D157F" w:rsidRPr="00362205" w:rsidRDefault="006D157F" w:rsidP="000C415F">
            <w:pPr>
              <w:rPr>
                <w:rFonts w:ascii="標楷體" w:eastAsia="標楷體" w:hAnsi="標楷體"/>
              </w:rPr>
            </w:pPr>
            <w:r w:rsidRPr="00362205">
              <w:rPr>
                <w:rFonts w:ascii="標楷體" w:eastAsia="標楷體" w:hAnsi="標楷體"/>
              </w:rPr>
              <w:t>選單內容</w:t>
            </w:r>
          </w:p>
        </w:tc>
        <w:tc>
          <w:tcPr>
            <w:tcW w:w="675" w:type="dxa"/>
          </w:tcPr>
          <w:p w14:paraId="2CBA890B" w14:textId="77777777" w:rsidR="006D157F" w:rsidRPr="00362205" w:rsidRDefault="006D157F" w:rsidP="000C415F">
            <w:pPr>
              <w:rPr>
                <w:rFonts w:ascii="標楷體" w:eastAsia="標楷體" w:hAnsi="標楷體"/>
              </w:rPr>
            </w:pPr>
            <w:r w:rsidRPr="00362205">
              <w:rPr>
                <w:rFonts w:ascii="標楷體" w:eastAsia="標楷體" w:hAnsi="標楷體"/>
              </w:rPr>
              <w:t>必填</w:t>
            </w:r>
          </w:p>
        </w:tc>
        <w:tc>
          <w:tcPr>
            <w:tcW w:w="696" w:type="dxa"/>
          </w:tcPr>
          <w:p w14:paraId="0B2831BB" w14:textId="77777777" w:rsidR="006D157F" w:rsidRPr="00362205" w:rsidRDefault="006D157F" w:rsidP="000C415F">
            <w:pPr>
              <w:rPr>
                <w:rFonts w:ascii="標楷體" w:eastAsia="標楷體" w:hAnsi="標楷體"/>
              </w:rPr>
            </w:pPr>
            <w:r w:rsidRPr="00362205">
              <w:rPr>
                <w:rFonts w:ascii="標楷體" w:eastAsia="標楷體" w:hAnsi="標楷體"/>
              </w:rPr>
              <w:t>R/W</w:t>
            </w:r>
          </w:p>
        </w:tc>
        <w:tc>
          <w:tcPr>
            <w:tcW w:w="3529" w:type="dxa"/>
            <w:vMerge/>
          </w:tcPr>
          <w:p w14:paraId="20089865" w14:textId="77777777" w:rsidR="006D157F" w:rsidRPr="00362205" w:rsidRDefault="006D157F" w:rsidP="000C415F">
            <w:pPr>
              <w:rPr>
                <w:rFonts w:ascii="標楷體" w:eastAsia="標楷體" w:hAnsi="標楷體"/>
              </w:rPr>
            </w:pPr>
          </w:p>
        </w:tc>
      </w:tr>
      <w:tr w:rsidR="006D157F" w:rsidRPr="00362205" w14:paraId="49E9853F" w14:textId="77777777" w:rsidTr="006D157F">
        <w:trPr>
          <w:trHeight w:val="244"/>
          <w:jc w:val="center"/>
        </w:trPr>
        <w:tc>
          <w:tcPr>
            <w:tcW w:w="425" w:type="dxa"/>
          </w:tcPr>
          <w:p w14:paraId="7F1BE012" w14:textId="77777777" w:rsidR="006D157F" w:rsidRPr="00362205" w:rsidRDefault="006D157F" w:rsidP="000C415F">
            <w:pPr>
              <w:rPr>
                <w:rFonts w:ascii="標楷體" w:eastAsia="標楷體" w:hAnsi="標楷體"/>
              </w:rPr>
            </w:pPr>
            <w:r w:rsidRPr="00362205">
              <w:rPr>
                <w:rFonts w:ascii="標楷體" w:eastAsia="標楷體" w:hAnsi="標楷體" w:hint="eastAsia"/>
              </w:rPr>
              <w:t>1.</w:t>
            </w:r>
          </w:p>
        </w:tc>
        <w:tc>
          <w:tcPr>
            <w:tcW w:w="1662" w:type="dxa"/>
          </w:tcPr>
          <w:p w14:paraId="6B701450" w14:textId="77777777" w:rsidR="006D157F" w:rsidRPr="00362205" w:rsidRDefault="006D157F" w:rsidP="000C415F">
            <w:pPr>
              <w:rPr>
                <w:rFonts w:ascii="標楷體" w:eastAsia="標楷體" w:hAnsi="標楷體"/>
              </w:rPr>
            </w:pPr>
            <w:r w:rsidRPr="00362205">
              <w:rPr>
                <w:rFonts w:ascii="標楷體" w:eastAsia="標楷體" w:hAnsi="標楷體" w:hint="eastAsia"/>
              </w:rPr>
              <w:t>功能</w:t>
            </w:r>
          </w:p>
        </w:tc>
        <w:tc>
          <w:tcPr>
            <w:tcW w:w="1072" w:type="dxa"/>
          </w:tcPr>
          <w:p w14:paraId="45C831FB" w14:textId="77777777" w:rsidR="006D157F" w:rsidRPr="00362205" w:rsidRDefault="006D157F" w:rsidP="000C415F">
            <w:pPr>
              <w:rPr>
                <w:rFonts w:ascii="標楷體" w:eastAsia="標楷體" w:hAnsi="標楷體"/>
              </w:rPr>
            </w:pPr>
            <w:r>
              <w:rPr>
                <w:rFonts w:ascii="標楷體" w:eastAsia="標楷體" w:hAnsi="標楷體"/>
              </w:rPr>
              <w:t>9</w:t>
            </w:r>
          </w:p>
        </w:tc>
        <w:tc>
          <w:tcPr>
            <w:tcW w:w="1096" w:type="dxa"/>
          </w:tcPr>
          <w:p w14:paraId="2C3239D5" w14:textId="77777777" w:rsidR="006D157F" w:rsidRPr="00362205" w:rsidRDefault="006D157F" w:rsidP="000C415F">
            <w:pPr>
              <w:rPr>
                <w:rFonts w:ascii="標楷體" w:eastAsia="標楷體" w:hAnsi="標楷體"/>
              </w:rPr>
            </w:pPr>
          </w:p>
        </w:tc>
        <w:tc>
          <w:tcPr>
            <w:tcW w:w="1174" w:type="dxa"/>
          </w:tcPr>
          <w:p w14:paraId="1DE17D71" w14:textId="77777777" w:rsidR="006D157F" w:rsidRPr="00362205" w:rsidRDefault="006D157F" w:rsidP="000C415F">
            <w:pPr>
              <w:rPr>
                <w:rFonts w:ascii="標楷體" w:eastAsia="標楷體" w:hAnsi="標楷體"/>
              </w:rPr>
            </w:pPr>
            <w:r w:rsidRPr="00362205">
              <w:rPr>
                <w:rFonts w:ascii="標楷體" w:eastAsia="標楷體" w:hAnsi="標楷體" w:hint="eastAsia"/>
              </w:rPr>
              <w:t>下拉式選單</w:t>
            </w:r>
          </w:p>
        </w:tc>
        <w:tc>
          <w:tcPr>
            <w:tcW w:w="675" w:type="dxa"/>
          </w:tcPr>
          <w:p w14:paraId="6E962274" w14:textId="468EE388" w:rsidR="006D157F" w:rsidRPr="00362205" w:rsidRDefault="006D157F" w:rsidP="000C415F">
            <w:pPr>
              <w:rPr>
                <w:rFonts w:ascii="標楷體" w:eastAsia="標楷體" w:hAnsi="標楷體"/>
              </w:rPr>
            </w:pPr>
          </w:p>
        </w:tc>
        <w:tc>
          <w:tcPr>
            <w:tcW w:w="696" w:type="dxa"/>
          </w:tcPr>
          <w:p w14:paraId="10B4A425" w14:textId="77777777" w:rsidR="006D157F" w:rsidRPr="00362205" w:rsidRDefault="006D157F" w:rsidP="000C415F">
            <w:pPr>
              <w:rPr>
                <w:rFonts w:ascii="標楷體" w:eastAsia="標楷體" w:hAnsi="標楷體"/>
              </w:rPr>
            </w:pPr>
          </w:p>
        </w:tc>
        <w:tc>
          <w:tcPr>
            <w:tcW w:w="3529" w:type="dxa"/>
          </w:tcPr>
          <w:p w14:paraId="6E583B58" w14:textId="790F7254" w:rsidR="006D157F" w:rsidRPr="00362205" w:rsidRDefault="001D7738" w:rsidP="000C415F">
            <w:pPr>
              <w:rPr>
                <w:rFonts w:ascii="標楷體" w:eastAsia="標楷體" w:hAnsi="標楷體"/>
              </w:rPr>
            </w:pPr>
            <w:r>
              <w:rPr>
                <w:rFonts w:ascii="標楷體" w:eastAsia="標楷體" w:hAnsi="標楷體" w:hint="eastAsia"/>
              </w:rPr>
              <w:t>自動顯示</w:t>
            </w:r>
          </w:p>
        </w:tc>
      </w:tr>
      <w:tr w:rsidR="006D157F" w:rsidRPr="00362205" w14:paraId="6947F95F" w14:textId="77777777" w:rsidTr="006D157F">
        <w:trPr>
          <w:trHeight w:val="291"/>
          <w:jc w:val="center"/>
        </w:trPr>
        <w:tc>
          <w:tcPr>
            <w:tcW w:w="425" w:type="dxa"/>
          </w:tcPr>
          <w:p w14:paraId="1EA9997B" w14:textId="77777777" w:rsidR="006D157F" w:rsidRPr="00362205" w:rsidRDefault="006D157F" w:rsidP="000C415F">
            <w:pPr>
              <w:rPr>
                <w:rFonts w:ascii="標楷體" w:eastAsia="標楷體" w:hAnsi="標楷體"/>
              </w:rPr>
            </w:pPr>
            <w:r w:rsidRPr="00362205">
              <w:rPr>
                <w:rFonts w:ascii="標楷體" w:eastAsia="標楷體" w:hAnsi="標楷體" w:hint="eastAsia"/>
              </w:rPr>
              <w:t>2</w:t>
            </w:r>
          </w:p>
        </w:tc>
        <w:tc>
          <w:tcPr>
            <w:tcW w:w="1662" w:type="dxa"/>
          </w:tcPr>
          <w:p w14:paraId="6B71C41F" w14:textId="77777777" w:rsidR="006D157F" w:rsidRPr="00362205" w:rsidRDefault="006D157F" w:rsidP="000C415F">
            <w:pPr>
              <w:rPr>
                <w:rFonts w:ascii="標楷體" w:eastAsia="標楷體" w:hAnsi="標楷體"/>
              </w:rPr>
            </w:pPr>
            <w:r w:rsidRPr="00362205">
              <w:rPr>
                <w:rFonts w:ascii="標楷體" w:eastAsia="標楷體" w:hAnsi="標楷體" w:hint="eastAsia"/>
              </w:rPr>
              <w:t xml:space="preserve">代號      </w:t>
            </w:r>
          </w:p>
        </w:tc>
        <w:tc>
          <w:tcPr>
            <w:tcW w:w="1072" w:type="dxa"/>
          </w:tcPr>
          <w:p w14:paraId="067DBB32" w14:textId="60A20237" w:rsidR="006D157F" w:rsidRPr="00362205" w:rsidRDefault="001D7738" w:rsidP="000C415F">
            <w:pPr>
              <w:rPr>
                <w:rFonts w:ascii="標楷體" w:eastAsia="標楷體" w:hAnsi="標楷體"/>
              </w:rPr>
            </w:pPr>
            <w:r>
              <w:rPr>
                <w:rFonts w:ascii="標楷體" w:eastAsia="標楷體" w:hAnsi="標楷體" w:hint="eastAsia"/>
              </w:rPr>
              <w:t>9(6)</w:t>
            </w:r>
          </w:p>
        </w:tc>
        <w:tc>
          <w:tcPr>
            <w:tcW w:w="1096" w:type="dxa"/>
          </w:tcPr>
          <w:p w14:paraId="2083303A" w14:textId="77777777" w:rsidR="006D157F" w:rsidRPr="00362205" w:rsidRDefault="006D157F" w:rsidP="000C415F">
            <w:pPr>
              <w:rPr>
                <w:rFonts w:ascii="標楷體" w:eastAsia="標楷體" w:hAnsi="標楷體"/>
              </w:rPr>
            </w:pPr>
          </w:p>
        </w:tc>
        <w:tc>
          <w:tcPr>
            <w:tcW w:w="1174" w:type="dxa"/>
          </w:tcPr>
          <w:p w14:paraId="63DDEA59" w14:textId="77777777" w:rsidR="006D157F" w:rsidRPr="00362205" w:rsidRDefault="006D157F" w:rsidP="000C415F">
            <w:pPr>
              <w:rPr>
                <w:rFonts w:ascii="標楷體" w:eastAsia="標楷體" w:hAnsi="標楷體"/>
              </w:rPr>
            </w:pPr>
          </w:p>
        </w:tc>
        <w:tc>
          <w:tcPr>
            <w:tcW w:w="675" w:type="dxa"/>
          </w:tcPr>
          <w:p w14:paraId="53744AE6" w14:textId="77777777" w:rsidR="006D157F" w:rsidRPr="00362205" w:rsidRDefault="006D157F" w:rsidP="000C415F">
            <w:pPr>
              <w:rPr>
                <w:rFonts w:ascii="標楷體" w:eastAsia="標楷體" w:hAnsi="標楷體"/>
              </w:rPr>
            </w:pPr>
            <w:r w:rsidRPr="00362205">
              <w:rPr>
                <w:rFonts w:ascii="標楷體" w:eastAsia="標楷體" w:hAnsi="標楷體" w:hint="eastAsia"/>
              </w:rPr>
              <w:t>V</w:t>
            </w:r>
          </w:p>
        </w:tc>
        <w:tc>
          <w:tcPr>
            <w:tcW w:w="696" w:type="dxa"/>
          </w:tcPr>
          <w:p w14:paraId="2F6A28FB" w14:textId="77777777" w:rsidR="006D157F" w:rsidRPr="00362205" w:rsidRDefault="006D157F" w:rsidP="000C415F">
            <w:pPr>
              <w:rPr>
                <w:rFonts w:ascii="標楷體" w:eastAsia="標楷體" w:hAnsi="標楷體"/>
              </w:rPr>
            </w:pPr>
          </w:p>
        </w:tc>
        <w:tc>
          <w:tcPr>
            <w:tcW w:w="3529" w:type="dxa"/>
          </w:tcPr>
          <w:p w14:paraId="16B2ED58" w14:textId="77777777" w:rsidR="006D157F" w:rsidRPr="00362205" w:rsidRDefault="006D157F" w:rsidP="000C415F">
            <w:pPr>
              <w:rPr>
                <w:rFonts w:ascii="標楷體" w:eastAsia="標楷體" w:hAnsi="標楷體"/>
              </w:rPr>
            </w:pPr>
            <w:r>
              <w:rPr>
                <w:rFonts w:ascii="標楷體" w:eastAsia="標楷體" w:hAnsi="標楷體" w:hint="eastAsia"/>
              </w:rPr>
              <w:t>必須輸入</w:t>
            </w:r>
          </w:p>
        </w:tc>
      </w:tr>
      <w:tr w:rsidR="006D157F" w:rsidRPr="00362205" w14:paraId="29A6D90D" w14:textId="77777777" w:rsidTr="006D157F">
        <w:trPr>
          <w:trHeight w:val="291"/>
          <w:jc w:val="center"/>
        </w:trPr>
        <w:tc>
          <w:tcPr>
            <w:tcW w:w="425" w:type="dxa"/>
          </w:tcPr>
          <w:p w14:paraId="09369864" w14:textId="77777777" w:rsidR="006D157F" w:rsidRPr="00362205" w:rsidRDefault="006D157F" w:rsidP="000C415F">
            <w:pPr>
              <w:rPr>
                <w:rFonts w:ascii="標楷體" w:eastAsia="標楷體" w:hAnsi="標楷體"/>
              </w:rPr>
            </w:pPr>
            <w:r w:rsidRPr="00362205">
              <w:rPr>
                <w:rFonts w:ascii="標楷體" w:eastAsia="標楷體" w:hAnsi="標楷體" w:hint="eastAsia"/>
              </w:rPr>
              <w:t>3</w:t>
            </w:r>
          </w:p>
        </w:tc>
        <w:tc>
          <w:tcPr>
            <w:tcW w:w="1662" w:type="dxa"/>
          </w:tcPr>
          <w:p w14:paraId="0E80F6DE" w14:textId="77777777" w:rsidR="006D157F" w:rsidRPr="00362205" w:rsidRDefault="006D157F" w:rsidP="000C415F">
            <w:pPr>
              <w:rPr>
                <w:rFonts w:ascii="標楷體" w:eastAsia="標楷體" w:hAnsi="標楷體"/>
              </w:rPr>
            </w:pPr>
            <w:r w:rsidRPr="00362205">
              <w:rPr>
                <w:rFonts w:ascii="標楷體" w:eastAsia="標楷體" w:hAnsi="標楷體" w:hint="eastAsia"/>
              </w:rPr>
              <w:t xml:space="preserve">行業說明  </w:t>
            </w:r>
          </w:p>
        </w:tc>
        <w:tc>
          <w:tcPr>
            <w:tcW w:w="1072" w:type="dxa"/>
          </w:tcPr>
          <w:p w14:paraId="048B6184" w14:textId="77777777" w:rsidR="006D157F" w:rsidRPr="00362205" w:rsidRDefault="006D157F" w:rsidP="000C415F">
            <w:pPr>
              <w:rPr>
                <w:rFonts w:ascii="標楷體" w:eastAsia="標楷體" w:hAnsi="標楷體"/>
              </w:rPr>
            </w:pPr>
            <w:r>
              <w:rPr>
                <w:rFonts w:ascii="標楷體" w:eastAsia="標楷體" w:hAnsi="標楷體"/>
              </w:rPr>
              <w:t>X(50)</w:t>
            </w:r>
          </w:p>
        </w:tc>
        <w:tc>
          <w:tcPr>
            <w:tcW w:w="1096" w:type="dxa"/>
          </w:tcPr>
          <w:p w14:paraId="7228C7A3" w14:textId="77777777" w:rsidR="006D157F" w:rsidRPr="00362205" w:rsidRDefault="006D157F" w:rsidP="000C415F">
            <w:pPr>
              <w:rPr>
                <w:rFonts w:ascii="標楷體" w:eastAsia="標楷體" w:hAnsi="標楷體"/>
              </w:rPr>
            </w:pPr>
          </w:p>
        </w:tc>
        <w:tc>
          <w:tcPr>
            <w:tcW w:w="1174" w:type="dxa"/>
          </w:tcPr>
          <w:p w14:paraId="217FAB62" w14:textId="77777777" w:rsidR="006D157F" w:rsidRPr="00362205" w:rsidRDefault="006D157F" w:rsidP="000C415F">
            <w:pPr>
              <w:rPr>
                <w:rFonts w:ascii="標楷體" w:eastAsia="標楷體" w:hAnsi="標楷體"/>
              </w:rPr>
            </w:pPr>
          </w:p>
        </w:tc>
        <w:tc>
          <w:tcPr>
            <w:tcW w:w="675" w:type="dxa"/>
          </w:tcPr>
          <w:p w14:paraId="39DE891F" w14:textId="77777777" w:rsidR="006D157F" w:rsidRPr="00362205" w:rsidRDefault="006D157F" w:rsidP="000C415F">
            <w:pPr>
              <w:rPr>
                <w:rFonts w:ascii="標楷體" w:eastAsia="標楷體" w:hAnsi="標楷體"/>
              </w:rPr>
            </w:pPr>
            <w:r w:rsidRPr="00362205">
              <w:rPr>
                <w:rFonts w:ascii="標楷體" w:eastAsia="標楷體" w:hAnsi="標楷體" w:hint="eastAsia"/>
              </w:rPr>
              <w:t>V</w:t>
            </w:r>
          </w:p>
        </w:tc>
        <w:tc>
          <w:tcPr>
            <w:tcW w:w="696" w:type="dxa"/>
          </w:tcPr>
          <w:p w14:paraId="293F3EC8" w14:textId="77777777" w:rsidR="006D157F" w:rsidRPr="00362205" w:rsidRDefault="006D157F" w:rsidP="000C415F">
            <w:pPr>
              <w:rPr>
                <w:rFonts w:ascii="標楷體" w:eastAsia="標楷體" w:hAnsi="標楷體"/>
              </w:rPr>
            </w:pPr>
          </w:p>
        </w:tc>
        <w:tc>
          <w:tcPr>
            <w:tcW w:w="3529" w:type="dxa"/>
          </w:tcPr>
          <w:p w14:paraId="7A58544C" w14:textId="77777777" w:rsidR="006D157F" w:rsidRPr="00362205" w:rsidRDefault="006D157F" w:rsidP="000C415F">
            <w:pPr>
              <w:rPr>
                <w:rFonts w:ascii="標楷體" w:eastAsia="標楷體" w:hAnsi="標楷體"/>
              </w:rPr>
            </w:pPr>
            <w:r w:rsidRPr="00362205">
              <w:rPr>
                <w:rFonts w:ascii="標楷體" w:eastAsia="標楷體" w:hAnsi="標楷體" w:hint="eastAsia"/>
              </w:rPr>
              <w:t>新增、修改時必須輸入,其他自動顯示不必輸入</w:t>
            </w:r>
          </w:p>
        </w:tc>
      </w:tr>
      <w:tr w:rsidR="006D157F" w:rsidRPr="00362205" w14:paraId="2EB0F9AE" w14:textId="77777777" w:rsidTr="006D157F">
        <w:trPr>
          <w:trHeight w:val="291"/>
          <w:jc w:val="center"/>
        </w:trPr>
        <w:tc>
          <w:tcPr>
            <w:tcW w:w="425" w:type="dxa"/>
          </w:tcPr>
          <w:p w14:paraId="00E1A1DE" w14:textId="77777777" w:rsidR="006D157F" w:rsidRPr="00362205" w:rsidRDefault="006D157F" w:rsidP="000C415F">
            <w:pPr>
              <w:rPr>
                <w:rFonts w:ascii="標楷體" w:eastAsia="標楷體" w:hAnsi="標楷體"/>
              </w:rPr>
            </w:pPr>
            <w:r w:rsidRPr="00362205">
              <w:rPr>
                <w:rFonts w:ascii="標楷體" w:eastAsia="標楷體" w:hAnsi="標楷體" w:hint="eastAsia"/>
              </w:rPr>
              <w:t>4</w:t>
            </w:r>
          </w:p>
        </w:tc>
        <w:tc>
          <w:tcPr>
            <w:tcW w:w="1662" w:type="dxa"/>
          </w:tcPr>
          <w:p w14:paraId="6B0B6277" w14:textId="77777777" w:rsidR="006D157F" w:rsidRPr="00362205" w:rsidRDefault="006D157F" w:rsidP="000C415F">
            <w:pPr>
              <w:rPr>
                <w:rFonts w:ascii="標楷體" w:eastAsia="標楷體" w:hAnsi="標楷體"/>
              </w:rPr>
            </w:pPr>
            <w:r w:rsidRPr="00362205">
              <w:rPr>
                <w:rFonts w:ascii="標楷體" w:eastAsia="標楷體" w:hAnsi="標楷體" w:hint="eastAsia"/>
              </w:rPr>
              <w:t>主計處大類</w:t>
            </w:r>
          </w:p>
        </w:tc>
        <w:tc>
          <w:tcPr>
            <w:tcW w:w="1072" w:type="dxa"/>
          </w:tcPr>
          <w:p w14:paraId="2ECD5E80" w14:textId="77777777" w:rsidR="006D157F" w:rsidRPr="00362205" w:rsidRDefault="006D157F" w:rsidP="000C415F">
            <w:pPr>
              <w:rPr>
                <w:rFonts w:ascii="標楷體" w:eastAsia="標楷體" w:hAnsi="標楷體"/>
              </w:rPr>
            </w:pPr>
            <w:r>
              <w:rPr>
                <w:rFonts w:ascii="標楷體" w:eastAsia="標楷體" w:hAnsi="標楷體"/>
              </w:rPr>
              <w:t>X</w:t>
            </w:r>
          </w:p>
        </w:tc>
        <w:tc>
          <w:tcPr>
            <w:tcW w:w="1096" w:type="dxa"/>
          </w:tcPr>
          <w:p w14:paraId="17AF2FD7" w14:textId="77777777" w:rsidR="006D157F" w:rsidRPr="00362205" w:rsidRDefault="006D157F" w:rsidP="000C415F">
            <w:pPr>
              <w:rPr>
                <w:rFonts w:ascii="標楷體" w:eastAsia="標楷體" w:hAnsi="標楷體"/>
              </w:rPr>
            </w:pPr>
          </w:p>
        </w:tc>
        <w:tc>
          <w:tcPr>
            <w:tcW w:w="1174" w:type="dxa"/>
          </w:tcPr>
          <w:p w14:paraId="36CB0EB1" w14:textId="77777777" w:rsidR="006D157F" w:rsidRPr="00362205" w:rsidRDefault="006D157F" w:rsidP="000C415F">
            <w:pPr>
              <w:rPr>
                <w:rFonts w:ascii="標楷體" w:eastAsia="標楷體" w:hAnsi="標楷體"/>
              </w:rPr>
            </w:pPr>
          </w:p>
        </w:tc>
        <w:tc>
          <w:tcPr>
            <w:tcW w:w="675" w:type="dxa"/>
          </w:tcPr>
          <w:p w14:paraId="26FF6FFF" w14:textId="77777777" w:rsidR="006D157F" w:rsidRPr="00362205" w:rsidRDefault="006D157F" w:rsidP="000C415F">
            <w:pPr>
              <w:rPr>
                <w:rFonts w:ascii="標楷體" w:eastAsia="標楷體" w:hAnsi="標楷體"/>
              </w:rPr>
            </w:pPr>
            <w:r w:rsidRPr="00362205">
              <w:rPr>
                <w:rFonts w:ascii="標楷體" w:eastAsia="標楷體" w:hAnsi="標楷體" w:hint="eastAsia"/>
              </w:rPr>
              <w:t>V</w:t>
            </w:r>
          </w:p>
        </w:tc>
        <w:tc>
          <w:tcPr>
            <w:tcW w:w="696" w:type="dxa"/>
          </w:tcPr>
          <w:p w14:paraId="30785F5B" w14:textId="77777777" w:rsidR="006D157F" w:rsidRPr="00362205" w:rsidRDefault="006D157F" w:rsidP="000C415F">
            <w:pPr>
              <w:rPr>
                <w:rFonts w:ascii="標楷體" w:eastAsia="標楷體" w:hAnsi="標楷體"/>
              </w:rPr>
            </w:pPr>
          </w:p>
        </w:tc>
        <w:tc>
          <w:tcPr>
            <w:tcW w:w="3529" w:type="dxa"/>
          </w:tcPr>
          <w:p w14:paraId="14EEF81C" w14:textId="77777777" w:rsidR="006D157F" w:rsidRPr="00362205" w:rsidRDefault="006D157F" w:rsidP="000C415F">
            <w:pPr>
              <w:rPr>
                <w:rFonts w:ascii="標楷體" w:eastAsia="標楷體" w:hAnsi="標楷體"/>
              </w:rPr>
            </w:pPr>
            <w:r>
              <w:rPr>
                <w:rFonts w:ascii="標楷體" w:eastAsia="標楷體" w:hAnsi="標楷體" w:hint="eastAsia"/>
              </w:rPr>
              <w:t>新增、修改</w:t>
            </w:r>
            <w:r w:rsidRPr="00362205">
              <w:rPr>
                <w:rFonts w:ascii="標楷體" w:eastAsia="標楷體" w:hAnsi="標楷體" w:hint="eastAsia"/>
              </w:rPr>
              <w:t>時必須輸入,其他自動顯示不必輸入</w:t>
            </w:r>
          </w:p>
        </w:tc>
      </w:tr>
    </w:tbl>
    <w:p w14:paraId="617AE2E5" w14:textId="3759476A" w:rsidR="003428DE" w:rsidRDefault="00AB449C" w:rsidP="0022279A">
      <w:pPr>
        <w:pStyle w:val="3"/>
        <w:numPr>
          <w:ilvl w:val="2"/>
          <w:numId w:val="1"/>
        </w:numPr>
        <w:rPr>
          <w:rFonts w:ascii="標楷體" w:hAnsi="標楷體"/>
        </w:rPr>
      </w:pPr>
      <w:r w:rsidRPr="00362205">
        <w:rPr>
          <w:rFonts w:ascii="標楷體" w:hAnsi="標楷體"/>
        </w:rPr>
        <w:br w:type="page"/>
      </w:r>
      <w:r w:rsidR="003428DE">
        <w:rPr>
          <w:rFonts w:ascii="標楷體" w:hAnsi="標楷體" w:hint="eastAsia"/>
        </w:rPr>
        <w:lastRenderedPageBreak/>
        <w:t>L6</w:t>
      </w:r>
      <w:r w:rsidR="00F07D10">
        <w:rPr>
          <w:rFonts w:ascii="標楷體" w:hAnsi="標楷體"/>
        </w:rPr>
        <w:t>063</w:t>
      </w:r>
      <w:r w:rsidR="003428DE" w:rsidRPr="00200E66">
        <w:rPr>
          <w:rFonts w:ascii="標楷體" w:hAnsi="標楷體" w:hint="eastAsia"/>
        </w:rPr>
        <w:t>擔保品代號資料</w:t>
      </w:r>
      <w:r w:rsidR="00F24388">
        <w:rPr>
          <w:rFonts w:ascii="標楷體" w:hAnsi="標楷體" w:hint="eastAsia"/>
        </w:rPr>
        <w:t>查詢</w:t>
      </w:r>
      <w:r w:rsidR="00101E99">
        <w:rPr>
          <w:rFonts w:ascii="標楷體" w:hAnsi="標楷體" w:hint="eastAsia"/>
        </w:rPr>
        <w:t xml:space="preserve"> </w:t>
      </w:r>
      <w:r w:rsidR="004C2838">
        <w:rPr>
          <w:rFonts w:ascii="標楷體" w:hAnsi="標楷體"/>
        </w:rPr>
        <w:t>***</w:t>
      </w:r>
    </w:p>
    <w:p w14:paraId="22E01CB1" w14:textId="77777777" w:rsidR="0055210B" w:rsidRPr="00362205" w:rsidRDefault="0055210B" w:rsidP="00D01BCC">
      <w:pPr>
        <w:pStyle w:val="a"/>
      </w:pPr>
      <w:r w:rsidRPr="00362205">
        <w:t>功能說明</w:t>
      </w:r>
    </w:p>
    <w:tbl>
      <w:tblPr>
        <w:tblW w:w="7947"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99"/>
      </w:tblGrid>
      <w:tr w:rsidR="0055210B" w:rsidRPr="00362205" w14:paraId="16F918EA" w14:textId="77777777" w:rsidTr="006230C9">
        <w:trPr>
          <w:trHeight w:val="277"/>
        </w:trPr>
        <w:tc>
          <w:tcPr>
            <w:tcW w:w="1548" w:type="dxa"/>
            <w:tcBorders>
              <w:top w:val="single" w:sz="8" w:space="0" w:color="000000"/>
              <w:bottom w:val="single" w:sz="8" w:space="0" w:color="000000"/>
              <w:right w:val="single" w:sz="8" w:space="0" w:color="000000"/>
            </w:tcBorders>
            <w:shd w:val="clear" w:color="auto" w:fill="F3F3F3"/>
          </w:tcPr>
          <w:p w14:paraId="0AB9791D" w14:textId="77777777" w:rsidR="0055210B" w:rsidRPr="00362205" w:rsidRDefault="0055210B" w:rsidP="0055210B">
            <w:pPr>
              <w:rPr>
                <w:rFonts w:ascii="標楷體" w:eastAsia="標楷體" w:hAnsi="標楷體"/>
              </w:rPr>
            </w:pPr>
            <w:r w:rsidRPr="00362205">
              <w:rPr>
                <w:rFonts w:ascii="標楷體" w:eastAsia="標楷體" w:hAnsi="標楷體"/>
              </w:rPr>
              <w:t xml:space="preserve">功能名稱 </w:t>
            </w:r>
          </w:p>
        </w:tc>
        <w:tc>
          <w:tcPr>
            <w:tcW w:w="6399" w:type="dxa"/>
            <w:tcBorders>
              <w:top w:val="single" w:sz="8" w:space="0" w:color="000000"/>
              <w:left w:val="single" w:sz="8" w:space="0" w:color="000000"/>
              <w:bottom w:val="single" w:sz="8" w:space="0" w:color="000000"/>
            </w:tcBorders>
          </w:tcPr>
          <w:p w14:paraId="0867F39A" w14:textId="65F6BFA0" w:rsidR="0055210B" w:rsidRPr="00362205" w:rsidRDefault="0055210B" w:rsidP="0055210B">
            <w:pPr>
              <w:rPr>
                <w:rFonts w:ascii="標楷體" w:eastAsia="標楷體" w:hAnsi="標楷體"/>
              </w:rPr>
            </w:pPr>
            <w:r>
              <w:rPr>
                <w:rFonts w:ascii="標楷體" w:eastAsia="標楷體" w:hAnsi="標楷體" w:hint="eastAsia"/>
              </w:rPr>
              <w:t>擔保品代號資料查詢</w:t>
            </w:r>
          </w:p>
        </w:tc>
      </w:tr>
      <w:tr w:rsidR="0055210B" w:rsidRPr="00362205" w14:paraId="1D0EC02D" w14:textId="77777777" w:rsidTr="006230C9">
        <w:trPr>
          <w:trHeight w:val="277"/>
        </w:trPr>
        <w:tc>
          <w:tcPr>
            <w:tcW w:w="1548" w:type="dxa"/>
            <w:tcBorders>
              <w:top w:val="single" w:sz="8" w:space="0" w:color="000000"/>
              <w:bottom w:val="single" w:sz="8" w:space="0" w:color="000000"/>
              <w:right w:val="single" w:sz="8" w:space="0" w:color="000000"/>
            </w:tcBorders>
            <w:shd w:val="clear" w:color="auto" w:fill="F3F3F3"/>
          </w:tcPr>
          <w:p w14:paraId="6D3D84CC" w14:textId="77777777" w:rsidR="0055210B" w:rsidRPr="00362205" w:rsidRDefault="0055210B" w:rsidP="0055210B">
            <w:pPr>
              <w:rPr>
                <w:rFonts w:ascii="標楷體" w:eastAsia="標楷體" w:hAnsi="標楷體"/>
              </w:rPr>
            </w:pPr>
            <w:r w:rsidRPr="00362205">
              <w:rPr>
                <w:rFonts w:ascii="標楷體" w:eastAsia="標楷體" w:hAnsi="標楷體"/>
              </w:rPr>
              <w:t>進入條件</w:t>
            </w:r>
          </w:p>
        </w:tc>
        <w:tc>
          <w:tcPr>
            <w:tcW w:w="6399" w:type="dxa"/>
            <w:tcBorders>
              <w:top w:val="single" w:sz="8" w:space="0" w:color="000000"/>
              <w:left w:val="single" w:sz="8" w:space="0" w:color="000000"/>
              <w:bottom w:val="single" w:sz="8" w:space="0" w:color="000000"/>
            </w:tcBorders>
          </w:tcPr>
          <w:p w14:paraId="6C1C845C" w14:textId="3D753982" w:rsidR="0055210B" w:rsidRPr="00362205" w:rsidRDefault="0055210B" w:rsidP="0055210B">
            <w:pPr>
              <w:rPr>
                <w:rFonts w:ascii="標楷體" w:eastAsia="標楷體" w:hAnsi="標楷體"/>
              </w:rPr>
            </w:pPr>
            <w:r>
              <w:rPr>
                <w:rFonts w:ascii="標楷體" w:eastAsia="標楷體" w:hAnsi="標楷體" w:hint="eastAsia"/>
                <w:lang w:eastAsia="zh-HK"/>
              </w:rPr>
              <w:t>查詢或異動</w:t>
            </w:r>
            <w:r>
              <w:rPr>
                <w:rFonts w:ascii="標楷體" w:eastAsia="標楷體" w:hAnsi="標楷體" w:hint="eastAsia"/>
              </w:rPr>
              <w:t>擔保品</w:t>
            </w:r>
            <w:r>
              <w:rPr>
                <w:rFonts w:ascii="標楷體" w:eastAsia="標楷體" w:hAnsi="標楷體" w:hint="eastAsia"/>
                <w:lang w:eastAsia="zh-HK"/>
              </w:rPr>
              <w:t>資料時</w:t>
            </w:r>
          </w:p>
        </w:tc>
      </w:tr>
      <w:tr w:rsidR="0055210B" w:rsidRPr="00362205" w14:paraId="3E38BC51" w14:textId="77777777" w:rsidTr="006230C9">
        <w:trPr>
          <w:trHeight w:val="773"/>
        </w:trPr>
        <w:tc>
          <w:tcPr>
            <w:tcW w:w="1548" w:type="dxa"/>
            <w:tcBorders>
              <w:top w:val="single" w:sz="8" w:space="0" w:color="000000"/>
              <w:bottom w:val="single" w:sz="8" w:space="0" w:color="000000"/>
              <w:right w:val="single" w:sz="8" w:space="0" w:color="000000"/>
            </w:tcBorders>
            <w:shd w:val="clear" w:color="auto" w:fill="F3F3F3"/>
          </w:tcPr>
          <w:p w14:paraId="59EF3079" w14:textId="77777777" w:rsidR="0055210B" w:rsidRPr="00362205" w:rsidRDefault="0055210B" w:rsidP="0055210B">
            <w:pPr>
              <w:rPr>
                <w:rFonts w:ascii="標楷體" w:eastAsia="標楷體" w:hAnsi="標楷體"/>
              </w:rPr>
            </w:pPr>
            <w:r w:rsidRPr="00362205">
              <w:rPr>
                <w:rFonts w:ascii="標楷體" w:eastAsia="標楷體" w:hAnsi="標楷體"/>
              </w:rPr>
              <w:t xml:space="preserve">基本流程 </w:t>
            </w:r>
          </w:p>
        </w:tc>
        <w:tc>
          <w:tcPr>
            <w:tcW w:w="6399" w:type="dxa"/>
            <w:tcBorders>
              <w:top w:val="single" w:sz="8" w:space="0" w:color="000000"/>
              <w:left w:val="single" w:sz="8" w:space="0" w:color="000000"/>
              <w:bottom w:val="single" w:sz="8" w:space="0" w:color="000000"/>
            </w:tcBorders>
          </w:tcPr>
          <w:p w14:paraId="28AB7A6C" w14:textId="5F733F60" w:rsidR="00101E99" w:rsidRDefault="00101E99" w:rsidP="0055210B">
            <w:pPr>
              <w:rPr>
                <w:rFonts w:ascii="標楷體" w:eastAsia="標楷體" w:hAnsi="標楷體"/>
              </w:rPr>
            </w:pPr>
            <w:r>
              <w:rPr>
                <w:rFonts w:ascii="標楷體" w:eastAsia="標楷體" w:hAnsi="標楷體" w:hint="eastAsia"/>
              </w:rPr>
              <w:t>1.</w:t>
            </w:r>
            <w:r w:rsidRPr="00101E99">
              <w:rPr>
                <w:rFonts w:ascii="標楷體" w:eastAsia="標楷體" w:hAnsi="標楷體" w:hint="eastAsia"/>
                <w:lang w:eastAsia="zh-HK"/>
              </w:rPr>
              <w:t>參考</w:t>
            </w:r>
            <w:r w:rsidRPr="00101E99">
              <w:rPr>
                <w:rFonts w:ascii="標楷體" w:eastAsia="標楷體" w:hAnsi="標楷體" w:hint="eastAsia"/>
              </w:rPr>
              <w:t>「</w:t>
            </w:r>
            <w:r w:rsidRPr="00101E99">
              <w:rPr>
                <w:rFonts w:ascii="標楷體" w:eastAsia="標楷體" w:hAnsi="標楷體" w:hint="eastAsia"/>
                <w:lang w:eastAsia="zh-HK"/>
              </w:rPr>
              <w:t>作業流程</w:t>
            </w:r>
            <w:r w:rsidRPr="00101E99">
              <w:rPr>
                <w:rFonts w:ascii="標楷體" w:eastAsia="標楷體" w:hAnsi="標楷體" w:hint="eastAsia"/>
              </w:rPr>
              <w:t>.</w:t>
            </w:r>
            <w:r w:rsidRPr="00101E99">
              <w:rPr>
                <w:rFonts w:ascii="標楷體" w:eastAsia="標楷體" w:hAnsi="標楷體" w:hint="eastAsia"/>
                <w:lang w:eastAsia="zh-HK"/>
              </w:rPr>
              <w:t>擔保品</w:t>
            </w:r>
            <w:r w:rsidRPr="00101E99">
              <w:rPr>
                <w:rFonts w:ascii="標楷體" w:eastAsia="標楷體" w:hAnsi="標楷體" w:hint="eastAsia"/>
              </w:rPr>
              <w:t>.</w:t>
            </w:r>
            <w:r w:rsidRPr="00101E99">
              <w:rPr>
                <w:rFonts w:ascii="標楷體" w:eastAsia="標楷體" w:hAnsi="標楷體" w:hint="eastAsia"/>
                <w:lang w:eastAsia="zh-HK"/>
              </w:rPr>
              <w:t>擔保品代號維護作業</w:t>
            </w:r>
            <w:r w:rsidRPr="00101E99">
              <w:rPr>
                <w:rFonts w:ascii="標楷體" w:eastAsia="標楷體" w:hAnsi="標楷體" w:hint="eastAsia"/>
              </w:rPr>
              <w:t>」</w:t>
            </w:r>
            <w:r w:rsidRPr="00101E99">
              <w:rPr>
                <w:rFonts w:ascii="標楷體" w:eastAsia="標楷體" w:hAnsi="標楷體" w:hint="eastAsia"/>
                <w:lang w:eastAsia="zh-HK"/>
              </w:rPr>
              <w:t>流程</w:t>
            </w:r>
          </w:p>
          <w:p w14:paraId="48237FA7" w14:textId="49E2D320" w:rsidR="0055210B" w:rsidRDefault="00101E99" w:rsidP="0055210B">
            <w:pPr>
              <w:rPr>
                <w:rFonts w:ascii="標楷體" w:eastAsia="標楷體" w:hAnsi="標楷體"/>
              </w:rPr>
            </w:pPr>
            <w:r>
              <w:rPr>
                <w:rFonts w:ascii="標楷體" w:eastAsia="標楷體" w:hAnsi="標楷體" w:hint="eastAsia"/>
              </w:rPr>
              <w:t>2</w:t>
            </w:r>
            <w:r w:rsidR="0055210B">
              <w:rPr>
                <w:rFonts w:ascii="標楷體" w:eastAsia="標楷體" w:hAnsi="標楷體" w:hint="eastAsia"/>
              </w:rPr>
              <w:t>.</w:t>
            </w:r>
            <w:r w:rsidR="0055210B">
              <w:rPr>
                <w:rFonts w:ascii="標楷體" w:eastAsia="標楷體" w:hAnsi="標楷體" w:hint="eastAsia"/>
                <w:lang w:eastAsia="zh-HK"/>
              </w:rPr>
              <w:t>查詢</w:t>
            </w:r>
            <w:r w:rsidR="0067176F">
              <w:rPr>
                <w:rFonts w:ascii="標楷體" w:eastAsia="標楷體" w:hAnsi="標楷體" w:hint="eastAsia"/>
                <w:lang w:eastAsia="zh-HK"/>
              </w:rPr>
              <w:t>擔保品代號</w:t>
            </w:r>
            <w:r w:rsidR="0055210B">
              <w:rPr>
                <w:rFonts w:ascii="標楷體" w:eastAsia="標楷體" w:hAnsi="標楷體" w:hint="eastAsia"/>
                <w:lang w:eastAsia="zh-HK"/>
              </w:rPr>
              <w:t>檔</w:t>
            </w:r>
            <w:r w:rsidR="0055210B">
              <w:rPr>
                <w:rFonts w:ascii="標楷體" w:eastAsia="標楷體" w:hAnsi="標楷體" w:hint="eastAsia"/>
              </w:rPr>
              <w:t>(Cd</w:t>
            </w:r>
            <w:r w:rsidR="0055210B">
              <w:rPr>
                <w:rFonts w:ascii="標楷體" w:eastAsia="標楷體" w:hAnsi="標楷體"/>
              </w:rPr>
              <w:t>Cl)</w:t>
            </w:r>
          </w:p>
          <w:p w14:paraId="14E50083" w14:textId="25DF6C1A" w:rsidR="0055210B" w:rsidRDefault="00101E99" w:rsidP="0055210B">
            <w:pPr>
              <w:rPr>
                <w:rFonts w:ascii="標楷體" w:eastAsia="標楷體" w:hAnsi="標楷體"/>
                <w:lang w:eastAsia="zh-HK"/>
              </w:rPr>
            </w:pPr>
            <w:r>
              <w:rPr>
                <w:rFonts w:ascii="標楷體" w:eastAsia="標楷體" w:hAnsi="標楷體" w:hint="eastAsia"/>
              </w:rPr>
              <w:t>3</w:t>
            </w:r>
            <w:r w:rsidR="0055210B">
              <w:rPr>
                <w:rFonts w:ascii="標楷體" w:eastAsia="標楷體" w:hAnsi="標楷體"/>
              </w:rPr>
              <w:t>.</w:t>
            </w:r>
            <w:r w:rsidR="0055210B">
              <w:rPr>
                <w:rFonts w:ascii="標楷體" w:eastAsia="標楷體" w:hAnsi="標楷體" w:hint="eastAsia"/>
                <w:lang w:eastAsia="zh-HK"/>
              </w:rPr>
              <w:t>依據輸入查詢條件</w:t>
            </w:r>
            <w:r w:rsidR="0055210B">
              <w:rPr>
                <w:rFonts w:ascii="標楷體" w:eastAsia="標楷體" w:hAnsi="標楷體" w:hint="eastAsia"/>
              </w:rPr>
              <w:t>,</w:t>
            </w:r>
            <w:r w:rsidR="0055210B">
              <w:rPr>
                <w:rFonts w:ascii="標楷體" w:eastAsia="標楷體" w:hAnsi="標楷體" w:hint="eastAsia"/>
                <w:lang w:eastAsia="zh-HK"/>
              </w:rPr>
              <w:t>輸出查詢資料</w:t>
            </w:r>
          </w:p>
          <w:p w14:paraId="03B1FE6F" w14:textId="7D2DDC1A" w:rsidR="0055210B" w:rsidRDefault="0055210B" w:rsidP="006C4472">
            <w:pPr>
              <w:ind w:left="720" w:hangingChars="300" w:hanging="720"/>
              <w:rPr>
                <w:rFonts w:ascii="新細明體" w:hAnsi="新細明體"/>
                <w:lang w:eastAsia="zh-HK"/>
              </w:rPr>
            </w:pPr>
            <w:r>
              <w:rPr>
                <w:rFonts w:ascii="標楷體" w:eastAsia="標楷體" w:hAnsi="標楷體" w:hint="eastAsia"/>
              </w:rPr>
              <w:t xml:space="preserve">  (</w:t>
            </w:r>
            <w:r>
              <w:rPr>
                <w:rFonts w:ascii="標楷體" w:eastAsia="標楷體" w:hAnsi="標楷體"/>
              </w:rPr>
              <w:t>1).</w:t>
            </w:r>
            <w:r w:rsidR="00E91CFA" w:rsidRPr="00E91CFA">
              <w:rPr>
                <w:rFonts w:ascii="標楷體" w:eastAsia="標楷體" w:hAnsi="標楷體" w:hint="eastAsia"/>
                <w:lang w:eastAsia="zh-HK"/>
              </w:rPr>
              <w:t>擔保品代號1</w:t>
            </w:r>
            <w:r>
              <w:rPr>
                <w:rFonts w:ascii="標楷體" w:eastAsia="標楷體" w:hAnsi="標楷體" w:hint="eastAsia"/>
              </w:rPr>
              <w:t>(</w:t>
            </w:r>
            <w:r w:rsidR="00E91CFA" w:rsidRPr="00E91CFA">
              <w:rPr>
                <w:rFonts w:ascii="標楷體" w:eastAsia="標楷體" w:hAnsi="標楷體"/>
              </w:rPr>
              <w:t>ClCode1</w:t>
            </w:r>
            <w:r>
              <w:rPr>
                <w:rFonts w:ascii="標楷體" w:eastAsia="標楷體" w:hAnsi="標楷體"/>
              </w:rPr>
              <w:t xml:space="preserve">) </w:t>
            </w:r>
            <w:r w:rsidR="00F40E3D">
              <w:rPr>
                <w:rFonts w:ascii="標楷體" w:eastAsia="標楷體" w:hAnsi="標楷體" w:hint="eastAsia"/>
              </w:rPr>
              <w:t xml:space="preserve">= </w:t>
            </w:r>
            <w:r w:rsidR="00F40E3D">
              <w:rPr>
                <w:rFonts w:ascii="標楷體" w:eastAsia="標楷體" w:hAnsi="標楷體" w:hint="eastAsia"/>
                <w:lang w:eastAsia="zh-HK"/>
              </w:rPr>
              <w:t>輸入條件</w:t>
            </w:r>
            <w:r>
              <w:rPr>
                <w:rFonts w:ascii="新細明體" w:hAnsi="新細明體" w:hint="eastAsia"/>
                <w:lang w:eastAsia="zh-HK"/>
              </w:rPr>
              <w:t>「</w:t>
            </w:r>
            <w:r w:rsidR="00E91CFA" w:rsidRPr="00E91CFA">
              <w:rPr>
                <w:rFonts w:ascii="標楷體" w:eastAsia="標楷體" w:hAnsi="標楷體" w:hint="eastAsia"/>
                <w:lang w:eastAsia="zh-HK"/>
              </w:rPr>
              <w:t>擔保品代號1</w:t>
            </w:r>
            <w:r>
              <w:rPr>
                <w:rFonts w:ascii="新細明體" w:hAnsi="新細明體" w:hint="eastAsia"/>
                <w:lang w:eastAsia="zh-HK"/>
              </w:rPr>
              <w:t>」</w:t>
            </w:r>
          </w:p>
          <w:p w14:paraId="7B707930" w14:textId="77777777" w:rsidR="00E91CFA" w:rsidRDefault="00E91CFA" w:rsidP="006C4472">
            <w:pPr>
              <w:ind w:left="720" w:hangingChars="300" w:hanging="720"/>
              <w:rPr>
                <w:rFonts w:ascii="新細明體" w:hAnsi="新細明體"/>
                <w:lang w:eastAsia="zh-HK"/>
              </w:rPr>
            </w:pPr>
            <w:r>
              <w:rPr>
                <w:rFonts w:ascii="標楷體" w:eastAsia="標楷體" w:hAnsi="標楷體" w:hint="eastAsia"/>
              </w:rPr>
              <w:t xml:space="preserve">  (2</w:t>
            </w:r>
            <w:r>
              <w:rPr>
                <w:rFonts w:ascii="標楷體" w:eastAsia="標楷體" w:hAnsi="標楷體"/>
              </w:rPr>
              <w:t>).</w:t>
            </w:r>
            <w:r w:rsidRPr="00E91CFA">
              <w:rPr>
                <w:rFonts w:ascii="標楷體" w:eastAsia="標楷體" w:hAnsi="標楷體" w:hint="eastAsia"/>
                <w:lang w:eastAsia="zh-HK"/>
              </w:rPr>
              <w:t>擔保品代號</w:t>
            </w:r>
            <w:r>
              <w:rPr>
                <w:rFonts w:ascii="標楷體" w:eastAsia="標楷體" w:hAnsi="標楷體" w:hint="eastAsia"/>
              </w:rPr>
              <w:t>2(</w:t>
            </w:r>
            <w:r w:rsidRPr="00E91CFA">
              <w:rPr>
                <w:rFonts w:ascii="標楷體" w:eastAsia="標楷體" w:hAnsi="標楷體"/>
              </w:rPr>
              <w:t>ClCode</w:t>
            </w:r>
            <w:r>
              <w:rPr>
                <w:rFonts w:ascii="標楷體" w:eastAsia="標楷體" w:hAnsi="標楷體" w:hint="eastAsia"/>
              </w:rPr>
              <w:t>2</w:t>
            </w:r>
            <w:r>
              <w:rPr>
                <w:rFonts w:ascii="標楷體" w:eastAsia="標楷體" w:hAnsi="標楷體"/>
              </w:rPr>
              <w:t>)</w:t>
            </w:r>
            <w:r w:rsidR="00F40E3D">
              <w:rPr>
                <w:rFonts w:ascii="標楷體" w:eastAsia="標楷體" w:hAnsi="標楷體" w:hint="eastAsia"/>
              </w:rPr>
              <w:t xml:space="preserve"> = </w:t>
            </w:r>
            <w:r w:rsidR="00F40E3D">
              <w:rPr>
                <w:rFonts w:ascii="標楷體" w:eastAsia="標楷體" w:hAnsi="標楷體" w:hint="eastAsia"/>
                <w:lang w:eastAsia="zh-HK"/>
              </w:rPr>
              <w:t>輸入條件</w:t>
            </w:r>
            <w:r>
              <w:rPr>
                <w:rFonts w:ascii="新細明體" w:hAnsi="新細明體" w:hint="eastAsia"/>
                <w:lang w:eastAsia="zh-HK"/>
              </w:rPr>
              <w:t>「</w:t>
            </w:r>
            <w:r w:rsidRPr="00E91CFA">
              <w:rPr>
                <w:rFonts w:ascii="標楷體" w:eastAsia="標楷體" w:hAnsi="標楷體" w:hint="eastAsia"/>
                <w:lang w:eastAsia="zh-HK"/>
              </w:rPr>
              <w:t>擔保品代號</w:t>
            </w:r>
            <w:r>
              <w:rPr>
                <w:rFonts w:ascii="標楷體" w:eastAsia="標楷體" w:hAnsi="標楷體"/>
                <w:lang w:eastAsia="zh-HK"/>
              </w:rPr>
              <w:t>2</w:t>
            </w:r>
            <w:r>
              <w:rPr>
                <w:rFonts w:ascii="新細明體" w:hAnsi="新細明體" w:hint="eastAsia"/>
                <w:lang w:eastAsia="zh-HK"/>
              </w:rPr>
              <w:t>」</w:t>
            </w:r>
          </w:p>
          <w:p w14:paraId="30516913" w14:textId="544933CC" w:rsidR="00391A15" w:rsidRPr="00391A15" w:rsidRDefault="00101E99" w:rsidP="00B764D6">
            <w:pPr>
              <w:ind w:left="240" w:hangingChars="100" w:hanging="240"/>
              <w:rPr>
                <w:rFonts w:ascii="標楷體" w:eastAsia="標楷體" w:hAnsi="標楷體"/>
                <w:lang w:eastAsia="zh-HK"/>
              </w:rPr>
            </w:pPr>
            <w:r>
              <w:rPr>
                <w:rFonts w:ascii="標楷體" w:eastAsia="標楷體" w:hAnsi="標楷體" w:hint="eastAsia"/>
              </w:rPr>
              <w:t>4</w:t>
            </w:r>
            <w:r w:rsidR="00391A15" w:rsidRPr="00391A15">
              <w:rPr>
                <w:rFonts w:ascii="標楷體" w:eastAsia="標楷體" w:hAnsi="標楷體" w:hint="eastAsia"/>
              </w:rPr>
              <w:t>.</w:t>
            </w:r>
            <w:r w:rsidR="008029B6">
              <w:rPr>
                <w:rFonts w:ascii="標楷體" w:eastAsia="標楷體" w:hAnsi="標楷體" w:hint="eastAsia"/>
              </w:rPr>
              <w:t>資料排序:查詢結果「</w:t>
            </w:r>
            <w:r w:rsidR="00391A15">
              <w:rPr>
                <w:rFonts w:ascii="標楷體" w:eastAsia="標楷體" w:hAnsi="標楷體" w:hint="eastAsia"/>
              </w:rPr>
              <w:t>擔保品代號1、擔保品代號2</w:t>
            </w:r>
            <w:r w:rsidR="008029B6">
              <w:rPr>
                <w:rFonts w:ascii="標楷體" w:eastAsia="標楷體" w:hAnsi="標楷體" w:hint="eastAsia"/>
              </w:rPr>
              <w:t>」</w:t>
            </w:r>
            <w:r w:rsidR="006230C9">
              <w:rPr>
                <w:rFonts w:ascii="標楷體" w:eastAsia="標楷體" w:hAnsi="標楷體" w:hint="eastAsia"/>
              </w:rPr>
              <w:t>由小到大排</w:t>
            </w:r>
            <w:r w:rsidR="00391A15">
              <w:rPr>
                <w:rFonts w:ascii="標楷體" w:eastAsia="標楷體" w:hAnsi="標楷體" w:hint="eastAsia"/>
              </w:rPr>
              <w:t>序</w:t>
            </w:r>
          </w:p>
        </w:tc>
      </w:tr>
      <w:tr w:rsidR="0055210B" w:rsidRPr="00362205" w14:paraId="78553818" w14:textId="77777777" w:rsidTr="006230C9">
        <w:trPr>
          <w:trHeight w:val="321"/>
        </w:trPr>
        <w:tc>
          <w:tcPr>
            <w:tcW w:w="1548" w:type="dxa"/>
            <w:tcBorders>
              <w:top w:val="single" w:sz="8" w:space="0" w:color="000000"/>
              <w:bottom w:val="single" w:sz="8" w:space="0" w:color="000000"/>
              <w:right w:val="single" w:sz="8" w:space="0" w:color="000000"/>
            </w:tcBorders>
            <w:shd w:val="clear" w:color="auto" w:fill="F3F3F3"/>
          </w:tcPr>
          <w:p w14:paraId="219D5508" w14:textId="77777777" w:rsidR="0055210B" w:rsidRPr="00362205" w:rsidRDefault="0055210B" w:rsidP="0055210B">
            <w:pPr>
              <w:rPr>
                <w:rFonts w:ascii="標楷體" w:eastAsia="標楷體" w:hAnsi="標楷體"/>
              </w:rPr>
            </w:pPr>
            <w:r w:rsidRPr="00362205">
              <w:rPr>
                <w:rFonts w:ascii="標楷體" w:eastAsia="標楷體" w:hAnsi="標楷體"/>
              </w:rPr>
              <w:t>選用流程</w:t>
            </w:r>
          </w:p>
        </w:tc>
        <w:tc>
          <w:tcPr>
            <w:tcW w:w="6399" w:type="dxa"/>
            <w:tcBorders>
              <w:top w:val="single" w:sz="8" w:space="0" w:color="000000"/>
              <w:left w:val="single" w:sz="8" w:space="0" w:color="000000"/>
              <w:bottom w:val="single" w:sz="8" w:space="0" w:color="000000"/>
            </w:tcBorders>
          </w:tcPr>
          <w:p w14:paraId="2BD3D313" w14:textId="77777777" w:rsidR="0055210B" w:rsidRPr="00362205" w:rsidRDefault="0055210B" w:rsidP="0055210B">
            <w:pPr>
              <w:rPr>
                <w:rFonts w:ascii="標楷體" w:eastAsia="標楷體" w:hAnsi="標楷體"/>
              </w:rPr>
            </w:pPr>
          </w:p>
        </w:tc>
      </w:tr>
      <w:tr w:rsidR="0055210B" w:rsidRPr="00362205" w14:paraId="74B8A136" w14:textId="77777777" w:rsidTr="006230C9">
        <w:trPr>
          <w:trHeight w:val="1311"/>
        </w:trPr>
        <w:tc>
          <w:tcPr>
            <w:tcW w:w="1548" w:type="dxa"/>
            <w:tcBorders>
              <w:top w:val="single" w:sz="8" w:space="0" w:color="000000"/>
              <w:bottom w:val="single" w:sz="8" w:space="0" w:color="000000"/>
              <w:right w:val="single" w:sz="8" w:space="0" w:color="000000"/>
            </w:tcBorders>
            <w:shd w:val="clear" w:color="auto" w:fill="F3F3F3"/>
          </w:tcPr>
          <w:p w14:paraId="7855F9C2" w14:textId="77777777" w:rsidR="0055210B" w:rsidRPr="00362205" w:rsidRDefault="0055210B" w:rsidP="0055210B">
            <w:pPr>
              <w:rPr>
                <w:rFonts w:ascii="標楷體" w:eastAsia="標楷體" w:hAnsi="標楷體"/>
              </w:rPr>
            </w:pPr>
            <w:r w:rsidRPr="00362205">
              <w:rPr>
                <w:rFonts w:ascii="標楷體" w:eastAsia="標楷體" w:hAnsi="標楷體"/>
              </w:rPr>
              <w:t>例外流程</w:t>
            </w:r>
          </w:p>
        </w:tc>
        <w:tc>
          <w:tcPr>
            <w:tcW w:w="6399" w:type="dxa"/>
            <w:tcBorders>
              <w:top w:val="single" w:sz="8" w:space="0" w:color="000000"/>
              <w:left w:val="single" w:sz="8" w:space="0" w:color="000000"/>
              <w:bottom w:val="single" w:sz="8" w:space="0" w:color="000000"/>
            </w:tcBorders>
          </w:tcPr>
          <w:p w14:paraId="155B9039" w14:textId="77777777" w:rsidR="0055210B" w:rsidRPr="00362205" w:rsidRDefault="0055210B" w:rsidP="0055210B">
            <w:pPr>
              <w:rPr>
                <w:rFonts w:ascii="標楷體" w:eastAsia="標楷體" w:hAnsi="標楷體"/>
              </w:rPr>
            </w:pPr>
          </w:p>
        </w:tc>
      </w:tr>
      <w:tr w:rsidR="0055210B" w:rsidRPr="00362205" w14:paraId="77514E05" w14:textId="77777777" w:rsidTr="006230C9">
        <w:trPr>
          <w:trHeight w:val="278"/>
        </w:trPr>
        <w:tc>
          <w:tcPr>
            <w:tcW w:w="1548" w:type="dxa"/>
            <w:tcBorders>
              <w:top w:val="single" w:sz="8" w:space="0" w:color="000000"/>
              <w:bottom w:val="single" w:sz="8" w:space="0" w:color="000000"/>
              <w:right w:val="single" w:sz="8" w:space="0" w:color="000000"/>
            </w:tcBorders>
            <w:shd w:val="clear" w:color="auto" w:fill="F3F3F3"/>
          </w:tcPr>
          <w:p w14:paraId="6A0D91E5" w14:textId="77777777" w:rsidR="0055210B" w:rsidRPr="00362205" w:rsidRDefault="0055210B" w:rsidP="0055210B">
            <w:pPr>
              <w:rPr>
                <w:rFonts w:ascii="標楷體" w:eastAsia="標楷體" w:hAnsi="標楷體"/>
              </w:rPr>
            </w:pPr>
            <w:r w:rsidRPr="00362205">
              <w:rPr>
                <w:rFonts w:ascii="標楷體" w:eastAsia="標楷體" w:hAnsi="標楷體"/>
              </w:rPr>
              <w:t xml:space="preserve">執行後狀況 </w:t>
            </w:r>
          </w:p>
        </w:tc>
        <w:tc>
          <w:tcPr>
            <w:tcW w:w="6399" w:type="dxa"/>
            <w:tcBorders>
              <w:top w:val="single" w:sz="8" w:space="0" w:color="000000"/>
              <w:left w:val="single" w:sz="8" w:space="0" w:color="000000"/>
              <w:bottom w:val="single" w:sz="8" w:space="0" w:color="000000"/>
            </w:tcBorders>
          </w:tcPr>
          <w:p w14:paraId="25A2F302" w14:textId="77777777" w:rsidR="0055210B" w:rsidRPr="00362205" w:rsidRDefault="0055210B" w:rsidP="0055210B">
            <w:pPr>
              <w:rPr>
                <w:rFonts w:ascii="標楷體" w:eastAsia="標楷體" w:hAnsi="標楷體"/>
              </w:rPr>
            </w:pPr>
            <w:r>
              <w:rPr>
                <w:rFonts w:ascii="標楷體" w:eastAsia="標楷體" w:hAnsi="標楷體" w:hint="eastAsia"/>
                <w:lang w:eastAsia="zh-HK"/>
              </w:rPr>
              <w:t>提供資料查詢輸出</w:t>
            </w:r>
          </w:p>
        </w:tc>
      </w:tr>
      <w:tr w:rsidR="0055210B" w:rsidRPr="00362205" w14:paraId="7663A1EF" w14:textId="77777777" w:rsidTr="006230C9">
        <w:trPr>
          <w:trHeight w:val="358"/>
        </w:trPr>
        <w:tc>
          <w:tcPr>
            <w:tcW w:w="1548" w:type="dxa"/>
            <w:tcBorders>
              <w:top w:val="single" w:sz="8" w:space="0" w:color="000000"/>
              <w:bottom w:val="single" w:sz="8" w:space="0" w:color="000000"/>
              <w:right w:val="single" w:sz="8" w:space="0" w:color="000000"/>
            </w:tcBorders>
            <w:shd w:val="clear" w:color="auto" w:fill="F3F3F3"/>
          </w:tcPr>
          <w:p w14:paraId="052AFBCC" w14:textId="77777777" w:rsidR="0055210B" w:rsidRPr="00362205" w:rsidRDefault="0055210B" w:rsidP="0055210B">
            <w:pPr>
              <w:rPr>
                <w:rFonts w:ascii="標楷體" w:eastAsia="標楷體" w:hAnsi="標楷體"/>
              </w:rPr>
            </w:pPr>
            <w:r w:rsidRPr="00362205">
              <w:rPr>
                <w:rFonts w:ascii="標楷體" w:eastAsia="標楷體" w:hAnsi="標楷體"/>
              </w:rPr>
              <w:t>特別需求</w:t>
            </w:r>
          </w:p>
        </w:tc>
        <w:tc>
          <w:tcPr>
            <w:tcW w:w="6399" w:type="dxa"/>
            <w:tcBorders>
              <w:top w:val="single" w:sz="8" w:space="0" w:color="000000"/>
              <w:left w:val="single" w:sz="8" w:space="0" w:color="000000"/>
              <w:bottom w:val="single" w:sz="8" w:space="0" w:color="000000"/>
            </w:tcBorders>
          </w:tcPr>
          <w:p w14:paraId="5D0A7CD3" w14:textId="77777777" w:rsidR="0055210B" w:rsidRPr="00362205" w:rsidRDefault="0055210B" w:rsidP="0055210B">
            <w:pPr>
              <w:rPr>
                <w:rFonts w:ascii="標楷體" w:eastAsia="標楷體" w:hAnsi="標楷體"/>
              </w:rPr>
            </w:pPr>
          </w:p>
        </w:tc>
      </w:tr>
      <w:tr w:rsidR="0055210B" w:rsidRPr="00362205" w14:paraId="11A5419F" w14:textId="77777777" w:rsidTr="006230C9">
        <w:trPr>
          <w:trHeight w:val="278"/>
        </w:trPr>
        <w:tc>
          <w:tcPr>
            <w:tcW w:w="1548" w:type="dxa"/>
            <w:tcBorders>
              <w:top w:val="single" w:sz="8" w:space="0" w:color="000000"/>
              <w:bottom w:val="single" w:sz="8" w:space="0" w:color="000000"/>
              <w:right w:val="single" w:sz="8" w:space="0" w:color="000000"/>
            </w:tcBorders>
            <w:shd w:val="clear" w:color="auto" w:fill="F3F3F3"/>
          </w:tcPr>
          <w:p w14:paraId="6748549E" w14:textId="77777777" w:rsidR="0055210B" w:rsidRPr="00362205" w:rsidRDefault="0055210B" w:rsidP="0055210B">
            <w:pPr>
              <w:rPr>
                <w:rFonts w:ascii="標楷體" w:eastAsia="標楷體" w:hAnsi="標楷體"/>
              </w:rPr>
            </w:pPr>
            <w:r w:rsidRPr="00362205">
              <w:rPr>
                <w:rFonts w:ascii="標楷體" w:eastAsia="標楷體" w:hAnsi="標楷體"/>
              </w:rPr>
              <w:t xml:space="preserve">參考 </w:t>
            </w:r>
          </w:p>
        </w:tc>
        <w:tc>
          <w:tcPr>
            <w:tcW w:w="6399" w:type="dxa"/>
            <w:tcBorders>
              <w:top w:val="single" w:sz="8" w:space="0" w:color="000000"/>
              <w:left w:val="single" w:sz="8" w:space="0" w:color="000000"/>
              <w:bottom w:val="single" w:sz="8" w:space="0" w:color="000000"/>
            </w:tcBorders>
          </w:tcPr>
          <w:p w14:paraId="5CE328E8" w14:textId="77777777" w:rsidR="0055210B" w:rsidRPr="00362205" w:rsidRDefault="0055210B" w:rsidP="0055210B">
            <w:pPr>
              <w:rPr>
                <w:rFonts w:ascii="標楷體" w:eastAsia="標楷體" w:hAnsi="標楷體"/>
              </w:rPr>
            </w:pPr>
          </w:p>
        </w:tc>
      </w:tr>
    </w:tbl>
    <w:p w14:paraId="0BD33579" w14:textId="77777777" w:rsidR="0055210B" w:rsidRDefault="0055210B" w:rsidP="00D01BCC">
      <w:pPr>
        <w:pStyle w:val="a"/>
        <w:numPr>
          <w:ilvl w:val="0"/>
          <w:numId w:val="0"/>
        </w:numPr>
        <w:ind w:left="1330"/>
        <w:pPrChange w:id="294" w:author="張金龍" w:date="2021-05-12T12:09:00Z">
          <w:pPr>
            <w:pStyle w:val="a"/>
            <w:numPr>
              <w:numId w:val="0"/>
            </w:numPr>
            <w:ind w:left="0" w:firstLine="0"/>
          </w:pPr>
        </w:pPrChange>
      </w:pPr>
    </w:p>
    <w:p w14:paraId="40B72C16" w14:textId="77777777" w:rsidR="0055210B" w:rsidRPr="005F1722" w:rsidRDefault="0055210B" w:rsidP="00D01BCC">
      <w:pPr>
        <w:pStyle w:val="a"/>
      </w:pPr>
      <w:r>
        <w:rPr>
          <w:rFonts w:hint="eastAsia"/>
        </w:rPr>
        <w:t>Ta</w:t>
      </w:r>
      <w:r>
        <w:t>ble List</w:t>
      </w:r>
      <w:r w:rsidRPr="005F1722">
        <w:rPr>
          <w:rFonts w:hint="eastAsia"/>
        </w:rPr>
        <w:t>:</w:t>
      </w:r>
    </w:p>
    <w:tbl>
      <w:tblPr>
        <w:tblStyle w:val="ac"/>
        <w:tblW w:w="0" w:type="auto"/>
        <w:tblInd w:w="1809" w:type="dxa"/>
        <w:tblLook w:val="04A0" w:firstRow="1" w:lastRow="0" w:firstColumn="1" w:lastColumn="0" w:noHBand="0" w:noVBand="1"/>
      </w:tblPr>
      <w:tblGrid>
        <w:gridCol w:w="851"/>
        <w:gridCol w:w="3118"/>
        <w:gridCol w:w="3828"/>
      </w:tblGrid>
      <w:tr w:rsidR="0055210B" w:rsidRPr="0022279A" w14:paraId="08C769F6" w14:textId="77777777" w:rsidTr="0055210B">
        <w:tc>
          <w:tcPr>
            <w:tcW w:w="851" w:type="dxa"/>
            <w:shd w:val="clear" w:color="auto" w:fill="D9D9D9" w:themeFill="background1" w:themeFillShade="D9"/>
          </w:tcPr>
          <w:p w14:paraId="4E232C9F" w14:textId="77777777" w:rsidR="0055210B" w:rsidRPr="0022279A" w:rsidRDefault="0055210B" w:rsidP="0055210B">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3673A76E" w14:textId="77777777" w:rsidR="0055210B" w:rsidRPr="0022279A" w:rsidRDefault="0055210B" w:rsidP="0055210B">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0DEAEE5F" w14:textId="77777777" w:rsidR="0055210B" w:rsidRPr="0022279A" w:rsidRDefault="0055210B" w:rsidP="0055210B">
            <w:pPr>
              <w:jc w:val="center"/>
              <w:rPr>
                <w:rFonts w:ascii="標楷體" w:eastAsia="標楷體" w:hAnsi="標楷體"/>
              </w:rPr>
            </w:pPr>
            <w:r w:rsidRPr="0022279A">
              <w:rPr>
                <w:rFonts w:ascii="標楷體" w:eastAsia="標楷體" w:hAnsi="標楷體" w:hint="eastAsia"/>
                <w:lang w:eastAsia="zh-HK"/>
              </w:rPr>
              <w:t>說明</w:t>
            </w:r>
          </w:p>
        </w:tc>
      </w:tr>
      <w:tr w:rsidR="0055210B" w:rsidRPr="0022279A" w14:paraId="5A93F3CE" w14:textId="77777777" w:rsidTr="0055210B">
        <w:tc>
          <w:tcPr>
            <w:tcW w:w="851" w:type="dxa"/>
          </w:tcPr>
          <w:p w14:paraId="6538C5BA" w14:textId="77777777" w:rsidR="0055210B" w:rsidRPr="0022279A" w:rsidRDefault="0055210B" w:rsidP="0055210B">
            <w:pPr>
              <w:jc w:val="center"/>
              <w:rPr>
                <w:rFonts w:ascii="標楷體" w:eastAsia="標楷體" w:hAnsi="標楷體"/>
              </w:rPr>
            </w:pPr>
            <w:r w:rsidRPr="0022279A">
              <w:rPr>
                <w:rFonts w:ascii="標楷體" w:eastAsia="標楷體" w:hAnsi="標楷體" w:hint="eastAsia"/>
              </w:rPr>
              <w:t>1</w:t>
            </w:r>
          </w:p>
        </w:tc>
        <w:tc>
          <w:tcPr>
            <w:tcW w:w="3118" w:type="dxa"/>
          </w:tcPr>
          <w:p w14:paraId="4E0655B9" w14:textId="684A19C3" w:rsidR="0055210B" w:rsidRPr="0022279A" w:rsidRDefault="0067176F" w:rsidP="0055210B">
            <w:pPr>
              <w:rPr>
                <w:rFonts w:ascii="標楷體" w:eastAsia="標楷體" w:hAnsi="標楷體"/>
              </w:rPr>
            </w:pPr>
            <w:r>
              <w:rPr>
                <w:rFonts w:ascii="標楷體" w:eastAsia="標楷體" w:hAnsi="標楷體" w:hint="eastAsia"/>
              </w:rPr>
              <w:t>Cd</w:t>
            </w:r>
            <w:r>
              <w:rPr>
                <w:rFonts w:ascii="標楷體" w:eastAsia="標楷體" w:hAnsi="標楷體"/>
              </w:rPr>
              <w:t>Cl</w:t>
            </w:r>
          </w:p>
        </w:tc>
        <w:tc>
          <w:tcPr>
            <w:tcW w:w="3828" w:type="dxa"/>
          </w:tcPr>
          <w:p w14:paraId="64137C49" w14:textId="1308BC09" w:rsidR="0055210B" w:rsidRPr="0022279A" w:rsidRDefault="0067176F" w:rsidP="0055210B">
            <w:pPr>
              <w:rPr>
                <w:rFonts w:ascii="標楷體" w:eastAsia="標楷體" w:hAnsi="標楷體"/>
              </w:rPr>
            </w:pPr>
            <w:r>
              <w:rPr>
                <w:rFonts w:ascii="標楷體" w:eastAsia="標楷體" w:hAnsi="標楷體" w:hint="eastAsia"/>
                <w:lang w:eastAsia="zh-HK"/>
              </w:rPr>
              <w:t>擔保品代號檔</w:t>
            </w:r>
          </w:p>
        </w:tc>
      </w:tr>
      <w:tr w:rsidR="0055210B" w:rsidRPr="0022279A" w14:paraId="54B5B390" w14:textId="77777777" w:rsidTr="0055210B">
        <w:tc>
          <w:tcPr>
            <w:tcW w:w="851" w:type="dxa"/>
          </w:tcPr>
          <w:p w14:paraId="78FD0644" w14:textId="77777777" w:rsidR="0055210B" w:rsidRPr="0022279A" w:rsidRDefault="0055210B" w:rsidP="0055210B">
            <w:pPr>
              <w:rPr>
                <w:rFonts w:ascii="標楷體" w:eastAsia="標楷體" w:hAnsi="標楷體"/>
              </w:rPr>
            </w:pPr>
          </w:p>
        </w:tc>
        <w:tc>
          <w:tcPr>
            <w:tcW w:w="3118" w:type="dxa"/>
          </w:tcPr>
          <w:p w14:paraId="1DE65624" w14:textId="77777777" w:rsidR="0055210B" w:rsidRPr="0022279A" w:rsidRDefault="0055210B" w:rsidP="0055210B">
            <w:pPr>
              <w:rPr>
                <w:rFonts w:ascii="標楷體" w:eastAsia="標楷體" w:hAnsi="標楷體"/>
              </w:rPr>
            </w:pPr>
          </w:p>
        </w:tc>
        <w:tc>
          <w:tcPr>
            <w:tcW w:w="3828" w:type="dxa"/>
          </w:tcPr>
          <w:p w14:paraId="28836B3C" w14:textId="77777777" w:rsidR="0055210B" w:rsidRPr="0022279A" w:rsidRDefault="0055210B" w:rsidP="0055210B">
            <w:pPr>
              <w:rPr>
                <w:rFonts w:ascii="標楷體" w:eastAsia="標楷體" w:hAnsi="標楷體"/>
              </w:rPr>
            </w:pPr>
          </w:p>
        </w:tc>
      </w:tr>
    </w:tbl>
    <w:p w14:paraId="59B68230" w14:textId="77777777" w:rsidR="0055210B" w:rsidRDefault="0055210B" w:rsidP="0055210B">
      <w:pPr>
        <w:ind w:left="1440"/>
      </w:pPr>
    </w:p>
    <w:p w14:paraId="49AD5456" w14:textId="77777777" w:rsidR="0055210B" w:rsidRPr="005F1722" w:rsidRDefault="0055210B" w:rsidP="00D01BCC">
      <w:pPr>
        <w:pStyle w:val="a"/>
      </w:pPr>
      <w:r w:rsidRPr="005F1722">
        <w:t>UI畫面</w:t>
      </w:r>
      <w:r w:rsidRPr="005F1722">
        <w:rPr>
          <w:rFonts w:hint="eastAsia"/>
        </w:rPr>
        <w:t>:</w:t>
      </w:r>
    </w:p>
    <w:p w14:paraId="19894C79" w14:textId="77777777" w:rsidR="0055210B" w:rsidRPr="00B56858" w:rsidRDefault="0055210B" w:rsidP="0055210B">
      <w:pPr>
        <w:rPr>
          <w:rFonts w:ascii="標楷體" w:eastAsia="標楷體" w:hAnsi="標楷體"/>
        </w:rPr>
      </w:pPr>
      <w:r>
        <w:rPr>
          <w:rFonts w:ascii="標楷體" w:eastAsia="標楷體" w:hAnsi="標楷體" w:hint="eastAsia"/>
        </w:rPr>
        <w:t>輸入畫面:</w:t>
      </w:r>
    </w:p>
    <w:p w14:paraId="434780A5" w14:textId="34DCCCFB" w:rsidR="0055210B" w:rsidRPr="00B56858" w:rsidRDefault="00F07D55" w:rsidP="0055210B">
      <w:r w:rsidRPr="00F07D55">
        <w:rPr>
          <w:noProof/>
        </w:rPr>
        <w:drawing>
          <wp:inline distT="0" distB="0" distL="0" distR="0" wp14:anchorId="15B07CFF" wp14:editId="37AC6A1D">
            <wp:extent cx="6479540" cy="1316355"/>
            <wp:effectExtent l="0" t="0" r="0" b="0"/>
            <wp:docPr id="65" name="圖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479540" cy="1316355"/>
                    </a:xfrm>
                    <a:prstGeom prst="rect">
                      <a:avLst/>
                    </a:prstGeom>
                  </pic:spPr>
                </pic:pic>
              </a:graphicData>
            </a:graphic>
          </wp:inline>
        </w:drawing>
      </w:r>
    </w:p>
    <w:p w14:paraId="265287D5" w14:textId="6B4DAD1E" w:rsidR="0055210B" w:rsidRPr="00F5236F" w:rsidRDefault="0055210B" w:rsidP="00D01BCC">
      <w:pPr>
        <w:pStyle w:val="a"/>
      </w:pPr>
      <w:r>
        <w:t>輸入畫面</w:t>
      </w:r>
      <w:r>
        <w:rPr>
          <w:rFonts w:hint="eastAsia"/>
          <w:lang w:eastAsia="zh-HK"/>
        </w:rPr>
        <w:t>按鈕</w:t>
      </w:r>
      <w:r>
        <w:t>說明</w:t>
      </w:r>
    </w:p>
    <w:tbl>
      <w:tblPr>
        <w:tblStyle w:val="ac"/>
        <w:tblW w:w="0" w:type="auto"/>
        <w:tblInd w:w="250" w:type="dxa"/>
        <w:tblLook w:val="04A0" w:firstRow="1" w:lastRow="0" w:firstColumn="1" w:lastColumn="0" w:noHBand="0" w:noVBand="1"/>
      </w:tblPr>
      <w:tblGrid>
        <w:gridCol w:w="851"/>
        <w:gridCol w:w="2126"/>
        <w:gridCol w:w="7033"/>
      </w:tblGrid>
      <w:tr w:rsidR="0055210B" w:rsidRPr="00F5236F" w14:paraId="4616AB71" w14:textId="77777777" w:rsidTr="0055210B">
        <w:tc>
          <w:tcPr>
            <w:tcW w:w="851" w:type="dxa"/>
            <w:shd w:val="clear" w:color="auto" w:fill="D9D9D9" w:themeFill="background1" w:themeFillShade="D9"/>
          </w:tcPr>
          <w:p w14:paraId="4731C3EE" w14:textId="77777777" w:rsidR="0055210B" w:rsidRPr="00F5236F" w:rsidRDefault="0055210B" w:rsidP="0055210B">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5B365B39" w14:textId="77777777" w:rsidR="0055210B" w:rsidRPr="00F5236F" w:rsidRDefault="0055210B" w:rsidP="0055210B">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4F568AC6" w14:textId="77777777" w:rsidR="0055210B" w:rsidRPr="00F5236F" w:rsidRDefault="0055210B" w:rsidP="0055210B">
            <w:pPr>
              <w:jc w:val="center"/>
              <w:rPr>
                <w:rFonts w:ascii="標楷體" w:eastAsia="標楷體" w:hAnsi="標楷體"/>
              </w:rPr>
            </w:pPr>
            <w:r>
              <w:rPr>
                <w:rFonts w:ascii="標楷體" w:eastAsia="標楷體" w:hAnsi="標楷體" w:hint="eastAsia"/>
                <w:lang w:eastAsia="zh-HK"/>
              </w:rPr>
              <w:t>功能說明</w:t>
            </w:r>
          </w:p>
        </w:tc>
      </w:tr>
      <w:tr w:rsidR="0055210B" w:rsidRPr="00F5236F" w14:paraId="0E42825B" w14:textId="77777777" w:rsidTr="0055210B">
        <w:tc>
          <w:tcPr>
            <w:tcW w:w="851" w:type="dxa"/>
          </w:tcPr>
          <w:p w14:paraId="6EBBDBE6" w14:textId="77777777" w:rsidR="0055210B" w:rsidRPr="00F5236F" w:rsidRDefault="0055210B" w:rsidP="0055210B">
            <w:pPr>
              <w:jc w:val="center"/>
              <w:rPr>
                <w:rFonts w:ascii="標楷體" w:eastAsia="標楷體" w:hAnsi="標楷體"/>
                <w:lang w:eastAsia="zh-HK"/>
              </w:rPr>
            </w:pPr>
            <w:r>
              <w:rPr>
                <w:rFonts w:ascii="標楷體" w:eastAsia="標楷體" w:hAnsi="標楷體" w:hint="eastAsia"/>
              </w:rPr>
              <w:t>1</w:t>
            </w:r>
          </w:p>
        </w:tc>
        <w:tc>
          <w:tcPr>
            <w:tcW w:w="2126" w:type="dxa"/>
          </w:tcPr>
          <w:p w14:paraId="37EFFC31" w14:textId="77777777" w:rsidR="0055210B" w:rsidRDefault="0055210B" w:rsidP="0055210B">
            <w:pPr>
              <w:rPr>
                <w:rFonts w:ascii="標楷體" w:eastAsia="標楷體" w:hAnsi="標楷體"/>
                <w:lang w:eastAsia="zh-HK"/>
              </w:rPr>
            </w:pPr>
            <w:r>
              <w:rPr>
                <w:rFonts w:ascii="標楷體" w:eastAsia="標楷體" w:hAnsi="標楷體" w:hint="eastAsia"/>
                <w:lang w:eastAsia="zh-HK"/>
              </w:rPr>
              <w:t>查詢</w:t>
            </w:r>
          </w:p>
        </w:tc>
        <w:tc>
          <w:tcPr>
            <w:tcW w:w="7033" w:type="dxa"/>
          </w:tcPr>
          <w:p w14:paraId="0CAAC489" w14:textId="77777777" w:rsidR="0055210B" w:rsidRDefault="0055210B" w:rsidP="0055210B">
            <w:pPr>
              <w:rPr>
                <w:rFonts w:ascii="標楷體" w:eastAsia="標楷體" w:hAnsi="標楷體"/>
                <w:lang w:eastAsia="zh-HK"/>
              </w:rPr>
            </w:pPr>
            <w:r>
              <w:rPr>
                <w:rFonts w:ascii="標楷體" w:eastAsia="標楷體" w:hAnsi="標楷體" w:hint="eastAsia"/>
                <w:lang w:eastAsia="zh-HK"/>
              </w:rPr>
              <w:t>依據輸入條件查詢資料</w:t>
            </w:r>
          </w:p>
        </w:tc>
      </w:tr>
      <w:tr w:rsidR="0055210B" w:rsidRPr="00F5236F" w14:paraId="08EA013B" w14:textId="77777777" w:rsidTr="0055210B">
        <w:tc>
          <w:tcPr>
            <w:tcW w:w="851" w:type="dxa"/>
          </w:tcPr>
          <w:p w14:paraId="288F9495" w14:textId="77777777" w:rsidR="0055210B" w:rsidRDefault="0055210B" w:rsidP="0055210B">
            <w:pPr>
              <w:jc w:val="center"/>
              <w:rPr>
                <w:rFonts w:ascii="標楷體" w:eastAsia="標楷體" w:hAnsi="標楷體"/>
              </w:rPr>
            </w:pPr>
            <w:r>
              <w:rPr>
                <w:rFonts w:ascii="標楷體" w:eastAsia="標楷體" w:hAnsi="標楷體" w:hint="eastAsia"/>
              </w:rPr>
              <w:t>2</w:t>
            </w:r>
          </w:p>
        </w:tc>
        <w:tc>
          <w:tcPr>
            <w:tcW w:w="2126" w:type="dxa"/>
          </w:tcPr>
          <w:p w14:paraId="2743E276" w14:textId="77777777" w:rsidR="0055210B" w:rsidRDefault="0055210B" w:rsidP="0055210B">
            <w:pPr>
              <w:rPr>
                <w:rFonts w:ascii="標楷體" w:eastAsia="標楷體" w:hAnsi="標楷體"/>
                <w:lang w:eastAsia="zh-HK"/>
              </w:rPr>
            </w:pPr>
            <w:r>
              <w:rPr>
                <w:rFonts w:ascii="標楷體" w:eastAsia="標楷體" w:hAnsi="標楷體" w:hint="eastAsia"/>
                <w:lang w:eastAsia="zh-HK"/>
              </w:rPr>
              <w:t>離開</w:t>
            </w:r>
          </w:p>
        </w:tc>
        <w:tc>
          <w:tcPr>
            <w:tcW w:w="7033" w:type="dxa"/>
          </w:tcPr>
          <w:p w14:paraId="72538389" w14:textId="77777777" w:rsidR="0055210B" w:rsidRDefault="0055210B" w:rsidP="0055210B">
            <w:pPr>
              <w:rPr>
                <w:rFonts w:ascii="標楷體" w:eastAsia="標楷體" w:hAnsi="標楷體"/>
                <w:lang w:eastAsia="zh-HK"/>
              </w:rPr>
            </w:pPr>
            <w:r>
              <w:rPr>
                <w:rFonts w:ascii="標楷體" w:eastAsia="標楷體" w:hAnsi="標楷體" w:hint="eastAsia"/>
                <w:lang w:eastAsia="zh-HK"/>
              </w:rPr>
              <w:t>關閉此查詢畫面</w:t>
            </w:r>
          </w:p>
        </w:tc>
      </w:tr>
      <w:tr w:rsidR="0055210B" w:rsidRPr="00F5236F" w14:paraId="0CB869E7" w14:textId="77777777" w:rsidTr="0055210B">
        <w:tc>
          <w:tcPr>
            <w:tcW w:w="851" w:type="dxa"/>
          </w:tcPr>
          <w:p w14:paraId="143DDBA0" w14:textId="77777777" w:rsidR="0055210B" w:rsidRDefault="0055210B" w:rsidP="0055210B">
            <w:pPr>
              <w:jc w:val="center"/>
              <w:rPr>
                <w:rFonts w:ascii="標楷體" w:eastAsia="標楷體" w:hAnsi="標楷體"/>
              </w:rPr>
            </w:pPr>
            <w:r>
              <w:rPr>
                <w:rFonts w:ascii="標楷體" w:eastAsia="標楷體" w:hAnsi="標楷體" w:hint="eastAsia"/>
              </w:rPr>
              <w:t>3</w:t>
            </w:r>
          </w:p>
        </w:tc>
        <w:tc>
          <w:tcPr>
            <w:tcW w:w="2126" w:type="dxa"/>
          </w:tcPr>
          <w:p w14:paraId="241F3C87" w14:textId="77777777" w:rsidR="0055210B" w:rsidRDefault="0055210B" w:rsidP="0055210B">
            <w:pPr>
              <w:rPr>
                <w:rFonts w:ascii="標楷體" w:eastAsia="標楷體" w:hAnsi="標楷體"/>
                <w:lang w:eastAsia="zh-HK"/>
              </w:rPr>
            </w:pPr>
            <w:r>
              <w:rPr>
                <w:rFonts w:ascii="標楷體" w:eastAsia="標楷體" w:hAnsi="標楷體" w:hint="eastAsia"/>
                <w:lang w:eastAsia="zh-HK"/>
              </w:rPr>
              <w:t>隱</w:t>
            </w:r>
            <w:r>
              <w:rPr>
                <w:rFonts w:ascii="標楷體" w:eastAsia="標楷體" w:hAnsi="標楷體" w:hint="eastAsia"/>
              </w:rPr>
              <w:t>藏/</w:t>
            </w:r>
            <w:r>
              <w:rPr>
                <w:rFonts w:ascii="標楷體" w:eastAsia="標楷體" w:hAnsi="標楷體" w:hint="eastAsia"/>
                <w:lang w:eastAsia="zh-HK"/>
              </w:rPr>
              <w:t>顯示</w:t>
            </w:r>
          </w:p>
        </w:tc>
        <w:tc>
          <w:tcPr>
            <w:tcW w:w="7033" w:type="dxa"/>
          </w:tcPr>
          <w:p w14:paraId="5D61D1BF" w14:textId="77777777" w:rsidR="0055210B" w:rsidRDefault="0055210B" w:rsidP="0055210B">
            <w:pPr>
              <w:rPr>
                <w:rFonts w:ascii="標楷體" w:eastAsia="標楷體" w:hAnsi="標楷體"/>
                <w:lang w:eastAsia="zh-HK"/>
              </w:rPr>
            </w:pPr>
            <w:r>
              <w:rPr>
                <w:rFonts w:ascii="標楷體" w:eastAsia="標楷體" w:hAnsi="標楷體" w:hint="eastAsia"/>
                <w:lang w:eastAsia="zh-HK"/>
              </w:rPr>
              <w:t>輸入條件切換隱</w:t>
            </w:r>
            <w:r>
              <w:rPr>
                <w:rFonts w:ascii="標楷體" w:eastAsia="標楷體" w:hAnsi="標楷體" w:hint="eastAsia"/>
              </w:rPr>
              <w:t>藏</w:t>
            </w:r>
            <w:r>
              <w:rPr>
                <w:rFonts w:ascii="標楷體" w:eastAsia="標楷體" w:hAnsi="標楷體" w:hint="eastAsia"/>
                <w:lang w:eastAsia="zh-HK"/>
              </w:rPr>
              <w:t>及顯示</w:t>
            </w:r>
          </w:p>
        </w:tc>
      </w:tr>
      <w:tr w:rsidR="0055210B" w:rsidRPr="00F5236F" w14:paraId="4D0A5334" w14:textId="77777777" w:rsidTr="0055210B">
        <w:tc>
          <w:tcPr>
            <w:tcW w:w="851" w:type="dxa"/>
          </w:tcPr>
          <w:p w14:paraId="19C36A68" w14:textId="77777777" w:rsidR="0055210B" w:rsidRDefault="0055210B" w:rsidP="0055210B">
            <w:pPr>
              <w:jc w:val="center"/>
              <w:rPr>
                <w:rFonts w:ascii="標楷體" w:eastAsia="標楷體" w:hAnsi="標楷體"/>
              </w:rPr>
            </w:pPr>
            <w:r>
              <w:rPr>
                <w:rFonts w:ascii="標楷體" w:eastAsia="標楷體" w:hAnsi="標楷體" w:hint="eastAsia"/>
              </w:rPr>
              <w:lastRenderedPageBreak/>
              <w:t>4</w:t>
            </w:r>
          </w:p>
        </w:tc>
        <w:tc>
          <w:tcPr>
            <w:tcW w:w="2126" w:type="dxa"/>
          </w:tcPr>
          <w:p w14:paraId="78D5E70D" w14:textId="3D9E0072" w:rsidR="0055210B" w:rsidRDefault="0055210B" w:rsidP="0055210B">
            <w:pPr>
              <w:rPr>
                <w:rFonts w:ascii="標楷體" w:eastAsia="標楷體" w:hAnsi="標楷體"/>
                <w:lang w:eastAsia="zh-HK"/>
              </w:rPr>
            </w:pPr>
            <w:r>
              <w:rPr>
                <w:rFonts w:ascii="標楷體" w:eastAsia="標楷體" w:hAnsi="標楷體" w:hint="eastAsia"/>
                <w:lang w:eastAsia="zh-HK"/>
              </w:rPr>
              <w:t>新增</w:t>
            </w:r>
            <w:r w:rsidR="0067176F">
              <w:rPr>
                <w:rFonts w:ascii="標楷體" w:eastAsia="標楷體" w:hAnsi="標楷體" w:hint="eastAsia"/>
                <w:lang w:eastAsia="zh-HK"/>
              </w:rPr>
              <w:t>擔保品代號</w:t>
            </w:r>
          </w:p>
        </w:tc>
        <w:tc>
          <w:tcPr>
            <w:tcW w:w="7033" w:type="dxa"/>
          </w:tcPr>
          <w:p w14:paraId="410DE4AB" w14:textId="38BA05D3" w:rsidR="0055210B" w:rsidRDefault="0055210B" w:rsidP="0055210B">
            <w:pPr>
              <w:rPr>
                <w:rFonts w:ascii="標楷體" w:eastAsia="標楷體" w:hAnsi="標楷體"/>
                <w:lang w:eastAsia="zh-HK"/>
              </w:rPr>
            </w:pPr>
            <w:r w:rsidRPr="00E82156">
              <w:rPr>
                <w:rFonts w:eastAsia="標楷體" w:hint="eastAsia"/>
              </w:rPr>
              <w:t>連結至</w:t>
            </w:r>
            <w:r w:rsidRPr="00E82156">
              <w:rPr>
                <w:rFonts w:eastAsia="標楷體"/>
              </w:rPr>
              <w:t>【</w:t>
            </w:r>
            <w:r w:rsidRPr="00E82156">
              <w:rPr>
                <w:rFonts w:eastAsia="標楷體"/>
              </w:rPr>
              <w:t>L</w:t>
            </w:r>
            <w:r w:rsidRPr="00E82156">
              <w:rPr>
                <w:rFonts w:eastAsia="標楷體" w:hint="eastAsia"/>
              </w:rPr>
              <w:t>6</w:t>
            </w:r>
            <w:r w:rsidR="0067176F">
              <w:rPr>
                <w:rFonts w:eastAsia="標楷體" w:hint="eastAsia"/>
              </w:rPr>
              <w:t>603</w:t>
            </w:r>
            <w:r w:rsidR="0067176F">
              <w:rPr>
                <w:rFonts w:eastAsia="標楷體" w:hint="eastAsia"/>
              </w:rPr>
              <w:t>擔保品代號資料</w:t>
            </w:r>
            <w:r w:rsidRPr="00E82156">
              <w:rPr>
                <w:rFonts w:eastAsia="標楷體" w:hint="eastAsia"/>
              </w:rPr>
              <w:t>維護</w:t>
            </w:r>
            <w:r w:rsidRPr="00E82156">
              <w:rPr>
                <w:rFonts w:eastAsia="標楷體"/>
              </w:rPr>
              <w:t>】</w:t>
            </w:r>
            <w:r w:rsidRPr="00E82156">
              <w:rPr>
                <w:rFonts w:eastAsia="標楷體" w:hint="eastAsia"/>
              </w:rPr>
              <w:t>，</w:t>
            </w:r>
            <w:r>
              <w:rPr>
                <w:rFonts w:ascii="標楷體" w:eastAsia="標楷體" w:hAnsi="標楷體" w:hint="eastAsia"/>
                <w:lang w:eastAsia="zh-HK"/>
              </w:rPr>
              <w:t>供</w:t>
            </w:r>
            <w:r w:rsidR="0067176F">
              <w:rPr>
                <w:rFonts w:ascii="標楷體" w:eastAsia="標楷體" w:hAnsi="標楷體" w:hint="eastAsia"/>
                <w:lang w:eastAsia="zh-HK"/>
              </w:rPr>
              <w:t>新增擔保品代號</w:t>
            </w:r>
          </w:p>
        </w:tc>
      </w:tr>
    </w:tbl>
    <w:p w14:paraId="00511534" w14:textId="77777777" w:rsidR="0055210B" w:rsidRDefault="0055210B" w:rsidP="00D01BCC">
      <w:pPr>
        <w:pStyle w:val="a"/>
      </w:pPr>
      <w:r>
        <w:t>輸入畫面資料說明</w:t>
      </w:r>
    </w:p>
    <w:p w14:paraId="41A71015" w14:textId="77777777" w:rsidR="0055210B" w:rsidRPr="00583AF3" w:rsidRDefault="0055210B" w:rsidP="0055210B"/>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67"/>
        <w:gridCol w:w="1591"/>
        <w:gridCol w:w="816"/>
        <w:gridCol w:w="1187"/>
        <w:gridCol w:w="1083"/>
        <w:gridCol w:w="675"/>
        <w:gridCol w:w="696"/>
        <w:gridCol w:w="3529"/>
      </w:tblGrid>
      <w:tr w:rsidR="0055210B" w:rsidRPr="00362205" w14:paraId="57BFDD0B" w14:textId="77777777" w:rsidTr="0067176F">
        <w:trPr>
          <w:trHeight w:val="388"/>
          <w:jc w:val="center"/>
        </w:trPr>
        <w:tc>
          <w:tcPr>
            <w:tcW w:w="567" w:type="dxa"/>
            <w:vMerge w:val="restart"/>
            <w:shd w:val="clear" w:color="auto" w:fill="D9D9D9" w:themeFill="background1" w:themeFillShade="D9"/>
          </w:tcPr>
          <w:p w14:paraId="4120C534" w14:textId="77777777" w:rsidR="0055210B" w:rsidRPr="00362205" w:rsidRDefault="0055210B" w:rsidP="0055210B">
            <w:pPr>
              <w:rPr>
                <w:rFonts w:ascii="標楷體" w:eastAsia="標楷體" w:hAnsi="標楷體"/>
              </w:rPr>
            </w:pPr>
            <w:r w:rsidRPr="00362205">
              <w:rPr>
                <w:rFonts w:ascii="標楷體" w:eastAsia="標楷體" w:hAnsi="標楷體"/>
              </w:rPr>
              <w:t>序號</w:t>
            </w:r>
          </w:p>
        </w:tc>
        <w:tc>
          <w:tcPr>
            <w:tcW w:w="1591" w:type="dxa"/>
            <w:vMerge w:val="restart"/>
            <w:shd w:val="clear" w:color="auto" w:fill="D9D9D9" w:themeFill="background1" w:themeFillShade="D9"/>
          </w:tcPr>
          <w:p w14:paraId="213A405F" w14:textId="77777777" w:rsidR="0055210B" w:rsidRPr="00362205" w:rsidRDefault="0055210B" w:rsidP="0055210B">
            <w:pPr>
              <w:rPr>
                <w:rFonts w:ascii="標楷體" w:eastAsia="標楷體" w:hAnsi="標楷體"/>
              </w:rPr>
            </w:pPr>
            <w:r w:rsidRPr="00362205">
              <w:rPr>
                <w:rFonts w:ascii="標楷體" w:eastAsia="標楷體" w:hAnsi="標楷體"/>
              </w:rPr>
              <w:t>欄位</w:t>
            </w:r>
          </w:p>
        </w:tc>
        <w:tc>
          <w:tcPr>
            <w:tcW w:w="4297" w:type="dxa"/>
            <w:gridSpan w:val="5"/>
            <w:shd w:val="clear" w:color="auto" w:fill="D9D9D9" w:themeFill="background1" w:themeFillShade="D9"/>
          </w:tcPr>
          <w:p w14:paraId="52C4463E" w14:textId="77777777" w:rsidR="0055210B" w:rsidRPr="00362205" w:rsidRDefault="0055210B" w:rsidP="0055210B">
            <w:pPr>
              <w:jc w:val="center"/>
              <w:rPr>
                <w:rFonts w:ascii="標楷體" w:eastAsia="標楷體" w:hAnsi="標楷體"/>
              </w:rPr>
            </w:pPr>
            <w:r w:rsidRPr="00362205">
              <w:rPr>
                <w:rFonts w:ascii="標楷體" w:eastAsia="標楷體" w:hAnsi="標楷體"/>
              </w:rPr>
              <w:t>說明</w:t>
            </w:r>
          </w:p>
        </w:tc>
        <w:tc>
          <w:tcPr>
            <w:tcW w:w="3529" w:type="dxa"/>
            <w:vMerge w:val="restart"/>
            <w:shd w:val="clear" w:color="auto" w:fill="D9D9D9" w:themeFill="background1" w:themeFillShade="D9"/>
          </w:tcPr>
          <w:p w14:paraId="4EC7882C" w14:textId="77777777" w:rsidR="0055210B" w:rsidRPr="00362205" w:rsidRDefault="0055210B" w:rsidP="0055210B">
            <w:pPr>
              <w:rPr>
                <w:rFonts w:ascii="標楷體" w:eastAsia="標楷體" w:hAnsi="標楷體"/>
              </w:rPr>
            </w:pPr>
            <w:r w:rsidRPr="00362205">
              <w:rPr>
                <w:rFonts w:ascii="標楷體" w:eastAsia="標楷體" w:hAnsi="標楷體"/>
              </w:rPr>
              <w:t>處理邏輯及注意事項</w:t>
            </w:r>
          </w:p>
        </w:tc>
      </w:tr>
      <w:tr w:rsidR="0055210B" w:rsidRPr="00362205" w14:paraId="2EA9A15A" w14:textId="77777777" w:rsidTr="0067176F">
        <w:trPr>
          <w:trHeight w:val="244"/>
          <w:jc w:val="center"/>
        </w:trPr>
        <w:tc>
          <w:tcPr>
            <w:tcW w:w="567" w:type="dxa"/>
            <w:vMerge/>
            <w:shd w:val="clear" w:color="auto" w:fill="D9D9D9" w:themeFill="background1" w:themeFillShade="D9"/>
          </w:tcPr>
          <w:p w14:paraId="768FDFC3" w14:textId="77777777" w:rsidR="0055210B" w:rsidRPr="00362205" w:rsidRDefault="0055210B" w:rsidP="0055210B">
            <w:pPr>
              <w:rPr>
                <w:rFonts w:ascii="標楷體" w:eastAsia="標楷體" w:hAnsi="標楷體"/>
              </w:rPr>
            </w:pPr>
          </w:p>
        </w:tc>
        <w:tc>
          <w:tcPr>
            <w:tcW w:w="1591" w:type="dxa"/>
            <w:vMerge/>
            <w:shd w:val="clear" w:color="auto" w:fill="D9D9D9" w:themeFill="background1" w:themeFillShade="D9"/>
          </w:tcPr>
          <w:p w14:paraId="088823D8" w14:textId="77777777" w:rsidR="0055210B" w:rsidRPr="00362205" w:rsidRDefault="0055210B" w:rsidP="0055210B">
            <w:pPr>
              <w:rPr>
                <w:rFonts w:ascii="標楷體" w:eastAsia="標楷體" w:hAnsi="標楷體"/>
              </w:rPr>
            </w:pPr>
          </w:p>
        </w:tc>
        <w:tc>
          <w:tcPr>
            <w:tcW w:w="656" w:type="dxa"/>
            <w:shd w:val="clear" w:color="auto" w:fill="D9D9D9" w:themeFill="background1" w:themeFillShade="D9"/>
          </w:tcPr>
          <w:p w14:paraId="69D3CD70" w14:textId="77777777" w:rsidR="0055210B" w:rsidRPr="00362205" w:rsidRDefault="0055210B" w:rsidP="0055210B">
            <w:pPr>
              <w:rPr>
                <w:rFonts w:ascii="標楷體" w:eastAsia="標楷體" w:hAnsi="標楷體"/>
              </w:rPr>
            </w:pPr>
            <w:r w:rsidRPr="004E09B8">
              <w:rPr>
                <w:rFonts w:ascii="標楷體" w:eastAsia="標楷體" w:hAnsi="標楷體" w:hint="eastAsia"/>
              </w:rPr>
              <w:t>資料型態長度</w:t>
            </w:r>
          </w:p>
        </w:tc>
        <w:tc>
          <w:tcPr>
            <w:tcW w:w="1187" w:type="dxa"/>
            <w:shd w:val="clear" w:color="auto" w:fill="D9D9D9" w:themeFill="background1" w:themeFillShade="D9"/>
          </w:tcPr>
          <w:p w14:paraId="7D7D35D3" w14:textId="77777777" w:rsidR="0055210B" w:rsidRPr="00362205" w:rsidRDefault="0055210B" w:rsidP="0055210B">
            <w:pPr>
              <w:rPr>
                <w:rFonts w:ascii="標楷體" w:eastAsia="標楷體" w:hAnsi="標楷體"/>
              </w:rPr>
            </w:pPr>
            <w:r w:rsidRPr="00362205">
              <w:rPr>
                <w:rFonts w:ascii="標楷體" w:eastAsia="標楷體" w:hAnsi="標楷體"/>
              </w:rPr>
              <w:t>預設值</w:t>
            </w:r>
          </w:p>
        </w:tc>
        <w:tc>
          <w:tcPr>
            <w:tcW w:w="1083" w:type="dxa"/>
            <w:shd w:val="clear" w:color="auto" w:fill="D9D9D9" w:themeFill="background1" w:themeFillShade="D9"/>
          </w:tcPr>
          <w:p w14:paraId="4786CE52" w14:textId="77777777" w:rsidR="0055210B" w:rsidRPr="00362205" w:rsidRDefault="0055210B" w:rsidP="0055210B">
            <w:pPr>
              <w:rPr>
                <w:rFonts w:ascii="標楷體" w:eastAsia="標楷體" w:hAnsi="標楷體"/>
              </w:rPr>
            </w:pPr>
            <w:r w:rsidRPr="00362205">
              <w:rPr>
                <w:rFonts w:ascii="標楷體" w:eastAsia="標楷體" w:hAnsi="標楷體"/>
              </w:rPr>
              <w:t>選單內容</w:t>
            </w:r>
          </w:p>
        </w:tc>
        <w:tc>
          <w:tcPr>
            <w:tcW w:w="675" w:type="dxa"/>
            <w:shd w:val="clear" w:color="auto" w:fill="D9D9D9" w:themeFill="background1" w:themeFillShade="D9"/>
          </w:tcPr>
          <w:p w14:paraId="19A60492" w14:textId="77777777" w:rsidR="0055210B" w:rsidRPr="00362205" w:rsidRDefault="0055210B" w:rsidP="0055210B">
            <w:pPr>
              <w:rPr>
                <w:rFonts w:ascii="標楷體" w:eastAsia="標楷體" w:hAnsi="標楷體"/>
              </w:rPr>
            </w:pPr>
            <w:r w:rsidRPr="00362205">
              <w:rPr>
                <w:rFonts w:ascii="標楷體" w:eastAsia="標楷體" w:hAnsi="標楷體"/>
              </w:rPr>
              <w:t>必填</w:t>
            </w:r>
          </w:p>
        </w:tc>
        <w:tc>
          <w:tcPr>
            <w:tcW w:w="696" w:type="dxa"/>
            <w:shd w:val="clear" w:color="auto" w:fill="D9D9D9" w:themeFill="background1" w:themeFillShade="D9"/>
          </w:tcPr>
          <w:p w14:paraId="110A1448" w14:textId="77777777" w:rsidR="0055210B" w:rsidRPr="00362205" w:rsidRDefault="0055210B" w:rsidP="0055210B">
            <w:pPr>
              <w:rPr>
                <w:rFonts w:ascii="標楷體" w:eastAsia="標楷體" w:hAnsi="標楷體"/>
              </w:rPr>
            </w:pPr>
            <w:r w:rsidRPr="00362205">
              <w:rPr>
                <w:rFonts w:ascii="標楷體" w:eastAsia="標楷體" w:hAnsi="標楷體"/>
              </w:rPr>
              <w:t>R/W</w:t>
            </w:r>
          </w:p>
        </w:tc>
        <w:tc>
          <w:tcPr>
            <w:tcW w:w="3529" w:type="dxa"/>
            <w:vMerge/>
            <w:shd w:val="clear" w:color="auto" w:fill="D9D9D9" w:themeFill="background1" w:themeFillShade="D9"/>
          </w:tcPr>
          <w:p w14:paraId="4AB8CD52" w14:textId="77777777" w:rsidR="0055210B" w:rsidRPr="00362205" w:rsidRDefault="0055210B" w:rsidP="0055210B">
            <w:pPr>
              <w:rPr>
                <w:rFonts w:ascii="標楷體" w:eastAsia="標楷體" w:hAnsi="標楷體"/>
              </w:rPr>
            </w:pPr>
          </w:p>
        </w:tc>
      </w:tr>
      <w:tr w:rsidR="0055210B" w:rsidRPr="00362205" w14:paraId="2A62AD27" w14:textId="77777777" w:rsidTr="0067176F">
        <w:trPr>
          <w:trHeight w:val="244"/>
          <w:jc w:val="center"/>
        </w:trPr>
        <w:tc>
          <w:tcPr>
            <w:tcW w:w="567" w:type="dxa"/>
          </w:tcPr>
          <w:p w14:paraId="3C9FB603" w14:textId="77777777" w:rsidR="0055210B" w:rsidRPr="00362205" w:rsidRDefault="0055210B" w:rsidP="0055210B">
            <w:pPr>
              <w:rPr>
                <w:rFonts w:ascii="標楷體" w:eastAsia="標楷體" w:hAnsi="標楷體"/>
              </w:rPr>
            </w:pPr>
            <w:r w:rsidRPr="00362205">
              <w:rPr>
                <w:rFonts w:ascii="標楷體" w:eastAsia="標楷體" w:hAnsi="標楷體" w:hint="eastAsia"/>
              </w:rPr>
              <w:t>1.</w:t>
            </w:r>
          </w:p>
        </w:tc>
        <w:tc>
          <w:tcPr>
            <w:tcW w:w="1591" w:type="dxa"/>
          </w:tcPr>
          <w:p w14:paraId="56167365" w14:textId="6E4856B2" w:rsidR="0055210B" w:rsidRPr="00362205" w:rsidRDefault="0067176F" w:rsidP="0055210B">
            <w:pPr>
              <w:rPr>
                <w:rFonts w:ascii="標楷體" w:eastAsia="標楷體" w:hAnsi="標楷體"/>
              </w:rPr>
            </w:pPr>
            <w:r>
              <w:rPr>
                <w:rFonts w:ascii="標楷體" w:eastAsia="標楷體" w:hAnsi="標楷體" w:hint="eastAsia"/>
              </w:rPr>
              <w:t>擔保品代號1</w:t>
            </w:r>
          </w:p>
        </w:tc>
        <w:tc>
          <w:tcPr>
            <w:tcW w:w="656" w:type="dxa"/>
          </w:tcPr>
          <w:p w14:paraId="3655CF85" w14:textId="6EFB3D60" w:rsidR="0055210B" w:rsidRPr="00362205" w:rsidRDefault="0067176F" w:rsidP="0055210B">
            <w:pPr>
              <w:rPr>
                <w:rFonts w:ascii="標楷體" w:eastAsia="標楷體" w:hAnsi="標楷體"/>
              </w:rPr>
            </w:pPr>
            <w:r>
              <w:rPr>
                <w:rFonts w:ascii="標楷體" w:eastAsia="標楷體" w:hAnsi="標楷體" w:hint="eastAsia"/>
              </w:rPr>
              <w:t>9(01)</w:t>
            </w:r>
          </w:p>
        </w:tc>
        <w:tc>
          <w:tcPr>
            <w:tcW w:w="1187" w:type="dxa"/>
          </w:tcPr>
          <w:p w14:paraId="1506F564" w14:textId="4F15BEC7" w:rsidR="0055210B" w:rsidRPr="00362205" w:rsidRDefault="0055210B" w:rsidP="00F24388">
            <w:pPr>
              <w:jc w:val="center"/>
              <w:rPr>
                <w:rFonts w:ascii="標楷體" w:eastAsia="標楷體" w:hAnsi="標楷體"/>
              </w:rPr>
            </w:pPr>
          </w:p>
        </w:tc>
        <w:tc>
          <w:tcPr>
            <w:tcW w:w="1083" w:type="dxa"/>
          </w:tcPr>
          <w:p w14:paraId="4700A929" w14:textId="77777777" w:rsidR="0055210B" w:rsidRPr="00362205" w:rsidRDefault="0055210B" w:rsidP="0055210B">
            <w:pPr>
              <w:rPr>
                <w:rFonts w:ascii="標楷體" w:eastAsia="標楷體" w:hAnsi="標楷體"/>
              </w:rPr>
            </w:pPr>
          </w:p>
        </w:tc>
        <w:tc>
          <w:tcPr>
            <w:tcW w:w="675" w:type="dxa"/>
          </w:tcPr>
          <w:p w14:paraId="7F666DB2" w14:textId="77777777" w:rsidR="0055210B" w:rsidRPr="00362205" w:rsidRDefault="0055210B" w:rsidP="0055210B">
            <w:pPr>
              <w:rPr>
                <w:rFonts w:ascii="標楷體" w:eastAsia="標楷體" w:hAnsi="標楷體"/>
              </w:rPr>
            </w:pPr>
          </w:p>
        </w:tc>
        <w:tc>
          <w:tcPr>
            <w:tcW w:w="696" w:type="dxa"/>
          </w:tcPr>
          <w:p w14:paraId="178B43C5" w14:textId="77777777" w:rsidR="0055210B" w:rsidRPr="00362205" w:rsidRDefault="0055210B" w:rsidP="0055210B">
            <w:pPr>
              <w:jc w:val="center"/>
              <w:rPr>
                <w:rFonts w:ascii="標楷體" w:eastAsia="標楷體" w:hAnsi="標楷體"/>
              </w:rPr>
            </w:pPr>
            <w:r>
              <w:rPr>
                <w:rFonts w:ascii="標楷體" w:eastAsia="標楷體" w:hAnsi="標楷體" w:hint="eastAsia"/>
              </w:rPr>
              <w:t>W</w:t>
            </w:r>
          </w:p>
        </w:tc>
        <w:tc>
          <w:tcPr>
            <w:tcW w:w="3529" w:type="dxa"/>
          </w:tcPr>
          <w:p w14:paraId="54B3AB04" w14:textId="5E18ABEB" w:rsidR="0055210B" w:rsidRDefault="0055210B" w:rsidP="0055210B">
            <w:pPr>
              <w:rPr>
                <w:rFonts w:ascii="標楷體" w:eastAsia="標楷體" w:hAnsi="標楷體"/>
              </w:rPr>
            </w:pPr>
            <w:r>
              <w:rPr>
                <w:rFonts w:ascii="標楷體" w:eastAsia="標楷體" w:hAnsi="標楷體" w:hint="eastAsia"/>
              </w:rPr>
              <w:t>1.</w:t>
            </w:r>
            <w:r w:rsidR="00B6484C">
              <w:rPr>
                <w:rFonts w:ascii="標楷體" w:eastAsia="標楷體" w:hAnsi="標楷體" w:hint="eastAsia"/>
                <w:lang w:eastAsia="zh-HK"/>
              </w:rPr>
              <w:t>可不輸入</w:t>
            </w:r>
          </w:p>
          <w:p w14:paraId="0BB4991D" w14:textId="2D2E87D3" w:rsidR="0055210B" w:rsidRPr="00362205" w:rsidRDefault="0055210B" w:rsidP="00AF76FB">
            <w:pPr>
              <w:ind w:left="240" w:hangingChars="100" w:hanging="240"/>
              <w:rPr>
                <w:rFonts w:ascii="標楷體" w:eastAsia="標楷體" w:hAnsi="標楷體"/>
              </w:rPr>
            </w:pPr>
            <w:r>
              <w:rPr>
                <w:rFonts w:ascii="標楷體" w:eastAsia="標楷體" w:hAnsi="標楷體" w:hint="eastAsia"/>
              </w:rPr>
              <w:t>2.</w:t>
            </w:r>
            <w:r w:rsidR="006B4FC4">
              <w:rPr>
                <w:rFonts w:ascii="標楷體" w:eastAsia="標楷體" w:hAnsi="標楷體" w:hint="eastAsia"/>
              </w:rPr>
              <w:t>輸入</w:t>
            </w:r>
            <w:r w:rsidR="0067176F">
              <w:rPr>
                <w:rFonts w:ascii="標楷體" w:eastAsia="標楷體" w:hAnsi="標楷體" w:hint="eastAsia"/>
              </w:rPr>
              <w:t>「0」</w:t>
            </w:r>
            <w:r>
              <w:rPr>
                <w:rFonts w:ascii="標楷體" w:eastAsia="標楷體" w:hAnsi="標楷體" w:hint="eastAsia"/>
                <w:lang w:eastAsia="zh-HK"/>
              </w:rPr>
              <w:t>表</w:t>
            </w:r>
            <w:r>
              <w:rPr>
                <w:rFonts w:ascii="標楷體" w:eastAsia="標楷體" w:hAnsi="標楷體" w:hint="eastAsia"/>
              </w:rPr>
              <w:t>查詢全部</w:t>
            </w:r>
            <w:r w:rsidR="0067176F">
              <w:rPr>
                <w:rFonts w:ascii="標楷體" w:eastAsia="標楷體" w:hAnsi="標楷體" w:hint="eastAsia"/>
              </w:rPr>
              <w:t>擔保品</w:t>
            </w:r>
            <w:r w:rsidR="00AF76FB">
              <w:rPr>
                <w:rFonts w:ascii="標楷體" w:eastAsia="標楷體" w:hAnsi="標楷體" w:hint="eastAsia"/>
              </w:rPr>
              <w:t xml:space="preserve">  </w:t>
            </w:r>
            <w:r w:rsidR="0067176F">
              <w:rPr>
                <w:rFonts w:ascii="標楷體" w:eastAsia="標楷體" w:hAnsi="標楷體" w:hint="eastAsia"/>
              </w:rPr>
              <w:t>代號</w:t>
            </w:r>
          </w:p>
        </w:tc>
      </w:tr>
      <w:tr w:rsidR="0055210B" w:rsidRPr="00362205" w14:paraId="79592027" w14:textId="77777777" w:rsidTr="0067176F">
        <w:trPr>
          <w:trHeight w:val="244"/>
          <w:jc w:val="center"/>
        </w:trPr>
        <w:tc>
          <w:tcPr>
            <w:tcW w:w="567" w:type="dxa"/>
          </w:tcPr>
          <w:p w14:paraId="26996CD0" w14:textId="260DC60F" w:rsidR="0055210B" w:rsidRPr="00362205" w:rsidRDefault="0067176F" w:rsidP="0055210B">
            <w:pPr>
              <w:rPr>
                <w:rFonts w:ascii="標楷體" w:eastAsia="標楷體" w:hAnsi="標楷體"/>
              </w:rPr>
            </w:pPr>
            <w:r>
              <w:rPr>
                <w:rFonts w:ascii="標楷體" w:eastAsia="標楷體" w:hAnsi="標楷體" w:hint="eastAsia"/>
              </w:rPr>
              <w:t>2.</w:t>
            </w:r>
          </w:p>
        </w:tc>
        <w:tc>
          <w:tcPr>
            <w:tcW w:w="1591" w:type="dxa"/>
          </w:tcPr>
          <w:p w14:paraId="66F03184" w14:textId="2D96919F" w:rsidR="0055210B" w:rsidRDefault="0067176F" w:rsidP="0055210B">
            <w:pPr>
              <w:rPr>
                <w:rFonts w:ascii="標楷體" w:eastAsia="標楷體" w:hAnsi="標楷體"/>
              </w:rPr>
            </w:pPr>
            <w:r>
              <w:rPr>
                <w:rFonts w:ascii="標楷體" w:eastAsia="標楷體" w:hAnsi="標楷體" w:hint="eastAsia"/>
              </w:rPr>
              <w:t>擔保品代號2</w:t>
            </w:r>
          </w:p>
        </w:tc>
        <w:tc>
          <w:tcPr>
            <w:tcW w:w="656" w:type="dxa"/>
          </w:tcPr>
          <w:p w14:paraId="27A87982" w14:textId="2389A2AD" w:rsidR="0055210B" w:rsidRDefault="0067176F" w:rsidP="0055210B">
            <w:pPr>
              <w:rPr>
                <w:rFonts w:ascii="標楷體" w:eastAsia="標楷體" w:hAnsi="標楷體"/>
              </w:rPr>
            </w:pPr>
            <w:r>
              <w:rPr>
                <w:rFonts w:ascii="標楷體" w:eastAsia="標楷體" w:hAnsi="標楷體" w:hint="eastAsia"/>
              </w:rPr>
              <w:t>9(02)</w:t>
            </w:r>
          </w:p>
        </w:tc>
        <w:tc>
          <w:tcPr>
            <w:tcW w:w="1187" w:type="dxa"/>
          </w:tcPr>
          <w:p w14:paraId="054A40EE" w14:textId="02869DF4" w:rsidR="0055210B" w:rsidRPr="00362205" w:rsidRDefault="0055210B" w:rsidP="00F24388">
            <w:pPr>
              <w:jc w:val="center"/>
              <w:rPr>
                <w:rFonts w:ascii="標楷體" w:eastAsia="標楷體" w:hAnsi="標楷體"/>
              </w:rPr>
            </w:pPr>
          </w:p>
        </w:tc>
        <w:tc>
          <w:tcPr>
            <w:tcW w:w="1083" w:type="dxa"/>
          </w:tcPr>
          <w:p w14:paraId="0CA98FA1" w14:textId="77777777" w:rsidR="0055210B" w:rsidRPr="00362205" w:rsidRDefault="0055210B" w:rsidP="0055210B">
            <w:pPr>
              <w:rPr>
                <w:rFonts w:ascii="標楷體" w:eastAsia="標楷體" w:hAnsi="標楷體"/>
              </w:rPr>
            </w:pPr>
          </w:p>
        </w:tc>
        <w:tc>
          <w:tcPr>
            <w:tcW w:w="675" w:type="dxa"/>
          </w:tcPr>
          <w:p w14:paraId="5FF7CA8F" w14:textId="77777777" w:rsidR="0055210B" w:rsidRPr="00362205" w:rsidRDefault="0055210B" w:rsidP="0055210B">
            <w:pPr>
              <w:rPr>
                <w:rFonts w:ascii="標楷體" w:eastAsia="標楷體" w:hAnsi="標楷體"/>
              </w:rPr>
            </w:pPr>
          </w:p>
        </w:tc>
        <w:tc>
          <w:tcPr>
            <w:tcW w:w="696" w:type="dxa"/>
          </w:tcPr>
          <w:p w14:paraId="4022BD32" w14:textId="78B94AA7" w:rsidR="0055210B" w:rsidRPr="00362205" w:rsidRDefault="0067176F" w:rsidP="0055210B">
            <w:pPr>
              <w:jc w:val="center"/>
              <w:rPr>
                <w:rFonts w:ascii="標楷體" w:eastAsia="標楷體" w:hAnsi="標楷體"/>
              </w:rPr>
            </w:pPr>
            <w:r>
              <w:rPr>
                <w:rFonts w:ascii="標楷體" w:eastAsia="標楷體" w:hAnsi="標楷體" w:hint="eastAsia"/>
              </w:rPr>
              <w:t>W</w:t>
            </w:r>
          </w:p>
        </w:tc>
        <w:tc>
          <w:tcPr>
            <w:tcW w:w="3529" w:type="dxa"/>
          </w:tcPr>
          <w:p w14:paraId="55DB4524" w14:textId="68FBEBFE" w:rsidR="0067176F" w:rsidRDefault="0067176F" w:rsidP="0067176F">
            <w:pPr>
              <w:rPr>
                <w:rFonts w:ascii="標楷體" w:eastAsia="標楷體" w:hAnsi="標楷體"/>
              </w:rPr>
            </w:pPr>
            <w:r>
              <w:rPr>
                <w:rFonts w:ascii="標楷體" w:eastAsia="標楷體" w:hAnsi="標楷體" w:hint="eastAsia"/>
              </w:rPr>
              <w:t>1.</w:t>
            </w:r>
            <w:r w:rsidR="00B6484C">
              <w:rPr>
                <w:rFonts w:ascii="標楷體" w:eastAsia="標楷體" w:hAnsi="標楷體" w:hint="eastAsia"/>
                <w:lang w:eastAsia="zh-HK"/>
              </w:rPr>
              <w:t>可不輸入</w:t>
            </w:r>
          </w:p>
          <w:p w14:paraId="0FC0FA90" w14:textId="4FAA2BA6" w:rsidR="0055210B" w:rsidRDefault="00B6484C" w:rsidP="00AF76FB">
            <w:pPr>
              <w:ind w:left="240" w:hangingChars="100" w:hanging="240"/>
              <w:rPr>
                <w:rFonts w:ascii="標楷體" w:eastAsia="標楷體" w:hAnsi="標楷體"/>
              </w:rPr>
            </w:pPr>
            <w:r>
              <w:rPr>
                <w:rFonts w:ascii="標楷體" w:eastAsia="標楷體" w:hAnsi="標楷體" w:hint="eastAsia"/>
              </w:rPr>
              <w:t>2</w:t>
            </w:r>
            <w:r w:rsidR="0067176F">
              <w:rPr>
                <w:rFonts w:ascii="標楷體" w:eastAsia="標楷體" w:hAnsi="標楷體" w:hint="eastAsia"/>
              </w:rPr>
              <w:t>.</w:t>
            </w:r>
            <w:r w:rsidR="006B4FC4">
              <w:rPr>
                <w:rFonts w:ascii="標楷體" w:eastAsia="標楷體" w:hAnsi="標楷體" w:hint="eastAsia"/>
              </w:rPr>
              <w:t>輸入</w:t>
            </w:r>
            <w:r w:rsidR="0067176F">
              <w:rPr>
                <w:rFonts w:ascii="標楷體" w:eastAsia="標楷體" w:hAnsi="標楷體" w:hint="eastAsia"/>
              </w:rPr>
              <w:t>「0」</w:t>
            </w:r>
            <w:r w:rsidR="0067176F">
              <w:rPr>
                <w:rFonts w:ascii="標楷體" w:eastAsia="標楷體" w:hAnsi="標楷體" w:hint="eastAsia"/>
                <w:lang w:eastAsia="zh-HK"/>
              </w:rPr>
              <w:t>表</w:t>
            </w:r>
            <w:r w:rsidR="0067176F">
              <w:rPr>
                <w:rFonts w:ascii="標楷體" w:eastAsia="標楷體" w:hAnsi="標楷體" w:hint="eastAsia"/>
              </w:rPr>
              <w:t>查詢全部擔保品代號</w:t>
            </w:r>
          </w:p>
        </w:tc>
      </w:tr>
      <w:tr w:rsidR="0067176F" w:rsidRPr="00362205" w14:paraId="1D601B52" w14:textId="77777777" w:rsidTr="0067176F">
        <w:trPr>
          <w:trHeight w:val="244"/>
          <w:jc w:val="center"/>
        </w:trPr>
        <w:tc>
          <w:tcPr>
            <w:tcW w:w="567" w:type="dxa"/>
          </w:tcPr>
          <w:p w14:paraId="1144A05B" w14:textId="6DB159A5" w:rsidR="0067176F" w:rsidRPr="00362205" w:rsidRDefault="0067176F" w:rsidP="0055210B">
            <w:pPr>
              <w:rPr>
                <w:rFonts w:ascii="標楷體" w:eastAsia="標楷體" w:hAnsi="標楷體"/>
              </w:rPr>
            </w:pPr>
          </w:p>
        </w:tc>
        <w:tc>
          <w:tcPr>
            <w:tcW w:w="1591" w:type="dxa"/>
          </w:tcPr>
          <w:p w14:paraId="10C87471" w14:textId="77777777" w:rsidR="0067176F" w:rsidRDefault="0067176F" w:rsidP="0055210B">
            <w:pPr>
              <w:rPr>
                <w:rFonts w:ascii="標楷體" w:eastAsia="標楷體" w:hAnsi="標楷體"/>
              </w:rPr>
            </w:pPr>
          </w:p>
        </w:tc>
        <w:tc>
          <w:tcPr>
            <w:tcW w:w="656" w:type="dxa"/>
          </w:tcPr>
          <w:p w14:paraId="7527BB0F" w14:textId="77777777" w:rsidR="0067176F" w:rsidRDefault="0067176F" w:rsidP="0055210B">
            <w:pPr>
              <w:rPr>
                <w:rFonts w:ascii="標楷體" w:eastAsia="標楷體" w:hAnsi="標楷體"/>
              </w:rPr>
            </w:pPr>
          </w:p>
        </w:tc>
        <w:tc>
          <w:tcPr>
            <w:tcW w:w="1187" w:type="dxa"/>
          </w:tcPr>
          <w:p w14:paraId="10402E81" w14:textId="77777777" w:rsidR="0067176F" w:rsidRPr="00362205" w:rsidRDefault="0067176F" w:rsidP="0055210B">
            <w:pPr>
              <w:rPr>
                <w:rFonts w:ascii="標楷體" w:eastAsia="標楷體" w:hAnsi="標楷體"/>
              </w:rPr>
            </w:pPr>
          </w:p>
        </w:tc>
        <w:tc>
          <w:tcPr>
            <w:tcW w:w="1083" w:type="dxa"/>
          </w:tcPr>
          <w:p w14:paraId="0944CEAD" w14:textId="77777777" w:rsidR="0067176F" w:rsidRPr="00362205" w:rsidRDefault="0067176F" w:rsidP="0055210B">
            <w:pPr>
              <w:rPr>
                <w:rFonts w:ascii="標楷體" w:eastAsia="標楷體" w:hAnsi="標楷體"/>
              </w:rPr>
            </w:pPr>
          </w:p>
        </w:tc>
        <w:tc>
          <w:tcPr>
            <w:tcW w:w="675" w:type="dxa"/>
          </w:tcPr>
          <w:p w14:paraId="2FB98516" w14:textId="77777777" w:rsidR="0067176F" w:rsidRPr="00362205" w:rsidRDefault="0067176F" w:rsidP="0055210B">
            <w:pPr>
              <w:rPr>
                <w:rFonts w:ascii="標楷體" w:eastAsia="標楷體" w:hAnsi="標楷體"/>
              </w:rPr>
            </w:pPr>
          </w:p>
        </w:tc>
        <w:tc>
          <w:tcPr>
            <w:tcW w:w="696" w:type="dxa"/>
          </w:tcPr>
          <w:p w14:paraId="7B336658" w14:textId="77777777" w:rsidR="0067176F" w:rsidRPr="00362205" w:rsidRDefault="0067176F" w:rsidP="0055210B">
            <w:pPr>
              <w:jc w:val="center"/>
              <w:rPr>
                <w:rFonts w:ascii="標楷體" w:eastAsia="標楷體" w:hAnsi="標楷體"/>
              </w:rPr>
            </w:pPr>
          </w:p>
        </w:tc>
        <w:tc>
          <w:tcPr>
            <w:tcW w:w="3529" w:type="dxa"/>
          </w:tcPr>
          <w:p w14:paraId="7DEA3780" w14:textId="77777777" w:rsidR="0067176F" w:rsidRDefault="0067176F" w:rsidP="0055210B">
            <w:pPr>
              <w:rPr>
                <w:rFonts w:ascii="標楷體" w:eastAsia="標楷體" w:hAnsi="標楷體"/>
              </w:rPr>
            </w:pPr>
          </w:p>
        </w:tc>
      </w:tr>
    </w:tbl>
    <w:p w14:paraId="6B33810F" w14:textId="77777777" w:rsidR="0055210B" w:rsidRPr="00B56858" w:rsidRDefault="0055210B" w:rsidP="0055210B"/>
    <w:p w14:paraId="31EB1742" w14:textId="77777777" w:rsidR="0055210B" w:rsidRDefault="0055210B" w:rsidP="00D01BCC">
      <w:pPr>
        <w:pStyle w:val="a"/>
      </w:pPr>
      <w:r>
        <w:rPr>
          <w:rFonts w:hint="eastAsia"/>
          <w:lang w:eastAsia="zh-HK"/>
        </w:rPr>
        <w:t>輸出</w:t>
      </w:r>
      <w:r w:rsidRPr="00362205">
        <w:t>畫面</w:t>
      </w:r>
      <w:r>
        <w:rPr>
          <w:rFonts w:hint="eastAsia"/>
        </w:rPr>
        <w:t>:</w:t>
      </w:r>
    </w:p>
    <w:p w14:paraId="22E80DBA" w14:textId="6E4BF9C9" w:rsidR="0055210B" w:rsidRDefault="00F07D55" w:rsidP="00F07D55">
      <w:r w:rsidRPr="00F07D55">
        <w:rPr>
          <w:noProof/>
        </w:rPr>
        <w:drawing>
          <wp:inline distT="0" distB="0" distL="0" distR="0" wp14:anchorId="73BA7F8A" wp14:editId="7514C87B">
            <wp:extent cx="6479540" cy="5125085"/>
            <wp:effectExtent l="0" t="0" r="0" b="0"/>
            <wp:docPr id="71" name="圖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479540" cy="5125085"/>
                    </a:xfrm>
                    <a:prstGeom prst="rect">
                      <a:avLst/>
                    </a:prstGeom>
                  </pic:spPr>
                </pic:pic>
              </a:graphicData>
            </a:graphic>
          </wp:inline>
        </w:drawing>
      </w:r>
    </w:p>
    <w:p w14:paraId="41456C28" w14:textId="20C84A6B" w:rsidR="006C071B" w:rsidRDefault="006C071B" w:rsidP="00D01BCC">
      <w:pPr>
        <w:pStyle w:val="a"/>
      </w:pPr>
      <w:r>
        <w:rPr>
          <w:rFonts w:hint="eastAsia"/>
        </w:rPr>
        <w:lastRenderedPageBreak/>
        <w:t>輸出畫面資料說明</w:t>
      </w:r>
    </w:p>
    <w:tbl>
      <w:tblPr>
        <w:tblStyle w:val="ac"/>
        <w:tblW w:w="0" w:type="auto"/>
        <w:tblLook w:val="04A0" w:firstRow="1" w:lastRow="0" w:firstColumn="1" w:lastColumn="0" w:noHBand="0" w:noVBand="1"/>
      </w:tblPr>
      <w:tblGrid>
        <w:gridCol w:w="783"/>
        <w:gridCol w:w="1196"/>
        <w:gridCol w:w="2115"/>
        <w:gridCol w:w="2736"/>
        <w:gridCol w:w="3590"/>
      </w:tblGrid>
      <w:tr w:rsidR="0055210B" w:rsidRPr="008F1D46" w14:paraId="10E6DDCA" w14:textId="77777777" w:rsidTr="006C4472">
        <w:tc>
          <w:tcPr>
            <w:tcW w:w="783" w:type="dxa"/>
            <w:shd w:val="clear" w:color="auto" w:fill="D9D9D9" w:themeFill="background1" w:themeFillShade="D9"/>
          </w:tcPr>
          <w:p w14:paraId="303DA1AD" w14:textId="77777777" w:rsidR="0055210B" w:rsidRPr="008F1D46" w:rsidRDefault="0055210B" w:rsidP="0055210B">
            <w:pPr>
              <w:jc w:val="center"/>
              <w:rPr>
                <w:rFonts w:ascii="標楷體" w:eastAsia="標楷體" w:hAnsi="標楷體"/>
                <w:lang w:eastAsia="zh-HK"/>
              </w:rPr>
            </w:pPr>
            <w:r w:rsidRPr="008F1D46">
              <w:rPr>
                <w:rFonts w:ascii="標楷體" w:eastAsia="標楷體" w:hAnsi="標楷體" w:hint="eastAsia"/>
                <w:lang w:eastAsia="zh-HK"/>
              </w:rPr>
              <w:t>序號</w:t>
            </w:r>
          </w:p>
        </w:tc>
        <w:tc>
          <w:tcPr>
            <w:tcW w:w="1196" w:type="dxa"/>
            <w:shd w:val="clear" w:color="auto" w:fill="D9D9D9" w:themeFill="background1" w:themeFillShade="D9"/>
          </w:tcPr>
          <w:p w14:paraId="477025B7" w14:textId="77777777" w:rsidR="0055210B" w:rsidRPr="008F1D46" w:rsidRDefault="0055210B" w:rsidP="0055210B">
            <w:pPr>
              <w:jc w:val="center"/>
              <w:rPr>
                <w:rFonts w:ascii="標楷體" w:eastAsia="標楷體" w:hAnsi="標楷體"/>
                <w:lang w:eastAsia="zh-HK"/>
              </w:rPr>
            </w:pPr>
            <w:r w:rsidRPr="008F1D46">
              <w:rPr>
                <w:rFonts w:ascii="標楷體" w:eastAsia="標楷體" w:hAnsi="標楷體" w:hint="eastAsia"/>
                <w:lang w:eastAsia="zh-HK"/>
              </w:rPr>
              <w:t>欄位型態</w:t>
            </w:r>
          </w:p>
        </w:tc>
        <w:tc>
          <w:tcPr>
            <w:tcW w:w="2115" w:type="dxa"/>
            <w:shd w:val="clear" w:color="auto" w:fill="D9D9D9" w:themeFill="background1" w:themeFillShade="D9"/>
          </w:tcPr>
          <w:p w14:paraId="3463BC57" w14:textId="77777777" w:rsidR="0055210B" w:rsidRPr="008F1D46" w:rsidRDefault="0055210B" w:rsidP="0055210B">
            <w:pPr>
              <w:jc w:val="center"/>
              <w:rPr>
                <w:rFonts w:ascii="標楷體" w:eastAsia="標楷體" w:hAnsi="標楷體"/>
                <w:lang w:eastAsia="zh-HK"/>
              </w:rPr>
            </w:pPr>
            <w:r w:rsidRPr="008F1D46">
              <w:rPr>
                <w:rFonts w:ascii="標楷體" w:eastAsia="標楷體" w:hAnsi="標楷體" w:hint="eastAsia"/>
                <w:lang w:eastAsia="zh-HK"/>
              </w:rPr>
              <w:t>欄位名稱</w:t>
            </w:r>
          </w:p>
        </w:tc>
        <w:tc>
          <w:tcPr>
            <w:tcW w:w="2736" w:type="dxa"/>
            <w:shd w:val="clear" w:color="auto" w:fill="D9D9D9" w:themeFill="background1" w:themeFillShade="D9"/>
          </w:tcPr>
          <w:p w14:paraId="713D2DCB" w14:textId="77777777" w:rsidR="0055210B" w:rsidRPr="008F1D46" w:rsidRDefault="0055210B" w:rsidP="0055210B">
            <w:pPr>
              <w:jc w:val="center"/>
              <w:rPr>
                <w:rFonts w:ascii="標楷體" w:eastAsia="標楷體" w:hAnsi="標楷體"/>
              </w:rPr>
            </w:pPr>
            <w:r>
              <w:rPr>
                <w:rFonts w:ascii="標楷體" w:eastAsia="標楷體" w:hAnsi="標楷體" w:hint="eastAsia"/>
                <w:lang w:eastAsia="zh-HK"/>
              </w:rPr>
              <w:t>資料來源</w:t>
            </w:r>
          </w:p>
        </w:tc>
        <w:tc>
          <w:tcPr>
            <w:tcW w:w="3590" w:type="dxa"/>
            <w:shd w:val="clear" w:color="auto" w:fill="D9D9D9" w:themeFill="background1" w:themeFillShade="D9"/>
          </w:tcPr>
          <w:p w14:paraId="5312BCEE" w14:textId="77777777" w:rsidR="0055210B" w:rsidRPr="008F1D46" w:rsidRDefault="0055210B" w:rsidP="0055210B">
            <w:pPr>
              <w:jc w:val="center"/>
              <w:rPr>
                <w:rFonts w:ascii="標楷體" w:eastAsia="標楷體" w:hAnsi="標楷體"/>
                <w:lang w:eastAsia="zh-HK"/>
              </w:rPr>
            </w:pPr>
            <w:r w:rsidRPr="008F1D46">
              <w:rPr>
                <w:rFonts w:ascii="標楷體" w:eastAsia="標楷體" w:hAnsi="標楷體" w:hint="eastAsia"/>
                <w:lang w:eastAsia="zh-HK"/>
              </w:rPr>
              <w:t>輸出</w:t>
            </w:r>
            <w:r>
              <w:rPr>
                <w:rFonts w:ascii="標楷體" w:eastAsia="標楷體" w:hAnsi="標楷體" w:hint="eastAsia"/>
              </w:rPr>
              <w:t>/</w:t>
            </w:r>
            <w:r>
              <w:rPr>
                <w:rFonts w:ascii="標楷體" w:eastAsia="標楷體" w:hAnsi="標楷體" w:hint="eastAsia"/>
                <w:lang w:eastAsia="zh-HK"/>
              </w:rPr>
              <w:t>功能</w:t>
            </w:r>
            <w:r w:rsidRPr="008F1D46">
              <w:rPr>
                <w:rFonts w:ascii="標楷體" w:eastAsia="標楷體" w:hAnsi="標楷體" w:hint="eastAsia"/>
                <w:lang w:eastAsia="zh-HK"/>
              </w:rPr>
              <w:t>說明</w:t>
            </w:r>
          </w:p>
        </w:tc>
      </w:tr>
      <w:tr w:rsidR="0055210B" w:rsidRPr="009D0EFF" w14:paraId="39AC9CE2" w14:textId="77777777" w:rsidTr="006C4472">
        <w:tc>
          <w:tcPr>
            <w:tcW w:w="783" w:type="dxa"/>
          </w:tcPr>
          <w:p w14:paraId="03D7545F" w14:textId="77777777" w:rsidR="0055210B" w:rsidRPr="009D0EFF" w:rsidRDefault="0055210B" w:rsidP="0055210B">
            <w:pPr>
              <w:jc w:val="center"/>
              <w:rPr>
                <w:rFonts w:ascii="標楷體" w:eastAsia="標楷體" w:hAnsi="標楷體"/>
                <w:lang w:eastAsia="zh-HK"/>
              </w:rPr>
            </w:pPr>
            <w:r w:rsidRPr="009D0EFF">
              <w:rPr>
                <w:rFonts w:ascii="標楷體" w:eastAsia="標楷體" w:hAnsi="標楷體" w:hint="eastAsia"/>
              </w:rPr>
              <w:t>1</w:t>
            </w:r>
          </w:p>
        </w:tc>
        <w:tc>
          <w:tcPr>
            <w:tcW w:w="1196" w:type="dxa"/>
          </w:tcPr>
          <w:p w14:paraId="76CC66A6" w14:textId="77777777" w:rsidR="0055210B" w:rsidRPr="009D0EFF" w:rsidRDefault="0055210B" w:rsidP="0055210B">
            <w:pPr>
              <w:jc w:val="center"/>
              <w:rPr>
                <w:rFonts w:ascii="標楷體" w:eastAsia="標楷體" w:hAnsi="標楷體"/>
                <w:lang w:eastAsia="zh-HK"/>
              </w:rPr>
            </w:pPr>
            <w:r w:rsidRPr="009D0EFF">
              <w:rPr>
                <w:rFonts w:ascii="標楷體" w:eastAsia="標楷體" w:hAnsi="標楷體" w:hint="eastAsia"/>
                <w:lang w:eastAsia="zh-HK"/>
              </w:rPr>
              <w:t>按鈕</w:t>
            </w:r>
          </w:p>
        </w:tc>
        <w:tc>
          <w:tcPr>
            <w:tcW w:w="2115" w:type="dxa"/>
          </w:tcPr>
          <w:p w14:paraId="1A8AD99B" w14:textId="77777777" w:rsidR="0055210B" w:rsidRPr="009D0EFF" w:rsidRDefault="0055210B" w:rsidP="0055210B">
            <w:pPr>
              <w:rPr>
                <w:rFonts w:ascii="標楷體" w:eastAsia="標楷體" w:hAnsi="標楷體"/>
                <w:lang w:eastAsia="zh-HK"/>
              </w:rPr>
            </w:pPr>
            <w:r w:rsidRPr="009D0EFF">
              <w:rPr>
                <w:rFonts w:ascii="標楷體" w:eastAsia="標楷體" w:hAnsi="標楷體" w:hint="eastAsia"/>
                <w:lang w:eastAsia="zh-HK"/>
              </w:rPr>
              <w:t>修改</w:t>
            </w:r>
          </w:p>
        </w:tc>
        <w:tc>
          <w:tcPr>
            <w:tcW w:w="2736" w:type="dxa"/>
          </w:tcPr>
          <w:p w14:paraId="5BCAC6FB" w14:textId="77777777" w:rsidR="0055210B" w:rsidRPr="009D0EFF" w:rsidRDefault="0055210B" w:rsidP="0055210B">
            <w:pPr>
              <w:rPr>
                <w:rFonts w:ascii="標楷體" w:eastAsia="標楷體" w:hAnsi="標楷體"/>
                <w:lang w:eastAsia="zh-HK"/>
              </w:rPr>
            </w:pPr>
          </w:p>
        </w:tc>
        <w:tc>
          <w:tcPr>
            <w:tcW w:w="3590" w:type="dxa"/>
          </w:tcPr>
          <w:p w14:paraId="7A340B90" w14:textId="1F862260" w:rsidR="0055210B" w:rsidRPr="009D0EFF" w:rsidRDefault="0055210B" w:rsidP="0055210B">
            <w:pPr>
              <w:rPr>
                <w:rFonts w:ascii="標楷體" w:eastAsia="標楷體" w:hAnsi="標楷體"/>
                <w:lang w:eastAsia="zh-HK"/>
              </w:rPr>
            </w:pPr>
            <w:r w:rsidRPr="009D0EFF">
              <w:rPr>
                <w:rFonts w:ascii="標楷體" w:eastAsia="標楷體" w:hAnsi="標楷體" w:hint="eastAsia"/>
              </w:rPr>
              <w:t>1.</w:t>
            </w:r>
            <w:r w:rsidRPr="009D0EFF">
              <w:rPr>
                <w:rFonts w:ascii="標楷體" w:eastAsia="標楷體" w:hAnsi="標楷體" w:hint="eastAsia"/>
                <w:lang w:eastAsia="zh-HK"/>
              </w:rPr>
              <w:t>修改當筆</w:t>
            </w:r>
            <w:r w:rsidR="006E1A77" w:rsidRPr="009D0EFF">
              <w:rPr>
                <w:rFonts w:ascii="標楷體" w:eastAsia="標楷體" w:hAnsi="標楷體" w:hint="eastAsia"/>
                <w:lang w:eastAsia="zh-HK"/>
              </w:rPr>
              <w:t>擔保品</w:t>
            </w:r>
            <w:r w:rsidRPr="009D0EFF">
              <w:rPr>
                <w:rFonts w:ascii="標楷體" w:eastAsia="標楷體" w:hAnsi="標楷體" w:hint="eastAsia"/>
                <w:lang w:eastAsia="zh-HK"/>
              </w:rPr>
              <w:t>資料,</w:t>
            </w:r>
            <w:r w:rsidRPr="009D0EFF">
              <w:rPr>
                <w:rFonts w:ascii="標楷體" w:eastAsia="標楷體" w:hAnsi="標楷體" w:hint="eastAsia"/>
              </w:rPr>
              <w:t>連結至</w:t>
            </w:r>
            <w:r w:rsidRPr="009D0EFF">
              <w:rPr>
                <w:rFonts w:ascii="標楷體" w:eastAsia="標楷體" w:hAnsi="標楷體"/>
              </w:rPr>
              <w:t>【L</w:t>
            </w:r>
            <w:r w:rsidRPr="009D0EFF">
              <w:rPr>
                <w:rFonts w:ascii="標楷體" w:eastAsia="標楷體" w:hAnsi="標楷體" w:hint="eastAsia"/>
              </w:rPr>
              <w:t>6</w:t>
            </w:r>
            <w:r w:rsidR="006E1A77" w:rsidRPr="009D0EFF">
              <w:rPr>
                <w:rFonts w:ascii="標楷體" w:eastAsia="標楷體" w:hAnsi="標楷體" w:hint="eastAsia"/>
              </w:rPr>
              <w:t>603擔保品代號資料</w:t>
            </w:r>
            <w:r w:rsidRPr="009D0EFF">
              <w:rPr>
                <w:rFonts w:ascii="標楷體" w:eastAsia="標楷體" w:hAnsi="標楷體"/>
              </w:rPr>
              <w:t>維護】</w:t>
            </w:r>
            <w:r w:rsidRPr="009D0EFF">
              <w:rPr>
                <w:rFonts w:ascii="標楷體" w:eastAsia="標楷體" w:hAnsi="標楷體" w:hint="eastAsia"/>
              </w:rPr>
              <w:t>，</w:t>
            </w:r>
            <w:r w:rsidRPr="009D0EFF">
              <w:rPr>
                <w:rFonts w:ascii="標楷體" w:eastAsia="標楷體" w:hAnsi="標楷體" w:hint="eastAsia"/>
                <w:lang w:eastAsia="zh-HK"/>
              </w:rPr>
              <w:t>供修改</w:t>
            </w:r>
            <w:r w:rsidR="006E1A77" w:rsidRPr="009D0EFF">
              <w:rPr>
                <w:rFonts w:ascii="標楷體" w:eastAsia="標楷體" w:hAnsi="標楷體" w:hint="eastAsia"/>
                <w:lang w:eastAsia="zh-HK"/>
              </w:rPr>
              <w:t>擔保品</w:t>
            </w:r>
            <w:r w:rsidRPr="009D0EFF">
              <w:rPr>
                <w:rFonts w:ascii="標楷體" w:eastAsia="標楷體" w:hAnsi="標楷體" w:hint="eastAsia"/>
                <w:lang w:eastAsia="zh-HK"/>
              </w:rPr>
              <w:t>資料</w:t>
            </w:r>
          </w:p>
        </w:tc>
      </w:tr>
      <w:tr w:rsidR="0055210B" w:rsidRPr="009D0EFF" w14:paraId="4B5C2159" w14:textId="77777777" w:rsidTr="006C4472">
        <w:tc>
          <w:tcPr>
            <w:tcW w:w="783" w:type="dxa"/>
          </w:tcPr>
          <w:p w14:paraId="2E0B5076" w14:textId="77777777" w:rsidR="0055210B" w:rsidRPr="009D0EFF" w:rsidRDefault="0055210B" w:rsidP="0055210B">
            <w:pPr>
              <w:jc w:val="center"/>
              <w:rPr>
                <w:rFonts w:ascii="標楷體" w:eastAsia="標楷體" w:hAnsi="標楷體"/>
              </w:rPr>
            </w:pPr>
            <w:r w:rsidRPr="009D0EFF">
              <w:rPr>
                <w:rFonts w:ascii="標楷體" w:eastAsia="標楷體" w:hAnsi="標楷體" w:hint="eastAsia"/>
              </w:rPr>
              <w:t>2</w:t>
            </w:r>
          </w:p>
        </w:tc>
        <w:tc>
          <w:tcPr>
            <w:tcW w:w="1196" w:type="dxa"/>
          </w:tcPr>
          <w:p w14:paraId="031A87DA" w14:textId="77777777" w:rsidR="0055210B" w:rsidRPr="009D0EFF" w:rsidRDefault="0055210B" w:rsidP="0055210B">
            <w:pPr>
              <w:jc w:val="center"/>
              <w:rPr>
                <w:rFonts w:ascii="標楷體" w:eastAsia="標楷體" w:hAnsi="標楷體"/>
                <w:lang w:eastAsia="zh-HK"/>
              </w:rPr>
            </w:pPr>
            <w:r w:rsidRPr="009D0EFF">
              <w:rPr>
                <w:rFonts w:ascii="標楷體" w:eastAsia="標楷體" w:hAnsi="標楷體" w:hint="eastAsia"/>
                <w:lang w:eastAsia="zh-HK"/>
              </w:rPr>
              <w:t>按鈕</w:t>
            </w:r>
          </w:p>
        </w:tc>
        <w:tc>
          <w:tcPr>
            <w:tcW w:w="2115" w:type="dxa"/>
          </w:tcPr>
          <w:p w14:paraId="2BDA6687" w14:textId="77777777" w:rsidR="0055210B" w:rsidRPr="009D0EFF" w:rsidRDefault="0055210B" w:rsidP="0055210B">
            <w:pPr>
              <w:rPr>
                <w:rFonts w:ascii="標楷體" w:eastAsia="標楷體" w:hAnsi="標楷體"/>
                <w:lang w:eastAsia="zh-HK"/>
              </w:rPr>
            </w:pPr>
            <w:r w:rsidRPr="009D0EFF">
              <w:rPr>
                <w:rFonts w:ascii="標楷體" w:eastAsia="標楷體" w:hAnsi="標楷體" w:hint="eastAsia"/>
                <w:lang w:eastAsia="zh-HK"/>
              </w:rPr>
              <w:t>刪除</w:t>
            </w:r>
          </w:p>
        </w:tc>
        <w:tc>
          <w:tcPr>
            <w:tcW w:w="2736" w:type="dxa"/>
          </w:tcPr>
          <w:p w14:paraId="749C0296" w14:textId="77777777" w:rsidR="0055210B" w:rsidRPr="009D0EFF" w:rsidRDefault="0055210B" w:rsidP="0055210B">
            <w:pPr>
              <w:rPr>
                <w:rFonts w:ascii="標楷體" w:eastAsia="標楷體" w:hAnsi="標楷體"/>
                <w:lang w:eastAsia="zh-HK"/>
              </w:rPr>
            </w:pPr>
          </w:p>
        </w:tc>
        <w:tc>
          <w:tcPr>
            <w:tcW w:w="3590" w:type="dxa"/>
          </w:tcPr>
          <w:p w14:paraId="21BC2ECD" w14:textId="5A4309A8" w:rsidR="0055210B" w:rsidRPr="009D0EFF" w:rsidRDefault="00535946" w:rsidP="0055210B">
            <w:pPr>
              <w:rPr>
                <w:rFonts w:ascii="標楷體" w:eastAsia="標楷體" w:hAnsi="標楷體"/>
                <w:lang w:eastAsia="zh-HK"/>
              </w:rPr>
            </w:pPr>
            <w:r w:rsidRPr="009D0EFF">
              <w:rPr>
                <w:rFonts w:ascii="標楷體" w:eastAsia="標楷體" w:hAnsi="標楷體" w:hint="eastAsia"/>
              </w:rPr>
              <w:t>1.</w:t>
            </w:r>
            <w:r w:rsidRPr="009D0EFF">
              <w:rPr>
                <w:rFonts w:ascii="標楷體" w:eastAsia="標楷體" w:hAnsi="標楷體" w:hint="eastAsia"/>
                <w:lang w:eastAsia="zh-HK"/>
              </w:rPr>
              <w:t>修改當筆擔保品資料,</w:t>
            </w:r>
            <w:r w:rsidRPr="009D0EFF">
              <w:rPr>
                <w:rFonts w:ascii="標楷體" w:eastAsia="標楷體" w:hAnsi="標楷體" w:hint="eastAsia"/>
              </w:rPr>
              <w:t>連結至</w:t>
            </w:r>
            <w:r w:rsidRPr="009D0EFF">
              <w:rPr>
                <w:rFonts w:ascii="標楷體" w:eastAsia="標楷體" w:hAnsi="標楷體"/>
              </w:rPr>
              <w:t>【L</w:t>
            </w:r>
            <w:r w:rsidRPr="009D0EFF">
              <w:rPr>
                <w:rFonts w:ascii="標楷體" w:eastAsia="標楷體" w:hAnsi="標楷體" w:hint="eastAsia"/>
              </w:rPr>
              <w:t>6603擔保品代號資料</w:t>
            </w:r>
            <w:r w:rsidRPr="009D0EFF">
              <w:rPr>
                <w:rFonts w:ascii="標楷體" w:eastAsia="標楷體" w:hAnsi="標楷體"/>
              </w:rPr>
              <w:t>維護】</w:t>
            </w:r>
            <w:r w:rsidRPr="009D0EFF">
              <w:rPr>
                <w:rFonts w:ascii="標楷體" w:eastAsia="標楷體" w:hAnsi="標楷體" w:hint="eastAsia"/>
              </w:rPr>
              <w:t>，</w:t>
            </w:r>
            <w:r w:rsidRPr="009D0EFF">
              <w:rPr>
                <w:rFonts w:ascii="標楷體" w:eastAsia="標楷體" w:hAnsi="標楷體" w:hint="eastAsia"/>
                <w:lang w:eastAsia="zh-HK"/>
              </w:rPr>
              <w:t>供</w:t>
            </w:r>
            <w:r w:rsidR="000A5F7D" w:rsidRPr="009D0EFF">
              <w:rPr>
                <w:rFonts w:ascii="標楷體" w:eastAsia="標楷體" w:hAnsi="標楷體" w:hint="eastAsia"/>
                <w:lang w:eastAsia="zh-HK"/>
              </w:rPr>
              <w:t>刪除</w:t>
            </w:r>
            <w:r w:rsidRPr="009D0EFF">
              <w:rPr>
                <w:rFonts w:ascii="標楷體" w:eastAsia="標楷體" w:hAnsi="標楷體" w:hint="eastAsia"/>
                <w:lang w:eastAsia="zh-HK"/>
              </w:rPr>
              <w:t>擔保品資料</w:t>
            </w:r>
          </w:p>
        </w:tc>
      </w:tr>
      <w:tr w:rsidR="0055210B" w:rsidRPr="009D0EFF" w14:paraId="5200C7BE" w14:textId="77777777" w:rsidTr="006C4472">
        <w:tc>
          <w:tcPr>
            <w:tcW w:w="783" w:type="dxa"/>
          </w:tcPr>
          <w:p w14:paraId="287839FC" w14:textId="77777777" w:rsidR="0055210B" w:rsidRPr="009D0EFF" w:rsidRDefault="0055210B" w:rsidP="0055210B">
            <w:pPr>
              <w:jc w:val="center"/>
              <w:rPr>
                <w:rFonts w:ascii="標楷體" w:eastAsia="標楷體" w:hAnsi="標楷體"/>
              </w:rPr>
            </w:pPr>
            <w:r w:rsidRPr="009D0EFF">
              <w:rPr>
                <w:rFonts w:ascii="標楷體" w:eastAsia="標楷體" w:hAnsi="標楷體" w:hint="eastAsia"/>
              </w:rPr>
              <w:t>3</w:t>
            </w:r>
          </w:p>
        </w:tc>
        <w:tc>
          <w:tcPr>
            <w:tcW w:w="1196" w:type="dxa"/>
          </w:tcPr>
          <w:p w14:paraId="27554C8B" w14:textId="77777777" w:rsidR="0055210B" w:rsidRPr="009D0EFF" w:rsidRDefault="0055210B" w:rsidP="0055210B">
            <w:pPr>
              <w:jc w:val="center"/>
              <w:rPr>
                <w:rFonts w:ascii="標楷體" w:eastAsia="標楷體" w:hAnsi="標楷體"/>
                <w:lang w:eastAsia="zh-HK"/>
              </w:rPr>
            </w:pPr>
            <w:r w:rsidRPr="009D0EFF">
              <w:rPr>
                <w:rFonts w:ascii="標楷體" w:eastAsia="標楷體" w:hAnsi="標楷體" w:hint="eastAsia"/>
                <w:lang w:eastAsia="zh-HK"/>
              </w:rPr>
              <w:t>資料</w:t>
            </w:r>
          </w:p>
        </w:tc>
        <w:tc>
          <w:tcPr>
            <w:tcW w:w="2115" w:type="dxa"/>
          </w:tcPr>
          <w:p w14:paraId="0E663BBA" w14:textId="376DD2BB" w:rsidR="0055210B" w:rsidRPr="009D0EFF" w:rsidRDefault="006C4472" w:rsidP="0055210B">
            <w:pPr>
              <w:rPr>
                <w:rFonts w:ascii="標楷體" w:eastAsia="標楷體" w:hAnsi="標楷體"/>
                <w:lang w:eastAsia="zh-HK"/>
              </w:rPr>
            </w:pPr>
            <w:r w:rsidRPr="009D0EFF">
              <w:rPr>
                <w:rFonts w:ascii="標楷體" w:eastAsia="標楷體" w:hAnsi="標楷體" w:hint="eastAsia"/>
                <w:lang w:eastAsia="zh-HK"/>
              </w:rPr>
              <w:t>擔保品代號</w:t>
            </w:r>
            <w:r w:rsidRPr="009D0EFF">
              <w:rPr>
                <w:rFonts w:ascii="標楷體" w:eastAsia="標楷體" w:hAnsi="標楷體" w:hint="eastAsia"/>
              </w:rPr>
              <w:t>1</w:t>
            </w:r>
          </w:p>
        </w:tc>
        <w:tc>
          <w:tcPr>
            <w:tcW w:w="2736" w:type="dxa"/>
          </w:tcPr>
          <w:p w14:paraId="030E1023" w14:textId="58682B8F" w:rsidR="0055210B" w:rsidRPr="009D0EFF" w:rsidRDefault="006C4472" w:rsidP="0055210B">
            <w:pPr>
              <w:rPr>
                <w:rFonts w:ascii="標楷體" w:eastAsia="標楷體" w:hAnsi="標楷體"/>
                <w:lang w:eastAsia="zh-HK"/>
              </w:rPr>
            </w:pPr>
            <w:r w:rsidRPr="009D0EFF">
              <w:rPr>
                <w:rFonts w:ascii="標楷體" w:eastAsia="標楷體" w:hAnsi="標楷體" w:hint="eastAsia"/>
              </w:rPr>
              <w:t>Cd</w:t>
            </w:r>
            <w:r w:rsidRPr="009D0EFF">
              <w:rPr>
                <w:rFonts w:ascii="標楷體" w:eastAsia="標楷體" w:hAnsi="標楷體"/>
              </w:rPr>
              <w:t>Cl</w:t>
            </w:r>
            <w:r w:rsidR="0055210B" w:rsidRPr="009D0EFF">
              <w:rPr>
                <w:rFonts w:ascii="標楷體" w:eastAsia="標楷體" w:hAnsi="標楷體"/>
                <w:lang w:eastAsia="zh-HK"/>
              </w:rPr>
              <w:t>.</w:t>
            </w:r>
            <w:r w:rsidRPr="009D0EFF">
              <w:rPr>
                <w:rFonts w:ascii="標楷體" w:eastAsia="標楷體" w:hAnsi="標楷體"/>
                <w:lang w:eastAsia="zh-HK"/>
              </w:rPr>
              <w:t>ClCode1</w:t>
            </w:r>
          </w:p>
        </w:tc>
        <w:tc>
          <w:tcPr>
            <w:tcW w:w="3590" w:type="dxa"/>
          </w:tcPr>
          <w:p w14:paraId="4D8DBFB8" w14:textId="7FCE0B35" w:rsidR="0055210B" w:rsidRPr="009D0EFF" w:rsidRDefault="00843786" w:rsidP="0055210B">
            <w:pPr>
              <w:rPr>
                <w:rFonts w:ascii="標楷體" w:eastAsia="標楷體" w:hAnsi="標楷體"/>
                <w:lang w:eastAsia="zh-HK"/>
              </w:rPr>
            </w:pPr>
            <w:r w:rsidRPr="009D0EFF">
              <w:rPr>
                <w:rFonts w:ascii="標楷體" w:eastAsia="標楷體" w:hAnsi="標楷體" w:hint="eastAsia"/>
                <w:lang w:eastAsia="zh-HK"/>
              </w:rPr>
              <w:t>擔保品代號1</w:t>
            </w:r>
          </w:p>
        </w:tc>
      </w:tr>
      <w:tr w:rsidR="0055210B" w:rsidRPr="009D0EFF" w14:paraId="2E5D1BB5" w14:textId="77777777" w:rsidTr="006C4472">
        <w:tc>
          <w:tcPr>
            <w:tcW w:w="783" w:type="dxa"/>
          </w:tcPr>
          <w:p w14:paraId="02FBA2F6" w14:textId="77777777" w:rsidR="0055210B" w:rsidRPr="009D0EFF" w:rsidRDefault="0055210B" w:rsidP="0055210B">
            <w:pPr>
              <w:jc w:val="center"/>
              <w:rPr>
                <w:rFonts w:ascii="標楷體" w:eastAsia="標楷體" w:hAnsi="標楷體"/>
              </w:rPr>
            </w:pPr>
            <w:r w:rsidRPr="009D0EFF">
              <w:rPr>
                <w:rFonts w:ascii="標楷體" w:eastAsia="標楷體" w:hAnsi="標楷體" w:hint="eastAsia"/>
              </w:rPr>
              <w:t>4</w:t>
            </w:r>
          </w:p>
        </w:tc>
        <w:tc>
          <w:tcPr>
            <w:tcW w:w="1196" w:type="dxa"/>
          </w:tcPr>
          <w:p w14:paraId="0AA7702B" w14:textId="77777777" w:rsidR="0055210B" w:rsidRPr="009D0EFF" w:rsidRDefault="0055210B" w:rsidP="0055210B">
            <w:pPr>
              <w:jc w:val="center"/>
              <w:rPr>
                <w:rFonts w:ascii="標楷體" w:eastAsia="標楷體" w:hAnsi="標楷體"/>
                <w:lang w:eastAsia="zh-HK"/>
              </w:rPr>
            </w:pPr>
            <w:r w:rsidRPr="009D0EFF">
              <w:rPr>
                <w:rFonts w:ascii="標楷體" w:eastAsia="標楷體" w:hAnsi="標楷體" w:hint="eastAsia"/>
                <w:lang w:eastAsia="zh-HK"/>
              </w:rPr>
              <w:t>資料</w:t>
            </w:r>
          </w:p>
        </w:tc>
        <w:tc>
          <w:tcPr>
            <w:tcW w:w="2115" w:type="dxa"/>
          </w:tcPr>
          <w:p w14:paraId="5486C8F6" w14:textId="0C1CCCEE" w:rsidR="0055210B" w:rsidRPr="009D0EFF" w:rsidRDefault="006C4472" w:rsidP="0055210B">
            <w:pPr>
              <w:rPr>
                <w:rFonts w:ascii="標楷體" w:eastAsia="標楷體" w:hAnsi="標楷體"/>
                <w:lang w:eastAsia="zh-HK"/>
              </w:rPr>
            </w:pPr>
            <w:r w:rsidRPr="009D0EFF">
              <w:rPr>
                <w:rFonts w:ascii="標楷體" w:eastAsia="標楷體" w:hAnsi="標楷體" w:hint="eastAsia"/>
                <w:lang w:eastAsia="zh-HK"/>
              </w:rPr>
              <w:t>擔保品代號</w:t>
            </w:r>
            <w:r w:rsidRPr="009D0EFF">
              <w:rPr>
                <w:rFonts w:ascii="標楷體" w:eastAsia="標楷體" w:hAnsi="標楷體" w:hint="eastAsia"/>
              </w:rPr>
              <w:t>2</w:t>
            </w:r>
          </w:p>
        </w:tc>
        <w:tc>
          <w:tcPr>
            <w:tcW w:w="2736" w:type="dxa"/>
          </w:tcPr>
          <w:p w14:paraId="51D85DB3" w14:textId="2DE3FDDF" w:rsidR="0055210B" w:rsidRPr="009D0EFF" w:rsidRDefault="006C4472" w:rsidP="0055210B">
            <w:pPr>
              <w:rPr>
                <w:rFonts w:ascii="標楷體" w:eastAsia="標楷體" w:hAnsi="標楷體"/>
                <w:lang w:eastAsia="zh-HK"/>
              </w:rPr>
            </w:pPr>
            <w:r w:rsidRPr="009D0EFF">
              <w:rPr>
                <w:rFonts w:ascii="標楷體" w:eastAsia="標楷體" w:hAnsi="標楷體" w:hint="eastAsia"/>
              </w:rPr>
              <w:t>Cd</w:t>
            </w:r>
            <w:r w:rsidRPr="009D0EFF">
              <w:rPr>
                <w:rFonts w:ascii="標楷體" w:eastAsia="標楷體" w:hAnsi="標楷體"/>
              </w:rPr>
              <w:t>Cl</w:t>
            </w:r>
            <w:r w:rsidR="0055210B" w:rsidRPr="009D0EFF">
              <w:rPr>
                <w:rFonts w:ascii="標楷體" w:eastAsia="標楷體" w:hAnsi="標楷體"/>
                <w:lang w:eastAsia="zh-HK"/>
              </w:rPr>
              <w:t>.</w:t>
            </w:r>
            <w:r w:rsidRPr="009D0EFF">
              <w:rPr>
                <w:rFonts w:ascii="標楷體" w:eastAsia="標楷體" w:hAnsi="標楷體"/>
                <w:lang w:eastAsia="zh-HK"/>
              </w:rPr>
              <w:t>ClCode</w:t>
            </w:r>
            <w:r w:rsidRPr="009D0EFF">
              <w:rPr>
                <w:rFonts w:ascii="標楷體" w:eastAsia="標楷體" w:hAnsi="標楷體" w:hint="eastAsia"/>
              </w:rPr>
              <w:t>2</w:t>
            </w:r>
          </w:p>
        </w:tc>
        <w:tc>
          <w:tcPr>
            <w:tcW w:w="3590" w:type="dxa"/>
          </w:tcPr>
          <w:p w14:paraId="22C9AF77" w14:textId="401A5D69" w:rsidR="0055210B" w:rsidRPr="009D0EFF" w:rsidRDefault="00843786" w:rsidP="0055210B">
            <w:pPr>
              <w:rPr>
                <w:rFonts w:ascii="標楷體" w:eastAsia="標楷體" w:hAnsi="標楷體"/>
                <w:lang w:eastAsia="zh-HK"/>
              </w:rPr>
            </w:pPr>
            <w:r w:rsidRPr="009D0EFF">
              <w:rPr>
                <w:rFonts w:ascii="標楷體" w:eastAsia="標楷體" w:hAnsi="標楷體" w:hint="eastAsia"/>
              </w:rPr>
              <w:t>擔保品代號2</w:t>
            </w:r>
          </w:p>
        </w:tc>
      </w:tr>
      <w:tr w:rsidR="0055210B" w:rsidRPr="009D0EFF" w14:paraId="7A76CCEB" w14:textId="77777777" w:rsidTr="006C4472">
        <w:tc>
          <w:tcPr>
            <w:tcW w:w="783" w:type="dxa"/>
          </w:tcPr>
          <w:p w14:paraId="44FCC06D" w14:textId="77777777" w:rsidR="0055210B" w:rsidRPr="009D0EFF" w:rsidRDefault="0055210B" w:rsidP="0055210B">
            <w:pPr>
              <w:jc w:val="center"/>
              <w:rPr>
                <w:rFonts w:ascii="標楷體" w:eastAsia="標楷體" w:hAnsi="標楷體"/>
              </w:rPr>
            </w:pPr>
            <w:r w:rsidRPr="009D0EFF">
              <w:rPr>
                <w:rFonts w:ascii="標楷體" w:eastAsia="標楷體" w:hAnsi="標楷體" w:hint="eastAsia"/>
              </w:rPr>
              <w:t>5</w:t>
            </w:r>
          </w:p>
        </w:tc>
        <w:tc>
          <w:tcPr>
            <w:tcW w:w="1196" w:type="dxa"/>
          </w:tcPr>
          <w:p w14:paraId="2F6EEEFD" w14:textId="77777777" w:rsidR="0055210B" w:rsidRPr="009D0EFF" w:rsidRDefault="0055210B" w:rsidP="0055210B">
            <w:pPr>
              <w:jc w:val="center"/>
              <w:rPr>
                <w:rFonts w:ascii="標楷體" w:eastAsia="標楷體" w:hAnsi="標楷體"/>
                <w:lang w:eastAsia="zh-HK"/>
              </w:rPr>
            </w:pPr>
            <w:r w:rsidRPr="009D0EFF">
              <w:rPr>
                <w:rFonts w:ascii="標楷體" w:eastAsia="標楷體" w:hAnsi="標楷體" w:hint="eastAsia"/>
                <w:lang w:eastAsia="zh-HK"/>
              </w:rPr>
              <w:t>資料</w:t>
            </w:r>
          </w:p>
        </w:tc>
        <w:tc>
          <w:tcPr>
            <w:tcW w:w="2115" w:type="dxa"/>
          </w:tcPr>
          <w:p w14:paraId="4DD32E23" w14:textId="7FAA078C" w:rsidR="0055210B" w:rsidRPr="009D0EFF" w:rsidRDefault="006C4472" w:rsidP="0055210B">
            <w:pPr>
              <w:rPr>
                <w:rFonts w:ascii="標楷體" w:eastAsia="標楷體" w:hAnsi="標楷體"/>
                <w:lang w:eastAsia="zh-HK"/>
              </w:rPr>
            </w:pPr>
            <w:r w:rsidRPr="009D0EFF">
              <w:rPr>
                <w:rFonts w:ascii="標楷體" w:eastAsia="標楷體" w:hAnsi="標楷體" w:hint="eastAsia"/>
                <w:lang w:eastAsia="zh-HK"/>
              </w:rPr>
              <w:t>擔保品名稱</w:t>
            </w:r>
          </w:p>
        </w:tc>
        <w:tc>
          <w:tcPr>
            <w:tcW w:w="2736" w:type="dxa"/>
          </w:tcPr>
          <w:p w14:paraId="399DC078" w14:textId="7B75C8FE" w:rsidR="0055210B" w:rsidRPr="009D0EFF" w:rsidRDefault="006C4472" w:rsidP="0055210B">
            <w:pPr>
              <w:rPr>
                <w:rFonts w:ascii="標楷體" w:eastAsia="標楷體" w:hAnsi="標楷體"/>
                <w:lang w:eastAsia="zh-HK"/>
              </w:rPr>
            </w:pPr>
            <w:r w:rsidRPr="009D0EFF">
              <w:rPr>
                <w:rFonts w:ascii="標楷體" w:eastAsia="標楷體" w:hAnsi="標楷體" w:hint="eastAsia"/>
              </w:rPr>
              <w:t>Cd</w:t>
            </w:r>
            <w:r w:rsidRPr="009D0EFF">
              <w:rPr>
                <w:rFonts w:ascii="標楷體" w:eastAsia="標楷體" w:hAnsi="標楷體"/>
              </w:rPr>
              <w:t>Cl</w:t>
            </w:r>
            <w:r w:rsidRPr="009D0EFF">
              <w:rPr>
                <w:rFonts w:ascii="標楷體" w:eastAsia="標楷體" w:hAnsi="標楷體" w:hint="eastAsia"/>
              </w:rPr>
              <w:t>.</w:t>
            </w:r>
            <w:r w:rsidRPr="009D0EFF">
              <w:rPr>
                <w:rFonts w:ascii="標楷體" w:eastAsia="標楷體" w:hAnsi="標楷體"/>
                <w:lang w:eastAsia="zh-HK"/>
              </w:rPr>
              <w:t>ClItem</w:t>
            </w:r>
          </w:p>
        </w:tc>
        <w:tc>
          <w:tcPr>
            <w:tcW w:w="3590" w:type="dxa"/>
          </w:tcPr>
          <w:p w14:paraId="73ED8791" w14:textId="521FD30F" w:rsidR="0055210B" w:rsidRPr="009D0EFF" w:rsidRDefault="00843786" w:rsidP="0055210B">
            <w:pPr>
              <w:rPr>
                <w:rFonts w:ascii="標楷體" w:eastAsia="標楷體" w:hAnsi="標楷體"/>
                <w:lang w:eastAsia="zh-HK"/>
              </w:rPr>
            </w:pPr>
            <w:r w:rsidRPr="009D0EFF">
              <w:rPr>
                <w:rFonts w:ascii="標楷體" w:eastAsia="標楷體" w:hAnsi="標楷體" w:hint="eastAsia"/>
                <w:lang w:eastAsia="zh-HK"/>
              </w:rPr>
              <w:t>擔保品名稱</w:t>
            </w:r>
          </w:p>
        </w:tc>
      </w:tr>
      <w:tr w:rsidR="0055210B" w:rsidRPr="009D0EFF" w14:paraId="3CBDD403" w14:textId="77777777" w:rsidTr="006C4472">
        <w:tc>
          <w:tcPr>
            <w:tcW w:w="783" w:type="dxa"/>
          </w:tcPr>
          <w:p w14:paraId="3AA04E54" w14:textId="77777777" w:rsidR="0055210B" w:rsidRPr="009D0EFF" w:rsidRDefault="0055210B" w:rsidP="0055210B">
            <w:pPr>
              <w:jc w:val="center"/>
              <w:rPr>
                <w:rFonts w:ascii="標楷體" w:eastAsia="標楷體" w:hAnsi="標楷體"/>
              </w:rPr>
            </w:pPr>
            <w:r w:rsidRPr="009D0EFF">
              <w:rPr>
                <w:rFonts w:ascii="標楷體" w:eastAsia="標楷體" w:hAnsi="標楷體" w:hint="eastAsia"/>
              </w:rPr>
              <w:t>6</w:t>
            </w:r>
          </w:p>
        </w:tc>
        <w:tc>
          <w:tcPr>
            <w:tcW w:w="1196" w:type="dxa"/>
          </w:tcPr>
          <w:p w14:paraId="32E9C934" w14:textId="77777777" w:rsidR="0055210B" w:rsidRPr="009D0EFF" w:rsidRDefault="0055210B" w:rsidP="0055210B">
            <w:pPr>
              <w:jc w:val="center"/>
              <w:rPr>
                <w:rFonts w:ascii="標楷體" w:eastAsia="標楷體" w:hAnsi="標楷體"/>
                <w:lang w:eastAsia="zh-HK"/>
              </w:rPr>
            </w:pPr>
            <w:r w:rsidRPr="009D0EFF">
              <w:rPr>
                <w:rFonts w:ascii="標楷體" w:eastAsia="標楷體" w:hAnsi="標楷體" w:hint="eastAsia"/>
                <w:lang w:eastAsia="zh-HK"/>
              </w:rPr>
              <w:t>資料</w:t>
            </w:r>
          </w:p>
        </w:tc>
        <w:tc>
          <w:tcPr>
            <w:tcW w:w="2115" w:type="dxa"/>
          </w:tcPr>
          <w:p w14:paraId="4DD89DD1" w14:textId="07EE6814" w:rsidR="0055210B" w:rsidRPr="009D0EFF" w:rsidRDefault="006C4472" w:rsidP="0055210B">
            <w:pPr>
              <w:rPr>
                <w:rFonts w:ascii="標楷體" w:eastAsia="標楷體" w:hAnsi="標楷體"/>
                <w:lang w:eastAsia="zh-HK"/>
              </w:rPr>
            </w:pPr>
            <w:r w:rsidRPr="009D0EFF">
              <w:rPr>
                <w:rFonts w:ascii="標楷體" w:eastAsia="標楷體" w:hAnsi="標楷體" w:hint="eastAsia"/>
              </w:rPr>
              <w:t>JCIC類別</w:t>
            </w:r>
          </w:p>
        </w:tc>
        <w:tc>
          <w:tcPr>
            <w:tcW w:w="2736" w:type="dxa"/>
          </w:tcPr>
          <w:p w14:paraId="0A2B312C" w14:textId="28831F5E" w:rsidR="0055210B" w:rsidRPr="009D0EFF" w:rsidRDefault="006C4472" w:rsidP="0055210B">
            <w:pPr>
              <w:rPr>
                <w:rFonts w:ascii="標楷體" w:eastAsia="標楷體" w:hAnsi="標楷體"/>
                <w:lang w:eastAsia="zh-HK"/>
              </w:rPr>
            </w:pPr>
            <w:r w:rsidRPr="009D0EFF">
              <w:rPr>
                <w:rFonts w:ascii="標楷體" w:eastAsia="標楷體" w:hAnsi="標楷體" w:hint="eastAsia"/>
              </w:rPr>
              <w:t>Cd</w:t>
            </w:r>
            <w:r w:rsidRPr="009D0EFF">
              <w:rPr>
                <w:rFonts w:ascii="標楷體" w:eastAsia="標楷體" w:hAnsi="標楷體"/>
              </w:rPr>
              <w:t>Cl</w:t>
            </w:r>
            <w:r w:rsidR="0055210B" w:rsidRPr="009D0EFF">
              <w:rPr>
                <w:rFonts w:ascii="標楷體" w:eastAsia="標楷體" w:hAnsi="標楷體"/>
                <w:lang w:eastAsia="zh-HK"/>
              </w:rPr>
              <w:t>.</w:t>
            </w:r>
            <w:r w:rsidRPr="009D0EFF">
              <w:rPr>
                <w:rFonts w:ascii="標楷體" w:eastAsia="標楷體" w:hAnsi="標楷體"/>
                <w:lang w:eastAsia="zh-HK"/>
              </w:rPr>
              <w:t>ClTypeJCIC</w:t>
            </w:r>
          </w:p>
        </w:tc>
        <w:tc>
          <w:tcPr>
            <w:tcW w:w="3590" w:type="dxa"/>
          </w:tcPr>
          <w:p w14:paraId="360A1B15" w14:textId="1B17E300" w:rsidR="0055210B" w:rsidRPr="009D0EFF" w:rsidRDefault="00843786" w:rsidP="0055210B">
            <w:pPr>
              <w:rPr>
                <w:rFonts w:ascii="標楷體" w:eastAsia="標楷體" w:hAnsi="標楷體"/>
                <w:lang w:eastAsia="zh-HK"/>
              </w:rPr>
            </w:pPr>
            <w:r w:rsidRPr="009D0EFF">
              <w:rPr>
                <w:rFonts w:ascii="標楷體" w:eastAsia="標楷體" w:hAnsi="標楷體" w:hint="eastAsia"/>
                <w:lang w:eastAsia="zh-HK"/>
              </w:rPr>
              <w:t>JCIC類別</w:t>
            </w:r>
          </w:p>
        </w:tc>
      </w:tr>
    </w:tbl>
    <w:p w14:paraId="3742034B" w14:textId="77777777" w:rsidR="0055210B" w:rsidRDefault="0055210B" w:rsidP="0055210B"/>
    <w:p w14:paraId="2F5F9DC5" w14:textId="77777777" w:rsidR="0055210B" w:rsidRPr="0055210B" w:rsidRDefault="0055210B" w:rsidP="0055210B"/>
    <w:p w14:paraId="61CF7A9F" w14:textId="77777777" w:rsidR="006C071B" w:rsidRDefault="006C071B">
      <w:pPr>
        <w:widowControl/>
        <w:rPr>
          <w:rFonts w:ascii="標楷體" w:eastAsia="標楷體" w:hAnsi="標楷體"/>
          <w:sz w:val="32"/>
          <w:szCs w:val="20"/>
        </w:rPr>
      </w:pPr>
      <w:r>
        <w:rPr>
          <w:rFonts w:ascii="標楷體" w:hAnsi="標楷體"/>
        </w:rPr>
        <w:br w:type="page"/>
      </w:r>
    </w:p>
    <w:p w14:paraId="566741D4" w14:textId="4C724976" w:rsidR="00AB449C" w:rsidRPr="00362205" w:rsidRDefault="003428DE" w:rsidP="00200E66">
      <w:pPr>
        <w:pStyle w:val="3"/>
        <w:numPr>
          <w:ilvl w:val="2"/>
          <w:numId w:val="1"/>
        </w:numPr>
        <w:rPr>
          <w:rFonts w:ascii="標楷體" w:hAnsi="標楷體"/>
        </w:rPr>
      </w:pPr>
      <w:r>
        <w:rPr>
          <w:rFonts w:ascii="標楷體" w:hAnsi="標楷體" w:hint="eastAsia"/>
        </w:rPr>
        <w:lastRenderedPageBreak/>
        <w:t>L6603</w:t>
      </w:r>
      <w:r w:rsidRPr="00200E66">
        <w:rPr>
          <w:rFonts w:ascii="標楷體" w:hAnsi="標楷體" w:hint="eastAsia"/>
        </w:rPr>
        <w:t>擔保品代號資料維護</w:t>
      </w:r>
      <w:r w:rsidR="009F3C64">
        <w:rPr>
          <w:rFonts w:ascii="標楷體" w:hAnsi="標楷體" w:hint="eastAsia"/>
        </w:rPr>
        <w:t xml:space="preserve"> </w:t>
      </w:r>
      <w:r w:rsidR="004C2838">
        <w:rPr>
          <w:rFonts w:ascii="標楷體" w:hAnsi="標楷體" w:hint="eastAsia"/>
        </w:rPr>
        <w:t>*</w:t>
      </w:r>
      <w:r w:rsidR="004C2838">
        <w:rPr>
          <w:rFonts w:ascii="標楷體" w:hAnsi="標楷體"/>
        </w:rPr>
        <w:t>**</w:t>
      </w:r>
    </w:p>
    <w:p w14:paraId="5C50B0E9" w14:textId="77777777" w:rsidR="00C7144A" w:rsidRDefault="00C7144A" w:rsidP="00D01BCC">
      <w:pPr>
        <w:pStyle w:val="a"/>
      </w:pPr>
      <w:r w:rsidRPr="00362205">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C7144A" w:rsidRPr="00362205" w14:paraId="2872B496" w14:textId="77777777" w:rsidTr="00427B61">
        <w:trPr>
          <w:trHeight w:val="277"/>
        </w:trPr>
        <w:tc>
          <w:tcPr>
            <w:tcW w:w="1548" w:type="dxa"/>
            <w:tcBorders>
              <w:top w:val="single" w:sz="8" w:space="0" w:color="000000"/>
              <w:bottom w:val="single" w:sz="8" w:space="0" w:color="000000"/>
              <w:right w:val="single" w:sz="8" w:space="0" w:color="000000"/>
            </w:tcBorders>
            <w:shd w:val="clear" w:color="auto" w:fill="F3F3F3"/>
          </w:tcPr>
          <w:p w14:paraId="1E9FC352" w14:textId="77777777" w:rsidR="00C7144A" w:rsidRPr="00362205" w:rsidRDefault="00C7144A" w:rsidP="00427B61">
            <w:pPr>
              <w:rPr>
                <w:rFonts w:ascii="標楷體" w:eastAsia="標楷體" w:hAnsi="標楷體"/>
              </w:rPr>
            </w:pPr>
            <w:r w:rsidRPr="00362205">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7214F11C" w14:textId="5EE949EB" w:rsidR="00C7144A" w:rsidRPr="00362205" w:rsidRDefault="00C7144A" w:rsidP="00427B61">
            <w:pPr>
              <w:rPr>
                <w:rFonts w:ascii="標楷體" w:eastAsia="標楷體" w:hAnsi="標楷體"/>
              </w:rPr>
            </w:pPr>
            <w:r w:rsidRPr="00200E66">
              <w:rPr>
                <w:rFonts w:ascii="標楷體" w:eastAsia="標楷體" w:hAnsi="標楷體" w:hint="eastAsia"/>
              </w:rPr>
              <w:t>擔保品代號資料維護</w:t>
            </w:r>
          </w:p>
        </w:tc>
      </w:tr>
      <w:tr w:rsidR="00C7144A" w:rsidRPr="00362205" w14:paraId="35D55737" w14:textId="77777777" w:rsidTr="00427B61">
        <w:trPr>
          <w:trHeight w:val="277"/>
        </w:trPr>
        <w:tc>
          <w:tcPr>
            <w:tcW w:w="1548" w:type="dxa"/>
            <w:tcBorders>
              <w:top w:val="single" w:sz="8" w:space="0" w:color="000000"/>
              <w:bottom w:val="single" w:sz="8" w:space="0" w:color="000000"/>
              <w:right w:val="single" w:sz="8" w:space="0" w:color="000000"/>
            </w:tcBorders>
            <w:shd w:val="clear" w:color="auto" w:fill="F3F3F3"/>
          </w:tcPr>
          <w:p w14:paraId="5386AA3E" w14:textId="77777777" w:rsidR="00C7144A" w:rsidRPr="00362205" w:rsidRDefault="00C7144A" w:rsidP="00427B61">
            <w:pPr>
              <w:rPr>
                <w:rFonts w:ascii="標楷體" w:eastAsia="標楷體" w:hAnsi="標楷體"/>
              </w:rPr>
            </w:pPr>
            <w:r w:rsidRPr="00362205">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703DFEDD" w14:textId="29D3E4F1" w:rsidR="00C7144A" w:rsidRDefault="00C7144A" w:rsidP="00427B61">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維謢</w:t>
            </w:r>
            <w:r>
              <w:rPr>
                <w:rFonts w:ascii="標楷體" w:eastAsia="標楷體" w:hAnsi="標楷體" w:hint="eastAsia"/>
              </w:rPr>
              <w:t>擔保品</w:t>
            </w:r>
            <w:r w:rsidRPr="006D157F">
              <w:rPr>
                <w:rFonts w:ascii="標楷體" w:eastAsia="標楷體" w:hAnsi="標楷體" w:hint="eastAsia"/>
              </w:rPr>
              <w:t>及</w:t>
            </w:r>
            <w:r w:rsidRPr="006D157F">
              <w:rPr>
                <w:rFonts w:ascii="標楷體" w:eastAsia="標楷體" w:hAnsi="標楷體" w:hint="eastAsia"/>
                <w:lang w:eastAsia="zh-HK"/>
              </w:rPr>
              <w:t>聯徵申報代碼</w:t>
            </w:r>
            <w:r w:rsidRPr="006D157F">
              <w:rPr>
                <w:rFonts w:ascii="標楷體" w:eastAsia="標楷體" w:hAnsi="標楷體" w:hint="eastAsia"/>
              </w:rPr>
              <w:t>等資料</w:t>
            </w:r>
            <w:r>
              <w:rPr>
                <w:rFonts w:ascii="標楷體" w:eastAsia="標楷體" w:hAnsi="標楷體" w:hint="eastAsia"/>
              </w:rPr>
              <w:t>。</w:t>
            </w:r>
          </w:p>
          <w:p w14:paraId="1567452C" w14:textId="60835BEE" w:rsidR="00C7144A" w:rsidRPr="00D13310" w:rsidRDefault="00C7144A" w:rsidP="00427B61">
            <w:pPr>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需由入口交易</w:t>
            </w:r>
            <w:r w:rsidRPr="008E32BB">
              <w:rPr>
                <w:rFonts w:eastAsia="標楷體" w:hint="eastAsia"/>
              </w:rPr>
              <w:t>【</w:t>
            </w:r>
            <w:r w:rsidRPr="008E32BB">
              <w:rPr>
                <w:rFonts w:eastAsia="標楷體"/>
                <w:lang w:eastAsia="zh-HK"/>
              </w:rPr>
              <w:t>L</w:t>
            </w:r>
            <w:r w:rsidRPr="008E32BB">
              <w:rPr>
                <w:rFonts w:eastAsia="標楷體"/>
              </w:rPr>
              <w:t>60</w:t>
            </w:r>
            <w:r>
              <w:rPr>
                <w:rFonts w:eastAsia="標楷體" w:hint="eastAsia"/>
              </w:rPr>
              <w:t>63</w:t>
            </w:r>
            <w:r>
              <w:rPr>
                <w:rFonts w:eastAsia="標楷體" w:hint="eastAsia"/>
              </w:rPr>
              <w:t>擔保品代號資料查詢</w:t>
            </w:r>
            <w:r w:rsidRPr="008E32BB">
              <w:rPr>
                <w:rFonts w:eastAsia="標楷體" w:hint="eastAsia"/>
              </w:rPr>
              <w:t>】</w:t>
            </w:r>
            <w:r>
              <w:rPr>
                <w:rFonts w:ascii="標楷體" w:eastAsia="標楷體" w:hAnsi="標楷體" w:hint="eastAsia"/>
                <w:lang w:eastAsia="zh-HK"/>
              </w:rPr>
              <w:t>進入</w:t>
            </w:r>
          </w:p>
        </w:tc>
      </w:tr>
      <w:tr w:rsidR="00C7144A" w:rsidRPr="00362205" w14:paraId="14DCA4CA" w14:textId="77777777" w:rsidTr="00427B61">
        <w:trPr>
          <w:trHeight w:val="773"/>
        </w:trPr>
        <w:tc>
          <w:tcPr>
            <w:tcW w:w="1548" w:type="dxa"/>
            <w:tcBorders>
              <w:top w:val="single" w:sz="8" w:space="0" w:color="000000"/>
              <w:bottom w:val="single" w:sz="8" w:space="0" w:color="000000"/>
              <w:right w:val="single" w:sz="8" w:space="0" w:color="000000"/>
            </w:tcBorders>
            <w:shd w:val="clear" w:color="auto" w:fill="F3F3F3"/>
          </w:tcPr>
          <w:p w14:paraId="547FB597" w14:textId="77777777" w:rsidR="00C7144A" w:rsidRPr="00362205" w:rsidRDefault="00C7144A" w:rsidP="00427B61">
            <w:pPr>
              <w:rPr>
                <w:rFonts w:ascii="標楷體" w:eastAsia="標楷體" w:hAnsi="標楷體"/>
              </w:rPr>
            </w:pPr>
            <w:r w:rsidRPr="00362205">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42664F2D" w14:textId="70A3CFBE" w:rsidR="00C7144A" w:rsidRPr="00C25223" w:rsidRDefault="00C7144A" w:rsidP="00427B61">
            <w:pPr>
              <w:rPr>
                <w:rFonts w:ascii="標楷體" w:eastAsia="標楷體" w:hAnsi="標楷體"/>
                <w:lang w:eastAsia="zh-HK"/>
              </w:rPr>
            </w:pPr>
            <w:r w:rsidRPr="00C25223">
              <w:rPr>
                <w:rFonts w:ascii="標楷體" w:eastAsia="標楷體" w:hAnsi="標楷體" w:hint="eastAsia"/>
              </w:rPr>
              <w:t>1.</w:t>
            </w:r>
            <w:r w:rsidRPr="00C25223">
              <w:rPr>
                <w:rFonts w:ascii="標楷體" w:eastAsia="標楷體" w:hAnsi="標楷體" w:hint="eastAsia"/>
                <w:lang w:eastAsia="zh-HK"/>
              </w:rPr>
              <w:t>參考「</w:t>
            </w:r>
            <w:r w:rsidR="009F3C64" w:rsidRPr="00101E99">
              <w:rPr>
                <w:rFonts w:ascii="標楷體" w:eastAsia="標楷體" w:hAnsi="標楷體" w:hint="eastAsia"/>
                <w:lang w:eastAsia="zh-HK"/>
              </w:rPr>
              <w:t>作業流程</w:t>
            </w:r>
            <w:r w:rsidR="009F3C64" w:rsidRPr="00101E99">
              <w:rPr>
                <w:rFonts w:ascii="標楷體" w:eastAsia="標楷體" w:hAnsi="標楷體" w:hint="eastAsia"/>
              </w:rPr>
              <w:t>.</w:t>
            </w:r>
            <w:r w:rsidR="009F3C64" w:rsidRPr="00101E99">
              <w:rPr>
                <w:rFonts w:ascii="標楷體" w:eastAsia="標楷體" w:hAnsi="標楷體" w:hint="eastAsia"/>
                <w:lang w:eastAsia="zh-HK"/>
              </w:rPr>
              <w:t>擔保品</w:t>
            </w:r>
            <w:r w:rsidR="009F3C64" w:rsidRPr="00101E99">
              <w:rPr>
                <w:rFonts w:ascii="標楷體" w:eastAsia="標楷體" w:hAnsi="標楷體" w:hint="eastAsia"/>
              </w:rPr>
              <w:t>.</w:t>
            </w:r>
            <w:r w:rsidR="009F3C64" w:rsidRPr="00101E99">
              <w:rPr>
                <w:rFonts w:ascii="標楷體" w:eastAsia="標楷體" w:hAnsi="標楷體" w:hint="eastAsia"/>
                <w:lang w:eastAsia="zh-HK"/>
              </w:rPr>
              <w:t>擔保品代號維護作業</w:t>
            </w:r>
            <w:r w:rsidRPr="00C25223">
              <w:rPr>
                <w:rFonts w:ascii="標楷體" w:eastAsia="標楷體" w:hAnsi="標楷體" w:hint="eastAsia"/>
                <w:lang w:eastAsia="zh-HK"/>
              </w:rPr>
              <w:t>」流程</w:t>
            </w:r>
          </w:p>
          <w:p w14:paraId="69F84BB5" w14:textId="1237BC37" w:rsidR="00C7144A" w:rsidRDefault="00C7144A" w:rsidP="00427B61">
            <w:pPr>
              <w:rPr>
                <w:rFonts w:ascii="標楷體" w:eastAsia="標楷體" w:hAnsi="標楷體"/>
              </w:rPr>
            </w:pPr>
            <w:r w:rsidRPr="00215153">
              <w:rPr>
                <w:rFonts w:ascii="標楷體" w:eastAsia="標楷體" w:hAnsi="標楷體" w:hint="eastAsia"/>
              </w:rPr>
              <w:t>2.</w:t>
            </w:r>
            <w:r>
              <w:rPr>
                <w:rFonts w:ascii="標楷體" w:eastAsia="標楷體" w:hAnsi="標楷體" w:hint="eastAsia"/>
                <w:lang w:eastAsia="zh-HK"/>
              </w:rPr>
              <w:t>維護</w:t>
            </w:r>
            <w:r>
              <w:rPr>
                <w:rFonts w:ascii="標楷體" w:eastAsia="標楷體" w:hAnsi="標楷體" w:hint="eastAsia"/>
              </w:rPr>
              <w:t>擔保品代號檔(</w:t>
            </w:r>
            <w:r w:rsidR="000A5F7D">
              <w:rPr>
                <w:rFonts w:ascii="標楷體" w:eastAsia="標楷體" w:hAnsi="標楷體" w:hint="eastAsia"/>
              </w:rPr>
              <w:t>Cd</w:t>
            </w:r>
            <w:r w:rsidR="000A5F7D">
              <w:rPr>
                <w:rFonts w:ascii="標楷體" w:eastAsia="標楷體" w:hAnsi="標楷體"/>
              </w:rPr>
              <w:t>Cl</w:t>
            </w:r>
            <w:r>
              <w:rPr>
                <w:rFonts w:ascii="標楷體" w:eastAsia="標楷體" w:hAnsi="標楷體"/>
              </w:rPr>
              <w:t>)</w:t>
            </w:r>
          </w:p>
          <w:p w14:paraId="757D6133" w14:textId="77777777" w:rsidR="00C7144A" w:rsidRDefault="00C7144A" w:rsidP="00427B61">
            <w:pPr>
              <w:rPr>
                <w:rFonts w:ascii="標楷體" w:eastAsia="標楷體" w:hAnsi="標楷體"/>
                <w:lang w:eastAsia="zh-HK"/>
              </w:rPr>
            </w:pPr>
            <w:r>
              <w:rPr>
                <w:rFonts w:ascii="標楷體" w:eastAsia="標楷體" w:hAnsi="標楷體" w:hint="eastAsia"/>
              </w:rPr>
              <w:t>3.</w:t>
            </w:r>
            <w:r>
              <w:rPr>
                <w:rFonts w:ascii="標楷體" w:eastAsia="標楷體" w:hAnsi="標楷體" w:hint="eastAsia"/>
                <w:lang w:eastAsia="zh-HK"/>
              </w:rPr>
              <w:t>依據功能選項處理</w:t>
            </w:r>
            <w:r>
              <w:rPr>
                <w:rFonts w:ascii="標楷體" w:eastAsia="標楷體" w:hAnsi="標楷體" w:hint="eastAsia"/>
              </w:rPr>
              <w:t>:</w:t>
            </w:r>
          </w:p>
          <w:p w14:paraId="6606EACB" w14:textId="1B75794F" w:rsidR="00C7144A" w:rsidRDefault="00C7144A" w:rsidP="00427B61">
            <w:pPr>
              <w:rPr>
                <w:rFonts w:ascii="標楷體" w:eastAsia="標楷體" w:hAnsi="標楷體"/>
                <w:lang w:eastAsia="zh-HK"/>
              </w:rPr>
            </w:pPr>
            <w:r>
              <w:rPr>
                <w:rFonts w:ascii="標楷體" w:eastAsia="標楷體" w:hAnsi="標楷體"/>
                <w:lang w:eastAsia="zh-HK"/>
              </w:rPr>
              <w:t xml:space="preserve">  </w:t>
            </w:r>
            <w:r>
              <w:rPr>
                <w:rFonts w:ascii="標楷體" w:eastAsia="標楷體" w:hAnsi="標楷體" w:hint="eastAsia"/>
              </w:rPr>
              <w:t>(1</w:t>
            </w:r>
            <w:r>
              <w:rPr>
                <w:rFonts w:ascii="標楷體" w:eastAsia="標楷體" w:hAnsi="標楷體"/>
              </w:rPr>
              <w:t>).</w:t>
            </w:r>
            <w:r>
              <w:rPr>
                <w:rFonts w:ascii="標楷體" w:eastAsia="標楷體" w:hAnsi="標楷體" w:hint="eastAsia"/>
                <w:lang w:eastAsia="zh-HK"/>
              </w:rPr>
              <w:t>新增:新增全新</w:t>
            </w:r>
            <w:r>
              <w:rPr>
                <w:rFonts w:ascii="標楷體" w:eastAsia="標楷體" w:hAnsi="標楷體" w:hint="eastAsia"/>
              </w:rPr>
              <w:t>擔保品代號</w:t>
            </w:r>
            <w:r>
              <w:rPr>
                <w:rFonts w:ascii="標楷體" w:eastAsia="標楷體" w:hAnsi="標楷體" w:hint="eastAsia"/>
                <w:lang w:eastAsia="zh-HK"/>
              </w:rPr>
              <w:t>資料</w:t>
            </w:r>
          </w:p>
          <w:p w14:paraId="326A64F5" w14:textId="3B9D72AE" w:rsidR="00C7144A" w:rsidRDefault="00C7144A" w:rsidP="00427B61">
            <w:pPr>
              <w:rPr>
                <w:rFonts w:ascii="標楷體" w:eastAsia="標楷體" w:hAnsi="標楷體"/>
                <w:lang w:eastAsia="zh-HK"/>
              </w:rPr>
            </w:pPr>
            <w:r>
              <w:rPr>
                <w:rFonts w:ascii="標楷體" w:eastAsia="標楷體" w:hAnsi="標楷體" w:hint="eastAsia"/>
              </w:rPr>
              <w:t xml:space="preserve">  (2</w:t>
            </w:r>
            <w:r>
              <w:rPr>
                <w:rFonts w:ascii="標楷體" w:eastAsia="標楷體" w:hAnsi="標楷體"/>
              </w:rPr>
              <w:t>).</w:t>
            </w:r>
            <w:r>
              <w:rPr>
                <w:rFonts w:ascii="標楷體" w:eastAsia="標楷體" w:hAnsi="標楷體" w:hint="eastAsia"/>
                <w:lang w:eastAsia="zh-HK"/>
              </w:rPr>
              <w:t>修改</w:t>
            </w:r>
            <w:r>
              <w:rPr>
                <w:rFonts w:ascii="標楷體" w:eastAsia="標楷體" w:hAnsi="標楷體" w:hint="eastAsia"/>
              </w:rPr>
              <w:t>:</w:t>
            </w:r>
            <w:r>
              <w:rPr>
                <w:rFonts w:ascii="標楷體" w:eastAsia="標楷體" w:hAnsi="標楷體" w:hint="eastAsia"/>
                <w:lang w:eastAsia="zh-HK"/>
              </w:rPr>
              <w:t>修改指定</w:t>
            </w:r>
            <w:r>
              <w:rPr>
                <w:rFonts w:ascii="標楷體" w:eastAsia="標楷體" w:hAnsi="標楷體" w:hint="eastAsia"/>
              </w:rPr>
              <w:t>擔保品代號</w:t>
            </w:r>
            <w:r>
              <w:rPr>
                <w:rFonts w:ascii="標楷體" w:eastAsia="標楷體" w:hAnsi="標楷體" w:hint="eastAsia"/>
                <w:lang w:eastAsia="zh-HK"/>
              </w:rPr>
              <w:t>資料</w:t>
            </w:r>
          </w:p>
          <w:p w14:paraId="36AFE478" w14:textId="2D6E9260" w:rsidR="00C7144A" w:rsidRPr="005F119D" w:rsidRDefault="00C7144A" w:rsidP="00427B61">
            <w:pPr>
              <w:rPr>
                <w:rFonts w:ascii="標楷體" w:eastAsia="標楷體" w:hAnsi="標楷體"/>
                <w:lang w:eastAsia="zh-HK"/>
              </w:rPr>
            </w:pPr>
            <w:r>
              <w:rPr>
                <w:rFonts w:ascii="標楷體" w:eastAsia="標楷體" w:hAnsi="標楷體" w:hint="eastAsia"/>
              </w:rPr>
              <w:t xml:space="preserve">  (3).</w:t>
            </w:r>
            <w:r>
              <w:rPr>
                <w:rFonts w:ascii="標楷體" w:eastAsia="標楷體" w:hAnsi="標楷體" w:hint="eastAsia"/>
                <w:lang w:eastAsia="zh-HK"/>
              </w:rPr>
              <w:t>刪除</w:t>
            </w:r>
            <w:r>
              <w:rPr>
                <w:rFonts w:ascii="標楷體" w:eastAsia="標楷體" w:hAnsi="標楷體" w:hint="eastAsia"/>
              </w:rPr>
              <w:t>:</w:t>
            </w:r>
            <w:r>
              <w:rPr>
                <w:rFonts w:ascii="標楷體" w:eastAsia="標楷體" w:hAnsi="標楷體" w:hint="eastAsia"/>
                <w:lang w:eastAsia="zh-HK"/>
              </w:rPr>
              <w:t>刪除指定</w:t>
            </w:r>
            <w:r>
              <w:rPr>
                <w:rFonts w:ascii="標楷體" w:eastAsia="標楷體" w:hAnsi="標楷體" w:hint="eastAsia"/>
              </w:rPr>
              <w:t>擔保品代號</w:t>
            </w:r>
            <w:r>
              <w:rPr>
                <w:rFonts w:ascii="標楷體" w:eastAsia="標楷體" w:hAnsi="標楷體" w:hint="eastAsia"/>
                <w:lang w:eastAsia="zh-HK"/>
              </w:rPr>
              <w:t>資料</w:t>
            </w:r>
          </w:p>
        </w:tc>
      </w:tr>
      <w:tr w:rsidR="00C7144A" w:rsidRPr="00362205" w14:paraId="30DCD646" w14:textId="77777777" w:rsidTr="00427B61">
        <w:trPr>
          <w:trHeight w:val="321"/>
        </w:trPr>
        <w:tc>
          <w:tcPr>
            <w:tcW w:w="1548" w:type="dxa"/>
            <w:tcBorders>
              <w:top w:val="single" w:sz="8" w:space="0" w:color="000000"/>
              <w:bottom w:val="single" w:sz="8" w:space="0" w:color="000000"/>
              <w:right w:val="single" w:sz="8" w:space="0" w:color="000000"/>
            </w:tcBorders>
            <w:shd w:val="clear" w:color="auto" w:fill="F3F3F3"/>
          </w:tcPr>
          <w:p w14:paraId="6FAAA103" w14:textId="77777777" w:rsidR="00C7144A" w:rsidRPr="00362205" w:rsidRDefault="00C7144A" w:rsidP="00427B61">
            <w:pPr>
              <w:rPr>
                <w:rFonts w:ascii="標楷體" w:eastAsia="標楷體" w:hAnsi="標楷體"/>
              </w:rPr>
            </w:pPr>
            <w:r w:rsidRPr="00362205">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7FEFE2CD" w14:textId="77777777" w:rsidR="00C7144A" w:rsidRPr="00362205" w:rsidRDefault="00C7144A" w:rsidP="00427B61">
            <w:pPr>
              <w:rPr>
                <w:rFonts w:ascii="標楷體" w:eastAsia="標楷體" w:hAnsi="標楷體"/>
              </w:rPr>
            </w:pPr>
          </w:p>
        </w:tc>
      </w:tr>
      <w:tr w:rsidR="00C7144A" w:rsidRPr="00362205" w14:paraId="1C40F49B" w14:textId="77777777" w:rsidTr="00427B61">
        <w:trPr>
          <w:trHeight w:val="1311"/>
        </w:trPr>
        <w:tc>
          <w:tcPr>
            <w:tcW w:w="1548" w:type="dxa"/>
            <w:tcBorders>
              <w:top w:val="single" w:sz="8" w:space="0" w:color="000000"/>
              <w:bottom w:val="single" w:sz="8" w:space="0" w:color="000000"/>
              <w:right w:val="single" w:sz="8" w:space="0" w:color="000000"/>
            </w:tcBorders>
            <w:shd w:val="clear" w:color="auto" w:fill="F3F3F3"/>
          </w:tcPr>
          <w:p w14:paraId="23150264" w14:textId="77777777" w:rsidR="00C7144A" w:rsidRPr="00362205" w:rsidRDefault="00C7144A" w:rsidP="00427B61">
            <w:pPr>
              <w:rPr>
                <w:rFonts w:ascii="標楷體" w:eastAsia="標楷體" w:hAnsi="標楷體"/>
              </w:rPr>
            </w:pPr>
            <w:r w:rsidRPr="00362205">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78096A53" w14:textId="77777777" w:rsidR="00C7144A" w:rsidRPr="00362205" w:rsidRDefault="00C7144A" w:rsidP="00427B61">
            <w:pPr>
              <w:rPr>
                <w:rFonts w:ascii="標楷體" w:eastAsia="標楷體" w:hAnsi="標楷體"/>
              </w:rPr>
            </w:pPr>
          </w:p>
        </w:tc>
      </w:tr>
      <w:tr w:rsidR="00C7144A" w:rsidRPr="00362205" w14:paraId="7701DF5A" w14:textId="77777777" w:rsidTr="00427B61">
        <w:trPr>
          <w:trHeight w:val="278"/>
        </w:trPr>
        <w:tc>
          <w:tcPr>
            <w:tcW w:w="1548" w:type="dxa"/>
            <w:tcBorders>
              <w:top w:val="single" w:sz="8" w:space="0" w:color="000000"/>
              <w:bottom w:val="single" w:sz="8" w:space="0" w:color="000000"/>
              <w:right w:val="single" w:sz="8" w:space="0" w:color="000000"/>
            </w:tcBorders>
            <w:shd w:val="clear" w:color="auto" w:fill="F3F3F3"/>
          </w:tcPr>
          <w:p w14:paraId="02F49AEE" w14:textId="77777777" w:rsidR="00C7144A" w:rsidRPr="00362205" w:rsidRDefault="00C7144A" w:rsidP="00427B61">
            <w:pPr>
              <w:rPr>
                <w:rFonts w:ascii="標楷體" w:eastAsia="標楷體" w:hAnsi="標楷體"/>
              </w:rPr>
            </w:pPr>
            <w:r w:rsidRPr="00362205">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7CE84DE9" w14:textId="77777777" w:rsidR="00C7144A" w:rsidRPr="00362205" w:rsidRDefault="00C7144A" w:rsidP="00427B61">
            <w:pPr>
              <w:rPr>
                <w:rFonts w:ascii="標楷體" w:eastAsia="標楷體" w:hAnsi="標楷體"/>
              </w:rPr>
            </w:pPr>
          </w:p>
        </w:tc>
      </w:tr>
      <w:tr w:rsidR="00C7144A" w:rsidRPr="00362205" w14:paraId="2043BFDC" w14:textId="77777777" w:rsidTr="00427B61">
        <w:trPr>
          <w:trHeight w:val="358"/>
        </w:trPr>
        <w:tc>
          <w:tcPr>
            <w:tcW w:w="1548" w:type="dxa"/>
            <w:tcBorders>
              <w:top w:val="single" w:sz="8" w:space="0" w:color="000000"/>
              <w:bottom w:val="single" w:sz="8" w:space="0" w:color="000000"/>
              <w:right w:val="single" w:sz="8" w:space="0" w:color="000000"/>
            </w:tcBorders>
            <w:shd w:val="clear" w:color="auto" w:fill="F3F3F3"/>
          </w:tcPr>
          <w:p w14:paraId="1DE26C45" w14:textId="77777777" w:rsidR="00C7144A" w:rsidRPr="00362205" w:rsidRDefault="00C7144A" w:rsidP="00427B61">
            <w:pPr>
              <w:rPr>
                <w:rFonts w:ascii="標楷體" w:eastAsia="標楷體" w:hAnsi="標楷體"/>
              </w:rPr>
            </w:pPr>
            <w:r w:rsidRPr="00362205">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13A446FB" w14:textId="236F942E" w:rsidR="00C7144A" w:rsidRPr="00F20817" w:rsidRDefault="00F20817" w:rsidP="00F20817">
            <w:pPr>
              <w:widowControl/>
              <w:rPr>
                <w:rFonts w:ascii="標楷體" w:eastAsia="標楷體" w:hAnsi="標楷體"/>
                <w:color w:val="222222"/>
                <w:kern w:val="0"/>
              </w:rPr>
            </w:pPr>
            <w:r>
              <w:rPr>
                <w:rFonts w:ascii="標楷體" w:eastAsia="標楷體" w:hAnsi="標楷體" w:hint="eastAsia"/>
                <w:color w:val="222222"/>
              </w:rPr>
              <w:t>1.修改時,異動原因及內容會記錄於「資料變更紀錄檔(TxDataLog)」,可至「L6932 資料變更交易查詢」查詢異動內容記錄內容</w:t>
            </w:r>
          </w:p>
        </w:tc>
      </w:tr>
      <w:tr w:rsidR="00C7144A" w:rsidRPr="00362205" w14:paraId="2A840026" w14:textId="77777777" w:rsidTr="00427B61">
        <w:trPr>
          <w:trHeight w:val="358"/>
        </w:trPr>
        <w:tc>
          <w:tcPr>
            <w:tcW w:w="1548" w:type="dxa"/>
            <w:tcBorders>
              <w:top w:val="single" w:sz="8" w:space="0" w:color="000000"/>
              <w:bottom w:val="single" w:sz="8" w:space="0" w:color="000000"/>
              <w:right w:val="single" w:sz="8" w:space="0" w:color="000000"/>
            </w:tcBorders>
            <w:shd w:val="clear" w:color="auto" w:fill="F3F3F3"/>
          </w:tcPr>
          <w:p w14:paraId="622428FF" w14:textId="77777777" w:rsidR="00C7144A" w:rsidRPr="00362205" w:rsidRDefault="00C7144A" w:rsidP="00427B61">
            <w:pPr>
              <w:rPr>
                <w:rFonts w:ascii="標楷體" w:eastAsia="標楷體" w:hAnsi="標楷體"/>
              </w:rPr>
            </w:pPr>
            <w:r>
              <w:rPr>
                <w:rFonts w:ascii="標楷體" w:eastAsia="標楷體" w:hAnsi="標楷體" w:hint="eastAsia"/>
                <w:lang w:eastAsia="zh-HK"/>
              </w:rPr>
              <w:t>參考</w:t>
            </w:r>
          </w:p>
        </w:tc>
        <w:tc>
          <w:tcPr>
            <w:tcW w:w="6318" w:type="dxa"/>
            <w:tcBorders>
              <w:top w:val="single" w:sz="8" w:space="0" w:color="000000"/>
              <w:left w:val="single" w:sz="8" w:space="0" w:color="000000"/>
              <w:bottom w:val="single" w:sz="8" w:space="0" w:color="000000"/>
            </w:tcBorders>
          </w:tcPr>
          <w:p w14:paraId="2045A2D1" w14:textId="77777777" w:rsidR="00C7144A" w:rsidRPr="00362205" w:rsidRDefault="00C7144A" w:rsidP="00427B61">
            <w:pPr>
              <w:rPr>
                <w:rFonts w:ascii="標楷體" w:eastAsia="標楷體" w:hAnsi="標楷體"/>
              </w:rPr>
            </w:pPr>
          </w:p>
        </w:tc>
      </w:tr>
    </w:tbl>
    <w:p w14:paraId="25066B94" w14:textId="77777777" w:rsidR="00C7144A" w:rsidRDefault="00C7144A" w:rsidP="00C7144A"/>
    <w:p w14:paraId="0259C1F8" w14:textId="77777777" w:rsidR="00C7144A" w:rsidRPr="005F1722" w:rsidRDefault="00C7144A" w:rsidP="00D01BCC">
      <w:pPr>
        <w:pStyle w:val="a"/>
      </w:pPr>
      <w:r>
        <w:rPr>
          <w:rFonts w:hint="eastAsia"/>
        </w:rPr>
        <w:t>Ta</w:t>
      </w:r>
      <w:r>
        <w:t>ble List</w:t>
      </w:r>
      <w:r w:rsidRPr="005F1722">
        <w:rPr>
          <w:rFonts w:hint="eastAsia"/>
        </w:rPr>
        <w:t>:</w:t>
      </w:r>
    </w:p>
    <w:tbl>
      <w:tblPr>
        <w:tblStyle w:val="ac"/>
        <w:tblW w:w="0" w:type="auto"/>
        <w:tblInd w:w="1809" w:type="dxa"/>
        <w:tblLook w:val="04A0" w:firstRow="1" w:lastRow="0" w:firstColumn="1" w:lastColumn="0" w:noHBand="0" w:noVBand="1"/>
      </w:tblPr>
      <w:tblGrid>
        <w:gridCol w:w="851"/>
        <w:gridCol w:w="3118"/>
        <w:gridCol w:w="3828"/>
      </w:tblGrid>
      <w:tr w:rsidR="00C7144A" w:rsidRPr="0022279A" w14:paraId="3A990540" w14:textId="77777777" w:rsidTr="00427B61">
        <w:tc>
          <w:tcPr>
            <w:tcW w:w="851" w:type="dxa"/>
            <w:shd w:val="clear" w:color="auto" w:fill="D9D9D9" w:themeFill="background1" w:themeFillShade="D9"/>
          </w:tcPr>
          <w:p w14:paraId="4872F938" w14:textId="77777777" w:rsidR="00C7144A" w:rsidRPr="0022279A" w:rsidRDefault="00C7144A" w:rsidP="00427B61">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7DCFC70A" w14:textId="77777777" w:rsidR="00C7144A" w:rsidRPr="0022279A" w:rsidRDefault="00C7144A" w:rsidP="00427B61">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2713B87B" w14:textId="77777777" w:rsidR="00C7144A" w:rsidRPr="0022279A" w:rsidRDefault="00C7144A" w:rsidP="00427B61">
            <w:pPr>
              <w:jc w:val="center"/>
              <w:rPr>
                <w:rFonts w:ascii="標楷體" w:eastAsia="標楷體" w:hAnsi="標楷體"/>
              </w:rPr>
            </w:pPr>
            <w:r w:rsidRPr="0022279A">
              <w:rPr>
                <w:rFonts w:ascii="標楷體" w:eastAsia="標楷體" w:hAnsi="標楷體" w:hint="eastAsia"/>
                <w:lang w:eastAsia="zh-HK"/>
              </w:rPr>
              <w:t>說明</w:t>
            </w:r>
          </w:p>
        </w:tc>
      </w:tr>
      <w:tr w:rsidR="00C7144A" w:rsidRPr="0022279A" w14:paraId="0A7B8BC9" w14:textId="77777777" w:rsidTr="00427B61">
        <w:tc>
          <w:tcPr>
            <w:tcW w:w="851" w:type="dxa"/>
          </w:tcPr>
          <w:p w14:paraId="1B6B356E" w14:textId="77777777" w:rsidR="00C7144A" w:rsidRPr="0022279A" w:rsidRDefault="00C7144A" w:rsidP="00427B61">
            <w:pPr>
              <w:jc w:val="center"/>
              <w:rPr>
                <w:rFonts w:ascii="標楷體" w:eastAsia="標楷體" w:hAnsi="標楷體"/>
              </w:rPr>
            </w:pPr>
            <w:r w:rsidRPr="0022279A">
              <w:rPr>
                <w:rFonts w:ascii="標楷體" w:eastAsia="標楷體" w:hAnsi="標楷體" w:hint="eastAsia"/>
              </w:rPr>
              <w:t>1</w:t>
            </w:r>
          </w:p>
        </w:tc>
        <w:tc>
          <w:tcPr>
            <w:tcW w:w="3118" w:type="dxa"/>
          </w:tcPr>
          <w:p w14:paraId="7AED73E1" w14:textId="17BECEE4" w:rsidR="00C7144A" w:rsidRPr="0022279A" w:rsidRDefault="00427B61" w:rsidP="00427B61">
            <w:pPr>
              <w:rPr>
                <w:rFonts w:ascii="標楷體" w:eastAsia="標楷體" w:hAnsi="標楷體"/>
              </w:rPr>
            </w:pPr>
            <w:r>
              <w:rPr>
                <w:rFonts w:ascii="標楷體" w:eastAsia="標楷體" w:hAnsi="標楷體" w:hint="eastAsia"/>
              </w:rPr>
              <w:t>C</w:t>
            </w:r>
            <w:r>
              <w:rPr>
                <w:rFonts w:ascii="標楷體" w:eastAsia="標楷體" w:hAnsi="標楷體"/>
              </w:rPr>
              <w:t>dCl</w:t>
            </w:r>
          </w:p>
        </w:tc>
        <w:tc>
          <w:tcPr>
            <w:tcW w:w="3828" w:type="dxa"/>
          </w:tcPr>
          <w:p w14:paraId="0283846A" w14:textId="01D14286" w:rsidR="00C7144A" w:rsidRPr="0022279A" w:rsidRDefault="00427B61" w:rsidP="00427B61">
            <w:pPr>
              <w:rPr>
                <w:rFonts w:ascii="標楷體" w:eastAsia="標楷體" w:hAnsi="標楷體"/>
              </w:rPr>
            </w:pPr>
            <w:r>
              <w:rPr>
                <w:rFonts w:ascii="標楷體" w:eastAsia="標楷體" w:hAnsi="標楷體" w:hint="eastAsia"/>
              </w:rPr>
              <w:t>擔保品代號檔</w:t>
            </w:r>
          </w:p>
        </w:tc>
      </w:tr>
      <w:tr w:rsidR="00C7144A" w:rsidRPr="0022279A" w14:paraId="10EFA59D" w14:textId="77777777" w:rsidTr="00427B61">
        <w:tc>
          <w:tcPr>
            <w:tcW w:w="851" w:type="dxa"/>
          </w:tcPr>
          <w:p w14:paraId="40AE571E" w14:textId="01E2726C" w:rsidR="00C7144A" w:rsidRPr="0022279A" w:rsidRDefault="00C7144A" w:rsidP="00427B61">
            <w:pPr>
              <w:jc w:val="center"/>
              <w:rPr>
                <w:rFonts w:ascii="標楷體" w:eastAsia="標楷體" w:hAnsi="標楷體"/>
              </w:rPr>
            </w:pPr>
          </w:p>
        </w:tc>
        <w:tc>
          <w:tcPr>
            <w:tcW w:w="3118" w:type="dxa"/>
          </w:tcPr>
          <w:p w14:paraId="7B50F419" w14:textId="4663E8B0" w:rsidR="00C7144A" w:rsidRPr="0022279A" w:rsidRDefault="00C7144A" w:rsidP="00427B61">
            <w:pPr>
              <w:rPr>
                <w:rFonts w:ascii="標楷體" w:eastAsia="標楷體" w:hAnsi="標楷體"/>
              </w:rPr>
            </w:pPr>
          </w:p>
        </w:tc>
        <w:tc>
          <w:tcPr>
            <w:tcW w:w="3828" w:type="dxa"/>
          </w:tcPr>
          <w:p w14:paraId="6BB16EAC" w14:textId="5A21310F" w:rsidR="00C7144A" w:rsidRPr="0022279A" w:rsidRDefault="00C7144A" w:rsidP="00427B61">
            <w:pPr>
              <w:rPr>
                <w:rFonts w:ascii="標楷體" w:eastAsia="標楷體" w:hAnsi="標楷體"/>
              </w:rPr>
            </w:pPr>
          </w:p>
        </w:tc>
      </w:tr>
      <w:tr w:rsidR="00C7144A" w:rsidRPr="0022279A" w14:paraId="60C15CF0" w14:textId="77777777" w:rsidTr="00427B61">
        <w:tc>
          <w:tcPr>
            <w:tcW w:w="851" w:type="dxa"/>
          </w:tcPr>
          <w:p w14:paraId="54B12584" w14:textId="7BE619EB" w:rsidR="00C7144A" w:rsidRPr="0022279A" w:rsidRDefault="00C7144A" w:rsidP="00427B61">
            <w:pPr>
              <w:jc w:val="center"/>
              <w:rPr>
                <w:rFonts w:ascii="標楷體" w:eastAsia="標楷體" w:hAnsi="標楷體"/>
              </w:rPr>
            </w:pPr>
          </w:p>
        </w:tc>
        <w:tc>
          <w:tcPr>
            <w:tcW w:w="3118" w:type="dxa"/>
          </w:tcPr>
          <w:p w14:paraId="2AF91C9C" w14:textId="72929189" w:rsidR="00C7144A" w:rsidRPr="0022279A" w:rsidRDefault="00C7144A" w:rsidP="00427B61">
            <w:pPr>
              <w:rPr>
                <w:rFonts w:ascii="標楷體" w:eastAsia="標楷體" w:hAnsi="標楷體"/>
              </w:rPr>
            </w:pPr>
          </w:p>
        </w:tc>
        <w:tc>
          <w:tcPr>
            <w:tcW w:w="3828" w:type="dxa"/>
          </w:tcPr>
          <w:p w14:paraId="31CB567A" w14:textId="674C3B79" w:rsidR="00C7144A" w:rsidRPr="0022279A" w:rsidRDefault="00C7144A" w:rsidP="00427B61">
            <w:pPr>
              <w:rPr>
                <w:rFonts w:ascii="標楷體" w:eastAsia="標楷體" w:hAnsi="標楷體"/>
              </w:rPr>
            </w:pPr>
          </w:p>
        </w:tc>
      </w:tr>
    </w:tbl>
    <w:p w14:paraId="4085E20C" w14:textId="77777777" w:rsidR="00C7144A" w:rsidRPr="00934FE7" w:rsidRDefault="00C7144A" w:rsidP="00C7144A"/>
    <w:p w14:paraId="6B3DADEA" w14:textId="77777777" w:rsidR="00C7144A" w:rsidRPr="00362205" w:rsidRDefault="00C7144A" w:rsidP="00D01BCC">
      <w:pPr>
        <w:pStyle w:val="a"/>
      </w:pPr>
      <w:r w:rsidRPr="00362205">
        <w:t>UI畫面</w:t>
      </w:r>
    </w:p>
    <w:p w14:paraId="3845D5C1" w14:textId="77777777" w:rsidR="00C7144A" w:rsidRDefault="00C7144A" w:rsidP="00C7144A">
      <w:pPr>
        <w:pStyle w:val="42"/>
        <w:spacing w:after="72"/>
        <w:ind w:leftChars="196" w:left="470"/>
        <w:rPr>
          <w:rFonts w:ascii="標楷體" w:hAnsi="標楷體"/>
        </w:rPr>
      </w:pPr>
      <w:r w:rsidRPr="00362205">
        <w:rPr>
          <w:rFonts w:ascii="標楷體" w:hAnsi="標楷體" w:hint="eastAsia"/>
        </w:rPr>
        <w:t>輸入畫面：</w:t>
      </w:r>
    </w:p>
    <w:p w14:paraId="6A262EBE" w14:textId="31E353BF" w:rsidR="00C7144A" w:rsidRPr="00D13949" w:rsidRDefault="00775553" w:rsidP="00C7144A">
      <w:pPr>
        <w:pStyle w:val="42"/>
        <w:spacing w:after="72"/>
        <w:ind w:leftChars="196" w:left="470"/>
        <w:rPr>
          <w:rFonts w:ascii="標楷體" w:hAnsi="標楷體"/>
        </w:rPr>
      </w:pPr>
      <w:r w:rsidRPr="00775553">
        <w:rPr>
          <w:rFonts w:ascii="標楷體" w:hAnsi="標楷體"/>
          <w:noProof/>
        </w:rPr>
        <w:drawing>
          <wp:inline distT="0" distB="0" distL="0" distR="0" wp14:anchorId="79109475" wp14:editId="1940C903">
            <wp:extent cx="6479540" cy="1781810"/>
            <wp:effectExtent l="0" t="0" r="0" b="8890"/>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479540" cy="1781810"/>
                    </a:xfrm>
                    <a:prstGeom prst="rect">
                      <a:avLst/>
                    </a:prstGeom>
                  </pic:spPr>
                </pic:pic>
              </a:graphicData>
            </a:graphic>
          </wp:inline>
        </w:drawing>
      </w:r>
    </w:p>
    <w:p w14:paraId="1F3A9931" w14:textId="77777777" w:rsidR="00775553" w:rsidRDefault="00775553" w:rsidP="00D01BCC">
      <w:pPr>
        <w:pStyle w:val="a"/>
        <w:numPr>
          <w:ilvl w:val="0"/>
          <w:numId w:val="0"/>
        </w:numPr>
        <w:ind w:left="1330"/>
        <w:pPrChange w:id="295" w:author="張金龍" w:date="2021-05-12T12:09:00Z">
          <w:pPr>
            <w:pStyle w:val="a"/>
            <w:numPr>
              <w:numId w:val="0"/>
            </w:numPr>
            <w:ind w:left="0" w:firstLine="0"/>
          </w:pPr>
        </w:pPrChange>
      </w:pPr>
    </w:p>
    <w:p w14:paraId="4959484F" w14:textId="77777777" w:rsidR="00F41F6B" w:rsidRDefault="00F41F6B" w:rsidP="00D01BCC">
      <w:pPr>
        <w:pStyle w:val="a"/>
        <w:numPr>
          <w:ilvl w:val="0"/>
          <w:numId w:val="0"/>
        </w:numPr>
        <w:ind w:left="1330"/>
        <w:pPrChange w:id="296" w:author="張金龍" w:date="2021-05-12T12:09:00Z">
          <w:pPr>
            <w:pStyle w:val="a"/>
            <w:numPr>
              <w:numId w:val="0"/>
            </w:numPr>
            <w:ind w:left="0" w:firstLine="0"/>
          </w:pPr>
        </w:pPrChange>
      </w:pPr>
    </w:p>
    <w:p w14:paraId="4637A47C" w14:textId="77777777" w:rsidR="00F41F6B" w:rsidRDefault="00F41F6B" w:rsidP="00D01BCC">
      <w:pPr>
        <w:pStyle w:val="a"/>
        <w:numPr>
          <w:ilvl w:val="0"/>
          <w:numId w:val="0"/>
        </w:numPr>
        <w:ind w:left="1330"/>
        <w:pPrChange w:id="297" w:author="張金龍" w:date="2021-05-12T12:09:00Z">
          <w:pPr>
            <w:pStyle w:val="a"/>
            <w:numPr>
              <w:numId w:val="0"/>
            </w:numPr>
            <w:ind w:left="0" w:firstLine="0"/>
          </w:pPr>
        </w:pPrChange>
      </w:pPr>
    </w:p>
    <w:p w14:paraId="55DC22DD" w14:textId="7B5D529F" w:rsidR="00C7144A" w:rsidRDefault="00C7144A" w:rsidP="00D01BCC">
      <w:pPr>
        <w:pStyle w:val="a"/>
      </w:pPr>
      <w:r>
        <w:t>輸入畫面</w:t>
      </w:r>
      <w:r>
        <w:rPr>
          <w:rFonts w:hint="eastAsia"/>
          <w:lang w:eastAsia="zh-HK"/>
        </w:rPr>
        <w:t>按鈕</w:t>
      </w:r>
      <w:r>
        <w:t>說明</w:t>
      </w:r>
    </w:p>
    <w:p w14:paraId="79324B14" w14:textId="77777777" w:rsidR="00C7144A" w:rsidRPr="00F5236F" w:rsidRDefault="00C7144A" w:rsidP="00C7144A"/>
    <w:tbl>
      <w:tblPr>
        <w:tblStyle w:val="ac"/>
        <w:tblW w:w="0" w:type="auto"/>
        <w:tblInd w:w="250" w:type="dxa"/>
        <w:tblLook w:val="04A0" w:firstRow="1" w:lastRow="0" w:firstColumn="1" w:lastColumn="0" w:noHBand="0" w:noVBand="1"/>
      </w:tblPr>
      <w:tblGrid>
        <w:gridCol w:w="851"/>
        <w:gridCol w:w="2126"/>
        <w:gridCol w:w="7033"/>
      </w:tblGrid>
      <w:tr w:rsidR="00C7144A" w:rsidRPr="00F5236F" w14:paraId="36652623" w14:textId="77777777" w:rsidTr="00427B61">
        <w:tc>
          <w:tcPr>
            <w:tcW w:w="851" w:type="dxa"/>
            <w:shd w:val="clear" w:color="auto" w:fill="D9D9D9" w:themeFill="background1" w:themeFillShade="D9"/>
          </w:tcPr>
          <w:p w14:paraId="19773375" w14:textId="77777777" w:rsidR="00C7144A" w:rsidRPr="00F5236F" w:rsidRDefault="00C7144A" w:rsidP="00427B61">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0CFDC648" w14:textId="77777777" w:rsidR="00C7144A" w:rsidRPr="00F5236F" w:rsidRDefault="00C7144A" w:rsidP="00427B61">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7EAC6329" w14:textId="77777777" w:rsidR="00C7144A" w:rsidRPr="00F5236F" w:rsidRDefault="00C7144A" w:rsidP="00427B61">
            <w:pPr>
              <w:jc w:val="center"/>
              <w:rPr>
                <w:rFonts w:ascii="標楷體" w:eastAsia="標楷體" w:hAnsi="標楷體"/>
              </w:rPr>
            </w:pPr>
            <w:r>
              <w:rPr>
                <w:rFonts w:ascii="標楷體" w:eastAsia="標楷體" w:hAnsi="標楷體" w:hint="eastAsia"/>
                <w:lang w:eastAsia="zh-HK"/>
              </w:rPr>
              <w:t>功能說明</w:t>
            </w:r>
          </w:p>
        </w:tc>
      </w:tr>
      <w:tr w:rsidR="00C7144A" w:rsidRPr="00CF124E" w14:paraId="57BF30FB" w14:textId="77777777" w:rsidTr="00427B61">
        <w:tc>
          <w:tcPr>
            <w:tcW w:w="851" w:type="dxa"/>
          </w:tcPr>
          <w:p w14:paraId="6174EB7F" w14:textId="77777777" w:rsidR="00C7144A" w:rsidRPr="00F5236F" w:rsidRDefault="00C7144A" w:rsidP="00427B61">
            <w:pPr>
              <w:jc w:val="center"/>
              <w:rPr>
                <w:rFonts w:ascii="標楷體" w:eastAsia="標楷體" w:hAnsi="標楷體"/>
                <w:lang w:eastAsia="zh-HK"/>
              </w:rPr>
            </w:pPr>
            <w:r>
              <w:rPr>
                <w:rFonts w:ascii="標楷體" w:eastAsia="標楷體" w:hAnsi="標楷體" w:hint="eastAsia"/>
              </w:rPr>
              <w:t>1</w:t>
            </w:r>
          </w:p>
        </w:tc>
        <w:tc>
          <w:tcPr>
            <w:tcW w:w="2126" w:type="dxa"/>
          </w:tcPr>
          <w:p w14:paraId="5D7B5EB9" w14:textId="77777777" w:rsidR="00C7144A" w:rsidRDefault="00C7144A" w:rsidP="00427B61">
            <w:pPr>
              <w:rPr>
                <w:rFonts w:ascii="標楷體" w:eastAsia="標楷體" w:hAnsi="標楷體"/>
                <w:lang w:eastAsia="zh-HK"/>
              </w:rPr>
            </w:pPr>
            <w:r>
              <w:rPr>
                <w:rFonts w:ascii="標楷體" w:eastAsia="標楷體" w:hAnsi="標楷體" w:hint="eastAsia"/>
                <w:lang w:eastAsia="zh-HK"/>
              </w:rPr>
              <w:t>新增</w:t>
            </w:r>
          </w:p>
        </w:tc>
        <w:tc>
          <w:tcPr>
            <w:tcW w:w="7033" w:type="dxa"/>
          </w:tcPr>
          <w:p w14:paraId="60EDB526" w14:textId="02D19916" w:rsidR="00C7144A" w:rsidRPr="00A71EEE" w:rsidRDefault="00C7144A" w:rsidP="00427B61">
            <w:pPr>
              <w:rPr>
                <w:rFonts w:eastAsia="標楷體"/>
                <w:lang w:eastAsia="zh-HK"/>
              </w:rPr>
            </w:pPr>
            <w:r w:rsidRPr="00D13949">
              <w:rPr>
                <w:rFonts w:eastAsia="標楷體" w:hint="eastAsia"/>
              </w:rPr>
              <w:t>1.</w:t>
            </w:r>
            <w:r w:rsidRPr="00D13949">
              <w:rPr>
                <w:rFonts w:eastAsia="標楷體" w:hint="eastAsia"/>
              </w:rPr>
              <w:t>【</w:t>
            </w:r>
            <w:r w:rsidRPr="00D13949">
              <w:rPr>
                <w:rFonts w:eastAsia="標楷體"/>
                <w:lang w:eastAsia="zh-HK"/>
              </w:rPr>
              <w:t>L</w:t>
            </w:r>
            <w:r w:rsidRPr="00D13949">
              <w:rPr>
                <w:rFonts w:eastAsia="標楷體" w:hint="eastAsia"/>
              </w:rPr>
              <w:t>6</w:t>
            </w:r>
            <w:r w:rsidR="000A5F7D">
              <w:rPr>
                <w:rFonts w:eastAsia="標楷體"/>
              </w:rPr>
              <w:t>063</w:t>
            </w:r>
            <w:r w:rsidR="00775553">
              <w:rPr>
                <w:rFonts w:eastAsia="標楷體" w:hint="eastAsia"/>
              </w:rPr>
              <w:t>擔保品資料</w:t>
            </w:r>
            <w:r w:rsidRPr="00D13949">
              <w:rPr>
                <w:rFonts w:eastAsia="標楷體" w:hint="eastAsia"/>
              </w:rPr>
              <w:t>查詢】</w:t>
            </w:r>
            <w:r w:rsidRPr="00A71EEE">
              <w:rPr>
                <w:rFonts w:eastAsia="標楷體"/>
                <w:lang w:eastAsia="zh-HK"/>
              </w:rPr>
              <w:t>功能</w:t>
            </w:r>
            <w:r w:rsidRPr="00A71EEE">
              <w:rPr>
                <w:rFonts w:eastAsia="標楷體" w:hint="eastAsia"/>
              </w:rPr>
              <w:t>點「</w:t>
            </w:r>
            <w:r w:rsidRPr="00A71EEE">
              <w:rPr>
                <w:rFonts w:eastAsia="標楷體"/>
                <w:lang w:eastAsia="zh-HK"/>
              </w:rPr>
              <w:t>新增</w:t>
            </w:r>
            <w:r w:rsidR="00775553">
              <w:rPr>
                <w:rFonts w:eastAsia="標楷體" w:hint="eastAsia"/>
                <w:lang w:eastAsia="zh-HK"/>
              </w:rPr>
              <w:t>擔保品代號</w:t>
            </w:r>
            <w:r w:rsidRPr="00A71EEE">
              <w:rPr>
                <w:rFonts w:eastAsia="標楷體" w:hint="eastAsia"/>
              </w:rPr>
              <w:t>」</w:t>
            </w:r>
            <w:r w:rsidRPr="00A71EEE">
              <w:rPr>
                <w:rFonts w:eastAsia="標楷體"/>
                <w:lang w:eastAsia="zh-HK"/>
              </w:rPr>
              <w:t>時顯示</w:t>
            </w:r>
            <w:r w:rsidRPr="00A71EEE">
              <w:rPr>
                <w:rFonts w:eastAsia="標楷體" w:hint="eastAsia"/>
              </w:rPr>
              <w:t>。</w:t>
            </w:r>
          </w:p>
          <w:p w14:paraId="1A4B59C2" w14:textId="5CA24D14" w:rsidR="00C7144A" w:rsidRPr="00A71EEE" w:rsidRDefault="00C7144A" w:rsidP="00427B61">
            <w:pPr>
              <w:rPr>
                <w:rFonts w:eastAsia="標楷體"/>
                <w:lang w:eastAsia="zh-HK"/>
              </w:rPr>
            </w:pPr>
            <w:r>
              <w:rPr>
                <w:rFonts w:eastAsia="標楷體" w:hint="eastAsia"/>
              </w:rPr>
              <w:t>2.</w:t>
            </w:r>
            <w:r w:rsidRPr="00A71EEE">
              <w:rPr>
                <w:rFonts w:eastAsia="標楷體"/>
                <w:lang w:eastAsia="zh-HK"/>
              </w:rPr>
              <w:t>執行新增</w:t>
            </w:r>
            <w:r w:rsidR="00775553">
              <w:rPr>
                <w:rFonts w:eastAsia="標楷體" w:hint="eastAsia"/>
                <w:lang w:eastAsia="zh-HK"/>
              </w:rPr>
              <w:t>擔保品代號資料</w:t>
            </w:r>
            <w:r w:rsidRPr="00A71EEE">
              <w:rPr>
                <w:rFonts w:eastAsia="標楷體" w:hint="eastAsia"/>
              </w:rPr>
              <w:t>。</w:t>
            </w:r>
          </w:p>
        </w:tc>
      </w:tr>
      <w:tr w:rsidR="00C7144A" w:rsidRPr="00EF520F" w14:paraId="5C5BEF63" w14:textId="77777777" w:rsidTr="00427B61">
        <w:tc>
          <w:tcPr>
            <w:tcW w:w="851" w:type="dxa"/>
          </w:tcPr>
          <w:p w14:paraId="5CC6EE4A" w14:textId="77777777" w:rsidR="00C7144A" w:rsidRDefault="00C7144A" w:rsidP="00427B61">
            <w:pPr>
              <w:jc w:val="center"/>
              <w:rPr>
                <w:rFonts w:ascii="標楷體" w:eastAsia="標楷體" w:hAnsi="標楷體"/>
              </w:rPr>
            </w:pPr>
            <w:r>
              <w:rPr>
                <w:rFonts w:ascii="標楷體" w:eastAsia="標楷體" w:hAnsi="標楷體" w:hint="eastAsia"/>
              </w:rPr>
              <w:t>2</w:t>
            </w:r>
          </w:p>
        </w:tc>
        <w:tc>
          <w:tcPr>
            <w:tcW w:w="2126" w:type="dxa"/>
          </w:tcPr>
          <w:p w14:paraId="56B0764E" w14:textId="77777777" w:rsidR="00C7144A" w:rsidRDefault="00C7144A" w:rsidP="00427B61">
            <w:pPr>
              <w:rPr>
                <w:rFonts w:ascii="標楷體" w:eastAsia="標楷體" w:hAnsi="標楷體"/>
                <w:lang w:eastAsia="zh-HK"/>
              </w:rPr>
            </w:pPr>
            <w:r>
              <w:rPr>
                <w:rFonts w:ascii="標楷體" w:eastAsia="標楷體" w:hAnsi="標楷體" w:hint="eastAsia"/>
                <w:lang w:eastAsia="zh-HK"/>
              </w:rPr>
              <w:t>修改</w:t>
            </w:r>
          </w:p>
        </w:tc>
        <w:tc>
          <w:tcPr>
            <w:tcW w:w="7033" w:type="dxa"/>
          </w:tcPr>
          <w:p w14:paraId="4AB77DFB" w14:textId="096053B6" w:rsidR="00C7144A" w:rsidRPr="00A71EEE" w:rsidRDefault="00C7144A" w:rsidP="00427B61">
            <w:pPr>
              <w:rPr>
                <w:rFonts w:eastAsia="標楷體"/>
                <w:lang w:eastAsia="zh-HK"/>
              </w:rPr>
            </w:pPr>
            <w:r w:rsidRPr="00D13949">
              <w:rPr>
                <w:rFonts w:eastAsia="標楷體" w:hint="eastAsia"/>
              </w:rPr>
              <w:t>1.</w:t>
            </w:r>
            <w:r w:rsidRPr="00D13949">
              <w:rPr>
                <w:rFonts w:eastAsia="標楷體" w:hint="eastAsia"/>
              </w:rPr>
              <w:t>【</w:t>
            </w:r>
            <w:r w:rsidR="00775553" w:rsidRPr="00D13949">
              <w:rPr>
                <w:rFonts w:eastAsia="標楷體"/>
                <w:lang w:eastAsia="zh-HK"/>
              </w:rPr>
              <w:t>L</w:t>
            </w:r>
            <w:r w:rsidR="00775553" w:rsidRPr="00D13949">
              <w:rPr>
                <w:rFonts w:eastAsia="標楷體" w:hint="eastAsia"/>
              </w:rPr>
              <w:t>6</w:t>
            </w:r>
            <w:r w:rsidR="000A5F7D">
              <w:rPr>
                <w:rFonts w:eastAsia="標楷體"/>
              </w:rPr>
              <w:t>063</w:t>
            </w:r>
            <w:r w:rsidR="00775553">
              <w:rPr>
                <w:rFonts w:eastAsia="標楷體" w:hint="eastAsia"/>
              </w:rPr>
              <w:t>擔保品資料</w:t>
            </w:r>
            <w:r w:rsidR="00775553" w:rsidRPr="00D13949">
              <w:rPr>
                <w:rFonts w:eastAsia="標楷體" w:hint="eastAsia"/>
              </w:rPr>
              <w:t>查詢</w:t>
            </w:r>
            <w:r w:rsidRPr="00D13949">
              <w:rPr>
                <w:rFonts w:eastAsia="標楷體" w:hint="eastAsia"/>
              </w:rPr>
              <w:t>】</w:t>
            </w:r>
            <w:r w:rsidRPr="00A71EEE">
              <w:rPr>
                <w:rFonts w:eastAsia="標楷體"/>
                <w:lang w:eastAsia="zh-HK"/>
              </w:rPr>
              <w:t>功能</w:t>
            </w:r>
            <w:r w:rsidRPr="00A71EEE">
              <w:rPr>
                <w:rFonts w:eastAsia="標楷體" w:hint="eastAsia"/>
              </w:rPr>
              <w:t>點「</w:t>
            </w:r>
            <w:r>
              <w:rPr>
                <w:rFonts w:ascii="標楷體" w:eastAsia="標楷體" w:hAnsi="標楷體" w:hint="eastAsia"/>
                <w:lang w:eastAsia="zh-HK"/>
              </w:rPr>
              <w:t>修改</w:t>
            </w:r>
            <w:r w:rsidRPr="00A71EEE">
              <w:rPr>
                <w:rFonts w:eastAsia="標楷體" w:hint="eastAsia"/>
              </w:rPr>
              <w:t>」</w:t>
            </w:r>
            <w:r w:rsidRPr="00A71EEE">
              <w:rPr>
                <w:rFonts w:eastAsia="標楷體"/>
                <w:lang w:eastAsia="zh-HK"/>
              </w:rPr>
              <w:t>時顯示</w:t>
            </w:r>
            <w:r w:rsidRPr="00A71EEE">
              <w:rPr>
                <w:rFonts w:eastAsia="標楷體" w:hint="eastAsia"/>
              </w:rPr>
              <w:t>。</w:t>
            </w:r>
          </w:p>
          <w:p w14:paraId="7C68D262" w14:textId="73D30945" w:rsidR="00C7144A" w:rsidRDefault="00C7144A" w:rsidP="00427B61">
            <w:pPr>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功能修改時顯示</w:t>
            </w:r>
            <w:r>
              <w:rPr>
                <w:rFonts w:ascii="標楷體" w:eastAsia="標楷體" w:hAnsi="標楷體" w:hint="eastAsia"/>
              </w:rPr>
              <w:t>,</w:t>
            </w:r>
            <w:r>
              <w:rPr>
                <w:rFonts w:ascii="標楷體" w:eastAsia="標楷體" w:hAnsi="標楷體" w:hint="eastAsia"/>
                <w:lang w:eastAsia="zh-HK"/>
              </w:rPr>
              <w:t>執行修改</w:t>
            </w:r>
            <w:r w:rsidR="00775553">
              <w:rPr>
                <w:rFonts w:eastAsia="標楷體" w:hint="eastAsia"/>
                <w:lang w:eastAsia="zh-HK"/>
              </w:rPr>
              <w:t>擔保品代號</w:t>
            </w:r>
            <w:r>
              <w:rPr>
                <w:rFonts w:ascii="標楷體" w:eastAsia="標楷體" w:hAnsi="標楷體" w:hint="eastAsia"/>
                <w:lang w:eastAsia="zh-HK"/>
              </w:rPr>
              <w:t>資料</w:t>
            </w:r>
          </w:p>
        </w:tc>
      </w:tr>
      <w:tr w:rsidR="00C7144A" w:rsidRPr="00EF520F" w14:paraId="32732CB9" w14:textId="77777777" w:rsidTr="00427B61">
        <w:tc>
          <w:tcPr>
            <w:tcW w:w="851" w:type="dxa"/>
          </w:tcPr>
          <w:p w14:paraId="4DFB977C" w14:textId="77777777" w:rsidR="00C7144A" w:rsidRDefault="00C7144A" w:rsidP="00427B61">
            <w:pPr>
              <w:jc w:val="center"/>
              <w:rPr>
                <w:rFonts w:ascii="標楷體" w:eastAsia="標楷體" w:hAnsi="標楷體"/>
              </w:rPr>
            </w:pPr>
            <w:r>
              <w:rPr>
                <w:rFonts w:ascii="標楷體" w:eastAsia="標楷體" w:hAnsi="標楷體" w:hint="eastAsia"/>
              </w:rPr>
              <w:t>3</w:t>
            </w:r>
          </w:p>
        </w:tc>
        <w:tc>
          <w:tcPr>
            <w:tcW w:w="2126" w:type="dxa"/>
          </w:tcPr>
          <w:p w14:paraId="47EF46D0" w14:textId="77777777" w:rsidR="00C7144A" w:rsidRDefault="00C7144A" w:rsidP="00427B61">
            <w:pPr>
              <w:rPr>
                <w:rFonts w:ascii="標楷體" w:eastAsia="標楷體" w:hAnsi="標楷體"/>
                <w:lang w:eastAsia="zh-HK"/>
              </w:rPr>
            </w:pPr>
            <w:r>
              <w:rPr>
                <w:rFonts w:ascii="標楷體" w:eastAsia="標楷體" w:hAnsi="標楷體" w:hint="eastAsia"/>
                <w:lang w:eastAsia="zh-HK"/>
              </w:rPr>
              <w:t>刪</w:t>
            </w:r>
            <w:r>
              <w:rPr>
                <w:rFonts w:ascii="標楷體" w:eastAsia="標楷體" w:hAnsi="標楷體" w:hint="eastAsia"/>
              </w:rPr>
              <w:t>除</w:t>
            </w:r>
          </w:p>
        </w:tc>
        <w:tc>
          <w:tcPr>
            <w:tcW w:w="7033" w:type="dxa"/>
          </w:tcPr>
          <w:p w14:paraId="417C8070" w14:textId="6E5EC033" w:rsidR="00C7144A" w:rsidRDefault="00C7144A" w:rsidP="00427B61">
            <w:pPr>
              <w:rPr>
                <w:rFonts w:eastAsia="標楷體"/>
              </w:rPr>
            </w:pPr>
            <w:r w:rsidRPr="00D13949">
              <w:rPr>
                <w:rFonts w:eastAsia="標楷體" w:hint="eastAsia"/>
              </w:rPr>
              <w:t>1.</w:t>
            </w:r>
            <w:r w:rsidRPr="00D13949">
              <w:rPr>
                <w:rFonts w:eastAsia="標楷體" w:hint="eastAsia"/>
              </w:rPr>
              <w:t>【</w:t>
            </w:r>
            <w:r w:rsidR="00775553" w:rsidRPr="00D13949">
              <w:rPr>
                <w:rFonts w:eastAsia="標楷體"/>
                <w:lang w:eastAsia="zh-HK"/>
              </w:rPr>
              <w:t>L</w:t>
            </w:r>
            <w:r w:rsidR="00775553" w:rsidRPr="00D13949">
              <w:rPr>
                <w:rFonts w:eastAsia="標楷體" w:hint="eastAsia"/>
              </w:rPr>
              <w:t>6</w:t>
            </w:r>
            <w:r w:rsidR="000A5F7D">
              <w:rPr>
                <w:rFonts w:eastAsia="標楷體"/>
              </w:rPr>
              <w:t>063</w:t>
            </w:r>
            <w:r w:rsidR="00775553">
              <w:rPr>
                <w:rFonts w:eastAsia="標楷體" w:hint="eastAsia"/>
              </w:rPr>
              <w:t>擔保品資料</w:t>
            </w:r>
            <w:r w:rsidR="00775553" w:rsidRPr="00D13949">
              <w:rPr>
                <w:rFonts w:eastAsia="標楷體" w:hint="eastAsia"/>
              </w:rPr>
              <w:t>查詢</w:t>
            </w:r>
            <w:r w:rsidRPr="00D13949">
              <w:rPr>
                <w:rFonts w:eastAsia="標楷體" w:hint="eastAsia"/>
              </w:rPr>
              <w:t>】</w:t>
            </w:r>
            <w:r w:rsidRPr="00A71EEE">
              <w:rPr>
                <w:rFonts w:eastAsia="標楷體"/>
                <w:lang w:eastAsia="zh-HK"/>
              </w:rPr>
              <w:t>功能</w:t>
            </w:r>
            <w:r w:rsidRPr="00A71EEE">
              <w:rPr>
                <w:rFonts w:eastAsia="標楷體" w:hint="eastAsia"/>
              </w:rPr>
              <w:t>點「</w:t>
            </w:r>
            <w:r>
              <w:rPr>
                <w:rFonts w:ascii="標楷體" w:eastAsia="標楷體" w:hAnsi="標楷體" w:hint="eastAsia"/>
                <w:lang w:eastAsia="zh-HK"/>
              </w:rPr>
              <w:t>刪</w:t>
            </w:r>
            <w:r>
              <w:rPr>
                <w:rFonts w:ascii="標楷體" w:eastAsia="標楷體" w:hAnsi="標楷體" w:hint="eastAsia"/>
              </w:rPr>
              <w:t>除</w:t>
            </w:r>
            <w:r w:rsidRPr="00A71EEE">
              <w:rPr>
                <w:rFonts w:eastAsia="標楷體" w:hint="eastAsia"/>
              </w:rPr>
              <w:t>」</w:t>
            </w:r>
            <w:r w:rsidRPr="00A71EEE">
              <w:rPr>
                <w:rFonts w:eastAsia="標楷體"/>
                <w:lang w:eastAsia="zh-HK"/>
              </w:rPr>
              <w:t>時顯示</w:t>
            </w:r>
            <w:r w:rsidRPr="00A71EEE">
              <w:rPr>
                <w:rFonts w:eastAsia="標楷體" w:hint="eastAsia"/>
              </w:rPr>
              <w:t>。</w:t>
            </w:r>
          </w:p>
          <w:p w14:paraId="60583196" w14:textId="093F39D4" w:rsidR="00C7144A" w:rsidRDefault="00C7144A" w:rsidP="00427B61">
            <w:pPr>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功能</w:t>
            </w:r>
            <w:r w:rsidR="00D47463">
              <w:rPr>
                <w:rFonts w:ascii="標楷體" w:eastAsia="標楷體" w:hAnsi="標楷體" w:hint="eastAsia"/>
                <w:lang w:eastAsia="zh-HK"/>
              </w:rPr>
              <w:t>刪除</w:t>
            </w:r>
            <w:r>
              <w:rPr>
                <w:rFonts w:ascii="標楷體" w:eastAsia="標楷體" w:hAnsi="標楷體" w:hint="eastAsia"/>
                <w:lang w:eastAsia="zh-HK"/>
              </w:rPr>
              <w:t>時顯示</w:t>
            </w:r>
            <w:r>
              <w:rPr>
                <w:rFonts w:ascii="標楷體" w:eastAsia="標楷體" w:hAnsi="標楷體" w:hint="eastAsia"/>
              </w:rPr>
              <w:t>,</w:t>
            </w:r>
            <w:r>
              <w:rPr>
                <w:rFonts w:ascii="標楷體" w:eastAsia="標楷體" w:hAnsi="標楷體" w:hint="eastAsia"/>
                <w:lang w:eastAsia="zh-HK"/>
              </w:rPr>
              <w:t>執行</w:t>
            </w:r>
            <w:r w:rsidR="000A5F7D">
              <w:rPr>
                <w:rFonts w:ascii="標楷體" w:eastAsia="標楷體" w:hAnsi="標楷體" w:hint="eastAsia"/>
                <w:lang w:eastAsia="zh-HK"/>
              </w:rPr>
              <w:t>刪</w:t>
            </w:r>
            <w:r w:rsidR="000A5F7D">
              <w:rPr>
                <w:rFonts w:ascii="標楷體" w:eastAsia="標楷體" w:hAnsi="標楷體" w:hint="eastAsia"/>
              </w:rPr>
              <w:t>除</w:t>
            </w:r>
            <w:r w:rsidR="00775553">
              <w:rPr>
                <w:rFonts w:eastAsia="標楷體" w:hint="eastAsia"/>
                <w:lang w:eastAsia="zh-HK"/>
              </w:rPr>
              <w:t>擔保品代號</w:t>
            </w:r>
            <w:r>
              <w:rPr>
                <w:rFonts w:ascii="標楷體" w:eastAsia="標楷體" w:hAnsi="標楷體" w:hint="eastAsia"/>
                <w:lang w:eastAsia="zh-HK"/>
              </w:rPr>
              <w:t>資料</w:t>
            </w:r>
          </w:p>
        </w:tc>
      </w:tr>
      <w:tr w:rsidR="00C7144A" w:rsidRPr="00F5236F" w14:paraId="5F5B982E" w14:textId="77777777" w:rsidTr="00427B61">
        <w:tc>
          <w:tcPr>
            <w:tcW w:w="851" w:type="dxa"/>
          </w:tcPr>
          <w:p w14:paraId="078777E6" w14:textId="77777777" w:rsidR="00C7144A" w:rsidRDefault="00C7144A" w:rsidP="00427B61">
            <w:pPr>
              <w:jc w:val="center"/>
              <w:rPr>
                <w:rFonts w:ascii="標楷體" w:eastAsia="標楷體" w:hAnsi="標楷體"/>
              </w:rPr>
            </w:pPr>
            <w:r>
              <w:rPr>
                <w:rFonts w:ascii="標楷體" w:eastAsia="標楷體" w:hAnsi="標楷體" w:hint="eastAsia"/>
              </w:rPr>
              <w:t>4</w:t>
            </w:r>
          </w:p>
        </w:tc>
        <w:tc>
          <w:tcPr>
            <w:tcW w:w="2126" w:type="dxa"/>
          </w:tcPr>
          <w:p w14:paraId="730F58FD" w14:textId="77777777" w:rsidR="00C7144A" w:rsidRDefault="00C7144A" w:rsidP="00427B61">
            <w:pPr>
              <w:rPr>
                <w:rFonts w:ascii="標楷體" w:eastAsia="標楷體" w:hAnsi="標楷體"/>
                <w:lang w:eastAsia="zh-HK"/>
              </w:rPr>
            </w:pPr>
            <w:r>
              <w:rPr>
                <w:rFonts w:ascii="標楷體" w:eastAsia="標楷體" w:hAnsi="標楷體" w:hint="eastAsia"/>
                <w:lang w:eastAsia="zh-HK"/>
              </w:rPr>
              <w:t>離開</w:t>
            </w:r>
          </w:p>
        </w:tc>
        <w:tc>
          <w:tcPr>
            <w:tcW w:w="7033" w:type="dxa"/>
          </w:tcPr>
          <w:p w14:paraId="2ED5E915" w14:textId="77777777" w:rsidR="00C7144A" w:rsidRDefault="00C7144A" w:rsidP="00427B61">
            <w:pPr>
              <w:rPr>
                <w:rFonts w:ascii="標楷體" w:eastAsia="標楷體" w:hAnsi="標楷體"/>
                <w:lang w:eastAsia="zh-HK"/>
              </w:rPr>
            </w:pPr>
            <w:r>
              <w:rPr>
                <w:rFonts w:ascii="標楷體" w:eastAsia="標楷體" w:hAnsi="標楷體" w:hint="eastAsia"/>
                <w:lang w:eastAsia="zh-HK"/>
              </w:rPr>
              <w:t>關閉此畫面</w:t>
            </w:r>
          </w:p>
        </w:tc>
      </w:tr>
      <w:tr w:rsidR="00C7144A" w:rsidRPr="00F5236F" w14:paraId="2547E427" w14:textId="77777777" w:rsidTr="00427B61">
        <w:tc>
          <w:tcPr>
            <w:tcW w:w="851" w:type="dxa"/>
          </w:tcPr>
          <w:p w14:paraId="57E9F679" w14:textId="77777777" w:rsidR="00C7144A" w:rsidRDefault="00C7144A" w:rsidP="00427B61">
            <w:pPr>
              <w:jc w:val="center"/>
              <w:rPr>
                <w:rFonts w:ascii="標楷體" w:eastAsia="標楷體" w:hAnsi="標楷體"/>
              </w:rPr>
            </w:pPr>
            <w:r>
              <w:rPr>
                <w:rFonts w:ascii="標楷體" w:eastAsia="標楷體" w:hAnsi="標楷體" w:hint="eastAsia"/>
              </w:rPr>
              <w:t>5</w:t>
            </w:r>
          </w:p>
        </w:tc>
        <w:tc>
          <w:tcPr>
            <w:tcW w:w="2126" w:type="dxa"/>
          </w:tcPr>
          <w:p w14:paraId="45A17106" w14:textId="77777777" w:rsidR="00C7144A" w:rsidRDefault="00C7144A" w:rsidP="00427B61">
            <w:pPr>
              <w:rPr>
                <w:rFonts w:ascii="標楷體" w:eastAsia="標楷體" w:hAnsi="標楷體"/>
                <w:lang w:eastAsia="zh-HK"/>
              </w:rPr>
            </w:pPr>
            <w:r>
              <w:rPr>
                <w:rFonts w:ascii="標楷體" w:eastAsia="標楷體" w:hAnsi="標楷體" w:hint="eastAsia"/>
                <w:lang w:eastAsia="zh-HK"/>
              </w:rPr>
              <w:t>重新交易</w:t>
            </w:r>
          </w:p>
        </w:tc>
        <w:tc>
          <w:tcPr>
            <w:tcW w:w="7033" w:type="dxa"/>
          </w:tcPr>
          <w:p w14:paraId="5D79D0B0" w14:textId="6876838C" w:rsidR="00C7144A" w:rsidRDefault="00C7144A" w:rsidP="00427B61">
            <w:pPr>
              <w:rPr>
                <w:rFonts w:ascii="標楷體" w:eastAsia="標楷體" w:hAnsi="標楷體"/>
                <w:lang w:eastAsia="zh-HK"/>
              </w:rPr>
            </w:pPr>
            <w:r>
              <w:rPr>
                <w:rFonts w:ascii="標楷體" w:eastAsia="標楷體" w:hAnsi="標楷體" w:hint="eastAsia"/>
                <w:lang w:eastAsia="zh-HK"/>
              </w:rPr>
              <w:t>功能新增且交易成功時顯示</w:t>
            </w:r>
            <w:r>
              <w:rPr>
                <w:rFonts w:ascii="標楷體" w:eastAsia="標楷體" w:hAnsi="標楷體" w:hint="eastAsia"/>
              </w:rPr>
              <w:t>,</w:t>
            </w:r>
            <w:r>
              <w:rPr>
                <w:rFonts w:ascii="標楷體" w:eastAsia="標楷體" w:hAnsi="標楷體" w:hint="eastAsia"/>
                <w:lang w:eastAsia="zh-HK"/>
              </w:rPr>
              <w:t>重新輸入另一筆新增</w:t>
            </w:r>
            <w:r w:rsidR="00775553">
              <w:rPr>
                <w:rFonts w:eastAsia="標楷體" w:hint="eastAsia"/>
                <w:lang w:eastAsia="zh-HK"/>
              </w:rPr>
              <w:t>擔保品代號</w:t>
            </w:r>
            <w:r>
              <w:rPr>
                <w:rFonts w:ascii="標楷體" w:eastAsia="標楷體" w:hAnsi="標楷體" w:hint="eastAsia"/>
                <w:lang w:eastAsia="zh-HK"/>
              </w:rPr>
              <w:t>資料</w:t>
            </w:r>
          </w:p>
        </w:tc>
      </w:tr>
    </w:tbl>
    <w:p w14:paraId="52087B71" w14:textId="77777777" w:rsidR="00C7144A" w:rsidRPr="00253E4B" w:rsidRDefault="00C7144A" w:rsidP="00C7144A"/>
    <w:p w14:paraId="2A747EA3" w14:textId="77777777" w:rsidR="00C7144A" w:rsidRPr="00362205" w:rsidRDefault="00C7144A" w:rsidP="00D01BCC">
      <w:pPr>
        <w:pStyle w:val="a"/>
      </w:pPr>
      <w:r>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1602"/>
        <w:gridCol w:w="425"/>
        <w:gridCol w:w="2268"/>
        <w:gridCol w:w="411"/>
        <w:gridCol w:w="666"/>
        <w:gridCol w:w="2856"/>
      </w:tblGrid>
      <w:tr w:rsidR="00C7144A" w:rsidRPr="00847BB7" w14:paraId="0825E8AB" w14:textId="77777777" w:rsidTr="00427B61">
        <w:trPr>
          <w:trHeight w:val="388"/>
          <w:tblHeader/>
          <w:jc w:val="center"/>
        </w:trPr>
        <w:tc>
          <w:tcPr>
            <w:tcW w:w="456" w:type="dxa"/>
            <w:vMerge w:val="restart"/>
            <w:shd w:val="clear" w:color="auto" w:fill="D9D9D9" w:themeFill="background1" w:themeFillShade="D9"/>
          </w:tcPr>
          <w:p w14:paraId="522AEBDC" w14:textId="77777777" w:rsidR="00C7144A" w:rsidRPr="00847BB7" w:rsidRDefault="00C7144A" w:rsidP="00427B61">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hemeFill="background1" w:themeFillShade="D9"/>
          </w:tcPr>
          <w:p w14:paraId="53A73D0C" w14:textId="77777777" w:rsidR="00C7144A" w:rsidRPr="00847BB7" w:rsidRDefault="00C7144A" w:rsidP="00427B61">
            <w:pPr>
              <w:rPr>
                <w:rFonts w:ascii="標楷體" w:eastAsia="標楷體" w:hAnsi="標楷體"/>
              </w:rPr>
            </w:pPr>
            <w:r w:rsidRPr="00847BB7">
              <w:rPr>
                <w:rFonts w:ascii="標楷體" w:eastAsia="標楷體" w:hAnsi="標楷體"/>
              </w:rPr>
              <w:t>欄位</w:t>
            </w:r>
          </w:p>
        </w:tc>
        <w:tc>
          <w:tcPr>
            <w:tcW w:w="5372" w:type="dxa"/>
            <w:gridSpan w:val="5"/>
            <w:shd w:val="clear" w:color="auto" w:fill="D9D9D9" w:themeFill="background1" w:themeFillShade="D9"/>
          </w:tcPr>
          <w:p w14:paraId="51DDE54D" w14:textId="77777777" w:rsidR="00C7144A" w:rsidRPr="00847BB7" w:rsidRDefault="00C7144A" w:rsidP="00427B61">
            <w:pPr>
              <w:jc w:val="center"/>
              <w:rPr>
                <w:rFonts w:ascii="標楷體" w:eastAsia="標楷體" w:hAnsi="標楷體"/>
              </w:rPr>
            </w:pPr>
            <w:r w:rsidRPr="00847BB7">
              <w:rPr>
                <w:rFonts w:ascii="標楷體" w:eastAsia="標楷體" w:hAnsi="標楷體"/>
              </w:rPr>
              <w:t>說明</w:t>
            </w:r>
          </w:p>
        </w:tc>
        <w:tc>
          <w:tcPr>
            <w:tcW w:w="2856" w:type="dxa"/>
            <w:vMerge w:val="restart"/>
            <w:shd w:val="clear" w:color="auto" w:fill="D9D9D9" w:themeFill="background1" w:themeFillShade="D9"/>
          </w:tcPr>
          <w:p w14:paraId="48B2A30C" w14:textId="77777777" w:rsidR="00C7144A" w:rsidRPr="00847BB7" w:rsidRDefault="00C7144A" w:rsidP="00427B61">
            <w:pPr>
              <w:rPr>
                <w:rFonts w:ascii="標楷體" w:eastAsia="標楷體" w:hAnsi="標楷體"/>
              </w:rPr>
            </w:pPr>
            <w:r w:rsidRPr="00847BB7">
              <w:rPr>
                <w:rFonts w:ascii="標楷體" w:eastAsia="標楷體" w:hAnsi="標楷體"/>
              </w:rPr>
              <w:t>處理邏輯及注意事項</w:t>
            </w:r>
          </w:p>
        </w:tc>
      </w:tr>
      <w:tr w:rsidR="00C7144A" w:rsidRPr="00847BB7" w14:paraId="3CD51C97" w14:textId="77777777" w:rsidTr="00DB6E7D">
        <w:trPr>
          <w:trHeight w:val="244"/>
          <w:tblHeader/>
          <w:jc w:val="center"/>
        </w:trPr>
        <w:tc>
          <w:tcPr>
            <w:tcW w:w="456" w:type="dxa"/>
            <w:vMerge/>
            <w:shd w:val="clear" w:color="auto" w:fill="D9D9D9" w:themeFill="background1" w:themeFillShade="D9"/>
          </w:tcPr>
          <w:p w14:paraId="315B8B6A" w14:textId="77777777" w:rsidR="00C7144A" w:rsidRPr="00847BB7" w:rsidRDefault="00C7144A" w:rsidP="00427B61">
            <w:pPr>
              <w:rPr>
                <w:rFonts w:ascii="標楷體" w:eastAsia="標楷體" w:hAnsi="標楷體"/>
              </w:rPr>
            </w:pPr>
          </w:p>
        </w:tc>
        <w:tc>
          <w:tcPr>
            <w:tcW w:w="1736" w:type="dxa"/>
            <w:vMerge/>
            <w:shd w:val="clear" w:color="auto" w:fill="D9D9D9" w:themeFill="background1" w:themeFillShade="D9"/>
          </w:tcPr>
          <w:p w14:paraId="20002A31" w14:textId="77777777" w:rsidR="00C7144A" w:rsidRPr="00847BB7" w:rsidRDefault="00C7144A" w:rsidP="00427B61">
            <w:pPr>
              <w:rPr>
                <w:rFonts w:ascii="標楷體" w:eastAsia="標楷體" w:hAnsi="標楷體"/>
              </w:rPr>
            </w:pPr>
          </w:p>
        </w:tc>
        <w:tc>
          <w:tcPr>
            <w:tcW w:w="1602" w:type="dxa"/>
            <w:shd w:val="clear" w:color="auto" w:fill="D9D9D9" w:themeFill="background1" w:themeFillShade="D9"/>
          </w:tcPr>
          <w:p w14:paraId="415F549F" w14:textId="77777777" w:rsidR="00C7144A" w:rsidRPr="00847BB7" w:rsidRDefault="00C7144A" w:rsidP="00427B61">
            <w:pPr>
              <w:rPr>
                <w:rFonts w:ascii="標楷體" w:eastAsia="標楷體" w:hAnsi="標楷體"/>
              </w:rPr>
            </w:pPr>
            <w:r w:rsidRPr="00847BB7">
              <w:rPr>
                <w:rFonts w:ascii="標楷體" w:eastAsia="標楷體" w:hAnsi="標楷體" w:hint="eastAsia"/>
              </w:rPr>
              <w:t>資料型態長度</w:t>
            </w:r>
          </w:p>
        </w:tc>
        <w:tc>
          <w:tcPr>
            <w:tcW w:w="425" w:type="dxa"/>
            <w:shd w:val="clear" w:color="auto" w:fill="D9D9D9" w:themeFill="background1" w:themeFillShade="D9"/>
          </w:tcPr>
          <w:p w14:paraId="013E21CC" w14:textId="77777777" w:rsidR="00C7144A" w:rsidRPr="00847BB7" w:rsidRDefault="00C7144A" w:rsidP="00427B61">
            <w:pPr>
              <w:rPr>
                <w:rFonts w:ascii="標楷體" w:eastAsia="標楷體" w:hAnsi="標楷體"/>
              </w:rPr>
            </w:pPr>
            <w:r w:rsidRPr="00847BB7">
              <w:rPr>
                <w:rFonts w:ascii="標楷體" w:eastAsia="標楷體" w:hAnsi="標楷體"/>
              </w:rPr>
              <w:t>預設值</w:t>
            </w:r>
          </w:p>
        </w:tc>
        <w:tc>
          <w:tcPr>
            <w:tcW w:w="2268" w:type="dxa"/>
            <w:shd w:val="clear" w:color="auto" w:fill="D9D9D9" w:themeFill="background1" w:themeFillShade="D9"/>
          </w:tcPr>
          <w:p w14:paraId="47A32DE8" w14:textId="77777777" w:rsidR="00C7144A" w:rsidRPr="00847BB7" w:rsidRDefault="00C7144A" w:rsidP="00427B61">
            <w:pPr>
              <w:rPr>
                <w:rFonts w:ascii="標楷體" w:eastAsia="標楷體" w:hAnsi="標楷體"/>
              </w:rPr>
            </w:pPr>
            <w:r w:rsidRPr="00847BB7">
              <w:rPr>
                <w:rFonts w:ascii="標楷體" w:eastAsia="標楷體" w:hAnsi="標楷體"/>
              </w:rPr>
              <w:t>選單內容</w:t>
            </w:r>
          </w:p>
        </w:tc>
        <w:tc>
          <w:tcPr>
            <w:tcW w:w="411" w:type="dxa"/>
            <w:shd w:val="clear" w:color="auto" w:fill="D9D9D9" w:themeFill="background1" w:themeFillShade="D9"/>
          </w:tcPr>
          <w:p w14:paraId="5A24E9DC" w14:textId="77777777" w:rsidR="00C7144A" w:rsidRPr="00847BB7" w:rsidRDefault="00C7144A" w:rsidP="00427B61">
            <w:pPr>
              <w:rPr>
                <w:rFonts w:ascii="標楷體" w:eastAsia="標楷體" w:hAnsi="標楷體"/>
              </w:rPr>
            </w:pPr>
            <w:r w:rsidRPr="00847BB7">
              <w:rPr>
                <w:rFonts w:ascii="標楷體" w:eastAsia="標楷體" w:hAnsi="標楷體"/>
              </w:rPr>
              <w:t>必填</w:t>
            </w:r>
          </w:p>
        </w:tc>
        <w:tc>
          <w:tcPr>
            <w:tcW w:w="666" w:type="dxa"/>
            <w:shd w:val="clear" w:color="auto" w:fill="D9D9D9" w:themeFill="background1" w:themeFillShade="D9"/>
          </w:tcPr>
          <w:p w14:paraId="552C744A" w14:textId="77777777" w:rsidR="00C7144A" w:rsidRPr="00847BB7" w:rsidRDefault="00C7144A" w:rsidP="00427B61">
            <w:pPr>
              <w:rPr>
                <w:rFonts w:ascii="標楷體" w:eastAsia="標楷體" w:hAnsi="標楷體"/>
              </w:rPr>
            </w:pPr>
            <w:r w:rsidRPr="00847BB7">
              <w:rPr>
                <w:rFonts w:ascii="標楷體" w:eastAsia="標楷體" w:hAnsi="標楷體"/>
              </w:rPr>
              <w:t>R/W</w:t>
            </w:r>
          </w:p>
        </w:tc>
        <w:tc>
          <w:tcPr>
            <w:tcW w:w="2856" w:type="dxa"/>
            <w:vMerge/>
            <w:shd w:val="clear" w:color="auto" w:fill="D9D9D9" w:themeFill="background1" w:themeFillShade="D9"/>
          </w:tcPr>
          <w:p w14:paraId="25760CC8" w14:textId="77777777" w:rsidR="00C7144A" w:rsidRPr="00847BB7" w:rsidRDefault="00C7144A" w:rsidP="00427B61">
            <w:pPr>
              <w:rPr>
                <w:rFonts w:ascii="標楷體" w:eastAsia="標楷體" w:hAnsi="標楷體"/>
              </w:rPr>
            </w:pPr>
          </w:p>
        </w:tc>
      </w:tr>
      <w:tr w:rsidR="00C7144A" w:rsidRPr="00847BB7" w14:paraId="7D4671DC" w14:textId="77777777" w:rsidTr="00DB6E7D">
        <w:trPr>
          <w:trHeight w:val="244"/>
          <w:jc w:val="center"/>
        </w:trPr>
        <w:tc>
          <w:tcPr>
            <w:tcW w:w="456" w:type="dxa"/>
          </w:tcPr>
          <w:p w14:paraId="56B68EB7" w14:textId="77777777" w:rsidR="00C7144A" w:rsidRPr="00847BB7" w:rsidRDefault="00C7144A" w:rsidP="00427B61">
            <w:pPr>
              <w:rPr>
                <w:rFonts w:ascii="標楷體" w:eastAsia="標楷體" w:hAnsi="標楷體"/>
              </w:rPr>
            </w:pPr>
            <w:r>
              <w:rPr>
                <w:rFonts w:ascii="標楷體" w:eastAsia="標楷體" w:hAnsi="標楷體" w:hint="eastAsia"/>
              </w:rPr>
              <w:t>1</w:t>
            </w:r>
          </w:p>
        </w:tc>
        <w:tc>
          <w:tcPr>
            <w:tcW w:w="1736" w:type="dxa"/>
          </w:tcPr>
          <w:p w14:paraId="348DF5B9" w14:textId="77777777" w:rsidR="00C7144A" w:rsidRPr="00847BB7" w:rsidRDefault="00C7144A" w:rsidP="00427B61">
            <w:pPr>
              <w:rPr>
                <w:rFonts w:ascii="標楷體" w:eastAsia="標楷體" w:hAnsi="標楷體"/>
              </w:rPr>
            </w:pPr>
            <w:r w:rsidRPr="00847BB7">
              <w:rPr>
                <w:rFonts w:ascii="標楷體" w:eastAsia="標楷體" w:hAnsi="標楷體" w:hint="eastAsia"/>
                <w:lang w:eastAsia="zh-HK"/>
              </w:rPr>
              <w:t>功能選項</w:t>
            </w:r>
          </w:p>
        </w:tc>
        <w:tc>
          <w:tcPr>
            <w:tcW w:w="1602" w:type="dxa"/>
          </w:tcPr>
          <w:p w14:paraId="45187B9F" w14:textId="77777777" w:rsidR="00C7144A" w:rsidRPr="00847BB7" w:rsidRDefault="00C7144A" w:rsidP="00427B61">
            <w:pPr>
              <w:rPr>
                <w:rFonts w:ascii="標楷體" w:eastAsia="標楷體" w:hAnsi="標楷體"/>
              </w:rPr>
            </w:pPr>
            <w:r w:rsidRPr="00847BB7">
              <w:rPr>
                <w:rFonts w:ascii="標楷體" w:eastAsia="標楷體" w:hAnsi="標楷體"/>
              </w:rPr>
              <w:t xml:space="preserve">                  </w:t>
            </w:r>
          </w:p>
        </w:tc>
        <w:tc>
          <w:tcPr>
            <w:tcW w:w="425" w:type="dxa"/>
          </w:tcPr>
          <w:p w14:paraId="574B4C31" w14:textId="77777777" w:rsidR="00C7144A" w:rsidRPr="00847BB7" w:rsidRDefault="00C7144A" w:rsidP="00427B61">
            <w:pPr>
              <w:rPr>
                <w:rFonts w:ascii="標楷體" w:eastAsia="標楷體" w:hAnsi="標楷體"/>
              </w:rPr>
            </w:pPr>
          </w:p>
        </w:tc>
        <w:tc>
          <w:tcPr>
            <w:tcW w:w="2268" w:type="dxa"/>
          </w:tcPr>
          <w:p w14:paraId="7EB6CDF0" w14:textId="77777777" w:rsidR="00C7144A" w:rsidRPr="00847BB7" w:rsidRDefault="00C7144A" w:rsidP="00427B61">
            <w:pPr>
              <w:rPr>
                <w:rFonts w:ascii="標楷體" w:eastAsia="標楷體" w:hAnsi="標楷體"/>
              </w:rPr>
            </w:pPr>
          </w:p>
        </w:tc>
        <w:tc>
          <w:tcPr>
            <w:tcW w:w="411" w:type="dxa"/>
          </w:tcPr>
          <w:p w14:paraId="46075DBC" w14:textId="77777777" w:rsidR="00C7144A" w:rsidRPr="00847BB7" w:rsidRDefault="00C7144A" w:rsidP="00427B61">
            <w:pPr>
              <w:rPr>
                <w:rFonts w:ascii="標楷體" w:eastAsia="標楷體" w:hAnsi="標楷體"/>
              </w:rPr>
            </w:pPr>
          </w:p>
        </w:tc>
        <w:tc>
          <w:tcPr>
            <w:tcW w:w="666" w:type="dxa"/>
          </w:tcPr>
          <w:p w14:paraId="23A3BE5B" w14:textId="77777777" w:rsidR="00C7144A" w:rsidRPr="00847BB7" w:rsidRDefault="00C7144A" w:rsidP="00427B61">
            <w:pPr>
              <w:jc w:val="center"/>
              <w:rPr>
                <w:rFonts w:ascii="標楷體" w:eastAsia="標楷體" w:hAnsi="標楷體"/>
              </w:rPr>
            </w:pPr>
            <w:r>
              <w:rPr>
                <w:rFonts w:ascii="標楷體" w:eastAsia="標楷體" w:hAnsi="標楷體" w:hint="eastAsia"/>
              </w:rPr>
              <w:t>R</w:t>
            </w:r>
          </w:p>
        </w:tc>
        <w:tc>
          <w:tcPr>
            <w:tcW w:w="2856" w:type="dxa"/>
          </w:tcPr>
          <w:p w14:paraId="5BCA605B" w14:textId="77777777" w:rsidR="00C7144A" w:rsidRPr="00847BB7" w:rsidRDefault="00C7144A" w:rsidP="00427B61">
            <w:pPr>
              <w:rPr>
                <w:rFonts w:ascii="標楷體" w:eastAsia="標楷體" w:hAnsi="標楷體"/>
              </w:rPr>
            </w:pPr>
            <w:r w:rsidRPr="00847BB7">
              <w:rPr>
                <w:rFonts w:ascii="標楷體" w:eastAsia="標楷體" w:hAnsi="標楷體" w:hint="eastAsia"/>
              </w:rPr>
              <w:t>自動顯示</w:t>
            </w:r>
          </w:p>
          <w:p w14:paraId="7DDF5ED8" w14:textId="77777777" w:rsidR="00C7144A" w:rsidRPr="00847BB7" w:rsidRDefault="00C7144A" w:rsidP="00427B61">
            <w:pPr>
              <w:rPr>
                <w:rFonts w:ascii="標楷體" w:eastAsia="標楷體" w:hAnsi="標楷體"/>
              </w:rPr>
            </w:pPr>
            <w:r w:rsidRPr="00847BB7">
              <w:rPr>
                <w:rFonts w:ascii="標楷體" w:eastAsia="標楷體" w:hAnsi="標楷體" w:hint="eastAsia"/>
                <w:lang w:eastAsia="zh-HK"/>
              </w:rPr>
              <w:t>新增、修改、刪除</w:t>
            </w:r>
          </w:p>
        </w:tc>
      </w:tr>
      <w:tr w:rsidR="00C7144A" w:rsidRPr="00847BB7" w14:paraId="5A9CDC4F" w14:textId="77777777" w:rsidTr="00DB6E7D">
        <w:trPr>
          <w:trHeight w:val="244"/>
          <w:jc w:val="center"/>
        </w:trPr>
        <w:tc>
          <w:tcPr>
            <w:tcW w:w="456" w:type="dxa"/>
          </w:tcPr>
          <w:p w14:paraId="128B0C9F" w14:textId="77777777" w:rsidR="00C7144A" w:rsidRPr="00847BB7" w:rsidRDefault="00C7144A" w:rsidP="00427B61">
            <w:pPr>
              <w:rPr>
                <w:rFonts w:ascii="標楷體" w:eastAsia="標楷體" w:hAnsi="標楷體"/>
              </w:rPr>
            </w:pPr>
            <w:r w:rsidRPr="00847BB7">
              <w:rPr>
                <w:rFonts w:ascii="標楷體" w:eastAsia="標楷體" w:hAnsi="標楷體" w:hint="eastAsia"/>
              </w:rPr>
              <w:t>2</w:t>
            </w:r>
          </w:p>
        </w:tc>
        <w:tc>
          <w:tcPr>
            <w:tcW w:w="1736" w:type="dxa"/>
          </w:tcPr>
          <w:p w14:paraId="7B6FE170" w14:textId="4C61C679" w:rsidR="00C7144A" w:rsidRPr="00847BB7" w:rsidRDefault="00CC1426" w:rsidP="00427B61">
            <w:pPr>
              <w:rPr>
                <w:rFonts w:ascii="標楷體" w:eastAsia="標楷體" w:hAnsi="標楷體"/>
              </w:rPr>
            </w:pPr>
            <w:r>
              <w:rPr>
                <w:rFonts w:ascii="標楷體" w:eastAsia="標楷體" w:hAnsi="標楷體" w:hint="eastAsia"/>
              </w:rPr>
              <w:t>擔保品代號1</w:t>
            </w:r>
          </w:p>
        </w:tc>
        <w:tc>
          <w:tcPr>
            <w:tcW w:w="1602" w:type="dxa"/>
          </w:tcPr>
          <w:p w14:paraId="0E286FF0" w14:textId="6B9A817E" w:rsidR="00C7144A" w:rsidRPr="00847BB7" w:rsidRDefault="00CC1426" w:rsidP="00427B61">
            <w:pPr>
              <w:rPr>
                <w:rFonts w:ascii="標楷體" w:eastAsia="標楷體" w:hAnsi="標楷體"/>
              </w:rPr>
            </w:pPr>
            <w:r>
              <w:rPr>
                <w:rFonts w:ascii="標楷體" w:eastAsia="標楷體" w:hAnsi="標楷體"/>
              </w:rPr>
              <w:t>9</w:t>
            </w:r>
            <w:r w:rsidR="00C7144A" w:rsidRPr="00847BB7">
              <w:rPr>
                <w:rFonts w:ascii="標楷體" w:eastAsia="標楷體" w:hAnsi="標楷體"/>
              </w:rPr>
              <w:t>(0</w:t>
            </w:r>
            <w:r>
              <w:rPr>
                <w:rFonts w:ascii="標楷體" w:eastAsia="標楷體" w:hAnsi="標楷體"/>
              </w:rPr>
              <w:t>1</w:t>
            </w:r>
            <w:r w:rsidR="00C7144A" w:rsidRPr="00847BB7">
              <w:rPr>
                <w:rFonts w:ascii="標楷體" w:eastAsia="標楷體" w:hAnsi="標楷體"/>
              </w:rPr>
              <w:t xml:space="preserve">)               </w:t>
            </w:r>
          </w:p>
        </w:tc>
        <w:tc>
          <w:tcPr>
            <w:tcW w:w="425" w:type="dxa"/>
          </w:tcPr>
          <w:p w14:paraId="405B138B" w14:textId="77777777" w:rsidR="00C7144A" w:rsidRPr="00847BB7" w:rsidRDefault="00C7144A" w:rsidP="00427B61">
            <w:pPr>
              <w:rPr>
                <w:rFonts w:ascii="標楷體" w:eastAsia="標楷體" w:hAnsi="標楷體"/>
              </w:rPr>
            </w:pPr>
          </w:p>
        </w:tc>
        <w:tc>
          <w:tcPr>
            <w:tcW w:w="2268" w:type="dxa"/>
          </w:tcPr>
          <w:p w14:paraId="0B255096" w14:textId="60E2977A" w:rsidR="0022181B" w:rsidRDefault="00995DF7" w:rsidP="00427B61">
            <w:pPr>
              <w:rPr>
                <w:rFonts w:ascii="標楷體" w:eastAsia="標楷體" w:hAnsi="標楷體"/>
              </w:rPr>
            </w:pPr>
            <w:r>
              <w:rPr>
                <w:rFonts w:ascii="標楷體" w:eastAsia="標楷體" w:hAnsi="標楷體" w:hint="eastAsia"/>
              </w:rPr>
              <w:t>擔保品代號1</w:t>
            </w:r>
            <w:r w:rsidR="0022181B">
              <w:rPr>
                <w:rFonts w:ascii="標楷體" w:eastAsia="標楷體" w:hAnsi="標楷體" w:hint="eastAsia"/>
              </w:rPr>
              <w:t>(Cd</w:t>
            </w:r>
            <w:r w:rsidR="0022181B">
              <w:rPr>
                <w:rFonts w:ascii="標楷體" w:eastAsia="標楷體" w:hAnsi="標楷體"/>
              </w:rPr>
              <w:t>Code.</w:t>
            </w:r>
            <w:r w:rsidR="0022181B">
              <w:t xml:space="preserve"> </w:t>
            </w:r>
            <w:r w:rsidR="0022181B" w:rsidRPr="0022181B">
              <w:rPr>
                <w:rFonts w:ascii="標楷體" w:eastAsia="標楷體" w:hAnsi="標楷體"/>
              </w:rPr>
              <w:t>ClCode1</w:t>
            </w:r>
            <w:r w:rsidR="0022181B">
              <w:rPr>
                <w:rFonts w:ascii="標楷體" w:eastAsia="標楷體" w:hAnsi="標楷體"/>
              </w:rPr>
              <w:t>)</w:t>
            </w:r>
          </w:p>
          <w:p w14:paraId="66B3016C" w14:textId="2B482E4F" w:rsidR="00D92293" w:rsidRPr="00847BB7" w:rsidRDefault="0022181B" w:rsidP="00427B61">
            <w:pPr>
              <w:rPr>
                <w:rFonts w:ascii="標楷體" w:eastAsia="標楷體" w:hAnsi="標楷體"/>
              </w:rPr>
            </w:pPr>
            <w:r>
              <w:rPr>
                <w:rFonts w:ascii="標楷體" w:eastAsia="標楷體" w:hAnsi="標楷體"/>
              </w:rPr>
              <w:t>[</w:t>
            </w:r>
            <w:r>
              <w:rPr>
                <w:rFonts w:ascii="標楷體" w:eastAsia="標楷體" w:hAnsi="標楷體" w:hint="eastAsia"/>
              </w:rPr>
              <w:t xml:space="preserve">選單/1 </w:t>
            </w:r>
            <w:r>
              <w:rPr>
                <w:rFonts w:ascii="標楷體" w:eastAsia="標楷體" w:hAnsi="標楷體"/>
              </w:rPr>
              <w:t>L6064]</w:t>
            </w:r>
          </w:p>
        </w:tc>
        <w:tc>
          <w:tcPr>
            <w:tcW w:w="411" w:type="dxa"/>
          </w:tcPr>
          <w:p w14:paraId="7C4A7B20" w14:textId="77777777" w:rsidR="00C7144A" w:rsidRPr="00847BB7" w:rsidRDefault="00C7144A" w:rsidP="00427B61">
            <w:pPr>
              <w:rPr>
                <w:rFonts w:ascii="標楷體" w:eastAsia="標楷體" w:hAnsi="標楷體"/>
              </w:rPr>
            </w:pPr>
            <w:r>
              <w:rPr>
                <w:rFonts w:ascii="標楷體" w:eastAsia="標楷體" w:hAnsi="標楷體" w:hint="eastAsia"/>
              </w:rPr>
              <w:t>V</w:t>
            </w:r>
          </w:p>
        </w:tc>
        <w:tc>
          <w:tcPr>
            <w:tcW w:w="666" w:type="dxa"/>
          </w:tcPr>
          <w:p w14:paraId="50627FB2" w14:textId="77777777" w:rsidR="00C7144A" w:rsidRPr="00A01A6B" w:rsidRDefault="00C7144A" w:rsidP="00427B61">
            <w:pPr>
              <w:jc w:val="center"/>
              <w:rPr>
                <w:rFonts w:ascii="標楷體" w:eastAsia="標楷體" w:hAnsi="標楷體"/>
              </w:rPr>
            </w:pPr>
            <w:r w:rsidRPr="00A01A6B">
              <w:rPr>
                <w:rFonts w:ascii="標楷體" w:eastAsia="標楷體" w:hAnsi="標楷體" w:hint="eastAsia"/>
              </w:rPr>
              <w:t>W</w:t>
            </w:r>
          </w:p>
        </w:tc>
        <w:tc>
          <w:tcPr>
            <w:tcW w:w="2856" w:type="dxa"/>
          </w:tcPr>
          <w:p w14:paraId="67C0EA39" w14:textId="77777777" w:rsidR="00CC1426" w:rsidRPr="00F558A3" w:rsidRDefault="00CC1426" w:rsidP="00CC1426">
            <w:pPr>
              <w:snapToGrid w:val="0"/>
              <w:ind w:left="238" w:hangingChars="99" w:hanging="238"/>
              <w:jc w:val="both"/>
              <w:rPr>
                <w:rFonts w:ascii="標楷體" w:eastAsia="標楷體" w:hAnsi="標楷體"/>
                <w:color w:val="000000" w:themeColor="text1"/>
              </w:rPr>
            </w:pPr>
            <w:r w:rsidRPr="00F558A3">
              <w:rPr>
                <w:rFonts w:ascii="標楷體" w:eastAsia="標楷體" w:hAnsi="標楷體" w:hint="eastAsia"/>
                <w:color w:val="000000" w:themeColor="text1"/>
              </w:rPr>
              <w:t>1.「</w:t>
            </w:r>
            <w:r>
              <w:rPr>
                <w:rFonts w:ascii="標楷體" w:eastAsia="標楷體" w:hAnsi="標楷體" w:hint="eastAsia"/>
                <w:color w:val="000000" w:themeColor="text1"/>
              </w:rPr>
              <w:t>新增</w:t>
            </w:r>
            <w:r w:rsidRPr="00F558A3">
              <w:rPr>
                <w:rFonts w:ascii="標楷體" w:eastAsia="標楷體" w:hAnsi="標楷體" w:hint="eastAsia"/>
                <w:color w:val="000000" w:themeColor="text1"/>
              </w:rPr>
              <w:t>」時,必須輸入</w:t>
            </w:r>
          </w:p>
          <w:p w14:paraId="6EE673F5" w14:textId="77777777" w:rsidR="00CC1426" w:rsidRDefault="00CC1426" w:rsidP="00CC1426">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2.</w:t>
            </w:r>
            <w:r w:rsidRPr="00EA3465">
              <w:rPr>
                <w:rFonts w:ascii="標楷體" w:eastAsia="標楷體" w:hAnsi="標楷體" w:hint="eastAsia"/>
                <w:color w:val="000000" w:themeColor="text1"/>
              </w:rPr>
              <w:t>其他功能,自動顯示原值,不可修改</w:t>
            </w:r>
          </w:p>
          <w:p w14:paraId="3A5499CB" w14:textId="599EF98B" w:rsidR="00C7144A" w:rsidRPr="00CC1426" w:rsidRDefault="003647CE" w:rsidP="00427B61">
            <w:pPr>
              <w:snapToGrid w:val="0"/>
              <w:rPr>
                <w:rFonts w:ascii="標楷體" w:eastAsia="標楷體" w:hAnsi="標楷體"/>
              </w:rPr>
            </w:pPr>
            <w:r>
              <w:rPr>
                <w:rFonts w:ascii="標楷體" w:eastAsia="標楷體" w:hAnsi="標楷體"/>
              </w:rPr>
              <w:t>3</w:t>
            </w:r>
            <w:r>
              <w:rPr>
                <w:rFonts w:ascii="標楷體" w:eastAsia="標楷體" w:hAnsi="標楷體" w:hint="eastAsia"/>
              </w:rPr>
              <w:t>.Cd</w:t>
            </w:r>
            <w:r>
              <w:rPr>
                <w:rFonts w:ascii="標楷體" w:eastAsia="標楷體" w:hAnsi="標楷體"/>
              </w:rPr>
              <w:t>Cl.</w:t>
            </w:r>
            <w:r w:rsidRPr="00CC1426">
              <w:rPr>
                <w:rFonts w:ascii="標楷體" w:eastAsia="標楷體" w:hAnsi="標楷體"/>
              </w:rPr>
              <w:t>ClCode1</w:t>
            </w:r>
          </w:p>
        </w:tc>
      </w:tr>
      <w:tr w:rsidR="00C7144A" w:rsidRPr="00847BB7" w14:paraId="4F507E3C" w14:textId="77777777" w:rsidTr="00DB6E7D">
        <w:trPr>
          <w:trHeight w:val="1106"/>
          <w:jc w:val="center"/>
        </w:trPr>
        <w:tc>
          <w:tcPr>
            <w:tcW w:w="456" w:type="dxa"/>
          </w:tcPr>
          <w:p w14:paraId="4EBC9B30" w14:textId="77777777" w:rsidR="00C7144A" w:rsidRPr="00847BB7" w:rsidRDefault="00C7144A" w:rsidP="00427B61">
            <w:pPr>
              <w:rPr>
                <w:rFonts w:ascii="標楷體" w:eastAsia="標楷體" w:hAnsi="標楷體"/>
              </w:rPr>
            </w:pPr>
            <w:r>
              <w:rPr>
                <w:rFonts w:ascii="標楷體" w:eastAsia="標楷體" w:hAnsi="標楷體" w:hint="eastAsia"/>
              </w:rPr>
              <w:t>3</w:t>
            </w:r>
            <w:r>
              <w:rPr>
                <w:rFonts w:ascii="標楷體" w:eastAsia="標楷體" w:hAnsi="標楷體"/>
              </w:rPr>
              <w:t xml:space="preserve"> </w:t>
            </w:r>
          </w:p>
        </w:tc>
        <w:tc>
          <w:tcPr>
            <w:tcW w:w="1736" w:type="dxa"/>
          </w:tcPr>
          <w:p w14:paraId="349A6E22" w14:textId="42EF1A04" w:rsidR="00C7144A" w:rsidRPr="00847BB7" w:rsidRDefault="00CC1426" w:rsidP="00427B61">
            <w:pPr>
              <w:rPr>
                <w:rFonts w:ascii="標楷體" w:eastAsia="標楷體" w:hAnsi="標楷體"/>
              </w:rPr>
            </w:pPr>
            <w:r>
              <w:rPr>
                <w:rFonts w:ascii="標楷體" w:eastAsia="標楷體" w:hAnsi="標楷體" w:hint="eastAsia"/>
              </w:rPr>
              <w:t>擔保品代號2</w:t>
            </w:r>
          </w:p>
        </w:tc>
        <w:tc>
          <w:tcPr>
            <w:tcW w:w="1602" w:type="dxa"/>
          </w:tcPr>
          <w:p w14:paraId="237FE532" w14:textId="08E239D7" w:rsidR="00C7144A" w:rsidRPr="00847BB7" w:rsidRDefault="00CC1426" w:rsidP="00427B61">
            <w:pPr>
              <w:rPr>
                <w:rFonts w:ascii="標楷體" w:eastAsia="標楷體" w:hAnsi="標楷體"/>
              </w:rPr>
            </w:pPr>
            <w:r>
              <w:rPr>
                <w:rFonts w:ascii="標楷體" w:eastAsia="標楷體" w:hAnsi="標楷體"/>
              </w:rPr>
              <w:t>9</w:t>
            </w:r>
            <w:r w:rsidR="00C7144A" w:rsidRPr="00847BB7">
              <w:rPr>
                <w:rFonts w:ascii="標楷體" w:eastAsia="標楷體" w:hAnsi="標楷體"/>
              </w:rPr>
              <w:t>(</w:t>
            </w:r>
            <w:r>
              <w:rPr>
                <w:rFonts w:ascii="標楷體" w:eastAsia="標楷體" w:hAnsi="標楷體"/>
              </w:rPr>
              <w:t>02</w:t>
            </w:r>
            <w:r w:rsidR="00C7144A" w:rsidRPr="00847BB7">
              <w:rPr>
                <w:rFonts w:ascii="標楷體" w:eastAsia="標楷體" w:hAnsi="標楷體"/>
              </w:rPr>
              <w:t xml:space="preserve">)                    </w:t>
            </w:r>
          </w:p>
        </w:tc>
        <w:tc>
          <w:tcPr>
            <w:tcW w:w="425" w:type="dxa"/>
          </w:tcPr>
          <w:p w14:paraId="7C8876A4" w14:textId="77777777" w:rsidR="00C7144A" w:rsidRPr="00847BB7" w:rsidRDefault="00C7144A" w:rsidP="00427B61">
            <w:pPr>
              <w:rPr>
                <w:rFonts w:ascii="標楷體" w:eastAsia="標楷體" w:hAnsi="標楷體"/>
              </w:rPr>
            </w:pPr>
          </w:p>
        </w:tc>
        <w:tc>
          <w:tcPr>
            <w:tcW w:w="2268" w:type="dxa"/>
          </w:tcPr>
          <w:p w14:paraId="1A3C7CB9" w14:textId="0B691208" w:rsidR="00C7144A" w:rsidRPr="00847BB7" w:rsidRDefault="00CC1426" w:rsidP="00427B61">
            <w:pPr>
              <w:rPr>
                <w:rFonts w:ascii="標楷體" w:eastAsia="標楷體" w:hAnsi="標楷體"/>
              </w:rPr>
            </w:pPr>
            <w:r>
              <w:rPr>
                <w:rFonts w:ascii="標楷體" w:eastAsia="標楷體" w:hAnsi="標楷體" w:hint="eastAsia"/>
              </w:rPr>
              <w:t>依據</w:t>
            </w:r>
            <w:r w:rsidR="00995DF7">
              <w:rPr>
                <w:rFonts w:ascii="標楷體" w:eastAsia="標楷體" w:hAnsi="標楷體" w:hint="eastAsia"/>
              </w:rPr>
              <w:t>資料庫</w:t>
            </w:r>
            <w:r w:rsidR="003647CE">
              <w:rPr>
                <w:rFonts w:ascii="標楷體" w:eastAsia="標楷體" w:hAnsi="標楷體"/>
              </w:rPr>
              <w:t>CdCl.ClCode2</w:t>
            </w:r>
            <w:r w:rsidR="003647CE">
              <w:rPr>
                <w:rFonts w:ascii="標楷體" w:eastAsia="標楷體" w:hAnsi="標楷體" w:hint="eastAsia"/>
              </w:rPr>
              <w:t>與 Cd</w:t>
            </w:r>
            <w:r w:rsidR="003647CE">
              <w:rPr>
                <w:rFonts w:ascii="標楷體" w:eastAsia="標楷體" w:hAnsi="標楷體"/>
              </w:rPr>
              <w:t>Cl.ClItem</w:t>
            </w:r>
          </w:p>
        </w:tc>
        <w:tc>
          <w:tcPr>
            <w:tcW w:w="411" w:type="dxa"/>
          </w:tcPr>
          <w:p w14:paraId="1D898486" w14:textId="77777777" w:rsidR="00C7144A" w:rsidRPr="00847BB7" w:rsidRDefault="00C7144A" w:rsidP="00427B61">
            <w:pPr>
              <w:rPr>
                <w:rFonts w:ascii="標楷體" w:eastAsia="標楷體" w:hAnsi="標楷體"/>
              </w:rPr>
            </w:pPr>
            <w:r w:rsidRPr="00847BB7">
              <w:rPr>
                <w:rFonts w:ascii="標楷體" w:eastAsia="標楷體" w:hAnsi="標楷體" w:hint="eastAsia"/>
              </w:rPr>
              <w:t>V</w:t>
            </w:r>
          </w:p>
        </w:tc>
        <w:tc>
          <w:tcPr>
            <w:tcW w:w="666" w:type="dxa"/>
          </w:tcPr>
          <w:p w14:paraId="3FADCED0" w14:textId="77777777" w:rsidR="00C7144A" w:rsidRPr="00847BB7" w:rsidRDefault="00C7144A" w:rsidP="00427B61">
            <w:pPr>
              <w:jc w:val="center"/>
              <w:rPr>
                <w:rFonts w:ascii="標楷體" w:eastAsia="標楷體" w:hAnsi="標楷體"/>
              </w:rPr>
            </w:pPr>
            <w:r>
              <w:rPr>
                <w:rFonts w:ascii="標楷體" w:eastAsia="標楷體" w:hAnsi="標楷體" w:hint="eastAsia"/>
              </w:rPr>
              <w:t>W</w:t>
            </w:r>
          </w:p>
        </w:tc>
        <w:tc>
          <w:tcPr>
            <w:tcW w:w="2856" w:type="dxa"/>
          </w:tcPr>
          <w:p w14:paraId="09E3DC01" w14:textId="77777777" w:rsidR="00C7144A" w:rsidRPr="00F558A3" w:rsidRDefault="00C7144A" w:rsidP="00427B61">
            <w:pPr>
              <w:snapToGrid w:val="0"/>
              <w:ind w:left="238" w:hangingChars="99" w:hanging="238"/>
              <w:jc w:val="both"/>
              <w:rPr>
                <w:rFonts w:ascii="標楷體" w:eastAsia="標楷體" w:hAnsi="標楷體"/>
                <w:color w:val="000000" w:themeColor="text1"/>
              </w:rPr>
            </w:pPr>
            <w:r w:rsidRPr="00F558A3">
              <w:rPr>
                <w:rFonts w:ascii="標楷體" w:eastAsia="標楷體" w:hAnsi="標楷體" w:hint="eastAsia"/>
                <w:color w:val="000000" w:themeColor="text1"/>
              </w:rPr>
              <w:t>1.「</w:t>
            </w:r>
            <w:r>
              <w:rPr>
                <w:rFonts w:ascii="標楷體" w:eastAsia="標楷體" w:hAnsi="標楷體" w:hint="eastAsia"/>
                <w:color w:val="000000" w:themeColor="text1"/>
              </w:rPr>
              <w:t>新增</w:t>
            </w:r>
            <w:r w:rsidRPr="00F558A3">
              <w:rPr>
                <w:rFonts w:ascii="標楷體" w:eastAsia="標楷體" w:hAnsi="標楷體" w:hint="eastAsia"/>
                <w:color w:val="000000" w:themeColor="text1"/>
              </w:rPr>
              <w:t>」時,必須輸入</w:t>
            </w:r>
          </w:p>
          <w:p w14:paraId="057BCF0F" w14:textId="77777777" w:rsidR="00C7144A" w:rsidRDefault="00C7144A" w:rsidP="00427B61">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2.</w:t>
            </w:r>
            <w:r w:rsidRPr="00EA3465">
              <w:rPr>
                <w:rFonts w:ascii="標楷體" w:eastAsia="標楷體" w:hAnsi="標楷體" w:hint="eastAsia"/>
                <w:color w:val="000000" w:themeColor="text1"/>
              </w:rPr>
              <w:t>其他功能,自動顯示原值,不可修改</w:t>
            </w:r>
          </w:p>
          <w:p w14:paraId="79C32ADE" w14:textId="38EFFF2C" w:rsidR="00C7144A" w:rsidRPr="00847BB7" w:rsidRDefault="00C7144A" w:rsidP="00427B61">
            <w:pPr>
              <w:snapToGrid w:val="0"/>
              <w:ind w:left="238" w:hangingChars="99" w:hanging="238"/>
              <w:rPr>
                <w:rFonts w:ascii="標楷體" w:eastAsia="標楷體" w:hAnsi="標楷體"/>
                <w:lang w:eastAsia="zh-HK"/>
              </w:rPr>
            </w:pPr>
            <w:r>
              <w:rPr>
                <w:rFonts w:ascii="標楷體" w:eastAsia="標楷體" w:hAnsi="標楷體"/>
              </w:rPr>
              <w:t>3</w:t>
            </w:r>
            <w:r>
              <w:rPr>
                <w:rFonts w:ascii="標楷體" w:eastAsia="標楷體" w:hAnsi="標楷體" w:hint="eastAsia"/>
              </w:rPr>
              <w:t>.</w:t>
            </w:r>
            <w:r w:rsidR="003647CE">
              <w:rPr>
                <w:rFonts w:ascii="標楷體" w:eastAsia="標楷體" w:hAnsi="標楷體" w:hint="eastAsia"/>
              </w:rPr>
              <w:t>Cd</w:t>
            </w:r>
            <w:r w:rsidR="003647CE">
              <w:rPr>
                <w:rFonts w:ascii="標楷體" w:eastAsia="標楷體" w:hAnsi="標楷體"/>
              </w:rPr>
              <w:t>Cl.</w:t>
            </w:r>
            <w:r w:rsidR="003647CE" w:rsidRPr="00CC1426">
              <w:rPr>
                <w:rFonts w:ascii="標楷體" w:eastAsia="標楷體" w:hAnsi="標楷體"/>
              </w:rPr>
              <w:t>ClCode</w:t>
            </w:r>
            <w:r w:rsidR="003647CE">
              <w:rPr>
                <w:rFonts w:ascii="標楷體" w:eastAsia="標楷體" w:hAnsi="標楷體"/>
              </w:rPr>
              <w:t>2</w:t>
            </w:r>
          </w:p>
        </w:tc>
      </w:tr>
      <w:tr w:rsidR="00C7144A" w:rsidRPr="00847BB7" w14:paraId="200A8C8C" w14:textId="77777777" w:rsidTr="00DB6E7D">
        <w:trPr>
          <w:trHeight w:val="291"/>
          <w:jc w:val="center"/>
        </w:trPr>
        <w:tc>
          <w:tcPr>
            <w:tcW w:w="456" w:type="dxa"/>
          </w:tcPr>
          <w:p w14:paraId="5E0799BD" w14:textId="77777777" w:rsidR="00C7144A" w:rsidRPr="00847BB7" w:rsidRDefault="00C7144A" w:rsidP="00427B61">
            <w:pPr>
              <w:rPr>
                <w:rFonts w:ascii="標楷體" w:eastAsia="標楷體" w:hAnsi="標楷體"/>
              </w:rPr>
            </w:pPr>
            <w:r w:rsidRPr="00847BB7">
              <w:rPr>
                <w:rFonts w:ascii="標楷體" w:eastAsia="標楷體" w:hAnsi="標楷體"/>
              </w:rPr>
              <w:t>4</w:t>
            </w:r>
          </w:p>
        </w:tc>
        <w:tc>
          <w:tcPr>
            <w:tcW w:w="1736" w:type="dxa"/>
          </w:tcPr>
          <w:p w14:paraId="64A1CE9C" w14:textId="30508D64" w:rsidR="00C7144A" w:rsidRPr="00847BB7" w:rsidRDefault="00CC1426" w:rsidP="00427B61">
            <w:pPr>
              <w:rPr>
                <w:rFonts w:ascii="標楷體" w:eastAsia="標楷體" w:hAnsi="標楷體"/>
              </w:rPr>
            </w:pPr>
            <w:r>
              <w:rPr>
                <w:rFonts w:ascii="標楷體" w:eastAsia="標楷體" w:hAnsi="標楷體" w:hint="eastAsia"/>
              </w:rPr>
              <w:t>擔保品名稱</w:t>
            </w:r>
          </w:p>
        </w:tc>
        <w:tc>
          <w:tcPr>
            <w:tcW w:w="1602" w:type="dxa"/>
          </w:tcPr>
          <w:p w14:paraId="2E80268B" w14:textId="2A751547" w:rsidR="00C7144A" w:rsidRPr="00847BB7" w:rsidRDefault="00CC1426" w:rsidP="00427B61">
            <w:pPr>
              <w:rPr>
                <w:rFonts w:ascii="標楷體" w:eastAsia="標楷體" w:hAnsi="標楷體"/>
              </w:rPr>
            </w:pPr>
            <w:r>
              <w:rPr>
                <w:rFonts w:ascii="標楷體" w:eastAsia="標楷體" w:hAnsi="標楷體" w:hint="eastAsia"/>
              </w:rPr>
              <w:t>X(40)</w:t>
            </w:r>
          </w:p>
        </w:tc>
        <w:tc>
          <w:tcPr>
            <w:tcW w:w="425" w:type="dxa"/>
          </w:tcPr>
          <w:p w14:paraId="05535D3E" w14:textId="515E0BCC" w:rsidR="00C7144A" w:rsidRPr="00847BB7" w:rsidRDefault="00C7144A" w:rsidP="00427B61">
            <w:pPr>
              <w:rPr>
                <w:rFonts w:ascii="標楷體" w:eastAsia="標楷體" w:hAnsi="標楷體"/>
              </w:rPr>
            </w:pPr>
          </w:p>
        </w:tc>
        <w:tc>
          <w:tcPr>
            <w:tcW w:w="2268" w:type="dxa"/>
          </w:tcPr>
          <w:p w14:paraId="6A2CD695" w14:textId="77777777" w:rsidR="00C7144A" w:rsidRPr="00847BB7" w:rsidRDefault="00C7144A" w:rsidP="00427B61">
            <w:pPr>
              <w:rPr>
                <w:rFonts w:ascii="標楷體" w:eastAsia="標楷體" w:hAnsi="標楷體"/>
              </w:rPr>
            </w:pPr>
          </w:p>
        </w:tc>
        <w:tc>
          <w:tcPr>
            <w:tcW w:w="411" w:type="dxa"/>
          </w:tcPr>
          <w:p w14:paraId="553101C5" w14:textId="77777777" w:rsidR="00C7144A" w:rsidRPr="00847BB7" w:rsidRDefault="00C7144A" w:rsidP="00427B61">
            <w:pPr>
              <w:rPr>
                <w:rFonts w:ascii="標楷體" w:eastAsia="標楷體" w:hAnsi="標楷體"/>
              </w:rPr>
            </w:pPr>
            <w:r w:rsidRPr="00847BB7">
              <w:rPr>
                <w:rFonts w:ascii="標楷體" w:eastAsia="標楷體" w:hAnsi="標楷體"/>
              </w:rPr>
              <w:t>V</w:t>
            </w:r>
          </w:p>
        </w:tc>
        <w:tc>
          <w:tcPr>
            <w:tcW w:w="666" w:type="dxa"/>
          </w:tcPr>
          <w:p w14:paraId="541DD522" w14:textId="69FF089D" w:rsidR="00C7144A" w:rsidRPr="00847BB7" w:rsidRDefault="003647CE" w:rsidP="00427B61">
            <w:pPr>
              <w:jc w:val="center"/>
              <w:rPr>
                <w:rFonts w:ascii="標楷體" w:eastAsia="標楷體" w:hAnsi="標楷體"/>
              </w:rPr>
            </w:pPr>
            <w:r>
              <w:rPr>
                <w:rFonts w:ascii="標楷體" w:eastAsia="標楷體" w:hAnsi="標楷體" w:hint="eastAsia"/>
              </w:rPr>
              <w:t>W</w:t>
            </w:r>
          </w:p>
        </w:tc>
        <w:tc>
          <w:tcPr>
            <w:tcW w:w="2856" w:type="dxa"/>
          </w:tcPr>
          <w:p w14:paraId="7841A2FF" w14:textId="17892191" w:rsidR="003647CE" w:rsidRPr="00F558A3" w:rsidRDefault="003647CE" w:rsidP="003647CE">
            <w:pPr>
              <w:snapToGrid w:val="0"/>
              <w:ind w:left="238" w:hangingChars="99" w:hanging="238"/>
              <w:jc w:val="both"/>
              <w:rPr>
                <w:rFonts w:ascii="標楷體" w:eastAsia="標楷體" w:hAnsi="標楷體"/>
                <w:color w:val="000000" w:themeColor="text1"/>
              </w:rPr>
            </w:pPr>
            <w:r w:rsidRPr="00F558A3">
              <w:rPr>
                <w:rFonts w:ascii="標楷體" w:eastAsia="標楷體" w:hAnsi="標楷體" w:hint="eastAsia"/>
                <w:color w:val="000000" w:themeColor="text1"/>
              </w:rPr>
              <w:t>1.「</w:t>
            </w:r>
            <w:r>
              <w:rPr>
                <w:rFonts w:ascii="標楷體" w:eastAsia="標楷體" w:hAnsi="標楷體" w:hint="eastAsia"/>
                <w:color w:val="000000" w:themeColor="text1"/>
              </w:rPr>
              <w:t>新增</w:t>
            </w:r>
            <w:r w:rsidRPr="00F558A3">
              <w:rPr>
                <w:rFonts w:ascii="標楷體" w:eastAsia="標楷體" w:hAnsi="標楷體" w:hint="eastAsia"/>
                <w:color w:val="000000" w:themeColor="text1"/>
              </w:rPr>
              <w:t>」時,必須輸入</w:t>
            </w:r>
          </w:p>
          <w:p w14:paraId="0916F8FA" w14:textId="3C416122" w:rsidR="003647CE" w:rsidRDefault="003647CE" w:rsidP="003647CE">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2</w:t>
            </w:r>
            <w:r w:rsidRPr="00F558A3">
              <w:rPr>
                <w:rFonts w:ascii="標楷體" w:eastAsia="標楷體" w:hAnsi="標楷體" w:hint="eastAsia"/>
                <w:color w:val="000000" w:themeColor="text1"/>
              </w:rPr>
              <w:t>.「</w:t>
            </w:r>
            <w:r>
              <w:rPr>
                <w:rFonts w:ascii="標楷體" w:eastAsia="標楷體" w:hAnsi="標楷體" w:hint="eastAsia"/>
                <w:color w:val="000000" w:themeColor="text1"/>
              </w:rPr>
              <w:t>修改</w:t>
            </w:r>
            <w:r w:rsidRPr="00F558A3">
              <w:rPr>
                <w:rFonts w:ascii="標楷體" w:eastAsia="標楷體" w:hAnsi="標楷體" w:hint="eastAsia"/>
                <w:color w:val="000000" w:themeColor="text1"/>
              </w:rPr>
              <w:t>」時,</w:t>
            </w:r>
            <w:r w:rsidRPr="00EA3465">
              <w:rPr>
                <w:rFonts w:ascii="標楷體" w:eastAsia="標楷體" w:hAnsi="標楷體" w:hint="eastAsia"/>
                <w:color w:val="000000" w:themeColor="text1"/>
              </w:rPr>
              <w:t>自動顯示原值,</w:t>
            </w:r>
            <w:r>
              <w:rPr>
                <w:rFonts w:ascii="標楷體" w:eastAsia="標楷體" w:hAnsi="標楷體" w:hint="eastAsia"/>
                <w:color w:val="000000" w:themeColor="text1"/>
              </w:rPr>
              <w:t>可以</w:t>
            </w:r>
            <w:r w:rsidRPr="00EA3465">
              <w:rPr>
                <w:rFonts w:ascii="標楷體" w:eastAsia="標楷體" w:hAnsi="標楷體" w:hint="eastAsia"/>
                <w:color w:val="000000" w:themeColor="text1"/>
              </w:rPr>
              <w:t>修改</w:t>
            </w:r>
          </w:p>
          <w:p w14:paraId="57BE71A0" w14:textId="77777777" w:rsidR="003647CE" w:rsidRPr="004415DA" w:rsidRDefault="003647CE" w:rsidP="003647CE">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3.</w:t>
            </w:r>
            <w:r w:rsidRPr="00EA3465">
              <w:rPr>
                <w:rFonts w:ascii="標楷體" w:eastAsia="標楷體" w:hAnsi="標楷體" w:hint="eastAsia"/>
                <w:color w:val="000000" w:themeColor="text1"/>
              </w:rPr>
              <w:t>「</w:t>
            </w:r>
            <w:r>
              <w:rPr>
                <w:rFonts w:ascii="標楷體" w:eastAsia="標楷體" w:hAnsi="標楷體" w:hint="eastAsia"/>
                <w:color w:val="000000" w:themeColor="text1"/>
              </w:rPr>
              <w:t>刪除</w:t>
            </w:r>
            <w:r w:rsidRPr="00EA3465">
              <w:rPr>
                <w:rFonts w:ascii="標楷體" w:eastAsia="標楷體" w:hAnsi="標楷體" w:hint="eastAsia"/>
                <w:color w:val="000000" w:themeColor="text1"/>
              </w:rPr>
              <w:t>」時,自動顯示原值,不可修改</w:t>
            </w:r>
          </w:p>
          <w:p w14:paraId="15A2C274" w14:textId="0712F369" w:rsidR="00C7144A" w:rsidRPr="00847BB7" w:rsidRDefault="003647CE" w:rsidP="003647CE">
            <w:pPr>
              <w:rPr>
                <w:rFonts w:ascii="標楷體" w:eastAsia="標楷體" w:hAnsi="標楷體"/>
              </w:rPr>
            </w:pPr>
            <w:r>
              <w:rPr>
                <w:rFonts w:ascii="標楷體" w:eastAsia="標楷體" w:hAnsi="標楷體"/>
              </w:rPr>
              <w:t>3</w:t>
            </w:r>
            <w:r>
              <w:rPr>
                <w:rFonts w:ascii="標楷體" w:eastAsia="標楷體" w:hAnsi="標楷體" w:hint="eastAsia"/>
              </w:rPr>
              <w:t>.Cd</w:t>
            </w:r>
            <w:r>
              <w:rPr>
                <w:rFonts w:ascii="標楷體" w:eastAsia="標楷體" w:hAnsi="標楷體"/>
              </w:rPr>
              <w:t>Cl.</w:t>
            </w:r>
            <w:r w:rsidRPr="003647CE">
              <w:rPr>
                <w:rFonts w:ascii="標楷體" w:eastAsia="標楷體" w:hAnsi="標楷體"/>
              </w:rPr>
              <w:t>ClItem</w:t>
            </w:r>
          </w:p>
        </w:tc>
      </w:tr>
      <w:tr w:rsidR="00C7144A" w:rsidRPr="00847BB7" w14:paraId="7AF478A4" w14:textId="77777777" w:rsidTr="00DB6E7D">
        <w:trPr>
          <w:trHeight w:val="291"/>
          <w:jc w:val="center"/>
        </w:trPr>
        <w:tc>
          <w:tcPr>
            <w:tcW w:w="456" w:type="dxa"/>
          </w:tcPr>
          <w:p w14:paraId="4FBE975F" w14:textId="77777777" w:rsidR="00C7144A" w:rsidRPr="00847BB7" w:rsidRDefault="00C7144A" w:rsidP="00427B61">
            <w:pPr>
              <w:rPr>
                <w:rFonts w:ascii="標楷體" w:eastAsia="標楷體" w:hAnsi="標楷體"/>
              </w:rPr>
            </w:pPr>
            <w:r w:rsidRPr="00847BB7">
              <w:rPr>
                <w:rFonts w:ascii="標楷體" w:eastAsia="標楷體" w:hAnsi="標楷體" w:hint="eastAsia"/>
              </w:rPr>
              <w:t>5</w:t>
            </w:r>
          </w:p>
        </w:tc>
        <w:tc>
          <w:tcPr>
            <w:tcW w:w="1736" w:type="dxa"/>
          </w:tcPr>
          <w:p w14:paraId="5DC20069" w14:textId="1EF2CD30" w:rsidR="00C7144A" w:rsidRPr="00847BB7" w:rsidRDefault="00CC1426" w:rsidP="00427B61">
            <w:pPr>
              <w:rPr>
                <w:rFonts w:ascii="標楷體" w:eastAsia="標楷體" w:hAnsi="標楷體"/>
              </w:rPr>
            </w:pPr>
            <w:r>
              <w:rPr>
                <w:rFonts w:ascii="標楷體" w:eastAsia="標楷體" w:hAnsi="標楷體" w:hint="eastAsia"/>
              </w:rPr>
              <w:t>JCIC類別</w:t>
            </w:r>
          </w:p>
        </w:tc>
        <w:tc>
          <w:tcPr>
            <w:tcW w:w="1602" w:type="dxa"/>
          </w:tcPr>
          <w:p w14:paraId="7696A15F" w14:textId="35DA5E6C" w:rsidR="00C7144A" w:rsidRPr="00847BB7" w:rsidRDefault="00CC1426" w:rsidP="00427B61">
            <w:pPr>
              <w:rPr>
                <w:rFonts w:ascii="標楷體" w:eastAsia="標楷體" w:hAnsi="標楷體"/>
              </w:rPr>
            </w:pPr>
            <w:r>
              <w:rPr>
                <w:rFonts w:ascii="標楷體" w:eastAsia="標楷體" w:hAnsi="標楷體" w:hint="eastAsia"/>
              </w:rPr>
              <w:t>X(2)</w:t>
            </w:r>
          </w:p>
        </w:tc>
        <w:tc>
          <w:tcPr>
            <w:tcW w:w="425" w:type="dxa"/>
          </w:tcPr>
          <w:p w14:paraId="0BB9A291" w14:textId="77777777" w:rsidR="00C7144A" w:rsidRPr="00847BB7" w:rsidRDefault="00C7144A" w:rsidP="00427B61">
            <w:pPr>
              <w:rPr>
                <w:rFonts w:ascii="標楷體" w:eastAsia="標楷體" w:hAnsi="標楷體"/>
                <w:color w:val="FF0000"/>
              </w:rPr>
            </w:pPr>
          </w:p>
        </w:tc>
        <w:tc>
          <w:tcPr>
            <w:tcW w:w="2268" w:type="dxa"/>
          </w:tcPr>
          <w:p w14:paraId="6B9E3B43" w14:textId="77777777" w:rsidR="00C7144A" w:rsidRPr="00847BB7" w:rsidRDefault="00C7144A" w:rsidP="00427B61">
            <w:pPr>
              <w:rPr>
                <w:rFonts w:ascii="標楷體" w:eastAsia="標楷體" w:hAnsi="標楷體"/>
                <w:color w:val="FF0000"/>
              </w:rPr>
            </w:pPr>
          </w:p>
        </w:tc>
        <w:tc>
          <w:tcPr>
            <w:tcW w:w="411" w:type="dxa"/>
          </w:tcPr>
          <w:p w14:paraId="30546816" w14:textId="77777777" w:rsidR="00C7144A" w:rsidRPr="00847BB7" w:rsidRDefault="00C7144A" w:rsidP="00427B61">
            <w:pPr>
              <w:rPr>
                <w:rFonts w:ascii="標楷體" w:eastAsia="標楷體" w:hAnsi="標楷體"/>
              </w:rPr>
            </w:pPr>
            <w:r>
              <w:rPr>
                <w:rFonts w:ascii="標楷體" w:eastAsia="標楷體" w:hAnsi="標楷體"/>
              </w:rPr>
              <w:t>V</w:t>
            </w:r>
          </w:p>
        </w:tc>
        <w:tc>
          <w:tcPr>
            <w:tcW w:w="666" w:type="dxa"/>
          </w:tcPr>
          <w:p w14:paraId="3129D974" w14:textId="77777777" w:rsidR="00C7144A" w:rsidRPr="00847BB7" w:rsidRDefault="00C7144A" w:rsidP="00427B61">
            <w:pPr>
              <w:jc w:val="center"/>
              <w:rPr>
                <w:rFonts w:ascii="標楷體" w:eastAsia="標楷體" w:hAnsi="標楷體"/>
              </w:rPr>
            </w:pPr>
            <w:r>
              <w:rPr>
                <w:rFonts w:ascii="標楷體" w:eastAsia="標楷體" w:hAnsi="標楷體" w:hint="eastAsia"/>
              </w:rPr>
              <w:t>W</w:t>
            </w:r>
          </w:p>
        </w:tc>
        <w:tc>
          <w:tcPr>
            <w:tcW w:w="2856" w:type="dxa"/>
          </w:tcPr>
          <w:p w14:paraId="2D87F93B" w14:textId="77777777" w:rsidR="00C7144A" w:rsidRDefault="00C7144A" w:rsidP="00427B61">
            <w:pPr>
              <w:snapToGrid w:val="0"/>
              <w:ind w:left="238" w:hangingChars="99" w:hanging="238"/>
              <w:jc w:val="both"/>
              <w:rPr>
                <w:rFonts w:ascii="標楷體" w:eastAsia="標楷體" w:hAnsi="標楷體"/>
                <w:color w:val="000000" w:themeColor="text1"/>
              </w:rPr>
            </w:pPr>
            <w:r w:rsidRPr="00F558A3">
              <w:rPr>
                <w:rFonts w:ascii="標楷體" w:eastAsia="標楷體" w:hAnsi="標楷體" w:hint="eastAsia"/>
                <w:color w:val="000000" w:themeColor="text1"/>
              </w:rPr>
              <w:t>1</w:t>
            </w:r>
            <w:r>
              <w:rPr>
                <w:rFonts w:ascii="標楷體" w:eastAsia="標楷體" w:hAnsi="標楷體"/>
                <w:color w:val="000000" w:themeColor="text1"/>
              </w:rPr>
              <w:t>.</w:t>
            </w:r>
            <w:r w:rsidRPr="00F558A3">
              <w:rPr>
                <w:rFonts w:ascii="標楷體" w:eastAsia="標楷體" w:hAnsi="標楷體" w:hint="eastAsia"/>
                <w:color w:val="000000" w:themeColor="text1"/>
              </w:rPr>
              <w:t>「</w:t>
            </w:r>
            <w:r>
              <w:rPr>
                <w:rFonts w:ascii="標楷體" w:eastAsia="標楷體" w:hAnsi="標楷體" w:hint="eastAsia"/>
                <w:color w:val="000000" w:themeColor="text1"/>
              </w:rPr>
              <w:t>新增</w:t>
            </w:r>
            <w:r w:rsidRPr="00F558A3">
              <w:rPr>
                <w:rFonts w:ascii="標楷體" w:eastAsia="標楷體" w:hAnsi="標楷體" w:hint="eastAsia"/>
                <w:color w:val="000000" w:themeColor="text1"/>
              </w:rPr>
              <w:t>」時,必須輸入</w:t>
            </w:r>
          </w:p>
          <w:p w14:paraId="547107DA" w14:textId="77777777" w:rsidR="00C7144A" w:rsidRDefault="00C7144A" w:rsidP="00427B61">
            <w:pPr>
              <w:snapToGrid w:val="0"/>
              <w:ind w:left="238" w:hangingChars="99" w:hanging="238"/>
              <w:rPr>
                <w:rFonts w:ascii="標楷體" w:eastAsia="標楷體" w:hAnsi="標楷體"/>
                <w:color w:val="000000" w:themeColor="text1"/>
              </w:rPr>
            </w:pPr>
            <w:r w:rsidRPr="00EA3465">
              <w:rPr>
                <w:rFonts w:ascii="標楷體" w:eastAsia="標楷體" w:hAnsi="標楷體" w:hint="eastAsia"/>
                <w:color w:val="000000" w:themeColor="text1"/>
              </w:rPr>
              <w:t>2</w:t>
            </w:r>
            <w:r>
              <w:rPr>
                <w:rFonts w:ascii="標楷體" w:eastAsia="標楷體" w:hAnsi="標楷體"/>
                <w:color w:val="000000" w:themeColor="text1"/>
              </w:rPr>
              <w:t>.</w:t>
            </w:r>
            <w:r w:rsidRPr="00EA3465">
              <w:rPr>
                <w:rFonts w:ascii="標楷體" w:eastAsia="標楷體" w:hAnsi="標楷體" w:hint="eastAsia"/>
                <w:color w:val="000000" w:themeColor="text1"/>
              </w:rPr>
              <w:t>「</w:t>
            </w:r>
            <w:r w:rsidRPr="00EA3465">
              <w:rPr>
                <w:rFonts w:ascii="標楷體" w:eastAsia="標楷體" w:hAnsi="標楷體"/>
                <w:color w:val="000000" w:themeColor="text1"/>
              </w:rPr>
              <w:t>修改</w:t>
            </w:r>
            <w:r w:rsidRPr="00EA3465">
              <w:rPr>
                <w:rFonts w:ascii="標楷體" w:eastAsia="標楷體" w:hAnsi="標楷體" w:hint="eastAsia"/>
                <w:color w:val="000000" w:themeColor="text1"/>
              </w:rPr>
              <w:t>」時,自動顯示原值,可以修改;</w:t>
            </w:r>
          </w:p>
          <w:p w14:paraId="0F47119C" w14:textId="77777777" w:rsidR="00C7144A" w:rsidRPr="004415DA" w:rsidRDefault="00C7144A" w:rsidP="00427B61">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3.</w:t>
            </w:r>
            <w:r w:rsidRPr="00EA3465">
              <w:rPr>
                <w:rFonts w:ascii="標楷體" w:eastAsia="標楷體" w:hAnsi="標楷體" w:hint="eastAsia"/>
                <w:color w:val="000000" w:themeColor="text1"/>
              </w:rPr>
              <w:t>「</w:t>
            </w:r>
            <w:r>
              <w:rPr>
                <w:rFonts w:ascii="標楷體" w:eastAsia="標楷體" w:hAnsi="標楷體" w:hint="eastAsia"/>
                <w:color w:val="000000" w:themeColor="text1"/>
              </w:rPr>
              <w:t>刪除</w:t>
            </w:r>
            <w:r w:rsidRPr="00EA3465">
              <w:rPr>
                <w:rFonts w:ascii="標楷體" w:eastAsia="標楷體" w:hAnsi="標楷體" w:hint="eastAsia"/>
                <w:color w:val="000000" w:themeColor="text1"/>
              </w:rPr>
              <w:t>」時,自動顯示原值,不可修改</w:t>
            </w:r>
          </w:p>
          <w:p w14:paraId="347B583A" w14:textId="3E3F0DD8" w:rsidR="00C7144A" w:rsidRPr="004415DA" w:rsidRDefault="00C7144A" w:rsidP="00427B61">
            <w:pPr>
              <w:rPr>
                <w:rFonts w:ascii="標楷體" w:eastAsia="標楷體" w:hAnsi="標楷體"/>
                <w:lang w:eastAsia="zh-HK"/>
              </w:rPr>
            </w:pPr>
            <w:r>
              <w:rPr>
                <w:rFonts w:ascii="標楷體" w:eastAsia="標楷體" w:hAnsi="標楷體" w:hint="eastAsia"/>
                <w:color w:val="000000" w:themeColor="text1"/>
              </w:rPr>
              <w:lastRenderedPageBreak/>
              <w:t>4.</w:t>
            </w:r>
            <w:r w:rsidR="003647CE">
              <w:rPr>
                <w:rFonts w:ascii="標楷體" w:eastAsia="標楷體" w:hAnsi="標楷體" w:hint="eastAsia"/>
              </w:rPr>
              <w:t>Cd</w:t>
            </w:r>
            <w:r w:rsidR="003647CE">
              <w:rPr>
                <w:rFonts w:ascii="標楷體" w:eastAsia="標楷體" w:hAnsi="標楷體"/>
              </w:rPr>
              <w:t>Cl</w:t>
            </w:r>
            <w:r w:rsidR="003647CE">
              <w:rPr>
                <w:rFonts w:ascii="標楷體" w:eastAsia="標楷體" w:hAnsi="標楷體"/>
                <w:lang w:eastAsia="zh-HK"/>
              </w:rPr>
              <w:t>.</w:t>
            </w:r>
            <w:r w:rsidR="003647CE" w:rsidRPr="006C4472">
              <w:rPr>
                <w:rFonts w:ascii="標楷體" w:eastAsia="標楷體" w:hAnsi="標楷體"/>
                <w:lang w:eastAsia="zh-HK"/>
              </w:rPr>
              <w:t>ClTypeJCIC</w:t>
            </w:r>
          </w:p>
        </w:tc>
      </w:tr>
    </w:tbl>
    <w:p w14:paraId="33738E38" w14:textId="5553452B" w:rsidR="00CC1426" w:rsidRDefault="00CC1426" w:rsidP="0022181B"/>
    <w:p w14:paraId="73BEBE05" w14:textId="32E97B8F" w:rsidR="0022181B" w:rsidRDefault="0022181B" w:rsidP="00D01BCC">
      <w:pPr>
        <w:pStyle w:val="a"/>
      </w:pPr>
      <w:r>
        <w:rPr>
          <w:rFonts w:hint="eastAsia"/>
        </w:rPr>
        <w:t>選單/1 L6064</w:t>
      </w:r>
    </w:p>
    <w:p w14:paraId="4235E57B" w14:textId="60118C2D" w:rsidR="0022181B" w:rsidRPr="0022181B" w:rsidRDefault="0022181B" w:rsidP="0022181B">
      <w:r w:rsidRPr="0022181B">
        <w:rPr>
          <w:noProof/>
        </w:rPr>
        <w:drawing>
          <wp:inline distT="0" distB="0" distL="0" distR="0" wp14:anchorId="1C3B7FF4" wp14:editId="47418ED1">
            <wp:extent cx="6479540" cy="3723005"/>
            <wp:effectExtent l="0" t="0" r="0" b="0"/>
            <wp:docPr id="6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479540" cy="3723005"/>
                    </a:xfrm>
                    <a:prstGeom prst="rect">
                      <a:avLst/>
                    </a:prstGeom>
                  </pic:spPr>
                </pic:pic>
              </a:graphicData>
            </a:graphic>
          </wp:inline>
        </w:drawing>
      </w:r>
    </w:p>
    <w:p w14:paraId="76915E55" w14:textId="77777777" w:rsidR="0022181B" w:rsidRPr="00CC1426" w:rsidRDefault="0022181B" w:rsidP="0022181B"/>
    <w:p w14:paraId="4B1A76BB" w14:textId="77777777" w:rsidR="00AB449C" w:rsidRPr="00362205" w:rsidRDefault="00AB449C" w:rsidP="00AB449C">
      <w:pPr>
        <w:tabs>
          <w:tab w:val="left" w:pos="788"/>
        </w:tabs>
        <w:rPr>
          <w:rFonts w:ascii="標楷體" w:eastAsia="標楷體" w:hAnsi="標楷體"/>
        </w:rPr>
      </w:pPr>
      <w:r w:rsidRPr="00362205">
        <w:rPr>
          <w:rFonts w:ascii="標楷體" w:eastAsia="標楷體" w:hAnsi="標楷體"/>
        </w:rPr>
        <w:br w:type="page"/>
      </w:r>
    </w:p>
    <w:p w14:paraId="5149AE09" w14:textId="77777777" w:rsidR="00AB449C" w:rsidRPr="00362205" w:rsidRDefault="00B535F6" w:rsidP="00AB449C">
      <w:pPr>
        <w:pStyle w:val="3"/>
        <w:numPr>
          <w:ilvl w:val="2"/>
          <w:numId w:val="1"/>
        </w:numPr>
        <w:rPr>
          <w:rFonts w:ascii="標楷體" w:hAnsi="標楷體"/>
        </w:rPr>
      </w:pPr>
      <w:r>
        <w:rPr>
          <w:rFonts w:ascii="標楷體" w:hAnsi="標楷體" w:hint="eastAsia"/>
        </w:rPr>
        <w:lastRenderedPageBreak/>
        <w:t>L6604</w:t>
      </w:r>
      <w:r w:rsidR="007F37DD" w:rsidRPr="00362205">
        <w:rPr>
          <w:rFonts w:ascii="標楷體" w:hAnsi="標楷體" w:hint="eastAsia"/>
        </w:rPr>
        <w:t>各類代碼檔維護</w:t>
      </w:r>
    </w:p>
    <w:p w14:paraId="12A681C3" w14:textId="77777777" w:rsidR="00AB449C" w:rsidRPr="00362205" w:rsidRDefault="00AB449C" w:rsidP="00D01BCC">
      <w:pPr>
        <w:pStyle w:val="a"/>
      </w:pPr>
      <w:r w:rsidRPr="00362205">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AB449C" w:rsidRPr="00362205" w14:paraId="24AF2AF5" w14:textId="77777777" w:rsidTr="000C415F">
        <w:trPr>
          <w:trHeight w:val="277"/>
        </w:trPr>
        <w:tc>
          <w:tcPr>
            <w:tcW w:w="1548" w:type="dxa"/>
            <w:tcBorders>
              <w:top w:val="single" w:sz="8" w:space="0" w:color="000000"/>
              <w:bottom w:val="single" w:sz="8" w:space="0" w:color="000000"/>
              <w:right w:val="single" w:sz="8" w:space="0" w:color="000000"/>
            </w:tcBorders>
            <w:shd w:val="clear" w:color="auto" w:fill="F3F3F3"/>
          </w:tcPr>
          <w:p w14:paraId="18CCDE4C" w14:textId="77777777" w:rsidR="00AB449C" w:rsidRPr="00362205" w:rsidRDefault="00AB449C" w:rsidP="000C415F">
            <w:pPr>
              <w:rPr>
                <w:rFonts w:ascii="標楷體" w:eastAsia="標楷體" w:hAnsi="標楷體"/>
              </w:rPr>
            </w:pPr>
            <w:r w:rsidRPr="00362205">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0678D5E4" w14:textId="77777777" w:rsidR="00AB449C" w:rsidRPr="00362205" w:rsidRDefault="007F37DD" w:rsidP="000C415F">
            <w:pPr>
              <w:rPr>
                <w:rFonts w:ascii="標楷體" w:eastAsia="標楷體" w:hAnsi="標楷體"/>
              </w:rPr>
            </w:pPr>
            <w:r w:rsidRPr="00362205">
              <w:rPr>
                <w:rFonts w:ascii="標楷體" w:eastAsia="標楷體" w:hAnsi="標楷體" w:hint="eastAsia"/>
              </w:rPr>
              <w:t>各類代碼檔維護</w:t>
            </w:r>
          </w:p>
          <w:p w14:paraId="57DB8C9C" w14:textId="77777777" w:rsidR="00AB449C" w:rsidRDefault="000C0566" w:rsidP="000C0566">
            <w:pPr>
              <w:rPr>
                <w:rFonts w:ascii="標楷體" w:eastAsia="標楷體" w:hAnsi="標楷體"/>
              </w:rPr>
            </w:pPr>
            <w:r w:rsidRPr="00362205">
              <w:rPr>
                <w:rFonts w:ascii="標楷體" w:eastAsia="標楷體" w:hAnsi="標楷體" w:hint="eastAsia"/>
                <w:lang w:eastAsia="zh-HK"/>
              </w:rPr>
              <w:t>各類</w:t>
            </w:r>
            <w:r w:rsidRPr="00362205">
              <w:rPr>
                <w:rFonts w:ascii="標楷體" w:eastAsia="標楷體" w:hAnsi="標楷體" w:hint="eastAsia"/>
              </w:rPr>
              <w:t>代碼檔名稱、代碼</w:t>
            </w:r>
            <w:r w:rsidRPr="00362205">
              <w:rPr>
                <w:rFonts w:ascii="標楷體" w:eastAsia="標楷體" w:hAnsi="標楷體" w:hint="eastAsia"/>
                <w:lang w:eastAsia="zh-HK"/>
              </w:rPr>
              <w:t>及說</w:t>
            </w:r>
            <w:r w:rsidRPr="00362205">
              <w:rPr>
                <w:rFonts w:ascii="標楷體" w:eastAsia="標楷體" w:hAnsi="標楷體" w:hint="eastAsia"/>
              </w:rPr>
              <w:t>明</w:t>
            </w:r>
            <w:r w:rsidRPr="00362205">
              <w:rPr>
                <w:rFonts w:ascii="標楷體" w:eastAsia="標楷體" w:hAnsi="標楷體" w:hint="eastAsia"/>
                <w:lang w:eastAsia="zh-HK"/>
              </w:rPr>
              <w:t>見</w:t>
            </w:r>
            <w:r w:rsidRPr="00362205">
              <w:rPr>
                <w:rFonts w:ascii="標楷體" w:eastAsia="標楷體" w:hAnsi="標楷體"/>
              </w:rPr>
              <w:t>第4章</w:t>
            </w:r>
            <w:r w:rsidRPr="00362205">
              <w:rPr>
                <w:rFonts w:ascii="標楷體" w:eastAsia="標楷體" w:hAnsi="標楷體" w:hint="eastAsia"/>
              </w:rPr>
              <w:t>各類代碼表</w:t>
            </w:r>
          </w:p>
          <w:p w14:paraId="64B23BDB" w14:textId="4713E162" w:rsidR="00165639" w:rsidRPr="00362205" w:rsidRDefault="00165639" w:rsidP="000C0566">
            <w:pPr>
              <w:rPr>
                <w:rFonts w:ascii="標楷體" w:eastAsia="標楷體" w:hAnsi="標楷體"/>
              </w:rPr>
            </w:pPr>
            <w:r>
              <w:rPr>
                <w:rFonts w:ascii="標楷體" w:eastAsia="標楷體" w:hAnsi="標楷體" w:hint="eastAsia"/>
              </w:rPr>
              <w:t>※資料庫:</w:t>
            </w:r>
            <w:r w:rsidRPr="00165639">
              <w:rPr>
                <w:rFonts w:ascii="標楷體" w:eastAsia="標楷體" w:hAnsi="標楷體" w:cs="細明體"/>
                <w:color w:val="000000"/>
                <w:kern w:val="0"/>
                <w:sz w:val="22"/>
                <w:szCs w:val="22"/>
              </w:rPr>
              <w:t xml:space="preserve"> CdCode</w:t>
            </w:r>
          </w:p>
        </w:tc>
      </w:tr>
      <w:tr w:rsidR="00AB449C" w:rsidRPr="00362205" w14:paraId="3D2BAC8E" w14:textId="77777777" w:rsidTr="000C415F">
        <w:trPr>
          <w:trHeight w:val="277"/>
        </w:trPr>
        <w:tc>
          <w:tcPr>
            <w:tcW w:w="1548" w:type="dxa"/>
            <w:tcBorders>
              <w:top w:val="single" w:sz="8" w:space="0" w:color="000000"/>
              <w:bottom w:val="single" w:sz="8" w:space="0" w:color="000000"/>
              <w:right w:val="single" w:sz="8" w:space="0" w:color="000000"/>
            </w:tcBorders>
            <w:shd w:val="clear" w:color="auto" w:fill="F3F3F3"/>
          </w:tcPr>
          <w:p w14:paraId="6F0FD025" w14:textId="77777777" w:rsidR="00AB449C" w:rsidRPr="00362205" w:rsidRDefault="00AB449C" w:rsidP="000C415F">
            <w:pPr>
              <w:rPr>
                <w:rFonts w:ascii="標楷體" w:eastAsia="標楷體" w:hAnsi="標楷體"/>
              </w:rPr>
            </w:pPr>
            <w:r w:rsidRPr="00362205">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4CB0FECC" w14:textId="77777777" w:rsidR="00AB449C" w:rsidRPr="00362205" w:rsidRDefault="00AB449C" w:rsidP="000C415F">
            <w:pPr>
              <w:rPr>
                <w:rFonts w:ascii="標楷體" w:eastAsia="標楷體" w:hAnsi="標楷體"/>
              </w:rPr>
            </w:pPr>
          </w:p>
        </w:tc>
      </w:tr>
      <w:tr w:rsidR="00AB449C" w:rsidRPr="00362205" w14:paraId="4CDFFEBF" w14:textId="77777777" w:rsidTr="000C415F">
        <w:trPr>
          <w:trHeight w:val="773"/>
        </w:trPr>
        <w:tc>
          <w:tcPr>
            <w:tcW w:w="1548" w:type="dxa"/>
            <w:tcBorders>
              <w:top w:val="single" w:sz="8" w:space="0" w:color="000000"/>
              <w:bottom w:val="single" w:sz="8" w:space="0" w:color="000000"/>
              <w:right w:val="single" w:sz="8" w:space="0" w:color="000000"/>
            </w:tcBorders>
            <w:shd w:val="clear" w:color="auto" w:fill="F3F3F3"/>
          </w:tcPr>
          <w:p w14:paraId="4F879243" w14:textId="77777777" w:rsidR="00AB449C" w:rsidRPr="00362205" w:rsidRDefault="00AB449C" w:rsidP="000C415F">
            <w:pPr>
              <w:rPr>
                <w:rFonts w:ascii="標楷體" w:eastAsia="標楷體" w:hAnsi="標楷體"/>
              </w:rPr>
            </w:pPr>
            <w:r w:rsidRPr="00362205">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1F02E38B" w14:textId="77777777" w:rsidR="00AB449C" w:rsidRPr="00362205" w:rsidRDefault="00AB449C" w:rsidP="000C415F">
            <w:pPr>
              <w:rPr>
                <w:rFonts w:ascii="標楷體" w:eastAsia="標楷體" w:hAnsi="標楷體"/>
              </w:rPr>
            </w:pPr>
          </w:p>
        </w:tc>
      </w:tr>
      <w:tr w:rsidR="00AB449C" w:rsidRPr="00362205" w14:paraId="1F15CDDC" w14:textId="77777777" w:rsidTr="000C415F">
        <w:trPr>
          <w:trHeight w:val="321"/>
        </w:trPr>
        <w:tc>
          <w:tcPr>
            <w:tcW w:w="1548" w:type="dxa"/>
            <w:tcBorders>
              <w:top w:val="single" w:sz="8" w:space="0" w:color="000000"/>
              <w:bottom w:val="single" w:sz="8" w:space="0" w:color="000000"/>
              <w:right w:val="single" w:sz="8" w:space="0" w:color="000000"/>
            </w:tcBorders>
            <w:shd w:val="clear" w:color="auto" w:fill="F3F3F3"/>
          </w:tcPr>
          <w:p w14:paraId="483CC884" w14:textId="77777777" w:rsidR="00AB449C" w:rsidRPr="00362205" w:rsidRDefault="00AB449C" w:rsidP="000C415F">
            <w:pPr>
              <w:rPr>
                <w:rFonts w:ascii="標楷體" w:eastAsia="標楷體" w:hAnsi="標楷體"/>
              </w:rPr>
            </w:pPr>
            <w:r w:rsidRPr="00362205">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5EE555B4" w14:textId="77777777" w:rsidR="00AB449C" w:rsidRPr="00362205" w:rsidRDefault="00AB449C" w:rsidP="000C415F">
            <w:pPr>
              <w:rPr>
                <w:rFonts w:ascii="標楷體" w:eastAsia="標楷體" w:hAnsi="標楷體"/>
              </w:rPr>
            </w:pPr>
          </w:p>
        </w:tc>
      </w:tr>
      <w:tr w:rsidR="00AB449C" w:rsidRPr="00362205" w14:paraId="1EFBFE1A" w14:textId="77777777" w:rsidTr="000C415F">
        <w:trPr>
          <w:trHeight w:val="1311"/>
        </w:trPr>
        <w:tc>
          <w:tcPr>
            <w:tcW w:w="1548" w:type="dxa"/>
            <w:tcBorders>
              <w:top w:val="single" w:sz="8" w:space="0" w:color="000000"/>
              <w:bottom w:val="single" w:sz="8" w:space="0" w:color="000000"/>
              <w:right w:val="single" w:sz="8" w:space="0" w:color="000000"/>
            </w:tcBorders>
            <w:shd w:val="clear" w:color="auto" w:fill="F3F3F3"/>
          </w:tcPr>
          <w:p w14:paraId="228720E1" w14:textId="77777777" w:rsidR="00AB449C" w:rsidRPr="00362205" w:rsidRDefault="00AB449C" w:rsidP="000C415F">
            <w:pPr>
              <w:rPr>
                <w:rFonts w:ascii="標楷體" w:eastAsia="標楷體" w:hAnsi="標楷體"/>
              </w:rPr>
            </w:pPr>
            <w:r w:rsidRPr="00362205">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350514CE" w14:textId="77777777" w:rsidR="00AB449C" w:rsidRPr="00362205" w:rsidRDefault="00AB449C" w:rsidP="000C415F">
            <w:pPr>
              <w:rPr>
                <w:rFonts w:ascii="標楷體" w:eastAsia="標楷體" w:hAnsi="標楷體"/>
              </w:rPr>
            </w:pPr>
          </w:p>
        </w:tc>
      </w:tr>
      <w:tr w:rsidR="00AB449C" w:rsidRPr="00362205" w14:paraId="6BC146D4" w14:textId="77777777" w:rsidTr="000C415F">
        <w:trPr>
          <w:trHeight w:val="278"/>
        </w:trPr>
        <w:tc>
          <w:tcPr>
            <w:tcW w:w="1548" w:type="dxa"/>
            <w:tcBorders>
              <w:top w:val="single" w:sz="8" w:space="0" w:color="000000"/>
              <w:bottom w:val="single" w:sz="8" w:space="0" w:color="000000"/>
              <w:right w:val="single" w:sz="8" w:space="0" w:color="000000"/>
            </w:tcBorders>
            <w:shd w:val="clear" w:color="auto" w:fill="F3F3F3"/>
          </w:tcPr>
          <w:p w14:paraId="444FE810" w14:textId="77777777" w:rsidR="00AB449C" w:rsidRPr="00362205" w:rsidRDefault="00AB449C" w:rsidP="000C415F">
            <w:pPr>
              <w:rPr>
                <w:rFonts w:ascii="標楷體" w:eastAsia="標楷體" w:hAnsi="標楷體"/>
              </w:rPr>
            </w:pPr>
            <w:r w:rsidRPr="00362205">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488685A1" w14:textId="77777777" w:rsidR="00AB449C" w:rsidRPr="00362205" w:rsidRDefault="00AB449C" w:rsidP="000C415F">
            <w:pPr>
              <w:rPr>
                <w:rFonts w:ascii="標楷體" w:eastAsia="標楷體" w:hAnsi="標楷體"/>
              </w:rPr>
            </w:pPr>
          </w:p>
        </w:tc>
      </w:tr>
      <w:tr w:rsidR="00AB449C" w:rsidRPr="00362205" w14:paraId="342C47E4" w14:textId="77777777" w:rsidTr="000C415F">
        <w:trPr>
          <w:trHeight w:val="358"/>
        </w:trPr>
        <w:tc>
          <w:tcPr>
            <w:tcW w:w="1548" w:type="dxa"/>
            <w:tcBorders>
              <w:top w:val="single" w:sz="8" w:space="0" w:color="000000"/>
              <w:bottom w:val="single" w:sz="8" w:space="0" w:color="000000"/>
              <w:right w:val="single" w:sz="8" w:space="0" w:color="000000"/>
            </w:tcBorders>
            <w:shd w:val="clear" w:color="auto" w:fill="F3F3F3"/>
          </w:tcPr>
          <w:p w14:paraId="70C72EF2" w14:textId="77777777" w:rsidR="00AB449C" w:rsidRPr="00362205" w:rsidRDefault="00AB449C" w:rsidP="000C415F">
            <w:pPr>
              <w:rPr>
                <w:rFonts w:ascii="標楷體" w:eastAsia="標楷體" w:hAnsi="標楷體"/>
              </w:rPr>
            </w:pPr>
            <w:r w:rsidRPr="00362205">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2460E48A" w14:textId="77777777" w:rsidR="00AB449C" w:rsidRPr="00362205" w:rsidRDefault="00AB449C" w:rsidP="000C415F">
            <w:pPr>
              <w:rPr>
                <w:rFonts w:ascii="標楷體" w:eastAsia="標楷體" w:hAnsi="標楷體"/>
              </w:rPr>
            </w:pPr>
          </w:p>
        </w:tc>
      </w:tr>
      <w:tr w:rsidR="00AB449C" w:rsidRPr="00362205" w14:paraId="093C9920" w14:textId="77777777" w:rsidTr="000C415F">
        <w:trPr>
          <w:trHeight w:val="278"/>
        </w:trPr>
        <w:tc>
          <w:tcPr>
            <w:tcW w:w="1548" w:type="dxa"/>
            <w:tcBorders>
              <w:top w:val="single" w:sz="8" w:space="0" w:color="000000"/>
              <w:bottom w:val="single" w:sz="8" w:space="0" w:color="000000"/>
              <w:right w:val="single" w:sz="8" w:space="0" w:color="000000"/>
            </w:tcBorders>
            <w:shd w:val="clear" w:color="auto" w:fill="F3F3F3"/>
          </w:tcPr>
          <w:p w14:paraId="21CED3CA" w14:textId="77777777" w:rsidR="00AB449C" w:rsidRPr="00362205" w:rsidRDefault="00AB449C" w:rsidP="000C415F">
            <w:pPr>
              <w:rPr>
                <w:rFonts w:ascii="標楷體" w:eastAsia="標楷體" w:hAnsi="標楷體"/>
              </w:rPr>
            </w:pPr>
            <w:r w:rsidRPr="00362205">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169FBDAF" w14:textId="77777777" w:rsidR="00AB449C" w:rsidRPr="00362205" w:rsidRDefault="00AB449C" w:rsidP="000C415F">
            <w:pPr>
              <w:rPr>
                <w:rFonts w:ascii="標楷體" w:eastAsia="標楷體" w:hAnsi="標楷體"/>
              </w:rPr>
            </w:pPr>
          </w:p>
        </w:tc>
      </w:tr>
    </w:tbl>
    <w:p w14:paraId="74CB1D17" w14:textId="77777777" w:rsidR="00AB449C" w:rsidRPr="00362205" w:rsidRDefault="00AB449C" w:rsidP="00AB449C">
      <w:pPr>
        <w:rPr>
          <w:rFonts w:ascii="標楷體" w:eastAsia="標楷體" w:hAnsi="標楷體"/>
        </w:rPr>
      </w:pPr>
    </w:p>
    <w:p w14:paraId="2F27EB99" w14:textId="77777777" w:rsidR="00AB449C" w:rsidRPr="00362205" w:rsidRDefault="00AB449C" w:rsidP="00AB449C">
      <w:pPr>
        <w:rPr>
          <w:rFonts w:ascii="標楷體" w:eastAsia="標楷體" w:hAnsi="標楷體"/>
        </w:rPr>
      </w:pPr>
    </w:p>
    <w:p w14:paraId="29862A52" w14:textId="77777777" w:rsidR="00AB449C" w:rsidRPr="00362205" w:rsidRDefault="00AB449C" w:rsidP="00AB449C">
      <w:pPr>
        <w:rPr>
          <w:rFonts w:ascii="標楷體" w:eastAsia="標楷體" w:hAnsi="標楷體"/>
        </w:rPr>
      </w:pPr>
    </w:p>
    <w:p w14:paraId="1B12482F" w14:textId="77777777" w:rsidR="00AB449C" w:rsidRPr="00362205" w:rsidRDefault="00AB449C" w:rsidP="00AB449C">
      <w:pPr>
        <w:rPr>
          <w:rFonts w:ascii="標楷體" w:eastAsia="標楷體" w:hAnsi="標楷體"/>
        </w:rPr>
      </w:pPr>
    </w:p>
    <w:p w14:paraId="2767F5FD" w14:textId="77777777" w:rsidR="00AB449C" w:rsidRPr="00362205" w:rsidRDefault="00AB449C" w:rsidP="00AB449C">
      <w:pPr>
        <w:rPr>
          <w:rFonts w:ascii="標楷體" w:eastAsia="標楷體" w:hAnsi="標楷體"/>
        </w:rPr>
      </w:pPr>
    </w:p>
    <w:p w14:paraId="5A54A641" w14:textId="77777777" w:rsidR="00AB449C" w:rsidRPr="00362205" w:rsidRDefault="00AB449C" w:rsidP="00AB449C">
      <w:pPr>
        <w:rPr>
          <w:rFonts w:ascii="標楷體" w:eastAsia="標楷體" w:hAnsi="標楷體"/>
        </w:rPr>
      </w:pPr>
    </w:p>
    <w:p w14:paraId="7C7AE00E" w14:textId="77777777" w:rsidR="00AB449C" w:rsidRPr="00362205" w:rsidRDefault="00AB449C" w:rsidP="00AB449C">
      <w:pPr>
        <w:rPr>
          <w:rFonts w:ascii="標楷體" w:eastAsia="標楷體" w:hAnsi="標楷體"/>
        </w:rPr>
      </w:pPr>
    </w:p>
    <w:p w14:paraId="10F26E21" w14:textId="77777777" w:rsidR="00AB449C" w:rsidRPr="00362205" w:rsidRDefault="00AB449C" w:rsidP="00AB449C">
      <w:pPr>
        <w:rPr>
          <w:rFonts w:ascii="標楷體" w:eastAsia="標楷體" w:hAnsi="標楷體"/>
        </w:rPr>
      </w:pPr>
      <w:r w:rsidRPr="00362205">
        <w:rPr>
          <w:rFonts w:ascii="標楷體" w:eastAsia="標楷體" w:hAnsi="標楷體"/>
        </w:rPr>
        <w:br w:type="page"/>
      </w:r>
    </w:p>
    <w:p w14:paraId="3F7790F9" w14:textId="77777777" w:rsidR="00AB449C" w:rsidRPr="00362205" w:rsidRDefault="00AB449C" w:rsidP="00D01BCC">
      <w:pPr>
        <w:pStyle w:val="a"/>
      </w:pPr>
      <w:r w:rsidRPr="00362205">
        <w:lastRenderedPageBreak/>
        <w:t>UI畫面</w:t>
      </w:r>
    </w:p>
    <w:p w14:paraId="69018801" w14:textId="77777777" w:rsidR="00AB449C" w:rsidRPr="00362205" w:rsidRDefault="00AB449C" w:rsidP="00AB449C">
      <w:pPr>
        <w:pStyle w:val="42"/>
        <w:spacing w:after="72"/>
        <w:ind w:left="1133"/>
        <w:rPr>
          <w:rFonts w:ascii="標楷體" w:hAnsi="標楷體"/>
        </w:rPr>
      </w:pPr>
      <w:r w:rsidRPr="00362205">
        <w:rPr>
          <w:rFonts w:ascii="標楷體" w:hAnsi="標楷體" w:hint="eastAsia"/>
        </w:rPr>
        <w:t>輸入畫面：</w:t>
      </w:r>
    </w:p>
    <w:p w14:paraId="7ACB8F9C" w14:textId="38DAB519" w:rsidR="00AB449C" w:rsidRDefault="008A705C" w:rsidP="00D01BCC">
      <w:pPr>
        <w:pStyle w:val="a"/>
      </w:pPr>
      <w:r w:rsidRPr="008A705C">
        <w:rPr>
          <w:noProof/>
        </w:rPr>
        <w:t xml:space="preserve"> </w:t>
      </w:r>
      <w:r w:rsidRPr="008A705C">
        <w:rPr>
          <w:noProof/>
        </w:rPr>
        <w:drawing>
          <wp:inline distT="0" distB="0" distL="0" distR="0" wp14:anchorId="09C0EB8C" wp14:editId="79195543">
            <wp:extent cx="6479540" cy="2301875"/>
            <wp:effectExtent l="0" t="0" r="0" b="3175"/>
            <wp:docPr id="130" name="圖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479540" cy="2301875"/>
                    </a:xfrm>
                    <a:prstGeom prst="rect">
                      <a:avLst/>
                    </a:prstGeom>
                  </pic:spPr>
                </pic:pic>
              </a:graphicData>
            </a:graphic>
          </wp:inline>
        </w:drawing>
      </w:r>
    </w:p>
    <w:p w14:paraId="74FD5166" w14:textId="77777777" w:rsidR="00397505" w:rsidRPr="008C16B6" w:rsidRDefault="00397505" w:rsidP="003B5F90"/>
    <w:p w14:paraId="3528BF40" w14:textId="77777777" w:rsidR="00AB449C" w:rsidRPr="00362205" w:rsidRDefault="000C7737" w:rsidP="00D01BCC">
      <w:pPr>
        <w:pStyle w:val="a"/>
      </w:pPr>
      <w:r>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6"/>
        <w:gridCol w:w="1502"/>
        <w:gridCol w:w="1296"/>
        <w:gridCol w:w="1087"/>
        <w:gridCol w:w="1165"/>
        <w:gridCol w:w="672"/>
        <w:gridCol w:w="694"/>
        <w:gridCol w:w="3131"/>
      </w:tblGrid>
      <w:tr w:rsidR="005A21A1" w:rsidRPr="00362205" w14:paraId="6FDE302D" w14:textId="77777777" w:rsidTr="008A705C">
        <w:trPr>
          <w:trHeight w:val="388"/>
          <w:jc w:val="center"/>
        </w:trPr>
        <w:tc>
          <w:tcPr>
            <w:tcW w:w="456" w:type="dxa"/>
            <w:vMerge w:val="restart"/>
          </w:tcPr>
          <w:p w14:paraId="773DC434" w14:textId="77777777" w:rsidR="005A21A1" w:rsidRPr="00362205" w:rsidRDefault="005A21A1" w:rsidP="000C415F">
            <w:pPr>
              <w:rPr>
                <w:rFonts w:ascii="標楷體" w:eastAsia="標楷體" w:hAnsi="標楷體"/>
              </w:rPr>
            </w:pPr>
            <w:r w:rsidRPr="00362205">
              <w:rPr>
                <w:rFonts w:ascii="標楷體" w:eastAsia="標楷體" w:hAnsi="標楷體"/>
              </w:rPr>
              <w:t>序號</w:t>
            </w:r>
          </w:p>
        </w:tc>
        <w:tc>
          <w:tcPr>
            <w:tcW w:w="1502" w:type="dxa"/>
            <w:vMerge w:val="restart"/>
          </w:tcPr>
          <w:p w14:paraId="179CE372" w14:textId="77777777" w:rsidR="005A21A1" w:rsidRPr="00362205" w:rsidRDefault="005A21A1" w:rsidP="000C415F">
            <w:pPr>
              <w:rPr>
                <w:rFonts w:ascii="標楷體" w:eastAsia="標楷體" w:hAnsi="標楷體"/>
              </w:rPr>
            </w:pPr>
            <w:r w:rsidRPr="00362205">
              <w:rPr>
                <w:rFonts w:ascii="標楷體" w:eastAsia="標楷體" w:hAnsi="標楷體"/>
              </w:rPr>
              <w:t>欄位</w:t>
            </w:r>
          </w:p>
        </w:tc>
        <w:tc>
          <w:tcPr>
            <w:tcW w:w="4914" w:type="dxa"/>
            <w:gridSpan w:val="5"/>
          </w:tcPr>
          <w:p w14:paraId="78CE5D42" w14:textId="77777777" w:rsidR="005A21A1" w:rsidRPr="00362205" w:rsidRDefault="005A21A1" w:rsidP="005A21A1">
            <w:pPr>
              <w:jc w:val="center"/>
              <w:rPr>
                <w:rFonts w:ascii="標楷體" w:eastAsia="標楷體" w:hAnsi="標楷體"/>
              </w:rPr>
            </w:pPr>
            <w:r w:rsidRPr="00362205">
              <w:rPr>
                <w:rFonts w:ascii="標楷體" w:eastAsia="標楷體" w:hAnsi="標楷體"/>
              </w:rPr>
              <w:t>說明</w:t>
            </w:r>
          </w:p>
        </w:tc>
        <w:tc>
          <w:tcPr>
            <w:tcW w:w="3131" w:type="dxa"/>
            <w:vMerge w:val="restart"/>
          </w:tcPr>
          <w:p w14:paraId="1FDCACCE" w14:textId="77777777" w:rsidR="005A21A1" w:rsidRPr="00362205" w:rsidRDefault="005A21A1" w:rsidP="000C415F">
            <w:pPr>
              <w:rPr>
                <w:rFonts w:ascii="標楷體" w:eastAsia="標楷體" w:hAnsi="標楷體"/>
              </w:rPr>
            </w:pPr>
            <w:r w:rsidRPr="00362205">
              <w:rPr>
                <w:rFonts w:ascii="標楷體" w:eastAsia="標楷體" w:hAnsi="標楷體"/>
              </w:rPr>
              <w:t>處理邏輯及注意事項</w:t>
            </w:r>
          </w:p>
        </w:tc>
      </w:tr>
      <w:tr w:rsidR="005A21A1" w:rsidRPr="00362205" w14:paraId="35AF3279" w14:textId="77777777" w:rsidTr="008A705C">
        <w:trPr>
          <w:trHeight w:val="244"/>
          <w:jc w:val="center"/>
        </w:trPr>
        <w:tc>
          <w:tcPr>
            <w:tcW w:w="456" w:type="dxa"/>
            <w:vMerge/>
          </w:tcPr>
          <w:p w14:paraId="39EB2A48" w14:textId="77777777" w:rsidR="005A21A1" w:rsidRPr="00362205" w:rsidRDefault="005A21A1" w:rsidP="000C415F">
            <w:pPr>
              <w:rPr>
                <w:rFonts w:ascii="標楷體" w:eastAsia="標楷體" w:hAnsi="標楷體"/>
              </w:rPr>
            </w:pPr>
          </w:p>
        </w:tc>
        <w:tc>
          <w:tcPr>
            <w:tcW w:w="1502" w:type="dxa"/>
            <w:vMerge/>
          </w:tcPr>
          <w:p w14:paraId="0DC1D06B" w14:textId="77777777" w:rsidR="005A21A1" w:rsidRPr="00362205" w:rsidRDefault="005A21A1" w:rsidP="000C415F">
            <w:pPr>
              <w:rPr>
                <w:rFonts w:ascii="標楷體" w:eastAsia="標楷體" w:hAnsi="標楷體"/>
              </w:rPr>
            </w:pPr>
          </w:p>
        </w:tc>
        <w:tc>
          <w:tcPr>
            <w:tcW w:w="1296" w:type="dxa"/>
          </w:tcPr>
          <w:p w14:paraId="5F655E8E" w14:textId="77777777" w:rsidR="005A21A1" w:rsidRPr="00362205" w:rsidRDefault="005A21A1" w:rsidP="00E91F48">
            <w:pPr>
              <w:rPr>
                <w:rFonts w:ascii="標楷體" w:eastAsia="標楷體" w:hAnsi="標楷體"/>
              </w:rPr>
            </w:pPr>
            <w:r w:rsidRPr="004E09B8">
              <w:rPr>
                <w:rFonts w:ascii="標楷體" w:eastAsia="標楷體" w:hAnsi="標楷體" w:hint="eastAsia"/>
              </w:rPr>
              <w:t>資料型態長度</w:t>
            </w:r>
          </w:p>
        </w:tc>
        <w:tc>
          <w:tcPr>
            <w:tcW w:w="1087" w:type="dxa"/>
          </w:tcPr>
          <w:p w14:paraId="4EE94494" w14:textId="77777777" w:rsidR="005A21A1" w:rsidRPr="00362205" w:rsidRDefault="005A21A1" w:rsidP="000C415F">
            <w:pPr>
              <w:rPr>
                <w:rFonts w:ascii="標楷體" w:eastAsia="標楷體" w:hAnsi="標楷體"/>
              </w:rPr>
            </w:pPr>
            <w:r w:rsidRPr="00362205">
              <w:rPr>
                <w:rFonts w:ascii="標楷體" w:eastAsia="標楷體" w:hAnsi="標楷體"/>
              </w:rPr>
              <w:t>預設值</w:t>
            </w:r>
          </w:p>
        </w:tc>
        <w:tc>
          <w:tcPr>
            <w:tcW w:w="1165" w:type="dxa"/>
          </w:tcPr>
          <w:p w14:paraId="65F8B72F" w14:textId="77777777" w:rsidR="005A21A1" w:rsidRPr="00362205" w:rsidRDefault="005A21A1" w:rsidP="000C415F">
            <w:pPr>
              <w:rPr>
                <w:rFonts w:ascii="標楷體" w:eastAsia="標楷體" w:hAnsi="標楷體"/>
              </w:rPr>
            </w:pPr>
            <w:r w:rsidRPr="00362205">
              <w:rPr>
                <w:rFonts w:ascii="標楷體" w:eastAsia="標楷體" w:hAnsi="標楷體"/>
              </w:rPr>
              <w:t>選單內容</w:t>
            </w:r>
          </w:p>
        </w:tc>
        <w:tc>
          <w:tcPr>
            <w:tcW w:w="672" w:type="dxa"/>
          </w:tcPr>
          <w:p w14:paraId="1198629D" w14:textId="77777777" w:rsidR="005A21A1" w:rsidRPr="00362205" w:rsidRDefault="005A21A1" w:rsidP="000C415F">
            <w:pPr>
              <w:rPr>
                <w:rFonts w:ascii="標楷體" w:eastAsia="標楷體" w:hAnsi="標楷體"/>
              </w:rPr>
            </w:pPr>
            <w:r w:rsidRPr="00362205">
              <w:rPr>
                <w:rFonts w:ascii="標楷體" w:eastAsia="標楷體" w:hAnsi="標楷體"/>
              </w:rPr>
              <w:t>必填</w:t>
            </w:r>
          </w:p>
        </w:tc>
        <w:tc>
          <w:tcPr>
            <w:tcW w:w="694" w:type="dxa"/>
          </w:tcPr>
          <w:p w14:paraId="1E0BE107" w14:textId="77777777" w:rsidR="005A21A1" w:rsidRPr="00362205" w:rsidRDefault="005A21A1" w:rsidP="000C415F">
            <w:pPr>
              <w:rPr>
                <w:rFonts w:ascii="標楷體" w:eastAsia="標楷體" w:hAnsi="標楷體"/>
              </w:rPr>
            </w:pPr>
            <w:r w:rsidRPr="00362205">
              <w:rPr>
                <w:rFonts w:ascii="標楷體" w:eastAsia="標楷體" w:hAnsi="標楷體"/>
              </w:rPr>
              <w:t>R/W</w:t>
            </w:r>
          </w:p>
        </w:tc>
        <w:tc>
          <w:tcPr>
            <w:tcW w:w="3131" w:type="dxa"/>
            <w:vMerge/>
          </w:tcPr>
          <w:p w14:paraId="48C481AA" w14:textId="77777777" w:rsidR="005A21A1" w:rsidRPr="00362205" w:rsidRDefault="005A21A1" w:rsidP="000C415F">
            <w:pPr>
              <w:rPr>
                <w:rFonts w:ascii="標楷體" w:eastAsia="標楷體" w:hAnsi="標楷體"/>
              </w:rPr>
            </w:pPr>
          </w:p>
        </w:tc>
      </w:tr>
      <w:tr w:rsidR="005A21A1" w:rsidRPr="00362205" w14:paraId="430A6316" w14:textId="77777777" w:rsidTr="008A705C">
        <w:trPr>
          <w:trHeight w:val="244"/>
          <w:jc w:val="center"/>
        </w:trPr>
        <w:tc>
          <w:tcPr>
            <w:tcW w:w="456" w:type="dxa"/>
          </w:tcPr>
          <w:p w14:paraId="1D300C06" w14:textId="77777777" w:rsidR="005A21A1" w:rsidRPr="00362205" w:rsidRDefault="005A21A1" w:rsidP="000C415F">
            <w:pPr>
              <w:rPr>
                <w:rFonts w:ascii="標楷體" w:eastAsia="標楷體" w:hAnsi="標楷體"/>
              </w:rPr>
            </w:pPr>
            <w:r w:rsidRPr="00362205">
              <w:rPr>
                <w:rFonts w:ascii="標楷體" w:eastAsia="標楷體" w:hAnsi="標楷體" w:hint="eastAsia"/>
              </w:rPr>
              <w:t>1</w:t>
            </w:r>
          </w:p>
        </w:tc>
        <w:tc>
          <w:tcPr>
            <w:tcW w:w="1502" w:type="dxa"/>
          </w:tcPr>
          <w:p w14:paraId="574A0145" w14:textId="77777777" w:rsidR="005A21A1" w:rsidRPr="00362205" w:rsidRDefault="005A21A1" w:rsidP="000C415F">
            <w:pPr>
              <w:rPr>
                <w:rFonts w:ascii="標楷體" w:eastAsia="標楷體" w:hAnsi="標楷體"/>
              </w:rPr>
            </w:pPr>
            <w:r w:rsidRPr="00362205">
              <w:rPr>
                <w:rFonts w:ascii="標楷體" w:eastAsia="標楷體" w:hAnsi="標楷體" w:hint="eastAsia"/>
              </w:rPr>
              <w:t>功能</w:t>
            </w:r>
          </w:p>
        </w:tc>
        <w:tc>
          <w:tcPr>
            <w:tcW w:w="1296" w:type="dxa"/>
          </w:tcPr>
          <w:p w14:paraId="4D1F8BA8" w14:textId="77777777" w:rsidR="005A21A1" w:rsidRPr="00362205" w:rsidRDefault="005A21A1" w:rsidP="000C415F">
            <w:pPr>
              <w:rPr>
                <w:rFonts w:ascii="標楷體" w:eastAsia="標楷體" w:hAnsi="標楷體"/>
              </w:rPr>
            </w:pPr>
            <w:r>
              <w:rPr>
                <w:rFonts w:ascii="標楷體" w:eastAsia="標楷體" w:hAnsi="標楷體"/>
              </w:rPr>
              <w:t>9</w:t>
            </w:r>
          </w:p>
        </w:tc>
        <w:tc>
          <w:tcPr>
            <w:tcW w:w="1087" w:type="dxa"/>
          </w:tcPr>
          <w:p w14:paraId="4E3D92D5" w14:textId="77777777" w:rsidR="005A21A1" w:rsidRPr="00362205" w:rsidRDefault="005A21A1" w:rsidP="000C415F">
            <w:pPr>
              <w:rPr>
                <w:rFonts w:ascii="標楷體" w:eastAsia="標楷體" w:hAnsi="標楷體"/>
              </w:rPr>
            </w:pPr>
          </w:p>
        </w:tc>
        <w:tc>
          <w:tcPr>
            <w:tcW w:w="1165" w:type="dxa"/>
          </w:tcPr>
          <w:p w14:paraId="2B36D750" w14:textId="74EB688C" w:rsidR="005A21A1" w:rsidRPr="00362205" w:rsidRDefault="005A21A1" w:rsidP="000C415F">
            <w:pPr>
              <w:rPr>
                <w:rFonts w:ascii="標楷體" w:eastAsia="標楷體" w:hAnsi="標楷體"/>
              </w:rPr>
            </w:pPr>
          </w:p>
        </w:tc>
        <w:tc>
          <w:tcPr>
            <w:tcW w:w="672" w:type="dxa"/>
          </w:tcPr>
          <w:p w14:paraId="71EEDB0C" w14:textId="77777777" w:rsidR="005A21A1" w:rsidRPr="00362205" w:rsidRDefault="005A21A1" w:rsidP="000C415F">
            <w:pPr>
              <w:rPr>
                <w:rFonts w:ascii="標楷體" w:eastAsia="標楷體" w:hAnsi="標楷體"/>
              </w:rPr>
            </w:pPr>
            <w:r w:rsidRPr="00362205">
              <w:rPr>
                <w:rFonts w:ascii="標楷體" w:eastAsia="標楷體" w:hAnsi="標楷體" w:hint="eastAsia"/>
              </w:rPr>
              <w:t>V</w:t>
            </w:r>
          </w:p>
        </w:tc>
        <w:tc>
          <w:tcPr>
            <w:tcW w:w="694" w:type="dxa"/>
          </w:tcPr>
          <w:p w14:paraId="73564408" w14:textId="77777777" w:rsidR="005A21A1" w:rsidRPr="00362205" w:rsidRDefault="005A21A1" w:rsidP="000C415F">
            <w:pPr>
              <w:rPr>
                <w:rFonts w:ascii="標楷體" w:eastAsia="標楷體" w:hAnsi="標楷體"/>
              </w:rPr>
            </w:pPr>
          </w:p>
        </w:tc>
        <w:tc>
          <w:tcPr>
            <w:tcW w:w="3131" w:type="dxa"/>
          </w:tcPr>
          <w:p w14:paraId="4F7CDDAB" w14:textId="0616BD25" w:rsidR="005A21A1" w:rsidRPr="00362205" w:rsidRDefault="008A705C" w:rsidP="000C415F">
            <w:pPr>
              <w:rPr>
                <w:rFonts w:ascii="標楷體" w:eastAsia="標楷體" w:hAnsi="標楷體"/>
              </w:rPr>
            </w:pPr>
            <w:r>
              <w:rPr>
                <w:rFonts w:ascii="標楷體" w:eastAsia="標楷體" w:hAnsi="標楷體" w:hint="eastAsia"/>
              </w:rPr>
              <w:t>自動顯示，不需輸入</w:t>
            </w:r>
          </w:p>
          <w:p w14:paraId="0450BF38" w14:textId="77777777" w:rsidR="005A21A1" w:rsidRPr="00362205" w:rsidRDefault="005A21A1" w:rsidP="000C415F">
            <w:pPr>
              <w:rPr>
                <w:rFonts w:ascii="標楷體" w:eastAsia="標楷體" w:hAnsi="標楷體"/>
              </w:rPr>
            </w:pPr>
            <w:r w:rsidRPr="00362205">
              <w:rPr>
                <w:rFonts w:ascii="標楷體" w:eastAsia="標楷體" w:hAnsi="標楷體" w:hint="eastAsia"/>
              </w:rPr>
              <w:t>1: 新增</w:t>
            </w:r>
          </w:p>
          <w:p w14:paraId="28C46F82" w14:textId="77777777" w:rsidR="005A21A1" w:rsidRPr="00362205" w:rsidRDefault="005A21A1" w:rsidP="000C415F">
            <w:pPr>
              <w:rPr>
                <w:rFonts w:ascii="標楷體" w:eastAsia="標楷體" w:hAnsi="標楷體"/>
              </w:rPr>
            </w:pPr>
            <w:r w:rsidRPr="00362205">
              <w:rPr>
                <w:rFonts w:ascii="標楷體" w:eastAsia="標楷體" w:hAnsi="標楷體" w:hint="eastAsia"/>
              </w:rPr>
              <w:t>2</w:t>
            </w:r>
            <w:r w:rsidRPr="00362205">
              <w:rPr>
                <w:rFonts w:ascii="標楷體" w:eastAsia="標楷體" w:hAnsi="標楷體"/>
              </w:rPr>
              <w:t>:</w:t>
            </w:r>
            <w:r w:rsidRPr="00362205">
              <w:rPr>
                <w:rFonts w:ascii="標楷體" w:eastAsia="標楷體" w:hAnsi="標楷體" w:hint="eastAsia"/>
              </w:rPr>
              <w:t xml:space="preserve"> 修改</w:t>
            </w:r>
          </w:p>
          <w:p w14:paraId="12F68F7E" w14:textId="77777777" w:rsidR="005A21A1" w:rsidRPr="00362205" w:rsidRDefault="005A21A1" w:rsidP="000C415F">
            <w:pPr>
              <w:rPr>
                <w:rFonts w:ascii="標楷體" w:eastAsia="標楷體" w:hAnsi="標楷體"/>
              </w:rPr>
            </w:pPr>
            <w:r w:rsidRPr="00362205">
              <w:rPr>
                <w:rFonts w:ascii="標楷體" w:eastAsia="標楷體" w:hAnsi="標楷體" w:hint="eastAsia"/>
              </w:rPr>
              <w:t>4: 刪除</w:t>
            </w:r>
          </w:p>
          <w:p w14:paraId="17EB9045" w14:textId="77777777" w:rsidR="005A21A1" w:rsidRPr="00362205" w:rsidRDefault="005A21A1" w:rsidP="000C415F">
            <w:pPr>
              <w:rPr>
                <w:rFonts w:ascii="標楷體" w:eastAsia="標楷體" w:hAnsi="標楷體"/>
              </w:rPr>
            </w:pPr>
            <w:r w:rsidRPr="00362205">
              <w:rPr>
                <w:rFonts w:ascii="標楷體" w:eastAsia="標楷體" w:hAnsi="標楷體" w:hint="eastAsia"/>
              </w:rPr>
              <w:t>5: 查詢</w:t>
            </w:r>
          </w:p>
        </w:tc>
      </w:tr>
      <w:tr w:rsidR="005A21A1" w:rsidRPr="00362205" w14:paraId="7C2C57B1" w14:textId="77777777" w:rsidTr="008A705C">
        <w:trPr>
          <w:trHeight w:val="244"/>
          <w:jc w:val="center"/>
        </w:trPr>
        <w:tc>
          <w:tcPr>
            <w:tcW w:w="456" w:type="dxa"/>
          </w:tcPr>
          <w:p w14:paraId="0088096E" w14:textId="77777777" w:rsidR="005A21A1" w:rsidRPr="00362205" w:rsidRDefault="005A21A1" w:rsidP="00F51504">
            <w:pPr>
              <w:rPr>
                <w:rFonts w:ascii="標楷體" w:eastAsia="標楷體" w:hAnsi="標楷體"/>
              </w:rPr>
            </w:pPr>
            <w:r w:rsidRPr="00362205">
              <w:rPr>
                <w:rFonts w:ascii="標楷體" w:eastAsia="標楷體" w:hAnsi="標楷體" w:hint="eastAsia"/>
              </w:rPr>
              <w:t>2</w:t>
            </w:r>
          </w:p>
        </w:tc>
        <w:tc>
          <w:tcPr>
            <w:tcW w:w="1502" w:type="dxa"/>
          </w:tcPr>
          <w:p w14:paraId="7DDE6A8B" w14:textId="3162F8B4" w:rsidR="005A21A1" w:rsidRPr="00362205" w:rsidRDefault="005A21A1" w:rsidP="00F51504">
            <w:pPr>
              <w:rPr>
                <w:rFonts w:ascii="標楷體" w:eastAsia="標楷體" w:hAnsi="標楷體"/>
              </w:rPr>
            </w:pPr>
            <w:r w:rsidRPr="00362205">
              <w:rPr>
                <w:rFonts w:ascii="標楷體" w:eastAsia="標楷體" w:hAnsi="標楷體" w:hint="eastAsia"/>
              </w:rPr>
              <w:t>代碼檔</w:t>
            </w:r>
            <w:r w:rsidR="008A705C">
              <w:rPr>
                <w:rFonts w:ascii="標楷體" w:eastAsia="標楷體" w:hAnsi="標楷體" w:hint="eastAsia"/>
              </w:rPr>
              <w:t>代號</w:t>
            </w:r>
          </w:p>
        </w:tc>
        <w:tc>
          <w:tcPr>
            <w:tcW w:w="1296" w:type="dxa"/>
          </w:tcPr>
          <w:p w14:paraId="58AA4F6E" w14:textId="3CEBD713" w:rsidR="005A21A1" w:rsidRPr="00362205" w:rsidRDefault="008A705C" w:rsidP="00F51504">
            <w:pPr>
              <w:rPr>
                <w:rFonts w:ascii="標楷體" w:eastAsia="標楷體" w:hAnsi="標楷體"/>
              </w:rPr>
            </w:pPr>
            <w:r>
              <w:rPr>
                <w:rFonts w:ascii="標楷體" w:eastAsia="標楷體" w:hAnsi="標楷體"/>
              </w:rPr>
              <w:t>X(20)</w:t>
            </w:r>
          </w:p>
        </w:tc>
        <w:tc>
          <w:tcPr>
            <w:tcW w:w="1087" w:type="dxa"/>
          </w:tcPr>
          <w:p w14:paraId="18B61AC9" w14:textId="77777777" w:rsidR="005A21A1" w:rsidRPr="00362205" w:rsidRDefault="005A21A1" w:rsidP="00F51504">
            <w:pPr>
              <w:rPr>
                <w:rFonts w:ascii="標楷體" w:eastAsia="標楷體" w:hAnsi="標楷體"/>
              </w:rPr>
            </w:pPr>
          </w:p>
        </w:tc>
        <w:tc>
          <w:tcPr>
            <w:tcW w:w="1165" w:type="dxa"/>
          </w:tcPr>
          <w:p w14:paraId="1D2E531C" w14:textId="3EA6CAE5" w:rsidR="005A21A1" w:rsidRPr="00362205" w:rsidRDefault="005A21A1" w:rsidP="00F51504">
            <w:pPr>
              <w:rPr>
                <w:rFonts w:ascii="標楷體" w:eastAsia="標楷體" w:hAnsi="標楷體"/>
              </w:rPr>
            </w:pPr>
          </w:p>
        </w:tc>
        <w:tc>
          <w:tcPr>
            <w:tcW w:w="672" w:type="dxa"/>
          </w:tcPr>
          <w:p w14:paraId="15371498" w14:textId="77777777" w:rsidR="005A21A1" w:rsidRPr="00362205" w:rsidRDefault="005A21A1" w:rsidP="00F51504">
            <w:pPr>
              <w:rPr>
                <w:rFonts w:ascii="標楷體" w:eastAsia="標楷體" w:hAnsi="標楷體"/>
              </w:rPr>
            </w:pPr>
            <w:r w:rsidRPr="00362205">
              <w:rPr>
                <w:rFonts w:ascii="標楷體" w:eastAsia="標楷體" w:hAnsi="標楷體" w:hint="eastAsia"/>
              </w:rPr>
              <w:t>V</w:t>
            </w:r>
          </w:p>
        </w:tc>
        <w:tc>
          <w:tcPr>
            <w:tcW w:w="694" w:type="dxa"/>
          </w:tcPr>
          <w:p w14:paraId="7D1DC044" w14:textId="77777777" w:rsidR="005A21A1" w:rsidRPr="00362205" w:rsidRDefault="005A21A1" w:rsidP="00F51504">
            <w:pPr>
              <w:rPr>
                <w:rFonts w:ascii="標楷體" w:eastAsia="標楷體" w:hAnsi="標楷體"/>
              </w:rPr>
            </w:pPr>
          </w:p>
        </w:tc>
        <w:tc>
          <w:tcPr>
            <w:tcW w:w="3131" w:type="dxa"/>
          </w:tcPr>
          <w:p w14:paraId="7F3054A6" w14:textId="1F903890" w:rsidR="005A21A1" w:rsidRPr="00362205" w:rsidRDefault="005A21A1" w:rsidP="00F51504">
            <w:pPr>
              <w:rPr>
                <w:rFonts w:ascii="標楷體" w:eastAsia="標楷體" w:hAnsi="標楷體"/>
              </w:rPr>
            </w:pPr>
            <w:r>
              <w:rPr>
                <w:rFonts w:ascii="標楷體" w:eastAsia="標楷體" w:hAnsi="標楷體" w:hint="eastAsia"/>
              </w:rPr>
              <w:t>必須輸入</w:t>
            </w:r>
          </w:p>
        </w:tc>
      </w:tr>
      <w:tr w:rsidR="008A705C" w:rsidRPr="00362205" w14:paraId="55EFCD98" w14:textId="77777777" w:rsidTr="008A705C">
        <w:trPr>
          <w:trHeight w:val="244"/>
          <w:jc w:val="center"/>
        </w:trPr>
        <w:tc>
          <w:tcPr>
            <w:tcW w:w="456" w:type="dxa"/>
          </w:tcPr>
          <w:p w14:paraId="03C398C8" w14:textId="1332B421" w:rsidR="008A705C" w:rsidRPr="00362205" w:rsidRDefault="006264B8" w:rsidP="00F51504">
            <w:pPr>
              <w:rPr>
                <w:rFonts w:ascii="標楷體" w:eastAsia="標楷體" w:hAnsi="標楷體"/>
              </w:rPr>
            </w:pPr>
            <w:r>
              <w:rPr>
                <w:rFonts w:ascii="標楷體" w:eastAsia="標楷體" w:hAnsi="標楷體" w:hint="eastAsia"/>
              </w:rPr>
              <w:t>3</w:t>
            </w:r>
          </w:p>
        </w:tc>
        <w:tc>
          <w:tcPr>
            <w:tcW w:w="1502" w:type="dxa"/>
          </w:tcPr>
          <w:p w14:paraId="01C8D1B4" w14:textId="6FB29892" w:rsidR="008A705C" w:rsidRPr="00362205" w:rsidRDefault="008A705C" w:rsidP="00F51504">
            <w:pPr>
              <w:rPr>
                <w:rFonts w:ascii="標楷體" w:eastAsia="標楷體" w:hAnsi="標楷體"/>
              </w:rPr>
            </w:pPr>
            <w:r>
              <w:rPr>
                <w:rFonts w:ascii="標楷體" w:eastAsia="標楷體" w:hAnsi="標楷體" w:hint="eastAsia"/>
              </w:rPr>
              <w:t>代碼檔名稱</w:t>
            </w:r>
          </w:p>
        </w:tc>
        <w:tc>
          <w:tcPr>
            <w:tcW w:w="1296" w:type="dxa"/>
          </w:tcPr>
          <w:p w14:paraId="10219DD7" w14:textId="25759CA5" w:rsidR="008A705C" w:rsidDel="008A705C" w:rsidRDefault="008A705C" w:rsidP="00F51504">
            <w:pPr>
              <w:rPr>
                <w:rFonts w:ascii="標楷體" w:eastAsia="標楷體" w:hAnsi="標楷體"/>
              </w:rPr>
            </w:pPr>
            <w:r>
              <w:rPr>
                <w:rFonts w:ascii="標楷體" w:eastAsia="標楷體" w:hAnsi="標楷體" w:hint="eastAsia"/>
              </w:rPr>
              <w:t>X(50)</w:t>
            </w:r>
          </w:p>
        </w:tc>
        <w:tc>
          <w:tcPr>
            <w:tcW w:w="1087" w:type="dxa"/>
          </w:tcPr>
          <w:p w14:paraId="74B10477" w14:textId="77777777" w:rsidR="008A705C" w:rsidRPr="00362205" w:rsidRDefault="008A705C" w:rsidP="00F51504">
            <w:pPr>
              <w:rPr>
                <w:rFonts w:ascii="標楷體" w:eastAsia="標楷體" w:hAnsi="標楷體"/>
              </w:rPr>
            </w:pPr>
          </w:p>
        </w:tc>
        <w:tc>
          <w:tcPr>
            <w:tcW w:w="1165" w:type="dxa"/>
          </w:tcPr>
          <w:p w14:paraId="46054563" w14:textId="77777777" w:rsidR="008A705C" w:rsidRPr="00362205" w:rsidDel="008A705C" w:rsidRDefault="008A705C" w:rsidP="00F51504">
            <w:pPr>
              <w:rPr>
                <w:rFonts w:ascii="標楷體" w:eastAsia="標楷體" w:hAnsi="標楷體"/>
              </w:rPr>
            </w:pPr>
          </w:p>
        </w:tc>
        <w:tc>
          <w:tcPr>
            <w:tcW w:w="672" w:type="dxa"/>
          </w:tcPr>
          <w:p w14:paraId="5343C00E" w14:textId="77777777" w:rsidR="008A705C" w:rsidRPr="00362205" w:rsidRDefault="008A705C" w:rsidP="00F51504">
            <w:pPr>
              <w:rPr>
                <w:rFonts w:ascii="標楷體" w:eastAsia="標楷體" w:hAnsi="標楷體"/>
              </w:rPr>
            </w:pPr>
          </w:p>
        </w:tc>
        <w:tc>
          <w:tcPr>
            <w:tcW w:w="694" w:type="dxa"/>
          </w:tcPr>
          <w:p w14:paraId="692BB1CD" w14:textId="77777777" w:rsidR="008A705C" w:rsidRPr="00362205" w:rsidRDefault="008A705C" w:rsidP="00F51504">
            <w:pPr>
              <w:rPr>
                <w:rFonts w:ascii="標楷體" w:eastAsia="標楷體" w:hAnsi="標楷體"/>
              </w:rPr>
            </w:pPr>
          </w:p>
        </w:tc>
        <w:tc>
          <w:tcPr>
            <w:tcW w:w="3131" w:type="dxa"/>
          </w:tcPr>
          <w:p w14:paraId="4C50E1B5" w14:textId="00DBD99B" w:rsidR="008A705C" w:rsidRDefault="008A705C" w:rsidP="00F51504">
            <w:pPr>
              <w:rPr>
                <w:rFonts w:ascii="標楷體" w:eastAsia="標楷體" w:hAnsi="標楷體"/>
              </w:rPr>
            </w:pPr>
            <w:r>
              <w:rPr>
                <w:rFonts w:ascii="標楷體" w:eastAsia="標楷體" w:hAnsi="標楷體" w:hint="eastAsia"/>
              </w:rPr>
              <w:t>依代碼檔代號調RIM顯示，不輸輸入</w:t>
            </w:r>
          </w:p>
        </w:tc>
      </w:tr>
      <w:tr w:rsidR="008A705C" w:rsidRPr="00362205" w14:paraId="2AD0A797" w14:textId="77777777" w:rsidTr="008A705C">
        <w:trPr>
          <w:trHeight w:val="244"/>
          <w:jc w:val="center"/>
        </w:trPr>
        <w:tc>
          <w:tcPr>
            <w:tcW w:w="456" w:type="dxa"/>
          </w:tcPr>
          <w:p w14:paraId="492C4006" w14:textId="1B9D11BE" w:rsidR="008A705C" w:rsidRPr="00362205" w:rsidRDefault="008A705C" w:rsidP="008A705C">
            <w:pPr>
              <w:rPr>
                <w:rFonts w:ascii="標楷體" w:eastAsia="標楷體" w:hAnsi="標楷體"/>
              </w:rPr>
            </w:pPr>
            <w:r w:rsidRPr="00362205">
              <w:rPr>
                <w:rFonts w:ascii="標楷體" w:eastAsia="標楷體" w:hAnsi="標楷體" w:hint="eastAsia"/>
              </w:rPr>
              <w:t>4</w:t>
            </w:r>
          </w:p>
        </w:tc>
        <w:tc>
          <w:tcPr>
            <w:tcW w:w="1502" w:type="dxa"/>
          </w:tcPr>
          <w:p w14:paraId="41A1051D" w14:textId="73BE620A" w:rsidR="008A705C" w:rsidRDefault="008A705C" w:rsidP="008A705C">
            <w:pPr>
              <w:rPr>
                <w:rFonts w:ascii="標楷體" w:eastAsia="標楷體" w:hAnsi="標楷體"/>
              </w:rPr>
            </w:pPr>
            <w:r w:rsidRPr="00362205">
              <w:rPr>
                <w:rFonts w:ascii="標楷體" w:eastAsia="標楷體" w:hAnsi="標楷體" w:hint="eastAsia"/>
              </w:rPr>
              <w:t>代碼</w:t>
            </w:r>
          </w:p>
        </w:tc>
        <w:tc>
          <w:tcPr>
            <w:tcW w:w="1296" w:type="dxa"/>
          </w:tcPr>
          <w:p w14:paraId="594E08B1" w14:textId="2FBA8D1C" w:rsidR="008A705C" w:rsidRDefault="008A705C" w:rsidP="008A705C">
            <w:pPr>
              <w:rPr>
                <w:rFonts w:ascii="標楷體" w:eastAsia="標楷體" w:hAnsi="標楷體"/>
              </w:rPr>
            </w:pPr>
            <w:r>
              <w:rPr>
                <w:rFonts w:ascii="標楷體" w:eastAsia="標楷體" w:hAnsi="標楷體" w:hint="eastAsia"/>
              </w:rPr>
              <w:t>X(20)</w:t>
            </w:r>
          </w:p>
        </w:tc>
        <w:tc>
          <w:tcPr>
            <w:tcW w:w="1087" w:type="dxa"/>
          </w:tcPr>
          <w:p w14:paraId="21B0625E" w14:textId="77777777" w:rsidR="008A705C" w:rsidRPr="00362205" w:rsidRDefault="008A705C" w:rsidP="008A705C">
            <w:pPr>
              <w:rPr>
                <w:rFonts w:ascii="標楷體" w:eastAsia="標楷體" w:hAnsi="標楷體"/>
              </w:rPr>
            </w:pPr>
          </w:p>
        </w:tc>
        <w:tc>
          <w:tcPr>
            <w:tcW w:w="1165" w:type="dxa"/>
          </w:tcPr>
          <w:p w14:paraId="06BA717D" w14:textId="77777777" w:rsidR="008A705C" w:rsidRPr="00362205" w:rsidDel="008A705C" w:rsidRDefault="008A705C" w:rsidP="008A705C">
            <w:pPr>
              <w:rPr>
                <w:rFonts w:ascii="標楷體" w:eastAsia="標楷體" w:hAnsi="標楷體"/>
              </w:rPr>
            </w:pPr>
          </w:p>
        </w:tc>
        <w:tc>
          <w:tcPr>
            <w:tcW w:w="672" w:type="dxa"/>
          </w:tcPr>
          <w:p w14:paraId="39A08ADF" w14:textId="203779E9" w:rsidR="008A705C" w:rsidRPr="00362205" w:rsidRDefault="008A705C" w:rsidP="008A705C">
            <w:pPr>
              <w:rPr>
                <w:rFonts w:ascii="標楷體" w:eastAsia="標楷體" w:hAnsi="標楷體"/>
              </w:rPr>
            </w:pPr>
            <w:r w:rsidRPr="00362205">
              <w:rPr>
                <w:rFonts w:ascii="標楷體" w:eastAsia="標楷體" w:hAnsi="標楷體" w:hint="eastAsia"/>
              </w:rPr>
              <w:t>V</w:t>
            </w:r>
          </w:p>
        </w:tc>
        <w:tc>
          <w:tcPr>
            <w:tcW w:w="694" w:type="dxa"/>
          </w:tcPr>
          <w:p w14:paraId="5EFC6B45" w14:textId="77777777" w:rsidR="008A705C" w:rsidRPr="00362205" w:rsidRDefault="008A705C" w:rsidP="008A705C">
            <w:pPr>
              <w:rPr>
                <w:rFonts w:ascii="標楷體" w:eastAsia="標楷體" w:hAnsi="標楷體"/>
              </w:rPr>
            </w:pPr>
          </w:p>
        </w:tc>
        <w:tc>
          <w:tcPr>
            <w:tcW w:w="3131" w:type="dxa"/>
          </w:tcPr>
          <w:p w14:paraId="14AC233D" w14:textId="0B4CB238" w:rsidR="008A705C" w:rsidRDefault="008A705C" w:rsidP="008A705C">
            <w:pPr>
              <w:rPr>
                <w:rFonts w:ascii="標楷體" w:eastAsia="標楷體" w:hAnsi="標楷體"/>
              </w:rPr>
            </w:pPr>
            <w:r>
              <w:rPr>
                <w:rFonts w:ascii="標楷體" w:eastAsia="標楷體" w:hAnsi="標楷體" w:hint="eastAsia"/>
              </w:rPr>
              <w:t>必須輸入</w:t>
            </w:r>
          </w:p>
        </w:tc>
      </w:tr>
      <w:tr w:rsidR="008A705C" w:rsidRPr="00362205" w14:paraId="6124F26F" w14:textId="77777777" w:rsidTr="008A705C">
        <w:trPr>
          <w:trHeight w:val="244"/>
          <w:jc w:val="center"/>
        </w:trPr>
        <w:tc>
          <w:tcPr>
            <w:tcW w:w="456" w:type="dxa"/>
          </w:tcPr>
          <w:p w14:paraId="174440AC" w14:textId="0A0519BE" w:rsidR="008A705C" w:rsidRPr="00362205" w:rsidRDefault="006264B8" w:rsidP="008A705C">
            <w:pPr>
              <w:rPr>
                <w:rFonts w:ascii="標楷體" w:eastAsia="標楷體" w:hAnsi="標楷體"/>
              </w:rPr>
            </w:pPr>
            <w:r>
              <w:rPr>
                <w:rFonts w:ascii="標楷體" w:eastAsia="標楷體" w:hAnsi="標楷體" w:hint="eastAsia"/>
              </w:rPr>
              <w:t>5</w:t>
            </w:r>
          </w:p>
        </w:tc>
        <w:tc>
          <w:tcPr>
            <w:tcW w:w="1502" w:type="dxa"/>
          </w:tcPr>
          <w:p w14:paraId="3071C1E7" w14:textId="65516B1F" w:rsidR="008A705C" w:rsidRPr="00362205" w:rsidRDefault="008A705C" w:rsidP="008A705C">
            <w:pPr>
              <w:rPr>
                <w:rFonts w:ascii="標楷體" w:eastAsia="標楷體" w:hAnsi="標楷體"/>
              </w:rPr>
            </w:pPr>
            <w:r w:rsidRPr="00362205">
              <w:rPr>
                <w:rFonts w:ascii="標楷體" w:eastAsia="標楷體" w:hAnsi="標楷體" w:hint="eastAsia"/>
              </w:rPr>
              <w:t>說明</w:t>
            </w:r>
          </w:p>
        </w:tc>
        <w:tc>
          <w:tcPr>
            <w:tcW w:w="1296" w:type="dxa"/>
          </w:tcPr>
          <w:p w14:paraId="17289655" w14:textId="7F8778D9" w:rsidR="008A705C" w:rsidRDefault="008A705C" w:rsidP="008A705C">
            <w:pPr>
              <w:rPr>
                <w:rFonts w:ascii="標楷體" w:eastAsia="標楷體" w:hAnsi="標楷體"/>
              </w:rPr>
            </w:pPr>
            <w:r>
              <w:rPr>
                <w:rFonts w:ascii="標楷體" w:eastAsia="標楷體" w:hAnsi="標楷體"/>
              </w:rPr>
              <w:t>X(50)</w:t>
            </w:r>
          </w:p>
        </w:tc>
        <w:tc>
          <w:tcPr>
            <w:tcW w:w="1087" w:type="dxa"/>
          </w:tcPr>
          <w:p w14:paraId="0B1C0570" w14:textId="77777777" w:rsidR="008A705C" w:rsidRPr="00362205" w:rsidRDefault="008A705C" w:rsidP="008A705C">
            <w:pPr>
              <w:rPr>
                <w:rFonts w:ascii="標楷體" w:eastAsia="標楷體" w:hAnsi="標楷體"/>
              </w:rPr>
            </w:pPr>
          </w:p>
        </w:tc>
        <w:tc>
          <w:tcPr>
            <w:tcW w:w="1165" w:type="dxa"/>
          </w:tcPr>
          <w:p w14:paraId="4D0942E6" w14:textId="77777777" w:rsidR="008A705C" w:rsidRPr="00362205" w:rsidDel="008A705C" w:rsidRDefault="008A705C" w:rsidP="008A705C">
            <w:pPr>
              <w:rPr>
                <w:rFonts w:ascii="標楷體" w:eastAsia="標楷體" w:hAnsi="標楷體"/>
              </w:rPr>
            </w:pPr>
          </w:p>
        </w:tc>
        <w:tc>
          <w:tcPr>
            <w:tcW w:w="672" w:type="dxa"/>
          </w:tcPr>
          <w:p w14:paraId="775847A5" w14:textId="0B340EF4" w:rsidR="008A705C" w:rsidRPr="00362205" w:rsidRDefault="008A705C" w:rsidP="008A705C">
            <w:pPr>
              <w:rPr>
                <w:rFonts w:ascii="標楷體" w:eastAsia="標楷體" w:hAnsi="標楷體"/>
              </w:rPr>
            </w:pPr>
            <w:r w:rsidRPr="00362205">
              <w:rPr>
                <w:rFonts w:ascii="標楷體" w:eastAsia="標楷體" w:hAnsi="標楷體" w:hint="eastAsia"/>
              </w:rPr>
              <w:t>V</w:t>
            </w:r>
          </w:p>
        </w:tc>
        <w:tc>
          <w:tcPr>
            <w:tcW w:w="694" w:type="dxa"/>
          </w:tcPr>
          <w:p w14:paraId="10C179D5" w14:textId="77777777" w:rsidR="008A705C" w:rsidRPr="00362205" w:rsidRDefault="008A705C" w:rsidP="008A705C">
            <w:pPr>
              <w:rPr>
                <w:rFonts w:ascii="標楷體" w:eastAsia="標楷體" w:hAnsi="標楷體"/>
              </w:rPr>
            </w:pPr>
          </w:p>
        </w:tc>
        <w:tc>
          <w:tcPr>
            <w:tcW w:w="3131" w:type="dxa"/>
          </w:tcPr>
          <w:p w14:paraId="696BA1A4" w14:textId="672E4C54" w:rsidR="008A705C" w:rsidRDefault="008A705C" w:rsidP="008A705C">
            <w:pPr>
              <w:rPr>
                <w:rFonts w:ascii="標楷體" w:eastAsia="標楷體" w:hAnsi="標楷體"/>
              </w:rPr>
            </w:pPr>
            <w:r>
              <w:rPr>
                <w:rFonts w:ascii="標楷體" w:eastAsia="標楷體" w:hAnsi="標楷體" w:hint="eastAsia"/>
              </w:rPr>
              <w:t>新增、修改</w:t>
            </w:r>
            <w:r w:rsidRPr="00362205">
              <w:rPr>
                <w:rFonts w:ascii="標楷體" w:eastAsia="標楷體" w:hAnsi="標楷體" w:hint="eastAsia"/>
              </w:rPr>
              <w:t>時必須輸入,其他自動顯示不必輸入</w:t>
            </w:r>
          </w:p>
        </w:tc>
      </w:tr>
      <w:tr w:rsidR="008A705C" w:rsidRPr="00397505" w14:paraId="4FC045E6" w14:textId="77777777" w:rsidTr="008A705C">
        <w:trPr>
          <w:trHeight w:val="244"/>
          <w:jc w:val="center"/>
        </w:trPr>
        <w:tc>
          <w:tcPr>
            <w:tcW w:w="456" w:type="dxa"/>
          </w:tcPr>
          <w:p w14:paraId="4C2D1703" w14:textId="7AD6AB2D" w:rsidR="008A705C" w:rsidRPr="0022279A" w:rsidRDefault="006264B8" w:rsidP="008A705C">
            <w:pPr>
              <w:rPr>
                <w:rFonts w:ascii="標楷體" w:eastAsia="標楷體" w:hAnsi="標楷體"/>
              </w:rPr>
            </w:pPr>
            <w:r>
              <w:rPr>
                <w:rFonts w:ascii="標楷體" w:eastAsia="標楷體" w:hAnsi="標楷體" w:hint="eastAsia"/>
              </w:rPr>
              <w:t>6</w:t>
            </w:r>
          </w:p>
        </w:tc>
        <w:tc>
          <w:tcPr>
            <w:tcW w:w="1502" w:type="dxa"/>
          </w:tcPr>
          <w:p w14:paraId="78D8B5B6" w14:textId="77777777" w:rsidR="008A705C" w:rsidRPr="0022279A" w:rsidRDefault="008A705C" w:rsidP="008A705C">
            <w:pPr>
              <w:rPr>
                <w:rFonts w:ascii="標楷體" w:eastAsia="標楷體" w:hAnsi="標楷體"/>
              </w:rPr>
            </w:pPr>
            <w:r w:rsidRPr="0022279A">
              <w:rPr>
                <w:rFonts w:ascii="標楷體" w:eastAsia="標楷體" w:hAnsi="標楷體" w:hint="eastAsia"/>
                <w:lang w:eastAsia="zh-HK"/>
              </w:rPr>
              <w:t>業務類別</w:t>
            </w:r>
          </w:p>
        </w:tc>
        <w:tc>
          <w:tcPr>
            <w:tcW w:w="1296" w:type="dxa"/>
          </w:tcPr>
          <w:p w14:paraId="2CC00F57" w14:textId="77777777" w:rsidR="008A705C" w:rsidRPr="0022279A" w:rsidRDefault="008A705C" w:rsidP="008A705C">
            <w:pPr>
              <w:rPr>
                <w:rFonts w:ascii="標楷體" w:eastAsia="標楷體" w:hAnsi="標楷體"/>
              </w:rPr>
            </w:pPr>
            <w:r w:rsidRPr="0022279A">
              <w:rPr>
                <w:rFonts w:ascii="標楷體" w:eastAsia="標楷體" w:hAnsi="標楷體"/>
              </w:rPr>
              <w:t>99</w:t>
            </w:r>
          </w:p>
        </w:tc>
        <w:tc>
          <w:tcPr>
            <w:tcW w:w="1087" w:type="dxa"/>
          </w:tcPr>
          <w:p w14:paraId="5F1938C5" w14:textId="77777777" w:rsidR="008A705C" w:rsidRPr="0022279A" w:rsidRDefault="008A705C" w:rsidP="008A705C">
            <w:pPr>
              <w:rPr>
                <w:rFonts w:ascii="標楷體" w:eastAsia="標楷體" w:hAnsi="標楷體"/>
              </w:rPr>
            </w:pPr>
          </w:p>
        </w:tc>
        <w:tc>
          <w:tcPr>
            <w:tcW w:w="1165" w:type="dxa"/>
          </w:tcPr>
          <w:p w14:paraId="65A3D84C" w14:textId="1871C666" w:rsidR="008A705C" w:rsidRPr="0022279A" w:rsidRDefault="008A705C" w:rsidP="008A705C">
            <w:pPr>
              <w:rPr>
                <w:rFonts w:ascii="標楷體" w:eastAsia="標楷體" w:hAnsi="標楷體"/>
              </w:rPr>
            </w:pPr>
          </w:p>
        </w:tc>
        <w:tc>
          <w:tcPr>
            <w:tcW w:w="672" w:type="dxa"/>
          </w:tcPr>
          <w:p w14:paraId="59ADC9AE" w14:textId="77777777" w:rsidR="008A705C" w:rsidRPr="0022279A" w:rsidRDefault="008A705C" w:rsidP="008A705C">
            <w:pPr>
              <w:rPr>
                <w:rFonts w:ascii="標楷體" w:eastAsia="標楷體" w:hAnsi="標楷體"/>
              </w:rPr>
            </w:pPr>
            <w:r w:rsidRPr="0022279A">
              <w:rPr>
                <w:rFonts w:ascii="標楷體" w:eastAsia="標楷體" w:hAnsi="標楷體"/>
              </w:rPr>
              <w:t>V</w:t>
            </w:r>
          </w:p>
        </w:tc>
        <w:tc>
          <w:tcPr>
            <w:tcW w:w="694" w:type="dxa"/>
          </w:tcPr>
          <w:p w14:paraId="7B1EEB87" w14:textId="77777777" w:rsidR="008A705C" w:rsidRPr="0022279A" w:rsidRDefault="008A705C" w:rsidP="008A705C">
            <w:pPr>
              <w:rPr>
                <w:rFonts w:ascii="標楷體" w:eastAsia="標楷體" w:hAnsi="標楷體"/>
              </w:rPr>
            </w:pPr>
          </w:p>
        </w:tc>
        <w:tc>
          <w:tcPr>
            <w:tcW w:w="3131" w:type="dxa"/>
          </w:tcPr>
          <w:p w14:paraId="6C3E99A5" w14:textId="5FD50401" w:rsidR="008A705C" w:rsidRPr="0022279A" w:rsidRDefault="008A705C" w:rsidP="008A705C">
            <w:pPr>
              <w:rPr>
                <w:rFonts w:ascii="標楷體" w:eastAsia="標楷體" w:hAnsi="標楷體"/>
              </w:rPr>
            </w:pPr>
            <w:r>
              <w:rPr>
                <w:rFonts w:ascii="標楷體" w:eastAsia="標楷體" w:hAnsi="標楷體" w:hint="eastAsia"/>
              </w:rPr>
              <w:t>自動顯示不必輸入</w:t>
            </w:r>
          </w:p>
          <w:p w14:paraId="389935AB" w14:textId="77777777" w:rsidR="008A705C" w:rsidRPr="0022279A" w:rsidRDefault="008A705C" w:rsidP="008A705C">
            <w:pPr>
              <w:rPr>
                <w:rFonts w:ascii="標楷體" w:eastAsia="標楷體" w:hAnsi="標楷體"/>
              </w:rPr>
            </w:pPr>
            <w:r w:rsidRPr="0022279A">
              <w:rPr>
                <w:rFonts w:ascii="標楷體" w:eastAsia="標楷體" w:hAnsi="標楷體"/>
              </w:rPr>
              <w:t>01:</w:t>
            </w:r>
            <w:r w:rsidRPr="0022279A">
              <w:rPr>
                <w:rFonts w:ascii="標楷體" w:eastAsia="標楷體" w:hAnsi="標楷體" w:hint="eastAsia"/>
              </w:rPr>
              <w:t>顧客管理作業</w:t>
            </w:r>
          </w:p>
          <w:p w14:paraId="68ACBC28" w14:textId="77777777" w:rsidR="008A705C" w:rsidRPr="0022279A" w:rsidRDefault="008A705C" w:rsidP="008A705C">
            <w:pPr>
              <w:rPr>
                <w:rFonts w:ascii="標楷體" w:eastAsia="標楷體" w:hAnsi="標楷體"/>
              </w:rPr>
            </w:pPr>
            <w:r w:rsidRPr="0022279A">
              <w:rPr>
                <w:rFonts w:ascii="標楷體" w:eastAsia="標楷體" w:hAnsi="標楷體"/>
              </w:rPr>
              <w:t>02:</w:t>
            </w:r>
            <w:r w:rsidRPr="0022279A">
              <w:rPr>
                <w:rFonts w:ascii="標楷體" w:eastAsia="標楷體" w:hAnsi="標楷體" w:hint="eastAsia"/>
              </w:rPr>
              <w:t>業務作業</w:t>
            </w:r>
          </w:p>
          <w:p w14:paraId="45BB3EF8" w14:textId="77777777" w:rsidR="008A705C" w:rsidRPr="0022279A" w:rsidRDefault="008A705C" w:rsidP="008A705C">
            <w:pPr>
              <w:rPr>
                <w:rFonts w:ascii="標楷體" w:eastAsia="標楷體" w:hAnsi="標楷體" w:cs="新細明體"/>
                <w:kern w:val="0"/>
              </w:rPr>
            </w:pPr>
            <w:r w:rsidRPr="0022279A">
              <w:rPr>
                <w:rFonts w:ascii="標楷體" w:eastAsia="標楷體" w:hAnsi="標楷體"/>
              </w:rPr>
              <w:t>03:</w:t>
            </w:r>
            <w:r w:rsidRPr="0022279A">
              <w:rPr>
                <w:rFonts w:ascii="標楷體" w:eastAsia="標楷體" w:hAnsi="標楷體" w:cs="新細明體" w:hint="eastAsia"/>
                <w:kern w:val="0"/>
              </w:rPr>
              <w:t>帳務作業</w:t>
            </w:r>
          </w:p>
          <w:p w14:paraId="3B6B9446" w14:textId="77777777" w:rsidR="008A705C" w:rsidRPr="0022279A" w:rsidRDefault="008A705C" w:rsidP="008A705C">
            <w:pPr>
              <w:rPr>
                <w:rFonts w:ascii="標楷體" w:eastAsia="標楷體" w:hAnsi="標楷體" w:cs="新細明體"/>
                <w:kern w:val="0"/>
              </w:rPr>
            </w:pPr>
            <w:r w:rsidRPr="0022279A">
              <w:rPr>
                <w:rFonts w:ascii="標楷體" w:eastAsia="標楷體" w:hAnsi="標楷體" w:cs="新細明體"/>
                <w:kern w:val="0"/>
              </w:rPr>
              <w:t>04:</w:t>
            </w:r>
            <w:r w:rsidRPr="0022279A">
              <w:rPr>
                <w:rFonts w:ascii="標楷體" w:eastAsia="標楷體" w:hAnsi="標楷體" w:cs="新細明體" w:hint="eastAsia"/>
                <w:kern w:val="0"/>
              </w:rPr>
              <w:t>批次作業</w:t>
            </w:r>
          </w:p>
          <w:p w14:paraId="292415A7" w14:textId="77777777" w:rsidR="008A705C" w:rsidRPr="0022279A" w:rsidRDefault="008A705C" w:rsidP="008A705C">
            <w:pPr>
              <w:rPr>
                <w:rFonts w:ascii="標楷體" w:eastAsia="標楷體" w:hAnsi="標楷體"/>
              </w:rPr>
            </w:pPr>
            <w:r w:rsidRPr="0022279A">
              <w:rPr>
                <w:rFonts w:ascii="標楷體" w:eastAsia="標楷體" w:hAnsi="標楷體" w:cs="新細明體"/>
                <w:kern w:val="0"/>
              </w:rPr>
              <w:t>05:</w:t>
            </w:r>
            <w:r w:rsidRPr="0022279A">
              <w:rPr>
                <w:rFonts w:ascii="標楷體" w:eastAsia="標楷體" w:hAnsi="標楷體" w:cs="新細明體" w:hint="eastAsia"/>
                <w:kern w:val="0"/>
              </w:rPr>
              <w:t>管理性作業</w:t>
            </w:r>
          </w:p>
          <w:p w14:paraId="685F6170" w14:textId="77777777" w:rsidR="008A705C" w:rsidRPr="0022279A" w:rsidRDefault="008A705C" w:rsidP="008A705C">
            <w:pPr>
              <w:rPr>
                <w:rFonts w:ascii="標楷體" w:eastAsia="標楷體" w:hAnsi="標楷體" w:cs="新細明體"/>
                <w:kern w:val="0"/>
              </w:rPr>
            </w:pPr>
            <w:r w:rsidRPr="0022279A">
              <w:rPr>
                <w:rFonts w:ascii="標楷體" w:eastAsia="標楷體" w:hAnsi="標楷體" w:cs="新細明體"/>
                <w:kern w:val="0"/>
              </w:rPr>
              <w:t>06:</w:t>
            </w:r>
            <w:r w:rsidRPr="0022279A">
              <w:rPr>
                <w:rFonts w:ascii="標楷體" w:eastAsia="標楷體" w:hAnsi="標楷體" w:cs="新細明體" w:hint="eastAsia"/>
                <w:kern w:val="0"/>
              </w:rPr>
              <w:t>共同作業</w:t>
            </w:r>
          </w:p>
          <w:p w14:paraId="2E29E140" w14:textId="77777777" w:rsidR="008A705C" w:rsidRPr="0022279A" w:rsidRDefault="008A705C" w:rsidP="008A705C">
            <w:pPr>
              <w:rPr>
                <w:rFonts w:ascii="標楷體" w:eastAsia="標楷體" w:hAnsi="標楷體"/>
              </w:rPr>
            </w:pPr>
            <w:r w:rsidRPr="0022279A">
              <w:rPr>
                <w:rFonts w:ascii="標楷體" w:eastAsia="標楷體" w:hAnsi="標楷體" w:cs="新細明體"/>
                <w:kern w:val="0"/>
              </w:rPr>
              <w:t>07:</w:t>
            </w:r>
            <w:r w:rsidRPr="0022279A">
              <w:rPr>
                <w:rFonts w:ascii="標楷體" w:eastAsia="標楷體" w:hAnsi="標楷體" w:cs="新細明體" w:hint="eastAsia"/>
                <w:kern w:val="0"/>
              </w:rPr>
              <w:t>介接外部系統</w:t>
            </w:r>
          </w:p>
          <w:p w14:paraId="17B32CBE" w14:textId="77777777" w:rsidR="008A705C" w:rsidRPr="0022279A" w:rsidRDefault="008A705C" w:rsidP="008A705C">
            <w:pPr>
              <w:rPr>
                <w:rFonts w:ascii="標楷體" w:eastAsia="標楷體" w:hAnsi="標楷體"/>
              </w:rPr>
            </w:pPr>
            <w:r w:rsidRPr="0022279A">
              <w:rPr>
                <w:rFonts w:ascii="標楷體" w:eastAsia="標楷體" w:hAnsi="標楷體"/>
              </w:rPr>
              <w:t>08:遵循法令作業</w:t>
            </w:r>
          </w:p>
          <w:p w14:paraId="4FC83C5B" w14:textId="77777777" w:rsidR="008A705C" w:rsidRPr="0022279A" w:rsidRDefault="008A705C" w:rsidP="008A705C">
            <w:pPr>
              <w:rPr>
                <w:rFonts w:ascii="標楷體" w:eastAsia="標楷體" w:hAnsi="標楷體"/>
              </w:rPr>
            </w:pPr>
            <w:r w:rsidRPr="0022279A">
              <w:rPr>
                <w:rFonts w:ascii="標楷體" w:eastAsia="標楷體" w:hAnsi="標楷體"/>
              </w:rPr>
              <w:t>09:報表作業</w:t>
            </w:r>
          </w:p>
        </w:tc>
      </w:tr>
      <w:tr w:rsidR="006264B8" w:rsidRPr="00362205" w14:paraId="3AF56155" w14:textId="77777777" w:rsidTr="008A705C">
        <w:trPr>
          <w:trHeight w:val="291"/>
          <w:jc w:val="center"/>
        </w:trPr>
        <w:tc>
          <w:tcPr>
            <w:tcW w:w="456" w:type="dxa"/>
          </w:tcPr>
          <w:p w14:paraId="1E467667" w14:textId="0A07891C" w:rsidR="006264B8" w:rsidRPr="00362205" w:rsidRDefault="006264B8" w:rsidP="006264B8">
            <w:pPr>
              <w:rPr>
                <w:rFonts w:ascii="標楷體" w:eastAsia="標楷體" w:hAnsi="標楷體"/>
              </w:rPr>
            </w:pPr>
            <w:r>
              <w:rPr>
                <w:rFonts w:ascii="標楷體" w:eastAsia="標楷體" w:hAnsi="標楷體" w:hint="eastAsia"/>
              </w:rPr>
              <w:lastRenderedPageBreak/>
              <w:t>7</w:t>
            </w:r>
          </w:p>
        </w:tc>
        <w:tc>
          <w:tcPr>
            <w:tcW w:w="1502" w:type="dxa"/>
          </w:tcPr>
          <w:p w14:paraId="10390BD6" w14:textId="5E23BC7B" w:rsidR="006264B8" w:rsidRPr="00362205" w:rsidRDefault="006264B8" w:rsidP="006264B8">
            <w:pPr>
              <w:rPr>
                <w:rFonts w:ascii="標楷體" w:eastAsia="標楷體" w:hAnsi="標楷體"/>
              </w:rPr>
            </w:pPr>
            <w:r w:rsidRPr="00362205">
              <w:rPr>
                <w:rFonts w:ascii="標楷體" w:eastAsia="標楷體" w:hAnsi="標楷體" w:hint="eastAsia"/>
                <w:lang w:eastAsia="zh-HK"/>
              </w:rPr>
              <w:t>啟</w:t>
            </w:r>
            <w:r w:rsidRPr="00362205">
              <w:rPr>
                <w:rFonts w:ascii="標楷體" w:eastAsia="標楷體" w:hAnsi="標楷體" w:hint="eastAsia"/>
              </w:rPr>
              <w:t>用</w:t>
            </w:r>
            <w:r w:rsidRPr="00362205">
              <w:rPr>
                <w:rFonts w:ascii="標楷體" w:eastAsia="標楷體" w:hAnsi="標楷體" w:hint="eastAsia"/>
                <w:lang w:eastAsia="zh-HK"/>
              </w:rPr>
              <w:t>記號</w:t>
            </w:r>
          </w:p>
        </w:tc>
        <w:tc>
          <w:tcPr>
            <w:tcW w:w="1296" w:type="dxa"/>
          </w:tcPr>
          <w:p w14:paraId="7787CFFB" w14:textId="2A228930" w:rsidR="006264B8" w:rsidRPr="00362205" w:rsidRDefault="006264B8" w:rsidP="006264B8">
            <w:pPr>
              <w:rPr>
                <w:rFonts w:ascii="標楷體" w:eastAsia="標楷體" w:hAnsi="標楷體"/>
              </w:rPr>
            </w:pPr>
            <w:r>
              <w:rPr>
                <w:rFonts w:ascii="標楷體" w:eastAsia="標楷體" w:hAnsi="標楷體" w:hint="eastAsia"/>
              </w:rPr>
              <w:t>9</w:t>
            </w:r>
          </w:p>
        </w:tc>
        <w:tc>
          <w:tcPr>
            <w:tcW w:w="1087" w:type="dxa"/>
          </w:tcPr>
          <w:p w14:paraId="3042B5B6" w14:textId="379A689E" w:rsidR="006264B8" w:rsidRPr="00362205" w:rsidRDefault="006264B8" w:rsidP="006264B8">
            <w:pPr>
              <w:rPr>
                <w:rFonts w:ascii="標楷體" w:eastAsia="標楷體" w:hAnsi="標楷體"/>
              </w:rPr>
            </w:pPr>
            <w:r w:rsidRPr="00362205">
              <w:rPr>
                <w:rFonts w:ascii="標楷體" w:eastAsia="標楷體" w:hAnsi="標楷體" w:hint="eastAsia"/>
              </w:rPr>
              <w:t>0</w:t>
            </w:r>
          </w:p>
        </w:tc>
        <w:tc>
          <w:tcPr>
            <w:tcW w:w="1165" w:type="dxa"/>
          </w:tcPr>
          <w:p w14:paraId="0A41E5C1" w14:textId="77777777" w:rsidR="006264B8" w:rsidRPr="00362205" w:rsidRDefault="006264B8" w:rsidP="006264B8">
            <w:pPr>
              <w:rPr>
                <w:rFonts w:ascii="標楷體" w:eastAsia="標楷體" w:hAnsi="標楷體"/>
              </w:rPr>
            </w:pPr>
          </w:p>
        </w:tc>
        <w:tc>
          <w:tcPr>
            <w:tcW w:w="672" w:type="dxa"/>
          </w:tcPr>
          <w:p w14:paraId="1D17E067" w14:textId="09F5D11B" w:rsidR="006264B8" w:rsidRPr="00362205" w:rsidRDefault="006264B8" w:rsidP="006264B8">
            <w:pPr>
              <w:rPr>
                <w:rFonts w:ascii="標楷體" w:eastAsia="標楷體" w:hAnsi="標楷體"/>
              </w:rPr>
            </w:pPr>
            <w:r w:rsidRPr="00362205">
              <w:rPr>
                <w:rFonts w:ascii="標楷體" w:eastAsia="標楷體" w:hAnsi="標楷體" w:hint="eastAsia"/>
              </w:rPr>
              <w:t>V</w:t>
            </w:r>
          </w:p>
        </w:tc>
        <w:tc>
          <w:tcPr>
            <w:tcW w:w="694" w:type="dxa"/>
          </w:tcPr>
          <w:p w14:paraId="3808873E" w14:textId="77777777" w:rsidR="006264B8" w:rsidRPr="00362205" w:rsidRDefault="006264B8" w:rsidP="006264B8">
            <w:pPr>
              <w:rPr>
                <w:rFonts w:ascii="標楷體" w:eastAsia="標楷體" w:hAnsi="標楷體"/>
              </w:rPr>
            </w:pPr>
          </w:p>
        </w:tc>
        <w:tc>
          <w:tcPr>
            <w:tcW w:w="3131" w:type="dxa"/>
          </w:tcPr>
          <w:p w14:paraId="2035422F" w14:textId="77777777" w:rsidR="006264B8" w:rsidRPr="00362205" w:rsidRDefault="006264B8" w:rsidP="006264B8">
            <w:pPr>
              <w:rPr>
                <w:rFonts w:ascii="標楷體" w:eastAsia="標楷體" w:hAnsi="標楷體"/>
              </w:rPr>
            </w:pPr>
            <w:r>
              <w:rPr>
                <w:rFonts w:ascii="標楷體" w:eastAsia="標楷體" w:hAnsi="標楷體" w:hint="eastAsia"/>
              </w:rPr>
              <w:t>必須輸入</w:t>
            </w:r>
          </w:p>
          <w:p w14:paraId="3638BA33" w14:textId="77777777" w:rsidR="006264B8" w:rsidRPr="00362205" w:rsidRDefault="006264B8" w:rsidP="006264B8">
            <w:pPr>
              <w:rPr>
                <w:rFonts w:ascii="標楷體" w:eastAsia="標楷體" w:hAnsi="標楷體"/>
              </w:rPr>
            </w:pPr>
            <w:r w:rsidRPr="00362205">
              <w:rPr>
                <w:rFonts w:ascii="標楷體" w:eastAsia="標楷體" w:hAnsi="標楷體" w:hint="eastAsia"/>
              </w:rPr>
              <w:t xml:space="preserve">0:啟用 </w:t>
            </w:r>
            <w:r w:rsidRPr="00362205">
              <w:rPr>
                <w:rFonts w:ascii="標楷體" w:eastAsia="標楷體" w:hAnsi="標楷體"/>
              </w:rPr>
              <w:t xml:space="preserve"> </w:t>
            </w:r>
          </w:p>
          <w:p w14:paraId="3A39155D" w14:textId="3663A40B" w:rsidR="006264B8" w:rsidRPr="00362205" w:rsidRDefault="006264B8" w:rsidP="006264B8">
            <w:pPr>
              <w:rPr>
                <w:rFonts w:ascii="標楷體" w:eastAsia="標楷體" w:hAnsi="標楷體"/>
              </w:rPr>
            </w:pPr>
            <w:r w:rsidRPr="00362205">
              <w:rPr>
                <w:rFonts w:ascii="標楷體" w:eastAsia="標楷體" w:hAnsi="標楷體" w:hint="eastAsia"/>
              </w:rPr>
              <w:t>1:未啟用</w:t>
            </w:r>
          </w:p>
        </w:tc>
      </w:tr>
      <w:tr w:rsidR="006264B8" w:rsidRPr="00362205" w14:paraId="77F4A96E" w14:textId="77777777" w:rsidTr="008A705C">
        <w:trPr>
          <w:trHeight w:val="291"/>
          <w:jc w:val="center"/>
        </w:trPr>
        <w:tc>
          <w:tcPr>
            <w:tcW w:w="456" w:type="dxa"/>
          </w:tcPr>
          <w:p w14:paraId="72A3DDD5" w14:textId="27990C6B" w:rsidR="006264B8" w:rsidRPr="00362205" w:rsidRDefault="006264B8" w:rsidP="006264B8">
            <w:pPr>
              <w:rPr>
                <w:rFonts w:ascii="標楷體" w:eastAsia="標楷體" w:hAnsi="標楷體"/>
              </w:rPr>
            </w:pPr>
            <w:r>
              <w:rPr>
                <w:rFonts w:ascii="標楷體" w:eastAsia="標楷體" w:hAnsi="標楷體" w:hint="eastAsia"/>
              </w:rPr>
              <w:t>8</w:t>
            </w:r>
          </w:p>
        </w:tc>
        <w:tc>
          <w:tcPr>
            <w:tcW w:w="1502" w:type="dxa"/>
          </w:tcPr>
          <w:p w14:paraId="13821A0F" w14:textId="357E3738" w:rsidR="006264B8" w:rsidRPr="00362205" w:rsidRDefault="006264B8" w:rsidP="006264B8">
            <w:pPr>
              <w:rPr>
                <w:rFonts w:ascii="標楷體" w:eastAsia="標楷體" w:hAnsi="標楷體"/>
              </w:rPr>
            </w:pPr>
            <w:r>
              <w:rPr>
                <w:rFonts w:ascii="標楷體" w:eastAsia="標楷體" w:hAnsi="標楷體" w:hint="eastAsia"/>
              </w:rPr>
              <w:t>[代碼檔查詢</w:t>
            </w:r>
            <w:r>
              <w:rPr>
                <w:rFonts w:ascii="標楷體" w:eastAsia="標楷體" w:hAnsi="標楷體"/>
              </w:rPr>
              <w:t>]</w:t>
            </w:r>
            <w:r>
              <w:rPr>
                <w:rFonts w:ascii="標楷體" w:eastAsia="標楷體" w:hAnsi="標楷體" w:hint="eastAsia"/>
              </w:rPr>
              <w:t>按鈕</w:t>
            </w:r>
          </w:p>
        </w:tc>
        <w:tc>
          <w:tcPr>
            <w:tcW w:w="1296" w:type="dxa"/>
          </w:tcPr>
          <w:p w14:paraId="012E77A9" w14:textId="46192AB9" w:rsidR="006264B8" w:rsidRPr="00362205" w:rsidRDefault="006264B8" w:rsidP="006264B8">
            <w:pPr>
              <w:rPr>
                <w:rFonts w:ascii="標楷體" w:eastAsia="標楷體" w:hAnsi="標楷體"/>
              </w:rPr>
            </w:pPr>
          </w:p>
        </w:tc>
        <w:tc>
          <w:tcPr>
            <w:tcW w:w="1087" w:type="dxa"/>
          </w:tcPr>
          <w:p w14:paraId="6EB1496F" w14:textId="77777777" w:rsidR="006264B8" w:rsidRPr="00362205" w:rsidRDefault="006264B8" w:rsidP="006264B8">
            <w:pPr>
              <w:rPr>
                <w:rFonts w:ascii="標楷體" w:eastAsia="標楷體" w:hAnsi="標楷體"/>
              </w:rPr>
            </w:pPr>
          </w:p>
        </w:tc>
        <w:tc>
          <w:tcPr>
            <w:tcW w:w="1165" w:type="dxa"/>
          </w:tcPr>
          <w:p w14:paraId="225B2CA0" w14:textId="77777777" w:rsidR="006264B8" w:rsidRPr="00362205" w:rsidRDefault="006264B8" w:rsidP="006264B8">
            <w:pPr>
              <w:rPr>
                <w:rFonts w:ascii="標楷體" w:eastAsia="標楷體" w:hAnsi="標楷體"/>
              </w:rPr>
            </w:pPr>
          </w:p>
        </w:tc>
        <w:tc>
          <w:tcPr>
            <w:tcW w:w="672" w:type="dxa"/>
          </w:tcPr>
          <w:p w14:paraId="1ECBBA89" w14:textId="4E88CAB5" w:rsidR="006264B8" w:rsidRPr="00362205" w:rsidRDefault="006264B8" w:rsidP="006264B8">
            <w:pPr>
              <w:rPr>
                <w:rFonts w:ascii="標楷體" w:eastAsia="標楷體" w:hAnsi="標楷體"/>
              </w:rPr>
            </w:pPr>
          </w:p>
        </w:tc>
        <w:tc>
          <w:tcPr>
            <w:tcW w:w="694" w:type="dxa"/>
          </w:tcPr>
          <w:p w14:paraId="08BFED65" w14:textId="77777777" w:rsidR="006264B8" w:rsidRPr="00362205" w:rsidRDefault="006264B8" w:rsidP="006264B8">
            <w:pPr>
              <w:rPr>
                <w:rFonts w:ascii="標楷體" w:eastAsia="標楷體" w:hAnsi="標楷體"/>
              </w:rPr>
            </w:pPr>
          </w:p>
        </w:tc>
        <w:tc>
          <w:tcPr>
            <w:tcW w:w="3131" w:type="dxa"/>
          </w:tcPr>
          <w:p w14:paraId="4602E414" w14:textId="0090D873" w:rsidR="006264B8" w:rsidRPr="00362205" w:rsidRDefault="006264B8" w:rsidP="006264B8">
            <w:pPr>
              <w:rPr>
                <w:rFonts w:ascii="標楷體" w:eastAsia="標楷體" w:hAnsi="標楷體"/>
              </w:rPr>
            </w:pPr>
            <w:r>
              <w:rPr>
                <w:rFonts w:ascii="標楷體" w:eastAsia="標楷體" w:hAnsi="標楷體" w:hint="eastAsia"/>
              </w:rPr>
              <w:t>連動至L6069，供查詢代碼檔代碼</w:t>
            </w:r>
          </w:p>
        </w:tc>
      </w:tr>
      <w:tr w:rsidR="006264B8" w:rsidRPr="00362205" w14:paraId="420C8032" w14:textId="77777777" w:rsidTr="008A705C">
        <w:trPr>
          <w:trHeight w:val="291"/>
          <w:jc w:val="center"/>
        </w:trPr>
        <w:tc>
          <w:tcPr>
            <w:tcW w:w="456" w:type="dxa"/>
          </w:tcPr>
          <w:p w14:paraId="0014DCD2" w14:textId="4FCC59EA" w:rsidR="006264B8" w:rsidRPr="00362205" w:rsidRDefault="006264B8" w:rsidP="006264B8">
            <w:pPr>
              <w:rPr>
                <w:rFonts w:ascii="標楷體" w:eastAsia="標楷體" w:hAnsi="標楷體"/>
              </w:rPr>
            </w:pPr>
          </w:p>
        </w:tc>
        <w:tc>
          <w:tcPr>
            <w:tcW w:w="1502" w:type="dxa"/>
          </w:tcPr>
          <w:p w14:paraId="3B682182" w14:textId="73110FFD" w:rsidR="006264B8" w:rsidRPr="00362205" w:rsidRDefault="006264B8" w:rsidP="006264B8">
            <w:pPr>
              <w:rPr>
                <w:rFonts w:ascii="標楷體" w:eastAsia="標楷體" w:hAnsi="標楷體"/>
              </w:rPr>
            </w:pPr>
          </w:p>
        </w:tc>
        <w:tc>
          <w:tcPr>
            <w:tcW w:w="1296" w:type="dxa"/>
          </w:tcPr>
          <w:p w14:paraId="24DA3B11" w14:textId="709F4B5A" w:rsidR="006264B8" w:rsidRPr="00362205" w:rsidRDefault="006264B8" w:rsidP="006264B8">
            <w:pPr>
              <w:rPr>
                <w:rFonts w:ascii="標楷體" w:eastAsia="標楷體" w:hAnsi="標楷體"/>
              </w:rPr>
            </w:pPr>
          </w:p>
        </w:tc>
        <w:tc>
          <w:tcPr>
            <w:tcW w:w="1087" w:type="dxa"/>
          </w:tcPr>
          <w:p w14:paraId="6318BD30" w14:textId="2A1AB202" w:rsidR="006264B8" w:rsidRPr="00362205" w:rsidRDefault="006264B8" w:rsidP="006264B8">
            <w:pPr>
              <w:rPr>
                <w:rFonts w:ascii="標楷體" w:eastAsia="標楷體" w:hAnsi="標楷體"/>
              </w:rPr>
            </w:pPr>
          </w:p>
        </w:tc>
        <w:tc>
          <w:tcPr>
            <w:tcW w:w="1165" w:type="dxa"/>
          </w:tcPr>
          <w:p w14:paraId="471EB540" w14:textId="77777777" w:rsidR="006264B8" w:rsidRPr="00362205" w:rsidRDefault="006264B8" w:rsidP="006264B8">
            <w:pPr>
              <w:rPr>
                <w:rFonts w:ascii="標楷體" w:eastAsia="標楷體" w:hAnsi="標楷體"/>
              </w:rPr>
            </w:pPr>
          </w:p>
        </w:tc>
        <w:tc>
          <w:tcPr>
            <w:tcW w:w="672" w:type="dxa"/>
          </w:tcPr>
          <w:p w14:paraId="001C37CA" w14:textId="5D2BC95F" w:rsidR="006264B8" w:rsidRPr="00362205" w:rsidRDefault="006264B8" w:rsidP="006264B8">
            <w:pPr>
              <w:rPr>
                <w:rFonts w:ascii="標楷體" w:eastAsia="標楷體" w:hAnsi="標楷體"/>
              </w:rPr>
            </w:pPr>
          </w:p>
        </w:tc>
        <w:tc>
          <w:tcPr>
            <w:tcW w:w="694" w:type="dxa"/>
          </w:tcPr>
          <w:p w14:paraId="5594E433" w14:textId="77777777" w:rsidR="006264B8" w:rsidRPr="00362205" w:rsidRDefault="006264B8" w:rsidP="006264B8">
            <w:pPr>
              <w:rPr>
                <w:rFonts w:ascii="標楷體" w:eastAsia="標楷體" w:hAnsi="標楷體"/>
              </w:rPr>
            </w:pPr>
          </w:p>
        </w:tc>
        <w:tc>
          <w:tcPr>
            <w:tcW w:w="3131" w:type="dxa"/>
          </w:tcPr>
          <w:p w14:paraId="7FC84BAF" w14:textId="69715741" w:rsidR="006264B8" w:rsidRPr="00362205" w:rsidRDefault="006264B8" w:rsidP="006264B8">
            <w:pPr>
              <w:rPr>
                <w:rFonts w:ascii="標楷體" w:eastAsia="標楷體" w:hAnsi="標楷體"/>
              </w:rPr>
            </w:pPr>
          </w:p>
        </w:tc>
      </w:tr>
    </w:tbl>
    <w:p w14:paraId="749ECF4F" w14:textId="77777777" w:rsidR="00AB449C" w:rsidRPr="00362205" w:rsidRDefault="00AB449C" w:rsidP="00AB449C">
      <w:pPr>
        <w:rPr>
          <w:rFonts w:ascii="標楷體" w:eastAsia="標楷體" w:hAnsi="標楷體"/>
        </w:rPr>
      </w:pPr>
      <w:r w:rsidRPr="00362205">
        <w:rPr>
          <w:rFonts w:ascii="標楷體" w:eastAsia="標楷體" w:hAnsi="標楷體"/>
        </w:rPr>
        <w:br w:type="page"/>
      </w:r>
    </w:p>
    <w:p w14:paraId="0B83FF0A" w14:textId="2D6298E6" w:rsidR="00C70778" w:rsidRDefault="00C70778" w:rsidP="00AB449C">
      <w:pPr>
        <w:pStyle w:val="3"/>
        <w:numPr>
          <w:ilvl w:val="2"/>
          <w:numId w:val="1"/>
        </w:numPr>
        <w:rPr>
          <w:rFonts w:ascii="標楷體" w:hAnsi="標楷體"/>
        </w:rPr>
      </w:pPr>
      <w:r>
        <w:rPr>
          <w:rFonts w:ascii="標楷體" w:hAnsi="標楷體" w:hint="eastAsia"/>
        </w:rPr>
        <w:lastRenderedPageBreak/>
        <w:t>L6064</w:t>
      </w:r>
      <w:r w:rsidRPr="00362205">
        <w:rPr>
          <w:rFonts w:ascii="標楷體" w:hAnsi="標楷體" w:hint="eastAsia"/>
        </w:rPr>
        <w:t>各類代碼檔</w:t>
      </w:r>
      <w:r>
        <w:rPr>
          <w:rFonts w:ascii="標楷體" w:hAnsi="標楷體" w:hint="eastAsia"/>
        </w:rPr>
        <w:t>查詢</w:t>
      </w:r>
    </w:p>
    <w:p w14:paraId="3E267447" w14:textId="77777777" w:rsidR="00C70778" w:rsidRPr="00362205" w:rsidRDefault="00C70778" w:rsidP="00D01BCC">
      <w:pPr>
        <w:pStyle w:val="a"/>
      </w:pPr>
      <w:r w:rsidRPr="00362205">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C70778" w:rsidRPr="00362205" w14:paraId="00A1F2F0" w14:textId="77777777" w:rsidTr="00C70778">
        <w:trPr>
          <w:trHeight w:val="277"/>
        </w:trPr>
        <w:tc>
          <w:tcPr>
            <w:tcW w:w="1548" w:type="dxa"/>
            <w:tcBorders>
              <w:top w:val="single" w:sz="8" w:space="0" w:color="000000"/>
              <w:bottom w:val="single" w:sz="8" w:space="0" w:color="000000"/>
              <w:right w:val="single" w:sz="8" w:space="0" w:color="000000"/>
            </w:tcBorders>
            <w:shd w:val="clear" w:color="auto" w:fill="F3F3F3"/>
          </w:tcPr>
          <w:p w14:paraId="64479B69" w14:textId="77777777" w:rsidR="00C70778" w:rsidRPr="00362205" w:rsidRDefault="00C70778" w:rsidP="00C70778">
            <w:pPr>
              <w:rPr>
                <w:rFonts w:ascii="標楷體" w:eastAsia="標楷體" w:hAnsi="標楷體"/>
              </w:rPr>
            </w:pPr>
            <w:r w:rsidRPr="00362205">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0AAA927A" w14:textId="77777777" w:rsidR="00C70778" w:rsidRDefault="00C70778" w:rsidP="00C70778">
            <w:pPr>
              <w:rPr>
                <w:rFonts w:ascii="標楷體" w:eastAsia="標楷體" w:hAnsi="標楷體"/>
              </w:rPr>
            </w:pPr>
            <w:r>
              <w:rPr>
                <w:rFonts w:ascii="標楷體" w:eastAsia="標楷體" w:hAnsi="標楷體" w:hint="eastAsia"/>
              </w:rPr>
              <w:t>各類代碼檔查詢</w:t>
            </w:r>
          </w:p>
          <w:p w14:paraId="7570BA24" w14:textId="3B0BB3F1" w:rsidR="00165639" w:rsidRPr="00362205" w:rsidRDefault="00165639" w:rsidP="00C70778">
            <w:pPr>
              <w:rPr>
                <w:rFonts w:ascii="標楷體" w:eastAsia="標楷體" w:hAnsi="標楷體"/>
              </w:rPr>
            </w:pPr>
            <w:r>
              <w:rPr>
                <w:rFonts w:ascii="標楷體" w:eastAsia="標楷體" w:hAnsi="標楷體" w:hint="eastAsia"/>
              </w:rPr>
              <w:t>※資料庫:</w:t>
            </w:r>
            <w:r w:rsidRPr="00165639">
              <w:rPr>
                <w:rFonts w:ascii="標楷體" w:eastAsia="標楷體" w:hAnsi="標楷體" w:cs="細明體"/>
                <w:color w:val="000000"/>
                <w:kern w:val="0"/>
                <w:sz w:val="22"/>
                <w:szCs w:val="22"/>
              </w:rPr>
              <w:t xml:space="preserve"> CdCode</w:t>
            </w:r>
          </w:p>
        </w:tc>
      </w:tr>
      <w:tr w:rsidR="00C70778" w:rsidRPr="00362205" w14:paraId="41DB999A" w14:textId="77777777" w:rsidTr="00C70778">
        <w:trPr>
          <w:trHeight w:val="277"/>
        </w:trPr>
        <w:tc>
          <w:tcPr>
            <w:tcW w:w="1548" w:type="dxa"/>
            <w:tcBorders>
              <w:top w:val="single" w:sz="8" w:space="0" w:color="000000"/>
              <w:bottom w:val="single" w:sz="8" w:space="0" w:color="000000"/>
              <w:right w:val="single" w:sz="8" w:space="0" w:color="000000"/>
            </w:tcBorders>
            <w:shd w:val="clear" w:color="auto" w:fill="F3F3F3"/>
          </w:tcPr>
          <w:p w14:paraId="5FF19E67" w14:textId="77777777" w:rsidR="00C70778" w:rsidRPr="00362205" w:rsidRDefault="00C70778" w:rsidP="00C70778">
            <w:pPr>
              <w:rPr>
                <w:rFonts w:ascii="標楷體" w:eastAsia="標楷體" w:hAnsi="標楷體"/>
              </w:rPr>
            </w:pPr>
            <w:r w:rsidRPr="00362205">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5356BE9E" w14:textId="77777777" w:rsidR="00C70778" w:rsidRPr="00362205" w:rsidRDefault="00C70778" w:rsidP="00C70778">
            <w:pPr>
              <w:rPr>
                <w:rFonts w:ascii="標楷體" w:eastAsia="標楷體" w:hAnsi="標楷體"/>
              </w:rPr>
            </w:pPr>
          </w:p>
        </w:tc>
      </w:tr>
      <w:tr w:rsidR="00C70778" w:rsidRPr="00362205" w14:paraId="0B455740" w14:textId="77777777" w:rsidTr="00C70778">
        <w:trPr>
          <w:trHeight w:val="773"/>
        </w:trPr>
        <w:tc>
          <w:tcPr>
            <w:tcW w:w="1548" w:type="dxa"/>
            <w:tcBorders>
              <w:top w:val="single" w:sz="8" w:space="0" w:color="000000"/>
              <w:bottom w:val="single" w:sz="8" w:space="0" w:color="000000"/>
              <w:right w:val="single" w:sz="8" w:space="0" w:color="000000"/>
            </w:tcBorders>
            <w:shd w:val="clear" w:color="auto" w:fill="F3F3F3"/>
          </w:tcPr>
          <w:p w14:paraId="20A0797F" w14:textId="77777777" w:rsidR="00C70778" w:rsidRPr="00362205" w:rsidRDefault="00C70778" w:rsidP="00C70778">
            <w:pPr>
              <w:rPr>
                <w:rFonts w:ascii="標楷體" w:eastAsia="標楷體" w:hAnsi="標楷體"/>
              </w:rPr>
            </w:pPr>
            <w:r w:rsidRPr="00362205">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4761BABA" w14:textId="77777777" w:rsidR="00C70778" w:rsidRPr="00362205" w:rsidRDefault="00C70778" w:rsidP="00C70778">
            <w:pPr>
              <w:rPr>
                <w:rFonts w:ascii="標楷體" w:eastAsia="標楷體" w:hAnsi="標楷體"/>
              </w:rPr>
            </w:pPr>
          </w:p>
        </w:tc>
      </w:tr>
      <w:tr w:rsidR="00C70778" w:rsidRPr="00362205" w14:paraId="4E163CC3" w14:textId="77777777" w:rsidTr="00C70778">
        <w:trPr>
          <w:trHeight w:val="321"/>
        </w:trPr>
        <w:tc>
          <w:tcPr>
            <w:tcW w:w="1548" w:type="dxa"/>
            <w:tcBorders>
              <w:top w:val="single" w:sz="8" w:space="0" w:color="000000"/>
              <w:bottom w:val="single" w:sz="8" w:space="0" w:color="000000"/>
              <w:right w:val="single" w:sz="8" w:space="0" w:color="000000"/>
            </w:tcBorders>
            <w:shd w:val="clear" w:color="auto" w:fill="F3F3F3"/>
          </w:tcPr>
          <w:p w14:paraId="7E30F861" w14:textId="77777777" w:rsidR="00C70778" w:rsidRPr="00362205" w:rsidRDefault="00C70778" w:rsidP="00C70778">
            <w:pPr>
              <w:rPr>
                <w:rFonts w:ascii="標楷體" w:eastAsia="標楷體" w:hAnsi="標楷體"/>
              </w:rPr>
            </w:pPr>
            <w:r w:rsidRPr="00362205">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37B5A20A" w14:textId="77777777" w:rsidR="00C70778" w:rsidRPr="00362205" w:rsidRDefault="00C70778" w:rsidP="00C70778">
            <w:pPr>
              <w:rPr>
                <w:rFonts w:ascii="標楷體" w:eastAsia="標楷體" w:hAnsi="標楷體"/>
              </w:rPr>
            </w:pPr>
          </w:p>
        </w:tc>
      </w:tr>
      <w:tr w:rsidR="00C70778" w:rsidRPr="00362205" w14:paraId="66849E1B" w14:textId="77777777" w:rsidTr="00C70778">
        <w:trPr>
          <w:trHeight w:val="1311"/>
        </w:trPr>
        <w:tc>
          <w:tcPr>
            <w:tcW w:w="1548" w:type="dxa"/>
            <w:tcBorders>
              <w:top w:val="single" w:sz="8" w:space="0" w:color="000000"/>
              <w:bottom w:val="single" w:sz="8" w:space="0" w:color="000000"/>
              <w:right w:val="single" w:sz="8" w:space="0" w:color="000000"/>
            </w:tcBorders>
            <w:shd w:val="clear" w:color="auto" w:fill="F3F3F3"/>
          </w:tcPr>
          <w:p w14:paraId="4625EA98" w14:textId="77777777" w:rsidR="00C70778" w:rsidRPr="00362205" w:rsidRDefault="00C70778" w:rsidP="00C70778">
            <w:pPr>
              <w:rPr>
                <w:rFonts w:ascii="標楷體" w:eastAsia="標楷體" w:hAnsi="標楷體"/>
              </w:rPr>
            </w:pPr>
            <w:r w:rsidRPr="00362205">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37A59652" w14:textId="77777777" w:rsidR="00C70778" w:rsidRPr="00362205" w:rsidRDefault="00C70778" w:rsidP="00C70778">
            <w:pPr>
              <w:rPr>
                <w:rFonts w:ascii="標楷體" w:eastAsia="標楷體" w:hAnsi="標楷體"/>
              </w:rPr>
            </w:pPr>
          </w:p>
        </w:tc>
      </w:tr>
      <w:tr w:rsidR="00C70778" w:rsidRPr="00362205" w14:paraId="1DBA7238" w14:textId="77777777" w:rsidTr="00C70778">
        <w:trPr>
          <w:trHeight w:val="278"/>
        </w:trPr>
        <w:tc>
          <w:tcPr>
            <w:tcW w:w="1548" w:type="dxa"/>
            <w:tcBorders>
              <w:top w:val="single" w:sz="8" w:space="0" w:color="000000"/>
              <w:bottom w:val="single" w:sz="8" w:space="0" w:color="000000"/>
              <w:right w:val="single" w:sz="8" w:space="0" w:color="000000"/>
            </w:tcBorders>
            <w:shd w:val="clear" w:color="auto" w:fill="F3F3F3"/>
          </w:tcPr>
          <w:p w14:paraId="08B2553E" w14:textId="77777777" w:rsidR="00C70778" w:rsidRPr="00362205" w:rsidRDefault="00C70778" w:rsidP="00C70778">
            <w:pPr>
              <w:rPr>
                <w:rFonts w:ascii="標楷體" w:eastAsia="標楷體" w:hAnsi="標楷體"/>
              </w:rPr>
            </w:pPr>
            <w:r w:rsidRPr="00362205">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3C7CE06C" w14:textId="77777777" w:rsidR="00C70778" w:rsidRPr="00362205" w:rsidRDefault="00C70778" w:rsidP="00C70778">
            <w:pPr>
              <w:rPr>
                <w:rFonts w:ascii="標楷體" w:eastAsia="標楷體" w:hAnsi="標楷體"/>
              </w:rPr>
            </w:pPr>
          </w:p>
        </w:tc>
      </w:tr>
      <w:tr w:rsidR="00C70778" w:rsidRPr="00362205" w14:paraId="1DEF59B6" w14:textId="77777777" w:rsidTr="00C70778">
        <w:trPr>
          <w:trHeight w:val="358"/>
        </w:trPr>
        <w:tc>
          <w:tcPr>
            <w:tcW w:w="1548" w:type="dxa"/>
            <w:tcBorders>
              <w:top w:val="single" w:sz="8" w:space="0" w:color="000000"/>
              <w:bottom w:val="single" w:sz="8" w:space="0" w:color="000000"/>
              <w:right w:val="single" w:sz="8" w:space="0" w:color="000000"/>
            </w:tcBorders>
            <w:shd w:val="clear" w:color="auto" w:fill="F3F3F3"/>
          </w:tcPr>
          <w:p w14:paraId="14BC7FCD" w14:textId="77777777" w:rsidR="00C70778" w:rsidRPr="00362205" w:rsidRDefault="00C70778" w:rsidP="00C70778">
            <w:pPr>
              <w:rPr>
                <w:rFonts w:ascii="標楷體" w:eastAsia="標楷體" w:hAnsi="標楷體"/>
              </w:rPr>
            </w:pPr>
            <w:r w:rsidRPr="00362205">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1E7F8A74" w14:textId="77777777" w:rsidR="00C70778" w:rsidRPr="00362205" w:rsidRDefault="00C70778" w:rsidP="00C70778">
            <w:pPr>
              <w:rPr>
                <w:rFonts w:ascii="標楷體" w:eastAsia="標楷體" w:hAnsi="標楷體"/>
              </w:rPr>
            </w:pPr>
          </w:p>
        </w:tc>
      </w:tr>
      <w:tr w:rsidR="00C70778" w:rsidRPr="00362205" w14:paraId="6B294DF2" w14:textId="77777777" w:rsidTr="00C70778">
        <w:trPr>
          <w:trHeight w:val="278"/>
        </w:trPr>
        <w:tc>
          <w:tcPr>
            <w:tcW w:w="1548" w:type="dxa"/>
            <w:tcBorders>
              <w:top w:val="single" w:sz="8" w:space="0" w:color="000000"/>
              <w:bottom w:val="single" w:sz="8" w:space="0" w:color="000000"/>
              <w:right w:val="single" w:sz="8" w:space="0" w:color="000000"/>
            </w:tcBorders>
            <w:shd w:val="clear" w:color="auto" w:fill="F3F3F3"/>
          </w:tcPr>
          <w:p w14:paraId="02515F3B" w14:textId="77777777" w:rsidR="00C70778" w:rsidRPr="00362205" w:rsidRDefault="00C70778" w:rsidP="00C70778">
            <w:pPr>
              <w:rPr>
                <w:rFonts w:ascii="標楷體" w:eastAsia="標楷體" w:hAnsi="標楷體"/>
              </w:rPr>
            </w:pPr>
            <w:r w:rsidRPr="00362205">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06BF122F" w14:textId="77777777" w:rsidR="00C70778" w:rsidRPr="00362205" w:rsidRDefault="00C70778" w:rsidP="00C70778">
            <w:pPr>
              <w:rPr>
                <w:rFonts w:ascii="標楷體" w:eastAsia="標楷體" w:hAnsi="標楷體"/>
              </w:rPr>
            </w:pPr>
          </w:p>
        </w:tc>
      </w:tr>
    </w:tbl>
    <w:p w14:paraId="2AA02894" w14:textId="77777777" w:rsidR="00C70778" w:rsidRPr="00362205" w:rsidRDefault="00C70778" w:rsidP="00C70778">
      <w:pPr>
        <w:rPr>
          <w:rFonts w:ascii="標楷體" w:eastAsia="標楷體" w:hAnsi="標楷體"/>
        </w:rPr>
      </w:pPr>
    </w:p>
    <w:p w14:paraId="5D418111" w14:textId="77777777" w:rsidR="00C70778" w:rsidRPr="00362205" w:rsidRDefault="00C70778" w:rsidP="00C70778">
      <w:pPr>
        <w:rPr>
          <w:rFonts w:ascii="標楷體" w:eastAsia="標楷體" w:hAnsi="標楷體"/>
        </w:rPr>
      </w:pPr>
    </w:p>
    <w:p w14:paraId="35015812" w14:textId="77777777" w:rsidR="00C70778" w:rsidRPr="00362205" w:rsidRDefault="00C70778" w:rsidP="00C70778">
      <w:pPr>
        <w:rPr>
          <w:rFonts w:ascii="標楷體" w:eastAsia="標楷體" w:hAnsi="標楷體"/>
        </w:rPr>
      </w:pPr>
    </w:p>
    <w:p w14:paraId="0F9C7DCA" w14:textId="77777777" w:rsidR="00C70778" w:rsidRPr="00362205" w:rsidRDefault="00C70778" w:rsidP="00C70778">
      <w:pPr>
        <w:rPr>
          <w:rFonts w:ascii="標楷體" w:eastAsia="標楷體" w:hAnsi="標楷體"/>
        </w:rPr>
      </w:pPr>
    </w:p>
    <w:p w14:paraId="01925A4C" w14:textId="77777777" w:rsidR="00C70778" w:rsidRPr="00362205" w:rsidRDefault="00C70778" w:rsidP="00C70778">
      <w:pPr>
        <w:rPr>
          <w:rFonts w:ascii="標楷體" w:eastAsia="標楷體" w:hAnsi="標楷體"/>
        </w:rPr>
      </w:pPr>
    </w:p>
    <w:p w14:paraId="669EB3A7" w14:textId="77777777" w:rsidR="00C70778" w:rsidRPr="00362205" w:rsidRDefault="00C70778" w:rsidP="00C70778">
      <w:pPr>
        <w:rPr>
          <w:rFonts w:ascii="標楷體" w:eastAsia="標楷體" w:hAnsi="標楷體"/>
        </w:rPr>
      </w:pPr>
    </w:p>
    <w:p w14:paraId="715F07A6" w14:textId="77777777" w:rsidR="00C70778" w:rsidRPr="00362205" w:rsidRDefault="00C70778" w:rsidP="00C70778">
      <w:pPr>
        <w:rPr>
          <w:rFonts w:ascii="標楷體" w:eastAsia="標楷體" w:hAnsi="標楷體"/>
        </w:rPr>
      </w:pPr>
    </w:p>
    <w:p w14:paraId="65B56BE1" w14:textId="77777777" w:rsidR="00C70778" w:rsidRPr="00362205" w:rsidRDefault="00C70778" w:rsidP="00C70778">
      <w:pPr>
        <w:rPr>
          <w:rFonts w:ascii="標楷體" w:eastAsia="標楷體" w:hAnsi="標楷體"/>
        </w:rPr>
      </w:pPr>
      <w:r w:rsidRPr="00362205">
        <w:rPr>
          <w:rFonts w:ascii="標楷體" w:eastAsia="標楷體" w:hAnsi="標楷體"/>
        </w:rPr>
        <w:br w:type="page"/>
      </w:r>
    </w:p>
    <w:p w14:paraId="7BF88B40" w14:textId="77777777" w:rsidR="00C70778" w:rsidRPr="00362205" w:rsidRDefault="00C70778" w:rsidP="00D01BCC">
      <w:pPr>
        <w:pStyle w:val="a"/>
      </w:pPr>
      <w:r w:rsidRPr="00362205">
        <w:lastRenderedPageBreak/>
        <w:t>UI畫面</w:t>
      </w:r>
    </w:p>
    <w:p w14:paraId="09030167" w14:textId="77777777" w:rsidR="00C70778" w:rsidRPr="00362205" w:rsidRDefault="00C70778" w:rsidP="00C70778">
      <w:pPr>
        <w:pStyle w:val="42"/>
        <w:spacing w:after="72"/>
        <w:ind w:left="1133"/>
        <w:rPr>
          <w:rFonts w:ascii="標楷體" w:hAnsi="標楷體"/>
        </w:rPr>
      </w:pPr>
      <w:r w:rsidRPr="00362205">
        <w:rPr>
          <w:rFonts w:ascii="標楷體" w:hAnsi="標楷體" w:hint="eastAsia"/>
        </w:rPr>
        <w:t>輸入畫面：</w:t>
      </w:r>
    </w:p>
    <w:p w14:paraId="5359764D" w14:textId="0D999DF0" w:rsidR="00C70778" w:rsidRPr="00362205" w:rsidRDefault="00C70778" w:rsidP="00D01BCC">
      <w:pPr>
        <w:pStyle w:val="a"/>
      </w:pPr>
      <w:r w:rsidRPr="00C70778">
        <w:rPr>
          <w:noProof/>
        </w:rPr>
        <w:drawing>
          <wp:inline distT="0" distB="0" distL="0" distR="0" wp14:anchorId="594CACD8" wp14:editId="435593A6">
            <wp:extent cx="6479540" cy="1870710"/>
            <wp:effectExtent l="0" t="0" r="0" b="0"/>
            <wp:docPr id="151" name="圖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479540" cy="1870710"/>
                    </a:xfrm>
                    <a:prstGeom prst="rect">
                      <a:avLst/>
                    </a:prstGeom>
                  </pic:spPr>
                </pic:pic>
              </a:graphicData>
            </a:graphic>
          </wp:inline>
        </w:drawing>
      </w:r>
    </w:p>
    <w:p w14:paraId="2A1C566B" w14:textId="77777777" w:rsidR="00C70778" w:rsidRPr="00362205" w:rsidRDefault="00C70778" w:rsidP="00D01BCC">
      <w:pPr>
        <w:pStyle w:val="a"/>
      </w:pPr>
      <w:r>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6"/>
        <w:gridCol w:w="1797"/>
        <w:gridCol w:w="1071"/>
        <w:gridCol w:w="1093"/>
        <w:gridCol w:w="1170"/>
        <w:gridCol w:w="674"/>
        <w:gridCol w:w="695"/>
        <w:gridCol w:w="3101"/>
      </w:tblGrid>
      <w:tr w:rsidR="00C70778" w:rsidRPr="00362205" w14:paraId="6B1381D6" w14:textId="77777777" w:rsidTr="00C70778">
        <w:trPr>
          <w:trHeight w:val="388"/>
          <w:jc w:val="center"/>
        </w:trPr>
        <w:tc>
          <w:tcPr>
            <w:tcW w:w="456" w:type="dxa"/>
            <w:vMerge w:val="restart"/>
          </w:tcPr>
          <w:p w14:paraId="1C2C16AC" w14:textId="77777777" w:rsidR="00C70778" w:rsidRPr="00362205" w:rsidRDefault="00C70778" w:rsidP="00C70778">
            <w:pPr>
              <w:rPr>
                <w:rFonts w:ascii="標楷體" w:eastAsia="標楷體" w:hAnsi="標楷體"/>
              </w:rPr>
            </w:pPr>
            <w:r w:rsidRPr="00362205">
              <w:rPr>
                <w:rFonts w:ascii="標楷體" w:eastAsia="標楷體" w:hAnsi="標楷體"/>
              </w:rPr>
              <w:t>序號</w:t>
            </w:r>
          </w:p>
        </w:tc>
        <w:tc>
          <w:tcPr>
            <w:tcW w:w="1797" w:type="dxa"/>
            <w:vMerge w:val="restart"/>
          </w:tcPr>
          <w:p w14:paraId="626E891E" w14:textId="77777777" w:rsidR="00C70778" w:rsidRPr="00362205" w:rsidRDefault="00C70778" w:rsidP="00C70778">
            <w:pPr>
              <w:rPr>
                <w:rFonts w:ascii="標楷體" w:eastAsia="標楷體" w:hAnsi="標楷體"/>
              </w:rPr>
            </w:pPr>
            <w:r w:rsidRPr="00362205">
              <w:rPr>
                <w:rFonts w:ascii="標楷體" w:eastAsia="標楷體" w:hAnsi="標楷體"/>
              </w:rPr>
              <w:t>欄位</w:t>
            </w:r>
          </w:p>
        </w:tc>
        <w:tc>
          <w:tcPr>
            <w:tcW w:w="4703" w:type="dxa"/>
            <w:gridSpan w:val="5"/>
          </w:tcPr>
          <w:p w14:paraId="458F2C6C" w14:textId="77777777" w:rsidR="00C70778" w:rsidRPr="00362205" w:rsidRDefault="00C70778" w:rsidP="00C70778">
            <w:pPr>
              <w:jc w:val="center"/>
              <w:rPr>
                <w:rFonts w:ascii="標楷體" w:eastAsia="標楷體" w:hAnsi="標楷體"/>
              </w:rPr>
            </w:pPr>
            <w:r w:rsidRPr="00362205">
              <w:rPr>
                <w:rFonts w:ascii="標楷體" w:eastAsia="標楷體" w:hAnsi="標楷體"/>
              </w:rPr>
              <w:t>說明</w:t>
            </w:r>
          </w:p>
        </w:tc>
        <w:tc>
          <w:tcPr>
            <w:tcW w:w="3101" w:type="dxa"/>
            <w:vMerge w:val="restart"/>
          </w:tcPr>
          <w:p w14:paraId="20A813FD" w14:textId="77777777" w:rsidR="00C70778" w:rsidRPr="00362205" w:rsidRDefault="00C70778" w:rsidP="00C70778">
            <w:pPr>
              <w:rPr>
                <w:rFonts w:ascii="標楷體" w:eastAsia="標楷體" w:hAnsi="標楷體"/>
              </w:rPr>
            </w:pPr>
            <w:r w:rsidRPr="00362205">
              <w:rPr>
                <w:rFonts w:ascii="標楷體" w:eastAsia="標楷體" w:hAnsi="標楷體"/>
              </w:rPr>
              <w:t>處理邏輯及注意事項</w:t>
            </w:r>
          </w:p>
        </w:tc>
      </w:tr>
      <w:tr w:rsidR="00C70778" w:rsidRPr="00362205" w14:paraId="56317038" w14:textId="77777777" w:rsidTr="00C70778">
        <w:trPr>
          <w:trHeight w:val="244"/>
          <w:jc w:val="center"/>
        </w:trPr>
        <w:tc>
          <w:tcPr>
            <w:tcW w:w="456" w:type="dxa"/>
            <w:vMerge/>
          </w:tcPr>
          <w:p w14:paraId="6668E008" w14:textId="77777777" w:rsidR="00C70778" w:rsidRPr="00362205" w:rsidRDefault="00C70778" w:rsidP="00C70778">
            <w:pPr>
              <w:rPr>
                <w:rFonts w:ascii="標楷體" w:eastAsia="標楷體" w:hAnsi="標楷體"/>
              </w:rPr>
            </w:pPr>
          </w:p>
        </w:tc>
        <w:tc>
          <w:tcPr>
            <w:tcW w:w="1797" w:type="dxa"/>
            <w:vMerge/>
          </w:tcPr>
          <w:p w14:paraId="60678552" w14:textId="77777777" w:rsidR="00C70778" w:rsidRPr="00362205" w:rsidRDefault="00C70778" w:rsidP="00C70778">
            <w:pPr>
              <w:rPr>
                <w:rFonts w:ascii="標楷體" w:eastAsia="標楷體" w:hAnsi="標楷體"/>
              </w:rPr>
            </w:pPr>
          </w:p>
        </w:tc>
        <w:tc>
          <w:tcPr>
            <w:tcW w:w="1071" w:type="dxa"/>
          </w:tcPr>
          <w:p w14:paraId="7E7282A3" w14:textId="77777777" w:rsidR="00C70778" w:rsidRPr="00362205" w:rsidRDefault="00C70778" w:rsidP="00C70778">
            <w:pPr>
              <w:rPr>
                <w:rFonts w:ascii="標楷體" w:eastAsia="標楷體" w:hAnsi="標楷體"/>
              </w:rPr>
            </w:pPr>
            <w:r w:rsidRPr="004E09B8">
              <w:rPr>
                <w:rFonts w:ascii="標楷體" w:eastAsia="標楷體" w:hAnsi="標楷體" w:hint="eastAsia"/>
              </w:rPr>
              <w:t>資料型態長度</w:t>
            </w:r>
          </w:p>
        </w:tc>
        <w:tc>
          <w:tcPr>
            <w:tcW w:w="1093" w:type="dxa"/>
          </w:tcPr>
          <w:p w14:paraId="0A0A9DFB" w14:textId="77777777" w:rsidR="00C70778" w:rsidRPr="00362205" w:rsidRDefault="00C70778" w:rsidP="00C70778">
            <w:pPr>
              <w:rPr>
                <w:rFonts w:ascii="標楷體" w:eastAsia="標楷體" w:hAnsi="標楷體"/>
              </w:rPr>
            </w:pPr>
            <w:r w:rsidRPr="00362205">
              <w:rPr>
                <w:rFonts w:ascii="標楷體" w:eastAsia="標楷體" w:hAnsi="標楷體"/>
              </w:rPr>
              <w:t>預設值</w:t>
            </w:r>
          </w:p>
        </w:tc>
        <w:tc>
          <w:tcPr>
            <w:tcW w:w="1170" w:type="dxa"/>
          </w:tcPr>
          <w:p w14:paraId="545B55E9" w14:textId="77777777" w:rsidR="00C70778" w:rsidRPr="00362205" w:rsidRDefault="00C70778" w:rsidP="00C70778">
            <w:pPr>
              <w:rPr>
                <w:rFonts w:ascii="標楷體" w:eastAsia="標楷體" w:hAnsi="標楷體"/>
              </w:rPr>
            </w:pPr>
            <w:r w:rsidRPr="00362205">
              <w:rPr>
                <w:rFonts w:ascii="標楷體" w:eastAsia="標楷體" w:hAnsi="標楷體"/>
              </w:rPr>
              <w:t>選單內容</w:t>
            </w:r>
          </w:p>
        </w:tc>
        <w:tc>
          <w:tcPr>
            <w:tcW w:w="674" w:type="dxa"/>
          </w:tcPr>
          <w:p w14:paraId="4EFBC088" w14:textId="77777777" w:rsidR="00C70778" w:rsidRPr="00362205" w:rsidRDefault="00C70778" w:rsidP="00C70778">
            <w:pPr>
              <w:rPr>
                <w:rFonts w:ascii="標楷體" w:eastAsia="標楷體" w:hAnsi="標楷體"/>
              </w:rPr>
            </w:pPr>
            <w:r w:rsidRPr="00362205">
              <w:rPr>
                <w:rFonts w:ascii="標楷體" w:eastAsia="標楷體" w:hAnsi="標楷體"/>
              </w:rPr>
              <w:t>必填</w:t>
            </w:r>
          </w:p>
        </w:tc>
        <w:tc>
          <w:tcPr>
            <w:tcW w:w="695" w:type="dxa"/>
          </w:tcPr>
          <w:p w14:paraId="2B160909" w14:textId="77777777" w:rsidR="00C70778" w:rsidRPr="00362205" w:rsidRDefault="00C70778" w:rsidP="00C70778">
            <w:pPr>
              <w:rPr>
                <w:rFonts w:ascii="標楷體" w:eastAsia="標楷體" w:hAnsi="標楷體"/>
              </w:rPr>
            </w:pPr>
            <w:r w:rsidRPr="00362205">
              <w:rPr>
                <w:rFonts w:ascii="標楷體" w:eastAsia="標楷體" w:hAnsi="標楷體"/>
              </w:rPr>
              <w:t>R/W</w:t>
            </w:r>
          </w:p>
        </w:tc>
        <w:tc>
          <w:tcPr>
            <w:tcW w:w="3101" w:type="dxa"/>
            <w:vMerge/>
          </w:tcPr>
          <w:p w14:paraId="076559C4" w14:textId="77777777" w:rsidR="00C70778" w:rsidRPr="00362205" w:rsidRDefault="00C70778" w:rsidP="00C70778">
            <w:pPr>
              <w:rPr>
                <w:rFonts w:ascii="標楷體" w:eastAsia="標楷體" w:hAnsi="標楷體"/>
              </w:rPr>
            </w:pPr>
          </w:p>
        </w:tc>
      </w:tr>
      <w:tr w:rsidR="00C70778" w:rsidRPr="00362205" w14:paraId="741F4670" w14:textId="77777777" w:rsidTr="00C70778">
        <w:trPr>
          <w:trHeight w:val="244"/>
          <w:jc w:val="center"/>
        </w:trPr>
        <w:tc>
          <w:tcPr>
            <w:tcW w:w="456" w:type="dxa"/>
          </w:tcPr>
          <w:p w14:paraId="41AB0124" w14:textId="77777777" w:rsidR="00C70778" w:rsidRPr="00362205" w:rsidRDefault="00C70778" w:rsidP="00C70778">
            <w:pPr>
              <w:rPr>
                <w:rFonts w:ascii="標楷體" w:eastAsia="標楷體" w:hAnsi="標楷體"/>
              </w:rPr>
            </w:pPr>
            <w:r w:rsidRPr="00362205">
              <w:rPr>
                <w:rFonts w:ascii="標楷體" w:eastAsia="標楷體" w:hAnsi="標楷體" w:hint="eastAsia"/>
              </w:rPr>
              <w:t>1.</w:t>
            </w:r>
          </w:p>
        </w:tc>
        <w:tc>
          <w:tcPr>
            <w:tcW w:w="1797" w:type="dxa"/>
          </w:tcPr>
          <w:p w14:paraId="58579207" w14:textId="2AF8CCE7" w:rsidR="00C70778" w:rsidRPr="00362205" w:rsidRDefault="00C70778" w:rsidP="00C70778">
            <w:pPr>
              <w:rPr>
                <w:rFonts w:ascii="標楷體" w:eastAsia="標楷體" w:hAnsi="標楷體"/>
              </w:rPr>
            </w:pPr>
            <w:r>
              <w:rPr>
                <w:rFonts w:ascii="標楷體" w:eastAsia="標楷體" w:hAnsi="標楷體" w:hint="eastAsia"/>
              </w:rPr>
              <w:t>業務類別</w:t>
            </w:r>
          </w:p>
        </w:tc>
        <w:tc>
          <w:tcPr>
            <w:tcW w:w="1071" w:type="dxa"/>
          </w:tcPr>
          <w:p w14:paraId="3289E91D" w14:textId="596B60A6" w:rsidR="00C70778" w:rsidRPr="00362205" w:rsidRDefault="00C70778" w:rsidP="00C70778">
            <w:pPr>
              <w:rPr>
                <w:rFonts w:ascii="標楷體" w:eastAsia="標楷體" w:hAnsi="標楷體"/>
              </w:rPr>
            </w:pPr>
            <w:r>
              <w:rPr>
                <w:rFonts w:ascii="標楷體" w:eastAsia="標楷體" w:hAnsi="標楷體" w:hint="eastAsia"/>
              </w:rPr>
              <w:t>9(2</w:t>
            </w:r>
            <w:r>
              <w:rPr>
                <w:rFonts w:ascii="標楷體" w:eastAsia="標楷體" w:hAnsi="標楷體"/>
              </w:rPr>
              <w:t>)</w:t>
            </w:r>
          </w:p>
        </w:tc>
        <w:tc>
          <w:tcPr>
            <w:tcW w:w="1093" w:type="dxa"/>
          </w:tcPr>
          <w:p w14:paraId="6FC0DDD1" w14:textId="77777777" w:rsidR="00C70778" w:rsidRPr="00362205" w:rsidRDefault="00C70778" w:rsidP="00C70778">
            <w:pPr>
              <w:rPr>
                <w:rFonts w:ascii="標楷體" w:eastAsia="標楷體" w:hAnsi="標楷體"/>
              </w:rPr>
            </w:pPr>
          </w:p>
        </w:tc>
        <w:tc>
          <w:tcPr>
            <w:tcW w:w="1170" w:type="dxa"/>
          </w:tcPr>
          <w:p w14:paraId="550A846D" w14:textId="77777777" w:rsidR="00C70778" w:rsidRPr="00362205" w:rsidRDefault="00C70778" w:rsidP="00C70778">
            <w:pPr>
              <w:rPr>
                <w:rFonts w:ascii="標楷體" w:eastAsia="標楷體" w:hAnsi="標楷體"/>
              </w:rPr>
            </w:pPr>
            <w:r w:rsidRPr="00362205">
              <w:rPr>
                <w:rFonts w:ascii="標楷體" w:eastAsia="標楷體" w:hAnsi="標楷體" w:hint="eastAsia"/>
              </w:rPr>
              <w:t>下拉式選單</w:t>
            </w:r>
          </w:p>
        </w:tc>
        <w:tc>
          <w:tcPr>
            <w:tcW w:w="674" w:type="dxa"/>
          </w:tcPr>
          <w:p w14:paraId="0F8719D9" w14:textId="7E449233" w:rsidR="00C70778" w:rsidRPr="00362205" w:rsidRDefault="00C70778" w:rsidP="00C70778">
            <w:pPr>
              <w:rPr>
                <w:rFonts w:ascii="標楷體" w:eastAsia="標楷體" w:hAnsi="標楷體"/>
              </w:rPr>
            </w:pPr>
          </w:p>
        </w:tc>
        <w:tc>
          <w:tcPr>
            <w:tcW w:w="695" w:type="dxa"/>
          </w:tcPr>
          <w:p w14:paraId="4CF761EA" w14:textId="77777777" w:rsidR="00C70778" w:rsidRPr="00362205" w:rsidRDefault="00C70778" w:rsidP="00C70778">
            <w:pPr>
              <w:rPr>
                <w:rFonts w:ascii="標楷體" w:eastAsia="標楷體" w:hAnsi="標楷體"/>
              </w:rPr>
            </w:pPr>
          </w:p>
        </w:tc>
        <w:tc>
          <w:tcPr>
            <w:tcW w:w="3101" w:type="dxa"/>
          </w:tcPr>
          <w:p w14:paraId="1BA06A6B" w14:textId="0C7CD0A3" w:rsidR="00C70778" w:rsidRPr="00362205" w:rsidRDefault="00C70778" w:rsidP="00C70778">
            <w:pPr>
              <w:rPr>
                <w:rFonts w:ascii="標楷體" w:eastAsia="標楷體" w:hAnsi="標楷體"/>
              </w:rPr>
            </w:pPr>
            <w:r>
              <w:rPr>
                <w:rFonts w:ascii="標楷體" w:eastAsia="標楷體" w:hAnsi="標楷體" w:hint="eastAsia"/>
              </w:rPr>
              <w:t>如只輸入業務類別，可查詢該類別下所有資料</w:t>
            </w:r>
          </w:p>
        </w:tc>
      </w:tr>
      <w:tr w:rsidR="00C70778" w:rsidRPr="00362205" w14:paraId="41B97185" w14:textId="77777777" w:rsidTr="00C70778">
        <w:trPr>
          <w:trHeight w:val="291"/>
          <w:jc w:val="center"/>
        </w:trPr>
        <w:tc>
          <w:tcPr>
            <w:tcW w:w="456" w:type="dxa"/>
          </w:tcPr>
          <w:p w14:paraId="6EDE2009" w14:textId="77777777" w:rsidR="00C70778" w:rsidRPr="00362205" w:rsidRDefault="00C70778" w:rsidP="00C70778">
            <w:pPr>
              <w:rPr>
                <w:rFonts w:ascii="標楷體" w:eastAsia="標楷體" w:hAnsi="標楷體"/>
              </w:rPr>
            </w:pPr>
            <w:r w:rsidRPr="00362205">
              <w:rPr>
                <w:rFonts w:ascii="標楷體" w:eastAsia="標楷體" w:hAnsi="標楷體" w:hint="eastAsia"/>
              </w:rPr>
              <w:t>2</w:t>
            </w:r>
          </w:p>
        </w:tc>
        <w:tc>
          <w:tcPr>
            <w:tcW w:w="1797" w:type="dxa"/>
          </w:tcPr>
          <w:p w14:paraId="5A7FE218" w14:textId="32BA84FE" w:rsidR="00C70778" w:rsidRPr="00362205" w:rsidRDefault="00C70778" w:rsidP="00C70778">
            <w:pPr>
              <w:rPr>
                <w:rFonts w:ascii="標楷體" w:eastAsia="標楷體" w:hAnsi="標楷體"/>
              </w:rPr>
            </w:pPr>
            <w:r>
              <w:rPr>
                <w:rFonts w:ascii="標楷體" w:eastAsia="標楷體" w:hAnsi="標楷體" w:hint="eastAsia"/>
              </w:rPr>
              <w:t>代碼檔代號</w:t>
            </w:r>
            <w:r w:rsidRPr="00362205">
              <w:rPr>
                <w:rFonts w:ascii="標楷體" w:eastAsia="標楷體" w:hAnsi="標楷體" w:hint="eastAsia"/>
              </w:rPr>
              <w:t xml:space="preserve">  </w:t>
            </w:r>
          </w:p>
        </w:tc>
        <w:tc>
          <w:tcPr>
            <w:tcW w:w="1071" w:type="dxa"/>
          </w:tcPr>
          <w:p w14:paraId="7711910D" w14:textId="57C5D71C" w:rsidR="00C70778" w:rsidRPr="00362205" w:rsidRDefault="00C70778" w:rsidP="00C70778">
            <w:pPr>
              <w:rPr>
                <w:rFonts w:ascii="標楷體" w:eastAsia="標楷體" w:hAnsi="標楷體"/>
              </w:rPr>
            </w:pPr>
            <w:r>
              <w:rPr>
                <w:rFonts w:ascii="標楷體" w:eastAsia="標楷體" w:hAnsi="標楷體" w:hint="eastAsia"/>
              </w:rPr>
              <w:t>X(20)</w:t>
            </w:r>
          </w:p>
        </w:tc>
        <w:tc>
          <w:tcPr>
            <w:tcW w:w="1093" w:type="dxa"/>
          </w:tcPr>
          <w:p w14:paraId="77F693DC" w14:textId="77777777" w:rsidR="00C70778" w:rsidRPr="00362205" w:rsidRDefault="00C70778" w:rsidP="00C70778">
            <w:pPr>
              <w:rPr>
                <w:rFonts w:ascii="標楷體" w:eastAsia="標楷體" w:hAnsi="標楷體"/>
              </w:rPr>
            </w:pPr>
          </w:p>
        </w:tc>
        <w:tc>
          <w:tcPr>
            <w:tcW w:w="1170" w:type="dxa"/>
          </w:tcPr>
          <w:p w14:paraId="49934DBE" w14:textId="5C33928B" w:rsidR="00C70778" w:rsidRPr="00362205" w:rsidRDefault="00C70778" w:rsidP="00C70778">
            <w:pPr>
              <w:rPr>
                <w:rFonts w:ascii="標楷體" w:eastAsia="標楷體" w:hAnsi="標楷體"/>
              </w:rPr>
            </w:pPr>
          </w:p>
        </w:tc>
        <w:tc>
          <w:tcPr>
            <w:tcW w:w="674" w:type="dxa"/>
          </w:tcPr>
          <w:p w14:paraId="331A3E60" w14:textId="2CC242CD" w:rsidR="00C70778" w:rsidRPr="00362205" w:rsidRDefault="00C70778" w:rsidP="00C70778">
            <w:pPr>
              <w:rPr>
                <w:rFonts w:ascii="標楷體" w:eastAsia="標楷體" w:hAnsi="標楷體"/>
              </w:rPr>
            </w:pPr>
          </w:p>
        </w:tc>
        <w:tc>
          <w:tcPr>
            <w:tcW w:w="695" w:type="dxa"/>
          </w:tcPr>
          <w:p w14:paraId="10D7C63D" w14:textId="77777777" w:rsidR="00C70778" w:rsidRPr="00362205" w:rsidRDefault="00C70778" w:rsidP="00C70778">
            <w:pPr>
              <w:rPr>
                <w:rFonts w:ascii="標楷體" w:eastAsia="標楷體" w:hAnsi="標楷體"/>
              </w:rPr>
            </w:pPr>
          </w:p>
        </w:tc>
        <w:tc>
          <w:tcPr>
            <w:tcW w:w="3101" w:type="dxa"/>
          </w:tcPr>
          <w:p w14:paraId="0538FEE1" w14:textId="77777777" w:rsidR="00C70778" w:rsidRDefault="00C70778" w:rsidP="00C70778">
            <w:pPr>
              <w:rPr>
                <w:rFonts w:ascii="標楷體" w:eastAsia="標楷體" w:hAnsi="標楷體"/>
              </w:rPr>
            </w:pPr>
            <w:r>
              <w:rPr>
                <w:rFonts w:ascii="標楷體" w:eastAsia="標楷體" w:hAnsi="標楷體" w:hint="eastAsia"/>
              </w:rPr>
              <w:t>如只輸入代碼檔代號，可查詢可代碼檔下細項</w:t>
            </w:r>
          </w:p>
          <w:p w14:paraId="665ABAB4" w14:textId="0E045976" w:rsidR="00C70778" w:rsidRPr="00362205" w:rsidRDefault="00C70778" w:rsidP="00C70778">
            <w:pPr>
              <w:rPr>
                <w:rFonts w:ascii="標楷體" w:eastAsia="標楷體" w:hAnsi="標楷體"/>
              </w:rPr>
            </w:pPr>
            <w:r>
              <w:rPr>
                <w:rFonts w:ascii="標楷體" w:eastAsia="標楷體" w:hAnsi="標楷體" w:hint="eastAsia"/>
              </w:rPr>
              <w:t>如業務類別、代碼檔代號皆有輸入，檢查代碼檔代號是否在該業務類別內</w:t>
            </w:r>
          </w:p>
        </w:tc>
      </w:tr>
      <w:tr w:rsidR="00C70778" w:rsidRPr="00362205" w14:paraId="2B90F2E7" w14:textId="77777777" w:rsidTr="00C70778">
        <w:trPr>
          <w:trHeight w:val="291"/>
          <w:jc w:val="center"/>
        </w:trPr>
        <w:tc>
          <w:tcPr>
            <w:tcW w:w="456" w:type="dxa"/>
          </w:tcPr>
          <w:p w14:paraId="088F66D4" w14:textId="22CF893A" w:rsidR="00C70778" w:rsidRPr="00362205" w:rsidRDefault="00C70778" w:rsidP="00C70778">
            <w:pPr>
              <w:rPr>
                <w:rFonts w:ascii="標楷體" w:eastAsia="標楷體" w:hAnsi="標楷體"/>
              </w:rPr>
            </w:pPr>
            <w:r>
              <w:rPr>
                <w:rFonts w:ascii="標楷體" w:eastAsia="標楷體" w:hAnsi="標楷體" w:hint="eastAsia"/>
              </w:rPr>
              <w:t>3</w:t>
            </w:r>
          </w:p>
        </w:tc>
        <w:tc>
          <w:tcPr>
            <w:tcW w:w="1797" w:type="dxa"/>
          </w:tcPr>
          <w:p w14:paraId="00688EF6" w14:textId="52302DE6" w:rsidR="00C70778" w:rsidRDefault="00C70778" w:rsidP="00C70778">
            <w:pPr>
              <w:rPr>
                <w:rFonts w:ascii="標楷體" w:eastAsia="標楷體" w:hAnsi="標楷體"/>
              </w:rPr>
            </w:pPr>
            <w:r>
              <w:rPr>
                <w:rFonts w:ascii="標楷體" w:eastAsia="標楷體" w:hAnsi="標楷體" w:hint="eastAsia"/>
              </w:rPr>
              <w:t>[代碼檔查詢]按鈕</w:t>
            </w:r>
          </w:p>
        </w:tc>
        <w:tc>
          <w:tcPr>
            <w:tcW w:w="1071" w:type="dxa"/>
          </w:tcPr>
          <w:p w14:paraId="464132D5" w14:textId="77777777" w:rsidR="00C70778" w:rsidRDefault="00C70778" w:rsidP="00C70778">
            <w:pPr>
              <w:rPr>
                <w:rFonts w:ascii="標楷體" w:eastAsia="標楷體" w:hAnsi="標楷體"/>
              </w:rPr>
            </w:pPr>
          </w:p>
        </w:tc>
        <w:tc>
          <w:tcPr>
            <w:tcW w:w="1093" w:type="dxa"/>
          </w:tcPr>
          <w:p w14:paraId="4E47E973" w14:textId="77777777" w:rsidR="00C70778" w:rsidRPr="00362205" w:rsidRDefault="00C70778" w:rsidP="00C70778">
            <w:pPr>
              <w:rPr>
                <w:rFonts w:ascii="標楷體" w:eastAsia="標楷體" w:hAnsi="標楷體"/>
              </w:rPr>
            </w:pPr>
          </w:p>
        </w:tc>
        <w:tc>
          <w:tcPr>
            <w:tcW w:w="1170" w:type="dxa"/>
          </w:tcPr>
          <w:p w14:paraId="37D3C15C" w14:textId="77777777" w:rsidR="00C70778" w:rsidRPr="00362205" w:rsidRDefault="00C70778" w:rsidP="00C70778">
            <w:pPr>
              <w:rPr>
                <w:rFonts w:ascii="標楷體" w:eastAsia="標楷體" w:hAnsi="標楷體"/>
              </w:rPr>
            </w:pPr>
          </w:p>
        </w:tc>
        <w:tc>
          <w:tcPr>
            <w:tcW w:w="674" w:type="dxa"/>
          </w:tcPr>
          <w:p w14:paraId="51ADC56E" w14:textId="77777777" w:rsidR="00C70778" w:rsidRPr="00362205" w:rsidRDefault="00C70778" w:rsidP="00C70778">
            <w:pPr>
              <w:rPr>
                <w:rFonts w:ascii="標楷體" w:eastAsia="標楷體" w:hAnsi="標楷體"/>
              </w:rPr>
            </w:pPr>
          </w:p>
        </w:tc>
        <w:tc>
          <w:tcPr>
            <w:tcW w:w="695" w:type="dxa"/>
          </w:tcPr>
          <w:p w14:paraId="127BF317" w14:textId="77777777" w:rsidR="00C70778" w:rsidRPr="00362205" w:rsidRDefault="00C70778" w:rsidP="00C70778">
            <w:pPr>
              <w:rPr>
                <w:rFonts w:ascii="標楷體" w:eastAsia="標楷體" w:hAnsi="標楷體"/>
              </w:rPr>
            </w:pPr>
          </w:p>
        </w:tc>
        <w:tc>
          <w:tcPr>
            <w:tcW w:w="3101" w:type="dxa"/>
          </w:tcPr>
          <w:p w14:paraId="382982F0" w14:textId="2F4A85BD" w:rsidR="00C70778" w:rsidRDefault="00C70778" w:rsidP="00C70778">
            <w:pPr>
              <w:rPr>
                <w:rFonts w:ascii="標楷體" w:eastAsia="標楷體" w:hAnsi="標楷體"/>
              </w:rPr>
            </w:pPr>
            <w:r>
              <w:rPr>
                <w:rFonts w:ascii="標楷體" w:eastAsia="標楷體" w:hAnsi="標楷體" w:hint="eastAsia"/>
              </w:rPr>
              <w:t>連動至L6069，供查詢相關代碼檔代號</w:t>
            </w:r>
          </w:p>
        </w:tc>
      </w:tr>
      <w:tr w:rsidR="00C70778" w:rsidRPr="00362205" w14:paraId="114654EF" w14:textId="77777777" w:rsidTr="00C70778">
        <w:trPr>
          <w:trHeight w:val="291"/>
          <w:jc w:val="center"/>
        </w:trPr>
        <w:tc>
          <w:tcPr>
            <w:tcW w:w="456" w:type="dxa"/>
          </w:tcPr>
          <w:p w14:paraId="0244C4E6" w14:textId="77777777" w:rsidR="00C70778" w:rsidRPr="00362205" w:rsidRDefault="00C70778" w:rsidP="00C70778">
            <w:pPr>
              <w:rPr>
                <w:rFonts w:ascii="標楷體" w:eastAsia="標楷體" w:hAnsi="標楷體"/>
              </w:rPr>
            </w:pPr>
            <w:r w:rsidRPr="00362205">
              <w:rPr>
                <w:rFonts w:ascii="標楷體" w:eastAsia="標楷體" w:hAnsi="標楷體" w:hint="eastAsia"/>
              </w:rPr>
              <w:t>3</w:t>
            </w:r>
          </w:p>
        </w:tc>
        <w:tc>
          <w:tcPr>
            <w:tcW w:w="1797" w:type="dxa"/>
          </w:tcPr>
          <w:p w14:paraId="23426D45" w14:textId="4ACB82AF" w:rsidR="00C70778" w:rsidRPr="00362205" w:rsidRDefault="00C70778" w:rsidP="00C70778">
            <w:pPr>
              <w:rPr>
                <w:rFonts w:ascii="標楷體" w:eastAsia="標楷體" w:hAnsi="標楷體"/>
              </w:rPr>
            </w:pPr>
            <w:r>
              <w:rPr>
                <w:rFonts w:ascii="標楷體" w:eastAsia="標楷體" w:hAnsi="標楷體" w:hint="eastAsia"/>
              </w:rPr>
              <w:t>代碼檔名稱</w:t>
            </w:r>
            <w:r w:rsidRPr="00362205">
              <w:rPr>
                <w:rFonts w:ascii="標楷體" w:eastAsia="標楷體" w:hAnsi="標楷體" w:hint="eastAsia"/>
              </w:rPr>
              <w:t xml:space="preserve">    </w:t>
            </w:r>
          </w:p>
        </w:tc>
        <w:tc>
          <w:tcPr>
            <w:tcW w:w="1071" w:type="dxa"/>
          </w:tcPr>
          <w:p w14:paraId="4666AF02" w14:textId="2B202927" w:rsidR="00C70778" w:rsidRPr="00362205" w:rsidRDefault="00C70778" w:rsidP="00C70778">
            <w:pPr>
              <w:rPr>
                <w:rFonts w:ascii="標楷體" w:eastAsia="標楷體" w:hAnsi="標楷體"/>
              </w:rPr>
            </w:pPr>
            <w:r>
              <w:rPr>
                <w:rFonts w:ascii="標楷體" w:eastAsia="標楷體" w:hAnsi="標楷體" w:hint="eastAsia"/>
              </w:rPr>
              <w:t>X(50)</w:t>
            </w:r>
          </w:p>
        </w:tc>
        <w:tc>
          <w:tcPr>
            <w:tcW w:w="1093" w:type="dxa"/>
          </w:tcPr>
          <w:p w14:paraId="6C54C062" w14:textId="77777777" w:rsidR="00C70778" w:rsidRPr="00362205" w:rsidRDefault="00C70778" w:rsidP="00C70778">
            <w:pPr>
              <w:rPr>
                <w:rFonts w:ascii="標楷體" w:eastAsia="標楷體" w:hAnsi="標楷體"/>
              </w:rPr>
            </w:pPr>
          </w:p>
        </w:tc>
        <w:tc>
          <w:tcPr>
            <w:tcW w:w="1170" w:type="dxa"/>
          </w:tcPr>
          <w:p w14:paraId="0A655595" w14:textId="77777777" w:rsidR="00C70778" w:rsidRPr="00362205" w:rsidRDefault="00C70778" w:rsidP="00C70778">
            <w:pPr>
              <w:rPr>
                <w:rFonts w:ascii="標楷體" w:eastAsia="標楷體" w:hAnsi="標楷體"/>
              </w:rPr>
            </w:pPr>
          </w:p>
        </w:tc>
        <w:tc>
          <w:tcPr>
            <w:tcW w:w="674" w:type="dxa"/>
          </w:tcPr>
          <w:p w14:paraId="6C90F0D8" w14:textId="3B05A517" w:rsidR="00C70778" w:rsidRPr="00362205" w:rsidRDefault="00C70778" w:rsidP="00C70778">
            <w:pPr>
              <w:rPr>
                <w:rFonts w:ascii="標楷體" w:eastAsia="標楷體" w:hAnsi="標楷體"/>
              </w:rPr>
            </w:pPr>
          </w:p>
        </w:tc>
        <w:tc>
          <w:tcPr>
            <w:tcW w:w="695" w:type="dxa"/>
          </w:tcPr>
          <w:p w14:paraId="0F7485C2" w14:textId="77777777" w:rsidR="00C70778" w:rsidRPr="00362205" w:rsidRDefault="00C70778" w:rsidP="00C70778">
            <w:pPr>
              <w:rPr>
                <w:rFonts w:ascii="標楷體" w:eastAsia="標楷體" w:hAnsi="標楷體"/>
              </w:rPr>
            </w:pPr>
          </w:p>
        </w:tc>
        <w:tc>
          <w:tcPr>
            <w:tcW w:w="3101" w:type="dxa"/>
          </w:tcPr>
          <w:p w14:paraId="043C1D8D" w14:textId="4B2C408D" w:rsidR="00C70778" w:rsidRPr="00362205" w:rsidRDefault="00C70778" w:rsidP="00C70778">
            <w:pPr>
              <w:rPr>
                <w:rFonts w:ascii="標楷體" w:eastAsia="標楷體" w:hAnsi="標楷體"/>
              </w:rPr>
            </w:pPr>
            <w:r>
              <w:rPr>
                <w:rFonts w:ascii="標楷體" w:eastAsia="標楷體" w:hAnsi="標楷體" w:hint="eastAsia"/>
              </w:rPr>
              <w:t>自動顯示</w:t>
            </w:r>
          </w:p>
        </w:tc>
      </w:tr>
      <w:tr w:rsidR="00C70778" w:rsidRPr="00362205" w14:paraId="2998E975" w14:textId="77777777" w:rsidTr="00C70778">
        <w:trPr>
          <w:trHeight w:val="291"/>
          <w:jc w:val="center"/>
        </w:trPr>
        <w:tc>
          <w:tcPr>
            <w:tcW w:w="456" w:type="dxa"/>
          </w:tcPr>
          <w:p w14:paraId="52351CD4" w14:textId="77777777" w:rsidR="00C70778" w:rsidRPr="00362205" w:rsidRDefault="00C70778" w:rsidP="00C70778">
            <w:pPr>
              <w:rPr>
                <w:rFonts w:ascii="標楷體" w:eastAsia="標楷體" w:hAnsi="標楷體"/>
              </w:rPr>
            </w:pPr>
            <w:r w:rsidRPr="00362205">
              <w:rPr>
                <w:rFonts w:ascii="標楷體" w:eastAsia="標楷體" w:hAnsi="標楷體" w:hint="eastAsia"/>
              </w:rPr>
              <w:t>4</w:t>
            </w:r>
          </w:p>
        </w:tc>
        <w:tc>
          <w:tcPr>
            <w:tcW w:w="1797" w:type="dxa"/>
          </w:tcPr>
          <w:p w14:paraId="5A9FE035" w14:textId="7BDE2842" w:rsidR="00C70778" w:rsidRPr="00362205" w:rsidRDefault="00C70778" w:rsidP="00C70778">
            <w:pPr>
              <w:rPr>
                <w:rFonts w:ascii="標楷體" w:eastAsia="標楷體" w:hAnsi="標楷體"/>
              </w:rPr>
            </w:pPr>
            <w:r>
              <w:rPr>
                <w:rFonts w:ascii="標楷體" w:eastAsia="標楷體" w:hAnsi="標楷體" w:hint="eastAsia"/>
              </w:rPr>
              <w:t>代碼</w:t>
            </w:r>
          </w:p>
        </w:tc>
        <w:tc>
          <w:tcPr>
            <w:tcW w:w="1071" w:type="dxa"/>
          </w:tcPr>
          <w:p w14:paraId="4269405F" w14:textId="514273D4" w:rsidR="00C70778" w:rsidRPr="00362205" w:rsidRDefault="00C70778" w:rsidP="00C70778">
            <w:pPr>
              <w:rPr>
                <w:rFonts w:ascii="標楷體" w:eastAsia="標楷體" w:hAnsi="標楷體"/>
              </w:rPr>
            </w:pPr>
            <w:r>
              <w:rPr>
                <w:rFonts w:ascii="標楷體" w:eastAsia="標楷體" w:hAnsi="標楷體" w:hint="eastAsia"/>
              </w:rPr>
              <w:t>X(20)</w:t>
            </w:r>
          </w:p>
        </w:tc>
        <w:tc>
          <w:tcPr>
            <w:tcW w:w="1093" w:type="dxa"/>
          </w:tcPr>
          <w:p w14:paraId="5AD764A9" w14:textId="77777777" w:rsidR="00C70778" w:rsidRPr="00362205" w:rsidRDefault="00C70778" w:rsidP="00C70778">
            <w:pPr>
              <w:rPr>
                <w:rFonts w:ascii="標楷體" w:eastAsia="標楷體" w:hAnsi="標楷體"/>
              </w:rPr>
            </w:pPr>
          </w:p>
        </w:tc>
        <w:tc>
          <w:tcPr>
            <w:tcW w:w="1170" w:type="dxa"/>
          </w:tcPr>
          <w:p w14:paraId="143D93AB" w14:textId="77777777" w:rsidR="00C70778" w:rsidRPr="00362205" w:rsidRDefault="00C70778" w:rsidP="00C70778">
            <w:pPr>
              <w:rPr>
                <w:rFonts w:ascii="標楷體" w:eastAsia="標楷體" w:hAnsi="標楷體"/>
              </w:rPr>
            </w:pPr>
          </w:p>
        </w:tc>
        <w:tc>
          <w:tcPr>
            <w:tcW w:w="674" w:type="dxa"/>
          </w:tcPr>
          <w:p w14:paraId="1956CCA8" w14:textId="3969269B" w:rsidR="00C70778" w:rsidRPr="00362205" w:rsidRDefault="00C70778" w:rsidP="00C70778">
            <w:pPr>
              <w:rPr>
                <w:rFonts w:ascii="標楷體" w:eastAsia="標楷體" w:hAnsi="標楷體"/>
              </w:rPr>
            </w:pPr>
          </w:p>
        </w:tc>
        <w:tc>
          <w:tcPr>
            <w:tcW w:w="695" w:type="dxa"/>
          </w:tcPr>
          <w:p w14:paraId="31F61216" w14:textId="77777777" w:rsidR="00C70778" w:rsidRPr="00362205" w:rsidRDefault="00C70778" w:rsidP="00C70778">
            <w:pPr>
              <w:rPr>
                <w:rFonts w:ascii="標楷體" w:eastAsia="標楷體" w:hAnsi="標楷體"/>
              </w:rPr>
            </w:pPr>
          </w:p>
        </w:tc>
        <w:tc>
          <w:tcPr>
            <w:tcW w:w="3101" w:type="dxa"/>
          </w:tcPr>
          <w:p w14:paraId="4820B3A7" w14:textId="77777777" w:rsidR="00C70778" w:rsidRPr="00362205" w:rsidRDefault="00C70778" w:rsidP="00C70778">
            <w:pPr>
              <w:rPr>
                <w:rFonts w:ascii="標楷體" w:eastAsia="標楷體" w:hAnsi="標楷體"/>
              </w:rPr>
            </w:pPr>
            <w:r>
              <w:rPr>
                <w:rFonts w:ascii="標楷體" w:eastAsia="標楷體" w:hAnsi="標楷體" w:hint="eastAsia"/>
              </w:rPr>
              <w:t>新增、修改</w:t>
            </w:r>
            <w:r w:rsidRPr="00362205">
              <w:rPr>
                <w:rFonts w:ascii="標楷體" w:eastAsia="標楷體" w:hAnsi="標楷體" w:hint="eastAsia"/>
              </w:rPr>
              <w:t>時必須輸入,其他自動顯示不必輸入</w:t>
            </w:r>
          </w:p>
        </w:tc>
      </w:tr>
    </w:tbl>
    <w:p w14:paraId="05EA0DCC" w14:textId="77777777" w:rsidR="00C70778" w:rsidRPr="0022279A" w:rsidRDefault="00C70778" w:rsidP="0022279A">
      <w:pPr>
        <w:ind w:left="1701"/>
      </w:pPr>
    </w:p>
    <w:p w14:paraId="1BE48E9C" w14:textId="77777777" w:rsidR="00C70778" w:rsidRDefault="00C70778">
      <w:pPr>
        <w:widowControl/>
        <w:rPr>
          <w:rFonts w:ascii="標楷體" w:eastAsia="標楷體" w:hAnsi="標楷體"/>
          <w:sz w:val="32"/>
          <w:szCs w:val="20"/>
        </w:rPr>
      </w:pPr>
      <w:r>
        <w:rPr>
          <w:rFonts w:ascii="標楷體" w:hAnsi="標楷體"/>
        </w:rPr>
        <w:br w:type="page"/>
      </w:r>
    </w:p>
    <w:p w14:paraId="01602827" w14:textId="1FE42DD8" w:rsidR="00AB449C" w:rsidRPr="00362205" w:rsidRDefault="00C70778" w:rsidP="00AB449C">
      <w:pPr>
        <w:pStyle w:val="3"/>
        <w:numPr>
          <w:ilvl w:val="2"/>
          <w:numId w:val="1"/>
        </w:numPr>
        <w:rPr>
          <w:rFonts w:ascii="標楷體" w:hAnsi="標楷體"/>
        </w:rPr>
      </w:pPr>
      <w:r>
        <w:rPr>
          <w:rFonts w:ascii="標楷體" w:hAnsi="標楷體" w:hint="eastAsia"/>
        </w:rPr>
        <w:lastRenderedPageBreak/>
        <w:t>L6605</w:t>
      </w:r>
      <w:r w:rsidRPr="00362205">
        <w:rPr>
          <w:rFonts w:ascii="標楷體" w:hAnsi="標楷體" w:hint="eastAsia"/>
        </w:rPr>
        <w:t>逾期新增減少原因維護</w:t>
      </w:r>
    </w:p>
    <w:p w14:paraId="61DBE77D" w14:textId="77777777" w:rsidR="00AB449C" w:rsidRPr="00362205" w:rsidRDefault="00AB449C" w:rsidP="00D01BCC">
      <w:pPr>
        <w:pStyle w:val="a"/>
      </w:pPr>
      <w:r w:rsidRPr="00362205">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AB449C" w:rsidRPr="00362205" w14:paraId="6B368D29" w14:textId="77777777" w:rsidTr="000C415F">
        <w:trPr>
          <w:trHeight w:val="277"/>
        </w:trPr>
        <w:tc>
          <w:tcPr>
            <w:tcW w:w="1548" w:type="dxa"/>
            <w:tcBorders>
              <w:top w:val="single" w:sz="8" w:space="0" w:color="000000"/>
              <w:bottom w:val="single" w:sz="8" w:space="0" w:color="000000"/>
              <w:right w:val="single" w:sz="8" w:space="0" w:color="000000"/>
            </w:tcBorders>
            <w:shd w:val="clear" w:color="auto" w:fill="F3F3F3"/>
          </w:tcPr>
          <w:p w14:paraId="4C4CA3D7" w14:textId="77777777" w:rsidR="00AB449C" w:rsidRPr="00362205" w:rsidRDefault="00AB449C" w:rsidP="000C415F">
            <w:pPr>
              <w:rPr>
                <w:rFonts w:ascii="標楷體" w:eastAsia="標楷體" w:hAnsi="標楷體"/>
              </w:rPr>
            </w:pPr>
            <w:r w:rsidRPr="00362205">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33364B7E" w14:textId="77777777" w:rsidR="00AB449C" w:rsidRPr="00362205" w:rsidRDefault="00AB449C" w:rsidP="000C415F">
            <w:pPr>
              <w:rPr>
                <w:rFonts w:ascii="標楷體" w:eastAsia="標楷體" w:hAnsi="標楷體"/>
              </w:rPr>
            </w:pPr>
            <w:r w:rsidRPr="00362205">
              <w:rPr>
                <w:rFonts w:ascii="標楷體" w:eastAsia="標楷體" w:hAnsi="標楷體" w:hint="eastAsia"/>
              </w:rPr>
              <w:t>逾期新增減少原因維護</w:t>
            </w:r>
          </w:p>
          <w:p w14:paraId="44FAF930" w14:textId="77777777" w:rsidR="00AB449C" w:rsidRPr="00362205" w:rsidRDefault="005A21A1" w:rsidP="000C415F">
            <w:pPr>
              <w:rPr>
                <w:rFonts w:ascii="標楷體" w:eastAsia="標楷體" w:hAnsi="標楷體"/>
              </w:rPr>
            </w:pPr>
            <w:r w:rsidRPr="005A21A1">
              <w:rPr>
                <w:rFonts w:ascii="標楷體" w:eastAsia="標楷體" w:hAnsi="標楷體" w:hint="eastAsia"/>
              </w:rPr>
              <w:t>建立</w:t>
            </w:r>
            <w:r w:rsidRPr="00362205">
              <w:rPr>
                <w:rFonts w:ascii="標楷體" w:eastAsia="標楷體" w:hAnsi="標楷體" w:hint="eastAsia"/>
              </w:rPr>
              <w:t>逾期新增減少原因</w:t>
            </w:r>
            <w:r w:rsidRPr="005A21A1">
              <w:rPr>
                <w:rFonts w:ascii="標楷體" w:eastAsia="標楷體" w:hAnsi="標楷體" w:hint="eastAsia"/>
              </w:rPr>
              <w:t>資料。</w:t>
            </w:r>
          </w:p>
        </w:tc>
      </w:tr>
      <w:tr w:rsidR="00AB449C" w:rsidRPr="00362205" w14:paraId="4845D79B" w14:textId="77777777" w:rsidTr="000C415F">
        <w:trPr>
          <w:trHeight w:val="277"/>
        </w:trPr>
        <w:tc>
          <w:tcPr>
            <w:tcW w:w="1548" w:type="dxa"/>
            <w:tcBorders>
              <w:top w:val="single" w:sz="8" w:space="0" w:color="000000"/>
              <w:bottom w:val="single" w:sz="8" w:space="0" w:color="000000"/>
              <w:right w:val="single" w:sz="8" w:space="0" w:color="000000"/>
            </w:tcBorders>
            <w:shd w:val="clear" w:color="auto" w:fill="F3F3F3"/>
          </w:tcPr>
          <w:p w14:paraId="26D25F39" w14:textId="77777777" w:rsidR="00AB449C" w:rsidRPr="00362205" w:rsidRDefault="00AB449C" w:rsidP="000C415F">
            <w:pPr>
              <w:rPr>
                <w:rFonts w:ascii="標楷體" w:eastAsia="標楷體" w:hAnsi="標楷體"/>
              </w:rPr>
            </w:pPr>
            <w:r w:rsidRPr="00362205">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6F9BD4F6" w14:textId="77777777" w:rsidR="00AB449C" w:rsidRPr="00362205" w:rsidRDefault="00AB449C" w:rsidP="000C415F">
            <w:pPr>
              <w:rPr>
                <w:rFonts w:ascii="標楷體" w:eastAsia="標楷體" w:hAnsi="標楷體"/>
              </w:rPr>
            </w:pPr>
          </w:p>
        </w:tc>
      </w:tr>
      <w:tr w:rsidR="00AB449C" w:rsidRPr="00362205" w14:paraId="4101DC44" w14:textId="77777777" w:rsidTr="000C415F">
        <w:trPr>
          <w:trHeight w:val="773"/>
        </w:trPr>
        <w:tc>
          <w:tcPr>
            <w:tcW w:w="1548" w:type="dxa"/>
            <w:tcBorders>
              <w:top w:val="single" w:sz="8" w:space="0" w:color="000000"/>
              <w:bottom w:val="single" w:sz="8" w:space="0" w:color="000000"/>
              <w:right w:val="single" w:sz="8" w:space="0" w:color="000000"/>
            </w:tcBorders>
            <w:shd w:val="clear" w:color="auto" w:fill="F3F3F3"/>
          </w:tcPr>
          <w:p w14:paraId="3A6D2110" w14:textId="77777777" w:rsidR="00AB449C" w:rsidRPr="00362205" w:rsidRDefault="00AB449C" w:rsidP="000C415F">
            <w:pPr>
              <w:rPr>
                <w:rFonts w:ascii="標楷體" w:eastAsia="標楷體" w:hAnsi="標楷體"/>
              </w:rPr>
            </w:pPr>
            <w:r w:rsidRPr="00362205">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079A2ECB" w14:textId="77777777" w:rsidR="00AB449C" w:rsidRPr="00362205" w:rsidRDefault="00AB449C" w:rsidP="000C415F">
            <w:pPr>
              <w:rPr>
                <w:rFonts w:ascii="標楷體" w:eastAsia="標楷體" w:hAnsi="標楷體"/>
              </w:rPr>
            </w:pPr>
          </w:p>
        </w:tc>
      </w:tr>
      <w:tr w:rsidR="00AB449C" w:rsidRPr="00362205" w14:paraId="29CB60DA" w14:textId="77777777" w:rsidTr="000C415F">
        <w:trPr>
          <w:trHeight w:val="321"/>
        </w:trPr>
        <w:tc>
          <w:tcPr>
            <w:tcW w:w="1548" w:type="dxa"/>
            <w:tcBorders>
              <w:top w:val="single" w:sz="8" w:space="0" w:color="000000"/>
              <w:bottom w:val="single" w:sz="8" w:space="0" w:color="000000"/>
              <w:right w:val="single" w:sz="8" w:space="0" w:color="000000"/>
            </w:tcBorders>
            <w:shd w:val="clear" w:color="auto" w:fill="F3F3F3"/>
          </w:tcPr>
          <w:p w14:paraId="7F6BF138" w14:textId="77777777" w:rsidR="00AB449C" w:rsidRPr="00362205" w:rsidRDefault="00AB449C" w:rsidP="000C415F">
            <w:pPr>
              <w:rPr>
                <w:rFonts w:ascii="標楷體" w:eastAsia="標楷體" w:hAnsi="標楷體"/>
              </w:rPr>
            </w:pPr>
            <w:r w:rsidRPr="00362205">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6B11ED59" w14:textId="77777777" w:rsidR="00AB449C" w:rsidRPr="00362205" w:rsidRDefault="00AB449C" w:rsidP="000C415F">
            <w:pPr>
              <w:rPr>
                <w:rFonts w:ascii="標楷體" w:eastAsia="標楷體" w:hAnsi="標楷體"/>
              </w:rPr>
            </w:pPr>
          </w:p>
        </w:tc>
      </w:tr>
      <w:tr w:rsidR="00AB449C" w:rsidRPr="00362205" w14:paraId="580D7393" w14:textId="77777777" w:rsidTr="000C415F">
        <w:trPr>
          <w:trHeight w:val="1311"/>
        </w:trPr>
        <w:tc>
          <w:tcPr>
            <w:tcW w:w="1548" w:type="dxa"/>
            <w:tcBorders>
              <w:top w:val="single" w:sz="8" w:space="0" w:color="000000"/>
              <w:bottom w:val="single" w:sz="8" w:space="0" w:color="000000"/>
              <w:right w:val="single" w:sz="8" w:space="0" w:color="000000"/>
            </w:tcBorders>
            <w:shd w:val="clear" w:color="auto" w:fill="F3F3F3"/>
          </w:tcPr>
          <w:p w14:paraId="7A4F45DC" w14:textId="77777777" w:rsidR="00AB449C" w:rsidRPr="00362205" w:rsidRDefault="00AB449C" w:rsidP="000C415F">
            <w:pPr>
              <w:rPr>
                <w:rFonts w:ascii="標楷體" w:eastAsia="標楷體" w:hAnsi="標楷體"/>
              </w:rPr>
            </w:pPr>
            <w:r w:rsidRPr="00362205">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4E3811BE" w14:textId="77777777" w:rsidR="00AB449C" w:rsidRPr="00362205" w:rsidRDefault="00AB449C" w:rsidP="000C415F">
            <w:pPr>
              <w:rPr>
                <w:rFonts w:ascii="標楷體" w:eastAsia="標楷體" w:hAnsi="標楷體"/>
              </w:rPr>
            </w:pPr>
          </w:p>
        </w:tc>
      </w:tr>
      <w:tr w:rsidR="00AB449C" w:rsidRPr="00362205" w14:paraId="3C9901AA" w14:textId="77777777" w:rsidTr="000C415F">
        <w:trPr>
          <w:trHeight w:val="278"/>
        </w:trPr>
        <w:tc>
          <w:tcPr>
            <w:tcW w:w="1548" w:type="dxa"/>
            <w:tcBorders>
              <w:top w:val="single" w:sz="8" w:space="0" w:color="000000"/>
              <w:bottom w:val="single" w:sz="8" w:space="0" w:color="000000"/>
              <w:right w:val="single" w:sz="8" w:space="0" w:color="000000"/>
            </w:tcBorders>
            <w:shd w:val="clear" w:color="auto" w:fill="F3F3F3"/>
          </w:tcPr>
          <w:p w14:paraId="1717A82B" w14:textId="77777777" w:rsidR="00AB449C" w:rsidRPr="00362205" w:rsidRDefault="00AB449C" w:rsidP="000C415F">
            <w:pPr>
              <w:rPr>
                <w:rFonts w:ascii="標楷體" w:eastAsia="標楷體" w:hAnsi="標楷體"/>
              </w:rPr>
            </w:pPr>
            <w:r w:rsidRPr="00362205">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019B4454" w14:textId="77777777" w:rsidR="00AB449C" w:rsidRPr="00362205" w:rsidRDefault="00AB449C" w:rsidP="000C415F">
            <w:pPr>
              <w:rPr>
                <w:rFonts w:ascii="標楷體" w:eastAsia="標楷體" w:hAnsi="標楷體"/>
              </w:rPr>
            </w:pPr>
          </w:p>
        </w:tc>
      </w:tr>
      <w:tr w:rsidR="00AB449C" w:rsidRPr="00362205" w14:paraId="6F45C7B5" w14:textId="77777777" w:rsidTr="000C415F">
        <w:trPr>
          <w:trHeight w:val="358"/>
        </w:trPr>
        <w:tc>
          <w:tcPr>
            <w:tcW w:w="1548" w:type="dxa"/>
            <w:tcBorders>
              <w:top w:val="single" w:sz="8" w:space="0" w:color="000000"/>
              <w:bottom w:val="single" w:sz="8" w:space="0" w:color="000000"/>
              <w:right w:val="single" w:sz="8" w:space="0" w:color="000000"/>
            </w:tcBorders>
            <w:shd w:val="clear" w:color="auto" w:fill="F3F3F3"/>
          </w:tcPr>
          <w:p w14:paraId="54E1A49C" w14:textId="77777777" w:rsidR="00AB449C" w:rsidRPr="00362205" w:rsidRDefault="00AB449C" w:rsidP="000C415F">
            <w:pPr>
              <w:rPr>
                <w:rFonts w:ascii="標楷體" w:eastAsia="標楷體" w:hAnsi="標楷體"/>
              </w:rPr>
            </w:pPr>
            <w:r w:rsidRPr="00362205">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6F74CF68" w14:textId="77777777" w:rsidR="00AB449C" w:rsidRPr="00362205" w:rsidRDefault="00AB449C" w:rsidP="000C415F">
            <w:pPr>
              <w:rPr>
                <w:rFonts w:ascii="標楷體" w:eastAsia="標楷體" w:hAnsi="標楷體"/>
              </w:rPr>
            </w:pPr>
          </w:p>
        </w:tc>
      </w:tr>
      <w:tr w:rsidR="00AB449C" w:rsidRPr="00362205" w14:paraId="23C168BB" w14:textId="77777777" w:rsidTr="000C415F">
        <w:trPr>
          <w:trHeight w:val="278"/>
        </w:trPr>
        <w:tc>
          <w:tcPr>
            <w:tcW w:w="1548" w:type="dxa"/>
            <w:tcBorders>
              <w:top w:val="single" w:sz="8" w:space="0" w:color="000000"/>
              <w:bottom w:val="single" w:sz="8" w:space="0" w:color="000000"/>
              <w:right w:val="single" w:sz="8" w:space="0" w:color="000000"/>
            </w:tcBorders>
            <w:shd w:val="clear" w:color="auto" w:fill="F3F3F3"/>
          </w:tcPr>
          <w:p w14:paraId="630B5F91" w14:textId="77777777" w:rsidR="00AB449C" w:rsidRPr="00362205" w:rsidRDefault="00AB449C" w:rsidP="000C415F">
            <w:pPr>
              <w:rPr>
                <w:rFonts w:ascii="標楷體" w:eastAsia="標楷體" w:hAnsi="標楷體"/>
              </w:rPr>
            </w:pPr>
            <w:r w:rsidRPr="00362205">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465E1E68" w14:textId="77777777" w:rsidR="00AB449C" w:rsidRPr="00362205" w:rsidRDefault="00AB449C" w:rsidP="000C415F">
            <w:pPr>
              <w:rPr>
                <w:rFonts w:ascii="標楷體" w:eastAsia="標楷體" w:hAnsi="標楷體"/>
              </w:rPr>
            </w:pPr>
          </w:p>
        </w:tc>
      </w:tr>
    </w:tbl>
    <w:p w14:paraId="4DDB8574" w14:textId="77777777" w:rsidR="00AB449C" w:rsidRPr="00362205" w:rsidRDefault="00AB449C" w:rsidP="00AB449C">
      <w:pPr>
        <w:rPr>
          <w:rFonts w:ascii="標楷體" w:eastAsia="標楷體" w:hAnsi="標楷體"/>
        </w:rPr>
      </w:pPr>
    </w:p>
    <w:p w14:paraId="799BA3D4" w14:textId="77777777" w:rsidR="00AB449C" w:rsidRPr="00362205" w:rsidRDefault="00AB449C" w:rsidP="00AB449C">
      <w:pPr>
        <w:rPr>
          <w:rFonts w:ascii="標楷體" w:eastAsia="標楷體" w:hAnsi="標楷體"/>
        </w:rPr>
      </w:pPr>
    </w:p>
    <w:p w14:paraId="62E90369" w14:textId="77777777" w:rsidR="00AB449C" w:rsidRPr="00362205" w:rsidRDefault="00AB449C" w:rsidP="00AB449C">
      <w:pPr>
        <w:rPr>
          <w:rFonts w:ascii="標楷體" w:eastAsia="標楷體" w:hAnsi="標楷體"/>
        </w:rPr>
      </w:pPr>
    </w:p>
    <w:p w14:paraId="2034B5AD" w14:textId="77777777" w:rsidR="00AB449C" w:rsidRPr="00362205" w:rsidRDefault="00AB449C" w:rsidP="00AB449C">
      <w:pPr>
        <w:rPr>
          <w:rFonts w:ascii="標楷體" w:eastAsia="標楷體" w:hAnsi="標楷體"/>
        </w:rPr>
      </w:pPr>
    </w:p>
    <w:p w14:paraId="212A8238" w14:textId="77777777" w:rsidR="00AB449C" w:rsidRPr="00362205" w:rsidRDefault="00AB449C" w:rsidP="00AB449C">
      <w:pPr>
        <w:rPr>
          <w:rFonts w:ascii="標楷體" w:eastAsia="標楷體" w:hAnsi="標楷體"/>
        </w:rPr>
      </w:pPr>
    </w:p>
    <w:p w14:paraId="76D2660C" w14:textId="77777777" w:rsidR="00AB449C" w:rsidRPr="00362205" w:rsidRDefault="00AB449C" w:rsidP="00AB449C">
      <w:pPr>
        <w:rPr>
          <w:rFonts w:ascii="標楷體" w:eastAsia="標楷體" w:hAnsi="標楷體"/>
        </w:rPr>
      </w:pPr>
    </w:p>
    <w:p w14:paraId="00A1D40C" w14:textId="77777777" w:rsidR="00AB449C" w:rsidRPr="00362205" w:rsidRDefault="00AB449C" w:rsidP="00AB449C">
      <w:pPr>
        <w:rPr>
          <w:rFonts w:ascii="標楷體" w:eastAsia="標楷體" w:hAnsi="標楷體"/>
        </w:rPr>
      </w:pPr>
    </w:p>
    <w:p w14:paraId="5B50833C" w14:textId="77777777" w:rsidR="00AB449C" w:rsidRPr="00362205" w:rsidRDefault="00AB449C" w:rsidP="00AB449C">
      <w:pPr>
        <w:rPr>
          <w:rFonts w:ascii="標楷體" w:eastAsia="標楷體" w:hAnsi="標楷體"/>
        </w:rPr>
      </w:pPr>
      <w:r w:rsidRPr="00362205">
        <w:rPr>
          <w:rFonts w:ascii="標楷體" w:eastAsia="標楷體" w:hAnsi="標楷體"/>
        </w:rPr>
        <w:br w:type="page"/>
      </w:r>
    </w:p>
    <w:p w14:paraId="3AC77B73" w14:textId="77777777" w:rsidR="00AB449C" w:rsidRPr="00362205" w:rsidRDefault="00AB449C" w:rsidP="00D01BCC">
      <w:pPr>
        <w:pStyle w:val="a"/>
      </w:pPr>
      <w:r w:rsidRPr="00362205">
        <w:lastRenderedPageBreak/>
        <w:t>UI畫面</w:t>
      </w:r>
    </w:p>
    <w:p w14:paraId="11D7CA3D" w14:textId="77777777" w:rsidR="00AB449C" w:rsidRPr="00362205" w:rsidRDefault="00AB449C" w:rsidP="00AB449C">
      <w:pPr>
        <w:pStyle w:val="42"/>
        <w:spacing w:after="72"/>
        <w:ind w:left="1133"/>
        <w:rPr>
          <w:rFonts w:ascii="標楷體" w:hAnsi="標楷體"/>
        </w:rPr>
      </w:pPr>
      <w:r w:rsidRPr="00362205">
        <w:rPr>
          <w:rFonts w:ascii="標楷體" w:hAnsi="標楷體" w:hint="eastAsia"/>
        </w:rPr>
        <w:t>輸入畫面：</w:t>
      </w:r>
    </w:p>
    <w:p w14:paraId="1E764960" w14:textId="77777777" w:rsidR="00AB449C" w:rsidRPr="00362205" w:rsidRDefault="002C3244" w:rsidP="00D01BCC">
      <w:pPr>
        <w:pStyle w:val="a"/>
      </w:pPr>
      <w:r>
        <w:rPr>
          <w:noProof/>
        </w:rPr>
        <w:drawing>
          <wp:inline distT="0" distB="0" distL="0" distR="0" wp14:anchorId="3D9CDDF7" wp14:editId="45FC12A3">
            <wp:extent cx="6575425" cy="1626235"/>
            <wp:effectExtent l="0" t="0" r="0" b="0"/>
            <wp:docPr id="4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6575425" cy="1626235"/>
                    </a:xfrm>
                    <a:prstGeom prst="rect">
                      <a:avLst/>
                    </a:prstGeom>
                    <a:noFill/>
                    <a:ln>
                      <a:noFill/>
                    </a:ln>
                  </pic:spPr>
                </pic:pic>
              </a:graphicData>
            </a:graphic>
          </wp:inline>
        </w:drawing>
      </w:r>
    </w:p>
    <w:p w14:paraId="3AE998BB" w14:textId="77777777" w:rsidR="00AB449C" w:rsidRPr="00362205" w:rsidRDefault="000C7737" w:rsidP="00D01BCC">
      <w:pPr>
        <w:pStyle w:val="a"/>
      </w:pPr>
      <w:r>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6"/>
        <w:gridCol w:w="1797"/>
        <w:gridCol w:w="1071"/>
        <w:gridCol w:w="1093"/>
        <w:gridCol w:w="1170"/>
        <w:gridCol w:w="674"/>
        <w:gridCol w:w="695"/>
        <w:gridCol w:w="3101"/>
      </w:tblGrid>
      <w:tr w:rsidR="005A21A1" w:rsidRPr="00362205" w14:paraId="00E7B99B" w14:textId="77777777" w:rsidTr="005A21A1">
        <w:trPr>
          <w:trHeight w:val="388"/>
          <w:jc w:val="center"/>
        </w:trPr>
        <w:tc>
          <w:tcPr>
            <w:tcW w:w="456" w:type="dxa"/>
            <w:vMerge w:val="restart"/>
          </w:tcPr>
          <w:p w14:paraId="2E9501E5" w14:textId="77777777" w:rsidR="005A21A1" w:rsidRPr="00362205" w:rsidRDefault="005A21A1" w:rsidP="000C415F">
            <w:pPr>
              <w:rPr>
                <w:rFonts w:ascii="標楷體" w:eastAsia="標楷體" w:hAnsi="標楷體"/>
              </w:rPr>
            </w:pPr>
            <w:r w:rsidRPr="00362205">
              <w:rPr>
                <w:rFonts w:ascii="標楷體" w:eastAsia="標楷體" w:hAnsi="標楷體"/>
              </w:rPr>
              <w:t>序號</w:t>
            </w:r>
          </w:p>
        </w:tc>
        <w:tc>
          <w:tcPr>
            <w:tcW w:w="1797" w:type="dxa"/>
            <w:vMerge w:val="restart"/>
          </w:tcPr>
          <w:p w14:paraId="25767E5E" w14:textId="77777777" w:rsidR="005A21A1" w:rsidRPr="00362205" w:rsidRDefault="005A21A1" w:rsidP="000C415F">
            <w:pPr>
              <w:rPr>
                <w:rFonts w:ascii="標楷體" w:eastAsia="標楷體" w:hAnsi="標楷體"/>
              </w:rPr>
            </w:pPr>
            <w:r w:rsidRPr="00362205">
              <w:rPr>
                <w:rFonts w:ascii="標楷體" w:eastAsia="標楷體" w:hAnsi="標楷體"/>
              </w:rPr>
              <w:t>欄位</w:t>
            </w:r>
          </w:p>
        </w:tc>
        <w:tc>
          <w:tcPr>
            <w:tcW w:w="4703" w:type="dxa"/>
            <w:gridSpan w:val="5"/>
          </w:tcPr>
          <w:p w14:paraId="4DDA9D43" w14:textId="77777777" w:rsidR="005A21A1" w:rsidRPr="00362205" w:rsidRDefault="005A21A1" w:rsidP="005A21A1">
            <w:pPr>
              <w:jc w:val="center"/>
              <w:rPr>
                <w:rFonts w:ascii="標楷體" w:eastAsia="標楷體" w:hAnsi="標楷體"/>
              </w:rPr>
            </w:pPr>
            <w:r w:rsidRPr="00362205">
              <w:rPr>
                <w:rFonts w:ascii="標楷體" w:eastAsia="標楷體" w:hAnsi="標楷體"/>
              </w:rPr>
              <w:t>說明</w:t>
            </w:r>
          </w:p>
        </w:tc>
        <w:tc>
          <w:tcPr>
            <w:tcW w:w="3101" w:type="dxa"/>
            <w:vMerge w:val="restart"/>
          </w:tcPr>
          <w:p w14:paraId="56CFE742" w14:textId="77777777" w:rsidR="005A21A1" w:rsidRPr="00362205" w:rsidRDefault="005A21A1" w:rsidP="000C415F">
            <w:pPr>
              <w:rPr>
                <w:rFonts w:ascii="標楷體" w:eastAsia="標楷體" w:hAnsi="標楷體"/>
              </w:rPr>
            </w:pPr>
            <w:r w:rsidRPr="00362205">
              <w:rPr>
                <w:rFonts w:ascii="標楷體" w:eastAsia="標楷體" w:hAnsi="標楷體"/>
              </w:rPr>
              <w:t>處理邏輯及注意事項</w:t>
            </w:r>
          </w:p>
        </w:tc>
      </w:tr>
      <w:tr w:rsidR="005A21A1" w:rsidRPr="00362205" w14:paraId="0538ED22" w14:textId="77777777" w:rsidTr="005A21A1">
        <w:trPr>
          <w:trHeight w:val="244"/>
          <w:jc w:val="center"/>
        </w:trPr>
        <w:tc>
          <w:tcPr>
            <w:tcW w:w="456" w:type="dxa"/>
            <w:vMerge/>
          </w:tcPr>
          <w:p w14:paraId="54C80EA1" w14:textId="77777777" w:rsidR="005A21A1" w:rsidRPr="00362205" w:rsidRDefault="005A21A1" w:rsidP="000C415F">
            <w:pPr>
              <w:rPr>
                <w:rFonts w:ascii="標楷體" w:eastAsia="標楷體" w:hAnsi="標楷體"/>
              </w:rPr>
            </w:pPr>
          </w:p>
        </w:tc>
        <w:tc>
          <w:tcPr>
            <w:tcW w:w="1797" w:type="dxa"/>
            <w:vMerge/>
          </w:tcPr>
          <w:p w14:paraId="19E60D7C" w14:textId="77777777" w:rsidR="005A21A1" w:rsidRPr="00362205" w:rsidRDefault="005A21A1" w:rsidP="000C415F">
            <w:pPr>
              <w:rPr>
                <w:rFonts w:ascii="標楷體" w:eastAsia="標楷體" w:hAnsi="標楷體"/>
              </w:rPr>
            </w:pPr>
          </w:p>
        </w:tc>
        <w:tc>
          <w:tcPr>
            <w:tcW w:w="1071" w:type="dxa"/>
          </w:tcPr>
          <w:p w14:paraId="29A00891" w14:textId="77777777" w:rsidR="005A21A1" w:rsidRPr="00362205" w:rsidRDefault="005A21A1" w:rsidP="00E91F48">
            <w:pPr>
              <w:rPr>
                <w:rFonts w:ascii="標楷體" w:eastAsia="標楷體" w:hAnsi="標楷體"/>
              </w:rPr>
            </w:pPr>
            <w:r w:rsidRPr="004E09B8">
              <w:rPr>
                <w:rFonts w:ascii="標楷體" w:eastAsia="標楷體" w:hAnsi="標楷體" w:hint="eastAsia"/>
              </w:rPr>
              <w:t>資料型態長度</w:t>
            </w:r>
          </w:p>
        </w:tc>
        <w:tc>
          <w:tcPr>
            <w:tcW w:w="1093" w:type="dxa"/>
          </w:tcPr>
          <w:p w14:paraId="7B757731" w14:textId="77777777" w:rsidR="005A21A1" w:rsidRPr="00362205" w:rsidRDefault="005A21A1" w:rsidP="000C415F">
            <w:pPr>
              <w:rPr>
                <w:rFonts w:ascii="標楷體" w:eastAsia="標楷體" w:hAnsi="標楷體"/>
              </w:rPr>
            </w:pPr>
            <w:r w:rsidRPr="00362205">
              <w:rPr>
                <w:rFonts w:ascii="標楷體" w:eastAsia="標楷體" w:hAnsi="標楷體"/>
              </w:rPr>
              <w:t>預設值</w:t>
            </w:r>
          </w:p>
        </w:tc>
        <w:tc>
          <w:tcPr>
            <w:tcW w:w="1170" w:type="dxa"/>
          </w:tcPr>
          <w:p w14:paraId="646A8ECE" w14:textId="77777777" w:rsidR="005A21A1" w:rsidRPr="00362205" w:rsidRDefault="005A21A1" w:rsidP="000C415F">
            <w:pPr>
              <w:rPr>
                <w:rFonts w:ascii="標楷體" w:eastAsia="標楷體" w:hAnsi="標楷體"/>
              </w:rPr>
            </w:pPr>
            <w:r w:rsidRPr="00362205">
              <w:rPr>
                <w:rFonts w:ascii="標楷體" w:eastAsia="標楷體" w:hAnsi="標楷體"/>
              </w:rPr>
              <w:t>選單內容</w:t>
            </w:r>
          </w:p>
        </w:tc>
        <w:tc>
          <w:tcPr>
            <w:tcW w:w="674" w:type="dxa"/>
          </w:tcPr>
          <w:p w14:paraId="66F5665A" w14:textId="77777777" w:rsidR="005A21A1" w:rsidRPr="00362205" w:rsidRDefault="005A21A1" w:rsidP="000C415F">
            <w:pPr>
              <w:rPr>
                <w:rFonts w:ascii="標楷體" w:eastAsia="標楷體" w:hAnsi="標楷體"/>
              </w:rPr>
            </w:pPr>
            <w:r w:rsidRPr="00362205">
              <w:rPr>
                <w:rFonts w:ascii="標楷體" w:eastAsia="標楷體" w:hAnsi="標楷體"/>
              </w:rPr>
              <w:t>必填</w:t>
            </w:r>
          </w:p>
        </w:tc>
        <w:tc>
          <w:tcPr>
            <w:tcW w:w="695" w:type="dxa"/>
          </w:tcPr>
          <w:p w14:paraId="6F646BA6" w14:textId="77777777" w:rsidR="005A21A1" w:rsidRPr="00362205" w:rsidRDefault="005A21A1" w:rsidP="000C415F">
            <w:pPr>
              <w:rPr>
                <w:rFonts w:ascii="標楷體" w:eastAsia="標楷體" w:hAnsi="標楷體"/>
              </w:rPr>
            </w:pPr>
            <w:r w:rsidRPr="00362205">
              <w:rPr>
                <w:rFonts w:ascii="標楷體" w:eastAsia="標楷體" w:hAnsi="標楷體"/>
              </w:rPr>
              <w:t>R/W</w:t>
            </w:r>
          </w:p>
        </w:tc>
        <w:tc>
          <w:tcPr>
            <w:tcW w:w="3101" w:type="dxa"/>
            <w:vMerge/>
          </w:tcPr>
          <w:p w14:paraId="7A82C127" w14:textId="77777777" w:rsidR="005A21A1" w:rsidRPr="00362205" w:rsidRDefault="005A21A1" w:rsidP="000C415F">
            <w:pPr>
              <w:rPr>
                <w:rFonts w:ascii="標楷體" w:eastAsia="標楷體" w:hAnsi="標楷體"/>
              </w:rPr>
            </w:pPr>
          </w:p>
        </w:tc>
      </w:tr>
      <w:tr w:rsidR="005A21A1" w:rsidRPr="00362205" w14:paraId="40C37967" w14:textId="77777777" w:rsidTr="005A21A1">
        <w:trPr>
          <w:trHeight w:val="244"/>
          <w:jc w:val="center"/>
        </w:trPr>
        <w:tc>
          <w:tcPr>
            <w:tcW w:w="456" w:type="dxa"/>
          </w:tcPr>
          <w:p w14:paraId="73EDDD7B" w14:textId="77777777" w:rsidR="005A21A1" w:rsidRPr="00362205" w:rsidRDefault="005A21A1" w:rsidP="000C415F">
            <w:pPr>
              <w:rPr>
                <w:rFonts w:ascii="標楷體" w:eastAsia="標楷體" w:hAnsi="標楷體"/>
              </w:rPr>
            </w:pPr>
            <w:r w:rsidRPr="00362205">
              <w:rPr>
                <w:rFonts w:ascii="標楷體" w:eastAsia="標楷體" w:hAnsi="標楷體" w:hint="eastAsia"/>
              </w:rPr>
              <w:t>1.</w:t>
            </w:r>
          </w:p>
        </w:tc>
        <w:tc>
          <w:tcPr>
            <w:tcW w:w="1797" w:type="dxa"/>
          </w:tcPr>
          <w:p w14:paraId="0756B75D" w14:textId="77777777" w:rsidR="005A21A1" w:rsidRPr="00362205" w:rsidRDefault="005A21A1" w:rsidP="000C415F">
            <w:pPr>
              <w:rPr>
                <w:rFonts w:ascii="標楷體" w:eastAsia="標楷體" w:hAnsi="標楷體"/>
              </w:rPr>
            </w:pPr>
            <w:r w:rsidRPr="00362205">
              <w:rPr>
                <w:rFonts w:ascii="標楷體" w:eastAsia="標楷體" w:hAnsi="標楷體" w:hint="eastAsia"/>
              </w:rPr>
              <w:t>功能</w:t>
            </w:r>
          </w:p>
        </w:tc>
        <w:tc>
          <w:tcPr>
            <w:tcW w:w="1071" w:type="dxa"/>
          </w:tcPr>
          <w:p w14:paraId="24C5320B" w14:textId="77777777" w:rsidR="005A21A1" w:rsidRPr="00362205" w:rsidRDefault="005A21A1" w:rsidP="000C415F">
            <w:pPr>
              <w:rPr>
                <w:rFonts w:ascii="標楷體" w:eastAsia="標楷體" w:hAnsi="標楷體"/>
              </w:rPr>
            </w:pPr>
            <w:r>
              <w:rPr>
                <w:rFonts w:ascii="標楷體" w:eastAsia="標楷體" w:hAnsi="標楷體" w:hint="eastAsia"/>
              </w:rPr>
              <w:t>9</w:t>
            </w:r>
          </w:p>
        </w:tc>
        <w:tc>
          <w:tcPr>
            <w:tcW w:w="1093" w:type="dxa"/>
          </w:tcPr>
          <w:p w14:paraId="3C1D9FDF" w14:textId="77777777" w:rsidR="005A21A1" w:rsidRPr="00362205" w:rsidRDefault="005A21A1" w:rsidP="000C415F">
            <w:pPr>
              <w:rPr>
                <w:rFonts w:ascii="標楷體" w:eastAsia="標楷體" w:hAnsi="標楷體"/>
              </w:rPr>
            </w:pPr>
          </w:p>
        </w:tc>
        <w:tc>
          <w:tcPr>
            <w:tcW w:w="1170" w:type="dxa"/>
          </w:tcPr>
          <w:p w14:paraId="578AF99D" w14:textId="77777777" w:rsidR="005A21A1" w:rsidRPr="00362205" w:rsidRDefault="005A21A1" w:rsidP="000C415F">
            <w:pPr>
              <w:rPr>
                <w:rFonts w:ascii="標楷體" w:eastAsia="標楷體" w:hAnsi="標楷體"/>
              </w:rPr>
            </w:pPr>
            <w:r w:rsidRPr="00362205">
              <w:rPr>
                <w:rFonts w:ascii="標楷體" w:eastAsia="標楷體" w:hAnsi="標楷體" w:hint="eastAsia"/>
              </w:rPr>
              <w:t>下拉式選單</w:t>
            </w:r>
          </w:p>
        </w:tc>
        <w:tc>
          <w:tcPr>
            <w:tcW w:w="674" w:type="dxa"/>
          </w:tcPr>
          <w:p w14:paraId="0996E071" w14:textId="77777777" w:rsidR="005A21A1" w:rsidRPr="00362205" w:rsidRDefault="005A21A1" w:rsidP="000C415F">
            <w:pPr>
              <w:rPr>
                <w:rFonts w:ascii="標楷體" w:eastAsia="標楷體" w:hAnsi="標楷體"/>
              </w:rPr>
            </w:pPr>
            <w:r w:rsidRPr="00362205">
              <w:rPr>
                <w:rFonts w:ascii="標楷體" w:eastAsia="標楷體" w:hAnsi="標楷體" w:hint="eastAsia"/>
              </w:rPr>
              <w:t>V</w:t>
            </w:r>
          </w:p>
        </w:tc>
        <w:tc>
          <w:tcPr>
            <w:tcW w:w="695" w:type="dxa"/>
          </w:tcPr>
          <w:p w14:paraId="7C2D11CF" w14:textId="77777777" w:rsidR="005A21A1" w:rsidRPr="00362205" w:rsidRDefault="005A21A1" w:rsidP="000C415F">
            <w:pPr>
              <w:rPr>
                <w:rFonts w:ascii="標楷體" w:eastAsia="標楷體" w:hAnsi="標楷體"/>
              </w:rPr>
            </w:pPr>
          </w:p>
        </w:tc>
        <w:tc>
          <w:tcPr>
            <w:tcW w:w="3101" w:type="dxa"/>
          </w:tcPr>
          <w:p w14:paraId="68112C55" w14:textId="77777777" w:rsidR="005A21A1" w:rsidRPr="00362205" w:rsidRDefault="005A21A1" w:rsidP="000C415F">
            <w:pPr>
              <w:rPr>
                <w:rFonts w:ascii="標楷體" w:eastAsia="標楷體" w:hAnsi="標楷體"/>
              </w:rPr>
            </w:pPr>
            <w:r>
              <w:rPr>
                <w:rFonts w:ascii="標楷體" w:eastAsia="標楷體" w:hAnsi="標楷體" w:hint="eastAsia"/>
              </w:rPr>
              <w:t>必須輸入</w:t>
            </w:r>
          </w:p>
          <w:p w14:paraId="75DE95B6" w14:textId="77777777" w:rsidR="005A21A1" w:rsidRPr="00362205" w:rsidRDefault="005A21A1" w:rsidP="000C415F">
            <w:pPr>
              <w:rPr>
                <w:rFonts w:ascii="標楷體" w:eastAsia="標楷體" w:hAnsi="標楷體"/>
              </w:rPr>
            </w:pPr>
            <w:r w:rsidRPr="00362205">
              <w:rPr>
                <w:rFonts w:ascii="標楷體" w:eastAsia="標楷體" w:hAnsi="標楷體" w:hint="eastAsia"/>
              </w:rPr>
              <w:t>1: 新增</w:t>
            </w:r>
          </w:p>
          <w:p w14:paraId="77226957" w14:textId="77777777" w:rsidR="005A21A1" w:rsidRPr="00362205" w:rsidRDefault="005A21A1" w:rsidP="000C415F">
            <w:pPr>
              <w:rPr>
                <w:rFonts w:ascii="標楷體" w:eastAsia="標楷體" w:hAnsi="標楷體"/>
              </w:rPr>
            </w:pPr>
            <w:r w:rsidRPr="00362205">
              <w:rPr>
                <w:rFonts w:ascii="標楷體" w:eastAsia="標楷體" w:hAnsi="標楷體" w:hint="eastAsia"/>
              </w:rPr>
              <w:t>2</w:t>
            </w:r>
            <w:r w:rsidRPr="00362205">
              <w:rPr>
                <w:rFonts w:ascii="標楷體" w:eastAsia="標楷體" w:hAnsi="標楷體"/>
              </w:rPr>
              <w:t>:</w:t>
            </w:r>
            <w:r w:rsidRPr="00362205">
              <w:rPr>
                <w:rFonts w:ascii="標楷體" w:eastAsia="標楷體" w:hAnsi="標楷體" w:hint="eastAsia"/>
              </w:rPr>
              <w:t xml:space="preserve"> 修改</w:t>
            </w:r>
          </w:p>
          <w:p w14:paraId="7E30231E" w14:textId="77777777" w:rsidR="005A21A1" w:rsidRPr="00362205" w:rsidRDefault="005A21A1" w:rsidP="000C415F">
            <w:pPr>
              <w:rPr>
                <w:rFonts w:ascii="標楷體" w:eastAsia="標楷體" w:hAnsi="標楷體"/>
              </w:rPr>
            </w:pPr>
            <w:r w:rsidRPr="00362205">
              <w:rPr>
                <w:rFonts w:ascii="標楷體" w:eastAsia="標楷體" w:hAnsi="標楷體" w:hint="eastAsia"/>
              </w:rPr>
              <w:t>4: 刪除</w:t>
            </w:r>
          </w:p>
          <w:p w14:paraId="17C02120" w14:textId="77777777" w:rsidR="005A21A1" w:rsidRPr="00362205" w:rsidRDefault="005A21A1" w:rsidP="000C415F">
            <w:pPr>
              <w:rPr>
                <w:rFonts w:ascii="標楷體" w:eastAsia="標楷體" w:hAnsi="標楷體"/>
              </w:rPr>
            </w:pPr>
            <w:r w:rsidRPr="00362205">
              <w:rPr>
                <w:rFonts w:ascii="標楷體" w:eastAsia="標楷體" w:hAnsi="標楷體" w:hint="eastAsia"/>
              </w:rPr>
              <w:t>5: 查詢</w:t>
            </w:r>
          </w:p>
        </w:tc>
      </w:tr>
      <w:tr w:rsidR="005A21A1" w:rsidRPr="00362205" w14:paraId="3D21616E" w14:textId="77777777" w:rsidTr="005A21A1">
        <w:trPr>
          <w:trHeight w:val="291"/>
          <w:jc w:val="center"/>
        </w:trPr>
        <w:tc>
          <w:tcPr>
            <w:tcW w:w="456" w:type="dxa"/>
          </w:tcPr>
          <w:p w14:paraId="261547C6" w14:textId="77777777" w:rsidR="005A21A1" w:rsidRPr="00362205" w:rsidRDefault="005A21A1" w:rsidP="000C415F">
            <w:pPr>
              <w:rPr>
                <w:rFonts w:ascii="標楷體" w:eastAsia="標楷體" w:hAnsi="標楷體"/>
              </w:rPr>
            </w:pPr>
            <w:r w:rsidRPr="00362205">
              <w:rPr>
                <w:rFonts w:ascii="標楷體" w:eastAsia="標楷體" w:hAnsi="標楷體" w:hint="eastAsia"/>
              </w:rPr>
              <w:t>2</w:t>
            </w:r>
          </w:p>
        </w:tc>
        <w:tc>
          <w:tcPr>
            <w:tcW w:w="1797" w:type="dxa"/>
          </w:tcPr>
          <w:p w14:paraId="196F4B3A" w14:textId="77777777" w:rsidR="005A21A1" w:rsidRPr="00362205" w:rsidRDefault="005A21A1" w:rsidP="000C415F">
            <w:pPr>
              <w:rPr>
                <w:rFonts w:ascii="標楷體" w:eastAsia="標楷體" w:hAnsi="標楷體"/>
              </w:rPr>
            </w:pPr>
            <w:r w:rsidRPr="00362205">
              <w:rPr>
                <w:rFonts w:ascii="標楷體" w:eastAsia="標楷體" w:hAnsi="標楷體" w:hint="eastAsia"/>
              </w:rPr>
              <w:t xml:space="preserve">逾期增減碼  </w:t>
            </w:r>
          </w:p>
        </w:tc>
        <w:tc>
          <w:tcPr>
            <w:tcW w:w="1071" w:type="dxa"/>
          </w:tcPr>
          <w:p w14:paraId="5DA5B0CF" w14:textId="77777777" w:rsidR="005A21A1" w:rsidRPr="00362205" w:rsidRDefault="005A21A1" w:rsidP="000C415F">
            <w:pPr>
              <w:rPr>
                <w:rFonts w:ascii="標楷體" w:eastAsia="標楷體" w:hAnsi="標楷體"/>
              </w:rPr>
            </w:pPr>
            <w:r>
              <w:rPr>
                <w:rFonts w:ascii="標楷體" w:eastAsia="標楷體" w:hAnsi="標楷體" w:hint="eastAsia"/>
              </w:rPr>
              <w:t>9</w:t>
            </w:r>
          </w:p>
        </w:tc>
        <w:tc>
          <w:tcPr>
            <w:tcW w:w="1093" w:type="dxa"/>
          </w:tcPr>
          <w:p w14:paraId="387CCCA4" w14:textId="77777777" w:rsidR="005A21A1" w:rsidRPr="00362205" w:rsidRDefault="005A21A1" w:rsidP="000C415F">
            <w:pPr>
              <w:rPr>
                <w:rFonts w:ascii="標楷體" w:eastAsia="標楷體" w:hAnsi="標楷體"/>
              </w:rPr>
            </w:pPr>
          </w:p>
        </w:tc>
        <w:tc>
          <w:tcPr>
            <w:tcW w:w="1170" w:type="dxa"/>
          </w:tcPr>
          <w:p w14:paraId="26C38872" w14:textId="77777777" w:rsidR="005A21A1" w:rsidRPr="00362205" w:rsidRDefault="005A21A1" w:rsidP="000C415F">
            <w:pPr>
              <w:rPr>
                <w:rFonts w:ascii="標楷體" w:eastAsia="標楷體" w:hAnsi="標楷體"/>
              </w:rPr>
            </w:pPr>
            <w:r w:rsidRPr="00362205">
              <w:rPr>
                <w:rFonts w:ascii="標楷體" w:eastAsia="標楷體" w:hAnsi="標楷體" w:hint="eastAsia"/>
              </w:rPr>
              <w:t>下拉式選單</w:t>
            </w:r>
          </w:p>
        </w:tc>
        <w:tc>
          <w:tcPr>
            <w:tcW w:w="674" w:type="dxa"/>
          </w:tcPr>
          <w:p w14:paraId="3656413A" w14:textId="77777777" w:rsidR="005A21A1" w:rsidRPr="00362205" w:rsidRDefault="005A21A1" w:rsidP="000C415F">
            <w:pPr>
              <w:rPr>
                <w:rFonts w:ascii="標楷體" w:eastAsia="標楷體" w:hAnsi="標楷體"/>
              </w:rPr>
            </w:pPr>
            <w:r w:rsidRPr="00362205">
              <w:rPr>
                <w:rFonts w:ascii="標楷體" w:eastAsia="標楷體" w:hAnsi="標楷體" w:hint="eastAsia"/>
              </w:rPr>
              <w:t>V</w:t>
            </w:r>
          </w:p>
        </w:tc>
        <w:tc>
          <w:tcPr>
            <w:tcW w:w="695" w:type="dxa"/>
          </w:tcPr>
          <w:p w14:paraId="2611104F" w14:textId="77777777" w:rsidR="005A21A1" w:rsidRPr="00362205" w:rsidRDefault="005A21A1" w:rsidP="000C415F">
            <w:pPr>
              <w:rPr>
                <w:rFonts w:ascii="標楷體" w:eastAsia="標楷體" w:hAnsi="標楷體"/>
              </w:rPr>
            </w:pPr>
          </w:p>
        </w:tc>
        <w:tc>
          <w:tcPr>
            <w:tcW w:w="3101" w:type="dxa"/>
          </w:tcPr>
          <w:p w14:paraId="77AB700D" w14:textId="77777777" w:rsidR="005A21A1" w:rsidRPr="00362205" w:rsidRDefault="005A21A1" w:rsidP="000C415F">
            <w:pPr>
              <w:rPr>
                <w:rFonts w:ascii="標楷體" w:eastAsia="標楷體" w:hAnsi="標楷體"/>
              </w:rPr>
            </w:pPr>
            <w:r>
              <w:rPr>
                <w:rFonts w:ascii="標楷體" w:eastAsia="標楷體" w:hAnsi="標楷體" w:hint="eastAsia"/>
              </w:rPr>
              <w:t>必須輸入</w:t>
            </w:r>
          </w:p>
          <w:p w14:paraId="06F69C43" w14:textId="77777777" w:rsidR="005A21A1" w:rsidRPr="00362205" w:rsidRDefault="005A21A1" w:rsidP="000C415F">
            <w:pPr>
              <w:rPr>
                <w:rFonts w:ascii="標楷體" w:eastAsia="標楷體" w:hAnsi="標楷體"/>
              </w:rPr>
            </w:pPr>
            <w:r w:rsidRPr="00362205">
              <w:rPr>
                <w:rFonts w:ascii="標楷體" w:eastAsia="標楷體" w:hAnsi="標楷體" w:hint="eastAsia"/>
              </w:rPr>
              <w:t>1: 新增</w:t>
            </w:r>
          </w:p>
          <w:p w14:paraId="3DD55B6E" w14:textId="77777777" w:rsidR="005A21A1" w:rsidRPr="00362205" w:rsidRDefault="005A21A1" w:rsidP="000C415F">
            <w:pPr>
              <w:rPr>
                <w:rFonts w:ascii="標楷體" w:eastAsia="標楷體" w:hAnsi="標楷體"/>
              </w:rPr>
            </w:pPr>
            <w:r w:rsidRPr="00362205">
              <w:rPr>
                <w:rFonts w:ascii="標楷體" w:eastAsia="標楷體" w:hAnsi="標楷體" w:hint="eastAsia"/>
              </w:rPr>
              <w:t>2</w:t>
            </w:r>
            <w:r w:rsidRPr="00362205">
              <w:rPr>
                <w:rFonts w:ascii="標楷體" w:eastAsia="標楷體" w:hAnsi="標楷體"/>
              </w:rPr>
              <w:t>:</w:t>
            </w:r>
            <w:r w:rsidRPr="00362205">
              <w:rPr>
                <w:rFonts w:ascii="標楷體" w:eastAsia="標楷體" w:hAnsi="標楷體" w:hint="eastAsia"/>
              </w:rPr>
              <w:t xml:space="preserve"> 減少</w:t>
            </w:r>
          </w:p>
        </w:tc>
      </w:tr>
      <w:tr w:rsidR="005A21A1" w:rsidRPr="00362205" w14:paraId="21325362" w14:textId="77777777" w:rsidTr="005A21A1">
        <w:trPr>
          <w:trHeight w:val="291"/>
          <w:jc w:val="center"/>
        </w:trPr>
        <w:tc>
          <w:tcPr>
            <w:tcW w:w="456" w:type="dxa"/>
          </w:tcPr>
          <w:p w14:paraId="44A383F7" w14:textId="77777777" w:rsidR="005A21A1" w:rsidRPr="00362205" w:rsidRDefault="005A21A1" w:rsidP="000C415F">
            <w:pPr>
              <w:rPr>
                <w:rFonts w:ascii="標楷體" w:eastAsia="標楷體" w:hAnsi="標楷體"/>
              </w:rPr>
            </w:pPr>
            <w:r w:rsidRPr="00362205">
              <w:rPr>
                <w:rFonts w:ascii="標楷體" w:eastAsia="標楷體" w:hAnsi="標楷體" w:hint="eastAsia"/>
              </w:rPr>
              <w:t>3</w:t>
            </w:r>
          </w:p>
        </w:tc>
        <w:tc>
          <w:tcPr>
            <w:tcW w:w="1797" w:type="dxa"/>
          </w:tcPr>
          <w:p w14:paraId="500A6DC0" w14:textId="77777777" w:rsidR="005A21A1" w:rsidRPr="00362205" w:rsidRDefault="005A21A1" w:rsidP="000C415F">
            <w:pPr>
              <w:rPr>
                <w:rFonts w:ascii="標楷體" w:eastAsia="標楷體" w:hAnsi="標楷體"/>
              </w:rPr>
            </w:pPr>
            <w:r w:rsidRPr="00362205">
              <w:rPr>
                <w:rFonts w:ascii="標楷體" w:eastAsia="標楷體" w:hAnsi="標楷體" w:hint="eastAsia"/>
              </w:rPr>
              <w:t xml:space="preserve">增減原因    </w:t>
            </w:r>
          </w:p>
        </w:tc>
        <w:tc>
          <w:tcPr>
            <w:tcW w:w="1071" w:type="dxa"/>
          </w:tcPr>
          <w:p w14:paraId="3B21427B" w14:textId="77777777" w:rsidR="005A21A1" w:rsidRPr="00362205" w:rsidRDefault="005A21A1" w:rsidP="000C415F">
            <w:pPr>
              <w:rPr>
                <w:rFonts w:ascii="標楷體" w:eastAsia="標楷體" w:hAnsi="標楷體"/>
              </w:rPr>
            </w:pPr>
            <w:r>
              <w:rPr>
                <w:rFonts w:ascii="標楷體" w:eastAsia="標楷體" w:hAnsi="標楷體" w:hint="eastAsia"/>
              </w:rPr>
              <w:t>9999</w:t>
            </w:r>
          </w:p>
        </w:tc>
        <w:tc>
          <w:tcPr>
            <w:tcW w:w="1093" w:type="dxa"/>
          </w:tcPr>
          <w:p w14:paraId="06003976" w14:textId="77777777" w:rsidR="005A21A1" w:rsidRPr="00362205" w:rsidRDefault="005A21A1" w:rsidP="000C415F">
            <w:pPr>
              <w:rPr>
                <w:rFonts w:ascii="標楷體" w:eastAsia="標楷體" w:hAnsi="標楷體"/>
              </w:rPr>
            </w:pPr>
          </w:p>
        </w:tc>
        <w:tc>
          <w:tcPr>
            <w:tcW w:w="1170" w:type="dxa"/>
          </w:tcPr>
          <w:p w14:paraId="51A91000" w14:textId="77777777" w:rsidR="005A21A1" w:rsidRPr="00362205" w:rsidRDefault="005A21A1" w:rsidP="000C415F">
            <w:pPr>
              <w:rPr>
                <w:rFonts w:ascii="標楷體" w:eastAsia="標楷體" w:hAnsi="標楷體"/>
              </w:rPr>
            </w:pPr>
          </w:p>
        </w:tc>
        <w:tc>
          <w:tcPr>
            <w:tcW w:w="674" w:type="dxa"/>
          </w:tcPr>
          <w:p w14:paraId="5DD7A950" w14:textId="77777777" w:rsidR="005A21A1" w:rsidRPr="00362205" w:rsidRDefault="005A21A1" w:rsidP="000C415F">
            <w:pPr>
              <w:rPr>
                <w:rFonts w:ascii="標楷體" w:eastAsia="標楷體" w:hAnsi="標楷體"/>
              </w:rPr>
            </w:pPr>
            <w:r w:rsidRPr="00362205">
              <w:rPr>
                <w:rFonts w:ascii="標楷體" w:eastAsia="標楷體" w:hAnsi="標楷體" w:hint="eastAsia"/>
              </w:rPr>
              <w:t>V</w:t>
            </w:r>
          </w:p>
        </w:tc>
        <w:tc>
          <w:tcPr>
            <w:tcW w:w="695" w:type="dxa"/>
          </w:tcPr>
          <w:p w14:paraId="35874FAF" w14:textId="77777777" w:rsidR="005A21A1" w:rsidRPr="00362205" w:rsidRDefault="005A21A1" w:rsidP="000C415F">
            <w:pPr>
              <w:rPr>
                <w:rFonts w:ascii="標楷體" w:eastAsia="標楷體" w:hAnsi="標楷體"/>
              </w:rPr>
            </w:pPr>
          </w:p>
        </w:tc>
        <w:tc>
          <w:tcPr>
            <w:tcW w:w="3101" w:type="dxa"/>
          </w:tcPr>
          <w:p w14:paraId="2308BC73" w14:textId="77777777" w:rsidR="005A21A1" w:rsidRPr="00362205" w:rsidRDefault="005A21A1" w:rsidP="000C415F">
            <w:pPr>
              <w:rPr>
                <w:rFonts w:ascii="標楷體" w:eastAsia="標楷體" w:hAnsi="標楷體"/>
              </w:rPr>
            </w:pPr>
            <w:r>
              <w:rPr>
                <w:rFonts w:ascii="標楷體" w:eastAsia="標楷體" w:hAnsi="標楷體" w:hint="eastAsia"/>
              </w:rPr>
              <w:t>必須輸入</w:t>
            </w:r>
          </w:p>
        </w:tc>
      </w:tr>
      <w:tr w:rsidR="005A21A1" w:rsidRPr="00362205" w14:paraId="46D60C7F" w14:textId="77777777" w:rsidTr="005A21A1">
        <w:trPr>
          <w:trHeight w:val="291"/>
          <w:jc w:val="center"/>
        </w:trPr>
        <w:tc>
          <w:tcPr>
            <w:tcW w:w="456" w:type="dxa"/>
          </w:tcPr>
          <w:p w14:paraId="22B594A5" w14:textId="77777777" w:rsidR="005A21A1" w:rsidRPr="00362205" w:rsidRDefault="005A21A1" w:rsidP="000C415F">
            <w:pPr>
              <w:rPr>
                <w:rFonts w:ascii="標楷體" w:eastAsia="標楷體" w:hAnsi="標楷體"/>
              </w:rPr>
            </w:pPr>
            <w:r w:rsidRPr="00362205">
              <w:rPr>
                <w:rFonts w:ascii="標楷體" w:eastAsia="標楷體" w:hAnsi="標楷體" w:hint="eastAsia"/>
              </w:rPr>
              <w:t>4</w:t>
            </w:r>
          </w:p>
        </w:tc>
        <w:tc>
          <w:tcPr>
            <w:tcW w:w="1797" w:type="dxa"/>
          </w:tcPr>
          <w:p w14:paraId="2B1440B4" w14:textId="77777777" w:rsidR="005A21A1" w:rsidRPr="00362205" w:rsidRDefault="005A21A1" w:rsidP="000C415F">
            <w:pPr>
              <w:rPr>
                <w:rFonts w:ascii="標楷體" w:eastAsia="標楷體" w:hAnsi="標楷體"/>
              </w:rPr>
            </w:pPr>
            <w:r w:rsidRPr="00362205">
              <w:rPr>
                <w:rFonts w:ascii="標楷體" w:eastAsia="標楷體" w:hAnsi="標楷體" w:hint="eastAsia"/>
              </w:rPr>
              <w:t>增減原因說明</w:t>
            </w:r>
          </w:p>
        </w:tc>
        <w:tc>
          <w:tcPr>
            <w:tcW w:w="1071" w:type="dxa"/>
          </w:tcPr>
          <w:p w14:paraId="43030D29" w14:textId="77777777" w:rsidR="005A21A1" w:rsidRPr="00362205" w:rsidRDefault="005A21A1" w:rsidP="000C415F">
            <w:pPr>
              <w:rPr>
                <w:rFonts w:ascii="標楷體" w:eastAsia="標楷體" w:hAnsi="標楷體"/>
              </w:rPr>
            </w:pPr>
            <w:r>
              <w:rPr>
                <w:rFonts w:ascii="標楷體" w:eastAsia="標楷體" w:hAnsi="標楷體" w:hint="eastAsia"/>
              </w:rPr>
              <w:t>X(40)</w:t>
            </w:r>
          </w:p>
        </w:tc>
        <w:tc>
          <w:tcPr>
            <w:tcW w:w="1093" w:type="dxa"/>
          </w:tcPr>
          <w:p w14:paraId="671CBA94" w14:textId="77777777" w:rsidR="005A21A1" w:rsidRPr="00362205" w:rsidRDefault="005A21A1" w:rsidP="000C415F">
            <w:pPr>
              <w:rPr>
                <w:rFonts w:ascii="標楷體" w:eastAsia="標楷體" w:hAnsi="標楷體"/>
              </w:rPr>
            </w:pPr>
          </w:p>
        </w:tc>
        <w:tc>
          <w:tcPr>
            <w:tcW w:w="1170" w:type="dxa"/>
          </w:tcPr>
          <w:p w14:paraId="542EB40E" w14:textId="77777777" w:rsidR="005A21A1" w:rsidRPr="00362205" w:rsidRDefault="005A21A1" w:rsidP="000C415F">
            <w:pPr>
              <w:rPr>
                <w:rFonts w:ascii="標楷體" w:eastAsia="標楷體" w:hAnsi="標楷體"/>
              </w:rPr>
            </w:pPr>
          </w:p>
        </w:tc>
        <w:tc>
          <w:tcPr>
            <w:tcW w:w="674" w:type="dxa"/>
          </w:tcPr>
          <w:p w14:paraId="1EBE5355" w14:textId="77777777" w:rsidR="005A21A1" w:rsidRPr="00362205" w:rsidRDefault="005A21A1" w:rsidP="000C415F">
            <w:pPr>
              <w:rPr>
                <w:rFonts w:ascii="標楷體" w:eastAsia="標楷體" w:hAnsi="標楷體"/>
              </w:rPr>
            </w:pPr>
            <w:r w:rsidRPr="00362205">
              <w:rPr>
                <w:rFonts w:ascii="標楷體" w:eastAsia="標楷體" w:hAnsi="標楷體" w:hint="eastAsia"/>
              </w:rPr>
              <w:t>V</w:t>
            </w:r>
          </w:p>
        </w:tc>
        <w:tc>
          <w:tcPr>
            <w:tcW w:w="695" w:type="dxa"/>
          </w:tcPr>
          <w:p w14:paraId="068F99FB" w14:textId="77777777" w:rsidR="005A21A1" w:rsidRPr="00362205" w:rsidRDefault="005A21A1" w:rsidP="000C415F">
            <w:pPr>
              <w:rPr>
                <w:rFonts w:ascii="標楷體" w:eastAsia="標楷體" w:hAnsi="標楷體"/>
              </w:rPr>
            </w:pPr>
          </w:p>
        </w:tc>
        <w:tc>
          <w:tcPr>
            <w:tcW w:w="3101" w:type="dxa"/>
          </w:tcPr>
          <w:p w14:paraId="4E12EB34" w14:textId="77777777" w:rsidR="005A21A1" w:rsidRPr="00362205" w:rsidRDefault="005A21A1" w:rsidP="000C415F">
            <w:pPr>
              <w:rPr>
                <w:rFonts w:ascii="標楷體" w:eastAsia="標楷體" w:hAnsi="標楷體"/>
              </w:rPr>
            </w:pPr>
            <w:r>
              <w:rPr>
                <w:rFonts w:ascii="標楷體" w:eastAsia="標楷體" w:hAnsi="標楷體" w:hint="eastAsia"/>
              </w:rPr>
              <w:t>新增、修改</w:t>
            </w:r>
            <w:r w:rsidRPr="00362205">
              <w:rPr>
                <w:rFonts w:ascii="標楷體" w:eastAsia="標楷體" w:hAnsi="標楷體" w:hint="eastAsia"/>
              </w:rPr>
              <w:t>時必須輸入,其他自動顯示不必輸入</w:t>
            </w:r>
          </w:p>
        </w:tc>
      </w:tr>
    </w:tbl>
    <w:p w14:paraId="1CAA3F7A" w14:textId="77777777" w:rsidR="00AB449C" w:rsidRPr="00362205" w:rsidRDefault="00AB449C" w:rsidP="00AB449C">
      <w:pPr>
        <w:rPr>
          <w:rFonts w:ascii="標楷體" w:eastAsia="標楷體" w:hAnsi="標楷體"/>
        </w:rPr>
      </w:pPr>
    </w:p>
    <w:p w14:paraId="4A51EEE8" w14:textId="77777777" w:rsidR="00AB449C" w:rsidRPr="00362205" w:rsidRDefault="00AB449C" w:rsidP="00AB449C">
      <w:pPr>
        <w:rPr>
          <w:rFonts w:ascii="標楷體" w:eastAsia="標楷體" w:hAnsi="標楷體"/>
        </w:rPr>
      </w:pPr>
    </w:p>
    <w:p w14:paraId="44470DFA" w14:textId="77777777" w:rsidR="00AB449C" w:rsidRPr="00362205" w:rsidRDefault="00AB449C" w:rsidP="00AB449C">
      <w:pPr>
        <w:tabs>
          <w:tab w:val="left" w:pos="788"/>
        </w:tabs>
        <w:rPr>
          <w:rFonts w:ascii="標楷體" w:eastAsia="標楷體" w:hAnsi="標楷體"/>
        </w:rPr>
      </w:pPr>
    </w:p>
    <w:p w14:paraId="74F00589" w14:textId="0EC13163" w:rsidR="00C566A3" w:rsidRDefault="004E47C1" w:rsidP="004E47C1">
      <w:pPr>
        <w:pStyle w:val="3"/>
        <w:numPr>
          <w:ilvl w:val="2"/>
          <w:numId w:val="1"/>
        </w:numPr>
        <w:rPr>
          <w:rFonts w:ascii="標楷體" w:hAnsi="標楷體"/>
        </w:rPr>
      </w:pPr>
      <w:r w:rsidRPr="00362205">
        <w:rPr>
          <w:rFonts w:ascii="標楷體" w:hAnsi="標楷體"/>
        </w:rPr>
        <w:br w:type="page"/>
      </w:r>
      <w:r w:rsidR="00C566A3" w:rsidDel="00C566A3">
        <w:rPr>
          <w:rFonts w:ascii="標楷體" w:hAnsi="標楷體" w:hint="eastAsia"/>
        </w:rPr>
        <w:lastRenderedPageBreak/>
        <w:t xml:space="preserve"> </w:t>
      </w:r>
      <w:r w:rsidR="00C566A3">
        <w:rPr>
          <w:rFonts w:ascii="標楷體" w:hAnsi="標楷體" w:hint="eastAsia"/>
        </w:rPr>
        <w:t>L</w:t>
      </w:r>
      <w:r w:rsidR="00C566A3">
        <w:rPr>
          <w:rFonts w:ascii="標楷體" w:hAnsi="標楷體"/>
        </w:rPr>
        <w:t>6066</w:t>
      </w:r>
      <w:r w:rsidR="00C566A3">
        <w:rPr>
          <w:rFonts w:ascii="標楷體" w:hAnsi="標楷體" w:hint="eastAsia"/>
        </w:rPr>
        <w:t>主管理由查詢</w:t>
      </w:r>
    </w:p>
    <w:p w14:paraId="6FC87A2D" w14:textId="77777777" w:rsidR="00C566A3" w:rsidRPr="00362205" w:rsidRDefault="00C566A3" w:rsidP="00D01BCC">
      <w:pPr>
        <w:pStyle w:val="a"/>
      </w:pPr>
      <w:r w:rsidRPr="00362205">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C566A3" w:rsidRPr="00362205" w14:paraId="42973D85" w14:textId="77777777" w:rsidTr="00C566A3">
        <w:trPr>
          <w:trHeight w:val="277"/>
        </w:trPr>
        <w:tc>
          <w:tcPr>
            <w:tcW w:w="1548" w:type="dxa"/>
            <w:tcBorders>
              <w:top w:val="single" w:sz="8" w:space="0" w:color="000000"/>
              <w:bottom w:val="single" w:sz="8" w:space="0" w:color="000000"/>
              <w:right w:val="single" w:sz="8" w:space="0" w:color="000000"/>
            </w:tcBorders>
            <w:shd w:val="clear" w:color="auto" w:fill="F3F3F3"/>
          </w:tcPr>
          <w:p w14:paraId="790415A5" w14:textId="77777777" w:rsidR="00C566A3" w:rsidRPr="00362205" w:rsidRDefault="00C566A3" w:rsidP="00C566A3">
            <w:pPr>
              <w:rPr>
                <w:rFonts w:ascii="標楷體" w:eastAsia="標楷體" w:hAnsi="標楷體"/>
              </w:rPr>
            </w:pPr>
            <w:r w:rsidRPr="00362205">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2CE3817D" w14:textId="77777777" w:rsidR="00C566A3" w:rsidRDefault="00C566A3" w:rsidP="00C566A3">
            <w:pPr>
              <w:rPr>
                <w:rFonts w:ascii="標楷體" w:eastAsia="標楷體" w:hAnsi="標楷體"/>
              </w:rPr>
            </w:pPr>
            <w:r>
              <w:rPr>
                <w:rFonts w:ascii="標楷體" w:eastAsia="標楷體" w:hAnsi="標楷體" w:hint="eastAsia"/>
              </w:rPr>
              <w:t>主管理由查詢</w:t>
            </w:r>
          </w:p>
          <w:p w14:paraId="2CBF511B" w14:textId="29B21C4A" w:rsidR="00997EAE" w:rsidRPr="00362205" w:rsidRDefault="00997EAE" w:rsidP="00C566A3">
            <w:pPr>
              <w:rPr>
                <w:rFonts w:ascii="標楷體" w:eastAsia="標楷體" w:hAnsi="標楷體"/>
              </w:rPr>
            </w:pPr>
            <w:r>
              <w:rPr>
                <w:rFonts w:ascii="標楷體" w:eastAsia="標楷體" w:hAnsi="標楷體" w:hint="eastAsia"/>
              </w:rPr>
              <w:t>※資料庫:</w:t>
            </w:r>
            <w:r w:rsidRPr="0022279A">
              <w:rPr>
                <w:rFonts w:ascii="細明體" w:eastAsia="細明體" w:cs="細明體"/>
                <w:color w:val="000000"/>
                <w:kern w:val="0"/>
                <w:sz w:val="22"/>
                <w:szCs w:val="22"/>
              </w:rPr>
              <w:t xml:space="preserve"> CdSupv</w:t>
            </w:r>
          </w:p>
        </w:tc>
      </w:tr>
      <w:tr w:rsidR="00C566A3" w:rsidRPr="00362205" w14:paraId="20752FAA" w14:textId="77777777" w:rsidTr="00C566A3">
        <w:trPr>
          <w:trHeight w:val="277"/>
        </w:trPr>
        <w:tc>
          <w:tcPr>
            <w:tcW w:w="1548" w:type="dxa"/>
            <w:tcBorders>
              <w:top w:val="single" w:sz="8" w:space="0" w:color="000000"/>
              <w:bottom w:val="single" w:sz="8" w:space="0" w:color="000000"/>
              <w:right w:val="single" w:sz="8" w:space="0" w:color="000000"/>
            </w:tcBorders>
            <w:shd w:val="clear" w:color="auto" w:fill="F3F3F3"/>
          </w:tcPr>
          <w:p w14:paraId="3F1FE072" w14:textId="77777777" w:rsidR="00C566A3" w:rsidRPr="00362205" w:rsidRDefault="00C566A3" w:rsidP="00C566A3">
            <w:pPr>
              <w:rPr>
                <w:rFonts w:ascii="標楷體" w:eastAsia="標楷體" w:hAnsi="標楷體"/>
              </w:rPr>
            </w:pPr>
            <w:r w:rsidRPr="00362205">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44F25A0B" w14:textId="77777777" w:rsidR="00C566A3" w:rsidRPr="00362205" w:rsidRDefault="00C566A3" w:rsidP="00C566A3">
            <w:pPr>
              <w:rPr>
                <w:rFonts w:ascii="標楷體" w:eastAsia="標楷體" w:hAnsi="標楷體"/>
              </w:rPr>
            </w:pPr>
          </w:p>
        </w:tc>
      </w:tr>
      <w:tr w:rsidR="00C566A3" w:rsidRPr="00362205" w14:paraId="43234EE6" w14:textId="77777777" w:rsidTr="00C566A3">
        <w:trPr>
          <w:trHeight w:val="773"/>
        </w:trPr>
        <w:tc>
          <w:tcPr>
            <w:tcW w:w="1548" w:type="dxa"/>
            <w:tcBorders>
              <w:top w:val="single" w:sz="8" w:space="0" w:color="000000"/>
              <w:bottom w:val="single" w:sz="8" w:space="0" w:color="000000"/>
              <w:right w:val="single" w:sz="8" w:space="0" w:color="000000"/>
            </w:tcBorders>
            <w:shd w:val="clear" w:color="auto" w:fill="F3F3F3"/>
          </w:tcPr>
          <w:p w14:paraId="4AB2542A" w14:textId="77777777" w:rsidR="00C566A3" w:rsidRPr="00362205" w:rsidRDefault="00C566A3" w:rsidP="00C566A3">
            <w:pPr>
              <w:rPr>
                <w:rFonts w:ascii="標楷體" w:eastAsia="標楷體" w:hAnsi="標楷體"/>
              </w:rPr>
            </w:pPr>
            <w:r w:rsidRPr="00362205">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3653AD12" w14:textId="77777777" w:rsidR="00C566A3" w:rsidRPr="00362205" w:rsidRDefault="00C566A3" w:rsidP="00C566A3">
            <w:pPr>
              <w:rPr>
                <w:rFonts w:ascii="標楷體" w:eastAsia="標楷體" w:hAnsi="標楷體"/>
              </w:rPr>
            </w:pPr>
          </w:p>
        </w:tc>
      </w:tr>
      <w:tr w:rsidR="00C566A3" w:rsidRPr="00362205" w14:paraId="0A9701AB" w14:textId="77777777" w:rsidTr="00C566A3">
        <w:trPr>
          <w:trHeight w:val="321"/>
        </w:trPr>
        <w:tc>
          <w:tcPr>
            <w:tcW w:w="1548" w:type="dxa"/>
            <w:tcBorders>
              <w:top w:val="single" w:sz="8" w:space="0" w:color="000000"/>
              <w:bottom w:val="single" w:sz="8" w:space="0" w:color="000000"/>
              <w:right w:val="single" w:sz="8" w:space="0" w:color="000000"/>
            </w:tcBorders>
            <w:shd w:val="clear" w:color="auto" w:fill="F3F3F3"/>
          </w:tcPr>
          <w:p w14:paraId="3C96B2B5" w14:textId="77777777" w:rsidR="00C566A3" w:rsidRPr="00362205" w:rsidRDefault="00C566A3" w:rsidP="00C566A3">
            <w:pPr>
              <w:rPr>
                <w:rFonts w:ascii="標楷體" w:eastAsia="標楷體" w:hAnsi="標楷體"/>
              </w:rPr>
            </w:pPr>
            <w:r w:rsidRPr="00362205">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7C52ABD5" w14:textId="77777777" w:rsidR="00C566A3" w:rsidRPr="00362205" w:rsidRDefault="00C566A3" w:rsidP="00C566A3">
            <w:pPr>
              <w:rPr>
                <w:rFonts w:ascii="標楷體" w:eastAsia="標楷體" w:hAnsi="標楷體"/>
              </w:rPr>
            </w:pPr>
          </w:p>
        </w:tc>
      </w:tr>
      <w:tr w:rsidR="00C566A3" w:rsidRPr="00362205" w14:paraId="37BA9062" w14:textId="77777777" w:rsidTr="00C566A3">
        <w:trPr>
          <w:trHeight w:val="1311"/>
        </w:trPr>
        <w:tc>
          <w:tcPr>
            <w:tcW w:w="1548" w:type="dxa"/>
            <w:tcBorders>
              <w:top w:val="single" w:sz="8" w:space="0" w:color="000000"/>
              <w:bottom w:val="single" w:sz="8" w:space="0" w:color="000000"/>
              <w:right w:val="single" w:sz="8" w:space="0" w:color="000000"/>
            </w:tcBorders>
            <w:shd w:val="clear" w:color="auto" w:fill="F3F3F3"/>
          </w:tcPr>
          <w:p w14:paraId="5E27B730" w14:textId="77777777" w:rsidR="00C566A3" w:rsidRPr="00362205" w:rsidRDefault="00C566A3" w:rsidP="00C566A3">
            <w:pPr>
              <w:rPr>
                <w:rFonts w:ascii="標楷體" w:eastAsia="標楷體" w:hAnsi="標楷體"/>
              </w:rPr>
            </w:pPr>
            <w:r w:rsidRPr="00362205">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34ABA3E0" w14:textId="77777777" w:rsidR="00C566A3" w:rsidRPr="00362205" w:rsidRDefault="00C566A3" w:rsidP="00C566A3">
            <w:pPr>
              <w:rPr>
                <w:rFonts w:ascii="標楷體" w:eastAsia="標楷體" w:hAnsi="標楷體"/>
              </w:rPr>
            </w:pPr>
          </w:p>
        </w:tc>
      </w:tr>
      <w:tr w:rsidR="00C566A3" w:rsidRPr="00362205" w14:paraId="71EFCE6A" w14:textId="77777777" w:rsidTr="00C566A3">
        <w:trPr>
          <w:trHeight w:val="278"/>
        </w:trPr>
        <w:tc>
          <w:tcPr>
            <w:tcW w:w="1548" w:type="dxa"/>
            <w:tcBorders>
              <w:top w:val="single" w:sz="8" w:space="0" w:color="000000"/>
              <w:bottom w:val="single" w:sz="8" w:space="0" w:color="000000"/>
              <w:right w:val="single" w:sz="8" w:space="0" w:color="000000"/>
            </w:tcBorders>
            <w:shd w:val="clear" w:color="auto" w:fill="F3F3F3"/>
          </w:tcPr>
          <w:p w14:paraId="0B41C86F" w14:textId="77777777" w:rsidR="00C566A3" w:rsidRPr="00362205" w:rsidRDefault="00C566A3" w:rsidP="00C566A3">
            <w:pPr>
              <w:rPr>
                <w:rFonts w:ascii="標楷體" w:eastAsia="標楷體" w:hAnsi="標楷體"/>
              </w:rPr>
            </w:pPr>
            <w:r w:rsidRPr="00362205">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75B31314" w14:textId="77777777" w:rsidR="00C566A3" w:rsidRPr="00362205" w:rsidRDefault="00C566A3" w:rsidP="00C566A3">
            <w:pPr>
              <w:rPr>
                <w:rFonts w:ascii="標楷體" w:eastAsia="標楷體" w:hAnsi="標楷體"/>
              </w:rPr>
            </w:pPr>
          </w:p>
        </w:tc>
      </w:tr>
      <w:tr w:rsidR="00C566A3" w:rsidRPr="00362205" w14:paraId="4AB19E82" w14:textId="77777777" w:rsidTr="00C566A3">
        <w:trPr>
          <w:trHeight w:val="358"/>
        </w:trPr>
        <w:tc>
          <w:tcPr>
            <w:tcW w:w="1548" w:type="dxa"/>
            <w:tcBorders>
              <w:top w:val="single" w:sz="8" w:space="0" w:color="000000"/>
              <w:bottom w:val="single" w:sz="8" w:space="0" w:color="000000"/>
              <w:right w:val="single" w:sz="8" w:space="0" w:color="000000"/>
            </w:tcBorders>
            <w:shd w:val="clear" w:color="auto" w:fill="F3F3F3"/>
          </w:tcPr>
          <w:p w14:paraId="17CEA4EF" w14:textId="77777777" w:rsidR="00C566A3" w:rsidRPr="00362205" w:rsidRDefault="00C566A3" w:rsidP="00C566A3">
            <w:pPr>
              <w:rPr>
                <w:rFonts w:ascii="標楷體" w:eastAsia="標楷體" w:hAnsi="標楷體"/>
              </w:rPr>
            </w:pPr>
            <w:r w:rsidRPr="00362205">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6D9A1201" w14:textId="77777777" w:rsidR="00C566A3" w:rsidRPr="00362205" w:rsidRDefault="00C566A3" w:rsidP="00C566A3">
            <w:pPr>
              <w:rPr>
                <w:rFonts w:ascii="標楷體" w:eastAsia="標楷體" w:hAnsi="標楷體"/>
              </w:rPr>
            </w:pPr>
          </w:p>
        </w:tc>
      </w:tr>
      <w:tr w:rsidR="00C566A3" w:rsidRPr="00362205" w14:paraId="32CF4959" w14:textId="77777777" w:rsidTr="00C566A3">
        <w:trPr>
          <w:trHeight w:val="278"/>
        </w:trPr>
        <w:tc>
          <w:tcPr>
            <w:tcW w:w="1548" w:type="dxa"/>
            <w:tcBorders>
              <w:top w:val="single" w:sz="8" w:space="0" w:color="000000"/>
              <w:bottom w:val="single" w:sz="8" w:space="0" w:color="000000"/>
              <w:right w:val="single" w:sz="8" w:space="0" w:color="000000"/>
            </w:tcBorders>
            <w:shd w:val="clear" w:color="auto" w:fill="F3F3F3"/>
          </w:tcPr>
          <w:p w14:paraId="1B1ABBAB" w14:textId="77777777" w:rsidR="00C566A3" w:rsidRPr="00362205" w:rsidRDefault="00C566A3" w:rsidP="00C566A3">
            <w:pPr>
              <w:rPr>
                <w:rFonts w:ascii="標楷體" w:eastAsia="標楷體" w:hAnsi="標楷體"/>
              </w:rPr>
            </w:pPr>
            <w:r w:rsidRPr="00362205">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6B9E4BD0" w14:textId="77777777" w:rsidR="00C566A3" w:rsidRPr="00362205" w:rsidRDefault="00C566A3" w:rsidP="00C566A3">
            <w:pPr>
              <w:rPr>
                <w:rFonts w:ascii="標楷體" w:eastAsia="標楷體" w:hAnsi="標楷體"/>
              </w:rPr>
            </w:pPr>
          </w:p>
        </w:tc>
      </w:tr>
    </w:tbl>
    <w:p w14:paraId="553DACA1" w14:textId="77777777" w:rsidR="00C566A3" w:rsidRDefault="00C566A3" w:rsidP="00C566A3">
      <w:pPr>
        <w:ind w:left="1440"/>
      </w:pPr>
    </w:p>
    <w:p w14:paraId="3A147966" w14:textId="77777777" w:rsidR="00C566A3" w:rsidRDefault="00C566A3" w:rsidP="00D01BCC">
      <w:pPr>
        <w:pStyle w:val="a"/>
      </w:pPr>
      <w:r w:rsidRPr="00362205">
        <w:t>UI畫面</w:t>
      </w:r>
      <w:r>
        <w:rPr>
          <w:rFonts w:hint="eastAsia"/>
        </w:rPr>
        <w:t>:</w:t>
      </w:r>
    </w:p>
    <w:p w14:paraId="3E8220E3" w14:textId="77777777" w:rsidR="00C566A3" w:rsidRPr="00B56858" w:rsidRDefault="00C566A3" w:rsidP="00C566A3">
      <w:pPr>
        <w:rPr>
          <w:rFonts w:ascii="標楷體" w:eastAsia="標楷體" w:hAnsi="標楷體"/>
        </w:rPr>
      </w:pPr>
      <w:r>
        <w:rPr>
          <w:rFonts w:ascii="標楷體" w:eastAsia="標楷體" w:hAnsi="標楷體" w:hint="eastAsia"/>
        </w:rPr>
        <w:t>輸入畫面:</w:t>
      </w:r>
    </w:p>
    <w:p w14:paraId="21346E59" w14:textId="553FCFEC" w:rsidR="00C566A3" w:rsidRPr="00B56858" w:rsidRDefault="00C566A3" w:rsidP="00C566A3">
      <w:r w:rsidRPr="00C566A3">
        <w:rPr>
          <w:noProof/>
        </w:rPr>
        <w:drawing>
          <wp:inline distT="0" distB="0" distL="0" distR="0" wp14:anchorId="0C186854" wp14:editId="702B38A3">
            <wp:extent cx="6479540" cy="1179830"/>
            <wp:effectExtent l="0" t="0" r="0" b="1270"/>
            <wp:docPr id="154" name="圖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479540" cy="1179830"/>
                    </a:xfrm>
                    <a:prstGeom prst="rect">
                      <a:avLst/>
                    </a:prstGeom>
                  </pic:spPr>
                </pic:pic>
              </a:graphicData>
            </a:graphic>
          </wp:inline>
        </w:drawing>
      </w:r>
    </w:p>
    <w:p w14:paraId="737A038D" w14:textId="77777777" w:rsidR="00C566A3" w:rsidRDefault="00C566A3" w:rsidP="00C566A3"/>
    <w:p w14:paraId="2AE73368" w14:textId="77777777" w:rsidR="00C566A3" w:rsidRPr="00362205" w:rsidRDefault="00C566A3" w:rsidP="00D01BCC">
      <w:pPr>
        <w:pStyle w:val="a"/>
      </w:pPr>
      <w:r>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67"/>
        <w:gridCol w:w="1268"/>
        <w:gridCol w:w="899"/>
        <w:gridCol w:w="1096"/>
        <w:gridCol w:w="1174"/>
        <w:gridCol w:w="675"/>
        <w:gridCol w:w="696"/>
        <w:gridCol w:w="3529"/>
      </w:tblGrid>
      <w:tr w:rsidR="00C566A3" w:rsidRPr="00362205" w14:paraId="7AA0337A" w14:textId="77777777" w:rsidTr="0022279A">
        <w:trPr>
          <w:trHeight w:val="388"/>
          <w:jc w:val="center"/>
        </w:trPr>
        <w:tc>
          <w:tcPr>
            <w:tcW w:w="567" w:type="dxa"/>
            <w:vMerge w:val="restart"/>
          </w:tcPr>
          <w:p w14:paraId="02ABE7F0" w14:textId="77777777" w:rsidR="00C566A3" w:rsidRPr="00362205" w:rsidRDefault="00C566A3" w:rsidP="00C566A3">
            <w:pPr>
              <w:rPr>
                <w:rFonts w:ascii="標楷體" w:eastAsia="標楷體" w:hAnsi="標楷體"/>
              </w:rPr>
            </w:pPr>
            <w:r w:rsidRPr="00362205">
              <w:rPr>
                <w:rFonts w:ascii="標楷體" w:eastAsia="標楷體" w:hAnsi="標楷體"/>
              </w:rPr>
              <w:t>序號</w:t>
            </w:r>
          </w:p>
        </w:tc>
        <w:tc>
          <w:tcPr>
            <w:tcW w:w="1268" w:type="dxa"/>
            <w:vMerge w:val="restart"/>
          </w:tcPr>
          <w:p w14:paraId="17ED9CC9" w14:textId="77777777" w:rsidR="00C566A3" w:rsidRPr="00362205" w:rsidRDefault="00C566A3" w:rsidP="00C566A3">
            <w:pPr>
              <w:rPr>
                <w:rFonts w:ascii="標楷體" w:eastAsia="標楷體" w:hAnsi="標楷體"/>
              </w:rPr>
            </w:pPr>
            <w:r w:rsidRPr="00362205">
              <w:rPr>
                <w:rFonts w:ascii="標楷體" w:eastAsia="標楷體" w:hAnsi="標楷體"/>
              </w:rPr>
              <w:t>欄位</w:t>
            </w:r>
          </w:p>
        </w:tc>
        <w:tc>
          <w:tcPr>
            <w:tcW w:w="4540" w:type="dxa"/>
            <w:gridSpan w:val="5"/>
          </w:tcPr>
          <w:p w14:paraId="11A48026" w14:textId="77777777" w:rsidR="00C566A3" w:rsidRPr="00362205" w:rsidRDefault="00C566A3" w:rsidP="00C566A3">
            <w:pPr>
              <w:jc w:val="center"/>
              <w:rPr>
                <w:rFonts w:ascii="標楷體" w:eastAsia="標楷體" w:hAnsi="標楷體"/>
              </w:rPr>
            </w:pPr>
            <w:r w:rsidRPr="00362205">
              <w:rPr>
                <w:rFonts w:ascii="標楷體" w:eastAsia="標楷體" w:hAnsi="標楷體"/>
              </w:rPr>
              <w:t>說明</w:t>
            </w:r>
          </w:p>
        </w:tc>
        <w:tc>
          <w:tcPr>
            <w:tcW w:w="3529" w:type="dxa"/>
            <w:vMerge w:val="restart"/>
          </w:tcPr>
          <w:p w14:paraId="6ED4F3F7" w14:textId="77777777" w:rsidR="00C566A3" w:rsidRPr="00362205" w:rsidRDefault="00C566A3" w:rsidP="00C566A3">
            <w:pPr>
              <w:rPr>
                <w:rFonts w:ascii="標楷體" w:eastAsia="標楷體" w:hAnsi="標楷體"/>
              </w:rPr>
            </w:pPr>
            <w:r w:rsidRPr="00362205">
              <w:rPr>
                <w:rFonts w:ascii="標楷體" w:eastAsia="標楷體" w:hAnsi="標楷體"/>
              </w:rPr>
              <w:t>處理邏輯及注意事項</w:t>
            </w:r>
          </w:p>
        </w:tc>
      </w:tr>
      <w:tr w:rsidR="00C566A3" w:rsidRPr="00362205" w14:paraId="7C870B3E" w14:textId="77777777" w:rsidTr="0022279A">
        <w:trPr>
          <w:trHeight w:val="244"/>
          <w:jc w:val="center"/>
        </w:trPr>
        <w:tc>
          <w:tcPr>
            <w:tcW w:w="567" w:type="dxa"/>
            <w:vMerge/>
          </w:tcPr>
          <w:p w14:paraId="6EE3CD1F" w14:textId="77777777" w:rsidR="00C566A3" w:rsidRPr="00362205" w:rsidRDefault="00C566A3" w:rsidP="00C566A3">
            <w:pPr>
              <w:rPr>
                <w:rFonts w:ascii="標楷體" w:eastAsia="標楷體" w:hAnsi="標楷體"/>
              </w:rPr>
            </w:pPr>
          </w:p>
        </w:tc>
        <w:tc>
          <w:tcPr>
            <w:tcW w:w="1268" w:type="dxa"/>
            <w:vMerge/>
          </w:tcPr>
          <w:p w14:paraId="34411D91" w14:textId="77777777" w:rsidR="00C566A3" w:rsidRPr="00362205" w:rsidRDefault="00C566A3" w:rsidP="00C566A3">
            <w:pPr>
              <w:rPr>
                <w:rFonts w:ascii="標楷體" w:eastAsia="標楷體" w:hAnsi="標楷體"/>
              </w:rPr>
            </w:pPr>
          </w:p>
        </w:tc>
        <w:tc>
          <w:tcPr>
            <w:tcW w:w="899" w:type="dxa"/>
          </w:tcPr>
          <w:p w14:paraId="41180E88" w14:textId="77777777" w:rsidR="00C566A3" w:rsidRPr="00362205" w:rsidRDefault="00C566A3" w:rsidP="00C566A3">
            <w:pPr>
              <w:rPr>
                <w:rFonts w:ascii="標楷體" w:eastAsia="標楷體" w:hAnsi="標楷體"/>
              </w:rPr>
            </w:pPr>
            <w:r w:rsidRPr="004E09B8">
              <w:rPr>
                <w:rFonts w:ascii="標楷體" w:eastAsia="標楷體" w:hAnsi="標楷體" w:hint="eastAsia"/>
              </w:rPr>
              <w:t>資料型態長度</w:t>
            </w:r>
          </w:p>
        </w:tc>
        <w:tc>
          <w:tcPr>
            <w:tcW w:w="1096" w:type="dxa"/>
          </w:tcPr>
          <w:p w14:paraId="52F23C7D" w14:textId="77777777" w:rsidR="00C566A3" w:rsidRPr="00362205" w:rsidRDefault="00C566A3" w:rsidP="00C566A3">
            <w:pPr>
              <w:rPr>
                <w:rFonts w:ascii="標楷體" w:eastAsia="標楷體" w:hAnsi="標楷體"/>
              </w:rPr>
            </w:pPr>
            <w:r w:rsidRPr="00362205">
              <w:rPr>
                <w:rFonts w:ascii="標楷體" w:eastAsia="標楷體" w:hAnsi="標楷體"/>
              </w:rPr>
              <w:t>預設值</w:t>
            </w:r>
          </w:p>
        </w:tc>
        <w:tc>
          <w:tcPr>
            <w:tcW w:w="1174" w:type="dxa"/>
          </w:tcPr>
          <w:p w14:paraId="32077362" w14:textId="77777777" w:rsidR="00C566A3" w:rsidRPr="00362205" w:rsidRDefault="00C566A3" w:rsidP="00C566A3">
            <w:pPr>
              <w:rPr>
                <w:rFonts w:ascii="標楷體" w:eastAsia="標楷體" w:hAnsi="標楷體"/>
              </w:rPr>
            </w:pPr>
            <w:r w:rsidRPr="00362205">
              <w:rPr>
                <w:rFonts w:ascii="標楷體" w:eastAsia="標楷體" w:hAnsi="標楷體"/>
              </w:rPr>
              <w:t>選單內容</w:t>
            </w:r>
          </w:p>
        </w:tc>
        <w:tc>
          <w:tcPr>
            <w:tcW w:w="675" w:type="dxa"/>
          </w:tcPr>
          <w:p w14:paraId="62E246A0" w14:textId="77777777" w:rsidR="00C566A3" w:rsidRPr="00362205" w:rsidRDefault="00C566A3" w:rsidP="00C566A3">
            <w:pPr>
              <w:rPr>
                <w:rFonts w:ascii="標楷體" w:eastAsia="標楷體" w:hAnsi="標楷體"/>
              </w:rPr>
            </w:pPr>
            <w:r w:rsidRPr="00362205">
              <w:rPr>
                <w:rFonts w:ascii="標楷體" w:eastAsia="標楷體" w:hAnsi="標楷體"/>
              </w:rPr>
              <w:t>必填</w:t>
            </w:r>
          </w:p>
        </w:tc>
        <w:tc>
          <w:tcPr>
            <w:tcW w:w="696" w:type="dxa"/>
          </w:tcPr>
          <w:p w14:paraId="1DBC41AB" w14:textId="77777777" w:rsidR="00C566A3" w:rsidRPr="00362205" w:rsidRDefault="00C566A3" w:rsidP="00C566A3">
            <w:pPr>
              <w:rPr>
                <w:rFonts w:ascii="標楷體" w:eastAsia="標楷體" w:hAnsi="標楷體"/>
              </w:rPr>
            </w:pPr>
            <w:r w:rsidRPr="00362205">
              <w:rPr>
                <w:rFonts w:ascii="標楷體" w:eastAsia="標楷體" w:hAnsi="標楷體"/>
              </w:rPr>
              <w:t>R/W</w:t>
            </w:r>
          </w:p>
        </w:tc>
        <w:tc>
          <w:tcPr>
            <w:tcW w:w="3529" w:type="dxa"/>
            <w:vMerge/>
          </w:tcPr>
          <w:p w14:paraId="5A2FF2EB" w14:textId="77777777" w:rsidR="00C566A3" w:rsidRPr="00362205" w:rsidRDefault="00C566A3" w:rsidP="00C566A3">
            <w:pPr>
              <w:rPr>
                <w:rFonts w:ascii="標楷體" w:eastAsia="標楷體" w:hAnsi="標楷體"/>
              </w:rPr>
            </w:pPr>
          </w:p>
        </w:tc>
      </w:tr>
      <w:tr w:rsidR="00C566A3" w:rsidRPr="00362205" w14:paraId="658A8197" w14:textId="77777777" w:rsidTr="0022279A">
        <w:trPr>
          <w:trHeight w:val="244"/>
          <w:jc w:val="center"/>
        </w:trPr>
        <w:tc>
          <w:tcPr>
            <w:tcW w:w="567" w:type="dxa"/>
          </w:tcPr>
          <w:p w14:paraId="63C73C9D" w14:textId="77777777" w:rsidR="00C566A3" w:rsidRPr="00362205" w:rsidRDefault="00C566A3" w:rsidP="00C566A3">
            <w:pPr>
              <w:rPr>
                <w:rFonts w:ascii="標楷體" w:eastAsia="標楷體" w:hAnsi="標楷體"/>
              </w:rPr>
            </w:pPr>
            <w:r w:rsidRPr="00362205">
              <w:rPr>
                <w:rFonts w:ascii="標楷體" w:eastAsia="標楷體" w:hAnsi="標楷體" w:hint="eastAsia"/>
              </w:rPr>
              <w:t>1.</w:t>
            </w:r>
          </w:p>
        </w:tc>
        <w:tc>
          <w:tcPr>
            <w:tcW w:w="1268" w:type="dxa"/>
          </w:tcPr>
          <w:p w14:paraId="6D6D2CDF" w14:textId="477EC298" w:rsidR="00C566A3" w:rsidRPr="00362205" w:rsidRDefault="00472E1D" w:rsidP="00C566A3">
            <w:pPr>
              <w:rPr>
                <w:rFonts w:ascii="標楷體" w:eastAsia="標楷體" w:hAnsi="標楷體"/>
              </w:rPr>
            </w:pPr>
            <w:r>
              <w:rPr>
                <w:rFonts w:ascii="標楷體" w:eastAsia="標楷體" w:hAnsi="標楷體" w:hint="eastAsia"/>
              </w:rPr>
              <w:t>理由代碼</w:t>
            </w:r>
          </w:p>
        </w:tc>
        <w:tc>
          <w:tcPr>
            <w:tcW w:w="899" w:type="dxa"/>
          </w:tcPr>
          <w:p w14:paraId="105F5F0D" w14:textId="25DBFF59" w:rsidR="00C566A3" w:rsidRPr="00362205" w:rsidRDefault="00472E1D" w:rsidP="00C566A3">
            <w:pPr>
              <w:rPr>
                <w:rFonts w:ascii="標楷體" w:eastAsia="標楷體" w:hAnsi="標楷體"/>
              </w:rPr>
            </w:pPr>
            <w:r>
              <w:rPr>
                <w:rFonts w:ascii="標楷體" w:eastAsia="標楷體" w:hAnsi="標楷體" w:hint="eastAsia"/>
              </w:rPr>
              <w:t>9(4)</w:t>
            </w:r>
          </w:p>
        </w:tc>
        <w:tc>
          <w:tcPr>
            <w:tcW w:w="1096" w:type="dxa"/>
          </w:tcPr>
          <w:p w14:paraId="35CE28E6" w14:textId="77777777" w:rsidR="00C566A3" w:rsidRPr="00362205" w:rsidRDefault="00C566A3" w:rsidP="00C566A3">
            <w:pPr>
              <w:rPr>
                <w:rFonts w:ascii="標楷體" w:eastAsia="標楷體" w:hAnsi="標楷體"/>
              </w:rPr>
            </w:pPr>
          </w:p>
        </w:tc>
        <w:tc>
          <w:tcPr>
            <w:tcW w:w="1174" w:type="dxa"/>
          </w:tcPr>
          <w:p w14:paraId="4103DBB7" w14:textId="77777777" w:rsidR="00C566A3" w:rsidRPr="00362205" w:rsidRDefault="00C566A3" w:rsidP="00C566A3">
            <w:pPr>
              <w:rPr>
                <w:rFonts w:ascii="標楷體" w:eastAsia="標楷體" w:hAnsi="標楷體"/>
              </w:rPr>
            </w:pPr>
          </w:p>
        </w:tc>
        <w:tc>
          <w:tcPr>
            <w:tcW w:w="675" w:type="dxa"/>
          </w:tcPr>
          <w:p w14:paraId="4C10E55B" w14:textId="77777777" w:rsidR="00C566A3" w:rsidRPr="00362205" w:rsidRDefault="00C566A3" w:rsidP="00C566A3">
            <w:pPr>
              <w:rPr>
                <w:rFonts w:ascii="標楷體" w:eastAsia="標楷體" w:hAnsi="標楷體"/>
              </w:rPr>
            </w:pPr>
          </w:p>
        </w:tc>
        <w:tc>
          <w:tcPr>
            <w:tcW w:w="696" w:type="dxa"/>
          </w:tcPr>
          <w:p w14:paraId="3F3BA0C9" w14:textId="77777777" w:rsidR="00C566A3" w:rsidRPr="00362205" w:rsidRDefault="00C566A3" w:rsidP="00C566A3">
            <w:pPr>
              <w:rPr>
                <w:rFonts w:ascii="標楷體" w:eastAsia="標楷體" w:hAnsi="標楷體"/>
              </w:rPr>
            </w:pPr>
          </w:p>
        </w:tc>
        <w:tc>
          <w:tcPr>
            <w:tcW w:w="3529" w:type="dxa"/>
          </w:tcPr>
          <w:p w14:paraId="6D9418DB" w14:textId="5CB2060E" w:rsidR="00C566A3" w:rsidRPr="00362205" w:rsidRDefault="00C566A3" w:rsidP="00C566A3">
            <w:pPr>
              <w:rPr>
                <w:rFonts w:ascii="標楷體" w:eastAsia="標楷體" w:hAnsi="標楷體"/>
              </w:rPr>
            </w:pPr>
            <w:r>
              <w:rPr>
                <w:rFonts w:ascii="標楷體" w:eastAsia="標楷體" w:hAnsi="標楷體" w:hint="eastAsia"/>
              </w:rPr>
              <w:t>可不輸入,查詢全部資料</w:t>
            </w:r>
          </w:p>
        </w:tc>
      </w:tr>
    </w:tbl>
    <w:p w14:paraId="74A2A249" w14:textId="77777777" w:rsidR="00C566A3" w:rsidRPr="0022279A" w:rsidRDefault="00C566A3" w:rsidP="0022279A">
      <w:pPr>
        <w:ind w:left="1701"/>
      </w:pPr>
    </w:p>
    <w:p w14:paraId="281649F0" w14:textId="77777777" w:rsidR="00C566A3" w:rsidRDefault="00C566A3">
      <w:pPr>
        <w:widowControl/>
        <w:rPr>
          <w:rFonts w:ascii="標楷體" w:eastAsia="標楷體" w:hAnsi="標楷體"/>
          <w:sz w:val="32"/>
          <w:szCs w:val="20"/>
        </w:rPr>
      </w:pPr>
      <w:r>
        <w:rPr>
          <w:rFonts w:ascii="標楷體" w:hAnsi="標楷體"/>
        </w:rPr>
        <w:br w:type="page"/>
      </w:r>
    </w:p>
    <w:p w14:paraId="59B6D5C7" w14:textId="3FE3D758" w:rsidR="004E47C1" w:rsidRPr="00362205" w:rsidRDefault="00C566A3" w:rsidP="004E47C1">
      <w:pPr>
        <w:pStyle w:val="3"/>
        <w:numPr>
          <w:ilvl w:val="2"/>
          <w:numId w:val="1"/>
        </w:numPr>
        <w:rPr>
          <w:rFonts w:ascii="標楷體" w:hAnsi="標楷體"/>
        </w:rPr>
      </w:pPr>
      <w:r>
        <w:rPr>
          <w:rFonts w:ascii="標楷體" w:hAnsi="標楷體" w:hint="eastAsia"/>
        </w:rPr>
        <w:lastRenderedPageBreak/>
        <w:t>L6606</w:t>
      </w:r>
      <w:r w:rsidRPr="00362205">
        <w:rPr>
          <w:rFonts w:ascii="標楷體" w:hAnsi="標楷體" w:hint="eastAsia"/>
        </w:rPr>
        <w:t>主管理由檔維護</w:t>
      </w:r>
    </w:p>
    <w:p w14:paraId="3711512E" w14:textId="77777777" w:rsidR="004E47C1" w:rsidRPr="00362205" w:rsidRDefault="004E47C1" w:rsidP="00D01BCC">
      <w:pPr>
        <w:pStyle w:val="a"/>
      </w:pPr>
      <w:r w:rsidRPr="00362205">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4E47C1" w:rsidRPr="00362205" w14:paraId="55DEF2CF" w14:textId="77777777" w:rsidTr="00CC0A7B">
        <w:trPr>
          <w:trHeight w:val="277"/>
        </w:trPr>
        <w:tc>
          <w:tcPr>
            <w:tcW w:w="1548" w:type="dxa"/>
            <w:tcBorders>
              <w:top w:val="single" w:sz="8" w:space="0" w:color="000000"/>
              <w:bottom w:val="single" w:sz="8" w:space="0" w:color="000000"/>
              <w:right w:val="single" w:sz="8" w:space="0" w:color="000000"/>
            </w:tcBorders>
            <w:shd w:val="clear" w:color="auto" w:fill="F3F3F3"/>
          </w:tcPr>
          <w:p w14:paraId="2E6427A8" w14:textId="77777777" w:rsidR="004E47C1" w:rsidRPr="00362205" w:rsidRDefault="004E47C1" w:rsidP="00CC0A7B">
            <w:pPr>
              <w:rPr>
                <w:rFonts w:ascii="標楷體" w:eastAsia="標楷體" w:hAnsi="標楷體"/>
              </w:rPr>
            </w:pPr>
            <w:r w:rsidRPr="00362205">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5352189E" w14:textId="77777777" w:rsidR="004E47C1" w:rsidRPr="00362205" w:rsidRDefault="004E47C1" w:rsidP="00CC0A7B">
            <w:pPr>
              <w:rPr>
                <w:rFonts w:ascii="標楷體" w:eastAsia="標楷體" w:hAnsi="標楷體"/>
              </w:rPr>
            </w:pPr>
            <w:r w:rsidRPr="00362205">
              <w:rPr>
                <w:rFonts w:ascii="標楷體" w:eastAsia="標楷體" w:hAnsi="標楷體" w:hint="eastAsia"/>
              </w:rPr>
              <w:t>主管理由檔維護</w:t>
            </w:r>
          </w:p>
          <w:p w14:paraId="56DF8544" w14:textId="77777777" w:rsidR="004E47C1" w:rsidRDefault="00951E58" w:rsidP="00CC0A7B">
            <w:pPr>
              <w:rPr>
                <w:rFonts w:ascii="標楷體" w:eastAsia="標楷體" w:hAnsi="標楷體"/>
              </w:rPr>
            </w:pPr>
            <w:r w:rsidRPr="00951E58">
              <w:rPr>
                <w:rFonts w:ascii="標楷體" w:eastAsia="標楷體" w:hAnsi="標楷體" w:hint="eastAsia"/>
              </w:rPr>
              <w:t>建立</w:t>
            </w:r>
            <w:r w:rsidRPr="00362205">
              <w:rPr>
                <w:rFonts w:ascii="標楷體" w:eastAsia="標楷體" w:hAnsi="標楷體" w:hint="eastAsia"/>
              </w:rPr>
              <w:t>主管理由</w:t>
            </w:r>
            <w:r w:rsidRPr="00951E58">
              <w:rPr>
                <w:rFonts w:ascii="標楷體" w:eastAsia="標楷體" w:hAnsi="標楷體" w:hint="eastAsia"/>
              </w:rPr>
              <w:t>及</w:t>
            </w:r>
            <w:r w:rsidRPr="00362205">
              <w:rPr>
                <w:rFonts w:ascii="標楷體" w:eastAsia="標楷體" w:hAnsi="標楷體" w:cs="新細明體" w:hint="eastAsia"/>
                <w:kern w:val="0"/>
                <w:lang w:val="zh-TW"/>
              </w:rPr>
              <w:t>理由階層</w:t>
            </w:r>
            <w:r w:rsidRPr="00951E58">
              <w:rPr>
                <w:rFonts w:ascii="標楷體" w:eastAsia="標楷體" w:hAnsi="標楷體" w:hint="eastAsia"/>
              </w:rPr>
              <w:t>等資料。</w:t>
            </w:r>
          </w:p>
          <w:p w14:paraId="0F875545" w14:textId="574EDFDA" w:rsidR="00997EAE" w:rsidRPr="00362205" w:rsidRDefault="00997EAE" w:rsidP="00CC0A7B">
            <w:pPr>
              <w:rPr>
                <w:rFonts w:ascii="標楷體" w:eastAsia="標楷體" w:hAnsi="標楷體"/>
              </w:rPr>
            </w:pPr>
            <w:r>
              <w:rPr>
                <w:rFonts w:ascii="標楷體" w:eastAsia="標楷體" w:hAnsi="標楷體" w:hint="eastAsia"/>
              </w:rPr>
              <w:t>※資料庫:</w:t>
            </w:r>
            <w:r w:rsidRPr="000D1C5B">
              <w:rPr>
                <w:rFonts w:ascii="細明體" w:eastAsia="細明體" w:cs="細明體"/>
                <w:color w:val="000000"/>
                <w:kern w:val="0"/>
                <w:sz w:val="22"/>
                <w:szCs w:val="22"/>
              </w:rPr>
              <w:t xml:space="preserve"> CdSupv</w:t>
            </w:r>
          </w:p>
        </w:tc>
      </w:tr>
      <w:tr w:rsidR="004E47C1" w:rsidRPr="00362205" w14:paraId="1307D0FD" w14:textId="77777777" w:rsidTr="00CC0A7B">
        <w:trPr>
          <w:trHeight w:val="277"/>
        </w:trPr>
        <w:tc>
          <w:tcPr>
            <w:tcW w:w="1548" w:type="dxa"/>
            <w:tcBorders>
              <w:top w:val="single" w:sz="8" w:space="0" w:color="000000"/>
              <w:bottom w:val="single" w:sz="8" w:space="0" w:color="000000"/>
              <w:right w:val="single" w:sz="8" w:space="0" w:color="000000"/>
            </w:tcBorders>
            <w:shd w:val="clear" w:color="auto" w:fill="F3F3F3"/>
          </w:tcPr>
          <w:p w14:paraId="6515D89F" w14:textId="77777777" w:rsidR="004E47C1" w:rsidRPr="00362205" w:rsidRDefault="004E47C1" w:rsidP="00CC0A7B">
            <w:pPr>
              <w:rPr>
                <w:rFonts w:ascii="標楷體" w:eastAsia="標楷體" w:hAnsi="標楷體"/>
              </w:rPr>
            </w:pPr>
            <w:r w:rsidRPr="00362205">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12243B68" w14:textId="77777777" w:rsidR="004E47C1" w:rsidRPr="00362205" w:rsidRDefault="004E47C1" w:rsidP="00CC0A7B">
            <w:pPr>
              <w:rPr>
                <w:rFonts w:ascii="標楷體" w:eastAsia="標楷體" w:hAnsi="標楷體"/>
              </w:rPr>
            </w:pPr>
          </w:p>
        </w:tc>
      </w:tr>
      <w:tr w:rsidR="004E47C1" w:rsidRPr="00362205" w14:paraId="740CC7CD" w14:textId="77777777" w:rsidTr="00CC0A7B">
        <w:trPr>
          <w:trHeight w:val="773"/>
        </w:trPr>
        <w:tc>
          <w:tcPr>
            <w:tcW w:w="1548" w:type="dxa"/>
            <w:tcBorders>
              <w:top w:val="single" w:sz="8" w:space="0" w:color="000000"/>
              <w:bottom w:val="single" w:sz="8" w:space="0" w:color="000000"/>
              <w:right w:val="single" w:sz="8" w:space="0" w:color="000000"/>
            </w:tcBorders>
            <w:shd w:val="clear" w:color="auto" w:fill="F3F3F3"/>
          </w:tcPr>
          <w:p w14:paraId="2DE922F9" w14:textId="77777777" w:rsidR="004E47C1" w:rsidRPr="00362205" w:rsidRDefault="004E47C1" w:rsidP="00CC0A7B">
            <w:pPr>
              <w:rPr>
                <w:rFonts w:ascii="標楷體" w:eastAsia="標楷體" w:hAnsi="標楷體"/>
              </w:rPr>
            </w:pPr>
            <w:r w:rsidRPr="00362205">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63EF729C" w14:textId="77777777" w:rsidR="004E47C1" w:rsidRPr="00362205" w:rsidRDefault="004E47C1" w:rsidP="00CC0A7B">
            <w:pPr>
              <w:rPr>
                <w:rFonts w:ascii="標楷體" w:eastAsia="標楷體" w:hAnsi="標楷體"/>
              </w:rPr>
            </w:pPr>
          </w:p>
        </w:tc>
      </w:tr>
      <w:tr w:rsidR="004E47C1" w:rsidRPr="00362205" w14:paraId="48563988" w14:textId="77777777" w:rsidTr="00CC0A7B">
        <w:trPr>
          <w:trHeight w:val="321"/>
        </w:trPr>
        <w:tc>
          <w:tcPr>
            <w:tcW w:w="1548" w:type="dxa"/>
            <w:tcBorders>
              <w:top w:val="single" w:sz="8" w:space="0" w:color="000000"/>
              <w:bottom w:val="single" w:sz="8" w:space="0" w:color="000000"/>
              <w:right w:val="single" w:sz="8" w:space="0" w:color="000000"/>
            </w:tcBorders>
            <w:shd w:val="clear" w:color="auto" w:fill="F3F3F3"/>
          </w:tcPr>
          <w:p w14:paraId="2959EA5A" w14:textId="77777777" w:rsidR="004E47C1" w:rsidRPr="00362205" w:rsidRDefault="004E47C1" w:rsidP="00CC0A7B">
            <w:pPr>
              <w:rPr>
                <w:rFonts w:ascii="標楷體" w:eastAsia="標楷體" w:hAnsi="標楷體"/>
              </w:rPr>
            </w:pPr>
            <w:r w:rsidRPr="00362205">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7980414E" w14:textId="77777777" w:rsidR="004E47C1" w:rsidRPr="00362205" w:rsidRDefault="004E47C1" w:rsidP="00CC0A7B">
            <w:pPr>
              <w:rPr>
                <w:rFonts w:ascii="標楷體" w:eastAsia="標楷體" w:hAnsi="標楷體"/>
              </w:rPr>
            </w:pPr>
          </w:p>
        </w:tc>
      </w:tr>
      <w:tr w:rsidR="004E47C1" w:rsidRPr="00362205" w14:paraId="1C96E929" w14:textId="77777777" w:rsidTr="00CC0A7B">
        <w:trPr>
          <w:trHeight w:val="1311"/>
        </w:trPr>
        <w:tc>
          <w:tcPr>
            <w:tcW w:w="1548" w:type="dxa"/>
            <w:tcBorders>
              <w:top w:val="single" w:sz="8" w:space="0" w:color="000000"/>
              <w:bottom w:val="single" w:sz="8" w:space="0" w:color="000000"/>
              <w:right w:val="single" w:sz="8" w:space="0" w:color="000000"/>
            </w:tcBorders>
            <w:shd w:val="clear" w:color="auto" w:fill="F3F3F3"/>
          </w:tcPr>
          <w:p w14:paraId="2EE9FB56" w14:textId="77777777" w:rsidR="004E47C1" w:rsidRPr="00362205" w:rsidRDefault="004E47C1" w:rsidP="00CC0A7B">
            <w:pPr>
              <w:rPr>
                <w:rFonts w:ascii="標楷體" w:eastAsia="標楷體" w:hAnsi="標楷體"/>
              </w:rPr>
            </w:pPr>
            <w:r w:rsidRPr="00362205">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615BDF6B" w14:textId="77777777" w:rsidR="004E47C1" w:rsidRPr="00362205" w:rsidRDefault="004E47C1" w:rsidP="00CC0A7B">
            <w:pPr>
              <w:rPr>
                <w:rFonts w:ascii="標楷體" w:eastAsia="標楷體" w:hAnsi="標楷體"/>
              </w:rPr>
            </w:pPr>
          </w:p>
        </w:tc>
      </w:tr>
      <w:tr w:rsidR="004E47C1" w:rsidRPr="00362205" w14:paraId="3D4E517C" w14:textId="77777777" w:rsidTr="00CC0A7B">
        <w:trPr>
          <w:trHeight w:val="278"/>
        </w:trPr>
        <w:tc>
          <w:tcPr>
            <w:tcW w:w="1548" w:type="dxa"/>
            <w:tcBorders>
              <w:top w:val="single" w:sz="8" w:space="0" w:color="000000"/>
              <w:bottom w:val="single" w:sz="8" w:space="0" w:color="000000"/>
              <w:right w:val="single" w:sz="8" w:space="0" w:color="000000"/>
            </w:tcBorders>
            <w:shd w:val="clear" w:color="auto" w:fill="F3F3F3"/>
          </w:tcPr>
          <w:p w14:paraId="647B82D7" w14:textId="77777777" w:rsidR="004E47C1" w:rsidRPr="00362205" w:rsidRDefault="004E47C1" w:rsidP="00CC0A7B">
            <w:pPr>
              <w:rPr>
                <w:rFonts w:ascii="標楷體" w:eastAsia="標楷體" w:hAnsi="標楷體"/>
              </w:rPr>
            </w:pPr>
            <w:r w:rsidRPr="00362205">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71574DBD" w14:textId="77777777" w:rsidR="004E47C1" w:rsidRPr="00362205" w:rsidRDefault="004E47C1" w:rsidP="00CC0A7B">
            <w:pPr>
              <w:rPr>
                <w:rFonts w:ascii="標楷體" w:eastAsia="標楷體" w:hAnsi="標楷體"/>
              </w:rPr>
            </w:pPr>
          </w:p>
        </w:tc>
      </w:tr>
      <w:tr w:rsidR="004E47C1" w:rsidRPr="00362205" w14:paraId="6B08B1E7" w14:textId="77777777" w:rsidTr="00CC0A7B">
        <w:trPr>
          <w:trHeight w:val="358"/>
        </w:trPr>
        <w:tc>
          <w:tcPr>
            <w:tcW w:w="1548" w:type="dxa"/>
            <w:tcBorders>
              <w:top w:val="single" w:sz="8" w:space="0" w:color="000000"/>
              <w:bottom w:val="single" w:sz="8" w:space="0" w:color="000000"/>
              <w:right w:val="single" w:sz="8" w:space="0" w:color="000000"/>
            </w:tcBorders>
            <w:shd w:val="clear" w:color="auto" w:fill="F3F3F3"/>
          </w:tcPr>
          <w:p w14:paraId="0098C569" w14:textId="77777777" w:rsidR="004E47C1" w:rsidRPr="00362205" w:rsidRDefault="004E47C1" w:rsidP="00CC0A7B">
            <w:pPr>
              <w:rPr>
                <w:rFonts w:ascii="標楷體" w:eastAsia="標楷體" w:hAnsi="標楷體"/>
              </w:rPr>
            </w:pPr>
            <w:r w:rsidRPr="00362205">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7FDA0BEE" w14:textId="77777777" w:rsidR="004E47C1" w:rsidRPr="00362205" w:rsidRDefault="004E47C1" w:rsidP="00CC0A7B">
            <w:pPr>
              <w:rPr>
                <w:rFonts w:ascii="標楷體" w:eastAsia="標楷體" w:hAnsi="標楷體"/>
              </w:rPr>
            </w:pPr>
          </w:p>
        </w:tc>
      </w:tr>
      <w:tr w:rsidR="004E47C1" w:rsidRPr="00362205" w14:paraId="3072CF26" w14:textId="77777777" w:rsidTr="00CC0A7B">
        <w:trPr>
          <w:trHeight w:val="278"/>
        </w:trPr>
        <w:tc>
          <w:tcPr>
            <w:tcW w:w="1548" w:type="dxa"/>
            <w:tcBorders>
              <w:top w:val="single" w:sz="8" w:space="0" w:color="000000"/>
              <w:bottom w:val="single" w:sz="8" w:space="0" w:color="000000"/>
              <w:right w:val="single" w:sz="8" w:space="0" w:color="000000"/>
            </w:tcBorders>
            <w:shd w:val="clear" w:color="auto" w:fill="F3F3F3"/>
          </w:tcPr>
          <w:p w14:paraId="479DEDD1" w14:textId="77777777" w:rsidR="004E47C1" w:rsidRPr="00362205" w:rsidRDefault="004E47C1" w:rsidP="00CC0A7B">
            <w:pPr>
              <w:rPr>
                <w:rFonts w:ascii="標楷體" w:eastAsia="標楷體" w:hAnsi="標楷體"/>
              </w:rPr>
            </w:pPr>
            <w:r w:rsidRPr="00362205">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10B9515B" w14:textId="77777777" w:rsidR="004E47C1" w:rsidRPr="00362205" w:rsidRDefault="004E47C1" w:rsidP="00CC0A7B">
            <w:pPr>
              <w:rPr>
                <w:rFonts w:ascii="標楷體" w:eastAsia="標楷體" w:hAnsi="標楷體"/>
              </w:rPr>
            </w:pPr>
          </w:p>
        </w:tc>
      </w:tr>
    </w:tbl>
    <w:p w14:paraId="3F81BC65" w14:textId="77777777" w:rsidR="004E47C1" w:rsidRPr="00362205" w:rsidRDefault="004E47C1" w:rsidP="004E47C1">
      <w:pPr>
        <w:rPr>
          <w:rFonts w:ascii="標楷體" w:eastAsia="標楷體" w:hAnsi="標楷體"/>
        </w:rPr>
      </w:pPr>
    </w:p>
    <w:p w14:paraId="6F25557E" w14:textId="77777777" w:rsidR="004E47C1" w:rsidRPr="00362205" w:rsidRDefault="004E47C1" w:rsidP="004E47C1">
      <w:pPr>
        <w:rPr>
          <w:rFonts w:ascii="標楷體" w:eastAsia="標楷體" w:hAnsi="標楷體"/>
        </w:rPr>
      </w:pPr>
    </w:p>
    <w:p w14:paraId="064DA4B5" w14:textId="77777777" w:rsidR="004E47C1" w:rsidRPr="00362205" w:rsidRDefault="004E47C1" w:rsidP="004E47C1">
      <w:pPr>
        <w:rPr>
          <w:rFonts w:ascii="標楷體" w:eastAsia="標楷體" w:hAnsi="標楷體"/>
        </w:rPr>
      </w:pPr>
    </w:p>
    <w:p w14:paraId="6BB476D0" w14:textId="77777777" w:rsidR="004E47C1" w:rsidRPr="00362205" w:rsidRDefault="004E47C1" w:rsidP="004E47C1">
      <w:pPr>
        <w:rPr>
          <w:rFonts w:ascii="標楷體" w:eastAsia="標楷體" w:hAnsi="標楷體"/>
        </w:rPr>
      </w:pPr>
    </w:p>
    <w:p w14:paraId="053EF936" w14:textId="77777777" w:rsidR="004E47C1" w:rsidRPr="00362205" w:rsidRDefault="004E47C1" w:rsidP="004E47C1">
      <w:pPr>
        <w:rPr>
          <w:rFonts w:ascii="標楷體" w:eastAsia="標楷體" w:hAnsi="標楷體"/>
        </w:rPr>
      </w:pPr>
      <w:r w:rsidRPr="00362205">
        <w:rPr>
          <w:rFonts w:ascii="標楷體" w:eastAsia="標楷體" w:hAnsi="標楷體"/>
        </w:rPr>
        <w:br w:type="page"/>
      </w:r>
    </w:p>
    <w:p w14:paraId="5BEB329B" w14:textId="77777777" w:rsidR="004E47C1" w:rsidRPr="00362205" w:rsidRDefault="004E47C1" w:rsidP="00D01BCC">
      <w:pPr>
        <w:pStyle w:val="a"/>
      </w:pPr>
      <w:r w:rsidRPr="00362205">
        <w:lastRenderedPageBreak/>
        <w:t>UI畫面</w:t>
      </w:r>
    </w:p>
    <w:p w14:paraId="690141AB" w14:textId="77777777" w:rsidR="004E47C1" w:rsidRPr="00362205" w:rsidRDefault="004E47C1" w:rsidP="004E47C1">
      <w:pPr>
        <w:pStyle w:val="42"/>
        <w:spacing w:after="72"/>
        <w:ind w:left="1133"/>
        <w:rPr>
          <w:rFonts w:ascii="標楷體" w:hAnsi="標楷體"/>
        </w:rPr>
      </w:pPr>
      <w:r w:rsidRPr="00362205">
        <w:rPr>
          <w:rFonts w:ascii="標楷體" w:hAnsi="標楷體" w:hint="eastAsia"/>
        </w:rPr>
        <w:t>輸入畫面：</w:t>
      </w:r>
    </w:p>
    <w:p w14:paraId="70412365" w14:textId="7BE05593" w:rsidR="004E47C1" w:rsidRPr="00362205" w:rsidRDefault="00997EAE" w:rsidP="00D01BCC">
      <w:pPr>
        <w:pStyle w:val="a"/>
      </w:pPr>
      <w:r w:rsidRPr="00997EAE">
        <w:rPr>
          <w:noProof/>
        </w:rPr>
        <w:drawing>
          <wp:inline distT="0" distB="0" distL="0" distR="0" wp14:anchorId="568FA3F2" wp14:editId="236D03A6">
            <wp:extent cx="6479540" cy="1560830"/>
            <wp:effectExtent l="0" t="0" r="0" b="1270"/>
            <wp:docPr id="169" name="圖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479540" cy="1560830"/>
                    </a:xfrm>
                    <a:prstGeom prst="rect">
                      <a:avLst/>
                    </a:prstGeom>
                  </pic:spPr>
                </pic:pic>
              </a:graphicData>
            </a:graphic>
          </wp:inline>
        </w:drawing>
      </w:r>
    </w:p>
    <w:p w14:paraId="0DF7D793" w14:textId="77777777" w:rsidR="004E47C1" w:rsidRPr="00362205" w:rsidRDefault="004E47C1" w:rsidP="004E47C1">
      <w:pPr>
        <w:rPr>
          <w:rFonts w:ascii="標楷體" w:eastAsia="標楷體" w:hAnsi="標楷體"/>
        </w:rPr>
      </w:pPr>
    </w:p>
    <w:p w14:paraId="7815DBDF" w14:textId="77777777" w:rsidR="004E47C1" w:rsidRPr="00362205" w:rsidRDefault="000C7737" w:rsidP="00D01BCC">
      <w:pPr>
        <w:pStyle w:val="a"/>
      </w:pPr>
      <w:r>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6"/>
        <w:gridCol w:w="1237"/>
        <w:gridCol w:w="1072"/>
        <w:gridCol w:w="1096"/>
        <w:gridCol w:w="1174"/>
        <w:gridCol w:w="675"/>
        <w:gridCol w:w="696"/>
        <w:gridCol w:w="3529"/>
      </w:tblGrid>
      <w:tr w:rsidR="00951E58" w:rsidRPr="00362205" w14:paraId="2766251E" w14:textId="77777777" w:rsidTr="00951E58">
        <w:trPr>
          <w:trHeight w:val="388"/>
          <w:jc w:val="center"/>
        </w:trPr>
        <w:tc>
          <w:tcPr>
            <w:tcW w:w="425" w:type="dxa"/>
            <w:vMerge w:val="restart"/>
          </w:tcPr>
          <w:p w14:paraId="79A0E010" w14:textId="77777777" w:rsidR="00951E58" w:rsidRPr="00362205" w:rsidRDefault="00951E58" w:rsidP="00CC0A7B">
            <w:pPr>
              <w:rPr>
                <w:rFonts w:ascii="標楷體" w:eastAsia="標楷體" w:hAnsi="標楷體"/>
              </w:rPr>
            </w:pPr>
            <w:r w:rsidRPr="00362205">
              <w:rPr>
                <w:rFonts w:ascii="標楷體" w:eastAsia="標楷體" w:hAnsi="標楷體"/>
              </w:rPr>
              <w:t>序號</w:t>
            </w:r>
          </w:p>
        </w:tc>
        <w:tc>
          <w:tcPr>
            <w:tcW w:w="1237" w:type="dxa"/>
            <w:vMerge w:val="restart"/>
          </w:tcPr>
          <w:p w14:paraId="2BC0AEF0" w14:textId="77777777" w:rsidR="00951E58" w:rsidRPr="00362205" w:rsidRDefault="00951E58" w:rsidP="00CC0A7B">
            <w:pPr>
              <w:rPr>
                <w:rFonts w:ascii="標楷體" w:eastAsia="標楷體" w:hAnsi="標楷體"/>
              </w:rPr>
            </w:pPr>
            <w:r w:rsidRPr="00362205">
              <w:rPr>
                <w:rFonts w:ascii="標楷體" w:eastAsia="標楷體" w:hAnsi="標楷體"/>
              </w:rPr>
              <w:t>欄位</w:t>
            </w:r>
          </w:p>
        </w:tc>
        <w:tc>
          <w:tcPr>
            <w:tcW w:w="4713" w:type="dxa"/>
            <w:gridSpan w:val="5"/>
          </w:tcPr>
          <w:p w14:paraId="1A040109" w14:textId="77777777" w:rsidR="00951E58" w:rsidRPr="00362205" w:rsidRDefault="00951E58" w:rsidP="00951E58">
            <w:pPr>
              <w:jc w:val="center"/>
              <w:rPr>
                <w:rFonts w:ascii="標楷體" w:eastAsia="標楷體" w:hAnsi="標楷體"/>
              </w:rPr>
            </w:pPr>
            <w:r w:rsidRPr="00362205">
              <w:rPr>
                <w:rFonts w:ascii="標楷體" w:eastAsia="標楷體" w:hAnsi="標楷體"/>
              </w:rPr>
              <w:t>說明</w:t>
            </w:r>
          </w:p>
        </w:tc>
        <w:tc>
          <w:tcPr>
            <w:tcW w:w="3529" w:type="dxa"/>
            <w:vMerge w:val="restart"/>
          </w:tcPr>
          <w:p w14:paraId="26A87390" w14:textId="77777777" w:rsidR="00951E58" w:rsidRPr="00362205" w:rsidRDefault="00951E58" w:rsidP="00CC0A7B">
            <w:pPr>
              <w:rPr>
                <w:rFonts w:ascii="標楷體" w:eastAsia="標楷體" w:hAnsi="標楷體"/>
              </w:rPr>
            </w:pPr>
            <w:r w:rsidRPr="00362205">
              <w:rPr>
                <w:rFonts w:ascii="標楷體" w:eastAsia="標楷體" w:hAnsi="標楷體"/>
              </w:rPr>
              <w:t>處理邏輯及注意事項</w:t>
            </w:r>
          </w:p>
        </w:tc>
      </w:tr>
      <w:tr w:rsidR="00951E58" w:rsidRPr="00362205" w14:paraId="069208CC" w14:textId="77777777" w:rsidTr="00951E58">
        <w:trPr>
          <w:trHeight w:val="244"/>
          <w:jc w:val="center"/>
        </w:trPr>
        <w:tc>
          <w:tcPr>
            <w:tcW w:w="425" w:type="dxa"/>
            <w:vMerge/>
          </w:tcPr>
          <w:p w14:paraId="14AAC685" w14:textId="77777777" w:rsidR="00951E58" w:rsidRPr="00362205" w:rsidRDefault="00951E58" w:rsidP="00CC0A7B">
            <w:pPr>
              <w:rPr>
                <w:rFonts w:ascii="標楷體" w:eastAsia="標楷體" w:hAnsi="標楷體"/>
              </w:rPr>
            </w:pPr>
          </w:p>
        </w:tc>
        <w:tc>
          <w:tcPr>
            <w:tcW w:w="1237" w:type="dxa"/>
            <w:vMerge/>
          </w:tcPr>
          <w:p w14:paraId="768E8EE4" w14:textId="77777777" w:rsidR="00951E58" w:rsidRPr="00362205" w:rsidRDefault="00951E58" w:rsidP="00CC0A7B">
            <w:pPr>
              <w:rPr>
                <w:rFonts w:ascii="標楷體" w:eastAsia="標楷體" w:hAnsi="標楷體"/>
              </w:rPr>
            </w:pPr>
          </w:p>
        </w:tc>
        <w:tc>
          <w:tcPr>
            <w:tcW w:w="1072" w:type="dxa"/>
          </w:tcPr>
          <w:p w14:paraId="560CB1F8" w14:textId="77777777" w:rsidR="00951E58" w:rsidRPr="00362205" w:rsidRDefault="00951E58" w:rsidP="00CC0A7B">
            <w:pPr>
              <w:rPr>
                <w:rFonts w:ascii="標楷體" w:eastAsia="標楷體" w:hAnsi="標楷體"/>
              </w:rPr>
            </w:pPr>
            <w:r w:rsidRPr="004E09B8">
              <w:rPr>
                <w:rFonts w:ascii="標楷體" w:eastAsia="標楷體" w:hAnsi="標楷體" w:hint="eastAsia"/>
              </w:rPr>
              <w:t>資料型態長度</w:t>
            </w:r>
          </w:p>
        </w:tc>
        <w:tc>
          <w:tcPr>
            <w:tcW w:w="1096" w:type="dxa"/>
          </w:tcPr>
          <w:p w14:paraId="40145BB9" w14:textId="77777777" w:rsidR="00951E58" w:rsidRPr="00362205" w:rsidRDefault="00951E58" w:rsidP="00CC0A7B">
            <w:pPr>
              <w:rPr>
                <w:rFonts w:ascii="標楷體" w:eastAsia="標楷體" w:hAnsi="標楷體"/>
              </w:rPr>
            </w:pPr>
            <w:r w:rsidRPr="00362205">
              <w:rPr>
                <w:rFonts w:ascii="標楷體" w:eastAsia="標楷體" w:hAnsi="標楷體"/>
              </w:rPr>
              <w:t>預設值</w:t>
            </w:r>
          </w:p>
        </w:tc>
        <w:tc>
          <w:tcPr>
            <w:tcW w:w="1174" w:type="dxa"/>
          </w:tcPr>
          <w:p w14:paraId="680F9FDF" w14:textId="77777777" w:rsidR="00951E58" w:rsidRPr="00362205" w:rsidRDefault="00951E58" w:rsidP="00CC0A7B">
            <w:pPr>
              <w:rPr>
                <w:rFonts w:ascii="標楷體" w:eastAsia="標楷體" w:hAnsi="標楷體"/>
              </w:rPr>
            </w:pPr>
            <w:r w:rsidRPr="00362205">
              <w:rPr>
                <w:rFonts w:ascii="標楷體" w:eastAsia="標楷體" w:hAnsi="標楷體"/>
              </w:rPr>
              <w:t>選單內容</w:t>
            </w:r>
          </w:p>
        </w:tc>
        <w:tc>
          <w:tcPr>
            <w:tcW w:w="675" w:type="dxa"/>
          </w:tcPr>
          <w:p w14:paraId="3A751BC8" w14:textId="77777777" w:rsidR="00951E58" w:rsidRPr="00362205" w:rsidRDefault="00951E58" w:rsidP="00CC0A7B">
            <w:pPr>
              <w:rPr>
                <w:rFonts w:ascii="標楷體" w:eastAsia="標楷體" w:hAnsi="標楷體"/>
              </w:rPr>
            </w:pPr>
            <w:r w:rsidRPr="00362205">
              <w:rPr>
                <w:rFonts w:ascii="標楷體" w:eastAsia="標楷體" w:hAnsi="標楷體"/>
              </w:rPr>
              <w:t>必填</w:t>
            </w:r>
          </w:p>
        </w:tc>
        <w:tc>
          <w:tcPr>
            <w:tcW w:w="696" w:type="dxa"/>
          </w:tcPr>
          <w:p w14:paraId="39B7A578" w14:textId="77777777" w:rsidR="00951E58" w:rsidRPr="00362205" w:rsidRDefault="00951E58" w:rsidP="00CC0A7B">
            <w:pPr>
              <w:rPr>
                <w:rFonts w:ascii="標楷體" w:eastAsia="標楷體" w:hAnsi="標楷體"/>
              </w:rPr>
            </w:pPr>
            <w:r w:rsidRPr="00362205">
              <w:rPr>
                <w:rFonts w:ascii="標楷體" w:eastAsia="標楷體" w:hAnsi="標楷體"/>
              </w:rPr>
              <w:t>R/W</w:t>
            </w:r>
          </w:p>
        </w:tc>
        <w:tc>
          <w:tcPr>
            <w:tcW w:w="3529" w:type="dxa"/>
            <w:vMerge/>
          </w:tcPr>
          <w:p w14:paraId="5553AFF4" w14:textId="77777777" w:rsidR="00951E58" w:rsidRPr="00362205" w:rsidRDefault="00951E58" w:rsidP="00CC0A7B">
            <w:pPr>
              <w:rPr>
                <w:rFonts w:ascii="標楷體" w:eastAsia="標楷體" w:hAnsi="標楷體"/>
              </w:rPr>
            </w:pPr>
          </w:p>
        </w:tc>
      </w:tr>
      <w:tr w:rsidR="00951E58" w:rsidRPr="00362205" w14:paraId="229B3240" w14:textId="77777777" w:rsidTr="00951E58">
        <w:trPr>
          <w:trHeight w:val="244"/>
          <w:jc w:val="center"/>
        </w:trPr>
        <w:tc>
          <w:tcPr>
            <w:tcW w:w="425" w:type="dxa"/>
          </w:tcPr>
          <w:p w14:paraId="2B6835D4" w14:textId="77777777" w:rsidR="00951E58" w:rsidRPr="00362205" w:rsidRDefault="00951E58" w:rsidP="00CC0A7B">
            <w:pPr>
              <w:rPr>
                <w:rFonts w:ascii="標楷體" w:eastAsia="標楷體" w:hAnsi="標楷體"/>
              </w:rPr>
            </w:pPr>
            <w:r w:rsidRPr="00362205">
              <w:rPr>
                <w:rFonts w:ascii="標楷體" w:eastAsia="標楷體" w:hAnsi="標楷體" w:hint="eastAsia"/>
              </w:rPr>
              <w:t>1.</w:t>
            </w:r>
          </w:p>
        </w:tc>
        <w:tc>
          <w:tcPr>
            <w:tcW w:w="1237" w:type="dxa"/>
          </w:tcPr>
          <w:p w14:paraId="57E5D6F0" w14:textId="77777777" w:rsidR="00951E58" w:rsidRPr="00362205" w:rsidRDefault="00951E58" w:rsidP="00CC0A7B">
            <w:pPr>
              <w:rPr>
                <w:rFonts w:ascii="標楷體" w:eastAsia="標楷體" w:hAnsi="標楷體"/>
              </w:rPr>
            </w:pPr>
            <w:r w:rsidRPr="00362205">
              <w:rPr>
                <w:rFonts w:ascii="標楷體" w:eastAsia="標楷體" w:hAnsi="標楷體" w:hint="eastAsia"/>
              </w:rPr>
              <w:t>功能</w:t>
            </w:r>
          </w:p>
        </w:tc>
        <w:tc>
          <w:tcPr>
            <w:tcW w:w="1072" w:type="dxa"/>
          </w:tcPr>
          <w:p w14:paraId="2773959F" w14:textId="77777777" w:rsidR="00951E58" w:rsidRPr="00362205" w:rsidRDefault="00951E58" w:rsidP="00CC0A7B">
            <w:pPr>
              <w:rPr>
                <w:rFonts w:ascii="標楷體" w:eastAsia="標楷體" w:hAnsi="標楷體"/>
              </w:rPr>
            </w:pPr>
            <w:r>
              <w:rPr>
                <w:rFonts w:ascii="標楷體" w:eastAsia="標楷體" w:hAnsi="標楷體" w:hint="eastAsia"/>
              </w:rPr>
              <w:t>9</w:t>
            </w:r>
          </w:p>
        </w:tc>
        <w:tc>
          <w:tcPr>
            <w:tcW w:w="1096" w:type="dxa"/>
          </w:tcPr>
          <w:p w14:paraId="183FC5D6" w14:textId="77777777" w:rsidR="00951E58" w:rsidRPr="00362205" w:rsidRDefault="00951E58" w:rsidP="00CC0A7B">
            <w:pPr>
              <w:rPr>
                <w:rFonts w:ascii="標楷體" w:eastAsia="標楷體" w:hAnsi="標楷體"/>
              </w:rPr>
            </w:pPr>
          </w:p>
        </w:tc>
        <w:tc>
          <w:tcPr>
            <w:tcW w:w="1174" w:type="dxa"/>
          </w:tcPr>
          <w:p w14:paraId="61956ABF" w14:textId="77777777" w:rsidR="00951E58" w:rsidRPr="00362205" w:rsidRDefault="00951E58" w:rsidP="00CC0A7B">
            <w:pPr>
              <w:rPr>
                <w:rFonts w:ascii="標楷體" w:eastAsia="標楷體" w:hAnsi="標楷體"/>
              </w:rPr>
            </w:pPr>
            <w:r w:rsidRPr="00362205">
              <w:rPr>
                <w:rFonts w:ascii="標楷體" w:eastAsia="標楷體" w:hAnsi="標楷體" w:hint="eastAsia"/>
              </w:rPr>
              <w:t>下拉式選單</w:t>
            </w:r>
          </w:p>
        </w:tc>
        <w:tc>
          <w:tcPr>
            <w:tcW w:w="675" w:type="dxa"/>
          </w:tcPr>
          <w:p w14:paraId="3C2D1095" w14:textId="77777777" w:rsidR="00951E58" w:rsidRPr="00362205" w:rsidRDefault="00951E58" w:rsidP="00CC0A7B">
            <w:pPr>
              <w:rPr>
                <w:rFonts w:ascii="標楷體" w:eastAsia="標楷體" w:hAnsi="標楷體"/>
              </w:rPr>
            </w:pPr>
            <w:r w:rsidRPr="00362205">
              <w:rPr>
                <w:rFonts w:ascii="標楷體" w:eastAsia="標楷體" w:hAnsi="標楷體" w:hint="eastAsia"/>
              </w:rPr>
              <w:t>V</w:t>
            </w:r>
          </w:p>
        </w:tc>
        <w:tc>
          <w:tcPr>
            <w:tcW w:w="696" w:type="dxa"/>
          </w:tcPr>
          <w:p w14:paraId="27E1ECE3" w14:textId="77777777" w:rsidR="00951E58" w:rsidRPr="00362205" w:rsidRDefault="00951E58" w:rsidP="00CC0A7B">
            <w:pPr>
              <w:rPr>
                <w:rFonts w:ascii="標楷體" w:eastAsia="標楷體" w:hAnsi="標楷體"/>
              </w:rPr>
            </w:pPr>
          </w:p>
        </w:tc>
        <w:tc>
          <w:tcPr>
            <w:tcW w:w="3529" w:type="dxa"/>
          </w:tcPr>
          <w:p w14:paraId="5B929CEE" w14:textId="197C01C6" w:rsidR="00951E58" w:rsidRPr="00362205" w:rsidRDefault="008945AE" w:rsidP="00CC0A7B">
            <w:pPr>
              <w:rPr>
                <w:rFonts w:ascii="標楷體" w:eastAsia="標楷體" w:hAnsi="標楷體"/>
              </w:rPr>
            </w:pPr>
            <w:r>
              <w:rPr>
                <w:rFonts w:ascii="標楷體" w:eastAsia="標楷體" w:hAnsi="標楷體" w:hint="eastAsia"/>
              </w:rPr>
              <w:t>自動顯示</w:t>
            </w:r>
          </w:p>
        </w:tc>
      </w:tr>
      <w:tr w:rsidR="00951E58" w:rsidRPr="00362205" w14:paraId="437894E2" w14:textId="77777777" w:rsidTr="00951E58">
        <w:trPr>
          <w:trHeight w:val="291"/>
          <w:jc w:val="center"/>
        </w:trPr>
        <w:tc>
          <w:tcPr>
            <w:tcW w:w="425" w:type="dxa"/>
          </w:tcPr>
          <w:p w14:paraId="36E38848" w14:textId="77777777" w:rsidR="00951E58" w:rsidRPr="00362205" w:rsidRDefault="00951E58" w:rsidP="00CC0A7B">
            <w:pPr>
              <w:rPr>
                <w:rFonts w:ascii="標楷體" w:eastAsia="標楷體" w:hAnsi="標楷體"/>
              </w:rPr>
            </w:pPr>
            <w:r w:rsidRPr="00362205">
              <w:rPr>
                <w:rFonts w:ascii="標楷體" w:eastAsia="標楷體" w:hAnsi="標楷體" w:hint="eastAsia"/>
              </w:rPr>
              <w:t>2</w:t>
            </w:r>
          </w:p>
        </w:tc>
        <w:tc>
          <w:tcPr>
            <w:tcW w:w="1237" w:type="dxa"/>
          </w:tcPr>
          <w:p w14:paraId="51F0137D" w14:textId="77777777" w:rsidR="00951E58" w:rsidRPr="00362205" w:rsidRDefault="00951E58" w:rsidP="00CC0A7B">
            <w:pPr>
              <w:rPr>
                <w:rFonts w:ascii="標楷體" w:eastAsia="標楷體" w:hAnsi="標楷體"/>
              </w:rPr>
            </w:pPr>
            <w:r w:rsidRPr="00362205">
              <w:rPr>
                <w:rFonts w:ascii="標楷體" w:eastAsia="標楷體" w:hAnsi="標楷體" w:cs="新細明體" w:hint="eastAsia"/>
                <w:kern w:val="0"/>
                <w:lang w:val="zh-TW"/>
              </w:rPr>
              <w:t>理由代碼</w:t>
            </w:r>
            <w:r w:rsidRPr="00362205">
              <w:rPr>
                <w:rFonts w:ascii="標楷體" w:eastAsia="標楷體" w:hAnsi="標楷體" w:hint="eastAsia"/>
              </w:rPr>
              <w:t xml:space="preserve">     </w:t>
            </w:r>
          </w:p>
        </w:tc>
        <w:tc>
          <w:tcPr>
            <w:tcW w:w="1072" w:type="dxa"/>
          </w:tcPr>
          <w:p w14:paraId="02287A61" w14:textId="77777777" w:rsidR="00951E58" w:rsidRPr="00362205" w:rsidRDefault="00951E58" w:rsidP="00CC0A7B">
            <w:pPr>
              <w:rPr>
                <w:rFonts w:ascii="標楷體" w:eastAsia="標楷體" w:hAnsi="標楷體"/>
              </w:rPr>
            </w:pPr>
            <w:r>
              <w:rPr>
                <w:rFonts w:ascii="標楷體" w:eastAsia="標楷體" w:hAnsi="標楷體" w:hint="eastAsia"/>
              </w:rPr>
              <w:t>9999</w:t>
            </w:r>
          </w:p>
        </w:tc>
        <w:tc>
          <w:tcPr>
            <w:tcW w:w="1096" w:type="dxa"/>
          </w:tcPr>
          <w:p w14:paraId="65EB9827" w14:textId="77777777" w:rsidR="00951E58" w:rsidRPr="00362205" w:rsidRDefault="00951E58" w:rsidP="00CC0A7B">
            <w:pPr>
              <w:rPr>
                <w:rFonts w:ascii="標楷體" w:eastAsia="標楷體" w:hAnsi="標楷體"/>
              </w:rPr>
            </w:pPr>
          </w:p>
        </w:tc>
        <w:tc>
          <w:tcPr>
            <w:tcW w:w="1174" w:type="dxa"/>
          </w:tcPr>
          <w:p w14:paraId="1A3903DD" w14:textId="77777777" w:rsidR="00951E58" w:rsidRPr="00362205" w:rsidRDefault="00951E58" w:rsidP="00CC0A7B">
            <w:pPr>
              <w:rPr>
                <w:rFonts w:ascii="標楷體" w:eastAsia="標楷體" w:hAnsi="標楷體"/>
              </w:rPr>
            </w:pPr>
          </w:p>
        </w:tc>
        <w:tc>
          <w:tcPr>
            <w:tcW w:w="675" w:type="dxa"/>
          </w:tcPr>
          <w:p w14:paraId="1855EAC9" w14:textId="77777777" w:rsidR="00951E58" w:rsidRPr="00362205" w:rsidRDefault="00951E58" w:rsidP="00CC0A7B">
            <w:pPr>
              <w:rPr>
                <w:rFonts w:ascii="標楷體" w:eastAsia="標楷體" w:hAnsi="標楷體"/>
              </w:rPr>
            </w:pPr>
            <w:r w:rsidRPr="00362205">
              <w:rPr>
                <w:rFonts w:ascii="標楷體" w:eastAsia="標楷體" w:hAnsi="標楷體" w:hint="eastAsia"/>
              </w:rPr>
              <w:t>V</w:t>
            </w:r>
          </w:p>
        </w:tc>
        <w:tc>
          <w:tcPr>
            <w:tcW w:w="696" w:type="dxa"/>
          </w:tcPr>
          <w:p w14:paraId="331CEF05" w14:textId="77777777" w:rsidR="00951E58" w:rsidRPr="00362205" w:rsidRDefault="00951E58" w:rsidP="00CC0A7B">
            <w:pPr>
              <w:rPr>
                <w:rFonts w:ascii="標楷體" w:eastAsia="標楷體" w:hAnsi="標楷體"/>
              </w:rPr>
            </w:pPr>
          </w:p>
        </w:tc>
        <w:tc>
          <w:tcPr>
            <w:tcW w:w="3529" w:type="dxa"/>
          </w:tcPr>
          <w:p w14:paraId="780A7006" w14:textId="77777777" w:rsidR="00951E58" w:rsidRPr="00362205" w:rsidRDefault="00951E58" w:rsidP="00CC0A7B">
            <w:pPr>
              <w:rPr>
                <w:rFonts w:ascii="標楷體" w:eastAsia="標楷體" w:hAnsi="標楷體"/>
              </w:rPr>
            </w:pPr>
            <w:r>
              <w:rPr>
                <w:rFonts w:ascii="標楷體" w:eastAsia="標楷體" w:hAnsi="標楷體" w:hint="eastAsia"/>
              </w:rPr>
              <w:t>必須輸入</w:t>
            </w:r>
          </w:p>
        </w:tc>
      </w:tr>
      <w:tr w:rsidR="00951E58" w:rsidRPr="00362205" w14:paraId="1630DED2" w14:textId="77777777" w:rsidTr="00951E58">
        <w:trPr>
          <w:trHeight w:val="291"/>
          <w:jc w:val="center"/>
        </w:trPr>
        <w:tc>
          <w:tcPr>
            <w:tcW w:w="425" w:type="dxa"/>
          </w:tcPr>
          <w:p w14:paraId="03F481F0" w14:textId="77777777" w:rsidR="00951E58" w:rsidRPr="00362205" w:rsidRDefault="00951E58" w:rsidP="00CC0A7B">
            <w:pPr>
              <w:rPr>
                <w:rFonts w:ascii="標楷體" w:eastAsia="標楷體" w:hAnsi="標楷體"/>
              </w:rPr>
            </w:pPr>
            <w:r w:rsidRPr="00362205">
              <w:rPr>
                <w:rFonts w:ascii="標楷體" w:eastAsia="標楷體" w:hAnsi="標楷體" w:hint="eastAsia"/>
              </w:rPr>
              <w:t>3</w:t>
            </w:r>
          </w:p>
        </w:tc>
        <w:tc>
          <w:tcPr>
            <w:tcW w:w="1237" w:type="dxa"/>
          </w:tcPr>
          <w:p w14:paraId="562993E0" w14:textId="77777777" w:rsidR="00951E58" w:rsidRPr="00362205" w:rsidRDefault="00951E58" w:rsidP="00CC0A7B">
            <w:pPr>
              <w:rPr>
                <w:rFonts w:ascii="標楷體" w:eastAsia="標楷體" w:hAnsi="標楷體"/>
              </w:rPr>
            </w:pPr>
            <w:r w:rsidRPr="00362205">
              <w:rPr>
                <w:rFonts w:ascii="標楷體" w:eastAsia="標楷體" w:hAnsi="標楷體" w:cs="新細明體" w:hint="eastAsia"/>
                <w:kern w:val="0"/>
                <w:lang w:val="zh-TW"/>
              </w:rPr>
              <w:t>理由</w:t>
            </w:r>
            <w:r w:rsidRPr="00362205">
              <w:rPr>
                <w:rFonts w:ascii="標楷體" w:eastAsia="標楷體" w:hAnsi="標楷體" w:hint="eastAsia"/>
              </w:rPr>
              <w:t xml:space="preserve">說明  </w:t>
            </w:r>
          </w:p>
        </w:tc>
        <w:tc>
          <w:tcPr>
            <w:tcW w:w="1072" w:type="dxa"/>
          </w:tcPr>
          <w:p w14:paraId="141AE15A" w14:textId="77777777" w:rsidR="00951E58" w:rsidRPr="00362205" w:rsidRDefault="00951E58" w:rsidP="00CC0A7B">
            <w:pPr>
              <w:rPr>
                <w:rFonts w:ascii="標楷體" w:eastAsia="標楷體" w:hAnsi="標楷體"/>
              </w:rPr>
            </w:pPr>
            <w:r>
              <w:rPr>
                <w:rFonts w:ascii="標楷體" w:eastAsia="標楷體" w:hAnsi="標楷體" w:hint="eastAsia"/>
              </w:rPr>
              <w:t>X(50)</w:t>
            </w:r>
          </w:p>
        </w:tc>
        <w:tc>
          <w:tcPr>
            <w:tcW w:w="1096" w:type="dxa"/>
          </w:tcPr>
          <w:p w14:paraId="6643FF87" w14:textId="77777777" w:rsidR="00951E58" w:rsidRPr="00362205" w:rsidRDefault="00951E58" w:rsidP="00CC0A7B">
            <w:pPr>
              <w:rPr>
                <w:rFonts w:ascii="標楷體" w:eastAsia="標楷體" w:hAnsi="標楷體"/>
              </w:rPr>
            </w:pPr>
          </w:p>
        </w:tc>
        <w:tc>
          <w:tcPr>
            <w:tcW w:w="1174" w:type="dxa"/>
          </w:tcPr>
          <w:p w14:paraId="59AEC2F8" w14:textId="77777777" w:rsidR="00951E58" w:rsidRPr="00362205" w:rsidRDefault="00951E58" w:rsidP="00CC0A7B">
            <w:pPr>
              <w:rPr>
                <w:rFonts w:ascii="標楷體" w:eastAsia="標楷體" w:hAnsi="標楷體"/>
              </w:rPr>
            </w:pPr>
          </w:p>
        </w:tc>
        <w:tc>
          <w:tcPr>
            <w:tcW w:w="675" w:type="dxa"/>
          </w:tcPr>
          <w:p w14:paraId="207A97A3" w14:textId="77777777" w:rsidR="00951E58" w:rsidRPr="00362205" w:rsidRDefault="00951E58" w:rsidP="00CC0A7B">
            <w:pPr>
              <w:rPr>
                <w:rFonts w:ascii="標楷體" w:eastAsia="標楷體" w:hAnsi="標楷體"/>
              </w:rPr>
            </w:pPr>
            <w:r w:rsidRPr="00362205">
              <w:rPr>
                <w:rFonts w:ascii="標楷體" w:eastAsia="標楷體" w:hAnsi="標楷體" w:hint="eastAsia"/>
              </w:rPr>
              <w:t>V</w:t>
            </w:r>
          </w:p>
        </w:tc>
        <w:tc>
          <w:tcPr>
            <w:tcW w:w="696" w:type="dxa"/>
          </w:tcPr>
          <w:p w14:paraId="1A17FF24" w14:textId="77777777" w:rsidR="00951E58" w:rsidRPr="00362205" w:rsidRDefault="00951E58" w:rsidP="00CC0A7B">
            <w:pPr>
              <w:rPr>
                <w:rFonts w:ascii="標楷體" w:eastAsia="標楷體" w:hAnsi="標楷體"/>
              </w:rPr>
            </w:pPr>
          </w:p>
        </w:tc>
        <w:tc>
          <w:tcPr>
            <w:tcW w:w="3529" w:type="dxa"/>
          </w:tcPr>
          <w:p w14:paraId="25A3C107" w14:textId="77777777" w:rsidR="00951E58" w:rsidRPr="00362205" w:rsidRDefault="00951E58" w:rsidP="00CC0A7B">
            <w:pPr>
              <w:rPr>
                <w:rFonts w:ascii="標楷體" w:eastAsia="標楷體" w:hAnsi="標楷體"/>
              </w:rPr>
            </w:pPr>
            <w:r>
              <w:rPr>
                <w:rFonts w:ascii="標楷體" w:eastAsia="標楷體" w:hAnsi="標楷體" w:hint="eastAsia"/>
              </w:rPr>
              <w:t>新增、修改</w:t>
            </w:r>
            <w:r w:rsidRPr="00362205">
              <w:rPr>
                <w:rFonts w:ascii="標楷體" w:eastAsia="標楷體" w:hAnsi="標楷體" w:hint="eastAsia"/>
              </w:rPr>
              <w:t>時必須輸入,其他自動顯示不必輸入</w:t>
            </w:r>
          </w:p>
        </w:tc>
      </w:tr>
      <w:tr w:rsidR="00951E58" w:rsidRPr="00362205" w14:paraId="4093EFE5" w14:textId="77777777" w:rsidTr="00951E58">
        <w:trPr>
          <w:trHeight w:val="291"/>
          <w:jc w:val="center"/>
        </w:trPr>
        <w:tc>
          <w:tcPr>
            <w:tcW w:w="425" w:type="dxa"/>
          </w:tcPr>
          <w:p w14:paraId="6BE0D762" w14:textId="77777777" w:rsidR="00951E58" w:rsidRPr="00362205" w:rsidRDefault="00951E58" w:rsidP="00CC0A7B">
            <w:pPr>
              <w:rPr>
                <w:rFonts w:ascii="標楷體" w:eastAsia="標楷體" w:hAnsi="標楷體"/>
              </w:rPr>
            </w:pPr>
            <w:r w:rsidRPr="00362205">
              <w:rPr>
                <w:rFonts w:ascii="標楷體" w:eastAsia="標楷體" w:hAnsi="標楷體" w:hint="eastAsia"/>
              </w:rPr>
              <w:t>4</w:t>
            </w:r>
          </w:p>
        </w:tc>
        <w:tc>
          <w:tcPr>
            <w:tcW w:w="1237" w:type="dxa"/>
          </w:tcPr>
          <w:p w14:paraId="2BB3B42D" w14:textId="77777777" w:rsidR="00951E58" w:rsidRPr="00362205" w:rsidRDefault="00951E58" w:rsidP="00CC0A7B">
            <w:pPr>
              <w:rPr>
                <w:rFonts w:ascii="標楷體" w:eastAsia="標楷體" w:hAnsi="標楷體"/>
              </w:rPr>
            </w:pPr>
            <w:r w:rsidRPr="00362205">
              <w:rPr>
                <w:rFonts w:ascii="標楷體" w:eastAsia="標楷體" w:hAnsi="標楷體" w:cs="新細明體" w:hint="eastAsia"/>
                <w:kern w:val="0"/>
                <w:lang w:val="zh-TW"/>
              </w:rPr>
              <w:t>理由階層</w:t>
            </w:r>
          </w:p>
        </w:tc>
        <w:tc>
          <w:tcPr>
            <w:tcW w:w="1072" w:type="dxa"/>
          </w:tcPr>
          <w:p w14:paraId="2813F9A4" w14:textId="77777777" w:rsidR="00951E58" w:rsidRPr="00362205" w:rsidRDefault="00951E58" w:rsidP="00CC0A7B">
            <w:pPr>
              <w:rPr>
                <w:rFonts w:ascii="標楷體" w:eastAsia="標楷體" w:hAnsi="標楷體"/>
              </w:rPr>
            </w:pPr>
            <w:r>
              <w:rPr>
                <w:rFonts w:ascii="標楷體" w:eastAsia="標楷體" w:hAnsi="標楷體" w:hint="eastAsia"/>
              </w:rPr>
              <w:t>X</w:t>
            </w:r>
          </w:p>
        </w:tc>
        <w:tc>
          <w:tcPr>
            <w:tcW w:w="1096" w:type="dxa"/>
          </w:tcPr>
          <w:p w14:paraId="215CD382" w14:textId="77777777" w:rsidR="00951E58" w:rsidRPr="00362205" w:rsidRDefault="00951E58" w:rsidP="00CC0A7B">
            <w:pPr>
              <w:rPr>
                <w:rFonts w:ascii="標楷體" w:eastAsia="標楷體" w:hAnsi="標楷體"/>
              </w:rPr>
            </w:pPr>
          </w:p>
        </w:tc>
        <w:tc>
          <w:tcPr>
            <w:tcW w:w="1174" w:type="dxa"/>
          </w:tcPr>
          <w:p w14:paraId="012AEE48" w14:textId="77777777" w:rsidR="00951E58" w:rsidRPr="00362205" w:rsidRDefault="00951E58" w:rsidP="00CC0A7B">
            <w:pPr>
              <w:rPr>
                <w:rFonts w:ascii="標楷體" w:eastAsia="標楷體" w:hAnsi="標楷體"/>
              </w:rPr>
            </w:pPr>
          </w:p>
        </w:tc>
        <w:tc>
          <w:tcPr>
            <w:tcW w:w="675" w:type="dxa"/>
          </w:tcPr>
          <w:p w14:paraId="670401A4" w14:textId="77777777" w:rsidR="00951E58" w:rsidRPr="00362205" w:rsidRDefault="00951E58" w:rsidP="00CC0A7B">
            <w:pPr>
              <w:rPr>
                <w:rFonts w:ascii="標楷體" w:eastAsia="標楷體" w:hAnsi="標楷體"/>
              </w:rPr>
            </w:pPr>
            <w:r w:rsidRPr="00362205">
              <w:rPr>
                <w:rFonts w:ascii="標楷體" w:eastAsia="標楷體" w:hAnsi="標楷體" w:hint="eastAsia"/>
              </w:rPr>
              <w:t>V</w:t>
            </w:r>
          </w:p>
        </w:tc>
        <w:tc>
          <w:tcPr>
            <w:tcW w:w="696" w:type="dxa"/>
          </w:tcPr>
          <w:p w14:paraId="1FBFE758" w14:textId="77777777" w:rsidR="00951E58" w:rsidRPr="00362205" w:rsidRDefault="00951E58" w:rsidP="00CC0A7B">
            <w:pPr>
              <w:rPr>
                <w:rFonts w:ascii="標楷體" w:eastAsia="標楷體" w:hAnsi="標楷體"/>
              </w:rPr>
            </w:pPr>
          </w:p>
        </w:tc>
        <w:tc>
          <w:tcPr>
            <w:tcW w:w="3529" w:type="dxa"/>
          </w:tcPr>
          <w:p w14:paraId="201AD617" w14:textId="77777777" w:rsidR="00951E58" w:rsidRPr="00362205" w:rsidRDefault="00951E58" w:rsidP="00CC0A7B">
            <w:pPr>
              <w:rPr>
                <w:rFonts w:ascii="標楷體" w:eastAsia="標楷體" w:hAnsi="標楷體"/>
              </w:rPr>
            </w:pPr>
            <w:r>
              <w:rPr>
                <w:rFonts w:ascii="標楷體" w:eastAsia="標楷體" w:hAnsi="標楷體" w:hint="eastAsia"/>
              </w:rPr>
              <w:t>新增、修改</w:t>
            </w:r>
            <w:r w:rsidRPr="00362205">
              <w:rPr>
                <w:rFonts w:ascii="標楷體" w:eastAsia="標楷體" w:hAnsi="標楷體" w:hint="eastAsia"/>
              </w:rPr>
              <w:t>時必須輸入,其他自動顯示不必輸入</w:t>
            </w:r>
          </w:p>
        </w:tc>
      </w:tr>
    </w:tbl>
    <w:p w14:paraId="0666FF3C" w14:textId="77777777" w:rsidR="004F456B" w:rsidRPr="004F456B" w:rsidRDefault="004E47C1" w:rsidP="004F456B">
      <w:pPr>
        <w:pStyle w:val="3"/>
        <w:numPr>
          <w:ilvl w:val="2"/>
          <w:numId w:val="1"/>
        </w:numPr>
        <w:rPr>
          <w:rFonts w:ascii="標楷體" w:hAnsi="標楷體"/>
        </w:rPr>
      </w:pPr>
      <w:r w:rsidRPr="00362205">
        <w:rPr>
          <w:rFonts w:ascii="標楷體" w:hAnsi="標楷體"/>
        </w:rPr>
        <w:br w:type="page"/>
      </w:r>
      <w:r w:rsidR="00B535F6">
        <w:rPr>
          <w:rFonts w:ascii="標楷體" w:hAnsi="標楷體" w:hint="eastAsia"/>
        </w:rPr>
        <w:lastRenderedPageBreak/>
        <w:t>L6607</w:t>
      </w:r>
      <w:r w:rsidR="004F456B" w:rsidRPr="004F456B">
        <w:rPr>
          <w:rFonts w:ascii="標楷體" w:hAnsi="標楷體" w:hint="eastAsia"/>
        </w:rPr>
        <w:t>保證人關係維護</w:t>
      </w:r>
    </w:p>
    <w:p w14:paraId="385A4882" w14:textId="77777777" w:rsidR="004F456B" w:rsidRPr="00362205" w:rsidRDefault="004F456B" w:rsidP="00D01BCC">
      <w:pPr>
        <w:pStyle w:val="a"/>
      </w:pPr>
      <w:r w:rsidRPr="00362205">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4F456B" w:rsidRPr="00362205" w14:paraId="251730EA" w14:textId="77777777" w:rsidTr="00A4242B">
        <w:trPr>
          <w:trHeight w:val="277"/>
        </w:trPr>
        <w:tc>
          <w:tcPr>
            <w:tcW w:w="1548" w:type="dxa"/>
            <w:tcBorders>
              <w:top w:val="single" w:sz="8" w:space="0" w:color="000000"/>
              <w:bottom w:val="single" w:sz="8" w:space="0" w:color="000000"/>
              <w:right w:val="single" w:sz="8" w:space="0" w:color="000000"/>
            </w:tcBorders>
            <w:shd w:val="clear" w:color="auto" w:fill="F3F3F3"/>
          </w:tcPr>
          <w:p w14:paraId="7A9C8767" w14:textId="77777777" w:rsidR="004F456B" w:rsidRPr="00362205" w:rsidRDefault="004F456B" w:rsidP="00A4242B">
            <w:pPr>
              <w:rPr>
                <w:rFonts w:ascii="標楷體" w:eastAsia="標楷體" w:hAnsi="標楷體"/>
              </w:rPr>
            </w:pPr>
            <w:r w:rsidRPr="00362205">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62037500" w14:textId="77777777" w:rsidR="004F456B" w:rsidRPr="00362205" w:rsidRDefault="004F456B" w:rsidP="00A4242B">
            <w:pPr>
              <w:rPr>
                <w:rFonts w:ascii="標楷體" w:eastAsia="標楷體" w:hAnsi="標楷體"/>
              </w:rPr>
            </w:pPr>
            <w:r w:rsidRPr="007E03F6">
              <w:rPr>
                <w:rFonts w:ascii="標楷體" w:eastAsia="標楷體" w:hAnsi="標楷體" w:hint="eastAsia"/>
              </w:rPr>
              <w:t>保證人關係維護</w:t>
            </w:r>
          </w:p>
          <w:p w14:paraId="33279B05" w14:textId="77777777" w:rsidR="004F456B" w:rsidRDefault="004F456B" w:rsidP="00A4242B">
            <w:pPr>
              <w:rPr>
                <w:rFonts w:ascii="標楷體" w:eastAsia="標楷體" w:hAnsi="標楷體"/>
              </w:rPr>
            </w:pPr>
            <w:r w:rsidRPr="007E03F6">
              <w:rPr>
                <w:rFonts w:ascii="標楷體" w:eastAsia="標楷體" w:hAnsi="標楷體" w:hint="eastAsia"/>
              </w:rPr>
              <w:t>保證人關係說明</w:t>
            </w:r>
            <w:r>
              <w:rPr>
                <w:rFonts w:ascii="標楷體" w:eastAsia="標楷體" w:hAnsi="標楷體" w:hint="eastAsia"/>
              </w:rPr>
              <w:t>及</w:t>
            </w:r>
            <w:r w:rsidRPr="00885E6B">
              <w:rPr>
                <w:rFonts w:ascii="標楷體" w:eastAsia="標楷體" w:hAnsi="標楷體" w:hint="eastAsia"/>
              </w:rPr>
              <w:t>聯徵</w:t>
            </w:r>
            <w:r>
              <w:rPr>
                <w:rFonts w:ascii="標楷體" w:eastAsia="標楷體" w:hAnsi="標楷體" w:hint="eastAsia"/>
              </w:rPr>
              <w:t>代碼對照維護</w:t>
            </w:r>
          </w:p>
          <w:p w14:paraId="39AC6122" w14:textId="26AA9110" w:rsidR="002F3309" w:rsidRPr="00362205" w:rsidRDefault="002F3309" w:rsidP="00A4242B">
            <w:pPr>
              <w:rPr>
                <w:rFonts w:ascii="標楷體" w:eastAsia="標楷體" w:hAnsi="標楷體"/>
              </w:rPr>
            </w:pPr>
            <w:r>
              <w:rPr>
                <w:rFonts w:ascii="標楷體" w:eastAsia="標楷體" w:hAnsi="標楷體" w:hint="eastAsia"/>
              </w:rPr>
              <w:t>※資料庫:</w:t>
            </w:r>
            <w:r w:rsidRPr="00CC013B">
              <w:rPr>
                <w:rFonts w:ascii="標楷體" w:eastAsia="標楷體" w:hAnsi="標楷體" w:cs="細明體"/>
                <w:color w:val="000000"/>
                <w:kern w:val="0"/>
                <w:sz w:val="22"/>
                <w:szCs w:val="22"/>
              </w:rPr>
              <w:t xml:space="preserve"> CdGuarantor</w:t>
            </w:r>
          </w:p>
        </w:tc>
      </w:tr>
      <w:tr w:rsidR="004F456B" w:rsidRPr="00362205" w14:paraId="29BDA439" w14:textId="77777777" w:rsidTr="00A4242B">
        <w:trPr>
          <w:trHeight w:val="277"/>
        </w:trPr>
        <w:tc>
          <w:tcPr>
            <w:tcW w:w="1548" w:type="dxa"/>
            <w:tcBorders>
              <w:top w:val="single" w:sz="8" w:space="0" w:color="000000"/>
              <w:bottom w:val="single" w:sz="8" w:space="0" w:color="000000"/>
              <w:right w:val="single" w:sz="8" w:space="0" w:color="000000"/>
            </w:tcBorders>
            <w:shd w:val="clear" w:color="auto" w:fill="F3F3F3"/>
          </w:tcPr>
          <w:p w14:paraId="05BC5981" w14:textId="77777777" w:rsidR="004F456B" w:rsidRPr="00362205" w:rsidRDefault="004F456B" w:rsidP="00A4242B">
            <w:pPr>
              <w:rPr>
                <w:rFonts w:ascii="標楷體" w:eastAsia="標楷體" w:hAnsi="標楷體"/>
              </w:rPr>
            </w:pPr>
            <w:r w:rsidRPr="00362205">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25C24AD5" w14:textId="77777777" w:rsidR="004F456B" w:rsidRPr="00362205" w:rsidRDefault="004F456B" w:rsidP="00A4242B">
            <w:pPr>
              <w:rPr>
                <w:rFonts w:ascii="標楷體" w:eastAsia="標楷體" w:hAnsi="標楷體"/>
              </w:rPr>
            </w:pPr>
          </w:p>
        </w:tc>
      </w:tr>
      <w:tr w:rsidR="004F456B" w:rsidRPr="00362205" w14:paraId="40C0B7A9" w14:textId="77777777" w:rsidTr="00A4242B">
        <w:trPr>
          <w:trHeight w:val="773"/>
        </w:trPr>
        <w:tc>
          <w:tcPr>
            <w:tcW w:w="1548" w:type="dxa"/>
            <w:tcBorders>
              <w:top w:val="single" w:sz="8" w:space="0" w:color="000000"/>
              <w:bottom w:val="single" w:sz="8" w:space="0" w:color="000000"/>
              <w:right w:val="single" w:sz="8" w:space="0" w:color="000000"/>
            </w:tcBorders>
            <w:shd w:val="clear" w:color="auto" w:fill="F3F3F3"/>
          </w:tcPr>
          <w:p w14:paraId="6B51E630" w14:textId="77777777" w:rsidR="004F456B" w:rsidRPr="00362205" w:rsidRDefault="004F456B" w:rsidP="00A4242B">
            <w:pPr>
              <w:rPr>
                <w:rFonts w:ascii="標楷體" w:eastAsia="標楷體" w:hAnsi="標楷體"/>
              </w:rPr>
            </w:pPr>
            <w:r w:rsidRPr="00362205">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3FF8A437" w14:textId="77777777" w:rsidR="004F456B" w:rsidRPr="00362205" w:rsidRDefault="004F456B" w:rsidP="00A4242B">
            <w:pPr>
              <w:rPr>
                <w:rFonts w:ascii="標楷體" w:eastAsia="標楷體" w:hAnsi="標楷體"/>
              </w:rPr>
            </w:pPr>
          </w:p>
        </w:tc>
      </w:tr>
      <w:tr w:rsidR="004F456B" w:rsidRPr="00362205" w14:paraId="1F5C26BE" w14:textId="77777777" w:rsidTr="00A4242B">
        <w:trPr>
          <w:trHeight w:val="321"/>
        </w:trPr>
        <w:tc>
          <w:tcPr>
            <w:tcW w:w="1548" w:type="dxa"/>
            <w:tcBorders>
              <w:top w:val="single" w:sz="8" w:space="0" w:color="000000"/>
              <w:bottom w:val="single" w:sz="8" w:space="0" w:color="000000"/>
              <w:right w:val="single" w:sz="8" w:space="0" w:color="000000"/>
            </w:tcBorders>
            <w:shd w:val="clear" w:color="auto" w:fill="F3F3F3"/>
          </w:tcPr>
          <w:p w14:paraId="3C529487" w14:textId="77777777" w:rsidR="004F456B" w:rsidRPr="00362205" w:rsidRDefault="004F456B" w:rsidP="00A4242B">
            <w:pPr>
              <w:rPr>
                <w:rFonts w:ascii="標楷體" w:eastAsia="標楷體" w:hAnsi="標楷體"/>
              </w:rPr>
            </w:pPr>
            <w:r w:rsidRPr="00362205">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4718D97B" w14:textId="77777777" w:rsidR="004F456B" w:rsidRPr="00362205" w:rsidRDefault="004F456B" w:rsidP="00A4242B">
            <w:pPr>
              <w:rPr>
                <w:rFonts w:ascii="標楷體" w:eastAsia="標楷體" w:hAnsi="標楷體"/>
              </w:rPr>
            </w:pPr>
          </w:p>
        </w:tc>
      </w:tr>
      <w:tr w:rsidR="004F456B" w:rsidRPr="00362205" w14:paraId="1D270829" w14:textId="77777777" w:rsidTr="00A4242B">
        <w:trPr>
          <w:trHeight w:val="1311"/>
        </w:trPr>
        <w:tc>
          <w:tcPr>
            <w:tcW w:w="1548" w:type="dxa"/>
            <w:tcBorders>
              <w:top w:val="single" w:sz="8" w:space="0" w:color="000000"/>
              <w:bottom w:val="single" w:sz="8" w:space="0" w:color="000000"/>
              <w:right w:val="single" w:sz="8" w:space="0" w:color="000000"/>
            </w:tcBorders>
            <w:shd w:val="clear" w:color="auto" w:fill="F3F3F3"/>
          </w:tcPr>
          <w:p w14:paraId="2D46FF72" w14:textId="77777777" w:rsidR="004F456B" w:rsidRPr="00362205" w:rsidRDefault="004F456B" w:rsidP="00A4242B">
            <w:pPr>
              <w:rPr>
                <w:rFonts w:ascii="標楷體" w:eastAsia="標楷體" w:hAnsi="標楷體"/>
              </w:rPr>
            </w:pPr>
            <w:r w:rsidRPr="00362205">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17C289A4" w14:textId="77777777" w:rsidR="004F456B" w:rsidRPr="00362205" w:rsidRDefault="004F456B" w:rsidP="00A4242B">
            <w:pPr>
              <w:rPr>
                <w:rFonts w:ascii="標楷體" w:eastAsia="標楷體" w:hAnsi="標楷體"/>
              </w:rPr>
            </w:pPr>
          </w:p>
        </w:tc>
      </w:tr>
      <w:tr w:rsidR="004F456B" w:rsidRPr="00362205" w14:paraId="55651D67" w14:textId="77777777" w:rsidTr="00A4242B">
        <w:trPr>
          <w:trHeight w:val="278"/>
        </w:trPr>
        <w:tc>
          <w:tcPr>
            <w:tcW w:w="1548" w:type="dxa"/>
            <w:tcBorders>
              <w:top w:val="single" w:sz="8" w:space="0" w:color="000000"/>
              <w:bottom w:val="single" w:sz="8" w:space="0" w:color="000000"/>
              <w:right w:val="single" w:sz="8" w:space="0" w:color="000000"/>
            </w:tcBorders>
            <w:shd w:val="clear" w:color="auto" w:fill="F3F3F3"/>
          </w:tcPr>
          <w:p w14:paraId="7D70CD7B" w14:textId="77777777" w:rsidR="004F456B" w:rsidRPr="00362205" w:rsidRDefault="004F456B" w:rsidP="00A4242B">
            <w:pPr>
              <w:rPr>
                <w:rFonts w:ascii="標楷體" w:eastAsia="標楷體" w:hAnsi="標楷體"/>
              </w:rPr>
            </w:pPr>
            <w:r w:rsidRPr="00362205">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6B87D78D" w14:textId="77777777" w:rsidR="004F456B" w:rsidRPr="00362205" w:rsidRDefault="004F456B" w:rsidP="00A4242B">
            <w:pPr>
              <w:rPr>
                <w:rFonts w:ascii="標楷體" w:eastAsia="標楷體" w:hAnsi="標楷體"/>
              </w:rPr>
            </w:pPr>
          </w:p>
        </w:tc>
      </w:tr>
      <w:tr w:rsidR="004F456B" w:rsidRPr="00362205" w14:paraId="1B1047AD" w14:textId="77777777" w:rsidTr="00A4242B">
        <w:trPr>
          <w:trHeight w:val="358"/>
        </w:trPr>
        <w:tc>
          <w:tcPr>
            <w:tcW w:w="1548" w:type="dxa"/>
            <w:tcBorders>
              <w:top w:val="single" w:sz="8" w:space="0" w:color="000000"/>
              <w:bottom w:val="single" w:sz="8" w:space="0" w:color="000000"/>
              <w:right w:val="single" w:sz="8" w:space="0" w:color="000000"/>
            </w:tcBorders>
            <w:shd w:val="clear" w:color="auto" w:fill="F3F3F3"/>
          </w:tcPr>
          <w:p w14:paraId="2325E8E3" w14:textId="77777777" w:rsidR="004F456B" w:rsidRPr="00362205" w:rsidRDefault="004F456B" w:rsidP="00A4242B">
            <w:pPr>
              <w:rPr>
                <w:rFonts w:ascii="標楷體" w:eastAsia="標楷體" w:hAnsi="標楷體"/>
              </w:rPr>
            </w:pPr>
            <w:r w:rsidRPr="00362205">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00641899" w14:textId="77777777" w:rsidR="004F456B" w:rsidRPr="00362205" w:rsidRDefault="004F456B" w:rsidP="00A4242B">
            <w:pPr>
              <w:rPr>
                <w:rFonts w:ascii="標楷體" w:eastAsia="標楷體" w:hAnsi="標楷體"/>
              </w:rPr>
            </w:pPr>
          </w:p>
        </w:tc>
      </w:tr>
      <w:tr w:rsidR="004F456B" w:rsidRPr="00362205" w14:paraId="436EE905" w14:textId="77777777" w:rsidTr="00A4242B">
        <w:trPr>
          <w:trHeight w:val="278"/>
        </w:trPr>
        <w:tc>
          <w:tcPr>
            <w:tcW w:w="1548" w:type="dxa"/>
            <w:tcBorders>
              <w:top w:val="single" w:sz="8" w:space="0" w:color="000000"/>
              <w:bottom w:val="single" w:sz="8" w:space="0" w:color="000000"/>
              <w:right w:val="single" w:sz="8" w:space="0" w:color="000000"/>
            </w:tcBorders>
            <w:shd w:val="clear" w:color="auto" w:fill="F3F3F3"/>
          </w:tcPr>
          <w:p w14:paraId="5A9A8420" w14:textId="77777777" w:rsidR="004F456B" w:rsidRPr="00362205" w:rsidRDefault="004F456B" w:rsidP="00A4242B">
            <w:pPr>
              <w:rPr>
                <w:rFonts w:ascii="標楷體" w:eastAsia="標楷體" w:hAnsi="標楷體"/>
              </w:rPr>
            </w:pPr>
            <w:r w:rsidRPr="00362205">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74CBA467" w14:textId="77777777" w:rsidR="004F456B" w:rsidRPr="00362205" w:rsidRDefault="004F456B" w:rsidP="00A4242B">
            <w:pPr>
              <w:rPr>
                <w:rFonts w:ascii="標楷體" w:eastAsia="標楷體" w:hAnsi="標楷體"/>
              </w:rPr>
            </w:pPr>
          </w:p>
        </w:tc>
      </w:tr>
    </w:tbl>
    <w:p w14:paraId="10EE4A59" w14:textId="77777777" w:rsidR="004F456B" w:rsidRPr="00362205" w:rsidRDefault="004F456B" w:rsidP="004F456B">
      <w:pPr>
        <w:rPr>
          <w:rFonts w:ascii="標楷體" w:eastAsia="標楷體" w:hAnsi="標楷體"/>
        </w:rPr>
      </w:pPr>
    </w:p>
    <w:p w14:paraId="20A6F088" w14:textId="77777777" w:rsidR="004F456B" w:rsidRPr="00362205" w:rsidRDefault="004F456B" w:rsidP="004F456B">
      <w:pPr>
        <w:rPr>
          <w:rFonts w:ascii="標楷體" w:eastAsia="標楷體" w:hAnsi="標楷體"/>
        </w:rPr>
      </w:pPr>
    </w:p>
    <w:p w14:paraId="3F664DB9" w14:textId="77777777" w:rsidR="004F456B" w:rsidRPr="00362205" w:rsidRDefault="004F456B" w:rsidP="004F456B">
      <w:pPr>
        <w:rPr>
          <w:rFonts w:ascii="標楷體" w:eastAsia="標楷體" w:hAnsi="標楷體"/>
        </w:rPr>
      </w:pPr>
    </w:p>
    <w:p w14:paraId="52C09483" w14:textId="77777777" w:rsidR="004F456B" w:rsidRPr="00362205" w:rsidRDefault="004F456B" w:rsidP="004F456B">
      <w:pPr>
        <w:rPr>
          <w:rFonts w:ascii="標楷體" w:eastAsia="標楷體" w:hAnsi="標楷體"/>
        </w:rPr>
      </w:pPr>
    </w:p>
    <w:p w14:paraId="410E4B6B" w14:textId="77777777" w:rsidR="004F456B" w:rsidRPr="00362205" w:rsidRDefault="004F456B" w:rsidP="004F456B">
      <w:pPr>
        <w:rPr>
          <w:rFonts w:ascii="標楷體" w:eastAsia="標楷體" w:hAnsi="標楷體"/>
        </w:rPr>
      </w:pPr>
    </w:p>
    <w:p w14:paraId="5C701BF0" w14:textId="77777777" w:rsidR="004F456B" w:rsidRPr="00362205" w:rsidRDefault="004F456B" w:rsidP="004F456B">
      <w:pPr>
        <w:rPr>
          <w:rFonts w:ascii="標楷體" w:eastAsia="標楷體" w:hAnsi="標楷體"/>
        </w:rPr>
      </w:pPr>
    </w:p>
    <w:p w14:paraId="53ECBEBF" w14:textId="77777777" w:rsidR="004F456B" w:rsidRPr="00362205" w:rsidRDefault="004F456B" w:rsidP="004F456B">
      <w:pPr>
        <w:rPr>
          <w:rFonts w:ascii="標楷體" w:eastAsia="標楷體" w:hAnsi="標楷體"/>
        </w:rPr>
      </w:pPr>
    </w:p>
    <w:p w14:paraId="3C5E8931" w14:textId="77777777" w:rsidR="004F456B" w:rsidRPr="00362205" w:rsidRDefault="004F456B" w:rsidP="004F456B">
      <w:pPr>
        <w:rPr>
          <w:rFonts w:ascii="標楷體" w:eastAsia="標楷體" w:hAnsi="標楷體"/>
        </w:rPr>
      </w:pPr>
      <w:r w:rsidRPr="00362205">
        <w:rPr>
          <w:rFonts w:ascii="標楷體" w:eastAsia="標楷體" w:hAnsi="標楷體"/>
        </w:rPr>
        <w:br w:type="page"/>
      </w:r>
    </w:p>
    <w:p w14:paraId="11C1F48C" w14:textId="77777777" w:rsidR="004F456B" w:rsidRPr="00362205" w:rsidRDefault="004F456B" w:rsidP="00D01BCC">
      <w:pPr>
        <w:pStyle w:val="a"/>
      </w:pPr>
      <w:r w:rsidRPr="00362205">
        <w:lastRenderedPageBreak/>
        <w:t>UI畫面</w:t>
      </w:r>
    </w:p>
    <w:p w14:paraId="58CF46DF" w14:textId="77777777" w:rsidR="004F456B" w:rsidRPr="00362205" w:rsidRDefault="004F456B" w:rsidP="004F456B">
      <w:pPr>
        <w:pStyle w:val="42"/>
        <w:spacing w:after="72"/>
        <w:ind w:left="1133"/>
        <w:rPr>
          <w:rFonts w:ascii="標楷體" w:hAnsi="標楷體"/>
        </w:rPr>
      </w:pPr>
      <w:r w:rsidRPr="00362205">
        <w:rPr>
          <w:rFonts w:ascii="標楷體" w:hAnsi="標楷體" w:hint="eastAsia"/>
        </w:rPr>
        <w:t>輸入畫面：</w:t>
      </w:r>
    </w:p>
    <w:p w14:paraId="22DEB2B4" w14:textId="455CCBEA" w:rsidR="004F456B" w:rsidRPr="00362205" w:rsidRDefault="00AE198B" w:rsidP="00D01BCC">
      <w:pPr>
        <w:pStyle w:val="a"/>
      </w:pPr>
      <w:r w:rsidRPr="00AE198B">
        <w:rPr>
          <w:noProof/>
        </w:rPr>
        <w:drawing>
          <wp:inline distT="0" distB="0" distL="0" distR="0" wp14:anchorId="3D413AB0" wp14:editId="43F70BA1">
            <wp:extent cx="6479540" cy="1590675"/>
            <wp:effectExtent l="0" t="0" r="0" b="9525"/>
            <wp:docPr id="158" name="圖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479540" cy="1590675"/>
                    </a:xfrm>
                    <a:prstGeom prst="rect">
                      <a:avLst/>
                    </a:prstGeom>
                  </pic:spPr>
                </pic:pic>
              </a:graphicData>
            </a:graphic>
          </wp:inline>
        </w:drawing>
      </w:r>
    </w:p>
    <w:p w14:paraId="547A6720" w14:textId="77777777" w:rsidR="004F456B" w:rsidRPr="00362205" w:rsidRDefault="000C7737" w:rsidP="00D01BCC">
      <w:pPr>
        <w:pStyle w:val="a"/>
      </w:pPr>
      <w:r>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6"/>
        <w:gridCol w:w="1656"/>
        <w:gridCol w:w="1071"/>
        <w:gridCol w:w="1093"/>
        <w:gridCol w:w="1170"/>
        <w:gridCol w:w="674"/>
        <w:gridCol w:w="695"/>
        <w:gridCol w:w="3258"/>
      </w:tblGrid>
      <w:tr w:rsidR="00951E58" w:rsidRPr="00362205" w14:paraId="0E88F303" w14:textId="77777777" w:rsidTr="00951E58">
        <w:trPr>
          <w:trHeight w:val="388"/>
          <w:jc w:val="center"/>
        </w:trPr>
        <w:tc>
          <w:tcPr>
            <w:tcW w:w="456" w:type="dxa"/>
            <w:vMerge w:val="restart"/>
          </w:tcPr>
          <w:p w14:paraId="76D31841" w14:textId="77777777" w:rsidR="00951E58" w:rsidRPr="00362205" w:rsidRDefault="00951E58" w:rsidP="00A4242B">
            <w:pPr>
              <w:rPr>
                <w:rFonts w:ascii="標楷體" w:eastAsia="標楷體" w:hAnsi="標楷體"/>
              </w:rPr>
            </w:pPr>
            <w:r w:rsidRPr="00362205">
              <w:rPr>
                <w:rFonts w:ascii="標楷體" w:eastAsia="標楷體" w:hAnsi="標楷體"/>
              </w:rPr>
              <w:t>序號</w:t>
            </w:r>
          </w:p>
        </w:tc>
        <w:tc>
          <w:tcPr>
            <w:tcW w:w="1656" w:type="dxa"/>
            <w:vMerge w:val="restart"/>
          </w:tcPr>
          <w:p w14:paraId="1B566974" w14:textId="77777777" w:rsidR="00951E58" w:rsidRPr="00362205" w:rsidRDefault="00951E58" w:rsidP="00A4242B">
            <w:pPr>
              <w:rPr>
                <w:rFonts w:ascii="標楷體" w:eastAsia="標楷體" w:hAnsi="標楷體"/>
              </w:rPr>
            </w:pPr>
            <w:r w:rsidRPr="00362205">
              <w:rPr>
                <w:rFonts w:ascii="標楷體" w:eastAsia="標楷體" w:hAnsi="標楷體"/>
              </w:rPr>
              <w:t>欄位</w:t>
            </w:r>
          </w:p>
        </w:tc>
        <w:tc>
          <w:tcPr>
            <w:tcW w:w="4703" w:type="dxa"/>
            <w:gridSpan w:val="5"/>
          </w:tcPr>
          <w:p w14:paraId="5D185A16" w14:textId="77777777" w:rsidR="00951E58" w:rsidRPr="00362205" w:rsidRDefault="00951E58" w:rsidP="00951E58">
            <w:pPr>
              <w:jc w:val="center"/>
              <w:rPr>
                <w:rFonts w:ascii="標楷體" w:eastAsia="標楷體" w:hAnsi="標楷體"/>
              </w:rPr>
            </w:pPr>
            <w:r w:rsidRPr="00362205">
              <w:rPr>
                <w:rFonts w:ascii="標楷體" w:eastAsia="標楷體" w:hAnsi="標楷體"/>
              </w:rPr>
              <w:t>說明</w:t>
            </w:r>
          </w:p>
        </w:tc>
        <w:tc>
          <w:tcPr>
            <w:tcW w:w="3258" w:type="dxa"/>
            <w:vMerge w:val="restart"/>
          </w:tcPr>
          <w:p w14:paraId="0A44DAC2" w14:textId="77777777" w:rsidR="00951E58" w:rsidRPr="00362205" w:rsidRDefault="00951E58" w:rsidP="00A4242B">
            <w:pPr>
              <w:rPr>
                <w:rFonts w:ascii="標楷體" w:eastAsia="標楷體" w:hAnsi="標楷體"/>
              </w:rPr>
            </w:pPr>
            <w:r w:rsidRPr="00362205">
              <w:rPr>
                <w:rFonts w:ascii="標楷體" w:eastAsia="標楷體" w:hAnsi="標楷體"/>
              </w:rPr>
              <w:t>處理邏輯及注意事項</w:t>
            </w:r>
          </w:p>
        </w:tc>
      </w:tr>
      <w:tr w:rsidR="00951E58" w:rsidRPr="00362205" w14:paraId="4E098F70" w14:textId="77777777" w:rsidTr="00951E58">
        <w:trPr>
          <w:trHeight w:val="244"/>
          <w:jc w:val="center"/>
        </w:trPr>
        <w:tc>
          <w:tcPr>
            <w:tcW w:w="456" w:type="dxa"/>
            <w:vMerge/>
          </w:tcPr>
          <w:p w14:paraId="36DF65D9" w14:textId="77777777" w:rsidR="00951E58" w:rsidRPr="00362205" w:rsidRDefault="00951E58" w:rsidP="00A4242B">
            <w:pPr>
              <w:rPr>
                <w:rFonts w:ascii="標楷體" w:eastAsia="標楷體" w:hAnsi="標楷體"/>
              </w:rPr>
            </w:pPr>
          </w:p>
        </w:tc>
        <w:tc>
          <w:tcPr>
            <w:tcW w:w="1656" w:type="dxa"/>
            <w:vMerge/>
          </w:tcPr>
          <w:p w14:paraId="335312AB" w14:textId="77777777" w:rsidR="00951E58" w:rsidRPr="00362205" w:rsidRDefault="00951E58" w:rsidP="00A4242B">
            <w:pPr>
              <w:rPr>
                <w:rFonts w:ascii="標楷體" w:eastAsia="標楷體" w:hAnsi="標楷體"/>
              </w:rPr>
            </w:pPr>
          </w:p>
        </w:tc>
        <w:tc>
          <w:tcPr>
            <w:tcW w:w="1071" w:type="dxa"/>
          </w:tcPr>
          <w:p w14:paraId="150005FC" w14:textId="77777777" w:rsidR="00951E58" w:rsidRPr="00362205" w:rsidRDefault="00951E58" w:rsidP="00A4242B">
            <w:pPr>
              <w:rPr>
                <w:rFonts w:ascii="標楷體" w:eastAsia="標楷體" w:hAnsi="標楷體"/>
              </w:rPr>
            </w:pPr>
            <w:r w:rsidRPr="004E09B8">
              <w:rPr>
                <w:rFonts w:ascii="標楷體" w:eastAsia="標楷體" w:hAnsi="標楷體" w:hint="eastAsia"/>
              </w:rPr>
              <w:t>資料型態長度</w:t>
            </w:r>
          </w:p>
        </w:tc>
        <w:tc>
          <w:tcPr>
            <w:tcW w:w="1093" w:type="dxa"/>
          </w:tcPr>
          <w:p w14:paraId="3CF2628C" w14:textId="77777777" w:rsidR="00951E58" w:rsidRPr="00362205" w:rsidRDefault="00951E58" w:rsidP="00A4242B">
            <w:pPr>
              <w:rPr>
                <w:rFonts w:ascii="標楷體" w:eastAsia="標楷體" w:hAnsi="標楷體"/>
              </w:rPr>
            </w:pPr>
            <w:r w:rsidRPr="00362205">
              <w:rPr>
                <w:rFonts w:ascii="標楷體" w:eastAsia="標楷體" w:hAnsi="標楷體"/>
              </w:rPr>
              <w:t>預設值</w:t>
            </w:r>
          </w:p>
        </w:tc>
        <w:tc>
          <w:tcPr>
            <w:tcW w:w="1170" w:type="dxa"/>
          </w:tcPr>
          <w:p w14:paraId="39BB7212" w14:textId="77777777" w:rsidR="00951E58" w:rsidRPr="00362205" w:rsidRDefault="00951E58" w:rsidP="00A4242B">
            <w:pPr>
              <w:rPr>
                <w:rFonts w:ascii="標楷體" w:eastAsia="標楷體" w:hAnsi="標楷體"/>
              </w:rPr>
            </w:pPr>
            <w:r w:rsidRPr="00362205">
              <w:rPr>
                <w:rFonts w:ascii="標楷體" w:eastAsia="標楷體" w:hAnsi="標楷體"/>
              </w:rPr>
              <w:t>選單內容</w:t>
            </w:r>
          </w:p>
        </w:tc>
        <w:tc>
          <w:tcPr>
            <w:tcW w:w="674" w:type="dxa"/>
          </w:tcPr>
          <w:p w14:paraId="6713F4E1" w14:textId="77777777" w:rsidR="00951E58" w:rsidRPr="00362205" w:rsidRDefault="00951E58" w:rsidP="00A4242B">
            <w:pPr>
              <w:rPr>
                <w:rFonts w:ascii="標楷體" w:eastAsia="標楷體" w:hAnsi="標楷體"/>
              </w:rPr>
            </w:pPr>
            <w:r w:rsidRPr="00362205">
              <w:rPr>
                <w:rFonts w:ascii="標楷體" w:eastAsia="標楷體" w:hAnsi="標楷體"/>
              </w:rPr>
              <w:t>必填</w:t>
            </w:r>
          </w:p>
        </w:tc>
        <w:tc>
          <w:tcPr>
            <w:tcW w:w="695" w:type="dxa"/>
          </w:tcPr>
          <w:p w14:paraId="03A63B80" w14:textId="77777777" w:rsidR="00951E58" w:rsidRPr="00362205" w:rsidRDefault="00951E58" w:rsidP="00A4242B">
            <w:pPr>
              <w:rPr>
                <w:rFonts w:ascii="標楷體" w:eastAsia="標楷體" w:hAnsi="標楷體"/>
              </w:rPr>
            </w:pPr>
            <w:r w:rsidRPr="00362205">
              <w:rPr>
                <w:rFonts w:ascii="標楷體" w:eastAsia="標楷體" w:hAnsi="標楷體"/>
              </w:rPr>
              <w:t>R/W</w:t>
            </w:r>
          </w:p>
        </w:tc>
        <w:tc>
          <w:tcPr>
            <w:tcW w:w="3258" w:type="dxa"/>
            <w:vMerge/>
          </w:tcPr>
          <w:p w14:paraId="1B455639" w14:textId="77777777" w:rsidR="00951E58" w:rsidRPr="00362205" w:rsidRDefault="00951E58" w:rsidP="00A4242B">
            <w:pPr>
              <w:rPr>
                <w:rFonts w:ascii="標楷體" w:eastAsia="標楷體" w:hAnsi="標楷體"/>
              </w:rPr>
            </w:pPr>
          </w:p>
        </w:tc>
      </w:tr>
      <w:tr w:rsidR="00951E58" w:rsidRPr="00362205" w14:paraId="7785B9AC" w14:textId="77777777" w:rsidTr="00951E58">
        <w:trPr>
          <w:trHeight w:val="244"/>
          <w:jc w:val="center"/>
        </w:trPr>
        <w:tc>
          <w:tcPr>
            <w:tcW w:w="456" w:type="dxa"/>
          </w:tcPr>
          <w:p w14:paraId="5FD0A782" w14:textId="77777777" w:rsidR="00951E58" w:rsidRPr="00362205" w:rsidRDefault="00951E58" w:rsidP="00A4242B">
            <w:pPr>
              <w:rPr>
                <w:rFonts w:ascii="標楷體" w:eastAsia="標楷體" w:hAnsi="標楷體"/>
              </w:rPr>
            </w:pPr>
            <w:r w:rsidRPr="00362205">
              <w:rPr>
                <w:rFonts w:ascii="標楷體" w:eastAsia="標楷體" w:hAnsi="標楷體" w:hint="eastAsia"/>
              </w:rPr>
              <w:t>1.</w:t>
            </w:r>
          </w:p>
        </w:tc>
        <w:tc>
          <w:tcPr>
            <w:tcW w:w="1656" w:type="dxa"/>
          </w:tcPr>
          <w:p w14:paraId="62B70EAD" w14:textId="77777777" w:rsidR="00951E58" w:rsidRPr="00362205" w:rsidRDefault="00951E58" w:rsidP="00A4242B">
            <w:pPr>
              <w:rPr>
                <w:rFonts w:ascii="標楷體" w:eastAsia="標楷體" w:hAnsi="標楷體"/>
              </w:rPr>
            </w:pPr>
            <w:r w:rsidRPr="00362205">
              <w:rPr>
                <w:rFonts w:ascii="標楷體" w:eastAsia="標楷體" w:hAnsi="標楷體" w:hint="eastAsia"/>
              </w:rPr>
              <w:t>功能</w:t>
            </w:r>
          </w:p>
        </w:tc>
        <w:tc>
          <w:tcPr>
            <w:tcW w:w="1071" w:type="dxa"/>
          </w:tcPr>
          <w:p w14:paraId="23BAE4A2" w14:textId="77777777" w:rsidR="00951E58" w:rsidRPr="00362205" w:rsidRDefault="00951E58" w:rsidP="00A4242B">
            <w:pPr>
              <w:rPr>
                <w:rFonts w:ascii="標楷體" w:eastAsia="標楷體" w:hAnsi="標楷體"/>
              </w:rPr>
            </w:pPr>
            <w:r>
              <w:rPr>
                <w:rFonts w:ascii="標楷體" w:eastAsia="標楷體" w:hAnsi="標楷體"/>
              </w:rPr>
              <w:t>9</w:t>
            </w:r>
          </w:p>
        </w:tc>
        <w:tc>
          <w:tcPr>
            <w:tcW w:w="1093" w:type="dxa"/>
          </w:tcPr>
          <w:p w14:paraId="53E1CFE6" w14:textId="77777777" w:rsidR="00951E58" w:rsidRPr="00362205" w:rsidRDefault="00951E58" w:rsidP="00A4242B">
            <w:pPr>
              <w:rPr>
                <w:rFonts w:ascii="標楷體" w:eastAsia="標楷體" w:hAnsi="標楷體"/>
              </w:rPr>
            </w:pPr>
          </w:p>
        </w:tc>
        <w:tc>
          <w:tcPr>
            <w:tcW w:w="1170" w:type="dxa"/>
          </w:tcPr>
          <w:p w14:paraId="18F19B79" w14:textId="6F086988" w:rsidR="00951E58" w:rsidRPr="00362205" w:rsidRDefault="00951E58" w:rsidP="00A4242B">
            <w:pPr>
              <w:rPr>
                <w:rFonts w:ascii="標楷體" w:eastAsia="標楷體" w:hAnsi="標楷體"/>
              </w:rPr>
            </w:pPr>
          </w:p>
        </w:tc>
        <w:tc>
          <w:tcPr>
            <w:tcW w:w="674" w:type="dxa"/>
          </w:tcPr>
          <w:p w14:paraId="07E64089" w14:textId="30C578E6" w:rsidR="00951E58" w:rsidRPr="00362205" w:rsidRDefault="00951E58" w:rsidP="00A4242B">
            <w:pPr>
              <w:rPr>
                <w:rFonts w:ascii="標楷體" w:eastAsia="標楷體" w:hAnsi="標楷體"/>
              </w:rPr>
            </w:pPr>
          </w:p>
        </w:tc>
        <w:tc>
          <w:tcPr>
            <w:tcW w:w="695" w:type="dxa"/>
          </w:tcPr>
          <w:p w14:paraId="27467780" w14:textId="77777777" w:rsidR="00951E58" w:rsidRPr="00362205" w:rsidRDefault="00951E58" w:rsidP="00A4242B">
            <w:pPr>
              <w:rPr>
                <w:rFonts w:ascii="標楷體" w:eastAsia="標楷體" w:hAnsi="標楷體"/>
              </w:rPr>
            </w:pPr>
          </w:p>
        </w:tc>
        <w:tc>
          <w:tcPr>
            <w:tcW w:w="3258" w:type="dxa"/>
          </w:tcPr>
          <w:p w14:paraId="1BF74102" w14:textId="4A675A3A" w:rsidR="00951E58" w:rsidRPr="00362205" w:rsidRDefault="00AE198B" w:rsidP="00A4242B">
            <w:pPr>
              <w:rPr>
                <w:rFonts w:ascii="標楷體" w:eastAsia="標楷體" w:hAnsi="標楷體"/>
              </w:rPr>
            </w:pPr>
            <w:r>
              <w:rPr>
                <w:rFonts w:ascii="標楷體" w:eastAsia="標楷體" w:hAnsi="標楷體" w:hint="eastAsia"/>
              </w:rPr>
              <w:t>自動顯示</w:t>
            </w:r>
          </w:p>
        </w:tc>
      </w:tr>
      <w:tr w:rsidR="00951E58" w:rsidRPr="00362205" w14:paraId="72F2ACEF" w14:textId="77777777" w:rsidTr="00951E58">
        <w:trPr>
          <w:trHeight w:val="291"/>
          <w:jc w:val="center"/>
        </w:trPr>
        <w:tc>
          <w:tcPr>
            <w:tcW w:w="456" w:type="dxa"/>
          </w:tcPr>
          <w:p w14:paraId="6030F46B" w14:textId="77777777" w:rsidR="00951E58" w:rsidRPr="00362205" w:rsidRDefault="00951E58" w:rsidP="00A4242B">
            <w:pPr>
              <w:rPr>
                <w:rFonts w:ascii="標楷體" w:eastAsia="標楷體" w:hAnsi="標楷體"/>
              </w:rPr>
            </w:pPr>
            <w:r w:rsidRPr="00362205">
              <w:rPr>
                <w:rFonts w:ascii="標楷體" w:eastAsia="標楷體" w:hAnsi="標楷體" w:hint="eastAsia"/>
              </w:rPr>
              <w:t>2</w:t>
            </w:r>
          </w:p>
        </w:tc>
        <w:tc>
          <w:tcPr>
            <w:tcW w:w="1656" w:type="dxa"/>
          </w:tcPr>
          <w:p w14:paraId="511D8D4E" w14:textId="77777777" w:rsidR="00951E58" w:rsidRPr="00362205" w:rsidRDefault="00951E58" w:rsidP="00A4242B">
            <w:pPr>
              <w:rPr>
                <w:rFonts w:ascii="標楷體" w:eastAsia="標楷體" w:hAnsi="標楷體"/>
              </w:rPr>
            </w:pPr>
            <w:r w:rsidRPr="007E03F6">
              <w:rPr>
                <w:rFonts w:ascii="標楷體" w:eastAsia="標楷體" w:hAnsi="標楷體" w:hint="eastAsia"/>
              </w:rPr>
              <w:t>保證人關係</w:t>
            </w:r>
          </w:p>
        </w:tc>
        <w:tc>
          <w:tcPr>
            <w:tcW w:w="1071" w:type="dxa"/>
          </w:tcPr>
          <w:p w14:paraId="75C2BA68" w14:textId="77777777" w:rsidR="00951E58" w:rsidRPr="00362205" w:rsidRDefault="00951E58" w:rsidP="00A4242B">
            <w:pPr>
              <w:rPr>
                <w:rFonts w:ascii="標楷體" w:eastAsia="標楷體" w:hAnsi="標楷體"/>
              </w:rPr>
            </w:pPr>
            <w:r>
              <w:rPr>
                <w:rFonts w:ascii="標楷體" w:eastAsia="標楷體" w:hAnsi="標楷體"/>
              </w:rPr>
              <w:t>99</w:t>
            </w:r>
          </w:p>
        </w:tc>
        <w:tc>
          <w:tcPr>
            <w:tcW w:w="1093" w:type="dxa"/>
          </w:tcPr>
          <w:p w14:paraId="4A761626" w14:textId="77777777" w:rsidR="00951E58" w:rsidRPr="00362205" w:rsidRDefault="00951E58" w:rsidP="00A4242B">
            <w:pPr>
              <w:rPr>
                <w:rFonts w:ascii="標楷體" w:eastAsia="標楷體" w:hAnsi="標楷體"/>
              </w:rPr>
            </w:pPr>
          </w:p>
        </w:tc>
        <w:tc>
          <w:tcPr>
            <w:tcW w:w="1170" w:type="dxa"/>
          </w:tcPr>
          <w:p w14:paraId="2F3C9F13" w14:textId="77777777" w:rsidR="00951E58" w:rsidRPr="00362205" w:rsidRDefault="00951E58" w:rsidP="00A4242B">
            <w:pPr>
              <w:rPr>
                <w:rFonts w:ascii="標楷體" w:eastAsia="標楷體" w:hAnsi="標楷體"/>
              </w:rPr>
            </w:pPr>
          </w:p>
        </w:tc>
        <w:tc>
          <w:tcPr>
            <w:tcW w:w="674" w:type="dxa"/>
          </w:tcPr>
          <w:p w14:paraId="43AF6BA0" w14:textId="77777777" w:rsidR="00951E58" w:rsidRPr="00362205" w:rsidRDefault="00951E58" w:rsidP="00A4242B">
            <w:pPr>
              <w:rPr>
                <w:rFonts w:ascii="標楷體" w:eastAsia="標楷體" w:hAnsi="標楷體"/>
              </w:rPr>
            </w:pPr>
            <w:r w:rsidRPr="00362205">
              <w:rPr>
                <w:rFonts w:ascii="標楷體" w:eastAsia="標楷體" w:hAnsi="標楷體" w:hint="eastAsia"/>
              </w:rPr>
              <w:t>V</w:t>
            </w:r>
          </w:p>
        </w:tc>
        <w:tc>
          <w:tcPr>
            <w:tcW w:w="695" w:type="dxa"/>
          </w:tcPr>
          <w:p w14:paraId="3BC0BD28" w14:textId="77777777" w:rsidR="00951E58" w:rsidRPr="00362205" w:rsidRDefault="00951E58" w:rsidP="00A4242B">
            <w:pPr>
              <w:rPr>
                <w:rFonts w:ascii="標楷體" w:eastAsia="標楷體" w:hAnsi="標楷體"/>
              </w:rPr>
            </w:pPr>
          </w:p>
        </w:tc>
        <w:tc>
          <w:tcPr>
            <w:tcW w:w="3258" w:type="dxa"/>
          </w:tcPr>
          <w:p w14:paraId="6C256DD0" w14:textId="77777777" w:rsidR="00951E58" w:rsidRPr="00362205" w:rsidRDefault="00951E58" w:rsidP="00A4242B">
            <w:pPr>
              <w:rPr>
                <w:rFonts w:ascii="標楷體" w:eastAsia="標楷體" w:hAnsi="標楷體"/>
              </w:rPr>
            </w:pPr>
            <w:r w:rsidRPr="00362205">
              <w:rPr>
                <w:rFonts w:ascii="標楷體" w:eastAsia="標楷體" w:hAnsi="標楷體" w:hint="eastAsia"/>
              </w:rPr>
              <w:t>必須輸入</w:t>
            </w:r>
          </w:p>
        </w:tc>
      </w:tr>
      <w:tr w:rsidR="00951E58" w:rsidRPr="00362205" w14:paraId="7DF1133B" w14:textId="77777777" w:rsidTr="00951E58">
        <w:trPr>
          <w:trHeight w:val="291"/>
          <w:jc w:val="center"/>
        </w:trPr>
        <w:tc>
          <w:tcPr>
            <w:tcW w:w="456" w:type="dxa"/>
          </w:tcPr>
          <w:p w14:paraId="62E14E13" w14:textId="77777777" w:rsidR="00951E58" w:rsidRPr="00362205" w:rsidRDefault="00951E58" w:rsidP="00A4242B">
            <w:pPr>
              <w:rPr>
                <w:rFonts w:ascii="標楷體" w:eastAsia="標楷體" w:hAnsi="標楷體"/>
              </w:rPr>
            </w:pPr>
            <w:r w:rsidRPr="00362205">
              <w:rPr>
                <w:rFonts w:ascii="標楷體" w:eastAsia="標楷體" w:hAnsi="標楷體" w:hint="eastAsia"/>
              </w:rPr>
              <w:t>3</w:t>
            </w:r>
          </w:p>
        </w:tc>
        <w:tc>
          <w:tcPr>
            <w:tcW w:w="1656" w:type="dxa"/>
          </w:tcPr>
          <w:p w14:paraId="787D157A" w14:textId="77777777" w:rsidR="00951E58" w:rsidRPr="00362205" w:rsidRDefault="00951E58" w:rsidP="00A4242B">
            <w:pPr>
              <w:rPr>
                <w:rFonts w:ascii="標楷體" w:eastAsia="標楷體" w:hAnsi="標楷體"/>
              </w:rPr>
            </w:pPr>
            <w:r w:rsidRPr="007E03F6">
              <w:rPr>
                <w:rFonts w:ascii="標楷體" w:eastAsia="標楷體" w:hAnsi="標楷體" w:hint="eastAsia"/>
              </w:rPr>
              <w:t>關係說明</w:t>
            </w:r>
          </w:p>
        </w:tc>
        <w:tc>
          <w:tcPr>
            <w:tcW w:w="1071" w:type="dxa"/>
          </w:tcPr>
          <w:p w14:paraId="71ADDCB5" w14:textId="77777777" w:rsidR="00951E58" w:rsidRPr="00362205" w:rsidRDefault="00951E58" w:rsidP="00A4242B">
            <w:pPr>
              <w:rPr>
                <w:rFonts w:ascii="標楷體" w:eastAsia="標楷體" w:hAnsi="標楷體"/>
              </w:rPr>
            </w:pPr>
            <w:r>
              <w:rPr>
                <w:rFonts w:ascii="標楷體" w:eastAsia="標楷體" w:hAnsi="標楷體"/>
              </w:rPr>
              <w:t>X(10)</w:t>
            </w:r>
          </w:p>
        </w:tc>
        <w:tc>
          <w:tcPr>
            <w:tcW w:w="1093" w:type="dxa"/>
          </w:tcPr>
          <w:p w14:paraId="35F90178" w14:textId="77777777" w:rsidR="00951E58" w:rsidRPr="00362205" w:rsidRDefault="00951E58" w:rsidP="00A4242B">
            <w:pPr>
              <w:rPr>
                <w:rFonts w:ascii="標楷體" w:eastAsia="標楷體" w:hAnsi="標楷體"/>
              </w:rPr>
            </w:pPr>
          </w:p>
        </w:tc>
        <w:tc>
          <w:tcPr>
            <w:tcW w:w="1170" w:type="dxa"/>
          </w:tcPr>
          <w:p w14:paraId="2CBA19DC" w14:textId="77777777" w:rsidR="00951E58" w:rsidRPr="00362205" w:rsidRDefault="00951E58" w:rsidP="00A4242B">
            <w:pPr>
              <w:rPr>
                <w:rFonts w:ascii="標楷體" w:eastAsia="標楷體" w:hAnsi="標楷體"/>
              </w:rPr>
            </w:pPr>
          </w:p>
        </w:tc>
        <w:tc>
          <w:tcPr>
            <w:tcW w:w="674" w:type="dxa"/>
          </w:tcPr>
          <w:p w14:paraId="7A7EC869" w14:textId="77777777" w:rsidR="00951E58" w:rsidRPr="00362205" w:rsidRDefault="00951E58" w:rsidP="00A4242B">
            <w:pPr>
              <w:rPr>
                <w:rFonts w:ascii="標楷體" w:eastAsia="標楷體" w:hAnsi="標楷體"/>
              </w:rPr>
            </w:pPr>
            <w:r w:rsidRPr="00362205">
              <w:rPr>
                <w:rFonts w:ascii="標楷體" w:eastAsia="標楷體" w:hAnsi="標楷體" w:hint="eastAsia"/>
              </w:rPr>
              <w:t>V</w:t>
            </w:r>
          </w:p>
        </w:tc>
        <w:tc>
          <w:tcPr>
            <w:tcW w:w="695" w:type="dxa"/>
          </w:tcPr>
          <w:p w14:paraId="6CDB6CE3" w14:textId="77777777" w:rsidR="00951E58" w:rsidRPr="00362205" w:rsidRDefault="00951E58" w:rsidP="00A4242B">
            <w:pPr>
              <w:rPr>
                <w:rFonts w:ascii="標楷體" w:eastAsia="標楷體" w:hAnsi="標楷體"/>
              </w:rPr>
            </w:pPr>
          </w:p>
        </w:tc>
        <w:tc>
          <w:tcPr>
            <w:tcW w:w="3258" w:type="dxa"/>
          </w:tcPr>
          <w:p w14:paraId="38ED2D56" w14:textId="77777777" w:rsidR="00951E58" w:rsidRDefault="00951E58" w:rsidP="00A4242B">
            <w:r w:rsidRPr="00740ABF">
              <w:rPr>
                <w:rFonts w:ascii="標楷體" w:eastAsia="標楷體" w:hAnsi="標楷體" w:hint="eastAsia"/>
              </w:rPr>
              <w:t>新增、修改時必須輸入,其他自動顯示不必輸入</w:t>
            </w:r>
          </w:p>
        </w:tc>
      </w:tr>
      <w:tr w:rsidR="00951E58" w:rsidRPr="00362205" w14:paraId="2EF93ADE" w14:textId="77777777" w:rsidTr="00951E58">
        <w:trPr>
          <w:trHeight w:val="291"/>
          <w:jc w:val="center"/>
        </w:trPr>
        <w:tc>
          <w:tcPr>
            <w:tcW w:w="456" w:type="dxa"/>
          </w:tcPr>
          <w:p w14:paraId="247BBA38" w14:textId="77777777" w:rsidR="00951E58" w:rsidRPr="00362205" w:rsidRDefault="00951E58" w:rsidP="00A4242B">
            <w:pPr>
              <w:rPr>
                <w:rFonts w:ascii="標楷體" w:eastAsia="標楷體" w:hAnsi="標楷體"/>
              </w:rPr>
            </w:pPr>
            <w:r w:rsidRPr="00362205">
              <w:rPr>
                <w:rFonts w:ascii="標楷體" w:eastAsia="標楷體" w:hAnsi="標楷體" w:hint="eastAsia"/>
              </w:rPr>
              <w:t>4</w:t>
            </w:r>
          </w:p>
        </w:tc>
        <w:tc>
          <w:tcPr>
            <w:tcW w:w="1656" w:type="dxa"/>
          </w:tcPr>
          <w:p w14:paraId="39A3AC85" w14:textId="77777777" w:rsidR="00951E58" w:rsidRPr="00362205" w:rsidRDefault="00951E58" w:rsidP="00A4242B">
            <w:pPr>
              <w:rPr>
                <w:rFonts w:ascii="標楷體" w:eastAsia="標楷體" w:hAnsi="標楷體"/>
              </w:rPr>
            </w:pPr>
            <w:r w:rsidRPr="007E03F6">
              <w:rPr>
                <w:rFonts w:ascii="標楷體" w:eastAsia="標楷體" w:hAnsi="標楷體" w:hint="eastAsia"/>
              </w:rPr>
              <w:t>ＪＣＩＣ代碼</w:t>
            </w:r>
          </w:p>
        </w:tc>
        <w:tc>
          <w:tcPr>
            <w:tcW w:w="1071" w:type="dxa"/>
          </w:tcPr>
          <w:p w14:paraId="571E2A4E" w14:textId="77777777" w:rsidR="00951E58" w:rsidRPr="00362205" w:rsidRDefault="00951E58" w:rsidP="00A4242B">
            <w:pPr>
              <w:rPr>
                <w:rFonts w:ascii="標楷體" w:eastAsia="標楷體" w:hAnsi="標楷體"/>
              </w:rPr>
            </w:pPr>
            <w:r>
              <w:rPr>
                <w:rFonts w:ascii="標楷體" w:eastAsia="標楷體" w:hAnsi="標楷體"/>
              </w:rPr>
              <w:t>XX</w:t>
            </w:r>
          </w:p>
        </w:tc>
        <w:tc>
          <w:tcPr>
            <w:tcW w:w="1093" w:type="dxa"/>
          </w:tcPr>
          <w:p w14:paraId="3B49D0D2" w14:textId="77777777" w:rsidR="00951E58" w:rsidRPr="00362205" w:rsidRDefault="00951E58" w:rsidP="00A4242B">
            <w:pPr>
              <w:rPr>
                <w:rFonts w:ascii="標楷體" w:eastAsia="標楷體" w:hAnsi="標楷體"/>
              </w:rPr>
            </w:pPr>
          </w:p>
        </w:tc>
        <w:tc>
          <w:tcPr>
            <w:tcW w:w="1170" w:type="dxa"/>
          </w:tcPr>
          <w:p w14:paraId="19DCE401" w14:textId="77777777" w:rsidR="00951E58" w:rsidRPr="00362205" w:rsidRDefault="00951E58" w:rsidP="00A4242B">
            <w:pPr>
              <w:rPr>
                <w:rFonts w:ascii="標楷體" w:eastAsia="標楷體" w:hAnsi="標楷體"/>
              </w:rPr>
            </w:pPr>
          </w:p>
        </w:tc>
        <w:tc>
          <w:tcPr>
            <w:tcW w:w="674" w:type="dxa"/>
          </w:tcPr>
          <w:p w14:paraId="4A23BA6D" w14:textId="77777777" w:rsidR="00951E58" w:rsidRPr="00362205" w:rsidRDefault="00951E58" w:rsidP="00A4242B">
            <w:pPr>
              <w:rPr>
                <w:rFonts w:ascii="標楷體" w:eastAsia="標楷體" w:hAnsi="標楷體"/>
              </w:rPr>
            </w:pPr>
            <w:r w:rsidRPr="00362205">
              <w:rPr>
                <w:rFonts w:ascii="標楷體" w:eastAsia="標楷體" w:hAnsi="標楷體" w:hint="eastAsia"/>
              </w:rPr>
              <w:t>V</w:t>
            </w:r>
          </w:p>
        </w:tc>
        <w:tc>
          <w:tcPr>
            <w:tcW w:w="695" w:type="dxa"/>
          </w:tcPr>
          <w:p w14:paraId="57B3CD0D" w14:textId="77777777" w:rsidR="00951E58" w:rsidRPr="00362205" w:rsidRDefault="00951E58" w:rsidP="00A4242B">
            <w:pPr>
              <w:rPr>
                <w:rFonts w:ascii="標楷體" w:eastAsia="標楷體" w:hAnsi="標楷體"/>
              </w:rPr>
            </w:pPr>
          </w:p>
        </w:tc>
        <w:tc>
          <w:tcPr>
            <w:tcW w:w="3258" w:type="dxa"/>
          </w:tcPr>
          <w:p w14:paraId="27CE4351" w14:textId="77777777" w:rsidR="00951E58" w:rsidRPr="00362205" w:rsidRDefault="00951E58" w:rsidP="00A4242B">
            <w:pPr>
              <w:rPr>
                <w:rFonts w:ascii="標楷體" w:eastAsia="標楷體" w:hAnsi="標楷體"/>
              </w:rPr>
            </w:pPr>
            <w:r w:rsidRPr="00740ABF">
              <w:rPr>
                <w:rFonts w:ascii="標楷體" w:eastAsia="標楷體" w:hAnsi="標楷體" w:hint="eastAsia"/>
              </w:rPr>
              <w:t>新增、修改時必須輸入,其他自動顯示不必輸入</w:t>
            </w:r>
          </w:p>
        </w:tc>
      </w:tr>
    </w:tbl>
    <w:p w14:paraId="2A541238" w14:textId="49158BDF" w:rsidR="004F456B" w:rsidRDefault="004F456B" w:rsidP="00D01BCC">
      <w:pPr>
        <w:pStyle w:val="a"/>
      </w:pPr>
    </w:p>
    <w:p w14:paraId="5AA3C606" w14:textId="237E4A7F" w:rsidR="00CC1463" w:rsidRDefault="00CC1463">
      <w:pPr>
        <w:widowControl/>
      </w:pPr>
      <w:r>
        <w:br w:type="page"/>
      </w:r>
    </w:p>
    <w:p w14:paraId="3B5F9A78" w14:textId="3BA03D3A" w:rsidR="00AE198B" w:rsidRDefault="00AE198B" w:rsidP="00D00BF4">
      <w:pPr>
        <w:pStyle w:val="3"/>
        <w:numPr>
          <w:ilvl w:val="2"/>
          <w:numId w:val="1"/>
        </w:numPr>
        <w:rPr>
          <w:rFonts w:ascii="標楷體" w:hAnsi="標楷體"/>
        </w:rPr>
      </w:pPr>
      <w:r>
        <w:rPr>
          <w:rFonts w:ascii="標楷體" w:hAnsi="標楷體" w:hint="eastAsia"/>
        </w:rPr>
        <w:lastRenderedPageBreak/>
        <w:t>L6067</w:t>
      </w:r>
      <w:r w:rsidRPr="004F456B">
        <w:rPr>
          <w:rFonts w:ascii="標楷體" w:hAnsi="標楷體" w:hint="eastAsia"/>
        </w:rPr>
        <w:t>保證人關係維護</w:t>
      </w:r>
      <w:r>
        <w:rPr>
          <w:rFonts w:ascii="標楷體" w:hAnsi="標楷體" w:hint="eastAsia"/>
        </w:rPr>
        <w:t>查詢</w:t>
      </w:r>
    </w:p>
    <w:p w14:paraId="7F1BED53" w14:textId="77777777" w:rsidR="00AE198B" w:rsidRPr="00362205" w:rsidRDefault="00AE198B" w:rsidP="00D01BCC">
      <w:pPr>
        <w:pStyle w:val="a"/>
      </w:pPr>
      <w:r w:rsidRPr="00362205">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AE198B" w:rsidRPr="00362205" w14:paraId="2A3933EC" w14:textId="77777777" w:rsidTr="00C14FB7">
        <w:trPr>
          <w:trHeight w:val="277"/>
        </w:trPr>
        <w:tc>
          <w:tcPr>
            <w:tcW w:w="1548" w:type="dxa"/>
            <w:tcBorders>
              <w:top w:val="single" w:sz="8" w:space="0" w:color="000000"/>
              <w:bottom w:val="single" w:sz="8" w:space="0" w:color="000000"/>
              <w:right w:val="single" w:sz="8" w:space="0" w:color="000000"/>
            </w:tcBorders>
            <w:shd w:val="clear" w:color="auto" w:fill="F3F3F3"/>
          </w:tcPr>
          <w:p w14:paraId="6D6C8C33" w14:textId="77777777" w:rsidR="00AE198B" w:rsidRPr="00362205" w:rsidRDefault="00AE198B" w:rsidP="00C14FB7">
            <w:pPr>
              <w:rPr>
                <w:rFonts w:ascii="標楷體" w:eastAsia="標楷體" w:hAnsi="標楷體"/>
              </w:rPr>
            </w:pPr>
            <w:r w:rsidRPr="00362205">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750005C5" w14:textId="77777777" w:rsidR="00AE198B" w:rsidRDefault="00AE198B" w:rsidP="00C14FB7">
            <w:pPr>
              <w:rPr>
                <w:rFonts w:ascii="標楷體" w:eastAsia="標楷體" w:hAnsi="標楷體"/>
              </w:rPr>
            </w:pPr>
            <w:r w:rsidRPr="007E03F6">
              <w:rPr>
                <w:rFonts w:ascii="標楷體" w:eastAsia="標楷體" w:hAnsi="標楷體" w:hint="eastAsia"/>
              </w:rPr>
              <w:t>保證人關係</w:t>
            </w:r>
            <w:r>
              <w:rPr>
                <w:rFonts w:ascii="標楷體" w:eastAsia="標楷體" w:hAnsi="標楷體" w:hint="eastAsia"/>
              </w:rPr>
              <w:t>查詢</w:t>
            </w:r>
          </w:p>
          <w:p w14:paraId="01D02C1E" w14:textId="092BA302" w:rsidR="00CC013B" w:rsidRPr="00362205" w:rsidRDefault="00CC013B" w:rsidP="00C14FB7">
            <w:pPr>
              <w:rPr>
                <w:rFonts w:ascii="標楷體" w:eastAsia="標楷體" w:hAnsi="標楷體"/>
              </w:rPr>
            </w:pPr>
            <w:r>
              <w:rPr>
                <w:rFonts w:ascii="標楷體" w:eastAsia="標楷體" w:hAnsi="標楷體" w:hint="eastAsia"/>
              </w:rPr>
              <w:t>※資料庫:</w:t>
            </w:r>
            <w:r w:rsidRPr="00CC013B">
              <w:rPr>
                <w:rFonts w:ascii="標楷體" w:eastAsia="標楷體" w:hAnsi="標楷體" w:cs="細明體"/>
                <w:color w:val="000000"/>
                <w:kern w:val="0"/>
                <w:sz w:val="22"/>
                <w:szCs w:val="22"/>
              </w:rPr>
              <w:t xml:space="preserve"> CdGuarantor</w:t>
            </w:r>
          </w:p>
        </w:tc>
      </w:tr>
      <w:tr w:rsidR="00AE198B" w:rsidRPr="00362205" w14:paraId="0627CAEE" w14:textId="77777777" w:rsidTr="00C14FB7">
        <w:trPr>
          <w:trHeight w:val="277"/>
        </w:trPr>
        <w:tc>
          <w:tcPr>
            <w:tcW w:w="1548" w:type="dxa"/>
            <w:tcBorders>
              <w:top w:val="single" w:sz="8" w:space="0" w:color="000000"/>
              <w:bottom w:val="single" w:sz="8" w:space="0" w:color="000000"/>
              <w:right w:val="single" w:sz="8" w:space="0" w:color="000000"/>
            </w:tcBorders>
            <w:shd w:val="clear" w:color="auto" w:fill="F3F3F3"/>
          </w:tcPr>
          <w:p w14:paraId="6F89A0FA" w14:textId="77777777" w:rsidR="00AE198B" w:rsidRPr="00362205" w:rsidRDefault="00AE198B" w:rsidP="00C14FB7">
            <w:pPr>
              <w:rPr>
                <w:rFonts w:ascii="標楷體" w:eastAsia="標楷體" w:hAnsi="標楷體"/>
              </w:rPr>
            </w:pPr>
            <w:r w:rsidRPr="00362205">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0DF1892A" w14:textId="77777777" w:rsidR="00AE198B" w:rsidRPr="00362205" w:rsidRDefault="00AE198B" w:rsidP="00C14FB7">
            <w:pPr>
              <w:rPr>
                <w:rFonts w:ascii="標楷體" w:eastAsia="標楷體" w:hAnsi="標楷體"/>
              </w:rPr>
            </w:pPr>
          </w:p>
        </w:tc>
      </w:tr>
      <w:tr w:rsidR="00AE198B" w:rsidRPr="00362205" w14:paraId="667101BC" w14:textId="77777777" w:rsidTr="00C14FB7">
        <w:trPr>
          <w:trHeight w:val="773"/>
        </w:trPr>
        <w:tc>
          <w:tcPr>
            <w:tcW w:w="1548" w:type="dxa"/>
            <w:tcBorders>
              <w:top w:val="single" w:sz="8" w:space="0" w:color="000000"/>
              <w:bottom w:val="single" w:sz="8" w:space="0" w:color="000000"/>
              <w:right w:val="single" w:sz="8" w:space="0" w:color="000000"/>
            </w:tcBorders>
            <w:shd w:val="clear" w:color="auto" w:fill="F3F3F3"/>
          </w:tcPr>
          <w:p w14:paraId="3FA0C88E" w14:textId="77777777" w:rsidR="00AE198B" w:rsidRPr="00362205" w:rsidRDefault="00AE198B" w:rsidP="00C14FB7">
            <w:pPr>
              <w:rPr>
                <w:rFonts w:ascii="標楷體" w:eastAsia="標楷體" w:hAnsi="標楷體"/>
              </w:rPr>
            </w:pPr>
            <w:r w:rsidRPr="00362205">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163ABCFD" w14:textId="77777777" w:rsidR="00AE198B" w:rsidRPr="00362205" w:rsidRDefault="00AE198B" w:rsidP="00C14FB7">
            <w:pPr>
              <w:rPr>
                <w:rFonts w:ascii="標楷體" w:eastAsia="標楷體" w:hAnsi="標楷體"/>
              </w:rPr>
            </w:pPr>
          </w:p>
        </w:tc>
      </w:tr>
      <w:tr w:rsidR="00AE198B" w:rsidRPr="00362205" w14:paraId="3D31F46F" w14:textId="77777777" w:rsidTr="00C14FB7">
        <w:trPr>
          <w:trHeight w:val="321"/>
        </w:trPr>
        <w:tc>
          <w:tcPr>
            <w:tcW w:w="1548" w:type="dxa"/>
            <w:tcBorders>
              <w:top w:val="single" w:sz="8" w:space="0" w:color="000000"/>
              <w:bottom w:val="single" w:sz="8" w:space="0" w:color="000000"/>
              <w:right w:val="single" w:sz="8" w:space="0" w:color="000000"/>
            </w:tcBorders>
            <w:shd w:val="clear" w:color="auto" w:fill="F3F3F3"/>
          </w:tcPr>
          <w:p w14:paraId="185C829C" w14:textId="77777777" w:rsidR="00AE198B" w:rsidRPr="00362205" w:rsidRDefault="00AE198B" w:rsidP="00C14FB7">
            <w:pPr>
              <w:rPr>
                <w:rFonts w:ascii="標楷體" w:eastAsia="標楷體" w:hAnsi="標楷體"/>
              </w:rPr>
            </w:pPr>
            <w:r w:rsidRPr="00362205">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300B5112" w14:textId="77777777" w:rsidR="00AE198B" w:rsidRPr="00362205" w:rsidRDefault="00AE198B" w:rsidP="00C14FB7">
            <w:pPr>
              <w:rPr>
                <w:rFonts w:ascii="標楷體" w:eastAsia="標楷體" w:hAnsi="標楷體"/>
              </w:rPr>
            </w:pPr>
          </w:p>
        </w:tc>
      </w:tr>
      <w:tr w:rsidR="00AE198B" w:rsidRPr="00362205" w14:paraId="5041351D" w14:textId="77777777" w:rsidTr="00C14FB7">
        <w:trPr>
          <w:trHeight w:val="1311"/>
        </w:trPr>
        <w:tc>
          <w:tcPr>
            <w:tcW w:w="1548" w:type="dxa"/>
            <w:tcBorders>
              <w:top w:val="single" w:sz="8" w:space="0" w:color="000000"/>
              <w:bottom w:val="single" w:sz="8" w:space="0" w:color="000000"/>
              <w:right w:val="single" w:sz="8" w:space="0" w:color="000000"/>
            </w:tcBorders>
            <w:shd w:val="clear" w:color="auto" w:fill="F3F3F3"/>
          </w:tcPr>
          <w:p w14:paraId="407B1872" w14:textId="77777777" w:rsidR="00AE198B" w:rsidRPr="00362205" w:rsidRDefault="00AE198B" w:rsidP="00C14FB7">
            <w:pPr>
              <w:rPr>
                <w:rFonts w:ascii="標楷體" w:eastAsia="標楷體" w:hAnsi="標楷體"/>
              </w:rPr>
            </w:pPr>
            <w:r w:rsidRPr="00362205">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4D65AA40" w14:textId="77777777" w:rsidR="00AE198B" w:rsidRPr="00362205" w:rsidRDefault="00AE198B" w:rsidP="00C14FB7">
            <w:pPr>
              <w:rPr>
                <w:rFonts w:ascii="標楷體" w:eastAsia="標楷體" w:hAnsi="標楷體"/>
              </w:rPr>
            </w:pPr>
          </w:p>
        </w:tc>
      </w:tr>
      <w:tr w:rsidR="00AE198B" w:rsidRPr="00362205" w14:paraId="605EA886" w14:textId="77777777" w:rsidTr="00C14FB7">
        <w:trPr>
          <w:trHeight w:val="278"/>
        </w:trPr>
        <w:tc>
          <w:tcPr>
            <w:tcW w:w="1548" w:type="dxa"/>
            <w:tcBorders>
              <w:top w:val="single" w:sz="8" w:space="0" w:color="000000"/>
              <w:bottom w:val="single" w:sz="8" w:space="0" w:color="000000"/>
              <w:right w:val="single" w:sz="8" w:space="0" w:color="000000"/>
            </w:tcBorders>
            <w:shd w:val="clear" w:color="auto" w:fill="F3F3F3"/>
          </w:tcPr>
          <w:p w14:paraId="709F6788" w14:textId="77777777" w:rsidR="00AE198B" w:rsidRPr="00362205" w:rsidRDefault="00AE198B" w:rsidP="00C14FB7">
            <w:pPr>
              <w:rPr>
                <w:rFonts w:ascii="標楷體" w:eastAsia="標楷體" w:hAnsi="標楷體"/>
              </w:rPr>
            </w:pPr>
            <w:r w:rsidRPr="00362205">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2E53CFFB" w14:textId="77777777" w:rsidR="00AE198B" w:rsidRPr="00362205" w:rsidRDefault="00AE198B" w:rsidP="00C14FB7">
            <w:pPr>
              <w:rPr>
                <w:rFonts w:ascii="標楷體" w:eastAsia="標楷體" w:hAnsi="標楷體"/>
              </w:rPr>
            </w:pPr>
          </w:p>
        </w:tc>
      </w:tr>
      <w:tr w:rsidR="00AE198B" w:rsidRPr="00362205" w14:paraId="55D6F9A9" w14:textId="77777777" w:rsidTr="00C14FB7">
        <w:trPr>
          <w:trHeight w:val="358"/>
        </w:trPr>
        <w:tc>
          <w:tcPr>
            <w:tcW w:w="1548" w:type="dxa"/>
            <w:tcBorders>
              <w:top w:val="single" w:sz="8" w:space="0" w:color="000000"/>
              <w:bottom w:val="single" w:sz="8" w:space="0" w:color="000000"/>
              <w:right w:val="single" w:sz="8" w:space="0" w:color="000000"/>
            </w:tcBorders>
            <w:shd w:val="clear" w:color="auto" w:fill="F3F3F3"/>
          </w:tcPr>
          <w:p w14:paraId="2A73FC71" w14:textId="77777777" w:rsidR="00AE198B" w:rsidRPr="00362205" w:rsidRDefault="00AE198B" w:rsidP="00C14FB7">
            <w:pPr>
              <w:rPr>
                <w:rFonts w:ascii="標楷體" w:eastAsia="標楷體" w:hAnsi="標楷體"/>
              </w:rPr>
            </w:pPr>
            <w:r w:rsidRPr="00362205">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3EA833C6" w14:textId="77777777" w:rsidR="00AE198B" w:rsidRPr="00362205" w:rsidRDefault="00AE198B" w:rsidP="00C14FB7">
            <w:pPr>
              <w:rPr>
                <w:rFonts w:ascii="標楷體" w:eastAsia="標楷體" w:hAnsi="標楷體"/>
              </w:rPr>
            </w:pPr>
          </w:p>
        </w:tc>
      </w:tr>
      <w:tr w:rsidR="00AE198B" w:rsidRPr="00362205" w14:paraId="7EB57FBD" w14:textId="77777777" w:rsidTr="00C14FB7">
        <w:trPr>
          <w:trHeight w:val="278"/>
        </w:trPr>
        <w:tc>
          <w:tcPr>
            <w:tcW w:w="1548" w:type="dxa"/>
            <w:tcBorders>
              <w:top w:val="single" w:sz="8" w:space="0" w:color="000000"/>
              <w:bottom w:val="single" w:sz="8" w:space="0" w:color="000000"/>
              <w:right w:val="single" w:sz="8" w:space="0" w:color="000000"/>
            </w:tcBorders>
            <w:shd w:val="clear" w:color="auto" w:fill="F3F3F3"/>
          </w:tcPr>
          <w:p w14:paraId="3334B438" w14:textId="77777777" w:rsidR="00AE198B" w:rsidRPr="00362205" w:rsidRDefault="00AE198B" w:rsidP="00C14FB7">
            <w:pPr>
              <w:rPr>
                <w:rFonts w:ascii="標楷體" w:eastAsia="標楷體" w:hAnsi="標楷體"/>
              </w:rPr>
            </w:pPr>
            <w:r w:rsidRPr="00362205">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07F28A6F" w14:textId="77777777" w:rsidR="00AE198B" w:rsidRPr="00362205" w:rsidRDefault="00AE198B" w:rsidP="00C14FB7">
            <w:pPr>
              <w:rPr>
                <w:rFonts w:ascii="標楷體" w:eastAsia="標楷體" w:hAnsi="標楷體"/>
              </w:rPr>
            </w:pPr>
          </w:p>
        </w:tc>
      </w:tr>
    </w:tbl>
    <w:p w14:paraId="13F27770" w14:textId="77777777" w:rsidR="00AE198B" w:rsidRPr="00362205" w:rsidRDefault="00AE198B" w:rsidP="00AE198B">
      <w:pPr>
        <w:rPr>
          <w:rFonts w:ascii="標楷體" w:eastAsia="標楷體" w:hAnsi="標楷體"/>
        </w:rPr>
      </w:pPr>
    </w:p>
    <w:p w14:paraId="57DCCE3D" w14:textId="77777777" w:rsidR="00AE198B" w:rsidRPr="00362205" w:rsidRDefault="00AE198B" w:rsidP="00AE198B">
      <w:pPr>
        <w:rPr>
          <w:rFonts w:ascii="標楷體" w:eastAsia="標楷體" w:hAnsi="標楷體"/>
        </w:rPr>
      </w:pPr>
    </w:p>
    <w:p w14:paraId="4CE0F019" w14:textId="77777777" w:rsidR="00AE198B" w:rsidRPr="00362205" w:rsidRDefault="00AE198B" w:rsidP="00AE198B">
      <w:pPr>
        <w:rPr>
          <w:rFonts w:ascii="標楷體" w:eastAsia="標楷體" w:hAnsi="標楷體"/>
        </w:rPr>
      </w:pPr>
    </w:p>
    <w:p w14:paraId="6C67C52C" w14:textId="77777777" w:rsidR="00AE198B" w:rsidRPr="00362205" w:rsidRDefault="00AE198B" w:rsidP="00AE198B">
      <w:pPr>
        <w:rPr>
          <w:rFonts w:ascii="標楷體" w:eastAsia="標楷體" w:hAnsi="標楷體"/>
        </w:rPr>
      </w:pPr>
    </w:p>
    <w:p w14:paraId="64041DDF" w14:textId="77777777" w:rsidR="00AE198B" w:rsidRPr="00362205" w:rsidRDefault="00AE198B" w:rsidP="00AE198B">
      <w:pPr>
        <w:rPr>
          <w:rFonts w:ascii="標楷體" w:eastAsia="標楷體" w:hAnsi="標楷體"/>
        </w:rPr>
      </w:pPr>
    </w:p>
    <w:p w14:paraId="0CFADBA4" w14:textId="77777777" w:rsidR="00AE198B" w:rsidRPr="00362205" w:rsidRDefault="00AE198B" w:rsidP="00AE198B">
      <w:pPr>
        <w:rPr>
          <w:rFonts w:ascii="標楷體" w:eastAsia="標楷體" w:hAnsi="標楷體"/>
        </w:rPr>
      </w:pPr>
    </w:p>
    <w:p w14:paraId="0EC8DE13" w14:textId="77777777" w:rsidR="00AE198B" w:rsidRPr="00362205" w:rsidRDefault="00AE198B" w:rsidP="00AE198B">
      <w:pPr>
        <w:rPr>
          <w:rFonts w:ascii="標楷體" w:eastAsia="標楷體" w:hAnsi="標楷體"/>
        </w:rPr>
      </w:pPr>
    </w:p>
    <w:p w14:paraId="4AFC3AEB" w14:textId="77777777" w:rsidR="00AE198B" w:rsidRPr="00362205" w:rsidRDefault="00AE198B" w:rsidP="00AE198B">
      <w:pPr>
        <w:rPr>
          <w:rFonts w:ascii="標楷體" w:eastAsia="標楷體" w:hAnsi="標楷體"/>
        </w:rPr>
      </w:pPr>
      <w:r w:rsidRPr="00362205">
        <w:rPr>
          <w:rFonts w:ascii="標楷體" w:eastAsia="標楷體" w:hAnsi="標楷體"/>
        </w:rPr>
        <w:br w:type="page"/>
      </w:r>
    </w:p>
    <w:p w14:paraId="496D362B" w14:textId="77777777" w:rsidR="00AE198B" w:rsidRPr="00362205" w:rsidRDefault="00AE198B" w:rsidP="00D01BCC">
      <w:pPr>
        <w:pStyle w:val="a"/>
      </w:pPr>
      <w:r w:rsidRPr="00362205">
        <w:lastRenderedPageBreak/>
        <w:t>UI畫面</w:t>
      </w:r>
    </w:p>
    <w:p w14:paraId="7DC3DF91" w14:textId="77777777" w:rsidR="00AE198B" w:rsidRPr="00362205" w:rsidRDefault="00AE198B" w:rsidP="00AE198B">
      <w:pPr>
        <w:pStyle w:val="42"/>
        <w:spacing w:after="72"/>
        <w:ind w:left="1133"/>
        <w:rPr>
          <w:rFonts w:ascii="標楷體" w:hAnsi="標楷體"/>
        </w:rPr>
      </w:pPr>
      <w:r w:rsidRPr="00362205">
        <w:rPr>
          <w:rFonts w:ascii="標楷體" w:hAnsi="標楷體" w:hint="eastAsia"/>
        </w:rPr>
        <w:t>輸入畫面：</w:t>
      </w:r>
    </w:p>
    <w:p w14:paraId="5E64B69C" w14:textId="2B0F9E5B" w:rsidR="00AE198B" w:rsidRPr="00362205" w:rsidRDefault="00AE198B" w:rsidP="00D01BCC">
      <w:pPr>
        <w:pStyle w:val="a"/>
      </w:pPr>
      <w:r w:rsidRPr="00AE198B">
        <w:rPr>
          <w:noProof/>
        </w:rPr>
        <w:drawing>
          <wp:inline distT="0" distB="0" distL="0" distR="0" wp14:anchorId="113AC873" wp14:editId="178088BC">
            <wp:extent cx="5793740" cy="1049278"/>
            <wp:effectExtent l="0" t="0" r="0" b="0"/>
            <wp:docPr id="160" name="圖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835560" cy="1056852"/>
                    </a:xfrm>
                    <a:prstGeom prst="rect">
                      <a:avLst/>
                    </a:prstGeom>
                  </pic:spPr>
                </pic:pic>
              </a:graphicData>
            </a:graphic>
          </wp:inline>
        </w:drawing>
      </w:r>
    </w:p>
    <w:p w14:paraId="58BE5F1A" w14:textId="77777777" w:rsidR="00AE198B" w:rsidRPr="00362205" w:rsidRDefault="00AE198B" w:rsidP="00D01BCC">
      <w:pPr>
        <w:pStyle w:val="a"/>
      </w:pPr>
      <w:r>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6"/>
        <w:gridCol w:w="2031"/>
        <w:gridCol w:w="696"/>
        <w:gridCol w:w="1093"/>
        <w:gridCol w:w="1170"/>
        <w:gridCol w:w="674"/>
        <w:gridCol w:w="695"/>
        <w:gridCol w:w="3258"/>
      </w:tblGrid>
      <w:tr w:rsidR="00AE198B" w:rsidRPr="00362205" w14:paraId="1DC51A0D" w14:textId="77777777" w:rsidTr="0022279A">
        <w:trPr>
          <w:trHeight w:val="388"/>
          <w:jc w:val="center"/>
        </w:trPr>
        <w:tc>
          <w:tcPr>
            <w:tcW w:w="456" w:type="dxa"/>
            <w:vMerge w:val="restart"/>
          </w:tcPr>
          <w:p w14:paraId="1A535FE2" w14:textId="77777777" w:rsidR="00AE198B" w:rsidRPr="00362205" w:rsidRDefault="00AE198B" w:rsidP="00C14FB7">
            <w:pPr>
              <w:rPr>
                <w:rFonts w:ascii="標楷體" w:eastAsia="標楷體" w:hAnsi="標楷體"/>
              </w:rPr>
            </w:pPr>
            <w:r w:rsidRPr="00362205">
              <w:rPr>
                <w:rFonts w:ascii="標楷體" w:eastAsia="標楷體" w:hAnsi="標楷體"/>
              </w:rPr>
              <w:t>序號</w:t>
            </w:r>
          </w:p>
        </w:tc>
        <w:tc>
          <w:tcPr>
            <w:tcW w:w="2031" w:type="dxa"/>
            <w:vMerge w:val="restart"/>
          </w:tcPr>
          <w:p w14:paraId="0B92291C" w14:textId="77777777" w:rsidR="00AE198B" w:rsidRPr="00362205" w:rsidRDefault="00AE198B" w:rsidP="00C14FB7">
            <w:pPr>
              <w:rPr>
                <w:rFonts w:ascii="標楷體" w:eastAsia="標楷體" w:hAnsi="標楷體"/>
              </w:rPr>
            </w:pPr>
            <w:r w:rsidRPr="00362205">
              <w:rPr>
                <w:rFonts w:ascii="標楷體" w:eastAsia="標楷體" w:hAnsi="標楷體"/>
              </w:rPr>
              <w:t>欄位</w:t>
            </w:r>
          </w:p>
        </w:tc>
        <w:tc>
          <w:tcPr>
            <w:tcW w:w="4328" w:type="dxa"/>
            <w:gridSpan w:val="5"/>
          </w:tcPr>
          <w:p w14:paraId="013FE002" w14:textId="77777777" w:rsidR="00AE198B" w:rsidRPr="00362205" w:rsidRDefault="00AE198B" w:rsidP="00C14FB7">
            <w:pPr>
              <w:jc w:val="center"/>
              <w:rPr>
                <w:rFonts w:ascii="標楷體" w:eastAsia="標楷體" w:hAnsi="標楷體"/>
              </w:rPr>
            </w:pPr>
            <w:r w:rsidRPr="00362205">
              <w:rPr>
                <w:rFonts w:ascii="標楷體" w:eastAsia="標楷體" w:hAnsi="標楷體"/>
              </w:rPr>
              <w:t>說明</w:t>
            </w:r>
          </w:p>
        </w:tc>
        <w:tc>
          <w:tcPr>
            <w:tcW w:w="3258" w:type="dxa"/>
            <w:vMerge w:val="restart"/>
          </w:tcPr>
          <w:p w14:paraId="0A814F1F" w14:textId="77777777" w:rsidR="00AE198B" w:rsidRPr="00362205" w:rsidRDefault="00AE198B" w:rsidP="00C14FB7">
            <w:pPr>
              <w:rPr>
                <w:rFonts w:ascii="標楷體" w:eastAsia="標楷體" w:hAnsi="標楷體"/>
              </w:rPr>
            </w:pPr>
            <w:r w:rsidRPr="00362205">
              <w:rPr>
                <w:rFonts w:ascii="標楷體" w:eastAsia="標楷體" w:hAnsi="標楷體"/>
              </w:rPr>
              <w:t>處理邏輯及注意事項</w:t>
            </w:r>
          </w:p>
        </w:tc>
      </w:tr>
      <w:tr w:rsidR="00AE198B" w:rsidRPr="00362205" w14:paraId="2B9EC120" w14:textId="77777777" w:rsidTr="0022279A">
        <w:trPr>
          <w:trHeight w:val="244"/>
          <w:jc w:val="center"/>
        </w:trPr>
        <w:tc>
          <w:tcPr>
            <w:tcW w:w="456" w:type="dxa"/>
            <w:vMerge/>
          </w:tcPr>
          <w:p w14:paraId="2D853622" w14:textId="77777777" w:rsidR="00AE198B" w:rsidRPr="00362205" w:rsidRDefault="00AE198B" w:rsidP="00C14FB7">
            <w:pPr>
              <w:rPr>
                <w:rFonts w:ascii="標楷體" w:eastAsia="標楷體" w:hAnsi="標楷體"/>
              </w:rPr>
            </w:pPr>
          </w:p>
        </w:tc>
        <w:tc>
          <w:tcPr>
            <w:tcW w:w="2031" w:type="dxa"/>
            <w:vMerge/>
          </w:tcPr>
          <w:p w14:paraId="6A7A8A88" w14:textId="77777777" w:rsidR="00AE198B" w:rsidRPr="00362205" w:rsidRDefault="00AE198B" w:rsidP="00C14FB7">
            <w:pPr>
              <w:rPr>
                <w:rFonts w:ascii="標楷體" w:eastAsia="標楷體" w:hAnsi="標楷體"/>
              </w:rPr>
            </w:pPr>
          </w:p>
        </w:tc>
        <w:tc>
          <w:tcPr>
            <w:tcW w:w="696" w:type="dxa"/>
          </w:tcPr>
          <w:p w14:paraId="7A21733C" w14:textId="77777777" w:rsidR="00AE198B" w:rsidRPr="00362205" w:rsidRDefault="00AE198B" w:rsidP="00C14FB7">
            <w:pPr>
              <w:rPr>
                <w:rFonts w:ascii="標楷體" w:eastAsia="標楷體" w:hAnsi="標楷體"/>
              </w:rPr>
            </w:pPr>
            <w:r w:rsidRPr="004E09B8">
              <w:rPr>
                <w:rFonts w:ascii="標楷體" w:eastAsia="標楷體" w:hAnsi="標楷體" w:hint="eastAsia"/>
              </w:rPr>
              <w:t>資料型態長度</w:t>
            </w:r>
          </w:p>
        </w:tc>
        <w:tc>
          <w:tcPr>
            <w:tcW w:w="1093" w:type="dxa"/>
          </w:tcPr>
          <w:p w14:paraId="704EB5A3" w14:textId="77777777" w:rsidR="00AE198B" w:rsidRPr="00362205" w:rsidRDefault="00AE198B" w:rsidP="00C14FB7">
            <w:pPr>
              <w:rPr>
                <w:rFonts w:ascii="標楷體" w:eastAsia="標楷體" w:hAnsi="標楷體"/>
              </w:rPr>
            </w:pPr>
            <w:r w:rsidRPr="00362205">
              <w:rPr>
                <w:rFonts w:ascii="標楷體" w:eastAsia="標楷體" w:hAnsi="標楷體"/>
              </w:rPr>
              <w:t>預設值</w:t>
            </w:r>
          </w:p>
        </w:tc>
        <w:tc>
          <w:tcPr>
            <w:tcW w:w="1170" w:type="dxa"/>
          </w:tcPr>
          <w:p w14:paraId="169B1D56" w14:textId="77777777" w:rsidR="00AE198B" w:rsidRPr="00362205" w:rsidRDefault="00AE198B" w:rsidP="00C14FB7">
            <w:pPr>
              <w:rPr>
                <w:rFonts w:ascii="標楷體" w:eastAsia="標楷體" w:hAnsi="標楷體"/>
              </w:rPr>
            </w:pPr>
            <w:r w:rsidRPr="00362205">
              <w:rPr>
                <w:rFonts w:ascii="標楷體" w:eastAsia="標楷體" w:hAnsi="標楷體"/>
              </w:rPr>
              <w:t>選單內容</w:t>
            </w:r>
          </w:p>
        </w:tc>
        <w:tc>
          <w:tcPr>
            <w:tcW w:w="674" w:type="dxa"/>
          </w:tcPr>
          <w:p w14:paraId="57C12E1A" w14:textId="77777777" w:rsidR="00AE198B" w:rsidRPr="00362205" w:rsidRDefault="00AE198B" w:rsidP="00C14FB7">
            <w:pPr>
              <w:rPr>
                <w:rFonts w:ascii="標楷體" w:eastAsia="標楷體" w:hAnsi="標楷體"/>
              </w:rPr>
            </w:pPr>
            <w:r w:rsidRPr="00362205">
              <w:rPr>
                <w:rFonts w:ascii="標楷體" w:eastAsia="標楷體" w:hAnsi="標楷體"/>
              </w:rPr>
              <w:t>必填</w:t>
            </w:r>
          </w:p>
        </w:tc>
        <w:tc>
          <w:tcPr>
            <w:tcW w:w="695" w:type="dxa"/>
          </w:tcPr>
          <w:p w14:paraId="29128EB0" w14:textId="77777777" w:rsidR="00AE198B" w:rsidRPr="00362205" w:rsidRDefault="00AE198B" w:rsidP="00C14FB7">
            <w:pPr>
              <w:rPr>
                <w:rFonts w:ascii="標楷體" w:eastAsia="標楷體" w:hAnsi="標楷體"/>
              </w:rPr>
            </w:pPr>
            <w:r w:rsidRPr="00362205">
              <w:rPr>
                <w:rFonts w:ascii="標楷體" w:eastAsia="標楷體" w:hAnsi="標楷體"/>
              </w:rPr>
              <w:t>R/W</w:t>
            </w:r>
          </w:p>
        </w:tc>
        <w:tc>
          <w:tcPr>
            <w:tcW w:w="3258" w:type="dxa"/>
            <w:vMerge/>
          </w:tcPr>
          <w:p w14:paraId="47F8B75A" w14:textId="77777777" w:rsidR="00AE198B" w:rsidRPr="00362205" w:rsidRDefault="00AE198B" w:rsidP="00C14FB7">
            <w:pPr>
              <w:rPr>
                <w:rFonts w:ascii="標楷體" w:eastAsia="標楷體" w:hAnsi="標楷體"/>
              </w:rPr>
            </w:pPr>
          </w:p>
        </w:tc>
      </w:tr>
      <w:tr w:rsidR="00AE198B" w:rsidRPr="00362205" w14:paraId="359156BD" w14:textId="77777777" w:rsidTr="0022279A">
        <w:trPr>
          <w:trHeight w:val="244"/>
          <w:jc w:val="center"/>
        </w:trPr>
        <w:tc>
          <w:tcPr>
            <w:tcW w:w="456" w:type="dxa"/>
          </w:tcPr>
          <w:p w14:paraId="0463C2C5" w14:textId="77777777" w:rsidR="00AE198B" w:rsidRPr="00362205" w:rsidRDefault="00AE198B" w:rsidP="00C14FB7">
            <w:pPr>
              <w:rPr>
                <w:rFonts w:ascii="標楷體" w:eastAsia="標楷體" w:hAnsi="標楷體"/>
              </w:rPr>
            </w:pPr>
            <w:r w:rsidRPr="00362205">
              <w:rPr>
                <w:rFonts w:ascii="標楷體" w:eastAsia="標楷體" w:hAnsi="標楷體" w:hint="eastAsia"/>
              </w:rPr>
              <w:t>1.</w:t>
            </w:r>
          </w:p>
        </w:tc>
        <w:tc>
          <w:tcPr>
            <w:tcW w:w="2031" w:type="dxa"/>
          </w:tcPr>
          <w:p w14:paraId="0233A064" w14:textId="6B28C105" w:rsidR="00AE198B" w:rsidRPr="00362205" w:rsidRDefault="00AE198B" w:rsidP="00C14FB7">
            <w:pPr>
              <w:rPr>
                <w:rFonts w:ascii="標楷體" w:eastAsia="標楷體" w:hAnsi="標楷體"/>
              </w:rPr>
            </w:pPr>
            <w:r>
              <w:rPr>
                <w:rFonts w:ascii="標楷體" w:eastAsia="標楷體" w:hAnsi="標楷體" w:hint="eastAsia"/>
              </w:rPr>
              <w:t>保證人關係代碼</w:t>
            </w:r>
          </w:p>
        </w:tc>
        <w:tc>
          <w:tcPr>
            <w:tcW w:w="696" w:type="dxa"/>
          </w:tcPr>
          <w:p w14:paraId="119CBEE0" w14:textId="33690279" w:rsidR="00AE198B" w:rsidRPr="00362205" w:rsidRDefault="00AE198B" w:rsidP="00C14FB7">
            <w:pPr>
              <w:rPr>
                <w:rFonts w:ascii="標楷體" w:eastAsia="標楷體" w:hAnsi="標楷體"/>
              </w:rPr>
            </w:pPr>
            <w:r>
              <w:rPr>
                <w:rFonts w:ascii="標楷體" w:eastAsia="標楷體" w:hAnsi="標楷體"/>
              </w:rPr>
              <w:t>9</w:t>
            </w:r>
            <w:r>
              <w:rPr>
                <w:rFonts w:ascii="標楷體" w:eastAsia="標楷體" w:hAnsi="標楷體" w:hint="eastAsia"/>
              </w:rPr>
              <w:t>(2)</w:t>
            </w:r>
          </w:p>
        </w:tc>
        <w:tc>
          <w:tcPr>
            <w:tcW w:w="1093" w:type="dxa"/>
          </w:tcPr>
          <w:p w14:paraId="455340BD" w14:textId="77777777" w:rsidR="00AE198B" w:rsidRPr="00362205" w:rsidRDefault="00AE198B" w:rsidP="00C14FB7">
            <w:pPr>
              <w:rPr>
                <w:rFonts w:ascii="標楷體" w:eastAsia="標楷體" w:hAnsi="標楷體"/>
              </w:rPr>
            </w:pPr>
          </w:p>
        </w:tc>
        <w:tc>
          <w:tcPr>
            <w:tcW w:w="1170" w:type="dxa"/>
          </w:tcPr>
          <w:p w14:paraId="25E76755" w14:textId="77777777" w:rsidR="00AE198B" w:rsidRPr="00362205" w:rsidRDefault="00AE198B" w:rsidP="00C14FB7">
            <w:pPr>
              <w:rPr>
                <w:rFonts w:ascii="標楷體" w:eastAsia="標楷體" w:hAnsi="標楷體"/>
              </w:rPr>
            </w:pPr>
          </w:p>
        </w:tc>
        <w:tc>
          <w:tcPr>
            <w:tcW w:w="674" w:type="dxa"/>
          </w:tcPr>
          <w:p w14:paraId="3973E519" w14:textId="77777777" w:rsidR="00AE198B" w:rsidRPr="00362205" w:rsidRDefault="00AE198B" w:rsidP="00C14FB7">
            <w:pPr>
              <w:rPr>
                <w:rFonts w:ascii="標楷體" w:eastAsia="標楷體" w:hAnsi="標楷體"/>
              </w:rPr>
            </w:pPr>
          </w:p>
        </w:tc>
        <w:tc>
          <w:tcPr>
            <w:tcW w:w="695" w:type="dxa"/>
          </w:tcPr>
          <w:p w14:paraId="2E28B2EB" w14:textId="77777777" w:rsidR="00AE198B" w:rsidRPr="00362205" w:rsidRDefault="00AE198B" w:rsidP="00C14FB7">
            <w:pPr>
              <w:rPr>
                <w:rFonts w:ascii="標楷體" w:eastAsia="標楷體" w:hAnsi="標楷體"/>
              </w:rPr>
            </w:pPr>
          </w:p>
        </w:tc>
        <w:tc>
          <w:tcPr>
            <w:tcW w:w="3258" w:type="dxa"/>
          </w:tcPr>
          <w:p w14:paraId="6A64BC1B" w14:textId="6C69DD7C" w:rsidR="00AE198B" w:rsidRPr="00362205" w:rsidRDefault="00AE198B" w:rsidP="00C14FB7">
            <w:pPr>
              <w:rPr>
                <w:rFonts w:ascii="標楷體" w:eastAsia="標楷體" w:hAnsi="標楷體"/>
              </w:rPr>
            </w:pPr>
            <w:r>
              <w:rPr>
                <w:rFonts w:ascii="標楷體" w:eastAsia="標楷體" w:hAnsi="標楷體" w:hint="eastAsia"/>
              </w:rPr>
              <w:t>可不輸入，查詢全部</w:t>
            </w:r>
          </w:p>
        </w:tc>
      </w:tr>
      <w:tr w:rsidR="00AE198B" w:rsidRPr="00362205" w14:paraId="362361EE" w14:textId="77777777" w:rsidTr="0022279A">
        <w:trPr>
          <w:trHeight w:val="291"/>
          <w:jc w:val="center"/>
        </w:trPr>
        <w:tc>
          <w:tcPr>
            <w:tcW w:w="456" w:type="dxa"/>
          </w:tcPr>
          <w:p w14:paraId="23B95EF6" w14:textId="0CBEB982" w:rsidR="00AE198B" w:rsidRPr="00362205" w:rsidRDefault="00AE198B" w:rsidP="00C14FB7">
            <w:pPr>
              <w:rPr>
                <w:rFonts w:ascii="標楷體" w:eastAsia="標楷體" w:hAnsi="標楷體"/>
              </w:rPr>
            </w:pPr>
          </w:p>
        </w:tc>
        <w:tc>
          <w:tcPr>
            <w:tcW w:w="2031" w:type="dxa"/>
          </w:tcPr>
          <w:p w14:paraId="197CD617" w14:textId="112D2A5C" w:rsidR="00AE198B" w:rsidRPr="00362205" w:rsidRDefault="00AE198B" w:rsidP="00C14FB7">
            <w:pPr>
              <w:rPr>
                <w:rFonts w:ascii="標楷體" w:eastAsia="標楷體" w:hAnsi="標楷體"/>
              </w:rPr>
            </w:pPr>
          </w:p>
        </w:tc>
        <w:tc>
          <w:tcPr>
            <w:tcW w:w="696" w:type="dxa"/>
          </w:tcPr>
          <w:p w14:paraId="652DF836" w14:textId="1782D4DF" w:rsidR="00AE198B" w:rsidRPr="00362205" w:rsidRDefault="00AE198B" w:rsidP="00C14FB7">
            <w:pPr>
              <w:rPr>
                <w:rFonts w:ascii="標楷體" w:eastAsia="標楷體" w:hAnsi="標楷體"/>
              </w:rPr>
            </w:pPr>
          </w:p>
        </w:tc>
        <w:tc>
          <w:tcPr>
            <w:tcW w:w="1093" w:type="dxa"/>
          </w:tcPr>
          <w:p w14:paraId="2F9810E0" w14:textId="77777777" w:rsidR="00AE198B" w:rsidRPr="00362205" w:rsidRDefault="00AE198B" w:rsidP="00C14FB7">
            <w:pPr>
              <w:rPr>
                <w:rFonts w:ascii="標楷體" w:eastAsia="標楷體" w:hAnsi="標楷體"/>
              </w:rPr>
            </w:pPr>
          </w:p>
        </w:tc>
        <w:tc>
          <w:tcPr>
            <w:tcW w:w="1170" w:type="dxa"/>
          </w:tcPr>
          <w:p w14:paraId="77CC325F" w14:textId="77777777" w:rsidR="00AE198B" w:rsidRPr="00362205" w:rsidRDefault="00AE198B" w:rsidP="00C14FB7">
            <w:pPr>
              <w:rPr>
                <w:rFonts w:ascii="標楷體" w:eastAsia="標楷體" w:hAnsi="標楷體"/>
              </w:rPr>
            </w:pPr>
          </w:p>
        </w:tc>
        <w:tc>
          <w:tcPr>
            <w:tcW w:w="674" w:type="dxa"/>
          </w:tcPr>
          <w:p w14:paraId="6FB54DE9" w14:textId="41D4B078" w:rsidR="00AE198B" w:rsidRPr="00362205" w:rsidRDefault="00AE198B" w:rsidP="00C14FB7">
            <w:pPr>
              <w:rPr>
                <w:rFonts w:ascii="標楷體" w:eastAsia="標楷體" w:hAnsi="標楷體"/>
              </w:rPr>
            </w:pPr>
          </w:p>
        </w:tc>
        <w:tc>
          <w:tcPr>
            <w:tcW w:w="695" w:type="dxa"/>
          </w:tcPr>
          <w:p w14:paraId="197AD6F6" w14:textId="77777777" w:rsidR="00AE198B" w:rsidRPr="00362205" w:rsidRDefault="00AE198B" w:rsidP="00C14FB7">
            <w:pPr>
              <w:rPr>
                <w:rFonts w:ascii="標楷體" w:eastAsia="標楷體" w:hAnsi="標楷體"/>
              </w:rPr>
            </w:pPr>
          </w:p>
        </w:tc>
        <w:tc>
          <w:tcPr>
            <w:tcW w:w="3258" w:type="dxa"/>
          </w:tcPr>
          <w:p w14:paraId="189563D3" w14:textId="3CA5DB23" w:rsidR="00AE198B" w:rsidRPr="00362205" w:rsidRDefault="00AE198B" w:rsidP="00C14FB7">
            <w:pPr>
              <w:rPr>
                <w:rFonts w:ascii="標楷體" w:eastAsia="標楷體" w:hAnsi="標楷體"/>
              </w:rPr>
            </w:pPr>
          </w:p>
        </w:tc>
      </w:tr>
      <w:tr w:rsidR="00AE198B" w:rsidRPr="00362205" w14:paraId="44210326" w14:textId="77777777" w:rsidTr="0022279A">
        <w:trPr>
          <w:trHeight w:val="291"/>
          <w:jc w:val="center"/>
        </w:trPr>
        <w:tc>
          <w:tcPr>
            <w:tcW w:w="456" w:type="dxa"/>
          </w:tcPr>
          <w:p w14:paraId="0670BDDB" w14:textId="40E841A1" w:rsidR="00AE198B" w:rsidRPr="00362205" w:rsidRDefault="00AE198B" w:rsidP="00C14FB7">
            <w:pPr>
              <w:rPr>
                <w:rFonts w:ascii="標楷體" w:eastAsia="標楷體" w:hAnsi="標楷體"/>
              </w:rPr>
            </w:pPr>
          </w:p>
        </w:tc>
        <w:tc>
          <w:tcPr>
            <w:tcW w:w="2031" w:type="dxa"/>
          </w:tcPr>
          <w:p w14:paraId="2E303E98" w14:textId="6F162DCF" w:rsidR="00AE198B" w:rsidRPr="00362205" w:rsidRDefault="00AE198B" w:rsidP="00C14FB7">
            <w:pPr>
              <w:rPr>
                <w:rFonts w:ascii="標楷體" w:eastAsia="標楷體" w:hAnsi="標楷體"/>
              </w:rPr>
            </w:pPr>
          </w:p>
        </w:tc>
        <w:tc>
          <w:tcPr>
            <w:tcW w:w="696" w:type="dxa"/>
          </w:tcPr>
          <w:p w14:paraId="0BDE245D" w14:textId="3D368196" w:rsidR="00AE198B" w:rsidRPr="00362205" w:rsidRDefault="00AE198B" w:rsidP="00C14FB7">
            <w:pPr>
              <w:rPr>
                <w:rFonts w:ascii="標楷體" w:eastAsia="標楷體" w:hAnsi="標楷體"/>
              </w:rPr>
            </w:pPr>
          </w:p>
        </w:tc>
        <w:tc>
          <w:tcPr>
            <w:tcW w:w="1093" w:type="dxa"/>
          </w:tcPr>
          <w:p w14:paraId="6425C0C6" w14:textId="77777777" w:rsidR="00AE198B" w:rsidRPr="00362205" w:rsidRDefault="00AE198B" w:rsidP="00C14FB7">
            <w:pPr>
              <w:rPr>
                <w:rFonts w:ascii="標楷體" w:eastAsia="標楷體" w:hAnsi="標楷體"/>
              </w:rPr>
            </w:pPr>
          </w:p>
        </w:tc>
        <w:tc>
          <w:tcPr>
            <w:tcW w:w="1170" w:type="dxa"/>
          </w:tcPr>
          <w:p w14:paraId="17616697" w14:textId="77777777" w:rsidR="00AE198B" w:rsidRPr="00362205" w:rsidRDefault="00AE198B" w:rsidP="00C14FB7">
            <w:pPr>
              <w:rPr>
                <w:rFonts w:ascii="標楷體" w:eastAsia="標楷體" w:hAnsi="標楷體"/>
              </w:rPr>
            </w:pPr>
          </w:p>
        </w:tc>
        <w:tc>
          <w:tcPr>
            <w:tcW w:w="674" w:type="dxa"/>
          </w:tcPr>
          <w:p w14:paraId="0EA96F99" w14:textId="07B4C6AD" w:rsidR="00AE198B" w:rsidRPr="00362205" w:rsidRDefault="00AE198B" w:rsidP="00C14FB7">
            <w:pPr>
              <w:rPr>
                <w:rFonts w:ascii="標楷體" w:eastAsia="標楷體" w:hAnsi="標楷體"/>
              </w:rPr>
            </w:pPr>
          </w:p>
        </w:tc>
        <w:tc>
          <w:tcPr>
            <w:tcW w:w="695" w:type="dxa"/>
          </w:tcPr>
          <w:p w14:paraId="152AF1AA" w14:textId="77777777" w:rsidR="00AE198B" w:rsidRPr="00362205" w:rsidRDefault="00AE198B" w:rsidP="00C14FB7">
            <w:pPr>
              <w:rPr>
                <w:rFonts w:ascii="標楷體" w:eastAsia="標楷體" w:hAnsi="標楷體"/>
              </w:rPr>
            </w:pPr>
          </w:p>
        </w:tc>
        <w:tc>
          <w:tcPr>
            <w:tcW w:w="3258" w:type="dxa"/>
          </w:tcPr>
          <w:p w14:paraId="2B85B943" w14:textId="49601FE7" w:rsidR="00AE198B" w:rsidRDefault="00AE198B" w:rsidP="00C14FB7"/>
        </w:tc>
      </w:tr>
      <w:tr w:rsidR="00AE198B" w:rsidRPr="00362205" w14:paraId="085D65A4" w14:textId="77777777" w:rsidTr="0022279A">
        <w:trPr>
          <w:trHeight w:val="291"/>
          <w:jc w:val="center"/>
        </w:trPr>
        <w:tc>
          <w:tcPr>
            <w:tcW w:w="456" w:type="dxa"/>
          </w:tcPr>
          <w:p w14:paraId="4182B168" w14:textId="78331289" w:rsidR="00AE198B" w:rsidRPr="00362205" w:rsidRDefault="00AE198B" w:rsidP="00C14FB7">
            <w:pPr>
              <w:rPr>
                <w:rFonts w:ascii="標楷體" w:eastAsia="標楷體" w:hAnsi="標楷體"/>
              </w:rPr>
            </w:pPr>
          </w:p>
        </w:tc>
        <w:tc>
          <w:tcPr>
            <w:tcW w:w="2031" w:type="dxa"/>
          </w:tcPr>
          <w:p w14:paraId="4DDCAC23" w14:textId="1800F7E7" w:rsidR="00AE198B" w:rsidRPr="00362205" w:rsidRDefault="00AE198B" w:rsidP="00C14FB7">
            <w:pPr>
              <w:rPr>
                <w:rFonts w:ascii="標楷體" w:eastAsia="標楷體" w:hAnsi="標楷體"/>
              </w:rPr>
            </w:pPr>
          </w:p>
        </w:tc>
        <w:tc>
          <w:tcPr>
            <w:tcW w:w="696" w:type="dxa"/>
          </w:tcPr>
          <w:p w14:paraId="25C48DE3" w14:textId="580D79A8" w:rsidR="00AE198B" w:rsidRPr="00362205" w:rsidRDefault="00AE198B" w:rsidP="00C14FB7">
            <w:pPr>
              <w:rPr>
                <w:rFonts w:ascii="標楷體" w:eastAsia="標楷體" w:hAnsi="標楷體"/>
              </w:rPr>
            </w:pPr>
          </w:p>
        </w:tc>
        <w:tc>
          <w:tcPr>
            <w:tcW w:w="1093" w:type="dxa"/>
          </w:tcPr>
          <w:p w14:paraId="008408C6" w14:textId="77777777" w:rsidR="00AE198B" w:rsidRPr="00362205" w:rsidRDefault="00AE198B" w:rsidP="00C14FB7">
            <w:pPr>
              <w:rPr>
                <w:rFonts w:ascii="標楷體" w:eastAsia="標楷體" w:hAnsi="標楷體"/>
              </w:rPr>
            </w:pPr>
          </w:p>
        </w:tc>
        <w:tc>
          <w:tcPr>
            <w:tcW w:w="1170" w:type="dxa"/>
          </w:tcPr>
          <w:p w14:paraId="64513618" w14:textId="77777777" w:rsidR="00AE198B" w:rsidRPr="00362205" w:rsidRDefault="00AE198B" w:rsidP="00C14FB7">
            <w:pPr>
              <w:rPr>
                <w:rFonts w:ascii="標楷體" w:eastAsia="標楷體" w:hAnsi="標楷體"/>
              </w:rPr>
            </w:pPr>
          </w:p>
        </w:tc>
        <w:tc>
          <w:tcPr>
            <w:tcW w:w="674" w:type="dxa"/>
          </w:tcPr>
          <w:p w14:paraId="1A953055" w14:textId="566E144C" w:rsidR="00AE198B" w:rsidRPr="00362205" w:rsidRDefault="00AE198B" w:rsidP="00C14FB7">
            <w:pPr>
              <w:rPr>
                <w:rFonts w:ascii="標楷體" w:eastAsia="標楷體" w:hAnsi="標楷體"/>
              </w:rPr>
            </w:pPr>
          </w:p>
        </w:tc>
        <w:tc>
          <w:tcPr>
            <w:tcW w:w="695" w:type="dxa"/>
          </w:tcPr>
          <w:p w14:paraId="686BE440" w14:textId="77777777" w:rsidR="00AE198B" w:rsidRPr="00362205" w:rsidRDefault="00AE198B" w:rsidP="00C14FB7">
            <w:pPr>
              <w:rPr>
                <w:rFonts w:ascii="標楷體" w:eastAsia="標楷體" w:hAnsi="標楷體"/>
              </w:rPr>
            </w:pPr>
          </w:p>
        </w:tc>
        <w:tc>
          <w:tcPr>
            <w:tcW w:w="3258" w:type="dxa"/>
          </w:tcPr>
          <w:p w14:paraId="0E204E02" w14:textId="432AA7A4" w:rsidR="00AE198B" w:rsidRPr="00362205" w:rsidRDefault="00AE198B" w:rsidP="00C14FB7">
            <w:pPr>
              <w:rPr>
                <w:rFonts w:ascii="標楷體" w:eastAsia="標楷體" w:hAnsi="標楷體"/>
              </w:rPr>
            </w:pPr>
          </w:p>
        </w:tc>
      </w:tr>
    </w:tbl>
    <w:p w14:paraId="6B3B5FF5" w14:textId="77777777" w:rsidR="00AE198B" w:rsidRPr="0022279A" w:rsidRDefault="00AE198B" w:rsidP="0022279A">
      <w:pPr>
        <w:ind w:left="1701"/>
      </w:pPr>
    </w:p>
    <w:p w14:paraId="362B2FF5" w14:textId="77777777" w:rsidR="00AE198B" w:rsidRDefault="00AE198B">
      <w:pPr>
        <w:widowControl/>
        <w:rPr>
          <w:rFonts w:ascii="標楷體" w:eastAsia="標楷體" w:hAnsi="標楷體"/>
          <w:sz w:val="32"/>
          <w:szCs w:val="20"/>
        </w:rPr>
      </w:pPr>
      <w:r>
        <w:rPr>
          <w:rFonts w:ascii="標楷體" w:hAnsi="標楷體"/>
        </w:rPr>
        <w:br w:type="page"/>
      </w:r>
    </w:p>
    <w:p w14:paraId="56091A35" w14:textId="7FABCDD8" w:rsidR="00D00BF4" w:rsidRPr="00362205" w:rsidRDefault="00AE198B" w:rsidP="00D00BF4">
      <w:pPr>
        <w:pStyle w:val="3"/>
        <w:numPr>
          <w:ilvl w:val="2"/>
          <w:numId w:val="1"/>
        </w:numPr>
        <w:rPr>
          <w:rFonts w:ascii="標楷體" w:hAnsi="標楷體"/>
        </w:rPr>
      </w:pPr>
      <w:r>
        <w:rPr>
          <w:rFonts w:ascii="標楷體" w:hAnsi="標楷體" w:hint="eastAsia"/>
        </w:rPr>
        <w:lastRenderedPageBreak/>
        <w:t>L6068</w:t>
      </w:r>
      <w:r w:rsidRPr="00D00BF4">
        <w:rPr>
          <w:rFonts w:ascii="標楷體" w:hAnsi="標楷體" w:hint="eastAsia"/>
        </w:rPr>
        <w:t>報表代號對照檔查詢</w:t>
      </w:r>
    </w:p>
    <w:p w14:paraId="5DB5C08A" w14:textId="77777777" w:rsidR="00D00BF4" w:rsidRPr="00362205" w:rsidRDefault="00D00BF4" w:rsidP="00D01BCC">
      <w:pPr>
        <w:pStyle w:val="a"/>
      </w:pPr>
      <w:r w:rsidRPr="00362205">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D00BF4" w:rsidRPr="00362205" w14:paraId="708C635E" w14:textId="77777777" w:rsidTr="00D00BF4">
        <w:trPr>
          <w:trHeight w:val="277"/>
        </w:trPr>
        <w:tc>
          <w:tcPr>
            <w:tcW w:w="1548" w:type="dxa"/>
            <w:tcBorders>
              <w:top w:val="single" w:sz="8" w:space="0" w:color="000000"/>
              <w:bottom w:val="single" w:sz="8" w:space="0" w:color="000000"/>
              <w:right w:val="single" w:sz="8" w:space="0" w:color="000000"/>
            </w:tcBorders>
            <w:shd w:val="clear" w:color="auto" w:fill="F3F3F3"/>
          </w:tcPr>
          <w:p w14:paraId="20A84AE5" w14:textId="77777777" w:rsidR="00D00BF4" w:rsidRPr="00362205" w:rsidRDefault="00D00BF4" w:rsidP="00D00BF4">
            <w:pPr>
              <w:rPr>
                <w:rFonts w:ascii="標楷體" w:eastAsia="標楷體" w:hAnsi="標楷體"/>
              </w:rPr>
            </w:pPr>
            <w:r w:rsidRPr="00362205">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734E0815" w14:textId="58BC3592" w:rsidR="00D00BF4" w:rsidRPr="00362205" w:rsidRDefault="00D00BF4" w:rsidP="00D00BF4">
            <w:pPr>
              <w:rPr>
                <w:rFonts w:ascii="標楷體" w:eastAsia="標楷體" w:hAnsi="標楷體"/>
              </w:rPr>
            </w:pPr>
            <w:r w:rsidRPr="00D00BF4">
              <w:rPr>
                <w:rFonts w:ascii="標楷體" w:eastAsia="標楷體" w:hAnsi="標楷體" w:hint="eastAsia"/>
              </w:rPr>
              <w:t>報表代號對照檔查詢</w:t>
            </w:r>
          </w:p>
          <w:p w14:paraId="5B5AB233" w14:textId="326F955F" w:rsidR="00D00BF4" w:rsidRDefault="00D00BF4" w:rsidP="00D00BF4">
            <w:pPr>
              <w:rPr>
                <w:rFonts w:ascii="標楷體" w:eastAsia="標楷體" w:hAnsi="標楷體"/>
              </w:rPr>
            </w:pPr>
            <w:r>
              <w:rPr>
                <w:rFonts w:ascii="標楷體" w:eastAsia="標楷體" w:hAnsi="標楷體" w:hint="eastAsia"/>
              </w:rPr>
              <w:t>1.</w:t>
            </w:r>
            <w:r w:rsidRPr="00362205">
              <w:rPr>
                <w:rFonts w:ascii="標楷體" w:eastAsia="標楷體" w:hAnsi="標楷體" w:hint="eastAsia"/>
              </w:rPr>
              <w:t>查詢</w:t>
            </w:r>
            <w:r w:rsidRPr="00CC1463">
              <w:rPr>
                <w:rFonts w:ascii="標楷體" w:eastAsia="標楷體" w:hAnsi="標楷體" w:hint="eastAsia"/>
              </w:rPr>
              <w:t>報表</w:t>
            </w:r>
            <w:r>
              <w:rPr>
                <w:rFonts w:ascii="標楷體" w:eastAsia="標楷體" w:hAnsi="標楷體" w:hint="eastAsia"/>
              </w:rPr>
              <w:t>產出後是否需</w:t>
            </w:r>
            <w:r w:rsidRPr="00CC1463">
              <w:rPr>
                <w:rFonts w:ascii="標楷體" w:eastAsia="標楷體" w:hAnsi="標楷體" w:hint="eastAsia"/>
              </w:rPr>
              <w:t>簽核</w:t>
            </w:r>
            <w:r w:rsidR="007D169B" w:rsidRPr="00116680">
              <w:rPr>
                <w:rFonts w:ascii="標楷體" w:eastAsia="標楷體" w:hAnsi="標楷體" w:hint="eastAsia"/>
              </w:rPr>
              <w:t>。</w:t>
            </w:r>
          </w:p>
          <w:p w14:paraId="431A5A67" w14:textId="77777777" w:rsidR="00D00BF4" w:rsidRDefault="00D00BF4" w:rsidP="00D00BF4">
            <w:pPr>
              <w:rPr>
                <w:rFonts w:ascii="標楷體" w:eastAsia="標楷體" w:hAnsi="標楷體"/>
              </w:rPr>
            </w:pPr>
            <w:r>
              <w:rPr>
                <w:rFonts w:ascii="標楷體" w:eastAsia="標楷體" w:hAnsi="標楷體" w:hint="eastAsia"/>
              </w:rPr>
              <w:t>2.</w:t>
            </w:r>
            <w:r w:rsidRPr="00362205">
              <w:rPr>
                <w:rFonts w:ascii="標楷體" w:eastAsia="標楷體" w:hAnsi="標楷體" w:hint="eastAsia"/>
              </w:rPr>
              <w:t>查詢</w:t>
            </w:r>
            <w:r w:rsidRPr="00CC1463">
              <w:rPr>
                <w:rFonts w:ascii="標楷體" w:eastAsia="標楷體" w:hAnsi="標楷體" w:hint="eastAsia"/>
              </w:rPr>
              <w:t>書面、簡訊、EMAIL寄送</w:t>
            </w:r>
            <w:r>
              <w:rPr>
                <w:rFonts w:ascii="標楷體" w:eastAsia="標楷體" w:hAnsi="標楷體" w:hint="eastAsia"/>
              </w:rPr>
              <w:t>的</w:t>
            </w:r>
            <w:r w:rsidRPr="00CC1463">
              <w:rPr>
                <w:rFonts w:ascii="標楷體" w:eastAsia="標楷體" w:hAnsi="標楷體" w:hint="eastAsia"/>
              </w:rPr>
              <w:t>優先</w:t>
            </w:r>
            <w:r>
              <w:rPr>
                <w:rFonts w:ascii="標楷體" w:eastAsia="標楷體" w:hAnsi="標楷體" w:hint="eastAsia"/>
              </w:rPr>
              <w:t>順</w:t>
            </w:r>
            <w:r w:rsidRPr="00CC1463">
              <w:rPr>
                <w:rFonts w:ascii="標楷體" w:eastAsia="標楷體" w:hAnsi="標楷體" w:hint="eastAsia"/>
              </w:rPr>
              <w:t>序</w:t>
            </w:r>
            <w:r w:rsidRPr="00116680">
              <w:rPr>
                <w:rFonts w:ascii="標楷體" w:eastAsia="標楷體" w:hAnsi="標楷體" w:hint="eastAsia"/>
              </w:rPr>
              <w:t>等資料。</w:t>
            </w:r>
          </w:p>
          <w:p w14:paraId="1399061E" w14:textId="54EE102C" w:rsidR="00B07D8D" w:rsidRPr="00362205" w:rsidRDefault="00B07D8D" w:rsidP="00D00BF4">
            <w:pPr>
              <w:rPr>
                <w:rFonts w:ascii="標楷體" w:eastAsia="標楷體" w:hAnsi="標楷體"/>
              </w:rPr>
            </w:pPr>
            <w:r>
              <w:rPr>
                <w:rFonts w:ascii="標楷體" w:eastAsia="標楷體" w:hAnsi="標楷體" w:hint="eastAsia"/>
              </w:rPr>
              <w:t>※資料庫:</w:t>
            </w:r>
            <w:r w:rsidRPr="0022279A">
              <w:rPr>
                <w:rFonts w:ascii="標楷體" w:eastAsia="標楷體" w:hAnsi="標楷體" w:cs="細明體"/>
                <w:color w:val="000000"/>
                <w:kern w:val="0"/>
                <w:sz w:val="22"/>
                <w:szCs w:val="22"/>
              </w:rPr>
              <w:t xml:space="preserve"> CdReport</w:t>
            </w:r>
          </w:p>
        </w:tc>
      </w:tr>
      <w:tr w:rsidR="00D00BF4" w:rsidRPr="00362205" w14:paraId="27486554" w14:textId="77777777" w:rsidTr="00D00BF4">
        <w:trPr>
          <w:trHeight w:val="277"/>
        </w:trPr>
        <w:tc>
          <w:tcPr>
            <w:tcW w:w="1548" w:type="dxa"/>
            <w:tcBorders>
              <w:top w:val="single" w:sz="8" w:space="0" w:color="000000"/>
              <w:bottom w:val="single" w:sz="8" w:space="0" w:color="000000"/>
              <w:right w:val="single" w:sz="8" w:space="0" w:color="000000"/>
            </w:tcBorders>
            <w:shd w:val="clear" w:color="auto" w:fill="F3F3F3"/>
          </w:tcPr>
          <w:p w14:paraId="54CD0F5F" w14:textId="77777777" w:rsidR="00D00BF4" w:rsidRPr="00362205" w:rsidRDefault="00D00BF4" w:rsidP="00D00BF4">
            <w:pPr>
              <w:rPr>
                <w:rFonts w:ascii="標楷體" w:eastAsia="標楷體" w:hAnsi="標楷體"/>
              </w:rPr>
            </w:pPr>
            <w:r w:rsidRPr="00362205">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59D3A406" w14:textId="77777777" w:rsidR="00D00BF4" w:rsidRPr="00362205" w:rsidRDefault="00D00BF4" w:rsidP="00D00BF4">
            <w:pPr>
              <w:rPr>
                <w:rFonts w:ascii="標楷體" w:eastAsia="標楷體" w:hAnsi="標楷體"/>
              </w:rPr>
            </w:pPr>
          </w:p>
        </w:tc>
      </w:tr>
      <w:tr w:rsidR="00D00BF4" w:rsidRPr="00362205" w14:paraId="1236268A" w14:textId="77777777" w:rsidTr="00D00BF4">
        <w:trPr>
          <w:trHeight w:val="773"/>
        </w:trPr>
        <w:tc>
          <w:tcPr>
            <w:tcW w:w="1548" w:type="dxa"/>
            <w:tcBorders>
              <w:top w:val="single" w:sz="8" w:space="0" w:color="000000"/>
              <w:bottom w:val="single" w:sz="8" w:space="0" w:color="000000"/>
              <w:right w:val="single" w:sz="8" w:space="0" w:color="000000"/>
            </w:tcBorders>
            <w:shd w:val="clear" w:color="auto" w:fill="F3F3F3"/>
          </w:tcPr>
          <w:p w14:paraId="1F64179E" w14:textId="77777777" w:rsidR="00D00BF4" w:rsidRPr="00362205" w:rsidRDefault="00D00BF4" w:rsidP="00D00BF4">
            <w:pPr>
              <w:rPr>
                <w:rFonts w:ascii="標楷體" w:eastAsia="標楷體" w:hAnsi="標楷體"/>
              </w:rPr>
            </w:pPr>
            <w:r w:rsidRPr="00362205">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5DEAC28B" w14:textId="77777777" w:rsidR="00D00BF4" w:rsidRPr="00362205" w:rsidRDefault="00D00BF4" w:rsidP="00D00BF4">
            <w:pPr>
              <w:rPr>
                <w:rFonts w:ascii="標楷體" w:eastAsia="標楷體" w:hAnsi="標楷體"/>
              </w:rPr>
            </w:pPr>
          </w:p>
        </w:tc>
      </w:tr>
      <w:tr w:rsidR="00D00BF4" w:rsidRPr="00362205" w14:paraId="7879B069" w14:textId="77777777" w:rsidTr="00D00BF4">
        <w:trPr>
          <w:trHeight w:val="321"/>
        </w:trPr>
        <w:tc>
          <w:tcPr>
            <w:tcW w:w="1548" w:type="dxa"/>
            <w:tcBorders>
              <w:top w:val="single" w:sz="8" w:space="0" w:color="000000"/>
              <w:bottom w:val="single" w:sz="8" w:space="0" w:color="000000"/>
              <w:right w:val="single" w:sz="8" w:space="0" w:color="000000"/>
            </w:tcBorders>
            <w:shd w:val="clear" w:color="auto" w:fill="F3F3F3"/>
          </w:tcPr>
          <w:p w14:paraId="42714005" w14:textId="77777777" w:rsidR="00D00BF4" w:rsidRPr="00362205" w:rsidRDefault="00D00BF4" w:rsidP="00D00BF4">
            <w:pPr>
              <w:rPr>
                <w:rFonts w:ascii="標楷體" w:eastAsia="標楷體" w:hAnsi="標楷體"/>
              </w:rPr>
            </w:pPr>
            <w:r w:rsidRPr="00362205">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0DB1C906" w14:textId="77777777" w:rsidR="00D00BF4" w:rsidRPr="00362205" w:rsidRDefault="00D00BF4" w:rsidP="00D00BF4">
            <w:pPr>
              <w:rPr>
                <w:rFonts w:ascii="標楷體" w:eastAsia="標楷體" w:hAnsi="標楷體"/>
              </w:rPr>
            </w:pPr>
          </w:p>
        </w:tc>
      </w:tr>
      <w:tr w:rsidR="00D00BF4" w:rsidRPr="00362205" w14:paraId="66A1B4E1" w14:textId="77777777" w:rsidTr="00D00BF4">
        <w:trPr>
          <w:trHeight w:val="1311"/>
        </w:trPr>
        <w:tc>
          <w:tcPr>
            <w:tcW w:w="1548" w:type="dxa"/>
            <w:tcBorders>
              <w:top w:val="single" w:sz="8" w:space="0" w:color="000000"/>
              <w:bottom w:val="single" w:sz="8" w:space="0" w:color="000000"/>
              <w:right w:val="single" w:sz="8" w:space="0" w:color="000000"/>
            </w:tcBorders>
            <w:shd w:val="clear" w:color="auto" w:fill="F3F3F3"/>
          </w:tcPr>
          <w:p w14:paraId="6F71A60D" w14:textId="77777777" w:rsidR="00D00BF4" w:rsidRPr="00362205" w:rsidRDefault="00D00BF4" w:rsidP="00D00BF4">
            <w:pPr>
              <w:rPr>
                <w:rFonts w:ascii="標楷體" w:eastAsia="標楷體" w:hAnsi="標楷體"/>
              </w:rPr>
            </w:pPr>
            <w:r w:rsidRPr="00362205">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75FC2EF0" w14:textId="77777777" w:rsidR="00D00BF4" w:rsidRPr="00362205" w:rsidRDefault="00D00BF4" w:rsidP="00D00BF4">
            <w:pPr>
              <w:rPr>
                <w:rFonts w:ascii="標楷體" w:eastAsia="標楷體" w:hAnsi="標楷體"/>
              </w:rPr>
            </w:pPr>
          </w:p>
        </w:tc>
      </w:tr>
      <w:tr w:rsidR="00D00BF4" w:rsidRPr="00362205" w14:paraId="784D7CB8" w14:textId="77777777" w:rsidTr="00D00BF4">
        <w:trPr>
          <w:trHeight w:val="278"/>
        </w:trPr>
        <w:tc>
          <w:tcPr>
            <w:tcW w:w="1548" w:type="dxa"/>
            <w:tcBorders>
              <w:top w:val="single" w:sz="8" w:space="0" w:color="000000"/>
              <w:bottom w:val="single" w:sz="8" w:space="0" w:color="000000"/>
              <w:right w:val="single" w:sz="8" w:space="0" w:color="000000"/>
            </w:tcBorders>
            <w:shd w:val="clear" w:color="auto" w:fill="F3F3F3"/>
          </w:tcPr>
          <w:p w14:paraId="64A51A24" w14:textId="77777777" w:rsidR="00D00BF4" w:rsidRPr="00362205" w:rsidRDefault="00D00BF4" w:rsidP="00D00BF4">
            <w:pPr>
              <w:rPr>
                <w:rFonts w:ascii="標楷體" w:eastAsia="標楷體" w:hAnsi="標楷體"/>
              </w:rPr>
            </w:pPr>
            <w:r w:rsidRPr="00362205">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2CE8C154" w14:textId="77777777" w:rsidR="00D00BF4" w:rsidRPr="00362205" w:rsidRDefault="00D00BF4" w:rsidP="00D00BF4">
            <w:pPr>
              <w:rPr>
                <w:rFonts w:ascii="標楷體" w:eastAsia="標楷體" w:hAnsi="標楷體"/>
              </w:rPr>
            </w:pPr>
          </w:p>
        </w:tc>
      </w:tr>
      <w:tr w:rsidR="00D00BF4" w:rsidRPr="00362205" w14:paraId="2FF3895D" w14:textId="77777777" w:rsidTr="00D00BF4">
        <w:trPr>
          <w:trHeight w:val="358"/>
        </w:trPr>
        <w:tc>
          <w:tcPr>
            <w:tcW w:w="1548" w:type="dxa"/>
            <w:tcBorders>
              <w:top w:val="single" w:sz="8" w:space="0" w:color="000000"/>
              <w:bottom w:val="single" w:sz="8" w:space="0" w:color="000000"/>
              <w:right w:val="single" w:sz="8" w:space="0" w:color="000000"/>
            </w:tcBorders>
            <w:shd w:val="clear" w:color="auto" w:fill="F3F3F3"/>
          </w:tcPr>
          <w:p w14:paraId="4FB68A71" w14:textId="77777777" w:rsidR="00D00BF4" w:rsidRPr="00362205" w:rsidRDefault="00D00BF4" w:rsidP="00D00BF4">
            <w:pPr>
              <w:rPr>
                <w:rFonts w:ascii="標楷體" w:eastAsia="標楷體" w:hAnsi="標楷體"/>
              </w:rPr>
            </w:pPr>
            <w:r w:rsidRPr="00362205">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28E9E499" w14:textId="77777777" w:rsidR="00D00BF4" w:rsidRPr="00362205" w:rsidRDefault="00D00BF4" w:rsidP="00D00BF4">
            <w:pPr>
              <w:rPr>
                <w:rFonts w:ascii="標楷體" w:eastAsia="標楷體" w:hAnsi="標楷體"/>
              </w:rPr>
            </w:pPr>
          </w:p>
        </w:tc>
      </w:tr>
      <w:tr w:rsidR="00D00BF4" w:rsidRPr="00362205" w14:paraId="268823D8" w14:textId="77777777" w:rsidTr="00D00BF4">
        <w:trPr>
          <w:trHeight w:val="278"/>
        </w:trPr>
        <w:tc>
          <w:tcPr>
            <w:tcW w:w="1548" w:type="dxa"/>
            <w:tcBorders>
              <w:top w:val="single" w:sz="8" w:space="0" w:color="000000"/>
              <w:bottom w:val="single" w:sz="8" w:space="0" w:color="000000"/>
              <w:right w:val="single" w:sz="8" w:space="0" w:color="000000"/>
            </w:tcBorders>
            <w:shd w:val="clear" w:color="auto" w:fill="F3F3F3"/>
          </w:tcPr>
          <w:p w14:paraId="2CE98F13" w14:textId="77777777" w:rsidR="00D00BF4" w:rsidRPr="00362205" w:rsidRDefault="00D00BF4" w:rsidP="00D00BF4">
            <w:pPr>
              <w:rPr>
                <w:rFonts w:ascii="標楷體" w:eastAsia="標楷體" w:hAnsi="標楷體"/>
              </w:rPr>
            </w:pPr>
            <w:r w:rsidRPr="00362205">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1722A106" w14:textId="77777777" w:rsidR="00D00BF4" w:rsidRPr="00362205" w:rsidRDefault="00D00BF4" w:rsidP="00D00BF4">
            <w:pPr>
              <w:rPr>
                <w:rFonts w:ascii="標楷體" w:eastAsia="標楷體" w:hAnsi="標楷體"/>
              </w:rPr>
            </w:pPr>
          </w:p>
        </w:tc>
      </w:tr>
    </w:tbl>
    <w:p w14:paraId="4FD3E5F1" w14:textId="77777777" w:rsidR="00D00BF4" w:rsidRPr="00362205" w:rsidRDefault="00D00BF4" w:rsidP="00D00BF4">
      <w:pPr>
        <w:rPr>
          <w:rFonts w:ascii="標楷體" w:eastAsia="標楷體" w:hAnsi="標楷體"/>
        </w:rPr>
      </w:pPr>
    </w:p>
    <w:p w14:paraId="0F292B8A" w14:textId="77777777" w:rsidR="00D00BF4" w:rsidRPr="00362205" w:rsidRDefault="00D00BF4" w:rsidP="00D00BF4">
      <w:pPr>
        <w:rPr>
          <w:rFonts w:ascii="標楷體" w:eastAsia="標楷體" w:hAnsi="標楷體"/>
        </w:rPr>
      </w:pPr>
    </w:p>
    <w:p w14:paraId="39781092" w14:textId="77777777" w:rsidR="00D00BF4" w:rsidRPr="00362205" w:rsidRDefault="00D00BF4" w:rsidP="00D00BF4">
      <w:pPr>
        <w:rPr>
          <w:rFonts w:ascii="標楷體" w:eastAsia="標楷體" w:hAnsi="標楷體"/>
        </w:rPr>
      </w:pPr>
    </w:p>
    <w:p w14:paraId="4E2076CC" w14:textId="77777777" w:rsidR="00D00BF4" w:rsidRPr="00362205" w:rsidRDefault="00D00BF4" w:rsidP="00D00BF4">
      <w:pPr>
        <w:rPr>
          <w:rFonts w:ascii="標楷體" w:eastAsia="標楷體" w:hAnsi="標楷體"/>
        </w:rPr>
      </w:pPr>
    </w:p>
    <w:p w14:paraId="4E7A4E12" w14:textId="77777777" w:rsidR="00D00BF4" w:rsidRPr="00362205" w:rsidRDefault="00D00BF4" w:rsidP="00D00BF4">
      <w:pPr>
        <w:rPr>
          <w:rFonts w:ascii="標楷體" w:eastAsia="標楷體" w:hAnsi="標楷體"/>
        </w:rPr>
      </w:pPr>
    </w:p>
    <w:p w14:paraId="4511D9D6" w14:textId="77777777" w:rsidR="00D00BF4" w:rsidRPr="00362205" w:rsidRDefault="00D00BF4" w:rsidP="00D00BF4">
      <w:pPr>
        <w:rPr>
          <w:rFonts w:ascii="標楷體" w:eastAsia="標楷體" w:hAnsi="標楷體"/>
        </w:rPr>
      </w:pPr>
    </w:p>
    <w:p w14:paraId="58DEC3A7" w14:textId="77777777" w:rsidR="00D00BF4" w:rsidRPr="00362205" w:rsidRDefault="00D00BF4" w:rsidP="00D00BF4">
      <w:pPr>
        <w:rPr>
          <w:rFonts w:ascii="標楷體" w:eastAsia="標楷體" w:hAnsi="標楷體"/>
        </w:rPr>
      </w:pPr>
    </w:p>
    <w:p w14:paraId="7504C07F" w14:textId="77777777" w:rsidR="00D00BF4" w:rsidRPr="00362205" w:rsidRDefault="00D00BF4" w:rsidP="00D00BF4">
      <w:pPr>
        <w:rPr>
          <w:rFonts w:ascii="標楷體" w:eastAsia="標楷體" w:hAnsi="標楷體"/>
        </w:rPr>
      </w:pPr>
      <w:r w:rsidRPr="00362205">
        <w:rPr>
          <w:rFonts w:ascii="標楷體" w:eastAsia="標楷體" w:hAnsi="標楷體"/>
        </w:rPr>
        <w:br w:type="page"/>
      </w:r>
    </w:p>
    <w:p w14:paraId="5259B861" w14:textId="77777777" w:rsidR="00D00BF4" w:rsidRPr="00362205" w:rsidRDefault="00D00BF4" w:rsidP="00D01BCC">
      <w:pPr>
        <w:pStyle w:val="a"/>
      </w:pPr>
      <w:r w:rsidRPr="00362205">
        <w:lastRenderedPageBreak/>
        <w:t>UI畫面</w:t>
      </w:r>
    </w:p>
    <w:p w14:paraId="57033EF9" w14:textId="77777777" w:rsidR="00D00BF4" w:rsidRPr="00362205" w:rsidRDefault="00D00BF4" w:rsidP="00D00BF4">
      <w:pPr>
        <w:pStyle w:val="42"/>
        <w:spacing w:after="72"/>
        <w:ind w:left="1133"/>
        <w:rPr>
          <w:rFonts w:ascii="標楷體" w:hAnsi="標楷體"/>
        </w:rPr>
      </w:pPr>
      <w:r w:rsidRPr="00362205">
        <w:rPr>
          <w:rFonts w:ascii="標楷體" w:hAnsi="標楷體" w:hint="eastAsia"/>
        </w:rPr>
        <w:t>輸入畫面：</w:t>
      </w:r>
    </w:p>
    <w:p w14:paraId="3293B937" w14:textId="28E1A2AA" w:rsidR="00D00BF4" w:rsidRPr="00362205" w:rsidRDefault="007D169B" w:rsidP="00D00BF4">
      <w:pPr>
        <w:pStyle w:val="42"/>
        <w:spacing w:after="72"/>
        <w:ind w:leftChars="0" w:left="0"/>
        <w:rPr>
          <w:rFonts w:ascii="標楷體" w:hAnsi="標楷體"/>
        </w:rPr>
      </w:pPr>
      <w:r w:rsidRPr="007D169B">
        <w:rPr>
          <w:rFonts w:ascii="標楷體" w:hAnsi="標楷體"/>
          <w:noProof/>
        </w:rPr>
        <w:drawing>
          <wp:inline distT="0" distB="0" distL="0" distR="0" wp14:anchorId="732A1697" wp14:editId="317A44D2">
            <wp:extent cx="4864920" cy="1320165"/>
            <wp:effectExtent l="0" t="0" r="0" b="0"/>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873532" cy="1322502"/>
                    </a:xfrm>
                    <a:prstGeom prst="rect">
                      <a:avLst/>
                    </a:prstGeom>
                  </pic:spPr>
                </pic:pic>
              </a:graphicData>
            </a:graphic>
          </wp:inline>
        </w:drawing>
      </w:r>
    </w:p>
    <w:p w14:paraId="428B6DD8" w14:textId="77777777" w:rsidR="007D169B" w:rsidRPr="007759AE" w:rsidRDefault="007D169B" w:rsidP="0022279A">
      <w:pPr>
        <w:widowControl/>
      </w:pPr>
    </w:p>
    <w:p w14:paraId="3B19EDA8" w14:textId="77777777" w:rsidR="00D00BF4" w:rsidRPr="00362205" w:rsidRDefault="00D00BF4" w:rsidP="00D01BCC">
      <w:pPr>
        <w:pStyle w:val="a"/>
      </w:pPr>
      <w:r>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6"/>
        <w:gridCol w:w="1377"/>
        <w:gridCol w:w="1068"/>
        <w:gridCol w:w="1088"/>
        <w:gridCol w:w="1166"/>
        <w:gridCol w:w="673"/>
        <w:gridCol w:w="694"/>
        <w:gridCol w:w="2897"/>
      </w:tblGrid>
      <w:tr w:rsidR="00D00BF4" w:rsidRPr="00362205" w14:paraId="745B763A" w14:textId="77777777" w:rsidTr="00D00BF4">
        <w:trPr>
          <w:trHeight w:val="388"/>
          <w:jc w:val="center"/>
        </w:trPr>
        <w:tc>
          <w:tcPr>
            <w:tcW w:w="456" w:type="dxa"/>
            <w:vMerge w:val="restart"/>
          </w:tcPr>
          <w:p w14:paraId="6CBF153A" w14:textId="77777777" w:rsidR="00D00BF4" w:rsidRPr="00362205" w:rsidRDefault="00D00BF4" w:rsidP="00D00BF4">
            <w:pPr>
              <w:rPr>
                <w:rFonts w:ascii="標楷體" w:eastAsia="標楷體" w:hAnsi="標楷體"/>
              </w:rPr>
            </w:pPr>
            <w:r w:rsidRPr="00362205">
              <w:rPr>
                <w:rFonts w:ascii="標楷體" w:eastAsia="標楷體" w:hAnsi="標楷體"/>
              </w:rPr>
              <w:t>序號</w:t>
            </w:r>
          </w:p>
        </w:tc>
        <w:tc>
          <w:tcPr>
            <w:tcW w:w="1377" w:type="dxa"/>
            <w:vMerge w:val="restart"/>
          </w:tcPr>
          <w:p w14:paraId="799E520B" w14:textId="77777777" w:rsidR="00D00BF4" w:rsidRPr="00362205" w:rsidRDefault="00D00BF4" w:rsidP="00D00BF4">
            <w:pPr>
              <w:rPr>
                <w:rFonts w:ascii="標楷體" w:eastAsia="標楷體" w:hAnsi="標楷體"/>
              </w:rPr>
            </w:pPr>
            <w:r w:rsidRPr="00362205">
              <w:rPr>
                <w:rFonts w:ascii="標楷體" w:eastAsia="標楷體" w:hAnsi="標楷體"/>
              </w:rPr>
              <w:t>欄位</w:t>
            </w:r>
          </w:p>
        </w:tc>
        <w:tc>
          <w:tcPr>
            <w:tcW w:w="4689" w:type="dxa"/>
            <w:gridSpan w:val="5"/>
          </w:tcPr>
          <w:p w14:paraId="49BE797D" w14:textId="77777777" w:rsidR="00D00BF4" w:rsidRPr="00362205" w:rsidRDefault="00D00BF4" w:rsidP="00D00BF4">
            <w:pPr>
              <w:jc w:val="center"/>
              <w:rPr>
                <w:rFonts w:ascii="標楷體" w:eastAsia="標楷體" w:hAnsi="標楷體"/>
              </w:rPr>
            </w:pPr>
            <w:r w:rsidRPr="00362205">
              <w:rPr>
                <w:rFonts w:ascii="標楷體" w:eastAsia="標楷體" w:hAnsi="標楷體"/>
              </w:rPr>
              <w:t>說明</w:t>
            </w:r>
          </w:p>
        </w:tc>
        <w:tc>
          <w:tcPr>
            <w:tcW w:w="2897" w:type="dxa"/>
            <w:vMerge w:val="restart"/>
          </w:tcPr>
          <w:p w14:paraId="2B47963D" w14:textId="77777777" w:rsidR="00D00BF4" w:rsidRPr="00362205" w:rsidRDefault="00D00BF4" w:rsidP="00D00BF4">
            <w:pPr>
              <w:rPr>
                <w:rFonts w:ascii="標楷體" w:eastAsia="標楷體" w:hAnsi="標楷體"/>
              </w:rPr>
            </w:pPr>
            <w:r w:rsidRPr="00362205">
              <w:rPr>
                <w:rFonts w:ascii="標楷體" w:eastAsia="標楷體" w:hAnsi="標楷體"/>
              </w:rPr>
              <w:t>處理邏輯及注意事項</w:t>
            </w:r>
          </w:p>
        </w:tc>
      </w:tr>
      <w:tr w:rsidR="00D00BF4" w:rsidRPr="00362205" w14:paraId="25D7F416" w14:textId="77777777" w:rsidTr="00D00BF4">
        <w:trPr>
          <w:trHeight w:val="244"/>
          <w:jc w:val="center"/>
        </w:trPr>
        <w:tc>
          <w:tcPr>
            <w:tcW w:w="456" w:type="dxa"/>
            <w:vMerge/>
          </w:tcPr>
          <w:p w14:paraId="73D387A1" w14:textId="77777777" w:rsidR="00D00BF4" w:rsidRPr="00362205" w:rsidRDefault="00D00BF4" w:rsidP="00D00BF4">
            <w:pPr>
              <w:rPr>
                <w:rFonts w:ascii="標楷體" w:eastAsia="標楷體" w:hAnsi="標楷體"/>
              </w:rPr>
            </w:pPr>
          </w:p>
        </w:tc>
        <w:tc>
          <w:tcPr>
            <w:tcW w:w="1377" w:type="dxa"/>
            <w:vMerge/>
          </w:tcPr>
          <w:p w14:paraId="15070F5F" w14:textId="77777777" w:rsidR="00D00BF4" w:rsidRPr="00362205" w:rsidRDefault="00D00BF4" w:rsidP="00D00BF4">
            <w:pPr>
              <w:rPr>
                <w:rFonts w:ascii="標楷體" w:eastAsia="標楷體" w:hAnsi="標楷體"/>
              </w:rPr>
            </w:pPr>
          </w:p>
        </w:tc>
        <w:tc>
          <w:tcPr>
            <w:tcW w:w="1068" w:type="dxa"/>
          </w:tcPr>
          <w:p w14:paraId="4AE567EF" w14:textId="77777777" w:rsidR="00D00BF4" w:rsidRDefault="00D00BF4" w:rsidP="00D00BF4">
            <w:pPr>
              <w:rPr>
                <w:rFonts w:ascii="標楷體" w:eastAsia="標楷體" w:hAnsi="標楷體"/>
              </w:rPr>
            </w:pPr>
            <w:r w:rsidRPr="004E09B8">
              <w:rPr>
                <w:rFonts w:ascii="標楷體" w:eastAsia="標楷體" w:hAnsi="標楷體" w:hint="eastAsia"/>
              </w:rPr>
              <w:t>資料型</w:t>
            </w:r>
          </w:p>
          <w:p w14:paraId="5DD10D0C" w14:textId="77777777" w:rsidR="00D00BF4" w:rsidRPr="00362205" w:rsidRDefault="00D00BF4" w:rsidP="00D00BF4">
            <w:pPr>
              <w:rPr>
                <w:rFonts w:ascii="標楷體" w:eastAsia="標楷體" w:hAnsi="標楷體"/>
              </w:rPr>
            </w:pPr>
            <w:r w:rsidRPr="004E09B8">
              <w:rPr>
                <w:rFonts w:ascii="標楷體" w:eastAsia="標楷體" w:hAnsi="標楷體" w:hint="eastAsia"/>
              </w:rPr>
              <w:t>態長度</w:t>
            </w:r>
          </w:p>
        </w:tc>
        <w:tc>
          <w:tcPr>
            <w:tcW w:w="1088" w:type="dxa"/>
          </w:tcPr>
          <w:p w14:paraId="37EE5B4E" w14:textId="77777777" w:rsidR="00D00BF4" w:rsidRPr="00362205" w:rsidRDefault="00D00BF4" w:rsidP="00D00BF4">
            <w:pPr>
              <w:rPr>
                <w:rFonts w:ascii="標楷體" w:eastAsia="標楷體" w:hAnsi="標楷體"/>
              </w:rPr>
            </w:pPr>
            <w:r w:rsidRPr="00362205">
              <w:rPr>
                <w:rFonts w:ascii="標楷體" w:eastAsia="標楷體" w:hAnsi="標楷體"/>
              </w:rPr>
              <w:t>預設值</w:t>
            </w:r>
          </w:p>
        </w:tc>
        <w:tc>
          <w:tcPr>
            <w:tcW w:w="1166" w:type="dxa"/>
          </w:tcPr>
          <w:p w14:paraId="4E317FEC" w14:textId="77777777" w:rsidR="00D00BF4" w:rsidRPr="00362205" w:rsidRDefault="00D00BF4" w:rsidP="00D00BF4">
            <w:pPr>
              <w:rPr>
                <w:rFonts w:ascii="標楷體" w:eastAsia="標楷體" w:hAnsi="標楷體"/>
              </w:rPr>
            </w:pPr>
            <w:r w:rsidRPr="00362205">
              <w:rPr>
                <w:rFonts w:ascii="標楷體" w:eastAsia="標楷體" w:hAnsi="標楷體"/>
              </w:rPr>
              <w:t>選單內容</w:t>
            </w:r>
          </w:p>
        </w:tc>
        <w:tc>
          <w:tcPr>
            <w:tcW w:w="673" w:type="dxa"/>
          </w:tcPr>
          <w:p w14:paraId="5C05709A" w14:textId="77777777" w:rsidR="00D00BF4" w:rsidRPr="00362205" w:rsidRDefault="00D00BF4" w:rsidP="00D00BF4">
            <w:pPr>
              <w:rPr>
                <w:rFonts w:ascii="標楷體" w:eastAsia="標楷體" w:hAnsi="標楷體"/>
              </w:rPr>
            </w:pPr>
            <w:r w:rsidRPr="00362205">
              <w:rPr>
                <w:rFonts w:ascii="標楷體" w:eastAsia="標楷體" w:hAnsi="標楷體"/>
              </w:rPr>
              <w:t>必填</w:t>
            </w:r>
          </w:p>
        </w:tc>
        <w:tc>
          <w:tcPr>
            <w:tcW w:w="694" w:type="dxa"/>
          </w:tcPr>
          <w:p w14:paraId="57BDA50D" w14:textId="77777777" w:rsidR="00D00BF4" w:rsidRPr="00362205" w:rsidRDefault="00D00BF4" w:rsidP="00D00BF4">
            <w:pPr>
              <w:rPr>
                <w:rFonts w:ascii="標楷體" w:eastAsia="標楷體" w:hAnsi="標楷體"/>
              </w:rPr>
            </w:pPr>
            <w:r w:rsidRPr="00362205">
              <w:rPr>
                <w:rFonts w:ascii="標楷體" w:eastAsia="標楷體" w:hAnsi="標楷體"/>
              </w:rPr>
              <w:t>R/W</w:t>
            </w:r>
          </w:p>
        </w:tc>
        <w:tc>
          <w:tcPr>
            <w:tcW w:w="2897" w:type="dxa"/>
            <w:vMerge/>
          </w:tcPr>
          <w:p w14:paraId="2171CD26" w14:textId="77777777" w:rsidR="00D00BF4" w:rsidRPr="00362205" w:rsidRDefault="00D00BF4" w:rsidP="00D00BF4">
            <w:pPr>
              <w:rPr>
                <w:rFonts w:ascii="標楷體" w:eastAsia="標楷體" w:hAnsi="標楷體"/>
              </w:rPr>
            </w:pPr>
          </w:p>
        </w:tc>
      </w:tr>
      <w:tr w:rsidR="007D169B" w:rsidRPr="00362205" w14:paraId="62720C2D" w14:textId="77777777" w:rsidTr="00D00BF4">
        <w:trPr>
          <w:trHeight w:val="291"/>
          <w:jc w:val="center"/>
        </w:trPr>
        <w:tc>
          <w:tcPr>
            <w:tcW w:w="456" w:type="dxa"/>
          </w:tcPr>
          <w:p w14:paraId="68BBBC31" w14:textId="77777777" w:rsidR="007D169B" w:rsidRPr="00362205" w:rsidRDefault="007D169B" w:rsidP="007D169B">
            <w:pPr>
              <w:rPr>
                <w:rFonts w:ascii="標楷體" w:eastAsia="標楷體" w:hAnsi="標楷體"/>
              </w:rPr>
            </w:pPr>
            <w:r w:rsidRPr="00362205">
              <w:rPr>
                <w:rFonts w:ascii="標楷體" w:eastAsia="標楷體" w:hAnsi="標楷體" w:hint="eastAsia"/>
              </w:rPr>
              <w:t>1</w:t>
            </w:r>
          </w:p>
        </w:tc>
        <w:tc>
          <w:tcPr>
            <w:tcW w:w="1377" w:type="dxa"/>
          </w:tcPr>
          <w:p w14:paraId="052F9998" w14:textId="76CB588D" w:rsidR="007D169B" w:rsidRPr="00362205" w:rsidRDefault="007D169B" w:rsidP="007D169B">
            <w:pPr>
              <w:rPr>
                <w:rFonts w:ascii="標楷體" w:eastAsia="標楷體" w:hAnsi="標楷體"/>
              </w:rPr>
            </w:pPr>
            <w:r w:rsidRPr="00DE08D8">
              <w:rPr>
                <w:rFonts w:ascii="標楷體" w:eastAsia="標楷體" w:hAnsi="標楷體" w:hint="eastAsia"/>
              </w:rPr>
              <w:t xml:space="preserve">報表代號 </w:t>
            </w:r>
          </w:p>
        </w:tc>
        <w:tc>
          <w:tcPr>
            <w:tcW w:w="1068" w:type="dxa"/>
          </w:tcPr>
          <w:p w14:paraId="0E23FE04" w14:textId="15037C9B" w:rsidR="007D169B" w:rsidRPr="00362205" w:rsidRDefault="007D169B" w:rsidP="007D169B">
            <w:pPr>
              <w:rPr>
                <w:rFonts w:ascii="標楷體" w:eastAsia="標楷體" w:hAnsi="標楷體"/>
              </w:rPr>
            </w:pPr>
            <w:r w:rsidRPr="00DE08D8">
              <w:rPr>
                <w:rFonts w:ascii="標楷體" w:eastAsia="標楷體" w:hAnsi="標楷體"/>
              </w:rPr>
              <w:t>X(10)</w:t>
            </w:r>
          </w:p>
        </w:tc>
        <w:tc>
          <w:tcPr>
            <w:tcW w:w="1088" w:type="dxa"/>
          </w:tcPr>
          <w:p w14:paraId="15D48FDC" w14:textId="77777777" w:rsidR="007D169B" w:rsidRPr="00362205" w:rsidRDefault="007D169B" w:rsidP="007D169B">
            <w:pPr>
              <w:rPr>
                <w:rFonts w:ascii="標楷體" w:eastAsia="標楷體" w:hAnsi="標楷體"/>
              </w:rPr>
            </w:pPr>
          </w:p>
        </w:tc>
        <w:tc>
          <w:tcPr>
            <w:tcW w:w="1166" w:type="dxa"/>
          </w:tcPr>
          <w:p w14:paraId="169FAB70" w14:textId="77777777" w:rsidR="007D169B" w:rsidRPr="00362205" w:rsidRDefault="007D169B" w:rsidP="007D169B">
            <w:pPr>
              <w:rPr>
                <w:rFonts w:ascii="標楷體" w:eastAsia="標楷體" w:hAnsi="標楷體"/>
              </w:rPr>
            </w:pPr>
          </w:p>
        </w:tc>
        <w:tc>
          <w:tcPr>
            <w:tcW w:w="673" w:type="dxa"/>
          </w:tcPr>
          <w:p w14:paraId="0680AA3A" w14:textId="77777777" w:rsidR="007D169B" w:rsidRPr="00362205" w:rsidRDefault="007D169B" w:rsidP="007D169B">
            <w:pPr>
              <w:rPr>
                <w:rFonts w:ascii="標楷體" w:eastAsia="標楷體" w:hAnsi="標楷體"/>
              </w:rPr>
            </w:pPr>
          </w:p>
        </w:tc>
        <w:tc>
          <w:tcPr>
            <w:tcW w:w="694" w:type="dxa"/>
          </w:tcPr>
          <w:p w14:paraId="110F31F0" w14:textId="77777777" w:rsidR="007D169B" w:rsidRPr="00362205" w:rsidRDefault="007D169B" w:rsidP="007D169B">
            <w:pPr>
              <w:rPr>
                <w:rFonts w:ascii="標楷體" w:eastAsia="標楷體" w:hAnsi="標楷體"/>
              </w:rPr>
            </w:pPr>
          </w:p>
        </w:tc>
        <w:tc>
          <w:tcPr>
            <w:tcW w:w="2897" w:type="dxa"/>
          </w:tcPr>
          <w:p w14:paraId="0EFB86E1" w14:textId="08B71ECF" w:rsidR="007D169B" w:rsidRPr="002A63A7" w:rsidRDefault="007D169B" w:rsidP="007D169B">
            <w:pPr>
              <w:rPr>
                <w:rFonts w:ascii="標楷體" w:eastAsia="標楷體" w:hAnsi="標楷體"/>
              </w:rPr>
            </w:pPr>
            <w:r w:rsidRPr="0019165A">
              <w:rPr>
                <w:rFonts w:ascii="標楷體" w:eastAsia="標楷體" w:hAnsi="標楷體" w:hint="eastAsia"/>
              </w:rPr>
              <w:t>不輸入</w:t>
            </w:r>
            <w:r>
              <w:rPr>
                <w:rFonts w:ascii="標楷體" w:eastAsia="標楷體" w:hAnsi="標楷體" w:hint="eastAsia"/>
              </w:rPr>
              <w:t>查全部</w:t>
            </w:r>
          </w:p>
        </w:tc>
      </w:tr>
      <w:tr w:rsidR="007D169B" w:rsidRPr="00362205" w14:paraId="5D0551CF" w14:textId="77777777" w:rsidTr="00D00BF4">
        <w:trPr>
          <w:trHeight w:val="291"/>
          <w:jc w:val="center"/>
        </w:trPr>
        <w:tc>
          <w:tcPr>
            <w:tcW w:w="456" w:type="dxa"/>
          </w:tcPr>
          <w:p w14:paraId="4C49FB28" w14:textId="5CC9E206" w:rsidR="007D169B" w:rsidRPr="00362205" w:rsidRDefault="007D169B" w:rsidP="007D169B">
            <w:pPr>
              <w:rPr>
                <w:rFonts w:ascii="標楷體" w:eastAsia="標楷體" w:hAnsi="標楷體"/>
              </w:rPr>
            </w:pPr>
            <w:r>
              <w:rPr>
                <w:rFonts w:ascii="標楷體" w:eastAsia="標楷體" w:hAnsi="標楷體" w:hint="eastAsia"/>
              </w:rPr>
              <w:t>2</w:t>
            </w:r>
          </w:p>
        </w:tc>
        <w:tc>
          <w:tcPr>
            <w:tcW w:w="1377" w:type="dxa"/>
          </w:tcPr>
          <w:p w14:paraId="4D34FB15" w14:textId="41D0089F" w:rsidR="007D169B" w:rsidRPr="00362205" w:rsidRDefault="007D169B" w:rsidP="007D169B">
            <w:pPr>
              <w:rPr>
                <w:rFonts w:ascii="標楷體" w:eastAsia="標楷體" w:hAnsi="標楷體"/>
              </w:rPr>
            </w:pPr>
            <w:r w:rsidRPr="00DE08D8">
              <w:rPr>
                <w:rFonts w:ascii="標楷體" w:eastAsia="標楷體" w:hAnsi="標楷體" w:hint="eastAsia"/>
              </w:rPr>
              <w:t xml:space="preserve">報表名稱 </w:t>
            </w:r>
          </w:p>
        </w:tc>
        <w:tc>
          <w:tcPr>
            <w:tcW w:w="1068" w:type="dxa"/>
          </w:tcPr>
          <w:p w14:paraId="04912E66" w14:textId="64E78C15" w:rsidR="007D169B" w:rsidRDefault="007D169B" w:rsidP="007D169B">
            <w:pPr>
              <w:rPr>
                <w:rFonts w:ascii="標楷體" w:eastAsia="標楷體" w:hAnsi="標楷體"/>
              </w:rPr>
            </w:pPr>
            <w:r w:rsidRPr="00DE08D8">
              <w:rPr>
                <w:rFonts w:ascii="標楷體" w:eastAsia="標楷體" w:hAnsi="標楷體"/>
              </w:rPr>
              <w:t>X(</w:t>
            </w:r>
            <w:r w:rsidRPr="00DE08D8">
              <w:rPr>
                <w:rFonts w:ascii="標楷體" w:eastAsia="標楷體" w:hAnsi="標楷體" w:hint="eastAsia"/>
              </w:rPr>
              <w:t>8</w:t>
            </w:r>
            <w:r w:rsidRPr="00DE08D8">
              <w:rPr>
                <w:rFonts w:ascii="標楷體" w:eastAsia="標楷體" w:hAnsi="標楷體"/>
              </w:rPr>
              <w:t>0)</w:t>
            </w:r>
          </w:p>
        </w:tc>
        <w:tc>
          <w:tcPr>
            <w:tcW w:w="1088" w:type="dxa"/>
          </w:tcPr>
          <w:p w14:paraId="50ADA365" w14:textId="77777777" w:rsidR="007D169B" w:rsidRPr="00362205" w:rsidRDefault="007D169B" w:rsidP="007D169B">
            <w:pPr>
              <w:rPr>
                <w:rFonts w:ascii="標楷體" w:eastAsia="標楷體" w:hAnsi="標楷體"/>
              </w:rPr>
            </w:pPr>
          </w:p>
        </w:tc>
        <w:tc>
          <w:tcPr>
            <w:tcW w:w="1166" w:type="dxa"/>
          </w:tcPr>
          <w:p w14:paraId="30623734" w14:textId="77777777" w:rsidR="007D169B" w:rsidRPr="00362205" w:rsidRDefault="007D169B" w:rsidP="007D169B">
            <w:pPr>
              <w:rPr>
                <w:rFonts w:ascii="標楷體" w:eastAsia="標楷體" w:hAnsi="標楷體"/>
              </w:rPr>
            </w:pPr>
          </w:p>
        </w:tc>
        <w:tc>
          <w:tcPr>
            <w:tcW w:w="673" w:type="dxa"/>
          </w:tcPr>
          <w:p w14:paraId="42EC93BE" w14:textId="77777777" w:rsidR="007D169B" w:rsidRPr="00362205" w:rsidRDefault="007D169B" w:rsidP="007D169B">
            <w:pPr>
              <w:rPr>
                <w:rFonts w:ascii="標楷體" w:eastAsia="標楷體" w:hAnsi="標楷體"/>
              </w:rPr>
            </w:pPr>
          </w:p>
        </w:tc>
        <w:tc>
          <w:tcPr>
            <w:tcW w:w="694" w:type="dxa"/>
          </w:tcPr>
          <w:p w14:paraId="08ECAF4D" w14:textId="77777777" w:rsidR="007D169B" w:rsidRPr="00362205" w:rsidRDefault="007D169B" w:rsidP="007D169B">
            <w:pPr>
              <w:rPr>
                <w:rFonts w:ascii="標楷體" w:eastAsia="標楷體" w:hAnsi="標楷體"/>
              </w:rPr>
            </w:pPr>
          </w:p>
        </w:tc>
        <w:tc>
          <w:tcPr>
            <w:tcW w:w="2897" w:type="dxa"/>
          </w:tcPr>
          <w:p w14:paraId="7B0DD730" w14:textId="77777777" w:rsidR="007D169B" w:rsidRPr="00BA5AA3" w:rsidRDefault="007D169B" w:rsidP="007D169B">
            <w:pPr>
              <w:rPr>
                <w:rFonts w:ascii="標楷體" w:eastAsia="標楷體" w:hAnsi="標楷體"/>
              </w:rPr>
            </w:pPr>
          </w:p>
        </w:tc>
      </w:tr>
    </w:tbl>
    <w:p w14:paraId="30205854" w14:textId="77777777" w:rsidR="00D00BF4" w:rsidRDefault="00D00BF4" w:rsidP="00D00BF4">
      <w:pPr>
        <w:rPr>
          <w:rFonts w:ascii="標楷體" w:eastAsia="標楷體" w:hAnsi="標楷體"/>
        </w:rPr>
      </w:pPr>
    </w:p>
    <w:p w14:paraId="63E95818" w14:textId="77777777" w:rsidR="00D00BF4" w:rsidRDefault="00D00BF4" w:rsidP="00D01BCC">
      <w:pPr>
        <w:pStyle w:val="a"/>
      </w:pPr>
      <w:r>
        <w:rPr>
          <w:rFonts w:hint="eastAsia"/>
        </w:rPr>
        <w:t>輸出</w:t>
      </w:r>
      <w:r w:rsidRPr="003972CE">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58"/>
        <w:gridCol w:w="1429"/>
        <w:gridCol w:w="2835"/>
        <w:gridCol w:w="4535"/>
      </w:tblGrid>
      <w:tr w:rsidR="00D00BF4" w:rsidRPr="004E09B8" w14:paraId="6F3FAE8D" w14:textId="77777777" w:rsidTr="0022279A">
        <w:trPr>
          <w:trHeight w:val="388"/>
          <w:jc w:val="center"/>
        </w:trPr>
        <w:tc>
          <w:tcPr>
            <w:tcW w:w="558" w:type="dxa"/>
            <w:vMerge w:val="restart"/>
          </w:tcPr>
          <w:p w14:paraId="09E578CC" w14:textId="77777777" w:rsidR="00D00BF4" w:rsidRPr="004E09B8" w:rsidRDefault="00D00BF4" w:rsidP="00D00BF4">
            <w:pPr>
              <w:rPr>
                <w:rFonts w:ascii="標楷體" w:eastAsia="標楷體" w:hAnsi="標楷體"/>
              </w:rPr>
            </w:pPr>
            <w:r w:rsidRPr="004E09B8">
              <w:rPr>
                <w:rFonts w:ascii="標楷體" w:eastAsia="標楷體" w:hAnsi="標楷體"/>
              </w:rPr>
              <w:t>序號</w:t>
            </w:r>
          </w:p>
        </w:tc>
        <w:tc>
          <w:tcPr>
            <w:tcW w:w="1429" w:type="dxa"/>
            <w:vMerge w:val="restart"/>
          </w:tcPr>
          <w:p w14:paraId="4357E90D" w14:textId="77777777" w:rsidR="00D00BF4" w:rsidRPr="004E09B8" w:rsidRDefault="00D00BF4" w:rsidP="00D00BF4">
            <w:pPr>
              <w:rPr>
                <w:rFonts w:ascii="標楷體" w:eastAsia="標楷體" w:hAnsi="標楷體"/>
              </w:rPr>
            </w:pPr>
            <w:r w:rsidRPr="004E09B8">
              <w:rPr>
                <w:rFonts w:ascii="標楷體" w:eastAsia="標楷體" w:hAnsi="標楷體"/>
              </w:rPr>
              <w:t>欄位</w:t>
            </w:r>
          </w:p>
        </w:tc>
        <w:tc>
          <w:tcPr>
            <w:tcW w:w="2835" w:type="dxa"/>
          </w:tcPr>
          <w:p w14:paraId="1E946161" w14:textId="77777777" w:rsidR="00D00BF4" w:rsidRPr="004E09B8" w:rsidRDefault="00D00BF4" w:rsidP="00D00BF4">
            <w:pPr>
              <w:jc w:val="center"/>
              <w:rPr>
                <w:rFonts w:ascii="標楷體" w:eastAsia="標楷體" w:hAnsi="標楷體"/>
              </w:rPr>
            </w:pPr>
            <w:r w:rsidRPr="004E09B8">
              <w:rPr>
                <w:rFonts w:ascii="標楷體" w:eastAsia="標楷體" w:hAnsi="標楷體"/>
              </w:rPr>
              <w:t>說明</w:t>
            </w:r>
          </w:p>
        </w:tc>
        <w:tc>
          <w:tcPr>
            <w:tcW w:w="4535" w:type="dxa"/>
            <w:vMerge w:val="restart"/>
          </w:tcPr>
          <w:p w14:paraId="3D688EEB" w14:textId="77777777" w:rsidR="00D00BF4" w:rsidRPr="004E09B8" w:rsidRDefault="00D00BF4" w:rsidP="00D00BF4">
            <w:pPr>
              <w:rPr>
                <w:rFonts w:ascii="標楷體" w:eastAsia="標楷體" w:hAnsi="標楷體"/>
              </w:rPr>
            </w:pPr>
            <w:r w:rsidRPr="004E09B8">
              <w:rPr>
                <w:rFonts w:ascii="標楷體" w:eastAsia="標楷體" w:hAnsi="標楷體"/>
              </w:rPr>
              <w:t>處理邏輯及注意事項</w:t>
            </w:r>
          </w:p>
        </w:tc>
      </w:tr>
      <w:tr w:rsidR="00D00BF4" w:rsidRPr="004E09B8" w14:paraId="1C3570B9" w14:textId="77777777" w:rsidTr="0022279A">
        <w:trPr>
          <w:trHeight w:val="244"/>
          <w:jc w:val="center"/>
        </w:trPr>
        <w:tc>
          <w:tcPr>
            <w:tcW w:w="558" w:type="dxa"/>
            <w:vMerge/>
          </w:tcPr>
          <w:p w14:paraId="7918479D" w14:textId="77777777" w:rsidR="00D00BF4" w:rsidRPr="004E09B8" w:rsidRDefault="00D00BF4" w:rsidP="00D00BF4">
            <w:pPr>
              <w:rPr>
                <w:rFonts w:ascii="標楷體" w:eastAsia="標楷體" w:hAnsi="標楷體"/>
              </w:rPr>
            </w:pPr>
          </w:p>
        </w:tc>
        <w:tc>
          <w:tcPr>
            <w:tcW w:w="1429" w:type="dxa"/>
            <w:vMerge/>
          </w:tcPr>
          <w:p w14:paraId="33803D8F" w14:textId="77777777" w:rsidR="00D00BF4" w:rsidRPr="004E09B8" w:rsidRDefault="00D00BF4" w:rsidP="00D00BF4">
            <w:pPr>
              <w:rPr>
                <w:rFonts w:ascii="標楷體" w:eastAsia="標楷體" w:hAnsi="標楷體"/>
              </w:rPr>
            </w:pPr>
          </w:p>
        </w:tc>
        <w:tc>
          <w:tcPr>
            <w:tcW w:w="2835" w:type="dxa"/>
          </w:tcPr>
          <w:p w14:paraId="59C6639A" w14:textId="77777777" w:rsidR="00D00BF4" w:rsidRPr="004E09B8" w:rsidRDefault="00D00BF4" w:rsidP="00D00BF4">
            <w:pPr>
              <w:rPr>
                <w:rFonts w:ascii="標楷體" w:eastAsia="標楷體" w:hAnsi="標楷體"/>
              </w:rPr>
            </w:pPr>
            <w:r w:rsidRPr="004E09B8">
              <w:rPr>
                <w:rFonts w:ascii="標楷體" w:eastAsia="標楷體" w:hAnsi="標楷體" w:hint="eastAsia"/>
              </w:rPr>
              <w:t>資料型態長度</w:t>
            </w:r>
          </w:p>
        </w:tc>
        <w:tc>
          <w:tcPr>
            <w:tcW w:w="4535" w:type="dxa"/>
            <w:vMerge/>
          </w:tcPr>
          <w:p w14:paraId="2AE7DDD1" w14:textId="77777777" w:rsidR="00D00BF4" w:rsidRPr="004E09B8" w:rsidRDefault="00D00BF4" w:rsidP="00D00BF4">
            <w:pPr>
              <w:rPr>
                <w:rFonts w:ascii="標楷體" w:eastAsia="標楷體" w:hAnsi="標楷體"/>
              </w:rPr>
            </w:pPr>
          </w:p>
        </w:tc>
      </w:tr>
      <w:tr w:rsidR="00D00BF4" w:rsidRPr="004E09B8" w14:paraId="651E588B" w14:textId="77777777" w:rsidTr="0022279A">
        <w:trPr>
          <w:trHeight w:val="291"/>
          <w:jc w:val="center"/>
        </w:trPr>
        <w:tc>
          <w:tcPr>
            <w:tcW w:w="1987" w:type="dxa"/>
            <w:gridSpan w:val="2"/>
          </w:tcPr>
          <w:p w14:paraId="76BA1A9B" w14:textId="77777777" w:rsidR="00D00BF4" w:rsidRPr="004E09B8" w:rsidRDefault="00D00BF4" w:rsidP="00D00BF4">
            <w:pPr>
              <w:rPr>
                <w:rFonts w:ascii="標楷體" w:eastAsia="標楷體" w:hAnsi="標楷體" w:cs="新細明體"/>
              </w:rPr>
            </w:pPr>
            <w:r w:rsidRPr="004E09B8">
              <w:rPr>
                <w:rFonts w:ascii="標楷體" w:eastAsia="標楷體" w:hAnsi="標楷體" w:hint="eastAsia"/>
              </w:rPr>
              <w:t>多筆式明細資料</w:t>
            </w:r>
          </w:p>
        </w:tc>
        <w:tc>
          <w:tcPr>
            <w:tcW w:w="2835" w:type="dxa"/>
          </w:tcPr>
          <w:p w14:paraId="5C9B96B5" w14:textId="77777777" w:rsidR="00D00BF4" w:rsidRPr="004E09B8" w:rsidRDefault="00D00BF4" w:rsidP="00D00BF4">
            <w:pPr>
              <w:rPr>
                <w:rFonts w:ascii="標楷體" w:eastAsia="標楷體" w:hAnsi="標楷體" w:cs="新細明體"/>
              </w:rPr>
            </w:pPr>
          </w:p>
        </w:tc>
        <w:tc>
          <w:tcPr>
            <w:tcW w:w="4535" w:type="dxa"/>
          </w:tcPr>
          <w:p w14:paraId="57F174E5" w14:textId="77777777" w:rsidR="00D00BF4" w:rsidRPr="004E09B8" w:rsidRDefault="00D00BF4" w:rsidP="00D00BF4">
            <w:pPr>
              <w:rPr>
                <w:rFonts w:ascii="標楷體" w:eastAsia="標楷體" w:hAnsi="標楷體"/>
              </w:rPr>
            </w:pPr>
          </w:p>
        </w:tc>
      </w:tr>
      <w:tr w:rsidR="00CD55D0" w:rsidRPr="004E09B8" w14:paraId="4EA9E42A" w14:textId="77777777" w:rsidTr="0022279A">
        <w:trPr>
          <w:trHeight w:val="291"/>
          <w:jc w:val="center"/>
        </w:trPr>
        <w:tc>
          <w:tcPr>
            <w:tcW w:w="1987" w:type="dxa"/>
            <w:gridSpan w:val="2"/>
          </w:tcPr>
          <w:p w14:paraId="5837C727" w14:textId="77777777" w:rsidR="00CD55D0" w:rsidRPr="004E09B8" w:rsidRDefault="00CD55D0" w:rsidP="00CD55D0">
            <w:pPr>
              <w:rPr>
                <w:rFonts w:ascii="標楷體" w:eastAsia="標楷體" w:hAnsi="標楷體"/>
              </w:rPr>
            </w:pPr>
            <w:r w:rsidRPr="004E09B8">
              <w:rPr>
                <w:rFonts w:ascii="標楷體" w:eastAsia="標楷體" w:hAnsi="標楷體" w:hint="eastAsia"/>
              </w:rPr>
              <w:t>[</w:t>
            </w:r>
            <w:r>
              <w:rPr>
                <w:rFonts w:ascii="標楷體" w:eastAsia="標楷體" w:hAnsi="標楷體" w:hint="eastAsia"/>
                <w:lang w:eastAsia="zh-HK"/>
              </w:rPr>
              <w:t>修改</w:t>
            </w:r>
            <w:r w:rsidRPr="004E09B8">
              <w:rPr>
                <w:rFonts w:ascii="標楷體" w:eastAsia="標楷體" w:hAnsi="標楷體" w:hint="eastAsia"/>
              </w:rPr>
              <w:t>]</w:t>
            </w:r>
          </w:p>
        </w:tc>
        <w:tc>
          <w:tcPr>
            <w:tcW w:w="2835" w:type="dxa"/>
          </w:tcPr>
          <w:p w14:paraId="6EE00A44" w14:textId="5E411A12" w:rsidR="00CD55D0" w:rsidRPr="00116680" w:rsidRDefault="00CD55D0" w:rsidP="00CD55D0">
            <w:pPr>
              <w:rPr>
                <w:rFonts w:ascii="標楷體" w:eastAsia="標楷體" w:hAnsi="標楷體"/>
              </w:rPr>
            </w:pPr>
          </w:p>
        </w:tc>
        <w:tc>
          <w:tcPr>
            <w:tcW w:w="4535" w:type="dxa"/>
          </w:tcPr>
          <w:p w14:paraId="23F6D083" w14:textId="5FDF1BB3" w:rsidR="00CD55D0" w:rsidRPr="004E09B8" w:rsidRDefault="00CD55D0" w:rsidP="00CD55D0">
            <w:pPr>
              <w:rPr>
                <w:rFonts w:ascii="標楷體" w:eastAsia="標楷體" w:hAnsi="標楷體"/>
              </w:rPr>
            </w:pPr>
            <w:r w:rsidRPr="00116680">
              <w:rPr>
                <w:rFonts w:ascii="標楷體" w:eastAsia="標楷體" w:hAnsi="標楷體" w:hint="eastAsia"/>
              </w:rPr>
              <w:t>連結[</w:t>
            </w:r>
            <w:r w:rsidRPr="00116680">
              <w:rPr>
                <w:rFonts w:ascii="標楷體" w:eastAsia="標楷體" w:hAnsi="標楷體"/>
              </w:rPr>
              <w:t>L6</w:t>
            </w:r>
            <w:r>
              <w:rPr>
                <w:rFonts w:ascii="標楷體" w:eastAsia="標楷體" w:hAnsi="標楷體" w:hint="eastAsia"/>
              </w:rPr>
              <w:t>608</w:t>
            </w:r>
            <w:r w:rsidRPr="00CC1463">
              <w:rPr>
                <w:rFonts w:ascii="標楷體" w:eastAsia="標楷體" w:hAnsi="標楷體" w:hint="eastAsia"/>
              </w:rPr>
              <w:t>報表代號對照檔</w:t>
            </w:r>
            <w:r w:rsidRPr="00B5635A">
              <w:rPr>
                <w:rFonts w:ascii="標楷體" w:eastAsia="標楷體" w:hAnsi="標楷體" w:hint="eastAsia"/>
              </w:rPr>
              <w:t>維護</w:t>
            </w:r>
            <w:r w:rsidRPr="00116680">
              <w:rPr>
                <w:rFonts w:ascii="標楷體" w:eastAsia="標楷體" w:hAnsi="標楷體" w:hint="eastAsia"/>
              </w:rPr>
              <w:t>-修改]</w:t>
            </w:r>
          </w:p>
        </w:tc>
      </w:tr>
      <w:tr w:rsidR="00CD55D0" w:rsidRPr="004E09B8" w14:paraId="27481027" w14:textId="77777777" w:rsidTr="0022279A">
        <w:trPr>
          <w:trHeight w:val="291"/>
          <w:jc w:val="center"/>
        </w:trPr>
        <w:tc>
          <w:tcPr>
            <w:tcW w:w="1987" w:type="dxa"/>
            <w:gridSpan w:val="2"/>
          </w:tcPr>
          <w:p w14:paraId="66A31066" w14:textId="1469C536" w:rsidR="00CD55D0" w:rsidRPr="00362205" w:rsidRDefault="00CD55D0" w:rsidP="00CD55D0">
            <w:pPr>
              <w:rPr>
                <w:rFonts w:ascii="標楷體" w:eastAsia="標楷體" w:hAnsi="標楷體"/>
              </w:rPr>
            </w:pPr>
            <w:r w:rsidRPr="004E09B8">
              <w:rPr>
                <w:rFonts w:ascii="標楷體" w:eastAsia="標楷體" w:hAnsi="標楷體" w:hint="eastAsia"/>
              </w:rPr>
              <w:t>[</w:t>
            </w:r>
            <w:r>
              <w:rPr>
                <w:rFonts w:ascii="標楷體" w:eastAsia="標楷體" w:hAnsi="標楷體" w:hint="eastAsia"/>
                <w:lang w:eastAsia="zh-HK"/>
              </w:rPr>
              <w:t>刪除</w:t>
            </w:r>
            <w:r w:rsidRPr="004E09B8">
              <w:rPr>
                <w:rFonts w:ascii="標楷體" w:eastAsia="標楷體" w:hAnsi="標楷體" w:hint="eastAsia"/>
              </w:rPr>
              <w:t>]</w:t>
            </w:r>
          </w:p>
        </w:tc>
        <w:tc>
          <w:tcPr>
            <w:tcW w:w="2835" w:type="dxa"/>
          </w:tcPr>
          <w:p w14:paraId="18B8FD89" w14:textId="4FEA330F" w:rsidR="00CD55D0" w:rsidRPr="00362205" w:rsidRDefault="00CD55D0" w:rsidP="00CD55D0">
            <w:pPr>
              <w:rPr>
                <w:rFonts w:ascii="標楷體" w:eastAsia="標楷體" w:hAnsi="標楷體"/>
              </w:rPr>
            </w:pPr>
          </w:p>
        </w:tc>
        <w:tc>
          <w:tcPr>
            <w:tcW w:w="4535" w:type="dxa"/>
          </w:tcPr>
          <w:p w14:paraId="0BE33A81" w14:textId="0D369DF6" w:rsidR="00CD55D0" w:rsidRPr="004E09B8" w:rsidRDefault="00CD55D0" w:rsidP="00CD55D0">
            <w:pPr>
              <w:rPr>
                <w:rFonts w:ascii="標楷體" w:eastAsia="標楷體" w:hAnsi="標楷體"/>
              </w:rPr>
            </w:pPr>
            <w:r w:rsidRPr="00116680">
              <w:rPr>
                <w:rFonts w:ascii="標楷體" w:eastAsia="標楷體" w:hAnsi="標楷體" w:hint="eastAsia"/>
              </w:rPr>
              <w:t>連結[</w:t>
            </w:r>
            <w:r w:rsidRPr="00116680">
              <w:rPr>
                <w:rFonts w:ascii="標楷體" w:eastAsia="標楷體" w:hAnsi="標楷體"/>
              </w:rPr>
              <w:t>L6</w:t>
            </w:r>
            <w:r>
              <w:rPr>
                <w:rFonts w:ascii="標楷體" w:eastAsia="標楷體" w:hAnsi="標楷體" w:hint="eastAsia"/>
              </w:rPr>
              <w:t>608</w:t>
            </w:r>
            <w:r w:rsidRPr="00CC1463">
              <w:rPr>
                <w:rFonts w:ascii="標楷體" w:eastAsia="標楷體" w:hAnsi="標楷體" w:hint="eastAsia"/>
              </w:rPr>
              <w:t>報表代號對照檔</w:t>
            </w:r>
            <w:r w:rsidRPr="00B5635A">
              <w:rPr>
                <w:rFonts w:ascii="標楷體" w:eastAsia="標楷體" w:hAnsi="標楷體" w:hint="eastAsia"/>
              </w:rPr>
              <w:t>維護</w:t>
            </w:r>
            <w:r w:rsidRPr="00116680">
              <w:rPr>
                <w:rFonts w:ascii="標楷體" w:eastAsia="標楷體" w:hAnsi="標楷體" w:hint="eastAsia"/>
              </w:rPr>
              <w:t>-</w:t>
            </w:r>
            <w:r>
              <w:rPr>
                <w:rFonts w:ascii="標楷體" w:eastAsia="標楷體" w:hAnsi="標楷體" w:hint="eastAsia"/>
                <w:lang w:eastAsia="zh-HK"/>
              </w:rPr>
              <w:t>刪除</w:t>
            </w:r>
            <w:r w:rsidRPr="00116680">
              <w:rPr>
                <w:rFonts w:ascii="標楷體" w:eastAsia="標楷體" w:hAnsi="標楷體" w:hint="eastAsia"/>
              </w:rPr>
              <w:t>]</w:t>
            </w:r>
          </w:p>
        </w:tc>
      </w:tr>
      <w:tr w:rsidR="00CD55D0" w:rsidRPr="004E09B8" w14:paraId="4DB8668B" w14:textId="77777777" w:rsidTr="0022279A">
        <w:trPr>
          <w:trHeight w:val="291"/>
          <w:jc w:val="center"/>
        </w:trPr>
        <w:tc>
          <w:tcPr>
            <w:tcW w:w="1987" w:type="dxa"/>
            <w:gridSpan w:val="2"/>
          </w:tcPr>
          <w:p w14:paraId="12A05EDE" w14:textId="727F646F" w:rsidR="00CD55D0" w:rsidRPr="00362205" w:rsidRDefault="00CD55D0" w:rsidP="00CD55D0">
            <w:pPr>
              <w:rPr>
                <w:rFonts w:ascii="標楷體" w:eastAsia="標楷體" w:hAnsi="標楷體"/>
              </w:rPr>
            </w:pPr>
            <w:r w:rsidRPr="00DE08D8">
              <w:rPr>
                <w:rFonts w:ascii="標楷體" w:eastAsia="標楷體" w:hAnsi="標楷體" w:hint="eastAsia"/>
              </w:rPr>
              <w:t xml:space="preserve">報表代號 </w:t>
            </w:r>
          </w:p>
        </w:tc>
        <w:tc>
          <w:tcPr>
            <w:tcW w:w="2835" w:type="dxa"/>
          </w:tcPr>
          <w:p w14:paraId="2D64350E" w14:textId="00C7A6D5" w:rsidR="00CD55D0" w:rsidRPr="00362205" w:rsidRDefault="00CD55D0" w:rsidP="00CD55D0">
            <w:pPr>
              <w:rPr>
                <w:rFonts w:ascii="標楷體" w:eastAsia="標楷體" w:hAnsi="標楷體"/>
              </w:rPr>
            </w:pPr>
            <w:r w:rsidRPr="00DE08D8">
              <w:rPr>
                <w:rFonts w:ascii="標楷體" w:eastAsia="標楷體" w:hAnsi="標楷體"/>
              </w:rPr>
              <w:t>X(10)</w:t>
            </w:r>
          </w:p>
        </w:tc>
        <w:tc>
          <w:tcPr>
            <w:tcW w:w="4535" w:type="dxa"/>
          </w:tcPr>
          <w:p w14:paraId="78541BB8" w14:textId="4F6AA980" w:rsidR="00CD55D0" w:rsidRPr="004E09B8" w:rsidRDefault="00CD55D0" w:rsidP="00CD55D0">
            <w:pPr>
              <w:rPr>
                <w:rFonts w:ascii="標楷體" w:eastAsia="標楷體" w:hAnsi="標楷體"/>
              </w:rPr>
            </w:pPr>
          </w:p>
        </w:tc>
      </w:tr>
      <w:tr w:rsidR="00CD55D0" w:rsidRPr="004E09B8" w14:paraId="37E14D66" w14:textId="77777777" w:rsidTr="0022279A">
        <w:trPr>
          <w:trHeight w:val="291"/>
          <w:jc w:val="center"/>
        </w:trPr>
        <w:tc>
          <w:tcPr>
            <w:tcW w:w="1987" w:type="dxa"/>
            <w:gridSpan w:val="2"/>
          </w:tcPr>
          <w:p w14:paraId="65ED271E" w14:textId="0657EAD6" w:rsidR="00CD55D0" w:rsidRPr="00362205" w:rsidRDefault="00CD55D0" w:rsidP="00CD55D0">
            <w:pPr>
              <w:rPr>
                <w:rFonts w:ascii="標楷體" w:eastAsia="標楷體" w:hAnsi="標楷體"/>
              </w:rPr>
            </w:pPr>
            <w:r w:rsidRPr="00DE08D8">
              <w:rPr>
                <w:rFonts w:ascii="標楷體" w:eastAsia="標楷體" w:hAnsi="標楷體" w:hint="eastAsia"/>
              </w:rPr>
              <w:t xml:space="preserve">報表名稱 </w:t>
            </w:r>
          </w:p>
        </w:tc>
        <w:tc>
          <w:tcPr>
            <w:tcW w:w="2835" w:type="dxa"/>
          </w:tcPr>
          <w:p w14:paraId="56028922" w14:textId="75D8C2B8" w:rsidR="00CD55D0" w:rsidRPr="00F23353" w:rsidRDefault="00CD55D0" w:rsidP="00CD55D0">
            <w:pPr>
              <w:rPr>
                <w:rFonts w:ascii="標楷體" w:eastAsia="標楷體" w:hAnsi="標楷體"/>
                <w:color w:val="FF0000"/>
              </w:rPr>
            </w:pPr>
            <w:r w:rsidRPr="00DE08D8">
              <w:rPr>
                <w:rFonts w:ascii="標楷體" w:eastAsia="標楷體" w:hAnsi="標楷體"/>
              </w:rPr>
              <w:t>X(</w:t>
            </w:r>
            <w:r w:rsidRPr="00DE08D8">
              <w:rPr>
                <w:rFonts w:ascii="標楷體" w:eastAsia="標楷體" w:hAnsi="標楷體" w:hint="eastAsia"/>
              </w:rPr>
              <w:t>8</w:t>
            </w:r>
            <w:r w:rsidRPr="00DE08D8">
              <w:rPr>
                <w:rFonts w:ascii="標楷體" w:eastAsia="標楷體" w:hAnsi="標楷體"/>
              </w:rPr>
              <w:t>0)</w:t>
            </w:r>
          </w:p>
        </w:tc>
        <w:tc>
          <w:tcPr>
            <w:tcW w:w="4535" w:type="dxa"/>
          </w:tcPr>
          <w:p w14:paraId="3A53B205" w14:textId="77777777" w:rsidR="00CD55D0" w:rsidRPr="004E09B8" w:rsidRDefault="00CD55D0" w:rsidP="00CD55D0">
            <w:pPr>
              <w:rPr>
                <w:rFonts w:ascii="標楷體" w:eastAsia="標楷體" w:hAnsi="標楷體"/>
              </w:rPr>
            </w:pPr>
          </w:p>
        </w:tc>
      </w:tr>
      <w:tr w:rsidR="00CD55D0" w:rsidRPr="004E09B8" w14:paraId="6BD1F8B5" w14:textId="77777777" w:rsidTr="0022279A">
        <w:trPr>
          <w:trHeight w:val="291"/>
          <w:jc w:val="center"/>
        </w:trPr>
        <w:tc>
          <w:tcPr>
            <w:tcW w:w="1987" w:type="dxa"/>
            <w:gridSpan w:val="2"/>
          </w:tcPr>
          <w:p w14:paraId="58CC06FB" w14:textId="17B31446" w:rsidR="00CD55D0" w:rsidRPr="00362205" w:rsidRDefault="00CD55D0" w:rsidP="00CD55D0">
            <w:pPr>
              <w:rPr>
                <w:rFonts w:ascii="標楷體" w:eastAsia="標楷體" w:hAnsi="標楷體"/>
              </w:rPr>
            </w:pPr>
            <w:r w:rsidRPr="00DE08D8">
              <w:rPr>
                <w:rFonts w:ascii="標楷體" w:eastAsia="標楷體" w:hAnsi="標楷體" w:hint="eastAsia"/>
              </w:rPr>
              <w:t xml:space="preserve">報表週期 </w:t>
            </w:r>
          </w:p>
        </w:tc>
        <w:tc>
          <w:tcPr>
            <w:tcW w:w="2835" w:type="dxa"/>
          </w:tcPr>
          <w:p w14:paraId="2634C1B9" w14:textId="4C1D8C95" w:rsidR="00CD55D0" w:rsidRPr="00F23353" w:rsidRDefault="00CD55D0" w:rsidP="00CD55D0">
            <w:pPr>
              <w:rPr>
                <w:rFonts w:ascii="標楷體" w:eastAsia="標楷體" w:hAnsi="標楷體"/>
                <w:color w:val="FF0000"/>
              </w:rPr>
            </w:pPr>
            <w:r w:rsidRPr="00DE08D8">
              <w:rPr>
                <w:rFonts w:ascii="標楷體" w:eastAsia="標楷體" w:hAnsi="標楷體" w:hint="eastAsia"/>
              </w:rPr>
              <w:t>9(2)</w:t>
            </w:r>
          </w:p>
        </w:tc>
        <w:tc>
          <w:tcPr>
            <w:tcW w:w="4535" w:type="dxa"/>
          </w:tcPr>
          <w:p w14:paraId="42E018B2" w14:textId="77777777" w:rsidR="00CD55D0" w:rsidRDefault="00CD55D0" w:rsidP="00CD55D0">
            <w:pPr>
              <w:rPr>
                <w:rFonts w:ascii="標楷體" w:eastAsia="標楷體" w:hAnsi="標楷體"/>
              </w:rPr>
            </w:pPr>
            <w:r w:rsidRPr="00DE08D8">
              <w:rPr>
                <w:rFonts w:ascii="標楷體" w:eastAsia="標楷體" w:hAnsi="標楷體" w:hint="eastAsia"/>
              </w:rPr>
              <w:t xml:space="preserve">01:日報 </w:t>
            </w:r>
            <w:r w:rsidRPr="00DE08D8">
              <w:rPr>
                <w:rFonts w:ascii="標楷體" w:eastAsia="標楷體" w:hAnsi="標楷體"/>
              </w:rPr>
              <w:t xml:space="preserve"> </w:t>
            </w:r>
            <w:r w:rsidRPr="00DE08D8">
              <w:rPr>
                <w:rFonts w:ascii="標楷體" w:eastAsia="標楷體" w:hAnsi="標楷體" w:hint="eastAsia"/>
              </w:rPr>
              <w:t>02:月報</w:t>
            </w:r>
            <w:r>
              <w:rPr>
                <w:rFonts w:ascii="標楷體" w:eastAsia="標楷體" w:hAnsi="標楷體" w:hint="eastAsia"/>
              </w:rPr>
              <w:t xml:space="preserve"> </w:t>
            </w:r>
            <w:r>
              <w:rPr>
                <w:rFonts w:ascii="標楷體" w:eastAsia="標楷體" w:hAnsi="標楷體"/>
              </w:rPr>
              <w:t xml:space="preserve"> </w:t>
            </w:r>
            <w:r w:rsidRPr="00DE08D8">
              <w:rPr>
                <w:rFonts w:ascii="標楷體" w:eastAsia="標楷體" w:hAnsi="標楷體" w:hint="eastAsia"/>
              </w:rPr>
              <w:t>03:週報</w:t>
            </w:r>
          </w:p>
          <w:p w14:paraId="2A204745" w14:textId="77777777" w:rsidR="00CD55D0" w:rsidRDefault="00CD55D0" w:rsidP="00CD55D0">
            <w:pPr>
              <w:rPr>
                <w:rFonts w:ascii="標楷體" w:eastAsia="標楷體" w:hAnsi="標楷體"/>
              </w:rPr>
            </w:pPr>
            <w:r w:rsidRPr="00DE08D8">
              <w:rPr>
                <w:rFonts w:ascii="標楷體" w:eastAsia="標楷體" w:hAnsi="標楷體" w:hint="eastAsia"/>
              </w:rPr>
              <w:t>04:季報</w:t>
            </w:r>
            <w:r>
              <w:rPr>
                <w:rFonts w:ascii="標楷體" w:eastAsia="標楷體" w:hAnsi="標楷體" w:hint="eastAsia"/>
              </w:rPr>
              <w:t xml:space="preserve"> </w:t>
            </w:r>
            <w:r>
              <w:rPr>
                <w:rFonts w:ascii="標楷體" w:eastAsia="標楷體" w:hAnsi="標楷體"/>
              </w:rPr>
              <w:t xml:space="preserve"> </w:t>
            </w:r>
            <w:r w:rsidRPr="00DE08D8">
              <w:rPr>
                <w:rFonts w:ascii="標楷體" w:eastAsia="標楷體" w:hAnsi="標楷體" w:hint="eastAsia"/>
              </w:rPr>
              <w:t>05:半年報</w:t>
            </w:r>
          </w:p>
          <w:p w14:paraId="50F89752" w14:textId="335AFD68" w:rsidR="00CD55D0" w:rsidRPr="004E09B8" w:rsidRDefault="00CD55D0" w:rsidP="00CD55D0">
            <w:pPr>
              <w:rPr>
                <w:rFonts w:ascii="標楷體" w:eastAsia="標楷體" w:hAnsi="標楷體"/>
              </w:rPr>
            </w:pPr>
            <w:r w:rsidRPr="00DE08D8">
              <w:rPr>
                <w:rFonts w:ascii="標楷體" w:eastAsia="標楷體" w:hAnsi="標楷體" w:hint="eastAsia"/>
              </w:rPr>
              <w:t>06:年報</w:t>
            </w:r>
            <w:r>
              <w:rPr>
                <w:rFonts w:ascii="標楷體" w:eastAsia="標楷體" w:hAnsi="標楷體" w:hint="eastAsia"/>
              </w:rPr>
              <w:t xml:space="preserve"> </w:t>
            </w:r>
            <w:r>
              <w:rPr>
                <w:rFonts w:ascii="標楷體" w:eastAsia="標楷體" w:hAnsi="標楷體"/>
              </w:rPr>
              <w:t xml:space="preserve"> </w:t>
            </w:r>
            <w:r w:rsidRPr="00DE08D8">
              <w:rPr>
                <w:rFonts w:ascii="標楷體" w:eastAsia="標楷體" w:hAnsi="標楷體" w:hint="eastAsia"/>
              </w:rPr>
              <w:t>07:隨機</w:t>
            </w:r>
          </w:p>
        </w:tc>
      </w:tr>
      <w:tr w:rsidR="00CD55D0" w:rsidRPr="004E09B8" w14:paraId="73A47573" w14:textId="77777777" w:rsidTr="0022279A">
        <w:trPr>
          <w:trHeight w:val="291"/>
          <w:jc w:val="center"/>
        </w:trPr>
        <w:tc>
          <w:tcPr>
            <w:tcW w:w="1987" w:type="dxa"/>
            <w:gridSpan w:val="2"/>
          </w:tcPr>
          <w:p w14:paraId="7868CFE2" w14:textId="24A71117" w:rsidR="00CD55D0" w:rsidRPr="00362205" w:rsidRDefault="00CD55D0" w:rsidP="00CD55D0">
            <w:pPr>
              <w:rPr>
                <w:rFonts w:ascii="標楷體" w:eastAsia="標楷體" w:hAnsi="標楷體"/>
              </w:rPr>
            </w:pPr>
            <w:r w:rsidRPr="00DE08D8">
              <w:rPr>
                <w:rFonts w:ascii="標楷體" w:eastAsia="標楷體" w:hAnsi="標楷體" w:hint="eastAsia"/>
              </w:rPr>
              <w:t xml:space="preserve">寄送記號 </w:t>
            </w:r>
          </w:p>
        </w:tc>
        <w:tc>
          <w:tcPr>
            <w:tcW w:w="2835" w:type="dxa"/>
          </w:tcPr>
          <w:p w14:paraId="67FBF6DA" w14:textId="3847547B" w:rsidR="00CD55D0" w:rsidRPr="00F23353" w:rsidRDefault="00CD55D0" w:rsidP="00CD55D0">
            <w:pPr>
              <w:rPr>
                <w:rFonts w:ascii="標楷體" w:eastAsia="標楷體" w:hAnsi="標楷體"/>
                <w:color w:val="FF0000"/>
              </w:rPr>
            </w:pPr>
            <w:r w:rsidRPr="00DE08D8">
              <w:rPr>
                <w:rFonts w:ascii="標楷體" w:eastAsia="標楷體" w:hAnsi="標楷體" w:hint="eastAsia"/>
              </w:rPr>
              <w:t>9(</w:t>
            </w:r>
            <w:r>
              <w:rPr>
                <w:rFonts w:ascii="標楷體" w:eastAsia="標楷體" w:hAnsi="標楷體" w:hint="eastAsia"/>
              </w:rPr>
              <w:t>1</w:t>
            </w:r>
            <w:r w:rsidRPr="00DE08D8">
              <w:rPr>
                <w:rFonts w:ascii="標楷體" w:eastAsia="標楷體" w:hAnsi="標楷體" w:hint="eastAsia"/>
              </w:rPr>
              <w:t>)</w:t>
            </w:r>
          </w:p>
        </w:tc>
        <w:tc>
          <w:tcPr>
            <w:tcW w:w="4535" w:type="dxa"/>
          </w:tcPr>
          <w:p w14:paraId="4CA8006E" w14:textId="77777777" w:rsidR="00CD55D0" w:rsidRDefault="00CD55D0" w:rsidP="00CD55D0">
            <w:pPr>
              <w:rPr>
                <w:rFonts w:ascii="標楷體" w:eastAsia="標楷體" w:hAnsi="標楷體"/>
              </w:rPr>
            </w:pPr>
            <w:r w:rsidRPr="002A27E7">
              <w:rPr>
                <w:rFonts w:ascii="標楷體" w:eastAsia="標楷體" w:hAnsi="標楷體" w:hint="eastAsia"/>
              </w:rPr>
              <w:t xml:space="preserve">0:不送 </w:t>
            </w:r>
          </w:p>
          <w:p w14:paraId="64255C04" w14:textId="77777777" w:rsidR="00CD55D0" w:rsidRPr="002A27E7" w:rsidRDefault="00CD55D0" w:rsidP="00CD55D0">
            <w:pPr>
              <w:rPr>
                <w:rFonts w:ascii="標楷體" w:eastAsia="標楷體" w:hAnsi="標楷體"/>
              </w:rPr>
            </w:pPr>
            <w:r w:rsidRPr="002A27E7">
              <w:rPr>
                <w:rFonts w:ascii="標楷體" w:eastAsia="標楷體" w:hAnsi="標楷體" w:hint="eastAsia"/>
              </w:rPr>
              <w:t>1:依利率調整通知方式</w:t>
            </w:r>
          </w:p>
          <w:p w14:paraId="4839FCCF" w14:textId="0848006A" w:rsidR="00CD55D0" w:rsidRPr="004E09B8" w:rsidRDefault="00CD55D0" w:rsidP="00CD55D0">
            <w:pPr>
              <w:rPr>
                <w:rFonts w:ascii="標楷體" w:eastAsia="標楷體" w:hAnsi="標楷體"/>
              </w:rPr>
            </w:pPr>
            <w:r w:rsidRPr="002A27E7">
              <w:rPr>
                <w:rFonts w:ascii="標楷體" w:eastAsia="標楷體" w:hAnsi="標楷體" w:hint="eastAsia"/>
              </w:rPr>
              <w:t>2:依設定優先序</w:t>
            </w:r>
          </w:p>
        </w:tc>
      </w:tr>
      <w:tr w:rsidR="00CD55D0" w:rsidRPr="004E09B8" w14:paraId="1D2CDDB4" w14:textId="77777777" w:rsidTr="0022279A">
        <w:trPr>
          <w:trHeight w:val="291"/>
          <w:jc w:val="center"/>
        </w:trPr>
        <w:tc>
          <w:tcPr>
            <w:tcW w:w="1987" w:type="dxa"/>
            <w:gridSpan w:val="2"/>
          </w:tcPr>
          <w:p w14:paraId="60FC119A" w14:textId="2380C435" w:rsidR="00CD55D0" w:rsidRPr="00362205" w:rsidRDefault="00CD55D0" w:rsidP="00CD55D0">
            <w:pPr>
              <w:rPr>
                <w:rFonts w:ascii="標楷體" w:eastAsia="標楷體" w:hAnsi="標楷體"/>
              </w:rPr>
            </w:pPr>
            <w:r w:rsidRPr="00DE08D8">
              <w:rPr>
                <w:rFonts w:ascii="標楷體" w:eastAsia="標楷體" w:hAnsi="標楷體" w:hint="eastAsia"/>
              </w:rPr>
              <w:t xml:space="preserve">書面寄送 </w:t>
            </w:r>
          </w:p>
        </w:tc>
        <w:tc>
          <w:tcPr>
            <w:tcW w:w="2835" w:type="dxa"/>
          </w:tcPr>
          <w:p w14:paraId="413C2DF7" w14:textId="1DF3F0B6" w:rsidR="00CD55D0" w:rsidRPr="00F23353" w:rsidRDefault="00CD55D0" w:rsidP="00CD55D0">
            <w:pPr>
              <w:rPr>
                <w:rFonts w:ascii="標楷體" w:eastAsia="標楷體" w:hAnsi="標楷體"/>
                <w:color w:val="FF0000"/>
              </w:rPr>
            </w:pPr>
            <w:r w:rsidRPr="00DE08D8">
              <w:rPr>
                <w:rFonts w:ascii="標楷體" w:eastAsia="標楷體" w:hAnsi="標楷體" w:hint="eastAsia"/>
              </w:rPr>
              <w:t>9(</w:t>
            </w:r>
            <w:r>
              <w:rPr>
                <w:rFonts w:ascii="標楷體" w:eastAsia="標楷體" w:hAnsi="標楷體" w:hint="eastAsia"/>
              </w:rPr>
              <w:t>1</w:t>
            </w:r>
            <w:r w:rsidRPr="00DE08D8">
              <w:rPr>
                <w:rFonts w:ascii="標楷體" w:eastAsia="標楷體" w:hAnsi="標楷體" w:hint="eastAsia"/>
              </w:rPr>
              <w:t>)</w:t>
            </w:r>
          </w:p>
        </w:tc>
        <w:tc>
          <w:tcPr>
            <w:tcW w:w="4535" w:type="dxa"/>
          </w:tcPr>
          <w:p w14:paraId="3CBC4196" w14:textId="77777777" w:rsidR="00CD55D0" w:rsidRPr="004E09B8" w:rsidRDefault="00CD55D0" w:rsidP="00CD55D0">
            <w:pPr>
              <w:rPr>
                <w:rFonts w:ascii="標楷體" w:eastAsia="標楷體" w:hAnsi="標楷體"/>
              </w:rPr>
            </w:pPr>
          </w:p>
        </w:tc>
      </w:tr>
      <w:tr w:rsidR="00CD55D0" w:rsidRPr="004E09B8" w14:paraId="3BCDF8D6" w14:textId="77777777" w:rsidTr="0022279A">
        <w:trPr>
          <w:trHeight w:val="291"/>
          <w:jc w:val="center"/>
        </w:trPr>
        <w:tc>
          <w:tcPr>
            <w:tcW w:w="1987" w:type="dxa"/>
            <w:gridSpan w:val="2"/>
          </w:tcPr>
          <w:p w14:paraId="3642B059" w14:textId="13D523B7" w:rsidR="00CD55D0" w:rsidRPr="00362205" w:rsidRDefault="00CD55D0" w:rsidP="00CD55D0">
            <w:pPr>
              <w:rPr>
                <w:rFonts w:ascii="標楷體" w:eastAsia="標楷體" w:hAnsi="標楷體"/>
              </w:rPr>
            </w:pPr>
            <w:r w:rsidRPr="00DE08D8">
              <w:rPr>
                <w:rFonts w:ascii="標楷體" w:eastAsia="標楷體" w:hAnsi="標楷體" w:hint="eastAsia"/>
              </w:rPr>
              <w:t xml:space="preserve">簡訊寄送 </w:t>
            </w:r>
          </w:p>
        </w:tc>
        <w:tc>
          <w:tcPr>
            <w:tcW w:w="2835" w:type="dxa"/>
          </w:tcPr>
          <w:p w14:paraId="3774159B" w14:textId="2FD533E1" w:rsidR="00CD55D0" w:rsidRPr="00362205" w:rsidRDefault="00CD55D0" w:rsidP="00CD55D0">
            <w:pPr>
              <w:rPr>
                <w:rFonts w:ascii="標楷體" w:eastAsia="標楷體" w:hAnsi="標楷體"/>
              </w:rPr>
            </w:pPr>
            <w:r w:rsidRPr="00DE08D8">
              <w:rPr>
                <w:rFonts w:ascii="標楷體" w:eastAsia="標楷體" w:hAnsi="標楷體" w:hint="eastAsia"/>
              </w:rPr>
              <w:t>9(</w:t>
            </w:r>
            <w:r>
              <w:rPr>
                <w:rFonts w:ascii="標楷體" w:eastAsia="標楷體" w:hAnsi="標楷體" w:hint="eastAsia"/>
              </w:rPr>
              <w:t>1</w:t>
            </w:r>
            <w:r w:rsidRPr="00DE08D8">
              <w:rPr>
                <w:rFonts w:ascii="標楷體" w:eastAsia="標楷體" w:hAnsi="標楷體" w:hint="eastAsia"/>
              </w:rPr>
              <w:t>)</w:t>
            </w:r>
          </w:p>
        </w:tc>
        <w:tc>
          <w:tcPr>
            <w:tcW w:w="4535" w:type="dxa"/>
          </w:tcPr>
          <w:p w14:paraId="7B6DBBE3" w14:textId="77777777" w:rsidR="00CD55D0" w:rsidRPr="004E09B8" w:rsidRDefault="00CD55D0" w:rsidP="00CD55D0">
            <w:pPr>
              <w:rPr>
                <w:rFonts w:ascii="標楷體" w:eastAsia="標楷體" w:hAnsi="標楷體"/>
              </w:rPr>
            </w:pPr>
          </w:p>
        </w:tc>
      </w:tr>
      <w:tr w:rsidR="00CD55D0" w:rsidRPr="004E09B8" w14:paraId="3774D0FA" w14:textId="77777777" w:rsidTr="0022279A">
        <w:trPr>
          <w:trHeight w:val="291"/>
          <w:jc w:val="center"/>
        </w:trPr>
        <w:tc>
          <w:tcPr>
            <w:tcW w:w="1987" w:type="dxa"/>
            <w:gridSpan w:val="2"/>
          </w:tcPr>
          <w:p w14:paraId="5BB07BF1" w14:textId="21341AFA" w:rsidR="00CD55D0" w:rsidRPr="00362205" w:rsidRDefault="00CD55D0" w:rsidP="00CD55D0">
            <w:pPr>
              <w:rPr>
                <w:rFonts w:ascii="標楷體" w:eastAsia="標楷體" w:hAnsi="標楷體"/>
              </w:rPr>
            </w:pPr>
            <w:r w:rsidRPr="00DE08D8">
              <w:rPr>
                <w:rFonts w:ascii="標楷體" w:eastAsia="標楷體" w:hAnsi="標楷體" w:hint="eastAsia"/>
              </w:rPr>
              <w:t>EMAIL寄送</w:t>
            </w:r>
          </w:p>
        </w:tc>
        <w:tc>
          <w:tcPr>
            <w:tcW w:w="2835" w:type="dxa"/>
          </w:tcPr>
          <w:p w14:paraId="1C8FB5C1" w14:textId="66FBB34C" w:rsidR="00CD55D0" w:rsidRPr="00F23353" w:rsidRDefault="00CD55D0" w:rsidP="00CD55D0">
            <w:pPr>
              <w:rPr>
                <w:rFonts w:ascii="標楷體" w:eastAsia="標楷體" w:hAnsi="標楷體"/>
                <w:color w:val="FF0000"/>
              </w:rPr>
            </w:pPr>
            <w:r w:rsidRPr="00DE08D8">
              <w:rPr>
                <w:rFonts w:ascii="標楷體" w:eastAsia="標楷體" w:hAnsi="標楷體" w:hint="eastAsia"/>
              </w:rPr>
              <w:t>9(</w:t>
            </w:r>
            <w:r>
              <w:rPr>
                <w:rFonts w:ascii="標楷體" w:eastAsia="標楷體" w:hAnsi="標楷體" w:hint="eastAsia"/>
              </w:rPr>
              <w:t>1</w:t>
            </w:r>
            <w:r w:rsidRPr="00DE08D8">
              <w:rPr>
                <w:rFonts w:ascii="標楷體" w:eastAsia="標楷體" w:hAnsi="標楷體" w:hint="eastAsia"/>
              </w:rPr>
              <w:t>)</w:t>
            </w:r>
          </w:p>
        </w:tc>
        <w:tc>
          <w:tcPr>
            <w:tcW w:w="4535" w:type="dxa"/>
          </w:tcPr>
          <w:p w14:paraId="503C617D" w14:textId="77777777" w:rsidR="00CD55D0" w:rsidRPr="004E09B8" w:rsidRDefault="00CD55D0" w:rsidP="00CD55D0">
            <w:pPr>
              <w:rPr>
                <w:rFonts w:ascii="標楷體" w:eastAsia="標楷體" w:hAnsi="標楷體"/>
              </w:rPr>
            </w:pPr>
          </w:p>
        </w:tc>
      </w:tr>
      <w:tr w:rsidR="00CD55D0" w:rsidRPr="004E09B8" w14:paraId="7F194882" w14:textId="77777777" w:rsidTr="0022279A">
        <w:trPr>
          <w:trHeight w:val="291"/>
          <w:jc w:val="center"/>
        </w:trPr>
        <w:tc>
          <w:tcPr>
            <w:tcW w:w="1987" w:type="dxa"/>
            <w:gridSpan w:val="2"/>
          </w:tcPr>
          <w:p w14:paraId="472137D6" w14:textId="611A5994" w:rsidR="00CD55D0" w:rsidRPr="00362205" w:rsidRDefault="00CD55D0" w:rsidP="00CD55D0">
            <w:pPr>
              <w:rPr>
                <w:rFonts w:ascii="標楷體" w:eastAsia="標楷體" w:hAnsi="標楷體"/>
              </w:rPr>
            </w:pPr>
            <w:r w:rsidRPr="00DE08D8">
              <w:rPr>
                <w:rFonts w:ascii="標楷體" w:eastAsia="標楷體" w:hAnsi="標楷體" w:hint="eastAsia"/>
              </w:rPr>
              <w:t xml:space="preserve">簽核記號 </w:t>
            </w:r>
          </w:p>
        </w:tc>
        <w:tc>
          <w:tcPr>
            <w:tcW w:w="2835" w:type="dxa"/>
          </w:tcPr>
          <w:p w14:paraId="6067F8A3" w14:textId="4AEB5CFB" w:rsidR="00CD55D0" w:rsidRPr="00F23353" w:rsidRDefault="00CD55D0" w:rsidP="00CD55D0">
            <w:pPr>
              <w:rPr>
                <w:rFonts w:ascii="標楷體" w:eastAsia="標楷體" w:hAnsi="標楷體"/>
                <w:color w:val="FF0000"/>
              </w:rPr>
            </w:pPr>
            <w:r w:rsidRPr="00DE08D8">
              <w:rPr>
                <w:rFonts w:ascii="標楷體" w:eastAsia="標楷體" w:hAnsi="標楷體" w:hint="eastAsia"/>
              </w:rPr>
              <w:t>9(</w:t>
            </w:r>
            <w:r>
              <w:rPr>
                <w:rFonts w:ascii="標楷體" w:eastAsia="標楷體" w:hAnsi="標楷體" w:hint="eastAsia"/>
              </w:rPr>
              <w:t>1</w:t>
            </w:r>
            <w:r w:rsidRPr="00DE08D8">
              <w:rPr>
                <w:rFonts w:ascii="標楷體" w:eastAsia="標楷體" w:hAnsi="標楷體" w:hint="eastAsia"/>
              </w:rPr>
              <w:t>)</w:t>
            </w:r>
          </w:p>
        </w:tc>
        <w:tc>
          <w:tcPr>
            <w:tcW w:w="4535" w:type="dxa"/>
          </w:tcPr>
          <w:p w14:paraId="0FBA74A3" w14:textId="0D057BDC" w:rsidR="00CD55D0" w:rsidRPr="004E09B8" w:rsidRDefault="00CD55D0" w:rsidP="00CD55D0">
            <w:pPr>
              <w:rPr>
                <w:rFonts w:ascii="標楷體" w:eastAsia="標楷體" w:hAnsi="標楷體"/>
              </w:rPr>
            </w:pPr>
            <w:r w:rsidRPr="002A27E7">
              <w:rPr>
                <w:rFonts w:ascii="標楷體" w:eastAsia="標楷體" w:hAnsi="標楷體" w:hint="eastAsia"/>
              </w:rPr>
              <w:t>0:不需簽核  1:需簽核</w:t>
            </w:r>
          </w:p>
        </w:tc>
      </w:tr>
      <w:tr w:rsidR="00CD55D0" w:rsidRPr="004E09B8" w14:paraId="35C7D410" w14:textId="77777777" w:rsidTr="0022279A">
        <w:trPr>
          <w:trHeight w:val="291"/>
          <w:jc w:val="center"/>
        </w:trPr>
        <w:tc>
          <w:tcPr>
            <w:tcW w:w="1987" w:type="dxa"/>
            <w:gridSpan w:val="2"/>
          </w:tcPr>
          <w:p w14:paraId="2464C2FF" w14:textId="425AD756" w:rsidR="00CD55D0" w:rsidRPr="00362205" w:rsidRDefault="00CD55D0" w:rsidP="00CD55D0">
            <w:pPr>
              <w:rPr>
                <w:rFonts w:ascii="標楷體" w:eastAsia="標楷體" w:hAnsi="標楷體"/>
              </w:rPr>
            </w:pPr>
            <w:r w:rsidRPr="00DE08D8">
              <w:rPr>
                <w:rFonts w:ascii="標楷體" w:eastAsia="標楷體" w:hAnsi="標楷體" w:hint="eastAsia"/>
              </w:rPr>
              <w:t xml:space="preserve">用途說明 </w:t>
            </w:r>
          </w:p>
        </w:tc>
        <w:tc>
          <w:tcPr>
            <w:tcW w:w="2835" w:type="dxa"/>
          </w:tcPr>
          <w:p w14:paraId="48997A71" w14:textId="3203C307" w:rsidR="00CD55D0" w:rsidRPr="00F23353" w:rsidRDefault="00CD55D0" w:rsidP="00CD55D0">
            <w:pPr>
              <w:rPr>
                <w:rFonts w:ascii="標楷體" w:eastAsia="標楷體" w:hAnsi="標楷體"/>
                <w:color w:val="FF0000"/>
              </w:rPr>
            </w:pPr>
            <w:r w:rsidRPr="00DE08D8">
              <w:rPr>
                <w:rFonts w:ascii="標楷體" w:eastAsia="標楷體" w:hAnsi="標楷體"/>
              </w:rPr>
              <w:t>X(</w:t>
            </w:r>
            <w:r w:rsidRPr="00DE08D8">
              <w:rPr>
                <w:rFonts w:ascii="標楷體" w:eastAsia="標楷體" w:hAnsi="標楷體" w:hint="eastAsia"/>
              </w:rPr>
              <w:t>8</w:t>
            </w:r>
            <w:r w:rsidRPr="00DE08D8">
              <w:rPr>
                <w:rFonts w:ascii="標楷體" w:eastAsia="標楷體" w:hAnsi="標楷體"/>
              </w:rPr>
              <w:t>0)</w:t>
            </w:r>
          </w:p>
        </w:tc>
        <w:tc>
          <w:tcPr>
            <w:tcW w:w="4535" w:type="dxa"/>
          </w:tcPr>
          <w:p w14:paraId="42FB17AB" w14:textId="77777777" w:rsidR="00CD55D0" w:rsidRPr="004E09B8" w:rsidRDefault="00CD55D0" w:rsidP="00CD55D0">
            <w:pPr>
              <w:rPr>
                <w:rFonts w:ascii="標楷體" w:eastAsia="標楷體" w:hAnsi="標楷體"/>
              </w:rPr>
            </w:pPr>
          </w:p>
        </w:tc>
      </w:tr>
      <w:tr w:rsidR="00CD55D0" w:rsidRPr="004E09B8" w14:paraId="6CBC16C3" w14:textId="77777777" w:rsidTr="0022279A">
        <w:trPr>
          <w:trHeight w:val="291"/>
          <w:jc w:val="center"/>
        </w:trPr>
        <w:tc>
          <w:tcPr>
            <w:tcW w:w="1987" w:type="dxa"/>
            <w:gridSpan w:val="2"/>
          </w:tcPr>
          <w:p w14:paraId="67D00FDE" w14:textId="555DB3A4" w:rsidR="00CD55D0" w:rsidRPr="00362205" w:rsidRDefault="00CD55D0" w:rsidP="00CD55D0">
            <w:pPr>
              <w:rPr>
                <w:rFonts w:ascii="標楷體" w:eastAsia="標楷體" w:hAnsi="標楷體"/>
              </w:rPr>
            </w:pPr>
            <w:r w:rsidRPr="00DE08D8">
              <w:rPr>
                <w:rFonts w:ascii="標楷體" w:eastAsia="標楷體" w:hAnsi="標楷體" w:hint="eastAsia"/>
              </w:rPr>
              <w:t xml:space="preserve">啟用記號 </w:t>
            </w:r>
          </w:p>
        </w:tc>
        <w:tc>
          <w:tcPr>
            <w:tcW w:w="2835" w:type="dxa"/>
          </w:tcPr>
          <w:p w14:paraId="33FDA798" w14:textId="06C17B17" w:rsidR="00CD55D0" w:rsidRDefault="00CD55D0" w:rsidP="00CD55D0">
            <w:pPr>
              <w:rPr>
                <w:rFonts w:ascii="標楷體" w:eastAsia="標楷體" w:hAnsi="標楷體"/>
              </w:rPr>
            </w:pPr>
            <w:r w:rsidRPr="00DE08D8">
              <w:rPr>
                <w:rFonts w:ascii="標楷體" w:eastAsia="標楷體" w:hAnsi="標楷體"/>
              </w:rPr>
              <w:t>X(</w:t>
            </w:r>
            <w:r>
              <w:rPr>
                <w:rFonts w:ascii="標楷體" w:eastAsia="標楷體" w:hAnsi="標楷體" w:hint="eastAsia"/>
              </w:rPr>
              <w:t>1</w:t>
            </w:r>
            <w:r w:rsidRPr="00DE08D8">
              <w:rPr>
                <w:rFonts w:ascii="標楷體" w:eastAsia="標楷體" w:hAnsi="標楷體"/>
              </w:rPr>
              <w:t>)</w:t>
            </w:r>
          </w:p>
        </w:tc>
        <w:tc>
          <w:tcPr>
            <w:tcW w:w="4535" w:type="dxa"/>
          </w:tcPr>
          <w:p w14:paraId="251333EF" w14:textId="2BA2612C" w:rsidR="00CD55D0" w:rsidRPr="004E09B8" w:rsidRDefault="00CD55D0" w:rsidP="00CD55D0">
            <w:pPr>
              <w:rPr>
                <w:rFonts w:ascii="標楷體" w:eastAsia="標楷體" w:hAnsi="標楷體"/>
              </w:rPr>
            </w:pPr>
            <w:r w:rsidRPr="002A27E7">
              <w:rPr>
                <w:rFonts w:ascii="標楷體" w:eastAsia="標楷體" w:hAnsi="標楷體" w:hint="eastAsia"/>
              </w:rPr>
              <w:t xml:space="preserve">Y:啟用 </w:t>
            </w:r>
            <w:r>
              <w:rPr>
                <w:rFonts w:ascii="標楷體" w:eastAsia="標楷體" w:hAnsi="標楷體"/>
              </w:rPr>
              <w:t xml:space="preserve"> </w:t>
            </w:r>
            <w:r w:rsidRPr="002A27E7">
              <w:rPr>
                <w:rFonts w:ascii="標楷體" w:eastAsia="標楷體" w:hAnsi="標楷體" w:hint="eastAsia"/>
              </w:rPr>
              <w:t xml:space="preserve"> N:停用</w:t>
            </w:r>
          </w:p>
        </w:tc>
      </w:tr>
    </w:tbl>
    <w:p w14:paraId="06C226DD" w14:textId="77777777" w:rsidR="00D00BF4" w:rsidRPr="00CE3431" w:rsidRDefault="00D00BF4" w:rsidP="00D00BF4">
      <w:pPr>
        <w:rPr>
          <w:rFonts w:ascii="標楷體" w:eastAsia="標楷體" w:hAnsi="標楷體"/>
        </w:rPr>
      </w:pPr>
    </w:p>
    <w:p w14:paraId="3EFCB8F6" w14:textId="01C1D379" w:rsidR="00D00BF4" w:rsidRDefault="00D00BF4">
      <w:pPr>
        <w:widowControl/>
      </w:pPr>
      <w:r>
        <w:br w:type="page"/>
      </w:r>
    </w:p>
    <w:p w14:paraId="03DA7CF6" w14:textId="77777777" w:rsidR="00CC1463" w:rsidRPr="007759AE" w:rsidRDefault="00CC1463" w:rsidP="0022279A"/>
    <w:p w14:paraId="4B6F26E2" w14:textId="400BEB8B" w:rsidR="00CC1463" w:rsidRPr="004F456B" w:rsidRDefault="00CC1463" w:rsidP="00CC1463">
      <w:pPr>
        <w:pStyle w:val="3"/>
        <w:numPr>
          <w:ilvl w:val="2"/>
          <w:numId w:val="1"/>
        </w:numPr>
        <w:rPr>
          <w:rFonts w:ascii="標楷體" w:hAnsi="標楷體"/>
        </w:rPr>
      </w:pPr>
      <w:r>
        <w:rPr>
          <w:rFonts w:ascii="標楷體" w:hAnsi="標楷體" w:hint="eastAsia"/>
        </w:rPr>
        <w:t>L6</w:t>
      </w:r>
      <w:r w:rsidRPr="00CC1463">
        <w:rPr>
          <w:rFonts w:ascii="標楷體" w:hAnsi="標楷體" w:hint="eastAsia"/>
        </w:rPr>
        <w:t>6</w:t>
      </w:r>
      <w:r w:rsidR="00B5635A">
        <w:rPr>
          <w:rFonts w:ascii="標楷體" w:hAnsi="標楷體" w:hint="eastAsia"/>
        </w:rPr>
        <w:t>0</w:t>
      </w:r>
      <w:r w:rsidRPr="00CC1463">
        <w:rPr>
          <w:rFonts w:ascii="標楷體" w:hAnsi="標楷體" w:hint="eastAsia"/>
        </w:rPr>
        <w:t>8報表代號對照檔</w:t>
      </w:r>
      <w:r w:rsidR="00B5635A" w:rsidRPr="00B5635A">
        <w:rPr>
          <w:rFonts w:ascii="標楷體" w:hAnsi="標楷體" w:hint="eastAsia"/>
        </w:rPr>
        <w:t>維護</w:t>
      </w:r>
    </w:p>
    <w:p w14:paraId="0233923C" w14:textId="77777777" w:rsidR="00CC1463" w:rsidRPr="00362205" w:rsidRDefault="00CC1463" w:rsidP="00D01BCC">
      <w:pPr>
        <w:pStyle w:val="a"/>
      </w:pPr>
      <w:r w:rsidRPr="00362205">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CC1463" w:rsidRPr="00362205" w14:paraId="38651044" w14:textId="77777777" w:rsidTr="00CC1463">
        <w:trPr>
          <w:trHeight w:val="277"/>
        </w:trPr>
        <w:tc>
          <w:tcPr>
            <w:tcW w:w="1548" w:type="dxa"/>
            <w:tcBorders>
              <w:top w:val="single" w:sz="8" w:space="0" w:color="000000"/>
              <w:bottom w:val="single" w:sz="8" w:space="0" w:color="000000"/>
              <w:right w:val="single" w:sz="8" w:space="0" w:color="000000"/>
            </w:tcBorders>
            <w:shd w:val="clear" w:color="auto" w:fill="F3F3F3"/>
          </w:tcPr>
          <w:p w14:paraId="0F7DAB04" w14:textId="77777777" w:rsidR="00CC1463" w:rsidRPr="00362205" w:rsidRDefault="00CC1463" w:rsidP="00CC1463">
            <w:pPr>
              <w:rPr>
                <w:rFonts w:ascii="標楷體" w:eastAsia="標楷體" w:hAnsi="標楷體"/>
              </w:rPr>
            </w:pPr>
            <w:r w:rsidRPr="00362205">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63167A2A" w14:textId="4B6AE086" w:rsidR="00CC1463" w:rsidRPr="00362205" w:rsidRDefault="00CC1463" w:rsidP="00CC1463">
            <w:pPr>
              <w:rPr>
                <w:rFonts w:ascii="標楷體" w:eastAsia="標楷體" w:hAnsi="標楷體"/>
              </w:rPr>
            </w:pPr>
            <w:r w:rsidRPr="00CC1463">
              <w:rPr>
                <w:rFonts w:ascii="標楷體" w:eastAsia="標楷體" w:hAnsi="標楷體" w:hint="eastAsia"/>
              </w:rPr>
              <w:t>報表代號對照檔</w:t>
            </w:r>
            <w:r w:rsidR="00B5635A" w:rsidRPr="00B5635A">
              <w:rPr>
                <w:rFonts w:ascii="標楷體" w:eastAsia="標楷體" w:hAnsi="標楷體" w:hint="eastAsia"/>
              </w:rPr>
              <w:t>維護</w:t>
            </w:r>
          </w:p>
          <w:p w14:paraId="5EE9341B" w14:textId="6D35ACEE" w:rsidR="00CC1463" w:rsidRDefault="00CC1463" w:rsidP="00CC1463">
            <w:pPr>
              <w:rPr>
                <w:rFonts w:ascii="標楷體" w:eastAsia="標楷體" w:hAnsi="標楷體"/>
              </w:rPr>
            </w:pPr>
            <w:r>
              <w:rPr>
                <w:rFonts w:ascii="標楷體" w:eastAsia="標楷體" w:hAnsi="標楷體" w:hint="eastAsia"/>
              </w:rPr>
              <w:t>1.設定</w:t>
            </w:r>
            <w:r w:rsidRPr="00CC1463">
              <w:rPr>
                <w:rFonts w:ascii="標楷體" w:eastAsia="標楷體" w:hAnsi="標楷體" w:hint="eastAsia"/>
              </w:rPr>
              <w:t>報表</w:t>
            </w:r>
            <w:r>
              <w:rPr>
                <w:rFonts w:ascii="標楷體" w:eastAsia="標楷體" w:hAnsi="標楷體" w:hint="eastAsia"/>
              </w:rPr>
              <w:t>產出後是否需</w:t>
            </w:r>
            <w:r w:rsidRPr="00CC1463">
              <w:rPr>
                <w:rFonts w:ascii="標楷體" w:eastAsia="標楷體" w:hAnsi="標楷體" w:hint="eastAsia"/>
              </w:rPr>
              <w:t>簽核</w:t>
            </w:r>
            <w:r w:rsidR="007D169B">
              <w:rPr>
                <w:rFonts w:ascii="標楷體" w:eastAsia="標楷體" w:hAnsi="標楷體" w:hint="eastAsia"/>
              </w:rPr>
              <w:t>，未設定之報表預設為不需</w:t>
            </w:r>
            <w:r w:rsidR="007D169B" w:rsidRPr="00CC1463">
              <w:rPr>
                <w:rFonts w:ascii="標楷體" w:eastAsia="標楷體" w:hAnsi="標楷體" w:hint="eastAsia"/>
              </w:rPr>
              <w:t>簽核</w:t>
            </w:r>
            <w:r w:rsidR="007D169B" w:rsidRPr="00116680">
              <w:rPr>
                <w:rFonts w:ascii="標楷體" w:eastAsia="標楷體" w:hAnsi="標楷體" w:hint="eastAsia"/>
              </w:rPr>
              <w:t>。</w:t>
            </w:r>
          </w:p>
          <w:p w14:paraId="4D12CCF0" w14:textId="77777777" w:rsidR="00CC1463" w:rsidRDefault="00CC1463" w:rsidP="00CC1463">
            <w:pPr>
              <w:rPr>
                <w:rFonts w:ascii="標楷體" w:eastAsia="標楷體" w:hAnsi="標楷體"/>
              </w:rPr>
            </w:pPr>
            <w:r>
              <w:rPr>
                <w:rFonts w:ascii="標楷體" w:eastAsia="標楷體" w:hAnsi="標楷體" w:hint="eastAsia"/>
              </w:rPr>
              <w:t>2.設定</w:t>
            </w:r>
            <w:r w:rsidRPr="00CC1463">
              <w:rPr>
                <w:rFonts w:ascii="標楷體" w:eastAsia="標楷體" w:hAnsi="標楷體" w:hint="eastAsia"/>
              </w:rPr>
              <w:t>書面、簡訊、EMAIL寄送</w:t>
            </w:r>
            <w:r>
              <w:rPr>
                <w:rFonts w:ascii="標楷體" w:eastAsia="標楷體" w:hAnsi="標楷體" w:hint="eastAsia"/>
              </w:rPr>
              <w:t>的</w:t>
            </w:r>
            <w:r w:rsidRPr="00CC1463">
              <w:rPr>
                <w:rFonts w:ascii="標楷體" w:eastAsia="標楷體" w:hAnsi="標楷體" w:hint="eastAsia"/>
              </w:rPr>
              <w:t>優先</w:t>
            </w:r>
            <w:r>
              <w:rPr>
                <w:rFonts w:ascii="標楷體" w:eastAsia="標楷體" w:hAnsi="標楷體" w:hint="eastAsia"/>
              </w:rPr>
              <w:t>順</w:t>
            </w:r>
            <w:r w:rsidRPr="00CC1463">
              <w:rPr>
                <w:rFonts w:ascii="標楷體" w:eastAsia="標楷體" w:hAnsi="標楷體" w:hint="eastAsia"/>
              </w:rPr>
              <w:t>序</w:t>
            </w:r>
            <w:r w:rsidR="007D169B" w:rsidRPr="00116680">
              <w:rPr>
                <w:rFonts w:ascii="標楷體" w:eastAsia="標楷體" w:hAnsi="標楷體" w:hint="eastAsia"/>
              </w:rPr>
              <w:t>。</w:t>
            </w:r>
          </w:p>
          <w:p w14:paraId="70599990" w14:textId="40FE90F3" w:rsidR="00B07D8D" w:rsidRPr="00362205" w:rsidRDefault="00B07D8D" w:rsidP="00CC1463">
            <w:pPr>
              <w:rPr>
                <w:rFonts w:ascii="標楷體" w:eastAsia="標楷體" w:hAnsi="標楷體"/>
              </w:rPr>
            </w:pPr>
            <w:r>
              <w:rPr>
                <w:rFonts w:ascii="標楷體" w:eastAsia="標楷體" w:hAnsi="標楷體" w:hint="eastAsia"/>
              </w:rPr>
              <w:t>※資料庫:</w:t>
            </w:r>
            <w:r w:rsidRPr="000D1C5B">
              <w:rPr>
                <w:rFonts w:ascii="標楷體" w:eastAsia="標楷體" w:hAnsi="標楷體" w:cs="細明體"/>
                <w:color w:val="000000"/>
                <w:kern w:val="0"/>
                <w:sz w:val="22"/>
                <w:szCs w:val="22"/>
              </w:rPr>
              <w:t xml:space="preserve"> CdReport</w:t>
            </w:r>
          </w:p>
        </w:tc>
      </w:tr>
      <w:tr w:rsidR="00CC1463" w:rsidRPr="00362205" w14:paraId="65796AA0" w14:textId="77777777" w:rsidTr="00CC1463">
        <w:trPr>
          <w:trHeight w:val="277"/>
        </w:trPr>
        <w:tc>
          <w:tcPr>
            <w:tcW w:w="1548" w:type="dxa"/>
            <w:tcBorders>
              <w:top w:val="single" w:sz="8" w:space="0" w:color="000000"/>
              <w:bottom w:val="single" w:sz="8" w:space="0" w:color="000000"/>
              <w:right w:val="single" w:sz="8" w:space="0" w:color="000000"/>
            </w:tcBorders>
            <w:shd w:val="clear" w:color="auto" w:fill="F3F3F3"/>
          </w:tcPr>
          <w:p w14:paraId="182DCA5C" w14:textId="77777777" w:rsidR="00CC1463" w:rsidRPr="00362205" w:rsidRDefault="00CC1463" w:rsidP="00CC1463">
            <w:pPr>
              <w:rPr>
                <w:rFonts w:ascii="標楷體" w:eastAsia="標楷體" w:hAnsi="標楷體"/>
              </w:rPr>
            </w:pPr>
            <w:r w:rsidRPr="00362205">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2FB8F41B" w14:textId="77777777" w:rsidR="00CC1463" w:rsidRPr="00362205" w:rsidRDefault="00CC1463" w:rsidP="00CC1463">
            <w:pPr>
              <w:rPr>
                <w:rFonts w:ascii="標楷體" w:eastAsia="標楷體" w:hAnsi="標楷體"/>
              </w:rPr>
            </w:pPr>
          </w:p>
        </w:tc>
      </w:tr>
      <w:tr w:rsidR="00CC1463" w:rsidRPr="00362205" w14:paraId="2B7EE7F9" w14:textId="77777777" w:rsidTr="00CC1463">
        <w:trPr>
          <w:trHeight w:val="773"/>
        </w:trPr>
        <w:tc>
          <w:tcPr>
            <w:tcW w:w="1548" w:type="dxa"/>
            <w:tcBorders>
              <w:top w:val="single" w:sz="8" w:space="0" w:color="000000"/>
              <w:bottom w:val="single" w:sz="8" w:space="0" w:color="000000"/>
              <w:right w:val="single" w:sz="8" w:space="0" w:color="000000"/>
            </w:tcBorders>
            <w:shd w:val="clear" w:color="auto" w:fill="F3F3F3"/>
          </w:tcPr>
          <w:p w14:paraId="7DFC6C84" w14:textId="77777777" w:rsidR="00CC1463" w:rsidRPr="00362205" w:rsidRDefault="00CC1463" w:rsidP="00CC1463">
            <w:pPr>
              <w:rPr>
                <w:rFonts w:ascii="標楷體" w:eastAsia="標楷體" w:hAnsi="標楷體"/>
              </w:rPr>
            </w:pPr>
            <w:r w:rsidRPr="00362205">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57DBEF79" w14:textId="77777777" w:rsidR="00CC1463" w:rsidRPr="00362205" w:rsidRDefault="00CC1463" w:rsidP="00CC1463">
            <w:pPr>
              <w:rPr>
                <w:rFonts w:ascii="標楷體" w:eastAsia="標楷體" w:hAnsi="標楷體"/>
              </w:rPr>
            </w:pPr>
          </w:p>
        </w:tc>
      </w:tr>
      <w:tr w:rsidR="00CC1463" w:rsidRPr="00362205" w14:paraId="1783E9B8" w14:textId="77777777" w:rsidTr="00CC1463">
        <w:trPr>
          <w:trHeight w:val="321"/>
        </w:trPr>
        <w:tc>
          <w:tcPr>
            <w:tcW w:w="1548" w:type="dxa"/>
            <w:tcBorders>
              <w:top w:val="single" w:sz="8" w:space="0" w:color="000000"/>
              <w:bottom w:val="single" w:sz="8" w:space="0" w:color="000000"/>
              <w:right w:val="single" w:sz="8" w:space="0" w:color="000000"/>
            </w:tcBorders>
            <w:shd w:val="clear" w:color="auto" w:fill="F3F3F3"/>
          </w:tcPr>
          <w:p w14:paraId="3E960E54" w14:textId="77777777" w:rsidR="00CC1463" w:rsidRPr="00362205" w:rsidRDefault="00CC1463" w:rsidP="00CC1463">
            <w:pPr>
              <w:rPr>
                <w:rFonts w:ascii="標楷體" w:eastAsia="標楷體" w:hAnsi="標楷體"/>
              </w:rPr>
            </w:pPr>
            <w:r w:rsidRPr="00362205">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1DB08250" w14:textId="77777777" w:rsidR="00CC1463" w:rsidRPr="00362205" w:rsidRDefault="00CC1463" w:rsidP="00CC1463">
            <w:pPr>
              <w:rPr>
                <w:rFonts w:ascii="標楷體" w:eastAsia="標楷體" w:hAnsi="標楷體"/>
              </w:rPr>
            </w:pPr>
          </w:p>
        </w:tc>
      </w:tr>
      <w:tr w:rsidR="00CC1463" w:rsidRPr="00362205" w14:paraId="7E732E10" w14:textId="77777777" w:rsidTr="00CC1463">
        <w:trPr>
          <w:trHeight w:val="1311"/>
        </w:trPr>
        <w:tc>
          <w:tcPr>
            <w:tcW w:w="1548" w:type="dxa"/>
            <w:tcBorders>
              <w:top w:val="single" w:sz="8" w:space="0" w:color="000000"/>
              <w:bottom w:val="single" w:sz="8" w:space="0" w:color="000000"/>
              <w:right w:val="single" w:sz="8" w:space="0" w:color="000000"/>
            </w:tcBorders>
            <w:shd w:val="clear" w:color="auto" w:fill="F3F3F3"/>
          </w:tcPr>
          <w:p w14:paraId="3AA9E33A" w14:textId="77777777" w:rsidR="00CC1463" w:rsidRPr="00362205" w:rsidRDefault="00CC1463" w:rsidP="00CC1463">
            <w:pPr>
              <w:rPr>
                <w:rFonts w:ascii="標楷體" w:eastAsia="標楷體" w:hAnsi="標楷體"/>
              </w:rPr>
            </w:pPr>
            <w:r w:rsidRPr="00362205">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227F086E" w14:textId="77777777" w:rsidR="00CC1463" w:rsidRPr="00362205" w:rsidRDefault="00CC1463" w:rsidP="00CC1463">
            <w:pPr>
              <w:rPr>
                <w:rFonts w:ascii="標楷體" w:eastAsia="標楷體" w:hAnsi="標楷體"/>
              </w:rPr>
            </w:pPr>
          </w:p>
        </w:tc>
      </w:tr>
      <w:tr w:rsidR="00CC1463" w:rsidRPr="00362205" w14:paraId="2E12CE06" w14:textId="77777777" w:rsidTr="00CC1463">
        <w:trPr>
          <w:trHeight w:val="278"/>
        </w:trPr>
        <w:tc>
          <w:tcPr>
            <w:tcW w:w="1548" w:type="dxa"/>
            <w:tcBorders>
              <w:top w:val="single" w:sz="8" w:space="0" w:color="000000"/>
              <w:bottom w:val="single" w:sz="8" w:space="0" w:color="000000"/>
              <w:right w:val="single" w:sz="8" w:space="0" w:color="000000"/>
            </w:tcBorders>
            <w:shd w:val="clear" w:color="auto" w:fill="F3F3F3"/>
          </w:tcPr>
          <w:p w14:paraId="23BB0E4E" w14:textId="77777777" w:rsidR="00CC1463" w:rsidRPr="00362205" w:rsidRDefault="00CC1463" w:rsidP="00CC1463">
            <w:pPr>
              <w:rPr>
                <w:rFonts w:ascii="標楷體" w:eastAsia="標楷體" w:hAnsi="標楷體"/>
              </w:rPr>
            </w:pPr>
            <w:r w:rsidRPr="00362205">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5A208ECA" w14:textId="77777777" w:rsidR="00CC1463" w:rsidRPr="00362205" w:rsidRDefault="00CC1463" w:rsidP="00CC1463">
            <w:pPr>
              <w:rPr>
                <w:rFonts w:ascii="標楷體" w:eastAsia="標楷體" w:hAnsi="標楷體"/>
              </w:rPr>
            </w:pPr>
          </w:p>
        </w:tc>
      </w:tr>
      <w:tr w:rsidR="00CC1463" w:rsidRPr="00362205" w14:paraId="27C600D5" w14:textId="77777777" w:rsidTr="00CC1463">
        <w:trPr>
          <w:trHeight w:val="358"/>
        </w:trPr>
        <w:tc>
          <w:tcPr>
            <w:tcW w:w="1548" w:type="dxa"/>
            <w:tcBorders>
              <w:top w:val="single" w:sz="8" w:space="0" w:color="000000"/>
              <w:bottom w:val="single" w:sz="8" w:space="0" w:color="000000"/>
              <w:right w:val="single" w:sz="8" w:space="0" w:color="000000"/>
            </w:tcBorders>
            <w:shd w:val="clear" w:color="auto" w:fill="F3F3F3"/>
          </w:tcPr>
          <w:p w14:paraId="22769293" w14:textId="77777777" w:rsidR="00CC1463" w:rsidRPr="00362205" w:rsidRDefault="00CC1463" w:rsidP="00CC1463">
            <w:pPr>
              <w:rPr>
                <w:rFonts w:ascii="標楷體" w:eastAsia="標楷體" w:hAnsi="標楷體"/>
              </w:rPr>
            </w:pPr>
            <w:r w:rsidRPr="00362205">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39E1D570" w14:textId="77777777" w:rsidR="00CC1463" w:rsidRPr="00362205" w:rsidRDefault="00CC1463" w:rsidP="00CC1463">
            <w:pPr>
              <w:rPr>
                <w:rFonts w:ascii="標楷體" w:eastAsia="標楷體" w:hAnsi="標楷體"/>
              </w:rPr>
            </w:pPr>
          </w:p>
        </w:tc>
      </w:tr>
      <w:tr w:rsidR="00CC1463" w:rsidRPr="00362205" w14:paraId="15567E04" w14:textId="77777777" w:rsidTr="00CC1463">
        <w:trPr>
          <w:trHeight w:val="278"/>
        </w:trPr>
        <w:tc>
          <w:tcPr>
            <w:tcW w:w="1548" w:type="dxa"/>
            <w:tcBorders>
              <w:top w:val="single" w:sz="8" w:space="0" w:color="000000"/>
              <w:bottom w:val="single" w:sz="8" w:space="0" w:color="000000"/>
              <w:right w:val="single" w:sz="8" w:space="0" w:color="000000"/>
            </w:tcBorders>
            <w:shd w:val="clear" w:color="auto" w:fill="F3F3F3"/>
          </w:tcPr>
          <w:p w14:paraId="721AA85E" w14:textId="77777777" w:rsidR="00CC1463" w:rsidRPr="00362205" w:rsidRDefault="00CC1463" w:rsidP="00CC1463">
            <w:pPr>
              <w:rPr>
                <w:rFonts w:ascii="標楷體" w:eastAsia="標楷體" w:hAnsi="標楷體"/>
              </w:rPr>
            </w:pPr>
            <w:r w:rsidRPr="00362205">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03BA18CF" w14:textId="77777777" w:rsidR="00CC1463" w:rsidRPr="00362205" w:rsidRDefault="00CC1463" w:rsidP="00CC1463">
            <w:pPr>
              <w:rPr>
                <w:rFonts w:ascii="標楷體" w:eastAsia="標楷體" w:hAnsi="標楷體"/>
              </w:rPr>
            </w:pPr>
          </w:p>
        </w:tc>
      </w:tr>
    </w:tbl>
    <w:p w14:paraId="322D1780" w14:textId="77777777" w:rsidR="00CC1463" w:rsidRPr="00362205" w:rsidRDefault="00CC1463" w:rsidP="00CC1463">
      <w:pPr>
        <w:rPr>
          <w:rFonts w:ascii="標楷體" w:eastAsia="標楷體" w:hAnsi="標楷體"/>
        </w:rPr>
      </w:pPr>
    </w:p>
    <w:p w14:paraId="06EB5E3F" w14:textId="77777777" w:rsidR="00CC1463" w:rsidRPr="00362205" w:rsidRDefault="00CC1463" w:rsidP="00CC1463">
      <w:pPr>
        <w:rPr>
          <w:rFonts w:ascii="標楷體" w:eastAsia="標楷體" w:hAnsi="標楷體"/>
        </w:rPr>
      </w:pPr>
    </w:p>
    <w:p w14:paraId="0E8B5B13" w14:textId="77777777" w:rsidR="00CC1463" w:rsidRPr="00362205" w:rsidRDefault="00CC1463" w:rsidP="00CC1463">
      <w:pPr>
        <w:rPr>
          <w:rFonts w:ascii="標楷體" w:eastAsia="標楷體" w:hAnsi="標楷體"/>
        </w:rPr>
      </w:pPr>
    </w:p>
    <w:p w14:paraId="1331A69F" w14:textId="77777777" w:rsidR="00CC1463" w:rsidRPr="00362205" w:rsidRDefault="00CC1463" w:rsidP="00CC1463">
      <w:pPr>
        <w:rPr>
          <w:rFonts w:ascii="標楷體" w:eastAsia="標楷體" w:hAnsi="標楷體"/>
        </w:rPr>
      </w:pPr>
    </w:p>
    <w:p w14:paraId="72D1D682" w14:textId="77777777" w:rsidR="00CC1463" w:rsidRPr="00362205" w:rsidRDefault="00CC1463" w:rsidP="00CC1463">
      <w:pPr>
        <w:rPr>
          <w:rFonts w:ascii="標楷體" w:eastAsia="標楷體" w:hAnsi="標楷體"/>
        </w:rPr>
      </w:pPr>
    </w:p>
    <w:p w14:paraId="771F34A1" w14:textId="77777777" w:rsidR="00CC1463" w:rsidRPr="00362205" w:rsidRDefault="00CC1463" w:rsidP="00CC1463">
      <w:pPr>
        <w:rPr>
          <w:rFonts w:ascii="標楷體" w:eastAsia="標楷體" w:hAnsi="標楷體"/>
        </w:rPr>
      </w:pPr>
    </w:p>
    <w:p w14:paraId="03330AFD" w14:textId="77777777" w:rsidR="00CC1463" w:rsidRPr="00362205" w:rsidRDefault="00CC1463" w:rsidP="00CC1463">
      <w:pPr>
        <w:rPr>
          <w:rFonts w:ascii="標楷體" w:eastAsia="標楷體" w:hAnsi="標楷體"/>
        </w:rPr>
      </w:pPr>
    </w:p>
    <w:p w14:paraId="5839412F" w14:textId="77777777" w:rsidR="00CC1463" w:rsidRPr="00362205" w:rsidRDefault="00CC1463" w:rsidP="00CC1463">
      <w:pPr>
        <w:rPr>
          <w:rFonts w:ascii="標楷體" w:eastAsia="標楷體" w:hAnsi="標楷體"/>
        </w:rPr>
      </w:pPr>
      <w:r w:rsidRPr="00362205">
        <w:rPr>
          <w:rFonts w:ascii="標楷體" w:eastAsia="標楷體" w:hAnsi="標楷體"/>
        </w:rPr>
        <w:br w:type="page"/>
      </w:r>
    </w:p>
    <w:p w14:paraId="27868789" w14:textId="77777777" w:rsidR="00CC1463" w:rsidRPr="00362205" w:rsidRDefault="00CC1463" w:rsidP="00D01BCC">
      <w:pPr>
        <w:pStyle w:val="a"/>
      </w:pPr>
      <w:r w:rsidRPr="00362205">
        <w:lastRenderedPageBreak/>
        <w:t>UI畫面</w:t>
      </w:r>
    </w:p>
    <w:p w14:paraId="6F0A6CFB" w14:textId="77777777" w:rsidR="00CC1463" w:rsidRPr="00362205" w:rsidRDefault="00CC1463" w:rsidP="00CC1463">
      <w:pPr>
        <w:pStyle w:val="42"/>
        <w:spacing w:after="72"/>
        <w:ind w:left="1133"/>
        <w:rPr>
          <w:rFonts w:ascii="標楷體" w:hAnsi="標楷體"/>
        </w:rPr>
      </w:pPr>
      <w:r w:rsidRPr="00362205">
        <w:rPr>
          <w:rFonts w:ascii="標楷體" w:hAnsi="標楷體" w:hint="eastAsia"/>
        </w:rPr>
        <w:t>輸入畫面：</w:t>
      </w:r>
    </w:p>
    <w:p w14:paraId="7E03CDB2" w14:textId="7E324B85" w:rsidR="00CC1463" w:rsidRDefault="005525A4" w:rsidP="00D01BCC">
      <w:pPr>
        <w:pStyle w:val="a"/>
      </w:pPr>
      <w:r w:rsidRPr="005525A4">
        <w:rPr>
          <w:noProof/>
        </w:rPr>
        <w:drawing>
          <wp:inline distT="0" distB="0" distL="0" distR="0" wp14:anchorId="26845649" wp14:editId="1896C706">
            <wp:extent cx="6479540" cy="3429635"/>
            <wp:effectExtent l="0" t="0" r="0" b="0"/>
            <wp:docPr id="176" name="圖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479540" cy="3429635"/>
                    </a:xfrm>
                    <a:prstGeom prst="rect">
                      <a:avLst/>
                    </a:prstGeom>
                  </pic:spPr>
                </pic:pic>
              </a:graphicData>
            </a:graphic>
          </wp:inline>
        </w:drawing>
      </w:r>
    </w:p>
    <w:p w14:paraId="70EC4064" w14:textId="77777777" w:rsidR="002A27E7" w:rsidRPr="007759AE" w:rsidRDefault="002A27E7" w:rsidP="0022279A"/>
    <w:p w14:paraId="72F710E2" w14:textId="77777777" w:rsidR="00CC1463" w:rsidRPr="00362205" w:rsidRDefault="00CC1463" w:rsidP="00D01BCC">
      <w:pPr>
        <w:pStyle w:val="a"/>
      </w:pPr>
      <w:r>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76"/>
        <w:gridCol w:w="1656"/>
        <w:gridCol w:w="1176"/>
        <w:gridCol w:w="1093"/>
        <w:gridCol w:w="1170"/>
        <w:gridCol w:w="674"/>
        <w:gridCol w:w="695"/>
        <w:gridCol w:w="3258"/>
      </w:tblGrid>
      <w:tr w:rsidR="00CC1463" w:rsidRPr="002A27E7" w14:paraId="40F1054C" w14:textId="77777777" w:rsidTr="005525A4">
        <w:trPr>
          <w:trHeight w:val="388"/>
          <w:jc w:val="center"/>
        </w:trPr>
        <w:tc>
          <w:tcPr>
            <w:tcW w:w="576" w:type="dxa"/>
            <w:vMerge w:val="restart"/>
          </w:tcPr>
          <w:p w14:paraId="0B4FAB9C" w14:textId="77777777" w:rsidR="00CC1463" w:rsidRPr="002A27E7" w:rsidRDefault="00CC1463" w:rsidP="00CC1463">
            <w:pPr>
              <w:rPr>
                <w:rFonts w:ascii="標楷體" w:eastAsia="標楷體" w:hAnsi="標楷體"/>
              </w:rPr>
            </w:pPr>
            <w:r w:rsidRPr="002A27E7">
              <w:rPr>
                <w:rFonts w:ascii="標楷體" w:eastAsia="標楷體" w:hAnsi="標楷體"/>
              </w:rPr>
              <w:t>序號</w:t>
            </w:r>
          </w:p>
        </w:tc>
        <w:tc>
          <w:tcPr>
            <w:tcW w:w="1656" w:type="dxa"/>
            <w:vMerge w:val="restart"/>
          </w:tcPr>
          <w:p w14:paraId="0A773CBE" w14:textId="77777777" w:rsidR="00CC1463" w:rsidRPr="002A27E7" w:rsidRDefault="00CC1463" w:rsidP="00CC1463">
            <w:pPr>
              <w:rPr>
                <w:rFonts w:ascii="標楷體" w:eastAsia="標楷體" w:hAnsi="標楷體"/>
              </w:rPr>
            </w:pPr>
            <w:r w:rsidRPr="002A27E7">
              <w:rPr>
                <w:rFonts w:ascii="標楷體" w:eastAsia="標楷體" w:hAnsi="標楷體"/>
              </w:rPr>
              <w:t>欄位</w:t>
            </w:r>
          </w:p>
        </w:tc>
        <w:tc>
          <w:tcPr>
            <w:tcW w:w="4808" w:type="dxa"/>
            <w:gridSpan w:val="5"/>
          </w:tcPr>
          <w:p w14:paraId="1B61F9ED" w14:textId="77777777" w:rsidR="00CC1463" w:rsidRPr="002A27E7" w:rsidRDefault="00CC1463" w:rsidP="00CC1463">
            <w:pPr>
              <w:jc w:val="center"/>
              <w:rPr>
                <w:rFonts w:ascii="標楷體" w:eastAsia="標楷體" w:hAnsi="標楷體"/>
              </w:rPr>
            </w:pPr>
            <w:r w:rsidRPr="002A27E7">
              <w:rPr>
                <w:rFonts w:ascii="標楷體" w:eastAsia="標楷體" w:hAnsi="標楷體"/>
              </w:rPr>
              <w:t>說明</w:t>
            </w:r>
          </w:p>
        </w:tc>
        <w:tc>
          <w:tcPr>
            <w:tcW w:w="3258" w:type="dxa"/>
            <w:vMerge w:val="restart"/>
          </w:tcPr>
          <w:p w14:paraId="18BDB5B8" w14:textId="77777777" w:rsidR="00CC1463" w:rsidRPr="002A27E7" w:rsidRDefault="00CC1463" w:rsidP="00CC1463">
            <w:pPr>
              <w:rPr>
                <w:rFonts w:ascii="標楷體" w:eastAsia="標楷體" w:hAnsi="標楷體"/>
              </w:rPr>
            </w:pPr>
            <w:r w:rsidRPr="002A27E7">
              <w:rPr>
                <w:rFonts w:ascii="標楷體" w:eastAsia="標楷體" w:hAnsi="標楷體"/>
              </w:rPr>
              <w:t>處理邏輯及注意事項</w:t>
            </w:r>
          </w:p>
        </w:tc>
      </w:tr>
      <w:tr w:rsidR="00CC1463" w:rsidRPr="002A27E7" w14:paraId="4B6A35ED" w14:textId="77777777" w:rsidTr="005525A4">
        <w:trPr>
          <w:trHeight w:val="244"/>
          <w:jc w:val="center"/>
        </w:trPr>
        <w:tc>
          <w:tcPr>
            <w:tcW w:w="576" w:type="dxa"/>
            <w:vMerge/>
          </w:tcPr>
          <w:p w14:paraId="796509F3" w14:textId="77777777" w:rsidR="00CC1463" w:rsidRPr="002A27E7" w:rsidRDefault="00CC1463" w:rsidP="00CC1463">
            <w:pPr>
              <w:rPr>
                <w:rFonts w:ascii="標楷體" w:eastAsia="標楷體" w:hAnsi="標楷體"/>
              </w:rPr>
            </w:pPr>
          </w:p>
        </w:tc>
        <w:tc>
          <w:tcPr>
            <w:tcW w:w="1656" w:type="dxa"/>
            <w:vMerge/>
          </w:tcPr>
          <w:p w14:paraId="343BAB36" w14:textId="77777777" w:rsidR="00CC1463" w:rsidRPr="002A27E7" w:rsidRDefault="00CC1463" w:rsidP="00CC1463">
            <w:pPr>
              <w:rPr>
                <w:rFonts w:ascii="標楷體" w:eastAsia="標楷體" w:hAnsi="標楷體"/>
              </w:rPr>
            </w:pPr>
          </w:p>
        </w:tc>
        <w:tc>
          <w:tcPr>
            <w:tcW w:w="1176" w:type="dxa"/>
          </w:tcPr>
          <w:p w14:paraId="7023FAE0" w14:textId="77777777" w:rsidR="00CC1463" w:rsidRPr="002A27E7" w:rsidRDefault="00CC1463" w:rsidP="00CC1463">
            <w:pPr>
              <w:rPr>
                <w:rFonts w:ascii="標楷體" w:eastAsia="標楷體" w:hAnsi="標楷體"/>
              </w:rPr>
            </w:pPr>
            <w:r w:rsidRPr="002A27E7">
              <w:rPr>
                <w:rFonts w:ascii="標楷體" w:eastAsia="標楷體" w:hAnsi="標楷體" w:hint="eastAsia"/>
              </w:rPr>
              <w:t>資料型態長度</w:t>
            </w:r>
          </w:p>
        </w:tc>
        <w:tc>
          <w:tcPr>
            <w:tcW w:w="1093" w:type="dxa"/>
          </w:tcPr>
          <w:p w14:paraId="2F5C4F6C" w14:textId="77777777" w:rsidR="00CC1463" w:rsidRPr="002A27E7" w:rsidRDefault="00CC1463" w:rsidP="00CC1463">
            <w:pPr>
              <w:rPr>
                <w:rFonts w:ascii="標楷體" w:eastAsia="標楷體" w:hAnsi="標楷體"/>
              </w:rPr>
            </w:pPr>
            <w:r w:rsidRPr="002A27E7">
              <w:rPr>
                <w:rFonts w:ascii="標楷體" w:eastAsia="標楷體" w:hAnsi="標楷體"/>
              </w:rPr>
              <w:t>預設值</w:t>
            </w:r>
          </w:p>
        </w:tc>
        <w:tc>
          <w:tcPr>
            <w:tcW w:w="1170" w:type="dxa"/>
          </w:tcPr>
          <w:p w14:paraId="035FB961" w14:textId="77777777" w:rsidR="00CC1463" w:rsidRPr="002A27E7" w:rsidRDefault="00CC1463" w:rsidP="00CC1463">
            <w:pPr>
              <w:rPr>
                <w:rFonts w:ascii="標楷體" w:eastAsia="標楷體" w:hAnsi="標楷體"/>
              </w:rPr>
            </w:pPr>
            <w:r w:rsidRPr="002A27E7">
              <w:rPr>
                <w:rFonts w:ascii="標楷體" w:eastAsia="標楷體" w:hAnsi="標楷體"/>
              </w:rPr>
              <w:t>選單內容</w:t>
            </w:r>
          </w:p>
        </w:tc>
        <w:tc>
          <w:tcPr>
            <w:tcW w:w="674" w:type="dxa"/>
          </w:tcPr>
          <w:p w14:paraId="0A577B3C" w14:textId="77777777" w:rsidR="00CC1463" w:rsidRPr="002A27E7" w:rsidRDefault="00CC1463" w:rsidP="00CC1463">
            <w:pPr>
              <w:rPr>
                <w:rFonts w:ascii="標楷體" w:eastAsia="標楷體" w:hAnsi="標楷體"/>
              </w:rPr>
            </w:pPr>
            <w:r w:rsidRPr="002A27E7">
              <w:rPr>
                <w:rFonts w:ascii="標楷體" w:eastAsia="標楷體" w:hAnsi="標楷體"/>
              </w:rPr>
              <w:t>必填</w:t>
            </w:r>
          </w:p>
        </w:tc>
        <w:tc>
          <w:tcPr>
            <w:tcW w:w="695" w:type="dxa"/>
          </w:tcPr>
          <w:p w14:paraId="591F5ABA" w14:textId="77777777" w:rsidR="00CC1463" w:rsidRPr="002A27E7" w:rsidRDefault="00CC1463" w:rsidP="00CC1463">
            <w:pPr>
              <w:rPr>
                <w:rFonts w:ascii="標楷體" w:eastAsia="標楷體" w:hAnsi="標楷體"/>
              </w:rPr>
            </w:pPr>
            <w:r w:rsidRPr="002A27E7">
              <w:rPr>
                <w:rFonts w:ascii="標楷體" w:eastAsia="標楷體" w:hAnsi="標楷體"/>
              </w:rPr>
              <w:t>R/W</w:t>
            </w:r>
          </w:p>
        </w:tc>
        <w:tc>
          <w:tcPr>
            <w:tcW w:w="3258" w:type="dxa"/>
            <w:vMerge/>
          </w:tcPr>
          <w:p w14:paraId="22E878AC" w14:textId="77777777" w:rsidR="00CC1463" w:rsidRPr="002A27E7" w:rsidRDefault="00CC1463" w:rsidP="00CC1463">
            <w:pPr>
              <w:rPr>
                <w:rFonts w:ascii="標楷體" w:eastAsia="標楷體" w:hAnsi="標楷體"/>
              </w:rPr>
            </w:pPr>
          </w:p>
        </w:tc>
      </w:tr>
      <w:tr w:rsidR="00B5635A" w:rsidRPr="002A27E7" w14:paraId="42FED055" w14:textId="77777777" w:rsidTr="005525A4">
        <w:trPr>
          <w:trHeight w:val="244"/>
          <w:jc w:val="center"/>
        </w:trPr>
        <w:tc>
          <w:tcPr>
            <w:tcW w:w="576" w:type="dxa"/>
          </w:tcPr>
          <w:p w14:paraId="44A39DF6" w14:textId="3A24D1E9" w:rsidR="00B5635A" w:rsidRPr="002A27E7" w:rsidRDefault="00B5635A" w:rsidP="00B5635A">
            <w:pPr>
              <w:rPr>
                <w:rFonts w:ascii="標楷體" w:eastAsia="標楷體" w:hAnsi="標楷體"/>
              </w:rPr>
            </w:pPr>
            <w:r w:rsidRPr="002A27E7">
              <w:rPr>
                <w:rFonts w:ascii="標楷體" w:eastAsia="標楷體" w:hAnsi="標楷體"/>
              </w:rPr>
              <w:t>1</w:t>
            </w:r>
          </w:p>
        </w:tc>
        <w:tc>
          <w:tcPr>
            <w:tcW w:w="1656" w:type="dxa"/>
          </w:tcPr>
          <w:p w14:paraId="53EFD08A" w14:textId="3F53479C" w:rsidR="00B5635A" w:rsidRPr="002A27E7" w:rsidRDefault="00B5635A" w:rsidP="00B5635A">
            <w:pPr>
              <w:rPr>
                <w:rFonts w:ascii="標楷體" w:eastAsia="標楷體" w:hAnsi="標楷體"/>
              </w:rPr>
            </w:pPr>
            <w:r w:rsidRPr="0022279A">
              <w:rPr>
                <w:rFonts w:ascii="標楷體" w:eastAsia="標楷體" w:hAnsi="標楷體" w:hint="eastAsia"/>
              </w:rPr>
              <w:t>功能</w:t>
            </w:r>
            <w:r w:rsidRPr="0022279A">
              <w:rPr>
                <w:rFonts w:ascii="標楷體" w:eastAsia="標楷體" w:hAnsi="標楷體"/>
              </w:rPr>
              <w:t xml:space="preserve">     </w:t>
            </w:r>
          </w:p>
        </w:tc>
        <w:tc>
          <w:tcPr>
            <w:tcW w:w="1176" w:type="dxa"/>
          </w:tcPr>
          <w:p w14:paraId="322026BC" w14:textId="77777777" w:rsidR="00B5635A" w:rsidRPr="002A27E7" w:rsidRDefault="00B5635A" w:rsidP="00B5635A">
            <w:pPr>
              <w:rPr>
                <w:rFonts w:ascii="標楷體" w:eastAsia="標楷體" w:hAnsi="標楷體"/>
              </w:rPr>
            </w:pPr>
            <w:r w:rsidRPr="002A27E7">
              <w:rPr>
                <w:rFonts w:ascii="標楷體" w:eastAsia="標楷體" w:hAnsi="標楷體"/>
              </w:rPr>
              <w:t>9</w:t>
            </w:r>
          </w:p>
        </w:tc>
        <w:tc>
          <w:tcPr>
            <w:tcW w:w="1093" w:type="dxa"/>
          </w:tcPr>
          <w:p w14:paraId="167AC3A8" w14:textId="77777777" w:rsidR="00B5635A" w:rsidRPr="002A27E7" w:rsidRDefault="00B5635A" w:rsidP="00B5635A">
            <w:pPr>
              <w:rPr>
                <w:rFonts w:ascii="標楷體" w:eastAsia="標楷體" w:hAnsi="標楷體"/>
              </w:rPr>
            </w:pPr>
          </w:p>
        </w:tc>
        <w:tc>
          <w:tcPr>
            <w:tcW w:w="1170" w:type="dxa"/>
          </w:tcPr>
          <w:p w14:paraId="7EB0B0D6" w14:textId="77777777" w:rsidR="00B5635A" w:rsidRPr="002A27E7" w:rsidRDefault="00B5635A" w:rsidP="00B5635A">
            <w:pPr>
              <w:rPr>
                <w:rFonts w:ascii="標楷體" w:eastAsia="標楷體" w:hAnsi="標楷體"/>
              </w:rPr>
            </w:pPr>
            <w:r w:rsidRPr="002A27E7">
              <w:rPr>
                <w:rFonts w:ascii="標楷體" w:eastAsia="標楷體" w:hAnsi="標楷體" w:hint="eastAsia"/>
              </w:rPr>
              <w:t>下拉式選單</w:t>
            </w:r>
          </w:p>
        </w:tc>
        <w:tc>
          <w:tcPr>
            <w:tcW w:w="674" w:type="dxa"/>
          </w:tcPr>
          <w:p w14:paraId="5B7CF368" w14:textId="77777777" w:rsidR="00B5635A" w:rsidRPr="002A27E7" w:rsidRDefault="00B5635A" w:rsidP="00B5635A">
            <w:pPr>
              <w:rPr>
                <w:rFonts w:ascii="標楷體" w:eastAsia="標楷體" w:hAnsi="標楷體"/>
              </w:rPr>
            </w:pPr>
            <w:r w:rsidRPr="002A27E7">
              <w:rPr>
                <w:rFonts w:ascii="標楷體" w:eastAsia="標楷體" w:hAnsi="標楷體"/>
              </w:rPr>
              <w:t>V</w:t>
            </w:r>
          </w:p>
        </w:tc>
        <w:tc>
          <w:tcPr>
            <w:tcW w:w="695" w:type="dxa"/>
          </w:tcPr>
          <w:p w14:paraId="6392CBC0" w14:textId="77777777" w:rsidR="00B5635A" w:rsidRPr="002A27E7" w:rsidRDefault="00B5635A" w:rsidP="00B5635A">
            <w:pPr>
              <w:rPr>
                <w:rFonts w:ascii="標楷體" w:eastAsia="標楷體" w:hAnsi="標楷體"/>
              </w:rPr>
            </w:pPr>
          </w:p>
        </w:tc>
        <w:tc>
          <w:tcPr>
            <w:tcW w:w="3258" w:type="dxa"/>
          </w:tcPr>
          <w:p w14:paraId="0A037DD3" w14:textId="00C2DECA" w:rsidR="00B5635A" w:rsidRPr="002A27E7" w:rsidRDefault="005525A4" w:rsidP="00B5635A">
            <w:pPr>
              <w:rPr>
                <w:rFonts w:ascii="標楷體" w:eastAsia="標楷體" w:hAnsi="標楷體"/>
              </w:rPr>
            </w:pPr>
            <w:r>
              <w:rPr>
                <w:rFonts w:ascii="標楷體" w:eastAsia="標楷體" w:hAnsi="標楷體" w:hint="eastAsia"/>
              </w:rPr>
              <w:t>自動顯示</w:t>
            </w:r>
          </w:p>
        </w:tc>
      </w:tr>
      <w:tr w:rsidR="00B5635A" w:rsidRPr="002A27E7" w14:paraId="03C15656" w14:textId="77777777" w:rsidTr="005525A4">
        <w:trPr>
          <w:trHeight w:val="291"/>
          <w:jc w:val="center"/>
        </w:trPr>
        <w:tc>
          <w:tcPr>
            <w:tcW w:w="576" w:type="dxa"/>
          </w:tcPr>
          <w:p w14:paraId="448B2E10" w14:textId="77777777" w:rsidR="00B5635A" w:rsidRPr="002A27E7" w:rsidRDefault="00B5635A" w:rsidP="00B5635A">
            <w:pPr>
              <w:rPr>
                <w:rFonts w:ascii="標楷體" w:eastAsia="標楷體" w:hAnsi="標楷體"/>
              </w:rPr>
            </w:pPr>
            <w:r w:rsidRPr="002A27E7">
              <w:rPr>
                <w:rFonts w:ascii="標楷體" w:eastAsia="標楷體" w:hAnsi="標楷體"/>
              </w:rPr>
              <w:t>2</w:t>
            </w:r>
          </w:p>
        </w:tc>
        <w:tc>
          <w:tcPr>
            <w:tcW w:w="1656" w:type="dxa"/>
          </w:tcPr>
          <w:p w14:paraId="2A72E5D8" w14:textId="48DB6B83" w:rsidR="00B5635A" w:rsidRPr="002A27E7" w:rsidRDefault="00B5635A" w:rsidP="00B5635A">
            <w:pPr>
              <w:rPr>
                <w:rFonts w:ascii="標楷體" w:eastAsia="標楷體" w:hAnsi="標楷體"/>
              </w:rPr>
            </w:pPr>
            <w:r w:rsidRPr="0022279A">
              <w:rPr>
                <w:rFonts w:ascii="標楷體" w:eastAsia="標楷體" w:hAnsi="標楷體" w:hint="eastAsia"/>
              </w:rPr>
              <w:t>報表代號</w:t>
            </w:r>
            <w:r w:rsidRPr="0022279A">
              <w:rPr>
                <w:rFonts w:ascii="標楷體" w:eastAsia="標楷體" w:hAnsi="標楷體"/>
              </w:rPr>
              <w:t xml:space="preserve"> </w:t>
            </w:r>
          </w:p>
        </w:tc>
        <w:tc>
          <w:tcPr>
            <w:tcW w:w="1176" w:type="dxa"/>
          </w:tcPr>
          <w:p w14:paraId="14E854A1" w14:textId="2ABD5FEA" w:rsidR="00B5635A" w:rsidRPr="002A27E7" w:rsidRDefault="00B5635A" w:rsidP="00B5635A">
            <w:pPr>
              <w:rPr>
                <w:rFonts w:ascii="標楷體" w:eastAsia="標楷體" w:hAnsi="標楷體"/>
              </w:rPr>
            </w:pPr>
            <w:r w:rsidRPr="002A27E7">
              <w:rPr>
                <w:rFonts w:ascii="標楷體" w:eastAsia="標楷體" w:hAnsi="標楷體"/>
              </w:rPr>
              <w:t>X(10)</w:t>
            </w:r>
          </w:p>
        </w:tc>
        <w:tc>
          <w:tcPr>
            <w:tcW w:w="1093" w:type="dxa"/>
          </w:tcPr>
          <w:p w14:paraId="30037111" w14:textId="77777777" w:rsidR="00B5635A" w:rsidRPr="002A27E7" w:rsidRDefault="00B5635A" w:rsidP="00B5635A">
            <w:pPr>
              <w:rPr>
                <w:rFonts w:ascii="標楷體" w:eastAsia="標楷體" w:hAnsi="標楷體"/>
              </w:rPr>
            </w:pPr>
          </w:p>
        </w:tc>
        <w:tc>
          <w:tcPr>
            <w:tcW w:w="1170" w:type="dxa"/>
          </w:tcPr>
          <w:p w14:paraId="0F156515" w14:textId="77777777" w:rsidR="00B5635A" w:rsidRPr="002A27E7" w:rsidRDefault="00B5635A" w:rsidP="00B5635A">
            <w:pPr>
              <w:rPr>
                <w:rFonts w:ascii="標楷體" w:eastAsia="標楷體" w:hAnsi="標楷體"/>
              </w:rPr>
            </w:pPr>
          </w:p>
        </w:tc>
        <w:tc>
          <w:tcPr>
            <w:tcW w:w="674" w:type="dxa"/>
          </w:tcPr>
          <w:p w14:paraId="42D38A2E" w14:textId="77777777" w:rsidR="00B5635A" w:rsidRPr="002A27E7" w:rsidRDefault="00B5635A" w:rsidP="00B5635A">
            <w:pPr>
              <w:rPr>
                <w:rFonts w:ascii="標楷體" w:eastAsia="標楷體" w:hAnsi="標楷體"/>
              </w:rPr>
            </w:pPr>
            <w:r w:rsidRPr="002A27E7">
              <w:rPr>
                <w:rFonts w:ascii="標楷體" w:eastAsia="標楷體" w:hAnsi="標楷體"/>
              </w:rPr>
              <w:t>V</w:t>
            </w:r>
          </w:p>
        </w:tc>
        <w:tc>
          <w:tcPr>
            <w:tcW w:w="695" w:type="dxa"/>
          </w:tcPr>
          <w:p w14:paraId="4868DF5A" w14:textId="77777777" w:rsidR="00B5635A" w:rsidRPr="002A27E7" w:rsidRDefault="00B5635A" w:rsidP="00B5635A">
            <w:pPr>
              <w:rPr>
                <w:rFonts w:ascii="標楷體" w:eastAsia="標楷體" w:hAnsi="標楷體"/>
              </w:rPr>
            </w:pPr>
          </w:p>
        </w:tc>
        <w:tc>
          <w:tcPr>
            <w:tcW w:w="3258" w:type="dxa"/>
          </w:tcPr>
          <w:p w14:paraId="7A4D54F6" w14:textId="77777777" w:rsidR="00B5635A" w:rsidRPr="002A27E7" w:rsidRDefault="00B5635A" w:rsidP="00B5635A">
            <w:pPr>
              <w:rPr>
                <w:rFonts w:ascii="標楷體" w:eastAsia="標楷體" w:hAnsi="標楷體"/>
              </w:rPr>
            </w:pPr>
            <w:r w:rsidRPr="002A27E7">
              <w:rPr>
                <w:rFonts w:ascii="標楷體" w:eastAsia="標楷體" w:hAnsi="標楷體" w:hint="eastAsia"/>
              </w:rPr>
              <w:t>必須輸入</w:t>
            </w:r>
          </w:p>
        </w:tc>
      </w:tr>
      <w:tr w:rsidR="00B5635A" w:rsidRPr="002A27E7" w14:paraId="4BD2BF74" w14:textId="77777777" w:rsidTr="005525A4">
        <w:trPr>
          <w:trHeight w:val="291"/>
          <w:jc w:val="center"/>
        </w:trPr>
        <w:tc>
          <w:tcPr>
            <w:tcW w:w="576" w:type="dxa"/>
          </w:tcPr>
          <w:p w14:paraId="2B19C330" w14:textId="77777777" w:rsidR="00B5635A" w:rsidRPr="002A27E7" w:rsidRDefault="00B5635A" w:rsidP="00B5635A">
            <w:pPr>
              <w:rPr>
                <w:rFonts w:ascii="標楷體" w:eastAsia="標楷體" w:hAnsi="標楷體"/>
              </w:rPr>
            </w:pPr>
            <w:r w:rsidRPr="002A27E7">
              <w:rPr>
                <w:rFonts w:ascii="標楷體" w:eastAsia="標楷體" w:hAnsi="標楷體"/>
              </w:rPr>
              <w:t>3</w:t>
            </w:r>
          </w:p>
        </w:tc>
        <w:tc>
          <w:tcPr>
            <w:tcW w:w="1656" w:type="dxa"/>
          </w:tcPr>
          <w:p w14:paraId="1661C6C8" w14:textId="6D86C918" w:rsidR="00B5635A" w:rsidRPr="002A27E7" w:rsidRDefault="00B5635A" w:rsidP="00B5635A">
            <w:pPr>
              <w:rPr>
                <w:rFonts w:ascii="標楷體" w:eastAsia="標楷體" w:hAnsi="標楷體"/>
              </w:rPr>
            </w:pPr>
            <w:r w:rsidRPr="0022279A">
              <w:rPr>
                <w:rFonts w:ascii="標楷體" w:eastAsia="標楷體" w:hAnsi="標楷體" w:hint="eastAsia"/>
              </w:rPr>
              <w:t>報表名稱</w:t>
            </w:r>
            <w:r w:rsidRPr="0022279A">
              <w:rPr>
                <w:rFonts w:ascii="標楷體" w:eastAsia="標楷體" w:hAnsi="標楷體"/>
              </w:rPr>
              <w:t xml:space="preserve"> </w:t>
            </w:r>
          </w:p>
        </w:tc>
        <w:tc>
          <w:tcPr>
            <w:tcW w:w="1176" w:type="dxa"/>
          </w:tcPr>
          <w:p w14:paraId="40139EED" w14:textId="309455D8" w:rsidR="00B5635A" w:rsidRPr="002A27E7" w:rsidRDefault="00B5635A" w:rsidP="00B5635A">
            <w:pPr>
              <w:rPr>
                <w:rFonts w:ascii="標楷體" w:eastAsia="標楷體" w:hAnsi="標楷體"/>
              </w:rPr>
            </w:pPr>
            <w:r w:rsidRPr="002A27E7">
              <w:rPr>
                <w:rFonts w:ascii="標楷體" w:eastAsia="標楷體" w:hAnsi="標楷體"/>
              </w:rPr>
              <w:t>X(80)</w:t>
            </w:r>
          </w:p>
        </w:tc>
        <w:tc>
          <w:tcPr>
            <w:tcW w:w="1093" w:type="dxa"/>
          </w:tcPr>
          <w:p w14:paraId="4BC4D3BF" w14:textId="77777777" w:rsidR="00B5635A" w:rsidRPr="002A27E7" w:rsidRDefault="00B5635A" w:rsidP="00B5635A">
            <w:pPr>
              <w:rPr>
                <w:rFonts w:ascii="標楷體" w:eastAsia="標楷體" w:hAnsi="標楷體"/>
              </w:rPr>
            </w:pPr>
          </w:p>
        </w:tc>
        <w:tc>
          <w:tcPr>
            <w:tcW w:w="1170" w:type="dxa"/>
          </w:tcPr>
          <w:p w14:paraId="58FC2492" w14:textId="77777777" w:rsidR="00B5635A" w:rsidRPr="002A27E7" w:rsidRDefault="00B5635A" w:rsidP="00B5635A">
            <w:pPr>
              <w:rPr>
                <w:rFonts w:ascii="標楷體" w:eastAsia="標楷體" w:hAnsi="標楷體"/>
              </w:rPr>
            </w:pPr>
          </w:p>
        </w:tc>
        <w:tc>
          <w:tcPr>
            <w:tcW w:w="674" w:type="dxa"/>
          </w:tcPr>
          <w:p w14:paraId="5C13DB3D" w14:textId="77777777" w:rsidR="00B5635A" w:rsidRPr="002A27E7" w:rsidRDefault="00B5635A" w:rsidP="00B5635A">
            <w:pPr>
              <w:rPr>
                <w:rFonts w:ascii="標楷體" w:eastAsia="標楷體" w:hAnsi="標楷體"/>
              </w:rPr>
            </w:pPr>
            <w:r w:rsidRPr="002A27E7">
              <w:rPr>
                <w:rFonts w:ascii="標楷體" w:eastAsia="標楷體" w:hAnsi="標楷體"/>
              </w:rPr>
              <w:t>V</w:t>
            </w:r>
          </w:p>
        </w:tc>
        <w:tc>
          <w:tcPr>
            <w:tcW w:w="695" w:type="dxa"/>
          </w:tcPr>
          <w:p w14:paraId="00CEAA13" w14:textId="77777777" w:rsidR="00B5635A" w:rsidRPr="002A27E7" w:rsidRDefault="00B5635A" w:rsidP="00B5635A">
            <w:pPr>
              <w:rPr>
                <w:rFonts w:ascii="標楷體" w:eastAsia="標楷體" w:hAnsi="標楷體"/>
              </w:rPr>
            </w:pPr>
          </w:p>
        </w:tc>
        <w:tc>
          <w:tcPr>
            <w:tcW w:w="3258" w:type="dxa"/>
          </w:tcPr>
          <w:p w14:paraId="135F587F" w14:textId="77777777" w:rsidR="00B5635A" w:rsidRPr="0022279A" w:rsidRDefault="00B5635A" w:rsidP="00B5635A">
            <w:pPr>
              <w:rPr>
                <w:rFonts w:ascii="標楷體" w:eastAsia="標楷體" w:hAnsi="標楷體"/>
              </w:rPr>
            </w:pPr>
            <w:r w:rsidRPr="002A27E7">
              <w:rPr>
                <w:rFonts w:ascii="標楷體" w:eastAsia="標楷體" w:hAnsi="標楷體" w:hint="eastAsia"/>
              </w:rPr>
              <w:t>新增、修改時必須輸入</w:t>
            </w:r>
            <w:r w:rsidRPr="002A27E7">
              <w:rPr>
                <w:rFonts w:ascii="標楷體" w:eastAsia="標楷體" w:hAnsi="標楷體"/>
              </w:rPr>
              <w:t>,其他自動顯示不必輸入</w:t>
            </w:r>
          </w:p>
        </w:tc>
      </w:tr>
      <w:tr w:rsidR="00B5635A" w:rsidRPr="002A27E7" w14:paraId="0E1CD231" w14:textId="77777777" w:rsidTr="005525A4">
        <w:trPr>
          <w:trHeight w:val="291"/>
          <w:jc w:val="center"/>
        </w:trPr>
        <w:tc>
          <w:tcPr>
            <w:tcW w:w="576" w:type="dxa"/>
          </w:tcPr>
          <w:p w14:paraId="6F0796C6" w14:textId="77777777" w:rsidR="00B5635A" w:rsidRPr="002A27E7" w:rsidRDefault="00B5635A" w:rsidP="00B5635A">
            <w:pPr>
              <w:rPr>
                <w:rFonts w:ascii="標楷體" w:eastAsia="標楷體" w:hAnsi="標楷體"/>
              </w:rPr>
            </w:pPr>
            <w:r w:rsidRPr="002A27E7">
              <w:rPr>
                <w:rFonts w:ascii="標楷體" w:eastAsia="標楷體" w:hAnsi="標楷體"/>
              </w:rPr>
              <w:t>4</w:t>
            </w:r>
          </w:p>
        </w:tc>
        <w:tc>
          <w:tcPr>
            <w:tcW w:w="1656" w:type="dxa"/>
          </w:tcPr>
          <w:p w14:paraId="113012FB" w14:textId="214B6F48" w:rsidR="00B5635A" w:rsidRPr="002A27E7" w:rsidRDefault="00B5635A" w:rsidP="00B5635A">
            <w:pPr>
              <w:rPr>
                <w:rFonts w:ascii="標楷體" w:eastAsia="標楷體" w:hAnsi="標楷體"/>
              </w:rPr>
            </w:pPr>
            <w:r w:rsidRPr="0022279A">
              <w:rPr>
                <w:rFonts w:ascii="標楷體" w:eastAsia="標楷體" w:hAnsi="標楷體" w:hint="eastAsia"/>
              </w:rPr>
              <w:t>報表週期</w:t>
            </w:r>
            <w:r w:rsidRPr="0022279A">
              <w:rPr>
                <w:rFonts w:ascii="標楷體" w:eastAsia="標楷體" w:hAnsi="標楷體"/>
              </w:rPr>
              <w:t xml:space="preserve"> </w:t>
            </w:r>
          </w:p>
        </w:tc>
        <w:tc>
          <w:tcPr>
            <w:tcW w:w="1176" w:type="dxa"/>
          </w:tcPr>
          <w:p w14:paraId="7C54F422" w14:textId="2BF4A72C" w:rsidR="00B5635A" w:rsidRPr="002A27E7" w:rsidRDefault="00B5635A" w:rsidP="00B5635A">
            <w:pPr>
              <w:rPr>
                <w:rFonts w:ascii="標楷體" w:eastAsia="標楷體" w:hAnsi="標楷體"/>
              </w:rPr>
            </w:pPr>
            <w:r w:rsidRPr="002A27E7">
              <w:rPr>
                <w:rFonts w:ascii="標楷體" w:eastAsia="標楷體" w:hAnsi="標楷體"/>
              </w:rPr>
              <w:t>9(2)</w:t>
            </w:r>
          </w:p>
        </w:tc>
        <w:tc>
          <w:tcPr>
            <w:tcW w:w="1093" w:type="dxa"/>
          </w:tcPr>
          <w:p w14:paraId="6226AB18" w14:textId="77777777" w:rsidR="00B5635A" w:rsidRPr="002A27E7" w:rsidRDefault="00B5635A" w:rsidP="00B5635A">
            <w:pPr>
              <w:rPr>
                <w:rFonts w:ascii="標楷體" w:eastAsia="標楷體" w:hAnsi="標楷體"/>
              </w:rPr>
            </w:pPr>
          </w:p>
        </w:tc>
        <w:tc>
          <w:tcPr>
            <w:tcW w:w="1170" w:type="dxa"/>
          </w:tcPr>
          <w:p w14:paraId="007EA38B" w14:textId="0586BDA2" w:rsidR="00B5635A" w:rsidRPr="002A27E7" w:rsidRDefault="002A27E7" w:rsidP="00B5635A">
            <w:pPr>
              <w:rPr>
                <w:rFonts w:ascii="標楷體" w:eastAsia="標楷體" w:hAnsi="標楷體"/>
              </w:rPr>
            </w:pPr>
            <w:r w:rsidRPr="002A27E7">
              <w:rPr>
                <w:rFonts w:ascii="標楷體" w:eastAsia="標楷體" w:hAnsi="標楷體" w:hint="eastAsia"/>
              </w:rPr>
              <w:t>下拉式選單</w:t>
            </w:r>
          </w:p>
        </w:tc>
        <w:tc>
          <w:tcPr>
            <w:tcW w:w="674" w:type="dxa"/>
          </w:tcPr>
          <w:p w14:paraId="1554CD96" w14:textId="77777777" w:rsidR="00B5635A" w:rsidRPr="002A27E7" w:rsidRDefault="00B5635A" w:rsidP="00B5635A">
            <w:pPr>
              <w:rPr>
                <w:rFonts w:ascii="標楷體" w:eastAsia="標楷體" w:hAnsi="標楷體"/>
              </w:rPr>
            </w:pPr>
            <w:r w:rsidRPr="002A27E7">
              <w:rPr>
                <w:rFonts w:ascii="標楷體" w:eastAsia="標楷體" w:hAnsi="標楷體"/>
              </w:rPr>
              <w:t>V</w:t>
            </w:r>
          </w:p>
        </w:tc>
        <w:tc>
          <w:tcPr>
            <w:tcW w:w="695" w:type="dxa"/>
          </w:tcPr>
          <w:p w14:paraId="715FAEE9" w14:textId="77777777" w:rsidR="00B5635A" w:rsidRPr="002A27E7" w:rsidRDefault="00B5635A" w:rsidP="00B5635A">
            <w:pPr>
              <w:rPr>
                <w:rFonts w:ascii="標楷體" w:eastAsia="標楷體" w:hAnsi="標楷體"/>
              </w:rPr>
            </w:pPr>
          </w:p>
        </w:tc>
        <w:tc>
          <w:tcPr>
            <w:tcW w:w="3258" w:type="dxa"/>
          </w:tcPr>
          <w:p w14:paraId="7595AF93" w14:textId="77777777" w:rsidR="00B5635A" w:rsidRDefault="00B5635A" w:rsidP="00B5635A">
            <w:pPr>
              <w:rPr>
                <w:rFonts w:ascii="標楷體" w:eastAsia="標楷體" w:hAnsi="標楷體"/>
              </w:rPr>
            </w:pPr>
            <w:r w:rsidRPr="002A27E7">
              <w:rPr>
                <w:rFonts w:ascii="標楷體" w:eastAsia="標楷體" w:hAnsi="標楷體" w:hint="eastAsia"/>
              </w:rPr>
              <w:t>新增、修改時必須輸入</w:t>
            </w:r>
            <w:r w:rsidRPr="002A27E7">
              <w:rPr>
                <w:rFonts w:ascii="標楷體" w:eastAsia="標楷體" w:hAnsi="標楷體"/>
              </w:rPr>
              <w:t>,其他自動顯示不必輸入</w:t>
            </w:r>
            <w:r w:rsidR="002A27E7">
              <w:rPr>
                <w:rFonts w:ascii="標楷體" w:eastAsia="標楷體" w:hAnsi="標楷體" w:hint="eastAsia"/>
              </w:rPr>
              <w:t>;</w:t>
            </w:r>
          </w:p>
          <w:p w14:paraId="5EAD3FE2" w14:textId="77777777" w:rsidR="002A27E7" w:rsidRDefault="002A27E7" w:rsidP="002A27E7">
            <w:pPr>
              <w:rPr>
                <w:rFonts w:ascii="標楷體" w:eastAsia="標楷體" w:hAnsi="標楷體"/>
              </w:rPr>
            </w:pPr>
            <w:r w:rsidRPr="00DE08D8">
              <w:rPr>
                <w:rFonts w:ascii="標楷體" w:eastAsia="標楷體" w:hAnsi="標楷體" w:hint="eastAsia"/>
              </w:rPr>
              <w:t xml:space="preserve">01:日報 </w:t>
            </w:r>
            <w:r w:rsidRPr="00DE08D8">
              <w:rPr>
                <w:rFonts w:ascii="標楷體" w:eastAsia="標楷體" w:hAnsi="標楷體"/>
              </w:rPr>
              <w:t xml:space="preserve"> </w:t>
            </w:r>
            <w:r w:rsidRPr="00DE08D8">
              <w:rPr>
                <w:rFonts w:ascii="標楷體" w:eastAsia="標楷體" w:hAnsi="標楷體" w:hint="eastAsia"/>
              </w:rPr>
              <w:t>02:月報</w:t>
            </w:r>
            <w:r>
              <w:rPr>
                <w:rFonts w:ascii="標楷體" w:eastAsia="標楷體" w:hAnsi="標楷體" w:hint="eastAsia"/>
              </w:rPr>
              <w:t xml:space="preserve"> </w:t>
            </w:r>
            <w:r>
              <w:rPr>
                <w:rFonts w:ascii="標楷體" w:eastAsia="標楷體" w:hAnsi="標楷體"/>
              </w:rPr>
              <w:t xml:space="preserve"> </w:t>
            </w:r>
            <w:r w:rsidRPr="00DE08D8">
              <w:rPr>
                <w:rFonts w:ascii="標楷體" w:eastAsia="標楷體" w:hAnsi="標楷體" w:hint="eastAsia"/>
              </w:rPr>
              <w:t>03:週報</w:t>
            </w:r>
          </w:p>
          <w:p w14:paraId="249D2D42" w14:textId="77777777" w:rsidR="002A27E7" w:rsidRDefault="002A27E7" w:rsidP="002A27E7">
            <w:pPr>
              <w:rPr>
                <w:rFonts w:ascii="標楷體" w:eastAsia="標楷體" w:hAnsi="標楷體"/>
              </w:rPr>
            </w:pPr>
            <w:r w:rsidRPr="00DE08D8">
              <w:rPr>
                <w:rFonts w:ascii="標楷體" w:eastAsia="標楷體" w:hAnsi="標楷體" w:hint="eastAsia"/>
              </w:rPr>
              <w:t>04:季報</w:t>
            </w:r>
            <w:r>
              <w:rPr>
                <w:rFonts w:ascii="標楷體" w:eastAsia="標楷體" w:hAnsi="標楷體" w:hint="eastAsia"/>
              </w:rPr>
              <w:t xml:space="preserve"> </w:t>
            </w:r>
            <w:r>
              <w:rPr>
                <w:rFonts w:ascii="標楷體" w:eastAsia="標楷體" w:hAnsi="標楷體"/>
              </w:rPr>
              <w:t xml:space="preserve"> </w:t>
            </w:r>
            <w:r w:rsidRPr="00DE08D8">
              <w:rPr>
                <w:rFonts w:ascii="標楷體" w:eastAsia="標楷體" w:hAnsi="標楷體" w:hint="eastAsia"/>
              </w:rPr>
              <w:t>05:半年報</w:t>
            </w:r>
          </w:p>
          <w:p w14:paraId="7EC6078E" w14:textId="4FE34081" w:rsidR="002A27E7" w:rsidRPr="002A27E7" w:rsidRDefault="002A27E7">
            <w:pPr>
              <w:rPr>
                <w:rFonts w:ascii="標楷體" w:eastAsia="標楷體" w:hAnsi="標楷體"/>
              </w:rPr>
            </w:pPr>
            <w:r w:rsidRPr="00DE08D8">
              <w:rPr>
                <w:rFonts w:ascii="標楷體" w:eastAsia="標楷體" w:hAnsi="標楷體" w:hint="eastAsia"/>
              </w:rPr>
              <w:t>06:年報</w:t>
            </w:r>
            <w:r>
              <w:rPr>
                <w:rFonts w:ascii="標楷體" w:eastAsia="標楷體" w:hAnsi="標楷體" w:hint="eastAsia"/>
              </w:rPr>
              <w:t xml:space="preserve"> </w:t>
            </w:r>
            <w:r>
              <w:rPr>
                <w:rFonts w:ascii="標楷體" w:eastAsia="標楷體" w:hAnsi="標楷體"/>
              </w:rPr>
              <w:t xml:space="preserve"> </w:t>
            </w:r>
            <w:r w:rsidRPr="00DE08D8">
              <w:rPr>
                <w:rFonts w:ascii="標楷體" w:eastAsia="標楷體" w:hAnsi="標楷體" w:hint="eastAsia"/>
              </w:rPr>
              <w:t>07:隨機</w:t>
            </w:r>
          </w:p>
        </w:tc>
      </w:tr>
      <w:tr w:rsidR="005525A4" w:rsidRPr="002A27E7" w14:paraId="5073AB36" w14:textId="77777777" w:rsidTr="005525A4">
        <w:trPr>
          <w:trHeight w:val="291"/>
          <w:jc w:val="center"/>
        </w:trPr>
        <w:tc>
          <w:tcPr>
            <w:tcW w:w="576" w:type="dxa"/>
          </w:tcPr>
          <w:p w14:paraId="1E15FA0A" w14:textId="15B70A7E" w:rsidR="005525A4" w:rsidRPr="002A27E7" w:rsidRDefault="005525A4" w:rsidP="005525A4">
            <w:pPr>
              <w:rPr>
                <w:rFonts w:ascii="標楷體" w:eastAsia="標楷體" w:hAnsi="標楷體"/>
              </w:rPr>
            </w:pPr>
            <w:r>
              <w:rPr>
                <w:rFonts w:ascii="標楷體" w:eastAsia="標楷體" w:hAnsi="標楷體" w:hint="eastAsia"/>
              </w:rPr>
              <w:t>5</w:t>
            </w:r>
          </w:p>
        </w:tc>
        <w:tc>
          <w:tcPr>
            <w:tcW w:w="1656" w:type="dxa"/>
          </w:tcPr>
          <w:p w14:paraId="4C260269" w14:textId="28B5DC7C" w:rsidR="005525A4" w:rsidRPr="002A27E7" w:rsidRDefault="005525A4" w:rsidP="005525A4">
            <w:pPr>
              <w:rPr>
                <w:rFonts w:ascii="標楷體" w:eastAsia="標楷體" w:hAnsi="標楷體"/>
              </w:rPr>
            </w:pPr>
            <w:r w:rsidRPr="000D1C5B">
              <w:rPr>
                <w:rFonts w:ascii="標楷體" w:eastAsia="標楷體" w:hAnsi="標楷體" w:hint="eastAsia"/>
              </w:rPr>
              <w:t>簽核記號</w:t>
            </w:r>
            <w:r w:rsidRPr="000D1C5B">
              <w:rPr>
                <w:rFonts w:ascii="標楷體" w:eastAsia="標楷體" w:hAnsi="標楷體"/>
              </w:rPr>
              <w:t xml:space="preserve"> </w:t>
            </w:r>
          </w:p>
        </w:tc>
        <w:tc>
          <w:tcPr>
            <w:tcW w:w="1176" w:type="dxa"/>
          </w:tcPr>
          <w:p w14:paraId="6937597F" w14:textId="63D83F03" w:rsidR="005525A4" w:rsidRPr="002A27E7" w:rsidRDefault="005525A4" w:rsidP="005525A4">
            <w:pPr>
              <w:rPr>
                <w:rFonts w:ascii="標楷體" w:eastAsia="標楷體" w:hAnsi="標楷體"/>
              </w:rPr>
            </w:pPr>
            <w:r w:rsidRPr="00DE08D8">
              <w:rPr>
                <w:rFonts w:ascii="標楷體" w:eastAsia="標楷體" w:hAnsi="標楷體" w:hint="eastAsia"/>
              </w:rPr>
              <w:t>9(</w:t>
            </w:r>
            <w:r>
              <w:rPr>
                <w:rFonts w:ascii="標楷體" w:eastAsia="標楷體" w:hAnsi="標楷體" w:hint="eastAsia"/>
              </w:rPr>
              <w:t>1</w:t>
            </w:r>
            <w:r w:rsidRPr="00DE08D8">
              <w:rPr>
                <w:rFonts w:ascii="標楷體" w:eastAsia="標楷體" w:hAnsi="標楷體" w:hint="eastAsia"/>
              </w:rPr>
              <w:t>)</w:t>
            </w:r>
          </w:p>
        </w:tc>
        <w:tc>
          <w:tcPr>
            <w:tcW w:w="1093" w:type="dxa"/>
          </w:tcPr>
          <w:p w14:paraId="0B7157CC" w14:textId="77777777" w:rsidR="005525A4" w:rsidRPr="002A27E7" w:rsidRDefault="005525A4" w:rsidP="005525A4">
            <w:pPr>
              <w:rPr>
                <w:rFonts w:ascii="標楷體" w:eastAsia="標楷體" w:hAnsi="標楷體"/>
              </w:rPr>
            </w:pPr>
          </w:p>
        </w:tc>
        <w:tc>
          <w:tcPr>
            <w:tcW w:w="1170" w:type="dxa"/>
          </w:tcPr>
          <w:p w14:paraId="1641EDDA" w14:textId="76FEA204" w:rsidR="005525A4" w:rsidRPr="002A27E7" w:rsidRDefault="005525A4" w:rsidP="005525A4">
            <w:pPr>
              <w:rPr>
                <w:rFonts w:ascii="標楷體" w:eastAsia="標楷體" w:hAnsi="標楷體"/>
              </w:rPr>
            </w:pPr>
            <w:r w:rsidRPr="002A27E7">
              <w:rPr>
                <w:rFonts w:ascii="標楷體" w:eastAsia="標楷體" w:hAnsi="標楷體" w:hint="eastAsia"/>
              </w:rPr>
              <w:t>下拉式選單</w:t>
            </w:r>
          </w:p>
        </w:tc>
        <w:tc>
          <w:tcPr>
            <w:tcW w:w="674" w:type="dxa"/>
          </w:tcPr>
          <w:p w14:paraId="7A4E7545" w14:textId="79F6383E" w:rsidR="005525A4" w:rsidRPr="002A27E7" w:rsidRDefault="005525A4" w:rsidP="005525A4">
            <w:pPr>
              <w:rPr>
                <w:rFonts w:ascii="標楷體" w:eastAsia="標楷體" w:hAnsi="標楷體"/>
              </w:rPr>
            </w:pPr>
            <w:r w:rsidRPr="00DE08D8">
              <w:rPr>
                <w:rFonts w:ascii="標楷體" w:eastAsia="標楷體" w:hAnsi="標楷體" w:hint="eastAsia"/>
              </w:rPr>
              <w:t>V</w:t>
            </w:r>
          </w:p>
        </w:tc>
        <w:tc>
          <w:tcPr>
            <w:tcW w:w="695" w:type="dxa"/>
          </w:tcPr>
          <w:p w14:paraId="2EF5D74C" w14:textId="77777777" w:rsidR="005525A4" w:rsidRPr="002A27E7" w:rsidRDefault="005525A4" w:rsidP="005525A4">
            <w:pPr>
              <w:rPr>
                <w:rFonts w:ascii="標楷體" w:eastAsia="標楷體" w:hAnsi="標楷體"/>
              </w:rPr>
            </w:pPr>
          </w:p>
        </w:tc>
        <w:tc>
          <w:tcPr>
            <w:tcW w:w="3258" w:type="dxa"/>
          </w:tcPr>
          <w:p w14:paraId="75D8A0C6" w14:textId="77777777" w:rsidR="005525A4" w:rsidRDefault="005525A4" w:rsidP="005525A4">
            <w:pPr>
              <w:rPr>
                <w:rFonts w:ascii="標楷體" w:eastAsia="標楷體" w:hAnsi="標楷體"/>
              </w:rPr>
            </w:pPr>
            <w:r w:rsidRPr="00DE08D8">
              <w:rPr>
                <w:rFonts w:ascii="標楷體" w:eastAsia="標楷體" w:hAnsi="標楷體" w:hint="eastAsia"/>
              </w:rPr>
              <w:t>新增、修改時必須輸入,其他自動顯示不必輸入</w:t>
            </w:r>
            <w:r>
              <w:rPr>
                <w:rFonts w:ascii="標楷體" w:eastAsia="標楷體" w:hAnsi="標楷體" w:hint="eastAsia"/>
              </w:rPr>
              <w:t>;</w:t>
            </w:r>
          </w:p>
          <w:p w14:paraId="28514292" w14:textId="129CCEAF" w:rsidR="005525A4" w:rsidRPr="002A27E7" w:rsidRDefault="005525A4" w:rsidP="005525A4">
            <w:pPr>
              <w:rPr>
                <w:rFonts w:ascii="標楷體" w:eastAsia="標楷體" w:hAnsi="標楷體"/>
              </w:rPr>
            </w:pPr>
            <w:r w:rsidRPr="002A27E7">
              <w:rPr>
                <w:rFonts w:ascii="標楷體" w:eastAsia="標楷體" w:hAnsi="標楷體" w:hint="eastAsia"/>
              </w:rPr>
              <w:t>0:不需簽核  1:需簽核</w:t>
            </w:r>
          </w:p>
        </w:tc>
      </w:tr>
      <w:tr w:rsidR="005525A4" w:rsidRPr="002A27E7" w14:paraId="795D54DF" w14:textId="77777777" w:rsidTr="005525A4">
        <w:trPr>
          <w:trHeight w:val="291"/>
          <w:jc w:val="center"/>
        </w:trPr>
        <w:tc>
          <w:tcPr>
            <w:tcW w:w="576" w:type="dxa"/>
          </w:tcPr>
          <w:p w14:paraId="49070932" w14:textId="4DCBF217" w:rsidR="005525A4" w:rsidRPr="002A27E7" w:rsidRDefault="005525A4" w:rsidP="005525A4">
            <w:pPr>
              <w:rPr>
                <w:rFonts w:ascii="標楷體" w:eastAsia="標楷體" w:hAnsi="標楷體"/>
              </w:rPr>
            </w:pPr>
            <w:r>
              <w:rPr>
                <w:rFonts w:ascii="標楷體" w:eastAsia="標楷體" w:hAnsi="標楷體" w:hint="eastAsia"/>
              </w:rPr>
              <w:t>6</w:t>
            </w:r>
          </w:p>
        </w:tc>
        <w:tc>
          <w:tcPr>
            <w:tcW w:w="1656" w:type="dxa"/>
          </w:tcPr>
          <w:p w14:paraId="2DF89F8D" w14:textId="2A4CD31E" w:rsidR="005525A4" w:rsidRPr="000D1C5B" w:rsidRDefault="005525A4" w:rsidP="005525A4">
            <w:pPr>
              <w:rPr>
                <w:rFonts w:ascii="標楷體" w:eastAsia="標楷體" w:hAnsi="標楷體"/>
              </w:rPr>
            </w:pPr>
            <w:r w:rsidRPr="000D1C5B">
              <w:rPr>
                <w:rFonts w:ascii="標楷體" w:eastAsia="標楷體" w:hAnsi="標楷體" w:hint="eastAsia"/>
              </w:rPr>
              <w:t>用途說明</w:t>
            </w:r>
            <w:r w:rsidRPr="000D1C5B">
              <w:rPr>
                <w:rFonts w:ascii="標楷體" w:eastAsia="標楷體" w:hAnsi="標楷體"/>
              </w:rPr>
              <w:t xml:space="preserve"> </w:t>
            </w:r>
          </w:p>
        </w:tc>
        <w:tc>
          <w:tcPr>
            <w:tcW w:w="1176" w:type="dxa"/>
          </w:tcPr>
          <w:p w14:paraId="360DBCA4" w14:textId="604BF180" w:rsidR="005525A4" w:rsidRPr="00DE08D8" w:rsidRDefault="005525A4" w:rsidP="005525A4">
            <w:pPr>
              <w:rPr>
                <w:rFonts w:ascii="標楷體" w:eastAsia="標楷體" w:hAnsi="標楷體"/>
              </w:rPr>
            </w:pPr>
            <w:r w:rsidRPr="00DE08D8">
              <w:rPr>
                <w:rFonts w:ascii="標楷體" w:eastAsia="標楷體" w:hAnsi="標楷體"/>
              </w:rPr>
              <w:t>X(</w:t>
            </w:r>
            <w:r w:rsidRPr="00DE08D8">
              <w:rPr>
                <w:rFonts w:ascii="標楷體" w:eastAsia="標楷體" w:hAnsi="標楷體" w:hint="eastAsia"/>
              </w:rPr>
              <w:t>8</w:t>
            </w:r>
            <w:r w:rsidRPr="00DE08D8">
              <w:rPr>
                <w:rFonts w:ascii="標楷體" w:eastAsia="標楷體" w:hAnsi="標楷體"/>
              </w:rPr>
              <w:t>0)</w:t>
            </w:r>
          </w:p>
        </w:tc>
        <w:tc>
          <w:tcPr>
            <w:tcW w:w="1093" w:type="dxa"/>
          </w:tcPr>
          <w:p w14:paraId="480A9FF1" w14:textId="77777777" w:rsidR="005525A4" w:rsidRPr="002A27E7" w:rsidRDefault="005525A4" w:rsidP="005525A4">
            <w:pPr>
              <w:rPr>
                <w:rFonts w:ascii="標楷體" w:eastAsia="標楷體" w:hAnsi="標楷體"/>
              </w:rPr>
            </w:pPr>
          </w:p>
        </w:tc>
        <w:tc>
          <w:tcPr>
            <w:tcW w:w="1170" w:type="dxa"/>
          </w:tcPr>
          <w:p w14:paraId="5AA6BB83" w14:textId="77777777" w:rsidR="005525A4" w:rsidRPr="002A27E7" w:rsidRDefault="005525A4" w:rsidP="005525A4">
            <w:pPr>
              <w:rPr>
                <w:rFonts w:ascii="標楷體" w:eastAsia="標楷體" w:hAnsi="標楷體"/>
              </w:rPr>
            </w:pPr>
          </w:p>
        </w:tc>
        <w:tc>
          <w:tcPr>
            <w:tcW w:w="674" w:type="dxa"/>
          </w:tcPr>
          <w:p w14:paraId="49747E0F" w14:textId="5C7C9FE7" w:rsidR="005525A4" w:rsidRPr="00DE08D8" w:rsidRDefault="005525A4" w:rsidP="005525A4">
            <w:pPr>
              <w:rPr>
                <w:rFonts w:ascii="標楷體" w:eastAsia="標楷體" w:hAnsi="標楷體"/>
              </w:rPr>
            </w:pPr>
            <w:r w:rsidRPr="00DE08D8">
              <w:rPr>
                <w:rFonts w:ascii="標楷體" w:eastAsia="標楷體" w:hAnsi="標楷體" w:hint="eastAsia"/>
              </w:rPr>
              <w:t>V</w:t>
            </w:r>
          </w:p>
        </w:tc>
        <w:tc>
          <w:tcPr>
            <w:tcW w:w="695" w:type="dxa"/>
          </w:tcPr>
          <w:p w14:paraId="1514EDC1" w14:textId="77777777" w:rsidR="005525A4" w:rsidRPr="002A27E7" w:rsidRDefault="005525A4" w:rsidP="005525A4">
            <w:pPr>
              <w:rPr>
                <w:rFonts w:ascii="標楷體" w:eastAsia="標楷體" w:hAnsi="標楷體"/>
              </w:rPr>
            </w:pPr>
          </w:p>
        </w:tc>
        <w:tc>
          <w:tcPr>
            <w:tcW w:w="3258" w:type="dxa"/>
          </w:tcPr>
          <w:p w14:paraId="5EF1B298" w14:textId="340F4A0B" w:rsidR="005525A4" w:rsidRPr="00DE08D8" w:rsidRDefault="005525A4" w:rsidP="005525A4">
            <w:pPr>
              <w:rPr>
                <w:rFonts w:ascii="標楷體" w:eastAsia="標楷體" w:hAnsi="標楷體"/>
              </w:rPr>
            </w:pPr>
            <w:r w:rsidRPr="00DE08D8">
              <w:rPr>
                <w:rFonts w:ascii="標楷體" w:eastAsia="標楷體" w:hAnsi="標楷體" w:hint="eastAsia"/>
              </w:rPr>
              <w:t>新增、修改時必須輸入,其他自動顯示不必輸入</w:t>
            </w:r>
          </w:p>
        </w:tc>
      </w:tr>
      <w:tr w:rsidR="005525A4" w:rsidRPr="002A27E7" w14:paraId="31097E0F" w14:textId="77777777" w:rsidTr="005525A4">
        <w:trPr>
          <w:trHeight w:val="291"/>
          <w:jc w:val="center"/>
        </w:trPr>
        <w:tc>
          <w:tcPr>
            <w:tcW w:w="576" w:type="dxa"/>
          </w:tcPr>
          <w:p w14:paraId="6A7905A0" w14:textId="4EE99A70" w:rsidR="005525A4" w:rsidRPr="002A27E7" w:rsidRDefault="005525A4" w:rsidP="005525A4">
            <w:pPr>
              <w:rPr>
                <w:rFonts w:ascii="標楷體" w:eastAsia="標楷體" w:hAnsi="標楷體"/>
              </w:rPr>
            </w:pPr>
            <w:r>
              <w:rPr>
                <w:rFonts w:ascii="標楷體" w:eastAsia="標楷體" w:hAnsi="標楷體" w:hint="eastAsia"/>
              </w:rPr>
              <w:t>7</w:t>
            </w:r>
          </w:p>
        </w:tc>
        <w:tc>
          <w:tcPr>
            <w:tcW w:w="1656" w:type="dxa"/>
          </w:tcPr>
          <w:p w14:paraId="3FD9B23A" w14:textId="2D745786" w:rsidR="005525A4" w:rsidRPr="002A27E7" w:rsidRDefault="005525A4" w:rsidP="005525A4">
            <w:pPr>
              <w:rPr>
                <w:rFonts w:ascii="標楷體" w:eastAsia="標楷體" w:hAnsi="標楷體"/>
              </w:rPr>
            </w:pPr>
            <w:r w:rsidRPr="000D1C5B">
              <w:rPr>
                <w:rFonts w:ascii="標楷體" w:eastAsia="標楷體" w:hAnsi="標楷體" w:hint="eastAsia"/>
              </w:rPr>
              <w:t>啟用記號</w:t>
            </w:r>
            <w:r w:rsidRPr="000D1C5B">
              <w:rPr>
                <w:rFonts w:ascii="標楷體" w:eastAsia="標楷體" w:hAnsi="標楷體"/>
              </w:rPr>
              <w:t xml:space="preserve"> </w:t>
            </w:r>
          </w:p>
        </w:tc>
        <w:tc>
          <w:tcPr>
            <w:tcW w:w="1176" w:type="dxa"/>
          </w:tcPr>
          <w:p w14:paraId="1D973284" w14:textId="0926841D" w:rsidR="005525A4" w:rsidRPr="002A27E7" w:rsidRDefault="005525A4" w:rsidP="005525A4">
            <w:pPr>
              <w:rPr>
                <w:rFonts w:ascii="標楷體" w:eastAsia="標楷體" w:hAnsi="標楷體"/>
              </w:rPr>
            </w:pPr>
            <w:r w:rsidRPr="00DE08D8">
              <w:rPr>
                <w:rFonts w:ascii="標楷體" w:eastAsia="標楷體" w:hAnsi="標楷體"/>
              </w:rPr>
              <w:t>X(</w:t>
            </w:r>
            <w:r>
              <w:rPr>
                <w:rFonts w:ascii="標楷體" w:eastAsia="標楷體" w:hAnsi="標楷體" w:hint="eastAsia"/>
              </w:rPr>
              <w:t>1</w:t>
            </w:r>
            <w:r w:rsidRPr="00DE08D8">
              <w:rPr>
                <w:rFonts w:ascii="標楷體" w:eastAsia="標楷體" w:hAnsi="標楷體"/>
              </w:rPr>
              <w:t>)</w:t>
            </w:r>
          </w:p>
        </w:tc>
        <w:tc>
          <w:tcPr>
            <w:tcW w:w="1093" w:type="dxa"/>
          </w:tcPr>
          <w:p w14:paraId="4C79A474" w14:textId="77777777" w:rsidR="005525A4" w:rsidRPr="002A27E7" w:rsidRDefault="005525A4" w:rsidP="005525A4">
            <w:pPr>
              <w:rPr>
                <w:rFonts w:ascii="標楷體" w:eastAsia="標楷體" w:hAnsi="標楷體"/>
              </w:rPr>
            </w:pPr>
          </w:p>
        </w:tc>
        <w:tc>
          <w:tcPr>
            <w:tcW w:w="1170" w:type="dxa"/>
          </w:tcPr>
          <w:p w14:paraId="71A6E050" w14:textId="25A70A47" w:rsidR="005525A4" w:rsidRPr="002A27E7" w:rsidRDefault="005525A4" w:rsidP="005525A4">
            <w:pPr>
              <w:rPr>
                <w:rFonts w:ascii="標楷體" w:eastAsia="標楷體" w:hAnsi="標楷體"/>
              </w:rPr>
            </w:pPr>
            <w:r w:rsidRPr="00DE08D8">
              <w:rPr>
                <w:rFonts w:ascii="標楷體" w:eastAsia="標楷體" w:hAnsi="標楷體" w:hint="eastAsia"/>
              </w:rPr>
              <w:t>下拉式選單</w:t>
            </w:r>
          </w:p>
        </w:tc>
        <w:tc>
          <w:tcPr>
            <w:tcW w:w="674" w:type="dxa"/>
          </w:tcPr>
          <w:p w14:paraId="29F845AA" w14:textId="1442130C" w:rsidR="005525A4" w:rsidRPr="002A27E7" w:rsidRDefault="005525A4" w:rsidP="005525A4">
            <w:pPr>
              <w:rPr>
                <w:rFonts w:ascii="標楷體" w:eastAsia="標楷體" w:hAnsi="標楷體"/>
              </w:rPr>
            </w:pPr>
            <w:r w:rsidRPr="00DE08D8">
              <w:rPr>
                <w:rFonts w:ascii="標楷體" w:eastAsia="標楷體" w:hAnsi="標楷體" w:hint="eastAsia"/>
              </w:rPr>
              <w:t>V</w:t>
            </w:r>
          </w:p>
        </w:tc>
        <w:tc>
          <w:tcPr>
            <w:tcW w:w="695" w:type="dxa"/>
          </w:tcPr>
          <w:p w14:paraId="3495541D" w14:textId="77777777" w:rsidR="005525A4" w:rsidRPr="002A27E7" w:rsidRDefault="005525A4" w:rsidP="005525A4">
            <w:pPr>
              <w:rPr>
                <w:rFonts w:ascii="標楷體" w:eastAsia="標楷體" w:hAnsi="標楷體"/>
              </w:rPr>
            </w:pPr>
          </w:p>
        </w:tc>
        <w:tc>
          <w:tcPr>
            <w:tcW w:w="3258" w:type="dxa"/>
          </w:tcPr>
          <w:p w14:paraId="5193FA5F" w14:textId="77777777" w:rsidR="005525A4" w:rsidRDefault="005525A4" w:rsidP="005525A4">
            <w:pPr>
              <w:rPr>
                <w:rFonts w:ascii="標楷體" w:eastAsia="標楷體" w:hAnsi="標楷體"/>
              </w:rPr>
            </w:pPr>
            <w:r w:rsidRPr="00DE08D8">
              <w:rPr>
                <w:rFonts w:ascii="標楷體" w:eastAsia="標楷體" w:hAnsi="標楷體" w:hint="eastAsia"/>
              </w:rPr>
              <w:t>新增、修改時必須輸入,其他自動顯示不必輸入</w:t>
            </w:r>
            <w:r>
              <w:rPr>
                <w:rFonts w:ascii="標楷體" w:eastAsia="標楷體" w:hAnsi="標楷體" w:hint="eastAsia"/>
              </w:rPr>
              <w:t>;</w:t>
            </w:r>
          </w:p>
          <w:p w14:paraId="5FC8AFB4" w14:textId="5FD94E73" w:rsidR="005525A4" w:rsidRPr="002A27E7" w:rsidRDefault="005525A4" w:rsidP="005525A4">
            <w:pPr>
              <w:rPr>
                <w:rFonts w:ascii="標楷體" w:eastAsia="標楷體" w:hAnsi="標楷體"/>
              </w:rPr>
            </w:pPr>
            <w:r w:rsidRPr="002A27E7">
              <w:rPr>
                <w:rFonts w:ascii="標楷體" w:eastAsia="標楷體" w:hAnsi="標楷體" w:hint="eastAsia"/>
              </w:rPr>
              <w:lastRenderedPageBreak/>
              <w:t xml:space="preserve">Y:啟用 </w:t>
            </w:r>
            <w:r>
              <w:rPr>
                <w:rFonts w:ascii="標楷體" w:eastAsia="標楷體" w:hAnsi="標楷體"/>
              </w:rPr>
              <w:t xml:space="preserve"> </w:t>
            </w:r>
            <w:r w:rsidRPr="002A27E7">
              <w:rPr>
                <w:rFonts w:ascii="標楷體" w:eastAsia="標楷體" w:hAnsi="標楷體" w:hint="eastAsia"/>
              </w:rPr>
              <w:t xml:space="preserve"> N:停用</w:t>
            </w:r>
          </w:p>
        </w:tc>
      </w:tr>
      <w:tr w:rsidR="005525A4" w:rsidRPr="002A27E7" w14:paraId="1447293F" w14:textId="77777777" w:rsidTr="005525A4">
        <w:trPr>
          <w:trHeight w:val="291"/>
          <w:jc w:val="center"/>
        </w:trPr>
        <w:tc>
          <w:tcPr>
            <w:tcW w:w="576" w:type="dxa"/>
          </w:tcPr>
          <w:p w14:paraId="29D1592C" w14:textId="00521060" w:rsidR="005525A4" w:rsidRPr="002A27E7" w:rsidRDefault="005525A4" w:rsidP="005525A4">
            <w:pPr>
              <w:rPr>
                <w:rFonts w:ascii="標楷體" w:eastAsia="標楷體" w:hAnsi="標楷體"/>
              </w:rPr>
            </w:pPr>
            <w:r>
              <w:rPr>
                <w:rFonts w:ascii="標楷體" w:eastAsia="標楷體" w:hAnsi="標楷體" w:hint="eastAsia"/>
              </w:rPr>
              <w:lastRenderedPageBreak/>
              <w:t>8</w:t>
            </w:r>
          </w:p>
        </w:tc>
        <w:tc>
          <w:tcPr>
            <w:tcW w:w="1656" w:type="dxa"/>
          </w:tcPr>
          <w:p w14:paraId="5F56B4EA" w14:textId="1B3D75F3" w:rsidR="005525A4" w:rsidRPr="002A27E7" w:rsidRDefault="005525A4" w:rsidP="005525A4">
            <w:pPr>
              <w:rPr>
                <w:rFonts w:ascii="標楷體" w:eastAsia="標楷體" w:hAnsi="標楷體"/>
              </w:rPr>
            </w:pPr>
            <w:r w:rsidRPr="000D1C5B">
              <w:rPr>
                <w:rFonts w:ascii="標楷體" w:eastAsia="標楷體" w:hAnsi="標楷體" w:hint="eastAsia"/>
              </w:rPr>
              <w:t>寄送記號</w:t>
            </w:r>
            <w:r w:rsidRPr="000D1C5B">
              <w:rPr>
                <w:rFonts w:ascii="標楷體" w:eastAsia="標楷體" w:hAnsi="標楷體"/>
              </w:rPr>
              <w:t xml:space="preserve"> </w:t>
            </w:r>
          </w:p>
        </w:tc>
        <w:tc>
          <w:tcPr>
            <w:tcW w:w="1176" w:type="dxa"/>
          </w:tcPr>
          <w:p w14:paraId="1C675D3C" w14:textId="1FE29B4F" w:rsidR="005525A4" w:rsidRPr="00DE08D8" w:rsidRDefault="005525A4" w:rsidP="005525A4">
            <w:pPr>
              <w:rPr>
                <w:rFonts w:ascii="標楷體" w:eastAsia="標楷體" w:hAnsi="標楷體"/>
              </w:rPr>
            </w:pPr>
            <w:r w:rsidRPr="00DE08D8">
              <w:rPr>
                <w:rFonts w:ascii="標楷體" w:eastAsia="標楷體" w:hAnsi="標楷體" w:hint="eastAsia"/>
              </w:rPr>
              <w:t>9(</w:t>
            </w:r>
            <w:r>
              <w:rPr>
                <w:rFonts w:ascii="標楷體" w:eastAsia="標楷體" w:hAnsi="標楷體" w:hint="eastAsia"/>
              </w:rPr>
              <w:t>1</w:t>
            </w:r>
            <w:r w:rsidRPr="00DE08D8">
              <w:rPr>
                <w:rFonts w:ascii="標楷體" w:eastAsia="標楷體" w:hAnsi="標楷體" w:hint="eastAsia"/>
              </w:rPr>
              <w:t>)</w:t>
            </w:r>
          </w:p>
        </w:tc>
        <w:tc>
          <w:tcPr>
            <w:tcW w:w="1093" w:type="dxa"/>
          </w:tcPr>
          <w:p w14:paraId="447093AC" w14:textId="77777777" w:rsidR="005525A4" w:rsidRPr="002A27E7" w:rsidRDefault="005525A4" w:rsidP="005525A4">
            <w:pPr>
              <w:rPr>
                <w:rFonts w:ascii="標楷體" w:eastAsia="標楷體" w:hAnsi="標楷體"/>
              </w:rPr>
            </w:pPr>
          </w:p>
        </w:tc>
        <w:tc>
          <w:tcPr>
            <w:tcW w:w="1170" w:type="dxa"/>
          </w:tcPr>
          <w:p w14:paraId="2DDE1543" w14:textId="536CE9BC" w:rsidR="005525A4" w:rsidRPr="002A27E7" w:rsidRDefault="005525A4" w:rsidP="005525A4">
            <w:pPr>
              <w:rPr>
                <w:rFonts w:ascii="標楷體" w:eastAsia="標楷體" w:hAnsi="標楷體"/>
              </w:rPr>
            </w:pPr>
            <w:r w:rsidRPr="00DE08D8">
              <w:rPr>
                <w:rFonts w:ascii="標楷體" w:eastAsia="標楷體" w:hAnsi="標楷體" w:hint="eastAsia"/>
              </w:rPr>
              <w:t>下拉式選單</w:t>
            </w:r>
          </w:p>
        </w:tc>
        <w:tc>
          <w:tcPr>
            <w:tcW w:w="674" w:type="dxa"/>
          </w:tcPr>
          <w:p w14:paraId="3BE274C5" w14:textId="144FA871" w:rsidR="005525A4" w:rsidRPr="00DE08D8" w:rsidRDefault="005525A4" w:rsidP="005525A4">
            <w:pPr>
              <w:rPr>
                <w:rFonts w:ascii="標楷體" w:eastAsia="標楷體" w:hAnsi="標楷體"/>
              </w:rPr>
            </w:pPr>
            <w:r w:rsidRPr="00DE08D8">
              <w:rPr>
                <w:rFonts w:ascii="標楷體" w:eastAsia="標楷體" w:hAnsi="標楷體" w:hint="eastAsia"/>
              </w:rPr>
              <w:t>V</w:t>
            </w:r>
          </w:p>
        </w:tc>
        <w:tc>
          <w:tcPr>
            <w:tcW w:w="695" w:type="dxa"/>
          </w:tcPr>
          <w:p w14:paraId="79A683B4" w14:textId="77777777" w:rsidR="005525A4" w:rsidRPr="002A27E7" w:rsidRDefault="005525A4" w:rsidP="005525A4">
            <w:pPr>
              <w:rPr>
                <w:rFonts w:ascii="標楷體" w:eastAsia="標楷體" w:hAnsi="標楷體"/>
              </w:rPr>
            </w:pPr>
          </w:p>
        </w:tc>
        <w:tc>
          <w:tcPr>
            <w:tcW w:w="3258" w:type="dxa"/>
          </w:tcPr>
          <w:p w14:paraId="4EFDB40B" w14:textId="77777777" w:rsidR="005525A4" w:rsidRDefault="005525A4" w:rsidP="005525A4">
            <w:pPr>
              <w:rPr>
                <w:rFonts w:ascii="標楷體" w:eastAsia="標楷體" w:hAnsi="標楷體"/>
              </w:rPr>
            </w:pPr>
            <w:r w:rsidRPr="00DE08D8">
              <w:rPr>
                <w:rFonts w:ascii="標楷體" w:eastAsia="標楷體" w:hAnsi="標楷體" w:hint="eastAsia"/>
              </w:rPr>
              <w:t>新增、修改時必須輸入,其他自動顯示不必輸入</w:t>
            </w:r>
            <w:r>
              <w:rPr>
                <w:rFonts w:ascii="標楷體" w:eastAsia="標楷體" w:hAnsi="標楷體" w:hint="eastAsia"/>
              </w:rPr>
              <w:t>;</w:t>
            </w:r>
          </w:p>
          <w:p w14:paraId="75F0DE4A" w14:textId="77777777" w:rsidR="005525A4" w:rsidRDefault="005525A4" w:rsidP="005525A4">
            <w:pPr>
              <w:rPr>
                <w:rFonts w:ascii="標楷體" w:eastAsia="標楷體" w:hAnsi="標楷體"/>
              </w:rPr>
            </w:pPr>
            <w:r w:rsidRPr="002A27E7">
              <w:rPr>
                <w:rFonts w:ascii="標楷體" w:eastAsia="標楷體" w:hAnsi="標楷體" w:hint="eastAsia"/>
              </w:rPr>
              <w:t xml:space="preserve">0:不送 </w:t>
            </w:r>
          </w:p>
          <w:p w14:paraId="348CA3FC" w14:textId="77777777" w:rsidR="005525A4" w:rsidRPr="002A27E7" w:rsidRDefault="005525A4" w:rsidP="005525A4">
            <w:pPr>
              <w:rPr>
                <w:rFonts w:ascii="標楷體" w:eastAsia="標楷體" w:hAnsi="標楷體"/>
              </w:rPr>
            </w:pPr>
            <w:r w:rsidRPr="002A27E7">
              <w:rPr>
                <w:rFonts w:ascii="標楷體" w:eastAsia="標楷體" w:hAnsi="標楷體" w:hint="eastAsia"/>
              </w:rPr>
              <w:t>1:依利率調整通知方式</w:t>
            </w:r>
          </w:p>
          <w:p w14:paraId="04177DF1" w14:textId="127BD1FE" w:rsidR="005525A4" w:rsidRPr="00DE08D8" w:rsidRDefault="005525A4" w:rsidP="005525A4">
            <w:pPr>
              <w:rPr>
                <w:rFonts w:ascii="標楷體" w:eastAsia="標楷體" w:hAnsi="標楷體"/>
              </w:rPr>
            </w:pPr>
            <w:r w:rsidRPr="002A27E7">
              <w:rPr>
                <w:rFonts w:ascii="標楷體" w:eastAsia="標楷體" w:hAnsi="標楷體" w:hint="eastAsia"/>
              </w:rPr>
              <w:t>2:依設定優先序</w:t>
            </w:r>
          </w:p>
        </w:tc>
      </w:tr>
      <w:tr w:rsidR="005525A4" w:rsidRPr="002A27E7" w14:paraId="09F834C1" w14:textId="77777777" w:rsidTr="005525A4">
        <w:trPr>
          <w:trHeight w:val="291"/>
          <w:jc w:val="center"/>
        </w:trPr>
        <w:tc>
          <w:tcPr>
            <w:tcW w:w="576" w:type="dxa"/>
          </w:tcPr>
          <w:p w14:paraId="26BC431E" w14:textId="2EA37416" w:rsidR="005525A4" w:rsidRPr="002A27E7" w:rsidRDefault="005525A4" w:rsidP="005525A4">
            <w:pPr>
              <w:rPr>
                <w:rFonts w:ascii="標楷體" w:eastAsia="標楷體" w:hAnsi="標楷體"/>
              </w:rPr>
            </w:pPr>
            <w:r>
              <w:rPr>
                <w:rFonts w:ascii="標楷體" w:eastAsia="標楷體" w:hAnsi="標楷體" w:hint="eastAsia"/>
              </w:rPr>
              <w:t>9</w:t>
            </w:r>
          </w:p>
        </w:tc>
        <w:tc>
          <w:tcPr>
            <w:tcW w:w="1656" w:type="dxa"/>
          </w:tcPr>
          <w:p w14:paraId="1F679E5B" w14:textId="1562E8C9" w:rsidR="005525A4" w:rsidRPr="002A27E7" w:rsidRDefault="005525A4" w:rsidP="005525A4">
            <w:pPr>
              <w:rPr>
                <w:rFonts w:ascii="標楷體" w:eastAsia="標楷體" w:hAnsi="標楷體"/>
              </w:rPr>
            </w:pPr>
            <w:r w:rsidRPr="0022279A">
              <w:rPr>
                <w:rFonts w:ascii="標楷體" w:eastAsia="標楷體" w:hAnsi="標楷體" w:hint="eastAsia"/>
              </w:rPr>
              <w:t>書面寄送</w:t>
            </w:r>
            <w:r w:rsidRPr="0022279A">
              <w:rPr>
                <w:rFonts w:ascii="標楷體" w:eastAsia="標楷體" w:hAnsi="標楷體"/>
              </w:rPr>
              <w:t xml:space="preserve"> </w:t>
            </w:r>
          </w:p>
        </w:tc>
        <w:tc>
          <w:tcPr>
            <w:tcW w:w="1176" w:type="dxa"/>
          </w:tcPr>
          <w:p w14:paraId="6532D555" w14:textId="43CB16C1" w:rsidR="005525A4" w:rsidRPr="002A27E7" w:rsidRDefault="005525A4" w:rsidP="005525A4">
            <w:pPr>
              <w:rPr>
                <w:rFonts w:ascii="標楷體" w:eastAsia="標楷體" w:hAnsi="標楷體"/>
              </w:rPr>
            </w:pPr>
            <w:r w:rsidRPr="00DE08D8">
              <w:rPr>
                <w:rFonts w:ascii="標楷體" w:eastAsia="標楷體" w:hAnsi="標楷體" w:hint="eastAsia"/>
              </w:rPr>
              <w:t>9(</w:t>
            </w:r>
            <w:r>
              <w:rPr>
                <w:rFonts w:ascii="標楷體" w:eastAsia="標楷體" w:hAnsi="標楷體" w:hint="eastAsia"/>
              </w:rPr>
              <w:t>1</w:t>
            </w:r>
            <w:r w:rsidRPr="00DE08D8">
              <w:rPr>
                <w:rFonts w:ascii="標楷體" w:eastAsia="標楷體" w:hAnsi="標楷體" w:hint="eastAsia"/>
              </w:rPr>
              <w:t>)</w:t>
            </w:r>
          </w:p>
        </w:tc>
        <w:tc>
          <w:tcPr>
            <w:tcW w:w="1093" w:type="dxa"/>
          </w:tcPr>
          <w:p w14:paraId="6A2F1AA2" w14:textId="77777777" w:rsidR="005525A4" w:rsidRPr="002A27E7" w:rsidRDefault="005525A4" w:rsidP="005525A4">
            <w:pPr>
              <w:rPr>
                <w:rFonts w:ascii="標楷體" w:eastAsia="標楷體" w:hAnsi="標楷體"/>
              </w:rPr>
            </w:pPr>
          </w:p>
        </w:tc>
        <w:tc>
          <w:tcPr>
            <w:tcW w:w="1170" w:type="dxa"/>
          </w:tcPr>
          <w:p w14:paraId="2C1DA340" w14:textId="77777777" w:rsidR="005525A4" w:rsidRPr="002A27E7" w:rsidRDefault="005525A4" w:rsidP="005525A4">
            <w:pPr>
              <w:rPr>
                <w:rFonts w:ascii="標楷體" w:eastAsia="標楷體" w:hAnsi="標楷體"/>
              </w:rPr>
            </w:pPr>
          </w:p>
        </w:tc>
        <w:tc>
          <w:tcPr>
            <w:tcW w:w="674" w:type="dxa"/>
          </w:tcPr>
          <w:p w14:paraId="080CA565" w14:textId="4FA92F75" w:rsidR="005525A4" w:rsidRPr="002A27E7" w:rsidRDefault="005525A4" w:rsidP="005525A4">
            <w:pPr>
              <w:rPr>
                <w:rFonts w:ascii="標楷體" w:eastAsia="標楷體" w:hAnsi="標楷體"/>
              </w:rPr>
            </w:pPr>
          </w:p>
        </w:tc>
        <w:tc>
          <w:tcPr>
            <w:tcW w:w="695" w:type="dxa"/>
          </w:tcPr>
          <w:p w14:paraId="6831D0AE" w14:textId="77777777" w:rsidR="005525A4" w:rsidRPr="002A27E7" w:rsidRDefault="005525A4" w:rsidP="005525A4">
            <w:pPr>
              <w:rPr>
                <w:rFonts w:ascii="標楷體" w:eastAsia="標楷體" w:hAnsi="標楷體"/>
              </w:rPr>
            </w:pPr>
          </w:p>
        </w:tc>
        <w:tc>
          <w:tcPr>
            <w:tcW w:w="3258" w:type="dxa"/>
          </w:tcPr>
          <w:p w14:paraId="606C8205" w14:textId="7B5B2C98" w:rsidR="005525A4" w:rsidRDefault="005525A4" w:rsidP="005525A4">
            <w:pPr>
              <w:rPr>
                <w:rFonts w:ascii="標楷體" w:eastAsia="標楷體" w:hAnsi="標楷體"/>
              </w:rPr>
            </w:pPr>
            <w:r w:rsidRPr="00DE08D8">
              <w:rPr>
                <w:rFonts w:ascii="標楷體" w:eastAsia="標楷體" w:hAnsi="標楷體" w:hint="eastAsia"/>
              </w:rPr>
              <w:t>新增、修改時必須輸入</w:t>
            </w:r>
          </w:p>
          <w:p w14:paraId="5A1F9DDE" w14:textId="20DB6B23" w:rsidR="005525A4" w:rsidRPr="002A27E7" w:rsidRDefault="005525A4" w:rsidP="005525A4">
            <w:pPr>
              <w:rPr>
                <w:rFonts w:ascii="標楷體" w:eastAsia="標楷體" w:hAnsi="標楷體"/>
              </w:rPr>
            </w:pPr>
            <w:r>
              <w:rPr>
                <w:rFonts w:ascii="標楷體" w:eastAsia="標楷體" w:hAnsi="標楷體" w:hint="eastAsia"/>
              </w:rPr>
              <w:t>寄送記號=2時才需輸入</w:t>
            </w:r>
          </w:p>
        </w:tc>
      </w:tr>
      <w:tr w:rsidR="005525A4" w:rsidRPr="002A27E7" w14:paraId="58386399" w14:textId="77777777" w:rsidTr="005525A4">
        <w:trPr>
          <w:trHeight w:val="291"/>
          <w:jc w:val="center"/>
        </w:trPr>
        <w:tc>
          <w:tcPr>
            <w:tcW w:w="576" w:type="dxa"/>
          </w:tcPr>
          <w:p w14:paraId="5E822B7A" w14:textId="73CACD62" w:rsidR="005525A4" w:rsidRPr="002A27E7" w:rsidRDefault="005525A4" w:rsidP="005525A4">
            <w:pPr>
              <w:rPr>
                <w:rFonts w:ascii="標楷體" w:eastAsia="標楷體" w:hAnsi="標楷體"/>
              </w:rPr>
            </w:pPr>
            <w:r>
              <w:rPr>
                <w:rFonts w:ascii="標楷體" w:eastAsia="標楷體" w:hAnsi="標楷體" w:hint="eastAsia"/>
              </w:rPr>
              <w:t>10</w:t>
            </w:r>
          </w:p>
        </w:tc>
        <w:tc>
          <w:tcPr>
            <w:tcW w:w="1656" w:type="dxa"/>
          </w:tcPr>
          <w:p w14:paraId="42CAC5BB" w14:textId="0E89224B" w:rsidR="005525A4" w:rsidRPr="002A27E7" w:rsidRDefault="005525A4" w:rsidP="005525A4">
            <w:pPr>
              <w:rPr>
                <w:rFonts w:ascii="標楷體" w:eastAsia="標楷體" w:hAnsi="標楷體"/>
              </w:rPr>
            </w:pPr>
            <w:r w:rsidRPr="0022279A">
              <w:rPr>
                <w:rFonts w:ascii="標楷體" w:eastAsia="標楷體" w:hAnsi="標楷體" w:hint="eastAsia"/>
              </w:rPr>
              <w:t>簡訊寄送</w:t>
            </w:r>
            <w:r w:rsidRPr="0022279A">
              <w:rPr>
                <w:rFonts w:ascii="標楷體" w:eastAsia="標楷體" w:hAnsi="標楷體"/>
              </w:rPr>
              <w:t xml:space="preserve"> </w:t>
            </w:r>
          </w:p>
        </w:tc>
        <w:tc>
          <w:tcPr>
            <w:tcW w:w="1176" w:type="dxa"/>
          </w:tcPr>
          <w:p w14:paraId="78106BAD" w14:textId="2E045945" w:rsidR="005525A4" w:rsidRPr="002A27E7" w:rsidRDefault="005525A4" w:rsidP="005525A4">
            <w:pPr>
              <w:rPr>
                <w:rFonts w:ascii="標楷體" w:eastAsia="標楷體" w:hAnsi="標楷體"/>
              </w:rPr>
            </w:pPr>
            <w:r w:rsidRPr="00DE08D8">
              <w:rPr>
                <w:rFonts w:ascii="標楷體" w:eastAsia="標楷體" w:hAnsi="標楷體" w:hint="eastAsia"/>
              </w:rPr>
              <w:t>9(</w:t>
            </w:r>
            <w:r>
              <w:rPr>
                <w:rFonts w:ascii="標楷體" w:eastAsia="標楷體" w:hAnsi="標楷體" w:hint="eastAsia"/>
              </w:rPr>
              <w:t>1</w:t>
            </w:r>
            <w:r w:rsidRPr="00DE08D8">
              <w:rPr>
                <w:rFonts w:ascii="標楷體" w:eastAsia="標楷體" w:hAnsi="標楷體" w:hint="eastAsia"/>
              </w:rPr>
              <w:t>)</w:t>
            </w:r>
          </w:p>
        </w:tc>
        <w:tc>
          <w:tcPr>
            <w:tcW w:w="1093" w:type="dxa"/>
          </w:tcPr>
          <w:p w14:paraId="28FFB666" w14:textId="77777777" w:rsidR="005525A4" w:rsidRPr="002A27E7" w:rsidRDefault="005525A4" w:rsidP="005525A4">
            <w:pPr>
              <w:rPr>
                <w:rFonts w:ascii="標楷體" w:eastAsia="標楷體" w:hAnsi="標楷體"/>
              </w:rPr>
            </w:pPr>
          </w:p>
        </w:tc>
        <w:tc>
          <w:tcPr>
            <w:tcW w:w="1170" w:type="dxa"/>
          </w:tcPr>
          <w:p w14:paraId="750525EB" w14:textId="77777777" w:rsidR="005525A4" w:rsidRPr="002A27E7" w:rsidRDefault="005525A4" w:rsidP="005525A4">
            <w:pPr>
              <w:rPr>
                <w:rFonts w:ascii="標楷體" w:eastAsia="標楷體" w:hAnsi="標楷體"/>
              </w:rPr>
            </w:pPr>
          </w:p>
        </w:tc>
        <w:tc>
          <w:tcPr>
            <w:tcW w:w="674" w:type="dxa"/>
          </w:tcPr>
          <w:p w14:paraId="618C916B" w14:textId="463626B5" w:rsidR="005525A4" w:rsidRPr="002A27E7" w:rsidRDefault="005525A4" w:rsidP="005525A4">
            <w:pPr>
              <w:rPr>
                <w:rFonts w:ascii="標楷體" w:eastAsia="標楷體" w:hAnsi="標楷體"/>
              </w:rPr>
            </w:pPr>
          </w:p>
        </w:tc>
        <w:tc>
          <w:tcPr>
            <w:tcW w:w="695" w:type="dxa"/>
          </w:tcPr>
          <w:p w14:paraId="68B3A92F" w14:textId="77777777" w:rsidR="005525A4" w:rsidRPr="002A27E7" w:rsidRDefault="005525A4" w:rsidP="005525A4">
            <w:pPr>
              <w:rPr>
                <w:rFonts w:ascii="標楷體" w:eastAsia="標楷體" w:hAnsi="標楷體"/>
              </w:rPr>
            </w:pPr>
          </w:p>
        </w:tc>
        <w:tc>
          <w:tcPr>
            <w:tcW w:w="3258" w:type="dxa"/>
          </w:tcPr>
          <w:p w14:paraId="1CEF733A" w14:textId="77777777" w:rsidR="005525A4" w:rsidRDefault="005525A4" w:rsidP="005525A4">
            <w:pPr>
              <w:rPr>
                <w:rFonts w:ascii="標楷體" w:eastAsia="標楷體" w:hAnsi="標楷體"/>
              </w:rPr>
            </w:pPr>
            <w:r w:rsidRPr="00DE08D8">
              <w:rPr>
                <w:rFonts w:ascii="標楷體" w:eastAsia="標楷體" w:hAnsi="標楷體" w:hint="eastAsia"/>
              </w:rPr>
              <w:t>新增、修改時必須輸入</w:t>
            </w:r>
          </w:p>
          <w:p w14:paraId="4F6E5ED1" w14:textId="5A7BF78C" w:rsidR="005525A4" w:rsidRPr="002A27E7" w:rsidRDefault="005525A4" w:rsidP="005525A4">
            <w:pPr>
              <w:rPr>
                <w:rFonts w:ascii="標楷體" w:eastAsia="標楷體" w:hAnsi="標楷體"/>
              </w:rPr>
            </w:pPr>
            <w:r>
              <w:rPr>
                <w:rFonts w:ascii="標楷體" w:eastAsia="標楷體" w:hAnsi="標楷體" w:hint="eastAsia"/>
              </w:rPr>
              <w:t>寄送記號=2時才需輸入</w:t>
            </w:r>
            <w:r w:rsidRPr="00DE08D8" w:rsidDel="005525A4">
              <w:rPr>
                <w:rFonts w:ascii="標楷體" w:eastAsia="標楷體" w:hAnsi="標楷體" w:hint="eastAsia"/>
              </w:rPr>
              <w:t xml:space="preserve"> </w:t>
            </w:r>
          </w:p>
        </w:tc>
      </w:tr>
      <w:tr w:rsidR="005525A4" w:rsidRPr="002A27E7" w14:paraId="7051152B" w14:textId="77777777" w:rsidTr="005525A4">
        <w:trPr>
          <w:trHeight w:val="291"/>
          <w:jc w:val="center"/>
        </w:trPr>
        <w:tc>
          <w:tcPr>
            <w:tcW w:w="576" w:type="dxa"/>
          </w:tcPr>
          <w:p w14:paraId="108EA302" w14:textId="60D49BD6" w:rsidR="005525A4" w:rsidRPr="002A27E7" w:rsidRDefault="005525A4" w:rsidP="005525A4">
            <w:pPr>
              <w:rPr>
                <w:rFonts w:ascii="標楷體" w:eastAsia="標楷體" w:hAnsi="標楷體"/>
              </w:rPr>
            </w:pPr>
            <w:r>
              <w:rPr>
                <w:rFonts w:ascii="標楷體" w:eastAsia="標楷體" w:hAnsi="標楷體" w:hint="eastAsia"/>
              </w:rPr>
              <w:t>11</w:t>
            </w:r>
          </w:p>
        </w:tc>
        <w:tc>
          <w:tcPr>
            <w:tcW w:w="1656" w:type="dxa"/>
          </w:tcPr>
          <w:p w14:paraId="4B1037BA" w14:textId="3DF53E5C" w:rsidR="005525A4" w:rsidRPr="002A27E7" w:rsidRDefault="005525A4" w:rsidP="005525A4">
            <w:pPr>
              <w:rPr>
                <w:rFonts w:ascii="標楷體" w:eastAsia="標楷體" w:hAnsi="標楷體"/>
              </w:rPr>
            </w:pPr>
            <w:r w:rsidRPr="0022279A">
              <w:rPr>
                <w:rFonts w:ascii="標楷體" w:eastAsia="標楷體" w:hAnsi="標楷體"/>
              </w:rPr>
              <w:t>EMAIL</w:t>
            </w:r>
            <w:r w:rsidRPr="0022279A">
              <w:rPr>
                <w:rFonts w:ascii="標楷體" w:eastAsia="標楷體" w:hAnsi="標楷體" w:hint="eastAsia"/>
              </w:rPr>
              <w:t>寄送</w:t>
            </w:r>
          </w:p>
        </w:tc>
        <w:tc>
          <w:tcPr>
            <w:tcW w:w="1176" w:type="dxa"/>
          </w:tcPr>
          <w:p w14:paraId="4836B6A8" w14:textId="1D096BBD" w:rsidR="005525A4" w:rsidRPr="002A27E7" w:rsidRDefault="005525A4" w:rsidP="005525A4">
            <w:pPr>
              <w:rPr>
                <w:rFonts w:ascii="標楷體" w:eastAsia="標楷體" w:hAnsi="標楷體"/>
              </w:rPr>
            </w:pPr>
            <w:r w:rsidRPr="00DE08D8">
              <w:rPr>
                <w:rFonts w:ascii="標楷體" w:eastAsia="標楷體" w:hAnsi="標楷體" w:hint="eastAsia"/>
              </w:rPr>
              <w:t>9(</w:t>
            </w:r>
            <w:r>
              <w:rPr>
                <w:rFonts w:ascii="標楷體" w:eastAsia="標楷體" w:hAnsi="標楷體" w:hint="eastAsia"/>
              </w:rPr>
              <w:t>1</w:t>
            </w:r>
            <w:r w:rsidRPr="00DE08D8">
              <w:rPr>
                <w:rFonts w:ascii="標楷體" w:eastAsia="標楷體" w:hAnsi="標楷體" w:hint="eastAsia"/>
              </w:rPr>
              <w:t>)</w:t>
            </w:r>
          </w:p>
        </w:tc>
        <w:tc>
          <w:tcPr>
            <w:tcW w:w="1093" w:type="dxa"/>
          </w:tcPr>
          <w:p w14:paraId="760A2DEF" w14:textId="77777777" w:rsidR="005525A4" w:rsidRPr="002A27E7" w:rsidRDefault="005525A4" w:rsidP="005525A4">
            <w:pPr>
              <w:rPr>
                <w:rFonts w:ascii="標楷體" w:eastAsia="標楷體" w:hAnsi="標楷體"/>
              </w:rPr>
            </w:pPr>
          </w:p>
        </w:tc>
        <w:tc>
          <w:tcPr>
            <w:tcW w:w="1170" w:type="dxa"/>
          </w:tcPr>
          <w:p w14:paraId="7F912108" w14:textId="77777777" w:rsidR="005525A4" w:rsidRPr="002A27E7" w:rsidRDefault="005525A4" w:rsidP="005525A4">
            <w:pPr>
              <w:rPr>
                <w:rFonts w:ascii="標楷體" w:eastAsia="標楷體" w:hAnsi="標楷體"/>
              </w:rPr>
            </w:pPr>
          </w:p>
        </w:tc>
        <w:tc>
          <w:tcPr>
            <w:tcW w:w="674" w:type="dxa"/>
          </w:tcPr>
          <w:p w14:paraId="7DAD2FCE" w14:textId="576B42BF" w:rsidR="005525A4" w:rsidRPr="002A27E7" w:rsidRDefault="005525A4" w:rsidP="005525A4">
            <w:pPr>
              <w:rPr>
                <w:rFonts w:ascii="標楷體" w:eastAsia="標楷體" w:hAnsi="標楷體"/>
              </w:rPr>
            </w:pPr>
          </w:p>
        </w:tc>
        <w:tc>
          <w:tcPr>
            <w:tcW w:w="695" w:type="dxa"/>
          </w:tcPr>
          <w:p w14:paraId="780FF46F" w14:textId="77777777" w:rsidR="005525A4" w:rsidRPr="002A27E7" w:rsidRDefault="005525A4" w:rsidP="005525A4">
            <w:pPr>
              <w:rPr>
                <w:rFonts w:ascii="標楷體" w:eastAsia="標楷體" w:hAnsi="標楷體"/>
              </w:rPr>
            </w:pPr>
          </w:p>
        </w:tc>
        <w:tc>
          <w:tcPr>
            <w:tcW w:w="3258" w:type="dxa"/>
          </w:tcPr>
          <w:p w14:paraId="1CB242BC" w14:textId="356BA2F2" w:rsidR="005525A4" w:rsidRDefault="005525A4" w:rsidP="005525A4">
            <w:pPr>
              <w:rPr>
                <w:rFonts w:ascii="標楷體" w:eastAsia="標楷體" w:hAnsi="標楷體"/>
              </w:rPr>
            </w:pPr>
            <w:r w:rsidRPr="00DE08D8">
              <w:rPr>
                <w:rFonts w:ascii="標楷體" w:eastAsia="標楷體" w:hAnsi="標楷體" w:hint="eastAsia"/>
              </w:rPr>
              <w:t>新增、修改時必須輸入</w:t>
            </w:r>
          </w:p>
          <w:p w14:paraId="1721373E" w14:textId="42A59E2A" w:rsidR="005525A4" w:rsidRPr="002A27E7" w:rsidRDefault="005525A4" w:rsidP="005525A4">
            <w:pPr>
              <w:rPr>
                <w:rFonts w:ascii="標楷體" w:eastAsia="標楷體" w:hAnsi="標楷體"/>
              </w:rPr>
            </w:pPr>
            <w:r>
              <w:rPr>
                <w:rFonts w:ascii="標楷體" w:eastAsia="標楷體" w:hAnsi="標楷體" w:hint="eastAsia"/>
              </w:rPr>
              <w:t>寄送記號=2時才需輸入</w:t>
            </w:r>
          </w:p>
        </w:tc>
      </w:tr>
    </w:tbl>
    <w:p w14:paraId="02B8622B" w14:textId="77777777" w:rsidR="00CC1463" w:rsidRDefault="00CC1463" w:rsidP="00D01BCC">
      <w:pPr>
        <w:pStyle w:val="a"/>
      </w:pPr>
    </w:p>
    <w:p w14:paraId="769AC038" w14:textId="77777777" w:rsidR="00CC1463" w:rsidRPr="00362205" w:rsidRDefault="00CC1463" w:rsidP="00CC1463"/>
    <w:p w14:paraId="764BB154" w14:textId="77777777" w:rsidR="003F4AED" w:rsidRPr="00CC1463" w:rsidRDefault="003F4AED" w:rsidP="00185E69"/>
    <w:p w14:paraId="50DECC31" w14:textId="77777777" w:rsidR="00CE3431" w:rsidRPr="00197760" w:rsidRDefault="00CE3431" w:rsidP="00CE3431">
      <w:pPr>
        <w:pStyle w:val="3"/>
        <w:numPr>
          <w:ilvl w:val="2"/>
          <w:numId w:val="1"/>
        </w:numPr>
        <w:rPr>
          <w:rFonts w:ascii="標楷體" w:hAnsi="標楷體"/>
        </w:rPr>
      </w:pPr>
      <w:r>
        <w:rPr>
          <w:rFonts w:ascii="標楷體" w:hAnsi="標楷體"/>
        </w:rPr>
        <w:br w:type="page"/>
      </w:r>
      <w:r w:rsidR="0098558D">
        <w:rPr>
          <w:rFonts w:ascii="標楷體" w:hAnsi="標楷體" w:hint="eastAsia"/>
        </w:rPr>
        <w:lastRenderedPageBreak/>
        <w:t>L6701</w:t>
      </w:r>
      <w:r w:rsidRPr="00197760">
        <w:rPr>
          <w:rFonts w:ascii="標楷體" w:hAnsi="標楷體" w:hint="eastAsia"/>
        </w:rPr>
        <w:t>行庫資料維護</w:t>
      </w:r>
    </w:p>
    <w:p w14:paraId="0E4C4434" w14:textId="77777777" w:rsidR="00CE3431" w:rsidRPr="00362205" w:rsidRDefault="00CE3431" w:rsidP="00D01BCC">
      <w:pPr>
        <w:pStyle w:val="a"/>
      </w:pPr>
      <w:r w:rsidRPr="00362205">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CE3431" w:rsidRPr="00362205" w14:paraId="2332AD19" w14:textId="77777777" w:rsidTr="00D27F2C">
        <w:trPr>
          <w:trHeight w:val="277"/>
        </w:trPr>
        <w:tc>
          <w:tcPr>
            <w:tcW w:w="1548" w:type="dxa"/>
            <w:tcBorders>
              <w:top w:val="single" w:sz="8" w:space="0" w:color="000000"/>
              <w:bottom w:val="single" w:sz="8" w:space="0" w:color="000000"/>
              <w:right w:val="single" w:sz="8" w:space="0" w:color="000000"/>
            </w:tcBorders>
            <w:shd w:val="clear" w:color="auto" w:fill="F3F3F3"/>
          </w:tcPr>
          <w:p w14:paraId="1EE12E8C" w14:textId="77777777" w:rsidR="00CE3431" w:rsidRPr="00362205" w:rsidRDefault="00CE3431" w:rsidP="00D27F2C">
            <w:pPr>
              <w:rPr>
                <w:rFonts w:ascii="標楷體" w:eastAsia="標楷體" w:hAnsi="標楷體"/>
              </w:rPr>
            </w:pPr>
            <w:r w:rsidRPr="00362205">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3FC3786B" w14:textId="77777777" w:rsidR="00CE3431" w:rsidRPr="00116680" w:rsidRDefault="00CE3431" w:rsidP="00D27F2C">
            <w:pPr>
              <w:rPr>
                <w:rFonts w:ascii="標楷體" w:eastAsia="標楷體" w:hAnsi="標楷體"/>
              </w:rPr>
            </w:pPr>
            <w:r w:rsidRPr="00116680">
              <w:rPr>
                <w:rFonts w:ascii="標楷體" w:eastAsia="標楷體" w:hAnsi="標楷體" w:hint="eastAsia"/>
              </w:rPr>
              <w:t>行庫資料維護</w:t>
            </w:r>
          </w:p>
          <w:p w14:paraId="4A1A0967" w14:textId="77777777" w:rsidR="00CE3431" w:rsidRDefault="00116680" w:rsidP="00116680">
            <w:pPr>
              <w:rPr>
                <w:rFonts w:ascii="標楷體" w:eastAsia="標楷體" w:hAnsi="標楷體"/>
              </w:rPr>
            </w:pPr>
            <w:r w:rsidRPr="00116680">
              <w:rPr>
                <w:rFonts w:ascii="標楷體" w:eastAsia="標楷體" w:hAnsi="標楷體" w:hint="eastAsia"/>
              </w:rPr>
              <w:t>建立行庫代號、銀行及分行名稱等資料。</w:t>
            </w:r>
          </w:p>
          <w:p w14:paraId="48EF6641" w14:textId="5C52277F" w:rsidR="00EB00F2" w:rsidRPr="00EB00F2" w:rsidRDefault="00EB00F2" w:rsidP="00116680">
            <w:pPr>
              <w:rPr>
                <w:rFonts w:ascii="標楷體" w:eastAsia="標楷體" w:hAnsi="標楷體"/>
              </w:rPr>
            </w:pPr>
            <w:r>
              <w:rPr>
                <w:rFonts w:ascii="標楷體" w:eastAsia="標楷體" w:hAnsi="標楷體" w:hint="eastAsia"/>
              </w:rPr>
              <w:t>※資料庫:</w:t>
            </w:r>
            <w:r w:rsidRPr="00EB00F2">
              <w:rPr>
                <w:rFonts w:ascii="標楷體" w:eastAsia="標楷體" w:hAnsi="標楷體" w:cs="細明體"/>
                <w:color w:val="000000"/>
                <w:kern w:val="0"/>
                <w:sz w:val="22"/>
                <w:szCs w:val="22"/>
              </w:rPr>
              <w:t xml:space="preserve"> CdBank</w:t>
            </w:r>
          </w:p>
        </w:tc>
      </w:tr>
      <w:tr w:rsidR="00CE3431" w:rsidRPr="00362205" w14:paraId="36710B8D" w14:textId="77777777" w:rsidTr="00D27F2C">
        <w:trPr>
          <w:trHeight w:val="277"/>
        </w:trPr>
        <w:tc>
          <w:tcPr>
            <w:tcW w:w="1548" w:type="dxa"/>
            <w:tcBorders>
              <w:top w:val="single" w:sz="8" w:space="0" w:color="000000"/>
              <w:bottom w:val="single" w:sz="8" w:space="0" w:color="000000"/>
              <w:right w:val="single" w:sz="8" w:space="0" w:color="000000"/>
            </w:tcBorders>
            <w:shd w:val="clear" w:color="auto" w:fill="F3F3F3"/>
          </w:tcPr>
          <w:p w14:paraId="6A27579E" w14:textId="77777777" w:rsidR="00CE3431" w:rsidRPr="00362205" w:rsidRDefault="00CE3431" w:rsidP="00D27F2C">
            <w:pPr>
              <w:rPr>
                <w:rFonts w:ascii="標楷體" w:eastAsia="標楷體" w:hAnsi="標楷體"/>
              </w:rPr>
            </w:pPr>
            <w:r w:rsidRPr="00362205">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025949CE" w14:textId="77777777" w:rsidR="00CE3431" w:rsidRPr="00362205" w:rsidRDefault="00CE3431" w:rsidP="00D27F2C">
            <w:pPr>
              <w:rPr>
                <w:rFonts w:ascii="標楷體" w:eastAsia="標楷體" w:hAnsi="標楷體"/>
              </w:rPr>
            </w:pPr>
          </w:p>
        </w:tc>
      </w:tr>
      <w:tr w:rsidR="00CE3431" w:rsidRPr="00362205" w14:paraId="352E78A0" w14:textId="77777777" w:rsidTr="00D27F2C">
        <w:trPr>
          <w:trHeight w:val="773"/>
        </w:trPr>
        <w:tc>
          <w:tcPr>
            <w:tcW w:w="1548" w:type="dxa"/>
            <w:tcBorders>
              <w:top w:val="single" w:sz="8" w:space="0" w:color="000000"/>
              <w:bottom w:val="single" w:sz="8" w:space="0" w:color="000000"/>
              <w:right w:val="single" w:sz="8" w:space="0" w:color="000000"/>
            </w:tcBorders>
            <w:shd w:val="clear" w:color="auto" w:fill="F3F3F3"/>
          </w:tcPr>
          <w:p w14:paraId="29D4DE0B" w14:textId="77777777" w:rsidR="00CE3431" w:rsidRPr="00362205" w:rsidRDefault="00CE3431" w:rsidP="00D27F2C">
            <w:pPr>
              <w:rPr>
                <w:rFonts w:ascii="標楷體" w:eastAsia="標楷體" w:hAnsi="標楷體"/>
              </w:rPr>
            </w:pPr>
            <w:r w:rsidRPr="00362205">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665710DA" w14:textId="77777777" w:rsidR="00CE3431" w:rsidRPr="00362205" w:rsidRDefault="00CE3431" w:rsidP="00D27F2C">
            <w:pPr>
              <w:rPr>
                <w:rFonts w:ascii="標楷體" w:eastAsia="標楷體" w:hAnsi="標楷體"/>
              </w:rPr>
            </w:pPr>
          </w:p>
        </w:tc>
      </w:tr>
      <w:tr w:rsidR="00CE3431" w:rsidRPr="00362205" w14:paraId="3387BD17" w14:textId="77777777" w:rsidTr="00D27F2C">
        <w:trPr>
          <w:trHeight w:val="321"/>
        </w:trPr>
        <w:tc>
          <w:tcPr>
            <w:tcW w:w="1548" w:type="dxa"/>
            <w:tcBorders>
              <w:top w:val="single" w:sz="8" w:space="0" w:color="000000"/>
              <w:bottom w:val="single" w:sz="8" w:space="0" w:color="000000"/>
              <w:right w:val="single" w:sz="8" w:space="0" w:color="000000"/>
            </w:tcBorders>
            <w:shd w:val="clear" w:color="auto" w:fill="F3F3F3"/>
          </w:tcPr>
          <w:p w14:paraId="52D66E83" w14:textId="77777777" w:rsidR="00CE3431" w:rsidRPr="00362205" w:rsidRDefault="00CE3431" w:rsidP="00D27F2C">
            <w:pPr>
              <w:rPr>
                <w:rFonts w:ascii="標楷體" w:eastAsia="標楷體" w:hAnsi="標楷體"/>
              </w:rPr>
            </w:pPr>
            <w:r w:rsidRPr="00362205">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075A7002" w14:textId="77777777" w:rsidR="00CE3431" w:rsidRPr="00362205" w:rsidRDefault="00CE3431" w:rsidP="00D27F2C">
            <w:pPr>
              <w:rPr>
                <w:rFonts w:ascii="標楷體" w:eastAsia="標楷體" w:hAnsi="標楷體"/>
              </w:rPr>
            </w:pPr>
          </w:p>
        </w:tc>
      </w:tr>
      <w:tr w:rsidR="00CE3431" w:rsidRPr="00362205" w14:paraId="3B9E2F91" w14:textId="77777777" w:rsidTr="00D27F2C">
        <w:trPr>
          <w:trHeight w:val="1311"/>
        </w:trPr>
        <w:tc>
          <w:tcPr>
            <w:tcW w:w="1548" w:type="dxa"/>
            <w:tcBorders>
              <w:top w:val="single" w:sz="8" w:space="0" w:color="000000"/>
              <w:bottom w:val="single" w:sz="8" w:space="0" w:color="000000"/>
              <w:right w:val="single" w:sz="8" w:space="0" w:color="000000"/>
            </w:tcBorders>
            <w:shd w:val="clear" w:color="auto" w:fill="F3F3F3"/>
          </w:tcPr>
          <w:p w14:paraId="796DF651" w14:textId="77777777" w:rsidR="00CE3431" w:rsidRPr="00362205" w:rsidRDefault="00CE3431" w:rsidP="00D27F2C">
            <w:pPr>
              <w:rPr>
                <w:rFonts w:ascii="標楷體" w:eastAsia="標楷體" w:hAnsi="標楷體"/>
              </w:rPr>
            </w:pPr>
            <w:r w:rsidRPr="00362205">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0A8F6EE6" w14:textId="77777777" w:rsidR="00CE3431" w:rsidRPr="00362205" w:rsidRDefault="00CE3431" w:rsidP="00D27F2C">
            <w:pPr>
              <w:rPr>
                <w:rFonts w:ascii="標楷體" w:eastAsia="標楷體" w:hAnsi="標楷體"/>
              </w:rPr>
            </w:pPr>
          </w:p>
        </w:tc>
      </w:tr>
      <w:tr w:rsidR="00CE3431" w:rsidRPr="00362205" w14:paraId="237EE818" w14:textId="77777777" w:rsidTr="00D27F2C">
        <w:trPr>
          <w:trHeight w:val="278"/>
        </w:trPr>
        <w:tc>
          <w:tcPr>
            <w:tcW w:w="1548" w:type="dxa"/>
            <w:tcBorders>
              <w:top w:val="single" w:sz="8" w:space="0" w:color="000000"/>
              <w:bottom w:val="single" w:sz="8" w:space="0" w:color="000000"/>
              <w:right w:val="single" w:sz="8" w:space="0" w:color="000000"/>
            </w:tcBorders>
            <w:shd w:val="clear" w:color="auto" w:fill="F3F3F3"/>
          </w:tcPr>
          <w:p w14:paraId="3E93A87D" w14:textId="77777777" w:rsidR="00CE3431" w:rsidRPr="00362205" w:rsidRDefault="00CE3431" w:rsidP="00D27F2C">
            <w:pPr>
              <w:rPr>
                <w:rFonts w:ascii="標楷體" w:eastAsia="標楷體" w:hAnsi="標楷體"/>
              </w:rPr>
            </w:pPr>
            <w:r w:rsidRPr="00362205">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41B3A2F2" w14:textId="77777777" w:rsidR="00CE3431" w:rsidRPr="00362205" w:rsidRDefault="00CE3431" w:rsidP="00D27F2C">
            <w:pPr>
              <w:rPr>
                <w:rFonts w:ascii="標楷體" w:eastAsia="標楷體" w:hAnsi="標楷體"/>
              </w:rPr>
            </w:pPr>
          </w:p>
        </w:tc>
      </w:tr>
      <w:tr w:rsidR="00CE3431" w:rsidRPr="00362205" w14:paraId="47FC5FFE" w14:textId="77777777" w:rsidTr="00D27F2C">
        <w:trPr>
          <w:trHeight w:val="358"/>
        </w:trPr>
        <w:tc>
          <w:tcPr>
            <w:tcW w:w="1548" w:type="dxa"/>
            <w:tcBorders>
              <w:top w:val="single" w:sz="8" w:space="0" w:color="000000"/>
              <w:bottom w:val="single" w:sz="8" w:space="0" w:color="000000"/>
              <w:right w:val="single" w:sz="8" w:space="0" w:color="000000"/>
            </w:tcBorders>
            <w:shd w:val="clear" w:color="auto" w:fill="F3F3F3"/>
          </w:tcPr>
          <w:p w14:paraId="569AB3D0" w14:textId="77777777" w:rsidR="00CE3431" w:rsidRPr="00362205" w:rsidRDefault="00CE3431" w:rsidP="00D27F2C">
            <w:pPr>
              <w:rPr>
                <w:rFonts w:ascii="標楷體" w:eastAsia="標楷體" w:hAnsi="標楷體"/>
              </w:rPr>
            </w:pPr>
            <w:r w:rsidRPr="00362205">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07F11D44" w14:textId="77777777" w:rsidR="00CE3431" w:rsidRPr="00362205" w:rsidRDefault="00CE3431" w:rsidP="00D27F2C">
            <w:pPr>
              <w:rPr>
                <w:rFonts w:ascii="標楷體" w:eastAsia="標楷體" w:hAnsi="標楷體"/>
              </w:rPr>
            </w:pPr>
          </w:p>
        </w:tc>
      </w:tr>
      <w:tr w:rsidR="00CE3431" w:rsidRPr="00362205" w14:paraId="546F6AC3" w14:textId="77777777" w:rsidTr="00D27F2C">
        <w:trPr>
          <w:trHeight w:val="278"/>
        </w:trPr>
        <w:tc>
          <w:tcPr>
            <w:tcW w:w="1548" w:type="dxa"/>
            <w:tcBorders>
              <w:top w:val="single" w:sz="8" w:space="0" w:color="000000"/>
              <w:bottom w:val="single" w:sz="8" w:space="0" w:color="000000"/>
              <w:right w:val="single" w:sz="8" w:space="0" w:color="000000"/>
            </w:tcBorders>
            <w:shd w:val="clear" w:color="auto" w:fill="F3F3F3"/>
          </w:tcPr>
          <w:p w14:paraId="37FB6625" w14:textId="77777777" w:rsidR="00CE3431" w:rsidRPr="00362205" w:rsidRDefault="00CE3431" w:rsidP="00D27F2C">
            <w:pPr>
              <w:rPr>
                <w:rFonts w:ascii="標楷體" w:eastAsia="標楷體" w:hAnsi="標楷體"/>
              </w:rPr>
            </w:pPr>
            <w:r w:rsidRPr="00362205">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73A61955" w14:textId="7F6DAED5" w:rsidR="00DE1455" w:rsidRPr="0022279A" w:rsidRDefault="00DE1455" w:rsidP="00D27F2C">
            <w:pPr>
              <w:rPr>
                <w:rFonts w:ascii="標楷體" w:eastAsia="標楷體" w:hAnsi="標楷體"/>
              </w:rPr>
            </w:pPr>
            <w:r w:rsidRPr="0022279A">
              <w:rPr>
                <w:rFonts w:ascii="標楷體" w:eastAsia="標楷體" w:hAnsi="標楷體" w:cs="Helvetica" w:hint="eastAsia"/>
                <w:shd w:val="clear" w:color="auto" w:fill="FFFFFF"/>
              </w:rPr>
              <w:t>財金資訊股份有限公司</w:t>
            </w:r>
            <w:r w:rsidRPr="0022279A">
              <w:rPr>
                <w:rFonts w:ascii="標楷體" w:eastAsia="標楷體" w:hAnsi="標楷體" w:cs="Arial"/>
                <w:shd w:val="clear" w:color="auto" w:fill="FFFFFF"/>
              </w:rPr>
              <w:t>&gt;</w:t>
            </w:r>
            <w:r w:rsidRPr="0022279A">
              <w:rPr>
                <w:rFonts w:ascii="標楷體" w:eastAsia="標楷體" w:hAnsi="標楷體" w:cs="Arial" w:hint="eastAsia"/>
                <w:shd w:val="clear" w:color="auto" w:fill="FFFFFF"/>
              </w:rPr>
              <w:t>首頁</w:t>
            </w:r>
            <w:r w:rsidRPr="0022279A">
              <w:rPr>
                <w:rFonts w:ascii="標楷體" w:eastAsia="標楷體" w:hAnsi="標楷體" w:cs="Arial"/>
                <w:shd w:val="clear" w:color="auto" w:fill="FFFFFF"/>
              </w:rPr>
              <w:t>&gt;開放資料&gt;</w:t>
            </w:r>
            <w:r w:rsidRPr="0022279A">
              <w:rPr>
                <w:rFonts w:ascii="標楷體" w:eastAsia="標楷體" w:hAnsi="標楷體" w:cs="Arial" w:hint="eastAsia"/>
                <w:shd w:val="clear" w:color="auto" w:fill="FFFFFF"/>
              </w:rPr>
              <w:t>「總分支機構位置」查詢一覽</w:t>
            </w:r>
          </w:p>
          <w:p w14:paraId="7CAF5A77" w14:textId="77777777" w:rsidR="00CF633C" w:rsidRDefault="005B449C" w:rsidP="00D27F2C">
            <w:hyperlink r:id="rId99" w:history="1">
              <w:r w:rsidR="00DE1455">
                <w:rPr>
                  <w:rStyle w:val="a7"/>
                </w:rPr>
                <w:t>https://www.fisc.com.tw/tc/knowledge/opendata.aspx</w:t>
              </w:r>
            </w:hyperlink>
          </w:p>
          <w:p w14:paraId="4CFEC7E0" w14:textId="770387DC" w:rsidR="00DE1455" w:rsidRDefault="00DE1455" w:rsidP="00D27F2C">
            <w:r>
              <w:object w:dxaOrig="1534" w:dyaOrig="1057" w14:anchorId="64F5E5FA">
                <v:shape id="_x0000_i1028" type="#_x0000_t75" style="width:76.2pt;height:52.2pt" o:ole="">
                  <v:imagedata r:id="rId100" o:title=""/>
                </v:shape>
                <o:OLEObject Type="Embed" ProgID="Excel.Sheet.8" ShapeID="_x0000_i1028" DrawAspect="Icon" ObjectID="_1682326518" r:id="rId101"/>
              </w:object>
            </w:r>
          </w:p>
          <w:p w14:paraId="5399F596" w14:textId="05C40BA1" w:rsidR="00DE1455" w:rsidRPr="0022279A" w:rsidRDefault="00DE1455" w:rsidP="00D27F2C">
            <w:pPr>
              <w:rPr>
                <w:rFonts w:ascii="標楷體" w:eastAsia="標楷體" w:hAnsi="標楷體"/>
                <w:color w:val="FF0000"/>
              </w:rPr>
            </w:pPr>
          </w:p>
        </w:tc>
      </w:tr>
    </w:tbl>
    <w:p w14:paraId="515F9607" w14:textId="77777777" w:rsidR="00CE3431" w:rsidRPr="00362205" w:rsidRDefault="00CE3431" w:rsidP="00CE3431">
      <w:pPr>
        <w:rPr>
          <w:rFonts w:ascii="標楷體" w:eastAsia="標楷體" w:hAnsi="標楷體"/>
        </w:rPr>
      </w:pPr>
    </w:p>
    <w:p w14:paraId="5B0B668E" w14:textId="77777777" w:rsidR="00CE3431" w:rsidRPr="00362205" w:rsidRDefault="00CE3431" w:rsidP="00CE3431">
      <w:pPr>
        <w:rPr>
          <w:rFonts w:ascii="標楷體" w:eastAsia="標楷體" w:hAnsi="標楷體"/>
        </w:rPr>
      </w:pPr>
    </w:p>
    <w:p w14:paraId="5F6A3185" w14:textId="77777777" w:rsidR="00CE3431" w:rsidRPr="00362205" w:rsidRDefault="00CE3431" w:rsidP="00CE3431">
      <w:pPr>
        <w:rPr>
          <w:rFonts w:ascii="標楷體" w:eastAsia="標楷體" w:hAnsi="標楷體"/>
        </w:rPr>
      </w:pPr>
    </w:p>
    <w:p w14:paraId="07FAB6A7" w14:textId="77777777" w:rsidR="00CE3431" w:rsidRPr="00362205" w:rsidRDefault="00CE3431" w:rsidP="00CE3431">
      <w:pPr>
        <w:rPr>
          <w:rFonts w:ascii="標楷體" w:eastAsia="標楷體" w:hAnsi="標楷體"/>
        </w:rPr>
      </w:pPr>
    </w:p>
    <w:p w14:paraId="383DD765" w14:textId="77777777" w:rsidR="00CE3431" w:rsidRPr="00362205" w:rsidRDefault="00CE3431" w:rsidP="00CE3431">
      <w:pPr>
        <w:rPr>
          <w:rFonts w:ascii="標楷體" w:eastAsia="標楷體" w:hAnsi="標楷體"/>
        </w:rPr>
      </w:pPr>
    </w:p>
    <w:p w14:paraId="377D1668" w14:textId="77777777" w:rsidR="00CE3431" w:rsidRPr="00362205" w:rsidRDefault="00CE3431" w:rsidP="00CE3431">
      <w:pPr>
        <w:rPr>
          <w:rFonts w:ascii="標楷體" w:eastAsia="標楷體" w:hAnsi="標楷體"/>
        </w:rPr>
      </w:pPr>
    </w:p>
    <w:p w14:paraId="54D17004" w14:textId="77777777" w:rsidR="00CE3431" w:rsidRPr="00362205" w:rsidRDefault="00CE3431" w:rsidP="00CE3431">
      <w:pPr>
        <w:rPr>
          <w:rFonts w:ascii="標楷體" w:eastAsia="標楷體" w:hAnsi="標楷體"/>
        </w:rPr>
      </w:pPr>
    </w:p>
    <w:p w14:paraId="01C33A4D" w14:textId="77777777" w:rsidR="00CE3431" w:rsidRPr="00362205" w:rsidRDefault="00CE3431" w:rsidP="00CE3431">
      <w:pPr>
        <w:rPr>
          <w:rFonts w:ascii="標楷體" w:eastAsia="標楷體" w:hAnsi="標楷體"/>
        </w:rPr>
      </w:pPr>
      <w:r w:rsidRPr="00362205">
        <w:rPr>
          <w:rFonts w:ascii="標楷體" w:eastAsia="標楷體" w:hAnsi="標楷體"/>
        </w:rPr>
        <w:br w:type="page"/>
      </w:r>
    </w:p>
    <w:p w14:paraId="39A03E37" w14:textId="77777777" w:rsidR="00CE3431" w:rsidRPr="00362205" w:rsidRDefault="00CE3431" w:rsidP="00D01BCC">
      <w:pPr>
        <w:pStyle w:val="a"/>
      </w:pPr>
      <w:r w:rsidRPr="00362205">
        <w:lastRenderedPageBreak/>
        <w:t>UI畫面</w:t>
      </w:r>
    </w:p>
    <w:p w14:paraId="537F9E32" w14:textId="77777777" w:rsidR="00CE3431" w:rsidRPr="00362205" w:rsidRDefault="00CE3431" w:rsidP="00CE3431">
      <w:pPr>
        <w:pStyle w:val="42"/>
        <w:spacing w:after="72"/>
        <w:ind w:left="1133"/>
        <w:rPr>
          <w:rFonts w:ascii="標楷體" w:hAnsi="標楷體"/>
        </w:rPr>
      </w:pPr>
      <w:r w:rsidRPr="00362205">
        <w:rPr>
          <w:rFonts w:ascii="標楷體" w:hAnsi="標楷體" w:hint="eastAsia"/>
        </w:rPr>
        <w:t>輸入畫面：</w:t>
      </w:r>
    </w:p>
    <w:p w14:paraId="61E4C951" w14:textId="2DD91512" w:rsidR="00CE3431" w:rsidRPr="00362205" w:rsidRDefault="00352034" w:rsidP="00D01BCC">
      <w:pPr>
        <w:pStyle w:val="a"/>
      </w:pPr>
      <w:r w:rsidRPr="00352034">
        <w:rPr>
          <w:noProof/>
        </w:rPr>
        <w:t xml:space="preserve"> </w:t>
      </w:r>
      <w:r w:rsidRPr="00352034">
        <w:rPr>
          <w:noProof/>
        </w:rPr>
        <w:drawing>
          <wp:inline distT="0" distB="0" distL="0" distR="0" wp14:anchorId="0146DCA5" wp14:editId="00B5B329">
            <wp:extent cx="6479540" cy="1654175"/>
            <wp:effectExtent l="0" t="0" r="0" b="3175"/>
            <wp:docPr id="161" name="圖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479540" cy="1654175"/>
                    </a:xfrm>
                    <a:prstGeom prst="rect">
                      <a:avLst/>
                    </a:prstGeom>
                  </pic:spPr>
                </pic:pic>
              </a:graphicData>
            </a:graphic>
          </wp:inline>
        </w:drawing>
      </w:r>
    </w:p>
    <w:p w14:paraId="210C0A82" w14:textId="77777777" w:rsidR="00CE3431" w:rsidRPr="00362205" w:rsidRDefault="000C7737" w:rsidP="00D01BCC">
      <w:pPr>
        <w:pStyle w:val="a"/>
      </w:pPr>
      <w:r>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7"/>
        <w:gridCol w:w="1373"/>
        <w:gridCol w:w="1296"/>
        <w:gridCol w:w="1092"/>
        <w:gridCol w:w="1170"/>
        <w:gridCol w:w="674"/>
        <w:gridCol w:w="695"/>
        <w:gridCol w:w="3311"/>
      </w:tblGrid>
      <w:tr w:rsidR="00116680" w:rsidRPr="00362205" w14:paraId="314CBDAB" w14:textId="77777777" w:rsidTr="00116680">
        <w:trPr>
          <w:trHeight w:val="388"/>
          <w:jc w:val="center"/>
        </w:trPr>
        <w:tc>
          <w:tcPr>
            <w:tcW w:w="457" w:type="dxa"/>
            <w:vMerge w:val="restart"/>
          </w:tcPr>
          <w:p w14:paraId="65FBEE26" w14:textId="77777777" w:rsidR="00116680" w:rsidRPr="00362205" w:rsidRDefault="00116680" w:rsidP="00D27F2C">
            <w:pPr>
              <w:rPr>
                <w:rFonts w:ascii="標楷體" w:eastAsia="標楷體" w:hAnsi="標楷體"/>
              </w:rPr>
            </w:pPr>
            <w:r w:rsidRPr="00362205">
              <w:rPr>
                <w:rFonts w:ascii="標楷體" w:eastAsia="標楷體" w:hAnsi="標楷體"/>
              </w:rPr>
              <w:t>序號</w:t>
            </w:r>
          </w:p>
        </w:tc>
        <w:tc>
          <w:tcPr>
            <w:tcW w:w="1373" w:type="dxa"/>
            <w:vMerge w:val="restart"/>
          </w:tcPr>
          <w:p w14:paraId="0CEC083E" w14:textId="77777777" w:rsidR="00116680" w:rsidRPr="00362205" w:rsidRDefault="00116680" w:rsidP="00D27F2C">
            <w:pPr>
              <w:rPr>
                <w:rFonts w:ascii="標楷體" w:eastAsia="標楷體" w:hAnsi="標楷體"/>
              </w:rPr>
            </w:pPr>
            <w:r w:rsidRPr="00362205">
              <w:rPr>
                <w:rFonts w:ascii="標楷體" w:eastAsia="標楷體" w:hAnsi="標楷體"/>
              </w:rPr>
              <w:t>欄位</w:t>
            </w:r>
          </w:p>
        </w:tc>
        <w:tc>
          <w:tcPr>
            <w:tcW w:w="4703" w:type="dxa"/>
            <w:gridSpan w:val="5"/>
          </w:tcPr>
          <w:p w14:paraId="5604DD3B" w14:textId="77777777" w:rsidR="00116680" w:rsidRPr="00362205" w:rsidRDefault="00116680" w:rsidP="00116680">
            <w:pPr>
              <w:jc w:val="center"/>
              <w:rPr>
                <w:rFonts w:ascii="標楷體" w:eastAsia="標楷體" w:hAnsi="標楷體"/>
              </w:rPr>
            </w:pPr>
            <w:r w:rsidRPr="00362205">
              <w:rPr>
                <w:rFonts w:ascii="標楷體" w:eastAsia="標楷體" w:hAnsi="標楷體"/>
              </w:rPr>
              <w:t>說明</w:t>
            </w:r>
          </w:p>
        </w:tc>
        <w:tc>
          <w:tcPr>
            <w:tcW w:w="3311" w:type="dxa"/>
            <w:vMerge w:val="restart"/>
          </w:tcPr>
          <w:p w14:paraId="13A80ECE" w14:textId="77777777" w:rsidR="00116680" w:rsidRPr="00362205" w:rsidRDefault="00116680" w:rsidP="00D27F2C">
            <w:pPr>
              <w:rPr>
                <w:rFonts w:ascii="標楷體" w:eastAsia="標楷體" w:hAnsi="標楷體"/>
              </w:rPr>
            </w:pPr>
            <w:r w:rsidRPr="00362205">
              <w:rPr>
                <w:rFonts w:ascii="標楷體" w:eastAsia="標楷體" w:hAnsi="標楷體"/>
              </w:rPr>
              <w:t>處理邏輯及注意事項</w:t>
            </w:r>
          </w:p>
        </w:tc>
      </w:tr>
      <w:tr w:rsidR="00116680" w:rsidRPr="00362205" w14:paraId="77A18719" w14:textId="77777777" w:rsidTr="00116680">
        <w:trPr>
          <w:trHeight w:val="244"/>
          <w:jc w:val="center"/>
        </w:trPr>
        <w:tc>
          <w:tcPr>
            <w:tcW w:w="457" w:type="dxa"/>
            <w:vMerge/>
          </w:tcPr>
          <w:p w14:paraId="681511E0" w14:textId="77777777" w:rsidR="00116680" w:rsidRPr="00362205" w:rsidRDefault="00116680" w:rsidP="00D27F2C">
            <w:pPr>
              <w:rPr>
                <w:rFonts w:ascii="標楷體" w:eastAsia="標楷體" w:hAnsi="標楷體"/>
              </w:rPr>
            </w:pPr>
          </w:p>
        </w:tc>
        <w:tc>
          <w:tcPr>
            <w:tcW w:w="1373" w:type="dxa"/>
            <w:vMerge/>
          </w:tcPr>
          <w:p w14:paraId="0B5BA687" w14:textId="77777777" w:rsidR="00116680" w:rsidRPr="00362205" w:rsidRDefault="00116680" w:rsidP="00D27F2C">
            <w:pPr>
              <w:rPr>
                <w:rFonts w:ascii="標楷體" w:eastAsia="標楷體" w:hAnsi="標楷體"/>
              </w:rPr>
            </w:pPr>
          </w:p>
        </w:tc>
        <w:tc>
          <w:tcPr>
            <w:tcW w:w="1072" w:type="dxa"/>
          </w:tcPr>
          <w:p w14:paraId="56104EF3" w14:textId="77777777" w:rsidR="00116680" w:rsidRPr="00362205" w:rsidRDefault="00116680" w:rsidP="00D27F2C">
            <w:pPr>
              <w:rPr>
                <w:rFonts w:ascii="標楷體" w:eastAsia="標楷體" w:hAnsi="標楷體"/>
              </w:rPr>
            </w:pPr>
            <w:r w:rsidRPr="004E09B8">
              <w:rPr>
                <w:rFonts w:ascii="標楷體" w:eastAsia="標楷體" w:hAnsi="標楷體" w:hint="eastAsia"/>
              </w:rPr>
              <w:t>資料型態長度</w:t>
            </w:r>
          </w:p>
        </w:tc>
        <w:tc>
          <w:tcPr>
            <w:tcW w:w="1092" w:type="dxa"/>
          </w:tcPr>
          <w:p w14:paraId="4AB1AC2C" w14:textId="77777777" w:rsidR="00116680" w:rsidRPr="00362205" w:rsidRDefault="00116680" w:rsidP="00D27F2C">
            <w:pPr>
              <w:rPr>
                <w:rFonts w:ascii="標楷體" w:eastAsia="標楷體" w:hAnsi="標楷體"/>
              </w:rPr>
            </w:pPr>
            <w:r w:rsidRPr="00362205">
              <w:rPr>
                <w:rFonts w:ascii="標楷體" w:eastAsia="標楷體" w:hAnsi="標楷體"/>
              </w:rPr>
              <w:t>預設值</w:t>
            </w:r>
          </w:p>
        </w:tc>
        <w:tc>
          <w:tcPr>
            <w:tcW w:w="1170" w:type="dxa"/>
          </w:tcPr>
          <w:p w14:paraId="1D270368" w14:textId="77777777" w:rsidR="00116680" w:rsidRPr="00362205" w:rsidRDefault="00116680" w:rsidP="00D27F2C">
            <w:pPr>
              <w:rPr>
                <w:rFonts w:ascii="標楷體" w:eastAsia="標楷體" w:hAnsi="標楷體"/>
              </w:rPr>
            </w:pPr>
            <w:r w:rsidRPr="00362205">
              <w:rPr>
                <w:rFonts w:ascii="標楷體" w:eastAsia="標楷體" w:hAnsi="標楷體"/>
              </w:rPr>
              <w:t>選單內容</w:t>
            </w:r>
          </w:p>
        </w:tc>
        <w:tc>
          <w:tcPr>
            <w:tcW w:w="674" w:type="dxa"/>
          </w:tcPr>
          <w:p w14:paraId="7CBA6413" w14:textId="77777777" w:rsidR="00116680" w:rsidRPr="00362205" w:rsidRDefault="00116680" w:rsidP="00D27F2C">
            <w:pPr>
              <w:rPr>
                <w:rFonts w:ascii="標楷體" w:eastAsia="標楷體" w:hAnsi="標楷體"/>
              </w:rPr>
            </w:pPr>
            <w:r w:rsidRPr="00362205">
              <w:rPr>
                <w:rFonts w:ascii="標楷體" w:eastAsia="標楷體" w:hAnsi="標楷體"/>
              </w:rPr>
              <w:t>必填</w:t>
            </w:r>
          </w:p>
        </w:tc>
        <w:tc>
          <w:tcPr>
            <w:tcW w:w="695" w:type="dxa"/>
          </w:tcPr>
          <w:p w14:paraId="159E2F0E" w14:textId="77777777" w:rsidR="00116680" w:rsidRPr="00362205" w:rsidRDefault="00116680" w:rsidP="00D27F2C">
            <w:pPr>
              <w:rPr>
                <w:rFonts w:ascii="標楷體" w:eastAsia="標楷體" w:hAnsi="標楷體"/>
              </w:rPr>
            </w:pPr>
            <w:r w:rsidRPr="00362205">
              <w:rPr>
                <w:rFonts w:ascii="標楷體" w:eastAsia="標楷體" w:hAnsi="標楷體"/>
              </w:rPr>
              <w:t>R/W</w:t>
            </w:r>
          </w:p>
        </w:tc>
        <w:tc>
          <w:tcPr>
            <w:tcW w:w="3311" w:type="dxa"/>
            <w:vMerge/>
          </w:tcPr>
          <w:p w14:paraId="707FF331" w14:textId="77777777" w:rsidR="00116680" w:rsidRPr="00362205" w:rsidRDefault="00116680" w:rsidP="00D27F2C">
            <w:pPr>
              <w:rPr>
                <w:rFonts w:ascii="標楷體" w:eastAsia="標楷體" w:hAnsi="標楷體"/>
              </w:rPr>
            </w:pPr>
          </w:p>
        </w:tc>
      </w:tr>
      <w:tr w:rsidR="00116680" w:rsidRPr="00362205" w14:paraId="2267A9BA" w14:textId="77777777" w:rsidTr="00116680">
        <w:trPr>
          <w:trHeight w:val="244"/>
          <w:jc w:val="center"/>
        </w:trPr>
        <w:tc>
          <w:tcPr>
            <w:tcW w:w="457" w:type="dxa"/>
          </w:tcPr>
          <w:p w14:paraId="0AC8C44B" w14:textId="77777777" w:rsidR="00116680" w:rsidRPr="00362205" w:rsidRDefault="00116680" w:rsidP="00D27F2C">
            <w:pPr>
              <w:rPr>
                <w:rFonts w:ascii="標楷體" w:eastAsia="標楷體" w:hAnsi="標楷體"/>
              </w:rPr>
            </w:pPr>
            <w:r w:rsidRPr="00362205">
              <w:rPr>
                <w:rFonts w:ascii="標楷體" w:eastAsia="標楷體" w:hAnsi="標楷體" w:hint="eastAsia"/>
              </w:rPr>
              <w:t>1.</w:t>
            </w:r>
          </w:p>
        </w:tc>
        <w:tc>
          <w:tcPr>
            <w:tcW w:w="1373" w:type="dxa"/>
          </w:tcPr>
          <w:p w14:paraId="531F2E9D" w14:textId="77777777" w:rsidR="00116680" w:rsidRPr="00362205" w:rsidRDefault="00116680" w:rsidP="00D27F2C">
            <w:pPr>
              <w:rPr>
                <w:rFonts w:ascii="標楷體" w:eastAsia="標楷體" w:hAnsi="標楷體"/>
              </w:rPr>
            </w:pPr>
            <w:r w:rsidRPr="00362205">
              <w:rPr>
                <w:rFonts w:ascii="標楷體" w:eastAsia="標楷體" w:hAnsi="標楷體" w:hint="eastAsia"/>
              </w:rPr>
              <w:t>功能</w:t>
            </w:r>
          </w:p>
        </w:tc>
        <w:tc>
          <w:tcPr>
            <w:tcW w:w="1072" w:type="dxa"/>
          </w:tcPr>
          <w:p w14:paraId="6E4C0DCE" w14:textId="77777777" w:rsidR="00116680" w:rsidRPr="00362205" w:rsidRDefault="00116680" w:rsidP="00D27F2C">
            <w:pPr>
              <w:rPr>
                <w:rFonts w:ascii="標楷體" w:eastAsia="標楷體" w:hAnsi="標楷體"/>
              </w:rPr>
            </w:pPr>
            <w:r>
              <w:rPr>
                <w:rFonts w:ascii="標楷體" w:eastAsia="標楷體" w:hAnsi="標楷體"/>
              </w:rPr>
              <w:t>9</w:t>
            </w:r>
          </w:p>
        </w:tc>
        <w:tc>
          <w:tcPr>
            <w:tcW w:w="1092" w:type="dxa"/>
          </w:tcPr>
          <w:p w14:paraId="76BA90B1" w14:textId="77777777" w:rsidR="00116680" w:rsidRPr="00362205" w:rsidRDefault="00116680" w:rsidP="00D27F2C">
            <w:pPr>
              <w:rPr>
                <w:rFonts w:ascii="標楷體" w:eastAsia="標楷體" w:hAnsi="標楷體"/>
              </w:rPr>
            </w:pPr>
          </w:p>
        </w:tc>
        <w:tc>
          <w:tcPr>
            <w:tcW w:w="1170" w:type="dxa"/>
          </w:tcPr>
          <w:p w14:paraId="6E4DD60D" w14:textId="77777777" w:rsidR="00116680" w:rsidRPr="00362205" w:rsidRDefault="00116680" w:rsidP="00D27F2C">
            <w:pPr>
              <w:rPr>
                <w:rFonts w:ascii="標楷體" w:eastAsia="標楷體" w:hAnsi="標楷體"/>
              </w:rPr>
            </w:pPr>
            <w:r w:rsidRPr="00362205">
              <w:rPr>
                <w:rFonts w:ascii="標楷體" w:eastAsia="標楷體" w:hAnsi="標楷體" w:hint="eastAsia"/>
              </w:rPr>
              <w:t>下拉式選單</w:t>
            </w:r>
          </w:p>
        </w:tc>
        <w:tc>
          <w:tcPr>
            <w:tcW w:w="674" w:type="dxa"/>
          </w:tcPr>
          <w:p w14:paraId="3B19A563" w14:textId="7AEF04DA" w:rsidR="00116680" w:rsidRPr="00362205" w:rsidRDefault="00116680" w:rsidP="00D27F2C">
            <w:pPr>
              <w:rPr>
                <w:rFonts w:ascii="標楷體" w:eastAsia="標楷體" w:hAnsi="標楷體"/>
              </w:rPr>
            </w:pPr>
          </w:p>
        </w:tc>
        <w:tc>
          <w:tcPr>
            <w:tcW w:w="695" w:type="dxa"/>
          </w:tcPr>
          <w:p w14:paraId="61EA99C2" w14:textId="77777777" w:rsidR="00116680" w:rsidRPr="00362205" w:rsidRDefault="00116680" w:rsidP="00D27F2C">
            <w:pPr>
              <w:rPr>
                <w:rFonts w:ascii="標楷體" w:eastAsia="標楷體" w:hAnsi="標楷體"/>
              </w:rPr>
            </w:pPr>
          </w:p>
        </w:tc>
        <w:tc>
          <w:tcPr>
            <w:tcW w:w="3311" w:type="dxa"/>
          </w:tcPr>
          <w:p w14:paraId="583272B7" w14:textId="3E383AA0" w:rsidR="00116680" w:rsidRPr="0022279A" w:rsidRDefault="00352034" w:rsidP="00D27F2C">
            <w:pPr>
              <w:rPr>
                <w:rFonts w:ascii="標楷體" w:eastAsia="標楷體" w:hAnsi="標楷體"/>
                <w:strike/>
              </w:rPr>
            </w:pPr>
            <w:r>
              <w:rPr>
                <w:rFonts w:ascii="標楷體" w:eastAsia="標楷體" w:hAnsi="標楷體" w:hint="eastAsia"/>
              </w:rPr>
              <w:t>自動顯示</w:t>
            </w:r>
          </w:p>
        </w:tc>
      </w:tr>
      <w:tr w:rsidR="00116680" w:rsidRPr="00362205" w14:paraId="45FF72E7" w14:textId="77777777" w:rsidTr="00116680">
        <w:trPr>
          <w:trHeight w:val="291"/>
          <w:jc w:val="center"/>
        </w:trPr>
        <w:tc>
          <w:tcPr>
            <w:tcW w:w="457" w:type="dxa"/>
          </w:tcPr>
          <w:p w14:paraId="7DE716D7" w14:textId="77777777" w:rsidR="00116680" w:rsidRPr="00362205" w:rsidRDefault="00116680" w:rsidP="00D27F2C">
            <w:pPr>
              <w:rPr>
                <w:rFonts w:ascii="標楷體" w:eastAsia="標楷體" w:hAnsi="標楷體"/>
              </w:rPr>
            </w:pPr>
            <w:r w:rsidRPr="00362205">
              <w:rPr>
                <w:rFonts w:ascii="標楷體" w:eastAsia="標楷體" w:hAnsi="標楷體" w:hint="eastAsia"/>
              </w:rPr>
              <w:t>2</w:t>
            </w:r>
          </w:p>
        </w:tc>
        <w:tc>
          <w:tcPr>
            <w:tcW w:w="1373" w:type="dxa"/>
          </w:tcPr>
          <w:p w14:paraId="256420E1" w14:textId="77777777" w:rsidR="00116680" w:rsidRPr="00362205" w:rsidRDefault="00116680" w:rsidP="00D27F2C">
            <w:pPr>
              <w:rPr>
                <w:rFonts w:ascii="標楷體" w:eastAsia="標楷體" w:hAnsi="標楷體"/>
              </w:rPr>
            </w:pPr>
            <w:r w:rsidRPr="00362205">
              <w:rPr>
                <w:rFonts w:ascii="標楷體" w:eastAsia="標楷體" w:hAnsi="標楷體" w:hint="eastAsia"/>
              </w:rPr>
              <w:t>行庫代號</w:t>
            </w:r>
          </w:p>
        </w:tc>
        <w:tc>
          <w:tcPr>
            <w:tcW w:w="1072" w:type="dxa"/>
          </w:tcPr>
          <w:p w14:paraId="0D4E2B70" w14:textId="134BF5DA" w:rsidR="00116680" w:rsidRPr="00362205" w:rsidRDefault="00352034" w:rsidP="00D27F2C">
            <w:pPr>
              <w:rPr>
                <w:rFonts w:ascii="標楷體" w:eastAsia="標楷體" w:hAnsi="標楷體"/>
              </w:rPr>
            </w:pPr>
            <w:r w:rsidRPr="0022279A">
              <w:rPr>
                <w:rFonts w:ascii="標楷體" w:eastAsia="標楷體" w:hAnsi="標楷體"/>
              </w:rPr>
              <w:t>X(3)+X(4)</w:t>
            </w:r>
          </w:p>
        </w:tc>
        <w:tc>
          <w:tcPr>
            <w:tcW w:w="1092" w:type="dxa"/>
          </w:tcPr>
          <w:p w14:paraId="0AE5170C" w14:textId="77777777" w:rsidR="00116680" w:rsidRPr="00362205" w:rsidRDefault="00116680" w:rsidP="00D27F2C">
            <w:pPr>
              <w:rPr>
                <w:rFonts w:ascii="標楷體" w:eastAsia="標楷體" w:hAnsi="標楷體"/>
              </w:rPr>
            </w:pPr>
          </w:p>
        </w:tc>
        <w:tc>
          <w:tcPr>
            <w:tcW w:w="1170" w:type="dxa"/>
          </w:tcPr>
          <w:p w14:paraId="11B1D30C" w14:textId="77777777" w:rsidR="00116680" w:rsidRPr="00362205" w:rsidRDefault="00116680" w:rsidP="00D27F2C">
            <w:pPr>
              <w:rPr>
                <w:rFonts w:ascii="標楷體" w:eastAsia="標楷體" w:hAnsi="標楷體"/>
              </w:rPr>
            </w:pPr>
          </w:p>
        </w:tc>
        <w:tc>
          <w:tcPr>
            <w:tcW w:w="674" w:type="dxa"/>
          </w:tcPr>
          <w:p w14:paraId="6DFA22DD" w14:textId="77777777" w:rsidR="00116680" w:rsidRPr="00362205" w:rsidRDefault="00116680" w:rsidP="00D27F2C">
            <w:pPr>
              <w:rPr>
                <w:rFonts w:ascii="標楷體" w:eastAsia="標楷體" w:hAnsi="標楷體"/>
              </w:rPr>
            </w:pPr>
            <w:r w:rsidRPr="00362205">
              <w:rPr>
                <w:rFonts w:ascii="標楷體" w:eastAsia="標楷體" w:hAnsi="標楷體" w:hint="eastAsia"/>
              </w:rPr>
              <w:t>V</w:t>
            </w:r>
          </w:p>
        </w:tc>
        <w:tc>
          <w:tcPr>
            <w:tcW w:w="695" w:type="dxa"/>
          </w:tcPr>
          <w:p w14:paraId="30185845" w14:textId="77777777" w:rsidR="00116680" w:rsidRPr="00362205" w:rsidRDefault="00116680" w:rsidP="00D27F2C">
            <w:pPr>
              <w:rPr>
                <w:rFonts w:ascii="標楷體" w:eastAsia="標楷體" w:hAnsi="標楷體"/>
              </w:rPr>
            </w:pPr>
          </w:p>
        </w:tc>
        <w:tc>
          <w:tcPr>
            <w:tcW w:w="3311" w:type="dxa"/>
          </w:tcPr>
          <w:p w14:paraId="30FF1CC5" w14:textId="77777777" w:rsidR="00116680" w:rsidRPr="00362205" w:rsidRDefault="00116680" w:rsidP="00D27F2C">
            <w:pPr>
              <w:rPr>
                <w:rFonts w:ascii="標楷體" w:eastAsia="標楷體" w:hAnsi="標楷體"/>
              </w:rPr>
            </w:pPr>
            <w:r>
              <w:rPr>
                <w:rFonts w:ascii="標楷體" w:eastAsia="標楷體" w:hAnsi="標楷體" w:hint="eastAsia"/>
              </w:rPr>
              <w:t>必須輸入</w:t>
            </w:r>
          </w:p>
        </w:tc>
      </w:tr>
      <w:tr w:rsidR="00116680" w:rsidRPr="00362205" w14:paraId="5A9FC0A7" w14:textId="77777777" w:rsidTr="00116680">
        <w:trPr>
          <w:trHeight w:val="291"/>
          <w:jc w:val="center"/>
        </w:trPr>
        <w:tc>
          <w:tcPr>
            <w:tcW w:w="457" w:type="dxa"/>
          </w:tcPr>
          <w:p w14:paraId="73E7F0BD" w14:textId="77777777" w:rsidR="00116680" w:rsidRPr="00362205" w:rsidRDefault="00116680" w:rsidP="00D27F2C">
            <w:pPr>
              <w:rPr>
                <w:rFonts w:ascii="標楷體" w:eastAsia="標楷體" w:hAnsi="標楷體"/>
              </w:rPr>
            </w:pPr>
            <w:r w:rsidRPr="00362205">
              <w:rPr>
                <w:rFonts w:ascii="標楷體" w:eastAsia="標楷體" w:hAnsi="標楷體" w:hint="eastAsia"/>
              </w:rPr>
              <w:t>3</w:t>
            </w:r>
          </w:p>
        </w:tc>
        <w:tc>
          <w:tcPr>
            <w:tcW w:w="1373" w:type="dxa"/>
          </w:tcPr>
          <w:p w14:paraId="240B8749" w14:textId="77777777" w:rsidR="00116680" w:rsidRPr="00362205" w:rsidRDefault="00116680" w:rsidP="00D27F2C">
            <w:pPr>
              <w:rPr>
                <w:rFonts w:ascii="標楷體" w:eastAsia="標楷體" w:hAnsi="標楷體"/>
              </w:rPr>
            </w:pPr>
            <w:r w:rsidRPr="00362205">
              <w:rPr>
                <w:rFonts w:ascii="標楷體" w:eastAsia="標楷體" w:hAnsi="標楷體" w:hint="eastAsia"/>
              </w:rPr>
              <w:t>銀行名稱</w:t>
            </w:r>
          </w:p>
        </w:tc>
        <w:tc>
          <w:tcPr>
            <w:tcW w:w="1072" w:type="dxa"/>
          </w:tcPr>
          <w:p w14:paraId="6951C279" w14:textId="642368CF" w:rsidR="00116680" w:rsidRPr="00352034" w:rsidRDefault="00116680">
            <w:pPr>
              <w:rPr>
                <w:rFonts w:ascii="標楷體" w:eastAsia="標楷體" w:hAnsi="標楷體"/>
              </w:rPr>
            </w:pPr>
            <w:r w:rsidRPr="00352034">
              <w:rPr>
                <w:rFonts w:ascii="標楷體" w:eastAsia="標楷體" w:hAnsi="標楷體"/>
              </w:rPr>
              <w:t>X(</w:t>
            </w:r>
            <w:r w:rsidR="00EE0ACC" w:rsidRPr="0022279A">
              <w:rPr>
                <w:rFonts w:ascii="標楷體" w:eastAsia="標楷體" w:hAnsi="標楷體"/>
              </w:rPr>
              <w:t>100</w:t>
            </w:r>
            <w:r w:rsidRPr="00352034">
              <w:rPr>
                <w:rFonts w:ascii="標楷體" w:eastAsia="標楷體" w:hAnsi="標楷體"/>
              </w:rPr>
              <w:t>)</w:t>
            </w:r>
          </w:p>
        </w:tc>
        <w:tc>
          <w:tcPr>
            <w:tcW w:w="1092" w:type="dxa"/>
          </w:tcPr>
          <w:p w14:paraId="009E9CB0" w14:textId="77777777" w:rsidR="00116680" w:rsidRPr="00362205" w:rsidRDefault="00116680" w:rsidP="00D27F2C">
            <w:pPr>
              <w:rPr>
                <w:rFonts w:ascii="標楷體" w:eastAsia="標楷體" w:hAnsi="標楷體"/>
              </w:rPr>
            </w:pPr>
          </w:p>
        </w:tc>
        <w:tc>
          <w:tcPr>
            <w:tcW w:w="1170" w:type="dxa"/>
          </w:tcPr>
          <w:p w14:paraId="5FEDC1A9" w14:textId="77777777" w:rsidR="00116680" w:rsidRPr="00362205" w:rsidRDefault="00116680" w:rsidP="00D27F2C">
            <w:pPr>
              <w:rPr>
                <w:rFonts w:ascii="標楷體" w:eastAsia="標楷體" w:hAnsi="標楷體"/>
              </w:rPr>
            </w:pPr>
          </w:p>
        </w:tc>
        <w:tc>
          <w:tcPr>
            <w:tcW w:w="674" w:type="dxa"/>
          </w:tcPr>
          <w:p w14:paraId="3F2B534D" w14:textId="77777777" w:rsidR="00116680" w:rsidRPr="00362205" w:rsidRDefault="00116680" w:rsidP="00D27F2C">
            <w:pPr>
              <w:rPr>
                <w:rFonts w:ascii="標楷體" w:eastAsia="標楷體" w:hAnsi="標楷體"/>
              </w:rPr>
            </w:pPr>
            <w:r w:rsidRPr="00362205">
              <w:rPr>
                <w:rFonts w:ascii="標楷體" w:eastAsia="標楷體" w:hAnsi="標楷體" w:hint="eastAsia"/>
              </w:rPr>
              <w:t>V</w:t>
            </w:r>
          </w:p>
        </w:tc>
        <w:tc>
          <w:tcPr>
            <w:tcW w:w="695" w:type="dxa"/>
          </w:tcPr>
          <w:p w14:paraId="7C278D48" w14:textId="77777777" w:rsidR="00116680" w:rsidRPr="00362205" w:rsidRDefault="00116680" w:rsidP="00D27F2C">
            <w:pPr>
              <w:rPr>
                <w:rFonts w:ascii="標楷體" w:eastAsia="標楷體" w:hAnsi="標楷體"/>
              </w:rPr>
            </w:pPr>
          </w:p>
        </w:tc>
        <w:tc>
          <w:tcPr>
            <w:tcW w:w="3311" w:type="dxa"/>
          </w:tcPr>
          <w:p w14:paraId="1463FAF8" w14:textId="77777777" w:rsidR="00116680" w:rsidRPr="00362205" w:rsidRDefault="00116680" w:rsidP="00D27F2C">
            <w:pPr>
              <w:rPr>
                <w:rFonts w:ascii="標楷體" w:eastAsia="標楷體" w:hAnsi="標楷體"/>
              </w:rPr>
            </w:pPr>
            <w:r>
              <w:rPr>
                <w:rFonts w:ascii="標楷體" w:eastAsia="標楷體" w:hAnsi="標楷體" w:hint="eastAsia"/>
              </w:rPr>
              <w:t>新增、修改</w:t>
            </w:r>
            <w:r w:rsidRPr="00362205">
              <w:rPr>
                <w:rFonts w:ascii="標楷體" w:eastAsia="標楷體" w:hAnsi="標楷體" w:hint="eastAsia"/>
              </w:rPr>
              <w:t>時必須輸入,其他自動顯示不必輸入</w:t>
            </w:r>
          </w:p>
        </w:tc>
      </w:tr>
      <w:tr w:rsidR="00116680" w:rsidRPr="00362205" w14:paraId="68DDDB5B" w14:textId="77777777" w:rsidTr="00116680">
        <w:trPr>
          <w:trHeight w:val="291"/>
          <w:jc w:val="center"/>
        </w:trPr>
        <w:tc>
          <w:tcPr>
            <w:tcW w:w="457" w:type="dxa"/>
          </w:tcPr>
          <w:p w14:paraId="3DAEA83A" w14:textId="77777777" w:rsidR="00116680" w:rsidRPr="00362205" w:rsidRDefault="00116680" w:rsidP="00D27F2C">
            <w:pPr>
              <w:rPr>
                <w:rFonts w:ascii="標楷體" w:eastAsia="標楷體" w:hAnsi="標楷體"/>
              </w:rPr>
            </w:pPr>
            <w:r w:rsidRPr="00362205">
              <w:rPr>
                <w:rFonts w:ascii="標楷體" w:eastAsia="標楷體" w:hAnsi="標楷體" w:hint="eastAsia"/>
              </w:rPr>
              <w:t>4</w:t>
            </w:r>
          </w:p>
        </w:tc>
        <w:tc>
          <w:tcPr>
            <w:tcW w:w="1373" w:type="dxa"/>
          </w:tcPr>
          <w:p w14:paraId="70787F93" w14:textId="77777777" w:rsidR="00116680" w:rsidRPr="00362205" w:rsidRDefault="00116680" w:rsidP="00D27F2C">
            <w:pPr>
              <w:rPr>
                <w:rFonts w:ascii="標楷體" w:eastAsia="標楷體" w:hAnsi="標楷體"/>
              </w:rPr>
            </w:pPr>
            <w:r w:rsidRPr="00362205">
              <w:rPr>
                <w:rFonts w:ascii="標楷體" w:eastAsia="標楷體" w:hAnsi="標楷體" w:hint="eastAsia"/>
              </w:rPr>
              <w:t>分行名稱</w:t>
            </w:r>
          </w:p>
        </w:tc>
        <w:tc>
          <w:tcPr>
            <w:tcW w:w="1072" w:type="dxa"/>
          </w:tcPr>
          <w:p w14:paraId="59C327AE" w14:textId="6ABEB2B2" w:rsidR="00116680" w:rsidRPr="00352034" w:rsidRDefault="00EE0ACC">
            <w:pPr>
              <w:rPr>
                <w:rFonts w:ascii="標楷體" w:eastAsia="標楷體" w:hAnsi="標楷體"/>
              </w:rPr>
            </w:pPr>
            <w:r w:rsidRPr="0022279A">
              <w:rPr>
                <w:rFonts w:ascii="標楷體" w:eastAsia="標楷體" w:hAnsi="標楷體"/>
              </w:rPr>
              <w:t>X(100)</w:t>
            </w:r>
          </w:p>
        </w:tc>
        <w:tc>
          <w:tcPr>
            <w:tcW w:w="1092" w:type="dxa"/>
          </w:tcPr>
          <w:p w14:paraId="2ED63307" w14:textId="77777777" w:rsidR="00116680" w:rsidRPr="00362205" w:rsidRDefault="00116680" w:rsidP="00D27F2C">
            <w:pPr>
              <w:rPr>
                <w:rFonts w:ascii="標楷體" w:eastAsia="標楷體" w:hAnsi="標楷體"/>
              </w:rPr>
            </w:pPr>
          </w:p>
        </w:tc>
        <w:tc>
          <w:tcPr>
            <w:tcW w:w="1170" w:type="dxa"/>
          </w:tcPr>
          <w:p w14:paraId="6A704DD6" w14:textId="77777777" w:rsidR="00116680" w:rsidRPr="00362205" w:rsidRDefault="00116680" w:rsidP="00D27F2C">
            <w:pPr>
              <w:rPr>
                <w:rFonts w:ascii="標楷體" w:eastAsia="標楷體" w:hAnsi="標楷體"/>
              </w:rPr>
            </w:pPr>
          </w:p>
        </w:tc>
        <w:tc>
          <w:tcPr>
            <w:tcW w:w="674" w:type="dxa"/>
          </w:tcPr>
          <w:p w14:paraId="7166F0B8" w14:textId="30DA4123" w:rsidR="00116680" w:rsidRPr="00362205" w:rsidRDefault="00116680" w:rsidP="00D27F2C">
            <w:pPr>
              <w:rPr>
                <w:rFonts w:ascii="標楷體" w:eastAsia="標楷體" w:hAnsi="標楷體"/>
              </w:rPr>
            </w:pPr>
          </w:p>
        </w:tc>
        <w:tc>
          <w:tcPr>
            <w:tcW w:w="695" w:type="dxa"/>
          </w:tcPr>
          <w:p w14:paraId="152DA4DA" w14:textId="77777777" w:rsidR="00116680" w:rsidRPr="00362205" w:rsidRDefault="00116680" w:rsidP="00D27F2C">
            <w:pPr>
              <w:rPr>
                <w:rFonts w:ascii="標楷體" w:eastAsia="標楷體" w:hAnsi="標楷體"/>
              </w:rPr>
            </w:pPr>
          </w:p>
        </w:tc>
        <w:tc>
          <w:tcPr>
            <w:tcW w:w="3311" w:type="dxa"/>
          </w:tcPr>
          <w:p w14:paraId="131A0927" w14:textId="741492EE" w:rsidR="00116680" w:rsidRPr="00362205" w:rsidRDefault="00352034" w:rsidP="00D27F2C">
            <w:pPr>
              <w:rPr>
                <w:rFonts w:ascii="標楷體" w:eastAsia="標楷體" w:hAnsi="標楷體"/>
              </w:rPr>
            </w:pPr>
            <w:r>
              <w:rPr>
                <w:rFonts w:ascii="標楷體" w:eastAsia="標楷體" w:hAnsi="標楷體" w:hint="eastAsia"/>
              </w:rPr>
              <w:t>可不輸入</w:t>
            </w:r>
          </w:p>
        </w:tc>
      </w:tr>
    </w:tbl>
    <w:p w14:paraId="2235291F" w14:textId="77777777" w:rsidR="00CE3431" w:rsidRPr="00362205" w:rsidRDefault="00CE3431" w:rsidP="00CE3431">
      <w:pPr>
        <w:rPr>
          <w:rFonts w:ascii="標楷體" w:eastAsia="標楷體" w:hAnsi="標楷體"/>
        </w:rPr>
      </w:pPr>
    </w:p>
    <w:p w14:paraId="6C7755C9" w14:textId="77777777" w:rsidR="00CE3431" w:rsidRPr="00362205" w:rsidRDefault="00CE3431" w:rsidP="00CE3431">
      <w:pPr>
        <w:rPr>
          <w:rFonts w:ascii="標楷體" w:eastAsia="標楷體" w:hAnsi="標楷體"/>
        </w:rPr>
      </w:pPr>
    </w:p>
    <w:p w14:paraId="392303D2" w14:textId="77777777" w:rsidR="00CE3431" w:rsidRPr="00362205" w:rsidRDefault="00CE3431" w:rsidP="00CE3431">
      <w:pPr>
        <w:rPr>
          <w:rFonts w:ascii="標楷體" w:eastAsia="標楷體" w:hAnsi="標楷體"/>
        </w:rPr>
      </w:pPr>
    </w:p>
    <w:p w14:paraId="0F565640" w14:textId="77777777" w:rsidR="00CE3431" w:rsidRPr="00362205" w:rsidRDefault="00CE3431" w:rsidP="00CE3431">
      <w:pPr>
        <w:rPr>
          <w:rFonts w:ascii="標楷體" w:eastAsia="標楷體" w:hAnsi="標楷體"/>
        </w:rPr>
      </w:pPr>
    </w:p>
    <w:p w14:paraId="7E37893F" w14:textId="77777777" w:rsidR="00CE3431" w:rsidRPr="00362205" w:rsidRDefault="00CE3431" w:rsidP="00CE3431">
      <w:pPr>
        <w:rPr>
          <w:rFonts w:ascii="標楷體" w:eastAsia="標楷體" w:hAnsi="標楷體"/>
        </w:rPr>
      </w:pPr>
      <w:r w:rsidRPr="00362205">
        <w:rPr>
          <w:rFonts w:ascii="標楷體" w:eastAsia="標楷體" w:hAnsi="標楷體"/>
        </w:rPr>
        <w:br w:type="page"/>
      </w:r>
    </w:p>
    <w:p w14:paraId="33993857" w14:textId="54559DA9" w:rsidR="00CE3431" w:rsidRPr="00362205" w:rsidRDefault="0098558D" w:rsidP="00CE3431">
      <w:pPr>
        <w:pStyle w:val="3"/>
        <w:numPr>
          <w:ilvl w:val="2"/>
          <w:numId w:val="1"/>
        </w:numPr>
        <w:rPr>
          <w:rFonts w:ascii="標楷體" w:hAnsi="標楷體"/>
        </w:rPr>
      </w:pPr>
      <w:r>
        <w:rPr>
          <w:rFonts w:ascii="標楷體" w:hAnsi="標楷體" w:hint="eastAsia"/>
        </w:rPr>
        <w:lastRenderedPageBreak/>
        <w:t>L6</w:t>
      </w:r>
      <w:r w:rsidR="0063199D">
        <w:rPr>
          <w:rFonts w:ascii="標楷體" w:hAnsi="標楷體" w:hint="eastAsia"/>
        </w:rPr>
        <w:t>0</w:t>
      </w:r>
      <w:r>
        <w:rPr>
          <w:rFonts w:ascii="標楷體" w:hAnsi="標楷體" w:hint="eastAsia"/>
        </w:rPr>
        <w:t>71</w:t>
      </w:r>
      <w:r w:rsidR="00CE3431" w:rsidRPr="00362205">
        <w:rPr>
          <w:rFonts w:ascii="標楷體" w:hAnsi="標楷體" w:hint="eastAsia"/>
        </w:rPr>
        <w:t>行庫資料查詢</w:t>
      </w:r>
    </w:p>
    <w:p w14:paraId="18131E3A" w14:textId="77777777" w:rsidR="00CE3431" w:rsidRPr="00362205" w:rsidRDefault="00CE3431" w:rsidP="00D01BCC">
      <w:pPr>
        <w:pStyle w:val="a"/>
      </w:pPr>
      <w:r w:rsidRPr="00362205">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CE3431" w:rsidRPr="00362205" w14:paraId="432A9ADC" w14:textId="77777777" w:rsidTr="00D27F2C">
        <w:trPr>
          <w:trHeight w:val="277"/>
        </w:trPr>
        <w:tc>
          <w:tcPr>
            <w:tcW w:w="1548" w:type="dxa"/>
            <w:tcBorders>
              <w:top w:val="single" w:sz="8" w:space="0" w:color="000000"/>
              <w:bottom w:val="single" w:sz="8" w:space="0" w:color="000000"/>
              <w:right w:val="single" w:sz="8" w:space="0" w:color="000000"/>
            </w:tcBorders>
            <w:shd w:val="clear" w:color="auto" w:fill="F3F3F3"/>
          </w:tcPr>
          <w:p w14:paraId="307B4886" w14:textId="77777777" w:rsidR="00CE3431" w:rsidRPr="00362205" w:rsidRDefault="00CE3431" w:rsidP="00D27F2C">
            <w:pPr>
              <w:rPr>
                <w:rFonts w:ascii="標楷體" w:eastAsia="標楷體" w:hAnsi="標楷體"/>
              </w:rPr>
            </w:pPr>
            <w:r w:rsidRPr="00362205">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049A1207" w14:textId="77777777" w:rsidR="00CE3431" w:rsidRPr="00362205" w:rsidRDefault="00CE3431" w:rsidP="00D27F2C">
            <w:pPr>
              <w:rPr>
                <w:rFonts w:ascii="標楷體" w:eastAsia="標楷體" w:hAnsi="標楷體"/>
              </w:rPr>
            </w:pPr>
            <w:r w:rsidRPr="00362205">
              <w:rPr>
                <w:rFonts w:ascii="標楷體" w:eastAsia="標楷體" w:hAnsi="標楷體" w:hint="eastAsia"/>
              </w:rPr>
              <w:t>行庫資料查詢</w:t>
            </w:r>
          </w:p>
          <w:p w14:paraId="7EB60F66" w14:textId="77777777" w:rsidR="00CE3431" w:rsidRDefault="00116680" w:rsidP="00D27F2C">
            <w:pPr>
              <w:rPr>
                <w:rFonts w:ascii="標楷體" w:eastAsia="標楷體" w:hAnsi="標楷體"/>
              </w:rPr>
            </w:pPr>
            <w:r w:rsidRPr="00362205">
              <w:rPr>
                <w:rFonts w:ascii="標楷體" w:eastAsia="標楷體" w:hAnsi="標楷體" w:hint="eastAsia"/>
              </w:rPr>
              <w:t>查詢</w:t>
            </w:r>
            <w:r w:rsidRPr="00116680">
              <w:rPr>
                <w:rFonts w:ascii="標楷體" w:eastAsia="標楷體" w:hAnsi="標楷體" w:hint="eastAsia"/>
              </w:rPr>
              <w:t>行庫代號、銀行及分行名稱等資料。</w:t>
            </w:r>
          </w:p>
          <w:p w14:paraId="25B245C0" w14:textId="45B0C54C" w:rsidR="00C7509A" w:rsidRPr="00362205" w:rsidRDefault="00C7509A" w:rsidP="00D27F2C">
            <w:pPr>
              <w:rPr>
                <w:rFonts w:ascii="標楷體" w:eastAsia="標楷體" w:hAnsi="標楷體"/>
              </w:rPr>
            </w:pPr>
            <w:r>
              <w:rPr>
                <w:rFonts w:ascii="標楷體" w:eastAsia="標楷體" w:hAnsi="標楷體" w:hint="eastAsia"/>
              </w:rPr>
              <w:t>※資料庫:</w:t>
            </w:r>
            <w:r w:rsidRPr="00EB00F2">
              <w:rPr>
                <w:rFonts w:ascii="標楷體" w:eastAsia="標楷體" w:hAnsi="標楷體" w:cs="細明體"/>
                <w:color w:val="000000"/>
                <w:kern w:val="0"/>
                <w:sz w:val="22"/>
                <w:szCs w:val="22"/>
              </w:rPr>
              <w:t xml:space="preserve"> CdBank</w:t>
            </w:r>
          </w:p>
        </w:tc>
      </w:tr>
      <w:tr w:rsidR="00CE3431" w:rsidRPr="00362205" w14:paraId="63FACBBF" w14:textId="77777777" w:rsidTr="00D27F2C">
        <w:trPr>
          <w:trHeight w:val="277"/>
        </w:trPr>
        <w:tc>
          <w:tcPr>
            <w:tcW w:w="1548" w:type="dxa"/>
            <w:tcBorders>
              <w:top w:val="single" w:sz="8" w:space="0" w:color="000000"/>
              <w:bottom w:val="single" w:sz="8" w:space="0" w:color="000000"/>
              <w:right w:val="single" w:sz="8" w:space="0" w:color="000000"/>
            </w:tcBorders>
            <w:shd w:val="clear" w:color="auto" w:fill="F3F3F3"/>
          </w:tcPr>
          <w:p w14:paraId="5483C808" w14:textId="77777777" w:rsidR="00CE3431" w:rsidRPr="00362205" w:rsidRDefault="00CE3431" w:rsidP="00D27F2C">
            <w:pPr>
              <w:rPr>
                <w:rFonts w:ascii="標楷體" w:eastAsia="標楷體" w:hAnsi="標楷體"/>
              </w:rPr>
            </w:pPr>
            <w:r w:rsidRPr="00362205">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5E9DBA23" w14:textId="77777777" w:rsidR="00CE3431" w:rsidRPr="00362205" w:rsidRDefault="00CE3431" w:rsidP="00D27F2C">
            <w:pPr>
              <w:rPr>
                <w:rFonts w:ascii="標楷體" w:eastAsia="標楷體" w:hAnsi="標楷體"/>
              </w:rPr>
            </w:pPr>
          </w:p>
        </w:tc>
      </w:tr>
      <w:tr w:rsidR="00CE3431" w:rsidRPr="00362205" w14:paraId="0F6A4A34" w14:textId="77777777" w:rsidTr="00D27F2C">
        <w:trPr>
          <w:trHeight w:val="773"/>
        </w:trPr>
        <w:tc>
          <w:tcPr>
            <w:tcW w:w="1548" w:type="dxa"/>
            <w:tcBorders>
              <w:top w:val="single" w:sz="8" w:space="0" w:color="000000"/>
              <w:bottom w:val="single" w:sz="8" w:space="0" w:color="000000"/>
              <w:right w:val="single" w:sz="8" w:space="0" w:color="000000"/>
            </w:tcBorders>
            <w:shd w:val="clear" w:color="auto" w:fill="F3F3F3"/>
          </w:tcPr>
          <w:p w14:paraId="276741F8" w14:textId="77777777" w:rsidR="00CE3431" w:rsidRPr="00362205" w:rsidRDefault="00CE3431" w:rsidP="00D27F2C">
            <w:pPr>
              <w:rPr>
                <w:rFonts w:ascii="標楷體" w:eastAsia="標楷體" w:hAnsi="標楷體"/>
              </w:rPr>
            </w:pPr>
            <w:r w:rsidRPr="00362205">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3F5A89EE" w14:textId="77777777" w:rsidR="00CE3431" w:rsidRPr="00362205" w:rsidRDefault="00CE3431" w:rsidP="00D27F2C">
            <w:pPr>
              <w:rPr>
                <w:rFonts w:ascii="標楷體" w:eastAsia="標楷體" w:hAnsi="標楷體"/>
              </w:rPr>
            </w:pPr>
          </w:p>
        </w:tc>
      </w:tr>
      <w:tr w:rsidR="00CE3431" w:rsidRPr="00362205" w14:paraId="5A8F949C" w14:textId="77777777" w:rsidTr="00D27F2C">
        <w:trPr>
          <w:trHeight w:val="321"/>
        </w:trPr>
        <w:tc>
          <w:tcPr>
            <w:tcW w:w="1548" w:type="dxa"/>
            <w:tcBorders>
              <w:top w:val="single" w:sz="8" w:space="0" w:color="000000"/>
              <w:bottom w:val="single" w:sz="8" w:space="0" w:color="000000"/>
              <w:right w:val="single" w:sz="8" w:space="0" w:color="000000"/>
            </w:tcBorders>
            <w:shd w:val="clear" w:color="auto" w:fill="F3F3F3"/>
          </w:tcPr>
          <w:p w14:paraId="7BAD5F17" w14:textId="77777777" w:rsidR="00CE3431" w:rsidRPr="00362205" w:rsidRDefault="00CE3431" w:rsidP="00D27F2C">
            <w:pPr>
              <w:rPr>
                <w:rFonts w:ascii="標楷體" w:eastAsia="標楷體" w:hAnsi="標楷體"/>
              </w:rPr>
            </w:pPr>
            <w:r w:rsidRPr="00362205">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4525EA05" w14:textId="77777777" w:rsidR="00CE3431" w:rsidRPr="00362205" w:rsidRDefault="00CE3431" w:rsidP="00D27F2C">
            <w:pPr>
              <w:rPr>
                <w:rFonts w:ascii="標楷體" w:eastAsia="標楷體" w:hAnsi="標楷體"/>
              </w:rPr>
            </w:pPr>
          </w:p>
        </w:tc>
      </w:tr>
      <w:tr w:rsidR="00CE3431" w:rsidRPr="00362205" w14:paraId="420912D2" w14:textId="77777777" w:rsidTr="00D27F2C">
        <w:trPr>
          <w:trHeight w:val="1311"/>
        </w:trPr>
        <w:tc>
          <w:tcPr>
            <w:tcW w:w="1548" w:type="dxa"/>
            <w:tcBorders>
              <w:top w:val="single" w:sz="8" w:space="0" w:color="000000"/>
              <w:bottom w:val="single" w:sz="8" w:space="0" w:color="000000"/>
              <w:right w:val="single" w:sz="8" w:space="0" w:color="000000"/>
            </w:tcBorders>
            <w:shd w:val="clear" w:color="auto" w:fill="F3F3F3"/>
          </w:tcPr>
          <w:p w14:paraId="514519DC" w14:textId="77777777" w:rsidR="00CE3431" w:rsidRPr="00362205" w:rsidRDefault="00CE3431" w:rsidP="00D27F2C">
            <w:pPr>
              <w:rPr>
                <w:rFonts w:ascii="標楷體" w:eastAsia="標楷體" w:hAnsi="標楷體"/>
              </w:rPr>
            </w:pPr>
            <w:r w:rsidRPr="00362205">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62FDEA0E" w14:textId="77777777" w:rsidR="00CE3431" w:rsidRPr="00362205" w:rsidRDefault="00CE3431" w:rsidP="00D27F2C">
            <w:pPr>
              <w:rPr>
                <w:rFonts w:ascii="標楷體" w:eastAsia="標楷體" w:hAnsi="標楷體"/>
              </w:rPr>
            </w:pPr>
          </w:p>
        </w:tc>
      </w:tr>
      <w:tr w:rsidR="00CE3431" w:rsidRPr="00362205" w14:paraId="3EFB2D22" w14:textId="77777777" w:rsidTr="00D27F2C">
        <w:trPr>
          <w:trHeight w:val="278"/>
        </w:trPr>
        <w:tc>
          <w:tcPr>
            <w:tcW w:w="1548" w:type="dxa"/>
            <w:tcBorders>
              <w:top w:val="single" w:sz="8" w:space="0" w:color="000000"/>
              <w:bottom w:val="single" w:sz="8" w:space="0" w:color="000000"/>
              <w:right w:val="single" w:sz="8" w:space="0" w:color="000000"/>
            </w:tcBorders>
            <w:shd w:val="clear" w:color="auto" w:fill="F3F3F3"/>
          </w:tcPr>
          <w:p w14:paraId="7123E62A" w14:textId="77777777" w:rsidR="00CE3431" w:rsidRPr="00362205" w:rsidRDefault="00CE3431" w:rsidP="00D27F2C">
            <w:pPr>
              <w:rPr>
                <w:rFonts w:ascii="標楷體" w:eastAsia="標楷體" w:hAnsi="標楷體"/>
              </w:rPr>
            </w:pPr>
            <w:r w:rsidRPr="00362205">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0941DE56" w14:textId="77777777" w:rsidR="00CE3431" w:rsidRPr="00362205" w:rsidRDefault="00CE3431" w:rsidP="00D27F2C">
            <w:pPr>
              <w:rPr>
                <w:rFonts w:ascii="標楷體" w:eastAsia="標楷體" w:hAnsi="標楷體"/>
              </w:rPr>
            </w:pPr>
          </w:p>
        </w:tc>
      </w:tr>
      <w:tr w:rsidR="00CE3431" w:rsidRPr="00362205" w14:paraId="562C0104" w14:textId="77777777" w:rsidTr="00D27F2C">
        <w:trPr>
          <w:trHeight w:val="358"/>
        </w:trPr>
        <w:tc>
          <w:tcPr>
            <w:tcW w:w="1548" w:type="dxa"/>
            <w:tcBorders>
              <w:top w:val="single" w:sz="8" w:space="0" w:color="000000"/>
              <w:bottom w:val="single" w:sz="8" w:space="0" w:color="000000"/>
              <w:right w:val="single" w:sz="8" w:space="0" w:color="000000"/>
            </w:tcBorders>
            <w:shd w:val="clear" w:color="auto" w:fill="F3F3F3"/>
          </w:tcPr>
          <w:p w14:paraId="44FF4B6A" w14:textId="77777777" w:rsidR="00CE3431" w:rsidRPr="00362205" w:rsidRDefault="00CE3431" w:rsidP="00D27F2C">
            <w:pPr>
              <w:rPr>
                <w:rFonts w:ascii="標楷體" w:eastAsia="標楷體" w:hAnsi="標楷體"/>
              </w:rPr>
            </w:pPr>
            <w:r w:rsidRPr="00362205">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10FD0816" w14:textId="77777777" w:rsidR="00CE3431" w:rsidRPr="00362205" w:rsidRDefault="00CE3431" w:rsidP="00D27F2C">
            <w:pPr>
              <w:rPr>
                <w:rFonts w:ascii="標楷體" w:eastAsia="標楷體" w:hAnsi="標楷體"/>
              </w:rPr>
            </w:pPr>
          </w:p>
        </w:tc>
      </w:tr>
      <w:tr w:rsidR="00CE3431" w:rsidRPr="00362205" w14:paraId="1E6D563D" w14:textId="77777777" w:rsidTr="00D27F2C">
        <w:trPr>
          <w:trHeight w:val="278"/>
        </w:trPr>
        <w:tc>
          <w:tcPr>
            <w:tcW w:w="1548" w:type="dxa"/>
            <w:tcBorders>
              <w:top w:val="single" w:sz="8" w:space="0" w:color="000000"/>
              <w:bottom w:val="single" w:sz="8" w:space="0" w:color="000000"/>
              <w:right w:val="single" w:sz="8" w:space="0" w:color="000000"/>
            </w:tcBorders>
            <w:shd w:val="clear" w:color="auto" w:fill="F3F3F3"/>
          </w:tcPr>
          <w:p w14:paraId="712FEC2A" w14:textId="77777777" w:rsidR="00CE3431" w:rsidRPr="00362205" w:rsidRDefault="00CE3431" w:rsidP="00D27F2C">
            <w:pPr>
              <w:rPr>
                <w:rFonts w:ascii="標楷體" w:eastAsia="標楷體" w:hAnsi="標楷體"/>
              </w:rPr>
            </w:pPr>
            <w:r w:rsidRPr="00362205">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5683EECF" w14:textId="77777777" w:rsidR="00CE3431" w:rsidRPr="00362205" w:rsidRDefault="00CE3431" w:rsidP="00D27F2C">
            <w:pPr>
              <w:rPr>
                <w:rFonts w:ascii="標楷體" w:eastAsia="標楷體" w:hAnsi="標楷體"/>
              </w:rPr>
            </w:pPr>
          </w:p>
        </w:tc>
      </w:tr>
    </w:tbl>
    <w:p w14:paraId="6392303C" w14:textId="77777777" w:rsidR="00CE3431" w:rsidRPr="00362205" w:rsidRDefault="00CE3431" w:rsidP="00CE3431">
      <w:pPr>
        <w:rPr>
          <w:rFonts w:ascii="標楷體" w:eastAsia="標楷體" w:hAnsi="標楷體"/>
        </w:rPr>
      </w:pPr>
    </w:p>
    <w:p w14:paraId="7A5151F9" w14:textId="77777777" w:rsidR="00CE3431" w:rsidRPr="00362205" w:rsidRDefault="00CE3431" w:rsidP="00CE3431">
      <w:pPr>
        <w:rPr>
          <w:rFonts w:ascii="標楷體" w:eastAsia="標楷體" w:hAnsi="標楷體"/>
        </w:rPr>
      </w:pPr>
    </w:p>
    <w:p w14:paraId="1CC2B80B" w14:textId="77777777" w:rsidR="00CE3431" w:rsidRPr="00362205" w:rsidRDefault="00CE3431" w:rsidP="00CE3431">
      <w:pPr>
        <w:rPr>
          <w:rFonts w:ascii="標楷體" w:eastAsia="標楷體" w:hAnsi="標楷體"/>
        </w:rPr>
      </w:pPr>
    </w:p>
    <w:p w14:paraId="751B37C3" w14:textId="77777777" w:rsidR="00CE3431" w:rsidRPr="00362205" w:rsidRDefault="00CE3431" w:rsidP="00CE3431">
      <w:pPr>
        <w:rPr>
          <w:rFonts w:ascii="標楷體" w:eastAsia="標楷體" w:hAnsi="標楷體"/>
        </w:rPr>
      </w:pPr>
    </w:p>
    <w:p w14:paraId="303735C4" w14:textId="77777777" w:rsidR="00CE3431" w:rsidRPr="00362205" w:rsidRDefault="00CE3431" w:rsidP="00CE3431">
      <w:pPr>
        <w:rPr>
          <w:rFonts w:ascii="標楷體" w:eastAsia="標楷體" w:hAnsi="標楷體"/>
        </w:rPr>
      </w:pPr>
    </w:p>
    <w:p w14:paraId="511678D8" w14:textId="77777777" w:rsidR="00CE3431" w:rsidRPr="00362205" w:rsidRDefault="00CE3431" w:rsidP="00CE3431">
      <w:pPr>
        <w:rPr>
          <w:rFonts w:ascii="標楷體" w:eastAsia="標楷體" w:hAnsi="標楷體"/>
        </w:rPr>
      </w:pPr>
    </w:p>
    <w:p w14:paraId="6626CBBC" w14:textId="77777777" w:rsidR="00CE3431" w:rsidRPr="00362205" w:rsidRDefault="00CE3431" w:rsidP="00CE3431">
      <w:pPr>
        <w:rPr>
          <w:rFonts w:ascii="標楷體" w:eastAsia="標楷體" w:hAnsi="標楷體"/>
        </w:rPr>
      </w:pPr>
    </w:p>
    <w:p w14:paraId="7962E042" w14:textId="77777777" w:rsidR="00CE3431" w:rsidRPr="00362205" w:rsidRDefault="00CE3431" w:rsidP="00CE3431">
      <w:pPr>
        <w:rPr>
          <w:rFonts w:ascii="標楷體" w:eastAsia="標楷體" w:hAnsi="標楷體"/>
        </w:rPr>
      </w:pPr>
      <w:r w:rsidRPr="00362205">
        <w:rPr>
          <w:rFonts w:ascii="標楷體" w:eastAsia="標楷體" w:hAnsi="標楷體"/>
        </w:rPr>
        <w:br w:type="page"/>
      </w:r>
    </w:p>
    <w:p w14:paraId="61423292" w14:textId="77777777" w:rsidR="00CE3431" w:rsidRPr="00362205" w:rsidRDefault="00CE3431" w:rsidP="00D01BCC">
      <w:pPr>
        <w:pStyle w:val="a"/>
      </w:pPr>
      <w:r w:rsidRPr="00362205">
        <w:lastRenderedPageBreak/>
        <w:t>UI畫面</w:t>
      </w:r>
    </w:p>
    <w:p w14:paraId="439AE8C6" w14:textId="77777777" w:rsidR="00CE3431" w:rsidRPr="00362205" w:rsidRDefault="00CE3431" w:rsidP="00CE3431">
      <w:pPr>
        <w:pStyle w:val="42"/>
        <w:spacing w:after="72"/>
        <w:ind w:left="1133"/>
        <w:rPr>
          <w:rFonts w:ascii="標楷體" w:hAnsi="標楷體"/>
        </w:rPr>
      </w:pPr>
      <w:r w:rsidRPr="00362205">
        <w:rPr>
          <w:rFonts w:ascii="標楷體" w:hAnsi="標楷體" w:hint="eastAsia"/>
        </w:rPr>
        <w:t>輸入畫面：</w:t>
      </w:r>
    </w:p>
    <w:p w14:paraId="28E0D6B0" w14:textId="738E3721" w:rsidR="00CE3431" w:rsidRPr="00362205" w:rsidRDefault="0063199D" w:rsidP="00116680">
      <w:pPr>
        <w:pStyle w:val="42"/>
        <w:spacing w:after="72"/>
        <w:ind w:leftChars="0" w:left="0"/>
        <w:rPr>
          <w:rFonts w:ascii="標楷體" w:hAnsi="標楷體"/>
        </w:rPr>
      </w:pPr>
      <w:r w:rsidRPr="0063199D">
        <w:rPr>
          <w:noProof/>
        </w:rPr>
        <w:t xml:space="preserve"> </w:t>
      </w:r>
      <w:r w:rsidRPr="0063199D">
        <w:rPr>
          <w:rFonts w:ascii="標楷體" w:hAnsi="標楷體"/>
          <w:noProof/>
        </w:rPr>
        <w:drawing>
          <wp:inline distT="0" distB="0" distL="0" distR="0" wp14:anchorId="1BB4F210" wp14:editId="16965FE5">
            <wp:extent cx="6479540" cy="1448435"/>
            <wp:effectExtent l="0" t="0" r="0" b="0"/>
            <wp:docPr id="162" name="圖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479540" cy="1448435"/>
                    </a:xfrm>
                    <a:prstGeom prst="rect">
                      <a:avLst/>
                    </a:prstGeom>
                  </pic:spPr>
                </pic:pic>
              </a:graphicData>
            </a:graphic>
          </wp:inline>
        </w:drawing>
      </w:r>
    </w:p>
    <w:p w14:paraId="07F6C68B" w14:textId="10D164EF" w:rsidR="00321D93" w:rsidRPr="00321D93" w:rsidRDefault="00321D93" w:rsidP="00321D93"/>
    <w:p w14:paraId="1A8AAC71" w14:textId="77777777" w:rsidR="00CE3431" w:rsidRPr="00362205" w:rsidRDefault="000C7737" w:rsidP="00D01BCC">
      <w:pPr>
        <w:pStyle w:val="a"/>
      </w:pPr>
      <w:r>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6"/>
        <w:gridCol w:w="1377"/>
        <w:gridCol w:w="1296"/>
        <w:gridCol w:w="1088"/>
        <w:gridCol w:w="1166"/>
        <w:gridCol w:w="673"/>
        <w:gridCol w:w="694"/>
        <w:gridCol w:w="2897"/>
      </w:tblGrid>
      <w:tr w:rsidR="00116680" w:rsidRPr="00362205" w14:paraId="5175B250" w14:textId="77777777" w:rsidTr="00116680">
        <w:trPr>
          <w:trHeight w:val="388"/>
          <w:jc w:val="center"/>
        </w:trPr>
        <w:tc>
          <w:tcPr>
            <w:tcW w:w="456" w:type="dxa"/>
            <w:vMerge w:val="restart"/>
          </w:tcPr>
          <w:p w14:paraId="55063A40" w14:textId="77777777" w:rsidR="00116680" w:rsidRPr="00362205" w:rsidRDefault="00116680" w:rsidP="00D27F2C">
            <w:pPr>
              <w:rPr>
                <w:rFonts w:ascii="標楷體" w:eastAsia="標楷體" w:hAnsi="標楷體"/>
              </w:rPr>
            </w:pPr>
            <w:r w:rsidRPr="00362205">
              <w:rPr>
                <w:rFonts w:ascii="標楷體" w:eastAsia="標楷體" w:hAnsi="標楷體"/>
              </w:rPr>
              <w:t>序號</w:t>
            </w:r>
          </w:p>
        </w:tc>
        <w:tc>
          <w:tcPr>
            <w:tcW w:w="1377" w:type="dxa"/>
            <w:vMerge w:val="restart"/>
          </w:tcPr>
          <w:p w14:paraId="6AF582DD" w14:textId="77777777" w:rsidR="00116680" w:rsidRPr="00362205" w:rsidRDefault="00116680" w:rsidP="00D27F2C">
            <w:pPr>
              <w:rPr>
                <w:rFonts w:ascii="標楷體" w:eastAsia="標楷體" w:hAnsi="標楷體"/>
              </w:rPr>
            </w:pPr>
            <w:r w:rsidRPr="00362205">
              <w:rPr>
                <w:rFonts w:ascii="標楷體" w:eastAsia="標楷體" w:hAnsi="標楷體"/>
              </w:rPr>
              <w:t>欄位</w:t>
            </w:r>
          </w:p>
        </w:tc>
        <w:tc>
          <w:tcPr>
            <w:tcW w:w="4689" w:type="dxa"/>
            <w:gridSpan w:val="5"/>
          </w:tcPr>
          <w:p w14:paraId="67AA3B6A" w14:textId="77777777" w:rsidR="00116680" w:rsidRPr="00362205" w:rsidRDefault="00116680" w:rsidP="00116680">
            <w:pPr>
              <w:jc w:val="center"/>
              <w:rPr>
                <w:rFonts w:ascii="標楷體" w:eastAsia="標楷體" w:hAnsi="標楷體"/>
              </w:rPr>
            </w:pPr>
            <w:r w:rsidRPr="00362205">
              <w:rPr>
                <w:rFonts w:ascii="標楷體" w:eastAsia="標楷體" w:hAnsi="標楷體"/>
              </w:rPr>
              <w:t>說明</w:t>
            </w:r>
          </w:p>
        </w:tc>
        <w:tc>
          <w:tcPr>
            <w:tcW w:w="2897" w:type="dxa"/>
            <w:vMerge w:val="restart"/>
          </w:tcPr>
          <w:p w14:paraId="08B63757" w14:textId="77777777" w:rsidR="00116680" w:rsidRPr="00362205" w:rsidRDefault="00116680" w:rsidP="00D27F2C">
            <w:pPr>
              <w:rPr>
                <w:rFonts w:ascii="標楷體" w:eastAsia="標楷體" w:hAnsi="標楷體"/>
              </w:rPr>
            </w:pPr>
            <w:r w:rsidRPr="00362205">
              <w:rPr>
                <w:rFonts w:ascii="標楷體" w:eastAsia="標楷體" w:hAnsi="標楷體"/>
              </w:rPr>
              <w:t>處理邏輯及注意事項</w:t>
            </w:r>
          </w:p>
        </w:tc>
      </w:tr>
      <w:tr w:rsidR="00116680" w:rsidRPr="00362205" w14:paraId="08ADF4FB" w14:textId="77777777" w:rsidTr="00116680">
        <w:trPr>
          <w:trHeight w:val="244"/>
          <w:jc w:val="center"/>
        </w:trPr>
        <w:tc>
          <w:tcPr>
            <w:tcW w:w="456" w:type="dxa"/>
            <w:vMerge/>
          </w:tcPr>
          <w:p w14:paraId="2B467943" w14:textId="77777777" w:rsidR="00116680" w:rsidRPr="00362205" w:rsidRDefault="00116680" w:rsidP="00D27F2C">
            <w:pPr>
              <w:rPr>
                <w:rFonts w:ascii="標楷體" w:eastAsia="標楷體" w:hAnsi="標楷體"/>
              </w:rPr>
            </w:pPr>
          </w:p>
        </w:tc>
        <w:tc>
          <w:tcPr>
            <w:tcW w:w="1377" w:type="dxa"/>
            <w:vMerge/>
          </w:tcPr>
          <w:p w14:paraId="49A6BCC8" w14:textId="77777777" w:rsidR="00116680" w:rsidRPr="00362205" w:rsidRDefault="00116680" w:rsidP="00D27F2C">
            <w:pPr>
              <w:rPr>
                <w:rFonts w:ascii="標楷體" w:eastAsia="標楷體" w:hAnsi="標楷體"/>
              </w:rPr>
            </w:pPr>
          </w:p>
        </w:tc>
        <w:tc>
          <w:tcPr>
            <w:tcW w:w="1068" w:type="dxa"/>
          </w:tcPr>
          <w:p w14:paraId="1CA51C66" w14:textId="77777777" w:rsidR="00EE0ACC" w:rsidRDefault="00116680" w:rsidP="00D27F2C">
            <w:pPr>
              <w:rPr>
                <w:rFonts w:ascii="標楷體" w:eastAsia="標楷體" w:hAnsi="標楷體"/>
              </w:rPr>
            </w:pPr>
            <w:r w:rsidRPr="004E09B8">
              <w:rPr>
                <w:rFonts w:ascii="標楷體" w:eastAsia="標楷體" w:hAnsi="標楷體" w:hint="eastAsia"/>
              </w:rPr>
              <w:t>資料型</w:t>
            </w:r>
          </w:p>
          <w:p w14:paraId="053F436F" w14:textId="77777777" w:rsidR="00116680" w:rsidRPr="00362205" w:rsidRDefault="00116680" w:rsidP="00D27F2C">
            <w:pPr>
              <w:rPr>
                <w:rFonts w:ascii="標楷體" w:eastAsia="標楷體" w:hAnsi="標楷體"/>
              </w:rPr>
            </w:pPr>
            <w:r w:rsidRPr="004E09B8">
              <w:rPr>
                <w:rFonts w:ascii="標楷體" w:eastAsia="標楷體" w:hAnsi="標楷體" w:hint="eastAsia"/>
              </w:rPr>
              <w:t>態長度</w:t>
            </w:r>
          </w:p>
        </w:tc>
        <w:tc>
          <w:tcPr>
            <w:tcW w:w="1088" w:type="dxa"/>
          </w:tcPr>
          <w:p w14:paraId="670AACA6" w14:textId="77777777" w:rsidR="00116680" w:rsidRPr="00362205" w:rsidRDefault="00116680" w:rsidP="00D27F2C">
            <w:pPr>
              <w:rPr>
                <w:rFonts w:ascii="標楷體" w:eastAsia="標楷體" w:hAnsi="標楷體"/>
              </w:rPr>
            </w:pPr>
            <w:r w:rsidRPr="00362205">
              <w:rPr>
                <w:rFonts w:ascii="標楷體" w:eastAsia="標楷體" w:hAnsi="標楷體"/>
              </w:rPr>
              <w:t>預設值</w:t>
            </w:r>
          </w:p>
        </w:tc>
        <w:tc>
          <w:tcPr>
            <w:tcW w:w="1166" w:type="dxa"/>
          </w:tcPr>
          <w:p w14:paraId="1F8E4668" w14:textId="77777777" w:rsidR="00116680" w:rsidRPr="00362205" w:rsidRDefault="00116680" w:rsidP="00D27F2C">
            <w:pPr>
              <w:rPr>
                <w:rFonts w:ascii="標楷體" w:eastAsia="標楷體" w:hAnsi="標楷體"/>
              </w:rPr>
            </w:pPr>
            <w:r w:rsidRPr="00362205">
              <w:rPr>
                <w:rFonts w:ascii="標楷體" w:eastAsia="標楷體" w:hAnsi="標楷體"/>
              </w:rPr>
              <w:t>選單內容</w:t>
            </w:r>
          </w:p>
        </w:tc>
        <w:tc>
          <w:tcPr>
            <w:tcW w:w="673" w:type="dxa"/>
          </w:tcPr>
          <w:p w14:paraId="302FBF0D" w14:textId="77777777" w:rsidR="00116680" w:rsidRPr="00362205" w:rsidRDefault="00116680" w:rsidP="00D27F2C">
            <w:pPr>
              <w:rPr>
                <w:rFonts w:ascii="標楷體" w:eastAsia="標楷體" w:hAnsi="標楷體"/>
              </w:rPr>
            </w:pPr>
            <w:r w:rsidRPr="00362205">
              <w:rPr>
                <w:rFonts w:ascii="標楷體" w:eastAsia="標楷體" w:hAnsi="標楷體"/>
              </w:rPr>
              <w:t>必填</w:t>
            </w:r>
          </w:p>
        </w:tc>
        <w:tc>
          <w:tcPr>
            <w:tcW w:w="694" w:type="dxa"/>
          </w:tcPr>
          <w:p w14:paraId="32C12333" w14:textId="77777777" w:rsidR="00116680" w:rsidRPr="00362205" w:rsidRDefault="00116680" w:rsidP="00D27F2C">
            <w:pPr>
              <w:rPr>
                <w:rFonts w:ascii="標楷體" w:eastAsia="標楷體" w:hAnsi="標楷體"/>
              </w:rPr>
            </w:pPr>
            <w:r w:rsidRPr="00362205">
              <w:rPr>
                <w:rFonts w:ascii="標楷體" w:eastAsia="標楷體" w:hAnsi="標楷體"/>
              </w:rPr>
              <w:t>R/W</w:t>
            </w:r>
          </w:p>
        </w:tc>
        <w:tc>
          <w:tcPr>
            <w:tcW w:w="2897" w:type="dxa"/>
            <w:vMerge/>
          </w:tcPr>
          <w:p w14:paraId="36702E53" w14:textId="77777777" w:rsidR="00116680" w:rsidRPr="00362205" w:rsidRDefault="00116680" w:rsidP="00D27F2C">
            <w:pPr>
              <w:rPr>
                <w:rFonts w:ascii="標楷體" w:eastAsia="標楷體" w:hAnsi="標楷體"/>
              </w:rPr>
            </w:pPr>
          </w:p>
        </w:tc>
      </w:tr>
      <w:tr w:rsidR="00116680" w:rsidRPr="00362205" w14:paraId="3046B9D1" w14:textId="77777777" w:rsidTr="00116680">
        <w:trPr>
          <w:trHeight w:val="291"/>
          <w:jc w:val="center"/>
        </w:trPr>
        <w:tc>
          <w:tcPr>
            <w:tcW w:w="456" w:type="dxa"/>
          </w:tcPr>
          <w:p w14:paraId="149BF7F6" w14:textId="77777777" w:rsidR="00116680" w:rsidRPr="00362205" w:rsidRDefault="00116680" w:rsidP="00D27F2C">
            <w:pPr>
              <w:rPr>
                <w:rFonts w:ascii="標楷體" w:eastAsia="標楷體" w:hAnsi="標楷體"/>
              </w:rPr>
            </w:pPr>
            <w:r w:rsidRPr="00362205">
              <w:rPr>
                <w:rFonts w:ascii="標楷體" w:eastAsia="標楷體" w:hAnsi="標楷體" w:hint="eastAsia"/>
              </w:rPr>
              <w:t>1</w:t>
            </w:r>
          </w:p>
        </w:tc>
        <w:tc>
          <w:tcPr>
            <w:tcW w:w="1377" w:type="dxa"/>
          </w:tcPr>
          <w:p w14:paraId="3E844360" w14:textId="77777777" w:rsidR="00116680" w:rsidRPr="00362205" w:rsidRDefault="00116680" w:rsidP="00D27F2C">
            <w:pPr>
              <w:rPr>
                <w:rFonts w:ascii="標楷體" w:eastAsia="標楷體" w:hAnsi="標楷體"/>
              </w:rPr>
            </w:pPr>
            <w:r w:rsidRPr="00362205">
              <w:rPr>
                <w:rFonts w:ascii="標楷體" w:eastAsia="標楷體" w:hAnsi="標楷體" w:hint="eastAsia"/>
              </w:rPr>
              <w:t>行庫代號</w:t>
            </w:r>
          </w:p>
        </w:tc>
        <w:tc>
          <w:tcPr>
            <w:tcW w:w="1068" w:type="dxa"/>
          </w:tcPr>
          <w:p w14:paraId="73199DC0" w14:textId="1B7FC9AF" w:rsidR="00116680" w:rsidRPr="00362205" w:rsidRDefault="0063199D">
            <w:pPr>
              <w:rPr>
                <w:rFonts w:ascii="標楷體" w:eastAsia="標楷體" w:hAnsi="標楷體"/>
              </w:rPr>
            </w:pPr>
            <w:r>
              <w:rPr>
                <w:rFonts w:ascii="標楷體" w:eastAsia="標楷體" w:hAnsi="標楷體" w:hint="eastAsia"/>
              </w:rPr>
              <w:t>X</w:t>
            </w:r>
            <w:r>
              <w:rPr>
                <w:rFonts w:ascii="標楷體" w:eastAsia="標楷體" w:hAnsi="標楷體"/>
              </w:rPr>
              <w:t>(3)+X(4)</w:t>
            </w:r>
          </w:p>
        </w:tc>
        <w:tc>
          <w:tcPr>
            <w:tcW w:w="1088" w:type="dxa"/>
          </w:tcPr>
          <w:p w14:paraId="38C5D3D3" w14:textId="77777777" w:rsidR="00116680" w:rsidRPr="00362205" w:rsidRDefault="00116680" w:rsidP="00D27F2C">
            <w:pPr>
              <w:rPr>
                <w:rFonts w:ascii="標楷體" w:eastAsia="標楷體" w:hAnsi="標楷體"/>
              </w:rPr>
            </w:pPr>
          </w:p>
        </w:tc>
        <w:tc>
          <w:tcPr>
            <w:tcW w:w="1166" w:type="dxa"/>
          </w:tcPr>
          <w:p w14:paraId="185C0FE9" w14:textId="77777777" w:rsidR="00116680" w:rsidRPr="00362205" w:rsidRDefault="00116680" w:rsidP="00D27F2C">
            <w:pPr>
              <w:rPr>
                <w:rFonts w:ascii="標楷體" w:eastAsia="標楷體" w:hAnsi="標楷體"/>
              </w:rPr>
            </w:pPr>
          </w:p>
        </w:tc>
        <w:tc>
          <w:tcPr>
            <w:tcW w:w="673" w:type="dxa"/>
          </w:tcPr>
          <w:p w14:paraId="1EDB1159" w14:textId="77777777" w:rsidR="00116680" w:rsidRPr="00362205" w:rsidRDefault="00116680" w:rsidP="00D27F2C">
            <w:pPr>
              <w:rPr>
                <w:rFonts w:ascii="標楷體" w:eastAsia="標楷體" w:hAnsi="標楷體"/>
              </w:rPr>
            </w:pPr>
          </w:p>
        </w:tc>
        <w:tc>
          <w:tcPr>
            <w:tcW w:w="694" w:type="dxa"/>
          </w:tcPr>
          <w:p w14:paraId="5535438B" w14:textId="77777777" w:rsidR="00116680" w:rsidRPr="00362205" w:rsidRDefault="00116680" w:rsidP="00D27F2C">
            <w:pPr>
              <w:rPr>
                <w:rFonts w:ascii="標楷體" w:eastAsia="標楷體" w:hAnsi="標楷體"/>
              </w:rPr>
            </w:pPr>
          </w:p>
        </w:tc>
        <w:tc>
          <w:tcPr>
            <w:tcW w:w="2897" w:type="dxa"/>
          </w:tcPr>
          <w:p w14:paraId="776D1EE2" w14:textId="28A9E566" w:rsidR="00116680" w:rsidRPr="002A63A7" w:rsidRDefault="00116680" w:rsidP="00E91F48">
            <w:pPr>
              <w:rPr>
                <w:rFonts w:ascii="標楷體" w:eastAsia="標楷體" w:hAnsi="標楷體"/>
              </w:rPr>
            </w:pPr>
            <w:r w:rsidRPr="0019165A">
              <w:rPr>
                <w:rFonts w:ascii="標楷體" w:eastAsia="標楷體" w:hAnsi="標楷體" w:hint="eastAsia"/>
              </w:rPr>
              <w:t>可不輸入</w:t>
            </w:r>
          </w:p>
        </w:tc>
      </w:tr>
      <w:tr w:rsidR="00637A75" w:rsidRPr="00362205" w14:paraId="494071DF" w14:textId="77777777" w:rsidTr="00116680">
        <w:trPr>
          <w:trHeight w:val="291"/>
          <w:jc w:val="center"/>
        </w:trPr>
        <w:tc>
          <w:tcPr>
            <w:tcW w:w="456" w:type="dxa"/>
          </w:tcPr>
          <w:p w14:paraId="24534831" w14:textId="3BA95FCA" w:rsidR="00637A75" w:rsidRPr="00362205" w:rsidRDefault="0063199D" w:rsidP="00D27F2C">
            <w:pPr>
              <w:rPr>
                <w:rFonts w:ascii="標楷體" w:eastAsia="標楷體" w:hAnsi="標楷體"/>
              </w:rPr>
            </w:pPr>
            <w:r>
              <w:rPr>
                <w:rFonts w:ascii="標楷體" w:eastAsia="標楷體" w:hAnsi="標楷體" w:hint="eastAsia"/>
              </w:rPr>
              <w:t>2</w:t>
            </w:r>
          </w:p>
        </w:tc>
        <w:tc>
          <w:tcPr>
            <w:tcW w:w="1377" w:type="dxa"/>
          </w:tcPr>
          <w:p w14:paraId="2A053B4C" w14:textId="3AB93F80" w:rsidR="00637A75" w:rsidRPr="00362205" w:rsidRDefault="0063199D" w:rsidP="00D27F2C">
            <w:pPr>
              <w:rPr>
                <w:rFonts w:ascii="標楷體" w:eastAsia="標楷體" w:hAnsi="標楷體"/>
              </w:rPr>
            </w:pPr>
            <w:r>
              <w:rPr>
                <w:rFonts w:ascii="標楷體" w:eastAsia="標楷體" w:hAnsi="標楷體" w:hint="eastAsia"/>
              </w:rPr>
              <w:t>行庫名稱</w:t>
            </w:r>
          </w:p>
        </w:tc>
        <w:tc>
          <w:tcPr>
            <w:tcW w:w="1068" w:type="dxa"/>
          </w:tcPr>
          <w:p w14:paraId="25C08EA1" w14:textId="3543683A" w:rsidR="00637A75" w:rsidRDefault="0063199D" w:rsidP="00D27F2C">
            <w:pPr>
              <w:rPr>
                <w:rFonts w:ascii="標楷體" w:eastAsia="標楷體" w:hAnsi="標楷體"/>
              </w:rPr>
            </w:pPr>
            <w:r>
              <w:rPr>
                <w:rFonts w:ascii="標楷體" w:eastAsia="標楷體" w:hAnsi="標楷體" w:hint="eastAsia"/>
              </w:rPr>
              <w:t>X(100)</w:t>
            </w:r>
          </w:p>
        </w:tc>
        <w:tc>
          <w:tcPr>
            <w:tcW w:w="1088" w:type="dxa"/>
          </w:tcPr>
          <w:p w14:paraId="672C7CEB" w14:textId="77777777" w:rsidR="00637A75" w:rsidRPr="00362205" w:rsidRDefault="00637A75" w:rsidP="00D27F2C">
            <w:pPr>
              <w:rPr>
                <w:rFonts w:ascii="標楷體" w:eastAsia="標楷體" w:hAnsi="標楷體"/>
              </w:rPr>
            </w:pPr>
          </w:p>
        </w:tc>
        <w:tc>
          <w:tcPr>
            <w:tcW w:w="1166" w:type="dxa"/>
          </w:tcPr>
          <w:p w14:paraId="30C139AF" w14:textId="77777777" w:rsidR="00637A75" w:rsidRPr="00362205" w:rsidRDefault="00637A75" w:rsidP="00D27F2C">
            <w:pPr>
              <w:rPr>
                <w:rFonts w:ascii="標楷體" w:eastAsia="標楷體" w:hAnsi="標楷體"/>
              </w:rPr>
            </w:pPr>
          </w:p>
        </w:tc>
        <w:tc>
          <w:tcPr>
            <w:tcW w:w="673" w:type="dxa"/>
          </w:tcPr>
          <w:p w14:paraId="7FCEC124" w14:textId="77777777" w:rsidR="00637A75" w:rsidRPr="00362205" w:rsidRDefault="00637A75" w:rsidP="00D27F2C">
            <w:pPr>
              <w:rPr>
                <w:rFonts w:ascii="標楷體" w:eastAsia="標楷體" w:hAnsi="標楷體"/>
              </w:rPr>
            </w:pPr>
          </w:p>
        </w:tc>
        <w:tc>
          <w:tcPr>
            <w:tcW w:w="694" w:type="dxa"/>
          </w:tcPr>
          <w:p w14:paraId="39D488BA" w14:textId="77777777" w:rsidR="00637A75" w:rsidRPr="00362205" w:rsidRDefault="00637A75" w:rsidP="00D27F2C">
            <w:pPr>
              <w:rPr>
                <w:rFonts w:ascii="標楷體" w:eastAsia="標楷體" w:hAnsi="標楷體"/>
              </w:rPr>
            </w:pPr>
          </w:p>
        </w:tc>
        <w:tc>
          <w:tcPr>
            <w:tcW w:w="2897" w:type="dxa"/>
          </w:tcPr>
          <w:p w14:paraId="298E0AC8" w14:textId="48FEA190" w:rsidR="00637A75" w:rsidRPr="00BA5AA3" w:rsidRDefault="0063199D" w:rsidP="00E91F48">
            <w:pPr>
              <w:rPr>
                <w:rFonts w:ascii="標楷體" w:eastAsia="標楷體" w:hAnsi="標楷體"/>
              </w:rPr>
            </w:pPr>
            <w:r w:rsidRPr="0019165A">
              <w:rPr>
                <w:rFonts w:ascii="標楷體" w:eastAsia="標楷體" w:hAnsi="標楷體" w:hint="eastAsia"/>
              </w:rPr>
              <w:t>可不輸入</w:t>
            </w:r>
          </w:p>
        </w:tc>
      </w:tr>
    </w:tbl>
    <w:p w14:paraId="485D6256" w14:textId="77777777" w:rsidR="00116680" w:rsidRDefault="00116680" w:rsidP="00116680">
      <w:pPr>
        <w:rPr>
          <w:rFonts w:ascii="標楷體" w:eastAsia="標楷體" w:hAnsi="標楷體"/>
        </w:rPr>
      </w:pPr>
    </w:p>
    <w:p w14:paraId="531A6E81" w14:textId="77777777" w:rsidR="00472317" w:rsidRPr="0022279A" w:rsidRDefault="004F456B" w:rsidP="00197760">
      <w:pPr>
        <w:pStyle w:val="3"/>
        <w:numPr>
          <w:ilvl w:val="2"/>
          <w:numId w:val="1"/>
        </w:numPr>
        <w:rPr>
          <w:rFonts w:ascii="標楷體" w:hAnsi="標楷體"/>
          <w:color w:val="FF0000"/>
          <w:sz w:val="28"/>
          <w:szCs w:val="28"/>
        </w:rPr>
      </w:pPr>
      <w:r>
        <w:rPr>
          <w:rFonts w:ascii="標楷體" w:hAnsi="標楷體"/>
        </w:rPr>
        <w:br w:type="page"/>
      </w:r>
      <w:r w:rsidR="0098558D">
        <w:rPr>
          <w:rFonts w:ascii="標楷體" w:hAnsi="標楷體" w:hint="eastAsia"/>
        </w:rPr>
        <w:lastRenderedPageBreak/>
        <w:t>L6702</w:t>
      </w:r>
      <w:r w:rsidR="00472317" w:rsidRPr="00362205">
        <w:rPr>
          <w:rFonts w:ascii="標楷體" w:hAnsi="標楷體" w:hint="eastAsia"/>
        </w:rPr>
        <w:t>營業單位對照檔維護</w:t>
      </w:r>
      <w:r w:rsidR="00405220" w:rsidRPr="0022279A">
        <w:rPr>
          <w:rFonts w:ascii="標楷體" w:hAnsi="標楷體"/>
          <w:color w:val="FF0000"/>
          <w:sz w:val="28"/>
          <w:szCs w:val="28"/>
        </w:rPr>
        <w:t>&lt;-</w:t>
      </w:r>
      <w:r w:rsidR="00405220" w:rsidRPr="0022279A">
        <w:rPr>
          <w:rFonts w:ascii="標楷體" w:hAnsi="標楷體" w:hint="eastAsia"/>
          <w:color w:val="FF0000"/>
          <w:sz w:val="28"/>
          <w:szCs w:val="28"/>
          <w:lang w:eastAsia="zh-HK"/>
        </w:rPr>
        <w:t>從</w:t>
      </w:r>
      <w:r w:rsidR="00405220" w:rsidRPr="0022279A">
        <w:rPr>
          <w:rFonts w:ascii="標楷體" w:hAnsi="標楷體"/>
          <w:color w:val="FF0000"/>
          <w:sz w:val="28"/>
          <w:szCs w:val="28"/>
          <w:lang w:eastAsia="zh-HK"/>
        </w:rPr>
        <w:t>[</w:t>
      </w:r>
      <w:r w:rsidR="00405220" w:rsidRPr="0022279A">
        <w:rPr>
          <w:rFonts w:ascii="標楷體" w:hAnsi="標楷體"/>
          <w:color w:val="FF0000"/>
          <w:sz w:val="28"/>
          <w:szCs w:val="28"/>
        </w:rPr>
        <w:t>L6972</w:t>
      </w:r>
      <w:r w:rsidR="00405220" w:rsidRPr="0022279A">
        <w:rPr>
          <w:rFonts w:ascii="標楷體" w:hAnsi="標楷體" w:hint="eastAsia"/>
          <w:color w:val="FF0000"/>
          <w:sz w:val="28"/>
          <w:szCs w:val="28"/>
        </w:rPr>
        <w:t>營業單位對照檔查詢</w:t>
      </w:r>
      <w:r w:rsidR="00405220" w:rsidRPr="0022279A">
        <w:rPr>
          <w:rFonts w:ascii="標楷體" w:hAnsi="標楷體"/>
          <w:color w:val="FF0000"/>
          <w:sz w:val="28"/>
          <w:szCs w:val="28"/>
        </w:rPr>
        <w:t>]</w:t>
      </w:r>
      <w:r w:rsidR="00405220" w:rsidRPr="0022279A">
        <w:rPr>
          <w:rFonts w:ascii="標楷體" w:hAnsi="標楷體" w:hint="eastAsia"/>
          <w:color w:val="FF0000"/>
          <w:sz w:val="28"/>
          <w:szCs w:val="28"/>
          <w:lang w:eastAsia="zh-HK"/>
        </w:rPr>
        <w:t>連結</w:t>
      </w:r>
    </w:p>
    <w:p w14:paraId="380E36FC" w14:textId="77777777" w:rsidR="00472317" w:rsidRPr="00362205" w:rsidRDefault="00472317" w:rsidP="00D01BCC">
      <w:pPr>
        <w:pStyle w:val="a"/>
      </w:pPr>
      <w:r w:rsidRPr="00362205">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472317" w:rsidRPr="00362205" w14:paraId="3671F7B0" w14:textId="77777777" w:rsidTr="00F9144F">
        <w:trPr>
          <w:trHeight w:val="277"/>
        </w:trPr>
        <w:tc>
          <w:tcPr>
            <w:tcW w:w="1548" w:type="dxa"/>
            <w:tcBorders>
              <w:top w:val="single" w:sz="8" w:space="0" w:color="000000"/>
              <w:bottom w:val="single" w:sz="8" w:space="0" w:color="000000"/>
              <w:right w:val="single" w:sz="8" w:space="0" w:color="000000"/>
            </w:tcBorders>
            <w:shd w:val="clear" w:color="auto" w:fill="F3F3F3"/>
          </w:tcPr>
          <w:p w14:paraId="14603F83" w14:textId="77777777" w:rsidR="00472317" w:rsidRPr="00362205" w:rsidRDefault="00472317" w:rsidP="00F9144F">
            <w:pPr>
              <w:rPr>
                <w:rFonts w:ascii="標楷體" w:eastAsia="標楷體" w:hAnsi="標楷體"/>
              </w:rPr>
            </w:pPr>
            <w:r w:rsidRPr="00362205">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4B712F86" w14:textId="77777777" w:rsidR="00472317" w:rsidRPr="00637A75" w:rsidRDefault="00472317" w:rsidP="00F9144F">
            <w:pPr>
              <w:rPr>
                <w:rFonts w:ascii="標楷體" w:eastAsia="標楷體" w:hAnsi="標楷體"/>
              </w:rPr>
            </w:pPr>
            <w:r w:rsidRPr="00637A75">
              <w:rPr>
                <w:rFonts w:ascii="標楷體" w:eastAsia="標楷體" w:hAnsi="標楷體" w:hint="eastAsia"/>
              </w:rPr>
              <w:t>營業單位對照檔維護</w:t>
            </w:r>
          </w:p>
          <w:p w14:paraId="50390497" w14:textId="77777777" w:rsidR="00472317" w:rsidRPr="00637A75" w:rsidRDefault="00637A75" w:rsidP="00637A75">
            <w:pPr>
              <w:rPr>
                <w:rFonts w:ascii="標楷體" w:eastAsia="標楷體" w:hAnsi="標楷體"/>
              </w:rPr>
            </w:pPr>
            <w:r w:rsidRPr="00637A75">
              <w:rPr>
                <w:rFonts w:ascii="標楷體" w:eastAsia="標楷體" w:hAnsi="標楷體" w:hint="eastAsia"/>
              </w:rPr>
              <w:t>建立營業單位名稱、地址、負責人及營利統一編號等資料。</w:t>
            </w:r>
          </w:p>
        </w:tc>
      </w:tr>
      <w:tr w:rsidR="00472317" w:rsidRPr="00362205" w14:paraId="095D8D6A" w14:textId="77777777" w:rsidTr="00F9144F">
        <w:trPr>
          <w:trHeight w:val="277"/>
        </w:trPr>
        <w:tc>
          <w:tcPr>
            <w:tcW w:w="1548" w:type="dxa"/>
            <w:tcBorders>
              <w:top w:val="single" w:sz="8" w:space="0" w:color="000000"/>
              <w:bottom w:val="single" w:sz="8" w:space="0" w:color="000000"/>
              <w:right w:val="single" w:sz="8" w:space="0" w:color="000000"/>
            </w:tcBorders>
            <w:shd w:val="clear" w:color="auto" w:fill="F3F3F3"/>
          </w:tcPr>
          <w:p w14:paraId="4D37E4D1" w14:textId="77777777" w:rsidR="00472317" w:rsidRPr="00362205" w:rsidRDefault="00472317" w:rsidP="00F9144F">
            <w:pPr>
              <w:rPr>
                <w:rFonts w:ascii="標楷體" w:eastAsia="標楷體" w:hAnsi="標楷體"/>
              </w:rPr>
            </w:pPr>
            <w:r w:rsidRPr="00362205">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74520382" w14:textId="77777777" w:rsidR="00472317" w:rsidRPr="00362205" w:rsidRDefault="00472317" w:rsidP="00F9144F">
            <w:pPr>
              <w:rPr>
                <w:rFonts w:ascii="標楷體" w:eastAsia="標楷體" w:hAnsi="標楷體"/>
              </w:rPr>
            </w:pPr>
          </w:p>
        </w:tc>
      </w:tr>
      <w:tr w:rsidR="00472317" w:rsidRPr="00362205" w14:paraId="1B180A2A" w14:textId="77777777" w:rsidTr="00F9144F">
        <w:trPr>
          <w:trHeight w:val="773"/>
        </w:trPr>
        <w:tc>
          <w:tcPr>
            <w:tcW w:w="1548" w:type="dxa"/>
            <w:tcBorders>
              <w:top w:val="single" w:sz="8" w:space="0" w:color="000000"/>
              <w:bottom w:val="single" w:sz="8" w:space="0" w:color="000000"/>
              <w:right w:val="single" w:sz="8" w:space="0" w:color="000000"/>
            </w:tcBorders>
            <w:shd w:val="clear" w:color="auto" w:fill="F3F3F3"/>
          </w:tcPr>
          <w:p w14:paraId="6506C04C" w14:textId="77777777" w:rsidR="00472317" w:rsidRPr="00362205" w:rsidRDefault="00472317" w:rsidP="00F9144F">
            <w:pPr>
              <w:rPr>
                <w:rFonts w:ascii="標楷體" w:eastAsia="標楷體" w:hAnsi="標楷體"/>
              </w:rPr>
            </w:pPr>
            <w:r w:rsidRPr="00362205">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4F0C0491" w14:textId="77777777" w:rsidR="00472317" w:rsidRPr="00362205" w:rsidRDefault="00472317" w:rsidP="00F9144F">
            <w:pPr>
              <w:rPr>
                <w:rFonts w:ascii="標楷體" w:eastAsia="標楷體" w:hAnsi="標楷體"/>
              </w:rPr>
            </w:pPr>
          </w:p>
        </w:tc>
      </w:tr>
      <w:tr w:rsidR="00472317" w:rsidRPr="00362205" w14:paraId="21A76AA4" w14:textId="77777777" w:rsidTr="00F9144F">
        <w:trPr>
          <w:trHeight w:val="321"/>
        </w:trPr>
        <w:tc>
          <w:tcPr>
            <w:tcW w:w="1548" w:type="dxa"/>
            <w:tcBorders>
              <w:top w:val="single" w:sz="8" w:space="0" w:color="000000"/>
              <w:bottom w:val="single" w:sz="8" w:space="0" w:color="000000"/>
              <w:right w:val="single" w:sz="8" w:space="0" w:color="000000"/>
            </w:tcBorders>
            <w:shd w:val="clear" w:color="auto" w:fill="F3F3F3"/>
          </w:tcPr>
          <w:p w14:paraId="044ABEC9" w14:textId="77777777" w:rsidR="00472317" w:rsidRPr="00362205" w:rsidRDefault="00472317" w:rsidP="00F9144F">
            <w:pPr>
              <w:rPr>
                <w:rFonts w:ascii="標楷體" w:eastAsia="標楷體" w:hAnsi="標楷體"/>
              </w:rPr>
            </w:pPr>
            <w:r w:rsidRPr="00362205">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4285CA1C" w14:textId="77777777" w:rsidR="00472317" w:rsidRPr="00362205" w:rsidRDefault="00472317" w:rsidP="00F9144F">
            <w:pPr>
              <w:rPr>
                <w:rFonts w:ascii="標楷體" w:eastAsia="標楷體" w:hAnsi="標楷體"/>
              </w:rPr>
            </w:pPr>
          </w:p>
        </w:tc>
      </w:tr>
      <w:tr w:rsidR="00472317" w:rsidRPr="00362205" w14:paraId="0873A08A" w14:textId="77777777" w:rsidTr="00F9144F">
        <w:trPr>
          <w:trHeight w:val="1311"/>
        </w:trPr>
        <w:tc>
          <w:tcPr>
            <w:tcW w:w="1548" w:type="dxa"/>
            <w:tcBorders>
              <w:top w:val="single" w:sz="8" w:space="0" w:color="000000"/>
              <w:bottom w:val="single" w:sz="8" w:space="0" w:color="000000"/>
              <w:right w:val="single" w:sz="8" w:space="0" w:color="000000"/>
            </w:tcBorders>
            <w:shd w:val="clear" w:color="auto" w:fill="F3F3F3"/>
          </w:tcPr>
          <w:p w14:paraId="2EB2E095" w14:textId="77777777" w:rsidR="00472317" w:rsidRPr="00362205" w:rsidRDefault="00472317" w:rsidP="00F9144F">
            <w:pPr>
              <w:rPr>
                <w:rFonts w:ascii="標楷體" w:eastAsia="標楷體" w:hAnsi="標楷體"/>
              </w:rPr>
            </w:pPr>
            <w:r w:rsidRPr="00362205">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1F5E8727" w14:textId="77777777" w:rsidR="00472317" w:rsidRPr="00362205" w:rsidRDefault="00472317" w:rsidP="00F9144F">
            <w:pPr>
              <w:rPr>
                <w:rFonts w:ascii="標楷體" w:eastAsia="標楷體" w:hAnsi="標楷體"/>
              </w:rPr>
            </w:pPr>
          </w:p>
        </w:tc>
      </w:tr>
      <w:tr w:rsidR="00472317" w:rsidRPr="00362205" w14:paraId="67786F96" w14:textId="77777777" w:rsidTr="00F9144F">
        <w:trPr>
          <w:trHeight w:val="278"/>
        </w:trPr>
        <w:tc>
          <w:tcPr>
            <w:tcW w:w="1548" w:type="dxa"/>
            <w:tcBorders>
              <w:top w:val="single" w:sz="8" w:space="0" w:color="000000"/>
              <w:bottom w:val="single" w:sz="8" w:space="0" w:color="000000"/>
              <w:right w:val="single" w:sz="8" w:space="0" w:color="000000"/>
            </w:tcBorders>
            <w:shd w:val="clear" w:color="auto" w:fill="F3F3F3"/>
          </w:tcPr>
          <w:p w14:paraId="56E2788B" w14:textId="77777777" w:rsidR="00472317" w:rsidRPr="00362205" w:rsidRDefault="00472317" w:rsidP="00F9144F">
            <w:pPr>
              <w:rPr>
                <w:rFonts w:ascii="標楷體" w:eastAsia="標楷體" w:hAnsi="標楷體"/>
              </w:rPr>
            </w:pPr>
            <w:r w:rsidRPr="00362205">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49373EFE" w14:textId="77777777" w:rsidR="00472317" w:rsidRPr="00362205" w:rsidRDefault="00472317" w:rsidP="00F9144F">
            <w:pPr>
              <w:rPr>
                <w:rFonts w:ascii="標楷體" w:eastAsia="標楷體" w:hAnsi="標楷體"/>
              </w:rPr>
            </w:pPr>
          </w:p>
        </w:tc>
      </w:tr>
      <w:tr w:rsidR="00472317" w:rsidRPr="00362205" w14:paraId="1FEEE2C0" w14:textId="77777777" w:rsidTr="00F9144F">
        <w:trPr>
          <w:trHeight w:val="358"/>
        </w:trPr>
        <w:tc>
          <w:tcPr>
            <w:tcW w:w="1548" w:type="dxa"/>
            <w:tcBorders>
              <w:top w:val="single" w:sz="8" w:space="0" w:color="000000"/>
              <w:bottom w:val="single" w:sz="8" w:space="0" w:color="000000"/>
              <w:right w:val="single" w:sz="8" w:space="0" w:color="000000"/>
            </w:tcBorders>
            <w:shd w:val="clear" w:color="auto" w:fill="F3F3F3"/>
          </w:tcPr>
          <w:p w14:paraId="125DBB1E" w14:textId="77777777" w:rsidR="00472317" w:rsidRPr="00362205" w:rsidRDefault="00472317" w:rsidP="00F9144F">
            <w:pPr>
              <w:rPr>
                <w:rFonts w:ascii="標楷體" w:eastAsia="標楷體" w:hAnsi="標楷體"/>
              </w:rPr>
            </w:pPr>
            <w:r w:rsidRPr="00362205">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30E01769" w14:textId="77777777" w:rsidR="00472317" w:rsidRPr="00362205" w:rsidRDefault="00472317" w:rsidP="00F9144F">
            <w:pPr>
              <w:rPr>
                <w:rFonts w:ascii="標楷體" w:eastAsia="標楷體" w:hAnsi="標楷體"/>
              </w:rPr>
            </w:pPr>
          </w:p>
        </w:tc>
      </w:tr>
      <w:tr w:rsidR="00472317" w:rsidRPr="00362205" w14:paraId="1F2D4A00" w14:textId="77777777" w:rsidTr="00F9144F">
        <w:trPr>
          <w:trHeight w:val="278"/>
        </w:trPr>
        <w:tc>
          <w:tcPr>
            <w:tcW w:w="1548" w:type="dxa"/>
            <w:tcBorders>
              <w:top w:val="single" w:sz="8" w:space="0" w:color="000000"/>
              <w:bottom w:val="single" w:sz="8" w:space="0" w:color="000000"/>
              <w:right w:val="single" w:sz="8" w:space="0" w:color="000000"/>
            </w:tcBorders>
            <w:shd w:val="clear" w:color="auto" w:fill="F3F3F3"/>
          </w:tcPr>
          <w:p w14:paraId="2A7D9DCB" w14:textId="77777777" w:rsidR="00472317" w:rsidRPr="00362205" w:rsidRDefault="00472317" w:rsidP="00F9144F">
            <w:pPr>
              <w:rPr>
                <w:rFonts w:ascii="標楷體" w:eastAsia="標楷體" w:hAnsi="標楷體"/>
              </w:rPr>
            </w:pPr>
            <w:r w:rsidRPr="00362205">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301B3782" w14:textId="77777777" w:rsidR="00472317" w:rsidRPr="00362205" w:rsidRDefault="00472317" w:rsidP="00F9144F">
            <w:pPr>
              <w:rPr>
                <w:rFonts w:ascii="標楷體" w:eastAsia="標楷體" w:hAnsi="標楷體"/>
              </w:rPr>
            </w:pPr>
          </w:p>
        </w:tc>
      </w:tr>
    </w:tbl>
    <w:p w14:paraId="277C9853" w14:textId="77777777" w:rsidR="00472317" w:rsidRPr="00362205" w:rsidRDefault="00472317" w:rsidP="00472317">
      <w:pPr>
        <w:rPr>
          <w:rFonts w:ascii="標楷體" w:eastAsia="標楷體" w:hAnsi="標楷體"/>
        </w:rPr>
      </w:pPr>
    </w:p>
    <w:p w14:paraId="71EC7613" w14:textId="77777777" w:rsidR="00472317" w:rsidRPr="00362205" w:rsidRDefault="00472317" w:rsidP="00472317">
      <w:pPr>
        <w:rPr>
          <w:rFonts w:ascii="標楷體" w:eastAsia="標楷體" w:hAnsi="標楷體"/>
        </w:rPr>
      </w:pPr>
    </w:p>
    <w:p w14:paraId="177AB383" w14:textId="77777777" w:rsidR="00472317" w:rsidRPr="00362205" w:rsidRDefault="00472317" w:rsidP="00472317">
      <w:pPr>
        <w:rPr>
          <w:rFonts w:ascii="標楷體" w:eastAsia="標楷體" w:hAnsi="標楷體"/>
        </w:rPr>
      </w:pPr>
    </w:p>
    <w:p w14:paraId="59455EC3" w14:textId="77777777" w:rsidR="00472317" w:rsidRPr="00362205" w:rsidRDefault="00472317" w:rsidP="00472317">
      <w:pPr>
        <w:rPr>
          <w:rFonts w:ascii="標楷體" w:eastAsia="標楷體" w:hAnsi="標楷體"/>
        </w:rPr>
      </w:pPr>
    </w:p>
    <w:p w14:paraId="55514531" w14:textId="77777777" w:rsidR="00472317" w:rsidRPr="00362205" w:rsidRDefault="00472317" w:rsidP="00472317">
      <w:pPr>
        <w:rPr>
          <w:rFonts w:ascii="標楷體" w:eastAsia="標楷體" w:hAnsi="標楷體"/>
        </w:rPr>
      </w:pPr>
    </w:p>
    <w:p w14:paraId="29D84749" w14:textId="77777777" w:rsidR="00472317" w:rsidRPr="00362205" w:rsidRDefault="00472317" w:rsidP="00472317">
      <w:pPr>
        <w:rPr>
          <w:rFonts w:ascii="標楷體" w:eastAsia="標楷體" w:hAnsi="標楷體"/>
        </w:rPr>
      </w:pPr>
    </w:p>
    <w:p w14:paraId="6933973B" w14:textId="77777777" w:rsidR="00472317" w:rsidRPr="00362205" w:rsidRDefault="00472317" w:rsidP="00472317">
      <w:pPr>
        <w:rPr>
          <w:rFonts w:ascii="標楷體" w:eastAsia="標楷體" w:hAnsi="標楷體"/>
        </w:rPr>
      </w:pPr>
    </w:p>
    <w:p w14:paraId="7B3D98DB" w14:textId="77777777" w:rsidR="00472317" w:rsidRPr="00362205" w:rsidRDefault="00472317" w:rsidP="00472317">
      <w:pPr>
        <w:rPr>
          <w:rFonts w:ascii="標楷體" w:eastAsia="標楷體" w:hAnsi="標楷體"/>
        </w:rPr>
      </w:pPr>
      <w:r w:rsidRPr="00362205">
        <w:rPr>
          <w:rFonts w:ascii="標楷體" w:eastAsia="標楷體" w:hAnsi="標楷體"/>
        </w:rPr>
        <w:br w:type="page"/>
      </w:r>
    </w:p>
    <w:p w14:paraId="051E1561" w14:textId="77777777" w:rsidR="00472317" w:rsidRPr="00362205" w:rsidRDefault="00472317" w:rsidP="00D01BCC">
      <w:pPr>
        <w:pStyle w:val="a"/>
      </w:pPr>
      <w:r w:rsidRPr="00362205">
        <w:lastRenderedPageBreak/>
        <w:t>UI畫面</w:t>
      </w:r>
    </w:p>
    <w:p w14:paraId="6E26DB9D" w14:textId="77777777" w:rsidR="00472317" w:rsidRPr="00362205" w:rsidRDefault="00472317" w:rsidP="00472317">
      <w:pPr>
        <w:pStyle w:val="42"/>
        <w:spacing w:after="72"/>
        <w:ind w:left="1133"/>
        <w:rPr>
          <w:rFonts w:ascii="標楷體" w:hAnsi="標楷體"/>
        </w:rPr>
      </w:pPr>
      <w:r w:rsidRPr="00362205">
        <w:rPr>
          <w:rFonts w:ascii="標楷體" w:hAnsi="標楷體" w:hint="eastAsia"/>
        </w:rPr>
        <w:t>輸入畫面：</w:t>
      </w:r>
    </w:p>
    <w:p w14:paraId="63C40AC6" w14:textId="77777777" w:rsidR="00472317" w:rsidRPr="00362205" w:rsidRDefault="002C3244" w:rsidP="00D01BCC">
      <w:pPr>
        <w:pStyle w:val="a"/>
      </w:pPr>
      <w:r>
        <w:rPr>
          <w:noProof/>
        </w:rPr>
        <w:drawing>
          <wp:inline distT="0" distB="0" distL="0" distR="0" wp14:anchorId="463B6CB7" wp14:editId="70C67A73">
            <wp:extent cx="6608445" cy="3209925"/>
            <wp:effectExtent l="0" t="0" r="1905" b="9525"/>
            <wp:docPr id="5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6608445" cy="3209925"/>
                    </a:xfrm>
                    <a:prstGeom prst="rect">
                      <a:avLst/>
                    </a:prstGeom>
                    <a:noFill/>
                    <a:ln>
                      <a:noFill/>
                    </a:ln>
                  </pic:spPr>
                </pic:pic>
              </a:graphicData>
            </a:graphic>
          </wp:inline>
        </w:drawing>
      </w:r>
    </w:p>
    <w:p w14:paraId="72DE27C4" w14:textId="77777777" w:rsidR="00472317" w:rsidRPr="00362205" w:rsidRDefault="000C7737" w:rsidP="00D01BCC">
      <w:pPr>
        <w:pStyle w:val="a"/>
      </w:pPr>
      <w:r>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67"/>
        <w:gridCol w:w="1233"/>
        <w:gridCol w:w="1071"/>
        <w:gridCol w:w="1095"/>
        <w:gridCol w:w="1173"/>
        <w:gridCol w:w="675"/>
        <w:gridCol w:w="696"/>
        <w:gridCol w:w="2767"/>
      </w:tblGrid>
      <w:tr w:rsidR="00637A75" w:rsidRPr="00362205" w14:paraId="6DBA12C9" w14:textId="77777777" w:rsidTr="00637A75">
        <w:trPr>
          <w:trHeight w:val="388"/>
          <w:jc w:val="center"/>
        </w:trPr>
        <w:tc>
          <w:tcPr>
            <w:tcW w:w="567" w:type="dxa"/>
            <w:vMerge w:val="restart"/>
          </w:tcPr>
          <w:p w14:paraId="4FA8823D" w14:textId="77777777" w:rsidR="00637A75" w:rsidRPr="00362205" w:rsidRDefault="00637A75" w:rsidP="00F9144F">
            <w:pPr>
              <w:rPr>
                <w:rFonts w:ascii="標楷體" w:eastAsia="標楷體" w:hAnsi="標楷體"/>
              </w:rPr>
            </w:pPr>
            <w:r w:rsidRPr="00362205">
              <w:rPr>
                <w:rFonts w:ascii="標楷體" w:eastAsia="標楷體" w:hAnsi="標楷體"/>
              </w:rPr>
              <w:t>序號</w:t>
            </w:r>
          </w:p>
        </w:tc>
        <w:tc>
          <w:tcPr>
            <w:tcW w:w="1233" w:type="dxa"/>
            <w:vMerge w:val="restart"/>
          </w:tcPr>
          <w:p w14:paraId="0E9937B4" w14:textId="77777777" w:rsidR="00637A75" w:rsidRPr="00362205" w:rsidRDefault="00637A75" w:rsidP="00F9144F">
            <w:pPr>
              <w:rPr>
                <w:rFonts w:ascii="標楷體" w:eastAsia="標楷體" w:hAnsi="標楷體"/>
              </w:rPr>
            </w:pPr>
            <w:r w:rsidRPr="00362205">
              <w:rPr>
                <w:rFonts w:ascii="標楷體" w:eastAsia="標楷體" w:hAnsi="標楷體"/>
              </w:rPr>
              <w:t>欄位</w:t>
            </w:r>
          </w:p>
        </w:tc>
        <w:tc>
          <w:tcPr>
            <w:tcW w:w="4710" w:type="dxa"/>
            <w:gridSpan w:val="5"/>
          </w:tcPr>
          <w:p w14:paraId="26FAAA31" w14:textId="77777777" w:rsidR="00637A75" w:rsidRPr="00362205" w:rsidRDefault="00637A75" w:rsidP="00637A75">
            <w:pPr>
              <w:jc w:val="center"/>
              <w:rPr>
                <w:rFonts w:ascii="標楷體" w:eastAsia="標楷體" w:hAnsi="標楷體"/>
              </w:rPr>
            </w:pPr>
            <w:r w:rsidRPr="00362205">
              <w:rPr>
                <w:rFonts w:ascii="標楷體" w:eastAsia="標楷體" w:hAnsi="標楷體"/>
              </w:rPr>
              <w:t>說明</w:t>
            </w:r>
          </w:p>
        </w:tc>
        <w:tc>
          <w:tcPr>
            <w:tcW w:w="2767" w:type="dxa"/>
            <w:vMerge w:val="restart"/>
          </w:tcPr>
          <w:p w14:paraId="795FDD4F" w14:textId="77777777" w:rsidR="00637A75" w:rsidRPr="00362205" w:rsidRDefault="00637A75" w:rsidP="00F9144F">
            <w:pPr>
              <w:rPr>
                <w:rFonts w:ascii="標楷體" w:eastAsia="標楷體" w:hAnsi="標楷體"/>
              </w:rPr>
            </w:pPr>
            <w:r w:rsidRPr="00362205">
              <w:rPr>
                <w:rFonts w:ascii="標楷體" w:eastAsia="標楷體" w:hAnsi="標楷體"/>
              </w:rPr>
              <w:t>處理邏輯及注意事項</w:t>
            </w:r>
          </w:p>
        </w:tc>
      </w:tr>
      <w:tr w:rsidR="00637A75" w:rsidRPr="00362205" w14:paraId="36336016" w14:textId="77777777" w:rsidTr="00637A75">
        <w:trPr>
          <w:trHeight w:val="244"/>
          <w:jc w:val="center"/>
        </w:trPr>
        <w:tc>
          <w:tcPr>
            <w:tcW w:w="567" w:type="dxa"/>
            <w:vMerge/>
          </w:tcPr>
          <w:p w14:paraId="166FA93A" w14:textId="77777777" w:rsidR="00637A75" w:rsidRPr="00362205" w:rsidRDefault="00637A75" w:rsidP="00F9144F">
            <w:pPr>
              <w:rPr>
                <w:rFonts w:ascii="標楷體" w:eastAsia="標楷體" w:hAnsi="標楷體"/>
              </w:rPr>
            </w:pPr>
          </w:p>
        </w:tc>
        <w:tc>
          <w:tcPr>
            <w:tcW w:w="1233" w:type="dxa"/>
            <w:vMerge/>
          </w:tcPr>
          <w:p w14:paraId="54BBC174" w14:textId="77777777" w:rsidR="00637A75" w:rsidRPr="00362205" w:rsidRDefault="00637A75" w:rsidP="00F9144F">
            <w:pPr>
              <w:rPr>
                <w:rFonts w:ascii="標楷體" w:eastAsia="標楷體" w:hAnsi="標楷體"/>
              </w:rPr>
            </w:pPr>
          </w:p>
        </w:tc>
        <w:tc>
          <w:tcPr>
            <w:tcW w:w="1071" w:type="dxa"/>
          </w:tcPr>
          <w:p w14:paraId="41F95F80" w14:textId="77777777" w:rsidR="00637A75" w:rsidRPr="00362205" w:rsidRDefault="00637A75" w:rsidP="00F9144F">
            <w:pPr>
              <w:rPr>
                <w:rFonts w:ascii="標楷體" w:eastAsia="標楷體" w:hAnsi="標楷體"/>
              </w:rPr>
            </w:pPr>
            <w:r w:rsidRPr="004E09B8">
              <w:rPr>
                <w:rFonts w:ascii="標楷體" w:eastAsia="標楷體" w:hAnsi="標楷體" w:hint="eastAsia"/>
              </w:rPr>
              <w:t>資料型態長度</w:t>
            </w:r>
          </w:p>
        </w:tc>
        <w:tc>
          <w:tcPr>
            <w:tcW w:w="1095" w:type="dxa"/>
          </w:tcPr>
          <w:p w14:paraId="16D17B9B" w14:textId="77777777" w:rsidR="00637A75" w:rsidRPr="00362205" w:rsidRDefault="00637A75" w:rsidP="00F9144F">
            <w:pPr>
              <w:rPr>
                <w:rFonts w:ascii="標楷體" w:eastAsia="標楷體" w:hAnsi="標楷體"/>
              </w:rPr>
            </w:pPr>
            <w:r w:rsidRPr="00362205">
              <w:rPr>
                <w:rFonts w:ascii="標楷體" w:eastAsia="標楷體" w:hAnsi="標楷體"/>
              </w:rPr>
              <w:t>預設值</w:t>
            </w:r>
          </w:p>
        </w:tc>
        <w:tc>
          <w:tcPr>
            <w:tcW w:w="1173" w:type="dxa"/>
          </w:tcPr>
          <w:p w14:paraId="7D7FB56F" w14:textId="77777777" w:rsidR="00637A75" w:rsidRPr="00362205" w:rsidRDefault="00637A75" w:rsidP="00F9144F">
            <w:pPr>
              <w:rPr>
                <w:rFonts w:ascii="標楷體" w:eastAsia="標楷體" w:hAnsi="標楷體"/>
              </w:rPr>
            </w:pPr>
            <w:r w:rsidRPr="00362205">
              <w:rPr>
                <w:rFonts w:ascii="標楷體" w:eastAsia="標楷體" w:hAnsi="標楷體"/>
              </w:rPr>
              <w:t>選單內容</w:t>
            </w:r>
          </w:p>
        </w:tc>
        <w:tc>
          <w:tcPr>
            <w:tcW w:w="675" w:type="dxa"/>
          </w:tcPr>
          <w:p w14:paraId="27605225" w14:textId="77777777" w:rsidR="00637A75" w:rsidRPr="00362205" w:rsidRDefault="00637A75" w:rsidP="00F9144F">
            <w:pPr>
              <w:rPr>
                <w:rFonts w:ascii="標楷體" w:eastAsia="標楷體" w:hAnsi="標楷體"/>
              </w:rPr>
            </w:pPr>
            <w:r w:rsidRPr="00362205">
              <w:rPr>
                <w:rFonts w:ascii="標楷體" w:eastAsia="標楷體" w:hAnsi="標楷體"/>
              </w:rPr>
              <w:t>必填</w:t>
            </w:r>
          </w:p>
        </w:tc>
        <w:tc>
          <w:tcPr>
            <w:tcW w:w="696" w:type="dxa"/>
          </w:tcPr>
          <w:p w14:paraId="353C21CB" w14:textId="77777777" w:rsidR="00637A75" w:rsidRPr="00362205" w:rsidRDefault="00637A75" w:rsidP="00F9144F">
            <w:pPr>
              <w:rPr>
                <w:rFonts w:ascii="標楷體" w:eastAsia="標楷體" w:hAnsi="標楷體"/>
              </w:rPr>
            </w:pPr>
            <w:r w:rsidRPr="00362205">
              <w:rPr>
                <w:rFonts w:ascii="標楷體" w:eastAsia="標楷體" w:hAnsi="標楷體"/>
              </w:rPr>
              <w:t>R/W</w:t>
            </w:r>
          </w:p>
        </w:tc>
        <w:tc>
          <w:tcPr>
            <w:tcW w:w="2767" w:type="dxa"/>
            <w:vMerge/>
          </w:tcPr>
          <w:p w14:paraId="5EE9461B" w14:textId="77777777" w:rsidR="00637A75" w:rsidRPr="00362205" w:rsidRDefault="00637A75" w:rsidP="00F9144F">
            <w:pPr>
              <w:rPr>
                <w:rFonts w:ascii="標楷體" w:eastAsia="標楷體" w:hAnsi="標楷體"/>
              </w:rPr>
            </w:pPr>
          </w:p>
        </w:tc>
      </w:tr>
      <w:tr w:rsidR="00637A75" w:rsidRPr="00362205" w14:paraId="3BCC9D90" w14:textId="77777777" w:rsidTr="00637A75">
        <w:trPr>
          <w:trHeight w:val="244"/>
          <w:jc w:val="center"/>
        </w:trPr>
        <w:tc>
          <w:tcPr>
            <w:tcW w:w="567" w:type="dxa"/>
          </w:tcPr>
          <w:p w14:paraId="6BFA0382" w14:textId="77777777" w:rsidR="00637A75" w:rsidRPr="00362205" w:rsidRDefault="00637A75" w:rsidP="00F9144F">
            <w:pPr>
              <w:rPr>
                <w:rFonts w:ascii="標楷體" w:eastAsia="標楷體" w:hAnsi="標楷體"/>
              </w:rPr>
            </w:pPr>
            <w:r w:rsidRPr="00362205">
              <w:rPr>
                <w:rFonts w:ascii="標楷體" w:eastAsia="標楷體" w:hAnsi="標楷體" w:hint="eastAsia"/>
              </w:rPr>
              <w:t>1.</w:t>
            </w:r>
          </w:p>
        </w:tc>
        <w:tc>
          <w:tcPr>
            <w:tcW w:w="1233" w:type="dxa"/>
          </w:tcPr>
          <w:p w14:paraId="7165720F" w14:textId="77777777" w:rsidR="00637A75" w:rsidRPr="00362205" w:rsidRDefault="00637A75" w:rsidP="00F9144F">
            <w:pPr>
              <w:rPr>
                <w:rFonts w:ascii="標楷體" w:eastAsia="標楷體" w:hAnsi="標楷體"/>
              </w:rPr>
            </w:pPr>
            <w:r w:rsidRPr="00362205">
              <w:rPr>
                <w:rFonts w:ascii="標楷體" w:eastAsia="標楷體" w:hAnsi="標楷體" w:hint="eastAsia"/>
              </w:rPr>
              <w:t>功能</w:t>
            </w:r>
          </w:p>
        </w:tc>
        <w:tc>
          <w:tcPr>
            <w:tcW w:w="1071" w:type="dxa"/>
          </w:tcPr>
          <w:p w14:paraId="5BD58F93" w14:textId="77777777" w:rsidR="00637A75" w:rsidRPr="00362205" w:rsidRDefault="00637A75" w:rsidP="00F9144F">
            <w:pPr>
              <w:rPr>
                <w:rFonts w:ascii="標楷體" w:eastAsia="標楷體" w:hAnsi="標楷體"/>
              </w:rPr>
            </w:pPr>
            <w:r>
              <w:rPr>
                <w:rFonts w:ascii="標楷體" w:eastAsia="標楷體" w:hAnsi="標楷體" w:hint="eastAsia"/>
              </w:rPr>
              <w:t>9</w:t>
            </w:r>
          </w:p>
        </w:tc>
        <w:tc>
          <w:tcPr>
            <w:tcW w:w="1095" w:type="dxa"/>
          </w:tcPr>
          <w:p w14:paraId="2AF1EA6C" w14:textId="77777777" w:rsidR="00637A75" w:rsidRPr="00362205" w:rsidRDefault="00637A75" w:rsidP="00F9144F">
            <w:pPr>
              <w:rPr>
                <w:rFonts w:ascii="標楷體" w:eastAsia="標楷體" w:hAnsi="標楷體"/>
              </w:rPr>
            </w:pPr>
          </w:p>
        </w:tc>
        <w:tc>
          <w:tcPr>
            <w:tcW w:w="1173" w:type="dxa"/>
          </w:tcPr>
          <w:p w14:paraId="1DBAF9EB" w14:textId="77777777" w:rsidR="00637A75" w:rsidRPr="00362205" w:rsidRDefault="00637A75" w:rsidP="00F9144F">
            <w:pPr>
              <w:rPr>
                <w:rFonts w:ascii="標楷體" w:eastAsia="標楷體" w:hAnsi="標楷體"/>
              </w:rPr>
            </w:pPr>
            <w:r w:rsidRPr="00362205">
              <w:rPr>
                <w:rFonts w:ascii="標楷體" w:eastAsia="標楷體" w:hAnsi="標楷體" w:hint="eastAsia"/>
              </w:rPr>
              <w:t>下拉式選單</w:t>
            </w:r>
          </w:p>
        </w:tc>
        <w:tc>
          <w:tcPr>
            <w:tcW w:w="675" w:type="dxa"/>
          </w:tcPr>
          <w:p w14:paraId="29126731" w14:textId="77777777" w:rsidR="00637A75" w:rsidRPr="00362205" w:rsidRDefault="00637A75" w:rsidP="00F9144F">
            <w:pPr>
              <w:rPr>
                <w:rFonts w:ascii="標楷體" w:eastAsia="標楷體" w:hAnsi="標楷體"/>
              </w:rPr>
            </w:pPr>
            <w:r w:rsidRPr="00362205">
              <w:rPr>
                <w:rFonts w:ascii="標楷體" w:eastAsia="標楷體" w:hAnsi="標楷體" w:hint="eastAsia"/>
              </w:rPr>
              <w:t>V</w:t>
            </w:r>
          </w:p>
        </w:tc>
        <w:tc>
          <w:tcPr>
            <w:tcW w:w="696" w:type="dxa"/>
          </w:tcPr>
          <w:p w14:paraId="420D8CD5" w14:textId="77777777" w:rsidR="00637A75" w:rsidRPr="00362205" w:rsidRDefault="00637A75" w:rsidP="00F9144F">
            <w:pPr>
              <w:rPr>
                <w:rFonts w:ascii="標楷體" w:eastAsia="標楷體" w:hAnsi="標楷體"/>
              </w:rPr>
            </w:pPr>
          </w:p>
        </w:tc>
        <w:tc>
          <w:tcPr>
            <w:tcW w:w="2767" w:type="dxa"/>
          </w:tcPr>
          <w:p w14:paraId="1CE08C8A" w14:textId="77777777" w:rsidR="00637A75" w:rsidRPr="00362205" w:rsidRDefault="00637A75" w:rsidP="00F9144F">
            <w:pPr>
              <w:rPr>
                <w:rFonts w:ascii="標楷體" w:eastAsia="標楷體" w:hAnsi="標楷體"/>
              </w:rPr>
            </w:pPr>
            <w:r>
              <w:rPr>
                <w:rFonts w:ascii="標楷體" w:eastAsia="標楷體" w:hAnsi="標楷體" w:hint="eastAsia"/>
              </w:rPr>
              <w:t>必須輸入</w:t>
            </w:r>
          </w:p>
          <w:p w14:paraId="6D7C56B5" w14:textId="77777777" w:rsidR="00637A75" w:rsidRPr="00362205" w:rsidRDefault="00637A75" w:rsidP="00F9144F">
            <w:pPr>
              <w:rPr>
                <w:rFonts w:ascii="標楷體" w:eastAsia="標楷體" w:hAnsi="標楷體"/>
              </w:rPr>
            </w:pPr>
            <w:r w:rsidRPr="00362205">
              <w:rPr>
                <w:rFonts w:ascii="標楷體" w:eastAsia="標楷體" w:hAnsi="標楷體" w:hint="eastAsia"/>
              </w:rPr>
              <w:t>1: 新增</w:t>
            </w:r>
          </w:p>
          <w:p w14:paraId="56175005" w14:textId="77777777" w:rsidR="00637A75" w:rsidRPr="00362205" w:rsidRDefault="00637A75" w:rsidP="00F9144F">
            <w:pPr>
              <w:rPr>
                <w:rFonts w:ascii="標楷體" w:eastAsia="標楷體" w:hAnsi="標楷體"/>
              </w:rPr>
            </w:pPr>
            <w:r w:rsidRPr="00362205">
              <w:rPr>
                <w:rFonts w:ascii="標楷體" w:eastAsia="標楷體" w:hAnsi="標楷體" w:hint="eastAsia"/>
              </w:rPr>
              <w:t>2</w:t>
            </w:r>
            <w:r w:rsidRPr="00362205">
              <w:rPr>
                <w:rFonts w:ascii="標楷體" w:eastAsia="標楷體" w:hAnsi="標楷體"/>
              </w:rPr>
              <w:t>:</w:t>
            </w:r>
            <w:r w:rsidRPr="00362205">
              <w:rPr>
                <w:rFonts w:ascii="標楷體" w:eastAsia="標楷體" w:hAnsi="標楷體" w:hint="eastAsia"/>
              </w:rPr>
              <w:t xml:space="preserve"> 修改</w:t>
            </w:r>
          </w:p>
          <w:p w14:paraId="5765A9CE" w14:textId="77777777" w:rsidR="00637A75" w:rsidRPr="00362205" w:rsidRDefault="00637A75" w:rsidP="00F9144F">
            <w:pPr>
              <w:rPr>
                <w:rFonts w:ascii="標楷體" w:eastAsia="標楷體" w:hAnsi="標楷體"/>
              </w:rPr>
            </w:pPr>
            <w:r w:rsidRPr="00362205">
              <w:rPr>
                <w:rFonts w:ascii="標楷體" w:eastAsia="標楷體" w:hAnsi="標楷體" w:hint="eastAsia"/>
              </w:rPr>
              <w:t>4: 刪除</w:t>
            </w:r>
          </w:p>
          <w:p w14:paraId="72302371" w14:textId="77777777" w:rsidR="00637A75" w:rsidRPr="00362205" w:rsidRDefault="00637A75" w:rsidP="00F9144F">
            <w:pPr>
              <w:rPr>
                <w:rFonts w:ascii="標楷體" w:eastAsia="標楷體" w:hAnsi="標楷體"/>
              </w:rPr>
            </w:pPr>
            <w:r w:rsidRPr="00362205">
              <w:rPr>
                <w:rFonts w:ascii="標楷體" w:eastAsia="標楷體" w:hAnsi="標楷體" w:hint="eastAsia"/>
              </w:rPr>
              <w:t>5: 查詢</w:t>
            </w:r>
          </w:p>
        </w:tc>
      </w:tr>
      <w:tr w:rsidR="00637A75" w:rsidRPr="00362205" w14:paraId="2A49C126" w14:textId="77777777" w:rsidTr="00637A75">
        <w:trPr>
          <w:trHeight w:val="291"/>
          <w:jc w:val="center"/>
        </w:trPr>
        <w:tc>
          <w:tcPr>
            <w:tcW w:w="567" w:type="dxa"/>
          </w:tcPr>
          <w:p w14:paraId="33C56C5D" w14:textId="77777777" w:rsidR="00637A75" w:rsidRPr="00362205" w:rsidRDefault="00637A75" w:rsidP="00F9144F">
            <w:pPr>
              <w:rPr>
                <w:rFonts w:ascii="標楷體" w:eastAsia="標楷體" w:hAnsi="標楷體"/>
              </w:rPr>
            </w:pPr>
            <w:r w:rsidRPr="00362205">
              <w:rPr>
                <w:rFonts w:ascii="標楷體" w:eastAsia="標楷體" w:hAnsi="標楷體" w:hint="eastAsia"/>
              </w:rPr>
              <w:t>2</w:t>
            </w:r>
          </w:p>
        </w:tc>
        <w:tc>
          <w:tcPr>
            <w:tcW w:w="1233" w:type="dxa"/>
          </w:tcPr>
          <w:p w14:paraId="37DAF777" w14:textId="77777777" w:rsidR="00637A75" w:rsidRPr="00362205" w:rsidRDefault="00637A75" w:rsidP="00F9144F">
            <w:pPr>
              <w:rPr>
                <w:rFonts w:ascii="標楷體" w:eastAsia="標楷體" w:hAnsi="標楷體"/>
              </w:rPr>
            </w:pPr>
            <w:r w:rsidRPr="00362205">
              <w:rPr>
                <w:rFonts w:ascii="標楷體" w:eastAsia="標楷體" w:hAnsi="標楷體" w:hint="eastAsia"/>
              </w:rPr>
              <w:t xml:space="preserve">單位別      </w:t>
            </w:r>
          </w:p>
        </w:tc>
        <w:tc>
          <w:tcPr>
            <w:tcW w:w="1071" w:type="dxa"/>
          </w:tcPr>
          <w:p w14:paraId="6654553D" w14:textId="77777777" w:rsidR="00637A75" w:rsidRPr="00362205" w:rsidRDefault="00637A75" w:rsidP="00F9144F">
            <w:pPr>
              <w:rPr>
                <w:rFonts w:ascii="標楷體" w:eastAsia="標楷體" w:hAnsi="標楷體"/>
              </w:rPr>
            </w:pPr>
            <w:r>
              <w:rPr>
                <w:rFonts w:ascii="標楷體" w:eastAsia="標楷體" w:hAnsi="標楷體" w:hint="eastAsia"/>
              </w:rPr>
              <w:t>9999</w:t>
            </w:r>
          </w:p>
        </w:tc>
        <w:tc>
          <w:tcPr>
            <w:tcW w:w="1095" w:type="dxa"/>
          </w:tcPr>
          <w:p w14:paraId="4C56EA2A" w14:textId="77777777" w:rsidR="00637A75" w:rsidRPr="00362205" w:rsidRDefault="00637A75" w:rsidP="00F9144F">
            <w:pPr>
              <w:rPr>
                <w:rFonts w:ascii="標楷體" w:eastAsia="標楷體" w:hAnsi="標楷體"/>
              </w:rPr>
            </w:pPr>
          </w:p>
        </w:tc>
        <w:tc>
          <w:tcPr>
            <w:tcW w:w="1173" w:type="dxa"/>
          </w:tcPr>
          <w:p w14:paraId="3D622167" w14:textId="77777777" w:rsidR="00637A75" w:rsidRPr="00362205" w:rsidRDefault="00637A75" w:rsidP="00F9144F">
            <w:pPr>
              <w:rPr>
                <w:rFonts w:ascii="標楷體" w:eastAsia="標楷體" w:hAnsi="標楷體"/>
              </w:rPr>
            </w:pPr>
            <w:r w:rsidRPr="00362205">
              <w:rPr>
                <w:rFonts w:ascii="標楷體" w:eastAsia="標楷體" w:hAnsi="標楷體" w:hint="eastAsia"/>
              </w:rPr>
              <w:t>下拉式選單</w:t>
            </w:r>
          </w:p>
        </w:tc>
        <w:tc>
          <w:tcPr>
            <w:tcW w:w="675" w:type="dxa"/>
          </w:tcPr>
          <w:p w14:paraId="78A84594" w14:textId="77777777" w:rsidR="00637A75" w:rsidRPr="00362205" w:rsidRDefault="00637A75" w:rsidP="00F9144F">
            <w:pPr>
              <w:rPr>
                <w:rFonts w:ascii="標楷體" w:eastAsia="標楷體" w:hAnsi="標楷體"/>
              </w:rPr>
            </w:pPr>
            <w:r w:rsidRPr="00362205">
              <w:rPr>
                <w:rFonts w:ascii="標楷體" w:eastAsia="標楷體" w:hAnsi="標楷體" w:hint="eastAsia"/>
              </w:rPr>
              <w:t>V</w:t>
            </w:r>
          </w:p>
        </w:tc>
        <w:tc>
          <w:tcPr>
            <w:tcW w:w="696" w:type="dxa"/>
          </w:tcPr>
          <w:p w14:paraId="6A8244CF" w14:textId="77777777" w:rsidR="00637A75" w:rsidRPr="00362205" w:rsidRDefault="00637A75" w:rsidP="00F9144F">
            <w:pPr>
              <w:rPr>
                <w:rFonts w:ascii="標楷體" w:eastAsia="標楷體" w:hAnsi="標楷體"/>
              </w:rPr>
            </w:pPr>
          </w:p>
        </w:tc>
        <w:tc>
          <w:tcPr>
            <w:tcW w:w="2767" w:type="dxa"/>
          </w:tcPr>
          <w:p w14:paraId="2296B7C1" w14:textId="77777777" w:rsidR="00637A75" w:rsidRPr="00362205" w:rsidRDefault="00637A75" w:rsidP="00F9144F">
            <w:pPr>
              <w:rPr>
                <w:rFonts w:ascii="標楷體" w:eastAsia="標楷體" w:hAnsi="標楷體"/>
              </w:rPr>
            </w:pPr>
            <w:r>
              <w:rPr>
                <w:rFonts w:ascii="標楷體" w:eastAsia="標楷體" w:hAnsi="標楷體" w:hint="eastAsia"/>
              </w:rPr>
              <w:t>必須輸入</w:t>
            </w:r>
          </w:p>
          <w:p w14:paraId="0B1438F0" w14:textId="77777777" w:rsidR="00637A75" w:rsidRPr="00362205" w:rsidRDefault="00637A75" w:rsidP="00F9144F">
            <w:pPr>
              <w:rPr>
                <w:rFonts w:ascii="標楷體" w:eastAsia="標楷體" w:hAnsi="標楷體"/>
              </w:rPr>
            </w:pPr>
            <w:r w:rsidRPr="00362205">
              <w:rPr>
                <w:rFonts w:ascii="標楷體" w:eastAsia="標楷體" w:hAnsi="標楷體" w:hint="eastAsia"/>
              </w:rPr>
              <w:t xml:space="preserve">0025:信託部 </w:t>
            </w:r>
          </w:p>
          <w:p w14:paraId="21D91027" w14:textId="77777777" w:rsidR="00637A75" w:rsidRPr="00362205" w:rsidRDefault="00637A75" w:rsidP="00F9144F">
            <w:pPr>
              <w:rPr>
                <w:rFonts w:ascii="標楷體" w:eastAsia="標楷體" w:hAnsi="標楷體"/>
              </w:rPr>
            </w:pPr>
            <w:r w:rsidRPr="00362205">
              <w:rPr>
                <w:rFonts w:ascii="標楷體" w:eastAsia="標楷體" w:hAnsi="標楷體" w:hint="eastAsia"/>
              </w:rPr>
              <w:t xml:space="preserve">0036:台中   </w:t>
            </w:r>
          </w:p>
          <w:p w14:paraId="1F4D6E27" w14:textId="77777777" w:rsidR="00637A75" w:rsidRPr="00362205" w:rsidRDefault="00637A75" w:rsidP="00F9144F">
            <w:pPr>
              <w:rPr>
                <w:rFonts w:ascii="標楷體" w:eastAsia="標楷體" w:hAnsi="標楷體"/>
              </w:rPr>
            </w:pPr>
            <w:r w:rsidRPr="00362205">
              <w:rPr>
                <w:rFonts w:ascii="標楷體" w:eastAsia="標楷體" w:hAnsi="標楷體" w:hint="eastAsia"/>
              </w:rPr>
              <w:t xml:space="preserve">0047:高雄   </w:t>
            </w:r>
          </w:p>
          <w:p w14:paraId="78879AAB" w14:textId="77777777" w:rsidR="00637A75" w:rsidRPr="00362205" w:rsidRDefault="00637A75" w:rsidP="00F9144F">
            <w:pPr>
              <w:rPr>
                <w:rFonts w:ascii="標楷體" w:eastAsia="標楷體" w:hAnsi="標楷體"/>
              </w:rPr>
            </w:pPr>
            <w:r w:rsidRPr="00362205">
              <w:rPr>
                <w:rFonts w:ascii="標楷體" w:eastAsia="標楷體" w:hAnsi="標楷體" w:hint="eastAsia"/>
              </w:rPr>
              <w:t xml:space="preserve">0058:台南   </w:t>
            </w:r>
          </w:p>
          <w:p w14:paraId="05457D6C" w14:textId="77777777" w:rsidR="00637A75" w:rsidRPr="00362205" w:rsidRDefault="00637A75" w:rsidP="00F9144F">
            <w:pPr>
              <w:rPr>
                <w:rFonts w:ascii="標楷體" w:eastAsia="標楷體" w:hAnsi="標楷體"/>
              </w:rPr>
            </w:pPr>
            <w:r w:rsidRPr="00362205">
              <w:rPr>
                <w:rFonts w:ascii="標楷體" w:eastAsia="標楷體" w:hAnsi="標楷體" w:hint="eastAsia"/>
              </w:rPr>
              <w:t xml:space="preserve">0069:中壢   </w:t>
            </w:r>
          </w:p>
          <w:p w14:paraId="55E94FE8" w14:textId="77777777" w:rsidR="00637A75" w:rsidRPr="00362205" w:rsidRDefault="00637A75" w:rsidP="00F9144F">
            <w:pPr>
              <w:rPr>
                <w:rFonts w:ascii="標楷體" w:eastAsia="標楷體" w:hAnsi="標楷體"/>
              </w:rPr>
            </w:pPr>
            <w:r w:rsidRPr="00362205">
              <w:rPr>
                <w:rFonts w:ascii="標楷體" w:eastAsia="標楷體" w:hAnsi="標楷體" w:hint="eastAsia"/>
              </w:rPr>
              <w:t xml:space="preserve">0070:花蓮   </w:t>
            </w:r>
          </w:p>
          <w:p w14:paraId="72AB4F8B" w14:textId="77777777" w:rsidR="00637A75" w:rsidRPr="00362205" w:rsidRDefault="00637A75" w:rsidP="00F9144F">
            <w:pPr>
              <w:rPr>
                <w:rFonts w:ascii="標楷體" w:eastAsia="標楷體" w:hAnsi="標楷體"/>
              </w:rPr>
            </w:pPr>
            <w:r w:rsidRPr="00362205">
              <w:rPr>
                <w:rFonts w:ascii="標楷體" w:eastAsia="標楷體" w:hAnsi="標楷體" w:hint="eastAsia"/>
              </w:rPr>
              <w:t xml:space="preserve">0081:板橋   </w:t>
            </w:r>
          </w:p>
          <w:p w14:paraId="311786A7" w14:textId="77777777" w:rsidR="00637A75" w:rsidRPr="00362205" w:rsidRDefault="00637A75" w:rsidP="00F9144F">
            <w:pPr>
              <w:rPr>
                <w:rFonts w:ascii="標楷體" w:eastAsia="標楷體" w:hAnsi="標楷體"/>
              </w:rPr>
            </w:pPr>
            <w:r w:rsidRPr="00362205">
              <w:rPr>
                <w:rFonts w:ascii="標楷體" w:eastAsia="標楷體" w:hAnsi="標楷體" w:hint="eastAsia"/>
              </w:rPr>
              <w:t xml:space="preserve">0092:東台北 </w:t>
            </w:r>
          </w:p>
          <w:p w14:paraId="6E957195" w14:textId="77777777" w:rsidR="00637A75" w:rsidRPr="00362205" w:rsidRDefault="00637A75" w:rsidP="00F9144F">
            <w:pPr>
              <w:rPr>
                <w:rFonts w:ascii="標楷體" w:eastAsia="標楷體" w:hAnsi="標楷體"/>
              </w:rPr>
            </w:pPr>
            <w:r w:rsidRPr="00362205">
              <w:rPr>
                <w:rFonts w:ascii="標楷體" w:eastAsia="標楷體" w:hAnsi="標楷體" w:hint="eastAsia"/>
              </w:rPr>
              <w:t xml:space="preserve">0106:鳳山   </w:t>
            </w:r>
          </w:p>
          <w:p w14:paraId="763354D1" w14:textId="77777777" w:rsidR="00637A75" w:rsidRPr="00362205" w:rsidRDefault="00637A75" w:rsidP="00F9144F">
            <w:pPr>
              <w:rPr>
                <w:rFonts w:ascii="標楷體" w:eastAsia="標楷體" w:hAnsi="標楷體"/>
              </w:rPr>
            </w:pPr>
            <w:r w:rsidRPr="00362205">
              <w:rPr>
                <w:rFonts w:ascii="標楷體" w:eastAsia="標楷體" w:hAnsi="標楷體" w:hint="eastAsia"/>
              </w:rPr>
              <w:t xml:space="preserve">0117:新竹   </w:t>
            </w:r>
          </w:p>
        </w:tc>
      </w:tr>
      <w:tr w:rsidR="00637A75" w:rsidRPr="00362205" w14:paraId="0CFF6F21" w14:textId="77777777" w:rsidTr="00637A75">
        <w:trPr>
          <w:trHeight w:val="291"/>
          <w:jc w:val="center"/>
        </w:trPr>
        <w:tc>
          <w:tcPr>
            <w:tcW w:w="567" w:type="dxa"/>
          </w:tcPr>
          <w:p w14:paraId="6A83A5F2" w14:textId="77777777" w:rsidR="00637A75" w:rsidRPr="00362205" w:rsidRDefault="00637A75" w:rsidP="00F9144F">
            <w:pPr>
              <w:rPr>
                <w:rFonts w:ascii="標楷體" w:eastAsia="標楷體" w:hAnsi="標楷體"/>
              </w:rPr>
            </w:pPr>
            <w:r w:rsidRPr="00362205">
              <w:rPr>
                <w:rFonts w:ascii="標楷體" w:eastAsia="標楷體" w:hAnsi="標楷體" w:hint="eastAsia"/>
              </w:rPr>
              <w:t>3</w:t>
            </w:r>
          </w:p>
        </w:tc>
        <w:tc>
          <w:tcPr>
            <w:tcW w:w="1233" w:type="dxa"/>
          </w:tcPr>
          <w:p w14:paraId="57821845" w14:textId="77777777" w:rsidR="00637A75" w:rsidRPr="00362205" w:rsidRDefault="00637A75" w:rsidP="00F9144F">
            <w:pPr>
              <w:rPr>
                <w:rFonts w:ascii="標楷體" w:eastAsia="標楷體" w:hAnsi="標楷體"/>
              </w:rPr>
            </w:pPr>
            <w:r w:rsidRPr="00362205">
              <w:rPr>
                <w:rFonts w:ascii="標楷體" w:eastAsia="標楷體" w:hAnsi="標楷體" w:hint="eastAsia"/>
              </w:rPr>
              <w:t xml:space="preserve">總分處      </w:t>
            </w:r>
          </w:p>
        </w:tc>
        <w:tc>
          <w:tcPr>
            <w:tcW w:w="1071" w:type="dxa"/>
          </w:tcPr>
          <w:p w14:paraId="34E9E35D" w14:textId="77777777" w:rsidR="00637A75" w:rsidRPr="00362205" w:rsidRDefault="00637A75" w:rsidP="00F9144F">
            <w:pPr>
              <w:rPr>
                <w:rFonts w:ascii="標楷體" w:eastAsia="標楷體" w:hAnsi="標楷體"/>
              </w:rPr>
            </w:pPr>
            <w:r>
              <w:rPr>
                <w:rFonts w:ascii="標楷體" w:eastAsia="標楷體" w:hAnsi="標楷體" w:hint="eastAsia"/>
              </w:rPr>
              <w:t>99</w:t>
            </w:r>
          </w:p>
        </w:tc>
        <w:tc>
          <w:tcPr>
            <w:tcW w:w="1095" w:type="dxa"/>
          </w:tcPr>
          <w:p w14:paraId="0BC42787" w14:textId="77777777" w:rsidR="00637A75" w:rsidRPr="00362205" w:rsidRDefault="00637A75" w:rsidP="00F9144F">
            <w:pPr>
              <w:rPr>
                <w:rFonts w:ascii="標楷體" w:eastAsia="標楷體" w:hAnsi="標楷體"/>
              </w:rPr>
            </w:pPr>
          </w:p>
        </w:tc>
        <w:tc>
          <w:tcPr>
            <w:tcW w:w="1173" w:type="dxa"/>
          </w:tcPr>
          <w:p w14:paraId="7F2D171E" w14:textId="77777777" w:rsidR="00637A75" w:rsidRPr="00362205" w:rsidRDefault="00637A75" w:rsidP="00F9144F">
            <w:pPr>
              <w:rPr>
                <w:rFonts w:ascii="標楷體" w:eastAsia="標楷體" w:hAnsi="標楷體"/>
              </w:rPr>
            </w:pPr>
          </w:p>
        </w:tc>
        <w:tc>
          <w:tcPr>
            <w:tcW w:w="675" w:type="dxa"/>
          </w:tcPr>
          <w:p w14:paraId="7FDCD920" w14:textId="77777777" w:rsidR="00637A75" w:rsidRPr="00362205" w:rsidRDefault="00637A75" w:rsidP="00F9144F">
            <w:pPr>
              <w:rPr>
                <w:rFonts w:ascii="標楷體" w:eastAsia="標楷體" w:hAnsi="標楷體"/>
              </w:rPr>
            </w:pPr>
            <w:r w:rsidRPr="00362205">
              <w:rPr>
                <w:rFonts w:ascii="標楷體" w:eastAsia="標楷體" w:hAnsi="標楷體" w:hint="eastAsia"/>
              </w:rPr>
              <w:t>V</w:t>
            </w:r>
          </w:p>
        </w:tc>
        <w:tc>
          <w:tcPr>
            <w:tcW w:w="696" w:type="dxa"/>
          </w:tcPr>
          <w:p w14:paraId="56828AF2" w14:textId="77777777" w:rsidR="00637A75" w:rsidRPr="00362205" w:rsidRDefault="00637A75" w:rsidP="00F9144F">
            <w:pPr>
              <w:rPr>
                <w:rFonts w:ascii="標楷體" w:eastAsia="標楷體" w:hAnsi="標楷體"/>
              </w:rPr>
            </w:pPr>
          </w:p>
        </w:tc>
        <w:tc>
          <w:tcPr>
            <w:tcW w:w="2767" w:type="dxa"/>
          </w:tcPr>
          <w:p w14:paraId="69195C86" w14:textId="77777777" w:rsidR="00637A75" w:rsidRPr="00362205" w:rsidRDefault="00637A75" w:rsidP="00F9144F">
            <w:pPr>
              <w:rPr>
                <w:rFonts w:ascii="標楷體" w:eastAsia="標楷體" w:hAnsi="標楷體"/>
              </w:rPr>
            </w:pPr>
            <w:r>
              <w:rPr>
                <w:rFonts w:ascii="標楷體" w:eastAsia="標楷體" w:hAnsi="標楷體" w:hint="eastAsia"/>
              </w:rPr>
              <w:t>新增、修改</w:t>
            </w:r>
            <w:r w:rsidRPr="00362205">
              <w:rPr>
                <w:rFonts w:ascii="標楷體" w:eastAsia="標楷體" w:hAnsi="標楷體" w:hint="eastAsia"/>
              </w:rPr>
              <w:t>時必須輸入,其他自動顯示不必輸入</w:t>
            </w:r>
          </w:p>
        </w:tc>
      </w:tr>
      <w:tr w:rsidR="00637A75" w:rsidRPr="00362205" w14:paraId="77EEA8DF" w14:textId="77777777" w:rsidTr="00637A75">
        <w:trPr>
          <w:trHeight w:val="291"/>
          <w:jc w:val="center"/>
        </w:trPr>
        <w:tc>
          <w:tcPr>
            <w:tcW w:w="567" w:type="dxa"/>
          </w:tcPr>
          <w:p w14:paraId="3E56EE6D" w14:textId="77777777" w:rsidR="00637A75" w:rsidRPr="00362205" w:rsidRDefault="00637A75" w:rsidP="00F9144F">
            <w:pPr>
              <w:rPr>
                <w:rFonts w:ascii="標楷體" w:eastAsia="標楷體" w:hAnsi="標楷體"/>
              </w:rPr>
            </w:pPr>
            <w:r w:rsidRPr="00362205">
              <w:rPr>
                <w:rFonts w:ascii="標楷體" w:eastAsia="標楷體" w:hAnsi="標楷體" w:hint="eastAsia"/>
              </w:rPr>
              <w:t>4</w:t>
            </w:r>
          </w:p>
        </w:tc>
        <w:tc>
          <w:tcPr>
            <w:tcW w:w="1233" w:type="dxa"/>
          </w:tcPr>
          <w:p w14:paraId="2805903C" w14:textId="77777777" w:rsidR="00637A75" w:rsidRPr="00362205" w:rsidRDefault="00637A75" w:rsidP="00F9144F">
            <w:pPr>
              <w:rPr>
                <w:rFonts w:ascii="標楷體" w:eastAsia="標楷體" w:hAnsi="標楷體"/>
              </w:rPr>
            </w:pPr>
            <w:r w:rsidRPr="00362205">
              <w:rPr>
                <w:rFonts w:ascii="標楷體" w:eastAsia="標楷體" w:hAnsi="標楷體" w:hint="eastAsia"/>
              </w:rPr>
              <w:t xml:space="preserve">單位簡稱    </w:t>
            </w:r>
          </w:p>
        </w:tc>
        <w:tc>
          <w:tcPr>
            <w:tcW w:w="1071" w:type="dxa"/>
          </w:tcPr>
          <w:p w14:paraId="787B0FF5" w14:textId="74AFD648" w:rsidR="00637A75" w:rsidRPr="00362205" w:rsidRDefault="00637A75" w:rsidP="003B32A8">
            <w:pPr>
              <w:rPr>
                <w:rFonts w:ascii="標楷體" w:eastAsia="標楷體" w:hAnsi="標楷體"/>
              </w:rPr>
            </w:pPr>
            <w:r>
              <w:rPr>
                <w:rFonts w:ascii="標楷體" w:eastAsia="標楷體" w:hAnsi="標楷體" w:hint="eastAsia"/>
              </w:rPr>
              <w:t>X(</w:t>
            </w:r>
            <w:r w:rsidR="003B32A8" w:rsidRPr="0022279A">
              <w:rPr>
                <w:rFonts w:ascii="標楷體" w:eastAsia="標楷體" w:hAnsi="標楷體"/>
                <w:color w:val="FF0000"/>
              </w:rPr>
              <w:t>28</w:t>
            </w:r>
            <w:r>
              <w:rPr>
                <w:rFonts w:ascii="標楷體" w:eastAsia="標楷體" w:hAnsi="標楷體" w:hint="eastAsia"/>
              </w:rPr>
              <w:t>)</w:t>
            </w:r>
          </w:p>
        </w:tc>
        <w:tc>
          <w:tcPr>
            <w:tcW w:w="1095" w:type="dxa"/>
          </w:tcPr>
          <w:p w14:paraId="242012C1" w14:textId="77777777" w:rsidR="00637A75" w:rsidRPr="00362205" w:rsidRDefault="00637A75" w:rsidP="00F9144F">
            <w:pPr>
              <w:rPr>
                <w:rFonts w:ascii="標楷體" w:eastAsia="標楷體" w:hAnsi="標楷體"/>
              </w:rPr>
            </w:pPr>
          </w:p>
        </w:tc>
        <w:tc>
          <w:tcPr>
            <w:tcW w:w="1173" w:type="dxa"/>
          </w:tcPr>
          <w:p w14:paraId="7D7C4D8D" w14:textId="77777777" w:rsidR="00637A75" w:rsidRPr="00362205" w:rsidRDefault="00637A75" w:rsidP="00F9144F">
            <w:pPr>
              <w:rPr>
                <w:rFonts w:ascii="標楷體" w:eastAsia="標楷體" w:hAnsi="標楷體"/>
              </w:rPr>
            </w:pPr>
          </w:p>
        </w:tc>
        <w:tc>
          <w:tcPr>
            <w:tcW w:w="675" w:type="dxa"/>
          </w:tcPr>
          <w:p w14:paraId="24B81974" w14:textId="77777777" w:rsidR="00637A75" w:rsidRPr="00362205" w:rsidRDefault="00637A75" w:rsidP="00F9144F">
            <w:pPr>
              <w:rPr>
                <w:rFonts w:ascii="標楷體" w:eastAsia="標楷體" w:hAnsi="標楷體"/>
              </w:rPr>
            </w:pPr>
            <w:r w:rsidRPr="00362205">
              <w:rPr>
                <w:rFonts w:ascii="標楷體" w:eastAsia="標楷體" w:hAnsi="標楷體" w:hint="eastAsia"/>
              </w:rPr>
              <w:t>V</w:t>
            </w:r>
          </w:p>
        </w:tc>
        <w:tc>
          <w:tcPr>
            <w:tcW w:w="696" w:type="dxa"/>
          </w:tcPr>
          <w:p w14:paraId="45B53B1A" w14:textId="77777777" w:rsidR="00637A75" w:rsidRPr="00362205" w:rsidRDefault="00637A75" w:rsidP="00F9144F">
            <w:pPr>
              <w:rPr>
                <w:rFonts w:ascii="標楷體" w:eastAsia="標楷體" w:hAnsi="標楷體"/>
              </w:rPr>
            </w:pPr>
          </w:p>
        </w:tc>
        <w:tc>
          <w:tcPr>
            <w:tcW w:w="2767" w:type="dxa"/>
          </w:tcPr>
          <w:p w14:paraId="54A9249E" w14:textId="77777777" w:rsidR="00637A75" w:rsidRPr="00362205" w:rsidRDefault="00637A75" w:rsidP="00F9144F">
            <w:pPr>
              <w:rPr>
                <w:rFonts w:ascii="標楷體" w:eastAsia="標楷體" w:hAnsi="標楷體"/>
              </w:rPr>
            </w:pPr>
            <w:r>
              <w:rPr>
                <w:rFonts w:ascii="標楷體" w:eastAsia="標楷體" w:hAnsi="標楷體" w:hint="eastAsia"/>
              </w:rPr>
              <w:t>新增、修改</w:t>
            </w:r>
            <w:r w:rsidRPr="00362205">
              <w:rPr>
                <w:rFonts w:ascii="標楷體" w:eastAsia="標楷體" w:hAnsi="標楷體" w:hint="eastAsia"/>
              </w:rPr>
              <w:t>時必須輸入,</w:t>
            </w:r>
            <w:r w:rsidRPr="00362205">
              <w:rPr>
                <w:rFonts w:ascii="標楷體" w:eastAsia="標楷體" w:hAnsi="標楷體" w:hint="eastAsia"/>
              </w:rPr>
              <w:lastRenderedPageBreak/>
              <w:t>其他自動顯示不必輸入</w:t>
            </w:r>
          </w:p>
        </w:tc>
      </w:tr>
      <w:tr w:rsidR="00637A75" w:rsidRPr="00362205" w14:paraId="166EB7FD" w14:textId="77777777" w:rsidTr="00637A75">
        <w:trPr>
          <w:trHeight w:val="291"/>
          <w:jc w:val="center"/>
        </w:trPr>
        <w:tc>
          <w:tcPr>
            <w:tcW w:w="567" w:type="dxa"/>
          </w:tcPr>
          <w:p w14:paraId="19D16D4C" w14:textId="77777777" w:rsidR="00637A75" w:rsidRPr="00362205" w:rsidRDefault="00637A75" w:rsidP="00F9144F">
            <w:pPr>
              <w:rPr>
                <w:rFonts w:ascii="標楷體" w:eastAsia="標楷體" w:hAnsi="標楷體"/>
              </w:rPr>
            </w:pPr>
            <w:r w:rsidRPr="00362205">
              <w:rPr>
                <w:rFonts w:ascii="標楷體" w:eastAsia="標楷體" w:hAnsi="標楷體" w:hint="eastAsia"/>
              </w:rPr>
              <w:lastRenderedPageBreak/>
              <w:t>5</w:t>
            </w:r>
          </w:p>
        </w:tc>
        <w:tc>
          <w:tcPr>
            <w:tcW w:w="1233" w:type="dxa"/>
          </w:tcPr>
          <w:p w14:paraId="125AC0DF" w14:textId="77777777" w:rsidR="00637A75" w:rsidRPr="00362205" w:rsidRDefault="00637A75" w:rsidP="00F9144F">
            <w:pPr>
              <w:rPr>
                <w:rFonts w:ascii="標楷體" w:eastAsia="標楷體" w:hAnsi="標楷體"/>
              </w:rPr>
            </w:pPr>
            <w:r w:rsidRPr="00362205">
              <w:rPr>
                <w:rFonts w:ascii="標楷體" w:eastAsia="標楷體" w:hAnsi="標楷體" w:hint="eastAsia"/>
              </w:rPr>
              <w:t xml:space="preserve">單位名稱    </w:t>
            </w:r>
          </w:p>
        </w:tc>
        <w:tc>
          <w:tcPr>
            <w:tcW w:w="1071" w:type="dxa"/>
          </w:tcPr>
          <w:p w14:paraId="3EA5F0B2" w14:textId="18BC7062" w:rsidR="00637A75" w:rsidRPr="00362205" w:rsidRDefault="00637A75">
            <w:pPr>
              <w:rPr>
                <w:rFonts w:ascii="標楷體" w:eastAsia="標楷體" w:hAnsi="標楷體"/>
              </w:rPr>
            </w:pPr>
            <w:r>
              <w:rPr>
                <w:rFonts w:ascii="標楷體" w:eastAsia="標楷體" w:hAnsi="標楷體" w:hint="eastAsia"/>
              </w:rPr>
              <w:t>X(</w:t>
            </w:r>
            <w:r w:rsidR="003B32A8" w:rsidRPr="0022279A">
              <w:rPr>
                <w:rFonts w:ascii="標楷體" w:eastAsia="標楷體" w:hAnsi="標楷體"/>
                <w:color w:val="FF0000"/>
              </w:rPr>
              <w:t>80</w:t>
            </w:r>
            <w:r>
              <w:rPr>
                <w:rFonts w:ascii="標楷體" w:eastAsia="標楷體" w:hAnsi="標楷體" w:hint="eastAsia"/>
              </w:rPr>
              <w:t>)</w:t>
            </w:r>
          </w:p>
        </w:tc>
        <w:tc>
          <w:tcPr>
            <w:tcW w:w="1095" w:type="dxa"/>
          </w:tcPr>
          <w:p w14:paraId="7F0FB3A7" w14:textId="77777777" w:rsidR="00637A75" w:rsidRPr="00362205" w:rsidRDefault="00637A75" w:rsidP="00F9144F">
            <w:pPr>
              <w:rPr>
                <w:rFonts w:ascii="標楷體" w:eastAsia="標楷體" w:hAnsi="標楷體"/>
              </w:rPr>
            </w:pPr>
          </w:p>
        </w:tc>
        <w:tc>
          <w:tcPr>
            <w:tcW w:w="1173" w:type="dxa"/>
          </w:tcPr>
          <w:p w14:paraId="186C0974" w14:textId="77777777" w:rsidR="00637A75" w:rsidRPr="00362205" w:rsidRDefault="00637A75" w:rsidP="00F9144F">
            <w:pPr>
              <w:rPr>
                <w:rFonts w:ascii="標楷體" w:eastAsia="標楷體" w:hAnsi="標楷體"/>
              </w:rPr>
            </w:pPr>
          </w:p>
        </w:tc>
        <w:tc>
          <w:tcPr>
            <w:tcW w:w="675" w:type="dxa"/>
          </w:tcPr>
          <w:p w14:paraId="03B35D51" w14:textId="77777777" w:rsidR="00637A75" w:rsidRPr="00362205" w:rsidRDefault="00637A75" w:rsidP="00F9144F">
            <w:pPr>
              <w:rPr>
                <w:rFonts w:ascii="標楷體" w:eastAsia="標楷體" w:hAnsi="標楷體"/>
              </w:rPr>
            </w:pPr>
            <w:r w:rsidRPr="00362205">
              <w:rPr>
                <w:rFonts w:ascii="標楷體" w:eastAsia="標楷體" w:hAnsi="標楷體" w:hint="eastAsia"/>
              </w:rPr>
              <w:t>V</w:t>
            </w:r>
          </w:p>
        </w:tc>
        <w:tc>
          <w:tcPr>
            <w:tcW w:w="696" w:type="dxa"/>
          </w:tcPr>
          <w:p w14:paraId="130FAC6B" w14:textId="77777777" w:rsidR="00637A75" w:rsidRPr="00362205" w:rsidRDefault="00637A75" w:rsidP="00F9144F">
            <w:pPr>
              <w:rPr>
                <w:rFonts w:ascii="標楷體" w:eastAsia="標楷體" w:hAnsi="標楷體"/>
              </w:rPr>
            </w:pPr>
          </w:p>
        </w:tc>
        <w:tc>
          <w:tcPr>
            <w:tcW w:w="2767" w:type="dxa"/>
          </w:tcPr>
          <w:p w14:paraId="5B563CFE" w14:textId="77777777" w:rsidR="00637A75" w:rsidRPr="00362205" w:rsidRDefault="00637A75" w:rsidP="00F9144F">
            <w:pPr>
              <w:rPr>
                <w:rFonts w:ascii="標楷體" w:eastAsia="標楷體" w:hAnsi="標楷體"/>
              </w:rPr>
            </w:pPr>
            <w:r>
              <w:rPr>
                <w:rFonts w:ascii="標楷體" w:eastAsia="標楷體" w:hAnsi="標楷體" w:hint="eastAsia"/>
              </w:rPr>
              <w:t>新增、修改</w:t>
            </w:r>
            <w:r w:rsidRPr="00362205">
              <w:rPr>
                <w:rFonts w:ascii="標楷體" w:eastAsia="標楷體" w:hAnsi="標楷體" w:hint="eastAsia"/>
              </w:rPr>
              <w:t>時必須輸入,其他自動顯示不必輸入</w:t>
            </w:r>
          </w:p>
        </w:tc>
      </w:tr>
      <w:tr w:rsidR="00637A75" w:rsidRPr="00362205" w14:paraId="3CC470B9" w14:textId="77777777" w:rsidTr="00637A75">
        <w:trPr>
          <w:trHeight w:val="291"/>
          <w:jc w:val="center"/>
        </w:trPr>
        <w:tc>
          <w:tcPr>
            <w:tcW w:w="567" w:type="dxa"/>
          </w:tcPr>
          <w:p w14:paraId="309524FA" w14:textId="77777777" w:rsidR="00637A75" w:rsidRPr="00362205" w:rsidRDefault="00637A75" w:rsidP="00F9144F">
            <w:pPr>
              <w:rPr>
                <w:rFonts w:ascii="標楷體" w:eastAsia="標楷體" w:hAnsi="標楷體"/>
              </w:rPr>
            </w:pPr>
            <w:r w:rsidRPr="00362205">
              <w:rPr>
                <w:rFonts w:ascii="標楷體" w:eastAsia="標楷體" w:hAnsi="標楷體" w:hint="eastAsia"/>
              </w:rPr>
              <w:t>6</w:t>
            </w:r>
          </w:p>
        </w:tc>
        <w:tc>
          <w:tcPr>
            <w:tcW w:w="1233" w:type="dxa"/>
          </w:tcPr>
          <w:p w14:paraId="64B849E8" w14:textId="77777777" w:rsidR="00637A75" w:rsidRPr="00362205" w:rsidRDefault="00637A75" w:rsidP="00F9144F">
            <w:pPr>
              <w:rPr>
                <w:rFonts w:ascii="標楷體" w:eastAsia="標楷體" w:hAnsi="標楷體"/>
              </w:rPr>
            </w:pPr>
            <w:r w:rsidRPr="00362205">
              <w:rPr>
                <w:rFonts w:ascii="標楷體" w:eastAsia="標楷體" w:hAnsi="標楷體" w:hint="eastAsia"/>
              </w:rPr>
              <w:t xml:space="preserve">郵遞區號    </w:t>
            </w:r>
          </w:p>
        </w:tc>
        <w:tc>
          <w:tcPr>
            <w:tcW w:w="1071" w:type="dxa"/>
          </w:tcPr>
          <w:p w14:paraId="0CF8473D" w14:textId="77777777" w:rsidR="00637A75" w:rsidRPr="00362205" w:rsidRDefault="00637A75" w:rsidP="00F9144F">
            <w:pPr>
              <w:rPr>
                <w:rFonts w:ascii="標楷體" w:eastAsia="標楷體" w:hAnsi="標楷體"/>
              </w:rPr>
            </w:pPr>
            <w:r>
              <w:rPr>
                <w:rFonts w:ascii="標楷體" w:eastAsia="標楷體" w:hAnsi="標楷體" w:hint="eastAsia"/>
              </w:rPr>
              <w:t>99999</w:t>
            </w:r>
          </w:p>
        </w:tc>
        <w:tc>
          <w:tcPr>
            <w:tcW w:w="1095" w:type="dxa"/>
          </w:tcPr>
          <w:p w14:paraId="2BD1AF9A" w14:textId="77777777" w:rsidR="00637A75" w:rsidRPr="00362205" w:rsidRDefault="00637A75" w:rsidP="00F9144F">
            <w:pPr>
              <w:rPr>
                <w:rFonts w:ascii="標楷體" w:eastAsia="標楷體" w:hAnsi="標楷體"/>
              </w:rPr>
            </w:pPr>
          </w:p>
        </w:tc>
        <w:tc>
          <w:tcPr>
            <w:tcW w:w="1173" w:type="dxa"/>
          </w:tcPr>
          <w:p w14:paraId="264A6284" w14:textId="77777777" w:rsidR="00637A75" w:rsidRPr="00362205" w:rsidRDefault="00637A75" w:rsidP="00F9144F">
            <w:pPr>
              <w:rPr>
                <w:rFonts w:ascii="標楷體" w:eastAsia="標楷體" w:hAnsi="標楷體"/>
              </w:rPr>
            </w:pPr>
          </w:p>
        </w:tc>
        <w:tc>
          <w:tcPr>
            <w:tcW w:w="675" w:type="dxa"/>
          </w:tcPr>
          <w:p w14:paraId="0EB224F1" w14:textId="77777777" w:rsidR="00637A75" w:rsidRPr="00362205" w:rsidRDefault="00637A75" w:rsidP="00F9144F">
            <w:pPr>
              <w:rPr>
                <w:rFonts w:ascii="標楷體" w:eastAsia="標楷體" w:hAnsi="標楷體"/>
              </w:rPr>
            </w:pPr>
            <w:r w:rsidRPr="00362205">
              <w:rPr>
                <w:rFonts w:ascii="標楷體" w:eastAsia="標楷體" w:hAnsi="標楷體" w:hint="eastAsia"/>
              </w:rPr>
              <w:t>V</w:t>
            </w:r>
          </w:p>
        </w:tc>
        <w:tc>
          <w:tcPr>
            <w:tcW w:w="696" w:type="dxa"/>
          </w:tcPr>
          <w:p w14:paraId="633FF3DC" w14:textId="77777777" w:rsidR="00637A75" w:rsidRPr="00362205" w:rsidRDefault="00637A75" w:rsidP="00F9144F">
            <w:pPr>
              <w:rPr>
                <w:rFonts w:ascii="標楷體" w:eastAsia="標楷體" w:hAnsi="標楷體"/>
              </w:rPr>
            </w:pPr>
          </w:p>
        </w:tc>
        <w:tc>
          <w:tcPr>
            <w:tcW w:w="2767" w:type="dxa"/>
          </w:tcPr>
          <w:p w14:paraId="277B359C" w14:textId="77777777" w:rsidR="00637A75" w:rsidRPr="00362205" w:rsidRDefault="00637A75" w:rsidP="00F9144F">
            <w:pPr>
              <w:rPr>
                <w:rFonts w:ascii="標楷體" w:eastAsia="標楷體" w:hAnsi="標楷體"/>
              </w:rPr>
            </w:pPr>
            <w:r>
              <w:rPr>
                <w:rFonts w:ascii="標楷體" w:eastAsia="標楷體" w:hAnsi="標楷體" w:hint="eastAsia"/>
              </w:rPr>
              <w:t>新增、修改</w:t>
            </w:r>
            <w:r w:rsidRPr="00362205">
              <w:rPr>
                <w:rFonts w:ascii="標楷體" w:eastAsia="標楷體" w:hAnsi="標楷體" w:hint="eastAsia"/>
              </w:rPr>
              <w:t>時必須輸入,其他自動顯示不必輸入</w:t>
            </w:r>
          </w:p>
        </w:tc>
      </w:tr>
      <w:tr w:rsidR="00637A75" w:rsidRPr="00362205" w14:paraId="73A26741" w14:textId="77777777" w:rsidTr="00637A75">
        <w:trPr>
          <w:trHeight w:val="291"/>
          <w:jc w:val="center"/>
        </w:trPr>
        <w:tc>
          <w:tcPr>
            <w:tcW w:w="567" w:type="dxa"/>
          </w:tcPr>
          <w:p w14:paraId="572534E2" w14:textId="77777777" w:rsidR="00637A75" w:rsidRPr="00362205" w:rsidRDefault="00637A75" w:rsidP="00F9144F">
            <w:pPr>
              <w:rPr>
                <w:rFonts w:ascii="標楷體" w:eastAsia="標楷體" w:hAnsi="標楷體"/>
              </w:rPr>
            </w:pPr>
            <w:r w:rsidRPr="00362205">
              <w:rPr>
                <w:rFonts w:ascii="標楷體" w:eastAsia="標楷體" w:hAnsi="標楷體" w:hint="eastAsia"/>
              </w:rPr>
              <w:t>7</w:t>
            </w:r>
          </w:p>
        </w:tc>
        <w:tc>
          <w:tcPr>
            <w:tcW w:w="1233" w:type="dxa"/>
          </w:tcPr>
          <w:p w14:paraId="496AAD79" w14:textId="77777777" w:rsidR="00637A75" w:rsidRPr="00362205" w:rsidRDefault="00637A75" w:rsidP="00F9144F">
            <w:pPr>
              <w:rPr>
                <w:rFonts w:ascii="標楷體" w:eastAsia="標楷體" w:hAnsi="標楷體"/>
              </w:rPr>
            </w:pPr>
            <w:r w:rsidRPr="00362205">
              <w:rPr>
                <w:rFonts w:ascii="標楷體" w:eastAsia="標楷體" w:hAnsi="標楷體" w:hint="eastAsia"/>
              </w:rPr>
              <w:t xml:space="preserve">單位地址    </w:t>
            </w:r>
          </w:p>
        </w:tc>
        <w:tc>
          <w:tcPr>
            <w:tcW w:w="1071" w:type="dxa"/>
          </w:tcPr>
          <w:p w14:paraId="1C8DDFF6" w14:textId="10302C8E" w:rsidR="00637A75" w:rsidRPr="00362205" w:rsidRDefault="00637A75">
            <w:pPr>
              <w:rPr>
                <w:rFonts w:ascii="標楷體" w:eastAsia="標楷體" w:hAnsi="標楷體"/>
              </w:rPr>
            </w:pPr>
            <w:r>
              <w:rPr>
                <w:rFonts w:ascii="標楷體" w:eastAsia="標楷體" w:hAnsi="標楷體" w:hint="eastAsia"/>
              </w:rPr>
              <w:t>X(</w:t>
            </w:r>
            <w:r w:rsidR="003B32A8" w:rsidRPr="0022279A">
              <w:rPr>
                <w:rFonts w:ascii="標楷體" w:eastAsia="標楷體" w:hAnsi="標楷體"/>
                <w:color w:val="FF0000"/>
              </w:rPr>
              <w:t>120</w:t>
            </w:r>
            <w:r>
              <w:rPr>
                <w:rFonts w:ascii="標楷體" w:eastAsia="標楷體" w:hAnsi="標楷體" w:hint="eastAsia"/>
              </w:rPr>
              <w:t>)</w:t>
            </w:r>
          </w:p>
        </w:tc>
        <w:tc>
          <w:tcPr>
            <w:tcW w:w="1095" w:type="dxa"/>
          </w:tcPr>
          <w:p w14:paraId="09D5B484" w14:textId="77777777" w:rsidR="00637A75" w:rsidRPr="00362205" w:rsidRDefault="00637A75" w:rsidP="00F9144F">
            <w:pPr>
              <w:rPr>
                <w:rFonts w:ascii="標楷體" w:eastAsia="標楷體" w:hAnsi="標楷體"/>
              </w:rPr>
            </w:pPr>
          </w:p>
        </w:tc>
        <w:tc>
          <w:tcPr>
            <w:tcW w:w="1173" w:type="dxa"/>
          </w:tcPr>
          <w:p w14:paraId="667ADEC1" w14:textId="77777777" w:rsidR="00637A75" w:rsidRPr="00362205" w:rsidRDefault="00637A75" w:rsidP="00F9144F">
            <w:pPr>
              <w:rPr>
                <w:rFonts w:ascii="標楷體" w:eastAsia="標楷體" w:hAnsi="標楷體"/>
              </w:rPr>
            </w:pPr>
          </w:p>
        </w:tc>
        <w:tc>
          <w:tcPr>
            <w:tcW w:w="675" w:type="dxa"/>
          </w:tcPr>
          <w:p w14:paraId="12C071CD" w14:textId="77777777" w:rsidR="00637A75" w:rsidRPr="00362205" w:rsidRDefault="00637A75" w:rsidP="00F9144F">
            <w:pPr>
              <w:rPr>
                <w:rFonts w:ascii="標楷體" w:eastAsia="標楷體" w:hAnsi="標楷體"/>
              </w:rPr>
            </w:pPr>
            <w:r w:rsidRPr="00362205">
              <w:rPr>
                <w:rFonts w:ascii="標楷體" w:eastAsia="標楷體" w:hAnsi="標楷體" w:hint="eastAsia"/>
              </w:rPr>
              <w:t>V</w:t>
            </w:r>
          </w:p>
        </w:tc>
        <w:tc>
          <w:tcPr>
            <w:tcW w:w="696" w:type="dxa"/>
          </w:tcPr>
          <w:p w14:paraId="7BDA7739" w14:textId="77777777" w:rsidR="00637A75" w:rsidRPr="00362205" w:rsidRDefault="00637A75" w:rsidP="00F9144F">
            <w:pPr>
              <w:rPr>
                <w:rFonts w:ascii="標楷體" w:eastAsia="標楷體" w:hAnsi="標楷體"/>
              </w:rPr>
            </w:pPr>
          </w:p>
        </w:tc>
        <w:tc>
          <w:tcPr>
            <w:tcW w:w="2767" w:type="dxa"/>
          </w:tcPr>
          <w:p w14:paraId="071CB6ED" w14:textId="77777777" w:rsidR="00637A75" w:rsidRPr="00362205" w:rsidRDefault="00637A75" w:rsidP="00F9144F">
            <w:pPr>
              <w:rPr>
                <w:rFonts w:ascii="標楷體" w:eastAsia="標楷體" w:hAnsi="標楷體"/>
              </w:rPr>
            </w:pPr>
            <w:r>
              <w:rPr>
                <w:rFonts w:ascii="標楷體" w:eastAsia="標楷體" w:hAnsi="標楷體" w:hint="eastAsia"/>
              </w:rPr>
              <w:t>新增、修改</w:t>
            </w:r>
            <w:r w:rsidRPr="00362205">
              <w:rPr>
                <w:rFonts w:ascii="標楷體" w:eastAsia="標楷體" w:hAnsi="標楷體" w:hint="eastAsia"/>
              </w:rPr>
              <w:t>時必須輸入,其他自動顯示不必輸入</w:t>
            </w:r>
          </w:p>
        </w:tc>
      </w:tr>
      <w:tr w:rsidR="00637A75" w:rsidRPr="00362205" w14:paraId="4287FF3D" w14:textId="77777777" w:rsidTr="00637A75">
        <w:trPr>
          <w:trHeight w:val="291"/>
          <w:jc w:val="center"/>
        </w:trPr>
        <w:tc>
          <w:tcPr>
            <w:tcW w:w="567" w:type="dxa"/>
          </w:tcPr>
          <w:p w14:paraId="38601B8E" w14:textId="77777777" w:rsidR="00637A75" w:rsidRPr="00362205" w:rsidRDefault="00637A75" w:rsidP="00F9144F">
            <w:pPr>
              <w:rPr>
                <w:rFonts w:ascii="標楷體" w:eastAsia="標楷體" w:hAnsi="標楷體"/>
              </w:rPr>
            </w:pPr>
            <w:r w:rsidRPr="00362205">
              <w:rPr>
                <w:rFonts w:ascii="標楷體" w:eastAsia="標楷體" w:hAnsi="標楷體" w:hint="eastAsia"/>
              </w:rPr>
              <w:t>8</w:t>
            </w:r>
          </w:p>
        </w:tc>
        <w:tc>
          <w:tcPr>
            <w:tcW w:w="1233" w:type="dxa"/>
          </w:tcPr>
          <w:p w14:paraId="5A0DE2A3" w14:textId="77777777" w:rsidR="00637A75" w:rsidRPr="00362205" w:rsidRDefault="00637A75" w:rsidP="00F9144F">
            <w:pPr>
              <w:rPr>
                <w:rFonts w:ascii="標楷體" w:eastAsia="標楷體" w:hAnsi="標楷體"/>
              </w:rPr>
            </w:pPr>
            <w:r w:rsidRPr="00362205">
              <w:rPr>
                <w:rFonts w:ascii="標楷體" w:eastAsia="標楷體" w:hAnsi="標楷體" w:hint="eastAsia"/>
              </w:rPr>
              <w:t xml:space="preserve">負責人      </w:t>
            </w:r>
          </w:p>
        </w:tc>
        <w:tc>
          <w:tcPr>
            <w:tcW w:w="1071" w:type="dxa"/>
          </w:tcPr>
          <w:p w14:paraId="61BC6F10" w14:textId="232A0BF8" w:rsidR="00637A75" w:rsidRPr="00362205" w:rsidRDefault="00637A75">
            <w:pPr>
              <w:rPr>
                <w:rFonts w:ascii="標楷體" w:eastAsia="標楷體" w:hAnsi="標楷體"/>
              </w:rPr>
            </w:pPr>
            <w:r>
              <w:rPr>
                <w:rFonts w:ascii="標楷體" w:eastAsia="標楷體" w:hAnsi="標楷體" w:hint="eastAsia"/>
              </w:rPr>
              <w:t>X(</w:t>
            </w:r>
            <w:r w:rsidR="003B32A8" w:rsidRPr="0022279A">
              <w:rPr>
                <w:rFonts w:ascii="標楷體" w:eastAsia="標楷體" w:hAnsi="標楷體"/>
                <w:color w:val="FF0000"/>
              </w:rPr>
              <w:t>28</w:t>
            </w:r>
            <w:r>
              <w:rPr>
                <w:rFonts w:ascii="標楷體" w:eastAsia="標楷體" w:hAnsi="標楷體" w:hint="eastAsia"/>
              </w:rPr>
              <w:t>)</w:t>
            </w:r>
          </w:p>
        </w:tc>
        <w:tc>
          <w:tcPr>
            <w:tcW w:w="1095" w:type="dxa"/>
          </w:tcPr>
          <w:p w14:paraId="14FDAF94" w14:textId="77777777" w:rsidR="00637A75" w:rsidRPr="00362205" w:rsidRDefault="00637A75" w:rsidP="00F9144F">
            <w:pPr>
              <w:rPr>
                <w:rFonts w:ascii="標楷體" w:eastAsia="標楷體" w:hAnsi="標楷體"/>
              </w:rPr>
            </w:pPr>
          </w:p>
        </w:tc>
        <w:tc>
          <w:tcPr>
            <w:tcW w:w="1173" w:type="dxa"/>
          </w:tcPr>
          <w:p w14:paraId="6345706B" w14:textId="77777777" w:rsidR="00637A75" w:rsidRPr="00362205" w:rsidRDefault="00637A75" w:rsidP="00F9144F">
            <w:pPr>
              <w:rPr>
                <w:rFonts w:ascii="標楷體" w:eastAsia="標楷體" w:hAnsi="標楷體"/>
              </w:rPr>
            </w:pPr>
          </w:p>
        </w:tc>
        <w:tc>
          <w:tcPr>
            <w:tcW w:w="675" w:type="dxa"/>
          </w:tcPr>
          <w:p w14:paraId="79F6A6CA" w14:textId="77777777" w:rsidR="00637A75" w:rsidRPr="00362205" w:rsidRDefault="00637A75" w:rsidP="00F9144F">
            <w:pPr>
              <w:rPr>
                <w:rFonts w:ascii="標楷體" w:eastAsia="標楷體" w:hAnsi="標楷體"/>
              </w:rPr>
            </w:pPr>
            <w:r w:rsidRPr="00362205">
              <w:rPr>
                <w:rFonts w:ascii="標楷體" w:eastAsia="標楷體" w:hAnsi="標楷體" w:hint="eastAsia"/>
              </w:rPr>
              <w:t>V</w:t>
            </w:r>
          </w:p>
        </w:tc>
        <w:tc>
          <w:tcPr>
            <w:tcW w:w="696" w:type="dxa"/>
          </w:tcPr>
          <w:p w14:paraId="06697F22" w14:textId="77777777" w:rsidR="00637A75" w:rsidRPr="00362205" w:rsidRDefault="00637A75" w:rsidP="00F9144F">
            <w:pPr>
              <w:rPr>
                <w:rFonts w:ascii="標楷體" w:eastAsia="標楷體" w:hAnsi="標楷體"/>
              </w:rPr>
            </w:pPr>
          </w:p>
        </w:tc>
        <w:tc>
          <w:tcPr>
            <w:tcW w:w="2767" w:type="dxa"/>
          </w:tcPr>
          <w:p w14:paraId="183EF69F" w14:textId="77777777" w:rsidR="00637A75" w:rsidRPr="00362205" w:rsidRDefault="00637A75" w:rsidP="00F9144F">
            <w:pPr>
              <w:rPr>
                <w:rFonts w:ascii="標楷體" w:eastAsia="標楷體" w:hAnsi="標楷體"/>
              </w:rPr>
            </w:pPr>
            <w:r>
              <w:rPr>
                <w:rFonts w:ascii="標楷體" w:eastAsia="標楷體" w:hAnsi="標楷體" w:hint="eastAsia"/>
              </w:rPr>
              <w:t>新增、修改</w:t>
            </w:r>
            <w:r w:rsidRPr="00362205">
              <w:rPr>
                <w:rFonts w:ascii="標楷體" w:eastAsia="標楷體" w:hAnsi="標楷體" w:hint="eastAsia"/>
              </w:rPr>
              <w:t>時必須輸入,其他自動顯示不必輸入</w:t>
            </w:r>
          </w:p>
        </w:tc>
      </w:tr>
      <w:tr w:rsidR="00637A75" w:rsidRPr="00362205" w14:paraId="51E2A46D" w14:textId="77777777" w:rsidTr="00637A75">
        <w:trPr>
          <w:trHeight w:val="291"/>
          <w:jc w:val="center"/>
        </w:trPr>
        <w:tc>
          <w:tcPr>
            <w:tcW w:w="567" w:type="dxa"/>
          </w:tcPr>
          <w:p w14:paraId="765799F4" w14:textId="77777777" w:rsidR="00637A75" w:rsidRPr="00362205" w:rsidRDefault="00637A75" w:rsidP="00F9144F">
            <w:pPr>
              <w:rPr>
                <w:rFonts w:ascii="標楷體" w:eastAsia="標楷體" w:hAnsi="標楷體"/>
              </w:rPr>
            </w:pPr>
            <w:r w:rsidRPr="00362205">
              <w:rPr>
                <w:rFonts w:ascii="標楷體" w:eastAsia="標楷體" w:hAnsi="標楷體" w:hint="eastAsia"/>
              </w:rPr>
              <w:t>9</w:t>
            </w:r>
          </w:p>
        </w:tc>
        <w:tc>
          <w:tcPr>
            <w:tcW w:w="1233" w:type="dxa"/>
          </w:tcPr>
          <w:p w14:paraId="19BA1AD5" w14:textId="77777777" w:rsidR="00637A75" w:rsidRPr="00362205" w:rsidRDefault="00637A75" w:rsidP="00F9144F">
            <w:pPr>
              <w:rPr>
                <w:rFonts w:ascii="標楷體" w:eastAsia="標楷體" w:hAnsi="標楷體"/>
              </w:rPr>
            </w:pPr>
            <w:r w:rsidRPr="00362205">
              <w:rPr>
                <w:rFonts w:ascii="標楷體" w:eastAsia="標楷體" w:hAnsi="標楷體" w:hint="eastAsia"/>
              </w:rPr>
              <w:t>營利統一編號</w:t>
            </w:r>
          </w:p>
        </w:tc>
        <w:tc>
          <w:tcPr>
            <w:tcW w:w="1071" w:type="dxa"/>
          </w:tcPr>
          <w:p w14:paraId="13A41428" w14:textId="77777777" w:rsidR="00637A75" w:rsidRPr="00362205" w:rsidRDefault="00637A75" w:rsidP="00F9144F">
            <w:pPr>
              <w:rPr>
                <w:rFonts w:ascii="標楷體" w:eastAsia="標楷體" w:hAnsi="標楷體"/>
              </w:rPr>
            </w:pPr>
            <w:r>
              <w:rPr>
                <w:rFonts w:ascii="標楷體" w:eastAsia="標楷體" w:hAnsi="標楷體" w:hint="eastAsia"/>
              </w:rPr>
              <w:t>9(08)</w:t>
            </w:r>
          </w:p>
        </w:tc>
        <w:tc>
          <w:tcPr>
            <w:tcW w:w="1095" w:type="dxa"/>
          </w:tcPr>
          <w:p w14:paraId="18A5ED8B" w14:textId="77777777" w:rsidR="00637A75" w:rsidRPr="00362205" w:rsidRDefault="00637A75" w:rsidP="00F9144F">
            <w:pPr>
              <w:rPr>
                <w:rFonts w:ascii="標楷體" w:eastAsia="標楷體" w:hAnsi="標楷體"/>
              </w:rPr>
            </w:pPr>
          </w:p>
        </w:tc>
        <w:tc>
          <w:tcPr>
            <w:tcW w:w="1173" w:type="dxa"/>
          </w:tcPr>
          <w:p w14:paraId="3096AB03" w14:textId="77777777" w:rsidR="00637A75" w:rsidRPr="00362205" w:rsidRDefault="00637A75" w:rsidP="00F9144F">
            <w:pPr>
              <w:rPr>
                <w:rFonts w:ascii="標楷體" w:eastAsia="標楷體" w:hAnsi="標楷體"/>
              </w:rPr>
            </w:pPr>
          </w:p>
        </w:tc>
        <w:tc>
          <w:tcPr>
            <w:tcW w:w="675" w:type="dxa"/>
          </w:tcPr>
          <w:p w14:paraId="1F2B70CD" w14:textId="77777777" w:rsidR="00637A75" w:rsidRPr="00362205" w:rsidRDefault="00637A75" w:rsidP="00F9144F">
            <w:pPr>
              <w:rPr>
                <w:rFonts w:ascii="標楷體" w:eastAsia="標楷體" w:hAnsi="標楷體"/>
              </w:rPr>
            </w:pPr>
            <w:r w:rsidRPr="00362205">
              <w:rPr>
                <w:rFonts w:ascii="標楷體" w:eastAsia="標楷體" w:hAnsi="標楷體" w:hint="eastAsia"/>
              </w:rPr>
              <w:t>V</w:t>
            </w:r>
          </w:p>
        </w:tc>
        <w:tc>
          <w:tcPr>
            <w:tcW w:w="696" w:type="dxa"/>
          </w:tcPr>
          <w:p w14:paraId="609332BA" w14:textId="77777777" w:rsidR="00637A75" w:rsidRPr="00362205" w:rsidRDefault="00637A75" w:rsidP="00F9144F">
            <w:pPr>
              <w:rPr>
                <w:rFonts w:ascii="標楷體" w:eastAsia="標楷體" w:hAnsi="標楷體"/>
              </w:rPr>
            </w:pPr>
          </w:p>
        </w:tc>
        <w:tc>
          <w:tcPr>
            <w:tcW w:w="2767" w:type="dxa"/>
          </w:tcPr>
          <w:p w14:paraId="0A0DE3A3" w14:textId="77777777" w:rsidR="00637A75" w:rsidRPr="00362205" w:rsidRDefault="00637A75" w:rsidP="00F9144F">
            <w:pPr>
              <w:rPr>
                <w:rFonts w:ascii="標楷體" w:eastAsia="標楷體" w:hAnsi="標楷體"/>
              </w:rPr>
            </w:pPr>
            <w:r>
              <w:rPr>
                <w:rFonts w:ascii="標楷體" w:eastAsia="標楷體" w:hAnsi="標楷體" w:hint="eastAsia"/>
              </w:rPr>
              <w:t>新增、修改</w:t>
            </w:r>
            <w:r w:rsidRPr="00362205">
              <w:rPr>
                <w:rFonts w:ascii="標楷體" w:eastAsia="標楷體" w:hAnsi="標楷體" w:hint="eastAsia"/>
              </w:rPr>
              <w:t>時必須輸入,其他自動顯示不必輸入</w:t>
            </w:r>
          </w:p>
        </w:tc>
      </w:tr>
      <w:tr w:rsidR="00637A75" w:rsidRPr="00637A75" w14:paraId="41C70617" w14:textId="77777777" w:rsidTr="00637A75">
        <w:trPr>
          <w:trHeight w:val="291"/>
          <w:jc w:val="center"/>
        </w:trPr>
        <w:tc>
          <w:tcPr>
            <w:tcW w:w="567" w:type="dxa"/>
          </w:tcPr>
          <w:p w14:paraId="7ECADCFC" w14:textId="77777777" w:rsidR="00637A75" w:rsidRPr="00637A75" w:rsidRDefault="00637A75" w:rsidP="00F9144F">
            <w:pPr>
              <w:rPr>
                <w:rFonts w:ascii="標楷體" w:eastAsia="標楷體" w:hAnsi="標楷體"/>
              </w:rPr>
            </w:pPr>
            <w:r w:rsidRPr="00637A75">
              <w:rPr>
                <w:rFonts w:ascii="標楷體" w:eastAsia="標楷體" w:hAnsi="標楷體" w:hint="eastAsia"/>
              </w:rPr>
              <w:t>10</w:t>
            </w:r>
          </w:p>
        </w:tc>
        <w:tc>
          <w:tcPr>
            <w:tcW w:w="1233" w:type="dxa"/>
          </w:tcPr>
          <w:p w14:paraId="478CA542" w14:textId="77777777" w:rsidR="00637A75" w:rsidRPr="00637A75" w:rsidRDefault="00637A75" w:rsidP="00F9144F">
            <w:pPr>
              <w:rPr>
                <w:rFonts w:ascii="標楷體" w:eastAsia="標楷體" w:hAnsi="標楷體"/>
              </w:rPr>
            </w:pPr>
            <w:r w:rsidRPr="00637A75">
              <w:rPr>
                <w:rFonts w:ascii="標楷體" w:eastAsia="標楷體" w:hAnsi="標楷體" w:hint="eastAsia"/>
              </w:rPr>
              <w:t xml:space="preserve">單位控制碼  </w:t>
            </w:r>
          </w:p>
        </w:tc>
        <w:tc>
          <w:tcPr>
            <w:tcW w:w="1071" w:type="dxa"/>
          </w:tcPr>
          <w:p w14:paraId="79ACBC99" w14:textId="77777777" w:rsidR="00637A75" w:rsidRPr="00637A75" w:rsidRDefault="00637A75" w:rsidP="00F9144F">
            <w:pPr>
              <w:rPr>
                <w:rFonts w:ascii="標楷體" w:eastAsia="標楷體" w:hAnsi="標楷體"/>
              </w:rPr>
            </w:pPr>
            <w:r w:rsidRPr="00637A75">
              <w:rPr>
                <w:rFonts w:ascii="標楷體" w:eastAsia="標楷體" w:hAnsi="標楷體" w:hint="eastAsia"/>
              </w:rPr>
              <w:t>9</w:t>
            </w:r>
          </w:p>
        </w:tc>
        <w:tc>
          <w:tcPr>
            <w:tcW w:w="1095" w:type="dxa"/>
          </w:tcPr>
          <w:p w14:paraId="72CC41CD" w14:textId="77777777" w:rsidR="00637A75" w:rsidRPr="00637A75" w:rsidRDefault="00637A75" w:rsidP="00F9144F">
            <w:pPr>
              <w:rPr>
                <w:rFonts w:ascii="標楷體" w:eastAsia="標楷體" w:hAnsi="標楷體"/>
              </w:rPr>
            </w:pPr>
          </w:p>
        </w:tc>
        <w:tc>
          <w:tcPr>
            <w:tcW w:w="1173" w:type="dxa"/>
          </w:tcPr>
          <w:p w14:paraId="21053801" w14:textId="77777777" w:rsidR="00637A75" w:rsidRPr="00637A75" w:rsidRDefault="00637A75" w:rsidP="00F9144F">
            <w:pPr>
              <w:rPr>
                <w:rFonts w:ascii="標楷體" w:eastAsia="標楷體" w:hAnsi="標楷體"/>
              </w:rPr>
            </w:pPr>
          </w:p>
        </w:tc>
        <w:tc>
          <w:tcPr>
            <w:tcW w:w="675" w:type="dxa"/>
          </w:tcPr>
          <w:p w14:paraId="604252CE" w14:textId="77777777" w:rsidR="00637A75" w:rsidRPr="00637A75" w:rsidRDefault="00637A75" w:rsidP="00F9144F">
            <w:pPr>
              <w:rPr>
                <w:rFonts w:ascii="標楷體" w:eastAsia="標楷體" w:hAnsi="標楷體"/>
              </w:rPr>
            </w:pPr>
            <w:r w:rsidRPr="00637A75">
              <w:rPr>
                <w:rFonts w:ascii="標楷體" w:eastAsia="標楷體" w:hAnsi="標楷體" w:hint="eastAsia"/>
              </w:rPr>
              <w:t>V</w:t>
            </w:r>
          </w:p>
        </w:tc>
        <w:tc>
          <w:tcPr>
            <w:tcW w:w="696" w:type="dxa"/>
          </w:tcPr>
          <w:p w14:paraId="6B6F9DDF" w14:textId="77777777" w:rsidR="00637A75" w:rsidRPr="00637A75" w:rsidRDefault="00637A75" w:rsidP="00F9144F">
            <w:pPr>
              <w:rPr>
                <w:rFonts w:ascii="標楷體" w:eastAsia="標楷體" w:hAnsi="標楷體"/>
              </w:rPr>
            </w:pPr>
          </w:p>
        </w:tc>
        <w:tc>
          <w:tcPr>
            <w:tcW w:w="2767" w:type="dxa"/>
          </w:tcPr>
          <w:p w14:paraId="34086993" w14:textId="77777777" w:rsidR="00637A75" w:rsidRPr="00637A75" w:rsidRDefault="00637A75" w:rsidP="00F9144F">
            <w:pPr>
              <w:rPr>
                <w:rFonts w:ascii="標楷體" w:eastAsia="標楷體" w:hAnsi="標楷體"/>
              </w:rPr>
            </w:pPr>
            <w:r w:rsidRPr="00637A75">
              <w:rPr>
                <w:rFonts w:ascii="標楷體" w:eastAsia="標楷體" w:hAnsi="標楷體" w:hint="eastAsia"/>
              </w:rPr>
              <w:t>新增、修改時必須輸入,其他自動顯示不必輸入</w:t>
            </w:r>
          </w:p>
        </w:tc>
      </w:tr>
      <w:tr w:rsidR="00637A75" w:rsidRPr="00362205" w14:paraId="02401DD1" w14:textId="77777777" w:rsidTr="00637A75">
        <w:trPr>
          <w:trHeight w:val="291"/>
          <w:jc w:val="center"/>
        </w:trPr>
        <w:tc>
          <w:tcPr>
            <w:tcW w:w="567" w:type="dxa"/>
          </w:tcPr>
          <w:p w14:paraId="0B418A75" w14:textId="77777777" w:rsidR="00637A75" w:rsidRPr="00362205" w:rsidRDefault="00637A75" w:rsidP="00F9144F">
            <w:pPr>
              <w:rPr>
                <w:rFonts w:ascii="標楷體" w:eastAsia="標楷體" w:hAnsi="標楷體"/>
              </w:rPr>
            </w:pPr>
            <w:r w:rsidRPr="00362205">
              <w:rPr>
                <w:rFonts w:ascii="標楷體" w:eastAsia="標楷體" w:hAnsi="標楷體" w:hint="eastAsia"/>
              </w:rPr>
              <w:t>11</w:t>
            </w:r>
          </w:p>
        </w:tc>
        <w:tc>
          <w:tcPr>
            <w:tcW w:w="1233" w:type="dxa"/>
          </w:tcPr>
          <w:p w14:paraId="6C6965C5" w14:textId="77777777" w:rsidR="00637A75" w:rsidRPr="00362205" w:rsidRDefault="00637A75" w:rsidP="00F9144F">
            <w:pPr>
              <w:rPr>
                <w:rFonts w:ascii="標楷體" w:eastAsia="標楷體" w:hAnsi="標楷體"/>
              </w:rPr>
            </w:pPr>
            <w:r w:rsidRPr="00362205">
              <w:rPr>
                <w:rFonts w:ascii="標楷體" w:eastAsia="標楷體" w:hAnsi="標楷體" w:hint="eastAsia"/>
              </w:rPr>
              <w:t>稽徵機關代號</w:t>
            </w:r>
          </w:p>
        </w:tc>
        <w:tc>
          <w:tcPr>
            <w:tcW w:w="1071" w:type="dxa"/>
          </w:tcPr>
          <w:p w14:paraId="22722A68" w14:textId="77777777" w:rsidR="00637A75" w:rsidRPr="00362205" w:rsidRDefault="00637A75" w:rsidP="00F9144F">
            <w:pPr>
              <w:rPr>
                <w:rFonts w:ascii="標楷體" w:eastAsia="標楷體" w:hAnsi="標楷體"/>
              </w:rPr>
            </w:pPr>
            <w:r>
              <w:rPr>
                <w:rFonts w:ascii="標楷體" w:eastAsia="標楷體" w:hAnsi="標楷體" w:hint="eastAsia"/>
              </w:rPr>
              <w:t>999</w:t>
            </w:r>
          </w:p>
        </w:tc>
        <w:tc>
          <w:tcPr>
            <w:tcW w:w="1095" w:type="dxa"/>
          </w:tcPr>
          <w:p w14:paraId="10D1AABB" w14:textId="77777777" w:rsidR="00637A75" w:rsidRPr="00362205" w:rsidRDefault="00637A75" w:rsidP="00F9144F">
            <w:pPr>
              <w:rPr>
                <w:rFonts w:ascii="標楷體" w:eastAsia="標楷體" w:hAnsi="標楷體"/>
              </w:rPr>
            </w:pPr>
          </w:p>
        </w:tc>
        <w:tc>
          <w:tcPr>
            <w:tcW w:w="1173" w:type="dxa"/>
          </w:tcPr>
          <w:p w14:paraId="568F7E55" w14:textId="77777777" w:rsidR="00637A75" w:rsidRPr="00362205" w:rsidRDefault="00637A75" w:rsidP="00F9144F">
            <w:pPr>
              <w:rPr>
                <w:rFonts w:ascii="標楷體" w:eastAsia="標楷體" w:hAnsi="標楷體"/>
              </w:rPr>
            </w:pPr>
          </w:p>
        </w:tc>
        <w:tc>
          <w:tcPr>
            <w:tcW w:w="675" w:type="dxa"/>
          </w:tcPr>
          <w:p w14:paraId="59EE57C5" w14:textId="77777777" w:rsidR="00637A75" w:rsidRPr="00362205" w:rsidRDefault="00637A75" w:rsidP="00F9144F">
            <w:pPr>
              <w:rPr>
                <w:rFonts w:ascii="標楷體" w:eastAsia="標楷體" w:hAnsi="標楷體"/>
              </w:rPr>
            </w:pPr>
            <w:r w:rsidRPr="00362205">
              <w:rPr>
                <w:rFonts w:ascii="標楷體" w:eastAsia="標楷體" w:hAnsi="標楷體" w:hint="eastAsia"/>
              </w:rPr>
              <w:t>V</w:t>
            </w:r>
          </w:p>
        </w:tc>
        <w:tc>
          <w:tcPr>
            <w:tcW w:w="696" w:type="dxa"/>
          </w:tcPr>
          <w:p w14:paraId="27AA190E" w14:textId="77777777" w:rsidR="00637A75" w:rsidRPr="00362205" w:rsidRDefault="00637A75" w:rsidP="00F9144F">
            <w:pPr>
              <w:rPr>
                <w:rFonts w:ascii="標楷體" w:eastAsia="標楷體" w:hAnsi="標楷體"/>
              </w:rPr>
            </w:pPr>
          </w:p>
        </w:tc>
        <w:tc>
          <w:tcPr>
            <w:tcW w:w="2767" w:type="dxa"/>
          </w:tcPr>
          <w:p w14:paraId="438FE48F" w14:textId="77777777" w:rsidR="00637A75" w:rsidRPr="00362205" w:rsidRDefault="00637A75" w:rsidP="00F9144F">
            <w:pPr>
              <w:rPr>
                <w:rFonts w:ascii="標楷體" w:eastAsia="標楷體" w:hAnsi="標楷體"/>
              </w:rPr>
            </w:pPr>
            <w:r>
              <w:rPr>
                <w:rFonts w:ascii="標楷體" w:eastAsia="標楷體" w:hAnsi="標楷體" w:hint="eastAsia"/>
              </w:rPr>
              <w:t>新增、修改</w:t>
            </w:r>
            <w:r w:rsidRPr="00362205">
              <w:rPr>
                <w:rFonts w:ascii="標楷體" w:eastAsia="標楷體" w:hAnsi="標楷體" w:hint="eastAsia"/>
              </w:rPr>
              <w:t>時必須輸入,其他自動顯示不必輸入</w:t>
            </w:r>
          </w:p>
        </w:tc>
      </w:tr>
      <w:tr w:rsidR="00637A75" w:rsidRPr="00362205" w14:paraId="383F96DE" w14:textId="77777777" w:rsidTr="00637A75">
        <w:trPr>
          <w:trHeight w:val="291"/>
          <w:jc w:val="center"/>
        </w:trPr>
        <w:tc>
          <w:tcPr>
            <w:tcW w:w="567" w:type="dxa"/>
          </w:tcPr>
          <w:p w14:paraId="70C4828F" w14:textId="77777777" w:rsidR="00637A75" w:rsidRPr="00362205" w:rsidRDefault="00637A75" w:rsidP="00F9144F">
            <w:pPr>
              <w:rPr>
                <w:rFonts w:ascii="標楷體" w:eastAsia="標楷體" w:hAnsi="標楷體"/>
              </w:rPr>
            </w:pPr>
            <w:r w:rsidRPr="00362205">
              <w:rPr>
                <w:rFonts w:ascii="標楷體" w:eastAsia="標楷體" w:hAnsi="標楷體" w:hint="eastAsia"/>
              </w:rPr>
              <w:t>12</w:t>
            </w:r>
          </w:p>
        </w:tc>
        <w:tc>
          <w:tcPr>
            <w:tcW w:w="1233" w:type="dxa"/>
          </w:tcPr>
          <w:p w14:paraId="3DD1AB87" w14:textId="77777777" w:rsidR="00637A75" w:rsidRPr="00362205" w:rsidRDefault="00637A75" w:rsidP="00F9144F">
            <w:pPr>
              <w:rPr>
                <w:rFonts w:ascii="標楷體" w:eastAsia="標楷體" w:hAnsi="標楷體"/>
              </w:rPr>
            </w:pPr>
            <w:r w:rsidRPr="00362205">
              <w:rPr>
                <w:rFonts w:ascii="標楷體" w:eastAsia="標楷體" w:hAnsi="標楷體" w:hint="eastAsia"/>
              </w:rPr>
              <w:t>媒體單位代號</w:t>
            </w:r>
          </w:p>
        </w:tc>
        <w:tc>
          <w:tcPr>
            <w:tcW w:w="1071" w:type="dxa"/>
          </w:tcPr>
          <w:p w14:paraId="2FAE2319" w14:textId="77777777" w:rsidR="00637A75" w:rsidRPr="00362205" w:rsidRDefault="00637A75" w:rsidP="00F9144F">
            <w:pPr>
              <w:rPr>
                <w:rFonts w:ascii="標楷體" w:eastAsia="標楷體" w:hAnsi="標楷體"/>
              </w:rPr>
            </w:pPr>
            <w:r>
              <w:rPr>
                <w:rFonts w:ascii="標楷體" w:eastAsia="標楷體" w:hAnsi="標楷體" w:hint="eastAsia"/>
              </w:rPr>
              <w:t>9999</w:t>
            </w:r>
          </w:p>
        </w:tc>
        <w:tc>
          <w:tcPr>
            <w:tcW w:w="1095" w:type="dxa"/>
          </w:tcPr>
          <w:p w14:paraId="468553BE" w14:textId="77777777" w:rsidR="00637A75" w:rsidRPr="00362205" w:rsidRDefault="00637A75" w:rsidP="00F9144F">
            <w:pPr>
              <w:rPr>
                <w:rFonts w:ascii="標楷體" w:eastAsia="標楷體" w:hAnsi="標楷體"/>
              </w:rPr>
            </w:pPr>
          </w:p>
        </w:tc>
        <w:tc>
          <w:tcPr>
            <w:tcW w:w="1173" w:type="dxa"/>
          </w:tcPr>
          <w:p w14:paraId="03EA7BD1" w14:textId="77777777" w:rsidR="00637A75" w:rsidRPr="00362205" w:rsidRDefault="00637A75" w:rsidP="00F9144F">
            <w:pPr>
              <w:rPr>
                <w:rFonts w:ascii="標楷體" w:eastAsia="標楷體" w:hAnsi="標楷體"/>
              </w:rPr>
            </w:pPr>
          </w:p>
        </w:tc>
        <w:tc>
          <w:tcPr>
            <w:tcW w:w="675" w:type="dxa"/>
          </w:tcPr>
          <w:p w14:paraId="559CA198" w14:textId="77777777" w:rsidR="00637A75" w:rsidRPr="00362205" w:rsidRDefault="00637A75" w:rsidP="00F9144F">
            <w:pPr>
              <w:rPr>
                <w:rFonts w:ascii="標楷體" w:eastAsia="標楷體" w:hAnsi="標楷體"/>
              </w:rPr>
            </w:pPr>
            <w:r w:rsidRPr="00362205">
              <w:rPr>
                <w:rFonts w:ascii="標楷體" w:eastAsia="標楷體" w:hAnsi="標楷體" w:hint="eastAsia"/>
              </w:rPr>
              <w:t>V</w:t>
            </w:r>
          </w:p>
        </w:tc>
        <w:tc>
          <w:tcPr>
            <w:tcW w:w="696" w:type="dxa"/>
          </w:tcPr>
          <w:p w14:paraId="74F0258C" w14:textId="77777777" w:rsidR="00637A75" w:rsidRPr="00362205" w:rsidRDefault="00637A75" w:rsidP="00F9144F">
            <w:pPr>
              <w:rPr>
                <w:rFonts w:ascii="標楷體" w:eastAsia="標楷體" w:hAnsi="標楷體"/>
              </w:rPr>
            </w:pPr>
          </w:p>
        </w:tc>
        <w:tc>
          <w:tcPr>
            <w:tcW w:w="2767" w:type="dxa"/>
          </w:tcPr>
          <w:p w14:paraId="3BDD6A30" w14:textId="77777777" w:rsidR="00637A75" w:rsidRPr="00362205" w:rsidRDefault="00637A75" w:rsidP="00F9144F">
            <w:pPr>
              <w:rPr>
                <w:rFonts w:ascii="標楷體" w:eastAsia="標楷體" w:hAnsi="標楷體"/>
              </w:rPr>
            </w:pPr>
            <w:r>
              <w:rPr>
                <w:rFonts w:ascii="標楷體" w:eastAsia="標楷體" w:hAnsi="標楷體" w:hint="eastAsia"/>
              </w:rPr>
              <w:t>新增、修改</w:t>
            </w:r>
            <w:r w:rsidRPr="00362205">
              <w:rPr>
                <w:rFonts w:ascii="標楷體" w:eastAsia="標楷體" w:hAnsi="標楷體" w:hint="eastAsia"/>
              </w:rPr>
              <w:t>時必須輸入,其他自動顯示不必輸入</w:t>
            </w:r>
          </w:p>
        </w:tc>
      </w:tr>
    </w:tbl>
    <w:p w14:paraId="7A8B9DE8" w14:textId="77777777" w:rsidR="00472317" w:rsidRPr="00CE3431" w:rsidRDefault="00472317" w:rsidP="00D27F2C">
      <w:pPr>
        <w:pStyle w:val="3"/>
        <w:numPr>
          <w:ilvl w:val="2"/>
          <w:numId w:val="1"/>
        </w:numPr>
        <w:rPr>
          <w:rFonts w:ascii="標楷體" w:hAnsi="標楷體"/>
        </w:rPr>
      </w:pPr>
      <w:r w:rsidRPr="00CE3431">
        <w:rPr>
          <w:rFonts w:ascii="標楷體" w:hAnsi="標楷體"/>
        </w:rPr>
        <w:br w:type="page"/>
      </w:r>
      <w:r w:rsidR="0098558D">
        <w:rPr>
          <w:rFonts w:ascii="標楷體" w:hAnsi="標楷體" w:hint="eastAsia"/>
        </w:rPr>
        <w:lastRenderedPageBreak/>
        <w:t>L6704</w:t>
      </w:r>
      <w:r w:rsidRPr="00CE3431">
        <w:rPr>
          <w:rFonts w:ascii="標楷體" w:hAnsi="標楷體" w:hint="eastAsia"/>
        </w:rPr>
        <w:t>保險／鑑定公司資料維護</w:t>
      </w:r>
    </w:p>
    <w:p w14:paraId="5935D6A0" w14:textId="77777777" w:rsidR="00472317" w:rsidRPr="00362205" w:rsidRDefault="00472317" w:rsidP="00D01BCC">
      <w:pPr>
        <w:pStyle w:val="a"/>
      </w:pPr>
      <w:r w:rsidRPr="00362205">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472317" w:rsidRPr="00362205" w14:paraId="5460F39E" w14:textId="77777777" w:rsidTr="00F9144F">
        <w:trPr>
          <w:trHeight w:val="277"/>
        </w:trPr>
        <w:tc>
          <w:tcPr>
            <w:tcW w:w="1548" w:type="dxa"/>
            <w:tcBorders>
              <w:top w:val="single" w:sz="8" w:space="0" w:color="000000"/>
              <w:bottom w:val="single" w:sz="8" w:space="0" w:color="000000"/>
              <w:right w:val="single" w:sz="8" w:space="0" w:color="000000"/>
            </w:tcBorders>
            <w:shd w:val="clear" w:color="auto" w:fill="F3F3F3"/>
          </w:tcPr>
          <w:p w14:paraId="01779005" w14:textId="77777777" w:rsidR="00472317" w:rsidRPr="00362205" w:rsidRDefault="00472317" w:rsidP="00F9144F">
            <w:pPr>
              <w:rPr>
                <w:rFonts w:ascii="標楷體" w:eastAsia="標楷體" w:hAnsi="標楷體"/>
              </w:rPr>
            </w:pPr>
            <w:r w:rsidRPr="00362205">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62DCC5C3" w14:textId="77777777" w:rsidR="00472317" w:rsidRPr="008313DE" w:rsidRDefault="00472317" w:rsidP="00F9144F">
            <w:pPr>
              <w:rPr>
                <w:rFonts w:ascii="標楷體" w:eastAsia="標楷體" w:hAnsi="標楷體"/>
              </w:rPr>
            </w:pPr>
            <w:r w:rsidRPr="008313DE">
              <w:rPr>
                <w:rFonts w:ascii="標楷體" w:eastAsia="標楷體" w:hAnsi="標楷體" w:hint="eastAsia"/>
              </w:rPr>
              <w:t>保險／鑑定公司資料維護</w:t>
            </w:r>
          </w:p>
          <w:p w14:paraId="4A9BC1A7" w14:textId="77777777" w:rsidR="00472317" w:rsidRPr="008313DE" w:rsidRDefault="008313DE" w:rsidP="008313DE">
            <w:pPr>
              <w:rPr>
                <w:rFonts w:ascii="標楷體" w:eastAsia="標楷體" w:hAnsi="標楷體"/>
              </w:rPr>
            </w:pPr>
            <w:r w:rsidRPr="008313DE">
              <w:rPr>
                <w:rFonts w:ascii="標楷體" w:eastAsia="標楷體" w:hAnsi="標楷體" w:hint="eastAsia"/>
              </w:rPr>
              <w:t>建立公司代號、名稱及連絡電話等資料。</w:t>
            </w:r>
          </w:p>
        </w:tc>
      </w:tr>
      <w:tr w:rsidR="00472317" w:rsidRPr="00362205" w14:paraId="18EC6460" w14:textId="77777777" w:rsidTr="00F9144F">
        <w:trPr>
          <w:trHeight w:val="277"/>
        </w:trPr>
        <w:tc>
          <w:tcPr>
            <w:tcW w:w="1548" w:type="dxa"/>
            <w:tcBorders>
              <w:top w:val="single" w:sz="8" w:space="0" w:color="000000"/>
              <w:bottom w:val="single" w:sz="8" w:space="0" w:color="000000"/>
              <w:right w:val="single" w:sz="8" w:space="0" w:color="000000"/>
            </w:tcBorders>
            <w:shd w:val="clear" w:color="auto" w:fill="F3F3F3"/>
          </w:tcPr>
          <w:p w14:paraId="266EC6F9" w14:textId="77777777" w:rsidR="00472317" w:rsidRPr="00362205" w:rsidRDefault="00472317" w:rsidP="00F9144F">
            <w:pPr>
              <w:rPr>
                <w:rFonts w:ascii="標楷體" w:eastAsia="標楷體" w:hAnsi="標楷體"/>
              </w:rPr>
            </w:pPr>
            <w:r w:rsidRPr="00362205">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02D3F861" w14:textId="77777777" w:rsidR="00472317" w:rsidRPr="00362205" w:rsidRDefault="00472317" w:rsidP="00F9144F">
            <w:pPr>
              <w:rPr>
                <w:rFonts w:ascii="標楷體" w:eastAsia="標楷體" w:hAnsi="標楷體"/>
              </w:rPr>
            </w:pPr>
          </w:p>
        </w:tc>
      </w:tr>
      <w:tr w:rsidR="00472317" w:rsidRPr="00362205" w14:paraId="108ECDDA" w14:textId="77777777" w:rsidTr="00F9144F">
        <w:trPr>
          <w:trHeight w:val="773"/>
        </w:trPr>
        <w:tc>
          <w:tcPr>
            <w:tcW w:w="1548" w:type="dxa"/>
            <w:tcBorders>
              <w:top w:val="single" w:sz="8" w:space="0" w:color="000000"/>
              <w:bottom w:val="single" w:sz="8" w:space="0" w:color="000000"/>
              <w:right w:val="single" w:sz="8" w:space="0" w:color="000000"/>
            </w:tcBorders>
            <w:shd w:val="clear" w:color="auto" w:fill="F3F3F3"/>
          </w:tcPr>
          <w:p w14:paraId="3FD38720" w14:textId="77777777" w:rsidR="00472317" w:rsidRPr="00362205" w:rsidRDefault="00472317" w:rsidP="00F9144F">
            <w:pPr>
              <w:rPr>
                <w:rFonts w:ascii="標楷體" w:eastAsia="標楷體" w:hAnsi="標楷體"/>
              </w:rPr>
            </w:pPr>
            <w:r w:rsidRPr="00362205">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30F3B5B6" w14:textId="77777777" w:rsidR="00472317" w:rsidRPr="00362205" w:rsidRDefault="00472317" w:rsidP="00F9144F">
            <w:pPr>
              <w:rPr>
                <w:rFonts w:ascii="標楷體" w:eastAsia="標楷體" w:hAnsi="標楷體"/>
              </w:rPr>
            </w:pPr>
          </w:p>
        </w:tc>
      </w:tr>
      <w:tr w:rsidR="00472317" w:rsidRPr="00362205" w14:paraId="65A224AE" w14:textId="77777777" w:rsidTr="00F9144F">
        <w:trPr>
          <w:trHeight w:val="321"/>
        </w:trPr>
        <w:tc>
          <w:tcPr>
            <w:tcW w:w="1548" w:type="dxa"/>
            <w:tcBorders>
              <w:top w:val="single" w:sz="8" w:space="0" w:color="000000"/>
              <w:bottom w:val="single" w:sz="8" w:space="0" w:color="000000"/>
              <w:right w:val="single" w:sz="8" w:space="0" w:color="000000"/>
            </w:tcBorders>
            <w:shd w:val="clear" w:color="auto" w:fill="F3F3F3"/>
          </w:tcPr>
          <w:p w14:paraId="517BE9A7" w14:textId="77777777" w:rsidR="00472317" w:rsidRPr="00362205" w:rsidRDefault="00472317" w:rsidP="00F9144F">
            <w:pPr>
              <w:rPr>
                <w:rFonts w:ascii="標楷體" w:eastAsia="標楷體" w:hAnsi="標楷體"/>
              </w:rPr>
            </w:pPr>
            <w:r w:rsidRPr="00362205">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19BF941F" w14:textId="77777777" w:rsidR="00472317" w:rsidRPr="00362205" w:rsidRDefault="00472317" w:rsidP="00F9144F">
            <w:pPr>
              <w:rPr>
                <w:rFonts w:ascii="標楷體" w:eastAsia="標楷體" w:hAnsi="標楷體"/>
              </w:rPr>
            </w:pPr>
          </w:p>
        </w:tc>
      </w:tr>
      <w:tr w:rsidR="00472317" w:rsidRPr="00362205" w14:paraId="622BA8C8" w14:textId="77777777" w:rsidTr="00F9144F">
        <w:trPr>
          <w:trHeight w:val="1311"/>
        </w:trPr>
        <w:tc>
          <w:tcPr>
            <w:tcW w:w="1548" w:type="dxa"/>
            <w:tcBorders>
              <w:top w:val="single" w:sz="8" w:space="0" w:color="000000"/>
              <w:bottom w:val="single" w:sz="8" w:space="0" w:color="000000"/>
              <w:right w:val="single" w:sz="8" w:space="0" w:color="000000"/>
            </w:tcBorders>
            <w:shd w:val="clear" w:color="auto" w:fill="F3F3F3"/>
          </w:tcPr>
          <w:p w14:paraId="186602A0" w14:textId="77777777" w:rsidR="00472317" w:rsidRPr="00362205" w:rsidRDefault="00472317" w:rsidP="00F9144F">
            <w:pPr>
              <w:rPr>
                <w:rFonts w:ascii="標楷體" w:eastAsia="標楷體" w:hAnsi="標楷體"/>
              </w:rPr>
            </w:pPr>
            <w:r w:rsidRPr="00362205">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1C7F7EAE" w14:textId="77777777" w:rsidR="00472317" w:rsidRPr="00362205" w:rsidRDefault="00472317" w:rsidP="00F9144F">
            <w:pPr>
              <w:rPr>
                <w:rFonts w:ascii="標楷體" w:eastAsia="標楷體" w:hAnsi="標楷體"/>
              </w:rPr>
            </w:pPr>
          </w:p>
        </w:tc>
      </w:tr>
      <w:tr w:rsidR="00472317" w:rsidRPr="00362205" w14:paraId="50C9F713" w14:textId="77777777" w:rsidTr="00F9144F">
        <w:trPr>
          <w:trHeight w:val="278"/>
        </w:trPr>
        <w:tc>
          <w:tcPr>
            <w:tcW w:w="1548" w:type="dxa"/>
            <w:tcBorders>
              <w:top w:val="single" w:sz="8" w:space="0" w:color="000000"/>
              <w:bottom w:val="single" w:sz="8" w:space="0" w:color="000000"/>
              <w:right w:val="single" w:sz="8" w:space="0" w:color="000000"/>
            </w:tcBorders>
            <w:shd w:val="clear" w:color="auto" w:fill="F3F3F3"/>
          </w:tcPr>
          <w:p w14:paraId="3FF6FD1D" w14:textId="77777777" w:rsidR="00472317" w:rsidRPr="00362205" w:rsidRDefault="00472317" w:rsidP="00F9144F">
            <w:pPr>
              <w:rPr>
                <w:rFonts w:ascii="標楷體" w:eastAsia="標楷體" w:hAnsi="標楷體"/>
              </w:rPr>
            </w:pPr>
            <w:r w:rsidRPr="00362205">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01591010" w14:textId="77777777" w:rsidR="00472317" w:rsidRPr="00362205" w:rsidRDefault="00472317" w:rsidP="00F9144F">
            <w:pPr>
              <w:rPr>
                <w:rFonts w:ascii="標楷體" w:eastAsia="標楷體" w:hAnsi="標楷體"/>
              </w:rPr>
            </w:pPr>
          </w:p>
        </w:tc>
      </w:tr>
      <w:tr w:rsidR="00472317" w:rsidRPr="00362205" w14:paraId="48F00BB8" w14:textId="77777777" w:rsidTr="00F9144F">
        <w:trPr>
          <w:trHeight w:val="358"/>
        </w:trPr>
        <w:tc>
          <w:tcPr>
            <w:tcW w:w="1548" w:type="dxa"/>
            <w:tcBorders>
              <w:top w:val="single" w:sz="8" w:space="0" w:color="000000"/>
              <w:bottom w:val="single" w:sz="8" w:space="0" w:color="000000"/>
              <w:right w:val="single" w:sz="8" w:space="0" w:color="000000"/>
            </w:tcBorders>
            <w:shd w:val="clear" w:color="auto" w:fill="F3F3F3"/>
          </w:tcPr>
          <w:p w14:paraId="6F1875C2" w14:textId="77777777" w:rsidR="00472317" w:rsidRPr="00362205" w:rsidRDefault="00472317" w:rsidP="00F9144F">
            <w:pPr>
              <w:rPr>
                <w:rFonts w:ascii="標楷體" w:eastAsia="標楷體" w:hAnsi="標楷體"/>
              </w:rPr>
            </w:pPr>
            <w:r w:rsidRPr="00362205">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186A8153" w14:textId="77777777" w:rsidR="00472317" w:rsidRPr="00362205" w:rsidRDefault="00472317" w:rsidP="00F9144F">
            <w:pPr>
              <w:rPr>
                <w:rFonts w:ascii="標楷體" w:eastAsia="標楷體" w:hAnsi="標楷體"/>
              </w:rPr>
            </w:pPr>
          </w:p>
        </w:tc>
      </w:tr>
      <w:tr w:rsidR="00472317" w:rsidRPr="00362205" w14:paraId="3C2C64C1" w14:textId="77777777" w:rsidTr="00F9144F">
        <w:trPr>
          <w:trHeight w:val="278"/>
        </w:trPr>
        <w:tc>
          <w:tcPr>
            <w:tcW w:w="1548" w:type="dxa"/>
            <w:tcBorders>
              <w:top w:val="single" w:sz="8" w:space="0" w:color="000000"/>
              <w:bottom w:val="single" w:sz="8" w:space="0" w:color="000000"/>
              <w:right w:val="single" w:sz="8" w:space="0" w:color="000000"/>
            </w:tcBorders>
            <w:shd w:val="clear" w:color="auto" w:fill="F3F3F3"/>
          </w:tcPr>
          <w:p w14:paraId="3BFE5F05" w14:textId="77777777" w:rsidR="00472317" w:rsidRPr="00362205" w:rsidRDefault="00472317" w:rsidP="00F9144F">
            <w:pPr>
              <w:rPr>
                <w:rFonts w:ascii="標楷體" w:eastAsia="標楷體" w:hAnsi="標楷體"/>
              </w:rPr>
            </w:pPr>
            <w:r w:rsidRPr="00362205">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2890201B" w14:textId="77777777" w:rsidR="00472317" w:rsidRPr="00362205" w:rsidRDefault="00472317" w:rsidP="00F9144F">
            <w:pPr>
              <w:rPr>
                <w:rFonts w:ascii="標楷體" w:eastAsia="標楷體" w:hAnsi="標楷體"/>
              </w:rPr>
            </w:pPr>
          </w:p>
        </w:tc>
      </w:tr>
    </w:tbl>
    <w:p w14:paraId="0E221BC1" w14:textId="77777777" w:rsidR="00472317" w:rsidRPr="00362205" w:rsidRDefault="00472317" w:rsidP="00472317">
      <w:pPr>
        <w:rPr>
          <w:rFonts w:ascii="標楷體" w:eastAsia="標楷體" w:hAnsi="標楷體"/>
        </w:rPr>
      </w:pPr>
    </w:p>
    <w:p w14:paraId="4D8F7435" w14:textId="77777777" w:rsidR="00472317" w:rsidRPr="00362205" w:rsidRDefault="00472317" w:rsidP="00472317">
      <w:pPr>
        <w:rPr>
          <w:rFonts w:ascii="標楷體" w:eastAsia="標楷體" w:hAnsi="標楷體"/>
        </w:rPr>
      </w:pPr>
    </w:p>
    <w:p w14:paraId="1369FED5" w14:textId="77777777" w:rsidR="00472317" w:rsidRPr="00362205" w:rsidRDefault="00472317" w:rsidP="00472317">
      <w:pPr>
        <w:rPr>
          <w:rFonts w:ascii="標楷體" w:eastAsia="標楷體" w:hAnsi="標楷體"/>
        </w:rPr>
      </w:pPr>
    </w:p>
    <w:p w14:paraId="6461E23B" w14:textId="77777777" w:rsidR="00472317" w:rsidRPr="00362205" w:rsidRDefault="00472317" w:rsidP="00472317">
      <w:pPr>
        <w:rPr>
          <w:rFonts w:ascii="標楷體" w:eastAsia="標楷體" w:hAnsi="標楷體"/>
        </w:rPr>
      </w:pPr>
    </w:p>
    <w:p w14:paraId="1A30DBC2" w14:textId="77777777" w:rsidR="00472317" w:rsidRPr="00362205" w:rsidRDefault="00472317" w:rsidP="00472317">
      <w:pPr>
        <w:rPr>
          <w:rFonts w:ascii="標楷體" w:eastAsia="標楷體" w:hAnsi="標楷體"/>
        </w:rPr>
      </w:pPr>
    </w:p>
    <w:p w14:paraId="5F6B71A6" w14:textId="77777777" w:rsidR="00472317" w:rsidRPr="00362205" w:rsidRDefault="00472317" w:rsidP="00472317">
      <w:pPr>
        <w:rPr>
          <w:rFonts w:ascii="標楷體" w:eastAsia="標楷體" w:hAnsi="標楷體"/>
        </w:rPr>
      </w:pPr>
    </w:p>
    <w:p w14:paraId="37F3D4C8" w14:textId="77777777" w:rsidR="00472317" w:rsidRPr="00362205" w:rsidRDefault="00472317" w:rsidP="00472317">
      <w:pPr>
        <w:rPr>
          <w:rFonts w:ascii="標楷體" w:eastAsia="標楷體" w:hAnsi="標楷體"/>
        </w:rPr>
      </w:pPr>
    </w:p>
    <w:p w14:paraId="2036D094" w14:textId="77777777" w:rsidR="00472317" w:rsidRPr="00362205" w:rsidRDefault="00472317" w:rsidP="00472317">
      <w:pPr>
        <w:rPr>
          <w:rFonts w:ascii="標楷體" w:eastAsia="標楷體" w:hAnsi="標楷體"/>
        </w:rPr>
      </w:pPr>
      <w:r w:rsidRPr="00362205">
        <w:rPr>
          <w:rFonts w:ascii="標楷體" w:eastAsia="標楷體" w:hAnsi="標楷體"/>
        </w:rPr>
        <w:br w:type="page"/>
      </w:r>
    </w:p>
    <w:p w14:paraId="71EC8206" w14:textId="77777777" w:rsidR="00472317" w:rsidRPr="00362205" w:rsidRDefault="00472317" w:rsidP="00D01BCC">
      <w:pPr>
        <w:pStyle w:val="a"/>
      </w:pPr>
      <w:r w:rsidRPr="00362205">
        <w:lastRenderedPageBreak/>
        <w:t>UI畫面</w:t>
      </w:r>
    </w:p>
    <w:p w14:paraId="19450C3B" w14:textId="77777777" w:rsidR="00472317" w:rsidRPr="00362205" w:rsidRDefault="00472317" w:rsidP="00472317">
      <w:pPr>
        <w:pStyle w:val="42"/>
        <w:spacing w:after="72"/>
        <w:ind w:left="1133"/>
        <w:rPr>
          <w:rFonts w:ascii="標楷體" w:hAnsi="標楷體"/>
        </w:rPr>
      </w:pPr>
      <w:r w:rsidRPr="00362205">
        <w:rPr>
          <w:rFonts w:ascii="標楷體" w:hAnsi="標楷體" w:hint="eastAsia"/>
        </w:rPr>
        <w:t>輸入畫面：</w:t>
      </w:r>
    </w:p>
    <w:p w14:paraId="08F2E437" w14:textId="77777777" w:rsidR="00472317" w:rsidRPr="00362205" w:rsidRDefault="002C3244" w:rsidP="00D01BCC">
      <w:pPr>
        <w:pStyle w:val="a"/>
      </w:pPr>
      <w:r>
        <w:rPr>
          <w:noProof/>
        </w:rPr>
        <w:drawing>
          <wp:inline distT="0" distB="0" distL="0" distR="0" wp14:anchorId="0954830B" wp14:editId="0A33FAD1">
            <wp:extent cx="6598920" cy="1998345"/>
            <wp:effectExtent l="0" t="0" r="0" b="1905"/>
            <wp:docPr id="5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6598920" cy="1998345"/>
                    </a:xfrm>
                    <a:prstGeom prst="rect">
                      <a:avLst/>
                    </a:prstGeom>
                    <a:noFill/>
                    <a:ln>
                      <a:noFill/>
                    </a:ln>
                  </pic:spPr>
                </pic:pic>
              </a:graphicData>
            </a:graphic>
          </wp:inline>
        </w:drawing>
      </w:r>
    </w:p>
    <w:p w14:paraId="6929CEF8" w14:textId="77777777" w:rsidR="00472317" w:rsidRPr="00362205" w:rsidRDefault="000C7737" w:rsidP="00D01BCC">
      <w:pPr>
        <w:pStyle w:val="a"/>
      </w:pPr>
      <w:r>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6"/>
        <w:gridCol w:w="1514"/>
        <w:gridCol w:w="1071"/>
        <w:gridCol w:w="1093"/>
        <w:gridCol w:w="1170"/>
        <w:gridCol w:w="674"/>
        <w:gridCol w:w="695"/>
        <w:gridCol w:w="3100"/>
      </w:tblGrid>
      <w:tr w:rsidR="00E91F48" w:rsidRPr="00362205" w14:paraId="3B4ADF71" w14:textId="77777777" w:rsidTr="00E91F48">
        <w:trPr>
          <w:trHeight w:val="388"/>
          <w:jc w:val="center"/>
        </w:trPr>
        <w:tc>
          <w:tcPr>
            <w:tcW w:w="456" w:type="dxa"/>
            <w:vMerge w:val="restart"/>
          </w:tcPr>
          <w:p w14:paraId="03F5FAC1" w14:textId="77777777" w:rsidR="00E91F48" w:rsidRPr="00362205" w:rsidRDefault="00E91F48" w:rsidP="00F9144F">
            <w:pPr>
              <w:rPr>
                <w:rFonts w:ascii="標楷體" w:eastAsia="標楷體" w:hAnsi="標楷體"/>
              </w:rPr>
            </w:pPr>
            <w:r w:rsidRPr="00362205">
              <w:rPr>
                <w:rFonts w:ascii="標楷體" w:eastAsia="標楷體" w:hAnsi="標楷體"/>
              </w:rPr>
              <w:t>序號</w:t>
            </w:r>
          </w:p>
        </w:tc>
        <w:tc>
          <w:tcPr>
            <w:tcW w:w="1514" w:type="dxa"/>
            <w:vMerge w:val="restart"/>
          </w:tcPr>
          <w:p w14:paraId="0EA17EDB" w14:textId="77777777" w:rsidR="00E91F48" w:rsidRPr="00362205" w:rsidRDefault="00E91F48" w:rsidP="00F9144F">
            <w:pPr>
              <w:rPr>
                <w:rFonts w:ascii="標楷體" w:eastAsia="標楷體" w:hAnsi="標楷體"/>
              </w:rPr>
            </w:pPr>
            <w:r w:rsidRPr="00362205">
              <w:rPr>
                <w:rFonts w:ascii="標楷體" w:eastAsia="標楷體" w:hAnsi="標楷體"/>
              </w:rPr>
              <w:t>欄位</w:t>
            </w:r>
          </w:p>
        </w:tc>
        <w:tc>
          <w:tcPr>
            <w:tcW w:w="4703" w:type="dxa"/>
            <w:gridSpan w:val="5"/>
          </w:tcPr>
          <w:p w14:paraId="648C48A2" w14:textId="77777777" w:rsidR="00E91F48" w:rsidRPr="00362205" w:rsidRDefault="00E91F48" w:rsidP="00E91F48">
            <w:pPr>
              <w:jc w:val="center"/>
              <w:rPr>
                <w:rFonts w:ascii="標楷體" w:eastAsia="標楷體" w:hAnsi="標楷體"/>
              </w:rPr>
            </w:pPr>
            <w:r w:rsidRPr="00362205">
              <w:rPr>
                <w:rFonts w:ascii="標楷體" w:eastAsia="標楷體" w:hAnsi="標楷體"/>
              </w:rPr>
              <w:t>說明</w:t>
            </w:r>
          </w:p>
        </w:tc>
        <w:tc>
          <w:tcPr>
            <w:tcW w:w="3100" w:type="dxa"/>
            <w:vMerge w:val="restart"/>
          </w:tcPr>
          <w:p w14:paraId="74CB6E14" w14:textId="77777777" w:rsidR="00E91F48" w:rsidRPr="00362205" w:rsidRDefault="00E91F48" w:rsidP="00F9144F">
            <w:pPr>
              <w:rPr>
                <w:rFonts w:ascii="標楷體" w:eastAsia="標楷體" w:hAnsi="標楷體"/>
              </w:rPr>
            </w:pPr>
            <w:r w:rsidRPr="00362205">
              <w:rPr>
                <w:rFonts w:ascii="標楷體" w:eastAsia="標楷體" w:hAnsi="標楷體"/>
              </w:rPr>
              <w:t>處理邏輯及注意事項</w:t>
            </w:r>
          </w:p>
        </w:tc>
      </w:tr>
      <w:tr w:rsidR="00E91F48" w:rsidRPr="00362205" w14:paraId="6B92622A" w14:textId="77777777" w:rsidTr="00E91F48">
        <w:trPr>
          <w:trHeight w:val="244"/>
          <w:jc w:val="center"/>
        </w:trPr>
        <w:tc>
          <w:tcPr>
            <w:tcW w:w="456" w:type="dxa"/>
            <w:vMerge/>
          </w:tcPr>
          <w:p w14:paraId="426AB45D" w14:textId="77777777" w:rsidR="00E91F48" w:rsidRPr="00362205" w:rsidRDefault="00E91F48" w:rsidP="00F9144F">
            <w:pPr>
              <w:rPr>
                <w:rFonts w:ascii="標楷體" w:eastAsia="標楷體" w:hAnsi="標楷體"/>
              </w:rPr>
            </w:pPr>
          </w:p>
        </w:tc>
        <w:tc>
          <w:tcPr>
            <w:tcW w:w="1514" w:type="dxa"/>
            <w:vMerge/>
          </w:tcPr>
          <w:p w14:paraId="1296241D" w14:textId="77777777" w:rsidR="00E91F48" w:rsidRPr="00362205" w:rsidRDefault="00E91F48" w:rsidP="00F9144F">
            <w:pPr>
              <w:rPr>
                <w:rFonts w:ascii="標楷體" w:eastAsia="標楷體" w:hAnsi="標楷體"/>
              </w:rPr>
            </w:pPr>
          </w:p>
        </w:tc>
        <w:tc>
          <w:tcPr>
            <w:tcW w:w="1071" w:type="dxa"/>
          </w:tcPr>
          <w:p w14:paraId="24F41539" w14:textId="77777777" w:rsidR="00E91F48" w:rsidRPr="00362205" w:rsidRDefault="00E91F48" w:rsidP="00E91F48">
            <w:pPr>
              <w:rPr>
                <w:rFonts w:ascii="標楷體" w:eastAsia="標楷體" w:hAnsi="標楷體"/>
              </w:rPr>
            </w:pPr>
            <w:r w:rsidRPr="004E09B8">
              <w:rPr>
                <w:rFonts w:ascii="標楷體" w:eastAsia="標楷體" w:hAnsi="標楷體" w:hint="eastAsia"/>
              </w:rPr>
              <w:t>資料型態長度</w:t>
            </w:r>
          </w:p>
        </w:tc>
        <w:tc>
          <w:tcPr>
            <w:tcW w:w="1093" w:type="dxa"/>
          </w:tcPr>
          <w:p w14:paraId="42DEF762" w14:textId="77777777" w:rsidR="00E91F48" w:rsidRPr="00362205" w:rsidRDefault="00E91F48" w:rsidP="00F9144F">
            <w:pPr>
              <w:rPr>
                <w:rFonts w:ascii="標楷體" w:eastAsia="標楷體" w:hAnsi="標楷體"/>
              </w:rPr>
            </w:pPr>
            <w:r w:rsidRPr="00362205">
              <w:rPr>
                <w:rFonts w:ascii="標楷體" w:eastAsia="標楷體" w:hAnsi="標楷體"/>
              </w:rPr>
              <w:t>預設值</w:t>
            </w:r>
          </w:p>
        </w:tc>
        <w:tc>
          <w:tcPr>
            <w:tcW w:w="1170" w:type="dxa"/>
          </w:tcPr>
          <w:p w14:paraId="7EC555F8" w14:textId="77777777" w:rsidR="00E91F48" w:rsidRPr="00362205" w:rsidRDefault="00E91F48" w:rsidP="00F9144F">
            <w:pPr>
              <w:rPr>
                <w:rFonts w:ascii="標楷體" w:eastAsia="標楷體" w:hAnsi="標楷體"/>
              </w:rPr>
            </w:pPr>
            <w:r w:rsidRPr="00362205">
              <w:rPr>
                <w:rFonts w:ascii="標楷體" w:eastAsia="標楷體" w:hAnsi="標楷體"/>
              </w:rPr>
              <w:t>選單內容</w:t>
            </w:r>
          </w:p>
        </w:tc>
        <w:tc>
          <w:tcPr>
            <w:tcW w:w="674" w:type="dxa"/>
          </w:tcPr>
          <w:p w14:paraId="73801675" w14:textId="77777777" w:rsidR="00E91F48" w:rsidRPr="00362205" w:rsidRDefault="00E91F48" w:rsidP="00F9144F">
            <w:pPr>
              <w:rPr>
                <w:rFonts w:ascii="標楷體" w:eastAsia="標楷體" w:hAnsi="標楷體"/>
              </w:rPr>
            </w:pPr>
            <w:r w:rsidRPr="00362205">
              <w:rPr>
                <w:rFonts w:ascii="標楷體" w:eastAsia="標楷體" w:hAnsi="標楷體"/>
              </w:rPr>
              <w:t>必填</w:t>
            </w:r>
          </w:p>
        </w:tc>
        <w:tc>
          <w:tcPr>
            <w:tcW w:w="695" w:type="dxa"/>
          </w:tcPr>
          <w:p w14:paraId="13EA8104" w14:textId="77777777" w:rsidR="00E91F48" w:rsidRPr="00362205" w:rsidRDefault="00E91F48" w:rsidP="00F9144F">
            <w:pPr>
              <w:rPr>
                <w:rFonts w:ascii="標楷體" w:eastAsia="標楷體" w:hAnsi="標楷體"/>
              </w:rPr>
            </w:pPr>
            <w:r w:rsidRPr="00362205">
              <w:rPr>
                <w:rFonts w:ascii="標楷體" w:eastAsia="標楷體" w:hAnsi="標楷體"/>
              </w:rPr>
              <w:t>R/W</w:t>
            </w:r>
          </w:p>
        </w:tc>
        <w:tc>
          <w:tcPr>
            <w:tcW w:w="3100" w:type="dxa"/>
            <w:vMerge/>
          </w:tcPr>
          <w:p w14:paraId="26642955" w14:textId="77777777" w:rsidR="00E91F48" w:rsidRPr="00362205" w:rsidRDefault="00E91F48" w:rsidP="00F9144F">
            <w:pPr>
              <w:rPr>
                <w:rFonts w:ascii="標楷體" w:eastAsia="標楷體" w:hAnsi="標楷體"/>
              </w:rPr>
            </w:pPr>
          </w:p>
        </w:tc>
      </w:tr>
      <w:tr w:rsidR="00E91F48" w:rsidRPr="00362205" w14:paraId="424EA4D8" w14:textId="77777777" w:rsidTr="00E91F48">
        <w:trPr>
          <w:trHeight w:val="244"/>
          <w:jc w:val="center"/>
        </w:trPr>
        <w:tc>
          <w:tcPr>
            <w:tcW w:w="456" w:type="dxa"/>
          </w:tcPr>
          <w:p w14:paraId="69CCDF9D" w14:textId="77777777" w:rsidR="00E91F48" w:rsidRPr="00362205" w:rsidRDefault="00E91F48" w:rsidP="00F9144F">
            <w:pPr>
              <w:rPr>
                <w:rFonts w:ascii="標楷體" w:eastAsia="標楷體" w:hAnsi="標楷體"/>
              </w:rPr>
            </w:pPr>
            <w:r w:rsidRPr="00362205">
              <w:rPr>
                <w:rFonts w:ascii="標楷體" w:eastAsia="標楷體" w:hAnsi="標楷體" w:hint="eastAsia"/>
              </w:rPr>
              <w:t>1.</w:t>
            </w:r>
          </w:p>
        </w:tc>
        <w:tc>
          <w:tcPr>
            <w:tcW w:w="1514" w:type="dxa"/>
          </w:tcPr>
          <w:p w14:paraId="73AB7BB3" w14:textId="77777777" w:rsidR="00E91F48" w:rsidRPr="00362205" w:rsidRDefault="00E91F48" w:rsidP="00F9144F">
            <w:pPr>
              <w:rPr>
                <w:rFonts w:ascii="標楷體" w:eastAsia="標楷體" w:hAnsi="標楷體"/>
              </w:rPr>
            </w:pPr>
            <w:r w:rsidRPr="00362205">
              <w:rPr>
                <w:rFonts w:ascii="標楷體" w:eastAsia="標楷體" w:hAnsi="標楷體" w:hint="eastAsia"/>
              </w:rPr>
              <w:t>功能</w:t>
            </w:r>
          </w:p>
        </w:tc>
        <w:tc>
          <w:tcPr>
            <w:tcW w:w="1071" w:type="dxa"/>
          </w:tcPr>
          <w:p w14:paraId="14B570ED" w14:textId="77777777" w:rsidR="00E91F48" w:rsidRPr="00362205" w:rsidRDefault="00E91F48" w:rsidP="00F9144F">
            <w:pPr>
              <w:rPr>
                <w:rFonts w:ascii="標楷體" w:eastAsia="標楷體" w:hAnsi="標楷體"/>
              </w:rPr>
            </w:pPr>
            <w:r>
              <w:rPr>
                <w:rFonts w:ascii="標楷體" w:eastAsia="標楷體" w:hAnsi="標楷體" w:hint="eastAsia"/>
              </w:rPr>
              <w:t>9</w:t>
            </w:r>
          </w:p>
        </w:tc>
        <w:tc>
          <w:tcPr>
            <w:tcW w:w="1093" w:type="dxa"/>
          </w:tcPr>
          <w:p w14:paraId="0FB9E0FC" w14:textId="77777777" w:rsidR="00E91F48" w:rsidRPr="00362205" w:rsidRDefault="00E91F48" w:rsidP="00F9144F">
            <w:pPr>
              <w:rPr>
                <w:rFonts w:ascii="標楷體" w:eastAsia="標楷體" w:hAnsi="標楷體"/>
              </w:rPr>
            </w:pPr>
          </w:p>
        </w:tc>
        <w:tc>
          <w:tcPr>
            <w:tcW w:w="1170" w:type="dxa"/>
          </w:tcPr>
          <w:p w14:paraId="68F8CF74" w14:textId="77777777" w:rsidR="00E91F48" w:rsidRPr="00362205" w:rsidRDefault="00E91F48" w:rsidP="00F9144F">
            <w:pPr>
              <w:rPr>
                <w:rFonts w:ascii="標楷體" w:eastAsia="標楷體" w:hAnsi="標楷體"/>
              </w:rPr>
            </w:pPr>
            <w:r w:rsidRPr="00362205">
              <w:rPr>
                <w:rFonts w:ascii="標楷體" w:eastAsia="標楷體" w:hAnsi="標楷體" w:hint="eastAsia"/>
              </w:rPr>
              <w:t>下拉式選單</w:t>
            </w:r>
          </w:p>
        </w:tc>
        <w:tc>
          <w:tcPr>
            <w:tcW w:w="674" w:type="dxa"/>
          </w:tcPr>
          <w:p w14:paraId="2C3B7FEA" w14:textId="77777777" w:rsidR="00E91F48" w:rsidRPr="00362205" w:rsidRDefault="00E91F48" w:rsidP="00F9144F">
            <w:pPr>
              <w:rPr>
                <w:rFonts w:ascii="標楷體" w:eastAsia="標楷體" w:hAnsi="標楷體"/>
              </w:rPr>
            </w:pPr>
            <w:r w:rsidRPr="00362205">
              <w:rPr>
                <w:rFonts w:ascii="標楷體" w:eastAsia="標楷體" w:hAnsi="標楷體" w:hint="eastAsia"/>
              </w:rPr>
              <w:t>V</w:t>
            </w:r>
          </w:p>
        </w:tc>
        <w:tc>
          <w:tcPr>
            <w:tcW w:w="695" w:type="dxa"/>
          </w:tcPr>
          <w:p w14:paraId="01A707A2" w14:textId="77777777" w:rsidR="00E91F48" w:rsidRPr="00362205" w:rsidRDefault="00E91F48" w:rsidP="00F9144F">
            <w:pPr>
              <w:rPr>
                <w:rFonts w:ascii="標楷體" w:eastAsia="標楷體" w:hAnsi="標楷體"/>
              </w:rPr>
            </w:pPr>
          </w:p>
        </w:tc>
        <w:tc>
          <w:tcPr>
            <w:tcW w:w="3100" w:type="dxa"/>
          </w:tcPr>
          <w:p w14:paraId="7FDC7A3C" w14:textId="77777777" w:rsidR="00E91F48" w:rsidRPr="00362205" w:rsidRDefault="00E91F48" w:rsidP="00F9144F">
            <w:pPr>
              <w:rPr>
                <w:rFonts w:ascii="標楷體" w:eastAsia="標楷體" w:hAnsi="標楷體"/>
              </w:rPr>
            </w:pPr>
            <w:r>
              <w:rPr>
                <w:rFonts w:ascii="標楷體" w:eastAsia="標楷體" w:hAnsi="標楷體" w:hint="eastAsia"/>
              </w:rPr>
              <w:t>必須輸入</w:t>
            </w:r>
          </w:p>
          <w:p w14:paraId="484A4C54" w14:textId="77777777" w:rsidR="00E91F48" w:rsidRPr="00362205" w:rsidRDefault="00E91F48" w:rsidP="00F9144F">
            <w:pPr>
              <w:rPr>
                <w:rFonts w:ascii="標楷體" w:eastAsia="標楷體" w:hAnsi="標楷體"/>
              </w:rPr>
            </w:pPr>
            <w:r w:rsidRPr="00362205">
              <w:rPr>
                <w:rFonts w:ascii="標楷體" w:eastAsia="標楷體" w:hAnsi="標楷體" w:hint="eastAsia"/>
              </w:rPr>
              <w:t>1: 新增</w:t>
            </w:r>
          </w:p>
          <w:p w14:paraId="655F138C" w14:textId="77777777" w:rsidR="00E91F48" w:rsidRPr="00362205" w:rsidRDefault="00E91F48" w:rsidP="00F9144F">
            <w:pPr>
              <w:rPr>
                <w:rFonts w:ascii="標楷體" w:eastAsia="標楷體" w:hAnsi="標楷體"/>
              </w:rPr>
            </w:pPr>
            <w:r w:rsidRPr="00362205">
              <w:rPr>
                <w:rFonts w:ascii="標楷體" w:eastAsia="標楷體" w:hAnsi="標楷體" w:hint="eastAsia"/>
              </w:rPr>
              <w:t>2</w:t>
            </w:r>
            <w:r w:rsidRPr="00362205">
              <w:rPr>
                <w:rFonts w:ascii="標楷體" w:eastAsia="標楷體" w:hAnsi="標楷體"/>
              </w:rPr>
              <w:t>:</w:t>
            </w:r>
            <w:r w:rsidRPr="00362205">
              <w:rPr>
                <w:rFonts w:ascii="標楷體" w:eastAsia="標楷體" w:hAnsi="標楷體" w:hint="eastAsia"/>
              </w:rPr>
              <w:t xml:space="preserve"> 修改</w:t>
            </w:r>
          </w:p>
          <w:p w14:paraId="0B7DC452" w14:textId="77777777" w:rsidR="00E91F48" w:rsidRPr="00362205" w:rsidRDefault="00E91F48" w:rsidP="00F9144F">
            <w:pPr>
              <w:rPr>
                <w:rFonts w:ascii="標楷體" w:eastAsia="標楷體" w:hAnsi="標楷體"/>
              </w:rPr>
            </w:pPr>
            <w:r w:rsidRPr="00362205">
              <w:rPr>
                <w:rFonts w:ascii="標楷體" w:eastAsia="標楷體" w:hAnsi="標楷體" w:hint="eastAsia"/>
              </w:rPr>
              <w:t>4: 刪除</w:t>
            </w:r>
          </w:p>
          <w:p w14:paraId="72E124D3" w14:textId="77777777" w:rsidR="00E91F48" w:rsidRPr="00362205" w:rsidRDefault="00E91F48" w:rsidP="00F9144F">
            <w:pPr>
              <w:rPr>
                <w:rFonts w:ascii="標楷體" w:eastAsia="標楷體" w:hAnsi="標楷體"/>
              </w:rPr>
            </w:pPr>
            <w:r w:rsidRPr="00362205">
              <w:rPr>
                <w:rFonts w:ascii="標楷體" w:eastAsia="標楷體" w:hAnsi="標楷體" w:hint="eastAsia"/>
              </w:rPr>
              <w:t>5: 查詢</w:t>
            </w:r>
          </w:p>
        </w:tc>
      </w:tr>
      <w:tr w:rsidR="00E91F48" w:rsidRPr="00362205" w14:paraId="4962F78B" w14:textId="77777777" w:rsidTr="00E91F48">
        <w:trPr>
          <w:trHeight w:val="291"/>
          <w:jc w:val="center"/>
        </w:trPr>
        <w:tc>
          <w:tcPr>
            <w:tcW w:w="456" w:type="dxa"/>
          </w:tcPr>
          <w:p w14:paraId="5E16C56A" w14:textId="77777777" w:rsidR="00E91F48" w:rsidRPr="00362205" w:rsidRDefault="00E91F48" w:rsidP="00F9144F">
            <w:pPr>
              <w:rPr>
                <w:rFonts w:ascii="標楷體" w:eastAsia="標楷體" w:hAnsi="標楷體"/>
              </w:rPr>
            </w:pPr>
            <w:r w:rsidRPr="00362205">
              <w:rPr>
                <w:rFonts w:ascii="標楷體" w:eastAsia="標楷體" w:hAnsi="標楷體" w:hint="eastAsia"/>
              </w:rPr>
              <w:t>2</w:t>
            </w:r>
          </w:p>
        </w:tc>
        <w:tc>
          <w:tcPr>
            <w:tcW w:w="1514" w:type="dxa"/>
          </w:tcPr>
          <w:p w14:paraId="2AA05045" w14:textId="77777777" w:rsidR="00E91F48" w:rsidRPr="00362205" w:rsidRDefault="00E91F48" w:rsidP="00F9144F">
            <w:pPr>
              <w:rPr>
                <w:rFonts w:ascii="標楷體" w:eastAsia="標楷體" w:hAnsi="標楷體"/>
              </w:rPr>
            </w:pPr>
            <w:r w:rsidRPr="00362205">
              <w:rPr>
                <w:rFonts w:ascii="標楷體" w:eastAsia="標楷體" w:hAnsi="標楷體" w:hint="eastAsia"/>
              </w:rPr>
              <w:t>公司種類</w:t>
            </w:r>
          </w:p>
        </w:tc>
        <w:tc>
          <w:tcPr>
            <w:tcW w:w="1071" w:type="dxa"/>
          </w:tcPr>
          <w:p w14:paraId="63343BF5" w14:textId="77777777" w:rsidR="00E91F48" w:rsidRPr="00362205" w:rsidRDefault="00E91F48" w:rsidP="00F9144F">
            <w:pPr>
              <w:rPr>
                <w:rFonts w:ascii="標楷體" w:eastAsia="標楷體" w:hAnsi="標楷體"/>
              </w:rPr>
            </w:pPr>
            <w:r>
              <w:rPr>
                <w:rFonts w:ascii="標楷體" w:eastAsia="標楷體" w:hAnsi="標楷體" w:hint="eastAsia"/>
              </w:rPr>
              <w:t>9</w:t>
            </w:r>
          </w:p>
        </w:tc>
        <w:tc>
          <w:tcPr>
            <w:tcW w:w="1093" w:type="dxa"/>
          </w:tcPr>
          <w:p w14:paraId="65ED1E7D" w14:textId="77777777" w:rsidR="00E91F48" w:rsidRPr="00362205" w:rsidRDefault="00E91F48" w:rsidP="00F9144F">
            <w:pPr>
              <w:rPr>
                <w:rFonts w:ascii="標楷體" w:eastAsia="標楷體" w:hAnsi="標楷體"/>
              </w:rPr>
            </w:pPr>
          </w:p>
        </w:tc>
        <w:tc>
          <w:tcPr>
            <w:tcW w:w="1170" w:type="dxa"/>
          </w:tcPr>
          <w:p w14:paraId="54B77E3F" w14:textId="77777777" w:rsidR="00E91F48" w:rsidRPr="00362205" w:rsidRDefault="00E91F48" w:rsidP="00F9144F">
            <w:pPr>
              <w:rPr>
                <w:rFonts w:ascii="標楷體" w:eastAsia="標楷體" w:hAnsi="標楷體"/>
              </w:rPr>
            </w:pPr>
            <w:r w:rsidRPr="00362205">
              <w:rPr>
                <w:rFonts w:ascii="標楷體" w:eastAsia="標楷體" w:hAnsi="標楷體" w:hint="eastAsia"/>
              </w:rPr>
              <w:t>下拉式選單</w:t>
            </w:r>
          </w:p>
        </w:tc>
        <w:tc>
          <w:tcPr>
            <w:tcW w:w="674" w:type="dxa"/>
          </w:tcPr>
          <w:p w14:paraId="1E7312C0" w14:textId="77777777" w:rsidR="00E91F48" w:rsidRPr="00362205" w:rsidRDefault="00E91F48" w:rsidP="00F9144F">
            <w:pPr>
              <w:rPr>
                <w:rFonts w:ascii="標楷體" w:eastAsia="標楷體" w:hAnsi="標楷體"/>
              </w:rPr>
            </w:pPr>
            <w:r w:rsidRPr="00362205">
              <w:rPr>
                <w:rFonts w:ascii="標楷體" w:eastAsia="標楷體" w:hAnsi="標楷體" w:hint="eastAsia"/>
              </w:rPr>
              <w:t>V</w:t>
            </w:r>
          </w:p>
        </w:tc>
        <w:tc>
          <w:tcPr>
            <w:tcW w:w="695" w:type="dxa"/>
          </w:tcPr>
          <w:p w14:paraId="3FA31DC0" w14:textId="77777777" w:rsidR="00E91F48" w:rsidRPr="00362205" w:rsidRDefault="00E91F48" w:rsidP="00F9144F">
            <w:pPr>
              <w:rPr>
                <w:rFonts w:ascii="標楷體" w:eastAsia="標楷體" w:hAnsi="標楷體"/>
              </w:rPr>
            </w:pPr>
          </w:p>
        </w:tc>
        <w:tc>
          <w:tcPr>
            <w:tcW w:w="3100" w:type="dxa"/>
          </w:tcPr>
          <w:p w14:paraId="6FB92BF5" w14:textId="77777777" w:rsidR="00E91F48" w:rsidRPr="00362205" w:rsidRDefault="00E91F48" w:rsidP="00F9144F">
            <w:pPr>
              <w:rPr>
                <w:rFonts w:ascii="標楷體" w:eastAsia="標楷體" w:hAnsi="標楷體"/>
              </w:rPr>
            </w:pPr>
            <w:r>
              <w:rPr>
                <w:rFonts w:ascii="標楷體" w:eastAsia="標楷體" w:hAnsi="標楷體" w:hint="eastAsia"/>
              </w:rPr>
              <w:t>必須輸入</w:t>
            </w:r>
          </w:p>
          <w:p w14:paraId="2DD854B6" w14:textId="77777777" w:rsidR="00E91F48" w:rsidRPr="00362205" w:rsidRDefault="00E91F48" w:rsidP="00F9144F">
            <w:pPr>
              <w:autoSpaceDE w:val="0"/>
              <w:autoSpaceDN w:val="0"/>
              <w:adjustRightInd w:val="0"/>
              <w:rPr>
                <w:rFonts w:ascii="標楷體" w:eastAsia="標楷體" w:hAnsi="標楷體" w:cs="新細明體"/>
                <w:kern w:val="0"/>
                <w:sz w:val="22"/>
                <w:lang w:val="zh-TW"/>
              </w:rPr>
            </w:pPr>
            <w:r w:rsidRPr="00362205">
              <w:rPr>
                <w:rFonts w:ascii="標楷體" w:eastAsia="標楷體" w:hAnsi="標楷體" w:cs="新細明體"/>
                <w:kern w:val="0"/>
                <w:sz w:val="22"/>
                <w:lang w:val="zh-TW"/>
              </w:rPr>
              <w:t xml:space="preserve">1: </w:t>
            </w:r>
            <w:r w:rsidRPr="00362205">
              <w:rPr>
                <w:rFonts w:ascii="標楷體" w:eastAsia="標楷體" w:hAnsi="標楷體" w:cs="新細明體" w:hint="eastAsia"/>
                <w:kern w:val="0"/>
                <w:sz w:val="22"/>
                <w:lang w:val="zh-TW"/>
              </w:rPr>
              <w:t>保險公司</w:t>
            </w:r>
          </w:p>
          <w:p w14:paraId="5F368396" w14:textId="77777777" w:rsidR="00E91F48" w:rsidRPr="00362205" w:rsidRDefault="00E91F48" w:rsidP="00F9144F">
            <w:pPr>
              <w:rPr>
                <w:rFonts w:ascii="標楷體" w:eastAsia="標楷體" w:hAnsi="標楷體"/>
              </w:rPr>
            </w:pPr>
            <w:r w:rsidRPr="00362205">
              <w:rPr>
                <w:rFonts w:ascii="標楷體" w:eastAsia="標楷體" w:hAnsi="標楷體" w:cs="新細明體"/>
                <w:kern w:val="0"/>
                <w:sz w:val="22"/>
                <w:lang w:val="zh-TW"/>
              </w:rPr>
              <w:t xml:space="preserve">2: </w:t>
            </w:r>
            <w:r w:rsidRPr="00362205">
              <w:rPr>
                <w:rFonts w:ascii="標楷體" w:eastAsia="標楷體" w:hAnsi="標楷體" w:cs="新細明體" w:hint="eastAsia"/>
                <w:kern w:val="0"/>
                <w:sz w:val="22"/>
                <w:lang w:val="zh-TW"/>
              </w:rPr>
              <w:t>鑑定公司</w:t>
            </w:r>
          </w:p>
        </w:tc>
      </w:tr>
      <w:tr w:rsidR="00E91F48" w:rsidRPr="00362205" w14:paraId="15EDEFC9" w14:textId="77777777" w:rsidTr="00E91F48">
        <w:trPr>
          <w:trHeight w:val="291"/>
          <w:jc w:val="center"/>
        </w:trPr>
        <w:tc>
          <w:tcPr>
            <w:tcW w:w="456" w:type="dxa"/>
          </w:tcPr>
          <w:p w14:paraId="74BF7878" w14:textId="77777777" w:rsidR="00E91F48" w:rsidRPr="00362205" w:rsidRDefault="00E91F48" w:rsidP="00F9144F">
            <w:pPr>
              <w:rPr>
                <w:rFonts w:ascii="標楷體" w:eastAsia="標楷體" w:hAnsi="標楷體"/>
              </w:rPr>
            </w:pPr>
            <w:r w:rsidRPr="00362205">
              <w:rPr>
                <w:rFonts w:ascii="標楷體" w:eastAsia="標楷體" w:hAnsi="標楷體" w:hint="eastAsia"/>
              </w:rPr>
              <w:t>3</w:t>
            </w:r>
          </w:p>
        </w:tc>
        <w:tc>
          <w:tcPr>
            <w:tcW w:w="1514" w:type="dxa"/>
          </w:tcPr>
          <w:p w14:paraId="707D7FCA" w14:textId="77777777" w:rsidR="00E91F48" w:rsidRPr="00362205" w:rsidRDefault="00E91F48" w:rsidP="00F9144F">
            <w:pPr>
              <w:rPr>
                <w:rFonts w:ascii="標楷體" w:eastAsia="標楷體" w:hAnsi="標楷體"/>
              </w:rPr>
            </w:pPr>
            <w:r w:rsidRPr="00362205">
              <w:rPr>
                <w:rFonts w:ascii="標楷體" w:eastAsia="標楷體" w:hAnsi="標楷體" w:hint="eastAsia"/>
              </w:rPr>
              <w:t>公司代號</w:t>
            </w:r>
          </w:p>
        </w:tc>
        <w:tc>
          <w:tcPr>
            <w:tcW w:w="1071" w:type="dxa"/>
          </w:tcPr>
          <w:p w14:paraId="199C4D50" w14:textId="77777777" w:rsidR="00E91F48" w:rsidRPr="00362205" w:rsidRDefault="00E91F48" w:rsidP="00F9144F">
            <w:pPr>
              <w:rPr>
                <w:rFonts w:ascii="標楷體" w:eastAsia="標楷體" w:hAnsi="標楷體"/>
              </w:rPr>
            </w:pPr>
            <w:r>
              <w:rPr>
                <w:rFonts w:ascii="標楷體" w:eastAsia="標楷體" w:hAnsi="標楷體" w:hint="eastAsia"/>
              </w:rPr>
              <w:t>99</w:t>
            </w:r>
          </w:p>
        </w:tc>
        <w:tc>
          <w:tcPr>
            <w:tcW w:w="1093" w:type="dxa"/>
          </w:tcPr>
          <w:p w14:paraId="1C4EC351" w14:textId="77777777" w:rsidR="00E91F48" w:rsidRPr="00362205" w:rsidRDefault="00E91F48" w:rsidP="00F9144F">
            <w:pPr>
              <w:rPr>
                <w:rFonts w:ascii="標楷體" w:eastAsia="標楷體" w:hAnsi="標楷體"/>
              </w:rPr>
            </w:pPr>
          </w:p>
        </w:tc>
        <w:tc>
          <w:tcPr>
            <w:tcW w:w="1170" w:type="dxa"/>
          </w:tcPr>
          <w:p w14:paraId="14A7B852" w14:textId="77777777" w:rsidR="00E91F48" w:rsidRPr="00362205" w:rsidRDefault="00E91F48" w:rsidP="00F9144F">
            <w:pPr>
              <w:rPr>
                <w:rFonts w:ascii="標楷體" w:eastAsia="標楷體" w:hAnsi="標楷體"/>
              </w:rPr>
            </w:pPr>
            <w:r w:rsidRPr="00362205">
              <w:rPr>
                <w:rFonts w:ascii="標楷體" w:eastAsia="標楷體" w:hAnsi="標楷體" w:hint="eastAsia"/>
              </w:rPr>
              <w:t>下拉式選單</w:t>
            </w:r>
          </w:p>
        </w:tc>
        <w:tc>
          <w:tcPr>
            <w:tcW w:w="674" w:type="dxa"/>
          </w:tcPr>
          <w:p w14:paraId="0156D69E" w14:textId="77777777" w:rsidR="00E91F48" w:rsidRPr="00362205" w:rsidRDefault="00E91F48" w:rsidP="00F9144F">
            <w:pPr>
              <w:rPr>
                <w:rFonts w:ascii="標楷體" w:eastAsia="標楷體" w:hAnsi="標楷體"/>
              </w:rPr>
            </w:pPr>
            <w:r w:rsidRPr="00362205">
              <w:rPr>
                <w:rFonts w:ascii="標楷體" w:eastAsia="標楷體" w:hAnsi="標楷體" w:hint="eastAsia"/>
              </w:rPr>
              <w:t>V</w:t>
            </w:r>
          </w:p>
        </w:tc>
        <w:tc>
          <w:tcPr>
            <w:tcW w:w="695" w:type="dxa"/>
          </w:tcPr>
          <w:p w14:paraId="7B74210B" w14:textId="77777777" w:rsidR="00E91F48" w:rsidRPr="00362205" w:rsidRDefault="00E91F48" w:rsidP="00F9144F">
            <w:pPr>
              <w:rPr>
                <w:rFonts w:ascii="標楷體" w:eastAsia="標楷體" w:hAnsi="標楷體"/>
              </w:rPr>
            </w:pPr>
          </w:p>
        </w:tc>
        <w:tc>
          <w:tcPr>
            <w:tcW w:w="3100" w:type="dxa"/>
          </w:tcPr>
          <w:p w14:paraId="3124A54C" w14:textId="77777777" w:rsidR="00E91F48" w:rsidRPr="00362205" w:rsidRDefault="00E91F48" w:rsidP="00F9144F">
            <w:pPr>
              <w:rPr>
                <w:rFonts w:ascii="標楷體" w:eastAsia="標楷體" w:hAnsi="標楷體"/>
              </w:rPr>
            </w:pPr>
            <w:r>
              <w:rPr>
                <w:rFonts w:ascii="標楷體" w:eastAsia="標楷體" w:hAnsi="標楷體" w:hint="eastAsia"/>
              </w:rPr>
              <w:t>必須輸入</w:t>
            </w:r>
          </w:p>
          <w:p w14:paraId="65E63531" w14:textId="77777777" w:rsidR="00E91F48" w:rsidRPr="00362205" w:rsidRDefault="00E91F48" w:rsidP="00F9144F">
            <w:pPr>
              <w:rPr>
                <w:rFonts w:ascii="標楷體" w:eastAsia="標楷體" w:hAnsi="標楷體"/>
              </w:rPr>
            </w:pPr>
            <w:r w:rsidRPr="00362205">
              <w:rPr>
                <w:rFonts w:ascii="標楷體" w:eastAsia="標楷體" w:hAnsi="標楷體" w:hint="eastAsia"/>
              </w:rPr>
              <w:t>00: 不設定</w:t>
            </w:r>
          </w:p>
          <w:p w14:paraId="4B9377CF" w14:textId="77777777" w:rsidR="00E91F48" w:rsidRPr="00362205" w:rsidRDefault="00E91F48" w:rsidP="00F9144F">
            <w:pPr>
              <w:rPr>
                <w:rFonts w:ascii="標楷體" w:eastAsia="標楷體" w:hAnsi="標楷體"/>
              </w:rPr>
            </w:pPr>
            <w:r w:rsidRPr="00362205">
              <w:rPr>
                <w:rFonts w:ascii="標楷體" w:eastAsia="標楷體" w:hAnsi="標楷體" w:hint="eastAsia"/>
              </w:rPr>
              <w:t>01: 國泰</w:t>
            </w:r>
          </w:p>
          <w:p w14:paraId="73682653" w14:textId="77777777" w:rsidR="00E91F48" w:rsidRPr="00362205" w:rsidRDefault="00E91F48" w:rsidP="00F9144F">
            <w:pPr>
              <w:rPr>
                <w:rFonts w:ascii="標楷體" w:eastAsia="標楷體" w:hAnsi="標楷體"/>
              </w:rPr>
            </w:pPr>
            <w:r w:rsidRPr="00362205">
              <w:rPr>
                <w:rFonts w:ascii="標楷體" w:eastAsia="標楷體" w:hAnsi="標楷體" w:hint="eastAsia"/>
              </w:rPr>
              <w:t>02: 台產</w:t>
            </w:r>
          </w:p>
          <w:p w14:paraId="7D932E17" w14:textId="77777777" w:rsidR="00E91F48" w:rsidRPr="00362205" w:rsidRDefault="00E91F48" w:rsidP="00F9144F">
            <w:pPr>
              <w:rPr>
                <w:rFonts w:ascii="標楷體" w:eastAsia="標楷體" w:hAnsi="標楷體"/>
              </w:rPr>
            </w:pPr>
            <w:r w:rsidRPr="00362205">
              <w:rPr>
                <w:rFonts w:ascii="標楷體" w:eastAsia="標楷體" w:hAnsi="標楷體" w:hint="eastAsia"/>
              </w:rPr>
              <w:t>03: 明台</w:t>
            </w:r>
          </w:p>
          <w:p w14:paraId="125C36F2" w14:textId="77777777" w:rsidR="00E91F48" w:rsidRPr="00362205" w:rsidRDefault="00E91F48" w:rsidP="00F9144F">
            <w:pPr>
              <w:rPr>
                <w:rFonts w:ascii="標楷體" w:eastAsia="標楷體" w:hAnsi="標楷體"/>
              </w:rPr>
            </w:pPr>
            <w:r w:rsidRPr="00362205">
              <w:rPr>
                <w:rFonts w:ascii="標楷體" w:eastAsia="標楷體" w:hAnsi="標楷體" w:hint="eastAsia"/>
              </w:rPr>
              <w:t>04: 中國</w:t>
            </w:r>
          </w:p>
          <w:p w14:paraId="76B4AEDD" w14:textId="77777777" w:rsidR="00E91F48" w:rsidRPr="00362205" w:rsidRDefault="00E91F48" w:rsidP="00F9144F">
            <w:pPr>
              <w:rPr>
                <w:rFonts w:ascii="標楷體" w:eastAsia="標楷體" w:hAnsi="標楷體"/>
              </w:rPr>
            </w:pPr>
            <w:r w:rsidRPr="00362205">
              <w:rPr>
                <w:rFonts w:ascii="標楷體" w:eastAsia="標楷體" w:hAnsi="標楷體" w:hint="eastAsia"/>
              </w:rPr>
              <w:t>05: 新光</w:t>
            </w:r>
          </w:p>
          <w:p w14:paraId="0CA54308" w14:textId="77777777" w:rsidR="00E91F48" w:rsidRPr="00362205" w:rsidRDefault="00E91F48" w:rsidP="00F9144F">
            <w:pPr>
              <w:rPr>
                <w:rFonts w:ascii="標楷體" w:eastAsia="標楷體" w:hAnsi="標楷體"/>
              </w:rPr>
            </w:pPr>
            <w:r w:rsidRPr="00362205">
              <w:rPr>
                <w:rFonts w:ascii="標楷體" w:eastAsia="標楷體" w:hAnsi="標楷體" w:hint="eastAsia"/>
              </w:rPr>
              <w:t>06: 華僑</w:t>
            </w:r>
          </w:p>
          <w:p w14:paraId="3B094F5E" w14:textId="77777777" w:rsidR="00E91F48" w:rsidRPr="00362205" w:rsidRDefault="00E91F48" w:rsidP="00F9144F">
            <w:pPr>
              <w:rPr>
                <w:rFonts w:ascii="標楷體" w:eastAsia="標楷體" w:hAnsi="標楷體"/>
              </w:rPr>
            </w:pPr>
            <w:r w:rsidRPr="00362205">
              <w:rPr>
                <w:rFonts w:ascii="標楷體" w:eastAsia="標楷體" w:hAnsi="標楷體" w:hint="eastAsia"/>
              </w:rPr>
              <w:t>07: 泰安</w:t>
            </w:r>
          </w:p>
          <w:p w14:paraId="6F368B3C" w14:textId="77777777" w:rsidR="00E91F48" w:rsidRPr="00362205" w:rsidRDefault="00E91F48" w:rsidP="00F9144F">
            <w:pPr>
              <w:rPr>
                <w:rFonts w:ascii="標楷體" w:eastAsia="標楷體" w:hAnsi="標楷體"/>
              </w:rPr>
            </w:pPr>
            <w:r w:rsidRPr="00362205">
              <w:rPr>
                <w:rFonts w:ascii="標楷體" w:eastAsia="標楷體" w:hAnsi="標楷體" w:hint="eastAsia"/>
              </w:rPr>
              <w:t>08: 中央</w:t>
            </w:r>
          </w:p>
          <w:p w14:paraId="1A885E95" w14:textId="77777777" w:rsidR="00E91F48" w:rsidRPr="00362205" w:rsidRDefault="00E91F48" w:rsidP="00F9144F">
            <w:pPr>
              <w:rPr>
                <w:rFonts w:ascii="標楷體" w:eastAsia="標楷體" w:hAnsi="標楷體"/>
              </w:rPr>
            </w:pPr>
            <w:r w:rsidRPr="00362205">
              <w:rPr>
                <w:rFonts w:ascii="標楷體" w:eastAsia="標楷體" w:hAnsi="標楷體" w:hint="eastAsia"/>
              </w:rPr>
              <w:t>09: 太平</w:t>
            </w:r>
          </w:p>
          <w:p w14:paraId="7CA12F40" w14:textId="77777777" w:rsidR="00E91F48" w:rsidRPr="00362205" w:rsidRDefault="00E91F48" w:rsidP="00F9144F">
            <w:pPr>
              <w:rPr>
                <w:rFonts w:ascii="標楷體" w:eastAsia="標楷體" w:hAnsi="標楷體"/>
              </w:rPr>
            </w:pPr>
            <w:r w:rsidRPr="00362205">
              <w:rPr>
                <w:rFonts w:ascii="標楷體" w:eastAsia="標楷體" w:hAnsi="標楷體" w:hint="eastAsia"/>
              </w:rPr>
              <w:t>10: 第一</w:t>
            </w:r>
          </w:p>
          <w:p w14:paraId="4E9EA222" w14:textId="77777777" w:rsidR="00E91F48" w:rsidRPr="00362205" w:rsidRDefault="00E91F48" w:rsidP="00F9144F">
            <w:pPr>
              <w:rPr>
                <w:rFonts w:ascii="標楷體" w:eastAsia="標楷體" w:hAnsi="標楷體"/>
              </w:rPr>
            </w:pPr>
            <w:r w:rsidRPr="00362205">
              <w:rPr>
                <w:rFonts w:ascii="標楷體" w:eastAsia="標楷體" w:hAnsi="標楷體" w:hint="eastAsia"/>
              </w:rPr>
              <w:t>11: 國華</w:t>
            </w:r>
          </w:p>
          <w:p w14:paraId="36BEE42B" w14:textId="77777777" w:rsidR="00E91F48" w:rsidRPr="00362205" w:rsidRDefault="00E91F48" w:rsidP="00F9144F">
            <w:pPr>
              <w:rPr>
                <w:rFonts w:ascii="標楷體" w:eastAsia="標楷體" w:hAnsi="標楷體"/>
              </w:rPr>
            </w:pPr>
            <w:r w:rsidRPr="00362205">
              <w:rPr>
                <w:rFonts w:ascii="標楷體" w:eastAsia="標楷體" w:hAnsi="標楷體" w:hint="eastAsia"/>
              </w:rPr>
              <w:t>12: 航聯</w:t>
            </w:r>
          </w:p>
          <w:p w14:paraId="54441C16" w14:textId="77777777" w:rsidR="00E91F48" w:rsidRPr="00362205" w:rsidRDefault="00E91F48" w:rsidP="00F9144F">
            <w:pPr>
              <w:rPr>
                <w:rFonts w:ascii="標楷體" w:eastAsia="標楷體" w:hAnsi="標楷體"/>
              </w:rPr>
            </w:pPr>
            <w:r w:rsidRPr="00362205">
              <w:rPr>
                <w:rFonts w:ascii="標楷體" w:eastAsia="標楷體" w:hAnsi="標楷體" w:hint="eastAsia"/>
              </w:rPr>
              <w:t>13: 友聯</w:t>
            </w:r>
          </w:p>
          <w:p w14:paraId="53F6695C" w14:textId="77777777" w:rsidR="00E91F48" w:rsidRPr="00362205" w:rsidRDefault="00E91F48" w:rsidP="00F9144F">
            <w:pPr>
              <w:rPr>
                <w:rFonts w:ascii="標楷體" w:eastAsia="標楷體" w:hAnsi="標楷體"/>
              </w:rPr>
            </w:pPr>
            <w:r w:rsidRPr="00362205">
              <w:rPr>
                <w:rFonts w:ascii="標楷體" w:eastAsia="標楷體" w:hAnsi="標楷體" w:hint="eastAsia"/>
              </w:rPr>
              <w:t>14: 華南</w:t>
            </w:r>
          </w:p>
          <w:p w14:paraId="2F34C172" w14:textId="77777777" w:rsidR="00E91F48" w:rsidRPr="00362205" w:rsidRDefault="00E91F48" w:rsidP="00F9144F">
            <w:pPr>
              <w:rPr>
                <w:rFonts w:ascii="標楷體" w:eastAsia="標楷體" w:hAnsi="標楷體"/>
              </w:rPr>
            </w:pPr>
            <w:r w:rsidRPr="00362205">
              <w:rPr>
                <w:rFonts w:ascii="標楷體" w:eastAsia="標楷體" w:hAnsi="標楷體" w:hint="eastAsia"/>
              </w:rPr>
              <w:lastRenderedPageBreak/>
              <w:t>15: 其他</w:t>
            </w:r>
          </w:p>
        </w:tc>
      </w:tr>
      <w:tr w:rsidR="00E91F48" w:rsidRPr="00362205" w14:paraId="37893B21" w14:textId="77777777" w:rsidTr="00E91F48">
        <w:trPr>
          <w:trHeight w:val="291"/>
          <w:jc w:val="center"/>
        </w:trPr>
        <w:tc>
          <w:tcPr>
            <w:tcW w:w="456" w:type="dxa"/>
          </w:tcPr>
          <w:p w14:paraId="64149C6D" w14:textId="77777777" w:rsidR="00E91F48" w:rsidRPr="00362205" w:rsidRDefault="00E91F48" w:rsidP="00F9144F">
            <w:pPr>
              <w:rPr>
                <w:rFonts w:ascii="標楷體" w:eastAsia="標楷體" w:hAnsi="標楷體"/>
              </w:rPr>
            </w:pPr>
            <w:r w:rsidRPr="00362205">
              <w:rPr>
                <w:rFonts w:ascii="標楷體" w:eastAsia="標楷體" w:hAnsi="標楷體" w:hint="eastAsia"/>
              </w:rPr>
              <w:lastRenderedPageBreak/>
              <w:t>4</w:t>
            </w:r>
          </w:p>
        </w:tc>
        <w:tc>
          <w:tcPr>
            <w:tcW w:w="1514" w:type="dxa"/>
          </w:tcPr>
          <w:p w14:paraId="05C1FA76" w14:textId="77777777" w:rsidR="00E91F48" w:rsidRPr="00362205" w:rsidRDefault="00E91F48" w:rsidP="00F9144F">
            <w:pPr>
              <w:rPr>
                <w:rFonts w:ascii="標楷體" w:eastAsia="標楷體" w:hAnsi="標楷體"/>
              </w:rPr>
            </w:pPr>
            <w:r w:rsidRPr="00362205">
              <w:rPr>
                <w:rFonts w:ascii="標楷體" w:eastAsia="標楷體" w:hAnsi="標楷體" w:hint="eastAsia"/>
              </w:rPr>
              <w:t>公司名稱</w:t>
            </w:r>
          </w:p>
        </w:tc>
        <w:tc>
          <w:tcPr>
            <w:tcW w:w="1071" w:type="dxa"/>
          </w:tcPr>
          <w:p w14:paraId="7DB233D1" w14:textId="77777777" w:rsidR="00E91F48" w:rsidRPr="00362205" w:rsidRDefault="00E91F48" w:rsidP="00F9144F">
            <w:pPr>
              <w:rPr>
                <w:rFonts w:ascii="標楷體" w:eastAsia="標楷體" w:hAnsi="標楷體"/>
              </w:rPr>
            </w:pPr>
            <w:r>
              <w:rPr>
                <w:rFonts w:ascii="標楷體" w:eastAsia="標楷體" w:hAnsi="標楷體" w:hint="eastAsia"/>
              </w:rPr>
              <w:t>X(40)</w:t>
            </w:r>
          </w:p>
        </w:tc>
        <w:tc>
          <w:tcPr>
            <w:tcW w:w="1093" w:type="dxa"/>
          </w:tcPr>
          <w:p w14:paraId="387AC68C" w14:textId="77777777" w:rsidR="00E91F48" w:rsidRPr="00362205" w:rsidRDefault="00E91F48" w:rsidP="00F9144F">
            <w:pPr>
              <w:rPr>
                <w:rFonts w:ascii="標楷體" w:eastAsia="標楷體" w:hAnsi="標楷體"/>
              </w:rPr>
            </w:pPr>
          </w:p>
        </w:tc>
        <w:tc>
          <w:tcPr>
            <w:tcW w:w="1170" w:type="dxa"/>
          </w:tcPr>
          <w:p w14:paraId="591FB8CF" w14:textId="77777777" w:rsidR="00E91F48" w:rsidRPr="00362205" w:rsidRDefault="00E91F48" w:rsidP="00F9144F">
            <w:pPr>
              <w:rPr>
                <w:rFonts w:ascii="標楷體" w:eastAsia="標楷體" w:hAnsi="標楷體"/>
              </w:rPr>
            </w:pPr>
          </w:p>
        </w:tc>
        <w:tc>
          <w:tcPr>
            <w:tcW w:w="674" w:type="dxa"/>
          </w:tcPr>
          <w:p w14:paraId="3101AFC5" w14:textId="77777777" w:rsidR="00E91F48" w:rsidRPr="00362205" w:rsidRDefault="00E91F48" w:rsidP="00F9144F">
            <w:pPr>
              <w:rPr>
                <w:rFonts w:ascii="標楷體" w:eastAsia="標楷體" w:hAnsi="標楷體"/>
              </w:rPr>
            </w:pPr>
            <w:r w:rsidRPr="00362205">
              <w:rPr>
                <w:rFonts w:ascii="標楷體" w:eastAsia="標楷體" w:hAnsi="標楷體" w:hint="eastAsia"/>
              </w:rPr>
              <w:t>V</w:t>
            </w:r>
          </w:p>
        </w:tc>
        <w:tc>
          <w:tcPr>
            <w:tcW w:w="695" w:type="dxa"/>
          </w:tcPr>
          <w:p w14:paraId="28C0F8DA" w14:textId="77777777" w:rsidR="00E91F48" w:rsidRPr="00362205" w:rsidRDefault="00E91F48" w:rsidP="00F9144F">
            <w:pPr>
              <w:rPr>
                <w:rFonts w:ascii="標楷體" w:eastAsia="標楷體" w:hAnsi="標楷體"/>
              </w:rPr>
            </w:pPr>
          </w:p>
        </w:tc>
        <w:tc>
          <w:tcPr>
            <w:tcW w:w="3100" w:type="dxa"/>
          </w:tcPr>
          <w:p w14:paraId="0E178656" w14:textId="77777777" w:rsidR="00E91F48" w:rsidRPr="00362205" w:rsidRDefault="00E91F48" w:rsidP="00F9144F">
            <w:pPr>
              <w:rPr>
                <w:rFonts w:ascii="標楷體" w:eastAsia="標楷體" w:hAnsi="標楷體"/>
              </w:rPr>
            </w:pPr>
            <w:r>
              <w:rPr>
                <w:rFonts w:ascii="標楷體" w:eastAsia="標楷體" w:hAnsi="標楷體" w:hint="eastAsia"/>
              </w:rPr>
              <w:t>新增、修改</w:t>
            </w:r>
            <w:r w:rsidRPr="00362205">
              <w:rPr>
                <w:rFonts w:ascii="標楷體" w:eastAsia="標楷體" w:hAnsi="標楷體" w:hint="eastAsia"/>
              </w:rPr>
              <w:t>時必須輸入,其他自動顯示不必輸入</w:t>
            </w:r>
          </w:p>
        </w:tc>
      </w:tr>
      <w:tr w:rsidR="00E91F48" w:rsidRPr="00362205" w14:paraId="47D90BD2" w14:textId="77777777" w:rsidTr="00E91F48">
        <w:trPr>
          <w:trHeight w:val="291"/>
          <w:jc w:val="center"/>
        </w:trPr>
        <w:tc>
          <w:tcPr>
            <w:tcW w:w="456" w:type="dxa"/>
          </w:tcPr>
          <w:p w14:paraId="26AE2912" w14:textId="77777777" w:rsidR="00E91F48" w:rsidRPr="00362205" w:rsidRDefault="00E91F48" w:rsidP="00F9144F">
            <w:pPr>
              <w:rPr>
                <w:rFonts w:ascii="標楷體" w:eastAsia="標楷體" w:hAnsi="標楷體"/>
              </w:rPr>
            </w:pPr>
            <w:r w:rsidRPr="00362205">
              <w:rPr>
                <w:rFonts w:ascii="標楷體" w:eastAsia="標楷體" w:hAnsi="標楷體" w:hint="eastAsia"/>
              </w:rPr>
              <w:t>5</w:t>
            </w:r>
          </w:p>
        </w:tc>
        <w:tc>
          <w:tcPr>
            <w:tcW w:w="1514" w:type="dxa"/>
          </w:tcPr>
          <w:p w14:paraId="026A6757" w14:textId="77777777" w:rsidR="00E91F48" w:rsidRPr="00362205" w:rsidRDefault="00E91F48" w:rsidP="00F9144F">
            <w:pPr>
              <w:rPr>
                <w:rFonts w:ascii="標楷體" w:eastAsia="標楷體" w:hAnsi="標楷體"/>
              </w:rPr>
            </w:pPr>
            <w:r w:rsidRPr="00362205">
              <w:rPr>
                <w:rFonts w:ascii="標楷體" w:eastAsia="標楷體" w:hAnsi="標楷體" w:hint="eastAsia"/>
              </w:rPr>
              <w:t>公司簡稱</w:t>
            </w:r>
          </w:p>
        </w:tc>
        <w:tc>
          <w:tcPr>
            <w:tcW w:w="1071" w:type="dxa"/>
          </w:tcPr>
          <w:p w14:paraId="470B393D" w14:textId="77777777" w:rsidR="00E91F48" w:rsidRPr="00362205" w:rsidRDefault="00E91F48" w:rsidP="00F9144F">
            <w:pPr>
              <w:rPr>
                <w:rFonts w:ascii="標楷體" w:eastAsia="標楷體" w:hAnsi="標楷體"/>
              </w:rPr>
            </w:pPr>
            <w:r>
              <w:rPr>
                <w:rFonts w:ascii="標楷體" w:eastAsia="標楷體" w:hAnsi="標楷體" w:hint="eastAsia"/>
              </w:rPr>
              <w:t>X(14)</w:t>
            </w:r>
          </w:p>
        </w:tc>
        <w:tc>
          <w:tcPr>
            <w:tcW w:w="1093" w:type="dxa"/>
          </w:tcPr>
          <w:p w14:paraId="149FC1B1" w14:textId="77777777" w:rsidR="00E91F48" w:rsidRPr="00362205" w:rsidRDefault="00E91F48" w:rsidP="00F9144F">
            <w:pPr>
              <w:rPr>
                <w:rFonts w:ascii="標楷體" w:eastAsia="標楷體" w:hAnsi="標楷體"/>
              </w:rPr>
            </w:pPr>
          </w:p>
        </w:tc>
        <w:tc>
          <w:tcPr>
            <w:tcW w:w="1170" w:type="dxa"/>
          </w:tcPr>
          <w:p w14:paraId="4FD65654" w14:textId="77777777" w:rsidR="00E91F48" w:rsidRPr="00362205" w:rsidRDefault="00E91F48" w:rsidP="00F9144F">
            <w:pPr>
              <w:rPr>
                <w:rFonts w:ascii="標楷體" w:eastAsia="標楷體" w:hAnsi="標楷體"/>
              </w:rPr>
            </w:pPr>
          </w:p>
        </w:tc>
        <w:tc>
          <w:tcPr>
            <w:tcW w:w="674" w:type="dxa"/>
          </w:tcPr>
          <w:p w14:paraId="6CBAA2BD" w14:textId="77777777" w:rsidR="00E91F48" w:rsidRPr="00362205" w:rsidRDefault="00E91F48" w:rsidP="00F9144F">
            <w:pPr>
              <w:rPr>
                <w:rFonts w:ascii="標楷體" w:eastAsia="標楷體" w:hAnsi="標楷體"/>
              </w:rPr>
            </w:pPr>
            <w:r w:rsidRPr="00362205">
              <w:rPr>
                <w:rFonts w:ascii="標楷體" w:eastAsia="標楷體" w:hAnsi="標楷體" w:hint="eastAsia"/>
              </w:rPr>
              <w:t>V</w:t>
            </w:r>
          </w:p>
        </w:tc>
        <w:tc>
          <w:tcPr>
            <w:tcW w:w="695" w:type="dxa"/>
          </w:tcPr>
          <w:p w14:paraId="4F021EC6" w14:textId="77777777" w:rsidR="00E91F48" w:rsidRPr="00362205" w:rsidRDefault="00E91F48" w:rsidP="00F9144F">
            <w:pPr>
              <w:rPr>
                <w:rFonts w:ascii="標楷體" w:eastAsia="標楷體" w:hAnsi="標楷體"/>
              </w:rPr>
            </w:pPr>
          </w:p>
        </w:tc>
        <w:tc>
          <w:tcPr>
            <w:tcW w:w="3100" w:type="dxa"/>
          </w:tcPr>
          <w:p w14:paraId="1F638459" w14:textId="77777777" w:rsidR="00E91F48" w:rsidRPr="00362205" w:rsidRDefault="00E91F48" w:rsidP="00F9144F">
            <w:pPr>
              <w:rPr>
                <w:rFonts w:ascii="標楷體" w:eastAsia="標楷體" w:hAnsi="標楷體"/>
              </w:rPr>
            </w:pPr>
            <w:r>
              <w:rPr>
                <w:rFonts w:ascii="標楷體" w:eastAsia="標楷體" w:hAnsi="標楷體" w:hint="eastAsia"/>
              </w:rPr>
              <w:t>新增、修改</w:t>
            </w:r>
            <w:r w:rsidRPr="00362205">
              <w:rPr>
                <w:rFonts w:ascii="標楷體" w:eastAsia="標楷體" w:hAnsi="標楷體" w:hint="eastAsia"/>
              </w:rPr>
              <w:t>時必須輸入,其他自動顯示不必輸入</w:t>
            </w:r>
          </w:p>
        </w:tc>
      </w:tr>
      <w:tr w:rsidR="00E91F48" w:rsidRPr="00362205" w14:paraId="28C4D7DB" w14:textId="77777777" w:rsidTr="00E91F48">
        <w:trPr>
          <w:trHeight w:val="291"/>
          <w:jc w:val="center"/>
        </w:trPr>
        <w:tc>
          <w:tcPr>
            <w:tcW w:w="456" w:type="dxa"/>
          </w:tcPr>
          <w:p w14:paraId="6CA747AF" w14:textId="77777777" w:rsidR="00E91F48" w:rsidRPr="00362205" w:rsidRDefault="00E91F48" w:rsidP="00F9144F">
            <w:pPr>
              <w:rPr>
                <w:rFonts w:ascii="標楷體" w:eastAsia="標楷體" w:hAnsi="標楷體"/>
              </w:rPr>
            </w:pPr>
            <w:r w:rsidRPr="00362205">
              <w:rPr>
                <w:rFonts w:ascii="標楷體" w:eastAsia="標楷體" w:hAnsi="標楷體" w:hint="eastAsia"/>
              </w:rPr>
              <w:t>6</w:t>
            </w:r>
          </w:p>
        </w:tc>
        <w:tc>
          <w:tcPr>
            <w:tcW w:w="1514" w:type="dxa"/>
          </w:tcPr>
          <w:p w14:paraId="687600F4" w14:textId="77777777" w:rsidR="00E91F48" w:rsidRPr="00362205" w:rsidRDefault="00E91F48" w:rsidP="00F9144F">
            <w:pPr>
              <w:rPr>
                <w:rFonts w:ascii="標楷體" w:eastAsia="標楷體" w:hAnsi="標楷體"/>
              </w:rPr>
            </w:pPr>
            <w:r w:rsidRPr="00362205">
              <w:rPr>
                <w:rFonts w:ascii="標楷體" w:eastAsia="標楷體" w:hAnsi="標楷體" w:hint="eastAsia"/>
              </w:rPr>
              <w:t>連絡電話</w:t>
            </w:r>
          </w:p>
        </w:tc>
        <w:tc>
          <w:tcPr>
            <w:tcW w:w="1071" w:type="dxa"/>
          </w:tcPr>
          <w:p w14:paraId="120F7E90" w14:textId="77777777" w:rsidR="00E91F48" w:rsidRPr="00362205" w:rsidRDefault="00E91F48" w:rsidP="00F9144F">
            <w:pPr>
              <w:rPr>
                <w:rFonts w:ascii="標楷體" w:eastAsia="標楷體" w:hAnsi="標楷體"/>
              </w:rPr>
            </w:pPr>
            <w:r>
              <w:rPr>
                <w:rFonts w:ascii="標楷體" w:eastAsia="標楷體" w:hAnsi="標楷體" w:hint="eastAsia"/>
              </w:rPr>
              <w:t>X(15)</w:t>
            </w:r>
          </w:p>
        </w:tc>
        <w:tc>
          <w:tcPr>
            <w:tcW w:w="1093" w:type="dxa"/>
          </w:tcPr>
          <w:p w14:paraId="77771FB1" w14:textId="77777777" w:rsidR="00E91F48" w:rsidRPr="00362205" w:rsidRDefault="00E91F48" w:rsidP="00F9144F">
            <w:pPr>
              <w:rPr>
                <w:rFonts w:ascii="標楷體" w:eastAsia="標楷體" w:hAnsi="標楷體"/>
              </w:rPr>
            </w:pPr>
          </w:p>
        </w:tc>
        <w:tc>
          <w:tcPr>
            <w:tcW w:w="1170" w:type="dxa"/>
          </w:tcPr>
          <w:p w14:paraId="3007D126" w14:textId="77777777" w:rsidR="00E91F48" w:rsidRPr="00362205" w:rsidRDefault="00E91F48" w:rsidP="00F9144F">
            <w:pPr>
              <w:rPr>
                <w:rFonts w:ascii="標楷體" w:eastAsia="標楷體" w:hAnsi="標楷體"/>
              </w:rPr>
            </w:pPr>
          </w:p>
        </w:tc>
        <w:tc>
          <w:tcPr>
            <w:tcW w:w="674" w:type="dxa"/>
          </w:tcPr>
          <w:p w14:paraId="36EF5E6B" w14:textId="77777777" w:rsidR="00E91F48" w:rsidRPr="00362205" w:rsidRDefault="00E91F48" w:rsidP="00F9144F">
            <w:pPr>
              <w:rPr>
                <w:rFonts w:ascii="標楷體" w:eastAsia="標楷體" w:hAnsi="標楷體"/>
              </w:rPr>
            </w:pPr>
            <w:r w:rsidRPr="00362205">
              <w:rPr>
                <w:rFonts w:ascii="標楷體" w:eastAsia="標楷體" w:hAnsi="標楷體" w:hint="eastAsia"/>
              </w:rPr>
              <w:t>V</w:t>
            </w:r>
          </w:p>
        </w:tc>
        <w:tc>
          <w:tcPr>
            <w:tcW w:w="695" w:type="dxa"/>
          </w:tcPr>
          <w:p w14:paraId="180610E1" w14:textId="77777777" w:rsidR="00E91F48" w:rsidRPr="00362205" w:rsidRDefault="00E91F48" w:rsidP="00F9144F">
            <w:pPr>
              <w:rPr>
                <w:rFonts w:ascii="標楷體" w:eastAsia="標楷體" w:hAnsi="標楷體"/>
              </w:rPr>
            </w:pPr>
          </w:p>
        </w:tc>
        <w:tc>
          <w:tcPr>
            <w:tcW w:w="3100" w:type="dxa"/>
          </w:tcPr>
          <w:p w14:paraId="3BC251B1" w14:textId="77777777" w:rsidR="00E91F48" w:rsidRPr="00362205" w:rsidRDefault="00E91F48" w:rsidP="00F9144F">
            <w:pPr>
              <w:rPr>
                <w:rFonts w:ascii="標楷體" w:eastAsia="標楷體" w:hAnsi="標楷體"/>
              </w:rPr>
            </w:pPr>
            <w:r>
              <w:rPr>
                <w:rFonts w:ascii="標楷體" w:eastAsia="標楷體" w:hAnsi="標楷體" w:hint="eastAsia"/>
              </w:rPr>
              <w:t>新增、修改</w:t>
            </w:r>
            <w:r w:rsidRPr="00362205">
              <w:rPr>
                <w:rFonts w:ascii="標楷體" w:eastAsia="標楷體" w:hAnsi="標楷體" w:hint="eastAsia"/>
              </w:rPr>
              <w:t>時必須輸入,其他自動顯示不必輸入</w:t>
            </w:r>
          </w:p>
        </w:tc>
      </w:tr>
    </w:tbl>
    <w:p w14:paraId="2299BD42" w14:textId="77777777" w:rsidR="00472317" w:rsidRDefault="00472317" w:rsidP="00705A4A">
      <w:pPr>
        <w:tabs>
          <w:tab w:val="left" w:pos="788"/>
        </w:tabs>
        <w:rPr>
          <w:rFonts w:ascii="標楷體" w:eastAsia="標楷體" w:hAnsi="標楷體"/>
        </w:rPr>
      </w:pPr>
    </w:p>
    <w:p w14:paraId="7EFE5880" w14:textId="77777777" w:rsidR="00F70C1F" w:rsidRDefault="00F70C1F" w:rsidP="00705A4A">
      <w:pPr>
        <w:tabs>
          <w:tab w:val="left" w:pos="788"/>
        </w:tabs>
        <w:rPr>
          <w:rFonts w:ascii="標楷體" w:eastAsia="標楷體" w:hAnsi="標楷體"/>
        </w:rPr>
      </w:pPr>
    </w:p>
    <w:p w14:paraId="7E962A4C" w14:textId="77777777" w:rsidR="00F70C1F" w:rsidRPr="00362205" w:rsidRDefault="00F70C1F" w:rsidP="00F70C1F">
      <w:pPr>
        <w:pStyle w:val="3"/>
        <w:numPr>
          <w:ilvl w:val="2"/>
          <w:numId w:val="1"/>
        </w:numPr>
        <w:rPr>
          <w:rFonts w:ascii="標楷體" w:hAnsi="標楷體"/>
        </w:rPr>
      </w:pPr>
      <w:r>
        <w:rPr>
          <w:rFonts w:ascii="標楷體" w:hAnsi="標楷體"/>
        </w:rPr>
        <w:br w:type="page"/>
      </w:r>
      <w:r w:rsidR="0098558D">
        <w:rPr>
          <w:rFonts w:ascii="標楷體" w:hAnsi="標楷體" w:hint="eastAsia"/>
        </w:rPr>
        <w:lastRenderedPageBreak/>
        <w:t>L6705</w:t>
      </w:r>
      <w:r w:rsidR="00885E6B" w:rsidRPr="00885E6B">
        <w:rPr>
          <w:rFonts w:ascii="標楷體" w:hAnsi="標楷體" w:hint="eastAsia"/>
        </w:rPr>
        <w:t>聯徵報送-地區別資料維護</w:t>
      </w:r>
    </w:p>
    <w:p w14:paraId="61E192EE" w14:textId="77777777" w:rsidR="00F70C1F" w:rsidRPr="00362205" w:rsidRDefault="00F70C1F" w:rsidP="00D01BCC">
      <w:pPr>
        <w:pStyle w:val="a"/>
      </w:pPr>
      <w:r w:rsidRPr="00362205">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F70C1F" w:rsidRPr="00362205" w14:paraId="723BACBA" w14:textId="77777777" w:rsidTr="00A4242B">
        <w:trPr>
          <w:trHeight w:val="277"/>
        </w:trPr>
        <w:tc>
          <w:tcPr>
            <w:tcW w:w="1548" w:type="dxa"/>
            <w:tcBorders>
              <w:top w:val="single" w:sz="8" w:space="0" w:color="000000"/>
              <w:bottom w:val="single" w:sz="8" w:space="0" w:color="000000"/>
              <w:right w:val="single" w:sz="8" w:space="0" w:color="000000"/>
            </w:tcBorders>
            <w:shd w:val="clear" w:color="auto" w:fill="F3F3F3"/>
          </w:tcPr>
          <w:p w14:paraId="25CE8EE7" w14:textId="77777777" w:rsidR="00F70C1F" w:rsidRPr="00362205" w:rsidRDefault="00F70C1F" w:rsidP="00A4242B">
            <w:pPr>
              <w:rPr>
                <w:rFonts w:ascii="標楷體" w:eastAsia="標楷體" w:hAnsi="標楷體"/>
              </w:rPr>
            </w:pPr>
            <w:r w:rsidRPr="00362205">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004CF09D" w14:textId="77777777" w:rsidR="00F70C1F" w:rsidRPr="00362205" w:rsidRDefault="00885E6B" w:rsidP="00A4242B">
            <w:pPr>
              <w:rPr>
                <w:rFonts w:ascii="標楷體" w:eastAsia="標楷體" w:hAnsi="標楷體"/>
              </w:rPr>
            </w:pPr>
            <w:r w:rsidRPr="00885E6B">
              <w:rPr>
                <w:rFonts w:ascii="標楷體" w:eastAsia="標楷體" w:hAnsi="標楷體" w:hint="eastAsia"/>
              </w:rPr>
              <w:t>聯徵報送-地區別資料維護</w:t>
            </w:r>
          </w:p>
          <w:p w14:paraId="22B76F75" w14:textId="77777777" w:rsidR="00F70C1F" w:rsidRPr="00362205" w:rsidRDefault="00F70C1F" w:rsidP="00A4242B">
            <w:pPr>
              <w:rPr>
                <w:rFonts w:ascii="標楷體" w:eastAsia="標楷體" w:hAnsi="標楷體"/>
              </w:rPr>
            </w:pPr>
            <w:r>
              <w:rPr>
                <w:rFonts w:ascii="標楷體" w:eastAsia="標楷體" w:hAnsi="標楷體" w:hint="eastAsia"/>
              </w:rPr>
              <w:t>配合</w:t>
            </w:r>
            <w:r w:rsidR="00885E6B" w:rsidRPr="00885E6B">
              <w:rPr>
                <w:rFonts w:ascii="標楷體" w:eastAsia="標楷體" w:hAnsi="標楷體" w:hint="eastAsia"/>
              </w:rPr>
              <w:t>聯徵報送</w:t>
            </w:r>
            <w:r>
              <w:rPr>
                <w:rFonts w:ascii="新細明體" w:hAnsi="新細明體" w:hint="eastAsia"/>
              </w:rPr>
              <w:t>，</w:t>
            </w:r>
            <w:r>
              <w:rPr>
                <w:rFonts w:ascii="標楷體" w:eastAsia="標楷體" w:hAnsi="標楷體" w:hint="eastAsia"/>
              </w:rPr>
              <w:t>維護</w:t>
            </w:r>
            <w:r w:rsidR="00885E6B" w:rsidRPr="00885E6B">
              <w:rPr>
                <w:rFonts w:ascii="標楷體" w:eastAsia="標楷體" w:hAnsi="標楷體" w:hint="eastAsia"/>
              </w:rPr>
              <w:t>地區別資料</w:t>
            </w:r>
            <w:r w:rsidR="00885E6B">
              <w:rPr>
                <w:rFonts w:ascii="標楷體" w:eastAsia="標楷體" w:hAnsi="標楷體" w:hint="eastAsia"/>
              </w:rPr>
              <w:t>及</w:t>
            </w:r>
            <w:r w:rsidR="00885E6B" w:rsidRPr="00885E6B">
              <w:rPr>
                <w:rFonts w:ascii="標楷體" w:eastAsia="標楷體" w:hAnsi="標楷體" w:hint="eastAsia"/>
              </w:rPr>
              <w:t>聯徵</w:t>
            </w:r>
            <w:r w:rsidR="00885E6B">
              <w:rPr>
                <w:rFonts w:ascii="標楷體" w:eastAsia="標楷體" w:hAnsi="標楷體" w:hint="eastAsia"/>
              </w:rPr>
              <w:t>代碼對照</w:t>
            </w:r>
          </w:p>
        </w:tc>
      </w:tr>
      <w:tr w:rsidR="00F70C1F" w:rsidRPr="00362205" w14:paraId="0816C9F5" w14:textId="77777777" w:rsidTr="00A4242B">
        <w:trPr>
          <w:trHeight w:val="277"/>
        </w:trPr>
        <w:tc>
          <w:tcPr>
            <w:tcW w:w="1548" w:type="dxa"/>
            <w:tcBorders>
              <w:top w:val="single" w:sz="8" w:space="0" w:color="000000"/>
              <w:bottom w:val="single" w:sz="8" w:space="0" w:color="000000"/>
              <w:right w:val="single" w:sz="8" w:space="0" w:color="000000"/>
            </w:tcBorders>
            <w:shd w:val="clear" w:color="auto" w:fill="F3F3F3"/>
          </w:tcPr>
          <w:p w14:paraId="765E3FE5" w14:textId="77777777" w:rsidR="00F70C1F" w:rsidRPr="00362205" w:rsidRDefault="00F70C1F" w:rsidP="00A4242B">
            <w:pPr>
              <w:rPr>
                <w:rFonts w:ascii="標楷體" w:eastAsia="標楷體" w:hAnsi="標楷體"/>
              </w:rPr>
            </w:pPr>
            <w:r w:rsidRPr="00362205">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18C63CCA" w14:textId="77777777" w:rsidR="00F70C1F" w:rsidRPr="00362205" w:rsidRDefault="00F70C1F" w:rsidP="00A4242B">
            <w:pPr>
              <w:rPr>
                <w:rFonts w:ascii="標楷體" w:eastAsia="標楷體" w:hAnsi="標楷體"/>
              </w:rPr>
            </w:pPr>
          </w:p>
        </w:tc>
      </w:tr>
      <w:tr w:rsidR="00F70C1F" w:rsidRPr="00362205" w14:paraId="3A0441C3" w14:textId="77777777" w:rsidTr="00A4242B">
        <w:trPr>
          <w:trHeight w:val="773"/>
        </w:trPr>
        <w:tc>
          <w:tcPr>
            <w:tcW w:w="1548" w:type="dxa"/>
            <w:tcBorders>
              <w:top w:val="single" w:sz="8" w:space="0" w:color="000000"/>
              <w:bottom w:val="single" w:sz="8" w:space="0" w:color="000000"/>
              <w:right w:val="single" w:sz="8" w:space="0" w:color="000000"/>
            </w:tcBorders>
            <w:shd w:val="clear" w:color="auto" w:fill="F3F3F3"/>
          </w:tcPr>
          <w:p w14:paraId="6D4E74CC" w14:textId="77777777" w:rsidR="00F70C1F" w:rsidRPr="00362205" w:rsidRDefault="00F70C1F" w:rsidP="00A4242B">
            <w:pPr>
              <w:rPr>
                <w:rFonts w:ascii="標楷體" w:eastAsia="標楷體" w:hAnsi="標楷體"/>
              </w:rPr>
            </w:pPr>
            <w:r w:rsidRPr="00362205">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75E3AA2C" w14:textId="77777777" w:rsidR="00F70C1F" w:rsidRPr="00362205" w:rsidRDefault="00F70C1F" w:rsidP="00A4242B">
            <w:pPr>
              <w:rPr>
                <w:rFonts w:ascii="標楷體" w:eastAsia="標楷體" w:hAnsi="標楷體"/>
              </w:rPr>
            </w:pPr>
          </w:p>
        </w:tc>
      </w:tr>
      <w:tr w:rsidR="00F70C1F" w:rsidRPr="00362205" w14:paraId="2F60C654" w14:textId="77777777" w:rsidTr="00A4242B">
        <w:trPr>
          <w:trHeight w:val="321"/>
        </w:trPr>
        <w:tc>
          <w:tcPr>
            <w:tcW w:w="1548" w:type="dxa"/>
            <w:tcBorders>
              <w:top w:val="single" w:sz="8" w:space="0" w:color="000000"/>
              <w:bottom w:val="single" w:sz="8" w:space="0" w:color="000000"/>
              <w:right w:val="single" w:sz="8" w:space="0" w:color="000000"/>
            </w:tcBorders>
            <w:shd w:val="clear" w:color="auto" w:fill="F3F3F3"/>
          </w:tcPr>
          <w:p w14:paraId="505B9F58" w14:textId="77777777" w:rsidR="00F70C1F" w:rsidRPr="00362205" w:rsidRDefault="00F70C1F" w:rsidP="00A4242B">
            <w:pPr>
              <w:rPr>
                <w:rFonts w:ascii="標楷體" w:eastAsia="標楷體" w:hAnsi="標楷體"/>
              </w:rPr>
            </w:pPr>
            <w:r w:rsidRPr="00362205">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65FCD413" w14:textId="77777777" w:rsidR="00F70C1F" w:rsidRPr="00362205" w:rsidRDefault="00F70C1F" w:rsidP="00A4242B">
            <w:pPr>
              <w:rPr>
                <w:rFonts w:ascii="標楷體" w:eastAsia="標楷體" w:hAnsi="標楷體"/>
              </w:rPr>
            </w:pPr>
          </w:p>
        </w:tc>
      </w:tr>
      <w:tr w:rsidR="00F70C1F" w:rsidRPr="00362205" w14:paraId="0670677E" w14:textId="77777777" w:rsidTr="00A4242B">
        <w:trPr>
          <w:trHeight w:val="1311"/>
        </w:trPr>
        <w:tc>
          <w:tcPr>
            <w:tcW w:w="1548" w:type="dxa"/>
            <w:tcBorders>
              <w:top w:val="single" w:sz="8" w:space="0" w:color="000000"/>
              <w:bottom w:val="single" w:sz="8" w:space="0" w:color="000000"/>
              <w:right w:val="single" w:sz="8" w:space="0" w:color="000000"/>
            </w:tcBorders>
            <w:shd w:val="clear" w:color="auto" w:fill="F3F3F3"/>
          </w:tcPr>
          <w:p w14:paraId="2EA54DCC" w14:textId="77777777" w:rsidR="00F70C1F" w:rsidRPr="00362205" w:rsidRDefault="00F70C1F" w:rsidP="00A4242B">
            <w:pPr>
              <w:rPr>
                <w:rFonts w:ascii="標楷體" w:eastAsia="標楷體" w:hAnsi="標楷體"/>
              </w:rPr>
            </w:pPr>
            <w:r w:rsidRPr="00362205">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16A65750" w14:textId="77777777" w:rsidR="00F70C1F" w:rsidRPr="00362205" w:rsidRDefault="00F70C1F" w:rsidP="00A4242B">
            <w:pPr>
              <w:rPr>
                <w:rFonts w:ascii="標楷體" w:eastAsia="標楷體" w:hAnsi="標楷體"/>
              </w:rPr>
            </w:pPr>
          </w:p>
        </w:tc>
      </w:tr>
      <w:tr w:rsidR="00F70C1F" w:rsidRPr="00362205" w14:paraId="3A5160EE" w14:textId="77777777" w:rsidTr="00A4242B">
        <w:trPr>
          <w:trHeight w:val="278"/>
        </w:trPr>
        <w:tc>
          <w:tcPr>
            <w:tcW w:w="1548" w:type="dxa"/>
            <w:tcBorders>
              <w:top w:val="single" w:sz="8" w:space="0" w:color="000000"/>
              <w:bottom w:val="single" w:sz="8" w:space="0" w:color="000000"/>
              <w:right w:val="single" w:sz="8" w:space="0" w:color="000000"/>
            </w:tcBorders>
            <w:shd w:val="clear" w:color="auto" w:fill="F3F3F3"/>
          </w:tcPr>
          <w:p w14:paraId="213EEE91" w14:textId="77777777" w:rsidR="00F70C1F" w:rsidRPr="00362205" w:rsidRDefault="00F70C1F" w:rsidP="00A4242B">
            <w:pPr>
              <w:rPr>
                <w:rFonts w:ascii="標楷體" w:eastAsia="標楷體" w:hAnsi="標楷體"/>
              </w:rPr>
            </w:pPr>
            <w:r w:rsidRPr="00362205">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06530772" w14:textId="77777777" w:rsidR="00F70C1F" w:rsidRPr="00362205" w:rsidRDefault="00F70C1F" w:rsidP="00A4242B">
            <w:pPr>
              <w:rPr>
                <w:rFonts w:ascii="標楷體" w:eastAsia="標楷體" w:hAnsi="標楷體"/>
              </w:rPr>
            </w:pPr>
          </w:p>
        </w:tc>
      </w:tr>
      <w:tr w:rsidR="00F70C1F" w:rsidRPr="00362205" w14:paraId="16188256" w14:textId="77777777" w:rsidTr="00A4242B">
        <w:trPr>
          <w:trHeight w:val="358"/>
        </w:trPr>
        <w:tc>
          <w:tcPr>
            <w:tcW w:w="1548" w:type="dxa"/>
            <w:tcBorders>
              <w:top w:val="single" w:sz="8" w:space="0" w:color="000000"/>
              <w:bottom w:val="single" w:sz="8" w:space="0" w:color="000000"/>
              <w:right w:val="single" w:sz="8" w:space="0" w:color="000000"/>
            </w:tcBorders>
            <w:shd w:val="clear" w:color="auto" w:fill="F3F3F3"/>
          </w:tcPr>
          <w:p w14:paraId="5F004CFF" w14:textId="77777777" w:rsidR="00F70C1F" w:rsidRPr="00362205" w:rsidRDefault="00F70C1F" w:rsidP="00A4242B">
            <w:pPr>
              <w:rPr>
                <w:rFonts w:ascii="標楷體" w:eastAsia="標楷體" w:hAnsi="標楷體"/>
              </w:rPr>
            </w:pPr>
            <w:r w:rsidRPr="00362205">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2996B7DE" w14:textId="77777777" w:rsidR="00F70C1F" w:rsidRPr="00362205" w:rsidRDefault="00F70C1F" w:rsidP="00A4242B">
            <w:pPr>
              <w:rPr>
                <w:rFonts w:ascii="標楷體" w:eastAsia="標楷體" w:hAnsi="標楷體"/>
              </w:rPr>
            </w:pPr>
          </w:p>
        </w:tc>
      </w:tr>
      <w:tr w:rsidR="00F70C1F" w:rsidRPr="00362205" w14:paraId="5F7C1463" w14:textId="77777777" w:rsidTr="00A4242B">
        <w:trPr>
          <w:trHeight w:val="278"/>
        </w:trPr>
        <w:tc>
          <w:tcPr>
            <w:tcW w:w="1548" w:type="dxa"/>
            <w:tcBorders>
              <w:top w:val="single" w:sz="8" w:space="0" w:color="000000"/>
              <w:bottom w:val="single" w:sz="8" w:space="0" w:color="000000"/>
              <w:right w:val="single" w:sz="8" w:space="0" w:color="000000"/>
            </w:tcBorders>
            <w:shd w:val="clear" w:color="auto" w:fill="F3F3F3"/>
          </w:tcPr>
          <w:p w14:paraId="454CEA0B" w14:textId="77777777" w:rsidR="00F70C1F" w:rsidRPr="00362205" w:rsidRDefault="00F70C1F" w:rsidP="00A4242B">
            <w:pPr>
              <w:rPr>
                <w:rFonts w:ascii="標楷體" w:eastAsia="標楷體" w:hAnsi="標楷體"/>
              </w:rPr>
            </w:pPr>
            <w:r w:rsidRPr="00362205">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32BB88CE" w14:textId="77777777" w:rsidR="00F70C1F" w:rsidRPr="00362205" w:rsidRDefault="00F70C1F" w:rsidP="00A4242B">
            <w:pPr>
              <w:rPr>
                <w:rFonts w:ascii="標楷體" w:eastAsia="標楷體" w:hAnsi="標楷體"/>
              </w:rPr>
            </w:pPr>
          </w:p>
        </w:tc>
      </w:tr>
    </w:tbl>
    <w:p w14:paraId="3626F3BB" w14:textId="77777777" w:rsidR="00F70C1F" w:rsidRPr="00362205" w:rsidRDefault="00F70C1F" w:rsidP="00F70C1F">
      <w:pPr>
        <w:rPr>
          <w:rFonts w:ascii="標楷體" w:eastAsia="標楷體" w:hAnsi="標楷體"/>
        </w:rPr>
      </w:pPr>
    </w:p>
    <w:p w14:paraId="0F6117A4" w14:textId="77777777" w:rsidR="00F70C1F" w:rsidRPr="00362205" w:rsidRDefault="00F70C1F" w:rsidP="00F70C1F">
      <w:pPr>
        <w:rPr>
          <w:rFonts w:ascii="標楷體" w:eastAsia="標楷體" w:hAnsi="標楷體"/>
        </w:rPr>
      </w:pPr>
      <w:r w:rsidRPr="00362205">
        <w:rPr>
          <w:rFonts w:ascii="標楷體" w:eastAsia="標楷體" w:hAnsi="標楷體"/>
        </w:rPr>
        <w:br w:type="page"/>
      </w:r>
    </w:p>
    <w:p w14:paraId="1AD4A5BA" w14:textId="77777777" w:rsidR="00F70C1F" w:rsidRPr="00362205" w:rsidRDefault="00F70C1F" w:rsidP="00D01BCC">
      <w:pPr>
        <w:pStyle w:val="a"/>
      </w:pPr>
      <w:r w:rsidRPr="00362205">
        <w:lastRenderedPageBreak/>
        <w:t>UI畫面</w:t>
      </w:r>
    </w:p>
    <w:p w14:paraId="6AE69E6B" w14:textId="77777777" w:rsidR="00F70C1F" w:rsidRPr="00362205" w:rsidRDefault="00F70C1F" w:rsidP="00F70C1F">
      <w:pPr>
        <w:pStyle w:val="42"/>
        <w:spacing w:after="72"/>
        <w:ind w:left="1133"/>
        <w:rPr>
          <w:rFonts w:ascii="標楷體" w:hAnsi="標楷體"/>
        </w:rPr>
      </w:pPr>
      <w:r w:rsidRPr="00362205">
        <w:rPr>
          <w:rFonts w:ascii="標楷體" w:hAnsi="標楷體" w:hint="eastAsia"/>
        </w:rPr>
        <w:t>輸入畫面：</w:t>
      </w:r>
    </w:p>
    <w:p w14:paraId="2C586483" w14:textId="77777777" w:rsidR="00F70C1F" w:rsidRPr="00362205" w:rsidRDefault="002C3244" w:rsidP="00D01BCC">
      <w:pPr>
        <w:pStyle w:val="a"/>
      </w:pPr>
      <w:r>
        <w:rPr>
          <w:noProof/>
        </w:rPr>
        <w:drawing>
          <wp:inline distT="0" distB="0" distL="0" distR="0" wp14:anchorId="0729D1C9" wp14:editId="6A61C5C9">
            <wp:extent cx="6565900" cy="3176905"/>
            <wp:effectExtent l="0" t="0" r="6350" b="4445"/>
            <wp:docPr id="5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6565900" cy="3176905"/>
                    </a:xfrm>
                    <a:prstGeom prst="rect">
                      <a:avLst/>
                    </a:prstGeom>
                    <a:noFill/>
                    <a:ln>
                      <a:noFill/>
                    </a:ln>
                  </pic:spPr>
                </pic:pic>
              </a:graphicData>
            </a:graphic>
          </wp:inline>
        </w:drawing>
      </w:r>
    </w:p>
    <w:p w14:paraId="5614AFF5" w14:textId="77777777" w:rsidR="00E91F48" w:rsidRDefault="00E91F48" w:rsidP="00D01BCC">
      <w:pPr>
        <w:pStyle w:val="a"/>
      </w:pPr>
    </w:p>
    <w:p w14:paraId="72AF36F2" w14:textId="77777777" w:rsidR="00F70C1F" w:rsidRPr="00362205" w:rsidRDefault="000C7737" w:rsidP="00D01BCC">
      <w:pPr>
        <w:pStyle w:val="a"/>
      </w:pPr>
      <w:r>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7"/>
        <w:gridCol w:w="1667"/>
        <w:gridCol w:w="936"/>
        <w:gridCol w:w="1089"/>
        <w:gridCol w:w="1168"/>
        <w:gridCol w:w="673"/>
        <w:gridCol w:w="694"/>
        <w:gridCol w:w="3231"/>
      </w:tblGrid>
      <w:tr w:rsidR="00E91F48" w:rsidRPr="005E5C6E" w14:paraId="7DCBB951" w14:textId="77777777" w:rsidTr="00E91F48">
        <w:trPr>
          <w:trHeight w:val="388"/>
          <w:jc w:val="center"/>
        </w:trPr>
        <w:tc>
          <w:tcPr>
            <w:tcW w:w="457" w:type="dxa"/>
            <w:vMerge w:val="restart"/>
          </w:tcPr>
          <w:p w14:paraId="46DBE62A" w14:textId="77777777" w:rsidR="00E91F48" w:rsidRPr="005E5C6E" w:rsidRDefault="00E91F48" w:rsidP="00A4242B">
            <w:pPr>
              <w:rPr>
                <w:rFonts w:ascii="標楷體" w:eastAsia="標楷體" w:hAnsi="標楷體"/>
              </w:rPr>
            </w:pPr>
            <w:r w:rsidRPr="005E5C6E">
              <w:rPr>
                <w:rFonts w:ascii="標楷體" w:eastAsia="標楷體" w:hAnsi="標楷體"/>
              </w:rPr>
              <w:t>序號</w:t>
            </w:r>
          </w:p>
        </w:tc>
        <w:tc>
          <w:tcPr>
            <w:tcW w:w="1667" w:type="dxa"/>
            <w:vMerge w:val="restart"/>
          </w:tcPr>
          <w:p w14:paraId="7D19A3A9" w14:textId="77777777" w:rsidR="00E91F48" w:rsidRPr="005E5C6E" w:rsidRDefault="00E91F48" w:rsidP="00A4242B">
            <w:pPr>
              <w:rPr>
                <w:rFonts w:ascii="標楷體" w:eastAsia="標楷體" w:hAnsi="標楷體"/>
              </w:rPr>
            </w:pPr>
            <w:r w:rsidRPr="005E5C6E">
              <w:rPr>
                <w:rFonts w:ascii="標楷體" w:eastAsia="標楷體" w:hAnsi="標楷體"/>
              </w:rPr>
              <w:t>欄位</w:t>
            </w:r>
          </w:p>
        </w:tc>
        <w:tc>
          <w:tcPr>
            <w:tcW w:w="4560" w:type="dxa"/>
            <w:gridSpan w:val="5"/>
          </w:tcPr>
          <w:p w14:paraId="5BA87265" w14:textId="77777777" w:rsidR="00E91F48" w:rsidRPr="005E5C6E" w:rsidRDefault="00E91F48" w:rsidP="00E91F48">
            <w:pPr>
              <w:jc w:val="center"/>
              <w:rPr>
                <w:rFonts w:ascii="標楷體" w:eastAsia="標楷體" w:hAnsi="標楷體"/>
              </w:rPr>
            </w:pPr>
            <w:r w:rsidRPr="005E5C6E">
              <w:rPr>
                <w:rFonts w:ascii="標楷體" w:eastAsia="標楷體" w:hAnsi="標楷體"/>
              </w:rPr>
              <w:t>說明</w:t>
            </w:r>
          </w:p>
        </w:tc>
        <w:tc>
          <w:tcPr>
            <w:tcW w:w="3231" w:type="dxa"/>
            <w:vMerge w:val="restart"/>
          </w:tcPr>
          <w:p w14:paraId="68396B06" w14:textId="77777777" w:rsidR="00E91F48" w:rsidRPr="005E5C6E" w:rsidRDefault="00E91F48" w:rsidP="00A4242B">
            <w:pPr>
              <w:rPr>
                <w:rFonts w:ascii="標楷體" w:eastAsia="標楷體" w:hAnsi="標楷體"/>
              </w:rPr>
            </w:pPr>
            <w:r w:rsidRPr="005E5C6E">
              <w:rPr>
                <w:rFonts w:ascii="標楷體" w:eastAsia="標楷體" w:hAnsi="標楷體"/>
              </w:rPr>
              <w:t>處理邏輯及注意事項</w:t>
            </w:r>
          </w:p>
        </w:tc>
      </w:tr>
      <w:tr w:rsidR="00E91F48" w:rsidRPr="005E5C6E" w14:paraId="1AA063CD" w14:textId="77777777" w:rsidTr="00E91F48">
        <w:trPr>
          <w:trHeight w:val="244"/>
          <w:jc w:val="center"/>
        </w:trPr>
        <w:tc>
          <w:tcPr>
            <w:tcW w:w="457" w:type="dxa"/>
            <w:vMerge/>
          </w:tcPr>
          <w:p w14:paraId="0B914719" w14:textId="77777777" w:rsidR="00E91F48" w:rsidRPr="005E5C6E" w:rsidRDefault="00E91F48" w:rsidP="00A4242B">
            <w:pPr>
              <w:rPr>
                <w:rFonts w:ascii="標楷體" w:eastAsia="標楷體" w:hAnsi="標楷體"/>
              </w:rPr>
            </w:pPr>
          </w:p>
        </w:tc>
        <w:tc>
          <w:tcPr>
            <w:tcW w:w="1667" w:type="dxa"/>
            <w:vMerge/>
          </w:tcPr>
          <w:p w14:paraId="5F61487F" w14:textId="77777777" w:rsidR="00E91F48" w:rsidRPr="005E5C6E" w:rsidRDefault="00E91F48" w:rsidP="00A4242B">
            <w:pPr>
              <w:rPr>
                <w:rFonts w:ascii="標楷體" w:eastAsia="標楷體" w:hAnsi="標楷體"/>
              </w:rPr>
            </w:pPr>
          </w:p>
        </w:tc>
        <w:tc>
          <w:tcPr>
            <w:tcW w:w="936" w:type="dxa"/>
          </w:tcPr>
          <w:p w14:paraId="322715BE" w14:textId="77777777" w:rsidR="00E91F48" w:rsidRPr="00362205" w:rsidRDefault="00E91F48" w:rsidP="00E91F48">
            <w:pPr>
              <w:rPr>
                <w:rFonts w:ascii="標楷體" w:eastAsia="標楷體" w:hAnsi="標楷體"/>
              </w:rPr>
            </w:pPr>
            <w:r w:rsidRPr="004E09B8">
              <w:rPr>
                <w:rFonts w:ascii="標楷體" w:eastAsia="標楷體" w:hAnsi="標楷體" w:hint="eastAsia"/>
              </w:rPr>
              <w:t>資料型態長度</w:t>
            </w:r>
          </w:p>
        </w:tc>
        <w:tc>
          <w:tcPr>
            <w:tcW w:w="1089" w:type="dxa"/>
          </w:tcPr>
          <w:p w14:paraId="2079D931" w14:textId="77777777" w:rsidR="00E91F48" w:rsidRPr="005E5C6E" w:rsidRDefault="00E91F48" w:rsidP="00A4242B">
            <w:pPr>
              <w:rPr>
                <w:rFonts w:ascii="標楷體" w:eastAsia="標楷體" w:hAnsi="標楷體"/>
              </w:rPr>
            </w:pPr>
            <w:r w:rsidRPr="005E5C6E">
              <w:rPr>
                <w:rFonts w:ascii="標楷體" w:eastAsia="標楷體" w:hAnsi="標楷體"/>
              </w:rPr>
              <w:t>預設值</w:t>
            </w:r>
          </w:p>
        </w:tc>
        <w:tc>
          <w:tcPr>
            <w:tcW w:w="1168" w:type="dxa"/>
          </w:tcPr>
          <w:p w14:paraId="7D8DE4FE" w14:textId="77777777" w:rsidR="00E91F48" w:rsidRPr="005E5C6E" w:rsidRDefault="00E91F48" w:rsidP="00A4242B">
            <w:pPr>
              <w:rPr>
                <w:rFonts w:ascii="標楷體" w:eastAsia="標楷體" w:hAnsi="標楷體"/>
              </w:rPr>
            </w:pPr>
            <w:r w:rsidRPr="005E5C6E">
              <w:rPr>
                <w:rFonts w:ascii="標楷體" w:eastAsia="標楷體" w:hAnsi="標楷體"/>
              </w:rPr>
              <w:t>選單內容</w:t>
            </w:r>
          </w:p>
        </w:tc>
        <w:tc>
          <w:tcPr>
            <w:tcW w:w="673" w:type="dxa"/>
          </w:tcPr>
          <w:p w14:paraId="4796ED51" w14:textId="77777777" w:rsidR="00E91F48" w:rsidRPr="005E5C6E" w:rsidRDefault="00E91F48" w:rsidP="00A4242B">
            <w:pPr>
              <w:rPr>
                <w:rFonts w:ascii="標楷體" w:eastAsia="標楷體" w:hAnsi="標楷體"/>
              </w:rPr>
            </w:pPr>
            <w:r w:rsidRPr="005E5C6E">
              <w:rPr>
                <w:rFonts w:ascii="標楷體" w:eastAsia="標楷體" w:hAnsi="標楷體"/>
              </w:rPr>
              <w:t>必填</w:t>
            </w:r>
          </w:p>
        </w:tc>
        <w:tc>
          <w:tcPr>
            <w:tcW w:w="694" w:type="dxa"/>
          </w:tcPr>
          <w:p w14:paraId="041B1ED0" w14:textId="77777777" w:rsidR="00E91F48" w:rsidRPr="005E5C6E" w:rsidRDefault="00E91F48" w:rsidP="00A4242B">
            <w:pPr>
              <w:rPr>
                <w:rFonts w:ascii="標楷體" w:eastAsia="標楷體" w:hAnsi="標楷體"/>
              </w:rPr>
            </w:pPr>
            <w:r w:rsidRPr="005E5C6E">
              <w:rPr>
                <w:rFonts w:ascii="標楷體" w:eastAsia="標楷體" w:hAnsi="標楷體"/>
              </w:rPr>
              <w:t>R/W</w:t>
            </w:r>
          </w:p>
        </w:tc>
        <w:tc>
          <w:tcPr>
            <w:tcW w:w="3231" w:type="dxa"/>
            <w:vMerge/>
          </w:tcPr>
          <w:p w14:paraId="1F79B1A2" w14:textId="77777777" w:rsidR="00E91F48" w:rsidRPr="005E5C6E" w:rsidRDefault="00E91F48" w:rsidP="00A4242B">
            <w:pPr>
              <w:rPr>
                <w:rFonts w:ascii="標楷體" w:eastAsia="標楷體" w:hAnsi="標楷體"/>
              </w:rPr>
            </w:pPr>
          </w:p>
        </w:tc>
      </w:tr>
      <w:tr w:rsidR="00E91F48" w:rsidRPr="005E5C6E" w14:paraId="2570C2B9" w14:textId="77777777" w:rsidTr="00E91F48">
        <w:trPr>
          <w:trHeight w:val="244"/>
          <w:jc w:val="center"/>
        </w:trPr>
        <w:tc>
          <w:tcPr>
            <w:tcW w:w="457" w:type="dxa"/>
          </w:tcPr>
          <w:p w14:paraId="1621820C" w14:textId="77777777" w:rsidR="00E91F48" w:rsidRPr="005E5C6E" w:rsidRDefault="00E91F48" w:rsidP="00A4242B">
            <w:pPr>
              <w:rPr>
                <w:rFonts w:ascii="標楷體" w:eastAsia="標楷體" w:hAnsi="標楷體"/>
              </w:rPr>
            </w:pPr>
            <w:r w:rsidRPr="005E5C6E">
              <w:rPr>
                <w:rFonts w:ascii="標楷體" w:eastAsia="標楷體" w:hAnsi="標楷體" w:hint="eastAsia"/>
              </w:rPr>
              <w:t>1.</w:t>
            </w:r>
          </w:p>
        </w:tc>
        <w:tc>
          <w:tcPr>
            <w:tcW w:w="1667" w:type="dxa"/>
          </w:tcPr>
          <w:p w14:paraId="1E86C048" w14:textId="77777777" w:rsidR="00E91F48" w:rsidRPr="005E5C6E" w:rsidRDefault="00E91F48" w:rsidP="00A4242B">
            <w:pPr>
              <w:rPr>
                <w:rFonts w:ascii="標楷體" w:eastAsia="標楷體" w:hAnsi="標楷體"/>
              </w:rPr>
            </w:pPr>
            <w:r w:rsidRPr="005E5C6E">
              <w:rPr>
                <w:rFonts w:ascii="標楷體" w:eastAsia="標楷體" w:hAnsi="標楷體" w:hint="eastAsia"/>
              </w:rPr>
              <w:t>功能</w:t>
            </w:r>
          </w:p>
        </w:tc>
        <w:tc>
          <w:tcPr>
            <w:tcW w:w="936" w:type="dxa"/>
          </w:tcPr>
          <w:p w14:paraId="328B4D4B" w14:textId="77777777" w:rsidR="00E91F48" w:rsidRPr="005E5C6E" w:rsidRDefault="00E91F48" w:rsidP="00A4242B">
            <w:pPr>
              <w:rPr>
                <w:rFonts w:ascii="標楷體" w:eastAsia="標楷體" w:hAnsi="標楷體"/>
              </w:rPr>
            </w:pPr>
            <w:r>
              <w:rPr>
                <w:rFonts w:ascii="標楷體" w:eastAsia="標楷體" w:hAnsi="標楷體" w:hint="eastAsia"/>
              </w:rPr>
              <w:t>9</w:t>
            </w:r>
          </w:p>
        </w:tc>
        <w:tc>
          <w:tcPr>
            <w:tcW w:w="1089" w:type="dxa"/>
          </w:tcPr>
          <w:p w14:paraId="2521067F" w14:textId="77777777" w:rsidR="00E91F48" w:rsidRPr="005E5C6E" w:rsidRDefault="00E91F48" w:rsidP="00A4242B">
            <w:pPr>
              <w:rPr>
                <w:rFonts w:ascii="標楷體" w:eastAsia="標楷體" w:hAnsi="標楷體"/>
              </w:rPr>
            </w:pPr>
          </w:p>
        </w:tc>
        <w:tc>
          <w:tcPr>
            <w:tcW w:w="1168" w:type="dxa"/>
          </w:tcPr>
          <w:p w14:paraId="7F02FE37" w14:textId="77777777" w:rsidR="00E91F48" w:rsidRPr="005E5C6E" w:rsidRDefault="00E91F48" w:rsidP="00A4242B">
            <w:pPr>
              <w:rPr>
                <w:rFonts w:ascii="標楷體" w:eastAsia="標楷體" w:hAnsi="標楷體"/>
              </w:rPr>
            </w:pPr>
            <w:r w:rsidRPr="005E5C6E">
              <w:rPr>
                <w:rFonts w:ascii="標楷體" w:eastAsia="標楷體" w:hAnsi="標楷體" w:hint="eastAsia"/>
              </w:rPr>
              <w:t>下拉式選單</w:t>
            </w:r>
          </w:p>
        </w:tc>
        <w:tc>
          <w:tcPr>
            <w:tcW w:w="673" w:type="dxa"/>
          </w:tcPr>
          <w:p w14:paraId="30DF7A25" w14:textId="77777777" w:rsidR="00E91F48" w:rsidRPr="005E5C6E" w:rsidRDefault="00E91F48" w:rsidP="00A4242B">
            <w:pPr>
              <w:rPr>
                <w:rFonts w:ascii="標楷體" w:eastAsia="標楷體" w:hAnsi="標楷體"/>
              </w:rPr>
            </w:pPr>
            <w:r w:rsidRPr="005E5C6E">
              <w:rPr>
                <w:rFonts w:ascii="標楷體" w:eastAsia="標楷體" w:hAnsi="標楷體" w:hint="eastAsia"/>
              </w:rPr>
              <w:t>V</w:t>
            </w:r>
          </w:p>
        </w:tc>
        <w:tc>
          <w:tcPr>
            <w:tcW w:w="694" w:type="dxa"/>
          </w:tcPr>
          <w:p w14:paraId="085DA228" w14:textId="77777777" w:rsidR="00E91F48" w:rsidRPr="005E5C6E" w:rsidRDefault="00E91F48" w:rsidP="00A4242B">
            <w:pPr>
              <w:rPr>
                <w:rFonts w:ascii="標楷體" w:eastAsia="標楷體" w:hAnsi="標楷體"/>
              </w:rPr>
            </w:pPr>
          </w:p>
        </w:tc>
        <w:tc>
          <w:tcPr>
            <w:tcW w:w="3231" w:type="dxa"/>
          </w:tcPr>
          <w:p w14:paraId="0B227B4D" w14:textId="77777777" w:rsidR="00E91F48" w:rsidRPr="005E5C6E" w:rsidRDefault="00E91F48" w:rsidP="00A4242B">
            <w:pPr>
              <w:rPr>
                <w:rFonts w:ascii="標楷體" w:eastAsia="標楷體" w:hAnsi="標楷體"/>
              </w:rPr>
            </w:pPr>
            <w:r w:rsidRPr="005E5C6E">
              <w:rPr>
                <w:rFonts w:ascii="標楷體" w:eastAsia="標楷體" w:hAnsi="標楷體" w:hint="eastAsia"/>
              </w:rPr>
              <w:t>必須輸入</w:t>
            </w:r>
          </w:p>
          <w:p w14:paraId="44E0F73D" w14:textId="77777777" w:rsidR="00E91F48" w:rsidRPr="005E5C6E" w:rsidRDefault="00E91F48" w:rsidP="00F70C1F">
            <w:pPr>
              <w:rPr>
                <w:rFonts w:ascii="標楷體" w:eastAsia="標楷體" w:hAnsi="標楷體"/>
              </w:rPr>
            </w:pPr>
            <w:r w:rsidRPr="005E5C6E">
              <w:rPr>
                <w:rFonts w:ascii="標楷體" w:eastAsia="標楷體" w:hAnsi="標楷體" w:hint="eastAsia"/>
              </w:rPr>
              <w:t>1: 新增</w:t>
            </w:r>
          </w:p>
          <w:p w14:paraId="0579B6D5" w14:textId="77777777" w:rsidR="00E91F48" w:rsidRPr="005E5C6E" w:rsidRDefault="00E91F48" w:rsidP="00F70C1F">
            <w:pPr>
              <w:rPr>
                <w:rFonts w:ascii="標楷體" w:eastAsia="標楷體" w:hAnsi="標楷體"/>
              </w:rPr>
            </w:pPr>
            <w:r w:rsidRPr="005E5C6E">
              <w:rPr>
                <w:rFonts w:ascii="標楷體" w:eastAsia="標楷體" w:hAnsi="標楷體" w:hint="eastAsia"/>
              </w:rPr>
              <w:t>2</w:t>
            </w:r>
            <w:r w:rsidRPr="005E5C6E">
              <w:rPr>
                <w:rFonts w:ascii="標楷體" w:eastAsia="標楷體" w:hAnsi="標楷體"/>
              </w:rPr>
              <w:t>:</w:t>
            </w:r>
            <w:r w:rsidRPr="005E5C6E">
              <w:rPr>
                <w:rFonts w:ascii="標楷體" w:eastAsia="標楷體" w:hAnsi="標楷體" w:hint="eastAsia"/>
              </w:rPr>
              <w:t xml:space="preserve"> 修改</w:t>
            </w:r>
          </w:p>
          <w:p w14:paraId="2967AA6D" w14:textId="77777777" w:rsidR="00E91F48" w:rsidRPr="005E5C6E" w:rsidRDefault="00E91F48" w:rsidP="00F70C1F">
            <w:pPr>
              <w:rPr>
                <w:rFonts w:ascii="標楷體" w:eastAsia="標楷體" w:hAnsi="標楷體"/>
              </w:rPr>
            </w:pPr>
            <w:r w:rsidRPr="005E5C6E">
              <w:rPr>
                <w:rFonts w:ascii="標楷體" w:eastAsia="標楷體" w:hAnsi="標楷體" w:hint="eastAsia"/>
              </w:rPr>
              <w:t>4: 刪除</w:t>
            </w:r>
          </w:p>
          <w:p w14:paraId="0901CF0C" w14:textId="77777777" w:rsidR="00E91F48" w:rsidRPr="005E5C6E" w:rsidRDefault="00E91F48" w:rsidP="00F70C1F">
            <w:pPr>
              <w:rPr>
                <w:rFonts w:ascii="標楷體" w:eastAsia="標楷體" w:hAnsi="標楷體"/>
              </w:rPr>
            </w:pPr>
            <w:r w:rsidRPr="005E5C6E">
              <w:rPr>
                <w:rFonts w:ascii="標楷體" w:eastAsia="標楷體" w:hAnsi="標楷體" w:hint="eastAsia"/>
              </w:rPr>
              <w:t>5: 查詢</w:t>
            </w:r>
          </w:p>
        </w:tc>
      </w:tr>
      <w:tr w:rsidR="00E91F48" w:rsidRPr="005E5C6E" w14:paraId="0320CC1D" w14:textId="77777777" w:rsidTr="00E91F48">
        <w:trPr>
          <w:trHeight w:val="291"/>
          <w:jc w:val="center"/>
        </w:trPr>
        <w:tc>
          <w:tcPr>
            <w:tcW w:w="457" w:type="dxa"/>
          </w:tcPr>
          <w:p w14:paraId="71EAF1FF" w14:textId="77777777" w:rsidR="00E91F48" w:rsidRPr="005E5C6E" w:rsidRDefault="00E91F48" w:rsidP="005E5C6E">
            <w:pPr>
              <w:rPr>
                <w:rFonts w:ascii="標楷體" w:eastAsia="標楷體" w:hAnsi="標楷體"/>
              </w:rPr>
            </w:pPr>
            <w:r w:rsidRPr="005E5C6E">
              <w:rPr>
                <w:rFonts w:ascii="標楷體" w:eastAsia="標楷體" w:hAnsi="標楷體" w:hint="eastAsia"/>
              </w:rPr>
              <w:t>2</w:t>
            </w:r>
          </w:p>
        </w:tc>
        <w:tc>
          <w:tcPr>
            <w:tcW w:w="1667" w:type="dxa"/>
          </w:tcPr>
          <w:p w14:paraId="5D52A5B7" w14:textId="77777777" w:rsidR="00E91F48" w:rsidRPr="005E5C6E" w:rsidRDefault="00E91F48" w:rsidP="005E5C6E">
            <w:pPr>
              <w:rPr>
                <w:rFonts w:ascii="標楷體" w:eastAsia="標楷體" w:hAnsi="標楷體"/>
              </w:rPr>
            </w:pPr>
            <w:r w:rsidRPr="005E5C6E">
              <w:rPr>
                <w:rFonts w:ascii="標楷體" w:eastAsia="標楷體" w:hAnsi="標楷體" w:hint="eastAsia"/>
              </w:rPr>
              <w:t xml:space="preserve">地區別  </w:t>
            </w:r>
          </w:p>
        </w:tc>
        <w:tc>
          <w:tcPr>
            <w:tcW w:w="936" w:type="dxa"/>
          </w:tcPr>
          <w:p w14:paraId="46AC54D7" w14:textId="77777777" w:rsidR="00E91F48" w:rsidRPr="005E5C6E" w:rsidRDefault="00E91F48" w:rsidP="005E5C6E">
            <w:pPr>
              <w:rPr>
                <w:rFonts w:ascii="標楷體" w:eastAsia="標楷體" w:hAnsi="標楷體"/>
              </w:rPr>
            </w:pPr>
            <w:r>
              <w:rPr>
                <w:rFonts w:ascii="標楷體" w:eastAsia="標楷體" w:hAnsi="標楷體" w:hint="eastAsia"/>
              </w:rPr>
              <w:t>999</w:t>
            </w:r>
          </w:p>
        </w:tc>
        <w:tc>
          <w:tcPr>
            <w:tcW w:w="1089" w:type="dxa"/>
          </w:tcPr>
          <w:p w14:paraId="5C3FA381" w14:textId="77777777" w:rsidR="00E91F48" w:rsidRPr="005E5C6E" w:rsidRDefault="00E91F48" w:rsidP="005E5C6E">
            <w:pPr>
              <w:rPr>
                <w:rFonts w:ascii="標楷體" w:eastAsia="標楷體" w:hAnsi="標楷體"/>
              </w:rPr>
            </w:pPr>
          </w:p>
        </w:tc>
        <w:tc>
          <w:tcPr>
            <w:tcW w:w="1168" w:type="dxa"/>
          </w:tcPr>
          <w:p w14:paraId="10707F2E" w14:textId="77777777" w:rsidR="00E91F48" w:rsidRPr="005E5C6E" w:rsidRDefault="00E91F48" w:rsidP="005E5C6E">
            <w:pPr>
              <w:rPr>
                <w:rFonts w:ascii="標楷體" w:eastAsia="標楷體" w:hAnsi="標楷體"/>
              </w:rPr>
            </w:pPr>
          </w:p>
        </w:tc>
        <w:tc>
          <w:tcPr>
            <w:tcW w:w="673" w:type="dxa"/>
          </w:tcPr>
          <w:p w14:paraId="46CBD017" w14:textId="77777777" w:rsidR="00E91F48" w:rsidRPr="005E5C6E" w:rsidRDefault="00E91F48" w:rsidP="005E5C6E">
            <w:pPr>
              <w:rPr>
                <w:rFonts w:ascii="標楷體" w:eastAsia="標楷體" w:hAnsi="標楷體"/>
              </w:rPr>
            </w:pPr>
            <w:r w:rsidRPr="005E5C6E">
              <w:rPr>
                <w:rFonts w:ascii="標楷體" w:eastAsia="標楷體" w:hAnsi="標楷體" w:hint="eastAsia"/>
              </w:rPr>
              <w:t>V</w:t>
            </w:r>
          </w:p>
        </w:tc>
        <w:tc>
          <w:tcPr>
            <w:tcW w:w="694" w:type="dxa"/>
          </w:tcPr>
          <w:p w14:paraId="13FAEE08" w14:textId="77777777" w:rsidR="00E91F48" w:rsidRPr="005E5C6E" w:rsidRDefault="00E91F48" w:rsidP="005E5C6E">
            <w:pPr>
              <w:rPr>
                <w:rFonts w:ascii="標楷體" w:eastAsia="標楷體" w:hAnsi="標楷體"/>
              </w:rPr>
            </w:pPr>
          </w:p>
        </w:tc>
        <w:tc>
          <w:tcPr>
            <w:tcW w:w="3231" w:type="dxa"/>
          </w:tcPr>
          <w:p w14:paraId="1C8A5D0F" w14:textId="77777777" w:rsidR="00E91F48" w:rsidRPr="005E5C6E" w:rsidRDefault="00E91F48" w:rsidP="005E5C6E">
            <w:pPr>
              <w:rPr>
                <w:rFonts w:ascii="標楷體" w:eastAsia="標楷體" w:hAnsi="標楷體"/>
              </w:rPr>
            </w:pPr>
            <w:r w:rsidRPr="005E5C6E">
              <w:rPr>
                <w:rFonts w:ascii="標楷體" w:eastAsia="標楷體" w:hAnsi="標楷體" w:hint="eastAsia"/>
              </w:rPr>
              <w:t>必須輸入</w:t>
            </w:r>
          </w:p>
        </w:tc>
      </w:tr>
      <w:tr w:rsidR="00E91F48" w:rsidRPr="005E5C6E" w14:paraId="49F4C581" w14:textId="77777777" w:rsidTr="00E91F48">
        <w:trPr>
          <w:trHeight w:val="291"/>
          <w:jc w:val="center"/>
        </w:trPr>
        <w:tc>
          <w:tcPr>
            <w:tcW w:w="457" w:type="dxa"/>
          </w:tcPr>
          <w:p w14:paraId="1C4328D6" w14:textId="77777777" w:rsidR="00E91F48" w:rsidRPr="005E5C6E" w:rsidRDefault="00E91F48" w:rsidP="005E5C6E">
            <w:pPr>
              <w:rPr>
                <w:rFonts w:ascii="標楷體" w:eastAsia="標楷體" w:hAnsi="標楷體"/>
              </w:rPr>
            </w:pPr>
            <w:r w:rsidRPr="005E5C6E">
              <w:rPr>
                <w:rFonts w:ascii="標楷體" w:eastAsia="標楷體" w:hAnsi="標楷體" w:hint="eastAsia"/>
              </w:rPr>
              <w:t>3</w:t>
            </w:r>
          </w:p>
        </w:tc>
        <w:tc>
          <w:tcPr>
            <w:tcW w:w="1667" w:type="dxa"/>
          </w:tcPr>
          <w:p w14:paraId="57826B57" w14:textId="77777777" w:rsidR="00E91F48" w:rsidRPr="005E5C6E" w:rsidRDefault="00E91F48" w:rsidP="005E5C6E">
            <w:pPr>
              <w:rPr>
                <w:rFonts w:ascii="標楷體" w:eastAsia="標楷體" w:hAnsi="標楷體"/>
              </w:rPr>
            </w:pPr>
            <w:r w:rsidRPr="005E5C6E">
              <w:rPr>
                <w:rFonts w:ascii="標楷體" w:eastAsia="標楷體" w:hAnsi="標楷體" w:hint="eastAsia"/>
              </w:rPr>
              <w:t xml:space="preserve">鄉鎮區  </w:t>
            </w:r>
          </w:p>
        </w:tc>
        <w:tc>
          <w:tcPr>
            <w:tcW w:w="936" w:type="dxa"/>
          </w:tcPr>
          <w:p w14:paraId="415CD208" w14:textId="77777777" w:rsidR="00E91F48" w:rsidRPr="005E5C6E" w:rsidRDefault="00E91F48" w:rsidP="005E5C6E">
            <w:pPr>
              <w:rPr>
                <w:rFonts w:ascii="標楷體" w:eastAsia="標楷體" w:hAnsi="標楷體"/>
              </w:rPr>
            </w:pPr>
            <w:r>
              <w:rPr>
                <w:rFonts w:ascii="標楷體" w:eastAsia="標楷體" w:hAnsi="標楷體" w:hint="eastAsia"/>
              </w:rPr>
              <w:t>999</w:t>
            </w:r>
          </w:p>
        </w:tc>
        <w:tc>
          <w:tcPr>
            <w:tcW w:w="1089" w:type="dxa"/>
          </w:tcPr>
          <w:p w14:paraId="20F24630" w14:textId="77777777" w:rsidR="00E91F48" w:rsidRPr="005E5C6E" w:rsidRDefault="00E91F48" w:rsidP="005E5C6E">
            <w:pPr>
              <w:rPr>
                <w:rFonts w:ascii="標楷體" w:eastAsia="標楷體" w:hAnsi="標楷體"/>
              </w:rPr>
            </w:pPr>
          </w:p>
        </w:tc>
        <w:tc>
          <w:tcPr>
            <w:tcW w:w="1168" w:type="dxa"/>
          </w:tcPr>
          <w:p w14:paraId="097B6BA5" w14:textId="77777777" w:rsidR="00E91F48" w:rsidRPr="005E5C6E" w:rsidRDefault="00E91F48" w:rsidP="005E5C6E">
            <w:pPr>
              <w:rPr>
                <w:rFonts w:ascii="標楷體" w:eastAsia="標楷體" w:hAnsi="標楷體"/>
              </w:rPr>
            </w:pPr>
          </w:p>
        </w:tc>
        <w:tc>
          <w:tcPr>
            <w:tcW w:w="673" w:type="dxa"/>
          </w:tcPr>
          <w:p w14:paraId="5EDD4200" w14:textId="77777777" w:rsidR="00E91F48" w:rsidRPr="005E5C6E" w:rsidRDefault="00E91F48" w:rsidP="005E5C6E">
            <w:pPr>
              <w:rPr>
                <w:rFonts w:ascii="標楷體" w:eastAsia="標楷體" w:hAnsi="標楷體"/>
              </w:rPr>
            </w:pPr>
            <w:r w:rsidRPr="005E5C6E">
              <w:rPr>
                <w:rFonts w:ascii="標楷體" w:eastAsia="標楷體" w:hAnsi="標楷體" w:hint="eastAsia"/>
              </w:rPr>
              <w:t>V</w:t>
            </w:r>
          </w:p>
        </w:tc>
        <w:tc>
          <w:tcPr>
            <w:tcW w:w="694" w:type="dxa"/>
          </w:tcPr>
          <w:p w14:paraId="6939E884" w14:textId="77777777" w:rsidR="00E91F48" w:rsidRPr="005E5C6E" w:rsidRDefault="00E91F48" w:rsidP="005E5C6E">
            <w:pPr>
              <w:rPr>
                <w:rFonts w:ascii="標楷體" w:eastAsia="標楷體" w:hAnsi="標楷體"/>
              </w:rPr>
            </w:pPr>
          </w:p>
        </w:tc>
        <w:tc>
          <w:tcPr>
            <w:tcW w:w="3231" w:type="dxa"/>
          </w:tcPr>
          <w:p w14:paraId="6D9A0D15" w14:textId="77777777" w:rsidR="00E91F48" w:rsidRPr="005E5C6E" w:rsidRDefault="00E91F48" w:rsidP="005E5C6E">
            <w:pPr>
              <w:rPr>
                <w:rFonts w:ascii="標楷體" w:eastAsia="標楷體" w:hAnsi="標楷體"/>
              </w:rPr>
            </w:pPr>
            <w:r w:rsidRPr="005E5C6E">
              <w:rPr>
                <w:rFonts w:ascii="標楷體" w:eastAsia="標楷體" w:hAnsi="標楷體" w:hint="eastAsia"/>
              </w:rPr>
              <w:t>必須輸入</w:t>
            </w:r>
          </w:p>
        </w:tc>
      </w:tr>
      <w:tr w:rsidR="00E91F48" w:rsidRPr="005E5C6E" w14:paraId="052E3F40" w14:textId="77777777" w:rsidTr="00E91F48">
        <w:trPr>
          <w:trHeight w:val="291"/>
          <w:jc w:val="center"/>
        </w:trPr>
        <w:tc>
          <w:tcPr>
            <w:tcW w:w="457" w:type="dxa"/>
          </w:tcPr>
          <w:p w14:paraId="4E49CED6" w14:textId="77777777" w:rsidR="00E91F48" w:rsidRPr="005E5C6E" w:rsidRDefault="00E91F48" w:rsidP="005E5C6E">
            <w:pPr>
              <w:rPr>
                <w:rFonts w:ascii="標楷體" w:eastAsia="標楷體" w:hAnsi="標楷體"/>
              </w:rPr>
            </w:pPr>
            <w:r w:rsidRPr="005E5C6E">
              <w:rPr>
                <w:rFonts w:ascii="標楷體" w:eastAsia="標楷體" w:hAnsi="標楷體" w:hint="eastAsia"/>
              </w:rPr>
              <w:t>4</w:t>
            </w:r>
          </w:p>
        </w:tc>
        <w:tc>
          <w:tcPr>
            <w:tcW w:w="1667" w:type="dxa"/>
          </w:tcPr>
          <w:p w14:paraId="0090D3F1" w14:textId="77777777" w:rsidR="00E91F48" w:rsidRPr="005E5C6E" w:rsidRDefault="00E91F48" w:rsidP="005E5C6E">
            <w:pPr>
              <w:rPr>
                <w:rFonts w:ascii="標楷體" w:eastAsia="標楷體" w:hAnsi="標楷體"/>
              </w:rPr>
            </w:pPr>
            <w:r w:rsidRPr="005E5C6E">
              <w:rPr>
                <w:rFonts w:ascii="標楷體" w:eastAsia="標楷體" w:hAnsi="標楷體" w:hint="eastAsia"/>
              </w:rPr>
              <w:t xml:space="preserve">縣市    </w:t>
            </w:r>
          </w:p>
        </w:tc>
        <w:tc>
          <w:tcPr>
            <w:tcW w:w="936" w:type="dxa"/>
          </w:tcPr>
          <w:p w14:paraId="4F1F831E" w14:textId="77777777" w:rsidR="00E91F48" w:rsidRPr="005E5C6E" w:rsidRDefault="00E91F48" w:rsidP="005E5C6E">
            <w:pPr>
              <w:rPr>
                <w:rFonts w:ascii="標楷體" w:eastAsia="標楷體" w:hAnsi="標楷體"/>
              </w:rPr>
            </w:pPr>
            <w:r>
              <w:rPr>
                <w:rFonts w:ascii="標楷體" w:eastAsia="標楷體" w:hAnsi="標楷體" w:hint="eastAsia"/>
              </w:rPr>
              <w:t>X(10)</w:t>
            </w:r>
          </w:p>
        </w:tc>
        <w:tc>
          <w:tcPr>
            <w:tcW w:w="1089" w:type="dxa"/>
          </w:tcPr>
          <w:p w14:paraId="06F5E314" w14:textId="77777777" w:rsidR="00E91F48" w:rsidRPr="005E5C6E" w:rsidRDefault="00E91F48" w:rsidP="005E5C6E">
            <w:pPr>
              <w:rPr>
                <w:rFonts w:ascii="標楷體" w:eastAsia="標楷體" w:hAnsi="標楷體"/>
              </w:rPr>
            </w:pPr>
          </w:p>
        </w:tc>
        <w:tc>
          <w:tcPr>
            <w:tcW w:w="1168" w:type="dxa"/>
          </w:tcPr>
          <w:p w14:paraId="221538A7" w14:textId="77777777" w:rsidR="00E91F48" w:rsidRPr="005E5C6E" w:rsidRDefault="00E91F48" w:rsidP="005E5C6E">
            <w:pPr>
              <w:rPr>
                <w:rFonts w:ascii="標楷體" w:eastAsia="標楷體" w:hAnsi="標楷體"/>
              </w:rPr>
            </w:pPr>
          </w:p>
        </w:tc>
        <w:tc>
          <w:tcPr>
            <w:tcW w:w="673" w:type="dxa"/>
          </w:tcPr>
          <w:p w14:paraId="232B35F6" w14:textId="77777777" w:rsidR="00E91F48" w:rsidRPr="005E5C6E" w:rsidRDefault="00E91F48" w:rsidP="005E5C6E">
            <w:pPr>
              <w:rPr>
                <w:rFonts w:ascii="標楷體" w:eastAsia="標楷體" w:hAnsi="標楷體"/>
              </w:rPr>
            </w:pPr>
            <w:r w:rsidRPr="005E5C6E">
              <w:rPr>
                <w:rFonts w:ascii="標楷體" w:eastAsia="標楷體" w:hAnsi="標楷體" w:hint="eastAsia"/>
              </w:rPr>
              <w:t>V</w:t>
            </w:r>
          </w:p>
        </w:tc>
        <w:tc>
          <w:tcPr>
            <w:tcW w:w="694" w:type="dxa"/>
          </w:tcPr>
          <w:p w14:paraId="4BC1E94C" w14:textId="77777777" w:rsidR="00E91F48" w:rsidRPr="005E5C6E" w:rsidRDefault="00E91F48" w:rsidP="005E5C6E">
            <w:pPr>
              <w:rPr>
                <w:rFonts w:ascii="標楷體" w:eastAsia="標楷體" w:hAnsi="標楷體"/>
              </w:rPr>
            </w:pPr>
          </w:p>
        </w:tc>
        <w:tc>
          <w:tcPr>
            <w:tcW w:w="3231" w:type="dxa"/>
          </w:tcPr>
          <w:p w14:paraId="691FD4A9" w14:textId="77777777" w:rsidR="00E91F48" w:rsidRPr="005E5C6E" w:rsidRDefault="00E91F48" w:rsidP="005E5C6E">
            <w:pPr>
              <w:rPr>
                <w:rFonts w:ascii="標楷體" w:eastAsia="標楷體" w:hAnsi="標楷體"/>
              </w:rPr>
            </w:pPr>
            <w:r w:rsidRPr="005E5C6E">
              <w:rPr>
                <w:rFonts w:ascii="標楷體" w:eastAsia="標楷體" w:hAnsi="標楷體" w:hint="eastAsia"/>
              </w:rPr>
              <w:t>新增、修改時必須輸入,其他自動顯示不必輸入</w:t>
            </w:r>
          </w:p>
        </w:tc>
      </w:tr>
      <w:tr w:rsidR="00E91F48" w:rsidRPr="005E5C6E" w14:paraId="03709EC9" w14:textId="77777777" w:rsidTr="00E91F48">
        <w:trPr>
          <w:trHeight w:val="291"/>
          <w:jc w:val="center"/>
        </w:trPr>
        <w:tc>
          <w:tcPr>
            <w:tcW w:w="457" w:type="dxa"/>
          </w:tcPr>
          <w:p w14:paraId="5A3D2449" w14:textId="77777777" w:rsidR="00E91F48" w:rsidRPr="005E5C6E" w:rsidRDefault="00E91F48" w:rsidP="005E5C6E">
            <w:pPr>
              <w:rPr>
                <w:rFonts w:ascii="標楷體" w:eastAsia="標楷體" w:hAnsi="標楷體"/>
              </w:rPr>
            </w:pPr>
            <w:r w:rsidRPr="005E5C6E">
              <w:rPr>
                <w:rFonts w:ascii="標楷體" w:eastAsia="標楷體" w:hAnsi="標楷體" w:hint="eastAsia"/>
              </w:rPr>
              <w:t>5</w:t>
            </w:r>
          </w:p>
        </w:tc>
        <w:tc>
          <w:tcPr>
            <w:tcW w:w="1667" w:type="dxa"/>
          </w:tcPr>
          <w:p w14:paraId="76A5DA89" w14:textId="77777777" w:rsidR="00E91F48" w:rsidRPr="005E5C6E" w:rsidRDefault="00E91F48" w:rsidP="005E5C6E">
            <w:pPr>
              <w:rPr>
                <w:rFonts w:ascii="標楷體" w:eastAsia="標楷體" w:hAnsi="標楷體"/>
              </w:rPr>
            </w:pPr>
            <w:r w:rsidRPr="005E5C6E">
              <w:rPr>
                <w:rFonts w:ascii="標楷體" w:eastAsia="標楷體" w:hAnsi="標楷體" w:hint="eastAsia"/>
              </w:rPr>
              <w:t>縣市簡稱</w:t>
            </w:r>
          </w:p>
        </w:tc>
        <w:tc>
          <w:tcPr>
            <w:tcW w:w="936" w:type="dxa"/>
          </w:tcPr>
          <w:p w14:paraId="53BDA7B0" w14:textId="77777777" w:rsidR="00E91F48" w:rsidRPr="005E5C6E" w:rsidRDefault="00E91F48" w:rsidP="005E5C6E">
            <w:pPr>
              <w:rPr>
                <w:rFonts w:ascii="標楷體" w:eastAsia="標楷體" w:hAnsi="標楷體"/>
              </w:rPr>
            </w:pPr>
            <w:r w:rsidRPr="00885E6B">
              <w:rPr>
                <w:rFonts w:ascii="標楷體" w:eastAsia="標楷體" w:hAnsi="標楷體" w:hint="eastAsia"/>
              </w:rPr>
              <w:t>XXXXXX</w:t>
            </w:r>
          </w:p>
        </w:tc>
        <w:tc>
          <w:tcPr>
            <w:tcW w:w="1089" w:type="dxa"/>
          </w:tcPr>
          <w:p w14:paraId="2DD6F6C3" w14:textId="77777777" w:rsidR="00E91F48" w:rsidRPr="005E5C6E" w:rsidRDefault="00E91F48" w:rsidP="005E5C6E">
            <w:pPr>
              <w:rPr>
                <w:rFonts w:ascii="標楷體" w:eastAsia="標楷體" w:hAnsi="標楷體"/>
              </w:rPr>
            </w:pPr>
          </w:p>
        </w:tc>
        <w:tc>
          <w:tcPr>
            <w:tcW w:w="1168" w:type="dxa"/>
          </w:tcPr>
          <w:p w14:paraId="2AC558EE" w14:textId="77777777" w:rsidR="00E91F48" w:rsidRPr="005E5C6E" w:rsidRDefault="00E91F48" w:rsidP="005E5C6E">
            <w:pPr>
              <w:rPr>
                <w:rFonts w:ascii="標楷體" w:eastAsia="標楷體" w:hAnsi="標楷體"/>
              </w:rPr>
            </w:pPr>
          </w:p>
        </w:tc>
        <w:tc>
          <w:tcPr>
            <w:tcW w:w="673" w:type="dxa"/>
          </w:tcPr>
          <w:p w14:paraId="6FF15DE0" w14:textId="77777777" w:rsidR="00E91F48" w:rsidRPr="005E5C6E" w:rsidRDefault="00E91F48" w:rsidP="005E5C6E">
            <w:pPr>
              <w:rPr>
                <w:rFonts w:ascii="標楷體" w:eastAsia="標楷體" w:hAnsi="標楷體"/>
              </w:rPr>
            </w:pPr>
            <w:r w:rsidRPr="005E5C6E">
              <w:rPr>
                <w:rFonts w:ascii="標楷體" w:eastAsia="標楷體" w:hAnsi="標楷體" w:hint="eastAsia"/>
              </w:rPr>
              <w:t>V</w:t>
            </w:r>
          </w:p>
        </w:tc>
        <w:tc>
          <w:tcPr>
            <w:tcW w:w="694" w:type="dxa"/>
          </w:tcPr>
          <w:p w14:paraId="19AB5C27" w14:textId="77777777" w:rsidR="00E91F48" w:rsidRPr="005E5C6E" w:rsidRDefault="00E91F48" w:rsidP="005E5C6E">
            <w:pPr>
              <w:rPr>
                <w:rFonts w:ascii="標楷體" w:eastAsia="標楷體" w:hAnsi="標楷體"/>
              </w:rPr>
            </w:pPr>
          </w:p>
        </w:tc>
        <w:tc>
          <w:tcPr>
            <w:tcW w:w="3231" w:type="dxa"/>
          </w:tcPr>
          <w:p w14:paraId="5DFB0EB8" w14:textId="77777777" w:rsidR="00E91F48" w:rsidRPr="005E5C6E" w:rsidRDefault="00E91F48" w:rsidP="005E5C6E">
            <w:pPr>
              <w:rPr>
                <w:rFonts w:ascii="標楷體" w:eastAsia="標楷體" w:hAnsi="標楷體"/>
              </w:rPr>
            </w:pPr>
            <w:r w:rsidRPr="005E5C6E">
              <w:rPr>
                <w:rFonts w:ascii="標楷體" w:eastAsia="標楷體" w:hAnsi="標楷體" w:hint="eastAsia"/>
              </w:rPr>
              <w:t>新增、修改時必須輸入,其他自動顯示不必輸入</w:t>
            </w:r>
          </w:p>
        </w:tc>
      </w:tr>
      <w:tr w:rsidR="00E91F48" w:rsidRPr="005E5C6E" w14:paraId="39F64C80" w14:textId="77777777" w:rsidTr="00E91F48">
        <w:trPr>
          <w:trHeight w:val="291"/>
          <w:jc w:val="center"/>
        </w:trPr>
        <w:tc>
          <w:tcPr>
            <w:tcW w:w="457" w:type="dxa"/>
          </w:tcPr>
          <w:p w14:paraId="128834C1" w14:textId="77777777" w:rsidR="00E91F48" w:rsidRPr="005E5C6E" w:rsidRDefault="00E91F48" w:rsidP="005E5C6E">
            <w:pPr>
              <w:rPr>
                <w:rFonts w:ascii="標楷體" w:eastAsia="標楷體" w:hAnsi="標楷體"/>
              </w:rPr>
            </w:pPr>
            <w:r w:rsidRPr="005E5C6E">
              <w:rPr>
                <w:rFonts w:ascii="標楷體" w:eastAsia="標楷體" w:hAnsi="標楷體" w:hint="eastAsia"/>
              </w:rPr>
              <w:t>6</w:t>
            </w:r>
          </w:p>
        </w:tc>
        <w:tc>
          <w:tcPr>
            <w:tcW w:w="1667" w:type="dxa"/>
          </w:tcPr>
          <w:p w14:paraId="0E5C7847" w14:textId="77777777" w:rsidR="00E91F48" w:rsidRPr="005E5C6E" w:rsidRDefault="00E91F48" w:rsidP="005E5C6E">
            <w:pPr>
              <w:rPr>
                <w:rFonts w:ascii="標楷體" w:eastAsia="標楷體" w:hAnsi="標楷體"/>
              </w:rPr>
            </w:pPr>
            <w:r w:rsidRPr="005E5C6E">
              <w:rPr>
                <w:rFonts w:ascii="標楷體" w:eastAsia="標楷體" w:hAnsi="標楷體" w:hint="eastAsia"/>
              </w:rPr>
              <w:t xml:space="preserve">鄉鎮區  </w:t>
            </w:r>
          </w:p>
        </w:tc>
        <w:tc>
          <w:tcPr>
            <w:tcW w:w="936" w:type="dxa"/>
          </w:tcPr>
          <w:p w14:paraId="0C7EFD0F" w14:textId="77777777" w:rsidR="00E91F48" w:rsidRPr="005E5C6E" w:rsidRDefault="00E91F48" w:rsidP="005E5C6E">
            <w:pPr>
              <w:rPr>
                <w:rFonts w:ascii="標楷體" w:eastAsia="標楷體" w:hAnsi="標楷體"/>
              </w:rPr>
            </w:pPr>
            <w:r>
              <w:rPr>
                <w:rFonts w:ascii="標楷體" w:eastAsia="標楷體" w:hAnsi="標楷體" w:hint="eastAsia"/>
              </w:rPr>
              <w:t>X(12)</w:t>
            </w:r>
          </w:p>
        </w:tc>
        <w:tc>
          <w:tcPr>
            <w:tcW w:w="1089" w:type="dxa"/>
          </w:tcPr>
          <w:p w14:paraId="7EBEE3F0" w14:textId="77777777" w:rsidR="00E91F48" w:rsidRPr="005E5C6E" w:rsidRDefault="00E91F48" w:rsidP="005E5C6E">
            <w:pPr>
              <w:rPr>
                <w:rFonts w:ascii="標楷體" w:eastAsia="標楷體" w:hAnsi="標楷體"/>
              </w:rPr>
            </w:pPr>
          </w:p>
        </w:tc>
        <w:tc>
          <w:tcPr>
            <w:tcW w:w="1168" w:type="dxa"/>
          </w:tcPr>
          <w:p w14:paraId="7C3B76EE" w14:textId="77777777" w:rsidR="00E91F48" w:rsidRPr="005E5C6E" w:rsidRDefault="00E91F48" w:rsidP="005E5C6E">
            <w:pPr>
              <w:rPr>
                <w:rFonts w:ascii="標楷體" w:eastAsia="標楷體" w:hAnsi="標楷體"/>
              </w:rPr>
            </w:pPr>
          </w:p>
        </w:tc>
        <w:tc>
          <w:tcPr>
            <w:tcW w:w="673" w:type="dxa"/>
          </w:tcPr>
          <w:p w14:paraId="104E7556" w14:textId="77777777" w:rsidR="00E91F48" w:rsidRPr="005E5C6E" w:rsidRDefault="00E91F48" w:rsidP="005E5C6E">
            <w:pPr>
              <w:rPr>
                <w:rFonts w:ascii="標楷體" w:eastAsia="標楷體" w:hAnsi="標楷體"/>
              </w:rPr>
            </w:pPr>
            <w:r w:rsidRPr="005E5C6E">
              <w:rPr>
                <w:rFonts w:ascii="標楷體" w:eastAsia="標楷體" w:hAnsi="標楷體" w:hint="eastAsia"/>
              </w:rPr>
              <w:t>V</w:t>
            </w:r>
          </w:p>
        </w:tc>
        <w:tc>
          <w:tcPr>
            <w:tcW w:w="694" w:type="dxa"/>
          </w:tcPr>
          <w:p w14:paraId="2CF814DF" w14:textId="77777777" w:rsidR="00E91F48" w:rsidRPr="005E5C6E" w:rsidRDefault="00E91F48" w:rsidP="005E5C6E">
            <w:pPr>
              <w:rPr>
                <w:rFonts w:ascii="標楷體" w:eastAsia="標楷體" w:hAnsi="標楷體"/>
              </w:rPr>
            </w:pPr>
          </w:p>
        </w:tc>
        <w:tc>
          <w:tcPr>
            <w:tcW w:w="3231" w:type="dxa"/>
          </w:tcPr>
          <w:p w14:paraId="4445846E" w14:textId="77777777" w:rsidR="00E91F48" w:rsidRPr="005E5C6E" w:rsidRDefault="00E91F48" w:rsidP="005E5C6E">
            <w:pPr>
              <w:rPr>
                <w:rFonts w:ascii="標楷體" w:eastAsia="標楷體" w:hAnsi="標楷體"/>
              </w:rPr>
            </w:pPr>
            <w:r w:rsidRPr="005E5C6E">
              <w:rPr>
                <w:rFonts w:ascii="標楷體" w:eastAsia="標楷體" w:hAnsi="標楷體" w:hint="eastAsia"/>
              </w:rPr>
              <w:t>新增、修改時必須輸入,其他自動顯示不必輸入</w:t>
            </w:r>
          </w:p>
        </w:tc>
      </w:tr>
      <w:tr w:rsidR="00E91F48" w:rsidRPr="005E5C6E" w14:paraId="6CA9D6E3" w14:textId="77777777" w:rsidTr="00E91F48">
        <w:trPr>
          <w:trHeight w:val="291"/>
          <w:jc w:val="center"/>
        </w:trPr>
        <w:tc>
          <w:tcPr>
            <w:tcW w:w="457" w:type="dxa"/>
          </w:tcPr>
          <w:p w14:paraId="38E18A7D" w14:textId="77777777" w:rsidR="00E91F48" w:rsidRPr="005E5C6E" w:rsidRDefault="00E91F48" w:rsidP="005E5C6E">
            <w:pPr>
              <w:rPr>
                <w:rFonts w:ascii="標楷體" w:eastAsia="標楷體" w:hAnsi="標楷體"/>
              </w:rPr>
            </w:pPr>
            <w:r w:rsidRPr="005E5C6E">
              <w:rPr>
                <w:rFonts w:ascii="標楷體" w:eastAsia="標楷體" w:hAnsi="標楷體" w:hint="eastAsia"/>
              </w:rPr>
              <w:t>7</w:t>
            </w:r>
          </w:p>
        </w:tc>
        <w:tc>
          <w:tcPr>
            <w:tcW w:w="1667" w:type="dxa"/>
          </w:tcPr>
          <w:p w14:paraId="3F8ABBE5" w14:textId="77777777" w:rsidR="00E91F48" w:rsidRPr="005E5C6E" w:rsidRDefault="00E91F48" w:rsidP="005E5C6E">
            <w:pPr>
              <w:rPr>
                <w:rFonts w:ascii="標楷體" w:eastAsia="標楷體" w:hAnsi="標楷體"/>
              </w:rPr>
            </w:pPr>
            <w:r w:rsidRPr="005E5C6E">
              <w:rPr>
                <w:rFonts w:ascii="標楷體" w:eastAsia="標楷體" w:hAnsi="標楷體" w:hint="eastAsia"/>
              </w:rPr>
              <w:t xml:space="preserve">鄉鎮簡稱    </w:t>
            </w:r>
          </w:p>
        </w:tc>
        <w:tc>
          <w:tcPr>
            <w:tcW w:w="936" w:type="dxa"/>
          </w:tcPr>
          <w:p w14:paraId="48571BE7" w14:textId="77777777" w:rsidR="00E91F48" w:rsidRPr="005E5C6E" w:rsidRDefault="00E91F48" w:rsidP="005E5C6E">
            <w:pPr>
              <w:rPr>
                <w:rFonts w:ascii="標楷體" w:eastAsia="標楷體" w:hAnsi="標楷體"/>
              </w:rPr>
            </w:pPr>
            <w:r>
              <w:rPr>
                <w:rFonts w:ascii="標楷體" w:eastAsia="標楷體" w:hAnsi="標楷體" w:hint="eastAsia"/>
              </w:rPr>
              <w:t>X(08)</w:t>
            </w:r>
          </w:p>
        </w:tc>
        <w:tc>
          <w:tcPr>
            <w:tcW w:w="1089" w:type="dxa"/>
          </w:tcPr>
          <w:p w14:paraId="50D65358" w14:textId="77777777" w:rsidR="00E91F48" w:rsidRPr="005E5C6E" w:rsidRDefault="00E91F48" w:rsidP="005E5C6E">
            <w:pPr>
              <w:rPr>
                <w:rFonts w:ascii="標楷體" w:eastAsia="標楷體" w:hAnsi="標楷體"/>
              </w:rPr>
            </w:pPr>
          </w:p>
        </w:tc>
        <w:tc>
          <w:tcPr>
            <w:tcW w:w="1168" w:type="dxa"/>
          </w:tcPr>
          <w:p w14:paraId="49483C6C" w14:textId="77777777" w:rsidR="00E91F48" w:rsidRPr="005E5C6E" w:rsidRDefault="00E91F48" w:rsidP="005E5C6E">
            <w:pPr>
              <w:rPr>
                <w:rFonts w:ascii="標楷體" w:eastAsia="標楷體" w:hAnsi="標楷體"/>
              </w:rPr>
            </w:pPr>
          </w:p>
        </w:tc>
        <w:tc>
          <w:tcPr>
            <w:tcW w:w="673" w:type="dxa"/>
          </w:tcPr>
          <w:p w14:paraId="7342D2D3" w14:textId="77777777" w:rsidR="00E91F48" w:rsidRPr="005E5C6E" w:rsidRDefault="00E91F48" w:rsidP="005E5C6E">
            <w:pPr>
              <w:rPr>
                <w:rFonts w:ascii="標楷體" w:eastAsia="標楷體" w:hAnsi="標楷體"/>
              </w:rPr>
            </w:pPr>
            <w:r w:rsidRPr="005E5C6E">
              <w:rPr>
                <w:rFonts w:ascii="標楷體" w:eastAsia="標楷體" w:hAnsi="標楷體" w:hint="eastAsia"/>
              </w:rPr>
              <w:t>V</w:t>
            </w:r>
          </w:p>
        </w:tc>
        <w:tc>
          <w:tcPr>
            <w:tcW w:w="694" w:type="dxa"/>
          </w:tcPr>
          <w:p w14:paraId="659ECF74" w14:textId="77777777" w:rsidR="00E91F48" w:rsidRPr="005E5C6E" w:rsidRDefault="00E91F48" w:rsidP="005E5C6E">
            <w:pPr>
              <w:rPr>
                <w:rFonts w:ascii="標楷體" w:eastAsia="標楷體" w:hAnsi="標楷體"/>
              </w:rPr>
            </w:pPr>
          </w:p>
        </w:tc>
        <w:tc>
          <w:tcPr>
            <w:tcW w:w="3231" w:type="dxa"/>
          </w:tcPr>
          <w:p w14:paraId="18897713" w14:textId="77777777" w:rsidR="00E91F48" w:rsidRPr="005E5C6E" w:rsidRDefault="00E91F48" w:rsidP="005E5C6E">
            <w:pPr>
              <w:rPr>
                <w:rFonts w:ascii="標楷體" w:eastAsia="標楷體" w:hAnsi="標楷體"/>
              </w:rPr>
            </w:pPr>
            <w:r w:rsidRPr="005E5C6E">
              <w:rPr>
                <w:rFonts w:ascii="標楷體" w:eastAsia="標楷體" w:hAnsi="標楷體" w:hint="eastAsia"/>
              </w:rPr>
              <w:t>新增、修改時必須輸入,其他自動顯示不必輸入</w:t>
            </w:r>
          </w:p>
        </w:tc>
      </w:tr>
      <w:tr w:rsidR="00E91F48" w:rsidRPr="005E5C6E" w14:paraId="081B4A60" w14:textId="77777777" w:rsidTr="00E91F48">
        <w:trPr>
          <w:trHeight w:val="291"/>
          <w:jc w:val="center"/>
        </w:trPr>
        <w:tc>
          <w:tcPr>
            <w:tcW w:w="457" w:type="dxa"/>
          </w:tcPr>
          <w:p w14:paraId="4AA5AB24" w14:textId="77777777" w:rsidR="00E91F48" w:rsidRPr="005E5C6E" w:rsidRDefault="00E91F48" w:rsidP="005E5C6E">
            <w:pPr>
              <w:rPr>
                <w:rFonts w:ascii="標楷體" w:eastAsia="標楷體" w:hAnsi="標楷體"/>
              </w:rPr>
            </w:pPr>
            <w:r w:rsidRPr="005E5C6E">
              <w:rPr>
                <w:rFonts w:ascii="標楷體" w:eastAsia="標楷體" w:hAnsi="標楷體" w:hint="eastAsia"/>
              </w:rPr>
              <w:t>8</w:t>
            </w:r>
          </w:p>
        </w:tc>
        <w:tc>
          <w:tcPr>
            <w:tcW w:w="1667" w:type="dxa"/>
          </w:tcPr>
          <w:p w14:paraId="50A3547A" w14:textId="77777777" w:rsidR="00E91F48" w:rsidRPr="005E5C6E" w:rsidRDefault="00E91F48" w:rsidP="005E5C6E">
            <w:pPr>
              <w:rPr>
                <w:rFonts w:ascii="標楷體" w:eastAsia="標楷體" w:hAnsi="標楷體"/>
              </w:rPr>
            </w:pPr>
            <w:r w:rsidRPr="005E5C6E">
              <w:rPr>
                <w:rFonts w:ascii="標楷體" w:eastAsia="標楷體" w:hAnsi="標楷體" w:hint="eastAsia"/>
              </w:rPr>
              <w:t xml:space="preserve">JCIC 縣市碼 </w:t>
            </w:r>
          </w:p>
        </w:tc>
        <w:tc>
          <w:tcPr>
            <w:tcW w:w="936" w:type="dxa"/>
          </w:tcPr>
          <w:p w14:paraId="24ECA257" w14:textId="77777777" w:rsidR="00E91F48" w:rsidRPr="005E5C6E" w:rsidRDefault="00E91F48" w:rsidP="005E5C6E">
            <w:pPr>
              <w:rPr>
                <w:rFonts w:ascii="標楷體" w:eastAsia="標楷體" w:hAnsi="標楷體"/>
              </w:rPr>
            </w:pPr>
            <w:r>
              <w:rPr>
                <w:rFonts w:ascii="標楷體" w:eastAsia="標楷體" w:hAnsi="標楷體" w:hint="eastAsia"/>
              </w:rPr>
              <w:t>X</w:t>
            </w:r>
          </w:p>
        </w:tc>
        <w:tc>
          <w:tcPr>
            <w:tcW w:w="1089" w:type="dxa"/>
          </w:tcPr>
          <w:p w14:paraId="251CAB2A" w14:textId="77777777" w:rsidR="00E91F48" w:rsidRPr="005E5C6E" w:rsidRDefault="00E91F48" w:rsidP="005E5C6E">
            <w:pPr>
              <w:rPr>
                <w:rFonts w:ascii="標楷體" w:eastAsia="標楷體" w:hAnsi="標楷體"/>
              </w:rPr>
            </w:pPr>
          </w:p>
        </w:tc>
        <w:tc>
          <w:tcPr>
            <w:tcW w:w="1168" w:type="dxa"/>
          </w:tcPr>
          <w:p w14:paraId="57DF2FA4" w14:textId="77777777" w:rsidR="00E91F48" w:rsidRPr="005E5C6E" w:rsidRDefault="00E91F48" w:rsidP="005E5C6E">
            <w:pPr>
              <w:rPr>
                <w:rFonts w:ascii="標楷體" w:eastAsia="標楷體" w:hAnsi="標楷體"/>
              </w:rPr>
            </w:pPr>
          </w:p>
        </w:tc>
        <w:tc>
          <w:tcPr>
            <w:tcW w:w="673" w:type="dxa"/>
          </w:tcPr>
          <w:p w14:paraId="28338810" w14:textId="77777777" w:rsidR="00E91F48" w:rsidRPr="005E5C6E" w:rsidRDefault="00E91F48" w:rsidP="005E5C6E">
            <w:pPr>
              <w:rPr>
                <w:rFonts w:ascii="標楷體" w:eastAsia="標楷體" w:hAnsi="標楷體"/>
              </w:rPr>
            </w:pPr>
            <w:r w:rsidRPr="005E5C6E">
              <w:rPr>
                <w:rFonts w:ascii="標楷體" w:eastAsia="標楷體" w:hAnsi="標楷體" w:hint="eastAsia"/>
              </w:rPr>
              <w:t>V</w:t>
            </w:r>
          </w:p>
        </w:tc>
        <w:tc>
          <w:tcPr>
            <w:tcW w:w="694" w:type="dxa"/>
          </w:tcPr>
          <w:p w14:paraId="5BF78D5A" w14:textId="77777777" w:rsidR="00E91F48" w:rsidRPr="005E5C6E" w:rsidRDefault="00E91F48" w:rsidP="005E5C6E">
            <w:pPr>
              <w:rPr>
                <w:rFonts w:ascii="標楷體" w:eastAsia="標楷體" w:hAnsi="標楷體"/>
              </w:rPr>
            </w:pPr>
          </w:p>
        </w:tc>
        <w:tc>
          <w:tcPr>
            <w:tcW w:w="3231" w:type="dxa"/>
          </w:tcPr>
          <w:p w14:paraId="42F690BC" w14:textId="77777777" w:rsidR="00E91F48" w:rsidRPr="005E5C6E" w:rsidRDefault="00E91F48" w:rsidP="005E5C6E">
            <w:pPr>
              <w:rPr>
                <w:rFonts w:ascii="標楷體" w:eastAsia="標楷體" w:hAnsi="標楷體"/>
              </w:rPr>
            </w:pPr>
            <w:r w:rsidRPr="005E5C6E">
              <w:rPr>
                <w:rFonts w:ascii="標楷體" w:eastAsia="標楷體" w:hAnsi="標楷體" w:hint="eastAsia"/>
              </w:rPr>
              <w:t>新增、修改時必須輸入,其他自動顯示不必輸入</w:t>
            </w:r>
          </w:p>
        </w:tc>
      </w:tr>
      <w:tr w:rsidR="00E91F48" w:rsidRPr="005E5C6E" w14:paraId="635F47CB" w14:textId="77777777" w:rsidTr="00E91F48">
        <w:trPr>
          <w:trHeight w:val="291"/>
          <w:jc w:val="center"/>
        </w:trPr>
        <w:tc>
          <w:tcPr>
            <w:tcW w:w="457" w:type="dxa"/>
          </w:tcPr>
          <w:p w14:paraId="1A0102B2" w14:textId="77777777" w:rsidR="00E91F48" w:rsidRPr="005E5C6E" w:rsidRDefault="00E91F48" w:rsidP="005E5C6E">
            <w:pPr>
              <w:rPr>
                <w:rFonts w:ascii="標楷體" w:eastAsia="標楷體" w:hAnsi="標楷體"/>
              </w:rPr>
            </w:pPr>
            <w:r w:rsidRPr="005E5C6E">
              <w:rPr>
                <w:rFonts w:ascii="標楷體" w:eastAsia="標楷體" w:hAnsi="標楷體" w:hint="eastAsia"/>
              </w:rPr>
              <w:t>9</w:t>
            </w:r>
          </w:p>
        </w:tc>
        <w:tc>
          <w:tcPr>
            <w:tcW w:w="1667" w:type="dxa"/>
          </w:tcPr>
          <w:p w14:paraId="33D11485" w14:textId="77777777" w:rsidR="00E91F48" w:rsidRPr="005E5C6E" w:rsidRDefault="00E91F48" w:rsidP="005E5C6E">
            <w:pPr>
              <w:rPr>
                <w:rFonts w:ascii="標楷體" w:eastAsia="標楷體" w:hAnsi="標楷體"/>
              </w:rPr>
            </w:pPr>
            <w:r w:rsidRPr="005E5C6E">
              <w:rPr>
                <w:rFonts w:ascii="標楷體" w:eastAsia="標楷體" w:hAnsi="標楷體" w:hint="eastAsia"/>
              </w:rPr>
              <w:t xml:space="preserve">JCIC 鄉鎮碼 </w:t>
            </w:r>
          </w:p>
        </w:tc>
        <w:tc>
          <w:tcPr>
            <w:tcW w:w="936" w:type="dxa"/>
          </w:tcPr>
          <w:p w14:paraId="770D1272" w14:textId="77777777" w:rsidR="00E91F48" w:rsidRPr="005E5C6E" w:rsidRDefault="00E91F48" w:rsidP="005E5C6E">
            <w:pPr>
              <w:rPr>
                <w:rFonts w:ascii="標楷體" w:eastAsia="標楷體" w:hAnsi="標楷體"/>
              </w:rPr>
            </w:pPr>
            <w:r>
              <w:rPr>
                <w:rFonts w:ascii="標楷體" w:eastAsia="標楷體" w:hAnsi="標楷體" w:hint="eastAsia"/>
              </w:rPr>
              <w:t>99</w:t>
            </w:r>
          </w:p>
        </w:tc>
        <w:tc>
          <w:tcPr>
            <w:tcW w:w="1089" w:type="dxa"/>
          </w:tcPr>
          <w:p w14:paraId="4B89A157" w14:textId="77777777" w:rsidR="00E91F48" w:rsidRPr="005E5C6E" w:rsidRDefault="00E91F48" w:rsidP="005E5C6E">
            <w:pPr>
              <w:rPr>
                <w:rFonts w:ascii="標楷體" w:eastAsia="標楷體" w:hAnsi="標楷體"/>
              </w:rPr>
            </w:pPr>
          </w:p>
        </w:tc>
        <w:tc>
          <w:tcPr>
            <w:tcW w:w="1168" w:type="dxa"/>
          </w:tcPr>
          <w:p w14:paraId="79FF5F3E" w14:textId="77777777" w:rsidR="00E91F48" w:rsidRPr="005E5C6E" w:rsidRDefault="00E91F48" w:rsidP="005E5C6E">
            <w:pPr>
              <w:rPr>
                <w:rFonts w:ascii="標楷體" w:eastAsia="標楷體" w:hAnsi="標楷體"/>
              </w:rPr>
            </w:pPr>
          </w:p>
        </w:tc>
        <w:tc>
          <w:tcPr>
            <w:tcW w:w="673" w:type="dxa"/>
          </w:tcPr>
          <w:p w14:paraId="54F5C927" w14:textId="77777777" w:rsidR="00E91F48" w:rsidRPr="005E5C6E" w:rsidRDefault="00E91F48" w:rsidP="005E5C6E">
            <w:pPr>
              <w:rPr>
                <w:rFonts w:ascii="標楷體" w:eastAsia="標楷體" w:hAnsi="標楷體"/>
              </w:rPr>
            </w:pPr>
            <w:r w:rsidRPr="005E5C6E">
              <w:rPr>
                <w:rFonts w:ascii="標楷體" w:eastAsia="標楷體" w:hAnsi="標楷體" w:hint="eastAsia"/>
              </w:rPr>
              <w:t>V</w:t>
            </w:r>
          </w:p>
        </w:tc>
        <w:tc>
          <w:tcPr>
            <w:tcW w:w="694" w:type="dxa"/>
          </w:tcPr>
          <w:p w14:paraId="7432D247" w14:textId="77777777" w:rsidR="00E91F48" w:rsidRPr="005E5C6E" w:rsidRDefault="00E91F48" w:rsidP="005E5C6E">
            <w:pPr>
              <w:rPr>
                <w:rFonts w:ascii="標楷體" w:eastAsia="標楷體" w:hAnsi="標楷體"/>
              </w:rPr>
            </w:pPr>
          </w:p>
        </w:tc>
        <w:tc>
          <w:tcPr>
            <w:tcW w:w="3231" w:type="dxa"/>
          </w:tcPr>
          <w:p w14:paraId="5CB9EA53" w14:textId="77777777" w:rsidR="00E91F48" w:rsidRPr="005E5C6E" w:rsidRDefault="00E91F48" w:rsidP="005E5C6E">
            <w:pPr>
              <w:rPr>
                <w:rFonts w:ascii="標楷體" w:eastAsia="標楷體" w:hAnsi="標楷體"/>
              </w:rPr>
            </w:pPr>
            <w:r w:rsidRPr="005E5C6E">
              <w:rPr>
                <w:rFonts w:ascii="標楷體" w:eastAsia="標楷體" w:hAnsi="標楷體" w:hint="eastAsia"/>
              </w:rPr>
              <w:t>新增、修改時必須輸入,其他</w:t>
            </w:r>
            <w:r w:rsidRPr="005E5C6E">
              <w:rPr>
                <w:rFonts w:ascii="標楷體" w:eastAsia="標楷體" w:hAnsi="標楷體" w:hint="eastAsia"/>
              </w:rPr>
              <w:lastRenderedPageBreak/>
              <w:t>自動顯示不必輸入</w:t>
            </w:r>
          </w:p>
        </w:tc>
      </w:tr>
      <w:tr w:rsidR="00E91F48" w:rsidRPr="005E5C6E" w14:paraId="47B3257B" w14:textId="77777777" w:rsidTr="00E91F48">
        <w:trPr>
          <w:trHeight w:val="291"/>
          <w:jc w:val="center"/>
        </w:trPr>
        <w:tc>
          <w:tcPr>
            <w:tcW w:w="457" w:type="dxa"/>
          </w:tcPr>
          <w:p w14:paraId="59522830" w14:textId="77777777" w:rsidR="00E91F48" w:rsidRPr="005E5C6E" w:rsidRDefault="00E91F48" w:rsidP="005E5C6E">
            <w:pPr>
              <w:rPr>
                <w:rFonts w:ascii="標楷體" w:eastAsia="標楷體" w:hAnsi="標楷體"/>
              </w:rPr>
            </w:pPr>
            <w:r w:rsidRPr="005E5C6E">
              <w:rPr>
                <w:rFonts w:ascii="標楷體" w:eastAsia="標楷體" w:hAnsi="標楷體" w:hint="eastAsia"/>
              </w:rPr>
              <w:lastRenderedPageBreak/>
              <w:t>10</w:t>
            </w:r>
          </w:p>
        </w:tc>
        <w:tc>
          <w:tcPr>
            <w:tcW w:w="1667" w:type="dxa"/>
          </w:tcPr>
          <w:p w14:paraId="3FDC936D" w14:textId="77777777" w:rsidR="00E91F48" w:rsidRPr="005E5C6E" w:rsidRDefault="00E91F48" w:rsidP="005E5C6E">
            <w:pPr>
              <w:rPr>
                <w:rFonts w:ascii="標楷體" w:eastAsia="標楷體" w:hAnsi="標楷體"/>
              </w:rPr>
            </w:pPr>
            <w:r w:rsidRPr="005E5C6E">
              <w:rPr>
                <w:rFonts w:ascii="標楷體" w:eastAsia="標楷體" w:hAnsi="標楷體" w:hint="eastAsia"/>
              </w:rPr>
              <w:t xml:space="preserve">郵遞區號    </w:t>
            </w:r>
          </w:p>
        </w:tc>
        <w:tc>
          <w:tcPr>
            <w:tcW w:w="936" w:type="dxa"/>
          </w:tcPr>
          <w:p w14:paraId="0C109C36" w14:textId="77777777" w:rsidR="00E91F48" w:rsidRPr="005E5C6E" w:rsidRDefault="00E91F48" w:rsidP="005E5C6E">
            <w:pPr>
              <w:rPr>
                <w:rFonts w:ascii="標楷體" w:eastAsia="標楷體" w:hAnsi="標楷體"/>
              </w:rPr>
            </w:pPr>
            <w:r>
              <w:rPr>
                <w:rFonts w:ascii="標楷體" w:eastAsia="標楷體" w:hAnsi="標楷體" w:hint="eastAsia"/>
              </w:rPr>
              <w:t>999</w:t>
            </w:r>
          </w:p>
        </w:tc>
        <w:tc>
          <w:tcPr>
            <w:tcW w:w="1089" w:type="dxa"/>
          </w:tcPr>
          <w:p w14:paraId="74456E66" w14:textId="77777777" w:rsidR="00E91F48" w:rsidRPr="005E5C6E" w:rsidRDefault="00E91F48" w:rsidP="005E5C6E">
            <w:pPr>
              <w:rPr>
                <w:rFonts w:ascii="標楷體" w:eastAsia="標楷體" w:hAnsi="標楷體"/>
              </w:rPr>
            </w:pPr>
          </w:p>
        </w:tc>
        <w:tc>
          <w:tcPr>
            <w:tcW w:w="1168" w:type="dxa"/>
          </w:tcPr>
          <w:p w14:paraId="26A93465" w14:textId="77777777" w:rsidR="00E91F48" w:rsidRPr="005E5C6E" w:rsidRDefault="00E91F48" w:rsidP="005E5C6E">
            <w:pPr>
              <w:rPr>
                <w:rFonts w:ascii="標楷體" w:eastAsia="標楷體" w:hAnsi="標楷體"/>
              </w:rPr>
            </w:pPr>
          </w:p>
        </w:tc>
        <w:tc>
          <w:tcPr>
            <w:tcW w:w="673" w:type="dxa"/>
          </w:tcPr>
          <w:p w14:paraId="444BCB8D" w14:textId="77777777" w:rsidR="00E91F48" w:rsidRPr="005E5C6E" w:rsidRDefault="00E91F48" w:rsidP="005E5C6E">
            <w:pPr>
              <w:rPr>
                <w:rFonts w:ascii="標楷體" w:eastAsia="標楷體" w:hAnsi="標楷體"/>
              </w:rPr>
            </w:pPr>
            <w:r w:rsidRPr="005E5C6E">
              <w:rPr>
                <w:rFonts w:ascii="標楷體" w:eastAsia="標楷體" w:hAnsi="標楷體" w:hint="eastAsia"/>
              </w:rPr>
              <w:t>V</w:t>
            </w:r>
          </w:p>
        </w:tc>
        <w:tc>
          <w:tcPr>
            <w:tcW w:w="694" w:type="dxa"/>
          </w:tcPr>
          <w:p w14:paraId="2ACCB74A" w14:textId="77777777" w:rsidR="00E91F48" w:rsidRPr="005E5C6E" w:rsidRDefault="00E91F48" w:rsidP="005E5C6E">
            <w:pPr>
              <w:rPr>
                <w:rFonts w:ascii="標楷體" w:eastAsia="標楷體" w:hAnsi="標楷體"/>
              </w:rPr>
            </w:pPr>
          </w:p>
        </w:tc>
        <w:tc>
          <w:tcPr>
            <w:tcW w:w="3231" w:type="dxa"/>
          </w:tcPr>
          <w:p w14:paraId="0AA06E46" w14:textId="77777777" w:rsidR="00E91F48" w:rsidRPr="005E5C6E" w:rsidRDefault="00E91F48" w:rsidP="005E5C6E">
            <w:pPr>
              <w:rPr>
                <w:rFonts w:ascii="標楷體" w:eastAsia="標楷體" w:hAnsi="標楷體"/>
              </w:rPr>
            </w:pPr>
            <w:r w:rsidRPr="005E5C6E">
              <w:rPr>
                <w:rFonts w:ascii="標楷體" w:eastAsia="標楷體" w:hAnsi="標楷體" w:hint="eastAsia"/>
              </w:rPr>
              <w:t>新增、修改時必須輸入,其他自動顯示不必輸入</w:t>
            </w:r>
          </w:p>
        </w:tc>
      </w:tr>
      <w:tr w:rsidR="00E91F48" w:rsidRPr="005E5C6E" w14:paraId="6859E6EC" w14:textId="77777777" w:rsidTr="00E91F48">
        <w:trPr>
          <w:trHeight w:val="291"/>
          <w:jc w:val="center"/>
        </w:trPr>
        <w:tc>
          <w:tcPr>
            <w:tcW w:w="457" w:type="dxa"/>
          </w:tcPr>
          <w:p w14:paraId="3EB1C669" w14:textId="77777777" w:rsidR="00E91F48" w:rsidRPr="005E5C6E" w:rsidRDefault="00E91F48" w:rsidP="005E5C6E">
            <w:pPr>
              <w:rPr>
                <w:rFonts w:ascii="標楷體" w:eastAsia="標楷體" w:hAnsi="標楷體"/>
              </w:rPr>
            </w:pPr>
            <w:r w:rsidRPr="005E5C6E">
              <w:rPr>
                <w:rFonts w:ascii="標楷體" w:eastAsia="標楷體" w:hAnsi="標楷體" w:hint="eastAsia"/>
              </w:rPr>
              <w:t>11</w:t>
            </w:r>
          </w:p>
        </w:tc>
        <w:tc>
          <w:tcPr>
            <w:tcW w:w="1667" w:type="dxa"/>
          </w:tcPr>
          <w:p w14:paraId="4515851C" w14:textId="77777777" w:rsidR="00E91F48" w:rsidRPr="005E5C6E" w:rsidRDefault="00E91F48" w:rsidP="005E5C6E">
            <w:pPr>
              <w:rPr>
                <w:rFonts w:ascii="標楷體" w:eastAsia="標楷體" w:hAnsi="標楷體"/>
              </w:rPr>
            </w:pPr>
            <w:r w:rsidRPr="005E5C6E">
              <w:rPr>
                <w:rFonts w:ascii="標楷體" w:eastAsia="標楷體" w:hAnsi="標楷體" w:hint="eastAsia"/>
              </w:rPr>
              <w:t xml:space="preserve">組合地區別  </w:t>
            </w:r>
          </w:p>
        </w:tc>
        <w:tc>
          <w:tcPr>
            <w:tcW w:w="936" w:type="dxa"/>
          </w:tcPr>
          <w:p w14:paraId="65A04A47" w14:textId="77777777" w:rsidR="00E91F48" w:rsidRPr="005E5C6E" w:rsidRDefault="00E91F48" w:rsidP="005E5C6E">
            <w:pPr>
              <w:rPr>
                <w:rFonts w:ascii="標楷體" w:eastAsia="標楷體" w:hAnsi="標楷體"/>
              </w:rPr>
            </w:pPr>
            <w:r>
              <w:rPr>
                <w:rFonts w:ascii="標楷體" w:eastAsia="標楷體" w:hAnsi="標楷體" w:hint="eastAsia"/>
              </w:rPr>
              <w:t>X</w:t>
            </w:r>
          </w:p>
        </w:tc>
        <w:tc>
          <w:tcPr>
            <w:tcW w:w="1089" w:type="dxa"/>
          </w:tcPr>
          <w:p w14:paraId="514E6E18" w14:textId="77777777" w:rsidR="00E91F48" w:rsidRPr="005E5C6E" w:rsidRDefault="00E91F48" w:rsidP="005E5C6E">
            <w:pPr>
              <w:rPr>
                <w:rFonts w:ascii="標楷體" w:eastAsia="標楷體" w:hAnsi="標楷體"/>
              </w:rPr>
            </w:pPr>
          </w:p>
        </w:tc>
        <w:tc>
          <w:tcPr>
            <w:tcW w:w="1168" w:type="dxa"/>
          </w:tcPr>
          <w:p w14:paraId="48E26290" w14:textId="77777777" w:rsidR="00E91F48" w:rsidRPr="005E5C6E" w:rsidRDefault="00E91F48" w:rsidP="005E5C6E">
            <w:pPr>
              <w:rPr>
                <w:rFonts w:ascii="標楷體" w:eastAsia="標楷體" w:hAnsi="標楷體"/>
              </w:rPr>
            </w:pPr>
          </w:p>
        </w:tc>
        <w:tc>
          <w:tcPr>
            <w:tcW w:w="673" w:type="dxa"/>
          </w:tcPr>
          <w:p w14:paraId="2FEC11F8" w14:textId="77777777" w:rsidR="00E91F48" w:rsidRPr="005E5C6E" w:rsidRDefault="00E91F48" w:rsidP="005E5C6E">
            <w:pPr>
              <w:rPr>
                <w:rFonts w:ascii="標楷體" w:eastAsia="標楷體" w:hAnsi="標楷體"/>
              </w:rPr>
            </w:pPr>
            <w:r w:rsidRPr="005E5C6E">
              <w:rPr>
                <w:rFonts w:ascii="標楷體" w:eastAsia="標楷體" w:hAnsi="標楷體" w:hint="eastAsia"/>
              </w:rPr>
              <w:t>V</w:t>
            </w:r>
          </w:p>
        </w:tc>
        <w:tc>
          <w:tcPr>
            <w:tcW w:w="694" w:type="dxa"/>
          </w:tcPr>
          <w:p w14:paraId="0E7A20E7" w14:textId="77777777" w:rsidR="00E91F48" w:rsidRPr="005E5C6E" w:rsidRDefault="00E91F48" w:rsidP="005E5C6E">
            <w:pPr>
              <w:rPr>
                <w:rFonts w:ascii="標楷體" w:eastAsia="標楷體" w:hAnsi="標楷體"/>
              </w:rPr>
            </w:pPr>
          </w:p>
        </w:tc>
        <w:tc>
          <w:tcPr>
            <w:tcW w:w="3231" w:type="dxa"/>
          </w:tcPr>
          <w:p w14:paraId="7E4CEE2B" w14:textId="77777777" w:rsidR="00E91F48" w:rsidRPr="005E5C6E" w:rsidRDefault="00E91F48" w:rsidP="005E5C6E">
            <w:pPr>
              <w:rPr>
                <w:rFonts w:ascii="標楷體" w:eastAsia="標楷體" w:hAnsi="標楷體"/>
              </w:rPr>
            </w:pPr>
            <w:r w:rsidRPr="005E5C6E">
              <w:rPr>
                <w:rFonts w:ascii="標楷體" w:eastAsia="標楷體" w:hAnsi="標楷體" w:hint="eastAsia"/>
              </w:rPr>
              <w:t>新增、修改時必須輸入,其他自動顯示不必輸入</w:t>
            </w:r>
          </w:p>
        </w:tc>
      </w:tr>
      <w:tr w:rsidR="00E91F48" w:rsidRPr="005E5C6E" w14:paraId="3D0A2A43" w14:textId="77777777" w:rsidTr="00E91F48">
        <w:trPr>
          <w:trHeight w:val="291"/>
          <w:jc w:val="center"/>
        </w:trPr>
        <w:tc>
          <w:tcPr>
            <w:tcW w:w="457" w:type="dxa"/>
          </w:tcPr>
          <w:p w14:paraId="5BFCDCF3" w14:textId="77777777" w:rsidR="00E91F48" w:rsidRPr="005E5C6E" w:rsidRDefault="00E91F48" w:rsidP="005E5C6E">
            <w:pPr>
              <w:rPr>
                <w:rFonts w:ascii="標楷體" w:eastAsia="標楷體" w:hAnsi="標楷體"/>
              </w:rPr>
            </w:pPr>
            <w:r w:rsidRPr="005E5C6E">
              <w:rPr>
                <w:rFonts w:ascii="標楷體" w:eastAsia="標楷體" w:hAnsi="標楷體" w:hint="eastAsia"/>
              </w:rPr>
              <w:t>12</w:t>
            </w:r>
          </w:p>
        </w:tc>
        <w:tc>
          <w:tcPr>
            <w:tcW w:w="1667" w:type="dxa"/>
          </w:tcPr>
          <w:p w14:paraId="0EB541BA" w14:textId="77777777" w:rsidR="00E91F48" w:rsidRPr="005E5C6E" w:rsidRDefault="00E91F48" w:rsidP="005E5C6E">
            <w:pPr>
              <w:rPr>
                <w:rFonts w:ascii="標楷體" w:eastAsia="標楷體" w:hAnsi="標楷體"/>
              </w:rPr>
            </w:pPr>
            <w:r w:rsidRPr="005E5C6E">
              <w:rPr>
                <w:rFonts w:ascii="標楷體" w:eastAsia="標楷體" w:hAnsi="標楷體" w:hint="eastAsia"/>
              </w:rPr>
              <w:t xml:space="preserve">部室代號    </w:t>
            </w:r>
          </w:p>
        </w:tc>
        <w:tc>
          <w:tcPr>
            <w:tcW w:w="936" w:type="dxa"/>
          </w:tcPr>
          <w:p w14:paraId="5AA7422D" w14:textId="77777777" w:rsidR="00E91F48" w:rsidRPr="005E5C6E" w:rsidRDefault="00E91F48" w:rsidP="005E5C6E">
            <w:pPr>
              <w:rPr>
                <w:rFonts w:ascii="標楷體" w:eastAsia="標楷體" w:hAnsi="標楷體"/>
              </w:rPr>
            </w:pPr>
            <w:r w:rsidRPr="00885E6B">
              <w:rPr>
                <w:rFonts w:ascii="標楷體" w:eastAsia="標楷體" w:hAnsi="標楷體" w:hint="eastAsia"/>
              </w:rPr>
              <w:t>XXXXXX</w:t>
            </w:r>
          </w:p>
        </w:tc>
        <w:tc>
          <w:tcPr>
            <w:tcW w:w="1089" w:type="dxa"/>
          </w:tcPr>
          <w:p w14:paraId="5DA2AEBC" w14:textId="77777777" w:rsidR="00E91F48" w:rsidRPr="005E5C6E" w:rsidRDefault="00E91F48" w:rsidP="005E5C6E">
            <w:pPr>
              <w:rPr>
                <w:rFonts w:ascii="標楷體" w:eastAsia="標楷體" w:hAnsi="標楷體"/>
              </w:rPr>
            </w:pPr>
          </w:p>
        </w:tc>
        <w:tc>
          <w:tcPr>
            <w:tcW w:w="1168" w:type="dxa"/>
          </w:tcPr>
          <w:p w14:paraId="45163BD6" w14:textId="77777777" w:rsidR="00E91F48" w:rsidRPr="005E5C6E" w:rsidRDefault="00E91F48" w:rsidP="005E5C6E">
            <w:pPr>
              <w:rPr>
                <w:rFonts w:ascii="標楷體" w:eastAsia="標楷體" w:hAnsi="標楷體"/>
              </w:rPr>
            </w:pPr>
          </w:p>
        </w:tc>
        <w:tc>
          <w:tcPr>
            <w:tcW w:w="673" w:type="dxa"/>
          </w:tcPr>
          <w:p w14:paraId="01025CE8" w14:textId="77777777" w:rsidR="00E91F48" w:rsidRPr="005E5C6E" w:rsidRDefault="00E91F48" w:rsidP="005E5C6E">
            <w:pPr>
              <w:rPr>
                <w:rFonts w:ascii="標楷體" w:eastAsia="標楷體" w:hAnsi="標楷體"/>
              </w:rPr>
            </w:pPr>
            <w:r w:rsidRPr="005E5C6E">
              <w:rPr>
                <w:rFonts w:ascii="標楷體" w:eastAsia="標楷體" w:hAnsi="標楷體" w:hint="eastAsia"/>
              </w:rPr>
              <w:t>V</w:t>
            </w:r>
          </w:p>
        </w:tc>
        <w:tc>
          <w:tcPr>
            <w:tcW w:w="694" w:type="dxa"/>
          </w:tcPr>
          <w:p w14:paraId="52B2F3CA" w14:textId="77777777" w:rsidR="00E91F48" w:rsidRPr="005E5C6E" w:rsidRDefault="00E91F48" w:rsidP="005E5C6E">
            <w:pPr>
              <w:rPr>
                <w:rFonts w:ascii="標楷體" w:eastAsia="標楷體" w:hAnsi="標楷體"/>
              </w:rPr>
            </w:pPr>
          </w:p>
        </w:tc>
        <w:tc>
          <w:tcPr>
            <w:tcW w:w="3231" w:type="dxa"/>
          </w:tcPr>
          <w:p w14:paraId="363F7F7A" w14:textId="77777777" w:rsidR="00E91F48" w:rsidRPr="005E5C6E" w:rsidRDefault="00E91F48" w:rsidP="005E5C6E">
            <w:pPr>
              <w:rPr>
                <w:rFonts w:ascii="標楷體" w:eastAsia="標楷體" w:hAnsi="標楷體"/>
              </w:rPr>
            </w:pPr>
            <w:r w:rsidRPr="005E5C6E">
              <w:rPr>
                <w:rFonts w:ascii="標楷體" w:eastAsia="標楷體" w:hAnsi="標楷體" w:hint="eastAsia"/>
              </w:rPr>
              <w:t>新增、修改時必須輸入,其他自動顯示不必輸入</w:t>
            </w:r>
          </w:p>
        </w:tc>
      </w:tr>
      <w:tr w:rsidR="00E91F48" w:rsidRPr="005E5C6E" w14:paraId="447C92E5" w14:textId="77777777" w:rsidTr="00E91F48">
        <w:trPr>
          <w:trHeight w:val="291"/>
          <w:jc w:val="center"/>
        </w:trPr>
        <w:tc>
          <w:tcPr>
            <w:tcW w:w="457" w:type="dxa"/>
          </w:tcPr>
          <w:p w14:paraId="4A0415FE" w14:textId="77777777" w:rsidR="00E91F48" w:rsidRPr="005E5C6E" w:rsidRDefault="00E91F48" w:rsidP="00A2660E">
            <w:pPr>
              <w:rPr>
                <w:rFonts w:ascii="標楷體" w:eastAsia="標楷體" w:hAnsi="標楷體"/>
              </w:rPr>
            </w:pPr>
          </w:p>
        </w:tc>
        <w:tc>
          <w:tcPr>
            <w:tcW w:w="1667" w:type="dxa"/>
          </w:tcPr>
          <w:p w14:paraId="19CCA052" w14:textId="77777777" w:rsidR="00E91F48" w:rsidRPr="005E5C6E" w:rsidRDefault="00E91F48" w:rsidP="00A2660E">
            <w:pPr>
              <w:rPr>
                <w:rFonts w:ascii="標楷體" w:eastAsia="標楷體" w:hAnsi="標楷體"/>
              </w:rPr>
            </w:pPr>
          </w:p>
        </w:tc>
        <w:tc>
          <w:tcPr>
            <w:tcW w:w="936" w:type="dxa"/>
          </w:tcPr>
          <w:p w14:paraId="5A2F249B" w14:textId="77777777" w:rsidR="00E91F48" w:rsidRPr="005E5C6E" w:rsidRDefault="00E91F48" w:rsidP="00A2660E">
            <w:pPr>
              <w:rPr>
                <w:rFonts w:ascii="標楷體" w:eastAsia="標楷體" w:hAnsi="標楷體"/>
              </w:rPr>
            </w:pPr>
          </w:p>
        </w:tc>
        <w:tc>
          <w:tcPr>
            <w:tcW w:w="1089" w:type="dxa"/>
          </w:tcPr>
          <w:p w14:paraId="5D9C3EB3" w14:textId="77777777" w:rsidR="00E91F48" w:rsidRPr="005E5C6E" w:rsidRDefault="00E91F48" w:rsidP="00A2660E">
            <w:pPr>
              <w:rPr>
                <w:rFonts w:ascii="標楷體" w:eastAsia="標楷體" w:hAnsi="標楷體"/>
              </w:rPr>
            </w:pPr>
          </w:p>
        </w:tc>
        <w:tc>
          <w:tcPr>
            <w:tcW w:w="1168" w:type="dxa"/>
          </w:tcPr>
          <w:p w14:paraId="4E1E448D" w14:textId="77777777" w:rsidR="00E91F48" w:rsidRPr="005E5C6E" w:rsidRDefault="00E91F48" w:rsidP="00A2660E">
            <w:pPr>
              <w:rPr>
                <w:rFonts w:ascii="標楷體" w:eastAsia="標楷體" w:hAnsi="標楷體"/>
              </w:rPr>
            </w:pPr>
          </w:p>
        </w:tc>
        <w:tc>
          <w:tcPr>
            <w:tcW w:w="673" w:type="dxa"/>
          </w:tcPr>
          <w:p w14:paraId="7A38A1CC" w14:textId="77777777" w:rsidR="00E91F48" w:rsidRPr="005E5C6E" w:rsidRDefault="00E91F48" w:rsidP="00A2660E">
            <w:pPr>
              <w:rPr>
                <w:rFonts w:ascii="標楷體" w:eastAsia="標楷體" w:hAnsi="標楷體"/>
              </w:rPr>
            </w:pPr>
          </w:p>
        </w:tc>
        <w:tc>
          <w:tcPr>
            <w:tcW w:w="694" w:type="dxa"/>
          </w:tcPr>
          <w:p w14:paraId="69A4015F" w14:textId="77777777" w:rsidR="00E91F48" w:rsidRPr="005E5C6E" w:rsidRDefault="00E91F48" w:rsidP="00A2660E">
            <w:pPr>
              <w:rPr>
                <w:rFonts w:ascii="標楷體" w:eastAsia="標楷體" w:hAnsi="標楷體"/>
              </w:rPr>
            </w:pPr>
          </w:p>
        </w:tc>
        <w:tc>
          <w:tcPr>
            <w:tcW w:w="3231" w:type="dxa"/>
          </w:tcPr>
          <w:p w14:paraId="53D599DD" w14:textId="77777777" w:rsidR="00E91F48" w:rsidRPr="005E5C6E" w:rsidRDefault="00E91F48" w:rsidP="00A2660E">
            <w:pPr>
              <w:rPr>
                <w:rFonts w:ascii="標楷體" w:eastAsia="標楷體" w:hAnsi="標楷體"/>
              </w:rPr>
            </w:pPr>
          </w:p>
        </w:tc>
      </w:tr>
    </w:tbl>
    <w:p w14:paraId="7A1C2C56" w14:textId="77777777" w:rsidR="00F70C1F" w:rsidRPr="00362205" w:rsidRDefault="00F70C1F" w:rsidP="00F70C1F">
      <w:pPr>
        <w:rPr>
          <w:rFonts w:ascii="標楷體" w:eastAsia="標楷體" w:hAnsi="標楷體"/>
        </w:rPr>
      </w:pPr>
    </w:p>
    <w:p w14:paraId="25DDD495" w14:textId="77777777" w:rsidR="00F70C1F" w:rsidRPr="00F70C1F" w:rsidRDefault="00F70C1F" w:rsidP="00705A4A">
      <w:pPr>
        <w:tabs>
          <w:tab w:val="left" w:pos="788"/>
        </w:tabs>
        <w:rPr>
          <w:rFonts w:ascii="標楷體" w:eastAsia="標楷體" w:hAnsi="標楷體"/>
        </w:rPr>
      </w:pPr>
    </w:p>
    <w:p w14:paraId="4A311CFD" w14:textId="77777777" w:rsidR="00EB6EA1" w:rsidRPr="00362205" w:rsidRDefault="00C73FD7" w:rsidP="000C415F">
      <w:pPr>
        <w:pStyle w:val="3"/>
        <w:numPr>
          <w:ilvl w:val="2"/>
          <w:numId w:val="1"/>
        </w:numPr>
        <w:rPr>
          <w:rFonts w:ascii="標楷體" w:hAnsi="標楷體"/>
        </w:rPr>
      </w:pPr>
      <w:r w:rsidRPr="00362205">
        <w:rPr>
          <w:rFonts w:ascii="標楷體" w:hAnsi="標楷體"/>
        </w:rPr>
        <w:br w:type="page"/>
      </w:r>
      <w:r w:rsidR="0098558D">
        <w:rPr>
          <w:rFonts w:ascii="標楷體" w:hAnsi="標楷體" w:hint="eastAsia"/>
        </w:rPr>
        <w:lastRenderedPageBreak/>
        <w:t>L6706</w:t>
      </w:r>
      <w:r w:rsidR="00EB6EA1" w:rsidRPr="00362205">
        <w:rPr>
          <w:rFonts w:ascii="標楷體" w:hAnsi="標楷體" w:hint="eastAsia"/>
        </w:rPr>
        <w:t>地區別資料維護</w:t>
      </w:r>
    </w:p>
    <w:p w14:paraId="5931ECFA" w14:textId="77777777" w:rsidR="00EB6EA1" w:rsidRPr="00362205" w:rsidRDefault="00EB6EA1" w:rsidP="00D01BCC">
      <w:pPr>
        <w:pStyle w:val="a"/>
      </w:pPr>
      <w:r w:rsidRPr="00362205">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EB6EA1" w:rsidRPr="00362205" w14:paraId="6C5029DE" w14:textId="77777777" w:rsidTr="005D4307">
        <w:trPr>
          <w:trHeight w:val="277"/>
        </w:trPr>
        <w:tc>
          <w:tcPr>
            <w:tcW w:w="1548" w:type="dxa"/>
            <w:tcBorders>
              <w:top w:val="single" w:sz="8" w:space="0" w:color="000000"/>
              <w:bottom w:val="single" w:sz="8" w:space="0" w:color="000000"/>
              <w:right w:val="single" w:sz="8" w:space="0" w:color="000000"/>
            </w:tcBorders>
            <w:shd w:val="clear" w:color="auto" w:fill="F3F3F3"/>
          </w:tcPr>
          <w:p w14:paraId="6B5D0F34" w14:textId="77777777" w:rsidR="00EB6EA1" w:rsidRPr="00362205" w:rsidRDefault="00EB6EA1" w:rsidP="005D4307">
            <w:pPr>
              <w:rPr>
                <w:rFonts w:ascii="標楷體" w:eastAsia="標楷體" w:hAnsi="標楷體"/>
              </w:rPr>
            </w:pPr>
            <w:r w:rsidRPr="00362205">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6C1D3CAB" w14:textId="77777777" w:rsidR="00EB6EA1" w:rsidRPr="00E91F48" w:rsidRDefault="00EB6EA1" w:rsidP="005D4307">
            <w:pPr>
              <w:rPr>
                <w:rFonts w:ascii="標楷體" w:eastAsia="標楷體" w:hAnsi="標楷體"/>
              </w:rPr>
            </w:pPr>
            <w:r w:rsidRPr="00E91F48">
              <w:rPr>
                <w:rFonts w:ascii="標楷體" w:eastAsia="標楷體" w:hAnsi="標楷體" w:hint="eastAsia"/>
              </w:rPr>
              <w:t>地區別資料維護</w:t>
            </w:r>
          </w:p>
          <w:p w14:paraId="38AD52D9" w14:textId="77777777" w:rsidR="00EB6EA1" w:rsidRPr="00E91F48" w:rsidRDefault="00E91F48" w:rsidP="005D4307">
            <w:pPr>
              <w:rPr>
                <w:rFonts w:ascii="標楷體" w:eastAsia="標楷體" w:hAnsi="標楷體"/>
              </w:rPr>
            </w:pPr>
            <w:r w:rsidRPr="00E91F48">
              <w:rPr>
                <w:rFonts w:ascii="標楷體" w:eastAsia="標楷體" w:hAnsi="標楷體" w:hint="eastAsia"/>
              </w:rPr>
              <w:t>建立地區別名稱、單位代號及</w:t>
            </w:r>
            <w:r w:rsidRPr="00E91F48">
              <w:rPr>
                <w:rFonts w:ascii="標楷體" w:eastAsia="標楷體" w:hAnsi="標楷體"/>
              </w:rPr>
              <w:t>EMAIL</w:t>
            </w:r>
            <w:r w:rsidRPr="00E91F48">
              <w:rPr>
                <w:rFonts w:ascii="標楷體" w:eastAsia="標楷體" w:hAnsi="標楷體" w:hint="eastAsia"/>
              </w:rPr>
              <w:t>等資料。</w:t>
            </w:r>
          </w:p>
        </w:tc>
      </w:tr>
      <w:tr w:rsidR="00EB6EA1" w:rsidRPr="00362205" w14:paraId="5E1329F2" w14:textId="77777777" w:rsidTr="005D4307">
        <w:trPr>
          <w:trHeight w:val="277"/>
        </w:trPr>
        <w:tc>
          <w:tcPr>
            <w:tcW w:w="1548" w:type="dxa"/>
            <w:tcBorders>
              <w:top w:val="single" w:sz="8" w:space="0" w:color="000000"/>
              <w:bottom w:val="single" w:sz="8" w:space="0" w:color="000000"/>
              <w:right w:val="single" w:sz="8" w:space="0" w:color="000000"/>
            </w:tcBorders>
            <w:shd w:val="clear" w:color="auto" w:fill="F3F3F3"/>
          </w:tcPr>
          <w:p w14:paraId="5A631E16" w14:textId="77777777" w:rsidR="00EB6EA1" w:rsidRPr="00362205" w:rsidRDefault="00EB6EA1" w:rsidP="005D4307">
            <w:pPr>
              <w:rPr>
                <w:rFonts w:ascii="標楷體" w:eastAsia="標楷體" w:hAnsi="標楷體"/>
              </w:rPr>
            </w:pPr>
            <w:r w:rsidRPr="00362205">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27861653" w14:textId="77777777" w:rsidR="00EB6EA1" w:rsidRPr="00362205" w:rsidRDefault="00EB6EA1" w:rsidP="005D4307">
            <w:pPr>
              <w:rPr>
                <w:rFonts w:ascii="標楷體" w:eastAsia="標楷體" w:hAnsi="標楷體"/>
              </w:rPr>
            </w:pPr>
          </w:p>
        </w:tc>
      </w:tr>
      <w:tr w:rsidR="00EB6EA1" w:rsidRPr="00362205" w14:paraId="509C7240" w14:textId="77777777" w:rsidTr="005D4307">
        <w:trPr>
          <w:trHeight w:val="773"/>
        </w:trPr>
        <w:tc>
          <w:tcPr>
            <w:tcW w:w="1548" w:type="dxa"/>
            <w:tcBorders>
              <w:top w:val="single" w:sz="8" w:space="0" w:color="000000"/>
              <w:bottom w:val="single" w:sz="8" w:space="0" w:color="000000"/>
              <w:right w:val="single" w:sz="8" w:space="0" w:color="000000"/>
            </w:tcBorders>
            <w:shd w:val="clear" w:color="auto" w:fill="F3F3F3"/>
          </w:tcPr>
          <w:p w14:paraId="203D00CF" w14:textId="77777777" w:rsidR="00EB6EA1" w:rsidRPr="00362205" w:rsidRDefault="00EB6EA1" w:rsidP="005D4307">
            <w:pPr>
              <w:rPr>
                <w:rFonts w:ascii="標楷體" w:eastAsia="標楷體" w:hAnsi="標楷體"/>
              </w:rPr>
            </w:pPr>
            <w:r w:rsidRPr="00362205">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5F54BB25" w14:textId="77777777" w:rsidR="00EB6EA1" w:rsidRPr="00362205" w:rsidRDefault="00EB6EA1" w:rsidP="005D4307">
            <w:pPr>
              <w:rPr>
                <w:rFonts w:ascii="標楷體" w:eastAsia="標楷體" w:hAnsi="標楷體"/>
              </w:rPr>
            </w:pPr>
          </w:p>
        </w:tc>
      </w:tr>
      <w:tr w:rsidR="00EB6EA1" w:rsidRPr="00362205" w14:paraId="09A8721E" w14:textId="77777777" w:rsidTr="005D4307">
        <w:trPr>
          <w:trHeight w:val="321"/>
        </w:trPr>
        <w:tc>
          <w:tcPr>
            <w:tcW w:w="1548" w:type="dxa"/>
            <w:tcBorders>
              <w:top w:val="single" w:sz="8" w:space="0" w:color="000000"/>
              <w:bottom w:val="single" w:sz="8" w:space="0" w:color="000000"/>
              <w:right w:val="single" w:sz="8" w:space="0" w:color="000000"/>
            </w:tcBorders>
            <w:shd w:val="clear" w:color="auto" w:fill="F3F3F3"/>
          </w:tcPr>
          <w:p w14:paraId="1CD7EC1A" w14:textId="77777777" w:rsidR="00EB6EA1" w:rsidRPr="00362205" w:rsidRDefault="00EB6EA1" w:rsidP="005D4307">
            <w:pPr>
              <w:rPr>
                <w:rFonts w:ascii="標楷體" w:eastAsia="標楷體" w:hAnsi="標楷體"/>
              </w:rPr>
            </w:pPr>
            <w:r w:rsidRPr="00362205">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228955AC" w14:textId="77777777" w:rsidR="00EB6EA1" w:rsidRPr="00362205" w:rsidRDefault="00EB6EA1" w:rsidP="005D4307">
            <w:pPr>
              <w:rPr>
                <w:rFonts w:ascii="標楷體" w:eastAsia="標楷體" w:hAnsi="標楷體"/>
              </w:rPr>
            </w:pPr>
          </w:p>
        </w:tc>
      </w:tr>
      <w:tr w:rsidR="00EB6EA1" w:rsidRPr="00362205" w14:paraId="09660110" w14:textId="77777777" w:rsidTr="005D4307">
        <w:trPr>
          <w:trHeight w:val="1311"/>
        </w:trPr>
        <w:tc>
          <w:tcPr>
            <w:tcW w:w="1548" w:type="dxa"/>
            <w:tcBorders>
              <w:top w:val="single" w:sz="8" w:space="0" w:color="000000"/>
              <w:bottom w:val="single" w:sz="8" w:space="0" w:color="000000"/>
              <w:right w:val="single" w:sz="8" w:space="0" w:color="000000"/>
            </w:tcBorders>
            <w:shd w:val="clear" w:color="auto" w:fill="F3F3F3"/>
          </w:tcPr>
          <w:p w14:paraId="1E2E9914" w14:textId="77777777" w:rsidR="00EB6EA1" w:rsidRPr="00362205" w:rsidRDefault="00EB6EA1" w:rsidP="005D4307">
            <w:pPr>
              <w:rPr>
                <w:rFonts w:ascii="標楷體" w:eastAsia="標楷體" w:hAnsi="標楷體"/>
              </w:rPr>
            </w:pPr>
            <w:r w:rsidRPr="00362205">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7CB3663C" w14:textId="77777777" w:rsidR="00EB6EA1" w:rsidRPr="00362205" w:rsidRDefault="00EB6EA1" w:rsidP="005D4307">
            <w:pPr>
              <w:rPr>
                <w:rFonts w:ascii="標楷體" w:eastAsia="標楷體" w:hAnsi="標楷體"/>
              </w:rPr>
            </w:pPr>
          </w:p>
        </w:tc>
      </w:tr>
      <w:tr w:rsidR="00EB6EA1" w:rsidRPr="00362205" w14:paraId="2F4C23E3" w14:textId="77777777" w:rsidTr="005D4307">
        <w:trPr>
          <w:trHeight w:val="278"/>
        </w:trPr>
        <w:tc>
          <w:tcPr>
            <w:tcW w:w="1548" w:type="dxa"/>
            <w:tcBorders>
              <w:top w:val="single" w:sz="8" w:space="0" w:color="000000"/>
              <w:bottom w:val="single" w:sz="8" w:space="0" w:color="000000"/>
              <w:right w:val="single" w:sz="8" w:space="0" w:color="000000"/>
            </w:tcBorders>
            <w:shd w:val="clear" w:color="auto" w:fill="F3F3F3"/>
          </w:tcPr>
          <w:p w14:paraId="294380A1" w14:textId="77777777" w:rsidR="00EB6EA1" w:rsidRPr="00362205" w:rsidRDefault="00EB6EA1" w:rsidP="005D4307">
            <w:pPr>
              <w:rPr>
                <w:rFonts w:ascii="標楷體" w:eastAsia="標楷體" w:hAnsi="標楷體"/>
              </w:rPr>
            </w:pPr>
            <w:r w:rsidRPr="00362205">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1DAA74B6" w14:textId="77777777" w:rsidR="00EB6EA1" w:rsidRPr="00362205" w:rsidRDefault="00EB6EA1" w:rsidP="005D4307">
            <w:pPr>
              <w:rPr>
                <w:rFonts w:ascii="標楷體" w:eastAsia="標楷體" w:hAnsi="標楷體"/>
              </w:rPr>
            </w:pPr>
          </w:p>
        </w:tc>
      </w:tr>
      <w:tr w:rsidR="00EB6EA1" w:rsidRPr="00362205" w14:paraId="531AE09A" w14:textId="77777777" w:rsidTr="005D4307">
        <w:trPr>
          <w:trHeight w:val="358"/>
        </w:trPr>
        <w:tc>
          <w:tcPr>
            <w:tcW w:w="1548" w:type="dxa"/>
            <w:tcBorders>
              <w:top w:val="single" w:sz="8" w:space="0" w:color="000000"/>
              <w:bottom w:val="single" w:sz="8" w:space="0" w:color="000000"/>
              <w:right w:val="single" w:sz="8" w:space="0" w:color="000000"/>
            </w:tcBorders>
            <w:shd w:val="clear" w:color="auto" w:fill="F3F3F3"/>
          </w:tcPr>
          <w:p w14:paraId="17099708" w14:textId="77777777" w:rsidR="00EB6EA1" w:rsidRPr="00362205" w:rsidRDefault="00EB6EA1" w:rsidP="005D4307">
            <w:pPr>
              <w:rPr>
                <w:rFonts w:ascii="標楷體" w:eastAsia="標楷體" w:hAnsi="標楷體"/>
              </w:rPr>
            </w:pPr>
            <w:r w:rsidRPr="00362205">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65F3C008" w14:textId="77777777" w:rsidR="00EB6EA1" w:rsidRPr="00362205" w:rsidRDefault="00EB6EA1" w:rsidP="005D4307">
            <w:pPr>
              <w:rPr>
                <w:rFonts w:ascii="標楷體" w:eastAsia="標楷體" w:hAnsi="標楷體"/>
              </w:rPr>
            </w:pPr>
          </w:p>
        </w:tc>
      </w:tr>
      <w:tr w:rsidR="00EB6EA1" w:rsidRPr="00362205" w14:paraId="05147911" w14:textId="77777777" w:rsidTr="005D4307">
        <w:trPr>
          <w:trHeight w:val="278"/>
        </w:trPr>
        <w:tc>
          <w:tcPr>
            <w:tcW w:w="1548" w:type="dxa"/>
            <w:tcBorders>
              <w:top w:val="single" w:sz="8" w:space="0" w:color="000000"/>
              <w:bottom w:val="single" w:sz="8" w:space="0" w:color="000000"/>
              <w:right w:val="single" w:sz="8" w:space="0" w:color="000000"/>
            </w:tcBorders>
            <w:shd w:val="clear" w:color="auto" w:fill="F3F3F3"/>
          </w:tcPr>
          <w:p w14:paraId="49274AC9" w14:textId="77777777" w:rsidR="00EB6EA1" w:rsidRPr="00362205" w:rsidRDefault="00EB6EA1" w:rsidP="005D4307">
            <w:pPr>
              <w:rPr>
                <w:rFonts w:ascii="標楷體" w:eastAsia="標楷體" w:hAnsi="標楷體"/>
              </w:rPr>
            </w:pPr>
            <w:r w:rsidRPr="00362205">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036CEEDE" w14:textId="77777777" w:rsidR="00EB6EA1" w:rsidRPr="00362205" w:rsidRDefault="00EB6EA1" w:rsidP="005D4307">
            <w:pPr>
              <w:rPr>
                <w:rFonts w:ascii="標楷體" w:eastAsia="標楷體" w:hAnsi="標楷體"/>
              </w:rPr>
            </w:pPr>
          </w:p>
        </w:tc>
      </w:tr>
    </w:tbl>
    <w:p w14:paraId="7D754069" w14:textId="77777777" w:rsidR="00EB6EA1" w:rsidRPr="00362205" w:rsidRDefault="00EB6EA1" w:rsidP="00EB6EA1">
      <w:pPr>
        <w:rPr>
          <w:rFonts w:ascii="標楷體" w:eastAsia="標楷體" w:hAnsi="標楷體"/>
        </w:rPr>
      </w:pPr>
    </w:p>
    <w:p w14:paraId="1635080A" w14:textId="77777777" w:rsidR="00EB6EA1" w:rsidRPr="00362205" w:rsidRDefault="00EB6EA1" w:rsidP="00EB6EA1">
      <w:pPr>
        <w:rPr>
          <w:rFonts w:ascii="標楷體" w:eastAsia="標楷體" w:hAnsi="標楷體"/>
        </w:rPr>
      </w:pPr>
    </w:p>
    <w:p w14:paraId="0B821FE8" w14:textId="77777777" w:rsidR="00EB6EA1" w:rsidRPr="00362205" w:rsidRDefault="00EB6EA1" w:rsidP="00EB6EA1">
      <w:pPr>
        <w:rPr>
          <w:rFonts w:ascii="標楷體" w:eastAsia="標楷體" w:hAnsi="標楷體"/>
        </w:rPr>
      </w:pPr>
    </w:p>
    <w:p w14:paraId="1A0ECA92" w14:textId="77777777" w:rsidR="00EB6EA1" w:rsidRPr="00362205" w:rsidRDefault="00EB6EA1" w:rsidP="00EB6EA1">
      <w:pPr>
        <w:rPr>
          <w:rFonts w:ascii="標楷體" w:eastAsia="標楷體" w:hAnsi="標楷體"/>
        </w:rPr>
      </w:pPr>
    </w:p>
    <w:p w14:paraId="447DFADC" w14:textId="77777777" w:rsidR="00EB6EA1" w:rsidRPr="00362205" w:rsidRDefault="00EB6EA1" w:rsidP="00EB6EA1">
      <w:pPr>
        <w:rPr>
          <w:rFonts w:ascii="標楷體" w:eastAsia="標楷體" w:hAnsi="標楷體"/>
        </w:rPr>
      </w:pPr>
    </w:p>
    <w:p w14:paraId="300DB020" w14:textId="77777777" w:rsidR="00EB6EA1" w:rsidRPr="00362205" w:rsidRDefault="00EB6EA1" w:rsidP="00EB6EA1">
      <w:pPr>
        <w:rPr>
          <w:rFonts w:ascii="標楷體" w:eastAsia="標楷體" w:hAnsi="標楷體"/>
        </w:rPr>
      </w:pPr>
    </w:p>
    <w:p w14:paraId="182A8C2D" w14:textId="77777777" w:rsidR="00EB6EA1" w:rsidRPr="00362205" w:rsidRDefault="00EB6EA1" w:rsidP="00EB6EA1">
      <w:pPr>
        <w:rPr>
          <w:rFonts w:ascii="標楷體" w:eastAsia="標楷體" w:hAnsi="標楷體"/>
        </w:rPr>
      </w:pPr>
    </w:p>
    <w:p w14:paraId="335057F1" w14:textId="77777777" w:rsidR="00EB6EA1" w:rsidRPr="00362205" w:rsidRDefault="00EB6EA1" w:rsidP="00EB6EA1">
      <w:pPr>
        <w:rPr>
          <w:rFonts w:ascii="標楷體" w:eastAsia="標楷體" w:hAnsi="標楷體"/>
        </w:rPr>
      </w:pPr>
      <w:r w:rsidRPr="00362205">
        <w:rPr>
          <w:rFonts w:ascii="標楷體" w:eastAsia="標楷體" w:hAnsi="標楷體"/>
        </w:rPr>
        <w:br w:type="page"/>
      </w:r>
    </w:p>
    <w:p w14:paraId="2C4A77DE" w14:textId="77777777" w:rsidR="00EB6EA1" w:rsidRPr="00362205" w:rsidRDefault="00EB6EA1" w:rsidP="00D01BCC">
      <w:pPr>
        <w:pStyle w:val="a"/>
      </w:pPr>
      <w:r w:rsidRPr="00362205">
        <w:lastRenderedPageBreak/>
        <w:t>UI畫面</w:t>
      </w:r>
    </w:p>
    <w:p w14:paraId="3FE545C8" w14:textId="77777777" w:rsidR="00EB6EA1" w:rsidRPr="00362205" w:rsidRDefault="00EB6EA1" w:rsidP="00EB6EA1">
      <w:pPr>
        <w:pStyle w:val="42"/>
        <w:spacing w:after="72"/>
        <w:ind w:left="1133"/>
        <w:rPr>
          <w:rFonts w:ascii="標楷體" w:hAnsi="標楷體"/>
        </w:rPr>
      </w:pPr>
      <w:r w:rsidRPr="00362205">
        <w:rPr>
          <w:rFonts w:ascii="標楷體" w:hAnsi="標楷體" w:hint="eastAsia"/>
        </w:rPr>
        <w:t>輸入畫面：</w:t>
      </w:r>
    </w:p>
    <w:p w14:paraId="59B2E418" w14:textId="77777777" w:rsidR="00EB6EA1" w:rsidRPr="00362205" w:rsidRDefault="002C3244" w:rsidP="00D01BCC">
      <w:pPr>
        <w:pStyle w:val="a"/>
      </w:pPr>
      <w:r>
        <w:rPr>
          <w:noProof/>
        </w:rPr>
        <w:drawing>
          <wp:inline distT="0" distB="0" distL="0" distR="0" wp14:anchorId="43EDB1F2" wp14:editId="10D06968">
            <wp:extent cx="6622415" cy="2196465"/>
            <wp:effectExtent l="0" t="0" r="6985" b="0"/>
            <wp:docPr id="5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6622415" cy="2196465"/>
                    </a:xfrm>
                    <a:prstGeom prst="rect">
                      <a:avLst/>
                    </a:prstGeom>
                    <a:noFill/>
                    <a:ln>
                      <a:noFill/>
                    </a:ln>
                  </pic:spPr>
                </pic:pic>
              </a:graphicData>
            </a:graphic>
          </wp:inline>
        </w:drawing>
      </w:r>
    </w:p>
    <w:p w14:paraId="3EE54FC6" w14:textId="77777777" w:rsidR="00E91F48" w:rsidRDefault="00E91F48" w:rsidP="00D01BCC">
      <w:pPr>
        <w:pStyle w:val="a"/>
      </w:pPr>
    </w:p>
    <w:p w14:paraId="7E323DB6" w14:textId="77777777" w:rsidR="00EB6EA1" w:rsidRPr="00362205" w:rsidRDefault="000C7737" w:rsidP="00D01BCC">
      <w:pPr>
        <w:pStyle w:val="a"/>
      </w:pPr>
      <w:r>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6"/>
        <w:gridCol w:w="1549"/>
        <w:gridCol w:w="1068"/>
        <w:gridCol w:w="1092"/>
        <w:gridCol w:w="1170"/>
        <w:gridCol w:w="674"/>
        <w:gridCol w:w="695"/>
        <w:gridCol w:w="3514"/>
      </w:tblGrid>
      <w:tr w:rsidR="00E91F48" w:rsidRPr="00362205" w14:paraId="58CE6F35" w14:textId="77777777" w:rsidTr="00E91F48">
        <w:trPr>
          <w:trHeight w:val="388"/>
          <w:jc w:val="center"/>
        </w:trPr>
        <w:tc>
          <w:tcPr>
            <w:tcW w:w="425" w:type="dxa"/>
            <w:vMerge w:val="restart"/>
          </w:tcPr>
          <w:p w14:paraId="687666B3" w14:textId="77777777" w:rsidR="00E91F48" w:rsidRPr="00362205" w:rsidRDefault="00E91F48" w:rsidP="005D4307">
            <w:pPr>
              <w:rPr>
                <w:rFonts w:ascii="標楷體" w:eastAsia="標楷體" w:hAnsi="標楷體"/>
              </w:rPr>
            </w:pPr>
            <w:r w:rsidRPr="00362205">
              <w:rPr>
                <w:rFonts w:ascii="標楷體" w:eastAsia="標楷體" w:hAnsi="標楷體"/>
              </w:rPr>
              <w:t>序號</w:t>
            </w:r>
          </w:p>
        </w:tc>
        <w:tc>
          <w:tcPr>
            <w:tcW w:w="1549" w:type="dxa"/>
            <w:vMerge w:val="restart"/>
          </w:tcPr>
          <w:p w14:paraId="214EDD56" w14:textId="77777777" w:rsidR="00E91F48" w:rsidRPr="00362205" w:rsidRDefault="00E91F48" w:rsidP="005D4307">
            <w:pPr>
              <w:rPr>
                <w:rFonts w:ascii="標楷體" w:eastAsia="標楷體" w:hAnsi="標楷體"/>
              </w:rPr>
            </w:pPr>
            <w:r w:rsidRPr="00362205">
              <w:rPr>
                <w:rFonts w:ascii="標楷體" w:eastAsia="標楷體" w:hAnsi="標楷體"/>
              </w:rPr>
              <w:t>欄位</w:t>
            </w:r>
          </w:p>
        </w:tc>
        <w:tc>
          <w:tcPr>
            <w:tcW w:w="4699" w:type="dxa"/>
            <w:gridSpan w:val="5"/>
          </w:tcPr>
          <w:p w14:paraId="698DECD4" w14:textId="77777777" w:rsidR="00E91F48" w:rsidRPr="00362205" w:rsidRDefault="00E91F48" w:rsidP="00E91F48">
            <w:pPr>
              <w:jc w:val="center"/>
              <w:rPr>
                <w:rFonts w:ascii="標楷體" w:eastAsia="標楷體" w:hAnsi="標楷體"/>
              </w:rPr>
            </w:pPr>
            <w:r w:rsidRPr="00362205">
              <w:rPr>
                <w:rFonts w:ascii="標楷體" w:eastAsia="標楷體" w:hAnsi="標楷體"/>
              </w:rPr>
              <w:t>說明</w:t>
            </w:r>
          </w:p>
        </w:tc>
        <w:tc>
          <w:tcPr>
            <w:tcW w:w="3514" w:type="dxa"/>
            <w:vMerge w:val="restart"/>
          </w:tcPr>
          <w:p w14:paraId="04C370E3" w14:textId="77777777" w:rsidR="00E91F48" w:rsidRPr="00362205" w:rsidRDefault="00E91F48" w:rsidP="005D4307">
            <w:pPr>
              <w:rPr>
                <w:rFonts w:ascii="標楷體" w:eastAsia="標楷體" w:hAnsi="標楷體"/>
              </w:rPr>
            </w:pPr>
            <w:r w:rsidRPr="00362205">
              <w:rPr>
                <w:rFonts w:ascii="標楷體" w:eastAsia="標楷體" w:hAnsi="標楷體"/>
              </w:rPr>
              <w:t>處理邏輯及注意事項</w:t>
            </w:r>
          </w:p>
        </w:tc>
      </w:tr>
      <w:tr w:rsidR="00E91F48" w:rsidRPr="00362205" w14:paraId="04ED2D82" w14:textId="77777777" w:rsidTr="00E91F48">
        <w:trPr>
          <w:trHeight w:val="244"/>
          <w:jc w:val="center"/>
        </w:trPr>
        <w:tc>
          <w:tcPr>
            <w:tcW w:w="425" w:type="dxa"/>
            <w:vMerge/>
          </w:tcPr>
          <w:p w14:paraId="028D2DAF" w14:textId="77777777" w:rsidR="00E91F48" w:rsidRPr="00362205" w:rsidRDefault="00E91F48" w:rsidP="005D4307">
            <w:pPr>
              <w:rPr>
                <w:rFonts w:ascii="標楷體" w:eastAsia="標楷體" w:hAnsi="標楷體"/>
              </w:rPr>
            </w:pPr>
          </w:p>
        </w:tc>
        <w:tc>
          <w:tcPr>
            <w:tcW w:w="1549" w:type="dxa"/>
            <w:vMerge/>
          </w:tcPr>
          <w:p w14:paraId="7D1E357D" w14:textId="77777777" w:rsidR="00E91F48" w:rsidRPr="00362205" w:rsidRDefault="00E91F48" w:rsidP="005D4307">
            <w:pPr>
              <w:rPr>
                <w:rFonts w:ascii="標楷體" w:eastAsia="標楷體" w:hAnsi="標楷體"/>
              </w:rPr>
            </w:pPr>
          </w:p>
        </w:tc>
        <w:tc>
          <w:tcPr>
            <w:tcW w:w="1068" w:type="dxa"/>
          </w:tcPr>
          <w:p w14:paraId="0AF6EEFB" w14:textId="77777777" w:rsidR="00E91F48" w:rsidRPr="00362205" w:rsidRDefault="00E91F48" w:rsidP="00E91F48">
            <w:pPr>
              <w:rPr>
                <w:rFonts w:ascii="標楷體" w:eastAsia="標楷體" w:hAnsi="標楷體"/>
              </w:rPr>
            </w:pPr>
            <w:r w:rsidRPr="004E09B8">
              <w:rPr>
                <w:rFonts w:ascii="標楷體" w:eastAsia="標楷體" w:hAnsi="標楷體" w:hint="eastAsia"/>
              </w:rPr>
              <w:t>資料型態長度</w:t>
            </w:r>
          </w:p>
        </w:tc>
        <w:tc>
          <w:tcPr>
            <w:tcW w:w="1092" w:type="dxa"/>
          </w:tcPr>
          <w:p w14:paraId="3E3AD33F" w14:textId="77777777" w:rsidR="00E91F48" w:rsidRPr="00362205" w:rsidRDefault="00E91F48" w:rsidP="005D4307">
            <w:pPr>
              <w:rPr>
                <w:rFonts w:ascii="標楷體" w:eastAsia="標楷體" w:hAnsi="標楷體"/>
              </w:rPr>
            </w:pPr>
            <w:r w:rsidRPr="00362205">
              <w:rPr>
                <w:rFonts w:ascii="標楷體" w:eastAsia="標楷體" w:hAnsi="標楷體"/>
              </w:rPr>
              <w:t>預設值</w:t>
            </w:r>
          </w:p>
        </w:tc>
        <w:tc>
          <w:tcPr>
            <w:tcW w:w="1170" w:type="dxa"/>
          </w:tcPr>
          <w:p w14:paraId="71C6FD56" w14:textId="77777777" w:rsidR="00E91F48" w:rsidRPr="00362205" w:rsidRDefault="00E91F48" w:rsidP="005D4307">
            <w:pPr>
              <w:rPr>
                <w:rFonts w:ascii="標楷體" w:eastAsia="標楷體" w:hAnsi="標楷體"/>
              </w:rPr>
            </w:pPr>
            <w:r w:rsidRPr="00362205">
              <w:rPr>
                <w:rFonts w:ascii="標楷體" w:eastAsia="標楷體" w:hAnsi="標楷體"/>
              </w:rPr>
              <w:t>選單內容</w:t>
            </w:r>
          </w:p>
        </w:tc>
        <w:tc>
          <w:tcPr>
            <w:tcW w:w="674" w:type="dxa"/>
          </w:tcPr>
          <w:p w14:paraId="79F1CA32" w14:textId="77777777" w:rsidR="00E91F48" w:rsidRPr="00362205" w:rsidRDefault="00E91F48" w:rsidP="005D4307">
            <w:pPr>
              <w:rPr>
                <w:rFonts w:ascii="標楷體" w:eastAsia="標楷體" w:hAnsi="標楷體"/>
              </w:rPr>
            </w:pPr>
            <w:r w:rsidRPr="00362205">
              <w:rPr>
                <w:rFonts w:ascii="標楷體" w:eastAsia="標楷體" w:hAnsi="標楷體"/>
              </w:rPr>
              <w:t>必填</w:t>
            </w:r>
          </w:p>
        </w:tc>
        <w:tc>
          <w:tcPr>
            <w:tcW w:w="695" w:type="dxa"/>
          </w:tcPr>
          <w:p w14:paraId="4BE6C70A" w14:textId="77777777" w:rsidR="00E91F48" w:rsidRPr="00362205" w:rsidRDefault="00E91F48" w:rsidP="005D4307">
            <w:pPr>
              <w:rPr>
                <w:rFonts w:ascii="標楷體" w:eastAsia="標楷體" w:hAnsi="標楷體"/>
              </w:rPr>
            </w:pPr>
            <w:r w:rsidRPr="00362205">
              <w:rPr>
                <w:rFonts w:ascii="標楷體" w:eastAsia="標楷體" w:hAnsi="標楷體"/>
              </w:rPr>
              <w:t>R/W</w:t>
            </w:r>
          </w:p>
        </w:tc>
        <w:tc>
          <w:tcPr>
            <w:tcW w:w="3514" w:type="dxa"/>
            <w:vMerge/>
          </w:tcPr>
          <w:p w14:paraId="6F6EB39B" w14:textId="77777777" w:rsidR="00E91F48" w:rsidRPr="00362205" w:rsidRDefault="00E91F48" w:rsidP="005D4307">
            <w:pPr>
              <w:rPr>
                <w:rFonts w:ascii="標楷體" w:eastAsia="標楷體" w:hAnsi="標楷體"/>
              </w:rPr>
            </w:pPr>
          </w:p>
        </w:tc>
      </w:tr>
      <w:tr w:rsidR="00E91F48" w:rsidRPr="00362205" w14:paraId="606AAEC3" w14:textId="77777777" w:rsidTr="00E91F48">
        <w:trPr>
          <w:trHeight w:val="244"/>
          <w:jc w:val="center"/>
        </w:trPr>
        <w:tc>
          <w:tcPr>
            <w:tcW w:w="425" w:type="dxa"/>
          </w:tcPr>
          <w:p w14:paraId="19F792CB" w14:textId="77777777" w:rsidR="00E91F48" w:rsidRPr="00362205" w:rsidRDefault="00E91F48" w:rsidP="005D4307">
            <w:pPr>
              <w:rPr>
                <w:rFonts w:ascii="標楷體" w:eastAsia="標楷體" w:hAnsi="標楷體"/>
              </w:rPr>
            </w:pPr>
            <w:r w:rsidRPr="00362205">
              <w:rPr>
                <w:rFonts w:ascii="標楷體" w:eastAsia="標楷體" w:hAnsi="標楷體" w:hint="eastAsia"/>
              </w:rPr>
              <w:t>1.</w:t>
            </w:r>
          </w:p>
        </w:tc>
        <w:tc>
          <w:tcPr>
            <w:tcW w:w="1549" w:type="dxa"/>
          </w:tcPr>
          <w:p w14:paraId="49C742EC" w14:textId="77777777" w:rsidR="00E91F48" w:rsidRPr="00362205" w:rsidRDefault="00E91F48" w:rsidP="005D4307">
            <w:pPr>
              <w:rPr>
                <w:rFonts w:ascii="標楷體" w:eastAsia="標楷體" w:hAnsi="標楷體"/>
              </w:rPr>
            </w:pPr>
            <w:r w:rsidRPr="00362205">
              <w:rPr>
                <w:rFonts w:ascii="標楷體" w:eastAsia="標楷體" w:hAnsi="標楷體" w:hint="eastAsia"/>
              </w:rPr>
              <w:t>功能</w:t>
            </w:r>
          </w:p>
        </w:tc>
        <w:tc>
          <w:tcPr>
            <w:tcW w:w="1068" w:type="dxa"/>
          </w:tcPr>
          <w:p w14:paraId="7C5F3504" w14:textId="77777777" w:rsidR="00E91F48" w:rsidRPr="00362205" w:rsidRDefault="00E91F48" w:rsidP="005D4307">
            <w:pPr>
              <w:rPr>
                <w:rFonts w:ascii="標楷體" w:eastAsia="標楷體" w:hAnsi="標楷體"/>
              </w:rPr>
            </w:pPr>
            <w:r>
              <w:rPr>
                <w:rFonts w:ascii="標楷體" w:eastAsia="標楷體" w:hAnsi="標楷體" w:hint="eastAsia"/>
              </w:rPr>
              <w:t>9</w:t>
            </w:r>
          </w:p>
        </w:tc>
        <w:tc>
          <w:tcPr>
            <w:tcW w:w="1092" w:type="dxa"/>
          </w:tcPr>
          <w:p w14:paraId="6B81E01F" w14:textId="77777777" w:rsidR="00E91F48" w:rsidRPr="00362205" w:rsidRDefault="00E91F48" w:rsidP="005D4307">
            <w:pPr>
              <w:rPr>
                <w:rFonts w:ascii="標楷體" w:eastAsia="標楷體" w:hAnsi="標楷體"/>
              </w:rPr>
            </w:pPr>
          </w:p>
        </w:tc>
        <w:tc>
          <w:tcPr>
            <w:tcW w:w="1170" w:type="dxa"/>
          </w:tcPr>
          <w:p w14:paraId="70800742" w14:textId="77777777" w:rsidR="00E91F48" w:rsidRPr="00362205" w:rsidRDefault="00E91F48" w:rsidP="005D4307">
            <w:pPr>
              <w:rPr>
                <w:rFonts w:ascii="標楷體" w:eastAsia="標楷體" w:hAnsi="標楷體"/>
              </w:rPr>
            </w:pPr>
            <w:r w:rsidRPr="00362205">
              <w:rPr>
                <w:rFonts w:ascii="標楷體" w:eastAsia="標楷體" w:hAnsi="標楷體" w:hint="eastAsia"/>
              </w:rPr>
              <w:t>下拉式選單</w:t>
            </w:r>
          </w:p>
        </w:tc>
        <w:tc>
          <w:tcPr>
            <w:tcW w:w="674" w:type="dxa"/>
          </w:tcPr>
          <w:p w14:paraId="7AA374DF" w14:textId="77777777" w:rsidR="00E91F48" w:rsidRPr="00362205" w:rsidRDefault="00E91F48" w:rsidP="005D4307">
            <w:pPr>
              <w:rPr>
                <w:rFonts w:ascii="標楷體" w:eastAsia="標楷體" w:hAnsi="標楷體"/>
              </w:rPr>
            </w:pPr>
            <w:r w:rsidRPr="00362205">
              <w:rPr>
                <w:rFonts w:ascii="標楷體" w:eastAsia="標楷體" w:hAnsi="標楷體" w:hint="eastAsia"/>
              </w:rPr>
              <w:t>V</w:t>
            </w:r>
          </w:p>
        </w:tc>
        <w:tc>
          <w:tcPr>
            <w:tcW w:w="695" w:type="dxa"/>
          </w:tcPr>
          <w:p w14:paraId="6BC77FA0" w14:textId="77777777" w:rsidR="00E91F48" w:rsidRPr="00362205" w:rsidRDefault="00E91F48" w:rsidP="005D4307">
            <w:pPr>
              <w:rPr>
                <w:rFonts w:ascii="標楷體" w:eastAsia="標楷體" w:hAnsi="標楷體"/>
              </w:rPr>
            </w:pPr>
          </w:p>
        </w:tc>
        <w:tc>
          <w:tcPr>
            <w:tcW w:w="3514" w:type="dxa"/>
          </w:tcPr>
          <w:p w14:paraId="5F781DA0" w14:textId="77777777" w:rsidR="00E91F48" w:rsidRPr="00362205" w:rsidRDefault="00E91F48" w:rsidP="005D4307">
            <w:pPr>
              <w:rPr>
                <w:rFonts w:ascii="標楷體" w:eastAsia="標楷體" w:hAnsi="標楷體"/>
              </w:rPr>
            </w:pPr>
            <w:r>
              <w:rPr>
                <w:rFonts w:ascii="標楷體" w:eastAsia="標楷體" w:hAnsi="標楷體" w:hint="eastAsia"/>
              </w:rPr>
              <w:t>必須輸入</w:t>
            </w:r>
          </w:p>
          <w:p w14:paraId="1E1570BF" w14:textId="77777777" w:rsidR="00E91F48" w:rsidRPr="00362205" w:rsidRDefault="00E91F48" w:rsidP="005D4307">
            <w:pPr>
              <w:rPr>
                <w:rFonts w:ascii="標楷體" w:eastAsia="標楷體" w:hAnsi="標楷體"/>
              </w:rPr>
            </w:pPr>
            <w:r w:rsidRPr="00362205">
              <w:rPr>
                <w:rFonts w:ascii="標楷體" w:eastAsia="標楷體" w:hAnsi="標楷體" w:hint="eastAsia"/>
              </w:rPr>
              <w:t>1: 新增</w:t>
            </w:r>
          </w:p>
          <w:p w14:paraId="37931F43" w14:textId="77777777" w:rsidR="00E91F48" w:rsidRPr="00362205" w:rsidRDefault="00E91F48" w:rsidP="005D4307">
            <w:pPr>
              <w:rPr>
                <w:rFonts w:ascii="標楷體" w:eastAsia="標楷體" w:hAnsi="標楷體"/>
              </w:rPr>
            </w:pPr>
            <w:r w:rsidRPr="00362205">
              <w:rPr>
                <w:rFonts w:ascii="標楷體" w:eastAsia="標楷體" w:hAnsi="標楷體" w:hint="eastAsia"/>
              </w:rPr>
              <w:t>2</w:t>
            </w:r>
            <w:r w:rsidRPr="00362205">
              <w:rPr>
                <w:rFonts w:ascii="標楷體" w:eastAsia="標楷體" w:hAnsi="標楷體"/>
              </w:rPr>
              <w:t>:</w:t>
            </w:r>
            <w:r w:rsidRPr="00362205">
              <w:rPr>
                <w:rFonts w:ascii="標楷體" w:eastAsia="標楷體" w:hAnsi="標楷體" w:hint="eastAsia"/>
              </w:rPr>
              <w:t xml:space="preserve"> 修改</w:t>
            </w:r>
          </w:p>
          <w:p w14:paraId="222318F2" w14:textId="77777777" w:rsidR="00E91F48" w:rsidRPr="00362205" w:rsidRDefault="00E91F48" w:rsidP="005D4307">
            <w:pPr>
              <w:rPr>
                <w:rFonts w:ascii="標楷體" w:eastAsia="標楷體" w:hAnsi="標楷體"/>
              </w:rPr>
            </w:pPr>
            <w:r w:rsidRPr="00362205">
              <w:rPr>
                <w:rFonts w:ascii="標楷體" w:eastAsia="標楷體" w:hAnsi="標楷體" w:hint="eastAsia"/>
              </w:rPr>
              <w:t>4: 刪除</w:t>
            </w:r>
          </w:p>
          <w:p w14:paraId="3780B9F5" w14:textId="77777777" w:rsidR="00E91F48" w:rsidRPr="00362205" w:rsidRDefault="00E91F48" w:rsidP="005D4307">
            <w:pPr>
              <w:rPr>
                <w:rFonts w:ascii="標楷體" w:eastAsia="標楷體" w:hAnsi="標楷體"/>
              </w:rPr>
            </w:pPr>
            <w:r w:rsidRPr="00362205">
              <w:rPr>
                <w:rFonts w:ascii="標楷體" w:eastAsia="標楷體" w:hAnsi="標楷體" w:hint="eastAsia"/>
              </w:rPr>
              <w:t>5: 查詢</w:t>
            </w:r>
          </w:p>
        </w:tc>
      </w:tr>
      <w:tr w:rsidR="00E91F48" w:rsidRPr="00362205" w14:paraId="4BAA1D8D" w14:textId="77777777" w:rsidTr="00E91F48">
        <w:trPr>
          <w:trHeight w:val="291"/>
          <w:jc w:val="center"/>
        </w:trPr>
        <w:tc>
          <w:tcPr>
            <w:tcW w:w="425" w:type="dxa"/>
          </w:tcPr>
          <w:p w14:paraId="77BF68F8" w14:textId="77777777" w:rsidR="00E91F48" w:rsidRPr="00362205" w:rsidRDefault="00E91F48" w:rsidP="005D4307">
            <w:pPr>
              <w:rPr>
                <w:rFonts w:ascii="標楷體" w:eastAsia="標楷體" w:hAnsi="標楷體"/>
              </w:rPr>
            </w:pPr>
            <w:r w:rsidRPr="00362205">
              <w:rPr>
                <w:rFonts w:ascii="標楷體" w:eastAsia="標楷體" w:hAnsi="標楷體" w:hint="eastAsia"/>
              </w:rPr>
              <w:t>2</w:t>
            </w:r>
          </w:p>
        </w:tc>
        <w:tc>
          <w:tcPr>
            <w:tcW w:w="1549" w:type="dxa"/>
          </w:tcPr>
          <w:p w14:paraId="052AF526" w14:textId="77777777" w:rsidR="00E91F48" w:rsidRPr="00362205" w:rsidRDefault="00E91F48" w:rsidP="005D4307">
            <w:pPr>
              <w:rPr>
                <w:rFonts w:ascii="標楷體" w:eastAsia="標楷體" w:hAnsi="標楷體"/>
              </w:rPr>
            </w:pPr>
            <w:r w:rsidRPr="00362205">
              <w:rPr>
                <w:rFonts w:ascii="標楷體" w:eastAsia="標楷體" w:hAnsi="標楷體" w:hint="eastAsia"/>
              </w:rPr>
              <w:t xml:space="preserve">地區別    </w:t>
            </w:r>
          </w:p>
        </w:tc>
        <w:tc>
          <w:tcPr>
            <w:tcW w:w="1068" w:type="dxa"/>
          </w:tcPr>
          <w:p w14:paraId="5C0B5A71" w14:textId="77777777" w:rsidR="00E91F48" w:rsidRPr="00362205" w:rsidRDefault="00E91F48" w:rsidP="005D4307">
            <w:pPr>
              <w:rPr>
                <w:rFonts w:ascii="標楷體" w:eastAsia="標楷體" w:hAnsi="標楷體"/>
              </w:rPr>
            </w:pPr>
            <w:r>
              <w:rPr>
                <w:rFonts w:ascii="標楷體" w:eastAsia="標楷體" w:hAnsi="標楷體" w:hint="eastAsia"/>
              </w:rPr>
              <w:t>99</w:t>
            </w:r>
          </w:p>
        </w:tc>
        <w:tc>
          <w:tcPr>
            <w:tcW w:w="1092" w:type="dxa"/>
          </w:tcPr>
          <w:p w14:paraId="3A997E43" w14:textId="77777777" w:rsidR="00E91F48" w:rsidRPr="00362205" w:rsidRDefault="00E91F48" w:rsidP="005D4307">
            <w:pPr>
              <w:rPr>
                <w:rFonts w:ascii="標楷體" w:eastAsia="標楷體" w:hAnsi="標楷體"/>
              </w:rPr>
            </w:pPr>
          </w:p>
        </w:tc>
        <w:tc>
          <w:tcPr>
            <w:tcW w:w="1170" w:type="dxa"/>
          </w:tcPr>
          <w:p w14:paraId="2D8DA8AF" w14:textId="77777777" w:rsidR="00E91F48" w:rsidRPr="00362205" w:rsidRDefault="00E91F48" w:rsidP="005D4307">
            <w:pPr>
              <w:rPr>
                <w:rFonts w:ascii="標楷體" w:eastAsia="標楷體" w:hAnsi="標楷體"/>
              </w:rPr>
            </w:pPr>
            <w:r w:rsidRPr="00362205">
              <w:rPr>
                <w:rFonts w:ascii="標楷體" w:eastAsia="標楷體" w:hAnsi="標楷體" w:hint="eastAsia"/>
              </w:rPr>
              <w:t>下拉式選單</w:t>
            </w:r>
          </w:p>
        </w:tc>
        <w:tc>
          <w:tcPr>
            <w:tcW w:w="674" w:type="dxa"/>
          </w:tcPr>
          <w:p w14:paraId="2E8CFAF8" w14:textId="77777777" w:rsidR="00E91F48" w:rsidRPr="00362205" w:rsidRDefault="00E91F48" w:rsidP="005D4307">
            <w:pPr>
              <w:rPr>
                <w:rFonts w:ascii="標楷體" w:eastAsia="標楷體" w:hAnsi="標楷體"/>
              </w:rPr>
            </w:pPr>
            <w:r w:rsidRPr="00362205">
              <w:rPr>
                <w:rFonts w:ascii="標楷體" w:eastAsia="標楷體" w:hAnsi="標楷體" w:hint="eastAsia"/>
              </w:rPr>
              <w:t>V</w:t>
            </w:r>
          </w:p>
        </w:tc>
        <w:tc>
          <w:tcPr>
            <w:tcW w:w="695" w:type="dxa"/>
          </w:tcPr>
          <w:p w14:paraId="7184DB2D" w14:textId="77777777" w:rsidR="00E91F48" w:rsidRPr="00362205" w:rsidRDefault="00E91F48" w:rsidP="005D4307">
            <w:pPr>
              <w:rPr>
                <w:rFonts w:ascii="標楷體" w:eastAsia="標楷體" w:hAnsi="標楷體"/>
              </w:rPr>
            </w:pPr>
          </w:p>
        </w:tc>
        <w:tc>
          <w:tcPr>
            <w:tcW w:w="3514" w:type="dxa"/>
          </w:tcPr>
          <w:p w14:paraId="10D93A72" w14:textId="77777777" w:rsidR="00E91F48" w:rsidRPr="00362205" w:rsidRDefault="00E91F48" w:rsidP="005D4307">
            <w:pPr>
              <w:rPr>
                <w:rFonts w:ascii="標楷體" w:eastAsia="標楷體" w:hAnsi="標楷體"/>
              </w:rPr>
            </w:pPr>
            <w:r>
              <w:rPr>
                <w:rFonts w:ascii="標楷體" w:eastAsia="標楷體" w:hAnsi="標楷體" w:hint="eastAsia"/>
              </w:rPr>
              <w:t>必須輸入</w:t>
            </w:r>
          </w:p>
          <w:p w14:paraId="78A3ECDF" w14:textId="77777777" w:rsidR="00E91F48" w:rsidRPr="00362205" w:rsidRDefault="00E91F48" w:rsidP="005D4307">
            <w:pPr>
              <w:rPr>
                <w:rFonts w:ascii="標楷體" w:eastAsia="標楷體" w:hAnsi="標楷體"/>
              </w:rPr>
            </w:pPr>
            <w:r w:rsidRPr="00362205">
              <w:rPr>
                <w:rFonts w:ascii="標楷體" w:eastAsia="標楷體" w:hAnsi="標楷體" w:hint="eastAsia"/>
              </w:rPr>
              <w:t>03: 基隆市</w:t>
            </w:r>
          </w:p>
          <w:p w14:paraId="43C30F76" w14:textId="77777777" w:rsidR="00E91F48" w:rsidRPr="00362205" w:rsidRDefault="00E91F48" w:rsidP="005D4307">
            <w:pPr>
              <w:rPr>
                <w:rFonts w:ascii="標楷體" w:eastAsia="標楷體" w:hAnsi="標楷體"/>
              </w:rPr>
            </w:pPr>
            <w:r w:rsidRPr="00362205">
              <w:rPr>
                <w:rFonts w:ascii="標楷體" w:eastAsia="標楷體" w:hAnsi="標楷體" w:hint="eastAsia"/>
              </w:rPr>
              <w:t>05: 台北市</w:t>
            </w:r>
          </w:p>
          <w:p w14:paraId="2D3503CD" w14:textId="1F19EE68" w:rsidR="00E91F48" w:rsidRPr="00362205" w:rsidRDefault="00E91F48" w:rsidP="005D4307">
            <w:pPr>
              <w:rPr>
                <w:rFonts w:ascii="標楷體" w:eastAsia="標楷體" w:hAnsi="標楷體"/>
              </w:rPr>
            </w:pPr>
            <w:r w:rsidRPr="00362205">
              <w:rPr>
                <w:rFonts w:ascii="標楷體" w:eastAsia="標楷體" w:hAnsi="標楷體" w:hint="eastAsia"/>
              </w:rPr>
              <w:t xml:space="preserve">10: </w:t>
            </w:r>
            <w:r w:rsidR="00804CB0">
              <w:rPr>
                <w:rFonts w:ascii="標楷體" w:eastAsia="標楷體" w:hAnsi="標楷體" w:hint="eastAsia"/>
                <w:lang w:eastAsia="zh-HK"/>
              </w:rPr>
              <w:t>新</w:t>
            </w:r>
            <w:r w:rsidRPr="00362205">
              <w:rPr>
                <w:rFonts w:ascii="標楷體" w:eastAsia="標楷體" w:hAnsi="標楷體" w:hint="eastAsia"/>
              </w:rPr>
              <w:t>北市</w:t>
            </w:r>
          </w:p>
          <w:p w14:paraId="65DF9275" w14:textId="77777777" w:rsidR="00E91F48" w:rsidRPr="00362205" w:rsidRDefault="00E91F48" w:rsidP="005D4307">
            <w:pPr>
              <w:rPr>
                <w:rFonts w:ascii="標楷體" w:eastAsia="標楷體" w:hAnsi="標楷體"/>
              </w:rPr>
            </w:pPr>
            <w:r w:rsidRPr="00362205">
              <w:rPr>
                <w:rFonts w:ascii="標楷體" w:eastAsia="標楷體" w:hAnsi="標楷體" w:hint="eastAsia"/>
              </w:rPr>
              <w:t>15: 桃園市</w:t>
            </w:r>
          </w:p>
          <w:p w14:paraId="4D027B2E" w14:textId="77777777" w:rsidR="00E91F48" w:rsidRPr="00362205" w:rsidRDefault="00E91F48" w:rsidP="005D4307">
            <w:pPr>
              <w:rPr>
                <w:rFonts w:ascii="標楷體" w:eastAsia="標楷體" w:hAnsi="標楷體"/>
              </w:rPr>
            </w:pPr>
            <w:r w:rsidRPr="00362205">
              <w:rPr>
                <w:rFonts w:ascii="標楷體" w:eastAsia="標楷體" w:hAnsi="標楷體" w:hint="eastAsia"/>
              </w:rPr>
              <w:t>17: 新竹市</w:t>
            </w:r>
          </w:p>
          <w:p w14:paraId="733C6408" w14:textId="77777777" w:rsidR="00E91F48" w:rsidRPr="00362205" w:rsidRDefault="00E91F48" w:rsidP="005D4307">
            <w:pPr>
              <w:rPr>
                <w:rFonts w:ascii="標楷體" w:eastAsia="標楷體" w:hAnsi="標楷體"/>
              </w:rPr>
            </w:pPr>
            <w:r w:rsidRPr="00362205">
              <w:rPr>
                <w:rFonts w:ascii="標楷體" w:eastAsia="標楷體" w:hAnsi="標楷體" w:hint="eastAsia"/>
              </w:rPr>
              <w:t>20: 新竹縣</w:t>
            </w:r>
          </w:p>
          <w:p w14:paraId="6ED67C51" w14:textId="77777777" w:rsidR="00E91F48" w:rsidRPr="00362205" w:rsidRDefault="00E91F48" w:rsidP="005D4307">
            <w:pPr>
              <w:rPr>
                <w:rFonts w:ascii="標楷體" w:eastAsia="標楷體" w:hAnsi="標楷體"/>
              </w:rPr>
            </w:pPr>
            <w:r w:rsidRPr="00362205">
              <w:rPr>
                <w:rFonts w:ascii="標楷體" w:eastAsia="標楷體" w:hAnsi="標楷體" w:hint="eastAsia"/>
              </w:rPr>
              <w:t>25: 苗栗市</w:t>
            </w:r>
          </w:p>
          <w:p w14:paraId="356C218B" w14:textId="77777777" w:rsidR="00E91F48" w:rsidRPr="00362205" w:rsidRDefault="00E91F48" w:rsidP="005D4307">
            <w:pPr>
              <w:rPr>
                <w:rFonts w:ascii="標楷體" w:eastAsia="標楷體" w:hAnsi="標楷體"/>
              </w:rPr>
            </w:pPr>
            <w:r w:rsidRPr="00362205">
              <w:rPr>
                <w:rFonts w:ascii="標楷體" w:eastAsia="標楷體" w:hAnsi="標楷體" w:hint="eastAsia"/>
              </w:rPr>
              <w:t>35: 台中市</w:t>
            </w:r>
          </w:p>
          <w:p w14:paraId="104F9D8D" w14:textId="77777777" w:rsidR="00E91F48" w:rsidRPr="00362205" w:rsidRDefault="00E91F48" w:rsidP="005D4307">
            <w:pPr>
              <w:rPr>
                <w:rFonts w:ascii="標楷體" w:eastAsia="標楷體" w:hAnsi="標楷體"/>
              </w:rPr>
            </w:pPr>
            <w:r w:rsidRPr="00362205">
              <w:rPr>
                <w:rFonts w:ascii="標楷體" w:eastAsia="標楷體" w:hAnsi="標楷體" w:hint="eastAsia"/>
              </w:rPr>
              <w:t>40: 彰化縣</w:t>
            </w:r>
          </w:p>
          <w:p w14:paraId="595BEBB5" w14:textId="77777777" w:rsidR="00E91F48" w:rsidRPr="00362205" w:rsidRDefault="00E91F48" w:rsidP="005D4307">
            <w:pPr>
              <w:rPr>
                <w:rFonts w:ascii="標楷體" w:eastAsia="標楷體" w:hAnsi="標楷體"/>
              </w:rPr>
            </w:pPr>
            <w:r w:rsidRPr="00362205">
              <w:rPr>
                <w:rFonts w:ascii="標楷體" w:eastAsia="標楷體" w:hAnsi="標楷體" w:hint="eastAsia"/>
              </w:rPr>
              <w:t>45: 南投縣</w:t>
            </w:r>
          </w:p>
          <w:p w14:paraId="366E7584" w14:textId="77777777" w:rsidR="00E91F48" w:rsidRPr="00362205" w:rsidRDefault="00E91F48" w:rsidP="005D4307">
            <w:pPr>
              <w:rPr>
                <w:rFonts w:ascii="標楷體" w:eastAsia="標楷體" w:hAnsi="標楷體"/>
              </w:rPr>
            </w:pPr>
            <w:r w:rsidRPr="00362205">
              <w:rPr>
                <w:rFonts w:ascii="標楷體" w:eastAsia="標楷體" w:hAnsi="標楷體" w:hint="eastAsia"/>
              </w:rPr>
              <w:t>50: 雲林縣</w:t>
            </w:r>
          </w:p>
          <w:p w14:paraId="469F1EF9" w14:textId="77777777" w:rsidR="00E91F48" w:rsidRPr="00362205" w:rsidRDefault="00E91F48" w:rsidP="005D4307">
            <w:pPr>
              <w:rPr>
                <w:rFonts w:ascii="標楷體" w:eastAsia="標楷體" w:hAnsi="標楷體"/>
              </w:rPr>
            </w:pPr>
            <w:r w:rsidRPr="00362205">
              <w:rPr>
                <w:rFonts w:ascii="標楷體" w:eastAsia="標楷體" w:hAnsi="標楷體" w:hint="eastAsia"/>
              </w:rPr>
              <w:t>54: 嘉義市</w:t>
            </w:r>
          </w:p>
          <w:p w14:paraId="6173FE03" w14:textId="77777777" w:rsidR="00E91F48" w:rsidRPr="00362205" w:rsidRDefault="00E91F48" w:rsidP="005D4307">
            <w:pPr>
              <w:rPr>
                <w:rFonts w:ascii="標楷體" w:eastAsia="標楷體" w:hAnsi="標楷體"/>
              </w:rPr>
            </w:pPr>
            <w:r w:rsidRPr="00362205">
              <w:rPr>
                <w:rFonts w:ascii="標楷體" w:eastAsia="標楷體" w:hAnsi="標楷體" w:hint="eastAsia"/>
              </w:rPr>
              <w:t>55: 嘉義縣</w:t>
            </w:r>
          </w:p>
          <w:p w14:paraId="39E4A4D6" w14:textId="77777777" w:rsidR="00E91F48" w:rsidRPr="00362205" w:rsidRDefault="00E91F48" w:rsidP="005D4307">
            <w:pPr>
              <w:rPr>
                <w:rFonts w:ascii="標楷體" w:eastAsia="標楷體" w:hAnsi="標楷體"/>
              </w:rPr>
            </w:pPr>
            <w:r w:rsidRPr="00362205">
              <w:rPr>
                <w:rFonts w:ascii="標楷體" w:eastAsia="標楷體" w:hAnsi="標楷體" w:hint="eastAsia"/>
              </w:rPr>
              <w:t>65: 台南市</w:t>
            </w:r>
          </w:p>
          <w:p w14:paraId="1394873A" w14:textId="77777777" w:rsidR="00E91F48" w:rsidRPr="00362205" w:rsidRDefault="00E91F48" w:rsidP="005D4307">
            <w:pPr>
              <w:rPr>
                <w:rFonts w:ascii="標楷體" w:eastAsia="標楷體" w:hAnsi="標楷體"/>
              </w:rPr>
            </w:pPr>
            <w:r w:rsidRPr="00362205">
              <w:rPr>
                <w:rFonts w:ascii="標楷體" w:eastAsia="標楷體" w:hAnsi="標楷體" w:hint="eastAsia"/>
              </w:rPr>
              <w:t>70: 高雄市</w:t>
            </w:r>
          </w:p>
          <w:p w14:paraId="44147B9C" w14:textId="77777777" w:rsidR="00E91F48" w:rsidRPr="00362205" w:rsidRDefault="00E91F48" w:rsidP="005D4307">
            <w:pPr>
              <w:rPr>
                <w:rFonts w:ascii="標楷體" w:eastAsia="標楷體" w:hAnsi="標楷體"/>
              </w:rPr>
            </w:pPr>
            <w:r w:rsidRPr="00362205">
              <w:rPr>
                <w:rFonts w:ascii="標楷體" w:eastAsia="標楷體" w:hAnsi="標楷體" w:hint="eastAsia"/>
              </w:rPr>
              <w:t>80: 屏東市</w:t>
            </w:r>
          </w:p>
          <w:p w14:paraId="60D6EAB5" w14:textId="77777777" w:rsidR="00E91F48" w:rsidRPr="00362205" w:rsidRDefault="00E91F48" w:rsidP="005D4307">
            <w:pPr>
              <w:rPr>
                <w:rFonts w:ascii="標楷體" w:eastAsia="標楷體" w:hAnsi="標楷體"/>
              </w:rPr>
            </w:pPr>
            <w:r w:rsidRPr="00362205">
              <w:rPr>
                <w:rFonts w:ascii="標楷體" w:eastAsia="標楷體" w:hAnsi="標楷體" w:hint="eastAsia"/>
              </w:rPr>
              <w:t>85: 台東縣</w:t>
            </w:r>
          </w:p>
          <w:p w14:paraId="2FF71632" w14:textId="77777777" w:rsidR="00E91F48" w:rsidRPr="00362205" w:rsidRDefault="00E91F48" w:rsidP="005D4307">
            <w:pPr>
              <w:rPr>
                <w:rFonts w:ascii="標楷體" w:eastAsia="標楷體" w:hAnsi="標楷體"/>
              </w:rPr>
            </w:pPr>
            <w:r w:rsidRPr="00362205">
              <w:rPr>
                <w:rFonts w:ascii="標楷體" w:eastAsia="標楷體" w:hAnsi="標楷體" w:hint="eastAsia"/>
              </w:rPr>
              <w:lastRenderedPageBreak/>
              <w:t>90: 花蓮縣</w:t>
            </w:r>
          </w:p>
          <w:p w14:paraId="351B39FB" w14:textId="77777777" w:rsidR="00E91F48" w:rsidRPr="00362205" w:rsidRDefault="00E91F48" w:rsidP="005D4307">
            <w:pPr>
              <w:rPr>
                <w:rFonts w:ascii="標楷體" w:eastAsia="標楷體" w:hAnsi="標楷體"/>
              </w:rPr>
            </w:pPr>
            <w:r w:rsidRPr="00362205">
              <w:rPr>
                <w:rFonts w:ascii="標楷體" w:eastAsia="標楷體" w:hAnsi="標楷體" w:hint="eastAsia"/>
              </w:rPr>
              <w:t>95: 宜蘭縣</w:t>
            </w:r>
          </w:p>
          <w:p w14:paraId="708C2666" w14:textId="77777777" w:rsidR="00E91F48" w:rsidRPr="00362205" w:rsidRDefault="00E91F48" w:rsidP="005D4307">
            <w:pPr>
              <w:rPr>
                <w:rFonts w:ascii="標楷體" w:eastAsia="標楷體" w:hAnsi="標楷體"/>
              </w:rPr>
            </w:pPr>
            <w:r w:rsidRPr="00362205">
              <w:rPr>
                <w:rFonts w:ascii="標楷體" w:eastAsia="標楷體" w:hAnsi="標楷體" w:hint="eastAsia"/>
              </w:rPr>
              <w:t>97: 澎湖縣</w:t>
            </w:r>
          </w:p>
        </w:tc>
      </w:tr>
      <w:tr w:rsidR="00E91F48" w:rsidRPr="00362205" w14:paraId="1DCCDDA3" w14:textId="77777777" w:rsidTr="00E91F48">
        <w:trPr>
          <w:trHeight w:val="291"/>
          <w:jc w:val="center"/>
        </w:trPr>
        <w:tc>
          <w:tcPr>
            <w:tcW w:w="425" w:type="dxa"/>
          </w:tcPr>
          <w:p w14:paraId="583C85DC" w14:textId="77777777" w:rsidR="00E91F48" w:rsidRPr="00362205" w:rsidRDefault="00E91F48" w:rsidP="005D4307">
            <w:pPr>
              <w:rPr>
                <w:rFonts w:ascii="標楷體" w:eastAsia="標楷體" w:hAnsi="標楷體"/>
              </w:rPr>
            </w:pPr>
            <w:r w:rsidRPr="00362205">
              <w:rPr>
                <w:rFonts w:ascii="標楷體" w:eastAsia="標楷體" w:hAnsi="標楷體" w:hint="eastAsia"/>
              </w:rPr>
              <w:lastRenderedPageBreak/>
              <w:t>3</w:t>
            </w:r>
          </w:p>
        </w:tc>
        <w:tc>
          <w:tcPr>
            <w:tcW w:w="1549" w:type="dxa"/>
          </w:tcPr>
          <w:p w14:paraId="24E82862" w14:textId="77777777" w:rsidR="00E91F48" w:rsidRPr="00362205" w:rsidRDefault="00E91F48" w:rsidP="005D4307">
            <w:pPr>
              <w:rPr>
                <w:rFonts w:ascii="標楷體" w:eastAsia="標楷體" w:hAnsi="標楷體"/>
              </w:rPr>
            </w:pPr>
            <w:r w:rsidRPr="00362205">
              <w:rPr>
                <w:rFonts w:ascii="標楷體" w:eastAsia="標楷體" w:hAnsi="標楷體" w:hint="eastAsia"/>
              </w:rPr>
              <w:t>地區別名稱</w:t>
            </w:r>
          </w:p>
        </w:tc>
        <w:tc>
          <w:tcPr>
            <w:tcW w:w="1068" w:type="dxa"/>
          </w:tcPr>
          <w:p w14:paraId="7961FACF" w14:textId="77777777" w:rsidR="00E91F48" w:rsidRPr="00362205" w:rsidRDefault="00E91F48" w:rsidP="005D4307">
            <w:pPr>
              <w:rPr>
                <w:rFonts w:ascii="標楷體" w:eastAsia="標楷體" w:hAnsi="標楷體"/>
              </w:rPr>
            </w:pPr>
            <w:r>
              <w:rPr>
                <w:rFonts w:ascii="標楷體" w:eastAsia="標楷體" w:hAnsi="標楷體" w:hint="eastAsia"/>
              </w:rPr>
              <w:t>X(10)</w:t>
            </w:r>
          </w:p>
        </w:tc>
        <w:tc>
          <w:tcPr>
            <w:tcW w:w="1092" w:type="dxa"/>
          </w:tcPr>
          <w:p w14:paraId="3EDFD4C8" w14:textId="77777777" w:rsidR="00E91F48" w:rsidRPr="00362205" w:rsidRDefault="00E91F48" w:rsidP="005D4307">
            <w:pPr>
              <w:rPr>
                <w:rFonts w:ascii="標楷體" w:eastAsia="標楷體" w:hAnsi="標楷體"/>
              </w:rPr>
            </w:pPr>
          </w:p>
        </w:tc>
        <w:tc>
          <w:tcPr>
            <w:tcW w:w="1170" w:type="dxa"/>
          </w:tcPr>
          <w:p w14:paraId="2BF2C09E" w14:textId="77777777" w:rsidR="00E91F48" w:rsidRPr="00362205" w:rsidRDefault="00E91F48" w:rsidP="005D4307">
            <w:pPr>
              <w:rPr>
                <w:rFonts w:ascii="標楷體" w:eastAsia="標楷體" w:hAnsi="標楷體"/>
              </w:rPr>
            </w:pPr>
          </w:p>
        </w:tc>
        <w:tc>
          <w:tcPr>
            <w:tcW w:w="674" w:type="dxa"/>
          </w:tcPr>
          <w:p w14:paraId="1AD43D93" w14:textId="77777777" w:rsidR="00E91F48" w:rsidRPr="00362205" w:rsidRDefault="00E91F48" w:rsidP="005D4307">
            <w:pPr>
              <w:rPr>
                <w:rFonts w:ascii="標楷體" w:eastAsia="標楷體" w:hAnsi="標楷體"/>
              </w:rPr>
            </w:pPr>
            <w:r w:rsidRPr="00362205">
              <w:rPr>
                <w:rFonts w:ascii="標楷體" w:eastAsia="標楷體" w:hAnsi="標楷體" w:hint="eastAsia"/>
              </w:rPr>
              <w:t>V</w:t>
            </w:r>
          </w:p>
        </w:tc>
        <w:tc>
          <w:tcPr>
            <w:tcW w:w="695" w:type="dxa"/>
          </w:tcPr>
          <w:p w14:paraId="5B4AF184" w14:textId="77777777" w:rsidR="00E91F48" w:rsidRPr="00362205" w:rsidRDefault="00E91F48" w:rsidP="005D4307">
            <w:pPr>
              <w:rPr>
                <w:rFonts w:ascii="標楷體" w:eastAsia="標楷體" w:hAnsi="標楷體"/>
              </w:rPr>
            </w:pPr>
          </w:p>
        </w:tc>
        <w:tc>
          <w:tcPr>
            <w:tcW w:w="3514" w:type="dxa"/>
          </w:tcPr>
          <w:p w14:paraId="652028DF" w14:textId="77777777" w:rsidR="00E91F48" w:rsidRPr="00362205" w:rsidRDefault="00E91F48" w:rsidP="005D4307">
            <w:pPr>
              <w:rPr>
                <w:rFonts w:ascii="標楷體" w:eastAsia="標楷體" w:hAnsi="標楷體"/>
              </w:rPr>
            </w:pPr>
            <w:r>
              <w:rPr>
                <w:rFonts w:ascii="標楷體" w:eastAsia="標楷體" w:hAnsi="標楷體" w:hint="eastAsia"/>
              </w:rPr>
              <w:t>新增、修改</w:t>
            </w:r>
            <w:r w:rsidRPr="00362205">
              <w:rPr>
                <w:rFonts w:ascii="標楷體" w:eastAsia="標楷體" w:hAnsi="標楷體" w:hint="eastAsia"/>
              </w:rPr>
              <w:t>時必須輸入,其他自動顯示不必輸入</w:t>
            </w:r>
          </w:p>
        </w:tc>
      </w:tr>
      <w:tr w:rsidR="00E91F48" w:rsidRPr="00362205" w14:paraId="2FF0B59D" w14:textId="77777777" w:rsidTr="00E91F48">
        <w:trPr>
          <w:trHeight w:val="291"/>
          <w:jc w:val="center"/>
        </w:trPr>
        <w:tc>
          <w:tcPr>
            <w:tcW w:w="425" w:type="dxa"/>
          </w:tcPr>
          <w:p w14:paraId="575F7BE6" w14:textId="77777777" w:rsidR="00E91F48" w:rsidRPr="00362205" w:rsidRDefault="00E91F48" w:rsidP="005D4307">
            <w:pPr>
              <w:rPr>
                <w:rFonts w:ascii="標楷體" w:eastAsia="標楷體" w:hAnsi="標楷體"/>
              </w:rPr>
            </w:pPr>
            <w:r w:rsidRPr="00362205">
              <w:rPr>
                <w:rFonts w:ascii="標楷體" w:eastAsia="標楷體" w:hAnsi="標楷體" w:hint="eastAsia"/>
              </w:rPr>
              <w:t>4</w:t>
            </w:r>
          </w:p>
        </w:tc>
        <w:tc>
          <w:tcPr>
            <w:tcW w:w="1549" w:type="dxa"/>
          </w:tcPr>
          <w:p w14:paraId="0520FD8D" w14:textId="77777777" w:rsidR="00E91F48" w:rsidRPr="00362205" w:rsidRDefault="00E91F48" w:rsidP="005D4307">
            <w:pPr>
              <w:rPr>
                <w:rFonts w:ascii="標楷體" w:eastAsia="標楷體" w:hAnsi="標楷體"/>
              </w:rPr>
            </w:pPr>
            <w:r w:rsidRPr="00362205">
              <w:rPr>
                <w:rFonts w:ascii="標楷體" w:eastAsia="標楷體" w:hAnsi="標楷體" w:hint="eastAsia"/>
              </w:rPr>
              <w:t xml:space="preserve">單位代號  </w:t>
            </w:r>
          </w:p>
        </w:tc>
        <w:tc>
          <w:tcPr>
            <w:tcW w:w="1068" w:type="dxa"/>
          </w:tcPr>
          <w:p w14:paraId="5DABB947" w14:textId="77777777" w:rsidR="00E91F48" w:rsidRPr="00362205" w:rsidRDefault="00E91F48" w:rsidP="005D4307">
            <w:pPr>
              <w:rPr>
                <w:rFonts w:ascii="標楷體" w:eastAsia="標楷體" w:hAnsi="標楷體"/>
              </w:rPr>
            </w:pPr>
            <w:r>
              <w:rPr>
                <w:rFonts w:ascii="標楷體" w:eastAsia="標楷體" w:hAnsi="標楷體" w:hint="eastAsia"/>
              </w:rPr>
              <w:t>XXXXXX</w:t>
            </w:r>
          </w:p>
        </w:tc>
        <w:tc>
          <w:tcPr>
            <w:tcW w:w="1092" w:type="dxa"/>
          </w:tcPr>
          <w:p w14:paraId="1FEFB555" w14:textId="77777777" w:rsidR="00E91F48" w:rsidRPr="00362205" w:rsidRDefault="00E91F48" w:rsidP="005D4307">
            <w:pPr>
              <w:rPr>
                <w:rFonts w:ascii="標楷體" w:eastAsia="標楷體" w:hAnsi="標楷體"/>
              </w:rPr>
            </w:pPr>
          </w:p>
        </w:tc>
        <w:tc>
          <w:tcPr>
            <w:tcW w:w="1170" w:type="dxa"/>
          </w:tcPr>
          <w:p w14:paraId="4A0C3DDE" w14:textId="77777777" w:rsidR="00E91F48" w:rsidRPr="00362205" w:rsidRDefault="00E91F48" w:rsidP="005D4307">
            <w:pPr>
              <w:rPr>
                <w:rFonts w:ascii="標楷體" w:eastAsia="標楷體" w:hAnsi="標楷體"/>
              </w:rPr>
            </w:pPr>
          </w:p>
        </w:tc>
        <w:tc>
          <w:tcPr>
            <w:tcW w:w="674" w:type="dxa"/>
          </w:tcPr>
          <w:p w14:paraId="52AE4C22" w14:textId="77777777" w:rsidR="00E91F48" w:rsidRPr="00362205" w:rsidRDefault="00E91F48" w:rsidP="005D4307">
            <w:pPr>
              <w:rPr>
                <w:rFonts w:ascii="標楷體" w:eastAsia="標楷體" w:hAnsi="標楷體"/>
              </w:rPr>
            </w:pPr>
            <w:r w:rsidRPr="00362205">
              <w:rPr>
                <w:rFonts w:ascii="標楷體" w:eastAsia="標楷體" w:hAnsi="標楷體" w:hint="eastAsia"/>
              </w:rPr>
              <w:t>V</w:t>
            </w:r>
          </w:p>
        </w:tc>
        <w:tc>
          <w:tcPr>
            <w:tcW w:w="695" w:type="dxa"/>
          </w:tcPr>
          <w:p w14:paraId="03AB9011" w14:textId="77777777" w:rsidR="00E91F48" w:rsidRPr="00362205" w:rsidRDefault="00E91F48" w:rsidP="005D4307">
            <w:pPr>
              <w:rPr>
                <w:rFonts w:ascii="標楷體" w:eastAsia="標楷體" w:hAnsi="標楷體"/>
              </w:rPr>
            </w:pPr>
          </w:p>
        </w:tc>
        <w:tc>
          <w:tcPr>
            <w:tcW w:w="3514" w:type="dxa"/>
          </w:tcPr>
          <w:p w14:paraId="67C29C3D" w14:textId="77777777" w:rsidR="00E91F48" w:rsidRPr="00362205" w:rsidRDefault="00E91F48" w:rsidP="005D4307">
            <w:pPr>
              <w:rPr>
                <w:rFonts w:ascii="標楷體" w:eastAsia="標楷體" w:hAnsi="標楷體"/>
              </w:rPr>
            </w:pPr>
            <w:r>
              <w:rPr>
                <w:rFonts w:ascii="標楷體" w:eastAsia="標楷體" w:hAnsi="標楷體" w:hint="eastAsia"/>
              </w:rPr>
              <w:t>新增、修改</w:t>
            </w:r>
            <w:r w:rsidRPr="00362205">
              <w:rPr>
                <w:rFonts w:ascii="標楷體" w:eastAsia="標楷體" w:hAnsi="標楷體" w:hint="eastAsia"/>
              </w:rPr>
              <w:t>時必須輸入,其他自動顯示不必輸入</w:t>
            </w:r>
          </w:p>
        </w:tc>
      </w:tr>
      <w:tr w:rsidR="00E91F48" w:rsidRPr="00362205" w14:paraId="7FA62483" w14:textId="77777777" w:rsidTr="00E91F48">
        <w:trPr>
          <w:trHeight w:val="291"/>
          <w:jc w:val="center"/>
        </w:trPr>
        <w:tc>
          <w:tcPr>
            <w:tcW w:w="425" w:type="dxa"/>
          </w:tcPr>
          <w:p w14:paraId="40741FA0" w14:textId="77777777" w:rsidR="00E91F48" w:rsidRPr="00362205" w:rsidRDefault="00E91F48" w:rsidP="005D4307">
            <w:pPr>
              <w:rPr>
                <w:rFonts w:ascii="標楷體" w:eastAsia="標楷體" w:hAnsi="標楷體"/>
              </w:rPr>
            </w:pPr>
            <w:r w:rsidRPr="00362205">
              <w:rPr>
                <w:rFonts w:ascii="標楷體" w:eastAsia="標楷體" w:hAnsi="標楷體" w:hint="eastAsia"/>
              </w:rPr>
              <w:t>5</w:t>
            </w:r>
          </w:p>
        </w:tc>
        <w:tc>
          <w:tcPr>
            <w:tcW w:w="1549" w:type="dxa"/>
          </w:tcPr>
          <w:p w14:paraId="41EE23ED" w14:textId="77777777" w:rsidR="00E91F48" w:rsidRPr="00362205" w:rsidRDefault="00E91F48" w:rsidP="005D4307">
            <w:pPr>
              <w:rPr>
                <w:rFonts w:ascii="標楷體" w:eastAsia="標楷體" w:hAnsi="標楷體"/>
              </w:rPr>
            </w:pPr>
            <w:r w:rsidRPr="00362205">
              <w:rPr>
                <w:rFonts w:ascii="標楷體" w:eastAsia="標楷體" w:hAnsi="標楷體"/>
              </w:rPr>
              <w:t xml:space="preserve">EMAIL     </w:t>
            </w:r>
          </w:p>
        </w:tc>
        <w:tc>
          <w:tcPr>
            <w:tcW w:w="1068" w:type="dxa"/>
          </w:tcPr>
          <w:p w14:paraId="67E51D07" w14:textId="77777777" w:rsidR="00E91F48" w:rsidRPr="00362205" w:rsidRDefault="00E91F48" w:rsidP="005D4307">
            <w:pPr>
              <w:rPr>
                <w:rFonts w:ascii="標楷體" w:eastAsia="標楷體" w:hAnsi="標楷體"/>
              </w:rPr>
            </w:pPr>
            <w:r>
              <w:rPr>
                <w:rFonts w:ascii="標楷體" w:eastAsia="標楷體" w:hAnsi="標楷體" w:hint="eastAsia"/>
              </w:rPr>
              <w:t>X(150)</w:t>
            </w:r>
          </w:p>
        </w:tc>
        <w:tc>
          <w:tcPr>
            <w:tcW w:w="1092" w:type="dxa"/>
          </w:tcPr>
          <w:p w14:paraId="5B977EE4" w14:textId="77777777" w:rsidR="00E91F48" w:rsidRPr="00362205" w:rsidRDefault="00E91F48" w:rsidP="005D4307">
            <w:pPr>
              <w:rPr>
                <w:rFonts w:ascii="標楷體" w:eastAsia="標楷體" w:hAnsi="標楷體"/>
              </w:rPr>
            </w:pPr>
          </w:p>
        </w:tc>
        <w:tc>
          <w:tcPr>
            <w:tcW w:w="1170" w:type="dxa"/>
          </w:tcPr>
          <w:p w14:paraId="5DEBD980" w14:textId="77777777" w:rsidR="00E91F48" w:rsidRPr="00362205" w:rsidRDefault="00E91F48" w:rsidP="005D4307">
            <w:pPr>
              <w:rPr>
                <w:rFonts w:ascii="標楷體" w:eastAsia="標楷體" w:hAnsi="標楷體"/>
              </w:rPr>
            </w:pPr>
          </w:p>
        </w:tc>
        <w:tc>
          <w:tcPr>
            <w:tcW w:w="674" w:type="dxa"/>
          </w:tcPr>
          <w:p w14:paraId="3C03FA30" w14:textId="77777777" w:rsidR="00E91F48" w:rsidRPr="00362205" w:rsidRDefault="00E91F48" w:rsidP="005D4307">
            <w:pPr>
              <w:rPr>
                <w:rFonts w:ascii="標楷體" w:eastAsia="標楷體" w:hAnsi="標楷體"/>
              </w:rPr>
            </w:pPr>
            <w:r w:rsidRPr="00362205">
              <w:rPr>
                <w:rFonts w:ascii="標楷體" w:eastAsia="標楷體" w:hAnsi="標楷體" w:hint="eastAsia"/>
              </w:rPr>
              <w:t>V</w:t>
            </w:r>
          </w:p>
        </w:tc>
        <w:tc>
          <w:tcPr>
            <w:tcW w:w="695" w:type="dxa"/>
          </w:tcPr>
          <w:p w14:paraId="7FA1D27C" w14:textId="77777777" w:rsidR="00E91F48" w:rsidRPr="00362205" w:rsidRDefault="00E91F48" w:rsidP="005D4307">
            <w:pPr>
              <w:rPr>
                <w:rFonts w:ascii="標楷體" w:eastAsia="標楷體" w:hAnsi="標楷體"/>
              </w:rPr>
            </w:pPr>
          </w:p>
        </w:tc>
        <w:tc>
          <w:tcPr>
            <w:tcW w:w="3514" w:type="dxa"/>
          </w:tcPr>
          <w:p w14:paraId="7E14D116" w14:textId="77777777" w:rsidR="00E91F48" w:rsidRPr="00362205" w:rsidRDefault="00E91F48" w:rsidP="005D4307">
            <w:pPr>
              <w:rPr>
                <w:rFonts w:ascii="標楷體" w:eastAsia="標楷體" w:hAnsi="標楷體"/>
              </w:rPr>
            </w:pPr>
            <w:r>
              <w:rPr>
                <w:rFonts w:ascii="標楷體" w:eastAsia="標楷體" w:hAnsi="標楷體" w:hint="eastAsia"/>
              </w:rPr>
              <w:t>新增、修改</w:t>
            </w:r>
            <w:r w:rsidRPr="00362205">
              <w:rPr>
                <w:rFonts w:ascii="標楷體" w:eastAsia="標楷體" w:hAnsi="標楷體" w:hint="eastAsia"/>
              </w:rPr>
              <w:t>時必須輸入,其他自動顯示不必輸入</w:t>
            </w:r>
          </w:p>
        </w:tc>
      </w:tr>
    </w:tbl>
    <w:p w14:paraId="23D3A89B" w14:textId="77777777" w:rsidR="00E512F7" w:rsidRPr="00362205" w:rsidRDefault="00EB6EA1" w:rsidP="00E512F7">
      <w:pPr>
        <w:rPr>
          <w:rFonts w:ascii="標楷體" w:eastAsia="標楷體" w:hAnsi="標楷體"/>
        </w:rPr>
      </w:pPr>
      <w:r w:rsidRPr="00362205">
        <w:rPr>
          <w:rFonts w:ascii="標楷體" w:eastAsia="標楷體" w:hAnsi="標楷體"/>
        </w:rPr>
        <w:br w:type="page"/>
      </w:r>
    </w:p>
    <w:p w14:paraId="09F81542" w14:textId="77777777" w:rsidR="00E512F7" w:rsidRPr="00362205" w:rsidRDefault="0098558D" w:rsidP="00E512F7">
      <w:pPr>
        <w:pStyle w:val="3"/>
        <w:numPr>
          <w:ilvl w:val="2"/>
          <w:numId w:val="1"/>
        </w:numPr>
        <w:rPr>
          <w:rFonts w:ascii="標楷體" w:hAnsi="標楷體"/>
        </w:rPr>
      </w:pPr>
      <w:r>
        <w:rPr>
          <w:rFonts w:ascii="標楷體" w:hAnsi="標楷體" w:hint="eastAsia"/>
        </w:rPr>
        <w:lastRenderedPageBreak/>
        <w:t>L6707</w:t>
      </w:r>
      <w:r w:rsidR="00E512F7" w:rsidRPr="00362205">
        <w:rPr>
          <w:rFonts w:ascii="標楷體" w:hAnsi="標楷體" w:hint="eastAsia"/>
        </w:rPr>
        <w:t>現金流量預估資料維護</w:t>
      </w:r>
    </w:p>
    <w:p w14:paraId="0D543B61" w14:textId="77777777" w:rsidR="00E512F7" w:rsidRPr="00362205" w:rsidRDefault="00E512F7" w:rsidP="00D01BCC">
      <w:pPr>
        <w:pStyle w:val="a"/>
      </w:pPr>
      <w:r w:rsidRPr="00362205">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E512F7" w:rsidRPr="00362205" w14:paraId="0FCDE0CC" w14:textId="77777777" w:rsidTr="00F85DC2">
        <w:trPr>
          <w:trHeight w:val="277"/>
        </w:trPr>
        <w:tc>
          <w:tcPr>
            <w:tcW w:w="1548" w:type="dxa"/>
            <w:tcBorders>
              <w:top w:val="single" w:sz="8" w:space="0" w:color="000000"/>
              <w:bottom w:val="single" w:sz="8" w:space="0" w:color="000000"/>
              <w:right w:val="single" w:sz="8" w:space="0" w:color="000000"/>
            </w:tcBorders>
            <w:shd w:val="clear" w:color="auto" w:fill="F3F3F3"/>
          </w:tcPr>
          <w:p w14:paraId="7376A6C4" w14:textId="77777777" w:rsidR="00E512F7" w:rsidRPr="00362205" w:rsidRDefault="00E512F7" w:rsidP="00F85DC2">
            <w:pPr>
              <w:rPr>
                <w:rFonts w:ascii="標楷體" w:eastAsia="標楷體" w:hAnsi="標楷體"/>
              </w:rPr>
            </w:pPr>
            <w:r w:rsidRPr="00362205">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29E8A5B1" w14:textId="77777777" w:rsidR="00E512F7" w:rsidRPr="00962FEA" w:rsidRDefault="00E512F7" w:rsidP="00F85DC2">
            <w:pPr>
              <w:rPr>
                <w:rFonts w:ascii="標楷體" w:eastAsia="標楷體" w:hAnsi="標楷體"/>
              </w:rPr>
            </w:pPr>
            <w:r w:rsidRPr="00962FEA">
              <w:rPr>
                <w:rFonts w:ascii="標楷體" w:eastAsia="標楷體" w:hAnsi="標楷體" w:hint="eastAsia"/>
              </w:rPr>
              <w:t>現金流量預估資料維護</w:t>
            </w:r>
          </w:p>
          <w:p w14:paraId="792F6BC6" w14:textId="77777777" w:rsidR="00E512F7" w:rsidRDefault="00962FEA" w:rsidP="00962FEA">
            <w:pPr>
              <w:rPr>
                <w:rFonts w:ascii="標楷體" w:eastAsia="標楷體" w:hAnsi="標楷體"/>
              </w:rPr>
            </w:pPr>
            <w:r w:rsidRPr="00962FEA">
              <w:rPr>
                <w:rFonts w:ascii="標楷體" w:eastAsia="標楷體" w:hAnsi="標楷體" w:hint="eastAsia"/>
              </w:rPr>
              <w:t>維護收入</w:t>
            </w:r>
            <w:r w:rsidR="00E91F48" w:rsidRPr="00962FEA">
              <w:rPr>
                <w:rFonts w:ascii="標楷體" w:eastAsia="標楷體" w:hAnsi="標楷體" w:hint="eastAsia"/>
              </w:rPr>
              <w:t>及</w:t>
            </w:r>
            <w:r w:rsidRPr="00962FEA">
              <w:rPr>
                <w:rFonts w:ascii="標楷體" w:eastAsia="標楷體" w:hAnsi="標楷體" w:hint="eastAsia"/>
              </w:rPr>
              <w:t>支出項目</w:t>
            </w:r>
            <w:r>
              <w:rPr>
                <w:rFonts w:ascii="標楷體" w:eastAsia="標楷體" w:hAnsi="標楷體" w:hint="eastAsia"/>
                <w:lang w:eastAsia="zh-HK"/>
              </w:rPr>
              <w:t>的</w:t>
            </w:r>
            <w:r w:rsidRPr="00962FEA">
              <w:rPr>
                <w:rFonts w:ascii="標楷體" w:eastAsia="標楷體" w:hAnsi="標楷體" w:hint="eastAsia"/>
              </w:rPr>
              <w:t>現金流量預估</w:t>
            </w:r>
            <w:r w:rsidR="00E91F48" w:rsidRPr="00962FEA">
              <w:rPr>
                <w:rFonts w:ascii="標楷體" w:eastAsia="標楷體" w:hAnsi="標楷體" w:hint="eastAsia"/>
              </w:rPr>
              <w:t>資料。</w:t>
            </w:r>
          </w:p>
          <w:p w14:paraId="5D292DC6" w14:textId="798FB969" w:rsidR="00E26C6C" w:rsidRPr="00962FEA" w:rsidRDefault="00C14FB7" w:rsidP="00962FEA">
            <w:pPr>
              <w:rPr>
                <w:rFonts w:ascii="標楷體" w:eastAsia="標楷體" w:hAnsi="標楷體"/>
              </w:rPr>
            </w:pPr>
            <w:r>
              <w:rPr>
                <w:rFonts w:ascii="標楷體" w:eastAsia="標楷體" w:hAnsi="標楷體" w:hint="eastAsia"/>
              </w:rPr>
              <w:t>※</w:t>
            </w:r>
            <w:r w:rsidR="00E26C6C">
              <w:rPr>
                <w:rFonts w:ascii="標楷體" w:eastAsia="標楷體" w:hAnsi="標楷體" w:hint="eastAsia"/>
              </w:rPr>
              <w:t>資料庫:C</w:t>
            </w:r>
            <w:r w:rsidR="00E26C6C">
              <w:rPr>
                <w:rFonts w:ascii="標楷體" w:eastAsia="標楷體" w:hAnsi="標楷體"/>
              </w:rPr>
              <w:t>dCashFlow</w:t>
            </w:r>
          </w:p>
        </w:tc>
      </w:tr>
      <w:tr w:rsidR="00E512F7" w:rsidRPr="00362205" w14:paraId="2CA7F2ED" w14:textId="77777777" w:rsidTr="00F85DC2">
        <w:trPr>
          <w:trHeight w:val="277"/>
        </w:trPr>
        <w:tc>
          <w:tcPr>
            <w:tcW w:w="1548" w:type="dxa"/>
            <w:tcBorders>
              <w:top w:val="single" w:sz="8" w:space="0" w:color="000000"/>
              <w:bottom w:val="single" w:sz="8" w:space="0" w:color="000000"/>
              <w:right w:val="single" w:sz="8" w:space="0" w:color="000000"/>
            </w:tcBorders>
            <w:shd w:val="clear" w:color="auto" w:fill="F3F3F3"/>
          </w:tcPr>
          <w:p w14:paraId="683599BF" w14:textId="77777777" w:rsidR="00E512F7" w:rsidRPr="00362205" w:rsidRDefault="00E512F7" w:rsidP="00F85DC2">
            <w:pPr>
              <w:rPr>
                <w:rFonts w:ascii="標楷體" w:eastAsia="標楷體" w:hAnsi="標楷體"/>
              </w:rPr>
            </w:pPr>
            <w:r w:rsidRPr="00362205">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6B581198" w14:textId="77777777" w:rsidR="00E512F7" w:rsidRPr="00362205" w:rsidRDefault="00E512F7" w:rsidP="00F85DC2">
            <w:pPr>
              <w:rPr>
                <w:rFonts w:ascii="標楷體" w:eastAsia="標楷體" w:hAnsi="標楷體"/>
              </w:rPr>
            </w:pPr>
          </w:p>
        </w:tc>
      </w:tr>
      <w:tr w:rsidR="00E512F7" w:rsidRPr="00362205" w14:paraId="1DBD878C" w14:textId="77777777" w:rsidTr="00F85DC2">
        <w:trPr>
          <w:trHeight w:val="773"/>
        </w:trPr>
        <w:tc>
          <w:tcPr>
            <w:tcW w:w="1548" w:type="dxa"/>
            <w:tcBorders>
              <w:top w:val="single" w:sz="8" w:space="0" w:color="000000"/>
              <w:bottom w:val="single" w:sz="8" w:space="0" w:color="000000"/>
              <w:right w:val="single" w:sz="8" w:space="0" w:color="000000"/>
            </w:tcBorders>
            <w:shd w:val="clear" w:color="auto" w:fill="F3F3F3"/>
          </w:tcPr>
          <w:p w14:paraId="421F2791" w14:textId="77777777" w:rsidR="00E512F7" w:rsidRPr="00362205" w:rsidRDefault="00E512F7" w:rsidP="00F85DC2">
            <w:pPr>
              <w:rPr>
                <w:rFonts w:ascii="標楷體" w:eastAsia="標楷體" w:hAnsi="標楷體"/>
              </w:rPr>
            </w:pPr>
            <w:r w:rsidRPr="00362205">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403DCBBA" w14:textId="77777777" w:rsidR="00E512F7" w:rsidRPr="00362205" w:rsidRDefault="00E512F7" w:rsidP="00F85DC2">
            <w:pPr>
              <w:rPr>
                <w:rFonts w:ascii="標楷體" w:eastAsia="標楷體" w:hAnsi="標楷體"/>
              </w:rPr>
            </w:pPr>
          </w:p>
        </w:tc>
      </w:tr>
      <w:tr w:rsidR="00E512F7" w:rsidRPr="00362205" w14:paraId="35B4E69C" w14:textId="77777777" w:rsidTr="00F85DC2">
        <w:trPr>
          <w:trHeight w:val="321"/>
        </w:trPr>
        <w:tc>
          <w:tcPr>
            <w:tcW w:w="1548" w:type="dxa"/>
            <w:tcBorders>
              <w:top w:val="single" w:sz="8" w:space="0" w:color="000000"/>
              <w:bottom w:val="single" w:sz="8" w:space="0" w:color="000000"/>
              <w:right w:val="single" w:sz="8" w:space="0" w:color="000000"/>
            </w:tcBorders>
            <w:shd w:val="clear" w:color="auto" w:fill="F3F3F3"/>
          </w:tcPr>
          <w:p w14:paraId="0B05CBB2" w14:textId="77777777" w:rsidR="00E512F7" w:rsidRPr="00362205" w:rsidRDefault="00E512F7" w:rsidP="00F85DC2">
            <w:pPr>
              <w:rPr>
                <w:rFonts w:ascii="標楷體" w:eastAsia="標楷體" w:hAnsi="標楷體"/>
              </w:rPr>
            </w:pPr>
            <w:r w:rsidRPr="00362205">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78642A3A" w14:textId="77777777" w:rsidR="00E512F7" w:rsidRPr="00362205" w:rsidRDefault="00E512F7" w:rsidP="00F85DC2">
            <w:pPr>
              <w:rPr>
                <w:rFonts w:ascii="標楷體" w:eastAsia="標楷體" w:hAnsi="標楷體"/>
              </w:rPr>
            </w:pPr>
          </w:p>
        </w:tc>
      </w:tr>
      <w:tr w:rsidR="00E512F7" w:rsidRPr="00362205" w14:paraId="3AA28DA2" w14:textId="77777777" w:rsidTr="00F85DC2">
        <w:trPr>
          <w:trHeight w:val="1311"/>
        </w:trPr>
        <w:tc>
          <w:tcPr>
            <w:tcW w:w="1548" w:type="dxa"/>
            <w:tcBorders>
              <w:top w:val="single" w:sz="8" w:space="0" w:color="000000"/>
              <w:bottom w:val="single" w:sz="8" w:space="0" w:color="000000"/>
              <w:right w:val="single" w:sz="8" w:space="0" w:color="000000"/>
            </w:tcBorders>
            <w:shd w:val="clear" w:color="auto" w:fill="F3F3F3"/>
          </w:tcPr>
          <w:p w14:paraId="77FFCC1B" w14:textId="77777777" w:rsidR="00E512F7" w:rsidRPr="00362205" w:rsidRDefault="00E512F7" w:rsidP="00F85DC2">
            <w:pPr>
              <w:rPr>
                <w:rFonts w:ascii="標楷體" w:eastAsia="標楷體" w:hAnsi="標楷體"/>
              </w:rPr>
            </w:pPr>
            <w:r w:rsidRPr="00362205">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2B46150E" w14:textId="77777777" w:rsidR="00E512F7" w:rsidRPr="00362205" w:rsidRDefault="00E512F7" w:rsidP="00F85DC2">
            <w:pPr>
              <w:rPr>
                <w:rFonts w:ascii="標楷體" w:eastAsia="標楷體" w:hAnsi="標楷體"/>
              </w:rPr>
            </w:pPr>
          </w:p>
        </w:tc>
      </w:tr>
      <w:tr w:rsidR="00E512F7" w:rsidRPr="00362205" w14:paraId="7237F632" w14:textId="77777777" w:rsidTr="00F85DC2">
        <w:trPr>
          <w:trHeight w:val="278"/>
        </w:trPr>
        <w:tc>
          <w:tcPr>
            <w:tcW w:w="1548" w:type="dxa"/>
            <w:tcBorders>
              <w:top w:val="single" w:sz="8" w:space="0" w:color="000000"/>
              <w:bottom w:val="single" w:sz="8" w:space="0" w:color="000000"/>
              <w:right w:val="single" w:sz="8" w:space="0" w:color="000000"/>
            </w:tcBorders>
            <w:shd w:val="clear" w:color="auto" w:fill="F3F3F3"/>
          </w:tcPr>
          <w:p w14:paraId="092047A3" w14:textId="77777777" w:rsidR="00E512F7" w:rsidRPr="00362205" w:rsidRDefault="00E512F7" w:rsidP="00F85DC2">
            <w:pPr>
              <w:rPr>
                <w:rFonts w:ascii="標楷體" w:eastAsia="標楷體" w:hAnsi="標楷體"/>
              </w:rPr>
            </w:pPr>
            <w:r w:rsidRPr="00362205">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3668EC24" w14:textId="77777777" w:rsidR="00E512F7" w:rsidRPr="00362205" w:rsidRDefault="00E512F7" w:rsidP="00F85DC2">
            <w:pPr>
              <w:rPr>
                <w:rFonts w:ascii="標楷體" w:eastAsia="標楷體" w:hAnsi="標楷體"/>
              </w:rPr>
            </w:pPr>
          </w:p>
        </w:tc>
      </w:tr>
      <w:tr w:rsidR="00E512F7" w:rsidRPr="00362205" w14:paraId="5138DD49" w14:textId="77777777" w:rsidTr="00F85DC2">
        <w:trPr>
          <w:trHeight w:val="358"/>
        </w:trPr>
        <w:tc>
          <w:tcPr>
            <w:tcW w:w="1548" w:type="dxa"/>
            <w:tcBorders>
              <w:top w:val="single" w:sz="8" w:space="0" w:color="000000"/>
              <w:bottom w:val="single" w:sz="8" w:space="0" w:color="000000"/>
              <w:right w:val="single" w:sz="8" w:space="0" w:color="000000"/>
            </w:tcBorders>
            <w:shd w:val="clear" w:color="auto" w:fill="F3F3F3"/>
          </w:tcPr>
          <w:p w14:paraId="67ECC330" w14:textId="77777777" w:rsidR="00E512F7" w:rsidRPr="00362205" w:rsidRDefault="00E512F7" w:rsidP="00F85DC2">
            <w:pPr>
              <w:rPr>
                <w:rFonts w:ascii="標楷體" w:eastAsia="標楷體" w:hAnsi="標楷體"/>
              </w:rPr>
            </w:pPr>
            <w:r w:rsidRPr="00362205">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0108FF5A" w14:textId="77777777" w:rsidR="00E512F7" w:rsidRPr="00362205" w:rsidRDefault="00E512F7" w:rsidP="00F85DC2">
            <w:pPr>
              <w:rPr>
                <w:rFonts w:ascii="標楷體" w:eastAsia="標楷體" w:hAnsi="標楷體"/>
              </w:rPr>
            </w:pPr>
          </w:p>
        </w:tc>
      </w:tr>
      <w:tr w:rsidR="00E512F7" w:rsidRPr="00362205" w14:paraId="2D7DD30C" w14:textId="77777777" w:rsidTr="00F85DC2">
        <w:trPr>
          <w:trHeight w:val="278"/>
        </w:trPr>
        <w:tc>
          <w:tcPr>
            <w:tcW w:w="1548" w:type="dxa"/>
            <w:tcBorders>
              <w:top w:val="single" w:sz="8" w:space="0" w:color="000000"/>
              <w:bottom w:val="single" w:sz="8" w:space="0" w:color="000000"/>
              <w:right w:val="single" w:sz="8" w:space="0" w:color="000000"/>
            </w:tcBorders>
            <w:shd w:val="clear" w:color="auto" w:fill="F3F3F3"/>
          </w:tcPr>
          <w:p w14:paraId="0D8E1F34" w14:textId="77777777" w:rsidR="00E512F7" w:rsidRPr="00362205" w:rsidRDefault="00E512F7" w:rsidP="00F85DC2">
            <w:pPr>
              <w:rPr>
                <w:rFonts w:ascii="標楷體" w:eastAsia="標楷體" w:hAnsi="標楷體"/>
              </w:rPr>
            </w:pPr>
            <w:r w:rsidRPr="00362205">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204FB920" w14:textId="77777777" w:rsidR="00E512F7" w:rsidRPr="00362205" w:rsidRDefault="00E512F7" w:rsidP="00F85DC2">
            <w:pPr>
              <w:rPr>
                <w:rFonts w:ascii="標楷體" w:eastAsia="標楷體" w:hAnsi="標楷體"/>
              </w:rPr>
            </w:pPr>
          </w:p>
        </w:tc>
      </w:tr>
    </w:tbl>
    <w:p w14:paraId="4F1645B4" w14:textId="77777777" w:rsidR="00600EFA" w:rsidRPr="00362205" w:rsidRDefault="00600EFA" w:rsidP="00600EFA">
      <w:pPr>
        <w:rPr>
          <w:rFonts w:ascii="標楷體" w:eastAsia="標楷體" w:hAnsi="標楷體"/>
        </w:rPr>
      </w:pPr>
    </w:p>
    <w:p w14:paraId="247CFC22" w14:textId="77777777" w:rsidR="00600EFA" w:rsidRPr="00362205" w:rsidRDefault="00600EFA" w:rsidP="00600EFA">
      <w:pPr>
        <w:rPr>
          <w:rFonts w:ascii="標楷體" w:eastAsia="標楷體" w:hAnsi="標楷體"/>
        </w:rPr>
      </w:pPr>
      <w:r w:rsidRPr="00362205">
        <w:rPr>
          <w:rFonts w:ascii="標楷體" w:eastAsia="標楷體" w:hAnsi="標楷體"/>
        </w:rPr>
        <w:br w:type="page"/>
      </w:r>
    </w:p>
    <w:p w14:paraId="69E173D9" w14:textId="77777777" w:rsidR="00600EFA" w:rsidRPr="00362205" w:rsidRDefault="00600EFA" w:rsidP="00D01BCC">
      <w:pPr>
        <w:pStyle w:val="a"/>
      </w:pPr>
      <w:r w:rsidRPr="00362205">
        <w:lastRenderedPageBreak/>
        <w:t>UI畫面</w:t>
      </w:r>
    </w:p>
    <w:p w14:paraId="09264153" w14:textId="77777777" w:rsidR="00600EFA" w:rsidRPr="00362205" w:rsidRDefault="00600EFA" w:rsidP="00600EFA">
      <w:pPr>
        <w:pStyle w:val="42"/>
        <w:spacing w:after="72"/>
        <w:ind w:left="1133"/>
        <w:rPr>
          <w:rFonts w:ascii="標楷體" w:hAnsi="標楷體"/>
        </w:rPr>
      </w:pPr>
      <w:r w:rsidRPr="00362205">
        <w:rPr>
          <w:rFonts w:ascii="標楷體" w:hAnsi="標楷體" w:hint="eastAsia"/>
        </w:rPr>
        <w:t>輸入畫面：</w:t>
      </w:r>
    </w:p>
    <w:p w14:paraId="1BA4B970" w14:textId="77777777" w:rsidR="00600EFA" w:rsidRPr="00362205" w:rsidRDefault="002C3244" w:rsidP="00D01BCC">
      <w:pPr>
        <w:pStyle w:val="a"/>
      </w:pPr>
      <w:r>
        <w:rPr>
          <w:noProof/>
        </w:rPr>
        <w:drawing>
          <wp:inline distT="0" distB="0" distL="0" distR="0" wp14:anchorId="2668821D" wp14:editId="12546961">
            <wp:extent cx="6593840" cy="3322955"/>
            <wp:effectExtent l="0" t="0" r="0" b="0"/>
            <wp:docPr id="5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6593840" cy="3322955"/>
                    </a:xfrm>
                    <a:prstGeom prst="rect">
                      <a:avLst/>
                    </a:prstGeom>
                    <a:noFill/>
                    <a:ln>
                      <a:noFill/>
                    </a:ln>
                  </pic:spPr>
                </pic:pic>
              </a:graphicData>
            </a:graphic>
          </wp:inline>
        </w:drawing>
      </w:r>
    </w:p>
    <w:p w14:paraId="196ABE94" w14:textId="77777777" w:rsidR="00962FEA" w:rsidRDefault="00962FEA" w:rsidP="00D01BCC">
      <w:pPr>
        <w:pStyle w:val="a"/>
      </w:pPr>
    </w:p>
    <w:p w14:paraId="2F1DF2C8" w14:textId="77777777" w:rsidR="00600EFA" w:rsidRPr="00362205" w:rsidRDefault="000C7737" w:rsidP="00D01BCC">
      <w:pPr>
        <w:pStyle w:val="a"/>
      </w:pPr>
      <w:r>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6"/>
        <w:gridCol w:w="1804"/>
        <w:gridCol w:w="936"/>
        <w:gridCol w:w="1091"/>
        <w:gridCol w:w="1169"/>
        <w:gridCol w:w="674"/>
        <w:gridCol w:w="695"/>
        <w:gridCol w:w="3521"/>
      </w:tblGrid>
      <w:tr w:rsidR="00962FEA" w:rsidRPr="00362205" w14:paraId="698A90BC" w14:textId="77777777" w:rsidTr="00962FEA">
        <w:trPr>
          <w:trHeight w:val="388"/>
          <w:jc w:val="center"/>
        </w:trPr>
        <w:tc>
          <w:tcPr>
            <w:tcW w:w="456" w:type="dxa"/>
            <w:vMerge w:val="restart"/>
          </w:tcPr>
          <w:p w14:paraId="2AF7B348" w14:textId="77777777" w:rsidR="00962FEA" w:rsidRPr="00362205" w:rsidRDefault="00962FEA" w:rsidP="0049249D">
            <w:pPr>
              <w:rPr>
                <w:rFonts w:ascii="標楷體" w:eastAsia="標楷體" w:hAnsi="標楷體"/>
              </w:rPr>
            </w:pPr>
            <w:r w:rsidRPr="00362205">
              <w:rPr>
                <w:rFonts w:ascii="標楷體" w:eastAsia="標楷體" w:hAnsi="標楷體"/>
              </w:rPr>
              <w:t>序號</w:t>
            </w:r>
          </w:p>
        </w:tc>
        <w:tc>
          <w:tcPr>
            <w:tcW w:w="1804" w:type="dxa"/>
            <w:vMerge w:val="restart"/>
          </w:tcPr>
          <w:p w14:paraId="7BA595B6" w14:textId="77777777" w:rsidR="00962FEA" w:rsidRPr="00362205" w:rsidRDefault="00962FEA" w:rsidP="0049249D">
            <w:pPr>
              <w:rPr>
                <w:rFonts w:ascii="標楷體" w:eastAsia="標楷體" w:hAnsi="標楷體"/>
              </w:rPr>
            </w:pPr>
            <w:r w:rsidRPr="00362205">
              <w:rPr>
                <w:rFonts w:ascii="標楷體" w:eastAsia="標楷體" w:hAnsi="標楷體"/>
              </w:rPr>
              <w:t>欄位</w:t>
            </w:r>
          </w:p>
        </w:tc>
        <w:tc>
          <w:tcPr>
            <w:tcW w:w="4123" w:type="dxa"/>
            <w:gridSpan w:val="5"/>
          </w:tcPr>
          <w:p w14:paraId="1A6D6F0A" w14:textId="77777777" w:rsidR="00962FEA" w:rsidRPr="00362205" w:rsidRDefault="00962FEA" w:rsidP="00962FEA">
            <w:pPr>
              <w:jc w:val="center"/>
              <w:rPr>
                <w:rFonts w:ascii="標楷體" w:eastAsia="標楷體" w:hAnsi="標楷體"/>
              </w:rPr>
            </w:pPr>
            <w:r w:rsidRPr="00362205">
              <w:rPr>
                <w:rFonts w:ascii="標楷體" w:eastAsia="標楷體" w:hAnsi="標楷體"/>
              </w:rPr>
              <w:t>說明</w:t>
            </w:r>
          </w:p>
        </w:tc>
        <w:tc>
          <w:tcPr>
            <w:tcW w:w="3521" w:type="dxa"/>
            <w:vMerge w:val="restart"/>
          </w:tcPr>
          <w:p w14:paraId="7349994A" w14:textId="77777777" w:rsidR="00962FEA" w:rsidRPr="00362205" w:rsidRDefault="00962FEA" w:rsidP="0049249D">
            <w:pPr>
              <w:rPr>
                <w:rFonts w:ascii="標楷體" w:eastAsia="標楷體" w:hAnsi="標楷體"/>
              </w:rPr>
            </w:pPr>
            <w:r w:rsidRPr="00362205">
              <w:rPr>
                <w:rFonts w:ascii="標楷體" w:eastAsia="標楷體" w:hAnsi="標楷體"/>
              </w:rPr>
              <w:t>處理邏輯及注意事項</w:t>
            </w:r>
          </w:p>
        </w:tc>
      </w:tr>
      <w:tr w:rsidR="00962FEA" w:rsidRPr="00362205" w14:paraId="78CAAD7C" w14:textId="77777777" w:rsidTr="00962FEA">
        <w:trPr>
          <w:trHeight w:val="244"/>
          <w:jc w:val="center"/>
        </w:trPr>
        <w:tc>
          <w:tcPr>
            <w:tcW w:w="456" w:type="dxa"/>
            <w:vMerge/>
          </w:tcPr>
          <w:p w14:paraId="03DF6906" w14:textId="77777777" w:rsidR="00962FEA" w:rsidRPr="00362205" w:rsidRDefault="00962FEA" w:rsidP="0049249D">
            <w:pPr>
              <w:rPr>
                <w:rFonts w:ascii="標楷體" w:eastAsia="標楷體" w:hAnsi="標楷體"/>
              </w:rPr>
            </w:pPr>
          </w:p>
        </w:tc>
        <w:tc>
          <w:tcPr>
            <w:tcW w:w="1804" w:type="dxa"/>
            <w:vMerge/>
          </w:tcPr>
          <w:p w14:paraId="2CCCADCC" w14:textId="77777777" w:rsidR="00962FEA" w:rsidRPr="00362205" w:rsidRDefault="00962FEA" w:rsidP="0049249D">
            <w:pPr>
              <w:rPr>
                <w:rFonts w:ascii="標楷體" w:eastAsia="標楷體" w:hAnsi="標楷體"/>
              </w:rPr>
            </w:pPr>
          </w:p>
        </w:tc>
        <w:tc>
          <w:tcPr>
            <w:tcW w:w="494" w:type="dxa"/>
          </w:tcPr>
          <w:p w14:paraId="433441CD" w14:textId="77777777" w:rsidR="00962FEA" w:rsidRPr="00362205" w:rsidRDefault="00962FEA" w:rsidP="006D5528">
            <w:pPr>
              <w:rPr>
                <w:rFonts w:ascii="標楷體" w:eastAsia="標楷體" w:hAnsi="標楷體"/>
              </w:rPr>
            </w:pPr>
            <w:r w:rsidRPr="004E09B8">
              <w:rPr>
                <w:rFonts w:ascii="標楷體" w:eastAsia="標楷體" w:hAnsi="標楷體" w:hint="eastAsia"/>
              </w:rPr>
              <w:t>資料型態長度</w:t>
            </w:r>
          </w:p>
        </w:tc>
        <w:tc>
          <w:tcPr>
            <w:tcW w:w="1091" w:type="dxa"/>
          </w:tcPr>
          <w:p w14:paraId="46CD3561" w14:textId="77777777" w:rsidR="00962FEA" w:rsidRPr="00362205" w:rsidRDefault="00962FEA" w:rsidP="0049249D">
            <w:pPr>
              <w:rPr>
                <w:rFonts w:ascii="標楷體" w:eastAsia="標楷體" w:hAnsi="標楷體"/>
              </w:rPr>
            </w:pPr>
            <w:r w:rsidRPr="00362205">
              <w:rPr>
                <w:rFonts w:ascii="標楷體" w:eastAsia="標楷體" w:hAnsi="標楷體"/>
              </w:rPr>
              <w:t>預設值</w:t>
            </w:r>
          </w:p>
        </w:tc>
        <w:tc>
          <w:tcPr>
            <w:tcW w:w="1169" w:type="dxa"/>
          </w:tcPr>
          <w:p w14:paraId="4985B742" w14:textId="77777777" w:rsidR="00962FEA" w:rsidRPr="00362205" w:rsidRDefault="00962FEA" w:rsidP="0049249D">
            <w:pPr>
              <w:rPr>
                <w:rFonts w:ascii="標楷體" w:eastAsia="標楷體" w:hAnsi="標楷體"/>
              </w:rPr>
            </w:pPr>
            <w:r w:rsidRPr="00362205">
              <w:rPr>
                <w:rFonts w:ascii="標楷體" w:eastAsia="標楷體" w:hAnsi="標楷體"/>
              </w:rPr>
              <w:t>選單內容</w:t>
            </w:r>
          </w:p>
        </w:tc>
        <w:tc>
          <w:tcPr>
            <w:tcW w:w="674" w:type="dxa"/>
          </w:tcPr>
          <w:p w14:paraId="29D443D5" w14:textId="77777777" w:rsidR="00962FEA" w:rsidRPr="00362205" w:rsidRDefault="00962FEA" w:rsidP="0049249D">
            <w:pPr>
              <w:rPr>
                <w:rFonts w:ascii="標楷體" w:eastAsia="標楷體" w:hAnsi="標楷體"/>
              </w:rPr>
            </w:pPr>
            <w:r w:rsidRPr="00362205">
              <w:rPr>
                <w:rFonts w:ascii="標楷體" w:eastAsia="標楷體" w:hAnsi="標楷體"/>
              </w:rPr>
              <w:t>必填</w:t>
            </w:r>
          </w:p>
        </w:tc>
        <w:tc>
          <w:tcPr>
            <w:tcW w:w="695" w:type="dxa"/>
          </w:tcPr>
          <w:p w14:paraId="4F3B0896" w14:textId="77777777" w:rsidR="00962FEA" w:rsidRPr="00362205" w:rsidRDefault="00962FEA" w:rsidP="0049249D">
            <w:pPr>
              <w:rPr>
                <w:rFonts w:ascii="標楷體" w:eastAsia="標楷體" w:hAnsi="標楷體"/>
              </w:rPr>
            </w:pPr>
            <w:r w:rsidRPr="00362205">
              <w:rPr>
                <w:rFonts w:ascii="標楷體" w:eastAsia="標楷體" w:hAnsi="標楷體"/>
              </w:rPr>
              <w:t>R/W</w:t>
            </w:r>
          </w:p>
        </w:tc>
        <w:tc>
          <w:tcPr>
            <w:tcW w:w="3521" w:type="dxa"/>
            <w:vMerge/>
          </w:tcPr>
          <w:p w14:paraId="26C543E7" w14:textId="77777777" w:rsidR="00962FEA" w:rsidRPr="00362205" w:rsidRDefault="00962FEA" w:rsidP="0049249D">
            <w:pPr>
              <w:rPr>
                <w:rFonts w:ascii="標楷體" w:eastAsia="標楷體" w:hAnsi="標楷體"/>
              </w:rPr>
            </w:pPr>
          </w:p>
        </w:tc>
      </w:tr>
      <w:tr w:rsidR="00962FEA" w:rsidRPr="00362205" w14:paraId="169F4BA1" w14:textId="77777777" w:rsidTr="00962FEA">
        <w:trPr>
          <w:trHeight w:val="244"/>
          <w:jc w:val="center"/>
        </w:trPr>
        <w:tc>
          <w:tcPr>
            <w:tcW w:w="456" w:type="dxa"/>
          </w:tcPr>
          <w:p w14:paraId="126E7392" w14:textId="77777777" w:rsidR="00962FEA" w:rsidRPr="00362205" w:rsidRDefault="00962FEA" w:rsidP="0049249D">
            <w:pPr>
              <w:rPr>
                <w:rFonts w:ascii="標楷體" w:eastAsia="標楷體" w:hAnsi="標楷體"/>
              </w:rPr>
            </w:pPr>
            <w:r w:rsidRPr="00362205">
              <w:rPr>
                <w:rFonts w:ascii="標楷體" w:eastAsia="標楷體" w:hAnsi="標楷體" w:hint="eastAsia"/>
              </w:rPr>
              <w:t>1.</w:t>
            </w:r>
          </w:p>
        </w:tc>
        <w:tc>
          <w:tcPr>
            <w:tcW w:w="1804" w:type="dxa"/>
          </w:tcPr>
          <w:p w14:paraId="325475E4" w14:textId="77777777" w:rsidR="00962FEA" w:rsidRPr="00362205" w:rsidRDefault="00962FEA" w:rsidP="0049249D">
            <w:pPr>
              <w:rPr>
                <w:rFonts w:ascii="標楷體" w:eastAsia="標楷體" w:hAnsi="標楷體"/>
              </w:rPr>
            </w:pPr>
            <w:r w:rsidRPr="00362205">
              <w:rPr>
                <w:rFonts w:ascii="標楷體" w:eastAsia="標楷體" w:hAnsi="標楷體" w:hint="eastAsia"/>
              </w:rPr>
              <w:t>功能</w:t>
            </w:r>
          </w:p>
        </w:tc>
        <w:tc>
          <w:tcPr>
            <w:tcW w:w="494" w:type="dxa"/>
          </w:tcPr>
          <w:p w14:paraId="6D3B7B1A" w14:textId="77777777" w:rsidR="00962FEA" w:rsidRPr="00362205" w:rsidRDefault="00962FEA" w:rsidP="0049249D">
            <w:pPr>
              <w:rPr>
                <w:rFonts w:ascii="標楷體" w:eastAsia="標楷體" w:hAnsi="標楷體"/>
              </w:rPr>
            </w:pPr>
            <w:r>
              <w:rPr>
                <w:rFonts w:ascii="標楷體" w:eastAsia="標楷體" w:hAnsi="標楷體"/>
              </w:rPr>
              <w:t>9</w:t>
            </w:r>
          </w:p>
        </w:tc>
        <w:tc>
          <w:tcPr>
            <w:tcW w:w="1091" w:type="dxa"/>
          </w:tcPr>
          <w:p w14:paraId="1DEE7508" w14:textId="77777777" w:rsidR="00962FEA" w:rsidRPr="00362205" w:rsidRDefault="00962FEA" w:rsidP="0049249D">
            <w:pPr>
              <w:rPr>
                <w:rFonts w:ascii="標楷體" w:eastAsia="標楷體" w:hAnsi="標楷體"/>
              </w:rPr>
            </w:pPr>
          </w:p>
        </w:tc>
        <w:tc>
          <w:tcPr>
            <w:tcW w:w="1169" w:type="dxa"/>
          </w:tcPr>
          <w:p w14:paraId="600C6CA0" w14:textId="77777777" w:rsidR="00962FEA" w:rsidRPr="00362205" w:rsidRDefault="00962FEA" w:rsidP="0049249D">
            <w:pPr>
              <w:rPr>
                <w:rFonts w:ascii="標楷體" w:eastAsia="標楷體" w:hAnsi="標楷體"/>
              </w:rPr>
            </w:pPr>
            <w:r w:rsidRPr="00362205">
              <w:rPr>
                <w:rFonts w:ascii="標楷體" w:eastAsia="標楷體" w:hAnsi="標楷體" w:hint="eastAsia"/>
              </w:rPr>
              <w:t>下拉式選單</w:t>
            </w:r>
          </w:p>
        </w:tc>
        <w:tc>
          <w:tcPr>
            <w:tcW w:w="674" w:type="dxa"/>
          </w:tcPr>
          <w:p w14:paraId="57B02338" w14:textId="77777777" w:rsidR="00962FEA" w:rsidRPr="00362205" w:rsidRDefault="00962FEA" w:rsidP="0049249D">
            <w:pPr>
              <w:rPr>
                <w:rFonts w:ascii="標楷體" w:eastAsia="標楷體" w:hAnsi="標楷體"/>
              </w:rPr>
            </w:pPr>
            <w:r w:rsidRPr="00362205">
              <w:rPr>
                <w:rFonts w:ascii="標楷體" w:eastAsia="標楷體" w:hAnsi="標楷體" w:hint="eastAsia"/>
              </w:rPr>
              <w:t>V</w:t>
            </w:r>
          </w:p>
        </w:tc>
        <w:tc>
          <w:tcPr>
            <w:tcW w:w="695" w:type="dxa"/>
          </w:tcPr>
          <w:p w14:paraId="1B44072B" w14:textId="77777777" w:rsidR="00962FEA" w:rsidRPr="00362205" w:rsidRDefault="00962FEA" w:rsidP="0049249D">
            <w:pPr>
              <w:rPr>
                <w:rFonts w:ascii="標楷體" w:eastAsia="標楷體" w:hAnsi="標楷體"/>
              </w:rPr>
            </w:pPr>
          </w:p>
        </w:tc>
        <w:tc>
          <w:tcPr>
            <w:tcW w:w="3521" w:type="dxa"/>
          </w:tcPr>
          <w:p w14:paraId="1BD3BEB6" w14:textId="77777777" w:rsidR="00962FEA" w:rsidRPr="00362205" w:rsidRDefault="00962FEA" w:rsidP="0049249D">
            <w:pPr>
              <w:rPr>
                <w:rFonts w:ascii="標楷體" w:eastAsia="標楷體" w:hAnsi="標楷體"/>
              </w:rPr>
            </w:pPr>
            <w:r>
              <w:rPr>
                <w:rFonts w:ascii="標楷體" w:eastAsia="標楷體" w:hAnsi="標楷體" w:hint="eastAsia"/>
              </w:rPr>
              <w:t>必須輸入</w:t>
            </w:r>
          </w:p>
          <w:p w14:paraId="2548078A" w14:textId="77777777" w:rsidR="00962FEA" w:rsidRPr="00362205" w:rsidRDefault="00962FEA" w:rsidP="0049249D">
            <w:pPr>
              <w:rPr>
                <w:rFonts w:ascii="標楷體" w:eastAsia="標楷體" w:hAnsi="標楷體"/>
              </w:rPr>
            </w:pPr>
            <w:r w:rsidRPr="00362205">
              <w:rPr>
                <w:rFonts w:ascii="標楷體" w:eastAsia="標楷體" w:hAnsi="標楷體" w:hint="eastAsia"/>
              </w:rPr>
              <w:t>2</w:t>
            </w:r>
            <w:r w:rsidRPr="00362205">
              <w:rPr>
                <w:rFonts w:ascii="標楷體" w:eastAsia="標楷體" w:hAnsi="標楷體"/>
              </w:rPr>
              <w:t>:</w:t>
            </w:r>
            <w:r w:rsidRPr="00362205">
              <w:rPr>
                <w:rFonts w:ascii="標楷體" w:eastAsia="標楷體" w:hAnsi="標楷體" w:hint="eastAsia"/>
              </w:rPr>
              <w:t xml:space="preserve"> 修改</w:t>
            </w:r>
          </w:p>
          <w:p w14:paraId="5755EE2E" w14:textId="77777777" w:rsidR="00962FEA" w:rsidRPr="00362205" w:rsidRDefault="00962FEA" w:rsidP="0049249D">
            <w:pPr>
              <w:rPr>
                <w:rFonts w:ascii="標楷體" w:eastAsia="標楷體" w:hAnsi="標楷體"/>
              </w:rPr>
            </w:pPr>
            <w:r w:rsidRPr="00362205">
              <w:rPr>
                <w:rFonts w:ascii="標楷體" w:eastAsia="標楷體" w:hAnsi="標楷體" w:hint="eastAsia"/>
              </w:rPr>
              <w:t>5: 查詢</w:t>
            </w:r>
          </w:p>
        </w:tc>
      </w:tr>
      <w:tr w:rsidR="00962FEA" w:rsidRPr="00362205" w14:paraId="716757F9" w14:textId="77777777" w:rsidTr="00962FEA">
        <w:trPr>
          <w:trHeight w:val="291"/>
          <w:jc w:val="center"/>
        </w:trPr>
        <w:tc>
          <w:tcPr>
            <w:tcW w:w="456" w:type="dxa"/>
          </w:tcPr>
          <w:p w14:paraId="78252F0F" w14:textId="77777777" w:rsidR="00962FEA" w:rsidRPr="00362205" w:rsidRDefault="00962FEA" w:rsidP="0049249D">
            <w:pPr>
              <w:rPr>
                <w:rFonts w:ascii="標楷體" w:eastAsia="標楷體" w:hAnsi="標楷體"/>
              </w:rPr>
            </w:pPr>
            <w:r w:rsidRPr="00362205">
              <w:rPr>
                <w:rFonts w:ascii="標楷體" w:eastAsia="標楷體" w:hAnsi="標楷體" w:hint="eastAsia"/>
              </w:rPr>
              <w:t>2</w:t>
            </w:r>
          </w:p>
        </w:tc>
        <w:tc>
          <w:tcPr>
            <w:tcW w:w="1804" w:type="dxa"/>
          </w:tcPr>
          <w:p w14:paraId="458B4EE8" w14:textId="77777777" w:rsidR="00962FEA" w:rsidRPr="00362205" w:rsidRDefault="00962FEA" w:rsidP="0049249D">
            <w:pPr>
              <w:rPr>
                <w:rFonts w:ascii="標楷體" w:eastAsia="標楷體" w:hAnsi="標楷體"/>
              </w:rPr>
            </w:pPr>
            <w:r w:rsidRPr="00362205">
              <w:rPr>
                <w:rFonts w:ascii="標楷體" w:eastAsia="標楷體" w:hAnsi="標楷體" w:hint="eastAsia"/>
              </w:rPr>
              <w:t xml:space="preserve">年月        </w:t>
            </w:r>
          </w:p>
        </w:tc>
        <w:tc>
          <w:tcPr>
            <w:tcW w:w="494" w:type="dxa"/>
          </w:tcPr>
          <w:p w14:paraId="0C5EE8E2" w14:textId="77777777" w:rsidR="00962FEA" w:rsidRPr="00962FEA" w:rsidRDefault="00962FEA" w:rsidP="0049249D">
            <w:pPr>
              <w:rPr>
                <w:rFonts w:ascii="標楷體" w:eastAsia="標楷體" w:hAnsi="標楷體"/>
              </w:rPr>
            </w:pPr>
            <w:r w:rsidRPr="00962FEA">
              <w:rPr>
                <w:rFonts w:ascii="標楷體" w:eastAsia="標楷體" w:hAnsi="標楷體" w:hint="eastAsia"/>
              </w:rPr>
              <w:t>999/99</w:t>
            </w:r>
          </w:p>
        </w:tc>
        <w:tc>
          <w:tcPr>
            <w:tcW w:w="1091" w:type="dxa"/>
          </w:tcPr>
          <w:p w14:paraId="3018EE55" w14:textId="77777777" w:rsidR="00962FEA" w:rsidRPr="00362205" w:rsidRDefault="00962FEA" w:rsidP="0049249D">
            <w:pPr>
              <w:rPr>
                <w:rFonts w:ascii="標楷體" w:eastAsia="標楷體" w:hAnsi="標楷體"/>
              </w:rPr>
            </w:pPr>
          </w:p>
        </w:tc>
        <w:tc>
          <w:tcPr>
            <w:tcW w:w="1169" w:type="dxa"/>
          </w:tcPr>
          <w:p w14:paraId="477C109D" w14:textId="77777777" w:rsidR="00962FEA" w:rsidRPr="00362205" w:rsidRDefault="00962FEA" w:rsidP="0049249D">
            <w:pPr>
              <w:rPr>
                <w:rFonts w:ascii="標楷體" w:eastAsia="標楷體" w:hAnsi="標楷體"/>
              </w:rPr>
            </w:pPr>
          </w:p>
        </w:tc>
        <w:tc>
          <w:tcPr>
            <w:tcW w:w="674" w:type="dxa"/>
          </w:tcPr>
          <w:p w14:paraId="7D9639CA" w14:textId="77777777" w:rsidR="00962FEA" w:rsidRPr="00362205" w:rsidRDefault="00962FEA" w:rsidP="0049249D">
            <w:pPr>
              <w:rPr>
                <w:rFonts w:ascii="標楷體" w:eastAsia="標楷體" w:hAnsi="標楷體"/>
              </w:rPr>
            </w:pPr>
            <w:r w:rsidRPr="00362205">
              <w:rPr>
                <w:rFonts w:ascii="標楷體" w:eastAsia="標楷體" w:hAnsi="標楷體" w:hint="eastAsia"/>
              </w:rPr>
              <w:t>V</w:t>
            </w:r>
          </w:p>
        </w:tc>
        <w:tc>
          <w:tcPr>
            <w:tcW w:w="695" w:type="dxa"/>
          </w:tcPr>
          <w:p w14:paraId="0733E3A9" w14:textId="77777777" w:rsidR="00962FEA" w:rsidRPr="00362205" w:rsidRDefault="00962FEA" w:rsidP="0049249D">
            <w:pPr>
              <w:rPr>
                <w:rFonts w:ascii="標楷體" w:eastAsia="標楷體" w:hAnsi="標楷體"/>
              </w:rPr>
            </w:pPr>
          </w:p>
        </w:tc>
        <w:tc>
          <w:tcPr>
            <w:tcW w:w="3521" w:type="dxa"/>
          </w:tcPr>
          <w:p w14:paraId="6CB185CF" w14:textId="77777777" w:rsidR="00962FEA" w:rsidRPr="00362205" w:rsidRDefault="00962FEA" w:rsidP="0049249D">
            <w:pPr>
              <w:rPr>
                <w:rFonts w:ascii="標楷體" w:eastAsia="標楷體" w:hAnsi="標楷體"/>
              </w:rPr>
            </w:pPr>
            <w:r>
              <w:rPr>
                <w:rFonts w:ascii="標楷體" w:eastAsia="標楷體" w:hAnsi="標楷體" w:hint="eastAsia"/>
              </w:rPr>
              <w:t>必須輸入</w:t>
            </w:r>
          </w:p>
        </w:tc>
      </w:tr>
      <w:tr w:rsidR="00962FEA" w:rsidRPr="00362205" w14:paraId="18836A10" w14:textId="77777777" w:rsidTr="00962FEA">
        <w:trPr>
          <w:trHeight w:val="291"/>
          <w:jc w:val="center"/>
        </w:trPr>
        <w:tc>
          <w:tcPr>
            <w:tcW w:w="456" w:type="dxa"/>
          </w:tcPr>
          <w:p w14:paraId="24A6DC60" w14:textId="77777777" w:rsidR="00962FEA" w:rsidRPr="00362205" w:rsidRDefault="00962FEA" w:rsidP="0049249D">
            <w:pPr>
              <w:rPr>
                <w:rFonts w:ascii="標楷體" w:eastAsia="標楷體" w:hAnsi="標楷體"/>
              </w:rPr>
            </w:pPr>
            <w:r w:rsidRPr="00362205">
              <w:rPr>
                <w:rFonts w:ascii="標楷體" w:eastAsia="標楷體" w:hAnsi="標楷體" w:hint="eastAsia"/>
              </w:rPr>
              <w:t>3</w:t>
            </w:r>
          </w:p>
        </w:tc>
        <w:tc>
          <w:tcPr>
            <w:tcW w:w="1804" w:type="dxa"/>
          </w:tcPr>
          <w:p w14:paraId="30611E86" w14:textId="77777777" w:rsidR="00962FEA" w:rsidRPr="00362205" w:rsidRDefault="00962FEA" w:rsidP="0049249D">
            <w:pPr>
              <w:rPr>
                <w:rFonts w:ascii="標楷體" w:eastAsia="標楷體" w:hAnsi="標楷體"/>
              </w:rPr>
            </w:pPr>
            <w:r w:rsidRPr="00362205">
              <w:rPr>
                <w:rFonts w:ascii="標楷體" w:eastAsia="標楷體" w:hAnsi="標楷體" w:hint="eastAsia"/>
              </w:rPr>
              <w:t xml:space="preserve">旬別        </w:t>
            </w:r>
          </w:p>
        </w:tc>
        <w:tc>
          <w:tcPr>
            <w:tcW w:w="494" w:type="dxa"/>
          </w:tcPr>
          <w:p w14:paraId="18DCD7BE" w14:textId="77777777" w:rsidR="00962FEA" w:rsidRPr="00362205" w:rsidRDefault="00962FEA" w:rsidP="0049249D">
            <w:pPr>
              <w:rPr>
                <w:rFonts w:ascii="標楷體" w:eastAsia="標楷體" w:hAnsi="標楷體"/>
              </w:rPr>
            </w:pPr>
            <w:r>
              <w:rPr>
                <w:rFonts w:ascii="標楷體" w:eastAsia="標楷體" w:hAnsi="標楷體"/>
              </w:rPr>
              <w:t>9</w:t>
            </w:r>
          </w:p>
        </w:tc>
        <w:tc>
          <w:tcPr>
            <w:tcW w:w="1091" w:type="dxa"/>
          </w:tcPr>
          <w:p w14:paraId="6B4D5E6D" w14:textId="77777777" w:rsidR="00962FEA" w:rsidRPr="00362205" w:rsidRDefault="00962FEA" w:rsidP="0049249D">
            <w:pPr>
              <w:rPr>
                <w:rFonts w:ascii="標楷體" w:eastAsia="標楷體" w:hAnsi="標楷體"/>
              </w:rPr>
            </w:pPr>
          </w:p>
        </w:tc>
        <w:tc>
          <w:tcPr>
            <w:tcW w:w="1169" w:type="dxa"/>
          </w:tcPr>
          <w:p w14:paraId="122C639A" w14:textId="77777777" w:rsidR="00962FEA" w:rsidRPr="00362205" w:rsidRDefault="00962FEA" w:rsidP="0049249D">
            <w:pPr>
              <w:rPr>
                <w:rFonts w:ascii="標楷體" w:eastAsia="標楷體" w:hAnsi="標楷體"/>
              </w:rPr>
            </w:pPr>
            <w:r w:rsidRPr="00362205">
              <w:rPr>
                <w:rFonts w:ascii="標楷體" w:eastAsia="標楷體" w:hAnsi="標楷體" w:hint="eastAsia"/>
              </w:rPr>
              <w:t>下拉式選單</w:t>
            </w:r>
          </w:p>
        </w:tc>
        <w:tc>
          <w:tcPr>
            <w:tcW w:w="674" w:type="dxa"/>
          </w:tcPr>
          <w:p w14:paraId="4BF5C2EB" w14:textId="77777777" w:rsidR="00962FEA" w:rsidRPr="00362205" w:rsidRDefault="00962FEA" w:rsidP="0049249D">
            <w:pPr>
              <w:rPr>
                <w:rFonts w:ascii="標楷體" w:eastAsia="標楷體" w:hAnsi="標楷體"/>
              </w:rPr>
            </w:pPr>
            <w:r w:rsidRPr="00362205">
              <w:rPr>
                <w:rFonts w:ascii="標楷體" w:eastAsia="標楷體" w:hAnsi="標楷體" w:hint="eastAsia"/>
              </w:rPr>
              <w:t>V</w:t>
            </w:r>
          </w:p>
        </w:tc>
        <w:tc>
          <w:tcPr>
            <w:tcW w:w="695" w:type="dxa"/>
          </w:tcPr>
          <w:p w14:paraId="2E437F26" w14:textId="77777777" w:rsidR="00962FEA" w:rsidRPr="00362205" w:rsidRDefault="00962FEA" w:rsidP="0049249D">
            <w:pPr>
              <w:rPr>
                <w:rFonts w:ascii="標楷體" w:eastAsia="標楷體" w:hAnsi="標楷體"/>
              </w:rPr>
            </w:pPr>
          </w:p>
        </w:tc>
        <w:tc>
          <w:tcPr>
            <w:tcW w:w="3521" w:type="dxa"/>
          </w:tcPr>
          <w:p w14:paraId="6E719D1C" w14:textId="77777777" w:rsidR="00962FEA" w:rsidRPr="00362205" w:rsidRDefault="00962FEA" w:rsidP="0049249D">
            <w:pPr>
              <w:rPr>
                <w:rFonts w:ascii="標楷體" w:eastAsia="標楷體" w:hAnsi="標楷體"/>
              </w:rPr>
            </w:pPr>
            <w:r>
              <w:rPr>
                <w:rFonts w:ascii="標楷體" w:eastAsia="標楷體" w:hAnsi="標楷體" w:hint="eastAsia"/>
              </w:rPr>
              <w:t>必須輸入</w:t>
            </w:r>
          </w:p>
          <w:p w14:paraId="17A51FE1" w14:textId="77777777" w:rsidR="00962FEA" w:rsidRPr="00362205" w:rsidRDefault="00962FEA" w:rsidP="0049249D">
            <w:pPr>
              <w:rPr>
                <w:rFonts w:ascii="標楷體" w:eastAsia="標楷體" w:hAnsi="標楷體"/>
              </w:rPr>
            </w:pPr>
            <w:r w:rsidRPr="00362205">
              <w:rPr>
                <w:rFonts w:ascii="標楷體" w:eastAsia="標楷體" w:hAnsi="標楷體" w:hint="eastAsia"/>
              </w:rPr>
              <w:t>1</w:t>
            </w:r>
            <w:r w:rsidRPr="00362205">
              <w:rPr>
                <w:rFonts w:ascii="標楷體" w:eastAsia="標楷體" w:hAnsi="標楷體"/>
              </w:rPr>
              <w:t>:</w:t>
            </w:r>
            <w:r w:rsidRPr="00362205">
              <w:rPr>
                <w:rFonts w:ascii="標楷體" w:eastAsia="標楷體" w:hAnsi="標楷體" w:hint="eastAsia"/>
              </w:rPr>
              <w:t xml:space="preserve"> </w:t>
            </w:r>
            <w:r w:rsidRPr="00362205">
              <w:rPr>
                <w:rFonts w:ascii="標楷體" w:eastAsia="標楷體" w:hAnsi="標楷體" w:hint="eastAsia"/>
                <w:lang w:eastAsia="zh-HK"/>
              </w:rPr>
              <w:t>上</w:t>
            </w:r>
            <w:r w:rsidRPr="00362205">
              <w:rPr>
                <w:rFonts w:ascii="標楷體" w:eastAsia="標楷體" w:hAnsi="標楷體" w:hint="eastAsia"/>
              </w:rPr>
              <w:t>旬</w:t>
            </w:r>
          </w:p>
          <w:p w14:paraId="34C4B303" w14:textId="77777777" w:rsidR="00962FEA" w:rsidRPr="00362205" w:rsidRDefault="00962FEA" w:rsidP="0049249D">
            <w:pPr>
              <w:rPr>
                <w:rFonts w:ascii="標楷體" w:eastAsia="標楷體" w:hAnsi="標楷體"/>
              </w:rPr>
            </w:pPr>
            <w:r w:rsidRPr="00362205">
              <w:rPr>
                <w:rFonts w:ascii="標楷體" w:eastAsia="標楷體" w:hAnsi="標楷體" w:hint="eastAsia"/>
              </w:rPr>
              <w:t xml:space="preserve">2: </w:t>
            </w:r>
            <w:r w:rsidRPr="00362205">
              <w:rPr>
                <w:rFonts w:ascii="標楷體" w:eastAsia="標楷體" w:hAnsi="標楷體" w:hint="eastAsia"/>
                <w:lang w:eastAsia="zh-HK"/>
              </w:rPr>
              <w:t>中</w:t>
            </w:r>
            <w:r w:rsidRPr="00362205">
              <w:rPr>
                <w:rFonts w:ascii="標楷體" w:eastAsia="標楷體" w:hAnsi="標楷體" w:hint="eastAsia"/>
              </w:rPr>
              <w:t>旬</w:t>
            </w:r>
          </w:p>
          <w:p w14:paraId="79143D5F" w14:textId="77777777" w:rsidR="00962FEA" w:rsidRPr="00362205" w:rsidRDefault="00962FEA" w:rsidP="0049249D">
            <w:pPr>
              <w:rPr>
                <w:rFonts w:ascii="標楷體" w:eastAsia="標楷體" w:hAnsi="標楷體"/>
              </w:rPr>
            </w:pPr>
            <w:r w:rsidRPr="00362205">
              <w:rPr>
                <w:rFonts w:ascii="標楷體" w:eastAsia="標楷體" w:hAnsi="標楷體" w:hint="eastAsia"/>
              </w:rPr>
              <w:t>3:</w:t>
            </w:r>
            <w:r w:rsidRPr="00362205">
              <w:rPr>
                <w:rFonts w:ascii="標楷體" w:eastAsia="標楷體" w:hAnsi="標楷體"/>
              </w:rPr>
              <w:t xml:space="preserve"> </w:t>
            </w:r>
            <w:r w:rsidRPr="00362205">
              <w:rPr>
                <w:rFonts w:ascii="標楷體" w:eastAsia="標楷體" w:hAnsi="標楷體" w:hint="eastAsia"/>
                <w:lang w:eastAsia="zh-HK"/>
              </w:rPr>
              <w:t>下</w:t>
            </w:r>
            <w:r w:rsidRPr="00362205">
              <w:rPr>
                <w:rFonts w:ascii="標楷體" w:eastAsia="標楷體" w:hAnsi="標楷體" w:hint="eastAsia"/>
              </w:rPr>
              <w:t>旬</w:t>
            </w:r>
          </w:p>
        </w:tc>
      </w:tr>
      <w:tr w:rsidR="00962FEA" w:rsidRPr="00362205" w14:paraId="49F1E067" w14:textId="77777777" w:rsidTr="00962FEA">
        <w:trPr>
          <w:trHeight w:val="291"/>
          <w:jc w:val="center"/>
        </w:trPr>
        <w:tc>
          <w:tcPr>
            <w:tcW w:w="456" w:type="dxa"/>
          </w:tcPr>
          <w:p w14:paraId="0488A7BB" w14:textId="77777777" w:rsidR="00962FEA" w:rsidRPr="00362205" w:rsidRDefault="00962FEA" w:rsidP="0049249D">
            <w:pPr>
              <w:rPr>
                <w:rFonts w:ascii="標楷體" w:eastAsia="標楷體" w:hAnsi="標楷體"/>
              </w:rPr>
            </w:pPr>
            <w:r w:rsidRPr="00362205">
              <w:rPr>
                <w:rFonts w:ascii="標楷體" w:eastAsia="標楷體" w:hAnsi="標楷體" w:hint="eastAsia"/>
              </w:rPr>
              <w:t>4</w:t>
            </w:r>
          </w:p>
        </w:tc>
        <w:tc>
          <w:tcPr>
            <w:tcW w:w="1804" w:type="dxa"/>
          </w:tcPr>
          <w:p w14:paraId="09976217" w14:textId="77777777" w:rsidR="00962FEA" w:rsidRPr="00362205" w:rsidRDefault="00962FEA" w:rsidP="0049249D">
            <w:pPr>
              <w:rPr>
                <w:rFonts w:ascii="標楷體" w:eastAsia="標楷體" w:hAnsi="標楷體"/>
              </w:rPr>
            </w:pPr>
            <w:r w:rsidRPr="00362205">
              <w:rPr>
                <w:rFonts w:ascii="標楷體" w:eastAsia="標楷體" w:hAnsi="標楷體" w:hint="eastAsia"/>
              </w:rPr>
              <w:t xml:space="preserve">利息收入    </w:t>
            </w:r>
          </w:p>
        </w:tc>
        <w:tc>
          <w:tcPr>
            <w:tcW w:w="494" w:type="dxa"/>
          </w:tcPr>
          <w:p w14:paraId="0F9AC5D4" w14:textId="77777777" w:rsidR="00962FEA" w:rsidRPr="00362205" w:rsidRDefault="00962FEA" w:rsidP="0049249D">
            <w:pPr>
              <w:rPr>
                <w:rFonts w:ascii="標楷體" w:eastAsia="標楷體" w:hAnsi="標楷體"/>
              </w:rPr>
            </w:pPr>
            <w:r>
              <w:rPr>
                <w:rFonts w:ascii="標楷體" w:eastAsia="標楷體" w:hAnsi="標楷體"/>
              </w:rPr>
              <w:t>9(14</w:t>
            </w:r>
            <w:r>
              <w:rPr>
                <w:rFonts w:ascii="標楷體" w:eastAsia="標楷體" w:hAnsi="標楷體" w:hint="eastAsia"/>
              </w:rPr>
              <w:t>)</w:t>
            </w:r>
          </w:p>
        </w:tc>
        <w:tc>
          <w:tcPr>
            <w:tcW w:w="1091" w:type="dxa"/>
          </w:tcPr>
          <w:p w14:paraId="3FA415B4" w14:textId="77777777" w:rsidR="00962FEA" w:rsidRPr="00362205" w:rsidRDefault="00962FEA" w:rsidP="0049249D">
            <w:pPr>
              <w:rPr>
                <w:rFonts w:ascii="標楷體" w:eastAsia="標楷體" w:hAnsi="標楷體"/>
              </w:rPr>
            </w:pPr>
          </w:p>
        </w:tc>
        <w:tc>
          <w:tcPr>
            <w:tcW w:w="1169" w:type="dxa"/>
          </w:tcPr>
          <w:p w14:paraId="14E1835E" w14:textId="77777777" w:rsidR="00962FEA" w:rsidRPr="00362205" w:rsidRDefault="00962FEA" w:rsidP="0049249D">
            <w:pPr>
              <w:rPr>
                <w:rFonts w:ascii="標楷體" w:eastAsia="標楷體" w:hAnsi="標楷體"/>
              </w:rPr>
            </w:pPr>
          </w:p>
        </w:tc>
        <w:tc>
          <w:tcPr>
            <w:tcW w:w="674" w:type="dxa"/>
          </w:tcPr>
          <w:p w14:paraId="2A7972FC" w14:textId="77777777" w:rsidR="00962FEA" w:rsidRPr="00362205" w:rsidRDefault="00962FEA" w:rsidP="0049249D">
            <w:pPr>
              <w:rPr>
                <w:rFonts w:ascii="標楷體" w:eastAsia="標楷體" w:hAnsi="標楷體"/>
              </w:rPr>
            </w:pPr>
          </w:p>
        </w:tc>
        <w:tc>
          <w:tcPr>
            <w:tcW w:w="695" w:type="dxa"/>
          </w:tcPr>
          <w:p w14:paraId="103CEC1E" w14:textId="77777777" w:rsidR="00962FEA" w:rsidRPr="00362205" w:rsidRDefault="00962FEA" w:rsidP="0049249D">
            <w:pPr>
              <w:rPr>
                <w:rFonts w:ascii="標楷體" w:eastAsia="標楷體" w:hAnsi="標楷體"/>
              </w:rPr>
            </w:pPr>
          </w:p>
        </w:tc>
        <w:tc>
          <w:tcPr>
            <w:tcW w:w="3521" w:type="dxa"/>
          </w:tcPr>
          <w:p w14:paraId="0C3AE1B7" w14:textId="77777777" w:rsidR="00962FEA" w:rsidRPr="00362205" w:rsidRDefault="00962FEA" w:rsidP="0049249D">
            <w:pPr>
              <w:rPr>
                <w:rFonts w:ascii="標楷體" w:eastAsia="標楷體" w:hAnsi="標楷體"/>
              </w:rPr>
            </w:pPr>
            <w:r>
              <w:rPr>
                <w:rFonts w:ascii="標楷體" w:eastAsia="標楷體" w:hAnsi="標楷體" w:hint="eastAsia"/>
              </w:rPr>
              <w:t>可不輸入</w:t>
            </w:r>
          </w:p>
        </w:tc>
      </w:tr>
      <w:tr w:rsidR="00962FEA" w:rsidRPr="00362205" w14:paraId="1FCF458B" w14:textId="77777777" w:rsidTr="00962FEA">
        <w:trPr>
          <w:trHeight w:val="291"/>
          <w:jc w:val="center"/>
        </w:trPr>
        <w:tc>
          <w:tcPr>
            <w:tcW w:w="456" w:type="dxa"/>
          </w:tcPr>
          <w:p w14:paraId="5F3AAEBA" w14:textId="77777777" w:rsidR="00962FEA" w:rsidRPr="00362205" w:rsidRDefault="00962FEA" w:rsidP="0049249D">
            <w:pPr>
              <w:rPr>
                <w:rFonts w:ascii="標楷體" w:eastAsia="標楷體" w:hAnsi="標楷體"/>
              </w:rPr>
            </w:pPr>
            <w:r w:rsidRPr="00362205">
              <w:rPr>
                <w:rFonts w:ascii="標楷體" w:eastAsia="標楷體" w:hAnsi="標楷體" w:hint="eastAsia"/>
              </w:rPr>
              <w:t>5</w:t>
            </w:r>
          </w:p>
        </w:tc>
        <w:tc>
          <w:tcPr>
            <w:tcW w:w="1804" w:type="dxa"/>
          </w:tcPr>
          <w:p w14:paraId="694DF135" w14:textId="77777777" w:rsidR="00962FEA" w:rsidRPr="00362205" w:rsidRDefault="00962FEA" w:rsidP="0049249D">
            <w:pPr>
              <w:rPr>
                <w:rFonts w:ascii="標楷體" w:eastAsia="標楷體" w:hAnsi="標楷體"/>
              </w:rPr>
            </w:pPr>
            <w:r w:rsidRPr="00362205">
              <w:rPr>
                <w:rFonts w:ascii="標楷體" w:eastAsia="標楷體" w:hAnsi="標楷體" w:hint="eastAsia"/>
              </w:rPr>
              <w:t>本金攤還金額</w:t>
            </w:r>
          </w:p>
        </w:tc>
        <w:tc>
          <w:tcPr>
            <w:tcW w:w="494" w:type="dxa"/>
          </w:tcPr>
          <w:p w14:paraId="6E2B5DB6" w14:textId="77777777" w:rsidR="00962FEA" w:rsidRPr="00362205" w:rsidRDefault="00962FEA" w:rsidP="006D5528">
            <w:pPr>
              <w:rPr>
                <w:rFonts w:ascii="標楷體" w:eastAsia="標楷體" w:hAnsi="標楷體"/>
              </w:rPr>
            </w:pPr>
            <w:r>
              <w:rPr>
                <w:rFonts w:ascii="標楷體" w:eastAsia="標楷體" w:hAnsi="標楷體"/>
              </w:rPr>
              <w:t>9(14</w:t>
            </w:r>
            <w:r>
              <w:rPr>
                <w:rFonts w:ascii="標楷體" w:eastAsia="標楷體" w:hAnsi="標楷體" w:hint="eastAsia"/>
              </w:rPr>
              <w:t>)</w:t>
            </w:r>
          </w:p>
        </w:tc>
        <w:tc>
          <w:tcPr>
            <w:tcW w:w="1091" w:type="dxa"/>
          </w:tcPr>
          <w:p w14:paraId="10B6F8B2" w14:textId="77777777" w:rsidR="00962FEA" w:rsidRPr="00362205" w:rsidRDefault="00962FEA" w:rsidP="0049249D">
            <w:pPr>
              <w:rPr>
                <w:rFonts w:ascii="標楷體" w:eastAsia="標楷體" w:hAnsi="標楷體"/>
              </w:rPr>
            </w:pPr>
          </w:p>
        </w:tc>
        <w:tc>
          <w:tcPr>
            <w:tcW w:w="1169" w:type="dxa"/>
          </w:tcPr>
          <w:p w14:paraId="566F7597" w14:textId="77777777" w:rsidR="00962FEA" w:rsidRPr="00362205" w:rsidRDefault="00962FEA" w:rsidP="0049249D">
            <w:pPr>
              <w:rPr>
                <w:rFonts w:ascii="標楷體" w:eastAsia="標楷體" w:hAnsi="標楷體"/>
              </w:rPr>
            </w:pPr>
          </w:p>
        </w:tc>
        <w:tc>
          <w:tcPr>
            <w:tcW w:w="674" w:type="dxa"/>
          </w:tcPr>
          <w:p w14:paraId="0CFF1327" w14:textId="77777777" w:rsidR="00962FEA" w:rsidRPr="00362205" w:rsidRDefault="00962FEA" w:rsidP="0049249D">
            <w:pPr>
              <w:rPr>
                <w:rFonts w:ascii="標楷體" w:eastAsia="標楷體" w:hAnsi="標楷體"/>
              </w:rPr>
            </w:pPr>
          </w:p>
        </w:tc>
        <w:tc>
          <w:tcPr>
            <w:tcW w:w="695" w:type="dxa"/>
          </w:tcPr>
          <w:p w14:paraId="308E64DC" w14:textId="77777777" w:rsidR="00962FEA" w:rsidRPr="00362205" w:rsidRDefault="00962FEA" w:rsidP="0049249D">
            <w:pPr>
              <w:rPr>
                <w:rFonts w:ascii="標楷體" w:eastAsia="標楷體" w:hAnsi="標楷體"/>
              </w:rPr>
            </w:pPr>
          </w:p>
        </w:tc>
        <w:tc>
          <w:tcPr>
            <w:tcW w:w="3521" w:type="dxa"/>
          </w:tcPr>
          <w:p w14:paraId="61C00D68" w14:textId="77777777" w:rsidR="00962FEA" w:rsidRPr="00362205" w:rsidRDefault="00962FEA" w:rsidP="0049249D">
            <w:pPr>
              <w:rPr>
                <w:rFonts w:ascii="標楷體" w:eastAsia="標楷體" w:hAnsi="標楷體"/>
              </w:rPr>
            </w:pPr>
            <w:r>
              <w:rPr>
                <w:rFonts w:ascii="標楷體" w:eastAsia="標楷體" w:hAnsi="標楷體" w:hint="eastAsia"/>
              </w:rPr>
              <w:t>可不輸入</w:t>
            </w:r>
          </w:p>
        </w:tc>
      </w:tr>
      <w:tr w:rsidR="00962FEA" w:rsidRPr="00362205" w14:paraId="285DE4E2" w14:textId="77777777" w:rsidTr="00962FEA">
        <w:trPr>
          <w:trHeight w:val="291"/>
          <w:jc w:val="center"/>
        </w:trPr>
        <w:tc>
          <w:tcPr>
            <w:tcW w:w="456" w:type="dxa"/>
          </w:tcPr>
          <w:p w14:paraId="6DABBB83" w14:textId="77777777" w:rsidR="00962FEA" w:rsidRPr="00362205" w:rsidRDefault="00962FEA" w:rsidP="0049249D">
            <w:pPr>
              <w:rPr>
                <w:rFonts w:ascii="標楷體" w:eastAsia="標楷體" w:hAnsi="標楷體"/>
              </w:rPr>
            </w:pPr>
            <w:r w:rsidRPr="00362205">
              <w:rPr>
                <w:rFonts w:ascii="標楷體" w:eastAsia="標楷體" w:hAnsi="標楷體" w:hint="eastAsia"/>
              </w:rPr>
              <w:t>6</w:t>
            </w:r>
          </w:p>
        </w:tc>
        <w:tc>
          <w:tcPr>
            <w:tcW w:w="1804" w:type="dxa"/>
          </w:tcPr>
          <w:p w14:paraId="70457E82" w14:textId="77777777" w:rsidR="00962FEA" w:rsidRPr="00362205" w:rsidRDefault="00962FEA" w:rsidP="0049249D">
            <w:pPr>
              <w:rPr>
                <w:rFonts w:ascii="標楷體" w:eastAsia="標楷體" w:hAnsi="標楷體"/>
              </w:rPr>
            </w:pPr>
            <w:r w:rsidRPr="00362205">
              <w:rPr>
                <w:rFonts w:ascii="標楷體" w:eastAsia="標楷體" w:hAnsi="標楷體" w:hint="eastAsia"/>
              </w:rPr>
              <w:t>提前還款金額</w:t>
            </w:r>
          </w:p>
        </w:tc>
        <w:tc>
          <w:tcPr>
            <w:tcW w:w="494" w:type="dxa"/>
          </w:tcPr>
          <w:p w14:paraId="35132D0D" w14:textId="77777777" w:rsidR="00962FEA" w:rsidRPr="00362205" w:rsidRDefault="00962FEA" w:rsidP="006D5528">
            <w:pPr>
              <w:rPr>
                <w:rFonts w:ascii="標楷體" w:eastAsia="標楷體" w:hAnsi="標楷體"/>
              </w:rPr>
            </w:pPr>
            <w:r>
              <w:rPr>
                <w:rFonts w:ascii="標楷體" w:eastAsia="標楷體" w:hAnsi="標楷體"/>
              </w:rPr>
              <w:t>9(14</w:t>
            </w:r>
            <w:r>
              <w:rPr>
                <w:rFonts w:ascii="標楷體" w:eastAsia="標楷體" w:hAnsi="標楷體" w:hint="eastAsia"/>
              </w:rPr>
              <w:t>)</w:t>
            </w:r>
          </w:p>
        </w:tc>
        <w:tc>
          <w:tcPr>
            <w:tcW w:w="1091" w:type="dxa"/>
          </w:tcPr>
          <w:p w14:paraId="3BB40DE3" w14:textId="77777777" w:rsidR="00962FEA" w:rsidRPr="00362205" w:rsidRDefault="00962FEA" w:rsidP="0049249D">
            <w:pPr>
              <w:rPr>
                <w:rFonts w:ascii="標楷體" w:eastAsia="標楷體" w:hAnsi="標楷體"/>
              </w:rPr>
            </w:pPr>
          </w:p>
        </w:tc>
        <w:tc>
          <w:tcPr>
            <w:tcW w:w="1169" w:type="dxa"/>
          </w:tcPr>
          <w:p w14:paraId="05857FDB" w14:textId="77777777" w:rsidR="00962FEA" w:rsidRPr="00362205" w:rsidRDefault="00962FEA" w:rsidP="0049249D">
            <w:pPr>
              <w:rPr>
                <w:rFonts w:ascii="標楷體" w:eastAsia="標楷體" w:hAnsi="標楷體"/>
              </w:rPr>
            </w:pPr>
          </w:p>
        </w:tc>
        <w:tc>
          <w:tcPr>
            <w:tcW w:w="674" w:type="dxa"/>
          </w:tcPr>
          <w:p w14:paraId="6D86A57C" w14:textId="77777777" w:rsidR="00962FEA" w:rsidRPr="00362205" w:rsidRDefault="00962FEA" w:rsidP="0049249D">
            <w:pPr>
              <w:rPr>
                <w:rFonts w:ascii="標楷體" w:eastAsia="標楷體" w:hAnsi="標楷體"/>
              </w:rPr>
            </w:pPr>
          </w:p>
        </w:tc>
        <w:tc>
          <w:tcPr>
            <w:tcW w:w="695" w:type="dxa"/>
          </w:tcPr>
          <w:p w14:paraId="61877756" w14:textId="77777777" w:rsidR="00962FEA" w:rsidRPr="00362205" w:rsidRDefault="00962FEA" w:rsidP="0049249D">
            <w:pPr>
              <w:rPr>
                <w:rFonts w:ascii="標楷體" w:eastAsia="標楷體" w:hAnsi="標楷體"/>
              </w:rPr>
            </w:pPr>
          </w:p>
        </w:tc>
        <w:tc>
          <w:tcPr>
            <w:tcW w:w="3521" w:type="dxa"/>
          </w:tcPr>
          <w:p w14:paraId="24FA10A9" w14:textId="77777777" w:rsidR="00962FEA" w:rsidRPr="00362205" w:rsidRDefault="00962FEA" w:rsidP="0049249D">
            <w:pPr>
              <w:rPr>
                <w:rFonts w:ascii="標楷體" w:eastAsia="標楷體" w:hAnsi="標楷體"/>
              </w:rPr>
            </w:pPr>
            <w:r>
              <w:rPr>
                <w:rFonts w:ascii="標楷體" w:eastAsia="標楷體" w:hAnsi="標楷體" w:hint="eastAsia"/>
              </w:rPr>
              <w:t>可不輸入</w:t>
            </w:r>
          </w:p>
        </w:tc>
      </w:tr>
      <w:tr w:rsidR="00962FEA" w:rsidRPr="00362205" w14:paraId="56E80477" w14:textId="77777777" w:rsidTr="00962FEA">
        <w:trPr>
          <w:trHeight w:val="291"/>
          <w:jc w:val="center"/>
        </w:trPr>
        <w:tc>
          <w:tcPr>
            <w:tcW w:w="456" w:type="dxa"/>
          </w:tcPr>
          <w:p w14:paraId="35228280" w14:textId="77777777" w:rsidR="00962FEA" w:rsidRPr="00362205" w:rsidRDefault="00962FEA" w:rsidP="0049249D">
            <w:pPr>
              <w:rPr>
                <w:rFonts w:ascii="標楷體" w:eastAsia="標楷體" w:hAnsi="標楷體"/>
              </w:rPr>
            </w:pPr>
            <w:r w:rsidRPr="00362205">
              <w:rPr>
                <w:rFonts w:ascii="標楷體" w:eastAsia="標楷體" w:hAnsi="標楷體" w:hint="eastAsia"/>
              </w:rPr>
              <w:t>7</w:t>
            </w:r>
          </w:p>
        </w:tc>
        <w:tc>
          <w:tcPr>
            <w:tcW w:w="1804" w:type="dxa"/>
          </w:tcPr>
          <w:p w14:paraId="07F53E85" w14:textId="77777777" w:rsidR="00962FEA" w:rsidRPr="00362205" w:rsidRDefault="00962FEA" w:rsidP="0049249D">
            <w:pPr>
              <w:rPr>
                <w:rFonts w:ascii="標楷體" w:eastAsia="標楷體" w:hAnsi="標楷體"/>
              </w:rPr>
            </w:pPr>
            <w:r w:rsidRPr="00362205">
              <w:rPr>
                <w:rFonts w:ascii="標楷體" w:eastAsia="標楷體" w:hAnsi="標楷體" w:hint="eastAsia"/>
              </w:rPr>
              <w:t>到期清償金額</w:t>
            </w:r>
          </w:p>
        </w:tc>
        <w:tc>
          <w:tcPr>
            <w:tcW w:w="494" w:type="dxa"/>
          </w:tcPr>
          <w:p w14:paraId="666C3BDF" w14:textId="77777777" w:rsidR="00962FEA" w:rsidRPr="00362205" w:rsidRDefault="00962FEA" w:rsidP="006D5528">
            <w:pPr>
              <w:rPr>
                <w:rFonts w:ascii="標楷體" w:eastAsia="標楷體" w:hAnsi="標楷體"/>
              </w:rPr>
            </w:pPr>
            <w:r>
              <w:rPr>
                <w:rFonts w:ascii="標楷體" w:eastAsia="標楷體" w:hAnsi="標楷體"/>
              </w:rPr>
              <w:t>9(14</w:t>
            </w:r>
            <w:r>
              <w:rPr>
                <w:rFonts w:ascii="標楷體" w:eastAsia="標楷體" w:hAnsi="標楷體" w:hint="eastAsia"/>
              </w:rPr>
              <w:t>)</w:t>
            </w:r>
          </w:p>
        </w:tc>
        <w:tc>
          <w:tcPr>
            <w:tcW w:w="1091" w:type="dxa"/>
          </w:tcPr>
          <w:p w14:paraId="6141C5C2" w14:textId="77777777" w:rsidR="00962FEA" w:rsidRPr="00362205" w:rsidRDefault="00962FEA" w:rsidP="0049249D">
            <w:pPr>
              <w:rPr>
                <w:rFonts w:ascii="標楷體" w:eastAsia="標楷體" w:hAnsi="標楷體"/>
              </w:rPr>
            </w:pPr>
          </w:p>
        </w:tc>
        <w:tc>
          <w:tcPr>
            <w:tcW w:w="1169" w:type="dxa"/>
          </w:tcPr>
          <w:p w14:paraId="334C84F6" w14:textId="77777777" w:rsidR="00962FEA" w:rsidRPr="00362205" w:rsidRDefault="00962FEA" w:rsidP="0049249D">
            <w:pPr>
              <w:rPr>
                <w:rFonts w:ascii="標楷體" w:eastAsia="標楷體" w:hAnsi="標楷體"/>
              </w:rPr>
            </w:pPr>
          </w:p>
        </w:tc>
        <w:tc>
          <w:tcPr>
            <w:tcW w:w="674" w:type="dxa"/>
          </w:tcPr>
          <w:p w14:paraId="199590E9" w14:textId="77777777" w:rsidR="00962FEA" w:rsidRPr="00362205" w:rsidRDefault="00962FEA" w:rsidP="0049249D">
            <w:pPr>
              <w:rPr>
                <w:rFonts w:ascii="標楷體" w:eastAsia="標楷體" w:hAnsi="標楷體"/>
              </w:rPr>
            </w:pPr>
          </w:p>
        </w:tc>
        <w:tc>
          <w:tcPr>
            <w:tcW w:w="695" w:type="dxa"/>
          </w:tcPr>
          <w:p w14:paraId="19E4EF52" w14:textId="77777777" w:rsidR="00962FEA" w:rsidRPr="00362205" w:rsidRDefault="00962FEA" w:rsidP="0049249D">
            <w:pPr>
              <w:rPr>
                <w:rFonts w:ascii="標楷體" w:eastAsia="標楷體" w:hAnsi="標楷體"/>
              </w:rPr>
            </w:pPr>
          </w:p>
        </w:tc>
        <w:tc>
          <w:tcPr>
            <w:tcW w:w="3521" w:type="dxa"/>
          </w:tcPr>
          <w:p w14:paraId="7EBDEADC" w14:textId="77777777" w:rsidR="00962FEA" w:rsidRPr="00362205" w:rsidRDefault="00962FEA" w:rsidP="0049249D">
            <w:pPr>
              <w:rPr>
                <w:rFonts w:ascii="標楷體" w:eastAsia="標楷體" w:hAnsi="標楷體"/>
              </w:rPr>
            </w:pPr>
            <w:r>
              <w:rPr>
                <w:rFonts w:ascii="標楷體" w:eastAsia="標楷體" w:hAnsi="標楷體" w:hint="eastAsia"/>
              </w:rPr>
              <w:t>可不輸入</w:t>
            </w:r>
          </w:p>
        </w:tc>
      </w:tr>
      <w:tr w:rsidR="00962FEA" w:rsidRPr="00362205" w14:paraId="5CBF0948" w14:textId="77777777" w:rsidTr="00962FEA">
        <w:trPr>
          <w:trHeight w:val="291"/>
          <w:jc w:val="center"/>
        </w:trPr>
        <w:tc>
          <w:tcPr>
            <w:tcW w:w="456" w:type="dxa"/>
          </w:tcPr>
          <w:p w14:paraId="1E001D87" w14:textId="77777777" w:rsidR="00962FEA" w:rsidRPr="00362205" w:rsidRDefault="00962FEA" w:rsidP="0049249D">
            <w:pPr>
              <w:rPr>
                <w:rFonts w:ascii="標楷體" w:eastAsia="標楷體" w:hAnsi="標楷體"/>
              </w:rPr>
            </w:pPr>
            <w:r w:rsidRPr="00362205">
              <w:rPr>
                <w:rFonts w:ascii="標楷體" w:eastAsia="標楷體" w:hAnsi="標楷體" w:hint="eastAsia"/>
              </w:rPr>
              <w:t>8</w:t>
            </w:r>
          </w:p>
        </w:tc>
        <w:tc>
          <w:tcPr>
            <w:tcW w:w="1804" w:type="dxa"/>
          </w:tcPr>
          <w:p w14:paraId="057984C9" w14:textId="77777777" w:rsidR="00962FEA" w:rsidRPr="00362205" w:rsidRDefault="00962FEA" w:rsidP="0049249D">
            <w:pPr>
              <w:rPr>
                <w:rFonts w:ascii="標楷體" w:eastAsia="標楷體" w:hAnsi="標楷體"/>
              </w:rPr>
            </w:pPr>
            <w:r w:rsidRPr="00362205">
              <w:rPr>
                <w:rFonts w:ascii="標楷體" w:eastAsia="標楷體" w:hAnsi="標楷體" w:hint="eastAsia"/>
              </w:rPr>
              <w:t xml:space="preserve">收入合計    </w:t>
            </w:r>
          </w:p>
        </w:tc>
        <w:tc>
          <w:tcPr>
            <w:tcW w:w="494" w:type="dxa"/>
          </w:tcPr>
          <w:p w14:paraId="21E7C41A" w14:textId="77777777" w:rsidR="00962FEA" w:rsidRPr="00362205" w:rsidRDefault="00962FEA" w:rsidP="006D5528">
            <w:pPr>
              <w:rPr>
                <w:rFonts w:ascii="標楷體" w:eastAsia="標楷體" w:hAnsi="標楷體"/>
              </w:rPr>
            </w:pPr>
            <w:r>
              <w:rPr>
                <w:rFonts w:ascii="標楷體" w:eastAsia="標楷體" w:hAnsi="標楷體"/>
              </w:rPr>
              <w:t>9(14</w:t>
            </w:r>
            <w:r>
              <w:rPr>
                <w:rFonts w:ascii="標楷體" w:eastAsia="標楷體" w:hAnsi="標楷體" w:hint="eastAsia"/>
              </w:rPr>
              <w:t>)</w:t>
            </w:r>
          </w:p>
        </w:tc>
        <w:tc>
          <w:tcPr>
            <w:tcW w:w="1091" w:type="dxa"/>
          </w:tcPr>
          <w:p w14:paraId="535ACBF2" w14:textId="77777777" w:rsidR="00962FEA" w:rsidRPr="00362205" w:rsidRDefault="00962FEA" w:rsidP="0049249D">
            <w:pPr>
              <w:rPr>
                <w:rFonts w:ascii="標楷體" w:eastAsia="標楷體" w:hAnsi="標楷體"/>
              </w:rPr>
            </w:pPr>
          </w:p>
        </w:tc>
        <w:tc>
          <w:tcPr>
            <w:tcW w:w="1169" w:type="dxa"/>
          </w:tcPr>
          <w:p w14:paraId="5D4EED16" w14:textId="77777777" w:rsidR="00962FEA" w:rsidRPr="00362205" w:rsidRDefault="00962FEA" w:rsidP="0049249D">
            <w:pPr>
              <w:rPr>
                <w:rFonts w:ascii="標楷體" w:eastAsia="標楷體" w:hAnsi="標楷體"/>
              </w:rPr>
            </w:pPr>
          </w:p>
        </w:tc>
        <w:tc>
          <w:tcPr>
            <w:tcW w:w="674" w:type="dxa"/>
          </w:tcPr>
          <w:p w14:paraId="37EA4D98" w14:textId="77777777" w:rsidR="00962FEA" w:rsidRPr="00362205" w:rsidRDefault="00962FEA" w:rsidP="0049249D">
            <w:pPr>
              <w:rPr>
                <w:rFonts w:ascii="標楷體" w:eastAsia="標楷體" w:hAnsi="標楷體"/>
              </w:rPr>
            </w:pPr>
          </w:p>
        </w:tc>
        <w:tc>
          <w:tcPr>
            <w:tcW w:w="695" w:type="dxa"/>
          </w:tcPr>
          <w:p w14:paraId="32AF8993" w14:textId="77777777" w:rsidR="00962FEA" w:rsidRPr="00362205" w:rsidRDefault="00962FEA" w:rsidP="0049249D">
            <w:pPr>
              <w:rPr>
                <w:rFonts w:ascii="標楷體" w:eastAsia="標楷體" w:hAnsi="標楷體"/>
              </w:rPr>
            </w:pPr>
          </w:p>
        </w:tc>
        <w:tc>
          <w:tcPr>
            <w:tcW w:w="3521" w:type="dxa"/>
          </w:tcPr>
          <w:p w14:paraId="133D9F93" w14:textId="77777777" w:rsidR="00962FEA" w:rsidRPr="00362205" w:rsidRDefault="00962FEA" w:rsidP="0049249D">
            <w:pPr>
              <w:rPr>
                <w:rFonts w:ascii="標楷體" w:eastAsia="標楷體" w:hAnsi="標楷體"/>
              </w:rPr>
            </w:pPr>
            <w:r>
              <w:rPr>
                <w:rFonts w:ascii="標楷體" w:eastAsia="標楷體" w:hAnsi="標楷體" w:hint="eastAsia"/>
              </w:rPr>
              <w:t>自動顯示</w:t>
            </w:r>
            <w:r w:rsidRPr="00362205">
              <w:rPr>
                <w:rFonts w:ascii="標楷體" w:eastAsia="標楷體" w:hAnsi="標楷體" w:hint="eastAsia"/>
              </w:rPr>
              <w:t>不必輸入,</w:t>
            </w:r>
          </w:p>
          <w:p w14:paraId="3E1F95B5" w14:textId="77777777" w:rsidR="00962FEA" w:rsidRPr="00362205" w:rsidRDefault="00962FEA" w:rsidP="0049249D">
            <w:pPr>
              <w:rPr>
                <w:rFonts w:ascii="標楷體" w:eastAsia="標楷體" w:hAnsi="標楷體"/>
              </w:rPr>
            </w:pPr>
            <w:r w:rsidRPr="00362205">
              <w:rPr>
                <w:rFonts w:ascii="標楷體" w:eastAsia="標楷體" w:hAnsi="標楷體" w:hint="eastAsia"/>
              </w:rPr>
              <w:t>合計</w:t>
            </w:r>
            <w:r w:rsidRPr="00362205">
              <w:rPr>
                <w:rFonts w:ascii="標楷體" w:eastAsia="標楷體" w:hAnsi="標楷體" w:hint="eastAsia"/>
                <w:lang w:eastAsia="zh-HK"/>
              </w:rPr>
              <w:t>欄</w:t>
            </w:r>
            <w:r w:rsidRPr="00362205">
              <w:rPr>
                <w:rFonts w:ascii="標楷體" w:eastAsia="標楷體" w:hAnsi="標楷體" w:hint="eastAsia"/>
              </w:rPr>
              <w:t>位[利息收入]、[本金攤還金額]、[提前還款金額]、[到期清償金額]</w:t>
            </w:r>
          </w:p>
        </w:tc>
      </w:tr>
      <w:tr w:rsidR="00962FEA" w:rsidRPr="00362205" w14:paraId="026B0F14" w14:textId="77777777" w:rsidTr="00962FEA">
        <w:trPr>
          <w:trHeight w:val="291"/>
          <w:jc w:val="center"/>
        </w:trPr>
        <w:tc>
          <w:tcPr>
            <w:tcW w:w="456" w:type="dxa"/>
          </w:tcPr>
          <w:p w14:paraId="27D408C4" w14:textId="77777777" w:rsidR="00962FEA" w:rsidRPr="00362205" w:rsidRDefault="00962FEA" w:rsidP="0049249D">
            <w:pPr>
              <w:rPr>
                <w:rFonts w:ascii="標楷體" w:eastAsia="標楷體" w:hAnsi="標楷體"/>
              </w:rPr>
            </w:pPr>
            <w:r w:rsidRPr="00362205">
              <w:rPr>
                <w:rFonts w:ascii="標楷體" w:eastAsia="標楷體" w:hAnsi="標楷體" w:hint="eastAsia"/>
              </w:rPr>
              <w:t>9</w:t>
            </w:r>
          </w:p>
        </w:tc>
        <w:tc>
          <w:tcPr>
            <w:tcW w:w="1804" w:type="dxa"/>
          </w:tcPr>
          <w:p w14:paraId="0C61197A" w14:textId="77777777" w:rsidR="00962FEA" w:rsidRPr="00362205" w:rsidRDefault="00962FEA" w:rsidP="0049249D">
            <w:pPr>
              <w:rPr>
                <w:rFonts w:ascii="標楷體" w:eastAsia="標楷體" w:hAnsi="標楷體"/>
              </w:rPr>
            </w:pPr>
            <w:r w:rsidRPr="00362205">
              <w:rPr>
                <w:rFonts w:ascii="標楷體" w:eastAsia="標楷體" w:hAnsi="標楷體" w:hint="eastAsia"/>
              </w:rPr>
              <w:t xml:space="preserve">展期金額    </w:t>
            </w:r>
          </w:p>
        </w:tc>
        <w:tc>
          <w:tcPr>
            <w:tcW w:w="494" w:type="dxa"/>
          </w:tcPr>
          <w:p w14:paraId="041B21BC" w14:textId="77777777" w:rsidR="00962FEA" w:rsidRPr="00362205" w:rsidRDefault="00962FEA" w:rsidP="006D5528">
            <w:pPr>
              <w:rPr>
                <w:rFonts w:ascii="標楷體" w:eastAsia="標楷體" w:hAnsi="標楷體"/>
              </w:rPr>
            </w:pPr>
            <w:r>
              <w:rPr>
                <w:rFonts w:ascii="標楷體" w:eastAsia="標楷體" w:hAnsi="標楷體"/>
              </w:rPr>
              <w:t>9(14</w:t>
            </w:r>
            <w:r>
              <w:rPr>
                <w:rFonts w:ascii="標楷體" w:eastAsia="標楷體" w:hAnsi="標楷體" w:hint="eastAsia"/>
              </w:rPr>
              <w:t>)</w:t>
            </w:r>
          </w:p>
        </w:tc>
        <w:tc>
          <w:tcPr>
            <w:tcW w:w="1091" w:type="dxa"/>
          </w:tcPr>
          <w:p w14:paraId="1FE9D68E" w14:textId="77777777" w:rsidR="00962FEA" w:rsidRPr="00362205" w:rsidRDefault="00962FEA" w:rsidP="0049249D">
            <w:pPr>
              <w:rPr>
                <w:rFonts w:ascii="標楷體" w:eastAsia="標楷體" w:hAnsi="標楷體"/>
              </w:rPr>
            </w:pPr>
          </w:p>
        </w:tc>
        <w:tc>
          <w:tcPr>
            <w:tcW w:w="1169" w:type="dxa"/>
          </w:tcPr>
          <w:p w14:paraId="68D8D455" w14:textId="77777777" w:rsidR="00962FEA" w:rsidRPr="00362205" w:rsidRDefault="00962FEA" w:rsidP="0049249D">
            <w:pPr>
              <w:rPr>
                <w:rFonts w:ascii="標楷體" w:eastAsia="標楷體" w:hAnsi="標楷體"/>
              </w:rPr>
            </w:pPr>
          </w:p>
        </w:tc>
        <w:tc>
          <w:tcPr>
            <w:tcW w:w="674" w:type="dxa"/>
          </w:tcPr>
          <w:p w14:paraId="6156BD68" w14:textId="77777777" w:rsidR="00962FEA" w:rsidRPr="00362205" w:rsidRDefault="00962FEA" w:rsidP="0049249D">
            <w:pPr>
              <w:rPr>
                <w:rFonts w:ascii="標楷體" w:eastAsia="標楷體" w:hAnsi="標楷體"/>
              </w:rPr>
            </w:pPr>
          </w:p>
        </w:tc>
        <w:tc>
          <w:tcPr>
            <w:tcW w:w="695" w:type="dxa"/>
          </w:tcPr>
          <w:p w14:paraId="57AD3AA3" w14:textId="77777777" w:rsidR="00962FEA" w:rsidRPr="00362205" w:rsidRDefault="00962FEA" w:rsidP="0049249D">
            <w:pPr>
              <w:rPr>
                <w:rFonts w:ascii="標楷體" w:eastAsia="標楷體" w:hAnsi="標楷體"/>
              </w:rPr>
            </w:pPr>
          </w:p>
        </w:tc>
        <w:tc>
          <w:tcPr>
            <w:tcW w:w="3521" w:type="dxa"/>
          </w:tcPr>
          <w:p w14:paraId="2BAF62B9" w14:textId="77777777" w:rsidR="00962FEA" w:rsidRPr="00362205" w:rsidRDefault="00962FEA" w:rsidP="0049249D">
            <w:pPr>
              <w:rPr>
                <w:rFonts w:ascii="標楷體" w:eastAsia="標楷體" w:hAnsi="標楷體"/>
              </w:rPr>
            </w:pPr>
            <w:r>
              <w:rPr>
                <w:rFonts w:ascii="標楷體" w:eastAsia="標楷體" w:hAnsi="標楷體" w:hint="eastAsia"/>
              </w:rPr>
              <w:t>可不輸入</w:t>
            </w:r>
          </w:p>
        </w:tc>
      </w:tr>
      <w:tr w:rsidR="00962FEA" w:rsidRPr="00362205" w14:paraId="762964C9" w14:textId="77777777" w:rsidTr="00962FEA">
        <w:trPr>
          <w:trHeight w:val="291"/>
          <w:jc w:val="center"/>
        </w:trPr>
        <w:tc>
          <w:tcPr>
            <w:tcW w:w="456" w:type="dxa"/>
          </w:tcPr>
          <w:p w14:paraId="602E2AC3" w14:textId="77777777" w:rsidR="00962FEA" w:rsidRPr="00362205" w:rsidRDefault="00962FEA" w:rsidP="0049249D">
            <w:pPr>
              <w:rPr>
                <w:rFonts w:ascii="標楷體" w:eastAsia="標楷體" w:hAnsi="標楷體"/>
              </w:rPr>
            </w:pPr>
            <w:r w:rsidRPr="00362205">
              <w:rPr>
                <w:rFonts w:ascii="標楷體" w:eastAsia="標楷體" w:hAnsi="標楷體" w:hint="eastAsia"/>
              </w:rPr>
              <w:lastRenderedPageBreak/>
              <w:t>10</w:t>
            </w:r>
          </w:p>
        </w:tc>
        <w:tc>
          <w:tcPr>
            <w:tcW w:w="1804" w:type="dxa"/>
          </w:tcPr>
          <w:p w14:paraId="662B5308" w14:textId="77777777" w:rsidR="00962FEA" w:rsidRPr="00362205" w:rsidRDefault="00962FEA" w:rsidP="0049249D">
            <w:pPr>
              <w:rPr>
                <w:rFonts w:ascii="標楷體" w:eastAsia="標楷體" w:hAnsi="標楷體"/>
              </w:rPr>
            </w:pPr>
            <w:r w:rsidRPr="00362205">
              <w:rPr>
                <w:rFonts w:ascii="標楷體" w:eastAsia="標楷體" w:hAnsi="標楷體" w:hint="eastAsia"/>
              </w:rPr>
              <w:t xml:space="preserve">貸放金額    </w:t>
            </w:r>
          </w:p>
        </w:tc>
        <w:tc>
          <w:tcPr>
            <w:tcW w:w="494" w:type="dxa"/>
          </w:tcPr>
          <w:p w14:paraId="271D42BC" w14:textId="77777777" w:rsidR="00962FEA" w:rsidRPr="00362205" w:rsidRDefault="00962FEA" w:rsidP="006D5528">
            <w:pPr>
              <w:rPr>
                <w:rFonts w:ascii="標楷體" w:eastAsia="標楷體" w:hAnsi="標楷體"/>
              </w:rPr>
            </w:pPr>
            <w:r>
              <w:rPr>
                <w:rFonts w:ascii="標楷體" w:eastAsia="標楷體" w:hAnsi="標楷體"/>
              </w:rPr>
              <w:t>9(14</w:t>
            </w:r>
            <w:r>
              <w:rPr>
                <w:rFonts w:ascii="標楷體" w:eastAsia="標楷體" w:hAnsi="標楷體" w:hint="eastAsia"/>
              </w:rPr>
              <w:t>)</w:t>
            </w:r>
          </w:p>
        </w:tc>
        <w:tc>
          <w:tcPr>
            <w:tcW w:w="1091" w:type="dxa"/>
          </w:tcPr>
          <w:p w14:paraId="2895DE32" w14:textId="77777777" w:rsidR="00962FEA" w:rsidRPr="00362205" w:rsidRDefault="00962FEA" w:rsidP="0049249D">
            <w:pPr>
              <w:rPr>
                <w:rFonts w:ascii="標楷體" w:eastAsia="標楷體" w:hAnsi="標楷體"/>
              </w:rPr>
            </w:pPr>
          </w:p>
        </w:tc>
        <w:tc>
          <w:tcPr>
            <w:tcW w:w="1169" w:type="dxa"/>
          </w:tcPr>
          <w:p w14:paraId="1879EAF9" w14:textId="77777777" w:rsidR="00962FEA" w:rsidRPr="00362205" w:rsidRDefault="00962FEA" w:rsidP="0049249D">
            <w:pPr>
              <w:rPr>
                <w:rFonts w:ascii="標楷體" w:eastAsia="標楷體" w:hAnsi="標楷體"/>
              </w:rPr>
            </w:pPr>
          </w:p>
        </w:tc>
        <w:tc>
          <w:tcPr>
            <w:tcW w:w="674" w:type="dxa"/>
          </w:tcPr>
          <w:p w14:paraId="18381EE3" w14:textId="77777777" w:rsidR="00962FEA" w:rsidRPr="00362205" w:rsidRDefault="00962FEA" w:rsidP="0049249D">
            <w:pPr>
              <w:rPr>
                <w:rFonts w:ascii="標楷體" w:eastAsia="標楷體" w:hAnsi="標楷體"/>
              </w:rPr>
            </w:pPr>
          </w:p>
        </w:tc>
        <w:tc>
          <w:tcPr>
            <w:tcW w:w="695" w:type="dxa"/>
          </w:tcPr>
          <w:p w14:paraId="3C05A86E" w14:textId="77777777" w:rsidR="00962FEA" w:rsidRPr="00362205" w:rsidRDefault="00962FEA" w:rsidP="0049249D">
            <w:pPr>
              <w:rPr>
                <w:rFonts w:ascii="標楷體" w:eastAsia="標楷體" w:hAnsi="標楷體"/>
              </w:rPr>
            </w:pPr>
          </w:p>
        </w:tc>
        <w:tc>
          <w:tcPr>
            <w:tcW w:w="3521" w:type="dxa"/>
          </w:tcPr>
          <w:p w14:paraId="401B661E" w14:textId="77777777" w:rsidR="00962FEA" w:rsidRPr="00362205" w:rsidRDefault="00962FEA" w:rsidP="0049249D">
            <w:pPr>
              <w:rPr>
                <w:rFonts w:ascii="標楷體" w:eastAsia="標楷體" w:hAnsi="標楷體"/>
              </w:rPr>
            </w:pPr>
            <w:r>
              <w:rPr>
                <w:rFonts w:ascii="標楷體" w:eastAsia="標楷體" w:hAnsi="標楷體" w:hint="eastAsia"/>
              </w:rPr>
              <w:t>可不輸入</w:t>
            </w:r>
          </w:p>
        </w:tc>
      </w:tr>
      <w:tr w:rsidR="00962FEA" w:rsidRPr="00362205" w14:paraId="34A8F972" w14:textId="77777777" w:rsidTr="00962FEA">
        <w:trPr>
          <w:trHeight w:val="291"/>
          <w:jc w:val="center"/>
        </w:trPr>
        <w:tc>
          <w:tcPr>
            <w:tcW w:w="456" w:type="dxa"/>
          </w:tcPr>
          <w:p w14:paraId="2D0C75B2" w14:textId="77777777" w:rsidR="00962FEA" w:rsidRPr="00362205" w:rsidRDefault="00962FEA" w:rsidP="0049249D">
            <w:pPr>
              <w:rPr>
                <w:rFonts w:ascii="標楷體" w:eastAsia="標楷體" w:hAnsi="標楷體"/>
              </w:rPr>
            </w:pPr>
            <w:r w:rsidRPr="00362205">
              <w:rPr>
                <w:rFonts w:ascii="標楷體" w:eastAsia="標楷體" w:hAnsi="標楷體" w:hint="eastAsia"/>
              </w:rPr>
              <w:t>11</w:t>
            </w:r>
          </w:p>
        </w:tc>
        <w:tc>
          <w:tcPr>
            <w:tcW w:w="1804" w:type="dxa"/>
          </w:tcPr>
          <w:p w14:paraId="520BFF1C" w14:textId="77777777" w:rsidR="00962FEA" w:rsidRPr="00362205" w:rsidRDefault="00962FEA" w:rsidP="0049249D">
            <w:pPr>
              <w:rPr>
                <w:rFonts w:ascii="標楷體" w:eastAsia="標楷體" w:hAnsi="標楷體"/>
              </w:rPr>
            </w:pPr>
            <w:r w:rsidRPr="00362205">
              <w:rPr>
                <w:rFonts w:ascii="標楷體" w:eastAsia="標楷體" w:hAnsi="標楷體" w:hint="eastAsia"/>
              </w:rPr>
              <w:t xml:space="preserve">支出合計    </w:t>
            </w:r>
          </w:p>
        </w:tc>
        <w:tc>
          <w:tcPr>
            <w:tcW w:w="494" w:type="dxa"/>
          </w:tcPr>
          <w:p w14:paraId="3146C005" w14:textId="77777777" w:rsidR="00962FEA" w:rsidRPr="00362205" w:rsidRDefault="00962FEA" w:rsidP="006D5528">
            <w:pPr>
              <w:rPr>
                <w:rFonts w:ascii="標楷體" w:eastAsia="標楷體" w:hAnsi="標楷體"/>
              </w:rPr>
            </w:pPr>
            <w:r>
              <w:rPr>
                <w:rFonts w:ascii="標楷體" w:eastAsia="標楷體" w:hAnsi="標楷體"/>
              </w:rPr>
              <w:t>9(14</w:t>
            </w:r>
            <w:r>
              <w:rPr>
                <w:rFonts w:ascii="標楷體" w:eastAsia="標楷體" w:hAnsi="標楷體" w:hint="eastAsia"/>
              </w:rPr>
              <w:t>)</w:t>
            </w:r>
          </w:p>
        </w:tc>
        <w:tc>
          <w:tcPr>
            <w:tcW w:w="1091" w:type="dxa"/>
          </w:tcPr>
          <w:p w14:paraId="02415A69" w14:textId="77777777" w:rsidR="00962FEA" w:rsidRPr="00362205" w:rsidRDefault="00962FEA" w:rsidP="0049249D">
            <w:pPr>
              <w:rPr>
                <w:rFonts w:ascii="標楷體" w:eastAsia="標楷體" w:hAnsi="標楷體"/>
              </w:rPr>
            </w:pPr>
          </w:p>
        </w:tc>
        <w:tc>
          <w:tcPr>
            <w:tcW w:w="1169" w:type="dxa"/>
          </w:tcPr>
          <w:p w14:paraId="20361269" w14:textId="77777777" w:rsidR="00962FEA" w:rsidRPr="00362205" w:rsidRDefault="00962FEA" w:rsidP="0049249D">
            <w:pPr>
              <w:rPr>
                <w:rFonts w:ascii="標楷體" w:eastAsia="標楷體" w:hAnsi="標楷體"/>
              </w:rPr>
            </w:pPr>
          </w:p>
        </w:tc>
        <w:tc>
          <w:tcPr>
            <w:tcW w:w="674" w:type="dxa"/>
          </w:tcPr>
          <w:p w14:paraId="556D1CB0" w14:textId="77777777" w:rsidR="00962FEA" w:rsidRPr="00362205" w:rsidRDefault="00962FEA" w:rsidP="0049249D">
            <w:pPr>
              <w:rPr>
                <w:rFonts w:ascii="標楷體" w:eastAsia="標楷體" w:hAnsi="標楷體"/>
              </w:rPr>
            </w:pPr>
          </w:p>
        </w:tc>
        <w:tc>
          <w:tcPr>
            <w:tcW w:w="695" w:type="dxa"/>
          </w:tcPr>
          <w:p w14:paraId="55F274E9" w14:textId="77777777" w:rsidR="00962FEA" w:rsidRPr="00362205" w:rsidRDefault="00962FEA" w:rsidP="0049249D">
            <w:pPr>
              <w:rPr>
                <w:rFonts w:ascii="標楷體" w:eastAsia="標楷體" w:hAnsi="標楷體"/>
              </w:rPr>
            </w:pPr>
          </w:p>
        </w:tc>
        <w:tc>
          <w:tcPr>
            <w:tcW w:w="3521" w:type="dxa"/>
          </w:tcPr>
          <w:p w14:paraId="517BFAD7" w14:textId="77777777" w:rsidR="00962FEA" w:rsidRPr="00362205" w:rsidRDefault="00962FEA" w:rsidP="0049249D">
            <w:pPr>
              <w:rPr>
                <w:rFonts w:ascii="標楷體" w:eastAsia="標楷體" w:hAnsi="標楷體"/>
              </w:rPr>
            </w:pPr>
            <w:r>
              <w:rPr>
                <w:rFonts w:ascii="標楷體" w:eastAsia="標楷體" w:hAnsi="標楷體" w:hint="eastAsia"/>
              </w:rPr>
              <w:t>自動顯示</w:t>
            </w:r>
            <w:r w:rsidRPr="00362205">
              <w:rPr>
                <w:rFonts w:ascii="標楷體" w:eastAsia="標楷體" w:hAnsi="標楷體" w:hint="eastAsia"/>
              </w:rPr>
              <w:t>不必輸入,</w:t>
            </w:r>
          </w:p>
          <w:p w14:paraId="1C52EF09" w14:textId="77777777" w:rsidR="00962FEA" w:rsidRPr="00362205" w:rsidRDefault="00962FEA" w:rsidP="0049249D">
            <w:pPr>
              <w:rPr>
                <w:rFonts w:ascii="標楷體" w:eastAsia="標楷體" w:hAnsi="標楷體"/>
              </w:rPr>
            </w:pPr>
            <w:r w:rsidRPr="00362205">
              <w:rPr>
                <w:rFonts w:ascii="標楷體" w:eastAsia="標楷體" w:hAnsi="標楷體" w:hint="eastAsia"/>
              </w:rPr>
              <w:t>合計</w:t>
            </w:r>
            <w:r w:rsidRPr="00362205">
              <w:rPr>
                <w:rFonts w:ascii="標楷體" w:eastAsia="標楷體" w:hAnsi="標楷體" w:hint="eastAsia"/>
                <w:lang w:eastAsia="zh-HK"/>
              </w:rPr>
              <w:t>欄</w:t>
            </w:r>
            <w:r w:rsidRPr="00362205">
              <w:rPr>
                <w:rFonts w:ascii="標楷體" w:eastAsia="標楷體" w:hAnsi="標楷體" w:hint="eastAsia"/>
              </w:rPr>
              <w:t>位[展期金額]、[貸放金額]</w:t>
            </w:r>
          </w:p>
        </w:tc>
      </w:tr>
    </w:tbl>
    <w:p w14:paraId="517667B3" w14:textId="5B492AB5" w:rsidR="00EE7AB2" w:rsidRDefault="00F65F49" w:rsidP="00F65F49">
      <w:pPr>
        <w:pStyle w:val="3"/>
        <w:numPr>
          <w:ilvl w:val="2"/>
          <w:numId w:val="1"/>
        </w:numPr>
        <w:rPr>
          <w:rFonts w:ascii="標楷體" w:hAnsi="標楷體"/>
        </w:rPr>
      </w:pPr>
      <w:r>
        <w:rPr>
          <w:rFonts w:ascii="標楷體" w:hAnsi="標楷體"/>
        </w:rPr>
        <w:br w:type="page"/>
      </w:r>
      <w:r w:rsidR="00EE7AB2">
        <w:rPr>
          <w:rFonts w:ascii="標楷體" w:hAnsi="標楷體" w:hint="eastAsia"/>
        </w:rPr>
        <w:lastRenderedPageBreak/>
        <w:t>L6077</w:t>
      </w:r>
      <w:r w:rsidR="00EE7AB2" w:rsidRPr="009C7BAD">
        <w:rPr>
          <w:rFonts w:ascii="標楷體" w:hAnsi="標楷體" w:hint="eastAsia"/>
        </w:rPr>
        <w:t>現金流量預估資料</w:t>
      </w:r>
      <w:r w:rsidR="00EE7AB2">
        <w:rPr>
          <w:rFonts w:ascii="標楷體" w:hAnsi="標楷體" w:hint="eastAsia"/>
        </w:rPr>
        <w:t>查詢</w:t>
      </w:r>
    </w:p>
    <w:p w14:paraId="2A7F94C2" w14:textId="77777777" w:rsidR="00EE7AB2" w:rsidRPr="00362205" w:rsidRDefault="00EE7AB2" w:rsidP="00D01BCC">
      <w:pPr>
        <w:pStyle w:val="a"/>
      </w:pPr>
      <w:r w:rsidRPr="00362205">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EE7AB2" w:rsidRPr="00362205" w14:paraId="4E90AE6F" w14:textId="77777777" w:rsidTr="00E0239D">
        <w:trPr>
          <w:trHeight w:val="277"/>
        </w:trPr>
        <w:tc>
          <w:tcPr>
            <w:tcW w:w="1548" w:type="dxa"/>
            <w:tcBorders>
              <w:top w:val="single" w:sz="8" w:space="0" w:color="000000"/>
              <w:bottom w:val="single" w:sz="8" w:space="0" w:color="000000"/>
              <w:right w:val="single" w:sz="8" w:space="0" w:color="000000"/>
            </w:tcBorders>
            <w:shd w:val="clear" w:color="auto" w:fill="F3F3F3"/>
          </w:tcPr>
          <w:p w14:paraId="7B7AADEA" w14:textId="77777777" w:rsidR="00EE7AB2" w:rsidRPr="00362205" w:rsidRDefault="00EE7AB2" w:rsidP="00E0239D">
            <w:pPr>
              <w:rPr>
                <w:rFonts w:ascii="標楷體" w:eastAsia="標楷體" w:hAnsi="標楷體"/>
              </w:rPr>
            </w:pPr>
            <w:r w:rsidRPr="00362205">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4B8D9B3F" w14:textId="77777777" w:rsidR="00EE7AB2" w:rsidRDefault="00EE7AB2">
            <w:pPr>
              <w:rPr>
                <w:rFonts w:ascii="標楷體" w:eastAsia="標楷體" w:hAnsi="標楷體"/>
              </w:rPr>
            </w:pPr>
            <w:r w:rsidRPr="009C7BAD">
              <w:rPr>
                <w:rFonts w:ascii="標楷體" w:eastAsia="標楷體" w:hAnsi="標楷體" w:hint="eastAsia"/>
              </w:rPr>
              <w:t>現金流量預估資料</w:t>
            </w:r>
            <w:r>
              <w:rPr>
                <w:rFonts w:ascii="標楷體" w:eastAsia="標楷體" w:hAnsi="標楷體" w:hint="eastAsia"/>
              </w:rPr>
              <w:t>查詢</w:t>
            </w:r>
          </w:p>
          <w:p w14:paraId="35F68D1F" w14:textId="627556AD" w:rsidR="00E26C6C" w:rsidRPr="00362205" w:rsidRDefault="00C14FB7">
            <w:pPr>
              <w:rPr>
                <w:rFonts w:ascii="標楷體" w:eastAsia="標楷體" w:hAnsi="標楷體"/>
              </w:rPr>
            </w:pPr>
            <w:r>
              <w:rPr>
                <w:rFonts w:ascii="標楷體" w:eastAsia="標楷體" w:hAnsi="標楷體" w:hint="eastAsia"/>
              </w:rPr>
              <w:t>※</w:t>
            </w:r>
            <w:r w:rsidR="00E26C6C">
              <w:rPr>
                <w:rFonts w:ascii="標楷體" w:eastAsia="標楷體" w:hAnsi="標楷體" w:hint="eastAsia"/>
              </w:rPr>
              <w:t>資料庫:C</w:t>
            </w:r>
            <w:r w:rsidR="00E26C6C">
              <w:rPr>
                <w:rFonts w:ascii="標楷體" w:eastAsia="標楷體" w:hAnsi="標楷體"/>
              </w:rPr>
              <w:t>dCashFlow</w:t>
            </w:r>
          </w:p>
        </w:tc>
      </w:tr>
      <w:tr w:rsidR="00EE7AB2" w:rsidRPr="00362205" w14:paraId="3ACEB9F4" w14:textId="77777777" w:rsidTr="00E0239D">
        <w:trPr>
          <w:trHeight w:val="277"/>
        </w:trPr>
        <w:tc>
          <w:tcPr>
            <w:tcW w:w="1548" w:type="dxa"/>
            <w:tcBorders>
              <w:top w:val="single" w:sz="8" w:space="0" w:color="000000"/>
              <w:bottom w:val="single" w:sz="8" w:space="0" w:color="000000"/>
              <w:right w:val="single" w:sz="8" w:space="0" w:color="000000"/>
            </w:tcBorders>
            <w:shd w:val="clear" w:color="auto" w:fill="F3F3F3"/>
          </w:tcPr>
          <w:p w14:paraId="1F80BFCD" w14:textId="77777777" w:rsidR="00EE7AB2" w:rsidRPr="00362205" w:rsidRDefault="00EE7AB2" w:rsidP="00E0239D">
            <w:pPr>
              <w:rPr>
                <w:rFonts w:ascii="標楷體" w:eastAsia="標楷體" w:hAnsi="標楷體"/>
              </w:rPr>
            </w:pPr>
            <w:r w:rsidRPr="00362205">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294AEF65" w14:textId="77777777" w:rsidR="00EE7AB2" w:rsidRPr="00362205" w:rsidRDefault="00EE7AB2" w:rsidP="00E0239D">
            <w:pPr>
              <w:rPr>
                <w:rFonts w:ascii="標楷體" w:eastAsia="標楷體" w:hAnsi="標楷體"/>
              </w:rPr>
            </w:pPr>
          </w:p>
        </w:tc>
      </w:tr>
      <w:tr w:rsidR="00EE7AB2" w:rsidRPr="00362205" w14:paraId="45974EDC" w14:textId="77777777" w:rsidTr="00E0239D">
        <w:trPr>
          <w:trHeight w:val="773"/>
        </w:trPr>
        <w:tc>
          <w:tcPr>
            <w:tcW w:w="1548" w:type="dxa"/>
            <w:tcBorders>
              <w:top w:val="single" w:sz="8" w:space="0" w:color="000000"/>
              <w:bottom w:val="single" w:sz="8" w:space="0" w:color="000000"/>
              <w:right w:val="single" w:sz="8" w:space="0" w:color="000000"/>
            </w:tcBorders>
            <w:shd w:val="clear" w:color="auto" w:fill="F3F3F3"/>
          </w:tcPr>
          <w:p w14:paraId="27C08B53" w14:textId="77777777" w:rsidR="00EE7AB2" w:rsidRPr="00362205" w:rsidRDefault="00EE7AB2" w:rsidP="00E0239D">
            <w:pPr>
              <w:rPr>
                <w:rFonts w:ascii="標楷體" w:eastAsia="標楷體" w:hAnsi="標楷體"/>
              </w:rPr>
            </w:pPr>
            <w:r w:rsidRPr="00362205">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20ADC625" w14:textId="77777777" w:rsidR="00EE7AB2" w:rsidRPr="00362205" w:rsidRDefault="00EE7AB2" w:rsidP="00E0239D">
            <w:pPr>
              <w:rPr>
                <w:rFonts w:ascii="標楷體" w:eastAsia="標楷體" w:hAnsi="標楷體"/>
              </w:rPr>
            </w:pPr>
          </w:p>
        </w:tc>
      </w:tr>
      <w:tr w:rsidR="00EE7AB2" w:rsidRPr="00362205" w14:paraId="2CF3A00B" w14:textId="77777777" w:rsidTr="00E0239D">
        <w:trPr>
          <w:trHeight w:val="321"/>
        </w:trPr>
        <w:tc>
          <w:tcPr>
            <w:tcW w:w="1548" w:type="dxa"/>
            <w:tcBorders>
              <w:top w:val="single" w:sz="8" w:space="0" w:color="000000"/>
              <w:bottom w:val="single" w:sz="8" w:space="0" w:color="000000"/>
              <w:right w:val="single" w:sz="8" w:space="0" w:color="000000"/>
            </w:tcBorders>
            <w:shd w:val="clear" w:color="auto" w:fill="F3F3F3"/>
          </w:tcPr>
          <w:p w14:paraId="58B92A75" w14:textId="77777777" w:rsidR="00EE7AB2" w:rsidRPr="00362205" w:rsidRDefault="00EE7AB2" w:rsidP="00E0239D">
            <w:pPr>
              <w:rPr>
                <w:rFonts w:ascii="標楷體" w:eastAsia="標楷體" w:hAnsi="標楷體"/>
              </w:rPr>
            </w:pPr>
            <w:r w:rsidRPr="00362205">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529EB0DB" w14:textId="77777777" w:rsidR="00EE7AB2" w:rsidRPr="00362205" w:rsidRDefault="00EE7AB2" w:rsidP="00E0239D">
            <w:pPr>
              <w:rPr>
                <w:rFonts w:ascii="標楷體" w:eastAsia="標楷體" w:hAnsi="標楷體"/>
              </w:rPr>
            </w:pPr>
          </w:p>
        </w:tc>
      </w:tr>
      <w:tr w:rsidR="00EE7AB2" w:rsidRPr="00362205" w14:paraId="31E4612A" w14:textId="77777777" w:rsidTr="00E0239D">
        <w:trPr>
          <w:trHeight w:val="1311"/>
        </w:trPr>
        <w:tc>
          <w:tcPr>
            <w:tcW w:w="1548" w:type="dxa"/>
            <w:tcBorders>
              <w:top w:val="single" w:sz="8" w:space="0" w:color="000000"/>
              <w:bottom w:val="single" w:sz="8" w:space="0" w:color="000000"/>
              <w:right w:val="single" w:sz="8" w:space="0" w:color="000000"/>
            </w:tcBorders>
            <w:shd w:val="clear" w:color="auto" w:fill="F3F3F3"/>
          </w:tcPr>
          <w:p w14:paraId="194FA1B6" w14:textId="77777777" w:rsidR="00EE7AB2" w:rsidRPr="00362205" w:rsidRDefault="00EE7AB2" w:rsidP="00E0239D">
            <w:pPr>
              <w:rPr>
                <w:rFonts w:ascii="標楷體" w:eastAsia="標楷體" w:hAnsi="標楷體"/>
              </w:rPr>
            </w:pPr>
            <w:r w:rsidRPr="00362205">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1EFB832F" w14:textId="77777777" w:rsidR="00EE7AB2" w:rsidRPr="00362205" w:rsidRDefault="00EE7AB2" w:rsidP="00E0239D">
            <w:pPr>
              <w:rPr>
                <w:rFonts w:ascii="標楷體" w:eastAsia="標楷體" w:hAnsi="標楷體"/>
              </w:rPr>
            </w:pPr>
          </w:p>
        </w:tc>
      </w:tr>
      <w:tr w:rsidR="00EE7AB2" w:rsidRPr="00362205" w14:paraId="50E49EC8" w14:textId="77777777" w:rsidTr="00E0239D">
        <w:trPr>
          <w:trHeight w:val="278"/>
        </w:trPr>
        <w:tc>
          <w:tcPr>
            <w:tcW w:w="1548" w:type="dxa"/>
            <w:tcBorders>
              <w:top w:val="single" w:sz="8" w:space="0" w:color="000000"/>
              <w:bottom w:val="single" w:sz="8" w:space="0" w:color="000000"/>
              <w:right w:val="single" w:sz="8" w:space="0" w:color="000000"/>
            </w:tcBorders>
            <w:shd w:val="clear" w:color="auto" w:fill="F3F3F3"/>
          </w:tcPr>
          <w:p w14:paraId="21705FDA" w14:textId="77777777" w:rsidR="00EE7AB2" w:rsidRPr="00362205" w:rsidRDefault="00EE7AB2" w:rsidP="00E0239D">
            <w:pPr>
              <w:rPr>
                <w:rFonts w:ascii="標楷體" w:eastAsia="標楷體" w:hAnsi="標楷體"/>
              </w:rPr>
            </w:pPr>
            <w:r w:rsidRPr="00362205">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6F19EEA2" w14:textId="77777777" w:rsidR="00EE7AB2" w:rsidRPr="00362205" w:rsidRDefault="00EE7AB2" w:rsidP="00E0239D">
            <w:pPr>
              <w:rPr>
                <w:rFonts w:ascii="標楷體" w:eastAsia="標楷體" w:hAnsi="標楷體"/>
              </w:rPr>
            </w:pPr>
          </w:p>
        </w:tc>
      </w:tr>
      <w:tr w:rsidR="00EE7AB2" w:rsidRPr="00362205" w14:paraId="52B9B4FF" w14:textId="77777777" w:rsidTr="00E0239D">
        <w:trPr>
          <w:trHeight w:val="358"/>
        </w:trPr>
        <w:tc>
          <w:tcPr>
            <w:tcW w:w="1548" w:type="dxa"/>
            <w:tcBorders>
              <w:top w:val="single" w:sz="8" w:space="0" w:color="000000"/>
              <w:bottom w:val="single" w:sz="8" w:space="0" w:color="000000"/>
              <w:right w:val="single" w:sz="8" w:space="0" w:color="000000"/>
            </w:tcBorders>
            <w:shd w:val="clear" w:color="auto" w:fill="F3F3F3"/>
          </w:tcPr>
          <w:p w14:paraId="6DAC4814" w14:textId="77777777" w:rsidR="00EE7AB2" w:rsidRPr="00362205" w:rsidRDefault="00EE7AB2" w:rsidP="00E0239D">
            <w:pPr>
              <w:rPr>
                <w:rFonts w:ascii="標楷體" w:eastAsia="標楷體" w:hAnsi="標楷體"/>
              </w:rPr>
            </w:pPr>
            <w:r w:rsidRPr="00362205">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055616EA" w14:textId="77777777" w:rsidR="00EE7AB2" w:rsidRPr="00362205" w:rsidRDefault="00EE7AB2" w:rsidP="00E0239D">
            <w:pPr>
              <w:rPr>
                <w:rFonts w:ascii="標楷體" w:eastAsia="標楷體" w:hAnsi="標楷體"/>
              </w:rPr>
            </w:pPr>
          </w:p>
        </w:tc>
      </w:tr>
      <w:tr w:rsidR="00EE7AB2" w:rsidRPr="00362205" w14:paraId="5E4A8386" w14:textId="77777777" w:rsidTr="00E0239D">
        <w:trPr>
          <w:trHeight w:val="278"/>
        </w:trPr>
        <w:tc>
          <w:tcPr>
            <w:tcW w:w="1548" w:type="dxa"/>
            <w:tcBorders>
              <w:top w:val="single" w:sz="8" w:space="0" w:color="000000"/>
              <w:bottom w:val="single" w:sz="8" w:space="0" w:color="000000"/>
              <w:right w:val="single" w:sz="8" w:space="0" w:color="000000"/>
            </w:tcBorders>
            <w:shd w:val="clear" w:color="auto" w:fill="F3F3F3"/>
          </w:tcPr>
          <w:p w14:paraId="39617800" w14:textId="77777777" w:rsidR="00EE7AB2" w:rsidRPr="00362205" w:rsidRDefault="00EE7AB2" w:rsidP="00E0239D">
            <w:pPr>
              <w:rPr>
                <w:rFonts w:ascii="標楷體" w:eastAsia="標楷體" w:hAnsi="標楷體"/>
              </w:rPr>
            </w:pPr>
            <w:r w:rsidRPr="00362205">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6B4557E9" w14:textId="77777777" w:rsidR="00EE7AB2" w:rsidRPr="00362205" w:rsidRDefault="00EE7AB2" w:rsidP="00E0239D">
            <w:pPr>
              <w:rPr>
                <w:rFonts w:ascii="標楷體" w:eastAsia="標楷體" w:hAnsi="標楷體"/>
              </w:rPr>
            </w:pPr>
          </w:p>
        </w:tc>
      </w:tr>
    </w:tbl>
    <w:p w14:paraId="0A746782" w14:textId="4E24B473" w:rsidR="00EE7AB2" w:rsidRDefault="00EE7AB2" w:rsidP="00EE7AB2">
      <w:pPr>
        <w:ind w:left="1440"/>
      </w:pPr>
    </w:p>
    <w:p w14:paraId="23A81232" w14:textId="5A706DB3" w:rsidR="00786266" w:rsidRDefault="00786266" w:rsidP="00D01BCC">
      <w:pPr>
        <w:pStyle w:val="a"/>
      </w:pPr>
      <w:r w:rsidRPr="00362205">
        <w:t>UI畫面</w:t>
      </w:r>
      <w:r>
        <w:rPr>
          <w:rFonts w:hint="eastAsia"/>
        </w:rPr>
        <w:t>:</w:t>
      </w:r>
    </w:p>
    <w:p w14:paraId="51CF1537" w14:textId="7E5E5D9C" w:rsidR="00786266" w:rsidRPr="0022279A" w:rsidRDefault="00786266" w:rsidP="0022279A">
      <w:r>
        <w:rPr>
          <w:rFonts w:ascii="標楷體" w:eastAsia="標楷體" w:hAnsi="標楷體" w:hint="eastAsia"/>
        </w:rPr>
        <w:t>輸入畫面:</w:t>
      </w:r>
    </w:p>
    <w:p w14:paraId="7A2480F1" w14:textId="6B6A718E" w:rsidR="00786266" w:rsidRPr="007759AE" w:rsidRDefault="00786266" w:rsidP="0022279A">
      <w:r w:rsidRPr="00786266">
        <w:rPr>
          <w:noProof/>
        </w:rPr>
        <w:drawing>
          <wp:inline distT="0" distB="0" distL="0" distR="0" wp14:anchorId="6D934281" wp14:editId="6B3F41AB">
            <wp:extent cx="6479540" cy="1198245"/>
            <wp:effectExtent l="0" t="0" r="0" b="1905"/>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479540" cy="1198245"/>
                    </a:xfrm>
                    <a:prstGeom prst="rect">
                      <a:avLst/>
                    </a:prstGeom>
                  </pic:spPr>
                </pic:pic>
              </a:graphicData>
            </a:graphic>
          </wp:inline>
        </w:drawing>
      </w:r>
    </w:p>
    <w:p w14:paraId="712B80E2" w14:textId="01CECA2E" w:rsidR="00786266" w:rsidRDefault="00786266" w:rsidP="00786266"/>
    <w:p w14:paraId="73FA318D" w14:textId="77777777" w:rsidR="00786266" w:rsidRPr="00362205" w:rsidRDefault="00786266" w:rsidP="00D01BCC">
      <w:pPr>
        <w:pStyle w:val="a"/>
      </w:pPr>
      <w:r>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67"/>
        <w:gridCol w:w="1095"/>
        <w:gridCol w:w="1072"/>
        <w:gridCol w:w="1096"/>
        <w:gridCol w:w="1174"/>
        <w:gridCol w:w="675"/>
        <w:gridCol w:w="696"/>
        <w:gridCol w:w="3529"/>
      </w:tblGrid>
      <w:tr w:rsidR="00786266" w:rsidRPr="00362205" w14:paraId="0DEA9211" w14:textId="77777777" w:rsidTr="00E0239D">
        <w:trPr>
          <w:trHeight w:val="388"/>
          <w:jc w:val="center"/>
        </w:trPr>
        <w:tc>
          <w:tcPr>
            <w:tcW w:w="567" w:type="dxa"/>
            <w:vMerge w:val="restart"/>
          </w:tcPr>
          <w:p w14:paraId="604BE2E2" w14:textId="77777777" w:rsidR="00786266" w:rsidRPr="00362205" w:rsidRDefault="00786266" w:rsidP="00E0239D">
            <w:pPr>
              <w:rPr>
                <w:rFonts w:ascii="標楷體" w:eastAsia="標楷體" w:hAnsi="標楷體"/>
              </w:rPr>
            </w:pPr>
            <w:r w:rsidRPr="00362205">
              <w:rPr>
                <w:rFonts w:ascii="標楷體" w:eastAsia="標楷體" w:hAnsi="標楷體"/>
              </w:rPr>
              <w:t>序號</w:t>
            </w:r>
          </w:p>
        </w:tc>
        <w:tc>
          <w:tcPr>
            <w:tcW w:w="1095" w:type="dxa"/>
            <w:vMerge w:val="restart"/>
          </w:tcPr>
          <w:p w14:paraId="5A4BF142" w14:textId="77777777" w:rsidR="00786266" w:rsidRPr="00362205" w:rsidRDefault="00786266" w:rsidP="00E0239D">
            <w:pPr>
              <w:rPr>
                <w:rFonts w:ascii="標楷體" w:eastAsia="標楷體" w:hAnsi="標楷體"/>
              </w:rPr>
            </w:pPr>
            <w:r w:rsidRPr="00362205">
              <w:rPr>
                <w:rFonts w:ascii="標楷體" w:eastAsia="標楷體" w:hAnsi="標楷體"/>
              </w:rPr>
              <w:t>欄位</w:t>
            </w:r>
          </w:p>
        </w:tc>
        <w:tc>
          <w:tcPr>
            <w:tcW w:w="4713" w:type="dxa"/>
            <w:gridSpan w:val="5"/>
          </w:tcPr>
          <w:p w14:paraId="2E73662A" w14:textId="77777777" w:rsidR="00786266" w:rsidRPr="00362205" w:rsidRDefault="00786266" w:rsidP="00E0239D">
            <w:pPr>
              <w:jc w:val="center"/>
              <w:rPr>
                <w:rFonts w:ascii="標楷體" w:eastAsia="標楷體" w:hAnsi="標楷體"/>
              </w:rPr>
            </w:pPr>
            <w:r w:rsidRPr="00362205">
              <w:rPr>
                <w:rFonts w:ascii="標楷體" w:eastAsia="標楷體" w:hAnsi="標楷體"/>
              </w:rPr>
              <w:t>說明</w:t>
            </w:r>
          </w:p>
        </w:tc>
        <w:tc>
          <w:tcPr>
            <w:tcW w:w="3529" w:type="dxa"/>
            <w:vMerge w:val="restart"/>
          </w:tcPr>
          <w:p w14:paraId="1C233665" w14:textId="77777777" w:rsidR="00786266" w:rsidRPr="00362205" w:rsidRDefault="00786266" w:rsidP="00E0239D">
            <w:pPr>
              <w:rPr>
                <w:rFonts w:ascii="標楷體" w:eastAsia="標楷體" w:hAnsi="標楷體"/>
              </w:rPr>
            </w:pPr>
            <w:r w:rsidRPr="00362205">
              <w:rPr>
                <w:rFonts w:ascii="標楷體" w:eastAsia="標楷體" w:hAnsi="標楷體"/>
              </w:rPr>
              <w:t>處理邏輯及注意事項</w:t>
            </w:r>
          </w:p>
        </w:tc>
      </w:tr>
      <w:tr w:rsidR="00786266" w:rsidRPr="00362205" w14:paraId="4342273B" w14:textId="77777777" w:rsidTr="00E0239D">
        <w:trPr>
          <w:trHeight w:val="244"/>
          <w:jc w:val="center"/>
        </w:trPr>
        <w:tc>
          <w:tcPr>
            <w:tcW w:w="567" w:type="dxa"/>
            <w:vMerge/>
          </w:tcPr>
          <w:p w14:paraId="7AF253B0" w14:textId="77777777" w:rsidR="00786266" w:rsidRPr="00362205" w:rsidRDefault="00786266" w:rsidP="00E0239D">
            <w:pPr>
              <w:rPr>
                <w:rFonts w:ascii="標楷體" w:eastAsia="標楷體" w:hAnsi="標楷體"/>
              </w:rPr>
            </w:pPr>
          </w:p>
        </w:tc>
        <w:tc>
          <w:tcPr>
            <w:tcW w:w="1095" w:type="dxa"/>
            <w:vMerge/>
          </w:tcPr>
          <w:p w14:paraId="3D818C03" w14:textId="77777777" w:rsidR="00786266" w:rsidRPr="00362205" w:rsidRDefault="00786266" w:rsidP="00E0239D">
            <w:pPr>
              <w:rPr>
                <w:rFonts w:ascii="標楷體" w:eastAsia="標楷體" w:hAnsi="標楷體"/>
              </w:rPr>
            </w:pPr>
          </w:p>
        </w:tc>
        <w:tc>
          <w:tcPr>
            <w:tcW w:w="1072" w:type="dxa"/>
          </w:tcPr>
          <w:p w14:paraId="2DE51958" w14:textId="77777777" w:rsidR="00786266" w:rsidRPr="00362205" w:rsidRDefault="00786266" w:rsidP="00E0239D">
            <w:pPr>
              <w:rPr>
                <w:rFonts w:ascii="標楷體" w:eastAsia="標楷體" w:hAnsi="標楷體"/>
              </w:rPr>
            </w:pPr>
            <w:r w:rsidRPr="004E09B8">
              <w:rPr>
                <w:rFonts w:ascii="標楷體" w:eastAsia="標楷體" w:hAnsi="標楷體" w:hint="eastAsia"/>
              </w:rPr>
              <w:t>資料型態長度</w:t>
            </w:r>
          </w:p>
        </w:tc>
        <w:tc>
          <w:tcPr>
            <w:tcW w:w="1096" w:type="dxa"/>
          </w:tcPr>
          <w:p w14:paraId="490A1F08" w14:textId="77777777" w:rsidR="00786266" w:rsidRPr="00362205" w:rsidRDefault="00786266" w:rsidP="00E0239D">
            <w:pPr>
              <w:rPr>
                <w:rFonts w:ascii="標楷體" w:eastAsia="標楷體" w:hAnsi="標楷體"/>
              </w:rPr>
            </w:pPr>
            <w:r w:rsidRPr="00362205">
              <w:rPr>
                <w:rFonts w:ascii="標楷體" w:eastAsia="標楷體" w:hAnsi="標楷體"/>
              </w:rPr>
              <w:t>預設值</w:t>
            </w:r>
          </w:p>
        </w:tc>
        <w:tc>
          <w:tcPr>
            <w:tcW w:w="1174" w:type="dxa"/>
          </w:tcPr>
          <w:p w14:paraId="24555C7C" w14:textId="77777777" w:rsidR="00786266" w:rsidRPr="00362205" w:rsidRDefault="00786266" w:rsidP="00E0239D">
            <w:pPr>
              <w:rPr>
                <w:rFonts w:ascii="標楷體" w:eastAsia="標楷體" w:hAnsi="標楷體"/>
              </w:rPr>
            </w:pPr>
            <w:r w:rsidRPr="00362205">
              <w:rPr>
                <w:rFonts w:ascii="標楷體" w:eastAsia="標楷體" w:hAnsi="標楷體"/>
              </w:rPr>
              <w:t>選單內容</w:t>
            </w:r>
          </w:p>
        </w:tc>
        <w:tc>
          <w:tcPr>
            <w:tcW w:w="675" w:type="dxa"/>
          </w:tcPr>
          <w:p w14:paraId="79C9CE12" w14:textId="77777777" w:rsidR="00786266" w:rsidRPr="00362205" w:rsidRDefault="00786266" w:rsidP="00E0239D">
            <w:pPr>
              <w:rPr>
                <w:rFonts w:ascii="標楷體" w:eastAsia="標楷體" w:hAnsi="標楷體"/>
              </w:rPr>
            </w:pPr>
            <w:r w:rsidRPr="00362205">
              <w:rPr>
                <w:rFonts w:ascii="標楷體" w:eastAsia="標楷體" w:hAnsi="標楷體"/>
              </w:rPr>
              <w:t>必填</w:t>
            </w:r>
          </w:p>
        </w:tc>
        <w:tc>
          <w:tcPr>
            <w:tcW w:w="696" w:type="dxa"/>
          </w:tcPr>
          <w:p w14:paraId="4DF37E40" w14:textId="77777777" w:rsidR="00786266" w:rsidRPr="00362205" w:rsidRDefault="00786266" w:rsidP="00E0239D">
            <w:pPr>
              <w:rPr>
                <w:rFonts w:ascii="標楷體" w:eastAsia="標楷體" w:hAnsi="標楷體"/>
              </w:rPr>
            </w:pPr>
            <w:r w:rsidRPr="00362205">
              <w:rPr>
                <w:rFonts w:ascii="標楷體" w:eastAsia="標楷體" w:hAnsi="標楷體"/>
              </w:rPr>
              <w:t>R/W</w:t>
            </w:r>
          </w:p>
        </w:tc>
        <w:tc>
          <w:tcPr>
            <w:tcW w:w="3529" w:type="dxa"/>
            <w:vMerge/>
          </w:tcPr>
          <w:p w14:paraId="113F44E1" w14:textId="77777777" w:rsidR="00786266" w:rsidRPr="00362205" w:rsidRDefault="00786266" w:rsidP="00E0239D">
            <w:pPr>
              <w:rPr>
                <w:rFonts w:ascii="標楷體" w:eastAsia="標楷體" w:hAnsi="標楷體"/>
              </w:rPr>
            </w:pPr>
          </w:p>
        </w:tc>
      </w:tr>
      <w:tr w:rsidR="00786266" w:rsidRPr="00362205" w14:paraId="1AE5D740" w14:textId="77777777" w:rsidTr="00E0239D">
        <w:trPr>
          <w:trHeight w:val="244"/>
          <w:jc w:val="center"/>
        </w:trPr>
        <w:tc>
          <w:tcPr>
            <w:tcW w:w="567" w:type="dxa"/>
          </w:tcPr>
          <w:p w14:paraId="5BE7E4D0" w14:textId="77777777" w:rsidR="00786266" w:rsidRPr="00362205" w:rsidRDefault="00786266" w:rsidP="00E0239D">
            <w:pPr>
              <w:rPr>
                <w:rFonts w:ascii="標楷體" w:eastAsia="標楷體" w:hAnsi="標楷體"/>
              </w:rPr>
            </w:pPr>
            <w:r w:rsidRPr="00362205">
              <w:rPr>
                <w:rFonts w:ascii="標楷體" w:eastAsia="標楷體" w:hAnsi="標楷體" w:hint="eastAsia"/>
              </w:rPr>
              <w:t>1.</w:t>
            </w:r>
          </w:p>
        </w:tc>
        <w:tc>
          <w:tcPr>
            <w:tcW w:w="1095" w:type="dxa"/>
          </w:tcPr>
          <w:p w14:paraId="6A41EC5B" w14:textId="709A8F9E" w:rsidR="00786266" w:rsidRPr="00362205" w:rsidRDefault="00786266" w:rsidP="00E0239D">
            <w:pPr>
              <w:rPr>
                <w:rFonts w:ascii="標楷體" w:eastAsia="標楷體" w:hAnsi="標楷體"/>
              </w:rPr>
            </w:pPr>
            <w:r>
              <w:rPr>
                <w:rFonts w:ascii="標楷體" w:eastAsia="標楷體" w:hAnsi="標楷體" w:hint="eastAsia"/>
              </w:rPr>
              <w:t>年月份</w:t>
            </w:r>
          </w:p>
        </w:tc>
        <w:tc>
          <w:tcPr>
            <w:tcW w:w="1072" w:type="dxa"/>
          </w:tcPr>
          <w:p w14:paraId="7E15555E" w14:textId="4B0EA10D" w:rsidR="00786266" w:rsidRPr="00362205" w:rsidRDefault="00786266" w:rsidP="00E0239D">
            <w:pPr>
              <w:rPr>
                <w:rFonts w:ascii="標楷體" w:eastAsia="標楷體" w:hAnsi="標楷體"/>
              </w:rPr>
            </w:pPr>
            <w:r>
              <w:rPr>
                <w:rFonts w:ascii="標楷體" w:eastAsia="標楷體" w:hAnsi="標楷體" w:hint="eastAsia"/>
              </w:rPr>
              <w:t>999/99</w:t>
            </w:r>
          </w:p>
        </w:tc>
        <w:tc>
          <w:tcPr>
            <w:tcW w:w="1096" w:type="dxa"/>
          </w:tcPr>
          <w:p w14:paraId="1378F016" w14:textId="54FF5F12" w:rsidR="00786266" w:rsidRPr="00362205" w:rsidRDefault="00786266" w:rsidP="00E0239D">
            <w:pPr>
              <w:rPr>
                <w:rFonts w:ascii="標楷體" w:eastAsia="標楷體" w:hAnsi="標楷體"/>
              </w:rPr>
            </w:pPr>
          </w:p>
        </w:tc>
        <w:tc>
          <w:tcPr>
            <w:tcW w:w="1174" w:type="dxa"/>
          </w:tcPr>
          <w:p w14:paraId="219F3610" w14:textId="50A50502" w:rsidR="00786266" w:rsidRPr="00362205" w:rsidRDefault="00786266" w:rsidP="00E0239D">
            <w:pPr>
              <w:rPr>
                <w:rFonts w:ascii="標楷體" w:eastAsia="標楷體" w:hAnsi="標楷體"/>
              </w:rPr>
            </w:pPr>
          </w:p>
        </w:tc>
        <w:tc>
          <w:tcPr>
            <w:tcW w:w="675" w:type="dxa"/>
          </w:tcPr>
          <w:p w14:paraId="73E9D4E2" w14:textId="3CFB2786" w:rsidR="00786266" w:rsidRPr="00362205" w:rsidRDefault="00786266" w:rsidP="00E0239D">
            <w:pPr>
              <w:rPr>
                <w:rFonts w:ascii="標楷體" w:eastAsia="標楷體" w:hAnsi="標楷體"/>
              </w:rPr>
            </w:pPr>
          </w:p>
        </w:tc>
        <w:tc>
          <w:tcPr>
            <w:tcW w:w="696" w:type="dxa"/>
          </w:tcPr>
          <w:p w14:paraId="6C98D078" w14:textId="77777777" w:rsidR="00786266" w:rsidRPr="00362205" w:rsidRDefault="00786266" w:rsidP="00E0239D">
            <w:pPr>
              <w:rPr>
                <w:rFonts w:ascii="標楷體" w:eastAsia="標楷體" w:hAnsi="標楷體"/>
              </w:rPr>
            </w:pPr>
          </w:p>
        </w:tc>
        <w:tc>
          <w:tcPr>
            <w:tcW w:w="3529" w:type="dxa"/>
          </w:tcPr>
          <w:p w14:paraId="06F5B322" w14:textId="13003290" w:rsidR="00786266" w:rsidRPr="00362205" w:rsidRDefault="00786266" w:rsidP="00E0239D">
            <w:pPr>
              <w:rPr>
                <w:rFonts w:ascii="標楷體" w:eastAsia="標楷體" w:hAnsi="標楷體"/>
              </w:rPr>
            </w:pPr>
            <w:r>
              <w:rPr>
                <w:rFonts w:ascii="標楷體" w:eastAsia="標楷體" w:hAnsi="標楷體" w:hint="eastAsia"/>
              </w:rPr>
              <w:t>年月份可不輸入,查詢全部資料</w:t>
            </w:r>
          </w:p>
        </w:tc>
      </w:tr>
    </w:tbl>
    <w:p w14:paraId="0B319140" w14:textId="77777777" w:rsidR="00786266" w:rsidRPr="0022279A" w:rsidRDefault="00786266" w:rsidP="0022279A"/>
    <w:p w14:paraId="714EBF89" w14:textId="77777777" w:rsidR="00EE7AB2" w:rsidRDefault="00EE7AB2">
      <w:pPr>
        <w:widowControl/>
        <w:rPr>
          <w:rFonts w:ascii="標楷體" w:eastAsia="標楷體" w:hAnsi="標楷體"/>
          <w:sz w:val="32"/>
          <w:szCs w:val="20"/>
        </w:rPr>
      </w:pPr>
      <w:r>
        <w:rPr>
          <w:rFonts w:ascii="標楷體" w:hAnsi="標楷體"/>
        </w:rPr>
        <w:br w:type="page"/>
      </w:r>
    </w:p>
    <w:p w14:paraId="3381210A" w14:textId="61A0BF4F" w:rsidR="00D360A4" w:rsidRDefault="00D360A4" w:rsidP="00F65F49">
      <w:pPr>
        <w:pStyle w:val="3"/>
        <w:numPr>
          <w:ilvl w:val="2"/>
          <w:numId w:val="1"/>
        </w:numPr>
        <w:rPr>
          <w:rFonts w:ascii="標楷體" w:hAnsi="標楷體"/>
        </w:rPr>
      </w:pPr>
      <w:r>
        <w:rPr>
          <w:rFonts w:ascii="標楷體" w:hAnsi="標楷體" w:hint="eastAsia"/>
        </w:rPr>
        <w:lastRenderedPageBreak/>
        <w:t>L</w:t>
      </w:r>
      <w:r>
        <w:rPr>
          <w:rFonts w:ascii="標楷體" w:hAnsi="標楷體"/>
        </w:rPr>
        <w:t>6078</w:t>
      </w:r>
      <w:r>
        <w:rPr>
          <w:rFonts w:ascii="標楷體" w:hAnsi="標楷體" w:hint="eastAsia"/>
        </w:rPr>
        <w:t>利息收入預算數查詢</w:t>
      </w:r>
    </w:p>
    <w:p w14:paraId="576DBFB6" w14:textId="77777777" w:rsidR="00D360A4" w:rsidRPr="00362205" w:rsidRDefault="00D360A4" w:rsidP="00D01BCC">
      <w:pPr>
        <w:pStyle w:val="a"/>
      </w:pPr>
      <w:r w:rsidRPr="00362205">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D360A4" w:rsidRPr="00362205" w14:paraId="65B4A328" w14:textId="77777777" w:rsidTr="00E5579C">
        <w:trPr>
          <w:trHeight w:val="277"/>
        </w:trPr>
        <w:tc>
          <w:tcPr>
            <w:tcW w:w="1548" w:type="dxa"/>
            <w:tcBorders>
              <w:top w:val="single" w:sz="8" w:space="0" w:color="000000"/>
              <w:bottom w:val="single" w:sz="8" w:space="0" w:color="000000"/>
              <w:right w:val="single" w:sz="8" w:space="0" w:color="000000"/>
            </w:tcBorders>
            <w:shd w:val="clear" w:color="auto" w:fill="F3F3F3"/>
          </w:tcPr>
          <w:p w14:paraId="28607F96" w14:textId="77777777" w:rsidR="00D360A4" w:rsidRPr="00362205" w:rsidRDefault="00D360A4" w:rsidP="00E5579C">
            <w:pPr>
              <w:rPr>
                <w:rFonts w:ascii="標楷體" w:eastAsia="標楷體" w:hAnsi="標楷體"/>
              </w:rPr>
            </w:pPr>
            <w:r w:rsidRPr="00362205">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21E331DC" w14:textId="77777777" w:rsidR="00D360A4" w:rsidRDefault="00D360A4" w:rsidP="00E5579C">
            <w:pPr>
              <w:rPr>
                <w:rFonts w:ascii="標楷體" w:eastAsia="標楷體" w:hAnsi="標楷體"/>
              </w:rPr>
            </w:pPr>
            <w:r>
              <w:rPr>
                <w:rFonts w:ascii="標楷體" w:eastAsia="標楷體" w:hAnsi="標楷體" w:hint="eastAsia"/>
              </w:rPr>
              <w:t>利息收入預算查詢</w:t>
            </w:r>
          </w:p>
          <w:p w14:paraId="190B6880" w14:textId="3D5A7AB9" w:rsidR="00B55331" w:rsidRPr="00362205" w:rsidRDefault="00B55331" w:rsidP="00E5579C">
            <w:pPr>
              <w:rPr>
                <w:rFonts w:ascii="標楷體" w:eastAsia="標楷體" w:hAnsi="標楷體"/>
              </w:rPr>
            </w:pPr>
            <w:r>
              <w:rPr>
                <w:rFonts w:ascii="標楷體" w:eastAsia="標楷體" w:hAnsi="標楷體" w:hint="eastAsia"/>
              </w:rPr>
              <w:t>※資料庫:</w:t>
            </w:r>
            <w:r w:rsidRPr="0022279A">
              <w:rPr>
                <w:rFonts w:ascii="標楷體" w:eastAsia="標楷體" w:hAnsi="標楷體" w:cs="細明體"/>
                <w:color w:val="000000"/>
                <w:kern w:val="0"/>
                <w:sz w:val="22"/>
                <w:szCs w:val="22"/>
              </w:rPr>
              <w:t xml:space="preserve"> CdBudget</w:t>
            </w:r>
          </w:p>
        </w:tc>
      </w:tr>
      <w:tr w:rsidR="00D360A4" w:rsidRPr="00362205" w14:paraId="1C6D5B09" w14:textId="77777777" w:rsidTr="00E5579C">
        <w:trPr>
          <w:trHeight w:val="277"/>
        </w:trPr>
        <w:tc>
          <w:tcPr>
            <w:tcW w:w="1548" w:type="dxa"/>
            <w:tcBorders>
              <w:top w:val="single" w:sz="8" w:space="0" w:color="000000"/>
              <w:bottom w:val="single" w:sz="8" w:space="0" w:color="000000"/>
              <w:right w:val="single" w:sz="8" w:space="0" w:color="000000"/>
            </w:tcBorders>
            <w:shd w:val="clear" w:color="auto" w:fill="F3F3F3"/>
          </w:tcPr>
          <w:p w14:paraId="5DE41942" w14:textId="77777777" w:rsidR="00D360A4" w:rsidRPr="00362205" w:rsidRDefault="00D360A4" w:rsidP="00E5579C">
            <w:pPr>
              <w:rPr>
                <w:rFonts w:ascii="標楷體" w:eastAsia="標楷體" w:hAnsi="標楷體"/>
              </w:rPr>
            </w:pPr>
            <w:r w:rsidRPr="00362205">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12A9F01E" w14:textId="77777777" w:rsidR="00D360A4" w:rsidRPr="00362205" w:rsidRDefault="00D360A4" w:rsidP="00E5579C">
            <w:pPr>
              <w:rPr>
                <w:rFonts w:ascii="標楷體" w:eastAsia="標楷體" w:hAnsi="標楷體"/>
              </w:rPr>
            </w:pPr>
          </w:p>
        </w:tc>
      </w:tr>
      <w:tr w:rsidR="00D360A4" w:rsidRPr="00362205" w14:paraId="2B14739B" w14:textId="77777777" w:rsidTr="00E5579C">
        <w:trPr>
          <w:trHeight w:val="773"/>
        </w:trPr>
        <w:tc>
          <w:tcPr>
            <w:tcW w:w="1548" w:type="dxa"/>
            <w:tcBorders>
              <w:top w:val="single" w:sz="8" w:space="0" w:color="000000"/>
              <w:bottom w:val="single" w:sz="8" w:space="0" w:color="000000"/>
              <w:right w:val="single" w:sz="8" w:space="0" w:color="000000"/>
            </w:tcBorders>
            <w:shd w:val="clear" w:color="auto" w:fill="F3F3F3"/>
          </w:tcPr>
          <w:p w14:paraId="2A4A1B39" w14:textId="77777777" w:rsidR="00D360A4" w:rsidRPr="00362205" w:rsidRDefault="00D360A4" w:rsidP="00E5579C">
            <w:pPr>
              <w:rPr>
                <w:rFonts w:ascii="標楷體" w:eastAsia="標楷體" w:hAnsi="標楷體"/>
              </w:rPr>
            </w:pPr>
            <w:r w:rsidRPr="00362205">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780320F6" w14:textId="77777777" w:rsidR="00D360A4" w:rsidRPr="00362205" w:rsidRDefault="00D360A4" w:rsidP="00E5579C">
            <w:pPr>
              <w:rPr>
                <w:rFonts w:ascii="標楷體" w:eastAsia="標楷體" w:hAnsi="標楷體"/>
              </w:rPr>
            </w:pPr>
          </w:p>
        </w:tc>
      </w:tr>
      <w:tr w:rsidR="00D360A4" w:rsidRPr="00362205" w14:paraId="2CEAE844" w14:textId="77777777" w:rsidTr="00E5579C">
        <w:trPr>
          <w:trHeight w:val="321"/>
        </w:trPr>
        <w:tc>
          <w:tcPr>
            <w:tcW w:w="1548" w:type="dxa"/>
            <w:tcBorders>
              <w:top w:val="single" w:sz="8" w:space="0" w:color="000000"/>
              <w:bottom w:val="single" w:sz="8" w:space="0" w:color="000000"/>
              <w:right w:val="single" w:sz="8" w:space="0" w:color="000000"/>
            </w:tcBorders>
            <w:shd w:val="clear" w:color="auto" w:fill="F3F3F3"/>
          </w:tcPr>
          <w:p w14:paraId="4AA3CD10" w14:textId="77777777" w:rsidR="00D360A4" w:rsidRPr="00362205" w:rsidRDefault="00D360A4" w:rsidP="00E5579C">
            <w:pPr>
              <w:rPr>
                <w:rFonts w:ascii="標楷體" w:eastAsia="標楷體" w:hAnsi="標楷體"/>
              </w:rPr>
            </w:pPr>
            <w:r w:rsidRPr="00362205">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08FEAACB" w14:textId="77777777" w:rsidR="00D360A4" w:rsidRPr="00362205" w:rsidRDefault="00D360A4" w:rsidP="00E5579C">
            <w:pPr>
              <w:rPr>
                <w:rFonts w:ascii="標楷體" w:eastAsia="標楷體" w:hAnsi="標楷體"/>
              </w:rPr>
            </w:pPr>
          </w:p>
        </w:tc>
      </w:tr>
      <w:tr w:rsidR="00D360A4" w:rsidRPr="00362205" w14:paraId="3AB89CC6" w14:textId="77777777" w:rsidTr="00E5579C">
        <w:trPr>
          <w:trHeight w:val="1311"/>
        </w:trPr>
        <w:tc>
          <w:tcPr>
            <w:tcW w:w="1548" w:type="dxa"/>
            <w:tcBorders>
              <w:top w:val="single" w:sz="8" w:space="0" w:color="000000"/>
              <w:bottom w:val="single" w:sz="8" w:space="0" w:color="000000"/>
              <w:right w:val="single" w:sz="8" w:space="0" w:color="000000"/>
            </w:tcBorders>
            <w:shd w:val="clear" w:color="auto" w:fill="F3F3F3"/>
          </w:tcPr>
          <w:p w14:paraId="4ADD4D39" w14:textId="77777777" w:rsidR="00D360A4" w:rsidRPr="00362205" w:rsidRDefault="00D360A4" w:rsidP="00E5579C">
            <w:pPr>
              <w:rPr>
                <w:rFonts w:ascii="標楷體" w:eastAsia="標楷體" w:hAnsi="標楷體"/>
              </w:rPr>
            </w:pPr>
            <w:r w:rsidRPr="00362205">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26E8595A" w14:textId="77777777" w:rsidR="00D360A4" w:rsidRPr="00362205" w:rsidRDefault="00D360A4" w:rsidP="00E5579C">
            <w:pPr>
              <w:rPr>
                <w:rFonts w:ascii="標楷體" w:eastAsia="標楷體" w:hAnsi="標楷體"/>
              </w:rPr>
            </w:pPr>
          </w:p>
        </w:tc>
      </w:tr>
      <w:tr w:rsidR="00D360A4" w:rsidRPr="00362205" w14:paraId="05FCE556" w14:textId="77777777" w:rsidTr="00E5579C">
        <w:trPr>
          <w:trHeight w:val="278"/>
        </w:trPr>
        <w:tc>
          <w:tcPr>
            <w:tcW w:w="1548" w:type="dxa"/>
            <w:tcBorders>
              <w:top w:val="single" w:sz="8" w:space="0" w:color="000000"/>
              <w:bottom w:val="single" w:sz="8" w:space="0" w:color="000000"/>
              <w:right w:val="single" w:sz="8" w:space="0" w:color="000000"/>
            </w:tcBorders>
            <w:shd w:val="clear" w:color="auto" w:fill="F3F3F3"/>
          </w:tcPr>
          <w:p w14:paraId="576331EB" w14:textId="77777777" w:rsidR="00D360A4" w:rsidRPr="00362205" w:rsidRDefault="00D360A4" w:rsidP="00E5579C">
            <w:pPr>
              <w:rPr>
                <w:rFonts w:ascii="標楷體" w:eastAsia="標楷體" w:hAnsi="標楷體"/>
              </w:rPr>
            </w:pPr>
            <w:r w:rsidRPr="00362205">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137EE3FC" w14:textId="77777777" w:rsidR="00D360A4" w:rsidRPr="00362205" w:rsidRDefault="00D360A4" w:rsidP="00E5579C">
            <w:pPr>
              <w:rPr>
                <w:rFonts w:ascii="標楷體" w:eastAsia="標楷體" w:hAnsi="標楷體"/>
              </w:rPr>
            </w:pPr>
          </w:p>
        </w:tc>
      </w:tr>
      <w:tr w:rsidR="00D360A4" w:rsidRPr="00362205" w14:paraId="06703A33" w14:textId="77777777" w:rsidTr="00E5579C">
        <w:trPr>
          <w:trHeight w:val="358"/>
        </w:trPr>
        <w:tc>
          <w:tcPr>
            <w:tcW w:w="1548" w:type="dxa"/>
            <w:tcBorders>
              <w:top w:val="single" w:sz="8" w:space="0" w:color="000000"/>
              <w:bottom w:val="single" w:sz="8" w:space="0" w:color="000000"/>
              <w:right w:val="single" w:sz="8" w:space="0" w:color="000000"/>
            </w:tcBorders>
            <w:shd w:val="clear" w:color="auto" w:fill="F3F3F3"/>
          </w:tcPr>
          <w:p w14:paraId="51F6BCDA" w14:textId="77777777" w:rsidR="00D360A4" w:rsidRPr="00362205" w:rsidRDefault="00D360A4" w:rsidP="00E5579C">
            <w:pPr>
              <w:rPr>
                <w:rFonts w:ascii="標楷體" w:eastAsia="標楷體" w:hAnsi="標楷體"/>
              </w:rPr>
            </w:pPr>
            <w:r w:rsidRPr="00362205">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01B7E246" w14:textId="77777777" w:rsidR="00D360A4" w:rsidRPr="00362205" w:rsidRDefault="00D360A4" w:rsidP="00E5579C">
            <w:pPr>
              <w:rPr>
                <w:rFonts w:ascii="標楷體" w:eastAsia="標楷體" w:hAnsi="標楷體"/>
              </w:rPr>
            </w:pPr>
          </w:p>
        </w:tc>
      </w:tr>
      <w:tr w:rsidR="00D360A4" w:rsidRPr="00362205" w14:paraId="7214313C" w14:textId="77777777" w:rsidTr="00E5579C">
        <w:trPr>
          <w:trHeight w:val="278"/>
        </w:trPr>
        <w:tc>
          <w:tcPr>
            <w:tcW w:w="1548" w:type="dxa"/>
            <w:tcBorders>
              <w:top w:val="single" w:sz="8" w:space="0" w:color="000000"/>
              <w:bottom w:val="single" w:sz="8" w:space="0" w:color="000000"/>
              <w:right w:val="single" w:sz="8" w:space="0" w:color="000000"/>
            </w:tcBorders>
            <w:shd w:val="clear" w:color="auto" w:fill="F3F3F3"/>
          </w:tcPr>
          <w:p w14:paraId="1A7574CC" w14:textId="77777777" w:rsidR="00D360A4" w:rsidRPr="00362205" w:rsidRDefault="00D360A4" w:rsidP="00E5579C">
            <w:pPr>
              <w:rPr>
                <w:rFonts w:ascii="標楷體" w:eastAsia="標楷體" w:hAnsi="標楷體"/>
              </w:rPr>
            </w:pPr>
            <w:r w:rsidRPr="00362205">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270E7E68" w14:textId="77777777" w:rsidR="00D360A4" w:rsidRPr="00362205" w:rsidRDefault="00D360A4" w:rsidP="00E5579C">
            <w:pPr>
              <w:rPr>
                <w:rFonts w:ascii="標楷體" w:eastAsia="標楷體" w:hAnsi="標楷體"/>
              </w:rPr>
            </w:pPr>
          </w:p>
        </w:tc>
      </w:tr>
    </w:tbl>
    <w:p w14:paraId="0BB1BE01" w14:textId="77777777" w:rsidR="00D360A4" w:rsidRDefault="00D360A4" w:rsidP="00D360A4">
      <w:pPr>
        <w:ind w:left="1440"/>
      </w:pPr>
    </w:p>
    <w:p w14:paraId="3CD2D726" w14:textId="77777777" w:rsidR="00D360A4" w:rsidRDefault="00D360A4" w:rsidP="00D01BCC">
      <w:pPr>
        <w:pStyle w:val="a"/>
      </w:pPr>
      <w:r w:rsidRPr="00362205">
        <w:t>UI畫面</w:t>
      </w:r>
      <w:r>
        <w:rPr>
          <w:rFonts w:hint="eastAsia"/>
        </w:rPr>
        <w:t>:</w:t>
      </w:r>
    </w:p>
    <w:p w14:paraId="7F949BC7" w14:textId="77777777" w:rsidR="00D360A4" w:rsidRPr="00B56858" w:rsidRDefault="00D360A4" w:rsidP="00D360A4">
      <w:pPr>
        <w:rPr>
          <w:rFonts w:ascii="標楷體" w:eastAsia="標楷體" w:hAnsi="標楷體"/>
        </w:rPr>
      </w:pPr>
      <w:r>
        <w:rPr>
          <w:rFonts w:ascii="標楷體" w:eastAsia="標楷體" w:hAnsi="標楷體" w:hint="eastAsia"/>
        </w:rPr>
        <w:t>輸入畫面:</w:t>
      </w:r>
    </w:p>
    <w:p w14:paraId="03290C5F" w14:textId="62F90F03" w:rsidR="00D360A4" w:rsidRPr="00B56858" w:rsidRDefault="00D360A4" w:rsidP="00D360A4">
      <w:r w:rsidRPr="00D360A4">
        <w:rPr>
          <w:noProof/>
        </w:rPr>
        <w:drawing>
          <wp:inline distT="0" distB="0" distL="0" distR="0" wp14:anchorId="07C1CDF2" wp14:editId="05F81402">
            <wp:extent cx="6479540" cy="1377950"/>
            <wp:effectExtent l="0" t="0" r="0" b="0"/>
            <wp:docPr id="156" name="圖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479540" cy="1377950"/>
                    </a:xfrm>
                    <a:prstGeom prst="rect">
                      <a:avLst/>
                    </a:prstGeom>
                  </pic:spPr>
                </pic:pic>
              </a:graphicData>
            </a:graphic>
          </wp:inline>
        </w:drawing>
      </w:r>
    </w:p>
    <w:p w14:paraId="58CC3B5A" w14:textId="77777777" w:rsidR="00D360A4" w:rsidRDefault="00D360A4" w:rsidP="00D360A4"/>
    <w:p w14:paraId="2E0DD74C" w14:textId="77777777" w:rsidR="00D360A4" w:rsidRPr="00362205" w:rsidRDefault="00D360A4" w:rsidP="00D01BCC">
      <w:pPr>
        <w:pStyle w:val="a"/>
      </w:pPr>
      <w:r>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67"/>
        <w:gridCol w:w="1268"/>
        <w:gridCol w:w="899"/>
        <w:gridCol w:w="1096"/>
        <w:gridCol w:w="1174"/>
        <w:gridCol w:w="675"/>
        <w:gridCol w:w="696"/>
        <w:gridCol w:w="3529"/>
      </w:tblGrid>
      <w:tr w:rsidR="00D360A4" w:rsidRPr="00362205" w14:paraId="22D8A7F2" w14:textId="77777777" w:rsidTr="0022279A">
        <w:trPr>
          <w:trHeight w:val="388"/>
          <w:jc w:val="center"/>
        </w:trPr>
        <w:tc>
          <w:tcPr>
            <w:tcW w:w="567" w:type="dxa"/>
            <w:vMerge w:val="restart"/>
          </w:tcPr>
          <w:p w14:paraId="640942CB" w14:textId="77777777" w:rsidR="00D360A4" w:rsidRPr="00362205" w:rsidRDefault="00D360A4" w:rsidP="00E5579C">
            <w:pPr>
              <w:rPr>
                <w:rFonts w:ascii="標楷體" w:eastAsia="標楷體" w:hAnsi="標楷體"/>
              </w:rPr>
            </w:pPr>
            <w:r w:rsidRPr="00362205">
              <w:rPr>
                <w:rFonts w:ascii="標楷體" w:eastAsia="標楷體" w:hAnsi="標楷體"/>
              </w:rPr>
              <w:t>序號</w:t>
            </w:r>
          </w:p>
        </w:tc>
        <w:tc>
          <w:tcPr>
            <w:tcW w:w="1268" w:type="dxa"/>
            <w:vMerge w:val="restart"/>
          </w:tcPr>
          <w:p w14:paraId="52544AD3" w14:textId="77777777" w:rsidR="00D360A4" w:rsidRPr="00362205" w:rsidRDefault="00D360A4" w:rsidP="00E5579C">
            <w:pPr>
              <w:rPr>
                <w:rFonts w:ascii="標楷體" w:eastAsia="標楷體" w:hAnsi="標楷體"/>
              </w:rPr>
            </w:pPr>
            <w:r w:rsidRPr="00362205">
              <w:rPr>
                <w:rFonts w:ascii="標楷體" w:eastAsia="標楷體" w:hAnsi="標楷體"/>
              </w:rPr>
              <w:t>欄位</w:t>
            </w:r>
          </w:p>
        </w:tc>
        <w:tc>
          <w:tcPr>
            <w:tcW w:w="4540" w:type="dxa"/>
            <w:gridSpan w:val="5"/>
          </w:tcPr>
          <w:p w14:paraId="06C75BC5" w14:textId="77777777" w:rsidR="00D360A4" w:rsidRPr="00362205" w:rsidRDefault="00D360A4" w:rsidP="00E5579C">
            <w:pPr>
              <w:jc w:val="center"/>
              <w:rPr>
                <w:rFonts w:ascii="標楷體" w:eastAsia="標楷體" w:hAnsi="標楷體"/>
              </w:rPr>
            </w:pPr>
            <w:r w:rsidRPr="00362205">
              <w:rPr>
                <w:rFonts w:ascii="標楷體" w:eastAsia="標楷體" w:hAnsi="標楷體"/>
              </w:rPr>
              <w:t>說明</w:t>
            </w:r>
          </w:p>
        </w:tc>
        <w:tc>
          <w:tcPr>
            <w:tcW w:w="3529" w:type="dxa"/>
            <w:vMerge w:val="restart"/>
          </w:tcPr>
          <w:p w14:paraId="29184340" w14:textId="77777777" w:rsidR="00D360A4" w:rsidRPr="00362205" w:rsidRDefault="00D360A4" w:rsidP="00E5579C">
            <w:pPr>
              <w:rPr>
                <w:rFonts w:ascii="標楷體" w:eastAsia="標楷體" w:hAnsi="標楷體"/>
              </w:rPr>
            </w:pPr>
            <w:r w:rsidRPr="00362205">
              <w:rPr>
                <w:rFonts w:ascii="標楷體" w:eastAsia="標楷體" w:hAnsi="標楷體"/>
              </w:rPr>
              <w:t>處理邏輯及注意事項</w:t>
            </w:r>
          </w:p>
        </w:tc>
      </w:tr>
      <w:tr w:rsidR="00D360A4" w:rsidRPr="00362205" w14:paraId="1AAD07F5" w14:textId="77777777" w:rsidTr="0022279A">
        <w:trPr>
          <w:trHeight w:val="244"/>
          <w:jc w:val="center"/>
        </w:trPr>
        <w:tc>
          <w:tcPr>
            <w:tcW w:w="567" w:type="dxa"/>
            <w:vMerge/>
          </w:tcPr>
          <w:p w14:paraId="6CAFC381" w14:textId="77777777" w:rsidR="00D360A4" w:rsidRPr="00362205" w:rsidRDefault="00D360A4" w:rsidP="00E5579C">
            <w:pPr>
              <w:rPr>
                <w:rFonts w:ascii="標楷體" w:eastAsia="標楷體" w:hAnsi="標楷體"/>
              </w:rPr>
            </w:pPr>
          </w:p>
        </w:tc>
        <w:tc>
          <w:tcPr>
            <w:tcW w:w="1268" w:type="dxa"/>
            <w:vMerge/>
          </w:tcPr>
          <w:p w14:paraId="2DEC2ED7" w14:textId="77777777" w:rsidR="00D360A4" w:rsidRPr="00362205" w:rsidRDefault="00D360A4" w:rsidP="00E5579C">
            <w:pPr>
              <w:rPr>
                <w:rFonts w:ascii="標楷體" w:eastAsia="標楷體" w:hAnsi="標楷體"/>
              </w:rPr>
            </w:pPr>
          </w:p>
        </w:tc>
        <w:tc>
          <w:tcPr>
            <w:tcW w:w="899" w:type="dxa"/>
          </w:tcPr>
          <w:p w14:paraId="58CDB510" w14:textId="77777777" w:rsidR="00D360A4" w:rsidRPr="00362205" w:rsidRDefault="00D360A4" w:rsidP="00E5579C">
            <w:pPr>
              <w:rPr>
                <w:rFonts w:ascii="標楷體" w:eastAsia="標楷體" w:hAnsi="標楷體"/>
              </w:rPr>
            </w:pPr>
            <w:r w:rsidRPr="004E09B8">
              <w:rPr>
                <w:rFonts w:ascii="標楷體" w:eastAsia="標楷體" w:hAnsi="標楷體" w:hint="eastAsia"/>
              </w:rPr>
              <w:t>資料型態長度</w:t>
            </w:r>
          </w:p>
        </w:tc>
        <w:tc>
          <w:tcPr>
            <w:tcW w:w="1096" w:type="dxa"/>
          </w:tcPr>
          <w:p w14:paraId="66A8012D" w14:textId="77777777" w:rsidR="00D360A4" w:rsidRPr="00362205" w:rsidRDefault="00D360A4" w:rsidP="00E5579C">
            <w:pPr>
              <w:rPr>
                <w:rFonts w:ascii="標楷體" w:eastAsia="標楷體" w:hAnsi="標楷體"/>
              </w:rPr>
            </w:pPr>
            <w:r w:rsidRPr="00362205">
              <w:rPr>
                <w:rFonts w:ascii="標楷體" w:eastAsia="標楷體" w:hAnsi="標楷體"/>
              </w:rPr>
              <w:t>預設值</w:t>
            </w:r>
          </w:p>
        </w:tc>
        <w:tc>
          <w:tcPr>
            <w:tcW w:w="1174" w:type="dxa"/>
          </w:tcPr>
          <w:p w14:paraId="5641F76F" w14:textId="77777777" w:rsidR="00D360A4" w:rsidRPr="00362205" w:rsidRDefault="00D360A4" w:rsidP="00E5579C">
            <w:pPr>
              <w:rPr>
                <w:rFonts w:ascii="標楷體" w:eastAsia="標楷體" w:hAnsi="標楷體"/>
              </w:rPr>
            </w:pPr>
            <w:r w:rsidRPr="00362205">
              <w:rPr>
                <w:rFonts w:ascii="標楷體" w:eastAsia="標楷體" w:hAnsi="標楷體"/>
              </w:rPr>
              <w:t>選單內容</w:t>
            </w:r>
          </w:p>
        </w:tc>
        <w:tc>
          <w:tcPr>
            <w:tcW w:w="675" w:type="dxa"/>
          </w:tcPr>
          <w:p w14:paraId="3BBE403B" w14:textId="77777777" w:rsidR="00D360A4" w:rsidRPr="00362205" w:rsidRDefault="00D360A4" w:rsidP="00E5579C">
            <w:pPr>
              <w:rPr>
                <w:rFonts w:ascii="標楷體" w:eastAsia="標楷體" w:hAnsi="標楷體"/>
              </w:rPr>
            </w:pPr>
            <w:r w:rsidRPr="00362205">
              <w:rPr>
                <w:rFonts w:ascii="標楷體" w:eastAsia="標楷體" w:hAnsi="標楷體"/>
              </w:rPr>
              <w:t>必填</w:t>
            </w:r>
          </w:p>
        </w:tc>
        <w:tc>
          <w:tcPr>
            <w:tcW w:w="696" w:type="dxa"/>
          </w:tcPr>
          <w:p w14:paraId="0CB2E849" w14:textId="77777777" w:rsidR="00D360A4" w:rsidRPr="00362205" w:rsidRDefault="00D360A4" w:rsidP="00E5579C">
            <w:pPr>
              <w:rPr>
                <w:rFonts w:ascii="標楷體" w:eastAsia="標楷體" w:hAnsi="標楷體"/>
              </w:rPr>
            </w:pPr>
            <w:r w:rsidRPr="00362205">
              <w:rPr>
                <w:rFonts w:ascii="標楷體" w:eastAsia="標楷體" w:hAnsi="標楷體"/>
              </w:rPr>
              <w:t>R/W</w:t>
            </w:r>
          </w:p>
        </w:tc>
        <w:tc>
          <w:tcPr>
            <w:tcW w:w="3529" w:type="dxa"/>
            <w:vMerge/>
          </w:tcPr>
          <w:p w14:paraId="4685EB9F" w14:textId="77777777" w:rsidR="00D360A4" w:rsidRPr="00362205" w:rsidRDefault="00D360A4" w:rsidP="00E5579C">
            <w:pPr>
              <w:rPr>
                <w:rFonts w:ascii="標楷體" w:eastAsia="標楷體" w:hAnsi="標楷體"/>
              </w:rPr>
            </w:pPr>
          </w:p>
        </w:tc>
      </w:tr>
      <w:tr w:rsidR="00D360A4" w:rsidRPr="00362205" w14:paraId="0810268E" w14:textId="77777777" w:rsidTr="0022279A">
        <w:trPr>
          <w:trHeight w:val="244"/>
          <w:jc w:val="center"/>
        </w:trPr>
        <w:tc>
          <w:tcPr>
            <w:tcW w:w="567" w:type="dxa"/>
          </w:tcPr>
          <w:p w14:paraId="7B1709A2" w14:textId="77777777" w:rsidR="00D360A4" w:rsidRPr="00362205" w:rsidRDefault="00D360A4" w:rsidP="00E5579C">
            <w:pPr>
              <w:rPr>
                <w:rFonts w:ascii="標楷體" w:eastAsia="標楷體" w:hAnsi="標楷體"/>
              </w:rPr>
            </w:pPr>
            <w:r w:rsidRPr="00362205">
              <w:rPr>
                <w:rFonts w:ascii="標楷體" w:eastAsia="標楷體" w:hAnsi="標楷體" w:hint="eastAsia"/>
              </w:rPr>
              <w:t>1.</w:t>
            </w:r>
          </w:p>
        </w:tc>
        <w:tc>
          <w:tcPr>
            <w:tcW w:w="1268" w:type="dxa"/>
          </w:tcPr>
          <w:p w14:paraId="3DD97E91" w14:textId="3CFF01A6" w:rsidR="00D360A4" w:rsidRPr="00362205" w:rsidRDefault="00D360A4" w:rsidP="00E5579C">
            <w:pPr>
              <w:rPr>
                <w:rFonts w:ascii="標楷體" w:eastAsia="標楷體" w:hAnsi="標楷體"/>
              </w:rPr>
            </w:pPr>
            <w:r>
              <w:rPr>
                <w:rFonts w:ascii="標楷體" w:eastAsia="標楷體" w:hAnsi="標楷體" w:hint="eastAsia"/>
              </w:rPr>
              <w:t>預算年度</w:t>
            </w:r>
          </w:p>
        </w:tc>
        <w:tc>
          <w:tcPr>
            <w:tcW w:w="899" w:type="dxa"/>
          </w:tcPr>
          <w:p w14:paraId="5BD95E1C" w14:textId="66473F63" w:rsidR="00D360A4" w:rsidRPr="00362205" w:rsidRDefault="00D360A4" w:rsidP="00E5579C">
            <w:pPr>
              <w:rPr>
                <w:rFonts w:ascii="標楷體" w:eastAsia="標楷體" w:hAnsi="標楷體"/>
              </w:rPr>
            </w:pPr>
            <w:r>
              <w:rPr>
                <w:rFonts w:ascii="標楷體" w:eastAsia="標楷體" w:hAnsi="標楷體" w:hint="eastAsia"/>
              </w:rPr>
              <w:t>9(3)</w:t>
            </w:r>
          </w:p>
        </w:tc>
        <w:tc>
          <w:tcPr>
            <w:tcW w:w="1096" w:type="dxa"/>
          </w:tcPr>
          <w:p w14:paraId="3CFC456B" w14:textId="77777777" w:rsidR="00D360A4" w:rsidRPr="00362205" w:rsidRDefault="00D360A4" w:rsidP="00E5579C">
            <w:pPr>
              <w:rPr>
                <w:rFonts w:ascii="標楷體" w:eastAsia="標楷體" w:hAnsi="標楷體"/>
              </w:rPr>
            </w:pPr>
          </w:p>
        </w:tc>
        <w:tc>
          <w:tcPr>
            <w:tcW w:w="1174" w:type="dxa"/>
          </w:tcPr>
          <w:p w14:paraId="34FFED44" w14:textId="77777777" w:rsidR="00D360A4" w:rsidRPr="00362205" w:rsidRDefault="00D360A4" w:rsidP="00E5579C">
            <w:pPr>
              <w:rPr>
                <w:rFonts w:ascii="標楷體" w:eastAsia="標楷體" w:hAnsi="標楷體"/>
              </w:rPr>
            </w:pPr>
          </w:p>
        </w:tc>
        <w:tc>
          <w:tcPr>
            <w:tcW w:w="675" w:type="dxa"/>
          </w:tcPr>
          <w:p w14:paraId="593E29E9" w14:textId="77777777" w:rsidR="00D360A4" w:rsidRPr="00362205" w:rsidRDefault="00D360A4" w:rsidP="00E5579C">
            <w:pPr>
              <w:rPr>
                <w:rFonts w:ascii="標楷體" w:eastAsia="標楷體" w:hAnsi="標楷體"/>
              </w:rPr>
            </w:pPr>
          </w:p>
        </w:tc>
        <w:tc>
          <w:tcPr>
            <w:tcW w:w="696" w:type="dxa"/>
          </w:tcPr>
          <w:p w14:paraId="40DAB22D" w14:textId="77777777" w:rsidR="00D360A4" w:rsidRPr="00362205" w:rsidRDefault="00D360A4" w:rsidP="00E5579C">
            <w:pPr>
              <w:rPr>
                <w:rFonts w:ascii="標楷體" w:eastAsia="標楷體" w:hAnsi="標楷體"/>
              </w:rPr>
            </w:pPr>
          </w:p>
        </w:tc>
        <w:tc>
          <w:tcPr>
            <w:tcW w:w="3529" w:type="dxa"/>
          </w:tcPr>
          <w:p w14:paraId="20F23CB8" w14:textId="6AAE1B8F" w:rsidR="00D360A4" w:rsidRPr="00362205" w:rsidRDefault="00D360A4" w:rsidP="00E5579C">
            <w:pPr>
              <w:rPr>
                <w:rFonts w:ascii="標楷體" w:eastAsia="標楷體" w:hAnsi="標楷體"/>
              </w:rPr>
            </w:pPr>
            <w:r>
              <w:rPr>
                <w:rFonts w:ascii="標楷體" w:eastAsia="標楷體" w:hAnsi="標楷體" w:hint="eastAsia"/>
              </w:rPr>
              <w:t>可不輸入,查詢全部資料</w:t>
            </w:r>
          </w:p>
        </w:tc>
      </w:tr>
      <w:tr w:rsidR="00D360A4" w:rsidRPr="00362205" w14:paraId="1212C336" w14:textId="77777777" w:rsidTr="0022279A">
        <w:trPr>
          <w:trHeight w:val="244"/>
          <w:jc w:val="center"/>
        </w:trPr>
        <w:tc>
          <w:tcPr>
            <w:tcW w:w="567" w:type="dxa"/>
          </w:tcPr>
          <w:p w14:paraId="1B8A9602" w14:textId="7BA84BCC" w:rsidR="00D360A4" w:rsidRPr="00362205" w:rsidRDefault="00D360A4" w:rsidP="00E5579C">
            <w:pPr>
              <w:rPr>
                <w:rFonts w:ascii="標楷體" w:eastAsia="標楷體" w:hAnsi="標楷體"/>
              </w:rPr>
            </w:pPr>
            <w:r>
              <w:rPr>
                <w:rFonts w:ascii="標楷體" w:eastAsia="標楷體" w:hAnsi="標楷體" w:hint="eastAsia"/>
              </w:rPr>
              <w:t>2</w:t>
            </w:r>
            <w:r>
              <w:rPr>
                <w:rFonts w:ascii="標楷體" w:eastAsia="標楷體" w:hAnsi="標楷體"/>
              </w:rPr>
              <w:t>.</w:t>
            </w:r>
          </w:p>
        </w:tc>
        <w:tc>
          <w:tcPr>
            <w:tcW w:w="1268" w:type="dxa"/>
          </w:tcPr>
          <w:p w14:paraId="2EA97FC7" w14:textId="29E25EC9" w:rsidR="00D360A4" w:rsidRDefault="00D360A4" w:rsidP="00E5579C">
            <w:pPr>
              <w:rPr>
                <w:rFonts w:ascii="標楷體" w:eastAsia="標楷體" w:hAnsi="標楷體"/>
              </w:rPr>
            </w:pPr>
            <w:r>
              <w:rPr>
                <w:rFonts w:ascii="標楷體" w:eastAsia="標楷體" w:hAnsi="標楷體" w:hint="eastAsia"/>
              </w:rPr>
              <w:t>預算月份</w:t>
            </w:r>
          </w:p>
        </w:tc>
        <w:tc>
          <w:tcPr>
            <w:tcW w:w="899" w:type="dxa"/>
          </w:tcPr>
          <w:p w14:paraId="3797BFD9" w14:textId="37D98A0C" w:rsidR="00D360A4" w:rsidRDefault="00D360A4" w:rsidP="00E5579C">
            <w:pPr>
              <w:rPr>
                <w:rFonts w:ascii="標楷體" w:eastAsia="標楷體" w:hAnsi="標楷體"/>
              </w:rPr>
            </w:pPr>
            <w:r>
              <w:rPr>
                <w:rFonts w:ascii="標楷體" w:eastAsia="標楷體" w:hAnsi="標楷體" w:hint="eastAsia"/>
              </w:rPr>
              <w:t>9(2)</w:t>
            </w:r>
          </w:p>
        </w:tc>
        <w:tc>
          <w:tcPr>
            <w:tcW w:w="1096" w:type="dxa"/>
          </w:tcPr>
          <w:p w14:paraId="53A7B768" w14:textId="77777777" w:rsidR="00D360A4" w:rsidRPr="00362205" w:rsidRDefault="00D360A4" w:rsidP="00E5579C">
            <w:pPr>
              <w:rPr>
                <w:rFonts w:ascii="標楷體" w:eastAsia="標楷體" w:hAnsi="標楷體"/>
              </w:rPr>
            </w:pPr>
          </w:p>
        </w:tc>
        <w:tc>
          <w:tcPr>
            <w:tcW w:w="1174" w:type="dxa"/>
          </w:tcPr>
          <w:p w14:paraId="6433E6DF" w14:textId="77777777" w:rsidR="00D360A4" w:rsidRPr="00362205" w:rsidRDefault="00D360A4" w:rsidP="00E5579C">
            <w:pPr>
              <w:rPr>
                <w:rFonts w:ascii="標楷體" w:eastAsia="標楷體" w:hAnsi="標楷體"/>
              </w:rPr>
            </w:pPr>
          </w:p>
        </w:tc>
        <w:tc>
          <w:tcPr>
            <w:tcW w:w="675" w:type="dxa"/>
          </w:tcPr>
          <w:p w14:paraId="362CEDE7" w14:textId="77777777" w:rsidR="00D360A4" w:rsidRPr="00362205" w:rsidRDefault="00D360A4" w:rsidP="00E5579C">
            <w:pPr>
              <w:rPr>
                <w:rFonts w:ascii="標楷體" w:eastAsia="標楷體" w:hAnsi="標楷體"/>
              </w:rPr>
            </w:pPr>
          </w:p>
        </w:tc>
        <w:tc>
          <w:tcPr>
            <w:tcW w:w="696" w:type="dxa"/>
          </w:tcPr>
          <w:p w14:paraId="74AF782D" w14:textId="77777777" w:rsidR="00D360A4" w:rsidRPr="00362205" w:rsidRDefault="00D360A4" w:rsidP="00E5579C">
            <w:pPr>
              <w:rPr>
                <w:rFonts w:ascii="標楷體" w:eastAsia="標楷體" w:hAnsi="標楷體"/>
              </w:rPr>
            </w:pPr>
          </w:p>
        </w:tc>
        <w:tc>
          <w:tcPr>
            <w:tcW w:w="3529" w:type="dxa"/>
          </w:tcPr>
          <w:p w14:paraId="0AA25E92" w14:textId="5F97E846" w:rsidR="00D360A4" w:rsidRDefault="00D360A4" w:rsidP="00E5579C">
            <w:pPr>
              <w:rPr>
                <w:rFonts w:ascii="標楷體" w:eastAsia="標楷體" w:hAnsi="標楷體"/>
              </w:rPr>
            </w:pPr>
            <w:r>
              <w:rPr>
                <w:rFonts w:ascii="標楷體" w:eastAsia="標楷體" w:hAnsi="標楷體" w:hint="eastAsia"/>
              </w:rPr>
              <w:t>可不輸入,查詢全部資料</w:t>
            </w:r>
          </w:p>
        </w:tc>
      </w:tr>
    </w:tbl>
    <w:p w14:paraId="6ED833E8" w14:textId="77777777" w:rsidR="00D360A4" w:rsidRPr="0022279A" w:rsidRDefault="00D360A4" w:rsidP="0022279A">
      <w:pPr>
        <w:ind w:left="1701"/>
      </w:pPr>
    </w:p>
    <w:p w14:paraId="53DA8C36" w14:textId="77777777" w:rsidR="00D360A4" w:rsidRDefault="00D360A4">
      <w:pPr>
        <w:widowControl/>
        <w:rPr>
          <w:rFonts w:ascii="標楷體" w:eastAsia="標楷體" w:hAnsi="標楷體"/>
          <w:sz w:val="32"/>
          <w:szCs w:val="20"/>
        </w:rPr>
      </w:pPr>
      <w:r>
        <w:rPr>
          <w:rFonts w:ascii="標楷體" w:hAnsi="標楷體"/>
        </w:rPr>
        <w:br w:type="page"/>
      </w:r>
    </w:p>
    <w:p w14:paraId="00E63219" w14:textId="7D3B2EDE" w:rsidR="00F65F49" w:rsidRPr="00362205" w:rsidRDefault="00D360A4" w:rsidP="00F65F49">
      <w:pPr>
        <w:pStyle w:val="3"/>
        <w:numPr>
          <w:ilvl w:val="2"/>
          <w:numId w:val="1"/>
        </w:numPr>
        <w:rPr>
          <w:rFonts w:ascii="標楷體" w:hAnsi="標楷體"/>
        </w:rPr>
      </w:pPr>
      <w:r>
        <w:rPr>
          <w:rFonts w:ascii="標楷體" w:hAnsi="標楷體" w:hint="eastAsia"/>
        </w:rPr>
        <w:lastRenderedPageBreak/>
        <w:t>L6708</w:t>
      </w:r>
      <w:r w:rsidRPr="00F70C1F">
        <w:rPr>
          <w:rFonts w:ascii="標楷體" w:hAnsi="標楷體" w:hint="eastAsia"/>
        </w:rPr>
        <w:t>利息收入預算數</w:t>
      </w:r>
      <w:r w:rsidRPr="00362205">
        <w:rPr>
          <w:rFonts w:ascii="標楷體" w:hAnsi="標楷體" w:hint="eastAsia"/>
        </w:rPr>
        <w:t>維護</w:t>
      </w:r>
    </w:p>
    <w:p w14:paraId="46751D56" w14:textId="77777777" w:rsidR="00F65F49" w:rsidRPr="00362205" w:rsidRDefault="00F65F49" w:rsidP="00D01BCC">
      <w:pPr>
        <w:pStyle w:val="a"/>
      </w:pPr>
      <w:r w:rsidRPr="00362205">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F65F49" w:rsidRPr="00362205" w14:paraId="612486E0" w14:textId="77777777" w:rsidTr="00A4242B">
        <w:trPr>
          <w:trHeight w:val="277"/>
        </w:trPr>
        <w:tc>
          <w:tcPr>
            <w:tcW w:w="1548" w:type="dxa"/>
            <w:tcBorders>
              <w:top w:val="single" w:sz="8" w:space="0" w:color="000000"/>
              <w:bottom w:val="single" w:sz="8" w:space="0" w:color="000000"/>
              <w:right w:val="single" w:sz="8" w:space="0" w:color="000000"/>
            </w:tcBorders>
            <w:shd w:val="clear" w:color="auto" w:fill="F3F3F3"/>
          </w:tcPr>
          <w:p w14:paraId="15F347E2" w14:textId="77777777" w:rsidR="00F65F49" w:rsidRPr="00362205" w:rsidRDefault="00F65F49" w:rsidP="00A4242B">
            <w:pPr>
              <w:rPr>
                <w:rFonts w:ascii="標楷體" w:eastAsia="標楷體" w:hAnsi="標楷體"/>
              </w:rPr>
            </w:pPr>
            <w:r w:rsidRPr="00362205">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31196233" w14:textId="77777777" w:rsidR="00F65F49" w:rsidRPr="00362205" w:rsidRDefault="00F65F49" w:rsidP="00A4242B">
            <w:pPr>
              <w:rPr>
                <w:rFonts w:ascii="標楷體" w:eastAsia="標楷體" w:hAnsi="標楷體"/>
              </w:rPr>
            </w:pPr>
            <w:r w:rsidRPr="00F70C1F">
              <w:rPr>
                <w:rFonts w:ascii="標楷體" w:eastAsia="標楷體" w:hAnsi="標楷體" w:hint="eastAsia"/>
              </w:rPr>
              <w:t>利息收入預算數</w:t>
            </w:r>
            <w:r w:rsidRPr="00362205">
              <w:rPr>
                <w:rFonts w:ascii="標楷體" w:eastAsia="標楷體" w:hAnsi="標楷體" w:hint="eastAsia"/>
              </w:rPr>
              <w:t>維護</w:t>
            </w:r>
          </w:p>
          <w:p w14:paraId="57DA9FB7" w14:textId="77777777" w:rsidR="00F65F49" w:rsidRDefault="00F65F49" w:rsidP="00A4242B">
            <w:pPr>
              <w:rPr>
                <w:rFonts w:ascii="標楷體" w:eastAsia="標楷體" w:hAnsi="標楷體"/>
              </w:rPr>
            </w:pPr>
            <w:r>
              <w:rPr>
                <w:rFonts w:ascii="標楷體" w:eastAsia="標楷體" w:hAnsi="標楷體" w:hint="eastAsia"/>
              </w:rPr>
              <w:t>配合</w:t>
            </w:r>
            <w:r w:rsidRPr="00F70C1F">
              <w:rPr>
                <w:rFonts w:ascii="標楷體" w:eastAsia="標楷體" w:hAnsi="標楷體" w:hint="eastAsia"/>
              </w:rPr>
              <w:t>利息收入</w:t>
            </w:r>
            <w:r>
              <w:rPr>
                <w:rFonts w:ascii="標楷體" w:eastAsia="標楷體" w:hAnsi="標楷體" w:hint="eastAsia"/>
              </w:rPr>
              <w:t>報表</w:t>
            </w:r>
            <w:r>
              <w:rPr>
                <w:rFonts w:ascii="新細明體" w:hAnsi="新細明體" w:hint="eastAsia"/>
              </w:rPr>
              <w:t>，</w:t>
            </w:r>
            <w:r>
              <w:rPr>
                <w:rFonts w:ascii="標楷體" w:eastAsia="標楷體" w:hAnsi="標楷體" w:hint="eastAsia"/>
              </w:rPr>
              <w:t>維護年度</w:t>
            </w:r>
            <w:r w:rsidRPr="00F70C1F">
              <w:rPr>
                <w:rFonts w:ascii="標楷體" w:eastAsia="標楷體" w:hAnsi="標楷體" w:hint="eastAsia"/>
              </w:rPr>
              <w:t>預算數</w:t>
            </w:r>
          </w:p>
          <w:p w14:paraId="35D901BD" w14:textId="53900640" w:rsidR="00B55331" w:rsidRPr="00362205" w:rsidRDefault="00B55331" w:rsidP="00A4242B">
            <w:pPr>
              <w:rPr>
                <w:rFonts w:ascii="標楷體" w:eastAsia="標楷體" w:hAnsi="標楷體"/>
              </w:rPr>
            </w:pPr>
            <w:r>
              <w:rPr>
                <w:rFonts w:ascii="標楷體" w:eastAsia="標楷體" w:hAnsi="標楷體" w:hint="eastAsia"/>
              </w:rPr>
              <w:t>※資料庫:</w:t>
            </w:r>
            <w:r w:rsidRPr="000D1C5B">
              <w:rPr>
                <w:rFonts w:ascii="標楷體" w:eastAsia="標楷體" w:hAnsi="標楷體" w:cs="細明體"/>
                <w:color w:val="000000"/>
                <w:kern w:val="0"/>
                <w:sz w:val="22"/>
                <w:szCs w:val="22"/>
              </w:rPr>
              <w:t xml:space="preserve"> CdBudget</w:t>
            </w:r>
          </w:p>
        </w:tc>
      </w:tr>
      <w:tr w:rsidR="00F65F49" w:rsidRPr="00362205" w14:paraId="2860F401" w14:textId="77777777" w:rsidTr="00A4242B">
        <w:trPr>
          <w:trHeight w:val="277"/>
        </w:trPr>
        <w:tc>
          <w:tcPr>
            <w:tcW w:w="1548" w:type="dxa"/>
            <w:tcBorders>
              <w:top w:val="single" w:sz="8" w:space="0" w:color="000000"/>
              <w:bottom w:val="single" w:sz="8" w:space="0" w:color="000000"/>
              <w:right w:val="single" w:sz="8" w:space="0" w:color="000000"/>
            </w:tcBorders>
            <w:shd w:val="clear" w:color="auto" w:fill="F3F3F3"/>
          </w:tcPr>
          <w:p w14:paraId="515729B3" w14:textId="77777777" w:rsidR="00F65F49" w:rsidRPr="00362205" w:rsidRDefault="00F65F49" w:rsidP="00A4242B">
            <w:pPr>
              <w:rPr>
                <w:rFonts w:ascii="標楷體" w:eastAsia="標楷體" w:hAnsi="標楷體"/>
              </w:rPr>
            </w:pPr>
            <w:r w:rsidRPr="00362205">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17E78834" w14:textId="77777777" w:rsidR="00F65F49" w:rsidRPr="00362205" w:rsidRDefault="00F65F49" w:rsidP="00A4242B">
            <w:pPr>
              <w:rPr>
                <w:rFonts w:ascii="標楷體" w:eastAsia="標楷體" w:hAnsi="標楷體"/>
              </w:rPr>
            </w:pPr>
          </w:p>
        </w:tc>
      </w:tr>
      <w:tr w:rsidR="00F65F49" w:rsidRPr="00362205" w14:paraId="73C63056" w14:textId="77777777" w:rsidTr="00A4242B">
        <w:trPr>
          <w:trHeight w:val="773"/>
        </w:trPr>
        <w:tc>
          <w:tcPr>
            <w:tcW w:w="1548" w:type="dxa"/>
            <w:tcBorders>
              <w:top w:val="single" w:sz="8" w:space="0" w:color="000000"/>
              <w:bottom w:val="single" w:sz="8" w:space="0" w:color="000000"/>
              <w:right w:val="single" w:sz="8" w:space="0" w:color="000000"/>
            </w:tcBorders>
            <w:shd w:val="clear" w:color="auto" w:fill="F3F3F3"/>
          </w:tcPr>
          <w:p w14:paraId="2A7D9E49" w14:textId="77777777" w:rsidR="00F65F49" w:rsidRPr="00362205" w:rsidRDefault="00F65F49" w:rsidP="00A4242B">
            <w:pPr>
              <w:rPr>
                <w:rFonts w:ascii="標楷體" w:eastAsia="標楷體" w:hAnsi="標楷體"/>
              </w:rPr>
            </w:pPr>
            <w:r w:rsidRPr="00362205">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302E1AC8" w14:textId="77777777" w:rsidR="00F65F49" w:rsidRPr="00362205" w:rsidRDefault="00F65F49" w:rsidP="00A4242B">
            <w:pPr>
              <w:rPr>
                <w:rFonts w:ascii="標楷體" w:eastAsia="標楷體" w:hAnsi="標楷體"/>
              </w:rPr>
            </w:pPr>
          </w:p>
        </w:tc>
      </w:tr>
      <w:tr w:rsidR="00F65F49" w:rsidRPr="00362205" w14:paraId="700F6368" w14:textId="77777777" w:rsidTr="00A4242B">
        <w:trPr>
          <w:trHeight w:val="321"/>
        </w:trPr>
        <w:tc>
          <w:tcPr>
            <w:tcW w:w="1548" w:type="dxa"/>
            <w:tcBorders>
              <w:top w:val="single" w:sz="8" w:space="0" w:color="000000"/>
              <w:bottom w:val="single" w:sz="8" w:space="0" w:color="000000"/>
              <w:right w:val="single" w:sz="8" w:space="0" w:color="000000"/>
            </w:tcBorders>
            <w:shd w:val="clear" w:color="auto" w:fill="F3F3F3"/>
          </w:tcPr>
          <w:p w14:paraId="1539509A" w14:textId="77777777" w:rsidR="00F65F49" w:rsidRPr="00362205" w:rsidRDefault="00F65F49" w:rsidP="00A4242B">
            <w:pPr>
              <w:rPr>
                <w:rFonts w:ascii="標楷體" w:eastAsia="標楷體" w:hAnsi="標楷體"/>
              </w:rPr>
            </w:pPr>
            <w:r w:rsidRPr="00362205">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52D5D313" w14:textId="77777777" w:rsidR="00F65F49" w:rsidRPr="00362205" w:rsidRDefault="00F65F49" w:rsidP="00A4242B">
            <w:pPr>
              <w:rPr>
                <w:rFonts w:ascii="標楷體" w:eastAsia="標楷體" w:hAnsi="標楷體"/>
              </w:rPr>
            </w:pPr>
          </w:p>
        </w:tc>
      </w:tr>
      <w:tr w:rsidR="00F65F49" w:rsidRPr="00362205" w14:paraId="0DA7B658" w14:textId="77777777" w:rsidTr="00A4242B">
        <w:trPr>
          <w:trHeight w:val="1311"/>
        </w:trPr>
        <w:tc>
          <w:tcPr>
            <w:tcW w:w="1548" w:type="dxa"/>
            <w:tcBorders>
              <w:top w:val="single" w:sz="8" w:space="0" w:color="000000"/>
              <w:bottom w:val="single" w:sz="8" w:space="0" w:color="000000"/>
              <w:right w:val="single" w:sz="8" w:space="0" w:color="000000"/>
            </w:tcBorders>
            <w:shd w:val="clear" w:color="auto" w:fill="F3F3F3"/>
          </w:tcPr>
          <w:p w14:paraId="19656F04" w14:textId="77777777" w:rsidR="00F65F49" w:rsidRPr="00362205" w:rsidRDefault="00F65F49" w:rsidP="00A4242B">
            <w:pPr>
              <w:rPr>
                <w:rFonts w:ascii="標楷體" w:eastAsia="標楷體" w:hAnsi="標楷體"/>
              </w:rPr>
            </w:pPr>
            <w:r w:rsidRPr="00362205">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6360A506" w14:textId="77777777" w:rsidR="00F65F49" w:rsidRPr="00362205" w:rsidRDefault="00F65F49" w:rsidP="00A4242B">
            <w:pPr>
              <w:rPr>
                <w:rFonts w:ascii="標楷體" w:eastAsia="標楷體" w:hAnsi="標楷體"/>
              </w:rPr>
            </w:pPr>
          </w:p>
        </w:tc>
      </w:tr>
      <w:tr w:rsidR="00F65F49" w:rsidRPr="00362205" w14:paraId="2A08D719" w14:textId="77777777" w:rsidTr="00A4242B">
        <w:trPr>
          <w:trHeight w:val="278"/>
        </w:trPr>
        <w:tc>
          <w:tcPr>
            <w:tcW w:w="1548" w:type="dxa"/>
            <w:tcBorders>
              <w:top w:val="single" w:sz="8" w:space="0" w:color="000000"/>
              <w:bottom w:val="single" w:sz="8" w:space="0" w:color="000000"/>
              <w:right w:val="single" w:sz="8" w:space="0" w:color="000000"/>
            </w:tcBorders>
            <w:shd w:val="clear" w:color="auto" w:fill="F3F3F3"/>
          </w:tcPr>
          <w:p w14:paraId="760AF54E" w14:textId="77777777" w:rsidR="00F65F49" w:rsidRPr="00362205" w:rsidRDefault="00F65F49" w:rsidP="00A4242B">
            <w:pPr>
              <w:rPr>
                <w:rFonts w:ascii="標楷體" w:eastAsia="標楷體" w:hAnsi="標楷體"/>
              </w:rPr>
            </w:pPr>
            <w:r w:rsidRPr="00362205">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1D71990A" w14:textId="77777777" w:rsidR="00F65F49" w:rsidRPr="00362205" w:rsidRDefault="00F65F49" w:rsidP="00A4242B">
            <w:pPr>
              <w:rPr>
                <w:rFonts w:ascii="標楷體" w:eastAsia="標楷體" w:hAnsi="標楷體"/>
              </w:rPr>
            </w:pPr>
          </w:p>
        </w:tc>
      </w:tr>
      <w:tr w:rsidR="00F65F49" w:rsidRPr="00362205" w14:paraId="5761ACB3" w14:textId="77777777" w:rsidTr="00A4242B">
        <w:trPr>
          <w:trHeight w:val="358"/>
        </w:trPr>
        <w:tc>
          <w:tcPr>
            <w:tcW w:w="1548" w:type="dxa"/>
            <w:tcBorders>
              <w:top w:val="single" w:sz="8" w:space="0" w:color="000000"/>
              <w:bottom w:val="single" w:sz="8" w:space="0" w:color="000000"/>
              <w:right w:val="single" w:sz="8" w:space="0" w:color="000000"/>
            </w:tcBorders>
            <w:shd w:val="clear" w:color="auto" w:fill="F3F3F3"/>
          </w:tcPr>
          <w:p w14:paraId="303091FB" w14:textId="77777777" w:rsidR="00F65F49" w:rsidRPr="00362205" w:rsidRDefault="00F65F49" w:rsidP="00A4242B">
            <w:pPr>
              <w:rPr>
                <w:rFonts w:ascii="標楷體" w:eastAsia="標楷體" w:hAnsi="標楷體"/>
              </w:rPr>
            </w:pPr>
            <w:r w:rsidRPr="00362205">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525D10FD" w14:textId="77777777" w:rsidR="00F65F49" w:rsidRPr="00362205" w:rsidRDefault="00F65F49" w:rsidP="00A4242B">
            <w:pPr>
              <w:rPr>
                <w:rFonts w:ascii="標楷體" w:eastAsia="標楷體" w:hAnsi="標楷體"/>
              </w:rPr>
            </w:pPr>
          </w:p>
        </w:tc>
      </w:tr>
      <w:tr w:rsidR="00F65F49" w:rsidRPr="00362205" w14:paraId="580771DF" w14:textId="77777777" w:rsidTr="00A4242B">
        <w:trPr>
          <w:trHeight w:val="278"/>
        </w:trPr>
        <w:tc>
          <w:tcPr>
            <w:tcW w:w="1548" w:type="dxa"/>
            <w:tcBorders>
              <w:top w:val="single" w:sz="8" w:space="0" w:color="000000"/>
              <w:bottom w:val="single" w:sz="8" w:space="0" w:color="000000"/>
              <w:right w:val="single" w:sz="8" w:space="0" w:color="000000"/>
            </w:tcBorders>
            <w:shd w:val="clear" w:color="auto" w:fill="F3F3F3"/>
          </w:tcPr>
          <w:p w14:paraId="592B335B" w14:textId="77777777" w:rsidR="00F65F49" w:rsidRPr="00362205" w:rsidRDefault="00F65F49" w:rsidP="00A4242B">
            <w:pPr>
              <w:rPr>
                <w:rFonts w:ascii="標楷體" w:eastAsia="標楷體" w:hAnsi="標楷體"/>
              </w:rPr>
            </w:pPr>
            <w:r w:rsidRPr="00362205">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695E0C36" w14:textId="77777777" w:rsidR="00F65F49" w:rsidRPr="00362205" w:rsidRDefault="00F65F49" w:rsidP="00A4242B">
            <w:pPr>
              <w:rPr>
                <w:rFonts w:ascii="標楷體" w:eastAsia="標楷體" w:hAnsi="標楷體"/>
              </w:rPr>
            </w:pPr>
          </w:p>
        </w:tc>
      </w:tr>
    </w:tbl>
    <w:p w14:paraId="30A85453" w14:textId="77777777" w:rsidR="00F65F49" w:rsidRPr="00362205" w:rsidRDefault="00F65F49" w:rsidP="00F65F49">
      <w:pPr>
        <w:rPr>
          <w:rFonts w:ascii="標楷體" w:eastAsia="標楷體" w:hAnsi="標楷體"/>
        </w:rPr>
      </w:pPr>
    </w:p>
    <w:p w14:paraId="44B7C599" w14:textId="77777777" w:rsidR="00F65F49" w:rsidRPr="00362205" w:rsidRDefault="00F65F49" w:rsidP="00F65F49">
      <w:pPr>
        <w:rPr>
          <w:rFonts w:ascii="標楷體" w:eastAsia="標楷體" w:hAnsi="標楷體"/>
        </w:rPr>
      </w:pPr>
      <w:r w:rsidRPr="00362205">
        <w:rPr>
          <w:rFonts w:ascii="標楷體" w:eastAsia="標楷體" w:hAnsi="標楷體"/>
        </w:rPr>
        <w:br w:type="page"/>
      </w:r>
    </w:p>
    <w:p w14:paraId="5924696E" w14:textId="77777777" w:rsidR="00F65F49" w:rsidRPr="00362205" w:rsidRDefault="00F65F49" w:rsidP="00D01BCC">
      <w:pPr>
        <w:pStyle w:val="a"/>
      </w:pPr>
      <w:r w:rsidRPr="00362205">
        <w:lastRenderedPageBreak/>
        <w:t>UI畫面</w:t>
      </w:r>
    </w:p>
    <w:p w14:paraId="64ED7B8C" w14:textId="0011C141" w:rsidR="00F65F49" w:rsidRDefault="00F65F49" w:rsidP="00F65F49">
      <w:pPr>
        <w:pStyle w:val="42"/>
        <w:spacing w:after="72"/>
        <w:ind w:left="1133"/>
        <w:rPr>
          <w:rFonts w:ascii="標楷體" w:hAnsi="標楷體"/>
        </w:rPr>
      </w:pPr>
      <w:r w:rsidRPr="00362205">
        <w:rPr>
          <w:rFonts w:ascii="標楷體" w:hAnsi="標楷體" w:hint="eastAsia"/>
        </w:rPr>
        <w:t>輸入畫面：</w:t>
      </w:r>
    </w:p>
    <w:p w14:paraId="442F9C07" w14:textId="0DF7D6E7" w:rsidR="007D62A8" w:rsidRPr="00362205" w:rsidRDefault="007D62A8" w:rsidP="0022279A">
      <w:pPr>
        <w:pStyle w:val="42"/>
        <w:spacing w:after="72"/>
        <w:ind w:leftChars="0" w:left="0"/>
        <w:rPr>
          <w:rFonts w:ascii="標楷體" w:hAnsi="標楷體"/>
        </w:rPr>
      </w:pPr>
      <w:r w:rsidRPr="007D62A8">
        <w:rPr>
          <w:rFonts w:ascii="標楷體" w:hAnsi="標楷體"/>
          <w:noProof/>
        </w:rPr>
        <w:drawing>
          <wp:inline distT="0" distB="0" distL="0" distR="0" wp14:anchorId="77FC0C8B" wp14:editId="3E3594FF">
            <wp:extent cx="5570220" cy="3230553"/>
            <wp:effectExtent l="0" t="0" r="0" b="8255"/>
            <wp:docPr id="173" name="圖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578528" cy="3235371"/>
                    </a:xfrm>
                    <a:prstGeom prst="rect">
                      <a:avLst/>
                    </a:prstGeom>
                  </pic:spPr>
                </pic:pic>
              </a:graphicData>
            </a:graphic>
          </wp:inline>
        </w:drawing>
      </w:r>
    </w:p>
    <w:p w14:paraId="56A673BD" w14:textId="77777777" w:rsidR="00F65F49" w:rsidRPr="00362205" w:rsidRDefault="000C7737" w:rsidP="00D01BCC">
      <w:pPr>
        <w:pStyle w:val="a"/>
      </w:pPr>
      <w:r>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67"/>
        <w:gridCol w:w="1095"/>
        <w:gridCol w:w="1072"/>
        <w:gridCol w:w="1096"/>
        <w:gridCol w:w="1174"/>
        <w:gridCol w:w="675"/>
        <w:gridCol w:w="696"/>
        <w:gridCol w:w="3529"/>
      </w:tblGrid>
      <w:tr w:rsidR="00962FEA" w:rsidRPr="00362205" w14:paraId="146D4475" w14:textId="77777777" w:rsidTr="00962FEA">
        <w:trPr>
          <w:trHeight w:val="388"/>
          <w:jc w:val="center"/>
        </w:trPr>
        <w:tc>
          <w:tcPr>
            <w:tcW w:w="567" w:type="dxa"/>
            <w:vMerge w:val="restart"/>
          </w:tcPr>
          <w:p w14:paraId="4AB2EBA2" w14:textId="77777777" w:rsidR="00962FEA" w:rsidRPr="00362205" w:rsidRDefault="00962FEA" w:rsidP="00A4242B">
            <w:pPr>
              <w:rPr>
                <w:rFonts w:ascii="標楷體" w:eastAsia="標楷體" w:hAnsi="標楷體"/>
              </w:rPr>
            </w:pPr>
            <w:r w:rsidRPr="00362205">
              <w:rPr>
                <w:rFonts w:ascii="標楷體" w:eastAsia="標楷體" w:hAnsi="標楷體"/>
              </w:rPr>
              <w:t>序號</w:t>
            </w:r>
          </w:p>
        </w:tc>
        <w:tc>
          <w:tcPr>
            <w:tcW w:w="1095" w:type="dxa"/>
            <w:vMerge w:val="restart"/>
          </w:tcPr>
          <w:p w14:paraId="4D0674C0" w14:textId="77777777" w:rsidR="00962FEA" w:rsidRPr="00362205" w:rsidRDefault="00962FEA" w:rsidP="00A4242B">
            <w:pPr>
              <w:rPr>
                <w:rFonts w:ascii="標楷體" w:eastAsia="標楷體" w:hAnsi="標楷體"/>
              </w:rPr>
            </w:pPr>
            <w:r w:rsidRPr="00362205">
              <w:rPr>
                <w:rFonts w:ascii="標楷體" w:eastAsia="標楷體" w:hAnsi="標楷體"/>
              </w:rPr>
              <w:t>欄位</w:t>
            </w:r>
          </w:p>
        </w:tc>
        <w:tc>
          <w:tcPr>
            <w:tcW w:w="4713" w:type="dxa"/>
            <w:gridSpan w:val="5"/>
          </w:tcPr>
          <w:p w14:paraId="0BB9CDDC" w14:textId="77777777" w:rsidR="00962FEA" w:rsidRPr="00362205" w:rsidRDefault="00962FEA" w:rsidP="00962FEA">
            <w:pPr>
              <w:jc w:val="center"/>
              <w:rPr>
                <w:rFonts w:ascii="標楷體" w:eastAsia="標楷體" w:hAnsi="標楷體"/>
              </w:rPr>
            </w:pPr>
            <w:r w:rsidRPr="00362205">
              <w:rPr>
                <w:rFonts w:ascii="標楷體" w:eastAsia="標楷體" w:hAnsi="標楷體"/>
              </w:rPr>
              <w:t>說明</w:t>
            </w:r>
          </w:p>
        </w:tc>
        <w:tc>
          <w:tcPr>
            <w:tcW w:w="3529" w:type="dxa"/>
            <w:vMerge w:val="restart"/>
          </w:tcPr>
          <w:p w14:paraId="721B17CF" w14:textId="77777777" w:rsidR="00962FEA" w:rsidRPr="00362205" w:rsidRDefault="00962FEA" w:rsidP="00A4242B">
            <w:pPr>
              <w:rPr>
                <w:rFonts w:ascii="標楷體" w:eastAsia="標楷體" w:hAnsi="標楷體"/>
              </w:rPr>
            </w:pPr>
            <w:r w:rsidRPr="00362205">
              <w:rPr>
                <w:rFonts w:ascii="標楷體" w:eastAsia="標楷體" w:hAnsi="標楷體"/>
              </w:rPr>
              <w:t>處理邏輯及注意事項</w:t>
            </w:r>
          </w:p>
        </w:tc>
      </w:tr>
      <w:tr w:rsidR="00962FEA" w:rsidRPr="00362205" w14:paraId="6AEC4D1B" w14:textId="77777777" w:rsidTr="00962FEA">
        <w:trPr>
          <w:trHeight w:val="244"/>
          <w:jc w:val="center"/>
        </w:trPr>
        <w:tc>
          <w:tcPr>
            <w:tcW w:w="567" w:type="dxa"/>
            <w:vMerge/>
          </w:tcPr>
          <w:p w14:paraId="3EE7F17B" w14:textId="77777777" w:rsidR="00962FEA" w:rsidRPr="00362205" w:rsidRDefault="00962FEA" w:rsidP="00A4242B">
            <w:pPr>
              <w:rPr>
                <w:rFonts w:ascii="標楷體" w:eastAsia="標楷體" w:hAnsi="標楷體"/>
              </w:rPr>
            </w:pPr>
          </w:p>
        </w:tc>
        <w:tc>
          <w:tcPr>
            <w:tcW w:w="1095" w:type="dxa"/>
            <w:vMerge/>
          </w:tcPr>
          <w:p w14:paraId="6327BF44" w14:textId="77777777" w:rsidR="00962FEA" w:rsidRPr="00362205" w:rsidRDefault="00962FEA" w:rsidP="00A4242B">
            <w:pPr>
              <w:rPr>
                <w:rFonts w:ascii="標楷體" w:eastAsia="標楷體" w:hAnsi="標楷體"/>
              </w:rPr>
            </w:pPr>
          </w:p>
        </w:tc>
        <w:tc>
          <w:tcPr>
            <w:tcW w:w="1072" w:type="dxa"/>
          </w:tcPr>
          <w:p w14:paraId="06E18DC4" w14:textId="77777777" w:rsidR="00962FEA" w:rsidRPr="00362205" w:rsidRDefault="00962FEA" w:rsidP="006D5528">
            <w:pPr>
              <w:rPr>
                <w:rFonts w:ascii="標楷體" w:eastAsia="標楷體" w:hAnsi="標楷體"/>
              </w:rPr>
            </w:pPr>
            <w:r w:rsidRPr="004E09B8">
              <w:rPr>
                <w:rFonts w:ascii="標楷體" w:eastAsia="標楷體" w:hAnsi="標楷體" w:hint="eastAsia"/>
              </w:rPr>
              <w:t>資料型態長度</w:t>
            </w:r>
          </w:p>
        </w:tc>
        <w:tc>
          <w:tcPr>
            <w:tcW w:w="1096" w:type="dxa"/>
          </w:tcPr>
          <w:p w14:paraId="16084790" w14:textId="77777777" w:rsidR="00962FEA" w:rsidRPr="00362205" w:rsidRDefault="00962FEA" w:rsidP="00A4242B">
            <w:pPr>
              <w:rPr>
                <w:rFonts w:ascii="標楷體" w:eastAsia="標楷體" w:hAnsi="標楷體"/>
              </w:rPr>
            </w:pPr>
            <w:r w:rsidRPr="00362205">
              <w:rPr>
                <w:rFonts w:ascii="標楷體" w:eastAsia="標楷體" w:hAnsi="標楷體"/>
              </w:rPr>
              <w:t>預設值</w:t>
            </w:r>
          </w:p>
        </w:tc>
        <w:tc>
          <w:tcPr>
            <w:tcW w:w="1174" w:type="dxa"/>
          </w:tcPr>
          <w:p w14:paraId="56AE0AFF" w14:textId="77777777" w:rsidR="00962FEA" w:rsidRPr="00362205" w:rsidRDefault="00962FEA" w:rsidP="00A4242B">
            <w:pPr>
              <w:rPr>
                <w:rFonts w:ascii="標楷體" w:eastAsia="標楷體" w:hAnsi="標楷體"/>
              </w:rPr>
            </w:pPr>
            <w:r w:rsidRPr="00362205">
              <w:rPr>
                <w:rFonts w:ascii="標楷體" w:eastAsia="標楷體" w:hAnsi="標楷體"/>
              </w:rPr>
              <w:t>選單內容</w:t>
            </w:r>
          </w:p>
        </w:tc>
        <w:tc>
          <w:tcPr>
            <w:tcW w:w="675" w:type="dxa"/>
          </w:tcPr>
          <w:p w14:paraId="6DE8AE81" w14:textId="77777777" w:rsidR="00962FEA" w:rsidRPr="00362205" w:rsidRDefault="00962FEA" w:rsidP="00A4242B">
            <w:pPr>
              <w:rPr>
                <w:rFonts w:ascii="標楷體" w:eastAsia="標楷體" w:hAnsi="標楷體"/>
              </w:rPr>
            </w:pPr>
            <w:r w:rsidRPr="00362205">
              <w:rPr>
                <w:rFonts w:ascii="標楷體" w:eastAsia="標楷體" w:hAnsi="標楷體"/>
              </w:rPr>
              <w:t>必填</w:t>
            </w:r>
          </w:p>
        </w:tc>
        <w:tc>
          <w:tcPr>
            <w:tcW w:w="696" w:type="dxa"/>
          </w:tcPr>
          <w:p w14:paraId="127B6AD9" w14:textId="77777777" w:rsidR="00962FEA" w:rsidRPr="00362205" w:rsidRDefault="00962FEA" w:rsidP="00A4242B">
            <w:pPr>
              <w:rPr>
                <w:rFonts w:ascii="標楷體" w:eastAsia="標楷體" w:hAnsi="標楷體"/>
              </w:rPr>
            </w:pPr>
            <w:r w:rsidRPr="00362205">
              <w:rPr>
                <w:rFonts w:ascii="標楷體" w:eastAsia="標楷體" w:hAnsi="標楷體"/>
              </w:rPr>
              <w:t>R/W</w:t>
            </w:r>
          </w:p>
        </w:tc>
        <w:tc>
          <w:tcPr>
            <w:tcW w:w="3529" w:type="dxa"/>
            <w:vMerge/>
          </w:tcPr>
          <w:p w14:paraId="23BED489" w14:textId="77777777" w:rsidR="00962FEA" w:rsidRPr="00362205" w:rsidRDefault="00962FEA" w:rsidP="00A4242B">
            <w:pPr>
              <w:rPr>
                <w:rFonts w:ascii="標楷體" w:eastAsia="標楷體" w:hAnsi="標楷體"/>
              </w:rPr>
            </w:pPr>
          </w:p>
        </w:tc>
      </w:tr>
      <w:tr w:rsidR="00962FEA" w:rsidRPr="00362205" w14:paraId="40F031C4" w14:textId="77777777" w:rsidTr="00962FEA">
        <w:trPr>
          <w:trHeight w:val="244"/>
          <w:jc w:val="center"/>
        </w:trPr>
        <w:tc>
          <w:tcPr>
            <w:tcW w:w="567" w:type="dxa"/>
          </w:tcPr>
          <w:p w14:paraId="0656EDA3" w14:textId="77777777" w:rsidR="00962FEA" w:rsidRPr="00362205" w:rsidRDefault="00962FEA" w:rsidP="00A4242B">
            <w:pPr>
              <w:rPr>
                <w:rFonts w:ascii="標楷體" w:eastAsia="標楷體" w:hAnsi="標楷體"/>
              </w:rPr>
            </w:pPr>
            <w:r w:rsidRPr="00362205">
              <w:rPr>
                <w:rFonts w:ascii="標楷體" w:eastAsia="標楷體" w:hAnsi="標楷體" w:hint="eastAsia"/>
              </w:rPr>
              <w:t>1.</w:t>
            </w:r>
          </w:p>
        </w:tc>
        <w:tc>
          <w:tcPr>
            <w:tcW w:w="1095" w:type="dxa"/>
          </w:tcPr>
          <w:p w14:paraId="4FE73E30" w14:textId="77777777" w:rsidR="00962FEA" w:rsidRPr="00362205" w:rsidRDefault="00962FEA" w:rsidP="00A4242B">
            <w:pPr>
              <w:rPr>
                <w:rFonts w:ascii="標楷體" w:eastAsia="標楷體" w:hAnsi="標楷體"/>
              </w:rPr>
            </w:pPr>
            <w:r w:rsidRPr="00362205">
              <w:rPr>
                <w:rFonts w:ascii="標楷體" w:eastAsia="標楷體" w:hAnsi="標楷體" w:hint="eastAsia"/>
              </w:rPr>
              <w:t>功能</w:t>
            </w:r>
          </w:p>
        </w:tc>
        <w:tc>
          <w:tcPr>
            <w:tcW w:w="1072" w:type="dxa"/>
          </w:tcPr>
          <w:p w14:paraId="75498536" w14:textId="77777777" w:rsidR="00962FEA" w:rsidRPr="00362205" w:rsidRDefault="00962FEA" w:rsidP="00A4242B">
            <w:pPr>
              <w:rPr>
                <w:rFonts w:ascii="標楷體" w:eastAsia="標楷體" w:hAnsi="標楷體"/>
              </w:rPr>
            </w:pPr>
            <w:r>
              <w:rPr>
                <w:rFonts w:ascii="標楷體" w:eastAsia="標楷體" w:hAnsi="標楷體" w:hint="eastAsia"/>
              </w:rPr>
              <w:t>9</w:t>
            </w:r>
          </w:p>
        </w:tc>
        <w:tc>
          <w:tcPr>
            <w:tcW w:w="1096" w:type="dxa"/>
          </w:tcPr>
          <w:p w14:paraId="2088574A" w14:textId="77777777" w:rsidR="00962FEA" w:rsidRPr="00362205" w:rsidRDefault="00962FEA" w:rsidP="00A4242B">
            <w:pPr>
              <w:rPr>
                <w:rFonts w:ascii="標楷體" w:eastAsia="標楷體" w:hAnsi="標楷體"/>
              </w:rPr>
            </w:pPr>
          </w:p>
        </w:tc>
        <w:tc>
          <w:tcPr>
            <w:tcW w:w="1174" w:type="dxa"/>
          </w:tcPr>
          <w:p w14:paraId="2989704D" w14:textId="77777777" w:rsidR="00962FEA" w:rsidRPr="00362205" w:rsidRDefault="00962FEA" w:rsidP="00A4242B">
            <w:pPr>
              <w:rPr>
                <w:rFonts w:ascii="標楷體" w:eastAsia="標楷體" w:hAnsi="標楷體"/>
              </w:rPr>
            </w:pPr>
            <w:r w:rsidRPr="00362205">
              <w:rPr>
                <w:rFonts w:ascii="標楷體" w:eastAsia="標楷體" w:hAnsi="標楷體" w:hint="eastAsia"/>
              </w:rPr>
              <w:t>下拉式選單</w:t>
            </w:r>
          </w:p>
        </w:tc>
        <w:tc>
          <w:tcPr>
            <w:tcW w:w="675" w:type="dxa"/>
          </w:tcPr>
          <w:p w14:paraId="18A5F937" w14:textId="77777777" w:rsidR="00962FEA" w:rsidRPr="00362205" w:rsidRDefault="00962FEA" w:rsidP="00A4242B">
            <w:pPr>
              <w:rPr>
                <w:rFonts w:ascii="標楷體" w:eastAsia="標楷體" w:hAnsi="標楷體"/>
              </w:rPr>
            </w:pPr>
            <w:r w:rsidRPr="00362205">
              <w:rPr>
                <w:rFonts w:ascii="標楷體" w:eastAsia="標楷體" w:hAnsi="標楷體" w:hint="eastAsia"/>
              </w:rPr>
              <w:t>V</w:t>
            </w:r>
          </w:p>
        </w:tc>
        <w:tc>
          <w:tcPr>
            <w:tcW w:w="696" w:type="dxa"/>
          </w:tcPr>
          <w:p w14:paraId="32567225" w14:textId="77777777" w:rsidR="00962FEA" w:rsidRPr="00362205" w:rsidRDefault="00962FEA" w:rsidP="00A4242B">
            <w:pPr>
              <w:rPr>
                <w:rFonts w:ascii="標楷體" w:eastAsia="標楷體" w:hAnsi="標楷體"/>
              </w:rPr>
            </w:pPr>
          </w:p>
        </w:tc>
        <w:tc>
          <w:tcPr>
            <w:tcW w:w="3529" w:type="dxa"/>
          </w:tcPr>
          <w:p w14:paraId="616D80B9" w14:textId="59475983" w:rsidR="00962FEA" w:rsidRPr="00362205" w:rsidRDefault="007D62A8" w:rsidP="00A4242B">
            <w:pPr>
              <w:rPr>
                <w:rFonts w:ascii="標楷體" w:eastAsia="標楷體" w:hAnsi="標楷體"/>
              </w:rPr>
            </w:pPr>
            <w:r>
              <w:rPr>
                <w:rFonts w:ascii="標楷體" w:eastAsia="標楷體" w:hAnsi="標楷體" w:hint="eastAsia"/>
              </w:rPr>
              <w:t>自動顯示</w:t>
            </w:r>
          </w:p>
        </w:tc>
      </w:tr>
      <w:tr w:rsidR="00962FEA" w:rsidRPr="00362205" w14:paraId="23303C88" w14:textId="77777777" w:rsidTr="00962FEA">
        <w:trPr>
          <w:trHeight w:val="291"/>
          <w:jc w:val="center"/>
        </w:trPr>
        <w:tc>
          <w:tcPr>
            <w:tcW w:w="567" w:type="dxa"/>
          </w:tcPr>
          <w:p w14:paraId="59B21002" w14:textId="77777777" w:rsidR="00962FEA" w:rsidRPr="00362205" w:rsidRDefault="00962FEA" w:rsidP="00A4242B">
            <w:pPr>
              <w:rPr>
                <w:rFonts w:ascii="標楷體" w:eastAsia="標楷體" w:hAnsi="標楷體"/>
              </w:rPr>
            </w:pPr>
            <w:r w:rsidRPr="00362205">
              <w:rPr>
                <w:rFonts w:ascii="標楷體" w:eastAsia="標楷體" w:hAnsi="標楷體" w:hint="eastAsia"/>
              </w:rPr>
              <w:t>2</w:t>
            </w:r>
          </w:p>
        </w:tc>
        <w:tc>
          <w:tcPr>
            <w:tcW w:w="1095" w:type="dxa"/>
          </w:tcPr>
          <w:p w14:paraId="1F1CF478" w14:textId="77777777" w:rsidR="00962FEA" w:rsidRPr="00362205" w:rsidRDefault="00962FEA" w:rsidP="00A4242B">
            <w:pPr>
              <w:rPr>
                <w:rFonts w:ascii="標楷體" w:eastAsia="標楷體" w:hAnsi="標楷體"/>
              </w:rPr>
            </w:pPr>
            <w:r w:rsidRPr="00362205">
              <w:rPr>
                <w:rFonts w:ascii="標楷體" w:eastAsia="標楷體" w:hAnsi="標楷體" w:hint="eastAsia"/>
              </w:rPr>
              <w:t>年</w:t>
            </w:r>
            <w:r>
              <w:rPr>
                <w:rFonts w:ascii="標楷體" w:eastAsia="標楷體" w:hAnsi="標楷體" w:hint="eastAsia"/>
              </w:rPr>
              <w:t>度</w:t>
            </w:r>
            <w:r w:rsidRPr="00362205">
              <w:rPr>
                <w:rFonts w:ascii="標楷體" w:eastAsia="標楷體" w:hAnsi="標楷體" w:hint="eastAsia"/>
              </w:rPr>
              <w:t xml:space="preserve">        </w:t>
            </w:r>
          </w:p>
        </w:tc>
        <w:tc>
          <w:tcPr>
            <w:tcW w:w="1072" w:type="dxa"/>
          </w:tcPr>
          <w:p w14:paraId="34DB6DF8" w14:textId="77777777" w:rsidR="00962FEA" w:rsidRPr="00362205" w:rsidRDefault="00962FEA" w:rsidP="00A4242B">
            <w:pPr>
              <w:rPr>
                <w:rFonts w:ascii="標楷體" w:eastAsia="標楷體" w:hAnsi="標楷體"/>
              </w:rPr>
            </w:pPr>
            <w:r>
              <w:rPr>
                <w:rFonts w:ascii="標楷體" w:eastAsia="標楷體" w:hAnsi="標楷體" w:hint="eastAsia"/>
              </w:rPr>
              <w:t>999</w:t>
            </w:r>
          </w:p>
        </w:tc>
        <w:tc>
          <w:tcPr>
            <w:tcW w:w="1096" w:type="dxa"/>
          </w:tcPr>
          <w:p w14:paraId="61169CC8" w14:textId="77777777" w:rsidR="00962FEA" w:rsidRPr="00362205" w:rsidRDefault="00962FEA" w:rsidP="00A4242B">
            <w:pPr>
              <w:rPr>
                <w:rFonts w:ascii="標楷體" w:eastAsia="標楷體" w:hAnsi="標楷體"/>
              </w:rPr>
            </w:pPr>
          </w:p>
        </w:tc>
        <w:tc>
          <w:tcPr>
            <w:tcW w:w="1174" w:type="dxa"/>
          </w:tcPr>
          <w:p w14:paraId="3B898EC1" w14:textId="77777777" w:rsidR="00962FEA" w:rsidRPr="00362205" w:rsidRDefault="00962FEA" w:rsidP="00A4242B">
            <w:pPr>
              <w:rPr>
                <w:rFonts w:ascii="標楷體" w:eastAsia="標楷體" w:hAnsi="標楷體"/>
              </w:rPr>
            </w:pPr>
          </w:p>
        </w:tc>
        <w:tc>
          <w:tcPr>
            <w:tcW w:w="675" w:type="dxa"/>
          </w:tcPr>
          <w:p w14:paraId="273663BF" w14:textId="2141D7ED" w:rsidR="00962FEA" w:rsidRPr="00362205" w:rsidRDefault="00962FEA" w:rsidP="00A4242B">
            <w:pPr>
              <w:rPr>
                <w:rFonts w:ascii="標楷體" w:eastAsia="標楷體" w:hAnsi="標楷體"/>
              </w:rPr>
            </w:pPr>
          </w:p>
        </w:tc>
        <w:tc>
          <w:tcPr>
            <w:tcW w:w="696" w:type="dxa"/>
          </w:tcPr>
          <w:p w14:paraId="6C9D63DC" w14:textId="77777777" w:rsidR="00962FEA" w:rsidRPr="00362205" w:rsidRDefault="00962FEA" w:rsidP="00A4242B">
            <w:pPr>
              <w:rPr>
                <w:rFonts w:ascii="標楷體" w:eastAsia="標楷體" w:hAnsi="標楷體"/>
              </w:rPr>
            </w:pPr>
          </w:p>
        </w:tc>
        <w:tc>
          <w:tcPr>
            <w:tcW w:w="3529" w:type="dxa"/>
          </w:tcPr>
          <w:p w14:paraId="6D0CE814" w14:textId="77777777" w:rsidR="00962FEA" w:rsidRPr="00362205" w:rsidRDefault="00962FEA" w:rsidP="00A4242B">
            <w:pPr>
              <w:rPr>
                <w:rFonts w:ascii="標楷體" w:eastAsia="標楷體" w:hAnsi="標楷體"/>
              </w:rPr>
            </w:pPr>
            <w:r w:rsidRPr="00362205">
              <w:rPr>
                <w:rFonts w:ascii="標楷體" w:eastAsia="標楷體" w:hAnsi="標楷體" w:hint="eastAsia"/>
              </w:rPr>
              <w:t>必須輸入</w:t>
            </w:r>
          </w:p>
        </w:tc>
      </w:tr>
      <w:tr w:rsidR="00962FEA" w:rsidRPr="00362205" w14:paraId="139712DD" w14:textId="77777777" w:rsidTr="00962FEA">
        <w:trPr>
          <w:trHeight w:val="291"/>
          <w:jc w:val="center"/>
        </w:trPr>
        <w:tc>
          <w:tcPr>
            <w:tcW w:w="567" w:type="dxa"/>
          </w:tcPr>
          <w:p w14:paraId="0C8EEB3A" w14:textId="77777777" w:rsidR="00962FEA" w:rsidRPr="00362205" w:rsidRDefault="00962FEA" w:rsidP="00A4242B">
            <w:pPr>
              <w:rPr>
                <w:rFonts w:ascii="標楷體" w:eastAsia="標楷體" w:hAnsi="標楷體"/>
              </w:rPr>
            </w:pPr>
            <w:r w:rsidRPr="00362205">
              <w:rPr>
                <w:rFonts w:ascii="標楷體" w:eastAsia="標楷體" w:hAnsi="標楷體" w:hint="eastAsia"/>
              </w:rPr>
              <w:t>3</w:t>
            </w:r>
          </w:p>
        </w:tc>
        <w:tc>
          <w:tcPr>
            <w:tcW w:w="1095" w:type="dxa"/>
          </w:tcPr>
          <w:p w14:paraId="61E2BDED" w14:textId="77777777" w:rsidR="00962FEA" w:rsidRPr="00A2660E" w:rsidRDefault="00962FEA" w:rsidP="00A4242B">
            <w:pPr>
              <w:rPr>
                <w:rFonts w:ascii="標楷體" w:eastAsia="標楷體" w:hAnsi="標楷體"/>
              </w:rPr>
            </w:pPr>
            <w:r>
              <w:rPr>
                <w:rFonts w:ascii="標楷體" w:eastAsia="標楷體" w:hAnsi="標楷體" w:hint="eastAsia"/>
              </w:rPr>
              <w:t>1</w:t>
            </w:r>
            <w:r w:rsidRPr="00A2660E">
              <w:rPr>
                <w:rFonts w:ascii="標楷體" w:eastAsia="標楷體" w:hAnsi="標楷體" w:hint="eastAsia"/>
              </w:rPr>
              <w:t>月份</w:t>
            </w:r>
          </w:p>
        </w:tc>
        <w:tc>
          <w:tcPr>
            <w:tcW w:w="1072" w:type="dxa"/>
          </w:tcPr>
          <w:p w14:paraId="529D0D3B" w14:textId="77777777" w:rsidR="00962FEA" w:rsidRPr="00A2660E" w:rsidRDefault="00962FEA" w:rsidP="00A4242B">
            <w:pPr>
              <w:rPr>
                <w:rFonts w:ascii="標楷體" w:eastAsia="標楷體" w:hAnsi="標楷體"/>
              </w:rPr>
            </w:pPr>
            <w:r>
              <w:rPr>
                <w:rFonts w:ascii="標楷體" w:eastAsia="標楷體" w:hAnsi="標楷體" w:hint="eastAsia"/>
              </w:rPr>
              <w:t>9(14)</w:t>
            </w:r>
          </w:p>
        </w:tc>
        <w:tc>
          <w:tcPr>
            <w:tcW w:w="1096" w:type="dxa"/>
          </w:tcPr>
          <w:p w14:paraId="6E116BFE" w14:textId="77777777" w:rsidR="00962FEA" w:rsidRPr="00A2660E" w:rsidRDefault="00962FEA" w:rsidP="00A4242B">
            <w:pPr>
              <w:rPr>
                <w:rFonts w:ascii="標楷體" w:eastAsia="標楷體" w:hAnsi="標楷體"/>
              </w:rPr>
            </w:pPr>
          </w:p>
        </w:tc>
        <w:tc>
          <w:tcPr>
            <w:tcW w:w="1174" w:type="dxa"/>
          </w:tcPr>
          <w:p w14:paraId="2D68EE21" w14:textId="77777777" w:rsidR="00962FEA" w:rsidRPr="00A2660E" w:rsidRDefault="00962FEA" w:rsidP="00A4242B">
            <w:pPr>
              <w:rPr>
                <w:rFonts w:ascii="標楷體" w:eastAsia="標楷體" w:hAnsi="標楷體"/>
              </w:rPr>
            </w:pPr>
          </w:p>
        </w:tc>
        <w:tc>
          <w:tcPr>
            <w:tcW w:w="675" w:type="dxa"/>
          </w:tcPr>
          <w:p w14:paraId="2D842F65" w14:textId="760550B2" w:rsidR="00962FEA" w:rsidRPr="00A2660E" w:rsidRDefault="00962FEA" w:rsidP="00A4242B">
            <w:pPr>
              <w:rPr>
                <w:rFonts w:ascii="標楷體" w:eastAsia="標楷體" w:hAnsi="標楷體"/>
              </w:rPr>
            </w:pPr>
          </w:p>
        </w:tc>
        <w:tc>
          <w:tcPr>
            <w:tcW w:w="696" w:type="dxa"/>
          </w:tcPr>
          <w:p w14:paraId="431B1380" w14:textId="77777777" w:rsidR="00962FEA" w:rsidRPr="00A2660E" w:rsidRDefault="00962FEA" w:rsidP="00A4242B">
            <w:pPr>
              <w:rPr>
                <w:rFonts w:ascii="標楷體" w:eastAsia="標楷體" w:hAnsi="標楷體"/>
              </w:rPr>
            </w:pPr>
          </w:p>
        </w:tc>
        <w:tc>
          <w:tcPr>
            <w:tcW w:w="3529" w:type="dxa"/>
          </w:tcPr>
          <w:p w14:paraId="00C7FF3A" w14:textId="44F5C64F" w:rsidR="00962FEA" w:rsidRDefault="00962FEA" w:rsidP="00A4242B">
            <w:r w:rsidRPr="00740ABF">
              <w:rPr>
                <w:rFonts w:ascii="標楷體" w:eastAsia="標楷體" w:hAnsi="標楷體" w:hint="eastAsia"/>
              </w:rPr>
              <w:t>新增、修改時</w:t>
            </w:r>
            <w:r w:rsidR="007D62A8">
              <w:rPr>
                <w:rFonts w:ascii="標楷體" w:eastAsia="標楷體" w:hAnsi="標楷體" w:hint="eastAsia"/>
              </w:rPr>
              <w:t>可不輸入</w:t>
            </w:r>
            <w:r w:rsidRPr="00740ABF">
              <w:rPr>
                <w:rFonts w:ascii="標楷體" w:eastAsia="標楷體" w:hAnsi="標楷體" w:hint="eastAsia"/>
              </w:rPr>
              <w:t>,其他自動顯示不必輸入</w:t>
            </w:r>
          </w:p>
        </w:tc>
      </w:tr>
      <w:tr w:rsidR="00962FEA" w:rsidRPr="00362205" w14:paraId="7F385B33" w14:textId="77777777" w:rsidTr="00962FEA">
        <w:trPr>
          <w:trHeight w:val="291"/>
          <w:jc w:val="center"/>
        </w:trPr>
        <w:tc>
          <w:tcPr>
            <w:tcW w:w="567" w:type="dxa"/>
          </w:tcPr>
          <w:p w14:paraId="25BB6402" w14:textId="77777777" w:rsidR="00962FEA" w:rsidRPr="00362205" w:rsidRDefault="00962FEA" w:rsidP="00A4242B">
            <w:pPr>
              <w:rPr>
                <w:rFonts w:ascii="標楷體" w:eastAsia="標楷體" w:hAnsi="標楷體"/>
              </w:rPr>
            </w:pPr>
            <w:r w:rsidRPr="00362205">
              <w:rPr>
                <w:rFonts w:ascii="標楷體" w:eastAsia="標楷體" w:hAnsi="標楷體" w:hint="eastAsia"/>
              </w:rPr>
              <w:t>4</w:t>
            </w:r>
          </w:p>
        </w:tc>
        <w:tc>
          <w:tcPr>
            <w:tcW w:w="1095" w:type="dxa"/>
          </w:tcPr>
          <w:p w14:paraId="20F856CA" w14:textId="77777777" w:rsidR="00962FEA" w:rsidRPr="00A2660E" w:rsidRDefault="00962FEA" w:rsidP="00A4242B">
            <w:pPr>
              <w:rPr>
                <w:rFonts w:ascii="標楷體" w:eastAsia="標楷體" w:hAnsi="標楷體"/>
              </w:rPr>
            </w:pPr>
            <w:r>
              <w:rPr>
                <w:rFonts w:ascii="標楷體" w:eastAsia="標楷體" w:hAnsi="標楷體" w:hint="eastAsia"/>
              </w:rPr>
              <w:t>2</w:t>
            </w:r>
            <w:r w:rsidRPr="00A2660E">
              <w:rPr>
                <w:rFonts w:ascii="標楷體" w:eastAsia="標楷體" w:hAnsi="標楷體" w:hint="eastAsia"/>
              </w:rPr>
              <w:t>月份</w:t>
            </w:r>
          </w:p>
        </w:tc>
        <w:tc>
          <w:tcPr>
            <w:tcW w:w="1072" w:type="dxa"/>
          </w:tcPr>
          <w:p w14:paraId="72264C19" w14:textId="77777777" w:rsidR="00962FEA" w:rsidRPr="00A2660E" w:rsidRDefault="00962FEA" w:rsidP="006D5528">
            <w:pPr>
              <w:rPr>
                <w:rFonts w:ascii="標楷體" w:eastAsia="標楷體" w:hAnsi="標楷體"/>
              </w:rPr>
            </w:pPr>
            <w:r>
              <w:rPr>
                <w:rFonts w:ascii="標楷體" w:eastAsia="標楷體" w:hAnsi="標楷體" w:hint="eastAsia"/>
              </w:rPr>
              <w:t>9(14)</w:t>
            </w:r>
          </w:p>
        </w:tc>
        <w:tc>
          <w:tcPr>
            <w:tcW w:w="1096" w:type="dxa"/>
          </w:tcPr>
          <w:p w14:paraId="424252EE" w14:textId="77777777" w:rsidR="00962FEA" w:rsidRPr="00A2660E" w:rsidRDefault="00962FEA" w:rsidP="00A4242B">
            <w:pPr>
              <w:rPr>
                <w:rFonts w:ascii="標楷體" w:eastAsia="標楷體" w:hAnsi="標楷體"/>
              </w:rPr>
            </w:pPr>
          </w:p>
        </w:tc>
        <w:tc>
          <w:tcPr>
            <w:tcW w:w="1174" w:type="dxa"/>
          </w:tcPr>
          <w:p w14:paraId="05744FA7" w14:textId="77777777" w:rsidR="00962FEA" w:rsidRPr="00A2660E" w:rsidRDefault="00962FEA" w:rsidP="00A4242B">
            <w:pPr>
              <w:rPr>
                <w:rFonts w:ascii="標楷體" w:eastAsia="標楷體" w:hAnsi="標楷體"/>
              </w:rPr>
            </w:pPr>
          </w:p>
        </w:tc>
        <w:tc>
          <w:tcPr>
            <w:tcW w:w="675" w:type="dxa"/>
          </w:tcPr>
          <w:p w14:paraId="5A206F51" w14:textId="23C5921A" w:rsidR="00962FEA" w:rsidRPr="00A2660E" w:rsidRDefault="00962FEA" w:rsidP="00A4242B">
            <w:pPr>
              <w:rPr>
                <w:rFonts w:ascii="標楷體" w:eastAsia="標楷體" w:hAnsi="標楷體"/>
              </w:rPr>
            </w:pPr>
          </w:p>
        </w:tc>
        <w:tc>
          <w:tcPr>
            <w:tcW w:w="696" w:type="dxa"/>
          </w:tcPr>
          <w:p w14:paraId="295B525D" w14:textId="77777777" w:rsidR="00962FEA" w:rsidRPr="00A2660E" w:rsidRDefault="00962FEA" w:rsidP="00A4242B">
            <w:pPr>
              <w:rPr>
                <w:rFonts w:ascii="標楷體" w:eastAsia="標楷體" w:hAnsi="標楷體"/>
              </w:rPr>
            </w:pPr>
          </w:p>
        </w:tc>
        <w:tc>
          <w:tcPr>
            <w:tcW w:w="3529" w:type="dxa"/>
          </w:tcPr>
          <w:p w14:paraId="2F738EC1" w14:textId="6D2722B5" w:rsidR="00962FEA" w:rsidRDefault="007D62A8" w:rsidP="00A4242B">
            <w:r w:rsidRPr="00740ABF">
              <w:rPr>
                <w:rFonts w:ascii="標楷體" w:eastAsia="標楷體" w:hAnsi="標楷體" w:hint="eastAsia"/>
              </w:rPr>
              <w:t>新增、修改時</w:t>
            </w:r>
            <w:r>
              <w:rPr>
                <w:rFonts w:ascii="標楷體" w:eastAsia="標楷體" w:hAnsi="標楷體" w:hint="eastAsia"/>
              </w:rPr>
              <w:t>可不輸入</w:t>
            </w:r>
            <w:r w:rsidRPr="00740ABF">
              <w:rPr>
                <w:rFonts w:ascii="標楷體" w:eastAsia="標楷體" w:hAnsi="標楷體" w:hint="eastAsia"/>
              </w:rPr>
              <w:t>,其他自動顯示不必輸入</w:t>
            </w:r>
          </w:p>
        </w:tc>
      </w:tr>
      <w:tr w:rsidR="00962FEA" w:rsidRPr="00362205" w14:paraId="21C2F56F" w14:textId="77777777" w:rsidTr="00962FEA">
        <w:trPr>
          <w:trHeight w:val="291"/>
          <w:jc w:val="center"/>
        </w:trPr>
        <w:tc>
          <w:tcPr>
            <w:tcW w:w="567" w:type="dxa"/>
          </w:tcPr>
          <w:p w14:paraId="300FB29B" w14:textId="77777777" w:rsidR="00962FEA" w:rsidRPr="00362205" w:rsidRDefault="00962FEA" w:rsidP="00A4242B">
            <w:pPr>
              <w:rPr>
                <w:rFonts w:ascii="標楷體" w:eastAsia="標楷體" w:hAnsi="標楷體"/>
              </w:rPr>
            </w:pPr>
            <w:r w:rsidRPr="00362205">
              <w:rPr>
                <w:rFonts w:ascii="標楷體" w:eastAsia="標楷體" w:hAnsi="標楷體" w:hint="eastAsia"/>
              </w:rPr>
              <w:t>5</w:t>
            </w:r>
          </w:p>
        </w:tc>
        <w:tc>
          <w:tcPr>
            <w:tcW w:w="1095" w:type="dxa"/>
          </w:tcPr>
          <w:p w14:paraId="6543C08B" w14:textId="77777777" w:rsidR="00962FEA" w:rsidRPr="00A2660E" w:rsidRDefault="00962FEA" w:rsidP="00A4242B">
            <w:pPr>
              <w:rPr>
                <w:rFonts w:ascii="標楷體" w:eastAsia="標楷體" w:hAnsi="標楷體"/>
              </w:rPr>
            </w:pPr>
            <w:r>
              <w:rPr>
                <w:rFonts w:ascii="標楷體" w:eastAsia="標楷體" w:hAnsi="標楷體" w:hint="eastAsia"/>
              </w:rPr>
              <w:t>3</w:t>
            </w:r>
            <w:r w:rsidRPr="00A2660E">
              <w:rPr>
                <w:rFonts w:ascii="標楷體" w:eastAsia="標楷體" w:hAnsi="標楷體" w:hint="eastAsia"/>
              </w:rPr>
              <w:t>月份</w:t>
            </w:r>
          </w:p>
        </w:tc>
        <w:tc>
          <w:tcPr>
            <w:tcW w:w="1072" w:type="dxa"/>
          </w:tcPr>
          <w:p w14:paraId="733E8556" w14:textId="77777777" w:rsidR="00962FEA" w:rsidRPr="00A2660E" w:rsidRDefault="00962FEA" w:rsidP="006D5528">
            <w:pPr>
              <w:rPr>
                <w:rFonts w:ascii="標楷體" w:eastAsia="標楷體" w:hAnsi="標楷體"/>
              </w:rPr>
            </w:pPr>
            <w:r>
              <w:rPr>
                <w:rFonts w:ascii="標楷體" w:eastAsia="標楷體" w:hAnsi="標楷體" w:hint="eastAsia"/>
              </w:rPr>
              <w:t>9(14)</w:t>
            </w:r>
          </w:p>
        </w:tc>
        <w:tc>
          <w:tcPr>
            <w:tcW w:w="1096" w:type="dxa"/>
          </w:tcPr>
          <w:p w14:paraId="408E2336" w14:textId="77777777" w:rsidR="00962FEA" w:rsidRPr="00A2660E" w:rsidRDefault="00962FEA" w:rsidP="00A4242B">
            <w:pPr>
              <w:rPr>
                <w:rFonts w:ascii="標楷體" w:eastAsia="標楷體" w:hAnsi="標楷體"/>
              </w:rPr>
            </w:pPr>
          </w:p>
        </w:tc>
        <w:tc>
          <w:tcPr>
            <w:tcW w:w="1174" w:type="dxa"/>
          </w:tcPr>
          <w:p w14:paraId="27E9A8E8" w14:textId="77777777" w:rsidR="00962FEA" w:rsidRPr="00A2660E" w:rsidRDefault="00962FEA" w:rsidP="00A4242B">
            <w:pPr>
              <w:rPr>
                <w:rFonts w:ascii="標楷體" w:eastAsia="標楷體" w:hAnsi="標楷體"/>
              </w:rPr>
            </w:pPr>
          </w:p>
        </w:tc>
        <w:tc>
          <w:tcPr>
            <w:tcW w:w="675" w:type="dxa"/>
          </w:tcPr>
          <w:p w14:paraId="4A01A166" w14:textId="116B7BFC" w:rsidR="00962FEA" w:rsidRPr="00A2660E" w:rsidRDefault="00962FEA" w:rsidP="00A4242B">
            <w:pPr>
              <w:rPr>
                <w:rFonts w:ascii="標楷體" w:eastAsia="標楷體" w:hAnsi="標楷體"/>
              </w:rPr>
            </w:pPr>
          </w:p>
        </w:tc>
        <w:tc>
          <w:tcPr>
            <w:tcW w:w="696" w:type="dxa"/>
          </w:tcPr>
          <w:p w14:paraId="3B99AD15" w14:textId="77777777" w:rsidR="00962FEA" w:rsidRPr="00A2660E" w:rsidRDefault="00962FEA" w:rsidP="00A4242B">
            <w:pPr>
              <w:rPr>
                <w:rFonts w:ascii="標楷體" w:eastAsia="標楷體" w:hAnsi="標楷體"/>
              </w:rPr>
            </w:pPr>
          </w:p>
        </w:tc>
        <w:tc>
          <w:tcPr>
            <w:tcW w:w="3529" w:type="dxa"/>
          </w:tcPr>
          <w:p w14:paraId="1191CF1B" w14:textId="5B164EA4" w:rsidR="00962FEA" w:rsidRDefault="007D62A8" w:rsidP="00A4242B">
            <w:r w:rsidRPr="00740ABF">
              <w:rPr>
                <w:rFonts w:ascii="標楷體" w:eastAsia="標楷體" w:hAnsi="標楷體" w:hint="eastAsia"/>
              </w:rPr>
              <w:t>新增、修改時</w:t>
            </w:r>
            <w:r>
              <w:rPr>
                <w:rFonts w:ascii="標楷體" w:eastAsia="標楷體" w:hAnsi="標楷體" w:hint="eastAsia"/>
              </w:rPr>
              <w:t>可不輸入</w:t>
            </w:r>
            <w:r w:rsidRPr="00740ABF">
              <w:rPr>
                <w:rFonts w:ascii="標楷體" w:eastAsia="標楷體" w:hAnsi="標楷體" w:hint="eastAsia"/>
              </w:rPr>
              <w:t>,其他自動顯示不必輸入</w:t>
            </w:r>
          </w:p>
        </w:tc>
      </w:tr>
      <w:tr w:rsidR="00962FEA" w:rsidRPr="00362205" w14:paraId="3709ADDC" w14:textId="77777777" w:rsidTr="00962FEA">
        <w:trPr>
          <w:trHeight w:val="291"/>
          <w:jc w:val="center"/>
        </w:trPr>
        <w:tc>
          <w:tcPr>
            <w:tcW w:w="567" w:type="dxa"/>
          </w:tcPr>
          <w:p w14:paraId="4F4E66C2" w14:textId="77777777" w:rsidR="00962FEA" w:rsidRPr="00362205" w:rsidRDefault="00962FEA" w:rsidP="00A4242B">
            <w:pPr>
              <w:rPr>
                <w:rFonts w:ascii="標楷體" w:eastAsia="標楷體" w:hAnsi="標楷體"/>
              </w:rPr>
            </w:pPr>
            <w:r w:rsidRPr="00362205">
              <w:rPr>
                <w:rFonts w:ascii="標楷體" w:eastAsia="標楷體" w:hAnsi="標楷體" w:hint="eastAsia"/>
              </w:rPr>
              <w:t>6</w:t>
            </w:r>
          </w:p>
        </w:tc>
        <w:tc>
          <w:tcPr>
            <w:tcW w:w="1095" w:type="dxa"/>
          </w:tcPr>
          <w:p w14:paraId="0DC90C9A" w14:textId="77777777" w:rsidR="00962FEA" w:rsidRPr="00A2660E" w:rsidRDefault="00962FEA" w:rsidP="00A4242B">
            <w:pPr>
              <w:rPr>
                <w:rFonts w:ascii="標楷體" w:eastAsia="標楷體" w:hAnsi="標楷體"/>
              </w:rPr>
            </w:pPr>
            <w:r>
              <w:rPr>
                <w:rFonts w:ascii="標楷體" w:eastAsia="標楷體" w:hAnsi="標楷體" w:hint="eastAsia"/>
              </w:rPr>
              <w:t>4</w:t>
            </w:r>
            <w:r w:rsidRPr="00A2660E">
              <w:rPr>
                <w:rFonts w:ascii="標楷體" w:eastAsia="標楷體" w:hAnsi="標楷體" w:hint="eastAsia"/>
              </w:rPr>
              <w:t>月份</w:t>
            </w:r>
          </w:p>
        </w:tc>
        <w:tc>
          <w:tcPr>
            <w:tcW w:w="1072" w:type="dxa"/>
          </w:tcPr>
          <w:p w14:paraId="74F5278A" w14:textId="77777777" w:rsidR="00962FEA" w:rsidRPr="00A2660E" w:rsidRDefault="00962FEA" w:rsidP="006D5528">
            <w:pPr>
              <w:rPr>
                <w:rFonts w:ascii="標楷體" w:eastAsia="標楷體" w:hAnsi="標楷體"/>
              </w:rPr>
            </w:pPr>
            <w:r>
              <w:rPr>
                <w:rFonts w:ascii="標楷體" w:eastAsia="標楷體" w:hAnsi="標楷體" w:hint="eastAsia"/>
              </w:rPr>
              <w:t>9(14)</w:t>
            </w:r>
          </w:p>
        </w:tc>
        <w:tc>
          <w:tcPr>
            <w:tcW w:w="1096" w:type="dxa"/>
          </w:tcPr>
          <w:p w14:paraId="7BFAD0CA" w14:textId="77777777" w:rsidR="00962FEA" w:rsidRPr="00A2660E" w:rsidRDefault="00962FEA" w:rsidP="00A4242B">
            <w:pPr>
              <w:rPr>
                <w:rFonts w:ascii="標楷體" w:eastAsia="標楷體" w:hAnsi="標楷體"/>
              </w:rPr>
            </w:pPr>
          </w:p>
        </w:tc>
        <w:tc>
          <w:tcPr>
            <w:tcW w:w="1174" w:type="dxa"/>
          </w:tcPr>
          <w:p w14:paraId="6028D8BB" w14:textId="77777777" w:rsidR="00962FEA" w:rsidRPr="00A2660E" w:rsidRDefault="00962FEA" w:rsidP="00A4242B">
            <w:pPr>
              <w:rPr>
                <w:rFonts w:ascii="標楷體" w:eastAsia="標楷體" w:hAnsi="標楷體"/>
              </w:rPr>
            </w:pPr>
          </w:p>
        </w:tc>
        <w:tc>
          <w:tcPr>
            <w:tcW w:w="675" w:type="dxa"/>
          </w:tcPr>
          <w:p w14:paraId="1A0F67CF" w14:textId="01D3CA17" w:rsidR="00962FEA" w:rsidRPr="00A2660E" w:rsidRDefault="00962FEA" w:rsidP="00A4242B">
            <w:pPr>
              <w:rPr>
                <w:rFonts w:ascii="標楷體" w:eastAsia="標楷體" w:hAnsi="標楷體"/>
              </w:rPr>
            </w:pPr>
          </w:p>
        </w:tc>
        <w:tc>
          <w:tcPr>
            <w:tcW w:w="696" w:type="dxa"/>
          </w:tcPr>
          <w:p w14:paraId="5C0E3CED" w14:textId="77777777" w:rsidR="00962FEA" w:rsidRPr="00A2660E" w:rsidRDefault="00962FEA" w:rsidP="00A4242B">
            <w:pPr>
              <w:rPr>
                <w:rFonts w:ascii="標楷體" w:eastAsia="標楷體" w:hAnsi="標楷體"/>
              </w:rPr>
            </w:pPr>
          </w:p>
        </w:tc>
        <w:tc>
          <w:tcPr>
            <w:tcW w:w="3529" w:type="dxa"/>
          </w:tcPr>
          <w:p w14:paraId="294429F0" w14:textId="0AB49DBE" w:rsidR="00962FEA" w:rsidRDefault="007D62A8" w:rsidP="00A4242B">
            <w:r w:rsidRPr="00740ABF">
              <w:rPr>
                <w:rFonts w:ascii="標楷體" w:eastAsia="標楷體" w:hAnsi="標楷體" w:hint="eastAsia"/>
              </w:rPr>
              <w:t>新增、修改時</w:t>
            </w:r>
            <w:r>
              <w:rPr>
                <w:rFonts w:ascii="標楷體" w:eastAsia="標楷體" w:hAnsi="標楷體" w:hint="eastAsia"/>
              </w:rPr>
              <w:t>可不輸入</w:t>
            </w:r>
            <w:r w:rsidRPr="00740ABF">
              <w:rPr>
                <w:rFonts w:ascii="標楷體" w:eastAsia="標楷體" w:hAnsi="標楷體" w:hint="eastAsia"/>
              </w:rPr>
              <w:t>,其他自動顯示不必輸入</w:t>
            </w:r>
          </w:p>
        </w:tc>
      </w:tr>
      <w:tr w:rsidR="00962FEA" w:rsidRPr="00362205" w14:paraId="0128FD04" w14:textId="77777777" w:rsidTr="00962FEA">
        <w:trPr>
          <w:trHeight w:val="291"/>
          <w:jc w:val="center"/>
        </w:trPr>
        <w:tc>
          <w:tcPr>
            <w:tcW w:w="567" w:type="dxa"/>
          </w:tcPr>
          <w:p w14:paraId="095FAA51" w14:textId="77777777" w:rsidR="00962FEA" w:rsidRPr="00362205" w:rsidRDefault="00962FEA" w:rsidP="00A4242B">
            <w:pPr>
              <w:rPr>
                <w:rFonts w:ascii="標楷體" w:eastAsia="標楷體" w:hAnsi="標楷體"/>
              </w:rPr>
            </w:pPr>
            <w:r w:rsidRPr="00362205">
              <w:rPr>
                <w:rFonts w:ascii="標楷體" w:eastAsia="標楷體" w:hAnsi="標楷體" w:hint="eastAsia"/>
              </w:rPr>
              <w:t>7</w:t>
            </w:r>
          </w:p>
        </w:tc>
        <w:tc>
          <w:tcPr>
            <w:tcW w:w="1095" w:type="dxa"/>
          </w:tcPr>
          <w:p w14:paraId="36158D4A" w14:textId="77777777" w:rsidR="00962FEA" w:rsidRPr="00A2660E" w:rsidRDefault="00962FEA" w:rsidP="00A4242B">
            <w:pPr>
              <w:rPr>
                <w:rFonts w:ascii="標楷體" w:eastAsia="標楷體" w:hAnsi="標楷體"/>
              </w:rPr>
            </w:pPr>
            <w:r>
              <w:rPr>
                <w:rFonts w:ascii="標楷體" w:eastAsia="標楷體" w:hAnsi="標楷體" w:hint="eastAsia"/>
              </w:rPr>
              <w:t>5</w:t>
            </w:r>
            <w:r w:rsidRPr="00A2660E">
              <w:rPr>
                <w:rFonts w:ascii="標楷體" w:eastAsia="標楷體" w:hAnsi="標楷體" w:hint="eastAsia"/>
              </w:rPr>
              <w:t>月份</w:t>
            </w:r>
          </w:p>
        </w:tc>
        <w:tc>
          <w:tcPr>
            <w:tcW w:w="1072" w:type="dxa"/>
          </w:tcPr>
          <w:p w14:paraId="73DA1BA2" w14:textId="77777777" w:rsidR="00962FEA" w:rsidRPr="00A2660E" w:rsidRDefault="00962FEA" w:rsidP="006D5528">
            <w:pPr>
              <w:rPr>
                <w:rFonts w:ascii="標楷體" w:eastAsia="標楷體" w:hAnsi="標楷體"/>
              </w:rPr>
            </w:pPr>
            <w:r>
              <w:rPr>
                <w:rFonts w:ascii="標楷體" w:eastAsia="標楷體" w:hAnsi="標楷體" w:hint="eastAsia"/>
              </w:rPr>
              <w:t>9(14)</w:t>
            </w:r>
          </w:p>
        </w:tc>
        <w:tc>
          <w:tcPr>
            <w:tcW w:w="1096" w:type="dxa"/>
          </w:tcPr>
          <w:p w14:paraId="11630832" w14:textId="77777777" w:rsidR="00962FEA" w:rsidRPr="00A2660E" w:rsidRDefault="00962FEA" w:rsidP="00A4242B">
            <w:pPr>
              <w:rPr>
                <w:rFonts w:ascii="標楷體" w:eastAsia="標楷體" w:hAnsi="標楷體"/>
              </w:rPr>
            </w:pPr>
          </w:p>
        </w:tc>
        <w:tc>
          <w:tcPr>
            <w:tcW w:w="1174" w:type="dxa"/>
          </w:tcPr>
          <w:p w14:paraId="1F3E20D6" w14:textId="77777777" w:rsidR="00962FEA" w:rsidRPr="00A2660E" w:rsidRDefault="00962FEA" w:rsidP="00A4242B">
            <w:pPr>
              <w:rPr>
                <w:rFonts w:ascii="標楷體" w:eastAsia="標楷體" w:hAnsi="標楷體"/>
              </w:rPr>
            </w:pPr>
          </w:p>
        </w:tc>
        <w:tc>
          <w:tcPr>
            <w:tcW w:w="675" w:type="dxa"/>
          </w:tcPr>
          <w:p w14:paraId="2D7E6DD6" w14:textId="4E143E31" w:rsidR="00962FEA" w:rsidRPr="00A2660E" w:rsidRDefault="00962FEA" w:rsidP="00A4242B">
            <w:pPr>
              <w:rPr>
                <w:rFonts w:ascii="標楷體" w:eastAsia="標楷體" w:hAnsi="標楷體"/>
              </w:rPr>
            </w:pPr>
          </w:p>
        </w:tc>
        <w:tc>
          <w:tcPr>
            <w:tcW w:w="696" w:type="dxa"/>
          </w:tcPr>
          <w:p w14:paraId="66487824" w14:textId="77777777" w:rsidR="00962FEA" w:rsidRPr="00A2660E" w:rsidRDefault="00962FEA" w:rsidP="00A4242B">
            <w:pPr>
              <w:rPr>
                <w:rFonts w:ascii="標楷體" w:eastAsia="標楷體" w:hAnsi="標楷體"/>
              </w:rPr>
            </w:pPr>
          </w:p>
        </w:tc>
        <w:tc>
          <w:tcPr>
            <w:tcW w:w="3529" w:type="dxa"/>
          </w:tcPr>
          <w:p w14:paraId="0535EF46" w14:textId="3D729EB2" w:rsidR="00962FEA" w:rsidRDefault="007D62A8" w:rsidP="00A4242B">
            <w:r w:rsidRPr="00740ABF">
              <w:rPr>
                <w:rFonts w:ascii="標楷體" w:eastAsia="標楷體" w:hAnsi="標楷體" w:hint="eastAsia"/>
              </w:rPr>
              <w:t>新增、修改時</w:t>
            </w:r>
            <w:r>
              <w:rPr>
                <w:rFonts w:ascii="標楷體" w:eastAsia="標楷體" w:hAnsi="標楷體" w:hint="eastAsia"/>
              </w:rPr>
              <w:t>可不輸入</w:t>
            </w:r>
            <w:r w:rsidRPr="00740ABF">
              <w:rPr>
                <w:rFonts w:ascii="標楷體" w:eastAsia="標楷體" w:hAnsi="標楷體" w:hint="eastAsia"/>
              </w:rPr>
              <w:t>,其他自動顯示不必輸入</w:t>
            </w:r>
          </w:p>
        </w:tc>
      </w:tr>
      <w:tr w:rsidR="00962FEA" w:rsidRPr="00362205" w14:paraId="202F97A1" w14:textId="77777777" w:rsidTr="00962FEA">
        <w:trPr>
          <w:trHeight w:val="291"/>
          <w:jc w:val="center"/>
        </w:trPr>
        <w:tc>
          <w:tcPr>
            <w:tcW w:w="567" w:type="dxa"/>
          </w:tcPr>
          <w:p w14:paraId="1C7F38DB" w14:textId="77777777" w:rsidR="00962FEA" w:rsidRPr="00362205" w:rsidRDefault="00962FEA" w:rsidP="00A4242B">
            <w:pPr>
              <w:rPr>
                <w:rFonts w:ascii="標楷體" w:eastAsia="標楷體" w:hAnsi="標楷體"/>
              </w:rPr>
            </w:pPr>
            <w:r>
              <w:rPr>
                <w:rFonts w:ascii="標楷體" w:eastAsia="標楷體" w:hAnsi="標楷體" w:hint="eastAsia"/>
              </w:rPr>
              <w:t>8</w:t>
            </w:r>
          </w:p>
        </w:tc>
        <w:tc>
          <w:tcPr>
            <w:tcW w:w="1095" w:type="dxa"/>
          </w:tcPr>
          <w:p w14:paraId="57B4D817" w14:textId="77777777" w:rsidR="00962FEA" w:rsidRPr="00A2660E" w:rsidRDefault="00962FEA" w:rsidP="00A4242B">
            <w:pPr>
              <w:rPr>
                <w:rFonts w:ascii="標楷體" w:eastAsia="標楷體" w:hAnsi="標楷體"/>
              </w:rPr>
            </w:pPr>
            <w:r>
              <w:rPr>
                <w:rFonts w:ascii="標楷體" w:eastAsia="標楷體" w:hAnsi="標楷體" w:hint="eastAsia"/>
              </w:rPr>
              <w:t>6</w:t>
            </w:r>
            <w:r w:rsidRPr="00A2660E">
              <w:rPr>
                <w:rFonts w:ascii="標楷體" w:eastAsia="標楷體" w:hAnsi="標楷體" w:hint="eastAsia"/>
              </w:rPr>
              <w:t>月份</w:t>
            </w:r>
          </w:p>
        </w:tc>
        <w:tc>
          <w:tcPr>
            <w:tcW w:w="1072" w:type="dxa"/>
          </w:tcPr>
          <w:p w14:paraId="4FD2C7FA" w14:textId="77777777" w:rsidR="00962FEA" w:rsidRPr="00A2660E" w:rsidRDefault="00962FEA" w:rsidP="006D5528">
            <w:pPr>
              <w:rPr>
                <w:rFonts w:ascii="標楷體" w:eastAsia="標楷體" w:hAnsi="標楷體"/>
              </w:rPr>
            </w:pPr>
            <w:r>
              <w:rPr>
                <w:rFonts w:ascii="標楷體" w:eastAsia="標楷體" w:hAnsi="標楷體" w:hint="eastAsia"/>
              </w:rPr>
              <w:t>9(14)</w:t>
            </w:r>
          </w:p>
        </w:tc>
        <w:tc>
          <w:tcPr>
            <w:tcW w:w="1096" w:type="dxa"/>
          </w:tcPr>
          <w:p w14:paraId="644EAD44" w14:textId="77777777" w:rsidR="00962FEA" w:rsidRPr="00A2660E" w:rsidRDefault="00962FEA" w:rsidP="00A4242B">
            <w:pPr>
              <w:rPr>
                <w:rFonts w:ascii="標楷體" w:eastAsia="標楷體" w:hAnsi="標楷體"/>
              </w:rPr>
            </w:pPr>
          </w:p>
        </w:tc>
        <w:tc>
          <w:tcPr>
            <w:tcW w:w="1174" w:type="dxa"/>
          </w:tcPr>
          <w:p w14:paraId="3959F5AD" w14:textId="77777777" w:rsidR="00962FEA" w:rsidRPr="00A2660E" w:rsidRDefault="00962FEA" w:rsidP="00A4242B">
            <w:pPr>
              <w:rPr>
                <w:rFonts w:ascii="標楷體" w:eastAsia="標楷體" w:hAnsi="標楷體"/>
              </w:rPr>
            </w:pPr>
          </w:p>
        </w:tc>
        <w:tc>
          <w:tcPr>
            <w:tcW w:w="675" w:type="dxa"/>
          </w:tcPr>
          <w:p w14:paraId="4B32BDDF" w14:textId="713EF2F2" w:rsidR="00962FEA" w:rsidRPr="00A2660E" w:rsidRDefault="00962FEA" w:rsidP="00A4242B">
            <w:pPr>
              <w:rPr>
                <w:rFonts w:ascii="標楷體" w:eastAsia="標楷體" w:hAnsi="標楷體"/>
              </w:rPr>
            </w:pPr>
          </w:p>
        </w:tc>
        <w:tc>
          <w:tcPr>
            <w:tcW w:w="696" w:type="dxa"/>
          </w:tcPr>
          <w:p w14:paraId="74AAED8C" w14:textId="77777777" w:rsidR="00962FEA" w:rsidRPr="00A2660E" w:rsidRDefault="00962FEA" w:rsidP="00A4242B">
            <w:pPr>
              <w:rPr>
                <w:rFonts w:ascii="標楷體" w:eastAsia="標楷體" w:hAnsi="標楷體"/>
              </w:rPr>
            </w:pPr>
          </w:p>
        </w:tc>
        <w:tc>
          <w:tcPr>
            <w:tcW w:w="3529" w:type="dxa"/>
          </w:tcPr>
          <w:p w14:paraId="5C681662" w14:textId="4B22938F" w:rsidR="00962FEA" w:rsidRDefault="007D62A8" w:rsidP="00A4242B">
            <w:r w:rsidRPr="00740ABF">
              <w:rPr>
                <w:rFonts w:ascii="標楷體" w:eastAsia="標楷體" w:hAnsi="標楷體" w:hint="eastAsia"/>
              </w:rPr>
              <w:t>新增、修改時</w:t>
            </w:r>
            <w:r>
              <w:rPr>
                <w:rFonts w:ascii="標楷體" w:eastAsia="標楷體" w:hAnsi="標楷體" w:hint="eastAsia"/>
              </w:rPr>
              <w:t>可不輸入</w:t>
            </w:r>
            <w:r w:rsidRPr="00740ABF">
              <w:rPr>
                <w:rFonts w:ascii="標楷體" w:eastAsia="標楷體" w:hAnsi="標楷體" w:hint="eastAsia"/>
              </w:rPr>
              <w:t>,其他自動顯示不必輸入</w:t>
            </w:r>
          </w:p>
        </w:tc>
      </w:tr>
      <w:tr w:rsidR="00962FEA" w:rsidRPr="00362205" w14:paraId="6ECE158A" w14:textId="77777777" w:rsidTr="00962FEA">
        <w:trPr>
          <w:trHeight w:val="291"/>
          <w:jc w:val="center"/>
        </w:trPr>
        <w:tc>
          <w:tcPr>
            <w:tcW w:w="567" w:type="dxa"/>
          </w:tcPr>
          <w:p w14:paraId="5CD8AFC9" w14:textId="77777777" w:rsidR="00962FEA" w:rsidRPr="00362205" w:rsidRDefault="00962FEA" w:rsidP="00A4242B">
            <w:pPr>
              <w:rPr>
                <w:rFonts w:ascii="標楷體" w:eastAsia="標楷體" w:hAnsi="標楷體"/>
              </w:rPr>
            </w:pPr>
            <w:r>
              <w:rPr>
                <w:rFonts w:ascii="標楷體" w:eastAsia="標楷體" w:hAnsi="標楷體" w:hint="eastAsia"/>
              </w:rPr>
              <w:t>9</w:t>
            </w:r>
          </w:p>
        </w:tc>
        <w:tc>
          <w:tcPr>
            <w:tcW w:w="1095" w:type="dxa"/>
          </w:tcPr>
          <w:p w14:paraId="7FDCA9FA" w14:textId="77777777" w:rsidR="00962FEA" w:rsidRPr="00A2660E" w:rsidRDefault="00962FEA" w:rsidP="00A4242B">
            <w:pPr>
              <w:rPr>
                <w:rFonts w:ascii="標楷體" w:eastAsia="標楷體" w:hAnsi="標楷體"/>
              </w:rPr>
            </w:pPr>
            <w:r>
              <w:rPr>
                <w:rFonts w:ascii="標楷體" w:eastAsia="標楷體" w:hAnsi="標楷體" w:hint="eastAsia"/>
              </w:rPr>
              <w:t>7</w:t>
            </w:r>
            <w:r w:rsidRPr="00A2660E">
              <w:rPr>
                <w:rFonts w:ascii="標楷體" w:eastAsia="標楷體" w:hAnsi="標楷體" w:hint="eastAsia"/>
              </w:rPr>
              <w:t>月份</w:t>
            </w:r>
          </w:p>
        </w:tc>
        <w:tc>
          <w:tcPr>
            <w:tcW w:w="1072" w:type="dxa"/>
          </w:tcPr>
          <w:p w14:paraId="4F71D49B" w14:textId="77777777" w:rsidR="00962FEA" w:rsidRPr="00A2660E" w:rsidRDefault="00962FEA" w:rsidP="006D5528">
            <w:pPr>
              <w:rPr>
                <w:rFonts w:ascii="標楷體" w:eastAsia="標楷體" w:hAnsi="標楷體"/>
              </w:rPr>
            </w:pPr>
            <w:r>
              <w:rPr>
                <w:rFonts w:ascii="標楷體" w:eastAsia="標楷體" w:hAnsi="標楷體" w:hint="eastAsia"/>
              </w:rPr>
              <w:t>9(14)</w:t>
            </w:r>
          </w:p>
        </w:tc>
        <w:tc>
          <w:tcPr>
            <w:tcW w:w="1096" w:type="dxa"/>
          </w:tcPr>
          <w:p w14:paraId="5CF610A7" w14:textId="77777777" w:rsidR="00962FEA" w:rsidRPr="00A2660E" w:rsidRDefault="00962FEA" w:rsidP="00A4242B">
            <w:pPr>
              <w:rPr>
                <w:rFonts w:ascii="標楷體" w:eastAsia="標楷體" w:hAnsi="標楷體"/>
              </w:rPr>
            </w:pPr>
          </w:p>
        </w:tc>
        <w:tc>
          <w:tcPr>
            <w:tcW w:w="1174" w:type="dxa"/>
          </w:tcPr>
          <w:p w14:paraId="66E9C868" w14:textId="77777777" w:rsidR="00962FEA" w:rsidRPr="00A2660E" w:rsidRDefault="00962FEA" w:rsidP="00A4242B">
            <w:pPr>
              <w:rPr>
                <w:rFonts w:ascii="標楷體" w:eastAsia="標楷體" w:hAnsi="標楷體"/>
              </w:rPr>
            </w:pPr>
          </w:p>
        </w:tc>
        <w:tc>
          <w:tcPr>
            <w:tcW w:w="675" w:type="dxa"/>
          </w:tcPr>
          <w:p w14:paraId="31BA33A5" w14:textId="0883A4C0" w:rsidR="00962FEA" w:rsidRPr="00A2660E" w:rsidRDefault="00962FEA" w:rsidP="00A4242B">
            <w:pPr>
              <w:rPr>
                <w:rFonts w:ascii="標楷體" w:eastAsia="標楷體" w:hAnsi="標楷體"/>
              </w:rPr>
            </w:pPr>
          </w:p>
        </w:tc>
        <w:tc>
          <w:tcPr>
            <w:tcW w:w="696" w:type="dxa"/>
          </w:tcPr>
          <w:p w14:paraId="4F5C1011" w14:textId="77777777" w:rsidR="00962FEA" w:rsidRPr="00A2660E" w:rsidRDefault="00962FEA" w:rsidP="00A4242B">
            <w:pPr>
              <w:rPr>
                <w:rFonts w:ascii="標楷體" w:eastAsia="標楷體" w:hAnsi="標楷體"/>
              </w:rPr>
            </w:pPr>
          </w:p>
        </w:tc>
        <w:tc>
          <w:tcPr>
            <w:tcW w:w="3529" w:type="dxa"/>
          </w:tcPr>
          <w:p w14:paraId="19E12ED3" w14:textId="2FD97A60" w:rsidR="00962FEA" w:rsidRDefault="007D62A8" w:rsidP="00A4242B">
            <w:r w:rsidRPr="00740ABF">
              <w:rPr>
                <w:rFonts w:ascii="標楷體" w:eastAsia="標楷體" w:hAnsi="標楷體" w:hint="eastAsia"/>
              </w:rPr>
              <w:t>新增、修改時</w:t>
            </w:r>
            <w:r>
              <w:rPr>
                <w:rFonts w:ascii="標楷體" w:eastAsia="標楷體" w:hAnsi="標楷體" w:hint="eastAsia"/>
              </w:rPr>
              <w:t>可不輸入</w:t>
            </w:r>
            <w:r w:rsidRPr="00740ABF">
              <w:rPr>
                <w:rFonts w:ascii="標楷體" w:eastAsia="標楷體" w:hAnsi="標楷體" w:hint="eastAsia"/>
              </w:rPr>
              <w:t>,其他自動顯示不必輸入</w:t>
            </w:r>
          </w:p>
        </w:tc>
      </w:tr>
      <w:tr w:rsidR="00962FEA" w:rsidRPr="00362205" w14:paraId="418B61F8" w14:textId="77777777" w:rsidTr="00962FEA">
        <w:trPr>
          <w:trHeight w:val="291"/>
          <w:jc w:val="center"/>
        </w:trPr>
        <w:tc>
          <w:tcPr>
            <w:tcW w:w="567" w:type="dxa"/>
          </w:tcPr>
          <w:p w14:paraId="731D3482" w14:textId="77777777" w:rsidR="00962FEA" w:rsidRPr="00362205" w:rsidRDefault="00962FEA" w:rsidP="00A4242B">
            <w:pPr>
              <w:rPr>
                <w:rFonts w:ascii="標楷體" w:eastAsia="標楷體" w:hAnsi="標楷體"/>
              </w:rPr>
            </w:pPr>
            <w:r>
              <w:rPr>
                <w:rFonts w:ascii="標楷體" w:eastAsia="標楷體" w:hAnsi="標楷體" w:hint="eastAsia"/>
              </w:rPr>
              <w:t>10</w:t>
            </w:r>
          </w:p>
        </w:tc>
        <w:tc>
          <w:tcPr>
            <w:tcW w:w="1095" w:type="dxa"/>
          </w:tcPr>
          <w:p w14:paraId="4274564A" w14:textId="77777777" w:rsidR="00962FEA" w:rsidRPr="00A2660E" w:rsidRDefault="00962FEA" w:rsidP="00A4242B">
            <w:pPr>
              <w:rPr>
                <w:rFonts w:ascii="標楷體" w:eastAsia="標楷體" w:hAnsi="標楷體"/>
              </w:rPr>
            </w:pPr>
            <w:r>
              <w:rPr>
                <w:rFonts w:ascii="標楷體" w:eastAsia="標楷體" w:hAnsi="標楷體" w:hint="eastAsia"/>
              </w:rPr>
              <w:t>8</w:t>
            </w:r>
            <w:r w:rsidRPr="00A2660E">
              <w:rPr>
                <w:rFonts w:ascii="標楷體" w:eastAsia="標楷體" w:hAnsi="標楷體" w:hint="eastAsia"/>
              </w:rPr>
              <w:t>月份</w:t>
            </w:r>
          </w:p>
        </w:tc>
        <w:tc>
          <w:tcPr>
            <w:tcW w:w="1072" w:type="dxa"/>
          </w:tcPr>
          <w:p w14:paraId="041F207D" w14:textId="77777777" w:rsidR="00962FEA" w:rsidRPr="00A2660E" w:rsidRDefault="00962FEA" w:rsidP="006D5528">
            <w:pPr>
              <w:rPr>
                <w:rFonts w:ascii="標楷體" w:eastAsia="標楷體" w:hAnsi="標楷體"/>
              </w:rPr>
            </w:pPr>
            <w:r>
              <w:rPr>
                <w:rFonts w:ascii="標楷體" w:eastAsia="標楷體" w:hAnsi="標楷體" w:hint="eastAsia"/>
              </w:rPr>
              <w:t>9(14)</w:t>
            </w:r>
          </w:p>
        </w:tc>
        <w:tc>
          <w:tcPr>
            <w:tcW w:w="1096" w:type="dxa"/>
          </w:tcPr>
          <w:p w14:paraId="392E1974" w14:textId="77777777" w:rsidR="00962FEA" w:rsidRPr="00A2660E" w:rsidRDefault="00962FEA" w:rsidP="00A4242B">
            <w:pPr>
              <w:rPr>
                <w:rFonts w:ascii="標楷體" w:eastAsia="標楷體" w:hAnsi="標楷體"/>
              </w:rPr>
            </w:pPr>
          </w:p>
        </w:tc>
        <w:tc>
          <w:tcPr>
            <w:tcW w:w="1174" w:type="dxa"/>
          </w:tcPr>
          <w:p w14:paraId="389339E7" w14:textId="77777777" w:rsidR="00962FEA" w:rsidRPr="00A2660E" w:rsidRDefault="00962FEA" w:rsidP="00A4242B">
            <w:pPr>
              <w:rPr>
                <w:rFonts w:ascii="標楷體" w:eastAsia="標楷體" w:hAnsi="標楷體"/>
              </w:rPr>
            </w:pPr>
          </w:p>
        </w:tc>
        <w:tc>
          <w:tcPr>
            <w:tcW w:w="675" w:type="dxa"/>
          </w:tcPr>
          <w:p w14:paraId="032126B1" w14:textId="45388C2B" w:rsidR="00962FEA" w:rsidRPr="00A2660E" w:rsidRDefault="00962FEA" w:rsidP="00A4242B">
            <w:pPr>
              <w:rPr>
                <w:rFonts w:ascii="標楷體" w:eastAsia="標楷體" w:hAnsi="標楷體"/>
              </w:rPr>
            </w:pPr>
          </w:p>
        </w:tc>
        <w:tc>
          <w:tcPr>
            <w:tcW w:w="696" w:type="dxa"/>
          </w:tcPr>
          <w:p w14:paraId="29D60AA0" w14:textId="77777777" w:rsidR="00962FEA" w:rsidRPr="00A2660E" w:rsidRDefault="00962FEA" w:rsidP="00A4242B">
            <w:pPr>
              <w:rPr>
                <w:rFonts w:ascii="標楷體" w:eastAsia="標楷體" w:hAnsi="標楷體"/>
              </w:rPr>
            </w:pPr>
          </w:p>
        </w:tc>
        <w:tc>
          <w:tcPr>
            <w:tcW w:w="3529" w:type="dxa"/>
          </w:tcPr>
          <w:p w14:paraId="13626A0E" w14:textId="24795648" w:rsidR="00962FEA" w:rsidRDefault="007D62A8" w:rsidP="00A4242B">
            <w:r w:rsidRPr="00740ABF">
              <w:rPr>
                <w:rFonts w:ascii="標楷體" w:eastAsia="標楷體" w:hAnsi="標楷體" w:hint="eastAsia"/>
              </w:rPr>
              <w:t>新增、修改時</w:t>
            </w:r>
            <w:r>
              <w:rPr>
                <w:rFonts w:ascii="標楷體" w:eastAsia="標楷體" w:hAnsi="標楷體" w:hint="eastAsia"/>
              </w:rPr>
              <w:t>可不輸入</w:t>
            </w:r>
            <w:r w:rsidRPr="00740ABF">
              <w:rPr>
                <w:rFonts w:ascii="標楷體" w:eastAsia="標楷體" w:hAnsi="標楷體" w:hint="eastAsia"/>
              </w:rPr>
              <w:t>,其他自</w:t>
            </w:r>
            <w:r w:rsidRPr="00740ABF">
              <w:rPr>
                <w:rFonts w:ascii="標楷體" w:eastAsia="標楷體" w:hAnsi="標楷體" w:hint="eastAsia"/>
              </w:rPr>
              <w:lastRenderedPageBreak/>
              <w:t>動顯示不必輸入</w:t>
            </w:r>
          </w:p>
        </w:tc>
      </w:tr>
      <w:tr w:rsidR="00962FEA" w:rsidRPr="00362205" w14:paraId="0CA56054" w14:textId="77777777" w:rsidTr="00962FEA">
        <w:trPr>
          <w:trHeight w:val="291"/>
          <w:jc w:val="center"/>
        </w:trPr>
        <w:tc>
          <w:tcPr>
            <w:tcW w:w="567" w:type="dxa"/>
          </w:tcPr>
          <w:p w14:paraId="1B3A3A7E" w14:textId="77777777" w:rsidR="00962FEA" w:rsidRPr="00362205" w:rsidRDefault="00962FEA" w:rsidP="00A4242B">
            <w:pPr>
              <w:rPr>
                <w:rFonts w:ascii="標楷體" w:eastAsia="標楷體" w:hAnsi="標楷體"/>
              </w:rPr>
            </w:pPr>
            <w:r>
              <w:rPr>
                <w:rFonts w:ascii="標楷體" w:eastAsia="標楷體" w:hAnsi="標楷體" w:hint="eastAsia"/>
              </w:rPr>
              <w:lastRenderedPageBreak/>
              <w:t>11</w:t>
            </w:r>
          </w:p>
        </w:tc>
        <w:tc>
          <w:tcPr>
            <w:tcW w:w="1095" w:type="dxa"/>
          </w:tcPr>
          <w:p w14:paraId="23E2AD9F" w14:textId="77777777" w:rsidR="00962FEA" w:rsidRPr="00A2660E" w:rsidRDefault="00962FEA" w:rsidP="00A4242B">
            <w:pPr>
              <w:rPr>
                <w:rFonts w:ascii="標楷體" w:eastAsia="標楷體" w:hAnsi="標楷體"/>
              </w:rPr>
            </w:pPr>
            <w:r>
              <w:rPr>
                <w:rFonts w:ascii="標楷體" w:eastAsia="標楷體" w:hAnsi="標楷體" w:hint="eastAsia"/>
              </w:rPr>
              <w:t>9</w:t>
            </w:r>
            <w:r w:rsidRPr="00A2660E">
              <w:rPr>
                <w:rFonts w:ascii="標楷體" w:eastAsia="標楷體" w:hAnsi="標楷體" w:hint="eastAsia"/>
              </w:rPr>
              <w:t>月份</w:t>
            </w:r>
          </w:p>
        </w:tc>
        <w:tc>
          <w:tcPr>
            <w:tcW w:w="1072" w:type="dxa"/>
          </w:tcPr>
          <w:p w14:paraId="4A2B68EE" w14:textId="77777777" w:rsidR="00962FEA" w:rsidRPr="00A2660E" w:rsidRDefault="00962FEA" w:rsidP="006D5528">
            <w:pPr>
              <w:rPr>
                <w:rFonts w:ascii="標楷體" w:eastAsia="標楷體" w:hAnsi="標楷體"/>
              </w:rPr>
            </w:pPr>
            <w:r>
              <w:rPr>
                <w:rFonts w:ascii="標楷體" w:eastAsia="標楷體" w:hAnsi="標楷體" w:hint="eastAsia"/>
              </w:rPr>
              <w:t>9(14)</w:t>
            </w:r>
          </w:p>
        </w:tc>
        <w:tc>
          <w:tcPr>
            <w:tcW w:w="1096" w:type="dxa"/>
          </w:tcPr>
          <w:p w14:paraId="7E6546D4" w14:textId="77777777" w:rsidR="00962FEA" w:rsidRPr="00A2660E" w:rsidRDefault="00962FEA" w:rsidP="00A4242B">
            <w:pPr>
              <w:rPr>
                <w:rFonts w:ascii="標楷體" w:eastAsia="標楷體" w:hAnsi="標楷體"/>
              </w:rPr>
            </w:pPr>
          </w:p>
        </w:tc>
        <w:tc>
          <w:tcPr>
            <w:tcW w:w="1174" w:type="dxa"/>
          </w:tcPr>
          <w:p w14:paraId="0E5B2117" w14:textId="77777777" w:rsidR="00962FEA" w:rsidRPr="00A2660E" w:rsidRDefault="00962FEA" w:rsidP="00A4242B">
            <w:pPr>
              <w:rPr>
                <w:rFonts w:ascii="標楷體" w:eastAsia="標楷體" w:hAnsi="標楷體"/>
              </w:rPr>
            </w:pPr>
          </w:p>
        </w:tc>
        <w:tc>
          <w:tcPr>
            <w:tcW w:w="675" w:type="dxa"/>
          </w:tcPr>
          <w:p w14:paraId="59111C63" w14:textId="5DEFD88E" w:rsidR="00962FEA" w:rsidRPr="00A2660E" w:rsidRDefault="00962FEA" w:rsidP="00A4242B">
            <w:pPr>
              <w:rPr>
                <w:rFonts w:ascii="標楷體" w:eastAsia="標楷體" w:hAnsi="標楷體"/>
              </w:rPr>
            </w:pPr>
          </w:p>
        </w:tc>
        <w:tc>
          <w:tcPr>
            <w:tcW w:w="696" w:type="dxa"/>
          </w:tcPr>
          <w:p w14:paraId="007AE22D" w14:textId="77777777" w:rsidR="00962FEA" w:rsidRPr="00A2660E" w:rsidRDefault="00962FEA" w:rsidP="00A4242B">
            <w:pPr>
              <w:rPr>
                <w:rFonts w:ascii="標楷體" w:eastAsia="標楷體" w:hAnsi="標楷體"/>
              </w:rPr>
            </w:pPr>
          </w:p>
        </w:tc>
        <w:tc>
          <w:tcPr>
            <w:tcW w:w="3529" w:type="dxa"/>
          </w:tcPr>
          <w:p w14:paraId="05439485" w14:textId="2E096409" w:rsidR="00962FEA" w:rsidRDefault="007D62A8" w:rsidP="00A4242B">
            <w:r w:rsidRPr="00740ABF">
              <w:rPr>
                <w:rFonts w:ascii="標楷體" w:eastAsia="標楷體" w:hAnsi="標楷體" w:hint="eastAsia"/>
              </w:rPr>
              <w:t>新增、修改時</w:t>
            </w:r>
            <w:r>
              <w:rPr>
                <w:rFonts w:ascii="標楷體" w:eastAsia="標楷體" w:hAnsi="標楷體" w:hint="eastAsia"/>
              </w:rPr>
              <w:t>可不輸入</w:t>
            </w:r>
            <w:r w:rsidRPr="00740ABF">
              <w:rPr>
                <w:rFonts w:ascii="標楷體" w:eastAsia="標楷體" w:hAnsi="標楷體" w:hint="eastAsia"/>
              </w:rPr>
              <w:t>,其他自動顯示不必輸入</w:t>
            </w:r>
          </w:p>
        </w:tc>
      </w:tr>
      <w:tr w:rsidR="00962FEA" w:rsidRPr="00362205" w14:paraId="5487D26F" w14:textId="77777777" w:rsidTr="00962FEA">
        <w:trPr>
          <w:trHeight w:val="291"/>
          <w:jc w:val="center"/>
        </w:trPr>
        <w:tc>
          <w:tcPr>
            <w:tcW w:w="567" w:type="dxa"/>
          </w:tcPr>
          <w:p w14:paraId="3F6D235B" w14:textId="77777777" w:rsidR="00962FEA" w:rsidRPr="00362205" w:rsidRDefault="00962FEA" w:rsidP="00A4242B">
            <w:pPr>
              <w:rPr>
                <w:rFonts w:ascii="標楷體" w:eastAsia="標楷體" w:hAnsi="標楷體"/>
              </w:rPr>
            </w:pPr>
            <w:r>
              <w:rPr>
                <w:rFonts w:ascii="標楷體" w:eastAsia="標楷體" w:hAnsi="標楷體" w:hint="eastAsia"/>
              </w:rPr>
              <w:t>12</w:t>
            </w:r>
          </w:p>
        </w:tc>
        <w:tc>
          <w:tcPr>
            <w:tcW w:w="1095" w:type="dxa"/>
          </w:tcPr>
          <w:p w14:paraId="58F23467" w14:textId="77777777" w:rsidR="00962FEA" w:rsidRPr="00A2660E" w:rsidRDefault="00962FEA" w:rsidP="00A4242B">
            <w:pPr>
              <w:rPr>
                <w:rFonts w:ascii="標楷體" w:eastAsia="標楷體" w:hAnsi="標楷體"/>
              </w:rPr>
            </w:pPr>
            <w:r>
              <w:rPr>
                <w:rFonts w:ascii="標楷體" w:eastAsia="標楷體" w:hAnsi="標楷體" w:hint="eastAsia"/>
              </w:rPr>
              <w:t>10</w:t>
            </w:r>
            <w:r w:rsidRPr="00A2660E">
              <w:rPr>
                <w:rFonts w:ascii="標楷體" w:eastAsia="標楷體" w:hAnsi="標楷體" w:hint="eastAsia"/>
              </w:rPr>
              <w:t>月份</w:t>
            </w:r>
          </w:p>
        </w:tc>
        <w:tc>
          <w:tcPr>
            <w:tcW w:w="1072" w:type="dxa"/>
          </w:tcPr>
          <w:p w14:paraId="5ED1375F" w14:textId="77777777" w:rsidR="00962FEA" w:rsidRPr="00A2660E" w:rsidRDefault="00962FEA" w:rsidP="006D5528">
            <w:pPr>
              <w:rPr>
                <w:rFonts w:ascii="標楷體" w:eastAsia="標楷體" w:hAnsi="標楷體"/>
              </w:rPr>
            </w:pPr>
            <w:r>
              <w:rPr>
                <w:rFonts w:ascii="標楷體" w:eastAsia="標楷體" w:hAnsi="標楷體" w:hint="eastAsia"/>
              </w:rPr>
              <w:t>9(14)</w:t>
            </w:r>
          </w:p>
        </w:tc>
        <w:tc>
          <w:tcPr>
            <w:tcW w:w="1096" w:type="dxa"/>
          </w:tcPr>
          <w:p w14:paraId="1B461D31" w14:textId="77777777" w:rsidR="00962FEA" w:rsidRPr="00A2660E" w:rsidRDefault="00962FEA" w:rsidP="00A4242B">
            <w:pPr>
              <w:rPr>
                <w:rFonts w:ascii="標楷體" w:eastAsia="標楷體" w:hAnsi="標楷體"/>
              </w:rPr>
            </w:pPr>
          </w:p>
        </w:tc>
        <w:tc>
          <w:tcPr>
            <w:tcW w:w="1174" w:type="dxa"/>
          </w:tcPr>
          <w:p w14:paraId="6BDAA6EE" w14:textId="77777777" w:rsidR="00962FEA" w:rsidRPr="00A2660E" w:rsidRDefault="00962FEA" w:rsidP="00A4242B">
            <w:pPr>
              <w:rPr>
                <w:rFonts w:ascii="標楷體" w:eastAsia="標楷體" w:hAnsi="標楷體"/>
              </w:rPr>
            </w:pPr>
          </w:p>
        </w:tc>
        <w:tc>
          <w:tcPr>
            <w:tcW w:w="675" w:type="dxa"/>
          </w:tcPr>
          <w:p w14:paraId="3E42F943" w14:textId="394F6864" w:rsidR="00962FEA" w:rsidRPr="00A2660E" w:rsidRDefault="00962FEA" w:rsidP="00A4242B">
            <w:pPr>
              <w:rPr>
                <w:rFonts w:ascii="標楷體" w:eastAsia="標楷體" w:hAnsi="標楷體"/>
              </w:rPr>
            </w:pPr>
          </w:p>
        </w:tc>
        <w:tc>
          <w:tcPr>
            <w:tcW w:w="696" w:type="dxa"/>
          </w:tcPr>
          <w:p w14:paraId="2A616279" w14:textId="77777777" w:rsidR="00962FEA" w:rsidRPr="00A2660E" w:rsidRDefault="00962FEA" w:rsidP="00A4242B">
            <w:pPr>
              <w:rPr>
                <w:rFonts w:ascii="標楷體" w:eastAsia="標楷體" w:hAnsi="標楷體"/>
              </w:rPr>
            </w:pPr>
          </w:p>
        </w:tc>
        <w:tc>
          <w:tcPr>
            <w:tcW w:w="3529" w:type="dxa"/>
          </w:tcPr>
          <w:p w14:paraId="750B7B58" w14:textId="38954872" w:rsidR="00962FEA" w:rsidRDefault="007D62A8" w:rsidP="00A4242B">
            <w:r w:rsidRPr="00740ABF">
              <w:rPr>
                <w:rFonts w:ascii="標楷體" w:eastAsia="標楷體" w:hAnsi="標楷體" w:hint="eastAsia"/>
              </w:rPr>
              <w:t>新增、修改時</w:t>
            </w:r>
            <w:r>
              <w:rPr>
                <w:rFonts w:ascii="標楷體" w:eastAsia="標楷體" w:hAnsi="標楷體" w:hint="eastAsia"/>
              </w:rPr>
              <w:t>可不輸入</w:t>
            </w:r>
            <w:r w:rsidRPr="00740ABF">
              <w:rPr>
                <w:rFonts w:ascii="標楷體" w:eastAsia="標楷體" w:hAnsi="標楷體" w:hint="eastAsia"/>
              </w:rPr>
              <w:t>,其他自動顯示不必輸入</w:t>
            </w:r>
          </w:p>
        </w:tc>
      </w:tr>
      <w:tr w:rsidR="00962FEA" w:rsidRPr="00362205" w14:paraId="2D438A4A" w14:textId="77777777" w:rsidTr="00962FEA">
        <w:trPr>
          <w:trHeight w:val="291"/>
          <w:jc w:val="center"/>
        </w:trPr>
        <w:tc>
          <w:tcPr>
            <w:tcW w:w="567" w:type="dxa"/>
          </w:tcPr>
          <w:p w14:paraId="79A0C2B7" w14:textId="77777777" w:rsidR="00962FEA" w:rsidRPr="00362205" w:rsidRDefault="00962FEA" w:rsidP="00A4242B">
            <w:pPr>
              <w:rPr>
                <w:rFonts w:ascii="標楷體" w:eastAsia="標楷體" w:hAnsi="標楷體"/>
              </w:rPr>
            </w:pPr>
            <w:r>
              <w:rPr>
                <w:rFonts w:ascii="標楷體" w:eastAsia="標楷體" w:hAnsi="標楷體" w:hint="eastAsia"/>
              </w:rPr>
              <w:t>13</w:t>
            </w:r>
          </w:p>
        </w:tc>
        <w:tc>
          <w:tcPr>
            <w:tcW w:w="1095" w:type="dxa"/>
          </w:tcPr>
          <w:p w14:paraId="275AD0E1" w14:textId="77777777" w:rsidR="00962FEA" w:rsidRPr="00A2660E" w:rsidRDefault="00962FEA" w:rsidP="00A4242B">
            <w:pPr>
              <w:rPr>
                <w:rFonts w:ascii="標楷體" w:eastAsia="標楷體" w:hAnsi="標楷體"/>
              </w:rPr>
            </w:pPr>
            <w:r>
              <w:rPr>
                <w:rFonts w:ascii="標楷體" w:eastAsia="標楷體" w:hAnsi="標楷體" w:hint="eastAsia"/>
              </w:rPr>
              <w:t>11</w:t>
            </w:r>
            <w:r w:rsidRPr="00A2660E">
              <w:rPr>
                <w:rFonts w:ascii="標楷體" w:eastAsia="標楷體" w:hAnsi="標楷體" w:hint="eastAsia"/>
              </w:rPr>
              <w:t>月份</w:t>
            </w:r>
          </w:p>
        </w:tc>
        <w:tc>
          <w:tcPr>
            <w:tcW w:w="1072" w:type="dxa"/>
          </w:tcPr>
          <w:p w14:paraId="620C1EE1" w14:textId="77777777" w:rsidR="00962FEA" w:rsidRPr="00A2660E" w:rsidRDefault="00962FEA" w:rsidP="006D5528">
            <w:pPr>
              <w:rPr>
                <w:rFonts w:ascii="標楷體" w:eastAsia="標楷體" w:hAnsi="標楷體"/>
              </w:rPr>
            </w:pPr>
            <w:r>
              <w:rPr>
                <w:rFonts w:ascii="標楷體" w:eastAsia="標楷體" w:hAnsi="標楷體" w:hint="eastAsia"/>
              </w:rPr>
              <w:t>9(14)</w:t>
            </w:r>
          </w:p>
        </w:tc>
        <w:tc>
          <w:tcPr>
            <w:tcW w:w="1096" w:type="dxa"/>
          </w:tcPr>
          <w:p w14:paraId="06098119" w14:textId="77777777" w:rsidR="00962FEA" w:rsidRPr="00A2660E" w:rsidRDefault="00962FEA" w:rsidP="00A4242B">
            <w:pPr>
              <w:rPr>
                <w:rFonts w:ascii="標楷體" w:eastAsia="標楷體" w:hAnsi="標楷體"/>
              </w:rPr>
            </w:pPr>
          </w:p>
        </w:tc>
        <w:tc>
          <w:tcPr>
            <w:tcW w:w="1174" w:type="dxa"/>
          </w:tcPr>
          <w:p w14:paraId="35AA4A04" w14:textId="77777777" w:rsidR="00962FEA" w:rsidRPr="00A2660E" w:rsidRDefault="00962FEA" w:rsidP="00A4242B">
            <w:pPr>
              <w:rPr>
                <w:rFonts w:ascii="標楷體" w:eastAsia="標楷體" w:hAnsi="標楷體"/>
              </w:rPr>
            </w:pPr>
          </w:p>
        </w:tc>
        <w:tc>
          <w:tcPr>
            <w:tcW w:w="675" w:type="dxa"/>
          </w:tcPr>
          <w:p w14:paraId="60E63C31" w14:textId="52092184" w:rsidR="00962FEA" w:rsidRPr="00A2660E" w:rsidRDefault="00962FEA" w:rsidP="00A4242B">
            <w:pPr>
              <w:rPr>
                <w:rFonts w:ascii="標楷體" w:eastAsia="標楷體" w:hAnsi="標楷體"/>
              </w:rPr>
            </w:pPr>
          </w:p>
        </w:tc>
        <w:tc>
          <w:tcPr>
            <w:tcW w:w="696" w:type="dxa"/>
          </w:tcPr>
          <w:p w14:paraId="7B9FFB3D" w14:textId="77777777" w:rsidR="00962FEA" w:rsidRPr="00A2660E" w:rsidRDefault="00962FEA" w:rsidP="00A4242B">
            <w:pPr>
              <w:rPr>
                <w:rFonts w:ascii="標楷體" w:eastAsia="標楷體" w:hAnsi="標楷體"/>
              </w:rPr>
            </w:pPr>
          </w:p>
        </w:tc>
        <w:tc>
          <w:tcPr>
            <w:tcW w:w="3529" w:type="dxa"/>
          </w:tcPr>
          <w:p w14:paraId="43765263" w14:textId="04EF63A7" w:rsidR="00962FEA" w:rsidRDefault="007D62A8" w:rsidP="00A4242B">
            <w:r w:rsidRPr="00740ABF">
              <w:rPr>
                <w:rFonts w:ascii="標楷體" w:eastAsia="標楷體" w:hAnsi="標楷體" w:hint="eastAsia"/>
              </w:rPr>
              <w:t>新增、修改時</w:t>
            </w:r>
            <w:r>
              <w:rPr>
                <w:rFonts w:ascii="標楷體" w:eastAsia="標楷體" w:hAnsi="標楷體" w:hint="eastAsia"/>
              </w:rPr>
              <w:t>可不輸入</w:t>
            </w:r>
            <w:r w:rsidRPr="00740ABF">
              <w:rPr>
                <w:rFonts w:ascii="標楷體" w:eastAsia="標楷體" w:hAnsi="標楷體" w:hint="eastAsia"/>
              </w:rPr>
              <w:t>,其他自動顯示不必輸入</w:t>
            </w:r>
          </w:p>
        </w:tc>
      </w:tr>
      <w:tr w:rsidR="00962FEA" w:rsidRPr="00362205" w14:paraId="1DA0D6DB" w14:textId="77777777" w:rsidTr="00962FEA">
        <w:trPr>
          <w:trHeight w:val="291"/>
          <w:jc w:val="center"/>
        </w:trPr>
        <w:tc>
          <w:tcPr>
            <w:tcW w:w="567" w:type="dxa"/>
          </w:tcPr>
          <w:p w14:paraId="131D090F" w14:textId="77777777" w:rsidR="00962FEA" w:rsidRPr="00362205" w:rsidRDefault="00962FEA" w:rsidP="00A4242B">
            <w:pPr>
              <w:rPr>
                <w:rFonts w:ascii="標楷體" w:eastAsia="標楷體" w:hAnsi="標楷體"/>
              </w:rPr>
            </w:pPr>
            <w:r>
              <w:rPr>
                <w:rFonts w:ascii="標楷體" w:eastAsia="標楷體" w:hAnsi="標楷體" w:hint="eastAsia"/>
              </w:rPr>
              <w:t>14</w:t>
            </w:r>
          </w:p>
        </w:tc>
        <w:tc>
          <w:tcPr>
            <w:tcW w:w="1095" w:type="dxa"/>
          </w:tcPr>
          <w:p w14:paraId="5BF1458F" w14:textId="77777777" w:rsidR="00962FEA" w:rsidRPr="00A2660E" w:rsidRDefault="00962FEA" w:rsidP="00A4242B">
            <w:pPr>
              <w:rPr>
                <w:rFonts w:ascii="標楷體" w:eastAsia="標楷體" w:hAnsi="標楷體"/>
              </w:rPr>
            </w:pPr>
            <w:r>
              <w:rPr>
                <w:rFonts w:ascii="標楷體" w:eastAsia="標楷體" w:hAnsi="標楷體" w:hint="eastAsia"/>
              </w:rPr>
              <w:t>12</w:t>
            </w:r>
            <w:r w:rsidRPr="00A2660E">
              <w:rPr>
                <w:rFonts w:ascii="標楷體" w:eastAsia="標楷體" w:hAnsi="標楷體" w:hint="eastAsia"/>
              </w:rPr>
              <w:t>月份</w:t>
            </w:r>
          </w:p>
        </w:tc>
        <w:tc>
          <w:tcPr>
            <w:tcW w:w="1072" w:type="dxa"/>
          </w:tcPr>
          <w:p w14:paraId="5206793B" w14:textId="77777777" w:rsidR="00962FEA" w:rsidRPr="00A2660E" w:rsidRDefault="00962FEA" w:rsidP="006D5528">
            <w:pPr>
              <w:rPr>
                <w:rFonts w:ascii="標楷體" w:eastAsia="標楷體" w:hAnsi="標楷體"/>
              </w:rPr>
            </w:pPr>
            <w:r>
              <w:rPr>
                <w:rFonts w:ascii="標楷體" w:eastAsia="標楷體" w:hAnsi="標楷體" w:hint="eastAsia"/>
              </w:rPr>
              <w:t>9(14)</w:t>
            </w:r>
          </w:p>
        </w:tc>
        <w:tc>
          <w:tcPr>
            <w:tcW w:w="1096" w:type="dxa"/>
          </w:tcPr>
          <w:p w14:paraId="5D65B70E" w14:textId="77777777" w:rsidR="00962FEA" w:rsidRPr="00A2660E" w:rsidRDefault="00962FEA" w:rsidP="00A4242B">
            <w:pPr>
              <w:rPr>
                <w:rFonts w:ascii="標楷體" w:eastAsia="標楷體" w:hAnsi="標楷體"/>
              </w:rPr>
            </w:pPr>
          </w:p>
        </w:tc>
        <w:tc>
          <w:tcPr>
            <w:tcW w:w="1174" w:type="dxa"/>
          </w:tcPr>
          <w:p w14:paraId="222C8022" w14:textId="77777777" w:rsidR="00962FEA" w:rsidRPr="00A2660E" w:rsidRDefault="00962FEA" w:rsidP="00A4242B">
            <w:pPr>
              <w:rPr>
                <w:rFonts w:ascii="標楷體" w:eastAsia="標楷體" w:hAnsi="標楷體"/>
              </w:rPr>
            </w:pPr>
          </w:p>
        </w:tc>
        <w:tc>
          <w:tcPr>
            <w:tcW w:w="675" w:type="dxa"/>
          </w:tcPr>
          <w:p w14:paraId="203C6F58" w14:textId="6ECEB350" w:rsidR="00962FEA" w:rsidRPr="00A2660E" w:rsidRDefault="00962FEA" w:rsidP="00A4242B">
            <w:pPr>
              <w:rPr>
                <w:rFonts w:ascii="標楷體" w:eastAsia="標楷體" w:hAnsi="標楷體"/>
              </w:rPr>
            </w:pPr>
          </w:p>
        </w:tc>
        <w:tc>
          <w:tcPr>
            <w:tcW w:w="696" w:type="dxa"/>
          </w:tcPr>
          <w:p w14:paraId="49885863" w14:textId="77777777" w:rsidR="00962FEA" w:rsidRPr="00A2660E" w:rsidRDefault="00962FEA" w:rsidP="00A4242B">
            <w:pPr>
              <w:rPr>
                <w:rFonts w:ascii="標楷體" w:eastAsia="標楷體" w:hAnsi="標楷體"/>
              </w:rPr>
            </w:pPr>
          </w:p>
        </w:tc>
        <w:tc>
          <w:tcPr>
            <w:tcW w:w="3529" w:type="dxa"/>
          </w:tcPr>
          <w:p w14:paraId="0EB3AA81" w14:textId="17C28F14" w:rsidR="00962FEA" w:rsidRDefault="007D62A8" w:rsidP="00A4242B">
            <w:r w:rsidRPr="00740ABF">
              <w:rPr>
                <w:rFonts w:ascii="標楷體" w:eastAsia="標楷體" w:hAnsi="標楷體" w:hint="eastAsia"/>
              </w:rPr>
              <w:t>新增、修改時</w:t>
            </w:r>
            <w:r>
              <w:rPr>
                <w:rFonts w:ascii="標楷體" w:eastAsia="標楷體" w:hAnsi="標楷體" w:hint="eastAsia"/>
              </w:rPr>
              <w:t>可不輸入</w:t>
            </w:r>
            <w:r w:rsidRPr="00740ABF">
              <w:rPr>
                <w:rFonts w:ascii="標楷體" w:eastAsia="標楷體" w:hAnsi="標楷體" w:hint="eastAsia"/>
              </w:rPr>
              <w:t>,其他自動顯示不必輸入</w:t>
            </w:r>
          </w:p>
        </w:tc>
      </w:tr>
      <w:tr w:rsidR="00962FEA" w:rsidRPr="00362205" w14:paraId="57707CD4" w14:textId="77777777" w:rsidTr="00962FEA">
        <w:trPr>
          <w:trHeight w:val="291"/>
          <w:jc w:val="center"/>
        </w:trPr>
        <w:tc>
          <w:tcPr>
            <w:tcW w:w="567" w:type="dxa"/>
          </w:tcPr>
          <w:p w14:paraId="3E5F47AE" w14:textId="77777777" w:rsidR="00962FEA" w:rsidRPr="00362205" w:rsidRDefault="00962FEA" w:rsidP="00A4242B">
            <w:pPr>
              <w:rPr>
                <w:rFonts w:ascii="標楷體" w:eastAsia="標楷體" w:hAnsi="標楷體"/>
              </w:rPr>
            </w:pPr>
            <w:r>
              <w:rPr>
                <w:rFonts w:ascii="標楷體" w:eastAsia="標楷體" w:hAnsi="標楷體" w:hint="eastAsia"/>
              </w:rPr>
              <w:t>15</w:t>
            </w:r>
          </w:p>
        </w:tc>
        <w:tc>
          <w:tcPr>
            <w:tcW w:w="1095" w:type="dxa"/>
          </w:tcPr>
          <w:p w14:paraId="684DB9EC" w14:textId="77777777" w:rsidR="00962FEA" w:rsidRPr="00362205" w:rsidRDefault="00962FEA" w:rsidP="00A4242B">
            <w:pPr>
              <w:rPr>
                <w:rFonts w:ascii="標楷體" w:eastAsia="標楷體" w:hAnsi="標楷體"/>
              </w:rPr>
            </w:pPr>
            <w:r w:rsidRPr="00362205">
              <w:rPr>
                <w:rFonts w:ascii="標楷體" w:eastAsia="標楷體" w:hAnsi="標楷體" w:hint="eastAsia"/>
              </w:rPr>
              <w:t xml:space="preserve">合計    </w:t>
            </w:r>
          </w:p>
        </w:tc>
        <w:tc>
          <w:tcPr>
            <w:tcW w:w="1072" w:type="dxa"/>
          </w:tcPr>
          <w:p w14:paraId="08E2792A" w14:textId="77777777" w:rsidR="00962FEA" w:rsidRPr="00A2660E" w:rsidRDefault="00962FEA" w:rsidP="006D5528">
            <w:pPr>
              <w:rPr>
                <w:rFonts w:ascii="標楷體" w:eastAsia="標楷體" w:hAnsi="標楷體"/>
              </w:rPr>
            </w:pPr>
            <w:r>
              <w:rPr>
                <w:rFonts w:ascii="標楷體" w:eastAsia="標楷體" w:hAnsi="標楷體" w:hint="eastAsia"/>
              </w:rPr>
              <w:t>9(14)</w:t>
            </w:r>
          </w:p>
        </w:tc>
        <w:tc>
          <w:tcPr>
            <w:tcW w:w="1096" w:type="dxa"/>
          </w:tcPr>
          <w:p w14:paraId="734EFF58" w14:textId="77777777" w:rsidR="00962FEA" w:rsidRPr="00362205" w:rsidRDefault="00962FEA" w:rsidP="00A4242B">
            <w:pPr>
              <w:rPr>
                <w:rFonts w:ascii="標楷體" w:eastAsia="標楷體" w:hAnsi="標楷體"/>
              </w:rPr>
            </w:pPr>
          </w:p>
        </w:tc>
        <w:tc>
          <w:tcPr>
            <w:tcW w:w="1174" w:type="dxa"/>
          </w:tcPr>
          <w:p w14:paraId="38A6D0ED" w14:textId="77777777" w:rsidR="00962FEA" w:rsidRPr="00362205" w:rsidRDefault="00962FEA" w:rsidP="00A4242B">
            <w:pPr>
              <w:rPr>
                <w:rFonts w:ascii="標楷體" w:eastAsia="標楷體" w:hAnsi="標楷體"/>
              </w:rPr>
            </w:pPr>
          </w:p>
        </w:tc>
        <w:tc>
          <w:tcPr>
            <w:tcW w:w="675" w:type="dxa"/>
          </w:tcPr>
          <w:p w14:paraId="72A9D49C" w14:textId="77777777" w:rsidR="00962FEA" w:rsidRPr="00362205" w:rsidRDefault="00962FEA" w:rsidP="00A4242B">
            <w:pPr>
              <w:rPr>
                <w:rFonts w:ascii="標楷體" w:eastAsia="標楷體" w:hAnsi="標楷體"/>
              </w:rPr>
            </w:pPr>
          </w:p>
        </w:tc>
        <w:tc>
          <w:tcPr>
            <w:tcW w:w="696" w:type="dxa"/>
          </w:tcPr>
          <w:p w14:paraId="784E4D92" w14:textId="77777777" w:rsidR="00962FEA" w:rsidRPr="00362205" w:rsidRDefault="00962FEA" w:rsidP="00A4242B">
            <w:pPr>
              <w:rPr>
                <w:rFonts w:ascii="標楷體" w:eastAsia="標楷體" w:hAnsi="標楷體"/>
              </w:rPr>
            </w:pPr>
          </w:p>
        </w:tc>
        <w:tc>
          <w:tcPr>
            <w:tcW w:w="3529" w:type="dxa"/>
          </w:tcPr>
          <w:p w14:paraId="6F02BF44" w14:textId="77777777" w:rsidR="00962FEA" w:rsidRPr="00362205" w:rsidRDefault="00962FEA" w:rsidP="00A4242B">
            <w:pPr>
              <w:rPr>
                <w:rFonts w:ascii="標楷體" w:eastAsia="標楷體" w:hAnsi="標楷體"/>
              </w:rPr>
            </w:pPr>
            <w:r w:rsidRPr="00362205">
              <w:rPr>
                <w:rFonts w:ascii="標楷體" w:eastAsia="標楷體" w:hAnsi="標楷體" w:hint="eastAsia"/>
              </w:rPr>
              <w:t>自動顯示不必輸入</w:t>
            </w:r>
          </w:p>
        </w:tc>
      </w:tr>
    </w:tbl>
    <w:p w14:paraId="1171A4DD" w14:textId="77777777" w:rsidR="00F65F49" w:rsidRPr="00362205" w:rsidRDefault="00F65F49" w:rsidP="00F65F49">
      <w:pPr>
        <w:rPr>
          <w:rFonts w:ascii="標楷體" w:eastAsia="標楷體" w:hAnsi="標楷體"/>
        </w:rPr>
      </w:pPr>
    </w:p>
    <w:p w14:paraId="4FCE6F93" w14:textId="77777777" w:rsidR="00A57E64" w:rsidRPr="00362205" w:rsidRDefault="00F65F49" w:rsidP="00A57E64">
      <w:pPr>
        <w:rPr>
          <w:rFonts w:ascii="標楷體" w:eastAsia="標楷體" w:hAnsi="標楷體"/>
        </w:rPr>
      </w:pPr>
      <w:r>
        <w:rPr>
          <w:rFonts w:ascii="標楷體" w:eastAsia="標楷體" w:hAnsi="標楷體"/>
        </w:rPr>
        <w:br w:type="page"/>
      </w:r>
    </w:p>
    <w:p w14:paraId="3D9B4A92" w14:textId="314F0697" w:rsidR="00D35F22" w:rsidRDefault="00D35F22" w:rsidP="00F65F49">
      <w:pPr>
        <w:pStyle w:val="3"/>
        <w:numPr>
          <w:ilvl w:val="2"/>
          <w:numId w:val="1"/>
        </w:numPr>
        <w:rPr>
          <w:rFonts w:ascii="標楷體" w:hAnsi="標楷體"/>
        </w:rPr>
      </w:pPr>
      <w:r>
        <w:rPr>
          <w:rFonts w:ascii="標楷體" w:hAnsi="標楷體" w:hint="eastAsia"/>
        </w:rPr>
        <w:lastRenderedPageBreak/>
        <w:t>L6</w:t>
      </w:r>
      <w:r w:rsidR="0046758B">
        <w:rPr>
          <w:rFonts w:ascii="標楷體" w:hAnsi="標楷體" w:hint="eastAsia"/>
        </w:rPr>
        <w:t>079</w:t>
      </w:r>
      <w:r>
        <w:rPr>
          <w:rFonts w:ascii="標楷體" w:hAnsi="標楷體" w:hint="eastAsia"/>
        </w:rPr>
        <w:t>帳冊別目標金額查詢</w:t>
      </w:r>
      <w:r w:rsidR="00D313E7">
        <w:rPr>
          <w:rFonts w:ascii="標楷體" w:hAnsi="標楷體" w:hint="eastAsia"/>
        </w:rPr>
        <w:t>***</w:t>
      </w:r>
    </w:p>
    <w:p w14:paraId="0EE361F1" w14:textId="77777777" w:rsidR="0046758B" w:rsidRPr="00362205" w:rsidRDefault="0046758B" w:rsidP="00D01BCC">
      <w:pPr>
        <w:pStyle w:val="a"/>
      </w:pPr>
      <w:r w:rsidRPr="00362205">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46758B" w:rsidRPr="00362205" w14:paraId="3D944DF8" w14:textId="77777777" w:rsidTr="0046758B">
        <w:trPr>
          <w:trHeight w:val="277"/>
        </w:trPr>
        <w:tc>
          <w:tcPr>
            <w:tcW w:w="1548" w:type="dxa"/>
            <w:tcBorders>
              <w:top w:val="single" w:sz="8" w:space="0" w:color="000000"/>
              <w:bottom w:val="single" w:sz="8" w:space="0" w:color="000000"/>
              <w:right w:val="single" w:sz="8" w:space="0" w:color="000000"/>
            </w:tcBorders>
            <w:shd w:val="clear" w:color="auto" w:fill="F3F3F3"/>
          </w:tcPr>
          <w:p w14:paraId="44311478" w14:textId="77777777" w:rsidR="0046758B" w:rsidRPr="00362205" w:rsidRDefault="0046758B" w:rsidP="0046758B">
            <w:pPr>
              <w:rPr>
                <w:rFonts w:ascii="標楷體" w:eastAsia="標楷體" w:hAnsi="標楷體"/>
              </w:rPr>
            </w:pPr>
            <w:r w:rsidRPr="00362205">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29EB2918" w14:textId="5A1CDBB0" w:rsidR="0046758B" w:rsidRPr="00362205" w:rsidRDefault="000B51E5" w:rsidP="0046758B">
            <w:pPr>
              <w:rPr>
                <w:rFonts w:ascii="標楷體" w:eastAsia="標楷體" w:hAnsi="標楷體"/>
              </w:rPr>
            </w:pPr>
            <w:r>
              <w:rPr>
                <w:rFonts w:ascii="標楷體" w:eastAsia="標楷體" w:hAnsi="標楷體" w:hint="eastAsia"/>
              </w:rPr>
              <w:t>帳冊別目標金額</w:t>
            </w:r>
            <w:r w:rsidR="0046758B">
              <w:rPr>
                <w:rFonts w:ascii="標楷體" w:eastAsia="標楷體" w:hAnsi="標楷體" w:hint="eastAsia"/>
              </w:rPr>
              <w:t>查詢</w:t>
            </w:r>
          </w:p>
        </w:tc>
      </w:tr>
      <w:tr w:rsidR="0046758B" w:rsidRPr="00362205" w14:paraId="272F8F84" w14:textId="77777777" w:rsidTr="0046758B">
        <w:trPr>
          <w:trHeight w:val="277"/>
        </w:trPr>
        <w:tc>
          <w:tcPr>
            <w:tcW w:w="1548" w:type="dxa"/>
            <w:tcBorders>
              <w:top w:val="single" w:sz="8" w:space="0" w:color="000000"/>
              <w:bottom w:val="single" w:sz="8" w:space="0" w:color="000000"/>
              <w:right w:val="single" w:sz="8" w:space="0" w:color="000000"/>
            </w:tcBorders>
            <w:shd w:val="clear" w:color="auto" w:fill="F3F3F3"/>
          </w:tcPr>
          <w:p w14:paraId="7D7FEB2C" w14:textId="77777777" w:rsidR="0046758B" w:rsidRPr="00362205" w:rsidRDefault="0046758B" w:rsidP="0046758B">
            <w:pPr>
              <w:rPr>
                <w:rFonts w:ascii="標楷體" w:eastAsia="標楷體" w:hAnsi="標楷體"/>
              </w:rPr>
            </w:pPr>
            <w:r w:rsidRPr="00362205">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2F6DED26" w14:textId="006850CE" w:rsidR="0046758B" w:rsidRPr="00362205" w:rsidRDefault="0046758B" w:rsidP="0046758B">
            <w:pPr>
              <w:rPr>
                <w:rFonts w:ascii="標楷體" w:eastAsia="標楷體" w:hAnsi="標楷體"/>
              </w:rPr>
            </w:pPr>
            <w:r>
              <w:rPr>
                <w:rFonts w:ascii="標楷體" w:eastAsia="標楷體" w:hAnsi="標楷體" w:hint="eastAsia"/>
                <w:lang w:eastAsia="zh-HK"/>
              </w:rPr>
              <w:t>查詢或異動</w:t>
            </w:r>
            <w:r w:rsidR="00767867">
              <w:rPr>
                <w:rFonts w:ascii="標楷體" w:eastAsia="標楷體" w:hAnsi="標楷體" w:hint="eastAsia"/>
              </w:rPr>
              <w:t>帳冊別目標金額</w:t>
            </w:r>
            <w:r>
              <w:rPr>
                <w:rFonts w:ascii="標楷體" w:eastAsia="標楷體" w:hAnsi="標楷體" w:hint="eastAsia"/>
                <w:lang w:eastAsia="zh-HK"/>
              </w:rPr>
              <w:t>資料時</w:t>
            </w:r>
          </w:p>
        </w:tc>
      </w:tr>
      <w:tr w:rsidR="0046758B" w:rsidRPr="00362205" w14:paraId="54E31DA0" w14:textId="77777777" w:rsidTr="0046758B">
        <w:trPr>
          <w:trHeight w:val="773"/>
        </w:trPr>
        <w:tc>
          <w:tcPr>
            <w:tcW w:w="1548" w:type="dxa"/>
            <w:tcBorders>
              <w:top w:val="single" w:sz="8" w:space="0" w:color="000000"/>
              <w:bottom w:val="single" w:sz="8" w:space="0" w:color="000000"/>
              <w:right w:val="single" w:sz="8" w:space="0" w:color="000000"/>
            </w:tcBorders>
            <w:shd w:val="clear" w:color="auto" w:fill="F3F3F3"/>
          </w:tcPr>
          <w:p w14:paraId="66A18415" w14:textId="77777777" w:rsidR="0046758B" w:rsidRPr="00362205" w:rsidRDefault="0046758B" w:rsidP="0046758B">
            <w:pPr>
              <w:rPr>
                <w:rFonts w:ascii="標楷體" w:eastAsia="標楷體" w:hAnsi="標楷體"/>
              </w:rPr>
            </w:pPr>
            <w:r w:rsidRPr="00362205">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6957DD28" w14:textId="19AFC29F" w:rsidR="00635E31" w:rsidRPr="00323EBD" w:rsidRDefault="00635E31" w:rsidP="00C323C7">
            <w:pPr>
              <w:rPr>
                <w:rFonts w:ascii="標楷體" w:eastAsia="標楷體" w:hAnsi="標楷體"/>
              </w:rPr>
            </w:pPr>
            <w:r w:rsidRPr="00323EBD">
              <w:rPr>
                <w:rFonts w:ascii="標楷體" w:eastAsia="標楷體" w:hAnsi="標楷體" w:hint="eastAsia"/>
              </w:rPr>
              <w:t>1.</w:t>
            </w:r>
            <w:r w:rsidR="00323EBD" w:rsidRPr="00323EBD">
              <w:rPr>
                <w:rFonts w:ascii="標楷體" w:eastAsia="標楷體" w:hAnsi="標楷體" w:hint="eastAsia"/>
                <w:lang w:eastAsia="zh-HK"/>
              </w:rPr>
              <w:t>參考</w:t>
            </w:r>
            <w:r w:rsidR="00323EBD" w:rsidRPr="00323EBD">
              <w:rPr>
                <w:rFonts w:ascii="標楷體" w:eastAsia="標楷體" w:hAnsi="標楷體" w:hint="eastAsia"/>
              </w:rPr>
              <w:t>「</w:t>
            </w:r>
            <w:r w:rsidR="00323EBD" w:rsidRPr="00323EBD">
              <w:rPr>
                <w:rFonts w:ascii="標楷體" w:eastAsia="標楷體" w:hAnsi="標楷體" w:hint="eastAsia"/>
                <w:lang w:eastAsia="zh-HK"/>
              </w:rPr>
              <w:t>作業流程</w:t>
            </w:r>
            <w:r w:rsidR="00323EBD" w:rsidRPr="00323EBD">
              <w:rPr>
                <w:rFonts w:ascii="標楷體" w:eastAsia="標楷體" w:hAnsi="標楷體" w:hint="eastAsia"/>
              </w:rPr>
              <w:t>.</w:t>
            </w:r>
            <w:r w:rsidR="00323EBD" w:rsidRPr="00323EBD">
              <w:rPr>
                <w:rFonts w:ascii="標楷體" w:eastAsia="標楷體" w:hAnsi="標楷體" w:hint="eastAsia"/>
                <w:lang w:eastAsia="zh-HK"/>
              </w:rPr>
              <w:t>會計類</w:t>
            </w:r>
            <w:r w:rsidR="00323EBD" w:rsidRPr="00323EBD">
              <w:rPr>
                <w:rFonts w:ascii="標楷體" w:eastAsia="標楷體" w:hAnsi="標楷體" w:hint="eastAsia"/>
              </w:rPr>
              <w:t>.</w:t>
            </w:r>
            <w:r w:rsidR="00323EBD" w:rsidRPr="00323EBD">
              <w:rPr>
                <w:rFonts w:ascii="標楷體" w:eastAsia="標楷體" w:hAnsi="標楷體" w:hint="eastAsia"/>
                <w:lang w:eastAsia="zh-HK"/>
              </w:rPr>
              <w:t>帳册別維護作業</w:t>
            </w:r>
            <w:r w:rsidR="00323EBD" w:rsidRPr="00323EBD">
              <w:rPr>
                <w:rFonts w:ascii="標楷體" w:eastAsia="標楷體" w:hAnsi="標楷體" w:hint="eastAsia"/>
              </w:rPr>
              <w:t>」</w:t>
            </w:r>
            <w:r w:rsidR="00323EBD" w:rsidRPr="00323EBD">
              <w:rPr>
                <w:rFonts w:ascii="標楷體" w:eastAsia="標楷體" w:hAnsi="標楷體" w:hint="eastAsia"/>
                <w:lang w:eastAsia="zh-HK"/>
              </w:rPr>
              <w:t>流程</w:t>
            </w:r>
          </w:p>
          <w:p w14:paraId="70BC6AB1" w14:textId="47C9DE86" w:rsidR="00C323C7" w:rsidRPr="00323EBD" w:rsidRDefault="00323EBD" w:rsidP="00C323C7">
            <w:pPr>
              <w:rPr>
                <w:rFonts w:ascii="標楷體" w:eastAsia="標楷體" w:hAnsi="標楷體"/>
              </w:rPr>
            </w:pPr>
            <w:r w:rsidRPr="00323EBD">
              <w:rPr>
                <w:rFonts w:ascii="標楷體" w:eastAsia="標楷體" w:hAnsi="標楷體" w:hint="eastAsia"/>
              </w:rPr>
              <w:t>2</w:t>
            </w:r>
            <w:r w:rsidR="00C323C7" w:rsidRPr="00323EBD">
              <w:rPr>
                <w:rFonts w:ascii="標楷體" w:eastAsia="標楷體" w:hAnsi="標楷體" w:hint="eastAsia"/>
              </w:rPr>
              <w:t>.</w:t>
            </w:r>
            <w:r w:rsidR="00C323C7" w:rsidRPr="00323EBD">
              <w:rPr>
                <w:rFonts w:ascii="標楷體" w:eastAsia="標楷體" w:hAnsi="標楷體" w:hint="eastAsia"/>
                <w:lang w:eastAsia="zh-HK"/>
              </w:rPr>
              <w:t>查詢</w:t>
            </w:r>
            <w:r w:rsidR="005B0CA5" w:rsidRPr="00323EBD">
              <w:rPr>
                <w:rFonts w:ascii="標楷體" w:eastAsia="標楷體" w:hAnsi="標楷體" w:hint="eastAsia"/>
                <w:lang w:eastAsia="zh-HK"/>
              </w:rPr>
              <w:t>帳冊別金額設定</w:t>
            </w:r>
            <w:r w:rsidR="00C323C7" w:rsidRPr="00323EBD">
              <w:rPr>
                <w:rFonts w:ascii="標楷體" w:eastAsia="標楷體" w:hAnsi="標楷體" w:hint="eastAsia"/>
                <w:lang w:eastAsia="zh-HK"/>
              </w:rPr>
              <w:t>檔</w:t>
            </w:r>
            <w:r w:rsidR="00C323C7" w:rsidRPr="00323EBD">
              <w:rPr>
                <w:rFonts w:ascii="標楷體" w:eastAsia="標楷體" w:hAnsi="標楷體" w:hint="eastAsia"/>
              </w:rPr>
              <w:t>(C</w:t>
            </w:r>
            <w:r w:rsidR="00C323C7" w:rsidRPr="00323EBD">
              <w:rPr>
                <w:rFonts w:ascii="標楷體" w:eastAsia="標楷體" w:hAnsi="標楷體"/>
              </w:rPr>
              <w:t>dAcBook)</w:t>
            </w:r>
          </w:p>
          <w:p w14:paraId="07560669" w14:textId="0BEA8F9A" w:rsidR="00C323C7" w:rsidRPr="00323EBD" w:rsidRDefault="00323EBD" w:rsidP="00C323C7">
            <w:pPr>
              <w:rPr>
                <w:rFonts w:ascii="標楷體" w:eastAsia="標楷體" w:hAnsi="標楷體"/>
                <w:lang w:eastAsia="zh-HK"/>
              </w:rPr>
            </w:pPr>
            <w:r w:rsidRPr="00323EBD">
              <w:rPr>
                <w:rFonts w:ascii="標楷體" w:eastAsia="標楷體" w:hAnsi="標楷體" w:hint="eastAsia"/>
              </w:rPr>
              <w:t>3</w:t>
            </w:r>
            <w:r w:rsidR="00C323C7" w:rsidRPr="00323EBD">
              <w:rPr>
                <w:rFonts w:ascii="標楷體" w:eastAsia="標楷體" w:hAnsi="標楷體"/>
              </w:rPr>
              <w:t>.</w:t>
            </w:r>
            <w:r w:rsidR="00C323C7" w:rsidRPr="00323EBD">
              <w:rPr>
                <w:rFonts w:ascii="標楷體" w:eastAsia="標楷體" w:hAnsi="標楷體" w:hint="eastAsia"/>
                <w:lang w:eastAsia="zh-HK"/>
              </w:rPr>
              <w:t>依據輸入查詢條件</w:t>
            </w:r>
            <w:r w:rsidR="00C323C7" w:rsidRPr="00323EBD">
              <w:rPr>
                <w:rFonts w:ascii="標楷體" w:eastAsia="標楷體" w:hAnsi="標楷體" w:hint="eastAsia"/>
              </w:rPr>
              <w:t>,</w:t>
            </w:r>
            <w:r w:rsidR="00C323C7" w:rsidRPr="00323EBD">
              <w:rPr>
                <w:rFonts w:ascii="標楷體" w:eastAsia="標楷體" w:hAnsi="標楷體" w:hint="eastAsia"/>
                <w:lang w:eastAsia="zh-HK"/>
              </w:rPr>
              <w:t>輸出查詢資料</w:t>
            </w:r>
          </w:p>
          <w:p w14:paraId="0C163C00" w14:textId="77777777" w:rsidR="0046758B" w:rsidRPr="00323EBD" w:rsidRDefault="00C323C7" w:rsidP="00C323C7">
            <w:pPr>
              <w:rPr>
                <w:rFonts w:ascii="標楷體" w:eastAsia="標楷體" w:hAnsi="標楷體"/>
                <w:lang w:eastAsia="zh-HK"/>
              </w:rPr>
            </w:pPr>
            <w:r w:rsidRPr="00323EBD">
              <w:rPr>
                <w:rFonts w:ascii="標楷體" w:eastAsia="標楷體" w:hAnsi="標楷體" w:hint="eastAsia"/>
              </w:rPr>
              <w:t xml:space="preserve">  (</w:t>
            </w:r>
            <w:r w:rsidRPr="00323EBD">
              <w:rPr>
                <w:rFonts w:ascii="標楷體" w:eastAsia="標楷體" w:hAnsi="標楷體"/>
              </w:rPr>
              <w:t>1).</w:t>
            </w:r>
            <w:r w:rsidRPr="00323EBD">
              <w:rPr>
                <w:rFonts w:ascii="標楷體" w:eastAsia="標楷體" w:hAnsi="標楷體" w:hint="eastAsia"/>
                <w:lang w:eastAsia="zh-HK"/>
              </w:rPr>
              <w:t>帳冊別</w:t>
            </w:r>
            <w:r w:rsidRPr="00323EBD">
              <w:rPr>
                <w:rFonts w:ascii="標楷體" w:eastAsia="標楷體" w:hAnsi="標楷體" w:hint="eastAsia"/>
              </w:rPr>
              <w:t>(</w:t>
            </w:r>
            <w:r w:rsidRPr="00323EBD">
              <w:rPr>
                <w:rFonts w:ascii="標楷體" w:eastAsia="標楷體" w:hAnsi="標楷體"/>
              </w:rPr>
              <w:t>AcBookCode)</w:t>
            </w:r>
            <w:r w:rsidR="00F40E3D" w:rsidRPr="00323EBD">
              <w:rPr>
                <w:rFonts w:ascii="標楷體" w:eastAsia="標楷體" w:hAnsi="標楷體" w:hint="eastAsia"/>
              </w:rPr>
              <w:t xml:space="preserve"> = </w:t>
            </w:r>
            <w:r w:rsidR="00F40E3D" w:rsidRPr="00323EBD">
              <w:rPr>
                <w:rFonts w:ascii="標楷體" w:eastAsia="標楷體" w:hAnsi="標楷體" w:hint="eastAsia"/>
                <w:lang w:eastAsia="zh-HK"/>
              </w:rPr>
              <w:t>輸入條件</w:t>
            </w:r>
            <w:r w:rsidRPr="00323EBD">
              <w:rPr>
                <w:rFonts w:ascii="標楷體" w:eastAsia="標楷體" w:hAnsi="標楷體" w:hint="eastAsia"/>
                <w:lang w:eastAsia="zh-HK"/>
              </w:rPr>
              <w:t>「帳冊別」</w:t>
            </w:r>
          </w:p>
          <w:p w14:paraId="261D80CE" w14:textId="6973B440" w:rsidR="00EA29C0" w:rsidRPr="00323EBD" w:rsidRDefault="00323EBD" w:rsidP="00C323C7">
            <w:pPr>
              <w:rPr>
                <w:rFonts w:ascii="標楷體" w:eastAsia="標楷體" w:hAnsi="標楷體"/>
                <w:lang w:eastAsia="zh-HK"/>
              </w:rPr>
            </w:pPr>
            <w:r w:rsidRPr="00323EBD">
              <w:rPr>
                <w:rFonts w:ascii="標楷體" w:eastAsia="標楷體" w:hAnsi="標楷體" w:hint="eastAsia"/>
              </w:rPr>
              <w:t>4</w:t>
            </w:r>
            <w:r w:rsidR="00EA29C0" w:rsidRPr="00323EBD">
              <w:rPr>
                <w:rFonts w:ascii="標楷體" w:eastAsia="標楷體" w:hAnsi="標楷體" w:hint="eastAsia"/>
              </w:rPr>
              <w:t>.</w:t>
            </w:r>
            <w:r w:rsidR="00072227" w:rsidRPr="00323EBD">
              <w:rPr>
                <w:rFonts w:ascii="標楷體" w:eastAsia="標楷體" w:hAnsi="標楷體" w:hint="eastAsia"/>
              </w:rPr>
              <w:t>資料排序:</w:t>
            </w:r>
            <w:r w:rsidR="00FF77F2" w:rsidRPr="00323EBD">
              <w:rPr>
                <w:rFonts w:ascii="標楷體" w:eastAsia="標楷體" w:hAnsi="標楷體" w:hint="eastAsia"/>
              </w:rPr>
              <w:t>查詢結果</w:t>
            </w:r>
            <w:r w:rsidR="00072227" w:rsidRPr="00323EBD">
              <w:rPr>
                <w:rFonts w:ascii="標楷體" w:eastAsia="標楷體" w:hAnsi="標楷體" w:hint="eastAsia"/>
                <w:lang w:eastAsia="zh-HK"/>
              </w:rPr>
              <w:t>「</w:t>
            </w:r>
            <w:r w:rsidR="00EA29C0" w:rsidRPr="00323EBD">
              <w:rPr>
                <w:rFonts w:ascii="標楷體" w:eastAsia="標楷體" w:hAnsi="標楷體" w:hint="eastAsia"/>
                <w:lang w:eastAsia="zh-HK"/>
              </w:rPr>
              <w:t>分配順序</w:t>
            </w:r>
            <w:r w:rsidR="00072227" w:rsidRPr="00323EBD">
              <w:rPr>
                <w:rFonts w:ascii="標楷體" w:eastAsia="標楷體" w:hAnsi="標楷體" w:hint="eastAsia"/>
                <w:lang w:eastAsia="zh-HK"/>
              </w:rPr>
              <w:t>」</w:t>
            </w:r>
            <w:r w:rsidR="0011684E" w:rsidRPr="00323EBD">
              <w:rPr>
                <w:rFonts w:ascii="標楷體" w:eastAsia="標楷體" w:hAnsi="標楷體" w:hint="eastAsia"/>
                <w:lang w:eastAsia="zh-HK"/>
              </w:rPr>
              <w:t>由</w:t>
            </w:r>
            <w:r w:rsidR="00252E2F" w:rsidRPr="00323EBD">
              <w:rPr>
                <w:rFonts w:ascii="標楷體" w:eastAsia="標楷體" w:hAnsi="標楷體" w:hint="eastAsia"/>
                <w:lang w:eastAsia="zh-HK"/>
              </w:rPr>
              <w:t>小到大</w:t>
            </w:r>
            <w:r w:rsidR="00EA29C0" w:rsidRPr="00323EBD">
              <w:rPr>
                <w:rFonts w:ascii="標楷體" w:eastAsia="標楷體" w:hAnsi="標楷體" w:hint="eastAsia"/>
                <w:lang w:eastAsia="zh-HK"/>
              </w:rPr>
              <w:t>排序</w:t>
            </w:r>
          </w:p>
        </w:tc>
      </w:tr>
      <w:tr w:rsidR="0046758B" w:rsidRPr="00362205" w14:paraId="2EDE65C8" w14:textId="77777777" w:rsidTr="0046758B">
        <w:trPr>
          <w:trHeight w:val="321"/>
        </w:trPr>
        <w:tc>
          <w:tcPr>
            <w:tcW w:w="1548" w:type="dxa"/>
            <w:tcBorders>
              <w:top w:val="single" w:sz="8" w:space="0" w:color="000000"/>
              <w:bottom w:val="single" w:sz="8" w:space="0" w:color="000000"/>
              <w:right w:val="single" w:sz="8" w:space="0" w:color="000000"/>
            </w:tcBorders>
            <w:shd w:val="clear" w:color="auto" w:fill="F3F3F3"/>
          </w:tcPr>
          <w:p w14:paraId="27F46535" w14:textId="77777777" w:rsidR="0046758B" w:rsidRPr="00362205" w:rsidRDefault="0046758B" w:rsidP="0046758B">
            <w:pPr>
              <w:rPr>
                <w:rFonts w:ascii="標楷體" w:eastAsia="標楷體" w:hAnsi="標楷體"/>
              </w:rPr>
            </w:pPr>
            <w:r w:rsidRPr="00362205">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65DB732D" w14:textId="77777777" w:rsidR="0046758B" w:rsidRPr="00362205" w:rsidRDefault="0046758B" w:rsidP="0046758B">
            <w:pPr>
              <w:rPr>
                <w:rFonts w:ascii="標楷體" w:eastAsia="標楷體" w:hAnsi="標楷體"/>
              </w:rPr>
            </w:pPr>
          </w:p>
        </w:tc>
      </w:tr>
      <w:tr w:rsidR="0046758B" w:rsidRPr="00362205" w14:paraId="51AE2961" w14:textId="77777777" w:rsidTr="0046758B">
        <w:trPr>
          <w:trHeight w:val="1311"/>
        </w:trPr>
        <w:tc>
          <w:tcPr>
            <w:tcW w:w="1548" w:type="dxa"/>
            <w:tcBorders>
              <w:top w:val="single" w:sz="8" w:space="0" w:color="000000"/>
              <w:bottom w:val="single" w:sz="8" w:space="0" w:color="000000"/>
              <w:right w:val="single" w:sz="8" w:space="0" w:color="000000"/>
            </w:tcBorders>
            <w:shd w:val="clear" w:color="auto" w:fill="F3F3F3"/>
          </w:tcPr>
          <w:p w14:paraId="24F37ABB" w14:textId="77777777" w:rsidR="0046758B" w:rsidRPr="00362205" w:rsidRDefault="0046758B" w:rsidP="0046758B">
            <w:pPr>
              <w:rPr>
                <w:rFonts w:ascii="標楷體" w:eastAsia="標楷體" w:hAnsi="標楷體"/>
              </w:rPr>
            </w:pPr>
            <w:r w:rsidRPr="00362205">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2BB81FF1" w14:textId="77777777" w:rsidR="0046758B" w:rsidRPr="00362205" w:rsidRDefault="0046758B" w:rsidP="0046758B">
            <w:pPr>
              <w:rPr>
                <w:rFonts w:ascii="標楷體" w:eastAsia="標楷體" w:hAnsi="標楷體"/>
              </w:rPr>
            </w:pPr>
          </w:p>
        </w:tc>
      </w:tr>
      <w:tr w:rsidR="0046758B" w:rsidRPr="00362205" w14:paraId="6FF36186" w14:textId="77777777" w:rsidTr="0046758B">
        <w:trPr>
          <w:trHeight w:val="278"/>
        </w:trPr>
        <w:tc>
          <w:tcPr>
            <w:tcW w:w="1548" w:type="dxa"/>
            <w:tcBorders>
              <w:top w:val="single" w:sz="8" w:space="0" w:color="000000"/>
              <w:bottom w:val="single" w:sz="8" w:space="0" w:color="000000"/>
              <w:right w:val="single" w:sz="8" w:space="0" w:color="000000"/>
            </w:tcBorders>
            <w:shd w:val="clear" w:color="auto" w:fill="F3F3F3"/>
          </w:tcPr>
          <w:p w14:paraId="21765D5C" w14:textId="77777777" w:rsidR="0046758B" w:rsidRPr="00362205" w:rsidRDefault="0046758B" w:rsidP="0046758B">
            <w:pPr>
              <w:rPr>
                <w:rFonts w:ascii="標楷體" w:eastAsia="標楷體" w:hAnsi="標楷體"/>
              </w:rPr>
            </w:pPr>
            <w:r w:rsidRPr="00362205">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54E85435" w14:textId="77777777" w:rsidR="0046758B" w:rsidRPr="00362205" w:rsidRDefault="0046758B" w:rsidP="0046758B">
            <w:pPr>
              <w:rPr>
                <w:rFonts w:ascii="標楷體" w:eastAsia="標楷體" w:hAnsi="標楷體"/>
              </w:rPr>
            </w:pPr>
            <w:r>
              <w:rPr>
                <w:rFonts w:ascii="標楷體" w:eastAsia="標楷體" w:hAnsi="標楷體" w:hint="eastAsia"/>
                <w:lang w:eastAsia="zh-HK"/>
              </w:rPr>
              <w:t>提供資料查詢輸出</w:t>
            </w:r>
          </w:p>
        </w:tc>
      </w:tr>
      <w:tr w:rsidR="0046758B" w:rsidRPr="00362205" w14:paraId="17D598F4" w14:textId="77777777" w:rsidTr="0046758B">
        <w:trPr>
          <w:trHeight w:val="358"/>
        </w:trPr>
        <w:tc>
          <w:tcPr>
            <w:tcW w:w="1548" w:type="dxa"/>
            <w:tcBorders>
              <w:top w:val="single" w:sz="8" w:space="0" w:color="000000"/>
              <w:bottom w:val="single" w:sz="8" w:space="0" w:color="000000"/>
              <w:right w:val="single" w:sz="8" w:space="0" w:color="000000"/>
            </w:tcBorders>
            <w:shd w:val="clear" w:color="auto" w:fill="F3F3F3"/>
          </w:tcPr>
          <w:p w14:paraId="66F13D93" w14:textId="77777777" w:rsidR="0046758B" w:rsidRPr="00362205" w:rsidRDefault="0046758B" w:rsidP="0046758B">
            <w:pPr>
              <w:rPr>
                <w:rFonts w:ascii="標楷體" w:eastAsia="標楷體" w:hAnsi="標楷體"/>
              </w:rPr>
            </w:pPr>
            <w:r w:rsidRPr="00362205">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4FD41FD2" w14:textId="77777777" w:rsidR="0046758B" w:rsidRPr="00362205" w:rsidRDefault="0046758B" w:rsidP="0046758B">
            <w:pPr>
              <w:rPr>
                <w:rFonts w:ascii="標楷體" w:eastAsia="標楷體" w:hAnsi="標楷體"/>
              </w:rPr>
            </w:pPr>
          </w:p>
        </w:tc>
      </w:tr>
      <w:tr w:rsidR="0046758B" w:rsidRPr="00362205" w14:paraId="4841E796" w14:textId="77777777" w:rsidTr="0046758B">
        <w:trPr>
          <w:trHeight w:val="278"/>
        </w:trPr>
        <w:tc>
          <w:tcPr>
            <w:tcW w:w="1548" w:type="dxa"/>
            <w:tcBorders>
              <w:top w:val="single" w:sz="8" w:space="0" w:color="000000"/>
              <w:bottom w:val="single" w:sz="8" w:space="0" w:color="000000"/>
              <w:right w:val="single" w:sz="8" w:space="0" w:color="000000"/>
            </w:tcBorders>
            <w:shd w:val="clear" w:color="auto" w:fill="F3F3F3"/>
          </w:tcPr>
          <w:p w14:paraId="78597E10" w14:textId="77777777" w:rsidR="0046758B" w:rsidRPr="00362205" w:rsidRDefault="0046758B" w:rsidP="0046758B">
            <w:pPr>
              <w:rPr>
                <w:rFonts w:ascii="標楷體" w:eastAsia="標楷體" w:hAnsi="標楷體"/>
              </w:rPr>
            </w:pPr>
            <w:r w:rsidRPr="00362205">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1C461936" w14:textId="15D26189" w:rsidR="0046758B" w:rsidRPr="00362205" w:rsidRDefault="0046758B" w:rsidP="0046758B">
            <w:pPr>
              <w:rPr>
                <w:rFonts w:ascii="標楷體" w:eastAsia="標楷體" w:hAnsi="標楷體"/>
              </w:rPr>
            </w:pPr>
          </w:p>
        </w:tc>
      </w:tr>
    </w:tbl>
    <w:p w14:paraId="20AD9689" w14:textId="77777777" w:rsidR="000B51E5" w:rsidRDefault="000B51E5" w:rsidP="00D01BCC">
      <w:pPr>
        <w:pStyle w:val="a"/>
        <w:numPr>
          <w:ilvl w:val="0"/>
          <w:numId w:val="0"/>
        </w:numPr>
        <w:ind w:left="1330"/>
        <w:pPrChange w:id="298" w:author="張金龍" w:date="2021-05-12T12:09:00Z">
          <w:pPr>
            <w:pStyle w:val="a"/>
            <w:numPr>
              <w:numId w:val="0"/>
            </w:numPr>
            <w:ind w:left="0" w:firstLine="0"/>
          </w:pPr>
        </w:pPrChange>
      </w:pPr>
    </w:p>
    <w:p w14:paraId="7CE56533" w14:textId="238AD8D8" w:rsidR="000B51E5" w:rsidRPr="005F1722" w:rsidRDefault="000B51E5" w:rsidP="00D01BCC">
      <w:pPr>
        <w:pStyle w:val="a"/>
      </w:pPr>
      <w:r>
        <w:rPr>
          <w:rFonts w:hint="eastAsia"/>
        </w:rPr>
        <w:t>Ta</w:t>
      </w:r>
      <w:r>
        <w:t>ble List</w:t>
      </w:r>
      <w:r w:rsidRPr="005F1722">
        <w:rPr>
          <w:rFonts w:hint="eastAsia"/>
        </w:rPr>
        <w:t>:</w:t>
      </w:r>
    </w:p>
    <w:tbl>
      <w:tblPr>
        <w:tblStyle w:val="ac"/>
        <w:tblW w:w="0" w:type="auto"/>
        <w:tblInd w:w="1809" w:type="dxa"/>
        <w:tblLook w:val="04A0" w:firstRow="1" w:lastRow="0" w:firstColumn="1" w:lastColumn="0" w:noHBand="0" w:noVBand="1"/>
      </w:tblPr>
      <w:tblGrid>
        <w:gridCol w:w="851"/>
        <w:gridCol w:w="3118"/>
        <w:gridCol w:w="3828"/>
      </w:tblGrid>
      <w:tr w:rsidR="000B51E5" w:rsidRPr="0022279A" w14:paraId="5D895CF9" w14:textId="77777777" w:rsidTr="00E82156">
        <w:tc>
          <w:tcPr>
            <w:tcW w:w="851" w:type="dxa"/>
            <w:shd w:val="clear" w:color="auto" w:fill="D9D9D9" w:themeFill="background1" w:themeFillShade="D9"/>
          </w:tcPr>
          <w:p w14:paraId="07685EF3" w14:textId="77777777" w:rsidR="000B51E5" w:rsidRPr="0022279A" w:rsidRDefault="000B51E5" w:rsidP="002945A1">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4A0F48D9" w14:textId="77777777" w:rsidR="000B51E5" w:rsidRPr="0022279A" w:rsidRDefault="000B51E5" w:rsidP="002945A1">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476A8BFE" w14:textId="77777777" w:rsidR="000B51E5" w:rsidRPr="0022279A" w:rsidRDefault="000B51E5" w:rsidP="002945A1">
            <w:pPr>
              <w:jc w:val="center"/>
              <w:rPr>
                <w:rFonts w:ascii="標楷體" w:eastAsia="標楷體" w:hAnsi="標楷體"/>
              </w:rPr>
            </w:pPr>
            <w:r w:rsidRPr="0022279A">
              <w:rPr>
                <w:rFonts w:ascii="標楷體" w:eastAsia="標楷體" w:hAnsi="標楷體" w:hint="eastAsia"/>
                <w:lang w:eastAsia="zh-HK"/>
              </w:rPr>
              <w:t>說明</w:t>
            </w:r>
          </w:p>
        </w:tc>
      </w:tr>
      <w:tr w:rsidR="000B51E5" w:rsidRPr="0022279A" w14:paraId="7F28608A" w14:textId="77777777" w:rsidTr="00E82156">
        <w:tc>
          <w:tcPr>
            <w:tcW w:w="851" w:type="dxa"/>
          </w:tcPr>
          <w:p w14:paraId="79C0A428" w14:textId="77777777" w:rsidR="000B51E5" w:rsidRPr="0022279A" w:rsidRDefault="000B51E5" w:rsidP="002945A1">
            <w:pPr>
              <w:jc w:val="center"/>
              <w:rPr>
                <w:rFonts w:ascii="標楷體" w:eastAsia="標楷體" w:hAnsi="標楷體"/>
              </w:rPr>
            </w:pPr>
            <w:r w:rsidRPr="0022279A">
              <w:rPr>
                <w:rFonts w:ascii="標楷體" w:eastAsia="標楷體" w:hAnsi="標楷體" w:hint="eastAsia"/>
              </w:rPr>
              <w:t>1</w:t>
            </w:r>
          </w:p>
        </w:tc>
        <w:tc>
          <w:tcPr>
            <w:tcW w:w="3118" w:type="dxa"/>
          </w:tcPr>
          <w:p w14:paraId="6E667B5A" w14:textId="2F739FE3" w:rsidR="000B51E5" w:rsidRPr="0022279A" w:rsidRDefault="00E82156" w:rsidP="002945A1">
            <w:pPr>
              <w:rPr>
                <w:rFonts w:ascii="標楷體" w:eastAsia="標楷體" w:hAnsi="標楷體"/>
              </w:rPr>
            </w:pPr>
            <w:r>
              <w:rPr>
                <w:rFonts w:ascii="標楷體" w:eastAsia="標楷體" w:hAnsi="標楷體" w:hint="eastAsia"/>
              </w:rPr>
              <w:t>C</w:t>
            </w:r>
            <w:r>
              <w:rPr>
                <w:rFonts w:ascii="標楷體" w:eastAsia="標楷體" w:hAnsi="標楷體"/>
              </w:rPr>
              <w:t>dAcBook</w:t>
            </w:r>
          </w:p>
        </w:tc>
        <w:tc>
          <w:tcPr>
            <w:tcW w:w="3828" w:type="dxa"/>
          </w:tcPr>
          <w:p w14:paraId="6C973064" w14:textId="46760BDD" w:rsidR="000B51E5" w:rsidRPr="0022279A" w:rsidRDefault="00E82156" w:rsidP="002945A1">
            <w:pPr>
              <w:rPr>
                <w:rFonts w:ascii="標楷體" w:eastAsia="標楷體" w:hAnsi="標楷體"/>
              </w:rPr>
            </w:pPr>
            <w:r>
              <w:rPr>
                <w:rFonts w:ascii="標楷體" w:eastAsia="標楷體" w:hAnsi="標楷體" w:hint="eastAsia"/>
              </w:rPr>
              <w:t>帳冊別金額設定檔</w:t>
            </w:r>
          </w:p>
        </w:tc>
      </w:tr>
      <w:tr w:rsidR="00E82156" w:rsidRPr="0022279A" w14:paraId="160BC0C9" w14:textId="77777777" w:rsidTr="00E82156">
        <w:tc>
          <w:tcPr>
            <w:tcW w:w="851" w:type="dxa"/>
          </w:tcPr>
          <w:p w14:paraId="4B0C83D8" w14:textId="35D026BB" w:rsidR="00E82156" w:rsidRPr="0022279A" w:rsidRDefault="00E82156" w:rsidP="00E82156">
            <w:pPr>
              <w:rPr>
                <w:rFonts w:ascii="標楷體" w:eastAsia="標楷體" w:hAnsi="標楷體"/>
              </w:rPr>
            </w:pPr>
          </w:p>
        </w:tc>
        <w:tc>
          <w:tcPr>
            <w:tcW w:w="3118" w:type="dxa"/>
          </w:tcPr>
          <w:p w14:paraId="3A2ADD18" w14:textId="2D12012F" w:rsidR="00E82156" w:rsidRPr="0022279A" w:rsidRDefault="00E82156" w:rsidP="002945A1">
            <w:pPr>
              <w:rPr>
                <w:rFonts w:ascii="標楷體" w:eastAsia="標楷體" w:hAnsi="標楷體"/>
              </w:rPr>
            </w:pPr>
          </w:p>
        </w:tc>
        <w:tc>
          <w:tcPr>
            <w:tcW w:w="3828" w:type="dxa"/>
          </w:tcPr>
          <w:p w14:paraId="1970C394" w14:textId="26C4266B" w:rsidR="00E82156" w:rsidRPr="0022279A" w:rsidRDefault="00E82156" w:rsidP="002945A1">
            <w:pPr>
              <w:rPr>
                <w:rFonts w:ascii="標楷體" w:eastAsia="標楷體" w:hAnsi="標楷體"/>
              </w:rPr>
            </w:pPr>
          </w:p>
        </w:tc>
      </w:tr>
    </w:tbl>
    <w:p w14:paraId="235E3D76" w14:textId="77777777" w:rsidR="0046758B" w:rsidRDefault="0046758B" w:rsidP="0046758B">
      <w:pPr>
        <w:ind w:left="1440"/>
      </w:pPr>
    </w:p>
    <w:p w14:paraId="716894C8" w14:textId="77777777" w:rsidR="0046758B" w:rsidRPr="005F1722" w:rsidRDefault="0046758B" w:rsidP="00D01BCC">
      <w:pPr>
        <w:pStyle w:val="a"/>
      </w:pPr>
      <w:r w:rsidRPr="005F1722">
        <w:t>UI畫面</w:t>
      </w:r>
      <w:r w:rsidRPr="005F1722">
        <w:rPr>
          <w:rFonts w:hint="eastAsia"/>
        </w:rPr>
        <w:t>:</w:t>
      </w:r>
    </w:p>
    <w:p w14:paraId="5420B058" w14:textId="77777777" w:rsidR="0046758B" w:rsidRPr="00B56858" w:rsidRDefault="0046758B" w:rsidP="0046758B">
      <w:pPr>
        <w:rPr>
          <w:rFonts w:ascii="標楷體" w:eastAsia="標楷體" w:hAnsi="標楷體"/>
        </w:rPr>
      </w:pPr>
      <w:r>
        <w:rPr>
          <w:rFonts w:ascii="標楷體" w:eastAsia="標楷體" w:hAnsi="標楷體" w:hint="eastAsia"/>
        </w:rPr>
        <w:t>輸入畫面:</w:t>
      </w:r>
    </w:p>
    <w:p w14:paraId="051A0B32" w14:textId="546DB60D" w:rsidR="0046758B" w:rsidRPr="00B56858" w:rsidRDefault="001B276D" w:rsidP="0046758B">
      <w:r w:rsidRPr="001B276D">
        <w:rPr>
          <w:noProof/>
        </w:rPr>
        <w:drawing>
          <wp:inline distT="0" distB="0" distL="0" distR="0" wp14:anchorId="0FEDFAC0" wp14:editId="0CA675F8">
            <wp:extent cx="6479540" cy="1207770"/>
            <wp:effectExtent l="0" t="0" r="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479540" cy="1207770"/>
                    </a:xfrm>
                    <a:prstGeom prst="rect">
                      <a:avLst/>
                    </a:prstGeom>
                  </pic:spPr>
                </pic:pic>
              </a:graphicData>
            </a:graphic>
          </wp:inline>
        </w:drawing>
      </w:r>
    </w:p>
    <w:p w14:paraId="239E0253" w14:textId="77777777" w:rsidR="00CC03DB" w:rsidRDefault="00CC03DB" w:rsidP="00D01BCC">
      <w:pPr>
        <w:pStyle w:val="a"/>
      </w:pPr>
      <w:r>
        <w:t>輸入畫面</w:t>
      </w:r>
      <w:r>
        <w:rPr>
          <w:rFonts w:hint="eastAsia"/>
          <w:lang w:eastAsia="zh-HK"/>
        </w:rPr>
        <w:t>按鈕</w:t>
      </w:r>
      <w:r>
        <w:t>說明</w:t>
      </w:r>
    </w:p>
    <w:p w14:paraId="7FCBDDD9" w14:textId="77777777" w:rsidR="00CC03DB" w:rsidRPr="00F5236F" w:rsidRDefault="00CC03DB" w:rsidP="00CC03DB"/>
    <w:tbl>
      <w:tblPr>
        <w:tblStyle w:val="ac"/>
        <w:tblW w:w="0" w:type="auto"/>
        <w:tblInd w:w="250" w:type="dxa"/>
        <w:tblLook w:val="04A0" w:firstRow="1" w:lastRow="0" w:firstColumn="1" w:lastColumn="0" w:noHBand="0" w:noVBand="1"/>
      </w:tblPr>
      <w:tblGrid>
        <w:gridCol w:w="851"/>
        <w:gridCol w:w="2126"/>
        <w:gridCol w:w="7033"/>
      </w:tblGrid>
      <w:tr w:rsidR="00CC03DB" w:rsidRPr="00F5236F" w14:paraId="1AB8F624" w14:textId="77777777" w:rsidTr="002945A1">
        <w:tc>
          <w:tcPr>
            <w:tcW w:w="851" w:type="dxa"/>
            <w:shd w:val="clear" w:color="auto" w:fill="D9D9D9" w:themeFill="background1" w:themeFillShade="D9"/>
          </w:tcPr>
          <w:p w14:paraId="4B0ADAC6" w14:textId="77777777" w:rsidR="00CC03DB" w:rsidRPr="00F5236F" w:rsidRDefault="00CC03DB" w:rsidP="002945A1">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7A77AB07" w14:textId="77777777" w:rsidR="00CC03DB" w:rsidRPr="00F5236F" w:rsidRDefault="00CC03DB" w:rsidP="002945A1">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5BE92839" w14:textId="77777777" w:rsidR="00CC03DB" w:rsidRPr="00F5236F" w:rsidRDefault="00CC03DB" w:rsidP="002945A1">
            <w:pPr>
              <w:jc w:val="center"/>
              <w:rPr>
                <w:rFonts w:ascii="標楷體" w:eastAsia="標楷體" w:hAnsi="標楷體"/>
              </w:rPr>
            </w:pPr>
            <w:r>
              <w:rPr>
                <w:rFonts w:ascii="標楷體" w:eastAsia="標楷體" w:hAnsi="標楷體" w:hint="eastAsia"/>
                <w:lang w:eastAsia="zh-HK"/>
              </w:rPr>
              <w:t>功能說明</w:t>
            </w:r>
          </w:p>
        </w:tc>
      </w:tr>
      <w:tr w:rsidR="00CC03DB" w:rsidRPr="00F5236F" w14:paraId="2065703A" w14:textId="77777777" w:rsidTr="002945A1">
        <w:tc>
          <w:tcPr>
            <w:tcW w:w="851" w:type="dxa"/>
          </w:tcPr>
          <w:p w14:paraId="44C777FA" w14:textId="77777777" w:rsidR="00CC03DB" w:rsidRPr="00F5236F" w:rsidRDefault="00CC03DB" w:rsidP="002945A1">
            <w:pPr>
              <w:jc w:val="center"/>
              <w:rPr>
                <w:rFonts w:ascii="標楷體" w:eastAsia="標楷體" w:hAnsi="標楷體"/>
                <w:lang w:eastAsia="zh-HK"/>
              </w:rPr>
            </w:pPr>
            <w:r>
              <w:rPr>
                <w:rFonts w:ascii="標楷體" w:eastAsia="標楷體" w:hAnsi="標楷體" w:hint="eastAsia"/>
              </w:rPr>
              <w:t>1</w:t>
            </w:r>
          </w:p>
        </w:tc>
        <w:tc>
          <w:tcPr>
            <w:tcW w:w="2126" w:type="dxa"/>
          </w:tcPr>
          <w:p w14:paraId="335294CD" w14:textId="77777777" w:rsidR="00CC03DB" w:rsidRDefault="00CC03DB" w:rsidP="002945A1">
            <w:pPr>
              <w:rPr>
                <w:rFonts w:ascii="標楷體" w:eastAsia="標楷體" w:hAnsi="標楷體"/>
                <w:lang w:eastAsia="zh-HK"/>
              </w:rPr>
            </w:pPr>
            <w:r>
              <w:rPr>
                <w:rFonts w:ascii="標楷體" w:eastAsia="標楷體" w:hAnsi="標楷體" w:hint="eastAsia"/>
                <w:lang w:eastAsia="zh-HK"/>
              </w:rPr>
              <w:t>查詢</w:t>
            </w:r>
          </w:p>
        </w:tc>
        <w:tc>
          <w:tcPr>
            <w:tcW w:w="7033" w:type="dxa"/>
          </w:tcPr>
          <w:p w14:paraId="0223544B" w14:textId="77777777" w:rsidR="00CC03DB" w:rsidRDefault="00CC03DB" w:rsidP="002945A1">
            <w:pPr>
              <w:rPr>
                <w:rFonts w:ascii="標楷體" w:eastAsia="標楷體" w:hAnsi="標楷體"/>
                <w:lang w:eastAsia="zh-HK"/>
              </w:rPr>
            </w:pPr>
            <w:r>
              <w:rPr>
                <w:rFonts w:ascii="標楷體" w:eastAsia="標楷體" w:hAnsi="標楷體" w:hint="eastAsia"/>
                <w:lang w:eastAsia="zh-HK"/>
              </w:rPr>
              <w:t>依據輸入條件查詢資料</w:t>
            </w:r>
          </w:p>
        </w:tc>
      </w:tr>
      <w:tr w:rsidR="00CC03DB" w:rsidRPr="00F5236F" w14:paraId="617D8B06" w14:textId="77777777" w:rsidTr="002945A1">
        <w:tc>
          <w:tcPr>
            <w:tcW w:w="851" w:type="dxa"/>
          </w:tcPr>
          <w:p w14:paraId="6E8F36A3" w14:textId="77777777" w:rsidR="00CC03DB" w:rsidRDefault="00CC03DB" w:rsidP="002945A1">
            <w:pPr>
              <w:jc w:val="center"/>
              <w:rPr>
                <w:rFonts w:ascii="標楷體" w:eastAsia="標楷體" w:hAnsi="標楷體"/>
              </w:rPr>
            </w:pPr>
            <w:r>
              <w:rPr>
                <w:rFonts w:ascii="標楷體" w:eastAsia="標楷體" w:hAnsi="標楷體" w:hint="eastAsia"/>
              </w:rPr>
              <w:t>2</w:t>
            </w:r>
          </w:p>
        </w:tc>
        <w:tc>
          <w:tcPr>
            <w:tcW w:w="2126" w:type="dxa"/>
          </w:tcPr>
          <w:p w14:paraId="07300CB2" w14:textId="77777777" w:rsidR="00CC03DB" w:rsidRDefault="00CC03DB" w:rsidP="002945A1">
            <w:pPr>
              <w:rPr>
                <w:rFonts w:ascii="標楷體" w:eastAsia="標楷體" w:hAnsi="標楷體"/>
                <w:lang w:eastAsia="zh-HK"/>
              </w:rPr>
            </w:pPr>
            <w:r>
              <w:rPr>
                <w:rFonts w:ascii="標楷體" w:eastAsia="標楷體" w:hAnsi="標楷體" w:hint="eastAsia"/>
                <w:lang w:eastAsia="zh-HK"/>
              </w:rPr>
              <w:t>離開</w:t>
            </w:r>
          </w:p>
        </w:tc>
        <w:tc>
          <w:tcPr>
            <w:tcW w:w="7033" w:type="dxa"/>
          </w:tcPr>
          <w:p w14:paraId="5963B758" w14:textId="77777777" w:rsidR="00CC03DB" w:rsidRDefault="00CC03DB" w:rsidP="002945A1">
            <w:pPr>
              <w:rPr>
                <w:rFonts w:ascii="標楷體" w:eastAsia="標楷體" w:hAnsi="標楷體"/>
                <w:lang w:eastAsia="zh-HK"/>
              </w:rPr>
            </w:pPr>
            <w:r>
              <w:rPr>
                <w:rFonts w:ascii="標楷體" w:eastAsia="標楷體" w:hAnsi="標楷體" w:hint="eastAsia"/>
                <w:lang w:eastAsia="zh-HK"/>
              </w:rPr>
              <w:t>關閉此查詢畫面</w:t>
            </w:r>
          </w:p>
        </w:tc>
      </w:tr>
      <w:tr w:rsidR="00CC03DB" w:rsidRPr="00F5236F" w14:paraId="47C2D865" w14:textId="77777777" w:rsidTr="002945A1">
        <w:tc>
          <w:tcPr>
            <w:tcW w:w="851" w:type="dxa"/>
          </w:tcPr>
          <w:p w14:paraId="284B6024" w14:textId="77777777" w:rsidR="00CC03DB" w:rsidRDefault="00CC03DB" w:rsidP="002945A1">
            <w:pPr>
              <w:jc w:val="center"/>
              <w:rPr>
                <w:rFonts w:ascii="標楷體" w:eastAsia="標楷體" w:hAnsi="標楷體"/>
              </w:rPr>
            </w:pPr>
            <w:r>
              <w:rPr>
                <w:rFonts w:ascii="標楷體" w:eastAsia="標楷體" w:hAnsi="標楷體" w:hint="eastAsia"/>
              </w:rPr>
              <w:t>3</w:t>
            </w:r>
          </w:p>
        </w:tc>
        <w:tc>
          <w:tcPr>
            <w:tcW w:w="2126" w:type="dxa"/>
          </w:tcPr>
          <w:p w14:paraId="6EB3FB53" w14:textId="77777777" w:rsidR="00CC03DB" w:rsidRDefault="00CC03DB" w:rsidP="002945A1">
            <w:pPr>
              <w:rPr>
                <w:rFonts w:ascii="標楷體" w:eastAsia="標楷體" w:hAnsi="標楷體"/>
                <w:lang w:eastAsia="zh-HK"/>
              </w:rPr>
            </w:pPr>
            <w:r>
              <w:rPr>
                <w:rFonts w:ascii="標楷體" w:eastAsia="標楷體" w:hAnsi="標楷體" w:hint="eastAsia"/>
                <w:lang w:eastAsia="zh-HK"/>
              </w:rPr>
              <w:t>隱</w:t>
            </w:r>
            <w:r>
              <w:rPr>
                <w:rFonts w:ascii="標楷體" w:eastAsia="標楷體" w:hAnsi="標楷體" w:hint="eastAsia"/>
              </w:rPr>
              <w:t>藏/</w:t>
            </w:r>
            <w:r>
              <w:rPr>
                <w:rFonts w:ascii="標楷體" w:eastAsia="標楷體" w:hAnsi="標楷體" w:hint="eastAsia"/>
                <w:lang w:eastAsia="zh-HK"/>
              </w:rPr>
              <w:t>顯示</w:t>
            </w:r>
          </w:p>
        </w:tc>
        <w:tc>
          <w:tcPr>
            <w:tcW w:w="7033" w:type="dxa"/>
          </w:tcPr>
          <w:p w14:paraId="09BD8C7A" w14:textId="77777777" w:rsidR="00CC03DB" w:rsidRDefault="00CC03DB" w:rsidP="002945A1">
            <w:pPr>
              <w:rPr>
                <w:rFonts w:ascii="標楷體" w:eastAsia="標楷體" w:hAnsi="標楷體"/>
                <w:lang w:eastAsia="zh-HK"/>
              </w:rPr>
            </w:pPr>
            <w:r>
              <w:rPr>
                <w:rFonts w:ascii="標楷體" w:eastAsia="標楷體" w:hAnsi="標楷體" w:hint="eastAsia"/>
                <w:lang w:eastAsia="zh-HK"/>
              </w:rPr>
              <w:t>輸入條件切換隱</w:t>
            </w:r>
            <w:r>
              <w:rPr>
                <w:rFonts w:ascii="標楷體" w:eastAsia="標楷體" w:hAnsi="標楷體" w:hint="eastAsia"/>
              </w:rPr>
              <w:t>藏</w:t>
            </w:r>
            <w:r>
              <w:rPr>
                <w:rFonts w:ascii="標楷體" w:eastAsia="標楷體" w:hAnsi="標楷體" w:hint="eastAsia"/>
                <w:lang w:eastAsia="zh-HK"/>
              </w:rPr>
              <w:t>及顯示</w:t>
            </w:r>
          </w:p>
        </w:tc>
      </w:tr>
      <w:tr w:rsidR="00CC03DB" w:rsidRPr="00F5236F" w14:paraId="4FC04B32" w14:textId="77777777" w:rsidTr="002945A1">
        <w:tc>
          <w:tcPr>
            <w:tcW w:w="851" w:type="dxa"/>
          </w:tcPr>
          <w:p w14:paraId="18F47DC0" w14:textId="77777777" w:rsidR="00CC03DB" w:rsidRDefault="00CC03DB" w:rsidP="002945A1">
            <w:pPr>
              <w:jc w:val="center"/>
              <w:rPr>
                <w:rFonts w:ascii="標楷體" w:eastAsia="標楷體" w:hAnsi="標楷體"/>
              </w:rPr>
            </w:pPr>
            <w:r>
              <w:rPr>
                <w:rFonts w:ascii="標楷體" w:eastAsia="標楷體" w:hAnsi="標楷體" w:hint="eastAsia"/>
              </w:rPr>
              <w:t>4</w:t>
            </w:r>
          </w:p>
        </w:tc>
        <w:tc>
          <w:tcPr>
            <w:tcW w:w="2126" w:type="dxa"/>
          </w:tcPr>
          <w:p w14:paraId="7688E72B" w14:textId="3664758C" w:rsidR="00CC03DB" w:rsidRDefault="00CC03DB" w:rsidP="002945A1">
            <w:pPr>
              <w:rPr>
                <w:rFonts w:ascii="標楷體" w:eastAsia="標楷體" w:hAnsi="標楷體"/>
                <w:lang w:eastAsia="zh-HK"/>
              </w:rPr>
            </w:pPr>
            <w:r>
              <w:rPr>
                <w:rFonts w:ascii="標楷體" w:eastAsia="標楷體" w:hAnsi="標楷體" w:hint="eastAsia"/>
                <w:lang w:eastAsia="zh-HK"/>
              </w:rPr>
              <w:t>新增</w:t>
            </w:r>
            <w:r w:rsidR="00E82156">
              <w:rPr>
                <w:rFonts w:ascii="標楷體" w:eastAsia="標楷體" w:hAnsi="標楷體" w:hint="eastAsia"/>
                <w:lang w:eastAsia="zh-HK"/>
              </w:rPr>
              <w:t>帳冊別</w:t>
            </w:r>
          </w:p>
        </w:tc>
        <w:tc>
          <w:tcPr>
            <w:tcW w:w="7033" w:type="dxa"/>
          </w:tcPr>
          <w:p w14:paraId="7D195434" w14:textId="5A18E4DC" w:rsidR="00CC03DB" w:rsidRDefault="00CC03DB" w:rsidP="002945A1">
            <w:pPr>
              <w:rPr>
                <w:rFonts w:ascii="標楷體" w:eastAsia="標楷體" w:hAnsi="標楷體"/>
                <w:lang w:eastAsia="zh-HK"/>
              </w:rPr>
            </w:pPr>
            <w:r w:rsidRPr="00E82156">
              <w:rPr>
                <w:rFonts w:eastAsia="標楷體" w:hint="eastAsia"/>
              </w:rPr>
              <w:t>連結至</w:t>
            </w:r>
            <w:r w:rsidRPr="00E82156">
              <w:rPr>
                <w:rFonts w:eastAsia="標楷體"/>
              </w:rPr>
              <w:t>【</w:t>
            </w:r>
            <w:r w:rsidRPr="00E82156">
              <w:rPr>
                <w:rFonts w:eastAsia="標楷體"/>
              </w:rPr>
              <w:t>L</w:t>
            </w:r>
            <w:r w:rsidR="00E82156" w:rsidRPr="00E82156">
              <w:rPr>
                <w:rFonts w:eastAsia="標楷體" w:hint="eastAsia"/>
              </w:rPr>
              <w:t>6709</w:t>
            </w:r>
            <w:r w:rsidR="00E82156" w:rsidRPr="00E82156">
              <w:rPr>
                <w:rFonts w:eastAsia="標楷體" w:hint="eastAsia"/>
              </w:rPr>
              <w:t>帳冊別目標金額維護</w:t>
            </w:r>
            <w:r w:rsidRPr="00E82156">
              <w:rPr>
                <w:rFonts w:eastAsia="標楷體"/>
              </w:rPr>
              <w:t>】</w:t>
            </w:r>
            <w:r w:rsidRPr="00E82156">
              <w:rPr>
                <w:rFonts w:eastAsia="標楷體" w:hint="eastAsia"/>
              </w:rPr>
              <w:t>，</w:t>
            </w:r>
            <w:r>
              <w:rPr>
                <w:rFonts w:ascii="標楷體" w:eastAsia="標楷體" w:hAnsi="標楷體" w:hint="eastAsia"/>
                <w:lang w:eastAsia="zh-HK"/>
              </w:rPr>
              <w:t>供新增</w:t>
            </w:r>
            <w:r w:rsidR="00E82156">
              <w:rPr>
                <w:rFonts w:ascii="標楷體" w:eastAsia="標楷體" w:hAnsi="標楷體" w:hint="eastAsia"/>
                <w:lang w:eastAsia="zh-HK"/>
              </w:rPr>
              <w:t>帳冊別</w:t>
            </w:r>
          </w:p>
        </w:tc>
      </w:tr>
    </w:tbl>
    <w:p w14:paraId="1F11A431" w14:textId="77777777" w:rsidR="00CC03DB" w:rsidRPr="00F5236F" w:rsidRDefault="00CC03DB" w:rsidP="00CC03DB"/>
    <w:p w14:paraId="02D4BC47" w14:textId="77777777" w:rsidR="00CC03DB" w:rsidRPr="00583AF3" w:rsidRDefault="00CC03DB" w:rsidP="00CC03DB"/>
    <w:p w14:paraId="33A60C07" w14:textId="77777777" w:rsidR="00362187" w:rsidRDefault="00362187" w:rsidP="00D01BCC">
      <w:pPr>
        <w:pStyle w:val="a"/>
        <w:numPr>
          <w:ilvl w:val="0"/>
          <w:numId w:val="0"/>
        </w:numPr>
        <w:ind w:left="1330"/>
        <w:pPrChange w:id="299" w:author="張金龍" w:date="2021-05-12T12:09:00Z">
          <w:pPr>
            <w:pStyle w:val="a"/>
            <w:numPr>
              <w:numId w:val="0"/>
            </w:numPr>
            <w:ind w:left="0" w:firstLine="0"/>
          </w:pPr>
        </w:pPrChange>
      </w:pPr>
    </w:p>
    <w:p w14:paraId="0208814C" w14:textId="77777777" w:rsidR="00E82156" w:rsidRDefault="00E82156" w:rsidP="00D01BCC">
      <w:pPr>
        <w:pStyle w:val="a"/>
        <w:numPr>
          <w:ilvl w:val="0"/>
          <w:numId w:val="0"/>
        </w:numPr>
        <w:ind w:left="1330"/>
        <w:pPrChange w:id="300" w:author="張金龍" w:date="2021-05-12T12:09:00Z">
          <w:pPr>
            <w:pStyle w:val="a"/>
            <w:numPr>
              <w:numId w:val="0"/>
            </w:numPr>
            <w:ind w:left="0" w:firstLine="0"/>
          </w:pPr>
        </w:pPrChange>
      </w:pPr>
    </w:p>
    <w:p w14:paraId="3647A66B" w14:textId="03A59317" w:rsidR="00CC03DB" w:rsidRDefault="00CC03DB" w:rsidP="00D01BCC">
      <w:pPr>
        <w:pStyle w:val="a"/>
      </w:pPr>
      <w:r>
        <w:t>輸入畫面資料說明</w:t>
      </w:r>
    </w:p>
    <w:p w14:paraId="75C81A4E" w14:textId="77777777" w:rsidR="00CC03DB" w:rsidRPr="00583AF3" w:rsidRDefault="00CC03DB" w:rsidP="00CC03DB"/>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67"/>
        <w:gridCol w:w="1551"/>
        <w:gridCol w:w="696"/>
        <w:gridCol w:w="1187"/>
        <w:gridCol w:w="1083"/>
        <w:gridCol w:w="675"/>
        <w:gridCol w:w="696"/>
        <w:gridCol w:w="3529"/>
      </w:tblGrid>
      <w:tr w:rsidR="00CC03DB" w:rsidRPr="00362205" w14:paraId="27357729" w14:textId="77777777" w:rsidTr="002945A1">
        <w:trPr>
          <w:trHeight w:val="388"/>
          <w:jc w:val="center"/>
        </w:trPr>
        <w:tc>
          <w:tcPr>
            <w:tcW w:w="567" w:type="dxa"/>
            <w:vMerge w:val="restart"/>
            <w:shd w:val="clear" w:color="auto" w:fill="D9D9D9" w:themeFill="background1" w:themeFillShade="D9"/>
          </w:tcPr>
          <w:p w14:paraId="18A62577" w14:textId="77777777" w:rsidR="00CC03DB" w:rsidRPr="00362205" w:rsidRDefault="00CC03DB" w:rsidP="002945A1">
            <w:pPr>
              <w:rPr>
                <w:rFonts w:ascii="標楷體" w:eastAsia="標楷體" w:hAnsi="標楷體"/>
              </w:rPr>
            </w:pPr>
            <w:r w:rsidRPr="00362205">
              <w:rPr>
                <w:rFonts w:ascii="標楷體" w:eastAsia="標楷體" w:hAnsi="標楷體"/>
              </w:rPr>
              <w:t>序號</w:t>
            </w:r>
          </w:p>
        </w:tc>
        <w:tc>
          <w:tcPr>
            <w:tcW w:w="1551" w:type="dxa"/>
            <w:vMerge w:val="restart"/>
            <w:shd w:val="clear" w:color="auto" w:fill="D9D9D9" w:themeFill="background1" w:themeFillShade="D9"/>
          </w:tcPr>
          <w:p w14:paraId="38F7F4E9" w14:textId="77777777" w:rsidR="00CC03DB" w:rsidRPr="00362205" w:rsidRDefault="00CC03DB" w:rsidP="002945A1">
            <w:pPr>
              <w:rPr>
                <w:rFonts w:ascii="標楷體" w:eastAsia="標楷體" w:hAnsi="標楷體"/>
              </w:rPr>
            </w:pPr>
            <w:r w:rsidRPr="00362205">
              <w:rPr>
                <w:rFonts w:ascii="標楷體" w:eastAsia="標楷體" w:hAnsi="標楷體"/>
              </w:rPr>
              <w:t>欄位</w:t>
            </w:r>
          </w:p>
        </w:tc>
        <w:tc>
          <w:tcPr>
            <w:tcW w:w="4337" w:type="dxa"/>
            <w:gridSpan w:val="5"/>
            <w:shd w:val="clear" w:color="auto" w:fill="D9D9D9" w:themeFill="background1" w:themeFillShade="D9"/>
          </w:tcPr>
          <w:p w14:paraId="1B7B6EB5" w14:textId="77777777" w:rsidR="00CC03DB" w:rsidRPr="00362205" w:rsidRDefault="00CC03DB" w:rsidP="002945A1">
            <w:pPr>
              <w:jc w:val="center"/>
              <w:rPr>
                <w:rFonts w:ascii="標楷體" w:eastAsia="標楷體" w:hAnsi="標楷體"/>
              </w:rPr>
            </w:pPr>
            <w:r w:rsidRPr="00362205">
              <w:rPr>
                <w:rFonts w:ascii="標楷體" w:eastAsia="標楷體" w:hAnsi="標楷體"/>
              </w:rPr>
              <w:t>說明</w:t>
            </w:r>
          </w:p>
        </w:tc>
        <w:tc>
          <w:tcPr>
            <w:tcW w:w="3529" w:type="dxa"/>
            <w:vMerge w:val="restart"/>
            <w:shd w:val="clear" w:color="auto" w:fill="D9D9D9" w:themeFill="background1" w:themeFillShade="D9"/>
          </w:tcPr>
          <w:p w14:paraId="6952C3FC" w14:textId="77777777" w:rsidR="00CC03DB" w:rsidRPr="00362205" w:rsidRDefault="00CC03DB" w:rsidP="002945A1">
            <w:pPr>
              <w:rPr>
                <w:rFonts w:ascii="標楷體" w:eastAsia="標楷體" w:hAnsi="標楷體"/>
              </w:rPr>
            </w:pPr>
            <w:r w:rsidRPr="00362205">
              <w:rPr>
                <w:rFonts w:ascii="標楷體" w:eastAsia="標楷體" w:hAnsi="標楷體"/>
              </w:rPr>
              <w:t>處理邏輯及注意事項</w:t>
            </w:r>
          </w:p>
        </w:tc>
      </w:tr>
      <w:tr w:rsidR="00CC03DB" w:rsidRPr="00362205" w14:paraId="14987E9C" w14:textId="77777777" w:rsidTr="002945A1">
        <w:trPr>
          <w:trHeight w:val="244"/>
          <w:jc w:val="center"/>
        </w:trPr>
        <w:tc>
          <w:tcPr>
            <w:tcW w:w="567" w:type="dxa"/>
            <w:vMerge/>
            <w:shd w:val="clear" w:color="auto" w:fill="D9D9D9" w:themeFill="background1" w:themeFillShade="D9"/>
          </w:tcPr>
          <w:p w14:paraId="492926DA" w14:textId="77777777" w:rsidR="00CC03DB" w:rsidRPr="00362205" w:rsidRDefault="00CC03DB" w:rsidP="002945A1">
            <w:pPr>
              <w:rPr>
                <w:rFonts w:ascii="標楷體" w:eastAsia="標楷體" w:hAnsi="標楷體"/>
              </w:rPr>
            </w:pPr>
          </w:p>
        </w:tc>
        <w:tc>
          <w:tcPr>
            <w:tcW w:w="1551" w:type="dxa"/>
            <w:vMerge/>
            <w:shd w:val="clear" w:color="auto" w:fill="D9D9D9" w:themeFill="background1" w:themeFillShade="D9"/>
          </w:tcPr>
          <w:p w14:paraId="4AC4538F" w14:textId="77777777" w:rsidR="00CC03DB" w:rsidRPr="00362205" w:rsidRDefault="00CC03DB" w:rsidP="002945A1">
            <w:pPr>
              <w:rPr>
                <w:rFonts w:ascii="標楷體" w:eastAsia="標楷體" w:hAnsi="標楷體"/>
              </w:rPr>
            </w:pPr>
          </w:p>
        </w:tc>
        <w:tc>
          <w:tcPr>
            <w:tcW w:w="696" w:type="dxa"/>
            <w:shd w:val="clear" w:color="auto" w:fill="D9D9D9" w:themeFill="background1" w:themeFillShade="D9"/>
          </w:tcPr>
          <w:p w14:paraId="68C67109" w14:textId="77777777" w:rsidR="00CC03DB" w:rsidRPr="00362205" w:rsidRDefault="00CC03DB" w:rsidP="002945A1">
            <w:pPr>
              <w:rPr>
                <w:rFonts w:ascii="標楷體" w:eastAsia="標楷體" w:hAnsi="標楷體"/>
              </w:rPr>
            </w:pPr>
            <w:r w:rsidRPr="004E09B8">
              <w:rPr>
                <w:rFonts w:ascii="標楷體" w:eastAsia="標楷體" w:hAnsi="標楷體" w:hint="eastAsia"/>
              </w:rPr>
              <w:t>資料型態長度</w:t>
            </w:r>
          </w:p>
        </w:tc>
        <w:tc>
          <w:tcPr>
            <w:tcW w:w="1187" w:type="dxa"/>
            <w:shd w:val="clear" w:color="auto" w:fill="D9D9D9" w:themeFill="background1" w:themeFillShade="D9"/>
          </w:tcPr>
          <w:p w14:paraId="1FEB492D" w14:textId="77777777" w:rsidR="00CC03DB" w:rsidRPr="00362205" w:rsidRDefault="00CC03DB" w:rsidP="002945A1">
            <w:pPr>
              <w:rPr>
                <w:rFonts w:ascii="標楷體" w:eastAsia="標楷體" w:hAnsi="標楷體"/>
              </w:rPr>
            </w:pPr>
            <w:r w:rsidRPr="00362205">
              <w:rPr>
                <w:rFonts w:ascii="標楷體" w:eastAsia="標楷體" w:hAnsi="標楷體"/>
              </w:rPr>
              <w:t>預設值</w:t>
            </w:r>
          </w:p>
        </w:tc>
        <w:tc>
          <w:tcPr>
            <w:tcW w:w="1083" w:type="dxa"/>
            <w:shd w:val="clear" w:color="auto" w:fill="D9D9D9" w:themeFill="background1" w:themeFillShade="D9"/>
          </w:tcPr>
          <w:p w14:paraId="20631433" w14:textId="77777777" w:rsidR="00CC03DB" w:rsidRPr="00362205" w:rsidRDefault="00CC03DB" w:rsidP="002945A1">
            <w:pPr>
              <w:rPr>
                <w:rFonts w:ascii="標楷體" w:eastAsia="標楷體" w:hAnsi="標楷體"/>
              </w:rPr>
            </w:pPr>
            <w:r w:rsidRPr="00362205">
              <w:rPr>
                <w:rFonts w:ascii="標楷體" w:eastAsia="標楷體" w:hAnsi="標楷體"/>
              </w:rPr>
              <w:t>選單內容</w:t>
            </w:r>
          </w:p>
        </w:tc>
        <w:tc>
          <w:tcPr>
            <w:tcW w:w="675" w:type="dxa"/>
            <w:shd w:val="clear" w:color="auto" w:fill="D9D9D9" w:themeFill="background1" w:themeFillShade="D9"/>
          </w:tcPr>
          <w:p w14:paraId="140A9BA2" w14:textId="77777777" w:rsidR="00CC03DB" w:rsidRPr="00362205" w:rsidRDefault="00CC03DB" w:rsidP="002945A1">
            <w:pPr>
              <w:rPr>
                <w:rFonts w:ascii="標楷體" w:eastAsia="標楷體" w:hAnsi="標楷體"/>
              </w:rPr>
            </w:pPr>
            <w:r w:rsidRPr="00362205">
              <w:rPr>
                <w:rFonts w:ascii="標楷體" w:eastAsia="標楷體" w:hAnsi="標楷體"/>
              </w:rPr>
              <w:t>必填</w:t>
            </w:r>
          </w:p>
        </w:tc>
        <w:tc>
          <w:tcPr>
            <w:tcW w:w="696" w:type="dxa"/>
            <w:shd w:val="clear" w:color="auto" w:fill="D9D9D9" w:themeFill="background1" w:themeFillShade="D9"/>
          </w:tcPr>
          <w:p w14:paraId="760144AE" w14:textId="77777777" w:rsidR="00CC03DB" w:rsidRPr="00362205" w:rsidRDefault="00CC03DB" w:rsidP="002945A1">
            <w:pPr>
              <w:rPr>
                <w:rFonts w:ascii="標楷體" w:eastAsia="標楷體" w:hAnsi="標楷體"/>
              </w:rPr>
            </w:pPr>
            <w:r w:rsidRPr="00362205">
              <w:rPr>
                <w:rFonts w:ascii="標楷體" w:eastAsia="標楷體" w:hAnsi="標楷體"/>
              </w:rPr>
              <w:t>R/W</w:t>
            </w:r>
          </w:p>
        </w:tc>
        <w:tc>
          <w:tcPr>
            <w:tcW w:w="3529" w:type="dxa"/>
            <w:vMerge/>
            <w:shd w:val="clear" w:color="auto" w:fill="D9D9D9" w:themeFill="background1" w:themeFillShade="D9"/>
          </w:tcPr>
          <w:p w14:paraId="29B4B535" w14:textId="77777777" w:rsidR="00CC03DB" w:rsidRPr="00362205" w:rsidRDefault="00CC03DB" w:rsidP="002945A1">
            <w:pPr>
              <w:rPr>
                <w:rFonts w:ascii="標楷體" w:eastAsia="標楷體" w:hAnsi="標楷體"/>
              </w:rPr>
            </w:pPr>
          </w:p>
        </w:tc>
      </w:tr>
      <w:tr w:rsidR="00CC03DB" w:rsidRPr="00362205" w14:paraId="0EE396F9" w14:textId="77777777" w:rsidTr="002945A1">
        <w:trPr>
          <w:trHeight w:val="244"/>
          <w:jc w:val="center"/>
        </w:trPr>
        <w:tc>
          <w:tcPr>
            <w:tcW w:w="567" w:type="dxa"/>
          </w:tcPr>
          <w:p w14:paraId="393DDDAC" w14:textId="77777777" w:rsidR="00CC03DB" w:rsidRPr="00362205" w:rsidRDefault="00CC03DB" w:rsidP="002945A1">
            <w:pPr>
              <w:rPr>
                <w:rFonts w:ascii="標楷體" w:eastAsia="標楷體" w:hAnsi="標楷體"/>
              </w:rPr>
            </w:pPr>
            <w:r w:rsidRPr="00362205">
              <w:rPr>
                <w:rFonts w:ascii="標楷體" w:eastAsia="標楷體" w:hAnsi="標楷體" w:hint="eastAsia"/>
              </w:rPr>
              <w:t>1.</w:t>
            </w:r>
          </w:p>
        </w:tc>
        <w:tc>
          <w:tcPr>
            <w:tcW w:w="1551" w:type="dxa"/>
          </w:tcPr>
          <w:p w14:paraId="156DCF67" w14:textId="57244FF1" w:rsidR="00CC03DB" w:rsidRPr="00362205" w:rsidRDefault="00E82156" w:rsidP="002945A1">
            <w:pPr>
              <w:rPr>
                <w:rFonts w:ascii="標楷體" w:eastAsia="標楷體" w:hAnsi="標楷體"/>
              </w:rPr>
            </w:pPr>
            <w:r>
              <w:rPr>
                <w:rFonts w:ascii="標楷體" w:eastAsia="標楷體" w:hAnsi="標楷體" w:hint="eastAsia"/>
              </w:rPr>
              <w:t>帳冊別</w:t>
            </w:r>
          </w:p>
        </w:tc>
        <w:tc>
          <w:tcPr>
            <w:tcW w:w="696" w:type="dxa"/>
          </w:tcPr>
          <w:p w14:paraId="30BA5392" w14:textId="2D0F3D7C" w:rsidR="00CC03DB" w:rsidRPr="00362205" w:rsidRDefault="002478F2" w:rsidP="002945A1">
            <w:pPr>
              <w:rPr>
                <w:rFonts w:ascii="標楷體" w:eastAsia="標楷體" w:hAnsi="標楷體"/>
              </w:rPr>
            </w:pPr>
            <w:r>
              <w:rPr>
                <w:rFonts w:ascii="標楷體" w:eastAsia="標楷體" w:hAnsi="標楷體" w:hint="eastAsia"/>
              </w:rPr>
              <w:t>X</w:t>
            </w:r>
            <w:r>
              <w:rPr>
                <w:rFonts w:ascii="標楷體" w:eastAsia="標楷體" w:hAnsi="標楷體"/>
              </w:rPr>
              <w:t>(3)</w:t>
            </w:r>
          </w:p>
        </w:tc>
        <w:tc>
          <w:tcPr>
            <w:tcW w:w="1187" w:type="dxa"/>
          </w:tcPr>
          <w:p w14:paraId="7724E7DF" w14:textId="0C0F1FE2" w:rsidR="00CC03DB" w:rsidRPr="00362205" w:rsidRDefault="00CC03DB" w:rsidP="002945A1">
            <w:pPr>
              <w:rPr>
                <w:rFonts w:ascii="標楷體" w:eastAsia="標楷體" w:hAnsi="標楷體"/>
              </w:rPr>
            </w:pPr>
          </w:p>
        </w:tc>
        <w:tc>
          <w:tcPr>
            <w:tcW w:w="1083" w:type="dxa"/>
          </w:tcPr>
          <w:p w14:paraId="5DE03C10" w14:textId="77777777" w:rsidR="00CC03DB" w:rsidRPr="00362205" w:rsidRDefault="00CC03DB" w:rsidP="002945A1">
            <w:pPr>
              <w:rPr>
                <w:rFonts w:ascii="標楷體" w:eastAsia="標楷體" w:hAnsi="標楷體"/>
              </w:rPr>
            </w:pPr>
          </w:p>
        </w:tc>
        <w:tc>
          <w:tcPr>
            <w:tcW w:w="675" w:type="dxa"/>
          </w:tcPr>
          <w:p w14:paraId="7E6D1AEF" w14:textId="77777777" w:rsidR="00CC03DB" w:rsidRPr="00362205" w:rsidRDefault="00CC03DB" w:rsidP="002945A1">
            <w:pPr>
              <w:rPr>
                <w:rFonts w:ascii="標楷體" w:eastAsia="標楷體" w:hAnsi="標楷體"/>
              </w:rPr>
            </w:pPr>
          </w:p>
        </w:tc>
        <w:tc>
          <w:tcPr>
            <w:tcW w:w="696" w:type="dxa"/>
          </w:tcPr>
          <w:p w14:paraId="3AAF3CF5" w14:textId="13578032" w:rsidR="00CC03DB" w:rsidRPr="00362205" w:rsidRDefault="00E82156" w:rsidP="002945A1">
            <w:pPr>
              <w:jc w:val="center"/>
              <w:rPr>
                <w:rFonts w:ascii="標楷體" w:eastAsia="標楷體" w:hAnsi="標楷體"/>
              </w:rPr>
            </w:pPr>
            <w:r>
              <w:rPr>
                <w:rFonts w:ascii="標楷體" w:eastAsia="標楷體" w:hAnsi="標楷體" w:hint="eastAsia"/>
              </w:rPr>
              <w:t>W</w:t>
            </w:r>
          </w:p>
        </w:tc>
        <w:tc>
          <w:tcPr>
            <w:tcW w:w="3529" w:type="dxa"/>
          </w:tcPr>
          <w:p w14:paraId="7DFD604E" w14:textId="2418B084" w:rsidR="00E82156" w:rsidRDefault="00E82156" w:rsidP="00E82156">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自行</w:t>
            </w:r>
            <w:r>
              <w:rPr>
                <w:rFonts w:ascii="標楷體" w:eastAsia="標楷體" w:hAnsi="標楷體" w:hint="eastAsia"/>
              </w:rPr>
              <w:t>輸入,</w:t>
            </w:r>
          </w:p>
          <w:p w14:paraId="6FC25FD6" w14:textId="19ED525E" w:rsidR="00CC03DB" w:rsidRPr="00362205" w:rsidRDefault="00E82156" w:rsidP="00E82156">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空白表</w:t>
            </w:r>
            <w:r>
              <w:rPr>
                <w:rFonts w:ascii="標楷體" w:eastAsia="標楷體" w:hAnsi="標楷體" w:hint="eastAsia"/>
              </w:rPr>
              <w:t>查詢</w:t>
            </w:r>
            <w:r w:rsidR="002478F2">
              <w:rPr>
                <w:rFonts w:ascii="標楷體" w:eastAsia="標楷體" w:hAnsi="標楷體" w:hint="eastAsia"/>
              </w:rPr>
              <w:t>全部帳冊別</w:t>
            </w:r>
          </w:p>
        </w:tc>
      </w:tr>
      <w:tr w:rsidR="00CC03DB" w:rsidRPr="00362205" w14:paraId="562F1436" w14:textId="77777777" w:rsidTr="002945A1">
        <w:trPr>
          <w:trHeight w:val="244"/>
          <w:jc w:val="center"/>
        </w:trPr>
        <w:tc>
          <w:tcPr>
            <w:tcW w:w="567" w:type="dxa"/>
          </w:tcPr>
          <w:p w14:paraId="4C23763E" w14:textId="49A3CF43" w:rsidR="00CC03DB" w:rsidRPr="00362205" w:rsidRDefault="00CC03DB" w:rsidP="002945A1">
            <w:pPr>
              <w:rPr>
                <w:rFonts w:ascii="標楷體" w:eastAsia="標楷體" w:hAnsi="標楷體"/>
              </w:rPr>
            </w:pPr>
          </w:p>
        </w:tc>
        <w:tc>
          <w:tcPr>
            <w:tcW w:w="1551" w:type="dxa"/>
          </w:tcPr>
          <w:p w14:paraId="077C13AD" w14:textId="270A1A68" w:rsidR="00CC03DB" w:rsidRDefault="00CC03DB" w:rsidP="002945A1">
            <w:pPr>
              <w:rPr>
                <w:rFonts w:ascii="標楷體" w:eastAsia="標楷體" w:hAnsi="標楷體"/>
              </w:rPr>
            </w:pPr>
          </w:p>
        </w:tc>
        <w:tc>
          <w:tcPr>
            <w:tcW w:w="696" w:type="dxa"/>
          </w:tcPr>
          <w:p w14:paraId="3E0B7D95" w14:textId="2E44F8D0" w:rsidR="00CC03DB" w:rsidRDefault="00CC03DB" w:rsidP="002945A1">
            <w:pPr>
              <w:rPr>
                <w:rFonts w:ascii="標楷體" w:eastAsia="標楷體" w:hAnsi="標楷體"/>
              </w:rPr>
            </w:pPr>
          </w:p>
        </w:tc>
        <w:tc>
          <w:tcPr>
            <w:tcW w:w="1187" w:type="dxa"/>
          </w:tcPr>
          <w:p w14:paraId="59DD9DA3" w14:textId="77777777" w:rsidR="00CC03DB" w:rsidRPr="00362205" w:rsidRDefault="00CC03DB" w:rsidP="002945A1">
            <w:pPr>
              <w:rPr>
                <w:rFonts w:ascii="標楷體" w:eastAsia="標楷體" w:hAnsi="標楷體"/>
              </w:rPr>
            </w:pPr>
          </w:p>
        </w:tc>
        <w:tc>
          <w:tcPr>
            <w:tcW w:w="1083" w:type="dxa"/>
          </w:tcPr>
          <w:p w14:paraId="25F54E42" w14:textId="77777777" w:rsidR="00CC03DB" w:rsidRPr="00362205" w:rsidRDefault="00CC03DB" w:rsidP="002945A1">
            <w:pPr>
              <w:rPr>
                <w:rFonts w:ascii="標楷體" w:eastAsia="標楷體" w:hAnsi="標楷體"/>
              </w:rPr>
            </w:pPr>
          </w:p>
        </w:tc>
        <w:tc>
          <w:tcPr>
            <w:tcW w:w="675" w:type="dxa"/>
          </w:tcPr>
          <w:p w14:paraId="4EC7FDDC" w14:textId="77777777" w:rsidR="00CC03DB" w:rsidRPr="00362205" w:rsidRDefault="00CC03DB" w:rsidP="002945A1">
            <w:pPr>
              <w:rPr>
                <w:rFonts w:ascii="標楷體" w:eastAsia="標楷體" w:hAnsi="標楷體"/>
              </w:rPr>
            </w:pPr>
          </w:p>
        </w:tc>
        <w:tc>
          <w:tcPr>
            <w:tcW w:w="696" w:type="dxa"/>
          </w:tcPr>
          <w:p w14:paraId="6962D07D" w14:textId="7F45A7D8" w:rsidR="00CC03DB" w:rsidRPr="00362205" w:rsidRDefault="00CC03DB" w:rsidP="002945A1">
            <w:pPr>
              <w:jc w:val="center"/>
              <w:rPr>
                <w:rFonts w:ascii="標楷體" w:eastAsia="標楷體" w:hAnsi="標楷體"/>
              </w:rPr>
            </w:pPr>
          </w:p>
        </w:tc>
        <w:tc>
          <w:tcPr>
            <w:tcW w:w="3529" w:type="dxa"/>
          </w:tcPr>
          <w:p w14:paraId="0A7C1B46" w14:textId="3AF5B5A1" w:rsidR="00CC03DB" w:rsidRDefault="00CC03DB" w:rsidP="002945A1">
            <w:pPr>
              <w:rPr>
                <w:rFonts w:ascii="標楷體" w:eastAsia="標楷體" w:hAnsi="標楷體"/>
              </w:rPr>
            </w:pPr>
          </w:p>
        </w:tc>
      </w:tr>
    </w:tbl>
    <w:p w14:paraId="672735E7" w14:textId="77777777" w:rsidR="00CC03DB" w:rsidRPr="00B56858" w:rsidRDefault="00CC03DB" w:rsidP="00CC03DB"/>
    <w:p w14:paraId="664BDA66" w14:textId="77777777" w:rsidR="00CC03DB" w:rsidRDefault="00CC03DB" w:rsidP="00D01BCC">
      <w:pPr>
        <w:pStyle w:val="a"/>
      </w:pPr>
      <w:r>
        <w:rPr>
          <w:rFonts w:hint="eastAsia"/>
          <w:lang w:eastAsia="zh-HK"/>
        </w:rPr>
        <w:t>輸出</w:t>
      </w:r>
      <w:r w:rsidRPr="00362205">
        <w:t>畫面</w:t>
      </w:r>
      <w:r>
        <w:rPr>
          <w:rFonts w:hint="eastAsia"/>
        </w:rPr>
        <w:t>:</w:t>
      </w:r>
    </w:p>
    <w:p w14:paraId="07066216" w14:textId="77777777" w:rsidR="00CC03DB" w:rsidRDefault="00CC03DB" w:rsidP="00CC03DB">
      <w:pPr>
        <w:ind w:left="480"/>
      </w:pPr>
    </w:p>
    <w:p w14:paraId="1AED901B" w14:textId="25CD6070" w:rsidR="00CC03DB" w:rsidRDefault="003A791B" w:rsidP="00CC03DB">
      <w:r w:rsidRPr="003A791B">
        <w:rPr>
          <w:noProof/>
        </w:rPr>
        <w:drawing>
          <wp:inline distT="0" distB="0" distL="0" distR="0" wp14:anchorId="3FFA94F2" wp14:editId="600AF53C">
            <wp:extent cx="6479540" cy="1789430"/>
            <wp:effectExtent l="0" t="0" r="0" b="127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479540" cy="1789430"/>
                    </a:xfrm>
                    <a:prstGeom prst="rect">
                      <a:avLst/>
                    </a:prstGeom>
                  </pic:spPr>
                </pic:pic>
              </a:graphicData>
            </a:graphic>
          </wp:inline>
        </w:drawing>
      </w:r>
    </w:p>
    <w:p w14:paraId="52F95FD5" w14:textId="47DD450F" w:rsidR="00B721F9" w:rsidRDefault="00B721F9" w:rsidP="00D01BCC">
      <w:pPr>
        <w:pStyle w:val="a"/>
      </w:pPr>
      <w:r>
        <w:rPr>
          <w:rFonts w:hint="eastAsia"/>
        </w:rPr>
        <w:t>輸出畫面資料說明</w:t>
      </w:r>
    </w:p>
    <w:p w14:paraId="26BE126F" w14:textId="77777777" w:rsidR="00CC03DB" w:rsidRDefault="00CC03DB" w:rsidP="00CC03DB"/>
    <w:tbl>
      <w:tblPr>
        <w:tblStyle w:val="ac"/>
        <w:tblW w:w="0" w:type="auto"/>
        <w:tblLook w:val="04A0" w:firstRow="1" w:lastRow="0" w:firstColumn="1" w:lastColumn="0" w:noHBand="0" w:noVBand="1"/>
      </w:tblPr>
      <w:tblGrid>
        <w:gridCol w:w="780"/>
        <w:gridCol w:w="1194"/>
        <w:gridCol w:w="2086"/>
        <w:gridCol w:w="2736"/>
        <w:gridCol w:w="3624"/>
      </w:tblGrid>
      <w:tr w:rsidR="002945A1" w:rsidRPr="008F1D46" w14:paraId="0BAF30A6" w14:textId="77777777" w:rsidTr="001F47BB">
        <w:tc>
          <w:tcPr>
            <w:tcW w:w="784" w:type="dxa"/>
            <w:shd w:val="clear" w:color="auto" w:fill="D9D9D9" w:themeFill="background1" w:themeFillShade="D9"/>
          </w:tcPr>
          <w:p w14:paraId="64D5EFC2" w14:textId="77777777" w:rsidR="00CC03DB" w:rsidRPr="008F1D46" w:rsidRDefault="00CC03DB" w:rsidP="002945A1">
            <w:pPr>
              <w:jc w:val="center"/>
              <w:rPr>
                <w:rFonts w:ascii="標楷體" w:eastAsia="標楷體" w:hAnsi="標楷體"/>
                <w:lang w:eastAsia="zh-HK"/>
              </w:rPr>
            </w:pPr>
            <w:r w:rsidRPr="008F1D46">
              <w:rPr>
                <w:rFonts w:ascii="標楷體" w:eastAsia="標楷體" w:hAnsi="標楷體" w:hint="eastAsia"/>
                <w:lang w:eastAsia="zh-HK"/>
              </w:rPr>
              <w:t>序號</w:t>
            </w:r>
          </w:p>
        </w:tc>
        <w:tc>
          <w:tcPr>
            <w:tcW w:w="1201" w:type="dxa"/>
            <w:shd w:val="clear" w:color="auto" w:fill="D9D9D9" w:themeFill="background1" w:themeFillShade="D9"/>
          </w:tcPr>
          <w:p w14:paraId="7E5BD198" w14:textId="77777777" w:rsidR="00CC03DB" w:rsidRPr="008F1D46" w:rsidRDefault="00CC03DB" w:rsidP="002945A1">
            <w:pPr>
              <w:jc w:val="center"/>
              <w:rPr>
                <w:rFonts w:ascii="標楷體" w:eastAsia="標楷體" w:hAnsi="標楷體"/>
                <w:lang w:eastAsia="zh-HK"/>
              </w:rPr>
            </w:pPr>
            <w:r w:rsidRPr="008F1D46">
              <w:rPr>
                <w:rFonts w:ascii="標楷體" w:eastAsia="標楷體" w:hAnsi="標楷體" w:hint="eastAsia"/>
                <w:lang w:eastAsia="zh-HK"/>
              </w:rPr>
              <w:t>欄位型態</w:t>
            </w:r>
          </w:p>
        </w:tc>
        <w:tc>
          <w:tcPr>
            <w:tcW w:w="2102" w:type="dxa"/>
            <w:shd w:val="clear" w:color="auto" w:fill="D9D9D9" w:themeFill="background1" w:themeFillShade="D9"/>
          </w:tcPr>
          <w:p w14:paraId="2384B88B" w14:textId="77777777" w:rsidR="00CC03DB" w:rsidRPr="008F1D46" w:rsidRDefault="00CC03DB" w:rsidP="002945A1">
            <w:pPr>
              <w:jc w:val="center"/>
              <w:rPr>
                <w:rFonts w:ascii="標楷體" w:eastAsia="標楷體" w:hAnsi="標楷體"/>
                <w:lang w:eastAsia="zh-HK"/>
              </w:rPr>
            </w:pPr>
            <w:r w:rsidRPr="008F1D46">
              <w:rPr>
                <w:rFonts w:ascii="標楷體" w:eastAsia="標楷體" w:hAnsi="標楷體" w:hint="eastAsia"/>
                <w:lang w:eastAsia="zh-HK"/>
              </w:rPr>
              <w:t>欄位名稱</w:t>
            </w:r>
          </w:p>
        </w:tc>
        <w:tc>
          <w:tcPr>
            <w:tcW w:w="2684" w:type="dxa"/>
            <w:shd w:val="clear" w:color="auto" w:fill="D9D9D9" w:themeFill="background1" w:themeFillShade="D9"/>
          </w:tcPr>
          <w:p w14:paraId="35A87DF2" w14:textId="77777777" w:rsidR="00CC03DB" w:rsidRPr="008F1D46" w:rsidRDefault="00CC03DB" w:rsidP="002945A1">
            <w:pPr>
              <w:jc w:val="center"/>
              <w:rPr>
                <w:rFonts w:ascii="標楷體" w:eastAsia="標楷體" w:hAnsi="標楷體"/>
              </w:rPr>
            </w:pPr>
            <w:r>
              <w:rPr>
                <w:rFonts w:ascii="標楷體" w:eastAsia="標楷體" w:hAnsi="標楷體" w:hint="eastAsia"/>
                <w:lang w:eastAsia="zh-HK"/>
              </w:rPr>
              <w:t>資料來源</w:t>
            </w:r>
          </w:p>
        </w:tc>
        <w:tc>
          <w:tcPr>
            <w:tcW w:w="3649" w:type="dxa"/>
            <w:shd w:val="clear" w:color="auto" w:fill="D9D9D9" w:themeFill="background1" w:themeFillShade="D9"/>
          </w:tcPr>
          <w:p w14:paraId="1BF47167" w14:textId="77777777" w:rsidR="00CC03DB" w:rsidRPr="008F1D46" w:rsidRDefault="00CC03DB" w:rsidP="002945A1">
            <w:pPr>
              <w:jc w:val="center"/>
              <w:rPr>
                <w:rFonts w:ascii="標楷體" w:eastAsia="標楷體" w:hAnsi="標楷體"/>
                <w:lang w:eastAsia="zh-HK"/>
              </w:rPr>
            </w:pPr>
            <w:r w:rsidRPr="008F1D46">
              <w:rPr>
                <w:rFonts w:ascii="標楷體" w:eastAsia="標楷體" w:hAnsi="標楷體" w:hint="eastAsia"/>
                <w:lang w:eastAsia="zh-HK"/>
              </w:rPr>
              <w:t>輸出</w:t>
            </w:r>
            <w:r>
              <w:rPr>
                <w:rFonts w:ascii="標楷體" w:eastAsia="標楷體" w:hAnsi="標楷體" w:hint="eastAsia"/>
              </w:rPr>
              <w:t>/</w:t>
            </w:r>
            <w:r>
              <w:rPr>
                <w:rFonts w:ascii="標楷體" w:eastAsia="標楷體" w:hAnsi="標楷體" w:hint="eastAsia"/>
                <w:lang w:eastAsia="zh-HK"/>
              </w:rPr>
              <w:t>功能</w:t>
            </w:r>
            <w:r w:rsidRPr="008F1D46">
              <w:rPr>
                <w:rFonts w:ascii="標楷體" w:eastAsia="標楷體" w:hAnsi="標楷體" w:hint="eastAsia"/>
                <w:lang w:eastAsia="zh-HK"/>
              </w:rPr>
              <w:t>說明</w:t>
            </w:r>
          </w:p>
        </w:tc>
      </w:tr>
      <w:tr w:rsidR="002945A1" w:rsidRPr="008F1D46" w14:paraId="53A14727" w14:textId="77777777" w:rsidTr="001F47BB">
        <w:tc>
          <w:tcPr>
            <w:tcW w:w="784" w:type="dxa"/>
          </w:tcPr>
          <w:p w14:paraId="5AE9F492" w14:textId="77777777" w:rsidR="00CC03DB" w:rsidRPr="008F1D46" w:rsidRDefault="00CC03DB" w:rsidP="002945A1">
            <w:pPr>
              <w:jc w:val="center"/>
              <w:rPr>
                <w:rFonts w:ascii="標楷體" w:eastAsia="標楷體" w:hAnsi="標楷體"/>
                <w:lang w:eastAsia="zh-HK"/>
              </w:rPr>
            </w:pPr>
            <w:r>
              <w:rPr>
                <w:rFonts w:ascii="標楷體" w:eastAsia="標楷體" w:hAnsi="標楷體" w:hint="eastAsia"/>
              </w:rPr>
              <w:t>1</w:t>
            </w:r>
          </w:p>
        </w:tc>
        <w:tc>
          <w:tcPr>
            <w:tcW w:w="1201" w:type="dxa"/>
          </w:tcPr>
          <w:p w14:paraId="5C585B94" w14:textId="77777777" w:rsidR="00CC03DB" w:rsidRPr="008F1D46" w:rsidRDefault="00CC03DB" w:rsidP="002945A1">
            <w:pPr>
              <w:jc w:val="center"/>
              <w:rPr>
                <w:rFonts w:ascii="標楷體" w:eastAsia="標楷體" w:hAnsi="標楷體"/>
                <w:lang w:eastAsia="zh-HK"/>
              </w:rPr>
            </w:pPr>
            <w:r>
              <w:rPr>
                <w:rFonts w:ascii="標楷體" w:eastAsia="標楷體" w:hAnsi="標楷體" w:hint="eastAsia"/>
                <w:lang w:eastAsia="zh-HK"/>
              </w:rPr>
              <w:t>按鈕</w:t>
            </w:r>
          </w:p>
        </w:tc>
        <w:tc>
          <w:tcPr>
            <w:tcW w:w="2102" w:type="dxa"/>
          </w:tcPr>
          <w:p w14:paraId="44BE351A" w14:textId="77777777" w:rsidR="00CC03DB" w:rsidRPr="008F1D46" w:rsidRDefault="00CC03DB" w:rsidP="002945A1">
            <w:pPr>
              <w:rPr>
                <w:rFonts w:ascii="標楷體" w:eastAsia="標楷體" w:hAnsi="標楷體"/>
                <w:lang w:eastAsia="zh-HK"/>
              </w:rPr>
            </w:pPr>
            <w:r>
              <w:rPr>
                <w:rFonts w:ascii="標楷體" w:eastAsia="標楷體" w:hAnsi="標楷體" w:hint="eastAsia"/>
                <w:lang w:eastAsia="zh-HK"/>
              </w:rPr>
              <w:t>修改</w:t>
            </w:r>
          </w:p>
        </w:tc>
        <w:tc>
          <w:tcPr>
            <w:tcW w:w="2684" w:type="dxa"/>
          </w:tcPr>
          <w:p w14:paraId="5007F558" w14:textId="77777777" w:rsidR="00CC03DB" w:rsidRDefault="00CC03DB" w:rsidP="002945A1">
            <w:pPr>
              <w:rPr>
                <w:rFonts w:ascii="標楷體" w:eastAsia="標楷體" w:hAnsi="標楷體"/>
                <w:lang w:eastAsia="zh-HK"/>
              </w:rPr>
            </w:pPr>
          </w:p>
        </w:tc>
        <w:tc>
          <w:tcPr>
            <w:tcW w:w="3649" w:type="dxa"/>
          </w:tcPr>
          <w:p w14:paraId="480DAFA7" w14:textId="77777777" w:rsidR="00CC03DB" w:rsidRDefault="00CC03DB" w:rsidP="002945A1">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修改當筆</w:t>
            </w:r>
            <w:r w:rsidR="006C763E">
              <w:rPr>
                <w:rFonts w:ascii="標楷體" w:eastAsia="標楷體" w:hAnsi="標楷體" w:hint="eastAsia"/>
                <w:lang w:eastAsia="zh-HK"/>
              </w:rPr>
              <w:t>帳冊別資料,</w:t>
            </w:r>
            <w:r w:rsidRPr="006C763E">
              <w:rPr>
                <w:rFonts w:eastAsia="標楷體" w:hint="eastAsia"/>
              </w:rPr>
              <w:t>連結至</w:t>
            </w:r>
            <w:r w:rsidRPr="006C763E">
              <w:rPr>
                <w:rFonts w:eastAsia="標楷體"/>
              </w:rPr>
              <w:t>【</w:t>
            </w:r>
            <w:r w:rsidR="006C763E" w:rsidRPr="006C763E">
              <w:rPr>
                <w:rFonts w:eastAsia="標楷體"/>
              </w:rPr>
              <w:t>L</w:t>
            </w:r>
            <w:r w:rsidR="006C763E" w:rsidRPr="006C763E">
              <w:rPr>
                <w:rFonts w:eastAsia="標楷體" w:hint="eastAsia"/>
              </w:rPr>
              <w:t>6709</w:t>
            </w:r>
            <w:r w:rsidR="006C763E" w:rsidRPr="006C763E">
              <w:rPr>
                <w:rFonts w:eastAsia="標楷體" w:hint="eastAsia"/>
              </w:rPr>
              <w:t>帳冊別目標金額</w:t>
            </w:r>
            <w:r w:rsidRPr="006C763E">
              <w:rPr>
                <w:rFonts w:eastAsia="標楷體"/>
              </w:rPr>
              <w:t>維護】</w:t>
            </w:r>
            <w:r w:rsidRPr="006C763E">
              <w:rPr>
                <w:rFonts w:eastAsia="標楷體" w:hint="eastAsia"/>
              </w:rPr>
              <w:t>，</w:t>
            </w:r>
            <w:r>
              <w:rPr>
                <w:rFonts w:ascii="標楷體" w:eastAsia="標楷體" w:hAnsi="標楷體" w:hint="eastAsia"/>
                <w:lang w:eastAsia="zh-HK"/>
              </w:rPr>
              <w:t>供修改</w:t>
            </w:r>
            <w:r w:rsidR="006C763E">
              <w:rPr>
                <w:rFonts w:ascii="標楷體" w:eastAsia="標楷體" w:hAnsi="標楷體" w:hint="eastAsia"/>
                <w:lang w:eastAsia="zh-HK"/>
              </w:rPr>
              <w:t>帳冊別</w:t>
            </w:r>
            <w:r>
              <w:rPr>
                <w:rFonts w:ascii="標楷體" w:eastAsia="標楷體" w:hAnsi="標楷體" w:hint="eastAsia"/>
                <w:lang w:eastAsia="zh-HK"/>
              </w:rPr>
              <w:t>資料</w:t>
            </w:r>
          </w:p>
          <w:p w14:paraId="5C5C1512" w14:textId="10D1DDCA" w:rsidR="006C763E" w:rsidRPr="006C763E" w:rsidRDefault="006C763E" w:rsidP="002945A1">
            <w:pPr>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關帳狀態</w:t>
            </w:r>
            <w:r w:rsidR="00F46B02">
              <w:rPr>
                <w:rFonts w:ascii="標楷體" w:eastAsia="標楷體" w:hAnsi="標楷體" w:hint="eastAsia"/>
                <w:lang w:eastAsia="zh-HK"/>
              </w:rPr>
              <w:t>才</w:t>
            </w:r>
            <w:r>
              <w:rPr>
                <w:rFonts w:ascii="標楷體" w:eastAsia="標楷體" w:hAnsi="標楷體" w:hint="eastAsia"/>
                <w:lang w:eastAsia="zh-HK"/>
              </w:rPr>
              <w:t>可修改</w:t>
            </w:r>
          </w:p>
        </w:tc>
      </w:tr>
      <w:tr w:rsidR="002945A1" w:rsidRPr="008F1D46" w14:paraId="004935F3" w14:textId="77777777" w:rsidTr="001F47BB">
        <w:tc>
          <w:tcPr>
            <w:tcW w:w="784" w:type="dxa"/>
          </w:tcPr>
          <w:p w14:paraId="6D33876B" w14:textId="77777777" w:rsidR="00CC03DB" w:rsidRDefault="00CC03DB" w:rsidP="002945A1">
            <w:pPr>
              <w:jc w:val="center"/>
              <w:rPr>
                <w:rFonts w:ascii="標楷體" w:eastAsia="標楷體" w:hAnsi="標楷體"/>
              </w:rPr>
            </w:pPr>
            <w:r>
              <w:rPr>
                <w:rFonts w:ascii="標楷體" w:eastAsia="標楷體" w:hAnsi="標楷體" w:hint="eastAsia"/>
              </w:rPr>
              <w:t>2</w:t>
            </w:r>
          </w:p>
        </w:tc>
        <w:tc>
          <w:tcPr>
            <w:tcW w:w="1201" w:type="dxa"/>
          </w:tcPr>
          <w:p w14:paraId="6CDF156B" w14:textId="77777777" w:rsidR="00CC03DB" w:rsidRDefault="00CC03DB" w:rsidP="002945A1">
            <w:pPr>
              <w:jc w:val="center"/>
              <w:rPr>
                <w:rFonts w:ascii="標楷體" w:eastAsia="標楷體" w:hAnsi="標楷體"/>
                <w:lang w:eastAsia="zh-HK"/>
              </w:rPr>
            </w:pPr>
            <w:r>
              <w:rPr>
                <w:rFonts w:ascii="標楷體" w:eastAsia="標楷體" w:hAnsi="標楷體" w:hint="eastAsia"/>
                <w:lang w:eastAsia="zh-HK"/>
              </w:rPr>
              <w:t>按鈕</w:t>
            </w:r>
          </w:p>
        </w:tc>
        <w:tc>
          <w:tcPr>
            <w:tcW w:w="2102" w:type="dxa"/>
          </w:tcPr>
          <w:p w14:paraId="4545AC52" w14:textId="77777777" w:rsidR="00CC03DB" w:rsidRDefault="00CC03DB" w:rsidP="002945A1">
            <w:pPr>
              <w:rPr>
                <w:rFonts w:ascii="標楷體" w:eastAsia="標楷體" w:hAnsi="標楷體"/>
                <w:lang w:eastAsia="zh-HK"/>
              </w:rPr>
            </w:pPr>
            <w:r>
              <w:rPr>
                <w:rFonts w:ascii="標楷體" w:eastAsia="標楷體" w:hAnsi="標楷體" w:hint="eastAsia"/>
                <w:lang w:eastAsia="zh-HK"/>
              </w:rPr>
              <w:t>刪除</w:t>
            </w:r>
          </w:p>
        </w:tc>
        <w:tc>
          <w:tcPr>
            <w:tcW w:w="2684" w:type="dxa"/>
          </w:tcPr>
          <w:p w14:paraId="1CF0A8C6" w14:textId="77777777" w:rsidR="00CC03DB" w:rsidRDefault="00CC03DB" w:rsidP="002945A1">
            <w:pPr>
              <w:rPr>
                <w:rFonts w:ascii="標楷體" w:eastAsia="標楷體" w:hAnsi="標楷體"/>
                <w:lang w:eastAsia="zh-HK"/>
              </w:rPr>
            </w:pPr>
          </w:p>
        </w:tc>
        <w:tc>
          <w:tcPr>
            <w:tcW w:w="3649" w:type="dxa"/>
          </w:tcPr>
          <w:p w14:paraId="7EA74AB3" w14:textId="191FA4E6" w:rsidR="006C763E" w:rsidRDefault="006C763E" w:rsidP="006C763E">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刪除當筆帳冊別資料,</w:t>
            </w:r>
            <w:r w:rsidRPr="006C763E">
              <w:rPr>
                <w:rFonts w:eastAsia="標楷體" w:hint="eastAsia"/>
              </w:rPr>
              <w:t>連結至</w:t>
            </w:r>
            <w:r w:rsidRPr="006C763E">
              <w:rPr>
                <w:rFonts w:eastAsia="標楷體"/>
              </w:rPr>
              <w:t>【</w:t>
            </w:r>
            <w:r w:rsidRPr="006C763E">
              <w:rPr>
                <w:rFonts w:eastAsia="標楷體"/>
              </w:rPr>
              <w:t>L</w:t>
            </w:r>
            <w:r w:rsidRPr="006C763E">
              <w:rPr>
                <w:rFonts w:eastAsia="標楷體" w:hint="eastAsia"/>
              </w:rPr>
              <w:t>6709</w:t>
            </w:r>
            <w:r w:rsidRPr="006C763E">
              <w:rPr>
                <w:rFonts w:eastAsia="標楷體" w:hint="eastAsia"/>
              </w:rPr>
              <w:t>帳冊別目標金額</w:t>
            </w:r>
            <w:r w:rsidRPr="006C763E">
              <w:rPr>
                <w:rFonts w:eastAsia="標楷體"/>
              </w:rPr>
              <w:t>維護】</w:t>
            </w:r>
            <w:r w:rsidRPr="006C763E">
              <w:rPr>
                <w:rFonts w:eastAsia="標楷體" w:hint="eastAsia"/>
              </w:rPr>
              <w:t>，</w:t>
            </w:r>
            <w:r>
              <w:rPr>
                <w:rFonts w:ascii="標楷體" w:eastAsia="標楷體" w:hAnsi="標楷體" w:hint="eastAsia"/>
                <w:lang w:eastAsia="zh-HK"/>
              </w:rPr>
              <w:t>供刪除帳冊別資料</w:t>
            </w:r>
          </w:p>
          <w:p w14:paraId="48721868" w14:textId="325E0DBC" w:rsidR="00CC03DB" w:rsidRDefault="006C763E" w:rsidP="002945A1">
            <w:pPr>
              <w:rPr>
                <w:rFonts w:eastAsia="標楷體"/>
              </w:rPr>
            </w:pPr>
            <w:r>
              <w:rPr>
                <w:rFonts w:ascii="標楷體" w:eastAsia="標楷體" w:hAnsi="標楷體" w:hint="eastAsia"/>
              </w:rPr>
              <w:t>2.</w:t>
            </w:r>
            <w:r>
              <w:rPr>
                <w:rFonts w:ascii="標楷體" w:eastAsia="標楷體" w:hAnsi="標楷體" w:hint="eastAsia"/>
                <w:lang w:eastAsia="zh-HK"/>
              </w:rPr>
              <w:t>關帳狀態</w:t>
            </w:r>
            <w:r w:rsidR="00F46B02">
              <w:rPr>
                <w:rFonts w:ascii="標楷體" w:eastAsia="標楷體" w:hAnsi="標楷體" w:hint="eastAsia"/>
                <w:lang w:eastAsia="zh-HK"/>
              </w:rPr>
              <w:t>才</w:t>
            </w:r>
            <w:r>
              <w:rPr>
                <w:rFonts w:ascii="標楷體" w:eastAsia="標楷體" w:hAnsi="標楷體" w:hint="eastAsia"/>
                <w:lang w:eastAsia="zh-HK"/>
              </w:rPr>
              <w:t>可刪除</w:t>
            </w:r>
          </w:p>
          <w:p w14:paraId="57876562" w14:textId="71FC7BDA" w:rsidR="006C763E" w:rsidRPr="006C763E" w:rsidRDefault="006C763E" w:rsidP="002945A1">
            <w:pPr>
              <w:rPr>
                <w:rFonts w:ascii="標楷體" w:eastAsia="標楷體" w:hAnsi="標楷體"/>
                <w:lang w:eastAsia="zh-HK"/>
              </w:rPr>
            </w:pPr>
            <w:r>
              <w:rPr>
                <w:rFonts w:eastAsia="標楷體" w:hint="eastAsia"/>
              </w:rPr>
              <w:t>3.</w:t>
            </w:r>
            <w:r>
              <w:rPr>
                <w:rFonts w:eastAsia="標楷體" w:hint="eastAsia"/>
              </w:rPr>
              <w:t>放款實際金額有值</w:t>
            </w:r>
            <w:r w:rsidR="00535946">
              <w:rPr>
                <w:rFonts w:eastAsia="標楷體" w:hint="eastAsia"/>
              </w:rPr>
              <w:t>時</w:t>
            </w:r>
            <w:r>
              <w:rPr>
                <w:rFonts w:eastAsia="標楷體" w:hint="eastAsia"/>
              </w:rPr>
              <w:t>,</w:t>
            </w:r>
            <w:r>
              <w:rPr>
                <w:rFonts w:eastAsia="標楷體" w:hint="eastAsia"/>
              </w:rPr>
              <w:t>刪除按鈕隱藏</w:t>
            </w:r>
          </w:p>
        </w:tc>
      </w:tr>
      <w:tr w:rsidR="002945A1" w:rsidRPr="008F1D46" w14:paraId="1AB74EDD" w14:textId="77777777" w:rsidTr="001F47BB">
        <w:tc>
          <w:tcPr>
            <w:tcW w:w="784" w:type="dxa"/>
          </w:tcPr>
          <w:p w14:paraId="13A75A7C" w14:textId="77777777" w:rsidR="00CC03DB" w:rsidRDefault="00CC03DB" w:rsidP="002945A1">
            <w:pPr>
              <w:jc w:val="center"/>
              <w:rPr>
                <w:rFonts w:ascii="標楷體" w:eastAsia="標楷體" w:hAnsi="標楷體"/>
              </w:rPr>
            </w:pPr>
            <w:r>
              <w:rPr>
                <w:rFonts w:ascii="標楷體" w:eastAsia="標楷體" w:hAnsi="標楷體" w:hint="eastAsia"/>
              </w:rPr>
              <w:t>3</w:t>
            </w:r>
          </w:p>
        </w:tc>
        <w:tc>
          <w:tcPr>
            <w:tcW w:w="1201" w:type="dxa"/>
          </w:tcPr>
          <w:p w14:paraId="16470B29" w14:textId="55FC9FF0" w:rsidR="00CC03DB" w:rsidRDefault="002478F2" w:rsidP="002945A1">
            <w:pPr>
              <w:jc w:val="center"/>
              <w:rPr>
                <w:rFonts w:ascii="標楷體" w:eastAsia="標楷體" w:hAnsi="標楷體"/>
                <w:lang w:eastAsia="zh-HK"/>
              </w:rPr>
            </w:pPr>
            <w:r>
              <w:rPr>
                <w:rFonts w:ascii="標楷體" w:eastAsia="標楷體" w:hAnsi="標楷體" w:hint="eastAsia"/>
                <w:lang w:eastAsia="zh-HK"/>
              </w:rPr>
              <w:t>資料</w:t>
            </w:r>
          </w:p>
        </w:tc>
        <w:tc>
          <w:tcPr>
            <w:tcW w:w="2102" w:type="dxa"/>
          </w:tcPr>
          <w:p w14:paraId="3E83EA02" w14:textId="61075F13" w:rsidR="00CC03DB" w:rsidRDefault="002478F2" w:rsidP="002945A1">
            <w:pPr>
              <w:rPr>
                <w:rFonts w:ascii="標楷體" w:eastAsia="標楷體" w:hAnsi="標楷體"/>
                <w:lang w:eastAsia="zh-HK"/>
              </w:rPr>
            </w:pPr>
            <w:r>
              <w:rPr>
                <w:rFonts w:ascii="標楷體" w:eastAsia="標楷體" w:hAnsi="標楷體" w:hint="eastAsia"/>
                <w:lang w:eastAsia="zh-HK"/>
              </w:rPr>
              <w:t>分配順序</w:t>
            </w:r>
          </w:p>
        </w:tc>
        <w:tc>
          <w:tcPr>
            <w:tcW w:w="2684" w:type="dxa"/>
          </w:tcPr>
          <w:p w14:paraId="65B53103" w14:textId="54401936" w:rsidR="00CC03DB" w:rsidRPr="002478F2" w:rsidRDefault="002478F2" w:rsidP="002945A1">
            <w:pPr>
              <w:rPr>
                <w:rFonts w:ascii="標楷體" w:eastAsia="標楷體" w:hAnsi="標楷體"/>
                <w:lang w:eastAsia="zh-HK"/>
              </w:rPr>
            </w:pPr>
            <w:r>
              <w:rPr>
                <w:rFonts w:ascii="標楷體" w:eastAsia="標楷體" w:hAnsi="標楷體" w:hint="eastAsia"/>
                <w:lang w:eastAsia="zh-HK"/>
              </w:rPr>
              <w:t>C</w:t>
            </w:r>
            <w:r>
              <w:rPr>
                <w:rFonts w:ascii="標楷體" w:eastAsia="標楷體" w:hAnsi="標楷體"/>
                <w:lang w:eastAsia="zh-HK"/>
              </w:rPr>
              <w:t>dAcBook.</w:t>
            </w:r>
            <w:r w:rsidRPr="002478F2">
              <w:rPr>
                <w:rFonts w:ascii="標楷體" w:eastAsia="標楷體" w:hAnsi="標楷體"/>
                <w:lang w:eastAsia="zh-HK"/>
              </w:rPr>
              <w:t>AssignSeq</w:t>
            </w:r>
          </w:p>
        </w:tc>
        <w:tc>
          <w:tcPr>
            <w:tcW w:w="3649" w:type="dxa"/>
          </w:tcPr>
          <w:p w14:paraId="73262DC8" w14:textId="35145047" w:rsidR="00CC03DB" w:rsidRPr="008F1D46" w:rsidRDefault="002478F2" w:rsidP="002945A1">
            <w:pPr>
              <w:rPr>
                <w:rFonts w:ascii="標楷體" w:eastAsia="標楷體" w:hAnsi="標楷體"/>
                <w:lang w:eastAsia="zh-HK"/>
              </w:rPr>
            </w:pPr>
            <w:r>
              <w:rPr>
                <w:rFonts w:ascii="標楷體" w:eastAsia="標楷體" w:hAnsi="標楷體" w:hint="eastAsia"/>
                <w:lang w:eastAsia="zh-HK"/>
              </w:rPr>
              <w:t>分配順序</w:t>
            </w:r>
          </w:p>
        </w:tc>
      </w:tr>
      <w:tr w:rsidR="002945A1" w:rsidRPr="008F1D46" w14:paraId="1EB10389" w14:textId="77777777" w:rsidTr="001F47BB">
        <w:tc>
          <w:tcPr>
            <w:tcW w:w="784" w:type="dxa"/>
          </w:tcPr>
          <w:p w14:paraId="05593BD8" w14:textId="77777777" w:rsidR="00CC03DB" w:rsidRDefault="00CC03DB" w:rsidP="002945A1">
            <w:pPr>
              <w:jc w:val="center"/>
              <w:rPr>
                <w:rFonts w:ascii="標楷體" w:eastAsia="標楷體" w:hAnsi="標楷體"/>
              </w:rPr>
            </w:pPr>
            <w:r>
              <w:rPr>
                <w:rFonts w:ascii="標楷體" w:eastAsia="標楷體" w:hAnsi="標楷體" w:hint="eastAsia"/>
              </w:rPr>
              <w:t>4</w:t>
            </w:r>
          </w:p>
        </w:tc>
        <w:tc>
          <w:tcPr>
            <w:tcW w:w="1201" w:type="dxa"/>
          </w:tcPr>
          <w:p w14:paraId="4B5992DA" w14:textId="77777777" w:rsidR="00CC03DB" w:rsidRDefault="00CC03DB" w:rsidP="002945A1">
            <w:pPr>
              <w:jc w:val="center"/>
              <w:rPr>
                <w:rFonts w:ascii="標楷體" w:eastAsia="標楷體" w:hAnsi="標楷體"/>
                <w:lang w:eastAsia="zh-HK"/>
              </w:rPr>
            </w:pPr>
            <w:r>
              <w:rPr>
                <w:rFonts w:ascii="標楷體" w:eastAsia="標楷體" w:hAnsi="標楷體" w:hint="eastAsia"/>
                <w:lang w:eastAsia="zh-HK"/>
              </w:rPr>
              <w:t>資料</w:t>
            </w:r>
          </w:p>
        </w:tc>
        <w:tc>
          <w:tcPr>
            <w:tcW w:w="2102" w:type="dxa"/>
          </w:tcPr>
          <w:p w14:paraId="466396AD" w14:textId="1A2DECFF" w:rsidR="000668C7" w:rsidRDefault="002478F2" w:rsidP="002945A1">
            <w:pPr>
              <w:rPr>
                <w:rFonts w:ascii="標楷體" w:eastAsia="標楷體" w:hAnsi="標楷體"/>
                <w:lang w:eastAsia="zh-HK"/>
              </w:rPr>
            </w:pPr>
            <w:r>
              <w:rPr>
                <w:rFonts w:ascii="標楷體" w:eastAsia="標楷體" w:hAnsi="標楷體" w:hint="eastAsia"/>
                <w:lang w:eastAsia="zh-HK"/>
              </w:rPr>
              <w:t>帳冊別</w:t>
            </w:r>
          </w:p>
        </w:tc>
        <w:tc>
          <w:tcPr>
            <w:tcW w:w="2684" w:type="dxa"/>
          </w:tcPr>
          <w:p w14:paraId="759850BF" w14:textId="468C8571" w:rsidR="00CC03DB" w:rsidRPr="00997D40" w:rsidRDefault="002478F2" w:rsidP="002945A1">
            <w:pPr>
              <w:rPr>
                <w:rFonts w:ascii="標楷體" w:eastAsia="標楷體" w:hAnsi="標楷體"/>
                <w:lang w:eastAsia="zh-HK"/>
              </w:rPr>
            </w:pPr>
            <w:r>
              <w:rPr>
                <w:rFonts w:ascii="標楷體" w:eastAsia="標楷體" w:hAnsi="標楷體" w:hint="eastAsia"/>
                <w:lang w:eastAsia="zh-HK"/>
              </w:rPr>
              <w:t>C</w:t>
            </w:r>
            <w:r>
              <w:rPr>
                <w:rFonts w:ascii="標楷體" w:eastAsia="標楷體" w:hAnsi="標楷體"/>
                <w:lang w:eastAsia="zh-HK"/>
              </w:rPr>
              <w:t>dAcBook.</w:t>
            </w:r>
            <w:r w:rsidRPr="002478F2">
              <w:rPr>
                <w:rFonts w:ascii="標楷體" w:eastAsia="標楷體" w:hAnsi="標楷體"/>
                <w:lang w:eastAsia="zh-HK"/>
              </w:rPr>
              <w:t>AcBookCode</w:t>
            </w:r>
          </w:p>
        </w:tc>
        <w:tc>
          <w:tcPr>
            <w:tcW w:w="3649" w:type="dxa"/>
          </w:tcPr>
          <w:p w14:paraId="6F5EB0C9" w14:textId="5BE082E8" w:rsidR="002478F2" w:rsidRPr="008F1D46" w:rsidRDefault="002478F2" w:rsidP="002945A1">
            <w:pPr>
              <w:rPr>
                <w:rFonts w:ascii="標楷體" w:eastAsia="標楷體" w:hAnsi="標楷體"/>
                <w:lang w:eastAsia="zh-HK"/>
              </w:rPr>
            </w:pPr>
            <w:r>
              <w:rPr>
                <w:rFonts w:ascii="標楷體" w:eastAsia="標楷體" w:hAnsi="標楷體" w:hint="eastAsia"/>
                <w:lang w:eastAsia="zh-HK"/>
              </w:rPr>
              <w:t>帳冊別</w:t>
            </w:r>
            <w:r w:rsidR="002945A1">
              <w:rPr>
                <w:rFonts w:ascii="標楷體" w:eastAsia="標楷體" w:hAnsi="標楷體" w:hint="eastAsia"/>
                <w:lang w:eastAsia="zh-HK"/>
              </w:rPr>
              <w:t>代號</w:t>
            </w:r>
          </w:p>
        </w:tc>
      </w:tr>
      <w:tr w:rsidR="001F47BB" w:rsidRPr="008F1D46" w14:paraId="190932D8" w14:textId="77777777" w:rsidTr="001F47BB">
        <w:tc>
          <w:tcPr>
            <w:tcW w:w="784" w:type="dxa"/>
          </w:tcPr>
          <w:p w14:paraId="2B6CE4AB" w14:textId="7BA086D5" w:rsidR="001F47BB" w:rsidRDefault="001F47BB" w:rsidP="002945A1">
            <w:pPr>
              <w:jc w:val="center"/>
              <w:rPr>
                <w:rFonts w:ascii="標楷體" w:eastAsia="標楷體" w:hAnsi="標楷體"/>
              </w:rPr>
            </w:pPr>
            <w:r>
              <w:rPr>
                <w:rFonts w:ascii="標楷體" w:eastAsia="標楷體" w:hAnsi="標楷體" w:hint="eastAsia"/>
              </w:rPr>
              <w:t>5</w:t>
            </w:r>
          </w:p>
        </w:tc>
        <w:tc>
          <w:tcPr>
            <w:tcW w:w="1201" w:type="dxa"/>
          </w:tcPr>
          <w:p w14:paraId="0B8D3F34" w14:textId="170C571C" w:rsidR="001F47BB" w:rsidRDefault="001F47BB" w:rsidP="002945A1">
            <w:pPr>
              <w:jc w:val="center"/>
              <w:rPr>
                <w:rFonts w:ascii="標楷體" w:eastAsia="標楷體" w:hAnsi="標楷體"/>
                <w:lang w:eastAsia="zh-HK"/>
              </w:rPr>
            </w:pPr>
            <w:r>
              <w:rPr>
                <w:rFonts w:ascii="標楷體" w:eastAsia="標楷體" w:hAnsi="標楷體" w:hint="eastAsia"/>
                <w:lang w:eastAsia="zh-HK"/>
              </w:rPr>
              <w:t>資料</w:t>
            </w:r>
          </w:p>
        </w:tc>
        <w:tc>
          <w:tcPr>
            <w:tcW w:w="2102" w:type="dxa"/>
          </w:tcPr>
          <w:p w14:paraId="44BE6184" w14:textId="5D231682" w:rsidR="001F47BB" w:rsidRDefault="001F47BB" w:rsidP="002945A1">
            <w:pPr>
              <w:rPr>
                <w:rFonts w:ascii="標楷體" w:eastAsia="標楷體" w:hAnsi="標楷體"/>
                <w:lang w:eastAsia="zh-HK"/>
              </w:rPr>
            </w:pPr>
            <w:r>
              <w:rPr>
                <w:rFonts w:ascii="標楷體" w:eastAsia="標楷體" w:hAnsi="標楷體" w:hint="eastAsia"/>
                <w:lang w:eastAsia="zh-HK"/>
              </w:rPr>
              <w:t>帳冊別中文名稱</w:t>
            </w:r>
          </w:p>
        </w:tc>
        <w:tc>
          <w:tcPr>
            <w:tcW w:w="2684" w:type="dxa"/>
          </w:tcPr>
          <w:p w14:paraId="56AFE490" w14:textId="393B2F11" w:rsidR="001F47BB" w:rsidRDefault="00995DF7" w:rsidP="001F47BB">
            <w:pPr>
              <w:rPr>
                <w:rFonts w:ascii="標楷體" w:eastAsia="標楷體" w:hAnsi="標楷體"/>
                <w:lang w:eastAsia="zh-HK"/>
              </w:rPr>
            </w:pPr>
            <w:r>
              <w:rPr>
                <w:rFonts w:ascii="標楷體" w:eastAsia="標楷體" w:hAnsi="標楷體" w:hint="eastAsia"/>
                <w:lang w:eastAsia="zh-HK"/>
              </w:rPr>
              <w:t>依據</w:t>
            </w:r>
            <w:r w:rsidR="001F47BB">
              <w:rPr>
                <w:rFonts w:ascii="標楷體" w:eastAsia="標楷體" w:hAnsi="標楷體" w:hint="eastAsia"/>
                <w:lang w:eastAsia="zh-HK"/>
              </w:rPr>
              <w:t>帳冊別</w:t>
            </w:r>
            <w:r w:rsidR="00CB2188">
              <w:rPr>
                <w:rFonts w:ascii="標楷體" w:eastAsia="標楷體" w:hAnsi="標楷體" w:hint="eastAsia"/>
                <w:lang w:eastAsia="zh-HK"/>
              </w:rPr>
              <w:t>代碼</w:t>
            </w:r>
            <w:r w:rsidR="001F47BB">
              <w:rPr>
                <w:rFonts w:ascii="標楷體" w:eastAsia="標楷體" w:hAnsi="標楷體" w:hint="eastAsia"/>
              </w:rPr>
              <w:lastRenderedPageBreak/>
              <w:t>(</w:t>
            </w:r>
            <w:r w:rsidR="00D60958">
              <w:rPr>
                <w:rFonts w:ascii="標楷體" w:eastAsia="標楷體" w:hAnsi="標楷體" w:hint="eastAsia"/>
                <w:lang w:eastAsia="zh-HK"/>
              </w:rPr>
              <w:t>C</w:t>
            </w:r>
            <w:r w:rsidR="00D60958">
              <w:rPr>
                <w:rFonts w:ascii="標楷體" w:eastAsia="標楷體" w:hAnsi="標楷體"/>
                <w:lang w:eastAsia="zh-HK"/>
              </w:rPr>
              <w:t>dCode</w:t>
            </w:r>
            <w:r w:rsidR="00D60958">
              <w:rPr>
                <w:rFonts w:ascii="標楷體" w:eastAsia="標楷體" w:hAnsi="標楷體" w:hint="eastAsia"/>
              </w:rPr>
              <w:t>.</w:t>
            </w:r>
            <w:r w:rsidR="001F47BB" w:rsidRPr="002478F2">
              <w:rPr>
                <w:rFonts w:ascii="標楷體" w:eastAsia="標楷體" w:hAnsi="標楷體"/>
                <w:lang w:eastAsia="zh-HK"/>
              </w:rPr>
              <w:t>AcBookCode</w:t>
            </w:r>
            <w:r w:rsidR="001F47BB">
              <w:rPr>
                <w:rFonts w:ascii="標楷體" w:eastAsia="標楷體" w:hAnsi="標楷體" w:hint="eastAsia"/>
              </w:rPr>
              <w:t>)</w:t>
            </w:r>
            <w:r w:rsidR="001F47BB">
              <w:rPr>
                <w:rFonts w:ascii="標楷體" w:eastAsia="標楷體" w:hAnsi="標楷體" w:hint="eastAsia"/>
                <w:lang w:eastAsia="zh-HK"/>
              </w:rPr>
              <w:t>顯示中文名稱</w:t>
            </w:r>
            <w:r w:rsidR="001F47BB">
              <w:rPr>
                <w:rFonts w:ascii="標楷體" w:eastAsia="標楷體" w:hAnsi="標楷體" w:hint="eastAsia"/>
              </w:rPr>
              <w:t>[選單1/</w:t>
            </w:r>
            <w:r w:rsidR="001F47BB">
              <w:rPr>
                <w:rFonts w:ascii="標楷體" w:eastAsia="標楷體" w:hAnsi="標楷體"/>
              </w:rPr>
              <w:t>L6064]</w:t>
            </w:r>
          </w:p>
        </w:tc>
        <w:tc>
          <w:tcPr>
            <w:tcW w:w="3649" w:type="dxa"/>
          </w:tcPr>
          <w:p w14:paraId="34E03976" w14:textId="4DEA9972" w:rsidR="001F47BB" w:rsidRPr="001F47BB" w:rsidRDefault="001F47BB" w:rsidP="002945A1">
            <w:pPr>
              <w:rPr>
                <w:rFonts w:ascii="標楷體" w:eastAsia="標楷體" w:hAnsi="標楷體"/>
              </w:rPr>
            </w:pPr>
            <w:r>
              <w:rPr>
                <w:rFonts w:ascii="標楷體" w:eastAsia="標楷體" w:hAnsi="標楷體" w:hint="eastAsia"/>
                <w:lang w:eastAsia="zh-HK"/>
              </w:rPr>
              <w:lastRenderedPageBreak/>
              <w:t>帳冊別中文名稱</w:t>
            </w:r>
          </w:p>
        </w:tc>
      </w:tr>
      <w:tr w:rsidR="002945A1" w:rsidRPr="008F1D46" w14:paraId="12206984" w14:textId="77777777" w:rsidTr="001F47BB">
        <w:tc>
          <w:tcPr>
            <w:tcW w:w="784" w:type="dxa"/>
          </w:tcPr>
          <w:p w14:paraId="07E163A2" w14:textId="253E02A6" w:rsidR="00CC03DB" w:rsidRDefault="001F47BB" w:rsidP="002945A1">
            <w:pPr>
              <w:jc w:val="center"/>
              <w:rPr>
                <w:rFonts w:ascii="標楷體" w:eastAsia="標楷體" w:hAnsi="標楷體"/>
              </w:rPr>
            </w:pPr>
            <w:r>
              <w:rPr>
                <w:rFonts w:ascii="標楷體" w:eastAsia="標楷體" w:hAnsi="標楷體" w:hint="eastAsia"/>
              </w:rPr>
              <w:lastRenderedPageBreak/>
              <w:t>6</w:t>
            </w:r>
          </w:p>
        </w:tc>
        <w:tc>
          <w:tcPr>
            <w:tcW w:w="1201" w:type="dxa"/>
          </w:tcPr>
          <w:p w14:paraId="6CB7EE8D" w14:textId="77777777" w:rsidR="00CC03DB" w:rsidRDefault="00CC03DB" w:rsidP="002945A1">
            <w:pPr>
              <w:jc w:val="center"/>
              <w:rPr>
                <w:rFonts w:ascii="標楷體" w:eastAsia="標楷體" w:hAnsi="標楷體"/>
                <w:lang w:eastAsia="zh-HK"/>
              </w:rPr>
            </w:pPr>
            <w:r>
              <w:rPr>
                <w:rFonts w:ascii="標楷體" w:eastAsia="標楷體" w:hAnsi="標楷體" w:hint="eastAsia"/>
                <w:lang w:eastAsia="zh-HK"/>
              </w:rPr>
              <w:t>資料</w:t>
            </w:r>
          </w:p>
        </w:tc>
        <w:tc>
          <w:tcPr>
            <w:tcW w:w="2102" w:type="dxa"/>
          </w:tcPr>
          <w:p w14:paraId="674799F8" w14:textId="69692C27" w:rsidR="00CC03DB" w:rsidRDefault="002478F2" w:rsidP="002945A1">
            <w:pPr>
              <w:rPr>
                <w:rFonts w:ascii="標楷體" w:eastAsia="標楷體" w:hAnsi="標楷體"/>
                <w:lang w:eastAsia="zh-HK"/>
              </w:rPr>
            </w:pPr>
            <w:r>
              <w:rPr>
                <w:rFonts w:ascii="標楷體" w:eastAsia="標楷體" w:hAnsi="標楷體" w:hint="eastAsia"/>
                <w:lang w:eastAsia="zh-HK"/>
              </w:rPr>
              <w:t>資金來源</w:t>
            </w:r>
          </w:p>
        </w:tc>
        <w:tc>
          <w:tcPr>
            <w:tcW w:w="2684" w:type="dxa"/>
          </w:tcPr>
          <w:p w14:paraId="40EABDF3" w14:textId="0CFB4D2B" w:rsidR="00CC03DB" w:rsidRPr="00997D40" w:rsidRDefault="002478F2" w:rsidP="002945A1">
            <w:pPr>
              <w:rPr>
                <w:rFonts w:ascii="標楷體" w:eastAsia="標楷體" w:hAnsi="標楷體"/>
                <w:lang w:eastAsia="zh-HK"/>
              </w:rPr>
            </w:pPr>
            <w:r>
              <w:rPr>
                <w:rFonts w:ascii="標楷體" w:eastAsia="標楷體" w:hAnsi="標楷體" w:hint="eastAsia"/>
                <w:lang w:eastAsia="zh-HK"/>
              </w:rPr>
              <w:t>C</w:t>
            </w:r>
            <w:r>
              <w:rPr>
                <w:rFonts w:ascii="標楷體" w:eastAsia="標楷體" w:hAnsi="標楷體"/>
                <w:lang w:eastAsia="zh-HK"/>
              </w:rPr>
              <w:t>dAcBook.</w:t>
            </w:r>
            <w:r w:rsidRPr="002478F2">
              <w:rPr>
                <w:rFonts w:ascii="標楷體" w:eastAsia="標楷體" w:hAnsi="標楷體"/>
                <w:lang w:eastAsia="zh-HK"/>
              </w:rPr>
              <w:t>AcctSource</w:t>
            </w:r>
          </w:p>
        </w:tc>
        <w:tc>
          <w:tcPr>
            <w:tcW w:w="3649" w:type="dxa"/>
          </w:tcPr>
          <w:p w14:paraId="0885DA9D" w14:textId="19BBD93E" w:rsidR="00CC03DB" w:rsidRPr="008F1D46" w:rsidRDefault="002478F2" w:rsidP="002945A1">
            <w:pPr>
              <w:rPr>
                <w:rFonts w:ascii="標楷體" w:eastAsia="標楷體" w:hAnsi="標楷體"/>
                <w:lang w:eastAsia="zh-HK"/>
              </w:rPr>
            </w:pPr>
            <w:r>
              <w:rPr>
                <w:rFonts w:ascii="標楷體" w:eastAsia="標楷體" w:hAnsi="標楷體" w:hint="eastAsia"/>
                <w:lang w:eastAsia="zh-HK"/>
              </w:rPr>
              <w:t>資金來源</w:t>
            </w:r>
          </w:p>
        </w:tc>
      </w:tr>
      <w:tr w:rsidR="002945A1" w:rsidRPr="008F1D46" w14:paraId="52BE6B40" w14:textId="77777777" w:rsidTr="001F47BB">
        <w:tc>
          <w:tcPr>
            <w:tcW w:w="784" w:type="dxa"/>
          </w:tcPr>
          <w:p w14:paraId="007CB470" w14:textId="6C917329" w:rsidR="00CC03DB" w:rsidRDefault="001F47BB" w:rsidP="002945A1">
            <w:pPr>
              <w:jc w:val="center"/>
              <w:rPr>
                <w:rFonts w:ascii="標楷體" w:eastAsia="標楷體" w:hAnsi="標楷體"/>
              </w:rPr>
            </w:pPr>
            <w:r>
              <w:rPr>
                <w:rFonts w:ascii="標楷體" w:eastAsia="標楷體" w:hAnsi="標楷體" w:hint="eastAsia"/>
              </w:rPr>
              <w:t>7</w:t>
            </w:r>
          </w:p>
        </w:tc>
        <w:tc>
          <w:tcPr>
            <w:tcW w:w="1201" w:type="dxa"/>
          </w:tcPr>
          <w:p w14:paraId="4B22EB1A" w14:textId="77777777" w:rsidR="00CC03DB" w:rsidRDefault="00CC03DB" w:rsidP="002945A1">
            <w:pPr>
              <w:jc w:val="center"/>
              <w:rPr>
                <w:rFonts w:ascii="標楷體" w:eastAsia="標楷體" w:hAnsi="標楷體"/>
                <w:lang w:eastAsia="zh-HK"/>
              </w:rPr>
            </w:pPr>
            <w:r>
              <w:rPr>
                <w:rFonts w:ascii="標楷體" w:eastAsia="標楷體" w:hAnsi="標楷體" w:hint="eastAsia"/>
                <w:lang w:eastAsia="zh-HK"/>
              </w:rPr>
              <w:t>資料</w:t>
            </w:r>
          </w:p>
        </w:tc>
        <w:tc>
          <w:tcPr>
            <w:tcW w:w="2102" w:type="dxa"/>
          </w:tcPr>
          <w:p w14:paraId="15A22A0D" w14:textId="22D96CA3" w:rsidR="00CC03DB" w:rsidRDefault="002478F2" w:rsidP="002945A1">
            <w:pPr>
              <w:rPr>
                <w:rFonts w:ascii="標楷體" w:eastAsia="標楷體" w:hAnsi="標楷體"/>
                <w:lang w:eastAsia="zh-HK"/>
              </w:rPr>
            </w:pPr>
            <w:r>
              <w:rPr>
                <w:rFonts w:ascii="標楷體" w:eastAsia="標楷體" w:hAnsi="標楷體" w:hint="eastAsia"/>
                <w:lang w:eastAsia="zh-HK"/>
              </w:rPr>
              <w:t>幣別</w:t>
            </w:r>
          </w:p>
        </w:tc>
        <w:tc>
          <w:tcPr>
            <w:tcW w:w="2684" w:type="dxa"/>
          </w:tcPr>
          <w:p w14:paraId="0933FF5B" w14:textId="7D9F18E2" w:rsidR="00CC03DB" w:rsidRPr="00997D40" w:rsidRDefault="002478F2" w:rsidP="002945A1">
            <w:pPr>
              <w:rPr>
                <w:rFonts w:ascii="標楷體" w:eastAsia="標楷體" w:hAnsi="標楷體"/>
                <w:lang w:eastAsia="zh-HK"/>
              </w:rPr>
            </w:pPr>
            <w:r>
              <w:rPr>
                <w:rFonts w:ascii="標楷體" w:eastAsia="標楷體" w:hAnsi="標楷體" w:hint="eastAsia"/>
                <w:lang w:eastAsia="zh-HK"/>
              </w:rPr>
              <w:t>C</w:t>
            </w:r>
            <w:r>
              <w:rPr>
                <w:rFonts w:ascii="標楷體" w:eastAsia="標楷體" w:hAnsi="標楷體"/>
                <w:lang w:eastAsia="zh-HK"/>
              </w:rPr>
              <w:t>dAcBook.</w:t>
            </w:r>
            <w:r w:rsidRPr="002478F2">
              <w:rPr>
                <w:rFonts w:ascii="標楷體" w:eastAsia="標楷體" w:hAnsi="標楷體"/>
                <w:lang w:eastAsia="zh-HK"/>
              </w:rPr>
              <w:t>CurrencyCode</w:t>
            </w:r>
          </w:p>
        </w:tc>
        <w:tc>
          <w:tcPr>
            <w:tcW w:w="3649" w:type="dxa"/>
          </w:tcPr>
          <w:p w14:paraId="3A0E5422" w14:textId="56970F01" w:rsidR="00CC03DB" w:rsidRPr="008F1D46" w:rsidRDefault="002478F2" w:rsidP="002945A1">
            <w:pPr>
              <w:rPr>
                <w:rFonts w:ascii="標楷體" w:eastAsia="標楷體" w:hAnsi="標楷體"/>
                <w:lang w:eastAsia="zh-HK"/>
              </w:rPr>
            </w:pPr>
            <w:r>
              <w:rPr>
                <w:rFonts w:ascii="標楷體" w:eastAsia="標楷體" w:hAnsi="標楷體" w:hint="eastAsia"/>
                <w:lang w:eastAsia="zh-HK"/>
              </w:rPr>
              <w:t>幣別</w:t>
            </w:r>
          </w:p>
        </w:tc>
      </w:tr>
      <w:tr w:rsidR="002945A1" w:rsidRPr="008F1D46" w14:paraId="48F72134" w14:textId="77777777" w:rsidTr="001F47BB">
        <w:tc>
          <w:tcPr>
            <w:tcW w:w="784" w:type="dxa"/>
          </w:tcPr>
          <w:p w14:paraId="7CBBE6FC" w14:textId="174332BA" w:rsidR="002478F2" w:rsidRDefault="001F47BB" w:rsidP="002945A1">
            <w:pPr>
              <w:jc w:val="center"/>
              <w:rPr>
                <w:rFonts w:ascii="標楷體" w:eastAsia="標楷體" w:hAnsi="標楷體"/>
              </w:rPr>
            </w:pPr>
            <w:r>
              <w:rPr>
                <w:rFonts w:ascii="標楷體" w:eastAsia="標楷體" w:hAnsi="標楷體" w:hint="eastAsia"/>
              </w:rPr>
              <w:t>8</w:t>
            </w:r>
          </w:p>
        </w:tc>
        <w:tc>
          <w:tcPr>
            <w:tcW w:w="1201" w:type="dxa"/>
          </w:tcPr>
          <w:p w14:paraId="4F9948AF" w14:textId="468E5A02" w:rsidR="002478F2" w:rsidRDefault="002478F2" w:rsidP="002945A1">
            <w:pPr>
              <w:jc w:val="center"/>
              <w:rPr>
                <w:rFonts w:ascii="標楷體" w:eastAsia="標楷體" w:hAnsi="標楷體"/>
                <w:lang w:eastAsia="zh-HK"/>
              </w:rPr>
            </w:pPr>
            <w:r>
              <w:rPr>
                <w:rFonts w:ascii="標楷體" w:eastAsia="標楷體" w:hAnsi="標楷體" w:hint="eastAsia"/>
                <w:lang w:eastAsia="zh-HK"/>
              </w:rPr>
              <w:t>資料</w:t>
            </w:r>
          </w:p>
        </w:tc>
        <w:tc>
          <w:tcPr>
            <w:tcW w:w="2102" w:type="dxa"/>
          </w:tcPr>
          <w:p w14:paraId="46863438" w14:textId="689B2235" w:rsidR="002478F2" w:rsidRDefault="002478F2" w:rsidP="002945A1">
            <w:pPr>
              <w:rPr>
                <w:rFonts w:ascii="標楷體" w:eastAsia="標楷體" w:hAnsi="標楷體"/>
                <w:lang w:eastAsia="zh-HK"/>
              </w:rPr>
            </w:pPr>
            <w:r>
              <w:rPr>
                <w:rFonts w:ascii="標楷體" w:eastAsia="標楷體" w:hAnsi="標楷體" w:hint="eastAsia"/>
                <w:lang w:eastAsia="zh-HK"/>
              </w:rPr>
              <w:t>放款目標金額</w:t>
            </w:r>
          </w:p>
        </w:tc>
        <w:tc>
          <w:tcPr>
            <w:tcW w:w="2684" w:type="dxa"/>
          </w:tcPr>
          <w:p w14:paraId="258E2F99" w14:textId="1E0CBD74" w:rsidR="002478F2" w:rsidRPr="00997D40" w:rsidRDefault="002478F2" w:rsidP="002945A1">
            <w:pPr>
              <w:rPr>
                <w:rFonts w:ascii="標楷體" w:eastAsia="標楷體" w:hAnsi="標楷體"/>
                <w:color w:val="FF0000"/>
              </w:rPr>
            </w:pPr>
            <w:r>
              <w:rPr>
                <w:rFonts w:ascii="標楷體" w:eastAsia="標楷體" w:hAnsi="標楷體" w:hint="eastAsia"/>
                <w:lang w:eastAsia="zh-HK"/>
              </w:rPr>
              <w:t>C</w:t>
            </w:r>
            <w:r>
              <w:rPr>
                <w:rFonts w:ascii="標楷體" w:eastAsia="標楷體" w:hAnsi="標楷體"/>
                <w:lang w:eastAsia="zh-HK"/>
              </w:rPr>
              <w:t>dAcBook.</w:t>
            </w:r>
            <w:r w:rsidRPr="002478F2">
              <w:rPr>
                <w:rFonts w:ascii="標楷體" w:eastAsia="標楷體" w:hAnsi="標楷體"/>
                <w:lang w:eastAsia="zh-HK"/>
              </w:rPr>
              <w:t>TargetAmt</w:t>
            </w:r>
          </w:p>
        </w:tc>
        <w:tc>
          <w:tcPr>
            <w:tcW w:w="3649" w:type="dxa"/>
          </w:tcPr>
          <w:p w14:paraId="5AC4BF98" w14:textId="012ECF9F" w:rsidR="002478F2" w:rsidRDefault="002478F2" w:rsidP="002945A1">
            <w:pPr>
              <w:rPr>
                <w:rFonts w:ascii="標楷體" w:eastAsia="標楷體" w:hAnsi="標楷體"/>
                <w:lang w:eastAsia="zh-HK"/>
              </w:rPr>
            </w:pPr>
            <w:r>
              <w:rPr>
                <w:rFonts w:ascii="標楷體" w:eastAsia="標楷體" w:hAnsi="標楷體" w:hint="eastAsia"/>
                <w:lang w:eastAsia="zh-HK"/>
              </w:rPr>
              <w:t>放款目標金額</w:t>
            </w:r>
          </w:p>
        </w:tc>
      </w:tr>
      <w:tr w:rsidR="002945A1" w:rsidRPr="008F1D46" w14:paraId="0D0A9A73" w14:textId="77777777" w:rsidTr="001F47BB">
        <w:tc>
          <w:tcPr>
            <w:tcW w:w="784" w:type="dxa"/>
          </w:tcPr>
          <w:p w14:paraId="3170241E" w14:textId="6F4C7F8D" w:rsidR="002478F2" w:rsidRDefault="001F47BB" w:rsidP="002945A1">
            <w:pPr>
              <w:jc w:val="center"/>
              <w:rPr>
                <w:rFonts w:ascii="標楷體" w:eastAsia="標楷體" w:hAnsi="標楷體"/>
              </w:rPr>
            </w:pPr>
            <w:r>
              <w:rPr>
                <w:rFonts w:ascii="標楷體" w:eastAsia="標楷體" w:hAnsi="標楷體" w:hint="eastAsia"/>
              </w:rPr>
              <w:t>9</w:t>
            </w:r>
          </w:p>
        </w:tc>
        <w:tc>
          <w:tcPr>
            <w:tcW w:w="1201" w:type="dxa"/>
          </w:tcPr>
          <w:p w14:paraId="3626689E" w14:textId="72C95C2C" w:rsidR="002478F2" w:rsidRDefault="002478F2" w:rsidP="002945A1">
            <w:pPr>
              <w:jc w:val="center"/>
              <w:rPr>
                <w:rFonts w:ascii="標楷體" w:eastAsia="標楷體" w:hAnsi="標楷體"/>
                <w:lang w:eastAsia="zh-HK"/>
              </w:rPr>
            </w:pPr>
            <w:r>
              <w:rPr>
                <w:rFonts w:ascii="標楷體" w:eastAsia="標楷體" w:hAnsi="標楷體" w:hint="eastAsia"/>
                <w:lang w:eastAsia="zh-HK"/>
              </w:rPr>
              <w:t>資料</w:t>
            </w:r>
          </w:p>
        </w:tc>
        <w:tc>
          <w:tcPr>
            <w:tcW w:w="2102" w:type="dxa"/>
          </w:tcPr>
          <w:p w14:paraId="7A884771" w14:textId="3E22D82F" w:rsidR="002478F2" w:rsidRDefault="002478F2" w:rsidP="002945A1">
            <w:pPr>
              <w:rPr>
                <w:rFonts w:ascii="標楷體" w:eastAsia="標楷體" w:hAnsi="標楷體"/>
                <w:lang w:eastAsia="zh-HK"/>
              </w:rPr>
            </w:pPr>
            <w:r>
              <w:rPr>
                <w:rFonts w:ascii="標楷體" w:eastAsia="標楷體" w:hAnsi="標楷體" w:hint="eastAsia"/>
                <w:lang w:eastAsia="zh-HK"/>
              </w:rPr>
              <w:t>放款實際金額</w:t>
            </w:r>
          </w:p>
        </w:tc>
        <w:tc>
          <w:tcPr>
            <w:tcW w:w="2684" w:type="dxa"/>
          </w:tcPr>
          <w:p w14:paraId="5929B648" w14:textId="216B0537" w:rsidR="002478F2" w:rsidRPr="00997D40" w:rsidRDefault="002478F2" w:rsidP="002945A1">
            <w:pPr>
              <w:rPr>
                <w:rFonts w:ascii="標楷體" w:eastAsia="標楷體" w:hAnsi="標楷體"/>
                <w:color w:val="FF0000"/>
              </w:rPr>
            </w:pPr>
            <w:r>
              <w:rPr>
                <w:rFonts w:ascii="標楷體" w:eastAsia="標楷體" w:hAnsi="標楷體" w:hint="eastAsia"/>
                <w:lang w:eastAsia="zh-HK"/>
              </w:rPr>
              <w:t>C</w:t>
            </w:r>
            <w:r>
              <w:rPr>
                <w:rFonts w:ascii="標楷體" w:eastAsia="標楷體" w:hAnsi="標楷體"/>
                <w:lang w:eastAsia="zh-HK"/>
              </w:rPr>
              <w:t>dAcBook.</w:t>
            </w:r>
            <w:r w:rsidRPr="002478F2">
              <w:rPr>
                <w:rFonts w:ascii="標楷體" w:eastAsia="標楷體" w:hAnsi="標楷體"/>
                <w:lang w:eastAsia="zh-HK"/>
              </w:rPr>
              <w:t>ActualAmt</w:t>
            </w:r>
          </w:p>
        </w:tc>
        <w:tc>
          <w:tcPr>
            <w:tcW w:w="3649" w:type="dxa"/>
          </w:tcPr>
          <w:p w14:paraId="3042C84A" w14:textId="62C20504" w:rsidR="002478F2" w:rsidRDefault="002478F2" w:rsidP="002945A1">
            <w:pPr>
              <w:rPr>
                <w:rFonts w:ascii="標楷體" w:eastAsia="標楷體" w:hAnsi="標楷體"/>
                <w:lang w:eastAsia="zh-HK"/>
              </w:rPr>
            </w:pPr>
            <w:r>
              <w:rPr>
                <w:rFonts w:ascii="標楷體" w:eastAsia="標楷體" w:hAnsi="標楷體" w:hint="eastAsia"/>
                <w:lang w:eastAsia="zh-HK"/>
              </w:rPr>
              <w:t>放款實際金額</w:t>
            </w:r>
          </w:p>
        </w:tc>
      </w:tr>
    </w:tbl>
    <w:p w14:paraId="6E255A5A" w14:textId="77777777" w:rsidR="00CC03DB" w:rsidRDefault="00CC03DB" w:rsidP="00CC03DB"/>
    <w:p w14:paraId="2A082250" w14:textId="2E69FB62" w:rsidR="00CC03DB" w:rsidRDefault="008E32BB" w:rsidP="00894D7B">
      <w:pPr>
        <w:pStyle w:val="af9"/>
        <w:numPr>
          <w:ilvl w:val="0"/>
          <w:numId w:val="20"/>
        </w:numPr>
        <w:ind w:leftChars="0"/>
      </w:pPr>
      <w:r>
        <w:rPr>
          <w:rFonts w:ascii="標楷體" w:eastAsia="標楷體" w:hAnsi="標楷體" w:hint="eastAsia"/>
        </w:rPr>
        <w:t>選單1/</w:t>
      </w:r>
      <w:r>
        <w:rPr>
          <w:rFonts w:ascii="標楷體" w:eastAsia="標楷體" w:hAnsi="標楷體"/>
        </w:rPr>
        <w:t>L6064</w:t>
      </w:r>
    </w:p>
    <w:p w14:paraId="15191508" w14:textId="1A1B04FD" w:rsidR="00CC03DB" w:rsidRPr="0022279A" w:rsidRDefault="008E32BB" w:rsidP="00CC03DB">
      <w:r w:rsidRPr="008E32BB">
        <w:rPr>
          <w:noProof/>
        </w:rPr>
        <w:drawing>
          <wp:inline distT="0" distB="0" distL="0" distR="0" wp14:anchorId="199B2F0F" wp14:editId="529C5B84">
            <wp:extent cx="6479540" cy="3610610"/>
            <wp:effectExtent l="0" t="0" r="0" b="8890"/>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479540" cy="3610610"/>
                    </a:xfrm>
                    <a:prstGeom prst="rect">
                      <a:avLst/>
                    </a:prstGeom>
                  </pic:spPr>
                </pic:pic>
              </a:graphicData>
            </a:graphic>
          </wp:inline>
        </w:drawing>
      </w:r>
    </w:p>
    <w:p w14:paraId="7E488FB2" w14:textId="77777777" w:rsidR="00CC03DB" w:rsidRDefault="00CC03DB" w:rsidP="00CC03DB">
      <w:pPr>
        <w:widowControl/>
        <w:rPr>
          <w:rFonts w:ascii="標楷體" w:eastAsia="標楷體" w:hAnsi="標楷體"/>
          <w:sz w:val="32"/>
          <w:szCs w:val="20"/>
        </w:rPr>
      </w:pPr>
      <w:r>
        <w:rPr>
          <w:rFonts w:ascii="標楷體" w:hAnsi="標楷體"/>
        </w:rPr>
        <w:br w:type="page"/>
      </w:r>
    </w:p>
    <w:p w14:paraId="5DD848AC" w14:textId="2BFB3C77" w:rsidR="00F65F49" w:rsidRPr="006E3B5B" w:rsidRDefault="00D35F22" w:rsidP="00F65F49">
      <w:pPr>
        <w:pStyle w:val="3"/>
        <w:numPr>
          <w:ilvl w:val="2"/>
          <w:numId w:val="1"/>
        </w:numPr>
        <w:rPr>
          <w:rFonts w:ascii="標楷體" w:hAnsi="標楷體"/>
          <w:szCs w:val="32"/>
        </w:rPr>
      </w:pPr>
      <w:r>
        <w:rPr>
          <w:rFonts w:ascii="標楷體" w:hAnsi="標楷體" w:hint="eastAsia"/>
        </w:rPr>
        <w:lastRenderedPageBreak/>
        <w:t>L6709</w:t>
      </w:r>
      <w:r w:rsidRPr="006E3B5B">
        <w:rPr>
          <w:rFonts w:ascii="標楷體" w:hAnsi="標楷體" w:hint="eastAsia"/>
          <w:szCs w:val="32"/>
        </w:rPr>
        <w:t>帳冊別目標金額維護</w:t>
      </w:r>
      <w:r w:rsidR="00D313E7">
        <w:rPr>
          <w:rFonts w:ascii="標楷體" w:hAnsi="標楷體" w:hint="eastAsia"/>
          <w:szCs w:val="32"/>
        </w:rPr>
        <w:t>***</w:t>
      </w:r>
    </w:p>
    <w:p w14:paraId="3C33D637" w14:textId="77777777" w:rsidR="00A97C81" w:rsidRDefault="00A97C81" w:rsidP="00D01BCC">
      <w:pPr>
        <w:pStyle w:val="a"/>
        <w:numPr>
          <w:ilvl w:val="0"/>
          <w:numId w:val="0"/>
        </w:numPr>
        <w:ind w:left="1440"/>
        <w:pPrChange w:id="301" w:author="張金龍" w:date="2021-05-12T12:09:00Z">
          <w:pPr>
            <w:pStyle w:val="a"/>
            <w:numPr>
              <w:numId w:val="0"/>
            </w:numPr>
            <w:ind w:left="0" w:firstLine="0"/>
          </w:pPr>
        </w:pPrChange>
      </w:pPr>
    </w:p>
    <w:p w14:paraId="50B7BB07" w14:textId="05161BC4" w:rsidR="002945A1" w:rsidRDefault="002945A1" w:rsidP="00D01BCC">
      <w:pPr>
        <w:pStyle w:val="a"/>
      </w:pPr>
      <w:r w:rsidRPr="00362205">
        <w:t>功能說明</w:t>
      </w:r>
    </w:p>
    <w:tbl>
      <w:tblPr>
        <w:tblW w:w="7866" w:type="dxa"/>
        <w:tblInd w:w="1166"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2945A1" w:rsidRPr="00362205" w14:paraId="0EA5F0DC" w14:textId="77777777" w:rsidTr="0039661F">
        <w:trPr>
          <w:trHeight w:val="277"/>
        </w:trPr>
        <w:tc>
          <w:tcPr>
            <w:tcW w:w="1548" w:type="dxa"/>
            <w:tcBorders>
              <w:top w:val="single" w:sz="8" w:space="0" w:color="000000"/>
              <w:bottom w:val="single" w:sz="8" w:space="0" w:color="000000"/>
              <w:right w:val="single" w:sz="8" w:space="0" w:color="000000"/>
            </w:tcBorders>
            <w:shd w:val="clear" w:color="auto" w:fill="F3F3F3"/>
          </w:tcPr>
          <w:p w14:paraId="338ED934" w14:textId="77777777" w:rsidR="002945A1" w:rsidRPr="00362205" w:rsidRDefault="002945A1" w:rsidP="002945A1">
            <w:pPr>
              <w:rPr>
                <w:rFonts w:ascii="標楷體" w:eastAsia="標楷體" w:hAnsi="標楷體"/>
              </w:rPr>
            </w:pPr>
            <w:r w:rsidRPr="00362205">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5AA8893E" w14:textId="46255A38" w:rsidR="002945A1" w:rsidRPr="00362205" w:rsidRDefault="008E32BB" w:rsidP="002945A1">
            <w:pPr>
              <w:rPr>
                <w:rFonts w:ascii="標楷體" w:eastAsia="標楷體" w:hAnsi="標楷體"/>
              </w:rPr>
            </w:pPr>
            <w:r>
              <w:rPr>
                <w:rFonts w:ascii="標楷體" w:eastAsia="標楷體" w:hAnsi="標楷體" w:hint="eastAsia"/>
              </w:rPr>
              <w:t>帳冊別目標金額</w:t>
            </w:r>
            <w:r w:rsidR="002945A1" w:rsidRPr="00934FE7">
              <w:rPr>
                <w:rFonts w:ascii="標楷體" w:eastAsia="標楷體" w:hAnsi="標楷體" w:hint="eastAsia"/>
              </w:rPr>
              <w:t>維護</w:t>
            </w:r>
          </w:p>
        </w:tc>
      </w:tr>
      <w:tr w:rsidR="002945A1" w:rsidRPr="00A97C81" w14:paraId="7FA05F85" w14:textId="77777777" w:rsidTr="0039661F">
        <w:trPr>
          <w:trHeight w:val="277"/>
        </w:trPr>
        <w:tc>
          <w:tcPr>
            <w:tcW w:w="1548" w:type="dxa"/>
            <w:tcBorders>
              <w:top w:val="single" w:sz="8" w:space="0" w:color="000000"/>
              <w:bottom w:val="single" w:sz="8" w:space="0" w:color="000000"/>
              <w:right w:val="single" w:sz="8" w:space="0" w:color="000000"/>
            </w:tcBorders>
            <w:shd w:val="clear" w:color="auto" w:fill="F3F3F3"/>
          </w:tcPr>
          <w:p w14:paraId="0F15D987" w14:textId="77777777" w:rsidR="002945A1" w:rsidRPr="00A97C81" w:rsidRDefault="002945A1" w:rsidP="002945A1">
            <w:pPr>
              <w:rPr>
                <w:rFonts w:ascii="標楷體" w:eastAsia="標楷體" w:hAnsi="標楷體"/>
              </w:rPr>
            </w:pPr>
            <w:r w:rsidRPr="00A97C81">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5446CCF5" w14:textId="571D3E8D" w:rsidR="002945A1" w:rsidRPr="00A97C81" w:rsidRDefault="002945A1" w:rsidP="002945A1">
            <w:pPr>
              <w:rPr>
                <w:rFonts w:ascii="標楷體" w:eastAsia="標楷體" w:hAnsi="標楷體"/>
              </w:rPr>
            </w:pPr>
            <w:r w:rsidRPr="00A97C81">
              <w:rPr>
                <w:rFonts w:ascii="標楷體" w:eastAsia="標楷體" w:hAnsi="標楷體" w:hint="eastAsia"/>
              </w:rPr>
              <w:t>1.</w:t>
            </w:r>
            <w:r w:rsidRPr="00A97C81">
              <w:rPr>
                <w:rFonts w:ascii="標楷體" w:eastAsia="標楷體" w:hAnsi="標楷體" w:hint="eastAsia"/>
                <w:lang w:eastAsia="zh-HK"/>
              </w:rPr>
              <w:t>維謢</w:t>
            </w:r>
            <w:r w:rsidR="008E32BB" w:rsidRPr="00A97C81">
              <w:rPr>
                <w:rFonts w:ascii="標楷體" w:eastAsia="標楷體" w:hAnsi="標楷體" w:hint="eastAsia"/>
              </w:rPr>
              <w:t>帳冊別放款目標金額</w:t>
            </w:r>
            <w:r w:rsidRPr="00A97C81">
              <w:rPr>
                <w:rFonts w:ascii="標楷體" w:eastAsia="標楷體" w:hAnsi="標楷體" w:hint="eastAsia"/>
              </w:rPr>
              <w:t>、</w:t>
            </w:r>
            <w:r w:rsidR="008E32BB" w:rsidRPr="00A97C81">
              <w:rPr>
                <w:rFonts w:ascii="標楷體" w:eastAsia="標楷體" w:hAnsi="標楷體" w:hint="eastAsia"/>
              </w:rPr>
              <w:t>分配順序及資金來源等</w:t>
            </w:r>
            <w:r w:rsidRPr="00A97C81">
              <w:rPr>
                <w:rFonts w:ascii="標楷體" w:eastAsia="標楷體" w:hAnsi="標楷體" w:hint="eastAsia"/>
              </w:rPr>
              <w:t>資料。</w:t>
            </w:r>
          </w:p>
          <w:p w14:paraId="3B31C6B2" w14:textId="6182BB34" w:rsidR="002945A1" w:rsidRPr="00A97C81" w:rsidRDefault="002945A1" w:rsidP="002945A1">
            <w:pPr>
              <w:rPr>
                <w:rFonts w:ascii="標楷體" w:eastAsia="標楷體" w:hAnsi="標楷體"/>
                <w:lang w:eastAsia="zh-HK"/>
              </w:rPr>
            </w:pPr>
            <w:r w:rsidRPr="00A97C81">
              <w:rPr>
                <w:rFonts w:ascii="標楷體" w:eastAsia="標楷體" w:hAnsi="標楷體" w:hint="eastAsia"/>
              </w:rPr>
              <w:t>2.</w:t>
            </w:r>
            <w:r w:rsidRPr="00A97C81">
              <w:rPr>
                <w:rFonts w:ascii="標楷體" w:eastAsia="標楷體" w:hAnsi="標楷體" w:hint="eastAsia"/>
                <w:lang w:eastAsia="zh-HK"/>
              </w:rPr>
              <w:t>需由入口交易</w:t>
            </w:r>
            <w:r w:rsidRPr="00A97C81">
              <w:rPr>
                <w:rFonts w:ascii="標楷體" w:eastAsia="標楷體" w:hAnsi="標楷體" w:hint="eastAsia"/>
              </w:rPr>
              <w:t>【</w:t>
            </w:r>
            <w:r w:rsidRPr="00A97C81">
              <w:rPr>
                <w:rFonts w:ascii="標楷體" w:eastAsia="標楷體" w:hAnsi="標楷體"/>
                <w:lang w:eastAsia="zh-HK"/>
              </w:rPr>
              <w:t>L</w:t>
            </w:r>
            <w:r w:rsidRPr="00A97C81">
              <w:rPr>
                <w:rFonts w:ascii="標楷體" w:eastAsia="標楷體" w:hAnsi="標楷體"/>
              </w:rPr>
              <w:t>60</w:t>
            </w:r>
            <w:r w:rsidR="008E32BB" w:rsidRPr="00A97C81">
              <w:rPr>
                <w:rFonts w:ascii="標楷體" w:eastAsia="標楷體" w:hAnsi="標楷體" w:hint="eastAsia"/>
              </w:rPr>
              <w:t>79帳冊別目標金額查詢</w:t>
            </w:r>
            <w:r w:rsidRPr="00A97C81">
              <w:rPr>
                <w:rFonts w:ascii="標楷體" w:eastAsia="標楷體" w:hAnsi="標楷體" w:hint="eastAsia"/>
              </w:rPr>
              <w:t>】</w:t>
            </w:r>
            <w:r w:rsidRPr="00A97C81">
              <w:rPr>
                <w:rFonts w:ascii="標楷體" w:eastAsia="標楷體" w:hAnsi="標楷體" w:hint="eastAsia"/>
                <w:lang w:eastAsia="zh-HK"/>
              </w:rPr>
              <w:t>進入</w:t>
            </w:r>
          </w:p>
        </w:tc>
      </w:tr>
      <w:tr w:rsidR="002945A1" w:rsidRPr="00A97C81" w14:paraId="3DA68465" w14:textId="77777777" w:rsidTr="0039661F">
        <w:trPr>
          <w:trHeight w:val="773"/>
        </w:trPr>
        <w:tc>
          <w:tcPr>
            <w:tcW w:w="1548" w:type="dxa"/>
            <w:tcBorders>
              <w:top w:val="single" w:sz="8" w:space="0" w:color="000000"/>
              <w:bottom w:val="single" w:sz="8" w:space="0" w:color="000000"/>
              <w:right w:val="single" w:sz="8" w:space="0" w:color="000000"/>
            </w:tcBorders>
            <w:shd w:val="clear" w:color="auto" w:fill="F3F3F3"/>
          </w:tcPr>
          <w:p w14:paraId="467D6EBF" w14:textId="77777777" w:rsidR="002945A1" w:rsidRPr="00A97C81" w:rsidRDefault="002945A1" w:rsidP="002945A1">
            <w:pPr>
              <w:rPr>
                <w:rFonts w:ascii="標楷體" w:eastAsia="標楷體" w:hAnsi="標楷體"/>
              </w:rPr>
            </w:pPr>
            <w:r w:rsidRPr="00A97C81">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6F301C08" w14:textId="01E9F2D6" w:rsidR="00A272A4" w:rsidRPr="00A97C81" w:rsidRDefault="00A97C81" w:rsidP="00A272A4">
            <w:pPr>
              <w:rPr>
                <w:rFonts w:ascii="標楷體" w:eastAsia="標楷體" w:hAnsi="標楷體"/>
              </w:rPr>
            </w:pPr>
            <w:r w:rsidRPr="00A97C81">
              <w:rPr>
                <w:rFonts w:ascii="標楷體" w:eastAsia="標楷體" w:hAnsi="標楷體" w:hint="eastAsia"/>
              </w:rPr>
              <w:t>1.</w:t>
            </w:r>
            <w:r w:rsidRPr="00A97C81">
              <w:rPr>
                <w:rFonts w:ascii="標楷體" w:eastAsia="標楷體" w:hAnsi="標楷體" w:hint="eastAsia"/>
                <w:lang w:eastAsia="zh-HK"/>
              </w:rPr>
              <w:t>參考</w:t>
            </w:r>
            <w:r w:rsidRPr="00A97C81">
              <w:rPr>
                <w:rFonts w:ascii="標楷體" w:eastAsia="標楷體" w:hAnsi="標楷體" w:hint="eastAsia"/>
              </w:rPr>
              <w:t>「</w:t>
            </w:r>
            <w:r w:rsidRPr="00A97C81">
              <w:rPr>
                <w:rFonts w:ascii="標楷體" w:eastAsia="標楷體" w:hAnsi="標楷體" w:hint="eastAsia"/>
                <w:lang w:eastAsia="zh-HK"/>
              </w:rPr>
              <w:t>作業流程</w:t>
            </w:r>
            <w:r w:rsidRPr="00A97C81">
              <w:rPr>
                <w:rFonts w:ascii="標楷體" w:eastAsia="標楷體" w:hAnsi="標楷體" w:hint="eastAsia"/>
              </w:rPr>
              <w:t>.</w:t>
            </w:r>
            <w:r w:rsidRPr="00A97C81">
              <w:rPr>
                <w:rFonts w:ascii="標楷體" w:eastAsia="標楷體" w:hAnsi="標楷體" w:hint="eastAsia"/>
                <w:lang w:eastAsia="zh-HK"/>
              </w:rPr>
              <w:t>會計類</w:t>
            </w:r>
            <w:r w:rsidRPr="00A97C81">
              <w:rPr>
                <w:rFonts w:ascii="標楷體" w:eastAsia="標楷體" w:hAnsi="標楷體" w:hint="eastAsia"/>
              </w:rPr>
              <w:t>.</w:t>
            </w:r>
            <w:r w:rsidRPr="00A97C81">
              <w:rPr>
                <w:rFonts w:ascii="標楷體" w:eastAsia="標楷體" w:hAnsi="標楷體" w:hint="eastAsia"/>
                <w:lang w:eastAsia="zh-HK"/>
              </w:rPr>
              <w:t>帳册別維護作業</w:t>
            </w:r>
            <w:r w:rsidRPr="00A97C81">
              <w:rPr>
                <w:rFonts w:ascii="標楷體" w:eastAsia="標楷體" w:hAnsi="標楷體" w:hint="eastAsia"/>
              </w:rPr>
              <w:t>」</w:t>
            </w:r>
            <w:r w:rsidRPr="00A97C81">
              <w:rPr>
                <w:rFonts w:ascii="標楷體" w:eastAsia="標楷體" w:hAnsi="標楷體" w:hint="eastAsia"/>
                <w:lang w:eastAsia="zh-HK"/>
              </w:rPr>
              <w:t>流程</w:t>
            </w:r>
          </w:p>
          <w:p w14:paraId="26355117" w14:textId="21D0CE20" w:rsidR="002945A1" w:rsidRPr="00A97C81" w:rsidRDefault="002945A1" w:rsidP="002945A1">
            <w:pPr>
              <w:rPr>
                <w:rFonts w:ascii="標楷體" w:eastAsia="標楷體" w:hAnsi="標楷體"/>
              </w:rPr>
            </w:pPr>
            <w:r w:rsidRPr="00A97C81">
              <w:rPr>
                <w:rFonts w:ascii="標楷體" w:eastAsia="標楷體" w:hAnsi="標楷體" w:hint="eastAsia"/>
              </w:rPr>
              <w:t>2.</w:t>
            </w:r>
            <w:r w:rsidRPr="00A97C81">
              <w:rPr>
                <w:rFonts w:ascii="標楷體" w:eastAsia="標楷體" w:hAnsi="標楷體" w:hint="eastAsia"/>
                <w:lang w:eastAsia="zh-HK"/>
              </w:rPr>
              <w:t>維護</w:t>
            </w:r>
            <w:r w:rsidR="008A0B68" w:rsidRPr="00A97C81">
              <w:rPr>
                <w:rFonts w:ascii="標楷體" w:eastAsia="標楷體" w:hAnsi="標楷體" w:hint="eastAsia"/>
              </w:rPr>
              <w:t>帳冊別金額設定檔</w:t>
            </w:r>
            <w:r w:rsidRPr="00A97C81">
              <w:rPr>
                <w:rFonts w:ascii="標楷體" w:eastAsia="標楷體" w:hAnsi="標楷體" w:hint="eastAsia"/>
              </w:rPr>
              <w:t>(</w:t>
            </w:r>
            <w:r w:rsidR="008E32BB" w:rsidRPr="00A97C81">
              <w:rPr>
                <w:rFonts w:ascii="標楷體" w:eastAsia="標楷體" w:hAnsi="標楷體"/>
              </w:rPr>
              <w:t>CdAcBook</w:t>
            </w:r>
            <w:r w:rsidRPr="00A97C81">
              <w:rPr>
                <w:rFonts w:ascii="標楷體" w:eastAsia="標楷體" w:hAnsi="標楷體"/>
              </w:rPr>
              <w:t>)</w:t>
            </w:r>
          </w:p>
          <w:p w14:paraId="6674977A" w14:textId="54572D29" w:rsidR="002945A1" w:rsidRPr="00A97C81" w:rsidRDefault="002945A1" w:rsidP="002945A1">
            <w:pPr>
              <w:rPr>
                <w:rFonts w:ascii="標楷體" w:eastAsia="標楷體" w:hAnsi="標楷體"/>
                <w:lang w:eastAsia="zh-HK"/>
              </w:rPr>
            </w:pPr>
            <w:r w:rsidRPr="00A97C81">
              <w:rPr>
                <w:rFonts w:ascii="標楷體" w:eastAsia="標楷體" w:hAnsi="標楷體" w:hint="eastAsia"/>
              </w:rPr>
              <w:t>3.</w:t>
            </w:r>
            <w:r w:rsidRPr="00A97C81">
              <w:rPr>
                <w:rFonts w:ascii="標楷體" w:eastAsia="標楷體" w:hAnsi="標楷體" w:hint="eastAsia"/>
                <w:lang w:eastAsia="zh-HK"/>
              </w:rPr>
              <w:t>依據功能選項處理</w:t>
            </w:r>
            <w:r w:rsidRPr="00A97C81">
              <w:rPr>
                <w:rFonts w:ascii="標楷體" w:eastAsia="標楷體" w:hAnsi="標楷體" w:hint="eastAsia"/>
              </w:rPr>
              <w:t>:</w:t>
            </w:r>
          </w:p>
          <w:p w14:paraId="21E3FF09" w14:textId="0F8B246F" w:rsidR="002945A1" w:rsidRPr="00A97C81" w:rsidRDefault="002945A1" w:rsidP="002945A1">
            <w:pPr>
              <w:rPr>
                <w:rFonts w:ascii="標楷體" w:eastAsia="標楷體" w:hAnsi="標楷體"/>
                <w:lang w:eastAsia="zh-HK"/>
              </w:rPr>
            </w:pPr>
            <w:r w:rsidRPr="00A97C81">
              <w:rPr>
                <w:rFonts w:ascii="標楷體" w:eastAsia="標楷體" w:hAnsi="標楷體"/>
                <w:lang w:eastAsia="zh-HK"/>
              </w:rPr>
              <w:t xml:space="preserve">  </w:t>
            </w:r>
            <w:r w:rsidRPr="00A97C81">
              <w:rPr>
                <w:rFonts w:ascii="標楷體" w:eastAsia="標楷體" w:hAnsi="標楷體" w:hint="eastAsia"/>
              </w:rPr>
              <w:t>(1</w:t>
            </w:r>
            <w:r w:rsidRPr="00A97C81">
              <w:rPr>
                <w:rFonts w:ascii="標楷體" w:eastAsia="標楷體" w:hAnsi="標楷體"/>
              </w:rPr>
              <w:t>).</w:t>
            </w:r>
            <w:r w:rsidRPr="00A97C81">
              <w:rPr>
                <w:rFonts w:ascii="標楷體" w:eastAsia="標楷體" w:hAnsi="標楷體" w:hint="eastAsia"/>
                <w:lang w:eastAsia="zh-HK"/>
              </w:rPr>
              <w:t>新增:新增全新</w:t>
            </w:r>
            <w:r w:rsidR="001B1606" w:rsidRPr="00A97C81">
              <w:rPr>
                <w:rFonts w:ascii="標楷體" w:eastAsia="標楷體" w:hAnsi="標楷體" w:hint="eastAsia"/>
                <w:lang w:eastAsia="zh-HK"/>
              </w:rPr>
              <w:t>帳冊別</w:t>
            </w:r>
            <w:r w:rsidRPr="00A97C81">
              <w:rPr>
                <w:rFonts w:ascii="標楷體" w:eastAsia="標楷體" w:hAnsi="標楷體" w:hint="eastAsia"/>
                <w:lang w:eastAsia="zh-HK"/>
              </w:rPr>
              <w:t>資料</w:t>
            </w:r>
          </w:p>
          <w:p w14:paraId="42BBBC55" w14:textId="2D3240CF" w:rsidR="002945A1" w:rsidRPr="00A97C81" w:rsidRDefault="002945A1" w:rsidP="002945A1">
            <w:pPr>
              <w:rPr>
                <w:rFonts w:ascii="標楷體" w:eastAsia="標楷體" w:hAnsi="標楷體"/>
                <w:lang w:eastAsia="zh-HK"/>
              </w:rPr>
            </w:pPr>
            <w:r w:rsidRPr="00A97C81">
              <w:rPr>
                <w:rFonts w:ascii="標楷體" w:eastAsia="標楷體" w:hAnsi="標楷體" w:hint="eastAsia"/>
              </w:rPr>
              <w:t xml:space="preserve">  (2</w:t>
            </w:r>
            <w:r w:rsidRPr="00A97C81">
              <w:rPr>
                <w:rFonts w:ascii="標楷體" w:eastAsia="標楷體" w:hAnsi="標楷體"/>
              </w:rPr>
              <w:t>).</w:t>
            </w:r>
            <w:r w:rsidRPr="00A97C81">
              <w:rPr>
                <w:rFonts w:ascii="標楷體" w:eastAsia="標楷體" w:hAnsi="標楷體" w:hint="eastAsia"/>
                <w:lang w:eastAsia="zh-HK"/>
              </w:rPr>
              <w:t>修改</w:t>
            </w:r>
            <w:r w:rsidRPr="00A97C81">
              <w:rPr>
                <w:rFonts w:ascii="標楷體" w:eastAsia="標楷體" w:hAnsi="標楷體" w:hint="eastAsia"/>
              </w:rPr>
              <w:t>:</w:t>
            </w:r>
            <w:r w:rsidRPr="00A97C81">
              <w:rPr>
                <w:rFonts w:ascii="標楷體" w:eastAsia="標楷體" w:hAnsi="標楷體" w:hint="eastAsia"/>
                <w:lang w:eastAsia="zh-HK"/>
              </w:rPr>
              <w:t>修改指定</w:t>
            </w:r>
            <w:r w:rsidR="001B1606" w:rsidRPr="00A97C81">
              <w:rPr>
                <w:rFonts w:ascii="標楷體" w:eastAsia="標楷體" w:hAnsi="標楷體" w:hint="eastAsia"/>
                <w:lang w:eastAsia="zh-HK"/>
              </w:rPr>
              <w:t>帳冊別</w:t>
            </w:r>
            <w:r w:rsidRPr="00A97C81">
              <w:rPr>
                <w:rFonts w:ascii="標楷體" w:eastAsia="標楷體" w:hAnsi="標楷體" w:hint="eastAsia"/>
                <w:lang w:eastAsia="zh-HK"/>
              </w:rPr>
              <w:t>資料</w:t>
            </w:r>
          </w:p>
          <w:p w14:paraId="04A80A79" w14:textId="5214DBBA" w:rsidR="002945A1" w:rsidRPr="00A97C81" w:rsidRDefault="002945A1" w:rsidP="002945A1">
            <w:pPr>
              <w:rPr>
                <w:rFonts w:ascii="標楷體" w:eastAsia="標楷體" w:hAnsi="標楷體"/>
                <w:lang w:eastAsia="zh-HK"/>
              </w:rPr>
            </w:pPr>
            <w:r w:rsidRPr="00A97C81">
              <w:rPr>
                <w:rFonts w:ascii="標楷體" w:eastAsia="標楷體" w:hAnsi="標楷體" w:hint="eastAsia"/>
              </w:rPr>
              <w:t xml:space="preserve">  (3).</w:t>
            </w:r>
            <w:r w:rsidRPr="00A97C81">
              <w:rPr>
                <w:rFonts w:ascii="標楷體" w:eastAsia="標楷體" w:hAnsi="標楷體" w:hint="eastAsia"/>
                <w:lang w:eastAsia="zh-HK"/>
              </w:rPr>
              <w:t>刪除</w:t>
            </w:r>
            <w:r w:rsidRPr="00A97C81">
              <w:rPr>
                <w:rFonts w:ascii="標楷體" w:eastAsia="標楷體" w:hAnsi="標楷體" w:hint="eastAsia"/>
              </w:rPr>
              <w:t>:</w:t>
            </w:r>
            <w:r w:rsidRPr="00A97C81">
              <w:rPr>
                <w:rFonts w:ascii="標楷體" w:eastAsia="標楷體" w:hAnsi="標楷體" w:hint="eastAsia"/>
                <w:lang w:eastAsia="zh-HK"/>
              </w:rPr>
              <w:t>刪除指定</w:t>
            </w:r>
            <w:r w:rsidR="001B1606" w:rsidRPr="00A97C81">
              <w:rPr>
                <w:rFonts w:ascii="標楷體" w:eastAsia="標楷體" w:hAnsi="標楷體" w:hint="eastAsia"/>
                <w:lang w:eastAsia="zh-HK"/>
              </w:rPr>
              <w:t>帳冊別</w:t>
            </w:r>
            <w:r w:rsidRPr="00A97C81">
              <w:rPr>
                <w:rFonts w:ascii="標楷體" w:eastAsia="標楷體" w:hAnsi="標楷體" w:hint="eastAsia"/>
                <w:lang w:eastAsia="zh-HK"/>
              </w:rPr>
              <w:t>資料</w:t>
            </w:r>
          </w:p>
        </w:tc>
      </w:tr>
      <w:tr w:rsidR="002945A1" w:rsidRPr="00A97C81" w14:paraId="76CB7BD8" w14:textId="77777777" w:rsidTr="0039661F">
        <w:trPr>
          <w:trHeight w:val="321"/>
        </w:trPr>
        <w:tc>
          <w:tcPr>
            <w:tcW w:w="1548" w:type="dxa"/>
            <w:tcBorders>
              <w:top w:val="single" w:sz="8" w:space="0" w:color="000000"/>
              <w:bottom w:val="single" w:sz="8" w:space="0" w:color="000000"/>
              <w:right w:val="single" w:sz="8" w:space="0" w:color="000000"/>
            </w:tcBorders>
            <w:shd w:val="clear" w:color="auto" w:fill="F3F3F3"/>
          </w:tcPr>
          <w:p w14:paraId="3831F8A0" w14:textId="77777777" w:rsidR="002945A1" w:rsidRPr="00A97C81" w:rsidRDefault="002945A1" w:rsidP="002945A1">
            <w:pPr>
              <w:rPr>
                <w:rFonts w:ascii="標楷體" w:eastAsia="標楷體" w:hAnsi="標楷體"/>
              </w:rPr>
            </w:pPr>
            <w:r w:rsidRPr="00A97C81">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701BD51C" w14:textId="77777777" w:rsidR="002945A1" w:rsidRPr="00A97C81" w:rsidRDefault="002945A1" w:rsidP="002945A1">
            <w:pPr>
              <w:rPr>
                <w:rFonts w:ascii="標楷體" w:eastAsia="標楷體" w:hAnsi="標楷體"/>
              </w:rPr>
            </w:pPr>
          </w:p>
        </w:tc>
      </w:tr>
      <w:tr w:rsidR="002945A1" w:rsidRPr="00A97C81" w14:paraId="0E1906A5" w14:textId="77777777" w:rsidTr="0039661F">
        <w:trPr>
          <w:trHeight w:val="1311"/>
        </w:trPr>
        <w:tc>
          <w:tcPr>
            <w:tcW w:w="1548" w:type="dxa"/>
            <w:tcBorders>
              <w:top w:val="single" w:sz="8" w:space="0" w:color="000000"/>
              <w:bottom w:val="single" w:sz="8" w:space="0" w:color="000000"/>
              <w:right w:val="single" w:sz="8" w:space="0" w:color="000000"/>
            </w:tcBorders>
            <w:shd w:val="clear" w:color="auto" w:fill="F3F3F3"/>
          </w:tcPr>
          <w:p w14:paraId="775B043A" w14:textId="77777777" w:rsidR="002945A1" w:rsidRPr="00A97C81" w:rsidRDefault="002945A1" w:rsidP="002945A1">
            <w:pPr>
              <w:rPr>
                <w:rFonts w:ascii="標楷體" w:eastAsia="標楷體" w:hAnsi="標楷體"/>
              </w:rPr>
            </w:pPr>
            <w:r w:rsidRPr="00A97C81">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79BE2186" w14:textId="77777777" w:rsidR="002945A1" w:rsidRPr="00A97C81" w:rsidRDefault="002945A1" w:rsidP="002945A1">
            <w:pPr>
              <w:rPr>
                <w:rFonts w:ascii="標楷體" w:eastAsia="標楷體" w:hAnsi="標楷體"/>
              </w:rPr>
            </w:pPr>
          </w:p>
        </w:tc>
      </w:tr>
      <w:tr w:rsidR="002945A1" w:rsidRPr="00362205" w14:paraId="374BF50F" w14:textId="77777777" w:rsidTr="0039661F">
        <w:trPr>
          <w:trHeight w:val="278"/>
        </w:trPr>
        <w:tc>
          <w:tcPr>
            <w:tcW w:w="1548" w:type="dxa"/>
            <w:tcBorders>
              <w:top w:val="single" w:sz="8" w:space="0" w:color="000000"/>
              <w:bottom w:val="single" w:sz="8" w:space="0" w:color="000000"/>
              <w:right w:val="single" w:sz="8" w:space="0" w:color="000000"/>
            </w:tcBorders>
            <w:shd w:val="clear" w:color="auto" w:fill="F3F3F3"/>
          </w:tcPr>
          <w:p w14:paraId="7120B03F" w14:textId="77777777" w:rsidR="002945A1" w:rsidRPr="00362205" w:rsidRDefault="002945A1" w:rsidP="002945A1">
            <w:pPr>
              <w:rPr>
                <w:rFonts w:ascii="標楷體" w:eastAsia="標楷體" w:hAnsi="標楷體"/>
              </w:rPr>
            </w:pPr>
            <w:r w:rsidRPr="00362205">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0778907E" w14:textId="44E9F519" w:rsidR="002945A1" w:rsidRPr="00362205" w:rsidRDefault="002945A1" w:rsidP="002945A1">
            <w:pPr>
              <w:rPr>
                <w:rFonts w:ascii="標楷體" w:eastAsia="標楷體" w:hAnsi="標楷體"/>
              </w:rPr>
            </w:pPr>
          </w:p>
        </w:tc>
      </w:tr>
      <w:tr w:rsidR="002945A1" w:rsidRPr="00362205" w14:paraId="6168D0A2" w14:textId="77777777" w:rsidTr="0039661F">
        <w:trPr>
          <w:trHeight w:val="358"/>
        </w:trPr>
        <w:tc>
          <w:tcPr>
            <w:tcW w:w="1548" w:type="dxa"/>
            <w:tcBorders>
              <w:top w:val="single" w:sz="8" w:space="0" w:color="000000"/>
              <w:bottom w:val="single" w:sz="8" w:space="0" w:color="000000"/>
              <w:right w:val="single" w:sz="8" w:space="0" w:color="000000"/>
            </w:tcBorders>
            <w:shd w:val="clear" w:color="auto" w:fill="F3F3F3"/>
          </w:tcPr>
          <w:p w14:paraId="78051EA2" w14:textId="77777777" w:rsidR="002945A1" w:rsidRPr="00362205" w:rsidRDefault="002945A1" w:rsidP="002945A1">
            <w:pPr>
              <w:rPr>
                <w:rFonts w:ascii="標楷體" w:eastAsia="標楷體" w:hAnsi="標楷體"/>
              </w:rPr>
            </w:pPr>
            <w:r w:rsidRPr="00362205">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6D246079" w14:textId="77777777" w:rsidR="002945A1" w:rsidRDefault="008E32BB" w:rsidP="002945A1">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關帳狀態才可新增、修改、刪除帳冊別</w:t>
            </w:r>
          </w:p>
          <w:p w14:paraId="76FCCFC3" w14:textId="77777777" w:rsidR="008E32BB" w:rsidRDefault="008E32BB" w:rsidP="002945A1">
            <w:pPr>
              <w:rPr>
                <w:rFonts w:ascii="標楷體" w:eastAsia="標楷體" w:hAnsi="標楷體"/>
              </w:rPr>
            </w:pPr>
            <w:r>
              <w:rPr>
                <w:rFonts w:ascii="標楷體" w:eastAsia="標楷體" w:hAnsi="標楷體" w:hint="eastAsia"/>
              </w:rPr>
              <w:t>2.放款實際金額為0時才可刪除</w:t>
            </w:r>
          </w:p>
          <w:p w14:paraId="7775130D" w14:textId="25B8F103" w:rsidR="00F20817" w:rsidRPr="00F20817" w:rsidRDefault="00F20817" w:rsidP="00F20817">
            <w:pPr>
              <w:widowControl/>
              <w:rPr>
                <w:rFonts w:ascii="標楷體" w:eastAsia="標楷體" w:hAnsi="標楷體"/>
                <w:color w:val="222222"/>
                <w:kern w:val="0"/>
              </w:rPr>
            </w:pPr>
            <w:r>
              <w:rPr>
                <w:rFonts w:ascii="標楷體" w:eastAsia="標楷體" w:hAnsi="標楷體"/>
                <w:color w:val="222222"/>
              </w:rPr>
              <w:t>3</w:t>
            </w:r>
            <w:r>
              <w:rPr>
                <w:rFonts w:ascii="標楷體" w:eastAsia="標楷體" w:hAnsi="標楷體" w:hint="eastAsia"/>
                <w:color w:val="222222"/>
              </w:rPr>
              <w:t>.修改時,異動原因及內容會記錄於「資料變更紀錄檔(TxDataLog)」,可至「L6932 資料變更交易查詢」查詢異動內容記錄內容</w:t>
            </w:r>
          </w:p>
        </w:tc>
      </w:tr>
      <w:tr w:rsidR="002945A1" w:rsidRPr="00362205" w14:paraId="372135FA" w14:textId="77777777" w:rsidTr="0039661F">
        <w:trPr>
          <w:trHeight w:val="358"/>
        </w:trPr>
        <w:tc>
          <w:tcPr>
            <w:tcW w:w="1548" w:type="dxa"/>
            <w:tcBorders>
              <w:top w:val="single" w:sz="8" w:space="0" w:color="000000"/>
              <w:bottom w:val="single" w:sz="8" w:space="0" w:color="000000"/>
              <w:right w:val="single" w:sz="8" w:space="0" w:color="000000"/>
            </w:tcBorders>
            <w:shd w:val="clear" w:color="auto" w:fill="F3F3F3"/>
          </w:tcPr>
          <w:p w14:paraId="0D18BAE2" w14:textId="77777777" w:rsidR="002945A1" w:rsidRPr="00362205" w:rsidRDefault="002945A1" w:rsidP="002945A1">
            <w:pPr>
              <w:rPr>
                <w:rFonts w:ascii="標楷體" w:eastAsia="標楷體" w:hAnsi="標楷體"/>
              </w:rPr>
            </w:pPr>
            <w:r>
              <w:rPr>
                <w:rFonts w:ascii="標楷體" w:eastAsia="標楷體" w:hAnsi="標楷體" w:hint="eastAsia"/>
                <w:lang w:eastAsia="zh-HK"/>
              </w:rPr>
              <w:t>參考</w:t>
            </w:r>
          </w:p>
        </w:tc>
        <w:tc>
          <w:tcPr>
            <w:tcW w:w="6318" w:type="dxa"/>
            <w:tcBorders>
              <w:top w:val="single" w:sz="8" w:space="0" w:color="000000"/>
              <w:left w:val="single" w:sz="8" w:space="0" w:color="000000"/>
              <w:bottom w:val="single" w:sz="8" w:space="0" w:color="000000"/>
            </w:tcBorders>
          </w:tcPr>
          <w:p w14:paraId="08C63663" w14:textId="77777777" w:rsidR="002945A1" w:rsidRPr="00362205" w:rsidRDefault="002945A1" w:rsidP="002945A1">
            <w:pPr>
              <w:rPr>
                <w:rFonts w:ascii="標楷體" w:eastAsia="標楷體" w:hAnsi="標楷體"/>
              </w:rPr>
            </w:pPr>
          </w:p>
        </w:tc>
      </w:tr>
    </w:tbl>
    <w:p w14:paraId="102092A3" w14:textId="77777777" w:rsidR="002945A1" w:rsidRDefault="002945A1" w:rsidP="002945A1"/>
    <w:p w14:paraId="4CA63062" w14:textId="77777777" w:rsidR="002945A1" w:rsidRPr="005F1722" w:rsidRDefault="002945A1" w:rsidP="00D01BCC">
      <w:pPr>
        <w:pStyle w:val="a"/>
      </w:pPr>
      <w:r>
        <w:rPr>
          <w:rFonts w:hint="eastAsia"/>
        </w:rPr>
        <w:t>Ta</w:t>
      </w:r>
      <w:r>
        <w:t>ble List</w:t>
      </w:r>
      <w:r w:rsidRPr="005F1722">
        <w:rPr>
          <w:rFonts w:hint="eastAsia"/>
        </w:rPr>
        <w:t>:</w:t>
      </w:r>
    </w:p>
    <w:tbl>
      <w:tblPr>
        <w:tblStyle w:val="ac"/>
        <w:tblW w:w="0" w:type="auto"/>
        <w:tblInd w:w="1101" w:type="dxa"/>
        <w:tblLook w:val="04A0" w:firstRow="1" w:lastRow="0" w:firstColumn="1" w:lastColumn="0" w:noHBand="0" w:noVBand="1"/>
      </w:tblPr>
      <w:tblGrid>
        <w:gridCol w:w="952"/>
        <w:gridCol w:w="3118"/>
        <w:gridCol w:w="3828"/>
      </w:tblGrid>
      <w:tr w:rsidR="002945A1" w:rsidRPr="0022279A" w14:paraId="4D8A503F" w14:textId="77777777" w:rsidTr="0039661F">
        <w:tc>
          <w:tcPr>
            <w:tcW w:w="952" w:type="dxa"/>
            <w:shd w:val="clear" w:color="auto" w:fill="D9D9D9" w:themeFill="background1" w:themeFillShade="D9"/>
          </w:tcPr>
          <w:p w14:paraId="1E9B1025" w14:textId="77777777" w:rsidR="002945A1" w:rsidRPr="0022279A" w:rsidRDefault="002945A1" w:rsidP="002945A1">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3DC72E8A" w14:textId="77777777" w:rsidR="002945A1" w:rsidRPr="0022279A" w:rsidRDefault="002945A1" w:rsidP="002945A1">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1D512878" w14:textId="77777777" w:rsidR="002945A1" w:rsidRPr="0022279A" w:rsidRDefault="002945A1" w:rsidP="002945A1">
            <w:pPr>
              <w:jc w:val="center"/>
              <w:rPr>
                <w:rFonts w:ascii="標楷體" w:eastAsia="標楷體" w:hAnsi="標楷體"/>
              </w:rPr>
            </w:pPr>
            <w:r w:rsidRPr="0022279A">
              <w:rPr>
                <w:rFonts w:ascii="標楷體" w:eastAsia="標楷體" w:hAnsi="標楷體" w:hint="eastAsia"/>
                <w:lang w:eastAsia="zh-HK"/>
              </w:rPr>
              <w:t>說明</w:t>
            </w:r>
          </w:p>
        </w:tc>
      </w:tr>
      <w:tr w:rsidR="002945A1" w:rsidRPr="0022279A" w14:paraId="58AE2E60" w14:textId="77777777" w:rsidTr="0039661F">
        <w:tc>
          <w:tcPr>
            <w:tcW w:w="952" w:type="dxa"/>
          </w:tcPr>
          <w:p w14:paraId="4E3553C2" w14:textId="77777777" w:rsidR="002945A1" w:rsidRPr="0022279A" w:rsidRDefault="002945A1" w:rsidP="002945A1">
            <w:pPr>
              <w:jc w:val="center"/>
              <w:rPr>
                <w:rFonts w:ascii="標楷體" w:eastAsia="標楷體" w:hAnsi="標楷體"/>
              </w:rPr>
            </w:pPr>
            <w:r w:rsidRPr="0022279A">
              <w:rPr>
                <w:rFonts w:ascii="標楷體" w:eastAsia="標楷體" w:hAnsi="標楷體" w:hint="eastAsia"/>
              </w:rPr>
              <w:t>1</w:t>
            </w:r>
          </w:p>
        </w:tc>
        <w:tc>
          <w:tcPr>
            <w:tcW w:w="3118" w:type="dxa"/>
          </w:tcPr>
          <w:p w14:paraId="6EDB0F44" w14:textId="422558D3" w:rsidR="002945A1" w:rsidRPr="0022279A" w:rsidRDefault="003008CC" w:rsidP="002945A1">
            <w:pPr>
              <w:rPr>
                <w:rFonts w:ascii="標楷體" w:eastAsia="標楷體" w:hAnsi="標楷體"/>
              </w:rPr>
            </w:pPr>
            <w:r>
              <w:rPr>
                <w:rFonts w:ascii="標楷體" w:eastAsia="標楷體" w:hAnsi="標楷體" w:hint="eastAsia"/>
              </w:rPr>
              <w:t>C</w:t>
            </w:r>
            <w:r>
              <w:rPr>
                <w:rFonts w:ascii="標楷體" w:eastAsia="標楷體" w:hAnsi="標楷體"/>
              </w:rPr>
              <w:t>dAcBook</w:t>
            </w:r>
          </w:p>
        </w:tc>
        <w:tc>
          <w:tcPr>
            <w:tcW w:w="3828" w:type="dxa"/>
          </w:tcPr>
          <w:p w14:paraId="64E5A314" w14:textId="1636FE92" w:rsidR="002945A1" w:rsidRPr="0022279A" w:rsidRDefault="00D13949" w:rsidP="002945A1">
            <w:pPr>
              <w:rPr>
                <w:rFonts w:ascii="標楷體" w:eastAsia="標楷體" w:hAnsi="標楷體"/>
              </w:rPr>
            </w:pPr>
            <w:r>
              <w:rPr>
                <w:rFonts w:ascii="標楷體" w:eastAsia="標楷體" w:hAnsi="標楷體" w:hint="eastAsia"/>
              </w:rPr>
              <w:t>帳冊別金額設定檔</w:t>
            </w:r>
          </w:p>
        </w:tc>
      </w:tr>
      <w:tr w:rsidR="002945A1" w:rsidRPr="0022279A" w14:paraId="1D9E32D1" w14:textId="77777777" w:rsidTr="0039661F">
        <w:tc>
          <w:tcPr>
            <w:tcW w:w="952" w:type="dxa"/>
          </w:tcPr>
          <w:p w14:paraId="2D35F93C" w14:textId="77777777" w:rsidR="002945A1" w:rsidRPr="0022279A" w:rsidRDefault="002945A1" w:rsidP="002945A1">
            <w:pPr>
              <w:jc w:val="center"/>
              <w:rPr>
                <w:rFonts w:ascii="標楷體" w:eastAsia="標楷體" w:hAnsi="標楷體"/>
              </w:rPr>
            </w:pPr>
            <w:r>
              <w:rPr>
                <w:rFonts w:ascii="標楷體" w:eastAsia="標楷體" w:hAnsi="標楷體" w:hint="eastAsia"/>
              </w:rPr>
              <w:t>2</w:t>
            </w:r>
          </w:p>
        </w:tc>
        <w:tc>
          <w:tcPr>
            <w:tcW w:w="3118" w:type="dxa"/>
          </w:tcPr>
          <w:p w14:paraId="0AA73CE8" w14:textId="6E340CB2" w:rsidR="002945A1" w:rsidRPr="0022279A" w:rsidRDefault="003008CC" w:rsidP="002945A1">
            <w:pPr>
              <w:rPr>
                <w:rFonts w:ascii="標楷體" w:eastAsia="標楷體" w:hAnsi="標楷體"/>
              </w:rPr>
            </w:pPr>
            <w:r>
              <w:rPr>
                <w:rFonts w:ascii="標楷體" w:eastAsia="標楷體" w:hAnsi="標楷體"/>
              </w:rPr>
              <w:t>SystemParas</w:t>
            </w:r>
          </w:p>
        </w:tc>
        <w:tc>
          <w:tcPr>
            <w:tcW w:w="3828" w:type="dxa"/>
          </w:tcPr>
          <w:p w14:paraId="4CD8360B" w14:textId="131D29D3" w:rsidR="002945A1" w:rsidRPr="0022279A" w:rsidRDefault="00D13949" w:rsidP="002945A1">
            <w:pPr>
              <w:rPr>
                <w:rFonts w:ascii="標楷體" w:eastAsia="標楷體" w:hAnsi="標楷體"/>
              </w:rPr>
            </w:pPr>
            <w:r>
              <w:rPr>
                <w:rFonts w:ascii="標楷體" w:eastAsia="標楷體" w:hAnsi="標楷體" w:hint="eastAsia"/>
              </w:rPr>
              <w:t>系統參數設定檔</w:t>
            </w:r>
          </w:p>
        </w:tc>
      </w:tr>
      <w:tr w:rsidR="002945A1" w:rsidRPr="0022279A" w14:paraId="621753BA" w14:textId="77777777" w:rsidTr="0039661F">
        <w:tc>
          <w:tcPr>
            <w:tcW w:w="952" w:type="dxa"/>
          </w:tcPr>
          <w:p w14:paraId="59104834" w14:textId="77777777" w:rsidR="002945A1" w:rsidRPr="0022279A" w:rsidRDefault="002945A1" w:rsidP="002945A1">
            <w:pPr>
              <w:jc w:val="center"/>
              <w:rPr>
                <w:rFonts w:ascii="標楷體" w:eastAsia="標楷體" w:hAnsi="標楷體"/>
              </w:rPr>
            </w:pPr>
            <w:r>
              <w:rPr>
                <w:rFonts w:ascii="標楷體" w:eastAsia="標楷體" w:hAnsi="標楷體" w:hint="eastAsia"/>
              </w:rPr>
              <w:t>3</w:t>
            </w:r>
          </w:p>
        </w:tc>
        <w:tc>
          <w:tcPr>
            <w:tcW w:w="3118" w:type="dxa"/>
          </w:tcPr>
          <w:p w14:paraId="60AEC948" w14:textId="52D8419C" w:rsidR="002945A1" w:rsidRPr="0022279A" w:rsidRDefault="003008CC" w:rsidP="002945A1">
            <w:pPr>
              <w:rPr>
                <w:rFonts w:ascii="標楷體" w:eastAsia="標楷體" w:hAnsi="標楷體"/>
              </w:rPr>
            </w:pPr>
            <w:r>
              <w:rPr>
                <w:rFonts w:ascii="標楷體" w:eastAsia="標楷體" w:hAnsi="標楷體"/>
              </w:rPr>
              <w:t>CdCode</w:t>
            </w:r>
          </w:p>
        </w:tc>
        <w:tc>
          <w:tcPr>
            <w:tcW w:w="3828" w:type="dxa"/>
          </w:tcPr>
          <w:p w14:paraId="2C6CB98E" w14:textId="1AEA956F" w:rsidR="002945A1" w:rsidRPr="0022279A" w:rsidRDefault="00D13949" w:rsidP="002945A1">
            <w:pPr>
              <w:rPr>
                <w:rFonts w:ascii="標楷體" w:eastAsia="標楷體" w:hAnsi="標楷體"/>
              </w:rPr>
            </w:pPr>
            <w:r>
              <w:rPr>
                <w:rFonts w:ascii="標楷體" w:eastAsia="標楷體" w:hAnsi="標楷體" w:hint="eastAsia"/>
              </w:rPr>
              <w:t>共用代碼檔</w:t>
            </w:r>
          </w:p>
        </w:tc>
      </w:tr>
    </w:tbl>
    <w:p w14:paraId="33F3E9ED" w14:textId="77777777" w:rsidR="002945A1" w:rsidRDefault="002945A1" w:rsidP="002945A1">
      <w:pPr>
        <w:ind w:left="1440"/>
      </w:pPr>
    </w:p>
    <w:p w14:paraId="2F61FD65" w14:textId="77777777" w:rsidR="002945A1" w:rsidRDefault="002945A1" w:rsidP="002945A1"/>
    <w:p w14:paraId="5D42CC6E" w14:textId="77777777" w:rsidR="002945A1" w:rsidRDefault="002945A1" w:rsidP="002945A1">
      <w:pPr>
        <w:widowControl/>
      </w:pPr>
      <w:r>
        <w:br w:type="page"/>
      </w:r>
    </w:p>
    <w:p w14:paraId="66A96F66" w14:textId="77777777" w:rsidR="002945A1" w:rsidRPr="00934FE7" w:rsidRDefault="002945A1" w:rsidP="002945A1"/>
    <w:p w14:paraId="0D239B49" w14:textId="77777777" w:rsidR="002945A1" w:rsidRPr="00362205" w:rsidRDefault="002945A1" w:rsidP="00D01BCC">
      <w:pPr>
        <w:pStyle w:val="a"/>
      </w:pPr>
      <w:r w:rsidRPr="00362205">
        <w:t>UI畫面</w:t>
      </w:r>
    </w:p>
    <w:p w14:paraId="2A090355" w14:textId="321D03A9" w:rsidR="002945A1" w:rsidRDefault="002945A1" w:rsidP="00D13949">
      <w:pPr>
        <w:pStyle w:val="42"/>
        <w:spacing w:after="72"/>
        <w:ind w:leftChars="196" w:left="470"/>
        <w:rPr>
          <w:rFonts w:ascii="標楷體" w:hAnsi="標楷體"/>
        </w:rPr>
      </w:pPr>
      <w:r w:rsidRPr="00362205">
        <w:rPr>
          <w:rFonts w:ascii="標楷體" w:hAnsi="標楷體" w:hint="eastAsia"/>
        </w:rPr>
        <w:t>輸入畫面：</w:t>
      </w:r>
    </w:p>
    <w:p w14:paraId="315A7EC9" w14:textId="686CB8B1" w:rsidR="002945A1" w:rsidRPr="00D13949" w:rsidRDefault="00D13949" w:rsidP="00D13949">
      <w:pPr>
        <w:pStyle w:val="42"/>
        <w:spacing w:after="72"/>
        <w:ind w:leftChars="196" w:left="470"/>
        <w:rPr>
          <w:rFonts w:ascii="標楷體" w:hAnsi="標楷體"/>
        </w:rPr>
      </w:pPr>
      <w:r w:rsidRPr="00D13949">
        <w:rPr>
          <w:rFonts w:ascii="標楷體" w:hAnsi="標楷體"/>
          <w:noProof/>
        </w:rPr>
        <w:drawing>
          <wp:inline distT="0" distB="0" distL="0" distR="0" wp14:anchorId="513BCDAF" wp14:editId="4862D993">
            <wp:extent cx="5539740" cy="2106990"/>
            <wp:effectExtent l="0" t="0" r="3810" b="7620"/>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547126" cy="2109799"/>
                    </a:xfrm>
                    <a:prstGeom prst="rect">
                      <a:avLst/>
                    </a:prstGeom>
                  </pic:spPr>
                </pic:pic>
              </a:graphicData>
            </a:graphic>
          </wp:inline>
        </w:drawing>
      </w:r>
    </w:p>
    <w:p w14:paraId="77BEB052" w14:textId="77777777" w:rsidR="002945A1" w:rsidRDefault="002945A1" w:rsidP="00D01BCC">
      <w:pPr>
        <w:pStyle w:val="a"/>
      </w:pPr>
      <w:r>
        <w:t>輸入畫面</w:t>
      </w:r>
      <w:r>
        <w:rPr>
          <w:rFonts w:hint="eastAsia"/>
          <w:lang w:eastAsia="zh-HK"/>
        </w:rPr>
        <w:t>按鈕</w:t>
      </w:r>
      <w:r>
        <w:t>說明</w:t>
      </w:r>
    </w:p>
    <w:p w14:paraId="697F28AE" w14:textId="77777777" w:rsidR="002945A1" w:rsidRPr="00F5236F" w:rsidRDefault="002945A1" w:rsidP="002945A1"/>
    <w:tbl>
      <w:tblPr>
        <w:tblStyle w:val="ac"/>
        <w:tblW w:w="0" w:type="auto"/>
        <w:tblInd w:w="250" w:type="dxa"/>
        <w:tblLook w:val="04A0" w:firstRow="1" w:lastRow="0" w:firstColumn="1" w:lastColumn="0" w:noHBand="0" w:noVBand="1"/>
      </w:tblPr>
      <w:tblGrid>
        <w:gridCol w:w="851"/>
        <w:gridCol w:w="2126"/>
        <w:gridCol w:w="7033"/>
      </w:tblGrid>
      <w:tr w:rsidR="002945A1" w:rsidRPr="00A97C81" w14:paraId="052582D5" w14:textId="77777777" w:rsidTr="002945A1">
        <w:tc>
          <w:tcPr>
            <w:tcW w:w="851" w:type="dxa"/>
            <w:shd w:val="clear" w:color="auto" w:fill="D9D9D9" w:themeFill="background1" w:themeFillShade="D9"/>
          </w:tcPr>
          <w:p w14:paraId="4E4894D2" w14:textId="77777777" w:rsidR="002945A1" w:rsidRPr="00A97C81" w:rsidRDefault="002945A1" w:rsidP="002945A1">
            <w:pPr>
              <w:jc w:val="center"/>
              <w:rPr>
                <w:rFonts w:ascii="標楷體" w:eastAsia="標楷體" w:hAnsi="標楷體"/>
              </w:rPr>
            </w:pPr>
            <w:r w:rsidRPr="00A97C81">
              <w:rPr>
                <w:rFonts w:ascii="標楷體" w:eastAsia="標楷體" w:hAnsi="標楷體" w:hint="eastAsia"/>
                <w:lang w:eastAsia="zh-HK"/>
              </w:rPr>
              <w:t>序號</w:t>
            </w:r>
          </w:p>
        </w:tc>
        <w:tc>
          <w:tcPr>
            <w:tcW w:w="2126" w:type="dxa"/>
            <w:shd w:val="clear" w:color="auto" w:fill="D9D9D9" w:themeFill="background1" w:themeFillShade="D9"/>
          </w:tcPr>
          <w:p w14:paraId="51820E8F" w14:textId="77777777" w:rsidR="002945A1" w:rsidRPr="00A97C81" w:rsidRDefault="002945A1" w:rsidP="002945A1">
            <w:pPr>
              <w:jc w:val="center"/>
              <w:rPr>
                <w:rFonts w:ascii="標楷體" w:eastAsia="標楷體" w:hAnsi="標楷體"/>
              </w:rPr>
            </w:pPr>
            <w:r w:rsidRPr="00A97C81">
              <w:rPr>
                <w:rFonts w:ascii="標楷體" w:eastAsia="標楷體" w:hAnsi="標楷體" w:hint="eastAsia"/>
                <w:lang w:eastAsia="zh-HK"/>
              </w:rPr>
              <w:t>按鈕名稱</w:t>
            </w:r>
          </w:p>
        </w:tc>
        <w:tc>
          <w:tcPr>
            <w:tcW w:w="7033" w:type="dxa"/>
            <w:shd w:val="clear" w:color="auto" w:fill="D9D9D9" w:themeFill="background1" w:themeFillShade="D9"/>
          </w:tcPr>
          <w:p w14:paraId="05756EBA" w14:textId="77777777" w:rsidR="002945A1" w:rsidRPr="00A97C81" w:rsidRDefault="002945A1" w:rsidP="002945A1">
            <w:pPr>
              <w:jc w:val="center"/>
              <w:rPr>
                <w:rFonts w:ascii="標楷體" w:eastAsia="標楷體" w:hAnsi="標楷體"/>
              </w:rPr>
            </w:pPr>
            <w:r w:rsidRPr="00A97C81">
              <w:rPr>
                <w:rFonts w:ascii="標楷體" w:eastAsia="標楷體" w:hAnsi="標楷體" w:hint="eastAsia"/>
                <w:lang w:eastAsia="zh-HK"/>
              </w:rPr>
              <w:t>功能說明</w:t>
            </w:r>
          </w:p>
        </w:tc>
      </w:tr>
      <w:tr w:rsidR="002945A1" w:rsidRPr="00A97C81" w14:paraId="6AC0F3E1" w14:textId="77777777" w:rsidTr="002945A1">
        <w:tc>
          <w:tcPr>
            <w:tcW w:w="851" w:type="dxa"/>
          </w:tcPr>
          <w:p w14:paraId="0B18CDC5" w14:textId="77777777" w:rsidR="002945A1" w:rsidRPr="00A97C81" w:rsidRDefault="002945A1" w:rsidP="002945A1">
            <w:pPr>
              <w:jc w:val="center"/>
              <w:rPr>
                <w:rFonts w:ascii="標楷體" w:eastAsia="標楷體" w:hAnsi="標楷體"/>
                <w:lang w:eastAsia="zh-HK"/>
              </w:rPr>
            </w:pPr>
            <w:r w:rsidRPr="00A97C81">
              <w:rPr>
                <w:rFonts w:ascii="標楷體" w:eastAsia="標楷體" w:hAnsi="標楷體" w:hint="eastAsia"/>
              </w:rPr>
              <w:t>1</w:t>
            </w:r>
          </w:p>
        </w:tc>
        <w:tc>
          <w:tcPr>
            <w:tcW w:w="2126" w:type="dxa"/>
          </w:tcPr>
          <w:p w14:paraId="519AAE5F" w14:textId="77777777" w:rsidR="002945A1" w:rsidRPr="00A97C81" w:rsidRDefault="002945A1" w:rsidP="002945A1">
            <w:pPr>
              <w:rPr>
                <w:rFonts w:ascii="標楷體" w:eastAsia="標楷體" w:hAnsi="標楷體"/>
                <w:lang w:eastAsia="zh-HK"/>
              </w:rPr>
            </w:pPr>
            <w:r w:rsidRPr="00A97C81">
              <w:rPr>
                <w:rFonts w:ascii="標楷體" w:eastAsia="標楷體" w:hAnsi="標楷體" w:hint="eastAsia"/>
                <w:lang w:eastAsia="zh-HK"/>
              </w:rPr>
              <w:t>新增</w:t>
            </w:r>
          </w:p>
        </w:tc>
        <w:tc>
          <w:tcPr>
            <w:tcW w:w="7033" w:type="dxa"/>
          </w:tcPr>
          <w:p w14:paraId="36204801" w14:textId="609603CA" w:rsidR="002945A1" w:rsidRPr="00A97C81" w:rsidRDefault="002945A1" w:rsidP="002945A1">
            <w:pPr>
              <w:rPr>
                <w:rFonts w:ascii="標楷體" w:eastAsia="標楷體" w:hAnsi="標楷體"/>
                <w:lang w:eastAsia="zh-HK"/>
              </w:rPr>
            </w:pPr>
            <w:r w:rsidRPr="00A97C81">
              <w:rPr>
                <w:rFonts w:ascii="標楷體" w:eastAsia="標楷體" w:hAnsi="標楷體" w:hint="eastAsia"/>
              </w:rPr>
              <w:t>1.【</w:t>
            </w:r>
            <w:r w:rsidRPr="00A97C81">
              <w:rPr>
                <w:rFonts w:ascii="標楷體" w:eastAsia="標楷體" w:hAnsi="標楷體"/>
                <w:lang w:eastAsia="zh-HK"/>
              </w:rPr>
              <w:t>L</w:t>
            </w:r>
            <w:r w:rsidR="00D13949" w:rsidRPr="00A97C81">
              <w:rPr>
                <w:rFonts w:ascii="標楷體" w:eastAsia="標楷體" w:hAnsi="標楷體" w:hint="eastAsia"/>
              </w:rPr>
              <w:t>6</w:t>
            </w:r>
            <w:r w:rsidR="00A613DF" w:rsidRPr="00A97C81">
              <w:rPr>
                <w:rFonts w:ascii="標楷體" w:eastAsia="標楷體" w:hAnsi="標楷體"/>
              </w:rPr>
              <w:t>079</w:t>
            </w:r>
            <w:r w:rsidR="00D13949" w:rsidRPr="00A97C81">
              <w:rPr>
                <w:rFonts w:ascii="標楷體" w:eastAsia="標楷體" w:hAnsi="標楷體" w:hint="eastAsia"/>
              </w:rPr>
              <w:t>帳冊別目標金查詢</w:t>
            </w:r>
            <w:r w:rsidRPr="00A97C81">
              <w:rPr>
                <w:rFonts w:ascii="標楷體" w:eastAsia="標楷體" w:hAnsi="標楷體" w:hint="eastAsia"/>
              </w:rPr>
              <w:t>】</w:t>
            </w:r>
            <w:r w:rsidRPr="00A97C81">
              <w:rPr>
                <w:rFonts w:ascii="標楷體" w:eastAsia="標楷體" w:hAnsi="標楷體"/>
                <w:lang w:eastAsia="zh-HK"/>
              </w:rPr>
              <w:t>功能</w:t>
            </w:r>
            <w:r w:rsidRPr="00A97C81">
              <w:rPr>
                <w:rFonts w:ascii="標楷體" w:eastAsia="標楷體" w:hAnsi="標楷體" w:hint="eastAsia"/>
              </w:rPr>
              <w:t>點「</w:t>
            </w:r>
            <w:r w:rsidRPr="00A97C81">
              <w:rPr>
                <w:rFonts w:ascii="標楷體" w:eastAsia="標楷體" w:hAnsi="標楷體"/>
                <w:lang w:eastAsia="zh-HK"/>
              </w:rPr>
              <w:t>新增</w:t>
            </w:r>
            <w:r w:rsidR="00D13949" w:rsidRPr="00A97C81">
              <w:rPr>
                <w:rFonts w:ascii="標楷體" w:eastAsia="標楷體" w:hAnsi="標楷體" w:hint="eastAsia"/>
                <w:lang w:eastAsia="zh-HK"/>
              </w:rPr>
              <w:t>帳冊別</w:t>
            </w:r>
            <w:r w:rsidRPr="00A97C81">
              <w:rPr>
                <w:rFonts w:ascii="標楷體" w:eastAsia="標楷體" w:hAnsi="標楷體" w:hint="eastAsia"/>
              </w:rPr>
              <w:t>」</w:t>
            </w:r>
            <w:r w:rsidRPr="00A97C81">
              <w:rPr>
                <w:rFonts w:ascii="標楷體" w:eastAsia="標楷體" w:hAnsi="標楷體"/>
                <w:lang w:eastAsia="zh-HK"/>
              </w:rPr>
              <w:t>時顯示</w:t>
            </w:r>
            <w:r w:rsidRPr="00A97C81">
              <w:rPr>
                <w:rFonts w:ascii="標楷體" w:eastAsia="標楷體" w:hAnsi="標楷體" w:hint="eastAsia"/>
              </w:rPr>
              <w:t>。</w:t>
            </w:r>
          </w:p>
          <w:p w14:paraId="0F7731DF" w14:textId="1E7667E7" w:rsidR="002945A1" w:rsidRPr="00A97C81" w:rsidRDefault="002945A1" w:rsidP="002945A1">
            <w:pPr>
              <w:rPr>
                <w:rFonts w:ascii="標楷體" w:eastAsia="標楷體" w:hAnsi="標楷體"/>
                <w:lang w:eastAsia="zh-HK"/>
              </w:rPr>
            </w:pPr>
            <w:r w:rsidRPr="00A97C81">
              <w:rPr>
                <w:rFonts w:ascii="標楷體" w:eastAsia="標楷體" w:hAnsi="標楷體" w:hint="eastAsia"/>
              </w:rPr>
              <w:t>2.</w:t>
            </w:r>
            <w:r w:rsidRPr="00A97C81">
              <w:rPr>
                <w:rFonts w:ascii="標楷體" w:eastAsia="標楷體" w:hAnsi="標楷體"/>
                <w:lang w:eastAsia="zh-HK"/>
              </w:rPr>
              <w:t>執行新增</w:t>
            </w:r>
            <w:r w:rsidR="00D13949" w:rsidRPr="00A97C81">
              <w:rPr>
                <w:rFonts w:ascii="標楷體" w:eastAsia="標楷體" w:hAnsi="標楷體" w:hint="eastAsia"/>
                <w:lang w:eastAsia="zh-HK"/>
              </w:rPr>
              <w:t>帳冊別</w:t>
            </w:r>
            <w:r w:rsidRPr="00A97C81">
              <w:rPr>
                <w:rFonts w:ascii="標楷體" w:eastAsia="標楷體" w:hAnsi="標楷體" w:hint="eastAsia"/>
              </w:rPr>
              <w:t>。</w:t>
            </w:r>
          </w:p>
        </w:tc>
      </w:tr>
      <w:tr w:rsidR="002945A1" w:rsidRPr="00A97C81" w14:paraId="5799093F" w14:textId="77777777" w:rsidTr="002945A1">
        <w:tc>
          <w:tcPr>
            <w:tcW w:w="851" w:type="dxa"/>
          </w:tcPr>
          <w:p w14:paraId="0758DD9A" w14:textId="77777777" w:rsidR="002945A1" w:rsidRPr="00A97C81" w:rsidRDefault="002945A1" w:rsidP="002945A1">
            <w:pPr>
              <w:jc w:val="center"/>
              <w:rPr>
                <w:rFonts w:ascii="標楷體" w:eastAsia="標楷體" w:hAnsi="標楷體"/>
              </w:rPr>
            </w:pPr>
            <w:r w:rsidRPr="00A97C81">
              <w:rPr>
                <w:rFonts w:ascii="標楷體" w:eastAsia="標楷體" w:hAnsi="標楷體" w:hint="eastAsia"/>
              </w:rPr>
              <w:t>2</w:t>
            </w:r>
          </w:p>
        </w:tc>
        <w:tc>
          <w:tcPr>
            <w:tcW w:w="2126" w:type="dxa"/>
          </w:tcPr>
          <w:p w14:paraId="773A0EC5" w14:textId="77777777" w:rsidR="002945A1" w:rsidRPr="00A97C81" w:rsidRDefault="002945A1" w:rsidP="002945A1">
            <w:pPr>
              <w:rPr>
                <w:rFonts w:ascii="標楷體" w:eastAsia="標楷體" w:hAnsi="標楷體"/>
                <w:lang w:eastAsia="zh-HK"/>
              </w:rPr>
            </w:pPr>
            <w:r w:rsidRPr="00A97C81">
              <w:rPr>
                <w:rFonts w:ascii="標楷體" w:eastAsia="標楷體" w:hAnsi="標楷體" w:hint="eastAsia"/>
                <w:lang w:eastAsia="zh-HK"/>
              </w:rPr>
              <w:t>修改</w:t>
            </w:r>
          </w:p>
        </w:tc>
        <w:tc>
          <w:tcPr>
            <w:tcW w:w="7033" w:type="dxa"/>
          </w:tcPr>
          <w:p w14:paraId="095593C1" w14:textId="256950FB" w:rsidR="002945A1" w:rsidRPr="00A97C81" w:rsidRDefault="00D13949" w:rsidP="002945A1">
            <w:pPr>
              <w:rPr>
                <w:rFonts w:ascii="標楷體" w:eastAsia="標楷體" w:hAnsi="標楷體"/>
                <w:lang w:eastAsia="zh-HK"/>
              </w:rPr>
            </w:pPr>
            <w:r w:rsidRPr="00A97C81">
              <w:rPr>
                <w:rFonts w:ascii="標楷體" w:eastAsia="標楷體" w:hAnsi="標楷體" w:hint="eastAsia"/>
              </w:rPr>
              <w:t>1.【</w:t>
            </w:r>
            <w:r w:rsidRPr="00A97C81">
              <w:rPr>
                <w:rFonts w:ascii="標楷體" w:eastAsia="標楷體" w:hAnsi="標楷體"/>
                <w:lang w:eastAsia="zh-HK"/>
              </w:rPr>
              <w:t>L</w:t>
            </w:r>
            <w:r w:rsidRPr="00A97C81">
              <w:rPr>
                <w:rFonts w:ascii="標楷體" w:eastAsia="標楷體" w:hAnsi="標楷體" w:hint="eastAsia"/>
              </w:rPr>
              <w:t>6</w:t>
            </w:r>
            <w:r w:rsidR="00A613DF" w:rsidRPr="00A97C81">
              <w:rPr>
                <w:rFonts w:ascii="標楷體" w:eastAsia="標楷體" w:hAnsi="標楷體"/>
              </w:rPr>
              <w:t>079</w:t>
            </w:r>
            <w:r w:rsidRPr="00A97C81">
              <w:rPr>
                <w:rFonts w:ascii="標楷體" w:eastAsia="標楷體" w:hAnsi="標楷體" w:hint="eastAsia"/>
              </w:rPr>
              <w:t>帳冊別目標金查詢】</w:t>
            </w:r>
            <w:r w:rsidR="002945A1" w:rsidRPr="00A97C81">
              <w:rPr>
                <w:rFonts w:ascii="標楷體" w:eastAsia="標楷體" w:hAnsi="標楷體"/>
                <w:lang w:eastAsia="zh-HK"/>
              </w:rPr>
              <w:t>功能</w:t>
            </w:r>
            <w:r w:rsidR="002945A1" w:rsidRPr="00A97C81">
              <w:rPr>
                <w:rFonts w:ascii="標楷體" w:eastAsia="標楷體" w:hAnsi="標楷體" w:hint="eastAsia"/>
              </w:rPr>
              <w:t>點「</w:t>
            </w:r>
            <w:r w:rsidR="002945A1" w:rsidRPr="00A97C81">
              <w:rPr>
                <w:rFonts w:ascii="標楷體" w:eastAsia="標楷體" w:hAnsi="標楷體" w:hint="eastAsia"/>
                <w:lang w:eastAsia="zh-HK"/>
              </w:rPr>
              <w:t>修改</w:t>
            </w:r>
            <w:r w:rsidR="002945A1" w:rsidRPr="00A97C81">
              <w:rPr>
                <w:rFonts w:ascii="標楷體" w:eastAsia="標楷體" w:hAnsi="標楷體" w:hint="eastAsia"/>
              </w:rPr>
              <w:t>」</w:t>
            </w:r>
            <w:r w:rsidR="002945A1" w:rsidRPr="00A97C81">
              <w:rPr>
                <w:rFonts w:ascii="標楷體" w:eastAsia="標楷體" w:hAnsi="標楷體"/>
                <w:lang w:eastAsia="zh-HK"/>
              </w:rPr>
              <w:t>時顯示</w:t>
            </w:r>
            <w:r w:rsidR="002945A1" w:rsidRPr="00A97C81">
              <w:rPr>
                <w:rFonts w:ascii="標楷體" w:eastAsia="標楷體" w:hAnsi="標楷體" w:hint="eastAsia"/>
              </w:rPr>
              <w:t>。</w:t>
            </w:r>
          </w:p>
          <w:p w14:paraId="33121414" w14:textId="3725F570" w:rsidR="002945A1" w:rsidRPr="00A97C81" w:rsidRDefault="002945A1" w:rsidP="002945A1">
            <w:pPr>
              <w:rPr>
                <w:rFonts w:ascii="標楷體" w:eastAsia="標楷體" w:hAnsi="標楷體"/>
                <w:lang w:eastAsia="zh-HK"/>
              </w:rPr>
            </w:pPr>
            <w:r w:rsidRPr="00A97C81">
              <w:rPr>
                <w:rFonts w:ascii="標楷體" w:eastAsia="標楷體" w:hAnsi="標楷體" w:hint="eastAsia"/>
              </w:rPr>
              <w:t>2.</w:t>
            </w:r>
            <w:r w:rsidRPr="00A97C81">
              <w:rPr>
                <w:rFonts w:ascii="標楷體" w:eastAsia="標楷體" w:hAnsi="標楷體" w:hint="eastAsia"/>
                <w:lang w:eastAsia="zh-HK"/>
              </w:rPr>
              <w:t>功能修改時顯示</w:t>
            </w:r>
            <w:r w:rsidRPr="00A97C81">
              <w:rPr>
                <w:rFonts w:ascii="標楷體" w:eastAsia="標楷體" w:hAnsi="標楷體" w:hint="eastAsia"/>
              </w:rPr>
              <w:t>,</w:t>
            </w:r>
            <w:r w:rsidRPr="00A97C81">
              <w:rPr>
                <w:rFonts w:ascii="標楷體" w:eastAsia="標楷體" w:hAnsi="標楷體" w:hint="eastAsia"/>
                <w:lang w:eastAsia="zh-HK"/>
              </w:rPr>
              <w:t>執行修改</w:t>
            </w:r>
            <w:r w:rsidR="00D13949" w:rsidRPr="00A97C81">
              <w:rPr>
                <w:rFonts w:ascii="標楷體" w:eastAsia="標楷體" w:hAnsi="標楷體" w:hint="eastAsia"/>
                <w:lang w:eastAsia="zh-HK"/>
              </w:rPr>
              <w:t>帳冊別資料</w:t>
            </w:r>
          </w:p>
        </w:tc>
      </w:tr>
      <w:tr w:rsidR="002945A1" w:rsidRPr="00A97C81" w14:paraId="18FA78CD" w14:textId="77777777" w:rsidTr="002945A1">
        <w:tc>
          <w:tcPr>
            <w:tcW w:w="851" w:type="dxa"/>
          </w:tcPr>
          <w:p w14:paraId="2504A8C1" w14:textId="77777777" w:rsidR="002945A1" w:rsidRPr="00A97C81" w:rsidRDefault="002945A1" w:rsidP="002945A1">
            <w:pPr>
              <w:jc w:val="center"/>
              <w:rPr>
                <w:rFonts w:ascii="標楷體" w:eastAsia="標楷體" w:hAnsi="標楷體"/>
              </w:rPr>
            </w:pPr>
            <w:r w:rsidRPr="00A97C81">
              <w:rPr>
                <w:rFonts w:ascii="標楷體" w:eastAsia="標楷體" w:hAnsi="標楷體" w:hint="eastAsia"/>
              </w:rPr>
              <w:t>3</w:t>
            </w:r>
          </w:p>
        </w:tc>
        <w:tc>
          <w:tcPr>
            <w:tcW w:w="2126" w:type="dxa"/>
          </w:tcPr>
          <w:p w14:paraId="3ECAB90C" w14:textId="77777777" w:rsidR="002945A1" w:rsidRPr="00A97C81" w:rsidRDefault="002945A1" w:rsidP="002945A1">
            <w:pPr>
              <w:rPr>
                <w:rFonts w:ascii="標楷體" w:eastAsia="標楷體" w:hAnsi="標楷體"/>
                <w:lang w:eastAsia="zh-HK"/>
              </w:rPr>
            </w:pPr>
            <w:r w:rsidRPr="00A97C81">
              <w:rPr>
                <w:rFonts w:ascii="標楷體" w:eastAsia="標楷體" w:hAnsi="標楷體" w:hint="eastAsia"/>
                <w:lang w:eastAsia="zh-HK"/>
              </w:rPr>
              <w:t>刪</w:t>
            </w:r>
            <w:r w:rsidRPr="00A97C81">
              <w:rPr>
                <w:rFonts w:ascii="標楷體" w:eastAsia="標楷體" w:hAnsi="標楷體" w:hint="eastAsia"/>
              </w:rPr>
              <w:t>除</w:t>
            </w:r>
          </w:p>
        </w:tc>
        <w:tc>
          <w:tcPr>
            <w:tcW w:w="7033" w:type="dxa"/>
          </w:tcPr>
          <w:p w14:paraId="0229DF66" w14:textId="6B3595A8" w:rsidR="002945A1" w:rsidRPr="00A97C81" w:rsidRDefault="00D13949" w:rsidP="002945A1">
            <w:pPr>
              <w:rPr>
                <w:rFonts w:ascii="標楷體" w:eastAsia="標楷體" w:hAnsi="標楷體"/>
              </w:rPr>
            </w:pPr>
            <w:r w:rsidRPr="00A97C81">
              <w:rPr>
                <w:rFonts w:ascii="標楷體" w:eastAsia="標楷體" w:hAnsi="標楷體" w:hint="eastAsia"/>
              </w:rPr>
              <w:t>1.【</w:t>
            </w:r>
            <w:r w:rsidRPr="00A97C81">
              <w:rPr>
                <w:rFonts w:ascii="標楷體" w:eastAsia="標楷體" w:hAnsi="標楷體"/>
                <w:lang w:eastAsia="zh-HK"/>
              </w:rPr>
              <w:t>L</w:t>
            </w:r>
            <w:r w:rsidRPr="00A97C81">
              <w:rPr>
                <w:rFonts w:ascii="標楷體" w:eastAsia="標楷體" w:hAnsi="標楷體" w:hint="eastAsia"/>
              </w:rPr>
              <w:t>6</w:t>
            </w:r>
            <w:r w:rsidR="00A613DF" w:rsidRPr="00A97C81">
              <w:rPr>
                <w:rFonts w:ascii="標楷體" w:eastAsia="標楷體" w:hAnsi="標楷體"/>
              </w:rPr>
              <w:t>079</w:t>
            </w:r>
            <w:r w:rsidRPr="00A97C81">
              <w:rPr>
                <w:rFonts w:ascii="標楷體" w:eastAsia="標楷體" w:hAnsi="標楷體" w:hint="eastAsia"/>
              </w:rPr>
              <w:t>帳冊別目標金查詢】</w:t>
            </w:r>
            <w:r w:rsidR="002945A1" w:rsidRPr="00A97C81">
              <w:rPr>
                <w:rFonts w:ascii="標楷體" w:eastAsia="標楷體" w:hAnsi="標楷體"/>
                <w:lang w:eastAsia="zh-HK"/>
              </w:rPr>
              <w:t>功能</w:t>
            </w:r>
            <w:r w:rsidR="002945A1" w:rsidRPr="00A97C81">
              <w:rPr>
                <w:rFonts w:ascii="標楷體" w:eastAsia="標楷體" w:hAnsi="標楷體" w:hint="eastAsia"/>
              </w:rPr>
              <w:t>點「</w:t>
            </w:r>
            <w:r w:rsidR="002945A1" w:rsidRPr="00A97C81">
              <w:rPr>
                <w:rFonts w:ascii="標楷體" w:eastAsia="標楷體" w:hAnsi="標楷體" w:hint="eastAsia"/>
                <w:lang w:eastAsia="zh-HK"/>
              </w:rPr>
              <w:t>刪</w:t>
            </w:r>
            <w:r w:rsidR="002945A1" w:rsidRPr="00A97C81">
              <w:rPr>
                <w:rFonts w:ascii="標楷體" w:eastAsia="標楷體" w:hAnsi="標楷體" w:hint="eastAsia"/>
              </w:rPr>
              <w:t>除」</w:t>
            </w:r>
            <w:r w:rsidR="002945A1" w:rsidRPr="00A97C81">
              <w:rPr>
                <w:rFonts w:ascii="標楷體" w:eastAsia="標楷體" w:hAnsi="標楷體"/>
                <w:lang w:eastAsia="zh-HK"/>
              </w:rPr>
              <w:t>時顯示</w:t>
            </w:r>
            <w:r w:rsidR="002945A1" w:rsidRPr="00A97C81">
              <w:rPr>
                <w:rFonts w:ascii="標楷體" w:eastAsia="標楷體" w:hAnsi="標楷體" w:hint="eastAsia"/>
              </w:rPr>
              <w:t>。</w:t>
            </w:r>
          </w:p>
          <w:p w14:paraId="1B6BFDF6" w14:textId="0DB75B6B" w:rsidR="002945A1" w:rsidRPr="00A97C81" w:rsidRDefault="002945A1" w:rsidP="002945A1">
            <w:pPr>
              <w:rPr>
                <w:rFonts w:ascii="標楷體" w:eastAsia="標楷體" w:hAnsi="標楷體"/>
                <w:lang w:eastAsia="zh-HK"/>
              </w:rPr>
            </w:pPr>
            <w:r w:rsidRPr="00A97C81">
              <w:rPr>
                <w:rFonts w:ascii="標楷體" w:eastAsia="標楷體" w:hAnsi="標楷體" w:hint="eastAsia"/>
              </w:rPr>
              <w:t>2.</w:t>
            </w:r>
            <w:r w:rsidRPr="00A97C81">
              <w:rPr>
                <w:rFonts w:ascii="標楷體" w:eastAsia="標楷體" w:hAnsi="標楷體" w:hint="eastAsia"/>
                <w:lang w:eastAsia="zh-HK"/>
              </w:rPr>
              <w:t>功能</w:t>
            </w:r>
            <w:r w:rsidR="00D47463" w:rsidRPr="00A97C81">
              <w:rPr>
                <w:rFonts w:ascii="標楷體" w:eastAsia="標楷體" w:hAnsi="標楷體" w:hint="eastAsia"/>
                <w:lang w:eastAsia="zh-HK"/>
              </w:rPr>
              <w:t>刪除</w:t>
            </w:r>
            <w:r w:rsidRPr="00A97C81">
              <w:rPr>
                <w:rFonts w:ascii="標楷體" w:eastAsia="標楷體" w:hAnsi="標楷體" w:hint="eastAsia"/>
                <w:lang w:eastAsia="zh-HK"/>
              </w:rPr>
              <w:t>時顯示</w:t>
            </w:r>
            <w:r w:rsidR="00D13949" w:rsidRPr="00A97C81">
              <w:rPr>
                <w:rFonts w:ascii="標楷體" w:eastAsia="標楷體" w:hAnsi="標楷體" w:hint="eastAsia"/>
              </w:rPr>
              <w:t>,</w:t>
            </w:r>
            <w:r w:rsidR="00D13949" w:rsidRPr="00A97C81">
              <w:rPr>
                <w:rFonts w:ascii="標楷體" w:eastAsia="標楷體" w:hAnsi="標楷體" w:hint="eastAsia"/>
                <w:lang w:eastAsia="zh-HK"/>
              </w:rPr>
              <w:t>執行</w:t>
            </w:r>
            <w:r w:rsidR="005A586E" w:rsidRPr="00A97C81">
              <w:rPr>
                <w:rFonts w:ascii="標楷體" w:eastAsia="標楷體" w:hAnsi="標楷體" w:hint="eastAsia"/>
                <w:lang w:eastAsia="zh-HK"/>
              </w:rPr>
              <w:t>刪</w:t>
            </w:r>
            <w:r w:rsidR="005A586E" w:rsidRPr="00A97C81">
              <w:rPr>
                <w:rFonts w:ascii="標楷體" w:eastAsia="標楷體" w:hAnsi="標楷體" w:hint="eastAsia"/>
              </w:rPr>
              <w:t>除</w:t>
            </w:r>
            <w:r w:rsidR="00D13949" w:rsidRPr="00A97C81">
              <w:rPr>
                <w:rFonts w:ascii="標楷體" w:eastAsia="標楷體" w:hAnsi="標楷體" w:hint="eastAsia"/>
                <w:lang w:eastAsia="zh-HK"/>
              </w:rPr>
              <w:t>帳冊別資料</w:t>
            </w:r>
          </w:p>
        </w:tc>
      </w:tr>
      <w:tr w:rsidR="002945A1" w:rsidRPr="00A97C81" w14:paraId="4A901733" w14:textId="77777777" w:rsidTr="002945A1">
        <w:tc>
          <w:tcPr>
            <w:tcW w:w="851" w:type="dxa"/>
          </w:tcPr>
          <w:p w14:paraId="5BF8FDF4" w14:textId="77777777" w:rsidR="002945A1" w:rsidRPr="00A97C81" w:rsidRDefault="002945A1" w:rsidP="002945A1">
            <w:pPr>
              <w:jc w:val="center"/>
              <w:rPr>
                <w:rFonts w:ascii="標楷體" w:eastAsia="標楷體" w:hAnsi="標楷體"/>
              </w:rPr>
            </w:pPr>
            <w:r w:rsidRPr="00A97C81">
              <w:rPr>
                <w:rFonts w:ascii="標楷體" w:eastAsia="標楷體" w:hAnsi="標楷體" w:hint="eastAsia"/>
              </w:rPr>
              <w:t>4</w:t>
            </w:r>
          </w:p>
        </w:tc>
        <w:tc>
          <w:tcPr>
            <w:tcW w:w="2126" w:type="dxa"/>
          </w:tcPr>
          <w:p w14:paraId="7A335D4B" w14:textId="77777777" w:rsidR="002945A1" w:rsidRPr="00A97C81" w:rsidRDefault="002945A1" w:rsidP="002945A1">
            <w:pPr>
              <w:rPr>
                <w:rFonts w:ascii="標楷體" w:eastAsia="標楷體" w:hAnsi="標楷體"/>
                <w:lang w:eastAsia="zh-HK"/>
              </w:rPr>
            </w:pPr>
            <w:r w:rsidRPr="00A97C81">
              <w:rPr>
                <w:rFonts w:ascii="標楷體" w:eastAsia="標楷體" w:hAnsi="標楷體" w:hint="eastAsia"/>
                <w:lang w:eastAsia="zh-HK"/>
              </w:rPr>
              <w:t>離開</w:t>
            </w:r>
          </w:p>
        </w:tc>
        <w:tc>
          <w:tcPr>
            <w:tcW w:w="7033" w:type="dxa"/>
          </w:tcPr>
          <w:p w14:paraId="1F8EF66B" w14:textId="0FB14495" w:rsidR="002945A1" w:rsidRPr="00A97C81" w:rsidRDefault="002945A1" w:rsidP="002945A1">
            <w:pPr>
              <w:rPr>
                <w:rFonts w:ascii="標楷體" w:eastAsia="標楷體" w:hAnsi="標楷體"/>
                <w:lang w:eastAsia="zh-HK"/>
              </w:rPr>
            </w:pPr>
            <w:r w:rsidRPr="00A97C81">
              <w:rPr>
                <w:rFonts w:ascii="標楷體" w:eastAsia="標楷體" w:hAnsi="標楷體" w:hint="eastAsia"/>
                <w:lang w:eastAsia="zh-HK"/>
              </w:rPr>
              <w:t>關閉此畫面</w:t>
            </w:r>
          </w:p>
        </w:tc>
      </w:tr>
      <w:tr w:rsidR="002945A1" w:rsidRPr="00A97C81" w14:paraId="33D04ADC" w14:textId="77777777" w:rsidTr="002945A1">
        <w:tc>
          <w:tcPr>
            <w:tcW w:w="851" w:type="dxa"/>
          </w:tcPr>
          <w:p w14:paraId="14D6DF70" w14:textId="77777777" w:rsidR="002945A1" w:rsidRPr="00A97C81" w:rsidRDefault="002945A1" w:rsidP="002945A1">
            <w:pPr>
              <w:jc w:val="center"/>
              <w:rPr>
                <w:rFonts w:ascii="標楷體" w:eastAsia="標楷體" w:hAnsi="標楷體"/>
              </w:rPr>
            </w:pPr>
            <w:r w:rsidRPr="00A97C81">
              <w:rPr>
                <w:rFonts w:ascii="標楷體" w:eastAsia="標楷體" w:hAnsi="標楷體" w:hint="eastAsia"/>
              </w:rPr>
              <w:t>5</w:t>
            </w:r>
          </w:p>
        </w:tc>
        <w:tc>
          <w:tcPr>
            <w:tcW w:w="2126" w:type="dxa"/>
          </w:tcPr>
          <w:p w14:paraId="12469259" w14:textId="77777777" w:rsidR="002945A1" w:rsidRPr="00A97C81" w:rsidRDefault="002945A1" w:rsidP="002945A1">
            <w:pPr>
              <w:rPr>
                <w:rFonts w:ascii="標楷體" w:eastAsia="標楷體" w:hAnsi="標楷體"/>
                <w:lang w:eastAsia="zh-HK"/>
              </w:rPr>
            </w:pPr>
            <w:r w:rsidRPr="00A97C81">
              <w:rPr>
                <w:rFonts w:ascii="標楷體" w:eastAsia="標楷體" w:hAnsi="標楷體" w:hint="eastAsia"/>
                <w:lang w:eastAsia="zh-HK"/>
              </w:rPr>
              <w:t>重新交易</w:t>
            </w:r>
          </w:p>
        </w:tc>
        <w:tc>
          <w:tcPr>
            <w:tcW w:w="7033" w:type="dxa"/>
          </w:tcPr>
          <w:p w14:paraId="38691ED3" w14:textId="115D748B" w:rsidR="002945A1" w:rsidRPr="00A97C81" w:rsidRDefault="002945A1" w:rsidP="002945A1">
            <w:pPr>
              <w:rPr>
                <w:rFonts w:ascii="標楷體" w:eastAsia="標楷體" w:hAnsi="標楷體"/>
                <w:lang w:eastAsia="zh-HK"/>
              </w:rPr>
            </w:pPr>
            <w:r w:rsidRPr="00A97C81">
              <w:rPr>
                <w:rFonts w:ascii="標楷體" w:eastAsia="標楷體" w:hAnsi="標楷體" w:hint="eastAsia"/>
                <w:lang w:eastAsia="zh-HK"/>
              </w:rPr>
              <w:t>功能新增且交易成功時顯示</w:t>
            </w:r>
            <w:r w:rsidRPr="00A97C81">
              <w:rPr>
                <w:rFonts w:ascii="標楷體" w:eastAsia="標楷體" w:hAnsi="標楷體" w:hint="eastAsia"/>
              </w:rPr>
              <w:t>,</w:t>
            </w:r>
            <w:r w:rsidRPr="00A97C81">
              <w:rPr>
                <w:rFonts w:ascii="標楷體" w:eastAsia="標楷體" w:hAnsi="標楷體" w:hint="eastAsia"/>
                <w:lang w:eastAsia="zh-HK"/>
              </w:rPr>
              <w:t>重新輸入另一筆新增</w:t>
            </w:r>
            <w:r w:rsidR="00C54E2D" w:rsidRPr="00A97C81">
              <w:rPr>
                <w:rFonts w:ascii="標楷體" w:eastAsia="標楷體" w:hAnsi="標楷體" w:hint="eastAsia"/>
                <w:lang w:eastAsia="zh-HK"/>
              </w:rPr>
              <w:t>帳冊別</w:t>
            </w:r>
            <w:r w:rsidRPr="00A97C81">
              <w:rPr>
                <w:rFonts w:ascii="標楷體" w:eastAsia="標楷體" w:hAnsi="標楷體" w:hint="eastAsia"/>
                <w:lang w:eastAsia="zh-HK"/>
              </w:rPr>
              <w:t>資料</w:t>
            </w:r>
          </w:p>
        </w:tc>
      </w:tr>
    </w:tbl>
    <w:p w14:paraId="5999BB09" w14:textId="77777777" w:rsidR="002945A1" w:rsidRPr="00253E4B" w:rsidRDefault="002945A1" w:rsidP="002945A1"/>
    <w:p w14:paraId="79A93DE7" w14:textId="77777777" w:rsidR="002945A1" w:rsidRPr="00362205" w:rsidRDefault="002945A1" w:rsidP="00D01BCC">
      <w:pPr>
        <w:pStyle w:val="a"/>
      </w:pPr>
      <w:r>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1602"/>
        <w:gridCol w:w="992"/>
        <w:gridCol w:w="1489"/>
        <w:gridCol w:w="623"/>
        <w:gridCol w:w="666"/>
        <w:gridCol w:w="2856"/>
      </w:tblGrid>
      <w:tr w:rsidR="002945A1" w:rsidRPr="00847BB7" w14:paraId="5CCAC94F" w14:textId="77777777" w:rsidTr="002945A1">
        <w:trPr>
          <w:trHeight w:val="388"/>
          <w:tblHeader/>
          <w:jc w:val="center"/>
        </w:trPr>
        <w:tc>
          <w:tcPr>
            <w:tcW w:w="456" w:type="dxa"/>
            <w:vMerge w:val="restart"/>
            <w:shd w:val="clear" w:color="auto" w:fill="D9D9D9" w:themeFill="background1" w:themeFillShade="D9"/>
          </w:tcPr>
          <w:p w14:paraId="6CB8CDDD" w14:textId="77777777" w:rsidR="002945A1" w:rsidRPr="00847BB7" w:rsidRDefault="002945A1" w:rsidP="002945A1">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hemeFill="background1" w:themeFillShade="D9"/>
          </w:tcPr>
          <w:p w14:paraId="08BE765F" w14:textId="77777777" w:rsidR="002945A1" w:rsidRPr="00847BB7" w:rsidRDefault="002945A1" w:rsidP="002945A1">
            <w:pPr>
              <w:rPr>
                <w:rFonts w:ascii="標楷體" w:eastAsia="標楷體" w:hAnsi="標楷體"/>
              </w:rPr>
            </w:pPr>
            <w:r w:rsidRPr="00847BB7">
              <w:rPr>
                <w:rFonts w:ascii="標楷體" w:eastAsia="標楷體" w:hAnsi="標楷體"/>
              </w:rPr>
              <w:t>欄位</w:t>
            </w:r>
          </w:p>
        </w:tc>
        <w:tc>
          <w:tcPr>
            <w:tcW w:w="5372" w:type="dxa"/>
            <w:gridSpan w:val="5"/>
            <w:shd w:val="clear" w:color="auto" w:fill="D9D9D9" w:themeFill="background1" w:themeFillShade="D9"/>
          </w:tcPr>
          <w:p w14:paraId="0DCFE153" w14:textId="77777777" w:rsidR="002945A1" w:rsidRPr="00847BB7" w:rsidRDefault="002945A1" w:rsidP="002945A1">
            <w:pPr>
              <w:jc w:val="center"/>
              <w:rPr>
                <w:rFonts w:ascii="標楷體" w:eastAsia="標楷體" w:hAnsi="標楷體"/>
              </w:rPr>
            </w:pPr>
            <w:r w:rsidRPr="00847BB7">
              <w:rPr>
                <w:rFonts w:ascii="標楷體" w:eastAsia="標楷體" w:hAnsi="標楷體"/>
              </w:rPr>
              <w:t>說明</w:t>
            </w:r>
          </w:p>
        </w:tc>
        <w:tc>
          <w:tcPr>
            <w:tcW w:w="2856" w:type="dxa"/>
            <w:vMerge w:val="restart"/>
            <w:shd w:val="clear" w:color="auto" w:fill="D9D9D9" w:themeFill="background1" w:themeFillShade="D9"/>
          </w:tcPr>
          <w:p w14:paraId="7B03D336" w14:textId="77777777" w:rsidR="002945A1" w:rsidRPr="00847BB7" w:rsidRDefault="002945A1" w:rsidP="002945A1">
            <w:pPr>
              <w:rPr>
                <w:rFonts w:ascii="標楷體" w:eastAsia="標楷體" w:hAnsi="標楷體"/>
              </w:rPr>
            </w:pPr>
            <w:r w:rsidRPr="00847BB7">
              <w:rPr>
                <w:rFonts w:ascii="標楷體" w:eastAsia="標楷體" w:hAnsi="標楷體"/>
              </w:rPr>
              <w:t>處理邏輯及注意事項</w:t>
            </w:r>
          </w:p>
        </w:tc>
      </w:tr>
      <w:tr w:rsidR="002945A1" w:rsidRPr="00847BB7" w14:paraId="2580E992" w14:textId="77777777" w:rsidTr="002945A1">
        <w:trPr>
          <w:trHeight w:val="244"/>
          <w:tblHeader/>
          <w:jc w:val="center"/>
        </w:trPr>
        <w:tc>
          <w:tcPr>
            <w:tcW w:w="456" w:type="dxa"/>
            <w:vMerge/>
            <w:shd w:val="clear" w:color="auto" w:fill="D9D9D9" w:themeFill="background1" w:themeFillShade="D9"/>
          </w:tcPr>
          <w:p w14:paraId="6A99BDEE" w14:textId="77777777" w:rsidR="002945A1" w:rsidRPr="00847BB7" w:rsidRDefault="002945A1" w:rsidP="002945A1">
            <w:pPr>
              <w:rPr>
                <w:rFonts w:ascii="標楷體" w:eastAsia="標楷體" w:hAnsi="標楷體"/>
              </w:rPr>
            </w:pPr>
          </w:p>
        </w:tc>
        <w:tc>
          <w:tcPr>
            <w:tcW w:w="1736" w:type="dxa"/>
            <w:vMerge/>
            <w:shd w:val="clear" w:color="auto" w:fill="D9D9D9" w:themeFill="background1" w:themeFillShade="D9"/>
          </w:tcPr>
          <w:p w14:paraId="27183252" w14:textId="77777777" w:rsidR="002945A1" w:rsidRPr="00847BB7" w:rsidRDefault="002945A1" w:rsidP="002945A1">
            <w:pPr>
              <w:rPr>
                <w:rFonts w:ascii="標楷體" w:eastAsia="標楷體" w:hAnsi="標楷體"/>
              </w:rPr>
            </w:pPr>
          </w:p>
        </w:tc>
        <w:tc>
          <w:tcPr>
            <w:tcW w:w="1602" w:type="dxa"/>
            <w:shd w:val="clear" w:color="auto" w:fill="D9D9D9" w:themeFill="background1" w:themeFillShade="D9"/>
          </w:tcPr>
          <w:p w14:paraId="664F4BFA" w14:textId="77777777" w:rsidR="002945A1" w:rsidRPr="00847BB7" w:rsidRDefault="002945A1" w:rsidP="002945A1">
            <w:pPr>
              <w:rPr>
                <w:rFonts w:ascii="標楷體" w:eastAsia="標楷體" w:hAnsi="標楷體"/>
              </w:rPr>
            </w:pPr>
            <w:r w:rsidRPr="00847BB7">
              <w:rPr>
                <w:rFonts w:ascii="標楷體" w:eastAsia="標楷體" w:hAnsi="標楷體" w:hint="eastAsia"/>
              </w:rPr>
              <w:t>資料型態長度</w:t>
            </w:r>
          </w:p>
        </w:tc>
        <w:tc>
          <w:tcPr>
            <w:tcW w:w="992" w:type="dxa"/>
            <w:shd w:val="clear" w:color="auto" w:fill="D9D9D9" w:themeFill="background1" w:themeFillShade="D9"/>
          </w:tcPr>
          <w:p w14:paraId="0B22AE02" w14:textId="77777777" w:rsidR="002945A1" w:rsidRPr="00847BB7" w:rsidRDefault="002945A1" w:rsidP="002945A1">
            <w:pPr>
              <w:rPr>
                <w:rFonts w:ascii="標楷體" w:eastAsia="標楷體" w:hAnsi="標楷體"/>
              </w:rPr>
            </w:pPr>
            <w:r w:rsidRPr="00847BB7">
              <w:rPr>
                <w:rFonts w:ascii="標楷體" w:eastAsia="標楷體" w:hAnsi="標楷體"/>
              </w:rPr>
              <w:t>預設值</w:t>
            </w:r>
          </w:p>
        </w:tc>
        <w:tc>
          <w:tcPr>
            <w:tcW w:w="1489" w:type="dxa"/>
            <w:shd w:val="clear" w:color="auto" w:fill="D9D9D9" w:themeFill="background1" w:themeFillShade="D9"/>
          </w:tcPr>
          <w:p w14:paraId="4C7A43B0" w14:textId="77777777" w:rsidR="002945A1" w:rsidRPr="00847BB7" w:rsidRDefault="002945A1" w:rsidP="002945A1">
            <w:pPr>
              <w:rPr>
                <w:rFonts w:ascii="標楷體" w:eastAsia="標楷體" w:hAnsi="標楷體"/>
              </w:rPr>
            </w:pPr>
            <w:r w:rsidRPr="00847BB7">
              <w:rPr>
                <w:rFonts w:ascii="標楷體" w:eastAsia="標楷體" w:hAnsi="標楷體"/>
              </w:rPr>
              <w:t>選單內容</w:t>
            </w:r>
          </w:p>
        </w:tc>
        <w:tc>
          <w:tcPr>
            <w:tcW w:w="623" w:type="dxa"/>
            <w:shd w:val="clear" w:color="auto" w:fill="D9D9D9" w:themeFill="background1" w:themeFillShade="D9"/>
          </w:tcPr>
          <w:p w14:paraId="0983A34A" w14:textId="77777777" w:rsidR="002945A1" w:rsidRPr="00847BB7" w:rsidRDefault="002945A1" w:rsidP="002945A1">
            <w:pPr>
              <w:rPr>
                <w:rFonts w:ascii="標楷體" w:eastAsia="標楷體" w:hAnsi="標楷體"/>
              </w:rPr>
            </w:pPr>
            <w:r w:rsidRPr="00847BB7">
              <w:rPr>
                <w:rFonts w:ascii="標楷體" w:eastAsia="標楷體" w:hAnsi="標楷體"/>
              </w:rPr>
              <w:t>必填</w:t>
            </w:r>
          </w:p>
        </w:tc>
        <w:tc>
          <w:tcPr>
            <w:tcW w:w="666" w:type="dxa"/>
            <w:shd w:val="clear" w:color="auto" w:fill="D9D9D9" w:themeFill="background1" w:themeFillShade="D9"/>
          </w:tcPr>
          <w:p w14:paraId="1A1BF406" w14:textId="77777777" w:rsidR="002945A1" w:rsidRPr="00847BB7" w:rsidRDefault="002945A1" w:rsidP="002945A1">
            <w:pPr>
              <w:rPr>
                <w:rFonts w:ascii="標楷體" w:eastAsia="標楷體" w:hAnsi="標楷體"/>
              </w:rPr>
            </w:pPr>
            <w:r w:rsidRPr="00847BB7">
              <w:rPr>
                <w:rFonts w:ascii="標楷體" w:eastAsia="標楷體" w:hAnsi="標楷體"/>
              </w:rPr>
              <w:t>R/W</w:t>
            </w:r>
          </w:p>
        </w:tc>
        <w:tc>
          <w:tcPr>
            <w:tcW w:w="2856" w:type="dxa"/>
            <w:vMerge/>
            <w:shd w:val="clear" w:color="auto" w:fill="D9D9D9" w:themeFill="background1" w:themeFillShade="D9"/>
          </w:tcPr>
          <w:p w14:paraId="3D6D4F1D" w14:textId="77777777" w:rsidR="002945A1" w:rsidRPr="00847BB7" w:rsidRDefault="002945A1" w:rsidP="002945A1">
            <w:pPr>
              <w:rPr>
                <w:rFonts w:ascii="標楷體" w:eastAsia="標楷體" w:hAnsi="標楷體"/>
              </w:rPr>
            </w:pPr>
          </w:p>
        </w:tc>
      </w:tr>
      <w:tr w:rsidR="002945A1" w:rsidRPr="00847BB7" w14:paraId="7C76F7B4" w14:textId="77777777" w:rsidTr="002945A1">
        <w:trPr>
          <w:trHeight w:val="244"/>
          <w:jc w:val="center"/>
        </w:trPr>
        <w:tc>
          <w:tcPr>
            <w:tcW w:w="456" w:type="dxa"/>
          </w:tcPr>
          <w:p w14:paraId="5D8D5E4E" w14:textId="77777777" w:rsidR="002945A1" w:rsidRPr="00847BB7" w:rsidRDefault="002945A1" w:rsidP="002945A1">
            <w:pPr>
              <w:rPr>
                <w:rFonts w:ascii="標楷體" w:eastAsia="標楷體" w:hAnsi="標楷體"/>
              </w:rPr>
            </w:pPr>
            <w:r>
              <w:rPr>
                <w:rFonts w:ascii="標楷體" w:eastAsia="標楷體" w:hAnsi="標楷體" w:hint="eastAsia"/>
              </w:rPr>
              <w:t>1</w:t>
            </w:r>
          </w:p>
        </w:tc>
        <w:tc>
          <w:tcPr>
            <w:tcW w:w="1736" w:type="dxa"/>
          </w:tcPr>
          <w:p w14:paraId="1367AF21" w14:textId="77777777" w:rsidR="002945A1" w:rsidRPr="00847BB7" w:rsidRDefault="002945A1" w:rsidP="002945A1">
            <w:pPr>
              <w:rPr>
                <w:rFonts w:ascii="標楷體" w:eastAsia="標楷體" w:hAnsi="標楷體"/>
              </w:rPr>
            </w:pPr>
            <w:r w:rsidRPr="00847BB7">
              <w:rPr>
                <w:rFonts w:ascii="標楷體" w:eastAsia="標楷體" w:hAnsi="標楷體" w:hint="eastAsia"/>
                <w:lang w:eastAsia="zh-HK"/>
              </w:rPr>
              <w:t>功能選項</w:t>
            </w:r>
          </w:p>
        </w:tc>
        <w:tc>
          <w:tcPr>
            <w:tcW w:w="1602" w:type="dxa"/>
          </w:tcPr>
          <w:p w14:paraId="0BB641D5" w14:textId="77777777" w:rsidR="002945A1" w:rsidRPr="00847BB7" w:rsidRDefault="002945A1" w:rsidP="002945A1">
            <w:pPr>
              <w:rPr>
                <w:rFonts w:ascii="標楷體" w:eastAsia="標楷體" w:hAnsi="標楷體"/>
              </w:rPr>
            </w:pPr>
            <w:r w:rsidRPr="00847BB7">
              <w:rPr>
                <w:rFonts w:ascii="標楷體" w:eastAsia="標楷體" w:hAnsi="標楷體"/>
              </w:rPr>
              <w:t xml:space="preserve">                  </w:t>
            </w:r>
          </w:p>
        </w:tc>
        <w:tc>
          <w:tcPr>
            <w:tcW w:w="992" w:type="dxa"/>
          </w:tcPr>
          <w:p w14:paraId="6A084EBC" w14:textId="77777777" w:rsidR="002945A1" w:rsidRPr="00847BB7" w:rsidRDefault="002945A1" w:rsidP="002945A1">
            <w:pPr>
              <w:rPr>
                <w:rFonts w:ascii="標楷體" w:eastAsia="標楷體" w:hAnsi="標楷體"/>
              </w:rPr>
            </w:pPr>
          </w:p>
        </w:tc>
        <w:tc>
          <w:tcPr>
            <w:tcW w:w="1489" w:type="dxa"/>
          </w:tcPr>
          <w:p w14:paraId="5BC171A4" w14:textId="77777777" w:rsidR="002945A1" w:rsidRPr="00847BB7" w:rsidRDefault="002945A1" w:rsidP="002945A1">
            <w:pPr>
              <w:rPr>
                <w:rFonts w:ascii="標楷體" w:eastAsia="標楷體" w:hAnsi="標楷體"/>
              </w:rPr>
            </w:pPr>
          </w:p>
        </w:tc>
        <w:tc>
          <w:tcPr>
            <w:tcW w:w="623" w:type="dxa"/>
          </w:tcPr>
          <w:p w14:paraId="27317746" w14:textId="77777777" w:rsidR="002945A1" w:rsidRPr="00847BB7" w:rsidRDefault="002945A1" w:rsidP="002945A1">
            <w:pPr>
              <w:rPr>
                <w:rFonts w:ascii="標楷體" w:eastAsia="標楷體" w:hAnsi="標楷體"/>
              </w:rPr>
            </w:pPr>
          </w:p>
        </w:tc>
        <w:tc>
          <w:tcPr>
            <w:tcW w:w="666" w:type="dxa"/>
          </w:tcPr>
          <w:p w14:paraId="2FB971FA" w14:textId="77777777" w:rsidR="002945A1" w:rsidRPr="00847BB7" w:rsidRDefault="002945A1" w:rsidP="002945A1">
            <w:pPr>
              <w:jc w:val="center"/>
              <w:rPr>
                <w:rFonts w:ascii="標楷體" w:eastAsia="標楷體" w:hAnsi="標楷體"/>
              </w:rPr>
            </w:pPr>
            <w:r>
              <w:rPr>
                <w:rFonts w:ascii="標楷體" w:eastAsia="標楷體" w:hAnsi="標楷體" w:hint="eastAsia"/>
              </w:rPr>
              <w:t>R</w:t>
            </w:r>
          </w:p>
        </w:tc>
        <w:tc>
          <w:tcPr>
            <w:tcW w:w="2856" w:type="dxa"/>
          </w:tcPr>
          <w:p w14:paraId="78564A79" w14:textId="77777777" w:rsidR="002945A1" w:rsidRPr="00847BB7" w:rsidRDefault="002945A1" w:rsidP="002945A1">
            <w:pPr>
              <w:rPr>
                <w:rFonts w:ascii="標楷體" w:eastAsia="標楷體" w:hAnsi="標楷體"/>
              </w:rPr>
            </w:pPr>
            <w:r w:rsidRPr="00847BB7">
              <w:rPr>
                <w:rFonts w:ascii="標楷體" w:eastAsia="標楷體" w:hAnsi="標楷體" w:hint="eastAsia"/>
              </w:rPr>
              <w:t>自動顯示</w:t>
            </w:r>
          </w:p>
          <w:p w14:paraId="21740F2D" w14:textId="18F24EF8" w:rsidR="002945A1" w:rsidRPr="00847BB7" w:rsidRDefault="002945A1" w:rsidP="002945A1">
            <w:pPr>
              <w:rPr>
                <w:rFonts w:ascii="標楷體" w:eastAsia="標楷體" w:hAnsi="標楷體"/>
              </w:rPr>
            </w:pPr>
            <w:r w:rsidRPr="00847BB7">
              <w:rPr>
                <w:rFonts w:ascii="標楷體" w:eastAsia="標楷體" w:hAnsi="標楷體" w:hint="eastAsia"/>
                <w:lang w:eastAsia="zh-HK"/>
              </w:rPr>
              <w:t>新增、修改、刪除</w:t>
            </w:r>
          </w:p>
        </w:tc>
      </w:tr>
      <w:tr w:rsidR="002945A1" w:rsidRPr="00847BB7" w14:paraId="5E0E6576" w14:textId="77777777" w:rsidTr="002945A1">
        <w:trPr>
          <w:trHeight w:val="244"/>
          <w:jc w:val="center"/>
        </w:trPr>
        <w:tc>
          <w:tcPr>
            <w:tcW w:w="456" w:type="dxa"/>
          </w:tcPr>
          <w:p w14:paraId="7B09A3BB" w14:textId="77777777" w:rsidR="002945A1" w:rsidRPr="00847BB7" w:rsidRDefault="002945A1" w:rsidP="002945A1">
            <w:pPr>
              <w:rPr>
                <w:rFonts w:ascii="標楷體" w:eastAsia="標楷體" w:hAnsi="標楷體"/>
              </w:rPr>
            </w:pPr>
            <w:r w:rsidRPr="00847BB7">
              <w:rPr>
                <w:rFonts w:ascii="標楷體" w:eastAsia="標楷體" w:hAnsi="標楷體" w:hint="eastAsia"/>
              </w:rPr>
              <w:t>2</w:t>
            </w:r>
          </w:p>
        </w:tc>
        <w:tc>
          <w:tcPr>
            <w:tcW w:w="1736" w:type="dxa"/>
          </w:tcPr>
          <w:p w14:paraId="3BDB3A24" w14:textId="19B9B9E5" w:rsidR="002945A1" w:rsidRPr="00847BB7" w:rsidRDefault="00E65F28" w:rsidP="002945A1">
            <w:pPr>
              <w:rPr>
                <w:rFonts w:ascii="標楷體" w:eastAsia="標楷體" w:hAnsi="標楷體"/>
              </w:rPr>
            </w:pPr>
            <w:r>
              <w:rPr>
                <w:rFonts w:ascii="標楷體" w:eastAsia="標楷體" w:hAnsi="標楷體" w:hint="eastAsia"/>
              </w:rPr>
              <w:t>帳冊別</w:t>
            </w:r>
          </w:p>
        </w:tc>
        <w:tc>
          <w:tcPr>
            <w:tcW w:w="1602" w:type="dxa"/>
          </w:tcPr>
          <w:p w14:paraId="64523EA2" w14:textId="7017E3BE" w:rsidR="002945A1" w:rsidRPr="00847BB7" w:rsidRDefault="002945A1" w:rsidP="002945A1">
            <w:pPr>
              <w:rPr>
                <w:rFonts w:ascii="標楷體" w:eastAsia="標楷體" w:hAnsi="標楷體"/>
              </w:rPr>
            </w:pPr>
            <w:r w:rsidRPr="00847BB7">
              <w:rPr>
                <w:rFonts w:ascii="標楷體" w:eastAsia="標楷體" w:hAnsi="標楷體"/>
              </w:rPr>
              <w:t>X(0</w:t>
            </w:r>
            <w:r w:rsidR="00E65F28">
              <w:rPr>
                <w:rFonts w:ascii="標楷體" w:eastAsia="標楷體" w:hAnsi="標楷體"/>
              </w:rPr>
              <w:t>3</w:t>
            </w:r>
            <w:r w:rsidRPr="00847BB7">
              <w:rPr>
                <w:rFonts w:ascii="標楷體" w:eastAsia="標楷體" w:hAnsi="標楷體"/>
              </w:rPr>
              <w:t xml:space="preserve">)               </w:t>
            </w:r>
          </w:p>
        </w:tc>
        <w:tc>
          <w:tcPr>
            <w:tcW w:w="992" w:type="dxa"/>
          </w:tcPr>
          <w:p w14:paraId="4239B899" w14:textId="77777777" w:rsidR="002945A1" w:rsidRPr="00847BB7" w:rsidRDefault="002945A1" w:rsidP="002945A1">
            <w:pPr>
              <w:rPr>
                <w:rFonts w:ascii="標楷體" w:eastAsia="標楷體" w:hAnsi="標楷體"/>
              </w:rPr>
            </w:pPr>
          </w:p>
        </w:tc>
        <w:tc>
          <w:tcPr>
            <w:tcW w:w="1489" w:type="dxa"/>
          </w:tcPr>
          <w:p w14:paraId="3B6BA710" w14:textId="032EFB4A" w:rsidR="00E65F28" w:rsidRPr="00847BB7" w:rsidRDefault="003C1945" w:rsidP="002945A1">
            <w:pPr>
              <w:rPr>
                <w:rFonts w:ascii="標楷體" w:eastAsia="標楷體" w:hAnsi="標楷體"/>
              </w:rPr>
            </w:pPr>
            <w:r>
              <w:rPr>
                <w:rFonts w:ascii="標楷體" w:eastAsia="標楷體" w:hAnsi="標楷體" w:hint="eastAsia"/>
              </w:rPr>
              <w:t>帳冊別</w:t>
            </w:r>
            <w:r w:rsidR="00647077">
              <w:rPr>
                <w:rFonts w:ascii="標楷體" w:eastAsia="標楷體" w:hAnsi="標楷體" w:hint="eastAsia"/>
              </w:rPr>
              <w:t>代碼</w:t>
            </w:r>
            <w:r w:rsidR="00CC1426">
              <w:rPr>
                <w:rFonts w:ascii="標楷體" w:eastAsia="標楷體" w:hAnsi="標楷體" w:hint="eastAsia"/>
              </w:rPr>
              <w:t>(Cd</w:t>
            </w:r>
            <w:r w:rsidR="00CC1426">
              <w:rPr>
                <w:rFonts w:ascii="標楷體" w:eastAsia="標楷體" w:hAnsi="標楷體"/>
              </w:rPr>
              <w:t>Code</w:t>
            </w:r>
            <w:r>
              <w:rPr>
                <w:rFonts w:ascii="標楷體" w:eastAsia="標楷體" w:hAnsi="標楷體" w:hint="eastAsia"/>
              </w:rPr>
              <w:t>. Ac</w:t>
            </w:r>
            <w:r>
              <w:rPr>
                <w:rFonts w:ascii="標楷體" w:eastAsia="標楷體" w:hAnsi="標楷體"/>
              </w:rPr>
              <w:t>BookCode</w:t>
            </w:r>
            <w:r w:rsidR="00CC1426">
              <w:rPr>
                <w:rFonts w:ascii="標楷體" w:eastAsia="標楷體" w:hAnsi="標楷體" w:hint="eastAsia"/>
              </w:rPr>
              <w:t>)</w:t>
            </w:r>
            <w:r w:rsidR="00E65F28">
              <w:rPr>
                <w:rFonts w:ascii="標楷體" w:eastAsia="標楷體" w:hAnsi="標楷體" w:hint="eastAsia"/>
              </w:rPr>
              <w:t>[選單/1 L6064]</w:t>
            </w:r>
          </w:p>
        </w:tc>
        <w:tc>
          <w:tcPr>
            <w:tcW w:w="623" w:type="dxa"/>
          </w:tcPr>
          <w:p w14:paraId="2BF4F6B7" w14:textId="506F02EF" w:rsidR="002945A1" w:rsidRPr="00847BB7" w:rsidRDefault="00E65F28" w:rsidP="002945A1">
            <w:pPr>
              <w:rPr>
                <w:rFonts w:ascii="標楷體" w:eastAsia="標楷體" w:hAnsi="標楷體"/>
              </w:rPr>
            </w:pPr>
            <w:r>
              <w:rPr>
                <w:rFonts w:ascii="標楷體" w:eastAsia="標楷體" w:hAnsi="標楷體" w:hint="eastAsia"/>
              </w:rPr>
              <w:t>V</w:t>
            </w:r>
          </w:p>
        </w:tc>
        <w:tc>
          <w:tcPr>
            <w:tcW w:w="666" w:type="dxa"/>
          </w:tcPr>
          <w:p w14:paraId="6FA9A584" w14:textId="77777777" w:rsidR="002945A1" w:rsidRPr="00A01A6B" w:rsidRDefault="002945A1" w:rsidP="002945A1">
            <w:pPr>
              <w:jc w:val="center"/>
              <w:rPr>
                <w:rFonts w:ascii="標楷體" w:eastAsia="標楷體" w:hAnsi="標楷體"/>
              </w:rPr>
            </w:pPr>
            <w:r w:rsidRPr="00A01A6B">
              <w:rPr>
                <w:rFonts w:ascii="標楷體" w:eastAsia="標楷體" w:hAnsi="標楷體" w:hint="eastAsia"/>
              </w:rPr>
              <w:t>W</w:t>
            </w:r>
          </w:p>
        </w:tc>
        <w:tc>
          <w:tcPr>
            <w:tcW w:w="2856" w:type="dxa"/>
          </w:tcPr>
          <w:p w14:paraId="5A3FAD64" w14:textId="77777777" w:rsidR="002945A1" w:rsidRDefault="002945A1" w:rsidP="002945A1">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1.「新增</w:t>
            </w:r>
            <w:r>
              <w:rPr>
                <w:rFonts w:ascii="標楷體" w:eastAsia="標楷體" w:hAnsi="標楷體" w:hint="eastAsia"/>
                <w:color w:val="000000" w:themeColor="text1"/>
              </w:rPr>
              <w:t>」</w:t>
            </w:r>
            <w:r w:rsidRPr="00A01A6B">
              <w:rPr>
                <w:rFonts w:ascii="標楷體" w:eastAsia="標楷體" w:hAnsi="標楷體" w:hint="eastAsia"/>
                <w:color w:val="000000" w:themeColor="text1"/>
              </w:rPr>
              <w:t>時,必須輸入</w:t>
            </w:r>
          </w:p>
          <w:p w14:paraId="57EBB9A8" w14:textId="77777777" w:rsidR="002945A1" w:rsidRPr="00A01A6B" w:rsidRDefault="002945A1" w:rsidP="002945A1">
            <w:pPr>
              <w:snapToGrid w:val="0"/>
              <w:ind w:left="238" w:hangingChars="99" w:hanging="238"/>
              <w:rPr>
                <w:rFonts w:ascii="標楷體" w:eastAsia="標楷體" w:hAnsi="標楷體"/>
                <w:color w:val="000000" w:themeColor="text1"/>
              </w:rPr>
            </w:pPr>
            <w:r>
              <w:rPr>
                <w:rFonts w:ascii="標楷體" w:eastAsia="標楷體" w:hAnsi="標楷體"/>
                <w:color w:val="000000" w:themeColor="text1"/>
              </w:rPr>
              <w:t>2.</w:t>
            </w:r>
            <w:r w:rsidRPr="00A01A6B">
              <w:rPr>
                <w:rFonts w:ascii="標楷體" w:eastAsia="標楷體" w:hAnsi="標楷體" w:hint="eastAsia"/>
                <w:color w:val="000000" w:themeColor="text1"/>
              </w:rPr>
              <w:t>其他功能時,自動顯示</w:t>
            </w:r>
            <w:r>
              <w:rPr>
                <w:rFonts w:ascii="標楷體" w:eastAsia="標楷體" w:hAnsi="標楷體" w:hint="eastAsia"/>
                <w:color w:val="000000" w:themeColor="text1"/>
                <w:lang w:eastAsia="zh-HK"/>
              </w:rPr>
              <w:t>原值</w:t>
            </w:r>
            <w:r w:rsidRPr="00A01A6B">
              <w:rPr>
                <w:rFonts w:ascii="標楷體" w:eastAsia="標楷體" w:hAnsi="標楷體" w:hint="eastAsia"/>
                <w:color w:val="000000" w:themeColor="text1"/>
              </w:rPr>
              <w:t>,不可修改</w:t>
            </w:r>
          </w:p>
          <w:p w14:paraId="093E4431" w14:textId="01CAAF94" w:rsidR="002945A1" w:rsidRDefault="002945A1" w:rsidP="002945A1">
            <w:pPr>
              <w:snapToGrid w:val="0"/>
              <w:ind w:left="238" w:hangingChars="99" w:hanging="238"/>
              <w:rPr>
                <w:rFonts w:ascii="標楷體" w:eastAsia="標楷體" w:hAnsi="標楷體"/>
              </w:rPr>
            </w:pPr>
            <w:r w:rsidRPr="00E65F28">
              <w:rPr>
                <w:rFonts w:ascii="標楷體" w:eastAsia="標楷體" w:hAnsi="標楷體"/>
              </w:rPr>
              <w:t>3.</w:t>
            </w:r>
            <w:r w:rsidR="00E65F28" w:rsidRPr="00E65F28">
              <w:rPr>
                <w:rFonts w:ascii="標楷體" w:eastAsia="標楷體" w:hAnsi="標楷體" w:hint="eastAsia"/>
              </w:rPr>
              <w:t>檢查帳冊別</w:t>
            </w:r>
            <w:r w:rsidR="00FB7218">
              <w:rPr>
                <w:rFonts w:ascii="標楷體" w:eastAsia="標楷體" w:hAnsi="標楷體" w:hint="eastAsia"/>
              </w:rPr>
              <w:t>代碼</w:t>
            </w:r>
            <w:r w:rsidR="00E65F28" w:rsidRPr="00E65F28">
              <w:rPr>
                <w:rFonts w:ascii="標楷體" w:eastAsia="標楷體" w:hAnsi="標楷體" w:hint="eastAsia"/>
              </w:rPr>
              <w:t>是否已存在</w:t>
            </w:r>
            <w:r w:rsidRPr="00E65F28">
              <w:rPr>
                <w:rFonts w:ascii="標楷體" w:eastAsia="標楷體" w:hAnsi="標楷體" w:hint="eastAsia"/>
              </w:rPr>
              <w:t>(</w:t>
            </w:r>
            <w:r w:rsidR="00E65F28" w:rsidRPr="00E65F28">
              <w:rPr>
                <w:rFonts w:ascii="標楷體" w:eastAsia="標楷體" w:hAnsi="標楷體"/>
              </w:rPr>
              <w:t>Cd</w:t>
            </w:r>
            <w:r w:rsidR="00FB7218">
              <w:rPr>
                <w:rFonts w:ascii="標楷體" w:eastAsia="標楷體" w:hAnsi="標楷體" w:hint="eastAsia"/>
              </w:rPr>
              <w:t>Co</w:t>
            </w:r>
            <w:r w:rsidR="00FB7218">
              <w:rPr>
                <w:rFonts w:ascii="標楷體" w:eastAsia="標楷體" w:hAnsi="標楷體"/>
              </w:rPr>
              <w:t>de</w:t>
            </w:r>
            <w:r w:rsidRPr="00E65F28">
              <w:rPr>
                <w:rFonts w:ascii="標楷體" w:eastAsia="標楷體" w:hAnsi="標楷體" w:hint="eastAsia"/>
              </w:rPr>
              <w:t>)</w:t>
            </w:r>
          </w:p>
          <w:p w14:paraId="57BE83AD" w14:textId="26B2DC6E" w:rsidR="00FB7218" w:rsidRPr="00FB7218" w:rsidRDefault="00FB7218" w:rsidP="002945A1">
            <w:pPr>
              <w:snapToGrid w:val="0"/>
              <w:ind w:left="238" w:hangingChars="99" w:hanging="238"/>
              <w:rPr>
                <w:rFonts w:ascii="標楷體" w:eastAsia="標楷體" w:hAnsi="標楷體"/>
              </w:rPr>
            </w:pPr>
            <w:r>
              <w:rPr>
                <w:rFonts w:ascii="標楷體" w:eastAsia="標楷體" w:hAnsi="標楷體"/>
              </w:rPr>
              <w:t>4.</w:t>
            </w:r>
            <w:r>
              <w:rPr>
                <w:rFonts w:ascii="標楷體" w:eastAsia="標楷體" w:hAnsi="標楷體" w:hint="eastAsia"/>
              </w:rPr>
              <w:t>檢查帳冊別是否已存在(Cd</w:t>
            </w:r>
            <w:r>
              <w:rPr>
                <w:rFonts w:ascii="標楷體" w:eastAsia="標楷體" w:hAnsi="標楷體"/>
              </w:rPr>
              <w:t>AcBook</w:t>
            </w:r>
            <w:r>
              <w:rPr>
                <w:rFonts w:ascii="標楷體" w:eastAsia="標楷體" w:hAnsi="標楷體" w:hint="eastAsia"/>
              </w:rPr>
              <w:t>)</w:t>
            </w:r>
          </w:p>
          <w:p w14:paraId="0B2B3657" w14:textId="4E51B9EE" w:rsidR="00E65F28" w:rsidRDefault="00FB7218" w:rsidP="002945A1">
            <w:pPr>
              <w:snapToGrid w:val="0"/>
              <w:ind w:left="238" w:hangingChars="99" w:hanging="238"/>
              <w:rPr>
                <w:rFonts w:ascii="標楷體" w:eastAsia="標楷體" w:hAnsi="標楷體"/>
              </w:rPr>
            </w:pPr>
            <w:r>
              <w:rPr>
                <w:rFonts w:ascii="標楷體" w:eastAsia="標楷體" w:hAnsi="標楷體"/>
              </w:rPr>
              <w:t>5</w:t>
            </w:r>
            <w:r w:rsidR="00E65F28">
              <w:rPr>
                <w:rFonts w:ascii="標楷體" w:eastAsia="標楷體" w:hAnsi="標楷體"/>
              </w:rPr>
              <w:t>.</w:t>
            </w:r>
            <w:r w:rsidR="00E65F28">
              <w:rPr>
                <w:rFonts w:ascii="標楷體" w:eastAsia="標楷體" w:hAnsi="標楷體" w:hint="eastAsia"/>
              </w:rPr>
              <w:t>檢查是否</w:t>
            </w:r>
            <w:r>
              <w:rPr>
                <w:rFonts w:ascii="標楷體" w:eastAsia="標楷體" w:hAnsi="標楷體" w:hint="eastAsia"/>
              </w:rPr>
              <w:t>為關帳狀態</w:t>
            </w:r>
          </w:p>
          <w:p w14:paraId="37462016" w14:textId="3C79B65F" w:rsidR="00FB7218" w:rsidRPr="00E65F28" w:rsidRDefault="00FB7218" w:rsidP="00FB7218">
            <w:pPr>
              <w:snapToGrid w:val="0"/>
              <w:ind w:left="238"/>
              <w:rPr>
                <w:rFonts w:ascii="標楷體" w:eastAsia="標楷體" w:hAnsi="標楷體"/>
              </w:rPr>
            </w:pPr>
            <w:r>
              <w:rPr>
                <w:rFonts w:ascii="標楷體" w:eastAsia="標楷體" w:hAnsi="標楷體" w:hint="eastAsia"/>
              </w:rPr>
              <w:t>(Ac</w:t>
            </w:r>
            <w:r>
              <w:rPr>
                <w:rFonts w:ascii="標楷體" w:eastAsia="標楷體" w:hAnsi="標楷體"/>
              </w:rPr>
              <w:t>Close</w:t>
            </w:r>
            <w:r>
              <w:rPr>
                <w:rFonts w:ascii="標楷體" w:eastAsia="標楷體" w:hAnsi="標楷體" w:hint="eastAsia"/>
              </w:rPr>
              <w:t>)</w:t>
            </w:r>
          </w:p>
          <w:p w14:paraId="0C000CEF" w14:textId="340FDD4D" w:rsidR="002945A1" w:rsidRDefault="00FB7218" w:rsidP="00FB7218">
            <w:pPr>
              <w:snapToGrid w:val="0"/>
              <w:rPr>
                <w:rFonts w:ascii="標楷體" w:eastAsia="標楷體" w:hAnsi="標楷體"/>
              </w:rPr>
            </w:pPr>
            <w:r>
              <w:rPr>
                <w:rFonts w:ascii="標楷體" w:eastAsia="標楷體" w:hAnsi="標楷體" w:hint="eastAsia"/>
              </w:rPr>
              <w:lastRenderedPageBreak/>
              <w:t>6</w:t>
            </w:r>
            <w:r w:rsidR="002945A1" w:rsidRPr="00E65F28">
              <w:rPr>
                <w:rFonts w:ascii="標楷體" w:eastAsia="標楷體" w:hAnsi="標楷體"/>
              </w:rPr>
              <w:t>.</w:t>
            </w:r>
            <w:r>
              <w:rPr>
                <w:rFonts w:ascii="標楷體" w:eastAsia="標楷體" w:hAnsi="標楷體" w:hint="eastAsia"/>
              </w:rPr>
              <w:t>C</w:t>
            </w:r>
            <w:r>
              <w:rPr>
                <w:rFonts w:ascii="標楷體" w:eastAsia="標楷體" w:hAnsi="標楷體"/>
              </w:rPr>
              <w:t>dAcBook</w:t>
            </w:r>
            <w:r w:rsidR="002945A1" w:rsidRPr="00E65F28">
              <w:rPr>
                <w:rFonts w:ascii="標楷體" w:eastAsia="標楷體" w:hAnsi="標楷體"/>
              </w:rPr>
              <w:t>.</w:t>
            </w:r>
            <w:r w:rsidR="00472E72" w:rsidRPr="00472E72">
              <w:rPr>
                <w:rFonts w:ascii="標楷體" w:eastAsia="標楷體" w:hAnsi="標楷體"/>
              </w:rPr>
              <w:t>DefCode</w:t>
            </w:r>
          </w:p>
          <w:p w14:paraId="60CE1BD3" w14:textId="4F67B4E8" w:rsidR="00FB7218" w:rsidRPr="00A01A6B" w:rsidRDefault="00FB7218" w:rsidP="00FB7218">
            <w:pPr>
              <w:snapToGrid w:val="0"/>
              <w:rPr>
                <w:rFonts w:ascii="標楷體" w:eastAsia="標楷體" w:hAnsi="標楷體"/>
              </w:rPr>
            </w:pPr>
            <w:r>
              <w:rPr>
                <w:rFonts w:ascii="標楷體" w:eastAsia="標楷體" w:hAnsi="標楷體" w:hint="eastAsia"/>
              </w:rPr>
              <w:t>7.Cd</w:t>
            </w:r>
            <w:r>
              <w:rPr>
                <w:rFonts w:ascii="標楷體" w:eastAsia="標楷體" w:hAnsi="標楷體"/>
              </w:rPr>
              <w:t>Code.Code</w:t>
            </w:r>
          </w:p>
        </w:tc>
      </w:tr>
      <w:tr w:rsidR="002945A1" w:rsidRPr="00847BB7" w14:paraId="4109B9CB" w14:textId="77777777" w:rsidTr="002945A1">
        <w:trPr>
          <w:trHeight w:val="1106"/>
          <w:jc w:val="center"/>
        </w:trPr>
        <w:tc>
          <w:tcPr>
            <w:tcW w:w="456" w:type="dxa"/>
          </w:tcPr>
          <w:p w14:paraId="69574AB6" w14:textId="65AC1292" w:rsidR="002945A1" w:rsidRPr="00847BB7" w:rsidRDefault="00FB7218" w:rsidP="002945A1">
            <w:pPr>
              <w:rPr>
                <w:rFonts w:ascii="標楷體" w:eastAsia="標楷體" w:hAnsi="標楷體"/>
              </w:rPr>
            </w:pPr>
            <w:r>
              <w:rPr>
                <w:rFonts w:ascii="標楷體" w:eastAsia="標楷體" w:hAnsi="標楷體" w:hint="eastAsia"/>
              </w:rPr>
              <w:lastRenderedPageBreak/>
              <w:t>3</w:t>
            </w:r>
            <w:r>
              <w:rPr>
                <w:rFonts w:ascii="標楷體" w:eastAsia="標楷體" w:hAnsi="標楷體"/>
              </w:rPr>
              <w:t xml:space="preserve"> </w:t>
            </w:r>
          </w:p>
        </w:tc>
        <w:tc>
          <w:tcPr>
            <w:tcW w:w="1736" w:type="dxa"/>
          </w:tcPr>
          <w:p w14:paraId="54DA2911" w14:textId="519E22E5" w:rsidR="002945A1" w:rsidRPr="00847BB7" w:rsidRDefault="00FB7218" w:rsidP="002945A1">
            <w:pPr>
              <w:rPr>
                <w:rFonts w:ascii="標楷體" w:eastAsia="標楷體" w:hAnsi="標楷體"/>
              </w:rPr>
            </w:pPr>
            <w:r>
              <w:rPr>
                <w:rFonts w:ascii="標楷體" w:eastAsia="標楷體" w:hAnsi="標楷體" w:hint="eastAsia"/>
              </w:rPr>
              <w:t>帳冊別名稱</w:t>
            </w:r>
          </w:p>
        </w:tc>
        <w:tc>
          <w:tcPr>
            <w:tcW w:w="1602" w:type="dxa"/>
          </w:tcPr>
          <w:p w14:paraId="5066622B" w14:textId="0559BAC3" w:rsidR="002945A1" w:rsidRPr="00847BB7" w:rsidRDefault="002945A1" w:rsidP="002945A1">
            <w:pPr>
              <w:rPr>
                <w:rFonts w:ascii="標楷體" w:eastAsia="標楷體" w:hAnsi="標楷體"/>
              </w:rPr>
            </w:pPr>
            <w:r w:rsidRPr="00847BB7">
              <w:rPr>
                <w:rFonts w:ascii="標楷體" w:eastAsia="標楷體" w:hAnsi="標楷體"/>
              </w:rPr>
              <w:t>X(</w:t>
            </w:r>
            <w:r w:rsidR="00FB7218">
              <w:rPr>
                <w:rFonts w:ascii="標楷體" w:eastAsia="標楷體" w:hAnsi="標楷體" w:hint="eastAsia"/>
              </w:rPr>
              <w:t>20</w:t>
            </w:r>
            <w:r w:rsidRPr="00847BB7">
              <w:rPr>
                <w:rFonts w:ascii="標楷體" w:eastAsia="標楷體" w:hAnsi="標楷體"/>
              </w:rPr>
              <w:t xml:space="preserve">)                    </w:t>
            </w:r>
          </w:p>
        </w:tc>
        <w:tc>
          <w:tcPr>
            <w:tcW w:w="992" w:type="dxa"/>
          </w:tcPr>
          <w:p w14:paraId="02D0E22B" w14:textId="77777777" w:rsidR="002945A1" w:rsidRPr="00847BB7" w:rsidRDefault="002945A1" w:rsidP="002945A1">
            <w:pPr>
              <w:rPr>
                <w:rFonts w:ascii="標楷體" w:eastAsia="標楷體" w:hAnsi="標楷體"/>
              </w:rPr>
            </w:pPr>
          </w:p>
        </w:tc>
        <w:tc>
          <w:tcPr>
            <w:tcW w:w="1489" w:type="dxa"/>
          </w:tcPr>
          <w:p w14:paraId="5230A156" w14:textId="0442E463" w:rsidR="002945A1" w:rsidRPr="00847BB7" w:rsidRDefault="002945A1" w:rsidP="002945A1">
            <w:pPr>
              <w:rPr>
                <w:rFonts w:ascii="標楷體" w:eastAsia="標楷體" w:hAnsi="標楷體"/>
              </w:rPr>
            </w:pPr>
          </w:p>
        </w:tc>
        <w:tc>
          <w:tcPr>
            <w:tcW w:w="623" w:type="dxa"/>
          </w:tcPr>
          <w:p w14:paraId="2EAA34FD" w14:textId="77777777" w:rsidR="002945A1" w:rsidRPr="00847BB7" w:rsidRDefault="002945A1" w:rsidP="002945A1">
            <w:pPr>
              <w:rPr>
                <w:rFonts w:ascii="標楷體" w:eastAsia="標楷體" w:hAnsi="標楷體"/>
              </w:rPr>
            </w:pPr>
            <w:r w:rsidRPr="00847BB7">
              <w:rPr>
                <w:rFonts w:ascii="標楷體" w:eastAsia="標楷體" w:hAnsi="標楷體" w:hint="eastAsia"/>
              </w:rPr>
              <w:t>V</w:t>
            </w:r>
          </w:p>
        </w:tc>
        <w:tc>
          <w:tcPr>
            <w:tcW w:w="666" w:type="dxa"/>
          </w:tcPr>
          <w:p w14:paraId="52BF9218" w14:textId="3C4D7F46" w:rsidR="002945A1" w:rsidRPr="00847BB7" w:rsidRDefault="00584BE8" w:rsidP="002945A1">
            <w:pPr>
              <w:jc w:val="center"/>
              <w:rPr>
                <w:rFonts w:ascii="標楷體" w:eastAsia="標楷體" w:hAnsi="標楷體"/>
              </w:rPr>
            </w:pPr>
            <w:r>
              <w:rPr>
                <w:rFonts w:ascii="標楷體" w:eastAsia="標楷體" w:hAnsi="標楷體" w:hint="eastAsia"/>
              </w:rPr>
              <w:t>W</w:t>
            </w:r>
          </w:p>
        </w:tc>
        <w:tc>
          <w:tcPr>
            <w:tcW w:w="2856" w:type="dxa"/>
          </w:tcPr>
          <w:p w14:paraId="1A5487CD" w14:textId="6C86ADD3" w:rsidR="002945A1" w:rsidRPr="00F558A3" w:rsidRDefault="002945A1" w:rsidP="002945A1">
            <w:pPr>
              <w:snapToGrid w:val="0"/>
              <w:ind w:left="238" w:hangingChars="99" w:hanging="238"/>
              <w:jc w:val="both"/>
              <w:rPr>
                <w:rFonts w:ascii="標楷體" w:eastAsia="標楷體" w:hAnsi="標楷體"/>
                <w:color w:val="000000" w:themeColor="text1"/>
              </w:rPr>
            </w:pPr>
            <w:r w:rsidRPr="00F558A3">
              <w:rPr>
                <w:rFonts w:ascii="標楷體" w:eastAsia="標楷體" w:hAnsi="標楷體" w:hint="eastAsia"/>
                <w:color w:val="000000" w:themeColor="text1"/>
              </w:rPr>
              <w:t>1.「</w:t>
            </w:r>
            <w:r w:rsidR="00FB7218">
              <w:rPr>
                <w:rFonts w:ascii="標楷體" w:eastAsia="標楷體" w:hAnsi="標楷體" w:hint="eastAsia"/>
                <w:color w:val="000000" w:themeColor="text1"/>
              </w:rPr>
              <w:t>新增</w:t>
            </w:r>
            <w:r w:rsidRPr="00F558A3">
              <w:rPr>
                <w:rFonts w:ascii="標楷體" w:eastAsia="標楷體" w:hAnsi="標楷體" w:hint="eastAsia"/>
                <w:color w:val="000000" w:themeColor="text1"/>
              </w:rPr>
              <w:t>」時,必須輸入</w:t>
            </w:r>
          </w:p>
          <w:p w14:paraId="3912F7C0" w14:textId="0F79DADA" w:rsidR="002945A1" w:rsidRDefault="00FB7218" w:rsidP="002945A1">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2</w:t>
            </w:r>
            <w:r w:rsidR="002945A1">
              <w:rPr>
                <w:rFonts w:ascii="標楷體" w:eastAsia="標楷體" w:hAnsi="標楷體" w:hint="eastAsia"/>
                <w:color w:val="000000" w:themeColor="text1"/>
              </w:rPr>
              <w:t>.</w:t>
            </w:r>
            <w:r w:rsidR="002945A1" w:rsidRPr="00EA3465">
              <w:rPr>
                <w:rFonts w:ascii="標楷體" w:eastAsia="標楷體" w:hAnsi="標楷體" w:hint="eastAsia"/>
                <w:color w:val="000000" w:themeColor="text1"/>
              </w:rPr>
              <w:t>其他功能,自動顯示原值,不可修改</w:t>
            </w:r>
          </w:p>
          <w:p w14:paraId="27B760CF" w14:textId="3D16499D" w:rsidR="002945A1" w:rsidRPr="00847BB7" w:rsidRDefault="00584BE8" w:rsidP="00584BE8">
            <w:pPr>
              <w:snapToGrid w:val="0"/>
              <w:ind w:left="238" w:hangingChars="99" w:hanging="238"/>
              <w:rPr>
                <w:rFonts w:ascii="標楷體" w:eastAsia="標楷體" w:hAnsi="標楷體"/>
                <w:lang w:eastAsia="zh-HK"/>
              </w:rPr>
            </w:pPr>
            <w:r>
              <w:rPr>
                <w:rFonts w:ascii="標楷體" w:eastAsia="標楷體" w:hAnsi="標楷體"/>
              </w:rPr>
              <w:t>3</w:t>
            </w:r>
            <w:r>
              <w:rPr>
                <w:rFonts w:ascii="標楷體" w:eastAsia="標楷體" w:hAnsi="標楷體" w:hint="eastAsia"/>
              </w:rPr>
              <w:t>.Cd</w:t>
            </w:r>
            <w:r>
              <w:rPr>
                <w:rFonts w:ascii="標楷體" w:eastAsia="標楷體" w:hAnsi="標楷體"/>
              </w:rPr>
              <w:t>Code.</w:t>
            </w:r>
            <w:r>
              <w:rPr>
                <w:rFonts w:ascii="標楷體" w:eastAsia="標楷體" w:hAnsi="標楷體" w:hint="eastAsia"/>
              </w:rPr>
              <w:t>I</w:t>
            </w:r>
            <w:r>
              <w:rPr>
                <w:rFonts w:ascii="標楷體" w:eastAsia="標楷體" w:hAnsi="標楷體"/>
              </w:rPr>
              <w:t>tem</w:t>
            </w:r>
          </w:p>
        </w:tc>
      </w:tr>
      <w:tr w:rsidR="002945A1" w:rsidRPr="00847BB7" w14:paraId="47440D8A" w14:textId="77777777" w:rsidTr="002945A1">
        <w:trPr>
          <w:trHeight w:val="291"/>
          <w:jc w:val="center"/>
        </w:trPr>
        <w:tc>
          <w:tcPr>
            <w:tcW w:w="456" w:type="dxa"/>
          </w:tcPr>
          <w:p w14:paraId="2D297D5C" w14:textId="77777777" w:rsidR="002945A1" w:rsidRPr="00847BB7" w:rsidRDefault="002945A1" w:rsidP="002945A1">
            <w:pPr>
              <w:rPr>
                <w:rFonts w:ascii="標楷體" w:eastAsia="標楷體" w:hAnsi="標楷體"/>
              </w:rPr>
            </w:pPr>
            <w:r w:rsidRPr="00847BB7">
              <w:rPr>
                <w:rFonts w:ascii="標楷體" w:eastAsia="標楷體" w:hAnsi="標楷體"/>
              </w:rPr>
              <w:t>4</w:t>
            </w:r>
          </w:p>
        </w:tc>
        <w:tc>
          <w:tcPr>
            <w:tcW w:w="1736" w:type="dxa"/>
          </w:tcPr>
          <w:p w14:paraId="2BBAF961" w14:textId="73C1E07F" w:rsidR="002945A1" w:rsidRPr="00847BB7" w:rsidRDefault="00584BE8" w:rsidP="002945A1">
            <w:pPr>
              <w:rPr>
                <w:rFonts w:ascii="標楷體" w:eastAsia="標楷體" w:hAnsi="標楷體"/>
              </w:rPr>
            </w:pPr>
            <w:r>
              <w:rPr>
                <w:rFonts w:ascii="標楷體" w:eastAsia="標楷體" w:hAnsi="標楷體" w:hint="eastAsia"/>
              </w:rPr>
              <w:t>放款目標金額幣別</w:t>
            </w:r>
          </w:p>
        </w:tc>
        <w:tc>
          <w:tcPr>
            <w:tcW w:w="1602" w:type="dxa"/>
          </w:tcPr>
          <w:p w14:paraId="3EFDD89A" w14:textId="3796354E" w:rsidR="002945A1" w:rsidRPr="00847BB7" w:rsidRDefault="002945A1" w:rsidP="002945A1">
            <w:pPr>
              <w:rPr>
                <w:rFonts w:ascii="標楷體" w:eastAsia="標楷體" w:hAnsi="標楷體"/>
              </w:rPr>
            </w:pPr>
          </w:p>
        </w:tc>
        <w:tc>
          <w:tcPr>
            <w:tcW w:w="992" w:type="dxa"/>
          </w:tcPr>
          <w:p w14:paraId="2B6B6809" w14:textId="55B49E1D" w:rsidR="002945A1" w:rsidRPr="00847BB7" w:rsidRDefault="00584BE8" w:rsidP="002945A1">
            <w:pPr>
              <w:rPr>
                <w:rFonts w:ascii="標楷體" w:eastAsia="標楷體" w:hAnsi="標楷體"/>
              </w:rPr>
            </w:pPr>
            <w:r>
              <w:rPr>
                <w:rFonts w:ascii="標楷體" w:eastAsia="標楷體" w:hAnsi="標楷體"/>
              </w:rPr>
              <w:t>TWD</w:t>
            </w:r>
          </w:p>
        </w:tc>
        <w:tc>
          <w:tcPr>
            <w:tcW w:w="1489" w:type="dxa"/>
          </w:tcPr>
          <w:p w14:paraId="0184456A" w14:textId="65689BF0" w:rsidR="002945A1" w:rsidRPr="00847BB7" w:rsidRDefault="002945A1" w:rsidP="002945A1">
            <w:pPr>
              <w:rPr>
                <w:rFonts w:ascii="標楷體" w:eastAsia="標楷體" w:hAnsi="標楷體"/>
              </w:rPr>
            </w:pPr>
          </w:p>
        </w:tc>
        <w:tc>
          <w:tcPr>
            <w:tcW w:w="623" w:type="dxa"/>
          </w:tcPr>
          <w:p w14:paraId="4A67A69C" w14:textId="645802F6" w:rsidR="002945A1" w:rsidRPr="00847BB7" w:rsidRDefault="002945A1" w:rsidP="002945A1">
            <w:pPr>
              <w:rPr>
                <w:rFonts w:ascii="標楷體" w:eastAsia="標楷體" w:hAnsi="標楷體"/>
              </w:rPr>
            </w:pPr>
          </w:p>
        </w:tc>
        <w:tc>
          <w:tcPr>
            <w:tcW w:w="666" w:type="dxa"/>
          </w:tcPr>
          <w:p w14:paraId="056F83DF" w14:textId="3FA67918" w:rsidR="002945A1" w:rsidRPr="00847BB7" w:rsidRDefault="00584BE8" w:rsidP="002945A1">
            <w:pPr>
              <w:jc w:val="center"/>
              <w:rPr>
                <w:rFonts w:ascii="標楷體" w:eastAsia="標楷體" w:hAnsi="標楷體"/>
              </w:rPr>
            </w:pPr>
            <w:r>
              <w:rPr>
                <w:rFonts w:ascii="標楷體" w:eastAsia="標楷體" w:hAnsi="標楷體" w:hint="eastAsia"/>
              </w:rPr>
              <w:t>R</w:t>
            </w:r>
          </w:p>
        </w:tc>
        <w:tc>
          <w:tcPr>
            <w:tcW w:w="2856" w:type="dxa"/>
          </w:tcPr>
          <w:p w14:paraId="57941ADC" w14:textId="75B10565" w:rsidR="002945A1" w:rsidRDefault="002945A1" w:rsidP="00584BE8">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w:t>
            </w:r>
            <w:r w:rsidR="00584BE8">
              <w:rPr>
                <w:rFonts w:ascii="標楷體" w:eastAsia="標楷體" w:hAnsi="標楷體"/>
                <w:color w:val="000000" w:themeColor="text1"/>
              </w:rPr>
              <w:t>.</w:t>
            </w:r>
            <w:r w:rsidRPr="00EA3465">
              <w:rPr>
                <w:rFonts w:ascii="標楷體" w:eastAsia="標楷體" w:hAnsi="標楷體" w:hint="eastAsia"/>
                <w:color w:val="000000" w:themeColor="text1"/>
              </w:rPr>
              <w:t>自動顯示</w:t>
            </w:r>
            <w:r w:rsidR="00584BE8">
              <w:rPr>
                <w:rFonts w:ascii="標楷體" w:eastAsia="標楷體" w:hAnsi="標楷體" w:hint="eastAsia"/>
                <w:color w:val="000000" w:themeColor="text1"/>
              </w:rPr>
              <w:t>預設值</w:t>
            </w:r>
            <w:r w:rsidRPr="00EA3465">
              <w:rPr>
                <w:rFonts w:ascii="標楷體" w:eastAsia="標楷體" w:hAnsi="標楷體" w:hint="eastAsia"/>
                <w:color w:val="000000" w:themeColor="text1"/>
              </w:rPr>
              <w:t>,不可修改</w:t>
            </w:r>
          </w:p>
          <w:p w14:paraId="67D73CCA" w14:textId="2FC9D69F" w:rsidR="002945A1" w:rsidRPr="00847BB7" w:rsidRDefault="00584BE8" w:rsidP="002945A1">
            <w:pPr>
              <w:rPr>
                <w:rFonts w:ascii="標楷體" w:eastAsia="標楷體" w:hAnsi="標楷體"/>
              </w:rPr>
            </w:pPr>
            <w:r>
              <w:rPr>
                <w:rFonts w:ascii="標楷體" w:eastAsia="標楷體" w:hAnsi="標楷體" w:hint="eastAsia"/>
                <w:color w:val="000000" w:themeColor="text1"/>
              </w:rPr>
              <w:t>2</w:t>
            </w:r>
            <w:r w:rsidR="002945A1">
              <w:rPr>
                <w:rFonts w:ascii="標楷體" w:eastAsia="標楷體" w:hAnsi="標楷體" w:hint="eastAsia"/>
                <w:color w:val="000000" w:themeColor="text1"/>
              </w:rPr>
              <w:t>.</w:t>
            </w:r>
            <w:r>
              <w:rPr>
                <w:rFonts w:ascii="標楷體" w:eastAsia="標楷體" w:hAnsi="標楷體"/>
                <w:color w:val="000000" w:themeColor="text1"/>
              </w:rPr>
              <w:t>C</w:t>
            </w:r>
            <w:r>
              <w:rPr>
                <w:rFonts w:ascii="標楷體" w:eastAsia="標楷體" w:hAnsi="標楷體"/>
              </w:rPr>
              <w:t>dAcBook</w:t>
            </w:r>
            <w:r w:rsidRPr="00E65F28">
              <w:rPr>
                <w:rFonts w:ascii="標楷體" w:eastAsia="標楷體" w:hAnsi="標楷體"/>
              </w:rPr>
              <w:t>.</w:t>
            </w:r>
            <w:r w:rsidRPr="00584BE8">
              <w:rPr>
                <w:rFonts w:ascii="標楷體" w:eastAsia="標楷體" w:hAnsi="標楷體"/>
                <w:color w:val="000000" w:themeColor="text1"/>
              </w:rPr>
              <w:t>CurrencyCode</w:t>
            </w:r>
          </w:p>
        </w:tc>
      </w:tr>
      <w:tr w:rsidR="002945A1" w:rsidRPr="00847BB7" w14:paraId="2C60D93F" w14:textId="77777777" w:rsidTr="002945A1">
        <w:trPr>
          <w:trHeight w:val="291"/>
          <w:jc w:val="center"/>
        </w:trPr>
        <w:tc>
          <w:tcPr>
            <w:tcW w:w="456" w:type="dxa"/>
          </w:tcPr>
          <w:p w14:paraId="18C84026" w14:textId="77777777" w:rsidR="002945A1" w:rsidRPr="00847BB7" w:rsidRDefault="002945A1" w:rsidP="002945A1">
            <w:pPr>
              <w:rPr>
                <w:rFonts w:ascii="標楷體" w:eastAsia="標楷體" w:hAnsi="標楷體"/>
              </w:rPr>
            </w:pPr>
            <w:r w:rsidRPr="00847BB7">
              <w:rPr>
                <w:rFonts w:ascii="標楷體" w:eastAsia="標楷體" w:hAnsi="標楷體" w:hint="eastAsia"/>
              </w:rPr>
              <w:t>5</w:t>
            </w:r>
          </w:p>
        </w:tc>
        <w:tc>
          <w:tcPr>
            <w:tcW w:w="1736" w:type="dxa"/>
          </w:tcPr>
          <w:p w14:paraId="5551C38D" w14:textId="3E7D2DED" w:rsidR="002945A1" w:rsidRPr="00847BB7" w:rsidRDefault="00584BE8" w:rsidP="002945A1">
            <w:pPr>
              <w:rPr>
                <w:rFonts w:ascii="標楷體" w:eastAsia="標楷體" w:hAnsi="標楷體"/>
              </w:rPr>
            </w:pPr>
            <w:r>
              <w:rPr>
                <w:rFonts w:ascii="標楷體" w:eastAsia="標楷體" w:hAnsi="標楷體" w:hint="eastAsia"/>
              </w:rPr>
              <w:t>放款目標金額</w:t>
            </w:r>
          </w:p>
        </w:tc>
        <w:tc>
          <w:tcPr>
            <w:tcW w:w="1602" w:type="dxa"/>
          </w:tcPr>
          <w:p w14:paraId="3CC7D895" w14:textId="71741ADE" w:rsidR="002945A1" w:rsidRPr="00847BB7" w:rsidRDefault="00584BE8" w:rsidP="002945A1">
            <w:pPr>
              <w:rPr>
                <w:rFonts w:ascii="標楷體" w:eastAsia="標楷體" w:hAnsi="標楷體"/>
              </w:rPr>
            </w:pPr>
            <w:r>
              <w:rPr>
                <w:rFonts w:ascii="標楷體" w:eastAsia="標楷體" w:hAnsi="標楷體"/>
              </w:rPr>
              <w:t>9(14)</w:t>
            </w:r>
          </w:p>
        </w:tc>
        <w:tc>
          <w:tcPr>
            <w:tcW w:w="992" w:type="dxa"/>
          </w:tcPr>
          <w:p w14:paraId="59CC963B" w14:textId="51D2580F" w:rsidR="002945A1" w:rsidRPr="00847BB7" w:rsidRDefault="002945A1" w:rsidP="002945A1">
            <w:pPr>
              <w:rPr>
                <w:rFonts w:ascii="標楷體" w:eastAsia="標楷體" w:hAnsi="標楷體"/>
                <w:color w:val="FF0000"/>
              </w:rPr>
            </w:pPr>
          </w:p>
        </w:tc>
        <w:tc>
          <w:tcPr>
            <w:tcW w:w="1489" w:type="dxa"/>
          </w:tcPr>
          <w:p w14:paraId="18AC47ED" w14:textId="77777777" w:rsidR="002945A1" w:rsidRPr="00847BB7" w:rsidRDefault="002945A1" w:rsidP="002945A1">
            <w:pPr>
              <w:rPr>
                <w:rFonts w:ascii="標楷體" w:eastAsia="標楷體" w:hAnsi="標楷體"/>
                <w:color w:val="FF0000"/>
              </w:rPr>
            </w:pPr>
          </w:p>
        </w:tc>
        <w:tc>
          <w:tcPr>
            <w:tcW w:w="623" w:type="dxa"/>
          </w:tcPr>
          <w:p w14:paraId="2450178E" w14:textId="14A8DD1E" w:rsidR="002945A1" w:rsidRPr="00847BB7" w:rsidRDefault="00584BE8" w:rsidP="002945A1">
            <w:pPr>
              <w:rPr>
                <w:rFonts w:ascii="標楷體" w:eastAsia="標楷體" w:hAnsi="標楷體"/>
              </w:rPr>
            </w:pPr>
            <w:r>
              <w:rPr>
                <w:rFonts w:ascii="標楷體" w:eastAsia="標楷體" w:hAnsi="標楷體"/>
              </w:rPr>
              <w:t>V</w:t>
            </w:r>
          </w:p>
        </w:tc>
        <w:tc>
          <w:tcPr>
            <w:tcW w:w="666" w:type="dxa"/>
          </w:tcPr>
          <w:p w14:paraId="2FA46EDD" w14:textId="201DEC26" w:rsidR="002945A1" w:rsidRPr="00847BB7" w:rsidRDefault="00584BE8" w:rsidP="002945A1">
            <w:pPr>
              <w:jc w:val="center"/>
              <w:rPr>
                <w:rFonts w:ascii="標楷體" w:eastAsia="標楷體" w:hAnsi="標楷體"/>
              </w:rPr>
            </w:pPr>
            <w:r>
              <w:rPr>
                <w:rFonts w:ascii="標楷體" w:eastAsia="標楷體" w:hAnsi="標楷體" w:hint="eastAsia"/>
              </w:rPr>
              <w:t>W</w:t>
            </w:r>
          </w:p>
        </w:tc>
        <w:tc>
          <w:tcPr>
            <w:tcW w:w="2856" w:type="dxa"/>
          </w:tcPr>
          <w:p w14:paraId="5226E8BF" w14:textId="316CE420" w:rsidR="004415DA" w:rsidRDefault="004415DA" w:rsidP="004415DA">
            <w:pPr>
              <w:snapToGrid w:val="0"/>
              <w:ind w:left="238" w:hangingChars="99" w:hanging="238"/>
              <w:jc w:val="both"/>
              <w:rPr>
                <w:rFonts w:ascii="標楷體" w:eastAsia="標楷體" w:hAnsi="標楷體"/>
                <w:color w:val="000000" w:themeColor="text1"/>
              </w:rPr>
            </w:pPr>
            <w:r w:rsidRPr="00F558A3">
              <w:rPr>
                <w:rFonts w:ascii="標楷體" w:eastAsia="標楷體" w:hAnsi="標楷體" w:hint="eastAsia"/>
                <w:color w:val="000000" w:themeColor="text1"/>
              </w:rPr>
              <w:t>1</w:t>
            </w:r>
            <w:r>
              <w:rPr>
                <w:rFonts w:ascii="標楷體" w:eastAsia="標楷體" w:hAnsi="標楷體"/>
                <w:color w:val="000000" w:themeColor="text1"/>
              </w:rPr>
              <w:t>.</w:t>
            </w:r>
            <w:r w:rsidRPr="00F558A3">
              <w:rPr>
                <w:rFonts w:ascii="標楷體" w:eastAsia="標楷體" w:hAnsi="標楷體" w:hint="eastAsia"/>
                <w:color w:val="000000" w:themeColor="text1"/>
              </w:rPr>
              <w:t>「</w:t>
            </w:r>
            <w:r>
              <w:rPr>
                <w:rFonts w:ascii="標楷體" w:eastAsia="標楷體" w:hAnsi="標楷體" w:hint="eastAsia"/>
                <w:color w:val="000000" w:themeColor="text1"/>
              </w:rPr>
              <w:t>新增</w:t>
            </w:r>
            <w:r w:rsidRPr="00F558A3">
              <w:rPr>
                <w:rFonts w:ascii="標楷體" w:eastAsia="標楷體" w:hAnsi="標楷體" w:hint="eastAsia"/>
                <w:color w:val="000000" w:themeColor="text1"/>
              </w:rPr>
              <w:t>」時,必須輸入</w:t>
            </w:r>
          </w:p>
          <w:p w14:paraId="6B630357" w14:textId="58927265" w:rsidR="004415DA" w:rsidRDefault="004415DA" w:rsidP="004415DA">
            <w:pPr>
              <w:snapToGrid w:val="0"/>
              <w:ind w:left="238" w:hangingChars="99" w:hanging="238"/>
              <w:rPr>
                <w:rFonts w:ascii="標楷體" w:eastAsia="標楷體" w:hAnsi="標楷體"/>
                <w:color w:val="000000" w:themeColor="text1"/>
              </w:rPr>
            </w:pPr>
            <w:r w:rsidRPr="00EA3465">
              <w:rPr>
                <w:rFonts w:ascii="標楷體" w:eastAsia="標楷體" w:hAnsi="標楷體" w:hint="eastAsia"/>
                <w:color w:val="000000" w:themeColor="text1"/>
              </w:rPr>
              <w:t>2</w:t>
            </w:r>
            <w:r>
              <w:rPr>
                <w:rFonts w:ascii="標楷體" w:eastAsia="標楷體" w:hAnsi="標楷體"/>
                <w:color w:val="000000" w:themeColor="text1"/>
              </w:rPr>
              <w:t>.</w:t>
            </w:r>
            <w:r w:rsidRPr="00EA3465">
              <w:rPr>
                <w:rFonts w:ascii="標楷體" w:eastAsia="標楷體" w:hAnsi="標楷體" w:hint="eastAsia"/>
                <w:color w:val="000000" w:themeColor="text1"/>
              </w:rPr>
              <w:t>「</w:t>
            </w:r>
            <w:r w:rsidRPr="00EA3465">
              <w:rPr>
                <w:rFonts w:ascii="標楷體" w:eastAsia="標楷體" w:hAnsi="標楷體"/>
                <w:color w:val="000000" w:themeColor="text1"/>
              </w:rPr>
              <w:t>修改</w:t>
            </w:r>
            <w:r w:rsidRPr="00EA3465">
              <w:rPr>
                <w:rFonts w:ascii="標楷體" w:eastAsia="標楷體" w:hAnsi="標楷體" w:hint="eastAsia"/>
                <w:color w:val="000000" w:themeColor="text1"/>
              </w:rPr>
              <w:t>」時,自動顯示原值,可以修改;</w:t>
            </w:r>
          </w:p>
          <w:p w14:paraId="77219C2C" w14:textId="1A42C8BE" w:rsidR="004415DA" w:rsidRPr="004415DA" w:rsidRDefault="004415DA" w:rsidP="004415DA">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3.</w:t>
            </w:r>
            <w:r w:rsidRPr="00EA3465">
              <w:rPr>
                <w:rFonts w:ascii="標楷體" w:eastAsia="標楷體" w:hAnsi="標楷體" w:hint="eastAsia"/>
                <w:color w:val="000000" w:themeColor="text1"/>
              </w:rPr>
              <w:t>「</w:t>
            </w:r>
            <w:r>
              <w:rPr>
                <w:rFonts w:ascii="標楷體" w:eastAsia="標楷體" w:hAnsi="標楷體" w:hint="eastAsia"/>
                <w:color w:val="000000" w:themeColor="text1"/>
              </w:rPr>
              <w:t>刪除</w:t>
            </w:r>
            <w:r w:rsidRPr="00EA3465">
              <w:rPr>
                <w:rFonts w:ascii="標楷體" w:eastAsia="標楷體" w:hAnsi="標楷體" w:hint="eastAsia"/>
                <w:color w:val="000000" w:themeColor="text1"/>
              </w:rPr>
              <w:t>」時,自動顯示原值,不可修改</w:t>
            </w:r>
          </w:p>
          <w:p w14:paraId="523DEAAD" w14:textId="0D22F845" w:rsidR="002945A1" w:rsidRPr="004415DA" w:rsidRDefault="004415DA" w:rsidP="002945A1">
            <w:pPr>
              <w:rPr>
                <w:rFonts w:ascii="標楷體" w:eastAsia="標楷體" w:hAnsi="標楷體"/>
                <w:lang w:eastAsia="zh-HK"/>
              </w:rPr>
            </w:pPr>
            <w:r>
              <w:rPr>
                <w:rFonts w:ascii="標楷體" w:eastAsia="標楷體" w:hAnsi="標楷體" w:hint="eastAsia"/>
                <w:color w:val="000000" w:themeColor="text1"/>
              </w:rPr>
              <w:t>4.</w:t>
            </w:r>
            <w:r>
              <w:rPr>
                <w:rFonts w:ascii="標楷體" w:eastAsia="標楷體" w:hAnsi="標楷體"/>
                <w:color w:val="000000" w:themeColor="text1"/>
              </w:rPr>
              <w:t>C</w:t>
            </w:r>
            <w:r>
              <w:rPr>
                <w:rFonts w:ascii="標楷體" w:eastAsia="標楷體" w:hAnsi="標楷體"/>
              </w:rPr>
              <w:t>dAcBook</w:t>
            </w:r>
            <w:r w:rsidRPr="00E65F28">
              <w:rPr>
                <w:rFonts w:ascii="標楷體" w:eastAsia="標楷體" w:hAnsi="標楷體"/>
              </w:rPr>
              <w:t>.</w:t>
            </w:r>
            <w:r w:rsidRPr="004415DA">
              <w:rPr>
                <w:rFonts w:ascii="標楷體" w:eastAsia="標楷體" w:hAnsi="標楷體"/>
                <w:color w:val="000000" w:themeColor="text1"/>
              </w:rPr>
              <w:t>TargetAmt</w:t>
            </w:r>
          </w:p>
        </w:tc>
      </w:tr>
      <w:tr w:rsidR="002945A1" w:rsidRPr="00847BB7" w14:paraId="390AD7F9" w14:textId="77777777" w:rsidTr="002945A1">
        <w:trPr>
          <w:trHeight w:val="291"/>
          <w:jc w:val="center"/>
        </w:trPr>
        <w:tc>
          <w:tcPr>
            <w:tcW w:w="456" w:type="dxa"/>
          </w:tcPr>
          <w:p w14:paraId="1A7B1D08" w14:textId="77777777" w:rsidR="002945A1" w:rsidRPr="00847BB7" w:rsidRDefault="002945A1" w:rsidP="002945A1">
            <w:pPr>
              <w:rPr>
                <w:rFonts w:ascii="標楷體" w:eastAsia="標楷體" w:hAnsi="標楷體"/>
              </w:rPr>
            </w:pPr>
            <w:r>
              <w:rPr>
                <w:rFonts w:ascii="標楷體" w:eastAsia="標楷體" w:hAnsi="標楷體" w:hint="eastAsia"/>
              </w:rPr>
              <w:t>6</w:t>
            </w:r>
          </w:p>
        </w:tc>
        <w:tc>
          <w:tcPr>
            <w:tcW w:w="1736" w:type="dxa"/>
          </w:tcPr>
          <w:p w14:paraId="001578E7" w14:textId="1934FEFE" w:rsidR="002945A1" w:rsidRPr="00847BB7" w:rsidRDefault="004415DA" w:rsidP="002945A1">
            <w:pPr>
              <w:rPr>
                <w:rFonts w:ascii="標楷體" w:eastAsia="標楷體" w:hAnsi="標楷體"/>
              </w:rPr>
            </w:pPr>
            <w:r>
              <w:rPr>
                <w:rFonts w:ascii="標楷體" w:eastAsia="標楷體" w:hAnsi="標楷體" w:hint="eastAsia"/>
              </w:rPr>
              <w:t>分配順序</w:t>
            </w:r>
          </w:p>
        </w:tc>
        <w:tc>
          <w:tcPr>
            <w:tcW w:w="1602" w:type="dxa"/>
          </w:tcPr>
          <w:p w14:paraId="52CBE3D9" w14:textId="3B633D64" w:rsidR="002945A1" w:rsidRPr="00847BB7" w:rsidRDefault="005D2010" w:rsidP="002945A1">
            <w:pPr>
              <w:rPr>
                <w:rFonts w:ascii="標楷體" w:eastAsia="標楷體" w:hAnsi="標楷體"/>
              </w:rPr>
            </w:pPr>
            <w:r>
              <w:rPr>
                <w:rFonts w:ascii="標楷體" w:eastAsia="標楷體" w:hAnsi="標楷體" w:hint="eastAsia"/>
              </w:rPr>
              <w:t>9</w:t>
            </w:r>
            <w:r w:rsidR="004415DA">
              <w:rPr>
                <w:rFonts w:ascii="標楷體" w:eastAsia="標楷體" w:hAnsi="標楷體"/>
              </w:rPr>
              <w:t>(</w:t>
            </w:r>
            <w:r w:rsidR="004415DA">
              <w:rPr>
                <w:rFonts w:ascii="標楷體" w:eastAsia="標楷體" w:hAnsi="標楷體" w:hint="eastAsia"/>
              </w:rPr>
              <w:t>0</w:t>
            </w:r>
            <w:r w:rsidR="004415DA">
              <w:rPr>
                <w:rFonts w:ascii="標楷體" w:eastAsia="標楷體" w:hAnsi="標楷體"/>
              </w:rPr>
              <w:t>2)</w:t>
            </w:r>
          </w:p>
        </w:tc>
        <w:tc>
          <w:tcPr>
            <w:tcW w:w="992" w:type="dxa"/>
          </w:tcPr>
          <w:p w14:paraId="72F0E2EF" w14:textId="77777777" w:rsidR="002945A1" w:rsidRPr="00847BB7" w:rsidRDefault="002945A1" w:rsidP="002945A1">
            <w:pPr>
              <w:rPr>
                <w:rFonts w:ascii="標楷體" w:eastAsia="標楷體" w:hAnsi="標楷體"/>
                <w:color w:val="FF0000"/>
              </w:rPr>
            </w:pPr>
          </w:p>
        </w:tc>
        <w:tc>
          <w:tcPr>
            <w:tcW w:w="1489" w:type="dxa"/>
          </w:tcPr>
          <w:p w14:paraId="1E3ECFE8" w14:textId="1DE931B6" w:rsidR="002945A1" w:rsidRPr="00847BB7" w:rsidRDefault="002945A1" w:rsidP="002945A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color w:val="000000"/>
                <w:spacing w:val="15"/>
                <w:kern w:val="0"/>
              </w:rPr>
            </w:pPr>
          </w:p>
        </w:tc>
        <w:tc>
          <w:tcPr>
            <w:tcW w:w="623" w:type="dxa"/>
          </w:tcPr>
          <w:p w14:paraId="6ABAAC1A" w14:textId="77777777" w:rsidR="002945A1" w:rsidRPr="00847BB7" w:rsidRDefault="002945A1" w:rsidP="002945A1">
            <w:pPr>
              <w:rPr>
                <w:rFonts w:ascii="標楷體" w:eastAsia="標楷體" w:hAnsi="標楷體"/>
              </w:rPr>
            </w:pPr>
            <w:r w:rsidRPr="00847BB7">
              <w:rPr>
                <w:rFonts w:ascii="標楷體" w:eastAsia="標楷體" w:hAnsi="標楷體"/>
              </w:rPr>
              <w:t>V</w:t>
            </w:r>
          </w:p>
        </w:tc>
        <w:tc>
          <w:tcPr>
            <w:tcW w:w="666" w:type="dxa"/>
          </w:tcPr>
          <w:p w14:paraId="166963D3" w14:textId="77777777" w:rsidR="002945A1" w:rsidRPr="00847BB7" w:rsidRDefault="002945A1" w:rsidP="002945A1">
            <w:pPr>
              <w:jc w:val="center"/>
              <w:rPr>
                <w:rFonts w:ascii="標楷體" w:eastAsia="標楷體" w:hAnsi="標楷體"/>
              </w:rPr>
            </w:pPr>
            <w:r>
              <w:rPr>
                <w:rFonts w:ascii="標楷體" w:eastAsia="標楷體" w:hAnsi="標楷體" w:hint="eastAsia"/>
              </w:rPr>
              <w:t>W</w:t>
            </w:r>
          </w:p>
        </w:tc>
        <w:tc>
          <w:tcPr>
            <w:tcW w:w="2856" w:type="dxa"/>
          </w:tcPr>
          <w:p w14:paraId="64274B39" w14:textId="77777777" w:rsidR="002945A1" w:rsidRPr="00EA3465" w:rsidRDefault="002945A1" w:rsidP="002945A1">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w:t>
            </w:r>
            <w:r w:rsidRPr="00A01A6B">
              <w:rPr>
                <w:rFonts w:ascii="標楷體" w:eastAsia="標楷體" w:hAnsi="標楷體" w:hint="eastAsia"/>
                <w:color w:val="000000" w:themeColor="text1"/>
              </w:rPr>
              <w:t>「新增</w:t>
            </w:r>
            <w:r>
              <w:rPr>
                <w:rFonts w:ascii="標楷體" w:eastAsia="標楷體" w:hAnsi="標楷體" w:hint="eastAsia"/>
                <w:color w:val="000000" w:themeColor="text1"/>
              </w:rPr>
              <w:t>」</w:t>
            </w:r>
            <w:r w:rsidRPr="00A01A6B">
              <w:rPr>
                <w:rFonts w:ascii="標楷體" w:eastAsia="標楷體" w:hAnsi="標楷體" w:hint="eastAsia"/>
                <w:color w:val="000000" w:themeColor="text1"/>
              </w:rPr>
              <w:t>時</w:t>
            </w:r>
            <w:r>
              <w:rPr>
                <w:rFonts w:ascii="標楷體" w:eastAsia="標楷體" w:hAnsi="標楷體" w:hint="eastAsia"/>
                <w:color w:val="000000" w:themeColor="text1"/>
              </w:rPr>
              <w:t>,</w:t>
            </w:r>
            <w:r w:rsidRPr="00EA3465">
              <w:rPr>
                <w:rFonts w:ascii="標楷體" w:eastAsia="標楷體" w:hAnsi="標楷體" w:hint="eastAsia"/>
                <w:color w:val="000000" w:themeColor="text1"/>
              </w:rPr>
              <w:t>必須輸入</w:t>
            </w:r>
          </w:p>
          <w:p w14:paraId="527DC50A" w14:textId="77777777" w:rsidR="002945A1" w:rsidRPr="00EA3465" w:rsidRDefault="002945A1" w:rsidP="002945A1">
            <w:pPr>
              <w:snapToGrid w:val="0"/>
              <w:ind w:left="238" w:hangingChars="99" w:hanging="238"/>
              <w:rPr>
                <w:rFonts w:ascii="標楷體" w:eastAsia="標楷體" w:hAnsi="標楷體"/>
                <w:color w:val="000000" w:themeColor="text1"/>
              </w:rPr>
            </w:pPr>
            <w:r w:rsidRPr="00EA3465">
              <w:rPr>
                <w:rFonts w:ascii="標楷體" w:eastAsia="標楷體" w:hAnsi="標楷體" w:hint="eastAsia"/>
                <w:color w:val="000000" w:themeColor="text1"/>
              </w:rPr>
              <w:t>2.「</w:t>
            </w:r>
            <w:r w:rsidRPr="00EA3465">
              <w:rPr>
                <w:rFonts w:ascii="標楷體" w:eastAsia="標楷體" w:hAnsi="標楷體"/>
                <w:color w:val="000000" w:themeColor="text1"/>
              </w:rPr>
              <w:t>修改</w:t>
            </w:r>
            <w:r w:rsidRPr="00EA3465">
              <w:rPr>
                <w:rFonts w:ascii="標楷體" w:eastAsia="標楷體" w:hAnsi="標楷體" w:hint="eastAsia"/>
                <w:color w:val="000000" w:themeColor="text1"/>
              </w:rPr>
              <w:t>」時,自動顯示原值,可以修改;</w:t>
            </w:r>
          </w:p>
          <w:p w14:paraId="248057F6" w14:textId="77777777" w:rsidR="004415DA" w:rsidRPr="004415DA" w:rsidRDefault="004415DA" w:rsidP="004415DA">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3.</w:t>
            </w:r>
            <w:r w:rsidRPr="00EA3465">
              <w:rPr>
                <w:rFonts w:ascii="標楷體" w:eastAsia="標楷體" w:hAnsi="標楷體" w:hint="eastAsia"/>
                <w:color w:val="000000" w:themeColor="text1"/>
              </w:rPr>
              <w:t>「</w:t>
            </w:r>
            <w:r>
              <w:rPr>
                <w:rFonts w:ascii="標楷體" w:eastAsia="標楷體" w:hAnsi="標楷體" w:hint="eastAsia"/>
                <w:color w:val="000000" w:themeColor="text1"/>
              </w:rPr>
              <w:t>刪除</w:t>
            </w:r>
            <w:r w:rsidRPr="00EA3465">
              <w:rPr>
                <w:rFonts w:ascii="標楷體" w:eastAsia="標楷體" w:hAnsi="標楷體" w:hint="eastAsia"/>
                <w:color w:val="000000" w:themeColor="text1"/>
              </w:rPr>
              <w:t>」時,自動顯示原值,不可修改</w:t>
            </w:r>
          </w:p>
          <w:p w14:paraId="2A9F36EC" w14:textId="4581AF03" w:rsidR="002945A1" w:rsidRPr="00847BB7" w:rsidRDefault="001B1606" w:rsidP="002945A1">
            <w:pPr>
              <w:rPr>
                <w:rFonts w:ascii="標楷體" w:eastAsia="標楷體" w:hAnsi="標楷體"/>
              </w:rPr>
            </w:pPr>
            <w:r>
              <w:rPr>
                <w:rFonts w:ascii="標楷體" w:eastAsia="標楷體" w:hAnsi="標楷體" w:hint="eastAsia"/>
                <w:color w:val="000000" w:themeColor="text1"/>
              </w:rPr>
              <w:t>4.</w:t>
            </w:r>
            <w:r>
              <w:rPr>
                <w:rFonts w:ascii="標楷體" w:eastAsia="標楷體" w:hAnsi="標楷體"/>
                <w:color w:val="000000" w:themeColor="text1"/>
              </w:rPr>
              <w:t>C</w:t>
            </w:r>
            <w:r>
              <w:rPr>
                <w:rFonts w:ascii="標楷體" w:eastAsia="標楷體" w:hAnsi="標楷體"/>
              </w:rPr>
              <w:t>dAcBook</w:t>
            </w:r>
            <w:r w:rsidRPr="00E65F28">
              <w:rPr>
                <w:rFonts w:ascii="標楷體" w:eastAsia="標楷體" w:hAnsi="標楷體"/>
              </w:rPr>
              <w:t>.</w:t>
            </w:r>
            <w:r w:rsidRPr="001B1606">
              <w:rPr>
                <w:rFonts w:ascii="標楷體" w:eastAsia="標楷體" w:hAnsi="標楷體"/>
                <w:color w:val="000000" w:themeColor="text1"/>
              </w:rPr>
              <w:t>AssignSeq</w:t>
            </w:r>
          </w:p>
        </w:tc>
      </w:tr>
      <w:tr w:rsidR="002945A1" w:rsidRPr="00847BB7" w14:paraId="135729C6" w14:textId="77777777" w:rsidTr="002945A1">
        <w:trPr>
          <w:trHeight w:val="291"/>
          <w:jc w:val="center"/>
        </w:trPr>
        <w:tc>
          <w:tcPr>
            <w:tcW w:w="456" w:type="dxa"/>
          </w:tcPr>
          <w:p w14:paraId="700C35EF" w14:textId="77777777" w:rsidR="002945A1" w:rsidRPr="00847BB7" w:rsidRDefault="002945A1" w:rsidP="002945A1">
            <w:pPr>
              <w:rPr>
                <w:rFonts w:ascii="標楷體" w:eastAsia="標楷體" w:hAnsi="標楷體"/>
              </w:rPr>
            </w:pPr>
            <w:r>
              <w:rPr>
                <w:rFonts w:ascii="標楷體" w:eastAsia="標楷體" w:hAnsi="標楷體" w:hint="eastAsia"/>
              </w:rPr>
              <w:t>7</w:t>
            </w:r>
          </w:p>
        </w:tc>
        <w:tc>
          <w:tcPr>
            <w:tcW w:w="1736" w:type="dxa"/>
          </w:tcPr>
          <w:p w14:paraId="1F7E00CC" w14:textId="7CF36C9A" w:rsidR="002945A1" w:rsidRPr="00847BB7" w:rsidRDefault="004415DA" w:rsidP="002945A1">
            <w:pPr>
              <w:rPr>
                <w:rFonts w:ascii="標楷體" w:eastAsia="標楷體" w:hAnsi="標楷體"/>
              </w:rPr>
            </w:pPr>
            <w:commentRangeStart w:id="302"/>
            <w:r>
              <w:rPr>
                <w:rFonts w:ascii="標楷體" w:eastAsia="標楷體" w:hAnsi="標楷體" w:hint="eastAsia"/>
                <w:lang w:eastAsia="zh-HK"/>
              </w:rPr>
              <w:t>資金來源</w:t>
            </w:r>
            <w:commentRangeEnd w:id="302"/>
            <w:r w:rsidR="00944F3D">
              <w:rPr>
                <w:rStyle w:val="aff"/>
              </w:rPr>
              <w:commentReference w:id="302"/>
            </w:r>
          </w:p>
        </w:tc>
        <w:tc>
          <w:tcPr>
            <w:tcW w:w="1602" w:type="dxa"/>
          </w:tcPr>
          <w:p w14:paraId="3FF14609" w14:textId="77777777" w:rsidR="002945A1" w:rsidRPr="00847BB7" w:rsidRDefault="002945A1" w:rsidP="002945A1">
            <w:pPr>
              <w:rPr>
                <w:rFonts w:ascii="標楷體" w:eastAsia="標楷體" w:hAnsi="標楷體"/>
              </w:rPr>
            </w:pPr>
            <w:r w:rsidRPr="00847BB7">
              <w:rPr>
                <w:rFonts w:ascii="標楷體" w:eastAsia="標楷體" w:hAnsi="標楷體"/>
              </w:rPr>
              <w:t xml:space="preserve">X(01)     </w:t>
            </w:r>
          </w:p>
        </w:tc>
        <w:tc>
          <w:tcPr>
            <w:tcW w:w="992" w:type="dxa"/>
          </w:tcPr>
          <w:p w14:paraId="26189C64" w14:textId="77777777" w:rsidR="002945A1" w:rsidRPr="00847BB7" w:rsidRDefault="002945A1" w:rsidP="002945A1">
            <w:pPr>
              <w:rPr>
                <w:rFonts w:ascii="標楷體" w:eastAsia="標楷體" w:hAnsi="標楷體"/>
              </w:rPr>
            </w:pPr>
          </w:p>
        </w:tc>
        <w:tc>
          <w:tcPr>
            <w:tcW w:w="1489" w:type="dxa"/>
          </w:tcPr>
          <w:p w14:paraId="193468FE" w14:textId="4A5DBBAD" w:rsidR="002945A1" w:rsidRPr="00847BB7" w:rsidRDefault="002945A1" w:rsidP="002945A1">
            <w:pPr>
              <w:rPr>
                <w:rFonts w:ascii="標楷體" w:eastAsia="標楷體" w:hAnsi="標楷體"/>
                <w:lang w:eastAsia="zh-HK"/>
              </w:rPr>
            </w:pPr>
          </w:p>
        </w:tc>
        <w:tc>
          <w:tcPr>
            <w:tcW w:w="623" w:type="dxa"/>
          </w:tcPr>
          <w:p w14:paraId="0AACA8C0" w14:textId="77777777" w:rsidR="002945A1" w:rsidRPr="00847BB7" w:rsidRDefault="002945A1" w:rsidP="002945A1">
            <w:pPr>
              <w:rPr>
                <w:rFonts w:ascii="標楷體" w:eastAsia="標楷體" w:hAnsi="標楷體"/>
              </w:rPr>
            </w:pPr>
            <w:r w:rsidRPr="00847BB7">
              <w:rPr>
                <w:rFonts w:ascii="標楷體" w:eastAsia="標楷體" w:hAnsi="標楷體" w:hint="eastAsia"/>
              </w:rPr>
              <w:t>V</w:t>
            </w:r>
          </w:p>
        </w:tc>
        <w:tc>
          <w:tcPr>
            <w:tcW w:w="666" w:type="dxa"/>
          </w:tcPr>
          <w:p w14:paraId="1CD28460" w14:textId="77777777" w:rsidR="002945A1" w:rsidRPr="00847BB7" w:rsidRDefault="002945A1" w:rsidP="002945A1">
            <w:pPr>
              <w:jc w:val="center"/>
              <w:rPr>
                <w:rFonts w:ascii="標楷體" w:eastAsia="標楷體" w:hAnsi="標楷體"/>
              </w:rPr>
            </w:pPr>
            <w:r>
              <w:rPr>
                <w:rFonts w:ascii="標楷體" w:eastAsia="標楷體" w:hAnsi="標楷體" w:hint="eastAsia"/>
              </w:rPr>
              <w:t>W</w:t>
            </w:r>
          </w:p>
        </w:tc>
        <w:tc>
          <w:tcPr>
            <w:tcW w:w="2856" w:type="dxa"/>
          </w:tcPr>
          <w:p w14:paraId="3697A4EE" w14:textId="77777777" w:rsidR="001B1606" w:rsidRPr="00EA3465" w:rsidRDefault="001B1606" w:rsidP="001B1606">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w:t>
            </w:r>
            <w:r w:rsidRPr="00A01A6B">
              <w:rPr>
                <w:rFonts w:ascii="標楷體" w:eastAsia="標楷體" w:hAnsi="標楷體" w:hint="eastAsia"/>
                <w:color w:val="000000" w:themeColor="text1"/>
              </w:rPr>
              <w:t>「新增</w:t>
            </w:r>
            <w:r>
              <w:rPr>
                <w:rFonts w:ascii="標楷體" w:eastAsia="標楷體" w:hAnsi="標楷體" w:hint="eastAsia"/>
                <w:color w:val="000000" w:themeColor="text1"/>
              </w:rPr>
              <w:t>」</w:t>
            </w:r>
            <w:r w:rsidRPr="00A01A6B">
              <w:rPr>
                <w:rFonts w:ascii="標楷體" w:eastAsia="標楷體" w:hAnsi="標楷體" w:hint="eastAsia"/>
                <w:color w:val="000000" w:themeColor="text1"/>
              </w:rPr>
              <w:t>時</w:t>
            </w:r>
            <w:r>
              <w:rPr>
                <w:rFonts w:ascii="標楷體" w:eastAsia="標楷體" w:hAnsi="標楷體" w:hint="eastAsia"/>
                <w:color w:val="000000" w:themeColor="text1"/>
              </w:rPr>
              <w:t>,</w:t>
            </w:r>
            <w:r w:rsidRPr="00EA3465">
              <w:rPr>
                <w:rFonts w:ascii="標楷體" w:eastAsia="標楷體" w:hAnsi="標楷體" w:hint="eastAsia"/>
                <w:color w:val="000000" w:themeColor="text1"/>
              </w:rPr>
              <w:t>必須輸入</w:t>
            </w:r>
          </w:p>
          <w:p w14:paraId="729F0E2F" w14:textId="77777777" w:rsidR="001B1606" w:rsidRPr="00EA3465" w:rsidRDefault="001B1606" w:rsidP="001B1606">
            <w:pPr>
              <w:snapToGrid w:val="0"/>
              <w:ind w:left="238" w:hangingChars="99" w:hanging="238"/>
              <w:rPr>
                <w:rFonts w:ascii="標楷體" w:eastAsia="標楷體" w:hAnsi="標楷體"/>
                <w:color w:val="000000" w:themeColor="text1"/>
              </w:rPr>
            </w:pPr>
            <w:r w:rsidRPr="00EA3465">
              <w:rPr>
                <w:rFonts w:ascii="標楷體" w:eastAsia="標楷體" w:hAnsi="標楷體" w:hint="eastAsia"/>
                <w:color w:val="000000" w:themeColor="text1"/>
              </w:rPr>
              <w:t>2.「</w:t>
            </w:r>
            <w:r w:rsidRPr="00EA3465">
              <w:rPr>
                <w:rFonts w:ascii="標楷體" w:eastAsia="標楷體" w:hAnsi="標楷體"/>
                <w:color w:val="000000" w:themeColor="text1"/>
              </w:rPr>
              <w:t>修改</w:t>
            </w:r>
            <w:r w:rsidRPr="00EA3465">
              <w:rPr>
                <w:rFonts w:ascii="標楷體" w:eastAsia="標楷體" w:hAnsi="標楷體" w:hint="eastAsia"/>
                <w:color w:val="000000" w:themeColor="text1"/>
              </w:rPr>
              <w:t>」時,自動顯示原值,可以修改;</w:t>
            </w:r>
          </w:p>
          <w:p w14:paraId="5AF0051A" w14:textId="77777777" w:rsidR="001B1606" w:rsidRPr="004415DA" w:rsidRDefault="001B1606" w:rsidP="001B1606">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3.</w:t>
            </w:r>
            <w:r w:rsidRPr="00EA3465">
              <w:rPr>
                <w:rFonts w:ascii="標楷體" w:eastAsia="標楷體" w:hAnsi="標楷體" w:hint="eastAsia"/>
                <w:color w:val="000000" w:themeColor="text1"/>
              </w:rPr>
              <w:t>「</w:t>
            </w:r>
            <w:r>
              <w:rPr>
                <w:rFonts w:ascii="標楷體" w:eastAsia="標楷體" w:hAnsi="標楷體" w:hint="eastAsia"/>
                <w:color w:val="000000" w:themeColor="text1"/>
              </w:rPr>
              <w:t>刪除</w:t>
            </w:r>
            <w:r w:rsidRPr="00EA3465">
              <w:rPr>
                <w:rFonts w:ascii="標楷體" w:eastAsia="標楷體" w:hAnsi="標楷體" w:hint="eastAsia"/>
                <w:color w:val="000000" w:themeColor="text1"/>
              </w:rPr>
              <w:t>」時,自動顯示原值,不可修改</w:t>
            </w:r>
          </w:p>
          <w:p w14:paraId="24D17A8D" w14:textId="3E95FEBF" w:rsidR="002945A1" w:rsidRPr="000267BA" w:rsidRDefault="001B1606" w:rsidP="001B1606">
            <w:pPr>
              <w:rPr>
                <w:rFonts w:ascii="標楷體" w:eastAsia="標楷體" w:hAnsi="標楷體"/>
              </w:rPr>
            </w:pPr>
            <w:r>
              <w:rPr>
                <w:rFonts w:ascii="標楷體" w:eastAsia="標楷體" w:hAnsi="標楷體" w:hint="eastAsia"/>
                <w:color w:val="000000" w:themeColor="text1"/>
              </w:rPr>
              <w:t>4.</w:t>
            </w:r>
            <w:r>
              <w:rPr>
                <w:rFonts w:ascii="標楷體" w:eastAsia="標楷體" w:hAnsi="標楷體"/>
                <w:color w:val="000000" w:themeColor="text1"/>
              </w:rPr>
              <w:t>C</w:t>
            </w:r>
            <w:r>
              <w:rPr>
                <w:rFonts w:ascii="標楷體" w:eastAsia="標楷體" w:hAnsi="標楷體"/>
              </w:rPr>
              <w:t>dAcBook</w:t>
            </w:r>
            <w:r w:rsidRPr="00E65F28">
              <w:rPr>
                <w:rFonts w:ascii="標楷體" w:eastAsia="標楷體" w:hAnsi="標楷體"/>
              </w:rPr>
              <w:t>.</w:t>
            </w:r>
            <w:r w:rsidRPr="001B1606">
              <w:rPr>
                <w:rFonts w:ascii="標楷體" w:eastAsia="標楷體" w:hAnsi="標楷體"/>
                <w:color w:val="000000" w:themeColor="text1"/>
              </w:rPr>
              <w:t>AcctSource</w:t>
            </w:r>
          </w:p>
        </w:tc>
      </w:tr>
    </w:tbl>
    <w:p w14:paraId="52F2D056" w14:textId="25D309A8" w:rsidR="002945A1" w:rsidRPr="007039AA" w:rsidRDefault="002945A1" w:rsidP="002945A1"/>
    <w:p w14:paraId="60CB943A" w14:textId="77777777" w:rsidR="001B1606" w:rsidRDefault="001B1606">
      <w:pPr>
        <w:widowControl/>
        <w:rPr>
          <w:rFonts w:ascii="標楷體" w:eastAsia="標楷體" w:hAnsi="標楷體"/>
          <w:sz w:val="26"/>
        </w:rPr>
      </w:pPr>
      <w:r>
        <w:br w:type="page"/>
      </w:r>
    </w:p>
    <w:p w14:paraId="482F5639" w14:textId="1E1A3A74" w:rsidR="002945A1" w:rsidRDefault="00E65F28" w:rsidP="00D01BCC">
      <w:pPr>
        <w:pStyle w:val="a"/>
      </w:pPr>
      <w:r>
        <w:rPr>
          <w:rFonts w:hint="eastAsia"/>
        </w:rPr>
        <w:lastRenderedPageBreak/>
        <w:t>選單1/</w:t>
      </w:r>
      <w:r>
        <w:t>L6064</w:t>
      </w:r>
    </w:p>
    <w:p w14:paraId="14711D61" w14:textId="39180AF4" w:rsidR="00E65F28" w:rsidRPr="00E65F28" w:rsidRDefault="00E65F28" w:rsidP="00E65F28">
      <w:r w:rsidRPr="008E32BB">
        <w:rPr>
          <w:noProof/>
        </w:rPr>
        <w:drawing>
          <wp:inline distT="0" distB="0" distL="0" distR="0" wp14:anchorId="6A6905E2" wp14:editId="1AFE22AB">
            <wp:extent cx="6479540" cy="3610610"/>
            <wp:effectExtent l="0" t="0" r="0" b="8890"/>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479540" cy="3610610"/>
                    </a:xfrm>
                    <a:prstGeom prst="rect">
                      <a:avLst/>
                    </a:prstGeom>
                  </pic:spPr>
                </pic:pic>
              </a:graphicData>
            </a:graphic>
          </wp:inline>
        </w:drawing>
      </w:r>
    </w:p>
    <w:p w14:paraId="13B90F2C" w14:textId="77777777" w:rsidR="00E65F28" w:rsidRDefault="00E65F28" w:rsidP="002945A1"/>
    <w:p w14:paraId="0B9363C0" w14:textId="574F55A2" w:rsidR="002945A1" w:rsidRPr="007039AA" w:rsidRDefault="002945A1" w:rsidP="002945A1"/>
    <w:p w14:paraId="306679F8" w14:textId="24CA8E0F" w:rsidR="002945A1" w:rsidRDefault="002945A1" w:rsidP="002945A1">
      <w:pPr>
        <w:widowControl/>
      </w:pPr>
    </w:p>
    <w:p w14:paraId="6661E1EE" w14:textId="77777777" w:rsidR="002945A1" w:rsidRDefault="002945A1" w:rsidP="002945A1">
      <w:pPr>
        <w:widowControl/>
      </w:pPr>
    </w:p>
    <w:p w14:paraId="092C405A" w14:textId="77777777" w:rsidR="00F65F49" w:rsidRPr="00362205" w:rsidRDefault="008F4AD9" w:rsidP="008F4AD9">
      <w:r>
        <w:br w:type="page"/>
      </w:r>
    </w:p>
    <w:p w14:paraId="2355DA5B" w14:textId="5DA723DB" w:rsidR="00006D5A" w:rsidRDefault="00006D5A" w:rsidP="007C4EBE">
      <w:pPr>
        <w:pStyle w:val="3"/>
        <w:numPr>
          <w:ilvl w:val="2"/>
          <w:numId w:val="1"/>
        </w:numPr>
        <w:rPr>
          <w:rFonts w:ascii="標楷體" w:hAnsi="標楷體"/>
        </w:rPr>
      </w:pPr>
      <w:r>
        <w:rPr>
          <w:rFonts w:ascii="標楷體" w:hAnsi="標楷體" w:hint="eastAsia"/>
        </w:rPr>
        <w:lastRenderedPageBreak/>
        <w:t>L</w:t>
      </w:r>
      <w:r>
        <w:rPr>
          <w:rFonts w:ascii="標楷體" w:hAnsi="標楷體"/>
        </w:rPr>
        <w:t>6081</w:t>
      </w:r>
      <w:r>
        <w:rPr>
          <w:rFonts w:ascii="標楷體" w:hAnsi="標楷體" w:hint="eastAsia"/>
        </w:rPr>
        <w:t>介紹人加碼獎勵津貼標準設定數查詢</w:t>
      </w:r>
    </w:p>
    <w:p w14:paraId="701771C1" w14:textId="5E0F63D1" w:rsidR="00006D5A" w:rsidRPr="007759AE" w:rsidRDefault="00006D5A" w:rsidP="00894D7B">
      <w:pPr>
        <w:pStyle w:val="af9"/>
        <w:numPr>
          <w:ilvl w:val="0"/>
          <w:numId w:val="19"/>
        </w:numPr>
        <w:ind w:leftChars="0"/>
        <w:rPr>
          <w:rFonts w:ascii="標楷體" w:hAnsi="標楷體"/>
        </w:rPr>
      </w:pPr>
      <w:r w:rsidRPr="0022279A">
        <w:rPr>
          <w:rFonts w:ascii="標楷體" w:eastAsia="標楷體" w:hAnsi="標楷體" w:hint="eastAsia"/>
        </w:rPr>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006D5A" w:rsidRPr="00362205" w14:paraId="543115A1" w14:textId="77777777" w:rsidTr="00E0239D">
        <w:trPr>
          <w:trHeight w:val="277"/>
        </w:trPr>
        <w:tc>
          <w:tcPr>
            <w:tcW w:w="1548" w:type="dxa"/>
            <w:tcBorders>
              <w:top w:val="single" w:sz="8" w:space="0" w:color="000000"/>
              <w:bottom w:val="single" w:sz="8" w:space="0" w:color="000000"/>
              <w:right w:val="single" w:sz="8" w:space="0" w:color="000000"/>
            </w:tcBorders>
            <w:shd w:val="clear" w:color="auto" w:fill="F3F3F3"/>
          </w:tcPr>
          <w:p w14:paraId="2D9448DA" w14:textId="77777777" w:rsidR="00006D5A" w:rsidRPr="00362205" w:rsidRDefault="00006D5A" w:rsidP="00E0239D">
            <w:pPr>
              <w:rPr>
                <w:rFonts w:ascii="標楷體" w:eastAsia="標楷體" w:hAnsi="標楷體"/>
              </w:rPr>
            </w:pPr>
            <w:r w:rsidRPr="00362205">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55395D42" w14:textId="6BA596D6" w:rsidR="00006D5A" w:rsidRDefault="00006D5A" w:rsidP="00E0239D">
            <w:pPr>
              <w:rPr>
                <w:rFonts w:ascii="標楷體" w:eastAsia="標楷體" w:hAnsi="標楷體"/>
              </w:rPr>
            </w:pPr>
            <w:r w:rsidRPr="00006D5A">
              <w:rPr>
                <w:rFonts w:ascii="標楷體" w:eastAsia="標楷體" w:hAnsi="標楷體" w:hint="eastAsia"/>
              </w:rPr>
              <w:t>查詢</w:t>
            </w:r>
            <w:r>
              <w:rPr>
                <w:rFonts w:ascii="標楷體" w:eastAsia="標楷體" w:hAnsi="標楷體" w:hint="eastAsia"/>
              </w:rPr>
              <w:t>介紹人加碼獎勵津貼標準設定</w:t>
            </w:r>
          </w:p>
          <w:p w14:paraId="4A986E60" w14:textId="7BA0CCDD" w:rsidR="00006D5A" w:rsidRDefault="00006D5A" w:rsidP="00E0239D">
            <w:pPr>
              <w:rPr>
                <w:rFonts w:ascii="標楷體" w:eastAsia="標楷體" w:hAnsi="標楷體"/>
              </w:rPr>
            </w:pPr>
            <w:r>
              <w:rPr>
                <w:rFonts w:ascii="標楷體" w:eastAsia="標楷體" w:hAnsi="標楷體" w:hint="eastAsia"/>
              </w:rPr>
              <w:t>1.皆不輸入查詢全部</w:t>
            </w:r>
          </w:p>
          <w:p w14:paraId="7687D631" w14:textId="4D43E3C2" w:rsidR="00006D5A" w:rsidRPr="00006D5A" w:rsidRDefault="00006D5A" w:rsidP="00E0239D">
            <w:pPr>
              <w:rPr>
                <w:rFonts w:ascii="標楷體" w:eastAsia="標楷體" w:hAnsi="標楷體"/>
              </w:rPr>
            </w:pPr>
            <w:r>
              <w:rPr>
                <w:rFonts w:ascii="標楷體" w:eastAsia="標楷體" w:hAnsi="標楷體" w:hint="eastAsia"/>
              </w:rPr>
              <w:t>2.依工作年度、工作月為條件查詢</w:t>
            </w:r>
          </w:p>
        </w:tc>
      </w:tr>
      <w:tr w:rsidR="00006D5A" w:rsidRPr="00362205" w14:paraId="5A5BD7E4" w14:textId="77777777" w:rsidTr="00E0239D">
        <w:trPr>
          <w:trHeight w:val="277"/>
        </w:trPr>
        <w:tc>
          <w:tcPr>
            <w:tcW w:w="1548" w:type="dxa"/>
            <w:tcBorders>
              <w:top w:val="single" w:sz="8" w:space="0" w:color="000000"/>
              <w:bottom w:val="single" w:sz="8" w:space="0" w:color="000000"/>
              <w:right w:val="single" w:sz="8" w:space="0" w:color="000000"/>
            </w:tcBorders>
            <w:shd w:val="clear" w:color="auto" w:fill="F3F3F3"/>
          </w:tcPr>
          <w:p w14:paraId="7A1796D4" w14:textId="77777777" w:rsidR="00006D5A" w:rsidRPr="00362205" w:rsidRDefault="00006D5A" w:rsidP="00E0239D">
            <w:pPr>
              <w:rPr>
                <w:rFonts w:ascii="標楷體" w:eastAsia="標楷體" w:hAnsi="標楷體"/>
              </w:rPr>
            </w:pPr>
            <w:r w:rsidRPr="00362205">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4F35B489" w14:textId="29289522" w:rsidR="00006D5A" w:rsidRPr="00362205" w:rsidRDefault="00006D5A" w:rsidP="00E0239D">
            <w:pPr>
              <w:rPr>
                <w:rFonts w:ascii="標楷體" w:eastAsia="標楷體" w:hAnsi="標楷體"/>
              </w:rPr>
            </w:pPr>
          </w:p>
        </w:tc>
      </w:tr>
      <w:tr w:rsidR="00006D5A" w:rsidRPr="00362205" w14:paraId="20AA6920" w14:textId="77777777" w:rsidTr="00E0239D">
        <w:trPr>
          <w:trHeight w:val="773"/>
        </w:trPr>
        <w:tc>
          <w:tcPr>
            <w:tcW w:w="1548" w:type="dxa"/>
            <w:tcBorders>
              <w:top w:val="single" w:sz="8" w:space="0" w:color="000000"/>
              <w:bottom w:val="single" w:sz="8" w:space="0" w:color="000000"/>
              <w:right w:val="single" w:sz="8" w:space="0" w:color="000000"/>
            </w:tcBorders>
            <w:shd w:val="clear" w:color="auto" w:fill="F3F3F3"/>
          </w:tcPr>
          <w:p w14:paraId="107623CB" w14:textId="77777777" w:rsidR="00006D5A" w:rsidRPr="00362205" w:rsidRDefault="00006D5A" w:rsidP="00E0239D">
            <w:pPr>
              <w:rPr>
                <w:rFonts w:ascii="標楷體" w:eastAsia="標楷體" w:hAnsi="標楷體"/>
              </w:rPr>
            </w:pPr>
            <w:r w:rsidRPr="00362205">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1F47CDAF" w14:textId="77777777" w:rsidR="00006D5A" w:rsidRPr="00362205" w:rsidRDefault="00006D5A" w:rsidP="00E0239D">
            <w:pPr>
              <w:rPr>
                <w:rFonts w:ascii="標楷體" w:eastAsia="標楷體" w:hAnsi="標楷體"/>
              </w:rPr>
            </w:pPr>
          </w:p>
        </w:tc>
      </w:tr>
      <w:tr w:rsidR="00006D5A" w:rsidRPr="00362205" w14:paraId="592B3A2B" w14:textId="77777777" w:rsidTr="00E0239D">
        <w:trPr>
          <w:trHeight w:val="321"/>
        </w:trPr>
        <w:tc>
          <w:tcPr>
            <w:tcW w:w="1548" w:type="dxa"/>
            <w:tcBorders>
              <w:top w:val="single" w:sz="8" w:space="0" w:color="000000"/>
              <w:bottom w:val="single" w:sz="8" w:space="0" w:color="000000"/>
              <w:right w:val="single" w:sz="8" w:space="0" w:color="000000"/>
            </w:tcBorders>
            <w:shd w:val="clear" w:color="auto" w:fill="F3F3F3"/>
          </w:tcPr>
          <w:p w14:paraId="448FAD18" w14:textId="77777777" w:rsidR="00006D5A" w:rsidRPr="00362205" w:rsidRDefault="00006D5A" w:rsidP="00E0239D">
            <w:pPr>
              <w:rPr>
                <w:rFonts w:ascii="標楷體" w:eastAsia="標楷體" w:hAnsi="標楷體"/>
              </w:rPr>
            </w:pPr>
            <w:r w:rsidRPr="00362205">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56F03B99" w14:textId="77777777" w:rsidR="00006D5A" w:rsidRPr="00362205" w:rsidRDefault="00006D5A" w:rsidP="00E0239D">
            <w:pPr>
              <w:rPr>
                <w:rFonts w:ascii="標楷體" w:eastAsia="標楷體" w:hAnsi="標楷體"/>
              </w:rPr>
            </w:pPr>
          </w:p>
        </w:tc>
      </w:tr>
      <w:tr w:rsidR="00006D5A" w:rsidRPr="00362205" w14:paraId="667555D9" w14:textId="77777777" w:rsidTr="00E0239D">
        <w:trPr>
          <w:trHeight w:val="1311"/>
        </w:trPr>
        <w:tc>
          <w:tcPr>
            <w:tcW w:w="1548" w:type="dxa"/>
            <w:tcBorders>
              <w:top w:val="single" w:sz="8" w:space="0" w:color="000000"/>
              <w:bottom w:val="single" w:sz="8" w:space="0" w:color="000000"/>
              <w:right w:val="single" w:sz="8" w:space="0" w:color="000000"/>
            </w:tcBorders>
            <w:shd w:val="clear" w:color="auto" w:fill="F3F3F3"/>
          </w:tcPr>
          <w:p w14:paraId="6A635870" w14:textId="77777777" w:rsidR="00006D5A" w:rsidRPr="00362205" w:rsidRDefault="00006D5A" w:rsidP="00E0239D">
            <w:pPr>
              <w:rPr>
                <w:rFonts w:ascii="標楷體" w:eastAsia="標楷體" w:hAnsi="標楷體"/>
              </w:rPr>
            </w:pPr>
            <w:r w:rsidRPr="00362205">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0044B235" w14:textId="77777777" w:rsidR="00006D5A" w:rsidRPr="00362205" w:rsidRDefault="00006D5A" w:rsidP="00E0239D">
            <w:pPr>
              <w:rPr>
                <w:rFonts w:ascii="標楷體" w:eastAsia="標楷體" w:hAnsi="標楷體"/>
              </w:rPr>
            </w:pPr>
          </w:p>
        </w:tc>
      </w:tr>
      <w:tr w:rsidR="00006D5A" w:rsidRPr="00362205" w14:paraId="5F9487AF" w14:textId="77777777" w:rsidTr="00E0239D">
        <w:trPr>
          <w:trHeight w:val="278"/>
        </w:trPr>
        <w:tc>
          <w:tcPr>
            <w:tcW w:w="1548" w:type="dxa"/>
            <w:tcBorders>
              <w:top w:val="single" w:sz="8" w:space="0" w:color="000000"/>
              <w:bottom w:val="single" w:sz="8" w:space="0" w:color="000000"/>
              <w:right w:val="single" w:sz="8" w:space="0" w:color="000000"/>
            </w:tcBorders>
            <w:shd w:val="clear" w:color="auto" w:fill="F3F3F3"/>
          </w:tcPr>
          <w:p w14:paraId="3E6B4152" w14:textId="77777777" w:rsidR="00006D5A" w:rsidRPr="00362205" w:rsidRDefault="00006D5A" w:rsidP="00E0239D">
            <w:pPr>
              <w:rPr>
                <w:rFonts w:ascii="標楷體" w:eastAsia="標楷體" w:hAnsi="標楷體"/>
              </w:rPr>
            </w:pPr>
            <w:r w:rsidRPr="00362205">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33B5C6B3" w14:textId="77777777" w:rsidR="00006D5A" w:rsidRPr="00362205" w:rsidRDefault="00006D5A" w:rsidP="00E0239D">
            <w:pPr>
              <w:rPr>
                <w:rFonts w:ascii="標楷體" w:eastAsia="標楷體" w:hAnsi="標楷體"/>
              </w:rPr>
            </w:pPr>
          </w:p>
        </w:tc>
      </w:tr>
      <w:tr w:rsidR="00006D5A" w:rsidRPr="00362205" w14:paraId="0DBB7E08" w14:textId="77777777" w:rsidTr="00E0239D">
        <w:trPr>
          <w:trHeight w:val="358"/>
        </w:trPr>
        <w:tc>
          <w:tcPr>
            <w:tcW w:w="1548" w:type="dxa"/>
            <w:tcBorders>
              <w:top w:val="single" w:sz="8" w:space="0" w:color="000000"/>
              <w:bottom w:val="single" w:sz="8" w:space="0" w:color="000000"/>
              <w:right w:val="single" w:sz="8" w:space="0" w:color="000000"/>
            </w:tcBorders>
            <w:shd w:val="clear" w:color="auto" w:fill="F3F3F3"/>
          </w:tcPr>
          <w:p w14:paraId="6026296D" w14:textId="77777777" w:rsidR="00006D5A" w:rsidRPr="00362205" w:rsidRDefault="00006D5A" w:rsidP="00E0239D">
            <w:pPr>
              <w:rPr>
                <w:rFonts w:ascii="標楷體" w:eastAsia="標楷體" w:hAnsi="標楷體"/>
              </w:rPr>
            </w:pPr>
            <w:r w:rsidRPr="00362205">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3310272B" w14:textId="77777777" w:rsidR="00006D5A" w:rsidRPr="00362205" w:rsidRDefault="00006D5A" w:rsidP="00E0239D">
            <w:pPr>
              <w:rPr>
                <w:rFonts w:ascii="標楷體" w:eastAsia="標楷體" w:hAnsi="標楷體"/>
              </w:rPr>
            </w:pPr>
          </w:p>
        </w:tc>
      </w:tr>
      <w:tr w:rsidR="00006D5A" w:rsidRPr="00362205" w14:paraId="07C0608A" w14:textId="77777777" w:rsidTr="00E0239D">
        <w:trPr>
          <w:trHeight w:val="278"/>
        </w:trPr>
        <w:tc>
          <w:tcPr>
            <w:tcW w:w="1548" w:type="dxa"/>
            <w:tcBorders>
              <w:top w:val="single" w:sz="8" w:space="0" w:color="000000"/>
              <w:bottom w:val="single" w:sz="8" w:space="0" w:color="000000"/>
              <w:right w:val="single" w:sz="8" w:space="0" w:color="000000"/>
            </w:tcBorders>
            <w:shd w:val="clear" w:color="auto" w:fill="F3F3F3"/>
          </w:tcPr>
          <w:p w14:paraId="6CDEB17A" w14:textId="77777777" w:rsidR="00006D5A" w:rsidRPr="00362205" w:rsidRDefault="00006D5A" w:rsidP="00E0239D">
            <w:pPr>
              <w:rPr>
                <w:rFonts w:ascii="標楷體" w:eastAsia="標楷體" w:hAnsi="標楷體"/>
              </w:rPr>
            </w:pPr>
            <w:r w:rsidRPr="00362205">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364B747B" w14:textId="77777777" w:rsidR="00006D5A" w:rsidRPr="00362205" w:rsidRDefault="00006D5A" w:rsidP="00E0239D">
            <w:pPr>
              <w:rPr>
                <w:rFonts w:ascii="標楷體" w:eastAsia="標楷體" w:hAnsi="標楷體"/>
              </w:rPr>
            </w:pPr>
          </w:p>
        </w:tc>
      </w:tr>
    </w:tbl>
    <w:p w14:paraId="065FE967" w14:textId="77777777" w:rsidR="00006D5A" w:rsidRPr="0022279A" w:rsidRDefault="00006D5A" w:rsidP="0022279A"/>
    <w:p w14:paraId="57953476" w14:textId="77777777" w:rsidR="00006D5A" w:rsidRDefault="00006D5A" w:rsidP="00D01BCC">
      <w:pPr>
        <w:pStyle w:val="a"/>
      </w:pPr>
    </w:p>
    <w:p w14:paraId="11BCEC41" w14:textId="77777777" w:rsidR="004E41FC" w:rsidRDefault="004E41FC">
      <w:pPr>
        <w:widowControl/>
        <w:rPr>
          <w:rFonts w:eastAsia="標楷體"/>
          <w:sz w:val="26"/>
        </w:rPr>
      </w:pPr>
      <w:r>
        <w:br w:type="page"/>
      </w:r>
    </w:p>
    <w:p w14:paraId="2C2A133A" w14:textId="7CB39DE2" w:rsidR="004E41FC" w:rsidRPr="00362205" w:rsidRDefault="004E41FC" w:rsidP="00D01BCC">
      <w:pPr>
        <w:pStyle w:val="a"/>
      </w:pPr>
      <w:r w:rsidRPr="00362205">
        <w:lastRenderedPageBreak/>
        <w:t>UI畫面</w:t>
      </w:r>
    </w:p>
    <w:p w14:paraId="653064CC" w14:textId="0F13AE54" w:rsidR="004E41FC" w:rsidRDefault="004E41FC" w:rsidP="004E41FC">
      <w:pPr>
        <w:pStyle w:val="42"/>
        <w:spacing w:after="72"/>
        <w:ind w:left="1133"/>
        <w:rPr>
          <w:rFonts w:ascii="標楷體" w:hAnsi="標楷體"/>
        </w:rPr>
      </w:pPr>
      <w:r w:rsidRPr="00362205">
        <w:rPr>
          <w:rFonts w:ascii="標楷體" w:hAnsi="標楷體" w:hint="eastAsia"/>
        </w:rPr>
        <w:t>輸入畫面：</w:t>
      </w:r>
    </w:p>
    <w:p w14:paraId="011391E7" w14:textId="2BB623FE" w:rsidR="004E41FC" w:rsidRPr="00362205" w:rsidRDefault="00501606" w:rsidP="0022279A">
      <w:pPr>
        <w:pStyle w:val="42"/>
        <w:spacing w:after="72"/>
        <w:ind w:leftChars="0" w:left="0"/>
        <w:rPr>
          <w:rFonts w:ascii="標楷體" w:hAnsi="標楷體"/>
        </w:rPr>
      </w:pPr>
      <w:r w:rsidRPr="00501606">
        <w:rPr>
          <w:noProof/>
        </w:rPr>
        <w:t xml:space="preserve"> </w:t>
      </w:r>
      <w:r w:rsidRPr="00501606">
        <w:rPr>
          <w:rFonts w:ascii="標楷體" w:hAnsi="標楷體"/>
          <w:noProof/>
        </w:rPr>
        <w:drawing>
          <wp:inline distT="0" distB="0" distL="0" distR="0" wp14:anchorId="1242113B" wp14:editId="6AD194F4">
            <wp:extent cx="6479540" cy="1188085"/>
            <wp:effectExtent l="0" t="0" r="0" b="0"/>
            <wp:docPr id="155" name="圖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479540" cy="1188085"/>
                    </a:xfrm>
                    <a:prstGeom prst="rect">
                      <a:avLst/>
                    </a:prstGeom>
                  </pic:spPr>
                </pic:pic>
              </a:graphicData>
            </a:graphic>
          </wp:inline>
        </w:drawing>
      </w:r>
    </w:p>
    <w:p w14:paraId="205C6CB0" w14:textId="77777777" w:rsidR="004E41FC" w:rsidRPr="00362205" w:rsidRDefault="004E41FC" w:rsidP="00D01BCC">
      <w:pPr>
        <w:pStyle w:val="a"/>
      </w:pPr>
      <w:r>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7"/>
        <w:gridCol w:w="2388"/>
        <w:gridCol w:w="936"/>
        <w:gridCol w:w="896"/>
        <w:gridCol w:w="1166"/>
        <w:gridCol w:w="672"/>
        <w:gridCol w:w="694"/>
        <w:gridCol w:w="2706"/>
      </w:tblGrid>
      <w:tr w:rsidR="004E41FC" w:rsidRPr="00362205" w14:paraId="36E05134" w14:textId="77777777" w:rsidTr="0022279A">
        <w:trPr>
          <w:trHeight w:val="388"/>
          <w:jc w:val="center"/>
        </w:trPr>
        <w:tc>
          <w:tcPr>
            <w:tcW w:w="457" w:type="dxa"/>
            <w:vMerge w:val="restart"/>
          </w:tcPr>
          <w:p w14:paraId="24FE126F" w14:textId="77777777" w:rsidR="004E41FC" w:rsidRPr="00362205" w:rsidRDefault="004E41FC" w:rsidP="00E0239D">
            <w:pPr>
              <w:rPr>
                <w:rFonts w:ascii="標楷體" w:eastAsia="標楷體" w:hAnsi="標楷體"/>
              </w:rPr>
            </w:pPr>
            <w:r w:rsidRPr="00362205">
              <w:rPr>
                <w:rFonts w:ascii="標楷體" w:eastAsia="標楷體" w:hAnsi="標楷體"/>
              </w:rPr>
              <w:t>序號</w:t>
            </w:r>
          </w:p>
        </w:tc>
        <w:tc>
          <w:tcPr>
            <w:tcW w:w="2388" w:type="dxa"/>
            <w:vMerge w:val="restart"/>
          </w:tcPr>
          <w:p w14:paraId="4215E532" w14:textId="77777777" w:rsidR="004E41FC" w:rsidRPr="00362205" w:rsidRDefault="004E41FC" w:rsidP="00E0239D">
            <w:pPr>
              <w:rPr>
                <w:rFonts w:ascii="標楷體" w:eastAsia="標楷體" w:hAnsi="標楷體"/>
              </w:rPr>
            </w:pPr>
            <w:r w:rsidRPr="00362205">
              <w:rPr>
                <w:rFonts w:ascii="標楷體" w:eastAsia="標楷體" w:hAnsi="標楷體"/>
              </w:rPr>
              <w:t>欄位</w:t>
            </w:r>
          </w:p>
        </w:tc>
        <w:tc>
          <w:tcPr>
            <w:tcW w:w="4364" w:type="dxa"/>
            <w:gridSpan w:val="5"/>
          </w:tcPr>
          <w:p w14:paraId="5D0683D5" w14:textId="77777777" w:rsidR="004E41FC" w:rsidRPr="00362205" w:rsidRDefault="004E41FC" w:rsidP="00E0239D">
            <w:pPr>
              <w:jc w:val="center"/>
              <w:rPr>
                <w:rFonts w:ascii="標楷體" w:eastAsia="標楷體" w:hAnsi="標楷體"/>
              </w:rPr>
            </w:pPr>
            <w:r w:rsidRPr="00362205">
              <w:rPr>
                <w:rFonts w:ascii="標楷體" w:eastAsia="標楷體" w:hAnsi="標楷體"/>
              </w:rPr>
              <w:t>說明</w:t>
            </w:r>
          </w:p>
        </w:tc>
        <w:tc>
          <w:tcPr>
            <w:tcW w:w="2706" w:type="dxa"/>
            <w:vMerge w:val="restart"/>
          </w:tcPr>
          <w:p w14:paraId="5DFC65F5" w14:textId="77777777" w:rsidR="004E41FC" w:rsidRPr="00362205" w:rsidRDefault="004E41FC" w:rsidP="00E0239D">
            <w:pPr>
              <w:rPr>
                <w:rFonts w:ascii="標楷體" w:eastAsia="標楷體" w:hAnsi="標楷體"/>
              </w:rPr>
            </w:pPr>
            <w:r w:rsidRPr="00362205">
              <w:rPr>
                <w:rFonts w:ascii="標楷體" w:eastAsia="標楷體" w:hAnsi="標楷體"/>
              </w:rPr>
              <w:t>處理邏輯及注意事項</w:t>
            </w:r>
          </w:p>
        </w:tc>
      </w:tr>
      <w:tr w:rsidR="004E41FC" w:rsidRPr="00362205" w14:paraId="028E4C64" w14:textId="77777777" w:rsidTr="0022279A">
        <w:trPr>
          <w:trHeight w:val="244"/>
          <w:jc w:val="center"/>
        </w:trPr>
        <w:tc>
          <w:tcPr>
            <w:tcW w:w="457" w:type="dxa"/>
            <w:vMerge/>
          </w:tcPr>
          <w:p w14:paraId="569812A1" w14:textId="77777777" w:rsidR="004E41FC" w:rsidRPr="00362205" w:rsidRDefault="004E41FC" w:rsidP="00E0239D">
            <w:pPr>
              <w:rPr>
                <w:rFonts w:ascii="標楷體" w:eastAsia="標楷體" w:hAnsi="標楷體"/>
              </w:rPr>
            </w:pPr>
          </w:p>
        </w:tc>
        <w:tc>
          <w:tcPr>
            <w:tcW w:w="2388" w:type="dxa"/>
            <w:vMerge/>
          </w:tcPr>
          <w:p w14:paraId="230F830E" w14:textId="77777777" w:rsidR="004E41FC" w:rsidRPr="00362205" w:rsidRDefault="004E41FC" w:rsidP="00E0239D">
            <w:pPr>
              <w:rPr>
                <w:rFonts w:ascii="標楷體" w:eastAsia="標楷體" w:hAnsi="標楷體"/>
              </w:rPr>
            </w:pPr>
          </w:p>
        </w:tc>
        <w:tc>
          <w:tcPr>
            <w:tcW w:w="936" w:type="dxa"/>
          </w:tcPr>
          <w:p w14:paraId="25237E63" w14:textId="77777777" w:rsidR="004E41FC" w:rsidRPr="00362205" w:rsidRDefault="004E41FC" w:rsidP="00E0239D">
            <w:pPr>
              <w:rPr>
                <w:rFonts w:ascii="標楷體" w:eastAsia="標楷體" w:hAnsi="標楷體"/>
              </w:rPr>
            </w:pPr>
            <w:r w:rsidRPr="004E09B8">
              <w:rPr>
                <w:rFonts w:ascii="標楷體" w:eastAsia="標楷體" w:hAnsi="標楷體" w:hint="eastAsia"/>
              </w:rPr>
              <w:t>資料型態長度</w:t>
            </w:r>
          </w:p>
        </w:tc>
        <w:tc>
          <w:tcPr>
            <w:tcW w:w="896" w:type="dxa"/>
          </w:tcPr>
          <w:p w14:paraId="5DB46EAF" w14:textId="77777777" w:rsidR="004E41FC" w:rsidRPr="00362205" w:rsidRDefault="004E41FC" w:rsidP="00E0239D">
            <w:pPr>
              <w:rPr>
                <w:rFonts w:ascii="標楷體" w:eastAsia="標楷體" w:hAnsi="標楷體"/>
              </w:rPr>
            </w:pPr>
            <w:r w:rsidRPr="00362205">
              <w:rPr>
                <w:rFonts w:ascii="標楷體" w:eastAsia="標楷體" w:hAnsi="標楷體"/>
              </w:rPr>
              <w:t>預設值</w:t>
            </w:r>
          </w:p>
        </w:tc>
        <w:tc>
          <w:tcPr>
            <w:tcW w:w="1166" w:type="dxa"/>
          </w:tcPr>
          <w:p w14:paraId="6E071DCB" w14:textId="77777777" w:rsidR="004E41FC" w:rsidRPr="00362205" w:rsidRDefault="004E41FC" w:rsidP="00E0239D">
            <w:pPr>
              <w:rPr>
                <w:rFonts w:ascii="標楷體" w:eastAsia="標楷體" w:hAnsi="標楷體"/>
              </w:rPr>
            </w:pPr>
            <w:r w:rsidRPr="00362205">
              <w:rPr>
                <w:rFonts w:ascii="標楷體" w:eastAsia="標楷體" w:hAnsi="標楷體"/>
              </w:rPr>
              <w:t>選單內容</w:t>
            </w:r>
          </w:p>
        </w:tc>
        <w:tc>
          <w:tcPr>
            <w:tcW w:w="672" w:type="dxa"/>
          </w:tcPr>
          <w:p w14:paraId="220ED601" w14:textId="77777777" w:rsidR="004E41FC" w:rsidRPr="00362205" w:rsidRDefault="004E41FC" w:rsidP="00E0239D">
            <w:pPr>
              <w:rPr>
                <w:rFonts w:ascii="標楷體" w:eastAsia="標楷體" w:hAnsi="標楷體"/>
              </w:rPr>
            </w:pPr>
            <w:r w:rsidRPr="00362205">
              <w:rPr>
                <w:rFonts w:ascii="標楷體" w:eastAsia="標楷體" w:hAnsi="標楷體"/>
              </w:rPr>
              <w:t>必填</w:t>
            </w:r>
          </w:p>
        </w:tc>
        <w:tc>
          <w:tcPr>
            <w:tcW w:w="694" w:type="dxa"/>
          </w:tcPr>
          <w:p w14:paraId="2E34B583" w14:textId="77777777" w:rsidR="004E41FC" w:rsidRPr="00362205" w:rsidRDefault="004E41FC" w:rsidP="00E0239D">
            <w:pPr>
              <w:rPr>
                <w:rFonts w:ascii="標楷體" w:eastAsia="標楷體" w:hAnsi="標楷體"/>
              </w:rPr>
            </w:pPr>
            <w:r w:rsidRPr="00362205">
              <w:rPr>
                <w:rFonts w:ascii="標楷體" w:eastAsia="標楷體" w:hAnsi="標楷體"/>
              </w:rPr>
              <w:t>R/W</w:t>
            </w:r>
          </w:p>
        </w:tc>
        <w:tc>
          <w:tcPr>
            <w:tcW w:w="2706" w:type="dxa"/>
            <w:vMerge/>
          </w:tcPr>
          <w:p w14:paraId="37243191" w14:textId="77777777" w:rsidR="004E41FC" w:rsidRPr="00362205" w:rsidRDefault="004E41FC" w:rsidP="00E0239D">
            <w:pPr>
              <w:rPr>
                <w:rFonts w:ascii="標楷體" w:eastAsia="標楷體" w:hAnsi="標楷體"/>
              </w:rPr>
            </w:pPr>
          </w:p>
        </w:tc>
      </w:tr>
      <w:tr w:rsidR="004E41FC" w:rsidRPr="00362205" w14:paraId="718B9497" w14:textId="77777777" w:rsidTr="0022279A">
        <w:trPr>
          <w:trHeight w:val="244"/>
          <w:jc w:val="center"/>
        </w:trPr>
        <w:tc>
          <w:tcPr>
            <w:tcW w:w="457" w:type="dxa"/>
          </w:tcPr>
          <w:p w14:paraId="28153B19" w14:textId="77777777" w:rsidR="004E41FC" w:rsidRPr="00362205" w:rsidRDefault="004E41FC" w:rsidP="00E0239D">
            <w:pPr>
              <w:rPr>
                <w:rFonts w:ascii="標楷體" w:eastAsia="標楷體" w:hAnsi="標楷體"/>
              </w:rPr>
            </w:pPr>
            <w:r w:rsidRPr="00362205">
              <w:rPr>
                <w:rFonts w:ascii="標楷體" w:eastAsia="標楷體" w:hAnsi="標楷體" w:hint="eastAsia"/>
              </w:rPr>
              <w:t>1.</w:t>
            </w:r>
          </w:p>
        </w:tc>
        <w:tc>
          <w:tcPr>
            <w:tcW w:w="2388" w:type="dxa"/>
          </w:tcPr>
          <w:p w14:paraId="5188EC59" w14:textId="739CB33B" w:rsidR="004E41FC" w:rsidRPr="00362205" w:rsidRDefault="004E41FC">
            <w:pPr>
              <w:rPr>
                <w:rFonts w:ascii="標楷體" w:eastAsia="標楷體" w:hAnsi="標楷體"/>
              </w:rPr>
            </w:pPr>
            <w:r>
              <w:rPr>
                <w:rFonts w:ascii="標楷體" w:eastAsia="標楷體" w:hAnsi="標楷體" w:hint="eastAsia"/>
              </w:rPr>
              <w:t>工作</w:t>
            </w:r>
            <w:r w:rsidR="00501606">
              <w:rPr>
                <w:rFonts w:ascii="標楷體" w:eastAsia="標楷體" w:hAnsi="標楷體" w:hint="eastAsia"/>
              </w:rPr>
              <w:t>年月</w:t>
            </w:r>
          </w:p>
        </w:tc>
        <w:tc>
          <w:tcPr>
            <w:tcW w:w="936" w:type="dxa"/>
          </w:tcPr>
          <w:p w14:paraId="0CE00101" w14:textId="5D94E288" w:rsidR="004E41FC" w:rsidRPr="00362205" w:rsidRDefault="004E41FC" w:rsidP="00E0239D">
            <w:pPr>
              <w:rPr>
                <w:rFonts w:ascii="標楷體" w:eastAsia="標楷體" w:hAnsi="標楷體"/>
              </w:rPr>
            </w:pPr>
            <w:r>
              <w:rPr>
                <w:rFonts w:ascii="標楷體" w:eastAsia="標楷體" w:hAnsi="標楷體" w:hint="eastAsia"/>
                <w:lang w:eastAsia="zh-HK"/>
              </w:rPr>
              <w:t>9</w:t>
            </w:r>
            <w:r w:rsidR="00501606">
              <w:rPr>
                <w:rFonts w:ascii="標楷體" w:eastAsia="標楷體" w:hAnsi="標楷體" w:hint="eastAsia"/>
              </w:rPr>
              <w:t>(5)</w:t>
            </w:r>
          </w:p>
        </w:tc>
        <w:tc>
          <w:tcPr>
            <w:tcW w:w="896" w:type="dxa"/>
          </w:tcPr>
          <w:p w14:paraId="089341B5" w14:textId="1B4467D5" w:rsidR="004E41FC" w:rsidRPr="00362205" w:rsidRDefault="004E41FC" w:rsidP="00E0239D">
            <w:pPr>
              <w:rPr>
                <w:rFonts w:ascii="標楷體" w:eastAsia="標楷體" w:hAnsi="標楷體"/>
              </w:rPr>
            </w:pPr>
          </w:p>
        </w:tc>
        <w:tc>
          <w:tcPr>
            <w:tcW w:w="1166" w:type="dxa"/>
          </w:tcPr>
          <w:p w14:paraId="144C7507" w14:textId="642F74B8" w:rsidR="004E41FC" w:rsidRPr="00362205" w:rsidRDefault="004E41FC" w:rsidP="00E0239D">
            <w:pPr>
              <w:rPr>
                <w:rFonts w:ascii="標楷體" w:eastAsia="標楷體" w:hAnsi="標楷體"/>
              </w:rPr>
            </w:pPr>
          </w:p>
        </w:tc>
        <w:tc>
          <w:tcPr>
            <w:tcW w:w="672" w:type="dxa"/>
          </w:tcPr>
          <w:p w14:paraId="543250D4" w14:textId="4520B692" w:rsidR="004E41FC" w:rsidRPr="00362205" w:rsidRDefault="004E41FC" w:rsidP="00E0239D">
            <w:pPr>
              <w:rPr>
                <w:rFonts w:ascii="標楷體" w:eastAsia="標楷體" w:hAnsi="標楷體"/>
              </w:rPr>
            </w:pPr>
          </w:p>
        </w:tc>
        <w:tc>
          <w:tcPr>
            <w:tcW w:w="694" w:type="dxa"/>
          </w:tcPr>
          <w:p w14:paraId="2953B334" w14:textId="77777777" w:rsidR="004E41FC" w:rsidRPr="00362205" w:rsidRDefault="004E41FC" w:rsidP="00E0239D">
            <w:pPr>
              <w:rPr>
                <w:rFonts w:ascii="標楷體" w:eastAsia="標楷體" w:hAnsi="標楷體"/>
              </w:rPr>
            </w:pPr>
          </w:p>
        </w:tc>
        <w:tc>
          <w:tcPr>
            <w:tcW w:w="2706" w:type="dxa"/>
          </w:tcPr>
          <w:p w14:paraId="6F42D252" w14:textId="6903140A" w:rsidR="004E41FC" w:rsidRPr="00362205" w:rsidRDefault="004E41FC" w:rsidP="00E0239D">
            <w:pPr>
              <w:rPr>
                <w:rFonts w:ascii="標楷體" w:eastAsia="標楷體" w:hAnsi="標楷體"/>
              </w:rPr>
            </w:pPr>
            <w:r>
              <w:rPr>
                <w:rFonts w:ascii="標楷體" w:eastAsia="標楷體" w:hAnsi="標楷體" w:hint="eastAsia"/>
              </w:rPr>
              <w:t>可不輸入,為0查全部</w:t>
            </w:r>
          </w:p>
        </w:tc>
      </w:tr>
      <w:tr w:rsidR="004E41FC" w:rsidRPr="00362205" w14:paraId="1DFDB1A7" w14:textId="77777777" w:rsidTr="0022279A">
        <w:trPr>
          <w:trHeight w:val="244"/>
          <w:jc w:val="center"/>
        </w:trPr>
        <w:tc>
          <w:tcPr>
            <w:tcW w:w="457" w:type="dxa"/>
          </w:tcPr>
          <w:p w14:paraId="53009256" w14:textId="0FB6A0CD" w:rsidR="004E41FC" w:rsidRDefault="004E41FC" w:rsidP="00E0239D">
            <w:pPr>
              <w:rPr>
                <w:rFonts w:ascii="標楷體" w:eastAsia="標楷體" w:hAnsi="標楷體"/>
              </w:rPr>
            </w:pPr>
          </w:p>
        </w:tc>
        <w:tc>
          <w:tcPr>
            <w:tcW w:w="2388" w:type="dxa"/>
          </w:tcPr>
          <w:p w14:paraId="57FAE115" w14:textId="09F42F19" w:rsidR="004E41FC" w:rsidRPr="00067EED" w:rsidRDefault="004E41FC" w:rsidP="00E0239D">
            <w:pPr>
              <w:rPr>
                <w:rFonts w:ascii="標楷體" w:eastAsia="標楷體" w:hAnsi="標楷體"/>
                <w:color w:val="FF0000"/>
                <w:lang w:eastAsia="zh-HK"/>
              </w:rPr>
            </w:pPr>
          </w:p>
        </w:tc>
        <w:tc>
          <w:tcPr>
            <w:tcW w:w="936" w:type="dxa"/>
          </w:tcPr>
          <w:p w14:paraId="4E99B56D" w14:textId="43B345A8" w:rsidR="004E41FC" w:rsidRPr="00185E69" w:rsidRDefault="004E41FC" w:rsidP="00E0239D">
            <w:pPr>
              <w:rPr>
                <w:rFonts w:ascii="標楷體" w:eastAsia="標楷體" w:hAnsi="標楷體"/>
                <w:color w:val="FF0000"/>
              </w:rPr>
            </w:pPr>
          </w:p>
        </w:tc>
        <w:tc>
          <w:tcPr>
            <w:tcW w:w="896" w:type="dxa"/>
          </w:tcPr>
          <w:p w14:paraId="79D1E56B" w14:textId="77777777" w:rsidR="004E41FC" w:rsidRPr="00362205" w:rsidRDefault="004E41FC" w:rsidP="00E0239D">
            <w:pPr>
              <w:rPr>
                <w:rFonts w:ascii="標楷體" w:eastAsia="標楷體" w:hAnsi="標楷體"/>
              </w:rPr>
            </w:pPr>
          </w:p>
        </w:tc>
        <w:tc>
          <w:tcPr>
            <w:tcW w:w="1166" w:type="dxa"/>
          </w:tcPr>
          <w:p w14:paraId="045B3D60" w14:textId="78D94EDC" w:rsidR="004E41FC" w:rsidRPr="00362205" w:rsidDel="00D34C0F" w:rsidRDefault="004E41FC" w:rsidP="00E0239D">
            <w:pPr>
              <w:rPr>
                <w:rFonts w:ascii="標楷體" w:eastAsia="標楷體" w:hAnsi="標楷體"/>
              </w:rPr>
            </w:pPr>
          </w:p>
        </w:tc>
        <w:tc>
          <w:tcPr>
            <w:tcW w:w="672" w:type="dxa"/>
          </w:tcPr>
          <w:p w14:paraId="3B4E36F6" w14:textId="21FA99AB" w:rsidR="004E41FC" w:rsidRPr="00362205" w:rsidRDefault="004E41FC" w:rsidP="00E0239D">
            <w:pPr>
              <w:rPr>
                <w:rFonts w:ascii="標楷體" w:eastAsia="標楷體" w:hAnsi="標楷體"/>
              </w:rPr>
            </w:pPr>
          </w:p>
        </w:tc>
        <w:tc>
          <w:tcPr>
            <w:tcW w:w="694" w:type="dxa"/>
          </w:tcPr>
          <w:p w14:paraId="429F3FDA" w14:textId="77777777" w:rsidR="004E41FC" w:rsidRPr="00362205" w:rsidRDefault="004E41FC" w:rsidP="00E0239D">
            <w:pPr>
              <w:rPr>
                <w:rFonts w:ascii="標楷體" w:eastAsia="標楷體" w:hAnsi="標楷體"/>
              </w:rPr>
            </w:pPr>
          </w:p>
        </w:tc>
        <w:tc>
          <w:tcPr>
            <w:tcW w:w="2706" w:type="dxa"/>
          </w:tcPr>
          <w:p w14:paraId="726168C8" w14:textId="6781F897" w:rsidR="004E41FC" w:rsidRPr="00236C1A" w:rsidRDefault="004E41FC" w:rsidP="00E0239D">
            <w:pPr>
              <w:rPr>
                <w:rFonts w:ascii="標楷體" w:eastAsia="標楷體" w:hAnsi="標楷體"/>
              </w:rPr>
            </w:pPr>
          </w:p>
        </w:tc>
      </w:tr>
      <w:tr w:rsidR="004E41FC" w:rsidRPr="00362205" w14:paraId="41173E7F" w14:textId="77777777" w:rsidTr="0022279A">
        <w:trPr>
          <w:trHeight w:val="244"/>
          <w:jc w:val="center"/>
        </w:trPr>
        <w:tc>
          <w:tcPr>
            <w:tcW w:w="457" w:type="dxa"/>
          </w:tcPr>
          <w:p w14:paraId="289503D9" w14:textId="63717A0A" w:rsidR="004E41FC" w:rsidRDefault="004E41FC" w:rsidP="00E0239D">
            <w:pPr>
              <w:rPr>
                <w:rFonts w:ascii="標楷體" w:eastAsia="標楷體" w:hAnsi="標楷體"/>
              </w:rPr>
            </w:pPr>
          </w:p>
        </w:tc>
        <w:tc>
          <w:tcPr>
            <w:tcW w:w="2388" w:type="dxa"/>
          </w:tcPr>
          <w:p w14:paraId="77C16DCD" w14:textId="7D98A150" w:rsidR="004E41FC" w:rsidRDefault="004E41FC" w:rsidP="00E0239D">
            <w:pPr>
              <w:rPr>
                <w:rFonts w:ascii="標楷體" w:eastAsia="標楷體" w:hAnsi="標楷體"/>
              </w:rPr>
            </w:pPr>
          </w:p>
        </w:tc>
        <w:tc>
          <w:tcPr>
            <w:tcW w:w="936" w:type="dxa"/>
          </w:tcPr>
          <w:p w14:paraId="529E46BC" w14:textId="005FAD04" w:rsidR="004E41FC" w:rsidRPr="00362205" w:rsidRDefault="004E41FC" w:rsidP="00E0239D">
            <w:pPr>
              <w:rPr>
                <w:rFonts w:ascii="標楷體" w:eastAsia="標楷體" w:hAnsi="標楷體"/>
              </w:rPr>
            </w:pPr>
          </w:p>
        </w:tc>
        <w:tc>
          <w:tcPr>
            <w:tcW w:w="896" w:type="dxa"/>
          </w:tcPr>
          <w:p w14:paraId="1D0C7E7A" w14:textId="77777777" w:rsidR="004E41FC" w:rsidRPr="00362205" w:rsidRDefault="004E41FC" w:rsidP="00E0239D">
            <w:pPr>
              <w:rPr>
                <w:rFonts w:ascii="標楷體" w:eastAsia="標楷體" w:hAnsi="標楷體"/>
              </w:rPr>
            </w:pPr>
          </w:p>
        </w:tc>
        <w:tc>
          <w:tcPr>
            <w:tcW w:w="1166" w:type="dxa"/>
          </w:tcPr>
          <w:p w14:paraId="035CE28B" w14:textId="40E7316B" w:rsidR="004E41FC" w:rsidRPr="00362205" w:rsidRDefault="004E41FC" w:rsidP="00E0239D">
            <w:pPr>
              <w:rPr>
                <w:rFonts w:ascii="標楷體" w:eastAsia="標楷體" w:hAnsi="標楷體"/>
              </w:rPr>
            </w:pPr>
          </w:p>
        </w:tc>
        <w:tc>
          <w:tcPr>
            <w:tcW w:w="672" w:type="dxa"/>
          </w:tcPr>
          <w:p w14:paraId="1D6BA845" w14:textId="77777777" w:rsidR="004E41FC" w:rsidRPr="00362205" w:rsidRDefault="004E41FC" w:rsidP="00E0239D">
            <w:pPr>
              <w:rPr>
                <w:rFonts w:ascii="標楷體" w:eastAsia="標楷體" w:hAnsi="標楷體"/>
              </w:rPr>
            </w:pPr>
          </w:p>
        </w:tc>
        <w:tc>
          <w:tcPr>
            <w:tcW w:w="694" w:type="dxa"/>
          </w:tcPr>
          <w:p w14:paraId="46231444" w14:textId="77777777" w:rsidR="004E41FC" w:rsidRPr="00362205" w:rsidRDefault="004E41FC" w:rsidP="00E0239D">
            <w:pPr>
              <w:rPr>
                <w:rFonts w:ascii="標楷體" w:eastAsia="標楷體" w:hAnsi="標楷體"/>
              </w:rPr>
            </w:pPr>
          </w:p>
        </w:tc>
        <w:tc>
          <w:tcPr>
            <w:tcW w:w="2706" w:type="dxa"/>
          </w:tcPr>
          <w:p w14:paraId="4ACD4D31" w14:textId="339A48CA" w:rsidR="004E41FC" w:rsidRPr="00236C1A" w:rsidRDefault="004E41FC" w:rsidP="00E0239D">
            <w:pPr>
              <w:rPr>
                <w:rFonts w:ascii="標楷體" w:eastAsia="標楷體" w:hAnsi="標楷體"/>
              </w:rPr>
            </w:pPr>
          </w:p>
        </w:tc>
      </w:tr>
    </w:tbl>
    <w:p w14:paraId="1EEC6386" w14:textId="30F75C13" w:rsidR="00006D5A" w:rsidRPr="004E41FC" w:rsidRDefault="00006D5A">
      <w:pPr>
        <w:widowControl/>
        <w:rPr>
          <w:rFonts w:eastAsia="標楷體"/>
          <w:sz w:val="26"/>
        </w:rPr>
      </w:pPr>
    </w:p>
    <w:p w14:paraId="10832938" w14:textId="77777777" w:rsidR="004E41FC" w:rsidRDefault="004E41FC">
      <w:pPr>
        <w:widowControl/>
        <w:rPr>
          <w:rFonts w:ascii="標楷體" w:eastAsia="標楷體" w:hAnsi="標楷體"/>
          <w:sz w:val="32"/>
          <w:szCs w:val="20"/>
        </w:rPr>
      </w:pPr>
      <w:r>
        <w:rPr>
          <w:rFonts w:ascii="標楷體" w:hAnsi="標楷體"/>
        </w:rPr>
        <w:br w:type="page"/>
      </w:r>
    </w:p>
    <w:p w14:paraId="01AD6BE7" w14:textId="25462EEE" w:rsidR="007C4EBE" w:rsidRPr="004F456B" w:rsidRDefault="008F4AD9" w:rsidP="007C4EBE">
      <w:pPr>
        <w:pStyle w:val="3"/>
        <w:numPr>
          <w:ilvl w:val="2"/>
          <w:numId w:val="1"/>
        </w:numPr>
        <w:rPr>
          <w:rFonts w:ascii="標楷體" w:hAnsi="標楷體"/>
        </w:rPr>
      </w:pPr>
      <w:r>
        <w:rPr>
          <w:rFonts w:ascii="標楷體" w:hAnsi="標楷體" w:hint="eastAsia"/>
        </w:rPr>
        <w:lastRenderedPageBreak/>
        <w:t>L6751介紹人加碼獎勵津貼標準設定</w:t>
      </w:r>
    </w:p>
    <w:p w14:paraId="75114106" w14:textId="77777777" w:rsidR="007C4EBE" w:rsidRPr="00362205" w:rsidRDefault="007C4EBE" w:rsidP="00D01BCC">
      <w:pPr>
        <w:pStyle w:val="a"/>
      </w:pPr>
      <w:r w:rsidRPr="00362205">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7C4EBE" w:rsidRPr="00362205" w14:paraId="2F5807CF" w14:textId="77777777" w:rsidTr="001D1D1B">
        <w:trPr>
          <w:trHeight w:val="277"/>
        </w:trPr>
        <w:tc>
          <w:tcPr>
            <w:tcW w:w="1548" w:type="dxa"/>
            <w:tcBorders>
              <w:top w:val="single" w:sz="8" w:space="0" w:color="000000"/>
              <w:bottom w:val="single" w:sz="8" w:space="0" w:color="000000"/>
              <w:right w:val="single" w:sz="8" w:space="0" w:color="000000"/>
            </w:tcBorders>
            <w:shd w:val="clear" w:color="auto" w:fill="F3F3F3"/>
          </w:tcPr>
          <w:p w14:paraId="31F887A8" w14:textId="77777777" w:rsidR="007C4EBE" w:rsidRPr="00362205" w:rsidRDefault="007C4EBE" w:rsidP="001D1D1B">
            <w:pPr>
              <w:rPr>
                <w:rFonts w:ascii="標楷體" w:eastAsia="標楷體" w:hAnsi="標楷體"/>
              </w:rPr>
            </w:pPr>
            <w:r w:rsidRPr="00362205">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267907FB" w14:textId="77777777" w:rsidR="008F4AD9" w:rsidRDefault="008F4AD9" w:rsidP="008F4AD9">
            <w:pPr>
              <w:rPr>
                <w:rFonts w:ascii="標楷體" w:eastAsia="標楷體" w:hAnsi="標楷體"/>
              </w:rPr>
            </w:pPr>
            <w:r>
              <w:rPr>
                <w:rFonts w:ascii="標楷體" w:eastAsia="標楷體" w:hAnsi="標楷體" w:hint="eastAsia"/>
              </w:rPr>
              <w:t>介紹人加碼獎勵津貼標準設定</w:t>
            </w:r>
          </w:p>
          <w:p w14:paraId="0C33FAC2" w14:textId="77777777" w:rsidR="008F4AD9" w:rsidRDefault="008F4AD9" w:rsidP="008F4AD9">
            <w:pPr>
              <w:rPr>
                <w:rFonts w:ascii="標楷體" w:eastAsia="標楷體" w:hAnsi="標楷體"/>
              </w:rPr>
            </w:pPr>
            <w:r>
              <w:rPr>
                <w:rFonts w:ascii="標楷體" w:eastAsia="標楷體" w:hAnsi="標楷體" w:hint="eastAsia"/>
              </w:rPr>
              <w:t>1</w:t>
            </w:r>
            <w:r>
              <w:rPr>
                <w:rFonts w:ascii="標楷體" w:eastAsia="標楷體" w:hAnsi="標楷體"/>
              </w:rPr>
              <w:t>.</w:t>
            </w:r>
            <w:r w:rsidRPr="00372A04">
              <w:rPr>
                <w:rFonts w:ascii="標楷體" w:eastAsia="標楷體" w:hAnsi="標楷體" w:hint="eastAsia"/>
              </w:rPr>
              <w:t>獎勵津貼</w:t>
            </w:r>
            <w:r>
              <w:rPr>
                <w:rFonts w:ascii="標楷體" w:eastAsia="標楷體" w:hAnsi="標楷體" w:hint="eastAsia"/>
              </w:rPr>
              <w:t>發放條件為新貸案件及撥貸金額達到一定級距</w:t>
            </w:r>
          </w:p>
          <w:p w14:paraId="41279E65" w14:textId="77777777" w:rsidR="008F4AD9" w:rsidRDefault="008F4AD9" w:rsidP="008F4AD9">
            <w:pPr>
              <w:ind w:firstLineChars="100" w:firstLine="240"/>
              <w:rPr>
                <w:rFonts w:ascii="標楷體" w:eastAsia="標楷體" w:hAnsi="標楷體"/>
              </w:rPr>
            </w:pPr>
            <w:r>
              <w:rPr>
                <w:rFonts w:ascii="標楷體" w:eastAsia="標楷體" w:hAnsi="標楷體" w:hint="eastAsia"/>
              </w:rPr>
              <w:t>時可領取該級距的</w:t>
            </w:r>
            <w:r w:rsidRPr="00372A04">
              <w:rPr>
                <w:rFonts w:ascii="標楷體" w:eastAsia="標楷體" w:hAnsi="標楷體" w:hint="eastAsia"/>
              </w:rPr>
              <w:t>津貼</w:t>
            </w:r>
            <w:r>
              <w:rPr>
                <w:rFonts w:ascii="標楷體" w:eastAsia="標楷體" w:hAnsi="標楷體" w:hint="eastAsia"/>
              </w:rPr>
              <w:t>：</w:t>
            </w:r>
          </w:p>
          <w:p w14:paraId="27F47231" w14:textId="1B8D811B" w:rsidR="008F4AD9" w:rsidRDefault="008F4AD9" w:rsidP="008F4AD9">
            <w:pPr>
              <w:ind w:firstLineChars="100" w:firstLine="240"/>
              <w:rPr>
                <w:rFonts w:ascii="標楷體" w:eastAsia="標楷體" w:hAnsi="標楷體"/>
              </w:rPr>
            </w:pPr>
            <w:r>
              <w:rPr>
                <w:rFonts w:ascii="標楷體" w:eastAsia="標楷體" w:hAnsi="標楷體" w:hint="eastAsia"/>
              </w:rPr>
              <w:t>撥貸金額60</w:t>
            </w:r>
            <w:r w:rsidR="005C74BB">
              <w:rPr>
                <w:rFonts w:ascii="標楷體" w:eastAsia="標楷體" w:hAnsi="標楷體"/>
              </w:rPr>
              <w:t xml:space="preserve">  </w:t>
            </w:r>
            <w:r w:rsidR="005C74BB">
              <w:rPr>
                <w:rFonts w:ascii="標楷體" w:eastAsia="標楷體" w:hAnsi="標楷體" w:hint="eastAsia"/>
              </w:rPr>
              <w:t>(含)</w:t>
            </w:r>
            <w:r>
              <w:rPr>
                <w:rFonts w:ascii="標楷體" w:eastAsia="標楷體" w:hAnsi="標楷體" w:hint="eastAsia"/>
              </w:rPr>
              <w:t>萬以上 ~</w:t>
            </w:r>
            <w:r>
              <w:rPr>
                <w:rFonts w:ascii="標楷體" w:eastAsia="標楷體" w:hAnsi="標楷體"/>
              </w:rPr>
              <w:t xml:space="preserve"> </w:t>
            </w:r>
            <w:r w:rsidR="005C74BB">
              <w:rPr>
                <w:rFonts w:ascii="標楷體" w:eastAsia="標楷體" w:hAnsi="標楷體" w:hint="eastAsia"/>
              </w:rPr>
              <w:t>3</w:t>
            </w:r>
            <w:r w:rsidR="005C74BB">
              <w:rPr>
                <w:rFonts w:ascii="標楷體" w:eastAsia="標楷體" w:hAnsi="標楷體"/>
              </w:rPr>
              <w:t>0</w:t>
            </w:r>
            <w:r w:rsidR="005C74BB">
              <w:rPr>
                <w:rFonts w:ascii="標楷體" w:eastAsia="標楷體" w:hAnsi="標楷體" w:hint="eastAsia"/>
              </w:rPr>
              <w:t>0</w:t>
            </w:r>
            <w:r>
              <w:rPr>
                <w:rFonts w:ascii="標楷體" w:eastAsia="標楷體" w:hAnsi="標楷體" w:hint="eastAsia"/>
              </w:rPr>
              <w:t>萬</w:t>
            </w:r>
            <w:r>
              <w:rPr>
                <w:rFonts w:ascii="新細明體" w:hAnsi="新細明體" w:hint="eastAsia"/>
              </w:rPr>
              <w:t>，</w:t>
            </w:r>
            <w:r w:rsidRPr="00372A04">
              <w:rPr>
                <w:rFonts w:ascii="標楷體" w:eastAsia="標楷體" w:hAnsi="標楷體" w:hint="eastAsia"/>
              </w:rPr>
              <w:t>津貼</w:t>
            </w:r>
            <w:r>
              <w:rPr>
                <w:rFonts w:ascii="標楷體" w:eastAsia="標楷體" w:hAnsi="標楷體"/>
              </w:rPr>
              <w:t>200</w:t>
            </w:r>
            <w:r>
              <w:rPr>
                <w:rFonts w:ascii="標楷體" w:eastAsia="標楷體" w:hAnsi="標楷體" w:hint="eastAsia"/>
              </w:rPr>
              <w:t>元</w:t>
            </w:r>
          </w:p>
          <w:p w14:paraId="67CD920C" w14:textId="568DF28E" w:rsidR="008F4AD9" w:rsidRDefault="008F4AD9" w:rsidP="008F4AD9">
            <w:pPr>
              <w:ind w:firstLineChars="100" w:firstLine="240"/>
              <w:rPr>
                <w:rFonts w:ascii="標楷體" w:eastAsia="標楷體" w:hAnsi="標楷體"/>
              </w:rPr>
            </w:pPr>
            <w:r>
              <w:rPr>
                <w:rFonts w:ascii="標楷體" w:eastAsia="標楷體" w:hAnsi="標楷體" w:hint="eastAsia"/>
              </w:rPr>
              <w:t>撥貸金額</w:t>
            </w:r>
            <w:r w:rsidR="005C74BB">
              <w:rPr>
                <w:rFonts w:ascii="標楷體" w:eastAsia="標楷體" w:hAnsi="標楷體" w:hint="eastAsia"/>
              </w:rPr>
              <w:t>3</w:t>
            </w:r>
            <w:r w:rsidR="005C74BB">
              <w:rPr>
                <w:rFonts w:ascii="標楷體" w:eastAsia="標楷體" w:hAnsi="標楷體"/>
              </w:rPr>
              <w:t>0</w:t>
            </w:r>
            <w:r>
              <w:rPr>
                <w:rFonts w:ascii="標楷體" w:eastAsia="標楷體" w:hAnsi="標楷體" w:hint="eastAsia"/>
              </w:rPr>
              <w:t>0</w:t>
            </w:r>
            <w:r w:rsidR="005C74BB">
              <w:rPr>
                <w:rFonts w:ascii="標楷體" w:eastAsia="標楷體" w:hAnsi="標楷體"/>
              </w:rPr>
              <w:t xml:space="preserve"> </w:t>
            </w:r>
            <w:r w:rsidR="005C74BB">
              <w:rPr>
                <w:rFonts w:ascii="標楷體" w:eastAsia="標楷體" w:hAnsi="標楷體" w:hint="eastAsia"/>
              </w:rPr>
              <w:t>(含)</w:t>
            </w:r>
            <w:r>
              <w:rPr>
                <w:rFonts w:ascii="標楷體" w:eastAsia="標楷體" w:hAnsi="標楷體" w:hint="eastAsia"/>
              </w:rPr>
              <w:t>萬以上</w:t>
            </w:r>
            <w:r w:rsidR="005C74BB">
              <w:rPr>
                <w:rFonts w:ascii="標楷體" w:eastAsia="標楷體" w:hAnsi="標楷體" w:hint="eastAsia"/>
              </w:rPr>
              <w:t xml:space="preserve"> </w:t>
            </w:r>
            <w:r>
              <w:rPr>
                <w:rFonts w:ascii="標楷體" w:eastAsia="標楷體" w:hAnsi="標楷體" w:hint="eastAsia"/>
              </w:rPr>
              <w:t>~</w:t>
            </w:r>
            <w:r w:rsidR="005C74BB">
              <w:rPr>
                <w:rFonts w:ascii="標楷體" w:eastAsia="標楷體" w:hAnsi="標楷體"/>
              </w:rPr>
              <w:t xml:space="preserve"> 6</w:t>
            </w:r>
            <w:r>
              <w:rPr>
                <w:rFonts w:ascii="標楷體" w:eastAsia="標楷體" w:hAnsi="標楷體" w:hint="eastAsia"/>
              </w:rPr>
              <w:t>00萬</w:t>
            </w:r>
            <w:r>
              <w:rPr>
                <w:rFonts w:ascii="新細明體" w:hAnsi="新細明體" w:hint="eastAsia"/>
              </w:rPr>
              <w:t>，</w:t>
            </w:r>
            <w:r w:rsidRPr="00372A04">
              <w:rPr>
                <w:rFonts w:ascii="標楷體" w:eastAsia="標楷體" w:hAnsi="標楷體" w:hint="eastAsia"/>
              </w:rPr>
              <w:t>津貼</w:t>
            </w:r>
            <w:r>
              <w:rPr>
                <w:rFonts w:ascii="標楷體" w:eastAsia="標楷體" w:hAnsi="標楷體" w:hint="eastAsia"/>
              </w:rPr>
              <w:t>500元</w:t>
            </w:r>
          </w:p>
          <w:p w14:paraId="5468C4CE" w14:textId="48F5D639" w:rsidR="008F4AD9" w:rsidRDefault="008F4AD9" w:rsidP="008F4AD9">
            <w:pPr>
              <w:ind w:firstLineChars="100" w:firstLine="240"/>
              <w:rPr>
                <w:rFonts w:ascii="標楷體" w:eastAsia="標楷體" w:hAnsi="標楷體"/>
              </w:rPr>
            </w:pPr>
            <w:r>
              <w:rPr>
                <w:rFonts w:ascii="標楷體" w:eastAsia="標楷體" w:hAnsi="標楷體" w:hint="eastAsia"/>
              </w:rPr>
              <w:t>撥貸金額</w:t>
            </w:r>
            <w:r w:rsidR="005C74BB">
              <w:rPr>
                <w:rFonts w:ascii="標楷體" w:eastAsia="標楷體" w:hAnsi="標楷體"/>
              </w:rPr>
              <w:t>6</w:t>
            </w:r>
            <w:r>
              <w:rPr>
                <w:rFonts w:ascii="標楷體" w:eastAsia="標楷體" w:hAnsi="標楷體" w:hint="eastAsia"/>
              </w:rPr>
              <w:t>00</w:t>
            </w:r>
            <w:r w:rsidR="005C74BB">
              <w:rPr>
                <w:rFonts w:ascii="標楷體" w:eastAsia="標楷體" w:hAnsi="標楷體"/>
              </w:rPr>
              <w:t xml:space="preserve"> </w:t>
            </w:r>
            <w:r w:rsidR="005C74BB">
              <w:rPr>
                <w:rFonts w:ascii="標楷體" w:eastAsia="標楷體" w:hAnsi="標楷體" w:hint="eastAsia"/>
              </w:rPr>
              <w:t>(含)</w:t>
            </w:r>
            <w:r>
              <w:rPr>
                <w:rFonts w:ascii="標楷體" w:eastAsia="標楷體" w:hAnsi="標楷體" w:hint="eastAsia"/>
              </w:rPr>
              <w:t>萬以上</w:t>
            </w:r>
            <w:r w:rsidR="005C74BB">
              <w:rPr>
                <w:rFonts w:ascii="標楷體" w:eastAsia="標楷體" w:hAnsi="標楷體" w:hint="eastAsia"/>
              </w:rPr>
              <w:t xml:space="preserve"> ~</w:t>
            </w:r>
            <w:r w:rsidR="005C74BB">
              <w:rPr>
                <w:rFonts w:ascii="標楷體" w:eastAsia="標楷體" w:hAnsi="標楷體"/>
              </w:rPr>
              <w:t>10</w:t>
            </w:r>
            <w:r w:rsidR="005C74BB">
              <w:rPr>
                <w:rFonts w:ascii="標楷體" w:eastAsia="標楷體" w:hAnsi="標楷體" w:hint="eastAsia"/>
              </w:rPr>
              <w:t>00萬</w:t>
            </w:r>
            <w:r>
              <w:rPr>
                <w:rFonts w:ascii="新細明體" w:hAnsi="新細明體" w:hint="eastAsia"/>
              </w:rPr>
              <w:t>，</w:t>
            </w:r>
            <w:r w:rsidRPr="00372A04">
              <w:rPr>
                <w:rFonts w:ascii="標楷體" w:eastAsia="標楷體" w:hAnsi="標楷體" w:hint="eastAsia"/>
              </w:rPr>
              <w:t>津貼</w:t>
            </w:r>
            <w:r w:rsidR="005C74BB">
              <w:rPr>
                <w:rFonts w:ascii="標楷體" w:eastAsia="標楷體" w:hAnsi="標楷體"/>
              </w:rPr>
              <w:t>8</w:t>
            </w:r>
            <w:r w:rsidR="005C74BB">
              <w:rPr>
                <w:rFonts w:ascii="標楷體" w:eastAsia="標楷體" w:hAnsi="標楷體" w:hint="eastAsia"/>
              </w:rPr>
              <w:t>00</w:t>
            </w:r>
            <w:r>
              <w:rPr>
                <w:rFonts w:ascii="標楷體" w:eastAsia="標楷體" w:hAnsi="標楷體" w:hint="eastAsia"/>
              </w:rPr>
              <w:t>元</w:t>
            </w:r>
          </w:p>
          <w:p w14:paraId="7F2D7D88" w14:textId="5F3E6A0B" w:rsidR="005C74BB" w:rsidRPr="005C74BB" w:rsidRDefault="005C74BB">
            <w:pPr>
              <w:ind w:firstLineChars="100" w:firstLine="240"/>
              <w:rPr>
                <w:rFonts w:ascii="標楷體" w:eastAsia="標楷體" w:hAnsi="標楷體"/>
              </w:rPr>
            </w:pPr>
            <w:r>
              <w:rPr>
                <w:rFonts w:ascii="標楷體" w:eastAsia="標楷體" w:hAnsi="標楷體" w:hint="eastAsia"/>
              </w:rPr>
              <w:t>撥貸金額</w:t>
            </w:r>
            <w:r>
              <w:rPr>
                <w:rFonts w:ascii="標楷體" w:eastAsia="標楷體" w:hAnsi="標楷體"/>
              </w:rPr>
              <w:t>10</w:t>
            </w:r>
            <w:r>
              <w:rPr>
                <w:rFonts w:ascii="標楷體" w:eastAsia="標楷體" w:hAnsi="標楷體" w:hint="eastAsia"/>
              </w:rPr>
              <w:t>00(含)萬以上</w:t>
            </w:r>
            <w:r>
              <w:rPr>
                <w:rFonts w:ascii="新細明體" w:hAnsi="新細明體" w:hint="eastAsia"/>
              </w:rPr>
              <w:t>，</w:t>
            </w:r>
            <w:r w:rsidRPr="00372A04">
              <w:rPr>
                <w:rFonts w:ascii="標楷體" w:eastAsia="標楷體" w:hAnsi="標楷體" w:hint="eastAsia"/>
              </w:rPr>
              <w:t>津貼</w:t>
            </w:r>
            <w:r>
              <w:rPr>
                <w:rFonts w:ascii="標楷體" w:eastAsia="標楷體" w:hAnsi="標楷體"/>
              </w:rPr>
              <w:t>12</w:t>
            </w:r>
            <w:r>
              <w:rPr>
                <w:rFonts w:ascii="標楷體" w:eastAsia="標楷體" w:hAnsi="標楷體" w:hint="eastAsia"/>
              </w:rPr>
              <w:t>00元</w:t>
            </w:r>
          </w:p>
          <w:p w14:paraId="5252E2A2" w14:textId="77777777" w:rsidR="008F4AD9" w:rsidRDefault="008F4AD9" w:rsidP="008F4AD9">
            <w:pPr>
              <w:rPr>
                <w:rFonts w:ascii="標楷體" w:eastAsia="標楷體" w:hAnsi="標楷體"/>
              </w:rPr>
            </w:pPr>
            <w:r>
              <w:rPr>
                <w:rFonts w:ascii="標楷體" w:eastAsia="標楷體" w:hAnsi="標楷體" w:hint="eastAsia"/>
              </w:rPr>
              <w:t>2.</w:t>
            </w:r>
            <w:r w:rsidR="00A9180B">
              <w:rPr>
                <w:rFonts w:ascii="標楷體" w:eastAsia="標楷體" w:hAnsi="標楷體" w:hint="eastAsia"/>
                <w:lang w:eastAsia="zh-HK"/>
              </w:rPr>
              <w:t>以</w:t>
            </w:r>
            <w:r w:rsidR="00A9180B" w:rsidRPr="00BC13AF">
              <w:rPr>
                <w:rFonts w:ascii="標楷體" w:eastAsia="標楷體" w:hAnsi="標楷體" w:hint="eastAsia"/>
              </w:rPr>
              <w:t>計件代碼</w:t>
            </w:r>
            <w:r w:rsidR="00A9180B">
              <w:rPr>
                <w:rFonts w:ascii="標楷體" w:eastAsia="標楷體" w:hAnsi="標楷體" w:hint="eastAsia"/>
                <w:lang w:eastAsia="zh-HK"/>
              </w:rPr>
              <w:t>為篩</w:t>
            </w:r>
            <w:r w:rsidR="00A9180B" w:rsidRPr="00A9180B">
              <w:rPr>
                <w:rFonts w:ascii="標楷體" w:eastAsia="標楷體" w:hAnsi="標楷體" w:hint="eastAsia"/>
                <w:lang w:eastAsia="zh-HK"/>
              </w:rPr>
              <w:t>選條件</w:t>
            </w:r>
            <w:r w:rsidR="00A9180B" w:rsidRPr="00185E69">
              <w:rPr>
                <w:rFonts w:ascii="標楷體" w:eastAsia="標楷體" w:hAnsi="標楷體" w:hint="eastAsia"/>
              </w:rPr>
              <w:t>，</w:t>
            </w:r>
            <w:r w:rsidR="00A9180B" w:rsidRPr="00185E69">
              <w:rPr>
                <w:rFonts w:ascii="標楷體" w:eastAsia="標楷體" w:hAnsi="標楷體" w:hint="eastAsia"/>
                <w:lang w:eastAsia="zh-HK"/>
              </w:rPr>
              <w:t>可</w:t>
            </w:r>
            <w:r w:rsidR="00A9180B">
              <w:rPr>
                <w:rFonts w:ascii="標楷體" w:eastAsia="標楷體" w:hAnsi="標楷體" w:hint="eastAsia"/>
                <w:lang w:eastAsia="zh-HK"/>
              </w:rPr>
              <w:t>選擇多筆</w:t>
            </w:r>
            <w:r w:rsidR="00A9180B" w:rsidRPr="00BC13AF">
              <w:rPr>
                <w:rFonts w:ascii="標楷體" w:eastAsia="標楷體" w:hAnsi="標楷體" w:hint="eastAsia"/>
              </w:rPr>
              <w:t>計件代碼</w:t>
            </w:r>
            <w:r w:rsidR="00A9180B">
              <w:rPr>
                <w:rFonts w:ascii="標楷體" w:eastAsia="標楷體" w:hAnsi="標楷體" w:hint="eastAsia"/>
              </w:rPr>
              <w:t>；</w:t>
            </w:r>
          </w:p>
          <w:p w14:paraId="50CD4BD9" w14:textId="77777777" w:rsidR="008F4AD9" w:rsidRDefault="008F4AD9" w:rsidP="008F4AD9">
            <w:pPr>
              <w:rPr>
                <w:rFonts w:ascii="標楷體" w:eastAsia="標楷體" w:hAnsi="標楷體"/>
              </w:rPr>
            </w:pPr>
            <w:r>
              <w:rPr>
                <w:rFonts w:ascii="標楷體" w:eastAsia="標楷體" w:hAnsi="標楷體" w:hint="eastAsia"/>
              </w:rPr>
              <w:t xml:space="preserve">  </w:t>
            </w:r>
            <w:r w:rsidR="00A9180B">
              <w:rPr>
                <w:rFonts w:ascii="標楷體" w:eastAsia="標楷體" w:hAnsi="標楷體" w:hint="eastAsia"/>
                <w:lang w:eastAsia="zh-HK"/>
              </w:rPr>
              <w:t>以</w:t>
            </w:r>
            <w:r w:rsidR="000A0975">
              <w:rPr>
                <w:rFonts w:eastAsia="標楷體" w:hint="eastAsia"/>
              </w:rPr>
              <w:t>商品代碼</w:t>
            </w:r>
            <w:r w:rsidR="00A9180B">
              <w:rPr>
                <w:rFonts w:ascii="標楷體" w:eastAsia="標楷體" w:hAnsi="標楷體" w:hint="eastAsia"/>
                <w:lang w:eastAsia="zh-HK"/>
              </w:rPr>
              <w:t>為</w:t>
            </w:r>
            <w:r>
              <w:rPr>
                <w:rFonts w:ascii="標楷體" w:eastAsia="標楷體" w:hAnsi="標楷體" w:hint="eastAsia"/>
              </w:rPr>
              <w:t>排除條件</w:t>
            </w:r>
            <w:r w:rsidR="00A9180B" w:rsidRPr="00067EED">
              <w:rPr>
                <w:rFonts w:ascii="標楷體" w:eastAsia="標楷體" w:hAnsi="標楷體" w:hint="eastAsia"/>
              </w:rPr>
              <w:t>，</w:t>
            </w:r>
            <w:r w:rsidR="00A9180B" w:rsidRPr="00067EED">
              <w:rPr>
                <w:rFonts w:ascii="標楷體" w:eastAsia="標楷體" w:hAnsi="標楷體" w:hint="eastAsia"/>
                <w:lang w:eastAsia="zh-HK"/>
              </w:rPr>
              <w:t>可</w:t>
            </w:r>
            <w:r w:rsidR="00A9180B">
              <w:rPr>
                <w:rFonts w:ascii="標楷體" w:eastAsia="標楷體" w:hAnsi="標楷體" w:hint="eastAsia"/>
                <w:lang w:eastAsia="zh-HK"/>
              </w:rPr>
              <w:t>選擇多</w:t>
            </w:r>
            <w:r w:rsidR="000A0975">
              <w:rPr>
                <w:rFonts w:eastAsia="標楷體" w:hint="eastAsia"/>
              </w:rPr>
              <w:t>商品代碼</w:t>
            </w:r>
            <w:r w:rsidR="00A9180B">
              <w:rPr>
                <w:rFonts w:ascii="標楷體" w:eastAsia="標楷體" w:hAnsi="標楷體" w:hint="eastAsia"/>
              </w:rPr>
              <w:t>。</w:t>
            </w:r>
          </w:p>
          <w:p w14:paraId="6EE3AC5B" w14:textId="77777777" w:rsidR="007C4EBE" w:rsidRPr="00362205" w:rsidRDefault="007C4EBE" w:rsidP="008F4AD9">
            <w:pPr>
              <w:rPr>
                <w:rFonts w:ascii="標楷體" w:eastAsia="標楷體" w:hAnsi="標楷體"/>
              </w:rPr>
            </w:pPr>
          </w:p>
        </w:tc>
      </w:tr>
      <w:tr w:rsidR="007C4EBE" w:rsidRPr="00362205" w14:paraId="57C9F439" w14:textId="77777777" w:rsidTr="001D1D1B">
        <w:trPr>
          <w:trHeight w:val="277"/>
        </w:trPr>
        <w:tc>
          <w:tcPr>
            <w:tcW w:w="1548" w:type="dxa"/>
            <w:tcBorders>
              <w:top w:val="single" w:sz="8" w:space="0" w:color="000000"/>
              <w:bottom w:val="single" w:sz="8" w:space="0" w:color="000000"/>
              <w:right w:val="single" w:sz="8" w:space="0" w:color="000000"/>
            </w:tcBorders>
            <w:shd w:val="clear" w:color="auto" w:fill="F3F3F3"/>
          </w:tcPr>
          <w:p w14:paraId="5F3067A4" w14:textId="77777777" w:rsidR="007C4EBE" w:rsidRPr="00362205" w:rsidRDefault="007C4EBE" w:rsidP="001D1D1B">
            <w:pPr>
              <w:rPr>
                <w:rFonts w:ascii="標楷體" w:eastAsia="標楷體" w:hAnsi="標楷體"/>
              </w:rPr>
            </w:pPr>
            <w:r w:rsidRPr="00362205">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5F04D771" w14:textId="77777777" w:rsidR="007C4EBE" w:rsidRPr="00362205" w:rsidRDefault="007C4EBE" w:rsidP="001D1D1B">
            <w:pPr>
              <w:rPr>
                <w:rFonts w:ascii="標楷體" w:eastAsia="標楷體" w:hAnsi="標楷體"/>
              </w:rPr>
            </w:pPr>
          </w:p>
        </w:tc>
      </w:tr>
      <w:tr w:rsidR="007C4EBE" w:rsidRPr="00362205" w14:paraId="1B111B55" w14:textId="77777777" w:rsidTr="001D1D1B">
        <w:trPr>
          <w:trHeight w:val="773"/>
        </w:trPr>
        <w:tc>
          <w:tcPr>
            <w:tcW w:w="1548" w:type="dxa"/>
            <w:tcBorders>
              <w:top w:val="single" w:sz="8" w:space="0" w:color="000000"/>
              <w:bottom w:val="single" w:sz="8" w:space="0" w:color="000000"/>
              <w:right w:val="single" w:sz="8" w:space="0" w:color="000000"/>
            </w:tcBorders>
            <w:shd w:val="clear" w:color="auto" w:fill="F3F3F3"/>
          </w:tcPr>
          <w:p w14:paraId="79AB174E" w14:textId="77777777" w:rsidR="007C4EBE" w:rsidRPr="00362205" w:rsidRDefault="007C4EBE" w:rsidP="001D1D1B">
            <w:pPr>
              <w:rPr>
                <w:rFonts w:ascii="標楷體" w:eastAsia="標楷體" w:hAnsi="標楷體"/>
              </w:rPr>
            </w:pPr>
            <w:r w:rsidRPr="00362205">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33A9FB0E" w14:textId="77777777" w:rsidR="007C4EBE" w:rsidRPr="00362205" w:rsidRDefault="007C4EBE" w:rsidP="001D1D1B">
            <w:pPr>
              <w:rPr>
                <w:rFonts w:ascii="標楷體" w:eastAsia="標楷體" w:hAnsi="標楷體"/>
              </w:rPr>
            </w:pPr>
          </w:p>
        </w:tc>
      </w:tr>
      <w:tr w:rsidR="007C4EBE" w:rsidRPr="00362205" w14:paraId="301F7B76" w14:textId="77777777" w:rsidTr="001D1D1B">
        <w:trPr>
          <w:trHeight w:val="321"/>
        </w:trPr>
        <w:tc>
          <w:tcPr>
            <w:tcW w:w="1548" w:type="dxa"/>
            <w:tcBorders>
              <w:top w:val="single" w:sz="8" w:space="0" w:color="000000"/>
              <w:bottom w:val="single" w:sz="8" w:space="0" w:color="000000"/>
              <w:right w:val="single" w:sz="8" w:space="0" w:color="000000"/>
            </w:tcBorders>
            <w:shd w:val="clear" w:color="auto" w:fill="F3F3F3"/>
          </w:tcPr>
          <w:p w14:paraId="7A525E26" w14:textId="77777777" w:rsidR="007C4EBE" w:rsidRPr="00362205" w:rsidRDefault="007C4EBE" w:rsidP="001D1D1B">
            <w:pPr>
              <w:rPr>
                <w:rFonts w:ascii="標楷體" w:eastAsia="標楷體" w:hAnsi="標楷體"/>
              </w:rPr>
            </w:pPr>
            <w:r w:rsidRPr="00362205">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44F2C294" w14:textId="77777777" w:rsidR="007C4EBE" w:rsidRPr="00362205" w:rsidRDefault="007C4EBE" w:rsidP="001D1D1B">
            <w:pPr>
              <w:rPr>
                <w:rFonts w:ascii="標楷體" w:eastAsia="標楷體" w:hAnsi="標楷體"/>
              </w:rPr>
            </w:pPr>
          </w:p>
        </w:tc>
      </w:tr>
      <w:tr w:rsidR="007C4EBE" w:rsidRPr="00362205" w14:paraId="6C5B2B00" w14:textId="77777777" w:rsidTr="001D1D1B">
        <w:trPr>
          <w:trHeight w:val="1311"/>
        </w:trPr>
        <w:tc>
          <w:tcPr>
            <w:tcW w:w="1548" w:type="dxa"/>
            <w:tcBorders>
              <w:top w:val="single" w:sz="8" w:space="0" w:color="000000"/>
              <w:bottom w:val="single" w:sz="8" w:space="0" w:color="000000"/>
              <w:right w:val="single" w:sz="8" w:space="0" w:color="000000"/>
            </w:tcBorders>
            <w:shd w:val="clear" w:color="auto" w:fill="F3F3F3"/>
          </w:tcPr>
          <w:p w14:paraId="42D03396" w14:textId="77777777" w:rsidR="007C4EBE" w:rsidRPr="00362205" w:rsidRDefault="007C4EBE" w:rsidP="001D1D1B">
            <w:pPr>
              <w:rPr>
                <w:rFonts w:ascii="標楷體" w:eastAsia="標楷體" w:hAnsi="標楷體"/>
              </w:rPr>
            </w:pPr>
            <w:r w:rsidRPr="00362205">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4857D38A" w14:textId="77777777" w:rsidR="007C4EBE" w:rsidRPr="00362205" w:rsidRDefault="007C4EBE" w:rsidP="001D1D1B">
            <w:pPr>
              <w:rPr>
                <w:rFonts w:ascii="標楷體" w:eastAsia="標楷體" w:hAnsi="標楷體"/>
              </w:rPr>
            </w:pPr>
          </w:p>
        </w:tc>
      </w:tr>
      <w:tr w:rsidR="007C4EBE" w:rsidRPr="00362205" w14:paraId="6518F396" w14:textId="77777777" w:rsidTr="001D1D1B">
        <w:trPr>
          <w:trHeight w:val="278"/>
        </w:trPr>
        <w:tc>
          <w:tcPr>
            <w:tcW w:w="1548" w:type="dxa"/>
            <w:tcBorders>
              <w:top w:val="single" w:sz="8" w:space="0" w:color="000000"/>
              <w:bottom w:val="single" w:sz="8" w:space="0" w:color="000000"/>
              <w:right w:val="single" w:sz="8" w:space="0" w:color="000000"/>
            </w:tcBorders>
            <w:shd w:val="clear" w:color="auto" w:fill="F3F3F3"/>
          </w:tcPr>
          <w:p w14:paraId="008D7EFD" w14:textId="77777777" w:rsidR="007C4EBE" w:rsidRPr="00362205" w:rsidRDefault="007C4EBE" w:rsidP="001D1D1B">
            <w:pPr>
              <w:rPr>
                <w:rFonts w:ascii="標楷體" w:eastAsia="標楷體" w:hAnsi="標楷體"/>
              </w:rPr>
            </w:pPr>
            <w:r w:rsidRPr="00362205">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4F4D573F" w14:textId="77777777" w:rsidR="007C4EBE" w:rsidRPr="00362205" w:rsidRDefault="007C4EBE" w:rsidP="001D1D1B">
            <w:pPr>
              <w:rPr>
                <w:rFonts w:ascii="標楷體" w:eastAsia="標楷體" w:hAnsi="標楷體"/>
              </w:rPr>
            </w:pPr>
          </w:p>
        </w:tc>
      </w:tr>
      <w:tr w:rsidR="007C4EBE" w:rsidRPr="00362205" w14:paraId="1DAC4705" w14:textId="77777777" w:rsidTr="001D1D1B">
        <w:trPr>
          <w:trHeight w:val="358"/>
        </w:trPr>
        <w:tc>
          <w:tcPr>
            <w:tcW w:w="1548" w:type="dxa"/>
            <w:tcBorders>
              <w:top w:val="single" w:sz="8" w:space="0" w:color="000000"/>
              <w:bottom w:val="single" w:sz="8" w:space="0" w:color="000000"/>
              <w:right w:val="single" w:sz="8" w:space="0" w:color="000000"/>
            </w:tcBorders>
            <w:shd w:val="clear" w:color="auto" w:fill="F3F3F3"/>
          </w:tcPr>
          <w:p w14:paraId="0945B5C9" w14:textId="77777777" w:rsidR="007C4EBE" w:rsidRPr="00362205" w:rsidRDefault="007C4EBE" w:rsidP="001D1D1B">
            <w:pPr>
              <w:rPr>
                <w:rFonts w:ascii="標楷體" w:eastAsia="標楷體" w:hAnsi="標楷體"/>
              </w:rPr>
            </w:pPr>
            <w:r w:rsidRPr="00362205">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525B8FE6" w14:textId="77777777" w:rsidR="007C4EBE" w:rsidRPr="00362205" w:rsidRDefault="007C4EBE" w:rsidP="001D1D1B">
            <w:pPr>
              <w:rPr>
                <w:rFonts w:ascii="標楷體" w:eastAsia="標楷體" w:hAnsi="標楷體"/>
              </w:rPr>
            </w:pPr>
          </w:p>
        </w:tc>
      </w:tr>
      <w:tr w:rsidR="007C4EBE" w:rsidRPr="00362205" w14:paraId="0EA770AC" w14:textId="77777777" w:rsidTr="001D1D1B">
        <w:trPr>
          <w:trHeight w:val="278"/>
        </w:trPr>
        <w:tc>
          <w:tcPr>
            <w:tcW w:w="1548" w:type="dxa"/>
            <w:tcBorders>
              <w:top w:val="single" w:sz="8" w:space="0" w:color="000000"/>
              <w:bottom w:val="single" w:sz="8" w:space="0" w:color="000000"/>
              <w:right w:val="single" w:sz="8" w:space="0" w:color="000000"/>
            </w:tcBorders>
            <w:shd w:val="clear" w:color="auto" w:fill="F3F3F3"/>
          </w:tcPr>
          <w:p w14:paraId="752D43D5" w14:textId="77777777" w:rsidR="007C4EBE" w:rsidRPr="00362205" w:rsidRDefault="007C4EBE" w:rsidP="001D1D1B">
            <w:pPr>
              <w:rPr>
                <w:rFonts w:ascii="標楷體" w:eastAsia="標楷體" w:hAnsi="標楷體"/>
              </w:rPr>
            </w:pPr>
            <w:r w:rsidRPr="00362205">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64904B59" w14:textId="77777777" w:rsidR="007C4EBE" w:rsidRPr="00362205" w:rsidRDefault="007C4EBE" w:rsidP="001D1D1B">
            <w:pPr>
              <w:rPr>
                <w:rFonts w:ascii="標楷體" w:eastAsia="標楷體" w:hAnsi="標楷體"/>
              </w:rPr>
            </w:pPr>
          </w:p>
        </w:tc>
      </w:tr>
    </w:tbl>
    <w:p w14:paraId="489A3A12" w14:textId="77777777" w:rsidR="007C4EBE" w:rsidRPr="00362205" w:rsidRDefault="007C4EBE" w:rsidP="007C4EBE">
      <w:pPr>
        <w:rPr>
          <w:rFonts w:ascii="標楷體" w:eastAsia="標楷體" w:hAnsi="標楷體"/>
        </w:rPr>
      </w:pPr>
    </w:p>
    <w:p w14:paraId="5FB2983B" w14:textId="77777777" w:rsidR="007C4EBE" w:rsidRPr="00362205" w:rsidRDefault="007C4EBE" w:rsidP="007C4EBE">
      <w:pPr>
        <w:rPr>
          <w:rFonts w:ascii="標楷體" w:eastAsia="標楷體" w:hAnsi="標楷體"/>
        </w:rPr>
      </w:pPr>
    </w:p>
    <w:p w14:paraId="61870B83" w14:textId="77777777" w:rsidR="007C4EBE" w:rsidRPr="00362205" w:rsidRDefault="007C4EBE" w:rsidP="007C4EBE">
      <w:pPr>
        <w:rPr>
          <w:rFonts w:ascii="標楷體" w:eastAsia="標楷體" w:hAnsi="標楷體"/>
        </w:rPr>
      </w:pPr>
    </w:p>
    <w:p w14:paraId="14D19901" w14:textId="77777777" w:rsidR="007C4EBE" w:rsidRPr="00362205" w:rsidRDefault="007C4EBE" w:rsidP="007C4EBE">
      <w:pPr>
        <w:rPr>
          <w:rFonts w:ascii="標楷體" w:eastAsia="標楷體" w:hAnsi="標楷體"/>
        </w:rPr>
      </w:pPr>
    </w:p>
    <w:p w14:paraId="47E76ADE" w14:textId="77777777" w:rsidR="007C4EBE" w:rsidRPr="00362205" w:rsidRDefault="007C4EBE" w:rsidP="007C4EBE">
      <w:pPr>
        <w:rPr>
          <w:rFonts w:ascii="標楷體" w:eastAsia="標楷體" w:hAnsi="標楷體"/>
        </w:rPr>
      </w:pPr>
    </w:p>
    <w:p w14:paraId="13FBA6A2" w14:textId="77777777" w:rsidR="007C4EBE" w:rsidRPr="00362205" w:rsidRDefault="007C4EBE" w:rsidP="007C4EBE">
      <w:pPr>
        <w:rPr>
          <w:rFonts w:ascii="標楷體" w:eastAsia="標楷體" w:hAnsi="標楷體"/>
        </w:rPr>
      </w:pPr>
    </w:p>
    <w:p w14:paraId="3834627A" w14:textId="77777777" w:rsidR="007C4EBE" w:rsidRPr="00362205" w:rsidRDefault="007C4EBE" w:rsidP="007C4EBE">
      <w:pPr>
        <w:rPr>
          <w:rFonts w:ascii="標楷體" w:eastAsia="標楷體" w:hAnsi="標楷體"/>
        </w:rPr>
      </w:pPr>
    </w:p>
    <w:p w14:paraId="4CB2C30D" w14:textId="77777777" w:rsidR="007C4EBE" w:rsidRPr="00362205" w:rsidRDefault="007C4EBE" w:rsidP="007C4EBE">
      <w:pPr>
        <w:rPr>
          <w:rFonts w:ascii="標楷體" w:eastAsia="標楷體" w:hAnsi="標楷體"/>
        </w:rPr>
      </w:pPr>
      <w:r w:rsidRPr="00362205">
        <w:rPr>
          <w:rFonts w:ascii="標楷體" w:eastAsia="標楷體" w:hAnsi="標楷體"/>
        </w:rPr>
        <w:br w:type="page"/>
      </w:r>
    </w:p>
    <w:p w14:paraId="00F1B6AC" w14:textId="77777777" w:rsidR="007C4EBE" w:rsidRPr="00362205" w:rsidRDefault="007C4EBE" w:rsidP="00D01BCC">
      <w:pPr>
        <w:pStyle w:val="a"/>
      </w:pPr>
      <w:r w:rsidRPr="00362205">
        <w:lastRenderedPageBreak/>
        <w:t>UI畫面</w:t>
      </w:r>
    </w:p>
    <w:p w14:paraId="53F99C01" w14:textId="77777777" w:rsidR="007C4EBE" w:rsidRPr="00362205" w:rsidRDefault="007C4EBE" w:rsidP="007C4EBE">
      <w:pPr>
        <w:pStyle w:val="42"/>
        <w:spacing w:after="72"/>
        <w:ind w:left="1133"/>
        <w:rPr>
          <w:rFonts w:ascii="標楷體" w:hAnsi="標楷體"/>
        </w:rPr>
      </w:pPr>
      <w:r w:rsidRPr="00362205">
        <w:rPr>
          <w:rFonts w:ascii="標楷體" w:hAnsi="標楷體" w:hint="eastAsia"/>
        </w:rPr>
        <w:t>輸入畫面：</w:t>
      </w:r>
    </w:p>
    <w:p w14:paraId="29E2C30F" w14:textId="1A281BBB" w:rsidR="007C4EBE" w:rsidRPr="00362205" w:rsidRDefault="0096450F" w:rsidP="00D01BCC">
      <w:pPr>
        <w:pStyle w:val="a"/>
      </w:pPr>
      <w:r w:rsidRPr="0096450F">
        <w:rPr>
          <w:noProof/>
        </w:rPr>
        <w:t xml:space="preserve"> </w:t>
      </w:r>
      <w:r w:rsidR="00501606" w:rsidRPr="00501606">
        <w:rPr>
          <w:noProof/>
        </w:rPr>
        <w:t xml:space="preserve"> </w:t>
      </w:r>
      <w:r w:rsidR="00501606" w:rsidRPr="00501606">
        <w:rPr>
          <w:noProof/>
        </w:rPr>
        <w:drawing>
          <wp:inline distT="0" distB="0" distL="0" distR="0" wp14:anchorId="022AD2A9" wp14:editId="755A3350">
            <wp:extent cx="6479540" cy="2990215"/>
            <wp:effectExtent l="0" t="0" r="0" b="635"/>
            <wp:docPr id="153" name="圖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479540" cy="2990215"/>
                    </a:xfrm>
                    <a:prstGeom prst="rect">
                      <a:avLst/>
                    </a:prstGeom>
                  </pic:spPr>
                </pic:pic>
              </a:graphicData>
            </a:graphic>
          </wp:inline>
        </w:drawing>
      </w:r>
    </w:p>
    <w:p w14:paraId="4891B877" w14:textId="77777777" w:rsidR="00A9180B" w:rsidRPr="00305BEF" w:rsidRDefault="00A9180B" w:rsidP="00D01BCC">
      <w:pPr>
        <w:pStyle w:val="a"/>
      </w:pPr>
    </w:p>
    <w:p w14:paraId="195E99F4" w14:textId="77777777" w:rsidR="007C4EBE" w:rsidRPr="00362205" w:rsidRDefault="000C7737" w:rsidP="00D01BCC">
      <w:pPr>
        <w:pStyle w:val="a"/>
      </w:pPr>
      <w:r>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7"/>
        <w:gridCol w:w="2388"/>
        <w:gridCol w:w="936"/>
        <w:gridCol w:w="896"/>
        <w:gridCol w:w="1166"/>
        <w:gridCol w:w="672"/>
        <w:gridCol w:w="694"/>
        <w:gridCol w:w="2706"/>
      </w:tblGrid>
      <w:tr w:rsidR="00305BEF" w:rsidRPr="00362205" w14:paraId="69F61517" w14:textId="77777777" w:rsidTr="00305BEF">
        <w:trPr>
          <w:trHeight w:val="388"/>
          <w:jc w:val="center"/>
        </w:trPr>
        <w:tc>
          <w:tcPr>
            <w:tcW w:w="457" w:type="dxa"/>
            <w:vMerge w:val="restart"/>
          </w:tcPr>
          <w:p w14:paraId="5D44EE9F" w14:textId="77777777" w:rsidR="00305BEF" w:rsidRPr="00362205" w:rsidRDefault="00305BEF" w:rsidP="001D1D1B">
            <w:pPr>
              <w:rPr>
                <w:rFonts w:ascii="標楷體" w:eastAsia="標楷體" w:hAnsi="標楷體"/>
              </w:rPr>
            </w:pPr>
            <w:r w:rsidRPr="00362205">
              <w:rPr>
                <w:rFonts w:ascii="標楷體" w:eastAsia="標楷體" w:hAnsi="標楷體"/>
              </w:rPr>
              <w:t>序號</w:t>
            </w:r>
          </w:p>
        </w:tc>
        <w:tc>
          <w:tcPr>
            <w:tcW w:w="2388" w:type="dxa"/>
            <w:vMerge w:val="restart"/>
          </w:tcPr>
          <w:p w14:paraId="38832074" w14:textId="77777777" w:rsidR="00305BEF" w:rsidRPr="00362205" w:rsidRDefault="00305BEF" w:rsidP="001D1D1B">
            <w:pPr>
              <w:rPr>
                <w:rFonts w:ascii="標楷體" w:eastAsia="標楷體" w:hAnsi="標楷體"/>
              </w:rPr>
            </w:pPr>
            <w:r w:rsidRPr="00362205">
              <w:rPr>
                <w:rFonts w:ascii="標楷體" w:eastAsia="標楷體" w:hAnsi="標楷體"/>
              </w:rPr>
              <w:t>欄位</w:t>
            </w:r>
          </w:p>
        </w:tc>
        <w:tc>
          <w:tcPr>
            <w:tcW w:w="4364" w:type="dxa"/>
            <w:gridSpan w:val="5"/>
          </w:tcPr>
          <w:p w14:paraId="1980E20D" w14:textId="77777777" w:rsidR="00305BEF" w:rsidRPr="00362205" w:rsidRDefault="00305BEF" w:rsidP="00305BEF">
            <w:pPr>
              <w:jc w:val="center"/>
              <w:rPr>
                <w:rFonts w:ascii="標楷體" w:eastAsia="標楷體" w:hAnsi="標楷體"/>
              </w:rPr>
            </w:pPr>
            <w:r w:rsidRPr="00362205">
              <w:rPr>
                <w:rFonts w:ascii="標楷體" w:eastAsia="標楷體" w:hAnsi="標楷體"/>
              </w:rPr>
              <w:t>說明</w:t>
            </w:r>
          </w:p>
        </w:tc>
        <w:tc>
          <w:tcPr>
            <w:tcW w:w="2706" w:type="dxa"/>
            <w:vMerge w:val="restart"/>
          </w:tcPr>
          <w:p w14:paraId="006CD362" w14:textId="77777777" w:rsidR="00305BEF" w:rsidRPr="00362205" w:rsidRDefault="00305BEF" w:rsidP="001D1D1B">
            <w:pPr>
              <w:rPr>
                <w:rFonts w:ascii="標楷體" w:eastAsia="標楷體" w:hAnsi="標楷體"/>
              </w:rPr>
            </w:pPr>
            <w:r w:rsidRPr="00362205">
              <w:rPr>
                <w:rFonts w:ascii="標楷體" w:eastAsia="標楷體" w:hAnsi="標楷體"/>
              </w:rPr>
              <w:t>處理邏輯及注意事項</w:t>
            </w:r>
          </w:p>
        </w:tc>
      </w:tr>
      <w:tr w:rsidR="00305BEF" w:rsidRPr="00362205" w14:paraId="251EDFFF" w14:textId="77777777" w:rsidTr="00305BEF">
        <w:trPr>
          <w:trHeight w:val="244"/>
          <w:jc w:val="center"/>
        </w:trPr>
        <w:tc>
          <w:tcPr>
            <w:tcW w:w="457" w:type="dxa"/>
            <w:vMerge/>
          </w:tcPr>
          <w:p w14:paraId="2093FFEE" w14:textId="77777777" w:rsidR="00305BEF" w:rsidRPr="00362205" w:rsidRDefault="00305BEF" w:rsidP="001D1D1B">
            <w:pPr>
              <w:rPr>
                <w:rFonts w:ascii="標楷體" w:eastAsia="標楷體" w:hAnsi="標楷體"/>
              </w:rPr>
            </w:pPr>
          </w:p>
        </w:tc>
        <w:tc>
          <w:tcPr>
            <w:tcW w:w="2388" w:type="dxa"/>
            <w:vMerge/>
          </w:tcPr>
          <w:p w14:paraId="68CE13F7" w14:textId="77777777" w:rsidR="00305BEF" w:rsidRPr="00362205" w:rsidRDefault="00305BEF" w:rsidP="001D1D1B">
            <w:pPr>
              <w:rPr>
                <w:rFonts w:ascii="標楷體" w:eastAsia="標楷體" w:hAnsi="標楷體"/>
              </w:rPr>
            </w:pPr>
          </w:p>
        </w:tc>
        <w:tc>
          <w:tcPr>
            <w:tcW w:w="936" w:type="dxa"/>
          </w:tcPr>
          <w:p w14:paraId="44E0E803" w14:textId="77777777" w:rsidR="00305BEF" w:rsidRPr="00362205" w:rsidRDefault="00305BEF" w:rsidP="006D5528">
            <w:pPr>
              <w:rPr>
                <w:rFonts w:ascii="標楷體" w:eastAsia="標楷體" w:hAnsi="標楷體"/>
              </w:rPr>
            </w:pPr>
            <w:r w:rsidRPr="004E09B8">
              <w:rPr>
                <w:rFonts w:ascii="標楷體" w:eastAsia="標楷體" w:hAnsi="標楷體" w:hint="eastAsia"/>
              </w:rPr>
              <w:t>資料型態長度</w:t>
            </w:r>
          </w:p>
        </w:tc>
        <w:tc>
          <w:tcPr>
            <w:tcW w:w="896" w:type="dxa"/>
          </w:tcPr>
          <w:p w14:paraId="0331898B" w14:textId="77777777" w:rsidR="00305BEF" w:rsidRPr="00362205" w:rsidRDefault="00305BEF" w:rsidP="001D1D1B">
            <w:pPr>
              <w:rPr>
                <w:rFonts w:ascii="標楷體" w:eastAsia="標楷體" w:hAnsi="標楷體"/>
              </w:rPr>
            </w:pPr>
            <w:r w:rsidRPr="00362205">
              <w:rPr>
                <w:rFonts w:ascii="標楷體" w:eastAsia="標楷體" w:hAnsi="標楷體"/>
              </w:rPr>
              <w:t>預設值</w:t>
            </w:r>
          </w:p>
        </w:tc>
        <w:tc>
          <w:tcPr>
            <w:tcW w:w="1166" w:type="dxa"/>
          </w:tcPr>
          <w:p w14:paraId="1E7653CB" w14:textId="77777777" w:rsidR="00305BEF" w:rsidRPr="00362205" w:rsidRDefault="00305BEF" w:rsidP="001D1D1B">
            <w:pPr>
              <w:rPr>
                <w:rFonts w:ascii="標楷體" w:eastAsia="標楷體" w:hAnsi="標楷體"/>
              </w:rPr>
            </w:pPr>
            <w:r w:rsidRPr="00362205">
              <w:rPr>
                <w:rFonts w:ascii="標楷體" w:eastAsia="標楷體" w:hAnsi="標楷體"/>
              </w:rPr>
              <w:t>選單內容</w:t>
            </w:r>
          </w:p>
        </w:tc>
        <w:tc>
          <w:tcPr>
            <w:tcW w:w="672" w:type="dxa"/>
          </w:tcPr>
          <w:p w14:paraId="3C79525D" w14:textId="77777777" w:rsidR="00305BEF" w:rsidRPr="00362205" w:rsidRDefault="00305BEF" w:rsidP="001D1D1B">
            <w:pPr>
              <w:rPr>
                <w:rFonts w:ascii="標楷體" w:eastAsia="標楷體" w:hAnsi="標楷體"/>
              </w:rPr>
            </w:pPr>
            <w:r w:rsidRPr="00362205">
              <w:rPr>
                <w:rFonts w:ascii="標楷體" w:eastAsia="標楷體" w:hAnsi="標楷體"/>
              </w:rPr>
              <w:t>必填</w:t>
            </w:r>
          </w:p>
        </w:tc>
        <w:tc>
          <w:tcPr>
            <w:tcW w:w="694" w:type="dxa"/>
          </w:tcPr>
          <w:p w14:paraId="15598C6F" w14:textId="77777777" w:rsidR="00305BEF" w:rsidRPr="00362205" w:rsidRDefault="00305BEF" w:rsidP="001D1D1B">
            <w:pPr>
              <w:rPr>
                <w:rFonts w:ascii="標楷體" w:eastAsia="標楷體" w:hAnsi="標楷體"/>
              </w:rPr>
            </w:pPr>
            <w:r w:rsidRPr="00362205">
              <w:rPr>
                <w:rFonts w:ascii="標楷體" w:eastAsia="標楷體" w:hAnsi="標楷體"/>
              </w:rPr>
              <w:t>R/W</w:t>
            </w:r>
          </w:p>
        </w:tc>
        <w:tc>
          <w:tcPr>
            <w:tcW w:w="2706" w:type="dxa"/>
            <w:vMerge/>
          </w:tcPr>
          <w:p w14:paraId="276D3F37" w14:textId="77777777" w:rsidR="00305BEF" w:rsidRPr="00362205" w:rsidRDefault="00305BEF" w:rsidP="001D1D1B">
            <w:pPr>
              <w:rPr>
                <w:rFonts w:ascii="標楷體" w:eastAsia="標楷體" w:hAnsi="標楷體"/>
              </w:rPr>
            </w:pPr>
          </w:p>
        </w:tc>
      </w:tr>
      <w:tr w:rsidR="00305BEF" w:rsidRPr="00362205" w14:paraId="44A6B230" w14:textId="77777777" w:rsidTr="00305BEF">
        <w:trPr>
          <w:trHeight w:val="244"/>
          <w:jc w:val="center"/>
        </w:trPr>
        <w:tc>
          <w:tcPr>
            <w:tcW w:w="457" w:type="dxa"/>
          </w:tcPr>
          <w:p w14:paraId="2C840A43" w14:textId="77777777" w:rsidR="00305BEF" w:rsidRPr="00362205" w:rsidRDefault="00305BEF" w:rsidP="001D1D1B">
            <w:pPr>
              <w:rPr>
                <w:rFonts w:ascii="標楷體" w:eastAsia="標楷體" w:hAnsi="標楷體"/>
              </w:rPr>
            </w:pPr>
            <w:r w:rsidRPr="00362205">
              <w:rPr>
                <w:rFonts w:ascii="標楷體" w:eastAsia="標楷體" w:hAnsi="標楷體" w:hint="eastAsia"/>
              </w:rPr>
              <w:t>1.</w:t>
            </w:r>
          </w:p>
        </w:tc>
        <w:tc>
          <w:tcPr>
            <w:tcW w:w="2388" w:type="dxa"/>
          </w:tcPr>
          <w:p w14:paraId="608A70E6" w14:textId="77777777" w:rsidR="00305BEF" w:rsidRPr="00362205" w:rsidRDefault="00305BEF" w:rsidP="001D1D1B">
            <w:pPr>
              <w:rPr>
                <w:rFonts w:ascii="標楷體" w:eastAsia="標楷體" w:hAnsi="標楷體"/>
              </w:rPr>
            </w:pPr>
            <w:r w:rsidRPr="00362205">
              <w:rPr>
                <w:rFonts w:ascii="標楷體" w:eastAsia="標楷體" w:hAnsi="標楷體" w:hint="eastAsia"/>
              </w:rPr>
              <w:t>功能</w:t>
            </w:r>
          </w:p>
        </w:tc>
        <w:tc>
          <w:tcPr>
            <w:tcW w:w="936" w:type="dxa"/>
          </w:tcPr>
          <w:p w14:paraId="3A1A091D" w14:textId="77777777" w:rsidR="00305BEF" w:rsidRPr="00362205" w:rsidRDefault="00305BEF" w:rsidP="001D1D1B">
            <w:pPr>
              <w:rPr>
                <w:rFonts w:ascii="標楷體" w:eastAsia="標楷體" w:hAnsi="標楷體"/>
              </w:rPr>
            </w:pPr>
            <w:r>
              <w:rPr>
                <w:rFonts w:ascii="標楷體" w:eastAsia="標楷體" w:hAnsi="標楷體" w:hint="eastAsia"/>
                <w:lang w:eastAsia="zh-HK"/>
              </w:rPr>
              <w:t>9</w:t>
            </w:r>
          </w:p>
        </w:tc>
        <w:tc>
          <w:tcPr>
            <w:tcW w:w="896" w:type="dxa"/>
          </w:tcPr>
          <w:p w14:paraId="13DC640C" w14:textId="77777777" w:rsidR="00305BEF" w:rsidRPr="00362205" w:rsidRDefault="00305BEF" w:rsidP="001D1D1B">
            <w:pPr>
              <w:rPr>
                <w:rFonts w:ascii="標楷體" w:eastAsia="標楷體" w:hAnsi="標楷體"/>
              </w:rPr>
            </w:pPr>
          </w:p>
        </w:tc>
        <w:tc>
          <w:tcPr>
            <w:tcW w:w="1166" w:type="dxa"/>
          </w:tcPr>
          <w:p w14:paraId="08F6D0EB" w14:textId="77777777" w:rsidR="00305BEF" w:rsidRPr="00362205" w:rsidRDefault="00305BEF" w:rsidP="001D1D1B">
            <w:pPr>
              <w:rPr>
                <w:rFonts w:ascii="標楷體" w:eastAsia="標楷體" w:hAnsi="標楷體"/>
              </w:rPr>
            </w:pPr>
            <w:r w:rsidRPr="00362205">
              <w:rPr>
                <w:rFonts w:ascii="標楷體" w:eastAsia="標楷體" w:hAnsi="標楷體" w:hint="eastAsia"/>
              </w:rPr>
              <w:t>下拉式選單</w:t>
            </w:r>
          </w:p>
        </w:tc>
        <w:tc>
          <w:tcPr>
            <w:tcW w:w="672" w:type="dxa"/>
          </w:tcPr>
          <w:p w14:paraId="7FB96F74" w14:textId="77777777" w:rsidR="00305BEF" w:rsidRPr="00362205" w:rsidRDefault="00305BEF" w:rsidP="001D1D1B">
            <w:pPr>
              <w:rPr>
                <w:rFonts w:ascii="標楷體" w:eastAsia="標楷體" w:hAnsi="標楷體"/>
              </w:rPr>
            </w:pPr>
            <w:r w:rsidRPr="00362205">
              <w:rPr>
                <w:rFonts w:ascii="標楷體" w:eastAsia="標楷體" w:hAnsi="標楷體" w:hint="eastAsia"/>
              </w:rPr>
              <w:t>V</w:t>
            </w:r>
          </w:p>
        </w:tc>
        <w:tc>
          <w:tcPr>
            <w:tcW w:w="694" w:type="dxa"/>
          </w:tcPr>
          <w:p w14:paraId="07F5BC2A" w14:textId="77777777" w:rsidR="00305BEF" w:rsidRPr="00362205" w:rsidRDefault="00305BEF" w:rsidP="001D1D1B">
            <w:pPr>
              <w:rPr>
                <w:rFonts w:ascii="標楷體" w:eastAsia="標楷體" w:hAnsi="標楷體"/>
              </w:rPr>
            </w:pPr>
          </w:p>
        </w:tc>
        <w:tc>
          <w:tcPr>
            <w:tcW w:w="2706" w:type="dxa"/>
          </w:tcPr>
          <w:p w14:paraId="79405705" w14:textId="77777777" w:rsidR="00305BEF" w:rsidRPr="00362205" w:rsidRDefault="00305BEF" w:rsidP="001D1D1B">
            <w:pPr>
              <w:rPr>
                <w:rFonts w:ascii="標楷體" w:eastAsia="標楷體" w:hAnsi="標楷體"/>
              </w:rPr>
            </w:pPr>
            <w:r>
              <w:rPr>
                <w:rFonts w:ascii="標楷體" w:eastAsia="標楷體" w:hAnsi="標楷體" w:hint="eastAsia"/>
              </w:rPr>
              <w:t>必須輸入</w:t>
            </w:r>
          </w:p>
          <w:p w14:paraId="34574AC3" w14:textId="77777777" w:rsidR="00305BEF" w:rsidRPr="00362205" w:rsidRDefault="00305BEF" w:rsidP="001D1D1B">
            <w:pPr>
              <w:rPr>
                <w:rFonts w:ascii="標楷體" w:eastAsia="標楷體" w:hAnsi="標楷體"/>
              </w:rPr>
            </w:pPr>
            <w:r w:rsidRPr="00362205">
              <w:rPr>
                <w:rFonts w:ascii="標楷體" w:eastAsia="標楷體" w:hAnsi="標楷體" w:hint="eastAsia"/>
              </w:rPr>
              <w:t>1: 新增</w:t>
            </w:r>
          </w:p>
          <w:p w14:paraId="13DBDCB4" w14:textId="77777777" w:rsidR="00305BEF" w:rsidRPr="00362205" w:rsidRDefault="00305BEF" w:rsidP="001D1D1B">
            <w:pPr>
              <w:rPr>
                <w:rFonts w:ascii="標楷體" w:eastAsia="標楷體" w:hAnsi="標楷體"/>
              </w:rPr>
            </w:pPr>
            <w:r w:rsidRPr="00362205">
              <w:rPr>
                <w:rFonts w:ascii="標楷體" w:eastAsia="標楷體" w:hAnsi="標楷體" w:hint="eastAsia"/>
              </w:rPr>
              <w:t>2</w:t>
            </w:r>
            <w:r w:rsidRPr="00362205">
              <w:rPr>
                <w:rFonts w:ascii="標楷體" w:eastAsia="標楷體" w:hAnsi="標楷體"/>
              </w:rPr>
              <w:t>:</w:t>
            </w:r>
            <w:r w:rsidRPr="00362205">
              <w:rPr>
                <w:rFonts w:ascii="標楷體" w:eastAsia="標楷體" w:hAnsi="標楷體" w:hint="eastAsia"/>
              </w:rPr>
              <w:t xml:space="preserve"> 修改</w:t>
            </w:r>
          </w:p>
          <w:p w14:paraId="74AEB244" w14:textId="77777777" w:rsidR="00305BEF" w:rsidRPr="00362205" w:rsidRDefault="00305BEF" w:rsidP="001D1D1B">
            <w:pPr>
              <w:rPr>
                <w:rFonts w:ascii="標楷體" w:eastAsia="標楷體" w:hAnsi="標楷體"/>
              </w:rPr>
            </w:pPr>
            <w:r w:rsidRPr="00362205">
              <w:rPr>
                <w:rFonts w:ascii="標楷體" w:eastAsia="標楷體" w:hAnsi="標楷體" w:hint="eastAsia"/>
              </w:rPr>
              <w:t>4: 刪除</w:t>
            </w:r>
          </w:p>
          <w:p w14:paraId="6CF9C27A" w14:textId="77777777" w:rsidR="00305BEF" w:rsidRPr="00362205" w:rsidRDefault="00305BEF" w:rsidP="001D1D1B">
            <w:pPr>
              <w:rPr>
                <w:rFonts w:ascii="標楷體" w:eastAsia="標楷體" w:hAnsi="標楷體"/>
              </w:rPr>
            </w:pPr>
            <w:r w:rsidRPr="00362205">
              <w:rPr>
                <w:rFonts w:ascii="標楷體" w:eastAsia="標楷體" w:hAnsi="標楷體" w:hint="eastAsia"/>
              </w:rPr>
              <w:t>5: 查詢</w:t>
            </w:r>
          </w:p>
        </w:tc>
      </w:tr>
      <w:tr w:rsidR="00D34C0F" w:rsidRPr="00362205" w14:paraId="5C7DA643" w14:textId="77777777" w:rsidTr="00305BEF">
        <w:trPr>
          <w:trHeight w:val="244"/>
          <w:jc w:val="center"/>
        </w:trPr>
        <w:tc>
          <w:tcPr>
            <w:tcW w:w="457" w:type="dxa"/>
          </w:tcPr>
          <w:p w14:paraId="4A0EBC9F" w14:textId="77777777" w:rsidR="00D34C0F" w:rsidRPr="00362205" w:rsidRDefault="00D34C0F" w:rsidP="001D1D1B">
            <w:pPr>
              <w:rPr>
                <w:rFonts w:ascii="標楷體" w:eastAsia="標楷體" w:hAnsi="標楷體"/>
              </w:rPr>
            </w:pPr>
            <w:r>
              <w:rPr>
                <w:rFonts w:ascii="標楷體" w:eastAsia="標楷體" w:hAnsi="標楷體" w:hint="eastAsia"/>
              </w:rPr>
              <w:t>2.</w:t>
            </w:r>
          </w:p>
        </w:tc>
        <w:tc>
          <w:tcPr>
            <w:tcW w:w="2388" w:type="dxa"/>
          </w:tcPr>
          <w:p w14:paraId="3266E9CB" w14:textId="1C9902CF" w:rsidR="00D34C0F" w:rsidRPr="00501606" w:rsidRDefault="00D34C0F" w:rsidP="001D1D1B">
            <w:pPr>
              <w:rPr>
                <w:rFonts w:ascii="標楷體" w:eastAsia="標楷體" w:hAnsi="標楷體"/>
              </w:rPr>
            </w:pPr>
            <w:r w:rsidRPr="0022279A">
              <w:rPr>
                <w:rFonts w:ascii="標楷體" w:eastAsia="標楷體" w:hAnsi="標楷體" w:hint="eastAsia"/>
                <w:lang w:eastAsia="zh-HK"/>
              </w:rPr>
              <w:t>工作</w:t>
            </w:r>
            <w:r w:rsidRPr="0022279A">
              <w:rPr>
                <w:rFonts w:ascii="標楷體" w:eastAsia="標楷體" w:hAnsi="標楷體" w:hint="eastAsia"/>
              </w:rPr>
              <w:t>年月</w:t>
            </w:r>
          </w:p>
        </w:tc>
        <w:tc>
          <w:tcPr>
            <w:tcW w:w="936" w:type="dxa"/>
          </w:tcPr>
          <w:p w14:paraId="3123D5E8" w14:textId="350D77D9" w:rsidR="00D34C0F" w:rsidRPr="0022279A" w:rsidRDefault="00D34C0F" w:rsidP="001D1D1B">
            <w:pPr>
              <w:rPr>
                <w:rFonts w:ascii="標楷體" w:eastAsia="標楷體" w:hAnsi="標楷體"/>
              </w:rPr>
            </w:pPr>
            <w:r w:rsidRPr="0022279A">
              <w:rPr>
                <w:rFonts w:ascii="標楷體" w:eastAsia="標楷體" w:hAnsi="標楷體"/>
              </w:rPr>
              <w:t>9</w:t>
            </w:r>
            <w:r w:rsidR="00501606">
              <w:rPr>
                <w:rFonts w:ascii="標楷體" w:eastAsia="標楷體" w:hAnsi="標楷體" w:hint="eastAsia"/>
              </w:rPr>
              <w:t>(5)</w:t>
            </w:r>
          </w:p>
        </w:tc>
        <w:tc>
          <w:tcPr>
            <w:tcW w:w="896" w:type="dxa"/>
          </w:tcPr>
          <w:p w14:paraId="46D1F1DC" w14:textId="77777777" w:rsidR="00D34C0F" w:rsidRPr="00362205" w:rsidRDefault="00D34C0F" w:rsidP="001D1D1B">
            <w:pPr>
              <w:rPr>
                <w:rFonts w:ascii="標楷體" w:eastAsia="標楷體" w:hAnsi="標楷體"/>
              </w:rPr>
            </w:pPr>
          </w:p>
        </w:tc>
        <w:tc>
          <w:tcPr>
            <w:tcW w:w="1166" w:type="dxa"/>
          </w:tcPr>
          <w:p w14:paraId="7F3850D2" w14:textId="77777777" w:rsidR="00D34C0F" w:rsidRPr="00185E69" w:rsidRDefault="00D34C0F" w:rsidP="001D1D1B">
            <w:pPr>
              <w:rPr>
                <w:rFonts w:ascii="標楷體" w:eastAsia="標楷體" w:hAnsi="標楷體"/>
                <w:strike/>
                <w:color w:val="FF0000"/>
              </w:rPr>
            </w:pPr>
          </w:p>
        </w:tc>
        <w:tc>
          <w:tcPr>
            <w:tcW w:w="672" w:type="dxa"/>
          </w:tcPr>
          <w:p w14:paraId="2E818891" w14:textId="77777777" w:rsidR="00D34C0F" w:rsidRPr="00362205" w:rsidRDefault="00D34C0F" w:rsidP="001D1D1B">
            <w:pPr>
              <w:rPr>
                <w:rFonts w:ascii="標楷體" w:eastAsia="標楷體" w:hAnsi="標楷體"/>
              </w:rPr>
            </w:pPr>
            <w:r w:rsidRPr="00362205">
              <w:rPr>
                <w:rFonts w:ascii="標楷體" w:eastAsia="標楷體" w:hAnsi="標楷體" w:hint="eastAsia"/>
              </w:rPr>
              <w:t>V</w:t>
            </w:r>
          </w:p>
        </w:tc>
        <w:tc>
          <w:tcPr>
            <w:tcW w:w="694" w:type="dxa"/>
          </w:tcPr>
          <w:p w14:paraId="3A60FB51" w14:textId="77777777" w:rsidR="00D34C0F" w:rsidRPr="00362205" w:rsidRDefault="00D34C0F" w:rsidP="001D1D1B">
            <w:pPr>
              <w:rPr>
                <w:rFonts w:ascii="標楷體" w:eastAsia="標楷體" w:hAnsi="標楷體"/>
              </w:rPr>
            </w:pPr>
          </w:p>
        </w:tc>
        <w:tc>
          <w:tcPr>
            <w:tcW w:w="2706" w:type="dxa"/>
          </w:tcPr>
          <w:p w14:paraId="359627B2" w14:textId="77777777" w:rsidR="00D34C0F" w:rsidRPr="00362205" w:rsidDel="00A7070C" w:rsidRDefault="00D34C0F">
            <w:pPr>
              <w:rPr>
                <w:rFonts w:ascii="標楷體" w:eastAsia="標楷體" w:hAnsi="標楷體"/>
              </w:rPr>
            </w:pPr>
            <w:r w:rsidRPr="00236C1A">
              <w:rPr>
                <w:rFonts w:ascii="標楷體" w:eastAsia="標楷體" w:hAnsi="標楷體" w:hint="eastAsia"/>
              </w:rPr>
              <w:t>必須輸入</w:t>
            </w:r>
          </w:p>
        </w:tc>
      </w:tr>
      <w:tr w:rsidR="00D34C0F" w:rsidRPr="00362205" w14:paraId="68A93333" w14:textId="77777777" w:rsidTr="00305BEF">
        <w:trPr>
          <w:trHeight w:val="244"/>
          <w:jc w:val="center"/>
        </w:trPr>
        <w:tc>
          <w:tcPr>
            <w:tcW w:w="457" w:type="dxa"/>
          </w:tcPr>
          <w:p w14:paraId="3F3064D3" w14:textId="77777777" w:rsidR="00D34C0F" w:rsidRDefault="00D34C0F" w:rsidP="001D1D1B">
            <w:pPr>
              <w:rPr>
                <w:rFonts w:ascii="標楷體" w:eastAsia="標楷體" w:hAnsi="標楷體"/>
              </w:rPr>
            </w:pPr>
            <w:r>
              <w:rPr>
                <w:rFonts w:ascii="標楷體" w:eastAsia="標楷體" w:hAnsi="標楷體" w:hint="eastAsia"/>
              </w:rPr>
              <w:t>3</w:t>
            </w:r>
          </w:p>
        </w:tc>
        <w:tc>
          <w:tcPr>
            <w:tcW w:w="2388" w:type="dxa"/>
          </w:tcPr>
          <w:p w14:paraId="3E98D87B" w14:textId="77777777" w:rsidR="00D34C0F" w:rsidRDefault="00D34C0F" w:rsidP="001D1D1B">
            <w:pPr>
              <w:rPr>
                <w:rFonts w:ascii="標楷體" w:eastAsia="標楷體" w:hAnsi="標楷體"/>
              </w:rPr>
            </w:pPr>
            <w:r w:rsidRPr="0022279A">
              <w:rPr>
                <w:rFonts w:ascii="標楷體" w:eastAsia="標楷體" w:hAnsi="標楷體" w:hint="eastAsia"/>
                <w:lang w:eastAsia="zh-HK"/>
              </w:rPr>
              <w:t>篩選條件</w:t>
            </w:r>
            <w:r>
              <w:rPr>
                <w:rFonts w:ascii="標楷體" w:eastAsia="標楷體" w:hAnsi="標楷體" w:hint="eastAsia"/>
              </w:rPr>
              <w:t>-</w:t>
            </w:r>
            <w:r w:rsidRPr="00BC13AF">
              <w:rPr>
                <w:rFonts w:ascii="標楷體" w:eastAsia="標楷體" w:hAnsi="標楷體" w:hint="eastAsia"/>
              </w:rPr>
              <w:t>計件代碼</w:t>
            </w:r>
          </w:p>
        </w:tc>
        <w:tc>
          <w:tcPr>
            <w:tcW w:w="936" w:type="dxa"/>
          </w:tcPr>
          <w:p w14:paraId="08B5BAC2" w14:textId="77777777" w:rsidR="00D34C0F" w:rsidRPr="00362205" w:rsidRDefault="00D34C0F" w:rsidP="001D1D1B">
            <w:pPr>
              <w:rPr>
                <w:rFonts w:ascii="標楷體" w:eastAsia="標楷體" w:hAnsi="標楷體"/>
              </w:rPr>
            </w:pPr>
            <w:r>
              <w:rPr>
                <w:rFonts w:ascii="標楷體" w:eastAsia="標楷體" w:hAnsi="標楷體"/>
              </w:rPr>
              <w:t>X</w:t>
            </w:r>
          </w:p>
        </w:tc>
        <w:tc>
          <w:tcPr>
            <w:tcW w:w="896" w:type="dxa"/>
          </w:tcPr>
          <w:p w14:paraId="3ECA504F" w14:textId="77777777" w:rsidR="00D34C0F" w:rsidRPr="00362205" w:rsidRDefault="00D34C0F" w:rsidP="001D1D1B">
            <w:pPr>
              <w:rPr>
                <w:rFonts w:ascii="標楷體" w:eastAsia="標楷體" w:hAnsi="標楷體"/>
              </w:rPr>
            </w:pPr>
          </w:p>
        </w:tc>
        <w:tc>
          <w:tcPr>
            <w:tcW w:w="1166" w:type="dxa"/>
          </w:tcPr>
          <w:p w14:paraId="7277CA80" w14:textId="77777777" w:rsidR="00D34C0F" w:rsidRPr="00362205" w:rsidRDefault="00D34C0F" w:rsidP="001D1D1B">
            <w:pPr>
              <w:rPr>
                <w:rFonts w:ascii="標楷體" w:eastAsia="標楷體" w:hAnsi="標楷體"/>
              </w:rPr>
            </w:pPr>
            <w:r w:rsidRPr="00362205">
              <w:rPr>
                <w:rFonts w:ascii="標楷體" w:eastAsia="標楷體" w:hAnsi="標楷體" w:hint="eastAsia"/>
              </w:rPr>
              <w:t>下拉式選單</w:t>
            </w:r>
          </w:p>
        </w:tc>
        <w:tc>
          <w:tcPr>
            <w:tcW w:w="672" w:type="dxa"/>
          </w:tcPr>
          <w:p w14:paraId="78A08E9A" w14:textId="77777777" w:rsidR="00D34C0F" w:rsidRPr="00362205" w:rsidRDefault="00D34C0F" w:rsidP="001D1D1B">
            <w:pPr>
              <w:rPr>
                <w:rFonts w:ascii="標楷體" w:eastAsia="標楷體" w:hAnsi="標楷體"/>
              </w:rPr>
            </w:pPr>
          </w:p>
        </w:tc>
        <w:tc>
          <w:tcPr>
            <w:tcW w:w="694" w:type="dxa"/>
          </w:tcPr>
          <w:p w14:paraId="428B9EC2" w14:textId="77777777" w:rsidR="00D34C0F" w:rsidRPr="00362205" w:rsidRDefault="00D34C0F" w:rsidP="001D1D1B">
            <w:pPr>
              <w:rPr>
                <w:rFonts w:ascii="標楷體" w:eastAsia="標楷體" w:hAnsi="標楷體"/>
              </w:rPr>
            </w:pPr>
          </w:p>
        </w:tc>
        <w:tc>
          <w:tcPr>
            <w:tcW w:w="2706" w:type="dxa"/>
          </w:tcPr>
          <w:p w14:paraId="01565937" w14:textId="77777777" w:rsidR="00D34C0F" w:rsidRPr="00236C1A" w:rsidRDefault="00D34C0F" w:rsidP="001D1D1B">
            <w:pPr>
              <w:rPr>
                <w:rFonts w:ascii="標楷體" w:eastAsia="標楷體" w:hAnsi="標楷體"/>
              </w:rPr>
            </w:pPr>
            <w:r>
              <w:rPr>
                <w:rFonts w:ascii="標楷體" w:eastAsia="標楷體" w:hAnsi="標楷體" w:hint="eastAsia"/>
              </w:rPr>
              <w:t>可不</w:t>
            </w:r>
            <w:r w:rsidRPr="00362205">
              <w:rPr>
                <w:rFonts w:ascii="標楷體" w:eastAsia="標楷體" w:hAnsi="標楷體" w:hint="eastAsia"/>
              </w:rPr>
              <w:t>輸入</w:t>
            </w:r>
          </w:p>
        </w:tc>
      </w:tr>
      <w:tr w:rsidR="00D34C0F" w:rsidRPr="00362205" w14:paraId="07F75129" w14:textId="77777777" w:rsidTr="00305BEF">
        <w:trPr>
          <w:trHeight w:val="244"/>
          <w:jc w:val="center"/>
        </w:trPr>
        <w:tc>
          <w:tcPr>
            <w:tcW w:w="457" w:type="dxa"/>
          </w:tcPr>
          <w:p w14:paraId="3E1E096A" w14:textId="77777777" w:rsidR="00D34C0F" w:rsidRDefault="00D34C0F" w:rsidP="001D1D1B">
            <w:pPr>
              <w:rPr>
                <w:rFonts w:ascii="標楷體" w:eastAsia="標楷體" w:hAnsi="標楷體"/>
              </w:rPr>
            </w:pPr>
            <w:r>
              <w:rPr>
                <w:rFonts w:ascii="標楷體" w:eastAsia="標楷體" w:hAnsi="標楷體" w:hint="eastAsia"/>
              </w:rPr>
              <w:t>4</w:t>
            </w:r>
          </w:p>
        </w:tc>
        <w:tc>
          <w:tcPr>
            <w:tcW w:w="2388" w:type="dxa"/>
          </w:tcPr>
          <w:p w14:paraId="215BFD4E" w14:textId="77777777" w:rsidR="00D34C0F" w:rsidRDefault="00D34C0F" w:rsidP="001D1D1B">
            <w:pPr>
              <w:rPr>
                <w:rFonts w:ascii="標楷體" w:eastAsia="標楷體" w:hAnsi="標楷體"/>
              </w:rPr>
            </w:pPr>
            <w:r>
              <w:rPr>
                <w:rFonts w:ascii="標楷體" w:eastAsia="標楷體" w:hAnsi="標楷體" w:hint="eastAsia"/>
              </w:rPr>
              <w:t>排除條件-</w:t>
            </w:r>
            <w:r w:rsidR="000A0975">
              <w:rPr>
                <w:rFonts w:eastAsia="標楷體" w:hint="eastAsia"/>
              </w:rPr>
              <w:t>商品代碼</w:t>
            </w:r>
          </w:p>
        </w:tc>
        <w:tc>
          <w:tcPr>
            <w:tcW w:w="936" w:type="dxa"/>
          </w:tcPr>
          <w:p w14:paraId="61114BFC" w14:textId="77777777" w:rsidR="00D34C0F" w:rsidRPr="00362205" w:rsidRDefault="00D34C0F" w:rsidP="001D1D1B">
            <w:pPr>
              <w:rPr>
                <w:rFonts w:ascii="標楷體" w:eastAsia="標楷體" w:hAnsi="標楷體"/>
              </w:rPr>
            </w:pPr>
            <w:r>
              <w:rPr>
                <w:rFonts w:ascii="標楷體" w:eastAsia="標楷體" w:hAnsi="標楷體"/>
              </w:rPr>
              <w:t>XXXXX</w:t>
            </w:r>
          </w:p>
        </w:tc>
        <w:tc>
          <w:tcPr>
            <w:tcW w:w="896" w:type="dxa"/>
          </w:tcPr>
          <w:p w14:paraId="6F9CFAA8" w14:textId="77777777" w:rsidR="00D34C0F" w:rsidRPr="00362205" w:rsidRDefault="00D34C0F" w:rsidP="001D1D1B">
            <w:pPr>
              <w:rPr>
                <w:rFonts w:ascii="標楷體" w:eastAsia="標楷體" w:hAnsi="標楷體"/>
              </w:rPr>
            </w:pPr>
          </w:p>
        </w:tc>
        <w:tc>
          <w:tcPr>
            <w:tcW w:w="1166" w:type="dxa"/>
          </w:tcPr>
          <w:p w14:paraId="7448DF63" w14:textId="77777777" w:rsidR="00D34C0F" w:rsidRPr="00362205" w:rsidRDefault="00D34C0F" w:rsidP="001D1D1B">
            <w:pPr>
              <w:rPr>
                <w:rFonts w:ascii="標楷體" w:eastAsia="標楷體" w:hAnsi="標楷體"/>
              </w:rPr>
            </w:pPr>
            <w:r w:rsidRPr="00362205">
              <w:rPr>
                <w:rFonts w:ascii="標楷體" w:eastAsia="標楷體" w:hAnsi="標楷體" w:hint="eastAsia"/>
              </w:rPr>
              <w:t>下拉式選單</w:t>
            </w:r>
          </w:p>
        </w:tc>
        <w:tc>
          <w:tcPr>
            <w:tcW w:w="672" w:type="dxa"/>
          </w:tcPr>
          <w:p w14:paraId="2AAEC995" w14:textId="77777777" w:rsidR="00D34C0F" w:rsidRPr="00362205" w:rsidRDefault="00D34C0F" w:rsidP="001D1D1B">
            <w:pPr>
              <w:rPr>
                <w:rFonts w:ascii="標楷體" w:eastAsia="標楷體" w:hAnsi="標楷體"/>
              </w:rPr>
            </w:pPr>
          </w:p>
        </w:tc>
        <w:tc>
          <w:tcPr>
            <w:tcW w:w="694" w:type="dxa"/>
          </w:tcPr>
          <w:p w14:paraId="0E783345" w14:textId="77777777" w:rsidR="00D34C0F" w:rsidRPr="00362205" w:rsidRDefault="00D34C0F" w:rsidP="001D1D1B">
            <w:pPr>
              <w:rPr>
                <w:rFonts w:ascii="標楷體" w:eastAsia="標楷體" w:hAnsi="標楷體"/>
              </w:rPr>
            </w:pPr>
          </w:p>
        </w:tc>
        <w:tc>
          <w:tcPr>
            <w:tcW w:w="2706" w:type="dxa"/>
          </w:tcPr>
          <w:p w14:paraId="3453A540" w14:textId="77777777" w:rsidR="00D34C0F" w:rsidRPr="00236C1A" w:rsidRDefault="00D34C0F" w:rsidP="001D1D1B">
            <w:pPr>
              <w:rPr>
                <w:rFonts w:ascii="標楷體" w:eastAsia="標楷體" w:hAnsi="標楷體"/>
              </w:rPr>
            </w:pPr>
            <w:r>
              <w:rPr>
                <w:rFonts w:ascii="標楷體" w:eastAsia="標楷體" w:hAnsi="標楷體" w:hint="eastAsia"/>
              </w:rPr>
              <w:t>可不</w:t>
            </w:r>
            <w:r w:rsidRPr="00362205">
              <w:rPr>
                <w:rFonts w:ascii="標楷體" w:eastAsia="標楷體" w:hAnsi="標楷體" w:hint="eastAsia"/>
              </w:rPr>
              <w:t>輸入</w:t>
            </w:r>
          </w:p>
        </w:tc>
      </w:tr>
      <w:tr w:rsidR="00D34C0F" w:rsidRPr="00362205" w14:paraId="29AE1D0B" w14:textId="77777777" w:rsidTr="00305BEF">
        <w:trPr>
          <w:trHeight w:val="291"/>
          <w:jc w:val="center"/>
        </w:trPr>
        <w:tc>
          <w:tcPr>
            <w:tcW w:w="457" w:type="dxa"/>
          </w:tcPr>
          <w:p w14:paraId="35F13B42" w14:textId="77777777" w:rsidR="00D34C0F" w:rsidRPr="00362205" w:rsidRDefault="00D34C0F" w:rsidP="001D1D1B">
            <w:pPr>
              <w:rPr>
                <w:rFonts w:ascii="標楷體" w:eastAsia="標楷體" w:hAnsi="標楷體"/>
              </w:rPr>
            </w:pPr>
            <w:r>
              <w:rPr>
                <w:rFonts w:ascii="標楷體" w:eastAsia="標楷體" w:hAnsi="標楷體"/>
              </w:rPr>
              <w:t>5</w:t>
            </w:r>
          </w:p>
        </w:tc>
        <w:tc>
          <w:tcPr>
            <w:tcW w:w="2388" w:type="dxa"/>
          </w:tcPr>
          <w:p w14:paraId="027B10A6" w14:textId="77777777" w:rsidR="00D34C0F" w:rsidRPr="00362205" w:rsidRDefault="00D34C0F" w:rsidP="001D1D1B">
            <w:pPr>
              <w:rPr>
                <w:rFonts w:ascii="標楷體" w:eastAsia="標楷體" w:hAnsi="標楷體"/>
              </w:rPr>
            </w:pPr>
            <w:r w:rsidRPr="00501606">
              <w:rPr>
                <w:rFonts w:ascii="標楷體" w:eastAsia="標楷體" w:hAnsi="標楷體" w:hint="eastAsia"/>
              </w:rPr>
              <w:t>新貸案件撥貸金額</w:t>
            </w:r>
            <w:r w:rsidRPr="0022279A">
              <w:rPr>
                <w:rFonts w:ascii="標楷體" w:eastAsia="標楷體" w:hAnsi="標楷體" w:hint="eastAsia"/>
              </w:rPr>
              <w:t>級距</w:t>
            </w:r>
            <w:r w:rsidRPr="00501606">
              <w:rPr>
                <w:rFonts w:ascii="標楷體" w:eastAsia="標楷體" w:hAnsi="標楷體"/>
              </w:rPr>
              <w:t>-起</w:t>
            </w:r>
          </w:p>
        </w:tc>
        <w:tc>
          <w:tcPr>
            <w:tcW w:w="936" w:type="dxa"/>
          </w:tcPr>
          <w:p w14:paraId="463A5039" w14:textId="77777777" w:rsidR="00D34C0F" w:rsidRPr="00362205" w:rsidRDefault="00D34C0F" w:rsidP="001D1D1B">
            <w:pPr>
              <w:rPr>
                <w:rFonts w:ascii="標楷體" w:eastAsia="標楷體" w:hAnsi="標楷體"/>
              </w:rPr>
            </w:pPr>
            <w:r>
              <w:rPr>
                <w:rFonts w:ascii="標楷體" w:eastAsia="標楷體" w:hAnsi="標楷體"/>
              </w:rPr>
              <w:t>9(14)</w:t>
            </w:r>
          </w:p>
        </w:tc>
        <w:tc>
          <w:tcPr>
            <w:tcW w:w="896" w:type="dxa"/>
          </w:tcPr>
          <w:p w14:paraId="46248316" w14:textId="77777777" w:rsidR="00D34C0F" w:rsidRPr="00362205" w:rsidRDefault="00D34C0F" w:rsidP="001D1D1B">
            <w:pPr>
              <w:rPr>
                <w:rFonts w:ascii="標楷體" w:eastAsia="標楷體" w:hAnsi="標楷體"/>
              </w:rPr>
            </w:pPr>
          </w:p>
        </w:tc>
        <w:tc>
          <w:tcPr>
            <w:tcW w:w="1166" w:type="dxa"/>
          </w:tcPr>
          <w:p w14:paraId="01C5AE73" w14:textId="77777777" w:rsidR="00D34C0F" w:rsidRPr="00362205" w:rsidRDefault="00D34C0F" w:rsidP="001D1D1B">
            <w:pPr>
              <w:rPr>
                <w:rFonts w:ascii="標楷體" w:eastAsia="標楷體" w:hAnsi="標楷體"/>
              </w:rPr>
            </w:pPr>
          </w:p>
        </w:tc>
        <w:tc>
          <w:tcPr>
            <w:tcW w:w="672" w:type="dxa"/>
          </w:tcPr>
          <w:p w14:paraId="17C221E2" w14:textId="77777777" w:rsidR="00D34C0F" w:rsidRPr="00362205" w:rsidRDefault="00D34C0F" w:rsidP="001D1D1B">
            <w:pPr>
              <w:rPr>
                <w:rFonts w:ascii="標楷體" w:eastAsia="標楷體" w:hAnsi="標楷體"/>
              </w:rPr>
            </w:pPr>
            <w:r w:rsidRPr="00362205">
              <w:rPr>
                <w:rFonts w:ascii="標楷體" w:eastAsia="標楷體" w:hAnsi="標楷體" w:hint="eastAsia"/>
              </w:rPr>
              <w:t>V</w:t>
            </w:r>
          </w:p>
        </w:tc>
        <w:tc>
          <w:tcPr>
            <w:tcW w:w="694" w:type="dxa"/>
          </w:tcPr>
          <w:p w14:paraId="0D9AA61C" w14:textId="77777777" w:rsidR="00D34C0F" w:rsidRPr="00362205" w:rsidRDefault="00D34C0F" w:rsidP="001D1D1B">
            <w:pPr>
              <w:rPr>
                <w:rFonts w:ascii="標楷體" w:eastAsia="標楷體" w:hAnsi="標楷體"/>
              </w:rPr>
            </w:pPr>
          </w:p>
        </w:tc>
        <w:tc>
          <w:tcPr>
            <w:tcW w:w="2706" w:type="dxa"/>
          </w:tcPr>
          <w:p w14:paraId="00E343D6" w14:textId="77777777" w:rsidR="00D34C0F" w:rsidRDefault="00D34C0F" w:rsidP="006D5528">
            <w:r w:rsidRPr="00740ABF">
              <w:rPr>
                <w:rFonts w:ascii="標楷體" w:eastAsia="標楷體" w:hAnsi="標楷體" w:hint="eastAsia"/>
              </w:rPr>
              <w:t>新增、修改時必須輸入,其他自動顯示不必輸入</w:t>
            </w:r>
          </w:p>
        </w:tc>
      </w:tr>
      <w:tr w:rsidR="00D34C0F" w:rsidRPr="00362205" w14:paraId="7A3CB960" w14:textId="77777777" w:rsidTr="00305BEF">
        <w:trPr>
          <w:trHeight w:val="291"/>
          <w:jc w:val="center"/>
        </w:trPr>
        <w:tc>
          <w:tcPr>
            <w:tcW w:w="457" w:type="dxa"/>
          </w:tcPr>
          <w:p w14:paraId="179D0099" w14:textId="77777777" w:rsidR="00D34C0F" w:rsidRPr="00362205" w:rsidRDefault="00D34C0F" w:rsidP="001D1D1B">
            <w:pPr>
              <w:rPr>
                <w:rFonts w:ascii="標楷體" w:eastAsia="標楷體" w:hAnsi="標楷體"/>
              </w:rPr>
            </w:pPr>
            <w:r>
              <w:rPr>
                <w:rFonts w:ascii="標楷體" w:eastAsia="標楷體" w:hAnsi="標楷體"/>
              </w:rPr>
              <w:t>6</w:t>
            </w:r>
          </w:p>
        </w:tc>
        <w:tc>
          <w:tcPr>
            <w:tcW w:w="2388" w:type="dxa"/>
          </w:tcPr>
          <w:p w14:paraId="7D2CA523" w14:textId="77777777" w:rsidR="00D34C0F" w:rsidRPr="00362205" w:rsidRDefault="00D34C0F" w:rsidP="001D1D1B">
            <w:pPr>
              <w:rPr>
                <w:rFonts w:ascii="標楷體" w:eastAsia="標楷體" w:hAnsi="標楷體"/>
              </w:rPr>
            </w:pPr>
            <w:r w:rsidRPr="00501606">
              <w:rPr>
                <w:rFonts w:ascii="標楷體" w:eastAsia="標楷體" w:hAnsi="標楷體" w:hint="eastAsia"/>
              </w:rPr>
              <w:t>新貸案件撥貸金額</w:t>
            </w:r>
            <w:r w:rsidRPr="0022279A">
              <w:rPr>
                <w:rFonts w:ascii="標楷體" w:eastAsia="標楷體" w:hAnsi="標楷體" w:hint="eastAsia"/>
              </w:rPr>
              <w:t>級距</w:t>
            </w:r>
            <w:r w:rsidRPr="00501606">
              <w:rPr>
                <w:rFonts w:ascii="標楷體" w:eastAsia="標楷體" w:hAnsi="標楷體"/>
              </w:rPr>
              <w:t>-止</w:t>
            </w:r>
          </w:p>
        </w:tc>
        <w:tc>
          <w:tcPr>
            <w:tcW w:w="936" w:type="dxa"/>
          </w:tcPr>
          <w:p w14:paraId="34C83713" w14:textId="77777777" w:rsidR="00D34C0F" w:rsidRPr="00362205" w:rsidRDefault="00D34C0F" w:rsidP="006D5528">
            <w:pPr>
              <w:rPr>
                <w:rFonts w:ascii="標楷體" w:eastAsia="標楷體" w:hAnsi="標楷體"/>
              </w:rPr>
            </w:pPr>
            <w:r>
              <w:rPr>
                <w:rFonts w:ascii="標楷體" w:eastAsia="標楷體" w:hAnsi="標楷體"/>
              </w:rPr>
              <w:t>9(14)</w:t>
            </w:r>
          </w:p>
        </w:tc>
        <w:tc>
          <w:tcPr>
            <w:tcW w:w="896" w:type="dxa"/>
          </w:tcPr>
          <w:p w14:paraId="7FF59FCD" w14:textId="77777777" w:rsidR="00D34C0F" w:rsidRPr="00362205" w:rsidRDefault="00D34C0F" w:rsidP="001D1D1B">
            <w:pPr>
              <w:rPr>
                <w:rFonts w:ascii="標楷體" w:eastAsia="標楷體" w:hAnsi="標楷體"/>
              </w:rPr>
            </w:pPr>
          </w:p>
        </w:tc>
        <w:tc>
          <w:tcPr>
            <w:tcW w:w="1166" w:type="dxa"/>
          </w:tcPr>
          <w:p w14:paraId="0D007BC1" w14:textId="77777777" w:rsidR="00D34C0F" w:rsidRPr="00362205" w:rsidRDefault="00D34C0F" w:rsidP="001D1D1B">
            <w:pPr>
              <w:rPr>
                <w:rFonts w:ascii="標楷體" w:eastAsia="標楷體" w:hAnsi="標楷體"/>
              </w:rPr>
            </w:pPr>
          </w:p>
        </w:tc>
        <w:tc>
          <w:tcPr>
            <w:tcW w:w="672" w:type="dxa"/>
          </w:tcPr>
          <w:p w14:paraId="66984D63" w14:textId="77777777" w:rsidR="00D34C0F" w:rsidRPr="00362205" w:rsidRDefault="00D34C0F" w:rsidP="001D1D1B">
            <w:pPr>
              <w:rPr>
                <w:rFonts w:ascii="標楷體" w:eastAsia="標楷體" w:hAnsi="標楷體"/>
              </w:rPr>
            </w:pPr>
            <w:r w:rsidRPr="00362205">
              <w:rPr>
                <w:rFonts w:ascii="標楷體" w:eastAsia="標楷體" w:hAnsi="標楷體" w:hint="eastAsia"/>
              </w:rPr>
              <w:t>V</w:t>
            </w:r>
          </w:p>
        </w:tc>
        <w:tc>
          <w:tcPr>
            <w:tcW w:w="694" w:type="dxa"/>
          </w:tcPr>
          <w:p w14:paraId="7BDDCA98" w14:textId="77777777" w:rsidR="00D34C0F" w:rsidRPr="00362205" w:rsidRDefault="00D34C0F" w:rsidP="001D1D1B">
            <w:pPr>
              <w:rPr>
                <w:rFonts w:ascii="標楷體" w:eastAsia="標楷體" w:hAnsi="標楷體"/>
              </w:rPr>
            </w:pPr>
          </w:p>
        </w:tc>
        <w:tc>
          <w:tcPr>
            <w:tcW w:w="2706" w:type="dxa"/>
          </w:tcPr>
          <w:p w14:paraId="06B21E30" w14:textId="77777777" w:rsidR="00D34C0F" w:rsidRDefault="00D34C0F" w:rsidP="001D1D1B">
            <w:r w:rsidRPr="00740ABF">
              <w:rPr>
                <w:rFonts w:ascii="標楷體" w:eastAsia="標楷體" w:hAnsi="標楷體" w:hint="eastAsia"/>
              </w:rPr>
              <w:t>新增、修改時必須輸入,其他自動顯示不必輸入</w:t>
            </w:r>
          </w:p>
        </w:tc>
      </w:tr>
      <w:tr w:rsidR="00D34C0F" w:rsidRPr="00362205" w14:paraId="378E490F" w14:textId="77777777" w:rsidTr="00305BEF">
        <w:trPr>
          <w:trHeight w:val="291"/>
          <w:jc w:val="center"/>
        </w:trPr>
        <w:tc>
          <w:tcPr>
            <w:tcW w:w="457" w:type="dxa"/>
          </w:tcPr>
          <w:p w14:paraId="06A0A2F2" w14:textId="77777777" w:rsidR="00D34C0F" w:rsidRPr="00362205" w:rsidRDefault="00D34C0F" w:rsidP="001D1D1B">
            <w:pPr>
              <w:rPr>
                <w:rFonts w:ascii="標楷體" w:eastAsia="標楷體" w:hAnsi="標楷體"/>
              </w:rPr>
            </w:pPr>
            <w:r>
              <w:rPr>
                <w:rFonts w:ascii="標楷體" w:eastAsia="標楷體" w:hAnsi="標楷體"/>
              </w:rPr>
              <w:t>7</w:t>
            </w:r>
          </w:p>
        </w:tc>
        <w:tc>
          <w:tcPr>
            <w:tcW w:w="2388" w:type="dxa"/>
          </w:tcPr>
          <w:p w14:paraId="5B97D62F" w14:textId="77777777" w:rsidR="00D34C0F" w:rsidRPr="00362205" w:rsidRDefault="00D34C0F" w:rsidP="001D1D1B">
            <w:pPr>
              <w:rPr>
                <w:rFonts w:ascii="標楷體" w:eastAsia="標楷體" w:hAnsi="標楷體"/>
              </w:rPr>
            </w:pPr>
            <w:r w:rsidRPr="00385A54">
              <w:rPr>
                <w:rFonts w:ascii="標楷體" w:eastAsia="標楷體" w:hAnsi="標楷體" w:hint="eastAsia"/>
              </w:rPr>
              <w:t>獎勵津貼</w:t>
            </w:r>
          </w:p>
        </w:tc>
        <w:tc>
          <w:tcPr>
            <w:tcW w:w="936" w:type="dxa"/>
          </w:tcPr>
          <w:p w14:paraId="6B00B2B9" w14:textId="77777777" w:rsidR="00D34C0F" w:rsidRPr="00362205" w:rsidRDefault="00D34C0F" w:rsidP="006D5528">
            <w:pPr>
              <w:rPr>
                <w:rFonts w:ascii="標楷體" w:eastAsia="標楷體" w:hAnsi="標楷體"/>
              </w:rPr>
            </w:pPr>
            <w:r>
              <w:rPr>
                <w:rFonts w:ascii="標楷體" w:eastAsia="標楷體" w:hAnsi="標楷體"/>
              </w:rPr>
              <w:t>9(14)</w:t>
            </w:r>
          </w:p>
        </w:tc>
        <w:tc>
          <w:tcPr>
            <w:tcW w:w="896" w:type="dxa"/>
          </w:tcPr>
          <w:p w14:paraId="14D54165" w14:textId="77777777" w:rsidR="00D34C0F" w:rsidRPr="00362205" w:rsidRDefault="00D34C0F" w:rsidP="001D1D1B">
            <w:pPr>
              <w:rPr>
                <w:rFonts w:ascii="標楷體" w:eastAsia="標楷體" w:hAnsi="標楷體"/>
              </w:rPr>
            </w:pPr>
          </w:p>
        </w:tc>
        <w:tc>
          <w:tcPr>
            <w:tcW w:w="1166" w:type="dxa"/>
          </w:tcPr>
          <w:p w14:paraId="543A7F9B" w14:textId="77777777" w:rsidR="00D34C0F" w:rsidRPr="00362205" w:rsidRDefault="00D34C0F" w:rsidP="001D1D1B">
            <w:pPr>
              <w:rPr>
                <w:rFonts w:ascii="標楷體" w:eastAsia="標楷體" w:hAnsi="標楷體"/>
              </w:rPr>
            </w:pPr>
          </w:p>
        </w:tc>
        <w:tc>
          <w:tcPr>
            <w:tcW w:w="672" w:type="dxa"/>
          </w:tcPr>
          <w:p w14:paraId="633E34D3" w14:textId="77777777" w:rsidR="00D34C0F" w:rsidRPr="00362205" w:rsidRDefault="00D34C0F" w:rsidP="001D1D1B">
            <w:pPr>
              <w:rPr>
                <w:rFonts w:ascii="標楷體" w:eastAsia="標楷體" w:hAnsi="標楷體"/>
              </w:rPr>
            </w:pPr>
            <w:r w:rsidRPr="00362205">
              <w:rPr>
                <w:rFonts w:ascii="標楷體" w:eastAsia="標楷體" w:hAnsi="標楷體" w:hint="eastAsia"/>
              </w:rPr>
              <w:t>V</w:t>
            </w:r>
          </w:p>
        </w:tc>
        <w:tc>
          <w:tcPr>
            <w:tcW w:w="694" w:type="dxa"/>
          </w:tcPr>
          <w:p w14:paraId="647D627C" w14:textId="77777777" w:rsidR="00D34C0F" w:rsidRPr="00362205" w:rsidRDefault="00D34C0F" w:rsidP="001D1D1B">
            <w:pPr>
              <w:rPr>
                <w:rFonts w:ascii="標楷體" w:eastAsia="標楷體" w:hAnsi="標楷體"/>
              </w:rPr>
            </w:pPr>
          </w:p>
        </w:tc>
        <w:tc>
          <w:tcPr>
            <w:tcW w:w="2706" w:type="dxa"/>
          </w:tcPr>
          <w:p w14:paraId="3938151A" w14:textId="77777777" w:rsidR="00D34C0F" w:rsidRPr="00362205" w:rsidRDefault="00D34C0F" w:rsidP="001D1D1B">
            <w:pPr>
              <w:rPr>
                <w:rFonts w:ascii="標楷體" w:eastAsia="標楷體" w:hAnsi="標楷體"/>
              </w:rPr>
            </w:pPr>
            <w:r w:rsidRPr="00740ABF">
              <w:rPr>
                <w:rFonts w:ascii="標楷體" w:eastAsia="標楷體" w:hAnsi="標楷體" w:hint="eastAsia"/>
              </w:rPr>
              <w:t>新增、修改時必須輸入,其他自動顯示不必輸入</w:t>
            </w:r>
          </w:p>
        </w:tc>
      </w:tr>
    </w:tbl>
    <w:p w14:paraId="70F0062A" w14:textId="6AC8E5C4" w:rsidR="007C4EBE" w:rsidRPr="004A4287" w:rsidRDefault="007C4EBE" w:rsidP="0039661F">
      <w:pPr>
        <w:widowControl/>
        <w:rPr>
          <w:rFonts w:ascii="標楷體" w:eastAsia="標楷體" w:hAnsi="標楷體"/>
        </w:rPr>
      </w:pPr>
    </w:p>
    <w:p w14:paraId="3AE57597" w14:textId="48AEEDA3" w:rsidR="008B2075" w:rsidRDefault="008B2075" w:rsidP="007C4EBE">
      <w:pPr>
        <w:pStyle w:val="3"/>
        <w:numPr>
          <w:ilvl w:val="2"/>
          <w:numId w:val="1"/>
        </w:numPr>
        <w:rPr>
          <w:rFonts w:ascii="標楷體" w:hAnsi="標楷體"/>
        </w:rPr>
      </w:pPr>
      <w:r>
        <w:rPr>
          <w:rFonts w:ascii="標楷體" w:hAnsi="標楷體" w:hint="eastAsia"/>
        </w:rPr>
        <w:lastRenderedPageBreak/>
        <w:t>L6082放款業績工作月查詢</w:t>
      </w:r>
      <w:r w:rsidR="002D1539">
        <w:rPr>
          <w:rFonts w:ascii="標楷體" w:hAnsi="標楷體" w:hint="eastAsia"/>
        </w:rPr>
        <w:t xml:space="preserve"> </w:t>
      </w:r>
      <w:r w:rsidR="004C2838">
        <w:rPr>
          <w:rFonts w:ascii="標楷體" w:hAnsi="標楷體" w:hint="eastAsia"/>
        </w:rPr>
        <w:t>*</w:t>
      </w:r>
      <w:r w:rsidR="004C2838">
        <w:rPr>
          <w:rFonts w:ascii="標楷體" w:hAnsi="標楷體"/>
        </w:rPr>
        <w:t>**</w:t>
      </w:r>
    </w:p>
    <w:p w14:paraId="34303E76" w14:textId="77777777" w:rsidR="002D1539" w:rsidRPr="002D1539" w:rsidRDefault="002D1539" w:rsidP="002D1539"/>
    <w:p w14:paraId="056EC8B7" w14:textId="77777777" w:rsidR="008B2075" w:rsidRPr="00362205" w:rsidRDefault="008B2075" w:rsidP="00D01BCC">
      <w:pPr>
        <w:pStyle w:val="a"/>
      </w:pPr>
      <w:r w:rsidRPr="00362205">
        <w:t>功能說明</w:t>
      </w:r>
    </w:p>
    <w:tbl>
      <w:tblPr>
        <w:tblW w:w="780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258"/>
      </w:tblGrid>
      <w:tr w:rsidR="008B2075" w:rsidRPr="00362205" w14:paraId="09707B2F" w14:textId="77777777" w:rsidTr="00072227">
        <w:trPr>
          <w:trHeight w:val="277"/>
        </w:trPr>
        <w:tc>
          <w:tcPr>
            <w:tcW w:w="1548" w:type="dxa"/>
            <w:tcBorders>
              <w:top w:val="single" w:sz="8" w:space="0" w:color="000000"/>
              <w:bottom w:val="single" w:sz="8" w:space="0" w:color="000000"/>
              <w:right w:val="single" w:sz="8" w:space="0" w:color="000000"/>
            </w:tcBorders>
            <w:shd w:val="clear" w:color="auto" w:fill="F3F3F3"/>
          </w:tcPr>
          <w:p w14:paraId="0616CEDA" w14:textId="77777777" w:rsidR="008B2075" w:rsidRPr="00362205" w:rsidRDefault="008B2075" w:rsidP="008B2075">
            <w:pPr>
              <w:rPr>
                <w:rFonts w:ascii="標楷體" w:eastAsia="標楷體" w:hAnsi="標楷體"/>
              </w:rPr>
            </w:pPr>
            <w:r w:rsidRPr="00362205">
              <w:rPr>
                <w:rFonts w:ascii="標楷體" w:eastAsia="標楷體" w:hAnsi="標楷體"/>
              </w:rPr>
              <w:t xml:space="preserve">功能名稱 </w:t>
            </w:r>
          </w:p>
        </w:tc>
        <w:tc>
          <w:tcPr>
            <w:tcW w:w="6258" w:type="dxa"/>
            <w:tcBorders>
              <w:top w:val="single" w:sz="8" w:space="0" w:color="000000"/>
              <w:left w:val="single" w:sz="8" w:space="0" w:color="000000"/>
              <w:bottom w:val="single" w:sz="8" w:space="0" w:color="000000"/>
            </w:tcBorders>
          </w:tcPr>
          <w:p w14:paraId="340A47C7" w14:textId="353F5A0D" w:rsidR="008B2075" w:rsidRPr="00362205" w:rsidRDefault="0039661F" w:rsidP="008B2075">
            <w:pPr>
              <w:rPr>
                <w:rFonts w:ascii="標楷體" w:eastAsia="標楷體" w:hAnsi="標楷體"/>
              </w:rPr>
            </w:pPr>
            <w:r>
              <w:rPr>
                <w:rFonts w:ascii="標楷體" w:eastAsia="標楷體" w:hAnsi="標楷體" w:hint="eastAsia"/>
              </w:rPr>
              <w:t>放款業績工作月</w:t>
            </w:r>
            <w:r w:rsidR="008B2075">
              <w:rPr>
                <w:rFonts w:ascii="標楷體" w:eastAsia="標楷體" w:hAnsi="標楷體" w:hint="eastAsia"/>
              </w:rPr>
              <w:t>查詢</w:t>
            </w:r>
          </w:p>
        </w:tc>
      </w:tr>
      <w:tr w:rsidR="008B2075" w:rsidRPr="00362205" w14:paraId="5D910A36" w14:textId="77777777" w:rsidTr="00072227">
        <w:trPr>
          <w:trHeight w:val="277"/>
        </w:trPr>
        <w:tc>
          <w:tcPr>
            <w:tcW w:w="1548" w:type="dxa"/>
            <w:tcBorders>
              <w:top w:val="single" w:sz="8" w:space="0" w:color="000000"/>
              <w:bottom w:val="single" w:sz="8" w:space="0" w:color="000000"/>
              <w:right w:val="single" w:sz="8" w:space="0" w:color="000000"/>
            </w:tcBorders>
            <w:shd w:val="clear" w:color="auto" w:fill="F3F3F3"/>
          </w:tcPr>
          <w:p w14:paraId="3B325E0A" w14:textId="77777777" w:rsidR="008B2075" w:rsidRPr="00362205" w:rsidRDefault="008B2075" w:rsidP="008B2075">
            <w:pPr>
              <w:rPr>
                <w:rFonts w:ascii="標楷體" w:eastAsia="標楷體" w:hAnsi="標楷體"/>
              </w:rPr>
            </w:pPr>
            <w:r w:rsidRPr="00362205">
              <w:rPr>
                <w:rFonts w:ascii="標楷體" w:eastAsia="標楷體" w:hAnsi="標楷體"/>
              </w:rPr>
              <w:t>進入條件</w:t>
            </w:r>
          </w:p>
        </w:tc>
        <w:tc>
          <w:tcPr>
            <w:tcW w:w="6258" w:type="dxa"/>
            <w:tcBorders>
              <w:top w:val="single" w:sz="8" w:space="0" w:color="000000"/>
              <w:left w:val="single" w:sz="8" w:space="0" w:color="000000"/>
              <w:bottom w:val="single" w:sz="8" w:space="0" w:color="000000"/>
            </w:tcBorders>
          </w:tcPr>
          <w:p w14:paraId="164E86AB" w14:textId="610DC318" w:rsidR="008B2075" w:rsidRPr="00362205" w:rsidRDefault="008B2075" w:rsidP="008B2075">
            <w:pPr>
              <w:rPr>
                <w:rFonts w:ascii="標楷體" w:eastAsia="標楷體" w:hAnsi="標楷體"/>
              </w:rPr>
            </w:pPr>
            <w:r>
              <w:rPr>
                <w:rFonts w:ascii="標楷體" w:eastAsia="標楷體" w:hAnsi="標楷體" w:hint="eastAsia"/>
                <w:lang w:eastAsia="zh-HK"/>
              </w:rPr>
              <w:t>查詢或異動</w:t>
            </w:r>
            <w:r w:rsidR="00B237EE">
              <w:rPr>
                <w:rFonts w:ascii="標楷體" w:eastAsia="標楷體" w:hAnsi="標楷體" w:hint="eastAsia"/>
              </w:rPr>
              <w:t>放款業績工作月</w:t>
            </w:r>
            <w:r>
              <w:rPr>
                <w:rFonts w:ascii="標楷體" w:eastAsia="標楷體" w:hAnsi="標楷體" w:hint="eastAsia"/>
                <w:lang w:eastAsia="zh-HK"/>
              </w:rPr>
              <w:t>時</w:t>
            </w:r>
          </w:p>
        </w:tc>
      </w:tr>
      <w:tr w:rsidR="008B2075" w:rsidRPr="00F40E3D" w14:paraId="2B1D91B1" w14:textId="77777777" w:rsidTr="00072227">
        <w:trPr>
          <w:trHeight w:val="773"/>
        </w:trPr>
        <w:tc>
          <w:tcPr>
            <w:tcW w:w="1548" w:type="dxa"/>
            <w:tcBorders>
              <w:top w:val="single" w:sz="8" w:space="0" w:color="000000"/>
              <w:bottom w:val="single" w:sz="8" w:space="0" w:color="000000"/>
              <w:right w:val="single" w:sz="8" w:space="0" w:color="000000"/>
            </w:tcBorders>
            <w:shd w:val="clear" w:color="auto" w:fill="F3F3F3"/>
          </w:tcPr>
          <w:p w14:paraId="2041AD62" w14:textId="77777777" w:rsidR="008B2075" w:rsidRPr="00362205" w:rsidRDefault="008B2075" w:rsidP="008B2075">
            <w:pPr>
              <w:rPr>
                <w:rFonts w:ascii="標楷體" w:eastAsia="標楷體" w:hAnsi="標楷體"/>
              </w:rPr>
            </w:pPr>
            <w:r w:rsidRPr="00362205">
              <w:rPr>
                <w:rFonts w:ascii="標楷體" w:eastAsia="標楷體" w:hAnsi="標楷體"/>
              </w:rPr>
              <w:t xml:space="preserve">基本流程 </w:t>
            </w:r>
          </w:p>
        </w:tc>
        <w:tc>
          <w:tcPr>
            <w:tcW w:w="6258" w:type="dxa"/>
            <w:tcBorders>
              <w:top w:val="single" w:sz="8" w:space="0" w:color="000000"/>
              <w:left w:val="single" w:sz="8" w:space="0" w:color="000000"/>
              <w:bottom w:val="single" w:sz="8" w:space="0" w:color="000000"/>
            </w:tcBorders>
          </w:tcPr>
          <w:p w14:paraId="388B0804" w14:textId="76CC062D" w:rsidR="002D1539" w:rsidRPr="002E2F49" w:rsidRDefault="002D1539" w:rsidP="008B2075">
            <w:pPr>
              <w:rPr>
                <w:rFonts w:ascii="標楷體" w:eastAsia="標楷體" w:hAnsi="標楷體"/>
              </w:rPr>
            </w:pPr>
            <w:r w:rsidRPr="002E2F49">
              <w:rPr>
                <w:rFonts w:ascii="標楷體" w:eastAsia="標楷體" w:hAnsi="標楷體" w:hint="eastAsia"/>
              </w:rPr>
              <w:t>1.</w:t>
            </w:r>
            <w:r w:rsidRPr="002E2F49">
              <w:rPr>
                <w:rFonts w:ascii="標楷體" w:eastAsia="標楷體" w:hAnsi="標楷體" w:hint="eastAsia"/>
                <w:lang w:eastAsia="zh-HK"/>
              </w:rPr>
              <w:t>參考「作業流程.業績、獎勵金作業.業績目標」流程</w:t>
            </w:r>
          </w:p>
          <w:p w14:paraId="12A5546F" w14:textId="37C4859F" w:rsidR="008B2075" w:rsidRPr="002E2F49" w:rsidRDefault="002D1539" w:rsidP="008B2075">
            <w:pPr>
              <w:rPr>
                <w:rFonts w:ascii="標楷體" w:eastAsia="標楷體" w:hAnsi="標楷體"/>
              </w:rPr>
            </w:pPr>
            <w:r w:rsidRPr="002E2F49">
              <w:rPr>
                <w:rFonts w:ascii="標楷體" w:eastAsia="標楷體" w:hAnsi="標楷體" w:hint="eastAsia"/>
              </w:rPr>
              <w:t>2</w:t>
            </w:r>
            <w:r w:rsidR="008B2075" w:rsidRPr="002E2F49">
              <w:rPr>
                <w:rFonts w:ascii="標楷體" w:eastAsia="標楷體" w:hAnsi="標楷體" w:hint="eastAsia"/>
              </w:rPr>
              <w:t>.</w:t>
            </w:r>
            <w:r w:rsidR="008B2075" w:rsidRPr="002E2F49">
              <w:rPr>
                <w:rFonts w:ascii="標楷體" w:eastAsia="標楷體" w:hAnsi="標楷體" w:hint="eastAsia"/>
                <w:lang w:eastAsia="zh-HK"/>
              </w:rPr>
              <w:t>查詢</w:t>
            </w:r>
            <w:r w:rsidR="00B237EE" w:rsidRPr="002E2F49">
              <w:rPr>
                <w:rFonts w:ascii="標楷體" w:eastAsia="標楷體" w:hAnsi="標楷體" w:hint="eastAsia"/>
                <w:lang w:eastAsia="zh-HK"/>
              </w:rPr>
              <w:t>放款業績工作月對照檔</w:t>
            </w:r>
            <w:r w:rsidR="008B2075" w:rsidRPr="002E2F49">
              <w:rPr>
                <w:rFonts w:ascii="標楷體" w:eastAsia="標楷體" w:hAnsi="標楷體" w:hint="eastAsia"/>
              </w:rPr>
              <w:t>(Cd</w:t>
            </w:r>
            <w:r w:rsidR="00B237EE" w:rsidRPr="002E2F49">
              <w:rPr>
                <w:rFonts w:ascii="標楷體" w:eastAsia="標楷體" w:hAnsi="標楷體"/>
              </w:rPr>
              <w:t>WorkMonth</w:t>
            </w:r>
            <w:r w:rsidR="008B2075" w:rsidRPr="002E2F49">
              <w:rPr>
                <w:rFonts w:ascii="標楷體" w:eastAsia="標楷體" w:hAnsi="標楷體"/>
              </w:rPr>
              <w:t>)</w:t>
            </w:r>
          </w:p>
          <w:p w14:paraId="6BA4D2E7" w14:textId="582C7A3E" w:rsidR="008B2075" w:rsidRPr="002E2F49" w:rsidRDefault="002D1539" w:rsidP="008B2075">
            <w:pPr>
              <w:rPr>
                <w:rFonts w:ascii="標楷體" w:eastAsia="標楷體" w:hAnsi="標楷體"/>
                <w:lang w:eastAsia="zh-HK"/>
              </w:rPr>
            </w:pPr>
            <w:r w:rsidRPr="002E2F49">
              <w:rPr>
                <w:rFonts w:ascii="標楷體" w:eastAsia="標楷體" w:hAnsi="標楷體" w:hint="eastAsia"/>
              </w:rPr>
              <w:t>3</w:t>
            </w:r>
            <w:r w:rsidR="008B2075" w:rsidRPr="002E2F49">
              <w:rPr>
                <w:rFonts w:ascii="標楷體" w:eastAsia="標楷體" w:hAnsi="標楷體"/>
              </w:rPr>
              <w:t>.</w:t>
            </w:r>
            <w:r w:rsidR="008B2075" w:rsidRPr="002E2F49">
              <w:rPr>
                <w:rFonts w:ascii="標楷體" w:eastAsia="標楷體" w:hAnsi="標楷體" w:hint="eastAsia"/>
                <w:lang w:eastAsia="zh-HK"/>
              </w:rPr>
              <w:t>依據輸入查詢條件</w:t>
            </w:r>
            <w:r w:rsidR="008B2075" w:rsidRPr="002E2F49">
              <w:rPr>
                <w:rFonts w:ascii="標楷體" w:eastAsia="標楷體" w:hAnsi="標楷體" w:hint="eastAsia"/>
              </w:rPr>
              <w:t>,</w:t>
            </w:r>
            <w:r w:rsidR="008B2075" w:rsidRPr="002E2F49">
              <w:rPr>
                <w:rFonts w:ascii="標楷體" w:eastAsia="標楷體" w:hAnsi="標楷體" w:hint="eastAsia"/>
                <w:lang w:eastAsia="zh-HK"/>
              </w:rPr>
              <w:t>輸出查詢資料</w:t>
            </w:r>
          </w:p>
          <w:p w14:paraId="2D3BEB0B" w14:textId="5A7567BE" w:rsidR="008B2075" w:rsidRPr="002E2F49" w:rsidRDefault="008B2075" w:rsidP="008B2075">
            <w:pPr>
              <w:ind w:left="720" w:hangingChars="300" w:hanging="720"/>
              <w:rPr>
                <w:rFonts w:ascii="標楷體" w:eastAsia="標楷體" w:hAnsi="標楷體"/>
                <w:lang w:eastAsia="zh-HK"/>
              </w:rPr>
            </w:pPr>
            <w:r w:rsidRPr="002E2F49">
              <w:rPr>
                <w:rFonts w:ascii="標楷體" w:eastAsia="標楷體" w:hAnsi="標楷體" w:hint="eastAsia"/>
              </w:rPr>
              <w:t xml:space="preserve">  (</w:t>
            </w:r>
            <w:r w:rsidRPr="002E2F49">
              <w:rPr>
                <w:rFonts w:ascii="標楷體" w:eastAsia="標楷體" w:hAnsi="標楷體"/>
              </w:rPr>
              <w:t>1).</w:t>
            </w:r>
            <w:r w:rsidR="00B237EE" w:rsidRPr="002E2F49">
              <w:rPr>
                <w:rFonts w:ascii="標楷體" w:eastAsia="標楷體" w:hAnsi="標楷體" w:hint="eastAsia"/>
                <w:lang w:eastAsia="zh-HK"/>
              </w:rPr>
              <w:t>業績年度</w:t>
            </w:r>
            <w:r w:rsidRPr="002E2F49">
              <w:rPr>
                <w:rFonts w:ascii="標楷體" w:eastAsia="標楷體" w:hAnsi="標楷體" w:hint="eastAsia"/>
              </w:rPr>
              <w:t>(</w:t>
            </w:r>
            <w:r w:rsidR="00F40E3D" w:rsidRPr="002E2F49">
              <w:rPr>
                <w:rFonts w:ascii="標楷體" w:eastAsia="標楷體" w:hAnsi="標楷體"/>
              </w:rPr>
              <w:t>Year</w:t>
            </w:r>
            <w:r w:rsidRPr="002E2F49">
              <w:rPr>
                <w:rFonts w:ascii="標楷體" w:eastAsia="標楷體" w:hAnsi="標楷體"/>
              </w:rPr>
              <w:t xml:space="preserve">) </w:t>
            </w:r>
            <w:r w:rsidR="00F40E3D" w:rsidRPr="002E2F49">
              <w:rPr>
                <w:rFonts w:ascii="標楷體" w:eastAsia="標楷體" w:hAnsi="標楷體" w:hint="eastAsia"/>
              </w:rPr>
              <w:t xml:space="preserve">= </w:t>
            </w:r>
            <w:r w:rsidR="00F40E3D" w:rsidRPr="002E2F49">
              <w:rPr>
                <w:rFonts w:ascii="標楷體" w:eastAsia="標楷體" w:hAnsi="標楷體" w:hint="eastAsia"/>
                <w:lang w:eastAsia="zh-HK"/>
              </w:rPr>
              <w:t>輸入條件</w:t>
            </w:r>
            <w:r w:rsidRPr="002E2F49">
              <w:rPr>
                <w:rFonts w:ascii="標楷體" w:eastAsia="標楷體" w:hAnsi="標楷體" w:hint="eastAsia"/>
                <w:lang w:eastAsia="zh-HK"/>
              </w:rPr>
              <w:t>「</w:t>
            </w:r>
            <w:r w:rsidR="00F40E3D" w:rsidRPr="002E2F49">
              <w:rPr>
                <w:rFonts w:ascii="標楷體" w:eastAsia="標楷體" w:hAnsi="標楷體" w:hint="eastAsia"/>
                <w:lang w:eastAsia="zh-HK"/>
              </w:rPr>
              <w:t>業績年度</w:t>
            </w:r>
            <w:r w:rsidRPr="002E2F49">
              <w:rPr>
                <w:rFonts w:ascii="標楷體" w:eastAsia="標楷體" w:hAnsi="標楷體" w:hint="eastAsia"/>
                <w:lang w:eastAsia="zh-HK"/>
              </w:rPr>
              <w:t>」</w:t>
            </w:r>
          </w:p>
          <w:p w14:paraId="6D777345" w14:textId="77777777" w:rsidR="008B2075" w:rsidRPr="002E2F49" w:rsidRDefault="008B2075" w:rsidP="008B2075">
            <w:pPr>
              <w:ind w:left="720" w:hangingChars="300" w:hanging="720"/>
              <w:rPr>
                <w:rFonts w:ascii="標楷體" w:eastAsia="標楷體" w:hAnsi="標楷體"/>
                <w:lang w:eastAsia="zh-HK"/>
              </w:rPr>
            </w:pPr>
            <w:r w:rsidRPr="002E2F49">
              <w:rPr>
                <w:rFonts w:ascii="標楷體" w:eastAsia="標楷體" w:hAnsi="標楷體" w:hint="eastAsia"/>
              </w:rPr>
              <w:t xml:space="preserve">  (2</w:t>
            </w:r>
            <w:r w:rsidRPr="002E2F49">
              <w:rPr>
                <w:rFonts w:ascii="標楷體" w:eastAsia="標楷體" w:hAnsi="標楷體"/>
              </w:rPr>
              <w:t>).</w:t>
            </w:r>
            <w:r w:rsidR="00B237EE" w:rsidRPr="002E2F49">
              <w:rPr>
                <w:rFonts w:ascii="標楷體" w:eastAsia="標楷體" w:hAnsi="標楷體" w:hint="eastAsia"/>
                <w:lang w:eastAsia="zh-HK"/>
              </w:rPr>
              <w:t>工作月份</w:t>
            </w:r>
            <w:r w:rsidRPr="002E2F49">
              <w:rPr>
                <w:rFonts w:ascii="標楷體" w:eastAsia="標楷體" w:hAnsi="標楷體" w:hint="eastAsia"/>
              </w:rPr>
              <w:t xml:space="preserve"> (</w:t>
            </w:r>
            <w:r w:rsidR="00F40E3D" w:rsidRPr="002E2F49">
              <w:rPr>
                <w:rFonts w:ascii="標楷體" w:eastAsia="標楷體" w:hAnsi="標楷體"/>
              </w:rPr>
              <w:t>Month</w:t>
            </w:r>
            <w:r w:rsidRPr="002E2F49">
              <w:rPr>
                <w:rFonts w:ascii="標楷體" w:eastAsia="標楷體" w:hAnsi="標楷體"/>
              </w:rPr>
              <w:t xml:space="preserve">) </w:t>
            </w:r>
            <w:r w:rsidR="00F40E3D" w:rsidRPr="002E2F49">
              <w:rPr>
                <w:rFonts w:ascii="標楷體" w:eastAsia="標楷體" w:hAnsi="標楷體" w:hint="eastAsia"/>
              </w:rPr>
              <w:t xml:space="preserve">= </w:t>
            </w:r>
            <w:r w:rsidR="00F40E3D" w:rsidRPr="002E2F49">
              <w:rPr>
                <w:rFonts w:ascii="標楷體" w:eastAsia="標楷體" w:hAnsi="標楷體" w:hint="eastAsia"/>
                <w:lang w:eastAsia="zh-HK"/>
              </w:rPr>
              <w:t>輸入條件</w:t>
            </w:r>
            <w:r w:rsidRPr="002E2F49">
              <w:rPr>
                <w:rFonts w:ascii="標楷體" w:eastAsia="標楷體" w:hAnsi="標楷體" w:hint="eastAsia"/>
                <w:lang w:eastAsia="zh-HK"/>
              </w:rPr>
              <w:t>「</w:t>
            </w:r>
            <w:r w:rsidR="00F40E3D" w:rsidRPr="002E2F49">
              <w:rPr>
                <w:rFonts w:ascii="標楷體" w:eastAsia="標楷體" w:hAnsi="標楷體" w:hint="eastAsia"/>
                <w:lang w:eastAsia="zh-HK"/>
              </w:rPr>
              <w:t>工作月份</w:t>
            </w:r>
            <w:r w:rsidRPr="002E2F49">
              <w:rPr>
                <w:rFonts w:ascii="標楷體" w:eastAsia="標楷體" w:hAnsi="標楷體" w:hint="eastAsia"/>
                <w:lang w:eastAsia="zh-HK"/>
              </w:rPr>
              <w:t>」</w:t>
            </w:r>
          </w:p>
          <w:p w14:paraId="6EB4DA0A" w14:textId="3A03A62E" w:rsidR="00FF77F2" w:rsidRPr="002E2F49" w:rsidRDefault="002D1539" w:rsidP="002E2F49">
            <w:pPr>
              <w:ind w:left="240" w:hangingChars="100" w:hanging="240"/>
              <w:rPr>
                <w:rFonts w:ascii="標楷體" w:eastAsia="標楷體" w:hAnsi="標楷體"/>
                <w:lang w:eastAsia="zh-HK"/>
              </w:rPr>
            </w:pPr>
            <w:r w:rsidRPr="002E2F49">
              <w:rPr>
                <w:rFonts w:ascii="標楷體" w:eastAsia="標楷體" w:hAnsi="標楷體" w:hint="eastAsia"/>
              </w:rPr>
              <w:t>4</w:t>
            </w:r>
            <w:r w:rsidR="00FF77F2" w:rsidRPr="002E2F49">
              <w:rPr>
                <w:rFonts w:ascii="標楷體" w:eastAsia="標楷體" w:hAnsi="標楷體" w:hint="eastAsia"/>
              </w:rPr>
              <w:t>.</w:t>
            </w:r>
            <w:r w:rsidR="00072227" w:rsidRPr="002E2F49">
              <w:rPr>
                <w:rFonts w:ascii="標楷體" w:eastAsia="標楷體" w:hAnsi="標楷體" w:hint="eastAsia"/>
              </w:rPr>
              <w:t>資料排序:</w:t>
            </w:r>
            <w:r w:rsidR="00FF77F2" w:rsidRPr="002E2F49">
              <w:rPr>
                <w:rFonts w:ascii="標楷體" w:eastAsia="標楷體" w:hAnsi="標楷體" w:hint="eastAsia"/>
              </w:rPr>
              <w:t>查詢結果</w:t>
            </w:r>
            <w:r w:rsidR="00072227" w:rsidRPr="002E2F49">
              <w:rPr>
                <w:rFonts w:ascii="標楷體" w:eastAsia="標楷體" w:hAnsi="標楷體" w:hint="eastAsia"/>
                <w:lang w:eastAsia="zh-HK"/>
              </w:rPr>
              <w:t>「</w:t>
            </w:r>
            <w:r w:rsidR="00FF77F2" w:rsidRPr="002E2F49">
              <w:rPr>
                <w:rFonts w:ascii="標楷體" w:eastAsia="標楷體" w:hAnsi="標楷體" w:hint="eastAsia"/>
                <w:lang w:eastAsia="zh-HK"/>
              </w:rPr>
              <w:t>業績年度、工作月份</w:t>
            </w:r>
            <w:r w:rsidR="00072227" w:rsidRPr="002E2F49">
              <w:rPr>
                <w:rFonts w:ascii="標楷體" w:eastAsia="標楷體" w:hAnsi="標楷體" w:hint="eastAsia"/>
                <w:lang w:eastAsia="zh-HK"/>
              </w:rPr>
              <w:t>」</w:t>
            </w:r>
            <w:r w:rsidR="0011684E" w:rsidRPr="002E2F49">
              <w:rPr>
                <w:rFonts w:ascii="標楷體" w:eastAsia="標楷體" w:hAnsi="標楷體" w:hint="eastAsia"/>
                <w:lang w:eastAsia="zh-HK"/>
              </w:rPr>
              <w:t>由</w:t>
            </w:r>
            <w:r w:rsidR="00FF77F2" w:rsidRPr="002E2F49">
              <w:rPr>
                <w:rFonts w:ascii="標楷體" w:eastAsia="標楷體" w:hAnsi="標楷體" w:hint="eastAsia"/>
                <w:lang w:eastAsia="zh-HK"/>
              </w:rPr>
              <w:t>小到大排序</w:t>
            </w:r>
          </w:p>
        </w:tc>
      </w:tr>
      <w:tr w:rsidR="008B2075" w:rsidRPr="00362205" w14:paraId="51BD5193" w14:textId="77777777" w:rsidTr="00072227">
        <w:trPr>
          <w:trHeight w:val="321"/>
        </w:trPr>
        <w:tc>
          <w:tcPr>
            <w:tcW w:w="1548" w:type="dxa"/>
            <w:tcBorders>
              <w:top w:val="single" w:sz="8" w:space="0" w:color="000000"/>
              <w:bottom w:val="single" w:sz="8" w:space="0" w:color="000000"/>
              <w:right w:val="single" w:sz="8" w:space="0" w:color="000000"/>
            </w:tcBorders>
            <w:shd w:val="clear" w:color="auto" w:fill="F3F3F3"/>
          </w:tcPr>
          <w:p w14:paraId="286B080C" w14:textId="77777777" w:rsidR="008B2075" w:rsidRPr="00362205" w:rsidRDefault="008B2075" w:rsidP="008B2075">
            <w:pPr>
              <w:rPr>
                <w:rFonts w:ascii="標楷體" w:eastAsia="標楷體" w:hAnsi="標楷體"/>
              </w:rPr>
            </w:pPr>
            <w:r w:rsidRPr="00362205">
              <w:rPr>
                <w:rFonts w:ascii="標楷體" w:eastAsia="標楷體" w:hAnsi="標楷體"/>
              </w:rPr>
              <w:t>選用流程</w:t>
            </w:r>
          </w:p>
        </w:tc>
        <w:tc>
          <w:tcPr>
            <w:tcW w:w="6258" w:type="dxa"/>
            <w:tcBorders>
              <w:top w:val="single" w:sz="8" w:space="0" w:color="000000"/>
              <w:left w:val="single" w:sz="8" w:space="0" w:color="000000"/>
              <w:bottom w:val="single" w:sz="8" w:space="0" w:color="000000"/>
            </w:tcBorders>
          </w:tcPr>
          <w:p w14:paraId="2D20788C" w14:textId="77777777" w:rsidR="008B2075" w:rsidRPr="00362205" w:rsidRDefault="008B2075" w:rsidP="008B2075">
            <w:pPr>
              <w:rPr>
                <w:rFonts w:ascii="標楷體" w:eastAsia="標楷體" w:hAnsi="標楷體"/>
              </w:rPr>
            </w:pPr>
          </w:p>
        </w:tc>
      </w:tr>
      <w:tr w:rsidR="008B2075" w:rsidRPr="00362205" w14:paraId="3D6BC9B2" w14:textId="77777777" w:rsidTr="00072227">
        <w:trPr>
          <w:trHeight w:val="1311"/>
        </w:trPr>
        <w:tc>
          <w:tcPr>
            <w:tcW w:w="1548" w:type="dxa"/>
            <w:tcBorders>
              <w:top w:val="single" w:sz="8" w:space="0" w:color="000000"/>
              <w:bottom w:val="single" w:sz="8" w:space="0" w:color="000000"/>
              <w:right w:val="single" w:sz="8" w:space="0" w:color="000000"/>
            </w:tcBorders>
            <w:shd w:val="clear" w:color="auto" w:fill="F3F3F3"/>
          </w:tcPr>
          <w:p w14:paraId="66EF4F83" w14:textId="77777777" w:rsidR="008B2075" w:rsidRPr="00362205" w:rsidRDefault="008B2075" w:rsidP="008B2075">
            <w:pPr>
              <w:rPr>
                <w:rFonts w:ascii="標楷體" w:eastAsia="標楷體" w:hAnsi="標楷體"/>
              </w:rPr>
            </w:pPr>
            <w:r w:rsidRPr="00362205">
              <w:rPr>
                <w:rFonts w:ascii="標楷體" w:eastAsia="標楷體" w:hAnsi="標楷體"/>
              </w:rPr>
              <w:t>例外流程</w:t>
            </w:r>
          </w:p>
        </w:tc>
        <w:tc>
          <w:tcPr>
            <w:tcW w:w="6258" w:type="dxa"/>
            <w:tcBorders>
              <w:top w:val="single" w:sz="8" w:space="0" w:color="000000"/>
              <w:left w:val="single" w:sz="8" w:space="0" w:color="000000"/>
              <w:bottom w:val="single" w:sz="8" w:space="0" w:color="000000"/>
            </w:tcBorders>
          </w:tcPr>
          <w:p w14:paraId="05CA5000" w14:textId="77777777" w:rsidR="008B2075" w:rsidRPr="00362205" w:rsidRDefault="008B2075" w:rsidP="008B2075">
            <w:pPr>
              <w:rPr>
                <w:rFonts w:ascii="標楷體" w:eastAsia="標楷體" w:hAnsi="標楷體"/>
              </w:rPr>
            </w:pPr>
          </w:p>
        </w:tc>
      </w:tr>
      <w:tr w:rsidR="008B2075" w:rsidRPr="00362205" w14:paraId="214B5DD1" w14:textId="77777777" w:rsidTr="00072227">
        <w:trPr>
          <w:trHeight w:val="278"/>
        </w:trPr>
        <w:tc>
          <w:tcPr>
            <w:tcW w:w="1548" w:type="dxa"/>
            <w:tcBorders>
              <w:top w:val="single" w:sz="8" w:space="0" w:color="000000"/>
              <w:bottom w:val="single" w:sz="8" w:space="0" w:color="000000"/>
              <w:right w:val="single" w:sz="8" w:space="0" w:color="000000"/>
            </w:tcBorders>
            <w:shd w:val="clear" w:color="auto" w:fill="F3F3F3"/>
          </w:tcPr>
          <w:p w14:paraId="6B258641" w14:textId="77777777" w:rsidR="008B2075" w:rsidRPr="00362205" w:rsidRDefault="008B2075" w:rsidP="008B2075">
            <w:pPr>
              <w:rPr>
                <w:rFonts w:ascii="標楷體" w:eastAsia="標楷體" w:hAnsi="標楷體"/>
              </w:rPr>
            </w:pPr>
            <w:r w:rsidRPr="00362205">
              <w:rPr>
                <w:rFonts w:ascii="標楷體" w:eastAsia="標楷體" w:hAnsi="標楷體"/>
              </w:rPr>
              <w:t xml:space="preserve">執行後狀況 </w:t>
            </w:r>
          </w:p>
        </w:tc>
        <w:tc>
          <w:tcPr>
            <w:tcW w:w="6258" w:type="dxa"/>
            <w:tcBorders>
              <w:top w:val="single" w:sz="8" w:space="0" w:color="000000"/>
              <w:left w:val="single" w:sz="8" w:space="0" w:color="000000"/>
              <w:bottom w:val="single" w:sz="8" w:space="0" w:color="000000"/>
            </w:tcBorders>
          </w:tcPr>
          <w:p w14:paraId="199C6E97" w14:textId="77777777" w:rsidR="008B2075" w:rsidRPr="00362205" w:rsidRDefault="008B2075" w:rsidP="008B2075">
            <w:pPr>
              <w:rPr>
                <w:rFonts w:ascii="標楷體" w:eastAsia="標楷體" w:hAnsi="標楷體"/>
              </w:rPr>
            </w:pPr>
            <w:r>
              <w:rPr>
                <w:rFonts w:ascii="標楷體" w:eastAsia="標楷體" w:hAnsi="標楷體" w:hint="eastAsia"/>
                <w:lang w:eastAsia="zh-HK"/>
              </w:rPr>
              <w:t>提供資料查詢輸出</w:t>
            </w:r>
          </w:p>
        </w:tc>
      </w:tr>
      <w:tr w:rsidR="008B2075" w:rsidRPr="00362205" w14:paraId="68488BFA" w14:textId="77777777" w:rsidTr="00072227">
        <w:trPr>
          <w:trHeight w:val="358"/>
        </w:trPr>
        <w:tc>
          <w:tcPr>
            <w:tcW w:w="1548" w:type="dxa"/>
            <w:tcBorders>
              <w:top w:val="single" w:sz="8" w:space="0" w:color="000000"/>
              <w:bottom w:val="single" w:sz="8" w:space="0" w:color="000000"/>
              <w:right w:val="single" w:sz="8" w:space="0" w:color="000000"/>
            </w:tcBorders>
            <w:shd w:val="clear" w:color="auto" w:fill="F3F3F3"/>
          </w:tcPr>
          <w:p w14:paraId="635ACEED" w14:textId="77777777" w:rsidR="008B2075" w:rsidRPr="00362205" w:rsidRDefault="008B2075" w:rsidP="008B2075">
            <w:pPr>
              <w:rPr>
                <w:rFonts w:ascii="標楷體" w:eastAsia="標楷體" w:hAnsi="標楷體"/>
              </w:rPr>
            </w:pPr>
            <w:r w:rsidRPr="00362205">
              <w:rPr>
                <w:rFonts w:ascii="標楷體" w:eastAsia="標楷體" w:hAnsi="標楷體"/>
              </w:rPr>
              <w:t>特別需求</w:t>
            </w:r>
          </w:p>
        </w:tc>
        <w:tc>
          <w:tcPr>
            <w:tcW w:w="6258" w:type="dxa"/>
            <w:tcBorders>
              <w:top w:val="single" w:sz="8" w:space="0" w:color="000000"/>
              <w:left w:val="single" w:sz="8" w:space="0" w:color="000000"/>
              <w:bottom w:val="single" w:sz="8" w:space="0" w:color="000000"/>
            </w:tcBorders>
          </w:tcPr>
          <w:p w14:paraId="2DC13630" w14:textId="77777777" w:rsidR="008B2075" w:rsidRPr="00362205" w:rsidRDefault="008B2075" w:rsidP="008B2075">
            <w:pPr>
              <w:rPr>
                <w:rFonts w:ascii="標楷體" w:eastAsia="標楷體" w:hAnsi="標楷體"/>
              </w:rPr>
            </w:pPr>
          </w:p>
        </w:tc>
      </w:tr>
      <w:tr w:rsidR="008B2075" w:rsidRPr="00362205" w14:paraId="73CE82B4" w14:textId="77777777" w:rsidTr="00072227">
        <w:trPr>
          <w:trHeight w:val="278"/>
        </w:trPr>
        <w:tc>
          <w:tcPr>
            <w:tcW w:w="1548" w:type="dxa"/>
            <w:tcBorders>
              <w:top w:val="single" w:sz="8" w:space="0" w:color="000000"/>
              <w:bottom w:val="single" w:sz="8" w:space="0" w:color="000000"/>
              <w:right w:val="single" w:sz="8" w:space="0" w:color="000000"/>
            </w:tcBorders>
            <w:shd w:val="clear" w:color="auto" w:fill="F3F3F3"/>
          </w:tcPr>
          <w:p w14:paraId="422EED08" w14:textId="77777777" w:rsidR="008B2075" w:rsidRPr="00362205" w:rsidRDefault="008B2075" w:rsidP="008B2075">
            <w:pPr>
              <w:rPr>
                <w:rFonts w:ascii="標楷體" w:eastAsia="標楷體" w:hAnsi="標楷體"/>
              </w:rPr>
            </w:pPr>
            <w:r w:rsidRPr="00362205">
              <w:rPr>
                <w:rFonts w:ascii="標楷體" w:eastAsia="標楷體" w:hAnsi="標楷體"/>
              </w:rPr>
              <w:t xml:space="preserve">參考 </w:t>
            </w:r>
          </w:p>
        </w:tc>
        <w:tc>
          <w:tcPr>
            <w:tcW w:w="6258" w:type="dxa"/>
            <w:tcBorders>
              <w:top w:val="single" w:sz="8" w:space="0" w:color="000000"/>
              <w:left w:val="single" w:sz="8" w:space="0" w:color="000000"/>
              <w:bottom w:val="single" w:sz="8" w:space="0" w:color="000000"/>
            </w:tcBorders>
          </w:tcPr>
          <w:p w14:paraId="1D482560" w14:textId="77777777" w:rsidR="008B2075" w:rsidRPr="00362205" w:rsidRDefault="008B2075" w:rsidP="008B2075">
            <w:pPr>
              <w:rPr>
                <w:rFonts w:ascii="標楷體" w:eastAsia="標楷體" w:hAnsi="標楷體"/>
              </w:rPr>
            </w:pPr>
          </w:p>
        </w:tc>
      </w:tr>
    </w:tbl>
    <w:p w14:paraId="54792162" w14:textId="77777777" w:rsidR="008B2075" w:rsidRDefault="008B2075" w:rsidP="00D01BCC">
      <w:pPr>
        <w:pStyle w:val="a"/>
        <w:numPr>
          <w:ilvl w:val="0"/>
          <w:numId w:val="0"/>
        </w:numPr>
        <w:ind w:left="1440"/>
        <w:pPrChange w:id="303" w:author="張金龍" w:date="2021-05-12T12:09:00Z">
          <w:pPr>
            <w:pStyle w:val="a"/>
            <w:numPr>
              <w:numId w:val="0"/>
            </w:numPr>
            <w:ind w:left="0" w:firstLine="0"/>
          </w:pPr>
        </w:pPrChange>
      </w:pPr>
    </w:p>
    <w:p w14:paraId="46029F51" w14:textId="77777777" w:rsidR="008B2075" w:rsidRPr="005F1722" w:rsidRDefault="008B2075" w:rsidP="00D01BCC">
      <w:pPr>
        <w:pStyle w:val="a"/>
      </w:pPr>
      <w:r>
        <w:rPr>
          <w:rFonts w:hint="eastAsia"/>
        </w:rPr>
        <w:t>Ta</w:t>
      </w:r>
      <w:r>
        <w:t>ble List</w:t>
      </w:r>
      <w:r w:rsidRPr="005F1722">
        <w:rPr>
          <w:rFonts w:hint="eastAsia"/>
        </w:rPr>
        <w:t>:</w:t>
      </w:r>
    </w:p>
    <w:tbl>
      <w:tblPr>
        <w:tblStyle w:val="ac"/>
        <w:tblW w:w="0" w:type="auto"/>
        <w:tblInd w:w="1809" w:type="dxa"/>
        <w:tblLook w:val="04A0" w:firstRow="1" w:lastRow="0" w:firstColumn="1" w:lastColumn="0" w:noHBand="0" w:noVBand="1"/>
      </w:tblPr>
      <w:tblGrid>
        <w:gridCol w:w="851"/>
        <w:gridCol w:w="3118"/>
        <w:gridCol w:w="3828"/>
      </w:tblGrid>
      <w:tr w:rsidR="008B2075" w:rsidRPr="0022279A" w14:paraId="03B5B655" w14:textId="77777777" w:rsidTr="008B2075">
        <w:tc>
          <w:tcPr>
            <w:tcW w:w="851" w:type="dxa"/>
            <w:shd w:val="clear" w:color="auto" w:fill="D9D9D9" w:themeFill="background1" w:themeFillShade="D9"/>
          </w:tcPr>
          <w:p w14:paraId="6DA6C3C9" w14:textId="77777777" w:rsidR="008B2075" w:rsidRPr="0022279A" w:rsidRDefault="008B2075" w:rsidP="008B2075">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31B1DC4C" w14:textId="77777777" w:rsidR="008B2075" w:rsidRPr="0022279A" w:rsidRDefault="008B2075" w:rsidP="008B2075">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0F5D2734" w14:textId="77777777" w:rsidR="008B2075" w:rsidRPr="0022279A" w:rsidRDefault="008B2075" w:rsidP="008B2075">
            <w:pPr>
              <w:jc w:val="center"/>
              <w:rPr>
                <w:rFonts w:ascii="標楷體" w:eastAsia="標楷體" w:hAnsi="標楷體"/>
              </w:rPr>
            </w:pPr>
            <w:r w:rsidRPr="0022279A">
              <w:rPr>
                <w:rFonts w:ascii="標楷體" w:eastAsia="標楷體" w:hAnsi="標楷體" w:hint="eastAsia"/>
                <w:lang w:eastAsia="zh-HK"/>
              </w:rPr>
              <w:t>說明</w:t>
            </w:r>
          </w:p>
        </w:tc>
      </w:tr>
      <w:tr w:rsidR="008B2075" w:rsidRPr="0022279A" w14:paraId="643FB104" w14:textId="77777777" w:rsidTr="008B2075">
        <w:tc>
          <w:tcPr>
            <w:tcW w:w="851" w:type="dxa"/>
          </w:tcPr>
          <w:p w14:paraId="6D209672" w14:textId="77777777" w:rsidR="008B2075" w:rsidRPr="0022279A" w:rsidRDefault="008B2075" w:rsidP="008B2075">
            <w:pPr>
              <w:jc w:val="center"/>
              <w:rPr>
                <w:rFonts w:ascii="標楷體" w:eastAsia="標楷體" w:hAnsi="標楷體"/>
              </w:rPr>
            </w:pPr>
            <w:r w:rsidRPr="0022279A">
              <w:rPr>
                <w:rFonts w:ascii="標楷體" w:eastAsia="標楷體" w:hAnsi="標楷體" w:hint="eastAsia"/>
              </w:rPr>
              <w:t>1</w:t>
            </w:r>
          </w:p>
        </w:tc>
        <w:tc>
          <w:tcPr>
            <w:tcW w:w="3118" w:type="dxa"/>
          </w:tcPr>
          <w:p w14:paraId="16387CC4" w14:textId="2F35AEE9" w:rsidR="008B2075" w:rsidRPr="0022279A" w:rsidRDefault="00F40E3D" w:rsidP="008B2075">
            <w:pPr>
              <w:rPr>
                <w:rFonts w:ascii="標楷體" w:eastAsia="標楷體" w:hAnsi="標楷體"/>
              </w:rPr>
            </w:pPr>
            <w:r>
              <w:rPr>
                <w:rFonts w:ascii="標楷體" w:eastAsia="標楷體" w:hAnsi="標楷體" w:hint="eastAsia"/>
              </w:rPr>
              <w:t>Cd</w:t>
            </w:r>
            <w:r>
              <w:rPr>
                <w:rFonts w:ascii="標楷體" w:eastAsia="標楷體" w:hAnsi="標楷體"/>
              </w:rPr>
              <w:t>WorkMonth</w:t>
            </w:r>
          </w:p>
        </w:tc>
        <w:tc>
          <w:tcPr>
            <w:tcW w:w="3828" w:type="dxa"/>
          </w:tcPr>
          <w:p w14:paraId="10172DAB" w14:textId="77777777" w:rsidR="008B2075" w:rsidRPr="0022279A" w:rsidRDefault="008B2075" w:rsidP="008B2075">
            <w:pPr>
              <w:rPr>
                <w:rFonts w:ascii="標楷體" w:eastAsia="標楷體" w:hAnsi="標楷體"/>
              </w:rPr>
            </w:pPr>
            <w:r>
              <w:rPr>
                <w:rFonts w:ascii="標楷體" w:eastAsia="標楷體" w:hAnsi="標楷體" w:hint="eastAsia"/>
                <w:lang w:eastAsia="zh-HK"/>
              </w:rPr>
              <w:t>擔保品代號檔</w:t>
            </w:r>
          </w:p>
        </w:tc>
      </w:tr>
      <w:tr w:rsidR="008B2075" w:rsidRPr="0022279A" w14:paraId="55736961" w14:textId="77777777" w:rsidTr="008B2075">
        <w:tc>
          <w:tcPr>
            <w:tcW w:w="851" w:type="dxa"/>
          </w:tcPr>
          <w:p w14:paraId="7A76D39F" w14:textId="77777777" w:rsidR="008B2075" w:rsidRPr="0022279A" w:rsidRDefault="008B2075" w:rsidP="008B2075">
            <w:pPr>
              <w:rPr>
                <w:rFonts w:ascii="標楷體" w:eastAsia="標楷體" w:hAnsi="標楷體"/>
              </w:rPr>
            </w:pPr>
          </w:p>
        </w:tc>
        <w:tc>
          <w:tcPr>
            <w:tcW w:w="3118" w:type="dxa"/>
          </w:tcPr>
          <w:p w14:paraId="3BA16D8D" w14:textId="77777777" w:rsidR="008B2075" w:rsidRPr="0022279A" w:rsidRDefault="008B2075" w:rsidP="008B2075">
            <w:pPr>
              <w:rPr>
                <w:rFonts w:ascii="標楷體" w:eastAsia="標楷體" w:hAnsi="標楷體"/>
              </w:rPr>
            </w:pPr>
          </w:p>
        </w:tc>
        <w:tc>
          <w:tcPr>
            <w:tcW w:w="3828" w:type="dxa"/>
          </w:tcPr>
          <w:p w14:paraId="3AF49E8D" w14:textId="77777777" w:rsidR="008B2075" w:rsidRPr="0022279A" w:rsidRDefault="008B2075" w:rsidP="008B2075">
            <w:pPr>
              <w:rPr>
                <w:rFonts w:ascii="標楷體" w:eastAsia="標楷體" w:hAnsi="標楷體"/>
              </w:rPr>
            </w:pPr>
          </w:p>
        </w:tc>
      </w:tr>
    </w:tbl>
    <w:p w14:paraId="479E8621" w14:textId="77777777" w:rsidR="008B2075" w:rsidRDefault="008B2075" w:rsidP="008B2075">
      <w:pPr>
        <w:ind w:left="1440"/>
      </w:pPr>
    </w:p>
    <w:p w14:paraId="278C7C4D" w14:textId="77777777" w:rsidR="008B2075" w:rsidRPr="005F1722" w:rsidRDefault="008B2075" w:rsidP="00D01BCC">
      <w:pPr>
        <w:pStyle w:val="a"/>
      </w:pPr>
      <w:r w:rsidRPr="005F1722">
        <w:t>UI畫面</w:t>
      </w:r>
      <w:r w:rsidRPr="005F1722">
        <w:rPr>
          <w:rFonts w:hint="eastAsia"/>
        </w:rPr>
        <w:t>:</w:t>
      </w:r>
    </w:p>
    <w:p w14:paraId="5389676B" w14:textId="77777777" w:rsidR="008B2075" w:rsidRPr="00B56858" w:rsidRDefault="008B2075" w:rsidP="00F40E3D">
      <w:pPr>
        <w:rPr>
          <w:rFonts w:ascii="標楷體" w:eastAsia="標楷體" w:hAnsi="標楷體"/>
        </w:rPr>
      </w:pPr>
      <w:r>
        <w:rPr>
          <w:rFonts w:ascii="標楷體" w:eastAsia="標楷體" w:hAnsi="標楷體" w:hint="eastAsia"/>
        </w:rPr>
        <w:t>輸入畫面:</w:t>
      </w:r>
    </w:p>
    <w:p w14:paraId="59515EB8" w14:textId="6C20F523" w:rsidR="008B2075" w:rsidRPr="00B56858" w:rsidRDefault="00F40E3D" w:rsidP="008B2075">
      <w:r w:rsidRPr="00F40E3D">
        <w:rPr>
          <w:noProof/>
        </w:rPr>
        <w:drawing>
          <wp:inline distT="0" distB="0" distL="0" distR="0" wp14:anchorId="47692D7C" wp14:editId="6596660E">
            <wp:extent cx="6479540" cy="1344930"/>
            <wp:effectExtent l="0" t="0" r="0" b="7620"/>
            <wp:docPr id="72" name="圖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479540" cy="1344930"/>
                    </a:xfrm>
                    <a:prstGeom prst="rect">
                      <a:avLst/>
                    </a:prstGeom>
                  </pic:spPr>
                </pic:pic>
              </a:graphicData>
            </a:graphic>
          </wp:inline>
        </w:drawing>
      </w:r>
    </w:p>
    <w:p w14:paraId="21AB936F" w14:textId="77777777" w:rsidR="008B2075" w:rsidRDefault="008B2075" w:rsidP="00D01BCC">
      <w:pPr>
        <w:pStyle w:val="a"/>
      </w:pPr>
      <w:r>
        <w:t>輸入畫面</w:t>
      </w:r>
      <w:r>
        <w:rPr>
          <w:rFonts w:hint="eastAsia"/>
          <w:lang w:eastAsia="zh-HK"/>
        </w:rPr>
        <w:t>按鈕</w:t>
      </w:r>
      <w:r>
        <w:t>說明</w:t>
      </w:r>
    </w:p>
    <w:p w14:paraId="4E43D3F4" w14:textId="77777777" w:rsidR="008B2075" w:rsidRPr="00F5236F" w:rsidRDefault="008B2075" w:rsidP="008B2075"/>
    <w:tbl>
      <w:tblPr>
        <w:tblStyle w:val="ac"/>
        <w:tblW w:w="0" w:type="auto"/>
        <w:tblInd w:w="250" w:type="dxa"/>
        <w:tblLook w:val="04A0" w:firstRow="1" w:lastRow="0" w:firstColumn="1" w:lastColumn="0" w:noHBand="0" w:noVBand="1"/>
      </w:tblPr>
      <w:tblGrid>
        <w:gridCol w:w="851"/>
        <w:gridCol w:w="2126"/>
        <w:gridCol w:w="7033"/>
      </w:tblGrid>
      <w:tr w:rsidR="008B2075" w:rsidRPr="00F5236F" w14:paraId="7EDBE214" w14:textId="77777777" w:rsidTr="008B2075">
        <w:tc>
          <w:tcPr>
            <w:tcW w:w="851" w:type="dxa"/>
            <w:shd w:val="clear" w:color="auto" w:fill="D9D9D9" w:themeFill="background1" w:themeFillShade="D9"/>
          </w:tcPr>
          <w:p w14:paraId="1B270E2F" w14:textId="77777777" w:rsidR="008B2075" w:rsidRPr="00F5236F" w:rsidRDefault="008B2075" w:rsidP="008B2075">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4457F30C" w14:textId="77777777" w:rsidR="008B2075" w:rsidRPr="00F5236F" w:rsidRDefault="008B2075" w:rsidP="008B2075">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7D13E241" w14:textId="77777777" w:rsidR="008B2075" w:rsidRPr="00F5236F" w:rsidRDefault="008B2075" w:rsidP="008B2075">
            <w:pPr>
              <w:jc w:val="center"/>
              <w:rPr>
                <w:rFonts w:ascii="標楷體" w:eastAsia="標楷體" w:hAnsi="標楷體"/>
              </w:rPr>
            </w:pPr>
            <w:r>
              <w:rPr>
                <w:rFonts w:ascii="標楷體" w:eastAsia="標楷體" w:hAnsi="標楷體" w:hint="eastAsia"/>
                <w:lang w:eastAsia="zh-HK"/>
              </w:rPr>
              <w:t>功能說明</w:t>
            </w:r>
          </w:p>
        </w:tc>
      </w:tr>
      <w:tr w:rsidR="008B2075" w:rsidRPr="00F5236F" w14:paraId="1A9E42C6" w14:textId="77777777" w:rsidTr="008B2075">
        <w:tc>
          <w:tcPr>
            <w:tcW w:w="851" w:type="dxa"/>
          </w:tcPr>
          <w:p w14:paraId="547D0CE1" w14:textId="77777777" w:rsidR="008B2075" w:rsidRPr="00F5236F" w:rsidRDefault="008B2075" w:rsidP="008B2075">
            <w:pPr>
              <w:jc w:val="center"/>
              <w:rPr>
                <w:rFonts w:ascii="標楷體" w:eastAsia="標楷體" w:hAnsi="標楷體"/>
                <w:lang w:eastAsia="zh-HK"/>
              </w:rPr>
            </w:pPr>
            <w:r>
              <w:rPr>
                <w:rFonts w:ascii="標楷體" w:eastAsia="標楷體" w:hAnsi="標楷體" w:hint="eastAsia"/>
              </w:rPr>
              <w:t>1</w:t>
            </w:r>
          </w:p>
        </w:tc>
        <w:tc>
          <w:tcPr>
            <w:tcW w:w="2126" w:type="dxa"/>
          </w:tcPr>
          <w:p w14:paraId="5C63F811" w14:textId="77777777" w:rsidR="008B2075" w:rsidRDefault="008B2075" w:rsidP="008B2075">
            <w:pPr>
              <w:rPr>
                <w:rFonts w:ascii="標楷體" w:eastAsia="標楷體" w:hAnsi="標楷體"/>
                <w:lang w:eastAsia="zh-HK"/>
              </w:rPr>
            </w:pPr>
            <w:r>
              <w:rPr>
                <w:rFonts w:ascii="標楷體" w:eastAsia="標楷體" w:hAnsi="標楷體" w:hint="eastAsia"/>
                <w:lang w:eastAsia="zh-HK"/>
              </w:rPr>
              <w:t>查詢</w:t>
            </w:r>
          </w:p>
        </w:tc>
        <w:tc>
          <w:tcPr>
            <w:tcW w:w="7033" w:type="dxa"/>
          </w:tcPr>
          <w:p w14:paraId="02308656" w14:textId="77777777" w:rsidR="008B2075" w:rsidRDefault="008B2075" w:rsidP="008B2075">
            <w:pPr>
              <w:rPr>
                <w:rFonts w:ascii="標楷體" w:eastAsia="標楷體" w:hAnsi="標楷體"/>
                <w:lang w:eastAsia="zh-HK"/>
              </w:rPr>
            </w:pPr>
            <w:r>
              <w:rPr>
                <w:rFonts w:ascii="標楷體" w:eastAsia="標楷體" w:hAnsi="標楷體" w:hint="eastAsia"/>
                <w:lang w:eastAsia="zh-HK"/>
              </w:rPr>
              <w:t>依據輸入條件查詢資料</w:t>
            </w:r>
          </w:p>
        </w:tc>
      </w:tr>
      <w:tr w:rsidR="008B2075" w:rsidRPr="00F5236F" w14:paraId="4E4B8DC1" w14:textId="77777777" w:rsidTr="008B2075">
        <w:tc>
          <w:tcPr>
            <w:tcW w:w="851" w:type="dxa"/>
          </w:tcPr>
          <w:p w14:paraId="44745BE1" w14:textId="77777777" w:rsidR="008B2075" w:rsidRDefault="008B2075" w:rsidP="008B2075">
            <w:pPr>
              <w:jc w:val="center"/>
              <w:rPr>
                <w:rFonts w:ascii="標楷體" w:eastAsia="標楷體" w:hAnsi="標楷體"/>
              </w:rPr>
            </w:pPr>
            <w:r>
              <w:rPr>
                <w:rFonts w:ascii="標楷體" w:eastAsia="標楷體" w:hAnsi="標楷體" w:hint="eastAsia"/>
              </w:rPr>
              <w:t>2</w:t>
            </w:r>
          </w:p>
        </w:tc>
        <w:tc>
          <w:tcPr>
            <w:tcW w:w="2126" w:type="dxa"/>
          </w:tcPr>
          <w:p w14:paraId="3EF5AF30" w14:textId="77777777" w:rsidR="008B2075" w:rsidRDefault="008B2075" w:rsidP="008B2075">
            <w:pPr>
              <w:rPr>
                <w:rFonts w:ascii="標楷體" w:eastAsia="標楷體" w:hAnsi="標楷體"/>
                <w:lang w:eastAsia="zh-HK"/>
              </w:rPr>
            </w:pPr>
            <w:r>
              <w:rPr>
                <w:rFonts w:ascii="標楷體" w:eastAsia="標楷體" w:hAnsi="標楷體" w:hint="eastAsia"/>
                <w:lang w:eastAsia="zh-HK"/>
              </w:rPr>
              <w:t>離開</w:t>
            </w:r>
          </w:p>
        </w:tc>
        <w:tc>
          <w:tcPr>
            <w:tcW w:w="7033" w:type="dxa"/>
          </w:tcPr>
          <w:p w14:paraId="724EA637" w14:textId="77777777" w:rsidR="008B2075" w:rsidRDefault="008B2075" w:rsidP="008B2075">
            <w:pPr>
              <w:rPr>
                <w:rFonts w:ascii="標楷體" w:eastAsia="標楷體" w:hAnsi="標楷體"/>
                <w:lang w:eastAsia="zh-HK"/>
              </w:rPr>
            </w:pPr>
            <w:r>
              <w:rPr>
                <w:rFonts w:ascii="標楷體" w:eastAsia="標楷體" w:hAnsi="標楷體" w:hint="eastAsia"/>
                <w:lang w:eastAsia="zh-HK"/>
              </w:rPr>
              <w:t>關閉此查詢畫面</w:t>
            </w:r>
          </w:p>
        </w:tc>
      </w:tr>
      <w:tr w:rsidR="008B2075" w:rsidRPr="00F5236F" w14:paraId="01FA54D2" w14:textId="77777777" w:rsidTr="008B2075">
        <w:tc>
          <w:tcPr>
            <w:tcW w:w="851" w:type="dxa"/>
          </w:tcPr>
          <w:p w14:paraId="438A1608" w14:textId="77777777" w:rsidR="008B2075" w:rsidRDefault="008B2075" w:rsidP="008B2075">
            <w:pPr>
              <w:jc w:val="center"/>
              <w:rPr>
                <w:rFonts w:ascii="標楷體" w:eastAsia="標楷體" w:hAnsi="標楷體"/>
              </w:rPr>
            </w:pPr>
            <w:r>
              <w:rPr>
                <w:rFonts w:ascii="標楷體" w:eastAsia="標楷體" w:hAnsi="標楷體" w:hint="eastAsia"/>
              </w:rPr>
              <w:lastRenderedPageBreak/>
              <w:t>3</w:t>
            </w:r>
          </w:p>
        </w:tc>
        <w:tc>
          <w:tcPr>
            <w:tcW w:w="2126" w:type="dxa"/>
          </w:tcPr>
          <w:p w14:paraId="237C007B" w14:textId="77777777" w:rsidR="008B2075" w:rsidRDefault="008B2075" w:rsidP="008B2075">
            <w:pPr>
              <w:rPr>
                <w:rFonts w:ascii="標楷體" w:eastAsia="標楷體" w:hAnsi="標楷體"/>
                <w:lang w:eastAsia="zh-HK"/>
              </w:rPr>
            </w:pPr>
            <w:r>
              <w:rPr>
                <w:rFonts w:ascii="標楷體" w:eastAsia="標楷體" w:hAnsi="標楷體" w:hint="eastAsia"/>
                <w:lang w:eastAsia="zh-HK"/>
              </w:rPr>
              <w:t>隱</w:t>
            </w:r>
            <w:r>
              <w:rPr>
                <w:rFonts w:ascii="標楷體" w:eastAsia="標楷體" w:hAnsi="標楷體" w:hint="eastAsia"/>
              </w:rPr>
              <w:t>藏/</w:t>
            </w:r>
            <w:r>
              <w:rPr>
                <w:rFonts w:ascii="標楷體" w:eastAsia="標楷體" w:hAnsi="標楷體" w:hint="eastAsia"/>
                <w:lang w:eastAsia="zh-HK"/>
              </w:rPr>
              <w:t>顯示</w:t>
            </w:r>
          </w:p>
        </w:tc>
        <w:tc>
          <w:tcPr>
            <w:tcW w:w="7033" w:type="dxa"/>
          </w:tcPr>
          <w:p w14:paraId="672B44C6" w14:textId="77777777" w:rsidR="008B2075" w:rsidRDefault="008B2075" w:rsidP="008B2075">
            <w:pPr>
              <w:rPr>
                <w:rFonts w:ascii="標楷體" w:eastAsia="標楷體" w:hAnsi="標楷體"/>
                <w:lang w:eastAsia="zh-HK"/>
              </w:rPr>
            </w:pPr>
            <w:r>
              <w:rPr>
                <w:rFonts w:ascii="標楷體" w:eastAsia="標楷體" w:hAnsi="標楷體" w:hint="eastAsia"/>
                <w:lang w:eastAsia="zh-HK"/>
              </w:rPr>
              <w:t>輸入條件切換隱</w:t>
            </w:r>
            <w:r>
              <w:rPr>
                <w:rFonts w:ascii="標楷體" w:eastAsia="標楷體" w:hAnsi="標楷體" w:hint="eastAsia"/>
              </w:rPr>
              <w:t>藏</w:t>
            </w:r>
            <w:r>
              <w:rPr>
                <w:rFonts w:ascii="標楷體" w:eastAsia="標楷體" w:hAnsi="標楷體" w:hint="eastAsia"/>
                <w:lang w:eastAsia="zh-HK"/>
              </w:rPr>
              <w:t>及顯示</w:t>
            </w:r>
          </w:p>
        </w:tc>
      </w:tr>
      <w:tr w:rsidR="008B2075" w:rsidRPr="00F5236F" w14:paraId="5A40C7E7" w14:textId="77777777" w:rsidTr="008B2075">
        <w:tc>
          <w:tcPr>
            <w:tcW w:w="851" w:type="dxa"/>
          </w:tcPr>
          <w:p w14:paraId="7B94BD8C" w14:textId="77777777" w:rsidR="008B2075" w:rsidRDefault="008B2075" w:rsidP="008B2075">
            <w:pPr>
              <w:jc w:val="center"/>
              <w:rPr>
                <w:rFonts w:ascii="標楷體" w:eastAsia="標楷體" w:hAnsi="標楷體"/>
              </w:rPr>
            </w:pPr>
            <w:r>
              <w:rPr>
                <w:rFonts w:ascii="標楷體" w:eastAsia="標楷體" w:hAnsi="標楷體" w:hint="eastAsia"/>
              </w:rPr>
              <w:t>4</w:t>
            </w:r>
          </w:p>
        </w:tc>
        <w:tc>
          <w:tcPr>
            <w:tcW w:w="2126" w:type="dxa"/>
          </w:tcPr>
          <w:p w14:paraId="1438AC16" w14:textId="0DD45943" w:rsidR="008B2075" w:rsidRDefault="008B2075" w:rsidP="008B2075">
            <w:pPr>
              <w:rPr>
                <w:rFonts w:ascii="標楷體" w:eastAsia="標楷體" w:hAnsi="標楷體"/>
                <w:lang w:eastAsia="zh-HK"/>
              </w:rPr>
            </w:pPr>
            <w:r>
              <w:rPr>
                <w:rFonts w:ascii="標楷體" w:eastAsia="標楷體" w:hAnsi="標楷體" w:hint="eastAsia"/>
                <w:lang w:eastAsia="zh-HK"/>
              </w:rPr>
              <w:t>新增</w:t>
            </w:r>
            <w:r w:rsidR="00F40E3D">
              <w:rPr>
                <w:rFonts w:ascii="標楷體" w:eastAsia="標楷體" w:hAnsi="標楷體" w:hint="eastAsia"/>
                <w:lang w:eastAsia="zh-HK"/>
              </w:rPr>
              <w:t>工作月</w:t>
            </w:r>
          </w:p>
        </w:tc>
        <w:tc>
          <w:tcPr>
            <w:tcW w:w="7033" w:type="dxa"/>
          </w:tcPr>
          <w:p w14:paraId="5D2E74B9" w14:textId="6E094AEF" w:rsidR="008B2075" w:rsidRDefault="008B2075" w:rsidP="008B2075">
            <w:pPr>
              <w:rPr>
                <w:rFonts w:ascii="標楷體" w:eastAsia="標楷體" w:hAnsi="標楷體"/>
                <w:lang w:eastAsia="zh-HK"/>
              </w:rPr>
            </w:pPr>
            <w:r w:rsidRPr="00E82156">
              <w:rPr>
                <w:rFonts w:eastAsia="標楷體" w:hint="eastAsia"/>
              </w:rPr>
              <w:t>連結至</w:t>
            </w:r>
            <w:r w:rsidRPr="00E82156">
              <w:rPr>
                <w:rFonts w:eastAsia="標楷體"/>
              </w:rPr>
              <w:t>【</w:t>
            </w:r>
            <w:r w:rsidRPr="00E82156">
              <w:rPr>
                <w:rFonts w:eastAsia="標楷體"/>
              </w:rPr>
              <w:t>L</w:t>
            </w:r>
            <w:r w:rsidRPr="00E82156">
              <w:rPr>
                <w:rFonts w:eastAsia="標楷體" w:hint="eastAsia"/>
              </w:rPr>
              <w:t>6</w:t>
            </w:r>
            <w:r w:rsidR="00F40E3D">
              <w:rPr>
                <w:rFonts w:eastAsia="標楷體" w:hint="eastAsia"/>
              </w:rPr>
              <w:t>752</w:t>
            </w:r>
            <w:r w:rsidR="00F40E3D">
              <w:rPr>
                <w:rFonts w:eastAsia="標楷體" w:hint="eastAsia"/>
              </w:rPr>
              <w:t>放款業績工作月</w:t>
            </w:r>
            <w:r w:rsidRPr="00E82156">
              <w:rPr>
                <w:rFonts w:eastAsia="標楷體" w:hint="eastAsia"/>
              </w:rPr>
              <w:t>維護</w:t>
            </w:r>
            <w:r w:rsidRPr="00E82156">
              <w:rPr>
                <w:rFonts w:eastAsia="標楷體"/>
              </w:rPr>
              <w:t>】</w:t>
            </w:r>
            <w:r w:rsidRPr="00E82156">
              <w:rPr>
                <w:rFonts w:eastAsia="標楷體" w:hint="eastAsia"/>
              </w:rPr>
              <w:t>，</w:t>
            </w:r>
            <w:r>
              <w:rPr>
                <w:rFonts w:ascii="標楷體" w:eastAsia="標楷體" w:hAnsi="標楷體" w:hint="eastAsia"/>
                <w:lang w:eastAsia="zh-HK"/>
              </w:rPr>
              <w:t>供新增</w:t>
            </w:r>
            <w:r w:rsidR="00F40E3D">
              <w:rPr>
                <w:rFonts w:ascii="標楷體" w:eastAsia="標楷體" w:hAnsi="標楷體" w:hint="eastAsia"/>
                <w:lang w:eastAsia="zh-HK"/>
              </w:rPr>
              <w:t>業績工作月</w:t>
            </w:r>
          </w:p>
        </w:tc>
      </w:tr>
    </w:tbl>
    <w:p w14:paraId="0241DBF0" w14:textId="77777777" w:rsidR="008B2075" w:rsidRDefault="008B2075" w:rsidP="00D01BCC">
      <w:pPr>
        <w:pStyle w:val="a"/>
        <w:numPr>
          <w:ilvl w:val="0"/>
          <w:numId w:val="0"/>
        </w:numPr>
        <w:ind w:left="1440"/>
        <w:pPrChange w:id="304" w:author="張金龍" w:date="2021-05-12T12:09:00Z">
          <w:pPr>
            <w:pStyle w:val="a"/>
            <w:numPr>
              <w:numId w:val="0"/>
            </w:numPr>
            <w:ind w:left="0" w:firstLine="0"/>
          </w:pPr>
        </w:pPrChange>
      </w:pPr>
    </w:p>
    <w:p w14:paraId="339F32B2" w14:textId="77777777" w:rsidR="008B2075" w:rsidRDefault="008B2075" w:rsidP="00D01BCC">
      <w:pPr>
        <w:pStyle w:val="a"/>
        <w:numPr>
          <w:ilvl w:val="0"/>
          <w:numId w:val="0"/>
        </w:numPr>
        <w:ind w:left="1440"/>
        <w:pPrChange w:id="305" w:author="張金龍" w:date="2021-05-12T12:09:00Z">
          <w:pPr>
            <w:pStyle w:val="a"/>
            <w:numPr>
              <w:numId w:val="0"/>
            </w:numPr>
            <w:ind w:left="0" w:firstLine="0"/>
          </w:pPr>
        </w:pPrChange>
      </w:pPr>
    </w:p>
    <w:p w14:paraId="7D68AC75" w14:textId="77777777" w:rsidR="008B2075" w:rsidRDefault="008B2075" w:rsidP="00D01BCC">
      <w:pPr>
        <w:pStyle w:val="a"/>
      </w:pPr>
      <w:r>
        <w:t>輸入畫面資料說明</w:t>
      </w:r>
    </w:p>
    <w:p w14:paraId="33ACF486" w14:textId="77777777" w:rsidR="008B2075" w:rsidRPr="00583AF3" w:rsidRDefault="008B2075" w:rsidP="008B2075"/>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67"/>
        <w:gridCol w:w="1591"/>
        <w:gridCol w:w="816"/>
        <w:gridCol w:w="1187"/>
        <w:gridCol w:w="1083"/>
        <w:gridCol w:w="675"/>
        <w:gridCol w:w="696"/>
        <w:gridCol w:w="3529"/>
      </w:tblGrid>
      <w:tr w:rsidR="008B2075" w:rsidRPr="00362205" w14:paraId="5C5CA026" w14:textId="77777777" w:rsidTr="008B2075">
        <w:trPr>
          <w:trHeight w:val="388"/>
          <w:jc w:val="center"/>
        </w:trPr>
        <w:tc>
          <w:tcPr>
            <w:tcW w:w="567" w:type="dxa"/>
            <w:vMerge w:val="restart"/>
            <w:shd w:val="clear" w:color="auto" w:fill="D9D9D9" w:themeFill="background1" w:themeFillShade="D9"/>
          </w:tcPr>
          <w:p w14:paraId="0D2D8170" w14:textId="77777777" w:rsidR="008B2075" w:rsidRPr="00362205" w:rsidRDefault="008B2075" w:rsidP="008B2075">
            <w:pPr>
              <w:rPr>
                <w:rFonts w:ascii="標楷體" w:eastAsia="標楷體" w:hAnsi="標楷體"/>
              </w:rPr>
            </w:pPr>
            <w:r w:rsidRPr="00362205">
              <w:rPr>
                <w:rFonts w:ascii="標楷體" w:eastAsia="標楷體" w:hAnsi="標楷體"/>
              </w:rPr>
              <w:t>序號</w:t>
            </w:r>
          </w:p>
        </w:tc>
        <w:tc>
          <w:tcPr>
            <w:tcW w:w="1591" w:type="dxa"/>
            <w:vMerge w:val="restart"/>
            <w:shd w:val="clear" w:color="auto" w:fill="D9D9D9" w:themeFill="background1" w:themeFillShade="D9"/>
          </w:tcPr>
          <w:p w14:paraId="25CB677A" w14:textId="77777777" w:rsidR="008B2075" w:rsidRPr="00362205" w:rsidRDefault="008B2075" w:rsidP="008B2075">
            <w:pPr>
              <w:rPr>
                <w:rFonts w:ascii="標楷體" w:eastAsia="標楷體" w:hAnsi="標楷體"/>
              </w:rPr>
            </w:pPr>
            <w:r w:rsidRPr="00362205">
              <w:rPr>
                <w:rFonts w:ascii="標楷體" w:eastAsia="標楷體" w:hAnsi="標楷體"/>
              </w:rPr>
              <w:t>欄位</w:t>
            </w:r>
          </w:p>
        </w:tc>
        <w:tc>
          <w:tcPr>
            <w:tcW w:w="4297" w:type="dxa"/>
            <w:gridSpan w:val="5"/>
            <w:shd w:val="clear" w:color="auto" w:fill="D9D9D9" w:themeFill="background1" w:themeFillShade="D9"/>
          </w:tcPr>
          <w:p w14:paraId="074D793B" w14:textId="77777777" w:rsidR="008B2075" w:rsidRPr="00362205" w:rsidRDefault="008B2075" w:rsidP="008B2075">
            <w:pPr>
              <w:jc w:val="center"/>
              <w:rPr>
                <w:rFonts w:ascii="標楷體" w:eastAsia="標楷體" w:hAnsi="標楷體"/>
              </w:rPr>
            </w:pPr>
            <w:r w:rsidRPr="00362205">
              <w:rPr>
                <w:rFonts w:ascii="標楷體" w:eastAsia="標楷體" w:hAnsi="標楷體"/>
              </w:rPr>
              <w:t>說明</w:t>
            </w:r>
          </w:p>
        </w:tc>
        <w:tc>
          <w:tcPr>
            <w:tcW w:w="3529" w:type="dxa"/>
            <w:vMerge w:val="restart"/>
            <w:shd w:val="clear" w:color="auto" w:fill="D9D9D9" w:themeFill="background1" w:themeFillShade="D9"/>
          </w:tcPr>
          <w:p w14:paraId="423091F8" w14:textId="77777777" w:rsidR="008B2075" w:rsidRPr="00362205" w:rsidRDefault="008B2075" w:rsidP="008B2075">
            <w:pPr>
              <w:rPr>
                <w:rFonts w:ascii="標楷體" w:eastAsia="標楷體" w:hAnsi="標楷體"/>
              </w:rPr>
            </w:pPr>
            <w:r w:rsidRPr="00362205">
              <w:rPr>
                <w:rFonts w:ascii="標楷體" w:eastAsia="標楷體" w:hAnsi="標楷體"/>
              </w:rPr>
              <w:t>處理邏輯及注意事項</w:t>
            </w:r>
          </w:p>
        </w:tc>
      </w:tr>
      <w:tr w:rsidR="008B2075" w:rsidRPr="00362205" w14:paraId="74A0B6E1" w14:textId="77777777" w:rsidTr="008B2075">
        <w:trPr>
          <w:trHeight w:val="244"/>
          <w:jc w:val="center"/>
        </w:trPr>
        <w:tc>
          <w:tcPr>
            <w:tcW w:w="567" w:type="dxa"/>
            <w:vMerge/>
            <w:shd w:val="clear" w:color="auto" w:fill="D9D9D9" w:themeFill="background1" w:themeFillShade="D9"/>
          </w:tcPr>
          <w:p w14:paraId="6878AF77" w14:textId="77777777" w:rsidR="008B2075" w:rsidRPr="00362205" w:rsidRDefault="008B2075" w:rsidP="008B2075">
            <w:pPr>
              <w:rPr>
                <w:rFonts w:ascii="標楷體" w:eastAsia="標楷體" w:hAnsi="標楷體"/>
              </w:rPr>
            </w:pPr>
          </w:p>
        </w:tc>
        <w:tc>
          <w:tcPr>
            <w:tcW w:w="1591" w:type="dxa"/>
            <w:vMerge/>
            <w:shd w:val="clear" w:color="auto" w:fill="D9D9D9" w:themeFill="background1" w:themeFillShade="D9"/>
          </w:tcPr>
          <w:p w14:paraId="78F04404" w14:textId="77777777" w:rsidR="008B2075" w:rsidRPr="00362205" w:rsidRDefault="008B2075" w:rsidP="008B2075">
            <w:pPr>
              <w:rPr>
                <w:rFonts w:ascii="標楷體" w:eastAsia="標楷體" w:hAnsi="標楷體"/>
              </w:rPr>
            </w:pPr>
          </w:p>
        </w:tc>
        <w:tc>
          <w:tcPr>
            <w:tcW w:w="656" w:type="dxa"/>
            <w:shd w:val="clear" w:color="auto" w:fill="D9D9D9" w:themeFill="background1" w:themeFillShade="D9"/>
          </w:tcPr>
          <w:p w14:paraId="346E3AD9" w14:textId="77777777" w:rsidR="008B2075" w:rsidRPr="00362205" w:rsidRDefault="008B2075" w:rsidP="008B2075">
            <w:pPr>
              <w:rPr>
                <w:rFonts w:ascii="標楷體" w:eastAsia="標楷體" w:hAnsi="標楷體"/>
              </w:rPr>
            </w:pPr>
            <w:r w:rsidRPr="004E09B8">
              <w:rPr>
                <w:rFonts w:ascii="標楷體" w:eastAsia="標楷體" w:hAnsi="標楷體" w:hint="eastAsia"/>
              </w:rPr>
              <w:t>資料型態長度</w:t>
            </w:r>
          </w:p>
        </w:tc>
        <w:tc>
          <w:tcPr>
            <w:tcW w:w="1187" w:type="dxa"/>
            <w:shd w:val="clear" w:color="auto" w:fill="D9D9D9" w:themeFill="background1" w:themeFillShade="D9"/>
          </w:tcPr>
          <w:p w14:paraId="03D4782B" w14:textId="77777777" w:rsidR="008B2075" w:rsidRPr="00362205" w:rsidRDefault="008B2075" w:rsidP="008B2075">
            <w:pPr>
              <w:rPr>
                <w:rFonts w:ascii="標楷體" w:eastAsia="標楷體" w:hAnsi="標楷體"/>
              </w:rPr>
            </w:pPr>
            <w:r w:rsidRPr="00362205">
              <w:rPr>
                <w:rFonts w:ascii="標楷體" w:eastAsia="標楷體" w:hAnsi="標楷體"/>
              </w:rPr>
              <w:t>預設值</w:t>
            </w:r>
          </w:p>
        </w:tc>
        <w:tc>
          <w:tcPr>
            <w:tcW w:w="1083" w:type="dxa"/>
            <w:shd w:val="clear" w:color="auto" w:fill="D9D9D9" w:themeFill="background1" w:themeFillShade="D9"/>
          </w:tcPr>
          <w:p w14:paraId="0912BB3A" w14:textId="77777777" w:rsidR="008B2075" w:rsidRPr="00362205" w:rsidRDefault="008B2075" w:rsidP="008B2075">
            <w:pPr>
              <w:rPr>
                <w:rFonts w:ascii="標楷體" w:eastAsia="標楷體" w:hAnsi="標楷體"/>
              </w:rPr>
            </w:pPr>
            <w:r w:rsidRPr="00362205">
              <w:rPr>
                <w:rFonts w:ascii="標楷體" w:eastAsia="標楷體" w:hAnsi="標楷體"/>
              </w:rPr>
              <w:t>選單內容</w:t>
            </w:r>
          </w:p>
        </w:tc>
        <w:tc>
          <w:tcPr>
            <w:tcW w:w="675" w:type="dxa"/>
            <w:shd w:val="clear" w:color="auto" w:fill="D9D9D9" w:themeFill="background1" w:themeFillShade="D9"/>
          </w:tcPr>
          <w:p w14:paraId="2EA55CFD" w14:textId="77777777" w:rsidR="008B2075" w:rsidRPr="00362205" w:rsidRDefault="008B2075" w:rsidP="008B2075">
            <w:pPr>
              <w:rPr>
                <w:rFonts w:ascii="標楷體" w:eastAsia="標楷體" w:hAnsi="標楷體"/>
              </w:rPr>
            </w:pPr>
            <w:r w:rsidRPr="00362205">
              <w:rPr>
                <w:rFonts w:ascii="標楷體" w:eastAsia="標楷體" w:hAnsi="標楷體"/>
              </w:rPr>
              <w:t>必填</w:t>
            </w:r>
          </w:p>
        </w:tc>
        <w:tc>
          <w:tcPr>
            <w:tcW w:w="696" w:type="dxa"/>
            <w:shd w:val="clear" w:color="auto" w:fill="D9D9D9" w:themeFill="background1" w:themeFillShade="D9"/>
          </w:tcPr>
          <w:p w14:paraId="18ED233D" w14:textId="77777777" w:rsidR="008B2075" w:rsidRPr="00362205" w:rsidRDefault="008B2075" w:rsidP="008B2075">
            <w:pPr>
              <w:rPr>
                <w:rFonts w:ascii="標楷體" w:eastAsia="標楷體" w:hAnsi="標楷體"/>
              </w:rPr>
            </w:pPr>
            <w:r w:rsidRPr="00362205">
              <w:rPr>
                <w:rFonts w:ascii="標楷體" w:eastAsia="標楷體" w:hAnsi="標楷體"/>
              </w:rPr>
              <w:t>R/W</w:t>
            </w:r>
          </w:p>
        </w:tc>
        <w:tc>
          <w:tcPr>
            <w:tcW w:w="3529" w:type="dxa"/>
            <w:vMerge/>
            <w:shd w:val="clear" w:color="auto" w:fill="D9D9D9" w:themeFill="background1" w:themeFillShade="D9"/>
          </w:tcPr>
          <w:p w14:paraId="5C6DA005" w14:textId="77777777" w:rsidR="008B2075" w:rsidRPr="00362205" w:rsidRDefault="008B2075" w:rsidP="008B2075">
            <w:pPr>
              <w:rPr>
                <w:rFonts w:ascii="標楷體" w:eastAsia="標楷體" w:hAnsi="標楷體"/>
              </w:rPr>
            </w:pPr>
          </w:p>
        </w:tc>
      </w:tr>
      <w:tr w:rsidR="008B2075" w:rsidRPr="00362205" w14:paraId="047AF151" w14:textId="77777777" w:rsidTr="008B2075">
        <w:trPr>
          <w:trHeight w:val="244"/>
          <w:jc w:val="center"/>
        </w:trPr>
        <w:tc>
          <w:tcPr>
            <w:tcW w:w="567" w:type="dxa"/>
          </w:tcPr>
          <w:p w14:paraId="5494D87D" w14:textId="77777777" w:rsidR="008B2075" w:rsidRPr="00362205" w:rsidRDefault="008B2075" w:rsidP="008B2075">
            <w:pPr>
              <w:rPr>
                <w:rFonts w:ascii="標楷體" w:eastAsia="標楷體" w:hAnsi="標楷體"/>
              </w:rPr>
            </w:pPr>
            <w:r w:rsidRPr="00362205">
              <w:rPr>
                <w:rFonts w:ascii="標楷體" w:eastAsia="標楷體" w:hAnsi="標楷體" w:hint="eastAsia"/>
              </w:rPr>
              <w:t>1.</w:t>
            </w:r>
          </w:p>
        </w:tc>
        <w:tc>
          <w:tcPr>
            <w:tcW w:w="1591" w:type="dxa"/>
          </w:tcPr>
          <w:p w14:paraId="6D420BE6" w14:textId="627A17DC" w:rsidR="008B2075" w:rsidRPr="00362205" w:rsidRDefault="00F40E3D" w:rsidP="008B2075">
            <w:pPr>
              <w:rPr>
                <w:rFonts w:ascii="標楷體" w:eastAsia="標楷體" w:hAnsi="標楷體"/>
              </w:rPr>
            </w:pPr>
            <w:r>
              <w:rPr>
                <w:rFonts w:ascii="標楷體" w:eastAsia="標楷體" w:hAnsi="標楷體" w:hint="eastAsia"/>
              </w:rPr>
              <w:t>業績年度</w:t>
            </w:r>
          </w:p>
        </w:tc>
        <w:tc>
          <w:tcPr>
            <w:tcW w:w="656" w:type="dxa"/>
          </w:tcPr>
          <w:p w14:paraId="19CF6441" w14:textId="671BD29C" w:rsidR="008B2075" w:rsidRPr="00362205" w:rsidRDefault="008B2075" w:rsidP="008B2075">
            <w:pPr>
              <w:rPr>
                <w:rFonts w:ascii="標楷體" w:eastAsia="標楷體" w:hAnsi="標楷體"/>
              </w:rPr>
            </w:pPr>
            <w:r>
              <w:rPr>
                <w:rFonts w:ascii="標楷體" w:eastAsia="標楷體" w:hAnsi="標楷體" w:hint="eastAsia"/>
              </w:rPr>
              <w:t>9(0</w:t>
            </w:r>
            <w:r w:rsidR="00F40E3D">
              <w:rPr>
                <w:rFonts w:ascii="標楷體" w:eastAsia="標楷體" w:hAnsi="標楷體" w:hint="eastAsia"/>
              </w:rPr>
              <w:t>3</w:t>
            </w:r>
            <w:r>
              <w:rPr>
                <w:rFonts w:ascii="標楷體" w:eastAsia="標楷體" w:hAnsi="標楷體" w:hint="eastAsia"/>
              </w:rPr>
              <w:t>)</w:t>
            </w:r>
          </w:p>
        </w:tc>
        <w:tc>
          <w:tcPr>
            <w:tcW w:w="1187" w:type="dxa"/>
          </w:tcPr>
          <w:p w14:paraId="4445C218" w14:textId="3D85E7E6" w:rsidR="008B2075" w:rsidRPr="00362205" w:rsidRDefault="008B2075" w:rsidP="008B2075">
            <w:pPr>
              <w:jc w:val="center"/>
              <w:rPr>
                <w:rFonts w:ascii="標楷體" w:eastAsia="標楷體" w:hAnsi="標楷體"/>
              </w:rPr>
            </w:pPr>
          </w:p>
        </w:tc>
        <w:tc>
          <w:tcPr>
            <w:tcW w:w="1083" w:type="dxa"/>
          </w:tcPr>
          <w:p w14:paraId="4333DA33" w14:textId="77777777" w:rsidR="008B2075" w:rsidRPr="00362205" w:rsidRDefault="008B2075" w:rsidP="008B2075">
            <w:pPr>
              <w:rPr>
                <w:rFonts w:ascii="標楷體" w:eastAsia="標楷體" w:hAnsi="標楷體"/>
              </w:rPr>
            </w:pPr>
          </w:p>
        </w:tc>
        <w:tc>
          <w:tcPr>
            <w:tcW w:w="675" w:type="dxa"/>
          </w:tcPr>
          <w:p w14:paraId="3746BB4F" w14:textId="77777777" w:rsidR="008B2075" w:rsidRPr="00362205" w:rsidRDefault="008B2075" w:rsidP="008B2075">
            <w:pPr>
              <w:rPr>
                <w:rFonts w:ascii="標楷體" w:eastAsia="標楷體" w:hAnsi="標楷體"/>
              </w:rPr>
            </w:pPr>
          </w:p>
        </w:tc>
        <w:tc>
          <w:tcPr>
            <w:tcW w:w="696" w:type="dxa"/>
          </w:tcPr>
          <w:p w14:paraId="2F8C84F1" w14:textId="77777777" w:rsidR="008B2075" w:rsidRPr="00362205" w:rsidRDefault="008B2075" w:rsidP="008B2075">
            <w:pPr>
              <w:jc w:val="center"/>
              <w:rPr>
                <w:rFonts w:ascii="標楷體" w:eastAsia="標楷體" w:hAnsi="標楷體"/>
              </w:rPr>
            </w:pPr>
            <w:r>
              <w:rPr>
                <w:rFonts w:ascii="標楷體" w:eastAsia="標楷體" w:hAnsi="標楷體" w:hint="eastAsia"/>
              </w:rPr>
              <w:t>W</w:t>
            </w:r>
          </w:p>
        </w:tc>
        <w:tc>
          <w:tcPr>
            <w:tcW w:w="3529" w:type="dxa"/>
          </w:tcPr>
          <w:p w14:paraId="3CD4D0B7" w14:textId="49577C21" w:rsidR="008B2075" w:rsidRDefault="008B2075" w:rsidP="008B2075">
            <w:pPr>
              <w:rPr>
                <w:rFonts w:ascii="標楷體" w:eastAsia="標楷體" w:hAnsi="標楷體"/>
              </w:rPr>
            </w:pPr>
            <w:r>
              <w:rPr>
                <w:rFonts w:ascii="標楷體" w:eastAsia="標楷體" w:hAnsi="標楷體" w:hint="eastAsia"/>
              </w:rPr>
              <w:t>1.</w:t>
            </w:r>
            <w:r w:rsidR="002F70EB">
              <w:rPr>
                <w:rFonts w:ascii="標楷體" w:eastAsia="標楷體" w:hAnsi="標楷體" w:hint="eastAsia"/>
                <w:lang w:eastAsia="zh-HK"/>
              </w:rPr>
              <w:t>自行</w:t>
            </w:r>
            <w:r w:rsidR="002F70EB">
              <w:rPr>
                <w:rFonts w:ascii="標楷體" w:eastAsia="標楷體" w:hAnsi="標楷體" w:hint="eastAsia"/>
              </w:rPr>
              <w:t>輸入</w:t>
            </w:r>
          </w:p>
          <w:p w14:paraId="4B57DB0A" w14:textId="1ABE37E9" w:rsidR="008B2075" w:rsidRPr="00362205" w:rsidRDefault="008B2075" w:rsidP="008B2075">
            <w:pPr>
              <w:rPr>
                <w:rFonts w:ascii="標楷體" w:eastAsia="標楷體" w:hAnsi="標楷體"/>
              </w:rPr>
            </w:pPr>
            <w:r>
              <w:rPr>
                <w:rFonts w:ascii="標楷體" w:eastAsia="標楷體" w:hAnsi="標楷體" w:hint="eastAsia"/>
              </w:rPr>
              <w:t>2.輸入「0」</w:t>
            </w:r>
            <w:r>
              <w:rPr>
                <w:rFonts w:ascii="標楷體" w:eastAsia="標楷體" w:hAnsi="標楷體" w:hint="eastAsia"/>
                <w:lang w:eastAsia="zh-HK"/>
              </w:rPr>
              <w:t>表</w:t>
            </w:r>
            <w:r>
              <w:rPr>
                <w:rFonts w:ascii="標楷體" w:eastAsia="標楷體" w:hAnsi="標楷體" w:hint="eastAsia"/>
              </w:rPr>
              <w:t>查詢全部</w:t>
            </w:r>
            <w:r w:rsidR="00B67CA3">
              <w:rPr>
                <w:rFonts w:ascii="標楷體" w:eastAsia="標楷體" w:hAnsi="標楷體" w:hint="eastAsia"/>
              </w:rPr>
              <w:t>業績年度</w:t>
            </w:r>
          </w:p>
        </w:tc>
      </w:tr>
      <w:tr w:rsidR="008B2075" w:rsidRPr="00362205" w14:paraId="1EFDFBFC" w14:textId="77777777" w:rsidTr="008B2075">
        <w:trPr>
          <w:trHeight w:val="244"/>
          <w:jc w:val="center"/>
        </w:trPr>
        <w:tc>
          <w:tcPr>
            <w:tcW w:w="567" w:type="dxa"/>
          </w:tcPr>
          <w:p w14:paraId="7B886C5D" w14:textId="77777777" w:rsidR="008B2075" w:rsidRPr="00362205" w:rsidRDefault="008B2075" w:rsidP="008B2075">
            <w:pPr>
              <w:rPr>
                <w:rFonts w:ascii="標楷體" w:eastAsia="標楷體" w:hAnsi="標楷體"/>
              </w:rPr>
            </w:pPr>
            <w:r>
              <w:rPr>
                <w:rFonts w:ascii="標楷體" w:eastAsia="標楷體" w:hAnsi="標楷體" w:hint="eastAsia"/>
              </w:rPr>
              <w:t>2.</w:t>
            </w:r>
          </w:p>
        </w:tc>
        <w:tc>
          <w:tcPr>
            <w:tcW w:w="1591" w:type="dxa"/>
          </w:tcPr>
          <w:p w14:paraId="3BB237FA" w14:textId="0E7BEC6B" w:rsidR="008B2075" w:rsidRDefault="00F40E3D" w:rsidP="008B2075">
            <w:pPr>
              <w:rPr>
                <w:rFonts w:ascii="標楷體" w:eastAsia="標楷體" w:hAnsi="標楷體"/>
              </w:rPr>
            </w:pPr>
            <w:r>
              <w:rPr>
                <w:rFonts w:ascii="標楷體" w:eastAsia="標楷體" w:hAnsi="標楷體" w:hint="eastAsia"/>
              </w:rPr>
              <w:t>工作月份</w:t>
            </w:r>
          </w:p>
        </w:tc>
        <w:tc>
          <w:tcPr>
            <w:tcW w:w="656" w:type="dxa"/>
          </w:tcPr>
          <w:p w14:paraId="3F1A45F7" w14:textId="77777777" w:rsidR="008B2075" w:rsidRDefault="008B2075" w:rsidP="008B2075">
            <w:pPr>
              <w:rPr>
                <w:rFonts w:ascii="標楷體" w:eastAsia="標楷體" w:hAnsi="標楷體"/>
              </w:rPr>
            </w:pPr>
            <w:r>
              <w:rPr>
                <w:rFonts w:ascii="標楷體" w:eastAsia="標楷體" w:hAnsi="標楷體" w:hint="eastAsia"/>
              </w:rPr>
              <w:t>9(02)</w:t>
            </w:r>
          </w:p>
        </w:tc>
        <w:tc>
          <w:tcPr>
            <w:tcW w:w="1187" w:type="dxa"/>
          </w:tcPr>
          <w:p w14:paraId="6DFAEDE5" w14:textId="2B6CE4AB" w:rsidR="008B2075" w:rsidRPr="00362205" w:rsidRDefault="008B2075" w:rsidP="008B2075">
            <w:pPr>
              <w:jc w:val="center"/>
              <w:rPr>
                <w:rFonts w:ascii="標楷體" w:eastAsia="標楷體" w:hAnsi="標楷體"/>
              </w:rPr>
            </w:pPr>
          </w:p>
        </w:tc>
        <w:tc>
          <w:tcPr>
            <w:tcW w:w="1083" w:type="dxa"/>
          </w:tcPr>
          <w:p w14:paraId="4E8549E0" w14:textId="77777777" w:rsidR="008B2075" w:rsidRPr="00362205" w:rsidRDefault="008B2075" w:rsidP="008B2075">
            <w:pPr>
              <w:rPr>
                <w:rFonts w:ascii="標楷體" w:eastAsia="標楷體" w:hAnsi="標楷體"/>
              </w:rPr>
            </w:pPr>
          </w:p>
        </w:tc>
        <w:tc>
          <w:tcPr>
            <w:tcW w:w="675" w:type="dxa"/>
          </w:tcPr>
          <w:p w14:paraId="6A6FEE90" w14:textId="77777777" w:rsidR="008B2075" w:rsidRPr="00362205" w:rsidRDefault="008B2075" w:rsidP="008B2075">
            <w:pPr>
              <w:rPr>
                <w:rFonts w:ascii="標楷體" w:eastAsia="標楷體" w:hAnsi="標楷體"/>
              </w:rPr>
            </w:pPr>
          </w:p>
        </w:tc>
        <w:tc>
          <w:tcPr>
            <w:tcW w:w="696" w:type="dxa"/>
          </w:tcPr>
          <w:p w14:paraId="6320027F" w14:textId="77777777" w:rsidR="008B2075" w:rsidRPr="00362205" w:rsidRDefault="008B2075" w:rsidP="008B2075">
            <w:pPr>
              <w:jc w:val="center"/>
              <w:rPr>
                <w:rFonts w:ascii="標楷體" w:eastAsia="標楷體" w:hAnsi="標楷體"/>
              </w:rPr>
            </w:pPr>
            <w:r>
              <w:rPr>
                <w:rFonts w:ascii="標楷體" w:eastAsia="標楷體" w:hAnsi="標楷體" w:hint="eastAsia"/>
              </w:rPr>
              <w:t>W</w:t>
            </w:r>
          </w:p>
        </w:tc>
        <w:tc>
          <w:tcPr>
            <w:tcW w:w="3529" w:type="dxa"/>
          </w:tcPr>
          <w:p w14:paraId="26CE0037" w14:textId="58C4FA79" w:rsidR="008B2075" w:rsidRPr="0067176F" w:rsidRDefault="008B2075" w:rsidP="008B2075">
            <w:pPr>
              <w:ind w:left="240" w:hangingChars="100" w:hanging="240"/>
              <w:rPr>
                <w:rFonts w:ascii="標楷體" w:eastAsia="標楷體" w:hAnsi="標楷體"/>
              </w:rPr>
            </w:pPr>
            <w:r>
              <w:rPr>
                <w:rFonts w:ascii="標楷體" w:eastAsia="標楷體" w:hAnsi="標楷體" w:hint="eastAsia"/>
              </w:rPr>
              <w:t>1.</w:t>
            </w:r>
            <w:r w:rsidR="002F70EB">
              <w:rPr>
                <w:rFonts w:ascii="標楷體" w:eastAsia="標楷體" w:hAnsi="標楷體" w:hint="eastAsia"/>
                <w:lang w:eastAsia="zh-HK"/>
              </w:rPr>
              <w:t>自行</w:t>
            </w:r>
            <w:r w:rsidR="002F70EB">
              <w:rPr>
                <w:rFonts w:ascii="標楷體" w:eastAsia="標楷體" w:hAnsi="標楷體" w:hint="eastAsia"/>
              </w:rPr>
              <w:t>輸入</w:t>
            </w:r>
          </w:p>
          <w:p w14:paraId="47EB0A7B" w14:textId="363F21E1" w:rsidR="008B2075" w:rsidRDefault="00E76F07" w:rsidP="002B3468">
            <w:pPr>
              <w:ind w:left="240" w:hangingChars="100" w:hanging="240"/>
              <w:rPr>
                <w:rFonts w:ascii="標楷體" w:eastAsia="標楷體" w:hAnsi="標楷體"/>
              </w:rPr>
            </w:pPr>
            <w:r>
              <w:rPr>
                <w:rFonts w:ascii="標楷體" w:eastAsia="標楷體" w:hAnsi="標楷體" w:hint="eastAsia"/>
              </w:rPr>
              <w:t>2</w:t>
            </w:r>
            <w:r w:rsidR="008B2075">
              <w:rPr>
                <w:rFonts w:ascii="標楷體" w:eastAsia="標楷體" w:hAnsi="標楷體" w:hint="eastAsia"/>
              </w:rPr>
              <w:t>.輸入「0」</w:t>
            </w:r>
            <w:r w:rsidR="008B2075">
              <w:rPr>
                <w:rFonts w:ascii="標楷體" w:eastAsia="標楷體" w:hAnsi="標楷體" w:hint="eastAsia"/>
                <w:lang w:eastAsia="zh-HK"/>
              </w:rPr>
              <w:t>表</w:t>
            </w:r>
            <w:r w:rsidR="008B2075">
              <w:rPr>
                <w:rFonts w:ascii="標楷體" w:eastAsia="標楷體" w:hAnsi="標楷體" w:hint="eastAsia"/>
              </w:rPr>
              <w:t>查詢全部</w:t>
            </w:r>
            <w:r w:rsidR="002B3468">
              <w:rPr>
                <w:rFonts w:ascii="標楷體" w:eastAsia="標楷體" w:hAnsi="標楷體" w:hint="eastAsia"/>
              </w:rPr>
              <w:t>工作月  份</w:t>
            </w:r>
          </w:p>
        </w:tc>
      </w:tr>
      <w:tr w:rsidR="008B2075" w:rsidRPr="00362205" w14:paraId="04A882E1" w14:textId="77777777" w:rsidTr="008B2075">
        <w:trPr>
          <w:trHeight w:val="244"/>
          <w:jc w:val="center"/>
        </w:trPr>
        <w:tc>
          <w:tcPr>
            <w:tcW w:w="567" w:type="dxa"/>
          </w:tcPr>
          <w:p w14:paraId="10B8AA39" w14:textId="295D9D0A" w:rsidR="008B2075" w:rsidRPr="00362205" w:rsidRDefault="008B2075" w:rsidP="008B2075">
            <w:pPr>
              <w:rPr>
                <w:rFonts w:ascii="標楷體" w:eastAsia="標楷體" w:hAnsi="標楷體"/>
              </w:rPr>
            </w:pPr>
          </w:p>
        </w:tc>
        <w:tc>
          <w:tcPr>
            <w:tcW w:w="1591" w:type="dxa"/>
          </w:tcPr>
          <w:p w14:paraId="1766FE9D" w14:textId="77777777" w:rsidR="008B2075" w:rsidRDefault="008B2075" w:rsidP="008B2075">
            <w:pPr>
              <w:rPr>
                <w:rFonts w:ascii="標楷體" w:eastAsia="標楷體" w:hAnsi="標楷體"/>
              </w:rPr>
            </w:pPr>
          </w:p>
        </w:tc>
        <w:tc>
          <w:tcPr>
            <w:tcW w:w="656" w:type="dxa"/>
          </w:tcPr>
          <w:p w14:paraId="65427F76" w14:textId="77777777" w:rsidR="008B2075" w:rsidRDefault="008B2075" w:rsidP="008B2075">
            <w:pPr>
              <w:rPr>
                <w:rFonts w:ascii="標楷體" w:eastAsia="標楷體" w:hAnsi="標楷體"/>
              </w:rPr>
            </w:pPr>
          </w:p>
        </w:tc>
        <w:tc>
          <w:tcPr>
            <w:tcW w:w="1187" w:type="dxa"/>
          </w:tcPr>
          <w:p w14:paraId="4320B513" w14:textId="77777777" w:rsidR="008B2075" w:rsidRPr="00362205" w:rsidRDefault="008B2075" w:rsidP="008B2075">
            <w:pPr>
              <w:rPr>
                <w:rFonts w:ascii="標楷體" w:eastAsia="標楷體" w:hAnsi="標楷體"/>
              </w:rPr>
            </w:pPr>
          </w:p>
        </w:tc>
        <w:tc>
          <w:tcPr>
            <w:tcW w:w="1083" w:type="dxa"/>
          </w:tcPr>
          <w:p w14:paraId="58CF6042" w14:textId="77777777" w:rsidR="008B2075" w:rsidRPr="00362205" w:rsidRDefault="008B2075" w:rsidP="008B2075">
            <w:pPr>
              <w:rPr>
                <w:rFonts w:ascii="標楷體" w:eastAsia="標楷體" w:hAnsi="標楷體"/>
              </w:rPr>
            </w:pPr>
          </w:p>
        </w:tc>
        <w:tc>
          <w:tcPr>
            <w:tcW w:w="675" w:type="dxa"/>
          </w:tcPr>
          <w:p w14:paraId="26ACB352" w14:textId="77777777" w:rsidR="008B2075" w:rsidRPr="00362205" w:rsidRDefault="008B2075" w:rsidP="008B2075">
            <w:pPr>
              <w:rPr>
                <w:rFonts w:ascii="標楷體" w:eastAsia="標楷體" w:hAnsi="標楷體"/>
              </w:rPr>
            </w:pPr>
          </w:p>
        </w:tc>
        <w:tc>
          <w:tcPr>
            <w:tcW w:w="696" w:type="dxa"/>
          </w:tcPr>
          <w:p w14:paraId="4A68277B" w14:textId="77777777" w:rsidR="008B2075" w:rsidRPr="00362205" w:rsidRDefault="008B2075" w:rsidP="008B2075">
            <w:pPr>
              <w:jc w:val="center"/>
              <w:rPr>
                <w:rFonts w:ascii="標楷體" w:eastAsia="標楷體" w:hAnsi="標楷體"/>
              </w:rPr>
            </w:pPr>
          </w:p>
        </w:tc>
        <w:tc>
          <w:tcPr>
            <w:tcW w:w="3529" w:type="dxa"/>
          </w:tcPr>
          <w:p w14:paraId="18BF7998" w14:textId="77777777" w:rsidR="008B2075" w:rsidRDefault="008B2075" w:rsidP="008B2075">
            <w:pPr>
              <w:rPr>
                <w:rFonts w:ascii="標楷體" w:eastAsia="標楷體" w:hAnsi="標楷體"/>
              </w:rPr>
            </w:pPr>
          </w:p>
        </w:tc>
      </w:tr>
    </w:tbl>
    <w:p w14:paraId="4FB1B03A" w14:textId="77777777" w:rsidR="008B2075" w:rsidRPr="00B56858" w:rsidRDefault="008B2075" w:rsidP="008B2075"/>
    <w:p w14:paraId="6EC28DA4" w14:textId="77777777" w:rsidR="008B2075" w:rsidRDefault="008B2075" w:rsidP="00D01BCC">
      <w:pPr>
        <w:pStyle w:val="a"/>
      </w:pPr>
      <w:r>
        <w:rPr>
          <w:rFonts w:hint="eastAsia"/>
          <w:lang w:eastAsia="zh-HK"/>
        </w:rPr>
        <w:t>輸出</w:t>
      </w:r>
      <w:r w:rsidRPr="00362205">
        <w:t>畫面</w:t>
      </w:r>
      <w:r>
        <w:rPr>
          <w:rFonts w:hint="eastAsia"/>
        </w:rPr>
        <w:t>:</w:t>
      </w:r>
    </w:p>
    <w:p w14:paraId="38C0ADFC" w14:textId="77777777" w:rsidR="008B2075" w:rsidRDefault="008B2075" w:rsidP="008B2075">
      <w:pPr>
        <w:ind w:left="480"/>
      </w:pPr>
    </w:p>
    <w:p w14:paraId="52DF7B7B" w14:textId="3B498FB8" w:rsidR="008B2075" w:rsidRDefault="00D61155" w:rsidP="008B2075">
      <w:r w:rsidRPr="00D61155">
        <w:rPr>
          <w:noProof/>
        </w:rPr>
        <w:drawing>
          <wp:inline distT="0" distB="0" distL="0" distR="0" wp14:anchorId="101B538C" wp14:editId="31A39611">
            <wp:extent cx="5105400" cy="4431451"/>
            <wp:effectExtent l="0" t="0" r="0" b="7620"/>
            <wp:docPr id="74" name="圖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111106" cy="4436404"/>
                    </a:xfrm>
                    <a:prstGeom prst="rect">
                      <a:avLst/>
                    </a:prstGeom>
                  </pic:spPr>
                </pic:pic>
              </a:graphicData>
            </a:graphic>
          </wp:inline>
        </w:drawing>
      </w:r>
    </w:p>
    <w:p w14:paraId="439B07B2" w14:textId="3726E2A0" w:rsidR="004C2838" w:rsidRDefault="004C2838">
      <w:pPr>
        <w:widowControl/>
        <w:rPr>
          <w:rFonts w:ascii="標楷體" w:eastAsia="標楷體" w:hAnsi="標楷體"/>
          <w:sz w:val="26"/>
        </w:rPr>
      </w:pPr>
    </w:p>
    <w:p w14:paraId="6F40B82B" w14:textId="6062A684" w:rsidR="008B2075" w:rsidRDefault="008B2075" w:rsidP="00D01BCC">
      <w:pPr>
        <w:pStyle w:val="a"/>
      </w:pPr>
      <w:r>
        <w:rPr>
          <w:rFonts w:hint="eastAsia"/>
        </w:rPr>
        <w:t>輸出畫面資料說明</w:t>
      </w:r>
    </w:p>
    <w:tbl>
      <w:tblPr>
        <w:tblStyle w:val="ac"/>
        <w:tblW w:w="0" w:type="auto"/>
        <w:tblLook w:val="04A0" w:firstRow="1" w:lastRow="0" w:firstColumn="1" w:lastColumn="0" w:noHBand="0" w:noVBand="1"/>
      </w:tblPr>
      <w:tblGrid>
        <w:gridCol w:w="783"/>
        <w:gridCol w:w="1196"/>
        <w:gridCol w:w="2115"/>
        <w:gridCol w:w="2736"/>
        <w:gridCol w:w="3590"/>
      </w:tblGrid>
      <w:tr w:rsidR="008B2075" w:rsidRPr="008F1D46" w14:paraId="368FCAF0" w14:textId="77777777" w:rsidTr="008B2075">
        <w:tc>
          <w:tcPr>
            <w:tcW w:w="783" w:type="dxa"/>
            <w:shd w:val="clear" w:color="auto" w:fill="D9D9D9" w:themeFill="background1" w:themeFillShade="D9"/>
          </w:tcPr>
          <w:p w14:paraId="20E63153" w14:textId="77777777" w:rsidR="008B2075" w:rsidRPr="008F1D46" w:rsidRDefault="008B2075" w:rsidP="008B2075">
            <w:pPr>
              <w:jc w:val="center"/>
              <w:rPr>
                <w:rFonts w:ascii="標楷體" w:eastAsia="標楷體" w:hAnsi="標楷體"/>
                <w:lang w:eastAsia="zh-HK"/>
              </w:rPr>
            </w:pPr>
            <w:r w:rsidRPr="008F1D46">
              <w:rPr>
                <w:rFonts w:ascii="標楷體" w:eastAsia="標楷體" w:hAnsi="標楷體" w:hint="eastAsia"/>
                <w:lang w:eastAsia="zh-HK"/>
              </w:rPr>
              <w:t>序號</w:t>
            </w:r>
          </w:p>
        </w:tc>
        <w:tc>
          <w:tcPr>
            <w:tcW w:w="1196" w:type="dxa"/>
            <w:shd w:val="clear" w:color="auto" w:fill="D9D9D9" w:themeFill="background1" w:themeFillShade="D9"/>
          </w:tcPr>
          <w:p w14:paraId="39FEFF9D" w14:textId="77777777" w:rsidR="008B2075" w:rsidRPr="008F1D46" w:rsidRDefault="008B2075" w:rsidP="008B2075">
            <w:pPr>
              <w:jc w:val="center"/>
              <w:rPr>
                <w:rFonts w:ascii="標楷體" w:eastAsia="標楷體" w:hAnsi="標楷體"/>
                <w:lang w:eastAsia="zh-HK"/>
              </w:rPr>
            </w:pPr>
            <w:r w:rsidRPr="008F1D46">
              <w:rPr>
                <w:rFonts w:ascii="標楷體" w:eastAsia="標楷體" w:hAnsi="標楷體" w:hint="eastAsia"/>
                <w:lang w:eastAsia="zh-HK"/>
              </w:rPr>
              <w:t>欄位型態</w:t>
            </w:r>
          </w:p>
        </w:tc>
        <w:tc>
          <w:tcPr>
            <w:tcW w:w="2115" w:type="dxa"/>
            <w:shd w:val="clear" w:color="auto" w:fill="D9D9D9" w:themeFill="background1" w:themeFillShade="D9"/>
          </w:tcPr>
          <w:p w14:paraId="06A1084C" w14:textId="77777777" w:rsidR="008B2075" w:rsidRPr="008F1D46" w:rsidRDefault="008B2075" w:rsidP="008B2075">
            <w:pPr>
              <w:jc w:val="center"/>
              <w:rPr>
                <w:rFonts w:ascii="標楷體" w:eastAsia="標楷體" w:hAnsi="標楷體"/>
                <w:lang w:eastAsia="zh-HK"/>
              </w:rPr>
            </w:pPr>
            <w:r w:rsidRPr="008F1D46">
              <w:rPr>
                <w:rFonts w:ascii="標楷體" w:eastAsia="標楷體" w:hAnsi="標楷體" w:hint="eastAsia"/>
                <w:lang w:eastAsia="zh-HK"/>
              </w:rPr>
              <w:t>欄位名稱</w:t>
            </w:r>
          </w:p>
        </w:tc>
        <w:tc>
          <w:tcPr>
            <w:tcW w:w="2736" w:type="dxa"/>
            <w:shd w:val="clear" w:color="auto" w:fill="D9D9D9" w:themeFill="background1" w:themeFillShade="D9"/>
          </w:tcPr>
          <w:p w14:paraId="6AC8126A" w14:textId="77777777" w:rsidR="008B2075" w:rsidRPr="008F1D46" w:rsidRDefault="008B2075" w:rsidP="008B2075">
            <w:pPr>
              <w:jc w:val="center"/>
              <w:rPr>
                <w:rFonts w:ascii="標楷體" w:eastAsia="標楷體" w:hAnsi="標楷體"/>
              </w:rPr>
            </w:pPr>
            <w:r>
              <w:rPr>
                <w:rFonts w:ascii="標楷體" w:eastAsia="標楷體" w:hAnsi="標楷體" w:hint="eastAsia"/>
                <w:lang w:eastAsia="zh-HK"/>
              </w:rPr>
              <w:t>資料來源</w:t>
            </w:r>
          </w:p>
        </w:tc>
        <w:tc>
          <w:tcPr>
            <w:tcW w:w="3590" w:type="dxa"/>
            <w:shd w:val="clear" w:color="auto" w:fill="D9D9D9" w:themeFill="background1" w:themeFillShade="D9"/>
          </w:tcPr>
          <w:p w14:paraId="18775F4D" w14:textId="77777777" w:rsidR="008B2075" w:rsidRPr="008F1D46" w:rsidRDefault="008B2075" w:rsidP="008B2075">
            <w:pPr>
              <w:jc w:val="center"/>
              <w:rPr>
                <w:rFonts w:ascii="標楷體" w:eastAsia="標楷體" w:hAnsi="標楷體"/>
                <w:lang w:eastAsia="zh-HK"/>
              </w:rPr>
            </w:pPr>
            <w:r w:rsidRPr="008F1D46">
              <w:rPr>
                <w:rFonts w:ascii="標楷體" w:eastAsia="標楷體" w:hAnsi="標楷體" w:hint="eastAsia"/>
                <w:lang w:eastAsia="zh-HK"/>
              </w:rPr>
              <w:t>輸出</w:t>
            </w:r>
            <w:r>
              <w:rPr>
                <w:rFonts w:ascii="標楷體" w:eastAsia="標楷體" w:hAnsi="標楷體" w:hint="eastAsia"/>
              </w:rPr>
              <w:t>/</w:t>
            </w:r>
            <w:r>
              <w:rPr>
                <w:rFonts w:ascii="標楷體" w:eastAsia="標楷體" w:hAnsi="標楷體" w:hint="eastAsia"/>
                <w:lang w:eastAsia="zh-HK"/>
              </w:rPr>
              <w:t>功能</w:t>
            </w:r>
            <w:r w:rsidRPr="008F1D46">
              <w:rPr>
                <w:rFonts w:ascii="標楷體" w:eastAsia="標楷體" w:hAnsi="標楷體" w:hint="eastAsia"/>
                <w:lang w:eastAsia="zh-HK"/>
              </w:rPr>
              <w:t>說明</w:t>
            </w:r>
          </w:p>
        </w:tc>
      </w:tr>
      <w:tr w:rsidR="008B2075" w:rsidRPr="008F1D46" w14:paraId="3B52591A" w14:textId="77777777" w:rsidTr="008B2075">
        <w:tc>
          <w:tcPr>
            <w:tcW w:w="783" w:type="dxa"/>
          </w:tcPr>
          <w:p w14:paraId="45693B58" w14:textId="77777777" w:rsidR="008B2075" w:rsidRPr="008F1D46" w:rsidRDefault="008B2075" w:rsidP="008B2075">
            <w:pPr>
              <w:jc w:val="center"/>
              <w:rPr>
                <w:rFonts w:ascii="標楷體" w:eastAsia="標楷體" w:hAnsi="標楷體"/>
                <w:lang w:eastAsia="zh-HK"/>
              </w:rPr>
            </w:pPr>
            <w:r>
              <w:rPr>
                <w:rFonts w:ascii="標楷體" w:eastAsia="標楷體" w:hAnsi="標楷體" w:hint="eastAsia"/>
              </w:rPr>
              <w:t>1</w:t>
            </w:r>
          </w:p>
        </w:tc>
        <w:tc>
          <w:tcPr>
            <w:tcW w:w="1196" w:type="dxa"/>
          </w:tcPr>
          <w:p w14:paraId="711676DB" w14:textId="77777777" w:rsidR="008B2075" w:rsidRPr="008F1D46" w:rsidRDefault="008B2075" w:rsidP="008B2075">
            <w:pPr>
              <w:jc w:val="center"/>
              <w:rPr>
                <w:rFonts w:ascii="標楷體" w:eastAsia="標楷體" w:hAnsi="標楷體"/>
                <w:lang w:eastAsia="zh-HK"/>
              </w:rPr>
            </w:pPr>
            <w:r>
              <w:rPr>
                <w:rFonts w:ascii="標楷體" w:eastAsia="標楷體" w:hAnsi="標楷體" w:hint="eastAsia"/>
                <w:lang w:eastAsia="zh-HK"/>
              </w:rPr>
              <w:t>按鈕</w:t>
            </w:r>
          </w:p>
        </w:tc>
        <w:tc>
          <w:tcPr>
            <w:tcW w:w="2115" w:type="dxa"/>
          </w:tcPr>
          <w:p w14:paraId="05DAB23D" w14:textId="77777777" w:rsidR="008B2075" w:rsidRPr="008F1D46" w:rsidRDefault="008B2075" w:rsidP="008B2075">
            <w:pPr>
              <w:rPr>
                <w:rFonts w:ascii="標楷體" w:eastAsia="標楷體" w:hAnsi="標楷體"/>
                <w:lang w:eastAsia="zh-HK"/>
              </w:rPr>
            </w:pPr>
            <w:r>
              <w:rPr>
                <w:rFonts w:ascii="標楷體" w:eastAsia="標楷體" w:hAnsi="標楷體" w:hint="eastAsia"/>
                <w:lang w:eastAsia="zh-HK"/>
              </w:rPr>
              <w:t>修改</w:t>
            </w:r>
          </w:p>
        </w:tc>
        <w:tc>
          <w:tcPr>
            <w:tcW w:w="2736" w:type="dxa"/>
          </w:tcPr>
          <w:p w14:paraId="31F4793F" w14:textId="77777777" w:rsidR="008B2075" w:rsidRDefault="008B2075" w:rsidP="008B2075">
            <w:pPr>
              <w:rPr>
                <w:rFonts w:ascii="標楷體" w:eastAsia="標楷體" w:hAnsi="標楷體"/>
                <w:lang w:eastAsia="zh-HK"/>
              </w:rPr>
            </w:pPr>
          </w:p>
        </w:tc>
        <w:tc>
          <w:tcPr>
            <w:tcW w:w="3590" w:type="dxa"/>
          </w:tcPr>
          <w:p w14:paraId="0ADC2A60" w14:textId="515EEC1C" w:rsidR="008B2075" w:rsidRPr="006C763E" w:rsidRDefault="008B2075" w:rsidP="004C2838">
            <w:pPr>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修改當筆</w:t>
            </w:r>
            <w:r w:rsidR="00D61155">
              <w:rPr>
                <w:rFonts w:ascii="標楷體" w:eastAsia="標楷體" w:hAnsi="標楷體" w:hint="eastAsia"/>
                <w:lang w:eastAsia="zh-HK"/>
              </w:rPr>
              <w:t>資料整年度放款業績工作月</w:t>
            </w:r>
            <w:r w:rsidR="004C2838">
              <w:rPr>
                <w:rFonts w:eastAsia="標楷體"/>
              </w:rPr>
              <w:t>,</w:t>
            </w:r>
            <w:r w:rsidRPr="006C763E">
              <w:rPr>
                <w:rFonts w:eastAsia="標楷體" w:hint="eastAsia"/>
              </w:rPr>
              <w:t>連結至</w:t>
            </w:r>
            <w:r w:rsidRPr="006C763E">
              <w:rPr>
                <w:rFonts w:eastAsia="標楷體"/>
              </w:rPr>
              <w:t>【</w:t>
            </w:r>
            <w:r w:rsidRPr="006C763E">
              <w:rPr>
                <w:rFonts w:eastAsia="標楷體"/>
              </w:rPr>
              <w:t>L</w:t>
            </w:r>
            <w:r w:rsidRPr="006C763E">
              <w:rPr>
                <w:rFonts w:eastAsia="標楷體" w:hint="eastAsia"/>
              </w:rPr>
              <w:t>6</w:t>
            </w:r>
            <w:r w:rsidR="00D61155">
              <w:rPr>
                <w:rFonts w:eastAsia="標楷體" w:hint="eastAsia"/>
              </w:rPr>
              <w:t>752</w:t>
            </w:r>
            <w:r w:rsidR="00D61155">
              <w:rPr>
                <w:rFonts w:eastAsia="標楷體" w:hint="eastAsia"/>
              </w:rPr>
              <w:t>放款業績工作月</w:t>
            </w:r>
            <w:r w:rsidRPr="006C763E">
              <w:rPr>
                <w:rFonts w:eastAsia="標楷體"/>
              </w:rPr>
              <w:t>維護】</w:t>
            </w:r>
            <w:r w:rsidRPr="006C763E">
              <w:rPr>
                <w:rFonts w:eastAsia="標楷體" w:hint="eastAsia"/>
              </w:rPr>
              <w:t>，</w:t>
            </w:r>
            <w:r>
              <w:rPr>
                <w:rFonts w:ascii="標楷體" w:eastAsia="標楷體" w:hAnsi="標楷體" w:hint="eastAsia"/>
                <w:lang w:eastAsia="zh-HK"/>
              </w:rPr>
              <w:t>供修改</w:t>
            </w:r>
            <w:r w:rsidR="00D61155">
              <w:rPr>
                <w:rFonts w:eastAsia="標楷體" w:hint="eastAsia"/>
              </w:rPr>
              <w:t>放款業績工作月資料</w:t>
            </w:r>
          </w:p>
        </w:tc>
      </w:tr>
      <w:tr w:rsidR="008B2075" w:rsidRPr="008F1D46" w14:paraId="4C3B2A73" w14:textId="77777777" w:rsidTr="008B2075">
        <w:tc>
          <w:tcPr>
            <w:tcW w:w="783" w:type="dxa"/>
          </w:tcPr>
          <w:p w14:paraId="61310512" w14:textId="77777777" w:rsidR="008B2075" w:rsidRDefault="008B2075" w:rsidP="008B2075">
            <w:pPr>
              <w:jc w:val="center"/>
              <w:rPr>
                <w:rFonts w:ascii="標楷體" w:eastAsia="標楷體" w:hAnsi="標楷體"/>
              </w:rPr>
            </w:pPr>
            <w:r>
              <w:rPr>
                <w:rFonts w:ascii="標楷體" w:eastAsia="標楷體" w:hAnsi="標楷體" w:hint="eastAsia"/>
              </w:rPr>
              <w:t>2</w:t>
            </w:r>
          </w:p>
        </w:tc>
        <w:tc>
          <w:tcPr>
            <w:tcW w:w="1196" w:type="dxa"/>
          </w:tcPr>
          <w:p w14:paraId="309C8072" w14:textId="77777777" w:rsidR="008B2075" w:rsidRDefault="008B2075" w:rsidP="008B2075">
            <w:pPr>
              <w:jc w:val="center"/>
              <w:rPr>
                <w:rFonts w:ascii="標楷體" w:eastAsia="標楷體" w:hAnsi="標楷體"/>
                <w:lang w:eastAsia="zh-HK"/>
              </w:rPr>
            </w:pPr>
            <w:r>
              <w:rPr>
                <w:rFonts w:ascii="標楷體" w:eastAsia="標楷體" w:hAnsi="標楷體" w:hint="eastAsia"/>
                <w:lang w:eastAsia="zh-HK"/>
              </w:rPr>
              <w:t>按鈕</w:t>
            </w:r>
          </w:p>
        </w:tc>
        <w:tc>
          <w:tcPr>
            <w:tcW w:w="2115" w:type="dxa"/>
          </w:tcPr>
          <w:p w14:paraId="7EF86762" w14:textId="77777777" w:rsidR="008B2075" w:rsidRDefault="008B2075" w:rsidP="008B2075">
            <w:pPr>
              <w:rPr>
                <w:rFonts w:ascii="標楷體" w:eastAsia="標楷體" w:hAnsi="標楷體"/>
                <w:lang w:eastAsia="zh-HK"/>
              </w:rPr>
            </w:pPr>
            <w:r>
              <w:rPr>
                <w:rFonts w:ascii="標楷體" w:eastAsia="標楷體" w:hAnsi="標楷體" w:hint="eastAsia"/>
                <w:lang w:eastAsia="zh-HK"/>
              </w:rPr>
              <w:t>刪除</w:t>
            </w:r>
          </w:p>
        </w:tc>
        <w:tc>
          <w:tcPr>
            <w:tcW w:w="2736" w:type="dxa"/>
          </w:tcPr>
          <w:p w14:paraId="1AA30FDE" w14:textId="77777777" w:rsidR="008B2075" w:rsidRDefault="008B2075" w:rsidP="008B2075">
            <w:pPr>
              <w:rPr>
                <w:rFonts w:ascii="標楷體" w:eastAsia="標楷體" w:hAnsi="標楷體"/>
                <w:lang w:eastAsia="zh-HK"/>
              </w:rPr>
            </w:pPr>
          </w:p>
        </w:tc>
        <w:tc>
          <w:tcPr>
            <w:tcW w:w="3590" w:type="dxa"/>
          </w:tcPr>
          <w:p w14:paraId="7CA47576" w14:textId="162A0B46" w:rsidR="008B2075" w:rsidRPr="006C763E" w:rsidRDefault="00D61155" w:rsidP="004C2838">
            <w:pPr>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刪除當筆資料整年度放款業績工作月</w:t>
            </w:r>
            <w:r w:rsidR="004C2838">
              <w:rPr>
                <w:rFonts w:eastAsia="標楷體"/>
              </w:rPr>
              <w:t>,</w:t>
            </w:r>
            <w:r w:rsidRPr="006C763E">
              <w:rPr>
                <w:rFonts w:eastAsia="標楷體" w:hint="eastAsia"/>
              </w:rPr>
              <w:t>連結至</w:t>
            </w:r>
            <w:r w:rsidRPr="006C763E">
              <w:rPr>
                <w:rFonts w:eastAsia="標楷體"/>
              </w:rPr>
              <w:t>【</w:t>
            </w:r>
            <w:r w:rsidRPr="006C763E">
              <w:rPr>
                <w:rFonts w:eastAsia="標楷體"/>
              </w:rPr>
              <w:t>L</w:t>
            </w:r>
            <w:r w:rsidRPr="006C763E">
              <w:rPr>
                <w:rFonts w:eastAsia="標楷體" w:hint="eastAsia"/>
              </w:rPr>
              <w:t>6</w:t>
            </w:r>
            <w:r>
              <w:rPr>
                <w:rFonts w:eastAsia="標楷體" w:hint="eastAsia"/>
              </w:rPr>
              <w:t>752</w:t>
            </w:r>
            <w:r>
              <w:rPr>
                <w:rFonts w:eastAsia="標楷體" w:hint="eastAsia"/>
              </w:rPr>
              <w:t>放款業績工作</w:t>
            </w:r>
            <w:r w:rsidR="00851952">
              <w:rPr>
                <w:rFonts w:eastAsia="標楷體" w:hint="eastAsia"/>
              </w:rPr>
              <w:t xml:space="preserve"> </w:t>
            </w:r>
            <w:r>
              <w:rPr>
                <w:rFonts w:eastAsia="標楷體" w:hint="eastAsia"/>
              </w:rPr>
              <w:t>月</w:t>
            </w:r>
            <w:r w:rsidRPr="006C763E">
              <w:rPr>
                <w:rFonts w:eastAsia="標楷體"/>
              </w:rPr>
              <w:t>維護】</w:t>
            </w:r>
            <w:r w:rsidRPr="006C763E">
              <w:rPr>
                <w:rFonts w:eastAsia="標楷體" w:hint="eastAsia"/>
              </w:rPr>
              <w:t>，</w:t>
            </w:r>
            <w:r>
              <w:rPr>
                <w:rFonts w:ascii="標楷體" w:eastAsia="標楷體" w:hAnsi="標楷體" w:hint="eastAsia"/>
                <w:lang w:eastAsia="zh-HK"/>
              </w:rPr>
              <w:t>供刪除</w:t>
            </w:r>
            <w:r>
              <w:rPr>
                <w:rFonts w:eastAsia="標楷體" w:hint="eastAsia"/>
              </w:rPr>
              <w:t>放款業績工作月資料</w:t>
            </w:r>
          </w:p>
        </w:tc>
      </w:tr>
      <w:tr w:rsidR="008B2075" w:rsidRPr="008F1D46" w14:paraId="76EF0E7E" w14:textId="77777777" w:rsidTr="008B2075">
        <w:tc>
          <w:tcPr>
            <w:tcW w:w="783" w:type="dxa"/>
          </w:tcPr>
          <w:p w14:paraId="14D85DEA" w14:textId="77777777" w:rsidR="008B2075" w:rsidRDefault="008B2075" w:rsidP="008B2075">
            <w:pPr>
              <w:jc w:val="center"/>
              <w:rPr>
                <w:rFonts w:ascii="標楷體" w:eastAsia="標楷體" w:hAnsi="標楷體"/>
              </w:rPr>
            </w:pPr>
            <w:r>
              <w:rPr>
                <w:rFonts w:ascii="標楷體" w:eastAsia="標楷體" w:hAnsi="標楷體" w:hint="eastAsia"/>
              </w:rPr>
              <w:t>3</w:t>
            </w:r>
          </w:p>
        </w:tc>
        <w:tc>
          <w:tcPr>
            <w:tcW w:w="1196" w:type="dxa"/>
          </w:tcPr>
          <w:p w14:paraId="4B978F35" w14:textId="77777777" w:rsidR="008B2075" w:rsidRDefault="008B2075" w:rsidP="008B2075">
            <w:pPr>
              <w:jc w:val="center"/>
              <w:rPr>
                <w:rFonts w:ascii="標楷體" w:eastAsia="標楷體" w:hAnsi="標楷體"/>
                <w:lang w:eastAsia="zh-HK"/>
              </w:rPr>
            </w:pPr>
            <w:r>
              <w:rPr>
                <w:rFonts w:ascii="標楷體" w:eastAsia="標楷體" w:hAnsi="標楷體" w:hint="eastAsia"/>
                <w:lang w:eastAsia="zh-HK"/>
              </w:rPr>
              <w:t>資料</w:t>
            </w:r>
          </w:p>
        </w:tc>
        <w:tc>
          <w:tcPr>
            <w:tcW w:w="2115" w:type="dxa"/>
          </w:tcPr>
          <w:p w14:paraId="105DBCBF" w14:textId="27E57EDC" w:rsidR="008B2075" w:rsidRDefault="00D61155" w:rsidP="008B2075">
            <w:pPr>
              <w:rPr>
                <w:rFonts w:ascii="標楷體" w:eastAsia="標楷體" w:hAnsi="標楷體"/>
                <w:lang w:eastAsia="zh-HK"/>
              </w:rPr>
            </w:pPr>
            <w:r>
              <w:rPr>
                <w:rFonts w:ascii="標楷體" w:eastAsia="標楷體" w:hAnsi="標楷體" w:hint="eastAsia"/>
                <w:lang w:eastAsia="zh-HK"/>
              </w:rPr>
              <w:t>業績年度</w:t>
            </w:r>
          </w:p>
        </w:tc>
        <w:tc>
          <w:tcPr>
            <w:tcW w:w="2736" w:type="dxa"/>
          </w:tcPr>
          <w:p w14:paraId="771EB2B7" w14:textId="12B24F6E" w:rsidR="008B2075" w:rsidRPr="002478F2" w:rsidRDefault="00D61155" w:rsidP="008B2075">
            <w:pPr>
              <w:rPr>
                <w:rFonts w:ascii="標楷體" w:eastAsia="標楷體" w:hAnsi="標楷體"/>
                <w:lang w:eastAsia="zh-HK"/>
              </w:rPr>
            </w:pPr>
            <w:r>
              <w:rPr>
                <w:rFonts w:ascii="標楷體" w:eastAsia="標楷體" w:hAnsi="標楷體" w:hint="eastAsia"/>
              </w:rPr>
              <w:t>C</w:t>
            </w:r>
            <w:r>
              <w:rPr>
                <w:rFonts w:ascii="標楷體" w:eastAsia="標楷體" w:hAnsi="標楷體"/>
              </w:rPr>
              <w:t>dWorkMonth.Year</w:t>
            </w:r>
          </w:p>
        </w:tc>
        <w:tc>
          <w:tcPr>
            <w:tcW w:w="3590" w:type="dxa"/>
          </w:tcPr>
          <w:p w14:paraId="6FBB13AF" w14:textId="31479549" w:rsidR="008B2075" w:rsidRPr="008F1D46" w:rsidRDefault="00D61155" w:rsidP="008B2075">
            <w:pPr>
              <w:rPr>
                <w:rFonts w:ascii="標楷體" w:eastAsia="標楷體" w:hAnsi="標楷體"/>
                <w:lang w:eastAsia="zh-HK"/>
              </w:rPr>
            </w:pPr>
            <w:r>
              <w:rPr>
                <w:rFonts w:ascii="標楷體" w:eastAsia="標楷體" w:hAnsi="標楷體" w:hint="eastAsia"/>
                <w:lang w:eastAsia="zh-HK"/>
              </w:rPr>
              <w:t>業績年度</w:t>
            </w:r>
          </w:p>
        </w:tc>
      </w:tr>
      <w:tr w:rsidR="008B2075" w:rsidRPr="008F1D46" w14:paraId="0AFEB40D" w14:textId="77777777" w:rsidTr="008B2075">
        <w:tc>
          <w:tcPr>
            <w:tcW w:w="783" w:type="dxa"/>
          </w:tcPr>
          <w:p w14:paraId="4C0BE398" w14:textId="77777777" w:rsidR="008B2075" w:rsidRDefault="008B2075" w:rsidP="008B2075">
            <w:pPr>
              <w:jc w:val="center"/>
              <w:rPr>
                <w:rFonts w:ascii="標楷體" w:eastAsia="標楷體" w:hAnsi="標楷體"/>
              </w:rPr>
            </w:pPr>
            <w:r>
              <w:rPr>
                <w:rFonts w:ascii="標楷體" w:eastAsia="標楷體" w:hAnsi="標楷體" w:hint="eastAsia"/>
              </w:rPr>
              <w:t>4</w:t>
            </w:r>
          </w:p>
        </w:tc>
        <w:tc>
          <w:tcPr>
            <w:tcW w:w="1196" w:type="dxa"/>
          </w:tcPr>
          <w:p w14:paraId="7F2726BD" w14:textId="77777777" w:rsidR="008B2075" w:rsidRDefault="008B2075" w:rsidP="008B2075">
            <w:pPr>
              <w:jc w:val="center"/>
              <w:rPr>
                <w:rFonts w:ascii="標楷體" w:eastAsia="標楷體" w:hAnsi="標楷體"/>
                <w:lang w:eastAsia="zh-HK"/>
              </w:rPr>
            </w:pPr>
            <w:r>
              <w:rPr>
                <w:rFonts w:ascii="標楷體" w:eastAsia="標楷體" w:hAnsi="標楷體" w:hint="eastAsia"/>
                <w:lang w:eastAsia="zh-HK"/>
              </w:rPr>
              <w:t>資料</w:t>
            </w:r>
          </w:p>
        </w:tc>
        <w:tc>
          <w:tcPr>
            <w:tcW w:w="2115" w:type="dxa"/>
          </w:tcPr>
          <w:p w14:paraId="1C062FC7" w14:textId="23CCA40B" w:rsidR="008B2075" w:rsidRDefault="00D61155" w:rsidP="008B2075">
            <w:pPr>
              <w:rPr>
                <w:rFonts w:ascii="標楷體" w:eastAsia="標楷體" w:hAnsi="標楷體"/>
                <w:lang w:eastAsia="zh-HK"/>
              </w:rPr>
            </w:pPr>
            <w:r>
              <w:rPr>
                <w:rFonts w:ascii="標楷體" w:eastAsia="標楷體" w:hAnsi="標楷體" w:hint="eastAsia"/>
                <w:lang w:eastAsia="zh-HK"/>
              </w:rPr>
              <w:t>工作月份</w:t>
            </w:r>
          </w:p>
        </w:tc>
        <w:tc>
          <w:tcPr>
            <w:tcW w:w="2736" w:type="dxa"/>
          </w:tcPr>
          <w:p w14:paraId="3463965F" w14:textId="450A1CA9" w:rsidR="008B2075" w:rsidRPr="00997D40" w:rsidRDefault="00D61155" w:rsidP="008B2075">
            <w:pPr>
              <w:rPr>
                <w:rFonts w:ascii="標楷體" w:eastAsia="標楷體" w:hAnsi="標楷體"/>
                <w:lang w:eastAsia="zh-HK"/>
              </w:rPr>
            </w:pPr>
            <w:r>
              <w:rPr>
                <w:rFonts w:ascii="標楷體" w:eastAsia="標楷體" w:hAnsi="標楷體" w:hint="eastAsia"/>
              </w:rPr>
              <w:t>C</w:t>
            </w:r>
            <w:r>
              <w:rPr>
                <w:rFonts w:ascii="標楷體" w:eastAsia="標楷體" w:hAnsi="標楷體"/>
              </w:rPr>
              <w:t>dWorkMonth.Month</w:t>
            </w:r>
          </w:p>
        </w:tc>
        <w:tc>
          <w:tcPr>
            <w:tcW w:w="3590" w:type="dxa"/>
          </w:tcPr>
          <w:p w14:paraId="6B8C9360" w14:textId="7375BBB3" w:rsidR="008B2075" w:rsidRPr="008F1D46" w:rsidRDefault="00D61155" w:rsidP="008B2075">
            <w:pPr>
              <w:rPr>
                <w:rFonts w:ascii="標楷體" w:eastAsia="標楷體" w:hAnsi="標楷體"/>
                <w:lang w:eastAsia="zh-HK"/>
              </w:rPr>
            </w:pPr>
            <w:r>
              <w:rPr>
                <w:rFonts w:ascii="標楷體" w:eastAsia="標楷體" w:hAnsi="標楷體" w:hint="eastAsia"/>
                <w:lang w:eastAsia="zh-HK"/>
              </w:rPr>
              <w:t>工作月份</w:t>
            </w:r>
          </w:p>
        </w:tc>
      </w:tr>
      <w:tr w:rsidR="008B2075" w:rsidRPr="008F1D46" w14:paraId="1DDA99B2" w14:textId="77777777" w:rsidTr="008B2075">
        <w:tc>
          <w:tcPr>
            <w:tcW w:w="783" w:type="dxa"/>
          </w:tcPr>
          <w:p w14:paraId="684E1908" w14:textId="77777777" w:rsidR="008B2075" w:rsidRDefault="008B2075" w:rsidP="008B2075">
            <w:pPr>
              <w:jc w:val="center"/>
              <w:rPr>
                <w:rFonts w:ascii="標楷體" w:eastAsia="標楷體" w:hAnsi="標楷體"/>
              </w:rPr>
            </w:pPr>
            <w:r>
              <w:rPr>
                <w:rFonts w:ascii="標楷體" w:eastAsia="標楷體" w:hAnsi="標楷體" w:hint="eastAsia"/>
              </w:rPr>
              <w:t>5</w:t>
            </w:r>
          </w:p>
        </w:tc>
        <w:tc>
          <w:tcPr>
            <w:tcW w:w="1196" w:type="dxa"/>
          </w:tcPr>
          <w:p w14:paraId="17233E98" w14:textId="77777777" w:rsidR="008B2075" w:rsidRDefault="008B2075" w:rsidP="008B2075">
            <w:pPr>
              <w:jc w:val="center"/>
              <w:rPr>
                <w:rFonts w:ascii="標楷體" w:eastAsia="標楷體" w:hAnsi="標楷體"/>
                <w:lang w:eastAsia="zh-HK"/>
              </w:rPr>
            </w:pPr>
            <w:r>
              <w:rPr>
                <w:rFonts w:ascii="標楷體" w:eastAsia="標楷體" w:hAnsi="標楷體" w:hint="eastAsia"/>
                <w:lang w:eastAsia="zh-HK"/>
              </w:rPr>
              <w:t>資料</w:t>
            </w:r>
          </w:p>
        </w:tc>
        <w:tc>
          <w:tcPr>
            <w:tcW w:w="2115" w:type="dxa"/>
          </w:tcPr>
          <w:p w14:paraId="3E251C45" w14:textId="7ACC5BC9" w:rsidR="008B2075" w:rsidRDefault="00D61155" w:rsidP="008B2075">
            <w:pPr>
              <w:rPr>
                <w:rFonts w:ascii="標楷體" w:eastAsia="標楷體" w:hAnsi="標楷體"/>
                <w:lang w:eastAsia="zh-HK"/>
              </w:rPr>
            </w:pPr>
            <w:r>
              <w:rPr>
                <w:rFonts w:ascii="標楷體" w:eastAsia="標楷體" w:hAnsi="標楷體" w:hint="eastAsia"/>
                <w:lang w:eastAsia="zh-HK"/>
              </w:rPr>
              <w:t>開始日期</w:t>
            </w:r>
          </w:p>
        </w:tc>
        <w:tc>
          <w:tcPr>
            <w:tcW w:w="2736" w:type="dxa"/>
          </w:tcPr>
          <w:p w14:paraId="30BA4EBF" w14:textId="023BB91B" w:rsidR="008B2075" w:rsidRPr="00997D40" w:rsidRDefault="00D61155" w:rsidP="008B2075">
            <w:pPr>
              <w:rPr>
                <w:rFonts w:ascii="標楷體" w:eastAsia="標楷體" w:hAnsi="標楷體"/>
                <w:lang w:eastAsia="zh-HK"/>
              </w:rPr>
            </w:pPr>
            <w:r>
              <w:rPr>
                <w:rFonts w:ascii="標楷體" w:eastAsia="標楷體" w:hAnsi="標楷體" w:hint="eastAsia"/>
              </w:rPr>
              <w:t>C</w:t>
            </w:r>
            <w:r>
              <w:rPr>
                <w:rFonts w:ascii="標楷體" w:eastAsia="標楷體" w:hAnsi="標楷體"/>
              </w:rPr>
              <w:t>dWorkMonth.StartDate</w:t>
            </w:r>
          </w:p>
        </w:tc>
        <w:tc>
          <w:tcPr>
            <w:tcW w:w="3590" w:type="dxa"/>
          </w:tcPr>
          <w:p w14:paraId="766BBA65" w14:textId="7DC8777F" w:rsidR="008B2075" w:rsidRPr="008F1D46" w:rsidRDefault="00D61155" w:rsidP="008B2075">
            <w:pPr>
              <w:rPr>
                <w:rFonts w:ascii="標楷體" w:eastAsia="標楷體" w:hAnsi="標楷體"/>
                <w:lang w:eastAsia="zh-HK"/>
              </w:rPr>
            </w:pPr>
            <w:r>
              <w:rPr>
                <w:rFonts w:ascii="標楷體" w:eastAsia="標楷體" w:hAnsi="標楷體" w:hint="eastAsia"/>
                <w:lang w:eastAsia="zh-HK"/>
              </w:rPr>
              <w:t>開始日期</w:t>
            </w:r>
          </w:p>
        </w:tc>
      </w:tr>
      <w:tr w:rsidR="008B2075" w:rsidRPr="008F1D46" w14:paraId="39B54A8B" w14:textId="77777777" w:rsidTr="008B2075">
        <w:tc>
          <w:tcPr>
            <w:tcW w:w="783" w:type="dxa"/>
          </w:tcPr>
          <w:p w14:paraId="664715CE" w14:textId="77777777" w:rsidR="008B2075" w:rsidRDefault="008B2075" w:rsidP="008B2075">
            <w:pPr>
              <w:jc w:val="center"/>
              <w:rPr>
                <w:rFonts w:ascii="標楷體" w:eastAsia="標楷體" w:hAnsi="標楷體"/>
              </w:rPr>
            </w:pPr>
            <w:r>
              <w:rPr>
                <w:rFonts w:ascii="標楷體" w:eastAsia="標楷體" w:hAnsi="標楷體" w:hint="eastAsia"/>
              </w:rPr>
              <w:t>6</w:t>
            </w:r>
          </w:p>
        </w:tc>
        <w:tc>
          <w:tcPr>
            <w:tcW w:w="1196" w:type="dxa"/>
          </w:tcPr>
          <w:p w14:paraId="501C7F5D" w14:textId="77777777" w:rsidR="008B2075" w:rsidRDefault="008B2075" w:rsidP="008B2075">
            <w:pPr>
              <w:jc w:val="center"/>
              <w:rPr>
                <w:rFonts w:ascii="標楷體" w:eastAsia="標楷體" w:hAnsi="標楷體"/>
                <w:lang w:eastAsia="zh-HK"/>
              </w:rPr>
            </w:pPr>
            <w:r>
              <w:rPr>
                <w:rFonts w:ascii="標楷體" w:eastAsia="標楷體" w:hAnsi="標楷體" w:hint="eastAsia"/>
                <w:lang w:eastAsia="zh-HK"/>
              </w:rPr>
              <w:t>資料</w:t>
            </w:r>
          </w:p>
        </w:tc>
        <w:tc>
          <w:tcPr>
            <w:tcW w:w="2115" w:type="dxa"/>
          </w:tcPr>
          <w:p w14:paraId="704EF277" w14:textId="0EA28435" w:rsidR="008B2075" w:rsidRDefault="00D61155" w:rsidP="008B2075">
            <w:pPr>
              <w:rPr>
                <w:rFonts w:ascii="標楷體" w:eastAsia="標楷體" w:hAnsi="標楷體"/>
                <w:lang w:eastAsia="zh-HK"/>
              </w:rPr>
            </w:pPr>
            <w:r>
              <w:rPr>
                <w:rFonts w:ascii="標楷體" w:eastAsia="標楷體" w:hAnsi="標楷體" w:hint="eastAsia"/>
              </w:rPr>
              <w:t>終止日期</w:t>
            </w:r>
          </w:p>
        </w:tc>
        <w:tc>
          <w:tcPr>
            <w:tcW w:w="2736" w:type="dxa"/>
          </w:tcPr>
          <w:p w14:paraId="1FB8BDB6" w14:textId="4F9C0655" w:rsidR="008B2075" w:rsidRPr="00997D40" w:rsidRDefault="00D61155" w:rsidP="008B2075">
            <w:pPr>
              <w:rPr>
                <w:rFonts w:ascii="標楷體" w:eastAsia="標楷體" w:hAnsi="標楷體"/>
                <w:lang w:eastAsia="zh-HK"/>
              </w:rPr>
            </w:pPr>
            <w:r>
              <w:rPr>
                <w:rFonts w:ascii="標楷體" w:eastAsia="標楷體" w:hAnsi="標楷體" w:hint="eastAsia"/>
              </w:rPr>
              <w:t>C</w:t>
            </w:r>
            <w:r>
              <w:rPr>
                <w:rFonts w:ascii="標楷體" w:eastAsia="標楷體" w:hAnsi="標楷體"/>
              </w:rPr>
              <w:t>dWorkMonth.EndDate</w:t>
            </w:r>
          </w:p>
        </w:tc>
        <w:tc>
          <w:tcPr>
            <w:tcW w:w="3590" w:type="dxa"/>
          </w:tcPr>
          <w:p w14:paraId="0D52B9F9" w14:textId="0CE97FBD" w:rsidR="008B2075" w:rsidRPr="008F1D46" w:rsidRDefault="00D61155" w:rsidP="008B2075">
            <w:pPr>
              <w:rPr>
                <w:rFonts w:ascii="標楷體" w:eastAsia="標楷體" w:hAnsi="標楷體"/>
                <w:lang w:eastAsia="zh-HK"/>
              </w:rPr>
            </w:pPr>
            <w:r>
              <w:rPr>
                <w:rFonts w:ascii="標楷體" w:eastAsia="標楷體" w:hAnsi="標楷體" w:hint="eastAsia"/>
              </w:rPr>
              <w:t>終止日期</w:t>
            </w:r>
          </w:p>
        </w:tc>
      </w:tr>
    </w:tbl>
    <w:p w14:paraId="7EB8A0E4" w14:textId="77777777" w:rsidR="008B2075" w:rsidRPr="008B2075" w:rsidRDefault="008B2075" w:rsidP="008B2075"/>
    <w:p w14:paraId="2A661C36" w14:textId="77777777" w:rsidR="008B2075" w:rsidRDefault="008B2075">
      <w:pPr>
        <w:widowControl/>
        <w:rPr>
          <w:rFonts w:ascii="標楷體" w:eastAsia="標楷體" w:hAnsi="標楷體"/>
          <w:sz w:val="32"/>
          <w:szCs w:val="20"/>
        </w:rPr>
      </w:pPr>
      <w:r>
        <w:rPr>
          <w:rFonts w:ascii="標楷體" w:hAnsi="標楷體"/>
        </w:rPr>
        <w:br w:type="page"/>
      </w:r>
    </w:p>
    <w:p w14:paraId="43297CE8" w14:textId="0A118874" w:rsidR="007C4EBE" w:rsidRPr="00362205" w:rsidRDefault="007C4EBE" w:rsidP="007C4EBE">
      <w:pPr>
        <w:pStyle w:val="3"/>
        <w:numPr>
          <w:ilvl w:val="2"/>
          <w:numId w:val="1"/>
        </w:numPr>
        <w:rPr>
          <w:rFonts w:ascii="標楷體" w:hAnsi="標楷體"/>
        </w:rPr>
      </w:pPr>
      <w:r>
        <w:rPr>
          <w:rFonts w:ascii="標楷體" w:hAnsi="標楷體" w:hint="eastAsia"/>
        </w:rPr>
        <w:lastRenderedPageBreak/>
        <w:t>L6752</w:t>
      </w:r>
      <w:r>
        <w:rPr>
          <w:rFonts w:ascii="標楷體" w:hAnsi="標楷體" w:cs="新細明體" w:hint="eastAsia"/>
          <w:kern w:val="0"/>
          <w:szCs w:val="32"/>
          <w:lang w:val="zh-TW"/>
        </w:rPr>
        <w:t>放款業績工作月維護</w:t>
      </w:r>
      <w:r w:rsidR="004C2838">
        <w:rPr>
          <w:rFonts w:ascii="標楷體" w:hAnsi="標楷體" w:cs="新細明體" w:hint="eastAsia"/>
          <w:kern w:val="0"/>
          <w:szCs w:val="32"/>
          <w:lang w:val="zh-TW"/>
        </w:rPr>
        <w:t>*</w:t>
      </w:r>
      <w:r w:rsidR="004C2838">
        <w:rPr>
          <w:rFonts w:ascii="標楷體" w:hAnsi="標楷體" w:cs="新細明體"/>
          <w:kern w:val="0"/>
          <w:szCs w:val="32"/>
          <w:lang w:val="zh-TW"/>
        </w:rPr>
        <w:t>**</w:t>
      </w:r>
    </w:p>
    <w:p w14:paraId="35C856FB" w14:textId="70E3F789" w:rsidR="00574171" w:rsidRDefault="00574171" w:rsidP="00D01BCC">
      <w:pPr>
        <w:pStyle w:val="a"/>
      </w:pPr>
      <w:r w:rsidRPr="00362205">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74171" w:rsidRPr="00362205" w14:paraId="030DDDBF" w14:textId="77777777" w:rsidTr="00AA4A09">
        <w:trPr>
          <w:trHeight w:val="277"/>
        </w:trPr>
        <w:tc>
          <w:tcPr>
            <w:tcW w:w="1548" w:type="dxa"/>
            <w:tcBorders>
              <w:top w:val="single" w:sz="8" w:space="0" w:color="000000"/>
              <w:bottom w:val="single" w:sz="8" w:space="0" w:color="000000"/>
              <w:right w:val="single" w:sz="8" w:space="0" w:color="000000"/>
            </w:tcBorders>
            <w:shd w:val="clear" w:color="auto" w:fill="F3F3F3"/>
          </w:tcPr>
          <w:p w14:paraId="61BDB6F8" w14:textId="77777777" w:rsidR="00574171" w:rsidRPr="00362205" w:rsidRDefault="00574171" w:rsidP="00AA4A09">
            <w:pPr>
              <w:rPr>
                <w:rFonts w:ascii="標楷體" w:eastAsia="標楷體" w:hAnsi="標楷體"/>
              </w:rPr>
            </w:pPr>
            <w:r w:rsidRPr="00362205">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4621357D" w14:textId="2DC9E3E4" w:rsidR="00574171" w:rsidRPr="00362205" w:rsidRDefault="00574171" w:rsidP="00574171">
            <w:pPr>
              <w:rPr>
                <w:rFonts w:ascii="標楷體" w:eastAsia="標楷體" w:hAnsi="標楷體"/>
              </w:rPr>
            </w:pPr>
            <w:r>
              <w:rPr>
                <w:rFonts w:ascii="標楷體" w:eastAsia="標楷體" w:hAnsi="標楷體" w:cs="新細明體" w:hint="eastAsia"/>
                <w:kern w:val="0"/>
                <w:lang w:val="zh-TW"/>
              </w:rPr>
              <w:t>放款業績工作月維護</w:t>
            </w:r>
          </w:p>
        </w:tc>
      </w:tr>
      <w:tr w:rsidR="00574171" w:rsidRPr="00362205" w14:paraId="321A9225" w14:textId="77777777" w:rsidTr="00AA4A09">
        <w:trPr>
          <w:trHeight w:val="277"/>
        </w:trPr>
        <w:tc>
          <w:tcPr>
            <w:tcW w:w="1548" w:type="dxa"/>
            <w:tcBorders>
              <w:top w:val="single" w:sz="8" w:space="0" w:color="000000"/>
              <w:bottom w:val="single" w:sz="8" w:space="0" w:color="000000"/>
              <w:right w:val="single" w:sz="8" w:space="0" w:color="000000"/>
            </w:tcBorders>
            <w:shd w:val="clear" w:color="auto" w:fill="F3F3F3"/>
          </w:tcPr>
          <w:p w14:paraId="460099FD" w14:textId="77777777" w:rsidR="00574171" w:rsidRPr="00362205" w:rsidRDefault="00574171" w:rsidP="00AA4A09">
            <w:pPr>
              <w:rPr>
                <w:rFonts w:ascii="標楷體" w:eastAsia="標楷體" w:hAnsi="標楷體"/>
              </w:rPr>
            </w:pPr>
            <w:r w:rsidRPr="00362205">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20206232" w14:textId="4319DE7B" w:rsidR="00574171" w:rsidRDefault="00574171" w:rsidP="00AA4A09">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維謢</w:t>
            </w:r>
            <w:r>
              <w:rPr>
                <w:rFonts w:ascii="標楷體" w:eastAsia="標楷體" w:hAnsi="標楷體" w:hint="eastAsia"/>
              </w:rPr>
              <w:t>擔保品</w:t>
            </w:r>
            <w:r w:rsidRPr="006D157F">
              <w:rPr>
                <w:rFonts w:ascii="標楷體" w:eastAsia="標楷體" w:hAnsi="標楷體" w:hint="eastAsia"/>
              </w:rPr>
              <w:t>及</w:t>
            </w:r>
            <w:r w:rsidRPr="006D157F">
              <w:rPr>
                <w:rFonts w:ascii="標楷體" w:eastAsia="標楷體" w:hAnsi="標楷體" w:hint="eastAsia"/>
                <w:lang w:eastAsia="zh-HK"/>
              </w:rPr>
              <w:t>聯徵申報代碼</w:t>
            </w:r>
            <w:r w:rsidRPr="006D157F">
              <w:rPr>
                <w:rFonts w:ascii="標楷體" w:eastAsia="標楷體" w:hAnsi="標楷體" w:hint="eastAsia"/>
              </w:rPr>
              <w:t>等資料</w:t>
            </w:r>
            <w:r>
              <w:rPr>
                <w:rFonts w:ascii="標楷體" w:eastAsia="標楷體" w:hAnsi="標楷體" w:hint="eastAsia"/>
              </w:rPr>
              <w:t>。</w:t>
            </w:r>
          </w:p>
          <w:p w14:paraId="5278F56A" w14:textId="43DAF765" w:rsidR="00136AF6" w:rsidRPr="00136AF6" w:rsidRDefault="00136AF6" w:rsidP="00AA4A09">
            <w:pPr>
              <w:rPr>
                <w:rFonts w:ascii="標楷體" w:eastAsia="標楷體" w:hAnsi="標楷體"/>
              </w:rPr>
            </w:pPr>
            <w:r>
              <w:rPr>
                <w:rFonts w:ascii="標楷體" w:eastAsia="標楷體" w:hAnsi="標楷體" w:hint="eastAsia"/>
              </w:rPr>
              <w:t>2.配合</w:t>
            </w:r>
            <w:r w:rsidRPr="00A57E64">
              <w:rPr>
                <w:rFonts w:ascii="標楷體" w:eastAsia="標楷體" w:hAnsi="標楷體" w:cs="新細明體" w:hint="eastAsia"/>
                <w:kern w:val="0"/>
                <w:lang w:val="zh-TW"/>
              </w:rPr>
              <w:t>業績</w:t>
            </w:r>
            <w:r>
              <w:rPr>
                <w:rFonts w:ascii="標楷體" w:eastAsia="標楷體" w:hAnsi="標楷體" w:cs="新細明體" w:hint="eastAsia"/>
                <w:kern w:val="0"/>
                <w:lang w:val="zh-TW"/>
              </w:rPr>
              <w:t>管理</w:t>
            </w:r>
            <w:r>
              <w:rPr>
                <w:rFonts w:ascii="標楷體" w:eastAsia="標楷體" w:hAnsi="標楷體" w:hint="eastAsia"/>
              </w:rPr>
              <w:t>報表</w:t>
            </w:r>
            <w:r>
              <w:rPr>
                <w:rFonts w:ascii="新細明體" w:hAnsi="新細明體" w:hint="eastAsia"/>
              </w:rPr>
              <w:t>,</w:t>
            </w:r>
            <w:r>
              <w:rPr>
                <w:rFonts w:ascii="標楷體" w:eastAsia="標楷體" w:hAnsi="標楷體" w:hint="eastAsia"/>
              </w:rPr>
              <w:t>維護年度</w:t>
            </w:r>
            <w:r w:rsidRPr="00A57E64">
              <w:rPr>
                <w:rFonts w:ascii="標楷體" w:eastAsia="標楷體" w:hAnsi="標楷體" w:cs="新細明體" w:hint="eastAsia"/>
                <w:kern w:val="0"/>
                <w:lang w:val="zh-TW"/>
              </w:rPr>
              <w:t>工作</w:t>
            </w:r>
            <w:r>
              <w:rPr>
                <w:rFonts w:ascii="標楷體" w:eastAsia="標楷體" w:hAnsi="標楷體" w:cs="新細明體" w:hint="eastAsia"/>
                <w:kern w:val="0"/>
                <w:lang w:val="zh-TW"/>
              </w:rPr>
              <w:t>月</w:t>
            </w:r>
            <w:r w:rsidRPr="00A57E64">
              <w:rPr>
                <w:rFonts w:ascii="標楷體" w:eastAsia="標楷體" w:hAnsi="標楷體" w:cs="新細明體" w:hint="eastAsia"/>
                <w:kern w:val="0"/>
                <w:lang w:val="zh-TW"/>
              </w:rPr>
              <w:t>日期</w:t>
            </w:r>
          </w:p>
          <w:p w14:paraId="1563D622" w14:textId="671BD29C" w:rsidR="00574171" w:rsidRPr="00D13310" w:rsidRDefault="00136AF6" w:rsidP="00AA4A09">
            <w:pPr>
              <w:rPr>
                <w:rFonts w:ascii="標楷體" w:eastAsia="標楷體" w:hAnsi="標楷體"/>
                <w:lang w:eastAsia="zh-HK"/>
              </w:rPr>
            </w:pPr>
            <w:r>
              <w:rPr>
                <w:rFonts w:ascii="標楷體" w:eastAsia="標楷體" w:hAnsi="標楷體" w:hint="eastAsia"/>
              </w:rPr>
              <w:t>3</w:t>
            </w:r>
            <w:r w:rsidR="00574171">
              <w:rPr>
                <w:rFonts w:ascii="標楷體" w:eastAsia="標楷體" w:hAnsi="標楷體" w:hint="eastAsia"/>
              </w:rPr>
              <w:t>.</w:t>
            </w:r>
            <w:r w:rsidR="00574171">
              <w:rPr>
                <w:rFonts w:ascii="標楷體" w:eastAsia="標楷體" w:hAnsi="標楷體" w:hint="eastAsia"/>
                <w:lang w:eastAsia="zh-HK"/>
              </w:rPr>
              <w:t>需由入口交易</w:t>
            </w:r>
            <w:r w:rsidR="00574171" w:rsidRPr="008E32BB">
              <w:rPr>
                <w:rFonts w:eastAsia="標楷體" w:hint="eastAsia"/>
              </w:rPr>
              <w:t>【</w:t>
            </w:r>
            <w:r w:rsidR="00574171" w:rsidRPr="008E32BB">
              <w:rPr>
                <w:rFonts w:eastAsia="標楷體"/>
                <w:lang w:eastAsia="zh-HK"/>
              </w:rPr>
              <w:t>L</w:t>
            </w:r>
            <w:r w:rsidR="00574171" w:rsidRPr="008E32BB">
              <w:rPr>
                <w:rFonts w:eastAsia="標楷體"/>
              </w:rPr>
              <w:t>6</w:t>
            </w:r>
            <w:r w:rsidR="005F3A63">
              <w:rPr>
                <w:rFonts w:eastAsia="標楷體"/>
              </w:rPr>
              <w:t>082</w:t>
            </w:r>
            <w:r w:rsidR="005F3A63">
              <w:rPr>
                <w:rFonts w:ascii="標楷體" w:eastAsia="標楷體" w:hAnsi="標楷體" w:cs="新細明體" w:hint="eastAsia"/>
                <w:kern w:val="0"/>
                <w:lang w:val="zh-TW"/>
              </w:rPr>
              <w:t>放款業績工作月</w:t>
            </w:r>
            <w:r w:rsidR="00574171">
              <w:rPr>
                <w:rFonts w:eastAsia="標楷體" w:hint="eastAsia"/>
              </w:rPr>
              <w:t>查詢</w:t>
            </w:r>
            <w:r w:rsidR="00574171" w:rsidRPr="008E32BB">
              <w:rPr>
                <w:rFonts w:eastAsia="標楷體" w:hint="eastAsia"/>
              </w:rPr>
              <w:t>】</w:t>
            </w:r>
            <w:r w:rsidR="00574171">
              <w:rPr>
                <w:rFonts w:ascii="標楷體" w:eastAsia="標楷體" w:hAnsi="標楷體" w:hint="eastAsia"/>
                <w:lang w:eastAsia="zh-HK"/>
              </w:rPr>
              <w:t>進入</w:t>
            </w:r>
          </w:p>
        </w:tc>
      </w:tr>
      <w:tr w:rsidR="00574171" w:rsidRPr="00362205" w14:paraId="7C01F64F" w14:textId="77777777" w:rsidTr="00AA4A09">
        <w:trPr>
          <w:trHeight w:val="773"/>
        </w:trPr>
        <w:tc>
          <w:tcPr>
            <w:tcW w:w="1548" w:type="dxa"/>
            <w:tcBorders>
              <w:top w:val="single" w:sz="8" w:space="0" w:color="000000"/>
              <w:bottom w:val="single" w:sz="8" w:space="0" w:color="000000"/>
              <w:right w:val="single" w:sz="8" w:space="0" w:color="000000"/>
            </w:tcBorders>
            <w:shd w:val="clear" w:color="auto" w:fill="F3F3F3"/>
          </w:tcPr>
          <w:p w14:paraId="40656D55" w14:textId="77777777" w:rsidR="00574171" w:rsidRPr="00362205" w:rsidRDefault="00574171" w:rsidP="00AA4A09">
            <w:pPr>
              <w:rPr>
                <w:rFonts w:ascii="標楷體" w:eastAsia="標楷體" w:hAnsi="標楷體"/>
              </w:rPr>
            </w:pPr>
            <w:r w:rsidRPr="00362205">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0E203232" w14:textId="77FBF031" w:rsidR="00574171" w:rsidRPr="008E32BB" w:rsidRDefault="002E2F49" w:rsidP="00AA4A09">
            <w:pPr>
              <w:rPr>
                <w:rFonts w:ascii="標楷體" w:eastAsia="標楷體" w:hAnsi="標楷體"/>
                <w:color w:val="FF0000"/>
                <w:lang w:eastAsia="zh-HK"/>
              </w:rPr>
            </w:pPr>
            <w:r w:rsidRPr="002E2F49">
              <w:rPr>
                <w:rFonts w:ascii="標楷體" w:eastAsia="標楷體" w:hAnsi="標楷體" w:hint="eastAsia"/>
              </w:rPr>
              <w:t>1.</w:t>
            </w:r>
            <w:r w:rsidRPr="002E2F49">
              <w:rPr>
                <w:rFonts w:ascii="標楷體" w:eastAsia="標楷體" w:hAnsi="標楷體" w:hint="eastAsia"/>
                <w:lang w:eastAsia="zh-HK"/>
              </w:rPr>
              <w:t>參考「作業流程.業績、獎勵金作業.業績目標」流程</w:t>
            </w:r>
          </w:p>
          <w:p w14:paraId="04325340" w14:textId="293AE9F6" w:rsidR="00574171" w:rsidRDefault="00574171" w:rsidP="00AA4A09">
            <w:pPr>
              <w:rPr>
                <w:rFonts w:ascii="標楷體" w:eastAsia="標楷體" w:hAnsi="標楷體"/>
              </w:rPr>
            </w:pPr>
            <w:r w:rsidRPr="00215153">
              <w:rPr>
                <w:rFonts w:ascii="標楷體" w:eastAsia="標楷體" w:hAnsi="標楷體" w:hint="eastAsia"/>
              </w:rPr>
              <w:t>2.</w:t>
            </w:r>
            <w:r>
              <w:rPr>
                <w:rFonts w:ascii="標楷體" w:eastAsia="標楷體" w:hAnsi="標楷體" w:hint="eastAsia"/>
                <w:lang w:eastAsia="zh-HK"/>
              </w:rPr>
              <w:t>維護</w:t>
            </w:r>
            <w:r w:rsidR="005F3A63">
              <w:rPr>
                <w:rFonts w:ascii="標楷體" w:eastAsia="標楷體" w:hAnsi="標楷體" w:hint="eastAsia"/>
              </w:rPr>
              <w:t>放款業績工作月對照檔</w:t>
            </w:r>
            <w:r>
              <w:rPr>
                <w:rFonts w:ascii="標楷體" w:eastAsia="標楷體" w:hAnsi="標楷體" w:hint="eastAsia"/>
              </w:rPr>
              <w:t>(Cd</w:t>
            </w:r>
            <w:r w:rsidR="005F3A63">
              <w:rPr>
                <w:rFonts w:ascii="標楷體" w:eastAsia="標楷體" w:hAnsi="標楷體" w:hint="eastAsia"/>
              </w:rPr>
              <w:t>Wo</w:t>
            </w:r>
            <w:r w:rsidR="005F3A63">
              <w:rPr>
                <w:rFonts w:ascii="標楷體" w:eastAsia="標楷體" w:hAnsi="標楷體"/>
              </w:rPr>
              <w:t>rkMonth</w:t>
            </w:r>
            <w:r>
              <w:rPr>
                <w:rFonts w:ascii="標楷體" w:eastAsia="標楷體" w:hAnsi="標楷體"/>
              </w:rPr>
              <w:t>)</w:t>
            </w:r>
          </w:p>
          <w:p w14:paraId="19B082BD" w14:textId="77777777" w:rsidR="00574171" w:rsidRDefault="00574171" w:rsidP="00AA4A09">
            <w:pPr>
              <w:rPr>
                <w:rFonts w:ascii="標楷體" w:eastAsia="標楷體" w:hAnsi="標楷體"/>
                <w:lang w:eastAsia="zh-HK"/>
              </w:rPr>
            </w:pPr>
            <w:r>
              <w:rPr>
                <w:rFonts w:ascii="標楷體" w:eastAsia="標楷體" w:hAnsi="標楷體" w:hint="eastAsia"/>
              </w:rPr>
              <w:t>3.</w:t>
            </w:r>
            <w:r>
              <w:rPr>
                <w:rFonts w:ascii="標楷體" w:eastAsia="標楷體" w:hAnsi="標楷體" w:hint="eastAsia"/>
                <w:lang w:eastAsia="zh-HK"/>
              </w:rPr>
              <w:t>依據功能選項處理</w:t>
            </w:r>
            <w:r>
              <w:rPr>
                <w:rFonts w:ascii="標楷體" w:eastAsia="標楷體" w:hAnsi="標楷體" w:hint="eastAsia"/>
              </w:rPr>
              <w:t>:</w:t>
            </w:r>
          </w:p>
          <w:p w14:paraId="239440E3" w14:textId="3DE4570D" w:rsidR="00574171" w:rsidRDefault="00574171" w:rsidP="00AA4A09">
            <w:pPr>
              <w:rPr>
                <w:rFonts w:ascii="標楷體" w:eastAsia="標楷體" w:hAnsi="標楷體"/>
                <w:lang w:eastAsia="zh-HK"/>
              </w:rPr>
            </w:pPr>
            <w:r>
              <w:rPr>
                <w:rFonts w:ascii="標楷體" w:eastAsia="標楷體" w:hAnsi="標楷體"/>
                <w:lang w:eastAsia="zh-HK"/>
              </w:rPr>
              <w:t xml:space="preserve">  </w:t>
            </w:r>
            <w:r>
              <w:rPr>
                <w:rFonts w:ascii="標楷體" w:eastAsia="標楷體" w:hAnsi="標楷體" w:hint="eastAsia"/>
              </w:rPr>
              <w:t>(1</w:t>
            </w:r>
            <w:r>
              <w:rPr>
                <w:rFonts w:ascii="標楷體" w:eastAsia="標楷體" w:hAnsi="標楷體"/>
              </w:rPr>
              <w:t>).</w:t>
            </w:r>
            <w:r>
              <w:rPr>
                <w:rFonts w:ascii="標楷體" w:eastAsia="標楷體" w:hAnsi="標楷體" w:hint="eastAsia"/>
                <w:lang w:eastAsia="zh-HK"/>
              </w:rPr>
              <w:t>新增:新增全新</w:t>
            </w:r>
            <w:r w:rsidR="00404D54">
              <w:rPr>
                <w:rFonts w:ascii="標楷體" w:eastAsia="標楷體" w:hAnsi="標楷體" w:hint="eastAsia"/>
              </w:rPr>
              <w:t>放款</w:t>
            </w:r>
            <w:r w:rsidR="00136AF6">
              <w:rPr>
                <w:rFonts w:ascii="標楷體" w:eastAsia="標楷體" w:hAnsi="標楷體" w:hint="eastAsia"/>
              </w:rPr>
              <w:t>業績工作月</w:t>
            </w:r>
            <w:r>
              <w:rPr>
                <w:rFonts w:ascii="標楷體" w:eastAsia="標楷體" w:hAnsi="標楷體" w:hint="eastAsia"/>
                <w:lang w:eastAsia="zh-HK"/>
              </w:rPr>
              <w:t>資料</w:t>
            </w:r>
          </w:p>
          <w:p w14:paraId="098A0F19" w14:textId="56C850F7" w:rsidR="00574171" w:rsidRDefault="00574171" w:rsidP="00AA4A09">
            <w:pPr>
              <w:rPr>
                <w:rFonts w:ascii="標楷體" w:eastAsia="標楷體" w:hAnsi="標楷體"/>
                <w:lang w:eastAsia="zh-HK"/>
              </w:rPr>
            </w:pPr>
            <w:r>
              <w:rPr>
                <w:rFonts w:ascii="標楷體" w:eastAsia="標楷體" w:hAnsi="標楷體" w:hint="eastAsia"/>
              </w:rPr>
              <w:t xml:space="preserve">  (2</w:t>
            </w:r>
            <w:r>
              <w:rPr>
                <w:rFonts w:ascii="標楷體" w:eastAsia="標楷體" w:hAnsi="標楷體"/>
              </w:rPr>
              <w:t>).</w:t>
            </w:r>
            <w:r>
              <w:rPr>
                <w:rFonts w:ascii="標楷體" w:eastAsia="標楷體" w:hAnsi="標楷體" w:hint="eastAsia"/>
                <w:lang w:eastAsia="zh-HK"/>
              </w:rPr>
              <w:t>修改</w:t>
            </w:r>
            <w:r>
              <w:rPr>
                <w:rFonts w:ascii="標楷體" w:eastAsia="標楷體" w:hAnsi="標楷體" w:hint="eastAsia"/>
              </w:rPr>
              <w:t>:</w:t>
            </w:r>
            <w:r>
              <w:rPr>
                <w:rFonts w:ascii="標楷體" w:eastAsia="標楷體" w:hAnsi="標楷體" w:hint="eastAsia"/>
                <w:lang w:eastAsia="zh-HK"/>
              </w:rPr>
              <w:t>修改指定</w:t>
            </w:r>
            <w:r w:rsidR="00404D54">
              <w:rPr>
                <w:rFonts w:ascii="標楷體" w:eastAsia="標楷體" w:hAnsi="標楷體" w:hint="eastAsia"/>
              </w:rPr>
              <w:t>放款</w:t>
            </w:r>
            <w:r w:rsidR="00136AF6">
              <w:rPr>
                <w:rFonts w:ascii="標楷體" w:eastAsia="標楷體" w:hAnsi="標楷體" w:hint="eastAsia"/>
              </w:rPr>
              <w:t>業績工作月</w:t>
            </w:r>
            <w:r>
              <w:rPr>
                <w:rFonts w:ascii="標楷體" w:eastAsia="標楷體" w:hAnsi="標楷體" w:hint="eastAsia"/>
                <w:lang w:eastAsia="zh-HK"/>
              </w:rPr>
              <w:t>資料</w:t>
            </w:r>
          </w:p>
          <w:p w14:paraId="1071E244" w14:textId="32A214E7" w:rsidR="00574171" w:rsidRPr="005F119D" w:rsidRDefault="00574171" w:rsidP="00AA4A09">
            <w:pPr>
              <w:rPr>
                <w:rFonts w:ascii="標楷體" w:eastAsia="標楷體" w:hAnsi="標楷體"/>
                <w:lang w:eastAsia="zh-HK"/>
              </w:rPr>
            </w:pPr>
            <w:r>
              <w:rPr>
                <w:rFonts w:ascii="標楷體" w:eastAsia="標楷體" w:hAnsi="標楷體" w:hint="eastAsia"/>
              </w:rPr>
              <w:t xml:space="preserve">  (3).</w:t>
            </w:r>
            <w:r>
              <w:rPr>
                <w:rFonts w:ascii="標楷體" w:eastAsia="標楷體" w:hAnsi="標楷體" w:hint="eastAsia"/>
                <w:lang w:eastAsia="zh-HK"/>
              </w:rPr>
              <w:t>刪除</w:t>
            </w:r>
            <w:r>
              <w:rPr>
                <w:rFonts w:ascii="標楷體" w:eastAsia="標楷體" w:hAnsi="標楷體" w:hint="eastAsia"/>
              </w:rPr>
              <w:t>:</w:t>
            </w:r>
            <w:r>
              <w:rPr>
                <w:rFonts w:ascii="標楷體" w:eastAsia="標楷體" w:hAnsi="標楷體" w:hint="eastAsia"/>
                <w:lang w:eastAsia="zh-HK"/>
              </w:rPr>
              <w:t>刪除指定</w:t>
            </w:r>
            <w:r w:rsidR="00404D54">
              <w:rPr>
                <w:rFonts w:ascii="標楷體" w:eastAsia="標楷體" w:hAnsi="標楷體" w:hint="eastAsia"/>
              </w:rPr>
              <w:t>放款</w:t>
            </w:r>
            <w:r w:rsidR="00136AF6">
              <w:rPr>
                <w:rFonts w:ascii="標楷體" w:eastAsia="標楷體" w:hAnsi="標楷體" w:hint="eastAsia"/>
              </w:rPr>
              <w:t>業績工作月</w:t>
            </w:r>
            <w:r>
              <w:rPr>
                <w:rFonts w:ascii="標楷體" w:eastAsia="標楷體" w:hAnsi="標楷體" w:hint="eastAsia"/>
                <w:lang w:eastAsia="zh-HK"/>
              </w:rPr>
              <w:t>資料</w:t>
            </w:r>
          </w:p>
        </w:tc>
      </w:tr>
      <w:tr w:rsidR="00574171" w:rsidRPr="00362205" w14:paraId="1E6B1D28" w14:textId="77777777" w:rsidTr="00AA4A09">
        <w:trPr>
          <w:trHeight w:val="321"/>
        </w:trPr>
        <w:tc>
          <w:tcPr>
            <w:tcW w:w="1548" w:type="dxa"/>
            <w:tcBorders>
              <w:top w:val="single" w:sz="8" w:space="0" w:color="000000"/>
              <w:bottom w:val="single" w:sz="8" w:space="0" w:color="000000"/>
              <w:right w:val="single" w:sz="8" w:space="0" w:color="000000"/>
            </w:tcBorders>
            <w:shd w:val="clear" w:color="auto" w:fill="F3F3F3"/>
          </w:tcPr>
          <w:p w14:paraId="725329F6" w14:textId="77777777" w:rsidR="00574171" w:rsidRPr="00362205" w:rsidRDefault="00574171" w:rsidP="00AA4A09">
            <w:pPr>
              <w:rPr>
                <w:rFonts w:ascii="標楷體" w:eastAsia="標楷體" w:hAnsi="標楷體"/>
              </w:rPr>
            </w:pPr>
            <w:r w:rsidRPr="00362205">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7B7DA68B" w14:textId="77777777" w:rsidR="00574171" w:rsidRPr="00362205" w:rsidRDefault="00574171" w:rsidP="00AA4A09">
            <w:pPr>
              <w:rPr>
                <w:rFonts w:ascii="標楷體" w:eastAsia="標楷體" w:hAnsi="標楷體"/>
              </w:rPr>
            </w:pPr>
          </w:p>
        </w:tc>
      </w:tr>
      <w:tr w:rsidR="00574171" w:rsidRPr="00362205" w14:paraId="1920FBFC" w14:textId="77777777" w:rsidTr="00AA4A09">
        <w:trPr>
          <w:trHeight w:val="1311"/>
        </w:trPr>
        <w:tc>
          <w:tcPr>
            <w:tcW w:w="1548" w:type="dxa"/>
            <w:tcBorders>
              <w:top w:val="single" w:sz="8" w:space="0" w:color="000000"/>
              <w:bottom w:val="single" w:sz="8" w:space="0" w:color="000000"/>
              <w:right w:val="single" w:sz="8" w:space="0" w:color="000000"/>
            </w:tcBorders>
            <w:shd w:val="clear" w:color="auto" w:fill="F3F3F3"/>
          </w:tcPr>
          <w:p w14:paraId="0E4A4859" w14:textId="77777777" w:rsidR="00574171" w:rsidRPr="00362205" w:rsidRDefault="00574171" w:rsidP="00AA4A09">
            <w:pPr>
              <w:rPr>
                <w:rFonts w:ascii="標楷體" w:eastAsia="標楷體" w:hAnsi="標楷體"/>
              </w:rPr>
            </w:pPr>
            <w:r w:rsidRPr="00362205">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52C63661" w14:textId="77777777" w:rsidR="00574171" w:rsidRPr="00362205" w:rsidRDefault="00574171" w:rsidP="00AA4A09">
            <w:pPr>
              <w:rPr>
                <w:rFonts w:ascii="標楷體" w:eastAsia="標楷體" w:hAnsi="標楷體"/>
              </w:rPr>
            </w:pPr>
          </w:p>
        </w:tc>
      </w:tr>
      <w:tr w:rsidR="00574171" w:rsidRPr="00362205" w14:paraId="0FE09335" w14:textId="77777777" w:rsidTr="00AA4A09">
        <w:trPr>
          <w:trHeight w:val="278"/>
        </w:trPr>
        <w:tc>
          <w:tcPr>
            <w:tcW w:w="1548" w:type="dxa"/>
            <w:tcBorders>
              <w:top w:val="single" w:sz="8" w:space="0" w:color="000000"/>
              <w:bottom w:val="single" w:sz="8" w:space="0" w:color="000000"/>
              <w:right w:val="single" w:sz="8" w:space="0" w:color="000000"/>
            </w:tcBorders>
            <w:shd w:val="clear" w:color="auto" w:fill="F3F3F3"/>
          </w:tcPr>
          <w:p w14:paraId="216FB6BC" w14:textId="77777777" w:rsidR="00574171" w:rsidRPr="00362205" w:rsidRDefault="00574171" w:rsidP="00AA4A09">
            <w:pPr>
              <w:rPr>
                <w:rFonts w:ascii="標楷體" w:eastAsia="標楷體" w:hAnsi="標楷體"/>
              </w:rPr>
            </w:pPr>
            <w:r w:rsidRPr="00362205">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55C20903" w14:textId="77777777" w:rsidR="00574171" w:rsidRPr="00362205" w:rsidRDefault="00574171" w:rsidP="00AA4A09">
            <w:pPr>
              <w:rPr>
                <w:rFonts w:ascii="標楷體" w:eastAsia="標楷體" w:hAnsi="標楷體"/>
              </w:rPr>
            </w:pPr>
          </w:p>
        </w:tc>
      </w:tr>
      <w:tr w:rsidR="00574171" w:rsidRPr="00362205" w14:paraId="3ECD58B2" w14:textId="77777777" w:rsidTr="00AA4A09">
        <w:trPr>
          <w:trHeight w:val="358"/>
        </w:trPr>
        <w:tc>
          <w:tcPr>
            <w:tcW w:w="1548" w:type="dxa"/>
            <w:tcBorders>
              <w:top w:val="single" w:sz="8" w:space="0" w:color="000000"/>
              <w:bottom w:val="single" w:sz="8" w:space="0" w:color="000000"/>
              <w:right w:val="single" w:sz="8" w:space="0" w:color="000000"/>
            </w:tcBorders>
            <w:shd w:val="clear" w:color="auto" w:fill="F3F3F3"/>
          </w:tcPr>
          <w:p w14:paraId="357C06EF" w14:textId="77777777" w:rsidR="00574171" w:rsidRPr="00362205" w:rsidRDefault="00574171" w:rsidP="00AA4A09">
            <w:pPr>
              <w:rPr>
                <w:rFonts w:ascii="標楷體" w:eastAsia="標楷體" w:hAnsi="標楷體"/>
              </w:rPr>
            </w:pPr>
            <w:r w:rsidRPr="00362205">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7222DEE1" w14:textId="113C2B7A" w:rsidR="00574171" w:rsidRPr="007C6315" w:rsidRDefault="007C6315" w:rsidP="007C6315">
            <w:pPr>
              <w:widowControl/>
              <w:rPr>
                <w:rFonts w:ascii="標楷體" w:eastAsia="標楷體" w:hAnsi="標楷體"/>
                <w:color w:val="222222"/>
                <w:kern w:val="0"/>
              </w:rPr>
            </w:pPr>
            <w:r>
              <w:rPr>
                <w:rFonts w:ascii="標楷體" w:eastAsia="標楷體" w:hAnsi="標楷體" w:hint="eastAsia"/>
                <w:color w:val="222222"/>
              </w:rPr>
              <w:t>1.修改時,異動原因及內容會記錄於「資料變更紀錄檔(TxDataLog)」,可至「L6932 資料變更交易查詢」查詢異動內容記錄內容</w:t>
            </w:r>
          </w:p>
        </w:tc>
      </w:tr>
      <w:tr w:rsidR="00574171" w:rsidRPr="00362205" w14:paraId="429FD501" w14:textId="77777777" w:rsidTr="00AA4A09">
        <w:trPr>
          <w:trHeight w:val="358"/>
        </w:trPr>
        <w:tc>
          <w:tcPr>
            <w:tcW w:w="1548" w:type="dxa"/>
            <w:tcBorders>
              <w:top w:val="single" w:sz="8" w:space="0" w:color="000000"/>
              <w:bottom w:val="single" w:sz="8" w:space="0" w:color="000000"/>
              <w:right w:val="single" w:sz="8" w:space="0" w:color="000000"/>
            </w:tcBorders>
            <w:shd w:val="clear" w:color="auto" w:fill="F3F3F3"/>
          </w:tcPr>
          <w:p w14:paraId="66D08159" w14:textId="77777777" w:rsidR="00574171" w:rsidRPr="00362205" w:rsidRDefault="00574171" w:rsidP="00AA4A09">
            <w:pPr>
              <w:rPr>
                <w:rFonts w:ascii="標楷體" w:eastAsia="標楷體" w:hAnsi="標楷體"/>
              </w:rPr>
            </w:pPr>
            <w:r>
              <w:rPr>
                <w:rFonts w:ascii="標楷體" w:eastAsia="標楷體" w:hAnsi="標楷體" w:hint="eastAsia"/>
                <w:lang w:eastAsia="zh-HK"/>
              </w:rPr>
              <w:t>參考</w:t>
            </w:r>
          </w:p>
        </w:tc>
        <w:tc>
          <w:tcPr>
            <w:tcW w:w="6318" w:type="dxa"/>
            <w:tcBorders>
              <w:top w:val="single" w:sz="8" w:space="0" w:color="000000"/>
              <w:left w:val="single" w:sz="8" w:space="0" w:color="000000"/>
              <w:bottom w:val="single" w:sz="8" w:space="0" w:color="000000"/>
            </w:tcBorders>
          </w:tcPr>
          <w:p w14:paraId="67FF279E" w14:textId="77777777" w:rsidR="00574171" w:rsidRPr="00362205" w:rsidRDefault="00574171" w:rsidP="00AA4A09">
            <w:pPr>
              <w:rPr>
                <w:rFonts w:ascii="標楷體" w:eastAsia="標楷體" w:hAnsi="標楷體"/>
              </w:rPr>
            </w:pPr>
          </w:p>
        </w:tc>
      </w:tr>
    </w:tbl>
    <w:p w14:paraId="08BB63D4" w14:textId="77777777" w:rsidR="00574171" w:rsidRDefault="00574171" w:rsidP="00574171"/>
    <w:p w14:paraId="17F1750A" w14:textId="77777777" w:rsidR="00574171" w:rsidRPr="005F1722" w:rsidRDefault="00574171" w:rsidP="00D01BCC">
      <w:pPr>
        <w:pStyle w:val="a"/>
      </w:pPr>
      <w:r>
        <w:rPr>
          <w:rFonts w:hint="eastAsia"/>
        </w:rPr>
        <w:t>Ta</w:t>
      </w:r>
      <w:r>
        <w:t>ble List</w:t>
      </w:r>
      <w:r w:rsidRPr="005F1722">
        <w:rPr>
          <w:rFonts w:hint="eastAsia"/>
        </w:rPr>
        <w:t>:</w:t>
      </w:r>
    </w:p>
    <w:tbl>
      <w:tblPr>
        <w:tblStyle w:val="ac"/>
        <w:tblW w:w="0" w:type="auto"/>
        <w:tblInd w:w="1809" w:type="dxa"/>
        <w:tblLook w:val="04A0" w:firstRow="1" w:lastRow="0" w:firstColumn="1" w:lastColumn="0" w:noHBand="0" w:noVBand="1"/>
      </w:tblPr>
      <w:tblGrid>
        <w:gridCol w:w="851"/>
        <w:gridCol w:w="3118"/>
        <w:gridCol w:w="3828"/>
      </w:tblGrid>
      <w:tr w:rsidR="00574171" w:rsidRPr="0022279A" w14:paraId="398A47DF" w14:textId="77777777" w:rsidTr="00AA4A09">
        <w:tc>
          <w:tcPr>
            <w:tcW w:w="851" w:type="dxa"/>
            <w:shd w:val="clear" w:color="auto" w:fill="D9D9D9" w:themeFill="background1" w:themeFillShade="D9"/>
          </w:tcPr>
          <w:p w14:paraId="2523BCE1" w14:textId="77777777" w:rsidR="00574171" w:rsidRPr="0022279A" w:rsidRDefault="00574171" w:rsidP="00AA4A09">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6711B8B6" w14:textId="77777777" w:rsidR="00574171" w:rsidRPr="0022279A" w:rsidRDefault="00574171" w:rsidP="00AA4A09">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2DE80811" w14:textId="77777777" w:rsidR="00574171" w:rsidRPr="0022279A" w:rsidRDefault="00574171" w:rsidP="00AA4A09">
            <w:pPr>
              <w:jc w:val="center"/>
              <w:rPr>
                <w:rFonts w:ascii="標楷體" w:eastAsia="標楷體" w:hAnsi="標楷體"/>
              </w:rPr>
            </w:pPr>
            <w:r w:rsidRPr="0022279A">
              <w:rPr>
                <w:rFonts w:ascii="標楷體" w:eastAsia="標楷體" w:hAnsi="標楷體" w:hint="eastAsia"/>
                <w:lang w:eastAsia="zh-HK"/>
              </w:rPr>
              <w:t>說明</w:t>
            </w:r>
          </w:p>
        </w:tc>
      </w:tr>
      <w:tr w:rsidR="00574171" w:rsidRPr="0022279A" w14:paraId="429C9FB5" w14:textId="77777777" w:rsidTr="00AA4A09">
        <w:tc>
          <w:tcPr>
            <w:tcW w:w="851" w:type="dxa"/>
          </w:tcPr>
          <w:p w14:paraId="08F40BBC" w14:textId="77777777" w:rsidR="00574171" w:rsidRPr="0022279A" w:rsidRDefault="00574171" w:rsidP="00AA4A09">
            <w:pPr>
              <w:jc w:val="center"/>
              <w:rPr>
                <w:rFonts w:ascii="標楷體" w:eastAsia="標楷體" w:hAnsi="標楷體"/>
              </w:rPr>
            </w:pPr>
            <w:r w:rsidRPr="0022279A">
              <w:rPr>
                <w:rFonts w:ascii="標楷體" w:eastAsia="標楷體" w:hAnsi="標楷體" w:hint="eastAsia"/>
              </w:rPr>
              <w:t>1</w:t>
            </w:r>
          </w:p>
        </w:tc>
        <w:tc>
          <w:tcPr>
            <w:tcW w:w="3118" w:type="dxa"/>
          </w:tcPr>
          <w:p w14:paraId="1572D6FC" w14:textId="5010294B" w:rsidR="00574171" w:rsidRPr="0022279A" w:rsidRDefault="00136AF6" w:rsidP="00AA4A09">
            <w:pPr>
              <w:rPr>
                <w:rFonts w:ascii="標楷體" w:eastAsia="標楷體" w:hAnsi="標楷體"/>
              </w:rPr>
            </w:pPr>
            <w:r>
              <w:rPr>
                <w:rFonts w:ascii="標楷體" w:eastAsia="標楷體" w:hAnsi="標楷體" w:hint="eastAsia"/>
              </w:rPr>
              <w:t>C</w:t>
            </w:r>
            <w:r>
              <w:rPr>
                <w:rFonts w:ascii="標楷體" w:eastAsia="標楷體" w:hAnsi="標楷體"/>
              </w:rPr>
              <w:t>dWorkMonth</w:t>
            </w:r>
          </w:p>
        </w:tc>
        <w:tc>
          <w:tcPr>
            <w:tcW w:w="3828" w:type="dxa"/>
          </w:tcPr>
          <w:p w14:paraId="71AE310C" w14:textId="0E4EF99D" w:rsidR="00574171" w:rsidRPr="0022279A" w:rsidRDefault="00136AF6" w:rsidP="00AA4A09">
            <w:pPr>
              <w:rPr>
                <w:rFonts w:ascii="標楷體" w:eastAsia="標楷體" w:hAnsi="標楷體"/>
              </w:rPr>
            </w:pPr>
            <w:r>
              <w:rPr>
                <w:rFonts w:ascii="標楷體" w:eastAsia="標楷體" w:hAnsi="標楷體" w:cs="新細明體" w:hint="eastAsia"/>
                <w:kern w:val="0"/>
                <w:lang w:val="zh-TW"/>
              </w:rPr>
              <w:t>放款業績工作月對照</w:t>
            </w:r>
            <w:r w:rsidR="00574171">
              <w:rPr>
                <w:rFonts w:ascii="標楷體" w:eastAsia="標楷體" w:hAnsi="標楷體" w:hint="eastAsia"/>
              </w:rPr>
              <w:t>檔</w:t>
            </w:r>
          </w:p>
        </w:tc>
      </w:tr>
      <w:tr w:rsidR="00574171" w:rsidRPr="0022279A" w14:paraId="20C7E9CC" w14:textId="77777777" w:rsidTr="00AA4A09">
        <w:tc>
          <w:tcPr>
            <w:tcW w:w="851" w:type="dxa"/>
          </w:tcPr>
          <w:p w14:paraId="0DA7B075" w14:textId="77777777" w:rsidR="00574171" w:rsidRPr="0022279A" w:rsidRDefault="00574171" w:rsidP="00AA4A09">
            <w:pPr>
              <w:jc w:val="center"/>
              <w:rPr>
                <w:rFonts w:ascii="標楷體" w:eastAsia="標楷體" w:hAnsi="標楷體"/>
              </w:rPr>
            </w:pPr>
          </w:p>
        </w:tc>
        <w:tc>
          <w:tcPr>
            <w:tcW w:w="3118" w:type="dxa"/>
          </w:tcPr>
          <w:p w14:paraId="752939D7" w14:textId="77777777" w:rsidR="00574171" w:rsidRPr="0022279A" w:rsidRDefault="00574171" w:rsidP="00AA4A09">
            <w:pPr>
              <w:rPr>
                <w:rFonts w:ascii="標楷體" w:eastAsia="標楷體" w:hAnsi="標楷體"/>
              </w:rPr>
            </w:pPr>
          </w:p>
        </w:tc>
        <w:tc>
          <w:tcPr>
            <w:tcW w:w="3828" w:type="dxa"/>
          </w:tcPr>
          <w:p w14:paraId="499CD5EE" w14:textId="77777777" w:rsidR="00574171" w:rsidRPr="0022279A" w:rsidRDefault="00574171" w:rsidP="00AA4A09">
            <w:pPr>
              <w:rPr>
                <w:rFonts w:ascii="標楷體" w:eastAsia="標楷體" w:hAnsi="標楷體"/>
              </w:rPr>
            </w:pPr>
          </w:p>
        </w:tc>
      </w:tr>
      <w:tr w:rsidR="00574171" w:rsidRPr="0022279A" w14:paraId="669AF7B3" w14:textId="77777777" w:rsidTr="00AA4A09">
        <w:tc>
          <w:tcPr>
            <w:tcW w:w="851" w:type="dxa"/>
          </w:tcPr>
          <w:p w14:paraId="306104E3" w14:textId="77777777" w:rsidR="00574171" w:rsidRPr="0022279A" w:rsidRDefault="00574171" w:rsidP="00AA4A09">
            <w:pPr>
              <w:jc w:val="center"/>
              <w:rPr>
                <w:rFonts w:ascii="標楷體" w:eastAsia="標楷體" w:hAnsi="標楷體"/>
              </w:rPr>
            </w:pPr>
          </w:p>
        </w:tc>
        <w:tc>
          <w:tcPr>
            <w:tcW w:w="3118" w:type="dxa"/>
          </w:tcPr>
          <w:p w14:paraId="150540C6" w14:textId="77777777" w:rsidR="00574171" w:rsidRPr="0022279A" w:rsidRDefault="00574171" w:rsidP="00AA4A09">
            <w:pPr>
              <w:rPr>
                <w:rFonts w:ascii="標楷體" w:eastAsia="標楷體" w:hAnsi="標楷體"/>
              </w:rPr>
            </w:pPr>
          </w:p>
        </w:tc>
        <w:tc>
          <w:tcPr>
            <w:tcW w:w="3828" w:type="dxa"/>
          </w:tcPr>
          <w:p w14:paraId="0592AA46" w14:textId="77777777" w:rsidR="00574171" w:rsidRPr="0022279A" w:rsidRDefault="00574171" w:rsidP="00AA4A09">
            <w:pPr>
              <w:rPr>
                <w:rFonts w:ascii="標楷體" w:eastAsia="標楷體" w:hAnsi="標楷體"/>
              </w:rPr>
            </w:pPr>
          </w:p>
        </w:tc>
      </w:tr>
    </w:tbl>
    <w:p w14:paraId="621D77AD" w14:textId="77777777" w:rsidR="00574171" w:rsidRPr="00934FE7" w:rsidRDefault="00574171" w:rsidP="00574171"/>
    <w:p w14:paraId="021F40F8" w14:textId="77777777" w:rsidR="00136AF6" w:rsidRDefault="00136AF6">
      <w:pPr>
        <w:widowControl/>
        <w:rPr>
          <w:rFonts w:ascii="標楷體" w:eastAsia="標楷體" w:hAnsi="標楷體"/>
          <w:sz w:val="26"/>
        </w:rPr>
      </w:pPr>
      <w:r>
        <w:br w:type="page"/>
      </w:r>
    </w:p>
    <w:p w14:paraId="1F850609" w14:textId="48AF24B0" w:rsidR="00574171" w:rsidRPr="00362205" w:rsidRDefault="00574171" w:rsidP="00D01BCC">
      <w:pPr>
        <w:pStyle w:val="a"/>
      </w:pPr>
      <w:r w:rsidRPr="00362205">
        <w:lastRenderedPageBreak/>
        <w:t>UI畫面</w:t>
      </w:r>
    </w:p>
    <w:p w14:paraId="4D45471C" w14:textId="77777777" w:rsidR="00574171" w:rsidRDefault="00574171" w:rsidP="00574171">
      <w:pPr>
        <w:pStyle w:val="42"/>
        <w:spacing w:after="72"/>
        <w:ind w:leftChars="196" w:left="470"/>
        <w:rPr>
          <w:rFonts w:ascii="標楷體" w:hAnsi="標楷體"/>
        </w:rPr>
      </w:pPr>
      <w:r w:rsidRPr="00362205">
        <w:rPr>
          <w:rFonts w:ascii="標楷體" w:hAnsi="標楷體" w:hint="eastAsia"/>
        </w:rPr>
        <w:t>輸入畫面：</w:t>
      </w:r>
    </w:p>
    <w:p w14:paraId="4071EFCC" w14:textId="1E67CF92" w:rsidR="00574171" w:rsidRPr="00574171" w:rsidRDefault="00136AF6" w:rsidP="00574171">
      <w:pPr>
        <w:pStyle w:val="42"/>
        <w:spacing w:after="72"/>
        <w:ind w:leftChars="196" w:left="470"/>
        <w:rPr>
          <w:rFonts w:ascii="標楷體" w:hAnsi="標楷體"/>
        </w:rPr>
      </w:pPr>
      <w:r w:rsidRPr="00136AF6">
        <w:rPr>
          <w:rFonts w:ascii="標楷體" w:hAnsi="標楷體"/>
          <w:noProof/>
        </w:rPr>
        <w:drawing>
          <wp:inline distT="0" distB="0" distL="0" distR="0" wp14:anchorId="0F92C485" wp14:editId="6ECDA6B3">
            <wp:extent cx="6479540" cy="4273550"/>
            <wp:effectExtent l="0" t="0" r="0" b="0"/>
            <wp:docPr id="128" name="圖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479540" cy="4273550"/>
                    </a:xfrm>
                    <a:prstGeom prst="rect">
                      <a:avLst/>
                    </a:prstGeom>
                  </pic:spPr>
                </pic:pic>
              </a:graphicData>
            </a:graphic>
          </wp:inline>
        </w:drawing>
      </w:r>
    </w:p>
    <w:p w14:paraId="758CAD41" w14:textId="77777777" w:rsidR="00574171" w:rsidRDefault="00574171" w:rsidP="00D01BCC">
      <w:pPr>
        <w:pStyle w:val="a"/>
        <w:numPr>
          <w:ilvl w:val="0"/>
          <w:numId w:val="0"/>
        </w:numPr>
        <w:ind w:left="1440"/>
        <w:pPrChange w:id="306" w:author="張金龍" w:date="2021-05-12T12:09:00Z">
          <w:pPr>
            <w:pStyle w:val="a"/>
            <w:numPr>
              <w:numId w:val="0"/>
            </w:numPr>
            <w:ind w:left="0" w:firstLine="0"/>
          </w:pPr>
        </w:pPrChange>
      </w:pPr>
    </w:p>
    <w:p w14:paraId="30DF8F53" w14:textId="77777777" w:rsidR="00574171" w:rsidRDefault="00574171" w:rsidP="00D01BCC">
      <w:pPr>
        <w:pStyle w:val="a"/>
      </w:pPr>
      <w:r>
        <w:t>輸入畫面</w:t>
      </w:r>
      <w:r>
        <w:rPr>
          <w:rFonts w:hint="eastAsia"/>
          <w:lang w:eastAsia="zh-HK"/>
        </w:rPr>
        <w:t>按鈕</w:t>
      </w:r>
      <w:r>
        <w:t>說明</w:t>
      </w:r>
    </w:p>
    <w:p w14:paraId="0B8A2E9C" w14:textId="77777777" w:rsidR="00574171" w:rsidRPr="00F5236F" w:rsidRDefault="00574171" w:rsidP="00574171"/>
    <w:tbl>
      <w:tblPr>
        <w:tblStyle w:val="ac"/>
        <w:tblW w:w="0" w:type="auto"/>
        <w:tblInd w:w="250" w:type="dxa"/>
        <w:tblLook w:val="04A0" w:firstRow="1" w:lastRow="0" w:firstColumn="1" w:lastColumn="0" w:noHBand="0" w:noVBand="1"/>
      </w:tblPr>
      <w:tblGrid>
        <w:gridCol w:w="851"/>
        <w:gridCol w:w="2126"/>
        <w:gridCol w:w="7033"/>
      </w:tblGrid>
      <w:tr w:rsidR="00574171" w:rsidRPr="00F5236F" w14:paraId="20D8C538" w14:textId="77777777" w:rsidTr="00AA4A09">
        <w:tc>
          <w:tcPr>
            <w:tcW w:w="851" w:type="dxa"/>
            <w:shd w:val="clear" w:color="auto" w:fill="D9D9D9" w:themeFill="background1" w:themeFillShade="D9"/>
          </w:tcPr>
          <w:p w14:paraId="4F2AC6C6" w14:textId="77777777" w:rsidR="00574171" w:rsidRPr="00F5236F" w:rsidRDefault="00574171" w:rsidP="00AA4A09">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37188B4C" w14:textId="77777777" w:rsidR="00574171" w:rsidRPr="00F5236F" w:rsidRDefault="00574171" w:rsidP="00AA4A09">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43A4B5A1" w14:textId="77777777" w:rsidR="00574171" w:rsidRPr="00F5236F" w:rsidRDefault="00574171" w:rsidP="00AA4A09">
            <w:pPr>
              <w:jc w:val="center"/>
              <w:rPr>
                <w:rFonts w:ascii="標楷體" w:eastAsia="標楷體" w:hAnsi="標楷體"/>
              </w:rPr>
            </w:pPr>
            <w:r>
              <w:rPr>
                <w:rFonts w:ascii="標楷體" w:eastAsia="標楷體" w:hAnsi="標楷體" w:hint="eastAsia"/>
                <w:lang w:eastAsia="zh-HK"/>
              </w:rPr>
              <w:t>功能說明</w:t>
            </w:r>
          </w:p>
        </w:tc>
      </w:tr>
      <w:tr w:rsidR="00574171" w:rsidRPr="00CF124E" w14:paraId="6B65916B" w14:textId="77777777" w:rsidTr="00AA4A09">
        <w:tc>
          <w:tcPr>
            <w:tcW w:w="851" w:type="dxa"/>
          </w:tcPr>
          <w:p w14:paraId="3712C61E" w14:textId="77777777" w:rsidR="00574171" w:rsidRPr="00F5236F" w:rsidRDefault="00574171" w:rsidP="00AA4A09">
            <w:pPr>
              <w:jc w:val="center"/>
              <w:rPr>
                <w:rFonts w:ascii="標楷體" w:eastAsia="標楷體" w:hAnsi="標楷體"/>
                <w:lang w:eastAsia="zh-HK"/>
              </w:rPr>
            </w:pPr>
            <w:r>
              <w:rPr>
                <w:rFonts w:ascii="標楷體" w:eastAsia="標楷體" w:hAnsi="標楷體" w:hint="eastAsia"/>
              </w:rPr>
              <w:t>1</w:t>
            </w:r>
          </w:p>
        </w:tc>
        <w:tc>
          <w:tcPr>
            <w:tcW w:w="2126" w:type="dxa"/>
          </w:tcPr>
          <w:p w14:paraId="66473F64" w14:textId="77777777" w:rsidR="00574171" w:rsidRDefault="00574171" w:rsidP="00AA4A09">
            <w:pPr>
              <w:rPr>
                <w:rFonts w:ascii="標楷體" w:eastAsia="標楷體" w:hAnsi="標楷體"/>
                <w:lang w:eastAsia="zh-HK"/>
              </w:rPr>
            </w:pPr>
            <w:r>
              <w:rPr>
                <w:rFonts w:ascii="標楷體" w:eastAsia="標楷體" w:hAnsi="標楷體" w:hint="eastAsia"/>
                <w:lang w:eastAsia="zh-HK"/>
              </w:rPr>
              <w:t>新增</w:t>
            </w:r>
          </w:p>
        </w:tc>
        <w:tc>
          <w:tcPr>
            <w:tcW w:w="7033" w:type="dxa"/>
          </w:tcPr>
          <w:p w14:paraId="5657DF01" w14:textId="559FD062" w:rsidR="00574171" w:rsidRPr="00A71EEE" w:rsidRDefault="00574171" w:rsidP="00AA4A09">
            <w:pPr>
              <w:rPr>
                <w:rFonts w:eastAsia="標楷體"/>
                <w:lang w:eastAsia="zh-HK"/>
              </w:rPr>
            </w:pPr>
            <w:r w:rsidRPr="00D13949">
              <w:rPr>
                <w:rFonts w:eastAsia="標楷體" w:hint="eastAsia"/>
              </w:rPr>
              <w:t>1.</w:t>
            </w:r>
            <w:r w:rsidRPr="00D13949">
              <w:rPr>
                <w:rFonts w:eastAsia="標楷體" w:hint="eastAsia"/>
              </w:rPr>
              <w:t>【</w:t>
            </w:r>
            <w:r w:rsidRPr="00D13949">
              <w:rPr>
                <w:rFonts w:eastAsia="標楷體"/>
                <w:lang w:eastAsia="zh-HK"/>
              </w:rPr>
              <w:t>L</w:t>
            </w:r>
            <w:r w:rsidRPr="00D13949">
              <w:rPr>
                <w:rFonts w:eastAsia="標楷體" w:hint="eastAsia"/>
              </w:rPr>
              <w:t>6</w:t>
            </w:r>
            <w:r w:rsidR="00136AF6">
              <w:rPr>
                <w:rFonts w:eastAsia="標楷體" w:hint="eastAsia"/>
              </w:rPr>
              <w:t>082</w:t>
            </w:r>
            <w:r w:rsidR="00136AF6">
              <w:rPr>
                <w:rFonts w:eastAsia="標楷體" w:hint="eastAsia"/>
              </w:rPr>
              <w:t>放款業績工作月</w:t>
            </w:r>
            <w:r w:rsidRPr="00D13949">
              <w:rPr>
                <w:rFonts w:eastAsia="標楷體" w:hint="eastAsia"/>
              </w:rPr>
              <w:t>查詢】</w:t>
            </w:r>
            <w:r w:rsidRPr="00A71EEE">
              <w:rPr>
                <w:rFonts w:eastAsia="標楷體"/>
                <w:lang w:eastAsia="zh-HK"/>
              </w:rPr>
              <w:t>功能</w:t>
            </w:r>
            <w:r w:rsidRPr="00A71EEE">
              <w:rPr>
                <w:rFonts w:eastAsia="標楷體" w:hint="eastAsia"/>
              </w:rPr>
              <w:t>點「</w:t>
            </w:r>
            <w:r w:rsidRPr="00A71EEE">
              <w:rPr>
                <w:rFonts w:eastAsia="標楷體"/>
                <w:lang w:eastAsia="zh-HK"/>
              </w:rPr>
              <w:t>新增</w:t>
            </w:r>
            <w:r w:rsidR="00136AF6">
              <w:rPr>
                <w:rFonts w:eastAsia="標楷體" w:hint="eastAsia"/>
                <w:lang w:eastAsia="zh-HK"/>
              </w:rPr>
              <w:t>工作月</w:t>
            </w:r>
            <w:r w:rsidRPr="00A71EEE">
              <w:rPr>
                <w:rFonts w:eastAsia="標楷體" w:hint="eastAsia"/>
              </w:rPr>
              <w:t>」</w:t>
            </w:r>
            <w:r w:rsidRPr="00A71EEE">
              <w:rPr>
                <w:rFonts w:eastAsia="標楷體"/>
                <w:lang w:eastAsia="zh-HK"/>
              </w:rPr>
              <w:t>時顯示</w:t>
            </w:r>
            <w:r w:rsidRPr="00A71EEE">
              <w:rPr>
                <w:rFonts w:eastAsia="標楷體" w:hint="eastAsia"/>
              </w:rPr>
              <w:t>。</w:t>
            </w:r>
          </w:p>
          <w:p w14:paraId="041316FD" w14:textId="1B990D9D" w:rsidR="00574171" w:rsidRPr="00A71EEE" w:rsidRDefault="00574171" w:rsidP="00AA4A09">
            <w:pPr>
              <w:rPr>
                <w:rFonts w:eastAsia="標楷體"/>
                <w:lang w:eastAsia="zh-HK"/>
              </w:rPr>
            </w:pPr>
            <w:r>
              <w:rPr>
                <w:rFonts w:eastAsia="標楷體" w:hint="eastAsia"/>
              </w:rPr>
              <w:t>2.</w:t>
            </w:r>
            <w:r w:rsidRPr="00A71EEE">
              <w:rPr>
                <w:rFonts w:eastAsia="標楷體"/>
                <w:lang w:eastAsia="zh-HK"/>
              </w:rPr>
              <w:t>執行新增</w:t>
            </w:r>
            <w:r w:rsidR="00136AF6">
              <w:rPr>
                <w:rFonts w:eastAsia="標楷體" w:hint="eastAsia"/>
              </w:rPr>
              <w:t>放款業績工作月</w:t>
            </w:r>
            <w:r>
              <w:rPr>
                <w:rFonts w:eastAsia="標楷體" w:hint="eastAsia"/>
                <w:lang w:eastAsia="zh-HK"/>
              </w:rPr>
              <w:t>資料</w:t>
            </w:r>
            <w:r w:rsidRPr="00A71EEE">
              <w:rPr>
                <w:rFonts w:eastAsia="標楷體" w:hint="eastAsia"/>
              </w:rPr>
              <w:t>。</w:t>
            </w:r>
          </w:p>
        </w:tc>
      </w:tr>
      <w:tr w:rsidR="00574171" w:rsidRPr="00EF520F" w14:paraId="0EFF114E" w14:textId="77777777" w:rsidTr="00AA4A09">
        <w:tc>
          <w:tcPr>
            <w:tcW w:w="851" w:type="dxa"/>
          </w:tcPr>
          <w:p w14:paraId="3288A7D7" w14:textId="77777777" w:rsidR="00574171" w:rsidRDefault="00574171" w:rsidP="00AA4A09">
            <w:pPr>
              <w:jc w:val="center"/>
              <w:rPr>
                <w:rFonts w:ascii="標楷體" w:eastAsia="標楷體" w:hAnsi="標楷體"/>
              </w:rPr>
            </w:pPr>
            <w:r>
              <w:rPr>
                <w:rFonts w:ascii="標楷體" w:eastAsia="標楷體" w:hAnsi="標楷體" w:hint="eastAsia"/>
              </w:rPr>
              <w:t>2</w:t>
            </w:r>
          </w:p>
        </w:tc>
        <w:tc>
          <w:tcPr>
            <w:tcW w:w="2126" w:type="dxa"/>
          </w:tcPr>
          <w:p w14:paraId="3F9BA139" w14:textId="77777777" w:rsidR="00574171" w:rsidRDefault="00574171" w:rsidP="00AA4A09">
            <w:pPr>
              <w:rPr>
                <w:rFonts w:ascii="標楷體" w:eastAsia="標楷體" w:hAnsi="標楷體"/>
                <w:lang w:eastAsia="zh-HK"/>
              </w:rPr>
            </w:pPr>
            <w:r>
              <w:rPr>
                <w:rFonts w:ascii="標楷體" w:eastAsia="標楷體" w:hAnsi="標楷體" w:hint="eastAsia"/>
                <w:lang w:eastAsia="zh-HK"/>
              </w:rPr>
              <w:t>修改</w:t>
            </w:r>
          </w:p>
        </w:tc>
        <w:tc>
          <w:tcPr>
            <w:tcW w:w="7033" w:type="dxa"/>
          </w:tcPr>
          <w:p w14:paraId="5084D170" w14:textId="312E1133" w:rsidR="00574171" w:rsidRPr="00A71EEE" w:rsidRDefault="00574171" w:rsidP="00AA4A09">
            <w:pPr>
              <w:rPr>
                <w:rFonts w:eastAsia="標楷體"/>
                <w:lang w:eastAsia="zh-HK"/>
              </w:rPr>
            </w:pPr>
            <w:r w:rsidRPr="00D13949">
              <w:rPr>
                <w:rFonts w:eastAsia="標楷體" w:hint="eastAsia"/>
              </w:rPr>
              <w:t>1.</w:t>
            </w:r>
            <w:r w:rsidRPr="00D13949">
              <w:rPr>
                <w:rFonts w:eastAsia="標楷體" w:hint="eastAsia"/>
              </w:rPr>
              <w:t>【</w:t>
            </w:r>
            <w:r w:rsidR="00136AF6" w:rsidRPr="00D13949">
              <w:rPr>
                <w:rFonts w:eastAsia="標楷體"/>
                <w:lang w:eastAsia="zh-HK"/>
              </w:rPr>
              <w:t>L</w:t>
            </w:r>
            <w:r w:rsidR="00136AF6" w:rsidRPr="00D13949">
              <w:rPr>
                <w:rFonts w:eastAsia="標楷體" w:hint="eastAsia"/>
              </w:rPr>
              <w:t>6</w:t>
            </w:r>
            <w:r w:rsidR="00136AF6">
              <w:rPr>
                <w:rFonts w:eastAsia="標楷體" w:hint="eastAsia"/>
              </w:rPr>
              <w:t>082</w:t>
            </w:r>
            <w:r w:rsidR="00136AF6">
              <w:rPr>
                <w:rFonts w:eastAsia="標楷體" w:hint="eastAsia"/>
              </w:rPr>
              <w:t>放款業績工作月</w:t>
            </w:r>
            <w:r w:rsidR="00136AF6" w:rsidRPr="00D13949">
              <w:rPr>
                <w:rFonts w:eastAsia="標楷體" w:hint="eastAsia"/>
              </w:rPr>
              <w:t>查詢</w:t>
            </w:r>
            <w:r w:rsidRPr="00D13949">
              <w:rPr>
                <w:rFonts w:eastAsia="標楷體" w:hint="eastAsia"/>
              </w:rPr>
              <w:t>】</w:t>
            </w:r>
            <w:r w:rsidRPr="00A71EEE">
              <w:rPr>
                <w:rFonts w:eastAsia="標楷體"/>
                <w:lang w:eastAsia="zh-HK"/>
              </w:rPr>
              <w:t>功能</w:t>
            </w:r>
            <w:r w:rsidRPr="00A71EEE">
              <w:rPr>
                <w:rFonts w:eastAsia="標楷體" w:hint="eastAsia"/>
              </w:rPr>
              <w:t>點「</w:t>
            </w:r>
            <w:r>
              <w:rPr>
                <w:rFonts w:ascii="標楷體" w:eastAsia="標楷體" w:hAnsi="標楷體" w:hint="eastAsia"/>
                <w:lang w:eastAsia="zh-HK"/>
              </w:rPr>
              <w:t>修改</w:t>
            </w:r>
            <w:r w:rsidRPr="00A71EEE">
              <w:rPr>
                <w:rFonts w:eastAsia="標楷體" w:hint="eastAsia"/>
              </w:rPr>
              <w:t>」</w:t>
            </w:r>
            <w:r w:rsidRPr="00A71EEE">
              <w:rPr>
                <w:rFonts w:eastAsia="標楷體"/>
                <w:lang w:eastAsia="zh-HK"/>
              </w:rPr>
              <w:t>時顯示</w:t>
            </w:r>
            <w:r w:rsidRPr="00A71EEE">
              <w:rPr>
                <w:rFonts w:eastAsia="標楷體" w:hint="eastAsia"/>
              </w:rPr>
              <w:t>。</w:t>
            </w:r>
          </w:p>
          <w:p w14:paraId="12638557" w14:textId="4AE6BAB3" w:rsidR="00574171" w:rsidRDefault="00574171" w:rsidP="00AA4A09">
            <w:pPr>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功能修改時顯示</w:t>
            </w:r>
            <w:r>
              <w:rPr>
                <w:rFonts w:ascii="標楷體" w:eastAsia="標楷體" w:hAnsi="標楷體" w:hint="eastAsia"/>
              </w:rPr>
              <w:t>,</w:t>
            </w:r>
            <w:r>
              <w:rPr>
                <w:rFonts w:ascii="標楷體" w:eastAsia="標楷體" w:hAnsi="標楷體" w:hint="eastAsia"/>
                <w:lang w:eastAsia="zh-HK"/>
              </w:rPr>
              <w:t>執行修改</w:t>
            </w:r>
            <w:r w:rsidR="00120D3A">
              <w:rPr>
                <w:rFonts w:eastAsia="標楷體" w:hint="eastAsia"/>
              </w:rPr>
              <w:t>放款業績工作月</w:t>
            </w:r>
            <w:r>
              <w:rPr>
                <w:rFonts w:ascii="標楷體" w:eastAsia="標楷體" w:hAnsi="標楷體" w:hint="eastAsia"/>
                <w:lang w:eastAsia="zh-HK"/>
              </w:rPr>
              <w:t>資料</w:t>
            </w:r>
            <w:r w:rsidR="00120D3A" w:rsidRPr="00A71EEE">
              <w:rPr>
                <w:rFonts w:eastAsia="標楷體" w:hint="eastAsia"/>
              </w:rPr>
              <w:t>。</w:t>
            </w:r>
          </w:p>
        </w:tc>
      </w:tr>
      <w:tr w:rsidR="00574171" w:rsidRPr="00EF520F" w14:paraId="1E46A76D" w14:textId="77777777" w:rsidTr="00AA4A09">
        <w:tc>
          <w:tcPr>
            <w:tcW w:w="851" w:type="dxa"/>
          </w:tcPr>
          <w:p w14:paraId="6A47A7BD" w14:textId="77777777" w:rsidR="00574171" w:rsidRDefault="00574171" w:rsidP="00AA4A09">
            <w:pPr>
              <w:jc w:val="center"/>
              <w:rPr>
                <w:rFonts w:ascii="標楷體" w:eastAsia="標楷體" w:hAnsi="標楷體"/>
              </w:rPr>
            </w:pPr>
            <w:r>
              <w:rPr>
                <w:rFonts w:ascii="標楷體" w:eastAsia="標楷體" w:hAnsi="標楷體" w:hint="eastAsia"/>
              </w:rPr>
              <w:t>3</w:t>
            </w:r>
          </w:p>
        </w:tc>
        <w:tc>
          <w:tcPr>
            <w:tcW w:w="2126" w:type="dxa"/>
          </w:tcPr>
          <w:p w14:paraId="59FAE5A9" w14:textId="77777777" w:rsidR="00574171" w:rsidRDefault="00574171" w:rsidP="00AA4A09">
            <w:pPr>
              <w:rPr>
                <w:rFonts w:ascii="標楷體" w:eastAsia="標楷體" w:hAnsi="標楷體"/>
                <w:lang w:eastAsia="zh-HK"/>
              </w:rPr>
            </w:pPr>
            <w:r>
              <w:rPr>
                <w:rFonts w:ascii="標楷體" w:eastAsia="標楷體" w:hAnsi="標楷體" w:hint="eastAsia"/>
                <w:lang w:eastAsia="zh-HK"/>
              </w:rPr>
              <w:t>刪</w:t>
            </w:r>
            <w:r>
              <w:rPr>
                <w:rFonts w:ascii="標楷體" w:eastAsia="標楷體" w:hAnsi="標楷體" w:hint="eastAsia"/>
              </w:rPr>
              <w:t>除</w:t>
            </w:r>
          </w:p>
        </w:tc>
        <w:tc>
          <w:tcPr>
            <w:tcW w:w="7033" w:type="dxa"/>
          </w:tcPr>
          <w:p w14:paraId="094962BC" w14:textId="5EC78703" w:rsidR="00574171" w:rsidRDefault="00574171" w:rsidP="00AA4A09">
            <w:pPr>
              <w:rPr>
                <w:rFonts w:eastAsia="標楷體"/>
              </w:rPr>
            </w:pPr>
            <w:r w:rsidRPr="00D13949">
              <w:rPr>
                <w:rFonts w:eastAsia="標楷體" w:hint="eastAsia"/>
              </w:rPr>
              <w:t>1.</w:t>
            </w:r>
            <w:r w:rsidRPr="00D13949">
              <w:rPr>
                <w:rFonts w:eastAsia="標楷體" w:hint="eastAsia"/>
              </w:rPr>
              <w:t>【</w:t>
            </w:r>
            <w:r w:rsidR="00120D3A" w:rsidRPr="00D13949">
              <w:rPr>
                <w:rFonts w:eastAsia="標楷體"/>
                <w:lang w:eastAsia="zh-HK"/>
              </w:rPr>
              <w:t>L</w:t>
            </w:r>
            <w:r w:rsidR="00120D3A" w:rsidRPr="00D13949">
              <w:rPr>
                <w:rFonts w:eastAsia="標楷體" w:hint="eastAsia"/>
              </w:rPr>
              <w:t>6</w:t>
            </w:r>
            <w:r w:rsidR="00120D3A">
              <w:rPr>
                <w:rFonts w:eastAsia="標楷體" w:hint="eastAsia"/>
              </w:rPr>
              <w:t>082</w:t>
            </w:r>
            <w:r w:rsidR="00120D3A">
              <w:rPr>
                <w:rFonts w:eastAsia="標楷體" w:hint="eastAsia"/>
              </w:rPr>
              <w:t>放款業績工作月</w:t>
            </w:r>
            <w:r w:rsidR="00120D3A" w:rsidRPr="00D13949">
              <w:rPr>
                <w:rFonts w:eastAsia="標楷體" w:hint="eastAsia"/>
              </w:rPr>
              <w:t>查詢</w:t>
            </w:r>
            <w:r w:rsidRPr="00D13949">
              <w:rPr>
                <w:rFonts w:eastAsia="標楷體" w:hint="eastAsia"/>
              </w:rPr>
              <w:t>】</w:t>
            </w:r>
            <w:r w:rsidRPr="00A71EEE">
              <w:rPr>
                <w:rFonts w:eastAsia="標楷體"/>
                <w:lang w:eastAsia="zh-HK"/>
              </w:rPr>
              <w:t>功能</w:t>
            </w:r>
            <w:r w:rsidRPr="00A71EEE">
              <w:rPr>
                <w:rFonts w:eastAsia="標楷體" w:hint="eastAsia"/>
              </w:rPr>
              <w:t>點「</w:t>
            </w:r>
            <w:r>
              <w:rPr>
                <w:rFonts w:ascii="標楷體" w:eastAsia="標楷體" w:hAnsi="標楷體" w:hint="eastAsia"/>
                <w:lang w:eastAsia="zh-HK"/>
              </w:rPr>
              <w:t>刪</w:t>
            </w:r>
            <w:r>
              <w:rPr>
                <w:rFonts w:ascii="標楷體" w:eastAsia="標楷體" w:hAnsi="標楷體" w:hint="eastAsia"/>
              </w:rPr>
              <w:t>除</w:t>
            </w:r>
            <w:r w:rsidRPr="00A71EEE">
              <w:rPr>
                <w:rFonts w:eastAsia="標楷體" w:hint="eastAsia"/>
              </w:rPr>
              <w:t>」</w:t>
            </w:r>
            <w:r w:rsidRPr="00A71EEE">
              <w:rPr>
                <w:rFonts w:eastAsia="標楷體"/>
                <w:lang w:eastAsia="zh-HK"/>
              </w:rPr>
              <w:t>時顯示</w:t>
            </w:r>
            <w:r w:rsidRPr="00A71EEE">
              <w:rPr>
                <w:rFonts w:eastAsia="標楷體" w:hint="eastAsia"/>
              </w:rPr>
              <w:t>。</w:t>
            </w:r>
          </w:p>
          <w:p w14:paraId="5F5D6DB5" w14:textId="5F431F5F" w:rsidR="00574171" w:rsidRDefault="00574171" w:rsidP="00AA4A09">
            <w:pPr>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功能</w:t>
            </w:r>
            <w:r w:rsidR="00120D3A">
              <w:rPr>
                <w:rFonts w:ascii="標楷體" w:eastAsia="標楷體" w:hAnsi="標楷體" w:hint="eastAsia"/>
                <w:lang w:eastAsia="zh-HK"/>
              </w:rPr>
              <w:t>刪除</w:t>
            </w:r>
            <w:r>
              <w:rPr>
                <w:rFonts w:ascii="標楷體" w:eastAsia="標楷體" w:hAnsi="標楷體" w:hint="eastAsia"/>
                <w:lang w:eastAsia="zh-HK"/>
              </w:rPr>
              <w:t>時顯示</w:t>
            </w:r>
            <w:r>
              <w:rPr>
                <w:rFonts w:ascii="標楷體" w:eastAsia="標楷體" w:hAnsi="標楷體" w:hint="eastAsia"/>
              </w:rPr>
              <w:t>,</w:t>
            </w:r>
            <w:r>
              <w:rPr>
                <w:rFonts w:ascii="標楷體" w:eastAsia="標楷體" w:hAnsi="標楷體" w:hint="eastAsia"/>
                <w:lang w:eastAsia="zh-HK"/>
              </w:rPr>
              <w:t>執行刪</w:t>
            </w:r>
            <w:r>
              <w:rPr>
                <w:rFonts w:ascii="標楷體" w:eastAsia="標楷體" w:hAnsi="標楷體" w:hint="eastAsia"/>
              </w:rPr>
              <w:t>除</w:t>
            </w:r>
            <w:r w:rsidR="00120D3A">
              <w:rPr>
                <w:rFonts w:eastAsia="標楷體" w:hint="eastAsia"/>
              </w:rPr>
              <w:t>放款業績工作月</w:t>
            </w:r>
            <w:r>
              <w:rPr>
                <w:rFonts w:ascii="標楷體" w:eastAsia="標楷體" w:hAnsi="標楷體" w:hint="eastAsia"/>
                <w:lang w:eastAsia="zh-HK"/>
              </w:rPr>
              <w:t>資料</w:t>
            </w:r>
            <w:r w:rsidR="00120D3A" w:rsidRPr="00A71EEE">
              <w:rPr>
                <w:rFonts w:eastAsia="標楷體" w:hint="eastAsia"/>
              </w:rPr>
              <w:t>。</w:t>
            </w:r>
          </w:p>
        </w:tc>
      </w:tr>
      <w:tr w:rsidR="00574171" w:rsidRPr="00F5236F" w14:paraId="4E97055F" w14:textId="77777777" w:rsidTr="00AA4A09">
        <w:tc>
          <w:tcPr>
            <w:tcW w:w="851" w:type="dxa"/>
          </w:tcPr>
          <w:p w14:paraId="1791BEF1" w14:textId="77777777" w:rsidR="00574171" w:rsidRDefault="00574171" w:rsidP="00AA4A09">
            <w:pPr>
              <w:jc w:val="center"/>
              <w:rPr>
                <w:rFonts w:ascii="標楷體" w:eastAsia="標楷體" w:hAnsi="標楷體"/>
              </w:rPr>
            </w:pPr>
            <w:r>
              <w:rPr>
                <w:rFonts w:ascii="標楷體" w:eastAsia="標楷體" w:hAnsi="標楷體" w:hint="eastAsia"/>
              </w:rPr>
              <w:t>4</w:t>
            </w:r>
          </w:p>
        </w:tc>
        <w:tc>
          <w:tcPr>
            <w:tcW w:w="2126" w:type="dxa"/>
          </w:tcPr>
          <w:p w14:paraId="4D56DBD2" w14:textId="77777777" w:rsidR="00574171" w:rsidRDefault="00574171" w:rsidP="00AA4A09">
            <w:pPr>
              <w:rPr>
                <w:rFonts w:ascii="標楷體" w:eastAsia="標楷體" w:hAnsi="標楷體"/>
                <w:lang w:eastAsia="zh-HK"/>
              </w:rPr>
            </w:pPr>
            <w:r>
              <w:rPr>
                <w:rFonts w:ascii="標楷體" w:eastAsia="標楷體" w:hAnsi="標楷體" w:hint="eastAsia"/>
                <w:lang w:eastAsia="zh-HK"/>
              </w:rPr>
              <w:t>離開</w:t>
            </w:r>
          </w:p>
        </w:tc>
        <w:tc>
          <w:tcPr>
            <w:tcW w:w="7033" w:type="dxa"/>
          </w:tcPr>
          <w:p w14:paraId="183BF0F1" w14:textId="77777777" w:rsidR="00574171" w:rsidRDefault="00574171" w:rsidP="00AA4A09">
            <w:pPr>
              <w:rPr>
                <w:rFonts w:ascii="標楷體" w:eastAsia="標楷體" w:hAnsi="標楷體"/>
                <w:lang w:eastAsia="zh-HK"/>
              </w:rPr>
            </w:pPr>
            <w:r>
              <w:rPr>
                <w:rFonts w:ascii="標楷體" w:eastAsia="標楷體" w:hAnsi="標楷體" w:hint="eastAsia"/>
                <w:lang w:eastAsia="zh-HK"/>
              </w:rPr>
              <w:t>關閉此畫面</w:t>
            </w:r>
          </w:p>
        </w:tc>
      </w:tr>
      <w:tr w:rsidR="00574171" w:rsidRPr="00F5236F" w14:paraId="57D6C1D0" w14:textId="77777777" w:rsidTr="00AA4A09">
        <w:tc>
          <w:tcPr>
            <w:tcW w:w="851" w:type="dxa"/>
          </w:tcPr>
          <w:p w14:paraId="12B5F3B8" w14:textId="77777777" w:rsidR="00574171" w:rsidRDefault="00574171" w:rsidP="00AA4A09">
            <w:pPr>
              <w:jc w:val="center"/>
              <w:rPr>
                <w:rFonts w:ascii="標楷體" w:eastAsia="標楷體" w:hAnsi="標楷體"/>
              </w:rPr>
            </w:pPr>
            <w:r>
              <w:rPr>
                <w:rFonts w:ascii="標楷體" w:eastAsia="標楷體" w:hAnsi="標楷體" w:hint="eastAsia"/>
              </w:rPr>
              <w:t>5</w:t>
            </w:r>
          </w:p>
        </w:tc>
        <w:tc>
          <w:tcPr>
            <w:tcW w:w="2126" w:type="dxa"/>
          </w:tcPr>
          <w:p w14:paraId="69538407" w14:textId="77777777" w:rsidR="00574171" w:rsidRDefault="00574171" w:rsidP="00AA4A09">
            <w:pPr>
              <w:rPr>
                <w:rFonts w:ascii="標楷體" w:eastAsia="標楷體" w:hAnsi="標楷體"/>
                <w:lang w:eastAsia="zh-HK"/>
              </w:rPr>
            </w:pPr>
            <w:r>
              <w:rPr>
                <w:rFonts w:ascii="標楷體" w:eastAsia="標楷體" w:hAnsi="標楷體" w:hint="eastAsia"/>
                <w:lang w:eastAsia="zh-HK"/>
              </w:rPr>
              <w:t>重新交易</w:t>
            </w:r>
          </w:p>
        </w:tc>
        <w:tc>
          <w:tcPr>
            <w:tcW w:w="7033" w:type="dxa"/>
          </w:tcPr>
          <w:p w14:paraId="43FCE47F" w14:textId="48417496" w:rsidR="00574171" w:rsidRDefault="00574171" w:rsidP="00AA4A09">
            <w:pPr>
              <w:rPr>
                <w:rFonts w:ascii="標楷體" w:eastAsia="標楷體" w:hAnsi="標楷體"/>
                <w:lang w:eastAsia="zh-HK"/>
              </w:rPr>
            </w:pPr>
            <w:r>
              <w:rPr>
                <w:rFonts w:ascii="標楷體" w:eastAsia="標楷體" w:hAnsi="標楷體" w:hint="eastAsia"/>
                <w:lang w:eastAsia="zh-HK"/>
              </w:rPr>
              <w:t>功能新增且交易成功時顯示</w:t>
            </w:r>
            <w:r>
              <w:rPr>
                <w:rFonts w:ascii="標楷體" w:eastAsia="標楷體" w:hAnsi="標楷體" w:hint="eastAsia"/>
              </w:rPr>
              <w:t>,</w:t>
            </w:r>
            <w:r>
              <w:rPr>
                <w:rFonts w:ascii="標楷體" w:eastAsia="標楷體" w:hAnsi="標楷體" w:hint="eastAsia"/>
                <w:lang w:eastAsia="zh-HK"/>
              </w:rPr>
              <w:t>重新輸入另一筆新增</w:t>
            </w:r>
            <w:r w:rsidR="00D47463">
              <w:rPr>
                <w:rFonts w:eastAsia="標楷體" w:hint="eastAsia"/>
              </w:rPr>
              <w:t>放款業績工作月</w:t>
            </w:r>
            <w:r>
              <w:rPr>
                <w:rFonts w:ascii="標楷體" w:eastAsia="標楷體" w:hAnsi="標楷體" w:hint="eastAsia"/>
                <w:lang w:eastAsia="zh-HK"/>
              </w:rPr>
              <w:t>資料</w:t>
            </w:r>
          </w:p>
        </w:tc>
      </w:tr>
    </w:tbl>
    <w:p w14:paraId="64D6350F" w14:textId="77777777" w:rsidR="00574171" w:rsidRPr="00253E4B" w:rsidRDefault="00574171" w:rsidP="00574171"/>
    <w:p w14:paraId="669C659A" w14:textId="77777777" w:rsidR="00B57923" w:rsidRDefault="00B57923">
      <w:pPr>
        <w:widowControl/>
        <w:rPr>
          <w:rFonts w:ascii="標楷體" w:eastAsia="標楷體" w:hAnsi="標楷體"/>
          <w:sz w:val="26"/>
        </w:rPr>
      </w:pPr>
      <w:r>
        <w:br w:type="page"/>
      </w:r>
    </w:p>
    <w:p w14:paraId="08BE5AE4" w14:textId="6CADE7A4" w:rsidR="00574171" w:rsidRPr="00362205" w:rsidRDefault="00574171" w:rsidP="00D01BCC">
      <w:pPr>
        <w:pStyle w:val="a"/>
      </w:pPr>
      <w:r>
        <w:lastRenderedPageBreak/>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1318"/>
        <w:gridCol w:w="1985"/>
        <w:gridCol w:w="780"/>
        <w:gridCol w:w="623"/>
        <w:gridCol w:w="666"/>
        <w:gridCol w:w="2856"/>
      </w:tblGrid>
      <w:tr w:rsidR="00574171" w:rsidRPr="00847BB7" w14:paraId="2B61FAC4" w14:textId="77777777" w:rsidTr="00AA4A09">
        <w:trPr>
          <w:trHeight w:val="388"/>
          <w:tblHeader/>
          <w:jc w:val="center"/>
        </w:trPr>
        <w:tc>
          <w:tcPr>
            <w:tcW w:w="456" w:type="dxa"/>
            <w:vMerge w:val="restart"/>
            <w:shd w:val="clear" w:color="auto" w:fill="D9D9D9" w:themeFill="background1" w:themeFillShade="D9"/>
          </w:tcPr>
          <w:p w14:paraId="09B19986" w14:textId="77777777" w:rsidR="00574171" w:rsidRPr="00847BB7" w:rsidRDefault="00574171" w:rsidP="00AA4A09">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hemeFill="background1" w:themeFillShade="D9"/>
          </w:tcPr>
          <w:p w14:paraId="7D5B6219" w14:textId="77777777" w:rsidR="00574171" w:rsidRPr="00847BB7" w:rsidRDefault="00574171" w:rsidP="00AA4A09">
            <w:pPr>
              <w:rPr>
                <w:rFonts w:ascii="標楷體" w:eastAsia="標楷體" w:hAnsi="標楷體"/>
              </w:rPr>
            </w:pPr>
            <w:r w:rsidRPr="00847BB7">
              <w:rPr>
                <w:rFonts w:ascii="標楷體" w:eastAsia="標楷體" w:hAnsi="標楷體"/>
              </w:rPr>
              <w:t>欄位</w:t>
            </w:r>
          </w:p>
        </w:tc>
        <w:tc>
          <w:tcPr>
            <w:tcW w:w="5372" w:type="dxa"/>
            <w:gridSpan w:val="5"/>
            <w:shd w:val="clear" w:color="auto" w:fill="D9D9D9" w:themeFill="background1" w:themeFillShade="D9"/>
          </w:tcPr>
          <w:p w14:paraId="35CF50AB" w14:textId="77777777" w:rsidR="00574171" w:rsidRPr="00847BB7" w:rsidRDefault="00574171" w:rsidP="00AA4A09">
            <w:pPr>
              <w:jc w:val="center"/>
              <w:rPr>
                <w:rFonts w:ascii="標楷體" w:eastAsia="標楷體" w:hAnsi="標楷體"/>
              </w:rPr>
            </w:pPr>
            <w:r w:rsidRPr="00847BB7">
              <w:rPr>
                <w:rFonts w:ascii="標楷體" w:eastAsia="標楷體" w:hAnsi="標楷體"/>
              </w:rPr>
              <w:t>說明</w:t>
            </w:r>
          </w:p>
        </w:tc>
        <w:tc>
          <w:tcPr>
            <w:tcW w:w="2856" w:type="dxa"/>
            <w:vMerge w:val="restart"/>
            <w:shd w:val="clear" w:color="auto" w:fill="D9D9D9" w:themeFill="background1" w:themeFillShade="D9"/>
          </w:tcPr>
          <w:p w14:paraId="6D568610" w14:textId="77777777" w:rsidR="00574171" w:rsidRPr="00847BB7" w:rsidRDefault="00574171" w:rsidP="00AA4A09">
            <w:pPr>
              <w:rPr>
                <w:rFonts w:ascii="標楷體" w:eastAsia="標楷體" w:hAnsi="標楷體"/>
              </w:rPr>
            </w:pPr>
            <w:r w:rsidRPr="00847BB7">
              <w:rPr>
                <w:rFonts w:ascii="標楷體" w:eastAsia="標楷體" w:hAnsi="標楷體"/>
              </w:rPr>
              <w:t>處理邏輯及注意事項</w:t>
            </w:r>
          </w:p>
        </w:tc>
      </w:tr>
      <w:tr w:rsidR="00574171" w:rsidRPr="00847BB7" w14:paraId="3B3CB227" w14:textId="77777777" w:rsidTr="00D1375B">
        <w:trPr>
          <w:trHeight w:val="244"/>
          <w:tblHeader/>
          <w:jc w:val="center"/>
        </w:trPr>
        <w:tc>
          <w:tcPr>
            <w:tcW w:w="456" w:type="dxa"/>
            <w:vMerge/>
            <w:shd w:val="clear" w:color="auto" w:fill="D9D9D9" w:themeFill="background1" w:themeFillShade="D9"/>
          </w:tcPr>
          <w:p w14:paraId="68DDFADB" w14:textId="77777777" w:rsidR="00574171" w:rsidRPr="00847BB7" w:rsidRDefault="00574171" w:rsidP="00AA4A09">
            <w:pPr>
              <w:rPr>
                <w:rFonts w:ascii="標楷體" w:eastAsia="標楷體" w:hAnsi="標楷體"/>
              </w:rPr>
            </w:pPr>
          </w:p>
        </w:tc>
        <w:tc>
          <w:tcPr>
            <w:tcW w:w="1736" w:type="dxa"/>
            <w:vMerge/>
            <w:shd w:val="clear" w:color="auto" w:fill="D9D9D9" w:themeFill="background1" w:themeFillShade="D9"/>
          </w:tcPr>
          <w:p w14:paraId="26ED929B" w14:textId="77777777" w:rsidR="00574171" w:rsidRPr="00847BB7" w:rsidRDefault="00574171" w:rsidP="00AA4A09">
            <w:pPr>
              <w:rPr>
                <w:rFonts w:ascii="標楷體" w:eastAsia="標楷體" w:hAnsi="標楷體"/>
              </w:rPr>
            </w:pPr>
          </w:p>
        </w:tc>
        <w:tc>
          <w:tcPr>
            <w:tcW w:w="1318" w:type="dxa"/>
            <w:shd w:val="clear" w:color="auto" w:fill="D9D9D9" w:themeFill="background1" w:themeFillShade="D9"/>
          </w:tcPr>
          <w:p w14:paraId="031DFF22" w14:textId="77777777" w:rsidR="00574171" w:rsidRPr="00847BB7" w:rsidRDefault="00574171" w:rsidP="00AA4A09">
            <w:pPr>
              <w:rPr>
                <w:rFonts w:ascii="標楷體" w:eastAsia="標楷體" w:hAnsi="標楷體"/>
              </w:rPr>
            </w:pPr>
            <w:r w:rsidRPr="00847BB7">
              <w:rPr>
                <w:rFonts w:ascii="標楷體" w:eastAsia="標楷體" w:hAnsi="標楷體" w:hint="eastAsia"/>
              </w:rPr>
              <w:t>資料型態長度</w:t>
            </w:r>
          </w:p>
        </w:tc>
        <w:tc>
          <w:tcPr>
            <w:tcW w:w="1985" w:type="dxa"/>
            <w:shd w:val="clear" w:color="auto" w:fill="D9D9D9" w:themeFill="background1" w:themeFillShade="D9"/>
          </w:tcPr>
          <w:p w14:paraId="30D15F05" w14:textId="77777777" w:rsidR="00574171" w:rsidRPr="00847BB7" w:rsidRDefault="00574171" w:rsidP="00AA4A09">
            <w:pPr>
              <w:rPr>
                <w:rFonts w:ascii="標楷體" w:eastAsia="標楷體" w:hAnsi="標楷體"/>
              </w:rPr>
            </w:pPr>
            <w:r w:rsidRPr="00847BB7">
              <w:rPr>
                <w:rFonts w:ascii="標楷體" w:eastAsia="標楷體" w:hAnsi="標楷體"/>
              </w:rPr>
              <w:t>預設值</w:t>
            </w:r>
          </w:p>
        </w:tc>
        <w:tc>
          <w:tcPr>
            <w:tcW w:w="780" w:type="dxa"/>
            <w:shd w:val="clear" w:color="auto" w:fill="D9D9D9" w:themeFill="background1" w:themeFillShade="D9"/>
          </w:tcPr>
          <w:p w14:paraId="6B3707FA" w14:textId="77777777" w:rsidR="00574171" w:rsidRPr="00847BB7" w:rsidRDefault="00574171" w:rsidP="00AA4A09">
            <w:pPr>
              <w:rPr>
                <w:rFonts w:ascii="標楷體" w:eastAsia="標楷體" w:hAnsi="標楷體"/>
              </w:rPr>
            </w:pPr>
            <w:r w:rsidRPr="00847BB7">
              <w:rPr>
                <w:rFonts w:ascii="標楷體" w:eastAsia="標楷體" w:hAnsi="標楷體"/>
              </w:rPr>
              <w:t>選單內容</w:t>
            </w:r>
          </w:p>
        </w:tc>
        <w:tc>
          <w:tcPr>
            <w:tcW w:w="623" w:type="dxa"/>
            <w:shd w:val="clear" w:color="auto" w:fill="D9D9D9" w:themeFill="background1" w:themeFillShade="D9"/>
          </w:tcPr>
          <w:p w14:paraId="3939E567" w14:textId="77777777" w:rsidR="00574171" w:rsidRPr="00847BB7" w:rsidRDefault="00574171" w:rsidP="00AA4A09">
            <w:pPr>
              <w:rPr>
                <w:rFonts w:ascii="標楷體" w:eastAsia="標楷體" w:hAnsi="標楷體"/>
              </w:rPr>
            </w:pPr>
            <w:r w:rsidRPr="00847BB7">
              <w:rPr>
                <w:rFonts w:ascii="標楷體" w:eastAsia="標楷體" w:hAnsi="標楷體"/>
              </w:rPr>
              <w:t>必填</w:t>
            </w:r>
          </w:p>
        </w:tc>
        <w:tc>
          <w:tcPr>
            <w:tcW w:w="666" w:type="dxa"/>
            <w:shd w:val="clear" w:color="auto" w:fill="D9D9D9" w:themeFill="background1" w:themeFillShade="D9"/>
          </w:tcPr>
          <w:p w14:paraId="7D226353" w14:textId="77777777" w:rsidR="00574171" w:rsidRPr="00847BB7" w:rsidRDefault="00574171" w:rsidP="00AA4A09">
            <w:pPr>
              <w:rPr>
                <w:rFonts w:ascii="標楷體" w:eastAsia="標楷體" w:hAnsi="標楷體"/>
              </w:rPr>
            </w:pPr>
            <w:r w:rsidRPr="00847BB7">
              <w:rPr>
                <w:rFonts w:ascii="標楷體" w:eastAsia="標楷體" w:hAnsi="標楷體"/>
              </w:rPr>
              <w:t>R/W</w:t>
            </w:r>
          </w:p>
        </w:tc>
        <w:tc>
          <w:tcPr>
            <w:tcW w:w="2856" w:type="dxa"/>
            <w:vMerge/>
            <w:shd w:val="clear" w:color="auto" w:fill="D9D9D9" w:themeFill="background1" w:themeFillShade="D9"/>
          </w:tcPr>
          <w:p w14:paraId="2B496F39" w14:textId="77777777" w:rsidR="00574171" w:rsidRPr="00847BB7" w:rsidRDefault="00574171" w:rsidP="00AA4A09">
            <w:pPr>
              <w:rPr>
                <w:rFonts w:ascii="標楷體" w:eastAsia="標楷體" w:hAnsi="標楷體"/>
              </w:rPr>
            </w:pPr>
          </w:p>
        </w:tc>
      </w:tr>
      <w:tr w:rsidR="00574171" w:rsidRPr="00847BB7" w14:paraId="53736ED1" w14:textId="77777777" w:rsidTr="00D1375B">
        <w:trPr>
          <w:trHeight w:val="244"/>
          <w:jc w:val="center"/>
        </w:trPr>
        <w:tc>
          <w:tcPr>
            <w:tcW w:w="456" w:type="dxa"/>
          </w:tcPr>
          <w:p w14:paraId="228B50D8" w14:textId="77777777" w:rsidR="00574171" w:rsidRPr="00847BB7" w:rsidRDefault="00574171" w:rsidP="00AA4A09">
            <w:pPr>
              <w:rPr>
                <w:rFonts w:ascii="標楷體" w:eastAsia="標楷體" w:hAnsi="標楷體"/>
              </w:rPr>
            </w:pPr>
            <w:r>
              <w:rPr>
                <w:rFonts w:ascii="標楷體" w:eastAsia="標楷體" w:hAnsi="標楷體" w:hint="eastAsia"/>
              </w:rPr>
              <w:t>1</w:t>
            </w:r>
          </w:p>
        </w:tc>
        <w:tc>
          <w:tcPr>
            <w:tcW w:w="1736" w:type="dxa"/>
          </w:tcPr>
          <w:p w14:paraId="55A93DAB" w14:textId="77777777" w:rsidR="00574171" w:rsidRPr="00847BB7" w:rsidRDefault="00574171" w:rsidP="00AA4A09">
            <w:pPr>
              <w:rPr>
                <w:rFonts w:ascii="標楷體" w:eastAsia="標楷體" w:hAnsi="標楷體"/>
              </w:rPr>
            </w:pPr>
            <w:r w:rsidRPr="00847BB7">
              <w:rPr>
                <w:rFonts w:ascii="標楷體" w:eastAsia="標楷體" w:hAnsi="標楷體" w:hint="eastAsia"/>
                <w:lang w:eastAsia="zh-HK"/>
              </w:rPr>
              <w:t>功能選項</w:t>
            </w:r>
          </w:p>
        </w:tc>
        <w:tc>
          <w:tcPr>
            <w:tcW w:w="1318" w:type="dxa"/>
          </w:tcPr>
          <w:p w14:paraId="58AFA2BC" w14:textId="77777777" w:rsidR="00574171" w:rsidRPr="00847BB7" w:rsidRDefault="00574171" w:rsidP="00AA4A09">
            <w:pPr>
              <w:rPr>
                <w:rFonts w:ascii="標楷體" w:eastAsia="標楷體" w:hAnsi="標楷體"/>
              </w:rPr>
            </w:pPr>
            <w:r w:rsidRPr="00847BB7">
              <w:rPr>
                <w:rFonts w:ascii="標楷體" w:eastAsia="標楷體" w:hAnsi="標楷體"/>
              </w:rPr>
              <w:t xml:space="preserve">                  </w:t>
            </w:r>
          </w:p>
        </w:tc>
        <w:tc>
          <w:tcPr>
            <w:tcW w:w="1985" w:type="dxa"/>
          </w:tcPr>
          <w:p w14:paraId="6502E96D" w14:textId="77777777" w:rsidR="00574171" w:rsidRPr="00847BB7" w:rsidRDefault="00574171" w:rsidP="00AA4A09">
            <w:pPr>
              <w:rPr>
                <w:rFonts w:ascii="標楷體" w:eastAsia="標楷體" w:hAnsi="標楷體"/>
              </w:rPr>
            </w:pPr>
          </w:p>
        </w:tc>
        <w:tc>
          <w:tcPr>
            <w:tcW w:w="780" w:type="dxa"/>
          </w:tcPr>
          <w:p w14:paraId="3BC1E05A" w14:textId="77777777" w:rsidR="00574171" w:rsidRPr="00847BB7" w:rsidRDefault="00574171" w:rsidP="00AA4A09">
            <w:pPr>
              <w:rPr>
                <w:rFonts w:ascii="標楷體" w:eastAsia="標楷體" w:hAnsi="標楷體"/>
              </w:rPr>
            </w:pPr>
          </w:p>
        </w:tc>
        <w:tc>
          <w:tcPr>
            <w:tcW w:w="623" w:type="dxa"/>
          </w:tcPr>
          <w:p w14:paraId="17C8A9CD" w14:textId="77777777" w:rsidR="00574171" w:rsidRPr="00847BB7" w:rsidRDefault="00574171" w:rsidP="00AA4A09">
            <w:pPr>
              <w:rPr>
                <w:rFonts w:ascii="標楷體" w:eastAsia="標楷體" w:hAnsi="標楷體"/>
              </w:rPr>
            </w:pPr>
          </w:p>
        </w:tc>
        <w:tc>
          <w:tcPr>
            <w:tcW w:w="666" w:type="dxa"/>
          </w:tcPr>
          <w:p w14:paraId="0826CD6E" w14:textId="77777777" w:rsidR="00574171" w:rsidRPr="00847BB7" w:rsidRDefault="00574171" w:rsidP="00AA4A09">
            <w:pPr>
              <w:jc w:val="center"/>
              <w:rPr>
                <w:rFonts w:ascii="標楷體" w:eastAsia="標楷體" w:hAnsi="標楷體"/>
              </w:rPr>
            </w:pPr>
            <w:r>
              <w:rPr>
                <w:rFonts w:ascii="標楷體" w:eastAsia="標楷體" w:hAnsi="標楷體" w:hint="eastAsia"/>
              </w:rPr>
              <w:t>R</w:t>
            </w:r>
          </w:p>
        </w:tc>
        <w:tc>
          <w:tcPr>
            <w:tcW w:w="2856" w:type="dxa"/>
          </w:tcPr>
          <w:p w14:paraId="53A3B207" w14:textId="77777777" w:rsidR="00574171" w:rsidRPr="00847BB7" w:rsidRDefault="00574171" w:rsidP="00AA4A09">
            <w:pPr>
              <w:rPr>
                <w:rFonts w:ascii="標楷體" w:eastAsia="標楷體" w:hAnsi="標楷體"/>
              </w:rPr>
            </w:pPr>
            <w:r w:rsidRPr="00847BB7">
              <w:rPr>
                <w:rFonts w:ascii="標楷體" w:eastAsia="標楷體" w:hAnsi="標楷體" w:hint="eastAsia"/>
              </w:rPr>
              <w:t>自動顯示</w:t>
            </w:r>
          </w:p>
          <w:p w14:paraId="49F191CE" w14:textId="77777777" w:rsidR="00574171" w:rsidRPr="00847BB7" w:rsidRDefault="00574171" w:rsidP="00AA4A09">
            <w:pPr>
              <w:rPr>
                <w:rFonts w:ascii="標楷體" w:eastAsia="標楷體" w:hAnsi="標楷體"/>
              </w:rPr>
            </w:pPr>
            <w:r w:rsidRPr="00847BB7">
              <w:rPr>
                <w:rFonts w:ascii="標楷體" w:eastAsia="標楷體" w:hAnsi="標楷體" w:hint="eastAsia"/>
                <w:lang w:eastAsia="zh-HK"/>
              </w:rPr>
              <w:t>新增、修改、刪除</w:t>
            </w:r>
          </w:p>
        </w:tc>
      </w:tr>
      <w:tr w:rsidR="00574171" w:rsidRPr="00847BB7" w14:paraId="2F9F8A12" w14:textId="77777777" w:rsidTr="00D1375B">
        <w:trPr>
          <w:trHeight w:val="244"/>
          <w:jc w:val="center"/>
        </w:trPr>
        <w:tc>
          <w:tcPr>
            <w:tcW w:w="456" w:type="dxa"/>
          </w:tcPr>
          <w:p w14:paraId="0E6F1FBF" w14:textId="77777777" w:rsidR="00574171" w:rsidRPr="00847BB7" w:rsidRDefault="00574171" w:rsidP="00AA4A09">
            <w:pPr>
              <w:rPr>
                <w:rFonts w:ascii="標楷體" w:eastAsia="標楷體" w:hAnsi="標楷體"/>
              </w:rPr>
            </w:pPr>
            <w:r w:rsidRPr="00847BB7">
              <w:rPr>
                <w:rFonts w:ascii="標楷體" w:eastAsia="標楷體" w:hAnsi="標楷體" w:hint="eastAsia"/>
              </w:rPr>
              <w:t>2</w:t>
            </w:r>
          </w:p>
        </w:tc>
        <w:tc>
          <w:tcPr>
            <w:tcW w:w="1736" w:type="dxa"/>
          </w:tcPr>
          <w:p w14:paraId="5821915E" w14:textId="7D77AE7D" w:rsidR="00574171" w:rsidRPr="00847BB7" w:rsidRDefault="00B57923" w:rsidP="00AA4A09">
            <w:pPr>
              <w:rPr>
                <w:rFonts w:ascii="標楷體" w:eastAsia="標楷體" w:hAnsi="標楷體"/>
              </w:rPr>
            </w:pPr>
            <w:r>
              <w:rPr>
                <w:rFonts w:ascii="標楷體" w:eastAsia="標楷體" w:hAnsi="標楷體" w:hint="eastAsia"/>
              </w:rPr>
              <w:t>業績年度</w:t>
            </w:r>
          </w:p>
        </w:tc>
        <w:tc>
          <w:tcPr>
            <w:tcW w:w="1318" w:type="dxa"/>
          </w:tcPr>
          <w:p w14:paraId="1AD298B8" w14:textId="70D8A96F" w:rsidR="00574171" w:rsidRPr="00847BB7" w:rsidRDefault="00574171" w:rsidP="00AA4A09">
            <w:pPr>
              <w:rPr>
                <w:rFonts w:ascii="標楷體" w:eastAsia="標楷體" w:hAnsi="標楷體"/>
              </w:rPr>
            </w:pPr>
            <w:r>
              <w:rPr>
                <w:rFonts w:ascii="標楷體" w:eastAsia="標楷體" w:hAnsi="標楷體"/>
              </w:rPr>
              <w:t>9</w:t>
            </w:r>
            <w:r w:rsidRPr="00847BB7">
              <w:rPr>
                <w:rFonts w:ascii="標楷體" w:eastAsia="標楷體" w:hAnsi="標楷體"/>
              </w:rPr>
              <w:t>(0</w:t>
            </w:r>
            <w:r w:rsidR="00B57923">
              <w:rPr>
                <w:rFonts w:ascii="標楷體" w:eastAsia="標楷體" w:hAnsi="標楷體" w:hint="eastAsia"/>
              </w:rPr>
              <w:t>3</w:t>
            </w:r>
            <w:r w:rsidRPr="00847BB7">
              <w:rPr>
                <w:rFonts w:ascii="標楷體" w:eastAsia="標楷體" w:hAnsi="標楷體"/>
              </w:rPr>
              <w:t xml:space="preserve">)               </w:t>
            </w:r>
          </w:p>
        </w:tc>
        <w:tc>
          <w:tcPr>
            <w:tcW w:w="1985" w:type="dxa"/>
          </w:tcPr>
          <w:p w14:paraId="1C398EF5" w14:textId="0367E378" w:rsidR="00574171" w:rsidRPr="00847BB7" w:rsidRDefault="00574171" w:rsidP="00AA4A09">
            <w:pPr>
              <w:rPr>
                <w:rFonts w:ascii="標楷體" w:eastAsia="標楷體" w:hAnsi="標楷體"/>
              </w:rPr>
            </w:pPr>
          </w:p>
        </w:tc>
        <w:tc>
          <w:tcPr>
            <w:tcW w:w="780" w:type="dxa"/>
          </w:tcPr>
          <w:p w14:paraId="1FC05038" w14:textId="610A9324" w:rsidR="00574171" w:rsidRPr="00847BB7" w:rsidRDefault="00574171" w:rsidP="00AA4A09">
            <w:pPr>
              <w:rPr>
                <w:rFonts w:ascii="標楷體" w:eastAsia="標楷體" w:hAnsi="標楷體"/>
              </w:rPr>
            </w:pPr>
          </w:p>
        </w:tc>
        <w:tc>
          <w:tcPr>
            <w:tcW w:w="623" w:type="dxa"/>
          </w:tcPr>
          <w:p w14:paraId="2FD231B6" w14:textId="77777777" w:rsidR="00574171" w:rsidRPr="00847BB7" w:rsidRDefault="00574171" w:rsidP="00AA4A09">
            <w:pPr>
              <w:rPr>
                <w:rFonts w:ascii="標楷體" w:eastAsia="標楷體" w:hAnsi="標楷體"/>
              </w:rPr>
            </w:pPr>
            <w:r>
              <w:rPr>
                <w:rFonts w:ascii="標楷體" w:eastAsia="標楷體" w:hAnsi="標楷體" w:hint="eastAsia"/>
              </w:rPr>
              <w:t>V</w:t>
            </w:r>
          </w:p>
        </w:tc>
        <w:tc>
          <w:tcPr>
            <w:tcW w:w="666" w:type="dxa"/>
          </w:tcPr>
          <w:p w14:paraId="2DC9E3E4" w14:textId="77777777" w:rsidR="00574171" w:rsidRPr="00A01A6B" w:rsidRDefault="00574171" w:rsidP="00AA4A09">
            <w:pPr>
              <w:jc w:val="center"/>
              <w:rPr>
                <w:rFonts w:ascii="標楷體" w:eastAsia="標楷體" w:hAnsi="標楷體"/>
              </w:rPr>
            </w:pPr>
            <w:r w:rsidRPr="00A01A6B">
              <w:rPr>
                <w:rFonts w:ascii="標楷體" w:eastAsia="標楷體" w:hAnsi="標楷體" w:hint="eastAsia"/>
              </w:rPr>
              <w:t>W</w:t>
            </w:r>
          </w:p>
        </w:tc>
        <w:tc>
          <w:tcPr>
            <w:tcW w:w="2856" w:type="dxa"/>
          </w:tcPr>
          <w:p w14:paraId="35387453" w14:textId="45D679C2" w:rsidR="00574171" w:rsidRDefault="00574171" w:rsidP="00AA4A09">
            <w:pPr>
              <w:snapToGrid w:val="0"/>
              <w:ind w:left="238" w:hangingChars="99" w:hanging="238"/>
              <w:jc w:val="both"/>
              <w:rPr>
                <w:rFonts w:ascii="標楷體" w:eastAsia="標楷體" w:hAnsi="標楷體"/>
                <w:color w:val="000000" w:themeColor="text1"/>
              </w:rPr>
            </w:pPr>
            <w:r w:rsidRPr="00F558A3">
              <w:rPr>
                <w:rFonts w:ascii="標楷體" w:eastAsia="標楷體" w:hAnsi="標楷體" w:hint="eastAsia"/>
                <w:color w:val="000000" w:themeColor="text1"/>
              </w:rPr>
              <w:t>1.「</w:t>
            </w:r>
            <w:r>
              <w:rPr>
                <w:rFonts w:ascii="標楷體" w:eastAsia="標楷體" w:hAnsi="標楷體" w:hint="eastAsia"/>
                <w:color w:val="000000" w:themeColor="text1"/>
              </w:rPr>
              <w:t>新增</w:t>
            </w:r>
            <w:r w:rsidRPr="00F558A3">
              <w:rPr>
                <w:rFonts w:ascii="標楷體" w:eastAsia="標楷體" w:hAnsi="標楷體" w:hint="eastAsia"/>
                <w:color w:val="000000" w:themeColor="text1"/>
              </w:rPr>
              <w:t>」時,必須輸入</w:t>
            </w:r>
          </w:p>
          <w:p w14:paraId="5009F40C" w14:textId="74C363CA" w:rsidR="00B57923" w:rsidRPr="00F558A3" w:rsidRDefault="00B57923" w:rsidP="00B57923">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2.</w:t>
            </w:r>
            <w:r w:rsidRPr="00F558A3">
              <w:rPr>
                <w:rFonts w:ascii="標楷體" w:eastAsia="標楷體" w:hAnsi="標楷體" w:hint="eastAsia"/>
                <w:color w:val="000000" w:themeColor="text1"/>
              </w:rPr>
              <w:t>「</w:t>
            </w:r>
            <w:r>
              <w:rPr>
                <w:rFonts w:ascii="標楷體" w:eastAsia="標楷體" w:hAnsi="標楷體" w:hint="eastAsia"/>
                <w:color w:val="000000" w:themeColor="text1"/>
              </w:rPr>
              <w:t>新增</w:t>
            </w:r>
            <w:r w:rsidRPr="00F558A3">
              <w:rPr>
                <w:rFonts w:ascii="標楷體" w:eastAsia="標楷體" w:hAnsi="標楷體" w:hint="eastAsia"/>
                <w:color w:val="000000" w:themeColor="text1"/>
              </w:rPr>
              <w:t>」時</w:t>
            </w:r>
            <w:r>
              <w:rPr>
                <w:rFonts w:ascii="標楷體" w:eastAsia="標楷體" w:hAnsi="標楷體" w:hint="eastAsia"/>
                <w:color w:val="000000" w:themeColor="text1"/>
              </w:rPr>
              <w:t>檢查業績年度是否已存在(Cd</w:t>
            </w:r>
            <w:r>
              <w:rPr>
                <w:rFonts w:ascii="標楷體" w:eastAsia="標楷體" w:hAnsi="標楷體"/>
                <w:color w:val="000000" w:themeColor="text1"/>
              </w:rPr>
              <w:t>WorkMonth</w:t>
            </w:r>
            <w:r>
              <w:rPr>
                <w:rFonts w:ascii="標楷體" w:eastAsia="標楷體" w:hAnsi="標楷體" w:hint="eastAsia"/>
                <w:color w:val="000000" w:themeColor="text1"/>
              </w:rPr>
              <w:t>.YEAR</w:t>
            </w:r>
            <w:r>
              <w:rPr>
                <w:rFonts w:ascii="標楷體" w:eastAsia="標楷體" w:hAnsi="標楷體"/>
                <w:color w:val="000000" w:themeColor="text1"/>
              </w:rPr>
              <w:t>)</w:t>
            </w:r>
          </w:p>
          <w:p w14:paraId="51D36D77" w14:textId="45E0315C" w:rsidR="00574171" w:rsidRDefault="00B57923" w:rsidP="00AA4A09">
            <w:pPr>
              <w:snapToGrid w:val="0"/>
              <w:ind w:left="238" w:hangingChars="99" w:hanging="238"/>
              <w:rPr>
                <w:rFonts w:ascii="標楷體" w:eastAsia="標楷體" w:hAnsi="標楷體"/>
                <w:color w:val="000000" w:themeColor="text1"/>
              </w:rPr>
            </w:pPr>
            <w:r>
              <w:rPr>
                <w:rFonts w:ascii="標楷體" w:eastAsia="標楷體" w:hAnsi="標楷體"/>
                <w:color w:val="000000" w:themeColor="text1"/>
              </w:rPr>
              <w:t>3</w:t>
            </w:r>
            <w:r w:rsidR="00574171">
              <w:rPr>
                <w:rFonts w:ascii="標楷體" w:eastAsia="標楷體" w:hAnsi="標楷體" w:hint="eastAsia"/>
                <w:color w:val="000000" w:themeColor="text1"/>
              </w:rPr>
              <w:t>.</w:t>
            </w:r>
            <w:r w:rsidR="00574171" w:rsidRPr="00EA3465">
              <w:rPr>
                <w:rFonts w:ascii="標楷體" w:eastAsia="標楷體" w:hAnsi="標楷體" w:hint="eastAsia"/>
                <w:color w:val="000000" w:themeColor="text1"/>
              </w:rPr>
              <w:t>其他功能,自動顯示原值,不可修改</w:t>
            </w:r>
          </w:p>
          <w:p w14:paraId="371B5BDA" w14:textId="1A7ECB83" w:rsidR="00574171" w:rsidRPr="00CC1426" w:rsidRDefault="00B57923" w:rsidP="00AA4A09">
            <w:pPr>
              <w:snapToGrid w:val="0"/>
              <w:rPr>
                <w:rFonts w:ascii="標楷體" w:eastAsia="標楷體" w:hAnsi="標楷體"/>
              </w:rPr>
            </w:pPr>
            <w:r>
              <w:rPr>
                <w:rFonts w:ascii="標楷體" w:eastAsia="標楷體" w:hAnsi="標楷體"/>
              </w:rPr>
              <w:t>4</w:t>
            </w:r>
            <w:r w:rsidR="00574171">
              <w:rPr>
                <w:rFonts w:ascii="標楷體" w:eastAsia="標楷體" w:hAnsi="標楷體" w:hint="eastAsia"/>
              </w:rPr>
              <w:t>.</w:t>
            </w:r>
            <w:r>
              <w:rPr>
                <w:rFonts w:ascii="標楷體" w:eastAsia="標楷體" w:hAnsi="標楷體" w:hint="eastAsia"/>
                <w:color w:val="000000" w:themeColor="text1"/>
              </w:rPr>
              <w:t>Cd</w:t>
            </w:r>
            <w:r>
              <w:rPr>
                <w:rFonts w:ascii="標楷體" w:eastAsia="標楷體" w:hAnsi="標楷體"/>
                <w:color w:val="000000" w:themeColor="text1"/>
              </w:rPr>
              <w:t>WorkMonth</w:t>
            </w:r>
            <w:r>
              <w:rPr>
                <w:rFonts w:ascii="標楷體" w:eastAsia="標楷體" w:hAnsi="標楷體" w:hint="eastAsia"/>
                <w:color w:val="000000" w:themeColor="text1"/>
              </w:rPr>
              <w:t>.YEAR</w:t>
            </w:r>
          </w:p>
        </w:tc>
      </w:tr>
      <w:tr w:rsidR="00997ED7" w:rsidRPr="00847BB7" w14:paraId="12E585A5" w14:textId="77777777" w:rsidTr="00D1375B">
        <w:trPr>
          <w:trHeight w:val="244"/>
          <w:jc w:val="center"/>
        </w:trPr>
        <w:tc>
          <w:tcPr>
            <w:tcW w:w="456" w:type="dxa"/>
          </w:tcPr>
          <w:p w14:paraId="4E6146D0" w14:textId="77777777" w:rsidR="00997ED7" w:rsidRPr="00847BB7" w:rsidRDefault="00997ED7" w:rsidP="00AA4A09">
            <w:pPr>
              <w:rPr>
                <w:rFonts w:ascii="標楷體" w:eastAsia="標楷體" w:hAnsi="標楷體"/>
              </w:rPr>
            </w:pPr>
          </w:p>
        </w:tc>
        <w:tc>
          <w:tcPr>
            <w:tcW w:w="1736" w:type="dxa"/>
          </w:tcPr>
          <w:p w14:paraId="04E6665E" w14:textId="6B8BCD80" w:rsidR="00997ED7" w:rsidRDefault="00997ED7" w:rsidP="00AA4A09">
            <w:pPr>
              <w:rPr>
                <w:rFonts w:ascii="標楷體" w:eastAsia="標楷體" w:hAnsi="標楷體"/>
              </w:rPr>
            </w:pPr>
            <w:r>
              <w:rPr>
                <w:rFonts w:ascii="標楷體" w:eastAsia="標楷體" w:hAnsi="標楷體" w:hint="eastAsia"/>
              </w:rPr>
              <w:t>業績工作月共13個工作月</w:t>
            </w:r>
          </w:p>
        </w:tc>
        <w:tc>
          <w:tcPr>
            <w:tcW w:w="1318" w:type="dxa"/>
          </w:tcPr>
          <w:p w14:paraId="15F1DE98" w14:textId="77777777" w:rsidR="00997ED7" w:rsidRDefault="00997ED7" w:rsidP="00AA4A09">
            <w:pPr>
              <w:rPr>
                <w:rFonts w:ascii="標楷體" w:eastAsia="標楷體" w:hAnsi="標楷體"/>
              </w:rPr>
            </w:pPr>
          </w:p>
        </w:tc>
        <w:tc>
          <w:tcPr>
            <w:tcW w:w="1985" w:type="dxa"/>
          </w:tcPr>
          <w:p w14:paraId="7AF53AC4" w14:textId="77777777" w:rsidR="00997ED7" w:rsidRPr="00847BB7" w:rsidRDefault="00997ED7" w:rsidP="00AA4A09">
            <w:pPr>
              <w:rPr>
                <w:rFonts w:ascii="標楷體" w:eastAsia="標楷體" w:hAnsi="標楷體"/>
              </w:rPr>
            </w:pPr>
          </w:p>
        </w:tc>
        <w:tc>
          <w:tcPr>
            <w:tcW w:w="780" w:type="dxa"/>
          </w:tcPr>
          <w:p w14:paraId="2CDC7155" w14:textId="77777777" w:rsidR="00997ED7" w:rsidRPr="00847BB7" w:rsidRDefault="00997ED7" w:rsidP="00AA4A09">
            <w:pPr>
              <w:rPr>
                <w:rFonts w:ascii="標楷體" w:eastAsia="標楷體" w:hAnsi="標楷體"/>
              </w:rPr>
            </w:pPr>
          </w:p>
        </w:tc>
        <w:tc>
          <w:tcPr>
            <w:tcW w:w="623" w:type="dxa"/>
          </w:tcPr>
          <w:p w14:paraId="1FF494BC" w14:textId="77777777" w:rsidR="00997ED7" w:rsidRDefault="00997ED7" w:rsidP="00AA4A09">
            <w:pPr>
              <w:rPr>
                <w:rFonts w:ascii="標楷體" w:eastAsia="標楷體" w:hAnsi="標楷體"/>
              </w:rPr>
            </w:pPr>
          </w:p>
        </w:tc>
        <w:tc>
          <w:tcPr>
            <w:tcW w:w="666" w:type="dxa"/>
          </w:tcPr>
          <w:p w14:paraId="04FAB562" w14:textId="77777777" w:rsidR="00997ED7" w:rsidRPr="00A01A6B" w:rsidRDefault="00997ED7" w:rsidP="00AA4A09">
            <w:pPr>
              <w:jc w:val="center"/>
              <w:rPr>
                <w:rFonts w:ascii="標楷體" w:eastAsia="標楷體" w:hAnsi="標楷體"/>
              </w:rPr>
            </w:pPr>
          </w:p>
        </w:tc>
        <w:tc>
          <w:tcPr>
            <w:tcW w:w="2856" w:type="dxa"/>
          </w:tcPr>
          <w:p w14:paraId="210D3636" w14:textId="5944037F" w:rsidR="00997ED7" w:rsidRPr="00F558A3" w:rsidRDefault="009A0E23" w:rsidP="009A0E23">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1.Cd</w:t>
            </w:r>
            <w:r>
              <w:rPr>
                <w:rFonts w:ascii="標楷體" w:eastAsia="標楷體" w:hAnsi="標楷體"/>
                <w:color w:val="000000" w:themeColor="text1"/>
              </w:rPr>
              <w:t>WorkMonth</w:t>
            </w:r>
            <w:r>
              <w:rPr>
                <w:rFonts w:ascii="標楷體" w:eastAsia="標楷體" w:hAnsi="標楷體" w:hint="eastAsia"/>
                <w:color w:val="000000" w:themeColor="text1"/>
              </w:rPr>
              <w:t>.</w:t>
            </w:r>
            <w:r w:rsidR="0073640B">
              <w:rPr>
                <w:rFonts w:ascii="標楷體" w:eastAsia="標楷體" w:hAnsi="標楷體"/>
                <w:color w:val="000000" w:themeColor="text1"/>
              </w:rPr>
              <w:t>Month</w:t>
            </w:r>
          </w:p>
        </w:tc>
      </w:tr>
      <w:tr w:rsidR="00574171" w:rsidRPr="00847BB7" w14:paraId="61FC882E" w14:textId="77777777" w:rsidTr="00D1375B">
        <w:trPr>
          <w:trHeight w:val="1106"/>
          <w:jc w:val="center"/>
        </w:trPr>
        <w:tc>
          <w:tcPr>
            <w:tcW w:w="456" w:type="dxa"/>
          </w:tcPr>
          <w:p w14:paraId="1680A025" w14:textId="77777777" w:rsidR="00574171" w:rsidRPr="00847BB7" w:rsidRDefault="00574171" w:rsidP="00AA4A09">
            <w:pPr>
              <w:rPr>
                <w:rFonts w:ascii="標楷體" w:eastAsia="標楷體" w:hAnsi="標楷體"/>
              </w:rPr>
            </w:pPr>
            <w:r>
              <w:rPr>
                <w:rFonts w:ascii="標楷體" w:eastAsia="標楷體" w:hAnsi="標楷體" w:hint="eastAsia"/>
              </w:rPr>
              <w:t>3</w:t>
            </w:r>
            <w:r>
              <w:rPr>
                <w:rFonts w:ascii="標楷體" w:eastAsia="標楷體" w:hAnsi="標楷體"/>
              </w:rPr>
              <w:t xml:space="preserve"> </w:t>
            </w:r>
          </w:p>
        </w:tc>
        <w:tc>
          <w:tcPr>
            <w:tcW w:w="1736" w:type="dxa"/>
          </w:tcPr>
          <w:p w14:paraId="5F8C697B" w14:textId="27CBFC91" w:rsidR="00574171" w:rsidRPr="00847BB7" w:rsidRDefault="009A0E23" w:rsidP="00AA4A09">
            <w:pPr>
              <w:rPr>
                <w:rFonts w:ascii="標楷體" w:eastAsia="標楷體" w:hAnsi="標楷體"/>
              </w:rPr>
            </w:pPr>
            <w:r>
              <w:rPr>
                <w:rFonts w:ascii="標楷體" w:eastAsia="標楷體" w:hAnsi="標楷體" w:hint="eastAsia"/>
              </w:rPr>
              <w:t>開始日期</w:t>
            </w:r>
          </w:p>
        </w:tc>
        <w:tc>
          <w:tcPr>
            <w:tcW w:w="1318" w:type="dxa"/>
          </w:tcPr>
          <w:p w14:paraId="28B77CCF" w14:textId="75767B1E" w:rsidR="00574171" w:rsidRPr="00847BB7" w:rsidRDefault="00B57923" w:rsidP="00AA4A09">
            <w:pPr>
              <w:rPr>
                <w:rFonts w:ascii="標楷體" w:eastAsia="標楷體" w:hAnsi="標楷體"/>
              </w:rPr>
            </w:pPr>
            <w:r>
              <w:rPr>
                <w:rFonts w:ascii="標楷體" w:eastAsia="標楷體" w:hAnsi="標楷體" w:hint="eastAsia"/>
              </w:rPr>
              <w:t>999/99/99</w:t>
            </w:r>
            <w:r w:rsidR="00574171" w:rsidRPr="00847BB7">
              <w:rPr>
                <w:rFonts w:ascii="標楷體" w:eastAsia="標楷體" w:hAnsi="標楷體"/>
              </w:rPr>
              <w:t xml:space="preserve">                    </w:t>
            </w:r>
          </w:p>
        </w:tc>
        <w:tc>
          <w:tcPr>
            <w:tcW w:w="1985" w:type="dxa"/>
          </w:tcPr>
          <w:p w14:paraId="577AF20A" w14:textId="2B4DB1EE" w:rsidR="00574171" w:rsidRDefault="009A0E23" w:rsidP="00AA4A09">
            <w:pPr>
              <w:rPr>
                <w:rFonts w:ascii="標楷體" w:eastAsia="標楷體" w:hAnsi="標楷體"/>
              </w:rPr>
            </w:pPr>
            <w:r>
              <w:rPr>
                <w:rFonts w:ascii="標楷體" w:eastAsia="標楷體" w:hAnsi="標楷體" w:hint="eastAsia"/>
              </w:rPr>
              <w:t>1.第01工作月開</w:t>
            </w:r>
            <w:r w:rsidR="00B43A49">
              <w:rPr>
                <w:rFonts w:ascii="標楷體" w:eastAsia="標楷體" w:hAnsi="標楷體" w:hint="eastAsia"/>
              </w:rPr>
              <w:t xml:space="preserve">  </w:t>
            </w:r>
            <w:r>
              <w:rPr>
                <w:rFonts w:ascii="標楷體" w:eastAsia="標楷體" w:hAnsi="標楷體" w:hint="eastAsia"/>
              </w:rPr>
              <w:t>始日期</w:t>
            </w:r>
            <w:r w:rsidR="00B43A49">
              <w:rPr>
                <w:rFonts w:ascii="標楷體" w:eastAsia="標楷體" w:hAnsi="標楷體" w:hint="eastAsia"/>
              </w:rPr>
              <w:t>預設:</w:t>
            </w:r>
            <w:r w:rsidR="00D1375B">
              <w:rPr>
                <w:rFonts w:ascii="標楷體" w:eastAsia="標楷體" w:hAnsi="標楷體" w:hint="eastAsia"/>
              </w:rPr>
              <w:t>業績年度/01/01</w:t>
            </w:r>
          </w:p>
          <w:p w14:paraId="223BE4F9" w14:textId="32A8B2F9" w:rsidR="009A0E23" w:rsidRPr="009A0E23" w:rsidRDefault="009A0E23" w:rsidP="00AA4A09">
            <w:pPr>
              <w:rPr>
                <w:rFonts w:ascii="標楷體" w:eastAsia="標楷體" w:hAnsi="標楷體"/>
              </w:rPr>
            </w:pPr>
            <w:r>
              <w:rPr>
                <w:rFonts w:ascii="標楷體" w:eastAsia="標楷體" w:hAnsi="標楷體"/>
              </w:rPr>
              <w:t>2.</w:t>
            </w:r>
            <w:r>
              <w:rPr>
                <w:rFonts w:ascii="標楷體" w:eastAsia="標楷體" w:hAnsi="標楷體" w:hint="eastAsia"/>
              </w:rPr>
              <w:t>第02~13工作月開始日期預設</w:t>
            </w:r>
            <w:r w:rsidR="00B43A49">
              <w:rPr>
                <w:rFonts w:ascii="標楷體" w:eastAsia="標楷體" w:hAnsi="標楷體" w:hint="eastAsia"/>
              </w:rPr>
              <w:t>:</w:t>
            </w:r>
            <w:r>
              <w:rPr>
                <w:rFonts w:ascii="標楷體" w:eastAsia="標楷體" w:hAnsi="標楷體" w:hint="eastAsia"/>
              </w:rPr>
              <w:t>上一工作月</w:t>
            </w:r>
            <w:r w:rsidR="00646ECC">
              <w:rPr>
                <w:rFonts w:ascii="標楷體" w:eastAsia="標楷體" w:hAnsi="標楷體" w:hint="eastAsia"/>
              </w:rPr>
              <w:t>終</w:t>
            </w:r>
            <w:r>
              <w:rPr>
                <w:rFonts w:ascii="標楷體" w:eastAsia="標楷體" w:hAnsi="標楷體" w:hint="eastAsia"/>
              </w:rPr>
              <w:t>止日+1天</w:t>
            </w:r>
          </w:p>
        </w:tc>
        <w:tc>
          <w:tcPr>
            <w:tcW w:w="780" w:type="dxa"/>
          </w:tcPr>
          <w:p w14:paraId="6ECBDAC7" w14:textId="5DD1F861" w:rsidR="00574171" w:rsidRPr="00847BB7" w:rsidRDefault="00574171" w:rsidP="00AA4A09">
            <w:pPr>
              <w:rPr>
                <w:rFonts w:ascii="標楷體" w:eastAsia="標楷體" w:hAnsi="標楷體"/>
              </w:rPr>
            </w:pPr>
          </w:p>
        </w:tc>
        <w:tc>
          <w:tcPr>
            <w:tcW w:w="623" w:type="dxa"/>
          </w:tcPr>
          <w:p w14:paraId="1D94F896" w14:textId="77777777" w:rsidR="00574171" w:rsidRPr="00847BB7" w:rsidRDefault="00574171" w:rsidP="00AA4A09">
            <w:pPr>
              <w:rPr>
                <w:rFonts w:ascii="標楷體" w:eastAsia="標楷體" w:hAnsi="標楷體"/>
              </w:rPr>
            </w:pPr>
            <w:r w:rsidRPr="00847BB7">
              <w:rPr>
                <w:rFonts w:ascii="標楷體" w:eastAsia="標楷體" w:hAnsi="標楷體" w:hint="eastAsia"/>
              </w:rPr>
              <w:t>V</w:t>
            </w:r>
          </w:p>
        </w:tc>
        <w:tc>
          <w:tcPr>
            <w:tcW w:w="666" w:type="dxa"/>
          </w:tcPr>
          <w:p w14:paraId="7711425E" w14:textId="77777777" w:rsidR="00574171" w:rsidRPr="00847BB7" w:rsidRDefault="00574171" w:rsidP="00AA4A09">
            <w:pPr>
              <w:jc w:val="center"/>
              <w:rPr>
                <w:rFonts w:ascii="標楷體" w:eastAsia="標楷體" w:hAnsi="標楷體"/>
              </w:rPr>
            </w:pPr>
            <w:r>
              <w:rPr>
                <w:rFonts w:ascii="標楷體" w:eastAsia="標楷體" w:hAnsi="標楷體" w:hint="eastAsia"/>
              </w:rPr>
              <w:t>W</w:t>
            </w:r>
          </w:p>
        </w:tc>
        <w:tc>
          <w:tcPr>
            <w:tcW w:w="2856" w:type="dxa"/>
          </w:tcPr>
          <w:p w14:paraId="6C2C12F9" w14:textId="665D799B" w:rsidR="00574171" w:rsidRPr="00F558A3" w:rsidRDefault="0073640B" w:rsidP="00AA4A09">
            <w:pPr>
              <w:snapToGrid w:val="0"/>
              <w:ind w:left="238" w:hangingChars="99" w:hanging="238"/>
              <w:jc w:val="both"/>
              <w:rPr>
                <w:rFonts w:ascii="標楷體" w:eastAsia="標楷體" w:hAnsi="標楷體"/>
                <w:color w:val="000000" w:themeColor="text1"/>
              </w:rPr>
            </w:pPr>
            <w:r>
              <w:rPr>
                <w:rFonts w:ascii="標楷體" w:eastAsia="標楷體" w:hAnsi="標楷體" w:hint="eastAsia"/>
                <w:color w:val="000000" w:themeColor="text1"/>
              </w:rPr>
              <w:t>1.</w:t>
            </w:r>
            <w:r w:rsidR="00574171" w:rsidRPr="00F558A3">
              <w:rPr>
                <w:rFonts w:ascii="標楷體" w:eastAsia="標楷體" w:hAnsi="標楷體" w:hint="eastAsia"/>
                <w:color w:val="000000" w:themeColor="text1"/>
              </w:rPr>
              <w:t>「</w:t>
            </w:r>
            <w:r w:rsidR="00574171">
              <w:rPr>
                <w:rFonts w:ascii="標楷體" w:eastAsia="標楷體" w:hAnsi="標楷體" w:hint="eastAsia"/>
                <w:color w:val="000000" w:themeColor="text1"/>
              </w:rPr>
              <w:t>新增</w:t>
            </w:r>
            <w:r w:rsidR="00574171" w:rsidRPr="00F558A3">
              <w:rPr>
                <w:rFonts w:ascii="標楷體" w:eastAsia="標楷體" w:hAnsi="標楷體" w:hint="eastAsia"/>
                <w:color w:val="000000" w:themeColor="text1"/>
              </w:rPr>
              <w:t>」時,必須輸入</w:t>
            </w:r>
          </w:p>
          <w:p w14:paraId="552BE9B5" w14:textId="7B2AA6AF" w:rsidR="009A0E23" w:rsidRDefault="009A0E23" w:rsidP="009A0E23">
            <w:pPr>
              <w:snapToGrid w:val="0"/>
              <w:ind w:left="238" w:hangingChars="99" w:hanging="238"/>
              <w:rPr>
                <w:rFonts w:ascii="標楷體" w:eastAsia="標楷體" w:hAnsi="標楷體"/>
                <w:color w:val="000000" w:themeColor="text1"/>
              </w:rPr>
            </w:pPr>
            <w:r>
              <w:rPr>
                <w:rFonts w:ascii="標楷體" w:eastAsia="標楷體" w:hAnsi="標楷體"/>
                <w:color w:val="000000" w:themeColor="text1"/>
              </w:rPr>
              <w:t>2</w:t>
            </w:r>
            <w:r>
              <w:rPr>
                <w:rFonts w:ascii="標楷體" w:eastAsia="標楷體" w:hAnsi="標楷體" w:hint="eastAsia"/>
                <w:color w:val="000000" w:themeColor="text1"/>
              </w:rPr>
              <w:t>.</w:t>
            </w:r>
            <w:r w:rsidR="0073640B" w:rsidRPr="00F558A3">
              <w:rPr>
                <w:rFonts w:ascii="標楷體" w:eastAsia="標楷體" w:hAnsi="標楷體" w:hint="eastAsia"/>
                <w:color w:val="000000" w:themeColor="text1"/>
              </w:rPr>
              <w:t>「</w:t>
            </w:r>
            <w:r w:rsidR="0073640B">
              <w:rPr>
                <w:rFonts w:ascii="標楷體" w:eastAsia="標楷體" w:hAnsi="標楷體" w:hint="eastAsia"/>
                <w:color w:val="000000" w:themeColor="text1"/>
              </w:rPr>
              <w:t>修改</w:t>
            </w:r>
            <w:r w:rsidR="0073640B" w:rsidRPr="00F558A3">
              <w:rPr>
                <w:rFonts w:ascii="標楷體" w:eastAsia="標楷體" w:hAnsi="標楷體" w:hint="eastAsia"/>
                <w:color w:val="000000" w:themeColor="text1"/>
              </w:rPr>
              <w:t>」時</w:t>
            </w:r>
            <w:r w:rsidRPr="00EA3465">
              <w:rPr>
                <w:rFonts w:ascii="標楷體" w:eastAsia="標楷體" w:hAnsi="標楷體" w:hint="eastAsia"/>
                <w:color w:val="000000" w:themeColor="text1"/>
              </w:rPr>
              <w:t>,自動顯示原值,可修改</w:t>
            </w:r>
          </w:p>
          <w:p w14:paraId="5E865A49" w14:textId="46E41CC7" w:rsidR="0073640B" w:rsidRDefault="0073640B" w:rsidP="0073640B">
            <w:pPr>
              <w:snapToGrid w:val="0"/>
              <w:ind w:left="238" w:hangingChars="99" w:hanging="238"/>
              <w:rPr>
                <w:rFonts w:ascii="標楷體" w:eastAsia="標楷體" w:hAnsi="標楷體"/>
                <w:color w:val="000000" w:themeColor="text1"/>
              </w:rPr>
            </w:pPr>
            <w:r>
              <w:rPr>
                <w:rFonts w:ascii="標楷體" w:eastAsia="標楷體" w:hAnsi="標楷體"/>
                <w:color w:val="000000" w:themeColor="text1"/>
              </w:rPr>
              <w:t>3</w:t>
            </w:r>
            <w:r>
              <w:rPr>
                <w:rFonts w:ascii="標楷體" w:eastAsia="標楷體" w:hAnsi="標楷體" w:hint="eastAsia"/>
                <w:color w:val="000000" w:themeColor="text1"/>
              </w:rPr>
              <w:t>.</w:t>
            </w:r>
            <w:r w:rsidRPr="00F558A3">
              <w:rPr>
                <w:rFonts w:ascii="標楷體" w:eastAsia="標楷體" w:hAnsi="標楷體" w:hint="eastAsia"/>
                <w:color w:val="000000" w:themeColor="text1"/>
              </w:rPr>
              <w:t>「</w:t>
            </w:r>
            <w:r>
              <w:rPr>
                <w:rFonts w:ascii="標楷體" w:eastAsia="標楷體" w:hAnsi="標楷體" w:hint="eastAsia"/>
                <w:color w:val="000000" w:themeColor="text1"/>
              </w:rPr>
              <w:t>刪除</w:t>
            </w:r>
            <w:r w:rsidRPr="00F558A3">
              <w:rPr>
                <w:rFonts w:ascii="標楷體" w:eastAsia="標楷體" w:hAnsi="標楷體" w:hint="eastAsia"/>
                <w:color w:val="000000" w:themeColor="text1"/>
              </w:rPr>
              <w:t>」</w:t>
            </w:r>
            <w:r>
              <w:rPr>
                <w:rFonts w:ascii="標楷體" w:eastAsia="標楷體" w:hAnsi="標楷體" w:hint="eastAsia"/>
                <w:color w:val="000000" w:themeColor="text1"/>
              </w:rPr>
              <w:t>時</w:t>
            </w:r>
            <w:r w:rsidRPr="00EA3465">
              <w:rPr>
                <w:rFonts w:ascii="標楷體" w:eastAsia="標楷體" w:hAnsi="標楷體" w:hint="eastAsia"/>
                <w:color w:val="000000" w:themeColor="text1"/>
              </w:rPr>
              <w:t>,自動顯示原值,不可修改</w:t>
            </w:r>
          </w:p>
          <w:p w14:paraId="3830E9F7" w14:textId="64B0505C" w:rsidR="0073640B" w:rsidRPr="0073640B" w:rsidRDefault="0073640B" w:rsidP="0073640B">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4.開始日期需大於上一工作月終止日期</w:t>
            </w:r>
          </w:p>
          <w:p w14:paraId="554C0F87" w14:textId="1B35F23A" w:rsidR="00574171" w:rsidRPr="00847BB7" w:rsidRDefault="0073640B" w:rsidP="00AA4A09">
            <w:pPr>
              <w:snapToGrid w:val="0"/>
              <w:ind w:left="238" w:hangingChars="99" w:hanging="238"/>
              <w:rPr>
                <w:rFonts w:ascii="標楷體" w:eastAsia="標楷體" w:hAnsi="標楷體"/>
                <w:lang w:eastAsia="zh-HK"/>
              </w:rPr>
            </w:pPr>
            <w:r>
              <w:rPr>
                <w:rFonts w:ascii="標楷體" w:eastAsia="標楷體" w:hAnsi="標楷體" w:hint="eastAsia"/>
              </w:rPr>
              <w:t>5</w:t>
            </w:r>
            <w:r w:rsidR="00574171">
              <w:rPr>
                <w:rFonts w:ascii="標楷體" w:eastAsia="標楷體" w:hAnsi="標楷體" w:hint="eastAsia"/>
              </w:rPr>
              <w:t>.</w:t>
            </w:r>
            <w:r w:rsidR="00997ED7">
              <w:rPr>
                <w:rFonts w:ascii="標楷體" w:eastAsia="標楷體" w:hAnsi="標楷體" w:hint="eastAsia"/>
                <w:color w:val="000000" w:themeColor="text1"/>
              </w:rPr>
              <w:t>Cd</w:t>
            </w:r>
            <w:r w:rsidR="00997ED7">
              <w:rPr>
                <w:rFonts w:ascii="標楷體" w:eastAsia="標楷體" w:hAnsi="標楷體"/>
                <w:color w:val="000000" w:themeColor="text1"/>
              </w:rPr>
              <w:t>WorkMonth</w:t>
            </w:r>
            <w:r w:rsidR="00997ED7">
              <w:rPr>
                <w:rFonts w:ascii="標楷體" w:eastAsia="標楷體" w:hAnsi="標楷體" w:hint="eastAsia"/>
                <w:color w:val="000000" w:themeColor="text1"/>
              </w:rPr>
              <w:t>.</w:t>
            </w:r>
            <w:r w:rsidR="009A0E23">
              <w:rPr>
                <w:rFonts w:ascii="標楷體" w:eastAsia="標楷體" w:hAnsi="標楷體" w:hint="eastAsia"/>
                <w:color w:val="000000" w:themeColor="text1"/>
              </w:rPr>
              <w:t>St</w:t>
            </w:r>
            <w:r w:rsidR="009A0E23">
              <w:rPr>
                <w:rFonts w:ascii="標楷體" w:eastAsia="標楷體" w:hAnsi="標楷體"/>
                <w:color w:val="000000" w:themeColor="text1"/>
              </w:rPr>
              <w:t>artDate</w:t>
            </w:r>
          </w:p>
        </w:tc>
      </w:tr>
      <w:tr w:rsidR="00574171" w:rsidRPr="00847BB7" w14:paraId="4CECD77B" w14:textId="77777777" w:rsidTr="00D1375B">
        <w:trPr>
          <w:trHeight w:val="291"/>
          <w:jc w:val="center"/>
        </w:trPr>
        <w:tc>
          <w:tcPr>
            <w:tcW w:w="456" w:type="dxa"/>
          </w:tcPr>
          <w:p w14:paraId="30013A42" w14:textId="77777777" w:rsidR="00574171" w:rsidRPr="00847BB7" w:rsidRDefault="00574171" w:rsidP="00AA4A09">
            <w:pPr>
              <w:rPr>
                <w:rFonts w:ascii="標楷體" w:eastAsia="標楷體" w:hAnsi="標楷體"/>
              </w:rPr>
            </w:pPr>
            <w:r w:rsidRPr="00847BB7">
              <w:rPr>
                <w:rFonts w:ascii="標楷體" w:eastAsia="標楷體" w:hAnsi="標楷體"/>
              </w:rPr>
              <w:t>4</w:t>
            </w:r>
          </w:p>
        </w:tc>
        <w:tc>
          <w:tcPr>
            <w:tcW w:w="1736" w:type="dxa"/>
          </w:tcPr>
          <w:p w14:paraId="3A24BEE2" w14:textId="2A55D1A6" w:rsidR="00574171" w:rsidRPr="00847BB7" w:rsidRDefault="009A0E23" w:rsidP="00AA4A09">
            <w:pPr>
              <w:rPr>
                <w:rFonts w:ascii="標楷體" w:eastAsia="標楷體" w:hAnsi="標楷體"/>
              </w:rPr>
            </w:pPr>
            <w:r>
              <w:rPr>
                <w:rFonts w:ascii="標楷體" w:eastAsia="標楷體" w:hAnsi="標楷體" w:hint="eastAsia"/>
              </w:rPr>
              <w:t>終止日期</w:t>
            </w:r>
          </w:p>
        </w:tc>
        <w:tc>
          <w:tcPr>
            <w:tcW w:w="1318" w:type="dxa"/>
          </w:tcPr>
          <w:p w14:paraId="2EBBB3D4" w14:textId="5B3FA72A" w:rsidR="00574171" w:rsidRPr="00847BB7" w:rsidRDefault="009A0E23" w:rsidP="00AA4A09">
            <w:pPr>
              <w:rPr>
                <w:rFonts w:ascii="標楷體" w:eastAsia="標楷體" w:hAnsi="標楷體"/>
              </w:rPr>
            </w:pPr>
            <w:r>
              <w:rPr>
                <w:rFonts w:ascii="標楷體" w:eastAsia="標楷體" w:hAnsi="標楷體" w:hint="eastAsia"/>
              </w:rPr>
              <w:t>999/99/99</w:t>
            </w:r>
          </w:p>
        </w:tc>
        <w:tc>
          <w:tcPr>
            <w:tcW w:w="1985" w:type="dxa"/>
          </w:tcPr>
          <w:p w14:paraId="71EE89AE" w14:textId="21C33918" w:rsidR="00574171" w:rsidRPr="00847BB7" w:rsidRDefault="009A0E23" w:rsidP="00AA4A09">
            <w:pPr>
              <w:rPr>
                <w:rFonts w:ascii="標楷體" w:eastAsia="標楷體" w:hAnsi="標楷體"/>
              </w:rPr>
            </w:pPr>
            <w:r>
              <w:rPr>
                <w:rFonts w:ascii="標楷體" w:eastAsia="標楷體" w:hAnsi="標楷體" w:hint="eastAsia"/>
              </w:rPr>
              <w:t>開始日期+27天</w:t>
            </w:r>
          </w:p>
        </w:tc>
        <w:tc>
          <w:tcPr>
            <w:tcW w:w="780" w:type="dxa"/>
          </w:tcPr>
          <w:p w14:paraId="6724C4DB" w14:textId="77777777" w:rsidR="00574171" w:rsidRPr="00847BB7" w:rsidRDefault="00574171" w:rsidP="00AA4A09">
            <w:pPr>
              <w:rPr>
                <w:rFonts w:ascii="標楷體" w:eastAsia="標楷體" w:hAnsi="標楷體"/>
              </w:rPr>
            </w:pPr>
          </w:p>
        </w:tc>
        <w:tc>
          <w:tcPr>
            <w:tcW w:w="623" w:type="dxa"/>
          </w:tcPr>
          <w:p w14:paraId="08A0EE16" w14:textId="77777777" w:rsidR="00574171" w:rsidRPr="00847BB7" w:rsidRDefault="00574171" w:rsidP="00AA4A09">
            <w:pPr>
              <w:rPr>
                <w:rFonts w:ascii="標楷體" w:eastAsia="標楷體" w:hAnsi="標楷體"/>
              </w:rPr>
            </w:pPr>
            <w:r w:rsidRPr="00847BB7">
              <w:rPr>
                <w:rFonts w:ascii="標楷體" w:eastAsia="標楷體" w:hAnsi="標楷體"/>
              </w:rPr>
              <w:t>V</w:t>
            </w:r>
          </w:p>
        </w:tc>
        <w:tc>
          <w:tcPr>
            <w:tcW w:w="666" w:type="dxa"/>
          </w:tcPr>
          <w:p w14:paraId="20DA8462" w14:textId="77777777" w:rsidR="00574171" w:rsidRPr="00847BB7" w:rsidRDefault="00574171" w:rsidP="00AA4A09">
            <w:pPr>
              <w:jc w:val="center"/>
              <w:rPr>
                <w:rFonts w:ascii="標楷體" w:eastAsia="標楷體" w:hAnsi="標楷體"/>
              </w:rPr>
            </w:pPr>
            <w:r>
              <w:rPr>
                <w:rFonts w:ascii="標楷體" w:eastAsia="標楷體" w:hAnsi="標楷體" w:hint="eastAsia"/>
              </w:rPr>
              <w:t>W</w:t>
            </w:r>
          </w:p>
        </w:tc>
        <w:tc>
          <w:tcPr>
            <w:tcW w:w="2856" w:type="dxa"/>
          </w:tcPr>
          <w:p w14:paraId="7D7BCE27" w14:textId="3FAF8EB9" w:rsidR="0073640B" w:rsidRPr="00F558A3" w:rsidRDefault="0073640B" w:rsidP="0073640B">
            <w:pPr>
              <w:snapToGrid w:val="0"/>
              <w:ind w:left="238" w:hangingChars="99" w:hanging="238"/>
              <w:jc w:val="both"/>
              <w:rPr>
                <w:rFonts w:ascii="標楷體" w:eastAsia="標楷體" w:hAnsi="標楷體"/>
                <w:color w:val="000000" w:themeColor="text1"/>
              </w:rPr>
            </w:pPr>
            <w:r>
              <w:rPr>
                <w:rFonts w:ascii="標楷體" w:eastAsia="標楷體" w:hAnsi="標楷體" w:hint="eastAsia"/>
                <w:color w:val="000000" w:themeColor="text1"/>
              </w:rPr>
              <w:t>1.</w:t>
            </w:r>
            <w:r w:rsidRPr="00F558A3">
              <w:rPr>
                <w:rFonts w:ascii="標楷體" w:eastAsia="標楷體" w:hAnsi="標楷體" w:hint="eastAsia"/>
                <w:color w:val="000000" w:themeColor="text1"/>
              </w:rPr>
              <w:t>「</w:t>
            </w:r>
            <w:r>
              <w:rPr>
                <w:rFonts w:ascii="標楷體" w:eastAsia="標楷體" w:hAnsi="標楷體" w:hint="eastAsia"/>
                <w:color w:val="000000" w:themeColor="text1"/>
              </w:rPr>
              <w:t>新增</w:t>
            </w:r>
            <w:r w:rsidRPr="00F558A3">
              <w:rPr>
                <w:rFonts w:ascii="標楷體" w:eastAsia="標楷體" w:hAnsi="標楷體" w:hint="eastAsia"/>
                <w:color w:val="000000" w:themeColor="text1"/>
              </w:rPr>
              <w:t>」時,必須輸入</w:t>
            </w:r>
          </w:p>
          <w:p w14:paraId="11A0ACE0" w14:textId="59D0C26C" w:rsidR="0073640B" w:rsidRDefault="0073640B" w:rsidP="0073640B">
            <w:pPr>
              <w:snapToGrid w:val="0"/>
              <w:ind w:left="238" w:hangingChars="99" w:hanging="238"/>
              <w:rPr>
                <w:rFonts w:ascii="標楷體" w:eastAsia="標楷體" w:hAnsi="標楷體"/>
                <w:color w:val="000000" w:themeColor="text1"/>
              </w:rPr>
            </w:pPr>
            <w:r>
              <w:rPr>
                <w:rFonts w:ascii="標楷體" w:eastAsia="標楷體" w:hAnsi="標楷體"/>
                <w:color w:val="000000" w:themeColor="text1"/>
              </w:rPr>
              <w:t>2</w:t>
            </w:r>
            <w:r>
              <w:rPr>
                <w:rFonts w:ascii="標楷體" w:eastAsia="標楷體" w:hAnsi="標楷體" w:hint="eastAsia"/>
                <w:color w:val="000000" w:themeColor="text1"/>
              </w:rPr>
              <w:t>.</w:t>
            </w:r>
            <w:r w:rsidRPr="00F558A3">
              <w:rPr>
                <w:rFonts w:ascii="標楷體" w:eastAsia="標楷體" w:hAnsi="標楷體" w:hint="eastAsia"/>
                <w:color w:val="000000" w:themeColor="text1"/>
              </w:rPr>
              <w:t>「</w:t>
            </w:r>
            <w:r>
              <w:rPr>
                <w:rFonts w:ascii="標楷體" w:eastAsia="標楷體" w:hAnsi="標楷體" w:hint="eastAsia"/>
                <w:color w:val="000000" w:themeColor="text1"/>
              </w:rPr>
              <w:t>修改</w:t>
            </w:r>
            <w:r w:rsidRPr="00F558A3">
              <w:rPr>
                <w:rFonts w:ascii="標楷體" w:eastAsia="標楷體" w:hAnsi="標楷體" w:hint="eastAsia"/>
                <w:color w:val="000000" w:themeColor="text1"/>
              </w:rPr>
              <w:t>」時</w:t>
            </w:r>
            <w:r w:rsidRPr="00EA3465">
              <w:rPr>
                <w:rFonts w:ascii="標楷體" w:eastAsia="標楷體" w:hAnsi="標楷體" w:hint="eastAsia"/>
                <w:color w:val="000000" w:themeColor="text1"/>
              </w:rPr>
              <w:t>,自動顯示原值,可修改</w:t>
            </w:r>
          </w:p>
          <w:p w14:paraId="26D8AC82" w14:textId="209DA7B9" w:rsidR="0073640B" w:rsidRDefault="0073640B" w:rsidP="0073640B">
            <w:pPr>
              <w:snapToGrid w:val="0"/>
              <w:ind w:left="238" w:hangingChars="99" w:hanging="238"/>
              <w:rPr>
                <w:rFonts w:ascii="標楷體" w:eastAsia="標楷體" w:hAnsi="標楷體"/>
                <w:color w:val="000000" w:themeColor="text1"/>
              </w:rPr>
            </w:pPr>
            <w:r>
              <w:rPr>
                <w:rFonts w:ascii="標楷體" w:eastAsia="標楷體" w:hAnsi="標楷體"/>
                <w:color w:val="000000" w:themeColor="text1"/>
              </w:rPr>
              <w:t>3</w:t>
            </w:r>
            <w:r>
              <w:rPr>
                <w:rFonts w:ascii="標楷體" w:eastAsia="標楷體" w:hAnsi="標楷體" w:hint="eastAsia"/>
                <w:color w:val="000000" w:themeColor="text1"/>
              </w:rPr>
              <w:t>.</w:t>
            </w:r>
            <w:r w:rsidRPr="00F558A3">
              <w:rPr>
                <w:rFonts w:ascii="標楷體" w:eastAsia="標楷體" w:hAnsi="標楷體" w:hint="eastAsia"/>
                <w:color w:val="000000" w:themeColor="text1"/>
              </w:rPr>
              <w:t>「</w:t>
            </w:r>
            <w:r>
              <w:rPr>
                <w:rFonts w:ascii="標楷體" w:eastAsia="標楷體" w:hAnsi="標楷體" w:hint="eastAsia"/>
                <w:color w:val="000000" w:themeColor="text1"/>
              </w:rPr>
              <w:t>刪除</w:t>
            </w:r>
            <w:r w:rsidRPr="00F558A3">
              <w:rPr>
                <w:rFonts w:ascii="標楷體" w:eastAsia="標楷體" w:hAnsi="標楷體" w:hint="eastAsia"/>
                <w:color w:val="000000" w:themeColor="text1"/>
              </w:rPr>
              <w:t>」</w:t>
            </w:r>
            <w:r>
              <w:rPr>
                <w:rFonts w:ascii="標楷體" w:eastAsia="標楷體" w:hAnsi="標楷體" w:hint="eastAsia"/>
                <w:color w:val="000000" w:themeColor="text1"/>
              </w:rPr>
              <w:t>時</w:t>
            </w:r>
            <w:r w:rsidRPr="00EA3465">
              <w:rPr>
                <w:rFonts w:ascii="標楷體" w:eastAsia="標楷體" w:hAnsi="標楷體" w:hint="eastAsia"/>
                <w:color w:val="000000" w:themeColor="text1"/>
              </w:rPr>
              <w:t>,自動顯示原值,不可修改</w:t>
            </w:r>
          </w:p>
          <w:p w14:paraId="5B381549" w14:textId="14E16BA0" w:rsidR="0073640B" w:rsidRPr="0073640B" w:rsidRDefault="0073640B" w:rsidP="0073640B">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4.終止日期不可小於開始日期</w:t>
            </w:r>
          </w:p>
          <w:p w14:paraId="29F8E819" w14:textId="1AA2A1D4" w:rsidR="00574171" w:rsidRPr="00847BB7" w:rsidRDefault="00701A1C" w:rsidP="0073640B">
            <w:pPr>
              <w:rPr>
                <w:rFonts w:ascii="標楷體" w:eastAsia="標楷體" w:hAnsi="標楷體"/>
              </w:rPr>
            </w:pPr>
            <w:r>
              <w:rPr>
                <w:rFonts w:ascii="標楷體" w:eastAsia="標楷體" w:hAnsi="標楷體" w:hint="eastAsia"/>
              </w:rPr>
              <w:t>5</w:t>
            </w:r>
            <w:r w:rsidR="0073640B">
              <w:rPr>
                <w:rFonts w:ascii="標楷體" w:eastAsia="標楷體" w:hAnsi="標楷體" w:hint="eastAsia"/>
              </w:rPr>
              <w:t>.</w:t>
            </w:r>
            <w:r w:rsidR="0073640B">
              <w:rPr>
                <w:rFonts w:ascii="標楷體" w:eastAsia="標楷體" w:hAnsi="標楷體" w:hint="eastAsia"/>
                <w:color w:val="000000" w:themeColor="text1"/>
              </w:rPr>
              <w:t>Cd</w:t>
            </w:r>
            <w:r w:rsidR="0073640B">
              <w:rPr>
                <w:rFonts w:ascii="標楷體" w:eastAsia="標楷體" w:hAnsi="標楷體"/>
                <w:color w:val="000000" w:themeColor="text1"/>
              </w:rPr>
              <w:t>WorkMonth</w:t>
            </w:r>
            <w:r w:rsidR="0073640B">
              <w:rPr>
                <w:rFonts w:ascii="標楷體" w:eastAsia="標楷體" w:hAnsi="標楷體" w:hint="eastAsia"/>
                <w:color w:val="000000" w:themeColor="text1"/>
              </w:rPr>
              <w:t>.</w:t>
            </w:r>
            <w:r w:rsidR="00283042">
              <w:rPr>
                <w:rFonts w:ascii="標楷體" w:eastAsia="標楷體" w:hAnsi="標楷體"/>
                <w:color w:val="000000" w:themeColor="text1"/>
              </w:rPr>
              <w:t>EndDate</w:t>
            </w:r>
          </w:p>
        </w:tc>
      </w:tr>
      <w:tr w:rsidR="00574171" w:rsidRPr="00847BB7" w14:paraId="6649570E" w14:textId="77777777" w:rsidTr="00D1375B">
        <w:trPr>
          <w:trHeight w:val="291"/>
          <w:jc w:val="center"/>
        </w:trPr>
        <w:tc>
          <w:tcPr>
            <w:tcW w:w="456" w:type="dxa"/>
          </w:tcPr>
          <w:p w14:paraId="35135FB4" w14:textId="61948DEE" w:rsidR="00574171" w:rsidRPr="00847BB7" w:rsidRDefault="00574171" w:rsidP="00AA4A09">
            <w:pPr>
              <w:rPr>
                <w:rFonts w:ascii="標楷體" w:eastAsia="標楷體" w:hAnsi="標楷體"/>
              </w:rPr>
            </w:pPr>
          </w:p>
        </w:tc>
        <w:tc>
          <w:tcPr>
            <w:tcW w:w="1736" w:type="dxa"/>
          </w:tcPr>
          <w:p w14:paraId="434B43F3" w14:textId="6BB032AA" w:rsidR="00574171" w:rsidRPr="00847BB7" w:rsidRDefault="00574171" w:rsidP="00AA4A09">
            <w:pPr>
              <w:rPr>
                <w:rFonts w:ascii="標楷體" w:eastAsia="標楷體" w:hAnsi="標楷體"/>
              </w:rPr>
            </w:pPr>
          </w:p>
        </w:tc>
        <w:tc>
          <w:tcPr>
            <w:tcW w:w="1318" w:type="dxa"/>
          </w:tcPr>
          <w:p w14:paraId="397A86A9" w14:textId="71DDF941" w:rsidR="00574171" w:rsidRPr="00847BB7" w:rsidRDefault="00574171" w:rsidP="00AA4A09">
            <w:pPr>
              <w:rPr>
                <w:rFonts w:ascii="標楷體" w:eastAsia="標楷體" w:hAnsi="標楷體"/>
              </w:rPr>
            </w:pPr>
          </w:p>
        </w:tc>
        <w:tc>
          <w:tcPr>
            <w:tcW w:w="1985" w:type="dxa"/>
          </w:tcPr>
          <w:p w14:paraId="2C8CE2E1" w14:textId="77777777" w:rsidR="00574171" w:rsidRPr="00847BB7" w:rsidRDefault="00574171" w:rsidP="00AA4A09">
            <w:pPr>
              <w:rPr>
                <w:rFonts w:ascii="標楷體" w:eastAsia="標楷體" w:hAnsi="標楷體"/>
                <w:color w:val="FF0000"/>
              </w:rPr>
            </w:pPr>
          </w:p>
        </w:tc>
        <w:tc>
          <w:tcPr>
            <w:tcW w:w="780" w:type="dxa"/>
          </w:tcPr>
          <w:p w14:paraId="33E89147" w14:textId="77777777" w:rsidR="00574171" w:rsidRPr="00847BB7" w:rsidRDefault="00574171" w:rsidP="00AA4A09">
            <w:pPr>
              <w:rPr>
                <w:rFonts w:ascii="標楷體" w:eastAsia="標楷體" w:hAnsi="標楷體"/>
                <w:color w:val="FF0000"/>
              </w:rPr>
            </w:pPr>
          </w:p>
        </w:tc>
        <w:tc>
          <w:tcPr>
            <w:tcW w:w="623" w:type="dxa"/>
          </w:tcPr>
          <w:p w14:paraId="7C1A2BD4" w14:textId="1ED5244A" w:rsidR="00574171" w:rsidRPr="00847BB7" w:rsidRDefault="00574171" w:rsidP="00AA4A09">
            <w:pPr>
              <w:rPr>
                <w:rFonts w:ascii="標楷體" w:eastAsia="標楷體" w:hAnsi="標楷體"/>
              </w:rPr>
            </w:pPr>
          </w:p>
        </w:tc>
        <w:tc>
          <w:tcPr>
            <w:tcW w:w="666" w:type="dxa"/>
          </w:tcPr>
          <w:p w14:paraId="13105875" w14:textId="33D21DFC" w:rsidR="00574171" w:rsidRPr="00847BB7" w:rsidRDefault="00574171" w:rsidP="00AA4A09">
            <w:pPr>
              <w:jc w:val="center"/>
              <w:rPr>
                <w:rFonts w:ascii="標楷體" w:eastAsia="標楷體" w:hAnsi="標楷體"/>
              </w:rPr>
            </w:pPr>
          </w:p>
        </w:tc>
        <w:tc>
          <w:tcPr>
            <w:tcW w:w="2856" w:type="dxa"/>
          </w:tcPr>
          <w:p w14:paraId="2202F3A2" w14:textId="30A1DC93" w:rsidR="00574171" w:rsidRPr="004415DA" w:rsidRDefault="00574171" w:rsidP="00AA4A09">
            <w:pPr>
              <w:rPr>
                <w:rFonts w:ascii="標楷體" w:eastAsia="標楷體" w:hAnsi="標楷體"/>
                <w:lang w:eastAsia="zh-HK"/>
              </w:rPr>
            </w:pPr>
          </w:p>
        </w:tc>
      </w:tr>
    </w:tbl>
    <w:p w14:paraId="269D9FAF" w14:textId="77777777" w:rsidR="00574171" w:rsidRDefault="00574171" w:rsidP="00574171"/>
    <w:p w14:paraId="0803D01F" w14:textId="77777777" w:rsidR="00574171" w:rsidRDefault="00574171" w:rsidP="00574171"/>
    <w:p w14:paraId="521F6949" w14:textId="5A2499DC" w:rsidR="00574171" w:rsidRPr="00CC1426" w:rsidRDefault="00574171" w:rsidP="00574171"/>
    <w:p w14:paraId="36886302" w14:textId="4110C29A" w:rsidR="00F65F49" w:rsidRPr="00362205" w:rsidRDefault="00F65F49" w:rsidP="004C2838">
      <w:pPr>
        <w:tabs>
          <w:tab w:val="left" w:pos="788"/>
        </w:tabs>
        <w:rPr>
          <w:rFonts w:ascii="標楷體" w:eastAsia="標楷體" w:hAnsi="標楷體"/>
        </w:rPr>
      </w:pPr>
      <w:r>
        <w:rPr>
          <w:rFonts w:ascii="標楷體" w:eastAsia="標楷體" w:hAnsi="標楷體"/>
        </w:rPr>
        <w:br w:type="page"/>
      </w:r>
    </w:p>
    <w:p w14:paraId="294B1600" w14:textId="141ADA2A" w:rsidR="00170795" w:rsidRDefault="00170795" w:rsidP="00F65F49">
      <w:pPr>
        <w:pStyle w:val="3"/>
        <w:numPr>
          <w:ilvl w:val="2"/>
          <w:numId w:val="1"/>
        </w:numPr>
        <w:rPr>
          <w:rFonts w:ascii="標楷體" w:hAnsi="標楷體" w:cs="新細明體"/>
          <w:kern w:val="0"/>
          <w:lang w:val="zh-TW"/>
        </w:rPr>
      </w:pPr>
      <w:r>
        <w:rPr>
          <w:rFonts w:ascii="標楷體" w:hAnsi="標楷體" w:hint="eastAsia"/>
        </w:rPr>
        <w:lastRenderedPageBreak/>
        <w:t>L</w:t>
      </w:r>
      <w:r>
        <w:rPr>
          <w:rFonts w:ascii="標楷體" w:hAnsi="標楷體"/>
        </w:rPr>
        <w:t>6083</w:t>
      </w:r>
      <w:r w:rsidRPr="009C7BAD">
        <w:rPr>
          <w:rFonts w:ascii="標楷體" w:hAnsi="標楷體" w:cs="新細明體" w:hint="eastAsia"/>
          <w:kern w:val="0"/>
          <w:lang w:val="zh-TW"/>
        </w:rPr>
        <w:t>放款專員所屬業務部室</w:t>
      </w:r>
      <w:r>
        <w:rPr>
          <w:rFonts w:ascii="標楷體" w:hAnsi="標楷體" w:cs="新細明體" w:hint="eastAsia"/>
          <w:kern w:val="0"/>
          <w:lang w:val="zh-TW"/>
        </w:rPr>
        <w:t>查詢</w:t>
      </w:r>
    </w:p>
    <w:p w14:paraId="53219053" w14:textId="77777777" w:rsidR="00170795" w:rsidRPr="00362205" w:rsidRDefault="00170795" w:rsidP="00D01BCC">
      <w:pPr>
        <w:pStyle w:val="a"/>
      </w:pPr>
      <w:r w:rsidRPr="00362205">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170795" w:rsidRPr="00362205" w14:paraId="27EF9BD8" w14:textId="77777777" w:rsidTr="00E5579C">
        <w:trPr>
          <w:trHeight w:val="277"/>
        </w:trPr>
        <w:tc>
          <w:tcPr>
            <w:tcW w:w="1548" w:type="dxa"/>
            <w:tcBorders>
              <w:top w:val="single" w:sz="8" w:space="0" w:color="000000"/>
              <w:bottom w:val="single" w:sz="8" w:space="0" w:color="000000"/>
              <w:right w:val="single" w:sz="8" w:space="0" w:color="000000"/>
            </w:tcBorders>
            <w:shd w:val="clear" w:color="auto" w:fill="F3F3F3"/>
          </w:tcPr>
          <w:p w14:paraId="49AAA754" w14:textId="77777777" w:rsidR="00170795" w:rsidRPr="00362205" w:rsidRDefault="00170795" w:rsidP="00E5579C">
            <w:pPr>
              <w:rPr>
                <w:rFonts w:ascii="標楷體" w:eastAsia="標楷體" w:hAnsi="標楷體"/>
              </w:rPr>
            </w:pPr>
            <w:r w:rsidRPr="00362205">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44CAB022" w14:textId="77777777" w:rsidR="00170795" w:rsidRDefault="00170795" w:rsidP="00E5579C">
            <w:pPr>
              <w:rPr>
                <w:rFonts w:ascii="標楷體" w:eastAsia="標楷體" w:hAnsi="標楷體" w:cs="新細明體"/>
                <w:kern w:val="0"/>
                <w:lang w:val="zh-TW"/>
              </w:rPr>
            </w:pPr>
            <w:r w:rsidRPr="009C7BAD">
              <w:rPr>
                <w:rFonts w:ascii="標楷體" w:eastAsia="標楷體" w:hAnsi="標楷體" w:cs="新細明體" w:hint="eastAsia"/>
                <w:kern w:val="0"/>
                <w:lang w:val="zh-TW"/>
              </w:rPr>
              <w:t>放款專員所屬業務部室</w:t>
            </w:r>
            <w:r>
              <w:rPr>
                <w:rFonts w:ascii="標楷體" w:eastAsia="標楷體" w:hAnsi="標楷體" w:cs="新細明體" w:hint="eastAsia"/>
                <w:kern w:val="0"/>
                <w:lang w:val="zh-TW"/>
              </w:rPr>
              <w:t>查詢</w:t>
            </w:r>
          </w:p>
          <w:p w14:paraId="32E21FED" w14:textId="2C7005F3" w:rsidR="00245762" w:rsidRPr="00362205" w:rsidRDefault="00245762" w:rsidP="00E5579C">
            <w:pPr>
              <w:rPr>
                <w:rFonts w:ascii="標楷體" w:eastAsia="標楷體" w:hAnsi="標楷體"/>
              </w:rPr>
            </w:pPr>
            <w:r>
              <w:rPr>
                <w:rFonts w:ascii="標楷體" w:eastAsia="標楷體" w:hAnsi="標楷體" w:cs="新細明體" w:hint="eastAsia"/>
                <w:kern w:val="0"/>
                <w:lang w:val="zh-TW"/>
              </w:rPr>
              <w:t>※資料庫:</w:t>
            </w:r>
            <w:r w:rsidRPr="0022279A">
              <w:rPr>
                <w:rFonts w:ascii="細明體" w:eastAsia="細明體" w:cs="細明體"/>
                <w:color w:val="000000"/>
                <w:kern w:val="0"/>
                <w:sz w:val="22"/>
                <w:szCs w:val="22"/>
              </w:rPr>
              <w:t xml:space="preserve"> CdAoDept</w:t>
            </w:r>
            <w:r w:rsidRPr="0022279A">
              <w:rPr>
                <w:rFonts w:ascii="細明體" w:eastAsia="細明體" w:cs="細明體" w:hint="eastAsia"/>
                <w:color w:val="000000"/>
                <w:kern w:val="0"/>
                <w:sz w:val="22"/>
                <w:szCs w:val="22"/>
              </w:rPr>
              <w:t>、</w:t>
            </w:r>
            <w:r w:rsidRPr="0022279A">
              <w:rPr>
                <w:rFonts w:ascii="細明體" w:eastAsia="細明體" w:cs="細明體"/>
                <w:color w:val="000000"/>
                <w:kern w:val="0"/>
                <w:sz w:val="22"/>
                <w:szCs w:val="22"/>
              </w:rPr>
              <w:t>CdEmp</w:t>
            </w:r>
            <w:r w:rsidRPr="0022279A">
              <w:rPr>
                <w:rFonts w:ascii="細明體" w:eastAsia="細明體" w:cs="細明體" w:hint="eastAsia"/>
                <w:color w:val="000000"/>
                <w:kern w:val="0"/>
                <w:sz w:val="22"/>
                <w:szCs w:val="22"/>
              </w:rPr>
              <w:t>、</w:t>
            </w:r>
            <w:r w:rsidRPr="0022279A">
              <w:rPr>
                <w:rFonts w:ascii="細明體" w:eastAsia="細明體" w:cs="細明體"/>
                <w:color w:val="000000"/>
                <w:kern w:val="0"/>
                <w:sz w:val="22"/>
                <w:szCs w:val="22"/>
              </w:rPr>
              <w:t>CdBcm</w:t>
            </w:r>
          </w:p>
        </w:tc>
      </w:tr>
      <w:tr w:rsidR="00170795" w:rsidRPr="00362205" w14:paraId="59219280" w14:textId="77777777" w:rsidTr="00E5579C">
        <w:trPr>
          <w:trHeight w:val="277"/>
        </w:trPr>
        <w:tc>
          <w:tcPr>
            <w:tcW w:w="1548" w:type="dxa"/>
            <w:tcBorders>
              <w:top w:val="single" w:sz="8" w:space="0" w:color="000000"/>
              <w:bottom w:val="single" w:sz="8" w:space="0" w:color="000000"/>
              <w:right w:val="single" w:sz="8" w:space="0" w:color="000000"/>
            </w:tcBorders>
            <w:shd w:val="clear" w:color="auto" w:fill="F3F3F3"/>
          </w:tcPr>
          <w:p w14:paraId="2E3A71A8" w14:textId="77777777" w:rsidR="00170795" w:rsidRPr="00362205" w:rsidRDefault="00170795" w:rsidP="00E5579C">
            <w:pPr>
              <w:rPr>
                <w:rFonts w:ascii="標楷體" w:eastAsia="標楷體" w:hAnsi="標楷體"/>
              </w:rPr>
            </w:pPr>
            <w:r w:rsidRPr="00362205">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1326F8C0" w14:textId="77777777" w:rsidR="00170795" w:rsidRPr="00362205" w:rsidRDefault="00170795" w:rsidP="00E5579C">
            <w:pPr>
              <w:rPr>
                <w:rFonts w:ascii="標楷體" w:eastAsia="標楷體" w:hAnsi="標楷體"/>
              </w:rPr>
            </w:pPr>
          </w:p>
        </w:tc>
      </w:tr>
      <w:tr w:rsidR="00170795" w:rsidRPr="00362205" w14:paraId="7029B554" w14:textId="77777777" w:rsidTr="00E5579C">
        <w:trPr>
          <w:trHeight w:val="773"/>
        </w:trPr>
        <w:tc>
          <w:tcPr>
            <w:tcW w:w="1548" w:type="dxa"/>
            <w:tcBorders>
              <w:top w:val="single" w:sz="8" w:space="0" w:color="000000"/>
              <w:bottom w:val="single" w:sz="8" w:space="0" w:color="000000"/>
              <w:right w:val="single" w:sz="8" w:space="0" w:color="000000"/>
            </w:tcBorders>
            <w:shd w:val="clear" w:color="auto" w:fill="F3F3F3"/>
          </w:tcPr>
          <w:p w14:paraId="77FE0D8A" w14:textId="77777777" w:rsidR="00170795" w:rsidRPr="00362205" w:rsidRDefault="00170795" w:rsidP="00E5579C">
            <w:pPr>
              <w:rPr>
                <w:rFonts w:ascii="標楷體" w:eastAsia="標楷體" w:hAnsi="標楷體"/>
              </w:rPr>
            </w:pPr>
            <w:r w:rsidRPr="00362205">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685A6D8D" w14:textId="77777777" w:rsidR="00170795" w:rsidRPr="00362205" w:rsidRDefault="00170795" w:rsidP="00E5579C">
            <w:pPr>
              <w:rPr>
                <w:rFonts w:ascii="標楷體" w:eastAsia="標楷體" w:hAnsi="標楷體"/>
              </w:rPr>
            </w:pPr>
          </w:p>
        </w:tc>
      </w:tr>
      <w:tr w:rsidR="00170795" w:rsidRPr="00362205" w14:paraId="043A79B0" w14:textId="77777777" w:rsidTr="00E5579C">
        <w:trPr>
          <w:trHeight w:val="321"/>
        </w:trPr>
        <w:tc>
          <w:tcPr>
            <w:tcW w:w="1548" w:type="dxa"/>
            <w:tcBorders>
              <w:top w:val="single" w:sz="8" w:space="0" w:color="000000"/>
              <w:bottom w:val="single" w:sz="8" w:space="0" w:color="000000"/>
              <w:right w:val="single" w:sz="8" w:space="0" w:color="000000"/>
            </w:tcBorders>
            <w:shd w:val="clear" w:color="auto" w:fill="F3F3F3"/>
          </w:tcPr>
          <w:p w14:paraId="0B1E4211" w14:textId="77777777" w:rsidR="00170795" w:rsidRPr="00362205" w:rsidRDefault="00170795" w:rsidP="00E5579C">
            <w:pPr>
              <w:rPr>
                <w:rFonts w:ascii="標楷體" w:eastAsia="標楷體" w:hAnsi="標楷體"/>
              </w:rPr>
            </w:pPr>
            <w:r w:rsidRPr="00362205">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22D9450B" w14:textId="77777777" w:rsidR="00170795" w:rsidRPr="00362205" w:rsidRDefault="00170795" w:rsidP="00E5579C">
            <w:pPr>
              <w:rPr>
                <w:rFonts w:ascii="標楷體" w:eastAsia="標楷體" w:hAnsi="標楷體"/>
              </w:rPr>
            </w:pPr>
          </w:p>
        </w:tc>
      </w:tr>
      <w:tr w:rsidR="00170795" w:rsidRPr="00362205" w14:paraId="19BE7121" w14:textId="77777777" w:rsidTr="00E5579C">
        <w:trPr>
          <w:trHeight w:val="1311"/>
        </w:trPr>
        <w:tc>
          <w:tcPr>
            <w:tcW w:w="1548" w:type="dxa"/>
            <w:tcBorders>
              <w:top w:val="single" w:sz="8" w:space="0" w:color="000000"/>
              <w:bottom w:val="single" w:sz="8" w:space="0" w:color="000000"/>
              <w:right w:val="single" w:sz="8" w:space="0" w:color="000000"/>
            </w:tcBorders>
            <w:shd w:val="clear" w:color="auto" w:fill="F3F3F3"/>
          </w:tcPr>
          <w:p w14:paraId="525AFB60" w14:textId="77777777" w:rsidR="00170795" w:rsidRPr="00362205" w:rsidRDefault="00170795" w:rsidP="00E5579C">
            <w:pPr>
              <w:rPr>
                <w:rFonts w:ascii="標楷體" w:eastAsia="標楷體" w:hAnsi="標楷體"/>
              </w:rPr>
            </w:pPr>
            <w:r w:rsidRPr="00362205">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076A72B0" w14:textId="77777777" w:rsidR="00170795" w:rsidRPr="00362205" w:rsidRDefault="00170795" w:rsidP="00E5579C">
            <w:pPr>
              <w:rPr>
                <w:rFonts w:ascii="標楷體" w:eastAsia="標楷體" w:hAnsi="標楷體"/>
              </w:rPr>
            </w:pPr>
          </w:p>
        </w:tc>
      </w:tr>
      <w:tr w:rsidR="00170795" w:rsidRPr="00362205" w14:paraId="625B1D6A" w14:textId="77777777" w:rsidTr="00E5579C">
        <w:trPr>
          <w:trHeight w:val="278"/>
        </w:trPr>
        <w:tc>
          <w:tcPr>
            <w:tcW w:w="1548" w:type="dxa"/>
            <w:tcBorders>
              <w:top w:val="single" w:sz="8" w:space="0" w:color="000000"/>
              <w:bottom w:val="single" w:sz="8" w:space="0" w:color="000000"/>
              <w:right w:val="single" w:sz="8" w:space="0" w:color="000000"/>
            </w:tcBorders>
            <w:shd w:val="clear" w:color="auto" w:fill="F3F3F3"/>
          </w:tcPr>
          <w:p w14:paraId="3A06B264" w14:textId="77777777" w:rsidR="00170795" w:rsidRPr="00362205" w:rsidRDefault="00170795" w:rsidP="00E5579C">
            <w:pPr>
              <w:rPr>
                <w:rFonts w:ascii="標楷體" w:eastAsia="標楷體" w:hAnsi="標楷體"/>
              </w:rPr>
            </w:pPr>
            <w:r w:rsidRPr="00362205">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2DF67108" w14:textId="77777777" w:rsidR="00170795" w:rsidRPr="00362205" w:rsidRDefault="00170795" w:rsidP="00E5579C">
            <w:pPr>
              <w:rPr>
                <w:rFonts w:ascii="標楷體" w:eastAsia="標楷體" w:hAnsi="標楷體"/>
              </w:rPr>
            </w:pPr>
          </w:p>
        </w:tc>
      </w:tr>
      <w:tr w:rsidR="00170795" w:rsidRPr="00362205" w14:paraId="3C1A4E44" w14:textId="77777777" w:rsidTr="00E5579C">
        <w:trPr>
          <w:trHeight w:val="358"/>
        </w:trPr>
        <w:tc>
          <w:tcPr>
            <w:tcW w:w="1548" w:type="dxa"/>
            <w:tcBorders>
              <w:top w:val="single" w:sz="8" w:space="0" w:color="000000"/>
              <w:bottom w:val="single" w:sz="8" w:space="0" w:color="000000"/>
              <w:right w:val="single" w:sz="8" w:space="0" w:color="000000"/>
            </w:tcBorders>
            <w:shd w:val="clear" w:color="auto" w:fill="F3F3F3"/>
          </w:tcPr>
          <w:p w14:paraId="5C845FB8" w14:textId="77777777" w:rsidR="00170795" w:rsidRPr="00362205" w:rsidRDefault="00170795" w:rsidP="00E5579C">
            <w:pPr>
              <w:rPr>
                <w:rFonts w:ascii="標楷體" w:eastAsia="標楷體" w:hAnsi="標楷體"/>
              </w:rPr>
            </w:pPr>
            <w:r w:rsidRPr="00362205">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5D590B7B" w14:textId="77777777" w:rsidR="00170795" w:rsidRPr="00362205" w:rsidRDefault="00170795" w:rsidP="00E5579C">
            <w:pPr>
              <w:rPr>
                <w:rFonts w:ascii="標楷體" w:eastAsia="標楷體" w:hAnsi="標楷體"/>
              </w:rPr>
            </w:pPr>
          </w:p>
        </w:tc>
      </w:tr>
      <w:tr w:rsidR="00170795" w:rsidRPr="00362205" w14:paraId="6ED78377" w14:textId="77777777" w:rsidTr="00E5579C">
        <w:trPr>
          <w:trHeight w:val="278"/>
        </w:trPr>
        <w:tc>
          <w:tcPr>
            <w:tcW w:w="1548" w:type="dxa"/>
            <w:tcBorders>
              <w:top w:val="single" w:sz="8" w:space="0" w:color="000000"/>
              <w:bottom w:val="single" w:sz="8" w:space="0" w:color="000000"/>
              <w:right w:val="single" w:sz="8" w:space="0" w:color="000000"/>
            </w:tcBorders>
            <w:shd w:val="clear" w:color="auto" w:fill="F3F3F3"/>
          </w:tcPr>
          <w:p w14:paraId="583965B6" w14:textId="77777777" w:rsidR="00170795" w:rsidRPr="00362205" w:rsidRDefault="00170795" w:rsidP="00E5579C">
            <w:pPr>
              <w:rPr>
                <w:rFonts w:ascii="標楷體" w:eastAsia="標楷體" w:hAnsi="標楷體"/>
              </w:rPr>
            </w:pPr>
            <w:r w:rsidRPr="00362205">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2CFFDD3F" w14:textId="77777777" w:rsidR="00170795" w:rsidRPr="00362205" w:rsidRDefault="00170795" w:rsidP="00E5579C">
            <w:pPr>
              <w:rPr>
                <w:rFonts w:ascii="標楷體" w:eastAsia="標楷體" w:hAnsi="標楷體"/>
              </w:rPr>
            </w:pPr>
          </w:p>
        </w:tc>
      </w:tr>
    </w:tbl>
    <w:p w14:paraId="5CDB544E" w14:textId="77777777" w:rsidR="00170795" w:rsidRDefault="00170795" w:rsidP="00170795">
      <w:pPr>
        <w:ind w:left="1440"/>
      </w:pPr>
    </w:p>
    <w:p w14:paraId="653E19B6" w14:textId="77777777" w:rsidR="00170795" w:rsidRDefault="00170795" w:rsidP="00D01BCC">
      <w:pPr>
        <w:pStyle w:val="a"/>
      </w:pPr>
      <w:r w:rsidRPr="00362205">
        <w:t>UI畫面</w:t>
      </w:r>
      <w:r>
        <w:rPr>
          <w:rFonts w:hint="eastAsia"/>
        </w:rPr>
        <w:t>:</w:t>
      </w:r>
    </w:p>
    <w:p w14:paraId="1A6D521B" w14:textId="77777777" w:rsidR="00170795" w:rsidRPr="000D1C5B" w:rsidRDefault="00170795" w:rsidP="00170795">
      <w:pPr>
        <w:rPr>
          <w:rFonts w:ascii="標楷體" w:hAnsi="標楷體"/>
        </w:rPr>
      </w:pPr>
      <w:r>
        <w:rPr>
          <w:rFonts w:ascii="標楷體" w:eastAsia="標楷體" w:hAnsi="標楷體" w:hint="eastAsia"/>
        </w:rPr>
        <w:t>輸入畫面:</w:t>
      </w:r>
    </w:p>
    <w:p w14:paraId="6EF39A5E" w14:textId="22630D49" w:rsidR="00170795" w:rsidRPr="000D1C5B" w:rsidRDefault="00170795" w:rsidP="00170795">
      <w:r w:rsidRPr="00170795">
        <w:rPr>
          <w:noProof/>
        </w:rPr>
        <w:drawing>
          <wp:inline distT="0" distB="0" distL="0" distR="0" wp14:anchorId="4D016EFA" wp14:editId="4905BC71">
            <wp:extent cx="6479540" cy="1187450"/>
            <wp:effectExtent l="0" t="0" r="0" b="0"/>
            <wp:docPr id="141" name="圖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479540" cy="1187450"/>
                    </a:xfrm>
                    <a:prstGeom prst="rect">
                      <a:avLst/>
                    </a:prstGeom>
                  </pic:spPr>
                </pic:pic>
              </a:graphicData>
            </a:graphic>
          </wp:inline>
        </w:drawing>
      </w:r>
    </w:p>
    <w:p w14:paraId="1275E9B5" w14:textId="77777777" w:rsidR="00170795" w:rsidRDefault="00170795" w:rsidP="00170795"/>
    <w:p w14:paraId="50938B69" w14:textId="77777777" w:rsidR="00170795" w:rsidRPr="00362205" w:rsidRDefault="00170795" w:rsidP="00D01BCC">
      <w:pPr>
        <w:pStyle w:val="a"/>
      </w:pPr>
      <w:r>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67"/>
        <w:gridCol w:w="1145"/>
        <w:gridCol w:w="1059"/>
        <w:gridCol w:w="1096"/>
        <w:gridCol w:w="1174"/>
        <w:gridCol w:w="675"/>
        <w:gridCol w:w="696"/>
        <w:gridCol w:w="3529"/>
      </w:tblGrid>
      <w:tr w:rsidR="00170795" w:rsidRPr="00362205" w14:paraId="5B8A7FAC" w14:textId="77777777" w:rsidTr="0022279A">
        <w:trPr>
          <w:trHeight w:val="388"/>
          <w:jc w:val="center"/>
        </w:trPr>
        <w:tc>
          <w:tcPr>
            <w:tcW w:w="567" w:type="dxa"/>
            <w:vMerge w:val="restart"/>
          </w:tcPr>
          <w:p w14:paraId="47581FFF" w14:textId="77777777" w:rsidR="00170795" w:rsidRPr="00362205" w:rsidRDefault="00170795" w:rsidP="00E5579C">
            <w:pPr>
              <w:rPr>
                <w:rFonts w:ascii="標楷體" w:eastAsia="標楷體" w:hAnsi="標楷體"/>
              </w:rPr>
            </w:pPr>
            <w:r w:rsidRPr="00362205">
              <w:rPr>
                <w:rFonts w:ascii="標楷體" w:eastAsia="標楷體" w:hAnsi="標楷體"/>
              </w:rPr>
              <w:t>序號</w:t>
            </w:r>
          </w:p>
        </w:tc>
        <w:tc>
          <w:tcPr>
            <w:tcW w:w="1145" w:type="dxa"/>
            <w:vMerge w:val="restart"/>
          </w:tcPr>
          <w:p w14:paraId="1AD06636" w14:textId="77777777" w:rsidR="00170795" w:rsidRPr="00362205" w:rsidRDefault="00170795" w:rsidP="00E5579C">
            <w:pPr>
              <w:rPr>
                <w:rFonts w:ascii="標楷體" w:eastAsia="標楷體" w:hAnsi="標楷體"/>
              </w:rPr>
            </w:pPr>
            <w:r w:rsidRPr="00362205">
              <w:rPr>
                <w:rFonts w:ascii="標楷體" w:eastAsia="標楷體" w:hAnsi="標楷體"/>
              </w:rPr>
              <w:t>欄位</w:t>
            </w:r>
          </w:p>
        </w:tc>
        <w:tc>
          <w:tcPr>
            <w:tcW w:w="4700" w:type="dxa"/>
            <w:gridSpan w:val="5"/>
          </w:tcPr>
          <w:p w14:paraId="47EDE0A9" w14:textId="77777777" w:rsidR="00170795" w:rsidRPr="00362205" w:rsidRDefault="00170795" w:rsidP="00E5579C">
            <w:pPr>
              <w:jc w:val="center"/>
              <w:rPr>
                <w:rFonts w:ascii="標楷體" w:eastAsia="標楷體" w:hAnsi="標楷體"/>
              </w:rPr>
            </w:pPr>
            <w:r w:rsidRPr="00362205">
              <w:rPr>
                <w:rFonts w:ascii="標楷體" w:eastAsia="標楷體" w:hAnsi="標楷體"/>
              </w:rPr>
              <w:t>說明</w:t>
            </w:r>
          </w:p>
        </w:tc>
        <w:tc>
          <w:tcPr>
            <w:tcW w:w="3529" w:type="dxa"/>
            <w:vMerge w:val="restart"/>
          </w:tcPr>
          <w:p w14:paraId="0BD09255" w14:textId="77777777" w:rsidR="00170795" w:rsidRPr="00362205" w:rsidRDefault="00170795" w:rsidP="00E5579C">
            <w:pPr>
              <w:rPr>
                <w:rFonts w:ascii="標楷體" w:eastAsia="標楷體" w:hAnsi="標楷體"/>
              </w:rPr>
            </w:pPr>
            <w:r w:rsidRPr="00362205">
              <w:rPr>
                <w:rFonts w:ascii="標楷體" w:eastAsia="標楷體" w:hAnsi="標楷體"/>
              </w:rPr>
              <w:t>處理邏輯及注意事項</w:t>
            </w:r>
          </w:p>
        </w:tc>
      </w:tr>
      <w:tr w:rsidR="00170795" w:rsidRPr="00362205" w14:paraId="57CD2111" w14:textId="77777777" w:rsidTr="0022279A">
        <w:trPr>
          <w:trHeight w:val="244"/>
          <w:jc w:val="center"/>
        </w:trPr>
        <w:tc>
          <w:tcPr>
            <w:tcW w:w="567" w:type="dxa"/>
            <w:vMerge/>
          </w:tcPr>
          <w:p w14:paraId="6B50DD8C" w14:textId="77777777" w:rsidR="00170795" w:rsidRPr="00362205" w:rsidRDefault="00170795" w:rsidP="00E5579C">
            <w:pPr>
              <w:rPr>
                <w:rFonts w:ascii="標楷體" w:eastAsia="標楷體" w:hAnsi="標楷體"/>
              </w:rPr>
            </w:pPr>
          </w:p>
        </w:tc>
        <w:tc>
          <w:tcPr>
            <w:tcW w:w="1145" w:type="dxa"/>
            <w:vMerge/>
          </w:tcPr>
          <w:p w14:paraId="18502B90" w14:textId="77777777" w:rsidR="00170795" w:rsidRPr="00362205" w:rsidRDefault="00170795" w:rsidP="00E5579C">
            <w:pPr>
              <w:rPr>
                <w:rFonts w:ascii="標楷體" w:eastAsia="標楷體" w:hAnsi="標楷體"/>
              </w:rPr>
            </w:pPr>
          </w:p>
        </w:tc>
        <w:tc>
          <w:tcPr>
            <w:tcW w:w="1059" w:type="dxa"/>
          </w:tcPr>
          <w:p w14:paraId="56A3F5C6" w14:textId="77777777" w:rsidR="00170795" w:rsidRPr="00362205" w:rsidRDefault="00170795" w:rsidP="00E5579C">
            <w:pPr>
              <w:rPr>
                <w:rFonts w:ascii="標楷體" w:eastAsia="標楷體" w:hAnsi="標楷體"/>
              </w:rPr>
            </w:pPr>
            <w:r w:rsidRPr="004E09B8">
              <w:rPr>
                <w:rFonts w:ascii="標楷體" w:eastAsia="標楷體" w:hAnsi="標楷體" w:hint="eastAsia"/>
              </w:rPr>
              <w:t>資料型態長度</w:t>
            </w:r>
          </w:p>
        </w:tc>
        <w:tc>
          <w:tcPr>
            <w:tcW w:w="1096" w:type="dxa"/>
          </w:tcPr>
          <w:p w14:paraId="6B188B30" w14:textId="77777777" w:rsidR="00170795" w:rsidRPr="00362205" w:rsidRDefault="00170795" w:rsidP="00E5579C">
            <w:pPr>
              <w:rPr>
                <w:rFonts w:ascii="標楷體" w:eastAsia="標楷體" w:hAnsi="標楷體"/>
              </w:rPr>
            </w:pPr>
            <w:r w:rsidRPr="00362205">
              <w:rPr>
                <w:rFonts w:ascii="標楷體" w:eastAsia="標楷體" w:hAnsi="標楷體"/>
              </w:rPr>
              <w:t>預設值</w:t>
            </w:r>
          </w:p>
        </w:tc>
        <w:tc>
          <w:tcPr>
            <w:tcW w:w="1174" w:type="dxa"/>
          </w:tcPr>
          <w:p w14:paraId="27A09D9C" w14:textId="77777777" w:rsidR="00170795" w:rsidRPr="00362205" w:rsidRDefault="00170795" w:rsidP="00E5579C">
            <w:pPr>
              <w:rPr>
                <w:rFonts w:ascii="標楷體" w:eastAsia="標楷體" w:hAnsi="標楷體"/>
              </w:rPr>
            </w:pPr>
            <w:r w:rsidRPr="00362205">
              <w:rPr>
                <w:rFonts w:ascii="標楷體" w:eastAsia="標楷體" w:hAnsi="標楷體"/>
              </w:rPr>
              <w:t>選單內容</w:t>
            </w:r>
          </w:p>
        </w:tc>
        <w:tc>
          <w:tcPr>
            <w:tcW w:w="675" w:type="dxa"/>
          </w:tcPr>
          <w:p w14:paraId="57CB362C" w14:textId="77777777" w:rsidR="00170795" w:rsidRPr="00362205" w:rsidRDefault="00170795" w:rsidP="00E5579C">
            <w:pPr>
              <w:rPr>
                <w:rFonts w:ascii="標楷體" w:eastAsia="標楷體" w:hAnsi="標楷體"/>
              </w:rPr>
            </w:pPr>
            <w:r w:rsidRPr="00362205">
              <w:rPr>
                <w:rFonts w:ascii="標楷體" w:eastAsia="標楷體" w:hAnsi="標楷體"/>
              </w:rPr>
              <w:t>必填</w:t>
            </w:r>
          </w:p>
        </w:tc>
        <w:tc>
          <w:tcPr>
            <w:tcW w:w="696" w:type="dxa"/>
          </w:tcPr>
          <w:p w14:paraId="29EA2149" w14:textId="77777777" w:rsidR="00170795" w:rsidRPr="00362205" w:rsidRDefault="00170795" w:rsidP="00E5579C">
            <w:pPr>
              <w:rPr>
                <w:rFonts w:ascii="標楷體" w:eastAsia="標楷體" w:hAnsi="標楷體"/>
              </w:rPr>
            </w:pPr>
            <w:r w:rsidRPr="00362205">
              <w:rPr>
                <w:rFonts w:ascii="標楷體" w:eastAsia="標楷體" w:hAnsi="標楷體"/>
              </w:rPr>
              <w:t>R/W</w:t>
            </w:r>
          </w:p>
        </w:tc>
        <w:tc>
          <w:tcPr>
            <w:tcW w:w="3529" w:type="dxa"/>
            <w:vMerge/>
          </w:tcPr>
          <w:p w14:paraId="160BA532" w14:textId="77777777" w:rsidR="00170795" w:rsidRPr="00362205" w:rsidRDefault="00170795" w:rsidP="00E5579C">
            <w:pPr>
              <w:rPr>
                <w:rFonts w:ascii="標楷體" w:eastAsia="標楷體" w:hAnsi="標楷體"/>
              </w:rPr>
            </w:pPr>
          </w:p>
        </w:tc>
      </w:tr>
      <w:tr w:rsidR="00170795" w:rsidRPr="00362205" w14:paraId="64DDE43B" w14:textId="77777777" w:rsidTr="0022279A">
        <w:trPr>
          <w:trHeight w:val="244"/>
          <w:jc w:val="center"/>
        </w:trPr>
        <w:tc>
          <w:tcPr>
            <w:tcW w:w="567" w:type="dxa"/>
          </w:tcPr>
          <w:p w14:paraId="737A61F7" w14:textId="77777777" w:rsidR="00170795" w:rsidRPr="00362205" w:rsidRDefault="00170795" w:rsidP="00E5579C">
            <w:pPr>
              <w:rPr>
                <w:rFonts w:ascii="標楷體" w:eastAsia="標楷體" w:hAnsi="標楷體"/>
              </w:rPr>
            </w:pPr>
            <w:r w:rsidRPr="00362205">
              <w:rPr>
                <w:rFonts w:ascii="標楷體" w:eastAsia="標楷體" w:hAnsi="標楷體" w:hint="eastAsia"/>
              </w:rPr>
              <w:t>1.</w:t>
            </w:r>
          </w:p>
        </w:tc>
        <w:tc>
          <w:tcPr>
            <w:tcW w:w="1145" w:type="dxa"/>
          </w:tcPr>
          <w:p w14:paraId="390D23F0" w14:textId="1772682A" w:rsidR="00170795" w:rsidRPr="00362205" w:rsidRDefault="00170795" w:rsidP="00E5579C">
            <w:pPr>
              <w:rPr>
                <w:rFonts w:ascii="標楷體" w:eastAsia="標楷體" w:hAnsi="標楷體"/>
              </w:rPr>
            </w:pPr>
            <w:r>
              <w:rPr>
                <w:rFonts w:ascii="標楷體" w:eastAsia="標楷體" w:hAnsi="標楷體" w:hint="eastAsia"/>
              </w:rPr>
              <w:t>員工編號</w:t>
            </w:r>
          </w:p>
        </w:tc>
        <w:tc>
          <w:tcPr>
            <w:tcW w:w="1059" w:type="dxa"/>
          </w:tcPr>
          <w:p w14:paraId="4828748C" w14:textId="1578BFF7" w:rsidR="00170795" w:rsidRPr="00362205" w:rsidRDefault="00170795" w:rsidP="00E5579C">
            <w:pPr>
              <w:rPr>
                <w:rFonts w:ascii="標楷體" w:eastAsia="標楷體" w:hAnsi="標楷體"/>
              </w:rPr>
            </w:pPr>
            <w:r>
              <w:rPr>
                <w:rFonts w:ascii="標楷體" w:eastAsia="標楷體" w:hAnsi="標楷體" w:hint="eastAsia"/>
              </w:rPr>
              <w:t>X</w:t>
            </w:r>
            <w:r>
              <w:rPr>
                <w:rFonts w:ascii="標楷體" w:eastAsia="標楷體" w:hAnsi="標楷體"/>
              </w:rPr>
              <w:t>(6)</w:t>
            </w:r>
          </w:p>
        </w:tc>
        <w:tc>
          <w:tcPr>
            <w:tcW w:w="1096" w:type="dxa"/>
          </w:tcPr>
          <w:p w14:paraId="530BE7D7" w14:textId="77777777" w:rsidR="00170795" w:rsidRPr="00362205" w:rsidRDefault="00170795" w:rsidP="00E5579C">
            <w:pPr>
              <w:rPr>
                <w:rFonts w:ascii="標楷體" w:eastAsia="標楷體" w:hAnsi="標楷體"/>
              </w:rPr>
            </w:pPr>
          </w:p>
        </w:tc>
        <w:tc>
          <w:tcPr>
            <w:tcW w:w="1174" w:type="dxa"/>
          </w:tcPr>
          <w:p w14:paraId="0AC9F9CD" w14:textId="77777777" w:rsidR="00170795" w:rsidRPr="00362205" w:rsidRDefault="00170795" w:rsidP="00E5579C">
            <w:pPr>
              <w:rPr>
                <w:rFonts w:ascii="標楷體" w:eastAsia="標楷體" w:hAnsi="標楷體"/>
              </w:rPr>
            </w:pPr>
          </w:p>
        </w:tc>
        <w:tc>
          <w:tcPr>
            <w:tcW w:w="675" w:type="dxa"/>
          </w:tcPr>
          <w:p w14:paraId="0180E706" w14:textId="77777777" w:rsidR="00170795" w:rsidRPr="00362205" w:rsidRDefault="00170795" w:rsidP="00E5579C">
            <w:pPr>
              <w:rPr>
                <w:rFonts w:ascii="標楷體" w:eastAsia="標楷體" w:hAnsi="標楷體"/>
              </w:rPr>
            </w:pPr>
          </w:p>
        </w:tc>
        <w:tc>
          <w:tcPr>
            <w:tcW w:w="696" w:type="dxa"/>
          </w:tcPr>
          <w:p w14:paraId="492B7179" w14:textId="77777777" w:rsidR="00170795" w:rsidRPr="00362205" w:rsidRDefault="00170795" w:rsidP="00E5579C">
            <w:pPr>
              <w:rPr>
                <w:rFonts w:ascii="標楷體" w:eastAsia="標楷體" w:hAnsi="標楷體"/>
              </w:rPr>
            </w:pPr>
          </w:p>
        </w:tc>
        <w:tc>
          <w:tcPr>
            <w:tcW w:w="3529" w:type="dxa"/>
          </w:tcPr>
          <w:p w14:paraId="22AD13D0" w14:textId="636FC7D5" w:rsidR="00170795" w:rsidRPr="00362205" w:rsidRDefault="00170795" w:rsidP="00E5579C">
            <w:pPr>
              <w:rPr>
                <w:rFonts w:ascii="標楷體" w:eastAsia="標楷體" w:hAnsi="標楷體"/>
              </w:rPr>
            </w:pPr>
            <w:r>
              <w:rPr>
                <w:rFonts w:ascii="標楷體" w:eastAsia="標楷體" w:hAnsi="標楷體" w:hint="eastAsia"/>
              </w:rPr>
              <w:t>可不輸入,查詢全部資料</w:t>
            </w:r>
          </w:p>
        </w:tc>
      </w:tr>
    </w:tbl>
    <w:p w14:paraId="2F89AB30" w14:textId="77777777" w:rsidR="00170795" w:rsidRPr="000D1C5B" w:rsidRDefault="00170795" w:rsidP="00170795"/>
    <w:p w14:paraId="43F97BDA" w14:textId="77777777" w:rsidR="00170795" w:rsidRPr="0022279A" w:rsidRDefault="00170795" w:rsidP="0022279A">
      <w:pPr>
        <w:ind w:left="1701"/>
      </w:pPr>
    </w:p>
    <w:p w14:paraId="0C7CC6D4" w14:textId="77777777" w:rsidR="00170795" w:rsidRDefault="00170795">
      <w:pPr>
        <w:widowControl/>
        <w:rPr>
          <w:rFonts w:ascii="標楷體" w:eastAsia="標楷體" w:hAnsi="標楷體" w:cs="新細明體"/>
          <w:kern w:val="0"/>
          <w:sz w:val="32"/>
          <w:szCs w:val="20"/>
          <w:lang w:val="zh-TW"/>
        </w:rPr>
      </w:pPr>
      <w:r>
        <w:rPr>
          <w:rFonts w:ascii="標楷體" w:hAnsi="標楷體" w:cs="新細明體"/>
          <w:kern w:val="0"/>
          <w:lang w:val="zh-TW"/>
        </w:rPr>
        <w:br w:type="page"/>
      </w:r>
    </w:p>
    <w:p w14:paraId="79106A2A" w14:textId="0DBEDFFF" w:rsidR="00F65F49" w:rsidRPr="00197760" w:rsidRDefault="00170795" w:rsidP="00F65F49">
      <w:pPr>
        <w:pStyle w:val="3"/>
        <w:numPr>
          <w:ilvl w:val="2"/>
          <w:numId w:val="1"/>
        </w:numPr>
        <w:rPr>
          <w:rFonts w:ascii="標楷體" w:hAnsi="標楷體"/>
          <w:szCs w:val="32"/>
        </w:rPr>
      </w:pPr>
      <w:r>
        <w:rPr>
          <w:rFonts w:ascii="標楷體" w:hAnsi="標楷體" w:hint="eastAsia"/>
        </w:rPr>
        <w:lastRenderedPageBreak/>
        <w:t>L6753</w:t>
      </w:r>
      <w:r w:rsidRPr="00197760">
        <w:rPr>
          <w:rFonts w:ascii="標楷體" w:hAnsi="標楷體" w:cs="新細明體" w:hint="eastAsia"/>
          <w:kern w:val="0"/>
          <w:szCs w:val="32"/>
          <w:lang w:val="zh-TW"/>
        </w:rPr>
        <w:t>放款專員所屬業務部室維護</w:t>
      </w:r>
    </w:p>
    <w:p w14:paraId="4097C269" w14:textId="77777777" w:rsidR="00F65F49" w:rsidRPr="00362205" w:rsidRDefault="00F65F49" w:rsidP="00D01BCC">
      <w:pPr>
        <w:pStyle w:val="a"/>
      </w:pPr>
      <w:r w:rsidRPr="00362205">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F65F49" w:rsidRPr="00362205" w14:paraId="1AD26AB2" w14:textId="77777777" w:rsidTr="00A4242B">
        <w:trPr>
          <w:trHeight w:val="277"/>
        </w:trPr>
        <w:tc>
          <w:tcPr>
            <w:tcW w:w="1548" w:type="dxa"/>
            <w:tcBorders>
              <w:top w:val="single" w:sz="8" w:space="0" w:color="000000"/>
              <w:bottom w:val="single" w:sz="8" w:space="0" w:color="000000"/>
              <w:right w:val="single" w:sz="8" w:space="0" w:color="000000"/>
            </w:tcBorders>
            <w:shd w:val="clear" w:color="auto" w:fill="F3F3F3"/>
          </w:tcPr>
          <w:p w14:paraId="190A09C4" w14:textId="77777777" w:rsidR="00F65F49" w:rsidRPr="00362205" w:rsidRDefault="00F65F49" w:rsidP="00A4242B">
            <w:pPr>
              <w:rPr>
                <w:rFonts w:ascii="標楷體" w:eastAsia="標楷體" w:hAnsi="標楷體"/>
              </w:rPr>
            </w:pPr>
            <w:r w:rsidRPr="00362205">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312572F4" w14:textId="77777777" w:rsidR="00F65F49" w:rsidRPr="00197760" w:rsidRDefault="00197760" w:rsidP="00A4242B">
            <w:pPr>
              <w:rPr>
                <w:rFonts w:ascii="標楷體" w:eastAsia="標楷體" w:hAnsi="標楷體"/>
              </w:rPr>
            </w:pPr>
            <w:r w:rsidRPr="00197760">
              <w:rPr>
                <w:rFonts w:ascii="標楷體" w:eastAsia="標楷體" w:hAnsi="標楷體" w:cs="新細明體" w:hint="eastAsia"/>
                <w:kern w:val="0"/>
                <w:lang w:val="zh-TW"/>
              </w:rPr>
              <w:t>放款專員所屬業務部室維護</w:t>
            </w:r>
          </w:p>
          <w:p w14:paraId="424FD2FD" w14:textId="77777777" w:rsidR="00F65F49" w:rsidRDefault="00C31A2B" w:rsidP="00C31A2B">
            <w:pPr>
              <w:rPr>
                <w:rFonts w:ascii="標楷體" w:eastAsia="標楷體" w:hAnsi="標楷體"/>
              </w:rPr>
            </w:pPr>
            <w:r w:rsidRPr="00C31A2B">
              <w:rPr>
                <w:rFonts w:ascii="標楷體" w:eastAsia="標楷體" w:hAnsi="標楷體" w:hint="eastAsia"/>
              </w:rPr>
              <w:t>建立</w:t>
            </w:r>
            <w:r w:rsidRPr="00197760">
              <w:rPr>
                <w:rFonts w:ascii="標楷體" w:eastAsia="標楷體" w:hAnsi="標楷體" w:cs="新細明體" w:hint="eastAsia"/>
                <w:kern w:val="0"/>
                <w:lang w:val="zh-TW"/>
              </w:rPr>
              <w:t>放款專員</w:t>
            </w:r>
            <w:r w:rsidRPr="00C92F40">
              <w:rPr>
                <w:rFonts w:ascii="標楷體" w:eastAsia="標楷體" w:hAnsi="標楷體" w:hint="eastAsia"/>
              </w:rPr>
              <w:t>員工代號</w:t>
            </w:r>
            <w:r w:rsidRPr="00C31A2B">
              <w:rPr>
                <w:rFonts w:ascii="標楷體" w:eastAsia="標楷體" w:hAnsi="標楷體" w:hint="eastAsia"/>
              </w:rPr>
              <w:t>及</w:t>
            </w:r>
            <w:r w:rsidRPr="00C92F40">
              <w:rPr>
                <w:rFonts w:ascii="標楷體" w:eastAsia="標楷體" w:hAnsi="標楷體" w:hint="eastAsia"/>
              </w:rPr>
              <w:t>部室代號</w:t>
            </w:r>
            <w:r w:rsidRPr="00C31A2B">
              <w:rPr>
                <w:rFonts w:ascii="標楷體" w:eastAsia="標楷體" w:hAnsi="標楷體" w:hint="eastAsia"/>
              </w:rPr>
              <w:t>等資料。</w:t>
            </w:r>
          </w:p>
          <w:p w14:paraId="04B7D0D0" w14:textId="50FDFB83" w:rsidR="00245762" w:rsidRPr="00362205" w:rsidRDefault="00245762" w:rsidP="00C31A2B">
            <w:pPr>
              <w:rPr>
                <w:rFonts w:ascii="標楷體" w:eastAsia="標楷體" w:hAnsi="標楷體"/>
              </w:rPr>
            </w:pPr>
            <w:r>
              <w:rPr>
                <w:rFonts w:ascii="標楷體" w:eastAsia="標楷體" w:hAnsi="標楷體" w:cs="新細明體" w:hint="eastAsia"/>
                <w:kern w:val="0"/>
                <w:lang w:val="zh-TW"/>
              </w:rPr>
              <w:t>※資料庫:</w:t>
            </w:r>
            <w:r w:rsidRPr="000D1C5B">
              <w:rPr>
                <w:rFonts w:ascii="細明體" w:eastAsia="細明體" w:cs="細明體"/>
                <w:color w:val="000000"/>
                <w:kern w:val="0"/>
                <w:sz w:val="22"/>
                <w:szCs w:val="22"/>
              </w:rPr>
              <w:t xml:space="preserve"> CdAoDept</w:t>
            </w:r>
          </w:p>
        </w:tc>
      </w:tr>
      <w:tr w:rsidR="00F65F49" w:rsidRPr="00362205" w14:paraId="00FD0B0A" w14:textId="77777777" w:rsidTr="00A4242B">
        <w:trPr>
          <w:trHeight w:val="277"/>
        </w:trPr>
        <w:tc>
          <w:tcPr>
            <w:tcW w:w="1548" w:type="dxa"/>
            <w:tcBorders>
              <w:top w:val="single" w:sz="8" w:space="0" w:color="000000"/>
              <w:bottom w:val="single" w:sz="8" w:space="0" w:color="000000"/>
              <w:right w:val="single" w:sz="8" w:space="0" w:color="000000"/>
            </w:tcBorders>
            <w:shd w:val="clear" w:color="auto" w:fill="F3F3F3"/>
          </w:tcPr>
          <w:p w14:paraId="1553EBCF" w14:textId="77777777" w:rsidR="00F65F49" w:rsidRPr="00362205" w:rsidRDefault="00F65F49" w:rsidP="00A4242B">
            <w:pPr>
              <w:rPr>
                <w:rFonts w:ascii="標楷體" w:eastAsia="標楷體" w:hAnsi="標楷體"/>
              </w:rPr>
            </w:pPr>
            <w:r w:rsidRPr="00362205">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4F8A2011" w14:textId="77777777" w:rsidR="00F65F49" w:rsidRPr="00362205" w:rsidRDefault="00F65F49" w:rsidP="00A4242B">
            <w:pPr>
              <w:rPr>
                <w:rFonts w:ascii="標楷體" w:eastAsia="標楷體" w:hAnsi="標楷體"/>
              </w:rPr>
            </w:pPr>
          </w:p>
        </w:tc>
      </w:tr>
      <w:tr w:rsidR="00F65F49" w:rsidRPr="00362205" w14:paraId="0A1682C4" w14:textId="77777777" w:rsidTr="00A4242B">
        <w:trPr>
          <w:trHeight w:val="773"/>
        </w:trPr>
        <w:tc>
          <w:tcPr>
            <w:tcW w:w="1548" w:type="dxa"/>
            <w:tcBorders>
              <w:top w:val="single" w:sz="8" w:space="0" w:color="000000"/>
              <w:bottom w:val="single" w:sz="8" w:space="0" w:color="000000"/>
              <w:right w:val="single" w:sz="8" w:space="0" w:color="000000"/>
            </w:tcBorders>
            <w:shd w:val="clear" w:color="auto" w:fill="F3F3F3"/>
          </w:tcPr>
          <w:p w14:paraId="069D3077" w14:textId="77777777" w:rsidR="00F65F49" w:rsidRPr="00362205" w:rsidRDefault="00F65F49" w:rsidP="00A4242B">
            <w:pPr>
              <w:rPr>
                <w:rFonts w:ascii="標楷體" w:eastAsia="標楷體" w:hAnsi="標楷體"/>
              </w:rPr>
            </w:pPr>
            <w:r w:rsidRPr="00362205">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5758F0B0" w14:textId="77777777" w:rsidR="00F65F49" w:rsidRPr="00362205" w:rsidRDefault="00F65F49" w:rsidP="00A4242B">
            <w:pPr>
              <w:rPr>
                <w:rFonts w:ascii="標楷體" w:eastAsia="標楷體" w:hAnsi="標楷體"/>
              </w:rPr>
            </w:pPr>
          </w:p>
        </w:tc>
      </w:tr>
      <w:tr w:rsidR="00F65F49" w:rsidRPr="00362205" w14:paraId="54717C30" w14:textId="77777777" w:rsidTr="00A4242B">
        <w:trPr>
          <w:trHeight w:val="321"/>
        </w:trPr>
        <w:tc>
          <w:tcPr>
            <w:tcW w:w="1548" w:type="dxa"/>
            <w:tcBorders>
              <w:top w:val="single" w:sz="8" w:space="0" w:color="000000"/>
              <w:bottom w:val="single" w:sz="8" w:space="0" w:color="000000"/>
              <w:right w:val="single" w:sz="8" w:space="0" w:color="000000"/>
            </w:tcBorders>
            <w:shd w:val="clear" w:color="auto" w:fill="F3F3F3"/>
          </w:tcPr>
          <w:p w14:paraId="1CA33FDE" w14:textId="77777777" w:rsidR="00F65F49" w:rsidRPr="00362205" w:rsidRDefault="00F65F49" w:rsidP="00A4242B">
            <w:pPr>
              <w:rPr>
                <w:rFonts w:ascii="標楷體" w:eastAsia="標楷體" w:hAnsi="標楷體"/>
              </w:rPr>
            </w:pPr>
            <w:r w:rsidRPr="00362205">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3DD5F6FF" w14:textId="77777777" w:rsidR="00F65F49" w:rsidRPr="00362205" w:rsidRDefault="00F65F49" w:rsidP="00A4242B">
            <w:pPr>
              <w:rPr>
                <w:rFonts w:ascii="標楷體" w:eastAsia="標楷體" w:hAnsi="標楷體"/>
              </w:rPr>
            </w:pPr>
          </w:p>
        </w:tc>
      </w:tr>
      <w:tr w:rsidR="00F65F49" w:rsidRPr="00362205" w14:paraId="3CCF0917" w14:textId="77777777" w:rsidTr="00A4242B">
        <w:trPr>
          <w:trHeight w:val="1311"/>
        </w:trPr>
        <w:tc>
          <w:tcPr>
            <w:tcW w:w="1548" w:type="dxa"/>
            <w:tcBorders>
              <w:top w:val="single" w:sz="8" w:space="0" w:color="000000"/>
              <w:bottom w:val="single" w:sz="8" w:space="0" w:color="000000"/>
              <w:right w:val="single" w:sz="8" w:space="0" w:color="000000"/>
            </w:tcBorders>
            <w:shd w:val="clear" w:color="auto" w:fill="F3F3F3"/>
          </w:tcPr>
          <w:p w14:paraId="20B61854" w14:textId="77777777" w:rsidR="00F65F49" w:rsidRPr="00362205" w:rsidRDefault="00F65F49" w:rsidP="00A4242B">
            <w:pPr>
              <w:rPr>
                <w:rFonts w:ascii="標楷體" w:eastAsia="標楷體" w:hAnsi="標楷體"/>
              </w:rPr>
            </w:pPr>
            <w:r w:rsidRPr="00362205">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04D00EA8" w14:textId="77777777" w:rsidR="00F65F49" w:rsidRPr="00362205" w:rsidRDefault="00F65F49" w:rsidP="00A4242B">
            <w:pPr>
              <w:rPr>
                <w:rFonts w:ascii="標楷體" w:eastAsia="標楷體" w:hAnsi="標楷體"/>
              </w:rPr>
            </w:pPr>
          </w:p>
        </w:tc>
      </w:tr>
      <w:tr w:rsidR="00F65F49" w:rsidRPr="00362205" w14:paraId="2DE14E80" w14:textId="77777777" w:rsidTr="00A4242B">
        <w:trPr>
          <w:trHeight w:val="278"/>
        </w:trPr>
        <w:tc>
          <w:tcPr>
            <w:tcW w:w="1548" w:type="dxa"/>
            <w:tcBorders>
              <w:top w:val="single" w:sz="8" w:space="0" w:color="000000"/>
              <w:bottom w:val="single" w:sz="8" w:space="0" w:color="000000"/>
              <w:right w:val="single" w:sz="8" w:space="0" w:color="000000"/>
            </w:tcBorders>
            <w:shd w:val="clear" w:color="auto" w:fill="F3F3F3"/>
          </w:tcPr>
          <w:p w14:paraId="6D9C8AD3" w14:textId="77777777" w:rsidR="00F65F49" w:rsidRPr="00362205" w:rsidRDefault="00F65F49" w:rsidP="00A4242B">
            <w:pPr>
              <w:rPr>
                <w:rFonts w:ascii="標楷體" w:eastAsia="標楷體" w:hAnsi="標楷體"/>
              </w:rPr>
            </w:pPr>
            <w:r w:rsidRPr="00362205">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2986A7D5" w14:textId="77777777" w:rsidR="00F65F49" w:rsidRPr="00362205" w:rsidRDefault="00F65F49" w:rsidP="00A4242B">
            <w:pPr>
              <w:rPr>
                <w:rFonts w:ascii="標楷體" w:eastAsia="標楷體" w:hAnsi="標楷體"/>
              </w:rPr>
            </w:pPr>
          </w:p>
        </w:tc>
      </w:tr>
      <w:tr w:rsidR="00F65F49" w:rsidRPr="00362205" w14:paraId="2D433173" w14:textId="77777777" w:rsidTr="00A4242B">
        <w:trPr>
          <w:trHeight w:val="358"/>
        </w:trPr>
        <w:tc>
          <w:tcPr>
            <w:tcW w:w="1548" w:type="dxa"/>
            <w:tcBorders>
              <w:top w:val="single" w:sz="8" w:space="0" w:color="000000"/>
              <w:bottom w:val="single" w:sz="8" w:space="0" w:color="000000"/>
              <w:right w:val="single" w:sz="8" w:space="0" w:color="000000"/>
            </w:tcBorders>
            <w:shd w:val="clear" w:color="auto" w:fill="F3F3F3"/>
          </w:tcPr>
          <w:p w14:paraId="378D6037" w14:textId="77777777" w:rsidR="00F65F49" w:rsidRPr="00362205" w:rsidRDefault="00F65F49" w:rsidP="00A4242B">
            <w:pPr>
              <w:rPr>
                <w:rFonts w:ascii="標楷體" w:eastAsia="標楷體" w:hAnsi="標楷體"/>
              </w:rPr>
            </w:pPr>
            <w:r w:rsidRPr="00362205">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45B0DE0B" w14:textId="77777777" w:rsidR="00F65F49" w:rsidRPr="00362205" w:rsidRDefault="00F65F49" w:rsidP="00A4242B">
            <w:pPr>
              <w:rPr>
                <w:rFonts w:ascii="標楷體" w:eastAsia="標楷體" w:hAnsi="標楷體"/>
              </w:rPr>
            </w:pPr>
          </w:p>
        </w:tc>
      </w:tr>
      <w:tr w:rsidR="00F65F49" w:rsidRPr="00362205" w14:paraId="64A2B835" w14:textId="77777777" w:rsidTr="00A4242B">
        <w:trPr>
          <w:trHeight w:val="278"/>
        </w:trPr>
        <w:tc>
          <w:tcPr>
            <w:tcW w:w="1548" w:type="dxa"/>
            <w:tcBorders>
              <w:top w:val="single" w:sz="8" w:space="0" w:color="000000"/>
              <w:bottom w:val="single" w:sz="8" w:space="0" w:color="000000"/>
              <w:right w:val="single" w:sz="8" w:space="0" w:color="000000"/>
            </w:tcBorders>
            <w:shd w:val="clear" w:color="auto" w:fill="F3F3F3"/>
          </w:tcPr>
          <w:p w14:paraId="05CCE05F" w14:textId="77777777" w:rsidR="00F65F49" w:rsidRPr="00362205" w:rsidRDefault="00F65F49" w:rsidP="00A4242B">
            <w:pPr>
              <w:rPr>
                <w:rFonts w:ascii="標楷體" w:eastAsia="標楷體" w:hAnsi="標楷體"/>
              </w:rPr>
            </w:pPr>
            <w:r w:rsidRPr="00362205">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1FC85CF4" w14:textId="77777777" w:rsidR="00F65F49" w:rsidRPr="00362205" w:rsidRDefault="00F65F49" w:rsidP="00A4242B">
            <w:pPr>
              <w:rPr>
                <w:rFonts w:ascii="標楷體" w:eastAsia="標楷體" w:hAnsi="標楷體"/>
              </w:rPr>
            </w:pPr>
          </w:p>
        </w:tc>
      </w:tr>
    </w:tbl>
    <w:p w14:paraId="5181B29A" w14:textId="77777777" w:rsidR="00F65F49" w:rsidRPr="00362205" w:rsidRDefault="00F65F49" w:rsidP="00F65F49">
      <w:pPr>
        <w:rPr>
          <w:rFonts w:ascii="標楷體" w:eastAsia="標楷體" w:hAnsi="標楷體"/>
        </w:rPr>
      </w:pPr>
    </w:p>
    <w:p w14:paraId="77ADA69E" w14:textId="77777777" w:rsidR="00F65F49" w:rsidRPr="00362205" w:rsidRDefault="00F65F49" w:rsidP="00F65F49">
      <w:pPr>
        <w:rPr>
          <w:rFonts w:ascii="標楷體" w:eastAsia="標楷體" w:hAnsi="標楷體"/>
        </w:rPr>
      </w:pPr>
    </w:p>
    <w:p w14:paraId="5BDDF215" w14:textId="77777777" w:rsidR="00F65F49" w:rsidRPr="00362205" w:rsidRDefault="00F65F49" w:rsidP="00F65F49">
      <w:pPr>
        <w:rPr>
          <w:rFonts w:ascii="標楷體" w:eastAsia="標楷體" w:hAnsi="標楷體"/>
        </w:rPr>
      </w:pPr>
    </w:p>
    <w:p w14:paraId="6C9D050A" w14:textId="77777777" w:rsidR="00F65F49" w:rsidRPr="00362205" w:rsidRDefault="00F65F49" w:rsidP="00F65F49">
      <w:pPr>
        <w:rPr>
          <w:rFonts w:ascii="標楷體" w:eastAsia="標楷體" w:hAnsi="標楷體"/>
        </w:rPr>
      </w:pPr>
    </w:p>
    <w:p w14:paraId="5ED742AC" w14:textId="77777777" w:rsidR="00F65F49" w:rsidRPr="00362205" w:rsidRDefault="00F65F49" w:rsidP="00F65F49">
      <w:pPr>
        <w:rPr>
          <w:rFonts w:ascii="標楷體" w:eastAsia="標楷體" w:hAnsi="標楷體"/>
        </w:rPr>
      </w:pPr>
    </w:p>
    <w:p w14:paraId="0325AC03" w14:textId="77777777" w:rsidR="00F65F49" w:rsidRPr="00362205" w:rsidRDefault="00F65F49" w:rsidP="00F65F49">
      <w:pPr>
        <w:rPr>
          <w:rFonts w:ascii="標楷體" w:eastAsia="標楷體" w:hAnsi="標楷體"/>
        </w:rPr>
      </w:pPr>
    </w:p>
    <w:p w14:paraId="5744954D" w14:textId="77777777" w:rsidR="00F65F49" w:rsidRPr="00362205" w:rsidRDefault="00F65F49" w:rsidP="00F65F49">
      <w:pPr>
        <w:rPr>
          <w:rFonts w:ascii="標楷體" w:eastAsia="標楷體" w:hAnsi="標楷體"/>
        </w:rPr>
      </w:pPr>
    </w:p>
    <w:p w14:paraId="7D209D3D" w14:textId="77777777" w:rsidR="00F65F49" w:rsidRPr="00362205" w:rsidRDefault="00F65F49" w:rsidP="00F65F49">
      <w:pPr>
        <w:rPr>
          <w:rFonts w:ascii="標楷體" w:eastAsia="標楷體" w:hAnsi="標楷體"/>
        </w:rPr>
      </w:pPr>
      <w:r w:rsidRPr="00362205">
        <w:rPr>
          <w:rFonts w:ascii="標楷體" w:eastAsia="標楷體" w:hAnsi="標楷體"/>
        </w:rPr>
        <w:br w:type="page"/>
      </w:r>
    </w:p>
    <w:p w14:paraId="673D1E13" w14:textId="77777777" w:rsidR="00F65F49" w:rsidRPr="00362205" w:rsidRDefault="00F65F49" w:rsidP="00D01BCC">
      <w:pPr>
        <w:pStyle w:val="a"/>
      </w:pPr>
      <w:r w:rsidRPr="00362205">
        <w:lastRenderedPageBreak/>
        <w:t>UI畫面</w:t>
      </w:r>
    </w:p>
    <w:p w14:paraId="2EB7B4EA" w14:textId="77777777" w:rsidR="00F65F49" w:rsidRPr="00362205" w:rsidRDefault="00F65F49" w:rsidP="00F65F49">
      <w:pPr>
        <w:pStyle w:val="42"/>
        <w:spacing w:after="72"/>
        <w:ind w:left="1133"/>
        <w:rPr>
          <w:rFonts w:ascii="標楷體" w:hAnsi="標楷體"/>
        </w:rPr>
      </w:pPr>
      <w:r w:rsidRPr="00362205">
        <w:rPr>
          <w:rFonts w:ascii="標楷體" w:hAnsi="標楷體" w:hint="eastAsia"/>
        </w:rPr>
        <w:t>輸入畫面：</w:t>
      </w:r>
    </w:p>
    <w:p w14:paraId="32ED46F2" w14:textId="2EC1B62D" w:rsidR="00C31A2B" w:rsidRDefault="00245762" w:rsidP="00D01BCC">
      <w:pPr>
        <w:pStyle w:val="a"/>
      </w:pPr>
      <w:r w:rsidRPr="00245762">
        <w:rPr>
          <w:noProof/>
        </w:rPr>
        <w:drawing>
          <wp:inline distT="0" distB="0" distL="0" distR="0" wp14:anchorId="106EA915" wp14:editId="319D8B9D">
            <wp:extent cx="6479540" cy="1356360"/>
            <wp:effectExtent l="0" t="0" r="0" b="0"/>
            <wp:docPr id="174" name="圖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479540" cy="1356360"/>
                    </a:xfrm>
                    <a:prstGeom prst="rect">
                      <a:avLst/>
                    </a:prstGeom>
                  </pic:spPr>
                </pic:pic>
              </a:graphicData>
            </a:graphic>
          </wp:inline>
        </w:drawing>
      </w:r>
    </w:p>
    <w:p w14:paraId="53C7738D" w14:textId="77777777" w:rsidR="00F65F49" w:rsidRPr="00362205" w:rsidRDefault="000C7737" w:rsidP="00D01BCC">
      <w:pPr>
        <w:pStyle w:val="a"/>
      </w:pPr>
      <w:r>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6"/>
        <w:gridCol w:w="1378"/>
        <w:gridCol w:w="1072"/>
        <w:gridCol w:w="1096"/>
        <w:gridCol w:w="1174"/>
        <w:gridCol w:w="675"/>
        <w:gridCol w:w="696"/>
        <w:gridCol w:w="3529"/>
      </w:tblGrid>
      <w:tr w:rsidR="00C31A2B" w:rsidRPr="00362205" w14:paraId="1CE1A7E7" w14:textId="77777777" w:rsidTr="00C31A2B">
        <w:trPr>
          <w:trHeight w:val="388"/>
          <w:jc w:val="center"/>
        </w:trPr>
        <w:tc>
          <w:tcPr>
            <w:tcW w:w="426" w:type="dxa"/>
            <w:vMerge w:val="restart"/>
          </w:tcPr>
          <w:p w14:paraId="25A8C68F" w14:textId="77777777" w:rsidR="00C31A2B" w:rsidRPr="00362205" w:rsidRDefault="00C31A2B" w:rsidP="00A4242B">
            <w:pPr>
              <w:rPr>
                <w:rFonts w:ascii="標楷體" w:eastAsia="標楷體" w:hAnsi="標楷體"/>
              </w:rPr>
            </w:pPr>
            <w:r w:rsidRPr="00362205">
              <w:rPr>
                <w:rFonts w:ascii="標楷體" w:eastAsia="標楷體" w:hAnsi="標楷體"/>
              </w:rPr>
              <w:t>序號</w:t>
            </w:r>
          </w:p>
        </w:tc>
        <w:tc>
          <w:tcPr>
            <w:tcW w:w="1378" w:type="dxa"/>
            <w:vMerge w:val="restart"/>
          </w:tcPr>
          <w:p w14:paraId="56D629B9" w14:textId="77777777" w:rsidR="00C31A2B" w:rsidRPr="00362205" w:rsidRDefault="00C31A2B" w:rsidP="00A4242B">
            <w:pPr>
              <w:rPr>
                <w:rFonts w:ascii="標楷體" w:eastAsia="標楷體" w:hAnsi="標楷體"/>
              </w:rPr>
            </w:pPr>
            <w:r w:rsidRPr="00362205">
              <w:rPr>
                <w:rFonts w:ascii="標楷體" w:eastAsia="標楷體" w:hAnsi="標楷體"/>
              </w:rPr>
              <w:t>欄位</w:t>
            </w:r>
          </w:p>
        </w:tc>
        <w:tc>
          <w:tcPr>
            <w:tcW w:w="4713" w:type="dxa"/>
            <w:gridSpan w:val="5"/>
          </w:tcPr>
          <w:p w14:paraId="710B8CE0" w14:textId="77777777" w:rsidR="00C31A2B" w:rsidRPr="00362205" w:rsidRDefault="00C31A2B" w:rsidP="00C31A2B">
            <w:pPr>
              <w:jc w:val="center"/>
              <w:rPr>
                <w:rFonts w:ascii="標楷體" w:eastAsia="標楷體" w:hAnsi="標楷體"/>
              </w:rPr>
            </w:pPr>
            <w:r w:rsidRPr="00362205">
              <w:rPr>
                <w:rFonts w:ascii="標楷體" w:eastAsia="標楷體" w:hAnsi="標楷體"/>
              </w:rPr>
              <w:t>說明</w:t>
            </w:r>
          </w:p>
        </w:tc>
        <w:tc>
          <w:tcPr>
            <w:tcW w:w="3529" w:type="dxa"/>
            <w:vMerge w:val="restart"/>
          </w:tcPr>
          <w:p w14:paraId="63285214" w14:textId="77777777" w:rsidR="00C31A2B" w:rsidRPr="00362205" w:rsidRDefault="00C31A2B" w:rsidP="00A4242B">
            <w:pPr>
              <w:rPr>
                <w:rFonts w:ascii="標楷體" w:eastAsia="標楷體" w:hAnsi="標楷體"/>
              </w:rPr>
            </w:pPr>
            <w:r w:rsidRPr="00362205">
              <w:rPr>
                <w:rFonts w:ascii="標楷體" w:eastAsia="標楷體" w:hAnsi="標楷體"/>
              </w:rPr>
              <w:t>處理邏輯及注意事項</w:t>
            </w:r>
          </w:p>
        </w:tc>
      </w:tr>
      <w:tr w:rsidR="00C31A2B" w:rsidRPr="00362205" w14:paraId="117F1F5D" w14:textId="77777777" w:rsidTr="00C31A2B">
        <w:trPr>
          <w:trHeight w:val="244"/>
          <w:jc w:val="center"/>
        </w:trPr>
        <w:tc>
          <w:tcPr>
            <w:tcW w:w="426" w:type="dxa"/>
            <w:vMerge/>
          </w:tcPr>
          <w:p w14:paraId="17F30C35" w14:textId="77777777" w:rsidR="00C31A2B" w:rsidRPr="00362205" w:rsidRDefault="00C31A2B" w:rsidP="00A4242B">
            <w:pPr>
              <w:rPr>
                <w:rFonts w:ascii="標楷體" w:eastAsia="標楷體" w:hAnsi="標楷體"/>
              </w:rPr>
            </w:pPr>
          </w:p>
        </w:tc>
        <w:tc>
          <w:tcPr>
            <w:tcW w:w="1378" w:type="dxa"/>
            <w:vMerge/>
          </w:tcPr>
          <w:p w14:paraId="62280513" w14:textId="77777777" w:rsidR="00C31A2B" w:rsidRPr="00362205" w:rsidRDefault="00C31A2B" w:rsidP="00A4242B">
            <w:pPr>
              <w:rPr>
                <w:rFonts w:ascii="標楷體" w:eastAsia="標楷體" w:hAnsi="標楷體"/>
              </w:rPr>
            </w:pPr>
          </w:p>
        </w:tc>
        <w:tc>
          <w:tcPr>
            <w:tcW w:w="1072" w:type="dxa"/>
          </w:tcPr>
          <w:p w14:paraId="3457901B" w14:textId="77777777" w:rsidR="00C31A2B" w:rsidRPr="00362205" w:rsidRDefault="00C31A2B" w:rsidP="006D5528">
            <w:pPr>
              <w:rPr>
                <w:rFonts w:ascii="標楷體" w:eastAsia="標楷體" w:hAnsi="標楷體"/>
              </w:rPr>
            </w:pPr>
            <w:r w:rsidRPr="004E09B8">
              <w:rPr>
                <w:rFonts w:ascii="標楷體" w:eastAsia="標楷體" w:hAnsi="標楷體" w:hint="eastAsia"/>
              </w:rPr>
              <w:t>資料型態長度</w:t>
            </w:r>
          </w:p>
        </w:tc>
        <w:tc>
          <w:tcPr>
            <w:tcW w:w="1096" w:type="dxa"/>
          </w:tcPr>
          <w:p w14:paraId="1E402C5C" w14:textId="77777777" w:rsidR="00C31A2B" w:rsidRPr="00362205" w:rsidRDefault="00C31A2B" w:rsidP="00A4242B">
            <w:pPr>
              <w:rPr>
                <w:rFonts w:ascii="標楷體" w:eastAsia="標楷體" w:hAnsi="標楷體"/>
              </w:rPr>
            </w:pPr>
            <w:r w:rsidRPr="00362205">
              <w:rPr>
                <w:rFonts w:ascii="標楷體" w:eastAsia="標楷體" w:hAnsi="標楷體"/>
              </w:rPr>
              <w:t>預設值</w:t>
            </w:r>
          </w:p>
        </w:tc>
        <w:tc>
          <w:tcPr>
            <w:tcW w:w="1174" w:type="dxa"/>
          </w:tcPr>
          <w:p w14:paraId="1EF28304" w14:textId="77777777" w:rsidR="00C31A2B" w:rsidRPr="00362205" w:rsidRDefault="00C31A2B" w:rsidP="00A4242B">
            <w:pPr>
              <w:rPr>
                <w:rFonts w:ascii="標楷體" w:eastAsia="標楷體" w:hAnsi="標楷體"/>
              </w:rPr>
            </w:pPr>
            <w:r w:rsidRPr="00362205">
              <w:rPr>
                <w:rFonts w:ascii="標楷體" w:eastAsia="標楷體" w:hAnsi="標楷體"/>
              </w:rPr>
              <w:t>選單內容</w:t>
            </w:r>
          </w:p>
        </w:tc>
        <w:tc>
          <w:tcPr>
            <w:tcW w:w="675" w:type="dxa"/>
          </w:tcPr>
          <w:p w14:paraId="5898EFC4" w14:textId="77777777" w:rsidR="00C31A2B" w:rsidRPr="00362205" w:rsidRDefault="00C31A2B" w:rsidP="00A4242B">
            <w:pPr>
              <w:rPr>
                <w:rFonts w:ascii="標楷體" w:eastAsia="標楷體" w:hAnsi="標楷體"/>
              </w:rPr>
            </w:pPr>
            <w:r w:rsidRPr="00362205">
              <w:rPr>
                <w:rFonts w:ascii="標楷體" w:eastAsia="標楷體" w:hAnsi="標楷體"/>
              </w:rPr>
              <w:t>必填</w:t>
            </w:r>
          </w:p>
        </w:tc>
        <w:tc>
          <w:tcPr>
            <w:tcW w:w="696" w:type="dxa"/>
          </w:tcPr>
          <w:p w14:paraId="7E331EB2" w14:textId="77777777" w:rsidR="00C31A2B" w:rsidRPr="00362205" w:rsidRDefault="00C31A2B" w:rsidP="00A4242B">
            <w:pPr>
              <w:rPr>
                <w:rFonts w:ascii="標楷體" w:eastAsia="標楷體" w:hAnsi="標楷體"/>
              </w:rPr>
            </w:pPr>
            <w:r w:rsidRPr="00362205">
              <w:rPr>
                <w:rFonts w:ascii="標楷體" w:eastAsia="標楷體" w:hAnsi="標楷體"/>
              </w:rPr>
              <w:t>R/W</w:t>
            </w:r>
          </w:p>
        </w:tc>
        <w:tc>
          <w:tcPr>
            <w:tcW w:w="3529" w:type="dxa"/>
            <w:vMerge/>
          </w:tcPr>
          <w:p w14:paraId="0A2D9378" w14:textId="77777777" w:rsidR="00C31A2B" w:rsidRPr="00362205" w:rsidRDefault="00C31A2B" w:rsidP="00A4242B">
            <w:pPr>
              <w:rPr>
                <w:rFonts w:ascii="標楷體" w:eastAsia="標楷體" w:hAnsi="標楷體"/>
              </w:rPr>
            </w:pPr>
          </w:p>
        </w:tc>
      </w:tr>
      <w:tr w:rsidR="00C31A2B" w:rsidRPr="00362205" w14:paraId="23A6B45B" w14:textId="77777777" w:rsidTr="00C31A2B">
        <w:trPr>
          <w:trHeight w:val="244"/>
          <w:jc w:val="center"/>
        </w:trPr>
        <w:tc>
          <w:tcPr>
            <w:tcW w:w="426" w:type="dxa"/>
          </w:tcPr>
          <w:p w14:paraId="54E2F22C" w14:textId="77777777" w:rsidR="00C31A2B" w:rsidRPr="00362205" w:rsidRDefault="00C31A2B" w:rsidP="00A4242B">
            <w:pPr>
              <w:rPr>
                <w:rFonts w:ascii="標楷體" w:eastAsia="標楷體" w:hAnsi="標楷體"/>
              </w:rPr>
            </w:pPr>
            <w:r w:rsidRPr="00362205">
              <w:rPr>
                <w:rFonts w:ascii="標楷體" w:eastAsia="標楷體" w:hAnsi="標楷體" w:hint="eastAsia"/>
              </w:rPr>
              <w:t>1.</w:t>
            </w:r>
          </w:p>
        </w:tc>
        <w:tc>
          <w:tcPr>
            <w:tcW w:w="1378" w:type="dxa"/>
          </w:tcPr>
          <w:p w14:paraId="21717573" w14:textId="77777777" w:rsidR="00C31A2B" w:rsidRPr="00362205" w:rsidRDefault="00C31A2B" w:rsidP="00A4242B">
            <w:pPr>
              <w:rPr>
                <w:rFonts w:ascii="標楷體" w:eastAsia="標楷體" w:hAnsi="標楷體"/>
              </w:rPr>
            </w:pPr>
            <w:r w:rsidRPr="00362205">
              <w:rPr>
                <w:rFonts w:ascii="標楷體" w:eastAsia="標楷體" w:hAnsi="標楷體" w:hint="eastAsia"/>
              </w:rPr>
              <w:t>功能</w:t>
            </w:r>
          </w:p>
        </w:tc>
        <w:tc>
          <w:tcPr>
            <w:tcW w:w="1072" w:type="dxa"/>
          </w:tcPr>
          <w:p w14:paraId="18B39319" w14:textId="77777777" w:rsidR="00C31A2B" w:rsidRPr="00362205" w:rsidRDefault="00C31A2B" w:rsidP="00A4242B">
            <w:pPr>
              <w:rPr>
                <w:rFonts w:ascii="標楷體" w:eastAsia="標楷體" w:hAnsi="標楷體"/>
              </w:rPr>
            </w:pPr>
            <w:r>
              <w:rPr>
                <w:rFonts w:ascii="標楷體" w:eastAsia="標楷體" w:hAnsi="標楷體"/>
              </w:rPr>
              <w:t>9</w:t>
            </w:r>
          </w:p>
        </w:tc>
        <w:tc>
          <w:tcPr>
            <w:tcW w:w="1096" w:type="dxa"/>
          </w:tcPr>
          <w:p w14:paraId="3C1EE326" w14:textId="77777777" w:rsidR="00C31A2B" w:rsidRPr="00362205" w:rsidRDefault="00C31A2B" w:rsidP="00A4242B">
            <w:pPr>
              <w:rPr>
                <w:rFonts w:ascii="標楷體" w:eastAsia="標楷體" w:hAnsi="標楷體"/>
              </w:rPr>
            </w:pPr>
          </w:p>
        </w:tc>
        <w:tc>
          <w:tcPr>
            <w:tcW w:w="1174" w:type="dxa"/>
          </w:tcPr>
          <w:p w14:paraId="07FD0412" w14:textId="77777777" w:rsidR="00C31A2B" w:rsidRPr="00362205" w:rsidRDefault="00C31A2B" w:rsidP="00A4242B">
            <w:pPr>
              <w:rPr>
                <w:rFonts w:ascii="標楷體" w:eastAsia="標楷體" w:hAnsi="標楷體"/>
              </w:rPr>
            </w:pPr>
            <w:r w:rsidRPr="00362205">
              <w:rPr>
                <w:rFonts w:ascii="標楷體" w:eastAsia="標楷體" w:hAnsi="標楷體" w:hint="eastAsia"/>
              </w:rPr>
              <w:t>下拉式選單</w:t>
            </w:r>
          </w:p>
        </w:tc>
        <w:tc>
          <w:tcPr>
            <w:tcW w:w="675" w:type="dxa"/>
          </w:tcPr>
          <w:p w14:paraId="1091E329" w14:textId="77777777" w:rsidR="00C31A2B" w:rsidRPr="00362205" w:rsidRDefault="00C31A2B" w:rsidP="00A4242B">
            <w:pPr>
              <w:rPr>
                <w:rFonts w:ascii="標楷體" w:eastAsia="標楷體" w:hAnsi="標楷體"/>
              </w:rPr>
            </w:pPr>
            <w:r w:rsidRPr="00362205">
              <w:rPr>
                <w:rFonts w:ascii="標楷體" w:eastAsia="標楷體" w:hAnsi="標楷體" w:hint="eastAsia"/>
              </w:rPr>
              <w:t>V</w:t>
            </w:r>
          </w:p>
        </w:tc>
        <w:tc>
          <w:tcPr>
            <w:tcW w:w="696" w:type="dxa"/>
          </w:tcPr>
          <w:p w14:paraId="47C44D59" w14:textId="77777777" w:rsidR="00C31A2B" w:rsidRPr="00362205" w:rsidRDefault="00C31A2B" w:rsidP="00A4242B">
            <w:pPr>
              <w:rPr>
                <w:rFonts w:ascii="標楷體" w:eastAsia="標楷體" w:hAnsi="標楷體"/>
              </w:rPr>
            </w:pPr>
          </w:p>
        </w:tc>
        <w:tc>
          <w:tcPr>
            <w:tcW w:w="3529" w:type="dxa"/>
          </w:tcPr>
          <w:p w14:paraId="672C257A" w14:textId="61042353" w:rsidR="00C31A2B" w:rsidRPr="00362205" w:rsidRDefault="00245762" w:rsidP="00A4242B">
            <w:pPr>
              <w:rPr>
                <w:rFonts w:ascii="標楷體" w:eastAsia="標楷體" w:hAnsi="標楷體"/>
              </w:rPr>
            </w:pPr>
            <w:r>
              <w:rPr>
                <w:rFonts w:ascii="標楷體" w:eastAsia="標楷體" w:hAnsi="標楷體" w:hint="eastAsia"/>
              </w:rPr>
              <w:t>自動顯示</w:t>
            </w:r>
          </w:p>
        </w:tc>
      </w:tr>
      <w:tr w:rsidR="00C31A2B" w:rsidRPr="00362205" w14:paraId="5DB25E4D" w14:textId="77777777" w:rsidTr="00C31A2B">
        <w:trPr>
          <w:trHeight w:val="291"/>
          <w:jc w:val="center"/>
        </w:trPr>
        <w:tc>
          <w:tcPr>
            <w:tcW w:w="426" w:type="dxa"/>
          </w:tcPr>
          <w:p w14:paraId="4D61C446" w14:textId="77777777" w:rsidR="00C31A2B" w:rsidRPr="00362205" w:rsidRDefault="00C31A2B" w:rsidP="00C92F40">
            <w:pPr>
              <w:rPr>
                <w:rFonts w:ascii="標楷體" w:eastAsia="標楷體" w:hAnsi="標楷體"/>
              </w:rPr>
            </w:pPr>
            <w:r w:rsidRPr="00362205">
              <w:rPr>
                <w:rFonts w:ascii="標楷體" w:eastAsia="標楷體" w:hAnsi="標楷體" w:hint="eastAsia"/>
              </w:rPr>
              <w:t>2</w:t>
            </w:r>
          </w:p>
        </w:tc>
        <w:tc>
          <w:tcPr>
            <w:tcW w:w="1378" w:type="dxa"/>
          </w:tcPr>
          <w:p w14:paraId="3AB39AA1" w14:textId="76CC0B8E" w:rsidR="00C31A2B" w:rsidRPr="00362205" w:rsidRDefault="00C31A2B" w:rsidP="00C92F40">
            <w:pPr>
              <w:rPr>
                <w:rFonts w:ascii="標楷體" w:eastAsia="標楷體" w:hAnsi="標楷體"/>
              </w:rPr>
            </w:pPr>
            <w:r w:rsidRPr="00C92F40">
              <w:rPr>
                <w:rFonts w:ascii="標楷體" w:eastAsia="標楷體" w:hAnsi="標楷體" w:hint="eastAsia"/>
              </w:rPr>
              <w:t>員工</w:t>
            </w:r>
            <w:r w:rsidR="00245762">
              <w:rPr>
                <w:rFonts w:ascii="標楷體" w:eastAsia="標楷體" w:hAnsi="標楷體" w:hint="eastAsia"/>
              </w:rPr>
              <w:t>編號</w:t>
            </w:r>
          </w:p>
        </w:tc>
        <w:tc>
          <w:tcPr>
            <w:tcW w:w="1072" w:type="dxa"/>
          </w:tcPr>
          <w:p w14:paraId="173FED3B" w14:textId="0CE42FB7" w:rsidR="00C31A2B" w:rsidRPr="00362205" w:rsidRDefault="00C31A2B" w:rsidP="00C92F40">
            <w:pPr>
              <w:rPr>
                <w:rFonts w:ascii="標楷體" w:eastAsia="標楷體" w:hAnsi="標楷體"/>
              </w:rPr>
            </w:pPr>
            <w:r>
              <w:rPr>
                <w:rFonts w:ascii="標楷體" w:eastAsia="標楷體" w:hAnsi="標楷體"/>
              </w:rPr>
              <w:t>X</w:t>
            </w:r>
            <w:r w:rsidR="00245762">
              <w:rPr>
                <w:rFonts w:ascii="標楷體" w:eastAsia="標楷體" w:hAnsi="標楷體"/>
              </w:rPr>
              <w:t>(6)</w:t>
            </w:r>
          </w:p>
        </w:tc>
        <w:tc>
          <w:tcPr>
            <w:tcW w:w="1096" w:type="dxa"/>
          </w:tcPr>
          <w:p w14:paraId="0A7CA2A4" w14:textId="77777777" w:rsidR="00C31A2B" w:rsidRPr="00362205" w:rsidRDefault="00C31A2B" w:rsidP="00C92F40">
            <w:pPr>
              <w:rPr>
                <w:rFonts w:ascii="標楷體" w:eastAsia="標楷體" w:hAnsi="標楷體"/>
              </w:rPr>
            </w:pPr>
          </w:p>
        </w:tc>
        <w:tc>
          <w:tcPr>
            <w:tcW w:w="1174" w:type="dxa"/>
          </w:tcPr>
          <w:p w14:paraId="6A781583" w14:textId="77777777" w:rsidR="00C31A2B" w:rsidRPr="00362205" w:rsidRDefault="00C31A2B" w:rsidP="00C92F40">
            <w:pPr>
              <w:rPr>
                <w:rFonts w:ascii="標楷體" w:eastAsia="標楷體" w:hAnsi="標楷體"/>
              </w:rPr>
            </w:pPr>
          </w:p>
        </w:tc>
        <w:tc>
          <w:tcPr>
            <w:tcW w:w="675" w:type="dxa"/>
          </w:tcPr>
          <w:p w14:paraId="1BDE3BAD" w14:textId="77777777" w:rsidR="00C31A2B" w:rsidRPr="00362205" w:rsidRDefault="00C31A2B" w:rsidP="00C92F40">
            <w:pPr>
              <w:rPr>
                <w:rFonts w:ascii="標楷體" w:eastAsia="標楷體" w:hAnsi="標楷體"/>
              </w:rPr>
            </w:pPr>
            <w:r w:rsidRPr="00362205">
              <w:rPr>
                <w:rFonts w:ascii="標楷體" w:eastAsia="標楷體" w:hAnsi="標楷體" w:hint="eastAsia"/>
              </w:rPr>
              <w:t>V</w:t>
            </w:r>
          </w:p>
        </w:tc>
        <w:tc>
          <w:tcPr>
            <w:tcW w:w="696" w:type="dxa"/>
          </w:tcPr>
          <w:p w14:paraId="37A423B4" w14:textId="77777777" w:rsidR="00C31A2B" w:rsidRPr="00362205" w:rsidRDefault="00C31A2B" w:rsidP="00C92F40">
            <w:pPr>
              <w:rPr>
                <w:rFonts w:ascii="標楷體" w:eastAsia="標楷體" w:hAnsi="標楷體"/>
              </w:rPr>
            </w:pPr>
          </w:p>
        </w:tc>
        <w:tc>
          <w:tcPr>
            <w:tcW w:w="3529" w:type="dxa"/>
          </w:tcPr>
          <w:p w14:paraId="7D38D814" w14:textId="77777777" w:rsidR="00245762" w:rsidRDefault="00245762" w:rsidP="00C92F40">
            <w:pPr>
              <w:rPr>
                <w:rFonts w:ascii="標楷體" w:eastAsia="標楷體" w:hAnsi="標楷體"/>
              </w:rPr>
            </w:pPr>
            <w:r>
              <w:rPr>
                <w:rFonts w:ascii="標楷體" w:eastAsia="標楷體" w:hAnsi="標楷體" w:hint="eastAsia"/>
              </w:rPr>
              <w:t>1.</w:t>
            </w:r>
            <w:r w:rsidR="00C31A2B" w:rsidRPr="006E3B5B">
              <w:rPr>
                <w:rFonts w:ascii="標楷體" w:eastAsia="標楷體" w:hAnsi="標楷體" w:hint="eastAsia"/>
              </w:rPr>
              <w:t>必須輸入</w:t>
            </w:r>
          </w:p>
          <w:p w14:paraId="2EFA91A6" w14:textId="29072CF7" w:rsidR="00C31A2B" w:rsidRPr="00245762" w:rsidRDefault="00245762" w:rsidP="00C92F40">
            <w:pPr>
              <w:rPr>
                <w:rFonts w:ascii="標楷體" w:eastAsia="標楷體" w:hAnsi="標楷體"/>
              </w:rPr>
            </w:pPr>
            <w:r w:rsidRPr="0022279A">
              <w:rPr>
                <w:rFonts w:ascii="標楷體" w:eastAsia="標楷體" w:hAnsi="標楷體"/>
              </w:rPr>
              <w:t>2.</w:t>
            </w:r>
            <w:r w:rsidR="00C31A2B" w:rsidRPr="00245762">
              <w:rPr>
                <w:rFonts w:ascii="標楷體" w:eastAsia="標楷體" w:hAnsi="標楷體" w:hint="eastAsia"/>
              </w:rPr>
              <w:t>自動顯示員工姓名</w:t>
            </w:r>
          </w:p>
        </w:tc>
      </w:tr>
      <w:tr w:rsidR="00C31A2B" w:rsidRPr="00362205" w14:paraId="6C4BEF74" w14:textId="77777777" w:rsidTr="00C31A2B">
        <w:trPr>
          <w:trHeight w:val="291"/>
          <w:jc w:val="center"/>
        </w:trPr>
        <w:tc>
          <w:tcPr>
            <w:tcW w:w="426" w:type="dxa"/>
          </w:tcPr>
          <w:p w14:paraId="1ED89760" w14:textId="77777777" w:rsidR="00C31A2B" w:rsidRPr="00362205" w:rsidRDefault="00C31A2B" w:rsidP="00C92F40">
            <w:pPr>
              <w:rPr>
                <w:rFonts w:ascii="標楷體" w:eastAsia="標楷體" w:hAnsi="標楷體"/>
              </w:rPr>
            </w:pPr>
            <w:r w:rsidRPr="00362205">
              <w:rPr>
                <w:rFonts w:ascii="標楷體" w:eastAsia="標楷體" w:hAnsi="標楷體" w:hint="eastAsia"/>
              </w:rPr>
              <w:t>3</w:t>
            </w:r>
          </w:p>
        </w:tc>
        <w:tc>
          <w:tcPr>
            <w:tcW w:w="1378" w:type="dxa"/>
          </w:tcPr>
          <w:p w14:paraId="76340AD3" w14:textId="77777777" w:rsidR="00C31A2B" w:rsidRPr="00362205" w:rsidRDefault="00C31A2B" w:rsidP="00C92F40">
            <w:pPr>
              <w:rPr>
                <w:rFonts w:ascii="標楷體" w:eastAsia="標楷體" w:hAnsi="標楷體"/>
              </w:rPr>
            </w:pPr>
            <w:r w:rsidRPr="00C92F40">
              <w:rPr>
                <w:rFonts w:ascii="標楷體" w:eastAsia="標楷體" w:hAnsi="標楷體" w:hint="eastAsia"/>
              </w:rPr>
              <w:t>部室代號</w:t>
            </w:r>
          </w:p>
        </w:tc>
        <w:tc>
          <w:tcPr>
            <w:tcW w:w="1072" w:type="dxa"/>
          </w:tcPr>
          <w:p w14:paraId="45902F65" w14:textId="1354BD06" w:rsidR="00C31A2B" w:rsidRPr="00362205" w:rsidRDefault="00C31A2B" w:rsidP="00C92F40">
            <w:pPr>
              <w:rPr>
                <w:rFonts w:ascii="標楷體" w:eastAsia="標楷體" w:hAnsi="標楷體"/>
              </w:rPr>
            </w:pPr>
            <w:r>
              <w:rPr>
                <w:rFonts w:ascii="標楷體" w:eastAsia="標楷體" w:hAnsi="標楷體"/>
              </w:rPr>
              <w:t>X</w:t>
            </w:r>
            <w:r w:rsidR="00245762">
              <w:rPr>
                <w:rFonts w:ascii="標楷體" w:eastAsia="標楷體" w:hAnsi="標楷體"/>
              </w:rPr>
              <w:t>(6)</w:t>
            </w:r>
          </w:p>
        </w:tc>
        <w:tc>
          <w:tcPr>
            <w:tcW w:w="1096" w:type="dxa"/>
          </w:tcPr>
          <w:p w14:paraId="47772183" w14:textId="77777777" w:rsidR="00C31A2B" w:rsidRPr="00362205" w:rsidRDefault="00C31A2B" w:rsidP="00C92F40">
            <w:pPr>
              <w:rPr>
                <w:rFonts w:ascii="標楷體" w:eastAsia="標楷體" w:hAnsi="標楷體"/>
              </w:rPr>
            </w:pPr>
          </w:p>
        </w:tc>
        <w:tc>
          <w:tcPr>
            <w:tcW w:w="1174" w:type="dxa"/>
          </w:tcPr>
          <w:p w14:paraId="404D870A" w14:textId="77777777" w:rsidR="00C31A2B" w:rsidRPr="00362205" w:rsidRDefault="00C31A2B" w:rsidP="00C92F40">
            <w:pPr>
              <w:rPr>
                <w:rFonts w:ascii="標楷體" w:eastAsia="標楷體" w:hAnsi="標楷體"/>
              </w:rPr>
            </w:pPr>
          </w:p>
        </w:tc>
        <w:tc>
          <w:tcPr>
            <w:tcW w:w="675" w:type="dxa"/>
          </w:tcPr>
          <w:p w14:paraId="79426C69" w14:textId="77777777" w:rsidR="00C31A2B" w:rsidRPr="00362205" w:rsidRDefault="00C31A2B" w:rsidP="00C92F40">
            <w:pPr>
              <w:rPr>
                <w:rFonts w:ascii="標楷體" w:eastAsia="標楷體" w:hAnsi="標楷體"/>
              </w:rPr>
            </w:pPr>
            <w:r w:rsidRPr="00362205">
              <w:rPr>
                <w:rFonts w:ascii="標楷體" w:eastAsia="標楷體" w:hAnsi="標楷體" w:hint="eastAsia"/>
              </w:rPr>
              <w:t>V</w:t>
            </w:r>
          </w:p>
        </w:tc>
        <w:tc>
          <w:tcPr>
            <w:tcW w:w="696" w:type="dxa"/>
          </w:tcPr>
          <w:p w14:paraId="0445F9ED" w14:textId="77777777" w:rsidR="00C31A2B" w:rsidRPr="00362205" w:rsidRDefault="00C31A2B" w:rsidP="00C92F40">
            <w:pPr>
              <w:rPr>
                <w:rFonts w:ascii="標楷體" w:eastAsia="標楷體" w:hAnsi="標楷體"/>
              </w:rPr>
            </w:pPr>
          </w:p>
        </w:tc>
        <w:tc>
          <w:tcPr>
            <w:tcW w:w="3529" w:type="dxa"/>
          </w:tcPr>
          <w:p w14:paraId="103D9CCD" w14:textId="6BAF37D9" w:rsidR="00245762" w:rsidRDefault="00245762" w:rsidP="00C92F40">
            <w:pPr>
              <w:rPr>
                <w:rFonts w:ascii="新細明體" w:hAnsi="新細明體"/>
              </w:rPr>
            </w:pPr>
            <w:r>
              <w:rPr>
                <w:rFonts w:ascii="標楷體" w:eastAsia="標楷體" w:hAnsi="標楷體" w:hint="eastAsia"/>
              </w:rPr>
              <w:t>1.</w:t>
            </w:r>
            <w:r w:rsidR="00C31A2B" w:rsidRPr="006E3B5B">
              <w:rPr>
                <w:rFonts w:ascii="標楷體" w:eastAsia="標楷體" w:hAnsi="標楷體" w:hint="eastAsia"/>
              </w:rPr>
              <w:t>新增、修改時必須輸入,其他自動顯示不必輸入</w:t>
            </w:r>
          </w:p>
          <w:p w14:paraId="0B919D4B" w14:textId="34E458FC" w:rsidR="00C31A2B" w:rsidRPr="00245762" w:rsidRDefault="00245762" w:rsidP="00C92F40">
            <w:pPr>
              <w:rPr>
                <w:rFonts w:ascii="標楷體" w:eastAsia="標楷體" w:hAnsi="標楷體"/>
              </w:rPr>
            </w:pPr>
            <w:r w:rsidRPr="0022279A">
              <w:rPr>
                <w:rFonts w:ascii="標楷體" w:eastAsia="標楷體" w:hAnsi="標楷體"/>
              </w:rPr>
              <w:t>2.</w:t>
            </w:r>
            <w:r w:rsidR="00C31A2B" w:rsidRPr="00245762">
              <w:rPr>
                <w:rFonts w:ascii="標楷體" w:eastAsia="標楷體" w:hAnsi="標楷體" w:hint="eastAsia"/>
              </w:rPr>
              <w:t>自動顯示部室名稱</w:t>
            </w:r>
          </w:p>
        </w:tc>
      </w:tr>
      <w:tr w:rsidR="00245762" w:rsidRPr="00362205" w14:paraId="2959469A" w14:textId="77777777" w:rsidTr="00C31A2B">
        <w:trPr>
          <w:trHeight w:val="291"/>
          <w:jc w:val="center"/>
        </w:trPr>
        <w:tc>
          <w:tcPr>
            <w:tcW w:w="426" w:type="dxa"/>
          </w:tcPr>
          <w:p w14:paraId="3D2B756E" w14:textId="57850179" w:rsidR="00245762" w:rsidRPr="00362205" w:rsidRDefault="00245762" w:rsidP="00C92F40">
            <w:pPr>
              <w:rPr>
                <w:rFonts w:ascii="標楷體" w:eastAsia="標楷體" w:hAnsi="標楷體"/>
              </w:rPr>
            </w:pPr>
            <w:r>
              <w:rPr>
                <w:rFonts w:ascii="標楷體" w:eastAsia="標楷體" w:hAnsi="標楷體" w:hint="eastAsia"/>
              </w:rPr>
              <w:t>4</w:t>
            </w:r>
          </w:p>
        </w:tc>
        <w:tc>
          <w:tcPr>
            <w:tcW w:w="1378" w:type="dxa"/>
          </w:tcPr>
          <w:p w14:paraId="4744C1F8" w14:textId="7213C8A9" w:rsidR="00245762" w:rsidRPr="00C92F40" w:rsidRDefault="00245762" w:rsidP="00C92F40">
            <w:pPr>
              <w:rPr>
                <w:rFonts w:ascii="標楷體" w:eastAsia="標楷體" w:hAnsi="標楷體"/>
              </w:rPr>
            </w:pPr>
            <w:r>
              <w:rPr>
                <w:rFonts w:ascii="標楷體" w:eastAsia="標楷體" w:hAnsi="標楷體" w:hint="eastAsia"/>
              </w:rPr>
              <w:t>[瀏覽]</w:t>
            </w:r>
          </w:p>
        </w:tc>
        <w:tc>
          <w:tcPr>
            <w:tcW w:w="1072" w:type="dxa"/>
          </w:tcPr>
          <w:p w14:paraId="33D22C19" w14:textId="77777777" w:rsidR="00245762" w:rsidRDefault="00245762" w:rsidP="00C92F40">
            <w:pPr>
              <w:rPr>
                <w:rFonts w:ascii="標楷體" w:eastAsia="標楷體" w:hAnsi="標楷體"/>
              </w:rPr>
            </w:pPr>
          </w:p>
        </w:tc>
        <w:tc>
          <w:tcPr>
            <w:tcW w:w="1096" w:type="dxa"/>
          </w:tcPr>
          <w:p w14:paraId="20F28F3B" w14:textId="77777777" w:rsidR="00245762" w:rsidRPr="00362205" w:rsidRDefault="00245762" w:rsidP="00C92F40">
            <w:pPr>
              <w:rPr>
                <w:rFonts w:ascii="標楷體" w:eastAsia="標楷體" w:hAnsi="標楷體"/>
              </w:rPr>
            </w:pPr>
          </w:p>
        </w:tc>
        <w:tc>
          <w:tcPr>
            <w:tcW w:w="1174" w:type="dxa"/>
          </w:tcPr>
          <w:p w14:paraId="146D7D3D" w14:textId="77777777" w:rsidR="00245762" w:rsidRPr="00362205" w:rsidRDefault="00245762" w:rsidP="00C92F40">
            <w:pPr>
              <w:rPr>
                <w:rFonts w:ascii="標楷體" w:eastAsia="標楷體" w:hAnsi="標楷體"/>
              </w:rPr>
            </w:pPr>
          </w:p>
        </w:tc>
        <w:tc>
          <w:tcPr>
            <w:tcW w:w="675" w:type="dxa"/>
          </w:tcPr>
          <w:p w14:paraId="476A467B" w14:textId="77777777" w:rsidR="00245762" w:rsidRPr="00362205" w:rsidRDefault="00245762" w:rsidP="00C92F40">
            <w:pPr>
              <w:rPr>
                <w:rFonts w:ascii="標楷體" w:eastAsia="標楷體" w:hAnsi="標楷體"/>
              </w:rPr>
            </w:pPr>
          </w:p>
        </w:tc>
        <w:tc>
          <w:tcPr>
            <w:tcW w:w="696" w:type="dxa"/>
          </w:tcPr>
          <w:p w14:paraId="531EB4CC" w14:textId="77777777" w:rsidR="00245762" w:rsidRPr="00362205" w:rsidRDefault="00245762" w:rsidP="00C92F40">
            <w:pPr>
              <w:rPr>
                <w:rFonts w:ascii="標楷體" w:eastAsia="標楷體" w:hAnsi="標楷體"/>
              </w:rPr>
            </w:pPr>
          </w:p>
        </w:tc>
        <w:tc>
          <w:tcPr>
            <w:tcW w:w="3529" w:type="dxa"/>
          </w:tcPr>
          <w:p w14:paraId="5C0AE753" w14:textId="41CB731B" w:rsidR="00245762" w:rsidRDefault="00245762" w:rsidP="00C92F40">
            <w:pPr>
              <w:rPr>
                <w:rFonts w:ascii="標楷體" w:eastAsia="標楷體" w:hAnsi="標楷體"/>
              </w:rPr>
            </w:pPr>
            <w:r>
              <w:rPr>
                <w:rFonts w:ascii="標楷體" w:eastAsia="標楷體" w:hAnsi="標楷體" w:hint="eastAsia"/>
              </w:rPr>
              <w:t>連動至L</w:t>
            </w:r>
            <w:r>
              <w:rPr>
                <w:rFonts w:ascii="標楷體" w:eastAsia="標楷體" w:hAnsi="標楷體"/>
              </w:rPr>
              <w:t>6086</w:t>
            </w:r>
            <w:r>
              <w:rPr>
                <w:rFonts w:ascii="標楷體" w:eastAsia="標楷體" w:hAnsi="標楷體" w:hint="eastAsia"/>
              </w:rPr>
              <w:t>:單位代號查詢</w:t>
            </w:r>
          </w:p>
        </w:tc>
      </w:tr>
    </w:tbl>
    <w:p w14:paraId="5F31892E" w14:textId="77777777" w:rsidR="00945C7C" w:rsidRDefault="00945C7C" w:rsidP="00D01BCC">
      <w:pPr>
        <w:pStyle w:val="a"/>
      </w:pPr>
    </w:p>
    <w:p w14:paraId="0A68984F" w14:textId="77777777" w:rsidR="00945C7C" w:rsidRPr="00362205" w:rsidRDefault="00945C7C" w:rsidP="00945C7C">
      <w:pPr>
        <w:rPr>
          <w:rFonts w:ascii="標楷體" w:eastAsia="標楷體" w:hAnsi="標楷體"/>
        </w:rPr>
      </w:pPr>
      <w:r>
        <w:br w:type="page"/>
      </w:r>
    </w:p>
    <w:p w14:paraId="1A51B275" w14:textId="32FE3F02" w:rsidR="00322C71" w:rsidRDefault="00322C71" w:rsidP="00AA4A09">
      <w:pPr>
        <w:pStyle w:val="3"/>
        <w:numPr>
          <w:ilvl w:val="2"/>
          <w:numId w:val="1"/>
        </w:numPr>
        <w:rPr>
          <w:rFonts w:ascii="標楷體" w:hAnsi="標楷體"/>
        </w:rPr>
      </w:pPr>
      <w:r>
        <w:rPr>
          <w:rFonts w:ascii="標楷體" w:hAnsi="標楷體" w:hint="eastAsia"/>
        </w:rPr>
        <w:lastRenderedPageBreak/>
        <w:t>L6084</w:t>
      </w:r>
      <w:r w:rsidRPr="00153D35">
        <w:rPr>
          <w:rFonts w:ascii="標楷體" w:hAnsi="標楷體" w:hint="eastAsia"/>
        </w:rPr>
        <w:t>業績件數及金額核算標準</w:t>
      </w:r>
      <w:r>
        <w:rPr>
          <w:rFonts w:ascii="標楷體" w:hAnsi="標楷體" w:hint="eastAsia"/>
        </w:rPr>
        <w:t>查詢</w:t>
      </w:r>
      <w:r w:rsidR="00A45EF3">
        <w:rPr>
          <w:rFonts w:ascii="標楷體" w:hAnsi="標楷體" w:hint="eastAsia"/>
        </w:rPr>
        <w:t xml:space="preserve"> </w:t>
      </w:r>
      <w:r w:rsidR="00B97D48">
        <w:rPr>
          <w:rFonts w:ascii="標楷體" w:hAnsi="標楷體" w:hint="eastAsia"/>
        </w:rPr>
        <w:t>***</w:t>
      </w:r>
    </w:p>
    <w:p w14:paraId="3FE0DBCF" w14:textId="77777777" w:rsidR="00AA4A09" w:rsidRPr="00362205" w:rsidRDefault="00AA4A09" w:rsidP="00D01BCC">
      <w:pPr>
        <w:pStyle w:val="a"/>
      </w:pPr>
      <w:r w:rsidRPr="00362205">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AA4A09" w:rsidRPr="00362205" w14:paraId="1EA40343" w14:textId="77777777" w:rsidTr="00AA4A09">
        <w:trPr>
          <w:trHeight w:val="277"/>
        </w:trPr>
        <w:tc>
          <w:tcPr>
            <w:tcW w:w="1548" w:type="dxa"/>
            <w:tcBorders>
              <w:top w:val="single" w:sz="8" w:space="0" w:color="000000"/>
              <w:bottom w:val="single" w:sz="8" w:space="0" w:color="000000"/>
              <w:right w:val="single" w:sz="8" w:space="0" w:color="000000"/>
            </w:tcBorders>
            <w:shd w:val="clear" w:color="auto" w:fill="F3F3F3"/>
          </w:tcPr>
          <w:p w14:paraId="305D71C9" w14:textId="77777777" w:rsidR="00AA4A09" w:rsidRPr="00362205" w:rsidRDefault="00AA4A09" w:rsidP="00AA4A09">
            <w:pPr>
              <w:rPr>
                <w:rFonts w:ascii="標楷體" w:eastAsia="標楷體" w:hAnsi="標楷體"/>
              </w:rPr>
            </w:pPr>
            <w:r w:rsidRPr="00362205">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0BE300D8" w14:textId="5D131519" w:rsidR="00AA4A09" w:rsidRPr="00362205" w:rsidRDefault="00AA4A09" w:rsidP="00AA4A09">
            <w:pPr>
              <w:rPr>
                <w:rFonts w:ascii="標楷體" w:eastAsia="標楷體" w:hAnsi="標楷體"/>
              </w:rPr>
            </w:pPr>
            <w:r>
              <w:rPr>
                <w:rFonts w:ascii="標楷體" w:eastAsia="標楷體" w:hAnsi="標楷體" w:hint="eastAsia"/>
              </w:rPr>
              <w:t>業績件數及金額核算標準查詢</w:t>
            </w:r>
          </w:p>
        </w:tc>
      </w:tr>
      <w:tr w:rsidR="00AA4A09" w:rsidRPr="00362205" w14:paraId="396F3D96" w14:textId="77777777" w:rsidTr="00AA4A09">
        <w:trPr>
          <w:trHeight w:val="277"/>
        </w:trPr>
        <w:tc>
          <w:tcPr>
            <w:tcW w:w="1548" w:type="dxa"/>
            <w:tcBorders>
              <w:top w:val="single" w:sz="8" w:space="0" w:color="000000"/>
              <w:bottom w:val="single" w:sz="8" w:space="0" w:color="000000"/>
              <w:right w:val="single" w:sz="8" w:space="0" w:color="000000"/>
            </w:tcBorders>
            <w:shd w:val="clear" w:color="auto" w:fill="F3F3F3"/>
          </w:tcPr>
          <w:p w14:paraId="151DDBF0" w14:textId="77777777" w:rsidR="00AA4A09" w:rsidRPr="00362205" w:rsidRDefault="00AA4A09" w:rsidP="00AA4A09">
            <w:pPr>
              <w:rPr>
                <w:rFonts w:ascii="標楷體" w:eastAsia="標楷體" w:hAnsi="標楷體"/>
              </w:rPr>
            </w:pPr>
            <w:r w:rsidRPr="00362205">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358B3B50" w14:textId="33945DE0" w:rsidR="00AA4A09" w:rsidRPr="00362205" w:rsidRDefault="00AA4A09" w:rsidP="00AA4A09">
            <w:pPr>
              <w:rPr>
                <w:rFonts w:ascii="標楷體" w:eastAsia="標楷體" w:hAnsi="標楷體"/>
              </w:rPr>
            </w:pPr>
            <w:r>
              <w:rPr>
                <w:rFonts w:ascii="標楷體" w:eastAsia="標楷體" w:hAnsi="標楷體" w:hint="eastAsia"/>
                <w:lang w:eastAsia="zh-HK"/>
              </w:rPr>
              <w:t>查詢或異動</w:t>
            </w:r>
            <w:r w:rsidR="009C1A83">
              <w:rPr>
                <w:rFonts w:ascii="標楷體" w:eastAsia="標楷體" w:hAnsi="標楷體" w:hint="eastAsia"/>
              </w:rPr>
              <w:t>業績件數及金額核算標準</w:t>
            </w:r>
            <w:r>
              <w:rPr>
                <w:rFonts w:ascii="標楷體" w:eastAsia="標楷體" w:hAnsi="標楷體" w:hint="eastAsia"/>
                <w:lang w:eastAsia="zh-HK"/>
              </w:rPr>
              <w:t>時</w:t>
            </w:r>
          </w:p>
        </w:tc>
      </w:tr>
      <w:tr w:rsidR="00AA4A09" w:rsidRPr="00F40E3D" w14:paraId="2C5F44F5" w14:textId="77777777" w:rsidTr="00AA4A09">
        <w:trPr>
          <w:trHeight w:val="773"/>
        </w:trPr>
        <w:tc>
          <w:tcPr>
            <w:tcW w:w="1548" w:type="dxa"/>
            <w:tcBorders>
              <w:top w:val="single" w:sz="8" w:space="0" w:color="000000"/>
              <w:bottom w:val="single" w:sz="8" w:space="0" w:color="000000"/>
              <w:right w:val="single" w:sz="8" w:space="0" w:color="000000"/>
            </w:tcBorders>
            <w:shd w:val="clear" w:color="auto" w:fill="F3F3F3"/>
          </w:tcPr>
          <w:p w14:paraId="7B9A6EF1" w14:textId="77777777" w:rsidR="00AA4A09" w:rsidRPr="00362205" w:rsidRDefault="00AA4A09" w:rsidP="00AA4A09">
            <w:pPr>
              <w:rPr>
                <w:rFonts w:ascii="標楷體" w:eastAsia="標楷體" w:hAnsi="標楷體"/>
              </w:rPr>
            </w:pPr>
            <w:r w:rsidRPr="00362205">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1E159D22" w14:textId="1D3981E6" w:rsidR="00A45EF3" w:rsidRPr="002E2F49" w:rsidRDefault="00A45EF3" w:rsidP="00A45EF3">
            <w:pPr>
              <w:ind w:leftChars="1" w:left="242" w:hangingChars="100" w:hanging="240"/>
              <w:rPr>
                <w:rFonts w:ascii="標楷體" w:eastAsia="標楷體" w:hAnsi="標楷體"/>
              </w:rPr>
            </w:pPr>
            <w:r w:rsidRPr="002E2F49">
              <w:rPr>
                <w:rFonts w:ascii="標楷體" w:eastAsia="標楷體" w:hAnsi="標楷體" w:hint="eastAsia"/>
              </w:rPr>
              <w:t>1.</w:t>
            </w:r>
            <w:r w:rsidRPr="002E2F49">
              <w:rPr>
                <w:rFonts w:ascii="標楷體" w:eastAsia="標楷體" w:hAnsi="標楷體" w:hint="eastAsia"/>
                <w:lang w:eastAsia="zh-HK"/>
              </w:rPr>
              <w:t>參考「作業流程.業績、獎勵金作業.</w:t>
            </w:r>
            <w:r>
              <w:rPr>
                <w:rFonts w:ascii="標楷體" w:eastAsia="標楷體" w:hAnsi="標楷體" w:hint="eastAsia"/>
                <w:lang w:eastAsia="zh-HK"/>
              </w:rPr>
              <w:t>工作日業績結算</w:t>
            </w:r>
            <w:r w:rsidRPr="002E2F49">
              <w:rPr>
                <w:rFonts w:ascii="標楷體" w:eastAsia="標楷體" w:hAnsi="標楷體" w:hint="eastAsia"/>
                <w:lang w:eastAsia="zh-HK"/>
              </w:rPr>
              <w:t>」流程</w:t>
            </w:r>
          </w:p>
          <w:p w14:paraId="6E9F1061" w14:textId="1723EC38" w:rsidR="00AA4A09" w:rsidRDefault="00A45EF3" w:rsidP="00AA4A09">
            <w:pPr>
              <w:rPr>
                <w:rFonts w:ascii="標楷體" w:eastAsia="標楷體" w:hAnsi="標楷體"/>
              </w:rPr>
            </w:pPr>
            <w:r>
              <w:rPr>
                <w:rFonts w:ascii="標楷體" w:eastAsia="標楷體" w:hAnsi="標楷體" w:hint="eastAsia"/>
              </w:rPr>
              <w:t>2</w:t>
            </w:r>
            <w:r w:rsidR="00AA4A09">
              <w:rPr>
                <w:rFonts w:ascii="標楷體" w:eastAsia="標楷體" w:hAnsi="標楷體" w:hint="eastAsia"/>
              </w:rPr>
              <w:t>.</w:t>
            </w:r>
            <w:r w:rsidR="00AA4A09">
              <w:rPr>
                <w:rFonts w:ascii="標楷體" w:eastAsia="標楷體" w:hAnsi="標楷體" w:hint="eastAsia"/>
                <w:lang w:eastAsia="zh-HK"/>
              </w:rPr>
              <w:t>查詢</w:t>
            </w:r>
            <w:r w:rsidR="009C1A83">
              <w:rPr>
                <w:rFonts w:ascii="標楷體" w:eastAsia="標楷體" w:hAnsi="標楷體" w:hint="eastAsia"/>
              </w:rPr>
              <w:t>績件數及金額核算標準設定</w:t>
            </w:r>
            <w:r w:rsidR="00AA4A09">
              <w:rPr>
                <w:rFonts w:ascii="標楷體" w:eastAsia="標楷體" w:hAnsi="標楷體" w:hint="eastAsia"/>
                <w:lang w:eastAsia="zh-HK"/>
              </w:rPr>
              <w:t>檔</w:t>
            </w:r>
            <w:r w:rsidR="00AA4A09">
              <w:rPr>
                <w:rFonts w:ascii="標楷體" w:eastAsia="標楷體" w:hAnsi="標楷體" w:hint="eastAsia"/>
              </w:rPr>
              <w:t>(</w:t>
            </w:r>
            <w:r w:rsidR="009C1A83" w:rsidRPr="009C1A83">
              <w:rPr>
                <w:rFonts w:ascii="標楷體" w:eastAsia="標楷體" w:hAnsi="標楷體" w:cs="細明體"/>
                <w:kern w:val="0"/>
              </w:rPr>
              <w:t>CdPerformance</w:t>
            </w:r>
            <w:r w:rsidR="00AA4A09">
              <w:rPr>
                <w:rFonts w:ascii="標楷體" w:eastAsia="標楷體" w:hAnsi="標楷體"/>
              </w:rPr>
              <w:t>)</w:t>
            </w:r>
          </w:p>
          <w:p w14:paraId="67444AC1" w14:textId="2F521070" w:rsidR="00AA4A09" w:rsidRDefault="00A45EF3" w:rsidP="00AA4A09">
            <w:pPr>
              <w:rPr>
                <w:rFonts w:ascii="標楷體" w:eastAsia="標楷體" w:hAnsi="標楷體"/>
                <w:lang w:eastAsia="zh-HK"/>
              </w:rPr>
            </w:pPr>
            <w:r>
              <w:rPr>
                <w:rFonts w:ascii="標楷體" w:eastAsia="標楷體" w:hAnsi="標楷體" w:hint="eastAsia"/>
              </w:rPr>
              <w:t>3</w:t>
            </w:r>
            <w:r w:rsidR="00AA4A09">
              <w:rPr>
                <w:rFonts w:ascii="標楷體" w:eastAsia="標楷體" w:hAnsi="標楷體"/>
              </w:rPr>
              <w:t>.</w:t>
            </w:r>
            <w:r w:rsidR="00AA4A09">
              <w:rPr>
                <w:rFonts w:ascii="標楷體" w:eastAsia="標楷體" w:hAnsi="標楷體" w:hint="eastAsia"/>
                <w:lang w:eastAsia="zh-HK"/>
              </w:rPr>
              <w:t>依據輸入查詢條件</w:t>
            </w:r>
            <w:r w:rsidR="00AA4A09">
              <w:rPr>
                <w:rFonts w:ascii="標楷體" w:eastAsia="標楷體" w:hAnsi="標楷體" w:hint="eastAsia"/>
              </w:rPr>
              <w:t>,</w:t>
            </w:r>
            <w:r w:rsidR="00AA4A09">
              <w:rPr>
                <w:rFonts w:ascii="標楷體" w:eastAsia="標楷體" w:hAnsi="標楷體" w:hint="eastAsia"/>
                <w:lang w:eastAsia="zh-HK"/>
              </w:rPr>
              <w:t>輸出查詢資料</w:t>
            </w:r>
          </w:p>
          <w:p w14:paraId="55112F6F" w14:textId="77777777" w:rsidR="00AA4A09" w:rsidRDefault="00AA4A09" w:rsidP="009C1A83">
            <w:pPr>
              <w:ind w:left="720" w:hangingChars="300" w:hanging="720"/>
              <w:rPr>
                <w:rFonts w:ascii="新細明體" w:hAnsi="新細明體"/>
                <w:lang w:eastAsia="zh-HK"/>
              </w:rPr>
            </w:pPr>
            <w:r>
              <w:rPr>
                <w:rFonts w:ascii="標楷體" w:eastAsia="標楷體" w:hAnsi="標楷體" w:hint="eastAsia"/>
              </w:rPr>
              <w:t xml:space="preserve">  (</w:t>
            </w:r>
            <w:r>
              <w:rPr>
                <w:rFonts w:ascii="標楷體" w:eastAsia="標楷體" w:hAnsi="標楷體"/>
              </w:rPr>
              <w:t>1).</w:t>
            </w:r>
            <w:r w:rsidR="009C1A83">
              <w:rPr>
                <w:rFonts w:ascii="標楷體" w:eastAsia="標楷體" w:hAnsi="標楷體" w:hint="eastAsia"/>
                <w:lang w:eastAsia="zh-HK"/>
              </w:rPr>
              <w:t>工作月</w:t>
            </w:r>
            <w:r>
              <w:rPr>
                <w:rFonts w:ascii="標楷體" w:eastAsia="標楷體" w:hAnsi="標楷體" w:hint="eastAsia"/>
              </w:rPr>
              <w:t>(</w:t>
            </w:r>
            <w:r w:rsidR="009C1A83" w:rsidRPr="009C1A83">
              <w:rPr>
                <w:rFonts w:ascii="標楷體" w:eastAsia="標楷體" w:hAnsi="標楷體"/>
              </w:rPr>
              <w:t>WorkMonth</w:t>
            </w:r>
            <w:r>
              <w:rPr>
                <w:rFonts w:ascii="標楷體" w:eastAsia="標楷體" w:hAnsi="標楷體"/>
              </w:rPr>
              <w:t xml:space="preserve">) </w:t>
            </w:r>
            <w:r>
              <w:rPr>
                <w:rFonts w:ascii="標楷體" w:eastAsia="標楷體" w:hAnsi="標楷體" w:hint="eastAsia"/>
              </w:rPr>
              <w:t xml:space="preserve">= </w:t>
            </w:r>
            <w:r>
              <w:rPr>
                <w:rFonts w:ascii="標楷體" w:eastAsia="標楷體" w:hAnsi="標楷體" w:hint="eastAsia"/>
                <w:lang w:eastAsia="zh-HK"/>
              </w:rPr>
              <w:t>輸入條件</w:t>
            </w:r>
            <w:r>
              <w:rPr>
                <w:rFonts w:ascii="新細明體" w:hAnsi="新細明體" w:hint="eastAsia"/>
                <w:lang w:eastAsia="zh-HK"/>
              </w:rPr>
              <w:t>「</w:t>
            </w:r>
            <w:r w:rsidR="009C1A83">
              <w:rPr>
                <w:rFonts w:ascii="標楷體" w:eastAsia="標楷體" w:hAnsi="標楷體" w:hint="eastAsia"/>
                <w:lang w:eastAsia="zh-HK"/>
              </w:rPr>
              <w:t>工作月</w:t>
            </w:r>
            <w:r>
              <w:rPr>
                <w:rFonts w:ascii="新細明體" w:hAnsi="新細明體" w:hint="eastAsia"/>
                <w:lang w:eastAsia="zh-HK"/>
              </w:rPr>
              <w:t>」</w:t>
            </w:r>
          </w:p>
          <w:p w14:paraId="62F000E5" w14:textId="064A6857" w:rsidR="00FF77F2" w:rsidRPr="006D7561" w:rsidRDefault="00A45EF3" w:rsidP="009C1A83">
            <w:pPr>
              <w:ind w:left="720" w:hangingChars="300" w:hanging="720"/>
              <w:rPr>
                <w:rFonts w:ascii="標楷體" w:eastAsia="標楷體" w:hAnsi="標楷體"/>
                <w:lang w:eastAsia="zh-HK"/>
              </w:rPr>
            </w:pPr>
            <w:r>
              <w:rPr>
                <w:rFonts w:ascii="標楷體" w:eastAsia="標楷體" w:hAnsi="標楷體" w:hint="eastAsia"/>
              </w:rPr>
              <w:t>4</w:t>
            </w:r>
            <w:r w:rsidR="006D7561">
              <w:rPr>
                <w:rFonts w:ascii="標楷體" w:eastAsia="標楷體" w:hAnsi="標楷體" w:hint="eastAsia"/>
              </w:rPr>
              <w:t>.</w:t>
            </w:r>
            <w:r w:rsidR="00072227">
              <w:rPr>
                <w:rFonts w:ascii="標楷體" w:eastAsia="標楷體" w:hAnsi="標楷體" w:hint="eastAsia"/>
              </w:rPr>
              <w:t>資料排序:</w:t>
            </w:r>
            <w:r w:rsidR="006D7561">
              <w:rPr>
                <w:rFonts w:ascii="標楷體" w:eastAsia="標楷體" w:hAnsi="標楷體" w:hint="eastAsia"/>
              </w:rPr>
              <w:t>查詢結果</w:t>
            </w:r>
            <w:r w:rsidR="00072227">
              <w:rPr>
                <w:rFonts w:ascii="新細明體" w:hAnsi="新細明體" w:hint="eastAsia"/>
                <w:lang w:eastAsia="zh-HK"/>
              </w:rPr>
              <w:t>「</w:t>
            </w:r>
            <w:r w:rsidR="006D7561">
              <w:rPr>
                <w:rFonts w:ascii="標楷體" w:eastAsia="標楷體" w:hAnsi="標楷體" w:hint="eastAsia"/>
              </w:rPr>
              <w:t>工作月份</w:t>
            </w:r>
            <w:r w:rsidR="00072227">
              <w:rPr>
                <w:rFonts w:ascii="新細明體" w:hAnsi="新細明體" w:hint="eastAsia"/>
                <w:lang w:eastAsia="zh-HK"/>
              </w:rPr>
              <w:t>」</w:t>
            </w:r>
            <w:r w:rsidR="006D7561">
              <w:rPr>
                <w:rFonts w:ascii="標楷體" w:eastAsia="標楷體" w:hAnsi="標楷體" w:hint="eastAsia"/>
              </w:rPr>
              <w:t>由大到小排序</w:t>
            </w:r>
          </w:p>
        </w:tc>
      </w:tr>
      <w:tr w:rsidR="00AA4A09" w:rsidRPr="00362205" w14:paraId="5A63B8EA" w14:textId="77777777" w:rsidTr="00AA4A09">
        <w:trPr>
          <w:trHeight w:val="321"/>
        </w:trPr>
        <w:tc>
          <w:tcPr>
            <w:tcW w:w="1548" w:type="dxa"/>
            <w:tcBorders>
              <w:top w:val="single" w:sz="8" w:space="0" w:color="000000"/>
              <w:bottom w:val="single" w:sz="8" w:space="0" w:color="000000"/>
              <w:right w:val="single" w:sz="8" w:space="0" w:color="000000"/>
            </w:tcBorders>
            <w:shd w:val="clear" w:color="auto" w:fill="F3F3F3"/>
          </w:tcPr>
          <w:p w14:paraId="5DE536D4" w14:textId="77777777" w:rsidR="00AA4A09" w:rsidRPr="00362205" w:rsidRDefault="00AA4A09" w:rsidP="00AA4A09">
            <w:pPr>
              <w:rPr>
                <w:rFonts w:ascii="標楷體" w:eastAsia="標楷體" w:hAnsi="標楷體"/>
              </w:rPr>
            </w:pPr>
            <w:r w:rsidRPr="00362205">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3D755C53" w14:textId="77777777" w:rsidR="00AA4A09" w:rsidRPr="00362205" w:rsidRDefault="00AA4A09" w:rsidP="00AA4A09">
            <w:pPr>
              <w:rPr>
                <w:rFonts w:ascii="標楷體" w:eastAsia="標楷體" w:hAnsi="標楷體"/>
              </w:rPr>
            </w:pPr>
          </w:p>
        </w:tc>
      </w:tr>
      <w:tr w:rsidR="00AA4A09" w:rsidRPr="00362205" w14:paraId="69487177" w14:textId="77777777" w:rsidTr="00AA4A09">
        <w:trPr>
          <w:trHeight w:val="1311"/>
        </w:trPr>
        <w:tc>
          <w:tcPr>
            <w:tcW w:w="1548" w:type="dxa"/>
            <w:tcBorders>
              <w:top w:val="single" w:sz="8" w:space="0" w:color="000000"/>
              <w:bottom w:val="single" w:sz="8" w:space="0" w:color="000000"/>
              <w:right w:val="single" w:sz="8" w:space="0" w:color="000000"/>
            </w:tcBorders>
            <w:shd w:val="clear" w:color="auto" w:fill="F3F3F3"/>
          </w:tcPr>
          <w:p w14:paraId="3EB9BDE7" w14:textId="77777777" w:rsidR="00AA4A09" w:rsidRPr="00362205" w:rsidRDefault="00AA4A09" w:rsidP="00AA4A09">
            <w:pPr>
              <w:rPr>
                <w:rFonts w:ascii="標楷體" w:eastAsia="標楷體" w:hAnsi="標楷體"/>
              </w:rPr>
            </w:pPr>
            <w:r w:rsidRPr="00362205">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76B71909" w14:textId="77777777" w:rsidR="00AA4A09" w:rsidRPr="00362205" w:rsidRDefault="00AA4A09" w:rsidP="00AA4A09">
            <w:pPr>
              <w:rPr>
                <w:rFonts w:ascii="標楷體" w:eastAsia="標楷體" w:hAnsi="標楷體"/>
              </w:rPr>
            </w:pPr>
          </w:p>
        </w:tc>
      </w:tr>
      <w:tr w:rsidR="00AA4A09" w:rsidRPr="00362205" w14:paraId="26D3DDF7" w14:textId="77777777" w:rsidTr="00AA4A09">
        <w:trPr>
          <w:trHeight w:val="278"/>
        </w:trPr>
        <w:tc>
          <w:tcPr>
            <w:tcW w:w="1548" w:type="dxa"/>
            <w:tcBorders>
              <w:top w:val="single" w:sz="8" w:space="0" w:color="000000"/>
              <w:bottom w:val="single" w:sz="8" w:space="0" w:color="000000"/>
              <w:right w:val="single" w:sz="8" w:space="0" w:color="000000"/>
            </w:tcBorders>
            <w:shd w:val="clear" w:color="auto" w:fill="F3F3F3"/>
          </w:tcPr>
          <w:p w14:paraId="1B35E489" w14:textId="77777777" w:rsidR="00AA4A09" w:rsidRPr="00362205" w:rsidRDefault="00AA4A09" w:rsidP="00AA4A09">
            <w:pPr>
              <w:rPr>
                <w:rFonts w:ascii="標楷體" w:eastAsia="標楷體" w:hAnsi="標楷體"/>
              </w:rPr>
            </w:pPr>
            <w:r w:rsidRPr="00362205">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7D8D0A5F" w14:textId="77777777" w:rsidR="00AA4A09" w:rsidRPr="00362205" w:rsidRDefault="00AA4A09" w:rsidP="00AA4A09">
            <w:pPr>
              <w:rPr>
                <w:rFonts w:ascii="標楷體" w:eastAsia="標楷體" w:hAnsi="標楷體"/>
              </w:rPr>
            </w:pPr>
            <w:r>
              <w:rPr>
                <w:rFonts w:ascii="標楷體" w:eastAsia="標楷體" w:hAnsi="標楷體" w:hint="eastAsia"/>
                <w:lang w:eastAsia="zh-HK"/>
              </w:rPr>
              <w:t>提供資料查詢輸出</w:t>
            </w:r>
          </w:p>
        </w:tc>
      </w:tr>
      <w:tr w:rsidR="00AA4A09" w:rsidRPr="00362205" w14:paraId="106FD50A" w14:textId="77777777" w:rsidTr="00AA4A09">
        <w:trPr>
          <w:trHeight w:val="358"/>
        </w:trPr>
        <w:tc>
          <w:tcPr>
            <w:tcW w:w="1548" w:type="dxa"/>
            <w:tcBorders>
              <w:top w:val="single" w:sz="8" w:space="0" w:color="000000"/>
              <w:bottom w:val="single" w:sz="8" w:space="0" w:color="000000"/>
              <w:right w:val="single" w:sz="8" w:space="0" w:color="000000"/>
            </w:tcBorders>
            <w:shd w:val="clear" w:color="auto" w:fill="F3F3F3"/>
          </w:tcPr>
          <w:p w14:paraId="28F72586" w14:textId="77777777" w:rsidR="00AA4A09" w:rsidRPr="00362205" w:rsidRDefault="00AA4A09" w:rsidP="00AA4A09">
            <w:pPr>
              <w:rPr>
                <w:rFonts w:ascii="標楷體" w:eastAsia="標楷體" w:hAnsi="標楷體"/>
              </w:rPr>
            </w:pPr>
            <w:r w:rsidRPr="00362205">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2C674286" w14:textId="77777777" w:rsidR="00AA4A09" w:rsidRPr="00362205" w:rsidRDefault="00AA4A09" w:rsidP="00AA4A09">
            <w:pPr>
              <w:rPr>
                <w:rFonts w:ascii="標楷體" w:eastAsia="標楷體" w:hAnsi="標楷體"/>
              </w:rPr>
            </w:pPr>
          </w:p>
        </w:tc>
      </w:tr>
      <w:tr w:rsidR="00AA4A09" w:rsidRPr="00362205" w14:paraId="1E22397B" w14:textId="77777777" w:rsidTr="00AA4A09">
        <w:trPr>
          <w:trHeight w:val="278"/>
        </w:trPr>
        <w:tc>
          <w:tcPr>
            <w:tcW w:w="1548" w:type="dxa"/>
            <w:tcBorders>
              <w:top w:val="single" w:sz="8" w:space="0" w:color="000000"/>
              <w:bottom w:val="single" w:sz="8" w:space="0" w:color="000000"/>
              <w:right w:val="single" w:sz="8" w:space="0" w:color="000000"/>
            </w:tcBorders>
            <w:shd w:val="clear" w:color="auto" w:fill="F3F3F3"/>
          </w:tcPr>
          <w:p w14:paraId="2D4CA99D" w14:textId="77777777" w:rsidR="00AA4A09" w:rsidRPr="00362205" w:rsidRDefault="00AA4A09" w:rsidP="00AA4A09">
            <w:pPr>
              <w:rPr>
                <w:rFonts w:ascii="標楷體" w:eastAsia="標楷體" w:hAnsi="標楷體"/>
              </w:rPr>
            </w:pPr>
            <w:r w:rsidRPr="00362205">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7113C2B9" w14:textId="77777777" w:rsidR="00AA4A09" w:rsidRPr="00362205" w:rsidRDefault="00AA4A09" w:rsidP="00AA4A09">
            <w:pPr>
              <w:rPr>
                <w:rFonts w:ascii="標楷體" w:eastAsia="標楷體" w:hAnsi="標楷體"/>
              </w:rPr>
            </w:pPr>
          </w:p>
        </w:tc>
      </w:tr>
    </w:tbl>
    <w:p w14:paraId="2203EA58" w14:textId="77777777" w:rsidR="00AA4A09" w:rsidRDefault="00AA4A09" w:rsidP="00D01BCC">
      <w:pPr>
        <w:pStyle w:val="a"/>
        <w:numPr>
          <w:ilvl w:val="0"/>
          <w:numId w:val="0"/>
        </w:numPr>
        <w:ind w:left="1440"/>
        <w:pPrChange w:id="307" w:author="張金龍" w:date="2021-05-12T12:09:00Z">
          <w:pPr>
            <w:pStyle w:val="a"/>
            <w:numPr>
              <w:numId w:val="0"/>
            </w:numPr>
            <w:ind w:left="0" w:firstLine="0"/>
          </w:pPr>
        </w:pPrChange>
      </w:pPr>
    </w:p>
    <w:p w14:paraId="0B41F076" w14:textId="77777777" w:rsidR="00AA4A09" w:rsidRPr="005F1722" w:rsidRDefault="00AA4A09" w:rsidP="00D01BCC">
      <w:pPr>
        <w:pStyle w:val="a"/>
      </w:pPr>
      <w:r>
        <w:rPr>
          <w:rFonts w:hint="eastAsia"/>
        </w:rPr>
        <w:t>Ta</w:t>
      </w:r>
      <w:r>
        <w:t>ble List</w:t>
      </w:r>
      <w:r w:rsidRPr="005F1722">
        <w:rPr>
          <w:rFonts w:hint="eastAsia"/>
        </w:rPr>
        <w:t>:</w:t>
      </w:r>
    </w:p>
    <w:tbl>
      <w:tblPr>
        <w:tblStyle w:val="ac"/>
        <w:tblW w:w="0" w:type="auto"/>
        <w:tblInd w:w="1809" w:type="dxa"/>
        <w:tblLook w:val="04A0" w:firstRow="1" w:lastRow="0" w:firstColumn="1" w:lastColumn="0" w:noHBand="0" w:noVBand="1"/>
      </w:tblPr>
      <w:tblGrid>
        <w:gridCol w:w="851"/>
        <w:gridCol w:w="3118"/>
        <w:gridCol w:w="3828"/>
      </w:tblGrid>
      <w:tr w:rsidR="00AA4A09" w:rsidRPr="0022279A" w14:paraId="3A0D2A03" w14:textId="77777777" w:rsidTr="00AA4A09">
        <w:tc>
          <w:tcPr>
            <w:tcW w:w="851" w:type="dxa"/>
            <w:shd w:val="clear" w:color="auto" w:fill="D9D9D9" w:themeFill="background1" w:themeFillShade="D9"/>
          </w:tcPr>
          <w:p w14:paraId="7BB2A512" w14:textId="77777777" w:rsidR="00AA4A09" w:rsidRPr="0022279A" w:rsidRDefault="00AA4A09" w:rsidP="00AA4A09">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0F73AB50" w14:textId="77777777" w:rsidR="00AA4A09" w:rsidRPr="0022279A" w:rsidRDefault="00AA4A09" w:rsidP="00AA4A09">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637FD4A2" w14:textId="77777777" w:rsidR="00AA4A09" w:rsidRPr="0022279A" w:rsidRDefault="00AA4A09" w:rsidP="00AA4A09">
            <w:pPr>
              <w:jc w:val="center"/>
              <w:rPr>
                <w:rFonts w:ascii="標楷體" w:eastAsia="標楷體" w:hAnsi="標楷體"/>
              </w:rPr>
            </w:pPr>
            <w:r w:rsidRPr="0022279A">
              <w:rPr>
                <w:rFonts w:ascii="標楷體" w:eastAsia="標楷體" w:hAnsi="標楷體" w:hint="eastAsia"/>
                <w:lang w:eastAsia="zh-HK"/>
              </w:rPr>
              <w:t>說明</w:t>
            </w:r>
          </w:p>
        </w:tc>
      </w:tr>
      <w:tr w:rsidR="00AA4A09" w:rsidRPr="0022279A" w14:paraId="2C0E3567" w14:textId="77777777" w:rsidTr="00AA4A09">
        <w:tc>
          <w:tcPr>
            <w:tcW w:w="851" w:type="dxa"/>
          </w:tcPr>
          <w:p w14:paraId="261182CB" w14:textId="77777777" w:rsidR="00AA4A09" w:rsidRPr="0022279A" w:rsidRDefault="00AA4A09" w:rsidP="00AA4A09">
            <w:pPr>
              <w:jc w:val="center"/>
              <w:rPr>
                <w:rFonts w:ascii="標楷體" w:eastAsia="標楷體" w:hAnsi="標楷體"/>
              </w:rPr>
            </w:pPr>
            <w:r w:rsidRPr="0022279A">
              <w:rPr>
                <w:rFonts w:ascii="標楷體" w:eastAsia="標楷體" w:hAnsi="標楷體" w:hint="eastAsia"/>
              </w:rPr>
              <w:t>1</w:t>
            </w:r>
          </w:p>
        </w:tc>
        <w:tc>
          <w:tcPr>
            <w:tcW w:w="3118" w:type="dxa"/>
          </w:tcPr>
          <w:p w14:paraId="08D36716" w14:textId="4637D732" w:rsidR="00AA4A09" w:rsidRPr="0022279A" w:rsidRDefault="009C1A83" w:rsidP="00AA4A09">
            <w:pPr>
              <w:rPr>
                <w:rFonts w:ascii="標楷體" w:eastAsia="標楷體" w:hAnsi="標楷體"/>
              </w:rPr>
            </w:pPr>
            <w:r w:rsidRPr="009C1A83">
              <w:rPr>
                <w:rFonts w:ascii="標楷體" w:eastAsia="標楷體" w:hAnsi="標楷體" w:cs="細明體"/>
                <w:kern w:val="0"/>
              </w:rPr>
              <w:t>CdPerformance</w:t>
            </w:r>
          </w:p>
        </w:tc>
        <w:tc>
          <w:tcPr>
            <w:tcW w:w="3828" w:type="dxa"/>
          </w:tcPr>
          <w:p w14:paraId="31267974" w14:textId="1C727DD7" w:rsidR="00AA4A09" w:rsidRPr="0022279A" w:rsidRDefault="009C1A83" w:rsidP="00AA4A09">
            <w:pPr>
              <w:rPr>
                <w:rFonts w:ascii="標楷體" w:eastAsia="標楷體" w:hAnsi="標楷體"/>
              </w:rPr>
            </w:pPr>
            <w:r>
              <w:rPr>
                <w:rFonts w:ascii="標楷體" w:eastAsia="標楷體" w:hAnsi="標楷體" w:hint="eastAsia"/>
              </w:rPr>
              <w:t>業績件數及金額核算標準</w:t>
            </w:r>
            <w:r w:rsidR="00D23B9E">
              <w:rPr>
                <w:rFonts w:ascii="標楷體" w:eastAsia="標楷體" w:hAnsi="標楷體" w:hint="eastAsia"/>
              </w:rPr>
              <w:t>設定</w:t>
            </w:r>
            <w:r w:rsidR="00AA4A09">
              <w:rPr>
                <w:rFonts w:ascii="標楷體" w:eastAsia="標楷體" w:hAnsi="標楷體" w:hint="eastAsia"/>
                <w:lang w:eastAsia="zh-HK"/>
              </w:rPr>
              <w:t>檔</w:t>
            </w:r>
          </w:p>
        </w:tc>
      </w:tr>
      <w:tr w:rsidR="00AA4A09" w:rsidRPr="0022279A" w14:paraId="7990EB62" w14:textId="77777777" w:rsidTr="00AA4A09">
        <w:tc>
          <w:tcPr>
            <w:tcW w:w="851" w:type="dxa"/>
          </w:tcPr>
          <w:p w14:paraId="3823773A" w14:textId="77777777" w:rsidR="00AA4A09" w:rsidRPr="0022279A" w:rsidRDefault="00AA4A09" w:rsidP="00AA4A09">
            <w:pPr>
              <w:rPr>
                <w:rFonts w:ascii="標楷體" w:eastAsia="標楷體" w:hAnsi="標楷體"/>
              </w:rPr>
            </w:pPr>
          </w:p>
        </w:tc>
        <w:tc>
          <w:tcPr>
            <w:tcW w:w="3118" w:type="dxa"/>
          </w:tcPr>
          <w:p w14:paraId="43A1B87F" w14:textId="77777777" w:rsidR="00AA4A09" w:rsidRPr="0022279A" w:rsidRDefault="00AA4A09" w:rsidP="00AA4A09">
            <w:pPr>
              <w:rPr>
                <w:rFonts w:ascii="標楷體" w:eastAsia="標楷體" w:hAnsi="標楷體"/>
              </w:rPr>
            </w:pPr>
          </w:p>
        </w:tc>
        <w:tc>
          <w:tcPr>
            <w:tcW w:w="3828" w:type="dxa"/>
          </w:tcPr>
          <w:p w14:paraId="2E2FC478" w14:textId="77777777" w:rsidR="00AA4A09" w:rsidRPr="0022279A" w:rsidRDefault="00AA4A09" w:rsidP="00AA4A09">
            <w:pPr>
              <w:rPr>
                <w:rFonts w:ascii="標楷體" w:eastAsia="標楷體" w:hAnsi="標楷體"/>
              </w:rPr>
            </w:pPr>
          </w:p>
        </w:tc>
      </w:tr>
    </w:tbl>
    <w:p w14:paraId="47A30CDB" w14:textId="77777777" w:rsidR="00AA4A09" w:rsidRPr="009C1A83" w:rsidRDefault="00AA4A09" w:rsidP="00AA4A09">
      <w:pPr>
        <w:ind w:left="1440"/>
      </w:pPr>
    </w:p>
    <w:p w14:paraId="553109F2" w14:textId="77777777" w:rsidR="00AA4A09" w:rsidRPr="005F1722" w:rsidRDefault="00AA4A09" w:rsidP="00D01BCC">
      <w:pPr>
        <w:pStyle w:val="a"/>
      </w:pPr>
      <w:r w:rsidRPr="005F1722">
        <w:t>UI畫面</w:t>
      </w:r>
      <w:r w:rsidRPr="005F1722">
        <w:rPr>
          <w:rFonts w:hint="eastAsia"/>
        </w:rPr>
        <w:t>:</w:t>
      </w:r>
    </w:p>
    <w:p w14:paraId="55576154" w14:textId="77777777" w:rsidR="00AA4A09" w:rsidRPr="00B56858" w:rsidRDefault="00AA4A09" w:rsidP="00AA4A09">
      <w:pPr>
        <w:rPr>
          <w:rFonts w:ascii="標楷體" w:eastAsia="標楷體" w:hAnsi="標楷體"/>
        </w:rPr>
      </w:pPr>
      <w:r>
        <w:rPr>
          <w:rFonts w:ascii="標楷體" w:eastAsia="標楷體" w:hAnsi="標楷體" w:hint="eastAsia"/>
        </w:rPr>
        <w:t>輸入畫面:</w:t>
      </w:r>
    </w:p>
    <w:p w14:paraId="143DBA3F" w14:textId="1D73D95C" w:rsidR="00AA4A09" w:rsidRPr="00B56858" w:rsidRDefault="009C1A83" w:rsidP="00AA4A09">
      <w:r w:rsidRPr="009C1A83">
        <w:rPr>
          <w:noProof/>
        </w:rPr>
        <w:drawing>
          <wp:inline distT="0" distB="0" distL="0" distR="0" wp14:anchorId="00667079" wp14:editId="7112BB0F">
            <wp:extent cx="6479540" cy="1013460"/>
            <wp:effectExtent l="0" t="0" r="0" b="0"/>
            <wp:docPr id="201" name="圖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479540" cy="1013460"/>
                    </a:xfrm>
                    <a:prstGeom prst="rect">
                      <a:avLst/>
                    </a:prstGeom>
                  </pic:spPr>
                </pic:pic>
              </a:graphicData>
            </a:graphic>
          </wp:inline>
        </w:drawing>
      </w:r>
    </w:p>
    <w:p w14:paraId="1F1EB77D" w14:textId="77777777" w:rsidR="00AA4A09" w:rsidRDefault="00AA4A09" w:rsidP="00D01BCC">
      <w:pPr>
        <w:pStyle w:val="a"/>
      </w:pPr>
      <w:r>
        <w:t>輸入畫面</w:t>
      </w:r>
      <w:r>
        <w:rPr>
          <w:rFonts w:hint="eastAsia"/>
          <w:lang w:eastAsia="zh-HK"/>
        </w:rPr>
        <w:t>按鈕</w:t>
      </w:r>
      <w:r>
        <w:t>說明</w:t>
      </w:r>
    </w:p>
    <w:p w14:paraId="7871FD84" w14:textId="77777777" w:rsidR="00AA4A09" w:rsidRPr="00F5236F" w:rsidRDefault="00AA4A09" w:rsidP="00AA4A09"/>
    <w:tbl>
      <w:tblPr>
        <w:tblStyle w:val="ac"/>
        <w:tblW w:w="0" w:type="auto"/>
        <w:tblInd w:w="250" w:type="dxa"/>
        <w:tblLook w:val="04A0" w:firstRow="1" w:lastRow="0" w:firstColumn="1" w:lastColumn="0" w:noHBand="0" w:noVBand="1"/>
      </w:tblPr>
      <w:tblGrid>
        <w:gridCol w:w="851"/>
        <w:gridCol w:w="2126"/>
        <w:gridCol w:w="7033"/>
      </w:tblGrid>
      <w:tr w:rsidR="00AA4A09" w:rsidRPr="00F5236F" w14:paraId="08EB00B4" w14:textId="77777777" w:rsidTr="00AA4A09">
        <w:tc>
          <w:tcPr>
            <w:tcW w:w="851" w:type="dxa"/>
            <w:shd w:val="clear" w:color="auto" w:fill="D9D9D9" w:themeFill="background1" w:themeFillShade="D9"/>
          </w:tcPr>
          <w:p w14:paraId="48179941" w14:textId="77777777" w:rsidR="00AA4A09" w:rsidRPr="00F5236F" w:rsidRDefault="00AA4A09" w:rsidP="00AA4A09">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4C5F2675" w14:textId="77777777" w:rsidR="00AA4A09" w:rsidRPr="00F5236F" w:rsidRDefault="00AA4A09" w:rsidP="00AA4A09">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79533A28" w14:textId="77777777" w:rsidR="00AA4A09" w:rsidRPr="00F5236F" w:rsidRDefault="00AA4A09" w:rsidP="00AA4A09">
            <w:pPr>
              <w:jc w:val="center"/>
              <w:rPr>
                <w:rFonts w:ascii="標楷體" w:eastAsia="標楷體" w:hAnsi="標楷體"/>
              </w:rPr>
            </w:pPr>
            <w:r>
              <w:rPr>
                <w:rFonts w:ascii="標楷體" w:eastAsia="標楷體" w:hAnsi="標楷體" w:hint="eastAsia"/>
                <w:lang w:eastAsia="zh-HK"/>
              </w:rPr>
              <w:t>功能說明</w:t>
            </w:r>
          </w:p>
        </w:tc>
      </w:tr>
      <w:tr w:rsidR="00AA4A09" w:rsidRPr="00F5236F" w14:paraId="0A50E36C" w14:textId="77777777" w:rsidTr="00AA4A09">
        <w:tc>
          <w:tcPr>
            <w:tcW w:w="851" w:type="dxa"/>
          </w:tcPr>
          <w:p w14:paraId="3A86A9B8" w14:textId="77777777" w:rsidR="00AA4A09" w:rsidRPr="00F5236F" w:rsidRDefault="00AA4A09" w:rsidP="00AA4A09">
            <w:pPr>
              <w:jc w:val="center"/>
              <w:rPr>
                <w:rFonts w:ascii="標楷體" w:eastAsia="標楷體" w:hAnsi="標楷體"/>
                <w:lang w:eastAsia="zh-HK"/>
              </w:rPr>
            </w:pPr>
            <w:r>
              <w:rPr>
                <w:rFonts w:ascii="標楷體" w:eastAsia="標楷體" w:hAnsi="標楷體" w:hint="eastAsia"/>
              </w:rPr>
              <w:t>1</w:t>
            </w:r>
          </w:p>
        </w:tc>
        <w:tc>
          <w:tcPr>
            <w:tcW w:w="2126" w:type="dxa"/>
          </w:tcPr>
          <w:p w14:paraId="5B29D7C0" w14:textId="77777777" w:rsidR="00AA4A09" w:rsidRDefault="00AA4A09" w:rsidP="00AA4A09">
            <w:pPr>
              <w:rPr>
                <w:rFonts w:ascii="標楷體" w:eastAsia="標楷體" w:hAnsi="標楷體"/>
                <w:lang w:eastAsia="zh-HK"/>
              </w:rPr>
            </w:pPr>
            <w:r>
              <w:rPr>
                <w:rFonts w:ascii="標楷體" w:eastAsia="標楷體" w:hAnsi="標楷體" w:hint="eastAsia"/>
                <w:lang w:eastAsia="zh-HK"/>
              </w:rPr>
              <w:t>查詢</w:t>
            </w:r>
          </w:p>
        </w:tc>
        <w:tc>
          <w:tcPr>
            <w:tcW w:w="7033" w:type="dxa"/>
          </w:tcPr>
          <w:p w14:paraId="6F46CDC5" w14:textId="77777777" w:rsidR="00AA4A09" w:rsidRDefault="00AA4A09" w:rsidP="00AA4A09">
            <w:pPr>
              <w:rPr>
                <w:rFonts w:ascii="標楷體" w:eastAsia="標楷體" w:hAnsi="標楷體"/>
                <w:lang w:eastAsia="zh-HK"/>
              </w:rPr>
            </w:pPr>
            <w:r>
              <w:rPr>
                <w:rFonts w:ascii="標楷體" w:eastAsia="標楷體" w:hAnsi="標楷體" w:hint="eastAsia"/>
                <w:lang w:eastAsia="zh-HK"/>
              </w:rPr>
              <w:t>依據輸入條件查詢資料</w:t>
            </w:r>
          </w:p>
        </w:tc>
      </w:tr>
      <w:tr w:rsidR="00AA4A09" w:rsidRPr="00F5236F" w14:paraId="695B1F53" w14:textId="77777777" w:rsidTr="00AA4A09">
        <w:tc>
          <w:tcPr>
            <w:tcW w:w="851" w:type="dxa"/>
          </w:tcPr>
          <w:p w14:paraId="5C316C97" w14:textId="77777777" w:rsidR="00AA4A09" w:rsidRDefault="00AA4A09" w:rsidP="00AA4A09">
            <w:pPr>
              <w:jc w:val="center"/>
              <w:rPr>
                <w:rFonts w:ascii="標楷體" w:eastAsia="標楷體" w:hAnsi="標楷體"/>
              </w:rPr>
            </w:pPr>
            <w:r>
              <w:rPr>
                <w:rFonts w:ascii="標楷體" w:eastAsia="標楷體" w:hAnsi="標楷體" w:hint="eastAsia"/>
              </w:rPr>
              <w:t>2</w:t>
            </w:r>
          </w:p>
        </w:tc>
        <w:tc>
          <w:tcPr>
            <w:tcW w:w="2126" w:type="dxa"/>
          </w:tcPr>
          <w:p w14:paraId="6F1FCC32" w14:textId="77777777" w:rsidR="00AA4A09" w:rsidRDefault="00AA4A09" w:rsidP="00AA4A09">
            <w:pPr>
              <w:rPr>
                <w:rFonts w:ascii="標楷體" w:eastAsia="標楷體" w:hAnsi="標楷體"/>
                <w:lang w:eastAsia="zh-HK"/>
              </w:rPr>
            </w:pPr>
            <w:r>
              <w:rPr>
                <w:rFonts w:ascii="標楷體" w:eastAsia="標楷體" w:hAnsi="標楷體" w:hint="eastAsia"/>
                <w:lang w:eastAsia="zh-HK"/>
              </w:rPr>
              <w:t>離開</w:t>
            </w:r>
          </w:p>
        </w:tc>
        <w:tc>
          <w:tcPr>
            <w:tcW w:w="7033" w:type="dxa"/>
          </w:tcPr>
          <w:p w14:paraId="31E99738" w14:textId="77777777" w:rsidR="00AA4A09" w:rsidRDefault="00AA4A09" w:rsidP="00AA4A09">
            <w:pPr>
              <w:rPr>
                <w:rFonts w:ascii="標楷體" w:eastAsia="標楷體" w:hAnsi="標楷體"/>
                <w:lang w:eastAsia="zh-HK"/>
              </w:rPr>
            </w:pPr>
            <w:r>
              <w:rPr>
                <w:rFonts w:ascii="標楷體" w:eastAsia="標楷體" w:hAnsi="標楷體" w:hint="eastAsia"/>
                <w:lang w:eastAsia="zh-HK"/>
              </w:rPr>
              <w:t>關閉此查詢畫面</w:t>
            </w:r>
          </w:p>
        </w:tc>
      </w:tr>
      <w:tr w:rsidR="00AA4A09" w:rsidRPr="00F5236F" w14:paraId="0FBAC354" w14:textId="77777777" w:rsidTr="00AA4A09">
        <w:tc>
          <w:tcPr>
            <w:tcW w:w="851" w:type="dxa"/>
          </w:tcPr>
          <w:p w14:paraId="67CDA724" w14:textId="77777777" w:rsidR="00AA4A09" w:rsidRDefault="00AA4A09" w:rsidP="00AA4A09">
            <w:pPr>
              <w:jc w:val="center"/>
              <w:rPr>
                <w:rFonts w:ascii="標楷體" w:eastAsia="標楷體" w:hAnsi="標楷體"/>
              </w:rPr>
            </w:pPr>
            <w:r>
              <w:rPr>
                <w:rFonts w:ascii="標楷體" w:eastAsia="標楷體" w:hAnsi="標楷體" w:hint="eastAsia"/>
              </w:rPr>
              <w:t>3</w:t>
            </w:r>
          </w:p>
        </w:tc>
        <w:tc>
          <w:tcPr>
            <w:tcW w:w="2126" w:type="dxa"/>
          </w:tcPr>
          <w:p w14:paraId="5791F0CF" w14:textId="77777777" w:rsidR="00AA4A09" w:rsidRDefault="00AA4A09" w:rsidP="00AA4A09">
            <w:pPr>
              <w:rPr>
                <w:rFonts w:ascii="標楷體" w:eastAsia="標楷體" w:hAnsi="標楷體"/>
                <w:lang w:eastAsia="zh-HK"/>
              </w:rPr>
            </w:pPr>
            <w:r>
              <w:rPr>
                <w:rFonts w:ascii="標楷體" w:eastAsia="標楷體" w:hAnsi="標楷體" w:hint="eastAsia"/>
                <w:lang w:eastAsia="zh-HK"/>
              </w:rPr>
              <w:t>隱</w:t>
            </w:r>
            <w:r>
              <w:rPr>
                <w:rFonts w:ascii="標楷體" w:eastAsia="標楷體" w:hAnsi="標楷體" w:hint="eastAsia"/>
              </w:rPr>
              <w:t>藏/</w:t>
            </w:r>
            <w:r>
              <w:rPr>
                <w:rFonts w:ascii="標楷體" w:eastAsia="標楷體" w:hAnsi="標楷體" w:hint="eastAsia"/>
                <w:lang w:eastAsia="zh-HK"/>
              </w:rPr>
              <w:t>顯示</w:t>
            </w:r>
          </w:p>
        </w:tc>
        <w:tc>
          <w:tcPr>
            <w:tcW w:w="7033" w:type="dxa"/>
          </w:tcPr>
          <w:p w14:paraId="14D02226" w14:textId="77777777" w:rsidR="00AA4A09" w:rsidRDefault="00AA4A09" w:rsidP="00AA4A09">
            <w:pPr>
              <w:rPr>
                <w:rFonts w:ascii="標楷體" w:eastAsia="標楷體" w:hAnsi="標楷體"/>
                <w:lang w:eastAsia="zh-HK"/>
              </w:rPr>
            </w:pPr>
            <w:r>
              <w:rPr>
                <w:rFonts w:ascii="標楷體" w:eastAsia="標楷體" w:hAnsi="標楷體" w:hint="eastAsia"/>
                <w:lang w:eastAsia="zh-HK"/>
              </w:rPr>
              <w:t>輸入條件切換隱</w:t>
            </w:r>
            <w:r>
              <w:rPr>
                <w:rFonts w:ascii="標楷體" w:eastAsia="標楷體" w:hAnsi="標楷體" w:hint="eastAsia"/>
              </w:rPr>
              <w:t>藏</w:t>
            </w:r>
            <w:r>
              <w:rPr>
                <w:rFonts w:ascii="標楷體" w:eastAsia="標楷體" w:hAnsi="標楷體" w:hint="eastAsia"/>
                <w:lang w:eastAsia="zh-HK"/>
              </w:rPr>
              <w:t>及顯示</w:t>
            </w:r>
          </w:p>
        </w:tc>
      </w:tr>
      <w:tr w:rsidR="00AA4A09" w:rsidRPr="00F5236F" w14:paraId="4DADDE8E" w14:textId="77777777" w:rsidTr="00AA4A09">
        <w:tc>
          <w:tcPr>
            <w:tcW w:w="851" w:type="dxa"/>
          </w:tcPr>
          <w:p w14:paraId="0AE437D9" w14:textId="77777777" w:rsidR="00AA4A09" w:rsidRDefault="00AA4A09" w:rsidP="00AA4A09">
            <w:pPr>
              <w:jc w:val="center"/>
              <w:rPr>
                <w:rFonts w:ascii="標楷體" w:eastAsia="標楷體" w:hAnsi="標楷體"/>
              </w:rPr>
            </w:pPr>
            <w:r>
              <w:rPr>
                <w:rFonts w:ascii="標楷體" w:eastAsia="標楷體" w:hAnsi="標楷體" w:hint="eastAsia"/>
              </w:rPr>
              <w:t>4</w:t>
            </w:r>
          </w:p>
        </w:tc>
        <w:tc>
          <w:tcPr>
            <w:tcW w:w="2126" w:type="dxa"/>
          </w:tcPr>
          <w:p w14:paraId="703F3A80" w14:textId="478E35EF" w:rsidR="00AA4A09" w:rsidRDefault="00AA4A09" w:rsidP="00AA4A09">
            <w:pPr>
              <w:rPr>
                <w:rFonts w:ascii="標楷體" w:eastAsia="標楷體" w:hAnsi="標楷體"/>
                <w:lang w:eastAsia="zh-HK"/>
              </w:rPr>
            </w:pPr>
            <w:r>
              <w:rPr>
                <w:rFonts w:ascii="標楷體" w:eastAsia="標楷體" w:hAnsi="標楷體" w:hint="eastAsia"/>
                <w:lang w:eastAsia="zh-HK"/>
              </w:rPr>
              <w:t>新增</w:t>
            </w:r>
            <w:r w:rsidR="00D23B9E">
              <w:rPr>
                <w:rFonts w:ascii="標楷體" w:eastAsia="標楷體" w:hAnsi="標楷體" w:hint="eastAsia"/>
                <w:lang w:eastAsia="zh-HK"/>
              </w:rPr>
              <w:t>標準設定</w:t>
            </w:r>
          </w:p>
        </w:tc>
        <w:tc>
          <w:tcPr>
            <w:tcW w:w="7033" w:type="dxa"/>
          </w:tcPr>
          <w:p w14:paraId="44B422F5" w14:textId="7ADB74CB" w:rsidR="00AA4A09" w:rsidRDefault="00AA4A09" w:rsidP="00AA4A09">
            <w:pPr>
              <w:rPr>
                <w:rFonts w:ascii="標楷體" w:eastAsia="標楷體" w:hAnsi="標楷體"/>
                <w:lang w:eastAsia="zh-HK"/>
              </w:rPr>
            </w:pPr>
            <w:r w:rsidRPr="00E82156">
              <w:rPr>
                <w:rFonts w:eastAsia="標楷體" w:hint="eastAsia"/>
              </w:rPr>
              <w:t>連結至</w:t>
            </w:r>
            <w:r w:rsidRPr="00E82156">
              <w:rPr>
                <w:rFonts w:eastAsia="標楷體"/>
              </w:rPr>
              <w:t>【</w:t>
            </w:r>
            <w:r w:rsidRPr="00E82156">
              <w:rPr>
                <w:rFonts w:eastAsia="標楷體"/>
              </w:rPr>
              <w:t>L</w:t>
            </w:r>
            <w:r w:rsidRPr="00E82156">
              <w:rPr>
                <w:rFonts w:eastAsia="標楷體" w:hint="eastAsia"/>
              </w:rPr>
              <w:t>6</w:t>
            </w:r>
            <w:r>
              <w:rPr>
                <w:rFonts w:eastAsia="標楷體" w:hint="eastAsia"/>
              </w:rPr>
              <w:t>75</w:t>
            </w:r>
            <w:r w:rsidR="00D23B9E">
              <w:rPr>
                <w:rFonts w:eastAsia="標楷體" w:hint="eastAsia"/>
              </w:rPr>
              <w:t>4</w:t>
            </w:r>
            <w:r w:rsidR="00D23B9E">
              <w:rPr>
                <w:rFonts w:eastAsia="標楷體" w:hint="eastAsia"/>
              </w:rPr>
              <w:t>業績件數及金額核算標準設定</w:t>
            </w:r>
            <w:r w:rsidRPr="00E82156">
              <w:rPr>
                <w:rFonts w:eastAsia="標楷體"/>
              </w:rPr>
              <w:t>】</w:t>
            </w:r>
            <w:r w:rsidRPr="00E82156">
              <w:rPr>
                <w:rFonts w:eastAsia="標楷體" w:hint="eastAsia"/>
              </w:rPr>
              <w:t>，</w:t>
            </w:r>
            <w:r>
              <w:rPr>
                <w:rFonts w:ascii="標楷體" w:eastAsia="標楷體" w:hAnsi="標楷體" w:hint="eastAsia"/>
                <w:lang w:eastAsia="zh-HK"/>
              </w:rPr>
              <w:t>供新增</w:t>
            </w:r>
            <w:r w:rsidR="00D23B9E">
              <w:rPr>
                <w:rFonts w:eastAsia="標楷體" w:hint="eastAsia"/>
              </w:rPr>
              <w:t>業績件數及金額核算標準</w:t>
            </w:r>
          </w:p>
        </w:tc>
      </w:tr>
    </w:tbl>
    <w:p w14:paraId="223FC75A" w14:textId="77777777" w:rsidR="00AA4A09" w:rsidRDefault="00AA4A09" w:rsidP="00D01BCC">
      <w:pPr>
        <w:pStyle w:val="a"/>
        <w:numPr>
          <w:ilvl w:val="0"/>
          <w:numId w:val="0"/>
        </w:numPr>
        <w:ind w:left="1440"/>
        <w:pPrChange w:id="308" w:author="張金龍" w:date="2021-05-12T12:09:00Z">
          <w:pPr>
            <w:pStyle w:val="a"/>
            <w:numPr>
              <w:numId w:val="0"/>
            </w:numPr>
            <w:ind w:left="0" w:firstLine="0"/>
          </w:pPr>
        </w:pPrChange>
      </w:pPr>
    </w:p>
    <w:p w14:paraId="05E767E9" w14:textId="7DEED944" w:rsidR="00D23B9E" w:rsidRDefault="00D23B9E">
      <w:pPr>
        <w:widowControl/>
        <w:rPr>
          <w:rFonts w:ascii="標楷體" w:eastAsia="標楷體" w:hAnsi="標楷體"/>
          <w:sz w:val="26"/>
        </w:rPr>
      </w:pPr>
    </w:p>
    <w:p w14:paraId="4CC3F887" w14:textId="647C1740" w:rsidR="00AA4A09" w:rsidRDefault="00AA4A09" w:rsidP="00D01BCC">
      <w:pPr>
        <w:pStyle w:val="a"/>
      </w:pPr>
      <w:r>
        <w:t>輸入畫面資料說明</w:t>
      </w:r>
    </w:p>
    <w:p w14:paraId="0794D648" w14:textId="77777777" w:rsidR="00494815" w:rsidRPr="00494815" w:rsidRDefault="00494815" w:rsidP="00494815"/>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67"/>
        <w:gridCol w:w="1591"/>
        <w:gridCol w:w="816"/>
        <w:gridCol w:w="1187"/>
        <w:gridCol w:w="1083"/>
        <w:gridCol w:w="675"/>
        <w:gridCol w:w="696"/>
        <w:gridCol w:w="3529"/>
      </w:tblGrid>
      <w:tr w:rsidR="00AA4A09" w:rsidRPr="00362205" w14:paraId="37F3422E" w14:textId="77777777" w:rsidTr="00494815">
        <w:trPr>
          <w:trHeight w:val="388"/>
          <w:jc w:val="center"/>
        </w:trPr>
        <w:tc>
          <w:tcPr>
            <w:tcW w:w="567" w:type="dxa"/>
            <w:vMerge w:val="restart"/>
            <w:shd w:val="clear" w:color="auto" w:fill="D9D9D9" w:themeFill="background1" w:themeFillShade="D9"/>
          </w:tcPr>
          <w:p w14:paraId="15222252" w14:textId="77777777" w:rsidR="00AA4A09" w:rsidRPr="00362205" w:rsidRDefault="00AA4A09" w:rsidP="00AA4A09">
            <w:pPr>
              <w:rPr>
                <w:rFonts w:ascii="標楷體" w:eastAsia="標楷體" w:hAnsi="標楷體"/>
              </w:rPr>
            </w:pPr>
            <w:r w:rsidRPr="00362205">
              <w:rPr>
                <w:rFonts w:ascii="標楷體" w:eastAsia="標楷體" w:hAnsi="標楷體"/>
              </w:rPr>
              <w:t>序號</w:t>
            </w:r>
          </w:p>
        </w:tc>
        <w:tc>
          <w:tcPr>
            <w:tcW w:w="1591" w:type="dxa"/>
            <w:vMerge w:val="restart"/>
            <w:shd w:val="clear" w:color="auto" w:fill="D9D9D9" w:themeFill="background1" w:themeFillShade="D9"/>
          </w:tcPr>
          <w:p w14:paraId="598B5E02" w14:textId="77777777" w:rsidR="00AA4A09" w:rsidRPr="00362205" w:rsidRDefault="00AA4A09" w:rsidP="00AA4A09">
            <w:pPr>
              <w:rPr>
                <w:rFonts w:ascii="標楷體" w:eastAsia="標楷體" w:hAnsi="標楷體"/>
              </w:rPr>
            </w:pPr>
            <w:r w:rsidRPr="00362205">
              <w:rPr>
                <w:rFonts w:ascii="標楷體" w:eastAsia="標楷體" w:hAnsi="標楷體"/>
              </w:rPr>
              <w:t>欄位</w:t>
            </w:r>
          </w:p>
        </w:tc>
        <w:tc>
          <w:tcPr>
            <w:tcW w:w="4457" w:type="dxa"/>
            <w:gridSpan w:val="5"/>
            <w:shd w:val="clear" w:color="auto" w:fill="D9D9D9" w:themeFill="background1" w:themeFillShade="D9"/>
          </w:tcPr>
          <w:p w14:paraId="52A251BC" w14:textId="77777777" w:rsidR="00AA4A09" w:rsidRPr="00362205" w:rsidRDefault="00AA4A09" w:rsidP="00AA4A09">
            <w:pPr>
              <w:jc w:val="center"/>
              <w:rPr>
                <w:rFonts w:ascii="標楷體" w:eastAsia="標楷體" w:hAnsi="標楷體"/>
              </w:rPr>
            </w:pPr>
            <w:r w:rsidRPr="00362205">
              <w:rPr>
                <w:rFonts w:ascii="標楷體" w:eastAsia="標楷體" w:hAnsi="標楷體"/>
              </w:rPr>
              <w:t>說明</w:t>
            </w:r>
          </w:p>
        </w:tc>
        <w:tc>
          <w:tcPr>
            <w:tcW w:w="3529" w:type="dxa"/>
            <w:vMerge w:val="restart"/>
            <w:shd w:val="clear" w:color="auto" w:fill="D9D9D9" w:themeFill="background1" w:themeFillShade="D9"/>
          </w:tcPr>
          <w:p w14:paraId="38267F6D" w14:textId="77777777" w:rsidR="00AA4A09" w:rsidRPr="00362205" w:rsidRDefault="00AA4A09" w:rsidP="00AA4A09">
            <w:pPr>
              <w:rPr>
                <w:rFonts w:ascii="標楷體" w:eastAsia="標楷體" w:hAnsi="標楷體"/>
              </w:rPr>
            </w:pPr>
            <w:r w:rsidRPr="00362205">
              <w:rPr>
                <w:rFonts w:ascii="標楷體" w:eastAsia="標楷體" w:hAnsi="標楷體"/>
              </w:rPr>
              <w:t>處理邏輯及注意事項</w:t>
            </w:r>
          </w:p>
        </w:tc>
      </w:tr>
      <w:tr w:rsidR="00AA4A09" w:rsidRPr="00362205" w14:paraId="4C2E44DE" w14:textId="77777777" w:rsidTr="00494815">
        <w:trPr>
          <w:trHeight w:val="244"/>
          <w:jc w:val="center"/>
        </w:trPr>
        <w:tc>
          <w:tcPr>
            <w:tcW w:w="567" w:type="dxa"/>
            <w:vMerge/>
            <w:shd w:val="clear" w:color="auto" w:fill="D9D9D9" w:themeFill="background1" w:themeFillShade="D9"/>
          </w:tcPr>
          <w:p w14:paraId="0A3EA06D" w14:textId="77777777" w:rsidR="00AA4A09" w:rsidRPr="00362205" w:rsidRDefault="00AA4A09" w:rsidP="00AA4A09">
            <w:pPr>
              <w:rPr>
                <w:rFonts w:ascii="標楷體" w:eastAsia="標楷體" w:hAnsi="標楷體"/>
              </w:rPr>
            </w:pPr>
          </w:p>
        </w:tc>
        <w:tc>
          <w:tcPr>
            <w:tcW w:w="1591" w:type="dxa"/>
            <w:vMerge/>
            <w:shd w:val="clear" w:color="auto" w:fill="D9D9D9" w:themeFill="background1" w:themeFillShade="D9"/>
          </w:tcPr>
          <w:p w14:paraId="1F9D348A" w14:textId="77777777" w:rsidR="00AA4A09" w:rsidRPr="00362205" w:rsidRDefault="00AA4A09" w:rsidP="00AA4A09">
            <w:pPr>
              <w:rPr>
                <w:rFonts w:ascii="標楷體" w:eastAsia="標楷體" w:hAnsi="標楷體"/>
              </w:rPr>
            </w:pPr>
          </w:p>
        </w:tc>
        <w:tc>
          <w:tcPr>
            <w:tcW w:w="816" w:type="dxa"/>
            <w:shd w:val="clear" w:color="auto" w:fill="D9D9D9" w:themeFill="background1" w:themeFillShade="D9"/>
          </w:tcPr>
          <w:p w14:paraId="6CF55BC9" w14:textId="77777777" w:rsidR="00AA4A09" w:rsidRPr="00362205" w:rsidRDefault="00AA4A09" w:rsidP="00AA4A09">
            <w:pPr>
              <w:rPr>
                <w:rFonts w:ascii="標楷體" w:eastAsia="標楷體" w:hAnsi="標楷體"/>
              </w:rPr>
            </w:pPr>
            <w:r w:rsidRPr="004E09B8">
              <w:rPr>
                <w:rFonts w:ascii="標楷體" w:eastAsia="標楷體" w:hAnsi="標楷體" w:hint="eastAsia"/>
              </w:rPr>
              <w:t>資料型態長度</w:t>
            </w:r>
          </w:p>
        </w:tc>
        <w:tc>
          <w:tcPr>
            <w:tcW w:w="1187" w:type="dxa"/>
            <w:shd w:val="clear" w:color="auto" w:fill="D9D9D9" w:themeFill="background1" w:themeFillShade="D9"/>
          </w:tcPr>
          <w:p w14:paraId="1BCF1D11" w14:textId="77777777" w:rsidR="00AA4A09" w:rsidRPr="00362205" w:rsidRDefault="00AA4A09" w:rsidP="00AA4A09">
            <w:pPr>
              <w:rPr>
                <w:rFonts w:ascii="標楷體" w:eastAsia="標楷體" w:hAnsi="標楷體"/>
              </w:rPr>
            </w:pPr>
            <w:r w:rsidRPr="00362205">
              <w:rPr>
                <w:rFonts w:ascii="標楷體" w:eastAsia="標楷體" w:hAnsi="標楷體"/>
              </w:rPr>
              <w:t>預設值</w:t>
            </w:r>
          </w:p>
        </w:tc>
        <w:tc>
          <w:tcPr>
            <w:tcW w:w="1083" w:type="dxa"/>
            <w:shd w:val="clear" w:color="auto" w:fill="D9D9D9" w:themeFill="background1" w:themeFillShade="D9"/>
          </w:tcPr>
          <w:p w14:paraId="739AD024" w14:textId="77777777" w:rsidR="00AA4A09" w:rsidRPr="00362205" w:rsidRDefault="00AA4A09" w:rsidP="00AA4A09">
            <w:pPr>
              <w:rPr>
                <w:rFonts w:ascii="標楷體" w:eastAsia="標楷體" w:hAnsi="標楷體"/>
              </w:rPr>
            </w:pPr>
            <w:r w:rsidRPr="00362205">
              <w:rPr>
                <w:rFonts w:ascii="標楷體" w:eastAsia="標楷體" w:hAnsi="標楷體"/>
              </w:rPr>
              <w:t>選單內容</w:t>
            </w:r>
          </w:p>
        </w:tc>
        <w:tc>
          <w:tcPr>
            <w:tcW w:w="675" w:type="dxa"/>
            <w:shd w:val="clear" w:color="auto" w:fill="D9D9D9" w:themeFill="background1" w:themeFillShade="D9"/>
          </w:tcPr>
          <w:p w14:paraId="152FF369" w14:textId="77777777" w:rsidR="00AA4A09" w:rsidRPr="00362205" w:rsidRDefault="00AA4A09" w:rsidP="00AA4A09">
            <w:pPr>
              <w:rPr>
                <w:rFonts w:ascii="標楷體" w:eastAsia="標楷體" w:hAnsi="標楷體"/>
              </w:rPr>
            </w:pPr>
            <w:r w:rsidRPr="00362205">
              <w:rPr>
                <w:rFonts w:ascii="標楷體" w:eastAsia="標楷體" w:hAnsi="標楷體"/>
              </w:rPr>
              <w:t>必填</w:t>
            </w:r>
          </w:p>
        </w:tc>
        <w:tc>
          <w:tcPr>
            <w:tcW w:w="696" w:type="dxa"/>
            <w:shd w:val="clear" w:color="auto" w:fill="D9D9D9" w:themeFill="background1" w:themeFillShade="D9"/>
          </w:tcPr>
          <w:p w14:paraId="6B99C035" w14:textId="77777777" w:rsidR="00AA4A09" w:rsidRPr="00362205" w:rsidRDefault="00AA4A09" w:rsidP="00AA4A09">
            <w:pPr>
              <w:rPr>
                <w:rFonts w:ascii="標楷體" w:eastAsia="標楷體" w:hAnsi="標楷體"/>
              </w:rPr>
            </w:pPr>
            <w:r w:rsidRPr="00362205">
              <w:rPr>
                <w:rFonts w:ascii="標楷體" w:eastAsia="標楷體" w:hAnsi="標楷體"/>
              </w:rPr>
              <w:t>R/W</w:t>
            </w:r>
          </w:p>
        </w:tc>
        <w:tc>
          <w:tcPr>
            <w:tcW w:w="3529" w:type="dxa"/>
            <w:vMerge/>
            <w:shd w:val="clear" w:color="auto" w:fill="D9D9D9" w:themeFill="background1" w:themeFillShade="D9"/>
          </w:tcPr>
          <w:p w14:paraId="046FB2E2" w14:textId="77777777" w:rsidR="00AA4A09" w:rsidRPr="00362205" w:rsidRDefault="00AA4A09" w:rsidP="00AA4A09">
            <w:pPr>
              <w:rPr>
                <w:rFonts w:ascii="標楷體" w:eastAsia="標楷體" w:hAnsi="標楷體"/>
              </w:rPr>
            </w:pPr>
          </w:p>
        </w:tc>
      </w:tr>
      <w:tr w:rsidR="00AA4A09" w:rsidRPr="00362205" w14:paraId="2A32A381" w14:textId="77777777" w:rsidTr="00494815">
        <w:trPr>
          <w:trHeight w:val="244"/>
          <w:jc w:val="center"/>
        </w:trPr>
        <w:tc>
          <w:tcPr>
            <w:tcW w:w="567" w:type="dxa"/>
          </w:tcPr>
          <w:p w14:paraId="2614DE67" w14:textId="77777777" w:rsidR="00AA4A09" w:rsidRPr="00362205" w:rsidRDefault="00AA4A09" w:rsidP="00AA4A09">
            <w:pPr>
              <w:rPr>
                <w:rFonts w:ascii="標楷體" w:eastAsia="標楷體" w:hAnsi="標楷體"/>
              </w:rPr>
            </w:pPr>
            <w:r w:rsidRPr="00362205">
              <w:rPr>
                <w:rFonts w:ascii="標楷體" w:eastAsia="標楷體" w:hAnsi="標楷體" w:hint="eastAsia"/>
              </w:rPr>
              <w:t>1.</w:t>
            </w:r>
          </w:p>
        </w:tc>
        <w:tc>
          <w:tcPr>
            <w:tcW w:w="1591" w:type="dxa"/>
          </w:tcPr>
          <w:p w14:paraId="09A4E286" w14:textId="015DE6F9" w:rsidR="00AA4A09" w:rsidRPr="00362205" w:rsidRDefault="00D23B9E" w:rsidP="00AA4A09">
            <w:pPr>
              <w:rPr>
                <w:rFonts w:ascii="標楷體" w:eastAsia="標楷體" w:hAnsi="標楷體"/>
              </w:rPr>
            </w:pPr>
            <w:r>
              <w:rPr>
                <w:rFonts w:ascii="標楷體" w:eastAsia="標楷體" w:hAnsi="標楷體" w:hint="eastAsia"/>
              </w:rPr>
              <w:t>工作月</w:t>
            </w:r>
          </w:p>
        </w:tc>
        <w:tc>
          <w:tcPr>
            <w:tcW w:w="816" w:type="dxa"/>
          </w:tcPr>
          <w:p w14:paraId="1592DEA3" w14:textId="6039F9ED" w:rsidR="00AA4A09" w:rsidRPr="00362205" w:rsidRDefault="00AA4A09" w:rsidP="00AA4A09">
            <w:pPr>
              <w:rPr>
                <w:rFonts w:ascii="標楷體" w:eastAsia="標楷體" w:hAnsi="標楷體"/>
              </w:rPr>
            </w:pPr>
            <w:r>
              <w:rPr>
                <w:rFonts w:ascii="標楷體" w:eastAsia="標楷體" w:hAnsi="標楷體" w:hint="eastAsia"/>
              </w:rPr>
              <w:t>9(0</w:t>
            </w:r>
            <w:r w:rsidR="00D23B9E">
              <w:rPr>
                <w:rFonts w:ascii="標楷體" w:eastAsia="標楷體" w:hAnsi="標楷體"/>
              </w:rPr>
              <w:t>5</w:t>
            </w:r>
            <w:r>
              <w:rPr>
                <w:rFonts w:ascii="標楷體" w:eastAsia="標楷體" w:hAnsi="標楷體" w:hint="eastAsia"/>
              </w:rPr>
              <w:t>)</w:t>
            </w:r>
          </w:p>
        </w:tc>
        <w:tc>
          <w:tcPr>
            <w:tcW w:w="1187" w:type="dxa"/>
          </w:tcPr>
          <w:p w14:paraId="3E73D048" w14:textId="77777777" w:rsidR="00AA4A09" w:rsidRPr="00362205" w:rsidRDefault="00AA4A09" w:rsidP="00AA4A09">
            <w:pPr>
              <w:jc w:val="center"/>
              <w:rPr>
                <w:rFonts w:ascii="標楷體" w:eastAsia="標楷體" w:hAnsi="標楷體"/>
              </w:rPr>
            </w:pPr>
          </w:p>
        </w:tc>
        <w:tc>
          <w:tcPr>
            <w:tcW w:w="1083" w:type="dxa"/>
          </w:tcPr>
          <w:p w14:paraId="7C0A356A" w14:textId="77777777" w:rsidR="00AA4A09" w:rsidRPr="00362205" w:rsidRDefault="00AA4A09" w:rsidP="00AA4A09">
            <w:pPr>
              <w:rPr>
                <w:rFonts w:ascii="標楷體" w:eastAsia="標楷體" w:hAnsi="標楷體"/>
              </w:rPr>
            </w:pPr>
          </w:p>
        </w:tc>
        <w:tc>
          <w:tcPr>
            <w:tcW w:w="675" w:type="dxa"/>
          </w:tcPr>
          <w:p w14:paraId="2EB02CDA" w14:textId="77777777" w:rsidR="00AA4A09" w:rsidRPr="00362205" w:rsidRDefault="00AA4A09" w:rsidP="00AA4A09">
            <w:pPr>
              <w:rPr>
                <w:rFonts w:ascii="標楷體" w:eastAsia="標楷體" w:hAnsi="標楷體"/>
              </w:rPr>
            </w:pPr>
          </w:p>
        </w:tc>
        <w:tc>
          <w:tcPr>
            <w:tcW w:w="696" w:type="dxa"/>
          </w:tcPr>
          <w:p w14:paraId="37B57F16" w14:textId="77777777" w:rsidR="00AA4A09" w:rsidRPr="00362205" w:rsidRDefault="00AA4A09" w:rsidP="00AA4A09">
            <w:pPr>
              <w:jc w:val="center"/>
              <w:rPr>
                <w:rFonts w:ascii="標楷體" w:eastAsia="標楷體" w:hAnsi="標楷體"/>
              </w:rPr>
            </w:pPr>
            <w:r>
              <w:rPr>
                <w:rFonts w:ascii="標楷體" w:eastAsia="標楷體" w:hAnsi="標楷體" w:hint="eastAsia"/>
              </w:rPr>
              <w:t>W</w:t>
            </w:r>
          </w:p>
        </w:tc>
        <w:tc>
          <w:tcPr>
            <w:tcW w:w="3529" w:type="dxa"/>
          </w:tcPr>
          <w:p w14:paraId="48D94B4E" w14:textId="5533213E" w:rsidR="00AA4A09" w:rsidRDefault="00AA4A09" w:rsidP="00AA4A09">
            <w:pPr>
              <w:rPr>
                <w:rFonts w:ascii="標楷體" w:eastAsia="標楷體" w:hAnsi="標楷體"/>
              </w:rPr>
            </w:pPr>
            <w:r>
              <w:rPr>
                <w:rFonts w:ascii="標楷體" w:eastAsia="標楷體" w:hAnsi="標楷體" w:hint="eastAsia"/>
              </w:rPr>
              <w:t>1.</w:t>
            </w:r>
            <w:r w:rsidR="00646ECC">
              <w:rPr>
                <w:rFonts w:ascii="標楷體" w:eastAsia="標楷體" w:hAnsi="標楷體" w:hint="eastAsia"/>
              </w:rPr>
              <w:t>自行輸入</w:t>
            </w:r>
          </w:p>
          <w:p w14:paraId="532AC0C8" w14:textId="57BCBDA4" w:rsidR="00AA4A09" w:rsidRPr="00362205" w:rsidRDefault="00AA4A09" w:rsidP="00AA4A09">
            <w:pPr>
              <w:rPr>
                <w:rFonts w:ascii="標楷體" w:eastAsia="標楷體" w:hAnsi="標楷體"/>
              </w:rPr>
            </w:pPr>
            <w:r>
              <w:rPr>
                <w:rFonts w:ascii="標楷體" w:eastAsia="標楷體" w:hAnsi="標楷體" w:hint="eastAsia"/>
              </w:rPr>
              <w:t>2.輸入「0」</w:t>
            </w:r>
            <w:r>
              <w:rPr>
                <w:rFonts w:ascii="標楷體" w:eastAsia="標楷體" w:hAnsi="標楷體" w:hint="eastAsia"/>
                <w:lang w:eastAsia="zh-HK"/>
              </w:rPr>
              <w:t>表</w:t>
            </w:r>
            <w:r>
              <w:rPr>
                <w:rFonts w:ascii="標楷體" w:eastAsia="標楷體" w:hAnsi="標楷體" w:hint="eastAsia"/>
              </w:rPr>
              <w:t>查詢全部</w:t>
            </w:r>
            <w:r w:rsidR="00D23B9E">
              <w:rPr>
                <w:rFonts w:ascii="標楷體" w:eastAsia="標楷體" w:hAnsi="標楷體" w:hint="eastAsia"/>
              </w:rPr>
              <w:t>工作月</w:t>
            </w:r>
          </w:p>
        </w:tc>
      </w:tr>
      <w:tr w:rsidR="00AA4A09" w:rsidRPr="00362205" w14:paraId="6EFD4F89" w14:textId="77777777" w:rsidTr="00494815">
        <w:trPr>
          <w:trHeight w:val="244"/>
          <w:jc w:val="center"/>
        </w:trPr>
        <w:tc>
          <w:tcPr>
            <w:tcW w:w="567" w:type="dxa"/>
          </w:tcPr>
          <w:p w14:paraId="73B76673" w14:textId="016C6799" w:rsidR="00AA4A09" w:rsidRPr="00362205" w:rsidRDefault="00AA4A09" w:rsidP="00AA4A09">
            <w:pPr>
              <w:rPr>
                <w:rFonts w:ascii="標楷體" w:eastAsia="標楷體" w:hAnsi="標楷體"/>
              </w:rPr>
            </w:pPr>
          </w:p>
        </w:tc>
        <w:tc>
          <w:tcPr>
            <w:tcW w:w="1591" w:type="dxa"/>
          </w:tcPr>
          <w:p w14:paraId="5DE23AC5" w14:textId="652617D0" w:rsidR="00AA4A09" w:rsidRDefault="00AA4A09" w:rsidP="00AA4A09">
            <w:pPr>
              <w:rPr>
                <w:rFonts w:ascii="標楷體" w:eastAsia="標楷體" w:hAnsi="標楷體"/>
              </w:rPr>
            </w:pPr>
          </w:p>
        </w:tc>
        <w:tc>
          <w:tcPr>
            <w:tcW w:w="816" w:type="dxa"/>
          </w:tcPr>
          <w:p w14:paraId="4AF56E1C" w14:textId="6CED42BC" w:rsidR="00AA4A09" w:rsidRDefault="00AA4A09" w:rsidP="00AA4A09">
            <w:pPr>
              <w:rPr>
                <w:rFonts w:ascii="標楷體" w:eastAsia="標楷體" w:hAnsi="標楷體"/>
              </w:rPr>
            </w:pPr>
          </w:p>
        </w:tc>
        <w:tc>
          <w:tcPr>
            <w:tcW w:w="1187" w:type="dxa"/>
          </w:tcPr>
          <w:p w14:paraId="448DFA25" w14:textId="77777777" w:rsidR="00AA4A09" w:rsidRPr="00362205" w:rsidRDefault="00AA4A09" w:rsidP="00AA4A09">
            <w:pPr>
              <w:jc w:val="center"/>
              <w:rPr>
                <w:rFonts w:ascii="標楷體" w:eastAsia="標楷體" w:hAnsi="標楷體"/>
              </w:rPr>
            </w:pPr>
          </w:p>
        </w:tc>
        <w:tc>
          <w:tcPr>
            <w:tcW w:w="1083" w:type="dxa"/>
          </w:tcPr>
          <w:p w14:paraId="15C22C58" w14:textId="77777777" w:rsidR="00AA4A09" w:rsidRPr="00362205" w:rsidRDefault="00AA4A09" w:rsidP="00AA4A09">
            <w:pPr>
              <w:rPr>
                <w:rFonts w:ascii="標楷體" w:eastAsia="標楷體" w:hAnsi="標楷體"/>
              </w:rPr>
            </w:pPr>
          </w:p>
        </w:tc>
        <w:tc>
          <w:tcPr>
            <w:tcW w:w="675" w:type="dxa"/>
          </w:tcPr>
          <w:p w14:paraId="10B1B85F" w14:textId="77777777" w:rsidR="00AA4A09" w:rsidRPr="00362205" w:rsidRDefault="00AA4A09" w:rsidP="00AA4A09">
            <w:pPr>
              <w:rPr>
                <w:rFonts w:ascii="標楷體" w:eastAsia="標楷體" w:hAnsi="標楷體"/>
              </w:rPr>
            </w:pPr>
          </w:p>
        </w:tc>
        <w:tc>
          <w:tcPr>
            <w:tcW w:w="696" w:type="dxa"/>
          </w:tcPr>
          <w:p w14:paraId="0CFAD268" w14:textId="673810E6" w:rsidR="00AA4A09" w:rsidRPr="00362205" w:rsidRDefault="00AA4A09" w:rsidP="00AA4A09">
            <w:pPr>
              <w:jc w:val="center"/>
              <w:rPr>
                <w:rFonts w:ascii="標楷體" w:eastAsia="標楷體" w:hAnsi="標楷體"/>
              </w:rPr>
            </w:pPr>
          </w:p>
        </w:tc>
        <w:tc>
          <w:tcPr>
            <w:tcW w:w="3529" w:type="dxa"/>
          </w:tcPr>
          <w:p w14:paraId="7F4757B9" w14:textId="0DD60986" w:rsidR="00AA4A09" w:rsidRDefault="00AA4A09" w:rsidP="00AA4A09">
            <w:pPr>
              <w:ind w:left="240" w:hangingChars="100" w:hanging="240"/>
              <w:rPr>
                <w:rFonts w:ascii="標楷體" w:eastAsia="標楷體" w:hAnsi="標楷體"/>
              </w:rPr>
            </w:pPr>
          </w:p>
        </w:tc>
      </w:tr>
    </w:tbl>
    <w:p w14:paraId="3B73BD3C" w14:textId="77777777" w:rsidR="00AA4A09" w:rsidRPr="00B56858" w:rsidRDefault="00AA4A09" w:rsidP="00AA4A09"/>
    <w:p w14:paraId="5278409F" w14:textId="7EF207FE" w:rsidR="00AA4A09" w:rsidRDefault="00AA4A09" w:rsidP="00D01BCC">
      <w:pPr>
        <w:pStyle w:val="a"/>
      </w:pPr>
      <w:r>
        <w:rPr>
          <w:rFonts w:hint="eastAsia"/>
          <w:lang w:eastAsia="zh-HK"/>
        </w:rPr>
        <w:t>輸出</w:t>
      </w:r>
      <w:r w:rsidRPr="00362205">
        <w:t>畫面</w:t>
      </w:r>
      <w:r>
        <w:rPr>
          <w:rFonts w:hint="eastAsia"/>
        </w:rPr>
        <w:t>:</w:t>
      </w:r>
    </w:p>
    <w:p w14:paraId="34A61264" w14:textId="6829E27D" w:rsidR="00AA4A09" w:rsidRDefault="007A6863" w:rsidP="00AA4A09">
      <w:r w:rsidRPr="007A6863">
        <w:rPr>
          <w:noProof/>
        </w:rPr>
        <w:drawing>
          <wp:inline distT="0" distB="0" distL="0" distR="0" wp14:anchorId="2A97304F" wp14:editId="577F104E">
            <wp:extent cx="6479540" cy="1729105"/>
            <wp:effectExtent l="0" t="0" r="0" b="4445"/>
            <wp:docPr id="202" name="圖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479540" cy="1729105"/>
                    </a:xfrm>
                    <a:prstGeom prst="rect">
                      <a:avLst/>
                    </a:prstGeom>
                  </pic:spPr>
                </pic:pic>
              </a:graphicData>
            </a:graphic>
          </wp:inline>
        </w:drawing>
      </w:r>
    </w:p>
    <w:p w14:paraId="621C4365" w14:textId="77777777" w:rsidR="00AA4A09" w:rsidRDefault="00AA4A09" w:rsidP="00D01BCC">
      <w:pPr>
        <w:pStyle w:val="a"/>
      </w:pPr>
      <w:r>
        <w:rPr>
          <w:rFonts w:hint="eastAsia"/>
        </w:rPr>
        <w:t>輸出畫面資料說明</w:t>
      </w:r>
    </w:p>
    <w:tbl>
      <w:tblPr>
        <w:tblStyle w:val="ac"/>
        <w:tblW w:w="0" w:type="auto"/>
        <w:tblLook w:val="04A0" w:firstRow="1" w:lastRow="0" w:firstColumn="1" w:lastColumn="0" w:noHBand="0" w:noVBand="1"/>
      </w:tblPr>
      <w:tblGrid>
        <w:gridCol w:w="768"/>
        <w:gridCol w:w="1162"/>
        <w:gridCol w:w="2039"/>
        <w:gridCol w:w="2976"/>
        <w:gridCol w:w="3475"/>
      </w:tblGrid>
      <w:tr w:rsidR="00AA4A09" w:rsidRPr="008F1D46" w14:paraId="5B84DB3A" w14:textId="77777777" w:rsidTr="00AA4A09">
        <w:tc>
          <w:tcPr>
            <w:tcW w:w="783" w:type="dxa"/>
            <w:shd w:val="clear" w:color="auto" w:fill="D9D9D9" w:themeFill="background1" w:themeFillShade="D9"/>
          </w:tcPr>
          <w:p w14:paraId="715254F4" w14:textId="77777777" w:rsidR="00AA4A09" w:rsidRPr="008F1D46" w:rsidRDefault="00AA4A09" w:rsidP="00AA4A09">
            <w:pPr>
              <w:jc w:val="center"/>
              <w:rPr>
                <w:rFonts w:ascii="標楷體" w:eastAsia="標楷體" w:hAnsi="標楷體"/>
                <w:lang w:eastAsia="zh-HK"/>
              </w:rPr>
            </w:pPr>
            <w:r w:rsidRPr="008F1D46">
              <w:rPr>
                <w:rFonts w:ascii="標楷體" w:eastAsia="標楷體" w:hAnsi="標楷體" w:hint="eastAsia"/>
                <w:lang w:eastAsia="zh-HK"/>
              </w:rPr>
              <w:t>序號</w:t>
            </w:r>
          </w:p>
        </w:tc>
        <w:tc>
          <w:tcPr>
            <w:tcW w:w="1196" w:type="dxa"/>
            <w:shd w:val="clear" w:color="auto" w:fill="D9D9D9" w:themeFill="background1" w:themeFillShade="D9"/>
          </w:tcPr>
          <w:p w14:paraId="7E91F79E" w14:textId="77777777" w:rsidR="00AA4A09" w:rsidRPr="008F1D46" w:rsidRDefault="00AA4A09" w:rsidP="00AA4A09">
            <w:pPr>
              <w:jc w:val="center"/>
              <w:rPr>
                <w:rFonts w:ascii="標楷體" w:eastAsia="標楷體" w:hAnsi="標楷體"/>
                <w:lang w:eastAsia="zh-HK"/>
              </w:rPr>
            </w:pPr>
            <w:r w:rsidRPr="008F1D46">
              <w:rPr>
                <w:rFonts w:ascii="標楷體" w:eastAsia="標楷體" w:hAnsi="標楷體" w:hint="eastAsia"/>
                <w:lang w:eastAsia="zh-HK"/>
              </w:rPr>
              <w:t>欄位型態</w:t>
            </w:r>
          </w:p>
        </w:tc>
        <w:tc>
          <w:tcPr>
            <w:tcW w:w="2115" w:type="dxa"/>
            <w:shd w:val="clear" w:color="auto" w:fill="D9D9D9" w:themeFill="background1" w:themeFillShade="D9"/>
          </w:tcPr>
          <w:p w14:paraId="40D566A7" w14:textId="77777777" w:rsidR="00AA4A09" w:rsidRPr="008F1D46" w:rsidRDefault="00AA4A09" w:rsidP="00AA4A09">
            <w:pPr>
              <w:jc w:val="center"/>
              <w:rPr>
                <w:rFonts w:ascii="標楷體" w:eastAsia="標楷體" w:hAnsi="標楷體"/>
                <w:lang w:eastAsia="zh-HK"/>
              </w:rPr>
            </w:pPr>
            <w:r w:rsidRPr="008F1D46">
              <w:rPr>
                <w:rFonts w:ascii="標楷體" w:eastAsia="標楷體" w:hAnsi="標楷體" w:hint="eastAsia"/>
                <w:lang w:eastAsia="zh-HK"/>
              </w:rPr>
              <w:t>欄位名稱</w:t>
            </w:r>
          </w:p>
        </w:tc>
        <w:tc>
          <w:tcPr>
            <w:tcW w:w="2736" w:type="dxa"/>
            <w:shd w:val="clear" w:color="auto" w:fill="D9D9D9" w:themeFill="background1" w:themeFillShade="D9"/>
          </w:tcPr>
          <w:p w14:paraId="55CFF10E" w14:textId="77777777" w:rsidR="00AA4A09" w:rsidRPr="008F1D46" w:rsidRDefault="00AA4A09" w:rsidP="00AA4A09">
            <w:pPr>
              <w:jc w:val="center"/>
              <w:rPr>
                <w:rFonts w:ascii="標楷體" w:eastAsia="標楷體" w:hAnsi="標楷體"/>
              </w:rPr>
            </w:pPr>
            <w:r>
              <w:rPr>
                <w:rFonts w:ascii="標楷體" w:eastAsia="標楷體" w:hAnsi="標楷體" w:hint="eastAsia"/>
                <w:lang w:eastAsia="zh-HK"/>
              </w:rPr>
              <w:t>資料來源</w:t>
            </w:r>
          </w:p>
        </w:tc>
        <w:tc>
          <w:tcPr>
            <w:tcW w:w="3590" w:type="dxa"/>
            <w:shd w:val="clear" w:color="auto" w:fill="D9D9D9" w:themeFill="background1" w:themeFillShade="D9"/>
          </w:tcPr>
          <w:p w14:paraId="255F7E81" w14:textId="77777777" w:rsidR="00AA4A09" w:rsidRPr="008F1D46" w:rsidRDefault="00AA4A09" w:rsidP="00AA4A09">
            <w:pPr>
              <w:jc w:val="center"/>
              <w:rPr>
                <w:rFonts w:ascii="標楷體" w:eastAsia="標楷體" w:hAnsi="標楷體"/>
                <w:lang w:eastAsia="zh-HK"/>
              </w:rPr>
            </w:pPr>
            <w:r w:rsidRPr="008F1D46">
              <w:rPr>
                <w:rFonts w:ascii="標楷體" w:eastAsia="標楷體" w:hAnsi="標楷體" w:hint="eastAsia"/>
                <w:lang w:eastAsia="zh-HK"/>
              </w:rPr>
              <w:t>輸出</w:t>
            </w:r>
            <w:r>
              <w:rPr>
                <w:rFonts w:ascii="標楷體" w:eastAsia="標楷體" w:hAnsi="標楷體" w:hint="eastAsia"/>
              </w:rPr>
              <w:t>/</w:t>
            </w:r>
            <w:r>
              <w:rPr>
                <w:rFonts w:ascii="標楷體" w:eastAsia="標楷體" w:hAnsi="標楷體" w:hint="eastAsia"/>
                <w:lang w:eastAsia="zh-HK"/>
              </w:rPr>
              <w:t>功能</w:t>
            </w:r>
            <w:r w:rsidRPr="008F1D46">
              <w:rPr>
                <w:rFonts w:ascii="標楷體" w:eastAsia="標楷體" w:hAnsi="標楷體" w:hint="eastAsia"/>
                <w:lang w:eastAsia="zh-HK"/>
              </w:rPr>
              <w:t>說明</w:t>
            </w:r>
          </w:p>
        </w:tc>
      </w:tr>
      <w:tr w:rsidR="00AA4A09" w:rsidRPr="008F1D46" w14:paraId="608A2251" w14:textId="77777777" w:rsidTr="00AA4A09">
        <w:tc>
          <w:tcPr>
            <w:tcW w:w="783" w:type="dxa"/>
          </w:tcPr>
          <w:p w14:paraId="12DB1B09" w14:textId="77777777" w:rsidR="00AA4A09" w:rsidRPr="008F1D46" w:rsidRDefault="00AA4A09" w:rsidP="00AA4A09">
            <w:pPr>
              <w:jc w:val="center"/>
              <w:rPr>
                <w:rFonts w:ascii="標楷體" w:eastAsia="標楷體" w:hAnsi="標楷體"/>
                <w:lang w:eastAsia="zh-HK"/>
              </w:rPr>
            </w:pPr>
            <w:r>
              <w:rPr>
                <w:rFonts w:ascii="標楷體" w:eastAsia="標楷體" w:hAnsi="標楷體" w:hint="eastAsia"/>
              </w:rPr>
              <w:t>1</w:t>
            </w:r>
          </w:p>
        </w:tc>
        <w:tc>
          <w:tcPr>
            <w:tcW w:w="1196" w:type="dxa"/>
          </w:tcPr>
          <w:p w14:paraId="7AA8EF60" w14:textId="77777777" w:rsidR="00AA4A09" w:rsidRPr="008F1D46" w:rsidRDefault="00AA4A09" w:rsidP="00AA4A09">
            <w:pPr>
              <w:jc w:val="center"/>
              <w:rPr>
                <w:rFonts w:ascii="標楷體" w:eastAsia="標楷體" w:hAnsi="標楷體"/>
                <w:lang w:eastAsia="zh-HK"/>
              </w:rPr>
            </w:pPr>
            <w:r>
              <w:rPr>
                <w:rFonts w:ascii="標楷體" w:eastAsia="標楷體" w:hAnsi="標楷體" w:hint="eastAsia"/>
                <w:lang w:eastAsia="zh-HK"/>
              </w:rPr>
              <w:t>按鈕</w:t>
            </w:r>
          </w:p>
        </w:tc>
        <w:tc>
          <w:tcPr>
            <w:tcW w:w="2115" w:type="dxa"/>
          </w:tcPr>
          <w:p w14:paraId="3DF41E2D" w14:textId="7C135A9E" w:rsidR="00AA4A09" w:rsidRPr="008F1D46" w:rsidRDefault="007A6863" w:rsidP="00AA4A09">
            <w:pPr>
              <w:rPr>
                <w:rFonts w:ascii="標楷體" w:eastAsia="標楷體" w:hAnsi="標楷體"/>
                <w:lang w:eastAsia="zh-HK"/>
              </w:rPr>
            </w:pPr>
            <w:r>
              <w:rPr>
                <w:rFonts w:ascii="標楷體" w:eastAsia="標楷體" w:hAnsi="標楷體" w:hint="eastAsia"/>
                <w:lang w:eastAsia="zh-HK"/>
              </w:rPr>
              <w:t>複製</w:t>
            </w:r>
          </w:p>
        </w:tc>
        <w:tc>
          <w:tcPr>
            <w:tcW w:w="2736" w:type="dxa"/>
          </w:tcPr>
          <w:p w14:paraId="59367831" w14:textId="77777777" w:rsidR="00AA4A09" w:rsidRDefault="00AA4A09" w:rsidP="00AA4A09">
            <w:pPr>
              <w:rPr>
                <w:rFonts w:ascii="標楷體" w:eastAsia="標楷體" w:hAnsi="標楷體"/>
                <w:lang w:eastAsia="zh-HK"/>
              </w:rPr>
            </w:pPr>
          </w:p>
        </w:tc>
        <w:tc>
          <w:tcPr>
            <w:tcW w:w="3590" w:type="dxa"/>
          </w:tcPr>
          <w:p w14:paraId="3C95F94F" w14:textId="75C9C80F" w:rsidR="00AA4A09" w:rsidRPr="006C763E" w:rsidRDefault="007A6863" w:rsidP="007A6863">
            <w:pPr>
              <w:ind w:left="240" w:hangingChars="100" w:hanging="240"/>
              <w:rPr>
                <w:rFonts w:ascii="標楷體" w:eastAsia="標楷體" w:hAnsi="標楷體"/>
                <w:lang w:eastAsia="zh-HK"/>
              </w:rPr>
            </w:pPr>
            <w:r>
              <w:rPr>
                <w:rFonts w:ascii="標楷體" w:eastAsia="標楷體" w:hAnsi="標楷體" w:hint="eastAsia"/>
              </w:rPr>
              <w:t>1.複製</w:t>
            </w:r>
            <w:r w:rsidR="00AA4A09">
              <w:rPr>
                <w:rFonts w:ascii="標楷體" w:eastAsia="標楷體" w:hAnsi="標楷體" w:hint="eastAsia"/>
                <w:lang w:eastAsia="zh-HK"/>
              </w:rPr>
              <w:t>當筆</w:t>
            </w:r>
            <w:r>
              <w:rPr>
                <w:rFonts w:ascii="標楷體" w:eastAsia="標楷體" w:hAnsi="標楷體" w:hint="eastAsia"/>
                <w:lang w:eastAsia="zh-HK"/>
              </w:rPr>
              <w:t>業績件數及金額核算標準</w:t>
            </w:r>
            <w:r w:rsidR="00AA4A09">
              <w:rPr>
                <w:rFonts w:ascii="標楷體" w:eastAsia="標楷體" w:hAnsi="標楷體" w:hint="eastAsia"/>
                <w:lang w:eastAsia="zh-HK"/>
              </w:rPr>
              <w:t>資料</w:t>
            </w:r>
            <w:r>
              <w:rPr>
                <w:rFonts w:ascii="標楷體" w:eastAsia="標楷體" w:hAnsi="標楷體" w:hint="eastAsia"/>
                <w:lang w:eastAsia="zh-HK"/>
              </w:rPr>
              <w:t>,</w:t>
            </w:r>
            <w:r w:rsidR="00AA4A09" w:rsidRPr="006C763E">
              <w:rPr>
                <w:rFonts w:eastAsia="標楷體" w:hint="eastAsia"/>
              </w:rPr>
              <w:t>連結至</w:t>
            </w:r>
            <w:r w:rsidR="00AA4A09" w:rsidRPr="006C763E">
              <w:rPr>
                <w:rFonts w:eastAsia="標楷體"/>
              </w:rPr>
              <w:t>【</w:t>
            </w:r>
            <w:r w:rsidR="00AA4A09" w:rsidRPr="006C763E">
              <w:rPr>
                <w:rFonts w:eastAsia="標楷體"/>
              </w:rPr>
              <w:t>L</w:t>
            </w:r>
            <w:r w:rsidR="00AA4A09" w:rsidRPr="006C763E">
              <w:rPr>
                <w:rFonts w:eastAsia="標楷體" w:hint="eastAsia"/>
              </w:rPr>
              <w:t>6</w:t>
            </w:r>
            <w:r w:rsidR="00AA4A09">
              <w:rPr>
                <w:rFonts w:eastAsia="標楷體" w:hint="eastAsia"/>
              </w:rPr>
              <w:t>75</w:t>
            </w:r>
            <w:r>
              <w:rPr>
                <w:rFonts w:eastAsia="標楷體" w:hint="eastAsia"/>
              </w:rPr>
              <w:t>7</w:t>
            </w:r>
            <w:r>
              <w:rPr>
                <w:rFonts w:eastAsia="標楷體" w:hint="eastAsia"/>
              </w:rPr>
              <w:t>業績件數及金額核算標準設定</w:t>
            </w:r>
            <w:r>
              <w:rPr>
                <w:rFonts w:eastAsia="標楷體" w:hint="eastAsia"/>
              </w:rPr>
              <w:t>(</w:t>
            </w:r>
            <w:r>
              <w:rPr>
                <w:rFonts w:eastAsia="標楷體" w:hint="eastAsia"/>
              </w:rPr>
              <w:t>整月</w:t>
            </w:r>
            <w:r>
              <w:rPr>
                <w:rFonts w:eastAsia="標楷體" w:hint="eastAsia"/>
              </w:rPr>
              <w:t>)</w:t>
            </w:r>
            <w:r w:rsidR="00AA4A09" w:rsidRPr="006C763E">
              <w:rPr>
                <w:rFonts w:eastAsia="標楷體"/>
              </w:rPr>
              <w:t>】</w:t>
            </w:r>
            <w:r w:rsidR="00AA4A09" w:rsidRPr="006C763E">
              <w:rPr>
                <w:rFonts w:eastAsia="標楷體" w:hint="eastAsia"/>
              </w:rPr>
              <w:t>，</w:t>
            </w:r>
            <w:r w:rsidR="00AA4A09">
              <w:rPr>
                <w:rFonts w:ascii="標楷體" w:eastAsia="標楷體" w:hAnsi="標楷體" w:hint="eastAsia"/>
                <w:lang w:eastAsia="zh-HK"/>
              </w:rPr>
              <w:t>供</w:t>
            </w:r>
            <w:r>
              <w:rPr>
                <w:rFonts w:ascii="標楷體" w:eastAsia="標楷體" w:hAnsi="標楷體" w:hint="eastAsia"/>
                <w:lang w:eastAsia="zh-HK"/>
              </w:rPr>
              <w:t>複製當筆資料於新目標工作月</w:t>
            </w:r>
          </w:p>
        </w:tc>
      </w:tr>
      <w:tr w:rsidR="00AA4A09" w:rsidRPr="008F1D46" w14:paraId="2BF0983F" w14:textId="77777777" w:rsidTr="00AA4A09">
        <w:tc>
          <w:tcPr>
            <w:tcW w:w="783" w:type="dxa"/>
          </w:tcPr>
          <w:p w14:paraId="2E53565E" w14:textId="77777777" w:rsidR="00AA4A09" w:rsidRDefault="00AA4A09" w:rsidP="00AA4A09">
            <w:pPr>
              <w:jc w:val="center"/>
              <w:rPr>
                <w:rFonts w:ascii="標楷體" w:eastAsia="標楷體" w:hAnsi="標楷體"/>
              </w:rPr>
            </w:pPr>
            <w:r>
              <w:rPr>
                <w:rFonts w:ascii="標楷體" w:eastAsia="標楷體" w:hAnsi="標楷體" w:hint="eastAsia"/>
              </w:rPr>
              <w:t>2</w:t>
            </w:r>
          </w:p>
        </w:tc>
        <w:tc>
          <w:tcPr>
            <w:tcW w:w="1196" w:type="dxa"/>
          </w:tcPr>
          <w:p w14:paraId="4E251EED" w14:textId="77777777" w:rsidR="00AA4A09" w:rsidRDefault="00AA4A09" w:rsidP="00AA4A09">
            <w:pPr>
              <w:jc w:val="center"/>
              <w:rPr>
                <w:rFonts w:ascii="標楷體" w:eastAsia="標楷體" w:hAnsi="標楷體"/>
                <w:lang w:eastAsia="zh-HK"/>
              </w:rPr>
            </w:pPr>
            <w:r>
              <w:rPr>
                <w:rFonts w:ascii="標楷體" w:eastAsia="標楷體" w:hAnsi="標楷體" w:hint="eastAsia"/>
                <w:lang w:eastAsia="zh-HK"/>
              </w:rPr>
              <w:t>按鈕</w:t>
            </w:r>
          </w:p>
        </w:tc>
        <w:tc>
          <w:tcPr>
            <w:tcW w:w="2115" w:type="dxa"/>
          </w:tcPr>
          <w:p w14:paraId="01204E95" w14:textId="77777777" w:rsidR="00AA4A09" w:rsidRDefault="00AA4A09" w:rsidP="00AA4A09">
            <w:pPr>
              <w:rPr>
                <w:rFonts w:ascii="標楷體" w:eastAsia="標楷體" w:hAnsi="標楷體"/>
                <w:lang w:eastAsia="zh-HK"/>
              </w:rPr>
            </w:pPr>
            <w:r>
              <w:rPr>
                <w:rFonts w:ascii="標楷體" w:eastAsia="標楷體" w:hAnsi="標楷體" w:hint="eastAsia"/>
                <w:lang w:eastAsia="zh-HK"/>
              </w:rPr>
              <w:t>刪除</w:t>
            </w:r>
          </w:p>
        </w:tc>
        <w:tc>
          <w:tcPr>
            <w:tcW w:w="2736" w:type="dxa"/>
          </w:tcPr>
          <w:p w14:paraId="4F734D7F" w14:textId="77777777" w:rsidR="00AA4A09" w:rsidRDefault="00AA4A09" w:rsidP="00AA4A09">
            <w:pPr>
              <w:rPr>
                <w:rFonts w:ascii="標楷體" w:eastAsia="標楷體" w:hAnsi="標楷體"/>
                <w:lang w:eastAsia="zh-HK"/>
              </w:rPr>
            </w:pPr>
          </w:p>
        </w:tc>
        <w:tc>
          <w:tcPr>
            <w:tcW w:w="3590" w:type="dxa"/>
          </w:tcPr>
          <w:p w14:paraId="2406978C" w14:textId="41E5E158" w:rsidR="00AA4A09" w:rsidRPr="006C763E" w:rsidRDefault="00AA4A09" w:rsidP="007A6863">
            <w:pPr>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刪除當筆</w:t>
            </w:r>
            <w:r w:rsidR="007A6863">
              <w:rPr>
                <w:rFonts w:ascii="標楷體" w:eastAsia="標楷體" w:hAnsi="標楷體" w:hint="eastAsia"/>
                <w:lang w:eastAsia="zh-HK"/>
              </w:rPr>
              <w:t>業績件數及金額核算標準資料,</w:t>
            </w:r>
            <w:r w:rsidRPr="006C763E">
              <w:rPr>
                <w:rFonts w:eastAsia="標楷體" w:hint="eastAsia"/>
              </w:rPr>
              <w:t>連結至</w:t>
            </w:r>
            <w:r w:rsidRPr="006C763E">
              <w:rPr>
                <w:rFonts w:eastAsia="標楷體"/>
              </w:rPr>
              <w:t>【</w:t>
            </w:r>
            <w:r w:rsidR="007A6863" w:rsidRPr="006C763E">
              <w:rPr>
                <w:rFonts w:eastAsia="標楷體"/>
              </w:rPr>
              <w:t>L</w:t>
            </w:r>
            <w:r w:rsidR="007A6863" w:rsidRPr="006C763E">
              <w:rPr>
                <w:rFonts w:eastAsia="標楷體" w:hint="eastAsia"/>
              </w:rPr>
              <w:t>6</w:t>
            </w:r>
            <w:r w:rsidR="007A6863">
              <w:rPr>
                <w:rFonts w:eastAsia="標楷體" w:hint="eastAsia"/>
              </w:rPr>
              <w:t>757</w:t>
            </w:r>
            <w:r w:rsidR="007A6863">
              <w:rPr>
                <w:rFonts w:eastAsia="標楷體" w:hint="eastAsia"/>
              </w:rPr>
              <w:t>業績件數及金額核算標準設定</w:t>
            </w:r>
            <w:r w:rsidR="007A6863">
              <w:rPr>
                <w:rFonts w:eastAsia="標楷體" w:hint="eastAsia"/>
              </w:rPr>
              <w:t>(</w:t>
            </w:r>
            <w:r w:rsidR="007A6863">
              <w:rPr>
                <w:rFonts w:eastAsia="標楷體" w:hint="eastAsia"/>
              </w:rPr>
              <w:t>整月</w:t>
            </w:r>
            <w:r w:rsidR="007A6863">
              <w:rPr>
                <w:rFonts w:eastAsia="標楷體" w:hint="eastAsia"/>
              </w:rPr>
              <w:t>)</w:t>
            </w:r>
            <w:r w:rsidRPr="006C763E">
              <w:rPr>
                <w:rFonts w:eastAsia="標楷體"/>
              </w:rPr>
              <w:t>】</w:t>
            </w:r>
            <w:r w:rsidRPr="006C763E">
              <w:rPr>
                <w:rFonts w:eastAsia="標楷體" w:hint="eastAsia"/>
              </w:rPr>
              <w:t>，</w:t>
            </w:r>
            <w:r>
              <w:rPr>
                <w:rFonts w:ascii="標楷體" w:eastAsia="標楷體" w:hAnsi="標楷體" w:hint="eastAsia"/>
                <w:lang w:eastAsia="zh-HK"/>
              </w:rPr>
              <w:t>供刪除</w:t>
            </w:r>
            <w:r w:rsidR="007A6863">
              <w:rPr>
                <w:rFonts w:eastAsia="標楷體" w:hint="eastAsia"/>
              </w:rPr>
              <w:t>業績件數及金額核算標準</w:t>
            </w:r>
            <w:r>
              <w:rPr>
                <w:rFonts w:eastAsia="標楷體" w:hint="eastAsia"/>
              </w:rPr>
              <w:t>資料</w:t>
            </w:r>
          </w:p>
        </w:tc>
      </w:tr>
      <w:tr w:rsidR="007A6863" w:rsidRPr="008F1D46" w14:paraId="1DB7CCBA" w14:textId="77777777" w:rsidTr="00AA4A09">
        <w:tc>
          <w:tcPr>
            <w:tcW w:w="783" w:type="dxa"/>
          </w:tcPr>
          <w:p w14:paraId="22277A12" w14:textId="5D199328" w:rsidR="007A6863" w:rsidRDefault="007A6863" w:rsidP="00AA4A09">
            <w:pPr>
              <w:jc w:val="center"/>
              <w:rPr>
                <w:rFonts w:ascii="標楷體" w:eastAsia="標楷體" w:hAnsi="標楷體"/>
              </w:rPr>
            </w:pPr>
            <w:r>
              <w:rPr>
                <w:rFonts w:ascii="標楷體" w:eastAsia="標楷體" w:hAnsi="標楷體" w:hint="eastAsia"/>
              </w:rPr>
              <w:t>3</w:t>
            </w:r>
          </w:p>
        </w:tc>
        <w:tc>
          <w:tcPr>
            <w:tcW w:w="1196" w:type="dxa"/>
          </w:tcPr>
          <w:p w14:paraId="5F82BB03" w14:textId="752C1887" w:rsidR="007A6863" w:rsidRDefault="007A6863" w:rsidP="00AA4A09">
            <w:pPr>
              <w:jc w:val="center"/>
              <w:rPr>
                <w:rFonts w:ascii="標楷體" w:eastAsia="標楷體" w:hAnsi="標楷體"/>
                <w:lang w:eastAsia="zh-HK"/>
              </w:rPr>
            </w:pPr>
            <w:r>
              <w:rPr>
                <w:rFonts w:ascii="標楷體" w:eastAsia="標楷體" w:hAnsi="標楷體" w:hint="eastAsia"/>
                <w:lang w:eastAsia="zh-HK"/>
              </w:rPr>
              <w:t>按鈕</w:t>
            </w:r>
          </w:p>
        </w:tc>
        <w:tc>
          <w:tcPr>
            <w:tcW w:w="2115" w:type="dxa"/>
          </w:tcPr>
          <w:p w14:paraId="354D3DF4" w14:textId="2FD2D830" w:rsidR="007A6863" w:rsidRDefault="007A6863" w:rsidP="00AA4A09">
            <w:pPr>
              <w:rPr>
                <w:rFonts w:ascii="標楷體" w:eastAsia="標楷體" w:hAnsi="標楷體"/>
                <w:lang w:eastAsia="zh-HK"/>
              </w:rPr>
            </w:pPr>
            <w:r>
              <w:rPr>
                <w:rFonts w:ascii="標楷體" w:eastAsia="標楷體" w:hAnsi="標楷體" w:hint="eastAsia"/>
                <w:lang w:eastAsia="zh-HK"/>
              </w:rPr>
              <w:t>查詢</w:t>
            </w:r>
          </w:p>
        </w:tc>
        <w:tc>
          <w:tcPr>
            <w:tcW w:w="2736" w:type="dxa"/>
          </w:tcPr>
          <w:p w14:paraId="6F4E87A3" w14:textId="77777777" w:rsidR="007A6863" w:rsidRDefault="007A6863" w:rsidP="00AA4A09">
            <w:pPr>
              <w:rPr>
                <w:rFonts w:ascii="標楷體" w:eastAsia="標楷體" w:hAnsi="標楷體"/>
                <w:lang w:eastAsia="zh-HK"/>
              </w:rPr>
            </w:pPr>
          </w:p>
        </w:tc>
        <w:tc>
          <w:tcPr>
            <w:tcW w:w="3590" w:type="dxa"/>
          </w:tcPr>
          <w:p w14:paraId="32B67BCA" w14:textId="1AA2A1D4" w:rsidR="007A6863" w:rsidRDefault="007A6863" w:rsidP="00AA4A09">
            <w:pPr>
              <w:ind w:left="240" w:hangingChars="100" w:hanging="240"/>
              <w:rPr>
                <w:rFonts w:ascii="標楷體" w:eastAsia="標楷體" w:hAnsi="標楷體"/>
              </w:rPr>
            </w:pPr>
            <w:r>
              <w:rPr>
                <w:rFonts w:ascii="標楷體" w:eastAsia="標楷體" w:hAnsi="標楷體" w:hint="eastAsia"/>
              </w:rPr>
              <w:t>1.查詢</w:t>
            </w:r>
            <w:r>
              <w:rPr>
                <w:rFonts w:ascii="標楷體" w:eastAsia="標楷體" w:hAnsi="標楷體" w:hint="eastAsia"/>
                <w:lang w:eastAsia="zh-HK"/>
              </w:rPr>
              <w:t>當筆業績件數及金額核算標準資料,</w:t>
            </w:r>
            <w:r w:rsidRPr="006C763E">
              <w:rPr>
                <w:rFonts w:eastAsia="標楷體" w:hint="eastAsia"/>
              </w:rPr>
              <w:t>連結至</w:t>
            </w:r>
            <w:r w:rsidRPr="006C763E">
              <w:rPr>
                <w:rFonts w:eastAsia="標楷體"/>
              </w:rPr>
              <w:t>【</w:t>
            </w:r>
            <w:r w:rsidRPr="006C763E">
              <w:rPr>
                <w:rFonts w:eastAsia="標楷體"/>
              </w:rPr>
              <w:t>L</w:t>
            </w:r>
            <w:r w:rsidRPr="006C763E">
              <w:rPr>
                <w:rFonts w:eastAsia="標楷體" w:hint="eastAsia"/>
              </w:rPr>
              <w:t>6</w:t>
            </w:r>
            <w:r>
              <w:rPr>
                <w:rFonts w:eastAsia="標楷體" w:hint="eastAsia"/>
              </w:rPr>
              <w:t>994</w:t>
            </w:r>
            <w:r>
              <w:rPr>
                <w:rFonts w:ascii="標楷體" w:eastAsia="標楷體" w:hAnsi="標楷體" w:hint="eastAsia"/>
              </w:rPr>
              <w:t>業績件數及金額核算標準查詢</w:t>
            </w:r>
            <w:r w:rsidRPr="006C763E">
              <w:rPr>
                <w:rFonts w:eastAsia="標楷體"/>
              </w:rPr>
              <w:t>】</w:t>
            </w:r>
            <w:r w:rsidRPr="006C763E">
              <w:rPr>
                <w:rFonts w:eastAsia="標楷體" w:hint="eastAsia"/>
              </w:rPr>
              <w:t>，</w:t>
            </w:r>
            <w:r>
              <w:rPr>
                <w:rFonts w:ascii="標楷體" w:eastAsia="標楷體" w:hAnsi="標楷體" w:hint="eastAsia"/>
                <w:lang w:eastAsia="zh-HK"/>
              </w:rPr>
              <w:t>供查詢</w:t>
            </w:r>
            <w:r>
              <w:rPr>
                <w:rFonts w:eastAsia="標楷體" w:hint="eastAsia"/>
              </w:rPr>
              <w:t>業績件數及金額核算標準資料</w:t>
            </w:r>
          </w:p>
        </w:tc>
      </w:tr>
      <w:tr w:rsidR="00AA4A09" w:rsidRPr="008F1D46" w14:paraId="74B5B061" w14:textId="77777777" w:rsidTr="00AA4A09">
        <w:tc>
          <w:tcPr>
            <w:tcW w:w="783" w:type="dxa"/>
          </w:tcPr>
          <w:p w14:paraId="480D802E" w14:textId="5168D69F" w:rsidR="00AA4A09" w:rsidRDefault="007A6863" w:rsidP="00AA4A09">
            <w:pPr>
              <w:jc w:val="center"/>
              <w:rPr>
                <w:rFonts w:ascii="標楷體" w:eastAsia="標楷體" w:hAnsi="標楷體"/>
              </w:rPr>
            </w:pPr>
            <w:r>
              <w:rPr>
                <w:rFonts w:ascii="標楷體" w:eastAsia="標楷體" w:hAnsi="標楷體" w:hint="eastAsia"/>
              </w:rPr>
              <w:lastRenderedPageBreak/>
              <w:t>4</w:t>
            </w:r>
          </w:p>
        </w:tc>
        <w:tc>
          <w:tcPr>
            <w:tcW w:w="1196" w:type="dxa"/>
          </w:tcPr>
          <w:p w14:paraId="48FB2FA4" w14:textId="77777777" w:rsidR="00AA4A09" w:rsidRDefault="00AA4A09" w:rsidP="00AA4A09">
            <w:pPr>
              <w:jc w:val="center"/>
              <w:rPr>
                <w:rFonts w:ascii="標楷體" w:eastAsia="標楷體" w:hAnsi="標楷體"/>
                <w:lang w:eastAsia="zh-HK"/>
              </w:rPr>
            </w:pPr>
            <w:r>
              <w:rPr>
                <w:rFonts w:ascii="標楷體" w:eastAsia="標楷體" w:hAnsi="標楷體" w:hint="eastAsia"/>
                <w:lang w:eastAsia="zh-HK"/>
              </w:rPr>
              <w:t>資料</w:t>
            </w:r>
          </w:p>
        </w:tc>
        <w:tc>
          <w:tcPr>
            <w:tcW w:w="2115" w:type="dxa"/>
          </w:tcPr>
          <w:p w14:paraId="675F72A1" w14:textId="2FD2D830" w:rsidR="00AA4A09" w:rsidRDefault="00CC7AA5" w:rsidP="00AA4A09">
            <w:pPr>
              <w:rPr>
                <w:rFonts w:ascii="標楷體" w:eastAsia="標楷體" w:hAnsi="標楷體"/>
                <w:lang w:eastAsia="zh-HK"/>
              </w:rPr>
            </w:pPr>
            <w:r>
              <w:rPr>
                <w:rFonts w:ascii="標楷體" w:eastAsia="標楷體" w:hAnsi="標楷體" w:hint="eastAsia"/>
                <w:lang w:eastAsia="zh-HK"/>
              </w:rPr>
              <w:t>工作月</w:t>
            </w:r>
          </w:p>
        </w:tc>
        <w:tc>
          <w:tcPr>
            <w:tcW w:w="2736" w:type="dxa"/>
          </w:tcPr>
          <w:p w14:paraId="53BD7257" w14:textId="39D24EBA" w:rsidR="00AA4A09" w:rsidRPr="002478F2" w:rsidRDefault="00CC7AA5" w:rsidP="00AA4A09">
            <w:pPr>
              <w:rPr>
                <w:rFonts w:ascii="標楷體" w:eastAsia="標楷體" w:hAnsi="標楷體"/>
                <w:lang w:eastAsia="zh-HK"/>
              </w:rPr>
            </w:pPr>
            <w:r w:rsidRPr="009C1A83">
              <w:rPr>
                <w:rFonts w:ascii="標楷體" w:eastAsia="標楷體" w:hAnsi="標楷體" w:cs="細明體"/>
                <w:kern w:val="0"/>
              </w:rPr>
              <w:t>CdPerformance</w:t>
            </w:r>
            <w:r w:rsidR="00AA4A09">
              <w:rPr>
                <w:rFonts w:ascii="標楷體" w:eastAsia="標楷體" w:hAnsi="標楷體"/>
              </w:rPr>
              <w:t>.</w:t>
            </w:r>
            <w:r>
              <w:rPr>
                <w:rFonts w:ascii="標楷體" w:eastAsia="標楷體" w:hAnsi="標楷體" w:hint="eastAsia"/>
              </w:rPr>
              <w:t>W</w:t>
            </w:r>
            <w:r>
              <w:rPr>
                <w:rFonts w:ascii="標楷體" w:eastAsia="標楷體" w:hAnsi="標楷體"/>
              </w:rPr>
              <w:t>orkMonth</w:t>
            </w:r>
          </w:p>
        </w:tc>
        <w:tc>
          <w:tcPr>
            <w:tcW w:w="3590" w:type="dxa"/>
          </w:tcPr>
          <w:p w14:paraId="25D84401" w14:textId="3BF67037" w:rsidR="00AA4A09" w:rsidRPr="008F1D46" w:rsidRDefault="00C57415" w:rsidP="00AA4A09">
            <w:pPr>
              <w:rPr>
                <w:rFonts w:ascii="標楷體" w:eastAsia="標楷體" w:hAnsi="標楷體"/>
                <w:lang w:eastAsia="zh-HK"/>
              </w:rPr>
            </w:pPr>
            <w:r>
              <w:rPr>
                <w:rFonts w:ascii="標楷體" w:eastAsia="標楷體" w:hAnsi="標楷體" w:hint="eastAsia"/>
                <w:lang w:eastAsia="zh-HK"/>
              </w:rPr>
              <w:t>年月份</w:t>
            </w:r>
          </w:p>
        </w:tc>
      </w:tr>
      <w:tr w:rsidR="00AA4A09" w:rsidRPr="008F1D46" w14:paraId="47CAC105" w14:textId="77777777" w:rsidTr="00AA4A09">
        <w:tc>
          <w:tcPr>
            <w:tcW w:w="783" w:type="dxa"/>
          </w:tcPr>
          <w:p w14:paraId="793C6728" w14:textId="29B33FF0" w:rsidR="00AA4A09" w:rsidRDefault="00AA4A09" w:rsidP="00AA4A09">
            <w:pPr>
              <w:jc w:val="center"/>
              <w:rPr>
                <w:rFonts w:ascii="標楷體" w:eastAsia="標楷體" w:hAnsi="標楷體"/>
              </w:rPr>
            </w:pPr>
          </w:p>
        </w:tc>
        <w:tc>
          <w:tcPr>
            <w:tcW w:w="1196" w:type="dxa"/>
          </w:tcPr>
          <w:p w14:paraId="1D4E555B" w14:textId="2626DB2F" w:rsidR="00AA4A09" w:rsidRDefault="00AA4A09" w:rsidP="00AA4A09">
            <w:pPr>
              <w:jc w:val="center"/>
              <w:rPr>
                <w:rFonts w:ascii="標楷體" w:eastAsia="標楷體" w:hAnsi="標楷體"/>
                <w:lang w:eastAsia="zh-HK"/>
              </w:rPr>
            </w:pPr>
          </w:p>
        </w:tc>
        <w:tc>
          <w:tcPr>
            <w:tcW w:w="2115" w:type="dxa"/>
          </w:tcPr>
          <w:p w14:paraId="612D4638" w14:textId="187D9E19" w:rsidR="00AA4A09" w:rsidRDefault="00AA4A09" w:rsidP="00AA4A09">
            <w:pPr>
              <w:rPr>
                <w:rFonts w:ascii="標楷體" w:eastAsia="標楷體" w:hAnsi="標楷體"/>
                <w:lang w:eastAsia="zh-HK"/>
              </w:rPr>
            </w:pPr>
          </w:p>
        </w:tc>
        <w:tc>
          <w:tcPr>
            <w:tcW w:w="2736" w:type="dxa"/>
          </w:tcPr>
          <w:p w14:paraId="20EBBB19" w14:textId="3E1075A2" w:rsidR="00AA4A09" w:rsidRPr="00997D40" w:rsidRDefault="00AA4A09" w:rsidP="00AA4A09">
            <w:pPr>
              <w:rPr>
                <w:rFonts w:ascii="標楷體" w:eastAsia="標楷體" w:hAnsi="標楷體"/>
                <w:lang w:eastAsia="zh-HK"/>
              </w:rPr>
            </w:pPr>
          </w:p>
        </w:tc>
        <w:tc>
          <w:tcPr>
            <w:tcW w:w="3590" w:type="dxa"/>
          </w:tcPr>
          <w:p w14:paraId="0E755F03" w14:textId="3F5BC139" w:rsidR="00AA4A09" w:rsidRPr="008F1D46" w:rsidRDefault="00AA4A09" w:rsidP="00AA4A09">
            <w:pPr>
              <w:rPr>
                <w:rFonts w:ascii="標楷體" w:eastAsia="標楷體" w:hAnsi="標楷體"/>
                <w:lang w:eastAsia="zh-HK"/>
              </w:rPr>
            </w:pPr>
          </w:p>
        </w:tc>
      </w:tr>
    </w:tbl>
    <w:p w14:paraId="6466834B" w14:textId="7C0583DB" w:rsidR="00945C7C" w:rsidRPr="007A0CBF" w:rsidRDefault="00945C7C" w:rsidP="007A0CBF">
      <w:pPr>
        <w:pStyle w:val="3"/>
        <w:numPr>
          <w:ilvl w:val="2"/>
          <w:numId w:val="1"/>
        </w:numPr>
        <w:rPr>
          <w:rFonts w:ascii="標楷體" w:hAnsi="標楷體"/>
        </w:rPr>
      </w:pPr>
      <w:r>
        <w:rPr>
          <w:rFonts w:ascii="標楷體" w:hAnsi="標楷體" w:hint="eastAsia"/>
        </w:rPr>
        <w:t>L6754</w:t>
      </w:r>
      <w:r w:rsidRPr="00153D35">
        <w:rPr>
          <w:rFonts w:ascii="標楷體" w:hAnsi="標楷體" w:hint="eastAsia"/>
        </w:rPr>
        <w:t>業績件數及金額核算標準設定</w:t>
      </w:r>
      <w:r w:rsidR="001143C6">
        <w:rPr>
          <w:rFonts w:ascii="標楷體" w:hAnsi="標楷體" w:hint="eastAsia"/>
        </w:rPr>
        <w:t xml:space="preserve"> </w:t>
      </w:r>
      <w:r w:rsidR="00B97D48">
        <w:rPr>
          <w:rFonts w:ascii="標楷體" w:hAnsi="標楷體" w:hint="eastAsia"/>
        </w:rPr>
        <w:t>***</w:t>
      </w:r>
    </w:p>
    <w:p w14:paraId="7198ECEE" w14:textId="77777777" w:rsidR="007A0CBF" w:rsidRDefault="007A0CBF" w:rsidP="00D01BCC">
      <w:pPr>
        <w:pStyle w:val="a"/>
      </w:pPr>
      <w:r w:rsidRPr="00362205">
        <w:t>功能說明</w:t>
      </w:r>
    </w:p>
    <w:tbl>
      <w:tblPr>
        <w:tblW w:w="7866" w:type="dxa"/>
        <w:tblInd w:w="1166"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7A0CBF" w:rsidRPr="001143C6" w14:paraId="55870CA5" w14:textId="77777777" w:rsidTr="00D60958">
        <w:trPr>
          <w:trHeight w:val="277"/>
        </w:trPr>
        <w:tc>
          <w:tcPr>
            <w:tcW w:w="1548" w:type="dxa"/>
            <w:tcBorders>
              <w:top w:val="single" w:sz="8" w:space="0" w:color="000000"/>
              <w:bottom w:val="single" w:sz="8" w:space="0" w:color="000000"/>
              <w:right w:val="single" w:sz="8" w:space="0" w:color="000000"/>
            </w:tcBorders>
            <w:shd w:val="clear" w:color="auto" w:fill="F3F3F3"/>
          </w:tcPr>
          <w:p w14:paraId="12C64998" w14:textId="77777777" w:rsidR="007A0CBF" w:rsidRPr="001143C6" w:rsidRDefault="007A0CBF" w:rsidP="00D60958">
            <w:pPr>
              <w:rPr>
                <w:rFonts w:ascii="標楷體" w:eastAsia="標楷體" w:hAnsi="標楷體"/>
              </w:rPr>
            </w:pPr>
            <w:r w:rsidRPr="001143C6">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5C020BAE" w14:textId="3602AA7E" w:rsidR="007A0CBF" w:rsidRPr="001143C6" w:rsidRDefault="007A0CBF" w:rsidP="00D60958">
            <w:pPr>
              <w:rPr>
                <w:rFonts w:ascii="標楷體" w:eastAsia="標楷體" w:hAnsi="標楷體"/>
              </w:rPr>
            </w:pPr>
            <w:r w:rsidRPr="001143C6">
              <w:rPr>
                <w:rFonts w:ascii="標楷體" w:eastAsia="標楷體" w:hAnsi="標楷體" w:hint="eastAsia"/>
              </w:rPr>
              <w:t>業績件數及金額核算標準設定</w:t>
            </w:r>
          </w:p>
        </w:tc>
      </w:tr>
      <w:tr w:rsidR="007A0CBF" w:rsidRPr="001143C6" w14:paraId="3FE235D3" w14:textId="77777777" w:rsidTr="00D60958">
        <w:trPr>
          <w:trHeight w:val="277"/>
        </w:trPr>
        <w:tc>
          <w:tcPr>
            <w:tcW w:w="1548" w:type="dxa"/>
            <w:tcBorders>
              <w:top w:val="single" w:sz="8" w:space="0" w:color="000000"/>
              <w:bottom w:val="single" w:sz="8" w:space="0" w:color="000000"/>
              <w:right w:val="single" w:sz="8" w:space="0" w:color="000000"/>
            </w:tcBorders>
            <w:shd w:val="clear" w:color="auto" w:fill="F3F3F3"/>
          </w:tcPr>
          <w:p w14:paraId="38FCE823" w14:textId="77777777" w:rsidR="007A0CBF" w:rsidRPr="001143C6" w:rsidRDefault="007A0CBF" w:rsidP="00D60958">
            <w:pPr>
              <w:rPr>
                <w:rFonts w:ascii="標楷體" w:eastAsia="標楷體" w:hAnsi="標楷體"/>
              </w:rPr>
            </w:pPr>
            <w:r w:rsidRPr="001143C6">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59626A85" w14:textId="6CED3A94" w:rsidR="007A0CBF" w:rsidRPr="001143C6" w:rsidRDefault="007A0CBF" w:rsidP="00D60958">
            <w:pPr>
              <w:rPr>
                <w:rFonts w:ascii="標楷體" w:eastAsia="標楷體" w:hAnsi="標楷體"/>
              </w:rPr>
            </w:pPr>
            <w:r w:rsidRPr="001143C6">
              <w:rPr>
                <w:rFonts w:ascii="標楷體" w:eastAsia="標楷體" w:hAnsi="標楷體" w:hint="eastAsia"/>
              </w:rPr>
              <w:t>1.建立計件代碼</w:t>
            </w:r>
            <w:r w:rsidRPr="001143C6">
              <w:rPr>
                <w:rFonts w:ascii="標楷體" w:eastAsia="標楷體" w:hAnsi="標楷體" w:hint="eastAsia"/>
                <w:lang w:eastAsia="zh-HK"/>
              </w:rPr>
              <w:t>之</w:t>
            </w:r>
            <w:r w:rsidRPr="001143C6">
              <w:rPr>
                <w:rFonts w:ascii="標楷體" w:eastAsia="標楷體" w:hAnsi="標楷體" w:hint="eastAsia"/>
              </w:rPr>
              <w:t>獎金比例、金額基準等資料設定。</w:t>
            </w:r>
          </w:p>
          <w:p w14:paraId="2F9D480F" w14:textId="378AC964" w:rsidR="007A0CBF" w:rsidRPr="001143C6" w:rsidRDefault="007A0CBF" w:rsidP="00D60958">
            <w:pPr>
              <w:rPr>
                <w:rFonts w:ascii="標楷體" w:eastAsia="標楷體" w:hAnsi="標楷體"/>
                <w:lang w:eastAsia="zh-HK"/>
              </w:rPr>
            </w:pPr>
            <w:r w:rsidRPr="001143C6">
              <w:rPr>
                <w:rFonts w:ascii="標楷體" w:eastAsia="標楷體" w:hAnsi="標楷體" w:hint="eastAsia"/>
              </w:rPr>
              <w:t>2.</w:t>
            </w:r>
            <w:r w:rsidRPr="001143C6">
              <w:rPr>
                <w:rFonts w:ascii="標楷體" w:eastAsia="標楷體" w:hAnsi="標楷體" w:hint="eastAsia"/>
                <w:lang w:eastAsia="zh-HK"/>
              </w:rPr>
              <w:t>需由入口交易</w:t>
            </w:r>
            <w:r w:rsidRPr="001143C6">
              <w:rPr>
                <w:rFonts w:ascii="標楷體" w:eastAsia="標楷體" w:hAnsi="標楷體" w:hint="eastAsia"/>
              </w:rPr>
              <w:t>【</w:t>
            </w:r>
            <w:r w:rsidRPr="001143C6">
              <w:rPr>
                <w:rFonts w:ascii="標楷體" w:eastAsia="標楷體" w:hAnsi="標楷體"/>
                <w:lang w:eastAsia="zh-HK"/>
              </w:rPr>
              <w:t>L</w:t>
            </w:r>
            <w:r w:rsidRPr="001143C6">
              <w:rPr>
                <w:rFonts w:ascii="標楷體" w:eastAsia="標楷體" w:hAnsi="標楷體"/>
              </w:rPr>
              <w:t>60</w:t>
            </w:r>
            <w:r w:rsidRPr="001143C6">
              <w:rPr>
                <w:rFonts w:ascii="標楷體" w:eastAsia="標楷體" w:hAnsi="標楷體" w:hint="eastAsia"/>
              </w:rPr>
              <w:t>84業績件數及金額核算標準查詢】</w:t>
            </w:r>
            <w:r w:rsidRPr="001143C6">
              <w:rPr>
                <w:rFonts w:ascii="標楷體" w:eastAsia="標楷體" w:hAnsi="標楷體" w:hint="eastAsia"/>
                <w:lang w:eastAsia="zh-HK"/>
              </w:rPr>
              <w:t>進入</w:t>
            </w:r>
          </w:p>
        </w:tc>
      </w:tr>
      <w:tr w:rsidR="007A0CBF" w:rsidRPr="001143C6" w14:paraId="1BA0ECE6" w14:textId="77777777" w:rsidTr="00D60958">
        <w:trPr>
          <w:trHeight w:val="773"/>
        </w:trPr>
        <w:tc>
          <w:tcPr>
            <w:tcW w:w="1548" w:type="dxa"/>
            <w:tcBorders>
              <w:top w:val="single" w:sz="8" w:space="0" w:color="000000"/>
              <w:bottom w:val="single" w:sz="8" w:space="0" w:color="000000"/>
              <w:right w:val="single" w:sz="8" w:space="0" w:color="000000"/>
            </w:tcBorders>
            <w:shd w:val="clear" w:color="auto" w:fill="F3F3F3"/>
          </w:tcPr>
          <w:p w14:paraId="6437B957" w14:textId="77777777" w:rsidR="007A0CBF" w:rsidRPr="001143C6" w:rsidRDefault="007A0CBF" w:rsidP="00D60958">
            <w:pPr>
              <w:rPr>
                <w:rFonts w:ascii="標楷體" w:eastAsia="標楷體" w:hAnsi="標楷體"/>
              </w:rPr>
            </w:pPr>
            <w:r w:rsidRPr="001143C6">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48CE28B4" w14:textId="406CF7D7" w:rsidR="007A0CBF" w:rsidRPr="001143C6" w:rsidRDefault="001143C6" w:rsidP="001143C6">
            <w:pPr>
              <w:ind w:leftChars="1" w:left="242" w:hangingChars="100" w:hanging="240"/>
              <w:rPr>
                <w:rFonts w:ascii="標楷體" w:eastAsia="標楷體" w:hAnsi="標楷體"/>
              </w:rPr>
            </w:pPr>
            <w:r w:rsidRPr="001143C6">
              <w:rPr>
                <w:rFonts w:ascii="標楷體" w:eastAsia="標楷體" w:hAnsi="標楷體" w:hint="eastAsia"/>
              </w:rPr>
              <w:t>1.</w:t>
            </w:r>
            <w:r w:rsidRPr="001143C6">
              <w:rPr>
                <w:rFonts w:ascii="標楷體" w:eastAsia="標楷體" w:hAnsi="標楷體" w:hint="eastAsia"/>
                <w:lang w:eastAsia="zh-HK"/>
              </w:rPr>
              <w:t>參考「作業流程.業績、獎勵金作業.工作日業績結算」流程</w:t>
            </w:r>
          </w:p>
          <w:p w14:paraId="27FC6306" w14:textId="33945DE0" w:rsidR="007A0CBF" w:rsidRPr="001143C6" w:rsidRDefault="007A0CBF" w:rsidP="00D60958">
            <w:pPr>
              <w:rPr>
                <w:rFonts w:ascii="標楷體" w:eastAsia="標楷體" w:hAnsi="標楷體"/>
              </w:rPr>
            </w:pPr>
            <w:r w:rsidRPr="001143C6">
              <w:rPr>
                <w:rFonts w:ascii="標楷體" w:eastAsia="標楷體" w:hAnsi="標楷體" w:hint="eastAsia"/>
              </w:rPr>
              <w:t>2.</w:t>
            </w:r>
            <w:r w:rsidRPr="001143C6">
              <w:rPr>
                <w:rFonts w:ascii="標楷體" w:eastAsia="標楷體" w:hAnsi="標楷體" w:hint="eastAsia"/>
                <w:lang w:eastAsia="zh-HK"/>
              </w:rPr>
              <w:t>維護</w:t>
            </w:r>
            <w:r w:rsidRPr="001143C6">
              <w:rPr>
                <w:rFonts w:ascii="標楷體" w:eastAsia="標楷體" w:hAnsi="標楷體" w:hint="eastAsia"/>
              </w:rPr>
              <w:t>業績件數及金額核算標準設定檔(</w:t>
            </w:r>
            <w:r w:rsidRPr="001143C6">
              <w:rPr>
                <w:rFonts w:ascii="標楷體" w:eastAsia="標楷體" w:hAnsi="標楷體" w:cs="細明體"/>
                <w:kern w:val="0"/>
              </w:rPr>
              <w:t>CdPerformance</w:t>
            </w:r>
            <w:r w:rsidRPr="001143C6">
              <w:rPr>
                <w:rFonts w:ascii="標楷體" w:eastAsia="標楷體" w:hAnsi="標楷體"/>
              </w:rPr>
              <w:t>)</w:t>
            </w:r>
          </w:p>
          <w:p w14:paraId="186FAAA9" w14:textId="77777777" w:rsidR="007A0CBF" w:rsidRPr="001143C6" w:rsidRDefault="007A0CBF" w:rsidP="00D60958">
            <w:pPr>
              <w:rPr>
                <w:rFonts w:ascii="標楷體" w:eastAsia="標楷體" w:hAnsi="標楷體"/>
                <w:lang w:eastAsia="zh-HK"/>
              </w:rPr>
            </w:pPr>
            <w:r w:rsidRPr="001143C6">
              <w:rPr>
                <w:rFonts w:ascii="標楷體" w:eastAsia="標楷體" w:hAnsi="標楷體" w:hint="eastAsia"/>
              </w:rPr>
              <w:t>3.</w:t>
            </w:r>
            <w:r w:rsidRPr="001143C6">
              <w:rPr>
                <w:rFonts w:ascii="標楷體" w:eastAsia="標楷體" w:hAnsi="標楷體" w:hint="eastAsia"/>
                <w:lang w:eastAsia="zh-HK"/>
              </w:rPr>
              <w:t>依據功能選項處理</w:t>
            </w:r>
            <w:r w:rsidRPr="001143C6">
              <w:rPr>
                <w:rFonts w:ascii="標楷體" w:eastAsia="標楷體" w:hAnsi="標楷體" w:hint="eastAsia"/>
              </w:rPr>
              <w:t>:</w:t>
            </w:r>
          </w:p>
          <w:p w14:paraId="0EF2C1D5" w14:textId="16BBAF73" w:rsidR="007A0CBF" w:rsidRPr="001143C6" w:rsidRDefault="007A0CBF" w:rsidP="00D60958">
            <w:pPr>
              <w:rPr>
                <w:rFonts w:ascii="標楷體" w:eastAsia="標楷體" w:hAnsi="標楷體"/>
                <w:lang w:eastAsia="zh-HK"/>
              </w:rPr>
            </w:pPr>
            <w:r w:rsidRPr="001143C6">
              <w:rPr>
                <w:rFonts w:ascii="標楷體" w:eastAsia="標楷體" w:hAnsi="標楷體"/>
                <w:lang w:eastAsia="zh-HK"/>
              </w:rPr>
              <w:t xml:space="preserve">  </w:t>
            </w:r>
            <w:r w:rsidRPr="001143C6">
              <w:rPr>
                <w:rFonts w:ascii="標楷體" w:eastAsia="標楷體" w:hAnsi="標楷體" w:hint="eastAsia"/>
              </w:rPr>
              <w:t>(1</w:t>
            </w:r>
            <w:r w:rsidRPr="001143C6">
              <w:rPr>
                <w:rFonts w:ascii="標楷體" w:eastAsia="標楷體" w:hAnsi="標楷體"/>
              </w:rPr>
              <w:t>).</w:t>
            </w:r>
            <w:r w:rsidRPr="001143C6">
              <w:rPr>
                <w:rFonts w:ascii="標楷體" w:eastAsia="標楷體" w:hAnsi="標楷體" w:hint="eastAsia"/>
                <w:lang w:eastAsia="zh-HK"/>
              </w:rPr>
              <w:t>新增:新增全新</w:t>
            </w:r>
            <w:r w:rsidRPr="001143C6">
              <w:rPr>
                <w:rFonts w:ascii="標楷體" w:eastAsia="標楷體" w:hAnsi="標楷體" w:hint="eastAsia"/>
              </w:rPr>
              <w:t>業績件數及金額核算標準</w:t>
            </w:r>
            <w:r w:rsidRPr="001143C6">
              <w:rPr>
                <w:rFonts w:ascii="標楷體" w:eastAsia="標楷體" w:hAnsi="標楷體" w:hint="eastAsia"/>
                <w:lang w:eastAsia="zh-HK"/>
              </w:rPr>
              <w:t>資料</w:t>
            </w:r>
          </w:p>
          <w:p w14:paraId="1202B0D8" w14:textId="3FFE21DC" w:rsidR="007A0CBF" w:rsidRPr="001143C6" w:rsidRDefault="007A0CBF" w:rsidP="00D60958">
            <w:pPr>
              <w:rPr>
                <w:rFonts w:ascii="標楷體" w:eastAsia="標楷體" w:hAnsi="標楷體"/>
                <w:lang w:eastAsia="zh-HK"/>
              </w:rPr>
            </w:pPr>
            <w:r w:rsidRPr="001143C6">
              <w:rPr>
                <w:rFonts w:ascii="標楷體" w:eastAsia="標楷體" w:hAnsi="標楷體" w:hint="eastAsia"/>
              </w:rPr>
              <w:t xml:space="preserve">  (2</w:t>
            </w:r>
            <w:r w:rsidRPr="001143C6">
              <w:rPr>
                <w:rFonts w:ascii="標楷體" w:eastAsia="標楷體" w:hAnsi="標楷體"/>
              </w:rPr>
              <w:t>).</w:t>
            </w:r>
            <w:r w:rsidR="00892049" w:rsidRPr="001143C6">
              <w:rPr>
                <w:rFonts w:ascii="標楷體" w:eastAsia="標楷體" w:hAnsi="標楷體" w:hint="eastAsia"/>
              </w:rPr>
              <w:t>複製:複製</w:t>
            </w:r>
            <w:r w:rsidR="00892049" w:rsidRPr="001143C6">
              <w:rPr>
                <w:rFonts w:ascii="標楷體" w:eastAsia="標楷體" w:hAnsi="標楷體" w:hint="eastAsia"/>
                <w:lang w:eastAsia="zh-HK"/>
              </w:rPr>
              <w:t>指定</w:t>
            </w:r>
            <w:r w:rsidR="00892049" w:rsidRPr="001143C6">
              <w:rPr>
                <w:rFonts w:ascii="標楷體" w:eastAsia="標楷體" w:hAnsi="標楷體" w:hint="eastAsia"/>
              </w:rPr>
              <w:t>業績件數及金額核算標準</w:t>
            </w:r>
            <w:r w:rsidR="00892049" w:rsidRPr="001143C6">
              <w:rPr>
                <w:rFonts w:ascii="標楷體" w:eastAsia="標楷體" w:hAnsi="標楷體" w:hint="eastAsia"/>
                <w:lang w:eastAsia="zh-HK"/>
              </w:rPr>
              <w:t>資料</w:t>
            </w:r>
          </w:p>
          <w:p w14:paraId="1365DD4D" w14:textId="573EF88F" w:rsidR="00CC2542" w:rsidRPr="001143C6" w:rsidRDefault="00CC2542" w:rsidP="00D60958">
            <w:pPr>
              <w:rPr>
                <w:rFonts w:ascii="標楷體" w:eastAsia="標楷體" w:hAnsi="標楷體"/>
                <w:lang w:eastAsia="zh-HK"/>
              </w:rPr>
            </w:pPr>
            <w:r w:rsidRPr="001143C6">
              <w:rPr>
                <w:rFonts w:ascii="標楷體" w:eastAsia="標楷體" w:hAnsi="標楷體" w:hint="eastAsia"/>
              </w:rPr>
              <w:t xml:space="preserve">      並用以新增全新業績件數及金額核算標準</w:t>
            </w:r>
            <w:r w:rsidRPr="001143C6">
              <w:rPr>
                <w:rFonts w:ascii="標楷體" w:eastAsia="標楷體" w:hAnsi="標楷體" w:hint="eastAsia"/>
                <w:lang w:eastAsia="zh-HK"/>
              </w:rPr>
              <w:t>資料</w:t>
            </w:r>
          </w:p>
          <w:p w14:paraId="50C28539" w14:textId="77777777" w:rsidR="007A0CBF" w:rsidRPr="001143C6" w:rsidRDefault="007A0CBF" w:rsidP="00D60958">
            <w:pPr>
              <w:rPr>
                <w:rFonts w:ascii="標楷體" w:eastAsia="標楷體" w:hAnsi="標楷體"/>
                <w:lang w:eastAsia="zh-HK"/>
              </w:rPr>
            </w:pPr>
            <w:r w:rsidRPr="001143C6">
              <w:rPr>
                <w:rFonts w:ascii="標楷體" w:eastAsia="標楷體" w:hAnsi="標楷體" w:hint="eastAsia"/>
              </w:rPr>
              <w:t xml:space="preserve">  (3).</w:t>
            </w:r>
            <w:r w:rsidRPr="001143C6">
              <w:rPr>
                <w:rFonts w:ascii="標楷體" w:eastAsia="標楷體" w:hAnsi="標楷體" w:hint="eastAsia"/>
                <w:lang w:eastAsia="zh-HK"/>
              </w:rPr>
              <w:t>刪除</w:t>
            </w:r>
            <w:r w:rsidRPr="001143C6">
              <w:rPr>
                <w:rFonts w:ascii="標楷體" w:eastAsia="標楷體" w:hAnsi="標楷體" w:hint="eastAsia"/>
              </w:rPr>
              <w:t>:</w:t>
            </w:r>
            <w:r w:rsidRPr="001143C6">
              <w:rPr>
                <w:rFonts w:ascii="標楷體" w:eastAsia="標楷體" w:hAnsi="標楷體" w:hint="eastAsia"/>
                <w:lang w:eastAsia="zh-HK"/>
              </w:rPr>
              <w:t>刪除指定</w:t>
            </w:r>
            <w:r w:rsidRPr="001143C6">
              <w:rPr>
                <w:rFonts w:ascii="標楷體" w:eastAsia="標楷體" w:hAnsi="標楷體" w:hint="eastAsia"/>
              </w:rPr>
              <w:t>業績件數及金額核算標準</w:t>
            </w:r>
            <w:r w:rsidRPr="001143C6">
              <w:rPr>
                <w:rFonts w:ascii="標楷體" w:eastAsia="標楷體" w:hAnsi="標楷體" w:hint="eastAsia"/>
                <w:lang w:eastAsia="zh-HK"/>
              </w:rPr>
              <w:t>資料</w:t>
            </w:r>
          </w:p>
          <w:p w14:paraId="0C47053F" w14:textId="4BB6FE54" w:rsidR="007A0CBF" w:rsidRPr="001143C6" w:rsidRDefault="007A0CBF" w:rsidP="00D60958">
            <w:pPr>
              <w:rPr>
                <w:rFonts w:ascii="標楷體" w:eastAsia="標楷體" w:hAnsi="標楷體"/>
                <w:lang w:eastAsia="zh-HK"/>
              </w:rPr>
            </w:pPr>
            <w:r w:rsidRPr="001143C6">
              <w:rPr>
                <w:rFonts w:ascii="標楷體" w:eastAsia="標楷體" w:hAnsi="標楷體" w:hint="eastAsia"/>
              </w:rPr>
              <w:t xml:space="preserve">  (4).</w:t>
            </w:r>
            <w:r w:rsidR="00892049" w:rsidRPr="001143C6">
              <w:rPr>
                <w:rFonts w:ascii="標楷體" w:eastAsia="標楷體" w:hAnsi="標楷體" w:hint="eastAsia"/>
                <w:lang w:eastAsia="zh-HK"/>
              </w:rPr>
              <w:t>查詢</w:t>
            </w:r>
            <w:r w:rsidR="00F6038B" w:rsidRPr="001143C6">
              <w:rPr>
                <w:rFonts w:ascii="標楷體" w:eastAsia="標楷體" w:hAnsi="標楷體" w:hint="eastAsia"/>
              </w:rPr>
              <w:t>:</w:t>
            </w:r>
            <w:r w:rsidR="00892049" w:rsidRPr="001143C6">
              <w:rPr>
                <w:rFonts w:ascii="標楷體" w:eastAsia="標楷體" w:hAnsi="標楷體" w:hint="eastAsia"/>
                <w:lang w:eastAsia="zh-HK"/>
              </w:rPr>
              <w:t>查詢指定</w:t>
            </w:r>
            <w:r w:rsidR="00892049" w:rsidRPr="001143C6">
              <w:rPr>
                <w:rFonts w:ascii="標楷體" w:eastAsia="標楷體" w:hAnsi="標楷體" w:hint="eastAsia"/>
              </w:rPr>
              <w:t>業績件數及金額核算標準</w:t>
            </w:r>
            <w:r w:rsidR="00892049" w:rsidRPr="001143C6">
              <w:rPr>
                <w:rFonts w:ascii="標楷體" w:eastAsia="標楷體" w:hAnsi="標楷體" w:hint="eastAsia"/>
                <w:lang w:eastAsia="zh-HK"/>
              </w:rPr>
              <w:t>資料</w:t>
            </w:r>
          </w:p>
        </w:tc>
      </w:tr>
      <w:tr w:rsidR="007A0CBF" w:rsidRPr="00362205" w14:paraId="42FA4781" w14:textId="77777777" w:rsidTr="00D60958">
        <w:trPr>
          <w:trHeight w:val="321"/>
        </w:trPr>
        <w:tc>
          <w:tcPr>
            <w:tcW w:w="1548" w:type="dxa"/>
            <w:tcBorders>
              <w:top w:val="single" w:sz="8" w:space="0" w:color="000000"/>
              <w:bottom w:val="single" w:sz="8" w:space="0" w:color="000000"/>
              <w:right w:val="single" w:sz="8" w:space="0" w:color="000000"/>
            </w:tcBorders>
            <w:shd w:val="clear" w:color="auto" w:fill="F3F3F3"/>
          </w:tcPr>
          <w:p w14:paraId="07ACF113" w14:textId="77777777" w:rsidR="007A0CBF" w:rsidRPr="00362205" w:rsidRDefault="007A0CBF" w:rsidP="00D60958">
            <w:pPr>
              <w:rPr>
                <w:rFonts w:ascii="標楷體" w:eastAsia="標楷體" w:hAnsi="標楷體"/>
              </w:rPr>
            </w:pPr>
            <w:r w:rsidRPr="00362205">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10A91E40" w14:textId="77777777" w:rsidR="007A0CBF" w:rsidRPr="00362205" w:rsidRDefault="007A0CBF" w:rsidP="00D60958">
            <w:pPr>
              <w:rPr>
                <w:rFonts w:ascii="標楷體" w:eastAsia="標楷體" w:hAnsi="標楷體"/>
              </w:rPr>
            </w:pPr>
          </w:p>
        </w:tc>
      </w:tr>
      <w:tr w:rsidR="007A0CBF" w:rsidRPr="00362205" w14:paraId="670EBCDF" w14:textId="77777777" w:rsidTr="00D60958">
        <w:trPr>
          <w:trHeight w:val="1311"/>
        </w:trPr>
        <w:tc>
          <w:tcPr>
            <w:tcW w:w="1548" w:type="dxa"/>
            <w:tcBorders>
              <w:top w:val="single" w:sz="8" w:space="0" w:color="000000"/>
              <w:bottom w:val="single" w:sz="8" w:space="0" w:color="000000"/>
              <w:right w:val="single" w:sz="8" w:space="0" w:color="000000"/>
            </w:tcBorders>
            <w:shd w:val="clear" w:color="auto" w:fill="F3F3F3"/>
          </w:tcPr>
          <w:p w14:paraId="1695F9EE" w14:textId="77777777" w:rsidR="007A0CBF" w:rsidRPr="00362205" w:rsidRDefault="007A0CBF" w:rsidP="00D60958">
            <w:pPr>
              <w:rPr>
                <w:rFonts w:ascii="標楷體" w:eastAsia="標楷體" w:hAnsi="標楷體"/>
              </w:rPr>
            </w:pPr>
            <w:r w:rsidRPr="00362205">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12A1DFAD" w14:textId="77777777" w:rsidR="007A0CBF" w:rsidRPr="00362205" w:rsidRDefault="007A0CBF" w:rsidP="00D60958">
            <w:pPr>
              <w:rPr>
                <w:rFonts w:ascii="標楷體" w:eastAsia="標楷體" w:hAnsi="標楷體"/>
              </w:rPr>
            </w:pPr>
          </w:p>
        </w:tc>
      </w:tr>
      <w:tr w:rsidR="007A0CBF" w:rsidRPr="00362205" w14:paraId="2F1F195E" w14:textId="77777777" w:rsidTr="00D60958">
        <w:trPr>
          <w:trHeight w:val="278"/>
        </w:trPr>
        <w:tc>
          <w:tcPr>
            <w:tcW w:w="1548" w:type="dxa"/>
            <w:tcBorders>
              <w:top w:val="single" w:sz="8" w:space="0" w:color="000000"/>
              <w:bottom w:val="single" w:sz="8" w:space="0" w:color="000000"/>
              <w:right w:val="single" w:sz="8" w:space="0" w:color="000000"/>
            </w:tcBorders>
            <w:shd w:val="clear" w:color="auto" w:fill="F3F3F3"/>
          </w:tcPr>
          <w:p w14:paraId="3B70ACBA" w14:textId="77777777" w:rsidR="007A0CBF" w:rsidRPr="00362205" w:rsidRDefault="007A0CBF" w:rsidP="00D60958">
            <w:pPr>
              <w:rPr>
                <w:rFonts w:ascii="標楷體" w:eastAsia="標楷體" w:hAnsi="標楷體"/>
              </w:rPr>
            </w:pPr>
            <w:r w:rsidRPr="00362205">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6C9F1CC1" w14:textId="43B6D37D" w:rsidR="007A0CBF" w:rsidRPr="002F5AB2" w:rsidRDefault="002F5AB2" w:rsidP="002F5AB2">
            <w:pPr>
              <w:widowControl/>
              <w:rPr>
                <w:rFonts w:ascii="標楷體" w:eastAsia="標楷體" w:hAnsi="標楷體"/>
                <w:color w:val="222222"/>
                <w:kern w:val="0"/>
              </w:rPr>
            </w:pPr>
            <w:r>
              <w:rPr>
                <w:rFonts w:ascii="標楷體" w:eastAsia="標楷體" w:hAnsi="標楷體" w:hint="eastAsia"/>
                <w:color w:val="222222"/>
              </w:rPr>
              <w:t>1.修改時,異動原因及內容會記錄於「資料變更紀錄檔(TxDataLog)」,可至「L6932 資料變更交易查詢」查詢異動內容記錄內容</w:t>
            </w:r>
          </w:p>
        </w:tc>
      </w:tr>
      <w:tr w:rsidR="007A0CBF" w:rsidRPr="00362205" w14:paraId="4637D732" w14:textId="77777777" w:rsidTr="00D60958">
        <w:trPr>
          <w:trHeight w:val="358"/>
        </w:trPr>
        <w:tc>
          <w:tcPr>
            <w:tcW w:w="1548" w:type="dxa"/>
            <w:tcBorders>
              <w:top w:val="single" w:sz="8" w:space="0" w:color="000000"/>
              <w:bottom w:val="single" w:sz="8" w:space="0" w:color="000000"/>
              <w:right w:val="single" w:sz="8" w:space="0" w:color="000000"/>
            </w:tcBorders>
            <w:shd w:val="clear" w:color="auto" w:fill="F3F3F3"/>
          </w:tcPr>
          <w:p w14:paraId="571CEB5C" w14:textId="77777777" w:rsidR="007A0CBF" w:rsidRPr="00362205" w:rsidRDefault="007A0CBF" w:rsidP="00D60958">
            <w:pPr>
              <w:rPr>
                <w:rFonts w:ascii="標楷體" w:eastAsia="標楷體" w:hAnsi="標楷體"/>
              </w:rPr>
            </w:pPr>
            <w:r w:rsidRPr="00362205">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7FFDC9E8" w14:textId="62E6EAA6" w:rsidR="007A0CBF" w:rsidRPr="008E32BB" w:rsidRDefault="007A0CBF" w:rsidP="00D60958">
            <w:pPr>
              <w:rPr>
                <w:rFonts w:ascii="標楷體" w:eastAsia="標楷體" w:hAnsi="標楷體"/>
              </w:rPr>
            </w:pPr>
          </w:p>
        </w:tc>
      </w:tr>
      <w:tr w:rsidR="007A0CBF" w:rsidRPr="00362205" w14:paraId="63FB33E8" w14:textId="77777777" w:rsidTr="00D60958">
        <w:trPr>
          <w:trHeight w:val="358"/>
        </w:trPr>
        <w:tc>
          <w:tcPr>
            <w:tcW w:w="1548" w:type="dxa"/>
            <w:tcBorders>
              <w:top w:val="single" w:sz="8" w:space="0" w:color="000000"/>
              <w:bottom w:val="single" w:sz="8" w:space="0" w:color="000000"/>
              <w:right w:val="single" w:sz="8" w:space="0" w:color="000000"/>
            </w:tcBorders>
            <w:shd w:val="clear" w:color="auto" w:fill="F3F3F3"/>
          </w:tcPr>
          <w:p w14:paraId="67477433" w14:textId="77777777" w:rsidR="007A0CBF" w:rsidRPr="00362205" w:rsidRDefault="007A0CBF" w:rsidP="00D60958">
            <w:pPr>
              <w:rPr>
                <w:rFonts w:ascii="標楷體" w:eastAsia="標楷體" w:hAnsi="標楷體"/>
              </w:rPr>
            </w:pPr>
            <w:r>
              <w:rPr>
                <w:rFonts w:ascii="標楷體" w:eastAsia="標楷體" w:hAnsi="標楷體" w:hint="eastAsia"/>
                <w:lang w:eastAsia="zh-HK"/>
              </w:rPr>
              <w:t>參考</w:t>
            </w:r>
          </w:p>
        </w:tc>
        <w:tc>
          <w:tcPr>
            <w:tcW w:w="6318" w:type="dxa"/>
            <w:tcBorders>
              <w:top w:val="single" w:sz="8" w:space="0" w:color="000000"/>
              <w:left w:val="single" w:sz="8" w:space="0" w:color="000000"/>
              <w:bottom w:val="single" w:sz="8" w:space="0" w:color="000000"/>
            </w:tcBorders>
          </w:tcPr>
          <w:p w14:paraId="3B41BCF7" w14:textId="77777777" w:rsidR="007A0CBF" w:rsidRPr="00362205" w:rsidRDefault="007A0CBF" w:rsidP="00D60958">
            <w:pPr>
              <w:rPr>
                <w:rFonts w:ascii="標楷體" w:eastAsia="標楷體" w:hAnsi="標楷體"/>
              </w:rPr>
            </w:pPr>
          </w:p>
        </w:tc>
      </w:tr>
    </w:tbl>
    <w:p w14:paraId="370345DD" w14:textId="77777777" w:rsidR="007A0CBF" w:rsidRDefault="007A0CBF" w:rsidP="007A0CBF"/>
    <w:p w14:paraId="139C0F6C" w14:textId="77777777" w:rsidR="007A0CBF" w:rsidRPr="005F1722" w:rsidRDefault="007A0CBF" w:rsidP="00D01BCC">
      <w:pPr>
        <w:pStyle w:val="a"/>
      </w:pPr>
      <w:r>
        <w:rPr>
          <w:rFonts w:hint="eastAsia"/>
        </w:rPr>
        <w:t>Ta</w:t>
      </w:r>
      <w:r>
        <w:t>ble List</w:t>
      </w:r>
      <w:r w:rsidRPr="005F1722">
        <w:rPr>
          <w:rFonts w:hint="eastAsia"/>
        </w:rPr>
        <w:t>:</w:t>
      </w:r>
    </w:p>
    <w:tbl>
      <w:tblPr>
        <w:tblStyle w:val="ac"/>
        <w:tblW w:w="0" w:type="auto"/>
        <w:tblInd w:w="1101" w:type="dxa"/>
        <w:tblLook w:val="04A0" w:firstRow="1" w:lastRow="0" w:firstColumn="1" w:lastColumn="0" w:noHBand="0" w:noVBand="1"/>
      </w:tblPr>
      <w:tblGrid>
        <w:gridCol w:w="952"/>
        <w:gridCol w:w="3118"/>
        <w:gridCol w:w="3828"/>
      </w:tblGrid>
      <w:tr w:rsidR="007A0CBF" w:rsidRPr="0022279A" w14:paraId="4B2A4CD1" w14:textId="77777777" w:rsidTr="00D60958">
        <w:tc>
          <w:tcPr>
            <w:tcW w:w="952" w:type="dxa"/>
            <w:shd w:val="clear" w:color="auto" w:fill="D9D9D9" w:themeFill="background1" w:themeFillShade="D9"/>
          </w:tcPr>
          <w:p w14:paraId="6508576E" w14:textId="77777777" w:rsidR="007A0CBF" w:rsidRPr="0022279A" w:rsidRDefault="007A0CBF" w:rsidP="00D60958">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0C0F15D1" w14:textId="77777777" w:rsidR="007A0CBF" w:rsidRPr="0022279A" w:rsidRDefault="007A0CBF" w:rsidP="00D60958">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39C4BA42" w14:textId="77777777" w:rsidR="007A0CBF" w:rsidRPr="0022279A" w:rsidRDefault="007A0CBF" w:rsidP="00D60958">
            <w:pPr>
              <w:jc w:val="center"/>
              <w:rPr>
                <w:rFonts w:ascii="標楷體" w:eastAsia="標楷體" w:hAnsi="標楷體"/>
              </w:rPr>
            </w:pPr>
            <w:r w:rsidRPr="0022279A">
              <w:rPr>
                <w:rFonts w:ascii="標楷體" w:eastAsia="標楷體" w:hAnsi="標楷體" w:hint="eastAsia"/>
                <w:lang w:eastAsia="zh-HK"/>
              </w:rPr>
              <w:t>說明</w:t>
            </w:r>
          </w:p>
        </w:tc>
      </w:tr>
      <w:tr w:rsidR="007A0CBF" w:rsidRPr="0022279A" w14:paraId="757AE890" w14:textId="77777777" w:rsidTr="00D60958">
        <w:tc>
          <w:tcPr>
            <w:tcW w:w="952" w:type="dxa"/>
          </w:tcPr>
          <w:p w14:paraId="30D1DBC6" w14:textId="77777777" w:rsidR="007A0CBF" w:rsidRPr="0022279A" w:rsidRDefault="007A0CBF" w:rsidP="00D60958">
            <w:pPr>
              <w:jc w:val="center"/>
              <w:rPr>
                <w:rFonts w:ascii="標楷體" w:eastAsia="標楷體" w:hAnsi="標楷體"/>
              </w:rPr>
            </w:pPr>
            <w:r w:rsidRPr="0022279A">
              <w:rPr>
                <w:rFonts w:ascii="標楷體" w:eastAsia="標楷體" w:hAnsi="標楷體" w:hint="eastAsia"/>
              </w:rPr>
              <w:t>1</w:t>
            </w:r>
          </w:p>
        </w:tc>
        <w:tc>
          <w:tcPr>
            <w:tcW w:w="3118" w:type="dxa"/>
          </w:tcPr>
          <w:p w14:paraId="7DE8F957" w14:textId="6C094913" w:rsidR="007A0CBF" w:rsidRPr="0022279A" w:rsidRDefault="00892049" w:rsidP="00D60958">
            <w:pPr>
              <w:rPr>
                <w:rFonts w:ascii="標楷體" w:eastAsia="標楷體" w:hAnsi="標楷體"/>
              </w:rPr>
            </w:pPr>
            <w:r w:rsidRPr="009C1A83">
              <w:rPr>
                <w:rFonts w:ascii="標楷體" w:eastAsia="標楷體" w:hAnsi="標楷體" w:cs="細明體"/>
                <w:kern w:val="0"/>
              </w:rPr>
              <w:t>CdPerformance</w:t>
            </w:r>
          </w:p>
        </w:tc>
        <w:tc>
          <w:tcPr>
            <w:tcW w:w="3828" w:type="dxa"/>
          </w:tcPr>
          <w:p w14:paraId="6DB28A92" w14:textId="2E9413D9" w:rsidR="007A0CBF" w:rsidRPr="0022279A" w:rsidRDefault="00892049" w:rsidP="00D60958">
            <w:pPr>
              <w:rPr>
                <w:rFonts w:ascii="標楷體" w:eastAsia="標楷體" w:hAnsi="標楷體"/>
              </w:rPr>
            </w:pPr>
            <w:r>
              <w:rPr>
                <w:rFonts w:ascii="標楷體" w:eastAsia="標楷體" w:hAnsi="標楷體" w:hint="eastAsia"/>
              </w:rPr>
              <w:t>業績件數及金額核算標準設定檔</w:t>
            </w:r>
          </w:p>
        </w:tc>
      </w:tr>
      <w:tr w:rsidR="007A0CBF" w:rsidRPr="0022279A" w14:paraId="18B7210C" w14:textId="77777777" w:rsidTr="00D60958">
        <w:tc>
          <w:tcPr>
            <w:tcW w:w="952" w:type="dxa"/>
          </w:tcPr>
          <w:p w14:paraId="0738E150" w14:textId="77777777" w:rsidR="007A0CBF" w:rsidRPr="0022279A" w:rsidRDefault="007A0CBF" w:rsidP="00D60958">
            <w:pPr>
              <w:jc w:val="center"/>
              <w:rPr>
                <w:rFonts w:ascii="標楷體" w:eastAsia="標楷體" w:hAnsi="標楷體"/>
              </w:rPr>
            </w:pPr>
            <w:r>
              <w:rPr>
                <w:rFonts w:ascii="標楷體" w:eastAsia="標楷體" w:hAnsi="標楷體" w:hint="eastAsia"/>
              </w:rPr>
              <w:t>2</w:t>
            </w:r>
          </w:p>
        </w:tc>
        <w:tc>
          <w:tcPr>
            <w:tcW w:w="3118" w:type="dxa"/>
          </w:tcPr>
          <w:p w14:paraId="2C287D6D" w14:textId="2DC98991" w:rsidR="007A0CBF" w:rsidRPr="0022279A" w:rsidRDefault="007A0CBF" w:rsidP="00D60958">
            <w:pPr>
              <w:rPr>
                <w:rFonts w:ascii="標楷體" w:eastAsia="標楷體" w:hAnsi="標楷體"/>
              </w:rPr>
            </w:pPr>
          </w:p>
        </w:tc>
        <w:tc>
          <w:tcPr>
            <w:tcW w:w="3828" w:type="dxa"/>
          </w:tcPr>
          <w:p w14:paraId="28607D64" w14:textId="482E2836" w:rsidR="007A0CBF" w:rsidRPr="0022279A" w:rsidRDefault="007A0CBF" w:rsidP="00D60958">
            <w:pPr>
              <w:rPr>
                <w:rFonts w:ascii="標楷體" w:eastAsia="標楷體" w:hAnsi="標楷體"/>
              </w:rPr>
            </w:pPr>
          </w:p>
        </w:tc>
      </w:tr>
    </w:tbl>
    <w:p w14:paraId="7B09F36C" w14:textId="77777777" w:rsidR="007A0CBF" w:rsidRDefault="007A0CBF" w:rsidP="007A0CBF">
      <w:pPr>
        <w:ind w:left="1440"/>
      </w:pPr>
    </w:p>
    <w:p w14:paraId="47CC655A" w14:textId="77777777" w:rsidR="007A0CBF" w:rsidRDefault="007A0CBF" w:rsidP="007A0CBF"/>
    <w:p w14:paraId="075915ED" w14:textId="77777777" w:rsidR="007A0CBF" w:rsidRDefault="007A0CBF" w:rsidP="007A0CBF">
      <w:pPr>
        <w:widowControl/>
      </w:pPr>
      <w:r>
        <w:br w:type="page"/>
      </w:r>
    </w:p>
    <w:p w14:paraId="7FAACB9B" w14:textId="77777777" w:rsidR="007A0CBF" w:rsidRPr="00934FE7" w:rsidRDefault="007A0CBF" w:rsidP="007A0CBF"/>
    <w:p w14:paraId="56520772" w14:textId="77777777" w:rsidR="007A0CBF" w:rsidRPr="00362205" w:rsidRDefault="007A0CBF" w:rsidP="00D01BCC">
      <w:pPr>
        <w:pStyle w:val="a"/>
      </w:pPr>
      <w:r w:rsidRPr="00362205">
        <w:t>UI畫面</w:t>
      </w:r>
    </w:p>
    <w:p w14:paraId="23F49049" w14:textId="77777777" w:rsidR="007A0CBF" w:rsidRDefault="007A0CBF" w:rsidP="007A0CBF">
      <w:pPr>
        <w:pStyle w:val="42"/>
        <w:spacing w:after="72"/>
        <w:ind w:leftChars="196" w:left="470"/>
        <w:rPr>
          <w:rFonts w:ascii="標楷體" w:hAnsi="標楷體"/>
        </w:rPr>
      </w:pPr>
      <w:r w:rsidRPr="00362205">
        <w:rPr>
          <w:rFonts w:ascii="標楷體" w:hAnsi="標楷體" w:hint="eastAsia"/>
        </w:rPr>
        <w:t>輸入畫面：</w:t>
      </w:r>
    </w:p>
    <w:p w14:paraId="784FFB43" w14:textId="12FB03B0" w:rsidR="007A0CBF" w:rsidRPr="00D13949" w:rsidRDefault="00F6038B" w:rsidP="007A0CBF">
      <w:pPr>
        <w:pStyle w:val="42"/>
        <w:spacing w:after="72"/>
        <w:ind w:leftChars="196" w:left="470"/>
        <w:rPr>
          <w:rFonts w:ascii="標楷體" w:hAnsi="標楷體"/>
        </w:rPr>
      </w:pPr>
      <w:r w:rsidRPr="00F6038B">
        <w:rPr>
          <w:rFonts w:ascii="標楷體" w:hAnsi="標楷體"/>
          <w:noProof/>
        </w:rPr>
        <w:drawing>
          <wp:inline distT="0" distB="0" distL="0" distR="0" wp14:anchorId="42C93A99" wp14:editId="20964CF1">
            <wp:extent cx="6479540" cy="4740275"/>
            <wp:effectExtent l="0" t="0" r="0" b="3175"/>
            <wp:docPr id="204" name="圖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479540" cy="4740275"/>
                    </a:xfrm>
                    <a:prstGeom prst="rect">
                      <a:avLst/>
                    </a:prstGeom>
                  </pic:spPr>
                </pic:pic>
              </a:graphicData>
            </a:graphic>
          </wp:inline>
        </w:drawing>
      </w:r>
    </w:p>
    <w:p w14:paraId="2F6722C4" w14:textId="77777777" w:rsidR="007A0CBF" w:rsidRDefault="007A0CBF" w:rsidP="00D01BCC">
      <w:pPr>
        <w:pStyle w:val="a"/>
      </w:pPr>
      <w:r>
        <w:t>輸入畫面</w:t>
      </w:r>
      <w:r>
        <w:rPr>
          <w:rFonts w:hint="eastAsia"/>
          <w:lang w:eastAsia="zh-HK"/>
        </w:rPr>
        <w:t>按鈕</w:t>
      </w:r>
      <w:r>
        <w:t>說明</w:t>
      </w:r>
    </w:p>
    <w:p w14:paraId="22AD828F" w14:textId="77777777" w:rsidR="007A0CBF" w:rsidRPr="00F5236F" w:rsidRDefault="007A0CBF" w:rsidP="007A0CBF"/>
    <w:tbl>
      <w:tblPr>
        <w:tblStyle w:val="ac"/>
        <w:tblW w:w="0" w:type="auto"/>
        <w:tblInd w:w="250" w:type="dxa"/>
        <w:tblLook w:val="04A0" w:firstRow="1" w:lastRow="0" w:firstColumn="1" w:lastColumn="0" w:noHBand="0" w:noVBand="1"/>
      </w:tblPr>
      <w:tblGrid>
        <w:gridCol w:w="851"/>
        <w:gridCol w:w="2126"/>
        <w:gridCol w:w="7033"/>
      </w:tblGrid>
      <w:tr w:rsidR="007A0CBF" w:rsidRPr="00F5236F" w14:paraId="02DC9260" w14:textId="77777777" w:rsidTr="00D60958">
        <w:tc>
          <w:tcPr>
            <w:tcW w:w="851" w:type="dxa"/>
            <w:shd w:val="clear" w:color="auto" w:fill="D9D9D9" w:themeFill="background1" w:themeFillShade="D9"/>
          </w:tcPr>
          <w:p w14:paraId="75767B1E" w14:textId="77777777" w:rsidR="007A0CBF" w:rsidRPr="00F5236F" w:rsidRDefault="007A0CBF" w:rsidP="00D60958">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5D5E1F90" w14:textId="77777777" w:rsidR="007A0CBF" w:rsidRPr="00F5236F" w:rsidRDefault="007A0CBF" w:rsidP="00D60958">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7EEDC647" w14:textId="77777777" w:rsidR="007A0CBF" w:rsidRPr="00F5236F" w:rsidRDefault="007A0CBF" w:rsidP="00D60958">
            <w:pPr>
              <w:jc w:val="center"/>
              <w:rPr>
                <w:rFonts w:ascii="標楷體" w:eastAsia="標楷體" w:hAnsi="標楷體"/>
              </w:rPr>
            </w:pPr>
            <w:r>
              <w:rPr>
                <w:rFonts w:ascii="標楷體" w:eastAsia="標楷體" w:hAnsi="標楷體" w:hint="eastAsia"/>
                <w:lang w:eastAsia="zh-HK"/>
              </w:rPr>
              <w:t>功能說明</w:t>
            </w:r>
          </w:p>
        </w:tc>
      </w:tr>
      <w:tr w:rsidR="007A0CBF" w:rsidRPr="001143C6" w14:paraId="2188AD0C" w14:textId="77777777" w:rsidTr="00D60958">
        <w:tc>
          <w:tcPr>
            <w:tcW w:w="851" w:type="dxa"/>
          </w:tcPr>
          <w:p w14:paraId="62E814A9" w14:textId="77777777" w:rsidR="007A0CBF" w:rsidRPr="001143C6" w:rsidRDefault="007A0CBF" w:rsidP="00D60958">
            <w:pPr>
              <w:jc w:val="center"/>
              <w:rPr>
                <w:rFonts w:ascii="標楷體" w:eastAsia="標楷體" w:hAnsi="標楷體"/>
                <w:lang w:eastAsia="zh-HK"/>
              </w:rPr>
            </w:pPr>
            <w:r w:rsidRPr="001143C6">
              <w:rPr>
                <w:rFonts w:ascii="標楷體" w:eastAsia="標楷體" w:hAnsi="標楷體" w:hint="eastAsia"/>
              </w:rPr>
              <w:t>1</w:t>
            </w:r>
          </w:p>
        </w:tc>
        <w:tc>
          <w:tcPr>
            <w:tcW w:w="2126" w:type="dxa"/>
          </w:tcPr>
          <w:p w14:paraId="7C6D828A" w14:textId="77777777" w:rsidR="007A0CBF" w:rsidRPr="001143C6" w:rsidRDefault="007A0CBF" w:rsidP="00D60958">
            <w:pPr>
              <w:rPr>
                <w:rFonts w:ascii="標楷體" w:eastAsia="標楷體" w:hAnsi="標楷體"/>
                <w:lang w:eastAsia="zh-HK"/>
              </w:rPr>
            </w:pPr>
            <w:r w:rsidRPr="001143C6">
              <w:rPr>
                <w:rFonts w:ascii="標楷體" w:eastAsia="標楷體" w:hAnsi="標楷體" w:hint="eastAsia"/>
                <w:lang w:eastAsia="zh-HK"/>
              </w:rPr>
              <w:t>新增</w:t>
            </w:r>
          </w:p>
        </w:tc>
        <w:tc>
          <w:tcPr>
            <w:tcW w:w="7033" w:type="dxa"/>
          </w:tcPr>
          <w:p w14:paraId="1035F59A" w14:textId="11035BF8" w:rsidR="007A0CBF" w:rsidRPr="001143C6" w:rsidRDefault="007A0CBF" w:rsidP="00D60958">
            <w:pPr>
              <w:rPr>
                <w:rFonts w:ascii="標楷體" w:eastAsia="標楷體" w:hAnsi="標楷體"/>
                <w:lang w:eastAsia="zh-HK"/>
              </w:rPr>
            </w:pPr>
            <w:r w:rsidRPr="001143C6">
              <w:rPr>
                <w:rFonts w:ascii="標楷體" w:eastAsia="標楷體" w:hAnsi="標楷體" w:hint="eastAsia"/>
              </w:rPr>
              <w:t>1.【</w:t>
            </w:r>
            <w:r w:rsidRPr="001143C6">
              <w:rPr>
                <w:rFonts w:ascii="標楷體" w:eastAsia="標楷體" w:hAnsi="標楷體"/>
                <w:lang w:eastAsia="zh-HK"/>
              </w:rPr>
              <w:t>L</w:t>
            </w:r>
            <w:r w:rsidRPr="001143C6">
              <w:rPr>
                <w:rFonts w:ascii="標楷體" w:eastAsia="標楷體" w:hAnsi="標楷體" w:hint="eastAsia"/>
              </w:rPr>
              <w:t>6</w:t>
            </w:r>
            <w:r w:rsidRPr="001143C6">
              <w:rPr>
                <w:rFonts w:ascii="標楷體" w:eastAsia="標楷體" w:hAnsi="標楷體"/>
              </w:rPr>
              <w:t>0</w:t>
            </w:r>
            <w:r w:rsidR="00F6038B" w:rsidRPr="001143C6">
              <w:rPr>
                <w:rFonts w:ascii="標楷體" w:eastAsia="標楷體" w:hAnsi="標楷體" w:hint="eastAsia"/>
              </w:rPr>
              <w:t>84業績件數及金額核算標準設定</w:t>
            </w:r>
            <w:r w:rsidRPr="001143C6">
              <w:rPr>
                <w:rFonts w:ascii="標楷體" w:eastAsia="標楷體" w:hAnsi="標楷體" w:hint="eastAsia"/>
              </w:rPr>
              <w:t>查詢】</w:t>
            </w:r>
            <w:r w:rsidRPr="001143C6">
              <w:rPr>
                <w:rFonts w:ascii="標楷體" w:eastAsia="標楷體" w:hAnsi="標楷體"/>
                <w:lang w:eastAsia="zh-HK"/>
              </w:rPr>
              <w:t>功能</w:t>
            </w:r>
            <w:r w:rsidRPr="001143C6">
              <w:rPr>
                <w:rFonts w:ascii="標楷體" w:eastAsia="標楷體" w:hAnsi="標楷體" w:hint="eastAsia"/>
              </w:rPr>
              <w:t>點「</w:t>
            </w:r>
            <w:r w:rsidRPr="001143C6">
              <w:rPr>
                <w:rFonts w:ascii="標楷體" w:eastAsia="標楷體" w:hAnsi="標楷體"/>
                <w:lang w:eastAsia="zh-HK"/>
              </w:rPr>
              <w:t>新增</w:t>
            </w:r>
            <w:r w:rsidR="00F6038B" w:rsidRPr="001143C6">
              <w:rPr>
                <w:rFonts w:ascii="標楷體" w:eastAsia="標楷體" w:hAnsi="標楷體" w:hint="eastAsia"/>
                <w:lang w:eastAsia="zh-HK"/>
              </w:rPr>
              <w:t>標準設定</w:t>
            </w:r>
            <w:r w:rsidRPr="001143C6">
              <w:rPr>
                <w:rFonts w:ascii="標楷體" w:eastAsia="標楷體" w:hAnsi="標楷體" w:hint="eastAsia"/>
              </w:rPr>
              <w:t>」</w:t>
            </w:r>
            <w:r w:rsidRPr="001143C6">
              <w:rPr>
                <w:rFonts w:ascii="標楷體" w:eastAsia="標楷體" w:hAnsi="標楷體"/>
                <w:lang w:eastAsia="zh-HK"/>
              </w:rPr>
              <w:t>時顯示</w:t>
            </w:r>
            <w:r w:rsidRPr="001143C6">
              <w:rPr>
                <w:rFonts w:ascii="標楷體" w:eastAsia="標楷體" w:hAnsi="標楷體" w:hint="eastAsia"/>
              </w:rPr>
              <w:t>。</w:t>
            </w:r>
          </w:p>
          <w:p w14:paraId="011BC607" w14:textId="70EF667C" w:rsidR="007A0CBF" w:rsidRPr="001143C6" w:rsidRDefault="007A0CBF" w:rsidP="00D60958">
            <w:pPr>
              <w:rPr>
                <w:rFonts w:ascii="標楷體" w:eastAsia="標楷體" w:hAnsi="標楷體"/>
                <w:lang w:eastAsia="zh-HK"/>
              </w:rPr>
            </w:pPr>
            <w:r w:rsidRPr="001143C6">
              <w:rPr>
                <w:rFonts w:ascii="標楷體" w:eastAsia="標楷體" w:hAnsi="標楷體" w:hint="eastAsia"/>
              </w:rPr>
              <w:t>2.</w:t>
            </w:r>
            <w:r w:rsidRPr="001143C6">
              <w:rPr>
                <w:rFonts w:ascii="標楷體" w:eastAsia="標楷體" w:hAnsi="標楷體"/>
                <w:lang w:eastAsia="zh-HK"/>
              </w:rPr>
              <w:t>執行新增</w:t>
            </w:r>
            <w:r w:rsidR="00F6038B" w:rsidRPr="001143C6">
              <w:rPr>
                <w:rFonts w:ascii="標楷體" w:eastAsia="標楷體" w:hAnsi="標楷體" w:hint="eastAsia"/>
              </w:rPr>
              <w:t>業績件數及金額核算標準</w:t>
            </w:r>
            <w:r w:rsidRPr="001143C6">
              <w:rPr>
                <w:rFonts w:ascii="標楷體" w:eastAsia="標楷體" w:hAnsi="標楷體" w:hint="eastAsia"/>
              </w:rPr>
              <w:t>。</w:t>
            </w:r>
          </w:p>
        </w:tc>
      </w:tr>
      <w:tr w:rsidR="006E4DDC" w:rsidRPr="001143C6" w14:paraId="6228DCE8" w14:textId="77777777" w:rsidTr="00D60958">
        <w:tc>
          <w:tcPr>
            <w:tcW w:w="851" w:type="dxa"/>
          </w:tcPr>
          <w:p w14:paraId="1363692C" w14:textId="77777777" w:rsidR="006E4DDC" w:rsidRPr="001143C6" w:rsidRDefault="006E4DDC" w:rsidP="006E4DDC">
            <w:pPr>
              <w:jc w:val="center"/>
              <w:rPr>
                <w:rFonts w:ascii="標楷體" w:eastAsia="標楷體" w:hAnsi="標楷體"/>
              </w:rPr>
            </w:pPr>
            <w:r w:rsidRPr="001143C6">
              <w:rPr>
                <w:rFonts w:ascii="標楷體" w:eastAsia="標楷體" w:hAnsi="標楷體" w:hint="eastAsia"/>
              </w:rPr>
              <w:t>2</w:t>
            </w:r>
          </w:p>
        </w:tc>
        <w:tc>
          <w:tcPr>
            <w:tcW w:w="2126" w:type="dxa"/>
          </w:tcPr>
          <w:p w14:paraId="67C68AB8" w14:textId="78E00470" w:rsidR="006E4DDC" w:rsidRPr="001143C6" w:rsidRDefault="006E4DDC" w:rsidP="006E4DDC">
            <w:pPr>
              <w:rPr>
                <w:rFonts w:ascii="標楷體" w:eastAsia="標楷體" w:hAnsi="標楷體"/>
                <w:lang w:eastAsia="zh-HK"/>
              </w:rPr>
            </w:pPr>
            <w:r w:rsidRPr="001143C6">
              <w:rPr>
                <w:rFonts w:ascii="標楷體" w:eastAsia="標楷體" w:hAnsi="標楷體" w:hint="eastAsia"/>
                <w:lang w:eastAsia="zh-HK"/>
              </w:rPr>
              <w:t>離開</w:t>
            </w:r>
          </w:p>
        </w:tc>
        <w:tc>
          <w:tcPr>
            <w:tcW w:w="7033" w:type="dxa"/>
          </w:tcPr>
          <w:p w14:paraId="031BF23E" w14:textId="254BC23D" w:rsidR="006E4DDC" w:rsidRPr="001143C6" w:rsidRDefault="006E4DDC" w:rsidP="006E4DDC">
            <w:pPr>
              <w:rPr>
                <w:rFonts w:ascii="標楷體" w:eastAsia="標楷體" w:hAnsi="標楷體"/>
                <w:lang w:eastAsia="zh-HK"/>
              </w:rPr>
            </w:pPr>
            <w:r w:rsidRPr="001143C6">
              <w:rPr>
                <w:rFonts w:ascii="標楷體" w:eastAsia="標楷體" w:hAnsi="標楷體" w:hint="eastAsia"/>
                <w:lang w:eastAsia="zh-HK"/>
              </w:rPr>
              <w:t>關閉此畫面</w:t>
            </w:r>
          </w:p>
        </w:tc>
      </w:tr>
      <w:tr w:rsidR="006E4DDC" w:rsidRPr="001143C6" w14:paraId="11031CF9" w14:textId="77777777" w:rsidTr="00D60958">
        <w:tc>
          <w:tcPr>
            <w:tcW w:w="851" w:type="dxa"/>
          </w:tcPr>
          <w:p w14:paraId="54AFACD0" w14:textId="77777777" w:rsidR="006E4DDC" w:rsidRPr="001143C6" w:rsidRDefault="006E4DDC" w:rsidP="006E4DDC">
            <w:pPr>
              <w:jc w:val="center"/>
              <w:rPr>
                <w:rFonts w:ascii="標楷體" w:eastAsia="標楷體" w:hAnsi="標楷體"/>
              </w:rPr>
            </w:pPr>
            <w:r w:rsidRPr="001143C6">
              <w:rPr>
                <w:rFonts w:ascii="標楷體" w:eastAsia="標楷體" w:hAnsi="標楷體" w:hint="eastAsia"/>
              </w:rPr>
              <w:t>3</w:t>
            </w:r>
          </w:p>
        </w:tc>
        <w:tc>
          <w:tcPr>
            <w:tcW w:w="2126" w:type="dxa"/>
          </w:tcPr>
          <w:p w14:paraId="7285940E" w14:textId="26CD33B4" w:rsidR="006E4DDC" w:rsidRPr="001143C6" w:rsidRDefault="006E4DDC" w:rsidP="006E4DDC">
            <w:pPr>
              <w:rPr>
                <w:rFonts w:ascii="標楷體" w:eastAsia="標楷體" w:hAnsi="標楷體"/>
                <w:lang w:eastAsia="zh-HK"/>
              </w:rPr>
            </w:pPr>
            <w:r w:rsidRPr="001143C6">
              <w:rPr>
                <w:rFonts w:ascii="標楷體" w:eastAsia="標楷體" w:hAnsi="標楷體" w:hint="eastAsia"/>
                <w:lang w:eastAsia="zh-HK"/>
              </w:rPr>
              <w:t>重新交易</w:t>
            </w:r>
          </w:p>
        </w:tc>
        <w:tc>
          <w:tcPr>
            <w:tcW w:w="7033" w:type="dxa"/>
          </w:tcPr>
          <w:p w14:paraId="22863099" w14:textId="50C69995" w:rsidR="006E4DDC" w:rsidRPr="001143C6" w:rsidRDefault="006E4DDC" w:rsidP="006E4DDC">
            <w:pPr>
              <w:rPr>
                <w:rFonts w:ascii="標楷體" w:eastAsia="標楷體" w:hAnsi="標楷體"/>
                <w:lang w:eastAsia="zh-HK"/>
              </w:rPr>
            </w:pPr>
            <w:r w:rsidRPr="001143C6">
              <w:rPr>
                <w:rFonts w:ascii="標楷體" w:eastAsia="標楷體" w:hAnsi="標楷體" w:hint="eastAsia"/>
                <w:lang w:eastAsia="zh-HK"/>
              </w:rPr>
              <w:t>功能新增且交易成功時顯示</w:t>
            </w:r>
            <w:r w:rsidRPr="001143C6">
              <w:rPr>
                <w:rFonts w:ascii="標楷體" w:eastAsia="標楷體" w:hAnsi="標楷體" w:hint="eastAsia"/>
              </w:rPr>
              <w:t>,</w:t>
            </w:r>
            <w:r w:rsidRPr="001143C6">
              <w:rPr>
                <w:rFonts w:ascii="標楷體" w:eastAsia="標楷體" w:hAnsi="標楷體" w:hint="eastAsia"/>
                <w:lang w:eastAsia="zh-HK"/>
              </w:rPr>
              <w:t>重新輸入另一筆新增</w:t>
            </w:r>
            <w:r w:rsidR="00B3735D" w:rsidRPr="001143C6">
              <w:rPr>
                <w:rFonts w:ascii="標楷體" w:eastAsia="標楷體" w:hAnsi="標楷體" w:hint="eastAsia"/>
              </w:rPr>
              <w:t>業績件數及金額核算標準</w:t>
            </w:r>
            <w:r w:rsidRPr="001143C6">
              <w:rPr>
                <w:rFonts w:ascii="標楷體" w:eastAsia="標楷體" w:hAnsi="標楷體" w:hint="eastAsia"/>
                <w:lang w:eastAsia="zh-HK"/>
              </w:rPr>
              <w:t>資料</w:t>
            </w:r>
          </w:p>
        </w:tc>
      </w:tr>
      <w:tr w:rsidR="007A0CBF" w:rsidRPr="00F5236F" w14:paraId="6EF808B0" w14:textId="77777777" w:rsidTr="00D60958">
        <w:tc>
          <w:tcPr>
            <w:tcW w:w="851" w:type="dxa"/>
          </w:tcPr>
          <w:p w14:paraId="3F7B498F" w14:textId="24FA6882" w:rsidR="007A0CBF" w:rsidRDefault="007A0CBF" w:rsidP="00D60958">
            <w:pPr>
              <w:jc w:val="center"/>
              <w:rPr>
                <w:rFonts w:ascii="標楷體" w:eastAsia="標楷體" w:hAnsi="標楷體"/>
              </w:rPr>
            </w:pPr>
          </w:p>
        </w:tc>
        <w:tc>
          <w:tcPr>
            <w:tcW w:w="2126" w:type="dxa"/>
          </w:tcPr>
          <w:p w14:paraId="77C1C943" w14:textId="5CA8D4C2" w:rsidR="007A0CBF" w:rsidRDefault="007A0CBF" w:rsidP="00D60958">
            <w:pPr>
              <w:rPr>
                <w:rFonts w:ascii="標楷體" w:eastAsia="標楷體" w:hAnsi="標楷體"/>
                <w:lang w:eastAsia="zh-HK"/>
              </w:rPr>
            </w:pPr>
          </w:p>
        </w:tc>
        <w:tc>
          <w:tcPr>
            <w:tcW w:w="7033" w:type="dxa"/>
          </w:tcPr>
          <w:p w14:paraId="60531922" w14:textId="5F0BA43E" w:rsidR="007A0CBF" w:rsidRDefault="007A0CBF" w:rsidP="00D60958">
            <w:pPr>
              <w:rPr>
                <w:rFonts w:ascii="標楷體" w:eastAsia="標楷體" w:hAnsi="標楷體"/>
                <w:lang w:eastAsia="zh-HK"/>
              </w:rPr>
            </w:pPr>
          </w:p>
        </w:tc>
      </w:tr>
    </w:tbl>
    <w:p w14:paraId="412673E7" w14:textId="77777777" w:rsidR="007A0CBF" w:rsidRPr="00253E4B" w:rsidRDefault="007A0CBF" w:rsidP="007A0CBF"/>
    <w:p w14:paraId="149CA50E" w14:textId="77777777" w:rsidR="006E4DDC" w:rsidRDefault="006E4DDC">
      <w:pPr>
        <w:widowControl/>
        <w:rPr>
          <w:rFonts w:ascii="標楷體" w:eastAsia="標楷體" w:hAnsi="標楷體"/>
          <w:sz w:val="26"/>
        </w:rPr>
      </w:pPr>
      <w:r>
        <w:br w:type="page"/>
      </w:r>
    </w:p>
    <w:p w14:paraId="7B393DDB" w14:textId="2935EB9D" w:rsidR="007A0CBF" w:rsidRPr="00362205" w:rsidRDefault="007A0CBF" w:rsidP="00D01BCC">
      <w:pPr>
        <w:pStyle w:val="a"/>
      </w:pPr>
      <w:r>
        <w:lastRenderedPageBreak/>
        <w:t>輸入畫面資料說明</w:t>
      </w:r>
    </w:p>
    <w:tbl>
      <w:tblPr>
        <w:tblW w:w="109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920"/>
        <w:gridCol w:w="1560"/>
        <w:gridCol w:w="585"/>
        <w:gridCol w:w="1417"/>
        <w:gridCol w:w="567"/>
        <w:gridCol w:w="426"/>
        <w:gridCol w:w="3969"/>
      </w:tblGrid>
      <w:tr w:rsidR="007A0CBF" w:rsidRPr="00847BB7" w14:paraId="071B0423" w14:textId="77777777" w:rsidTr="00983821">
        <w:trPr>
          <w:trHeight w:val="388"/>
          <w:tblHeader/>
          <w:jc w:val="center"/>
        </w:trPr>
        <w:tc>
          <w:tcPr>
            <w:tcW w:w="456" w:type="dxa"/>
            <w:vMerge w:val="restart"/>
            <w:shd w:val="clear" w:color="auto" w:fill="D9D9D9" w:themeFill="background1" w:themeFillShade="D9"/>
          </w:tcPr>
          <w:p w14:paraId="5E06EBB3" w14:textId="77777777" w:rsidR="007A0CBF" w:rsidRPr="00847BB7" w:rsidRDefault="007A0CBF" w:rsidP="00D60958">
            <w:pPr>
              <w:rPr>
                <w:rFonts w:ascii="標楷體" w:eastAsia="標楷體" w:hAnsi="標楷體"/>
              </w:rPr>
            </w:pPr>
            <w:r w:rsidRPr="00847BB7">
              <w:rPr>
                <w:rFonts w:ascii="標楷體" w:eastAsia="標楷體" w:hAnsi="標楷體"/>
              </w:rPr>
              <w:t>序號</w:t>
            </w:r>
          </w:p>
        </w:tc>
        <w:tc>
          <w:tcPr>
            <w:tcW w:w="1920" w:type="dxa"/>
            <w:vMerge w:val="restart"/>
            <w:shd w:val="clear" w:color="auto" w:fill="D9D9D9" w:themeFill="background1" w:themeFillShade="D9"/>
          </w:tcPr>
          <w:p w14:paraId="4A8D16A8" w14:textId="77777777" w:rsidR="007A0CBF" w:rsidRPr="00847BB7" w:rsidRDefault="007A0CBF" w:rsidP="00D60958">
            <w:pPr>
              <w:rPr>
                <w:rFonts w:ascii="標楷體" w:eastAsia="標楷體" w:hAnsi="標楷體"/>
              </w:rPr>
            </w:pPr>
            <w:r w:rsidRPr="00847BB7">
              <w:rPr>
                <w:rFonts w:ascii="標楷體" w:eastAsia="標楷體" w:hAnsi="標楷體"/>
              </w:rPr>
              <w:t>欄位</w:t>
            </w:r>
          </w:p>
        </w:tc>
        <w:tc>
          <w:tcPr>
            <w:tcW w:w="4555" w:type="dxa"/>
            <w:gridSpan w:val="5"/>
            <w:shd w:val="clear" w:color="auto" w:fill="D9D9D9" w:themeFill="background1" w:themeFillShade="D9"/>
          </w:tcPr>
          <w:p w14:paraId="21AB02B3" w14:textId="77777777" w:rsidR="007A0CBF" w:rsidRPr="00847BB7" w:rsidRDefault="007A0CBF" w:rsidP="00D60958">
            <w:pPr>
              <w:jc w:val="center"/>
              <w:rPr>
                <w:rFonts w:ascii="標楷體" w:eastAsia="標楷體" w:hAnsi="標楷體"/>
              </w:rPr>
            </w:pPr>
            <w:r w:rsidRPr="00847BB7">
              <w:rPr>
                <w:rFonts w:ascii="標楷體" w:eastAsia="標楷體" w:hAnsi="標楷體"/>
              </w:rPr>
              <w:t>說明</w:t>
            </w:r>
          </w:p>
        </w:tc>
        <w:tc>
          <w:tcPr>
            <w:tcW w:w="3969" w:type="dxa"/>
            <w:vMerge w:val="restart"/>
            <w:shd w:val="clear" w:color="auto" w:fill="D9D9D9" w:themeFill="background1" w:themeFillShade="D9"/>
          </w:tcPr>
          <w:p w14:paraId="3893546F" w14:textId="77777777" w:rsidR="007A0CBF" w:rsidRPr="00847BB7" w:rsidRDefault="007A0CBF" w:rsidP="00D60958">
            <w:pPr>
              <w:rPr>
                <w:rFonts w:ascii="標楷體" w:eastAsia="標楷體" w:hAnsi="標楷體"/>
              </w:rPr>
            </w:pPr>
            <w:r w:rsidRPr="00847BB7">
              <w:rPr>
                <w:rFonts w:ascii="標楷體" w:eastAsia="標楷體" w:hAnsi="標楷體"/>
              </w:rPr>
              <w:t>處理邏輯及注意事項</w:t>
            </w:r>
          </w:p>
        </w:tc>
      </w:tr>
      <w:tr w:rsidR="007A0CBF" w:rsidRPr="00847BB7" w14:paraId="1635AE62" w14:textId="77777777" w:rsidTr="00983821">
        <w:trPr>
          <w:trHeight w:val="244"/>
          <w:tblHeader/>
          <w:jc w:val="center"/>
        </w:trPr>
        <w:tc>
          <w:tcPr>
            <w:tcW w:w="456" w:type="dxa"/>
            <w:vMerge/>
            <w:shd w:val="clear" w:color="auto" w:fill="D9D9D9" w:themeFill="background1" w:themeFillShade="D9"/>
          </w:tcPr>
          <w:p w14:paraId="327A7614" w14:textId="77777777" w:rsidR="007A0CBF" w:rsidRPr="00847BB7" w:rsidRDefault="007A0CBF" w:rsidP="00D60958">
            <w:pPr>
              <w:rPr>
                <w:rFonts w:ascii="標楷體" w:eastAsia="標楷體" w:hAnsi="標楷體"/>
              </w:rPr>
            </w:pPr>
          </w:p>
        </w:tc>
        <w:tc>
          <w:tcPr>
            <w:tcW w:w="1920" w:type="dxa"/>
            <w:vMerge/>
            <w:shd w:val="clear" w:color="auto" w:fill="D9D9D9" w:themeFill="background1" w:themeFillShade="D9"/>
          </w:tcPr>
          <w:p w14:paraId="1F109C0F" w14:textId="77777777" w:rsidR="007A0CBF" w:rsidRPr="00847BB7" w:rsidRDefault="007A0CBF" w:rsidP="00D60958">
            <w:pPr>
              <w:rPr>
                <w:rFonts w:ascii="標楷體" w:eastAsia="標楷體" w:hAnsi="標楷體"/>
              </w:rPr>
            </w:pPr>
          </w:p>
        </w:tc>
        <w:tc>
          <w:tcPr>
            <w:tcW w:w="1560" w:type="dxa"/>
            <w:shd w:val="clear" w:color="auto" w:fill="D9D9D9" w:themeFill="background1" w:themeFillShade="D9"/>
          </w:tcPr>
          <w:p w14:paraId="5B3FA72A" w14:textId="77777777" w:rsidR="007A0CBF" w:rsidRPr="00847BB7" w:rsidRDefault="007A0CBF" w:rsidP="00D60958">
            <w:pPr>
              <w:rPr>
                <w:rFonts w:ascii="標楷體" w:eastAsia="標楷體" w:hAnsi="標楷體"/>
              </w:rPr>
            </w:pPr>
            <w:r w:rsidRPr="00847BB7">
              <w:rPr>
                <w:rFonts w:ascii="標楷體" w:eastAsia="標楷體" w:hAnsi="標楷體" w:hint="eastAsia"/>
              </w:rPr>
              <w:t>資料型態長度</w:t>
            </w:r>
          </w:p>
        </w:tc>
        <w:tc>
          <w:tcPr>
            <w:tcW w:w="585" w:type="dxa"/>
            <w:shd w:val="clear" w:color="auto" w:fill="D9D9D9" w:themeFill="background1" w:themeFillShade="D9"/>
          </w:tcPr>
          <w:p w14:paraId="33FCED8B" w14:textId="77777777" w:rsidR="007A0CBF" w:rsidRPr="00847BB7" w:rsidRDefault="007A0CBF" w:rsidP="00D60958">
            <w:pPr>
              <w:rPr>
                <w:rFonts w:ascii="標楷體" w:eastAsia="標楷體" w:hAnsi="標楷體"/>
              </w:rPr>
            </w:pPr>
            <w:r w:rsidRPr="00847BB7">
              <w:rPr>
                <w:rFonts w:ascii="標楷體" w:eastAsia="標楷體" w:hAnsi="標楷體"/>
              </w:rPr>
              <w:t>預設值</w:t>
            </w:r>
          </w:p>
        </w:tc>
        <w:tc>
          <w:tcPr>
            <w:tcW w:w="1417" w:type="dxa"/>
            <w:shd w:val="clear" w:color="auto" w:fill="D9D9D9" w:themeFill="background1" w:themeFillShade="D9"/>
          </w:tcPr>
          <w:p w14:paraId="0931CDEF" w14:textId="77777777" w:rsidR="007A0CBF" w:rsidRPr="00847BB7" w:rsidRDefault="007A0CBF" w:rsidP="00D60958">
            <w:pPr>
              <w:rPr>
                <w:rFonts w:ascii="標楷體" w:eastAsia="標楷體" w:hAnsi="標楷體"/>
              </w:rPr>
            </w:pPr>
            <w:r w:rsidRPr="00847BB7">
              <w:rPr>
                <w:rFonts w:ascii="標楷體" w:eastAsia="標楷體" w:hAnsi="標楷體"/>
              </w:rPr>
              <w:t>選單內容</w:t>
            </w:r>
          </w:p>
        </w:tc>
        <w:tc>
          <w:tcPr>
            <w:tcW w:w="567" w:type="dxa"/>
            <w:shd w:val="clear" w:color="auto" w:fill="D9D9D9" w:themeFill="background1" w:themeFillShade="D9"/>
          </w:tcPr>
          <w:p w14:paraId="56B5F488" w14:textId="77777777" w:rsidR="007A0CBF" w:rsidRPr="00847BB7" w:rsidRDefault="007A0CBF" w:rsidP="00D60958">
            <w:pPr>
              <w:rPr>
                <w:rFonts w:ascii="標楷體" w:eastAsia="標楷體" w:hAnsi="標楷體"/>
              </w:rPr>
            </w:pPr>
            <w:r w:rsidRPr="00847BB7">
              <w:rPr>
                <w:rFonts w:ascii="標楷體" w:eastAsia="標楷體" w:hAnsi="標楷體"/>
              </w:rPr>
              <w:t>必填</w:t>
            </w:r>
          </w:p>
        </w:tc>
        <w:tc>
          <w:tcPr>
            <w:tcW w:w="426" w:type="dxa"/>
            <w:shd w:val="clear" w:color="auto" w:fill="D9D9D9" w:themeFill="background1" w:themeFillShade="D9"/>
          </w:tcPr>
          <w:p w14:paraId="1D72F3C7" w14:textId="77777777" w:rsidR="007A0CBF" w:rsidRPr="00847BB7" w:rsidRDefault="007A0CBF" w:rsidP="00D60958">
            <w:pPr>
              <w:rPr>
                <w:rFonts w:ascii="標楷體" w:eastAsia="標楷體" w:hAnsi="標楷體"/>
              </w:rPr>
            </w:pPr>
            <w:r w:rsidRPr="00847BB7">
              <w:rPr>
                <w:rFonts w:ascii="標楷體" w:eastAsia="標楷體" w:hAnsi="標楷體"/>
              </w:rPr>
              <w:t>R/W</w:t>
            </w:r>
          </w:p>
        </w:tc>
        <w:tc>
          <w:tcPr>
            <w:tcW w:w="3969" w:type="dxa"/>
            <w:vMerge/>
            <w:shd w:val="clear" w:color="auto" w:fill="D9D9D9" w:themeFill="background1" w:themeFillShade="D9"/>
          </w:tcPr>
          <w:p w14:paraId="5DFEE21F" w14:textId="77777777" w:rsidR="007A0CBF" w:rsidRPr="00847BB7" w:rsidRDefault="007A0CBF" w:rsidP="00D60958">
            <w:pPr>
              <w:rPr>
                <w:rFonts w:ascii="標楷體" w:eastAsia="標楷體" w:hAnsi="標楷體"/>
              </w:rPr>
            </w:pPr>
          </w:p>
        </w:tc>
      </w:tr>
      <w:tr w:rsidR="007F1DA5" w:rsidRPr="00847BB7" w14:paraId="5359823E" w14:textId="77777777" w:rsidTr="00983821">
        <w:trPr>
          <w:trHeight w:val="244"/>
          <w:jc w:val="center"/>
        </w:trPr>
        <w:tc>
          <w:tcPr>
            <w:tcW w:w="456" w:type="dxa"/>
          </w:tcPr>
          <w:p w14:paraId="246FA764" w14:textId="77777777" w:rsidR="007F1DA5" w:rsidRPr="00847BB7" w:rsidRDefault="007F1DA5" w:rsidP="007F1DA5">
            <w:pPr>
              <w:rPr>
                <w:rFonts w:ascii="標楷體" w:eastAsia="標楷體" w:hAnsi="標楷體"/>
              </w:rPr>
            </w:pPr>
            <w:r>
              <w:rPr>
                <w:rFonts w:ascii="標楷體" w:eastAsia="標楷體" w:hAnsi="標楷體" w:hint="eastAsia"/>
              </w:rPr>
              <w:t>1</w:t>
            </w:r>
          </w:p>
        </w:tc>
        <w:tc>
          <w:tcPr>
            <w:tcW w:w="1920" w:type="dxa"/>
          </w:tcPr>
          <w:p w14:paraId="6A756D3C" w14:textId="164A6E09" w:rsidR="007F1DA5" w:rsidRPr="00847BB7" w:rsidRDefault="007F1DA5" w:rsidP="007F1DA5">
            <w:pPr>
              <w:rPr>
                <w:rFonts w:ascii="標楷體" w:eastAsia="標楷體" w:hAnsi="標楷體"/>
              </w:rPr>
            </w:pPr>
            <w:r w:rsidRPr="00B667D3">
              <w:rPr>
                <w:rFonts w:ascii="標楷體" w:eastAsia="標楷體" w:hAnsi="標楷體" w:hint="eastAsia"/>
              </w:rPr>
              <w:t>功能</w:t>
            </w:r>
          </w:p>
        </w:tc>
        <w:tc>
          <w:tcPr>
            <w:tcW w:w="1560" w:type="dxa"/>
          </w:tcPr>
          <w:p w14:paraId="35EC82B2" w14:textId="6B944D57" w:rsidR="007F1DA5" w:rsidRPr="00847BB7" w:rsidRDefault="007F1DA5" w:rsidP="007F1DA5">
            <w:pPr>
              <w:rPr>
                <w:rFonts w:ascii="標楷體" w:eastAsia="標楷體" w:hAnsi="標楷體"/>
              </w:rPr>
            </w:pPr>
          </w:p>
        </w:tc>
        <w:tc>
          <w:tcPr>
            <w:tcW w:w="585" w:type="dxa"/>
          </w:tcPr>
          <w:p w14:paraId="4D5EAFB8" w14:textId="77777777" w:rsidR="007F1DA5" w:rsidRPr="00847BB7" w:rsidRDefault="007F1DA5" w:rsidP="007F1DA5">
            <w:pPr>
              <w:rPr>
                <w:rFonts w:ascii="標楷體" w:eastAsia="標楷體" w:hAnsi="標楷體"/>
              </w:rPr>
            </w:pPr>
          </w:p>
        </w:tc>
        <w:tc>
          <w:tcPr>
            <w:tcW w:w="1417" w:type="dxa"/>
          </w:tcPr>
          <w:p w14:paraId="44880381" w14:textId="77777777" w:rsidR="007F1DA5" w:rsidRPr="00847BB7" w:rsidRDefault="007F1DA5" w:rsidP="007F1DA5">
            <w:pPr>
              <w:rPr>
                <w:rFonts w:ascii="標楷體" w:eastAsia="標楷體" w:hAnsi="標楷體"/>
              </w:rPr>
            </w:pPr>
          </w:p>
        </w:tc>
        <w:tc>
          <w:tcPr>
            <w:tcW w:w="567" w:type="dxa"/>
          </w:tcPr>
          <w:p w14:paraId="30FB47A7" w14:textId="77777777" w:rsidR="007F1DA5" w:rsidRPr="00847BB7" w:rsidRDefault="007F1DA5" w:rsidP="007F1DA5">
            <w:pPr>
              <w:rPr>
                <w:rFonts w:ascii="標楷體" w:eastAsia="標楷體" w:hAnsi="標楷體"/>
              </w:rPr>
            </w:pPr>
          </w:p>
        </w:tc>
        <w:tc>
          <w:tcPr>
            <w:tcW w:w="426" w:type="dxa"/>
          </w:tcPr>
          <w:p w14:paraId="32F898B3" w14:textId="406C01D9" w:rsidR="007F1DA5" w:rsidRPr="00847BB7" w:rsidRDefault="007F1DA5" w:rsidP="007F1DA5">
            <w:pPr>
              <w:jc w:val="center"/>
              <w:rPr>
                <w:rFonts w:ascii="標楷體" w:eastAsia="標楷體" w:hAnsi="標楷體"/>
              </w:rPr>
            </w:pPr>
            <w:r>
              <w:rPr>
                <w:rFonts w:ascii="標楷體" w:eastAsia="標楷體" w:hAnsi="標楷體" w:hint="eastAsia"/>
              </w:rPr>
              <w:t>R</w:t>
            </w:r>
          </w:p>
        </w:tc>
        <w:tc>
          <w:tcPr>
            <w:tcW w:w="3969" w:type="dxa"/>
          </w:tcPr>
          <w:p w14:paraId="52A65D63" w14:textId="0A8FAC9D" w:rsidR="007F1DA5" w:rsidRPr="00847BB7" w:rsidRDefault="007F1DA5" w:rsidP="007F1DA5">
            <w:pPr>
              <w:rPr>
                <w:rFonts w:ascii="標楷體" w:eastAsia="標楷體" w:hAnsi="標楷體"/>
              </w:rPr>
            </w:pPr>
            <w:r w:rsidRPr="006E4DDC">
              <w:rPr>
                <w:rFonts w:ascii="標楷體" w:eastAsia="標楷體" w:hAnsi="標楷體" w:hint="eastAsia"/>
              </w:rPr>
              <w:t>自動顯示,</w:t>
            </w:r>
            <w:r w:rsidRPr="006E4DDC">
              <w:rPr>
                <w:rFonts w:ascii="標楷體" w:eastAsia="標楷體" w:hAnsi="標楷體" w:hint="eastAsia"/>
                <w:lang w:eastAsia="zh-HK"/>
              </w:rPr>
              <w:t>新增</w:t>
            </w:r>
          </w:p>
        </w:tc>
      </w:tr>
      <w:tr w:rsidR="007F1DA5" w:rsidRPr="00847BB7" w14:paraId="1ED5244A" w14:textId="77777777" w:rsidTr="00983821">
        <w:trPr>
          <w:trHeight w:val="244"/>
          <w:jc w:val="center"/>
        </w:trPr>
        <w:tc>
          <w:tcPr>
            <w:tcW w:w="456" w:type="dxa"/>
          </w:tcPr>
          <w:p w14:paraId="2BE67837" w14:textId="77777777" w:rsidR="007F1DA5" w:rsidRPr="00847BB7" w:rsidRDefault="007F1DA5" w:rsidP="007F1DA5">
            <w:pPr>
              <w:rPr>
                <w:rFonts w:ascii="標楷體" w:eastAsia="標楷體" w:hAnsi="標楷體"/>
              </w:rPr>
            </w:pPr>
            <w:r w:rsidRPr="00847BB7">
              <w:rPr>
                <w:rFonts w:ascii="標楷體" w:eastAsia="標楷體" w:hAnsi="標楷體" w:hint="eastAsia"/>
              </w:rPr>
              <w:t>2</w:t>
            </w:r>
          </w:p>
        </w:tc>
        <w:tc>
          <w:tcPr>
            <w:tcW w:w="1920" w:type="dxa"/>
          </w:tcPr>
          <w:p w14:paraId="439E9AD7" w14:textId="44DDC127" w:rsidR="007F1DA5" w:rsidRPr="00847BB7" w:rsidRDefault="007F1DA5" w:rsidP="007F1DA5">
            <w:pPr>
              <w:rPr>
                <w:rFonts w:ascii="標楷體" w:eastAsia="標楷體" w:hAnsi="標楷體"/>
              </w:rPr>
            </w:pPr>
            <w:r>
              <w:rPr>
                <w:rFonts w:ascii="標楷體" w:eastAsia="標楷體" w:hAnsi="標楷體" w:hint="eastAsia"/>
              </w:rPr>
              <w:t>工作月</w:t>
            </w:r>
          </w:p>
        </w:tc>
        <w:tc>
          <w:tcPr>
            <w:tcW w:w="1560" w:type="dxa"/>
          </w:tcPr>
          <w:p w14:paraId="36A7012C" w14:textId="0A47BEE7" w:rsidR="007F1DA5" w:rsidRPr="00847BB7" w:rsidRDefault="007F1DA5" w:rsidP="007F1DA5">
            <w:pPr>
              <w:rPr>
                <w:rFonts w:ascii="標楷體" w:eastAsia="標楷體" w:hAnsi="標楷體"/>
              </w:rPr>
            </w:pPr>
            <w:r>
              <w:rPr>
                <w:rFonts w:ascii="標楷體" w:eastAsia="標楷體" w:hAnsi="標楷體" w:hint="eastAsia"/>
              </w:rPr>
              <w:t>9(05)</w:t>
            </w:r>
          </w:p>
        </w:tc>
        <w:tc>
          <w:tcPr>
            <w:tcW w:w="585" w:type="dxa"/>
          </w:tcPr>
          <w:p w14:paraId="3FE4D15F" w14:textId="77777777" w:rsidR="007F1DA5" w:rsidRPr="00847BB7" w:rsidRDefault="007F1DA5" w:rsidP="007F1DA5">
            <w:pPr>
              <w:rPr>
                <w:rFonts w:ascii="標楷體" w:eastAsia="標楷體" w:hAnsi="標楷體"/>
              </w:rPr>
            </w:pPr>
          </w:p>
        </w:tc>
        <w:tc>
          <w:tcPr>
            <w:tcW w:w="1417" w:type="dxa"/>
          </w:tcPr>
          <w:p w14:paraId="2345C49E" w14:textId="733196DE" w:rsidR="007F1DA5" w:rsidRPr="00847BB7" w:rsidRDefault="007F1DA5" w:rsidP="007F1DA5">
            <w:pPr>
              <w:rPr>
                <w:rFonts w:ascii="標楷體" w:eastAsia="標楷體" w:hAnsi="標楷體"/>
              </w:rPr>
            </w:pPr>
          </w:p>
        </w:tc>
        <w:tc>
          <w:tcPr>
            <w:tcW w:w="567" w:type="dxa"/>
          </w:tcPr>
          <w:p w14:paraId="4694A882" w14:textId="0488F9A7" w:rsidR="007F1DA5" w:rsidRPr="00847BB7" w:rsidRDefault="00637EE9" w:rsidP="00637EE9">
            <w:pPr>
              <w:jc w:val="center"/>
              <w:rPr>
                <w:rFonts w:ascii="標楷體" w:eastAsia="標楷體" w:hAnsi="標楷體"/>
              </w:rPr>
            </w:pPr>
            <w:r>
              <w:rPr>
                <w:rFonts w:ascii="標楷體" w:eastAsia="標楷體" w:hAnsi="標楷體" w:hint="eastAsia"/>
              </w:rPr>
              <w:t>V</w:t>
            </w:r>
          </w:p>
        </w:tc>
        <w:tc>
          <w:tcPr>
            <w:tcW w:w="426" w:type="dxa"/>
          </w:tcPr>
          <w:p w14:paraId="501150AA" w14:textId="7D734D33" w:rsidR="007F1DA5" w:rsidRPr="00A01A6B" w:rsidRDefault="007F1DA5" w:rsidP="007F1DA5">
            <w:pPr>
              <w:jc w:val="center"/>
              <w:rPr>
                <w:rFonts w:ascii="標楷體" w:eastAsia="標楷體" w:hAnsi="標楷體"/>
              </w:rPr>
            </w:pPr>
            <w:r>
              <w:rPr>
                <w:rFonts w:ascii="標楷體" w:eastAsia="標楷體" w:hAnsi="標楷體" w:hint="eastAsia"/>
              </w:rPr>
              <w:t>W</w:t>
            </w:r>
          </w:p>
        </w:tc>
        <w:tc>
          <w:tcPr>
            <w:tcW w:w="3969" w:type="dxa"/>
          </w:tcPr>
          <w:p w14:paraId="4B65A0F4" w14:textId="77777777" w:rsidR="007F1DA5" w:rsidRDefault="007F1DA5" w:rsidP="007F1DA5">
            <w:pPr>
              <w:rPr>
                <w:rFonts w:ascii="標楷體" w:eastAsia="標楷體" w:hAnsi="標楷體"/>
              </w:rPr>
            </w:pPr>
            <w:r>
              <w:rPr>
                <w:rFonts w:ascii="標楷體" w:eastAsia="標楷體" w:hAnsi="標楷體" w:hint="eastAsia"/>
              </w:rPr>
              <w:t>1</w:t>
            </w:r>
            <w:r>
              <w:rPr>
                <w:rFonts w:ascii="標楷體" w:eastAsia="標楷體" w:hAnsi="標楷體"/>
              </w:rPr>
              <w:t>.</w:t>
            </w:r>
            <w:r w:rsidRPr="00A01A6B">
              <w:rPr>
                <w:rFonts w:ascii="標楷體" w:eastAsia="標楷體" w:hAnsi="標楷體" w:hint="eastAsia"/>
                <w:color w:val="000000" w:themeColor="text1"/>
              </w:rPr>
              <w:t>「新增</w:t>
            </w:r>
            <w:r>
              <w:rPr>
                <w:rFonts w:ascii="標楷體" w:eastAsia="標楷體" w:hAnsi="標楷體" w:hint="eastAsia"/>
                <w:color w:val="000000" w:themeColor="text1"/>
              </w:rPr>
              <w:t>」</w:t>
            </w:r>
            <w:r w:rsidRPr="00A01A6B">
              <w:rPr>
                <w:rFonts w:ascii="標楷體" w:eastAsia="標楷體" w:hAnsi="標楷體" w:hint="eastAsia"/>
                <w:color w:val="000000" w:themeColor="text1"/>
              </w:rPr>
              <w:t>時,</w:t>
            </w:r>
            <w:r w:rsidRPr="006E4DDC">
              <w:rPr>
                <w:rFonts w:ascii="標楷體" w:eastAsia="標楷體" w:hAnsi="標楷體" w:hint="eastAsia"/>
              </w:rPr>
              <w:t>必須輸入</w:t>
            </w:r>
          </w:p>
          <w:p w14:paraId="14DC7B32" w14:textId="77777777" w:rsidR="007F1DA5" w:rsidRDefault="007F1DA5" w:rsidP="007F1DA5">
            <w:pPr>
              <w:ind w:left="240" w:hangingChars="100" w:hanging="240"/>
              <w:rPr>
                <w:rFonts w:ascii="標楷體" w:eastAsia="標楷體" w:hAnsi="標楷體"/>
              </w:rPr>
            </w:pPr>
            <w:r>
              <w:rPr>
                <w:rFonts w:ascii="標楷體" w:eastAsia="標楷體" w:hAnsi="標楷體" w:hint="eastAsia"/>
              </w:rPr>
              <w:t>2.檢查工作月是否已存在  (</w:t>
            </w:r>
            <w:r w:rsidRPr="009C1A83">
              <w:rPr>
                <w:rFonts w:ascii="標楷體" w:eastAsia="標楷體" w:hAnsi="標楷體" w:cs="細明體"/>
                <w:kern w:val="0"/>
              </w:rPr>
              <w:t>CdPerformance</w:t>
            </w:r>
            <w:r>
              <w:rPr>
                <w:rFonts w:ascii="標楷體" w:eastAsia="標楷體" w:hAnsi="標楷體" w:hint="eastAsia"/>
              </w:rPr>
              <w:t>)</w:t>
            </w:r>
          </w:p>
          <w:p w14:paraId="33D21DFC" w14:textId="696EFCBC" w:rsidR="007F1DA5" w:rsidRPr="00A01A6B" w:rsidRDefault="007F1DA5" w:rsidP="007F1DA5">
            <w:pPr>
              <w:snapToGrid w:val="0"/>
              <w:rPr>
                <w:rFonts w:ascii="標楷體" w:eastAsia="標楷體" w:hAnsi="標楷體"/>
              </w:rPr>
            </w:pPr>
            <w:r>
              <w:rPr>
                <w:rFonts w:ascii="標楷體" w:eastAsia="標楷體" w:hAnsi="標楷體" w:hint="eastAsia"/>
              </w:rPr>
              <w:t>3.</w:t>
            </w:r>
            <w:r w:rsidRPr="009C1A83">
              <w:rPr>
                <w:rFonts w:ascii="標楷體" w:eastAsia="標楷體" w:hAnsi="標楷體" w:cs="細明體"/>
                <w:kern w:val="0"/>
              </w:rPr>
              <w:t>CdPerformance</w:t>
            </w:r>
            <w:r>
              <w:rPr>
                <w:rFonts w:ascii="標楷體" w:eastAsia="標楷體" w:hAnsi="標楷體" w:hint="eastAsia"/>
              </w:rPr>
              <w:t>.</w:t>
            </w:r>
            <w:r w:rsidRPr="006E4DDC">
              <w:rPr>
                <w:rFonts w:ascii="標楷體" w:eastAsia="標楷體" w:hAnsi="標楷體"/>
              </w:rPr>
              <w:t>WorkMonth</w:t>
            </w:r>
          </w:p>
        </w:tc>
      </w:tr>
      <w:tr w:rsidR="007F1DA5" w:rsidRPr="00847BB7" w14:paraId="08658ED5" w14:textId="77777777" w:rsidTr="00983821">
        <w:trPr>
          <w:trHeight w:val="291"/>
          <w:jc w:val="center"/>
        </w:trPr>
        <w:tc>
          <w:tcPr>
            <w:tcW w:w="456" w:type="dxa"/>
          </w:tcPr>
          <w:p w14:paraId="490E85D2" w14:textId="317BEC2A" w:rsidR="007F1DA5" w:rsidRPr="00847BB7" w:rsidRDefault="007F1DA5" w:rsidP="007F1DA5">
            <w:pPr>
              <w:rPr>
                <w:rFonts w:ascii="標楷體" w:eastAsia="標楷體" w:hAnsi="標楷體"/>
              </w:rPr>
            </w:pPr>
            <w:r>
              <w:rPr>
                <w:rFonts w:ascii="標楷體" w:eastAsia="標楷體" w:hAnsi="標楷體" w:hint="eastAsia"/>
              </w:rPr>
              <w:t>3</w:t>
            </w:r>
          </w:p>
        </w:tc>
        <w:tc>
          <w:tcPr>
            <w:tcW w:w="1920" w:type="dxa"/>
          </w:tcPr>
          <w:p w14:paraId="4D30A167" w14:textId="61E2B4C0" w:rsidR="007F1DA5" w:rsidRPr="00847BB7" w:rsidRDefault="007F1DA5" w:rsidP="007F1DA5">
            <w:pPr>
              <w:rPr>
                <w:rFonts w:ascii="標楷體" w:eastAsia="標楷體" w:hAnsi="標楷體"/>
              </w:rPr>
            </w:pPr>
            <w:r w:rsidRPr="00DE4274">
              <w:rPr>
                <w:rFonts w:ascii="標楷體" w:eastAsia="標楷體" w:hAnsi="標楷體" w:hint="eastAsia"/>
              </w:rPr>
              <w:t>計件代碼</w:t>
            </w:r>
          </w:p>
        </w:tc>
        <w:tc>
          <w:tcPr>
            <w:tcW w:w="1560" w:type="dxa"/>
          </w:tcPr>
          <w:p w14:paraId="5DACDDA2" w14:textId="513D1EA3" w:rsidR="007F1DA5" w:rsidRPr="00847BB7" w:rsidRDefault="007F1DA5" w:rsidP="007F1DA5">
            <w:pPr>
              <w:rPr>
                <w:rFonts w:ascii="標楷體" w:eastAsia="標楷體" w:hAnsi="標楷體"/>
              </w:rPr>
            </w:pPr>
            <w:r>
              <w:rPr>
                <w:rFonts w:ascii="標楷體" w:eastAsia="標楷體" w:hAnsi="標楷體"/>
              </w:rPr>
              <w:t>X</w:t>
            </w:r>
            <w:r>
              <w:rPr>
                <w:rFonts w:ascii="標楷體" w:eastAsia="標楷體" w:hAnsi="標楷體" w:hint="eastAsia"/>
              </w:rPr>
              <w:t>(01)</w:t>
            </w:r>
          </w:p>
        </w:tc>
        <w:tc>
          <w:tcPr>
            <w:tcW w:w="585" w:type="dxa"/>
          </w:tcPr>
          <w:p w14:paraId="4BBF7B4C" w14:textId="446BB6FC" w:rsidR="007F1DA5" w:rsidRPr="00847BB7" w:rsidRDefault="007F1DA5" w:rsidP="007F1DA5">
            <w:pPr>
              <w:rPr>
                <w:rFonts w:ascii="標楷體" w:eastAsia="標楷體" w:hAnsi="標楷體"/>
              </w:rPr>
            </w:pPr>
          </w:p>
        </w:tc>
        <w:tc>
          <w:tcPr>
            <w:tcW w:w="1417" w:type="dxa"/>
          </w:tcPr>
          <w:p w14:paraId="0BE9FE96" w14:textId="30CD3AD8" w:rsidR="007F1DA5" w:rsidRPr="00847BB7" w:rsidRDefault="007F1DA5" w:rsidP="007F1DA5">
            <w:pPr>
              <w:rPr>
                <w:rFonts w:ascii="標楷體" w:eastAsia="標楷體" w:hAnsi="標楷體"/>
              </w:rPr>
            </w:pPr>
            <w:r>
              <w:rPr>
                <w:rFonts w:ascii="標楷體" w:eastAsia="標楷體" w:hAnsi="標楷體" w:hint="eastAsia"/>
              </w:rPr>
              <w:t>計件代碼檔(Cd</w:t>
            </w:r>
            <w:r>
              <w:rPr>
                <w:rFonts w:ascii="標楷體" w:eastAsia="標楷體" w:hAnsi="標楷體"/>
              </w:rPr>
              <w:t>Code</w:t>
            </w:r>
            <w:r>
              <w:rPr>
                <w:rFonts w:ascii="標楷體" w:eastAsia="標楷體" w:hAnsi="標楷體" w:hint="eastAsia"/>
              </w:rPr>
              <w:t>.</w:t>
            </w:r>
            <w:r>
              <w:t xml:space="preserve"> </w:t>
            </w:r>
            <w:r w:rsidRPr="00D60958">
              <w:rPr>
                <w:rFonts w:ascii="標楷體" w:eastAsia="標楷體" w:hAnsi="標楷體"/>
              </w:rPr>
              <w:t>PieceCode</w:t>
            </w:r>
            <w:r>
              <w:rPr>
                <w:rFonts w:ascii="標楷體" w:eastAsia="標楷體" w:hAnsi="標楷體" w:hint="eastAsia"/>
              </w:rPr>
              <w:t>)[選單/1 L6064]</w:t>
            </w:r>
          </w:p>
        </w:tc>
        <w:tc>
          <w:tcPr>
            <w:tcW w:w="567" w:type="dxa"/>
          </w:tcPr>
          <w:p w14:paraId="2AD86A27" w14:textId="4C572BF6" w:rsidR="007F1DA5" w:rsidRPr="00847BB7" w:rsidRDefault="007F1DA5" w:rsidP="00637EE9">
            <w:pPr>
              <w:jc w:val="center"/>
              <w:rPr>
                <w:rFonts w:ascii="標楷體" w:eastAsia="標楷體" w:hAnsi="標楷體"/>
              </w:rPr>
            </w:pPr>
            <w:r w:rsidRPr="00B667D3">
              <w:rPr>
                <w:rFonts w:ascii="標楷體" w:eastAsia="標楷體" w:hAnsi="標楷體" w:hint="eastAsia"/>
              </w:rPr>
              <w:t>V</w:t>
            </w:r>
          </w:p>
        </w:tc>
        <w:tc>
          <w:tcPr>
            <w:tcW w:w="426" w:type="dxa"/>
          </w:tcPr>
          <w:p w14:paraId="4B6D33B5" w14:textId="473E5EBF" w:rsidR="007F1DA5" w:rsidRPr="00847BB7" w:rsidRDefault="007F1DA5" w:rsidP="007F1DA5">
            <w:pPr>
              <w:jc w:val="center"/>
              <w:rPr>
                <w:rFonts w:ascii="標楷體" w:eastAsia="標楷體" w:hAnsi="標楷體"/>
              </w:rPr>
            </w:pPr>
            <w:r>
              <w:rPr>
                <w:rFonts w:ascii="標楷體" w:eastAsia="標楷體" w:hAnsi="標楷體" w:hint="eastAsia"/>
              </w:rPr>
              <w:t>W</w:t>
            </w:r>
          </w:p>
        </w:tc>
        <w:tc>
          <w:tcPr>
            <w:tcW w:w="3969" w:type="dxa"/>
          </w:tcPr>
          <w:p w14:paraId="3EC5B22F" w14:textId="77777777" w:rsidR="007F1DA5" w:rsidRDefault="007F1DA5" w:rsidP="007F1DA5">
            <w:pPr>
              <w:rPr>
                <w:rFonts w:ascii="標楷體" w:eastAsia="標楷體" w:hAnsi="標楷體"/>
              </w:rPr>
            </w:pPr>
            <w:r>
              <w:rPr>
                <w:rFonts w:ascii="標楷體" w:eastAsia="標楷體" w:hAnsi="標楷體" w:hint="eastAsia"/>
              </w:rPr>
              <w:t>1</w:t>
            </w:r>
            <w:r>
              <w:rPr>
                <w:rFonts w:ascii="標楷體" w:eastAsia="標楷體" w:hAnsi="標楷體"/>
              </w:rPr>
              <w:t>.</w:t>
            </w:r>
            <w:r w:rsidRPr="00A01A6B">
              <w:rPr>
                <w:rFonts w:ascii="標楷體" w:eastAsia="標楷體" w:hAnsi="標楷體" w:hint="eastAsia"/>
                <w:color w:val="000000" w:themeColor="text1"/>
              </w:rPr>
              <w:t>「新增</w:t>
            </w:r>
            <w:r>
              <w:rPr>
                <w:rFonts w:ascii="標楷體" w:eastAsia="標楷體" w:hAnsi="標楷體" w:hint="eastAsia"/>
                <w:color w:val="000000" w:themeColor="text1"/>
              </w:rPr>
              <w:t>」</w:t>
            </w:r>
            <w:r w:rsidRPr="00A01A6B">
              <w:rPr>
                <w:rFonts w:ascii="標楷體" w:eastAsia="標楷體" w:hAnsi="標楷體" w:hint="eastAsia"/>
                <w:color w:val="000000" w:themeColor="text1"/>
              </w:rPr>
              <w:t>時,</w:t>
            </w:r>
            <w:r w:rsidRPr="006E4DDC">
              <w:rPr>
                <w:rFonts w:ascii="標楷體" w:eastAsia="標楷體" w:hAnsi="標楷體" w:hint="eastAsia"/>
              </w:rPr>
              <w:t>必須輸入</w:t>
            </w:r>
          </w:p>
          <w:p w14:paraId="4C5C34E2" w14:textId="7641C418" w:rsidR="007F1DA5" w:rsidRPr="00847BB7" w:rsidRDefault="007F1DA5" w:rsidP="007F1DA5">
            <w:pPr>
              <w:rPr>
                <w:rFonts w:ascii="標楷體" w:eastAsia="標楷體" w:hAnsi="標楷體"/>
              </w:rPr>
            </w:pPr>
            <w:r>
              <w:rPr>
                <w:rFonts w:ascii="標楷體" w:eastAsia="標楷體" w:hAnsi="標楷體" w:hint="eastAsia"/>
              </w:rPr>
              <w:t>2</w:t>
            </w:r>
            <w:r w:rsidR="00983821">
              <w:rPr>
                <w:rFonts w:ascii="標楷體" w:eastAsia="標楷體" w:hAnsi="標楷體" w:cs="細明體" w:hint="eastAsia"/>
                <w:kern w:val="0"/>
              </w:rPr>
              <w:t>.</w:t>
            </w:r>
            <w:r w:rsidRPr="009C1A83">
              <w:rPr>
                <w:rFonts w:ascii="標楷體" w:eastAsia="標楷體" w:hAnsi="標楷體" w:cs="細明體"/>
                <w:kern w:val="0"/>
              </w:rPr>
              <w:t>CdPerformance</w:t>
            </w:r>
            <w:r>
              <w:rPr>
                <w:rFonts w:ascii="標楷體" w:eastAsia="標楷體" w:hAnsi="標楷體" w:cs="細明體" w:hint="eastAsia"/>
                <w:kern w:val="0"/>
              </w:rPr>
              <w:t>.</w:t>
            </w:r>
            <w:r w:rsidRPr="00D60958">
              <w:rPr>
                <w:rFonts w:ascii="標楷體" w:eastAsia="標楷體" w:hAnsi="標楷體"/>
              </w:rPr>
              <w:t>PieceCode</w:t>
            </w:r>
          </w:p>
        </w:tc>
      </w:tr>
      <w:tr w:rsidR="007F1DA5" w:rsidRPr="00847BB7" w14:paraId="20E196C7" w14:textId="77777777" w:rsidTr="00983821">
        <w:trPr>
          <w:trHeight w:val="291"/>
          <w:jc w:val="center"/>
        </w:trPr>
        <w:tc>
          <w:tcPr>
            <w:tcW w:w="456" w:type="dxa"/>
          </w:tcPr>
          <w:p w14:paraId="325D13E1" w14:textId="77777777" w:rsidR="007F1DA5" w:rsidRPr="00847BB7" w:rsidRDefault="007F1DA5" w:rsidP="007F1DA5">
            <w:pPr>
              <w:rPr>
                <w:rFonts w:ascii="標楷體" w:eastAsia="標楷體" w:hAnsi="標楷體"/>
              </w:rPr>
            </w:pPr>
          </w:p>
        </w:tc>
        <w:tc>
          <w:tcPr>
            <w:tcW w:w="1920" w:type="dxa"/>
          </w:tcPr>
          <w:p w14:paraId="37D07475" w14:textId="6064F6BC" w:rsidR="007F1DA5" w:rsidRPr="00DE4274" w:rsidRDefault="007F1DA5" w:rsidP="007F1DA5">
            <w:pPr>
              <w:rPr>
                <w:rFonts w:ascii="標楷體" w:eastAsia="標楷體" w:hAnsi="標楷體"/>
              </w:rPr>
            </w:pPr>
            <w:r w:rsidRPr="00986A68">
              <w:rPr>
                <w:rFonts w:ascii="標楷體" w:eastAsia="標楷體" w:hAnsi="標楷體" w:hint="eastAsia"/>
                <w:color w:val="FF0000"/>
              </w:rPr>
              <w:t>[介紹單位]按鈕</w:t>
            </w:r>
          </w:p>
        </w:tc>
        <w:tc>
          <w:tcPr>
            <w:tcW w:w="1560" w:type="dxa"/>
          </w:tcPr>
          <w:p w14:paraId="53107E8D" w14:textId="77777777" w:rsidR="007F1DA5" w:rsidRDefault="007F1DA5" w:rsidP="007F1DA5">
            <w:pPr>
              <w:rPr>
                <w:rFonts w:ascii="標楷體" w:eastAsia="標楷體" w:hAnsi="標楷體"/>
              </w:rPr>
            </w:pPr>
          </w:p>
        </w:tc>
        <w:tc>
          <w:tcPr>
            <w:tcW w:w="585" w:type="dxa"/>
          </w:tcPr>
          <w:p w14:paraId="3AD3BD17" w14:textId="77777777" w:rsidR="007F1DA5" w:rsidRPr="00847BB7" w:rsidRDefault="007F1DA5" w:rsidP="007F1DA5">
            <w:pPr>
              <w:rPr>
                <w:rFonts w:ascii="標楷體" w:eastAsia="標楷體" w:hAnsi="標楷體"/>
              </w:rPr>
            </w:pPr>
          </w:p>
        </w:tc>
        <w:tc>
          <w:tcPr>
            <w:tcW w:w="1417" w:type="dxa"/>
          </w:tcPr>
          <w:p w14:paraId="6809FB56" w14:textId="77777777" w:rsidR="007F1DA5" w:rsidRDefault="007F1DA5" w:rsidP="007F1DA5">
            <w:pPr>
              <w:rPr>
                <w:rFonts w:ascii="標楷體" w:eastAsia="標楷體" w:hAnsi="標楷體"/>
              </w:rPr>
            </w:pPr>
          </w:p>
        </w:tc>
        <w:tc>
          <w:tcPr>
            <w:tcW w:w="567" w:type="dxa"/>
          </w:tcPr>
          <w:p w14:paraId="61FC063B" w14:textId="77777777" w:rsidR="007F1DA5" w:rsidRPr="00B667D3" w:rsidRDefault="007F1DA5" w:rsidP="007F1DA5">
            <w:pPr>
              <w:rPr>
                <w:rFonts w:ascii="標楷體" w:eastAsia="標楷體" w:hAnsi="標楷體"/>
              </w:rPr>
            </w:pPr>
          </w:p>
        </w:tc>
        <w:tc>
          <w:tcPr>
            <w:tcW w:w="426" w:type="dxa"/>
          </w:tcPr>
          <w:p w14:paraId="1C87E62B" w14:textId="77777777" w:rsidR="007F1DA5" w:rsidRDefault="007F1DA5" w:rsidP="007F1DA5">
            <w:pPr>
              <w:jc w:val="center"/>
              <w:rPr>
                <w:rFonts w:ascii="標楷體" w:eastAsia="標楷體" w:hAnsi="標楷體"/>
              </w:rPr>
            </w:pPr>
          </w:p>
        </w:tc>
        <w:tc>
          <w:tcPr>
            <w:tcW w:w="3969" w:type="dxa"/>
          </w:tcPr>
          <w:p w14:paraId="2495C635" w14:textId="7F31CD31" w:rsidR="007F1DA5" w:rsidRDefault="007F1DA5" w:rsidP="007F1DA5">
            <w:pPr>
              <w:rPr>
                <w:rFonts w:ascii="標楷體" w:eastAsia="標楷體" w:hAnsi="標楷體"/>
              </w:rPr>
            </w:pPr>
            <w:r>
              <w:rPr>
                <w:rFonts w:ascii="標楷體" w:eastAsia="標楷體" w:hAnsi="標楷體" w:hint="eastAsia"/>
              </w:rPr>
              <w:t>1.顯示或隱藏介紹單位欄位</w:t>
            </w:r>
          </w:p>
        </w:tc>
      </w:tr>
      <w:tr w:rsidR="007F1DA5" w:rsidRPr="00847BB7" w14:paraId="152D6530" w14:textId="77777777" w:rsidTr="00983821">
        <w:trPr>
          <w:trHeight w:val="291"/>
          <w:jc w:val="center"/>
        </w:trPr>
        <w:tc>
          <w:tcPr>
            <w:tcW w:w="456" w:type="dxa"/>
          </w:tcPr>
          <w:p w14:paraId="3B2534DB" w14:textId="0849E1B1" w:rsidR="007F1DA5" w:rsidRPr="00847BB7" w:rsidRDefault="007F1DA5" w:rsidP="007F1DA5">
            <w:pPr>
              <w:rPr>
                <w:rFonts w:ascii="標楷體" w:eastAsia="標楷體" w:hAnsi="標楷體"/>
              </w:rPr>
            </w:pPr>
            <w:r>
              <w:rPr>
                <w:rFonts w:ascii="標楷體" w:eastAsia="標楷體" w:hAnsi="標楷體" w:hint="eastAsia"/>
              </w:rPr>
              <w:t>4</w:t>
            </w:r>
          </w:p>
        </w:tc>
        <w:tc>
          <w:tcPr>
            <w:tcW w:w="1920" w:type="dxa"/>
          </w:tcPr>
          <w:p w14:paraId="1D69873C" w14:textId="6559C3EA" w:rsidR="007F1DA5" w:rsidRPr="00847BB7" w:rsidRDefault="007F1DA5" w:rsidP="007F1DA5">
            <w:pPr>
              <w:rPr>
                <w:rFonts w:ascii="標楷體" w:eastAsia="標楷體" w:hAnsi="標楷體"/>
              </w:rPr>
            </w:pPr>
            <w:r w:rsidRPr="00DE4274">
              <w:rPr>
                <w:rFonts w:ascii="標楷體" w:eastAsia="標楷體" w:hAnsi="標楷體" w:hint="eastAsia"/>
              </w:rPr>
              <w:t>介紹單位_件數</w:t>
            </w:r>
          </w:p>
        </w:tc>
        <w:tc>
          <w:tcPr>
            <w:tcW w:w="1560" w:type="dxa"/>
          </w:tcPr>
          <w:p w14:paraId="7475BBD2" w14:textId="20FB9BCA" w:rsidR="007F1DA5" w:rsidRPr="00847BB7" w:rsidRDefault="007F1DA5" w:rsidP="007F1DA5">
            <w:pPr>
              <w:rPr>
                <w:rFonts w:ascii="標楷體" w:eastAsia="標楷體" w:hAnsi="標楷體"/>
              </w:rPr>
            </w:pPr>
            <w:r>
              <w:rPr>
                <w:rFonts w:ascii="標楷體" w:eastAsia="標楷體" w:hAnsi="標楷體" w:hint="eastAsia"/>
              </w:rPr>
              <w:t>9(2</w:t>
            </w:r>
            <w:r w:rsidR="003355BF">
              <w:rPr>
                <w:rFonts w:ascii="標楷體" w:eastAsia="標楷體" w:hAnsi="標楷體" w:hint="eastAsia"/>
              </w:rPr>
              <w:t>.2)</w:t>
            </w:r>
          </w:p>
        </w:tc>
        <w:tc>
          <w:tcPr>
            <w:tcW w:w="585" w:type="dxa"/>
          </w:tcPr>
          <w:p w14:paraId="63B35BE0" w14:textId="77777777" w:rsidR="007F1DA5" w:rsidRPr="00847BB7" w:rsidRDefault="007F1DA5" w:rsidP="007F1DA5">
            <w:pPr>
              <w:rPr>
                <w:rFonts w:ascii="標楷體" w:eastAsia="標楷體" w:hAnsi="標楷體"/>
                <w:color w:val="FF0000"/>
              </w:rPr>
            </w:pPr>
          </w:p>
        </w:tc>
        <w:tc>
          <w:tcPr>
            <w:tcW w:w="1417" w:type="dxa"/>
          </w:tcPr>
          <w:p w14:paraId="72D8927D" w14:textId="77777777" w:rsidR="007F1DA5" w:rsidRPr="00847BB7" w:rsidRDefault="007F1DA5" w:rsidP="007F1DA5">
            <w:pPr>
              <w:rPr>
                <w:rFonts w:ascii="標楷體" w:eastAsia="標楷體" w:hAnsi="標楷體"/>
                <w:color w:val="FF0000"/>
              </w:rPr>
            </w:pPr>
          </w:p>
        </w:tc>
        <w:tc>
          <w:tcPr>
            <w:tcW w:w="567" w:type="dxa"/>
          </w:tcPr>
          <w:p w14:paraId="7978B7BF" w14:textId="5C2C8EA2" w:rsidR="007F1DA5" w:rsidRPr="00847BB7" w:rsidRDefault="007F1DA5" w:rsidP="007F1DA5">
            <w:pPr>
              <w:rPr>
                <w:rFonts w:ascii="標楷體" w:eastAsia="標楷體" w:hAnsi="標楷體"/>
              </w:rPr>
            </w:pPr>
          </w:p>
        </w:tc>
        <w:tc>
          <w:tcPr>
            <w:tcW w:w="426" w:type="dxa"/>
          </w:tcPr>
          <w:p w14:paraId="272E21C9" w14:textId="72D2D92D" w:rsidR="007F1DA5" w:rsidRPr="00847BB7" w:rsidRDefault="007F1DA5" w:rsidP="007F1DA5">
            <w:pPr>
              <w:jc w:val="center"/>
              <w:rPr>
                <w:rFonts w:ascii="標楷體" w:eastAsia="標楷體" w:hAnsi="標楷體"/>
              </w:rPr>
            </w:pPr>
            <w:r>
              <w:rPr>
                <w:rFonts w:ascii="標楷體" w:eastAsia="標楷體" w:hAnsi="標楷體" w:hint="eastAsia"/>
              </w:rPr>
              <w:t>W</w:t>
            </w:r>
          </w:p>
        </w:tc>
        <w:tc>
          <w:tcPr>
            <w:tcW w:w="3969" w:type="dxa"/>
          </w:tcPr>
          <w:p w14:paraId="1DE281F2" w14:textId="77777777" w:rsidR="007F1DA5" w:rsidRDefault="007F1DA5" w:rsidP="007F1DA5">
            <w:pPr>
              <w:rPr>
                <w:rFonts w:ascii="標楷體" w:eastAsia="標楷體" w:hAnsi="標楷體"/>
              </w:rPr>
            </w:pPr>
            <w:r>
              <w:rPr>
                <w:rFonts w:ascii="標楷體" w:eastAsia="標楷體" w:hAnsi="標楷體" w:hint="eastAsia"/>
              </w:rPr>
              <w:t>1</w:t>
            </w:r>
            <w:r>
              <w:rPr>
                <w:rFonts w:ascii="標楷體" w:eastAsia="標楷體" w:hAnsi="標楷體"/>
              </w:rPr>
              <w:t>.</w:t>
            </w:r>
            <w:r w:rsidRPr="00A01A6B">
              <w:rPr>
                <w:rFonts w:ascii="標楷體" w:eastAsia="標楷體" w:hAnsi="標楷體" w:hint="eastAsia"/>
                <w:color w:val="000000" w:themeColor="text1"/>
              </w:rPr>
              <w:t>「新增</w:t>
            </w:r>
            <w:r>
              <w:rPr>
                <w:rFonts w:ascii="標楷體" w:eastAsia="標楷體" w:hAnsi="標楷體" w:hint="eastAsia"/>
                <w:color w:val="000000" w:themeColor="text1"/>
              </w:rPr>
              <w:t>」</w:t>
            </w:r>
            <w:r w:rsidRPr="00A01A6B">
              <w:rPr>
                <w:rFonts w:ascii="標楷體" w:eastAsia="標楷體" w:hAnsi="標楷體" w:hint="eastAsia"/>
                <w:color w:val="000000" w:themeColor="text1"/>
              </w:rPr>
              <w:t>時,</w:t>
            </w:r>
            <w:r>
              <w:rPr>
                <w:rFonts w:ascii="標楷體" w:eastAsia="標楷體" w:hAnsi="標楷體" w:hint="eastAsia"/>
              </w:rPr>
              <w:t>可不輸入</w:t>
            </w:r>
          </w:p>
          <w:p w14:paraId="6FA7D899" w14:textId="159FD84A" w:rsidR="007F1DA5" w:rsidRPr="004415DA" w:rsidRDefault="007F1DA5" w:rsidP="007F1DA5">
            <w:pPr>
              <w:rPr>
                <w:rFonts w:ascii="標楷體" w:eastAsia="標楷體" w:hAnsi="標楷體"/>
                <w:lang w:eastAsia="zh-HK"/>
              </w:rPr>
            </w:pPr>
            <w:r>
              <w:rPr>
                <w:rFonts w:ascii="標楷體" w:eastAsia="標楷體" w:hAnsi="標楷體" w:hint="eastAsia"/>
              </w:rPr>
              <w:t>2.</w:t>
            </w:r>
            <w:r w:rsidRPr="009C1A83">
              <w:rPr>
                <w:rFonts w:ascii="標楷體" w:eastAsia="標楷體" w:hAnsi="標楷體" w:cs="細明體"/>
                <w:kern w:val="0"/>
              </w:rPr>
              <w:t>CdPerformance</w:t>
            </w:r>
            <w:r>
              <w:rPr>
                <w:rFonts w:ascii="標楷體" w:eastAsia="標楷體" w:hAnsi="標楷體" w:cs="細明體" w:hint="eastAsia"/>
                <w:kern w:val="0"/>
              </w:rPr>
              <w:t>.</w:t>
            </w:r>
            <w:r w:rsidRPr="007527DD">
              <w:rPr>
                <w:rFonts w:ascii="標楷體" w:eastAsia="標楷體" w:hAnsi="標楷體"/>
              </w:rPr>
              <w:t>UnitCnt</w:t>
            </w:r>
          </w:p>
        </w:tc>
      </w:tr>
      <w:tr w:rsidR="007F1DA5" w:rsidRPr="00847BB7" w14:paraId="68A67EC4" w14:textId="77777777" w:rsidTr="00983821">
        <w:trPr>
          <w:trHeight w:val="291"/>
          <w:jc w:val="center"/>
        </w:trPr>
        <w:tc>
          <w:tcPr>
            <w:tcW w:w="456" w:type="dxa"/>
          </w:tcPr>
          <w:p w14:paraId="098FA2CE" w14:textId="47692D7C" w:rsidR="007F1DA5" w:rsidRPr="00847BB7" w:rsidRDefault="007F1DA5" w:rsidP="007F1DA5">
            <w:pPr>
              <w:rPr>
                <w:rFonts w:ascii="標楷體" w:eastAsia="標楷體" w:hAnsi="標楷體"/>
              </w:rPr>
            </w:pPr>
            <w:r>
              <w:rPr>
                <w:rFonts w:ascii="標楷體" w:eastAsia="標楷體" w:hAnsi="標楷體" w:hint="eastAsia"/>
              </w:rPr>
              <w:t>5</w:t>
            </w:r>
          </w:p>
        </w:tc>
        <w:tc>
          <w:tcPr>
            <w:tcW w:w="1920" w:type="dxa"/>
          </w:tcPr>
          <w:p w14:paraId="66656D6F" w14:textId="30394B47" w:rsidR="007F1DA5" w:rsidRPr="00847BB7" w:rsidRDefault="007F1DA5" w:rsidP="007F1DA5">
            <w:pPr>
              <w:rPr>
                <w:rFonts w:ascii="標楷體" w:eastAsia="標楷體" w:hAnsi="標楷體"/>
              </w:rPr>
            </w:pPr>
            <w:r w:rsidRPr="00DE4274">
              <w:rPr>
                <w:rFonts w:ascii="標楷體" w:eastAsia="標楷體" w:hAnsi="標楷體" w:hint="eastAsia"/>
              </w:rPr>
              <w:t>介紹單位_</w:t>
            </w:r>
            <w:r>
              <w:rPr>
                <w:rFonts w:ascii="標楷體" w:eastAsia="標楷體" w:hAnsi="標楷體" w:hint="eastAsia"/>
              </w:rPr>
              <w:t>計件金額門檻</w:t>
            </w:r>
          </w:p>
        </w:tc>
        <w:tc>
          <w:tcPr>
            <w:tcW w:w="1560" w:type="dxa"/>
          </w:tcPr>
          <w:p w14:paraId="5C2428CB" w14:textId="2109A5B5" w:rsidR="007F1DA5" w:rsidRPr="00847BB7" w:rsidRDefault="007F1DA5" w:rsidP="007F1DA5">
            <w:pPr>
              <w:rPr>
                <w:rFonts w:ascii="標楷體" w:eastAsia="標楷體" w:hAnsi="標楷體"/>
              </w:rPr>
            </w:pPr>
            <w:r>
              <w:rPr>
                <w:rFonts w:ascii="標楷體" w:eastAsia="標楷體" w:hAnsi="標楷體" w:hint="eastAsia"/>
              </w:rPr>
              <w:t>9(14)</w:t>
            </w:r>
          </w:p>
        </w:tc>
        <w:tc>
          <w:tcPr>
            <w:tcW w:w="585" w:type="dxa"/>
          </w:tcPr>
          <w:p w14:paraId="723DDC0B" w14:textId="77777777" w:rsidR="007F1DA5" w:rsidRPr="00847BB7" w:rsidRDefault="007F1DA5" w:rsidP="007F1DA5">
            <w:pPr>
              <w:rPr>
                <w:rFonts w:ascii="標楷體" w:eastAsia="標楷體" w:hAnsi="標楷體"/>
                <w:color w:val="FF0000"/>
              </w:rPr>
            </w:pPr>
          </w:p>
        </w:tc>
        <w:tc>
          <w:tcPr>
            <w:tcW w:w="1417" w:type="dxa"/>
          </w:tcPr>
          <w:p w14:paraId="4A2F8C34" w14:textId="77777777" w:rsidR="007F1DA5" w:rsidRPr="00847BB7" w:rsidRDefault="007F1DA5" w:rsidP="007F1DA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color w:val="000000"/>
                <w:spacing w:val="15"/>
                <w:kern w:val="0"/>
              </w:rPr>
            </w:pPr>
          </w:p>
        </w:tc>
        <w:tc>
          <w:tcPr>
            <w:tcW w:w="567" w:type="dxa"/>
          </w:tcPr>
          <w:p w14:paraId="1D228A9F" w14:textId="27D0C59E" w:rsidR="007F1DA5" w:rsidRPr="00847BB7" w:rsidRDefault="007F1DA5" w:rsidP="007F1DA5">
            <w:pPr>
              <w:rPr>
                <w:rFonts w:ascii="標楷體" w:eastAsia="標楷體" w:hAnsi="標楷體"/>
              </w:rPr>
            </w:pPr>
          </w:p>
        </w:tc>
        <w:tc>
          <w:tcPr>
            <w:tcW w:w="426" w:type="dxa"/>
          </w:tcPr>
          <w:p w14:paraId="512CC689" w14:textId="0A26CC1A" w:rsidR="007F1DA5" w:rsidRPr="00847BB7" w:rsidRDefault="007F1DA5" w:rsidP="007F1DA5">
            <w:pPr>
              <w:jc w:val="center"/>
              <w:rPr>
                <w:rFonts w:ascii="標楷體" w:eastAsia="標楷體" w:hAnsi="標楷體"/>
              </w:rPr>
            </w:pPr>
            <w:r>
              <w:rPr>
                <w:rFonts w:ascii="標楷體" w:eastAsia="標楷體" w:hAnsi="標楷體" w:hint="eastAsia"/>
              </w:rPr>
              <w:t>W</w:t>
            </w:r>
          </w:p>
        </w:tc>
        <w:tc>
          <w:tcPr>
            <w:tcW w:w="3969" w:type="dxa"/>
          </w:tcPr>
          <w:p w14:paraId="0D70AF88" w14:textId="77777777" w:rsidR="007F1DA5" w:rsidRDefault="007F1DA5" w:rsidP="007F1DA5">
            <w:pPr>
              <w:rPr>
                <w:rFonts w:ascii="標楷體" w:eastAsia="標楷體" w:hAnsi="標楷體"/>
              </w:rPr>
            </w:pPr>
            <w:r>
              <w:rPr>
                <w:rFonts w:ascii="標楷體" w:eastAsia="標楷體" w:hAnsi="標楷體" w:hint="eastAsia"/>
              </w:rPr>
              <w:t>1</w:t>
            </w:r>
            <w:r>
              <w:rPr>
                <w:rFonts w:ascii="標楷體" w:eastAsia="標楷體" w:hAnsi="標楷體"/>
              </w:rPr>
              <w:t>.</w:t>
            </w:r>
            <w:r w:rsidRPr="00A01A6B">
              <w:rPr>
                <w:rFonts w:ascii="標楷體" w:eastAsia="標楷體" w:hAnsi="標楷體" w:hint="eastAsia"/>
                <w:color w:val="000000" w:themeColor="text1"/>
              </w:rPr>
              <w:t>「新增</w:t>
            </w:r>
            <w:r>
              <w:rPr>
                <w:rFonts w:ascii="標楷體" w:eastAsia="標楷體" w:hAnsi="標楷體" w:hint="eastAsia"/>
                <w:color w:val="000000" w:themeColor="text1"/>
              </w:rPr>
              <w:t>」</w:t>
            </w:r>
            <w:r w:rsidRPr="00A01A6B">
              <w:rPr>
                <w:rFonts w:ascii="標楷體" w:eastAsia="標楷體" w:hAnsi="標楷體" w:hint="eastAsia"/>
                <w:color w:val="000000" w:themeColor="text1"/>
              </w:rPr>
              <w:t>時,</w:t>
            </w:r>
            <w:r>
              <w:rPr>
                <w:rFonts w:ascii="標楷體" w:eastAsia="標楷體" w:hAnsi="標楷體" w:hint="eastAsia"/>
              </w:rPr>
              <w:t>可不輸入</w:t>
            </w:r>
          </w:p>
          <w:p w14:paraId="7BAAF5D9" w14:textId="370A9CB8" w:rsidR="007F1DA5" w:rsidRPr="00847BB7" w:rsidRDefault="007F1DA5" w:rsidP="007F1DA5">
            <w:pPr>
              <w:rPr>
                <w:rFonts w:ascii="標楷體" w:eastAsia="標楷體" w:hAnsi="標楷體"/>
              </w:rPr>
            </w:pPr>
            <w:r>
              <w:rPr>
                <w:rFonts w:ascii="標楷體" w:eastAsia="標楷體" w:hAnsi="標楷體" w:hint="eastAsia"/>
              </w:rPr>
              <w:t>2.</w:t>
            </w:r>
            <w:r w:rsidRPr="009C1A83">
              <w:rPr>
                <w:rFonts w:ascii="標楷體" w:eastAsia="標楷體" w:hAnsi="標楷體" w:cs="細明體"/>
                <w:kern w:val="0"/>
              </w:rPr>
              <w:t>CdPerformance</w:t>
            </w:r>
            <w:r>
              <w:rPr>
                <w:rFonts w:ascii="標楷體" w:eastAsia="標楷體" w:hAnsi="標楷體" w:cs="細明體" w:hint="eastAsia"/>
                <w:kern w:val="0"/>
              </w:rPr>
              <w:t>.</w:t>
            </w:r>
            <w:r w:rsidRPr="007527DD">
              <w:rPr>
                <w:rFonts w:ascii="標楷體" w:eastAsia="標楷體" w:hAnsi="標楷體"/>
              </w:rPr>
              <w:t>UnitAmtCond</w:t>
            </w:r>
          </w:p>
        </w:tc>
      </w:tr>
      <w:tr w:rsidR="007F1DA5" w:rsidRPr="00847BB7" w14:paraId="6D78503C" w14:textId="77777777" w:rsidTr="00983821">
        <w:trPr>
          <w:trHeight w:val="291"/>
          <w:jc w:val="center"/>
        </w:trPr>
        <w:tc>
          <w:tcPr>
            <w:tcW w:w="456" w:type="dxa"/>
          </w:tcPr>
          <w:p w14:paraId="565A05A3" w14:textId="47D6CD36" w:rsidR="007F1DA5" w:rsidRPr="00847BB7" w:rsidRDefault="007F1DA5" w:rsidP="007F1DA5">
            <w:pPr>
              <w:rPr>
                <w:rFonts w:ascii="標楷體" w:eastAsia="標楷體" w:hAnsi="標楷體"/>
              </w:rPr>
            </w:pPr>
            <w:r>
              <w:rPr>
                <w:rFonts w:ascii="標楷體" w:eastAsia="標楷體" w:hAnsi="標楷體" w:hint="eastAsia"/>
              </w:rPr>
              <w:t>6</w:t>
            </w:r>
          </w:p>
        </w:tc>
        <w:tc>
          <w:tcPr>
            <w:tcW w:w="1920" w:type="dxa"/>
          </w:tcPr>
          <w:p w14:paraId="56970F49" w14:textId="2D2B0E0B" w:rsidR="007F1DA5" w:rsidRPr="00847BB7" w:rsidRDefault="007F1DA5" w:rsidP="007F1DA5">
            <w:pPr>
              <w:rPr>
                <w:rFonts w:ascii="標楷體" w:eastAsia="標楷體" w:hAnsi="標楷體"/>
              </w:rPr>
            </w:pPr>
            <w:r w:rsidRPr="00DE4274">
              <w:rPr>
                <w:rFonts w:ascii="標楷體" w:eastAsia="標楷體" w:hAnsi="標楷體" w:hint="eastAsia"/>
              </w:rPr>
              <w:t>介紹單位_</w:t>
            </w:r>
            <w:r w:rsidRPr="00866E48">
              <w:rPr>
                <w:rFonts w:ascii="標楷體" w:eastAsia="標楷體" w:hAnsi="標楷體" w:hint="eastAsia"/>
                <w:color w:val="000000"/>
                <w:spacing w:val="6"/>
              </w:rPr>
              <w:t>撥款業績比例</w:t>
            </w:r>
          </w:p>
        </w:tc>
        <w:tc>
          <w:tcPr>
            <w:tcW w:w="1560" w:type="dxa"/>
          </w:tcPr>
          <w:p w14:paraId="7C3251E3" w14:textId="39266CFE" w:rsidR="007F1DA5" w:rsidRPr="00847BB7" w:rsidRDefault="007F1DA5" w:rsidP="007F1DA5">
            <w:pPr>
              <w:rPr>
                <w:rFonts w:ascii="標楷體" w:eastAsia="標楷體" w:hAnsi="標楷體"/>
              </w:rPr>
            </w:pPr>
            <w:r>
              <w:rPr>
                <w:rFonts w:ascii="標楷體" w:eastAsia="標楷體" w:hAnsi="標楷體" w:hint="eastAsia"/>
              </w:rPr>
              <w:t>9(3</w:t>
            </w:r>
            <w:r w:rsidR="003355BF">
              <w:rPr>
                <w:rFonts w:ascii="標楷體" w:eastAsia="標楷體" w:hAnsi="標楷體" w:hint="eastAsia"/>
              </w:rPr>
              <w:t>.6)</w:t>
            </w:r>
          </w:p>
        </w:tc>
        <w:tc>
          <w:tcPr>
            <w:tcW w:w="585" w:type="dxa"/>
          </w:tcPr>
          <w:p w14:paraId="317C60A9" w14:textId="77777777" w:rsidR="007F1DA5" w:rsidRPr="00847BB7" w:rsidRDefault="007F1DA5" w:rsidP="007F1DA5">
            <w:pPr>
              <w:rPr>
                <w:rFonts w:ascii="標楷體" w:eastAsia="標楷體" w:hAnsi="標楷體"/>
              </w:rPr>
            </w:pPr>
          </w:p>
        </w:tc>
        <w:tc>
          <w:tcPr>
            <w:tcW w:w="1417" w:type="dxa"/>
          </w:tcPr>
          <w:p w14:paraId="0B94FC27" w14:textId="77777777" w:rsidR="007F1DA5" w:rsidRPr="00847BB7" w:rsidRDefault="007F1DA5" w:rsidP="007F1DA5">
            <w:pPr>
              <w:rPr>
                <w:rFonts w:ascii="標楷體" w:eastAsia="標楷體" w:hAnsi="標楷體"/>
                <w:lang w:eastAsia="zh-HK"/>
              </w:rPr>
            </w:pPr>
          </w:p>
        </w:tc>
        <w:tc>
          <w:tcPr>
            <w:tcW w:w="567" w:type="dxa"/>
          </w:tcPr>
          <w:p w14:paraId="6D9A25F4" w14:textId="3A5F55FB" w:rsidR="007F1DA5" w:rsidRPr="00847BB7" w:rsidRDefault="007F1DA5" w:rsidP="007F1DA5">
            <w:pPr>
              <w:rPr>
                <w:rFonts w:ascii="標楷體" w:eastAsia="標楷體" w:hAnsi="標楷體"/>
              </w:rPr>
            </w:pPr>
          </w:p>
        </w:tc>
        <w:tc>
          <w:tcPr>
            <w:tcW w:w="426" w:type="dxa"/>
          </w:tcPr>
          <w:p w14:paraId="4DAEEDE9" w14:textId="486664CD" w:rsidR="007F1DA5" w:rsidRPr="00847BB7" w:rsidRDefault="007F1DA5" w:rsidP="007F1DA5">
            <w:pPr>
              <w:jc w:val="center"/>
              <w:rPr>
                <w:rFonts w:ascii="標楷體" w:eastAsia="標楷體" w:hAnsi="標楷體"/>
              </w:rPr>
            </w:pPr>
            <w:r>
              <w:rPr>
                <w:rFonts w:ascii="標楷體" w:eastAsia="標楷體" w:hAnsi="標楷體" w:hint="eastAsia"/>
              </w:rPr>
              <w:t>W</w:t>
            </w:r>
          </w:p>
        </w:tc>
        <w:tc>
          <w:tcPr>
            <w:tcW w:w="3969" w:type="dxa"/>
          </w:tcPr>
          <w:p w14:paraId="1B35F23A" w14:textId="77777777" w:rsidR="007F1DA5" w:rsidRDefault="007F1DA5" w:rsidP="007F1DA5">
            <w:pPr>
              <w:rPr>
                <w:rFonts w:ascii="標楷體" w:eastAsia="標楷體" w:hAnsi="標楷體"/>
              </w:rPr>
            </w:pPr>
            <w:r>
              <w:rPr>
                <w:rFonts w:ascii="標楷體" w:eastAsia="標楷體" w:hAnsi="標楷體" w:hint="eastAsia"/>
              </w:rPr>
              <w:t>1</w:t>
            </w:r>
            <w:r>
              <w:rPr>
                <w:rFonts w:ascii="標楷體" w:eastAsia="標楷體" w:hAnsi="標楷體"/>
              </w:rPr>
              <w:t>.</w:t>
            </w:r>
            <w:r w:rsidRPr="00A01A6B">
              <w:rPr>
                <w:rFonts w:ascii="標楷體" w:eastAsia="標楷體" w:hAnsi="標楷體" w:hint="eastAsia"/>
                <w:color w:val="000000" w:themeColor="text1"/>
              </w:rPr>
              <w:t>「新增</w:t>
            </w:r>
            <w:r>
              <w:rPr>
                <w:rFonts w:ascii="標楷體" w:eastAsia="標楷體" w:hAnsi="標楷體" w:hint="eastAsia"/>
                <w:color w:val="000000" w:themeColor="text1"/>
              </w:rPr>
              <w:t>」</w:t>
            </w:r>
            <w:r w:rsidRPr="00A01A6B">
              <w:rPr>
                <w:rFonts w:ascii="標楷體" w:eastAsia="標楷體" w:hAnsi="標楷體" w:hint="eastAsia"/>
                <w:color w:val="000000" w:themeColor="text1"/>
              </w:rPr>
              <w:t>時,</w:t>
            </w:r>
            <w:r>
              <w:rPr>
                <w:rFonts w:ascii="標楷體" w:eastAsia="標楷體" w:hAnsi="標楷體" w:hint="eastAsia"/>
              </w:rPr>
              <w:t>可不輸入</w:t>
            </w:r>
          </w:p>
          <w:p w14:paraId="32EA9C3B" w14:textId="7F9A682B" w:rsidR="007F1DA5" w:rsidRPr="000267BA" w:rsidRDefault="007F1DA5" w:rsidP="007F1DA5">
            <w:pPr>
              <w:rPr>
                <w:rFonts w:ascii="標楷體" w:eastAsia="標楷體" w:hAnsi="標楷體"/>
              </w:rPr>
            </w:pPr>
            <w:r>
              <w:rPr>
                <w:rFonts w:ascii="標楷體" w:eastAsia="標楷體" w:hAnsi="標楷體" w:hint="eastAsia"/>
              </w:rPr>
              <w:t>2.</w:t>
            </w:r>
            <w:r w:rsidRPr="009C1A83">
              <w:rPr>
                <w:rFonts w:ascii="標楷體" w:eastAsia="標楷體" w:hAnsi="標楷體" w:cs="細明體"/>
                <w:kern w:val="0"/>
              </w:rPr>
              <w:t>CdPerformance</w:t>
            </w:r>
            <w:r>
              <w:rPr>
                <w:rFonts w:ascii="標楷體" w:eastAsia="標楷體" w:hAnsi="標楷體" w:cs="細明體" w:hint="eastAsia"/>
                <w:kern w:val="0"/>
              </w:rPr>
              <w:t>.</w:t>
            </w:r>
            <w:r w:rsidRPr="007527DD">
              <w:rPr>
                <w:rFonts w:ascii="標楷體" w:eastAsia="標楷體" w:hAnsi="標楷體"/>
              </w:rPr>
              <w:t>UnitPercent</w:t>
            </w:r>
          </w:p>
        </w:tc>
      </w:tr>
      <w:tr w:rsidR="007F1DA5" w:rsidRPr="00847BB7" w14:paraId="32A43720" w14:textId="77777777" w:rsidTr="00983821">
        <w:trPr>
          <w:trHeight w:val="291"/>
          <w:jc w:val="center"/>
        </w:trPr>
        <w:tc>
          <w:tcPr>
            <w:tcW w:w="456" w:type="dxa"/>
          </w:tcPr>
          <w:p w14:paraId="0F832BFC" w14:textId="77777777" w:rsidR="007F1DA5" w:rsidRDefault="007F1DA5" w:rsidP="007F1DA5">
            <w:pPr>
              <w:rPr>
                <w:rFonts w:ascii="標楷體" w:eastAsia="標楷體" w:hAnsi="標楷體"/>
              </w:rPr>
            </w:pPr>
          </w:p>
        </w:tc>
        <w:tc>
          <w:tcPr>
            <w:tcW w:w="1920" w:type="dxa"/>
          </w:tcPr>
          <w:p w14:paraId="363B0B16" w14:textId="27002D3C" w:rsidR="007F1DA5" w:rsidRPr="00DE4274" w:rsidRDefault="007F1DA5" w:rsidP="007F1DA5">
            <w:pPr>
              <w:rPr>
                <w:rFonts w:ascii="標楷體" w:eastAsia="標楷體" w:hAnsi="標楷體"/>
              </w:rPr>
            </w:pPr>
            <w:r w:rsidRPr="00986A68">
              <w:rPr>
                <w:rFonts w:ascii="標楷體" w:eastAsia="標楷體" w:hAnsi="標楷體" w:hint="eastAsia"/>
                <w:color w:val="FF0000"/>
              </w:rPr>
              <w:t>[介紹人]按鈕</w:t>
            </w:r>
          </w:p>
        </w:tc>
        <w:tc>
          <w:tcPr>
            <w:tcW w:w="1560" w:type="dxa"/>
          </w:tcPr>
          <w:p w14:paraId="122508BC" w14:textId="77777777" w:rsidR="007F1DA5" w:rsidRDefault="007F1DA5" w:rsidP="007F1DA5">
            <w:pPr>
              <w:rPr>
                <w:rFonts w:ascii="標楷體" w:eastAsia="標楷體" w:hAnsi="標楷體"/>
              </w:rPr>
            </w:pPr>
          </w:p>
        </w:tc>
        <w:tc>
          <w:tcPr>
            <w:tcW w:w="585" w:type="dxa"/>
          </w:tcPr>
          <w:p w14:paraId="31CCE18D" w14:textId="77777777" w:rsidR="007F1DA5" w:rsidRPr="00847BB7" w:rsidRDefault="007F1DA5" w:rsidP="007F1DA5">
            <w:pPr>
              <w:rPr>
                <w:rFonts w:ascii="標楷體" w:eastAsia="標楷體" w:hAnsi="標楷體"/>
              </w:rPr>
            </w:pPr>
          </w:p>
        </w:tc>
        <w:tc>
          <w:tcPr>
            <w:tcW w:w="1417" w:type="dxa"/>
          </w:tcPr>
          <w:p w14:paraId="1BF59C1E" w14:textId="77777777" w:rsidR="007F1DA5" w:rsidRPr="00847BB7" w:rsidRDefault="007F1DA5" w:rsidP="007F1DA5">
            <w:pPr>
              <w:rPr>
                <w:rFonts w:ascii="標楷體" w:eastAsia="標楷體" w:hAnsi="標楷體"/>
                <w:lang w:eastAsia="zh-HK"/>
              </w:rPr>
            </w:pPr>
          </w:p>
        </w:tc>
        <w:tc>
          <w:tcPr>
            <w:tcW w:w="567" w:type="dxa"/>
          </w:tcPr>
          <w:p w14:paraId="3872DFB9" w14:textId="77777777" w:rsidR="007F1DA5" w:rsidRPr="00847BB7" w:rsidRDefault="007F1DA5" w:rsidP="007F1DA5">
            <w:pPr>
              <w:rPr>
                <w:rFonts w:ascii="標楷體" w:eastAsia="標楷體" w:hAnsi="標楷體"/>
              </w:rPr>
            </w:pPr>
          </w:p>
        </w:tc>
        <w:tc>
          <w:tcPr>
            <w:tcW w:w="426" w:type="dxa"/>
          </w:tcPr>
          <w:p w14:paraId="29FD9838" w14:textId="77777777" w:rsidR="007F1DA5" w:rsidRDefault="007F1DA5" w:rsidP="007F1DA5">
            <w:pPr>
              <w:jc w:val="center"/>
              <w:rPr>
                <w:rFonts w:ascii="標楷體" w:eastAsia="標楷體" w:hAnsi="標楷體"/>
              </w:rPr>
            </w:pPr>
          </w:p>
        </w:tc>
        <w:tc>
          <w:tcPr>
            <w:tcW w:w="3969" w:type="dxa"/>
          </w:tcPr>
          <w:p w14:paraId="00C57849" w14:textId="02A37A57" w:rsidR="007F1DA5" w:rsidRDefault="007F1DA5" w:rsidP="007F1DA5">
            <w:pPr>
              <w:rPr>
                <w:rFonts w:ascii="標楷體" w:eastAsia="標楷體" w:hAnsi="標楷體"/>
              </w:rPr>
            </w:pPr>
            <w:r>
              <w:rPr>
                <w:rFonts w:ascii="標楷體" w:eastAsia="標楷體" w:hAnsi="標楷體" w:hint="eastAsia"/>
              </w:rPr>
              <w:t>1.顯示或隱藏介紹人欄位</w:t>
            </w:r>
          </w:p>
        </w:tc>
      </w:tr>
      <w:tr w:rsidR="007F1DA5" w:rsidRPr="00847BB7" w14:paraId="1A83C852" w14:textId="77777777" w:rsidTr="00983821">
        <w:trPr>
          <w:trHeight w:val="291"/>
          <w:jc w:val="center"/>
        </w:trPr>
        <w:tc>
          <w:tcPr>
            <w:tcW w:w="456" w:type="dxa"/>
          </w:tcPr>
          <w:p w14:paraId="2BDC79AA" w14:textId="2ADF6B4B" w:rsidR="007F1DA5" w:rsidRDefault="007F1DA5" w:rsidP="007F1DA5">
            <w:pPr>
              <w:rPr>
                <w:rFonts w:ascii="標楷體" w:eastAsia="標楷體" w:hAnsi="標楷體"/>
              </w:rPr>
            </w:pPr>
            <w:r>
              <w:rPr>
                <w:rFonts w:ascii="標楷體" w:eastAsia="標楷體" w:hAnsi="標楷體" w:hint="eastAsia"/>
              </w:rPr>
              <w:t>7</w:t>
            </w:r>
          </w:p>
        </w:tc>
        <w:tc>
          <w:tcPr>
            <w:tcW w:w="1920" w:type="dxa"/>
          </w:tcPr>
          <w:p w14:paraId="44344886" w14:textId="5CA3C7F2" w:rsidR="007F1DA5" w:rsidRPr="00847BB7" w:rsidRDefault="007F1DA5" w:rsidP="007F1DA5">
            <w:pPr>
              <w:rPr>
                <w:rFonts w:ascii="標楷體" w:eastAsia="標楷體" w:hAnsi="標楷體"/>
              </w:rPr>
            </w:pPr>
            <w:r w:rsidRPr="00DE4274">
              <w:rPr>
                <w:rFonts w:ascii="標楷體" w:eastAsia="標楷體" w:hAnsi="標楷體" w:hint="eastAsia"/>
              </w:rPr>
              <w:t>介紹人_介紹獎金比例</w:t>
            </w:r>
          </w:p>
        </w:tc>
        <w:tc>
          <w:tcPr>
            <w:tcW w:w="1560" w:type="dxa"/>
          </w:tcPr>
          <w:p w14:paraId="24CF0763" w14:textId="5A4D44E4" w:rsidR="007F1DA5" w:rsidRPr="00847BB7" w:rsidRDefault="007F1DA5" w:rsidP="007F1DA5">
            <w:pPr>
              <w:rPr>
                <w:rFonts w:ascii="標楷體" w:eastAsia="標楷體" w:hAnsi="標楷體"/>
              </w:rPr>
            </w:pPr>
            <w:r>
              <w:rPr>
                <w:rFonts w:ascii="標楷體" w:eastAsia="標楷體" w:hAnsi="標楷體" w:hint="eastAsia"/>
              </w:rPr>
              <w:t>9(3</w:t>
            </w:r>
            <w:r w:rsidR="003355BF">
              <w:rPr>
                <w:rFonts w:ascii="標楷體" w:eastAsia="標楷體" w:hAnsi="標楷體" w:hint="eastAsia"/>
              </w:rPr>
              <w:t>.6)</w:t>
            </w:r>
          </w:p>
        </w:tc>
        <w:tc>
          <w:tcPr>
            <w:tcW w:w="585" w:type="dxa"/>
          </w:tcPr>
          <w:p w14:paraId="355B181D" w14:textId="77777777" w:rsidR="007F1DA5" w:rsidRPr="00847BB7" w:rsidRDefault="007F1DA5" w:rsidP="007F1DA5">
            <w:pPr>
              <w:rPr>
                <w:rFonts w:ascii="標楷體" w:eastAsia="標楷體" w:hAnsi="標楷體"/>
              </w:rPr>
            </w:pPr>
          </w:p>
        </w:tc>
        <w:tc>
          <w:tcPr>
            <w:tcW w:w="1417" w:type="dxa"/>
          </w:tcPr>
          <w:p w14:paraId="02B8DE64" w14:textId="77777777" w:rsidR="007F1DA5" w:rsidRPr="00847BB7" w:rsidRDefault="007F1DA5" w:rsidP="007F1DA5">
            <w:pPr>
              <w:rPr>
                <w:rFonts w:ascii="標楷體" w:eastAsia="標楷體" w:hAnsi="標楷體"/>
                <w:lang w:eastAsia="zh-HK"/>
              </w:rPr>
            </w:pPr>
          </w:p>
        </w:tc>
        <w:tc>
          <w:tcPr>
            <w:tcW w:w="567" w:type="dxa"/>
          </w:tcPr>
          <w:p w14:paraId="09384B3E" w14:textId="77777777" w:rsidR="007F1DA5" w:rsidRPr="00847BB7" w:rsidRDefault="007F1DA5" w:rsidP="007F1DA5">
            <w:pPr>
              <w:rPr>
                <w:rFonts w:ascii="標楷體" w:eastAsia="標楷體" w:hAnsi="標楷體"/>
              </w:rPr>
            </w:pPr>
          </w:p>
        </w:tc>
        <w:tc>
          <w:tcPr>
            <w:tcW w:w="426" w:type="dxa"/>
          </w:tcPr>
          <w:p w14:paraId="4FAB43BF" w14:textId="6A8BAF56" w:rsidR="007F1DA5" w:rsidRPr="00847BB7" w:rsidRDefault="007F1DA5" w:rsidP="007F1DA5">
            <w:pPr>
              <w:jc w:val="center"/>
              <w:rPr>
                <w:rFonts w:ascii="標楷體" w:eastAsia="標楷體" w:hAnsi="標楷體"/>
              </w:rPr>
            </w:pPr>
            <w:r>
              <w:rPr>
                <w:rFonts w:ascii="標楷體" w:eastAsia="標楷體" w:hAnsi="標楷體" w:hint="eastAsia"/>
              </w:rPr>
              <w:t>W</w:t>
            </w:r>
          </w:p>
        </w:tc>
        <w:tc>
          <w:tcPr>
            <w:tcW w:w="3969" w:type="dxa"/>
          </w:tcPr>
          <w:p w14:paraId="0BD26D62" w14:textId="77777777" w:rsidR="007F1DA5" w:rsidRDefault="007F1DA5" w:rsidP="007F1DA5">
            <w:pPr>
              <w:rPr>
                <w:rFonts w:ascii="標楷體" w:eastAsia="標楷體" w:hAnsi="標楷體"/>
              </w:rPr>
            </w:pPr>
            <w:r>
              <w:rPr>
                <w:rFonts w:ascii="標楷體" w:eastAsia="標楷體" w:hAnsi="標楷體" w:hint="eastAsia"/>
              </w:rPr>
              <w:t>1</w:t>
            </w:r>
            <w:r>
              <w:rPr>
                <w:rFonts w:ascii="標楷體" w:eastAsia="標楷體" w:hAnsi="標楷體"/>
              </w:rPr>
              <w:t>.</w:t>
            </w:r>
            <w:r w:rsidRPr="00A01A6B">
              <w:rPr>
                <w:rFonts w:ascii="標楷體" w:eastAsia="標楷體" w:hAnsi="標楷體" w:hint="eastAsia"/>
                <w:color w:val="000000" w:themeColor="text1"/>
              </w:rPr>
              <w:t>「新增</w:t>
            </w:r>
            <w:r>
              <w:rPr>
                <w:rFonts w:ascii="標楷體" w:eastAsia="標楷體" w:hAnsi="標楷體" w:hint="eastAsia"/>
                <w:color w:val="000000" w:themeColor="text1"/>
              </w:rPr>
              <w:t>」</w:t>
            </w:r>
            <w:r w:rsidRPr="00A01A6B">
              <w:rPr>
                <w:rFonts w:ascii="標楷體" w:eastAsia="標楷體" w:hAnsi="標楷體" w:hint="eastAsia"/>
                <w:color w:val="000000" w:themeColor="text1"/>
              </w:rPr>
              <w:t>時,</w:t>
            </w:r>
            <w:r>
              <w:rPr>
                <w:rFonts w:ascii="標楷體" w:eastAsia="標楷體" w:hAnsi="標楷體" w:hint="eastAsia"/>
              </w:rPr>
              <w:t>可不輸入</w:t>
            </w:r>
          </w:p>
          <w:p w14:paraId="7852C606" w14:textId="22BAF4BD" w:rsidR="007F1DA5" w:rsidRPr="000267BA" w:rsidRDefault="007F1DA5" w:rsidP="007F1DA5">
            <w:pPr>
              <w:rPr>
                <w:rFonts w:ascii="標楷體" w:eastAsia="標楷體" w:hAnsi="標楷體"/>
              </w:rPr>
            </w:pPr>
            <w:r>
              <w:rPr>
                <w:rFonts w:ascii="標楷體" w:eastAsia="標楷體" w:hAnsi="標楷體" w:hint="eastAsia"/>
              </w:rPr>
              <w:t>2.</w:t>
            </w:r>
            <w:r w:rsidRPr="009C1A83">
              <w:rPr>
                <w:rFonts w:ascii="標楷體" w:eastAsia="標楷體" w:hAnsi="標楷體" w:cs="細明體"/>
                <w:kern w:val="0"/>
              </w:rPr>
              <w:t>CdPerformance</w:t>
            </w:r>
            <w:r>
              <w:rPr>
                <w:rFonts w:ascii="標楷體" w:eastAsia="標楷體" w:hAnsi="標楷體" w:cs="細明體" w:hint="eastAsia"/>
                <w:kern w:val="0"/>
              </w:rPr>
              <w:t>.</w:t>
            </w:r>
            <w:r w:rsidRPr="007527DD">
              <w:rPr>
                <w:rFonts w:ascii="標楷體" w:eastAsia="標楷體" w:hAnsi="標楷體"/>
              </w:rPr>
              <w:t>IntrodPerccent</w:t>
            </w:r>
          </w:p>
        </w:tc>
      </w:tr>
      <w:tr w:rsidR="007F1DA5" w:rsidRPr="00847BB7" w14:paraId="2340BF3A" w14:textId="77777777" w:rsidTr="00983821">
        <w:trPr>
          <w:trHeight w:val="291"/>
          <w:jc w:val="center"/>
        </w:trPr>
        <w:tc>
          <w:tcPr>
            <w:tcW w:w="456" w:type="dxa"/>
          </w:tcPr>
          <w:p w14:paraId="09DC903A" w14:textId="0BEA31AD" w:rsidR="007F1DA5" w:rsidRDefault="007F1DA5" w:rsidP="007F1DA5">
            <w:pPr>
              <w:rPr>
                <w:rFonts w:ascii="標楷體" w:eastAsia="標楷體" w:hAnsi="標楷體"/>
              </w:rPr>
            </w:pPr>
            <w:r>
              <w:rPr>
                <w:rFonts w:ascii="標楷體" w:eastAsia="標楷體" w:hAnsi="標楷體" w:hint="eastAsia"/>
              </w:rPr>
              <w:t>8</w:t>
            </w:r>
          </w:p>
        </w:tc>
        <w:tc>
          <w:tcPr>
            <w:tcW w:w="1920" w:type="dxa"/>
          </w:tcPr>
          <w:p w14:paraId="6D95A82E" w14:textId="794BA99C" w:rsidR="007F1DA5" w:rsidRPr="00847BB7" w:rsidRDefault="007F1DA5" w:rsidP="007F1DA5">
            <w:pPr>
              <w:rPr>
                <w:rFonts w:ascii="標楷體" w:eastAsia="標楷體" w:hAnsi="標楷體"/>
              </w:rPr>
            </w:pPr>
            <w:r w:rsidRPr="00DE4274">
              <w:rPr>
                <w:rFonts w:ascii="標楷體" w:eastAsia="標楷體" w:hAnsi="標楷體" w:hint="eastAsia"/>
              </w:rPr>
              <w:t>介紹人_</w:t>
            </w:r>
            <w:r w:rsidRPr="007527DD">
              <w:rPr>
                <w:rFonts w:ascii="標楷體" w:eastAsia="標楷體" w:hAnsi="標楷體" w:hint="eastAsia"/>
                <w:color w:val="000000"/>
                <w:spacing w:val="6"/>
                <w:shd w:val="clear" w:color="auto" w:fill="FFFFFF"/>
              </w:rPr>
              <w:t>介紹獎金門檻（新增額度）</w:t>
            </w:r>
          </w:p>
        </w:tc>
        <w:tc>
          <w:tcPr>
            <w:tcW w:w="1560" w:type="dxa"/>
          </w:tcPr>
          <w:p w14:paraId="2161E5DF" w14:textId="66B6B34A" w:rsidR="007F1DA5" w:rsidRPr="00847BB7" w:rsidRDefault="007F1DA5" w:rsidP="007F1DA5">
            <w:pPr>
              <w:rPr>
                <w:rFonts w:ascii="標楷體" w:eastAsia="標楷體" w:hAnsi="標楷體"/>
              </w:rPr>
            </w:pPr>
            <w:r>
              <w:rPr>
                <w:rFonts w:ascii="標楷體" w:eastAsia="標楷體" w:hAnsi="標楷體"/>
              </w:rPr>
              <w:t>9(14)</w:t>
            </w:r>
          </w:p>
        </w:tc>
        <w:tc>
          <w:tcPr>
            <w:tcW w:w="585" w:type="dxa"/>
          </w:tcPr>
          <w:p w14:paraId="43BC6AE9" w14:textId="77777777" w:rsidR="007F1DA5" w:rsidRPr="00847BB7" w:rsidRDefault="007F1DA5" w:rsidP="007F1DA5">
            <w:pPr>
              <w:rPr>
                <w:rFonts w:ascii="標楷體" w:eastAsia="標楷體" w:hAnsi="標楷體"/>
              </w:rPr>
            </w:pPr>
          </w:p>
        </w:tc>
        <w:tc>
          <w:tcPr>
            <w:tcW w:w="1417" w:type="dxa"/>
          </w:tcPr>
          <w:p w14:paraId="2E5E50C0" w14:textId="77777777" w:rsidR="007F1DA5" w:rsidRPr="00847BB7" w:rsidRDefault="007F1DA5" w:rsidP="007F1DA5">
            <w:pPr>
              <w:rPr>
                <w:rFonts w:ascii="標楷體" w:eastAsia="標楷體" w:hAnsi="標楷體"/>
                <w:lang w:eastAsia="zh-HK"/>
              </w:rPr>
            </w:pPr>
          </w:p>
        </w:tc>
        <w:tc>
          <w:tcPr>
            <w:tcW w:w="567" w:type="dxa"/>
          </w:tcPr>
          <w:p w14:paraId="734CA300" w14:textId="77777777" w:rsidR="007F1DA5" w:rsidRPr="00847BB7" w:rsidRDefault="007F1DA5" w:rsidP="007F1DA5">
            <w:pPr>
              <w:rPr>
                <w:rFonts w:ascii="標楷體" w:eastAsia="標楷體" w:hAnsi="標楷體"/>
              </w:rPr>
            </w:pPr>
          </w:p>
        </w:tc>
        <w:tc>
          <w:tcPr>
            <w:tcW w:w="426" w:type="dxa"/>
          </w:tcPr>
          <w:p w14:paraId="5E161B41" w14:textId="0A091433" w:rsidR="007F1DA5" w:rsidRPr="00847BB7" w:rsidRDefault="007F1DA5" w:rsidP="007F1DA5">
            <w:pPr>
              <w:jc w:val="center"/>
              <w:rPr>
                <w:rFonts w:ascii="標楷體" w:eastAsia="標楷體" w:hAnsi="標楷體"/>
              </w:rPr>
            </w:pPr>
            <w:r>
              <w:rPr>
                <w:rFonts w:ascii="標楷體" w:eastAsia="標楷體" w:hAnsi="標楷體" w:hint="eastAsia"/>
              </w:rPr>
              <w:t>W</w:t>
            </w:r>
          </w:p>
        </w:tc>
        <w:tc>
          <w:tcPr>
            <w:tcW w:w="3969" w:type="dxa"/>
          </w:tcPr>
          <w:p w14:paraId="195894BD" w14:textId="77777777" w:rsidR="007F1DA5" w:rsidRDefault="007F1DA5" w:rsidP="007F1DA5">
            <w:pPr>
              <w:rPr>
                <w:rFonts w:ascii="標楷體" w:eastAsia="標楷體" w:hAnsi="標楷體"/>
              </w:rPr>
            </w:pPr>
            <w:r>
              <w:rPr>
                <w:rFonts w:ascii="標楷體" w:eastAsia="標楷體" w:hAnsi="標楷體" w:hint="eastAsia"/>
              </w:rPr>
              <w:t>1</w:t>
            </w:r>
            <w:r>
              <w:rPr>
                <w:rFonts w:ascii="標楷體" w:eastAsia="標楷體" w:hAnsi="標楷體"/>
              </w:rPr>
              <w:t>.</w:t>
            </w:r>
            <w:r w:rsidRPr="00A01A6B">
              <w:rPr>
                <w:rFonts w:ascii="標楷體" w:eastAsia="標楷體" w:hAnsi="標楷體" w:hint="eastAsia"/>
                <w:color w:val="000000" w:themeColor="text1"/>
              </w:rPr>
              <w:t>「新增</w:t>
            </w:r>
            <w:r>
              <w:rPr>
                <w:rFonts w:ascii="標楷體" w:eastAsia="標楷體" w:hAnsi="標楷體" w:hint="eastAsia"/>
                <w:color w:val="000000" w:themeColor="text1"/>
              </w:rPr>
              <w:t>」</w:t>
            </w:r>
            <w:r w:rsidRPr="00A01A6B">
              <w:rPr>
                <w:rFonts w:ascii="標楷體" w:eastAsia="標楷體" w:hAnsi="標楷體" w:hint="eastAsia"/>
                <w:color w:val="000000" w:themeColor="text1"/>
              </w:rPr>
              <w:t>時,</w:t>
            </w:r>
            <w:r>
              <w:rPr>
                <w:rFonts w:ascii="標楷體" w:eastAsia="標楷體" w:hAnsi="標楷體" w:hint="eastAsia"/>
              </w:rPr>
              <w:t>可不輸入</w:t>
            </w:r>
          </w:p>
          <w:p w14:paraId="112067F4" w14:textId="764ED094" w:rsidR="007F1DA5" w:rsidRPr="000267BA" w:rsidRDefault="007F1DA5" w:rsidP="007F1DA5">
            <w:pPr>
              <w:rPr>
                <w:rFonts w:ascii="標楷體" w:eastAsia="標楷體" w:hAnsi="標楷體"/>
              </w:rPr>
            </w:pPr>
            <w:r>
              <w:rPr>
                <w:rFonts w:ascii="標楷體" w:eastAsia="標楷體" w:hAnsi="標楷體" w:hint="eastAsia"/>
              </w:rPr>
              <w:t>2.</w:t>
            </w:r>
            <w:r w:rsidRPr="009C1A83">
              <w:rPr>
                <w:rFonts w:ascii="標楷體" w:eastAsia="標楷體" w:hAnsi="標楷體" w:cs="細明體"/>
                <w:kern w:val="0"/>
              </w:rPr>
              <w:t>CdPerformance</w:t>
            </w:r>
            <w:r>
              <w:rPr>
                <w:rFonts w:ascii="標楷體" w:eastAsia="標楷體" w:hAnsi="標楷體" w:cs="細明體" w:hint="eastAsia"/>
                <w:kern w:val="0"/>
              </w:rPr>
              <w:t>.</w:t>
            </w:r>
            <w:r w:rsidRPr="007527DD">
              <w:rPr>
                <w:rFonts w:ascii="標楷體" w:eastAsia="標楷體" w:hAnsi="標楷體"/>
              </w:rPr>
              <w:t>IntrodAmtCond</w:t>
            </w:r>
          </w:p>
        </w:tc>
      </w:tr>
      <w:tr w:rsidR="007F1DA5" w:rsidRPr="00847BB7" w14:paraId="717E3BEC" w14:textId="77777777" w:rsidTr="00983821">
        <w:trPr>
          <w:trHeight w:val="291"/>
          <w:jc w:val="center"/>
        </w:trPr>
        <w:tc>
          <w:tcPr>
            <w:tcW w:w="456" w:type="dxa"/>
          </w:tcPr>
          <w:p w14:paraId="50EE81FE" w14:textId="45880EEB" w:rsidR="007F1DA5" w:rsidRDefault="007F1DA5" w:rsidP="007F1DA5">
            <w:pPr>
              <w:rPr>
                <w:rFonts w:ascii="標楷體" w:eastAsia="標楷體" w:hAnsi="標楷體"/>
              </w:rPr>
            </w:pPr>
            <w:r>
              <w:rPr>
                <w:rFonts w:ascii="標楷體" w:eastAsia="標楷體" w:hAnsi="標楷體" w:hint="eastAsia"/>
              </w:rPr>
              <w:t>9</w:t>
            </w:r>
          </w:p>
        </w:tc>
        <w:tc>
          <w:tcPr>
            <w:tcW w:w="1920" w:type="dxa"/>
          </w:tcPr>
          <w:p w14:paraId="68FDCC35" w14:textId="48A4A744" w:rsidR="007F1DA5" w:rsidRPr="00847BB7" w:rsidRDefault="007F1DA5" w:rsidP="007F1DA5">
            <w:pPr>
              <w:rPr>
                <w:rFonts w:ascii="標楷體" w:eastAsia="標楷體" w:hAnsi="標楷體"/>
              </w:rPr>
            </w:pPr>
            <w:r w:rsidRPr="007527DD">
              <w:rPr>
                <w:rFonts w:ascii="標楷體" w:eastAsia="標楷體" w:hAnsi="標楷體" w:hint="eastAsia"/>
              </w:rPr>
              <w:t>介紹人_</w:t>
            </w:r>
            <w:r w:rsidRPr="007527DD">
              <w:rPr>
                <w:rFonts w:ascii="標楷體" w:eastAsia="標楷體" w:hAnsi="標楷體" w:hint="eastAsia"/>
                <w:color w:val="000000"/>
                <w:spacing w:val="6"/>
                <w:shd w:val="clear" w:color="auto" w:fill="FFFFFF"/>
              </w:rPr>
              <w:t>換算業績率（分母）</w:t>
            </w:r>
          </w:p>
        </w:tc>
        <w:tc>
          <w:tcPr>
            <w:tcW w:w="1560" w:type="dxa"/>
          </w:tcPr>
          <w:p w14:paraId="6B8FEC69" w14:textId="3F12CF0A" w:rsidR="007F1DA5" w:rsidRPr="00847BB7" w:rsidRDefault="007F1DA5" w:rsidP="007F1DA5">
            <w:pPr>
              <w:rPr>
                <w:rFonts w:ascii="標楷體" w:eastAsia="標楷體" w:hAnsi="標楷體"/>
              </w:rPr>
            </w:pPr>
            <w:r>
              <w:rPr>
                <w:rFonts w:ascii="標楷體" w:eastAsia="標楷體" w:hAnsi="標楷體"/>
              </w:rPr>
              <w:t>9(14</w:t>
            </w:r>
            <w:r w:rsidR="003355BF">
              <w:rPr>
                <w:rFonts w:ascii="標楷體" w:eastAsia="標楷體" w:hAnsi="標楷體" w:hint="eastAsia"/>
              </w:rPr>
              <w:t>.2)</w:t>
            </w:r>
          </w:p>
        </w:tc>
        <w:tc>
          <w:tcPr>
            <w:tcW w:w="585" w:type="dxa"/>
          </w:tcPr>
          <w:p w14:paraId="0B6D6C36" w14:textId="77777777" w:rsidR="007F1DA5" w:rsidRPr="00847BB7" w:rsidRDefault="007F1DA5" w:rsidP="007F1DA5">
            <w:pPr>
              <w:rPr>
                <w:rFonts w:ascii="標楷體" w:eastAsia="標楷體" w:hAnsi="標楷體"/>
              </w:rPr>
            </w:pPr>
          </w:p>
        </w:tc>
        <w:tc>
          <w:tcPr>
            <w:tcW w:w="1417" w:type="dxa"/>
          </w:tcPr>
          <w:p w14:paraId="7FDD1507" w14:textId="77777777" w:rsidR="007F1DA5" w:rsidRPr="00847BB7" w:rsidRDefault="007F1DA5" w:rsidP="007F1DA5">
            <w:pPr>
              <w:rPr>
                <w:rFonts w:ascii="標楷體" w:eastAsia="標楷體" w:hAnsi="標楷體"/>
                <w:lang w:eastAsia="zh-HK"/>
              </w:rPr>
            </w:pPr>
          </w:p>
        </w:tc>
        <w:tc>
          <w:tcPr>
            <w:tcW w:w="567" w:type="dxa"/>
          </w:tcPr>
          <w:p w14:paraId="5F7C9D56" w14:textId="77777777" w:rsidR="007F1DA5" w:rsidRPr="00847BB7" w:rsidRDefault="007F1DA5" w:rsidP="007F1DA5">
            <w:pPr>
              <w:rPr>
                <w:rFonts w:ascii="標楷體" w:eastAsia="標楷體" w:hAnsi="標楷體"/>
              </w:rPr>
            </w:pPr>
          </w:p>
        </w:tc>
        <w:tc>
          <w:tcPr>
            <w:tcW w:w="426" w:type="dxa"/>
          </w:tcPr>
          <w:p w14:paraId="4AACC661" w14:textId="0E1E77BA" w:rsidR="007F1DA5" w:rsidRPr="00847BB7" w:rsidRDefault="007F1DA5" w:rsidP="007F1DA5">
            <w:pPr>
              <w:jc w:val="center"/>
              <w:rPr>
                <w:rFonts w:ascii="標楷體" w:eastAsia="標楷體" w:hAnsi="標楷體"/>
              </w:rPr>
            </w:pPr>
            <w:r>
              <w:rPr>
                <w:rFonts w:ascii="標楷體" w:eastAsia="標楷體" w:hAnsi="標楷體" w:hint="eastAsia"/>
              </w:rPr>
              <w:t>W</w:t>
            </w:r>
          </w:p>
        </w:tc>
        <w:tc>
          <w:tcPr>
            <w:tcW w:w="3969" w:type="dxa"/>
          </w:tcPr>
          <w:p w14:paraId="41E3C428" w14:textId="77777777" w:rsidR="007F1DA5" w:rsidRDefault="007F1DA5" w:rsidP="007F1DA5">
            <w:pPr>
              <w:rPr>
                <w:rFonts w:ascii="標楷體" w:eastAsia="標楷體" w:hAnsi="標楷體"/>
              </w:rPr>
            </w:pPr>
            <w:r>
              <w:rPr>
                <w:rFonts w:ascii="標楷體" w:eastAsia="標楷體" w:hAnsi="標楷體" w:hint="eastAsia"/>
              </w:rPr>
              <w:t>1</w:t>
            </w:r>
            <w:r>
              <w:rPr>
                <w:rFonts w:ascii="標楷體" w:eastAsia="標楷體" w:hAnsi="標楷體"/>
              </w:rPr>
              <w:t>.</w:t>
            </w:r>
            <w:r w:rsidRPr="00A01A6B">
              <w:rPr>
                <w:rFonts w:ascii="標楷體" w:eastAsia="標楷體" w:hAnsi="標楷體" w:hint="eastAsia"/>
                <w:color w:val="000000" w:themeColor="text1"/>
              </w:rPr>
              <w:t>「新增</w:t>
            </w:r>
            <w:r>
              <w:rPr>
                <w:rFonts w:ascii="標楷體" w:eastAsia="標楷體" w:hAnsi="標楷體" w:hint="eastAsia"/>
                <w:color w:val="000000" w:themeColor="text1"/>
              </w:rPr>
              <w:t>」</w:t>
            </w:r>
            <w:r w:rsidRPr="00A01A6B">
              <w:rPr>
                <w:rFonts w:ascii="標楷體" w:eastAsia="標楷體" w:hAnsi="標楷體" w:hint="eastAsia"/>
                <w:color w:val="000000" w:themeColor="text1"/>
              </w:rPr>
              <w:t>時,</w:t>
            </w:r>
            <w:r>
              <w:rPr>
                <w:rFonts w:ascii="標楷體" w:eastAsia="標楷體" w:hAnsi="標楷體" w:hint="eastAsia"/>
              </w:rPr>
              <w:t>可不輸入</w:t>
            </w:r>
          </w:p>
          <w:p w14:paraId="614364C8" w14:textId="59E9051A" w:rsidR="007F1DA5" w:rsidRPr="000267BA" w:rsidRDefault="007F1DA5" w:rsidP="007F1DA5">
            <w:pPr>
              <w:rPr>
                <w:rFonts w:ascii="標楷體" w:eastAsia="標楷體" w:hAnsi="標楷體"/>
              </w:rPr>
            </w:pPr>
            <w:r>
              <w:rPr>
                <w:rFonts w:ascii="標楷體" w:eastAsia="標楷體" w:hAnsi="標楷體" w:hint="eastAsia"/>
              </w:rPr>
              <w:t>2.</w:t>
            </w:r>
            <w:r w:rsidRPr="009C1A83">
              <w:rPr>
                <w:rFonts w:ascii="標楷體" w:eastAsia="標楷體" w:hAnsi="標楷體" w:cs="細明體"/>
                <w:kern w:val="0"/>
              </w:rPr>
              <w:t>CdPerformance</w:t>
            </w:r>
            <w:r>
              <w:rPr>
                <w:rFonts w:ascii="標楷體" w:eastAsia="標楷體" w:hAnsi="標楷體" w:cs="細明體" w:hint="eastAsia"/>
                <w:kern w:val="0"/>
              </w:rPr>
              <w:t>.</w:t>
            </w:r>
            <w:r w:rsidRPr="007527DD">
              <w:rPr>
                <w:rFonts w:ascii="標楷體" w:eastAsia="標楷體" w:hAnsi="標楷體"/>
              </w:rPr>
              <w:t>IntrodPfEqBase</w:t>
            </w:r>
          </w:p>
        </w:tc>
      </w:tr>
      <w:tr w:rsidR="007F1DA5" w:rsidRPr="00847BB7" w14:paraId="188271E8" w14:textId="77777777" w:rsidTr="00983821">
        <w:trPr>
          <w:trHeight w:val="291"/>
          <w:jc w:val="center"/>
        </w:trPr>
        <w:tc>
          <w:tcPr>
            <w:tcW w:w="456" w:type="dxa"/>
          </w:tcPr>
          <w:p w14:paraId="0BF72237" w14:textId="6ED5D38A" w:rsidR="007F1DA5" w:rsidRDefault="007F1DA5" w:rsidP="007F1DA5">
            <w:pPr>
              <w:rPr>
                <w:rFonts w:ascii="標楷體" w:eastAsia="標楷體" w:hAnsi="標楷體"/>
              </w:rPr>
            </w:pPr>
            <w:r>
              <w:rPr>
                <w:rFonts w:ascii="標楷體" w:eastAsia="標楷體" w:hAnsi="標楷體" w:hint="eastAsia"/>
              </w:rPr>
              <w:t>10</w:t>
            </w:r>
          </w:p>
        </w:tc>
        <w:tc>
          <w:tcPr>
            <w:tcW w:w="1920" w:type="dxa"/>
          </w:tcPr>
          <w:p w14:paraId="22E84829" w14:textId="5B7596BA" w:rsidR="007F1DA5" w:rsidRPr="00847BB7" w:rsidRDefault="007F1DA5" w:rsidP="007F1DA5">
            <w:pPr>
              <w:rPr>
                <w:rFonts w:ascii="標楷體" w:eastAsia="標楷體" w:hAnsi="標楷體"/>
              </w:rPr>
            </w:pPr>
            <w:r w:rsidRPr="007527DD">
              <w:rPr>
                <w:rFonts w:ascii="標楷體" w:eastAsia="標楷體" w:hAnsi="標楷體" w:hint="eastAsia"/>
              </w:rPr>
              <w:t>介紹人_</w:t>
            </w:r>
            <w:r w:rsidRPr="007527DD">
              <w:rPr>
                <w:rFonts w:ascii="標楷體" w:eastAsia="標楷體" w:hAnsi="標楷體" w:hint="eastAsia"/>
                <w:color w:val="000000"/>
                <w:spacing w:val="6"/>
                <w:shd w:val="clear" w:color="auto" w:fill="FFFFFF"/>
              </w:rPr>
              <w:t>換算業績率（分子）</w:t>
            </w:r>
          </w:p>
        </w:tc>
        <w:tc>
          <w:tcPr>
            <w:tcW w:w="1560" w:type="dxa"/>
          </w:tcPr>
          <w:p w14:paraId="44251EDE" w14:textId="53757D42" w:rsidR="007F1DA5" w:rsidRPr="00847BB7" w:rsidRDefault="007F1DA5" w:rsidP="007F1DA5">
            <w:pPr>
              <w:rPr>
                <w:rFonts w:ascii="標楷體" w:eastAsia="標楷體" w:hAnsi="標楷體"/>
              </w:rPr>
            </w:pPr>
            <w:r>
              <w:rPr>
                <w:rFonts w:ascii="標楷體" w:eastAsia="標楷體" w:hAnsi="標楷體"/>
              </w:rPr>
              <w:t>9(14</w:t>
            </w:r>
            <w:r w:rsidR="003355BF">
              <w:rPr>
                <w:rFonts w:ascii="標楷體" w:eastAsia="標楷體" w:hAnsi="標楷體" w:hint="eastAsia"/>
              </w:rPr>
              <w:t>.</w:t>
            </w:r>
            <w:r w:rsidR="003355BF">
              <w:rPr>
                <w:rFonts w:ascii="標楷體" w:eastAsia="標楷體" w:hAnsi="標楷體"/>
              </w:rPr>
              <w:t>2)</w:t>
            </w:r>
          </w:p>
        </w:tc>
        <w:tc>
          <w:tcPr>
            <w:tcW w:w="585" w:type="dxa"/>
          </w:tcPr>
          <w:p w14:paraId="5F1DF98C" w14:textId="77777777" w:rsidR="007F1DA5" w:rsidRPr="00847BB7" w:rsidRDefault="007F1DA5" w:rsidP="007F1DA5">
            <w:pPr>
              <w:rPr>
                <w:rFonts w:ascii="標楷體" w:eastAsia="標楷體" w:hAnsi="標楷體"/>
              </w:rPr>
            </w:pPr>
          </w:p>
        </w:tc>
        <w:tc>
          <w:tcPr>
            <w:tcW w:w="1417" w:type="dxa"/>
          </w:tcPr>
          <w:p w14:paraId="1BFB53F7" w14:textId="77777777" w:rsidR="007F1DA5" w:rsidRPr="00847BB7" w:rsidRDefault="007F1DA5" w:rsidP="007F1DA5">
            <w:pPr>
              <w:rPr>
                <w:rFonts w:ascii="標楷體" w:eastAsia="標楷體" w:hAnsi="標楷體"/>
                <w:lang w:eastAsia="zh-HK"/>
              </w:rPr>
            </w:pPr>
          </w:p>
        </w:tc>
        <w:tc>
          <w:tcPr>
            <w:tcW w:w="567" w:type="dxa"/>
          </w:tcPr>
          <w:p w14:paraId="13D0F7FC" w14:textId="77777777" w:rsidR="007F1DA5" w:rsidRPr="00847BB7" w:rsidRDefault="007F1DA5" w:rsidP="007F1DA5">
            <w:pPr>
              <w:rPr>
                <w:rFonts w:ascii="標楷體" w:eastAsia="標楷體" w:hAnsi="標楷體"/>
              </w:rPr>
            </w:pPr>
          </w:p>
        </w:tc>
        <w:tc>
          <w:tcPr>
            <w:tcW w:w="426" w:type="dxa"/>
          </w:tcPr>
          <w:p w14:paraId="52C63C70" w14:textId="0FC74DCA" w:rsidR="007F1DA5" w:rsidRPr="00847BB7" w:rsidRDefault="007F1DA5" w:rsidP="007F1DA5">
            <w:pPr>
              <w:jc w:val="center"/>
              <w:rPr>
                <w:rFonts w:ascii="標楷體" w:eastAsia="標楷體" w:hAnsi="標楷體"/>
              </w:rPr>
            </w:pPr>
            <w:r>
              <w:rPr>
                <w:rFonts w:ascii="標楷體" w:eastAsia="標楷體" w:hAnsi="標楷體" w:hint="eastAsia"/>
              </w:rPr>
              <w:t>W</w:t>
            </w:r>
          </w:p>
        </w:tc>
        <w:tc>
          <w:tcPr>
            <w:tcW w:w="3969" w:type="dxa"/>
          </w:tcPr>
          <w:p w14:paraId="6C000676" w14:textId="77777777" w:rsidR="007F1DA5" w:rsidRDefault="007F1DA5" w:rsidP="007F1DA5">
            <w:pPr>
              <w:rPr>
                <w:rFonts w:ascii="標楷體" w:eastAsia="標楷體" w:hAnsi="標楷體"/>
              </w:rPr>
            </w:pPr>
            <w:r>
              <w:rPr>
                <w:rFonts w:ascii="標楷體" w:eastAsia="標楷體" w:hAnsi="標楷體" w:hint="eastAsia"/>
              </w:rPr>
              <w:t>1</w:t>
            </w:r>
            <w:r>
              <w:rPr>
                <w:rFonts w:ascii="標楷體" w:eastAsia="標楷體" w:hAnsi="標楷體"/>
              </w:rPr>
              <w:t>.</w:t>
            </w:r>
            <w:r w:rsidRPr="00A01A6B">
              <w:rPr>
                <w:rFonts w:ascii="標楷體" w:eastAsia="標楷體" w:hAnsi="標楷體" w:hint="eastAsia"/>
                <w:color w:val="000000" w:themeColor="text1"/>
              </w:rPr>
              <w:t>「新增</w:t>
            </w:r>
            <w:r>
              <w:rPr>
                <w:rFonts w:ascii="標楷體" w:eastAsia="標楷體" w:hAnsi="標楷體" w:hint="eastAsia"/>
                <w:color w:val="000000" w:themeColor="text1"/>
              </w:rPr>
              <w:t>」</w:t>
            </w:r>
            <w:r w:rsidRPr="00A01A6B">
              <w:rPr>
                <w:rFonts w:ascii="標楷體" w:eastAsia="標楷體" w:hAnsi="標楷體" w:hint="eastAsia"/>
                <w:color w:val="000000" w:themeColor="text1"/>
              </w:rPr>
              <w:t>時,</w:t>
            </w:r>
            <w:r>
              <w:rPr>
                <w:rFonts w:ascii="標楷體" w:eastAsia="標楷體" w:hAnsi="標楷體" w:hint="eastAsia"/>
              </w:rPr>
              <w:t>可不輸入</w:t>
            </w:r>
          </w:p>
          <w:p w14:paraId="7715C062" w14:textId="5804D307" w:rsidR="007F1DA5" w:rsidRPr="000267BA" w:rsidRDefault="007F1DA5" w:rsidP="007F1DA5">
            <w:pPr>
              <w:rPr>
                <w:rFonts w:ascii="標楷體" w:eastAsia="標楷體" w:hAnsi="標楷體"/>
              </w:rPr>
            </w:pPr>
            <w:r>
              <w:rPr>
                <w:rFonts w:ascii="標楷體" w:eastAsia="標楷體" w:hAnsi="標楷體" w:hint="eastAsia"/>
              </w:rPr>
              <w:t>2.</w:t>
            </w:r>
            <w:r w:rsidRPr="009C1A83">
              <w:rPr>
                <w:rFonts w:ascii="標楷體" w:eastAsia="標楷體" w:hAnsi="標楷體" w:cs="細明體"/>
                <w:kern w:val="0"/>
              </w:rPr>
              <w:t>CdPerformance</w:t>
            </w:r>
            <w:r>
              <w:rPr>
                <w:rFonts w:ascii="標楷體" w:eastAsia="標楷體" w:hAnsi="標楷體" w:cs="細明體" w:hint="eastAsia"/>
                <w:kern w:val="0"/>
              </w:rPr>
              <w:t>.</w:t>
            </w:r>
            <w:r w:rsidRPr="007527DD">
              <w:rPr>
                <w:rFonts w:ascii="標楷體" w:eastAsia="標楷體" w:hAnsi="標楷體"/>
              </w:rPr>
              <w:t>IntrodPfEqAmt</w:t>
            </w:r>
          </w:p>
        </w:tc>
      </w:tr>
      <w:tr w:rsidR="007F1DA5" w:rsidRPr="00847BB7" w14:paraId="31771847" w14:textId="77777777" w:rsidTr="00983821">
        <w:trPr>
          <w:trHeight w:val="291"/>
          <w:jc w:val="center"/>
        </w:trPr>
        <w:tc>
          <w:tcPr>
            <w:tcW w:w="456" w:type="dxa"/>
          </w:tcPr>
          <w:p w14:paraId="2EF5294B" w14:textId="0DA1AF90" w:rsidR="007F1DA5" w:rsidRDefault="007F1DA5" w:rsidP="007F1DA5">
            <w:pPr>
              <w:rPr>
                <w:rFonts w:ascii="標楷體" w:eastAsia="標楷體" w:hAnsi="標楷體"/>
              </w:rPr>
            </w:pPr>
            <w:r>
              <w:rPr>
                <w:rFonts w:ascii="標楷體" w:eastAsia="標楷體" w:hAnsi="標楷體" w:hint="eastAsia"/>
              </w:rPr>
              <w:t>11</w:t>
            </w:r>
          </w:p>
        </w:tc>
        <w:tc>
          <w:tcPr>
            <w:tcW w:w="1920" w:type="dxa"/>
          </w:tcPr>
          <w:p w14:paraId="0E3DE0BD" w14:textId="4C209E9D" w:rsidR="007F1DA5" w:rsidRPr="00847BB7" w:rsidRDefault="007F1DA5" w:rsidP="007F1DA5">
            <w:pPr>
              <w:rPr>
                <w:rFonts w:ascii="標楷體" w:eastAsia="標楷體" w:hAnsi="標楷體"/>
              </w:rPr>
            </w:pPr>
            <w:r w:rsidRPr="007527DD">
              <w:rPr>
                <w:rFonts w:ascii="標楷體" w:eastAsia="標楷體" w:hAnsi="標楷體" w:hint="eastAsia"/>
              </w:rPr>
              <w:t>介紹人_</w:t>
            </w:r>
            <w:r w:rsidRPr="007527DD">
              <w:rPr>
                <w:rFonts w:ascii="標楷體" w:eastAsia="標楷體" w:hAnsi="標楷體" w:hint="eastAsia"/>
                <w:color w:val="000000"/>
                <w:spacing w:val="6"/>
              </w:rPr>
              <w:t>業務報酬率（分母）</w:t>
            </w:r>
          </w:p>
        </w:tc>
        <w:tc>
          <w:tcPr>
            <w:tcW w:w="1560" w:type="dxa"/>
          </w:tcPr>
          <w:p w14:paraId="76E378DD" w14:textId="796B9870" w:rsidR="007F1DA5" w:rsidRPr="00847BB7" w:rsidRDefault="007F1DA5" w:rsidP="007F1DA5">
            <w:pPr>
              <w:rPr>
                <w:rFonts w:ascii="標楷體" w:eastAsia="標楷體" w:hAnsi="標楷體"/>
              </w:rPr>
            </w:pPr>
            <w:r>
              <w:rPr>
                <w:rFonts w:ascii="標楷體" w:eastAsia="標楷體" w:hAnsi="標楷體"/>
              </w:rPr>
              <w:t>9(14</w:t>
            </w:r>
            <w:r w:rsidR="003355BF">
              <w:rPr>
                <w:rFonts w:ascii="標楷體" w:eastAsia="標楷體" w:hAnsi="標楷體"/>
              </w:rPr>
              <w:t>.2)</w:t>
            </w:r>
          </w:p>
        </w:tc>
        <w:tc>
          <w:tcPr>
            <w:tcW w:w="585" w:type="dxa"/>
          </w:tcPr>
          <w:p w14:paraId="0FA0BE0F" w14:textId="77777777" w:rsidR="007F1DA5" w:rsidRPr="00847BB7" w:rsidRDefault="007F1DA5" w:rsidP="007F1DA5">
            <w:pPr>
              <w:rPr>
                <w:rFonts w:ascii="標楷體" w:eastAsia="標楷體" w:hAnsi="標楷體"/>
              </w:rPr>
            </w:pPr>
          </w:p>
        </w:tc>
        <w:tc>
          <w:tcPr>
            <w:tcW w:w="1417" w:type="dxa"/>
          </w:tcPr>
          <w:p w14:paraId="24A7FE06" w14:textId="77777777" w:rsidR="007F1DA5" w:rsidRPr="00847BB7" w:rsidRDefault="007F1DA5" w:rsidP="007F1DA5">
            <w:pPr>
              <w:rPr>
                <w:rFonts w:ascii="標楷體" w:eastAsia="標楷體" w:hAnsi="標楷體"/>
                <w:lang w:eastAsia="zh-HK"/>
              </w:rPr>
            </w:pPr>
          </w:p>
        </w:tc>
        <w:tc>
          <w:tcPr>
            <w:tcW w:w="567" w:type="dxa"/>
          </w:tcPr>
          <w:p w14:paraId="5BC8E4F9" w14:textId="77777777" w:rsidR="007F1DA5" w:rsidRPr="00847BB7" w:rsidRDefault="007F1DA5" w:rsidP="007F1DA5">
            <w:pPr>
              <w:rPr>
                <w:rFonts w:ascii="標楷體" w:eastAsia="標楷體" w:hAnsi="標楷體"/>
              </w:rPr>
            </w:pPr>
          </w:p>
        </w:tc>
        <w:tc>
          <w:tcPr>
            <w:tcW w:w="426" w:type="dxa"/>
          </w:tcPr>
          <w:p w14:paraId="45051885" w14:textId="1D260BAD" w:rsidR="007F1DA5" w:rsidRPr="00847BB7" w:rsidRDefault="007F1DA5" w:rsidP="007F1DA5">
            <w:pPr>
              <w:jc w:val="center"/>
              <w:rPr>
                <w:rFonts w:ascii="標楷體" w:eastAsia="標楷體" w:hAnsi="標楷體"/>
              </w:rPr>
            </w:pPr>
            <w:r w:rsidRPr="00FF2206">
              <w:rPr>
                <w:rFonts w:ascii="標楷體" w:eastAsia="標楷體" w:hAnsi="標楷體" w:hint="eastAsia"/>
              </w:rPr>
              <w:t>W</w:t>
            </w:r>
          </w:p>
        </w:tc>
        <w:tc>
          <w:tcPr>
            <w:tcW w:w="3969" w:type="dxa"/>
          </w:tcPr>
          <w:p w14:paraId="579A9D26" w14:textId="77777777" w:rsidR="007F1DA5" w:rsidRDefault="007F1DA5" w:rsidP="007F1DA5">
            <w:pPr>
              <w:rPr>
                <w:rFonts w:ascii="標楷體" w:eastAsia="標楷體" w:hAnsi="標楷體"/>
              </w:rPr>
            </w:pPr>
            <w:r>
              <w:rPr>
                <w:rFonts w:ascii="標楷體" w:eastAsia="標楷體" w:hAnsi="標楷體" w:hint="eastAsia"/>
              </w:rPr>
              <w:t>1</w:t>
            </w:r>
            <w:r>
              <w:rPr>
                <w:rFonts w:ascii="標楷體" w:eastAsia="標楷體" w:hAnsi="標楷體"/>
              </w:rPr>
              <w:t>.</w:t>
            </w:r>
            <w:r w:rsidRPr="00A01A6B">
              <w:rPr>
                <w:rFonts w:ascii="標楷體" w:eastAsia="標楷體" w:hAnsi="標楷體" w:hint="eastAsia"/>
                <w:color w:val="000000" w:themeColor="text1"/>
              </w:rPr>
              <w:t>「新增</w:t>
            </w:r>
            <w:r>
              <w:rPr>
                <w:rFonts w:ascii="標楷體" w:eastAsia="標楷體" w:hAnsi="標楷體" w:hint="eastAsia"/>
                <w:color w:val="000000" w:themeColor="text1"/>
              </w:rPr>
              <w:t>」</w:t>
            </w:r>
            <w:r w:rsidRPr="00A01A6B">
              <w:rPr>
                <w:rFonts w:ascii="標楷體" w:eastAsia="標楷體" w:hAnsi="標楷體" w:hint="eastAsia"/>
                <w:color w:val="000000" w:themeColor="text1"/>
              </w:rPr>
              <w:t>時,</w:t>
            </w:r>
            <w:r>
              <w:rPr>
                <w:rFonts w:ascii="標楷體" w:eastAsia="標楷體" w:hAnsi="標楷體" w:hint="eastAsia"/>
              </w:rPr>
              <w:t>可不輸入</w:t>
            </w:r>
          </w:p>
          <w:p w14:paraId="6F8A8E04" w14:textId="618BA893" w:rsidR="007F1DA5" w:rsidRPr="000267BA" w:rsidRDefault="007F1DA5" w:rsidP="007F1DA5">
            <w:pPr>
              <w:rPr>
                <w:rFonts w:ascii="標楷體" w:eastAsia="標楷體" w:hAnsi="標楷體"/>
              </w:rPr>
            </w:pPr>
            <w:r>
              <w:rPr>
                <w:rFonts w:ascii="標楷體" w:eastAsia="標楷體" w:hAnsi="標楷體" w:hint="eastAsia"/>
              </w:rPr>
              <w:t>2.</w:t>
            </w:r>
            <w:r w:rsidRPr="009C1A83">
              <w:rPr>
                <w:rFonts w:ascii="標楷體" w:eastAsia="標楷體" w:hAnsi="標楷體" w:cs="細明體"/>
                <w:kern w:val="0"/>
              </w:rPr>
              <w:t>CdPerformance</w:t>
            </w:r>
            <w:r>
              <w:rPr>
                <w:rFonts w:ascii="標楷體" w:eastAsia="標楷體" w:hAnsi="標楷體" w:cs="細明體" w:hint="eastAsia"/>
                <w:kern w:val="0"/>
              </w:rPr>
              <w:t>.</w:t>
            </w:r>
            <w:r w:rsidRPr="007527DD">
              <w:rPr>
                <w:rFonts w:ascii="標楷體" w:eastAsia="標楷體" w:hAnsi="標楷體"/>
              </w:rPr>
              <w:t>IntrodRewardBase</w:t>
            </w:r>
          </w:p>
        </w:tc>
      </w:tr>
      <w:tr w:rsidR="007F1DA5" w:rsidRPr="00847BB7" w14:paraId="2045966D" w14:textId="77777777" w:rsidTr="00983821">
        <w:trPr>
          <w:trHeight w:val="291"/>
          <w:jc w:val="center"/>
        </w:trPr>
        <w:tc>
          <w:tcPr>
            <w:tcW w:w="456" w:type="dxa"/>
          </w:tcPr>
          <w:p w14:paraId="6E73F009" w14:textId="296A5377" w:rsidR="007F1DA5" w:rsidRDefault="007F1DA5" w:rsidP="007F1DA5">
            <w:pPr>
              <w:rPr>
                <w:rFonts w:ascii="標楷體" w:eastAsia="標楷體" w:hAnsi="標楷體"/>
              </w:rPr>
            </w:pPr>
            <w:r>
              <w:rPr>
                <w:rFonts w:ascii="標楷體" w:eastAsia="標楷體" w:hAnsi="標楷體" w:hint="eastAsia"/>
              </w:rPr>
              <w:t>12</w:t>
            </w:r>
          </w:p>
        </w:tc>
        <w:tc>
          <w:tcPr>
            <w:tcW w:w="1920" w:type="dxa"/>
          </w:tcPr>
          <w:p w14:paraId="70CC89D8" w14:textId="45CEED36" w:rsidR="007F1DA5" w:rsidRPr="00847BB7" w:rsidRDefault="007F1DA5" w:rsidP="007F1DA5">
            <w:pPr>
              <w:rPr>
                <w:rFonts w:ascii="標楷體" w:eastAsia="標楷體" w:hAnsi="標楷體"/>
              </w:rPr>
            </w:pPr>
            <w:r w:rsidRPr="007527DD">
              <w:rPr>
                <w:rFonts w:ascii="標楷體" w:eastAsia="標楷體" w:hAnsi="標楷體" w:hint="eastAsia"/>
              </w:rPr>
              <w:t>介紹人</w:t>
            </w:r>
            <w:r w:rsidRPr="00891793">
              <w:rPr>
                <w:rFonts w:ascii="標楷體" w:eastAsia="標楷體" w:hAnsi="標楷體" w:hint="eastAsia"/>
              </w:rPr>
              <w:t>_</w:t>
            </w:r>
            <w:r w:rsidRPr="00891793">
              <w:rPr>
                <w:rFonts w:ascii="標楷體" w:eastAsia="標楷體" w:hAnsi="標楷體" w:hint="eastAsia"/>
                <w:color w:val="000000"/>
                <w:spacing w:val="6"/>
              </w:rPr>
              <w:t>業務報酬率（分子）</w:t>
            </w:r>
          </w:p>
        </w:tc>
        <w:tc>
          <w:tcPr>
            <w:tcW w:w="1560" w:type="dxa"/>
          </w:tcPr>
          <w:p w14:paraId="71D117FB" w14:textId="354CB55B" w:rsidR="007F1DA5" w:rsidRPr="00847BB7" w:rsidRDefault="007F1DA5" w:rsidP="007F1DA5">
            <w:pPr>
              <w:rPr>
                <w:rFonts w:ascii="標楷體" w:eastAsia="標楷體" w:hAnsi="標楷體"/>
              </w:rPr>
            </w:pPr>
            <w:r>
              <w:rPr>
                <w:rFonts w:ascii="標楷體" w:eastAsia="標楷體" w:hAnsi="標楷體"/>
              </w:rPr>
              <w:t>9(14</w:t>
            </w:r>
            <w:r w:rsidR="003355BF">
              <w:rPr>
                <w:rFonts w:ascii="標楷體" w:eastAsia="標楷體" w:hAnsi="標楷體"/>
              </w:rPr>
              <w:t>.</w:t>
            </w:r>
            <w:r w:rsidR="003355BF">
              <w:rPr>
                <w:rFonts w:ascii="標楷體" w:eastAsia="標楷體" w:hAnsi="標楷體" w:hint="eastAsia"/>
              </w:rPr>
              <w:t>2)</w:t>
            </w:r>
          </w:p>
        </w:tc>
        <w:tc>
          <w:tcPr>
            <w:tcW w:w="585" w:type="dxa"/>
          </w:tcPr>
          <w:p w14:paraId="7D91E367" w14:textId="77777777" w:rsidR="007F1DA5" w:rsidRPr="00847BB7" w:rsidRDefault="007F1DA5" w:rsidP="007F1DA5">
            <w:pPr>
              <w:rPr>
                <w:rFonts w:ascii="標楷體" w:eastAsia="標楷體" w:hAnsi="標楷體"/>
              </w:rPr>
            </w:pPr>
          </w:p>
        </w:tc>
        <w:tc>
          <w:tcPr>
            <w:tcW w:w="1417" w:type="dxa"/>
          </w:tcPr>
          <w:p w14:paraId="60CDE3EC" w14:textId="77777777" w:rsidR="007F1DA5" w:rsidRPr="00847BB7" w:rsidRDefault="007F1DA5" w:rsidP="007F1DA5">
            <w:pPr>
              <w:rPr>
                <w:rFonts w:ascii="標楷體" w:eastAsia="標楷體" w:hAnsi="標楷體"/>
                <w:lang w:eastAsia="zh-HK"/>
              </w:rPr>
            </w:pPr>
          </w:p>
        </w:tc>
        <w:tc>
          <w:tcPr>
            <w:tcW w:w="567" w:type="dxa"/>
          </w:tcPr>
          <w:p w14:paraId="55ADB82A" w14:textId="77777777" w:rsidR="007F1DA5" w:rsidRPr="00847BB7" w:rsidRDefault="007F1DA5" w:rsidP="007F1DA5">
            <w:pPr>
              <w:rPr>
                <w:rFonts w:ascii="標楷體" w:eastAsia="標楷體" w:hAnsi="標楷體"/>
              </w:rPr>
            </w:pPr>
          </w:p>
        </w:tc>
        <w:tc>
          <w:tcPr>
            <w:tcW w:w="426" w:type="dxa"/>
          </w:tcPr>
          <w:p w14:paraId="047EFE86" w14:textId="775260C1" w:rsidR="007F1DA5" w:rsidRPr="00847BB7" w:rsidRDefault="007F1DA5" w:rsidP="007F1DA5">
            <w:pPr>
              <w:jc w:val="center"/>
              <w:rPr>
                <w:rFonts w:ascii="標楷體" w:eastAsia="標楷體" w:hAnsi="標楷體"/>
              </w:rPr>
            </w:pPr>
            <w:r w:rsidRPr="00FF2206">
              <w:rPr>
                <w:rFonts w:ascii="標楷體" w:eastAsia="標楷體" w:hAnsi="標楷體" w:hint="eastAsia"/>
              </w:rPr>
              <w:t>W</w:t>
            </w:r>
          </w:p>
        </w:tc>
        <w:tc>
          <w:tcPr>
            <w:tcW w:w="3969" w:type="dxa"/>
          </w:tcPr>
          <w:p w14:paraId="2E56D48F" w14:textId="77777777" w:rsidR="007F1DA5" w:rsidRDefault="007F1DA5" w:rsidP="007F1DA5">
            <w:pPr>
              <w:rPr>
                <w:rFonts w:ascii="標楷體" w:eastAsia="標楷體" w:hAnsi="標楷體"/>
              </w:rPr>
            </w:pPr>
            <w:r>
              <w:rPr>
                <w:rFonts w:ascii="標楷體" w:eastAsia="標楷體" w:hAnsi="標楷體" w:hint="eastAsia"/>
              </w:rPr>
              <w:t>1</w:t>
            </w:r>
            <w:r>
              <w:rPr>
                <w:rFonts w:ascii="標楷體" w:eastAsia="標楷體" w:hAnsi="標楷體"/>
              </w:rPr>
              <w:t>.</w:t>
            </w:r>
            <w:r w:rsidRPr="00A01A6B">
              <w:rPr>
                <w:rFonts w:ascii="標楷體" w:eastAsia="標楷體" w:hAnsi="標楷體" w:hint="eastAsia"/>
                <w:color w:val="000000" w:themeColor="text1"/>
              </w:rPr>
              <w:t>「新增</w:t>
            </w:r>
            <w:r>
              <w:rPr>
                <w:rFonts w:ascii="標楷體" w:eastAsia="標楷體" w:hAnsi="標楷體" w:hint="eastAsia"/>
                <w:color w:val="000000" w:themeColor="text1"/>
              </w:rPr>
              <w:t>」</w:t>
            </w:r>
            <w:r w:rsidRPr="00A01A6B">
              <w:rPr>
                <w:rFonts w:ascii="標楷體" w:eastAsia="標楷體" w:hAnsi="標楷體" w:hint="eastAsia"/>
                <w:color w:val="000000" w:themeColor="text1"/>
              </w:rPr>
              <w:t>時,</w:t>
            </w:r>
            <w:r>
              <w:rPr>
                <w:rFonts w:ascii="標楷體" w:eastAsia="標楷體" w:hAnsi="標楷體" w:hint="eastAsia"/>
              </w:rPr>
              <w:t>可不輸入</w:t>
            </w:r>
          </w:p>
          <w:p w14:paraId="16F7174D" w14:textId="542542F2" w:rsidR="007F1DA5" w:rsidRPr="000267BA" w:rsidRDefault="007F1DA5" w:rsidP="007F1DA5">
            <w:pPr>
              <w:rPr>
                <w:rFonts w:ascii="標楷體" w:eastAsia="標楷體" w:hAnsi="標楷體"/>
              </w:rPr>
            </w:pPr>
            <w:r>
              <w:rPr>
                <w:rFonts w:ascii="標楷體" w:eastAsia="標楷體" w:hAnsi="標楷體" w:hint="eastAsia"/>
              </w:rPr>
              <w:t>2.</w:t>
            </w:r>
            <w:r w:rsidRPr="009C1A83">
              <w:rPr>
                <w:rFonts w:ascii="標楷體" w:eastAsia="標楷體" w:hAnsi="標楷體" w:cs="細明體"/>
                <w:kern w:val="0"/>
              </w:rPr>
              <w:t>CdPerformance</w:t>
            </w:r>
            <w:r>
              <w:rPr>
                <w:rFonts w:ascii="標楷體" w:eastAsia="標楷體" w:hAnsi="標楷體" w:cs="細明體" w:hint="eastAsia"/>
                <w:kern w:val="0"/>
              </w:rPr>
              <w:t>.</w:t>
            </w:r>
            <w:r w:rsidRPr="007527DD">
              <w:rPr>
                <w:rFonts w:ascii="標楷體" w:eastAsia="標楷體" w:hAnsi="標楷體"/>
              </w:rPr>
              <w:t>IntrodReward</w:t>
            </w:r>
          </w:p>
        </w:tc>
      </w:tr>
      <w:tr w:rsidR="007F1DA5" w:rsidRPr="00847BB7" w14:paraId="4902A5E7" w14:textId="77777777" w:rsidTr="00983821">
        <w:trPr>
          <w:trHeight w:val="291"/>
          <w:jc w:val="center"/>
        </w:trPr>
        <w:tc>
          <w:tcPr>
            <w:tcW w:w="456" w:type="dxa"/>
          </w:tcPr>
          <w:p w14:paraId="23D0B860" w14:textId="74ACDE8A" w:rsidR="007F1DA5" w:rsidRDefault="007F1DA5" w:rsidP="007F1DA5">
            <w:pPr>
              <w:rPr>
                <w:rFonts w:ascii="標楷體" w:eastAsia="標楷體" w:hAnsi="標楷體"/>
              </w:rPr>
            </w:pPr>
          </w:p>
        </w:tc>
        <w:tc>
          <w:tcPr>
            <w:tcW w:w="1920" w:type="dxa"/>
          </w:tcPr>
          <w:p w14:paraId="193DFC71" w14:textId="3153532E" w:rsidR="007F1DA5" w:rsidRPr="007527DD" w:rsidRDefault="007F1DA5" w:rsidP="007F1DA5">
            <w:pPr>
              <w:rPr>
                <w:rFonts w:ascii="標楷體" w:eastAsia="標楷體" w:hAnsi="標楷體"/>
              </w:rPr>
            </w:pPr>
            <w:r w:rsidRPr="00986A68">
              <w:rPr>
                <w:rFonts w:ascii="標楷體" w:eastAsia="標楷體" w:hAnsi="標楷體" w:hint="eastAsia"/>
                <w:color w:val="FF0000"/>
              </w:rPr>
              <w:t>[房貸專員]按鈕</w:t>
            </w:r>
          </w:p>
        </w:tc>
        <w:tc>
          <w:tcPr>
            <w:tcW w:w="1560" w:type="dxa"/>
          </w:tcPr>
          <w:p w14:paraId="7A0A2C0D" w14:textId="77777777" w:rsidR="007F1DA5" w:rsidRDefault="007F1DA5" w:rsidP="007F1DA5">
            <w:pPr>
              <w:rPr>
                <w:rFonts w:ascii="標楷體" w:eastAsia="標楷體" w:hAnsi="標楷體"/>
              </w:rPr>
            </w:pPr>
          </w:p>
        </w:tc>
        <w:tc>
          <w:tcPr>
            <w:tcW w:w="585" w:type="dxa"/>
          </w:tcPr>
          <w:p w14:paraId="7348E6FB" w14:textId="77777777" w:rsidR="007F1DA5" w:rsidRPr="00847BB7" w:rsidRDefault="007F1DA5" w:rsidP="007F1DA5">
            <w:pPr>
              <w:rPr>
                <w:rFonts w:ascii="標楷體" w:eastAsia="標楷體" w:hAnsi="標楷體"/>
              </w:rPr>
            </w:pPr>
          </w:p>
        </w:tc>
        <w:tc>
          <w:tcPr>
            <w:tcW w:w="1417" w:type="dxa"/>
          </w:tcPr>
          <w:p w14:paraId="4ED2198D" w14:textId="77777777" w:rsidR="007F1DA5" w:rsidRPr="00847BB7" w:rsidRDefault="007F1DA5" w:rsidP="007F1DA5">
            <w:pPr>
              <w:rPr>
                <w:rFonts w:ascii="標楷體" w:eastAsia="標楷體" w:hAnsi="標楷體"/>
                <w:lang w:eastAsia="zh-HK"/>
              </w:rPr>
            </w:pPr>
          </w:p>
        </w:tc>
        <w:tc>
          <w:tcPr>
            <w:tcW w:w="567" w:type="dxa"/>
          </w:tcPr>
          <w:p w14:paraId="6D2B257D" w14:textId="77777777" w:rsidR="007F1DA5" w:rsidRPr="00847BB7" w:rsidRDefault="007F1DA5" w:rsidP="007F1DA5">
            <w:pPr>
              <w:rPr>
                <w:rFonts w:ascii="標楷體" w:eastAsia="標楷體" w:hAnsi="標楷體"/>
              </w:rPr>
            </w:pPr>
          </w:p>
        </w:tc>
        <w:tc>
          <w:tcPr>
            <w:tcW w:w="426" w:type="dxa"/>
          </w:tcPr>
          <w:p w14:paraId="2B4A2280" w14:textId="77777777" w:rsidR="007F1DA5" w:rsidRPr="00FF2206" w:rsidRDefault="007F1DA5" w:rsidP="007F1DA5">
            <w:pPr>
              <w:jc w:val="center"/>
              <w:rPr>
                <w:rFonts w:ascii="標楷體" w:eastAsia="標楷體" w:hAnsi="標楷體"/>
              </w:rPr>
            </w:pPr>
          </w:p>
        </w:tc>
        <w:tc>
          <w:tcPr>
            <w:tcW w:w="3969" w:type="dxa"/>
          </w:tcPr>
          <w:p w14:paraId="561A462A" w14:textId="4BB52E31" w:rsidR="007F1DA5" w:rsidRDefault="007F1DA5" w:rsidP="007F1DA5">
            <w:pPr>
              <w:rPr>
                <w:rFonts w:ascii="標楷體" w:eastAsia="標楷體" w:hAnsi="標楷體"/>
              </w:rPr>
            </w:pPr>
            <w:r>
              <w:rPr>
                <w:rFonts w:ascii="標楷體" w:eastAsia="標楷體" w:hAnsi="標楷體" w:hint="eastAsia"/>
              </w:rPr>
              <w:t>1.顯示或隱藏房貸專員欄位</w:t>
            </w:r>
          </w:p>
        </w:tc>
      </w:tr>
      <w:tr w:rsidR="007F1DA5" w:rsidRPr="00847BB7" w14:paraId="4F578552" w14:textId="77777777" w:rsidTr="00983821">
        <w:trPr>
          <w:trHeight w:val="291"/>
          <w:jc w:val="center"/>
        </w:trPr>
        <w:tc>
          <w:tcPr>
            <w:tcW w:w="456" w:type="dxa"/>
          </w:tcPr>
          <w:p w14:paraId="0DFA95B2" w14:textId="24A8BDA2" w:rsidR="007F1DA5" w:rsidRDefault="007F1DA5" w:rsidP="007F1DA5">
            <w:pPr>
              <w:rPr>
                <w:rFonts w:ascii="標楷體" w:eastAsia="標楷體" w:hAnsi="標楷體"/>
              </w:rPr>
            </w:pPr>
            <w:r>
              <w:rPr>
                <w:rFonts w:ascii="標楷體" w:eastAsia="標楷體" w:hAnsi="標楷體" w:hint="eastAsia"/>
              </w:rPr>
              <w:t>13</w:t>
            </w:r>
          </w:p>
        </w:tc>
        <w:tc>
          <w:tcPr>
            <w:tcW w:w="1920" w:type="dxa"/>
          </w:tcPr>
          <w:p w14:paraId="614D9645" w14:textId="17366C0F" w:rsidR="007F1DA5" w:rsidRPr="00847BB7" w:rsidRDefault="007F1DA5" w:rsidP="007F1DA5">
            <w:pPr>
              <w:rPr>
                <w:rFonts w:ascii="標楷體" w:eastAsia="標楷體" w:hAnsi="標楷體"/>
              </w:rPr>
            </w:pPr>
            <w:r w:rsidRPr="00DE4274">
              <w:rPr>
                <w:rFonts w:ascii="標楷體" w:eastAsia="標楷體" w:hAnsi="標楷體" w:hint="eastAsia"/>
              </w:rPr>
              <w:t>房貸專員_件數</w:t>
            </w:r>
          </w:p>
        </w:tc>
        <w:tc>
          <w:tcPr>
            <w:tcW w:w="1560" w:type="dxa"/>
          </w:tcPr>
          <w:p w14:paraId="788AAF47" w14:textId="531A579A" w:rsidR="007F1DA5" w:rsidRPr="00847BB7" w:rsidRDefault="007F1DA5" w:rsidP="007F1DA5">
            <w:pPr>
              <w:rPr>
                <w:rFonts w:ascii="標楷體" w:eastAsia="標楷體" w:hAnsi="標楷體"/>
              </w:rPr>
            </w:pPr>
            <w:r>
              <w:rPr>
                <w:rFonts w:ascii="標楷體" w:eastAsia="標楷體" w:hAnsi="標楷體" w:hint="eastAsia"/>
              </w:rPr>
              <w:t>9(2</w:t>
            </w:r>
            <w:r w:rsidR="003355BF">
              <w:rPr>
                <w:rFonts w:ascii="標楷體" w:eastAsia="標楷體" w:hAnsi="標楷體" w:hint="eastAsia"/>
              </w:rPr>
              <w:t>.2)</w:t>
            </w:r>
          </w:p>
        </w:tc>
        <w:tc>
          <w:tcPr>
            <w:tcW w:w="585" w:type="dxa"/>
          </w:tcPr>
          <w:p w14:paraId="7B732B4E" w14:textId="77777777" w:rsidR="007F1DA5" w:rsidRPr="00847BB7" w:rsidRDefault="007F1DA5" w:rsidP="007F1DA5">
            <w:pPr>
              <w:rPr>
                <w:rFonts w:ascii="標楷體" w:eastAsia="標楷體" w:hAnsi="標楷體"/>
              </w:rPr>
            </w:pPr>
          </w:p>
        </w:tc>
        <w:tc>
          <w:tcPr>
            <w:tcW w:w="1417" w:type="dxa"/>
          </w:tcPr>
          <w:p w14:paraId="0C513A90" w14:textId="77777777" w:rsidR="007F1DA5" w:rsidRPr="00847BB7" w:rsidRDefault="007F1DA5" w:rsidP="007F1DA5">
            <w:pPr>
              <w:rPr>
                <w:rFonts w:ascii="標楷體" w:eastAsia="標楷體" w:hAnsi="標楷體"/>
                <w:lang w:eastAsia="zh-HK"/>
              </w:rPr>
            </w:pPr>
          </w:p>
        </w:tc>
        <w:tc>
          <w:tcPr>
            <w:tcW w:w="567" w:type="dxa"/>
          </w:tcPr>
          <w:p w14:paraId="23405718" w14:textId="77777777" w:rsidR="007F1DA5" w:rsidRPr="00847BB7" w:rsidRDefault="007F1DA5" w:rsidP="007F1DA5">
            <w:pPr>
              <w:rPr>
                <w:rFonts w:ascii="標楷體" w:eastAsia="標楷體" w:hAnsi="標楷體"/>
              </w:rPr>
            </w:pPr>
          </w:p>
        </w:tc>
        <w:tc>
          <w:tcPr>
            <w:tcW w:w="426" w:type="dxa"/>
          </w:tcPr>
          <w:p w14:paraId="7659F0B5" w14:textId="25C42BF5" w:rsidR="007F1DA5" w:rsidRPr="00847BB7" w:rsidRDefault="007F1DA5" w:rsidP="007F1DA5">
            <w:pPr>
              <w:jc w:val="center"/>
              <w:rPr>
                <w:rFonts w:ascii="標楷體" w:eastAsia="標楷體" w:hAnsi="標楷體"/>
              </w:rPr>
            </w:pPr>
            <w:r w:rsidRPr="00FF2206">
              <w:rPr>
                <w:rFonts w:ascii="標楷體" w:eastAsia="標楷體" w:hAnsi="標楷體" w:hint="eastAsia"/>
              </w:rPr>
              <w:t>W</w:t>
            </w:r>
          </w:p>
        </w:tc>
        <w:tc>
          <w:tcPr>
            <w:tcW w:w="3969" w:type="dxa"/>
          </w:tcPr>
          <w:p w14:paraId="71D71F0E" w14:textId="77777777" w:rsidR="007F1DA5" w:rsidRDefault="007F1DA5" w:rsidP="007F1DA5">
            <w:pPr>
              <w:rPr>
                <w:rFonts w:ascii="標楷體" w:eastAsia="標楷體" w:hAnsi="標楷體"/>
              </w:rPr>
            </w:pPr>
            <w:r>
              <w:rPr>
                <w:rFonts w:ascii="標楷體" w:eastAsia="標楷體" w:hAnsi="標楷體" w:hint="eastAsia"/>
              </w:rPr>
              <w:t>1</w:t>
            </w:r>
            <w:r>
              <w:rPr>
                <w:rFonts w:ascii="標楷體" w:eastAsia="標楷體" w:hAnsi="標楷體"/>
              </w:rPr>
              <w:t>.</w:t>
            </w:r>
            <w:r w:rsidRPr="00A01A6B">
              <w:rPr>
                <w:rFonts w:ascii="標楷體" w:eastAsia="標楷體" w:hAnsi="標楷體" w:hint="eastAsia"/>
                <w:color w:val="000000" w:themeColor="text1"/>
              </w:rPr>
              <w:t>「新增</w:t>
            </w:r>
            <w:r>
              <w:rPr>
                <w:rFonts w:ascii="標楷體" w:eastAsia="標楷體" w:hAnsi="標楷體" w:hint="eastAsia"/>
                <w:color w:val="000000" w:themeColor="text1"/>
              </w:rPr>
              <w:t>」</w:t>
            </w:r>
            <w:r w:rsidRPr="00A01A6B">
              <w:rPr>
                <w:rFonts w:ascii="標楷體" w:eastAsia="標楷體" w:hAnsi="標楷體" w:hint="eastAsia"/>
                <w:color w:val="000000" w:themeColor="text1"/>
              </w:rPr>
              <w:t>時,</w:t>
            </w:r>
            <w:r>
              <w:rPr>
                <w:rFonts w:ascii="標楷體" w:eastAsia="標楷體" w:hAnsi="標楷體" w:hint="eastAsia"/>
              </w:rPr>
              <w:t>可不輸入</w:t>
            </w:r>
          </w:p>
          <w:p w14:paraId="73744A69" w14:textId="64CF601C" w:rsidR="007F1DA5" w:rsidRPr="000267BA" w:rsidRDefault="007F1DA5" w:rsidP="007F1DA5">
            <w:pPr>
              <w:rPr>
                <w:rFonts w:ascii="標楷體" w:eastAsia="標楷體" w:hAnsi="標楷體"/>
              </w:rPr>
            </w:pPr>
            <w:r>
              <w:rPr>
                <w:rFonts w:ascii="標楷體" w:eastAsia="標楷體" w:hAnsi="標楷體" w:hint="eastAsia"/>
              </w:rPr>
              <w:lastRenderedPageBreak/>
              <w:t>2.</w:t>
            </w:r>
            <w:r w:rsidRPr="009C1A83">
              <w:rPr>
                <w:rFonts w:ascii="標楷體" w:eastAsia="標楷體" w:hAnsi="標楷體" w:cs="細明體"/>
                <w:kern w:val="0"/>
              </w:rPr>
              <w:t>CdPerformance</w:t>
            </w:r>
            <w:r>
              <w:rPr>
                <w:rFonts w:ascii="標楷體" w:eastAsia="標楷體" w:hAnsi="標楷體" w:cs="細明體" w:hint="eastAsia"/>
                <w:kern w:val="0"/>
              </w:rPr>
              <w:t>.</w:t>
            </w:r>
            <w:r w:rsidRPr="00891793">
              <w:rPr>
                <w:rFonts w:ascii="標楷體" w:eastAsia="標楷體" w:hAnsi="標楷體"/>
              </w:rPr>
              <w:t>BsOffrCnt</w:t>
            </w:r>
          </w:p>
        </w:tc>
      </w:tr>
      <w:tr w:rsidR="007F1DA5" w:rsidRPr="00847BB7" w14:paraId="2C5DD886" w14:textId="77777777" w:rsidTr="00983821">
        <w:trPr>
          <w:trHeight w:val="291"/>
          <w:jc w:val="center"/>
        </w:trPr>
        <w:tc>
          <w:tcPr>
            <w:tcW w:w="456" w:type="dxa"/>
          </w:tcPr>
          <w:p w14:paraId="5B2C1DDC" w14:textId="3509911B" w:rsidR="007F1DA5" w:rsidRDefault="007F1DA5" w:rsidP="007F1DA5">
            <w:pPr>
              <w:rPr>
                <w:rFonts w:ascii="標楷體" w:eastAsia="標楷體" w:hAnsi="標楷體"/>
              </w:rPr>
            </w:pPr>
            <w:r>
              <w:rPr>
                <w:rFonts w:ascii="標楷體" w:eastAsia="標楷體" w:hAnsi="標楷體" w:hint="eastAsia"/>
              </w:rPr>
              <w:lastRenderedPageBreak/>
              <w:t>14</w:t>
            </w:r>
          </w:p>
        </w:tc>
        <w:tc>
          <w:tcPr>
            <w:tcW w:w="1920" w:type="dxa"/>
          </w:tcPr>
          <w:p w14:paraId="46826E9E" w14:textId="02A6EE1D" w:rsidR="007F1DA5" w:rsidRPr="00847BB7" w:rsidRDefault="007F1DA5" w:rsidP="007F1DA5">
            <w:pPr>
              <w:rPr>
                <w:rFonts w:ascii="標楷體" w:eastAsia="標楷體" w:hAnsi="標楷體"/>
              </w:rPr>
            </w:pPr>
            <w:r w:rsidRPr="00DE4274">
              <w:rPr>
                <w:rFonts w:ascii="標楷體" w:eastAsia="標楷體" w:hAnsi="標楷體" w:hint="eastAsia"/>
              </w:rPr>
              <w:t>房貸專員_件數上限</w:t>
            </w:r>
          </w:p>
        </w:tc>
        <w:tc>
          <w:tcPr>
            <w:tcW w:w="1560" w:type="dxa"/>
          </w:tcPr>
          <w:p w14:paraId="14DA7A3E" w14:textId="5FEF1272" w:rsidR="007F1DA5" w:rsidRPr="00847BB7" w:rsidRDefault="007F1DA5" w:rsidP="007F1DA5">
            <w:pPr>
              <w:rPr>
                <w:rFonts w:ascii="標楷體" w:eastAsia="標楷體" w:hAnsi="標楷體"/>
              </w:rPr>
            </w:pPr>
            <w:r>
              <w:rPr>
                <w:rFonts w:ascii="標楷體" w:eastAsia="標楷體" w:hAnsi="標楷體" w:hint="eastAsia"/>
              </w:rPr>
              <w:t>9(2</w:t>
            </w:r>
            <w:r w:rsidR="003355BF">
              <w:rPr>
                <w:rFonts w:ascii="標楷體" w:eastAsia="標楷體" w:hAnsi="標楷體" w:hint="eastAsia"/>
              </w:rPr>
              <w:t>.2)</w:t>
            </w:r>
          </w:p>
        </w:tc>
        <w:tc>
          <w:tcPr>
            <w:tcW w:w="585" w:type="dxa"/>
          </w:tcPr>
          <w:p w14:paraId="1C906402" w14:textId="77777777" w:rsidR="007F1DA5" w:rsidRPr="00847BB7" w:rsidRDefault="007F1DA5" w:rsidP="007F1DA5">
            <w:pPr>
              <w:rPr>
                <w:rFonts w:ascii="標楷體" w:eastAsia="標楷體" w:hAnsi="標楷體"/>
              </w:rPr>
            </w:pPr>
          </w:p>
        </w:tc>
        <w:tc>
          <w:tcPr>
            <w:tcW w:w="1417" w:type="dxa"/>
          </w:tcPr>
          <w:p w14:paraId="6A595F24" w14:textId="77777777" w:rsidR="007F1DA5" w:rsidRPr="00847BB7" w:rsidRDefault="007F1DA5" w:rsidP="007F1DA5">
            <w:pPr>
              <w:rPr>
                <w:rFonts w:ascii="標楷體" w:eastAsia="標楷體" w:hAnsi="標楷體"/>
                <w:lang w:eastAsia="zh-HK"/>
              </w:rPr>
            </w:pPr>
          </w:p>
        </w:tc>
        <w:tc>
          <w:tcPr>
            <w:tcW w:w="567" w:type="dxa"/>
          </w:tcPr>
          <w:p w14:paraId="01A3CDAF" w14:textId="77777777" w:rsidR="007F1DA5" w:rsidRPr="00847BB7" w:rsidRDefault="007F1DA5" w:rsidP="007F1DA5">
            <w:pPr>
              <w:rPr>
                <w:rFonts w:ascii="標楷體" w:eastAsia="標楷體" w:hAnsi="標楷體"/>
              </w:rPr>
            </w:pPr>
          </w:p>
        </w:tc>
        <w:tc>
          <w:tcPr>
            <w:tcW w:w="426" w:type="dxa"/>
          </w:tcPr>
          <w:p w14:paraId="041671BE" w14:textId="5C12A72B" w:rsidR="007F1DA5" w:rsidRPr="00847BB7" w:rsidRDefault="007F1DA5" w:rsidP="007F1DA5">
            <w:pPr>
              <w:jc w:val="center"/>
              <w:rPr>
                <w:rFonts w:ascii="標楷體" w:eastAsia="標楷體" w:hAnsi="標楷體"/>
              </w:rPr>
            </w:pPr>
            <w:r w:rsidRPr="005A4540">
              <w:rPr>
                <w:rFonts w:ascii="標楷體" w:eastAsia="標楷體" w:hAnsi="標楷體" w:hint="eastAsia"/>
              </w:rPr>
              <w:t>W</w:t>
            </w:r>
          </w:p>
        </w:tc>
        <w:tc>
          <w:tcPr>
            <w:tcW w:w="3969" w:type="dxa"/>
          </w:tcPr>
          <w:p w14:paraId="52A40C57" w14:textId="77777777" w:rsidR="007F1DA5" w:rsidRDefault="007F1DA5" w:rsidP="007F1DA5">
            <w:pPr>
              <w:rPr>
                <w:rFonts w:ascii="標楷體" w:eastAsia="標楷體" w:hAnsi="標楷體"/>
              </w:rPr>
            </w:pPr>
            <w:r>
              <w:rPr>
                <w:rFonts w:ascii="標楷體" w:eastAsia="標楷體" w:hAnsi="標楷體" w:hint="eastAsia"/>
              </w:rPr>
              <w:t>1</w:t>
            </w:r>
            <w:r>
              <w:rPr>
                <w:rFonts w:ascii="標楷體" w:eastAsia="標楷體" w:hAnsi="標楷體"/>
              </w:rPr>
              <w:t>.</w:t>
            </w:r>
            <w:r w:rsidRPr="00A01A6B">
              <w:rPr>
                <w:rFonts w:ascii="標楷體" w:eastAsia="標楷體" w:hAnsi="標楷體" w:hint="eastAsia"/>
                <w:color w:val="000000" w:themeColor="text1"/>
              </w:rPr>
              <w:t>「新增</w:t>
            </w:r>
            <w:r>
              <w:rPr>
                <w:rFonts w:ascii="標楷體" w:eastAsia="標楷體" w:hAnsi="標楷體" w:hint="eastAsia"/>
                <w:color w:val="000000" w:themeColor="text1"/>
              </w:rPr>
              <w:t>」</w:t>
            </w:r>
            <w:r w:rsidRPr="00A01A6B">
              <w:rPr>
                <w:rFonts w:ascii="標楷體" w:eastAsia="標楷體" w:hAnsi="標楷體" w:hint="eastAsia"/>
                <w:color w:val="000000" w:themeColor="text1"/>
              </w:rPr>
              <w:t>時,</w:t>
            </w:r>
            <w:r>
              <w:rPr>
                <w:rFonts w:ascii="標楷體" w:eastAsia="標楷體" w:hAnsi="標楷體" w:hint="eastAsia"/>
              </w:rPr>
              <w:t>可不輸入</w:t>
            </w:r>
          </w:p>
          <w:p w14:paraId="6C163E38" w14:textId="7A7A38C6" w:rsidR="007F1DA5" w:rsidRPr="000267BA" w:rsidRDefault="007F1DA5" w:rsidP="007F1DA5">
            <w:pPr>
              <w:rPr>
                <w:rFonts w:ascii="標楷體" w:eastAsia="標楷體" w:hAnsi="標楷體"/>
              </w:rPr>
            </w:pPr>
            <w:r>
              <w:rPr>
                <w:rFonts w:ascii="標楷體" w:eastAsia="標楷體" w:hAnsi="標楷體" w:hint="eastAsia"/>
              </w:rPr>
              <w:t>2.</w:t>
            </w:r>
            <w:r w:rsidRPr="009C1A83">
              <w:rPr>
                <w:rFonts w:ascii="標楷體" w:eastAsia="標楷體" w:hAnsi="標楷體" w:cs="細明體"/>
                <w:kern w:val="0"/>
              </w:rPr>
              <w:t>CdPerformance</w:t>
            </w:r>
            <w:r>
              <w:rPr>
                <w:rFonts w:ascii="標楷體" w:eastAsia="標楷體" w:hAnsi="標楷體" w:cs="細明體" w:hint="eastAsia"/>
                <w:kern w:val="0"/>
              </w:rPr>
              <w:t>.</w:t>
            </w:r>
            <w:r w:rsidRPr="00891793">
              <w:rPr>
                <w:rFonts w:ascii="標楷體" w:eastAsia="標楷體" w:hAnsi="標楷體"/>
              </w:rPr>
              <w:t>BsOffrCntLimit</w:t>
            </w:r>
          </w:p>
        </w:tc>
      </w:tr>
      <w:tr w:rsidR="007F1DA5" w:rsidRPr="00847BB7" w14:paraId="189E89AF" w14:textId="77777777" w:rsidTr="00983821">
        <w:trPr>
          <w:trHeight w:val="291"/>
          <w:jc w:val="center"/>
        </w:trPr>
        <w:tc>
          <w:tcPr>
            <w:tcW w:w="456" w:type="dxa"/>
          </w:tcPr>
          <w:p w14:paraId="0D685384" w14:textId="2A302B57" w:rsidR="007F1DA5" w:rsidRDefault="007F1DA5" w:rsidP="007F1DA5">
            <w:pPr>
              <w:rPr>
                <w:rFonts w:ascii="標楷體" w:eastAsia="標楷體" w:hAnsi="標楷體"/>
              </w:rPr>
            </w:pPr>
            <w:r>
              <w:rPr>
                <w:rFonts w:ascii="標楷體" w:eastAsia="標楷體" w:hAnsi="標楷體" w:hint="eastAsia"/>
              </w:rPr>
              <w:t>15</w:t>
            </w:r>
          </w:p>
        </w:tc>
        <w:tc>
          <w:tcPr>
            <w:tcW w:w="1920" w:type="dxa"/>
          </w:tcPr>
          <w:p w14:paraId="7658B11D" w14:textId="3DE0F599" w:rsidR="007F1DA5" w:rsidRPr="00847BB7" w:rsidRDefault="007F1DA5" w:rsidP="007F1DA5">
            <w:pPr>
              <w:rPr>
                <w:rFonts w:ascii="標楷體" w:eastAsia="標楷體" w:hAnsi="標楷體"/>
              </w:rPr>
            </w:pPr>
            <w:r w:rsidRPr="00DE4274">
              <w:rPr>
                <w:rFonts w:ascii="標楷體" w:eastAsia="標楷體" w:hAnsi="標楷體" w:hint="eastAsia"/>
              </w:rPr>
              <w:t>房貸專員_</w:t>
            </w:r>
            <w:r>
              <w:rPr>
                <w:rFonts w:ascii="標楷體" w:eastAsia="標楷體" w:hAnsi="標楷體" w:hint="eastAsia"/>
              </w:rPr>
              <w:t>計件</w:t>
            </w:r>
            <w:r w:rsidRPr="00DE4274">
              <w:rPr>
                <w:rFonts w:ascii="標楷體" w:eastAsia="標楷體" w:hAnsi="標楷體" w:hint="eastAsia"/>
              </w:rPr>
              <w:t>金額</w:t>
            </w:r>
            <w:r>
              <w:rPr>
                <w:rFonts w:ascii="標楷體" w:eastAsia="標楷體" w:hAnsi="標楷體" w:hint="eastAsia"/>
              </w:rPr>
              <w:t>門檻</w:t>
            </w:r>
          </w:p>
        </w:tc>
        <w:tc>
          <w:tcPr>
            <w:tcW w:w="1560" w:type="dxa"/>
          </w:tcPr>
          <w:p w14:paraId="438FA54A" w14:textId="7A3AB72F" w:rsidR="007F1DA5" w:rsidRPr="00847BB7" w:rsidRDefault="007F1DA5" w:rsidP="007F1DA5">
            <w:pPr>
              <w:rPr>
                <w:rFonts w:ascii="標楷體" w:eastAsia="標楷體" w:hAnsi="標楷體"/>
              </w:rPr>
            </w:pPr>
            <w:r>
              <w:rPr>
                <w:rFonts w:ascii="標楷體" w:eastAsia="標楷體" w:hAnsi="標楷體"/>
              </w:rPr>
              <w:t>9(14)</w:t>
            </w:r>
          </w:p>
        </w:tc>
        <w:tc>
          <w:tcPr>
            <w:tcW w:w="585" w:type="dxa"/>
          </w:tcPr>
          <w:p w14:paraId="78C4D62E" w14:textId="77777777" w:rsidR="007F1DA5" w:rsidRPr="00847BB7" w:rsidRDefault="007F1DA5" w:rsidP="007F1DA5">
            <w:pPr>
              <w:rPr>
                <w:rFonts w:ascii="標楷體" w:eastAsia="標楷體" w:hAnsi="標楷體"/>
              </w:rPr>
            </w:pPr>
          </w:p>
        </w:tc>
        <w:tc>
          <w:tcPr>
            <w:tcW w:w="1417" w:type="dxa"/>
          </w:tcPr>
          <w:p w14:paraId="32599BCC" w14:textId="77777777" w:rsidR="007F1DA5" w:rsidRPr="00847BB7" w:rsidRDefault="007F1DA5" w:rsidP="007F1DA5">
            <w:pPr>
              <w:rPr>
                <w:rFonts w:ascii="標楷體" w:eastAsia="標楷體" w:hAnsi="標楷體"/>
                <w:lang w:eastAsia="zh-HK"/>
              </w:rPr>
            </w:pPr>
          </w:p>
        </w:tc>
        <w:tc>
          <w:tcPr>
            <w:tcW w:w="567" w:type="dxa"/>
          </w:tcPr>
          <w:p w14:paraId="32BAA8F7" w14:textId="77777777" w:rsidR="007F1DA5" w:rsidRPr="00847BB7" w:rsidRDefault="007F1DA5" w:rsidP="007F1DA5">
            <w:pPr>
              <w:rPr>
                <w:rFonts w:ascii="標楷體" w:eastAsia="標楷體" w:hAnsi="標楷體"/>
              </w:rPr>
            </w:pPr>
          </w:p>
        </w:tc>
        <w:tc>
          <w:tcPr>
            <w:tcW w:w="426" w:type="dxa"/>
          </w:tcPr>
          <w:p w14:paraId="3DF0ECFD" w14:textId="399286A7" w:rsidR="007F1DA5" w:rsidRPr="00847BB7" w:rsidRDefault="007F1DA5" w:rsidP="007F1DA5">
            <w:pPr>
              <w:jc w:val="center"/>
              <w:rPr>
                <w:rFonts w:ascii="標楷體" w:eastAsia="標楷體" w:hAnsi="標楷體"/>
              </w:rPr>
            </w:pPr>
            <w:r w:rsidRPr="005A4540">
              <w:rPr>
                <w:rFonts w:ascii="標楷體" w:eastAsia="標楷體" w:hAnsi="標楷體" w:hint="eastAsia"/>
              </w:rPr>
              <w:t>W</w:t>
            </w:r>
          </w:p>
        </w:tc>
        <w:tc>
          <w:tcPr>
            <w:tcW w:w="3969" w:type="dxa"/>
          </w:tcPr>
          <w:p w14:paraId="454482D1" w14:textId="77777777" w:rsidR="007F1DA5" w:rsidRDefault="007F1DA5" w:rsidP="007F1DA5">
            <w:pPr>
              <w:rPr>
                <w:rFonts w:ascii="標楷體" w:eastAsia="標楷體" w:hAnsi="標楷體"/>
              </w:rPr>
            </w:pPr>
            <w:r>
              <w:rPr>
                <w:rFonts w:ascii="標楷體" w:eastAsia="標楷體" w:hAnsi="標楷體" w:hint="eastAsia"/>
              </w:rPr>
              <w:t>1</w:t>
            </w:r>
            <w:r>
              <w:rPr>
                <w:rFonts w:ascii="標楷體" w:eastAsia="標楷體" w:hAnsi="標楷體"/>
              </w:rPr>
              <w:t>.</w:t>
            </w:r>
            <w:r w:rsidRPr="00A01A6B">
              <w:rPr>
                <w:rFonts w:ascii="標楷體" w:eastAsia="標楷體" w:hAnsi="標楷體" w:hint="eastAsia"/>
                <w:color w:val="000000" w:themeColor="text1"/>
              </w:rPr>
              <w:t>「新增</w:t>
            </w:r>
            <w:r>
              <w:rPr>
                <w:rFonts w:ascii="標楷體" w:eastAsia="標楷體" w:hAnsi="標楷體" w:hint="eastAsia"/>
                <w:color w:val="000000" w:themeColor="text1"/>
              </w:rPr>
              <w:t>」</w:t>
            </w:r>
            <w:r w:rsidRPr="00A01A6B">
              <w:rPr>
                <w:rFonts w:ascii="標楷體" w:eastAsia="標楷體" w:hAnsi="標楷體" w:hint="eastAsia"/>
                <w:color w:val="000000" w:themeColor="text1"/>
              </w:rPr>
              <w:t>時,</w:t>
            </w:r>
            <w:r>
              <w:rPr>
                <w:rFonts w:ascii="標楷體" w:eastAsia="標楷體" w:hAnsi="標楷體" w:hint="eastAsia"/>
              </w:rPr>
              <w:t>可不輸入</w:t>
            </w:r>
          </w:p>
          <w:p w14:paraId="5EC076E8" w14:textId="705B7712" w:rsidR="007F1DA5" w:rsidRPr="000267BA" w:rsidRDefault="007F1DA5" w:rsidP="007F1DA5">
            <w:pPr>
              <w:rPr>
                <w:rFonts w:ascii="標楷體" w:eastAsia="標楷體" w:hAnsi="標楷體"/>
              </w:rPr>
            </w:pPr>
            <w:r>
              <w:rPr>
                <w:rFonts w:ascii="標楷體" w:eastAsia="標楷體" w:hAnsi="標楷體" w:hint="eastAsia"/>
              </w:rPr>
              <w:t>2.</w:t>
            </w:r>
            <w:r w:rsidRPr="009C1A83">
              <w:rPr>
                <w:rFonts w:ascii="標楷體" w:eastAsia="標楷體" w:hAnsi="標楷體" w:cs="細明體"/>
                <w:kern w:val="0"/>
              </w:rPr>
              <w:t>CdPerformance</w:t>
            </w:r>
            <w:r>
              <w:rPr>
                <w:rFonts w:ascii="標楷體" w:eastAsia="標楷體" w:hAnsi="標楷體" w:cs="細明體" w:hint="eastAsia"/>
                <w:kern w:val="0"/>
              </w:rPr>
              <w:t>.</w:t>
            </w:r>
            <w:r w:rsidRPr="00891793">
              <w:rPr>
                <w:rFonts w:ascii="標楷體" w:eastAsia="標楷體" w:hAnsi="標楷體"/>
              </w:rPr>
              <w:t>BsOffrAmtCond</w:t>
            </w:r>
          </w:p>
        </w:tc>
      </w:tr>
      <w:tr w:rsidR="007F1DA5" w:rsidRPr="00847BB7" w14:paraId="367C6C92" w14:textId="77777777" w:rsidTr="00983821">
        <w:trPr>
          <w:trHeight w:val="291"/>
          <w:jc w:val="center"/>
        </w:trPr>
        <w:tc>
          <w:tcPr>
            <w:tcW w:w="456" w:type="dxa"/>
          </w:tcPr>
          <w:p w14:paraId="7FC766C0" w14:textId="10FE9487" w:rsidR="007F1DA5" w:rsidRDefault="007F1DA5" w:rsidP="007F1DA5">
            <w:pPr>
              <w:rPr>
                <w:rFonts w:ascii="標楷體" w:eastAsia="標楷體" w:hAnsi="標楷體"/>
              </w:rPr>
            </w:pPr>
            <w:r>
              <w:rPr>
                <w:rFonts w:ascii="標楷體" w:eastAsia="標楷體" w:hAnsi="標楷體" w:hint="eastAsia"/>
              </w:rPr>
              <w:t>16</w:t>
            </w:r>
          </w:p>
        </w:tc>
        <w:tc>
          <w:tcPr>
            <w:tcW w:w="1920" w:type="dxa"/>
          </w:tcPr>
          <w:p w14:paraId="1FBDBE86" w14:textId="7FF3E3FF" w:rsidR="007F1DA5" w:rsidRPr="00847BB7" w:rsidRDefault="007F1DA5" w:rsidP="007F1DA5">
            <w:pPr>
              <w:rPr>
                <w:rFonts w:ascii="標楷體" w:eastAsia="標楷體" w:hAnsi="標楷體"/>
              </w:rPr>
            </w:pPr>
            <w:r w:rsidRPr="00DE4274">
              <w:rPr>
                <w:rFonts w:ascii="標楷體" w:eastAsia="標楷體" w:hAnsi="標楷體" w:hint="eastAsia"/>
              </w:rPr>
              <w:t>房貸專員_</w:t>
            </w:r>
            <w:r w:rsidRPr="00891793">
              <w:rPr>
                <w:rFonts w:ascii="標楷體" w:eastAsia="標楷體" w:hAnsi="標楷體" w:hint="eastAsia"/>
                <w:color w:val="000000"/>
                <w:spacing w:val="6"/>
                <w:shd w:val="clear" w:color="auto" w:fill="FFFFFF"/>
              </w:rPr>
              <w:t>計件</w:t>
            </w:r>
            <w:r w:rsidRPr="007F1DA5">
              <w:rPr>
                <w:rFonts w:ascii="標楷體" w:eastAsia="標楷體" w:hAnsi="標楷體" w:hint="eastAsia"/>
                <w:color w:val="000000"/>
                <w:spacing w:val="6"/>
              </w:rPr>
              <w:t>金額門檻（動支、增貸）</w:t>
            </w:r>
          </w:p>
        </w:tc>
        <w:tc>
          <w:tcPr>
            <w:tcW w:w="1560" w:type="dxa"/>
          </w:tcPr>
          <w:p w14:paraId="4D42EE60" w14:textId="4A7EB495" w:rsidR="007F1DA5" w:rsidRPr="00847BB7" w:rsidRDefault="007F1DA5" w:rsidP="007F1DA5">
            <w:pPr>
              <w:rPr>
                <w:rFonts w:ascii="標楷體" w:eastAsia="標楷體" w:hAnsi="標楷體"/>
              </w:rPr>
            </w:pPr>
            <w:r>
              <w:rPr>
                <w:rFonts w:ascii="標楷體" w:eastAsia="標楷體" w:hAnsi="標楷體"/>
              </w:rPr>
              <w:t>9(14)</w:t>
            </w:r>
          </w:p>
        </w:tc>
        <w:tc>
          <w:tcPr>
            <w:tcW w:w="585" w:type="dxa"/>
          </w:tcPr>
          <w:p w14:paraId="1BBFAE98" w14:textId="77777777" w:rsidR="007F1DA5" w:rsidRPr="00847BB7" w:rsidRDefault="007F1DA5" w:rsidP="007F1DA5">
            <w:pPr>
              <w:rPr>
                <w:rFonts w:ascii="標楷體" w:eastAsia="標楷體" w:hAnsi="標楷體"/>
              </w:rPr>
            </w:pPr>
          </w:p>
        </w:tc>
        <w:tc>
          <w:tcPr>
            <w:tcW w:w="1417" w:type="dxa"/>
          </w:tcPr>
          <w:p w14:paraId="2399CF44" w14:textId="77777777" w:rsidR="007F1DA5" w:rsidRPr="00847BB7" w:rsidRDefault="007F1DA5" w:rsidP="007F1DA5">
            <w:pPr>
              <w:rPr>
                <w:rFonts w:ascii="標楷體" w:eastAsia="標楷體" w:hAnsi="標楷體"/>
                <w:lang w:eastAsia="zh-HK"/>
              </w:rPr>
            </w:pPr>
          </w:p>
        </w:tc>
        <w:tc>
          <w:tcPr>
            <w:tcW w:w="567" w:type="dxa"/>
          </w:tcPr>
          <w:p w14:paraId="5EB13992" w14:textId="77777777" w:rsidR="007F1DA5" w:rsidRPr="00847BB7" w:rsidRDefault="007F1DA5" w:rsidP="007F1DA5">
            <w:pPr>
              <w:rPr>
                <w:rFonts w:ascii="標楷體" w:eastAsia="標楷體" w:hAnsi="標楷體"/>
              </w:rPr>
            </w:pPr>
          </w:p>
        </w:tc>
        <w:tc>
          <w:tcPr>
            <w:tcW w:w="426" w:type="dxa"/>
          </w:tcPr>
          <w:p w14:paraId="4FFA7606" w14:textId="79E29736" w:rsidR="007F1DA5" w:rsidRPr="00847BB7" w:rsidRDefault="007F1DA5" w:rsidP="007F1DA5">
            <w:pPr>
              <w:jc w:val="center"/>
              <w:rPr>
                <w:rFonts w:ascii="標楷體" w:eastAsia="標楷體" w:hAnsi="標楷體"/>
              </w:rPr>
            </w:pPr>
            <w:r w:rsidRPr="005A4540">
              <w:rPr>
                <w:rFonts w:ascii="標楷體" w:eastAsia="標楷體" w:hAnsi="標楷體" w:hint="eastAsia"/>
              </w:rPr>
              <w:t>W</w:t>
            </w:r>
          </w:p>
        </w:tc>
        <w:tc>
          <w:tcPr>
            <w:tcW w:w="3969" w:type="dxa"/>
          </w:tcPr>
          <w:p w14:paraId="04CFDFB7" w14:textId="77777777" w:rsidR="007F1DA5" w:rsidRDefault="007F1DA5" w:rsidP="007F1DA5">
            <w:pPr>
              <w:rPr>
                <w:rFonts w:ascii="標楷體" w:eastAsia="標楷體" w:hAnsi="標楷體"/>
              </w:rPr>
            </w:pPr>
            <w:r>
              <w:rPr>
                <w:rFonts w:ascii="標楷體" w:eastAsia="標楷體" w:hAnsi="標楷體" w:hint="eastAsia"/>
              </w:rPr>
              <w:t>1</w:t>
            </w:r>
            <w:r>
              <w:rPr>
                <w:rFonts w:ascii="標楷體" w:eastAsia="標楷體" w:hAnsi="標楷體"/>
              </w:rPr>
              <w:t>.</w:t>
            </w:r>
            <w:r w:rsidRPr="00A01A6B">
              <w:rPr>
                <w:rFonts w:ascii="標楷體" w:eastAsia="標楷體" w:hAnsi="標楷體" w:hint="eastAsia"/>
                <w:color w:val="000000" w:themeColor="text1"/>
              </w:rPr>
              <w:t>「新增</w:t>
            </w:r>
            <w:r>
              <w:rPr>
                <w:rFonts w:ascii="標楷體" w:eastAsia="標楷體" w:hAnsi="標楷體" w:hint="eastAsia"/>
                <w:color w:val="000000" w:themeColor="text1"/>
              </w:rPr>
              <w:t>」</w:t>
            </w:r>
            <w:r w:rsidRPr="00A01A6B">
              <w:rPr>
                <w:rFonts w:ascii="標楷體" w:eastAsia="標楷體" w:hAnsi="標楷體" w:hint="eastAsia"/>
                <w:color w:val="000000" w:themeColor="text1"/>
              </w:rPr>
              <w:t>時,</w:t>
            </w:r>
            <w:r>
              <w:rPr>
                <w:rFonts w:ascii="標楷體" w:eastAsia="標楷體" w:hAnsi="標楷體" w:hint="eastAsia"/>
              </w:rPr>
              <w:t>可不輸入</w:t>
            </w:r>
          </w:p>
          <w:p w14:paraId="568E91CE" w14:textId="35C634F1" w:rsidR="007F1DA5" w:rsidRPr="000267BA" w:rsidRDefault="007F1DA5" w:rsidP="007F1DA5">
            <w:pPr>
              <w:rPr>
                <w:rFonts w:ascii="標楷體" w:eastAsia="標楷體" w:hAnsi="標楷體"/>
              </w:rPr>
            </w:pPr>
            <w:r>
              <w:rPr>
                <w:rFonts w:ascii="標楷體" w:eastAsia="標楷體" w:hAnsi="標楷體" w:hint="eastAsia"/>
              </w:rPr>
              <w:t>2.</w:t>
            </w:r>
            <w:r w:rsidRPr="009C1A83">
              <w:rPr>
                <w:rFonts w:ascii="標楷體" w:eastAsia="標楷體" w:hAnsi="標楷體" w:cs="細明體"/>
                <w:kern w:val="0"/>
              </w:rPr>
              <w:t>CdPerformance</w:t>
            </w:r>
            <w:r>
              <w:rPr>
                <w:rFonts w:ascii="標楷體" w:eastAsia="標楷體" w:hAnsi="標楷體" w:cs="細明體" w:hint="eastAsia"/>
                <w:kern w:val="0"/>
              </w:rPr>
              <w:t>.</w:t>
            </w:r>
            <w:r w:rsidRPr="00891793">
              <w:rPr>
                <w:rFonts w:ascii="標楷體" w:eastAsia="標楷體" w:hAnsi="標楷體"/>
              </w:rPr>
              <w:t>BsOffrCntAmt</w:t>
            </w:r>
          </w:p>
        </w:tc>
      </w:tr>
      <w:tr w:rsidR="007F1DA5" w:rsidRPr="00847BB7" w14:paraId="517DCB80" w14:textId="77777777" w:rsidTr="00983821">
        <w:trPr>
          <w:trHeight w:val="291"/>
          <w:jc w:val="center"/>
        </w:trPr>
        <w:tc>
          <w:tcPr>
            <w:tcW w:w="456" w:type="dxa"/>
          </w:tcPr>
          <w:p w14:paraId="55502F80" w14:textId="74C363CA" w:rsidR="007F1DA5" w:rsidRDefault="007F1DA5" w:rsidP="007F1DA5">
            <w:pPr>
              <w:rPr>
                <w:rFonts w:ascii="標楷體" w:eastAsia="標楷體" w:hAnsi="標楷體"/>
              </w:rPr>
            </w:pPr>
            <w:r>
              <w:rPr>
                <w:rFonts w:ascii="標楷體" w:eastAsia="標楷體" w:hAnsi="標楷體" w:hint="eastAsia"/>
              </w:rPr>
              <w:t>17</w:t>
            </w:r>
          </w:p>
        </w:tc>
        <w:tc>
          <w:tcPr>
            <w:tcW w:w="1920" w:type="dxa"/>
          </w:tcPr>
          <w:p w14:paraId="003B2888" w14:textId="0FE9C3A4" w:rsidR="007F1DA5" w:rsidRPr="00847BB7" w:rsidRDefault="007F1DA5" w:rsidP="007F1DA5">
            <w:pPr>
              <w:rPr>
                <w:rFonts w:ascii="標楷體" w:eastAsia="標楷體" w:hAnsi="標楷體"/>
              </w:rPr>
            </w:pPr>
            <w:r w:rsidRPr="00DE4274">
              <w:rPr>
                <w:rFonts w:ascii="標楷體" w:eastAsia="標楷體" w:hAnsi="標楷體" w:hint="eastAsia"/>
              </w:rPr>
              <w:t>房貸專員_</w:t>
            </w:r>
            <w:r>
              <w:rPr>
                <w:rFonts w:ascii="標楷體" w:eastAsia="標楷體" w:hAnsi="標楷體" w:hint="eastAsia"/>
              </w:rPr>
              <w:t>撥款業績比例</w:t>
            </w:r>
          </w:p>
        </w:tc>
        <w:tc>
          <w:tcPr>
            <w:tcW w:w="1560" w:type="dxa"/>
          </w:tcPr>
          <w:p w14:paraId="788E9383" w14:textId="153E03E3" w:rsidR="007F1DA5" w:rsidRPr="00847BB7" w:rsidRDefault="007F1DA5" w:rsidP="007F1DA5">
            <w:pPr>
              <w:rPr>
                <w:rFonts w:ascii="標楷體" w:eastAsia="標楷體" w:hAnsi="標楷體"/>
              </w:rPr>
            </w:pPr>
            <w:r>
              <w:rPr>
                <w:rFonts w:ascii="標楷體" w:eastAsia="標楷體" w:hAnsi="標楷體" w:hint="eastAsia"/>
              </w:rPr>
              <w:t>9(3</w:t>
            </w:r>
            <w:r w:rsidR="003355BF">
              <w:rPr>
                <w:rFonts w:ascii="標楷體" w:eastAsia="標楷體" w:hAnsi="標楷體" w:hint="eastAsia"/>
              </w:rPr>
              <w:t>.6)</w:t>
            </w:r>
          </w:p>
        </w:tc>
        <w:tc>
          <w:tcPr>
            <w:tcW w:w="585" w:type="dxa"/>
          </w:tcPr>
          <w:p w14:paraId="10BE0BF2" w14:textId="77777777" w:rsidR="007F1DA5" w:rsidRPr="00847BB7" w:rsidRDefault="007F1DA5" w:rsidP="007F1DA5">
            <w:pPr>
              <w:rPr>
                <w:rFonts w:ascii="標楷體" w:eastAsia="標楷體" w:hAnsi="標楷體"/>
              </w:rPr>
            </w:pPr>
          </w:p>
        </w:tc>
        <w:tc>
          <w:tcPr>
            <w:tcW w:w="1417" w:type="dxa"/>
          </w:tcPr>
          <w:p w14:paraId="65DCEE72" w14:textId="77777777" w:rsidR="007F1DA5" w:rsidRPr="00847BB7" w:rsidRDefault="007F1DA5" w:rsidP="007F1DA5">
            <w:pPr>
              <w:rPr>
                <w:rFonts w:ascii="標楷體" w:eastAsia="標楷體" w:hAnsi="標楷體"/>
                <w:lang w:eastAsia="zh-HK"/>
              </w:rPr>
            </w:pPr>
          </w:p>
        </w:tc>
        <w:tc>
          <w:tcPr>
            <w:tcW w:w="567" w:type="dxa"/>
          </w:tcPr>
          <w:p w14:paraId="67B479B5" w14:textId="77777777" w:rsidR="007F1DA5" w:rsidRPr="00847BB7" w:rsidRDefault="007F1DA5" w:rsidP="007F1DA5">
            <w:pPr>
              <w:rPr>
                <w:rFonts w:ascii="標楷體" w:eastAsia="標楷體" w:hAnsi="標楷體"/>
              </w:rPr>
            </w:pPr>
          </w:p>
        </w:tc>
        <w:tc>
          <w:tcPr>
            <w:tcW w:w="426" w:type="dxa"/>
          </w:tcPr>
          <w:p w14:paraId="11ADFCFB" w14:textId="11D5830D" w:rsidR="007F1DA5" w:rsidRPr="00847BB7" w:rsidRDefault="007F1DA5" w:rsidP="007F1DA5">
            <w:pPr>
              <w:jc w:val="center"/>
              <w:rPr>
                <w:rFonts w:ascii="標楷體" w:eastAsia="標楷體" w:hAnsi="標楷體"/>
              </w:rPr>
            </w:pPr>
            <w:r>
              <w:rPr>
                <w:rFonts w:ascii="標楷體" w:eastAsia="標楷體" w:hAnsi="標楷體" w:hint="eastAsia"/>
              </w:rPr>
              <w:t>W</w:t>
            </w:r>
          </w:p>
        </w:tc>
        <w:tc>
          <w:tcPr>
            <w:tcW w:w="3969" w:type="dxa"/>
          </w:tcPr>
          <w:p w14:paraId="47115447" w14:textId="77777777" w:rsidR="007F1DA5" w:rsidRDefault="007F1DA5" w:rsidP="007F1DA5">
            <w:pPr>
              <w:rPr>
                <w:rFonts w:ascii="標楷體" w:eastAsia="標楷體" w:hAnsi="標楷體"/>
              </w:rPr>
            </w:pPr>
            <w:r>
              <w:rPr>
                <w:rFonts w:ascii="標楷體" w:eastAsia="標楷體" w:hAnsi="標楷體" w:hint="eastAsia"/>
              </w:rPr>
              <w:t>1</w:t>
            </w:r>
            <w:r>
              <w:rPr>
                <w:rFonts w:ascii="標楷體" w:eastAsia="標楷體" w:hAnsi="標楷體"/>
              </w:rPr>
              <w:t>.</w:t>
            </w:r>
            <w:r w:rsidRPr="00A01A6B">
              <w:rPr>
                <w:rFonts w:ascii="標楷體" w:eastAsia="標楷體" w:hAnsi="標楷體" w:hint="eastAsia"/>
                <w:color w:val="000000" w:themeColor="text1"/>
              </w:rPr>
              <w:t>「新增</w:t>
            </w:r>
            <w:r>
              <w:rPr>
                <w:rFonts w:ascii="標楷體" w:eastAsia="標楷體" w:hAnsi="標楷體" w:hint="eastAsia"/>
                <w:color w:val="000000" w:themeColor="text1"/>
              </w:rPr>
              <w:t>」</w:t>
            </w:r>
            <w:r w:rsidRPr="00A01A6B">
              <w:rPr>
                <w:rFonts w:ascii="標楷體" w:eastAsia="標楷體" w:hAnsi="標楷體" w:hint="eastAsia"/>
                <w:color w:val="000000" w:themeColor="text1"/>
              </w:rPr>
              <w:t>時,</w:t>
            </w:r>
            <w:r>
              <w:rPr>
                <w:rFonts w:ascii="標楷體" w:eastAsia="標楷體" w:hAnsi="標楷體" w:hint="eastAsia"/>
              </w:rPr>
              <w:t>可不輸入</w:t>
            </w:r>
          </w:p>
          <w:p w14:paraId="5ACEF60F" w14:textId="7EDAF75D" w:rsidR="007F1DA5" w:rsidRPr="000267BA" w:rsidRDefault="007F1DA5" w:rsidP="007F1DA5">
            <w:pPr>
              <w:rPr>
                <w:rFonts w:ascii="標楷體" w:eastAsia="標楷體" w:hAnsi="標楷體"/>
              </w:rPr>
            </w:pPr>
            <w:r>
              <w:rPr>
                <w:rFonts w:ascii="標楷體" w:eastAsia="標楷體" w:hAnsi="標楷體" w:hint="eastAsia"/>
              </w:rPr>
              <w:t>2.</w:t>
            </w:r>
            <w:r w:rsidRPr="009C1A83">
              <w:rPr>
                <w:rFonts w:ascii="標楷體" w:eastAsia="標楷體" w:hAnsi="標楷體" w:cs="細明體"/>
                <w:kern w:val="0"/>
              </w:rPr>
              <w:t>CdPerformance</w:t>
            </w:r>
            <w:r>
              <w:rPr>
                <w:rFonts w:ascii="標楷體" w:eastAsia="標楷體" w:hAnsi="標楷體" w:cs="細明體" w:hint="eastAsia"/>
                <w:kern w:val="0"/>
              </w:rPr>
              <w:t>.</w:t>
            </w:r>
            <w:r w:rsidRPr="00891793">
              <w:rPr>
                <w:rFonts w:ascii="標楷體" w:eastAsia="標楷體" w:hAnsi="標楷體"/>
              </w:rPr>
              <w:t>BsOffrPerccent</w:t>
            </w:r>
          </w:p>
        </w:tc>
      </w:tr>
    </w:tbl>
    <w:p w14:paraId="5A84D803" w14:textId="77777777" w:rsidR="00945C7C" w:rsidRDefault="00945C7C" w:rsidP="00945C7C"/>
    <w:p w14:paraId="355FE466" w14:textId="77777777" w:rsidR="00945C7C" w:rsidRDefault="00945C7C" w:rsidP="00945C7C"/>
    <w:p w14:paraId="2A0E0B8F" w14:textId="77777777" w:rsidR="007F1DA5" w:rsidRDefault="007F1DA5">
      <w:pPr>
        <w:widowControl/>
        <w:rPr>
          <w:rFonts w:ascii="標楷體" w:eastAsia="標楷體" w:hAnsi="標楷體"/>
          <w:sz w:val="26"/>
        </w:rPr>
      </w:pPr>
      <w:r>
        <w:br w:type="page"/>
      </w:r>
    </w:p>
    <w:p w14:paraId="3AC9F9D1" w14:textId="175EC73C" w:rsidR="007A1EE7" w:rsidRDefault="00D60958" w:rsidP="00D01BCC">
      <w:pPr>
        <w:pStyle w:val="a"/>
      </w:pPr>
      <w:r>
        <w:rPr>
          <w:rFonts w:hint="eastAsia"/>
        </w:rPr>
        <w:lastRenderedPageBreak/>
        <w:t>選單/1 L6064</w:t>
      </w:r>
    </w:p>
    <w:p w14:paraId="60076F05" w14:textId="509282F6" w:rsidR="00D60958" w:rsidRPr="00D60958" w:rsidRDefault="00D60958" w:rsidP="00D60958">
      <w:r w:rsidRPr="00D60958">
        <w:rPr>
          <w:noProof/>
        </w:rPr>
        <w:drawing>
          <wp:inline distT="0" distB="0" distL="0" distR="0" wp14:anchorId="1FB6F122" wp14:editId="523AB699">
            <wp:extent cx="6479540" cy="5102225"/>
            <wp:effectExtent l="0" t="0" r="0" b="3175"/>
            <wp:docPr id="205" name="圖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6479540" cy="5102225"/>
                    </a:xfrm>
                    <a:prstGeom prst="rect">
                      <a:avLst/>
                    </a:prstGeom>
                  </pic:spPr>
                </pic:pic>
              </a:graphicData>
            </a:graphic>
          </wp:inline>
        </w:drawing>
      </w:r>
    </w:p>
    <w:p w14:paraId="71819BD1" w14:textId="77777777" w:rsidR="007A1EE7" w:rsidRDefault="007A1EE7">
      <w:pPr>
        <w:widowControl/>
      </w:pPr>
      <w:r>
        <w:br w:type="page"/>
      </w:r>
    </w:p>
    <w:p w14:paraId="47CA0E42" w14:textId="0E6002C8" w:rsidR="001E161F" w:rsidRDefault="00BE39E1" w:rsidP="001E161F">
      <w:pPr>
        <w:pStyle w:val="3"/>
        <w:numPr>
          <w:ilvl w:val="2"/>
          <w:numId w:val="1"/>
        </w:numPr>
        <w:rPr>
          <w:rFonts w:ascii="標楷體" w:hAnsi="標楷體"/>
        </w:rPr>
      </w:pPr>
      <w:r>
        <w:rPr>
          <w:rFonts w:ascii="標楷體" w:hAnsi="標楷體"/>
        </w:rPr>
        <w:lastRenderedPageBreak/>
        <w:t>L608</w:t>
      </w:r>
      <w:r>
        <w:rPr>
          <w:rFonts w:ascii="標楷體" w:hAnsi="標楷體" w:hint="eastAsia"/>
        </w:rPr>
        <w:t>5單位及主管代號查詢</w:t>
      </w:r>
    </w:p>
    <w:p w14:paraId="40B937CB" w14:textId="323E242A" w:rsidR="001E161F" w:rsidRPr="00362205" w:rsidRDefault="001E161F" w:rsidP="00D01BCC">
      <w:pPr>
        <w:pStyle w:val="a"/>
      </w:pPr>
      <w:r>
        <w:rPr>
          <w:rFonts w:hint="eastAsia"/>
        </w:rPr>
        <w:t xml:space="preserve">    </w:t>
      </w:r>
      <w:r w:rsidRPr="00362205">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1E161F" w:rsidRPr="00AF1A82" w14:paraId="3154DE6C" w14:textId="77777777" w:rsidTr="00200E66">
        <w:trPr>
          <w:trHeight w:val="277"/>
        </w:trPr>
        <w:tc>
          <w:tcPr>
            <w:tcW w:w="1548" w:type="dxa"/>
            <w:tcBorders>
              <w:top w:val="single" w:sz="8" w:space="0" w:color="000000"/>
              <w:bottom w:val="single" w:sz="8" w:space="0" w:color="000000"/>
              <w:right w:val="single" w:sz="8" w:space="0" w:color="000000"/>
            </w:tcBorders>
            <w:shd w:val="clear" w:color="auto" w:fill="F3F3F3"/>
          </w:tcPr>
          <w:p w14:paraId="32FD79DB" w14:textId="77777777" w:rsidR="001E161F" w:rsidRPr="00AF1A82" w:rsidRDefault="001E161F" w:rsidP="00200E66">
            <w:pPr>
              <w:rPr>
                <w:rFonts w:ascii="標楷體" w:eastAsia="標楷體" w:hAnsi="標楷體"/>
                <w:lang w:eastAsia="x-none"/>
              </w:rPr>
            </w:pPr>
            <w:r w:rsidRPr="00AF1A82">
              <w:rPr>
                <w:rFonts w:ascii="標楷體" w:eastAsia="標楷體" w:hAnsi="標楷體"/>
                <w:lang w:eastAsia="x-none"/>
              </w:rPr>
              <w:t xml:space="preserve">功能名稱 </w:t>
            </w:r>
          </w:p>
        </w:tc>
        <w:tc>
          <w:tcPr>
            <w:tcW w:w="6318" w:type="dxa"/>
            <w:tcBorders>
              <w:top w:val="single" w:sz="8" w:space="0" w:color="000000"/>
              <w:left w:val="single" w:sz="8" w:space="0" w:color="000000"/>
              <w:bottom w:val="single" w:sz="8" w:space="0" w:color="000000"/>
            </w:tcBorders>
          </w:tcPr>
          <w:p w14:paraId="41388BB8" w14:textId="7285994C" w:rsidR="001E161F" w:rsidRPr="00AF1A82" w:rsidRDefault="001E161F" w:rsidP="00200E66">
            <w:pPr>
              <w:rPr>
                <w:rFonts w:ascii="標楷體" w:eastAsia="標楷體" w:hAnsi="標楷體"/>
              </w:rPr>
            </w:pPr>
            <w:r w:rsidRPr="003F4AED">
              <w:rPr>
                <w:rFonts w:ascii="標楷體" w:eastAsia="標楷體" w:hAnsi="標楷體" w:hint="eastAsia"/>
              </w:rPr>
              <w:t>單位主管代碼檔</w:t>
            </w:r>
            <w:r>
              <w:rPr>
                <w:rFonts w:ascii="標楷體" w:eastAsia="標楷體" w:hAnsi="標楷體" w:hint="eastAsia"/>
              </w:rPr>
              <w:t>查詢</w:t>
            </w:r>
          </w:p>
        </w:tc>
      </w:tr>
      <w:tr w:rsidR="001E161F" w:rsidRPr="00AF1A82" w14:paraId="52701A21" w14:textId="77777777" w:rsidTr="00200E66">
        <w:trPr>
          <w:trHeight w:val="277"/>
        </w:trPr>
        <w:tc>
          <w:tcPr>
            <w:tcW w:w="1548" w:type="dxa"/>
            <w:tcBorders>
              <w:top w:val="single" w:sz="8" w:space="0" w:color="000000"/>
              <w:bottom w:val="single" w:sz="8" w:space="0" w:color="000000"/>
              <w:right w:val="single" w:sz="8" w:space="0" w:color="000000"/>
            </w:tcBorders>
            <w:shd w:val="clear" w:color="auto" w:fill="F3F3F3"/>
          </w:tcPr>
          <w:p w14:paraId="1FE5A124" w14:textId="77777777" w:rsidR="001E161F" w:rsidRPr="00AF1A82" w:rsidRDefault="001E161F" w:rsidP="00200E66">
            <w:pPr>
              <w:rPr>
                <w:rFonts w:ascii="標楷體" w:eastAsia="標楷體" w:hAnsi="標楷體"/>
                <w:lang w:eastAsia="x-none"/>
              </w:rPr>
            </w:pPr>
            <w:r w:rsidRPr="00AF1A82">
              <w:rPr>
                <w:rFonts w:ascii="標楷體" w:eastAsia="標楷體" w:hAnsi="標楷體"/>
                <w:lang w:eastAsia="x-none"/>
              </w:rPr>
              <w:t>進入條件</w:t>
            </w:r>
          </w:p>
        </w:tc>
        <w:tc>
          <w:tcPr>
            <w:tcW w:w="6318" w:type="dxa"/>
            <w:tcBorders>
              <w:top w:val="single" w:sz="8" w:space="0" w:color="000000"/>
              <w:left w:val="single" w:sz="8" w:space="0" w:color="000000"/>
              <w:bottom w:val="single" w:sz="8" w:space="0" w:color="000000"/>
            </w:tcBorders>
          </w:tcPr>
          <w:p w14:paraId="476395A1" w14:textId="77777777" w:rsidR="001E161F" w:rsidRPr="00AF1A82" w:rsidRDefault="001E161F" w:rsidP="00200E66">
            <w:pPr>
              <w:rPr>
                <w:rFonts w:ascii="標楷體" w:eastAsia="標楷體" w:hAnsi="標楷體"/>
                <w:lang w:eastAsia="x-none"/>
              </w:rPr>
            </w:pPr>
          </w:p>
        </w:tc>
      </w:tr>
      <w:tr w:rsidR="001E161F" w:rsidRPr="00AF1A82" w14:paraId="492E60FF" w14:textId="77777777" w:rsidTr="00200E66">
        <w:trPr>
          <w:trHeight w:val="773"/>
        </w:trPr>
        <w:tc>
          <w:tcPr>
            <w:tcW w:w="1548" w:type="dxa"/>
            <w:tcBorders>
              <w:top w:val="single" w:sz="8" w:space="0" w:color="000000"/>
              <w:bottom w:val="single" w:sz="8" w:space="0" w:color="000000"/>
              <w:right w:val="single" w:sz="8" w:space="0" w:color="000000"/>
            </w:tcBorders>
            <w:shd w:val="clear" w:color="auto" w:fill="F3F3F3"/>
          </w:tcPr>
          <w:p w14:paraId="31A73942" w14:textId="77777777" w:rsidR="001E161F" w:rsidRPr="00AF1A82" w:rsidRDefault="001E161F" w:rsidP="00200E66">
            <w:pPr>
              <w:rPr>
                <w:rFonts w:ascii="標楷體" w:eastAsia="標楷體" w:hAnsi="標楷體"/>
                <w:lang w:eastAsia="x-none"/>
              </w:rPr>
            </w:pPr>
            <w:r w:rsidRPr="00AF1A82">
              <w:rPr>
                <w:rFonts w:ascii="標楷體" w:eastAsia="標楷體" w:hAnsi="標楷體"/>
                <w:lang w:eastAsia="x-none"/>
              </w:rPr>
              <w:t xml:space="preserve">基本流程 </w:t>
            </w:r>
          </w:p>
        </w:tc>
        <w:tc>
          <w:tcPr>
            <w:tcW w:w="6318" w:type="dxa"/>
            <w:tcBorders>
              <w:top w:val="single" w:sz="8" w:space="0" w:color="000000"/>
              <w:left w:val="single" w:sz="8" w:space="0" w:color="000000"/>
              <w:bottom w:val="single" w:sz="8" w:space="0" w:color="000000"/>
            </w:tcBorders>
          </w:tcPr>
          <w:p w14:paraId="774C6793" w14:textId="77777777" w:rsidR="001E161F" w:rsidRPr="00AF1A82" w:rsidRDefault="001E161F" w:rsidP="00200E66">
            <w:pPr>
              <w:rPr>
                <w:rFonts w:ascii="標楷體" w:eastAsia="標楷體" w:hAnsi="標楷體"/>
                <w:lang w:eastAsia="x-none"/>
              </w:rPr>
            </w:pPr>
          </w:p>
        </w:tc>
      </w:tr>
      <w:tr w:rsidR="001E161F" w:rsidRPr="00AF1A82" w14:paraId="4051F0FA" w14:textId="77777777" w:rsidTr="00200E66">
        <w:trPr>
          <w:trHeight w:val="321"/>
        </w:trPr>
        <w:tc>
          <w:tcPr>
            <w:tcW w:w="1548" w:type="dxa"/>
            <w:tcBorders>
              <w:top w:val="single" w:sz="8" w:space="0" w:color="000000"/>
              <w:bottom w:val="single" w:sz="8" w:space="0" w:color="000000"/>
              <w:right w:val="single" w:sz="8" w:space="0" w:color="000000"/>
            </w:tcBorders>
            <w:shd w:val="clear" w:color="auto" w:fill="F3F3F3"/>
          </w:tcPr>
          <w:p w14:paraId="134BF460" w14:textId="77777777" w:rsidR="001E161F" w:rsidRPr="00AF1A82" w:rsidRDefault="001E161F" w:rsidP="00200E66">
            <w:pPr>
              <w:rPr>
                <w:rFonts w:ascii="標楷體" w:eastAsia="標楷體" w:hAnsi="標楷體"/>
                <w:lang w:eastAsia="x-none"/>
              </w:rPr>
            </w:pPr>
            <w:r w:rsidRPr="00AF1A82">
              <w:rPr>
                <w:rFonts w:ascii="標楷體" w:eastAsia="標楷體" w:hAnsi="標楷體"/>
                <w:lang w:eastAsia="x-none"/>
              </w:rPr>
              <w:t>選用流程</w:t>
            </w:r>
          </w:p>
        </w:tc>
        <w:tc>
          <w:tcPr>
            <w:tcW w:w="6318" w:type="dxa"/>
            <w:tcBorders>
              <w:top w:val="single" w:sz="8" w:space="0" w:color="000000"/>
              <w:left w:val="single" w:sz="8" w:space="0" w:color="000000"/>
              <w:bottom w:val="single" w:sz="8" w:space="0" w:color="000000"/>
            </w:tcBorders>
          </w:tcPr>
          <w:p w14:paraId="63EAC344" w14:textId="77777777" w:rsidR="001E161F" w:rsidRPr="00AF1A82" w:rsidRDefault="001E161F" w:rsidP="00200E66">
            <w:pPr>
              <w:rPr>
                <w:rFonts w:ascii="標楷體" w:eastAsia="標楷體" w:hAnsi="標楷體"/>
                <w:lang w:eastAsia="x-none"/>
              </w:rPr>
            </w:pPr>
          </w:p>
        </w:tc>
      </w:tr>
      <w:tr w:rsidR="001E161F" w:rsidRPr="00AF1A82" w14:paraId="6939AC30" w14:textId="77777777" w:rsidTr="00200E66">
        <w:trPr>
          <w:trHeight w:val="1311"/>
        </w:trPr>
        <w:tc>
          <w:tcPr>
            <w:tcW w:w="1548" w:type="dxa"/>
            <w:tcBorders>
              <w:top w:val="single" w:sz="8" w:space="0" w:color="000000"/>
              <w:bottom w:val="single" w:sz="8" w:space="0" w:color="000000"/>
              <w:right w:val="single" w:sz="8" w:space="0" w:color="000000"/>
            </w:tcBorders>
            <w:shd w:val="clear" w:color="auto" w:fill="F3F3F3"/>
          </w:tcPr>
          <w:p w14:paraId="22968887" w14:textId="77777777" w:rsidR="001E161F" w:rsidRPr="00AF1A82" w:rsidRDefault="001E161F" w:rsidP="00200E66">
            <w:pPr>
              <w:rPr>
                <w:rFonts w:ascii="標楷體" w:eastAsia="標楷體" w:hAnsi="標楷體"/>
                <w:lang w:eastAsia="x-none"/>
              </w:rPr>
            </w:pPr>
            <w:r w:rsidRPr="00AF1A82">
              <w:rPr>
                <w:rFonts w:ascii="標楷體" w:eastAsia="標楷體" w:hAnsi="標楷體"/>
                <w:lang w:eastAsia="x-none"/>
              </w:rPr>
              <w:t>例外流程</w:t>
            </w:r>
          </w:p>
        </w:tc>
        <w:tc>
          <w:tcPr>
            <w:tcW w:w="6318" w:type="dxa"/>
            <w:tcBorders>
              <w:top w:val="single" w:sz="8" w:space="0" w:color="000000"/>
              <w:left w:val="single" w:sz="8" w:space="0" w:color="000000"/>
              <w:bottom w:val="single" w:sz="8" w:space="0" w:color="000000"/>
            </w:tcBorders>
          </w:tcPr>
          <w:p w14:paraId="0400777E" w14:textId="77777777" w:rsidR="001E161F" w:rsidRPr="00AF1A82" w:rsidRDefault="001E161F" w:rsidP="00200E66">
            <w:pPr>
              <w:rPr>
                <w:rFonts w:ascii="標楷體" w:eastAsia="標楷體" w:hAnsi="標楷體"/>
                <w:lang w:eastAsia="x-none"/>
              </w:rPr>
            </w:pPr>
          </w:p>
          <w:p w14:paraId="20F4C516" w14:textId="77777777" w:rsidR="001E161F" w:rsidRPr="00AF1A82" w:rsidRDefault="001E161F" w:rsidP="00200E66">
            <w:pPr>
              <w:rPr>
                <w:rFonts w:ascii="標楷體" w:eastAsia="標楷體" w:hAnsi="標楷體"/>
                <w:lang w:eastAsia="x-none"/>
              </w:rPr>
            </w:pPr>
            <w:r w:rsidRPr="00AF1A82">
              <w:rPr>
                <w:rFonts w:ascii="標楷體" w:eastAsia="標楷體" w:hAnsi="標楷體"/>
                <w:lang w:eastAsia="x-none"/>
              </w:rPr>
              <w:tab/>
            </w:r>
          </w:p>
        </w:tc>
      </w:tr>
      <w:tr w:rsidR="001E161F" w:rsidRPr="00AF1A82" w14:paraId="545EB8F7" w14:textId="77777777" w:rsidTr="00200E66">
        <w:trPr>
          <w:trHeight w:val="278"/>
        </w:trPr>
        <w:tc>
          <w:tcPr>
            <w:tcW w:w="1548" w:type="dxa"/>
            <w:tcBorders>
              <w:top w:val="single" w:sz="8" w:space="0" w:color="000000"/>
              <w:bottom w:val="single" w:sz="8" w:space="0" w:color="000000"/>
              <w:right w:val="single" w:sz="8" w:space="0" w:color="000000"/>
            </w:tcBorders>
            <w:shd w:val="clear" w:color="auto" w:fill="F3F3F3"/>
          </w:tcPr>
          <w:p w14:paraId="648FAD6A" w14:textId="77777777" w:rsidR="001E161F" w:rsidRPr="00AF1A82" w:rsidRDefault="001E161F" w:rsidP="00200E66">
            <w:pPr>
              <w:rPr>
                <w:rFonts w:ascii="標楷體" w:eastAsia="標楷體" w:hAnsi="標楷體"/>
                <w:lang w:eastAsia="x-none"/>
              </w:rPr>
            </w:pPr>
            <w:r w:rsidRPr="00AF1A82">
              <w:rPr>
                <w:rFonts w:ascii="標楷體" w:eastAsia="標楷體" w:hAnsi="標楷體"/>
                <w:lang w:eastAsia="x-none"/>
              </w:rPr>
              <w:t xml:space="preserve">執行後狀況 </w:t>
            </w:r>
          </w:p>
        </w:tc>
        <w:tc>
          <w:tcPr>
            <w:tcW w:w="6318" w:type="dxa"/>
            <w:tcBorders>
              <w:top w:val="single" w:sz="8" w:space="0" w:color="000000"/>
              <w:left w:val="single" w:sz="8" w:space="0" w:color="000000"/>
              <w:bottom w:val="single" w:sz="8" w:space="0" w:color="000000"/>
            </w:tcBorders>
          </w:tcPr>
          <w:p w14:paraId="76FC9EA3" w14:textId="77777777" w:rsidR="001E161F" w:rsidRPr="00AF1A82" w:rsidRDefault="001E161F" w:rsidP="00200E66">
            <w:pPr>
              <w:rPr>
                <w:rFonts w:ascii="標楷體" w:eastAsia="標楷體" w:hAnsi="標楷體"/>
                <w:lang w:eastAsia="x-none"/>
              </w:rPr>
            </w:pPr>
          </w:p>
        </w:tc>
      </w:tr>
      <w:tr w:rsidR="001E161F" w:rsidRPr="00AF1A82" w14:paraId="26B630E6" w14:textId="77777777" w:rsidTr="00200E66">
        <w:trPr>
          <w:trHeight w:val="358"/>
        </w:trPr>
        <w:tc>
          <w:tcPr>
            <w:tcW w:w="1548" w:type="dxa"/>
            <w:tcBorders>
              <w:top w:val="single" w:sz="8" w:space="0" w:color="000000"/>
              <w:bottom w:val="single" w:sz="8" w:space="0" w:color="000000"/>
              <w:right w:val="single" w:sz="8" w:space="0" w:color="000000"/>
            </w:tcBorders>
            <w:shd w:val="clear" w:color="auto" w:fill="F3F3F3"/>
          </w:tcPr>
          <w:p w14:paraId="50EACF58" w14:textId="77777777" w:rsidR="001E161F" w:rsidRPr="00AF1A82" w:rsidRDefault="001E161F" w:rsidP="00200E66">
            <w:pPr>
              <w:rPr>
                <w:rFonts w:ascii="標楷體" w:eastAsia="標楷體" w:hAnsi="標楷體"/>
                <w:lang w:eastAsia="x-none"/>
              </w:rPr>
            </w:pPr>
            <w:r w:rsidRPr="00AF1A82">
              <w:rPr>
                <w:rFonts w:ascii="標楷體" w:eastAsia="標楷體" w:hAnsi="標楷體"/>
                <w:lang w:eastAsia="x-none"/>
              </w:rPr>
              <w:t>特別需求</w:t>
            </w:r>
          </w:p>
        </w:tc>
        <w:tc>
          <w:tcPr>
            <w:tcW w:w="6318" w:type="dxa"/>
            <w:tcBorders>
              <w:top w:val="single" w:sz="8" w:space="0" w:color="000000"/>
              <w:left w:val="single" w:sz="8" w:space="0" w:color="000000"/>
              <w:bottom w:val="single" w:sz="8" w:space="0" w:color="000000"/>
            </w:tcBorders>
          </w:tcPr>
          <w:p w14:paraId="5B214739" w14:textId="77777777" w:rsidR="001E161F" w:rsidRPr="00AF1A82" w:rsidRDefault="001E161F" w:rsidP="00200E66">
            <w:pPr>
              <w:rPr>
                <w:rFonts w:ascii="標楷體" w:eastAsia="標楷體" w:hAnsi="標楷體"/>
                <w:lang w:eastAsia="x-none"/>
              </w:rPr>
            </w:pPr>
          </w:p>
        </w:tc>
      </w:tr>
      <w:tr w:rsidR="001E161F" w:rsidRPr="00AF1A82" w14:paraId="68A32CFB" w14:textId="77777777" w:rsidTr="00200E66">
        <w:trPr>
          <w:trHeight w:val="278"/>
        </w:trPr>
        <w:tc>
          <w:tcPr>
            <w:tcW w:w="1548" w:type="dxa"/>
            <w:tcBorders>
              <w:top w:val="single" w:sz="8" w:space="0" w:color="000000"/>
              <w:bottom w:val="single" w:sz="8" w:space="0" w:color="000000"/>
              <w:right w:val="single" w:sz="8" w:space="0" w:color="000000"/>
            </w:tcBorders>
            <w:shd w:val="clear" w:color="auto" w:fill="F3F3F3"/>
          </w:tcPr>
          <w:p w14:paraId="367E9D34" w14:textId="77777777" w:rsidR="001E161F" w:rsidRPr="00AF1A82" w:rsidRDefault="001E161F" w:rsidP="00200E66">
            <w:pPr>
              <w:rPr>
                <w:rFonts w:ascii="標楷體" w:eastAsia="標楷體" w:hAnsi="標楷體"/>
                <w:lang w:eastAsia="x-none"/>
              </w:rPr>
            </w:pPr>
            <w:r w:rsidRPr="00AF1A82">
              <w:rPr>
                <w:rFonts w:ascii="標楷體" w:eastAsia="標楷體" w:hAnsi="標楷體"/>
                <w:lang w:eastAsia="x-none"/>
              </w:rPr>
              <w:t xml:space="preserve">參考 </w:t>
            </w:r>
          </w:p>
        </w:tc>
        <w:tc>
          <w:tcPr>
            <w:tcW w:w="6318" w:type="dxa"/>
            <w:tcBorders>
              <w:top w:val="single" w:sz="8" w:space="0" w:color="000000"/>
              <w:left w:val="single" w:sz="8" w:space="0" w:color="000000"/>
              <w:bottom w:val="single" w:sz="8" w:space="0" w:color="000000"/>
            </w:tcBorders>
          </w:tcPr>
          <w:p w14:paraId="3261AFD4" w14:textId="77777777" w:rsidR="001E161F" w:rsidRPr="00AF1A82" w:rsidRDefault="001E161F" w:rsidP="00200E66">
            <w:pPr>
              <w:rPr>
                <w:rFonts w:ascii="標楷體" w:eastAsia="標楷體" w:hAnsi="標楷體"/>
                <w:lang w:eastAsia="x-none"/>
              </w:rPr>
            </w:pPr>
          </w:p>
        </w:tc>
      </w:tr>
    </w:tbl>
    <w:p w14:paraId="3360EF00" w14:textId="77777777" w:rsidR="001E161F" w:rsidRPr="005F3296" w:rsidRDefault="001E161F" w:rsidP="00894D7B">
      <w:pPr>
        <w:pStyle w:val="af9"/>
        <w:numPr>
          <w:ilvl w:val="0"/>
          <w:numId w:val="18"/>
        </w:numPr>
        <w:ind w:leftChars="0" w:left="1418"/>
        <w:rPr>
          <w:rFonts w:ascii="標楷體" w:eastAsia="標楷體" w:hAnsi="標楷體"/>
          <w:sz w:val="26"/>
          <w:szCs w:val="26"/>
          <w:lang w:eastAsia="x-none"/>
        </w:rPr>
      </w:pPr>
      <w:r w:rsidRPr="005F3296">
        <w:rPr>
          <w:rFonts w:ascii="標楷體" w:eastAsia="標楷體" w:hAnsi="標楷體"/>
          <w:sz w:val="26"/>
          <w:szCs w:val="26"/>
          <w:lang w:eastAsia="x-none"/>
        </w:rPr>
        <w:t>UI畫面</w:t>
      </w:r>
    </w:p>
    <w:p w14:paraId="28BDA81F" w14:textId="77777777" w:rsidR="001E161F" w:rsidRPr="00AF1A82" w:rsidRDefault="001E161F" w:rsidP="001E161F">
      <w:pPr>
        <w:ind w:leftChars="531" w:left="1274"/>
        <w:rPr>
          <w:rFonts w:ascii="標楷體" w:eastAsia="標楷體" w:hAnsi="標楷體"/>
          <w:lang w:eastAsia="x-none"/>
        </w:rPr>
      </w:pPr>
      <w:r w:rsidRPr="00AF1A82">
        <w:rPr>
          <w:rFonts w:ascii="標楷體" w:eastAsia="標楷體" w:hAnsi="標楷體" w:hint="eastAsia"/>
          <w:lang w:eastAsia="x-none"/>
        </w:rPr>
        <w:t>輸入畫面：</w:t>
      </w:r>
    </w:p>
    <w:p w14:paraId="0EE76DEE" w14:textId="5A714C97" w:rsidR="001E161F" w:rsidRPr="00AF1A82" w:rsidRDefault="001E161F" w:rsidP="001E161F">
      <w:pPr>
        <w:rPr>
          <w:rFonts w:ascii="標楷體" w:eastAsia="標楷體" w:hAnsi="標楷體"/>
          <w:lang w:eastAsia="x-none"/>
        </w:rPr>
      </w:pPr>
      <w:r>
        <w:rPr>
          <w:noProof/>
        </w:rPr>
        <w:drawing>
          <wp:inline distT="0" distB="0" distL="0" distR="0" wp14:anchorId="479432F1" wp14:editId="5FC2D9DB">
            <wp:extent cx="6479540" cy="2832100"/>
            <wp:effectExtent l="0" t="0" r="0" b="635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479540" cy="2832100"/>
                    </a:xfrm>
                    <a:prstGeom prst="rect">
                      <a:avLst/>
                    </a:prstGeom>
                  </pic:spPr>
                </pic:pic>
              </a:graphicData>
            </a:graphic>
          </wp:inline>
        </w:drawing>
      </w:r>
    </w:p>
    <w:p w14:paraId="5F70ED92" w14:textId="77777777" w:rsidR="001E161F" w:rsidRPr="00AF1A82" w:rsidRDefault="001E161F" w:rsidP="001E161F">
      <w:pPr>
        <w:ind w:leftChars="531" w:left="1274"/>
        <w:rPr>
          <w:rFonts w:ascii="標楷體" w:eastAsia="標楷體" w:hAnsi="標楷體"/>
          <w:lang w:eastAsia="x-none"/>
        </w:rPr>
      </w:pPr>
      <w:r w:rsidRPr="00AF1A82">
        <w:rPr>
          <w:rFonts w:ascii="標楷體" w:eastAsia="標楷體" w:hAnsi="標楷體" w:hint="eastAsia"/>
          <w:lang w:eastAsia="x-none"/>
        </w:rPr>
        <w:t>輸出畫面：</w:t>
      </w:r>
    </w:p>
    <w:p w14:paraId="0A56D707" w14:textId="63FBE179" w:rsidR="001E161F" w:rsidRPr="00AF1A82" w:rsidRDefault="001E161F" w:rsidP="001E161F">
      <w:pPr>
        <w:rPr>
          <w:rFonts w:ascii="標楷體" w:eastAsia="標楷體" w:hAnsi="標楷體"/>
        </w:rPr>
      </w:pPr>
      <w:r>
        <w:rPr>
          <w:noProof/>
        </w:rPr>
        <w:lastRenderedPageBreak/>
        <w:drawing>
          <wp:inline distT="0" distB="0" distL="0" distR="0" wp14:anchorId="5105DBCA" wp14:editId="4D11ED45">
            <wp:extent cx="6479540" cy="4280535"/>
            <wp:effectExtent l="0" t="0" r="0" b="5715"/>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479540" cy="4280535"/>
                    </a:xfrm>
                    <a:prstGeom prst="rect">
                      <a:avLst/>
                    </a:prstGeom>
                  </pic:spPr>
                </pic:pic>
              </a:graphicData>
            </a:graphic>
          </wp:inline>
        </w:drawing>
      </w:r>
    </w:p>
    <w:p w14:paraId="4083EAFB" w14:textId="77777777" w:rsidR="001E161F" w:rsidRPr="00AF1A82" w:rsidRDefault="001E161F" w:rsidP="001E161F">
      <w:pPr>
        <w:rPr>
          <w:rFonts w:ascii="標楷體" w:eastAsia="標楷體" w:hAnsi="標楷體"/>
          <w:lang w:eastAsia="x-none"/>
        </w:rPr>
      </w:pPr>
    </w:p>
    <w:p w14:paraId="1FDA64F2" w14:textId="77777777" w:rsidR="001E161F" w:rsidRPr="005F3296" w:rsidRDefault="001E161F" w:rsidP="00894D7B">
      <w:pPr>
        <w:pStyle w:val="af9"/>
        <w:numPr>
          <w:ilvl w:val="0"/>
          <w:numId w:val="18"/>
        </w:numPr>
        <w:ind w:leftChars="0" w:left="1418"/>
        <w:rPr>
          <w:rFonts w:ascii="標楷體" w:eastAsia="標楷體" w:hAnsi="標楷體"/>
          <w:sz w:val="26"/>
          <w:szCs w:val="26"/>
          <w:lang w:eastAsia="x-none"/>
        </w:rPr>
      </w:pPr>
      <w:r w:rsidRPr="005F3296">
        <w:rPr>
          <w:rFonts w:ascii="標楷體" w:eastAsia="標楷體" w:hAnsi="標楷體"/>
          <w:sz w:val="26"/>
          <w:szCs w:val="26"/>
          <w:lang w:eastAsia="x-none"/>
        </w:rPr>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16"/>
        <w:gridCol w:w="1585"/>
        <w:gridCol w:w="1534"/>
        <w:gridCol w:w="1558"/>
        <w:gridCol w:w="1105"/>
        <w:gridCol w:w="742"/>
        <w:gridCol w:w="695"/>
        <w:gridCol w:w="2685"/>
      </w:tblGrid>
      <w:tr w:rsidR="001E161F" w:rsidRPr="00AF1A82" w14:paraId="48845CA2" w14:textId="77777777" w:rsidTr="00200E66">
        <w:trPr>
          <w:trHeight w:val="388"/>
          <w:jc w:val="center"/>
        </w:trPr>
        <w:tc>
          <w:tcPr>
            <w:tcW w:w="519" w:type="dxa"/>
            <w:vMerge w:val="restart"/>
          </w:tcPr>
          <w:p w14:paraId="185F4F83" w14:textId="77777777" w:rsidR="001E161F" w:rsidRPr="00AF1A82" w:rsidRDefault="001E161F" w:rsidP="00200E66">
            <w:pPr>
              <w:rPr>
                <w:rFonts w:ascii="標楷體" w:eastAsia="標楷體" w:hAnsi="標楷體"/>
                <w:lang w:eastAsia="x-none"/>
              </w:rPr>
            </w:pPr>
            <w:r w:rsidRPr="00AF1A82">
              <w:rPr>
                <w:rFonts w:ascii="標楷體" w:eastAsia="標楷體" w:hAnsi="標楷體"/>
                <w:lang w:eastAsia="x-none"/>
              </w:rPr>
              <w:t>序號</w:t>
            </w:r>
          </w:p>
        </w:tc>
        <w:tc>
          <w:tcPr>
            <w:tcW w:w="1624" w:type="dxa"/>
            <w:vMerge w:val="restart"/>
          </w:tcPr>
          <w:p w14:paraId="1B7A25E4" w14:textId="77777777" w:rsidR="001E161F" w:rsidRPr="00AF1A82" w:rsidRDefault="001E161F" w:rsidP="00200E66">
            <w:pPr>
              <w:rPr>
                <w:rFonts w:ascii="標楷體" w:eastAsia="標楷體" w:hAnsi="標楷體"/>
                <w:lang w:eastAsia="x-none"/>
              </w:rPr>
            </w:pPr>
            <w:r w:rsidRPr="00AF1A82">
              <w:rPr>
                <w:rFonts w:ascii="標楷體" w:eastAsia="標楷體" w:hAnsi="標楷體"/>
                <w:lang w:eastAsia="x-none"/>
              </w:rPr>
              <w:t>欄位</w:t>
            </w:r>
          </w:p>
        </w:tc>
        <w:tc>
          <w:tcPr>
            <w:tcW w:w="5733" w:type="dxa"/>
            <w:gridSpan w:val="5"/>
          </w:tcPr>
          <w:p w14:paraId="380C5260" w14:textId="77777777" w:rsidR="001E161F" w:rsidRPr="00AF1A82" w:rsidRDefault="001E161F" w:rsidP="00200E66">
            <w:pPr>
              <w:jc w:val="center"/>
              <w:rPr>
                <w:rFonts w:ascii="標楷體" w:eastAsia="標楷體" w:hAnsi="標楷體"/>
                <w:lang w:eastAsia="x-none"/>
              </w:rPr>
            </w:pPr>
            <w:r w:rsidRPr="00AF1A82">
              <w:rPr>
                <w:rFonts w:ascii="標楷體" w:eastAsia="標楷體" w:hAnsi="標楷體"/>
                <w:lang w:eastAsia="x-none"/>
              </w:rPr>
              <w:t>說明</w:t>
            </w:r>
          </w:p>
        </w:tc>
        <w:tc>
          <w:tcPr>
            <w:tcW w:w="2758" w:type="dxa"/>
            <w:vMerge w:val="restart"/>
          </w:tcPr>
          <w:p w14:paraId="4BC10FB4" w14:textId="77777777" w:rsidR="001E161F" w:rsidRPr="00AF1A82" w:rsidRDefault="001E161F" w:rsidP="00200E66">
            <w:pPr>
              <w:rPr>
                <w:rFonts w:ascii="標楷體" w:eastAsia="標楷體" w:hAnsi="標楷體"/>
                <w:lang w:eastAsia="x-none"/>
              </w:rPr>
            </w:pPr>
            <w:r w:rsidRPr="00AF1A82">
              <w:rPr>
                <w:rFonts w:ascii="標楷體" w:eastAsia="標楷體" w:hAnsi="標楷體"/>
                <w:lang w:eastAsia="x-none"/>
              </w:rPr>
              <w:t>處理邏輯及注意事項</w:t>
            </w:r>
          </w:p>
        </w:tc>
      </w:tr>
      <w:tr w:rsidR="001E161F" w:rsidRPr="00AF1A82" w14:paraId="55EB5980" w14:textId="77777777" w:rsidTr="00200E66">
        <w:trPr>
          <w:trHeight w:val="244"/>
          <w:jc w:val="center"/>
        </w:trPr>
        <w:tc>
          <w:tcPr>
            <w:tcW w:w="519" w:type="dxa"/>
            <w:vMerge/>
          </w:tcPr>
          <w:p w14:paraId="18E29071" w14:textId="77777777" w:rsidR="001E161F" w:rsidRPr="00AF1A82" w:rsidRDefault="001E161F" w:rsidP="00200E66">
            <w:pPr>
              <w:rPr>
                <w:rFonts w:ascii="標楷體" w:eastAsia="標楷體" w:hAnsi="標楷體"/>
                <w:lang w:eastAsia="x-none"/>
              </w:rPr>
            </w:pPr>
          </w:p>
        </w:tc>
        <w:tc>
          <w:tcPr>
            <w:tcW w:w="1624" w:type="dxa"/>
            <w:vMerge/>
          </w:tcPr>
          <w:p w14:paraId="46CBED82" w14:textId="77777777" w:rsidR="001E161F" w:rsidRPr="00AF1A82" w:rsidRDefault="001E161F" w:rsidP="00200E66">
            <w:pPr>
              <w:rPr>
                <w:rFonts w:ascii="標楷體" w:eastAsia="標楷體" w:hAnsi="標楷體"/>
                <w:lang w:eastAsia="x-none"/>
              </w:rPr>
            </w:pPr>
          </w:p>
        </w:tc>
        <w:tc>
          <w:tcPr>
            <w:tcW w:w="1559" w:type="dxa"/>
          </w:tcPr>
          <w:p w14:paraId="18635F62" w14:textId="77777777" w:rsidR="001E161F" w:rsidRPr="00AF1A82" w:rsidRDefault="001E161F" w:rsidP="00200E66">
            <w:pPr>
              <w:rPr>
                <w:rFonts w:ascii="標楷體" w:eastAsia="標楷體" w:hAnsi="標楷體"/>
                <w:lang w:eastAsia="x-none"/>
              </w:rPr>
            </w:pPr>
            <w:r w:rsidRPr="00AF1A82">
              <w:rPr>
                <w:rFonts w:ascii="標楷體" w:eastAsia="標楷體" w:hAnsi="標楷體" w:hint="eastAsia"/>
                <w:lang w:eastAsia="x-none"/>
              </w:rPr>
              <w:t>資料型態長度</w:t>
            </w:r>
          </w:p>
        </w:tc>
        <w:tc>
          <w:tcPr>
            <w:tcW w:w="1596" w:type="dxa"/>
          </w:tcPr>
          <w:p w14:paraId="374EED32" w14:textId="77777777" w:rsidR="001E161F" w:rsidRPr="00AF1A82" w:rsidRDefault="001E161F" w:rsidP="00200E66">
            <w:pPr>
              <w:rPr>
                <w:rFonts w:ascii="標楷體" w:eastAsia="標楷體" w:hAnsi="標楷體"/>
                <w:lang w:eastAsia="x-none"/>
              </w:rPr>
            </w:pPr>
            <w:r w:rsidRPr="00AF1A82">
              <w:rPr>
                <w:rFonts w:ascii="標楷體" w:eastAsia="標楷體" w:hAnsi="標楷體"/>
                <w:lang w:eastAsia="x-none"/>
              </w:rPr>
              <w:t>預設值</w:t>
            </w:r>
          </w:p>
        </w:tc>
        <w:tc>
          <w:tcPr>
            <w:tcW w:w="1127" w:type="dxa"/>
          </w:tcPr>
          <w:p w14:paraId="69EE72A6" w14:textId="77777777" w:rsidR="001E161F" w:rsidRPr="00AF1A82" w:rsidRDefault="001E161F" w:rsidP="00200E66">
            <w:pPr>
              <w:rPr>
                <w:rFonts w:ascii="標楷體" w:eastAsia="標楷體" w:hAnsi="標楷體"/>
                <w:lang w:eastAsia="x-none"/>
              </w:rPr>
            </w:pPr>
            <w:r w:rsidRPr="00AF1A82">
              <w:rPr>
                <w:rFonts w:ascii="標楷體" w:eastAsia="標楷體" w:hAnsi="標楷體"/>
                <w:lang w:eastAsia="x-none"/>
              </w:rPr>
              <w:t>選單內容</w:t>
            </w:r>
          </w:p>
        </w:tc>
        <w:tc>
          <w:tcPr>
            <w:tcW w:w="752" w:type="dxa"/>
          </w:tcPr>
          <w:p w14:paraId="7BB14230" w14:textId="77777777" w:rsidR="001E161F" w:rsidRPr="00AF1A82" w:rsidRDefault="001E161F" w:rsidP="00200E66">
            <w:pPr>
              <w:rPr>
                <w:rFonts w:ascii="標楷體" w:eastAsia="標楷體" w:hAnsi="標楷體"/>
                <w:lang w:eastAsia="x-none"/>
              </w:rPr>
            </w:pPr>
            <w:r w:rsidRPr="00AF1A82">
              <w:rPr>
                <w:rFonts w:ascii="標楷體" w:eastAsia="標楷體" w:hAnsi="標楷體"/>
                <w:lang w:eastAsia="x-none"/>
              </w:rPr>
              <w:t>必填</w:t>
            </w:r>
          </w:p>
        </w:tc>
        <w:tc>
          <w:tcPr>
            <w:tcW w:w="699" w:type="dxa"/>
          </w:tcPr>
          <w:p w14:paraId="5A451D41" w14:textId="77777777" w:rsidR="001E161F" w:rsidRPr="00AF1A82" w:rsidRDefault="001E161F" w:rsidP="00200E66">
            <w:pPr>
              <w:rPr>
                <w:rFonts w:ascii="標楷體" w:eastAsia="標楷體" w:hAnsi="標楷體"/>
                <w:lang w:eastAsia="x-none"/>
              </w:rPr>
            </w:pPr>
            <w:r w:rsidRPr="00AF1A82">
              <w:rPr>
                <w:rFonts w:ascii="標楷體" w:eastAsia="標楷體" w:hAnsi="標楷體"/>
                <w:lang w:eastAsia="x-none"/>
              </w:rPr>
              <w:t>R/W</w:t>
            </w:r>
          </w:p>
        </w:tc>
        <w:tc>
          <w:tcPr>
            <w:tcW w:w="2758" w:type="dxa"/>
            <w:vMerge/>
          </w:tcPr>
          <w:p w14:paraId="28801D28" w14:textId="77777777" w:rsidR="001E161F" w:rsidRPr="00AF1A82" w:rsidRDefault="001E161F" w:rsidP="00200E66">
            <w:pPr>
              <w:rPr>
                <w:rFonts w:ascii="標楷體" w:eastAsia="標楷體" w:hAnsi="標楷體"/>
                <w:lang w:eastAsia="x-none"/>
              </w:rPr>
            </w:pPr>
          </w:p>
        </w:tc>
      </w:tr>
      <w:tr w:rsidR="001E161F" w:rsidRPr="00AF1A82" w14:paraId="0C0B6A26" w14:textId="77777777" w:rsidTr="00200E66">
        <w:trPr>
          <w:trHeight w:val="244"/>
          <w:jc w:val="center"/>
        </w:trPr>
        <w:tc>
          <w:tcPr>
            <w:tcW w:w="519" w:type="dxa"/>
          </w:tcPr>
          <w:p w14:paraId="40D578C3" w14:textId="77777777" w:rsidR="001E161F" w:rsidRPr="00AF1A82" w:rsidRDefault="001E161F" w:rsidP="00200E66">
            <w:pPr>
              <w:rPr>
                <w:rFonts w:ascii="標楷體" w:eastAsia="標楷體" w:hAnsi="標楷體"/>
                <w:lang w:eastAsia="x-none"/>
              </w:rPr>
            </w:pPr>
            <w:r w:rsidRPr="00AF1A82">
              <w:rPr>
                <w:rFonts w:ascii="標楷體" w:eastAsia="標楷體" w:hAnsi="標楷體" w:hint="eastAsia"/>
                <w:lang w:eastAsia="x-none"/>
              </w:rPr>
              <w:t>1</w:t>
            </w:r>
          </w:p>
        </w:tc>
        <w:tc>
          <w:tcPr>
            <w:tcW w:w="1624" w:type="dxa"/>
          </w:tcPr>
          <w:p w14:paraId="5886B4F1" w14:textId="77777777" w:rsidR="001E161F" w:rsidRPr="00AF1A82" w:rsidRDefault="001E161F" w:rsidP="00200E66">
            <w:pPr>
              <w:rPr>
                <w:rFonts w:ascii="標楷體" w:eastAsia="標楷體" w:hAnsi="標楷體"/>
                <w:lang w:eastAsia="x-none"/>
              </w:rPr>
            </w:pPr>
            <w:r w:rsidRPr="00AF1A82">
              <w:rPr>
                <w:rFonts w:ascii="標楷體" w:eastAsia="標楷體" w:hAnsi="標楷體" w:hint="eastAsia"/>
                <w:lang w:eastAsia="x-none"/>
              </w:rPr>
              <w:t>員工代號</w:t>
            </w:r>
          </w:p>
        </w:tc>
        <w:tc>
          <w:tcPr>
            <w:tcW w:w="1559" w:type="dxa"/>
          </w:tcPr>
          <w:p w14:paraId="42D8752A" w14:textId="77777777" w:rsidR="001E161F" w:rsidRPr="00AF1A82" w:rsidRDefault="001E161F" w:rsidP="00200E66">
            <w:pPr>
              <w:rPr>
                <w:rFonts w:ascii="標楷體" w:eastAsia="標楷體" w:hAnsi="標楷體"/>
              </w:rPr>
            </w:pPr>
            <w:r w:rsidRPr="00AF1A82">
              <w:rPr>
                <w:rFonts w:ascii="標楷體" w:eastAsia="標楷體" w:hAnsi="標楷體" w:hint="eastAsia"/>
              </w:rPr>
              <w:t>X(06)</w:t>
            </w:r>
          </w:p>
        </w:tc>
        <w:tc>
          <w:tcPr>
            <w:tcW w:w="1596" w:type="dxa"/>
          </w:tcPr>
          <w:p w14:paraId="0513B084" w14:textId="77777777" w:rsidR="001E161F" w:rsidRPr="00AF1A82" w:rsidRDefault="001E161F" w:rsidP="00200E66">
            <w:pPr>
              <w:rPr>
                <w:rFonts w:ascii="標楷體" w:eastAsia="標楷體" w:hAnsi="標楷體"/>
                <w:lang w:eastAsia="x-none"/>
              </w:rPr>
            </w:pPr>
          </w:p>
        </w:tc>
        <w:tc>
          <w:tcPr>
            <w:tcW w:w="1127" w:type="dxa"/>
          </w:tcPr>
          <w:p w14:paraId="5F676CC7" w14:textId="77777777" w:rsidR="001E161F" w:rsidRPr="00AF1A82" w:rsidRDefault="001E161F" w:rsidP="00200E66">
            <w:pPr>
              <w:rPr>
                <w:rFonts w:ascii="標楷體" w:eastAsia="標楷體" w:hAnsi="標楷體"/>
                <w:lang w:eastAsia="x-none"/>
              </w:rPr>
            </w:pPr>
          </w:p>
        </w:tc>
        <w:tc>
          <w:tcPr>
            <w:tcW w:w="752" w:type="dxa"/>
          </w:tcPr>
          <w:p w14:paraId="1DC4EA4F" w14:textId="77777777" w:rsidR="001E161F" w:rsidRPr="00AF1A82" w:rsidRDefault="001E161F" w:rsidP="00200E66">
            <w:pPr>
              <w:rPr>
                <w:rFonts w:ascii="標楷體" w:eastAsia="標楷體" w:hAnsi="標楷體"/>
                <w:lang w:eastAsia="x-none"/>
              </w:rPr>
            </w:pPr>
          </w:p>
        </w:tc>
        <w:tc>
          <w:tcPr>
            <w:tcW w:w="699" w:type="dxa"/>
          </w:tcPr>
          <w:p w14:paraId="265D8E46" w14:textId="77777777" w:rsidR="001E161F" w:rsidRPr="00AF1A82" w:rsidRDefault="001E161F" w:rsidP="00200E66">
            <w:pPr>
              <w:rPr>
                <w:rFonts w:ascii="標楷體" w:eastAsia="標楷體" w:hAnsi="標楷體"/>
                <w:lang w:eastAsia="x-none"/>
              </w:rPr>
            </w:pPr>
          </w:p>
        </w:tc>
        <w:tc>
          <w:tcPr>
            <w:tcW w:w="2758" w:type="dxa"/>
          </w:tcPr>
          <w:p w14:paraId="6E27E865" w14:textId="77777777" w:rsidR="001E161F" w:rsidRPr="00AF1A82" w:rsidRDefault="001E161F" w:rsidP="00200E66">
            <w:pPr>
              <w:rPr>
                <w:rFonts w:ascii="標楷體" w:eastAsia="標楷體" w:hAnsi="標楷體"/>
                <w:lang w:eastAsia="x-none"/>
              </w:rPr>
            </w:pPr>
            <w:r w:rsidRPr="00AF1A82">
              <w:rPr>
                <w:rFonts w:ascii="標楷體" w:eastAsia="標楷體" w:hAnsi="標楷體" w:hint="eastAsia"/>
                <w:lang w:eastAsia="x-none"/>
              </w:rPr>
              <w:t>可不輸入,查詢全部</w:t>
            </w:r>
          </w:p>
        </w:tc>
      </w:tr>
    </w:tbl>
    <w:p w14:paraId="2CF3E63C" w14:textId="77777777" w:rsidR="001E161F" w:rsidRPr="00AF1A82" w:rsidRDefault="001E161F" w:rsidP="00D01BCC">
      <w:pPr>
        <w:pStyle w:val="a"/>
        <w:numPr>
          <w:ilvl w:val="0"/>
          <w:numId w:val="18"/>
        </w:numPr>
      </w:pPr>
      <w:r w:rsidRPr="00AF1A82">
        <w:rPr>
          <w:rFonts w:hint="eastAsia"/>
        </w:rPr>
        <w:t>輸出畫面資料說明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96"/>
        <w:gridCol w:w="2137"/>
        <w:gridCol w:w="3969"/>
        <w:gridCol w:w="2693"/>
      </w:tblGrid>
      <w:tr w:rsidR="001E161F" w:rsidRPr="00AF1A82" w14:paraId="1E5A49F9" w14:textId="77777777" w:rsidTr="00200E66">
        <w:trPr>
          <w:trHeight w:val="388"/>
          <w:jc w:val="center"/>
        </w:trPr>
        <w:tc>
          <w:tcPr>
            <w:tcW w:w="696" w:type="dxa"/>
            <w:vMerge w:val="restart"/>
          </w:tcPr>
          <w:p w14:paraId="23D448A4" w14:textId="77777777" w:rsidR="001E161F" w:rsidRPr="00AF1A82" w:rsidRDefault="001E161F" w:rsidP="00200E66">
            <w:pPr>
              <w:rPr>
                <w:rFonts w:ascii="標楷體" w:eastAsia="標楷體" w:hAnsi="標楷體"/>
              </w:rPr>
            </w:pPr>
            <w:r w:rsidRPr="00AF1A82">
              <w:rPr>
                <w:rFonts w:ascii="標楷體" w:eastAsia="標楷體" w:hAnsi="標楷體"/>
              </w:rPr>
              <w:t>序號</w:t>
            </w:r>
          </w:p>
        </w:tc>
        <w:tc>
          <w:tcPr>
            <w:tcW w:w="2137" w:type="dxa"/>
            <w:vMerge w:val="restart"/>
          </w:tcPr>
          <w:p w14:paraId="21F381F0" w14:textId="77777777" w:rsidR="001E161F" w:rsidRPr="00AF1A82" w:rsidRDefault="001E161F" w:rsidP="00200E66">
            <w:pPr>
              <w:rPr>
                <w:rFonts w:ascii="標楷體" w:eastAsia="標楷體" w:hAnsi="標楷體"/>
              </w:rPr>
            </w:pPr>
            <w:r w:rsidRPr="00AF1A82">
              <w:rPr>
                <w:rFonts w:ascii="標楷體" w:eastAsia="標楷體" w:hAnsi="標楷體"/>
              </w:rPr>
              <w:t>欄位</w:t>
            </w:r>
          </w:p>
        </w:tc>
        <w:tc>
          <w:tcPr>
            <w:tcW w:w="3969" w:type="dxa"/>
          </w:tcPr>
          <w:p w14:paraId="15CC9D2C" w14:textId="77777777" w:rsidR="001E161F" w:rsidRPr="00AF1A82" w:rsidRDefault="001E161F" w:rsidP="00200E66">
            <w:pPr>
              <w:jc w:val="center"/>
              <w:rPr>
                <w:rFonts w:ascii="標楷體" w:eastAsia="標楷體" w:hAnsi="標楷體"/>
              </w:rPr>
            </w:pPr>
            <w:r w:rsidRPr="00AF1A82">
              <w:rPr>
                <w:rFonts w:ascii="標楷體" w:eastAsia="標楷體" w:hAnsi="標楷體"/>
              </w:rPr>
              <w:t>說明</w:t>
            </w:r>
          </w:p>
        </w:tc>
        <w:tc>
          <w:tcPr>
            <w:tcW w:w="2693" w:type="dxa"/>
            <w:vMerge w:val="restart"/>
          </w:tcPr>
          <w:p w14:paraId="65B65150" w14:textId="77777777" w:rsidR="001E161F" w:rsidRPr="00AF1A82" w:rsidRDefault="001E161F" w:rsidP="00200E66">
            <w:pPr>
              <w:rPr>
                <w:rFonts w:ascii="標楷體" w:eastAsia="標楷體" w:hAnsi="標楷體"/>
              </w:rPr>
            </w:pPr>
            <w:r w:rsidRPr="00AF1A82">
              <w:rPr>
                <w:rFonts w:ascii="標楷體" w:eastAsia="標楷體" w:hAnsi="標楷體"/>
              </w:rPr>
              <w:t>處理邏輯及注意事項</w:t>
            </w:r>
          </w:p>
        </w:tc>
      </w:tr>
      <w:tr w:rsidR="001E161F" w:rsidRPr="00AF1A82" w14:paraId="7727A147" w14:textId="77777777" w:rsidTr="00200E66">
        <w:trPr>
          <w:trHeight w:val="244"/>
          <w:jc w:val="center"/>
        </w:trPr>
        <w:tc>
          <w:tcPr>
            <w:tcW w:w="696" w:type="dxa"/>
            <w:vMerge/>
          </w:tcPr>
          <w:p w14:paraId="08D49C1E" w14:textId="77777777" w:rsidR="001E161F" w:rsidRPr="00AF1A82" w:rsidRDefault="001E161F" w:rsidP="00200E66">
            <w:pPr>
              <w:rPr>
                <w:rFonts w:ascii="標楷體" w:eastAsia="標楷體" w:hAnsi="標楷體"/>
              </w:rPr>
            </w:pPr>
          </w:p>
        </w:tc>
        <w:tc>
          <w:tcPr>
            <w:tcW w:w="2137" w:type="dxa"/>
            <w:vMerge/>
          </w:tcPr>
          <w:p w14:paraId="5F75E963" w14:textId="77777777" w:rsidR="001E161F" w:rsidRPr="00AF1A82" w:rsidRDefault="001E161F" w:rsidP="00200E66">
            <w:pPr>
              <w:rPr>
                <w:rFonts w:ascii="標楷體" w:eastAsia="標楷體" w:hAnsi="標楷體"/>
              </w:rPr>
            </w:pPr>
          </w:p>
        </w:tc>
        <w:tc>
          <w:tcPr>
            <w:tcW w:w="3969" w:type="dxa"/>
          </w:tcPr>
          <w:p w14:paraId="49876789" w14:textId="77777777" w:rsidR="001E161F" w:rsidRPr="00AF1A82" w:rsidRDefault="001E161F" w:rsidP="00200E66">
            <w:pPr>
              <w:rPr>
                <w:rFonts w:ascii="標楷體" w:eastAsia="標楷體" w:hAnsi="標楷體"/>
              </w:rPr>
            </w:pPr>
            <w:r w:rsidRPr="00AF1A82">
              <w:rPr>
                <w:rFonts w:ascii="標楷體" w:eastAsia="標楷體" w:hAnsi="標楷體" w:hint="eastAsia"/>
              </w:rPr>
              <w:t>資料型態長度</w:t>
            </w:r>
          </w:p>
        </w:tc>
        <w:tc>
          <w:tcPr>
            <w:tcW w:w="2693" w:type="dxa"/>
            <w:vMerge/>
          </w:tcPr>
          <w:p w14:paraId="6A9BD42D" w14:textId="77777777" w:rsidR="001E161F" w:rsidRPr="00AF1A82" w:rsidRDefault="001E161F" w:rsidP="00200E66">
            <w:pPr>
              <w:rPr>
                <w:rFonts w:ascii="標楷體" w:eastAsia="標楷體" w:hAnsi="標楷體"/>
              </w:rPr>
            </w:pPr>
          </w:p>
        </w:tc>
      </w:tr>
      <w:tr w:rsidR="001E161F" w:rsidRPr="00AF1A82" w14:paraId="5E1D338F" w14:textId="77777777" w:rsidTr="00200E66">
        <w:trPr>
          <w:trHeight w:val="244"/>
          <w:jc w:val="center"/>
        </w:trPr>
        <w:tc>
          <w:tcPr>
            <w:tcW w:w="696" w:type="dxa"/>
          </w:tcPr>
          <w:p w14:paraId="46632651" w14:textId="77777777" w:rsidR="001E161F" w:rsidRPr="00AF1A82" w:rsidRDefault="001E161F" w:rsidP="00200E66">
            <w:pPr>
              <w:rPr>
                <w:rFonts w:ascii="標楷體" w:eastAsia="標楷體" w:hAnsi="標楷體"/>
              </w:rPr>
            </w:pPr>
            <w:r w:rsidRPr="00AF1A82">
              <w:rPr>
                <w:rFonts w:ascii="標楷體" w:eastAsia="標楷體" w:hAnsi="標楷體" w:hint="eastAsia"/>
              </w:rPr>
              <w:t>1.</w:t>
            </w:r>
          </w:p>
        </w:tc>
        <w:tc>
          <w:tcPr>
            <w:tcW w:w="2137" w:type="dxa"/>
          </w:tcPr>
          <w:p w14:paraId="64C1BF46" w14:textId="77777777" w:rsidR="001E161F" w:rsidRPr="00AF1A82" w:rsidRDefault="001E161F" w:rsidP="00200E66">
            <w:pPr>
              <w:rPr>
                <w:rFonts w:ascii="標楷體" w:eastAsia="標楷體" w:hAnsi="標楷體"/>
                <w:lang w:eastAsia="x-none"/>
              </w:rPr>
            </w:pPr>
            <w:r w:rsidRPr="00AF1A82">
              <w:rPr>
                <w:rFonts w:ascii="標楷體" w:eastAsia="標楷體" w:hAnsi="標楷體" w:hint="eastAsia"/>
                <w:lang w:eastAsia="x-none"/>
              </w:rPr>
              <w:t>員工代號</w:t>
            </w:r>
          </w:p>
        </w:tc>
        <w:tc>
          <w:tcPr>
            <w:tcW w:w="3969" w:type="dxa"/>
          </w:tcPr>
          <w:p w14:paraId="77D3D610" w14:textId="77777777" w:rsidR="001E161F" w:rsidRPr="00AF1A82" w:rsidRDefault="001E161F" w:rsidP="00200E66">
            <w:pPr>
              <w:rPr>
                <w:rFonts w:ascii="標楷體" w:eastAsia="標楷體" w:hAnsi="標楷體"/>
              </w:rPr>
            </w:pPr>
            <w:r w:rsidRPr="00AF1A82">
              <w:rPr>
                <w:rFonts w:ascii="標楷體" w:eastAsia="標楷體" w:hAnsi="標楷體" w:hint="eastAsia"/>
              </w:rPr>
              <w:t>X(06)</w:t>
            </w:r>
          </w:p>
        </w:tc>
        <w:tc>
          <w:tcPr>
            <w:tcW w:w="2693" w:type="dxa"/>
          </w:tcPr>
          <w:p w14:paraId="14C82AC3" w14:textId="77777777" w:rsidR="001E161F" w:rsidRPr="00AF1A82" w:rsidRDefault="001E161F" w:rsidP="00200E66">
            <w:pPr>
              <w:rPr>
                <w:rFonts w:ascii="標楷體" w:eastAsia="標楷體" w:hAnsi="標楷體"/>
              </w:rPr>
            </w:pPr>
          </w:p>
        </w:tc>
      </w:tr>
      <w:tr w:rsidR="001E161F" w:rsidRPr="00AF1A82" w14:paraId="109FABD2" w14:textId="77777777" w:rsidTr="00200E66">
        <w:trPr>
          <w:trHeight w:val="291"/>
          <w:jc w:val="center"/>
        </w:trPr>
        <w:tc>
          <w:tcPr>
            <w:tcW w:w="9495" w:type="dxa"/>
            <w:gridSpan w:val="4"/>
          </w:tcPr>
          <w:p w14:paraId="214FE20C" w14:textId="77777777" w:rsidR="001E161F" w:rsidRPr="00AF1A82" w:rsidRDefault="001E161F" w:rsidP="00200E66">
            <w:pPr>
              <w:rPr>
                <w:rFonts w:ascii="標楷體" w:eastAsia="標楷體" w:hAnsi="標楷體"/>
              </w:rPr>
            </w:pPr>
          </w:p>
        </w:tc>
      </w:tr>
      <w:tr w:rsidR="001E161F" w:rsidRPr="00AF1A82" w14:paraId="560FE8F7" w14:textId="77777777" w:rsidTr="00200E66">
        <w:trPr>
          <w:trHeight w:val="291"/>
          <w:jc w:val="center"/>
        </w:trPr>
        <w:tc>
          <w:tcPr>
            <w:tcW w:w="2833" w:type="dxa"/>
            <w:gridSpan w:val="2"/>
          </w:tcPr>
          <w:p w14:paraId="588F5960" w14:textId="77777777" w:rsidR="001E161F" w:rsidRPr="00AF1A82" w:rsidRDefault="001E161F" w:rsidP="00200E66">
            <w:pPr>
              <w:rPr>
                <w:rFonts w:ascii="標楷體" w:eastAsia="標楷體" w:hAnsi="標楷體" w:cs="新細明體"/>
              </w:rPr>
            </w:pPr>
            <w:r w:rsidRPr="00AF1A82">
              <w:rPr>
                <w:rFonts w:ascii="標楷體" w:eastAsia="標楷體" w:hAnsi="標楷體" w:hint="eastAsia"/>
              </w:rPr>
              <w:t>多筆式明細資料</w:t>
            </w:r>
          </w:p>
        </w:tc>
        <w:tc>
          <w:tcPr>
            <w:tcW w:w="3969" w:type="dxa"/>
          </w:tcPr>
          <w:p w14:paraId="0E6499A9" w14:textId="77777777" w:rsidR="001E161F" w:rsidRPr="00AF1A82" w:rsidRDefault="001E161F" w:rsidP="00200E66">
            <w:pPr>
              <w:rPr>
                <w:rFonts w:ascii="標楷體" w:eastAsia="標楷體" w:hAnsi="標楷體" w:cs="新細明體"/>
              </w:rPr>
            </w:pPr>
          </w:p>
        </w:tc>
        <w:tc>
          <w:tcPr>
            <w:tcW w:w="2693" w:type="dxa"/>
          </w:tcPr>
          <w:p w14:paraId="44679D72" w14:textId="77777777" w:rsidR="001E161F" w:rsidRPr="00AF1A82" w:rsidRDefault="001E161F" w:rsidP="00200E66">
            <w:pPr>
              <w:rPr>
                <w:rFonts w:ascii="標楷體" w:eastAsia="標楷體" w:hAnsi="標楷體"/>
              </w:rPr>
            </w:pPr>
          </w:p>
        </w:tc>
      </w:tr>
      <w:tr w:rsidR="001E161F" w:rsidRPr="00AF1A82" w14:paraId="48B4837D" w14:textId="77777777" w:rsidTr="00200E66">
        <w:trPr>
          <w:trHeight w:val="291"/>
          <w:jc w:val="center"/>
        </w:trPr>
        <w:tc>
          <w:tcPr>
            <w:tcW w:w="2833" w:type="dxa"/>
            <w:gridSpan w:val="2"/>
          </w:tcPr>
          <w:p w14:paraId="3B6941AB" w14:textId="77777777" w:rsidR="001E161F" w:rsidRPr="00AF1A82" w:rsidRDefault="001E161F" w:rsidP="00200E66">
            <w:pPr>
              <w:rPr>
                <w:rFonts w:ascii="標楷體" w:eastAsia="標楷體" w:hAnsi="標楷體"/>
                <w:b/>
                <w:lang w:eastAsia="x-none"/>
              </w:rPr>
            </w:pPr>
            <w:r w:rsidRPr="00AF1A82">
              <w:rPr>
                <w:rFonts w:ascii="標楷體" w:eastAsia="標楷體" w:hAnsi="標楷體" w:hint="eastAsia"/>
                <w:b/>
                <w:lang w:eastAsia="x-none"/>
              </w:rPr>
              <w:t>[</w:t>
            </w:r>
            <w:r w:rsidRPr="00AF1A82">
              <w:rPr>
                <w:rFonts w:ascii="標楷體" w:eastAsia="標楷體" w:hAnsi="標楷體" w:hint="eastAsia"/>
                <w:b/>
              </w:rPr>
              <w:t>新增</w:t>
            </w:r>
            <w:r w:rsidRPr="00AF1A82">
              <w:rPr>
                <w:rFonts w:ascii="標楷體" w:eastAsia="標楷體" w:hAnsi="標楷體" w:hint="eastAsia"/>
                <w:b/>
                <w:lang w:eastAsia="x-none"/>
              </w:rPr>
              <w:t>]</w:t>
            </w:r>
          </w:p>
        </w:tc>
        <w:tc>
          <w:tcPr>
            <w:tcW w:w="3969" w:type="dxa"/>
          </w:tcPr>
          <w:p w14:paraId="50091337" w14:textId="14D49AC1" w:rsidR="001E161F" w:rsidRPr="005F3296" w:rsidRDefault="001E161F" w:rsidP="00200E66">
            <w:pPr>
              <w:rPr>
                <w:rFonts w:ascii="標楷體" w:eastAsia="標楷體" w:hAnsi="標楷體"/>
                <w:b/>
              </w:rPr>
            </w:pPr>
            <w:r w:rsidRPr="005F3296">
              <w:rPr>
                <w:rFonts w:ascii="標楷體" w:eastAsia="標楷體" w:hAnsi="標楷體" w:hint="eastAsia"/>
                <w:b/>
              </w:rPr>
              <w:t>連結[L</w:t>
            </w:r>
            <w:r>
              <w:rPr>
                <w:rFonts w:ascii="標楷體" w:eastAsia="標楷體" w:hAnsi="標楷體" w:hint="eastAsia"/>
                <w:b/>
              </w:rPr>
              <w:t>6755單位主管代碼檔維護</w:t>
            </w:r>
            <w:r w:rsidRPr="005F3296">
              <w:rPr>
                <w:rFonts w:ascii="標楷體" w:eastAsia="標楷體" w:hAnsi="標楷體"/>
                <w:b/>
              </w:rPr>
              <w:t>]</w:t>
            </w:r>
          </w:p>
        </w:tc>
        <w:tc>
          <w:tcPr>
            <w:tcW w:w="2693" w:type="dxa"/>
          </w:tcPr>
          <w:p w14:paraId="0732F382" w14:textId="77777777" w:rsidR="001E161F" w:rsidRPr="00AF1A82" w:rsidRDefault="001E161F" w:rsidP="00200E66">
            <w:pPr>
              <w:rPr>
                <w:rFonts w:ascii="標楷體" w:eastAsia="標楷體" w:hAnsi="標楷體"/>
              </w:rPr>
            </w:pPr>
          </w:p>
        </w:tc>
      </w:tr>
      <w:tr w:rsidR="001E161F" w:rsidRPr="00AF1A82" w14:paraId="4B1E9E8C" w14:textId="77777777" w:rsidTr="00200E66">
        <w:trPr>
          <w:trHeight w:val="291"/>
          <w:jc w:val="center"/>
        </w:trPr>
        <w:tc>
          <w:tcPr>
            <w:tcW w:w="2833" w:type="dxa"/>
            <w:gridSpan w:val="2"/>
          </w:tcPr>
          <w:p w14:paraId="50253444" w14:textId="77777777" w:rsidR="001E161F" w:rsidRPr="00AF1A82" w:rsidRDefault="001E161F" w:rsidP="00200E66">
            <w:pPr>
              <w:rPr>
                <w:rFonts w:ascii="標楷體" w:eastAsia="標楷體" w:hAnsi="標楷體"/>
                <w:b/>
                <w:lang w:eastAsia="x-none"/>
              </w:rPr>
            </w:pPr>
            <w:r w:rsidRPr="00AF1A82">
              <w:rPr>
                <w:rFonts w:ascii="標楷體" w:eastAsia="標楷體" w:hAnsi="標楷體" w:hint="eastAsia"/>
                <w:b/>
                <w:lang w:eastAsia="x-none"/>
              </w:rPr>
              <w:t>[</w:t>
            </w:r>
            <w:r w:rsidRPr="00AF1A82">
              <w:rPr>
                <w:rFonts w:ascii="標楷體" w:eastAsia="標楷體" w:hAnsi="標楷體" w:hint="eastAsia"/>
                <w:b/>
              </w:rPr>
              <w:t>拷貝</w:t>
            </w:r>
            <w:r w:rsidRPr="00AF1A82">
              <w:rPr>
                <w:rFonts w:ascii="標楷體" w:eastAsia="標楷體" w:hAnsi="標楷體" w:hint="eastAsia"/>
                <w:b/>
                <w:lang w:eastAsia="x-none"/>
              </w:rPr>
              <w:t>]</w:t>
            </w:r>
          </w:p>
        </w:tc>
        <w:tc>
          <w:tcPr>
            <w:tcW w:w="3969" w:type="dxa"/>
          </w:tcPr>
          <w:p w14:paraId="3E52F716" w14:textId="4C963DD7" w:rsidR="001E161F" w:rsidRPr="005F3296" w:rsidRDefault="001E161F" w:rsidP="00200E66">
            <w:pPr>
              <w:rPr>
                <w:rFonts w:ascii="標楷體" w:eastAsia="標楷體" w:hAnsi="標楷體"/>
                <w:b/>
              </w:rPr>
            </w:pPr>
            <w:r w:rsidRPr="005F3296">
              <w:rPr>
                <w:rFonts w:ascii="標楷體" w:eastAsia="標楷體" w:hAnsi="標楷體" w:hint="eastAsia"/>
                <w:b/>
              </w:rPr>
              <w:t>連結[L</w:t>
            </w:r>
            <w:r>
              <w:rPr>
                <w:rFonts w:ascii="標楷體" w:eastAsia="標楷體" w:hAnsi="標楷體" w:hint="eastAsia"/>
                <w:b/>
              </w:rPr>
              <w:t>6755單位主管代碼檔維護</w:t>
            </w:r>
            <w:r w:rsidRPr="005F3296">
              <w:rPr>
                <w:rFonts w:ascii="標楷體" w:eastAsia="標楷體" w:hAnsi="標楷體"/>
                <w:b/>
              </w:rPr>
              <w:t>]</w:t>
            </w:r>
          </w:p>
        </w:tc>
        <w:tc>
          <w:tcPr>
            <w:tcW w:w="2693" w:type="dxa"/>
          </w:tcPr>
          <w:p w14:paraId="0FDDCD6E" w14:textId="77777777" w:rsidR="001E161F" w:rsidRPr="00AF1A82" w:rsidRDefault="001E161F" w:rsidP="00200E66">
            <w:pPr>
              <w:rPr>
                <w:rFonts w:ascii="標楷體" w:eastAsia="標楷體" w:hAnsi="標楷體"/>
              </w:rPr>
            </w:pPr>
          </w:p>
        </w:tc>
      </w:tr>
      <w:tr w:rsidR="001E161F" w:rsidRPr="00AF1A82" w14:paraId="2534B560" w14:textId="77777777" w:rsidTr="00200E66">
        <w:trPr>
          <w:trHeight w:val="291"/>
          <w:jc w:val="center"/>
        </w:trPr>
        <w:tc>
          <w:tcPr>
            <w:tcW w:w="2833" w:type="dxa"/>
            <w:gridSpan w:val="2"/>
          </w:tcPr>
          <w:p w14:paraId="70B5336D" w14:textId="77777777" w:rsidR="001E161F" w:rsidRPr="00AF1A82" w:rsidRDefault="001E161F" w:rsidP="00200E66">
            <w:pPr>
              <w:rPr>
                <w:rFonts w:ascii="標楷體" w:eastAsia="標楷體" w:hAnsi="標楷體"/>
                <w:b/>
                <w:lang w:eastAsia="x-none"/>
              </w:rPr>
            </w:pPr>
            <w:r w:rsidRPr="00AF1A82">
              <w:rPr>
                <w:rFonts w:ascii="標楷體" w:eastAsia="標楷體" w:hAnsi="標楷體" w:hint="eastAsia"/>
                <w:b/>
                <w:lang w:eastAsia="x-none"/>
              </w:rPr>
              <w:t>[</w:t>
            </w:r>
            <w:r w:rsidRPr="00AF1A82">
              <w:rPr>
                <w:rFonts w:ascii="標楷體" w:eastAsia="標楷體" w:hAnsi="標楷體" w:hint="eastAsia"/>
                <w:b/>
              </w:rPr>
              <w:t>刪除</w:t>
            </w:r>
            <w:r w:rsidRPr="00AF1A82">
              <w:rPr>
                <w:rFonts w:ascii="標楷體" w:eastAsia="標楷體" w:hAnsi="標楷體" w:hint="eastAsia"/>
                <w:b/>
                <w:lang w:eastAsia="x-none"/>
              </w:rPr>
              <w:t>]</w:t>
            </w:r>
          </w:p>
        </w:tc>
        <w:tc>
          <w:tcPr>
            <w:tcW w:w="3969" w:type="dxa"/>
          </w:tcPr>
          <w:p w14:paraId="7282E33E" w14:textId="5847AF83" w:rsidR="001E161F" w:rsidRPr="005F3296" w:rsidRDefault="001E161F" w:rsidP="00200E66">
            <w:pPr>
              <w:rPr>
                <w:rFonts w:ascii="標楷體" w:eastAsia="標楷體" w:hAnsi="標楷體"/>
                <w:b/>
              </w:rPr>
            </w:pPr>
            <w:r w:rsidRPr="005F3296">
              <w:rPr>
                <w:rFonts w:ascii="標楷體" w:eastAsia="標楷體" w:hAnsi="標楷體" w:hint="eastAsia"/>
                <w:b/>
              </w:rPr>
              <w:t>連結[L</w:t>
            </w:r>
            <w:r>
              <w:rPr>
                <w:rFonts w:ascii="標楷體" w:eastAsia="標楷體" w:hAnsi="標楷體" w:hint="eastAsia"/>
                <w:b/>
              </w:rPr>
              <w:t>6755單位主管代碼檔維護</w:t>
            </w:r>
            <w:r w:rsidRPr="005F3296">
              <w:rPr>
                <w:rFonts w:ascii="標楷體" w:eastAsia="標楷體" w:hAnsi="標楷體"/>
                <w:b/>
              </w:rPr>
              <w:t>]</w:t>
            </w:r>
          </w:p>
        </w:tc>
        <w:tc>
          <w:tcPr>
            <w:tcW w:w="2693" w:type="dxa"/>
          </w:tcPr>
          <w:p w14:paraId="2254AB19" w14:textId="77777777" w:rsidR="001E161F" w:rsidRPr="00AF1A82" w:rsidRDefault="001E161F" w:rsidP="00200E66">
            <w:pPr>
              <w:rPr>
                <w:rFonts w:ascii="標楷體" w:eastAsia="標楷體" w:hAnsi="標楷體"/>
              </w:rPr>
            </w:pPr>
          </w:p>
        </w:tc>
      </w:tr>
      <w:tr w:rsidR="001E161F" w:rsidRPr="00AF1A82" w14:paraId="6884AFB1" w14:textId="77777777" w:rsidTr="00200E66">
        <w:trPr>
          <w:trHeight w:val="276"/>
          <w:jc w:val="center"/>
        </w:trPr>
        <w:tc>
          <w:tcPr>
            <w:tcW w:w="2833" w:type="dxa"/>
            <w:gridSpan w:val="2"/>
          </w:tcPr>
          <w:p w14:paraId="721EEECD" w14:textId="77777777" w:rsidR="001E161F" w:rsidRPr="00AF1A82" w:rsidRDefault="001E161F" w:rsidP="00200E66">
            <w:pPr>
              <w:rPr>
                <w:rFonts w:ascii="標楷體" w:eastAsia="標楷體" w:hAnsi="標楷體"/>
                <w:b/>
                <w:lang w:eastAsia="x-none"/>
              </w:rPr>
            </w:pPr>
            <w:r w:rsidRPr="00AF1A82">
              <w:rPr>
                <w:rFonts w:ascii="標楷體" w:eastAsia="標楷體" w:hAnsi="標楷體" w:hint="eastAsia"/>
                <w:b/>
                <w:lang w:eastAsia="x-none"/>
              </w:rPr>
              <w:t>[</w:t>
            </w:r>
            <w:r w:rsidRPr="00AF1A82">
              <w:rPr>
                <w:rFonts w:ascii="標楷體" w:eastAsia="標楷體" w:hAnsi="標楷體" w:hint="eastAsia"/>
                <w:b/>
              </w:rPr>
              <w:t>查詢</w:t>
            </w:r>
            <w:r w:rsidRPr="00AF1A82">
              <w:rPr>
                <w:rFonts w:ascii="標楷體" w:eastAsia="標楷體" w:hAnsi="標楷體" w:hint="eastAsia"/>
                <w:b/>
                <w:lang w:eastAsia="x-none"/>
              </w:rPr>
              <w:t>]</w:t>
            </w:r>
          </w:p>
        </w:tc>
        <w:tc>
          <w:tcPr>
            <w:tcW w:w="3969" w:type="dxa"/>
          </w:tcPr>
          <w:p w14:paraId="27BC20E4" w14:textId="2D4B7D7A" w:rsidR="001E161F" w:rsidRPr="005F3296" w:rsidRDefault="001E161F" w:rsidP="00200E66">
            <w:pPr>
              <w:rPr>
                <w:rFonts w:ascii="標楷體" w:eastAsia="標楷體" w:hAnsi="標楷體"/>
                <w:b/>
              </w:rPr>
            </w:pPr>
            <w:r w:rsidRPr="005F3296">
              <w:rPr>
                <w:rFonts w:ascii="標楷體" w:eastAsia="標楷體" w:hAnsi="標楷體" w:hint="eastAsia"/>
                <w:b/>
              </w:rPr>
              <w:t>連結[L</w:t>
            </w:r>
            <w:r>
              <w:rPr>
                <w:rFonts w:ascii="標楷體" w:eastAsia="標楷體" w:hAnsi="標楷體" w:hint="eastAsia"/>
                <w:b/>
              </w:rPr>
              <w:t>6755單位主管代碼檔維護</w:t>
            </w:r>
            <w:r w:rsidRPr="005F3296">
              <w:rPr>
                <w:rFonts w:ascii="標楷體" w:eastAsia="標楷體" w:hAnsi="標楷體"/>
                <w:b/>
              </w:rPr>
              <w:t>]</w:t>
            </w:r>
          </w:p>
        </w:tc>
        <w:tc>
          <w:tcPr>
            <w:tcW w:w="2693" w:type="dxa"/>
          </w:tcPr>
          <w:p w14:paraId="77468C63" w14:textId="77777777" w:rsidR="001E161F" w:rsidRPr="00AF1A82" w:rsidRDefault="001E161F" w:rsidP="00200E66">
            <w:pPr>
              <w:rPr>
                <w:rFonts w:ascii="標楷體" w:eastAsia="標楷體" w:hAnsi="標楷體"/>
              </w:rPr>
            </w:pPr>
          </w:p>
        </w:tc>
      </w:tr>
      <w:tr w:rsidR="001E161F" w:rsidRPr="00AF1A82" w14:paraId="6715EE1B" w14:textId="77777777" w:rsidTr="00200E66">
        <w:trPr>
          <w:trHeight w:val="291"/>
          <w:jc w:val="center"/>
        </w:trPr>
        <w:tc>
          <w:tcPr>
            <w:tcW w:w="2833" w:type="dxa"/>
            <w:gridSpan w:val="2"/>
          </w:tcPr>
          <w:p w14:paraId="455511B6" w14:textId="29E7C6B9" w:rsidR="001E161F" w:rsidRPr="00AF1A82" w:rsidRDefault="009469FC" w:rsidP="00200E66">
            <w:pPr>
              <w:rPr>
                <w:rFonts w:ascii="標楷體" w:eastAsia="標楷體" w:hAnsi="標楷體"/>
                <w:lang w:eastAsia="x-none"/>
              </w:rPr>
            </w:pPr>
            <w:r>
              <w:rPr>
                <w:rFonts w:ascii="標楷體" w:eastAsia="標楷體" w:hAnsi="標楷體" w:hint="eastAsia"/>
              </w:rPr>
              <w:t>單位</w:t>
            </w:r>
            <w:r w:rsidR="001E161F" w:rsidRPr="00AF1A82">
              <w:rPr>
                <w:rFonts w:ascii="標楷體" w:eastAsia="標楷體" w:hAnsi="標楷體" w:hint="eastAsia"/>
              </w:rPr>
              <w:t>代號</w:t>
            </w:r>
          </w:p>
        </w:tc>
        <w:tc>
          <w:tcPr>
            <w:tcW w:w="3969" w:type="dxa"/>
          </w:tcPr>
          <w:p w14:paraId="6B9548FC" w14:textId="77777777" w:rsidR="001E161F" w:rsidRPr="00AF1A82" w:rsidRDefault="001E161F" w:rsidP="00200E66">
            <w:pPr>
              <w:rPr>
                <w:rFonts w:ascii="標楷體" w:eastAsia="標楷體" w:hAnsi="標楷體"/>
              </w:rPr>
            </w:pPr>
            <w:r w:rsidRPr="00AF1A82">
              <w:rPr>
                <w:rFonts w:ascii="標楷體" w:eastAsia="標楷體" w:hAnsi="標楷體" w:hint="eastAsia"/>
              </w:rPr>
              <w:t>X(06)</w:t>
            </w:r>
          </w:p>
        </w:tc>
        <w:tc>
          <w:tcPr>
            <w:tcW w:w="2693" w:type="dxa"/>
          </w:tcPr>
          <w:p w14:paraId="591DCB87" w14:textId="77777777" w:rsidR="001E161F" w:rsidRPr="00AF1A82" w:rsidRDefault="001E161F" w:rsidP="00200E66">
            <w:pPr>
              <w:rPr>
                <w:rFonts w:ascii="標楷體" w:eastAsia="標楷體" w:hAnsi="標楷體"/>
              </w:rPr>
            </w:pPr>
          </w:p>
        </w:tc>
      </w:tr>
      <w:tr w:rsidR="001E161F" w:rsidRPr="00AF1A82" w14:paraId="3E8CAB5B" w14:textId="77777777" w:rsidTr="00200E66">
        <w:trPr>
          <w:trHeight w:val="291"/>
          <w:jc w:val="center"/>
        </w:trPr>
        <w:tc>
          <w:tcPr>
            <w:tcW w:w="2833" w:type="dxa"/>
            <w:gridSpan w:val="2"/>
          </w:tcPr>
          <w:p w14:paraId="4F5C6982" w14:textId="50F68847" w:rsidR="001E161F" w:rsidRPr="00AF1A82" w:rsidRDefault="009469FC" w:rsidP="00200E66">
            <w:pPr>
              <w:rPr>
                <w:rFonts w:ascii="標楷體" w:eastAsia="標楷體" w:hAnsi="標楷體"/>
                <w:lang w:eastAsia="x-none"/>
              </w:rPr>
            </w:pPr>
            <w:r>
              <w:rPr>
                <w:rFonts w:ascii="標楷體" w:eastAsia="標楷體" w:hAnsi="標楷體" w:hint="eastAsia"/>
              </w:rPr>
              <w:t>部室</w:t>
            </w:r>
            <w:r w:rsidR="001E161F" w:rsidRPr="00AF1A82">
              <w:rPr>
                <w:rFonts w:ascii="標楷體" w:eastAsia="標楷體" w:hAnsi="標楷體" w:hint="eastAsia"/>
              </w:rPr>
              <w:t>姓名</w:t>
            </w:r>
          </w:p>
        </w:tc>
        <w:tc>
          <w:tcPr>
            <w:tcW w:w="3969" w:type="dxa"/>
          </w:tcPr>
          <w:p w14:paraId="2748890E" w14:textId="77777777" w:rsidR="001E161F" w:rsidRPr="00AF1A82" w:rsidRDefault="001E161F" w:rsidP="00200E66">
            <w:pPr>
              <w:rPr>
                <w:rFonts w:ascii="標楷體" w:eastAsia="標楷體" w:hAnsi="標楷體"/>
              </w:rPr>
            </w:pPr>
            <w:r w:rsidRPr="00AF1A82">
              <w:rPr>
                <w:rFonts w:ascii="標楷體" w:eastAsia="標楷體" w:hAnsi="標楷體" w:hint="eastAsia"/>
              </w:rPr>
              <w:t>X(06)</w:t>
            </w:r>
          </w:p>
        </w:tc>
        <w:tc>
          <w:tcPr>
            <w:tcW w:w="2693" w:type="dxa"/>
          </w:tcPr>
          <w:p w14:paraId="24BE95FC" w14:textId="77777777" w:rsidR="001E161F" w:rsidRPr="00AF1A82" w:rsidRDefault="001E161F" w:rsidP="00200E66">
            <w:pPr>
              <w:rPr>
                <w:rFonts w:ascii="標楷體" w:eastAsia="標楷體" w:hAnsi="標楷體"/>
              </w:rPr>
            </w:pPr>
          </w:p>
        </w:tc>
      </w:tr>
      <w:tr w:rsidR="001E161F" w:rsidRPr="00AF1A82" w14:paraId="041FE2F3" w14:textId="77777777" w:rsidTr="00200E66">
        <w:trPr>
          <w:trHeight w:val="291"/>
          <w:jc w:val="center"/>
        </w:trPr>
        <w:tc>
          <w:tcPr>
            <w:tcW w:w="2833" w:type="dxa"/>
            <w:gridSpan w:val="2"/>
          </w:tcPr>
          <w:p w14:paraId="35968E7D" w14:textId="187A049B" w:rsidR="001E161F" w:rsidRPr="00AF1A82" w:rsidRDefault="009469FC" w:rsidP="00200E66">
            <w:pPr>
              <w:rPr>
                <w:rFonts w:ascii="標楷體" w:eastAsia="標楷體" w:hAnsi="標楷體"/>
              </w:rPr>
            </w:pPr>
            <w:r>
              <w:rPr>
                <w:rFonts w:ascii="標楷體" w:eastAsia="標楷體" w:hAnsi="標楷體" w:hint="eastAsia"/>
              </w:rPr>
              <w:t>區部</w:t>
            </w:r>
            <w:r w:rsidR="001E161F" w:rsidRPr="00AF1A82">
              <w:rPr>
                <w:rFonts w:ascii="標楷體" w:eastAsia="標楷體" w:hAnsi="標楷體" w:hint="eastAsia"/>
              </w:rPr>
              <w:t>代號</w:t>
            </w:r>
          </w:p>
        </w:tc>
        <w:tc>
          <w:tcPr>
            <w:tcW w:w="3969" w:type="dxa"/>
          </w:tcPr>
          <w:p w14:paraId="6BE50F60" w14:textId="77777777" w:rsidR="001E161F" w:rsidRPr="00AF1A82" w:rsidRDefault="001E161F" w:rsidP="00200E66">
            <w:pPr>
              <w:rPr>
                <w:rFonts w:ascii="標楷體" w:eastAsia="標楷體" w:hAnsi="標楷體"/>
              </w:rPr>
            </w:pPr>
            <w:r w:rsidRPr="00AF1A82">
              <w:rPr>
                <w:rFonts w:ascii="標楷體" w:eastAsia="標楷體" w:hAnsi="標楷體" w:hint="eastAsia"/>
              </w:rPr>
              <w:t>X(06)</w:t>
            </w:r>
          </w:p>
        </w:tc>
        <w:tc>
          <w:tcPr>
            <w:tcW w:w="2693" w:type="dxa"/>
          </w:tcPr>
          <w:p w14:paraId="4D8BB808" w14:textId="77777777" w:rsidR="001E161F" w:rsidRPr="00AF1A82" w:rsidRDefault="001E161F" w:rsidP="00200E66">
            <w:pPr>
              <w:rPr>
                <w:rFonts w:ascii="標楷體" w:eastAsia="標楷體" w:hAnsi="標楷體"/>
              </w:rPr>
            </w:pPr>
          </w:p>
        </w:tc>
      </w:tr>
      <w:tr w:rsidR="001E161F" w:rsidRPr="00AF1A82" w14:paraId="13B2B6C7" w14:textId="77777777" w:rsidTr="00200E66">
        <w:trPr>
          <w:trHeight w:val="291"/>
          <w:jc w:val="center"/>
        </w:trPr>
        <w:tc>
          <w:tcPr>
            <w:tcW w:w="2833" w:type="dxa"/>
            <w:gridSpan w:val="2"/>
          </w:tcPr>
          <w:p w14:paraId="56524829" w14:textId="652F8260" w:rsidR="001E161F" w:rsidRPr="00AF1A82" w:rsidRDefault="009469FC" w:rsidP="00200E66">
            <w:pPr>
              <w:rPr>
                <w:rFonts w:ascii="標楷體" w:eastAsia="標楷體" w:hAnsi="標楷體"/>
                <w:lang w:eastAsia="x-none"/>
              </w:rPr>
            </w:pPr>
            <w:r>
              <w:rPr>
                <w:rFonts w:ascii="標楷體" w:eastAsia="標楷體" w:hAnsi="標楷體" w:hint="eastAsia"/>
              </w:rPr>
              <w:t>單位經理代號</w:t>
            </w:r>
          </w:p>
        </w:tc>
        <w:tc>
          <w:tcPr>
            <w:tcW w:w="3969" w:type="dxa"/>
          </w:tcPr>
          <w:p w14:paraId="2DA73C77" w14:textId="2CEAB02E" w:rsidR="001E161F" w:rsidRPr="00AF1A82" w:rsidRDefault="009469FC" w:rsidP="00200E66">
            <w:pPr>
              <w:rPr>
                <w:rFonts w:ascii="標楷體" w:eastAsia="標楷體" w:hAnsi="標楷體"/>
              </w:rPr>
            </w:pPr>
            <w:r w:rsidRPr="00AF1A82">
              <w:rPr>
                <w:rFonts w:ascii="標楷體" w:eastAsia="標楷體" w:hAnsi="標楷體" w:hint="eastAsia"/>
              </w:rPr>
              <w:t>X(06)</w:t>
            </w:r>
          </w:p>
        </w:tc>
        <w:tc>
          <w:tcPr>
            <w:tcW w:w="2693" w:type="dxa"/>
          </w:tcPr>
          <w:p w14:paraId="03C76678" w14:textId="77777777" w:rsidR="001E161F" w:rsidRPr="00AF1A82" w:rsidRDefault="001E161F" w:rsidP="00200E66">
            <w:pPr>
              <w:rPr>
                <w:rFonts w:ascii="標楷體" w:eastAsia="標楷體" w:hAnsi="標楷體"/>
              </w:rPr>
            </w:pPr>
          </w:p>
        </w:tc>
      </w:tr>
      <w:tr w:rsidR="009469FC" w:rsidRPr="00AF1A82" w14:paraId="42685473" w14:textId="77777777" w:rsidTr="00200E66">
        <w:trPr>
          <w:trHeight w:val="291"/>
          <w:jc w:val="center"/>
        </w:trPr>
        <w:tc>
          <w:tcPr>
            <w:tcW w:w="2833" w:type="dxa"/>
            <w:gridSpan w:val="2"/>
          </w:tcPr>
          <w:p w14:paraId="1ACEBC36" w14:textId="30DED758" w:rsidR="009469FC" w:rsidRDefault="009469FC" w:rsidP="00200E66">
            <w:pPr>
              <w:rPr>
                <w:rFonts w:ascii="標楷體" w:eastAsia="標楷體" w:hAnsi="標楷體"/>
              </w:rPr>
            </w:pPr>
            <w:r>
              <w:rPr>
                <w:rFonts w:ascii="標楷體" w:eastAsia="標楷體" w:hAnsi="標楷體" w:hint="eastAsia"/>
              </w:rPr>
              <w:lastRenderedPageBreak/>
              <w:t>部室經理代號</w:t>
            </w:r>
          </w:p>
        </w:tc>
        <w:tc>
          <w:tcPr>
            <w:tcW w:w="3969" w:type="dxa"/>
          </w:tcPr>
          <w:p w14:paraId="081732E6" w14:textId="0400D56C" w:rsidR="009469FC" w:rsidRPr="00AF1A82" w:rsidRDefault="009469FC" w:rsidP="00200E66">
            <w:pPr>
              <w:rPr>
                <w:rFonts w:ascii="標楷體" w:eastAsia="標楷體" w:hAnsi="標楷體"/>
              </w:rPr>
            </w:pPr>
            <w:r w:rsidRPr="00AF1A82">
              <w:rPr>
                <w:rFonts w:ascii="標楷體" w:eastAsia="標楷體" w:hAnsi="標楷體" w:hint="eastAsia"/>
              </w:rPr>
              <w:t>X(06)</w:t>
            </w:r>
          </w:p>
        </w:tc>
        <w:tc>
          <w:tcPr>
            <w:tcW w:w="2693" w:type="dxa"/>
          </w:tcPr>
          <w:p w14:paraId="7D084C69" w14:textId="77777777" w:rsidR="009469FC" w:rsidRPr="00AF1A82" w:rsidRDefault="009469FC" w:rsidP="00200E66">
            <w:pPr>
              <w:rPr>
                <w:rFonts w:ascii="標楷體" w:eastAsia="標楷體" w:hAnsi="標楷體"/>
              </w:rPr>
            </w:pPr>
          </w:p>
        </w:tc>
      </w:tr>
      <w:tr w:rsidR="009469FC" w:rsidRPr="00AF1A82" w14:paraId="5BED0FF9" w14:textId="77777777" w:rsidTr="00200E66">
        <w:trPr>
          <w:trHeight w:val="291"/>
          <w:jc w:val="center"/>
        </w:trPr>
        <w:tc>
          <w:tcPr>
            <w:tcW w:w="2833" w:type="dxa"/>
            <w:gridSpan w:val="2"/>
          </w:tcPr>
          <w:p w14:paraId="15319C89" w14:textId="35360383" w:rsidR="009469FC" w:rsidRDefault="009469FC" w:rsidP="00200E66">
            <w:pPr>
              <w:rPr>
                <w:rFonts w:ascii="標楷體" w:eastAsia="標楷體" w:hAnsi="標楷體"/>
              </w:rPr>
            </w:pPr>
            <w:r>
              <w:rPr>
                <w:rFonts w:ascii="標楷體" w:eastAsia="標楷體" w:hAnsi="標楷體" w:hint="eastAsia"/>
              </w:rPr>
              <w:t>區部經理代號</w:t>
            </w:r>
          </w:p>
        </w:tc>
        <w:tc>
          <w:tcPr>
            <w:tcW w:w="3969" w:type="dxa"/>
          </w:tcPr>
          <w:p w14:paraId="2B4EFD6D" w14:textId="0216EF3E" w:rsidR="009469FC" w:rsidRPr="00AF1A82" w:rsidRDefault="009469FC" w:rsidP="00200E66">
            <w:pPr>
              <w:rPr>
                <w:rFonts w:ascii="標楷體" w:eastAsia="標楷體" w:hAnsi="標楷體"/>
              </w:rPr>
            </w:pPr>
            <w:r w:rsidRPr="00AF1A82">
              <w:rPr>
                <w:rFonts w:ascii="標楷體" w:eastAsia="標楷體" w:hAnsi="標楷體" w:hint="eastAsia"/>
              </w:rPr>
              <w:t>X(06)</w:t>
            </w:r>
          </w:p>
        </w:tc>
        <w:tc>
          <w:tcPr>
            <w:tcW w:w="2693" w:type="dxa"/>
          </w:tcPr>
          <w:p w14:paraId="105D0748" w14:textId="77777777" w:rsidR="009469FC" w:rsidRPr="00AF1A82" w:rsidRDefault="009469FC" w:rsidP="00200E66">
            <w:pPr>
              <w:rPr>
                <w:rFonts w:ascii="標楷體" w:eastAsia="標楷體" w:hAnsi="標楷體"/>
              </w:rPr>
            </w:pPr>
          </w:p>
        </w:tc>
      </w:tr>
    </w:tbl>
    <w:p w14:paraId="15088BF3" w14:textId="77777777" w:rsidR="001E161F" w:rsidRPr="007759AE" w:rsidRDefault="001E161F" w:rsidP="0022279A"/>
    <w:p w14:paraId="1443996A" w14:textId="77777777" w:rsidR="007A1EE7" w:rsidRPr="004F456B" w:rsidRDefault="007A1EE7" w:rsidP="007A1EE7">
      <w:pPr>
        <w:pStyle w:val="3"/>
        <w:numPr>
          <w:ilvl w:val="2"/>
          <w:numId w:val="1"/>
        </w:numPr>
        <w:rPr>
          <w:rFonts w:ascii="標楷體" w:hAnsi="標楷體"/>
        </w:rPr>
      </w:pPr>
      <w:r>
        <w:rPr>
          <w:rFonts w:ascii="標楷體" w:hAnsi="標楷體" w:hint="eastAsia"/>
        </w:rPr>
        <w:t>L6755</w:t>
      </w:r>
      <w:r w:rsidRPr="003F4AED">
        <w:rPr>
          <w:rFonts w:ascii="標楷體" w:hAnsi="標楷體" w:hint="eastAsia"/>
        </w:rPr>
        <w:t>單位主管代碼檔維護</w:t>
      </w:r>
    </w:p>
    <w:p w14:paraId="00612DFC" w14:textId="77777777" w:rsidR="007A1EE7" w:rsidRPr="00362205" w:rsidRDefault="007A1EE7" w:rsidP="00D01BCC">
      <w:pPr>
        <w:pStyle w:val="a"/>
      </w:pPr>
      <w:r w:rsidRPr="00362205">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7A1EE7" w:rsidRPr="00362205" w14:paraId="10BD585D" w14:textId="77777777" w:rsidTr="00F80451">
        <w:trPr>
          <w:trHeight w:val="277"/>
        </w:trPr>
        <w:tc>
          <w:tcPr>
            <w:tcW w:w="1548" w:type="dxa"/>
            <w:tcBorders>
              <w:top w:val="single" w:sz="8" w:space="0" w:color="000000"/>
              <w:bottom w:val="single" w:sz="8" w:space="0" w:color="000000"/>
              <w:right w:val="single" w:sz="8" w:space="0" w:color="000000"/>
            </w:tcBorders>
            <w:shd w:val="clear" w:color="auto" w:fill="F3F3F3"/>
          </w:tcPr>
          <w:p w14:paraId="2B2DD20C" w14:textId="77777777" w:rsidR="007A1EE7" w:rsidRPr="00362205" w:rsidRDefault="007A1EE7" w:rsidP="00F80451">
            <w:pPr>
              <w:rPr>
                <w:rFonts w:ascii="標楷體" w:eastAsia="標楷體" w:hAnsi="標楷體"/>
              </w:rPr>
            </w:pPr>
            <w:r w:rsidRPr="00362205">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17DFE45D" w14:textId="77777777" w:rsidR="007A1EE7" w:rsidRDefault="007A1EE7" w:rsidP="00F80451">
            <w:pPr>
              <w:rPr>
                <w:rFonts w:ascii="標楷體" w:eastAsia="標楷體" w:hAnsi="標楷體"/>
              </w:rPr>
            </w:pPr>
            <w:r w:rsidRPr="003F4AED">
              <w:rPr>
                <w:rFonts w:ascii="標楷體" w:eastAsia="標楷體" w:hAnsi="標楷體" w:hint="eastAsia"/>
              </w:rPr>
              <w:t>單位主管代碼檔維護</w:t>
            </w:r>
          </w:p>
          <w:p w14:paraId="03488906" w14:textId="77777777" w:rsidR="007A1EE7" w:rsidRPr="00362205" w:rsidRDefault="007A1EE7" w:rsidP="00F80451">
            <w:pPr>
              <w:rPr>
                <w:rFonts w:ascii="標楷體" w:eastAsia="標楷體" w:hAnsi="標楷體"/>
              </w:rPr>
            </w:pPr>
            <w:r w:rsidRPr="00951E58">
              <w:rPr>
                <w:rFonts w:ascii="標楷體" w:eastAsia="標楷體" w:hAnsi="標楷體" w:hint="eastAsia"/>
              </w:rPr>
              <w:t>建立</w:t>
            </w:r>
            <w:r w:rsidRPr="003F4AED">
              <w:rPr>
                <w:rFonts w:ascii="標楷體" w:eastAsia="標楷體" w:hAnsi="標楷體" w:hint="eastAsia"/>
              </w:rPr>
              <w:t>單位代碼</w:t>
            </w:r>
            <w:r w:rsidRPr="00951E58">
              <w:rPr>
                <w:rFonts w:ascii="標楷體" w:eastAsia="標楷體" w:hAnsi="標楷體" w:hint="eastAsia"/>
              </w:rPr>
              <w:t>、</w:t>
            </w:r>
            <w:r w:rsidRPr="003F4AED">
              <w:rPr>
                <w:rFonts w:ascii="標楷體" w:eastAsia="標楷體" w:hAnsi="標楷體" w:hint="eastAsia"/>
              </w:rPr>
              <w:t>駐區代號</w:t>
            </w:r>
            <w:r w:rsidRPr="00951E58">
              <w:rPr>
                <w:rFonts w:ascii="標楷體" w:eastAsia="標楷體" w:hAnsi="標楷體" w:hint="eastAsia"/>
              </w:rPr>
              <w:t>及</w:t>
            </w:r>
            <w:r w:rsidRPr="003F4AED">
              <w:rPr>
                <w:rFonts w:ascii="標楷體" w:eastAsia="標楷體" w:hAnsi="標楷體" w:hint="eastAsia"/>
              </w:rPr>
              <w:t>經理代號</w:t>
            </w:r>
            <w:r w:rsidRPr="00951E58">
              <w:rPr>
                <w:rFonts w:ascii="標楷體" w:eastAsia="標楷體" w:hAnsi="標楷體" w:hint="eastAsia"/>
              </w:rPr>
              <w:t>等資料。</w:t>
            </w:r>
          </w:p>
        </w:tc>
      </w:tr>
      <w:tr w:rsidR="007A1EE7" w:rsidRPr="00362205" w14:paraId="6EB37C25" w14:textId="77777777" w:rsidTr="00F80451">
        <w:trPr>
          <w:trHeight w:val="277"/>
        </w:trPr>
        <w:tc>
          <w:tcPr>
            <w:tcW w:w="1548" w:type="dxa"/>
            <w:tcBorders>
              <w:top w:val="single" w:sz="8" w:space="0" w:color="000000"/>
              <w:bottom w:val="single" w:sz="8" w:space="0" w:color="000000"/>
              <w:right w:val="single" w:sz="8" w:space="0" w:color="000000"/>
            </w:tcBorders>
            <w:shd w:val="clear" w:color="auto" w:fill="F3F3F3"/>
          </w:tcPr>
          <w:p w14:paraId="4AF3AF92" w14:textId="77777777" w:rsidR="007A1EE7" w:rsidRPr="00362205" w:rsidRDefault="007A1EE7" w:rsidP="00F80451">
            <w:pPr>
              <w:rPr>
                <w:rFonts w:ascii="標楷體" w:eastAsia="標楷體" w:hAnsi="標楷體"/>
              </w:rPr>
            </w:pPr>
            <w:r w:rsidRPr="00362205">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01A33EF9" w14:textId="77777777" w:rsidR="007A1EE7" w:rsidRPr="00362205" w:rsidRDefault="007A1EE7" w:rsidP="00F80451">
            <w:pPr>
              <w:rPr>
                <w:rFonts w:ascii="標楷體" w:eastAsia="標楷體" w:hAnsi="標楷體"/>
              </w:rPr>
            </w:pPr>
          </w:p>
        </w:tc>
      </w:tr>
      <w:tr w:rsidR="007A1EE7" w:rsidRPr="00362205" w14:paraId="4A4FAC1E" w14:textId="77777777" w:rsidTr="00F80451">
        <w:trPr>
          <w:trHeight w:val="773"/>
        </w:trPr>
        <w:tc>
          <w:tcPr>
            <w:tcW w:w="1548" w:type="dxa"/>
            <w:tcBorders>
              <w:top w:val="single" w:sz="8" w:space="0" w:color="000000"/>
              <w:bottom w:val="single" w:sz="8" w:space="0" w:color="000000"/>
              <w:right w:val="single" w:sz="8" w:space="0" w:color="000000"/>
            </w:tcBorders>
            <w:shd w:val="clear" w:color="auto" w:fill="F3F3F3"/>
          </w:tcPr>
          <w:p w14:paraId="76AE7F4A" w14:textId="77777777" w:rsidR="007A1EE7" w:rsidRPr="00362205" w:rsidRDefault="007A1EE7" w:rsidP="00F80451">
            <w:pPr>
              <w:rPr>
                <w:rFonts w:ascii="標楷體" w:eastAsia="標楷體" w:hAnsi="標楷體"/>
              </w:rPr>
            </w:pPr>
            <w:r w:rsidRPr="00362205">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1F563C2F" w14:textId="77777777" w:rsidR="007A1EE7" w:rsidRPr="00362205" w:rsidRDefault="007A1EE7" w:rsidP="00F80451">
            <w:pPr>
              <w:rPr>
                <w:rFonts w:ascii="標楷體" w:eastAsia="標楷體" w:hAnsi="標楷體"/>
              </w:rPr>
            </w:pPr>
          </w:p>
        </w:tc>
      </w:tr>
      <w:tr w:rsidR="007A1EE7" w:rsidRPr="00362205" w14:paraId="01BC7346" w14:textId="77777777" w:rsidTr="00F80451">
        <w:trPr>
          <w:trHeight w:val="321"/>
        </w:trPr>
        <w:tc>
          <w:tcPr>
            <w:tcW w:w="1548" w:type="dxa"/>
            <w:tcBorders>
              <w:top w:val="single" w:sz="8" w:space="0" w:color="000000"/>
              <w:bottom w:val="single" w:sz="8" w:space="0" w:color="000000"/>
              <w:right w:val="single" w:sz="8" w:space="0" w:color="000000"/>
            </w:tcBorders>
            <w:shd w:val="clear" w:color="auto" w:fill="F3F3F3"/>
          </w:tcPr>
          <w:p w14:paraId="6D8ADAF4" w14:textId="77777777" w:rsidR="007A1EE7" w:rsidRPr="00362205" w:rsidRDefault="007A1EE7" w:rsidP="00F80451">
            <w:pPr>
              <w:rPr>
                <w:rFonts w:ascii="標楷體" w:eastAsia="標楷體" w:hAnsi="標楷體"/>
              </w:rPr>
            </w:pPr>
            <w:r w:rsidRPr="00362205">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02FEBD9A" w14:textId="77777777" w:rsidR="007A1EE7" w:rsidRPr="00362205" w:rsidRDefault="007A1EE7" w:rsidP="00F80451">
            <w:pPr>
              <w:rPr>
                <w:rFonts w:ascii="標楷體" w:eastAsia="標楷體" w:hAnsi="標楷體"/>
              </w:rPr>
            </w:pPr>
          </w:p>
        </w:tc>
      </w:tr>
      <w:tr w:rsidR="007A1EE7" w:rsidRPr="00362205" w14:paraId="5079FFB4" w14:textId="77777777" w:rsidTr="00F80451">
        <w:trPr>
          <w:trHeight w:val="1311"/>
        </w:trPr>
        <w:tc>
          <w:tcPr>
            <w:tcW w:w="1548" w:type="dxa"/>
            <w:tcBorders>
              <w:top w:val="single" w:sz="8" w:space="0" w:color="000000"/>
              <w:bottom w:val="single" w:sz="8" w:space="0" w:color="000000"/>
              <w:right w:val="single" w:sz="8" w:space="0" w:color="000000"/>
            </w:tcBorders>
            <w:shd w:val="clear" w:color="auto" w:fill="F3F3F3"/>
          </w:tcPr>
          <w:p w14:paraId="359EEBFF" w14:textId="77777777" w:rsidR="007A1EE7" w:rsidRPr="00362205" w:rsidRDefault="007A1EE7" w:rsidP="00F80451">
            <w:pPr>
              <w:rPr>
                <w:rFonts w:ascii="標楷體" w:eastAsia="標楷體" w:hAnsi="標楷體"/>
              </w:rPr>
            </w:pPr>
            <w:r w:rsidRPr="00362205">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2CD05C84" w14:textId="77777777" w:rsidR="007A1EE7" w:rsidRPr="00362205" w:rsidRDefault="007A1EE7" w:rsidP="00F80451">
            <w:pPr>
              <w:rPr>
                <w:rFonts w:ascii="標楷體" w:eastAsia="標楷體" w:hAnsi="標楷體"/>
              </w:rPr>
            </w:pPr>
          </w:p>
        </w:tc>
      </w:tr>
      <w:tr w:rsidR="007A1EE7" w:rsidRPr="00362205" w14:paraId="399C3285" w14:textId="77777777" w:rsidTr="00F80451">
        <w:trPr>
          <w:trHeight w:val="278"/>
        </w:trPr>
        <w:tc>
          <w:tcPr>
            <w:tcW w:w="1548" w:type="dxa"/>
            <w:tcBorders>
              <w:top w:val="single" w:sz="8" w:space="0" w:color="000000"/>
              <w:bottom w:val="single" w:sz="8" w:space="0" w:color="000000"/>
              <w:right w:val="single" w:sz="8" w:space="0" w:color="000000"/>
            </w:tcBorders>
            <w:shd w:val="clear" w:color="auto" w:fill="F3F3F3"/>
          </w:tcPr>
          <w:p w14:paraId="73538EBA" w14:textId="77777777" w:rsidR="007A1EE7" w:rsidRPr="00362205" w:rsidRDefault="007A1EE7" w:rsidP="00F80451">
            <w:pPr>
              <w:rPr>
                <w:rFonts w:ascii="標楷體" w:eastAsia="標楷體" w:hAnsi="標楷體"/>
              </w:rPr>
            </w:pPr>
            <w:r w:rsidRPr="00362205">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67977CD0" w14:textId="77777777" w:rsidR="007A1EE7" w:rsidRPr="00362205" w:rsidRDefault="007A1EE7" w:rsidP="00F80451">
            <w:pPr>
              <w:rPr>
                <w:rFonts w:ascii="標楷體" w:eastAsia="標楷體" w:hAnsi="標楷體"/>
              </w:rPr>
            </w:pPr>
          </w:p>
        </w:tc>
      </w:tr>
      <w:tr w:rsidR="007A1EE7" w:rsidRPr="00362205" w14:paraId="4179843C" w14:textId="77777777" w:rsidTr="00F80451">
        <w:trPr>
          <w:trHeight w:val="358"/>
        </w:trPr>
        <w:tc>
          <w:tcPr>
            <w:tcW w:w="1548" w:type="dxa"/>
            <w:tcBorders>
              <w:top w:val="single" w:sz="8" w:space="0" w:color="000000"/>
              <w:bottom w:val="single" w:sz="8" w:space="0" w:color="000000"/>
              <w:right w:val="single" w:sz="8" w:space="0" w:color="000000"/>
            </w:tcBorders>
            <w:shd w:val="clear" w:color="auto" w:fill="F3F3F3"/>
          </w:tcPr>
          <w:p w14:paraId="384AF4EE" w14:textId="77777777" w:rsidR="007A1EE7" w:rsidRPr="00362205" w:rsidRDefault="007A1EE7" w:rsidP="00F80451">
            <w:pPr>
              <w:rPr>
                <w:rFonts w:ascii="標楷體" w:eastAsia="標楷體" w:hAnsi="標楷體"/>
              </w:rPr>
            </w:pPr>
            <w:r w:rsidRPr="00362205">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2EA3156B" w14:textId="77777777" w:rsidR="007A1EE7" w:rsidRPr="00362205" w:rsidRDefault="007A1EE7" w:rsidP="00F80451">
            <w:pPr>
              <w:rPr>
                <w:rFonts w:ascii="標楷體" w:eastAsia="標楷體" w:hAnsi="標楷體"/>
              </w:rPr>
            </w:pPr>
          </w:p>
        </w:tc>
      </w:tr>
      <w:tr w:rsidR="007A1EE7" w:rsidRPr="00362205" w14:paraId="3A8B2F93" w14:textId="77777777" w:rsidTr="00F80451">
        <w:trPr>
          <w:trHeight w:val="278"/>
        </w:trPr>
        <w:tc>
          <w:tcPr>
            <w:tcW w:w="1548" w:type="dxa"/>
            <w:tcBorders>
              <w:top w:val="single" w:sz="8" w:space="0" w:color="000000"/>
              <w:bottom w:val="single" w:sz="8" w:space="0" w:color="000000"/>
              <w:right w:val="single" w:sz="8" w:space="0" w:color="000000"/>
            </w:tcBorders>
            <w:shd w:val="clear" w:color="auto" w:fill="F3F3F3"/>
          </w:tcPr>
          <w:p w14:paraId="6DD2CDE2" w14:textId="77777777" w:rsidR="007A1EE7" w:rsidRPr="00362205" w:rsidRDefault="007A1EE7" w:rsidP="00F80451">
            <w:pPr>
              <w:rPr>
                <w:rFonts w:ascii="標楷體" w:eastAsia="標楷體" w:hAnsi="標楷體"/>
              </w:rPr>
            </w:pPr>
            <w:r w:rsidRPr="00362205">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4B313A02" w14:textId="77777777" w:rsidR="007A1EE7" w:rsidRPr="00362205" w:rsidRDefault="007A1EE7" w:rsidP="00F80451">
            <w:pPr>
              <w:rPr>
                <w:rFonts w:ascii="標楷體" w:eastAsia="標楷體" w:hAnsi="標楷體"/>
              </w:rPr>
            </w:pPr>
          </w:p>
        </w:tc>
      </w:tr>
    </w:tbl>
    <w:p w14:paraId="08ACF3DF" w14:textId="77777777" w:rsidR="007A1EE7" w:rsidRPr="00362205" w:rsidRDefault="007A1EE7" w:rsidP="007A1EE7">
      <w:pPr>
        <w:rPr>
          <w:rFonts w:ascii="標楷體" w:eastAsia="標楷體" w:hAnsi="標楷體"/>
        </w:rPr>
      </w:pPr>
    </w:p>
    <w:p w14:paraId="6E1460D7" w14:textId="77777777" w:rsidR="007A1EE7" w:rsidRPr="00362205" w:rsidRDefault="007A1EE7" w:rsidP="007A1EE7">
      <w:pPr>
        <w:rPr>
          <w:rFonts w:ascii="標楷體" w:eastAsia="標楷體" w:hAnsi="標楷體"/>
        </w:rPr>
      </w:pPr>
    </w:p>
    <w:p w14:paraId="1ED4061A" w14:textId="77777777" w:rsidR="007A1EE7" w:rsidRPr="00362205" w:rsidRDefault="007A1EE7" w:rsidP="007A1EE7">
      <w:pPr>
        <w:rPr>
          <w:rFonts w:ascii="標楷體" w:eastAsia="標楷體" w:hAnsi="標楷體"/>
        </w:rPr>
      </w:pPr>
    </w:p>
    <w:p w14:paraId="46FADFCC" w14:textId="77777777" w:rsidR="007A1EE7" w:rsidRPr="00362205" w:rsidRDefault="007A1EE7" w:rsidP="007A1EE7">
      <w:pPr>
        <w:rPr>
          <w:rFonts w:ascii="標楷體" w:eastAsia="標楷體" w:hAnsi="標楷體"/>
        </w:rPr>
      </w:pPr>
    </w:p>
    <w:p w14:paraId="21687279" w14:textId="77777777" w:rsidR="007A1EE7" w:rsidRPr="00362205" w:rsidRDefault="007A1EE7" w:rsidP="007A1EE7">
      <w:pPr>
        <w:rPr>
          <w:rFonts w:ascii="標楷體" w:eastAsia="標楷體" w:hAnsi="標楷體"/>
        </w:rPr>
      </w:pPr>
    </w:p>
    <w:p w14:paraId="3EFC4BDF" w14:textId="77777777" w:rsidR="007A1EE7" w:rsidRPr="00362205" w:rsidRDefault="007A1EE7" w:rsidP="007A1EE7">
      <w:pPr>
        <w:rPr>
          <w:rFonts w:ascii="標楷體" w:eastAsia="標楷體" w:hAnsi="標楷體"/>
        </w:rPr>
      </w:pPr>
    </w:p>
    <w:p w14:paraId="6FF78186" w14:textId="77777777" w:rsidR="007A1EE7" w:rsidRPr="00362205" w:rsidRDefault="007A1EE7" w:rsidP="007A1EE7">
      <w:pPr>
        <w:rPr>
          <w:rFonts w:ascii="標楷體" w:eastAsia="標楷體" w:hAnsi="標楷體"/>
        </w:rPr>
      </w:pPr>
    </w:p>
    <w:p w14:paraId="0530F7E1" w14:textId="77777777" w:rsidR="007A1EE7" w:rsidRPr="00362205" w:rsidRDefault="007A1EE7" w:rsidP="007A1EE7">
      <w:pPr>
        <w:rPr>
          <w:rFonts w:ascii="標楷體" w:eastAsia="標楷體" w:hAnsi="標楷體"/>
        </w:rPr>
      </w:pPr>
      <w:r w:rsidRPr="00362205">
        <w:rPr>
          <w:rFonts w:ascii="標楷體" w:eastAsia="標楷體" w:hAnsi="標楷體"/>
        </w:rPr>
        <w:br w:type="page"/>
      </w:r>
    </w:p>
    <w:p w14:paraId="42A23281" w14:textId="77777777" w:rsidR="007A1EE7" w:rsidRPr="00362205" w:rsidRDefault="007A1EE7" w:rsidP="00D01BCC">
      <w:pPr>
        <w:pStyle w:val="a"/>
      </w:pPr>
      <w:r w:rsidRPr="00362205">
        <w:lastRenderedPageBreak/>
        <w:t>UI畫面</w:t>
      </w:r>
    </w:p>
    <w:p w14:paraId="63784871" w14:textId="77777777" w:rsidR="007A1EE7" w:rsidRDefault="007A1EE7" w:rsidP="007A1EE7">
      <w:pPr>
        <w:pStyle w:val="42"/>
        <w:spacing w:after="72"/>
        <w:ind w:left="1133"/>
        <w:rPr>
          <w:rFonts w:ascii="標楷體" w:hAnsi="標楷體"/>
        </w:rPr>
      </w:pPr>
      <w:r w:rsidRPr="00362205">
        <w:rPr>
          <w:rFonts w:ascii="標楷體" w:hAnsi="標楷體" w:hint="eastAsia"/>
        </w:rPr>
        <w:t>輸入畫面：</w:t>
      </w:r>
    </w:p>
    <w:p w14:paraId="187FFF21" w14:textId="77777777" w:rsidR="0050544D" w:rsidRPr="00362205" w:rsidRDefault="0050544D" w:rsidP="007A1EE7">
      <w:pPr>
        <w:pStyle w:val="42"/>
        <w:spacing w:after="72"/>
        <w:ind w:leftChars="0" w:left="0"/>
        <w:rPr>
          <w:rFonts w:ascii="標楷體" w:hAnsi="標楷體"/>
        </w:rPr>
      </w:pPr>
      <w:r w:rsidRPr="0050544D">
        <w:rPr>
          <w:rFonts w:ascii="標楷體" w:hAnsi="標楷體"/>
          <w:noProof/>
        </w:rPr>
        <w:drawing>
          <wp:inline distT="0" distB="0" distL="0" distR="0" wp14:anchorId="49F5D48B" wp14:editId="76E7BC5F">
            <wp:extent cx="6676508" cy="1424940"/>
            <wp:effectExtent l="0" t="0" r="0" b="3810"/>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6676508" cy="1424940"/>
                    </a:xfrm>
                    <a:prstGeom prst="rect">
                      <a:avLst/>
                    </a:prstGeom>
                  </pic:spPr>
                </pic:pic>
              </a:graphicData>
            </a:graphic>
          </wp:inline>
        </w:drawing>
      </w:r>
    </w:p>
    <w:p w14:paraId="016B53EF" w14:textId="77777777" w:rsidR="007A1EE7" w:rsidRPr="00362205" w:rsidRDefault="007A1EE7" w:rsidP="00D01BCC">
      <w:pPr>
        <w:pStyle w:val="a"/>
      </w:pPr>
      <w:r>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6"/>
        <w:gridCol w:w="1656"/>
        <w:gridCol w:w="1071"/>
        <w:gridCol w:w="1093"/>
        <w:gridCol w:w="1170"/>
        <w:gridCol w:w="674"/>
        <w:gridCol w:w="695"/>
        <w:gridCol w:w="3171"/>
      </w:tblGrid>
      <w:tr w:rsidR="007A1EE7" w:rsidRPr="0032625B" w14:paraId="532239F4" w14:textId="77777777" w:rsidTr="00F80451">
        <w:trPr>
          <w:trHeight w:val="388"/>
          <w:jc w:val="center"/>
        </w:trPr>
        <w:tc>
          <w:tcPr>
            <w:tcW w:w="456" w:type="dxa"/>
            <w:vMerge w:val="restart"/>
          </w:tcPr>
          <w:p w14:paraId="0D7F9B1E" w14:textId="77777777" w:rsidR="007A1EE7" w:rsidRPr="0032625B" w:rsidRDefault="007A1EE7" w:rsidP="00F80451">
            <w:pPr>
              <w:rPr>
                <w:rFonts w:ascii="標楷體" w:eastAsia="標楷體" w:hAnsi="標楷體"/>
              </w:rPr>
            </w:pPr>
            <w:r w:rsidRPr="0032625B">
              <w:rPr>
                <w:rFonts w:ascii="標楷體" w:eastAsia="標楷體" w:hAnsi="標楷體"/>
              </w:rPr>
              <w:t>序號</w:t>
            </w:r>
          </w:p>
        </w:tc>
        <w:tc>
          <w:tcPr>
            <w:tcW w:w="1656" w:type="dxa"/>
            <w:vMerge w:val="restart"/>
          </w:tcPr>
          <w:p w14:paraId="736E9694" w14:textId="77777777" w:rsidR="007A1EE7" w:rsidRPr="0032625B" w:rsidRDefault="007A1EE7" w:rsidP="00F80451">
            <w:pPr>
              <w:rPr>
                <w:rFonts w:ascii="標楷體" w:eastAsia="標楷體" w:hAnsi="標楷體"/>
              </w:rPr>
            </w:pPr>
            <w:r w:rsidRPr="0032625B">
              <w:rPr>
                <w:rFonts w:ascii="標楷體" w:eastAsia="標楷體" w:hAnsi="標楷體"/>
              </w:rPr>
              <w:t>欄位</w:t>
            </w:r>
          </w:p>
        </w:tc>
        <w:tc>
          <w:tcPr>
            <w:tcW w:w="4703" w:type="dxa"/>
            <w:gridSpan w:val="5"/>
          </w:tcPr>
          <w:p w14:paraId="74939872" w14:textId="77777777" w:rsidR="007A1EE7" w:rsidRPr="0032625B" w:rsidRDefault="007A1EE7" w:rsidP="00F80451">
            <w:pPr>
              <w:jc w:val="center"/>
              <w:rPr>
                <w:rFonts w:ascii="標楷體" w:eastAsia="標楷體" w:hAnsi="標楷體"/>
              </w:rPr>
            </w:pPr>
            <w:r w:rsidRPr="0032625B">
              <w:rPr>
                <w:rFonts w:ascii="標楷體" w:eastAsia="標楷體" w:hAnsi="標楷體"/>
              </w:rPr>
              <w:t>說明</w:t>
            </w:r>
          </w:p>
        </w:tc>
        <w:tc>
          <w:tcPr>
            <w:tcW w:w="3171" w:type="dxa"/>
            <w:vMerge w:val="restart"/>
          </w:tcPr>
          <w:p w14:paraId="5D4C4C91" w14:textId="77777777" w:rsidR="007A1EE7" w:rsidRPr="0032625B" w:rsidRDefault="007A1EE7" w:rsidP="00F80451">
            <w:pPr>
              <w:rPr>
                <w:rFonts w:ascii="標楷體" w:eastAsia="標楷體" w:hAnsi="標楷體"/>
              </w:rPr>
            </w:pPr>
            <w:r w:rsidRPr="0032625B">
              <w:rPr>
                <w:rFonts w:ascii="標楷體" w:eastAsia="標楷體" w:hAnsi="標楷體"/>
              </w:rPr>
              <w:t>處理邏輯及注意事項</w:t>
            </w:r>
          </w:p>
        </w:tc>
      </w:tr>
      <w:tr w:rsidR="007A1EE7" w:rsidRPr="0032625B" w14:paraId="1C19E08D" w14:textId="77777777" w:rsidTr="00F80451">
        <w:trPr>
          <w:trHeight w:val="244"/>
          <w:jc w:val="center"/>
        </w:trPr>
        <w:tc>
          <w:tcPr>
            <w:tcW w:w="456" w:type="dxa"/>
            <w:vMerge/>
          </w:tcPr>
          <w:p w14:paraId="63163954" w14:textId="77777777" w:rsidR="007A1EE7" w:rsidRPr="0032625B" w:rsidRDefault="007A1EE7" w:rsidP="00F80451">
            <w:pPr>
              <w:rPr>
                <w:rFonts w:ascii="標楷體" w:eastAsia="標楷體" w:hAnsi="標楷體"/>
              </w:rPr>
            </w:pPr>
          </w:p>
        </w:tc>
        <w:tc>
          <w:tcPr>
            <w:tcW w:w="1656" w:type="dxa"/>
            <w:vMerge/>
          </w:tcPr>
          <w:p w14:paraId="66A236BC" w14:textId="77777777" w:rsidR="007A1EE7" w:rsidRPr="0032625B" w:rsidRDefault="007A1EE7" w:rsidP="00F80451">
            <w:pPr>
              <w:rPr>
                <w:rFonts w:ascii="標楷體" w:eastAsia="標楷體" w:hAnsi="標楷體"/>
              </w:rPr>
            </w:pPr>
          </w:p>
        </w:tc>
        <w:tc>
          <w:tcPr>
            <w:tcW w:w="1071" w:type="dxa"/>
          </w:tcPr>
          <w:p w14:paraId="781AC7B9" w14:textId="77777777" w:rsidR="007A1EE7" w:rsidRPr="0032625B" w:rsidRDefault="007A1EE7" w:rsidP="00F80451">
            <w:pPr>
              <w:rPr>
                <w:rFonts w:ascii="標楷體" w:eastAsia="標楷體" w:hAnsi="標楷體"/>
              </w:rPr>
            </w:pPr>
            <w:r w:rsidRPr="004E09B8">
              <w:rPr>
                <w:rFonts w:ascii="標楷體" w:eastAsia="標楷體" w:hAnsi="標楷體" w:hint="eastAsia"/>
              </w:rPr>
              <w:t>資料型態長度</w:t>
            </w:r>
          </w:p>
        </w:tc>
        <w:tc>
          <w:tcPr>
            <w:tcW w:w="1093" w:type="dxa"/>
          </w:tcPr>
          <w:p w14:paraId="366D06F5" w14:textId="77777777" w:rsidR="007A1EE7" w:rsidRPr="0032625B" w:rsidRDefault="007A1EE7" w:rsidP="00F80451">
            <w:pPr>
              <w:rPr>
                <w:rFonts w:ascii="標楷體" w:eastAsia="標楷體" w:hAnsi="標楷體"/>
              </w:rPr>
            </w:pPr>
            <w:r w:rsidRPr="0032625B">
              <w:rPr>
                <w:rFonts w:ascii="標楷體" w:eastAsia="標楷體" w:hAnsi="標楷體"/>
              </w:rPr>
              <w:t>預設值</w:t>
            </w:r>
          </w:p>
        </w:tc>
        <w:tc>
          <w:tcPr>
            <w:tcW w:w="1170" w:type="dxa"/>
          </w:tcPr>
          <w:p w14:paraId="0FB0BD7F" w14:textId="77777777" w:rsidR="007A1EE7" w:rsidRPr="0032625B" w:rsidRDefault="007A1EE7" w:rsidP="00F80451">
            <w:pPr>
              <w:rPr>
                <w:rFonts w:ascii="標楷體" w:eastAsia="標楷體" w:hAnsi="標楷體"/>
              </w:rPr>
            </w:pPr>
            <w:r w:rsidRPr="0032625B">
              <w:rPr>
                <w:rFonts w:ascii="標楷體" w:eastAsia="標楷體" w:hAnsi="標楷體"/>
              </w:rPr>
              <w:t>選單內容</w:t>
            </w:r>
          </w:p>
        </w:tc>
        <w:tc>
          <w:tcPr>
            <w:tcW w:w="674" w:type="dxa"/>
          </w:tcPr>
          <w:p w14:paraId="0A627879" w14:textId="77777777" w:rsidR="007A1EE7" w:rsidRPr="0032625B" w:rsidRDefault="007A1EE7" w:rsidP="00F80451">
            <w:pPr>
              <w:rPr>
                <w:rFonts w:ascii="標楷體" w:eastAsia="標楷體" w:hAnsi="標楷體"/>
              </w:rPr>
            </w:pPr>
            <w:r w:rsidRPr="0032625B">
              <w:rPr>
                <w:rFonts w:ascii="標楷體" w:eastAsia="標楷體" w:hAnsi="標楷體"/>
              </w:rPr>
              <w:t>必填</w:t>
            </w:r>
          </w:p>
        </w:tc>
        <w:tc>
          <w:tcPr>
            <w:tcW w:w="695" w:type="dxa"/>
          </w:tcPr>
          <w:p w14:paraId="7EB46A6F" w14:textId="77777777" w:rsidR="007A1EE7" w:rsidRPr="0032625B" w:rsidRDefault="007A1EE7" w:rsidP="00F80451">
            <w:pPr>
              <w:rPr>
                <w:rFonts w:ascii="標楷體" w:eastAsia="標楷體" w:hAnsi="標楷體"/>
              </w:rPr>
            </w:pPr>
            <w:r w:rsidRPr="0032625B">
              <w:rPr>
                <w:rFonts w:ascii="標楷體" w:eastAsia="標楷體" w:hAnsi="標楷體"/>
              </w:rPr>
              <w:t>R/W</w:t>
            </w:r>
          </w:p>
        </w:tc>
        <w:tc>
          <w:tcPr>
            <w:tcW w:w="3171" w:type="dxa"/>
            <w:vMerge/>
          </w:tcPr>
          <w:p w14:paraId="6A64122B" w14:textId="77777777" w:rsidR="007A1EE7" w:rsidRPr="0032625B" w:rsidRDefault="007A1EE7" w:rsidP="00F80451">
            <w:pPr>
              <w:rPr>
                <w:rFonts w:ascii="標楷體" w:eastAsia="標楷體" w:hAnsi="標楷體"/>
              </w:rPr>
            </w:pPr>
          </w:p>
        </w:tc>
      </w:tr>
      <w:tr w:rsidR="007A1EE7" w:rsidRPr="0032625B" w14:paraId="7D8840D2" w14:textId="77777777" w:rsidTr="00F80451">
        <w:trPr>
          <w:trHeight w:val="244"/>
          <w:jc w:val="center"/>
        </w:trPr>
        <w:tc>
          <w:tcPr>
            <w:tcW w:w="456" w:type="dxa"/>
          </w:tcPr>
          <w:p w14:paraId="27C84E67" w14:textId="77777777" w:rsidR="007A1EE7" w:rsidRPr="0032625B" w:rsidRDefault="007A1EE7" w:rsidP="00F80451">
            <w:pPr>
              <w:rPr>
                <w:rFonts w:ascii="標楷體" w:eastAsia="標楷體" w:hAnsi="標楷體"/>
              </w:rPr>
            </w:pPr>
            <w:r w:rsidRPr="0032625B">
              <w:rPr>
                <w:rFonts w:ascii="標楷體" w:eastAsia="標楷體" w:hAnsi="標楷體" w:hint="eastAsia"/>
              </w:rPr>
              <w:t>1.</w:t>
            </w:r>
          </w:p>
        </w:tc>
        <w:tc>
          <w:tcPr>
            <w:tcW w:w="1656" w:type="dxa"/>
          </w:tcPr>
          <w:p w14:paraId="4A747C57" w14:textId="77777777" w:rsidR="007A1EE7" w:rsidRPr="0032625B" w:rsidRDefault="007A1EE7" w:rsidP="00F80451">
            <w:pPr>
              <w:rPr>
                <w:rFonts w:ascii="標楷體" w:eastAsia="標楷體" w:hAnsi="標楷體"/>
              </w:rPr>
            </w:pPr>
            <w:r w:rsidRPr="0032625B">
              <w:rPr>
                <w:rFonts w:ascii="標楷體" w:eastAsia="標楷體" w:hAnsi="標楷體" w:hint="eastAsia"/>
              </w:rPr>
              <w:t>功能</w:t>
            </w:r>
          </w:p>
        </w:tc>
        <w:tc>
          <w:tcPr>
            <w:tcW w:w="1071" w:type="dxa"/>
          </w:tcPr>
          <w:p w14:paraId="71D2F4E9" w14:textId="77777777" w:rsidR="007A1EE7" w:rsidRPr="0032625B" w:rsidRDefault="007A1EE7" w:rsidP="00F80451">
            <w:pPr>
              <w:rPr>
                <w:rFonts w:ascii="標楷體" w:eastAsia="標楷體" w:hAnsi="標楷體"/>
              </w:rPr>
            </w:pPr>
            <w:r>
              <w:rPr>
                <w:rFonts w:ascii="標楷體" w:eastAsia="標楷體" w:hAnsi="標楷體"/>
              </w:rPr>
              <w:t>9</w:t>
            </w:r>
          </w:p>
        </w:tc>
        <w:tc>
          <w:tcPr>
            <w:tcW w:w="1093" w:type="dxa"/>
          </w:tcPr>
          <w:p w14:paraId="450A90A5" w14:textId="77777777" w:rsidR="007A1EE7" w:rsidRPr="0032625B" w:rsidRDefault="007A1EE7" w:rsidP="00F80451">
            <w:pPr>
              <w:rPr>
                <w:rFonts w:ascii="標楷體" w:eastAsia="標楷體" w:hAnsi="標楷體"/>
              </w:rPr>
            </w:pPr>
          </w:p>
        </w:tc>
        <w:tc>
          <w:tcPr>
            <w:tcW w:w="1170" w:type="dxa"/>
          </w:tcPr>
          <w:p w14:paraId="415BE97A" w14:textId="77777777" w:rsidR="007A1EE7" w:rsidRPr="0032625B" w:rsidRDefault="007A1EE7" w:rsidP="00F80451">
            <w:pPr>
              <w:rPr>
                <w:rFonts w:ascii="標楷體" w:eastAsia="標楷體" w:hAnsi="標楷體"/>
              </w:rPr>
            </w:pPr>
            <w:r w:rsidRPr="0032625B">
              <w:rPr>
                <w:rFonts w:ascii="標楷體" w:eastAsia="標楷體" w:hAnsi="標楷體" w:hint="eastAsia"/>
              </w:rPr>
              <w:t>下拉式選單</w:t>
            </w:r>
          </w:p>
        </w:tc>
        <w:tc>
          <w:tcPr>
            <w:tcW w:w="674" w:type="dxa"/>
          </w:tcPr>
          <w:p w14:paraId="7E18B77F" w14:textId="77777777" w:rsidR="007A1EE7" w:rsidRPr="0032625B" w:rsidRDefault="007A1EE7" w:rsidP="00F80451">
            <w:pPr>
              <w:rPr>
                <w:rFonts w:ascii="標楷體" w:eastAsia="標楷體" w:hAnsi="標楷體"/>
              </w:rPr>
            </w:pPr>
            <w:r w:rsidRPr="0032625B">
              <w:rPr>
                <w:rFonts w:ascii="標楷體" w:eastAsia="標楷體" w:hAnsi="標楷體" w:hint="eastAsia"/>
              </w:rPr>
              <w:t>V</w:t>
            </w:r>
          </w:p>
        </w:tc>
        <w:tc>
          <w:tcPr>
            <w:tcW w:w="695" w:type="dxa"/>
          </w:tcPr>
          <w:p w14:paraId="15447C99" w14:textId="77777777" w:rsidR="007A1EE7" w:rsidRPr="0032625B" w:rsidRDefault="007A1EE7" w:rsidP="00F80451">
            <w:pPr>
              <w:rPr>
                <w:rFonts w:ascii="標楷體" w:eastAsia="標楷體" w:hAnsi="標楷體"/>
              </w:rPr>
            </w:pPr>
          </w:p>
        </w:tc>
        <w:tc>
          <w:tcPr>
            <w:tcW w:w="3171" w:type="dxa"/>
          </w:tcPr>
          <w:p w14:paraId="7F6CBDFD" w14:textId="77777777" w:rsidR="007A1EE7" w:rsidRPr="0032625B" w:rsidRDefault="007A1EE7" w:rsidP="00F80451">
            <w:pPr>
              <w:rPr>
                <w:rFonts w:ascii="標楷體" w:eastAsia="標楷體" w:hAnsi="標楷體"/>
              </w:rPr>
            </w:pPr>
            <w:r>
              <w:rPr>
                <w:rFonts w:ascii="標楷體" w:eastAsia="標楷體" w:hAnsi="標楷體" w:hint="eastAsia"/>
              </w:rPr>
              <w:t>必須輸入</w:t>
            </w:r>
          </w:p>
          <w:p w14:paraId="09C18CE6" w14:textId="77777777" w:rsidR="007A1EE7" w:rsidRPr="0032625B" w:rsidRDefault="007A1EE7" w:rsidP="00F80451">
            <w:pPr>
              <w:rPr>
                <w:rFonts w:ascii="標楷體" w:eastAsia="標楷體" w:hAnsi="標楷體"/>
              </w:rPr>
            </w:pPr>
            <w:r w:rsidRPr="0032625B">
              <w:rPr>
                <w:rFonts w:ascii="標楷體" w:eastAsia="標楷體" w:hAnsi="標楷體" w:hint="eastAsia"/>
              </w:rPr>
              <w:t>1: 新增</w:t>
            </w:r>
          </w:p>
          <w:p w14:paraId="6146FBF0" w14:textId="77777777" w:rsidR="007A1EE7" w:rsidRPr="0032625B" w:rsidRDefault="007A1EE7" w:rsidP="00F80451">
            <w:pPr>
              <w:rPr>
                <w:rFonts w:ascii="標楷體" w:eastAsia="標楷體" w:hAnsi="標楷體"/>
              </w:rPr>
            </w:pPr>
            <w:r w:rsidRPr="0032625B">
              <w:rPr>
                <w:rFonts w:ascii="標楷體" w:eastAsia="標楷體" w:hAnsi="標楷體" w:hint="eastAsia"/>
              </w:rPr>
              <w:t>2</w:t>
            </w:r>
            <w:r w:rsidRPr="0032625B">
              <w:rPr>
                <w:rFonts w:ascii="標楷體" w:eastAsia="標楷體" w:hAnsi="標楷體"/>
              </w:rPr>
              <w:t>:</w:t>
            </w:r>
            <w:r w:rsidRPr="0032625B">
              <w:rPr>
                <w:rFonts w:ascii="標楷體" w:eastAsia="標楷體" w:hAnsi="標楷體" w:hint="eastAsia"/>
              </w:rPr>
              <w:t xml:space="preserve"> 修改</w:t>
            </w:r>
          </w:p>
          <w:p w14:paraId="7B3C22B7" w14:textId="77777777" w:rsidR="007A1EE7" w:rsidRPr="0032625B" w:rsidRDefault="007A1EE7" w:rsidP="00F80451">
            <w:pPr>
              <w:rPr>
                <w:rFonts w:ascii="標楷體" w:eastAsia="標楷體" w:hAnsi="標楷體"/>
              </w:rPr>
            </w:pPr>
            <w:r w:rsidRPr="0032625B">
              <w:rPr>
                <w:rFonts w:ascii="標楷體" w:eastAsia="標楷體" w:hAnsi="標楷體" w:hint="eastAsia"/>
              </w:rPr>
              <w:t>4: 刪除</w:t>
            </w:r>
          </w:p>
          <w:p w14:paraId="4D0CC256" w14:textId="77777777" w:rsidR="007A1EE7" w:rsidRPr="0032625B" w:rsidRDefault="007A1EE7" w:rsidP="00F80451">
            <w:pPr>
              <w:rPr>
                <w:rFonts w:ascii="標楷體" w:eastAsia="標楷體" w:hAnsi="標楷體"/>
              </w:rPr>
            </w:pPr>
            <w:r w:rsidRPr="0032625B">
              <w:rPr>
                <w:rFonts w:ascii="標楷體" w:eastAsia="標楷體" w:hAnsi="標楷體" w:hint="eastAsia"/>
              </w:rPr>
              <w:t>5: 查詢</w:t>
            </w:r>
          </w:p>
        </w:tc>
      </w:tr>
      <w:tr w:rsidR="007A1EE7" w:rsidRPr="0032625B" w14:paraId="2E158ACC" w14:textId="77777777" w:rsidTr="00F80451">
        <w:trPr>
          <w:trHeight w:val="291"/>
          <w:jc w:val="center"/>
        </w:trPr>
        <w:tc>
          <w:tcPr>
            <w:tcW w:w="456" w:type="dxa"/>
          </w:tcPr>
          <w:p w14:paraId="6F2BA17C" w14:textId="77777777" w:rsidR="007A1EE7" w:rsidRPr="0032625B" w:rsidRDefault="007A1EE7" w:rsidP="00F80451">
            <w:pPr>
              <w:rPr>
                <w:rFonts w:ascii="標楷體" w:eastAsia="標楷體" w:hAnsi="標楷體"/>
              </w:rPr>
            </w:pPr>
            <w:r w:rsidRPr="0032625B">
              <w:rPr>
                <w:rFonts w:ascii="標楷體" w:eastAsia="標楷體" w:hAnsi="標楷體" w:hint="eastAsia"/>
              </w:rPr>
              <w:t>2</w:t>
            </w:r>
          </w:p>
        </w:tc>
        <w:tc>
          <w:tcPr>
            <w:tcW w:w="1656" w:type="dxa"/>
          </w:tcPr>
          <w:p w14:paraId="77DF1325" w14:textId="77777777" w:rsidR="007A1EE7" w:rsidRPr="0032625B" w:rsidRDefault="007A1EE7" w:rsidP="00F80451">
            <w:pPr>
              <w:rPr>
                <w:rFonts w:ascii="標楷體" w:eastAsia="標楷體" w:hAnsi="標楷體"/>
              </w:rPr>
            </w:pPr>
            <w:r w:rsidRPr="0032625B">
              <w:rPr>
                <w:rFonts w:ascii="標楷體" w:eastAsia="標楷體" w:hAnsi="標楷體" w:hint="eastAsia"/>
              </w:rPr>
              <w:t>處單位代號</w:t>
            </w:r>
          </w:p>
        </w:tc>
        <w:tc>
          <w:tcPr>
            <w:tcW w:w="1071" w:type="dxa"/>
          </w:tcPr>
          <w:p w14:paraId="43EE7172" w14:textId="77777777" w:rsidR="007A1EE7" w:rsidRPr="0032625B" w:rsidRDefault="007A1EE7" w:rsidP="00F80451">
            <w:pPr>
              <w:rPr>
                <w:rFonts w:ascii="標楷體" w:eastAsia="標楷體" w:hAnsi="標楷體"/>
              </w:rPr>
            </w:pPr>
            <w:r>
              <w:rPr>
                <w:rFonts w:ascii="標楷體" w:eastAsia="標楷體" w:hAnsi="標楷體"/>
              </w:rPr>
              <w:t>XXX</w:t>
            </w:r>
          </w:p>
        </w:tc>
        <w:tc>
          <w:tcPr>
            <w:tcW w:w="1093" w:type="dxa"/>
          </w:tcPr>
          <w:p w14:paraId="2D82F7C2" w14:textId="77777777" w:rsidR="007A1EE7" w:rsidRPr="0032625B" w:rsidRDefault="007A1EE7" w:rsidP="00F80451">
            <w:pPr>
              <w:rPr>
                <w:rFonts w:ascii="標楷體" w:eastAsia="標楷體" w:hAnsi="標楷體"/>
              </w:rPr>
            </w:pPr>
          </w:p>
        </w:tc>
        <w:tc>
          <w:tcPr>
            <w:tcW w:w="1170" w:type="dxa"/>
          </w:tcPr>
          <w:p w14:paraId="1467A30C" w14:textId="77777777" w:rsidR="007A1EE7" w:rsidRPr="0032625B" w:rsidRDefault="007A1EE7" w:rsidP="00F80451">
            <w:pPr>
              <w:rPr>
                <w:rFonts w:ascii="標楷體" w:eastAsia="標楷體" w:hAnsi="標楷體"/>
              </w:rPr>
            </w:pPr>
          </w:p>
        </w:tc>
        <w:tc>
          <w:tcPr>
            <w:tcW w:w="674" w:type="dxa"/>
          </w:tcPr>
          <w:p w14:paraId="66E6C778" w14:textId="77777777" w:rsidR="007A1EE7" w:rsidRPr="0032625B" w:rsidRDefault="007A1EE7" w:rsidP="00F80451">
            <w:pPr>
              <w:rPr>
                <w:rFonts w:ascii="標楷體" w:eastAsia="標楷體" w:hAnsi="標楷體"/>
              </w:rPr>
            </w:pPr>
            <w:r w:rsidRPr="0032625B">
              <w:rPr>
                <w:rFonts w:ascii="標楷體" w:eastAsia="標楷體" w:hAnsi="標楷體" w:hint="eastAsia"/>
              </w:rPr>
              <w:t>V</w:t>
            </w:r>
          </w:p>
        </w:tc>
        <w:tc>
          <w:tcPr>
            <w:tcW w:w="695" w:type="dxa"/>
          </w:tcPr>
          <w:p w14:paraId="3E7F24B4" w14:textId="77777777" w:rsidR="007A1EE7" w:rsidRPr="0032625B" w:rsidRDefault="007A1EE7" w:rsidP="00F80451">
            <w:pPr>
              <w:rPr>
                <w:rFonts w:ascii="標楷體" w:eastAsia="標楷體" w:hAnsi="標楷體"/>
              </w:rPr>
            </w:pPr>
          </w:p>
        </w:tc>
        <w:tc>
          <w:tcPr>
            <w:tcW w:w="3171" w:type="dxa"/>
          </w:tcPr>
          <w:p w14:paraId="2EAFECA0" w14:textId="77777777" w:rsidR="007A1EE7" w:rsidRPr="0032625B" w:rsidRDefault="007A1EE7" w:rsidP="00F80451">
            <w:pPr>
              <w:rPr>
                <w:rFonts w:ascii="標楷體" w:eastAsia="標楷體" w:hAnsi="標楷體"/>
              </w:rPr>
            </w:pPr>
            <w:r w:rsidRPr="0032625B">
              <w:rPr>
                <w:rFonts w:ascii="標楷體" w:eastAsia="標楷體" w:hAnsi="標楷體" w:hint="eastAsia"/>
              </w:rPr>
              <w:t>必須輸入</w:t>
            </w:r>
          </w:p>
        </w:tc>
      </w:tr>
      <w:tr w:rsidR="007A1EE7" w:rsidRPr="0032625B" w14:paraId="48C645C1" w14:textId="77777777" w:rsidTr="00F80451">
        <w:trPr>
          <w:trHeight w:val="291"/>
          <w:jc w:val="center"/>
        </w:trPr>
        <w:tc>
          <w:tcPr>
            <w:tcW w:w="456" w:type="dxa"/>
          </w:tcPr>
          <w:p w14:paraId="0B7A7154" w14:textId="77777777" w:rsidR="007A1EE7" w:rsidRPr="0032625B" w:rsidRDefault="007A1EE7" w:rsidP="00F80451">
            <w:pPr>
              <w:rPr>
                <w:rFonts w:ascii="標楷體" w:eastAsia="標楷體" w:hAnsi="標楷體"/>
              </w:rPr>
            </w:pPr>
            <w:r w:rsidRPr="0032625B">
              <w:rPr>
                <w:rFonts w:ascii="標楷體" w:eastAsia="標楷體" w:hAnsi="標楷體" w:hint="eastAsia"/>
              </w:rPr>
              <w:t>3</w:t>
            </w:r>
          </w:p>
        </w:tc>
        <w:tc>
          <w:tcPr>
            <w:tcW w:w="1656" w:type="dxa"/>
          </w:tcPr>
          <w:p w14:paraId="735A6659" w14:textId="77777777" w:rsidR="007A1EE7" w:rsidRPr="0032625B" w:rsidRDefault="007A1EE7" w:rsidP="00F80451">
            <w:pPr>
              <w:rPr>
                <w:rFonts w:ascii="標楷體" w:eastAsia="標楷體" w:hAnsi="標楷體"/>
              </w:rPr>
            </w:pPr>
            <w:r w:rsidRPr="0032625B">
              <w:rPr>
                <w:rFonts w:ascii="標楷體" w:eastAsia="標楷體" w:hAnsi="標楷體" w:hint="eastAsia"/>
              </w:rPr>
              <w:t>處經理代號</w:t>
            </w:r>
          </w:p>
        </w:tc>
        <w:tc>
          <w:tcPr>
            <w:tcW w:w="1071" w:type="dxa"/>
          </w:tcPr>
          <w:p w14:paraId="6E15656E" w14:textId="77777777" w:rsidR="007A1EE7" w:rsidRPr="0032625B" w:rsidRDefault="007A1EE7" w:rsidP="00F80451">
            <w:pPr>
              <w:rPr>
                <w:rFonts w:ascii="標楷體" w:eastAsia="標楷體" w:hAnsi="標楷體"/>
              </w:rPr>
            </w:pPr>
            <w:r>
              <w:rPr>
                <w:rFonts w:ascii="標楷體" w:eastAsia="標楷體" w:hAnsi="標楷體"/>
              </w:rPr>
              <w:t>XXXXXX</w:t>
            </w:r>
          </w:p>
        </w:tc>
        <w:tc>
          <w:tcPr>
            <w:tcW w:w="1093" w:type="dxa"/>
          </w:tcPr>
          <w:p w14:paraId="45E12BF7" w14:textId="77777777" w:rsidR="007A1EE7" w:rsidRPr="0032625B" w:rsidRDefault="007A1EE7" w:rsidP="00F80451">
            <w:pPr>
              <w:rPr>
                <w:rFonts w:ascii="標楷體" w:eastAsia="標楷體" w:hAnsi="標楷體"/>
              </w:rPr>
            </w:pPr>
          </w:p>
        </w:tc>
        <w:tc>
          <w:tcPr>
            <w:tcW w:w="1170" w:type="dxa"/>
          </w:tcPr>
          <w:p w14:paraId="6A607812" w14:textId="77777777" w:rsidR="007A1EE7" w:rsidRPr="0032625B" w:rsidRDefault="007A1EE7" w:rsidP="00F80451">
            <w:pPr>
              <w:rPr>
                <w:rFonts w:ascii="標楷體" w:eastAsia="標楷體" w:hAnsi="標楷體"/>
              </w:rPr>
            </w:pPr>
          </w:p>
        </w:tc>
        <w:tc>
          <w:tcPr>
            <w:tcW w:w="674" w:type="dxa"/>
          </w:tcPr>
          <w:p w14:paraId="11EB4679" w14:textId="77777777" w:rsidR="007A1EE7" w:rsidRPr="0032625B" w:rsidRDefault="007A1EE7" w:rsidP="00F80451">
            <w:pPr>
              <w:rPr>
                <w:rFonts w:ascii="標楷體" w:eastAsia="標楷體" w:hAnsi="標楷體"/>
              </w:rPr>
            </w:pPr>
            <w:r w:rsidRPr="0032625B">
              <w:rPr>
                <w:rFonts w:ascii="標楷體" w:eastAsia="標楷體" w:hAnsi="標楷體" w:hint="eastAsia"/>
              </w:rPr>
              <w:t>V</w:t>
            </w:r>
          </w:p>
        </w:tc>
        <w:tc>
          <w:tcPr>
            <w:tcW w:w="695" w:type="dxa"/>
          </w:tcPr>
          <w:p w14:paraId="09FB5412" w14:textId="77777777" w:rsidR="007A1EE7" w:rsidRPr="0032625B" w:rsidRDefault="007A1EE7" w:rsidP="00F80451">
            <w:pPr>
              <w:rPr>
                <w:rFonts w:ascii="標楷體" w:eastAsia="標楷體" w:hAnsi="標楷體"/>
              </w:rPr>
            </w:pPr>
          </w:p>
        </w:tc>
        <w:tc>
          <w:tcPr>
            <w:tcW w:w="3171" w:type="dxa"/>
          </w:tcPr>
          <w:p w14:paraId="09D4EE4A" w14:textId="77777777" w:rsidR="007A1EE7" w:rsidRPr="0032625B" w:rsidRDefault="007A1EE7" w:rsidP="00F80451">
            <w:pPr>
              <w:rPr>
                <w:rFonts w:ascii="標楷體" w:eastAsia="標楷體" w:hAnsi="標楷體"/>
              </w:rPr>
            </w:pPr>
            <w:r w:rsidRPr="0032625B">
              <w:rPr>
                <w:rFonts w:ascii="標楷體" w:eastAsia="標楷體" w:hAnsi="標楷體" w:hint="eastAsia"/>
              </w:rPr>
              <w:t>新增、修改時必須輸入,其他自動顯示不必輸入</w:t>
            </w:r>
          </w:p>
        </w:tc>
      </w:tr>
      <w:tr w:rsidR="007A1EE7" w:rsidRPr="0032625B" w14:paraId="02FCA3FC" w14:textId="77777777" w:rsidTr="00F80451">
        <w:trPr>
          <w:trHeight w:val="291"/>
          <w:jc w:val="center"/>
        </w:trPr>
        <w:tc>
          <w:tcPr>
            <w:tcW w:w="456" w:type="dxa"/>
          </w:tcPr>
          <w:p w14:paraId="796ED1C7" w14:textId="77777777" w:rsidR="007A1EE7" w:rsidRPr="0032625B" w:rsidRDefault="007A1EE7" w:rsidP="00F80451">
            <w:pPr>
              <w:rPr>
                <w:rFonts w:ascii="標楷體" w:eastAsia="標楷體" w:hAnsi="標楷體"/>
              </w:rPr>
            </w:pPr>
            <w:r w:rsidRPr="0032625B">
              <w:rPr>
                <w:rFonts w:ascii="標楷體" w:eastAsia="標楷體" w:hAnsi="標楷體" w:hint="eastAsia"/>
              </w:rPr>
              <w:t>4</w:t>
            </w:r>
          </w:p>
        </w:tc>
        <w:tc>
          <w:tcPr>
            <w:tcW w:w="1656" w:type="dxa"/>
          </w:tcPr>
          <w:p w14:paraId="2B72C93D" w14:textId="77777777" w:rsidR="007A1EE7" w:rsidRPr="0032625B" w:rsidRDefault="007A1EE7" w:rsidP="00F80451">
            <w:pPr>
              <w:rPr>
                <w:rFonts w:ascii="標楷體" w:eastAsia="標楷體" w:hAnsi="標楷體"/>
              </w:rPr>
            </w:pPr>
            <w:r w:rsidRPr="0032625B">
              <w:rPr>
                <w:rFonts w:ascii="標楷體" w:eastAsia="標楷體" w:hAnsi="標楷體" w:hint="eastAsia"/>
              </w:rPr>
              <w:t xml:space="preserve">駐區代號  </w:t>
            </w:r>
          </w:p>
        </w:tc>
        <w:tc>
          <w:tcPr>
            <w:tcW w:w="1071" w:type="dxa"/>
          </w:tcPr>
          <w:p w14:paraId="6D9EEC12" w14:textId="77777777" w:rsidR="007A1EE7" w:rsidRPr="0032625B" w:rsidRDefault="007A1EE7" w:rsidP="00F80451">
            <w:pPr>
              <w:rPr>
                <w:rFonts w:ascii="標楷體" w:eastAsia="標楷體" w:hAnsi="標楷體"/>
              </w:rPr>
            </w:pPr>
            <w:r>
              <w:rPr>
                <w:rFonts w:ascii="標楷體" w:eastAsia="標楷體" w:hAnsi="標楷體"/>
              </w:rPr>
              <w:t>XXX</w:t>
            </w:r>
          </w:p>
        </w:tc>
        <w:tc>
          <w:tcPr>
            <w:tcW w:w="1093" w:type="dxa"/>
          </w:tcPr>
          <w:p w14:paraId="04D35040" w14:textId="77777777" w:rsidR="007A1EE7" w:rsidRPr="0032625B" w:rsidRDefault="007A1EE7" w:rsidP="00F80451">
            <w:pPr>
              <w:rPr>
                <w:rFonts w:ascii="標楷體" w:eastAsia="標楷體" w:hAnsi="標楷體"/>
              </w:rPr>
            </w:pPr>
          </w:p>
        </w:tc>
        <w:tc>
          <w:tcPr>
            <w:tcW w:w="1170" w:type="dxa"/>
          </w:tcPr>
          <w:p w14:paraId="39BA5555" w14:textId="77777777" w:rsidR="007A1EE7" w:rsidRPr="0032625B" w:rsidRDefault="007A1EE7" w:rsidP="00F80451">
            <w:pPr>
              <w:rPr>
                <w:rFonts w:ascii="標楷體" w:eastAsia="標楷體" w:hAnsi="標楷體"/>
              </w:rPr>
            </w:pPr>
          </w:p>
        </w:tc>
        <w:tc>
          <w:tcPr>
            <w:tcW w:w="674" w:type="dxa"/>
          </w:tcPr>
          <w:p w14:paraId="3C686C8E" w14:textId="77777777" w:rsidR="007A1EE7" w:rsidRPr="0032625B" w:rsidRDefault="007A1EE7" w:rsidP="00F80451">
            <w:pPr>
              <w:rPr>
                <w:rFonts w:ascii="標楷體" w:eastAsia="標楷體" w:hAnsi="標楷體"/>
              </w:rPr>
            </w:pPr>
            <w:r w:rsidRPr="0032625B">
              <w:rPr>
                <w:rFonts w:ascii="標楷體" w:eastAsia="標楷體" w:hAnsi="標楷體" w:hint="eastAsia"/>
              </w:rPr>
              <w:t>V</w:t>
            </w:r>
          </w:p>
        </w:tc>
        <w:tc>
          <w:tcPr>
            <w:tcW w:w="695" w:type="dxa"/>
          </w:tcPr>
          <w:p w14:paraId="0D1952CA" w14:textId="77777777" w:rsidR="007A1EE7" w:rsidRPr="0032625B" w:rsidRDefault="007A1EE7" w:rsidP="00F80451">
            <w:pPr>
              <w:rPr>
                <w:rFonts w:ascii="標楷體" w:eastAsia="標楷體" w:hAnsi="標楷體"/>
              </w:rPr>
            </w:pPr>
          </w:p>
        </w:tc>
        <w:tc>
          <w:tcPr>
            <w:tcW w:w="3171" w:type="dxa"/>
          </w:tcPr>
          <w:p w14:paraId="1F89C2A3" w14:textId="77777777" w:rsidR="007A1EE7" w:rsidRPr="0032625B" w:rsidRDefault="007A1EE7" w:rsidP="00F80451">
            <w:pPr>
              <w:rPr>
                <w:rFonts w:ascii="標楷體" w:eastAsia="標楷體" w:hAnsi="標楷體"/>
              </w:rPr>
            </w:pPr>
            <w:r w:rsidRPr="0032625B">
              <w:rPr>
                <w:rFonts w:ascii="標楷體" w:eastAsia="標楷體" w:hAnsi="標楷體" w:hint="eastAsia"/>
              </w:rPr>
              <w:t>新增、修改時必須輸入,其他自動顯示不必輸入</w:t>
            </w:r>
          </w:p>
        </w:tc>
      </w:tr>
      <w:tr w:rsidR="007A1EE7" w:rsidRPr="0032625B" w14:paraId="7369B260" w14:textId="77777777" w:rsidTr="00F80451">
        <w:trPr>
          <w:trHeight w:val="291"/>
          <w:jc w:val="center"/>
        </w:trPr>
        <w:tc>
          <w:tcPr>
            <w:tcW w:w="456" w:type="dxa"/>
          </w:tcPr>
          <w:p w14:paraId="312BB9F0" w14:textId="77777777" w:rsidR="007A1EE7" w:rsidRPr="0032625B" w:rsidRDefault="007A1EE7" w:rsidP="00F80451">
            <w:pPr>
              <w:rPr>
                <w:rFonts w:ascii="標楷體" w:eastAsia="標楷體" w:hAnsi="標楷體"/>
              </w:rPr>
            </w:pPr>
            <w:r w:rsidRPr="0032625B">
              <w:rPr>
                <w:rFonts w:ascii="標楷體" w:eastAsia="標楷體" w:hAnsi="標楷體" w:hint="eastAsia"/>
              </w:rPr>
              <w:t>5</w:t>
            </w:r>
          </w:p>
        </w:tc>
        <w:tc>
          <w:tcPr>
            <w:tcW w:w="1656" w:type="dxa"/>
          </w:tcPr>
          <w:p w14:paraId="7588F94A" w14:textId="77777777" w:rsidR="007A1EE7" w:rsidRPr="0032625B" w:rsidRDefault="007A1EE7" w:rsidP="00F80451">
            <w:pPr>
              <w:rPr>
                <w:rFonts w:ascii="標楷體" w:eastAsia="標楷體" w:hAnsi="標楷體"/>
              </w:rPr>
            </w:pPr>
            <w:r w:rsidRPr="0032625B">
              <w:rPr>
                <w:rFonts w:ascii="標楷體" w:eastAsia="標楷體" w:hAnsi="標楷體" w:hint="eastAsia"/>
              </w:rPr>
              <w:t>區經理代號</w:t>
            </w:r>
          </w:p>
        </w:tc>
        <w:tc>
          <w:tcPr>
            <w:tcW w:w="1071" w:type="dxa"/>
          </w:tcPr>
          <w:p w14:paraId="22D07935" w14:textId="77777777" w:rsidR="007A1EE7" w:rsidRPr="0032625B" w:rsidRDefault="007A1EE7" w:rsidP="00F80451">
            <w:pPr>
              <w:rPr>
                <w:rFonts w:ascii="標楷體" w:eastAsia="標楷體" w:hAnsi="標楷體"/>
              </w:rPr>
            </w:pPr>
            <w:r>
              <w:rPr>
                <w:rFonts w:ascii="標楷體" w:eastAsia="標楷體" w:hAnsi="標楷體"/>
              </w:rPr>
              <w:t>XXXXXX</w:t>
            </w:r>
          </w:p>
        </w:tc>
        <w:tc>
          <w:tcPr>
            <w:tcW w:w="1093" w:type="dxa"/>
          </w:tcPr>
          <w:p w14:paraId="32C69A55" w14:textId="77777777" w:rsidR="007A1EE7" w:rsidRPr="0032625B" w:rsidRDefault="007A1EE7" w:rsidP="00F80451">
            <w:pPr>
              <w:rPr>
                <w:rFonts w:ascii="標楷體" w:eastAsia="標楷體" w:hAnsi="標楷體"/>
              </w:rPr>
            </w:pPr>
          </w:p>
        </w:tc>
        <w:tc>
          <w:tcPr>
            <w:tcW w:w="1170" w:type="dxa"/>
          </w:tcPr>
          <w:p w14:paraId="081B6B93" w14:textId="77777777" w:rsidR="007A1EE7" w:rsidRPr="0032625B" w:rsidRDefault="007A1EE7" w:rsidP="00F80451">
            <w:pPr>
              <w:rPr>
                <w:rFonts w:ascii="標楷體" w:eastAsia="標楷體" w:hAnsi="標楷體"/>
              </w:rPr>
            </w:pPr>
          </w:p>
        </w:tc>
        <w:tc>
          <w:tcPr>
            <w:tcW w:w="674" w:type="dxa"/>
          </w:tcPr>
          <w:p w14:paraId="1EFA9ED3" w14:textId="77777777" w:rsidR="007A1EE7" w:rsidRPr="0032625B" w:rsidRDefault="007A1EE7" w:rsidP="00F80451">
            <w:pPr>
              <w:rPr>
                <w:rFonts w:ascii="標楷體" w:eastAsia="標楷體" w:hAnsi="標楷體"/>
              </w:rPr>
            </w:pPr>
            <w:r w:rsidRPr="0032625B">
              <w:rPr>
                <w:rFonts w:ascii="標楷體" w:eastAsia="標楷體" w:hAnsi="標楷體" w:hint="eastAsia"/>
              </w:rPr>
              <w:t>V</w:t>
            </w:r>
          </w:p>
        </w:tc>
        <w:tc>
          <w:tcPr>
            <w:tcW w:w="695" w:type="dxa"/>
          </w:tcPr>
          <w:p w14:paraId="0FABD5E1" w14:textId="77777777" w:rsidR="007A1EE7" w:rsidRPr="0032625B" w:rsidRDefault="007A1EE7" w:rsidP="00F80451">
            <w:pPr>
              <w:rPr>
                <w:rFonts w:ascii="標楷體" w:eastAsia="標楷體" w:hAnsi="標楷體"/>
              </w:rPr>
            </w:pPr>
          </w:p>
        </w:tc>
        <w:tc>
          <w:tcPr>
            <w:tcW w:w="3171" w:type="dxa"/>
          </w:tcPr>
          <w:p w14:paraId="4E38C851" w14:textId="77777777" w:rsidR="007A1EE7" w:rsidRPr="0032625B" w:rsidRDefault="007A1EE7" w:rsidP="00F80451">
            <w:pPr>
              <w:rPr>
                <w:rFonts w:ascii="標楷體" w:eastAsia="標楷體" w:hAnsi="標楷體"/>
              </w:rPr>
            </w:pPr>
            <w:r w:rsidRPr="0032625B">
              <w:rPr>
                <w:rFonts w:ascii="標楷體" w:eastAsia="標楷體" w:hAnsi="標楷體" w:hint="eastAsia"/>
              </w:rPr>
              <w:t>新增、修改時必須輸入,其他自動顯示不必輸入</w:t>
            </w:r>
          </w:p>
        </w:tc>
      </w:tr>
      <w:tr w:rsidR="007A1EE7" w:rsidRPr="0032625B" w14:paraId="48AF3B25" w14:textId="77777777" w:rsidTr="00F80451">
        <w:trPr>
          <w:trHeight w:val="291"/>
          <w:jc w:val="center"/>
        </w:trPr>
        <w:tc>
          <w:tcPr>
            <w:tcW w:w="456" w:type="dxa"/>
          </w:tcPr>
          <w:p w14:paraId="38ECFCBE" w14:textId="77777777" w:rsidR="007A1EE7" w:rsidRPr="0032625B" w:rsidRDefault="007A1EE7" w:rsidP="00F80451">
            <w:pPr>
              <w:rPr>
                <w:rFonts w:ascii="標楷體" w:eastAsia="標楷體" w:hAnsi="標楷體"/>
              </w:rPr>
            </w:pPr>
            <w:r w:rsidRPr="0032625B">
              <w:rPr>
                <w:rFonts w:ascii="標楷體" w:eastAsia="標楷體" w:hAnsi="標楷體" w:hint="eastAsia"/>
              </w:rPr>
              <w:t>6</w:t>
            </w:r>
          </w:p>
        </w:tc>
        <w:tc>
          <w:tcPr>
            <w:tcW w:w="1656" w:type="dxa"/>
          </w:tcPr>
          <w:p w14:paraId="76A8E634" w14:textId="77777777" w:rsidR="007A1EE7" w:rsidRPr="0032625B" w:rsidRDefault="007A1EE7" w:rsidP="00F80451">
            <w:pPr>
              <w:rPr>
                <w:rFonts w:ascii="標楷體" w:eastAsia="標楷體" w:hAnsi="標楷體"/>
              </w:rPr>
            </w:pPr>
            <w:r w:rsidRPr="0032625B">
              <w:rPr>
                <w:rFonts w:ascii="標楷體" w:eastAsia="標楷體" w:hAnsi="標楷體" w:hint="eastAsia"/>
              </w:rPr>
              <w:t xml:space="preserve">部室代號  </w:t>
            </w:r>
          </w:p>
        </w:tc>
        <w:tc>
          <w:tcPr>
            <w:tcW w:w="1071" w:type="dxa"/>
          </w:tcPr>
          <w:p w14:paraId="48944948" w14:textId="77777777" w:rsidR="007A1EE7" w:rsidRPr="0032625B" w:rsidRDefault="007A1EE7" w:rsidP="00F80451">
            <w:pPr>
              <w:rPr>
                <w:rFonts w:ascii="標楷體" w:eastAsia="標楷體" w:hAnsi="標楷體"/>
              </w:rPr>
            </w:pPr>
            <w:r>
              <w:rPr>
                <w:rFonts w:ascii="標楷體" w:eastAsia="標楷體" w:hAnsi="標楷體"/>
              </w:rPr>
              <w:t>XXX</w:t>
            </w:r>
          </w:p>
        </w:tc>
        <w:tc>
          <w:tcPr>
            <w:tcW w:w="1093" w:type="dxa"/>
          </w:tcPr>
          <w:p w14:paraId="7BCC3AAD" w14:textId="77777777" w:rsidR="007A1EE7" w:rsidRPr="0032625B" w:rsidRDefault="007A1EE7" w:rsidP="00F80451">
            <w:pPr>
              <w:rPr>
                <w:rFonts w:ascii="標楷體" w:eastAsia="標楷體" w:hAnsi="標楷體"/>
              </w:rPr>
            </w:pPr>
          </w:p>
        </w:tc>
        <w:tc>
          <w:tcPr>
            <w:tcW w:w="1170" w:type="dxa"/>
          </w:tcPr>
          <w:p w14:paraId="64F3F1C9" w14:textId="77777777" w:rsidR="007A1EE7" w:rsidRPr="0032625B" w:rsidRDefault="007A1EE7" w:rsidP="00F80451">
            <w:pPr>
              <w:rPr>
                <w:rFonts w:ascii="標楷體" w:eastAsia="標楷體" w:hAnsi="標楷體"/>
              </w:rPr>
            </w:pPr>
          </w:p>
        </w:tc>
        <w:tc>
          <w:tcPr>
            <w:tcW w:w="674" w:type="dxa"/>
          </w:tcPr>
          <w:p w14:paraId="7D8F9E6E" w14:textId="77777777" w:rsidR="007A1EE7" w:rsidRPr="0032625B" w:rsidRDefault="007A1EE7" w:rsidP="00F80451">
            <w:pPr>
              <w:rPr>
                <w:rFonts w:ascii="標楷體" w:eastAsia="標楷體" w:hAnsi="標楷體"/>
              </w:rPr>
            </w:pPr>
            <w:r w:rsidRPr="0032625B">
              <w:rPr>
                <w:rFonts w:ascii="標楷體" w:eastAsia="標楷體" w:hAnsi="標楷體" w:hint="eastAsia"/>
              </w:rPr>
              <w:t>V</w:t>
            </w:r>
          </w:p>
        </w:tc>
        <w:tc>
          <w:tcPr>
            <w:tcW w:w="695" w:type="dxa"/>
          </w:tcPr>
          <w:p w14:paraId="09BDF02E" w14:textId="77777777" w:rsidR="007A1EE7" w:rsidRPr="0032625B" w:rsidRDefault="007A1EE7" w:rsidP="00F80451">
            <w:pPr>
              <w:rPr>
                <w:rFonts w:ascii="標楷體" w:eastAsia="標楷體" w:hAnsi="標楷體"/>
              </w:rPr>
            </w:pPr>
          </w:p>
        </w:tc>
        <w:tc>
          <w:tcPr>
            <w:tcW w:w="3171" w:type="dxa"/>
          </w:tcPr>
          <w:p w14:paraId="56B3BEE5" w14:textId="77777777" w:rsidR="007A1EE7" w:rsidRPr="0032625B" w:rsidRDefault="007A1EE7" w:rsidP="00F80451">
            <w:pPr>
              <w:rPr>
                <w:rFonts w:ascii="標楷體" w:eastAsia="標楷體" w:hAnsi="標楷體"/>
              </w:rPr>
            </w:pPr>
            <w:r w:rsidRPr="0032625B">
              <w:rPr>
                <w:rFonts w:ascii="標楷體" w:eastAsia="標楷體" w:hAnsi="標楷體" w:hint="eastAsia"/>
              </w:rPr>
              <w:t>新增、修改時必須輸入,其他自動顯示不必輸入</w:t>
            </w:r>
          </w:p>
        </w:tc>
      </w:tr>
      <w:tr w:rsidR="007A1EE7" w:rsidRPr="0032625B" w14:paraId="4306D9C3" w14:textId="77777777" w:rsidTr="00F80451">
        <w:trPr>
          <w:trHeight w:val="291"/>
          <w:jc w:val="center"/>
        </w:trPr>
        <w:tc>
          <w:tcPr>
            <w:tcW w:w="456" w:type="dxa"/>
          </w:tcPr>
          <w:p w14:paraId="057CE01F" w14:textId="77777777" w:rsidR="007A1EE7" w:rsidRPr="0032625B" w:rsidRDefault="007A1EE7" w:rsidP="00F80451">
            <w:pPr>
              <w:rPr>
                <w:rFonts w:ascii="標楷體" w:eastAsia="標楷體" w:hAnsi="標楷體"/>
              </w:rPr>
            </w:pPr>
            <w:r w:rsidRPr="0032625B">
              <w:rPr>
                <w:rFonts w:ascii="標楷體" w:eastAsia="標楷體" w:hAnsi="標楷體" w:hint="eastAsia"/>
              </w:rPr>
              <w:t>7</w:t>
            </w:r>
          </w:p>
        </w:tc>
        <w:tc>
          <w:tcPr>
            <w:tcW w:w="1656" w:type="dxa"/>
          </w:tcPr>
          <w:p w14:paraId="22AECB66" w14:textId="77777777" w:rsidR="007A1EE7" w:rsidRPr="0032625B" w:rsidRDefault="007A1EE7" w:rsidP="00F80451">
            <w:pPr>
              <w:rPr>
                <w:rFonts w:ascii="標楷體" w:eastAsia="標楷體" w:hAnsi="標楷體"/>
              </w:rPr>
            </w:pPr>
            <w:r w:rsidRPr="0032625B">
              <w:rPr>
                <w:rFonts w:ascii="標楷體" w:eastAsia="標楷體" w:hAnsi="標楷體" w:hint="eastAsia"/>
              </w:rPr>
              <w:t>部經理代號</w:t>
            </w:r>
          </w:p>
        </w:tc>
        <w:tc>
          <w:tcPr>
            <w:tcW w:w="1071" w:type="dxa"/>
          </w:tcPr>
          <w:p w14:paraId="26BDBC22" w14:textId="77777777" w:rsidR="007A1EE7" w:rsidRPr="0032625B" w:rsidRDefault="007A1EE7" w:rsidP="00F80451">
            <w:pPr>
              <w:rPr>
                <w:rFonts w:ascii="標楷體" w:eastAsia="標楷體" w:hAnsi="標楷體"/>
              </w:rPr>
            </w:pPr>
            <w:r>
              <w:rPr>
                <w:rFonts w:ascii="標楷體" w:eastAsia="標楷體" w:hAnsi="標楷體"/>
              </w:rPr>
              <w:t>XXXXXX</w:t>
            </w:r>
          </w:p>
        </w:tc>
        <w:tc>
          <w:tcPr>
            <w:tcW w:w="1093" w:type="dxa"/>
          </w:tcPr>
          <w:p w14:paraId="57E7210B" w14:textId="77777777" w:rsidR="007A1EE7" w:rsidRPr="0032625B" w:rsidRDefault="007A1EE7" w:rsidP="00F80451">
            <w:pPr>
              <w:rPr>
                <w:rFonts w:ascii="標楷體" w:eastAsia="標楷體" w:hAnsi="標楷體"/>
              </w:rPr>
            </w:pPr>
          </w:p>
        </w:tc>
        <w:tc>
          <w:tcPr>
            <w:tcW w:w="1170" w:type="dxa"/>
          </w:tcPr>
          <w:p w14:paraId="58EB81C7" w14:textId="77777777" w:rsidR="007A1EE7" w:rsidRPr="0032625B" w:rsidRDefault="007A1EE7" w:rsidP="00F80451">
            <w:pPr>
              <w:rPr>
                <w:rFonts w:ascii="標楷體" w:eastAsia="標楷體" w:hAnsi="標楷體"/>
              </w:rPr>
            </w:pPr>
          </w:p>
        </w:tc>
        <w:tc>
          <w:tcPr>
            <w:tcW w:w="674" w:type="dxa"/>
          </w:tcPr>
          <w:p w14:paraId="5DDEA6E1" w14:textId="77777777" w:rsidR="007A1EE7" w:rsidRPr="0032625B" w:rsidRDefault="007A1EE7" w:rsidP="00F80451">
            <w:pPr>
              <w:rPr>
                <w:rFonts w:ascii="標楷體" w:eastAsia="標楷體" w:hAnsi="標楷體"/>
              </w:rPr>
            </w:pPr>
            <w:r w:rsidRPr="0032625B">
              <w:rPr>
                <w:rFonts w:ascii="標楷體" w:eastAsia="標楷體" w:hAnsi="標楷體" w:hint="eastAsia"/>
              </w:rPr>
              <w:t>V</w:t>
            </w:r>
          </w:p>
        </w:tc>
        <w:tc>
          <w:tcPr>
            <w:tcW w:w="695" w:type="dxa"/>
          </w:tcPr>
          <w:p w14:paraId="41B4DBAE" w14:textId="77777777" w:rsidR="007A1EE7" w:rsidRPr="0032625B" w:rsidRDefault="007A1EE7" w:rsidP="00F80451">
            <w:pPr>
              <w:rPr>
                <w:rFonts w:ascii="標楷體" w:eastAsia="標楷體" w:hAnsi="標楷體"/>
              </w:rPr>
            </w:pPr>
          </w:p>
        </w:tc>
        <w:tc>
          <w:tcPr>
            <w:tcW w:w="3171" w:type="dxa"/>
          </w:tcPr>
          <w:p w14:paraId="525C8929" w14:textId="77777777" w:rsidR="007A1EE7" w:rsidRPr="0032625B" w:rsidRDefault="007A1EE7" w:rsidP="00F80451">
            <w:pPr>
              <w:rPr>
                <w:rFonts w:ascii="標楷體" w:eastAsia="標楷體" w:hAnsi="標楷體"/>
              </w:rPr>
            </w:pPr>
            <w:r w:rsidRPr="0032625B">
              <w:rPr>
                <w:rFonts w:ascii="標楷體" w:eastAsia="標楷體" w:hAnsi="標楷體" w:hint="eastAsia"/>
              </w:rPr>
              <w:t>新增、修改時必須輸入,其他自動顯示不必輸入</w:t>
            </w:r>
          </w:p>
        </w:tc>
      </w:tr>
      <w:tr w:rsidR="007A1EE7" w:rsidRPr="0032625B" w14:paraId="28391B66" w14:textId="77777777" w:rsidTr="00F80451">
        <w:trPr>
          <w:trHeight w:val="291"/>
          <w:jc w:val="center"/>
        </w:trPr>
        <w:tc>
          <w:tcPr>
            <w:tcW w:w="456" w:type="dxa"/>
          </w:tcPr>
          <w:p w14:paraId="78DCEEF2" w14:textId="77777777" w:rsidR="007A1EE7" w:rsidRPr="0032625B" w:rsidRDefault="007A1EE7" w:rsidP="00F80451">
            <w:pPr>
              <w:rPr>
                <w:rFonts w:ascii="標楷體" w:eastAsia="標楷體" w:hAnsi="標楷體"/>
              </w:rPr>
            </w:pPr>
          </w:p>
        </w:tc>
        <w:tc>
          <w:tcPr>
            <w:tcW w:w="1656" w:type="dxa"/>
          </w:tcPr>
          <w:p w14:paraId="4EC7A356" w14:textId="77777777" w:rsidR="007A1EE7" w:rsidRPr="0032625B" w:rsidRDefault="007A1EE7" w:rsidP="00F80451">
            <w:pPr>
              <w:rPr>
                <w:rFonts w:ascii="標楷體" w:eastAsia="標楷體" w:hAnsi="標楷體"/>
              </w:rPr>
            </w:pPr>
          </w:p>
        </w:tc>
        <w:tc>
          <w:tcPr>
            <w:tcW w:w="1071" w:type="dxa"/>
          </w:tcPr>
          <w:p w14:paraId="5BD209F5" w14:textId="77777777" w:rsidR="007A1EE7" w:rsidRPr="0032625B" w:rsidRDefault="007A1EE7" w:rsidP="00F80451">
            <w:pPr>
              <w:rPr>
                <w:rFonts w:ascii="標楷體" w:eastAsia="標楷體" w:hAnsi="標楷體"/>
              </w:rPr>
            </w:pPr>
          </w:p>
        </w:tc>
        <w:tc>
          <w:tcPr>
            <w:tcW w:w="1093" w:type="dxa"/>
          </w:tcPr>
          <w:p w14:paraId="23D4F58A" w14:textId="77777777" w:rsidR="007A1EE7" w:rsidRPr="0032625B" w:rsidRDefault="007A1EE7" w:rsidP="00F80451">
            <w:pPr>
              <w:rPr>
                <w:rFonts w:ascii="標楷體" w:eastAsia="標楷體" w:hAnsi="標楷體"/>
              </w:rPr>
            </w:pPr>
          </w:p>
        </w:tc>
        <w:tc>
          <w:tcPr>
            <w:tcW w:w="1170" w:type="dxa"/>
          </w:tcPr>
          <w:p w14:paraId="3BDC7A70" w14:textId="77777777" w:rsidR="007A1EE7" w:rsidRPr="0032625B" w:rsidRDefault="007A1EE7" w:rsidP="00F80451">
            <w:pPr>
              <w:rPr>
                <w:rFonts w:ascii="標楷體" w:eastAsia="標楷體" w:hAnsi="標楷體"/>
              </w:rPr>
            </w:pPr>
          </w:p>
        </w:tc>
        <w:tc>
          <w:tcPr>
            <w:tcW w:w="674" w:type="dxa"/>
          </w:tcPr>
          <w:p w14:paraId="1451E339" w14:textId="77777777" w:rsidR="007A1EE7" w:rsidRPr="0032625B" w:rsidRDefault="007A1EE7" w:rsidP="00F80451">
            <w:pPr>
              <w:rPr>
                <w:rFonts w:ascii="標楷體" w:eastAsia="標楷體" w:hAnsi="標楷體"/>
              </w:rPr>
            </w:pPr>
          </w:p>
        </w:tc>
        <w:tc>
          <w:tcPr>
            <w:tcW w:w="695" w:type="dxa"/>
          </w:tcPr>
          <w:p w14:paraId="2486AE97" w14:textId="77777777" w:rsidR="007A1EE7" w:rsidRPr="0032625B" w:rsidRDefault="007A1EE7" w:rsidP="00F80451">
            <w:pPr>
              <w:rPr>
                <w:rFonts w:ascii="標楷體" w:eastAsia="標楷體" w:hAnsi="標楷體"/>
              </w:rPr>
            </w:pPr>
          </w:p>
        </w:tc>
        <w:tc>
          <w:tcPr>
            <w:tcW w:w="3171" w:type="dxa"/>
          </w:tcPr>
          <w:p w14:paraId="5DE4A920" w14:textId="77777777" w:rsidR="007A1EE7" w:rsidRPr="0032625B" w:rsidRDefault="007A1EE7" w:rsidP="00F80451">
            <w:pPr>
              <w:rPr>
                <w:rFonts w:ascii="標楷體" w:eastAsia="標楷體" w:hAnsi="標楷體"/>
              </w:rPr>
            </w:pPr>
          </w:p>
        </w:tc>
      </w:tr>
    </w:tbl>
    <w:p w14:paraId="31DCEBAD" w14:textId="77777777" w:rsidR="007A1EE7" w:rsidRPr="00362205" w:rsidRDefault="007A1EE7" w:rsidP="00D01BCC">
      <w:pPr>
        <w:pStyle w:val="a"/>
      </w:pPr>
    </w:p>
    <w:p w14:paraId="034A1A9A" w14:textId="77777777" w:rsidR="007A1EE7" w:rsidRPr="007A1EE7" w:rsidRDefault="007A1EE7" w:rsidP="00945C7C"/>
    <w:p w14:paraId="4CEB35C0" w14:textId="77777777" w:rsidR="007A1EE7" w:rsidRDefault="007A1EE7" w:rsidP="00945C7C"/>
    <w:p w14:paraId="7679DC3E" w14:textId="77777777" w:rsidR="007A1EE7" w:rsidRDefault="007A1EE7">
      <w:pPr>
        <w:widowControl/>
      </w:pPr>
      <w:r>
        <w:br w:type="page"/>
      </w:r>
    </w:p>
    <w:p w14:paraId="3C033108" w14:textId="77777777" w:rsidR="007A1EE7" w:rsidRPr="00362205" w:rsidRDefault="007A1EE7" w:rsidP="007A1EE7">
      <w:pPr>
        <w:pStyle w:val="3"/>
        <w:numPr>
          <w:ilvl w:val="2"/>
          <w:numId w:val="1"/>
        </w:numPr>
        <w:rPr>
          <w:rFonts w:ascii="標楷體" w:hAnsi="標楷體"/>
        </w:rPr>
      </w:pPr>
      <w:r>
        <w:rPr>
          <w:rFonts w:ascii="標楷體" w:hAnsi="標楷體" w:hint="eastAsia"/>
        </w:rPr>
        <w:lastRenderedPageBreak/>
        <w:t>L6756</w:t>
      </w:r>
      <w:r w:rsidRPr="00362205">
        <w:rPr>
          <w:rFonts w:ascii="標楷體" w:hAnsi="標楷體" w:hint="eastAsia"/>
        </w:rPr>
        <w:t>分公司資料維護</w:t>
      </w:r>
    </w:p>
    <w:p w14:paraId="617CD925" w14:textId="77777777" w:rsidR="007A1EE7" w:rsidRPr="00362205" w:rsidRDefault="007A1EE7" w:rsidP="00D01BCC">
      <w:pPr>
        <w:pStyle w:val="a"/>
      </w:pPr>
      <w:r w:rsidRPr="00362205">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7A1EE7" w:rsidRPr="00362205" w14:paraId="3D3731AE" w14:textId="77777777" w:rsidTr="00F80451">
        <w:trPr>
          <w:trHeight w:val="277"/>
        </w:trPr>
        <w:tc>
          <w:tcPr>
            <w:tcW w:w="1548" w:type="dxa"/>
            <w:tcBorders>
              <w:top w:val="single" w:sz="8" w:space="0" w:color="000000"/>
              <w:bottom w:val="single" w:sz="8" w:space="0" w:color="000000"/>
              <w:right w:val="single" w:sz="8" w:space="0" w:color="000000"/>
            </w:tcBorders>
            <w:shd w:val="clear" w:color="auto" w:fill="F3F3F3"/>
          </w:tcPr>
          <w:p w14:paraId="0DA34719" w14:textId="77777777" w:rsidR="007A1EE7" w:rsidRPr="00362205" w:rsidRDefault="007A1EE7" w:rsidP="00F80451">
            <w:pPr>
              <w:rPr>
                <w:rFonts w:ascii="標楷體" w:eastAsia="標楷體" w:hAnsi="標楷體"/>
              </w:rPr>
            </w:pPr>
            <w:r w:rsidRPr="00362205">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4BEB37B7" w14:textId="77777777" w:rsidR="007A1EE7" w:rsidRPr="00362205" w:rsidRDefault="007A1EE7" w:rsidP="00F80451">
            <w:pPr>
              <w:rPr>
                <w:rFonts w:ascii="標楷體" w:eastAsia="標楷體" w:hAnsi="標楷體"/>
              </w:rPr>
            </w:pPr>
            <w:r w:rsidRPr="00362205">
              <w:rPr>
                <w:rFonts w:ascii="標楷體" w:eastAsia="標楷體" w:hAnsi="標楷體" w:hint="eastAsia"/>
              </w:rPr>
              <w:t>分公司資料維護</w:t>
            </w:r>
          </w:p>
          <w:p w14:paraId="19C532B6" w14:textId="77777777" w:rsidR="007A1EE7" w:rsidRPr="00362205" w:rsidRDefault="007A1EE7" w:rsidP="00F80451">
            <w:pPr>
              <w:rPr>
                <w:rFonts w:ascii="標楷體" w:eastAsia="標楷體" w:hAnsi="標楷體"/>
              </w:rPr>
            </w:pPr>
            <w:r w:rsidRPr="00637A75">
              <w:rPr>
                <w:rFonts w:ascii="標楷體" w:eastAsia="標楷體" w:hAnsi="標楷體" w:hint="eastAsia"/>
              </w:rPr>
              <w:t>建立</w:t>
            </w:r>
            <w:r w:rsidRPr="00362205">
              <w:rPr>
                <w:rFonts w:ascii="標楷體" w:eastAsia="標楷體" w:hAnsi="標楷體" w:hint="eastAsia"/>
              </w:rPr>
              <w:t>單位代號</w:t>
            </w:r>
            <w:r w:rsidRPr="00637A75">
              <w:rPr>
                <w:rFonts w:ascii="標楷體" w:eastAsia="標楷體" w:hAnsi="標楷體" w:hint="eastAsia"/>
              </w:rPr>
              <w:t>、</w:t>
            </w:r>
            <w:r w:rsidRPr="00362205">
              <w:rPr>
                <w:rFonts w:ascii="標楷體" w:eastAsia="標楷體" w:hAnsi="標楷體" w:hint="eastAsia"/>
              </w:rPr>
              <w:t>名稱</w:t>
            </w:r>
            <w:r w:rsidRPr="00637A75">
              <w:rPr>
                <w:rFonts w:ascii="標楷體" w:eastAsia="標楷體" w:hAnsi="標楷體" w:hint="eastAsia"/>
              </w:rPr>
              <w:t>、</w:t>
            </w:r>
            <w:r w:rsidRPr="00362205">
              <w:rPr>
                <w:rFonts w:ascii="標楷體" w:eastAsia="標楷體" w:hAnsi="標楷體" w:hint="eastAsia"/>
              </w:rPr>
              <w:t>部室</w:t>
            </w:r>
            <w:r w:rsidRPr="00637A75">
              <w:rPr>
                <w:rFonts w:ascii="標楷體" w:eastAsia="標楷體" w:hAnsi="標楷體" w:hint="eastAsia"/>
              </w:rPr>
              <w:t>及</w:t>
            </w:r>
            <w:r w:rsidRPr="00362205">
              <w:rPr>
                <w:rFonts w:ascii="標楷體" w:eastAsia="標楷體" w:hAnsi="標楷體" w:hint="eastAsia"/>
              </w:rPr>
              <w:t>區部代號</w:t>
            </w:r>
            <w:r w:rsidRPr="00637A75">
              <w:rPr>
                <w:rFonts w:ascii="標楷體" w:eastAsia="標楷體" w:hAnsi="標楷體" w:hint="eastAsia"/>
              </w:rPr>
              <w:t>等資料。</w:t>
            </w:r>
          </w:p>
        </w:tc>
      </w:tr>
      <w:tr w:rsidR="007A1EE7" w:rsidRPr="00362205" w14:paraId="7E6293AF" w14:textId="77777777" w:rsidTr="00F80451">
        <w:trPr>
          <w:trHeight w:val="277"/>
        </w:trPr>
        <w:tc>
          <w:tcPr>
            <w:tcW w:w="1548" w:type="dxa"/>
            <w:tcBorders>
              <w:top w:val="single" w:sz="8" w:space="0" w:color="000000"/>
              <w:bottom w:val="single" w:sz="8" w:space="0" w:color="000000"/>
              <w:right w:val="single" w:sz="8" w:space="0" w:color="000000"/>
            </w:tcBorders>
            <w:shd w:val="clear" w:color="auto" w:fill="F3F3F3"/>
          </w:tcPr>
          <w:p w14:paraId="0979B795" w14:textId="77777777" w:rsidR="007A1EE7" w:rsidRPr="00362205" w:rsidRDefault="007A1EE7" w:rsidP="00F80451">
            <w:pPr>
              <w:rPr>
                <w:rFonts w:ascii="標楷體" w:eastAsia="標楷體" w:hAnsi="標楷體"/>
              </w:rPr>
            </w:pPr>
            <w:r w:rsidRPr="00362205">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1D847AAA" w14:textId="77777777" w:rsidR="007A1EE7" w:rsidRPr="00362205" w:rsidRDefault="007A1EE7" w:rsidP="00F80451">
            <w:pPr>
              <w:rPr>
                <w:rFonts w:ascii="標楷體" w:eastAsia="標楷體" w:hAnsi="標楷體"/>
              </w:rPr>
            </w:pPr>
          </w:p>
        </w:tc>
      </w:tr>
      <w:tr w:rsidR="007A1EE7" w:rsidRPr="00362205" w14:paraId="7458FEFF" w14:textId="77777777" w:rsidTr="00F80451">
        <w:trPr>
          <w:trHeight w:val="773"/>
        </w:trPr>
        <w:tc>
          <w:tcPr>
            <w:tcW w:w="1548" w:type="dxa"/>
            <w:tcBorders>
              <w:top w:val="single" w:sz="8" w:space="0" w:color="000000"/>
              <w:bottom w:val="single" w:sz="8" w:space="0" w:color="000000"/>
              <w:right w:val="single" w:sz="8" w:space="0" w:color="000000"/>
            </w:tcBorders>
            <w:shd w:val="clear" w:color="auto" w:fill="F3F3F3"/>
          </w:tcPr>
          <w:p w14:paraId="26C8AF2A" w14:textId="77777777" w:rsidR="007A1EE7" w:rsidRPr="00362205" w:rsidRDefault="007A1EE7" w:rsidP="00F80451">
            <w:pPr>
              <w:rPr>
                <w:rFonts w:ascii="標楷體" w:eastAsia="標楷體" w:hAnsi="標楷體"/>
              </w:rPr>
            </w:pPr>
            <w:r w:rsidRPr="00362205">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7BF4AB35" w14:textId="77777777" w:rsidR="007A1EE7" w:rsidRPr="00362205" w:rsidRDefault="007A1EE7" w:rsidP="00F80451">
            <w:pPr>
              <w:rPr>
                <w:rFonts w:ascii="標楷體" w:eastAsia="標楷體" w:hAnsi="標楷體"/>
              </w:rPr>
            </w:pPr>
          </w:p>
        </w:tc>
      </w:tr>
      <w:tr w:rsidR="007A1EE7" w:rsidRPr="00362205" w14:paraId="194FAA4C" w14:textId="77777777" w:rsidTr="00F80451">
        <w:trPr>
          <w:trHeight w:val="321"/>
        </w:trPr>
        <w:tc>
          <w:tcPr>
            <w:tcW w:w="1548" w:type="dxa"/>
            <w:tcBorders>
              <w:top w:val="single" w:sz="8" w:space="0" w:color="000000"/>
              <w:bottom w:val="single" w:sz="8" w:space="0" w:color="000000"/>
              <w:right w:val="single" w:sz="8" w:space="0" w:color="000000"/>
            </w:tcBorders>
            <w:shd w:val="clear" w:color="auto" w:fill="F3F3F3"/>
          </w:tcPr>
          <w:p w14:paraId="153B6876" w14:textId="77777777" w:rsidR="007A1EE7" w:rsidRPr="00362205" w:rsidRDefault="007A1EE7" w:rsidP="00F80451">
            <w:pPr>
              <w:rPr>
                <w:rFonts w:ascii="標楷體" w:eastAsia="標楷體" w:hAnsi="標楷體"/>
              </w:rPr>
            </w:pPr>
            <w:r w:rsidRPr="00362205">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23233908" w14:textId="77777777" w:rsidR="007A1EE7" w:rsidRPr="00362205" w:rsidRDefault="007A1EE7" w:rsidP="00F80451">
            <w:pPr>
              <w:rPr>
                <w:rFonts w:ascii="標楷體" w:eastAsia="標楷體" w:hAnsi="標楷體"/>
              </w:rPr>
            </w:pPr>
          </w:p>
        </w:tc>
      </w:tr>
      <w:tr w:rsidR="007A1EE7" w:rsidRPr="00362205" w14:paraId="40382CDD" w14:textId="77777777" w:rsidTr="00F80451">
        <w:trPr>
          <w:trHeight w:val="1311"/>
        </w:trPr>
        <w:tc>
          <w:tcPr>
            <w:tcW w:w="1548" w:type="dxa"/>
            <w:tcBorders>
              <w:top w:val="single" w:sz="8" w:space="0" w:color="000000"/>
              <w:bottom w:val="single" w:sz="8" w:space="0" w:color="000000"/>
              <w:right w:val="single" w:sz="8" w:space="0" w:color="000000"/>
            </w:tcBorders>
            <w:shd w:val="clear" w:color="auto" w:fill="F3F3F3"/>
          </w:tcPr>
          <w:p w14:paraId="2044D68A" w14:textId="77777777" w:rsidR="007A1EE7" w:rsidRPr="00362205" w:rsidRDefault="007A1EE7" w:rsidP="00F80451">
            <w:pPr>
              <w:rPr>
                <w:rFonts w:ascii="標楷體" w:eastAsia="標楷體" w:hAnsi="標楷體"/>
              </w:rPr>
            </w:pPr>
            <w:r w:rsidRPr="00362205">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0BE73711" w14:textId="77777777" w:rsidR="007A1EE7" w:rsidRPr="00362205" w:rsidRDefault="007A1EE7" w:rsidP="00F80451">
            <w:pPr>
              <w:rPr>
                <w:rFonts w:ascii="標楷體" w:eastAsia="標楷體" w:hAnsi="標楷體"/>
              </w:rPr>
            </w:pPr>
          </w:p>
        </w:tc>
      </w:tr>
      <w:tr w:rsidR="007A1EE7" w:rsidRPr="00362205" w14:paraId="51E4338D" w14:textId="77777777" w:rsidTr="00F80451">
        <w:trPr>
          <w:trHeight w:val="278"/>
        </w:trPr>
        <w:tc>
          <w:tcPr>
            <w:tcW w:w="1548" w:type="dxa"/>
            <w:tcBorders>
              <w:top w:val="single" w:sz="8" w:space="0" w:color="000000"/>
              <w:bottom w:val="single" w:sz="8" w:space="0" w:color="000000"/>
              <w:right w:val="single" w:sz="8" w:space="0" w:color="000000"/>
            </w:tcBorders>
            <w:shd w:val="clear" w:color="auto" w:fill="F3F3F3"/>
          </w:tcPr>
          <w:p w14:paraId="461E0223" w14:textId="77777777" w:rsidR="007A1EE7" w:rsidRPr="00362205" w:rsidRDefault="007A1EE7" w:rsidP="00F80451">
            <w:pPr>
              <w:rPr>
                <w:rFonts w:ascii="標楷體" w:eastAsia="標楷體" w:hAnsi="標楷體"/>
              </w:rPr>
            </w:pPr>
            <w:r w:rsidRPr="00362205">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0844C91E" w14:textId="77777777" w:rsidR="007A1EE7" w:rsidRPr="00362205" w:rsidRDefault="007A1EE7" w:rsidP="00F80451">
            <w:pPr>
              <w:rPr>
                <w:rFonts w:ascii="標楷體" w:eastAsia="標楷體" w:hAnsi="標楷體"/>
              </w:rPr>
            </w:pPr>
          </w:p>
        </w:tc>
      </w:tr>
      <w:tr w:rsidR="007A1EE7" w:rsidRPr="00362205" w14:paraId="36D15623" w14:textId="77777777" w:rsidTr="00F80451">
        <w:trPr>
          <w:trHeight w:val="358"/>
        </w:trPr>
        <w:tc>
          <w:tcPr>
            <w:tcW w:w="1548" w:type="dxa"/>
            <w:tcBorders>
              <w:top w:val="single" w:sz="8" w:space="0" w:color="000000"/>
              <w:bottom w:val="single" w:sz="8" w:space="0" w:color="000000"/>
              <w:right w:val="single" w:sz="8" w:space="0" w:color="000000"/>
            </w:tcBorders>
            <w:shd w:val="clear" w:color="auto" w:fill="F3F3F3"/>
          </w:tcPr>
          <w:p w14:paraId="3A9A9625" w14:textId="77777777" w:rsidR="007A1EE7" w:rsidRPr="00362205" w:rsidRDefault="007A1EE7" w:rsidP="00F80451">
            <w:pPr>
              <w:rPr>
                <w:rFonts w:ascii="標楷體" w:eastAsia="標楷體" w:hAnsi="標楷體"/>
              </w:rPr>
            </w:pPr>
            <w:r w:rsidRPr="00362205">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577ECED3" w14:textId="77777777" w:rsidR="007A1EE7" w:rsidRPr="00362205" w:rsidRDefault="007A1EE7" w:rsidP="00F80451">
            <w:pPr>
              <w:rPr>
                <w:rFonts w:ascii="標楷體" w:eastAsia="標楷體" w:hAnsi="標楷體"/>
              </w:rPr>
            </w:pPr>
          </w:p>
        </w:tc>
      </w:tr>
      <w:tr w:rsidR="007A1EE7" w:rsidRPr="00362205" w14:paraId="57D828BE" w14:textId="77777777" w:rsidTr="00F80451">
        <w:trPr>
          <w:trHeight w:val="278"/>
        </w:trPr>
        <w:tc>
          <w:tcPr>
            <w:tcW w:w="1548" w:type="dxa"/>
            <w:tcBorders>
              <w:top w:val="single" w:sz="8" w:space="0" w:color="000000"/>
              <w:bottom w:val="single" w:sz="8" w:space="0" w:color="000000"/>
              <w:right w:val="single" w:sz="8" w:space="0" w:color="000000"/>
            </w:tcBorders>
            <w:shd w:val="clear" w:color="auto" w:fill="F3F3F3"/>
          </w:tcPr>
          <w:p w14:paraId="17E23C42" w14:textId="77777777" w:rsidR="007A1EE7" w:rsidRPr="00362205" w:rsidRDefault="007A1EE7" w:rsidP="00F80451">
            <w:pPr>
              <w:rPr>
                <w:rFonts w:ascii="標楷體" w:eastAsia="標楷體" w:hAnsi="標楷體"/>
              </w:rPr>
            </w:pPr>
            <w:r w:rsidRPr="00362205">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5D2E64A6" w14:textId="77777777" w:rsidR="007A1EE7" w:rsidRPr="00362205" w:rsidRDefault="007A1EE7" w:rsidP="00F80451">
            <w:pPr>
              <w:rPr>
                <w:rFonts w:ascii="標楷體" w:eastAsia="標楷體" w:hAnsi="標楷體"/>
              </w:rPr>
            </w:pPr>
          </w:p>
        </w:tc>
      </w:tr>
    </w:tbl>
    <w:p w14:paraId="1A9FE535" w14:textId="77777777" w:rsidR="007A1EE7" w:rsidRPr="00362205" w:rsidRDefault="007A1EE7" w:rsidP="007A1EE7">
      <w:pPr>
        <w:rPr>
          <w:rFonts w:ascii="標楷體" w:eastAsia="標楷體" w:hAnsi="標楷體"/>
        </w:rPr>
      </w:pPr>
    </w:p>
    <w:p w14:paraId="0328D01D" w14:textId="77777777" w:rsidR="007A1EE7" w:rsidRPr="00362205" w:rsidRDefault="007A1EE7" w:rsidP="007A1EE7">
      <w:pPr>
        <w:rPr>
          <w:rFonts w:ascii="標楷體" w:eastAsia="標楷體" w:hAnsi="標楷體"/>
        </w:rPr>
      </w:pPr>
    </w:p>
    <w:p w14:paraId="4FC4A24E" w14:textId="77777777" w:rsidR="007A1EE7" w:rsidRPr="00362205" w:rsidRDefault="007A1EE7" w:rsidP="007A1EE7">
      <w:pPr>
        <w:rPr>
          <w:rFonts w:ascii="標楷體" w:eastAsia="標楷體" w:hAnsi="標楷體"/>
        </w:rPr>
      </w:pPr>
    </w:p>
    <w:p w14:paraId="459365E7" w14:textId="77777777" w:rsidR="007A1EE7" w:rsidRPr="00362205" w:rsidRDefault="007A1EE7" w:rsidP="007A1EE7">
      <w:pPr>
        <w:rPr>
          <w:rFonts w:ascii="標楷體" w:eastAsia="標楷體" w:hAnsi="標楷體"/>
        </w:rPr>
      </w:pPr>
    </w:p>
    <w:p w14:paraId="42B9180C" w14:textId="77777777" w:rsidR="007A1EE7" w:rsidRPr="00362205" w:rsidRDefault="007A1EE7" w:rsidP="007A1EE7">
      <w:pPr>
        <w:rPr>
          <w:rFonts w:ascii="標楷體" w:eastAsia="標楷體" w:hAnsi="標楷體"/>
        </w:rPr>
      </w:pPr>
    </w:p>
    <w:p w14:paraId="51DC68FD" w14:textId="77777777" w:rsidR="007A1EE7" w:rsidRPr="00362205" w:rsidRDefault="007A1EE7" w:rsidP="007A1EE7">
      <w:pPr>
        <w:rPr>
          <w:rFonts w:ascii="標楷體" w:eastAsia="標楷體" w:hAnsi="標楷體"/>
        </w:rPr>
      </w:pPr>
    </w:p>
    <w:p w14:paraId="0FB48994" w14:textId="77777777" w:rsidR="007A1EE7" w:rsidRPr="00362205" w:rsidRDefault="007A1EE7" w:rsidP="007A1EE7">
      <w:pPr>
        <w:rPr>
          <w:rFonts w:ascii="標楷體" w:eastAsia="標楷體" w:hAnsi="標楷體"/>
        </w:rPr>
      </w:pPr>
    </w:p>
    <w:p w14:paraId="1C0EBA2D" w14:textId="77777777" w:rsidR="007A1EE7" w:rsidRPr="00362205" w:rsidRDefault="007A1EE7" w:rsidP="007A1EE7">
      <w:pPr>
        <w:rPr>
          <w:rFonts w:ascii="標楷體" w:eastAsia="標楷體" w:hAnsi="標楷體"/>
        </w:rPr>
      </w:pPr>
      <w:r w:rsidRPr="00362205">
        <w:rPr>
          <w:rFonts w:ascii="標楷體" w:eastAsia="標楷體" w:hAnsi="標楷體"/>
        </w:rPr>
        <w:br w:type="page"/>
      </w:r>
    </w:p>
    <w:p w14:paraId="7C0907CB" w14:textId="77777777" w:rsidR="007A1EE7" w:rsidRPr="00362205" w:rsidRDefault="007A1EE7" w:rsidP="00D01BCC">
      <w:pPr>
        <w:pStyle w:val="a"/>
      </w:pPr>
      <w:r w:rsidRPr="00362205">
        <w:lastRenderedPageBreak/>
        <w:t>UI畫面</w:t>
      </w:r>
    </w:p>
    <w:p w14:paraId="017CE079" w14:textId="77777777" w:rsidR="007A1EE7" w:rsidRPr="00362205" w:rsidRDefault="007A1EE7" w:rsidP="007A1EE7">
      <w:pPr>
        <w:pStyle w:val="42"/>
        <w:spacing w:after="72"/>
        <w:ind w:left="1133"/>
        <w:rPr>
          <w:rFonts w:ascii="標楷體" w:hAnsi="標楷體"/>
        </w:rPr>
      </w:pPr>
      <w:r w:rsidRPr="00362205">
        <w:rPr>
          <w:rFonts w:ascii="標楷體" w:hAnsi="標楷體" w:hint="eastAsia"/>
        </w:rPr>
        <w:t>輸入畫面：</w:t>
      </w:r>
    </w:p>
    <w:p w14:paraId="2EBC40D3" w14:textId="3DFA1EA4" w:rsidR="007A1EE7" w:rsidRDefault="007A1EE7" w:rsidP="00D01BCC">
      <w:pPr>
        <w:pStyle w:val="a"/>
      </w:pPr>
    </w:p>
    <w:p w14:paraId="070FA158" w14:textId="77777777" w:rsidR="00285E53" w:rsidRPr="0022279A" w:rsidRDefault="00285E53" w:rsidP="0022279A">
      <w:pPr>
        <w:rPr>
          <w:color w:val="FF0000"/>
        </w:rPr>
      </w:pPr>
      <w:r w:rsidRPr="0022279A">
        <w:rPr>
          <w:rFonts w:hint="eastAsia"/>
          <w:color w:val="FF0000"/>
        </w:rPr>
        <w:t>待補</w:t>
      </w:r>
    </w:p>
    <w:p w14:paraId="7DAD5EE8" w14:textId="77777777" w:rsidR="00285E53" w:rsidRDefault="00285E53" w:rsidP="0022279A"/>
    <w:p w14:paraId="7F1ED9BC" w14:textId="77777777" w:rsidR="00285E53" w:rsidRPr="00CF633C" w:rsidRDefault="00285E53" w:rsidP="0022279A"/>
    <w:p w14:paraId="5D93F5A9" w14:textId="77777777" w:rsidR="007A1EE7" w:rsidRPr="00362205" w:rsidRDefault="007A1EE7" w:rsidP="00D01BCC">
      <w:pPr>
        <w:pStyle w:val="a"/>
      </w:pPr>
      <w:r>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7"/>
        <w:gridCol w:w="1257"/>
        <w:gridCol w:w="1416"/>
        <w:gridCol w:w="1084"/>
        <w:gridCol w:w="1162"/>
        <w:gridCol w:w="672"/>
        <w:gridCol w:w="693"/>
        <w:gridCol w:w="3342"/>
      </w:tblGrid>
      <w:tr w:rsidR="007A1EE7" w:rsidRPr="00362205" w14:paraId="0CFEE4CF" w14:textId="77777777" w:rsidTr="00285E53">
        <w:trPr>
          <w:trHeight w:val="388"/>
          <w:jc w:val="center"/>
        </w:trPr>
        <w:tc>
          <w:tcPr>
            <w:tcW w:w="457" w:type="dxa"/>
            <w:vMerge w:val="restart"/>
          </w:tcPr>
          <w:p w14:paraId="104431AF" w14:textId="77777777" w:rsidR="007A1EE7" w:rsidRPr="00362205" w:rsidRDefault="007A1EE7" w:rsidP="00F80451">
            <w:pPr>
              <w:rPr>
                <w:rFonts w:ascii="標楷體" w:eastAsia="標楷體" w:hAnsi="標楷體"/>
              </w:rPr>
            </w:pPr>
            <w:r w:rsidRPr="00362205">
              <w:rPr>
                <w:rFonts w:ascii="標楷體" w:eastAsia="標楷體" w:hAnsi="標楷體"/>
              </w:rPr>
              <w:t>序號</w:t>
            </w:r>
          </w:p>
        </w:tc>
        <w:tc>
          <w:tcPr>
            <w:tcW w:w="1257" w:type="dxa"/>
            <w:vMerge w:val="restart"/>
          </w:tcPr>
          <w:p w14:paraId="2332BF86" w14:textId="77777777" w:rsidR="007A1EE7" w:rsidRPr="00362205" w:rsidRDefault="007A1EE7" w:rsidP="00F80451">
            <w:pPr>
              <w:rPr>
                <w:rFonts w:ascii="標楷體" w:eastAsia="標楷體" w:hAnsi="標楷體"/>
              </w:rPr>
            </w:pPr>
            <w:r w:rsidRPr="00362205">
              <w:rPr>
                <w:rFonts w:ascii="標楷體" w:eastAsia="標楷體" w:hAnsi="標楷體"/>
              </w:rPr>
              <w:t>欄位</w:t>
            </w:r>
          </w:p>
        </w:tc>
        <w:tc>
          <w:tcPr>
            <w:tcW w:w="5027" w:type="dxa"/>
            <w:gridSpan w:val="5"/>
          </w:tcPr>
          <w:p w14:paraId="6CEA2CF4" w14:textId="77777777" w:rsidR="007A1EE7" w:rsidRPr="00362205" w:rsidRDefault="007A1EE7" w:rsidP="00F80451">
            <w:pPr>
              <w:jc w:val="center"/>
              <w:rPr>
                <w:rFonts w:ascii="標楷體" w:eastAsia="標楷體" w:hAnsi="標楷體"/>
              </w:rPr>
            </w:pPr>
            <w:r w:rsidRPr="00362205">
              <w:rPr>
                <w:rFonts w:ascii="標楷體" w:eastAsia="標楷體" w:hAnsi="標楷體"/>
              </w:rPr>
              <w:t>說明</w:t>
            </w:r>
          </w:p>
        </w:tc>
        <w:tc>
          <w:tcPr>
            <w:tcW w:w="3342" w:type="dxa"/>
            <w:vMerge w:val="restart"/>
          </w:tcPr>
          <w:p w14:paraId="6ECB6C19" w14:textId="77777777" w:rsidR="007A1EE7" w:rsidRPr="00362205" w:rsidRDefault="007A1EE7" w:rsidP="00F80451">
            <w:pPr>
              <w:rPr>
                <w:rFonts w:ascii="標楷體" w:eastAsia="標楷體" w:hAnsi="標楷體"/>
              </w:rPr>
            </w:pPr>
            <w:r w:rsidRPr="00362205">
              <w:rPr>
                <w:rFonts w:ascii="標楷體" w:eastAsia="標楷體" w:hAnsi="標楷體"/>
              </w:rPr>
              <w:t>處理邏輯及注意事項</w:t>
            </w:r>
          </w:p>
        </w:tc>
      </w:tr>
      <w:tr w:rsidR="007A1EE7" w:rsidRPr="00362205" w14:paraId="4AE4E97A" w14:textId="77777777" w:rsidTr="00285E53">
        <w:trPr>
          <w:trHeight w:val="244"/>
          <w:jc w:val="center"/>
        </w:trPr>
        <w:tc>
          <w:tcPr>
            <w:tcW w:w="457" w:type="dxa"/>
            <w:vMerge/>
          </w:tcPr>
          <w:p w14:paraId="299C9811" w14:textId="77777777" w:rsidR="007A1EE7" w:rsidRPr="00362205" w:rsidRDefault="007A1EE7" w:rsidP="00F80451">
            <w:pPr>
              <w:rPr>
                <w:rFonts w:ascii="標楷體" w:eastAsia="標楷體" w:hAnsi="標楷體"/>
              </w:rPr>
            </w:pPr>
          </w:p>
        </w:tc>
        <w:tc>
          <w:tcPr>
            <w:tcW w:w="1257" w:type="dxa"/>
            <w:vMerge/>
          </w:tcPr>
          <w:p w14:paraId="778286DC" w14:textId="77777777" w:rsidR="007A1EE7" w:rsidRPr="00362205" w:rsidRDefault="007A1EE7" w:rsidP="00F80451">
            <w:pPr>
              <w:rPr>
                <w:rFonts w:ascii="標楷體" w:eastAsia="標楷體" w:hAnsi="標楷體"/>
              </w:rPr>
            </w:pPr>
          </w:p>
        </w:tc>
        <w:tc>
          <w:tcPr>
            <w:tcW w:w="1416" w:type="dxa"/>
          </w:tcPr>
          <w:p w14:paraId="657C9916" w14:textId="77777777" w:rsidR="007A1EE7" w:rsidRPr="00362205" w:rsidRDefault="007A1EE7" w:rsidP="00F80451">
            <w:pPr>
              <w:rPr>
                <w:rFonts w:ascii="標楷體" w:eastAsia="標楷體" w:hAnsi="標楷體"/>
              </w:rPr>
            </w:pPr>
            <w:r w:rsidRPr="004E09B8">
              <w:rPr>
                <w:rFonts w:ascii="標楷體" w:eastAsia="標楷體" w:hAnsi="標楷體" w:hint="eastAsia"/>
              </w:rPr>
              <w:t>資料型態長度</w:t>
            </w:r>
          </w:p>
        </w:tc>
        <w:tc>
          <w:tcPr>
            <w:tcW w:w="1084" w:type="dxa"/>
          </w:tcPr>
          <w:p w14:paraId="7809C1DF" w14:textId="77777777" w:rsidR="007A1EE7" w:rsidRPr="00362205" w:rsidRDefault="007A1EE7" w:rsidP="00F80451">
            <w:pPr>
              <w:rPr>
                <w:rFonts w:ascii="標楷體" w:eastAsia="標楷體" w:hAnsi="標楷體"/>
              </w:rPr>
            </w:pPr>
            <w:r w:rsidRPr="00362205">
              <w:rPr>
                <w:rFonts w:ascii="標楷體" w:eastAsia="標楷體" w:hAnsi="標楷體"/>
              </w:rPr>
              <w:t>預設值</w:t>
            </w:r>
          </w:p>
        </w:tc>
        <w:tc>
          <w:tcPr>
            <w:tcW w:w="1162" w:type="dxa"/>
          </w:tcPr>
          <w:p w14:paraId="295F82E5" w14:textId="77777777" w:rsidR="007A1EE7" w:rsidRPr="00362205" w:rsidRDefault="007A1EE7" w:rsidP="00F80451">
            <w:pPr>
              <w:rPr>
                <w:rFonts w:ascii="標楷體" w:eastAsia="標楷體" w:hAnsi="標楷體"/>
              </w:rPr>
            </w:pPr>
            <w:r w:rsidRPr="00362205">
              <w:rPr>
                <w:rFonts w:ascii="標楷體" w:eastAsia="標楷體" w:hAnsi="標楷體"/>
              </w:rPr>
              <w:t>選單內容</w:t>
            </w:r>
          </w:p>
        </w:tc>
        <w:tc>
          <w:tcPr>
            <w:tcW w:w="672" w:type="dxa"/>
          </w:tcPr>
          <w:p w14:paraId="502D60D5" w14:textId="77777777" w:rsidR="007A1EE7" w:rsidRPr="00362205" w:rsidRDefault="007A1EE7" w:rsidP="00F80451">
            <w:pPr>
              <w:rPr>
                <w:rFonts w:ascii="標楷體" w:eastAsia="標楷體" w:hAnsi="標楷體"/>
              </w:rPr>
            </w:pPr>
            <w:r w:rsidRPr="00362205">
              <w:rPr>
                <w:rFonts w:ascii="標楷體" w:eastAsia="標楷體" w:hAnsi="標楷體"/>
              </w:rPr>
              <w:t>必填</w:t>
            </w:r>
          </w:p>
        </w:tc>
        <w:tc>
          <w:tcPr>
            <w:tcW w:w="693" w:type="dxa"/>
          </w:tcPr>
          <w:p w14:paraId="77E8BCD1" w14:textId="77777777" w:rsidR="007A1EE7" w:rsidRPr="00362205" w:rsidRDefault="007A1EE7" w:rsidP="00F80451">
            <w:pPr>
              <w:rPr>
                <w:rFonts w:ascii="標楷體" w:eastAsia="標楷體" w:hAnsi="標楷體"/>
              </w:rPr>
            </w:pPr>
            <w:r w:rsidRPr="00362205">
              <w:rPr>
                <w:rFonts w:ascii="標楷體" w:eastAsia="標楷體" w:hAnsi="標楷體"/>
              </w:rPr>
              <w:t>R/W</w:t>
            </w:r>
          </w:p>
        </w:tc>
        <w:tc>
          <w:tcPr>
            <w:tcW w:w="3342" w:type="dxa"/>
            <w:vMerge/>
          </w:tcPr>
          <w:p w14:paraId="36A09E47" w14:textId="77777777" w:rsidR="007A1EE7" w:rsidRPr="00362205" w:rsidRDefault="007A1EE7" w:rsidP="00F80451">
            <w:pPr>
              <w:rPr>
                <w:rFonts w:ascii="標楷體" w:eastAsia="標楷體" w:hAnsi="標楷體"/>
              </w:rPr>
            </w:pPr>
          </w:p>
        </w:tc>
      </w:tr>
      <w:tr w:rsidR="007A1EE7" w:rsidRPr="00362205" w14:paraId="0EFD5369" w14:textId="77777777" w:rsidTr="00285E53">
        <w:trPr>
          <w:trHeight w:val="244"/>
          <w:jc w:val="center"/>
        </w:trPr>
        <w:tc>
          <w:tcPr>
            <w:tcW w:w="457" w:type="dxa"/>
          </w:tcPr>
          <w:p w14:paraId="4ADDC570" w14:textId="77777777" w:rsidR="007A1EE7" w:rsidRPr="00362205" w:rsidRDefault="007A1EE7" w:rsidP="00F80451">
            <w:pPr>
              <w:rPr>
                <w:rFonts w:ascii="標楷體" w:eastAsia="標楷體" w:hAnsi="標楷體"/>
              </w:rPr>
            </w:pPr>
            <w:r w:rsidRPr="00362205">
              <w:rPr>
                <w:rFonts w:ascii="標楷體" w:eastAsia="標楷體" w:hAnsi="標楷體" w:hint="eastAsia"/>
              </w:rPr>
              <w:t>1.</w:t>
            </w:r>
          </w:p>
        </w:tc>
        <w:tc>
          <w:tcPr>
            <w:tcW w:w="1257" w:type="dxa"/>
          </w:tcPr>
          <w:p w14:paraId="38EC248B" w14:textId="77777777" w:rsidR="007A1EE7" w:rsidRPr="00362205" w:rsidRDefault="007A1EE7" w:rsidP="00F80451">
            <w:pPr>
              <w:rPr>
                <w:rFonts w:ascii="標楷體" w:eastAsia="標楷體" w:hAnsi="標楷體"/>
              </w:rPr>
            </w:pPr>
            <w:r w:rsidRPr="00362205">
              <w:rPr>
                <w:rFonts w:ascii="標楷體" w:eastAsia="標楷體" w:hAnsi="標楷體" w:hint="eastAsia"/>
              </w:rPr>
              <w:t>功能</w:t>
            </w:r>
          </w:p>
        </w:tc>
        <w:tc>
          <w:tcPr>
            <w:tcW w:w="1416" w:type="dxa"/>
          </w:tcPr>
          <w:p w14:paraId="5642AD94" w14:textId="77777777" w:rsidR="007A1EE7" w:rsidRPr="00362205" w:rsidRDefault="007A1EE7" w:rsidP="00F80451">
            <w:pPr>
              <w:rPr>
                <w:rFonts w:ascii="標楷體" w:eastAsia="標楷體" w:hAnsi="標楷體"/>
              </w:rPr>
            </w:pPr>
            <w:r>
              <w:rPr>
                <w:rFonts w:ascii="標楷體" w:eastAsia="標楷體" w:hAnsi="標楷體" w:hint="eastAsia"/>
              </w:rPr>
              <w:t>9</w:t>
            </w:r>
          </w:p>
        </w:tc>
        <w:tc>
          <w:tcPr>
            <w:tcW w:w="1084" w:type="dxa"/>
          </w:tcPr>
          <w:p w14:paraId="5709F2BC" w14:textId="77777777" w:rsidR="007A1EE7" w:rsidRPr="00362205" w:rsidRDefault="007A1EE7" w:rsidP="00F80451">
            <w:pPr>
              <w:rPr>
                <w:rFonts w:ascii="標楷體" w:eastAsia="標楷體" w:hAnsi="標楷體"/>
              </w:rPr>
            </w:pPr>
          </w:p>
        </w:tc>
        <w:tc>
          <w:tcPr>
            <w:tcW w:w="1162" w:type="dxa"/>
          </w:tcPr>
          <w:p w14:paraId="33B20CAF" w14:textId="77777777" w:rsidR="007A1EE7" w:rsidRPr="00362205" w:rsidRDefault="007A1EE7" w:rsidP="00F80451">
            <w:pPr>
              <w:rPr>
                <w:rFonts w:ascii="標楷體" w:eastAsia="標楷體" w:hAnsi="標楷體"/>
              </w:rPr>
            </w:pPr>
            <w:r w:rsidRPr="00362205">
              <w:rPr>
                <w:rFonts w:ascii="標楷體" w:eastAsia="標楷體" w:hAnsi="標楷體" w:hint="eastAsia"/>
              </w:rPr>
              <w:t>下拉式選單</w:t>
            </w:r>
          </w:p>
        </w:tc>
        <w:tc>
          <w:tcPr>
            <w:tcW w:w="672" w:type="dxa"/>
          </w:tcPr>
          <w:p w14:paraId="509D6F1D" w14:textId="77777777" w:rsidR="007A1EE7" w:rsidRPr="00362205" w:rsidRDefault="007A1EE7" w:rsidP="00F80451">
            <w:pPr>
              <w:rPr>
                <w:rFonts w:ascii="標楷體" w:eastAsia="標楷體" w:hAnsi="標楷體"/>
              </w:rPr>
            </w:pPr>
            <w:r w:rsidRPr="00362205">
              <w:rPr>
                <w:rFonts w:ascii="標楷體" w:eastAsia="標楷體" w:hAnsi="標楷體" w:hint="eastAsia"/>
              </w:rPr>
              <w:t>V</w:t>
            </w:r>
          </w:p>
        </w:tc>
        <w:tc>
          <w:tcPr>
            <w:tcW w:w="693" w:type="dxa"/>
          </w:tcPr>
          <w:p w14:paraId="42BC87B2" w14:textId="77777777" w:rsidR="007A1EE7" w:rsidRPr="00362205" w:rsidRDefault="007A1EE7" w:rsidP="00F80451">
            <w:pPr>
              <w:rPr>
                <w:rFonts w:ascii="標楷體" w:eastAsia="標楷體" w:hAnsi="標楷體"/>
              </w:rPr>
            </w:pPr>
          </w:p>
        </w:tc>
        <w:tc>
          <w:tcPr>
            <w:tcW w:w="3342" w:type="dxa"/>
          </w:tcPr>
          <w:p w14:paraId="55AEA189" w14:textId="77777777" w:rsidR="007A1EE7" w:rsidRPr="00362205" w:rsidRDefault="007A1EE7" w:rsidP="00F80451">
            <w:pPr>
              <w:rPr>
                <w:rFonts w:ascii="標楷體" w:eastAsia="標楷體" w:hAnsi="標楷體"/>
              </w:rPr>
            </w:pPr>
            <w:r>
              <w:rPr>
                <w:rFonts w:ascii="標楷體" w:eastAsia="標楷體" w:hAnsi="標楷體" w:hint="eastAsia"/>
              </w:rPr>
              <w:t>必須輸入</w:t>
            </w:r>
          </w:p>
          <w:p w14:paraId="2777F7DC" w14:textId="77777777" w:rsidR="007A1EE7" w:rsidRPr="00362205" w:rsidRDefault="007A1EE7" w:rsidP="00F80451">
            <w:pPr>
              <w:rPr>
                <w:rFonts w:ascii="標楷體" w:eastAsia="標楷體" w:hAnsi="標楷體"/>
              </w:rPr>
            </w:pPr>
            <w:r w:rsidRPr="00362205">
              <w:rPr>
                <w:rFonts w:ascii="標楷體" w:eastAsia="標楷體" w:hAnsi="標楷體" w:hint="eastAsia"/>
              </w:rPr>
              <w:t>1: 新增</w:t>
            </w:r>
          </w:p>
          <w:p w14:paraId="406C8CC3" w14:textId="77777777" w:rsidR="007A1EE7" w:rsidRPr="00362205" w:rsidRDefault="007A1EE7" w:rsidP="00F80451">
            <w:pPr>
              <w:rPr>
                <w:rFonts w:ascii="標楷體" w:eastAsia="標楷體" w:hAnsi="標楷體"/>
              </w:rPr>
            </w:pPr>
            <w:r w:rsidRPr="00362205">
              <w:rPr>
                <w:rFonts w:ascii="標楷體" w:eastAsia="標楷體" w:hAnsi="標楷體" w:hint="eastAsia"/>
              </w:rPr>
              <w:t>2</w:t>
            </w:r>
            <w:r w:rsidRPr="00362205">
              <w:rPr>
                <w:rFonts w:ascii="標楷體" w:eastAsia="標楷體" w:hAnsi="標楷體"/>
              </w:rPr>
              <w:t>:</w:t>
            </w:r>
            <w:r w:rsidRPr="00362205">
              <w:rPr>
                <w:rFonts w:ascii="標楷體" w:eastAsia="標楷體" w:hAnsi="標楷體" w:hint="eastAsia"/>
              </w:rPr>
              <w:t xml:space="preserve"> 修改</w:t>
            </w:r>
          </w:p>
          <w:p w14:paraId="1F60E684" w14:textId="77777777" w:rsidR="007A1EE7" w:rsidRPr="00362205" w:rsidRDefault="007A1EE7" w:rsidP="00F80451">
            <w:pPr>
              <w:rPr>
                <w:rFonts w:ascii="標楷體" w:eastAsia="標楷體" w:hAnsi="標楷體"/>
              </w:rPr>
            </w:pPr>
            <w:r w:rsidRPr="00362205">
              <w:rPr>
                <w:rFonts w:ascii="標楷體" w:eastAsia="標楷體" w:hAnsi="標楷體" w:hint="eastAsia"/>
              </w:rPr>
              <w:t>4: 刪除</w:t>
            </w:r>
          </w:p>
          <w:p w14:paraId="637808FA" w14:textId="77777777" w:rsidR="007A1EE7" w:rsidRPr="00362205" w:rsidRDefault="007A1EE7" w:rsidP="00F80451">
            <w:pPr>
              <w:rPr>
                <w:rFonts w:ascii="標楷體" w:eastAsia="標楷體" w:hAnsi="標楷體"/>
              </w:rPr>
            </w:pPr>
            <w:r w:rsidRPr="00362205">
              <w:rPr>
                <w:rFonts w:ascii="標楷體" w:eastAsia="標楷體" w:hAnsi="標楷體" w:hint="eastAsia"/>
              </w:rPr>
              <w:t>5: 查詢</w:t>
            </w:r>
          </w:p>
        </w:tc>
      </w:tr>
      <w:tr w:rsidR="007A1EE7" w:rsidRPr="00362205" w14:paraId="69EE7CEA" w14:textId="77777777" w:rsidTr="00285E53">
        <w:trPr>
          <w:trHeight w:val="291"/>
          <w:jc w:val="center"/>
        </w:trPr>
        <w:tc>
          <w:tcPr>
            <w:tcW w:w="457" w:type="dxa"/>
          </w:tcPr>
          <w:p w14:paraId="2775AEE6" w14:textId="77777777" w:rsidR="007A1EE7" w:rsidRPr="00362205" w:rsidRDefault="007A1EE7" w:rsidP="00F80451">
            <w:pPr>
              <w:rPr>
                <w:rFonts w:ascii="標楷體" w:eastAsia="標楷體" w:hAnsi="標楷體"/>
              </w:rPr>
            </w:pPr>
            <w:r w:rsidRPr="00362205">
              <w:rPr>
                <w:rFonts w:ascii="標楷體" w:eastAsia="標楷體" w:hAnsi="標楷體" w:hint="eastAsia"/>
              </w:rPr>
              <w:t>2</w:t>
            </w:r>
          </w:p>
        </w:tc>
        <w:tc>
          <w:tcPr>
            <w:tcW w:w="1257" w:type="dxa"/>
          </w:tcPr>
          <w:p w14:paraId="68C37988" w14:textId="77777777" w:rsidR="007A1EE7" w:rsidRPr="00362205" w:rsidRDefault="007A1EE7" w:rsidP="00F80451">
            <w:pPr>
              <w:rPr>
                <w:rFonts w:ascii="標楷體" w:eastAsia="標楷體" w:hAnsi="標楷體"/>
              </w:rPr>
            </w:pPr>
            <w:r w:rsidRPr="00362205">
              <w:rPr>
                <w:rFonts w:ascii="標楷體" w:eastAsia="標楷體" w:hAnsi="標楷體" w:hint="eastAsia"/>
              </w:rPr>
              <w:t>單位代號</w:t>
            </w:r>
          </w:p>
        </w:tc>
        <w:tc>
          <w:tcPr>
            <w:tcW w:w="1416" w:type="dxa"/>
          </w:tcPr>
          <w:p w14:paraId="2E1A374A" w14:textId="0208AE6E" w:rsidR="007A1EE7" w:rsidRPr="00362205" w:rsidRDefault="00285E53" w:rsidP="00F80451">
            <w:pPr>
              <w:rPr>
                <w:rFonts w:ascii="標楷體" w:eastAsia="標楷體" w:hAnsi="標楷體"/>
              </w:rPr>
            </w:pPr>
            <w:r>
              <w:rPr>
                <w:rFonts w:ascii="標楷體" w:eastAsia="標楷體" w:hAnsi="標楷體" w:hint="eastAsia"/>
              </w:rPr>
              <w:t>X(6)</w:t>
            </w:r>
          </w:p>
        </w:tc>
        <w:tc>
          <w:tcPr>
            <w:tcW w:w="1084" w:type="dxa"/>
          </w:tcPr>
          <w:p w14:paraId="3EC7E667" w14:textId="77777777" w:rsidR="007A1EE7" w:rsidRPr="00362205" w:rsidRDefault="007A1EE7" w:rsidP="00F80451">
            <w:pPr>
              <w:rPr>
                <w:rFonts w:ascii="標楷體" w:eastAsia="標楷體" w:hAnsi="標楷體"/>
              </w:rPr>
            </w:pPr>
          </w:p>
        </w:tc>
        <w:tc>
          <w:tcPr>
            <w:tcW w:w="1162" w:type="dxa"/>
          </w:tcPr>
          <w:p w14:paraId="15DED310" w14:textId="77777777" w:rsidR="007A1EE7" w:rsidRPr="00362205" w:rsidRDefault="007A1EE7" w:rsidP="00F80451">
            <w:pPr>
              <w:rPr>
                <w:rFonts w:ascii="標楷體" w:eastAsia="標楷體" w:hAnsi="標楷體"/>
              </w:rPr>
            </w:pPr>
          </w:p>
        </w:tc>
        <w:tc>
          <w:tcPr>
            <w:tcW w:w="672" w:type="dxa"/>
          </w:tcPr>
          <w:p w14:paraId="2053D7E5" w14:textId="77777777" w:rsidR="007A1EE7" w:rsidRPr="00362205" w:rsidRDefault="007A1EE7" w:rsidP="00F80451">
            <w:pPr>
              <w:rPr>
                <w:rFonts w:ascii="標楷體" w:eastAsia="標楷體" w:hAnsi="標楷體"/>
              </w:rPr>
            </w:pPr>
            <w:r w:rsidRPr="00362205">
              <w:rPr>
                <w:rFonts w:ascii="標楷體" w:eastAsia="標楷體" w:hAnsi="標楷體" w:hint="eastAsia"/>
              </w:rPr>
              <w:t>V</w:t>
            </w:r>
          </w:p>
        </w:tc>
        <w:tc>
          <w:tcPr>
            <w:tcW w:w="693" w:type="dxa"/>
          </w:tcPr>
          <w:p w14:paraId="4B8E1FD1" w14:textId="77777777" w:rsidR="007A1EE7" w:rsidRPr="00362205" w:rsidRDefault="007A1EE7" w:rsidP="00F80451">
            <w:pPr>
              <w:rPr>
                <w:rFonts w:ascii="標楷體" w:eastAsia="標楷體" w:hAnsi="標楷體"/>
              </w:rPr>
            </w:pPr>
          </w:p>
        </w:tc>
        <w:tc>
          <w:tcPr>
            <w:tcW w:w="3342" w:type="dxa"/>
          </w:tcPr>
          <w:p w14:paraId="26677489" w14:textId="77777777" w:rsidR="007A1EE7" w:rsidRPr="00362205" w:rsidRDefault="007A1EE7" w:rsidP="00F80451">
            <w:pPr>
              <w:rPr>
                <w:rFonts w:ascii="標楷體" w:eastAsia="標楷體" w:hAnsi="標楷體"/>
              </w:rPr>
            </w:pPr>
            <w:r>
              <w:rPr>
                <w:rFonts w:ascii="標楷體" w:eastAsia="標楷體" w:hAnsi="標楷體" w:hint="eastAsia"/>
              </w:rPr>
              <w:t>必須輸入</w:t>
            </w:r>
          </w:p>
        </w:tc>
      </w:tr>
      <w:tr w:rsidR="007A1EE7" w:rsidRPr="00362205" w14:paraId="711A4ADA" w14:textId="77777777" w:rsidTr="00285E53">
        <w:trPr>
          <w:trHeight w:val="291"/>
          <w:jc w:val="center"/>
        </w:trPr>
        <w:tc>
          <w:tcPr>
            <w:tcW w:w="457" w:type="dxa"/>
          </w:tcPr>
          <w:p w14:paraId="7D3B1258" w14:textId="77777777" w:rsidR="007A1EE7" w:rsidRPr="00362205" w:rsidRDefault="007A1EE7" w:rsidP="00F80451">
            <w:pPr>
              <w:rPr>
                <w:rFonts w:ascii="標楷體" w:eastAsia="標楷體" w:hAnsi="標楷體"/>
              </w:rPr>
            </w:pPr>
            <w:r w:rsidRPr="00362205">
              <w:rPr>
                <w:rFonts w:ascii="標楷體" w:eastAsia="標楷體" w:hAnsi="標楷體" w:hint="eastAsia"/>
              </w:rPr>
              <w:t>3</w:t>
            </w:r>
          </w:p>
        </w:tc>
        <w:tc>
          <w:tcPr>
            <w:tcW w:w="1257" w:type="dxa"/>
          </w:tcPr>
          <w:p w14:paraId="5E3BA50A" w14:textId="77777777" w:rsidR="007A1EE7" w:rsidRPr="00362205" w:rsidRDefault="007A1EE7" w:rsidP="00F80451">
            <w:pPr>
              <w:rPr>
                <w:rFonts w:ascii="標楷體" w:eastAsia="標楷體" w:hAnsi="標楷體"/>
              </w:rPr>
            </w:pPr>
            <w:r w:rsidRPr="00362205">
              <w:rPr>
                <w:rFonts w:ascii="標楷體" w:eastAsia="標楷體" w:hAnsi="標楷體" w:hint="eastAsia"/>
              </w:rPr>
              <w:t>單位名稱</w:t>
            </w:r>
          </w:p>
        </w:tc>
        <w:tc>
          <w:tcPr>
            <w:tcW w:w="1416" w:type="dxa"/>
          </w:tcPr>
          <w:p w14:paraId="31376034" w14:textId="22186D9B" w:rsidR="007A1EE7" w:rsidRPr="00362205" w:rsidRDefault="007A1EE7" w:rsidP="00F80451">
            <w:pPr>
              <w:rPr>
                <w:rFonts w:ascii="標楷體" w:eastAsia="標楷體" w:hAnsi="標楷體"/>
              </w:rPr>
            </w:pPr>
            <w:r>
              <w:rPr>
                <w:rFonts w:ascii="標楷體" w:eastAsia="標楷體" w:hAnsi="標楷體" w:hint="eastAsia"/>
              </w:rPr>
              <w:t>X(</w:t>
            </w:r>
            <w:r w:rsidR="00285E53">
              <w:rPr>
                <w:rFonts w:ascii="標楷體" w:eastAsia="標楷體" w:hAnsi="標楷體" w:hint="eastAsia"/>
              </w:rPr>
              <w:t>2</w:t>
            </w:r>
            <w:r>
              <w:rPr>
                <w:rFonts w:ascii="標楷體" w:eastAsia="標楷體" w:hAnsi="標楷體" w:hint="eastAsia"/>
              </w:rPr>
              <w:t>0)</w:t>
            </w:r>
          </w:p>
        </w:tc>
        <w:tc>
          <w:tcPr>
            <w:tcW w:w="1084" w:type="dxa"/>
          </w:tcPr>
          <w:p w14:paraId="34727020" w14:textId="77777777" w:rsidR="007A1EE7" w:rsidRPr="00362205" w:rsidRDefault="007A1EE7" w:rsidP="00F80451">
            <w:pPr>
              <w:rPr>
                <w:rFonts w:ascii="標楷體" w:eastAsia="標楷體" w:hAnsi="標楷體"/>
              </w:rPr>
            </w:pPr>
          </w:p>
        </w:tc>
        <w:tc>
          <w:tcPr>
            <w:tcW w:w="1162" w:type="dxa"/>
          </w:tcPr>
          <w:p w14:paraId="25444F2C" w14:textId="77777777" w:rsidR="007A1EE7" w:rsidRPr="00362205" w:rsidRDefault="007A1EE7" w:rsidP="00F80451">
            <w:pPr>
              <w:rPr>
                <w:rFonts w:ascii="標楷體" w:eastAsia="標楷體" w:hAnsi="標楷體"/>
              </w:rPr>
            </w:pPr>
          </w:p>
        </w:tc>
        <w:tc>
          <w:tcPr>
            <w:tcW w:w="672" w:type="dxa"/>
          </w:tcPr>
          <w:p w14:paraId="489E12C4" w14:textId="77777777" w:rsidR="007A1EE7" w:rsidRPr="00362205" w:rsidRDefault="007A1EE7" w:rsidP="00F80451">
            <w:pPr>
              <w:rPr>
                <w:rFonts w:ascii="標楷體" w:eastAsia="標楷體" w:hAnsi="標楷體"/>
              </w:rPr>
            </w:pPr>
            <w:r w:rsidRPr="00362205">
              <w:rPr>
                <w:rFonts w:ascii="標楷體" w:eastAsia="標楷體" w:hAnsi="標楷體" w:hint="eastAsia"/>
              </w:rPr>
              <w:t>V</w:t>
            </w:r>
          </w:p>
        </w:tc>
        <w:tc>
          <w:tcPr>
            <w:tcW w:w="693" w:type="dxa"/>
          </w:tcPr>
          <w:p w14:paraId="7342C37D" w14:textId="77777777" w:rsidR="007A1EE7" w:rsidRPr="00362205" w:rsidRDefault="007A1EE7" w:rsidP="00F80451">
            <w:pPr>
              <w:rPr>
                <w:rFonts w:ascii="標楷體" w:eastAsia="標楷體" w:hAnsi="標楷體"/>
              </w:rPr>
            </w:pPr>
          </w:p>
        </w:tc>
        <w:tc>
          <w:tcPr>
            <w:tcW w:w="3342" w:type="dxa"/>
          </w:tcPr>
          <w:p w14:paraId="63528DE4" w14:textId="77777777" w:rsidR="007A1EE7" w:rsidRPr="00362205" w:rsidRDefault="007A1EE7" w:rsidP="00F80451">
            <w:pPr>
              <w:rPr>
                <w:rFonts w:ascii="標楷體" w:eastAsia="標楷體" w:hAnsi="標楷體"/>
              </w:rPr>
            </w:pPr>
            <w:r>
              <w:rPr>
                <w:rFonts w:ascii="標楷體" w:eastAsia="標楷體" w:hAnsi="標楷體" w:hint="eastAsia"/>
              </w:rPr>
              <w:t>新增、修改</w:t>
            </w:r>
            <w:r w:rsidRPr="00362205">
              <w:rPr>
                <w:rFonts w:ascii="標楷體" w:eastAsia="標楷體" w:hAnsi="標楷體" w:hint="eastAsia"/>
              </w:rPr>
              <w:t>時必須輸入,其他自動顯示不必輸入</w:t>
            </w:r>
          </w:p>
        </w:tc>
      </w:tr>
      <w:tr w:rsidR="00285E53" w:rsidRPr="002276EA" w14:paraId="3579BF8D" w14:textId="77777777" w:rsidTr="00285E53">
        <w:trPr>
          <w:trHeight w:val="291"/>
          <w:jc w:val="center"/>
        </w:trPr>
        <w:tc>
          <w:tcPr>
            <w:tcW w:w="457" w:type="dxa"/>
          </w:tcPr>
          <w:p w14:paraId="18B68409" w14:textId="77777777" w:rsidR="00285E53" w:rsidRPr="002276EA" w:rsidRDefault="00285E53" w:rsidP="00F80451">
            <w:pPr>
              <w:rPr>
                <w:rFonts w:ascii="標楷體" w:eastAsia="標楷體" w:hAnsi="標楷體"/>
              </w:rPr>
            </w:pPr>
            <w:r w:rsidRPr="002276EA">
              <w:rPr>
                <w:rFonts w:ascii="標楷體" w:eastAsia="標楷體" w:hAnsi="標楷體" w:hint="eastAsia"/>
              </w:rPr>
              <w:t>4</w:t>
            </w:r>
          </w:p>
        </w:tc>
        <w:tc>
          <w:tcPr>
            <w:tcW w:w="1257" w:type="dxa"/>
          </w:tcPr>
          <w:p w14:paraId="2CF4040B" w14:textId="77777777" w:rsidR="00285E53" w:rsidRPr="002276EA" w:rsidRDefault="00285E53" w:rsidP="00F80451">
            <w:pPr>
              <w:rPr>
                <w:rFonts w:ascii="標楷體" w:eastAsia="標楷體" w:hAnsi="標楷體"/>
              </w:rPr>
            </w:pPr>
            <w:r w:rsidRPr="002276EA">
              <w:rPr>
                <w:rFonts w:ascii="標楷體" w:eastAsia="標楷體" w:hAnsi="標楷體" w:hint="eastAsia"/>
              </w:rPr>
              <w:t>部室代號</w:t>
            </w:r>
          </w:p>
          <w:p w14:paraId="284BEB5F" w14:textId="77777777" w:rsidR="00285E53" w:rsidRPr="002276EA" w:rsidRDefault="00285E53" w:rsidP="00F80451">
            <w:pPr>
              <w:rPr>
                <w:rFonts w:ascii="標楷體" w:eastAsia="標楷體" w:hAnsi="標楷體"/>
              </w:rPr>
            </w:pPr>
          </w:p>
          <w:p w14:paraId="03915908" w14:textId="77777777" w:rsidR="00285E53" w:rsidRPr="002276EA" w:rsidRDefault="00285E53" w:rsidP="00F80451">
            <w:pPr>
              <w:rPr>
                <w:rFonts w:ascii="標楷體" w:eastAsia="標楷體" w:hAnsi="標楷體"/>
              </w:rPr>
            </w:pPr>
          </w:p>
          <w:p w14:paraId="7A114040" w14:textId="77777777" w:rsidR="00285E53" w:rsidRPr="002276EA" w:rsidRDefault="00285E53" w:rsidP="00F80451">
            <w:pPr>
              <w:rPr>
                <w:rFonts w:ascii="標楷體" w:eastAsia="標楷體" w:hAnsi="標楷體"/>
              </w:rPr>
            </w:pPr>
          </w:p>
        </w:tc>
        <w:tc>
          <w:tcPr>
            <w:tcW w:w="1416" w:type="dxa"/>
          </w:tcPr>
          <w:p w14:paraId="02DAC7DF" w14:textId="706B0EE5" w:rsidR="00285E53" w:rsidRPr="002276EA" w:rsidRDefault="00285E53" w:rsidP="00F80451">
            <w:pPr>
              <w:rPr>
                <w:rFonts w:ascii="標楷體" w:eastAsia="標楷體" w:hAnsi="標楷體"/>
              </w:rPr>
            </w:pPr>
            <w:r>
              <w:rPr>
                <w:rFonts w:ascii="標楷體" w:eastAsia="標楷體" w:hAnsi="標楷體" w:hint="eastAsia"/>
              </w:rPr>
              <w:t>X(6)</w:t>
            </w:r>
          </w:p>
        </w:tc>
        <w:tc>
          <w:tcPr>
            <w:tcW w:w="1084" w:type="dxa"/>
          </w:tcPr>
          <w:p w14:paraId="1E3269CA" w14:textId="77777777" w:rsidR="00285E53" w:rsidRPr="002276EA" w:rsidRDefault="00285E53" w:rsidP="00F80451">
            <w:pPr>
              <w:rPr>
                <w:rFonts w:ascii="標楷體" w:eastAsia="標楷體" w:hAnsi="標楷體"/>
              </w:rPr>
            </w:pPr>
          </w:p>
        </w:tc>
        <w:tc>
          <w:tcPr>
            <w:tcW w:w="1162" w:type="dxa"/>
          </w:tcPr>
          <w:p w14:paraId="0F113192" w14:textId="77777777" w:rsidR="00285E53" w:rsidRPr="002276EA" w:rsidRDefault="00285E53" w:rsidP="00F80451">
            <w:pPr>
              <w:rPr>
                <w:rFonts w:ascii="標楷體" w:eastAsia="標楷體" w:hAnsi="標楷體"/>
              </w:rPr>
            </w:pPr>
          </w:p>
        </w:tc>
        <w:tc>
          <w:tcPr>
            <w:tcW w:w="672" w:type="dxa"/>
          </w:tcPr>
          <w:p w14:paraId="21A76796" w14:textId="77777777" w:rsidR="00285E53" w:rsidRPr="002276EA" w:rsidRDefault="00285E53" w:rsidP="00F80451">
            <w:pPr>
              <w:rPr>
                <w:rFonts w:ascii="標楷體" w:eastAsia="標楷體" w:hAnsi="標楷體"/>
              </w:rPr>
            </w:pPr>
            <w:r w:rsidRPr="002276EA">
              <w:rPr>
                <w:rFonts w:ascii="標楷體" w:eastAsia="標楷體" w:hAnsi="標楷體" w:hint="eastAsia"/>
              </w:rPr>
              <w:t>V</w:t>
            </w:r>
          </w:p>
        </w:tc>
        <w:tc>
          <w:tcPr>
            <w:tcW w:w="693" w:type="dxa"/>
          </w:tcPr>
          <w:p w14:paraId="2E3DAC27" w14:textId="77777777" w:rsidR="00285E53" w:rsidRPr="002276EA" w:rsidRDefault="00285E53" w:rsidP="00F80451">
            <w:pPr>
              <w:rPr>
                <w:rFonts w:ascii="標楷體" w:eastAsia="標楷體" w:hAnsi="標楷體"/>
              </w:rPr>
            </w:pPr>
          </w:p>
        </w:tc>
        <w:tc>
          <w:tcPr>
            <w:tcW w:w="3342" w:type="dxa"/>
          </w:tcPr>
          <w:p w14:paraId="0F0212A9" w14:textId="77777777" w:rsidR="00285E53" w:rsidRPr="002276EA" w:rsidRDefault="00285E53" w:rsidP="00F80451">
            <w:pPr>
              <w:rPr>
                <w:rFonts w:ascii="標楷體" w:eastAsia="標楷體" w:hAnsi="標楷體"/>
              </w:rPr>
            </w:pPr>
            <w:r w:rsidRPr="002276EA">
              <w:rPr>
                <w:rFonts w:ascii="標楷體" w:eastAsia="標楷體" w:hAnsi="標楷體" w:hint="eastAsia"/>
              </w:rPr>
              <w:t>新增、修改時必須輸入,其他自動顯示不必輸入(代號</w:t>
            </w:r>
            <w:r w:rsidRPr="002276EA">
              <w:rPr>
                <w:rFonts w:ascii="標楷體" w:eastAsia="標楷體" w:hAnsi="標楷體" w:hint="eastAsia"/>
                <w:lang w:eastAsia="zh-HK"/>
              </w:rPr>
              <w:t>依在職檔為</w:t>
            </w:r>
            <w:r w:rsidRPr="002276EA">
              <w:rPr>
                <w:rFonts w:ascii="標楷體" w:eastAsia="標楷體" w:hAnsi="標楷體" w:hint="eastAsia"/>
              </w:rPr>
              <w:t>主)</w:t>
            </w:r>
          </w:p>
          <w:p w14:paraId="5D92A39A" w14:textId="77777777" w:rsidR="00285E53" w:rsidRPr="002276EA" w:rsidRDefault="00285E53" w:rsidP="00F80451">
            <w:pPr>
              <w:rPr>
                <w:rFonts w:ascii="標楷體" w:eastAsia="標楷體" w:hAnsi="標楷體"/>
              </w:rPr>
            </w:pPr>
            <w:r w:rsidRPr="002276EA">
              <w:rPr>
                <w:rFonts w:ascii="標楷體" w:eastAsia="標楷體" w:hAnsi="標楷體" w:hint="eastAsia"/>
              </w:rPr>
              <w:t>意外險部  ;營業管理部;</w:t>
            </w:r>
          </w:p>
          <w:p w14:paraId="5D9B2C5A" w14:textId="77777777" w:rsidR="00285E53" w:rsidRPr="002276EA" w:rsidRDefault="00285E53" w:rsidP="00F80451">
            <w:pPr>
              <w:rPr>
                <w:rFonts w:ascii="標楷體" w:eastAsia="標楷體" w:hAnsi="標楷體"/>
              </w:rPr>
            </w:pPr>
            <w:r w:rsidRPr="002276EA">
              <w:rPr>
                <w:rFonts w:ascii="標楷體" w:eastAsia="標楷體" w:hAnsi="標楷體" w:hint="eastAsia"/>
              </w:rPr>
              <w:t>營業開發部;營業推展部;</w:t>
            </w:r>
          </w:p>
          <w:p w14:paraId="250157A2" w14:textId="77777777" w:rsidR="00285E53" w:rsidRPr="002276EA" w:rsidRDefault="00285E53" w:rsidP="00F80451">
            <w:pPr>
              <w:rPr>
                <w:rFonts w:ascii="標楷體" w:eastAsia="標楷體" w:hAnsi="標楷體"/>
              </w:rPr>
            </w:pPr>
            <w:r w:rsidRPr="002276EA">
              <w:rPr>
                <w:rFonts w:ascii="標楷體" w:eastAsia="標楷體" w:hAnsi="標楷體" w:hint="eastAsia"/>
              </w:rPr>
              <w:t>市場展業部;展業管理部;</w:t>
            </w:r>
          </w:p>
          <w:p w14:paraId="3F8B9AA6" w14:textId="77777777" w:rsidR="00285E53" w:rsidRPr="002276EA" w:rsidRDefault="00285E53" w:rsidP="00F80451">
            <w:pPr>
              <w:rPr>
                <w:rFonts w:ascii="標楷體" w:eastAsia="標楷體" w:hAnsi="標楷體"/>
              </w:rPr>
            </w:pPr>
            <w:r w:rsidRPr="002276EA">
              <w:rPr>
                <w:rFonts w:ascii="標楷體" w:eastAsia="標楷體" w:hAnsi="標楷體" w:hint="eastAsia"/>
              </w:rPr>
              <w:t>業務市場部;展業開發部;</w:t>
            </w:r>
          </w:p>
          <w:p w14:paraId="69B8A001" w14:textId="77777777" w:rsidR="00285E53" w:rsidRPr="002276EA" w:rsidRDefault="00285E53" w:rsidP="00F80451">
            <w:pPr>
              <w:rPr>
                <w:rFonts w:ascii="標楷體" w:eastAsia="標楷體" w:hAnsi="標楷體"/>
              </w:rPr>
            </w:pPr>
            <w:r w:rsidRPr="002276EA">
              <w:rPr>
                <w:rFonts w:ascii="標楷體" w:eastAsia="標楷體" w:hAnsi="標楷體" w:hint="eastAsia"/>
              </w:rPr>
              <w:t>業務管理部;業務開發部;</w:t>
            </w:r>
          </w:p>
          <w:p w14:paraId="6ADF2E10" w14:textId="77777777" w:rsidR="00285E53" w:rsidRPr="002276EA" w:rsidRDefault="00285E53" w:rsidP="00F80451">
            <w:pPr>
              <w:rPr>
                <w:rFonts w:ascii="標楷體" w:eastAsia="標楷體" w:hAnsi="標楷體"/>
              </w:rPr>
            </w:pPr>
            <w:r w:rsidRPr="002276EA">
              <w:rPr>
                <w:rFonts w:ascii="標楷體" w:eastAsia="標楷體" w:hAnsi="標楷體" w:hint="eastAsia"/>
              </w:rPr>
              <w:t>業務推展部;市場營業部;</w:t>
            </w:r>
          </w:p>
          <w:p w14:paraId="0EF704A4" w14:textId="77777777" w:rsidR="00285E53" w:rsidRPr="002276EA" w:rsidRDefault="00285E53" w:rsidP="00F80451">
            <w:pPr>
              <w:rPr>
                <w:rFonts w:ascii="標楷體" w:eastAsia="標楷體" w:hAnsi="標楷體"/>
              </w:rPr>
            </w:pPr>
            <w:r w:rsidRPr="002276EA">
              <w:rPr>
                <w:rFonts w:ascii="標楷體" w:eastAsia="標楷體" w:hAnsi="標楷體" w:hint="eastAsia"/>
              </w:rPr>
              <w:t xml:space="preserve">展業推展部;團體險部  </w:t>
            </w:r>
          </w:p>
        </w:tc>
      </w:tr>
      <w:tr w:rsidR="00285E53" w:rsidRPr="00362205" w14:paraId="598630CC" w14:textId="77777777" w:rsidTr="00285E53">
        <w:trPr>
          <w:trHeight w:val="291"/>
          <w:jc w:val="center"/>
        </w:trPr>
        <w:tc>
          <w:tcPr>
            <w:tcW w:w="457" w:type="dxa"/>
          </w:tcPr>
          <w:p w14:paraId="1AB65200" w14:textId="77777777" w:rsidR="00285E53" w:rsidRPr="00362205" w:rsidRDefault="00285E53" w:rsidP="00F80451">
            <w:pPr>
              <w:rPr>
                <w:rFonts w:ascii="標楷體" w:eastAsia="標楷體" w:hAnsi="標楷體"/>
              </w:rPr>
            </w:pPr>
            <w:r w:rsidRPr="00362205">
              <w:rPr>
                <w:rFonts w:ascii="標楷體" w:eastAsia="標楷體" w:hAnsi="標楷體" w:hint="eastAsia"/>
              </w:rPr>
              <w:t>5</w:t>
            </w:r>
          </w:p>
        </w:tc>
        <w:tc>
          <w:tcPr>
            <w:tcW w:w="1257" w:type="dxa"/>
          </w:tcPr>
          <w:p w14:paraId="5F74924E" w14:textId="77777777" w:rsidR="00285E53" w:rsidRPr="00362205" w:rsidRDefault="00285E53" w:rsidP="00F80451">
            <w:pPr>
              <w:rPr>
                <w:rFonts w:ascii="標楷體" w:eastAsia="標楷體" w:hAnsi="標楷體"/>
              </w:rPr>
            </w:pPr>
            <w:r w:rsidRPr="00362205">
              <w:rPr>
                <w:rFonts w:ascii="標楷體" w:eastAsia="標楷體" w:hAnsi="標楷體" w:hint="eastAsia"/>
              </w:rPr>
              <w:t>區部代號</w:t>
            </w:r>
          </w:p>
        </w:tc>
        <w:tc>
          <w:tcPr>
            <w:tcW w:w="1416" w:type="dxa"/>
          </w:tcPr>
          <w:p w14:paraId="161D9F0B" w14:textId="5627552F" w:rsidR="00285E53" w:rsidRPr="00362205" w:rsidRDefault="00285E53" w:rsidP="00F80451">
            <w:pPr>
              <w:rPr>
                <w:rFonts w:ascii="標楷體" w:eastAsia="標楷體" w:hAnsi="標楷體"/>
              </w:rPr>
            </w:pPr>
            <w:r>
              <w:rPr>
                <w:rFonts w:ascii="標楷體" w:eastAsia="標楷體" w:hAnsi="標楷體" w:hint="eastAsia"/>
              </w:rPr>
              <w:t>X(6)</w:t>
            </w:r>
          </w:p>
        </w:tc>
        <w:tc>
          <w:tcPr>
            <w:tcW w:w="1084" w:type="dxa"/>
          </w:tcPr>
          <w:p w14:paraId="096B2145" w14:textId="77777777" w:rsidR="00285E53" w:rsidRPr="00362205" w:rsidRDefault="00285E53" w:rsidP="00F80451">
            <w:pPr>
              <w:rPr>
                <w:rFonts w:ascii="標楷體" w:eastAsia="標楷體" w:hAnsi="標楷體"/>
              </w:rPr>
            </w:pPr>
          </w:p>
        </w:tc>
        <w:tc>
          <w:tcPr>
            <w:tcW w:w="1162" w:type="dxa"/>
          </w:tcPr>
          <w:p w14:paraId="6DE81759" w14:textId="77777777" w:rsidR="00285E53" w:rsidRPr="00362205" w:rsidRDefault="00285E53" w:rsidP="00F80451">
            <w:pPr>
              <w:rPr>
                <w:rFonts w:ascii="標楷體" w:eastAsia="標楷體" w:hAnsi="標楷體"/>
              </w:rPr>
            </w:pPr>
          </w:p>
        </w:tc>
        <w:tc>
          <w:tcPr>
            <w:tcW w:w="672" w:type="dxa"/>
          </w:tcPr>
          <w:p w14:paraId="7BD4B5E0" w14:textId="77777777" w:rsidR="00285E53" w:rsidRPr="00362205" w:rsidRDefault="00285E53" w:rsidP="00F80451">
            <w:pPr>
              <w:rPr>
                <w:rFonts w:ascii="標楷體" w:eastAsia="標楷體" w:hAnsi="標楷體"/>
              </w:rPr>
            </w:pPr>
            <w:r w:rsidRPr="00362205">
              <w:rPr>
                <w:rFonts w:ascii="標楷體" w:eastAsia="標楷體" w:hAnsi="標楷體" w:hint="eastAsia"/>
              </w:rPr>
              <w:t>V</w:t>
            </w:r>
          </w:p>
        </w:tc>
        <w:tc>
          <w:tcPr>
            <w:tcW w:w="693" w:type="dxa"/>
          </w:tcPr>
          <w:p w14:paraId="2A525F04" w14:textId="77777777" w:rsidR="00285E53" w:rsidRPr="00362205" w:rsidRDefault="00285E53" w:rsidP="00F80451">
            <w:pPr>
              <w:rPr>
                <w:rFonts w:ascii="標楷體" w:eastAsia="標楷體" w:hAnsi="標楷體"/>
              </w:rPr>
            </w:pPr>
          </w:p>
        </w:tc>
        <w:tc>
          <w:tcPr>
            <w:tcW w:w="3342" w:type="dxa"/>
          </w:tcPr>
          <w:p w14:paraId="3513F40C" w14:textId="77777777" w:rsidR="00285E53" w:rsidRPr="00362205" w:rsidRDefault="00285E53" w:rsidP="00F80451">
            <w:pPr>
              <w:rPr>
                <w:rFonts w:ascii="標楷體" w:eastAsia="標楷體" w:hAnsi="標楷體"/>
              </w:rPr>
            </w:pPr>
            <w:r>
              <w:rPr>
                <w:rFonts w:ascii="標楷體" w:eastAsia="標楷體" w:hAnsi="標楷體" w:hint="eastAsia"/>
              </w:rPr>
              <w:t>新增、修改</w:t>
            </w:r>
            <w:r w:rsidRPr="00362205">
              <w:rPr>
                <w:rFonts w:ascii="標楷體" w:eastAsia="標楷體" w:hAnsi="標楷體" w:hint="eastAsia"/>
              </w:rPr>
              <w:t>時必須輸入,其他自動顯示不必輸入</w:t>
            </w:r>
          </w:p>
        </w:tc>
      </w:tr>
    </w:tbl>
    <w:p w14:paraId="0C0AE40B" w14:textId="77777777" w:rsidR="007A1EE7" w:rsidRPr="00362205" w:rsidRDefault="007A1EE7" w:rsidP="007A1EE7">
      <w:pPr>
        <w:rPr>
          <w:rFonts w:ascii="標楷體" w:eastAsia="標楷體" w:hAnsi="標楷體"/>
        </w:rPr>
      </w:pPr>
    </w:p>
    <w:p w14:paraId="18DB3CFC" w14:textId="77777777" w:rsidR="007A1EE7" w:rsidRPr="007A1EE7" w:rsidRDefault="007A1EE7" w:rsidP="00945C7C"/>
    <w:p w14:paraId="2DBF51DC" w14:textId="77777777" w:rsidR="007A1EE7" w:rsidRDefault="007A1EE7" w:rsidP="00945C7C"/>
    <w:p w14:paraId="1FB4353F" w14:textId="77777777" w:rsidR="007A1EE7" w:rsidRPr="00945C7C" w:rsidRDefault="007A1EE7" w:rsidP="00945C7C"/>
    <w:p w14:paraId="5F6B80EF" w14:textId="77777777" w:rsidR="00F65F49" w:rsidRPr="00362205" w:rsidRDefault="003C7FBE" w:rsidP="003C7FBE">
      <w:r>
        <w:br w:type="page"/>
      </w:r>
    </w:p>
    <w:p w14:paraId="3A3E42DE" w14:textId="77777777" w:rsidR="00C852C9" w:rsidRPr="00362205" w:rsidRDefault="00C852C9" w:rsidP="00C852C9">
      <w:pPr>
        <w:pStyle w:val="3"/>
        <w:numPr>
          <w:ilvl w:val="2"/>
          <w:numId w:val="1"/>
        </w:numPr>
        <w:rPr>
          <w:rFonts w:ascii="標楷體" w:hAnsi="標楷體"/>
        </w:rPr>
      </w:pPr>
      <w:r>
        <w:rPr>
          <w:rFonts w:ascii="標楷體" w:hAnsi="標楷體"/>
        </w:rPr>
        <w:lastRenderedPageBreak/>
        <w:t>L6001</w:t>
      </w:r>
      <w:r w:rsidR="00395352">
        <w:rPr>
          <w:rFonts w:ascii="標楷體" w:hAnsi="標楷體" w:hint="eastAsia"/>
        </w:rPr>
        <w:t>應處理</w:t>
      </w:r>
      <w:r w:rsidRPr="00362205">
        <w:rPr>
          <w:rFonts w:ascii="標楷體" w:hAnsi="標楷體" w:hint="eastAsia"/>
        </w:rPr>
        <w:t>清單</w:t>
      </w:r>
    </w:p>
    <w:p w14:paraId="019803A9" w14:textId="77777777" w:rsidR="00C852C9" w:rsidRPr="00362205" w:rsidRDefault="00C852C9" w:rsidP="00D01BCC">
      <w:pPr>
        <w:pStyle w:val="a"/>
      </w:pPr>
      <w:r w:rsidRPr="00362205">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C852C9" w:rsidRPr="00362205" w14:paraId="0C97409D" w14:textId="77777777" w:rsidTr="00EE04F8">
        <w:trPr>
          <w:trHeight w:val="277"/>
        </w:trPr>
        <w:tc>
          <w:tcPr>
            <w:tcW w:w="1548" w:type="dxa"/>
            <w:tcBorders>
              <w:top w:val="single" w:sz="8" w:space="0" w:color="000000"/>
              <w:bottom w:val="single" w:sz="8" w:space="0" w:color="000000"/>
              <w:right w:val="single" w:sz="8" w:space="0" w:color="000000"/>
            </w:tcBorders>
            <w:shd w:val="clear" w:color="auto" w:fill="F3F3F3"/>
          </w:tcPr>
          <w:p w14:paraId="3FD12909" w14:textId="77777777" w:rsidR="00C852C9" w:rsidRPr="00362205" w:rsidRDefault="00C852C9" w:rsidP="00EE04F8">
            <w:pPr>
              <w:rPr>
                <w:rFonts w:ascii="標楷體" w:eastAsia="標楷體" w:hAnsi="標楷體"/>
              </w:rPr>
            </w:pPr>
            <w:r w:rsidRPr="00362205">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5620126A" w14:textId="77777777" w:rsidR="00E81627" w:rsidRDefault="00395352" w:rsidP="00EE04F8">
            <w:pPr>
              <w:rPr>
                <w:rFonts w:ascii="標楷體" w:eastAsia="標楷體" w:hAnsi="標楷體"/>
              </w:rPr>
            </w:pPr>
            <w:r>
              <w:rPr>
                <w:rFonts w:ascii="標楷體" w:eastAsia="標楷體" w:hAnsi="標楷體" w:hint="eastAsia"/>
              </w:rPr>
              <w:t>應處理</w:t>
            </w:r>
            <w:r w:rsidR="00E81627" w:rsidRPr="00E81627">
              <w:rPr>
                <w:rFonts w:ascii="標楷體" w:eastAsia="標楷體" w:hAnsi="標楷體" w:hint="eastAsia"/>
              </w:rPr>
              <w:t>清單</w:t>
            </w:r>
          </w:p>
          <w:p w14:paraId="276F5123" w14:textId="77777777" w:rsidR="00C852C9" w:rsidRDefault="00E81627" w:rsidP="00EE04F8">
            <w:pPr>
              <w:rPr>
                <w:rFonts w:ascii="標楷體" w:eastAsia="標楷體" w:hAnsi="標楷體"/>
              </w:rPr>
            </w:pPr>
            <w:r>
              <w:rPr>
                <w:rFonts w:ascii="標楷體" w:eastAsia="標楷體" w:hAnsi="標楷體"/>
              </w:rPr>
              <w:t>1.</w:t>
            </w:r>
            <w:r w:rsidR="00C852C9" w:rsidRPr="00362205">
              <w:rPr>
                <w:rFonts w:ascii="標楷體" w:eastAsia="標楷體" w:hAnsi="標楷體" w:hint="eastAsia"/>
              </w:rPr>
              <w:t>功能參照下表：</w:t>
            </w:r>
            <w:r w:rsidR="00395352">
              <w:rPr>
                <w:rFonts w:ascii="標楷體" w:eastAsia="標楷體" w:hAnsi="標楷體" w:hint="eastAsia"/>
              </w:rPr>
              <w:t>應處理</w:t>
            </w:r>
            <w:r w:rsidR="00AD7F42" w:rsidRPr="00362205">
              <w:rPr>
                <w:rFonts w:ascii="標楷體" w:eastAsia="標楷體" w:hAnsi="標楷體" w:hint="eastAsia"/>
              </w:rPr>
              <w:t>功能清單</w:t>
            </w:r>
          </w:p>
          <w:p w14:paraId="74888361" w14:textId="77777777" w:rsidR="00E81627" w:rsidRDefault="00E81627" w:rsidP="00EE04F8">
            <w:pPr>
              <w:rPr>
                <w:rFonts w:ascii="標楷體" w:eastAsia="標楷體" w:hAnsi="標楷體"/>
              </w:rPr>
            </w:pPr>
            <w:r>
              <w:rPr>
                <w:rFonts w:ascii="標楷體" w:eastAsia="標楷體" w:hAnsi="標楷體"/>
              </w:rPr>
              <w:t>2.</w:t>
            </w:r>
            <w:r>
              <w:rPr>
                <w:rFonts w:ascii="標楷體" w:eastAsia="標楷體" w:hAnsi="標楷體" w:hint="eastAsia"/>
              </w:rPr>
              <w:t>按&lt;筆數&gt;欄的數字，即連結&lt;明細查詢&gt;</w:t>
            </w:r>
          </w:p>
          <w:p w14:paraId="34250E02" w14:textId="77777777" w:rsidR="00E81627" w:rsidRPr="00E81627" w:rsidRDefault="00E81627" w:rsidP="00EE04F8">
            <w:pPr>
              <w:rPr>
                <w:rFonts w:ascii="標楷體" w:eastAsia="標楷體" w:hAnsi="標楷體"/>
              </w:rPr>
            </w:pPr>
            <w:r>
              <w:rPr>
                <w:rFonts w:ascii="標楷體" w:eastAsia="標楷體" w:hAnsi="標楷體" w:hint="eastAsia"/>
              </w:rPr>
              <w:t>3.按</w:t>
            </w:r>
            <w:r w:rsidR="00E05416">
              <w:rPr>
                <w:rFonts w:ascii="標楷體" w:eastAsia="標楷體" w:hAnsi="標楷體" w:hint="eastAsia"/>
              </w:rPr>
              <w:t>&lt;</w:t>
            </w:r>
            <w:r w:rsidR="00E05416" w:rsidRPr="00E05416">
              <w:rPr>
                <w:rFonts w:ascii="標楷體" w:eastAsia="標楷體" w:hAnsi="標楷體" w:hint="eastAsia"/>
              </w:rPr>
              <w:t>執行交易</w:t>
            </w:r>
            <w:r w:rsidR="00E05416">
              <w:rPr>
                <w:rFonts w:ascii="標楷體" w:eastAsia="標楷體" w:hAnsi="標楷體" w:hint="eastAsia"/>
              </w:rPr>
              <w:t>&gt;欄的處理按鈕，即連結的</w:t>
            </w:r>
            <w:r w:rsidR="00E05416" w:rsidRPr="00E05416">
              <w:rPr>
                <w:rFonts w:ascii="標楷體" w:eastAsia="標楷體" w:hAnsi="標楷體" w:hint="eastAsia"/>
              </w:rPr>
              <w:t>交易</w:t>
            </w:r>
          </w:p>
        </w:tc>
      </w:tr>
      <w:tr w:rsidR="00C852C9" w:rsidRPr="00362205" w14:paraId="260E9D62" w14:textId="77777777" w:rsidTr="00EE04F8">
        <w:trPr>
          <w:trHeight w:val="277"/>
        </w:trPr>
        <w:tc>
          <w:tcPr>
            <w:tcW w:w="1548" w:type="dxa"/>
            <w:tcBorders>
              <w:top w:val="single" w:sz="8" w:space="0" w:color="000000"/>
              <w:bottom w:val="single" w:sz="8" w:space="0" w:color="000000"/>
              <w:right w:val="single" w:sz="8" w:space="0" w:color="000000"/>
            </w:tcBorders>
            <w:shd w:val="clear" w:color="auto" w:fill="F3F3F3"/>
          </w:tcPr>
          <w:p w14:paraId="2196915E" w14:textId="77777777" w:rsidR="00C852C9" w:rsidRPr="00362205" w:rsidRDefault="00C852C9" w:rsidP="00EE04F8">
            <w:pPr>
              <w:rPr>
                <w:rFonts w:ascii="標楷體" w:eastAsia="標楷體" w:hAnsi="標楷體"/>
              </w:rPr>
            </w:pPr>
            <w:r w:rsidRPr="00362205">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28537DD2" w14:textId="77777777" w:rsidR="00C852C9" w:rsidRPr="00362205" w:rsidRDefault="00C852C9" w:rsidP="00EE04F8">
            <w:pPr>
              <w:rPr>
                <w:rFonts w:ascii="標楷體" w:eastAsia="標楷體" w:hAnsi="標楷體"/>
              </w:rPr>
            </w:pPr>
          </w:p>
        </w:tc>
      </w:tr>
      <w:tr w:rsidR="00C852C9" w:rsidRPr="00362205" w14:paraId="41834ABF" w14:textId="77777777" w:rsidTr="00EE04F8">
        <w:trPr>
          <w:trHeight w:val="773"/>
        </w:trPr>
        <w:tc>
          <w:tcPr>
            <w:tcW w:w="1548" w:type="dxa"/>
            <w:tcBorders>
              <w:top w:val="single" w:sz="8" w:space="0" w:color="000000"/>
              <w:bottom w:val="single" w:sz="8" w:space="0" w:color="000000"/>
              <w:right w:val="single" w:sz="8" w:space="0" w:color="000000"/>
            </w:tcBorders>
            <w:shd w:val="clear" w:color="auto" w:fill="F3F3F3"/>
          </w:tcPr>
          <w:p w14:paraId="19B88601" w14:textId="77777777" w:rsidR="00C852C9" w:rsidRPr="00362205" w:rsidRDefault="00C852C9" w:rsidP="00EE04F8">
            <w:pPr>
              <w:rPr>
                <w:rFonts w:ascii="標楷體" w:eastAsia="標楷體" w:hAnsi="標楷體"/>
              </w:rPr>
            </w:pPr>
            <w:r w:rsidRPr="00362205">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56F9A031" w14:textId="77777777" w:rsidR="00C852C9" w:rsidRPr="00362205" w:rsidRDefault="00C852C9" w:rsidP="00EE04F8">
            <w:pPr>
              <w:rPr>
                <w:rFonts w:ascii="標楷體" w:eastAsia="標楷體" w:hAnsi="標楷體"/>
              </w:rPr>
            </w:pPr>
          </w:p>
        </w:tc>
      </w:tr>
      <w:tr w:rsidR="00C852C9" w:rsidRPr="00362205" w14:paraId="00452127" w14:textId="77777777" w:rsidTr="00EE04F8">
        <w:trPr>
          <w:trHeight w:val="321"/>
        </w:trPr>
        <w:tc>
          <w:tcPr>
            <w:tcW w:w="1548" w:type="dxa"/>
            <w:tcBorders>
              <w:top w:val="single" w:sz="8" w:space="0" w:color="000000"/>
              <w:bottom w:val="single" w:sz="8" w:space="0" w:color="000000"/>
              <w:right w:val="single" w:sz="8" w:space="0" w:color="000000"/>
            </w:tcBorders>
            <w:shd w:val="clear" w:color="auto" w:fill="F3F3F3"/>
          </w:tcPr>
          <w:p w14:paraId="64D75E25" w14:textId="77777777" w:rsidR="00C852C9" w:rsidRPr="00362205" w:rsidRDefault="00C852C9" w:rsidP="00EE04F8">
            <w:pPr>
              <w:rPr>
                <w:rFonts w:ascii="標楷體" w:eastAsia="標楷體" w:hAnsi="標楷體"/>
              </w:rPr>
            </w:pPr>
            <w:r w:rsidRPr="00362205">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3543ACB3" w14:textId="77777777" w:rsidR="00C852C9" w:rsidRPr="00362205" w:rsidRDefault="00C852C9" w:rsidP="00EE04F8">
            <w:pPr>
              <w:rPr>
                <w:rFonts w:ascii="標楷體" w:eastAsia="標楷體" w:hAnsi="標楷體"/>
              </w:rPr>
            </w:pPr>
          </w:p>
        </w:tc>
      </w:tr>
      <w:tr w:rsidR="00C852C9" w:rsidRPr="00362205" w14:paraId="22BA4171" w14:textId="77777777" w:rsidTr="00EE04F8">
        <w:trPr>
          <w:trHeight w:val="1311"/>
        </w:trPr>
        <w:tc>
          <w:tcPr>
            <w:tcW w:w="1548" w:type="dxa"/>
            <w:tcBorders>
              <w:top w:val="single" w:sz="8" w:space="0" w:color="000000"/>
              <w:bottom w:val="single" w:sz="8" w:space="0" w:color="000000"/>
              <w:right w:val="single" w:sz="8" w:space="0" w:color="000000"/>
            </w:tcBorders>
            <w:shd w:val="clear" w:color="auto" w:fill="F3F3F3"/>
          </w:tcPr>
          <w:p w14:paraId="77158BA3" w14:textId="77777777" w:rsidR="00C852C9" w:rsidRPr="00362205" w:rsidRDefault="00C852C9" w:rsidP="00EE04F8">
            <w:pPr>
              <w:rPr>
                <w:rFonts w:ascii="標楷體" w:eastAsia="標楷體" w:hAnsi="標楷體"/>
              </w:rPr>
            </w:pPr>
            <w:r w:rsidRPr="00362205">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109AEE72" w14:textId="77777777" w:rsidR="00C852C9" w:rsidRPr="00362205" w:rsidRDefault="00C852C9" w:rsidP="00EE04F8">
            <w:pPr>
              <w:rPr>
                <w:rFonts w:ascii="標楷體" w:eastAsia="標楷體" w:hAnsi="標楷體"/>
              </w:rPr>
            </w:pPr>
          </w:p>
        </w:tc>
      </w:tr>
      <w:tr w:rsidR="00C852C9" w:rsidRPr="00362205" w14:paraId="7B013CF2" w14:textId="77777777" w:rsidTr="00EE04F8">
        <w:trPr>
          <w:trHeight w:val="278"/>
        </w:trPr>
        <w:tc>
          <w:tcPr>
            <w:tcW w:w="1548" w:type="dxa"/>
            <w:tcBorders>
              <w:top w:val="single" w:sz="8" w:space="0" w:color="000000"/>
              <w:bottom w:val="single" w:sz="8" w:space="0" w:color="000000"/>
              <w:right w:val="single" w:sz="8" w:space="0" w:color="000000"/>
            </w:tcBorders>
            <w:shd w:val="clear" w:color="auto" w:fill="F3F3F3"/>
          </w:tcPr>
          <w:p w14:paraId="5E6D3E1A" w14:textId="77777777" w:rsidR="00C852C9" w:rsidRPr="00362205" w:rsidRDefault="00C852C9" w:rsidP="00EE04F8">
            <w:pPr>
              <w:rPr>
                <w:rFonts w:ascii="標楷體" w:eastAsia="標楷體" w:hAnsi="標楷體"/>
              </w:rPr>
            </w:pPr>
            <w:r w:rsidRPr="00362205">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1FF4522D" w14:textId="77777777" w:rsidR="00C852C9" w:rsidRPr="00362205" w:rsidRDefault="00C852C9" w:rsidP="00EE04F8">
            <w:pPr>
              <w:rPr>
                <w:rFonts w:ascii="標楷體" w:eastAsia="標楷體" w:hAnsi="標楷體"/>
              </w:rPr>
            </w:pPr>
          </w:p>
        </w:tc>
      </w:tr>
      <w:tr w:rsidR="00C852C9" w:rsidRPr="00362205" w14:paraId="1854D1B6" w14:textId="77777777" w:rsidTr="00EE04F8">
        <w:trPr>
          <w:trHeight w:val="358"/>
        </w:trPr>
        <w:tc>
          <w:tcPr>
            <w:tcW w:w="1548" w:type="dxa"/>
            <w:tcBorders>
              <w:top w:val="single" w:sz="8" w:space="0" w:color="000000"/>
              <w:bottom w:val="single" w:sz="8" w:space="0" w:color="000000"/>
              <w:right w:val="single" w:sz="8" w:space="0" w:color="000000"/>
            </w:tcBorders>
            <w:shd w:val="clear" w:color="auto" w:fill="F3F3F3"/>
          </w:tcPr>
          <w:p w14:paraId="798BFD62" w14:textId="77777777" w:rsidR="00C852C9" w:rsidRPr="00362205" w:rsidRDefault="00C852C9" w:rsidP="00EE04F8">
            <w:pPr>
              <w:rPr>
                <w:rFonts w:ascii="標楷體" w:eastAsia="標楷體" w:hAnsi="標楷體"/>
              </w:rPr>
            </w:pPr>
            <w:r w:rsidRPr="00362205">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0A8480FB" w14:textId="77777777" w:rsidR="00C852C9" w:rsidRPr="00362205" w:rsidRDefault="00C852C9" w:rsidP="00EE04F8">
            <w:pPr>
              <w:rPr>
                <w:rFonts w:ascii="標楷體" w:eastAsia="標楷體" w:hAnsi="標楷體"/>
              </w:rPr>
            </w:pPr>
          </w:p>
        </w:tc>
      </w:tr>
      <w:tr w:rsidR="00C852C9" w:rsidRPr="00362205" w14:paraId="2850B9BE" w14:textId="77777777" w:rsidTr="00EE04F8">
        <w:trPr>
          <w:trHeight w:val="278"/>
        </w:trPr>
        <w:tc>
          <w:tcPr>
            <w:tcW w:w="1548" w:type="dxa"/>
            <w:tcBorders>
              <w:top w:val="single" w:sz="8" w:space="0" w:color="000000"/>
              <w:bottom w:val="single" w:sz="8" w:space="0" w:color="000000"/>
              <w:right w:val="single" w:sz="8" w:space="0" w:color="000000"/>
            </w:tcBorders>
            <w:shd w:val="clear" w:color="auto" w:fill="F3F3F3"/>
          </w:tcPr>
          <w:p w14:paraId="08FDF342" w14:textId="77777777" w:rsidR="00C852C9" w:rsidRPr="00362205" w:rsidRDefault="00C852C9" w:rsidP="00EE04F8">
            <w:pPr>
              <w:rPr>
                <w:rFonts w:ascii="標楷體" w:eastAsia="標楷體" w:hAnsi="標楷體"/>
              </w:rPr>
            </w:pPr>
            <w:r w:rsidRPr="00362205">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1169F10A" w14:textId="77777777" w:rsidR="00C852C9" w:rsidRPr="00362205" w:rsidRDefault="00C852C9" w:rsidP="00EE04F8">
            <w:pPr>
              <w:rPr>
                <w:rFonts w:ascii="標楷體" w:eastAsia="標楷體" w:hAnsi="標楷體"/>
              </w:rPr>
            </w:pPr>
          </w:p>
        </w:tc>
      </w:tr>
    </w:tbl>
    <w:p w14:paraId="3BF26ED6" w14:textId="77777777" w:rsidR="00F40B8E" w:rsidRDefault="00F40B8E" w:rsidP="00C852C9">
      <w:pPr>
        <w:rPr>
          <w:rFonts w:ascii="標楷體" w:eastAsia="標楷體" w:hAnsi="標楷體"/>
        </w:rPr>
      </w:pPr>
    </w:p>
    <w:p w14:paraId="5E92E626" w14:textId="77777777" w:rsidR="00C852C9" w:rsidRPr="00362205" w:rsidRDefault="00F40B8E" w:rsidP="00C852C9">
      <w:pPr>
        <w:rPr>
          <w:rFonts w:ascii="標楷體" w:eastAsia="標楷體" w:hAnsi="標楷體"/>
        </w:rPr>
      </w:pPr>
      <w:r>
        <w:rPr>
          <w:rFonts w:ascii="標楷體" w:eastAsia="標楷體" w:hAnsi="標楷體"/>
        </w:rPr>
        <w:br w:type="page"/>
      </w:r>
    </w:p>
    <w:p w14:paraId="44943AE9" w14:textId="77777777" w:rsidR="00C852C9" w:rsidRPr="00362205" w:rsidRDefault="00395352" w:rsidP="00C852C9">
      <w:pPr>
        <w:rPr>
          <w:rFonts w:ascii="標楷體" w:eastAsia="標楷體" w:hAnsi="標楷體"/>
        </w:rPr>
      </w:pPr>
      <w:r>
        <w:rPr>
          <w:rFonts w:ascii="標楷體" w:eastAsia="標楷體" w:hAnsi="標楷體" w:hint="eastAsia"/>
        </w:rPr>
        <w:lastRenderedPageBreak/>
        <w:t>應處理</w:t>
      </w:r>
      <w:r w:rsidR="00C852C9" w:rsidRPr="00362205">
        <w:rPr>
          <w:rFonts w:ascii="標楷體" w:eastAsia="標楷體" w:hAnsi="標楷體" w:hint="eastAsia"/>
        </w:rPr>
        <w:t>功能清單</w:t>
      </w:r>
    </w:p>
    <w:tbl>
      <w:tblPr>
        <w:tblW w:w="102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68"/>
        <w:gridCol w:w="2164"/>
        <w:gridCol w:w="392"/>
        <w:gridCol w:w="704"/>
        <w:gridCol w:w="399"/>
        <w:gridCol w:w="570"/>
        <w:gridCol w:w="411"/>
        <w:gridCol w:w="3555"/>
        <w:gridCol w:w="376"/>
      </w:tblGrid>
      <w:tr w:rsidR="007352A2" w:rsidRPr="00362205" w14:paraId="250D6244" w14:textId="77777777" w:rsidTr="0022279A">
        <w:trPr>
          <w:trHeight w:val="324"/>
        </w:trPr>
        <w:tc>
          <w:tcPr>
            <w:tcW w:w="1668" w:type="dxa"/>
            <w:shd w:val="clear" w:color="auto" w:fill="auto"/>
            <w:noWrap/>
            <w:hideMark/>
          </w:tcPr>
          <w:p w14:paraId="05A4E732" w14:textId="77777777" w:rsidR="00C852C9" w:rsidRPr="00362205" w:rsidRDefault="00DD2CE1" w:rsidP="00F40B8E">
            <w:pPr>
              <w:spacing w:line="180" w:lineRule="exact"/>
              <w:jc w:val="center"/>
              <w:rPr>
                <w:rFonts w:ascii="標楷體" w:eastAsia="標楷體" w:hAnsi="標楷體"/>
                <w:sz w:val="16"/>
                <w:szCs w:val="16"/>
              </w:rPr>
            </w:pPr>
            <w:r>
              <w:rPr>
                <w:rFonts w:ascii="標楷體" w:eastAsia="標楷體" w:hAnsi="標楷體" w:hint="eastAsia"/>
                <w:sz w:val="16"/>
                <w:szCs w:val="16"/>
              </w:rPr>
              <w:t>業務/</w:t>
            </w:r>
            <w:r w:rsidR="00C852C9" w:rsidRPr="00362205">
              <w:rPr>
                <w:rFonts w:ascii="標楷體" w:eastAsia="標楷體" w:hAnsi="標楷體" w:hint="eastAsia"/>
                <w:sz w:val="16"/>
                <w:szCs w:val="16"/>
              </w:rPr>
              <w:t>項目</w:t>
            </w:r>
          </w:p>
        </w:tc>
        <w:tc>
          <w:tcPr>
            <w:tcW w:w="2164" w:type="dxa"/>
            <w:shd w:val="clear" w:color="auto" w:fill="auto"/>
            <w:noWrap/>
            <w:hideMark/>
          </w:tcPr>
          <w:p w14:paraId="224627E2" w14:textId="77777777" w:rsidR="00C852C9" w:rsidRPr="00362205" w:rsidRDefault="00C852C9" w:rsidP="00F40B8E">
            <w:pPr>
              <w:spacing w:line="180" w:lineRule="exact"/>
              <w:jc w:val="center"/>
              <w:rPr>
                <w:rFonts w:ascii="標楷體" w:eastAsia="標楷體" w:hAnsi="標楷體"/>
                <w:sz w:val="16"/>
                <w:szCs w:val="16"/>
              </w:rPr>
            </w:pPr>
            <w:r w:rsidRPr="00362205">
              <w:rPr>
                <w:rFonts w:ascii="標楷體" w:eastAsia="標楷體" w:hAnsi="標楷體" w:hint="eastAsia"/>
                <w:sz w:val="16"/>
                <w:szCs w:val="16"/>
              </w:rPr>
              <w:t>產生時機</w:t>
            </w:r>
          </w:p>
        </w:tc>
        <w:tc>
          <w:tcPr>
            <w:tcW w:w="392" w:type="dxa"/>
            <w:shd w:val="clear" w:color="auto" w:fill="auto"/>
            <w:noWrap/>
            <w:hideMark/>
          </w:tcPr>
          <w:p w14:paraId="7874BDD9" w14:textId="77777777" w:rsidR="00C852C9" w:rsidRDefault="00C852C9" w:rsidP="00F40B8E">
            <w:pPr>
              <w:spacing w:line="180" w:lineRule="exact"/>
              <w:jc w:val="center"/>
              <w:rPr>
                <w:rFonts w:ascii="標楷體" w:eastAsia="標楷體" w:hAnsi="標楷體"/>
                <w:sz w:val="16"/>
                <w:szCs w:val="16"/>
              </w:rPr>
            </w:pPr>
            <w:r>
              <w:rPr>
                <w:rFonts w:ascii="標楷體" w:eastAsia="標楷體" w:hAnsi="標楷體" w:hint="eastAsia"/>
                <w:sz w:val="16"/>
                <w:szCs w:val="16"/>
              </w:rPr>
              <w:t>昨日</w:t>
            </w:r>
          </w:p>
          <w:p w14:paraId="31A4293D" w14:textId="77777777" w:rsidR="00C852C9" w:rsidRPr="00362205" w:rsidRDefault="00C852C9" w:rsidP="00F40B8E">
            <w:pPr>
              <w:spacing w:line="180" w:lineRule="exact"/>
              <w:jc w:val="center"/>
              <w:rPr>
                <w:rFonts w:ascii="標楷體" w:eastAsia="標楷體" w:hAnsi="標楷體"/>
                <w:sz w:val="16"/>
                <w:szCs w:val="16"/>
              </w:rPr>
            </w:pPr>
            <w:r>
              <w:rPr>
                <w:rFonts w:ascii="標楷體" w:eastAsia="標楷體" w:hAnsi="標楷體" w:hint="eastAsia"/>
                <w:sz w:val="16"/>
                <w:szCs w:val="16"/>
              </w:rPr>
              <w:t>留存</w:t>
            </w:r>
          </w:p>
        </w:tc>
        <w:tc>
          <w:tcPr>
            <w:tcW w:w="704" w:type="dxa"/>
            <w:shd w:val="clear" w:color="auto" w:fill="auto"/>
            <w:noWrap/>
            <w:hideMark/>
          </w:tcPr>
          <w:p w14:paraId="0AF686B2" w14:textId="1D8CEC7E" w:rsidR="0035426B" w:rsidRDefault="005347F0" w:rsidP="00F40B8E">
            <w:pPr>
              <w:spacing w:line="180" w:lineRule="exact"/>
              <w:jc w:val="center"/>
              <w:rPr>
                <w:rFonts w:ascii="標楷體" w:eastAsia="標楷體" w:hAnsi="標楷體"/>
                <w:sz w:val="16"/>
                <w:szCs w:val="16"/>
              </w:rPr>
            </w:pPr>
            <w:r>
              <w:rPr>
                <w:rFonts w:ascii="標楷體" w:eastAsia="標楷體" w:hAnsi="標楷體" w:hint="eastAsia"/>
                <w:sz w:val="16"/>
                <w:szCs w:val="16"/>
              </w:rPr>
              <w:t>處</w:t>
            </w:r>
          </w:p>
          <w:p w14:paraId="2E9A12A3" w14:textId="77777777" w:rsidR="005347F0" w:rsidRDefault="005347F0" w:rsidP="00F40B8E">
            <w:pPr>
              <w:spacing w:line="180" w:lineRule="exact"/>
              <w:jc w:val="center"/>
              <w:rPr>
                <w:rFonts w:ascii="標楷體" w:eastAsia="標楷體" w:hAnsi="標楷體"/>
                <w:sz w:val="16"/>
                <w:szCs w:val="16"/>
              </w:rPr>
            </w:pPr>
            <w:r>
              <w:rPr>
                <w:rFonts w:ascii="標楷體" w:eastAsia="標楷體" w:hAnsi="標楷體" w:hint="eastAsia"/>
                <w:sz w:val="16"/>
                <w:szCs w:val="16"/>
              </w:rPr>
              <w:t>理</w:t>
            </w:r>
          </w:p>
          <w:p w14:paraId="67C9C4FD" w14:textId="77777777" w:rsidR="005347F0" w:rsidRDefault="005347F0" w:rsidP="005347F0">
            <w:pPr>
              <w:spacing w:line="180" w:lineRule="exact"/>
              <w:jc w:val="center"/>
              <w:rPr>
                <w:rFonts w:ascii="標楷體" w:eastAsia="標楷體" w:hAnsi="標楷體"/>
                <w:sz w:val="16"/>
                <w:szCs w:val="16"/>
              </w:rPr>
            </w:pPr>
            <w:r w:rsidRPr="00362205">
              <w:rPr>
                <w:rFonts w:ascii="標楷體" w:eastAsia="標楷體" w:hAnsi="標楷體" w:hint="eastAsia"/>
                <w:sz w:val="16"/>
                <w:szCs w:val="16"/>
              </w:rPr>
              <w:t>功</w:t>
            </w:r>
          </w:p>
          <w:p w14:paraId="42970C94" w14:textId="77777777" w:rsidR="005347F0" w:rsidRDefault="005347F0" w:rsidP="00F40B8E">
            <w:pPr>
              <w:spacing w:line="180" w:lineRule="exact"/>
              <w:jc w:val="center"/>
              <w:rPr>
                <w:rFonts w:ascii="標楷體" w:eastAsia="標楷體" w:hAnsi="標楷體"/>
                <w:sz w:val="16"/>
                <w:szCs w:val="16"/>
              </w:rPr>
            </w:pPr>
            <w:r>
              <w:rPr>
                <w:rFonts w:ascii="標楷體" w:eastAsia="標楷體" w:hAnsi="標楷體" w:hint="eastAsia"/>
                <w:sz w:val="16"/>
                <w:szCs w:val="16"/>
              </w:rPr>
              <w:t>能</w:t>
            </w:r>
          </w:p>
          <w:p w14:paraId="6BFCD03A" w14:textId="7BE743DF" w:rsidR="00C852C9" w:rsidRPr="00362205" w:rsidRDefault="00C852C9" w:rsidP="00F40B8E">
            <w:pPr>
              <w:spacing w:line="180" w:lineRule="exact"/>
              <w:jc w:val="center"/>
              <w:rPr>
                <w:rFonts w:ascii="標楷體" w:eastAsia="標楷體" w:hAnsi="標楷體"/>
                <w:sz w:val="16"/>
                <w:szCs w:val="16"/>
              </w:rPr>
            </w:pPr>
          </w:p>
        </w:tc>
        <w:tc>
          <w:tcPr>
            <w:tcW w:w="399" w:type="dxa"/>
            <w:shd w:val="clear" w:color="auto" w:fill="auto"/>
            <w:noWrap/>
            <w:hideMark/>
          </w:tcPr>
          <w:p w14:paraId="5CCD2AB8" w14:textId="77777777" w:rsidR="00ED64EE" w:rsidRDefault="00C852C9" w:rsidP="00F40B8E">
            <w:pPr>
              <w:spacing w:line="180" w:lineRule="exact"/>
              <w:jc w:val="center"/>
              <w:rPr>
                <w:rFonts w:ascii="標楷體" w:eastAsia="標楷體" w:hAnsi="標楷體"/>
                <w:sz w:val="16"/>
                <w:szCs w:val="16"/>
              </w:rPr>
            </w:pPr>
            <w:r w:rsidRPr="00362205">
              <w:rPr>
                <w:rFonts w:ascii="標楷體" w:eastAsia="標楷體" w:hAnsi="標楷體" w:hint="eastAsia"/>
                <w:sz w:val="16"/>
                <w:szCs w:val="16"/>
              </w:rPr>
              <w:t>刪</w:t>
            </w:r>
          </w:p>
          <w:p w14:paraId="45ECB32E" w14:textId="77777777" w:rsidR="00C852C9" w:rsidRPr="00362205" w:rsidRDefault="00C852C9" w:rsidP="00F40B8E">
            <w:pPr>
              <w:spacing w:line="180" w:lineRule="exact"/>
              <w:jc w:val="center"/>
              <w:rPr>
                <w:rFonts w:ascii="標楷體" w:eastAsia="標楷體" w:hAnsi="標楷體"/>
                <w:sz w:val="16"/>
                <w:szCs w:val="16"/>
              </w:rPr>
            </w:pPr>
            <w:r w:rsidRPr="00362205">
              <w:rPr>
                <w:rFonts w:ascii="標楷體" w:eastAsia="標楷體" w:hAnsi="標楷體" w:hint="eastAsia"/>
                <w:sz w:val="16"/>
                <w:szCs w:val="16"/>
              </w:rPr>
              <w:t>除</w:t>
            </w:r>
          </w:p>
          <w:p w14:paraId="24A2B97D" w14:textId="77777777" w:rsidR="00ED64EE" w:rsidRDefault="00C852C9" w:rsidP="00F40B8E">
            <w:pPr>
              <w:spacing w:line="180" w:lineRule="exact"/>
              <w:jc w:val="center"/>
              <w:rPr>
                <w:rFonts w:ascii="標楷體" w:eastAsia="標楷體" w:hAnsi="標楷體"/>
                <w:sz w:val="16"/>
                <w:szCs w:val="16"/>
              </w:rPr>
            </w:pPr>
            <w:r w:rsidRPr="00362205">
              <w:rPr>
                <w:rFonts w:ascii="標楷體" w:eastAsia="標楷體" w:hAnsi="標楷體" w:hint="eastAsia"/>
                <w:sz w:val="16"/>
                <w:szCs w:val="16"/>
              </w:rPr>
              <w:t>功</w:t>
            </w:r>
          </w:p>
          <w:p w14:paraId="11B2B8B8" w14:textId="77777777" w:rsidR="00C852C9" w:rsidRPr="00362205" w:rsidRDefault="00C852C9" w:rsidP="00F40B8E">
            <w:pPr>
              <w:spacing w:line="180" w:lineRule="exact"/>
              <w:jc w:val="center"/>
              <w:rPr>
                <w:rFonts w:ascii="標楷體" w:eastAsia="標楷體" w:hAnsi="標楷體"/>
                <w:sz w:val="16"/>
                <w:szCs w:val="16"/>
              </w:rPr>
            </w:pPr>
            <w:r w:rsidRPr="00362205">
              <w:rPr>
                <w:rFonts w:ascii="標楷體" w:eastAsia="標楷體" w:hAnsi="標楷體" w:hint="eastAsia"/>
                <w:sz w:val="16"/>
                <w:szCs w:val="16"/>
              </w:rPr>
              <w:t>能</w:t>
            </w:r>
          </w:p>
        </w:tc>
        <w:tc>
          <w:tcPr>
            <w:tcW w:w="570" w:type="dxa"/>
            <w:shd w:val="clear" w:color="auto" w:fill="auto"/>
            <w:noWrap/>
            <w:hideMark/>
          </w:tcPr>
          <w:p w14:paraId="10652930" w14:textId="77777777" w:rsidR="00F40B8E" w:rsidRDefault="00C852C9" w:rsidP="00F40B8E">
            <w:pPr>
              <w:spacing w:line="180" w:lineRule="exact"/>
              <w:jc w:val="center"/>
              <w:rPr>
                <w:rFonts w:ascii="標楷體" w:eastAsia="標楷體" w:hAnsi="標楷體"/>
                <w:sz w:val="16"/>
                <w:szCs w:val="16"/>
              </w:rPr>
            </w:pPr>
            <w:r w:rsidRPr="00362205">
              <w:rPr>
                <w:rFonts w:ascii="標楷體" w:eastAsia="標楷體" w:hAnsi="標楷體" w:hint="eastAsia"/>
                <w:sz w:val="16"/>
                <w:szCs w:val="16"/>
              </w:rPr>
              <w:t>保</w:t>
            </w:r>
          </w:p>
          <w:p w14:paraId="13E9CEB6" w14:textId="77777777" w:rsidR="00C852C9" w:rsidRPr="00362205" w:rsidRDefault="00C852C9" w:rsidP="00F40B8E">
            <w:pPr>
              <w:spacing w:line="180" w:lineRule="exact"/>
              <w:jc w:val="center"/>
              <w:rPr>
                <w:rFonts w:ascii="標楷體" w:eastAsia="標楷體" w:hAnsi="標楷體"/>
                <w:sz w:val="16"/>
                <w:szCs w:val="16"/>
              </w:rPr>
            </w:pPr>
            <w:r w:rsidRPr="00362205">
              <w:rPr>
                <w:rFonts w:ascii="標楷體" w:eastAsia="標楷體" w:hAnsi="標楷體" w:hint="eastAsia"/>
                <w:sz w:val="16"/>
                <w:szCs w:val="16"/>
              </w:rPr>
              <w:t>留</w:t>
            </w:r>
          </w:p>
          <w:p w14:paraId="0BABDF68" w14:textId="77777777" w:rsidR="00F40B8E" w:rsidRDefault="00C852C9" w:rsidP="00F40B8E">
            <w:pPr>
              <w:spacing w:line="180" w:lineRule="exact"/>
              <w:jc w:val="center"/>
              <w:rPr>
                <w:rFonts w:ascii="標楷體" w:eastAsia="標楷體" w:hAnsi="標楷體"/>
                <w:sz w:val="16"/>
                <w:szCs w:val="16"/>
              </w:rPr>
            </w:pPr>
            <w:r w:rsidRPr="00362205">
              <w:rPr>
                <w:rFonts w:ascii="標楷體" w:eastAsia="標楷體" w:hAnsi="標楷體" w:hint="eastAsia"/>
                <w:sz w:val="16"/>
                <w:szCs w:val="16"/>
              </w:rPr>
              <w:t>功</w:t>
            </w:r>
          </w:p>
          <w:p w14:paraId="5BA6509A" w14:textId="77777777" w:rsidR="00C852C9" w:rsidRPr="00362205" w:rsidRDefault="00C852C9" w:rsidP="00F40B8E">
            <w:pPr>
              <w:spacing w:line="180" w:lineRule="exact"/>
              <w:jc w:val="center"/>
              <w:rPr>
                <w:rFonts w:ascii="標楷體" w:eastAsia="標楷體" w:hAnsi="標楷體"/>
                <w:sz w:val="16"/>
                <w:szCs w:val="16"/>
              </w:rPr>
            </w:pPr>
            <w:r w:rsidRPr="00362205">
              <w:rPr>
                <w:rFonts w:ascii="標楷體" w:eastAsia="標楷體" w:hAnsi="標楷體" w:hint="eastAsia"/>
                <w:sz w:val="16"/>
                <w:szCs w:val="16"/>
              </w:rPr>
              <w:t>能</w:t>
            </w:r>
          </w:p>
        </w:tc>
        <w:tc>
          <w:tcPr>
            <w:tcW w:w="411" w:type="dxa"/>
            <w:shd w:val="clear" w:color="auto" w:fill="auto"/>
            <w:noWrap/>
            <w:hideMark/>
          </w:tcPr>
          <w:p w14:paraId="166F0A26" w14:textId="77777777" w:rsidR="00F40B8E" w:rsidRDefault="00C852C9" w:rsidP="00F40B8E">
            <w:pPr>
              <w:spacing w:line="180" w:lineRule="exact"/>
              <w:jc w:val="center"/>
              <w:rPr>
                <w:rFonts w:ascii="標楷體" w:eastAsia="標楷體" w:hAnsi="標楷體"/>
                <w:sz w:val="16"/>
                <w:szCs w:val="16"/>
              </w:rPr>
            </w:pPr>
            <w:r w:rsidRPr="00362205">
              <w:rPr>
                <w:rFonts w:ascii="標楷體" w:eastAsia="標楷體" w:hAnsi="標楷體" w:hint="eastAsia"/>
                <w:sz w:val="16"/>
                <w:szCs w:val="16"/>
              </w:rPr>
              <w:t>關</w:t>
            </w:r>
          </w:p>
          <w:p w14:paraId="3CE5245A" w14:textId="77777777" w:rsidR="00C852C9" w:rsidRDefault="00C852C9" w:rsidP="00F40B8E">
            <w:pPr>
              <w:spacing w:line="180" w:lineRule="exact"/>
              <w:jc w:val="center"/>
              <w:rPr>
                <w:rFonts w:ascii="標楷體" w:eastAsia="標楷體" w:hAnsi="標楷體"/>
                <w:sz w:val="16"/>
                <w:szCs w:val="16"/>
              </w:rPr>
            </w:pPr>
            <w:r w:rsidRPr="00362205">
              <w:rPr>
                <w:rFonts w:ascii="標楷體" w:eastAsia="標楷體" w:hAnsi="標楷體" w:hint="eastAsia"/>
                <w:sz w:val="16"/>
                <w:szCs w:val="16"/>
              </w:rPr>
              <w:t>帳</w:t>
            </w:r>
          </w:p>
          <w:p w14:paraId="3DB074A6" w14:textId="77777777" w:rsidR="00F40B8E" w:rsidRDefault="00C852C9" w:rsidP="00F40B8E">
            <w:pPr>
              <w:spacing w:line="180" w:lineRule="exact"/>
              <w:jc w:val="center"/>
              <w:rPr>
                <w:rFonts w:ascii="標楷體" w:eastAsia="標楷體" w:hAnsi="標楷體"/>
                <w:sz w:val="16"/>
                <w:szCs w:val="16"/>
              </w:rPr>
            </w:pPr>
            <w:r w:rsidRPr="00362205">
              <w:rPr>
                <w:rFonts w:ascii="標楷體" w:eastAsia="標楷體" w:hAnsi="標楷體" w:hint="eastAsia"/>
                <w:sz w:val="16"/>
                <w:szCs w:val="16"/>
              </w:rPr>
              <w:t>檢</w:t>
            </w:r>
          </w:p>
          <w:p w14:paraId="3577E9FC" w14:textId="77777777" w:rsidR="00C852C9" w:rsidRPr="00362205" w:rsidRDefault="00C852C9" w:rsidP="00F40B8E">
            <w:pPr>
              <w:spacing w:line="180" w:lineRule="exact"/>
              <w:jc w:val="center"/>
              <w:rPr>
                <w:rFonts w:ascii="標楷體" w:eastAsia="標楷體" w:hAnsi="標楷體"/>
                <w:sz w:val="16"/>
                <w:szCs w:val="16"/>
              </w:rPr>
            </w:pPr>
            <w:r w:rsidRPr="00362205">
              <w:rPr>
                <w:rFonts w:ascii="標楷體" w:eastAsia="標楷體" w:hAnsi="標楷體" w:hint="eastAsia"/>
                <w:sz w:val="16"/>
                <w:szCs w:val="16"/>
              </w:rPr>
              <w:t>核</w:t>
            </w:r>
          </w:p>
        </w:tc>
        <w:tc>
          <w:tcPr>
            <w:tcW w:w="3555" w:type="dxa"/>
            <w:shd w:val="clear" w:color="auto" w:fill="auto"/>
            <w:noWrap/>
            <w:hideMark/>
          </w:tcPr>
          <w:p w14:paraId="54582EAE" w14:textId="77777777" w:rsidR="00C852C9" w:rsidRPr="00362205" w:rsidRDefault="00DC44BF" w:rsidP="00F40B8E">
            <w:pPr>
              <w:spacing w:line="180" w:lineRule="exact"/>
              <w:jc w:val="center"/>
              <w:rPr>
                <w:rFonts w:ascii="標楷體" w:eastAsia="標楷體" w:hAnsi="標楷體"/>
                <w:sz w:val="16"/>
                <w:szCs w:val="16"/>
              </w:rPr>
            </w:pPr>
            <w:r>
              <w:rPr>
                <w:rFonts w:ascii="標楷體" w:eastAsia="標楷體" w:hAnsi="標楷體" w:hint="eastAsia"/>
                <w:sz w:val="16"/>
                <w:szCs w:val="16"/>
              </w:rPr>
              <w:t>連結</w:t>
            </w:r>
            <w:r w:rsidR="00E05416">
              <w:rPr>
                <w:rFonts w:ascii="標楷體" w:eastAsia="標楷體" w:hAnsi="標楷體" w:hint="eastAsia"/>
                <w:sz w:val="16"/>
                <w:szCs w:val="16"/>
              </w:rPr>
              <w:t>交易</w:t>
            </w:r>
          </w:p>
        </w:tc>
        <w:tc>
          <w:tcPr>
            <w:tcW w:w="376" w:type="dxa"/>
            <w:shd w:val="clear" w:color="auto" w:fill="auto"/>
            <w:noWrap/>
            <w:hideMark/>
          </w:tcPr>
          <w:p w14:paraId="5603A3A6" w14:textId="77777777" w:rsidR="00F40B8E" w:rsidRDefault="00C852C9" w:rsidP="00F40B8E">
            <w:pPr>
              <w:spacing w:line="180" w:lineRule="exact"/>
              <w:jc w:val="center"/>
              <w:rPr>
                <w:rFonts w:ascii="標楷體" w:eastAsia="標楷體" w:hAnsi="標楷體"/>
                <w:sz w:val="16"/>
                <w:szCs w:val="16"/>
              </w:rPr>
            </w:pPr>
            <w:r w:rsidRPr="00362205">
              <w:rPr>
                <w:rFonts w:ascii="標楷體" w:eastAsia="標楷體" w:hAnsi="標楷體" w:hint="eastAsia"/>
                <w:sz w:val="16"/>
                <w:szCs w:val="16"/>
              </w:rPr>
              <w:t>訂</w:t>
            </w:r>
          </w:p>
          <w:p w14:paraId="64A9FA5C" w14:textId="77777777" w:rsidR="00C852C9" w:rsidRDefault="00C852C9" w:rsidP="00F40B8E">
            <w:pPr>
              <w:spacing w:line="180" w:lineRule="exact"/>
              <w:jc w:val="center"/>
              <w:rPr>
                <w:rFonts w:ascii="標楷體" w:eastAsia="標楷體" w:hAnsi="標楷體"/>
                <w:sz w:val="16"/>
                <w:szCs w:val="16"/>
              </w:rPr>
            </w:pPr>
            <w:r w:rsidRPr="00362205">
              <w:rPr>
                <w:rFonts w:ascii="標楷體" w:eastAsia="標楷體" w:hAnsi="標楷體" w:hint="eastAsia"/>
                <w:sz w:val="16"/>
                <w:szCs w:val="16"/>
              </w:rPr>
              <w:t>正</w:t>
            </w:r>
          </w:p>
          <w:p w14:paraId="67F67A34" w14:textId="77777777" w:rsidR="00F40B8E" w:rsidRDefault="00C852C9" w:rsidP="00F40B8E">
            <w:pPr>
              <w:spacing w:line="180" w:lineRule="exact"/>
              <w:jc w:val="center"/>
              <w:rPr>
                <w:rFonts w:ascii="標楷體" w:eastAsia="標楷體" w:hAnsi="標楷體"/>
                <w:sz w:val="16"/>
                <w:szCs w:val="16"/>
              </w:rPr>
            </w:pPr>
            <w:r w:rsidRPr="00362205">
              <w:rPr>
                <w:rFonts w:ascii="標楷體" w:eastAsia="標楷體" w:hAnsi="標楷體" w:hint="eastAsia"/>
                <w:sz w:val="16"/>
                <w:szCs w:val="16"/>
              </w:rPr>
              <w:t>功</w:t>
            </w:r>
          </w:p>
          <w:p w14:paraId="75BB1479" w14:textId="77777777" w:rsidR="00C852C9" w:rsidRPr="00362205" w:rsidRDefault="00C852C9" w:rsidP="00F40B8E">
            <w:pPr>
              <w:spacing w:line="180" w:lineRule="exact"/>
              <w:jc w:val="center"/>
              <w:rPr>
                <w:rFonts w:ascii="標楷體" w:eastAsia="標楷體" w:hAnsi="標楷體"/>
                <w:sz w:val="16"/>
                <w:szCs w:val="16"/>
              </w:rPr>
            </w:pPr>
            <w:r w:rsidRPr="00362205">
              <w:rPr>
                <w:rFonts w:ascii="標楷體" w:eastAsia="標楷體" w:hAnsi="標楷體" w:hint="eastAsia"/>
                <w:sz w:val="16"/>
                <w:szCs w:val="16"/>
              </w:rPr>
              <w:t>能</w:t>
            </w:r>
          </w:p>
        </w:tc>
      </w:tr>
      <w:tr w:rsidR="007352A2" w:rsidRPr="00362205" w14:paraId="5AA8841A" w14:textId="77777777" w:rsidTr="0022279A">
        <w:trPr>
          <w:trHeight w:val="324"/>
        </w:trPr>
        <w:tc>
          <w:tcPr>
            <w:tcW w:w="1668" w:type="dxa"/>
            <w:shd w:val="clear" w:color="auto" w:fill="auto"/>
            <w:noWrap/>
            <w:hideMark/>
          </w:tcPr>
          <w:p w14:paraId="0D7F8B5F" w14:textId="77777777" w:rsidR="00C852C9" w:rsidRPr="00362205" w:rsidRDefault="00DD2CE1" w:rsidP="00EE04F8">
            <w:pPr>
              <w:spacing w:line="180" w:lineRule="exact"/>
              <w:rPr>
                <w:rFonts w:ascii="標楷體" w:eastAsia="標楷體" w:hAnsi="標楷體"/>
                <w:sz w:val="16"/>
                <w:szCs w:val="16"/>
              </w:rPr>
            </w:pPr>
            <w:r>
              <w:rPr>
                <w:rFonts w:ascii="標楷體" w:eastAsia="標楷體" w:hAnsi="標楷體"/>
                <w:sz w:val="16"/>
                <w:szCs w:val="16"/>
              </w:rPr>
              <w:t>L6/</w:t>
            </w:r>
            <w:r w:rsidR="00C852C9" w:rsidRPr="00362205">
              <w:rPr>
                <w:rFonts w:ascii="標楷體" w:eastAsia="標楷體" w:hAnsi="標楷體" w:hint="eastAsia"/>
                <w:sz w:val="16"/>
                <w:szCs w:val="16"/>
              </w:rPr>
              <w:t xml:space="preserve">TRLN00 </w:t>
            </w:r>
          </w:p>
          <w:p w14:paraId="7112659E" w14:textId="77777777" w:rsidR="00C852C9" w:rsidRPr="00362205" w:rsidRDefault="00C852C9" w:rsidP="00EE04F8">
            <w:pPr>
              <w:spacing w:line="180" w:lineRule="exact"/>
              <w:rPr>
                <w:rFonts w:ascii="標楷體" w:eastAsia="標楷體" w:hAnsi="標楷體"/>
                <w:sz w:val="16"/>
                <w:szCs w:val="16"/>
              </w:rPr>
            </w:pPr>
            <w:r w:rsidRPr="00362205">
              <w:rPr>
                <w:rFonts w:ascii="標楷體" w:eastAsia="標楷體" w:hAnsi="標楷體" w:hint="eastAsia"/>
                <w:sz w:val="16"/>
                <w:szCs w:val="16"/>
              </w:rPr>
              <w:t>放款轉列催收</w:t>
            </w:r>
          </w:p>
        </w:tc>
        <w:tc>
          <w:tcPr>
            <w:tcW w:w="2164" w:type="dxa"/>
            <w:shd w:val="clear" w:color="auto" w:fill="auto"/>
            <w:noWrap/>
            <w:hideMark/>
          </w:tcPr>
          <w:p w14:paraId="69D161BF" w14:textId="77777777" w:rsidR="00C852C9" w:rsidRPr="00362205" w:rsidRDefault="00C852C9" w:rsidP="00EE04F8">
            <w:pPr>
              <w:spacing w:line="180" w:lineRule="exact"/>
              <w:rPr>
                <w:rFonts w:ascii="標楷體" w:eastAsia="標楷體" w:hAnsi="標楷體"/>
                <w:sz w:val="16"/>
                <w:szCs w:val="16"/>
              </w:rPr>
            </w:pPr>
            <w:r w:rsidRPr="00362205">
              <w:rPr>
                <w:rFonts w:ascii="標楷體" w:eastAsia="標楷體" w:hAnsi="標楷體" w:hint="eastAsia"/>
                <w:sz w:val="16"/>
                <w:szCs w:val="16"/>
              </w:rPr>
              <w:t>每日開機自動產生</w:t>
            </w:r>
          </w:p>
        </w:tc>
        <w:tc>
          <w:tcPr>
            <w:tcW w:w="392" w:type="dxa"/>
            <w:shd w:val="clear" w:color="auto" w:fill="auto"/>
            <w:noWrap/>
            <w:hideMark/>
          </w:tcPr>
          <w:p w14:paraId="209FC643" w14:textId="77777777" w:rsidR="00C852C9" w:rsidRPr="00362205" w:rsidRDefault="00C852C9" w:rsidP="00EE04F8">
            <w:pPr>
              <w:spacing w:line="180" w:lineRule="exact"/>
              <w:rPr>
                <w:rFonts w:ascii="標楷體" w:eastAsia="標楷體" w:hAnsi="標楷體"/>
                <w:sz w:val="16"/>
                <w:szCs w:val="16"/>
              </w:rPr>
            </w:pPr>
            <w:r>
              <w:rPr>
                <w:rFonts w:ascii="標楷體" w:eastAsia="標楷體" w:hAnsi="標楷體" w:hint="eastAsia"/>
                <w:sz w:val="16"/>
                <w:szCs w:val="16"/>
              </w:rPr>
              <w:t>Y</w:t>
            </w:r>
          </w:p>
        </w:tc>
        <w:tc>
          <w:tcPr>
            <w:tcW w:w="704" w:type="dxa"/>
            <w:shd w:val="clear" w:color="auto" w:fill="auto"/>
            <w:noWrap/>
          </w:tcPr>
          <w:p w14:paraId="2C85C511" w14:textId="0815F7D4" w:rsidR="00C852C9" w:rsidRPr="00362205" w:rsidRDefault="00566EE6" w:rsidP="00EE04F8">
            <w:pPr>
              <w:spacing w:line="180" w:lineRule="exact"/>
              <w:rPr>
                <w:rFonts w:ascii="標楷體" w:eastAsia="標楷體" w:hAnsi="標楷體"/>
                <w:sz w:val="16"/>
                <w:szCs w:val="16"/>
              </w:rPr>
            </w:pPr>
            <w:r>
              <w:rPr>
                <w:rFonts w:ascii="標楷體" w:eastAsia="標楷體" w:hAnsi="標楷體"/>
                <w:sz w:val="16"/>
                <w:szCs w:val="16"/>
              </w:rPr>
              <w:t>C</w:t>
            </w:r>
            <w:r w:rsidR="009F0B47">
              <w:rPr>
                <w:rFonts w:ascii="標楷體" w:eastAsia="標楷體" w:hAnsi="標楷體" w:hint="eastAsia"/>
                <w:sz w:val="16"/>
                <w:szCs w:val="16"/>
              </w:rPr>
              <w:t>-連結</w:t>
            </w:r>
          </w:p>
        </w:tc>
        <w:tc>
          <w:tcPr>
            <w:tcW w:w="399" w:type="dxa"/>
            <w:shd w:val="clear" w:color="auto" w:fill="auto"/>
            <w:noWrap/>
          </w:tcPr>
          <w:p w14:paraId="22E5F704" w14:textId="77777777" w:rsidR="00C852C9" w:rsidRPr="003C7DC8" w:rsidRDefault="00C852C9" w:rsidP="00EE04F8">
            <w:pPr>
              <w:spacing w:line="180" w:lineRule="exact"/>
              <w:rPr>
                <w:rFonts w:ascii="標楷體" w:eastAsia="標楷體" w:hAnsi="標楷體"/>
                <w:sz w:val="16"/>
                <w:szCs w:val="16"/>
              </w:rPr>
            </w:pPr>
            <w:r>
              <w:rPr>
                <w:rFonts w:ascii="標楷體" w:eastAsia="標楷體" w:hAnsi="標楷體" w:hint="eastAsia"/>
                <w:sz w:val="16"/>
                <w:szCs w:val="16"/>
              </w:rPr>
              <w:t>-</w:t>
            </w:r>
          </w:p>
        </w:tc>
        <w:tc>
          <w:tcPr>
            <w:tcW w:w="570" w:type="dxa"/>
            <w:shd w:val="clear" w:color="auto" w:fill="auto"/>
            <w:noWrap/>
            <w:hideMark/>
          </w:tcPr>
          <w:p w14:paraId="6B42261F" w14:textId="77777777" w:rsidR="00C852C9" w:rsidRPr="003C7DC8" w:rsidRDefault="00C852C9" w:rsidP="00EE04F8">
            <w:pPr>
              <w:spacing w:line="180" w:lineRule="exact"/>
              <w:rPr>
                <w:rFonts w:ascii="標楷體" w:eastAsia="標楷體" w:hAnsi="標楷體"/>
                <w:sz w:val="16"/>
                <w:szCs w:val="16"/>
              </w:rPr>
            </w:pPr>
            <w:r w:rsidRPr="003C7DC8">
              <w:rPr>
                <w:rFonts w:ascii="標楷體" w:eastAsia="標楷體" w:hAnsi="標楷體"/>
                <w:sz w:val="16"/>
                <w:szCs w:val="16"/>
              </w:rPr>
              <w:t>Y</w:t>
            </w:r>
          </w:p>
        </w:tc>
        <w:tc>
          <w:tcPr>
            <w:tcW w:w="411" w:type="dxa"/>
            <w:shd w:val="clear" w:color="auto" w:fill="auto"/>
            <w:noWrap/>
            <w:hideMark/>
          </w:tcPr>
          <w:p w14:paraId="63BD7303" w14:textId="77777777" w:rsidR="00C852C9" w:rsidRPr="003C7DC8" w:rsidRDefault="00C852C9" w:rsidP="00EE04F8">
            <w:pPr>
              <w:spacing w:line="180" w:lineRule="exact"/>
              <w:rPr>
                <w:rFonts w:ascii="標楷體" w:eastAsia="標楷體" w:hAnsi="標楷體"/>
                <w:sz w:val="16"/>
                <w:szCs w:val="16"/>
              </w:rPr>
            </w:pPr>
            <w:r w:rsidRPr="003C7DC8">
              <w:rPr>
                <w:rFonts w:ascii="標楷體" w:eastAsia="標楷體" w:hAnsi="標楷體" w:hint="eastAsia"/>
                <w:sz w:val="16"/>
                <w:szCs w:val="16"/>
              </w:rPr>
              <w:t>Y</w:t>
            </w:r>
          </w:p>
        </w:tc>
        <w:tc>
          <w:tcPr>
            <w:tcW w:w="3555" w:type="dxa"/>
            <w:shd w:val="clear" w:color="auto" w:fill="auto"/>
            <w:noWrap/>
            <w:hideMark/>
          </w:tcPr>
          <w:p w14:paraId="75F22EC0" w14:textId="77777777" w:rsidR="00C852C9" w:rsidRDefault="00F40B8E" w:rsidP="00DC1A40">
            <w:pPr>
              <w:spacing w:line="180" w:lineRule="exact"/>
              <w:rPr>
                <w:rFonts w:ascii="標楷體" w:eastAsia="標楷體" w:hAnsi="標楷體"/>
                <w:sz w:val="16"/>
                <w:szCs w:val="16"/>
              </w:rPr>
            </w:pPr>
            <w:r>
              <w:rPr>
                <w:rFonts w:ascii="標楷體" w:eastAsia="標楷體" w:hAnsi="標楷體" w:hint="eastAsia"/>
                <w:sz w:val="16"/>
                <w:szCs w:val="16"/>
              </w:rPr>
              <w:t>[查詢]</w:t>
            </w:r>
            <w:r w:rsidR="00DC1A40">
              <w:rPr>
                <w:rFonts w:ascii="標楷體" w:eastAsia="標楷體" w:hAnsi="標楷體" w:hint="eastAsia"/>
                <w:sz w:val="16"/>
                <w:szCs w:val="16"/>
              </w:rPr>
              <w:t>[處理]</w:t>
            </w:r>
            <w:r>
              <w:rPr>
                <w:rFonts w:ascii="標楷體" w:eastAsia="標楷體" w:hAnsi="標楷體" w:hint="eastAsia"/>
                <w:sz w:val="16"/>
                <w:szCs w:val="16"/>
              </w:rPr>
              <w:t>L6</w:t>
            </w:r>
            <w:r>
              <w:rPr>
                <w:rFonts w:ascii="標楷體" w:eastAsia="標楷體" w:hAnsi="標楷體"/>
                <w:sz w:val="16"/>
                <w:szCs w:val="16"/>
              </w:rPr>
              <w:t>9</w:t>
            </w:r>
            <w:r>
              <w:rPr>
                <w:rFonts w:ascii="標楷體" w:eastAsia="標楷體" w:hAnsi="標楷體" w:hint="eastAsia"/>
                <w:sz w:val="16"/>
                <w:szCs w:val="16"/>
              </w:rPr>
              <w:t>81</w:t>
            </w:r>
            <w:r w:rsidRPr="00362205">
              <w:rPr>
                <w:rFonts w:ascii="標楷體" w:eastAsia="標楷體" w:hAnsi="標楷體" w:hint="eastAsia"/>
                <w:sz w:val="16"/>
                <w:szCs w:val="16"/>
              </w:rPr>
              <w:t>放款轉列催收作業</w:t>
            </w:r>
          </w:p>
          <w:p w14:paraId="66F874D5" w14:textId="4DD131EB" w:rsidR="00AF6A44" w:rsidRDefault="00AF6A44" w:rsidP="00DC1A40">
            <w:pPr>
              <w:spacing w:line="180" w:lineRule="exact"/>
              <w:rPr>
                <w:rFonts w:ascii="標楷體" w:eastAsia="標楷體" w:hAnsi="標楷體"/>
                <w:sz w:val="16"/>
                <w:szCs w:val="16"/>
              </w:rPr>
            </w:pPr>
            <w:r>
              <w:rPr>
                <w:rFonts w:ascii="標楷體" w:eastAsia="標楷體" w:hAnsi="標楷體" w:hint="eastAsia"/>
                <w:sz w:val="16"/>
                <w:szCs w:val="16"/>
              </w:rPr>
              <w:t>[</w:t>
            </w:r>
            <w:r w:rsidR="0010258D">
              <w:rPr>
                <w:rFonts w:ascii="標楷體" w:eastAsia="標楷體" w:hAnsi="標楷體" w:hint="eastAsia"/>
                <w:sz w:val="16"/>
                <w:szCs w:val="16"/>
              </w:rPr>
              <w:t>執行</w:t>
            </w:r>
            <w:r>
              <w:rPr>
                <w:rFonts w:ascii="標楷體" w:eastAsia="標楷體" w:hAnsi="標楷體" w:hint="eastAsia"/>
                <w:sz w:val="16"/>
                <w:szCs w:val="16"/>
              </w:rPr>
              <w:t>]</w:t>
            </w:r>
            <w:r w:rsidRPr="001E6505">
              <w:rPr>
                <w:rFonts w:ascii="標楷體" w:eastAsia="標楷體" w:hAnsi="標楷體" w:hint="eastAsia"/>
                <w:sz w:val="16"/>
                <w:szCs w:val="16"/>
              </w:rPr>
              <w:t>L3420結案登錄</w:t>
            </w:r>
          </w:p>
          <w:p w14:paraId="64A6FD99" w14:textId="77777777" w:rsidR="00EC6365" w:rsidRPr="00532794" w:rsidRDefault="00EC6365" w:rsidP="00DC1A40">
            <w:pPr>
              <w:spacing w:line="180" w:lineRule="exact"/>
              <w:rPr>
                <w:rFonts w:ascii="標楷體" w:eastAsia="標楷體" w:hAnsi="標楷體"/>
                <w:sz w:val="16"/>
                <w:szCs w:val="16"/>
              </w:rPr>
            </w:pPr>
            <w:r>
              <w:rPr>
                <w:rFonts w:ascii="標楷體" w:eastAsia="標楷體" w:hAnsi="標楷體" w:hint="eastAsia"/>
                <w:sz w:val="16"/>
                <w:szCs w:val="16"/>
              </w:rPr>
              <w:t>明細鍵值:</w:t>
            </w:r>
            <w:r w:rsidRPr="00EC6365">
              <w:rPr>
                <w:rFonts w:ascii="標楷體" w:eastAsia="標楷體" w:hAnsi="標楷體" w:hint="eastAsia"/>
                <w:sz w:val="16"/>
                <w:szCs w:val="16"/>
              </w:rPr>
              <w:t>戶號+額度</w:t>
            </w:r>
          </w:p>
        </w:tc>
        <w:tc>
          <w:tcPr>
            <w:tcW w:w="376" w:type="dxa"/>
            <w:shd w:val="clear" w:color="auto" w:fill="auto"/>
            <w:noWrap/>
            <w:hideMark/>
          </w:tcPr>
          <w:p w14:paraId="755BB7D6" w14:textId="77777777" w:rsidR="00C852C9" w:rsidRPr="00362205" w:rsidRDefault="005069E6" w:rsidP="00EE04F8">
            <w:pPr>
              <w:spacing w:line="180" w:lineRule="exact"/>
              <w:rPr>
                <w:rFonts w:ascii="標楷體" w:eastAsia="標楷體" w:hAnsi="標楷體"/>
                <w:sz w:val="16"/>
                <w:szCs w:val="16"/>
              </w:rPr>
            </w:pPr>
            <w:r>
              <w:rPr>
                <w:rFonts w:ascii="標楷體" w:eastAsia="標楷體" w:hAnsi="標楷體" w:hint="eastAsia"/>
                <w:sz w:val="16"/>
                <w:szCs w:val="16"/>
              </w:rPr>
              <w:t>Y</w:t>
            </w:r>
          </w:p>
        </w:tc>
      </w:tr>
      <w:tr w:rsidR="007352A2" w:rsidRPr="00362205" w14:paraId="4493EE52" w14:textId="77777777" w:rsidTr="0022279A">
        <w:trPr>
          <w:trHeight w:val="324"/>
        </w:trPr>
        <w:tc>
          <w:tcPr>
            <w:tcW w:w="1668" w:type="dxa"/>
            <w:shd w:val="clear" w:color="auto" w:fill="auto"/>
            <w:noWrap/>
            <w:hideMark/>
          </w:tcPr>
          <w:p w14:paraId="0DE0C0ED" w14:textId="77777777" w:rsidR="00C852C9" w:rsidRPr="00362205" w:rsidRDefault="00DD2CE1" w:rsidP="00EE04F8">
            <w:pPr>
              <w:spacing w:line="180" w:lineRule="exact"/>
              <w:rPr>
                <w:rFonts w:ascii="標楷體" w:eastAsia="標楷體" w:hAnsi="標楷體"/>
                <w:sz w:val="16"/>
                <w:szCs w:val="16"/>
              </w:rPr>
            </w:pPr>
            <w:r>
              <w:rPr>
                <w:rFonts w:ascii="標楷體" w:eastAsia="標楷體" w:hAnsi="標楷體"/>
                <w:sz w:val="16"/>
                <w:szCs w:val="16"/>
              </w:rPr>
              <w:t>L6/</w:t>
            </w:r>
            <w:r w:rsidR="00C852C9" w:rsidRPr="00362205">
              <w:rPr>
                <w:rFonts w:ascii="標楷體" w:eastAsia="標楷體" w:hAnsi="標楷體" w:hint="eastAsia"/>
                <w:sz w:val="16"/>
                <w:szCs w:val="16"/>
              </w:rPr>
              <w:t xml:space="preserve">TRIS00 </w:t>
            </w:r>
          </w:p>
          <w:p w14:paraId="0255F1A8" w14:textId="77777777" w:rsidR="00C852C9" w:rsidRPr="00362205" w:rsidRDefault="00C852C9" w:rsidP="00EE04F8">
            <w:pPr>
              <w:spacing w:line="180" w:lineRule="exact"/>
              <w:rPr>
                <w:rFonts w:ascii="標楷體" w:eastAsia="標楷體" w:hAnsi="標楷體"/>
                <w:sz w:val="16"/>
                <w:szCs w:val="16"/>
              </w:rPr>
            </w:pPr>
            <w:r w:rsidRPr="00362205">
              <w:rPr>
                <w:rFonts w:ascii="標楷體" w:eastAsia="標楷體" w:hAnsi="標楷體" w:hint="eastAsia"/>
                <w:sz w:val="16"/>
                <w:szCs w:val="16"/>
              </w:rPr>
              <w:t>火險費轉列催收</w:t>
            </w:r>
          </w:p>
        </w:tc>
        <w:tc>
          <w:tcPr>
            <w:tcW w:w="2164" w:type="dxa"/>
            <w:shd w:val="clear" w:color="auto" w:fill="auto"/>
            <w:noWrap/>
            <w:hideMark/>
          </w:tcPr>
          <w:p w14:paraId="36247E4B" w14:textId="77777777" w:rsidR="00C852C9" w:rsidRPr="00362205" w:rsidRDefault="00C852C9" w:rsidP="00EE04F8">
            <w:pPr>
              <w:spacing w:line="180" w:lineRule="exact"/>
              <w:rPr>
                <w:rFonts w:ascii="標楷體" w:eastAsia="標楷體" w:hAnsi="標楷體"/>
                <w:sz w:val="16"/>
                <w:szCs w:val="16"/>
              </w:rPr>
            </w:pPr>
            <w:r w:rsidRPr="00362205">
              <w:rPr>
                <w:rFonts w:ascii="標楷體" w:eastAsia="標楷體" w:hAnsi="標楷體" w:hint="eastAsia"/>
                <w:sz w:val="16"/>
                <w:szCs w:val="16"/>
              </w:rPr>
              <w:t>月底日開機自動產生</w:t>
            </w:r>
          </w:p>
        </w:tc>
        <w:tc>
          <w:tcPr>
            <w:tcW w:w="392" w:type="dxa"/>
            <w:shd w:val="clear" w:color="auto" w:fill="auto"/>
            <w:noWrap/>
            <w:hideMark/>
          </w:tcPr>
          <w:p w14:paraId="310DC8EF" w14:textId="77777777" w:rsidR="00C852C9" w:rsidRPr="00362205" w:rsidRDefault="00C852C9" w:rsidP="00EE04F8">
            <w:pPr>
              <w:spacing w:line="180" w:lineRule="exact"/>
              <w:rPr>
                <w:rFonts w:ascii="標楷體" w:eastAsia="標楷體" w:hAnsi="標楷體"/>
                <w:sz w:val="16"/>
                <w:szCs w:val="16"/>
              </w:rPr>
            </w:pPr>
            <w:r>
              <w:rPr>
                <w:rFonts w:ascii="標楷體" w:eastAsia="標楷體" w:hAnsi="標楷體" w:hint="eastAsia"/>
                <w:sz w:val="16"/>
                <w:szCs w:val="16"/>
              </w:rPr>
              <w:t>Y</w:t>
            </w:r>
          </w:p>
        </w:tc>
        <w:tc>
          <w:tcPr>
            <w:tcW w:w="704" w:type="dxa"/>
            <w:shd w:val="clear" w:color="auto" w:fill="auto"/>
            <w:noWrap/>
          </w:tcPr>
          <w:p w14:paraId="78E24074" w14:textId="5F1518CD" w:rsidR="00C852C9" w:rsidRPr="00362205" w:rsidRDefault="0010258D" w:rsidP="00EE04F8">
            <w:pPr>
              <w:spacing w:line="180" w:lineRule="exact"/>
              <w:rPr>
                <w:rFonts w:ascii="標楷體" w:eastAsia="標楷體" w:hAnsi="標楷體"/>
                <w:sz w:val="16"/>
                <w:szCs w:val="16"/>
              </w:rPr>
            </w:pPr>
            <w:r>
              <w:rPr>
                <w:rFonts w:ascii="標楷體" w:eastAsia="標楷體" w:hAnsi="標楷體"/>
                <w:sz w:val="16"/>
                <w:szCs w:val="16"/>
              </w:rPr>
              <w:t>Y</w:t>
            </w:r>
          </w:p>
        </w:tc>
        <w:tc>
          <w:tcPr>
            <w:tcW w:w="399" w:type="dxa"/>
            <w:shd w:val="clear" w:color="auto" w:fill="auto"/>
            <w:noWrap/>
            <w:hideMark/>
          </w:tcPr>
          <w:p w14:paraId="1ACF94DC" w14:textId="77777777" w:rsidR="00C852C9" w:rsidRPr="003C7DC8" w:rsidRDefault="00C852C9" w:rsidP="00EE04F8">
            <w:pPr>
              <w:spacing w:line="180" w:lineRule="exact"/>
              <w:rPr>
                <w:rFonts w:ascii="標楷體" w:eastAsia="標楷體" w:hAnsi="標楷體"/>
                <w:sz w:val="16"/>
                <w:szCs w:val="16"/>
              </w:rPr>
            </w:pPr>
            <w:r>
              <w:rPr>
                <w:rFonts w:ascii="標楷體" w:eastAsia="標楷體" w:hAnsi="標楷體"/>
                <w:sz w:val="16"/>
                <w:szCs w:val="16"/>
              </w:rPr>
              <w:t>-</w:t>
            </w:r>
          </w:p>
        </w:tc>
        <w:tc>
          <w:tcPr>
            <w:tcW w:w="570" w:type="dxa"/>
            <w:shd w:val="clear" w:color="auto" w:fill="auto"/>
            <w:noWrap/>
            <w:hideMark/>
          </w:tcPr>
          <w:p w14:paraId="288E72FF" w14:textId="77777777" w:rsidR="00C852C9" w:rsidRPr="003C7DC8" w:rsidRDefault="00C852C9" w:rsidP="00EE04F8">
            <w:pPr>
              <w:spacing w:line="180" w:lineRule="exact"/>
              <w:rPr>
                <w:rFonts w:ascii="標楷體" w:eastAsia="標楷體" w:hAnsi="標楷體"/>
                <w:sz w:val="16"/>
                <w:szCs w:val="16"/>
              </w:rPr>
            </w:pPr>
            <w:r w:rsidRPr="003C7DC8">
              <w:rPr>
                <w:rFonts w:ascii="標楷體" w:eastAsia="標楷體" w:hAnsi="標楷體"/>
                <w:sz w:val="16"/>
                <w:szCs w:val="16"/>
              </w:rPr>
              <w:t>Y</w:t>
            </w:r>
          </w:p>
        </w:tc>
        <w:tc>
          <w:tcPr>
            <w:tcW w:w="411" w:type="dxa"/>
            <w:shd w:val="clear" w:color="auto" w:fill="auto"/>
            <w:noWrap/>
            <w:hideMark/>
          </w:tcPr>
          <w:p w14:paraId="7BDE6784" w14:textId="77777777" w:rsidR="00C852C9" w:rsidRPr="003C7DC8" w:rsidRDefault="00C852C9" w:rsidP="00EE04F8">
            <w:pPr>
              <w:spacing w:line="180" w:lineRule="exact"/>
              <w:rPr>
                <w:rFonts w:ascii="標楷體" w:eastAsia="標楷體" w:hAnsi="標楷體"/>
                <w:sz w:val="16"/>
                <w:szCs w:val="16"/>
              </w:rPr>
            </w:pPr>
            <w:r w:rsidRPr="003C7DC8">
              <w:rPr>
                <w:rFonts w:ascii="標楷體" w:eastAsia="標楷體" w:hAnsi="標楷體" w:hint="eastAsia"/>
                <w:sz w:val="16"/>
                <w:szCs w:val="16"/>
              </w:rPr>
              <w:t>Y</w:t>
            </w:r>
          </w:p>
        </w:tc>
        <w:tc>
          <w:tcPr>
            <w:tcW w:w="3555" w:type="dxa"/>
            <w:shd w:val="clear" w:color="auto" w:fill="auto"/>
            <w:noWrap/>
            <w:hideMark/>
          </w:tcPr>
          <w:p w14:paraId="1E362CB7" w14:textId="77777777" w:rsidR="00C852C9" w:rsidRDefault="00DC1A40" w:rsidP="00EE04F8">
            <w:pPr>
              <w:spacing w:line="180" w:lineRule="exact"/>
              <w:rPr>
                <w:rFonts w:ascii="標楷體" w:eastAsia="標楷體" w:hAnsi="標楷體"/>
                <w:sz w:val="16"/>
                <w:szCs w:val="16"/>
              </w:rPr>
            </w:pPr>
            <w:r>
              <w:rPr>
                <w:rFonts w:ascii="標楷體" w:eastAsia="標楷體" w:hAnsi="標楷體" w:hint="eastAsia"/>
                <w:sz w:val="16"/>
                <w:szCs w:val="16"/>
              </w:rPr>
              <w:t>[查詢][處理]</w:t>
            </w:r>
            <w:r w:rsidR="00532794">
              <w:rPr>
                <w:rFonts w:ascii="標楷體" w:eastAsia="標楷體" w:hAnsi="標楷體" w:hint="eastAsia"/>
                <w:sz w:val="16"/>
                <w:szCs w:val="16"/>
              </w:rPr>
              <w:t>L6</w:t>
            </w:r>
            <w:r w:rsidR="00532794">
              <w:rPr>
                <w:rFonts w:ascii="標楷體" w:eastAsia="標楷體" w:hAnsi="標楷體"/>
                <w:sz w:val="16"/>
                <w:szCs w:val="16"/>
              </w:rPr>
              <w:t>98</w:t>
            </w:r>
            <w:r w:rsidR="00532794">
              <w:rPr>
                <w:rFonts w:ascii="標楷體" w:eastAsia="標楷體" w:hAnsi="標楷體" w:hint="eastAsia"/>
                <w:sz w:val="16"/>
                <w:szCs w:val="16"/>
              </w:rPr>
              <w:t>2</w:t>
            </w:r>
            <w:r w:rsidR="00532794" w:rsidRPr="00362205">
              <w:rPr>
                <w:rFonts w:ascii="標楷體" w:eastAsia="標楷體" w:hAnsi="標楷體" w:hint="eastAsia"/>
                <w:sz w:val="16"/>
                <w:szCs w:val="16"/>
              </w:rPr>
              <w:t>火險費轉列催收作業</w:t>
            </w:r>
          </w:p>
          <w:p w14:paraId="1F5E2267" w14:textId="47655FD1" w:rsidR="00AF6A44" w:rsidRDefault="00AF6A44" w:rsidP="00EE04F8">
            <w:pPr>
              <w:spacing w:line="180" w:lineRule="exact"/>
              <w:rPr>
                <w:rFonts w:ascii="標楷體" w:eastAsia="標楷體" w:hAnsi="標楷體"/>
                <w:sz w:val="16"/>
                <w:szCs w:val="16"/>
              </w:rPr>
            </w:pPr>
            <w:r>
              <w:rPr>
                <w:rFonts w:ascii="標楷體" w:eastAsia="標楷體" w:hAnsi="標楷體" w:hint="eastAsia"/>
                <w:sz w:val="16"/>
                <w:szCs w:val="16"/>
              </w:rPr>
              <w:t>[執行]</w:t>
            </w:r>
            <w:r w:rsidRPr="001E6505">
              <w:rPr>
                <w:rFonts w:ascii="標楷體" w:eastAsia="標楷體" w:hAnsi="標楷體" w:hint="eastAsia"/>
                <w:sz w:val="16"/>
                <w:szCs w:val="16"/>
              </w:rPr>
              <w:t>L</w:t>
            </w:r>
            <w:r w:rsidR="00CF1E82">
              <w:rPr>
                <w:rFonts w:ascii="標楷體" w:eastAsia="標楷體" w:hAnsi="標楷體"/>
                <w:sz w:val="16"/>
                <w:szCs w:val="16"/>
              </w:rPr>
              <w:t>618B</w:t>
            </w:r>
            <w:r w:rsidR="00CF1E82" w:rsidRPr="00362205">
              <w:rPr>
                <w:rFonts w:ascii="標楷體" w:eastAsia="標楷體" w:hAnsi="標楷體" w:hint="eastAsia"/>
                <w:sz w:val="16"/>
                <w:szCs w:val="16"/>
              </w:rPr>
              <w:t>火險費轉列催收</w:t>
            </w:r>
          </w:p>
          <w:p w14:paraId="795A8C8D" w14:textId="77777777" w:rsidR="00EC6365" w:rsidRPr="00362205" w:rsidRDefault="00EC6365" w:rsidP="00EE04F8">
            <w:pPr>
              <w:spacing w:line="180" w:lineRule="exact"/>
              <w:rPr>
                <w:rFonts w:ascii="標楷體" w:eastAsia="標楷體" w:hAnsi="標楷體"/>
                <w:sz w:val="16"/>
                <w:szCs w:val="16"/>
              </w:rPr>
            </w:pPr>
            <w:r>
              <w:rPr>
                <w:rFonts w:ascii="標楷體" w:eastAsia="標楷體" w:hAnsi="標楷體" w:hint="eastAsia"/>
                <w:sz w:val="16"/>
                <w:szCs w:val="16"/>
              </w:rPr>
              <w:t>明細鍵值:</w:t>
            </w:r>
            <w:r w:rsidRPr="00EC6365">
              <w:rPr>
                <w:rFonts w:ascii="標楷體" w:eastAsia="標楷體" w:hAnsi="標楷體" w:hint="eastAsia"/>
                <w:sz w:val="16"/>
                <w:szCs w:val="16"/>
              </w:rPr>
              <w:t>戶號+額度+保單號碼</w:t>
            </w:r>
          </w:p>
          <w:p w14:paraId="21CEF3D6" w14:textId="77777777" w:rsidR="00C852C9" w:rsidRPr="00DC1A40" w:rsidRDefault="00C852C9" w:rsidP="005069E6">
            <w:pPr>
              <w:spacing w:line="180" w:lineRule="exact"/>
              <w:rPr>
                <w:rFonts w:ascii="標楷體" w:eastAsia="標楷體" w:hAnsi="標楷體"/>
                <w:sz w:val="16"/>
                <w:szCs w:val="16"/>
              </w:rPr>
            </w:pPr>
          </w:p>
        </w:tc>
        <w:tc>
          <w:tcPr>
            <w:tcW w:w="376" w:type="dxa"/>
            <w:shd w:val="clear" w:color="auto" w:fill="auto"/>
            <w:noWrap/>
            <w:hideMark/>
          </w:tcPr>
          <w:p w14:paraId="1B6D20E7" w14:textId="77777777" w:rsidR="00C852C9" w:rsidRPr="00362205" w:rsidRDefault="005069E6" w:rsidP="00EE04F8">
            <w:pPr>
              <w:spacing w:line="180" w:lineRule="exact"/>
              <w:rPr>
                <w:rFonts w:ascii="標楷體" w:eastAsia="標楷體" w:hAnsi="標楷體"/>
                <w:sz w:val="16"/>
                <w:szCs w:val="16"/>
              </w:rPr>
            </w:pPr>
            <w:r>
              <w:rPr>
                <w:rFonts w:ascii="標楷體" w:eastAsia="標楷體" w:hAnsi="標楷體"/>
                <w:sz w:val="16"/>
                <w:szCs w:val="16"/>
              </w:rPr>
              <w:t>Y</w:t>
            </w:r>
          </w:p>
        </w:tc>
      </w:tr>
      <w:tr w:rsidR="007352A2" w:rsidRPr="00362205" w14:paraId="05F1DDD6" w14:textId="77777777" w:rsidTr="0022279A">
        <w:trPr>
          <w:trHeight w:val="324"/>
        </w:trPr>
        <w:tc>
          <w:tcPr>
            <w:tcW w:w="1668" w:type="dxa"/>
            <w:shd w:val="clear" w:color="auto" w:fill="auto"/>
            <w:noWrap/>
            <w:hideMark/>
          </w:tcPr>
          <w:p w14:paraId="7A2AA6AA" w14:textId="77777777" w:rsidR="00C852C9" w:rsidRPr="00362205" w:rsidRDefault="00DD2CE1" w:rsidP="00EE04F8">
            <w:pPr>
              <w:spacing w:line="180" w:lineRule="exact"/>
              <w:rPr>
                <w:rFonts w:ascii="標楷體" w:eastAsia="標楷體" w:hAnsi="標楷體"/>
                <w:sz w:val="16"/>
                <w:szCs w:val="16"/>
              </w:rPr>
            </w:pPr>
            <w:r>
              <w:rPr>
                <w:rFonts w:ascii="標楷體" w:eastAsia="標楷體" w:hAnsi="標楷體"/>
                <w:sz w:val="16"/>
                <w:szCs w:val="16"/>
              </w:rPr>
              <w:t>L6/</w:t>
            </w:r>
            <w:r w:rsidR="00C852C9" w:rsidRPr="00362205">
              <w:rPr>
                <w:rFonts w:ascii="標楷體" w:eastAsia="標楷體" w:hAnsi="標楷體" w:hint="eastAsia"/>
                <w:sz w:val="16"/>
                <w:szCs w:val="16"/>
              </w:rPr>
              <w:t xml:space="preserve">TRLW00 </w:t>
            </w:r>
          </w:p>
          <w:p w14:paraId="5148B0A8" w14:textId="77777777" w:rsidR="00C852C9" w:rsidRPr="00362205" w:rsidRDefault="00C852C9" w:rsidP="00EE04F8">
            <w:pPr>
              <w:spacing w:line="180" w:lineRule="exact"/>
              <w:rPr>
                <w:rFonts w:ascii="標楷體" w:eastAsia="標楷體" w:hAnsi="標楷體"/>
                <w:sz w:val="16"/>
                <w:szCs w:val="16"/>
              </w:rPr>
            </w:pPr>
            <w:r w:rsidRPr="00362205">
              <w:rPr>
                <w:rFonts w:ascii="標楷體" w:eastAsia="標楷體" w:hAnsi="標楷體" w:hint="eastAsia"/>
                <w:sz w:val="16"/>
                <w:szCs w:val="16"/>
              </w:rPr>
              <w:t>法務費轉列催收</w:t>
            </w:r>
          </w:p>
        </w:tc>
        <w:tc>
          <w:tcPr>
            <w:tcW w:w="2164" w:type="dxa"/>
            <w:shd w:val="clear" w:color="auto" w:fill="auto"/>
            <w:noWrap/>
            <w:hideMark/>
          </w:tcPr>
          <w:p w14:paraId="6CAE0242" w14:textId="77777777" w:rsidR="00C852C9" w:rsidRPr="00362205" w:rsidRDefault="00C852C9" w:rsidP="00EE04F8">
            <w:pPr>
              <w:spacing w:line="180" w:lineRule="exact"/>
              <w:rPr>
                <w:rFonts w:ascii="標楷體" w:eastAsia="標楷體" w:hAnsi="標楷體"/>
                <w:sz w:val="16"/>
                <w:szCs w:val="16"/>
              </w:rPr>
            </w:pPr>
            <w:r w:rsidRPr="00362205">
              <w:rPr>
                <w:rFonts w:ascii="標楷體" w:eastAsia="標楷體" w:hAnsi="標楷體" w:hint="eastAsia"/>
                <w:sz w:val="16"/>
                <w:szCs w:val="16"/>
              </w:rPr>
              <w:t>月底日開機自動產生</w:t>
            </w:r>
          </w:p>
        </w:tc>
        <w:tc>
          <w:tcPr>
            <w:tcW w:w="392" w:type="dxa"/>
            <w:shd w:val="clear" w:color="auto" w:fill="auto"/>
            <w:noWrap/>
            <w:hideMark/>
          </w:tcPr>
          <w:p w14:paraId="6A998706" w14:textId="77777777" w:rsidR="00C852C9" w:rsidRPr="00362205" w:rsidRDefault="00C852C9" w:rsidP="00EE04F8">
            <w:pPr>
              <w:spacing w:line="180" w:lineRule="exact"/>
              <w:rPr>
                <w:rFonts w:ascii="標楷體" w:eastAsia="標楷體" w:hAnsi="標楷體"/>
                <w:sz w:val="16"/>
                <w:szCs w:val="16"/>
              </w:rPr>
            </w:pPr>
            <w:r>
              <w:rPr>
                <w:rFonts w:ascii="標楷體" w:eastAsia="標楷體" w:hAnsi="標楷體" w:hint="eastAsia"/>
                <w:sz w:val="16"/>
                <w:szCs w:val="16"/>
              </w:rPr>
              <w:t>Y</w:t>
            </w:r>
          </w:p>
        </w:tc>
        <w:tc>
          <w:tcPr>
            <w:tcW w:w="704" w:type="dxa"/>
            <w:shd w:val="clear" w:color="auto" w:fill="auto"/>
            <w:noWrap/>
          </w:tcPr>
          <w:p w14:paraId="1EDDE47F" w14:textId="0B3D9CEA" w:rsidR="00C852C9" w:rsidRPr="00362205" w:rsidRDefault="0010258D" w:rsidP="00EE04F8">
            <w:pPr>
              <w:spacing w:line="180" w:lineRule="exact"/>
              <w:rPr>
                <w:rFonts w:ascii="標楷體" w:eastAsia="標楷體" w:hAnsi="標楷體"/>
                <w:sz w:val="16"/>
                <w:szCs w:val="16"/>
              </w:rPr>
            </w:pPr>
            <w:r>
              <w:rPr>
                <w:rFonts w:ascii="標楷體" w:eastAsia="標楷體" w:hAnsi="標楷體"/>
                <w:sz w:val="16"/>
                <w:szCs w:val="16"/>
              </w:rPr>
              <w:t>Y</w:t>
            </w:r>
          </w:p>
        </w:tc>
        <w:tc>
          <w:tcPr>
            <w:tcW w:w="399" w:type="dxa"/>
            <w:shd w:val="clear" w:color="auto" w:fill="auto"/>
            <w:noWrap/>
            <w:hideMark/>
          </w:tcPr>
          <w:p w14:paraId="4193A485" w14:textId="77777777" w:rsidR="00C852C9" w:rsidRPr="003C7DC8" w:rsidRDefault="00C852C9" w:rsidP="00EE04F8">
            <w:pPr>
              <w:spacing w:line="180" w:lineRule="exact"/>
              <w:rPr>
                <w:rFonts w:ascii="標楷體" w:eastAsia="標楷體" w:hAnsi="標楷體"/>
                <w:sz w:val="16"/>
                <w:szCs w:val="16"/>
              </w:rPr>
            </w:pPr>
            <w:r>
              <w:rPr>
                <w:rFonts w:ascii="標楷體" w:eastAsia="標楷體" w:hAnsi="標楷體"/>
                <w:sz w:val="16"/>
                <w:szCs w:val="16"/>
              </w:rPr>
              <w:t>-</w:t>
            </w:r>
          </w:p>
        </w:tc>
        <w:tc>
          <w:tcPr>
            <w:tcW w:w="570" w:type="dxa"/>
            <w:shd w:val="clear" w:color="auto" w:fill="auto"/>
            <w:noWrap/>
            <w:hideMark/>
          </w:tcPr>
          <w:p w14:paraId="581B47A0" w14:textId="77777777" w:rsidR="00C852C9" w:rsidRPr="003C7DC8" w:rsidRDefault="00C852C9" w:rsidP="00EE04F8">
            <w:pPr>
              <w:spacing w:line="180" w:lineRule="exact"/>
              <w:rPr>
                <w:rFonts w:ascii="標楷體" w:eastAsia="標楷體" w:hAnsi="標楷體"/>
                <w:sz w:val="16"/>
                <w:szCs w:val="16"/>
              </w:rPr>
            </w:pPr>
            <w:r w:rsidRPr="003C7DC8">
              <w:rPr>
                <w:rFonts w:ascii="標楷體" w:eastAsia="標楷體" w:hAnsi="標楷體"/>
                <w:sz w:val="16"/>
                <w:szCs w:val="16"/>
              </w:rPr>
              <w:t>Y</w:t>
            </w:r>
          </w:p>
        </w:tc>
        <w:tc>
          <w:tcPr>
            <w:tcW w:w="411" w:type="dxa"/>
            <w:shd w:val="clear" w:color="auto" w:fill="auto"/>
            <w:noWrap/>
            <w:hideMark/>
          </w:tcPr>
          <w:p w14:paraId="29979FA4" w14:textId="77777777" w:rsidR="00C852C9" w:rsidRPr="003C7DC8" w:rsidRDefault="00C852C9" w:rsidP="00EE04F8">
            <w:pPr>
              <w:spacing w:line="180" w:lineRule="exact"/>
              <w:rPr>
                <w:rFonts w:ascii="標楷體" w:eastAsia="標楷體" w:hAnsi="標楷體"/>
                <w:sz w:val="16"/>
                <w:szCs w:val="16"/>
              </w:rPr>
            </w:pPr>
            <w:r w:rsidRPr="003C7DC8">
              <w:rPr>
                <w:rFonts w:ascii="標楷體" w:eastAsia="標楷體" w:hAnsi="標楷體" w:hint="eastAsia"/>
                <w:sz w:val="16"/>
                <w:szCs w:val="16"/>
              </w:rPr>
              <w:t>Y</w:t>
            </w:r>
          </w:p>
        </w:tc>
        <w:tc>
          <w:tcPr>
            <w:tcW w:w="3555" w:type="dxa"/>
            <w:shd w:val="clear" w:color="auto" w:fill="auto"/>
            <w:noWrap/>
            <w:hideMark/>
          </w:tcPr>
          <w:p w14:paraId="38D41A3D" w14:textId="77777777" w:rsidR="00C852C9" w:rsidRDefault="00DC1A40" w:rsidP="00DC1A40">
            <w:pPr>
              <w:spacing w:line="180" w:lineRule="exact"/>
              <w:rPr>
                <w:rFonts w:ascii="標楷體" w:eastAsia="標楷體" w:hAnsi="標楷體"/>
                <w:sz w:val="16"/>
                <w:szCs w:val="16"/>
              </w:rPr>
            </w:pPr>
            <w:r>
              <w:rPr>
                <w:rFonts w:ascii="標楷體" w:eastAsia="標楷體" w:hAnsi="標楷體" w:hint="eastAsia"/>
                <w:sz w:val="16"/>
                <w:szCs w:val="16"/>
              </w:rPr>
              <w:t>[查詢][處理]</w:t>
            </w:r>
            <w:r w:rsidR="00866CB4">
              <w:rPr>
                <w:rFonts w:ascii="標楷體" w:eastAsia="標楷體" w:hAnsi="標楷體" w:hint="eastAsia"/>
                <w:sz w:val="16"/>
                <w:szCs w:val="16"/>
              </w:rPr>
              <w:t>L6</w:t>
            </w:r>
            <w:r w:rsidR="00866CB4">
              <w:rPr>
                <w:rFonts w:ascii="標楷體" w:eastAsia="標楷體" w:hAnsi="標楷體"/>
                <w:sz w:val="16"/>
                <w:szCs w:val="16"/>
              </w:rPr>
              <w:t>9</w:t>
            </w:r>
            <w:r w:rsidR="00866CB4">
              <w:rPr>
                <w:rFonts w:ascii="標楷體" w:eastAsia="標楷體" w:hAnsi="標楷體" w:hint="eastAsia"/>
                <w:sz w:val="16"/>
                <w:szCs w:val="16"/>
              </w:rPr>
              <w:t>83</w:t>
            </w:r>
            <w:r w:rsidR="00866CB4" w:rsidRPr="00362205">
              <w:rPr>
                <w:rFonts w:ascii="標楷體" w:eastAsia="標楷體" w:hAnsi="標楷體" w:hint="eastAsia"/>
                <w:sz w:val="16"/>
                <w:szCs w:val="16"/>
              </w:rPr>
              <w:t>法務費轉列催收作業</w:t>
            </w:r>
          </w:p>
          <w:p w14:paraId="3BFF70D3" w14:textId="55B98337" w:rsidR="00CF1E82" w:rsidRDefault="00CF1E82" w:rsidP="00DC1A40">
            <w:pPr>
              <w:spacing w:line="180" w:lineRule="exact"/>
              <w:rPr>
                <w:rFonts w:ascii="標楷體" w:eastAsia="標楷體" w:hAnsi="標楷體"/>
                <w:sz w:val="16"/>
                <w:szCs w:val="16"/>
              </w:rPr>
            </w:pPr>
            <w:r>
              <w:rPr>
                <w:rFonts w:ascii="標楷體" w:eastAsia="標楷體" w:hAnsi="標楷體" w:hint="eastAsia"/>
                <w:sz w:val="16"/>
                <w:szCs w:val="16"/>
              </w:rPr>
              <w:t>[執行]</w:t>
            </w:r>
            <w:r w:rsidRPr="001E6505">
              <w:rPr>
                <w:rFonts w:ascii="標楷體" w:eastAsia="標楷體" w:hAnsi="標楷體" w:hint="eastAsia"/>
                <w:sz w:val="16"/>
                <w:szCs w:val="16"/>
              </w:rPr>
              <w:t>L</w:t>
            </w:r>
            <w:r>
              <w:rPr>
                <w:rFonts w:ascii="標楷體" w:eastAsia="標楷體" w:hAnsi="標楷體"/>
                <w:sz w:val="16"/>
                <w:szCs w:val="16"/>
              </w:rPr>
              <w:t>618C</w:t>
            </w:r>
            <w:r w:rsidRPr="00362205">
              <w:rPr>
                <w:rFonts w:ascii="標楷體" w:eastAsia="標楷體" w:hAnsi="標楷體" w:hint="eastAsia"/>
                <w:sz w:val="16"/>
                <w:szCs w:val="16"/>
              </w:rPr>
              <w:t>法務費轉列催收</w:t>
            </w:r>
          </w:p>
          <w:p w14:paraId="51982040" w14:textId="77777777" w:rsidR="00EC6365" w:rsidRPr="00362205" w:rsidRDefault="00EC6365" w:rsidP="00DC1A40">
            <w:pPr>
              <w:spacing w:line="180" w:lineRule="exact"/>
              <w:rPr>
                <w:rFonts w:ascii="標楷體" w:eastAsia="標楷體" w:hAnsi="標楷體"/>
                <w:sz w:val="16"/>
                <w:szCs w:val="16"/>
              </w:rPr>
            </w:pPr>
            <w:r>
              <w:rPr>
                <w:rFonts w:ascii="標楷體" w:eastAsia="標楷體" w:hAnsi="標楷體" w:hint="eastAsia"/>
                <w:sz w:val="16"/>
                <w:szCs w:val="16"/>
              </w:rPr>
              <w:t>明細鍵值:</w:t>
            </w:r>
            <w:r w:rsidRPr="00EC6365">
              <w:rPr>
                <w:rFonts w:ascii="標楷體" w:eastAsia="標楷體" w:hAnsi="標楷體" w:hint="eastAsia"/>
                <w:sz w:val="16"/>
                <w:szCs w:val="16"/>
              </w:rPr>
              <w:t>戶號+額度+銷帳編號</w:t>
            </w:r>
          </w:p>
        </w:tc>
        <w:tc>
          <w:tcPr>
            <w:tcW w:w="376" w:type="dxa"/>
            <w:shd w:val="clear" w:color="auto" w:fill="auto"/>
            <w:noWrap/>
            <w:hideMark/>
          </w:tcPr>
          <w:p w14:paraId="541A09AC" w14:textId="77777777" w:rsidR="00C852C9" w:rsidRPr="00362205" w:rsidRDefault="005069E6" w:rsidP="00EE04F8">
            <w:pPr>
              <w:spacing w:line="180" w:lineRule="exact"/>
              <w:rPr>
                <w:rFonts w:ascii="標楷體" w:eastAsia="標楷體" w:hAnsi="標楷體"/>
                <w:sz w:val="16"/>
                <w:szCs w:val="16"/>
              </w:rPr>
            </w:pPr>
            <w:r>
              <w:rPr>
                <w:rFonts w:ascii="標楷體" w:eastAsia="標楷體" w:hAnsi="標楷體"/>
                <w:sz w:val="16"/>
                <w:szCs w:val="16"/>
              </w:rPr>
              <w:t>Y</w:t>
            </w:r>
          </w:p>
        </w:tc>
      </w:tr>
      <w:tr w:rsidR="007352A2" w:rsidRPr="00362205" w14:paraId="2D31472B" w14:textId="77777777" w:rsidTr="0022279A">
        <w:trPr>
          <w:trHeight w:val="324"/>
        </w:trPr>
        <w:tc>
          <w:tcPr>
            <w:tcW w:w="1668" w:type="dxa"/>
            <w:shd w:val="clear" w:color="auto" w:fill="auto"/>
            <w:noWrap/>
          </w:tcPr>
          <w:p w14:paraId="2AD7FFC2" w14:textId="77777777" w:rsidR="00C852C9" w:rsidRDefault="00DD2CE1" w:rsidP="00EE04F8">
            <w:pPr>
              <w:spacing w:line="180" w:lineRule="exact"/>
              <w:rPr>
                <w:rFonts w:ascii="標楷體" w:eastAsia="標楷體" w:hAnsi="標楷體"/>
                <w:sz w:val="16"/>
                <w:szCs w:val="16"/>
              </w:rPr>
            </w:pPr>
            <w:r>
              <w:rPr>
                <w:rFonts w:ascii="標楷體" w:eastAsia="標楷體" w:hAnsi="標楷體"/>
                <w:sz w:val="16"/>
                <w:szCs w:val="16"/>
              </w:rPr>
              <w:t>L3/</w:t>
            </w:r>
            <w:r w:rsidR="00C852C9" w:rsidRPr="007249F6">
              <w:rPr>
                <w:rFonts w:ascii="標楷體" w:eastAsia="標楷體" w:hAnsi="標楷體" w:hint="eastAsia"/>
                <w:sz w:val="16"/>
                <w:szCs w:val="16"/>
              </w:rPr>
              <w:t xml:space="preserve">BDCL00 </w:t>
            </w:r>
          </w:p>
          <w:p w14:paraId="3B7B84FA" w14:textId="77777777" w:rsidR="00C852C9" w:rsidRPr="00362205" w:rsidRDefault="00C852C9" w:rsidP="00EE04F8">
            <w:pPr>
              <w:spacing w:line="180" w:lineRule="exact"/>
              <w:rPr>
                <w:rFonts w:ascii="標楷體" w:eastAsia="標楷體" w:hAnsi="標楷體"/>
                <w:sz w:val="16"/>
                <w:szCs w:val="16"/>
              </w:rPr>
            </w:pPr>
            <w:r w:rsidRPr="007249F6">
              <w:rPr>
                <w:rFonts w:ascii="標楷體" w:eastAsia="標楷體" w:hAnsi="標楷體" w:hint="eastAsia"/>
                <w:sz w:val="16"/>
                <w:szCs w:val="16"/>
              </w:rPr>
              <w:t>呆帳還清待結案</w:t>
            </w:r>
          </w:p>
        </w:tc>
        <w:tc>
          <w:tcPr>
            <w:tcW w:w="2164" w:type="dxa"/>
            <w:shd w:val="clear" w:color="auto" w:fill="auto"/>
            <w:noWrap/>
          </w:tcPr>
          <w:p w14:paraId="0CA939F3" w14:textId="77777777" w:rsidR="00C852C9" w:rsidRDefault="00C852C9" w:rsidP="00EE04F8">
            <w:pPr>
              <w:spacing w:line="180" w:lineRule="exact"/>
              <w:rPr>
                <w:rFonts w:ascii="標楷體" w:eastAsia="標楷體" w:hAnsi="標楷體"/>
                <w:sz w:val="16"/>
                <w:szCs w:val="16"/>
              </w:rPr>
            </w:pPr>
            <w:r>
              <w:rPr>
                <w:rFonts w:ascii="標楷體" w:eastAsia="標楷體" w:hAnsi="標楷體" w:hint="eastAsia"/>
                <w:sz w:val="16"/>
                <w:szCs w:val="16"/>
              </w:rPr>
              <w:t>額度內呆帳全部收回</w:t>
            </w:r>
          </w:p>
          <w:p w14:paraId="5320CB8F" w14:textId="77777777" w:rsidR="00C852C9" w:rsidRDefault="00C852C9" w:rsidP="00EE04F8">
            <w:pPr>
              <w:spacing w:line="180" w:lineRule="exact"/>
              <w:rPr>
                <w:rFonts w:ascii="標楷體" w:eastAsia="標楷體" w:hAnsi="標楷體"/>
                <w:sz w:val="16"/>
                <w:szCs w:val="16"/>
              </w:rPr>
            </w:pPr>
            <w:r>
              <w:rPr>
                <w:rFonts w:ascii="標楷體" w:eastAsia="標楷體" w:hAnsi="標楷體" w:hint="eastAsia"/>
                <w:sz w:val="16"/>
                <w:szCs w:val="16"/>
              </w:rPr>
              <w:t>(餘額為0)自動寫入</w:t>
            </w:r>
          </w:p>
          <w:p w14:paraId="2C2E1434" w14:textId="77777777" w:rsidR="00C852C9" w:rsidRDefault="00C852C9" w:rsidP="00EE04F8">
            <w:pPr>
              <w:spacing w:line="180" w:lineRule="exact"/>
              <w:rPr>
                <w:rFonts w:ascii="標楷體" w:eastAsia="標楷體" w:hAnsi="標楷體"/>
                <w:sz w:val="16"/>
                <w:szCs w:val="16"/>
              </w:rPr>
            </w:pPr>
            <w:r>
              <w:rPr>
                <w:rFonts w:ascii="標楷體" w:eastAsia="標楷體" w:hAnsi="標楷體" w:hint="eastAsia"/>
                <w:sz w:val="16"/>
                <w:szCs w:val="16"/>
              </w:rPr>
              <w:t>，待擔保品項下呆帳</w:t>
            </w:r>
          </w:p>
          <w:p w14:paraId="7EC9CDE7" w14:textId="77777777" w:rsidR="00C852C9" w:rsidRDefault="00C852C9" w:rsidP="00EE04F8">
            <w:pPr>
              <w:spacing w:line="180" w:lineRule="exact"/>
              <w:rPr>
                <w:rFonts w:ascii="標楷體" w:eastAsia="標楷體" w:hAnsi="標楷體"/>
                <w:sz w:val="16"/>
                <w:szCs w:val="16"/>
              </w:rPr>
            </w:pPr>
            <w:r>
              <w:rPr>
                <w:rFonts w:ascii="標楷體" w:eastAsia="標楷體" w:hAnsi="標楷體" w:hint="eastAsia"/>
                <w:sz w:val="16"/>
                <w:szCs w:val="16"/>
              </w:rPr>
              <w:t>全部回收時，由</w:t>
            </w:r>
            <w:r w:rsidR="004F4344" w:rsidRPr="00185E69">
              <w:rPr>
                <w:rFonts w:ascii="標楷體" w:eastAsia="標楷體" w:hAnsi="標楷體" w:hint="eastAsia"/>
                <w:color w:val="FF0000"/>
                <w:sz w:val="16"/>
                <w:szCs w:val="16"/>
              </w:rPr>
              <w:t>經辦</w:t>
            </w:r>
          </w:p>
          <w:p w14:paraId="1EED0DE8" w14:textId="77777777" w:rsidR="00C852C9" w:rsidRPr="00362205" w:rsidRDefault="00C852C9" w:rsidP="00EE04F8">
            <w:pPr>
              <w:spacing w:line="180" w:lineRule="exact"/>
              <w:rPr>
                <w:rFonts w:ascii="標楷體" w:eastAsia="標楷體" w:hAnsi="標楷體"/>
                <w:sz w:val="16"/>
                <w:szCs w:val="16"/>
              </w:rPr>
            </w:pPr>
            <w:r>
              <w:rPr>
                <w:rFonts w:ascii="標楷體" w:eastAsia="標楷體" w:hAnsi="標楷體" w:hint="eastAsia"/>
                <w:sz w:val="16"/>
                <w:szCs w:val="16"/>
              </w:rPr>
              <w:t>自行按鈕執行[</w:t>
            </w:r>
            <w:r w:rsidRPr="00384064">
              <w:rPr>
                <w:rFonts w:ascii="標楷體" w:eastAsia="標楷體" w:hAnsi="標楷體" w:hint="eastAsia"/>
                <w:sz w:val="16"/>
                <w:szCs w:val="16"/>
              </w:rPr>
              <w:t>結案登錄</w:t>
            </w:r>
            <w:r>
              <w:rPr>
                <w:rFonts w:ascii="標楷體" w:eastAsia="標楷體" w:hAnsi="標楷體" w:hint="eastAsia"/>
                <w:sz w:val="16"/>
                <w:szCs w:val="16"/>
              </w:rPr>
              <w:t>]</w:t>
            </w:r>
          </w:p>
        </w:tc>
        <w:tc>
          <w:tcPr>
            <w:tcW w:w="392" w:type="dxa"/>
            <w:shd w:val="clear" w:color="auto" w:fill="auto"/>
            <w:noWrap/>
          </w:tcPr>
          <w:p w14:paraId="073B41D8" w14:textId="77777777" w:rsidR="00C852C9" w:rsidRPr="00362205" w:rsidRDefault="00C852C9" w:rsidP="00EE04F8">
            <w:pPr>
              <w:spacing w:line="180" w:lineRule="exact"/>
              <w:rPr>
                <w:rFonts w:ascii="標楷體" w:eastAsia="標楷體" w:hAnsi="標楷體"/>
                <w:sz w:val="16"/>
                <w:szCs w:val="16"/>
              </w:rPr>
            </w:pPr>
            <w:r>
              <w:rPr>
                <w:rFonts w:ascii="標楷體" w:eastAsia="標楷體" w:hAnsi="標楷體" w:hint="eastAsia"/>
                <w:sz w:val="16"/>
                <w:szCs w:val="16"/>
              </w:rPr>
              <w:t>Y</w:t>
            </w:r>
          </w:p>
        </w:tc>
        <w:tc>
          <w:tcPr>
            <w:tcW w:w="704" w:type="dxa"/>
            <w:shd w:val="clear" w:color="auto" w:fill="auto"/>
            <w:noWrap/>
          </w:tcPr>
          <w:p w14:paraId="0759B6AA" w14:textId="2167A0B7" w:rsidR="00C852C9" w:rsidRPr="00362205" w:rsidRDefault="0010258D" w:rsidP="00EE04F8">
            <w:pPr>
              <w:spacing w:line="180" w:lineRule="exact"/>
              <w:rPr>
                <w:rFonts w:ascii="標楷體" w:eastAsia="標楷體" w:hAnsi="標楷體"/>
                <w:sz w:val="16"/>
                <w:szCs w:val="16"/>
              </w:rPr>
            </w:pPr>
            <w:r>
              <w:rPr>
                <w:rFonts w:ascii="標楷體" w:eastAsia="標楷體" w:hAnsi="標楷體"/>
                <w:sz w:val="16"/>
                <w:szCs w:val="16"/>
              </w:rPr>
              <w:t>C</w:t>
            </w:r>
            <w:r w:rsidR="009F0B47">
              <w:rPr>
                <w:rFonts w:ascii="標楷體" w:eastAsia="標楷體" w:hAnsi="標楷體" w:hint="eastAsia"/>
                <w:sz w:val="16"/>
                <w:szCs w:val="16"/>
              </w:rPr>
              <w:t>-連結</w:t>
            </w:r>
          </w:p>
        </w:tc>
        <w:tc>
          <w:tcPr>
            <w:tcW w:w="399" w:type="dxa"/>
            <w:shd w:val="clear" w:color="auto" w:fill="auto"/>
            <w:noWrap/>
          </w:tcPr>
          <w:p w14:paraId="17C15E45" w14:textId="77777777" w:rsidR="00C852C9" w:rsidRPr="003C7DC8" w:rsidRDefault="00C852C9" w:rsidP="00EE04F8">
            <w:pPr>
              <w:spacing w:line="180" w:lineRule="exact"/>
              <w:rPr>
                <w:rFonts w:ascii="標楷體" w:eastAsia="標楷體" w:hAnsi="標楷體"/>
                <w:sz w:val="16"/>
                <w:szCs w:val="16"/>
              </w:rPr>
            </w:pPr>
            <w:r>
              <w:rPr>
                <w:rFonts w:ascii="標楷體" w:eastAsia="標楷體" w:hAnsi="標楷體"/>
                <w:sz w:val="16"/>
                <w:szCs w:val="16"/>
              </w:rPr>
              <w:t>-</w:t>
            </w:r>
          </w:p>
        </w:tc>
        <w:tc>
          <w:tcPr>
            <w:tcW w:w="570" w:type="dxa"/>
            <w:shd w:val="clear" w:color="auto" w:fill="auto"/>
            <w:noWrap/>
          </w:tcPr>
          <w:p w14:paraId="704A2D9E" w14:textId="77777777" w:rsidR="00C852C9" w:rsidRPr="003C7DC8" w:rsidRDefault="00C852C9" w:rsidP="00EE04F8">
            <w:pPr>
              <w:spacing w:line="180" w:lineRule="exact"/>
              <w:rPr>
                <w:rFonts w:ascii="標楷體" w:eastAsia="標楷體" w:hAnsi="標楷體"/>
                <w:sz w:val="16"/>
                <w:szCs w:val="16"/>
              </w:rPr>
            </w:pPr>
            <w:r w:rsidRPr="003C7DC8">
              <w:rPr>
                <w:rFonts w:ascii="標楷體" w:eastAsia="標楷體" w:hAnsi="標楷體"/>
                <w:sz w:val="16"/>
                <w:szCs w:val="16"/>
              </w:rPr>
              <w:t>-</w:t>
            </w:r>
          </w:p>
        </w:tc>
        <w:tc>
          <w:tcPr>
            <w:tcW w:w="411" w:type="dxa"/>
            <w:shd w:val="clear" w:color="auto" w:fill="auto"/>
            <w:noWrap/>
          </w:tcPr>
          <w:p w14:paraId="68C4FB36" w14:textId="77777777" w:rsidR="00C852C9" w:rsidRPr="003C7DC8" w:rsidRDefault="00C852C9" w:rsidP="00EE04F8">
            <w:pPr>
              <w:spacing w:line="180" w:lineRule="exact"/>
              <w:rPr>
                <w:rFonts w:ascii="標楷體" w:eastAsia="標楷體" w:hAnsi="標楷體"/>
                <w:sz w:val="16"/>
                <w:szCs w:val="16"/>
              </w:rPr>
            </w:pPr>
            <w:r w:rsidRPr="003C7DC8">
              <w:rPr>
                <w:rFonts w:ascii="標楷體" w:eastAsia="標楷體" w:hAnsi="標楷體" w:hint="eastAsia"/>
                <w:sz w:val="16"/>
                <w:szCs w:val="16"/>
              </w:rPr>
              <w:t>-</w:t>
            </w:r>
          </w:p>
        </w:tc>
        <w:tc>
          <w:tcPr>
            <w:tcW w:w="3555" w:type="dxa"/>
            <w:shd w:val="clear" w:color="auto" w:fill="auto"/>
            <w:noWrap/>
          </w:tcPr>
          <w:p w14:paraId="67E62759" w14:textId="77777777" w:rsidR="0061111B" w:rsidRDefault="0061111B" w:rsidP="00EE04F8">
            <w:pPr>
              <w:spacing w:line="180" w:lineRule="exact"/>
              <w:rPr>
                <w:rFonts w:ascii="標楷體" w:eastAsia="標楷體" w:hAnsi="標楷體"/>
                <w:sz w:val="16"/>
                <w:szCs w:val="16"/>
              </w:rPr>
            </w:pPr>
            <w:r>
              <w:rPr>
                <w:rFonts w:ascii="標楷體" w:eastAsia="標楷體" w:hAnsi="標楷體" w:hint="eastAsia"/>
                <w:sz w:val="16"/>
                <w:szCs w:val="16"/>
              </w:rPr>
              <w:t>[查詢]</w:t>
            </w:r>
            <w:r w:rsidR="00DC1A40">
              <w:rPr>
                <w:rFonts w:ascii="標楷體" w:eastAsia="標楷體" w:hAnsi="標楷體" w:hint="eastAsia"/>
                <w:sz w:val="16"/>
                <w:szCs w:val="16"/>
              </w:rPr>
              <w:t>[處理]</w:t>
            </w:r>
            <w:r w:rsidR="00F40B8E">
              <w:rPr>
                <w:rFonts w:ascii="標楷體" w:eastAsia="標楷體" w:hAnsi="標楷體" w:hint="eastAsia"/>
                <w:sz w:val="16"/>
                <w:szCs w:val="16"/>
              </w:rPr>
              <w:t>L698A</w:t>
            </w:r>
          </w:p>
          <w:p w14:paraId="03806E48" w14:textId="413D243C" w:rsidR="00C852C9" w:rsidRDefault="00AF6A44" w:rsidP="0070660D">
            <w:pPr>
              <w:spacing w:line="180" w:lineRule="exact"/>
              <w:rPr>
                <w:rFonts w:ascii="標楷體" w:eastAsia="標楷體" w:hAnsi="標楷體"/>
                <w:sz w:val="16"/>
                <w:szCs w:val="16"/>
              </w:rPr>
            </w:pPr>
            <w:r>
              <w:rPr>
                <w:rFonts w:ascii="標楷體" w:eastAsia="標楷體" w:hAnsi="標楷體" w:hint="eastAsia"/>
                <w:sz w:val="16"/>
                <w:szCs w:val="16"/>
              </w:rPr>
              <w:t>[</w:t>
            </w:r>
            <w:r w:rsidR="00316231">
              <w:rPr>
                <w:rFonts w:ascii="標楷體" w:eastAsia="標楷體" w:hAnsi="標楷體" w:hint="eastAsia"/>
                <w:sz w:val="16"/>
                <w:szCs w:val="16"/>
              </w:rPr>
              <w:t>執行</w:t>
            </w:r>
            <w:r>
              <w:rPr>
                <w:rFonts w:ascii="標楷體" w:eastAsia="標楷體" w:hAnsi="標楷體" w:hint="eastAsia"/>
                <w:sz w:val="16"/>
                <w:szCs w:val="16"/>
              </w:rPr>
              <w:t>]</w:t>
            </w:r>
            <w:r w:rsidR="00866CB4" w:rsidRPr="001E6505">
              <w:rPr>
                <w:rFonts w:ascii="標楷體" w:eastAsia="標楷體" w:hAnsi="標楷體" w:hint="eastAsia"/>
                <w:sz w:val="16"/>
                <w:szCs w:val="16"/>
              </w:rPr>
              <w:t>L3420結案登錄</w:t>
            </w:r>
          </w:p>
          <w:p w14:paraId="711377AD" w14:textId="77777777" w:rsidR="00EC6365" w:rsidRPr="00866CB4" w:rsidRDefault="00EC6365" w:rsidP="0070660D">
            <w:pPr>
              <w:spacing w:line="180" w:lineRule="exact"/>
              <w:rPr>
                <w:rFonts w:ascii="標楷體" w:eastAsia="標楷體" w:hAnsi="標楷體"/>
                <w:sz w:val="16"/>
                <w:szCs w:val="16"/>
              </w:rPr>
            </w:pPr>
            <w:r>
              <w:rPr>
                <w:rFonts w:ascii="標楷體" w:eastAsia="標楷體" w:hAnsi="標楷體" w:hint="eastAsia"/>
                <w:sz w:val="16"/>
                <w:szCs w:val="16"/>
              </w:rPr>
              <w:t>明細鍵值:</w:t>
            </w:r>
            <w:r w:rsidRPr="00EC6365">
              <w:rPr>
                <w:rFonts w:ascii="標楷體" w:eastAsia="標楷體" w:hAnsi="標楷體" w:hint="eastAsia"/>
                <w:sz w:val="16"/>
                <w:szCs w:val="16"/>
              </w:rPr>
              <w:t>戶號+額度</w:t>
            </w:r>
          </w:p>
        </w:tc>
        <w:tc>
          <w:tcPr>
            <w:tcW w:w="376" w:type="dxa"/>
            <w:shd w:val="clear" w:color="auto" w:fill="auto"/>
            <w:noWrap/>
          </w:tcPr>
          <w:p w14:paraId="12E3188B" w14:textId="77777777" w:rsidR="00C852C9" w:rsidRPr="00362205" w:rsidRDefault="005069E6" w:rsidP="00EE04F8">
            <w:pPr>
              <w:spacing w:line="180" w:lineRule="exact"/>
              <w:rPr>
                <w:rFonts w:ascii="標楷體" w:eastAsia="標楷體" w:hAnsi="標楷體"/>
                <w:sz w:val="16"/>
                <w:szCs w:val="16"/>
              </w:rPr>
            </w:pPr>
            <w:r>
              <w:rPr>
                <w:rFonts w:ascii="標楷體" w:eastAsia="標楷體" w:hAnsi="標楷體"/>
                <w:sz w:val="16"/>
                <w:szCs w:val="16"/>
              </w:rPr>
              <w:t>Y</w:t>
            </w:r>
          </w:p>
        </w:tc>
      </w:tr>
      <w:tr w:rsidR="007352A2" w:rsidRPr="00362205" w14:paraId="24BDDC1B" w14:textId="77777777" w:rsidTr="0022279A">
        <w:trPr>
          <w:trHeight w:val="324"/>
        </w:trPr>
        <w:tc>
          <w:tcPr>
            <w:tcW w:w="1668" w:type="dxa"/>
            <w:shd w:val="clear" w:color="auto" w:fill="auto"/>
            <w:noWrap/>
            <w:hideMark/>
          </w:tcPr>
          <w:p w14:paraId="5683F8B6" w14:textId="77777777" w:rsidR="00C852C9" w:rsidRPr="00362205" w:rsidRDefault="00DD2CE1" w:rsidP="00EE04F8">
            <w:pPr>
              <w:spacing w:line="180" w:lineRule="exact"/>
              <w:rPr>
                <w:rFonts w:ascii="標楷體" w:eastAsia="標楷體" w:hAnsi="標楷體"/>
                <w:sz w:val="16"/>
                <w:szCs w:val="16"/>
              </w:rPr>
            </w:pPr>
            <w:r>
              <w:rPr>
                <w:rFonts w:ascii="標楷體" w:eastAsia="標楷體" w:hAnsi="標楷體"/>
                <w:sz w:val="16"/>
                <w:szCs w:val="16"/>
              </w:rPr>
              <w:t>L4/</w:t>
            </w:r>
            <w:r w:rsidR="00C852C9" w:rsidRPr="00362205">
              <w:rPr>
                <w:rFonts w:ascii="標楷體" w:eastAsia="標楷體" w:hAnsi="標楷體" w:hint="eastAsia"/>
                <w:sz w:val="16"/>
                <w:szCs w:val="16"/>
              </w:rPr>
              <w:t xml:space="preserve">EMRT00 </w:t>
            </w:r>
          </w:p>
          <w:p w14:paraId="1FE951E2" w14:textId="77777777" w:rsidR="00C852C9" w:rsidRPr="00362205" w:rsidRDefault="00C852C9" w:rsidP="00EE04F8">
            <w:pPr>
              <w:spacing w:line="180" w:lineRule="exact"/>
              <w:rPr>
                <w:rFonts w:ascii="標楷體" w:eastAsia="標楷體" w:hAnsi="標楷體"/>
                <w:sz w:val="16"/>
                <w:szCs w:val="16"/>
              </w:rPr>
            </w:pPr>
            <w:r w:rsidRPr="00362205">
              <w:rPr>
                <w:rFonts w:ascii="標楷體" w:eastAsia="標楷體" w:hAnsi="標楷體" w:hint="eastAsia"/>
                <w:sz w:val="16"/>
                <w:szCs w:val="16"/>
              </w:rPr>
              <w:t>員工利率調整</w:t>
            </w:r>
          </w:p>
        </w:tc>
        <w:tc>
          <w:tcPr>
            <w:tcW w:w="2164" w:type="dxa"/>
            <w:shd w:val="clear" w:color="auto" w:fill="auto"/>
            <w:noWrap/>
            <w:hideMark/>
          </w:tcPr>
          <w:p w14:paraId="54F716EE" w14:textId="77777777" w:rsidR="00C852C9" w:rsidRDefault="00C852C9" w:rsidP="00EE04F8">
            <w:pPr>
              <w:spacing w:line="180" w:lineRule="exact"/>
              <w:rPr>
                <w:rFonts w:ascii="標楷體" w:eastAsia="標楷體" w:hAnsi="標楷體"/>
                <w:sz w:val="16"/>
                <w:szCs w:val="16"/>
              </w:rPr>
            </w:pPr>
            <w:r w:rsidRPr="00362205">
              <w:rPr>
                <w:rFonts w:ascii="標楷體" w:eastAsia="標楷體" w:hAnsi="標楷體" w:hint="eastAsia"/>
                <w:sz w:val="16"/>
                <w:szCs w:val="16"/>
              </w:rPr>
              <w:t>每日開機自動產生</w:t>
            </w:r>
          </w:p>
          <w:p w14:paraId="26377B69" w14:textId="77777777" w:rsidR="00C93BFF" w:rsidRPr="00362205" w:rsidRDefault="00C93BFF" w:rsidP="00EE04F8">
            <w:pPr>
              <w:spacing w:line="180" w:lineRule="exact"/>
              <w:rPr>
                <w:rFonts w:ascii="標楷體" w:eastAsia="標楷體" w:hAnsi="標楷體"/>
                <w:sz w:val="16"/>
                <w:szCs w:val="16"/>
              </w:rPr>
            </w:pPr>
            <w:r>
              <w:rPr>
                <w:rFonts w:ascii="標楷體" w:eastAsia="標楷體" w:hAnsi="標楷體" w:hint="eastAsia"/>
                <w:sz w:val="16"/>
                <w:szCs w:val="16"/>
              </w:rPr>
              <w:t>員工檔更新時</w:t>
            </w:r>
          </w:p>
        </w:tc>
        <w:tc>
          <w:tcPr>
            <w:tcW w:w="392" w:type="dxa"/>
            <w:shd w:val="clear" w:color="auto" w:fill="auto"/>
            <w:noWrap/>
            <w:hideMark/>
          </w:tcPr>
          <w:p w14:paraId="3986218B" w14:textId="77777777" w:rsidR="00C852C9" w:rsidRPr="00362205" w:rsidRDefault="00C852C9" w:rsidP="00EE04F8">
            <w:pPr>
              <w:spacing w:line="180" w:lineRule="exact"/>
              <w:rPr>
                <w:rFonts w:ascii="標楷體" w:eastAsia="標楷體" w:hAnsi="標楷體"/>
                <w:sz w:val="16"/>
                <w:szCs w:val="16"/>
              </w:rPr>
            </w:pPr>
            <w:r>
              <w:rPr>
                <w:rFonts w:ascii="標楷體" w:eastAsia="標楷體" w:hAnsi="標楷體" w:hint="eastAsia"/>
                <w:sz w:val="16"/>
                <w:szCs w:val="16"/>
              </w:rPr>
              <w:t>Y</w:t>
            </w:r>
          </w:p>
        </w:tc>
        <w:tc>
          <w:tcPr>
            <w:tcW w:w="704" w:type="dxa"/>
            <w:shd w:val="clear" w:color="auto" w:fill="auto"/>
            <w:noWrap/>
          </w:tcPr>
          <w:p w14:paraId="69C1A663" w14:textId="0FE997BB" w:rsidR="00C852C9" w:rsidRPr="00362205" w:rsidRDefault="0010258D" w:rsidP="00EE04F8">
            <w:pPr>
              <w:spacing w:line="180" w:lineRule="exact"/>
              <w:rPr>
                <w:rFonts w:ascii="標楷體" w:eastAsia="標楷體" w:hAnsi="標楷體"/>
                <w:sz w:val="16"/>
                <w:szCs w:val="16"/>
              </w:rPr>
            </w:pPr>
            <w:r>
              <w:rPr>
                <w:rFonts w:ascii="標楷體" w:eastAsia="標楷體" w:hAnsi="標楷體"/>
                <w:sz w:val="16"/>
                <w:szCs w:val="16"/>
              </w:rPr>
              <w:t>C</w:t>
            </w:r>
            <w:r w:rsidR="009F0B47">
              <w:rPr>
                <w:rFonts w:ascii="標楷體" w:eastAsia="標楷體" w:hAnsi="標楷體" w:hint="eastAsia"/>
                <w:sz w:val="16"/>
                <w:szCs w:val="16"/>
              </w:rPr>
              <w:t>-連結</w:t>
            </w:r>
          </w:p>
        </w:tc>
        <w:tc>
          <w:tcPr>
            <w:tcW w:w="399" w:type="dxa"/>
            <w:shd w:val="clear" w:color="auto" w:fill="auto"/>
            <w:noWrap/>
            <w:hideMark/>
          </w:tcPr>
          <w:p w14:paraId="45191C73" w14:textId="0F6EAC2A" w:rsidR="00C852C9" w:rsidRPr="003C7DC8" w:rsidRDefault="00DB65C7" w:rsidP="00EE04F8">
            <w:pPr>
              <w:spacing w:line="180" w:lineRule="exact"/>
              <w:rPr>
                <w:rFonts w:ascii="標楷體" w:eastAsia="標楷體" w:hAnsi="標楷體"/>
                <w:sz w:val="16"/>
                <w:szCs w:val="16"/>
              </w:rPr>
            </w:pPr>
            <w:r>
              <w:rPr>
                <w:rFonts w:ascii="標楷體" w:eastAsia="標楷體" w:hAnsi="標楷體"/>
                <w:sz w:val="16"/>
                <w:szCs w:val="16"/>
              </w:rPr>
              <w:t>-</w:t>
            </w:r>
          </w:p>
        </w:tc>
        <w:tc>
          <w:tcPr>
            <w:tcW w:w="570" w:type="dxa"/>
            <w:shd w:val="clear" w:color="auto" w:fill="auto"/>
            <w:noWrap/>
            <w:hideMark/>
          </w:tcPr>
          <w:p w14:paraId="6F65449C" w14:textId="0802A3A6" w:rsidR="00C852C9" w:rsidRPr="003C7DC8" w:rsidRDefault="00434B7B" w:rsidP="00EE04F8">
            <w:pPr>
              <w:spacing w:line="180" w:lineRule="exact"/>
              <w:rPr>
                <w:rFonts w:ascii="標楷體" w:eastAsia="標楷體" w:hAnsi="標楷體"/>
                <w:sz w:val="16"/>
                <w:szCs w:val="16"/>
              </w:rPr>
            </w:pPr>
            <w:r>
              <w:rPr>
                <w:rFonts w:ascii="標楷體" w:eastAsia="標楷體" w:hAnsi="標楷體"/>
                <w:sz w:val="16"/>
                <w:szCs w:val="16"/>
              </w:rPr>
              <w:t>Y</w:t>
            </w:r>
            <w:r w:rsidR="00510E35">
              <w:rPr>
                <w:rFonts w:ascii="標楷體" w:eastAsia="標楷體" w:hAnsi="標楷體"/>
                <w:sz w:val="16"/>
                <w:szCs w:val="16"/>
              </w:rPr>
              <w:t>-</w:t>
            </w:r>
          </w:p>
        </w:tc>
        <w:tc>
          <w:tcPr>
            <w:tcW w:w="411" w:type="dxa"/>
            <w:shd w:val="clear" w:color="auto" w:fill="auto"/>
            <w:noWrap/>
            <w:hideMark/>
          </w:tcPr>
          <w:p w14:paraId="1B0616E6" w14:textId="77777777" w:rsidR="00C852C9" w:rsidRPr="003C7DC8" w:rsidRDefault="00C852C9" w:rsidP="00EE04F8">
            <w:pPr>
              <w:spacing w:line="180" w:lineRule="exact"/>
              <w:rPr>
                <w:rFonts w:ascii="標楷體" w:eastAsia="標楷體" w:hAnsi="標楷體"/>
                <w:sz w:val="16"/>
                <w:szCs w:val="16"/>
              </w:rPr>
            </w:pPr>
            <w:r w:rsidRPr="003C7DC8">
              <w:rPr>
                <w:rFonts w:ascii="標楷體" w:eastAsia="標楷體" w:hAnsi="標楷體" w:hint="eastAsia"/>
                <w:sz w:val="16"/>
                <w:szCs w:val="16"/>
              </w:rPr>
              <w:t>-</w:t>
            </w:r>
          </w:p>
        </w:tc>
        <w:tc>
          <w:tcPr>
            <w:tcW w:w="3555" w:type="dxa"/>
            <w:shd w:val="clear" w:color="auto" w:fill="auto"/>
            <w:noWrap/>
            <w:hideMark/>
          </w:tcPr>
          <w:p w14:paraId="1F973B8A" w14:textId="23CF88D2" w:rsidR="00C852C9" w:rsidRDefault="0070660D" w:rsidP="005A49CE">
            <w:pPr>
              <w:spacing w:line="180" w:lineRule="exact"/>
              <w:rPr>
                <w:rFonts w:ascii="標楷體" w:eastAsia="標楷體" w:hAnsi="標楷體"/>
                <w:sz w:val="16"/>
                <w:szCs w:val="16"/>
              </w:rPr>
            </w:pPr>
            <w:r>
              <w:rPr>
                <w:rFonts w:ascii="標楷體" w:eastAsia="標楷體" w:hAnsi="標楷體" w:hint="eastAsia"/>
                <w:sz w:val="16"/>
                <w:szCs w:val="16"/>
              </w:rPr>
              <w:t>[查詢][處理]</w:t>
            </w:r>
            <w:r w:rsidR="00DC1A40" w:rsidRPr="00362205">
              <w:rPr>
                <w:rFonts w:ascii="標楷體" w:eastAsia="標楷體" w:hAnsi="標楷體" w:hint="eastAsia"/>
                <w:sz w:val="16"/>
                <w:szCs w:val="16"/>
              </w:rPr>
              <w:t>L</w:t>
            </w:r>
            <w:r w:rsidR="00DC1A40">
              <w:rPr>
                <w:rFonts w:ascii="標楷體" w:eastAsia="標楷體" w:hAnsi="標楷體"/>
                <w:sz w:val="16"/>
                <w:szCs w:val="16"/>
              </w:rPr>
              <w:t>4030</w:t>
            </w:r>
            <w:r w:rsidR="00DC1A40" w:rsidRPr="00362205">
              <w:rPr>
                <w:rFonts w:ascii="標楷體" w:eastAsia="標楷體" w:hAnsi="標楷體" w:hint="eastAsia"/>
                <w:sz w:val="16"/>
                <w:szCs w:val="16"/>
              </w:rPr>
              <w:t>調整員工利率作業</w:t>
            </w:r>
          </w:p>
          <w:p w14:paraId="07D3ED3C" w14:textId="5B5279ED" w:rsidR="00533EBB" w:rsidRDefault="00533EBB" w:rsidP="005A49CE">
            <w:pPr>
              <w:spacing w:line="180" w:lineRule="exact"/>
              <w:rPr>
                <w:rFonts w:ascii="標楷體" w:eastAsia="標楷體" w:hAnsi="標楷體"/>
                <w:sz w:val="16"/>
                <w:szCs w:val="16"/>
              </w:rPr>
            </w:pPr>
            <w:r>
              <w:rPr>
                <w:rFonts w:ascii="標楷體" w:eastAsia="標楷體" w:hAnsi="標楷體" w:hint="eastAsia"/>
                <w:sz w:val="16"/>
                <w:szCs w:val="16"/>
              </w:rPr>
              <w:t>[</w:t>
            </w:r>
            <w:r w:rsidR="00B17503">
              <w:rPr>
                <w:rFonts w:ascii="標楷體" w:eastAsia="標楷體" w:hAnsi="標楷體" w:hint="eastAsia"/>
                <w:sz w:val="16"/>
                <w:szCs w:val="16"/>
              </w:rPr>
              <w:t>執行</w:t>
            </w:r>
            <w:r>
              <w:rPr>
                <w:rFonts w:ascii="標楷體" w:eastAsia="標楷體" w:hAnsi="標楷體" w:hint="eastAsia"/>
                <w:sz w:val="16"/>
                <w:szCs w:val="16"/>
              </w:rPr>
              <w:t>]</w:t>
            </w:r>
            <w:r w:rsidRPr="001E6505">
              <w:rPr>
                <w:rFonts w:ascii="標楷體" w:eastAsia="標楷體" w:hAnsi="標楷體" w:hint="eastAsia"/>
                <w:sz w:val="16"/>
                <w:szCs w:val="16"/>
              </w:rPr>
              <w:t>L3</w:t>
            </w:r>
            <w:r>
              <w:rPr>
                <w:rFonts w:ascii="標楷體" w:eastAsia="標楷體" w:hAnsi="標楷體"/>
                <w:sz w:val="16"/>
                <w:szCs w:val="16"/>
              </w:rPr>
              <w:t>721</w:t>
            </w:r>
            <w:r>
              <w:rPr>
                <w:rFonts w:ascii="標楷體" w:eastAsia="標楷體" w:hAnsi="標楷體" w:hint="eastAsia"/>
                <w:sz w:val="16"/>
                <w:szCs w:val="16"/>
              </w:rPr>
              <w:t>借戶利率變更</w:t>
            </w:r>
          </w:p>
          <w:p w14:paraId="6840D0F0" w14:textId="77777777" w:rsidR="00EC6365" w:rsidRPr="00362205" w:rsidRDefault="00EC6365" w:rsidP="005A49CE">
            <w:pPr>
              <w:spacing w:line="180" w:lineRule="exact"/>
              <w:rPr>
                <w:rFonts w:ascii="標楷體" w:eastAsia="標楷體" w:hAnsi="標楷體"/>
                <w:sz w:val="16"/>
                <w:szCs w:val="16"/>
              </w:rPr>
            </w:pPr>
            <w:r>
              <w:rPr>
                <w:rFonts w:ascii="標楷體" w:eastAsia="標楷體" w:hAnsi="標楷體" w:hint="eastAsia"/>
                <w:sz w:val="16"/>
                <w:szCs w:val="16"/>
              </w:rPr>
              <w:t>明細鍵值:</w:t>
            </w:r>
            <w:r w:rsidRPr="00EC6365">
              <w:rPr>
                <w:rFonts w:ascii="標楷體" w:eastAsia="標楷體" w:hAnsi="標楷體" w:hint="eastAsia"/>
                <w:sz w:val="16"/>
                <w:szCs w:val="16"/>
              </w:rPr>
              <w:t>戶號+額度+撥款</w:t>
            </w:r>
          </w:p>
        </w:tc>
        <w:tc>
          <w:tcPr>
            <w:tcW w:w="376" w:type="dxa"/>
            <w:shd w:val="clear" w:color="auto" w:fill="auto"/>
            <w:noWrap/>
            <w:hideMark/>
          </w:tcPr>
          <w:p w14:paraId="199C8598" w14:textId="77777777" w:rsidR="00C852C9" w:rsidRPr="00362205" w:rsidRDefault="006E582E" w:rsidP="00EE04F8">
            <w:pPr>
              <w:spacing w:line="180" w:lineRule="exact"/>
              <w:rPr>
                <w:rFonts w:ascii="標楷體" w:eastAsia="標楷體" w:hAnsi="標楷體"/>
                <w:sz w:val="16"/>
                <w:szCs w:val="16"/>
              </w:rPr>
            </w:pPr>
            <w:r>
              <w:rPr>
                <w:rFonts w:ascii="標楷體" w:eastAsia="標楷體" w:hAnsi="標楷體" w:hint="eastAsia"/>
                <w:sz w:val="16"/>
                <w:szCs w:val="16"/>
              </w:rPr>
              <w:t>-</w:t>
            </w:r>
          </w:p>
        </w:tc>
      </w:tr>
      <w:tr w:rsidR="00316231" w:rsidRPr="00362205" w14:paraId="72D0DE3D" w14:textId="77777777" w:rsidTr="00FD51CF">
        <w:trPr>
          <w:trHeight w:val="324"/>
        </w:trPr>
        <w:tc>
          <w:tcPr>
            <w:tcW w:w="1668" w:type="dxa"/>
            <w:shd w:val="clear" w:color="auto" w:fill="auto"/>
            <w:noWrap/>
          </w:tcPr>
          <w:p w14:paraId="7D364641" w14:textId="77777777" w:rsidR="00316231" w:rsidRDefault="00316231" w:rsidP="00EE04F8">
            <w:pPr>
              <w:spacing w:line="180" w:lineRule="exact"/>
              <w:rPr>
                <w:rFonts w:ascii="標楷體" w:eastAsia="標楷體" w:hAnsi="標楷體"/>
                <w:sz w:val="16"/>
                <w:szCs w:val="16"/>
              </w:rPr>
            </w:pPr>
            <w:r>
              <w:rPr>
                <w:rFonts w:ascii="標楷體" w:eastAsia="標楷體" w:hAnsi="標楷體" w:hint="eastAsia"/>
                <w:sz w:val="16"/>
                <w:szCs w:val="16"/>
              </w:rPr>
              <w:t>L</w:t>
            </w:r>
            <w:r>
              <w:rPr>
                <w:rFonts w:ascii="標楷體" w:eastAsia="標楷體" w:hAnsi="標楷體"/>
                <w:sz w:val="16"/>
                <w:szCs w:val="16"/>
              </w:rPr>
              <w:t>1/EMCU00</w:t>
            </w:r>
          </w:p>
          <w:p w14:paraId="6E0D372B" w14:textId="38607825" w:rsidR="00316231" w:rsidRDefault="00316231" w:rsidP="00EE04F8">
            <w:pPr>
              <w:spacing w:line="180" w:lineRule="exact"/>
              <w:rPr>
                <w:rFonts w:ascii="標楷體" w:eastAsia="標楷體" w:hAnsi="標楷體"/>
                <w:sz w:val="16"/>
                <w:szCs w:val="16"/>
              </w:rPr>
            </w:pPr>
            <w:r w:rsidRPr="00316231">
              <w:rPr>
                <w:rFonts w:ascii="標楷體" w:eastAsia="標楷體" w:hAnsi="標楷體" w:hint="eastAsia"/>
                <w:sz w:val="16"/>
                <w:szCs w:val="16"/>
              </w:rPr>
              <w:t>員工客戶別</w:t>
            </w:r>
            <w:r w:rsidRPr="00362205">
              <w:rPr>
                <w:rFonts w:ascii="標楷體" w:eastAsia="標楷體" w:hAnsi="標楷體" w:hint="eastAsia"/>
                <w:sz w:val="16"/>
                <w:szCs w:val="16"/>
              </w:rPr>
              <w:t>調整</w:t>
            </w:r>
          </w:p>
        </w:tc>
        <w:tc>
          <w:tcPr>
            <w:tcW w:w="2164" w:type="dxa"/>
            <w:shd w:val="clear" w:color="auto" w:fill="auto"/>
            <w:noWrap/>
          </w:tcPr>
          <w:p w14:paraId="24E80AEE" w14:textId="77777777" w:rsidR="00316231" w:rsidRDefault="00316231" w:rsidP="00316231">
            <w:pPr>
              <w:spacing w:line="180" w:lineRule="exact"/>
              <w:rPr>
                <w:rFonts w:ascii="標楷體" w:eastAsia="標楷體" w:hAnsi="標楷體"/>
                <w:sz w:val="16"/>
                <w:szCs w:val="16"/>
              </w:rPr>
            </w:pPr>
            <w:r w:rsidRPr="00362205">
              <w:rPr>
                <w:rFonts w:ascii="標楷體" w:eastAsia="標楷體" w:hAnsi="標楷體" w:hint="eastAsia"/>
                <w:sz w:val="16"/>
                <w:szCs w:val="16"/>
              </w:rPr>
              <w:t>每日開機自動產生</w:t>
            </w:r>
          </w:p>
          <w:p w14:paraId="0C0A68B5" w14:textId="74F81E5B" w:rsidR="00316231" w:rsidRPr="00362205" w:rsidRDefault="00316231" w:rsidP="00316231">
            <w:pPr>
              <w:spacing w:line="180" w:lineRule="exact"/>
              <w:rPr>
                <w:rFonts w:ascii="標楷體" w:eastAsia="標楷體" w:hAnsi="標楷體"/>
                <w:sz w:val="16"/>
                <w:szCs w:val="16"/>
              </w:rPr>
            </w:pPr>
            <w:r>
              <w:rPr>
                <w:rFonts w:ascii="標楷體" w:eastAsia="標楷體" w:hAnsi="標楷體" w:hint="eastAsia"/>
                <w:sz w:val="16"/>
                <w:szCs w:val="16"/>
              </w:rPr>
              <w:t>員工檔更新時</w:t>
            </w:r>
          </w:p>
        </w:tc>
        <w:tc>
          <w:tcPr>
            <w:tcW w:w="392" w:type="dxa"/>
            <w:shd w:val="clear" w:color="auto" w:fill="auto"/>
            <w:noWrap/>
          </w:tcPr>
          <w:p w14:paraId="065F9371" w14:textId="791280A9" w:rsidR="00316231" w:rsidRDefault="00434B7B" w:rsidP="00EE04F8">
            <w:pPr>
              <w:spacing w:line="180" w:lineRule="exact"/>
              <w:rPr>
                <w:rFonts w:ascii="標楷體" w:eastAsia="標楷體" w:hAnsi="標楷體"/>
                <w:sz w:val="16"/>
                <w:szCs w:val="16"/>
              </w:rPr>
            </w:pPr>
            <w:r>
              <w:rPr>
                <w:rFonts w:ascii="標楷體" w:eastAsia="標楷體" w:hAnsi="標楷體" w:hint="eastAsia"/>
                <w:sz w:val="16"/>
                <w:szCs w:val="16"/>
              </w:rPr>
              <w:t>Y</w:t>
            </w:r>
          </w:p>
        </w:tc>
        <w:tc>
          <w:tcPr>
            <w:tcW w:w="704" w:type="dxa"/>
            <w:shd w:val="clear" w:color="auto" w:fill="auto"/>
            <w:noWrap/>
          </w:tcPr>
          <w:p w14:paraId="1BA8058F" w14:textId="4535D494" w:rsidR="00316231" w:rsidDel="0010258D" w:rsidRDefault="00434B7B" w:rsidP="00EE04F8">
            <w:pPr>
              <w:spacing w:line="180" w:lineRule="exact"/>
              <w:rPr>
                <w:rFonts w:ascii="標楷體" w:eastAsia="標楷體" w:hAnsi="標楷體"/>
                <w:sz w:val="16"/>
                <w:szCs w:val="16"/>
              </w:rPr>
            </w:pPr>
            <w:r>
              <w:rPr>
                <w:rFonts w:ascii="標楷體" w:eastAsia="標楷體" w:hAnsi="標楷體"/>
                <w:sz w:val="16"/>
                <w:szCs w:val="16"/>
              </w:rPr>
              <w:t>C</w:t>
            </w:r>
            <w:r>
              <w:rPr>
                <w:rFonts w:ascii="標楷體" w:eastAsia="標楷體" w:hAnsi="標楷體" w:hint="eastAsia"/>
                <w:sz w:val="16"/>
                <w:szCs w:val="16"/>
              </w:rPr>
              <w:t>-連結</w:t>
            </w:r>
          </w:p>
        </w:tc>
        <w:tc>
          <w:tcPr>
            <w:tcW w:w="399" w:type="dxa"/>
            <w:shd w:val="clear" w:color="auto" w:fill="auto"/>
            <w:noWrap/>
          </w:tcPr>
          <w:p w14:paraId="17E9F892" w14:textId="65C6EDC5" w:rsidR="00316231" w:rsidRDefault="00DB65C7" w:rsidP="00EE04F8">
            <w:pPr>
              <w:spacing w:line="180" w:lineRule="exact"/>
              <w:rPr>
                <w:rFonts w:ascii="標楷體" w:eastAsia="標楷體" w:hAnsi="標楷體"/>
                <w:sz w:val="16"/>
                <w:szCs w:val="16"/>
              </w:rPr>
            </w:pPr>
            <w:r>
              <w:rPr>
                <w:rFonts w:ascii="標楷體" w:eastAsia="標楷體" w:hAnsi="標楷體" w:hint="eastAsia"/>
                <w:sz w:val="16"/>
                <w:szCs w:val="16"/>
              </w:rPr>
              <w:t>-</w:t>
            </w:r>
          </w:p>
        </w:tc>
        <w:tc>
          <w:tcPr>
            <w:tcW w:w="570" w:type="dxa"/>
            <w:shd w:val="clear" w:color="auto" w:fill="auto"/>
            <w:noWrap/>
          </w:tcPr>
          <w:p w14:paraId="05F1C6AB" w14:textId="118F6DE0" w:rsidR="00316231" w:rsidRDefault="00434B7B" w:rsidP="00EE04F8">
            <w:pPr>
              <w:spacing w:line="180" w:lineRule="exact"/>
              <w:rPr>
                <w:rFonts w:ascii="標楷體" w:eastAsia="標楷體" w:hAnsi="標楷體"/>
                <w:sz w:val="16"/>
                <w:szCs w:val="16"/>
              </w:rPr>
            </w:pPr>
            <w:r>
              <w:rPr>
                <w:rFonts w:ascii="標楷體" w:eastAsia="標楷體" w:hAnsi="標楷體" w:hint="eastAsia"/>
                <w:sz w:val="16"/>
                <w:szCs w:val="16"/>
              </w:rPr>
              <w:t>Y</w:t>
            </w:r>
          </w:p>
        </w:tc>
        <w:tc>
          <w:tcPr>
            <w:tcW w:w="411" w:type="dxa"/>
            <w:shd w:val="clear" w:color="auto" w:fill="auto"/>
            <w:noWrap/>
          </w:tcPr>
          <w:p w14:paraId="275F487E" w14:textId="77777777" w:rsidR="00316231" w:rsidRPr="003C7DC8" w:rsidRDefault="00316231" w:rsidP="00EE04F8">
            <w:pPr>
              <w:spacing w:line="180" w:lineRule="exact"/>
              <w:rPr>
                <w:rFonts w:ascii="標楷體" w:eastAsia="標楷體" w:hAnsi="標楷體"/>
                <w:sz w:val="16"/>
                <w:szCs w:val="16"/>
              </w:rPr>
            </w:pPr>
          </w:p>
        </w:tc>
        <w:tc>
          <w:tcPr>
            <w:tcW w:w="3555" w:type="dxa"/>
            <w:shd w:val="clear" w:color="auto" w:fill="auto"/>
            <w:noWrap/>
          </w:tcPr>
          <w:p w14:paraId="4A67B660" w14:textId="77777777" w:rsidR="00316231" w:rsidRDefault="00316231" w:rsidP="00316231">
            <w:pPr>
              <w:spacing w:line="180" w:lineRule="exact"/>
              <w:rPr>
                <w:rFonts w:ascii="標楷體" w:eastAsia="標楷體" w:hAnsi="標楷體"/>
                <w:sz w:val="16"/>
                <w:szCs w:val="16"/>
              </w:rPr>
            </w:pPr>
            <w:r>
              <w:rPr>
                <w:rFonts w:ascii="標楷體" w:eastAsia="標楷體" w:hAnsi="標楷體" w:hint="eastAsia"/>
                <w:sz w:val="16"/>
                <w:szCs w:val="16"/>
              </w:rPr>
              <w:t>[查詢][處理]L698A</w:t>
            </w:r>
          </w:p>
          <w:p w14:paraId="0D6CD05C" w14:textId="45AB4603" w:rsidR="00316231" w:rsidRDefault="00316231" w:rsidP="005A49CE">
            <w:pPr>
              <w:spacing w:line="180" w:lineRule="exact"/>
              <w:rPr>
                <w:rFonts w:ascii="標楷體" w:eastAsia="標楷體" w:hAnsi="標楷體"/>
                <w:sz w:val="16"/>
                <w:szCs w:val="16"/>
              </w:rPr>
            </w:pPr>
            <w:r>
              <w:rPr>
                <w:rFonts w:ascii="標楷體" w:eastAsia="標楷體" w:hAnsi="標楷體" w:hint="eastAsia"/>
                <w:sz w:val="16"/>
                <w:szCs w:val="16"/>
              </w:rPr>
              <w:t>[執行]</w:t>
            </w:r>
            <w:r w:rsidRPr="001E6505">
              <w:rPr>
                <w:rFonts w:ascii="標楷體" w:eastAsia="標楷體" w:hAnsi="標楷體" w:hint="eastAsia"/>
                <w:sz w:val="16"/>
                <w:szCs w:val="16"/>
              </w:rPr>
              <w:t>L</w:t>
            </w:r>
            <w:r w:rsidR="00B049AA">
              <w:rPr>
                <w:rFonts w:ascii="標楷體" w:eastAsia="標楷體" w:hAnsi="標楷體" w:hint="eastAsia"/>
                <w:sz w:val="16"/>
                <w:szCs w:val="16"/>
              </w:rPr>
              <w:t>1</w:t>
            </w:r>
            <w:r w:rsidR="00B049AA">
              <w:rPr>
                <w:rFonts w:ascii="標楷體" w:eastAsia="標楷體" w:hAnsi="標楷體"/>
                <w:sz w:val="16"/>
                <w:szCs w:val="16"/>
              </w:rPr>
              <w:t>103</w:t>
            </w:r>
            <w:r w:rsidR="00B049AA">
              <w:rPr>
                <w:rFonts w:ascii="標楷體" w:eastAsia="標楷體" w:hAnsi="標楷體" w:hint="eastAsia"/>
                <w:sz w:val="16"/>
                <w:szCs w:val="16"/>
              </w:rPr>
              <w:t>顧客基本資料變更</w:t>
            </w:r>
          </w:p>
        </w:tc>
        <w:tc>
          <w:tcPr>
            <w:tcW w:w="376" w:type="dxa"/>
            <w:shd w:val="clear" w:color="auto" w:fill="auto"/>
            <w:noWrap/>
          </w:tcPr>
          <w:p w14:paraId="228210F2" w14:textId="77777777" w:rsidR="00316231" w:rsidRDefault="00316231" w:rsidP="00EE04F8">
            <w:pPr>
              <w:spacing w:line="180" w:lineRule="exact"/>
              <w:rPr>
                <w:rFonts w:ascii="標楷體" w:eastAsia="標楷體" w:hAnsi="標楷體"/>
                <w:sz w:val="16"/>
                <w:szCs w:val="16"/>
              </w:rPr>
            </w:pPr>
          </w:p>
        </w:tc>
      </w:tr>
      <w:tr w:rsidR="007352A2" w:rsidRPr="00362205" w14:paraId="267B214F" w14:textId="77777777" w:rsidTr="0022279A">
        <w:trPr>
          <w:trHeight w:val="324"/>
        </w:trPr>
        <w:tc>
          <w:tcPr>
            <w:tcW w:w="1668" w:type="dxa"/>
            <w:shd w:val="clear" w:color="auto" w:fill="auto"/>
            <w:noWrap/>
            <w:hideMark/>
          </w:tcPr>
          <w:p w14:paraId="22B1C104" w14:textId="77777777" w:rsidR="00C852C9" w:rsidRPr="00362205" w:rsidRDefault="00DD2CE1" w:rsidP="00EE04F8">
            <w:pPr>
              <w:spacing w:line="180" w:lineRule="exact"/>
              <w:rPr>
                <w:rFonts w:ascii="標楷體" w:eastAsia="標楷體" w:hAnsi="標楷體"/>
                <w:sz w:val="16"/>
                <w:szCs w:val="16"/>
              </w:rPr>
            </w:pPr>
            <w:r>
              <w:rPr>
                <w:rFonts w:ascii="標楷體" w:eastAsia="標楷體" w:hAnsi="標楷體"/>
                <w:sz w:val="16"/>
                <w:szCs w:val="16"/>
              </w:rPr>
              <w:t>L4/</w:t>
            </w:r>
            <w:r w:rsidR="00C852C9" w:rsidRPr="00362205">
              <w:rPr>
                <w:rFonts w:ascii="標楷體" w:eastAsia="標楷體" w:hAnsi="標楷體" w:hint="eastAsia"/>
                <w:sz w:val="16"/>
                <w:szCs w:val="16"/>
              </w:rPr>
              <w:t xml:space="preserve">ACHP00 </w:t>
            </w:r>
          </w:p>
          <w:p w14:paraId="18467BB1" w14:textId="77777777" w:rsidR="00C852C9" w:rsidRPr="00362205" w:rsidRDefault="00C852C9" w:rsidP="00EE04F8">
            <w:pPr>
              <w:spacing w:line="180" w:lineRule="exact"/>
              <w:rPr>
                <w:rFonts w:ascii="標楷體" w:eastAsia="標楷體" w:hAnsi="標楷體"/>
                <w:sz w:val="16"/>
                <w:szCs w:val="16"/>
              </w:rPr>
            </w:pPr>
            <w:r w:rsidRPr="00362205">
              <w:rPr>
                <w:rFonts w:ascii="標楷體" w:eastAsia="標楷體" w:hAnsi="標楷體" w:hint="eastAsia"/>
                <w:sz w:val="16"/>
                <w:szCs w:val="16"/>
              </w:rPr>
              <w:t>產生ACH授權資料</w:t>
            </w:r>
          </w:p>
        </w:tc>
        <w:tc>
          <w:tcPr>
            <w:tcW w:w="2164" w:type="dxa"/>
            <w:shd w:val="clear" w:color="auto" w:fill="auto"/>
            <w:noWrap/>
            <w:hideMark/>
          </w:tcPr>
          <w:p w14:paraId="6303E27B" w14:textId="77777777" w:rsidR="00C852C9" w:rsidRPr="00362205" w:rsidRDefault="00FA371E" w:rsidP="00FA371E">
            <w:pPr>
              <w:spacing w:line="180" w:lineRule="exact"/>
              <w:rPr>
                <w:rFonts w:ascii="標楷體" w:eastAsia="標楷體" w:hAnsi="標楷體"/>
                <w:sz w:val="16"/>
                <w:szCs w:val="16"/>
              </w:rPr>
            </w:pPr>
            <w:r w:rsidRPr="00362205">
              <w:rPr>
                <w:rFonts w:ascii="標楷體" w:eastAsia="標楷體" w:hAnsi="標楷體" w:hint="eastAsia"/>
                <w:sz w:val="16"/>
                <w:szCs w:val="16"/>
              </w:rPr>
              <w:t>額度檔設定</w:t>
            </w:r>
            <w:r w:rsidR="00C31195" w:rsidRPr="00362205">
              <w:rPr>
                <w:rFonts w:ascii="標楷體" w:eastAsia="標楷體" w:hAnsi="標楷體" w:hint="eastAsia"/>
                <w:sz w:val="16"/>
                <w:szCs w:val="16"/>
              </w:rPr>
              <w:t>ACH</w:t>
            </w:r>
            <w:r w:rsidRPr="00362205">
              <w:rPr>
                <w:rFonts w:ascii="標楷體" w:eastAsia="標楷體" w:hAnsi="標楷體" w:hint="eastAsia"/>
                <w:sz w:val="16"/>
                <w:szCs w:val="16"/>
              </w:rPr>
              <w:t>銀扣帳號</w:t>
            </w:r>
          </w:p>
        </w:tc>
        <w:tc>
          <w:tcPr>
            <w:tcW w:w="392" w:type="dxa"/>
            <w:shd w:val="clear" w:color="auto" w:fill="auto"/>
            <w:noWrap/>
            <w:hideMark/>
          </w:tcPr>
          <w:p w14:paraId="271476D4" w14:textId="77777777" w:rsidR="00C852C9" w:rsidRPr="00362205" w:rsidRDefault="00C852C9" w:rsidP="00EE04F8">
            <w:pPr>
              <w:spacing w:line="180" w:lineRule="exact"/>
              <w:rPr>
                <w:rFonts w:ascii="標楷體" w:eastAsia="標楷體" w:hAnsi="標楷體"/>
                <w:sz w:val="16"/>
                <w:szCs w:val="16"/>
              </w:rPr>
            </w:pPr>
            <w:r>
              <w:rPr>
                <w:rFonts w:ascii="標楷體" w:eastAsia="標楷體" w:hAnsi="標楷體" w:hint="eastAsia"/>
                <w:sz w:val="16"/>
                <w:szCs w:val="16"/>
              </w:rPr>
              <w:t>Y</w:t>
            </w:r>
          </w:p>
        </w:tc>
        <w:tc>
          <w:tcPr>
            <w:tcW w:w="704" w:type="dxa"/>
            <w:shd w:val="clear" w:color="auto" w:fill="auto"/>
            <w:noWrap/>
          </w:tcPr>
          <w:p w14:paraId="571F7D4E" w14:textId="23BA315B" w:rsidR="00C852C9" w:rsidRPr="00362205" w:rsidRDefault="0010258D" w:rsidP="00EE04F8">
            <w:pPr>
              <w:spacing w:line="180" w:lineRule="exact"/>
              <w:rPr>
                <w:rFonts w:ascii="標楷體" w:eastAsia="標楷體" w:hAnsi="標楷體"/>
                <w:sz w:val="16"/>
                <w:szCs w:val="16"/>
              </w:rPr>
            </w:pPr>
            <w:r>
              <w:rPr>
                <w:rFonts w:ascii="標楷體" w:eastAsia="標楷體" w:hAnsi="標楷體"/>
                <w:sz w:val="16"/>
                <w:szCs w:val="16"/>
              </w:rPr>
              <w:t>C</w:t>
            </w:r>
            <w:r w:rsidR="009F0B47">
              <w:rPr>
                <w:rFonts w:ascii="標楷體" w:eastAsia="標楷體" w:hAnsi="標楷體" w:hint="eastAsia"/>
                <w:sz w:val="16"/>
                <w:szCs w:val="16"/>
              </w:rPr>
              <w:t>-連結</w:t>
            </w:r>
          </w:p>
        </w:tc>
        <w:tc>
          <w:tcPr>
            <w:tcW w:w="399" w:type="dxa"/>
            <w:shd w:val="clear" w:color="auto" w:fill="auto"/>
            <w:noWrap/>
            <w:hideMark/>
          </w:tcPr>
          <w:p w14:paraId="6E16EE74" w14:textId="77777777" w:rsidR="00C852C9" w:rsidRPr="003C7DC8" w:rsidRDefault="00C852C9" w:rsidP="00EE04F8">
            <w:pPr>
              <w:spacing w:line="180" w:lineRule="exact"/>
              <w:rPr>
                <w:rFonts w:ascii="標楷體" w:eastAsia="標楷體" w:hAnsi="標楷體"/>
                <w:sz w:val="16"/>
                <w:szCs w:val="16"/>
              </w:rPr>
            </w:pPr>
            <w:r>
              <w:rPr>
                <w:rFonts w:ascii="標楷體" w:eastAsia="標楷體" w:hAnsi="標楷體"/>
                <w:sz w:val="16"/>
                <w:szCs w:val="16"/>
              </w:rPr>
              <w:t>-</w:t>
            </w:r>
          </w:p>
        </w:tc>
        <w:tc>
          <w:tcPr>
            <w:tcW w:w="570" w:type="dxa"/>
            <w:shd w:val="clear" w:color="auto" w:fill="auto"/>
            <w:noWrap/>
            <w:hideMark/>
          </w:tcPr>
          <w:p w14:paraId="00C6BF2C" w14:textId="77777777" w:rsidR="00C852C9" w:rsidRPr="003C7DC8" w:rsidRDefault="00C852C9" w:rsidP="00EE04F8">
            <w:pPr>
              <w:spacing w:line="180" w:lineRule="exact"/>
              <w:rPr>
                <w:rFonts w:ascii="標楷體" w:eastAsia="標楷體" w:hAnsi="標楷體"/>
                <w:sz w:val="16"/>
                <w:szCs w:val="16"/>
              </w:rPr>
            </w:pPr>
            <w:r>
              <w:rPr>
                <w:rFonts w:ascii="標楷體" w:eastAsia="標楷體" w:hAnsi="標楷體"/>
                <w:sz w:val="16"/>
                <w:szCs w:val="16"/>
              </w:rPr>
              <w:t>-</w:t>
            </w:r>
          </w:p>
        </w:tc>
        <w:tc>
          <w:tcPr>
            <w:tcW w:w="411" w:type="dxa"/>
            <w:shd w:val="clear" w:color="auto" w:fill="auto"/>
            <w:noWrap/>
            <w:hideMark/>
          </w:tcPr>
          <w:p w14:paraId="63A0A52B" w14:textId="77777777" w:rsidR="00C852C9" w:rsidRPr="003C7DC8" w:rsidRDefault="00C852C9" w:rsidP="00EE04F8">
            <w:pPr>
              <w:spacing w:line="180" w:lineRule="exact"/>
              <w:rPr>
                <w:rFonts w:ascii="標楷體" w:eastAsia="標楷體" w:hAnsi="標楷體"/>
                <w:sz w:val="16"/>
                <w:szCs w:val="16"/>
              </w:rPr>
            </w:pPr>
            <w:r w:rsidRPr="003C7DC8">
              <w:rPr>
                <w:rFonts w:ascii="標楷體" w:eastAsia="標楷體" w:hAnsi="標楷體" w:hint="eastAsia"/>
                <w:sz w:val="16"/>
                <w:szCs w:val="16"/>
              </w:rPr>
              <w:t>-</w:t>
            </w:r>
          </w:p>
        </w:tc>
        <w:tc>
          <w:tcPr>
            <w:tcW w:w="3555" w:type="dxa"/>
            <w:shd w:val="clear" w:color="auto" w:fill="auto"/>
            <w:noWrap/>
            <w:vAlign w:val="center"/>
            <w:hideMark/>
          </w:tcPr>
          <w:p w14:paraId="24ED4694" w14:textId="70F917BD" w:rsidR="003142EE" w:rsidRDefault="0070660D" w:rsidP="0070660D">
            <w:pPr>
              <w:spacing w:line="180" w:lineRule="exact"/>
              <w:rPr>
                <w:rFonts w:ascii="標楷體" w:eastAsia="標楷體" w:hAnsi="標楷體"/>
                <w:sz w:val="16"/>
                <w:szCs w:val="16"/>
              </w:rPr>
            </w:pPr>
            <w:r>
              <w:rPr>
                <w:rFonts w:ascii="標楷體" w:eastAsia="標楷體" w:hAnsi="標楷體" w:hint="eastAsia"/>
                <w:sz w:val="16"/>
                <w:szCs w:val="16"/>
              </w:rPr>
              <w:t>[查詢]</w:t>
            </w:r>
            <w:r w:rsidR="00586B62">
              <w:rPr>
                <w:rFonts w:ascii="標楷體" w:eastAsia="標楷體" w:hAnsi="標楷體" w:hint="eastAsia"/>
                <w:sz w:val="16"/>
                <w:szCs w:val="16"/>
              </w:rPr>
              <w:t>L698A</w:t>
            </w:r>
          </w:p>
          <w:p w14:paraId="3DB9668B" w14:textId="77777777" w:rsidR="00C852C9" w:rsidRDefault="0070660D" w:rsidP="0070660D">
            <w:pPr>
              <w:spacing w:line="180" w:lineRule="exact"/>
              <w:rPr>
                <w:rFonts w:ascii="標楷體" w:eastAsia="標楷體" w:hAnsi="標楷體"/>
                <w:sz w:val="16"/>
                <w:szCs w:val="16"/>
              </w:rPr>
            </w:pPr>
            <w:r>
              <w:rPr>
                <w:rFonts w:ascii="標楷體" w:eastAsia="標楷體" w:hAnsi="標楷體" w:hint="eastAsia"/>
                <w:sz w:val="16"/>
                <w:szCs w:val="16"/>
              </w:rPr>
              <w:t>[處理]</w:t>
            </w:r>
            <w:r w:rsidR="00C852C9" w:rsidRPr="00362205">
              <w:rPr>
                <w:rFonts w:ascii="標楷體" w:eastAsia="標楷體" w:hAnsi="標楷體" w:hint="eastAsia"/>
                <w:sz w:val="16"/>
                <w:szCs w:val="16"/>
              </w:rPr>
              <w:t>L</w:t>
            </w:r>
            <w:r w:rsidR="00C852C9">
              <w:rPr>
                <w:rFonts w:ascii="標楷體" w:eastAsia="標楷體" w:hAnsi="標楷體"/>
                <w:sz w:val="16"/>
                <w:szCs w:val="16"/>
              </w:rPr>
              <w:t>4</w:t>
            </w:r>
            <w:r w:rsidR="003142EE">
              <w:rPr>
                <w:rFonts w:ascii="標楷體" w:eastAsia="標楷體" w:hAnsi="標楷體" w:hint="eastAsia"/>
                <w:sz w:val="16"/>
                <w:szCs w:val="16"/>
              </w:rPr>
              <w:t>040</w:t>
            </w:r>
            <w:r w:rsidR="00C852C9" w:rsidRPr="00362205">
              <w:rPr>
                <w:rFonts w:ascii="標楷體" w:eastAsia="標楷體" w:hAnsi="標楷體" w:hint="eastAsia"/>
                <w:sz w:val="16"/>
                <w:szCs w:val="16"/>
              </w:rPr>
              <w:t>產生ACH授權資料</w:t>
            </w:r>
          </w:p>
          <w:p w14:paraId="0C9FC6FA" w14:textId="77777777" w:rsidR="00434808" w:rsidRDefault="00434808">
            <w:pPr>
              <w:spacing w:line="180" w:lineRule="exact"/>
              <w:rPr>
                <w:rFonts w:ascii="標楷體" w:eastAsia="標楷體" w:hAnsi="標楷體"/>
                <w:sz w:val="16"/>
                <w:szCs w:val="16"/>
              </w:rPr>
            </w:pPr>
            <w:r>
              <w:rPr>
                <w:rFonts w:ascii="標楷體" w:eastAsia="標楷體" w:hAnsi="標楷體" w:hint="eastAsia"/>
                <w:sz w:val="16"/>
                <w:szCs w:val="16"/>
              </w:rPr>
              <w:t>[執行]</w:t>
            </w:r>
            <w:r w:rsidRPr="00362205">
              <w:rPr>
                <w:rFonts w:ascii="標楷體" w:eastAsia="標楷體" w:hAnsi="標楷體" w:hint="eastAsia"/>
                <w:sz w:val="16"/>
                <w:szCs w:val="16"/>
              </w:rPr>
              <w:t>L</w:t>
            </w:r>
            <w:r>
              <w:rPr>
                <w:rFonts w:ascii="標楷體" w:eastAsia="標楷體" w:hAnsi="標楷體"/>
                <w:sz w:val="16"/>
                <w:szCs w:val="16"/>
              </w:rPr>
              <w:t>4</w:t>
            </w:r>
            <w:r>
              <w:rPr>
                <w:rFonts w:ascii="標楷體" w:eastAsia="標楷體" w:hAnsi="標楷體" w:hint="eastAsia"/>
                <w:sz w:val="16"/>
                <w:szCs w:val="16"/>
              </w:rPr>
              <w:t xml:space="preserve">040 </w:t>
            </w:r>
            <w:r>
              <w:rPr>
                <w:rFonts w:ascii="標楷體" w:eastAsia="標楷體" w:hAnsi="標楷體"/>
                <w:sz w:val="16"/>
                <w:szCs w:val="16"/>
              </w:rPr>
              <w:t>2-</w:t>
            </w:r>
            <w:r>
              <w:rPr>
                <w:rFonts w:ascii="標楷體" w:eastAsia="標楷體" w:hAnsi="標楷體" w:hint="eastAsia"/>
                <w:sz w:val="16"/>
                <w:szCs w:val="16"/>
              </w:rPr>
              <w:t>產生媒體檔</w:t>
            </w:r>
          </w:p>
          <w:p w14:paraId="0A83A6E0" w14:textId="1F10998F" w:rsidR="00EC6365" w:rsidRPr="00362205" w:rsidRDefault="00434808">
            <w:pPr>
              <w:spacing w:line="180" w:lineRule="exact"/>
              <w:rPr>
                <w:rFonts w:ascii="標楷體" w:eastAsia="標楷體" w:hAnsi="標楷體"/>
                <w:sz w:val="16"/>
                <w:szCs w:val="16"/>
              </w:rPr>
            </w:pPr>
            <w:r>
              <w:rPr>
                <w:rFonts w:ascii="標楷體" w:eastAsia="標楷體" w:hAnsi="標楷體"/>
                <w:sz w:val="16"/>
                <w:szCs w:val="16"/>
              </w:rPr>
              <w:t xml:space="preserve"> </w:t>
            </w:r>
            <w:r w:rsidR="00EC6365" w:rsidRPr="00EC6365">
              <w:rPr>
                <w:rFonts w:ascii="標楷體" w:eastAsia="標楷體" w:hAnsi="標楷體" w:hint="eastAsia"/>
                <w:sz w:val="16"/>
                <w:szCs w:val="16"/>
              </w:rPr>
              <w:t>明細鍵值:戶號</w:t>
            </w:r>
            <w:r w:rsidR="000F14F4" w:rsidRPr="000F14F4">
              <w:rPr>
                <w:rFonts w:ascii="標楷體" w:eastAsia="標楷體" w:hAnsi="標楷體" w:hint="eastAsia"/>
                <w:sz w:val="16"/>
                <w:szCs w:val="16"/>
              </w:rPr>
              <w:t>+銀扣帳號</w:t>
            </w:r>
          </w:p>
        </w:tc>
        <w:tc>
          <w:tcPr>
            <w:tcW w:w="376" w:type="dxa"/>
            <w:shd w:val="clear" w:color="auto" w:fill="auto"/>
            <w:noWrap/>
            <w:hideMark/>
          </w:tcPr>
          <w:p w14:paraId="77A59612" w14:textId="77777777" w:rsidR="00C852C9" w:rsidRPr="00362205" w:rsidRDefault="006E582E" w:rsidP="00EE04F8">
            <w:pPr>
              <w:spacing w:line="180" w:lineRule="exact"/>
              <w:rPr>
                <w:rFonts w:ascii="標楷體" w:eastAsia="標楷體" w:hAnsi="標楷體"/>
                <w:sz w:val="16"/>
                <w:szCs w:val="16"/>
              </w:rPr>
            </w:pPr>
            <w:r>
              <w:rPr>
                <w:rFonts w:ascii="標楷體" w:eastAsia="標楷體" w:hAnsi="標楷體" w:hint="eastAsia"/>
                <w:sz w:val="16"/>
                <w:szCs w:val="16"/>
              </w:rPr>
              <w:t>-</w:t>
            </w:r>
          </w:p>
        </w:tc>
      </w:tr>
      <w:tr w:rsidR="007352A2" w:rsidRPr="00362205" w14:paraId="5C6FC16E" w14:textId="77777777" w:rsidTr="0022279A">
        <w:trPr>
          <w:trHeight w:val="324"/>
        </w:trPr>
        <w:tc>
          <w:tcPr>
            <w:tcW w:w="1668" w:type="dxa"/>
            <w:shd w:val="clear" w:color="auto" w:fill="auto"/>
            <w:noWrap/>
            <w:hideMark/>
          </w:tcPr>
          <w:p w14:paraId="5CB99569" w14:textId="77777777" w:rsidR="00C852C9" w:rsidRPr="00362205" w:rsidRDefault="00DD2CE1" w:rsidP="00EE04F8">
            <w:pPr>
              <w:spacing w:line="180" w:lineRule="exact"/>
              <w:rPr>
                <w:rFonts w:ascii="標楷體" w:eastAsia="標楷體" w:hAnsi="標楷體"/>
                <w:sz w:val="16"/>
                <w:szCs w:val="16"/>
              </w:rPr>
            </w:pPr>
            <w:r>
              <w:rPr>
                <w:rFonts w:ascii="標楷體" w:eastAsia="標楷體" w:hAnsi="標楷體"/>
                <w:sz w:val="16"/>
                <w:szCs w:val="16"/>
              </w:rPr>
              <w:t>L4/</w:t>
            </w:r>
            <w:r w:rsidR="00C852C9" w:rsidRPr="00362205">
              <w:rPr>
                <w:rFonts w:ascii="標楷體" w:eastAsia="標楷體" w:hAnsi="標楷體" w:hint="eastAsia"/>
                <w:sz w:val="16"/>
                <w:szCs w:val="16"/>
              </w:rPr>
              <w:t xml:space="preserve">POSP00 </w:t>
            </w:r>
          </w:p>
          <w:p w14:paraId="56A5C272" w14:textId="77777777" w:rsidR="00C852C9" w:rsidRPr="00362205" w:rsidRDefault="00C852C9" w:rsidP="00EE04F8">
            <w:pPr>
              <w:spacing w:line="180" w:lineRule="exact"/>
              <w:rPr>
                <w:rFonts w:ascii="標楷體" w:eastAsia="標楷體" w:hAnsi="標楷體"/>
                <w:sz w:val="16"/>
                <w:szCs w:val="16"/>
              </w:rPr>
            </w:pPr>
            <w:r w:rsidRPr="00362205">
              <w:rPr>
                <w:rFonts w:ascii="標楷體" w:eastAsia="標楷體" w:hAnsi="標楷體" w:hint="eastAsia"/>
                <w:sz w:val="16"/>
                <w:szCs w:val="16"/>
              </w:rPr>
              <w:t>產生郵局授權資料</w:t>
            </w:r>
          </w:p>
        </w:tc>
        <w:tc>
          <w:tcPr>
            <w:tcW w:w="2164" w:type="dxa"/>
            <w:shd w:val="clear" w:color="auto" w:fill="auto"/>
            <w:noWrap/>
            <w:hideMark/>
          </w:tcPr>
          <w:p w14:paraId="30217F6F" w14:textId="77777777" w:rsidR="00C31195" w:rsidRPr="00362205" w:rsidRDefault="00C31195" w:rsidP="00C31195">
            <w:pPr>
              <w:spacing w:line="180" w:lineRule="exact"/>
              <w:rPr>
                <w:rFonts w:ascii="標楷體" w:eastAsia="標楷體" w:hAnsi="標楷體"/>
                <w:sz w:val="16"/>
                <w:szCs w:val="16"/>
              </w:rPr>
            </w:pPr>
            <w:r w:rsidRPr="00362205">
              <w:rPr>
                <w:rFonts w:ascii="標楷體" w:eastAsia="標楷體" w:hAnsi="標楷體" w:hint="eastAsia"/>
                <w:sz w:val="16"/>
                <w:szCs w:val="16"/>
              </w:rPr>
              <w:t>額度檔設定郵局銀扣帳號</w:t>
            </w:r>
          </w:p>
        </w:tc>
        <w:tc>
          <w:tcPr>
            <w:tcW w:w="392" w:type="dxa"/>
            <w:shd w:val="clear" w:color="auto" w:fill="auto"/>
            <w:noWrap/>
            <w:hideMark/>
          </w:tcPr>
          <w:p w14:paraId="10228E02" w14:textId="77777777" w:rsidR="00C852C9" w:rsidRPr="00362205" w:rsidRDefault="00C852C9" w:rsidP="00EE04F8">
            <w:pPr>
              <w:spacing w:line="180" w:lineRule="exact"/>
              <w:rPr>
                <w:rFonts w:ascii="標楷體" w:eastAsia="標楷體" w:hAnsi="標楷體"/>
                <w:sz w:val="16"/>
                <w:szCs w:val="16"/>
              </w:rPr>
            </w:pPr>
            <w:r>
              <w:rPr>
                <w:rFonts w:ascii="標楷體" w:eastAsia="標楷體" w:hAnsi="標楷體" w:hint="eastAsia"/>
                <w:sz w:val="16"/>
                <w:szCs w:val="16"/>
              </w:rPr>
              <w:t>Y</w:t>
            </w:r>
          </w:p>
        </w:tc>
        <w:tc>
          <w:tcPr>
            <w:tcW w:w="704" w:type="dxa"/>
            <w:shd w:val="clear" w:color="auto" w:fill="auto"/>
            <w:noWrap/>
          </w:tcPr>
          <w:p w14:paraId="18AE9D8C" w14:textId="24B361F8" w:rsidR="00C852C9" w:rsidRPr="00362205" w:rsidRDefault="0010258D" w:rsidP="00EE04F8">
            <w:pPr>
              <w:spacing w:line="180" w:lineRule="exact"/>
              <w:rPr>
                <w:rFonts w:ascii="標楷體" w:eastAsia="標楷體" w:hAnsi="標楷體"/>
                <w:sz w:val="16"/>
                <w:szCs w:val="16"/>
              </w:rPr>
            </w:pPr>
            <w:r>
              <w:rPr>
                <w:rFonts w:ascii="標楷體" w:eastAsia="標楷體" w:hAnsi="標楷體"/>
                <w:sz w:val="16"/>
                <w:szCs w:val="16"/>
              </w:rPr>
              <w:t>C</w:t>
            </w:r>
            <w:r w:rsidR="009F0B47">
              <w:rPr>
                <w:rFonts w:ascii="標楷體" w:eastAsia="標楷體" w:hAnsi="標楷體" w:hint="eastAsia"/>
                <w:sz w:val="16"/>
                <w:szCs w:val="16"/>
              </w:rPr>
              <w:t>-連結</w:t>
            </w:r>
          </w:p>
        </w:tc>
        <w:tc>
          <w:tcPr>
            <w:tcW w:w="399" w:type="dxa"/>
            <w:shd w:val="clear" w:color="auto" w:fill="auto"/>
            <w:noWrap/>
            <w:hideMark/>
          </w:tcPr>
          <w:p w14:paraId="7DDECDE3" w14:textId="77777777" w:rsidR="00C852C9" w:rsidRPr="003C7DC8" w:rsidRDefault="00C852C9" w:rsidP="00EE04F8">
            <w:pPr>
              <w:spacing w:line="180" w:lineRule="exact"/>
              <w:rPr>
                <w:rFonts w:ascii="標楷體" w:eastAsia="標楷體" w:hAnsi="標楷體"/>
                <w:sz w:val="16"/>
                <w:szCs w:val="16"/>
              </w:rPr>
            </w:pPr>
            <w:r>
              <w:rPr>
                <w:rFonts w:ascii="標楷體" w:eastAsia="標楷體" w:hAnsi="標楷體"/>
                <w:sz w:val="16"/>
                <w:szCs w:val="16"/>
              </w:rPr>
              <w:t>-</w:t>
            </w:r>
          </w:p>
        </w:tc>
        <w:tc>
          <w:tcPr>
            <w:tcW w:w="570" w:type="dxa"/>
            <w:shd w:val="clear" w:color="auto" w:fill="auto"/>
            <w:noWrap/>
            <w:hideMark/>
          </w:tcPr>
          <w:p w14:paraId="678D68FC" w14:textId="77777777" w:rsidR="00C852C9" w:rsidRPr="003C7DC8" w:rsidRDefault="00C852C9" w:rsidP="00EE04F8">
            <w:pPr>
              <w:spacing w:line="180" w:lineRule="exact"/>
              <w:rPr>
                <w:rFonts w:ascii="標楷體" w:eastAsia="標楷體" w:hAnsi="標楷體"/>
                <w:sz w:val="16"/>
                <w:szCs w:val="16"/>
              </w:rPr>
            </w:pPr>
            <w:r>
              <w:rPr>
                <w:rFonts w:ascii="標楷體" w:eastAsia="標楷體" w:hAnsi="標楷體"/>
                <w:sz w:val="16"/>
                <w:szCs w:val="16"/>
              </w:rPr>
              <w:t>-</w:t>
            </w:r>
          </w:p>
        </w:tc>
        <w:tc>
          <w:tcPr>
            <w:tcW w:w="411" w:type="dxa"/>
            <w:shd w:val="clear" w:color="auto" w:fill="auto"/>
            <w:noWrap/>
            <w:hideMark/>
          </w:tcPr>
          <w:p w14:paraId="37017E90" w14:textId="77777777" w:rsidR="00C852C9" w:rsidRPr="003C7DC8" w:rsidRDefault="00C852C9" w:rsidP="00EE04F8">
            <w:pPr>
              <w:spacing w:line="180" w:lineRule="exact"/>
              <w:rPr>
                <w:rFonts w:ascii="標楷體" w:eastAsia="標楷體" w:hAnsi="標楷體"/>
                <w:sz w:val="16"/>
                <w:szCs w:val="16"/>
              </w:rPr>
            </w:pPr>
            <w:r w:rsidRPr="003C7DC8">
              <w:rPr>
                <w:rFonts w:ascii="標楷體" w:eastAsia="標楷體" w:hAnsi="標楷體" w:hint="eastAsia"/>
                <w:sz w:val="16"/>
                <w:szCs w:val="16"/>
              </w:rPr>
              <w:t>-</w:t>
            </w:r>
          </w:p>
        </w:tc>
        <w:tc>
          <w:tcPr>
            <w:tcW w:w="3555" w:type="dxa"/>
            <w:shd w:val="clear" w:color="auto" w:fill="auto"/>
            <w:noWrap/>
            <w:vAlign w:val="center"/>
            <w:hideMark/>
          </w:tcPr>
          <w:p w14:paraId="4F612D2F" w14:textId="77777777" w:rsidR="003142EE" w:rsidRDefault="003142EE" w:rsidP="00EE04F8">
            <w:pPr>
              <w:spacing w:line="180" w:lineRule="exact"/>
              <w:rPr>
                <w:rFonts w:ascii="標楷體" w:eastAsia="標楷體" w:hAnsi="標楷體"/>
                <w:sz w:val="16"/>
                <w:szCs w:val="16"/>
              </w:rPr>
            </w:pPr>
            <w:r>
              <w:rPr>
                <w:rFonts w:ascii="標楷體" w:eastAsia="標楷體" w:hAnsi="標楷體" w:hint="eastAsia"/>
                <w:sz w:val="16"/>
                <w:szCs w:val="16"/>
              </w:rPr>
              <w:t>[查詢]L698A</w:t>
            </w:r>
            <w:r w:rsidR="00C31195">
              <w:rPr>
                <w:rFonts w:ascii="標楷體" w:eastAsia="標楷體" w:hAnsi="標楷體"/>
                <w:sz w:val="16"/>
                <w:szCs w:val="16"/>
              </w:rPr>
              <w:t xml:space="preserve"> </w:t>
            </w:r>
          </w:p>
          <w:p w14:paraId="5E0F39DE" w14:textId="77777777" w:rsidR="00C852C9" w:rsidRDefault="00C852C9" w:rsidP="003142EE">
            <w:pPr>
              <w:spacing w:line="180" w:lineRule="exact"/>
              <w:rPr>
                <w:rFonts w:ascii="標楷體" w:eastAsia="標楷體" w:hAnsi="標楷體"/>
                <w:sz w:val="16"/>
                <w:szCs w:val="16"/>
              </w:rPr>
            </w:pPr>
            <w:r w:rsidRPr="00362205">
              <w:rPr>
                <w:rFonts w:ascii="標楷體" w:eastAsia="標楷體" w:hAnsi="標楷體" w:hint="eastAsia"/>
                <w:sz w:val="16"/>
                <w:szCs w:val="16"/>
              </w:rPr>
              <w:t>[</w:t>
            </w:r>
            <w:r w:rsidR="003142EE">
              <w:rPr>
                <w:rFonts w:ascii="標楷體" w:eastAsia="標楷體" w:hAnsi="標楷體" w:hint="eastAsia"/>
                <w:sz w:val="16"/>
                <w:szCs w:val="16"/>
              </w:rPr>
              <w:t>處理]</w:t>
            </w:r>
            <w:r w:rsidRPr="00362205">
              <w:rPr>
                <w:rFonts w:ascii="標楷體" w:eastAsia="標楷體" w:hAnsi="標楷體" w:hint="eastAsia"/>
                <w:sz w:val="16"/>
                <w:szCs w:val="16"/>
              </w:rPr>
              <w:t>L</w:t>
            </w:r>
            <w:r w:rsidR="00854B80">
              <w:rPr>
                <w:rFonts w:ascii="標楷體" w:eastAsia="標楷體" w:hAnsi="標楷體"/>
                <w:sz w:val="16"/>
                <w:szCs w:val="16"/>
              </w:rPr>
              <w:t>4</w:t>
            </w:r>
            <w:r w:rsidR="003142EE">
              <w:rPr>
                <w:rFonts w:ascii="標楷體" w:eastAsia="標楷體" w:hAnsi="標楷體"/>
                <w:sz w:val="16"/>
                <w:szCs w:val="16"/>
              </w:rPr>
              <w:t>041</w:t>
            </w:r>
            <w:r w:rsidRPr="00362205">
              <w:rPr>
                <w:rFonts w:ascii="標楷體" w:eastAsia="標楷體" w:hAnsi="標楷體" w:hint="eastAsia"/>
                <w:sz w:val="16"/>
                <w:szCs w:val="16"/>
              </w:rPr>
              <w:t>產生郵局授權資料</w:t>
            </w:r>
          </w:p>
          <w:p w14:paraId="092BD2AB" w14:textId="77777777" w:rsidR="00434808" w:rsidRDefault="00434808" w:rsidP="00434808">
            <w:pPr>
              <w:spacing w:line="180" w:lineRule="exact"/>
              <w:rPr>
                <w:rFonts w:ascii="標楷體" w:eastAsia="標楷體" w:hAnsi="標楷體"/>
                <w:sz w:val="16"/>
                <w:szCs w:val="16"/>
              </w:rPr>
            </w:pPr>
            <w:r>
              <w:rPr>
                <w:rFonts w:ascii="標楷體" w:eastAsia="標楷體" w:hAnsi="標楷體" w:hint="eastAsia"/>
                <w:sz w:val="16"/>
                <w:szCs w:val="16"/>
              </w:rPr>
              <w:t>[執行]</w:t>
            </w:r>
            <w:r w:rsidRPr="00362205">
              <w:rPr>
                <w:rFonts w:ascii="標楷體" w:eastAsia="標楷體" w:hAnsi="標楷體" w:hint="eastAsia"/>
                <w:sz w:val="16"/>
                <w:szCs w:val="16"/>
              </w:rPr>
              <w:t>L</w:t>
            </w:r>
            <w:r>
              <w:rPr>
                <w:rFonts w:ascii="標楷體" w:eastAsia="標楷體" w:hAnsi="標楷體"/>
                <w:sz w:val="16"/>
                <w:szCs w:val="16"/>
              </w:rPr>
              <w:t>4041</w:t>
            </w:r>
            <w:r>
              <w:rPr>
                <w:rFonts w:ascii="標楷體" w:eastAsia="標楷體" w:hAnsi="標楷體" w:hint="eastAsia"/>
                <w:sz w:val="16"/>
                <w:szCs w:val="16"/>
              </w:rPr>
              <w:t xml:space="preserve"> </w:t>
            </w:r>
            <w:r>
              <w:rPr>
                <w:rFonts w:ascii="標楷體" w:eastAsia="標楷體" w:hAnsi="標楷體"/>
                <w:sz w:val="16"/>
                <w:szCs w:val="16"/>
              </w:rPr>
              <w:t>2-</w:t>
            </w:r>
            <w:r>
              <w:rPr>
                <w:rFonts w:ascii="標楷體" w:eastAsia="標楷體" w:hAnsi="標楷體" w:hint="eastAsia"/>
                <w:sz w:val="16"/>
                <w:szCs w:val="16"/>
              </w:rPr>
              <w:t>產生媒體檔</w:t>
            </w:r>
          </w:p>
          <w:p w14:paraId="629D5638" w14:textId="77777777" w:rsidR="00EC6365" w:rsidRPr="00362205" w:rsidRDefault="00EC6365" w:rsidP="003142EE">
            <w:pPr>
              <w:spacing w:line="180" w:lineRule="exact"/>
              <w:rPr>
                <w:rFonts w:ascii="標楷體" w:eastAsia="標楷體" w:hAnsi="標楷體"/>
                <w:sz w:val="16"/>
                <w:szCs w:val="16"/>
              </w:rPr>
            </w:pPr>
            <w:r>
              <w:rPr>
                <w:rFonts w:ascii="標楷體" w:eastAsia="標楷體" w:hAnsi="標楷體" w:hint="eastAsia"/>
                <w:sz w:val="16"/>
                <w:szCs w:val="16"/>
              </w:rPr>
              <w:t>明細鍵值:</w:t>
            </w:r>
            <w:r w:rsidRPr="00EC6365">
              <w:rPr>
                <w:rFonts w:ascii="標楷體" w:eastAsia="標楷體" w:hAnsi="標楷體" w:hint="eastAsia"/>
                <w:sz w:val="16"/>
                <w:szCs w:val="16"/>
              </w:rPr>
              <w:t>戶號</w:t>
            </w:r>
            <w:r w:rsidR="000F14F4" w:rsidRPr="000F14F4">
              <w:rPr>
                <w:rFonts w:ascii="標楷體" w:eastAsia="標楷體" w:hAnsi="標楷體" w:hint="eastAsia"/>
                <w:sz w:val="16"/>
                <w:szCs w:val="16"/>
              </w:rPr>
              <w:t>+銀扣帳號</w:t>
            </w:r>
          </w:p>
        </w:tc>
        <w:tc>
          <w:tcPr>
            <w:tcW w:w="376" w:type="dxa"/>
            <w:shd w:val="clear" w:color="auto" w:fill="auto"/>
            <w:noWrap/>
            <w:hideMark/>
          </w:tcPr>
          <w:p w14:paraId="490192F6" w14:textId="77777777" w:rsidR="00C852C9" w:rsidRPr="00362205" w:rsidRDefault="006E582E" w:rsidP="00EE04F8">
            <w:pPr>
              <w:spacing w:line="180" w:lineRule="exact"/>
              <w:rPr>
                <w:rFonts w:ascii="標楷體" w:eastAsia="標楷體" w:hAnsi="標楷體"/>
                <w:sz w:val="16"/>
                <w:szCs w:val="16"/>
              </w:rPr>
            </w:pPr>
            <w:r>
              <w:rPr>
                <w:rFonts w:ascii="標楷體" w:eastAsia="標楷體" w:hAnsi="標楷體" w:hint="eastAsia"/>
                <w:sz w:val="16"/>
                <w:szCs w:val="16"/>
              </w:rPr>
              <w:t>-</w:t>
            </w:r>
          </w:p>
        </w:tc>
      </w:tr>
      <w:tr w:rsidR="007352A2" w:rsidRPr="00362205" w14:paraId="16C84338" w14:textId="77777777" w:rsidTr="0022279A">
        <w:trPr>
          <w:trHeight w:val="828"/>
        </w:trPr>
        <w:tc>
          <w:tcPr>
            <w:tcW w:w="1668" w:type="dxa"/>
            <w:shd w:val="clear" w:color="auto" w:fill="auto"/>
            <w:hideMark/>
          </w:tcPr>
          <w:p w14:paraId="18E69514" w14:textId="77777777" w:rsidR="00C852C9" w:rsidRPr="00362205" w:rsidRDefault="00DD2CE1" w:rsidP="00EE04F8">
            <w:pPr>
              <w:spacing w:line="180" w:lineRule="exact"/>
              <w:rPr>
                <w:rFonts w:ascii="標楷體" w:eastAsia="標楷體" w:hAnsi="標楷體"/>
                <w:sz w:val="16"/>
                <w:szCs w:val="16"/>
              </w:rPr>
            </w:pPr>
            <w:r>
              <w:rPr>
                <w:rFonts w:ascii="標楷體" w:eastAsia="標楷體" w:hAnsi="標楷體"/>
                <w:sz w:val="16"/>
                <w:szCs w:val="16"/>
              </w:rPr>
              <w:t>L</w:t>
            </w:r>
            <w:r w:rsidR="00C6028A">
              <w:rPr>
                <w:rFonts w:ascii="標楷體" w:eastAsia="標楷體" w:hAnsi="標楷體"/>
                <w:sz w:val="16"/>
                <w:szCs w:val="16"/>
              </w:rPr>
              <w:t>2</w:t>
            </w:r>
            <w:r>
              <w:rPr>
                <w:rFonts w:ascii="標楷體" w:eastAsia="標楷體" w:hAnsi="標楷體"/>
                <w:sz w:val="16"/>
                <w:szCs w:val="16"/>
              </w:rPr>
              <w:t>/</w:t>
            </w:r>
            <w:r w:rsidR="00C852C9" w:rsidRPr="00362205">
              <w:rPr>
                <w:rFonts w:ascii="標楷體" w:eastAsia="標楷體" w:hAnsi="標楷體" w:hint="eastAsia"/>
                <w:sz w:val="16"/>
                <w:szCs w:val="16"/>
              </w:rPr>
              <w:t xml:space="preserve">CHCK00 </w:t>
            </w:r>
          </w:p>
          <w:p w14:paraId="60F1EEDD" w14:textId="77777777" w:rsidR="00C852C9" w:rsidRPr="00362205" w:rsidRDefault="00C852C9" w:rsidP="00825DF8">
            <w:pPr>
              <w:spacing w:line="180" w:lineRule="exact"/>
              <w:rPr>
                <w:rFonts w:ascii="標楷體" w:eastAsia="標楷體" w:hAnsi="標楷體"/>
                <w:sz w:val="16"/>
                <w:szCs w:val="16"/>
              </w:rPr>
            </w:pPr>
            <w:r w:rsidRPr="00362205">
              <w:rPr>
                <w:rFonts w:ascii="標楷體" w:eastAsia="標楷體" w:hAnsi="標楷體" w:hint="eastAsia"/>
                <w:sz w:val="16"/>
                <w:szCs w:val="16"/>
              </w:rPr>
              <w:t>支票</w:t>
            </w:r>
            <w:r w:rsidR="00825DF8" w:rsidRPr="00AE289E">
              <w:rPr>
                <w:rFonts w:ascii="標楷體" w:eastAsia="標楷體" w:hAnsi="標楷體" w:hint="eastAsia"/>
                <w:sz w:val="16"/>
                <w:szCs w:val="16"/>
              </w:rPr>
              <w:t>兌現</w:t>
            </w:r>
            <w:r w:rsidR="00825DF8">
              <w:rPr>
                <w:rFonts w:ascii="標楷體" w:eastAsia="標楷體" w:hAnsi="標楷體" w:hint="eastAsia"/>
                <w:sz w:val="16"/>
                <w:szCs w:val="16"/>
              </w:rPr>
              <w:t>檢核</w:t>
            </w:r>
          </w:p>
        </w:tc>
        <w:tc>
          <w:tcPr>
            <w:tcW w:w="2164" w:type="dxa"/>
            <w:shd w:val="clear" w:color="auto" w:fill="auto"/>
            <w:noWrap/>
            <w:hideMark/>
          </w:tcPr>
          <w:p w14:paraId="3C6582E1" w14:textId="77777777" w:rsidR="00C852C9" w:rsidRPr="00362205" w:rsidRDefault="00C852C9" w:rsidP="00EE04F8">
            <w:pPr>
              <w:spacing w:line="180" w:lineRule="exact"/>
              <w:rPr>
                <w:rFonts w:ascii="標楷體" w:eastAsia="標楷體" w:hAnsi="標楷體"/>
                <w:sz w:val="16"/>
                <w:szCs w:val="16"/>
              </w:rPr>
            </w:pPr>
            <w:r w:rsidRPr="00362205">
              <w:rPr>
                <w:rFonts w:ascii="標楷體" w:eastAsia="標楷體" w:hAnsi="標楷體" w:hint="eastAsia"/>
                <w:sz w:val="16"/>
                <w:szCs w:val="16"/>
              </w:rPr>
              <w:t>每日日間</w:t>
            </w:r>
          </w:p>
          <w:p w14:paraId="1D5ACF7A" w14:textId="77777777" w:rsidR="00F40B8E" w:rsidRDefault="00F40B8E" w:rsidP="00EE04F8">
            <w:pPr>
              <w:spacing w:line="180" w:lineRule="exact"/>
              <w:rPr>
                <w:rFonts w:ascii="標楷體" w:eastAsia="標楷體" w:hAnsi="標楷體"/>
                <w:sz w:val="16"/>
                <w:szCs w:val="16"/>
              </w:rPr>
            </w:pPr>
            <w:r>
              <w:rPr>
                <w:rFonts w:ascii="標楷體" w:eastAsia="標楷體" w:hAnsi="標楷體" w:hint="eastAsia"/>
                <w:sz w:val="16"/>
                <w:szCs w:val="16"/>
              </w:rPr>
              <w:t>支票兌現檔整批入帳檢核</w:t>
            </w:r>
            <w:r w:rsidRPr="00AE289E">
              <w:rPr>
                <w:rFonts w:ascii="標楷體" w:eastAsia="標楷體" w:hAnsi="標楷體" w:hint="eastAsia"/>
                <w:sz w:val="16"/>
                <w:szCs w:val="16"/>
              </w:rPr>
              <w:t>，</w:t>
            </w:r>
          </w:p>
          <w:p w14:paraId="3FD637B6" w14:textId="77777777" w:rsidR="00825DF8" w:rsidRDefault="00F40B8E" w:rsidP="00EE04F8">
            <w:pPr>
              <w:spacing w:line="180" w:lineRule="exact"/>
              <w:rPr>
                <w:rFonts w:ascii="標楷體" w:eastAsia="標楷體" w:hAnsi="標楷體"/>
                <w:sz w:val="16"/>
                <w:szCs w:val="16"/>
              </w:rPr>
            </w:pPr>
            <w:r>
              <w:rPr>
                <w:rFonts w:ascii="標楷體" w:eastAsia="標楷體" w:hAnsi="標楷體" w:hint="eastAsia"/>
                <w:sz w:val="16"/>
                <w:szCs w:val="16"/>
              </w:rPr>
              <w:t>逾期未兌現時寫入</w:t>
            </w:r>
          </w:p>
          <w:p w14:paraId="18242A65" w14:textId="77777777" w:rsidR="00825DF8" w:rsidRPr="00AE289E" w:rsidRDefault="00825DF8" w:rsidP="00F40B8E">
            <w:pPr>
              <w:spacing w:line="180" w:lineRule="exact"/>
              <w:rPr>
                <w:rFonts w:ascii="標楷體" w:eastAsia="標楷體" w:hAnsi="標楷體"/>
                <w:sz w:val="16"/>
                <w:szCs w:val="16"/>
              </w:rPr>
            </w:pPr>
            <w:r>
              <w:rPr>
                <w:rFonts w:ascii="標楷體" w:eastAsia="標楷體" w:hAnsi="標楷體" w:hint="eastAsia"/>
                <w:sz w:val="16"/>
                <w:szCs w:val="16"/>
              </w:rPr>
              <w:t xml:space="preserve"> </w:t>
            </w:r>
            <w:r w:rsidR="00C852C9" w:rsidRPr="00362205">
              <w:rPr>
                <w:rFonts w:ascii="標楷體" w:eastAsia="標楷體" w:hAnsi="標楷體" w:hint="eastAsia"/>
                <w:sz w:val="16"/>
                <w:szCs w:val="16"/>
              </w:rPr>
              <w:t>本埠：</w:t>
            </w:r>
            <w:r w:rsidR="00C852C9" w:rsidRPr="001B4B38">
              <w:rPr>
                <w:rFonts w:ascii="標楷體" w:eastAsia="標楷體" w:hAnsi="標楷體" w:hint="eastAsia"/>
                <w:sz w:val="16"/>
                <w:szCs w:val="16"/>
              </w:rPr>
              <w:t>到期日+</w:t>
            </w:r>
            <w:r w:rsidR="00C852C9" w:rsidRPr="00362205">
              <w:rPr>
                <w:rFonts w:ascii="標楷體" w:eastAsia="標楷體" w:hAnsi="標楷體" w:hint="eastAsia"/>
                <w:sz w:val="16"/>
                <w:szCs w:val="16"/>
              </w:rPr>
              <w:t>一營業日</w:t>
            </w:r>
            <w:r w:rsidR="00C852C9" w:rsidRPr="00362205">
              <w:rPr>
                <w:rFonts w:ascii="標楷體" w:eastAsia="標楷體" w:hAnsi="標楷體" w:hint="eastAsia"/>
                <w:sz w:val="16"/>
                <w:szCs w:val="16"/>
              </w:rPr>
              <w:br/>
            </w:r>
            <w:r>
              <w:rPr>
                <w:rFonts w:ascii="標楷體" w:eastAsia="標楷體" w:hAnsi="標楷體" w:hint="eastAsia"/>
                <w:sz w:val="16"/>
                <w:szCs w:val="16"/>
              </w:rPr>
              <w:t xml:space="preserve"> </w:t>
            </w:r>
            <w:r w:rsidR="00C852C9" w:rsidRPr="00362205">
              <w:rPr>
                <w:rFonts w:ascii="標楷體" w:eastAsia="標楷體" w:hAnsi="標楷體" w:hint="eastAsia"/>
                <w:sz w:val="16"/>
                <w:szCs w:val="16"/>
              </w:rPr>
              <w:t>外埠：</w:t>
            </w:r>
            <w:r w:rsidR="00C852C9" w:rsidRPr="001B4B38">
              <w:rPr>
                <w:rFonts w:ascii="標楷體" w:eastAsia="標楷體" w:hAnsi="標楷體" w:hint="eastAsia"/>
                <w:sz w:val="16"/>
                <w:szCs w:val="16"/>
              </w:rPr>
              <w:t>到期日+</w:t>
            </w:r>
            <w:r w:rsidR="00C852C9" w:rsidRPr="00362205">
              <w:rPr>
                <w:rFonts w:ascii="標楷體" w:eastAsia="標楷體" w:hAnsi="標楷體" w:hint="eastAsia"/>
                <w:sz w:val="16"/>
                <w:szCs w:val="16"/>
              </w:rPr>
              <w:t>兩營業日</w:t>
            </w:r>
          </w:p>
        </w:tc>
        <w:tc>
          <w:tcPr>
            <w:tcW w:w="392" w:type="dxa"/>
            <w:shd w:val="clear" w:color="auto" w:fill="auto"/>
            <w:noWrap/>
            <w:hideMark/>
          </w:tcPr>
          <w:p w14:paraId="3E7B2009" w14:textId="77777777" w:rsidR="00C852C9" w:rsidRPr="00362205" w:rsidRDefault="00DB24B8" w:rsidP="00EE04F8">
            <w:pPr>
              <w:spacing w:line="180" w:lineRule="exact"/>
              <w:rPr>
                <w:rFonts w:ascii="標楷體" w:eastAsia="標楷體" w:hAnsi="標楷體"/>
                <w:sz w:val="16"/>
                <w:szCs w:val="16"/>
              </w:rPr>
            </w:pPr>
            <w:r>
              <w:rPr>
                <w:rFonts w:ascii="標楷體" w:eastAsia="標楷體" w:hAnsi="標楷體" w:hint="eastAsia"/>
                <w:sz w:val="16"/>
                <w:szCs w:val="16"/>
              </w:rPr>
              <w:t>-</w:t>
            </w:r>
          </w:p>
        </w:tc>
        <w:tc>
          <w:tcPr>
            <w:tcW w:w="704" w:type="dxa"/>
            <w:shd w:val="clear" w:color="auto" w:fill="auto"/>
            <w:noWrap/>
          </w:tcPr>
          <w:p w14:paraId="1488CDB7" w14:textId="669128F8" w:rsidR="00C852C9" w:rsidRPr="00362205" w:rsidRDefault="00FD51CF">
            <w:pPr>
              <w:spacing w:line="180" w:lineRule="exact"/>
              <w:rPr>
                <w:rFonts w:ascii="標楷體" w:eastAsia="標楷體" w:hAnsi="標楷體"/>
                <w:sz w:val="16"/>
                <w:szCs w:val="16"/>
              </w:rPr>
            </w:pPr>
            <w:r>
              <w:rPr>
                <w:rFonts w:ascii="標楷體" w:eastAsia="標楷體" w:hAnsi="標楷體"/>
                <w:sz w:val="16"/>
                <w:szCs w:val="16"/>
              </w:rPr>
              <w:t>M-</w:t>
            </w:r>
            <w:r>
              <w:rPr>
                <w:rFonts w:ascii="標楷體" w:eastAsia="標楷體" w:hAnsi="標楷體" w:hint="eastAsia"/>
                <w:sz w:val="16"/>
                <w:szCs w:val="16"/>
              </w:rPr>
              <w:t>人工</w:t>
            </w:r>
          </w:p>
        </w:tc>
        <w:tc>
          <w:tcPr>
            <w:tcW w:w="399" w:type="dxa"/>
            <w:shd w:val="clear" w:color="auto" w:fill="auto"/>
            <w:noWrap/>
            <w:hideMark/>
          </w:tcPr>
          <w:p w14:paraId="5F48B427" w14:textId="77777777" w:rsidR="00C852C9" w:rsidRPr="003C7DC8" w:rsidRDefault="00C852C9" w:rsidP="00EE04F8">
            <w:pPr>
              <w:spacing w:line="180" w:lineRule="exact"/>
              <w:rPr>
                <w:rFonts w:ascii="標楷體" w:eastAsia="標楷體" w:hAnsi="標楷體"/>
                <w:sz w:val="16"/>
                <w:szCs w:val="16"/>
              </w:rPr>
            </w:pPr>
            <w:r>
              <w:rPr>
                <w:rFonts w:ascii="標楷體" w:eastAsia="標楷體" w:hAnsi="標楷體"/>
                <w:sz w:val="16"/>
                <w:szCs w:val="16"/>
              </w:rPr>
              <w:t>-</w:t>
            </w:r>
          </w:p>
        </w:tc>
        <w:tc>
          <w:tcPr>
            <w:tcW w:w="570" w:type="dxa"/>
            <w:shd w:val="clear" w:color="auto" w:fill="auto"/>
            <w:noWrap/>
            <w:hideMark/>
          </w:tcPr>
          <w:p w14:paraId="033431BC" w14:textId="77777777" w:rsidR="00C852C9" w:rsidRPr="003C7DC8" w:rsidRDefault="00C852C9" w:rsidP="00EE04F8">
            <w:pPr>
              <w:spacing w:line="180" w:lineRule="exact"/>
              <w:rPr>
                <w:rFonts w:ascii="標楷體" w:eastAsia="標楷體" w:hAnsi="標楷體"/>
                <w:sz w:val="16"/>
                <w:szCs w:val="16"/>
              </w:rPr>
            </w:pPr>
            <w:r>
              <w:rPr>
                <w:rFonts w:ascii="標楷體" w:eastAsia="標楷體" w:hAnsi="標楷體"/>
                <w:sz w:val="16"/>
                <w:szCs w:val="16"/>
              </w:rPr>
              <w:t>-</w:t>
            </w:r>
          </w:p>
        </w:tc>
        <w:tc>
          <w:tcPr>
            <w:tcW w:w="411" w:type="dxa"/>
            <w:shd w:val="clear" w:color="auto" w:fill="auto"/>
            <w:noWrap/>
            <w:hideMark/>
          </w:tcPr>
          <w:p w14:paraId="0464AC8D" w14:textId="77777777" w:rsidR="00C852C9" w:rsidRPr="003C7DC8" w:rsidRDefault="00C852C9" w:rsidP="00EE04F8">
            <w:pPr>
              <w:spacing w:line="180" w:lineRule="exact"/>
              <w:rPr>
                <w:rFonts w:ascii="標楷體" w:eastAsia="標楷體" w:hAnsi="標楷體"/>
                <w:sz w:val="16"/>
                <w:szCs w:val="16"/>
              </w:rPr>
            </w:pPr>
            <w:r w:rsidRPr="003C7DC8">
              <w:rPr>
                <w:rFonts w:ascii="標楷體" w:eastAsia="標楷體" w:hAnsi="標楷體" w:hint="eastAsia"/>
                <w:sz w:val="16"/>
                <w:szCs w:val="16"/>
              </w:rPr>
              <w:t>-</w:t>
            </w:r>
          </w:p>
        </w:tc>
        <w:tc>
          <w:tcPr>
            <w:tcW w:w="3555" w:type="dxa"/>
            <w:shd w:val="clear" w:color="auto" w:fill="auto"/>
            <w:noWrap/>
            <w:hideMark/>
          </w:tcPr>
          <w:p w14:paraId="253C59FE" w14:textId="77777777" w:rsidR="00C852C9" w:rsidRDefault="00C31195" w:rsidP="00DC44BF">
            <w:pPr>
              <w:spacing w:line="180" w:lineRule="exact"/>
              <w:ind w:left="480" w:hangingChars="300" w:hanging="480"/>
              <w:rPr>
                <w:rFonts w:ascii="標楷體" w:eastAsia="標楷體" w:hAnsi="標楷體"/>
                <w:sz w:val="16"/>
                <w:szCs w:val="16"/>
              </w:rPr>
            </w:pPr>
            <w:r>
              <w:rPr>
                <w:rFonts w:ascii="標楷體" w:eastAsia="標楷體" w:hAnsi="標楷體" w:hint="eastAsia"/>
                <w:sz w:val="16"/>
                <w:szCs w:val="16"/>
              </w:rPr>
              <w:t>[查詢]</w:t>
            </w:r>
            <w:r w:rsidR="00D15244">
              <w:rPr>
                <w:rFonts w:ascii="標楷體" w:eastAsia="標楷體" w:hAnsi="標楷體" w:hint="eastAsia"/>
                <w:sz w:val="16"/>
                <w:szCs w:val="16"/>
              </w:rPr>
              <w:t>L698A</w:t>
            </w:r>
          </w:p>
          <w:p w14:paraId="17553BA9" w14:textId="77777777" w:rsidR="00B55351" w:rsidRDefault="00727614" w:rsidP="00DC44BF">
            <w:pPr>
              <w:spacing w:line="180" w:lineRule="exact"/>
              <w:ind w:left="480" w:hangingChars="300" w:hanging="480"/>
              <w:rPr>
                <w:rFonts w:ascii="標楷體" w:eastAsia="標楷體" w:hAnsi="標楷體"/>
                <w:sz w:val="16"/>
                <w:szCs w:val="16"/>
              </w:rPr>
            </w:pPr>
            <w:r w:rsidRPr="00362205">
              <w:rPr>
                <w:rFonts w:ascii="標楷體" w:eastAsia="標楷體" w:hAnsi="標楷體" w:hint="eastAsia"/>
                <w:sz w:val="16"/>
                <w:szCs w:val="16"/>
              </w:rPr>
              <w:t>[</w:t>
            </w:r>
            <w:r>
              <w:rPr>
                <w:rFonts w:ascii="標楷體" w:eastAsia="標楷體" w:hAnsi="標楷體" w:hint="eastAsia"/>
                <w:sz w:val="16"/>
                <w:szCs w:val="16"/>
              </w:rPr>
              <w:t>處理]</w:t>
            </w:r>
            <w:r w:rsidR="00B55351">
              <w:rPr>
                <w:rFonts w:ascii="標楷體" w:eastAsia="標楷體" w:hAnsi="標楷體" w:hint="eastAsia"/>
                <w:sz w:val="16"/>
                <w:szCs w:val="16"/>
              </w:rPr>
              <w:t>無</w:t>
            </w:r>
          </w:p>
          <w:p w14:paraId="3BDE772F" w14:textId="77777777" w:rsidR="00727614" w:rsidRDefault="00727614" w:rsidP="00DC44BF">
            <w:pPr>
              <w:spacing w:line="180" w:lineRule="exact"/>
              <w:ind w:left="480" w:hangingChars="300" w:hanging="480"/>
              <w:rPr>
                <w:rFonts w:ascii="標楷體" w:eastAsia="標楷體" w:hAnsi="標楷體"/>
                <w:sz w:val="16"/>
                <w:szCs w:val="16"/>
              </w:rPr>
            </w:pPr>
            <w:r>
              <w:rPr>
                <w:rFonts w:ascii="標楷體" w:eastAsia="標楷體" w:hAnsi="標楷體" w:hint="eastAsia"/>
                <w:sz w:val="16"/>
                <w:szCs w:val="16"/>
              </w:rPr>
              <w:t>[執行]</w:t>
            </w:r>
            <w:r>
              <w:rPr>
                <w:rFonts w:ascii="標楷體" w:eastAsia="標楷體" w:hAnsi="標楷體"/>
                <w:sz w:val="16"/>
                <w:szCs w:val="16"/>
              </w:rPr>
              <w:t>L3220</w:t>
            </w:r>
            <w:r w:rsidRPr="00727614">
              <w:rPr>
                <w:rFonts w:ascii="標楷體" w:eastAsia="標楷體" w:hAnsi="標楷體" w:hint="eastAsia"/>
                <w:sz w:val="16"/>
                <w:szCs w:val="16"/>
              </w:rPr>
              <w:t>暫收款退還</w:t>
            </w:r>
            <w:r w:rsidR="009D42C3">
              <w:rPr>
                <w:rFonts w:ascii="標楷體" w:eastAsia="標楷體" w:hAnsi="標楷體" w:hint="eastAsia"/>
                <w:sz w:val="16"/>
                <w:szCs w:val="16"/>
              </w:rPr>
              <w:t>(檢核處理項目用)</w:t>
            </w:r>
          </w:p>
          <w:p w14:paraId="6AB5F903" w14:textId="77777777" w:rsidR="00EC6365" w:rsidRDefault="00EC6365" w:rsidP="00DC44BF">
            <w:pPr>
              <w:spacing w:line="180" w:lineRule="exact"/>
              <w:ind w:left="480" w:hangingChars="300" w:hanging="480"/>
              <w:rPr>
                <w:rFonts w:ascii="標楷體" w:eastAsia="標楷體" w:hAnsi="標楷體"/>
                <w:sz w:val="16"/>
                <w:szCs w:val="16"/>
              </w:rPr>
            </w:pPr>
            <w:r>
              <w:rPr>
                <w:rFonts w:ascii="標楷體" w:eastAsia="標楷體" w:hAnsi="標楷體" w:hint="eastAsia"/>
                <w:sz w:val="16"/>
                <w:szCs w:val="16"/>
              </w:rPr>
              <w:t>明細鍵值:</w:t>
            </w:r>
            <w:r w:rsidR="000F14F4" w:rsidRPr="000F14F4">
              <w:rPr>
                <w:rFonts w:ascii="標楷體" w:eastAsia="標楷體" w:hAnsi="標楷體" w:hint="eastAsia"/>
                <w:sz w:val="16"/>
                <w:szCs w:val="16"/>
              </w:rPr>
              <w:t>戶號+支票帳號+支票號碼</w:t>
            </w:r>
          </w:p>
          <w:p w14:paraId="621ECC91" w14:textId="77777777" w:rsidR="00DC44BF" w:rsidRPr="000F14F4" w:rsidRDefault="00DC44BF" w:rsidP="00C31195">
            <w:pPr>
              <w:spacing w:line="180" w:lineRule="exact"/>
              <w:ind w:left="480" w:hangingChars="300" w:hanging="480"/>
              <w:rPr>
                <w:rFonts w:ascii="標楷體" w:eastAsia="標楷體" w:hAnsi="標楷體"/>
                <w:sz w:val="16"/>
                <w:szCs w:val="16"/>
              </w:rPr>
            </w:pPr>
          </w:p>
        </w:tc>
        <w:tc>
          <w:tcPr>
            <w:tcW w:w="376" w:type="dxa"/>
            <w:shd w:val="clear" w:color="auto" w:fill="auto"/>
            <w:noWrap/>
            <w:hideMark/>
          </w:tcPr>
          <w:p w14:paraId="529AC6C5" w14:textId="77777777" w:rsidR="00C852C9" w:rsidRPr="00362205" w:rsidRDefault="006E582E" w:rsidP="00EE04F8">
            <w:pPr>
              <w:spacing w:line="180" w:lineRule="exact"/>
              <w:rPr>
                <w:rFonts w:ascii="標楷體" w:eastAsia="標楷體" w:hAnsi="標楷體"/>
                <w:sz w:val="16"/>
                <w:szCs w:val="16"/>
              </w:rPr>
            </w:pPr>
            <w:r>
              <w:rPr>
                <w:rFonts w:ascii="標楷體" w:eastAsia="標楷體" w:hAnsi="標楷體" w:hint="eastAsia"/>
                <w:sz w:val="16"/>
                <w:szCs w:val="16"/>
              </w:rPr>
              <w:t>-</w:t>
            </w:r>
          </w:p>
        </w:tc>
      </w:tr>
      <w:tr w:rsidR="007352A2" w:rsidRPr="00362205" w14:paraId="614EB807" w14:textId="77777777" w:rsidTr="0022279A">
        <w:trPr>
          <w:trHeight w:val="324"/>
        </w:trPr>
        <w:tc>
          <w:tcPr>
            <w:tcW w:w="1668" w:type="dxa"/>
            <w:shd w:val="clear" w:color="auto" w:fill="auto"/>
            <w:noWrap/>
            <w:hideMark/>
          </w:tcPr>
          <w:p w14:paraId="1BC7720B" w14:textId="77777777" w:rsidR="00C852C9" w:rsidRDefault="00C6028A" w:rsidP="00EE04F8">
            <w:pPr>
              <w:spacing w:line="180" w:lineRule="exact"/>
              <w:rPr>
                <w:rFonts w:ascii="標楷體" w:eastAsia="標楷體" w:hAnsi="標楷體"/>
                <w:sz w:val="16"/>
                <w:szCs w:val="16"/>
              </w:rPr>
            </w:pPr>
            <w:r>
              <w:rPr>
                <w:rFonts w:ascii="標楷體" w:eastAsia="標楷體" w:hAnsi="標楷體"/>
                <w:sz w:val="16"/>
                <w:szCs w:val="16"/>
              </w:rPr>
              <w:t>L2/</w:t>
            </w:r>
            <w:r w:rsidR="00C852C9" w:rsidRPr="00362205">
              <w:rPr>
                <w:rFonts w:ascii="標楷體" w:eastAsia="標楷體" w:hAnsi="標楷體" w:hint="eastAsia"/>
                <w:sz w:val="16"/>
                <w:szCs w:val="16"/>
              </w:rPr>
              <w:t xml:space="preserve">CHJC00 </w:t>
            </w:r>
          </w:p>
          <w:p w14:paraId="4D6EDA66" w14:textId="77777777" w:rsidR="00C852C9" w:rsidRPr="00362205" w:rsidRDefault="00C852C9" w:rsidP="00EE04F8">
            <w:pPr>
              <w:spacing w:line="180" w:lineRule="exact"/>
              <w:rPr>
                <w:rFonts w:ascii="標楷體" w:eastAsia="標楷體" w:hAnsi="標楷體"/>
                <w:sz w:val="16"/>
                <w:szCs w:val="16"/>
              </w:rPr>
            </w:pPr>
            <w:r w:rsidRPr="00362205">
              <w:rPr>
                <w:rFonts w:ascii="標楷體" w:eastAsia="標楷體" w:hAnsi="標楷體" w:hint="eastAsia"/>
                <w:sz w:val="16"/>
                <w:szCs w:val="16"/>
              </w:rPr>
              <w:t>JCIC報送預先檢核</w:t>
            </w:r>
          </w:p>
        </w:tc>
        <w:tc>
          <w:tcPr>
            <w:tcW w:w="2164" w:type="dxa"/>
            <w:shd w:val="clear" w:color="auto" w:fill="auto"/>
            <w:noWrap/>
            <w:hideMark/>
          </w:tcPr>
          <w:p w14:paraId="30BD630E" w14:textId="77777777" w:rsidR="00C852C9" w:rsidRDefault="00C852C9" w:rsidP="00EE04F8">
            <w:pPr>
              <w:spacing w:line="180" w:lineRule="exact"/>
              <w:rPr>
                <w:rFonts w:ascii="標楷體" w:eastAsia="標楷體" w:hAnsi="標楷體"/>
                <w:sz w:val="16"/>
                <w:szCs w:val="16"/>
              </w:rPr>
            </w:pPr>
            <w:r w:rsidRPr="00362205">
              <w:rPr>
                <w:rFonts w:ascii="標楷體" w:eastAsia="標楷體" w:hAnsi="標楷體" w:hint="eastAsia"/>
                <w:sz w:val="16"/>
                <w:szCs w:val="16"/>
              </w:rPr>
              <w:t>每日開機自動產生</w:t>
            </w:r>
          </w:p>
          <w:p w14:paraId="6C8DEE6B" w14:textId="77777777" w:rsidR="00C852C9" w:rsidRPr="00362205" w:rsidRDefault="00C852C9" w:rsidP="00EE04F8">
            <w:pPr>
              <w:spacing w:line="180" w:lineRule="exact"/>
              <w:rPr>
                <w:rFonts w:ascii="標楷體" w:eastAsia="標楷體" w:hAnsi="標楷體"/>
                <w:sz w:val="16"/>
                <w:szCs w:val="16"/>
              </w:rPr>
            </w:pPr>
            <w:r>
              <w:rPr>
                <w:rFonts w:ascii="標楷體" w:eastAsia="標楷體" w:hAnsi="標楷體" w:hint="eastAsia"/>
                <w:sz w:val="16"/>
                <w:szCs w:val="16"/>
              </w:rPr>
              <w:t>每日全部檢查</w:t>
            </w:r>
          </w:p>
        </w:tc>
        <w:tc>
          <w:tcPr>
            <w:tcW w:w="392" w:type="dxa"/>
            <w:shd w:val="clear" w:color="auto" w:fill="auto"/>
            <w:noWrap/>
            <w:hideMark/>
          </w:tcPr>
          <w:p w14:paraId="1C007303" w14:textId="77777777" w:rsidR="00C852C9" w:rsidRPr="00362205" w:rsidRDefault="00C852C9" w:rsidP="00EE04F8">
            <w:pPr>
              <w:spacing w:line="180" w:lineRule="exact"/>
              <w:rPr>
                <w:rFonts w:ascii="標楷體" w:eastAsia="標楷體" w:hAnsi="標楷體"/>
                <w:sz w:val="16"/>
                <w:szCs w:val="16"/>
              </w:rPr>
            </w:pPr>
            <w:r>
              <w:rPr>
                <w:rFonts w:ascii="標楷體" w:eastAsia="標楷體" w:hAnsi="標楷體" w:hint="eastAsia"/>
                <w:sz w:val="16"/>
                <w:szCs w:val="16"/>
              </w:rPr>
              <w:t>-</w:t>
            </w:r>
          </w:p>
        </w:tc>
        <w:tc>
          <w:tcPr>
            <w:tcW w:w="704" w:type="dxa"/>
            <w:shd w:val="clear" w:color="auto" w:fill="auto"/>
            <w:noWrap/>
            <w:hideMark/>
          </w:tcPr>
          <w:p w14:paraId="5849028B" w14:textId="5E0FFCC0" w:rsidR="00C852C9" w:rsidRPr="003C7DC8" w:rsidRDefault="00FD51CF" w:rsidP="00EE04F8">
            <w:pPr>
              <w:spacing w:line="180" w:lineRule="exact"/>
              <w:rPr>
                <w:rFonts w:ascii="標楷體" w:eastAsia="標楷體" w:hAnsi="標楷體"/>
                <w:sz w:val="16"/>
                <w:szCs w:val="16"/>
              </w:rPr>
            </w:pPr>
            <w:r>
              <w:rPr>
                <w:rFonts w:ascii="標楷體" w:eastAsia="標楷體" w:hAnsi="標楷體"/>
                <w:sz w:val="16"/>
                <w:szCs w:val="16"/>
              </w:rPr>
              <w:t>M-</w:t>
            </w:r>
            <w:r>
              <w:rPr>
                <w:rFonts w:ascii="標楷體" w:eastAsia="標楷體" w:hAnsi="標楷體" w:hint="eastAsia"/>
                <w:sz w:val="16"/>
                <w:szCs w:val="16"/>
              </w:rPr>
              <w:t>人工</w:t>
            </w:r>
          </w:p>
        </w:tc>
        <w:tc>
          <w:tcPr>
            <w:tcW w:w="399" w:type="dxa"/>
            <w:shd w:val="clear" w:color="auto" w:fill="auto"/>
            <w:noWrap/>
            <w:hideMark/>
          </w:tcPr>
          <w:p w14:paraId="03F38124" w14:textId="77777777" w:rsidR="00C852C9" w:rsidRPr="003C7DC8" w:rsidRDefault="00C852C9" w:rsidP="00EE04F8">
            <w:pPr>
              <w:spacing w:line="180" w:lineRule="exact"/>
              <w:rPr>
                <w:rFonts w:ascii="標楷體" w:eastAsia="標楷體" w:hAnsi="標楷體"/>
                <w:sz w:val="16"/>
                <w:szCs w:val="16"/>
              </w:rPr>
            </w:pPr>
            <w:r>
              <w:rPr>
                <w:rFonts w:ascii="標楷體" w:eastAsia="標楷體" w:hAnsi="標楷體"/>
                <w:sz w:val="16"/>
                <w:szCs w:val="16"/>
              </w:rPr>
              <w:t>-</w:t>
            </w:r>
          </w:p>
        </w:tc>
        <w:tc>
          <w:tcPr>
            <w:tcW w:w="570" w:type="dxa"/>
            <w:shd w:val="clear" w:color="auto" w:fill="auto"/>
            <w:noWrap/>
            <w:hideMark/>
          </w:tcPr>
          <w:p w14:paraId="2FADF21C" w14:textId="77777777" w:rsidR="00C852C9" w:rsidRPr="003C7DC8" w:rsidRDefault="00C852C9" w:rsidP="00EE04F8">
            <w:pPr>
              <w:spacing w:line="180" w:lineRule="exact"/>
              <w:rPr>
                <w:rFonts w:ascii="標楷體" w:eastAsia="標楷體" w:hAnsi="標楷體"/>
                <w:sz w:val="16"/>
                <w:szCs w:val="16"/>
              </w:rPr>
            </w:pPr>
            <w:r>
              <w:rPr>
                <w:rFonts w:ascii="標楷體" w:eastAsia="標楷體" w:hAnsi="標楷體" w:hint="eastAsia"/>
                <w:sz w:val="16"/>
                <w:szCs w:val="16"/>
              </w:rPr>
              <w:t>-</w:t>
            </w:r>
          </w:p>
        </w:tc>
        <w:tc>
          <w:tcPr>
            <w:tcW w:w="411" w:type="dxa"/>
            <w:shd w:val="clear" w:color="auto" w:fill="auto"/>
            <w:noWrap/>
            <w:hideMark/>
          </w:tcPr>
          <w:p w14:paraId="3F2DE035" w14:textId="77777777" w:rsidR="00C852C9" w:rsidRPr="003C7DC8" w:rsidRDefault="00C852C9" w:rsidP="00EE04F8">
            <w:pPr>
              <w:spacing w:line="180" w:lineRule="exact"/>
              <w:rPr>
                <w:rFonts w:ascii="標楷體" w:eastAsia="標楷體" w:hAnsi="標楷體"/>
                <w:sz w:val="16"/>
                <w:szCs w:val="16"/>
              </w:rPr>
            </w:pPr>
            <w:r w:rsidRPr="003C7DC8">
              <w:rPr>
                <w:rFonts w:ascii="標楷體" w:eastAsia="標楷體" w:hAnsi="標楷體" w:hint="eastAsia"/>
                <w:sz w:val="16"/>
                <w:szCs w:val="16"/>
              </w:rPr>
              <w:t>-</w:t>
            </w:r>
          </w:p>
        </w:tc>
        <w:tc>
          <w:tcPr>
            <w:tcW w:w="3555" w:type="dxa"/>
            <w:shd w:val="clear" w:color="auto" w:fill="auto"/>
            <w:noWrap/>
            <w:hideMark/>
          </w:tcPr>
          <w:p w14:paraId="5DFF2865" w14:textId="77777777" w:rsidR="00DC44BF" w:rsidRDefault="00C31195" w:rsidP="00DC44BF">
            <w:pPr>
              <w:spacing w:line="180" w:lineRule="exact"/>
              <w:ind w:left="480" w:hangingChars="300" w:hanging="480"/>
              <w:rPr>
                <w:rFonts w:ascii="標楷體" w:eastAsia="標楷體" w:hAnsi="標楷體"/>
                <w:sz w:val="16"/>
                <w:szCs w:val="16"/>
              </w:rPr>
            </w:pPr>
            <w:r>
              <w:rPr>
                <w:rFonts w:ascii="標楷體" w:eastAsia="標楷體" w:hAnsi="標楷體" w:hint="eastAsia"/>
                <w:sz w:val="16"/>
                <w:szCs w:val="16"/>
              </w:rPr>
              <w:t>[查詢]</w:t>
            </w:r>
            <w:r w:rsidR="00123BED">
              <w:rPr>
                <w:rFonts w:ascii="標楷體" w:eastAsia="標楷體" w:hAnsi="標楷體" w:hint="eastAsia"/>
                <w:sz w:val="16"/>
                <w:szCs w:val="16"/>
              </w:rPr>
              <w:t>L698A</w:t>
            </w:r>
            <w:r w:rsidR="00D15244">
              <w:rPr>
                <w:rFonts w:ascii="標楷體" w:eastAsia="標楷體" w:hAnsi="標楷體"/>
                <w:sz w:val="16"/>
                <w:szCs w:val="16"/>
              </w:rPr>
              <w:t xml:space="preserve"> </w:t>
            </w:r>
          </w:p>
          <w:p w14:paraId="20BD8E0C" w14:textId="77777777" w:rsidR="00B55351" w:rsidRDefault="00B55351" w:rsidP="00B55351">
            <w:pPr>
              <w:spacing w:line="180" w:lineRule="exact"/>
              <w:ind w:left="480" w:hangingChars="300" w:hanging="480"/>
              <w:rPr>
                <w:rFonts w:ascii="標楷體" w:eastAsia="標楷體" w:hAnsi="標楷體"/>
                <w:sz w:val="16"/>
                <w:szCs w:val="16"/>
              </w:rPr>
            </w:pPr>
            <w:r w:rsidRPr="00362205">
              <w:rPr>
                <w:rFonts w:ascii="標楷體" w:eastAsia="標楷體" w:hAnsi="標楷體" w:hint="eastAsia"/>
                <w:sz w:val="16"/>
                <w:szCs w:val="16"/>
              </w:rPr>
              <w:t>[</w:t>
            </w:r>
            <w:r>
              <w:rPr>
                <w:rFonts w:ascii="標楷體" w:eastAsia="標楷體" w:hAnsi="標楷體" w:hint="eastAsia"/>
                <w:sz w:val="16"/>
                <w:szCs w:val="16"/>
              </w:rPr>
              <w:t>處理]無</w:t>
            </w:r>
          </w:p>
          <w:p w14:paraId="22FF36A8" w14:textId="77777777" w:rsidR="00B55351" w:rsidRDefault="00B55351" w:rsidP="00DC44BF">
            <w:pPr>
              <w:spacing w:line="180" w:lineRule="exact"/>
              <w:ind w:left="480" w:hangingChars="300" w:hanging="480"/>
              <w:rPr>
                <w:rFonts w:ascii="標楷體" w:eastAsia="標楷體" w:hAnsi="標楷體"/>
                <w:sz w:val="16"/>
                <w:szCs w:val="16"/>
              </w:rPr>
            </w:pPr>
            <w:r>
              <w:rPr>
                <w:rFonts w:ascii="標楷體" w:eastAsia="標楷體" w:hAnsi="標楷體" w:hint="eastAsia"/>
                <w:sz w:val="16"/>
                <w:szCs w:val="16"/>
              </w:rPr>
              <w:t>[執行]</w:t>
            </w:r>
            <w:r w:rsidRPr="00B55351">
              <w:rPr>
                <w:rFonts w:ascii="標楷體" w:eastAsia="標楷體" w:hAnsi="標楷體" w:hint="eastAsia"/>
                <w:sz w:val="16"/>
                <w:szCs w:val="16"/>
              </w:rPr>
              <w:t>L84</w:t>
            </w:r>
            <w:r>
              <w:rPr>
                <w:rFonts w:ascii="標楷體" w:eastAsia="標楷體" w:hAnsi="標楷體" w:hint="eastAsia"/>
                <w:sz w:val="16"/>
                <w:szCs w:val="16"/>
              </w:rPr>
              <w:t>0</w:t>
            </w:r>
            <w:r>
              <w:rPr>
                <w:rFonts w:ascii="標楷體" w:eastAsia="標楷體" w:hAnsi="標楷體"/>
                <w:sz w:val="16"/>
                <w:szCs w:val="16"/>
              </w:rPr>
              <w:t>1</w:t>
            </w:r>
            <w:r w:rsidRPr="00B55351">
              <w:rPr>
                <w:rFonts w:ascii="標楷體" w:eastAsia="標楷體" w:hAnsi="標楷體" w:hint="eastAsia"/>
                <w:sz w:val="16"/>
                <w:szCs w:val="16"/>
              </w:rPr>
              <w:t>產生JCIC日報媒體檔</w:t>
            </w:r>
            <w:r w:rsidR="009D42C3">
              <w:rPr>
                <w:rFonts w:ascii="標楷體" w:eastAsia="標楷體" w:hAnsi="標楷體" w:hint="eastAsia"/>
                <w:sz w:val="16"/>
                <w:szCs w:val="16"/>
              </w:rPr>
              <w:t>(檢核處理項目用)</w:t>
            </w:r>
          </w:p>
          <w:p w14:paraId="33E08BC5" w14:textId="77777777" w:rsidR="00EC6365" w:rsidRDefault="00EC6365" w:rsidP="00DC44BF">
            <w:pPr>
              <w:spacing w:line="180" w:lineRule="exact"/>
              <w:ind w:left="480" w:hangingChars="300" w:hanging="480"/>
              <w:rPr>
                <w:rFonts w:ascii="標楷體" w:eastAsia="標楷體" w:hAnsi="標楷體"/>
                <w:sz w:val="16"/>
                <w:szCs w:val="16"/>
              </w:rPr>
            </w:pPr>
            <w:r>
              <w:rPr>
                <w:rFonts w:ascii="標楷體" w:eastAsia="標楷體" w:hAnsi="標楷體" w:hint="eastAsia"/>
                <w:sz w:val="16"/>
                <w:szCs w:val="16"/>
              </w:rPr>
              <w:t>明細鍵值:</w:t>
            </w:r>
            <w:r w:rsidRPr="00EC6365">
              <w:rPr>
                <w:rFonts w:ascii="標楷體" w:eastAsia="標楷體" w:hAnsi="標楷體" w:hint="eastAsia"/>
                <w:sz w:val="16"/>
                <w:szCs w:val="16"/>
              </w:rPr>
              <w:t>戶號+額度</w:t>
            </w:r>
          </w:p>
          <w:p w14:paraId="485EDC02" w14:textId="77777777" w:rsidR="00C852C9" w:rsidRPr="00362205" w:rsidRDefault="00C852C9" w:rsidP="00DC44BF">
            <w:pPr>
              <w:spacing w:line="180" w:lineRule="exact"/>
              <w:ind w:left="480" w:hangingChars="300" w:hanging="480"/>
              <w:rPr>
                <w:rFonts w:ascii="標楷體" w:eastAsia="標楷體" w:hAnsi="標楷體"/>
                <w:sz w:val="16"/>
                <w:szCs w:val="16"/>
              </w:rPr>
            </w:pPr>
          </w:p>
        </w:tc>
        <w:tc>
          <w:tcPr>
            <w:tcW w:w="376" w:type="dxa"/>
            <w:shd w:val="clear" w:color="auto" w:fill="auto"/>
            <w:noWrap/>
            <w:hideMark/>
          </w:tcPr>
          <w:p w14:paraId="7A2B1197" w14:textId="77777777" w:rsidR="00C852C9" w:rsidRPr="00362205" w:rsidRDefault="006E582E" w:rsidP="00EE04F8">
            <w:pPr>
              <w:spacing w:line="180" w:lineRule="exact"/>
              <w:rPr>
                <w:rFonts w:ascii="標楷體" w:eastAsia="標楷體" w:hAnsi="標楷體"/>
                <w:sz w:val="16"/>
                <w:szCs w:val="16"/>
              </w:rPr>
            </w:pPr>
            <w:r>
              <w:rPr>
                <w:rFonts w:ascii="標楷體" w:eastAsia="標楷體" w:hAnsi="標楷體" w:hint="eastAsia"/>
                <w:sz w:val="16"/>
                <w:szCs w:val="16"/>
              </w:rPr>
              <w:t>-</w:t>
            </w:r>
          </w:p>
        </w:tc>
      </w:tr>
      <w:tr w:rsidR="007352A2" w:rsidRPr="00362205" w14:paraId="5A5B8E3E" w14:textId="77777777" w:rsidTr="0022279A">
        <w:trPr>
          <w:trHeight w:val="324"/>
        </w:trPr>
        <w:tc>
          <w:tcPr>
            <w:tcW w:w="1668" w:type="dxa"/>
            <w:shd w:val="clear" w:color="auto" w:fill="auto"/>
            <w:noWrap/>
          </w:tcPr>
          <w:p w14:paraId="23F6CD38" w14:textId="77777777" w:rsidR="00C852C9" w:rsidRDefault="00C6028A" w:rsidP="00EE04F8">
            <w:pPr>
              <w:spacing w:line="180" w:lineRule="exact"/>
              <w:rPr>
                <w:rFonts w:ascii="標楷體" w:eastAsia="標楷體" w:hAnsi="標楷體"/>
                <w:sz w:val="16"/>
                <w:szCs w:val="16"/>
              </w:rPr>
            </w:pPr>
            <w:r>
              <w:rPr>
                <w:rFonts w:ascii="標楷體" w:eastAsia="標楷體" w:hAnsi="標楷體"/>
                <w:sz w:val="16"/>
                <w:szCs w:val="16"/>
              </w:rPr>
              <w:t>L2/</w:t>
            </w:r>
            <w:r w:rsidR="00C852C9">
              <w:rPr>
                <w:rFonts w:ascii="標楷體" w:eastAsia="標楷體" w:hAnsi="標楷體" w:hint="eastAsia"/>
                <w:sz w:val="16"/>
                <w:szCs w:val="16"/>
              </w:rPr>
              <w:t xml:space="preserve">CHRE00 </w:t>
            </w:r>
          </w:p>
          <w:p w14:paraId="4E2BADAB" w14:textId="77777777" w:rsidR="00C852C9" w:rsidRPr="00362205" w:rsidRDefault="00C852C9" w:rsidP="00EE04F8">
            <w:pPr>
              <w:spacing w:line="180" w:lineRule="exact"/>
              <w:rPr>
                <w:rFonts w:ascii="標楷體" w:eastAsia="標楷體" w:hAnsi="標楷體"/>
                <w:sz w:val="16"/>
                <w:szCs w:val="16"/>
              </w:rPr>
            </w:pPr>
            <w:r>
              <w:rPr>
                <w:rFonts w:ascii="標楷體" w:eastAsia="標楷體" w:hAnsi="標楷體" w:hint="eastAsia"/>
                <w:sz w:val="16"/>
                <w:szCs w:val="16"/>
              </w:rPr>
              <w:t>關係人資料撿核</w:t>
            </w:r>
          </w:p>
        </w:tc>
        <w:tc>
          <w:tcPr>
            <w:tcW w:w="2164" w:type="dxa"/>
            <w:shd w:val="clear" w:color="auto" w:fill="auto"/>
            <w:noWrap/>
          </w:tcPr>
          <w:p w14:paraId="7CB2482B" w14:textId="77777777" w:rsidR="00C852C9" w:rsidRPr="00362205" w:rsidRDefault="00C852C9" w:rsidP="00EE04F8">
            <w:pPr>
              <w:spacing w:line="180" w:lineRule="exact"/>
              <w:rPr>
                <w:rFonts w:ascii="標楷體" w:eastAsia="標楷體" w:hAnsi="標楷體"/>
                <w:sz w:val="16"/>
                <w:szCs w:val="16"/>
              </w:rPr>
            </w:pPr>
            <w:r>
              <w:rPr>
                <w:rFonts w:ascii="標楷體" w:eastAsia="標楷體" w:hAnsi="標楷體" w:hint="eastAsia"/>
                <w:sz w:val="16"/>
                <w:szCs w:val="16"/>
              </w:rPr>
              <w:t>關係人建檔配偶重覆時寫入</w:t>
            </w:r>
          </w:p>
        </w:tc>
        <w:tc>
          <w:tcPr>
            <w:tcW w:w="392" w:type="dxa"/>
            <w:shd w:val="clear" w:color="auto" w:fill="auto"/>
            <w:noWrap/>
          </w:tcPr>
          <w:p w14:paraId="5E878BA9" w14:textId="77777777" w:rsidR="00C852C9" w:rsidRPr="00362205" w:rsidRDefault="00C852C9" w:rsidP="00EE04F8">
            <w:pPr>
              <w:spacing w:line="180" w:lineRule="exact"/>
              <w:rPr>
                <w:rFonts w:ascii="標楷體" w:eastAsia="標楷體" w:hAnsi="標楷體"/>
                <w:sz w:val="16"/>
                <w:szCs w:val="16"/>
              </w:rPr>
            </w:pPr>
            <w:r>
              <w:rPr>
                <w:rFonts w:ascii="標楷體" w:eastAsia="標楷體" w:hAnsi="標楷體" w:hint="eastAsia"/>
                <w:sz w:val="16"/>
                <w:szCs w:val="16"/>
              </w:rPr>
              <w:t>Y</w:t>
            </w:r>
          </w:p>
        </w:tc>
        <w:tc>
          <w:tcPr>
            <w:tcW w:w="704" w:type="dxa"/>
            <w:shd w:val="clear" w:color="auto" w:fill="auto"/>
            <w:noWrap/>
          </w:tcPr>
          <w:p w14:paraId="1105BDEB" w14:textId="6E475D5E" w:rsidR="00C852C9" w:rsidRPr="00362205" w:rsidRDefault="00433FCA" w:rsidP="00EE04F8">
            <w:pPr>
              <w:spacing w:line="180" w:lineRule="exact"/>
              <w:rPr>
                <w:rFonts w:ascii="標楷體" w:eastAsia="標楷體" w:hAnsi="標楷體"/>
                <w:color w:val="FF0000"/>
                <w:sz w:val="16"/>
                <w:szCs w:val="16"/>
              </w:rPr>
            </w:pPr>
            <w:r>
              <w:rPr>
                <w:rFonts w:ascii="標楷體" w:eastAsia="標楷體" w:hAnsi="標楷體"/>
                <w:sz w:val="16"/>
                <w:szCs w:val="16"/>
              </w:rPr>
              <w:t>C</w:t>
            </w:r>
          </w:p>
        </w:tc>
        <w:tc>
          <w:tcPr>
            <w:tcW w:w="399" w:type="dxa"/>
            <w:shd w:val="clear" w:color="auto" w:fill="auto"/>
            <w:noWrap/>
          </w:tcPr>
          <w:p w14:paraId="2453ACF3" w14:textId="77777777" w:rsidR="00C852C9" w:rsidRPr="003C7DC8" w:rsidRDefault="00C852C9" w:rsidP="00EE04F8">
            <w:pPr>
              <w:spacing w:line="180" w:lineRule="exact"/>
              <w:rPr>
                <w:rFonts w:ascii="標楷體" w:eastAsia="標楷體" w:hAnsi="標楷體"/>
                <w:sz w:val="16"/>
                <w:szCs w:val="16"/>
              </w:rPr>
            </w:pPr>
            <w:r w:rsidRPr="003C7DC8">
              <w:rPr>
                <w:rFonts w:ascii="標楷體" w:eastAsia="標楷體" w:hAnsi="標楷體" w:hint="eastAsia"/>
                <w:sz w:val="16"/>
                <w:szCs w:val="16"/>
              </w:rPr>
              <w:t>-</w:t>
            </w:r>
          </w:p>
        </w:tc>
        <w:tc>
          <w:tcPr>
            <w:tcW w:w="570" w:type="dxa"/>
            <w:shd w:val="clear" w:color="auto" w:fill="auto"/>
            <w:noWrap/>
          </w:tcPr>
          <w:p w14:paraId="391EB22E" w14:textId="77777777" w:rsidR="00C852C9" w:rsidRPr="003C7DC8" w:rsidRDefault="00C852C9" w:rsidP="00EE04F8">
            <w:pPr>
              <w:spacing w:line="180" w:lineRule="exact"/>
              <w:rPr>
                <w:rFonts w:ascii="標楷體" w:eastAsia="標楷體" w:hAnsi="標楷體"/>
                <w:sz w:val="16"/>
                <w:szCs w:val="16"/>
              </w:rPr>
            </w:pPr>
            <w:r w:rsidRPr="003C7DC8">
              <w:rPr>
                <w:rFonts w:ascii="標楷體" w:eastAsia="標楷體" w:hAnsi="標楷體" w:hint="eastAsia"/>
                <w:sz w:val="16"/>
                <w:szCs w:val="16"/>
              </w:rPr>
              <w:t>-</w:t>
            </w:r>
          </w:p>
        </w:tc>
        <w:tc>
          <w:tcPr>
            <w:tcW w:w="411" w:type="dxa"/>
            <w:shd w:val="clear" w:color="auto" w:fill="auto"/>
            <w:noWrap/>
          </w:tcPr>
          <w:p w14:paraId="69A6689F" w14:textId="77777777" w:rsidR="00C852C9" w:rsidRPr="003C7DC8" w:rsidRDefault="00C852C9" w:rsidP="00EE04F8">
            <w:pPr>
              <w:spacing w:line="180" w:lineRule="exact"/>
              <w:rPr>
                <w:rFonts w:ascii="標楷體" w:eastAsia="標楷體" w:hAnsi="標楷體"/>
                <w:sz w:val="16"/>
                <w:szCs w:val="16"/>
              </w:rPr>
            </w:pPr>
            <w:r w:rsidRPr="003C7DC8">
              <w:rPr>
                <w:rFonts w:ascii="標楷體" w:eastAsia="標楷體" w:hAnsi="標楷體" w:hint="eastAsia"/>
                <w:sz w:val="16"/>
                <w:szCs w:val="16"/>
              </w:rPr>
              <w:t>-</w:t>
            </w:r>
          </w:p>
        </w:tc>
        <w:tc>
          <w:tcPr>
            <w:tcW w:w="3555" w:type="dxa"/>
            <w:shd w:val="clear" w:color="auto" w:fill="auto"/>
            <w:noWrap/>
          </w:tcPr>
          <w:p w14:paraId="30089AC4" w14:textId="42D5C640" w:rsidR="00DC44BF" w:rsidRDefault="00D15244" w:rsidP="00DC44BF">
            <w:pPr>
              <w:spacing w:line="180" w:lineRule="exact"/>
              <w:ind w:left="480" w:hangingChars="300" w:hanging="480"/>
              <w:rPr>
                <w:rFonts w:ascii="標楷體" w:eastAsia="標楷體" w:hAnsi="標楷體"/>
                <w:sz w:val="16"/>
                <w:szCs w:val="16"/>
              </w:rPr>
            </w:pPr>
            <w:r>
              <w:rPr>
                <w:rFonts w:ascii="標楷體" w:eastAsia="標楷體" w:hAnsi="標楷體" w:hint="eastAsia"/>
                <w:sz w:val="16"/>
                <w:szCs w:val="16"/>
              </w:rPr>
              <w:t>[查詢]</w:t>
            </w:r>
            <w:r w:rsidR="00FD1A8C" w:rsidRPr="00FD1A8C">
              <w:rPr>
                <w:rFonts w:ascii="標楷體" w:eastAsia="標楷體" w:hAnsi="標楷體" w:hint="eastAsia"/>
                <w:sz w:val="16"/>
                <w:szCs w:val="16"/>
              </w:rPr>
              <w:t>L2036關係人親屬明細資料查詢</w:t>
            </w:r>
          </w:p>
          <w:p w14:paraId="55262678" w14:textId="77777777" w:rsidR="00FD1A8C" w:rsidRDefault="00FD1A8C" w:rsidP="00DC44BF">
            <w:pPr>
              <w:spacing w:line="180" w:lineRule="exact"/>
              <w:ind w:left="480" w:hangingChars="300" w:hanging="480"/>
              <w:rPr>
                <w:rFonts w:ascii="標楷體" w:eastAsia="標楷體" w:hAnsi="標楷體"/>
                <w:sz w:val="16"/>
                <w:szCs w:val="16"/>
              </w:rPr>
            </w:pPr>
            <w:r w:rsidRPr="00362205">
              <w:rPr>
                <w:rFonts w:ascii="標楷體" w:eastAsia="標楷體" w:hAnsi="標楷體" w:hint="eastAsia"/>
                <w:sz w:val="16"/>
                <w:szCs w:val="16"/>
              </w:rPr>
              <w:t>[</w:t>
            </w:r>
            <w:r>
              <w:rPr>
                <w:rFonts w:ascii="標楷體" w:eastAsia="標楷體" w:hAnsi="標楷體" w:hint="eastAsia"/>
                <w:sz w:val="16"/>
                <w:szCs w:val="16"/>
              </w:rPr>
              <w:t>處理][執行]</w:t>
            </w:r>
            <w:r w:rsidRPr="00FD1A8C">
              <w:rPr>
                <w:rFonts w:ascii="標楷體" w:eastAsia="標楷體" w:hAnsi="標楷體" w:hint="eastAsia"/>
                <w:sz w:val="16"/>
                <w:szCs w:val="16"/>
              </w:rPr>
              <w:t>L2307關係人親屬資料維護</w:t>
            </w:r>
          </w:p>
          <w:p w14:paraId="339EBE8F" w14:textId="77777777" w:rsidR="00EC6365" w:rsidRDefault="00EC6365" w:rsidP="00DC44BF">
            <w:pPr>
              <w:spacing w:line="180" w:lineRule="exact"/>
              <w:ind w:left="480" w:hangingChars="300" w:hanging="480"/>
              <w:rPr>
                <w:rFonts w:ascii="標楷體" w:eastAsia="標楷體" w:hAnsi="標楷體"/>
                <w:sz w:val="16"/>
                <w:szCs w:val="16"/>
              </w:rPr>
            </w:pPr>
            <w:r>
              <w:rPr>
                <w:rFonts w:ascii="標楷體" w:eastAsia="標楷體" w:hAnsi="標楷體" w:hint="eastAsia"/>
                <w:sz w:val="16"/>
                <w:szCs w:val="16"/>
              </w:rPr>
              <w:t>明細鍵值:</w:t>
            </w:r>
            <w:r w:rsidRPr="00EC6365">
              <w:rPr>
                <w:rFonts w:ascii="標楷體" w:eastAsia="標楷體" w:hAnsi="標楷體" w:hint="eastAsia"/>
                <w:sz w:val="16"/>
                <w:szCs w:val="16"/>
              </w:rPr>
              <w:t>戶號</w:t>
            </w:r>
          </w:p>
          <w:p w14:paraId="6C013C2D" w14:textId="77777777" w:rsidR="00C852C9" w:rsidRPr="00362205" w:rsidRDefault="00C852C9" w:rsidP="00F66276">
            <w:pPr>
              <w:spacing w:line="180" w:lineRule="exact"/>
              <w:ind w:left="480" w:hangingChars="300" w:hanging="480"/>
              <w:rPr>
                <w:rFonts w:ascii="標楷體" w:eastAsia="標楷體" w:hAnsi="標楷體"/>
                <w:sz w:val="16"/>
                <w:szCs w:val="16"/>
              </w:rPr>
            </w:pPr>
          </w:p>
        </w:tc>
        <w:tc>
          <w:tcPr>
            <w:tcW w:w="376" w:type="dxa"/>
            <w:shd w:val="clear" w:color="auto" w:fill="auto"/>
            <w:noWrap/>
          </w:tcPr>
          <w:p w14:paraId="066E8E73" w14:textId="77777777" w:rsidR="00C852C9" w:rsidRPr="00362205" w:rsidRDefault="006E582E" w:rsidP="00EE04F8">
            <w:pPr>
              <w:spacing w:line="180" w:lineRule="exact"/>
              <w:rPr>
                <w:rFonts w:ascii="標楷體" w:eastAsia="標楷體" w:hAnsi="標楷體"/>
                <w:sz w:val="16"/>
                <w:szCs w:val="16"/>
              </w:rPr>
            </w:pPr>
            <w:r>
              <w:rPr>
                <w:rFonts w:ascii="標楷體" w:eastAsia="標楷體" w:hAnsi="標楷體" w:hint="eastAsia"/>
                <w:sz w:val="16"/>
                <w:szCs w:val="16"/>
              </w:rPr>
              <w:t>-</w:t>
            </w:r>
          </w:p>
        </w:tc>
      </w:tr>
      <w:tr w:rsidR="006B4436" w:rsidRPr="00362205" w14:paraId="71C7DA90" w14:textId="77777777" w:rsidTr="00316231">
        <w:trPr>
          <w:trHeight w:val="324"/>
        </w:trPr>
        <w:tc>
          <w:tcPr>
            <w:tcW w:w="1668" w:type="dxa"/>
            <w:tcBorders>
              <w:top w:val="single" w:sz="4" w:space="0" w:color="auto"/>
              <w:left w:val="single" w:sz="4" w:space="0" w:color="auto"/>
              <w:bottom w:val="single" w:sz="4" w:space="0" w:color="auto"/>
              <w:right w:val="single" w:sz="4" w:space="0" w:color="auto"/>
            </w:tcBorders>
            <w:shd w:val="clear" w:color="auto" w:fill="auto"/>
            <w:noWrap/>
            <w:hideMark/>
          </w:tcPr>
          <w:p w14:paraId="59ABA8FA" w14:textId="0C0F54F7" w:rsidR="006B4436" w:rsidRDefault="006B4436" w:rsidP="00316231">
            <w:pPr>
              <w:spacing w:line="180" w:lineRule="exact"/>
              <w:rPr>
                <w:rFonts w:ascii="標楷體" w:eastAsia="標楷體" w:hAnsi="標楷體"/>
                <w:sz w:val="16"/>
                <w:szCs w:val="16"/>
              </w:rPr>
            </w:pPr>
            <w:r>
              <w:rPr>
                <w:rFonts w:ascii="標楷體" w:eastAsia="標楷體" w:hAnsi="標楷體"/>
                <w:sz w:val="16"/>
                <w:szCs w:val="16"/>
              </w:rPr>
              <w:t>L6/</w:t>
            </w:r>
            <w:r w:rsidRPr="00362205">
              <w:rPr>
                <w:rFonts w:ascii="標楷體" w:eastAsia="標楷體" w:hAnsi="標楷體" w:hint="eastAsia"/>
                <w:sz w:val="16"/>
                <w:szCs w:val="16"/>
              </w:rPr>
              <w:t>ACC</w:t>
            </w:r>
            <w:r w:rsidR="00947C9C">
              <w:rPr>
                <w:rFonts w:ascii="標楷體" w:eastAsia="標楷體" w:hAnsi="標楷體"/>
                <w:sz w:val="16"/>
                <w:szCs w:val="16"/>
              </w:rPr>
              <w:t>S</w:t>
            </w:r>
            <w:r w:rsidRPr="00362205">
              <w:rPr>
                <w:rFonts w:ascii="標楷體" w:eastAsia="標楷體" w:hAnsi="標楷體" w:hint="eastAsia"/>
                <w:sz w:val="16"/>
                <w:szCs w:val="16"/>
              </w:rPr>
              <w:t>0</w:t>
            </w:r>
            <w:r>
              <w:rPr>
                <w:rFonts w:ascii="標楷體" w:eastAsia="標楷體" w:hAnsi="標楷體"/>
                <w:sz w:val="16"/>
                <w:szCs w:val="16"/>
              </w:rPr>
              <w:t>0</w:t>
            </w:r>
            <w:r w:rsidRPr="00362205">
              <w:rPr>
                <w:rFonts w:ascii="標楷體" w:eastAsia="標楷體" w:hAnsi="標楷體" w:hint="eastAsia"/>
                <w:sz w:val="16"/>
                <w:szCs w:val="16"/>
              </w:rPr>
              <w:t xml:space="preserve"> </w:t>
            </w:r>
          </w:p>
          <w:p w14:paraId="297E67CC" w14:textId="4E62A0E4" w:rsidR="006B4436" w:rsidRPr="00362205" w:rsidRDefault="006B4436" w:rsidP="00316231">
            <w:pPr>
              <w:spacing w:line="180" w:lineRule="exact"/>
              <w:rPr>
                <w:rFonts w:ascii="標楷體" w:eastAsia="標楷體" w:hAnsi="標楷體"/>
                <w:sz w:val="16"/>
                <w:szCs w:val="16"/>
              </w:rPr>
            </w:pPr>
            <w:r w:rsidRPr="00362205">
              <w:rPr>
                <w:rFonts w:ascii="標楷體" w:eastAsia="標楷體" w:hAnsi="標楷體" w:hint="eastAsia"/>
                <w:sz w:val="16"/>
                <w:szCs w:val="16"/>
              </w:rPr>
              <w:t>各項提存</w:t>
            </w:r>
            <w:r>
              <w:rPr>
                <w:rFonts w:ascii="標楷體" w:eastAsia="標楷體" w:hAnsi="標楷體" w:hint="eastAsia"/>
                <w:sz w:val="16"/>
                <w:szCs w:val="16"/>
              </w:rPr>
              <w:t>啟動</w:t>
            </w:r>
            <w:r w:rsidRPr="00362205">
              <w:rPr>
                <w:rFonts w:ascii="標楷體" w:eastAsia="標楷體" w:hAnsi="標楷體" w:hint="eastAsia"/>
                <w:sz w:val="16"/>
                <w:szCs w:val="16"/>
              </w:rPr>
              <w:t>作業</w:t>
            </w:r>
            <w:r w:rsidRPr="00362205">
              <w:rPr>
                <w:rFonts w:ascii="標楷體" w:eastAsia="標楷體" w:hAnsi="標楷體" w:hint="eastAsia"/>
                <w:sz w:val="16"/>
                <w:szCs w:val="16"/>
              </w:rPr>
              <w:br/>
            </w:r>
          </w:p>
        </w:tc>
        <w:tc>
          <w:tcPr>
            <w:tcW w:w="2164" w:type="dxa"/>
            <w:tcBorders>
              <w:top w:val="single" w:sz="4" w:space="0" w:color="auto"/>
              <w:left w:val="single" w:sz="4" w:space="0" w:color="auto"/>
              <w:bottom w:val="single" w:sz="4" w:space="0" w:color="auto"/>
              <w:right w:val="single" w:sz="4" w:space="0" w:color="auto"/>
            </w:tcBorders>
            <w:shd w:val="clear" w:color="auto" w:fill="auto"/>
            <w:noWrap/>
            <w:hideMark/>
          </w:tcPr>
          <w:p w14:paraId="7160C2F1" w14:textId="37CEF000" w:rsidR="006B4436" w:rsidRPr="00362205" w:rsidRDefault="006B4436" w:rsidP="00316231">
            <w:pPr>
              <w:spacing w:line="180" w:lineRule="exact"/>
              <w:rPr>
                <w:rFonts w:ascii="標楷體" w:eastAsia="標楷體" w:hAnsi="標楷體"/>
                <w:sz w:val="16"/>
                <w:szCs w:val="16"/>
              </w:rPr>
            </w:pPr>
            <w:r w:rsidRPr="00362205">
              <w:rPr>
                <w:rFonts w:ascii="標楷體" w:eastAsia="標楷體" w:hAnsi="標楷體" w:hint="eastAsia"/>
                <w:sz w:val="16"/>
                <w:szCs w:val="16"/>
              </w:rPr>
              <w:t>月底日各項提存</w:t>
            </w:r>
            <w:r>
              <w:rPr>
                <w:rFonts w:ascii="標楷體" w:eastAsia="標楷體" w:hAnsi="標楷體" w:hint="eastAsia"/>
                <w:sz w:val="16"/>
                <w:szCs w:val="16"/>
              </w:rPr>
              <w:t>啟動</w:t>
            </w:r>
          </w:p>
          <w:p w14:paraId="746B47EF" w14:textId="77777777" w:rsidR="006B4436" w:rsidRPr="00362205" w:rsidRDefault="006B4436" w:rsidP="00316231">
            <w:pPr>
              <w:spacing w:line="180" w:lineRule="exact"/>
              <w:rPr>
                <w:rFonts w:ascii="標楷體" w:eastAsia="標楷體" w:hAnsi="標楷體"/>
                <w:sz w:val="16"/>
                <w:szCs w:val="16"/>
              </w:rPr>
            </w:pPr>
            <w:r w:rsidRPr="00362205">
              <w:rPr>
                <w:rFonts w:ascii="標楷體" w:eastAsia="標楷體" w:hAnsi="標楷體" w:hint="eastAsia"/>
                <w:sz w:val="16"/>
                <w:szCs w:val="16"/>
              </w:rPr>
              <w:t xml:space="preserve">1.利息提存 </w:t>
            </w:r>
            <w:r w:rsidRPr="00362205">
              <w:rPr>
                <w:rFonts w:ascii="標楷體" w:eastAsia="標楷體" w:hAnsi="標楷體" w:hint="eastAsia"/>
                <w:sz w:val="16"/>
                <w:szCs w:val="16"/>
              </w:rPr>
              <w:br/>
              <w:t>2.應付火險費</w:t>
            </w:r>
          </w:p>
        </w:tc>
        <w:tc>
          <w:tcPr>
            <w:tcW w:w="392" w:type="dxa"/>
            <w:tcBorders>
              <w:top w:val="single" w:sz="4" w:space="0" w:color="auto"/>
              <w:left w:val="single" w:sz="4" w:space="0" w:color="auto"/>
              <w:bottom w:val="single" w:sz="4" w:space="0" w:color="auto"/>
              <w:right w:val="single" w:sz="4" w:space="0" w:color="auto"/>
            </w:tcBorders>
            <w:shd w:val="clear" w:color="auto" w:fill="auto"/>
            <w:noWrap/>
            <w:hideMark/>
          </w:tcPr>
          <w:p w14:paraId="52B38014" w14:textId="77777777" w:rsidR="006B4436" w:rsidRPr="00362205" w:rsidRDefault="006B4436" w:rsidP="00316231">
            <w:pPr>
              <w:spacing w:line="180" w:lineRule="exact"/>
              <w:rPr>
                <w:rFonts w:ascii="標楷體" w:eastAsia="標楷體" w:hAnsi="標楷體"/>
                <w:sz w:val="16"/>
                <w:szCs w:val="16"/>
              </w:rPr>
            </w:pPr>
            <w:r>
              <w:rPr>
                <w:rFonts w:ascii="標楷體" w:eastAsia="標楷體" w:hAnsi="標楷體" w:hint="eastAsia"/>
                <w:sz w:val="16"/>
                <w:szCs w:val="16"/>
              </w:rPr>
              <w:t>-</w:t>
            </w:r>
          </w:p>
        </w:tc>
        <w:tc>
          <w:tcPr>
            <w:tcW w:w="704" w:type="dxa"/>
            <w:tcBorders>
              <w:top w:val="single" w:sz="4" w:space="0" w:color="auto"/>
              <w:left w:val="single" w:sz="4" w:space="0" w:color="auto"/>
              <w:bottom w:val="single" w:sz="4" w:space="0" w:color="auto"/>
              <w:right w:val="single" w:sz="4" w:space="0" w:color="auto"/>
            </w:tcBorders>
            <w:shd w:val="clear" w:color="auto" w:fill="auto"/>
            <w:noWrap/>
          </w:tcPr>
          <w:p w14:paraId="4B455A9A" w14:textId="77777777" w:rsidR="006B4436" w:rsidRPr="00362205" w:rsidRDefault="006B4436" w:rsidP="00316231">
            <w:pPr>
              <w:spacing w:line="180" w:lineRule="exact"/>
              <w:rPr>
                <w:rFonts w:ascii="標楷體" w:eastAsia="標楷體" w:hAnsi="標楷體"/>
                <w:sz w:val="16"/>
                <w:szCs w:val="16"/>
              </w:rPr>
            </w:pPr>
            <w:r>
              <w:rPr>
                <w:rFonts w:ascii="標楷體" w:eastAsia="標楷體" w:hAnsi="標楷體"/>
                <w:sz w:val="16"/>
                <w:szCs w:val="16"/>
              </w:rPr>
              <w:t>C</w:t>
            </w:r>
          </w:p>
        </w:tc>
        <w:tc>
          <w:tcPr>
            <w:tcW w:w="399" w:type="dxa"/>
            <w:tcBorders>
              <w:top w:val="single" w:sz="4" w:space="0" w:color="auto"/>
              <w:left w:val="single" w:sz="4" w:space="0" w:color="auto"/>
              <w:bottom w:val="single" w:sz="4" w:space="0" w:color="auto"/>
              <w:right w:val="single" w:sz="4" w:space="0" w:color="auto"/>
            </w:tcBorders>
            <w:shd w:val="clear" w:color="auto" w:fill="auto"/>
            <w:noWrap/>
            <w:hideMark/>
          </w:tcPr>
          <w:p w14:paraId="3EB1AFE5" w14:textId="77777777" w:rsidR="006B4436" w:rsidRPr="003C7DC8" w:rsidRDefault="006B4436" w:rsidP="00316231">
            <w:pPr>
              <w:spacing w:line="180" w:lineRule="exact"/>
              <w:rPr>
                <w:rFonts w:ascii="標楷體" w:eastAsia="標楷體" w:hAnsi="標楷體"/>
                <w:sz w:val="16"/>
                <w:szCs w:val="16"/>
              </w:rPr>
            </w:pPr>
            <w:r w:rsidRPr="003C7DC8">
              <w:rPr>
                <w:rFonts w:ascii="標楷體" w:eastAsia="標楷體" w:hAnsi="標楷體" w:hint="eastAsia"/>
                <w:sz w:val="16"/>
                <w:szCs w:val="16"/>
              </w:rPr>
              <w:t>-</w:t>
            </w:r>
          </w:p>
        </w:tc>
        <w:tc>
          <w:tcPr>
            <w:tcW w:w="570" w:type="dxa"/>
            <w:tcBorders>
              <w:top w:val="single" w:sz="4" w:space="0" w:color="auto"/>
              <w:left w:val="single" w:sz="4" w:space="0" w:color="auto"/>
              <w:bottom w:val="single" w:sz="4" w:space="0" w:color="auto"/>
              <w:right w:val="single" w:sz="4" w:space="0" w:color="auto"/>
            </w:tcBorders>
            <w:shd w:val="clear" w:color="auto" w:fill="auto"/>
            <w:noWrap/>
            <w:hideMark/>
          </w:tcPr>
          <w:p w14:paraId="41B5B7E3" w14:textId="77777777" w:rsidR="006B4436" w:rsidRPr="003C7DC8" w:rsidRDefault="006B4436" w:rsidP="00316231">
            <w:pPr>
              <w:spacing w:line="180" w:lineRule="exact"/>
              <w:rPr>
                <w:rFonts w:ascii="標楷體" w:eastAsia="標楷體" w:hAnsi="標楷體"/>
                <w:sz w:val="16"/>
                <w:szCs w:val="16"/>
              </w:rPr>
            </w:pPr>
            <w:r w:rsidRPr="003C7DC8">
              <w:rPr>
                <w:rFonts w:ascii="標楷體" w:eastAsia="標楷體" w:hAnsi="標楷體" w:hint="eastAsia"/>
                <w:sz w:val="16"/>
                <w:szCs w:val="16"/>
              </w:rPr>
              <w:t>-</w:t>
            </w:r>
          </w:p>
        </w:tc>
        <w:tc>
          <w:tcPr>
            <w:tcW w:w="411" w:type="dxa"/>
            <w:tcBorders>
              <w:top w:val="single" w:sz="4" w:space="0" w:color="auto"/>
              <w:left w:val="single" w:sz="4" w:space="0" w:color="auto"/>
              <w:bottom w:val="single" w:sz="4" w:space="0" w:color="auto"/>
              <w:right w:val="single" w:sz="4" w:space="0" w:color="auto"/>
            </w:tcBorders>
            <w:shd w:val="clear" w:color="auto" w:fill="auto"/>
            <w:noWrap/>
            <w:hideMark/>
          </w:tcPr>
          <w:p w14:paraId="735C552E" w14:textId="77777777" w:rsidR="006B4436" w:rsidRPr="003C7DC8" w:rsidRDefault="006B4436" w:rsidP="00316231">
            <w:pPr>
              <w:spacing w:line="180" w:lineRule="exact"/>
              <w:rPr>
                <w:rFonts w:ascii="標楷體" w:eastAsia="標楷體" w:hAnsi="標楷體"/>
                <w:sz w:val="16"/>
                <w:szCs w:val="16"/>
              </w:rPr>
            </w:pPr>
            <w:r w:rsidRPr="003C7DC8">
              <w:rPr>
                <w:rFonts w:ascii="標楷體" w:eastAsia="標楷體" w:hAnsi="標楷體" w:hint="eastAsia"/>
                <w:sz w:val="16"/>
                <w:szCs w:val="16"/>
              </w:rPr>
              <w:t>Y</w:t>
            </w:r>
          </w:p>
        </w:tc>
        <w:tc>
          <w:tcPr>
            <w:tcW w:w="3555" w:type="dxa"/>
            <w:tcBorders>
              <w:top w:val="single" w:sz="4" w:space="0" w:color="auto"/>
              <w:left w:val="single" w:sz="4" w:space="0" w:color="auto"/>
              <w:bottom w:val="single" w:sz="4" w:space="0" w:color="auto"/>
              <w:right w:val="single" w:sz="4" w:space="0" w:color="auto"/>
            </w:tcBorders>
            <w:shd w:val="clear" w:color="auto" w:fill="auto"/>
            <w:noWrap/>
            <w:hideMark/>
          </w:tcPr>
          <w:p w14:paraId="383CBE1F" w14:textId="24934CB6" w:rsidR="006B4436" w:rsidRPr="00362205" w:rsidRDefault="006B4436" w:rsidP="00316231">
            <w:pPr>
              <w:spacing w:line="180" w:lineRule="exact"/>
              <w:rPr>
                <w:rFonts w:ascii="標楷體" w:eastAsia="標楷體" w:hAnsi="標楷體"/>
                <w:sz w:val="16"/>
                <w:szCs w:val="16"/>
              </w:rPr>
            </w:pPr>
            <w:r>
              <w:rPr>
                <w:rFonts w:ascii="標楷體" w:eastAsia="標楷體" w:hAnsi="標楷體" w:hint="eastAsia"/>
                <w:sz w:val="16"/>
                <w:szCs w:val="16"/>
              </w:rPr>
              <w:t>[查詢]</w:t>
            </w:r>
            <w:r w:rsidRPr="00362205">
              <w:rPr>
                <w:rFonts w:ascii="標楷體" w:eastAsia="標楷體" w:hAnsi="標楷體" w:hint="eastAsia"/>
                <w:sz w:val="16"/>
                <w:szCs w:val="16"/>
              </w:rPr>
              <w:t>[</w:t>
            </w:r>
            <w:r>
              <w:rPr>
                <w:rFonts w:ascii="標楷體" w:eastAsia="標楷體" w:hAnsi="標楷體" w:hint="eastAsia"/>
                <w:sz w:val="16"/>
                <w:szCs w:val="16"/>
              </w:rPr>
              <w:t>處理] L698A</w:t>
            </w:r>
          </w:p>
          <w:p w14:paraId="0D568135" w14:textId="77777777" w:rsidR="006B4436" w:rsidRDefault="006B4436" w:rsidP="00316231">
            <w:pPr>
              <w:spacing w:line="180" w:lineRule="exact"/>
              <w:rPr>
                <w:rFonts w:ascii="標楷體" w:eastAsia="標楷體" w:hAnsi="標楷體"/>
                <w:sz w:val="16"/>
                <w:szCs w:val="16"/>
              </w:rPr>
            </w:pPr>
            <w:r>
              <w:rPr>
                <w:rFonts w:ascii="標楷體" w:eastAsia="標楷體" w:hAnsi="標楷體" w:hint="eastAsia"/>
                <w:sz w:val="16"/>
                <w:szCs w:val="16"/>
              </w:rPr>
              <w:t>[執行] L6</w:t>
            </w:r>
            <w:r>
              <w:rPr>
                <w:rFonts w:ascii="標楷體" w:eastAsia="標楷體" w:hAnsi="標楷體"/>
                <w:sz w:val="16"/>
                <w:szCs w:val="16"/>
              </w:rPr>
              <w:t>985</w:t>
            </w:r>
            <w:r w:rsidRPr="00362205">
              <w:rPr>
                <w:rFonts w:ascii="標楷體" w:eastAsia="標楷體" w:hAnsi="標楷體" w:hint="eastAsia"/>
                <w:sz w:val="16"/>
                <w:szCs w:val="16"/>
              </w:rPr>
              <w:t xml:space="preserve"> </w:t>
            </w:r>
            <w:r>
              <w:rPr>
                <w:rFonts w:ascii="標楷體" w:eastAsia="標楷體" w:hAnsi="標楷體"/>
                <w:sz w:val="16"/>
                <w:szCs w:val="16"/>
              </w:rPr>
              <w:t>2-</w:t>
            </w:r>
            <w:r>
              <w:rPr>
                <w:rFonts w:ascii="標楷體" w:eastAsia="標楷體" w:hAnsi="標楷體" w:hint="eastAsia"/>
                <w:sz w:val="16"/>
                <w:szCs w:val="16"/>
              </w:rPr>
              <w:t>處理</w:t>
            </w:r>
          </w:p>
          <w:p w14:paraId="4AA78ED7" w14:textId="77777777" w:rsidR="006B4436" w:rsidRPr="00362205" w:rsidRDefault="006B4436" w:rsidP="00316231">
            <w:pPr>
              <w:spacing w:line="180" w:lineRule="exact"/>
              <w:rPr>
                <w:rFonts w:ascii="標楷體" w:eastAsia="標楷體" w:hAnsi="標楷體"/>
                <w:sz w:val="16"/>
                <w:szCs w:val="16"/>
              </w:rPr>
            </w:pPr>
            <w:r>
              <w:rPr>
                <w:rFonts w:ascii="標楷體" w:eastAsia="標楷體" w:hAnsi="標楷體" w:hint="eastAsia"/>
                <w:sz w:val="16"/>
                <w:szCs w:val="16"/>
              </w:rPr>
              <w:t>明細鍵值:</w:t>
            </w:r>
            <w:r w:rsidRPr="00C57172">
              <w:rPr>
                <w:rFonts w:ascii="標楷體" w:eastAsia="標楷體" w:hAnsi="標楷體" w:hint="eastAsia"/>
                <w:sz w:val="16"/>
                <w:szCs w:val="16"/>
              </w:rPr>
              <w:t>提存種類</w:t>
            </w:r>
          </w:p>
        </w:tc>
        <w:tc>
          <w:tcPr>
            <w:tcW w:w="376" w:type="dxa"/>
            <w:tcBorders>
              <w:top w:val="single" w:sz="4" w:space="0" w:color="auto"/>
              <w:left w:val="single" w:sz="4" w:space="0" w:color="auto"/>
              <w:bottom w:val="single" w:sz="4" w:space="0" w:color="auto"/>
              <w:right w:val="single" w:sz="4" w:space="0" w:color="auto"/>
            </w:tcBorders>
            <w:shd w:val="clear" w:color="auto" w:fill="auto"/>
            <w:noWrap/>
            <w:hideMark/>
          </w:tcPr>
          <w:p w14:paraId="191FBDFA" w14:textId="77777777" w:rsidR="006B4436" w:rsidRPr="00362205" w:rsidRDefault="006B4436" w:rsidP="00316231">
            <w:pPr>
              <w:spacing w:line="180" w:lineRule="exact"/>
              <w:rPr>
                <w:rFonts w:ascii="標楷體" w:eastAsia="標楷體" w:hAnsi="標楷體"/>
                <w:sz w:val="16"/>
                <w:szCs w:val="16"/>
              </w:rPr>
            </w:pPr>
            <w:r>
              <w:rPr>
                <w:rFonts w:ascii="標楷體" w:eastAsia="標楷體" w:hAnsi="標楷體" w:hint="eastAsia"/>
                <w:sz w:val="16"/>
                <w:szCs w:val="16"/>
              </w:rPr>
              <w:t>-</w:t>
            </w:r>
          </w:p>
        </w:tc>
      </w:tr>
      <w:tr w:rsidR="007352A2" w:rsidRPr="00362205" w14:paraId="50D56745" w14:textId="77777777" w:rsidTr="0022279A">
        <w:trPr>
          <w:trHeight w:val="324"/>
        </w:trPr>
        <w:tc>
          <w:tcPr>
            <w:tcW w:w="1668" w:type="dxa"/>
            <w:tcBorders>
              <w:top w:val="single" w:sz="4" w:space="0" w:color="auto"/>
              <w:left w:val="single" w:sz="4" w:space="0" w:color="auto"/>
              <w:bottom w:val="single" w:sz="4" w:space="0" w:color="auto"/>
              <w:right w:val="single" w:sz="4" w:space="0" w:color="auto"/>
            </w:tcBorders>
            <w:shd w:val="clear" w:color="auto" w:fill="auto"/>
            <w:noWrap/>
            <w:hideMark/>
          </w:tcPr>
          <w:p w14:paraId="056CD0C5" w14:textId="3929F46F" w:rsidR="008764CF" w:rsidRDefault="00C6028A" w:rsidP="008764CF">
            <w:pPr>
              <w:spacing w:line="180" w:lineRule="exact"/>
              <w:rPr>
                <w:rFonts w:ascii="標楷體" w:eastAsia="標楷體" w:hAnsi="標楷體"/>
                <w:sz w:val="16"/>
                <w:szCs w:val="16"/>
              </w:rPr>
            </w:pPr>
            <w:r>
              <w:rPr>
                <w:rFonts w:ascii="標楷體" w:eastAsia="標楷體" w:hAnsi="標楷體"/>
                <w:sz w:val="16"/>
                <w:szCs w:val="16"/>
              </w:rPr>
              <w:t>L6/</w:t>
            </w:r>
            <w:r w:rsidR="006B4436" w:rsidRPr="00362205">
              <w:rPr>
                <w:rFonts w:ascii="標楷體" w:eastAsia="標楷體" w:hAnsi="標楷體" w:hint="eastAsia"/>
                <w:sz w:val="16"/>
                <w:szCs w:val="16"/>
              </w:rPr>
              <w:t>ACCL0</w:t>
            </w:r>
            <w:r w:rsidR="00947C9C">
              <w:rPr>
                <w:rFonts w:ascii="標楷體" w:eastAsia="標楷體" w:hAnsi="標楷體" w:hint="eastAsia"/>
                <w:sz w:val="16"/>
                <w:szCs w:val="16"/>
              </w:rPr>
              <w:t>0</w:t>
            </w:r>
            <w:r w:rsidR="006B4436" w:rsidRPr="00362205">
              <w:rPr>
                <w:rFonts w:ascii="標楷體" w:eastAsia="標楷體" w:hAnsi="標楷體" w:hint="eastAsia"/>
                <w:sz w:val="16"/>
                <w:szCs w:val="16"/>
              </w:rPr>
              <w:t xml:space="preserve"> </w:t>
            </w:r>
          </w:p>
          <w:p w14:paraId="3A91CCCA" w14:textId="49B6B67D" w:rsidR="00C852C9" w:rsidRPr="00362205" w:rsidRDefault="00C852C9" w:rsidP="008764CF">
            <w:pPr>
              <w:spacing w:line="180" w:lineRule="exact"/>
              <w:rPr>
                <w:rFonts w:ascii="標楷體" w:eastAsia="標楷體" w:hAnsi="標楷體"/>
                <w:sz w:val="16"/>
                <w:szCs w:val="16"/>
              </w:rPr>
            </w:pPr>
            <w:r w:rsidRPr="00362205">
              <w:rPr>
                <w:rFonts w:ascii="標楷體" w:eastAsia="標楷體" w:hAnsi="標楷體" w:hint="eastAsia"/>
                <w:sz w:val="16"/>
                <w:szCs w:val="16"/>
              </w:rPr>
              <w:t>各項提存</w:t>
            </w:r>
            <w:r w:rsidR="006B4436">
              <w:rPr>
                <w:rFonts w:ascii="標楷體" w:eastAsia="標楷體" w:hAnsi="標楷體" w:hint="eastAsia"/>
                <w:sz w:val="16"/>
                <w:szCs w:val="16"/>
              </w:rPr>
              <w:t>入帳</w:t>
            </w:r>
            <w:r w:rsidRPr="00362205">
              <w:rPr>
                <w:rFonts w:ascii="標楷體" w:eastAsia="標楷體" w:hAnsi="標楷體" w:hint="eastAsia"/>
                <w:sz w:val="16"/>
                <w:szCs w:val="16"/>
              </w:rPr>
              <w:t>作業</w:t>
            </w:r>
            <w:r w:rsidRPr="00362205">
              <w:rPr>
                <w:rFonts w:ascii="標楷體" w:eastAsia="標楷體" w:hAnsi="標楷體" w:hint="eastAsia"/>
                <w:sz w:val="16"/>
                <w:szCs w:val="16"/>
              </w:rPr>
              <w:br/>
            </w:r>
          </w:p>
        </w:tc>
        <w:tc>
          <w:tcPr>
            <w:tcW w:w="2164" w:type="dxa"/>
            <w:tcBorders>
              <w:top w:val="single" w:sz="4" w:space="0" w:color="auto"/>
              <w:left w:val="single" w:sz="4" w:space="0" w:color="auto"/>
              <w:bottom w:val="single" w:sz="4" w:space="0" w:color="auto"/>
              <w:right w:val="single" w:sz="4" w:space="0" w:color="auto"/>
            </w:tcBorders>
            <w:shd w:val="clear" w:color="auto" w:fill="auto"/>
            <w:noWrap/>
            <w:hideMark/>
          </w:tcPr>
          <w:p w14:paraId="066A3635" w14:textId="1576A8E3" w:rsidR="00C852C9" w:rsidRPr="00362205" w:rsidRDefault="00C852C9" w:rsidP="00EE04F8">
            <w:pPr>
              <w:spacing w:line="180" w:lineRule="exact"/>
              <w:rPr>
                <w:rFonts w:ascii="標楷體" w:eastAsia="標楷體" w:hAnsi="標楷體"/>
                <w:sz w:val="16"/>
                <w:szCs w:val="16"/>
              </w:rPr>
            </w:pPr>
            <w:r w:rsidRPr="00362205">
              <w:rPr>
                <w:rFonts w:ascii="標楷體" w:eastAsia="標楷體" w:hAnsi="標楷體" w:hint="eastAsia"/>
                <w:sz w:val="16"/>
                <w:szCs w:val="16"/>
              </w:rPr>
              <w:t>月底日各項提存</w:t>
            </w:r>
            <w:r w:rsidR="006B4436">
              <w:rPr>
                <w:rFonts w:ascii="標楷體" w:eastAsia="標楷體" w:hAnsi="標楷體" w:hint="eastAsia"/>
                <w:sz w:val="16"/>
                <w:szCs w:val="16"/>
              </w:rPr>
              <w:t>入帳</w:t>
            </w:r>
          </w:p>
          <w:p w14:paraId="3D0F6AF4" w14:textId="77777777" w:rsidR="00C852C9" w:rsidRPr="00362205" w:rsidRDefault="00BC0E76" w:rsidP="00EE04F8">
            <w:pPr>
              <w:spacing w:line="180" w:lineRule="exact"/>
              <w:rPr>
                <w:rFonts w:ascii="標楷體" w:eastAsia="標楷體" w:hAnsi="標楷體"/>
                <w:sz w:val="16"/>
                <w:szCs w:val="16"/>
              </w:rPr>
            </w:pPr>
            <w:r w:rsidRPr="00362205">
              <w:rPr>
                <w:rFonts w:ascii="標楷體" w:eastAsia="標楷體" w:hAnsi="標楷體" w:hint="eastAsia"/>
                <w:sz w:val="16"/>
                <w:szCs w:val="16"/>
              </w:rPr>
              <w:t xml:space="preserve">1.利息提存 </w:t>
            </w:r>
            <w:r w:rsidRPr="00362205">
              <w:rPr>
                <w:rFonts w:ascii="標楷體" w:eastAsia="標楷體" w:hAnsi="標楷體" w:hint="eastAsia"/>
                <w:sz w:val="16"/>
                <w:szCs w:val="16"/>
              </w:rPr>
              <w:br/>
              <w:t>2.應付火險費</w:t>
            </w:r>
          </w:p>
        </w:tc>
        <w:tc>
          <w:tcPr>
            <w:tcW w:w="392" w:type="dxa"/>
            <w:tcBorders>
              <w:top w:val="single" w:sz="4" w:space="0" w:color="auto"/>
              <w:left w:val="single" w:sz="4" w:space="0" w:color="auto"/>
              <w:bottom w:val="single" w:sz="4" w:space="0" w:color="auto"/>
              <w:right w:val="single" w:sz="4" w:space="0" w:color="auto"/>
            </w:tcBorders>
            <w:shd w:val="clear" w:color="auto" w:fill="auto"/>
            <w:noWrap/>
            <w:hideMark/>
          </w:tcPr>
          <w:p w14:paraId="1386EE22" w14:textId="77777777" w:rsidR="00C852C9" w:rsidRPr="00362205" w:rsidRDefault="00C852C9" w:rsidP="00EE04F8">
            <w:pPr>
              <w:spacing w:line="180" w:lineRule="exact"/>
              <w:rPr>
                <w:rFonts w:ascii="標楷體" w:eastAsia="標楷體" w:hAnsi="標楷體"/>
                <w:sz w:val="16"/>
                <w:szCs w:val="16"/>
              </w:rPr>
            </w:pPr>
            <w:r>
              <w:rPr>
                <w:rFonts w:ascii="標楷體" w:eastAsia="標楷體" w:hAnsi="標楷體" w:hint="eastAsia"/>
                <w:sz w:val="16"/>
                <w:szCs w:val="16"/>
              </w:rPr>
              <w:t>-</w:t>
            </w:r>
          </w:p>
        </w:tc>
        <w:tc>
          <w:tcPr>
            <w:tcW w:w="704" w:type="dxa"/>
            <w:tcBorders>
              <w:top w:val="single" w:sz="4" w:space="0" w:color="auto"/>
              <w:left w:val="single" w:sz="4" w:space="0" w:color="auto"/>
              <w:bottom w:val="single" w:sz="4" w:space="0" w:color="auto"/>
              <w:right w:val="single" w:sz="4" w:space="0" w:color="auto"/>
            </w:tcBorders>
            <w:shd w:val="clear" w:color="auto" w:fill="auto"/>
            <w:noWrap/>
          </w:tcPr>
          <w:p w14:paraId="3A6A3983" w14:textId="32E4FC8D" w:rsidR="00C852C9" w:rsidRPr="00362205" w:rsidRDefault="00CC69F9" w:rsidP="00EE04F8">
            <w:pPr>
              <w:spacing w:line="180" w:lineRule="exact"/>
              <w:rPr>
                <w:rFonts w:ascii="標楷體" w:eastAsia="標楷體" w:hAnsi="標楷體"/>
                <w:sz w:val="16"/>
                <w:szCs w:val="16"/>
              </w:rPr>
            </w:pPr>
            <w:r>
              <w:rPr>
                <w:rFonts w:ascii="標楷體" w:eastAsia="標楷體" w:hAnsi="標楷體"/>
                <w:sz w:val="16"/>
                <w:szCs w:val="16"/>
              </w:rPr>
              <w:t>C</w:t>
            </w:r>
          </w:p>
        </w:tc>
        <w:tc>
          <w:tcPr>
            <w:tcW w:w="399" w:type="dxa"/>
            <w:tcBorders>
              <w:top w:val="single" w:sz="4" w:space="0" w:color="auto"/>
              <w:left w:val="single" w:sz="4" w:space="0" w:color="auto"/>
              <w:bottom w:val="single" w:sz="4" w:space="0" w:color="auto"/>
              <w:right w:val="single" w:sz="4" w:space="0" w:color="auto"/>
            </w:tcBorders>
            <w:shd w:val="clear" w:color="auto" w:fill="auto"/>
            <w:noWrap/>
            <w:hideMark/>
          </w:tcPr>
          <w:p w14:paraId="182D220C" w14:textId="77777777" w:rsidR="00C852C9" w:rsidRPr="003C7DC8" w:rsidRDefault="00C852C9" w:rsidP="00EE04F8">
            <w:pPr>
              <w:spacing w:line="180" w:lineRule="exact"/>
              <w:rPr>
                <w:rFonts w:ascii="標楷體" w:eastAsia="標楷體" w:hAnsi="標楷體"/>
                <w:sz w:val="16"/>
                <w:szCs w:val="16"/>
              </w:rPr>
            </w:pPr>
            <w:r w:rsidRPr="003C7DC8">
              <w:rPr>
                <w:rFonts w:ascii="標楷體" w:eastAsia="標楷體" w:hAnsi="標楷體" w:hint="eastAsia"/>
                <w:sz w:val="16"/>
                <w:szCs w:val="16"/>
              </w:rPr>
              <w:t>-</w:t>
            </w:r>
          </w:p>
        </w:tc>
        <w:tc>
          <w:tcPr>
            <w:tcW w:w="570" w:type="dxa"/>
            <w:tcBorders>
              <w:top w:val="single" w:sz="4" w:space="0" w:color="auto"/>
              <w:left w:val="single" w:sz="4" w:space="0" w:color="auto"/>
              <w:bottom w:val="single" w:sz="4" w:space="0" w:color="auto"/>
              <w:right w:val="single" w:sz="4" w:space="0" w:color="auto"/>
            </w:tcBorders>
            <w:shd w:val="clear" w:color="auto" w:fill="auto"/>
            <w:noWrap/>
            <w:hideMark/>
          </w:tcPr>
          <w:p w14:paraId="167FD677" w14:textId="77777777" w:rsidR="00C852C9" w:rsidRPr="003C7DC8" w:rsidRDefault="00C852C9" w:rsidP="00EE04F8">
            <w:pPr>
              <w:spacing w:line="180" w:lineRule="exact"/>
              <w:rPr>
                <w:rFonts w:ascii="標楷體" w:eastAsia="標楷體" w:hAnsi="標楷體"/>
                <w:sz w:val="16"/>
                <w:szCs w:val="16"/>
              </w:rPr>
            </w:pPr>
            <w:r w:rsidRPr="003C7DC8">
              <w:rPr>
                <w:rFonts w:ascii="標楷體" w:eastAsia="標楷體" w:hAnsi="標楷體" w:hint="eastAsia"/>
                <w:sz w:val="16"/>
                <w:szCs w:val="16"/>
              </w:rPr>
              <w:t>-</w:t>
            </w:r>
          </w:p>
        </w:tc>
        <w:tc>
          <w:tcPr>
            <w:tcW w:w="411" w:type="dxa"/>
            <w:tcBorders>
              <w:top w:val="single" w:sz="4" w:space="0" w:color="auto"/>
              <w:left w:val="single" w:sz="4" w:space="0" w:color="auto"/>
              <w:bottom w:val="single" w:sz="4" w:space="0" w:color="auto"/>
              <w:right w:val="single" w:sz="4" w:space="0" w:color="auto"/>
            </w:tcBorders>
            <w:shd w:val="clear" w:color="auto" w:fill="auto"/>
            <w:noWrap/>
            <w:hideMark/>
          </w:tcPr>
          <w:p w14:paraId="41535E3C" w14:textId="77777777" w:rsidR="00C852C9" w:rsidRPr="003C7DC8" w:rsidRDefault="00C852C9" w:rsidP="00EE04F8">
            <w:pPr>
              <w:spacing w:line="180" w:lineRule="exact"/>
              <w:rPr>
                <w:rFonts w:ascii="標楷體" w:eastAsia="標楷體" w:hAnsi="標楷體"/>
                <w:sz w:val="16"/>
                <w:szCs w:val="16"/>
              </w:rPr>
            </w:pPr>
            <w:r w:rsidRPr="003C7DC8">
              <w:rPr>
                <w:rFonts w:ascii="標楷體" w:eastAsia="標楷體" w:hAnsi="標楷體" w:hint="eastAsia"/>
                <w:sz w:val="16"/>
                <w:szCs w:val="16"/>
              </w:rPr>
              <w:t>Y</w:t>
            </w:r>
          </w:p>
        </w:tc>
        <w:tc>
          <w:tcPr>
            <w:tcW w:w="3555" w:type="dxa"/>
            <w:tcBorders>
              <w:top w:val="single" w:sz="4" w:space="0" w:color="auto"/>
              <w:left w:val="single" w:sz="4" w:space="0" w:color="auto"/>
              <w:bottom w:val="single" w:sz="4" w:space="0" w:color="auto"/>
              <w:right w:val="single" w:sz="4" w:space="0" w:color="auto"/>
            </w:tcBorders>
            <w:shd w:val="clear" w:color="auto" w:fill="auto"/>
            <w:noWrap/>
            <w:hideMark/>
          </w:tcPr>
          <w:p w14:paraId="3652F6D1" w14:textId="77777777" w:rsidR="00C852C9" w:rsidRPr="00362205" w:rsidRDefault="00417EEC" w:rsidP="00EE04F8">
            <w:pPr>
              <w:spacing w:line="180" w:lineRule="exact"/>
              <w:rPr>
                <w:rFonts w:ascii="標楷體" w:eastAsia="標楷體" w:hAnsi="標楷體"/>
                <w:sz w:val="16"/>
                <w:szCs w:val="16"/>
              </w:rPr>
            </w:pPr>
            <w:r>
              <w:rPr>
                <w:rFonts w:ascii="標楷體" w:eastAsia="標楷體" w:hAnsi="標楷體" w:hint="eastAsia"/>
                <w:sz w:val="16"/>
                <w:szCs w:val="16"/>
              </w:rPr>
              <w:t>[查詢]</w:t>
            </w:r>
            <w:r w:rsidR="00CF4EC9" w:rsidRPr="00362205">
              <w:rPr>
                <w:rFonts w:ascii="標楷體" w:eastAsia="標楷體" w:hAnsi="標楷體" w:hint="eastAsia"/>
                <w:sz w:val="16"/>
                <w:szCs w:val="16"/>
              </w:rPr>
              <w:t>[</w:t>
            </w:r>
            <w:r w:rsidR="00CF4EC9">
              <w:rPr>
                <w:rFonts w:ascii="標楷體" w:eastAsia="標楷體" w:hAnsi="標楷體" w:hint="eastAsia"/>
                <w:sz w:val="16"/>
                <w:szCs w:val="16"/>
              </w:rPr>
              <w:t>處理] L6</w:t>
            </w:r>
            <w:r w:rsidR="00CF4EC9">
              <w:rPr>
                <w:rFonts w:ascii="標楷體" w:eastAsia="標楷體" w:hAnsi="標楷體"/>
                <w:sz w:val="16"/>
                <w:szCs w:val="16"/>
              </w:rPr>
              <w:t>985</w:t>
            </w:r>
            <w:r w:rsidR="00CF4EC9" w:rsidRPr="00362205">
              <w:rPr>
                <w:rFonts w:ascii="標楷體" w:eastAsia="標楷體" w:hAnsi="標楷體" w:hint="eastAsia"/>
                <w:sz w:val="16"/>
                <w:szCs w:val="16"/>
              </w:rPr>
              <w:t xml:space="preserve"> 各項提存作業</w:t>
            </w:r>
          </w:p>
          <w:p w14:paraId="27D393A8" w14:textId="7100AC98" w:rsidR="00656BC1" w:rsidRDefault="00ED67B0" w:rsidP="00EE04F8">
            <w:pPr>
              <w:spacing w:line="180" w:lineRule="exact"/>
              <w:rPr>
                <w:rFonts w:ascii="標楷體" w:eastAsia="標楷體" w:hAnsi="標楷體"/>
                <w:sz w:val="16"/>
                <w:szCs w:val="16"/>
              </w:rPr>
            </w:pPr>
            <w:r>
              <w:rPr>
                <w:rFonts w:ascii="標楷體" w:eastAsia="標楷體" w:hAnsi="標楷體" w:hint="eastAsia"/>
                <w:sz w:val="16"/>
                <w:szCs w:val="16"/>
              </w:rPr>
              <w:t>[執行] L6</w:t>
            </w:r>
            <w:r>
              <w:rPr>
                <w:rFonts w:ascii="標楷體" w:eastAsia="標楷體" w:hAnsi="標楷體"/>
                <w:sz w:val="16"/>
                <w:szCs w:val="16"/>
              </w:rPr>
              <w:t>985</w:t>
            </w:r>
            <w:r w:rsidRPr="00362205">
              <w:rPr>
                <w:rFonts w:ascii="標楷體" w:eastAsia="標楷體" w:hAnsi="標楷體" w:hint="eastAsia"/>
                <w:sz w:val="16"/>
                <w:szCs w:val="16"/>
              </w:rPr>
              <w:t xml:space="preserve"> </w:t>
            </w:r>
            <w:r>
              <w:rPr>
                <w:rFonts w:ascii="標楷體" w:eastAsia="標楷體" w:hAnsi="標楷體"/>
                <w:sz w:val="16"/>
                <w:szCs w:val="16"/>
              </w:rPr>
              <w:t>2-</w:t>
            </w:r>
            <w:r>
              <w:rPr>
                <w:rFonts w:ascii="標楷體" w:eastAsia="標楷體" w:hAnsi="標楷體" w:hint="eastAsia"/>
                <w:sz w:val="16"/>
                <w:szCs w:val="16"/>
              </w:rPr>
              <w:t>處理</w:t>
            </w:r>
          </w:p>
          <w:p w14:paraId="7AD464CD" w14:textId="77777777" w:rsidR="00EC6365" w:rsidRPr="00362205" w:rsidRDefault="00EC6365" w:rsidP="00EE04F8">
            <w:pPr>
              <w:spacing w:line="180" w:lineRule="exact"/>
              <w:rPr>
                <w:rFonts w:ascii="標楷體" w:eastAsia="標楷體" w:hAnsi="標楷體"/>
                <w:sz w:val="16"/>
                <w:szCs w:val="16"/>
              </w:rPr>
            </w:pPr>
            <w:r>
              <w:rPr>
                <w:rFonts w:ascii="標楷體" w:eastAsia="標楷體" w:hAnsi="標楷體" w:hint="eastAsia"/>
                <w:sz w:val="16"/>
                <w:szCs w:val="16"/>
              </w:rPr>
              <w:t>明細鍵值:</w:t>
            </w:r>
            <w:r w:rsidR="00C57172" w:rsidRPr="00C57172">
              <w:rPr>
                <w:rFonts w:ascii="標楷體" w:eastAsia="標楷體" w:hAnsi="標楷體" w:hint="eastAsia"/>
                <w:sz w:val="16"/>
                <w:szCs w:val="16"/>
              </w:rPr>
              <w:t>提存種類</w:t>
            </w:r>
          </w:p>
        </w:tc>
        <w:tc>
          <w:tcPr>
            <w:tcW w:w="376" w:type="dxa"/>
            <w:tcBorders>
              <w:top w:val="single" w:sz="4" w:space="0" w:color="auto"/>
              <w:left w:val="single" w:sz="4" w:space="0" w:color="auto"/>
              <w:bottom w:val="single" w:sz="4" w:space="0" w:color="auto"/>
              <w:right w:val="single" w:sz="4" w:space="0" w:color="auto"/>
            </w:tcBorders>
            <w:shd w:val="clear" w:color="auto" w:fill="auto"/>
            <w:noWrap/>
            <w:hideMark/>
          </w:tcPr>
          <w:p w14:paraId="412C0555" w14:textId="77777777" w:rsidR="00C852C9" w:rsidRPr="00362205" w:rsidRDefault="006E582E" w:rsidP="00EE04F8">
            <w:pPr>
              <w:spacing w:line="180" w:lineRule="exact"/>
              <w:rPr>
                <w:rFonts w:ascii="標楷體" w:eastAsia="標楷體" w:hAnsi="標楷體"/>
                <w:sz w:val="16"/>
                <w:szCs w:val="16"/>
              </w:rPr>
            </w:pPr>
            <w:r>
              <w:rPr>
                <w:rFonts w:ascii="標楷體" w:eastAsia="標楷體" w:hAnsi="標楷體" w:hint="eastAsia"/>
                <w:sz w:val="16"/>
                <w:szCs w:val="16"/>
              </w:rPr>
              <w:t>-</w:t>
            </w:r>
          </w:p>
        </w:tc>
      </w:tr>
      <w:tr w:rsidR="007352A2" w:rsidRPr="00362205" w14:paraId="09798666" w14:textId="77777777" w:rsidTr="0022279A">
        <w:trPr>
          <w:trHeight w:val="324"/>
        </w:trPr>
        <w:tc>
          <w:tcPr>
            <w:tcW w:w="1668" w:type="dxa"/>
            <w:shd w:val="clear" w:color="auto" w:fill="auto"/>
            <w:noWrap/>
          </w:tcPr>
          <w:p w14:paraId="25E7904B" w14:textId="77777777" w:rsidR="00C852C9" w:rsidRPr="00362205" w:rsidRDefault="00C6028A" w:rsidP="00EE04F8">
            <w:pPr>
              <w:spacing w:line="180" w:lineRule="exact"/>
              <w:rPr>
                <w:rFonts w:ascii="標楷體" w:eastAsia="標楷體" w:hAnsi="標楷體"/>
                <w:sz w:val="16"/>
                <w:szCs w:val="16"/>
              </w:rPr>
            </w:pPr>
            <w:r>
              <w:rPr>
                <w:rFonts w:ascii="標楷體" w:eastAsia="標楷體" w:hAnsi="標楷體"/>
                <w:sz w:val="16"/>
                <w:szCs w:val="16"/>
              </w:rPr>
              <w:t>L3/</w:t>
            </w:r>
            <w:r w:rsidR="00C852C9" w:rsidRPr="00362205">
              <w:rPr>
                <w:rFonts w:ascii="標楷體" w:eastAsia="標楷體" w:hAnsi="標楷體" w:hint="eastAsia"/>
                <w:sz w:val="16"/>
                <w:szCs w:val="16"/>
              </w:rPr>
              <w:t>RVTX0</w:t>
            </w:r>
            <w:r w:rsidR="008764CF">
              <w:rPr>
                <w:rFonts w:ascii="標楷體" w:eastAsia="標楷體" w:hAnsi="標楷體"/>
                <w:sz w:val="16"/>
                <w:szCs w:val="16"/>
              </w:rPr>
              <w:t>0</w:t>
            </w:r>
            <w:r w:rsidR="00C852C9" w:rsidRPr="00362205">
              <w:rPr>
                <w:rFonts w:ascii="標楷體" w:eastAsia="標楷體" w:hAnsi="標楷體" w:hint="eastAsia"/>
                <w:sz w:val="16"/>
                <w:szCs w:val="16"/>
              </w:rPr>
              <w:t xml:space="preserve"> </w:t>
            </w:r>
          </w:p>
          <w:p w14:paraId="3F975900" w14:textId="77777777" w:rsidR="00C852C9" w:rsidRPr="00362205" w:rsidRDefault="00C852C9" w:rsidP="00EE04F8">
            <w:pPr>
              <w:spacing w:line="180" w:lineRule="exact"/>
              <w:rPr>
                <w:rFonts w:ascii="標楷體" w:eastAsia="標楷體" w:hAnsi="標楷體"/>
                <w:sz w:val="16"/>
                <w:szCs w:val="16"/>
              </w:rPr>
            </w:pPr>
            <w:r w:rsidRPr="00362205">
              <w:rPr>
                <w:rFonts w:ascii="標楷體" w:eastAsia="標楷體" w:hAnsi="標楷體" w:hint="eastAsia"/>
                <w:sz w:val="16"/>
                <w:szCs w:val="16"/>
              </w:rPr>
              <w:t>預約撥款到期</w:t>
            </w:r>
          </w:p>
        </w:tc>
        <w:tc>
          <w:tcPr>
            <w:tcW w:w="2164" w:type="dxa"/>
            <w:shd w:val="clear" w:color="auto" w:fill="auto"/>
            <w:noWrap/>
          </w:tcPr>
          <w:p w14:paraId="2C3E20FB" w14:textId="77777777" w:rsidR="00C852C9" w:rsidRPr="00362205" w:rsidRDefault="00C852C9" w:rsidP="00EE04F8">
            <w:pPr>
              <w:spacing w:line="180" w:lineRule="exact"/>
              <w:rPr>
                <w:rFonts w:ascii="標楷體" w:eastAsia="標楷體" w:hAnsi="標楷體"/>
                <w:sz w:val="16"/>
                <w:szCs w:val="16"/>
              </w:rPr>
            </w:pPr>
            <w:r w:rsidRPr="00362205">
              <w:rPr>
                <w:rFonts w:ascii="標楷體" w:eastAsia="標楷體" w:hAnsi="標楷體" w:hint="eastAsia"/>
                <w:sz w:val="16"/>
                <w:szCs w:val="16"/>
              </w:rPr>
              <w:t>每日開機自動產生</w:t>
            </w:r>
          </w:p>
        </w:tc>
        <w:tc>
          <w:tcPr>
            <w:tcW w:w="392" w:type="dxa"/>
            <w:shd w:val="clear" w:color="auto" w:fill="auto"/>
            <w:noWrap/>
          </w:tcPr>
          <w:p w14:paraId="6683F7B3" w14:textId="77777777" w:rsidR="00C852C9" w:rsidRPr="00362205" w:rsidRDefault="00C852C9" w:rsidP="00EE04F8">
            <w:pPr>
              <w:spacing w:line="180" w:lineRule="exact"/>
              <w:rPr>
                <w:rFonts w:ascii="標楷體" w:eastAsia="標楷體" w:hAnsi="標楷體"/>
                <w:sz w:val="16"/>
                <w:szCs w:val="16"/>
              </w:rPr>
            </w:pPr>
            <w:r>
              <w:rPr>
                <w:rFonts w:ascii="標楷體" w:eastAsia="標楷體" w:hAnsi="標楷體"/>
                <w:sz w:val="16"/>
                <w:szCs w:val="16"/>
              </w:rPr>
              <w:t>-</w:t>
            </w:r>
          </w:p>
        </w:tc>
        <w:tc>
          <w:tcPr>
            <w:tcW w:w="704" w:type="dxa"/>
            <w:shd w:val="clear" w:color="auto" w:fill="auto"/>
            <w:noWrap/>
          </w:tcPr>
          <w:p w14:paraId="6FC288E8" w14:textId="528B3F05" w:rsidR="00C852C9" w:rsidRPr="00362205" w:rsidRDefault="0035426B" w:rsidP="00EE04F8">
            <w:pPr>
              <w:spacing w:line="180" w:lineRule="exact"/>
              <w:rPr>
                <w:rFonts w:ascii="標楷體" w:eastAsia="標楷體" w:hAnsi="標楷體"/>
                <w:sz w:val="16"/>
                <w:szCs w:val="16"/>
              </w:rPr>
            </w:pPr>
            <w:r>
              <w:rPr>
                <w:rFonts w:ascii="標楷體" w:eastAsia="標楷體" w:hAnsi="標楷體"/>
                <w:sz w:val="16"/>
                <w:szCs w:val="16"/>
              </w:rPr>
              <w:t>Y</w:t>
            </w:r>
          </w:p>
        </w:tc>
        <w:tc>
          <w:tcPr>
            <w:tcW w:w="399" w:type="dxa"/>
            <w:shd w:val="clear" w:color="auto" w:fill="auto"/>
            <w:noWrap/>
          </w:tcPr>
          <w:p w14:paraId="150B284A" w14:textId="77777777" w:rsidR="00C852C9" w:rsidRPr="003C7DC8" w:rsidRDefault="00DB24B8" w:rsidP="00EE04F8">
            <w:pPr>
              <w:spacing w:line="180" w:lineRule="exact"/>
              <w:rPr>
                <w:rFonts w:ascii="標楷體" w:eastAsia="標楷體" w:hAnsi="標楷體"/>
                <w:sz w:val="16"/>
                <w:szCs w:val="16"/>
              </w:rPr>
            </w:pPr>
            <w:r>
              <w:rPr>
                <w:rFonts w:ascii="標楷體" w:eastAsia="標楷體" w:hAnsi="標楷體" w:hint="eastAsia"/>
                <w:sz w:val="16"/>
                <w:szCs w:val="16"/>
              </w:rPr>
              <w:t>-</w:t>
            </w:r>
          </w:p>
        </w:tc>
        <w:tc>
          <w:tcPr>
            <w:tcW w:w="570" w:type="dxa"/>
            <w:shd w:val="clear" w:color="auto" w:fill="auto"/>
            <w:noWrap/>
          </w:tcPr>
          <w:p w14:paraId="68156A09" w14:textId="77777777" w:rsidR="00C852C9" w:rsidRPr="003C7DC8" w:rsidRDefault="0080085A" w:rsidP="00EE04F8">
            <w:pPr>
              <w:spacing w:line="180" w:lineRule="exact"/>
              <w:rPr>
                <w:rFonts w:ascii="標楷體" w:eastAsia="標楷體" w:hAnsi="標楷體"/>
                <w:sz w:val="16"/>
                <w:szCs w:val="16"/>
              </w:rPr>
            </w:pPr>
            <w:r>
              <w:rPr>
                <w:rFonts w:ascii="標楷體" w:eastAsia="標楷體" w:hAnsi="標楷體" w:hint="eastAsia"/>
                <w:sz w:val="16"/>
                <w:szCs w:val="16"/>
              </w:rPr>
              <w:t>-</w:t>
            </w:r>
          </w:p>
        </w:tc>
        <w:tc>
          <w:tcPr>
            <w:tcW w:w="411" w:type="dxa"/>
            <w:shd w:val="clear" w:color="auto" w:fill="auto"/>
            <w:noWrap/>
          </w:tcPr>
          <w:p w14:paraId="1891BC3B" w14:textId="77777777" w:rsidR="00C852C9" w:rsidRPr="003C7DC8" w:rsidRDefault="00C852C9" w:rsidP="00EE04F8">
            <w:pPr>
              <w:spacing w:line="180" w:lineRule="exact"/>
              <w:rPr>
                <w:rFonts w:ascii="標楷體" w:eastAsia="標楷體" w:hAnsi="標楷體"/>
                <w:sz w:val="16"/>
                <w:szCs w:val="16"/>
              </w:rPr>
            </w:pPr>
            <w:r w:rsidRPr="003C7DC8">
              <w:rPr>
                <w:rFonts w:ascii="標楷體" w:eastAsia="標楷體" w:hAnsi="標楷體" w:hint="eastAsia"/>
                <w:sz w:val="16"/>
                <w:szCs w:val="16"/>
              </w:rPr>
              <w:t>Y</w:t>
            </w:r>
          </w:p>
        </w:tc>
        <w:tc>
          <w:tcPr>
            <w:tcW w:w="3555" w:type="dxa"/>
            <w:shd w:val="clear" w:color="auto" w:fill="auto"/>
            <w:noWrap/>
          </w:tcPr>
          <w:p w14:paraId="29EED88F" w14:textId="77777777" w:rsidR="00D662F3" w:rsidRDefault="00D662F3" w:rsidP="00D662F3">
            <w:pPr>
              <w:spacing w:line="180" w:lineRule="exact"/>
              <w:rPr>
                <w:rFonts w:ascii="標楷體" w:eastAsia="標楷體" w:hAnsi="標楷體"/>
                <w:sz w:val="16"/>
                <w:szCs w:val="16"/>
              </w:rPr>
            </w:pPr>
            <w:r>
              <w:rPr>
                <w:rFonts w:ascii="標楷體" w:eastAsia="標楷體" w:hAnsi="標楷體" w:hint="eastAsia"/>
                <w:sz w:val="16"/>
                <w:szCs w:val="16"/>
              </w:rPr>
              <w:t>[查詢]L698A</w:t>
            </w:r>
          </w:p>
          <w:p w14:paraId="4AF6B779" w14:textId="77777777" w:rsidR="009F47DE" w:rsidRPr="00362205" w:rsidRDefault="00352888" w:rsidP="00D662F3">
            <w:pPr>
              <w:spacing w:line="180" w:lineRule="exact"/>
              <w:rPr>
                <w:rFonts w:ascii="標楷體" w:eastAsia="標楷體" w:hAnsi="標楷體"/>
                <w:sz w:val="16"/>
                <w:szCs w:val="16"/>
              </w:rPr>
            </w:pPr>
            <w:r>
              <w:rPr>
                <w:rFonts w:ascii="標楷體" w:eastAsia="標楷體" w:hAnsi="標楷體" w:hint="eastAsia"/>
                <w:sz w:val="16"/>
                <w:szCs w:val="16"/>
              </w:rPr>
              <w:t>[處理]</w:t>
            </w:r>
            <w:r w:rsidRPr="009F47DE">
              <w:rPr>
                <w:rFonts w:ascii="標楷體" w:eastAsia="標楷體" w:hAnsi="標楷體" w:hint="eastAsia"/>
                <w:sz w:val="16"/>
                <w:szCs w:val="16"/>
              </w:rPr>
              <w:t>L6984預約撥款到期作業</w:t>
            </w:r>
            <w:r w:rsidR="00D662F3">
              <w:rPr>
                <w:rFonts w:ascii="標楷體" w:eastAsia="標楷體" w:hAnsi="標楷體" w:hint="eastAsia"/>
                <w:sz w:val="16"/>
                <w:szCs w:val="16"/>
              </w:rPr>
              <w:t>執行交易</w:t>
            </w:r>
            <w:r w:rsidRPr="00362205">
              <w:rPr>
                <w:rFonts w:ascii="標楷體" w:eastAsia="標楷體" w:hAnsi="標楷體"/>
                <w:sz w:val="16"/>
                <w:szCs w:val="16"/>
              </w:rPr>
              <w:t xml:space="preserve"> </w:t>
            </w:r>
          </w:p>
          <w:p w14:paraId="75E96868" w14:textId="1822154D" w:rsidR="00C852C9" w:rsidRDefault="00B72147" w:rsidP="00EE04F8">
            <w:pPr>
              <w:spacing w:line="180" w:lineRule="exact"/>
              <w:rPr>
                <w:rFonts w:ascii="標楷體" w:eastAsia="標楷體" w:hAnsi="標楷體"/>
                <w:sz w:val="16"/>
                <w:szCs w:val="16"/>
              </w:rPr>
            </w:pPr>
            <w:r>
              <w:rPr>
                <w:rFonts w:ascii="標楷體" w:eastAsia="標楷體" w:hAnsi="標楷體" w:hint="eastAsia"/>
                <w:sz w:val="16"/>
                <w:szCs w:val="16"/>
              </w:rPr>
              <w:t>[執行]</w:t>
            </w:r>
            <w:r w:rsidR="00165D00">
              <w:rPr>
                <w:rFonts w:ascii="標楷體" w:eastAsia="標楷體" w:hAnsi="標楷體" w:hint="eastAsia"/>
                <w:sz w:val="16"/>
                <w:szCs w:val="16"/>
              </w:rPr>
              <w:t>L31</w:t>
            </w:r>
            <w:r w:rsidR="00165D00">
              <w:rPr>
                <w:rFonts w:ascii="標楷體" w:eastAsia="標楷體" w:hAnsi="標楷體"/>
                <w:sz w:val="16"/>
                <w:szCs w:val="16"/>
              </w:rPr>
              <w:t>0</w:t>
            </w:r>
            <w:r w:rsidR="00C852C9" w:rsidRPr="00362205">
              <w:rPr>
                <w:rFonts w:ascii="標楷體" w:eastAsia="標楷體" w:hAnsi="標楷體" w:hint="eastAsia"/>
                <w:sz w:val="16"/>
                <w:szCs w:val="16"/>
              </w:rPr>
              <w:t>0撥款</w:t>
            </w:r>
          </w:p>
          <w:p w14:paraId="16575A9D" w14:textId="77777777" w:rsidR="00EC6365" w:rsidRPr="00362205" w:rsidRDefault="00EC6365" w:rsidP="00EE04F8">
            <w:pPr>
              <w:spacing w:line="180" w:lineRule="exact"/>
              <w:rPr>
                <w:rFonts w:ascii="標楷體" w:eastAsia="標楷體" w:hAnsi="標楷體"/>
                <w:sz w:val="16"/>
                <w:szCs w:val="16"/>
              </w:rPr>
            </w:pPr>
            <w:r>
              <w:rPr>
                <w:rFonts w:ascii="標楷體" w:eastAsia="標楷體" w:hAnsi="標楷體" w:hint="eastAsia"/>
                <w:sz w:val="16"/>
                <w:szCs w:val="16"/>
              </w:rPr>
              <w:t>明細鍵值:</w:t>
            </w:r>
            <w:r w:rsidRPr="00EC6365">
              <w:rPr>
                <w:rFonts w:ascii="標楷體" w:eastAsia="標楷體" w:hAnsi="標楷體" w:hint="eastAsia"/>
                <w:sz w:val="16"/>
                <w:szCs w:val="16"/>
              </w:rPr>
              <w:t>戶號+額度+撥款</w:t>
            </w:r>
          </w:p>
        </w:tc>
        <w:tc>
          <w:tcPr>
            <w:tcW w:w="376" w:type="dxa"/>
            <w:shd w:val="clear" w:color="auto" w:fill="auto"/>
            <w:noWrap/>
          </w:tcPr>
          <w:p w14:paraId="303C0431" w14:textId="77777777" w:rsidR="00C852C9" w:rsidRPr="00362205" w:rsidRDefault="006E582E" w:rsidP="00EE04F8">
            <w:pPr>
              <w:spacing w:line="180" w:lineRule="exact"/>
              <w:rPr>
                <w:rFonts w:ascii="標楷體" w:eastAsia="標楷體" w:hAnsi="標楷體"/>
                <w:sz w:val="16"/>
                <w:szCs w:val="16"/>
              </w:rPr>
            </w:pPr>
            <w:r>
              <w:rPr>
                <w:rFonts w:ascii="標楷體" w:eastAsia="標楷體" w:hAnsi="標楷體"/>
                <w:sz w:val="16"/>
                <w:szCs w:val="16"/>
              </w:rPr>
              <w:t>Y</w:t>
            </w:r>
          </w:p>
        </w:tc>
      </w:tr>
      <w:tr w:rsidR="007352A2" w:rsidRPr="00362205" w14:paraId="24D38C1B" w14:textId="77777777" w:rsidTr="0022279A">
        <w:trPr>
          <w:trHeight w:val="324"/>
        </w:trPr>
        <w:tc>
          <w:tcPr>
            <w:tcW w:w="1668" w:type="dxa"/>
            <w:shd w:val="clear" w:color="auto" w:fill="auto"/>
            <w:noWrap/>
          </w:tcPr>
          <w:p w14:paraId="1625AC2F" w14:textId="53D8EC77" w:rsidR="00C852C9" w:rsidRPr="00362205" w:rsidRDefault="00C6028A" w:rsidP="00EE04F8">
            <w:pPr>
              <w:spacing w:line="180" w:lineRule="exact"/>
              <w:rPr>
                <w:rFonts w:ascii="標楷體" w:eastAsia="標楷體" w:hAnsi="標楷體"/>
                <w:sz w:val="16"/>
                <w:szCs w:val="16"/>
              </w:rPr>
            </w:pPr>
            <w:r>
              <w:rPr>
                <w:rFonts w:ascii="標楷體" w:eastAsia="標楷體" w:hAnsi="標楷體"/>
                <w:sz w:val="16"/>
                <w:szCs w:val="16"/>
              </w:rPr>
              <w:t>L4/</w:t>
            </w:r>
            <w:r w:rsidR="0057428E" w:rsidRPr="00362205">
              <w:rPr>
                <w:rFonts w:ascii="標楷體" w:eastAsia="標楷體" w:hAnsi="標楷體" w:hint="eastAsia"/>
                <w:sz w:val="16"/>
                <w:szCs w:val="16"/>
              </w:rPr>
              <w:t>L</w:t>
            </w:r>
            <w:r w:rsidR="0057428E">
              <w:rPr>
                <w:rFonts w:ascii="標楷體" w:eastAsia="標楷體" w:hAnsi="標楷體"/>
                <w:sz w:val="16"/>
                <w:szCs w:val="16"/>
              </w:rPr>
              <w:t>4510</w:t>
            </w:r>
          </w:p>
          <w:p w14:paraId="3E4B323C" w14:textId="77777777" w:rsidR="00C852C9" w:rsidRPr="00362205" w:rsidRDefault="00C852C9" w:rsidP="00EE04F8">
            <w:pPr>
              <w:spacing w:line="180" w:lineRule="exact"/>
              <w:rPr>
                <w:rFonts w:ascii="標楷體" w:eastAsia="標楷體" w:hAnsi="標楷體"/>
                <w:sz w:val="16"/>
                <w:szCs w:val="16"/>
              </w:rPr>
            </w:pPr>
            <w:r w:rsidRPr="00362205">
              <w:rPr>
                <w:rFonts w:ascii="標楷體" w:eastAsia="標楷體" w:hAnsi="標楷體" w:hint="eastAsia"/>
                <w:sz w:val="16"/>
                <w:szCs w:val="16"/>
              </w:rPr>
              <w:t>員工扣薪</w:t>
            </w:r>
          </w:p>
        </w:tc>
        <w:tc>
          <w:tcPr>
            <w:tcW w:w="2164" w:type="dxa"/>
            <w:shd w:val="clear" w:color="auto" w:fill="auto"/>
            <w:noWrap/>
          </w:tcPr>
          <w:p w14:paraId="65D2F33F" w14:textId="77777777" w:rsidR="00C852C9" w:rsidRDefault="00C852C9" w:rsidP="00EE04F8">
            <w:pPr>
              <w:spacing w:line="180" w:lineRule="exact"/>
              <w:rPr>
                <w:rFonts w:ascii="標楷體" w:eastAsia="標楷體" w:hAnsi="標楷體"/>
                <w:sz w:val="16"/>
                <w:szCs w:val="16"/>
              </w:rPr>
            </w:pPr>
            <w:r w:rsidRPr="00362205">
              <w:rPr>
                <w:rFonts w:ascii="標楷體" w:eastAsia="標楷體" w:hAnsi="標楷體" w:hint="eastAsia"/>
                <w:sz w:val="16"/>
                <w:szCs w:val="16"/>
              </w:rPr>
              <w:t>每日開機自動產生</w:t>
            </w:r>
          </w:p>
          <w:p w14:paraId="68CAB4B7" w14:textId="77777777" w:rsidR="00316571" w:rsidRPr="00362205" w:rsidRDefault="00316571" w:rsidP="00EE04F8">
            <w:pPr>
              <w:spacing w:line="180" w:lineRule="exact"/>
              <w:rPr>
                <w:rFonts w:ascii="標楷體" w:eastAsia="標楷體" w:hAnsi="標楷體"/>
                <w:sz w:val="16"/>
                <w:szCs w:val="16"/>
              </w:rPr>
            </w:pPr>
            <w:r>
              <w:rPr>
                <w:rFonts w:ascii="標楷體" w:eastAsia="標楷體" w:hAnsi="標楷體" w:hint="eastAsia"/>
                <w:sz w:val="16"/>
                <w:szCs w:val="16"/>
              </w:rPr>
              <w:t>筆數1次</w:t>
            </w:r>
          </w:p>
        </w:tc>
        <w:tc>
          <w:tcPr>
            <w:tcW w:w="392" w:type="dxa"/>
            <w:shd w:val="clear" w:color="auto" w:fill="auto"/>
            <w:noWrap/>
          </w:tcPr>
          <w:p w14:paraId="4383C1D9" w14:textId="77777777" w:rsidR="00C852C9" w:rsidRPr="00362205" w:rsidRDefault="00C852C9" w:rsidP="00EE04F8">
            <w:pPr>
              <w:spacing w:line="180" w:lineRule="exact"/>
              <w:rPr>
                <w:rFonts w:ascii="標楷體" w:eastAsia="標楷體" w:hAnsi="標楷體"/>
                <w:sz w:val="16"/>
                <w:szCs w:val="16"/>
              </w:rPr>
            </w:pPr>
            <w:r>
              <w:rPr>
                <w:rFonts w:ascii="標楷體" w:eastAsia="標楷體" w:hAnsi="標楷體" w:hint="eastAsia"/>
                <w:sz w:val="16"/>
                <w:szCs w:val="16"/>
              </w:rPr>
              <w:t>-</w:t>
            </w:r>
          </w:p>
        </w:tc>
        <w:tc>
          <w:tcPr>
            <w:tcW w:w="704" w:type="dxa"/>
            <w:shd w:val="clear" w:color="auto" w:fill="auto"/>
            <w:noWrap/>
          </w:tcPr>
          <w:p w14:paraId="30B074DB" w14:textId="3A9E9D83" w:rsidR="00C852C9" w:rsidRPr="00362205" w:rsidRDefault="00CC69F9" w:rsidP="00EE04F8">
            <w:pPr>
              <w:spacing w:line="180" w:lineRule="exact"/>
              <w:rPr>
                <w:rFonts w:ascii="標楷體" w:eastAsia="標楷體" w:hAnsi="標楷體"/>
                <w:sz w:val="16"/>
                <w:szCs w:val="16"/>
              </w:rPr>
            </w:pPr>
            <w:r>
              <w:rPr>
                <w:rFonts w:ascii="標楷體" w:eastAsia="標楷體" w:hAnsi="標楷體"/>
                <w:sz w:val="16"/>
                <w:szCs w:val="16"/>
              </w:rPr>
              <w:t>C</w:t>
            </w:r>
          </w:p>
        </w:tc>
        <w:tc>
          <w:tcPr>
            <w:tcW w:w="399" w:type="dxa"/>
            <w:shd w:val="clear" w:color="auto" w:fill="auto"/>
            <w:noWrap/>
          </w:tcPr>
          <w:p w14:paraId="7C7FB2EC" w14:textId="77777777" w:rsidR="00C852C9" w:rsidRPr="003C7DC8" w:rsidRDefault="00DB24B8" w:rsidP="00EE04F8">
            <w:pPr>
              <w:spacing w:line="180" w:lineRule="exact"/>
              <w:rPr>
                <w:rFonts w:ascii="標楷體" w:eastAsia="標楷體" w:hAnsi="標楷體"/>
                <w:sz w:val="16"/>
                <w:szCs w:val="16"/>
              </w:rPr>
            </w:pPr>
            <w:r>
              <w:rPr>
                <w:rFonts w:ascii="標楷體" w:eastAsia="標楷體" w:hAnsi="標楷體"/>
                <w:sz w:val="16"/>
                <w:szCs w:val="16"/>
              </w:rPr>
              <w:t>-</w:t>
            </w:r>
          </w:p>
        </w:tc>
        <w:tc>
          <w:tcPr>
            <w:tcW w:w="570" w:type="dxa"/>
            <w:shd w:val="clear" w:color="auto" w:fill="auto"/>
            <w:noWrap/>
          </w:tcPr>
          <w:p w14:paraId="49FFFEDF" w14:textId="77777777" w:rsidR="00C852C9" w:rsidRPr="003C7DC8" w:rsidRDefault="0080085A" w:rsidP="00EE04F8">
            <w:pPr>
              <w:spacing w:line="180" w:lineRule="exact"/>
              <w:rPr>
                <w:rFonts w:ascii="標楷體" w:eastAsia="標楷體" w:hAnsi="標楷體"/>
                <w:sz w:val="16"/>
                <w:szCs w:val="16"/>
              </w:rPr>
            </w:pPr>
            <w:r>
              <w:rPr>
                <w:rFonts w:ascii="標楷體" w:eastAsia="標楷體" w:hAnsi="標楷體"/>
                <w:sz w:val="16"/>
                <w:szCs w:val="16"/>
              </w:rPr>
              <w:t>-</w:t>
            </w:r>
          </w:p>
        </w:tc>
        <w:tc>
          <w:tcPr>
            <w:tcW w:w="411" w:type="dxa"/>
            <w:shd w:val="clear" w:color="auto" w:fill="auto"/>
            <w:noWrap/>
          </w:tcPr>
          <w:p w14:paraId="7CE183A7" w14:textId="77777777" w:rsidR="00C852C9" w:rsidRPr="003C7DC8" w:rsidRDefault="00C852C9" w:rsidP="00EE04F8">
            <w:pPr>
              <w:spacing w:line="180" w:lineRule="exact"/>
              <w:rPr>
                <w:rFonts w:ascii="標楷體" w:eastAsia="標楷體" w:hAnsi="標楷體"/>
                <w:sz w:val="16"/>
                <w:szCs w:val="16"/>
              </w:rPr>
            </w:pPr>
            <w:r w:rsidRPr="003C7DC8">
              <w:rPr>
                <w:rFonts w:ascii="標楷體" w:eastAsia="標楷體" w:hAnsi="標楷體" w:hint="eastAsia"/>
                <w:sz w:val="16"/>
                <w:szCs w:val="16"/>
              </w:rPr>
              <w:t>Y</w:t>
            </w:r>
          </w:p>
        </w:tc>
        <w:tc>
          <w:tcPr>
            <w:tcW w:w="3555" w:type="dxa"/>
            <w:shd w:val="clear" w:color="auto" w:fill="auto"/>
            <w:noWrap/>
          </w:tcPr>
          <w:p w14:paraId="7284AB48" w14:textId="77777777" w:rsidR="00165D00" w:rsidRDefault="00316571" w:rsidP="00EE04F8">
            <w:pPr>
              <w:spacing w:line="180" w:lineRule="exact"/>
              <w:rPr>
                <w:rFonts w:ascii="標楷體" w:eastAsia="標楷體" w:hAnsi="標楷體"/>
                <w:sz w:val="16"/>
                <w:szCs w:val="16"/>
              </w:rPr>
            </w:pPr>
            <w:r>
              <w:rPr>
                <w:rFonts w:ascii="標楷體" w:eastAsia="標楷體" w:hAnsi="標楷體" w:hint="eastAsia"/>
                <w:sz w:val="16"/>
                <w:szCs w:val="16"/>
              </w:rPr>
              <w:t>[查詢]L698A</w:t>
            </w:r>
            <w:r w:rsidR="00165D00" w:rsidRPr="00362205">
              <w:rPr>
                <w:rFonts w:ascii="標楷體" w:eastAsia="標楷體" w:hAnsi="標楷體" w:hint="eastAsia"/>
                <w:sz w:val="16"/>
                <w:szCs w:val="16"/>
              </w:rPr>
              <w:t xml:space="preserve"> </w:t>
            </w:r>
          </w:p>
          <w:p w14:paraId="66ABCEAF" w14:textId="720D766A" w:rsidR="00C852C9" w:rsidRDefault="00316571" w:rsidP="00165D00">
            <w:pPr>
              <w:spacing w:line="180" w:lineRule="exact"/>
              <w:rPr>
                <w:rFonts w:ascii="標楷體" w:eastAsia="標楷體" w:hAnsi="標楷體"/>
                <w:sz w:val="16"/>
                <w:szCs w:val="16"/>
              </w:rPr>
            </w:pPr>
            <w:r>
              <w:rPr>
                <w:rFonts w:ascii="標楷體" w:eastAsia="標楷體" w:hAnsi="標楷體" w:hint="eastAsia"/>
                <w:sz w:val="16"/>
                <w:szCs w:val="16"/>
              </w:rPr>
              <w:t>[處理]</w:t>
            </w:r>
            <w:r w:rsidR="00ED67B0">
              <w:rPr>
                <w:rFonts w:ascii="標楷體" w:eastAsia="標楷體" w:hAnsi="標楷體" w:hint="eastAsia"/>
                <w:sz w:val="16"/>
                <w:szCs w:val="16"/>
              </w:rPr>
              <w:t>[執行]</w:t>
            </w:r>
            <w:r w:rsidR="00C852C9" w:rsidRPr="00362205">
              <w:rPr>
                <w:rFonts w:ascii="標楷體" w:eastAsia="標楷體" w:hAnsi="標楷體" w:hint="eastAsia"/>
                <w:sz w:val="16"/>
                <w:szCs w:val="16"/>
              </w:rPr>
              <w:t>L</w:t>
            </w:r>
            <w:r w:rsidR="00165D00">
              <w:rPr>
                <w:rFonts w:ascii="標楷體" w:eastAsia="標楷體" w:hAnsi="標楷體"/>
                <w:sz w:val="16"/>
                <w:szCs w:val="16"/>
              </w:rPr>
              <w:t>451</w:t>
            </w:r>
            <w:r w:rsidR="0057428E">
              <w:rPr>
                <w:rFonts w:ascii="標楷體" w:eastAsia="標楷體" w:hAnsi="標楷體"/>
                <w:sz w:val="16"/>
                <w:szCs w:val="16"/>
              </w:rPr>
              <w:t>0</w:t>
            </w:r>
            <w:r w:rsidR="00C852C9" w:rsidRPr="00362205">
              <w:rPr>
                <w:rFonts w:ascii="標楷體" w:eastAsia="標楷體" w:hAnsi="標楷體" w:hint="eastAsia"/>
                <w:sz w:val="16"/>
                <w:szCs w:val="16"/>
              </w:rPr>
              <w:t>產出員工扣薪媒體</w:t>
            </w:r>
          </w:p>
          <w:p w14:paraId="6824EE35" w14:textId="77777777" w:rsidR="00EC6365" w:rsidRPr="00362205" w:rsidRDefault="00EC6365" w:rsidP="00165D00">
            <w:pPr>
              <w:spacing w:line="180" w:lineRule="exact"/>
              <w:rPr>
                <w:rFonts w:ascii="標楷體" w:eastAsia="標楷體" w:hAnsi="標楷體"/>
                <w:sz w:val="16"/>
                <w:szCs w:val="16"/>
              </w:rPr>
            </w:pPr>
            <w:r>
              <w:rPr>
                <w:rFonts w:ascii="標楷體" w:eastAsia="標楷體" w:hAnsi="標楷體" w:hint="eastAsia"/>
                <w:sz w:val="16"/>
                <w:szCs w:val="16"/>
              </w:rPr>
              <w:t>明細鍵值:無</w:t>
            </w:r>
          </w:p>
        </w:tc>
        <w:tc>
          <w:tcPr>
            <w:tcW w:w="376" w:type="dxa"/>
            <w:shd w:val="clear" w:color="auto" w:fill="auto"/>
            <w:noWrap/>
          </w:tcPr>
          <w:p w14:paraId="6BD350E7" w14:textId="77777777" w:rsidR="00C852C9" w:rsidRPr="00362205" w:rsidRDefault="006E582E" w:rsidP="00EE04F8">
            <w:pPr>
              <w:spacing w:line="180" w:lineRule="exact"/>
              <w:rPr>
                <w:rFonts w:ascii="標楷體" w:eastAsia="標楷體" w:hAnsi="標楷體"/>
                <w:sz w:val="16"/>
                <w:szCs w:val="16"/>
              </w:rPr>
            </w:pPr>
            <w:r>
              <w:rPr>
                <w:rFonts w:ascii="標楷體" w:eastAsia="標楷體" w:hAnsi="標楷體"/>
                <w:sz w:val="16"/>
                <w:szCs w:val="16"/>
              </w:rPr>
              <w:t>-</w:t>
            </w:r>
          </w:p>
        </w:tc>
      </w:tr>
      <w:tr w:rsidR="00BB336B" w:rsidRPr="00362205" w14:paraId="6AA9B677" w14:textId="77777777" w:rsidTr="00FD51CF">
        <w:trPr>
          <w:trHeight w:val="324"/>
        </w:trPr>
        <w:tc>
          <w:tcPr>
            <w:tcW w:w="1668" w:type="dxa"/>
            <w:shd w:val="clear" w:color="auto" w:fill="auto"/>
            <w:noWrap/>
          </w:tcPr>
          <w:p w14:paraId="0E8FC685" w14:textId="592EC664" w:rsidR="00BB336B" w:rsidRDefault="00BB336B" w:rsidP="00BB336B">
            <w:pPr>
              <w:spacing w:line="180" w:lineRule="exact"/>
              <w:rPr>
                <w:rFonts w:ascii="標楷體" w:eastAsia="標楷體" w:hAnsi="標楷體"/>
                <w:sz w:val="16"/>
                <w:szCs w:val="16"/>
              </w:rPr>
            </w:pPr>
            <w:r>
              <w:rPr>
                <w:rFonts w:ascii="標楷體" w:eastAsia="標楷體" w:hAnsi="標楷體"/>
                <w:sz w:val="16"/>
                <w:szCs w:val="16"/>
              </w:rPr>
              <w:t>L4/</w:t>
            </w:r>
            <w:r w:rsidR="0057428E">
              <w:rPr>
                <w:rFonts w:ascii="標楷體" w:eastAsia="標楷體" w:hAnsi="標楷體" w:hint="eastAsia"/>
                <w:sz w:val="16"/>
                <w:szCs w:val="16"/>
              </w:rPr>
              <w:t>L</w:t>
            </w:r>
            <w:r w:rsidR="0057428E">
              <w:rPr>
                <w:rFonts w:ascii="標楷體" w:eastAsia="標楷體" w:hAnsi="標楷體"/>
                <w:sz w:val="16"/>
                <w:szCs w:val="16"/>
              </w:rPr>
              <w:t>4453</w:t>
            </w:r>
          </w:p>
          <w:p w14:paraId="7364636D" w14:textId="01B0AF48" w:rsidR="00BB336B" w:rsidRDefault="00BB336B" w:rsidP="00BB336B">
            <w:pPr>
              <w:spacing w:line="180" w:lineRule="exact"/>
              <w:rPr>
                <w:rFonts w:ascii="標楷體" w:eastAsia="標楷體" w:hAnsi="標楷體"/>
                <w:sz w:val="16"/>
                <w:szCs w:val="16"/>
              </w:rPr>
            </w:pPr>
            <w:r w:rsidRPr="00BB336B">
              <w:rPr>
                <w:rFonts w:ascii="標楷體" w:eastAsia="標楷體" w:hAnsi="標楷體" w:hint="eastAsia"/>
                <w:sz w:val="16"/>
                <w:szCs w:val="16"/>
              </w:rPr>
              <w:t>銀扣扣款前簡訊</w:t>
            </w:r>
          </w:p>
        </w:tc>
        <w:tc>
          <w:tcPr>
            <w:tcW w:w="2164" w:type="dxa"/>
            <w:shd w:val="clear" w:color="auto" w:fill="auto"/>
            <w:noWrap/>
          </w:tcPr>
          <w:p w14:paraId="1C7AAABB" w14:textId="77777777" w:rsidR="00BB336B" w:rsidRDefault="00BB336B" w:rsidP="00BB336B">
            <w:pPr>
              <w:spacing w:line="180" w:lineRule="exact"/>
              <w:rPr>
                <w:rFonts w:ascii="標楷體" w:eastAsia="標楷體" w:hAnsi="標楷體"/>
                <w:sz w:val="16"/>
                <w:szCs w:val="16"/>
              </w:rPr>
            </w:pPr>
            <w:r>
              <w:rPr>
                <w:rFonts w:ascii="標楷體" w:eastAsia="標楷體" w:hAnsi="標楷體" w:hint="eastAsia"/>
                <w:sz w:val="16"/>
                <w:szCs w:val="16"/>
              </w:rPr>
              <w:t>交易後</w:t>
            </w:r>
            <w:r w:rsidRPr="00362205">
              <w:rPr>
                <w:rFonts w:ascii="標楷體" w:eastAsia="標楷體" w:hAnsi="標楷體" w:hint="eastAsia"/>
                <w:sz w:val="16"/>
                <w:szCs w:val="16"/>
              </w:rPr>
              <w:t>自動產生</w:t>
            </w:r>
          </w:p>
          <w:p w14:paraId="6D47327F" w14:textId="373E2CE5" w:rsidR="00BB336B" w:rsidRDefault="00BB336B">
            <w:pPr>
              <w:spacing w:line="180" w:lineRule="exact"/>
              <w:rPr>
                <w:rFonts w:ascii="標楷體" w:eastAsia="標楷體" w:hAnsi="標楷體"/>
                <w:sz w:val="16"/>
                <w:szCs w:val="16"/>
              </w:rPr>
            </w:pPr>
            <w:r>
              <w:rPr>
                <w:rFonts w:ascii="標楷體" w:eastAsia="標楷體" w:hAnsi="標楷體" w:hint="eastAsia"/>
                <w:sz w:val="16"/>
                <w:szCs w:val="16"/>
              </w:rPr>
              <w:t>1</w:t>
            </w:r>
            <w:r w:rsidRPr="000030F8">
              <w:rPr>
                <w:rFonts w:ascii="標楷體" w:eastAsia="標楷體" w:hAnsi="標楷體" w:hint="eastAsia"/>
                <w:sz w:val="16"/>
                <w:szCs w:val="16"/>
              </w:rPr>
              <w:t>.</w:t>
            </w:r>
            <w:r w:rsidR="00677391">
              <w:rPr>
                <w:rFonts w:ascii="標楷體" w:eastAsia="標楷體" w:hAnsi="標楷體" w:hint="eastAsia"/>
                <w:sz w:val="16"/>
                <w:szCs w:val="16"/>
              </w:rPr>
              <w:t>銀扣簡訊媒體檔</w:t>
            </w:r>
            <w:r>
              <w:rPr>
                <w:rFonts w:ascii="標楷體" w:eastAsia="標楷體" w:hAnsi="標楷體" w:hint="eastAsia"/>
                <w:sz w:val="16"/>
                <w:szCs w:val="16"/>
              </w:rPr>
              <w:t xml:space="preserve"> </w:t>
            </w:r>
          </w:p>
        </w:tc>
        <w:tc>
          <w:tcPr>
            <w:tcW w:w="392" w:type="dxa"/>
            <w:shd w:val="clear" w:color="auto" w:fill="auto"/>
            <w:noWrap/>
          </w:tcPr>
          <w:p w14:paraId="5F693389" w14:textId="00DAA7D3" w:rsidR="00BB336B" w:rsidRDefault="00BB336B" w:rsidP="00BB336B">
            <w:pPr>
              <w:spacing w:line="180" w:lineRule="exact"/>
              <w:rPr>
                <w:rFonts w:ascii="標楷體" w:eastAsia="標楷體" w:hAnsi="標楷體"/>
                <w:sz w:val="16"/>
                <w:szCs w:val="16"/>
              </w:rPr>
            </w:pPr>
            <w:r>
              <w:rPr>
                <w:rFonts w:ascii="標楷體" w:eastAsia="標楷體" w:hAnsi="標楷體" w:hint="eastAsia"/>
                <w:sz w:val="16"/>
                <w:szCs w:val="16"/>
              </w:rPr>
              <w:t>Y</w:t>
            </w:r>
          </w:p>
        </w:tc>
        <w:tc>
          <w:tcPr>
            <w:tcW w:w="704" w:type="dxa"/>
            <w:shd w:val="clear" w:color="auto" w:fill="auto"/>
            <w:noWrap/>
          </w:tcPr>
          <w:p w14:paraId="61EB0348" w14:textId="5F6509DD" w:rsidR="00BB336B" w:rsidRDefault="00BB336B" w:rsidP="00BB336B">
            <w:pPr>
              <w:spacing w:line="180" w:lineRule="exact"/>
              <w:rPr>
                <w:rFonts w:ascii="標楷體" w:eastAsia="標楷體" w:hAnsi="標楷體"/>
                <w:sz w:val="16"/>
                <w:szCs w:val="16"/>
              </w:rPr>
            </w:pPr>
            <w:r>
              <w:rPr>
                <w:rFonts w:ascii="標楷體" w:eastAsia="標楷體" w:hAnsi="標楷體"/>
                <w:sz w:val="16"/>
                <w:szCs w:val="16"/>
              </w:rPr>
              <w:t>C</w:t>
            </w:r>
          </w:p>
        </w:tc>
        <w:tc>
          <w:tcPr>
            <w:tcW w:w="399" w:type="dxa"/>
            <w:shd w:val="clear" w:color="auto" w:fill="auto"/>
            <w:noWrap/>
          </w:tcPr>
          <w:p w14:paraId="0FE9CC4F" w14:textId="423856AD" w:rsidR="00BB336B" w:rsidRDefault="00BB336B" w:rsidP="00BB336B">
            <w:pPr>
              <w:spacing w:line="180" w:lineRule="exact"/>
              <w:rPr>
                <w:rFonts w:ascii="標楷體" w:eastAsia="標楷體" w:hAnsi="標楷體"/>
                <w:sz w:val="16"/>
                <w:szCs w:val="16"/>
              </w:rPr>
            </w:pPr>
            <w:r>
              <w:rPr>
                <w:rFonts w:ascii="標楷體" w:eastAsia="標楷體" w:hAnsi="標楷體" w:hint="eastAsia"/>
                <w:sz w:val="16"/>
                <w:szCs w:val="16"/>
              </w:rPr>
              <w:t>-</w:t>
            </w:r>
          </w:p>
        </w:tc>
        <w:tc>
          <w:tcPr>
            <w:tcW w:w="570" w:type="dxa"/>
            <w:shd w:val="clear" w:color="auto" w:fill="auto"/>
            <w:noWrap/>
          </w:tcPr>
          <w:p w14:paraId="174F9C70" w14:textId="066205AA" w:rsidR="00BB336B" w:rsidRDefault="00BB336B" w:rsidP="00BB336B">
            <w:pPr>
              <w:spacing w:line="180" w:lineRule="exact"/>
              <w:rPr>
                <w:rFonts w:ascii="標楷體" w:eastAsia="標楷體" w:hAnsi="標楷體"/>
                <w:sz w:val="16"/>
                <w:szCs w:val="16"/>
              </w:rPr>
            </w:pPr>
            <w:r>
              <w:rPr>
                <w:rFonts w:ascii="標楷體" w:eastAsia="標楷體" w:hAnsi="標楷體" w:hint="eastAsia"/>
                <w:sz w:val="16"/>
                <w:szCs w:val="16"/>
              </w:rPr>
              <w:t>-</w:t>
            </w:r>
          </w:p>
        </w:tc>
        <w:tc>
          <w:tcPr>
            <w:tcW w:w="411" w:type="dxa"/>
            <w:shd w:val="clear" w:color="auto" w:fill="auto"/>
            <w:noWrap/>
          </w:tcPr>
          <w:p w14:paraId="64312ED4" w14:textId="798003ED" w:rsidR="00BB336B" w:rsidRDefault="00BB336B" w:rsidP="00BB336B">
            <w:pPr>
              <w:spacing w:line="180" w:lineRule="exact"/>
              <w:rPr>
                <w:rFonts w:ascii="標楷體" w:eastAsia="標楷體" w:hAnsi="標楷體"/>
                <w:sz w:val="16"/>
                <w:szCs w:val="16"/>
              </w:rPr>
            </w:pPr>
            <w:r>
              <w:rPr>
                <w:rFonts w:ascii="標楷體" w:eastAsia="標楷體" w:hAnsi="標楷體" w:hint="eastAsia"/>
                <w:sz w:val="16"/>
                <w:szCs w:val="16"/>
              </w:rPr>
              <w:t>-</w:t>
            </w:r>
          </w:p>
        </w:tc>
        <w:tc>
          <w:tcPr>
            <w:tcW w:w="3555" w:type="dxa"/>
            <w:shd w:val="clear" w:color="auto" w:fill="auto"/>
            <w:noWrap/>
          </w:tcPr>
          <w:p w14:paraId="3F238BA4" w14:textId="77777777" w:rsidR="00BB336B" w:rsidRDefault="00BB336B" w:rsidP="00BB336B">
            <w:pPr>
              <w:spacing w:line="180" w:lineRule="exact"/>
              <w:rPr>
                <w:rFonts w:ascii="標楷體" w:eastAsia="標楷體" w:hAnsi="標楷體"/>
                <w:sz w:val="16"/>
                <w:szCs w:val="16"/>
              </w:rPr>
            </w:pPr>
            <w:r>
              <w:rPr>
                <w:rFonts w:ascii="標楷體" w:eastAsia="標楷體" w:hAnsi="標楷體" w:hint="eastAsia"/>
                <w:sz w:val="16"/>
                <w:szCs w:val="16"/>
              </w:rPr>
              <w:t xml:space="preserve">[查詢]L698A </w:t>
            </w:r>
          </w:p>
          <w:p w14:paraId="51B0E5D3" w14:textId="19F1E697" w:rsidR="00BB336B" w:rsidRDefault="00BB336B" w:rsidP="00BB336B">
            <w:pPr>
              <w:spacing w:line="180" w:lineRule="exact"/>
              <w:rPr>
                <w:rFonts w:ascii="標楷體" w:eastAsia="標楷體" w:hAnsi="標楷體"/>
                <w:sz w:val="16"/>
                <w:szCs w:val="16"/>
              </w:rPr>
            </w:pPr>
            <w:r>
              <w:rPr>
                <w:rFonts w:ascii="標楷體" w:eastAsia="標楷體" w:hAnsi="標楷體" w:hint="eastAsia"/>
                <w:sz w:val="16"/>
                <w:szCs w:val="16"/>
              </w:rPr>
              <w:t>[處理][執行]L</w:t>
            </w:r>
            <w:r w:rsidR="00677391">
              <w:rPr>
                <w:rFonts w:ascii="標楷體" w:eastAsia="標楷體" w:hAnsi="標楷體"/>
                <w:sz w:val="16"/>
                <w:szCs w:val="16"/>
              </w:rPr>
              <w:t>4453</w:t>
            </w:r>
            <w:r w:rsidR="00677391" w:rsidRPr="00677391">
              <w:rPr>
                <w:rFonts w:ascii="標楷體" w:eastAsia="標楷體" w:hAnsi="標楷體" w:hint="eastAsia"/>
                <w:sz w:val="16"/>
                <w:szCs w:val="16"/>
              </w:rPr>
              <w:t>銀扣扣款前簡訊</w:t>
            </w:r>
          </w:p>
          <w:p w14:paraId="0A6DA1ED" w14:textId="77777777" w:rsidR="00BB336B" w:rsidRDefault="00BB336B" w:rsidP="00BB336B">
            <w:pPr>
              <w:spacing w:line="180" w:lineRule="exact"/>
              <w:rPr>
                <w:rFonts w:ascii="標楷體" w:eastAsia="標楷體" w:hAnsi="標楷體"/>
                <w:sz w:val="16"/>
                <w:szCs w:val="16"/>
              </w:rPr>
            </w:pPr>
          </w:p>
          <w:p w14:paraId="4DDE796B" w14:textId="2E6638ED" w:rsidR="00BB336B" w:rsidRDefault="00BB336B">
            <w:pPr>
              <w:spacing w:line="180" w:lineRule="exact"/>
              <w:rPr>
                <w:rFonts w:ascii="標楷體" w:eastAsia="標楷體" w:hAnsi="標楷體"/>
                <w:sz w:val="16"/>
                <w:szCs w:val="16"/>
              </w:rPr>
            </w:pPr>
            <w:r>
              <w:rPr>
                <w:rFonts w:ascii="標楷體" w:eastAsia="標楷體" w:hAnsi="標楷體" w:hint="eastAsia"/>
                <w:sz w:val="16"/>
                <w:szCs w:val="16"/>
              </w:rPr>
              <w:t>明細鍵值:</w:t>
            </w:r>
            <w:r w:rsidR="00677391">
              <w:rPr>
                <w:rFonts w:ascii="標楷體" w:eastAsia="標楷體" w:hAnsi="標楷體" w:hint="eastAsia"/>
                <w:sz w:val="16"/>
                <w:szCs w:val="16"/>
              </w:rPr>
              <w:t xml:space="preserve">無 </w:t>
            </w:r>
          </w:p>
        </w:tc>
        <w:tc>
          <w:tcPr>
            <w:tcW w:w="376" w:type="dxa"/>
            <w:shd w:val="clear" w:color="auto" w:fill="auto"/>
            <w:noWrap/>
          </w:tcPr>
          <w:p w14:paraId="6AE4E81E" w14:textId="77777777" w:rsidR="00BB336B" w:rsidRDefault="00BB336B" w:rsidP="00BB336B">
            <w:pPr>
              <w:spacing w:line="180" w:lineRule="exact"/>
              <w:rPr>
                <w:rFonts w:ascii="標楷體" w:eastAsia="標楷體" w:hAnsi="標楷體"/>
                <w:sz w:val="16"/>
                <w:szCs w:val="16"/>
              </w:rPr>
            </w:pPr>
          </w:p>
        </w:tc>
      </w:tr>
      <w:tr w:rsidR="00BB336B" w:rsidRPr="00362205" w14:paraId="03DF37D5" w14:textId="77777777" w:rsidTr="0022279A">
        <w:trPr>
          <w:trHeight w:val="324"/>
        </w:trPr>
        <w:tc>
          <w:tcPr>
            <w:tcW w:w="1668" w:type="dxa"/>
            <w:shd w:val="clear" w:color="auto" w:fill="auto"/>
            <w:noWrap/>
          </w:tcPr>
          <w:p w14:paraId="62B2A7B8" w14:textId="1BC1A170" w:rsidR="00BB336B" w:rsidRDefault="00BB336B" w:rsidP="00BB336B">
            <w:pPr>
              <w:spacing w:line="180" w:lineRule="exact"/>
              <w:rPr>
                <w:rFonts w:ascii="標楷體" w:eastAsia="標楷體" w:hAnsi="標楷體"/>
                <w:sz w:val="16"/>
                <w:szCs w:val="16"/>
              </w:rPr>
            </w:pPr>
            <w:r>
              <w:rPr>
                <w:rFonts w:ascii="標楷體" w:eastAsia="標楷體" w:hAnsi="標楷體"/>
                <w:sz w:val="16"/>
                <w:szCs w:val="16"/>
              </w:rPr>
              <w:t>L4/</w:t>
            </w:r>
            <w:r w:rsidR="0057428E">
              <w:rPr>
                <w:rFonts w:ascii="標楷體" w:eastAsia="標楷體" w:hAnsi="標楷體" w:hint="eastAsia"/>
                <w:sz w:val="16"/>
                <w:szCs w:val="16"/>
              </w:rPr>
              <w:t>L</w:t>
            </w:r>
            <w:r w:rsidR="0057428E">
              <w:rPr>
                <w:rFonts w:ascii="標楷體" w:eastAsia="標楷體" w:hAnsi="標楷體"/>
                <w:sz w:val="16"/>
                <w:szCs w:val="16"/>
              </w:rPr>
              <w:t>4702</w:t>
            </w:r>
            <w:r>
              <w:rPr>
                <w:rFonts w:ascii="標楷體" w:eastAsia="標楷體" w:hAnsi="標楷體"/>
                <w:sz w:val="16"/>
                <w:szCs w:val="16"/>
              </w:rPr>
              <w:t>0</w:t>
            </w:r>
          </w:p>
          <w:p w14:paraId="7AD93BB8" w14:textId="77777777" w:rsidR="00BB336B" w:rsidRPr="00362205" w:rsidRDefault="00BB336B" w:rsidP="00BB336B">
            <w:pPr>
              <w:spacing w:line="180" w:lineRule="exact"/>
              <w:rPr>
                <w:rFonts w:ascii="標楷體" w:eastAsia="標楷體" w:hAnsi="標楷體"/>
                <w:sz w:val="16"/>
                <w:szCs w:val="16"/>
              </w:rPr>
            </w:pPr>
            <w:r>
              <w:rPr>
                <w:rFonts w:ascii="標楷體" w:eastAsia="標楷體" w:hAnsi="標楷體" w:hint="eastAsia"/>
                <w:sz w:val="16"/>
                <w:szCs w:val="16"/>
              </w:rPr>
              <w:t>產生繳息通知單</w:t>
            </w:r>
          </w:p>
        </w:tc>
        <w:tc>
          <w:tcPr>
            <w:tcW w:w="2164" w:type="dxa"/>
            <w:shd w:val="clear" w:color="auto" w:fill="auto"/>
            <w:noWrap/>
          </w:tcPr>
          <w:p w14:paraId="7AD50809" w14:textId="77777777" w:rsidR="00BB336B" w:rsidRDefault="00BB336B" w:rsidP="00BB336B">
            <w:pPr>
              <w:spacing w:line="180" w:lineRule="exact"/>
              <w:rPr>
                <w:rFonts w:ascii="標楷體" w:eastAsia="標楷體" w:hAnsi="標楷體"/>
                <w:sz w:val="16"/>
                <w:szCs w:val="16"/>
              </w:rPr>
            </w:pPr>
            <w:r>
              <w:rPr>
                <w:rFonts w:ascii="標楷體" w:eastAsia="標楷體" w:hAnsi="標楷體" w:hint="eastAsia"/>
                <w:sz w:val="16"/>
                <w:szCs w:val="16"/>
              </w:rPr>
              <w:t>交易後</w:t>
            </w:r>
            <w:r w:rsidRPr="00362205">
              <w:rPr>
                <w:rFonts w:ascii="標楷體" w:eastAsia="標楷體" w:hAnsi="標楷體" w:hint="eastAsia"/>
                <w:sz w:val="16"/>
                <w:szCs w:val="16"/>
              </w:rPr>
              <w:t>自動產生</w:t>
            </w:r>
          </w:p>
          <w:p w14:paraId="59A24DC2" w14:textId="77777777" w:rsidR="00BB336B" w:rsidRPr="000030F8" w:rsidRDefault="00BB336B" w:rsidP="00BB336B">
            <w:pPr>
              <w:spacing w:line="180" w:lineRule="exact"/>
              <w:rPr>
                <w:rFonts w:ascii="標楷體" w:eastAsia="標楷體" w:hAnsi="標楷體"/>
                <w:sz w:val="16"/>
                <w:szCs w:val="16"/>
              </w:rPr>
            </w:pPr>
            <w:r>
              <w:rPr>
                <w:rFonts w:ascii="標楷體" w:eastAsia="標楷體" w:hAnsi="標楷體" w:hint="eastAsia"/>
                <w:sz w:val="16"/>
                <w:szCs w:val="16"/>
              </w:rPr>
              <w:t>1</w:t>
            </w:r>
            <w:r w:rsidRPr="000030F8">
              <w:rPr>
                <w:rFonts w:ascii="標楷體" w:eastAsia="標楷體" w:hAnsi="標楷體" w:hint="eastAsia"/>
                <w:sz w:val="16"/>
                <w:szCs w:val="16"/>
              </w:rPr>
              <w:t>.新撥件、展期件</w:t>
            </w:r>
          </w:p>
          <w:p w14:paraId="428DFB7F" w14:textId="77777777" w:rsidR="00BB336B" w:rsidRPr="000030F8" w:rsidRDefault="00BB336B" w:rsidP="00BB336B">
            <w:pPr>
              <w:spacing w:line="180" w:lineRule="exact"/>
              <w:rPr>
                <w:rFonts w:ascii="標楷體" w:eastAsia="標楷體" w:hAnsi="標楷體"/>
                <w:sz w:val="16"/>
                <w:szCs w:val="16"/>
              </w:rPr>
            </w:pPr>
            <w:r>
              <w:rPr>
                <w:rFonts w:ascii="標楷體" w:eastAsia="標楷體" w:hAnsi="標楷體" w:hint="eastAsia"/>
                <w:sz w:val="16"/>
                <w:szCs w:val="16"/>
              </w:rPr>
              <w:t>2</w:t>
            </w:r>
            <w:r w:rsidRPr="000030F8">
              <w:rPr>
                <w:rFonts w:ascii="標楷體" w:eastAsia="標楷體" w:hAnsi="標楷體" w:hint="eastAsia"/>
                <w:sz w:val="16"/>
                <w:szCs w:val="16"/>
              </w:rPr>
              <w:t xml:space="preserve">.變更年期或寬限期或利率  </w:t>
            </w:r>
          </w:p>
          <w:p w14:paraId="5BF5FFD1" w14:textId="77777777" w:rsidR="00BB336B" w:rsidRPr="00362205" w:rsidRDefault="00BB336B" w:rsidP="00BB336B">
            <w:pPr>
              <w:spacing w:line="180" w:lineRule="exact"/>
              <w:rPr>
                <w:rFonts w:ascii="標楷體" w:eastAsia="標楷體" w:hAnsi="標楷體"/>
                <w:sz w:val="16"/>
                <w:szCs w:val="16"/>
              </w:rPr>
            </w:pPr>
            <w:r>
              <w:rPr>
                <w:rFonts w:ascii="標楷體" w:eastAsia="標楷體" w:hAnsi="標楷體" w:hint="eastAsia"/>
                <w:sz w:val="16"/>
                <w:szCs w:val="16"/>
              </w:rPr>
              <w:t>3</w:t>
            </w:r>
            <w:r w:rsidRPr="000030F8">
              <w:rPr>
                <w:rFonts w:ascii="標楷體" w:eastAsia="標楷體" w:hAnsi="標楷體" w:hint="eastAsia"/>
                <w:sz w:val="16"/>
                <w:szCs w:val="16"/>
              </w:rPr>
              <w:t>.新期款之繳息通知單</w:t>
            </w:r>
          </w:p>
        </w:tc>
        <w:tc>
          <w:tcPr>
            <w:tcW w:w="392" w:type="dxa"/>
            <w:shd w:val="clear" w:color="auto" w:fill="auto"/>
            <w:noWrap/>
          </w:tcPr>
          <w:p w14:paraId="0763D61D" w14:textId="77777777" w:rsidR="00BB336B" w:rsidRDefault="00BB336B" w:rsidP="00BB336B">
            <w:pPr>
              <w:spacing w:line="180" w:lineRule="exact"/>
              <w:rPr>
                <w:rFonts w:ascii="標楷體" w:eastAsia="標楷體" w:hAnsi="標楷體"/>
                <w:sz w:val="16"/>
                <w:szCs w:val="16"/>
              </w:rPr>
            </w:pPr>
            <w:r>
              <w:rPr>
                <w:rFonts w:ascii="標楷體" w:eastAsia="標楷體" w:hAnsi="標楷體" w:hint="eastAsia"/>
                <w:sz w:val="16"/>
                <w:szCs w:val="16"/>
              </w:rPr>
              <w:t>Y</w:t>
            </w:r>
          </w:p>
        </w:tc>
        <w:tc>
          <w:tcPr>
            <w:tcW w:w="704" w:type="dxa"/>
            <w:shd w:val="clear" w:color="auto" w:fill="auto"/>
            <w:noWrap/>
          </w:tcPr>
          <w:p w14:paraId="1C19BA34" w14:textId="611BBEC3" w:rsidR="00BB336B" w:rsidRPr="00362205" w:rsidRDefault="00BB336B" w:rsidP="00BB336B">
            <w:pPr>
              <w:spacing w:line="180" w:lineRule="exact"/>
              <w:rPr>
                <w:rFonts w:ascii="標楷體" w:eastAsia="標楷體" w:hAnsi="標楷體"/>
                <w:sz w:val="16"/>
                <w:szCs w:val="16"/>
              </w:rPr>
            </w:pPr>
            <w:r>
              <w:rPr>
                <w:rFonts w:ascii="標楷體" w:eastAsia="標楷體" w:hAnsi="標楷體"/>
                <w:sz w:val="16"/>
                <w:szCs w:val="16"/>
              </w:rPr>
              <w:t>C</w:t>
            </w:r>
          </w:p>
        </w:tc>
        <w:tc>
          <w:tcPr>
            <w:tcW w:w="399" w:type="dxa"/>
            <w:shd w:val="clear" w:color="auto" w:fill="auto"/>
            <w:noWrap/>
          </w:tcPr>
          <w:p w14:paraId="2209220D" w14:textId="77777777" w:rsidR="00BB336B" w:rsidRDefault="00BB336B" w:rsidP="00BB336B">
            <w:pPr>
              <w:spacing w:line="180" w:lineRule="exact"/>
              <w:rPr>
                <w:rFonts w:ascii="標楷體" w:eastAsia="標楷體" w:hAnsi="標楷體"/>
                <w:sz w:val="16"/>
                <w:szCs w:val="16"/>
              </w:rPr>
            </w:pPr>
            <w:r>
              <w:rPr>
                <w:rFonts w:ascii="標楷體" w:eastAsia="標楷體" w:hAnsi="標楷體" w:hint="eastAsia"/>
                <w:sz w:val="16"/>
                <w:szCs w:val="16"/>
              </w:rPr>
              <w:t>-</w:t>
            </w:r>
          </w:p>
        </w:tc>
        <w:tc>
          <w:tcPr>
            <w:tcW w:w="570" w:type="dxa"/>
            <w:shd w:val="clear" w:color="auto" w:fill="auto"/>
            <w:noWrap/>
          </w:tcPr>
          <w:p w14:paraId="536C194C" w14:textId="77777777" w:rsidR="00BB336B" w:rsidRDefault="00BB336B" w:rsidP="00BB336B">
            <w:pPr>
              <w:spacing w:line="180" w:lineRule="exact"/>
              <w:rPr>
                <w:rFonts w:ascii="標楷體" w:eastAsia="標楷體" w:hAnsi="標楷體"/>
                <w:sz w:val="16"/>
                <w:szCs w:val="16"/>
              </w:rPr>
            </w:pPr>
            <w:r>
              <w:rPr>
                <w:rFonts w:ascii="標楷體" w:eastAsia="標楷體" w:hAnsi="標楷體" w:hint="eastAsia"/>
                <w:sz w:val="16"/>
                <w:szCs w:val="16"/>
              </w:rPr>
              <w:t>-</w:t>
            </w:r>
          </w:p>
        </w:tc>
        <w:tc>
          <w:tcPr>
            <w:tcW w:w="411" w:type="dxa"/>
            <w:shd w:val="clear" w:color="auto" w:fill="auto"/>
            <w:noWrap/>
          </w:tcPr>
          <w:p w14:paraId="75136ADF" w14:textId="77777777" w:rsidR="00BB336B" w:rsidRPr="003C7DC8" w:rsidRDefault="00BB336B" w:rsidP="00BB336B">
            <w:pPr>
              <w:spacing w:line="180" w:lineRule="exact"/>
              <w:rPr>
                <w:rFonts w:ascii="標楷體" w:eastAsia="標楷體" w:hAnsi="標楷體"/>
                <w:sz w:val="16"/>
                <w:szCs w:val="16"/>
              </w:rPr>
            </w:pPr>
            <w:r>
              <w:rPr>
                <w:rFonts w:ascii="標楷體" w:eastAsia="標楷體" w:hAnsi="標楷體" w:hint="eastAsia"/>
                <w:sz w:val="16"/>
                <w:szCs w:val="16"/>
              </w:rPr>
              <w:t>-</w:t>
            </w:r>
          </w:p>
        </w:tc>
        <w:tc>
          <w:tcPr>
            <w:tcW w:w="3555" w:type="dxa"/>
            <w:shd w:val="clear" w:color="auto" w:fill="auto"/>
            <w:noWrap/>
          </w:tcPr>
          <w:p w14:paraId="04F7ED4B" w14:textId="77777777" w:rsidR="00BB336B" w:rsidRDefault="00BB336B" w:rsidP="00BB336B">
            <w:pPr>
              <w:spacing w:line="180" w:lineRule="exact"/>
              <w:rPr>
                <w:rFonts w:ascii="標楷體" w:eastAsia="標楷體" w:hAnsi="標楷體"/>
                <w:sz w:val="16"/>
                <w:szCs w:val="16"/>
              </w:rPr>
            </w:pPr>
            <w:r>
              <w:rPr>
                <w:rFonts w:ascii="標楷體" w:eastAsia="標楷體" w:hAnsi="標楷體" w:hint="eastAsia"/>
                <w:sz w:val="16"/>
                <w:szCs w:val="16"/>
              </w:rPr>
              <w:t xml:space="preserve">[查詢]L698A </w:t>
            </w:r>
          </w:p>
          <w:p w14:paraId="36570886" w14:textId="77777777" w:rsidR="00BB336B" w:rsidRDefault="00BB336B" w:rsidP="00BB336B">
            <w:pPr>
              <w:spacing w:line="180" w:lineRule="exact"/>
              <w:rPr>
                <w:rFonts w:ascii="標楷體" w:eastAsia="標楷體" w:hAnsi="標楷體"/>
                <w:sz w:val="16"/>
                <w:szCs w:val="16"/>
              </w:rPr>
            </w:pPr>
            <w:r>
              <w:rPr>
                <w:rFonts w:ascii="標楷體" w:eastAsia="標楷體" w:hAnsi="標楷體" w:hint="eastAsia"/>
                <w:sz w:val="16"/>
                <w:szCs w:val="16"/>
              </w:rPr>
              <w:t>[處理][執行]L</w:t>
            </w:r>
            <w:r>
              <w:rPr>
                <w:rFonts w:ascii="標楷體" w:eastAsia="標楷體" w:hAnsi="標楷體"/>
                <w:sz w:val="16"/>
                <w:szCs w:val="16"/>
              </w:rPr>
              <w:t>4702</w:t>
            </w:r>
            <w:r w:rsidRPr="00AD245E">
              <w:rPr>
                <w:rFonts w:ascii="標楷體" w:eastAsia="標楷體" w:hAnsi="標楷體" w:hint="eastAsia"/>
                <w:sz w:val="16"/>
                <w:szCs w:val="16"/>
              </w:rPr>
              <w:t>產生</w:t>
            </w:r>
            <w:r w:rsidRPr="00E9770B">
              <w:rPr>
                <w:rFonts w:ascii="標楷體" w:eastAsia="標楷體" w:hAnsi="標楷體" w:hint="eastAsia"/>
                <w:sz w:val="16"/>
                <w:szCs w:val="16"/>
              </w:rPr>
              <w:t>放款本息攤還表暨繳息通知單</w:t>
            </w:r>
          </w:p>
          <w:p w14:paraId="43EED1F3" w14:textId="77777777" w:rsidR="00BB336B" w:rsidRDefault="00BB336B" w:rsidP="00BB336B">
            <w:pPr>
              <w:spacing w:line="180" w:lineRule="exact"/>
              <w:rPr>
                <w:rFonts w:ascii="標楷體" w:eastAsia="標楷體" w:hAnsi="標楷體"/>
                <w:sz w:val="16"/>
                <w:szCs w:val="16"/>
              </w:rPr>
            </w:pPr>
          </w:p>
          <w:p w14:paraId="3BF925E1" w14:textId="77777777" w:rsidR="00BB336B" w:rsidRPr="00362205" w:rsidRDefault="00BB336B" w:rsidP="00BB336B">
            <w:pPr>
              <w:spacing w:line="180" w:lineRule="exact"/>
              <w:rPr>
                <w:rFonts w:ascii="標楷體" w:eastAsia="標楷體" w:hAnsi="標楷體"/>
                <w:sz w:val="16"/>
                <w:szCs w:val="16"/>
              </w:rPr>
            </w:pPr>
            <w:r>
              <w:rPr>
                <w:rFonts w:ascii="標楷體" w:eastAsia="標楷體" w:hAnsi="標楷體" w:hint="eastAsia"/>
                <w:sz w:val="16"/>
                <w:szCs w:val="16"/>
              </w:rPr>
              <w:t>明細鍵值:</w:t>
            </w:r>
            <w:r w:rsidRPr="00EC6365">
              <w:rPr>
                <w:rFonts w:ascii="標楷體" w:eastAsia="標楷體" w:hAnsi="標楷體" w:hint="eastAsia"/>
                <w:sz w:val="16"/>
                <w:szCs w:val="16"/>
              </w:rPr>
              <w:t>戶號+額度</w:t>
            </w:r>
          </w:p>
        </w:tc>
        <w:tc>
          <w:tcPr>
            <w:tcW w:w="376" w:type="dxa"/>
            <w:shd w:val="clear" w:color="auto" w:fill="auto"/>
            <w:noWrap/>
          </w:tcPr>
          <w:p w14:paraId="602EF0F8" w14:textId="77777777" w:rsidR="00BB336B" w:rsidRPr="00362205" w:rsidRDefault="00BB336B" w:rsidP="00BB336B">
            <w:pPr>
              <w:spacing w:line="180" w:lineRule="exact"/>
              <w:rPr>
                <w:rFonts w:ascii="標楷體" w:eastAsia="標楷體" w:hAnsi="標楷體"/>
                <w:sz w:val="16"/>
                <w:szCs w:val="16"/>
              </w:rPr>
            </w:pPr>
            <w:r>
              <w:rPr>
                <w:rFonts w:ascii="標楷體" w:eastAsia="標楷體" w:hAnsi="標楷體"/>
                <w:sz w:val="16"/>
                <w:szCs w:val="16"/>
              </w:rPr>
              <w:t>-</w:t>
            </w:r>
          </w:p>
        </w:tc>
      </w:tr>
      <w:tr w:rsidR="00BB336B" w:rsidRPr="00362205" w14:paraId="6E992C89" w14:textId="77777777" w:rsidTr="0022279A">
        <w:trPr>
          <w:trHeight w:val="324"/>
        </w:trPr>
        <w:tc>
          <w:tcPr>
            <w:tcW w:w="1668" w:type="dxa"/>
            <w:shd w:val="clear" w:color="auto" w:fill="auto"/>
            <w:noWrap/>
          </w:tcPr>
          <w:p w14:paraId="256DA2C6" w14:textId="00723262" w:rsidR="00BB336B" w:rsidRDefault="00BB336B" w:rsidP="00BB336B">
            <w:pPr>
              <w:spacing w:line="180" w:lineRule="exact"/>
              <w:rPr>
                <w:rFonts w:ascii="標楷體" w:eastAsia="標楷體" w:hAnsi="標楷體"/>
                <w:sz w:val="16"/>
                <w:szCs w:val="16"/>
              </w:rPr>
            </w:pPr>
            <w:r>
              <w:rPr>
                <w:rFonts w:ascii="標楷體" w:eastAsia="標楷體" w:hAnsi="標楷體"/>
                <w:sz w:val="16"/>
                <w:szCs w:val="16"/>
              </w:rPr>
              <w:t>L4/</w:t>
            </w:r>
            <w:r w:rsidR="0057428E">
              <w:rPr>
                <w:rFonts w:ascii="標楷體" w:eastAsia="標楷體" w:hAnsi="標楷體" w:hint="eastAsia"/>
                <w:sz w:val="16"/>
                <w:szCs w:val="16"/>
              </w:rPr>
              <w:t xml:space="preserve"> L4703</w:t>
            </w:r>
          </w:p>
          <w:p w14:paraId="7A0A48D6" w14:textId="77777777" w:rsidR="00BB336B" w:rsidRDefault="00BB336B" w:rsidP="00BB336B">
            <w:pPr>
              <w:spacing w:line="180" w:lineRule="exact"/>
              <w:rPr>
                <w:rFonts w:ascii="標楷體" w:eastAsia="標楷體" w:hAnsi="標楷體"/>
                <w:sz w:val="16"/>
                <w:szCs w:val="16"/>
              </w:rPr>
            </w:pPr>
            <w:r>
              <w:rPr>
                <w:rFonts w:ascii="標楷體" w:eastAsia="標楷體" w:hAnsi="標楷體" w:hint="eastAsia"/>
                <w:sz w:val="16"/>
                <w:szCs w:val="16"/>
              </w:rPr>
              <w:t>產生滯繳通知單</w:t>
            </w:r>
          </w:p>
        </w:tc>
        <w:tc>
          <w:tcPr>
            <w:tcW w:w="2164" w:type="dxa"/>
            <w:shd w:val="clear" w:color="auto" w:fill="auto"/>
            <w:noWrap/>
          </w:tcPr>
          <w:p w14:paraId="55478F26" w14:textId="77777777" w:rsidR="00BB336B" w:rsidRDefault="00BB336B" w:rsidP="00BB336B">
            <w:pPr>
              <w:spacing w:line="180" w:lineRule="exact"/>
              <w:rPr>
                <w:rFonts w:ascii="標楷體" w:eastAsia="標楷體" w:hAnsi="標楷體"/>
                <w:sz w:val="16"/>
                <w:szCs w:val="16"/>
              </w:rPr>
            </w:pPr>
            <w:r>
              <w:rPr>
                <w:rFonts w:ascii="標楷體" w:eastAsia="標楷體" w:hAnsi="標楷體" w:hint="eastAsia"/>
                <w:sz w:val="16"/>
                <w:szCs w:val="16"/>
              </w:rPr>
              <w:t>入帳完畢後自動產生</w:t>
            </w:r>
          </w:p>
          <w:p w14:paraId="779941CF" w14:textId="050CF4AC" w:rsidR="00027AAE" w:rsidRDefault="00776BF5" w:rsidP="00BB336B">
            <w:pPr>
              <w:spacing w:line="180" w:lineRule="exact"/>
              <w:rPr>
                <w:rFonts w:ascii="標楷體" w:eastAsia="標楷體" w:hAnsi="標楷體"/>
                <w:sz w:val="16"/>
                <w:szCs w:val="16"/>
              </w:rPr>
            </w:pPr>
            <w:r>
              <w:rPr>
                <w:rFonts w:ascii="標楷體" w:eastAsia="標楷體" w:hAnsi="標楷體" w:hint="eastAsia"/>
                <w:sz w:val="16"/>
                <w:szCs w:val="16"/>
              </w:rPr>
              <w:t>(</w:t>
            </w:r>
            <w:r w:rsidR="003A72A6">
              <w:rPr>
                <w:rFonts w:ascii="標楷體" w:eastAsia="標楷體" w:hAnsi="標楷體" w:hint="eastAsia"/>
                <w:sz w:val="16"/>
                <w:szCs w:val="16"/>
              </w:rPr>
              <w:t>超過</w:t>
            </w:r>
            <w:r w:rsidR="00027AAE" w:rsidRPr="00027AAE">
              <w:rPr>
                <w:rFonts w:ascii="標楷體" w:eastAsia="標楷體" w:hAnsi="標楷體" w:hint="eastAsia"/>
                <w:sz w:val="16"/>
                <w:szCs w:val="16"/>
              </w:rPr>
              <w:t>應繳日7</w:t>
            </w:r>
            <w:r>
              <w:rPr>
                <w:rFonts w:ascii="標楷體" w:eastAsia="標楷體" w:hAnsi="標楷體" w:hint="eastAsia"/>
                <w:sz w:val="16"/>
                <w:szCs w:val="16"/>
              </w:rPr>
              <w:t>天)</w:t>
            </w:r>
          </w:p>
        </w:tc>
        <w:tc>
          <w:tcPr>
            <w:tcW w:w="392" w:type="dxa"/>
            <w:shd w:val="clear" w:color="auto" w:fill="auto"/>
            <w:noWrap/>
          </w:tcPr>
          <w:p w14:paraId="4D7E9D02" w14:textId="77777777" w:rsidR="00BB336B" w:rsidRDefault="00BB336B" w:rsidP="00BB336B">
            <w:pPr>
              <w:spacing w:line="180" w:lineRule="exact"/>
              <w:rPr>
                <w:rFonts w:ascii="標楷體" w:eastAsia="標楷體" w:hAnsi="標楷體"/>
                <w:sz w:val="16"/>
                <w:szCs w:val="16"/>
              </w:rPr>
            </w:pPr>
            <w:r>
              <w:rPr>
                <w:rFonts w:ascii="標楷體" w:eastAsia="標楷體" w:hAnsi="標楷體" w:hint="eastAsia"/>
                <w:sz w:val="16"/>
                <w:szCs w:val="16"/>
              </w:rPr>
              <w:t>Y</w:t>
            </w:r>
          </w:p>
        </w:tc>
        <w:tc>
          <w:tcPr>
            <w:tcW w:w="704" w:type="dxa"/>
            <w:shd w:val="clear" w:color="auto" w:fill="auto"/>
            <w:noWrap/>
          </w:tcPr>
          <w:p w14:paraId="0D5A247B" w14:textId="66592802" w:rsidR="00BB336B" w:rsidRPr="00362205" w:rsidRDefault="00BB336B" w:rsidP="00BB336B">
            <w:pPr>
              <w:spacing w:line="180" w:lineRule="exact"/>
              <w:rPr>
                <w:rFonts w:ascii="標楷體" w:eastAsia="標楷體" w:hAnsi="標楷體"/>
                <w:sz w:val="16"/>
                <w:szCs w:val="16"/>
              </w:rPr>
            </w:pPr>
            <w:r>
              <w:rPr>
                <w:rFonts w:ascii="標楷體" w:eastAsia="標楷體" w:hAnsi="標楷體"/>
                <w:sz w:val="16"/>
                <w:szCs w:val="16"/>
              </w:rPr>
              <w:t>C</w:t>
            </w:r>
          </w:p>
        </w:tc>
        <w:tc>
          <w:tcPr>
            <w:tcW w:w="399" w:type="dxa"/>
            <w:shd w:val="clear" w:color="auto" w:fill="auto"/>
            <w:noWrap/>
          </w:tcPr>
          <w:p w14:paraId="5636327D" w14:textId="77777777" w:rsidR="00BB336B" w:rsidRDefault="00BB336B" w:rsidP="00BB336B">
            <w:pPr>
              <w:spacing w:line="180" w:lineRule="exact"/>
              <w:rPr>
                <w:rFonts w:ascii="標楷體" w:eastAsia="標楷體" w:hAnsi="標楷體"/>
                <w:sz w:val="16"/>
                <w:szCs w:val="16"/>
              </w:rPr>
            </w:pPr>
            <w:r>
              <w:rPr>
                <w:rFonts w:ascii="標楷體" w:eastAsia="標楷體" w:hAnsi="標楷體" w:hint="eastAsia"/>
                <w:sz w:val="16"/>
                <w:szCs w:val="16"/>
              </w:rPr>
              <w:t>-</w:t>
            </w:r>
          </w:p>
        </w:tc>
        <w:tc>
          <w:tcPr>
            <w:tcW w:w="570" w:type="dxa"/>
            <w:shd w:val="clear" w:color="auto" w:fill="auto"/>
            <w:noWrap/>
          </w:tcPr>
          <w:p w14:paraId="783BBAE6" w14:textId="77777777" w:rsidR="00BB336B" w:rsidRDefault="00BB336B" w:rsidP="00BB336B">
            <w:pPr>
              <w:spacing w:line="180" w:lineRule="exact"/>
              <w:rPr>
                <w:rFonts w:ascii="標楷體" w:eastAsia="標楷體" w:hAnsi="標楷體"/>
                <w:sz w:val="16"/>
                <w:szCs w:val="16"/>
              </w:rPr>
            </w:pPr>
            <w:r>
              <w:rPr>
                <w:rFonts w:ascii="標楷體" w:eastAsia="標楷體" w:hAnsi="標楷體" w:hint="eastAsia"/>
                <w:sz w:val="16"/>
                <w:szCs w:val="16"/>
              </w:rPr>
              <w:t>-</w:t>
            </w:r>
          </w:p>
        </w:tc>
        <w:tc>
          <w:tcPr>
            <w:tcW w:w="411" w:type="dxa"/>
            <w:shd w:val="clear" w:color="auto" w:fill="auto"/>
            <w:noWrap/>
          </w:tcPr>
          <w:p w14:paraId="267E136D" w14:textId="77777777" w:rsidR="00BB336B" w:rsidRDefault="00BB336B" w:rsidP="00BB336B">
            <w:pPr>
              <w:spacing w:line="180" w:lineRule="exact"/>
              <w:rPr>
                <w:rFonts w:ascii="標楷體" w:eastAsia="標楷體" w:hAnsi="標楷體"/>
                <w:sz w:val="16"/>
                <w:szCs w:val="16"/>
              </w:rPr>
            </w:pPr>
            <w:r>
              <w:rPr>
                <w:rFonts w:ascii="標楷體" w:eastAsia="標楷體" w:hAnsi="標楷體" w:hint="eastAsia"/>
                <w:sz w:val="16"/>
                <w:szCs w:val="16"/>
              </w:rPr>
              <w:t>-</w:t>
            </w:r>
          </w:p>
        </w:tc>
        <w:tc>
          <w:tcPr>
            <w:tcW w:w="3555" w:type="dxa"/>
            <w:shd w:val="clear" w:color="auto" w:fill="auto"/>
            <w:noWrap/>
          </w:tcPr>
          <w:p w14:paraId="4DBBF877" w14:textId="77777777" w:rsidR="00BB336B" w:rsidRDefault="00BB336B" w:rsidP="00BB336B">
            <w:pPr>
              <w:spacing w:line="180" w:lineRule="exact"/>
              <w:rPr>
                <w:rFonts w:ascii="標楷體" w:eastAsia="標楷體" w:hAnsi="標楷體"/>
                <w:sz w:val="16"/>
                <w:szCs w:val="16"/>
              </w:rPr>
            </w:pPr>
            <w:r>
              <w:rPr>
                <w:rFonts w:ascii="標楷體" w:eastAsia="標楷體" w:hAnsi="標楷體" w:hint="eastAsia"/>
                <w:sz w:val="16"/>
                <w:szCs w:val="16"/>
              </w:rPr>
              <w:t xml:space="preserve">[查詢]L698A </w:t>
            </w:r>
          </w:p>
          <w:p w14:paraId="3F37CC17" w14:textId="77777777" w:rsidR="00BB336B" w:rsidRDefault="00BB336B" w:rsidP="00BB336B">
            <w:pPr>
              <w:spacing w:line="180" w:lineRule="exact"/>
              <w:rPr>
                <w:rFonts w:ascii="標楷體" w:eastAsia="標楷體" w:hAnsi="標楷體"/>
                <w:sz w:val="16"/>
                <w:szCs w:val="16"/>
              </w:rPr>
            </w:pPr>
            <w:r>
              <w:rPr>
                <w:rFonts w:ascii="標楷體" w:eastAsia="標楷體" w:hAnsi="標楷體" w:hint="eastAsia"/>
                <w:sz w:val="16"/>
                <w:szCs w:val="16"/>
              </w:rPr>
              <w:t>[處理][執行]L4703</w:t>
            </w:r>
            <w:r>
              <w:rPr>
                <w:rFonts w:ascii="標楷體" w:eastAsia="標楷體" w:hAnsi="標楷體"/>
                <w:sz w:val="16"/>
                <w:szCs w:val="16"/>
              </w:rPr>
              <w:t xml:space="preserve"> </w:t>
            </w:r>
            <w:r w:rsidRPr="00AD245E">
              <w:rPr>
                <w:rFonts w:ascii="標楷體" w:eastAsia="標楷體" w:hAnsi="標楷體" w:hint="eastAsia"/>
                <w:sz w:val="16"/>
                <w:szCs w:val="16"/>
              </w:rPr>
              <w:t>產生</w:t>
            </w:r>
            <w:r w:rsidRPr="00F709F0">
              <w:rPr>
                <w:rFonts w:ascii="標楷體" w:eastAsia="標楷體" w:hAnsi="標楷體" w:hint="eastAsia"/>
                <w:sz w:val="16"/>
                <w:szCs w:val="16"/>
              </w:rPr>
              <w:t>滯繳通知單</w:t>
            </w:r>
          </w:p>
          <w:p w14:paraId="5A9D668B" w14:textId="77777777" w:rsidR="00BB336B" w:rsidRDefault="00BB336B" w:rsidP="00BB336B">
            <w:pPr>
              <w:spacing w:line="180" w:lineRule="exact"/>
              <w:rPr>
                <w:rFonts w:ascii="標楷體" w:eastAsia="標楷體" w:hAnsi="標楷體"/>
                <w:sz w:val="16"/>
                <w:szCs w:val="16"/>
              </w:rPr>
            </w:pPr>
            <w:r>
              <w:rPr>
                <w:rFonts w:ascii="標楷體" w:eastAsia="標楷體" w:hAnsi="標楷體" w:hint="eastAsia"/>
                <w:sz w:val="16"/>
                <w:szCs w:val="16"/>
              </w:rPr>
              <w:t>明細鍵值:</w:t>
            </w:r>
            <w:r w:rsidRPr="00EC6365">
              <w:rPr>
                <w:rFonts w:ascii="標楷體" w:eastAsia="標楷體" w:hAnsi="標楷體" w:hint="eastAsia"/>
                <w:sz w:val="16"/>
                <w:szCs w:val="16"/>
              </w:rPr>
              <w:t>戶號+額度</w:t>
            </w:r>
          </w:p>
        </w:tc>
        <w:tc>
          <w:tcPr>
            <w:tcW w:w="376" w:type="dxa"/>
            <w:shd w:val="clear" w:color="auto" w:fill="auto"/>
            <w:noWrap/>
          </w:tcPr>
          <w:p w14:paraId="6373DAAE" w14:textId="77777777" w:rsidR="00BB336B" w:rsidRPr="00221B53" w:rsidRDefault="00BB336B" w:rsidP="00BB336B">
            <w:pPr>
              <w:spacing w:line="180" w:lineRule="exact"/>
              <w:rPr>
                <w:rFonts w:ascii="標楷體" w:eastAsia="標楷體" w:hAnsi="標楷體"/>
                <w:sz w:val="16"/>
                <w:szCs w:val="16"/>
              </w:rPr>
            </w:pPr>
            <w:r>
              <w:rPr>
                <w:rFonts w:ascii="標楷體" w:eastAsia="標楷體" w:hAnsi="標楷體"/>
                <w:sz w:val="16"/>
                <w:szCs w:val="16"/>
              </w:rPr>
              <w:t>-</w:t>
            </w:r>
          </w:p>
        </w:tc>
      </w:tr>
      <w:tr w:rsidR="00BB336B" w:rsidRPr="00362205" w14:paraId="3168EBA4" w14:textId="77777777" w:rsidTr="0022279A">
        <w:trPr>
          <w:trHeight w:val="324"/>
        </w:trPr>
        <w:tc>
          <w:tcPr>
            <w:tcW w:w="1668" w:type="dxa"/>
            <w:shd w:val="clear" w:color="auto" w:fill="auto"/>
            <w:noWrap/>
          </w:tcPr>
          <w:p w14:paraId="054E701F" w14:textId="6E798445" w:rsidR="00BB336B" w:rsidRDefault="00BB336B" w:rsidP="00BB336B">
            <w:pPr>
              <w:spacing w:line="180" w:lineRule="exact"/>
              <w:rPr>
                <w:rFonts w:ascii="標楷體" w:eastAsia="標楷體" w:hAnsi="標楷體"/>
                <w:sz w:val="16"/>
                <w:szCs w:val="16"/>
              </w:rPr>
            </w:pPr>
            <w:r>
              <w:rPr>
                <w:rFonts w:ascii="標楷體" w:eastAsia="標楷體" w:hAnsi="標楷體"/>
                <w:sz w:val="16"/>
                <w:szCs w:val="16"/>
              </w:rPr>
              <w:t>L4/</w:t>
            </w:r>
            <w:r w:rsidR="0057428E">
              <w:rPr>
                <w:rFonts w:ascii="標楷體" w:eastAsia="標楷體" w:hAnsi="標楷體" w:hint="eastAsia"/>
                <w:sz w:val="16"/>
                <w:szCs w:val="16"/>
              </w:rPr>
              <w:t xml:space="preserve"> L</w:t>
            </w:r>
            <w:r w:rsidR="0057428E">
              <w:rPr>
                <w:rFonts w:ascii="標楷體" w:eastAsia="標楷體" w:hAnsi="標楷體"/>
                <w:sz w:val="16"/>
                <w:szCs w:val="16"/>
              </w:rPr>
              <w:t>4454</w:t>
            </w:r>
          </w:p>
          <w:p w14:paraId="2D2FFB8D" w14:textId="77777777" w:rsidR="00BB336B" w:rsidRDefault="00BB336B" w:rsidP="00BB336B">
            <w:pPr>
              <w:spacing w:line="180" w:lineRule="exact"/>
              <w:rPr>
                <w:rFonts w:ascii="標楷體" w:eastAsia="標楷體" w:hAnsi="標楷體"/>
                <w:sz w:val="16"/>
                <w:szCs w:val="16"/>
              </w:rPr>
            </w:pPr>
            <w:r>
              <w:rPr>
                <w:rFonts w:ascii="標楷體" w:eastAsia="標楷體" w:hAnsi="標楷體" w:hint="eastAsia"/>
                <w:sz w:val="16"/>
                <w:szCs w:val="16"/>
              </w:rPr>
              <w:t>產生</w:t>
            </w:r>
            <w:r w:rsidRPr="00F709F0">
              <w:rPr>
                <w:rFonts w:ascii="標楷體" w:eastAsia="標楷體" w:hAnsi="標楷體" w:hint="eastAsia"/>
                <w:sz w:val="16"/>
                <w:szCs w:val="16"/>
              </w:rPr>
              <w:t>銀扣扣款失敗</w:t>
            </w:r>
          </w:p>
        </w:tc>
        <w:tc>
          <w:tcPr>
            <w:tcW w:w="2164" w:type="dxa"/>
            <w:shd w:val="clear" w:color="auto" w:fill="auto"/>
            <w:noWrap/>
          </w:tcPr>
          <w:p w14:paraId="24D22318" w14:textId="77777777" w:rsidR="00BB336B" w:rsidRDefault="00BB336B" w:rsidP="00BB336B">
            <w:pPr>
              <w:spacing w:line="180" w:lineRule="exact"/>
              <w:rPr>
                <w:rFonts w:ascii="標楷體" w:eastAsia="標楷體" w:hAnsi="標楷體"/>
                <w:sz w:val="16"/>
                <w:szCs w:val="16"/>
              </w:rPr>
            </w:pPr>
            <w:r>
              <w:rPr>
                <w:rFonts w:ascii="標楷體" w:eastAsia="標楷體" w:hAnsi="標楷體" w:hint="eastAsia"/>
                <w:sz w:val="16"/>
                <w:szCs w:val="16"/>
              </w:rPr>
              <w:t>交易執行後</w:t>
            </w:r>
            <w:r w:rsidRPr="00416E35">
              <w:rPr>
                <w:rFonts w:ascii="標楷體" w:eastAsia="標楷體" w:hAnsi="標楷體" w:hint="eastAsia"/>
                <w:sz w:val="16"/>
                <w:szCs w:val="16"/>
              </w:rPr>
              <w:t>，自動產生</w:t>
            </w:r>
          </w:p>
        </w:tc>
        <w:tc>
          <w:tcPr>
            <w:tcW w:w="392" w:type="dxa"/>
            <w:shd w:val="clear" w:color="auto" w:fill="auto"/>
            <w:noWrap/>
          </w:tcPr>
          <w:p w14:paraId="2C992583" w14:textId="77777777" w:rsidR="00BB336B" w:rsidRDefault="00BB336B" w:rsidP="00BB336B">
            <w:pPr>
              <w:spacing w:line="180" w:lineRule="exact"/>
              <w:rPr>
                <w:rFonts w:ascii="標楷體" w:eastAsia="標楷體" w:hAnsi="標楷體"/>
                <w:sz w:val="16"/>
                <w:szCs w:val="16"/>
              </w:rPr>
            </w:pPr>
            <w:r>
              <w:rPr>
                <w:rFonts w:ascii="標楷體" w:eastAsia="標楷體" w:hAnsi="標楷體" w:hint="eastAsia"/>
                <w:sz w:val="16"/>
                <w:szCs w:val="16"/>
              </w:rPr>
              <w:t>Y</w:t>
            </w:r>
          </w:p>
        </w:tc>
        <w:tc>
          <w:tcPr>
            <w:tcW w:w="704" w:type="dxa"/>
            <w:shd w:val="clear" w:color="auto" w:fill="auto"/>
            <w:noWrap/>
          </w:tcPr>
          <w:p w14:paraId="0A40EB9C" w14:textId="0AB5DB12" w:rsidR="00BB336B" w:rsidRPr="000030F8" w:rsidRDefault="00BB336B" w:rsidP="00BB336B">
            <w:pPr>
              <w:spacing w:line="180" w:lineRule="exact"/>
              <w:rPr>
                <w:rFonts w:ascii="標楷體" w:eastAsia="標楷體" w:hAnsi="標楷體"/>
                <w:sz w:val="16"/>
                <w:szCs w:val="16"/>
              </w:rPr>
            </w:pPr>
            <w:r>
              <w:rPr>
                <w:rFonts w:ascii="標楷體" w:eastAsia="標楷體" w:hAnsi="標楷體"/>
                <w:sz w:val="16"/>
                <w:szCs w:val="16"/>
              </w:rPr>
              <w:t>C</w:t>
            </w:r>
          </w:p>
        </w:tc>
        <w:tc>
          <w:tcPr>
            <w:tcW w:w="399" w:type="dxa"/>
            <w:shd w:val="clear" w:color="auto" w:fill="auto"/>
            <w:noWrap/>
          </w:tcPr>
          <w:p w14:paraId="779B6B0D" w14:textId="77777777" w:rsidR="00BB336B" w:rsidRDefault="00BB336B" w:rsidP="00BB336B">
            <w:pPr>
              <w:spacing w:line="180" w:lineRule="exact"/>
              <w:rPr>
                <w:rFonts w:ascii="標楷體" w:eastAsia="標楷體" w:hAnsi="標楷體"/>
                <w:sz w:val="16"/>
                <w:szCs w:val="16"/>
              </w:rPr>
            </w:pPr>
            <w:r>
              <w:rPr>
                <w:rFonts w:ascii="標楷體" w:eastAsia="標楷體" w:hAnsi="標楷體" w:hint="eastAsia"/>
                <w:sz w:val="16"/>
                <w:szCs w:val="16"/>
              </w:rPr>
              <w:t>-</w:t>
            </w:r>
          </w:p>
        </w:tc>
        <w:tc>
          <w:tcPr>
            <w:tcW w:w="570" w:type="dxa"/>
            <w:shd w:val="clear" w:color="auto" w:fill="auto"/>
            <w:noWrap/>
          </w:tcPr>
          <w:p w14:paraId="2066D872" w14:textId="77777777" w:rsidR="00BB336B" w:rsidRDefault="00BB336B" w:rsidP="00BB336B">
            <w:pPr>
              <w:spacing w:line="180" w:lineRule="exact"/>
              <w:rPr>
                <w:rFonts w:ascii="標楷體" w:eastAsia="標楷體" w:hAnsi="標楷體"/>
                <w:sz w:val="16"/>
                <w:szCs w:val="16"/>
              </w:rPr>
            </w:pPr>
            <w:r>
              <w:rPr>
                <w:rFonts w:ascii="標楷體" w:eastAsia="標楷體" w:hAnsi="標楷體" w:hint="eastAsia"/>
                <w:sz w:val="16"/>
                <w:szCs w:val="16"/>
              </w:rPr>
              <w:t>-</w:t>
            </w:r>
          </w:p>
        </w:tc>
        <w:tc>
          <w:tcPr>
            <w:tcW w:w="411" w:type="dxa"/>
            <w:shd w:val="clear" w:color="auto" w:fill="auto"/>
            <w:noWrap/>
          </w:tcPr>
          <w:p w14:paraId="248A57AC" w14:textId="77777777" w:rsidR="00BB336B" w:rsidRDefault="00BB336B" w:rsidP="00BB336B">
            <w:pPr>
              <w:spacing w:line="180" w:lineRule="exact"/>
              <w:rPr>
                <w:rFonts w:ascii="標楷體" w:eastAsia="標楷體" w:hAnsi="標楷體"/>
                <w:sz w:val="16"/>
                <w:szCs w:val="16"/>
              </w:rPr>
            </w:pPr>
            <w:r>
              <w:rPr>
                <w:rFonts w:ascii="標楷體" w:eastAsia="標楷體" w:hAnsi="標楷體" w:hint="eastAsia"/>
                <w:sz w:val="16"/>
                <w:szCs w:val="16"/>
              </w:rPr>
              <w:t>-</w:t>
            </w:r>
          </w:p>
        </w:tc>
        <w:tc>
          <w:tcPr>
            <w:tcW w:w="3555" w:type="dxa"/>
            <w:shd w:val="clear" w:color="auto" w:fill="auto"/>
            <w:noWrap/>
          </w:tcPr>
          <w:p w14:paraId="6A52152F" w14:textId="77777777" w:rsidR="00BB336B" w:rsidRDefault="00BB336B" w:rsidP="00BB336B">
            <w:pPr>
              <w:spacing w:line="180" w:lineRule="exact"/>
              <w:rPr>
                <w:rFonts w:ascii="標楷體" w:eastAsia="標楷體" w:hAnsi="標楷體"/>
                <w:sz w:val="16"/>
                <w:szCs w:val="16"/>
              </w:rPr>
            </w:pPr>
            <w:r>
              <w:rPr>
                <w:rFonts w:ascii="標楷體" w:eastAsia="標楷體" w:hAnsi="標楷體" w:hint="eastAsia"/>
                <w:sz w:val="16"/>
                <w:szCs w:val="16"/>
              </w:rPr>
              <w:t xml:space="preserve">[查詢]L698A </w:t>
            </w:r>
          </w:p>
          <w:p w14:paraId="6A0392A6" w14:textId="77777777" w:rsidR="00BB336B" w:rsidRDefault="00BB336B" w:rsidP="00BB336B">
            <w:pPr>
              <w:spacing w:line="180" w:lineRule="exact"/>
              <w:rPr>
                <w:rFonts w:ascii="標楷體" w:eastAsia="標楷體" w:hAnsi="標楷體"/>
                <w:sz w:val="16"/>
                <w:szCs w:val="16"/>
              </w:rPr>
            </w:pPr>
            <w:r>
              <w:rPr>
                <w:rFonts w:ascii="標楷體" w:eastAsia="標楷體" w:hAnsi="標楷體" w:hint="eastAsia"/>
                <w:sz w:val="16"/>
                <w:szCs w:val="16"/>
              </w:rPr>
              <w:t>[處理][執行]L</w:t>
            </w:r>
            <w:r>
              <w:rPr>
                <w:rFonts w:ascii="標楷體" w:eastAsia="標楷體" w:hAnsi="標楷體"/>
                <w:sz w:val="16"/>
                <w:szCs w:val="16"/>
              </w:rPr>
              <w:t xml:space="preserve">4454 </w:t>
            </w:r>
            <w:r w:rsidRPr="00AD245E">
              <w:rPr>
                <w:rFonts w:ascii="標楷體" w:eastAsia="標楷體" w:hAnsi="標楷體" w:hint="eastAsia"/>
                <w:sz w:val="16"/>
                <w:szCs w:val="16"/>
              </w:rPr>
              <w:t>產生</w:t>
            </w:r>
            <w:r w:rsidRPr="00221B53">
              <w:rPr>
                <w:rFonts w:ascii="標楷體" w:eastAsia="標楷體" w:hAnsi="標楷體" w:hint="eastAsia"/>
                <w:sz w:val="16"/>
                <w:szCs w:val="16"/>
              </w:rPr>
              <w:t>銀扣扣款失敗</w:t>
            </w:r>
          </w:p>
          <w:p w14:paraId="261DDDB2" w14:textId="77777777" w:rsidR="00BB336B" w:rsidRDefault="00BB336B" w:rsidP="00BB336B">
            <w:pPr>
              <w:spacing w:line="180" w:lineRule="exact"/>
              <w:rPr>
                <w:rFonts w:ascii="標楷體" w:eastAsia="標楷體" w:hAnsi="標楷體"/>
                <w:sz w:val="16"/>
                <w:szCs w:val="16"/>
              </w:rPr>
            </w:pPr>
            <w:r>
              <w:rPr>
                <w:rFonts w:ascii="標楷體" w:eastAsia="標楷體" w:hAnsi="標楷體" w:hint="eastAsia"/>
                <w:sz w:val="16"/>
                <w:szCs w:val="16"/>
              </w:rPr>
              <w:t>明細鍵值:</w:t>
            </w:r>
            <w:r w:rsidRPr="00EC6365">
              <w:rPr>
                <w:rFonts w:ascii="標楷體" w:eastAsia="標楷體" w:hAnsi="標楷體" w:hint="eastAsia"/>
                <w:sz w:val="16"/>
                <w:szCs w:val="16"/>
              </w:rPr>
              <w:t>戶號+額度</w:t>
            </w:r>
          </w:p>
        </w:tc>
        <w:tc>
          <w:tcPr>
            <w:tcW w:w="376" w:type="dxa"/>
            <w:shd w:val="clear" w:color="auto" w:fill="auto"/>
            <w:noWrap/>
          </w:tcPr>
          <w:p w14:paraId="62CEC503" w14:textId="77777777" w:rsidR="00BB336B" w:rsidRPr="00221B53" w:rsidRDefault="00BB336B" w:rsidP="00BB336B">
            <w:pPr>
              <w:spacing w:line="180" w:lineRule="exact"/>
              <w:rPr>
                <w:rFonts w:ascii="標楷體" w:eastAsia="標楷體" w:hAnsi="標楷體"/>
                <w:sz w:val="16"/>
                <w:szCs w:val="16"/>
              </w:rPr>
            </w:pPr>
            <w:r>
              <w:rPr>
                <w:rFonts w:ascii="標楷體" w:eastAsia="標楷體" w:hAnsi="標楷體"/>
                <w:sz w:val="16"/>
                <w:szCs w:val="16"/>
              </w:rPr>
              <w:t>-</w:t>
            </w:r>
          </w:p>
        </w:tc>
      </w:tr>
      <w:tr w:rsidR="00FA4A62" w:rsidRPr="00362205" w14:paraId="55C724D3" w14:textId="77777777" w:rsidTr="00A5693F">
        <w:trPr>
          <w:trHeight w:val="324"/>
        </w:trPr>
        <w:tc>
          <w:tcPr>
            <w:tcW w:w="1668" w:type="dxa"/>
            <w:shd w:val="clear" w:color="auto" w:fill="auto"/>
            <w:noWrap/>
          </w:tcPr>
          <w:p w14:paraId="6D2962C7" w14:textId="05EE7C1F" w:rsidR="00FA4A62" w:rsidRDefault="00FA4A62" w:rsidP="00A5693F">
            <w:pPr>
              <w:spacing w:line="180" w:lineRule="exact"/>
              <w:rPr>
                <w:rFonts w:ascii="標楷體" w:eastAsia="標楷體" w:hAnsi="標楷體"/>
                <w:sz w:val="16"/>
                <w:szCs w:val="16"/>
              </w:rPr>
            </w:pPr>
            <w:r>
              <w:rPr>
                <w:rFonts w:ascii="標楷體" w:eastAsia="標楷體" w:hAnsi="標楷體"/>
                <w:sz w:val="16"/>
                <w:szCs w:val="16"/>
              </w:rPr>
              <w:lastRenderedPageBreak/>
              <w:t>L4/L460</w:t>
            </w:r>
            <w:r>
              <w:rPr>
                <w:rFonts w:ascii="標楷體" w:eastAsia="標楷體" w:hAnsi="標楷體" w:hint="eastAsia"/>
                <w:sz w:val="16"/>
                <w:szCs w:val="16"/>
              </w:rPr>
              <w:t>0</w:t>
            </w:r>
          </w:p>
          <w:p w14:paraId="67BF6394" w14:textId="4261E943" w:rsidR="00FA4A62" w:rsidRDefault="00FA4A62" w:rsidP="00A5693F">
            <w:pPr>
              <w:spacing w:line="180" w:lineRule="exact"/>
              <w:rPr>
                <w:rFonts w:ascii="標楷體" w:eastAsia="標楷體" w:hAnsi="標楷體"/>
                <w:sz w:val="16"/>
                <w:szCs w:val="16"/>
              </w:rPr>
            </w:pPr>
            <w:r w:rsidRPr="00FA4A62">
              <w:rPr>
                <w:rFonts w:ascii="標楷體" w:eastAsia="標楷體" w:hAnsi="標楷體" w:hint="eastAsia"/>
                <w:sz w:val="16"/>
                <w:szCs w:val="16"/>
              </w:rPr>
              <w:t>火險到期檔產生作業</w:t>
            </w:r>
          </w:p>
        </w:tc>
        <w:tc>
          <w:tcPr>
            <w:tcW w:w="2164" w:type="dxa"/>
            <w:shd w:val="clear" w:color="auto" w:fill="auto"/>
            <w:noWrap/>
          </w:tcPr>
          <w:p w14:paraId="345C0533" w14:textId="746CB119" w:rsidR="00FA4A62" w:rsidRDefault="00FA4A62" w:rsidP="00A5693F">
            <w:pPr>
              <w:spacing w:line="180" w:lineRule="exact"/>
              <w:rPr>
                <w:rFonts w:ascii="標楷體" w:eastAsia="標楷體" w:hAnsi="標楷體"/>
                <w:sz w:val="16"/>
                <w:szCs w:val="16"/>
              </w:rPr>
            </w:pPr>
            <w:r w:rsidRPr="00F657AE">
              <w:rPr>
                <w:rFonts w:ascii="標楷體" w:eastAsia="標楷體" w:hAnsi="標楷體" w:hint="eastAsia"/>
                <w:sz w:val="16"/>
                <w:szCs w:val="16"/>
              </w:rPr>
              <w:t>每月</w:t>
            </w:r>
            <w:r>
              <w:rPr>
                <w:rFonts w:ascii="標楷體" w:eastAsia="標楷體" w:hAnsi="標楷體"/>
                <w:sz w:val="16"/>
                <w:szCs w:val="16"/>
              </w:rPr>
              <w:t>15</w:t>
            </w:r>
            <w:r w:rsidRPr="00F657AE">
              <w:rPr>
                <w:rFonts w:ascii="標楷體" w:eastAsia="標楷體" w:hAnsi="標楷體" w:hint="eastAsia"/>
                <w:sz w:val="16"/>
                <w:szCs w:val="16"/>
              </w:rPr>
              <w:t>日</w:t>
            </w:r>
            <w:r w:rsidRPr="00362205">
              <w:rPr>
                <w:rFonts w:ascii="標楷體" w:eastAsia="標楷體" w:hAnsi="標楷體" w:hint="eastAsia"/>
                <w:sz w:val="16"/>
                <w:szCs w:val="16"/>
              </w:rPr>
              <w:t>開機自動產生</w:t>
            </w:r>
          </w:p>
          <w:p w14:paraId="49404699" w14:textId="77777777" w:rsidR="00FA4A62" w:rsidRPr="00F657AE" w:rsidRDefault="00FA4A62" w:rsidP="00A5693F">
            <w:pPr>
              <w:spacing w:line="180" w:lineRule="exact"/>
              <w:rPr>
                <w:rFonts w:ascii="標楷體" w:eastAsia="標楷體" w:hAnsi="標楷體"/>
                <w:sz w:val="16"/>
                <w:szCs w:val="16"/>
              </w:rPr>
            </w:pPr>
            <w:r>
              <w:rPr>
                <w:rFonts w:ascii="標楷體" w:eastAsia="標楷體" w:hAnsi="標楷體" w:hint="eastAsia"/>
                <w:sz w:val="16"/>
                <w:szCs w:val="16"/>
              </w:rPr>
              <w:t>筆數1次</w:t>
            </w:r>
          </w:p>
        </w:tc>
        <w:tc>
          <w:tcPr>
            <w:tcW w:w="392" w:type="dxa"/>
            <w:shd w:val="clear" w:color="auto" w:fill="auto"/>
            <w:noWrap/>
          </w:tcPr>
          <w:p w14:paraId="41E149F4" w14:textId="77777777" w:rsidR="00FA4A62" w:rsidRDefault="00FA4A62" w:rsidP="00A5693F">
            <w:pPr>
              <w:spacing w:line="180" w:lineRule="exact"/>
              <w:rPr>
                <w:rFonts w:ascii="標楷體" w:eastAsia="標楷體" w:hAnsi="標楷體"/>
                <w:sz w:val="16"/>
                <w:szCs w:val="16"/>
              </w:rPr>
            </w:pPr>
            <w:r>
              <w:rPr>
                <w:rFonts w:ascii="標楷體" w:eastAsia="標楷體" w:hAnsi="標楷體"/>
                <w:sz w:val="16"/>
                <w:szCs w:val="16"/>
              </w:rPr>
              <w:t>Y</w:t>
            </w:r>
          </w:p>
        </w:tc>
        <w:tc>
          <w:tcPr>
            <w:tcW w:w="704" w:type="dxa"/>
            <w:shd w:val="clear" w:color="auto" w:fill="auto"/>
            <w:noWrap/>
          </w:tcPr>
          <w:p w14:paraId="7ADEDE78" w14:textId="77777777" w:rsidR="00FA4A62" w:rsidRPr="007618A8" w:rsidRDefault="00FA4A62" w:rsidP="00A5693F">
            <w:pPr>
              <w:spacing w:line="180" w:lineRule="exact"/>
              <w:rPr>
                <w:rFonts w:ascii="標楷體" w:eastAsia="標楷體" w:hAnsi="標楷體"/>
                <w:sz w:val="16"/>
                <w:szCs w:val="16"/>
              </w:rPr>
            </w:pPr>
            <w:r>
              <w:rPr>
                <w:rFonts w:ascii="標楷體" w:eastAsia="標楷體" w:hAnsi="標楷體"/>
                <w:sz w:val="16"/>
                <w:szCs w:val="16"/>
              </w:rPr>
              <w:t>C</w:t>
            </w:r>
          </w:p>
        </w:tc>
        <w:tc>
          <w:tcPr>
            <w:tcW w:w="399" w:type="dxa"/>
            <w:shd w:val="clear" w:color="auto" w:fill="auto"/>
            <w:noWrap/>
          </w:tcPr>
          <w:p w14:paraId="530990B6" w14:textId="77777777" w:rsidR="00FA4A62" w:rsidRDefault="00FA4A62" w:rsidP="00A5693F">
            <w:pPr>
              <w:spacing w:line="180" w:lineRule="exact"/>
              <w:rPr>
                <w:rFonts w:ascii="標楷體" w:eastAsia="標楷體" w:hAnsi="標楷體"/>
                <w:sz w:val="16"/>
                <w:szCs w:val="16"/>
              </w:rPr>
            </w:pPr>
            <w:r>
              <w:rPr>
                <w:rFonts w:ascii="標楷體" w:eastAsia="標楷體" w:hAnsi="標楷體" w:hint="eastAsia"/>
                <w:sz w:val="16"/>
                <w:szCs w:val="16"/>
              </w:rPr>
              <w:t>-</w:t>
            </w:r>
          </w:p>
        </w:tc>
        <w:tc>
          <w:tcPr>
            <w:tcW w:w="570" w:type="dxa"/>
            <w:shd w:val="clear" w:color="auto" w:fill="auto"/>
            <w:noWrap/>
          </w:tcPr>
          <w:p w14:paraId="31017E58" w14:textId="77777777" w:rsidR="00FA4A62" w:rsidRDefault="00FA4A62" w:rsidP="00A5693F">
            <w:pPr>
              <w:spacing w:line="180" w:lineRule="exact"/>
              <w:rPr>
                <w:rFonts w:ascii="標楷體" w:eastAsia="標楷體" w:hAnsi="標楷體"/>
                <w:sz w:val="16"/>
                <w:szCs w:val="16"/>
              </w:rPr>
            </w:pPr>
            <w:r>
              <w:rPr>
                <w:rFonts w:ascii="標楷體" w:eastAsia="標楷體" w:hAnsi="標楷體" w:hint="eastAsia"/>
                <w:sz w:val="16"/>
                <w:szCs w:val="16"/>
              </w:rPr>
              <w:t>-</w:t>
            </w:r>
          </w:p>
        </w:tc>
        <w:tc>
          <w:tcPr>
            <w:tcW w:w="411" w:type="dxa"/>
            <w:shd w:val="clear" w:color="auto" w:fill="auto"/>
            <w:noWrap/>
          </w:tcPr>
          <w:p w14:paraId="2158C2D9" w14:textId="77777777" w:rsidR="00FA4A62" w:rsidRDefault="00FA4A62" w:rsidP="00A5693F">
            <w:pPr>
              <w:spacing w:line="180" w:lineRule="exact"/>
              <w:rPr>
                <w:rFonts w:ascii="標楷體" w:eastAsia="標楷體" w:hAnsi="標楷體"/>
                <w:sz w:val="16"/>
                <w:szCs w:val="16"/>
              </w:rPr>
            </w:pPr>
            <w:r>
              <w:rPr>
                <w:rFonts w:ascii="標楷體" w:eastAsia="標楷體" w:hAnsi="標楷體" w:hint="eastAsia"/>
                <w:sz w:val="16"/>
                <w:szCs w:val="16"/>
              </w:rPr>
              <w:t>-</w:t>
            </w:r>
          </w:p>
        </w:tc>
        <w:tc>
          <w:tcPr>
            <w:tcW w:w="3555" w:type="dxa"/>
            <w:shd w:val="clear" w:color="auto" w:fill="auto"/>
            <w:noWrap/>
          </w:tcPr>
          <w:p w14:paraId="6537C03E" w14:textId="77777777" w:rsidR="00FA4A62" w:rsidRDefault="00FA4A62" w:rsidP="00A5693F">
            <w:pPr>
              <w:spacing w:line="180" w:lineRule="exact"/>
              <w:ind w:left="480" w:hangingChars="300" w:hanging="480"/>
              <w:rPr>
                <w:rFonts w:ascii="標楷體" w:eastAsia="標楷體" w:hAnsi="標楷體"/>
                <w:sz w:val="16"/>
                <w:szCs w:val="16"/>
              </w:rPr>
            </w:pPr>
            <w:r>
              <w:rPr>
                <w:rFonts w:ascii="標楷體" w:eastAsia="標楷體" w:hAnsi="標楷體" w:hint="eastAsia"/>
                <w:sz w:val="16"/>
                <w:szCs w:val="16"/>
              </w:rPr>
              <w:t>[查詢]L698A</w:t>
            </w:r>
          </w:p>
          <w:p w14:paraId="26D6FA51" w14:textId="376069F6" w:rsidR="00FA4A62" w:rsidRDefault="00FA4A62" w:rsidP="00A5693F">
            <w:pPr>
              <w:spacing w:line="180" w:lineRule="exact"/>
              <w:ind w:left="480" w:hangingChars="300" w:hanging="480"/>
              <w:rPr>
                <w:rFonts w:ascii="標楷體" w:eastAsia="標楷體" w:hAnsi="標楷體"/>
                <w:sz w:val="16"/>
                <w:szCs w:val="16"/>
              </w:rPr>
            </w:pPr>
            <w:r w:rsidRPr="00362205">
              <w:rPr>
                <w:rFonts w:ascii="標楷體" w:eastAsia="標楷體" w:hAnsi="標楷體" w:hint="eastAsia"/>
                <w:sz w:val="16"/>
                <w:szCs w:val="16"/>
              </w:rPr>
              <w:t>[</w:t>
            </w:r>
            <w:r>
              <w:rPr>
                <w:rFonts w:ascii="標楷體" w:eastAsia="標楷體" w:hAnsi="標楷體" w:hint="eastAsia"/>
                <w:sz w:val="16"/>
                <w:szCs w:val="16"/>
              </w:rPr>
              <w:t>處理][執行]</w:t>
            </w:r>
            <w:r>
              <w:rPr>
                <w:rFonts w:ascii="標楷體" w:eastAsia="標楷體" w:hAnsi="標楷體"/>
                <w:sz w:val="16"/>
                <w:szCs w:val="16"/>
              </w:rPr>
              <w:t>L4600</w:t>
            </w:r>
            <w:r w:rsidRPr="00FA4A62">
              <w:rPr>
                <w:rFonts w:ascii="標楷體" w:eastAsia="標楷體" w:hAnsi="標楷體" w:hint="eastAsia"/>
                <w:sz w:val="16"/>
                <w:szCs w:val="16"/>
              </w:rPr>
              <w:t>火險到期檔產生作業</w:t>
            </w:r>
          </w:p>
          <w:p w14:paraId="204DCF91" w14:textId="77777777" w:rsidR="00FA4A62" w:rsidRDefault="00FA4A62" w:rsidP="00A5693F">
            <w:pPr>
              <w:spacing w:line="180" w:lineRule="exact"/>
              <w:ind w:left="480" w:hangingChars="300" w:hanging="480"/>
              <w:rPr>
                <w:rFonts w:ascii="標楷體" w:eastAsia="標楷體" w:hAnsi="標楷體"/>
                <w:sz w:val="16"/>
                <w:szCs w:val="16"/>
              </w:rPr>
            </w:pPr>
            <w:r>
              <w:rPr>
                <w:rFonts w:ascii="標楷體" w:eastAsia="標楷體" w:hAnsi="標楷體" w:hint="eastAsia"/>
                <w:sz w:val="16"/>
                <w:szCs w:val="16"/>
              </w:rPr>
              <w:t>明細鍵值:無</w:t>
            </w:r>
          </w:p>
        </w:tc>
        <w:tc>
          <w:tcPr>
            <w:tcW w:w="376" w:type="dxa"/>
            <w:shd w:val="clear" w:color="auto" w:fill="auto"/>
            <w:noWrap/>
          </w:tcPr>
          <w:p w14:paraId="6420B4DB" w14:textId="3F15EFA8" w:rsidR="00FA4A62" w:rsidRDefault="00FA4A62" w:rsidP="00A5693F">
            <w:pPr>
              <w:spacing w:line="180" w:lineRule="exact"/>
              <w:rPr>
                <w:rFonts w:ascii="標楷體" w:eastAsia="標楷體" w:hAnsi="標楷體"/>
                <w:sz w:val="16"/>
                <w:szCs w:val="16"/>
              </w:rPr>
            </w:pPr>
          </w:p>
        </w:tc>
      </w:tr>
      <w:tr w:rsidR="00BB336B" w:rsidRPr="00362205" w14:paraId="0ACF7E79" w14:textId="77777777" w:rsidTr="0022279A">
        <w:trPr>
          <w:trHeight w:val="324"/>
        </w:trPr>
        <w:tc>
          <w:tcPr>
            <w:tcW w:w="1668" w:type="dxa"/>
            <w:shd w:val="clear" w:color="auto" w:fill="auto"/>
            <w:noWrap/>
          </w:tcPr>
          <w:p w14:paraId="2B650C99" w14:textId="7DA1EA39" w:rsidR="00BB336B" w:rsidRDefault="00BB336B" w:rsidP="00BB336B">
            <w:pPr>
              <w:spacing w:line="180" w:lineRule="exact"/>
              <w:rPr>
                <w:rFonts w:ascii="標楷體" w:eastAsia="標楷體" w:hAnsi="標楷體"/>
                <w:sz w:val="16"/>
                <w:szCs w:val="16"/>
              </w:rPr>
            </w:pPr>
            <w:r>
              <w:rPr>
                <w:rFonts w:ascii="標楷體" w:eastAsia="標楷體" w:hAnsi="標楷體"/>
                <w:sz w:val="16"/>
                <w:szCs w:val="16"/>
              </w:rPr>
              <w:t>L4/</w:t>
            </w:r>
            <w:r w:rsidR="0057428E">
              <w:rPr>
                <w:rFonts w:ascii="標楷體" w:eastAsia="標楷體" w:hAnsi="標楷體"/>
                <w:sz w:val="16"/>
                <w:szCs w:val="16"/>
              </w:rPr>
              <w:t>L4604</w:t>
            </w:r>
          </w:p>
          <w:p w14:paraId="5EA10599" w14:textId="77777777" w:rsidR="00BB336B" w:rsidRDefault="00BB336B" w:rsidP="00BB336B">
            <w:pPr>
              <w:spacing w:line="180" w:lineRule="exact"/>
              <w:rPr>
                <w:rFonts w:ascii="標楷體" w:eastAsia="標楷體" w:hAnsi="標楷體"/>
                <w:sz w:val="16"/>
                <w:szCs w:val="16"/>
              </w:rPr>
            </w:pPr>
            <w:r>
              <w:rPr>
                <w:rFonts w:ascii="標楷體" w:eastAsia="標楷體" w:hAnsi="標楷體" w:hint="eastAsia"/>
                <w:sz w:val="16"/>
                <w:szCs w:val="16"/>
              </w:rPr>
              <w:t>火險保費未繳轉借支</w:t>
            </w:r>
          </w:p>
        </w:tc>
        <w:tc>
          <w:tcPr>
            <w:tcW w:w="2164" w:type="dxa"/>
            <w:shd w:val="clear" w:color="auto" w:fill="auto"/>
            <w:noWrap/>
          </w:tcPr>
          <w:p w14:paraId="6260AB60" w14:textId="77777777" w:rsidR="00BB336B" w:rsidRDefault="00BB336B" w:rsidP="00BB336B">
            <w:pPr>
              <w:spacing w:line="180" w:lineRule="exact"/>
              <w:rPr>
                <w:rFonts w:ascii="標楷體" w:eastAsia="標楷體" w:hAnsi="標楷體"/>
                <w:sz w:val="16"/>
                <w:szCs w:val="16"/>
              </w:rPr>
            </w:pPr>
            <w:r w:rsidRPr="00F657AE">
              <w:rPr>
                <w:rFonts w:ascii="標楷體" w:eastAsia="標楷體" w:hAnsi="標楷體" w:hint="eastAsia"/>
                <w:sz w:val="16"/>
                <w:szCs w:val="16"/>
              </w:rPr>
              <w:t>每月20日</w:t>
            </w:r>
            <w:r w:rsidRPr="00362205">
              <w:rPr>
                <w:rFonts w:ascii="標楷體" w:eastAsia="標楷體" w:hAnsi="標楷體" w:hint="eastAsia"/>
                <w:sz w:val="16"/>
                <w:szCs w:val="16"/>
              </w:rPr>
              <w:t>開機自動產生</w:t>
            </w:r>
          </w:p>
          <w:p w14:paraId="319B7830" w14:textId="77777777" w:rsidR="00BB336B" w:rsidRPr="00F657AE" w:rsidRDefault="00BB336B" w:rsidP="00BB336B">
            <w:pPr>
              <w:spacing w:line="180" w:lineRule="exact"/>
              <w:rPr>
                <w:rFonts w:ascii="標楷體" w:eastAsia="標楷體" w:hAnsi="標楷體"/>
                <w:sz w:val="16"/>
                <w:szCs w:val="16"/>
              </w:rPr>
            </w:pPr>
            <w:r>
              <w:rPr>
                <w:rFonts w:ascii="標楷體" w:eastAsia="標楷體" w:hAnsi="標楷體" w:hint="eastAsia"/>
                <w:sz w:val="16"/>
                <w:szCs w:val="16"/>
              </w:rPr>
              <w:t>筆數1次</w:t>
            </w:r>
          </w:p>
        </w:tc>
        <w:tc>
          <w:tcPr>
            <w:tcW w:w="392" w:type="dxa"/>
            <w:shd w:val="clear" w:color="auto" w:fill="auto"/>
            <w:noWrap/>
          </w:tcPr>
          <w:p w14:paraId="345E9C02" w14:textId="47A37EBF" w:rsidR="00BB336B" w:rsidRDefault="00BB336B" w:rsidP="00BB336B">
            <w:pPr>
              <w:spacing w:line="180" w:lineRule="exact"/>
              <w:rPr>
                <w:rFonts w:ascii="標楷體" w:eastAsia="標楷體" w:hAnsi="標楷體"/>
                <w:sz w:val="16"/>
                <w:szCs w:val="16"/>
              </w:rPr>
            </w:pPr>
            <w:r>
              <w:rPr>
                <w:rFonts w:ascii="標楷體" w:eastAsia="標楷體" w:hAnsi="標楷體"/>
                <w:sz w:val="16"/>
                <w:szCs w:val="16"/>
              </w:rPr>
              <w:t>Y</w:t>
            </w:r>
          </w:p>
        </w:tc>
        <w:tc>
          <w:tcPr>
            <w:tcW w:w="704" w:type="dxa"/>
            <w:shd w:val="clear" w:color="auto" w:fill="auto"/>
            <w:noWrap/>
          </w:tcPr>
          <w:p w14:paraId="2C93D903" w14:textId="7FB5A19B" w:rsidR="00BB336B" w:rsidRPr="007618A8" w:rsidRDefault="00BB336B" w:rsidP="00BB336B">
            <w:pPr>
              <w:spacing w:line="180" w:lineRule="exact"/>
              <w:rPr>
                <w:rFonts w:ascii="標楷體" w:eastAsia="標楷體" w:hAnsi="標楷體"/>
                <w:sz w:val="16"/>
                <w:szCs w:val="16"/>
              </w:rPr>
            </w:pPr>
            <w:r>
              <w:rPr>
                <w:rFonts w:ascii="標楷體" w:eastAsia="標楷體" w:hAnsi="標楷體"/>
                <w:sz w:val="16"/>
                <w:szCs w:val="16"/>
              </w:rPr>
              <w:t>C</w:t>
            </w:r>
          </w:p>
        </w:tc>
        <w:tc>
          <w:tcPr>
            <w:tcW w:w="399" w:type="dxa"/>
            <w:shd w:val="clear" w:color="auto" w:fill="auto"/>
            <w:noWrap/>
          </w:tcPr>
          <w:p w14:paraId="3EF90B3A" w14:textId="77777777" w:rsidR="00BB336B" w:rsidRDefault="00BB336B" w:rsidP="00BB336B">
            <w:pPr>
              <w:spacing w:line="180" w:lineRule="exact"/>
              <w:rPr>
                <w:rFonts w:ascii="標楷體" w:eastAsia="標楷體" w:hAnsi="標楷體"/>
                <w:sz w:val="16"/>
                <w:szCs w:val="16"/>
              </w:rPr>
            </w:pPr>
            <w:r>
              <w:rPr>
                <w:rFonts w:ascii="標楷體" w:eastAsia="標楷體" w:hAnsi="標楷體" w:hint="eastAsia"/>
                <w:sz w:val="16"/>
                <w:szCs w:val="16"/>
              </w:rPr>
              <w:t>-</w:t>
            </w:r>
          </w:p>
        </w:tc>
        <w:tc>
          <w:tcPr>
            <w:tcW w:w="570" w:type="dxa"/>
            <w:shd w:val="clear" w:color="auto" w:fill="auto"/>
            <w:noWrap/>
          </w:tcPr>
          <w:p w14:paraId="73308051" w14:textId="77777777" w:rsidR="00BB336B" w:rsidRDefault="00BB336B" w:rsidP="00BB336B">
            <w:pPr>
              <w:spacing w:line="180" w:lineRule="exact"/>
              <w:rPr>
                <w:rFonts w:ascii="標楷體" w:eastAsia="標楷體" w:hAnsi="標楷體"/>
                <w:sz w:val="16"/>
                <w:szCs w:val="16"/>
              </w:rPr>
            </w:pPr>
            <w:r>
              <w:rPr>
                <w:rFonts w:ascii="標楷體" w:eastAsia="標楷體" w:hAnsi="標楷體" w:hint="eastAsia"/>
                <w:sz w:val="16"/>
                <w:szCs w:val="16"/>
              </w:rPr>
              <w:t>-</w:t>
            </w:r>
          </w:p>
        </w:tc>
        <w:tc>
          <w:tcPr>
            <w:tcW w:w="411" w:type="dxa"/>
            <w:shd w:val="clear" w:color="auto" w:fill="auto"/>
            <w:noWrap/>
          </w:tcPr>
          <w:p w14:paraId="26B791DF" w14:textId="77777777" w:rsidR="00BB336B" w:rsidRDefault="00BB336B" w:rsidP="00BB336B">
            <w:pPr>
              <w:spacing w:line="180" w:lineRule="exact"/>
              <w:rPr>
                <w:rFonts w:ascii="標楷體" w:eastAsia="標楷體" w:hAnsi="標楷體"/>
                <w:sz w:val="16"/>
                <w:szCs w:val="16"/>
              </w:rPr>
            </w:pPr>
            <w:r>
              <w:rPr>
                <w:rFonts w:ascii="標楷體" w:eastAsia="標楷體" w:hAnsi="標楷體" w:hint="eastAsia"/>
                <w:sz w:val="16"/>
                <w:szCs w:val="16"/>
              </w:rPr>
              <w:t>-</w:t>
            </w:r>
          </w:p>
        </w:tc>
        <w:tc>
          <w:tcPr>
            <w:tcW w:w="3555" w:type="dxa"/>
            <w:shd w:val="clear" w:color="auto" w:fill="auto"/>
            <w:noWrap/>
          </w:tcPr>
          <w:p w14:paraId="72C69AEF" w14:textId="7605B795" w:rsidR="00BB336B" w:rsidRDefault="00BB336B" w:rsidP="00BB336B">
            <w:pPr>
              <w:spacing w:line="180" w:lineRule="exact"/>
              <w:ind w:left="480" w:hangingChars="300" w:hanging="480"/>
              <w:rPr>
                <w:rFonts w:ascii="標楷體" w:eastAsia="標楷體" w:hAnsi="標楷體"/>
                <w:sz w:val="16"/>
                <w:szCs w:val="16"/>
              </w:rPr>
            </w:pPr>
            <w:r>
              <w:rPr>
                <w:rFonts w:ascii="標楷體" w:eastAsia="標楷體" w:hAnsi="標楷體" w:hint="eastAsia"/>
                <w:sz w:val="16"/>
                <w:szCs w:val="16"/>
              </w:rPr>
              <w:t>[查詢]L698A</w:t>
            </w:r>
          </w:p>
          <w:p w14:paraId="4832C99F" w14:textId="5460CE22" w:rsidR="00BB336B" w:rsidRDefault="00BB336B" w:rsidP="00BB336B">
            <w:pPr>
              <w:spacing w:line="180" w:lineRule="exact"/>
              <w:ind w:left="480" w:hangingChars="300" w:hanging="480"/>
              <w:rPr>
                <w:rFonts w:ascii="標楷體" w:eastAsia="標楷體" w:hAnsi="標楷體"/>
                <w:sz w:val="16"/>
                <w:szCs w:val="16"/>
              </w:rPr>
            </w:pPr>
            <w:r w:rsidRPr="00362205">
              <w:rPr>
                <w:rFonts w:ascii="標楷體" w:eastAsia="標楷體" w:hAnsi="標楷體" w:hint="eastAsia"/>
                <w:sz w:val="16"/>
                <w:szCs w:val="16"/>
              </w:rPr>
              <w:t>[</w:t>
            </w:r>
            <w:r>
              <w:rPr>
                <w:rFonts w:ascii="標楷體" w:eastAsia="標楷體" w:hAnsi="標楷體" w:hint="eastAsia"/>
                <w:sz w:val="16"/>
                <w:szCs w:val="16"/>
              </w:rPr>
              <w:t>處理][執行]</w:t>
            </w:r>
            <w:r>
              <w:rPr>
                <w:rFonts w:ascii="標楷體" w:eastAsia="標楷體" w:hAnsi="標楷體"/>
                <w:sz w:val="16"/>
                <w:szCs w:val="16"/>
              </w:rPr>
              <w:t>L4604</w:t>
            </w:r>
            <w:r>
              <w:rPr>
                <w:rFonts w:ascii="標楷體" w:eastAsia="標楷體" w:hAnsi="標楷體" w:hint="eastAsia"/>
                <w:sz w:val="16"/>
                <w:szCs w:val="16"/>
              </w:rPr>
              <w:t>火險保費未繳轉借支作業</w:t>
            </w:r>
          </w:p>
          <w:p w14:paraId="5F6DA9E8" w14:textId="77777777" w:rsidR="00BB336B" w:rsidRDefault="00BB336B" w:rsidP="00BB336B">
            <w:pPr>
              <w:spacing w:line="180" w:lineRule="exact"/>
              <w:ind w:left="480" w:hangingChars="300" w:hanging="480"/>
              <w:rPr>
                <w:rFonts w:ascii="標楷體" w:eastAsia="標楷體" w:hAnsi="標楷體"/>
                <w:sz w:val="16"/>
                <w:szCs w:val="16"/>
              </w:rPr>
            </w:pPr>
            <w:r>
              <w:rPr>
                <w:rFonts w:ascii="標楷體" w:eastAsia="標楷體" w:hAnsi="標楷體" w:hint="eastAsia"/>
                <w:sz w:val="16"/>
                <w:szCs w:val="16"/>
              </w:rPr>
              <w:t>明細鍵值:無</w:t>
            </w:r>
          </w:p>
        </w:tc>
        <w:tc>
          <w:tcPr>
            <w:tcW w:w="376" w:type="dxa"/>
            <w:shd w:val="clear" w:color="auto" w:fill="auto"/>
            <w:noWrap/>
          </w:tcPr>
          <w:p w14:paraId="0D1C1E9F" w14:textId="77777777" w:rsidR="00BB336B" w:rsidRDefault="00BB336B" w:rsidP="00BB336B">
            <w:pPr>
              <w:spacing w:line="180" w:lineRule="exact"/>
              <w:rPr>
                <w:rFonts w:ascii="標楷體" w:eastAsia="標楷體" w:hAnsi="標楷體"/>
                <w:sz w:val="16"/>
                <w:szCs w:val="16"/>
              </w:rPr>
            </w:pPr>
            <w:r>
              <w:rPr>
                <w:rFonts w:ascii="標楷體" w:eastAsia="標楷體" w:hAnsi="標楷體"/>
                <w:sz w:val="16"/>
                <w:szCs w:val="16"/>
              </w:rPr>
              <w:t>Y</w:t>
            </w:r>
          </w:p>
        </w:tc>
      </w:tr>
      <w:tr w:rsidR="00BB336B" w14:paraId="69B230CF" w14:textId="77777777" w:rsidTr="00086BDD">
        <w:trPr>
          <w:trHeight w:val="324"/>
        </w:trPr>
        <w:tc>
          <w:tcPr>
            <w:tcW w:w="1668" w:type="dxa"/>
            <w:tcBorders>
              <w:top w:val="single" w:sz="4" w:space="0" w:color="auto"/>
              <w:left w:val="single" w:sz="4" w:space="0" w:color="auto"/>
              <w:bottom w:val="single" w:sz="4" w:space="0" w:color="auto"/>
              <w:right w:val="single" w:sz="4" w:space="0" w:color="auto"/>
            </w:tcBorders>
            <w:shd w:val="clear" w:color="auto" w:fill="auto"/>
            <w:noWrap/>
          </w:tcPr>
          <w:p w14:paraId="5533B116" w14:textId="77777777" w:rsidR="00BB336B" w:rsidRDefault="00BB336B" w:rsidP="00BB336B">
            <w:pPr>
              <w:spacing w:line="180" w:lineRule="exact"/>
              <w:rPr>
                <w:rFonts w:ascii="標楷體" w:eastAsia="標楷體" w:hAnsi="標楷體"/>
                <w:sz w:val="16"/>
                <w:szCs w:val="16"/>
              </w:rPr>
            </w:pPr>
            <w:r>
              <w:rPr>
                <w:rFonts w:ascii="標楷體" w:eastAsia="標楷體" w:hAnsi="標楷體"/>
                <w:sz w:val="16"/>
                <w:szCs w:val="16"/>
              </w:rPr>
              <w:t>L8/AMLX00</w:t>
            </w:r>
          </w:p>
          <w:p w14:paraId="3B1D7D9F" w14:textId="77777777" w:rsidR="00BB336B" w:rsidRDefault="00BB336B" w:rsidP="00BB336B">
            <w:pPr>
              <w:spacing w:line="180" w:lineRule="exact"/>
              <w:rPr>
                <w:rFonts w:ascii="標楷體" w:eastAsia="標楷體" w:hAnsi="標楷體"/>
                <w:sz w:val="16"/>
                <w:szCs w:val="16"/>
              </w:rPr>
            </w:pPr>
            <w:r>
              <w:rPr>
                <w:rFonts w:ascii="標楷體" w:eastAsia="標楷體" w:hAnsi="標楷體" w:hint="eastAsia"/>
                <w:sz w:val="16"/>
                <w:szCs w:val="16"/>
              </w:rPr>
              <w:t>A</w:t>
            </w:r>
            <w:r>
              <w:rPr>
                <w:rFonts w:ascii="標楷體" w:eastAsia="標楷體" w:hAnsi="標楷體"/>
                <w:sz w:val="16"/>
                <w:szCs w:val="16"/>
              </w:rPr>
              <w:t>ML</w:t>
            </w:r>
            <w:r>
              <w:rPr>
                <w:rFonts w:ascii="標楷體" w:eastAsia="標楷體" w:hAnsi="標楷體" w:hint="eastAsia"/>
                <w:sz w:val="16"/>
                <w:szCs w:val="16"/>
              </w:rPr>
              <w:t>交易檢核異常</w:t>
            </w:r>
          </w:p>
        </w:tc>
        <w:tc>
          <w:tcPr>
            <w:tcW w:w="2164" w:type="dxa"/>
            <w:tcBorders>
              <w:top w:val="single" w:sz="4" w:space="0" w:color="auto"/>
              <w:left w:val="single" w:sz="4" w:space="0" w:color="auto"/>
              <w:bottom w:val="single" w:sz="4" w:space="0" w:color="auto"/>
              <w:right w:val="single" w:sz="4" w:space="0" w:color="auto"/>
            </w:tcBorders>
            <w:shd w:val="clear" w:color="auto" w:fill="auto"/>
            <w:noWrap/>
          </w:tcPr>
          <w:p w14:paraId="7569146D" w14:textId="77777777" w:rsidR="00BB336B" w:rsidRPr="00F657AE" w:rsidRDefault="00BB336B" w:rsidP="00BB336B">
            <w:pPr>
              <w:spacing w:line="180" w:lineRule="exact"/>
              <w:rPr>
                <w:rFonts w:ascii="標楷體" w:eastAsia="標楷體" w:hAnsi="標楷體"/>
                <w:sz w:val="16"/>
                <w:szCs w:val="16"/>
              </w:rPr>
            </w:pPr>
            <w:r>
              <w:rPr>
                <w:rFonts w:ascii="標楷體" w:eastAsia="標楷體" w:hAnsi="標楷體" w:hint="eastAsia"/>
                <w:sz w:val="16"/>
                <w:szCs w:val="16"/>
              </w:rPr>
              <w:t>送A</w:t>
            </w:r>
            <w:r>
              <w:rPr>
                <w:rFonts w:ascii="標楷體" w:eastAsia="標楷體" w:hAnsi="標楷體"/>
                <w:sz w:val="16"/>
                <w:szCs w:val="16"/>
              </w:rPr>
              <w:t>ML</w:t>
            </w:r>
            <w:r>
              <w:rPr>
                <w:rFonts w:ascii="標楷體" w:eastAsia="標楷體" w:hAnsi="標楷體" w:hint="eastAsia"/>
                <w:sz w:val="16"/>
                <w:szCs w:val="16"/>
              </w:rPr>
              <w:t>系統進行姓名檢核異常時</w:t>
            </w:r>
            <w:r w:rsidRPr="00362205">
              <w:rPr>
                <w:rFonts w:ascii="標楷體" w:eastAsia="標楷體" w:hAnsi="標楷體" w:hint="eastAsia"/>
                <w:sz w:val="16"/>
                <w:szCs w:val="16"/>
              </w:rPr>
              <w:t>產生</w:t>
            </w:r>
          </w:p>
        </w:tc>
        <w:tc>
          <w:tcPr>
            <w:tcW w:w="392" w:type="dxa"/>
            <w:tcBorders>
              <w:top w:val="single" w:sz="4" w:space="0" w:color="auto"/>
              <w:left w:val="single" w:sz="4" w:space="0" w:color="auto"/>
              <w:bottom w:val="single" w:sz="4" w:space="0" w:color="auto"/>
              <w:right w:val="single" w:sz="4" w:space="0" w:color="auto"/>
            </w:tcBorders>
            <w:shd w:val="clear" w:color="auto" w:fill="auto"/>
            <w:noWrap/>
          </w:tcPr>
          <w:p w14:paraId="5B41875E" w14:textId="77777777" w:rsidR="00BB336B" w:rsidRDefault="00BB336B" w:rsidP="00BB336B">
            <w:pPr>
              <w:spacing w:line="180" w:lineRule="exact"/>
              <w:rPr>
                <w:rFonts w:ascii="標楷體" w:eastAsia="標楷體" w:hAnsi="標楷體"/>
                <w:sz w:val="16"/>
                <w:szCs w:val="16"/>
              </w:rPr>
            </w:pPr>
            <w:r>
              <w:rPr>
                <w:rFonts w:ascii="標楷體" w:eastAsia="標楷體" w:hAnsi="標楷體"/>
                <w:sz w:val="16"/>
                <w:szCs w:val="16"/>
              </w:rPr>
              <w:t>Y</w:t>
            </w:r>
          </w:p>
        </w:tc>
        <w:tc>
          <w:tcPr>
            <w:tcW w:w="704" w:type="dxa"/>
            <w:tcBorders>
              <w:top w:val="single" w:sz="4" w:space="0" w:color="auto"/>
              <w:left w:val="single" w:sz="4" w:space="0" w:color="auto"/>
              <w:bottom w:val="single" w:sz="4" w:space="0" w:color="auto"/>
              <w:right w:val="single" w:sz="4" w:space="0" w:color="auto"/>
            </w:tcBorders>
            <w:shd w:val="clear" w:color="auto" w:fill="auto"/>
            <w:noWrap/>
          </w:tcPr>
          <w:p w14:paraId="7BF2FF08" w14:textId="77777777" w:rsidR="00BB336B" w:rsidRPr="007618A8" w:rsidRDefault="00BB336B" w:rsidP="00BB336B">
            <w:pPr>
              <w:spacing w:line="180" w:lineRule="exact"/>
              <w:rPr>
                <w:rFonts w:ascii="標楷體" w:eastAsia="標楷體" w:hAnsi="標楷體"/>
                <w:sz w:val="16"/>
                <w:szCs w:val="16"/>
              </w:rPr>
            </w:pPr>
            <w:r>
              <w:rPr>
                <w:rFonts w:ascii="標楷體" w:eastAsia="標楷體" w:hAnsi="標楷體"/>
                <w:sz w:val="16"/>
                <w:szCs w:val="16"/>
              </w:rPr>
              <w:t>Y</w:t>
            </w:r>
          </w:p>
        </w:tc>
        <w:tc>
          <w:tcPr>
            <w:tcW w:w="399" w:type="dxa"/>
            <w:tcBorders>
              <w:top w:val="single" w:sz="4" w:space="0" w:color="auto"/>
              <w:left w:val="single" w:sz="4" w:space="0" w:color="auto"/>
              <w:bottom w:val="single" w:sz="4" w:space="0" w:color="auto"/>
              <w:right w:val="single" w:sz="4" w:space="0" w:color="auto"/>
            </w:tcBorders>
            <w:shd w:val="clear" w:color="auto" w:fill="auto"/>
            <w:noWrap/>
          </w:tcPr>
          <w:p w14:paraId="342EC699" w14:textId="77777777" w:rsidR="00BB336B" w:rsidRDefault="00BB336B" w:rsidP="00BB336B">
            <w:pPr>
              <w:spacing w:line="180" w:lineRule="exact"/>
              <w:rPr>
                <w:rFonts w:ascii="標楷體" w:eastAsia="標楷體" w:hAnsi="標楷體"/>
                <w:sz w:val="16"/>
                <w:szCs w:val="16"/>
              </w:rPr>
            </w:pPr>
            <w:r>
              <w:rPr>
                <w:rFonts w:ascii="標楷體" w:eastAsia="標楷體" w:hAnsi="標楷體" w:hint="eastAsia"/>
                <w:sz w:val="16"/>
                <w:szCs w:val="16"/>
              </w:rPr>
              <w:t>-</w:t>
            </w:r>
          </w:p>
        </w:tc>
        <w:tc>
          <w:tcPr>
            <w:tcW w:w="570" w:type="dxa"/>
            <w:tcBorders>
              <w:top w:val="single" w:sz="4" w:space="0" w:color="auto"/>
              <w:left w:val="single" w:sz="4" w:space="0" w:color="auto"/>
              <w:bottom w:val="single" w:sz="4" w:space="0" w:color="auto"/>
              <w:right w:val="single" w:sz="4" w:space="0" w:color="auto"/>
            </w:tcBorders>
            <w:shd w:val="clear" w:color="auto" w:fill="auto"/>
            <w:noWrap/>
          </w:tcPr>
          <w:p w14:paraId="0185BC9E" w14:textId="77777777" w:rsidR="00BB336B" w:rsidRDefault="00BB336B" w:rsidP="00BB336B">
            <w:pPr>
              <w:spacing w:line="180" w:lineRule="exact"/>
              <w:rPr>
                <w:rFonts w:ascii="標楷體" w:eastAsia="標楷體" w:hAnsi="標楷體"/>
                <w:sz w:val="16"/>
                <w:szCs w:val="16"/>
              </w:rPr>
            </w:pPr>
            <w:r>
              <w:rPr>
                <w:rFonts w:ascii="標楷體" w:eastAsia="標楷體" w:hAnsi="標楷體" w:hint="eastAsia"/>
                <w:sz w:val="16"/>
                <w:szCs w:val="16"/>
              </w:rPr>
              <w:t>-</w:t>
            </w:r>
          </w:p>
        </w:tc>
        <w:tc>
          <w:tcPr>
            <w:tcW w:w="411" w:type="dxa"/>
            <w:tcBorders>
              <w:top w:val="single" w:sz="4" w:space="0" w:color="auto"/>
              <w:left w:val="single" w:sz="4" w:space="0" w:color="auto"/>
              <w:bottom w:val="single" w:sz="4" w:space="0" w:color="auto"/>
              <w:right w:val="single" w:sz="4" w:space="0" w:color="auto"/>
            </w:tcBorders>
            <w:shd w:val="clear" w:color="auto" w:fill="auto"/>
            <w:noWrap/>
          </w:tcPr>
          <w:p w14:paraId="02A1B57F" w14:textId="77777777" w:rsidR="00BB336B" w:rsidRDefault="00BB336B" w:rsidP="00BB336B">
            <w:pPr>
              <w:spacing w:line="180" w:lineRule="exact"/>
              <w:rPr>
                <w:rFonts w:ascii="標楷體" w:eastAsia="標楷體" w:hAnsi="標楷體"/>
                <w:sz w:val="16"/>
                <w:szCs w:val="16"/>
              </w:rPr>
            </w:pPr>
            <w:r>
              <w:rPr>
                <w:rFonts w:ascii="標楷體" w:eastAsia="標楷體" w:hAnsi="標楷體" w:hint="eastAsia"/>
                <w:sz w:val="16"/>
                <w:szCs w:val="16"/>
              </w:rPr>
              <w:t>-</w:t>
            </w:r>
          </w:p>
        </w:tc>
        <w:tc>
          <w:tcPr>
            <w:tcW w:w="3555" w:type="dxa"/>
            <w:tcBorders>
              <w:top w:val="single" w:sz="4" w:space="0" w:color="auto"/>
              <w:left w:val="single" w:sz="4" w:space="0" w:color="auto"/>
              <w:bottom w:val="single" w:sz="4" w:space="0" w:color="auto"/>
              <w:right w:val="single" w:sz="4" w:space="0" w:color="auto"/>
            </w:tcBorders>
            <w:shd w:val="clear" w:color="auto" w:fill="auto"/>
            <w:noWrap/>
          </w:tcPr>
          <w:p w14:paraId="10BC702E" w14:textId="77777777" w:rsidR="00BB336B" w:rsidRDefault="00BB336B" w:rsidP="00BB336B">
            <w:pPr>
              <w:spacing w:line="180" w:lineRule="exact"/>
              <w:ind w:left="480" w:hangingChars="300" w:hanging="480"/>
              <w:rPr>
                <w:rFonts w:ascii="標楷體" w:eastAsia="標楷體" w:hAnsi="標楷體"/>
                <w:sz w:val="16"/>
                <w:szCs w:val="16"/>
              </w:rPr>
            </w:pPr>
            <w:r>
              <w:rPr>
                <w:rFonts w:ascii="標楷體" w:eastAsia="標楷體" w:hAnsi="標楷體" w:hint="eastAsia"/>
                <w:sz w:val="16"/>
                <w:szCs w:val="16"/>
              </w:rPr>
              <w:t>[查詢]L698A</w:t>
            </w:r>
          </w:p>
          <w:p w14:paraId="282845AD" w14:textId="77777777" w:rsidR="00BB336B" w:rsidRDefault="00BB336B" w:rsidP="00BB336B">
            <w:pPr>
              <w:spacing w:line="180" w:lineRule="exact"/>
              <w:ind w:left="480" w:hangingChars="300" w:hanging="480"/>
              <w:rPr>
                <w:rFonts w:ascii="標楷體" w:eastAsia="標楷體" w:hAnsi="標楷體"/>
                <w:sz w:val="16"/>
                <w:szCs w:val="16"/>
              </w:rPr>
            </w:pPr>
            <w:r w:rsidRPr="00362205">
              <w:rPr>
                <w:rFonts w:ascii="標楷體" w:eastAsia="標楷體" w:hAnsi="標楷體" w:hint="eastAsia"/>
                <w:sz w:val="16"/>
                <w:szCs w:val="16"/>
              </w:rPr>
              <w:t>[</w:t>
            </w:r>
            <w:r>
              <w:rPr>
                <w:rFonts w:ascii="標楷體" w:eastAsia="標楷體" w:hAnsi="標楷體" w:hint="eastAsia"/>
                <w:sz w:val="16"/>
                <w:szCs w:val="16"/>
              </w:rPr>
              <w:t>處理]無</w:t>
            </w:r>
          </w:p>
          <w:p w14:paraId="2C05C871" w14:textId="77777777" w:rsidR="00BB336B" w:rsidRDefault="00BB336B" w:rsidP="00BB336B">
            <w:pPr>
              <w:spacing w:line="180" w:lineRule="exact"/>
              <w:ind w:left="480" w:hangingChars="300" w:hanging="480"/>
              <w:rPr>
                <w:rFonts w:ascii="標楷體" w:eastAsia="標楷體" w:hAnsi="標楷體"/>
                <w:sz w:val="16"/>
                <w:szCs w:val="16"/>
              </w:rPr>
            </w:pPr>
            <w:r>
              <w:rPr>
                <w:rFonts w:ascii="標楷體" w:eastAsia="標楷體" w:hAnsi="標楷體" w:hint="eastAsia"/>
                <w:sz w:val="16"/>
                <w:szCs w:val="16"/>
              </w:rPr>
              <w:t>[執行]</w:t>
            </w:r>
            <w:r>
              <w:rPr>
                <w:rFonts w:ascii="標楷體" w:eastAsia="標楷體" w:hAnsi="標楷體"/>
                <w:sz w:val="16"/>
                <w:szCs w:val="16"/>
              </w:rPr>
              <w:t xml:space="preserve">L8200 </w:t>
            </w:r>
            <w:r>
              <w:rPr>
                <w:rFonts w:ascii="標楷體" w:eastAsia="標楷體" w:hAnsi="標楷體" w:hint="eastAsia"/>
                <w:sz w:val="16"/>
                <w:szCs w:val="16"/>
              </w:rPr>
              <w:t>A</w:t>
            </w:r>
            <w:r>
              <w:rPr>
                <w:rFonts w:ascii="標楷體" w:eastAsia="標楷體" w:hAnsi="標楷體"/>
                <w:sz w:val="16"/>
                <w:szCs w:val="16"/>
              </w:rPr>
              <w:t>ML</w:t>
            </w:r>
            <w:r>
              <w:rPr>
                <w:rFonts w:ascii="標楷體" w:eastAsia="標楷體" w:hAnsi="標楷體" w:hint="eastAsia"/>
                <w:sz w:val="16"/>
                <w:szCs w:val="16"/>
              </w:rPr>
              <w:t>姓名檢核</w:t>
            </w:r>
          </w:p>
          <w:p w14:paraId="74E756ED" w14:textId="77777777" w:rsidR="00BB336B" w:rsidRDefault="00BB336B" w:rsidP="00BB336B">
            <w:pPr>
              <w:spacing w:line="180" w:lineRule="exact"/>
              <w:ind w:left="480" w:hangingChars="300" w:hanging="480"/>
              <w:rPr>
                <w:rFonts w:ascii="標楷體" w:eastAsia="標楷體" w:hAnsi="標楷體"/>
                <w:sz w:val="16"/>
                <w:szCs w:val="16"/>
              </w:rPr>
            </w:pPr>
            <w:r>
              <w:rPr>
                <w:rFonts w:ascii="標楷體" w:eastAsia="標楷體" w:hAnsi="標楷體" w:hint="eastAsia"/>
                <w:sz w:val="16"/>
                <w:szCs w:val="16"/>
              </w:rPr>
              <w:t>明細鍵值:</w:t>
            </w:r>
            <w:r w:rsidRPr="00EC6365">
              <w:rPr>
                <w:rFonts w:ascii="標楷體" w:eastAsia="標楷體" w:hAnsi="標楷體" w:hint="eastAsia"/>
                <w:sz w:val="16"/>
                <w:szCs w:val="16"/>
              </w:rPr>
              <w:t>戶號+額度+撥款</w:t>
            </w:r>
          </w:p>
        </w:tc>
        <w:tc>
          <w:tcPr>
            <w:tcW w:w="376" w:type="dxa"/>
            <w:tcBorders>
              <w:top w:val="single" w:sz="4" w:space="0" w:color="auto"/>
              <w:left w:val="single" w:sz="4" w:space="0" w:color="auto"/>
              <w:bottom w:val="single" w:sz="4" w:space="0" w:color="auto"/>
              <w:right w:val="single" w:sz="4" w:space="0" w:color="auto"/>
            </w:tcBorders>
            <w:shd w:val="clear" w:color="auto" w:fill="auto"/>
            <w:noWrap/>
          </w:tcPr>
          <w:p w14:paraId="69FEA94F" w14:textId="77777777" w:rsidR="00BB336B" w:rsidRDefault="00BB336B" w:rsidP="00BB336B">
            <w:pPr>
              <w:spacing w:line="180" w:lineRule="exact"/>
              <w:rPr>
                <w:rFonts w:ascii="標楷體" w:eastAsia="標楷體" w:hAnsi="標楷體"/>
                <w:sz w:val="16"/>
                <w:szCs w:val="16"/>
              </w:rPr>
            </w:pPr>
            <w:r>
              <w:rPr>
                <w:rFonts w:ascii="標楷體" w:eastAsia="標楷體" w:hAnsi="標楷體"/>
                <w:sz w:val="16"/>
                <w:szCs w:val="16"/>
              </w:rPr>
              <w:t>-</w:t>
            </w:r>
          </w:p>
        </w:tc>
      </w:tr>
      <w:tr w:rsidR="00612682" w14:paraId="4382F007" w14:textId="77777777" w:rsidTr="00086BDD">
        <w:trPr>
          <w:trHeight w:val="324"/>
        </w:trPr>
        <w:tc>
          <w:tcPr>
            <w:tcW w:w="1668" w:type="dxa"/>
            <w:tcBorders>
              <w:top w:val="single" w:sz="4" w:space="0" w:color="auto"/>
              <w:left w:val="single" w:sz="4" w:space="0" w:color="auto"/>
              <w:bottom w:val="single" w:sz="4" w:space="0" w:color="auto"/>
              <w:right w:val="single" w:sz="4" w:space="0" w:color="auto"/>
            </w:tcBorders>
            <w:shd w:val="clear" w:color="auto" w:fill="auto"/>
            <w:noWrap/>
          </w:tcPr>
          <w:p w14:paraId="11ED5065" w14:textId="3F22F107" w:rsidR="00612682" w:rsidRDefault="00612682" w:rsidP="00612682">
            <w:pPr>
              <w:spacing w:line="180" w:lineRule="exact"/>
              <w:rPr>
                <w:rFonts w:ascii="標楷體" w:eastAsia="標楷體" w:hAnsi="標楷體"/>
                <w:sz w:val="16"/>
                <w:szCs w:val="16"/>
              </w:rPr>
            </w:pPr>
            <w:r>
              <w:rPr>
                <w:rFonts w:ascii="標楷體" w:eastAsia="標楷體" w:hAnsi="標楷體" w:hint="eastAsia"/>
                <w:sz w:val="16"/>
                <w:szCs w:val="16"/>
              </w:rPr>
              <w:t>L</w:t>
            </w:r>
            <w:r>
              <w:rPr>
                <w:rFonts w:ascii="標楷體" w:eastAsia="標楷體" w:hAnsi="標楷體"/>
                <w:sz w:val="16"/>
                <w:szCs w:val="16"/>
              </w:rPr>
              <w:t>9/</w:t>
            </w:r>
            <w:r w:rsidRPr="007C5C24">
              <w:rPr>
                <w:rFonts w:ascii="標楷體" w:eastAsia="標楷體" w:hAnsi="標楷體"/>
                <w:sz w:val="16"/>
                <w:szCs w:val="16"/>
              </w:rPr>
              <w:t>L9710</w:t>
            </w:r>
          </w:p>
          <w:p w14:paraId="1715BAE1" w14:textId="17F8FC76" w:rsidR="00612682" w:rsidRDefault="00612682" w:rsidP="00612682">
            <w:pPr>
              <w:spacing w:line="180" w:lineRule="exact"/>
              <w:rPr>
                <w:rFonts w:ascii="標楷體" w:eastAsia="標楷體" w:hAnsi="標楷體"/>
                <w:sz w:val="16"/>
                <w:szCs w:val="16"/>
              </w:rPr>
            </w:pPr>
            <w:r w:rsidRPr="007A3B00">
              <w:rPr>
                <w:rFonts w:ascii="標楷體" w:eastAsia="標楷體" w:hAnsi="標楷體" w:hint="eastAsia"/>
                <w:sz w:val="16"/>
                <w:szCs w:val="16"/>
              </w:rPr>
              <w:t>寬限到期明細表</w:t>
            </w:r>
          </w:p>
        </w:tc>
        <w:tc>
          <w:tcPr>
            <w:tcW w:w="2164" w:type="dxa"/>
            <w:tcBorders>
              <w:top w:val="single" w:sz="4" w:space="0" w:color="auto"/>
              <w:left w:val="single" w:sz="4" w:space="0" w:color="auto"/>
              <w:bottom w:val="single" w:sz="4" w:space="0" w:color="auto"/>
              <w:right w:val="single" w:sz="4" w:space="0" w:color="auto"/>
            </w:tcBorders>
            <w:shd w:val="clear" w:color="auto" w:fill="auto"/>
            <w:noWrap/>
          </w:tcPr>
          <w:p w14:paraId="37AEF4E6" w14:textId="03F0593C" w:rsidR="00612682" w:rsidRDefault="00612682" w:rsidP="00612682">
            <w:pPr>
              <w:spacing w:line="180" w:lineRule="exact"/>
              <w:rPr>
                <w:rFonts w:ascii="標楷體" w:eastAsia="標楷體" w:hAnsi="標楷體"/>
                <w:sz w:val="16"/>
                <w:szCs w:val="16"/>
              </w:rPr>
            </w:pPr>
            <w:r w:rsidRPr="00F634AA">
              <w:rPr>
                <w:rFonts w:ascii="標楷體" w:eastAsia="標楷體" w:hAnsi="標楷體" w:hint="eastAsia"/>
                <w:sz w:val="16"/>
                <w:szCs w:val="16"/>
              </w:rPr>
              <w:t>每月第2營業日印後2個月</w:t>
            </w:r>
          </w:p>
        </w:tc>
        <w:tc>
          <w:tcPr>
            <w:tcW w:w="392" w:type="dxa"/>
            <w:tcBorders>
              <w:top w:val="single" w:sz="4" w:space="0" w:color="auto"/>
              <w:left w:val="single" w:sz="4" w:space="0" w:color="auto"/>
              <w:bottom w:val="single" w:sz="4" w:space="0" w:color="auto"/>
              <w:right w:val="single" w:sz="4" w:space="0" w:color="auto"/>
            </w:tcBorders>
            <w:shd w:val="clear" w:color="auto" w:fill="auto"/>
            <w:noWrap/>
          </w:tcPr>
          <w:p w14:paraId="4DF5E702" w14:textId="72FE9689" w:rsidR="00612682" w:rsidRDefault="00612682" w:rsidP="00612682">
            <w:pPr>
              <w:spacing w:line="180" w:lineRule="exact"/>
              <w:rPr>
                <w:rFonts w:ascii="標楷體" w:eastAsia="標楷體" w:hAnsi="標楷體"/>
                <w:sz w:val="16"/>
                <w:szCs w:val="16"/>
              </w:rPr>
            </w:pPr>
            <w:r>
              <w:rPr>
                <w:rFonts w:ascii="標楷體" w:eastAsia="標楷體" w:hAnsi="標楷體" w:hint="eastAsia"/>
                <w:sz w:val="16"/>
                <w:szCs w:val="16"/>
              </w:rPr>
              <w:t>-</w:t>
            </w:r>
          </w:p>
        </w:tc>
        <w:tc>
          <w:tcPr>
            <w:tcW w:w="704" w:type="dxa"/>
            <w:tcBorders>
              <w:top w:val="single" w:sz="4" w:space="0" w:color="auto"/>
              <w:left w:val="single" w:sz="4" w:space="0" w:color="auto"/>
              <w:bottom w:val="single" w:sz="4" w:space="0" w:color="auto"/>
              <w:right w:val="single" w:sz="4" w:space="0" w:color="auto"/>
            </w:tcBorders>
            <w:shd w:val="clear" w:color="auto" w:fill="auto"/>
            <w:noWrap/>
          </w:tcPr>
          <w:p w14:paraId="6DAC0E31" w14:textId="09DAE4D6" w:rsidR="00612682" w:rsidRDefault="00612682" w:rsidP="00612682">
            <w:pPr>
              <w:spacing w:line="180" w:lineRule="exact"/>
              <w:rPr>
                <w:rFonts w:ascii="標楷體" w:eastAsia="標楷體" w:hAnsi="標楷體"/>
                <w:sz w:val="16"/>
                <w:szCs w:val="16"/>
              </w:rPr>
            </w:pPr>
            <w:r>
              <w:rPr>
                <w:rFonts w:ascii="標楷體" w:eastAsia="標楷體" w:hAnsi="標楷體" w:hint="eastAsia"/>
                <w:sz w:val="16"/>
                <w:szCs w:val="16"/>
              </w:rPr>
              <w:t>Y</w:t>
            </w:r>
          </w:p>
        </w:tc>
        <w:tc>
          <w:tcPr>
            <w:tcW w:w="399" w:type="dxa"/>
            <w:tcBorders>
              <w:top w:val="single" w:sz="4" w:space="0" w:color="auto"/>
              <w:left w:val="single" w:sz="4" w:space="0" w:color="auto"/>
              <w:bottom w:val="single" w:sz="4" w:space="0" w:color="auto"/>
              <w:right w:val="single" w:sz="4" w:space="0" w:color="auto"/>
            </w:tcBorders>
            <w:shd w:val="clear" w:color="auto" w:fill="auto"/>
            <w:noWrap/>
          </w:tcPr>
          <w:p w14:paraId="7CA95F2A" w14:textId="2F84B1C7" w:rsidR="00612682" w:rsidRDefault="00612682" w:rsidP="00612682">
            <w:pPr>
              <w:spacing w:line="180" w:lineRule="exact"/>
              <w:rPr>
                <w:rFonts w:ascii="標楷體" w:eastAsia="標楷體" w:hAnsi="標楷體"/>
                <w:sz w:val="16"/>
                <w:szCs w:val="16"/>
              </w:rPr>
            </w:pPr>
            <w:r>
              <w:rPr>
                <w:rFonts w:ascii="標楷體" w:eastAsia="標楷體" w:hAnsi="標楷體" w:hint="eastAsia"/>
                <w:sz w:val="16"/>
                <w:szCs w:val="16"/>
              </w:rPr>
              <w:t>-</w:t>
            </w:r>
          </w:p>
        </w:tc>
        <w:tc>
          <w:tcPr>
            <w:tcW w:w="570" w:type="dxa"/>
            <w:tcBorders>
              <w:top w:val="single" w:sz="4" w:space="0" w:color="auto"/>
              <w:left w:val="single" w:sz="4" w:space="0" w:color="auto"/>
              <w:bottom w:val="single" w:sz="4" w:space="0" w:color="auto"/>
              <w:right w:val="single" w:sz="4" w:space="0" w:color="auto"/>
            </w:tcBorders>
            <w:shd w:val="clear" w:color="auto" w:fill="auto"/>
            <w:noWrap/>
          </w:tcPr>
          <w:p w14:paraId="08B4C7B8" w14:textId="24AE2469" w:rsidR="00612682" w:rsidRDefault="00612682" w:rsidP="00612682">
            <w:pPr>
              <w:spacing w:line="180" w:lineRule="exact"/>
              <w:rPr>
                <w:rFonts w:ascii="標楷體" w:eastAsia="標楷體" w:hAnsi="標楷體"/>
                <w:sz w:val="16"/>
                <w:szCs w:val="16"/>
              </w:rPr>
            </w:pPr>
            <w:r>
              <w:rPr>
                <w:rFonts w:ascii="標楷體" w:eastAsia="標楷體" w:hAnsi="標楷體" w:hint="eastAsia"/>
                <w:sz w:val="16"/>
                <w:szCs w:val="16"/>
              </w:rPr>
              <w:t>-</w:t>
            </w:r>
          </w:p>
        </w:tc>
        <w:tc>
          <w:tcPr>
            <w:tcW w:w="411" w:type="dxa"/>
            <w:tcBorders>
              <w:top w:val="single" w:sz="4" w:space="0" w:color="auto"/>
              <w:left w:val="single" w:sz="4" w:space="0" w:color="auto"/>
              <w:bottom w:val="single" w:sz="4" w:space="0" w:color="auto"/>
              <w:right w:val="single" w:sz="4" w:space="0" w:color="auto"/>
            </w:tcBorders>
            <w:shd w:val="clear" w:color="auto" w:fill="auto"/>
            <w:noWrap/>
          </w:tcPr>
          <w:p w14:paraId="1A5EA242" w14:textId="5B12CAFF" w:rsidR="00612682" w:rsidRDefault="00612682" w:rsidP="00612682">
            <w:pPr>
              <w:spacing w:line="180" w:lineRule="exact"/>
              <w:rPr>
                <w:rFonts w:ascii="標楷體" w:eastAsia="標楷體" w:hAnsi="標楷體"/>
                <w:sz w:val="16"/>
                <w:szCs w:val="16"/>
              </w:rPr>
            </w:pPr>
            <w:r>
              <w:rPr>
                <w:rFonts w:ascii="標楷體" w:eastAsia="標楷體" w:hAnsi="標楷體" w:hint="eastAsia"/>
                <w:sz w:val="16"/>
                <w:szCs w:val="16"/>
              </w:rPr>
              <w:t>-</w:t>
            </w:r>
          </w:p>
        </w:tc>
        <w:tc>
          <w:tcPr>
            <w:tcW w:w="3555" w:type="dxa"/>
            <w:tcBorders>
              <w:top w:val="single" w:sz="4" w:space="0" w:color="auto"/>
              <w:left w:val="single" w:sz="4" w:space="0" w:color="auto"/>
              <w:bottom w:val="single" w:sz="4" w:space="0" w:color="auto"/>
              <w:right w:val="single" w:sz="4" w:space="0" w:color="auto"/>
            </w:tcBorders>
            <w:shd w:val="clear" w:color="auto" w:fill="auto"/>
            <w:noWrap/>
          </w:tcPr>
          <w:p w14:paraId="5E575B3B" w14:textId="242EFF05" w:rsidR="00612682" w:rsidRDefault="00612682" w:rsidP="00612682">
            <w:pPr>
              <w:spacing w:line="180" w:lineRule="exact"/>
              <w:ind w:left="480" w:hangingChars="300" w:hanging="480"/>
              <w:rPr>
                <w:rFonts w:ascii="標楷體" w:eastAsia="標楷體" w:hAnsi="標楷體"/>
                <w:sz w:val="16"/>
                <w:szCs w:val="16"/>
              </w:rPr>
            </w:pPr>
            <w:r>
              <w:rPr>
                <w:rFonts w:ascii="標楷體" w:eastAsia="標楷體" w:hAnsi="標楷體" w:hint="eastAsia"/>
                <w:sz w:val="16"/>
                <w:szCs w:val="16"/>
              </w:rPr>
              <w:t>[查詢]無</w:t>
            </w:r>
          </w:p>
          <w:p w14:paraId="3B836B3C" w14:textId="0DA938AF" w:rsidR="00612682" w:rsidRDefault="00612682" w:rsidP="00612682">
            <w:pPr>
              <w:spacing w:line="180" w:lineRule="exact"/>
              <w:ind w:left="480" w:hangingChars="300" w:hanging="480"/>
              <w:rPr>
                <w:rFonts w:ascii="標楷體" w:eastAsia="標楷體" w:hAnsi="標楷體"/>
                <w:sz w:val="16"/>
                <w:szCs w:val="16"/>
              </w:rPr>
            </w:pPr>
            <w:r w:rsidRPr="00362205">
              <w:rPr>
                <w:rFonts w:ascii="標楷體" w:eastAsia="標楷體" w:hAnsi="標楷體" w:hint="eastAsia"/>
                <w:sz w:val="16"/>
                <w:szCs w:val="16"/>
              </w:rPr>
              <w:t>[</w:t>
            </w:r>
            <w:r>
              <w:rPr>
                <w:rFonts w:ascii="標楷體" w:eastAsia="標楷體" w:hAnsi="標楷體" w:hint="eastAsia"/>
                <w:sz w:val="16"/>
                <w:szCs w:val="16"/>
              </w:rPr>
              <w:t>處理][執行]</w:t>
            </w:r>
            <w:r>
              <w:rPr>
                <w:rFonts w:ascii="標楷體" w:eastAsia="標楷體" w:hAnsi="標楷體"/>
                <w:sz w:val="16"/>
                <w:szCs w:val="16"/>
              </w:rPr>
              <w:t xml:space="preserve"> </w:t>
            </w:r>
            <w:r w:rsidRPr="007C5C24">
              <w:rPr>
                <w:rFonts w:ascii="標楷體" w:eastAsia="標楷體" w:hAnsi="標楷體"/>
                <w:sz w:val="16"/>
                <w:szCs w:val="16"/>
              </w:rPr>
              <w:t>L971</w:t>
            </w:r>
            <w:r>
              <w:rPr>
                <w:rFonts w:ascii="標楷體" w:eastAsia="標楷體" w:hAnsi="標楷體"/>
                <w:sz w:val="16"/>
                <w:szCs w:val="16"/>
              </w:rPr>
              <w:t>0</w:t>
            </w:r>
          </w:p>
        </w:tc>
        <w:tc>
          <w:tcPr>
            <w:tcW w:w="376" w:type="dxa"/>
            <w:tcBorders>
              <w:top w:val="single" w:sz="4" w:space="0" w:color="auto"/>
              <w:left w:val="single" w:sz="4" w:space="0" w:color="auto"/>
              <w:bottom w:val="single" w:sz="4" w:space="0" w:color="auto"/>
              <w:right w:val="single" w:sz="4" w:space="0" w:color="auto"/>
            </w:tcBorders>
            <w:shd w:val="clear" w:color="auto" w:fill="auto"/>
            <w:noWrap/>
          </w:tcPr>
          <w:p w14:paraId="3BB5AB8C" w14:textId="77777777" w:rsidR="00612682" w:rsidRDefault="00612682" w:rsidP="00612682">
            <w:pPr>
              <w:spacing w:line="180" w:lineRule="exact"/>
              <w:rPr>
                <w:rFonts w:ascii="標楷體" w:eastAsia="標楷體" w:hAnsi="標楷體"/>
                <w:sz w:val="16"/>
                <w:szCs w:val="16"/>
              </w:rPr>
            </w:pPr>
          </w:p>
        </w:tc>
      </w:tr>
      <w:tr w:rsidR="00612682" w14:paraId="4D90456A" w14:textId="77777777" w:rsidTr="00086BDD">
        <w:trPr>
          <w:trHeight w:val="324"/>
        </w:trPr>
        <w:tc>
          <w:tcPr>
            <w:tcW w:w="1668" w:type="dxa"/>
            <w:tcBorders>
              <w:top w:val="single" w:sz="4" w:space="0" w:color="auto"/>
              <w:left w:val="single" w:sz="4" w:space="0" w:color="auto"/>
              <w:bottom w:val="single" w:sz="4" w:space="0" w:color="auto"/>
              <w:right w:val="single" w:sz="4" w:space="0" w:color="auto"/>
            </w:tcBorders>
            <w:shd w:val="clear" w:color="auto" w:fill="auto"/>
            <w:noWrap/>
          </w:tcPr>
          <w:p w14:paraId="64879830" w14:textId="1DC85DFB" w:rsidR="00612682" w:rsidRDefault="00612682" w:rsidP="00612682">
            <w:pPr>
              <w:spacing w:line="180" w:lineRule="exact"/>
              <w:rPr>
                <w:rFonts w:ascii="標楷體" w:eastAsia="標楷體" w:hAnsi="標楷體"/>
                <w:sz w:val="16"/>
                <w:szCs w:val="16"/>
              </w:rPr>
            </w:pPr>
            <w:r>
              <w:rPr>
                <w:rFonts w:ascii="標楷體" w:eastAsia="標楷體" w:hAnsi="標楷體" w:hint="eastAsia"/>
                <w:sz w:val="16"/>
                <w:szCs w:val="16"/>
              </w:rPr>
              <w:t>L</w:t>
            </w:r>
            <w:r>
              <w:rPr>
                <w:rFonts w:ascii="標楷體" w:eastAsia="標楷體" w:hAnsi="標楷體"/>
                <w:sz w:val="16"/>
                <w:szCs w:val="16"/>
              </w:rPr>
              <w:t>9/</w:t>
            </w:r>
            <w:r w:rsidRPr="007C5C24">
              <w:rPr>
                <w:rFonts w:ascii="標楷體" w:eastAsia="標楷體" w:hAnsi="標楷體"/>
                <w:sz w:val="16"/>
                <w:szCs w:val="16"/>
              </w:rPr>
              <w:t>L9711</w:t>
            </w:r>
          </w:p>
          <w:p w14:paraId="255461FD" w14:textId="0E50FDB7" w:rsidR="00612682" w:rsidRDefault="00612682" w:rsidP="00612682">
            <w:pPr>
              <w:spacing w:line="180" w:lineRule="exact"/>
              <w:rPr>
                <w:rFonts w:ascii="標楷體" w:eastAsia="標楷體" w:hAnsi="標楷體"/>
                <w:sz w:val="16"/>
                <w:szCs w:val="16"/>
              </w:rPr>
            </w:pPr>
            <w:r w:rsidRPr="007A3B00">
              <w:rPr>
                <w:rFonts w:ascii="標楷體" w:eastAsia="標楷體" w:hAnsi="標楷體" w:hint="eastAsia"/>
                <w:sz w:val="16"/>
                <w:szCs w:val="16"/>
              </w:rPr>
              <w:t>放款到期明細表</w:t>
            </w:r>
            <w:r>
              <w:rPr>
                <w:rFonts w:ascii="標楷體" w:eastAsia="標楷體" w:hAnsi="標楷體" w:hint="eastAsia"/>
                <w:sz w:val="16"/>
                <w:szCs w:val="16"/>
              </w:rPr>
              <w:t>及</w:t>
            </w:r>
            <w:r w:rsidRPr="007A3B00">
              <w:rPr>
                <w:rFonts w:ascii="標楷體" w:eastAsia="標楷體" w:hAnsi="標楷體" w:hint="eastAsia"/>
                <w:sz w:val="16"/>
                <w:szCs w:val="16"/>
              </w:rPr>
              <w:t>通知單</w:t>
            </w:r>
          </w:p>
        </w:tc>
        <w:tc>
          <w:tcPr>
            <w:tcW w:w="2164" w:type="dxa"/>
            <w:tcBorders>
              <w:top w:val="single" w:sz="4" w:space="0" w:color="auto"/>
              <w:left w:val="single" w:sz="4" w:space="0" w:color="auto"/>
              <w:bottom w:val="single" w:sz="4" w:space="0" w:color="auto"/>
              <w:right w:val="single" w:sz="4" w:space="0" w:color="auto"/>
            </w:tcBorders>
            <w:shd w:val="clear" w:color="auto" w:fill="auto"/>
            <w:noWrap/>
          </w:tcPr>
          <w:p w14:paraId="313FE3E7" w14:textId="1BFF97FC" w:rsidR="00612682" w:rsidRDefault="00612682" w:rsidP="00612682">
            <w:pPr>
              <w:spacing w:line="180" w:lineRule="exact"/>
              <w:rPr>
                <w:rFonts w:ascii="標楷體" w:eastAsia="標楷體" w:hAnsi="標楷體"/>
                <w:sz w:val="16"/>
                <w:szCs w:val="16"/>
              </w:rPr>
            </w:pPr>
            <w:r w:rsidRPr="00281AEF">
              <w:rPr>
                <w:rFonts w:ascii="標楷體" w:eastAsia="標楷體" w:hAnsi="標楷體" w:hint="eastAsia"/>
                <w:sz w:val="16"/>
                <w:szCs w:val="16"/>
              </w:rPr>
              <w:t>每月第2營業日印後4個月</w:t>
            </w:r>
          </w:p>
        </w:tc>
        <w:tc>
          <w:tcPr>
            <w:tcW w:w="392" w:type="dxa"/>
            <w:tcBorders>
              <w:top w:val="single" w:sz="4" w:space="0" w:color="auto"/>
              <w:left w:val="single" w:sz="4" w:space="0" w:color="auto"/>
              <w:bottom w:val="single" w:sz="4" w:space="0" w:color="auto"/>
              <w:right w:val="single" w:sz="4" w:space="0" w:color="auto"/>
            </w:tcBorders>
            <w:shd w:val="clear" w:color="auto" w:fill="auto"/>
            <w:noWrap/>
          </w:tcPr>
          <w:p w14:paraId="7B16E936" w14:textId="09F21802" w:rsidR="00612682" w:rsidRDefault="00612682" w:rsidP="00612682">
            <w:pPr>
              <w:spacing w:line="180" w:lineRule="exact"/>
              <w:rPr>
                <w:rFonts w:ascii="標楷體" w:eastAsia="標楷體" w:hAnsi="標楷體"/>
                <w:sz w:val="16"/>
                <w:szCs w:val="16"/>
              </w:rPr>
            </w:pPr>
            <w:r>
              <w:rPr>
                <w:rFonts w:ascii="標楷體" w:eastAsia="標楷體" w:hAnsi="標楷體" w:hint="eastAsia"/>
                <w:sz w:val="16"/>
                <w:szCs w:val="16"/>
              </w:rPr>
              <w:t>-</w:t>
            </w:r>
          </w:p>
        </w:tc>
        <w:tc>
          <w:tcPr>
            <w:tcW w:w="704" w:type="dxa"/>
            <w:tcBorders>
              <w:top w:val="single" w:sz="4" w:space="0" w:color="auto"/>
              <w:left w:val="single" w:sz="4" w:space="0" w:color="auto"/>
              <w:bottom w:val="single" w:sz="4" w:space="0" w:color="auto"/>
              <w:right w:val="single" w:sz="4" w:space="0" w:color="auto"/>
            </w:tcBorders>
            <w:shd w:val="clear" w:color="auto" w:fill="auto"/>
            <w:noWrap/>
          </w:tcPr>
          <w:p w14:paraId="38FDA3B8" w14:textId="278FCA30" w:rsidR="00612682" w:rsidRDefault="00612682" w:rsidP="00612682">
            <w:pPr>
              <w:spacing w:line="180" w:lineRule="exact"/>
              <w:rPr>
                <w:rFonts w:ascii="標楷體" w:eastAsia="標楷體" w:hAnsi="標楷體"/>
                <w:sz w:val="16"/>
                <w:szCs w:val="16"/>
              </w:rPr>
            </w:pPr>
            <w:r>
              <w:rPr>
                <w:rFonts w:ascii="標楷體" w:eastAsia="標楷體" w:hAnsi="標楷體" w:hint="eastAsia"/>
                <w:sz w:val="16"/>
                <w:szCs w:val="16"/>
              </w:rPr>
              <w:t>Y</w:t>
            </w:r>
          </w:p>
        </w:tc>
        <w:tc>
          <w:tcPr>
            <w:tcW w:w="399" w:type="dxa"/>
            <w:tcBorders>
              <w:top w:val="single" w:sz="4" w:space="0" w:color="auto"/>
              <w:left w:val="single" w:sz="4" w:space="0" w:color="auto"/>
              <w:bottom w:val="single" w:sz="4" w:space="0" w:color="auto"/>
              <w:right w:val="single" w:sz="4" w:space="0" w:color="auto"/>
            </w:tcBorders>
            <w:shd w:val="clear" w:color="auto" w:fill="auto"/>
            <w:noWrap/>
          </w:tcPr>
          <w:p w14:paraId="757EA148" w14:textId="524C5586" w:rsidR="00612682" w:rsidRDefault="00612682" w:rsidP="00612682">
            <w:pPr>
              <w:spacing w:line="180" w:lineRule="exact"/>
              <w:rPr>
                <w:rFonts w:ascii="標楷體" w:eastAsia="標楷體" w:hAnsi="標楷體"/>
                <w:sz w:val="16"/>
                <w:szCs w:val="16"/>
              </w:rPr>
            </w:pPr>
            <w:r>
              <w:rPr>
                <w:rFonts w:ascii="標楷體" w:eastAsia="標楷體" w:hAnsi="標楷體" w:hint="eastAsia"/>
                <w:sz w:val="16"/>
                <w:szCs w:val="16"/>
              </w:rPr>
              <w:t>-</w:t>
            </w:r>
          </w:p>
        </w:tc>
        <w:tc>
          <w:tcPr>
            <w:tcW w:w="570" w:type="dxa"/>
            <w:tcBorders>
              <w:top w:val="single" w:sz="4" w:space="0" w:color="auto"/>
              <w:left w:val="single" w:sz="4" w:space="0" w:color="auto"/>
              <w:bottom w:val="single" w:sz="4" w:space="0" w:color="auto"/>
              <w:right w:val="single" w:sz="4" w:space="0" w:color="auto"/>
            </w:tcBorders>
            <w:shd w:val="clear" w:color="auto" w:fill="auto"/>
            <w:noWrap/>
          </w:tcPr>
          <w:p w14:paraId="15FE4663" w14:textId="5579D776" w:rsidR="00612682" w:rsidRDefault="00612682" w:rsidP="00612682">
            <w:pPr>
              <w:spacing w:line="180" w:lineRule="exact"/>
              <w:rPr>
                <w:rFonts w:ascii="標楷體" w:eastAsia="標楷體" w:hAnsi="標楷體"/>
                <w:sz w:val="16"/>
                <w:szCs w:val="16"/>
              </w:rPr>
            </w:pPr>
            <w:r>
              <w:rPr>
                <w:rFonts w:ascii="標楷體" w:eastAsia="標楷體" w:hAnsi="標楷體" w:hint="eastAsia"/>
                <w:sz w:val="16"/>
                <w:szCs w:val="16"/>
              </w:rPr>
              <w:t>-</w:t>
            </w:r>
          </w:p>
        </w:tc>
        <w:tc>
          <w:tcPr>
            <w:tcW w:w="411" w:type="dxa"/>
            <w:tcBorders>
              <w:top w:val="single" w:sz="4" w:space="0" w:color="auto"/>
              <w:left w:val="single" w:sz="4" w:space="0" w:color="auto"/>
              <w:bottom w:val="single" w:sz="4" w:space="0" w:color="auto"/>
              <w:right w:val="single" w:sz="4" w:space="0" w:color="auto"/>
            </w:tcBorders>
            <w:shd w:val="clear" w:color="auto" w:fill="auto"/>
            <w:noWrap/>
          </w:tcPr>
          <w:p w14:paraId="56DF07EC" w14:textId="3E4BA548" w:rsidR="00612682" w:rsidRDefault="00612682" w:rsidP="00612682">
            <w:pPr>
              <w:spacing w:line="180" w:lineRule="exact"/>
              <w:rPr>
                <w:rFonts w:ascii="標楷體" w:eastAsia="標楷體" w:hAnsi="標楷體"/>
                <w:sz w:val="16"/>
                <w:szCs w:val="16"/>
              </w:rPr>
            </w:pPr>
            <w:r>
              <w:rPr>
                <w:rFonts w:ascii="標楷體" w:eastAsia="標楷體" w:hAnsi="標楷體" w:hint="eastAsia"/>
                <w:sz w:val="16"/>
                <w:szCs w:val="16"/>
              </w:rPr>
              <w:t>-</w:t>
            </w:r>
          </w:p>
        </w:tc>
        <w:tc>
          <w:tcPr>
            <w:tcW w:w="3555" w:type="dxa"/>
            <w:tcBorders>
              <w:top w:val="single" w:sz="4" w:space="0" w:color="auto"/>
              <w:left w:val="single" w:sz="4" w:space="0" w:color="auto"/>
              <w:bottom w:val="single" w:sz="4" w:space="0" w:color="auto"/>
              <w:right w:val="single" w:sz="4" w:space="0" w:color="auto"/>
            </w:tcBorders>
            <w:shd w:val="clear" w:color="auto" w:fill="auto"/>
            <w:noWrap/>
          </w:tcPr>
          <w:p w14:paraId="7C0961CA" w14:textId="77777777" w:rsidR="00612682" w:rsidRDefault="00612682" w:rsidP="00612682">
            <w:pPr>
              <w:spacing w:line="180" w:lineRule="exact"/>
              <w:ind w:left="480" w:hangingChars="300" w:hanging="480"/>
              <w:rPr>
                <w:rFonts w:ascii="標楷體" w:eastAsia="標楷體" w:hAnsi="標楷體"/>
                <w:sz w:val="16"/>
                <w:szCs w:val="16"/>
              </w:rPr>
            </w:pPr>
            <w:r>
              <w:rPr>
                <w:rFonts w:ascii="標楷體" w:eastAsia="標楷體" w:hAnsi="標楷體" w:hint="eastAsia"/>
                <w:sz w:val="16"/>
                <w:szCs w:val="16"/>
              </w:rPr>
              <w:t>[查詢]無</w:t>
            </w:r>
          </w:p>
          <w:p w14:paraId="453FDF45" w14:textId="7F454F5E" w:rsidR="00612682" w:rsidRDefault="00612682" w:rsidP="00612682">
            <w:pPr>
              <w:spacing w:line="180" w:lineRule="exact"/>
              <w:ind w:left="480" w:hangingChars="300" w:hanging="480"/>
              <w:rPr>
                <w:rFonts w:ascii="標楷體" w:eastAsia="標楷體" w:hAnsi="標楷體"/>
                <w:sz w:val="16"/>
                <w:szCs w:val="16"/>
              </w:rPr>
            </w:pPr>
            <w:r w:rsidRPr="00362205">
              <w:rPr>
                <w:rFonts w:ascii="標楷體" w:eastAsia="標楷體" w:hAnsi="標楷體" w:hint="eastAsia"/>
                <w:sz w:val="16"/>
                <w:szCs w:val="16"/>
              </w:rPr>
              <w:t>[</w:t>
            </w:r>
            <w:r>
              <w:rPr>
                <w:rFonts w:ascii="標楷體" w:eastAsia="標楷體" w:hAnsi="標楷體" w:hint="eastAsia"/>
                <w:sz w:val="16"/>
                <w:szCs w:val="16"/>
              </w:rPr>
              <w:t>處理][執行]</w:t>
            </w:r>
            <w:r>
              <w:rPr>
                <w:rFonts w:ascii="標楷體" w:eastAsia="標楷體" w:hAnsi="標楷體"/>
                <w:sz w:val="16"/>
                <w:szCs w:val="16"/>
              </w:rPr>
              <w:t xml:space="preserve"> </w:t>
            </w:r>
            <w:r w:rsidRPr="007C5C24">
              <w:rPr>
                <w:rFonts w:ascii="標楷體" w:eastAsia="標楷體" w:hAnsi="標楷體"/>
                <w:sz w:val="16"/>
                <w:szCs w:val="16"/>
              </w:rPr>
              <w:t>L9711</w:t>
            </w:r>
          </w:p>
        </w:tc>
        <w:tc>
          <w:tcPr>
            <w:tcW w:w="376" w:type="dxa"/>
            <w:tcBorders>
              <w:top w:val="single" w:sz="4" w:space="0" w:color="auto"/>
              <w:left w:val="single" w:sz="4" w:space="0" w:color="auto"/>
              <w:bottom w:val="single" w:sz="4" w:space="0" w:color="auto"/>
              <w:right w:val="single" w:sz="4" w:space="0" w:color="auto"/>
            </w:tcBorders>
            <w:shd w:val="clear" w:color="auto" w:fill="auto"/>
            <w:noWrap/>
          </w:tcPr>
          <w:p w14:paraId="3E65418B" w14:textId="77777777" w:rsidR="00612682" w:rsidRDefault="00612682" w:rsidP="00612682">
            <w:pPr>
              <w:spacing w:line="180" w:lineRule="exact"/>
              <w:rPr>
                <w:rFonts w:ascii="標楷體" w:eastAsia="標楷體" w:hAnsi="標楷體"/>
                <w:sz w:val="16"/>
                <w:szCs w:val="16"/>
              </w:rPr>
            </w:pPr>
          </w:p>
        </w:tc>
      </w:tr>
    </w:tbl>
    <w:p w14:paraId="5CA2E86D" w14:textId="77777777" w:rsidR="00C852C9" w:rsidRPr="00EC6365" w:rsidRDefault="00C852C9" w:rsidP="00C852C9">
      <w:pPr>
        <w:rPr>
          <w:rFonts w:ascii="標楷體" w:eastAsia="標楷體" w:hAnsi="標楷體"/>
        </w:rPr>
      </w:pPr>
    </w:p>
    <w:p w14:paraId="70BB812D" w14:textId="37765BC4" w:rsidR="002720BF" w:rsidRDefault="002720BF">
      <w:pPr>
        <w:widowControl/>
        <w:rPr>
          <w:rFonts w:ascii="標楷體" w:eastAsia="標楷體" w:hAnsi="標楷體"/>
        </w:rPr>
      </w:pPr>
    </w:p>
    <w:p w14:paraId="6457848C" w14:textId="77777777" w:rsidR="002720BF" w:rsidRPr="00362205" w:rsidRDefault="002720BF" w:rsidP="00C852C9">
      <w:pPr>
        <w:rPr>
          <w:rFonts w:ascii="標楷體" w:eastAsia="標楷體" w:hAnsi="標楷體"/>
        </w:rPr>
      </w:pPr>
    </w:p>
    <w:p w14:paraId="0C84C99A" w14:textId="77777777" w:rsidR="00C852C9" w:rsidRPr="00362205" w:rsidRDefault="00C852C9" w:rsidP="00D01BCC">
      <w:pPr>
        <w:pStyle w:val="a"/>
      </w:pPr>
      <w:r w:rsidRPr="00362205">
        <w:t>UI畫面</w:t>
      </w:r>
    </w:p>
    <w:p w14:paraId="5D36CB25" w14:textId="77777777" w:rsidR="00C852C9" w:rsidRPr="00362205" w:rsidRDefault="00C852C9" w:rsidP="00C852C9">
      <w:pPr>
        <w:pStyle w:val="42"/>
        <w:spacing w:after="72"/>
        <w:ind w:left="1133"/>
        <w:rPr>
          <w:rFonts w:ascii="標楷體" w:hAnsi="標楷體"/>
        </w:rPr>
      </w:pPr>
      <w:r w:rsidRPr="00362205">
        <w:rPr>
          <w:rFonts w:ascii="標楷體" w:hAnsi="標楷體" w:hint="eastAsia"/>
        </w:rPr>
        <w:t>輸入畫面：</w:t>
      </w:r>
    </w:p>
    <w:p w14:paraId="1A1C3F1B" w14:textId="77777777" w:rsidR="00C852C9" w:rsidRPr="00362205" w:rsidRDefault="002C3244" w:rsidP="00C852C9">
      <w:pPr>
        <w:rPr>
          <w:rFonts w:ascii="標楷體" w:eastAsia="標楷體" w:hAnsi="標楷體"/>
        </w:rPr>
      </w:pPr>
      <w:r>
        <w:rPr>
          <w:rFonts w:ascii="標楷體" w:eastAsia="標楷體" w:hAnsi="標楷體" w:hint="eastAsia"/>
          <w:noProof/>
        </w:rPr>
        <w:drawing>
          <wp:inline distT="0" distB="0" distL="0" distR="0" wp14:anchorId="6ADAE273" wp14:editId="6A2E3C5A">
            <wp:extent cx="6471285" cy="820420"/>
            <wp:effectExtent l="0" t="0" r="5715" b="0"/>
            <wp:docPr id="66" name="圖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6471285" cy="820420"/>
                    </a:xfrm>
                    <a:prstGeom prst="rect">
                      <a:avLst/>
                    </a:prstGeom>
                    <a:noFill/>
                    <a:ln>
                      <a:noFill/>
                    </a:ln>
                  </pic:spPr>
                </pic:pic>
              </a:graphicData>
            </a:graphic>
          </wp:inline>
        </w:drawing>
      </w:r>
    </w:p>
    <w:p w14:paraId="48ADC187" w14:textId="77777777" w:rsidR="00C852C9" w:rsidRPr="00362205" w:rsidRDefault="00C852C9" w:rsidP="00C852C9">
      <w:pPr>
        <w:pStyle w:val="42"/>
        <w:spacing w:after="72"/>
        <w:ind w:left="1133"/>
        <w:rPr>
          <w:rFonts w:ascii="標楷體" w:hAnsi="標楷體"/>
        </w:rPr>
      </w:pPr>
      <w:r w:rsidRPr="00362205">
        <w:rPr>
          <w:rFonts w:ascii="標楷體" w:hAnsi="標楷體" w:hint="eastAsia"/>
        </w:rPr>
        <w:t>輸出畫面：</w:t>
      </w:r>
    </w:p>
    <w:p w14:paraId="4CE64643" w14:textId="77777777" w:rsidR="00C852C9" w:rsidRPr="00362205" w:rsidRDefault="002C3244" w:rsidP="00C852C9">
      <w:pPr>
        <w:rPr>
          <w:rFonts w:ascii="標楷體" w:eastAsia="標楷體" w:hAnsi="標楷體"/>
        </w:rPr>
      </w:pPr>
      <w:r>
        <w:rPr>
          <w:rFonts w:ascii="標楷體" w:eastAsia="標楷體" w:hAnsi="標楷體"/>
          <w:noProof/>
        </w:rPr>
        <w:drawing>
          <wp:inline distT="0" distB="0" distL="0" distR="0" wp14:anchorId="0ACE3C2A" wp14:editId="24E6C737">
            <wp:extent cx="6471285" cy="3416935"/>
            <wp:effectExtent l="0" t="0" r="5715" b="0"/>
            <wp:docPr id="67" name="圖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6471285" cy="3416935"/>
                    </a:xfrm>
                    <a:prstGeom prst="rect">
                      <a:avLst/>
                    </a:prstGeom>
                    <a:noFill/>
                    <a:ln>
                      <a:noFill/>
                    </a:ln>
                  </pic:spPr>
                </pic:pic>
              </a:graphicData>
            </a:graphic>
          </wp:inline>
        </w:drawing>
      </w:r>
    </w:p>
    <w:p w14:paraId="39225999" w14:textId="77777777" w:rsidR="00C852C9" w:rsidRPr="00362205" w:rsidRDefault="00C852C9" w:rsidP="00C852C9">
      <w:pPr>
        <w:rPr>
          <w:rFonts w:ascii="標楷體" w:eastAsia="標楷體" w:hAnsi="標楷體"/>
        </w:rPr>
      </w:pPr>
      <w:r w:rsidRPr="00362205">
        <w:rPr>
          <w:rFonts w:ascii="標楷體" w:eastAsia="標楷體" w:hAnsi="標楷體"/>
        </w:rPr>
        <w:br w:type="page"/>
      </w:r>
    </w:p>
    <w:p w14:paraId="75D41394" w14:textId="77777777" w:rsidR="00C852C9" w:rsidRPr="00362205" w:rsidRDefault="000C7737" w:rsidP="00D01BCC">
      <w:pPr>
        <w:pStyle w:val="a"/>
      </w:pPr>
      <w:r>
        <w:lastRenderedPageBreak/>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67"/>
        <w:gridCol w:w="1001"/>
        <w:gridCol w:w="993"/>
        <w:gridCol w:w="999"/>
        <w:gridCol w:w="1275"/>
        <w:gridCol w:w="709"/>
        <w:gridCol w:w="709"/>
        <w:gridCol w:w="3685"/>
      </w:tblGrid>
      <w:tr w:rsidR="003265D1" w:rsidRPr="003265D1" w14:paraId="15E47DC6" w14:textId="77777777" w:rsidTr="003265D1">
        <w:trPr>
          <w:trHeight w:val="388"/>
          <w:jc w:val="center"/>
        </w:trPr>
        <w:tc>
          <w:tcPr>
            <w:tcW w:w="567" w:type="dxa"/>
            <w:vMerge w:val="restart"/>
          </w:tcPr>
          <w:p w14:paraId="63FFFC2A" w14:textId="77777777" w:rsidR="003265D1" w:rsidRPr="003265D1" w:rsidRDefault="003265D1" w:rsidP="00EE04F8">
            <w:pPr>
              <w:rPr>
                <w:rFonts w:ascii="標楷體" w:eastAsia="標楷體" w:hAnsi="標楷體"/>
              </w:rPr>
            </w:pPr>
            <w:r w:rsidRPr="003265D1">
              <w:rPr>
                <w:rFonts w:ascii="標楷體" w:eastAsia="標楷體" w:hAnsi="標楷體"/>
              </w:rPr>
              <w:t>序號</w:t>
            </w:r>
          </w:p>
        </w:tc>
        <w:tc>
          <w:tcPr>
            <w:tcW w:w="1001" w:type="dxa"/>
            <w:vMerge w:val="restart"/>
          </w:tcPr>
          <w:p w14:paraId="6E79CA92" w14:textId="77777777" w:rsidR="003265D1" w:rsidRPr="003265D1" w:rsidRDefault="003265D1" w:rsidP="00EE04F8">
            <w:pPr>
              <w:rPr>
                <w:rFonts w:ascii="標楷體" w:eastAsia="標楷體" w:hAnsi="標楷體"/>
              </w:rPr>
            </w:pPr>
            <w:r w:rsidRPr="003265D1">
              <w:rPr>
                <w:rFonts w:ascii="標楷體" w:eastAsia="標楷體" w:hAnsi="標楷體"/>
              </w:rPr>
              <w:t>欄位</w:t>
            </w:r>
          </w:p>
        </w:tc>
        <w:tc>
          <w:tcPr>
            <w:tcW w:w="4685" w:type="dxa"/>
            <w:gridSpan w:val="5"/>
          </w:tcPr>
          <w:p w14:paraId="515D31C8" w14:textId="77777777" w:rsidR="003265D1" w:rsidRPr="003265D1" w:rsidRDefault="003265D1" w:rsidP="003265D1">
            <w:pPr>
              <w:jc w:val="center"/>
              <w:rPr>
                <w:rFonts w:ascii="標楷體" w:eastAsia="標楷體" w:hAnsi="標楷體"/>
              </w:rPr>
            </w:pPr>
            <w:r w:rsidRPr="003265D1">
              <w:rPr>
                <w:rFonts w:ascii="標楷體" w:eastAsia="標楷體" w:hAnsi="標楷體"/>
              </w:rPr>
              <w:t>說明</w:t>
            </w:r>
          </w:p>
        </w:tc>
        <w:tc>
          <w:tcPr>
            <w:tcW w:w="3685" w:type="dxa"/>
            <w:vMerge w:val="restart"/>
          </w:tcPr>
          <w:p w14:paraId="7F4BB179" w14:textId="77777777" w:rsidR="003265D1" w:rsidRPr="003265D1" w:rsidRDefault="003265D1" w:rsidP="00EE04F8">
            <w:pPr>
              <w:rPr>
                <w:rFonts w:ascii="標楷體" w:eastAsia="標楷體" w:hAnsi="標楷體"/>
              </w:rPr>
            </w:pPr>
            <w:r w:rsidRPr="003265D1">
              <w:rPr>
                <w:rFonts w:ascii="標楷體" w:eastAsia="標楷體" w:hAnsi="標楷體"/>
              </w:rPr>
              <w:t>處理邏輯及注意事項</w:t>
            </w:r>
          </w:p>
        </w:tc>
      </w:tr>
      <w:tr w:rsidR="003265D1" w:rsidRPr="003265D1" w14:paraId="3E7C0075" w14:textId="77777777" w:rsidTr="003265D1">
        <w:trPr>
          <w:trHeight w:val="244"/>
          <w:jc w:val="center"/>
        </w:trPr>
        <w:tc>
          <w:tcPr>
            <w:tcW w:w="567" w:type="dxa"/>
            <w:vMerge/>
          </w:tcPr>
          <w:p w14:paraId="79B9D07F" w14:textId="77777777" w:rsidR="003265D1" w:rsidRPr="003265D1" w:rsidRDefault="003265D1" w:rsidP="00EE04F8">
            <w:pPr>
              <w:rPr>
                <w:rFonts w:ascii="標楷體" w:eastAsia="標楷體" w:hAnsi="標楷體"/>
              </w:rPr>
            </w:pPr>
          </w:p>
        </w:tc>
        <w:tc>
          <w:tcPr>
            <w:tcW w:w="1001" w:type="dxa"/>
            <w:vMerge/>
          </w:tcPr>
          <w:p w14:paraId="6880817C" w14:textId="77777777" w:rsidR="003265D1" w:rsidRPr="003265D1" w:rsidRDefault="003265D1" w:rsidP="00EE04F8">
            <w:pPr>
              <w:rPr>
                <w:rFonts w:ascii="標楷體" w:eastAsia="標楷體" w:hAnsi="標楷體"/>
              </w:rPr>
            </w:pPr>
          </w:p>
        </w:tc>
        <w:tc>
          <w:tcPr>
            <w:tcW w:w="993" w:type="dxa"/>
          </w:tcPr>
          <w:p w14:paraId="24F45AE0" w14:textId="77777777" w:rsidR="003265D1" w:rsidRPr="003265D1" w:rsidRDefault="003265D1" w:rsidP="006D5528">
            <w:pPr>
              <w:rPr>
                <w:rFonts w:ascii="標楷體" w:eastAsia="標楷體" w:hAnsi="標楷體"/>
              </w:rPr>
            </w:pPr>
            <w:r w:rsidRPr="003265D1">
              <w:rPr>
                <w:rFonts w:ascii="標楷體" w:eastAsia="標楷體" w:hAnsi="標楷體" w:hint="eastAsia"/>
              </w:rPr>
              <w:t>資料型態長度</w:t>
            </w:r>
          </w:p>
        </w:tc>
        <w:tc>
          <w:tcPr>
            <w:tcW w:w="999" w:type="dxa"/>
          </w:tcPr>
          <w:p w14:paraId="4D4EFB45" w14:textId="77777777" w:rsidR="003265D1" w:rsidRPr="003265D1" w:rsidRDefault="003265D1" w:rsidP="00EE04F8">
            <w:pPr>
              <w:rPr>
                <w:rFonts w:ascii="標楷體" w:eastAsia="標楷體" w:hAnsi="標楷體"/>
              </w:rPr>
            </w:pPr>
            <w:r w:rsidRPr="003265D1">
              <w:rPr>
                <w:rFonts w:ascii="標楷體" w:eastAsia="標楷體" w:hAnsi="標楷體"/>
              </w:rPr>
              <w:t>預設值</w:t>
            </w:r>
          </w:p>
        </w:tc>
        <w:tc>
          <w:tcPr>
            <w:tcW w:w="1275" w:type="dxa"/>
          </w:tcPr>
          <w:p w14:paraId="6A0A733C" w14:textId="77777777" w:rsidR="003265D1" w:rsidRPr="003265D1" w:rsidRDefault="003265D1" w:rsidP="00EE04F8">
            <w:pPr>
              <w:rPr>
                <w:rFonts w:ascii="標楷體" w:eastAsia="標楷體" w:hAnsi="標楷體"/>
              </w:rPr>
            </w:pPr>
            <w:r w:rsidRPr="003265D1">
              <w:rPr>
                <w:rFonts w:ascii="標楷體" w:eastAsia="標楷體" w:hAnsi="標楷體"/>
              </w:rPr>
              <w:t>選單內容</w:t>
            </w:r>
          </w:p>
        </w:tc>
        <w:tc>
          <w:tcPr>
            <w:tcW w:w="709" w:type="dxa"/>
          </w:tcPr>
          <w:p w14:paraId="2DF3B797" w14:textId="77777777" w:rsidR="003265D1" w:rsidRPr="003265D1" w:rsidRDefault="003265D1" w:rsidP="00EE04F8">
            <w:pPr>
              <w:rPr>
                <w:rFonts w:ascii="標楷體" w:eastAsia="標楷體" w:hAnsi="標楷體"/>
              </w:rPr>
            </w:pPr>
            <w:r w:rsidRPr="003265D1">
              <w:rPr>
                <w:rFonts w:ascii="標楷體" w:eastAsia="標楷體" w:hAnsi="標楷體"/>
              </w:rPr>
              <w:t>必填</w:t>
            </w:r>
          </w:p>
        </w:tc>
        <w:tc>
          <w:tcPr>
            <w:tcW w:w="709" w:type="dxa"/>
          </w:tcPr>
          <w:p w14:paraId="79D6D9D1" w14:textId="77777777" w:rsidR="003265D1" w:rsidRPr="003265D1" w:rsidRDefault="003265D1" w:rsidP="00EE04F8">
            <w:pPr>
              <w:rPr>
                <w:rFonts w:ascii="標楷體" w:eastAsia="標楷體" w:hAnsi="標楷體"/>
              </w:rPr>
            </w:pPr>
            <w:r w:rsidRPr="003265D1">
              <w:rPr>
                <w:rFonts w:ascii="標楷體" w:eastAsia="標楷體" w:hAnsi="標楷體"/>
              </w:rPr>
              <w:t>R/W</w:t>
            </w:r>
          </w:p>
        </w:tc>
        <w:tc>
          <w:tcPr>
            <w:tcW w:w="3685" w:type="dxa"/>
            <w:vMerge/>
          </w:tcPr>
          <w:p w14:paraId="426F2F72" w14:textId="77777777" w:rsidR="003265D1" w:rsidRPr="003265D1" w:rsidRDefault="003265D1" w:rsidP="00EE04F8">
            <w:pPr>
              <w:rPr>
                <w:rFonts w:ascii="標楷體" w:eastAsia="標楷體" w:hAnsi="標楷體"/>
              </w:rPr>
            </w:pPr>
          </w:p>
        </w:tc>
      </w:tr>
      <w:tr w:rsidR="003265D1" w:rsidRPr="003265D1" w14:paraId="16EB56F8" w14:textId="77777777" w:rsidTr="003265D1">
        <w:trPr>
          <w:trHeight w:val="291"/>
          <w:jc w:val="center"/>
        </w:trPr>
        <w:tc>
          <w:tcPr>
            <w:tcW w:w="567" w:type="dxa"/>
          </w:tcPr>
          <w:p w14:paraId="362A4C64" w14:textId="77777777" w:rsidR="003265D1" w:rsidRPr="003265D1" w:rsidRDefault="003265D1" w:rsidP="00EE04F8">
            <w:pPr>
              <w:rPr>
                <w:rFonts w:ascii="標楷體" w:eastAsia="標楷體" w:hAnsi="標楷體"/>
              </w:rPr>
            </w:pPr>
            <w:r w:rsidRPr="003265D1">
              <w:rPr>
                <w:rFonts w:ascii="標楷體" w:eastAsia="標楷體" w:hAnsi="標楷體" w:hint="eastAsia"/>
              </w:rPr>
              <w:t>1</w:t>
            </w:r>
          </w:p>
        </w:tc>
        <w:tc>
          <w:tcPr>
            <w:tcW w:w="1001" w:type="dxa"/>
          </w:tcPr>
          <w:p w14:paraId="0FC16189" w14:textId="77777777" w:rsidR="003265D1" w:rsidRPr="003265D1" w:rsidRDefault="003265D1" w:rsidP="00EE04F8">
            <w:pPr>
              <w:rPr>
                <w:rFonts w:ascii="標楷體" w:eastAsia="標楷體" w:hAnsi="標楷體"/>
              </w:rPr>
            </w:pPr>
            <w:r w:rsidRPr="003265D1">
              <w:rPr>
                <w:rFonts w:ascii="標楷體" w:eastAsia="標楷體" w:hAnsi="標楷體" w:hint="eastAsia"/>
                <w:lang w:eastAsia="zh-HK"/>
              </w:rPr>
              <w:t>功能</w:t>
            </w:r>
          </w:p>
        </w:tc>
        <w:tc>
          <w:tcPr>
            <w:tcW w:w="993" w:type="dxa"/>
          </w:tcPr>
          <w:p w14:paraId="08C78A02" w14:textId="77777777" w:rsidR="003265D1" w:rsidRPr="003265D1" w:rsidRDefault="003265D1" w:rsidP="00EE04F8">
            <w:pPr>
              <w:rPr>
                <w:rFonts w:ascii="標楷體" w:eastAsia="標楷體" w:hAnsi="標楷體"/>
              </w:rPr>
            </w:pPr>
            <w:r w:rsidRPr="003265D1">
              <w:rPr>
                <w:rFonts w:ascii="標楷體" w:eastAsia="標楷體" w:hAnsi="標楷體" w:hint="eastAsia"/>
              </w:rPr>
              <w:t>9</w:t>
            </w:r>
          </w:p>
        </w:tc>
        <w:tc>
          <w:tcPr>
            <w:tcW w:w="999" w:type="dxa"/>
          </w:tcPr>
          <w:p w14:paraId="6A061BE8" w14:textId="77777777" w:rsidR="003265D1" w:rsidRPr="003265D1" w:rsidRDefault="003265D1" w:rsidP="00EE04F8">
            <w:pPr>
              <w:rPr>
                <w:rFonts w:ascii="標楷體" w:eastAsia="標楷體" w:hAnsi="標楷體"/>
              </w:rPr>
            </w:pPr>
            <w:r w:rsidRPr="003265D1">
              <w:rPr>
                <w:rFonts w:ascii="標楷體" w:eastAsia="標楷體" w:hAnsi="標楷體" w:hint="eastAsia"/>
              </w:rPr>
              <w:t>8</w:t>
            </w:r>
          </w:p>
        </w:tc>
        <w:tc>
          <w:tcPr>
            <w:tcW w:w="1275" w:type="dxa"/>
          </w:tcPr>
          <w:p w14:paraId="0769816E" w14:textId="77777777" w:rsidR="003265D1" w:rsidRPr="003265D1" w:rsidRDefault="003265D1" w:rsidP="00EE04F8">
            <w:pPr>
              <w:rPr>
                <w:rFonts w:ascii="標楷體" w:eastAsia="標楷體" w:hAnsi="標楷體"/>
              </w:rPr>
            </w:pPr>
            <w:r w:rsidRPr="003265D1">
              <w:rPr>
                <w:rFonts w:ascii="標楷體" w:eastAsia="標楷體" w:hAnsi="標楷體" w:hint="eastAsia"/>
              </w:rPr>
              <w:t>下拉選單</w:t>
            </w:r>
          </w:p>
        </w:tc>
        <w:tc>
          <w:tcPr>
            <w:tcW w:w="709" w:type="dxa"/>
          </w:tcPr>
          <w:p w14:paraId="75970CE2" w14:textId="77777777" w:rsidR="003265D1" w:rsidRPr="003265D1" w:rsidRDefault="003265D1" w:rsidP="00EE04F8">
            <w:pPr>
              <w:rPr>
                <w:rFonts w:ascii="標楷體" w:eastAsia="標楷體" w:hAnsi="標楷體"/>
              </w:rPr>
            </w:pPr>
            <w:r w:rsidRPr="003265D1">
              <w:rPr>
                <w:rFonts w:ascii="標楷體" w:eastAsia="標楷體" w:hAnsi="標楷體" w:hint="eastAsia"/>
              </w:rPr>
              <w:t>V</w:t>
            </w:r>
          </w:p>
        </w:tc>
        <w:tc>
          <w:tcPr>
            <w:tcW w:w="709" w:type="dxa"/>
          </w:tcPr>
          <w:p w14:paraId="3ED63595" w14:textId="77777777" w:rsidR="003265D1" w:rsidRPr="003265D1" w:rsidRDefault="003265D1" w:rsidP="00EE04F8">
            <w:pPr>
              <w:rPr>
                <w:rFonts w:ascii="標楷體" w:eastAsia="標楷體" w:hAnsi="標楷體"/>
              </w:rPr>
            </w:pPr>
          </w:p>
        </w:tc>
        <w:tc>
          <w:tcPr>
            <w:tcW w:w="3685" w:type="dxa"/>
          </w:tcPr>
          <w:tbl>
            <w:tblPr>
              <w:tblW w:w="2790" w:type="dxa"/>
              <w:tblLayout w:type="fixed"/>
              <w:tblCellMar>
                <w:left w:w="28" w:type="dxa"/>
                <w:right w:w="28" w:type="dxa"/>
              </w:tblCellMar>
              <w:tblLook w:val="04A0" w:firstRow="1" w:lastRow="0" w:firstColumn="1" w:lastColumn="0" w:noHBand="0" w:noVBand="1"/>
            </w:tblPr>
            <w:tblGrid>
              <w:gridCol w:w="2790"/>
            </w:tblGrid>
            <w:tr w:rsidR="003265D1" w:rsidRPr="003265D1" w14:paraId="546B9259" w14:textId="77777777" w:rsidTr="00EE04F8">
              <w:trPr>
                <w:trHeight w:val="324"/>
              </w:trPr>
              <w:tc>
                <w:tcPr>
                  <w:tcW w:w="2790" w:type="dxa"/>
                  <w:tcBorders>
                    <w:top w:val="nil"/>
                    <w:left w:val="nil"/>
                    <w:bottom w:val="nil"/>
                    <w:right w:val="nil"/>
                  </w:tcBorders>
                  <w:shd w:val="clear" w:color="auto" w:fill="auto"/>
                  <w:noWrap/>
                  <w:vAlign w:val="center"/>
                  <w:hideMark/>
                </w:tcPr>
                <w:p w14:paraId="3AD27C28" w14:textId="77777777" w:rsidR="003265D1" w:rsidRPr="003265D1" w:rsidRDefault="003265D1" w:rsidP="00EE04F8">
                  <w:pPr>
                    <w:widowControl/>
                    <w:rPr>
                      <w:rFonts w:ascii="標楷體" w:eastAsia="標楷體" w:hAnsi="標楷體"/>
                    </w:rPr>
                  </w:pPr>
                  <w:r w:rsidRPr="003265D1">
                    <w:rPr>
                      <w:rFonts w:ascii="標楷體" w:eastAsia="標楷體" w:hAnsi="標楷體" w:hint="eastAsia"/>
                    </w:rPr>
                    <w:t>必須輸入</w:t>
                  </w:r>
                </w:p>
                <w:p w14:paraId="37F1DB01" w14:textId="77777777" w:rsidR="003265D1" w:rsidRPr="003265D1" w:rsidRDefault="003265D1" w:rsidP="00EE04F8">
                  <w:pPr>
                    <w:widowControl/>
                    <w:rPr>
                      <w:rFonts w:ascii="標楷體" w:eastAsia="標楷體" w:hAnsi="標楷體"/>
                    </w:rPr>
                  </w:pPr>
                  <w:r w:rsidRPr="003265D1">
                    <w:rPr>
                      <w:rFonts w:ascii="標楷體" w:eastAsia="標楷體" w:hAnsi="標楷體" w:hint="eastAsia"/>
                    </w:rPr>
                    <w:t>1:昨日留存</w:t>
                  </w:r>
                </w:p>
              </w:tc>
            </w:tr>
            <w:tr w:rsidR="003265D1" w:rsidRPr="003265D1" w14:paraId="7A5AC01B" w14:textId="77777777" w:rsidTr="00EE04F8">
              <w:trPr>
                <w:trHeight w:val="324"/>
              </w:trPr>
              <w:tc>
                <w:tcPr>
                  <w:tcW w:w="2790" w:type="dxa"/>
                  <w:tcBorders>
                    <w:top w:val="nil"/>
                    <w:left w:val="nil"/>
                    <w:bottom w:val="nil"/>
                    <w:right w:val="nil"/>
                  </w:tcBorders>
                  <w:shd w:val="clear" w:color="auto" w:fill="auto"/>
                  <w:noWrap/>
                  <w:vAlign w:val="center"/>
                  <w:hideMark/>
                </w:tcPr>
                <w:p w14:paraId="3DDA4A22" w14:textId="77777777" w:rsidR="003265D1" w:rsidRPr="003265D1" w:rsidRDefault="003265D1" w:rsidP="00EE04F8">
                  <w:pPr>
                    <w:widowControl/>
                    <w:rPr>
                      <w:rFonts w:ascii="標楷體" w:eastAsia="標楷體" w:hAnsi="標楷體"/>
                    </w:rPr>
                  </w:pPr>
                  <w:r w:rsidRPr="003265D1">
                    <w:rPr>
                      <w:rFonts w:ascii="標楷體" w:eastAsia="標楷體" w:hAnsi="標楷體" w:hint="eastAsia"/>
                    </w:rPr>
                    <w:t>2:本日新增</w:t>
                  </w:r>
                </w:p>
              </w:tc>
            </w:tr>
            <w:tr w:rsidR="003265D1" w:rsidRPr="003265D1" w14:paraId="49A579CC" w14:textId="77777777" w:rsidTr="00EE04F8">
              <w:trPr>
                <w:trHeight w:val="324"/>
              </w:trPr>
              <w:tc>
                <w:tcPr>
                  <w:tcW w:w="2790" w:type="dxa"/>
                  <w:tcBorders>
                    <w:top w:val="nil"/>
                    <w:left w:val="nil"/>
                    <w:bottom w:val="nil"/>
                    <w:right w:val="nil"/>
                  </w:tcBorders>
                  <w:shd w:val="clear" w:color="auto" w:fill="auto"/>
                  <w:noWrap/>
                  <w:vAlign w:val="center"/>
                  <w:hideMark/>
                </w:tcPr>
                <w:p w14:paraId="0688D023" w14:textId="77777777" w:rsidR="003265D1" w:rsidRPr="003265D1" w:rsidRDefault="003265D1" w:rsidP="00EE04F8">
                  <w:pPr>
                    <w:widowControl/>
                    <w:rPr>
                      <w:rFonts w:ascii="標楷體" w:eastAsia="標楷體" w:hAnsi="標楷體"/>
                    </w:rPr>
                  </w:pPr>
                  <w:r w:rsidRPr="003265D1">
                    <w:rPr>
                      <w:rFonts w:ascii="標楷體" w:eastAsia="標楷體" w:hAnsi="標楷體" w:hint="eastAsia"/>
                    </w:rPr>
                    <w:t>3:全部</w:t>
                  </w:r>
                </w:p>
              </w:tc>
            </w:tr>
            <w:tr w:rsidR="003265D1" w:rsidRPr="003265D1" w14:paraId="32A69E98" w14:textId="77777777" w:rsidTr="00EE04F8">
              <w:trPr>
                <w:trHeight w:val="324"/>
              </w:trPr>
              <w:tc>
                <w:tcPr>
                  <w:tcW w:w="2790" w:type="dxa"/>
                  <w:tcBorders>
                    <w:top w:val="nil"/>
                    <w:left w:val="nil"/>
                    <w:bottom w:val="nil"/>
                    <w:right w:val="nil"/>
                  </w:tcBorders>
                  <w:shd w:val="clear" w:color="auto" w:fill="auto"/>
                  <w:noWrap/>
                  <w:vAlign w:val="center"/>
                  <w:hideMark/>
                </w:tcPr>
                <w:p w14:paraId="6C3E71F4" w14:textId="77777777" w:rsidR="003265D1" w:rsidRPr="003265D1" w:rsidRDefault="003265D1" w:rsidP="00EE04F8">
                  <w:pPr>
                    <w:widowControl/>
                    <w:rPr>
                      <w:rFonts w:ascii="標楷體" w:eastAsia="標楷體" w:hAnsi="標楷體"/>
                    </w:rPr>
                  </w:pPr>
                  <w:r w:rsidRPr="003265D1">
                    <w:rPr>
                      <w:rFonts w:ascii="標楷體" w:eastAsia="標楷體" w:hAnsi="標楷體" w:hint="eastAsia"/>
                    </w:rPr>
                    <w:t>4:本日處理</w:t>
                  </w:r>
                </w:p>
              </w:tc>
            </w:tr>
            <w:tr w:rsidR="003265D1" w:rsidRPr="003265D1" w14:paraId="6819F63E" w14:textId="77777777" w:rsidTr="00EE04F8">
              <w:trPr>
                <w:trHeight w:val="324"/>
              </w:trPr>
              <w:tc>
                <w:tcPr>
                  <w:tcW w:w="2790" w:type="dxa"/>
                  <w:tcBorders>
                    <w:top w:val="nil"/>
                    <w:left w:val="nil"/>
                    <w:bottom w:val="nil"/>
                    <w:right w:val="nil"/>
                  </w:tcBorders>
                  <w:shd w:val="clear" w:color="auto" w:fill="auto"/>
                  <w:noWrap/>
                  <w:vAlign w:val="center"/>
                  <w:hideMark/>
                </w:tcPr>
                <w:p w14:paraId="3D1EF7EC" w14:textId="77777777" w:rsidR="003265D1" w:rsidRPr="003265D1" w:rsidRDefault="003265D1" w:rsidP="00EE04F8">
                  <w:pPr>
                    <w:widowControl/>
                    <w:rPr>
                      <w:rFonts w:ascii="標楷體" w:eastAsia="標楷體" w:hAnsi="標楷體"/>
                    </w:rPr>
                  </w:pPr>
                  <w:r w:rsidRPr="003265D1">
                    <w:rPr>
                      <w:rFonts w:ascii="標楷體" w:eastAsia="標楷體" w:hAnsi="標楷體" w:hint="eastAsia"/>
                    </w:rPr>
                    <w:t>5:本日刪除</w:t>
                  </w:r>
                </w:p>
              </w:tc>
            </w:tr>
            <w:tr w:rsidR="003265D1" w:rsidRPr="003265D1" w14:paraId="3071CDF0" w14:textId="77777777" w:rsidTr="00EE04F8">
              <w:trPr>
                <w:trHeight w:val="324"/>
              </w:trPr>
              <w:tc>
                <w:tcPr>
                  <w:tcW w:w="2790" w:type="dxa"/>
                  <w:tcBorders>
                    <w:top w:val="nil"/>
                    <w:left w:val="nil"/>
                    <w:bottom w:val="nil"/>
                    <w:right w:val="nil"/>
                  </w:tcBorders>
                  <w:shd w:val="clear" w:color="auto" w:fill="auto"/>
                  <w:noWrap/>
                  <w:vAlign w:val="center"/>
                  <w:hideMark/>
                </w:tcPr>
                <w:p w14:paraId="47089CBD" w14:textId="77777777" w:rsidR="003265D1" w:rsidRPr="003265D1" w:rsidRDefault="003265D1" w:rsidP="00EE04F8">
                  <w:pPr>
                    <w:widowControl/>
                    <w:rPr>
                      <w:rFonts w:ascii="標楷體" w:eastAsia="標楷體" w:hAnsi="標楷體"/>
                    </w:rPr>
                  </w:pPr>
                  <w:r w:rsidRPr="003265D1">
                    <w:rPr>
                      <w:rFonts w:ascii="標楷體" w:eastAsia="標楷體" w:hAnsi="標楷體" w:hint="eastAsia"/>
                    </w:rPr>
                    <w:t>6:保留</w:t>
                  </w:r>
                </w:p>
              </w:tc>
            </w:tr>
            <w:tr w:rsidR="003265D1" w:rsidRPr="003265D1" w14:paraId="36C5B6CB" w14:textId="77777777" w:rsidTr="00EE04F8">
              <w:trPr>
                <w:trHeight w:val="324"/>
              </w:trPr>
              <w:tc>
                <w:tcPr>
                  <w:tcW w:w="2790" w:type="dxa"/>
                  <w:tcBorders>
                    <w:top w:val="nil"/>
                    <w:left w:val="nil"/>
                    <w:bottom w:val="nil"/>
                    <w:right w:val="nil"/>
                  </w:tcBorders>
                  <w:shd w:val="clear" w:color="auto" w:fill="auto"/>
                  <w:noWrap/>
                  <w:vAlign w:val="center"/>
                  <w:hideMark/>
                </w:tcPr>
                <w:p w14:paraId="18F62A69" w14:textId="77777777" w:rsidR="003265D1" w:rsidRPr="003265D1" w:rsidRDefault="003265D1" w:rsidP="00EE04F8">
                  <w:pPr>
                    <w:widowControl/>
                    <w:rPr>
                      <w:rFonts w:ascii="標楷體" w:eastAsia="標楷體" w:hAnsi="標楷體"/>
                    </w:rPr>
                  </w:pPr>
                  <w:r w:rsidRPr="003265D1">
                    <w:rPr>
                      <w:rFonts w:ascii="標楷體" w:eastAsia="標楷體" w:hAnsi="標楷體" w:hint="eastAsia"/>
                    </w:rPr>
                    <w:t>7:未處理</w:t>
                  </w:r>
                </w:p>
              </w:tc>
            </w:tr>
            <w:tr w:rsidR="003265D1" w:rsidRPr="003265D1" w14:paraId="24CAF02C" w14:textId="77777777" w:rsidTr="00EE04F8">
              <w:trPr>
                <w:trHeight w:val="324"/>
              </w:trPr>
              <w:tc>
                <w:tcPr>
                  <w:tcW w:w="2790" w:type="dxa"/>
                  <w:tcBorders>
                    <w:top w:val="nil"/>
                    <w:left w:val="nil"/>
                    <w:bottom w:val="nil"/>
                    <w:right w:val="nil"/>
                  </w:tcBorders>
                  <w:shd w:val="clear" w:color="auto" w:fill="auto"/>
                  <w:noWrap/>
                  <w:vAlign w:val="center"/>
                  <w:hideMark/>
                </w:tcPr>
                <w:p w14:paraId="5A024982" w14:textId="345B0D91" w:rsidR="003265D1" w:rsidRPr="003265D1" w:rsidRDefault="003265D1" w:rsidP="00EE04F8">
                  <w:pPr>
                    <w:widowControl/>
                    <w:rPr>
                      <w:rFonts w:ascii="標楷體" w:eastAsia="標楷體" w:hAnsi="標楷體"/>
                    </w:rPr>
                  </w:pPr>
                </w:p>
              </w:tc>
            </w:tr>
          </w:tbl>
          <w:p w14:paraId="186C89B3" w14:textId="77777777" w:rsidR="003265D1" w:rsidRPr="003265D1" w:rsidRDefault="003265D1" w:rsidP="00EE04F8">
            <w:pPr>
              <w:rPr>
                <w:rFonts w:ascii="標楷體" w:eastAsia="標楷體" w:hAnsi="標楷體"/>
              </w:rPr>
            </w:pPr>
          </w:p>
        </w:tc>
      </w:tr>
      <w:tr w:rsidR="003265D1" w:rsidRPr="003265D1" w14:paraId="1A7EFF68" w14:textId="77777777" w:rsidTr="003265D1">
        <w:trPr>
          <w:trHeight w:val="291"/>
          <w:jc w:val="center"/>
        </w:trPr>
        <w:tc>
          <w:tcPr>
            <w:tcW w:w="567" w:type="dxa"/>
          </w:tcPr>
          <w:p w14:paraId="5D7431BF" w14:textId="77777777" w:rsidR="003265D1" w:rsidRPr="003265D1" w:rsidRDefault="003265D1" w:rsidP="00EE04F8">
            <w:pPr>
              <w:rPr>
                <w:rFonts w:ascii="標楷體" w:eastAsia="標楷體" w:hAnsi="標楷體"/>
              </w:rPr>
            </w:pPr>
          </w:p>
        </w:tc>
        <w:tc>
          <w:tcPr>
            <w:tcW w:w="1001" w:type="dxa"/>
          </w:tcPr>
          <w:p w14:paraId="4DA55B6E" w14:textId="77777777" w:rsidR="003265D1" w:rsidRPr="003265D1" w:rsidRDefault="003265D1" w:rsidP="00EE04F8">
            <w:pPr>
              <w:rPr>
                <w:rFonts w:ascii="標楷體" w:eastAsia="標楷體" w:hAnsi="標楷體"/>
              </w:rPr>
            </w:pPr>
          </w:p>
        </w:tc>
        <w:tc>
          <w:tcPr>
            <w:tcW w:w="993" w:type="dxa"/>
          </w:tcPr>
          <w:p w14:paraId="5BB16C24" w14:textId="77777777" w:rsidR="003265D1" w:rsidRPr="003265D1" w:rsidRDefault="003265D1" w:rsidP="00EE04F8">
            <w:pPr>
              <w:rPr>
                <w:rFonts w:ascii="標楷體" w:eastAsia="標楷體" w:hAnsi="標楷體"/>
              </w:rPr>
            </w:pPr>
          </w:p>
        </w:tc>
        <w:tc>
          <w:tcPr>
            <w:tcW w:w="999" w:type="dxa"/>
          </w:tcPr>
          <w:p w14:paraId="408E9179" w14:textId="77777777" w:rsidR="003265D1" w:rsidRPr="003265D1" w:rsidRDefault="003265D1" w:rsidP="00EE04F8">
            <w:pPr>
              <w:rPr>
                <w:rFonts w:ascii="標楷體" w:eastAsia="標楷體" w:hAnsi="標楷體"/>
              </w:rPr>
            </w:pPr>
          </w:p>
        </w:tc>
        <w:tc>
          <w:tcPr>
            <w:tcW w:w="1275" w:type="dxa"/>
          </w:tcPr>
          <w:p w14:paraId="386F941E" w14:textId="77777777" w:rsidR="003265D1" w:rsidRPr="003265D1" w:rsidRDefault="003265D1" w:rsidP="00EE04F8">
            <w:pPr>
              <w:rPr>
                <w:rFonts w:ascii="標楷體" w:eastAsia="標楷體" w:hAnsi="標楷體"/>
              </w:rPr>
            </w:pPr>
          </w:p>
        </w:tc>
        <w:tc>
          <w:tcPr>
            <w:tcW w:w="709" w:type="dxa"/>
          </w:tcPr>
          <w:p w14:paraId="2B920F7A" w14:textId="77777777" w:rsidR="003265D1" w:rsidRPr="003265D1" w:rsidRDefault="003265D1" w:rsidP="00EE04F8">
            <w:pPr>
              <w:rPr>
                <w:rFonts w:ascii="標楷體" w:eastAsia="標楷體" w:hAnsi="標楷體"/>
              </w:rPr>
            </w:pPr>
          </w:p>
        </w:tc>
        <w:tc>
          <w:tcPr>
            <w:tcW w:w="709" w:type="dxa"/>
          </w:tcPr>
          <w:p w14:paraId="1D68873A" w14:textId="77777777" w:rsidR="003265D1" w:rsidRPr="003265D1" w:rsidRDefault="003265D1" w:rsidP="00EE04F8">
            <w:pPr>
              <w:rPr>
                <w:rFonts w:ascii="標楷體" w:eastAsia="標楷體" w:hAnsi="標楷體"/>
              </w:rPr>
            </w:pPr>
          </w:p>
        </w:tc>
        <w:tc>
          <w:tcPr>
            <w:tcW w:w="3685" w:type="dxa"/>
          </w:tcPr>
          <w:p w14:paraId="4E186F9F" w14:textId="77777777" w:rsidR="003265D1" w:rsidRPr="003265D1" w:rsidRDefault="003265D1" w:rsidP="00EE04F8">
            <w:pPr>
              <w:rPr>
                <w:rFonts w:ascii="標楷體" w:eastAsia="標楷體" w:hAnsi="標楷體"/>
              </w:rPr>
            </w:pPr>
          </w:p>
        </w:tc>
      </w:tr>
    </w:tbl>
    <w:p w14:paraId="1518E7B0" w14:textId="77777777" w:rsidR="00C852C9" w:rsidRDefault="00C852C9" w:rsidP="00C852C9">
      <w:pPr>
        <w:rPr>
          <w:rFonts w:ascii="標楷體" w:eastAsia="標楷體" w:hAnsi="標楷體"/>
        </w:rPr>
      </w:pPr>
    </w:p>
    <w:p w14:paraId="777D1989" w14:textId="77777777" w:rsidR="003265D1" w:rsidRDefault="003265D1" w:rsidP="003265D1">
      <w:pPr>
        <w:rPr>
          <w:rFonts w:ascii="標楷體" w:eastAsia="標楷體" w:hAnsi="標楷體"/>
        </w:rPr>
      </w:pPr>
    </w:p>
    <w:p w14:paraId="15498B5E" w14:textId="77777777" w:rsidR="00FD22B2" w:rsidRDefault="00FD22B2" w:rsidP="003265D1">
      <w:pPr>
        <w:rPr>
          <w:rFonts w:ascii="標楷體" w:eastAsia="標楷體" w:hAnsi="標楷體"/>
        </w:rPr>
      </w:pPr>
    </w:p>
    <w:p w14:paraId="41744C85" w14:textId="77777777" w:rsidR="003265D1" w:rsidRDefault="003265D1" w:rsidP="00D01BCC">
      <w:pPr>
        <w:pStyle w:val="a"/>
      </w:pPr>
      <w:r>
        <w:rPr>
          <w:rFonts w:hint="eastAsia"/>
        </w:rPr>
        <w:t>輸出</w:t>
      </w:r>
      <w:r w:rsidRPr="003972CE">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58"/>
        <w:gridCol w:w="2138"/>
        <w:gridCol w:w="5103"/>
        <w:gridCol w:w="1558"/>
      </w:tblGrid>
      <w:tr w:rsidR="003265D1" w:rsidRPr="00A354FA" w14:paraId="0CDE4858" w14:textId="77777777" w:rsidTr="00A354FA">
        <w:trPr>
          <w:trHeight w:val="388"/>
          <w:jc w:val="center"/>
        </w:trPr>
        <w:tc>
          <w:tcPr>
            <w:tcW w:w="558" w:type="dxa"/>
            <w:vMerge w:val="restart"/>
          </w:tcPr>
          <w:p w14:paraId="25A86D13" w14:textId="77777777" w:rsidR="003265D1" w:rsidRPr="00A354FA" w:rsidRDefault="003265D1" w:rsidP="006D5528">
            <w:pPr>
              <w:rPr>
                <w:rFonts w:ascii="標楷體" w:eastAsia="標楷體" w:hAnsi="標楷體"/>
              </w:rPr>
            </w:pPr>
            <w:r w:rsidRPr="00A354FA">
              <w:rPr>
                <w:rFonts w:ascii="標楷體" w:eastAsia="標楷體" w:hAnsi="標楷體"/>
              </w:rPr>
              <w:t>序號</w:t>
            </w:r>
          </w:p>
        </w:tc>
        <w:tc>
          <w:tcPr>
            <w:tcW w:w="2138" w:type="dxa"/>
            <w:vMerge w:val="restart"/>
          </w:tcPr>
          <w:p w14:paraId="496D34D0" w14:textId="77777777" w:rsidR="003265D1" w:rsidRPr="00A354FA" w:rsidRDefault="003265D1" w:rsidP="006D5528">
            <w:pPr>
              <w:rPr>
                <w:rFonts w:ascii="標楷體" w:eastAsia="標楷體" w:hAnsi="標楷體"/>
              </w:rPr>
            </w:pPr>
            <w:r w:rsidRPr="00A354FA">
              <w:rPr>
                <w:rFonts w:ascii="標楷體" w:eastAsia="標楷體" w:hAnsi="標楷體"/>
              </w:rPr>
              <w:t>欄位</w:t>
            </w:r>
          </w:p>
        </w:tc>
        <w:tc>
          <w:tcPr>
            <w:tcW w:w="5103" w:type="dxa"/>
          </w:tcPr>
          <w:p w14:paraId="7D8FF144" w14:textId="77777777" w:rsidR="003265D1" w:rsidRPr="00A354FA" w:rsidRDefault="003265D1" w:rsidP="006D5528">
            <w:pPr>
              <w:jc w:val="center"/>
              <w:rPr>
                <w:rFonts w:ascii="標楷體" w:eastAsia="標楷體" w:hAnsi="標楷體"/>
              </w:rPr>
            </w:pPr>
            <w:r w:rsidRPr="00A354FA">
              <w:rPr>
                <w:rFonts w:ascii="標楷體" w:eastAsia="標楷體" w:hAnsi="標楷體"/>
              </w:rPr>
              <w:t>說明</w:t>
            </w:r>
          </w:p>
        </w:tc>
        <w:tc>
          <w:tcPr>
            <w:tcW w:w="1558" w:type="dxa"/>
            <w:vMerge w:val="restart"/>
          </w:tcPr>
          <w:p w14:paraId="1627B883" w14:textId="77777777" w:rsidR="003265D1" w:rsidRPr="00A354FA" w:rsidRDefault="003265D1" w:rsidP="006D5528">
            <w:pPr>
              <w:rPr>
                <w:rFonts w:ascii="標楷體" w:eastAsia="標楷體" w:hAnsi="標楷體"/>
              </w:rPr>
            </w:pPr>
            <w:r w:rsidRPr="00A354FA">
              <w:rPr>
                <w:rFonts w:ascii="標楷體" w:eastAsia="標楷體" w:hAnsi="標楷體"/>
              </w:rPr>
              <w:t>處理邏輯及注意事項</w:t>
            </w:r>
          </w:p>
        </w:tc>
      </w:tr>
      <w:tr w:rsidR="003265D1" w:rsidRPr="00A354FA" w14:paraId="54194BB0" w14:textId="77777777" w:rsidTr="00A354FA">
        <w:trPr>
          <w:trHeight w:val="244"/>
          <w:jc w:val="center"/>
        </w:trPr>
        <w:tc>
          <w:tcPr>
            <w:tcW w:w="558" w:type="dxa"/>
            <w:vMerge/>
          </w:tcPr>
          <w:p w14:paraId="468A07C6" w14:textId="77777777" w:rsidR="003265D1" w:rsidRPr="00A354FA" w:rsidRDefault="003265D1" w:rsidP="006D5528">
            <w:pPr>
              <w:rPr>
                <w:rFonts w:ascii="標楷體" w:eastAsia="標楷體" w:hAnsi="標楷體"/>
              </w:rPr>
            </w:pPr>
          </w:p>
        </w:tc>
        <w:tc>
          <w:tcPr>
            <w:tcW w:w="2138" w:type="dxa"/>
            <w:vMerge/>
          </w:tcPr>
          <w:p w14:paraId="38590C6C" w14:textId="77777777" w:rsidR="003265D1" w:rsidRPr="00A354FA" w:rsidRDefault="003265D1" w:rsidP="006D5528">
            <w:pPr>
              <w:rPr>
                <w:rFonts w:ascii="標楷體" w:eastAsia="標楷體" w:hAnsi="標楷體"/>
              </w:rPr>
            </w:pPr>
          </w:p>
        </w:tc>
        <w:tc>
          <w:tcPr>
            <w:tcW w:w="5103" w:type="dxa"/>
          </w:tcPr>
          <w:p w14:paraId="4B3E6EBD" w14:textId="77777777" w:rsidR="003265D1" w:rsidRPr="00A354FA" w:rsidRDefault="003265D1" w:rsidP="006D5528">
            <w:pPr>
              <w:rPr>
                <w:rFonts w:ascii="標楷體" w:eastAsia="標楷體" w:hAnsi="標楷體"/>
              </w:rPr>
            </w:pPr>
            <w:r w:rsidRPr="00A354FA">
              <w:rPr>
                <w:rFonts w:ascii="標楷體" w:eastAsia="標楷體" w:hAnsi="標楷體" w:hint="eastAsia"/>
              </w:rPr>
              <w:t>資料型態長度</w:t>
            </w:r>
          </w:p>
        </w:tc>
        <w:tc>
          <w:tcPr>
            <w:tcW w:w="1558" w:type="dxa"/>
            <w:vMerge/>
          </w:tcPr>
          <w:p w14:paraId="352B2AE4" w14:textId="77777777" w:rsidR="003265D1" w:rsidRPr="00A354FA" w:rsidRDefault="003265D1" w:rsidP="006D5528">
            <w:pPr>
              <w:rPr>
                <w:rFonts w:ascii="標楷體" w:eastAsia="標楷體" w:hAnsi="標楷體"/>
              </w:rPr>
            </w:pPr>
          </w:p>
        </w:tc>
      </w:tr>
      <w:tr w:rsidR="003265D1" w:rsidRPr="00A354FA" w14:paraId="2EA857EB" w14:textId="77777777" w:rsidTr="00A354FA">
        <w:trPr>
          <w:trHeight w:val="244"/>
          <w:jc w:val="center"/>
        </w:trPr>
        <w:tc>
          <w:tcPr>
            <w:tcW w:w="558" w:type="dxa"/>
          </w:tcPr>
          <w:p w14:paraId="69797720" w14:textId="77777777" w:rsidR="003265D1" w:rsidRPr="00A354FA" w:rsidRDefault="003265D1" w:rsidP="006D5528">
            <w:pPr>
              <w:rPr>
                <w:rFonts w:ascii="標楷體" w:eastAsia="標楷體" w:hAnsi="標楷體"/>
              </w:rPr>
            </w:pPr>
            <w:r w:rsidRPr="00A354FA">
              <w:rPr>
                <w:rFonts w:ascii="標楷體" w:eastAsia="標楷體" w:hAnsi="標楷體" w:hint="eastAsia"/>
              </w:rPr>
              <w:t>1.</w:t>
            </w:r>
          </w:p>
        </w:tc>
        <w:tc>
          <w:tcPr>
            <w:tcW w:w="2138" w:type="dxa"/>
          </w:tcPr>
          <w:p w14:paraId="73DBFECF" w14:textId="77777777" w:rsidR="003265D1" w:rsidRPr="00A354FA" w:rsidRDefault="003265D1" w:rsidP="006D5528">
            <w:pPr>
              <w:rPr>
                <w:rFonts w:ascii="標楷體" w:eastAsia="標楷體" w:hAnsi="標楷體"/>
              </w:rPr>
            </w:pPr>
            <w:r w:rsidRPr="00A354FA">
              <w:rPr>
                <w:rFonts w:ascii="標楷體" w:eastAsia="標楷體" w:hAnsi="標楷體" w:hint="eastAsia"/>
                <w:lang w:eastAsia="zh-HK"/>
              </w:rPr>
              <w:t>功能</w:t>
            </w:r>
          </w:p>
        </w:tc>
        <w:tc>
          <w:tcPr>
            <w:tcW w:w="5103" w:type="dxa"/>
          </w:tcPr>
          <w:p w14:paraId="59CB3286" w14:textId="77777777" w:rsidR="003265D1" w:rsidRPr="00A354FA" w:rsidRDefault="003265D1" w:rsidP="006D5528">
            <w:pPr>
              <w:rPr>
                <w:rFonts w:ascii="標楷體" w:eastAsia="標楷體" w:hAnsi="標楷體"/>
              </w:rPr>
            </w:pPr>
            <w:r w:rsidRPr="00A354FA">
              <w:rPr>
                <w:rFonts w:ascii="標楷體" w:eastAsia="標楷體" w:hAnsi="標楷體" w:hint="eastAsia"/>
              </w:rPr>
              <w:t>9</w:t>
            </w:r>
          </w:p>
        </w:tc>
        <w:tc>
          <w:tcPr>
            <w:tcW w:w="1558" w:type="dxa"/>
          </w:tcPr>
          <w:p w14:paraId="635E2B19" w14:textId="77777777" w:rsidR="003265D1" w:rsidRPr="00A354FA" w:rsidRDefault="003265D1" w:rsidP="006D5528">
            <w:pPr>
              <w:rPr>
                <w:rFonts w:ascii="標楷體" w:eastAsia="標楷體" w:hAnsi="標楷體"/>
              </w:rPr>
            </w:pPr>
          </w:p>
        </w:tc>
      </w:tr>
      <w:tr w:rsidR="003265D1" w:rsidRPr="00A354FA" w14:paraId="6DB8507B" w14:textId="77777777" w:rsidTr="006D5528">
        <w:trPr>
          <w:trHeight w:val="291"/>
          <w:jc w:val="center"/>
        </w:trPr>
        <w:tc>
          <w:tcPr>
            <w:tcW w:w="9357" w:type="dxa"/>
            <w:gridSpan w:val="4"/>
          </w:tcPr>
          <w:p w14:paraId="0B419330" w14:textId="77777777" w:rsidR="003265D1" w:rsidRPr="00A354FA" w:rsidRDefault="003265D1" w:rsidP="006D5528">
            <w:pPr>
              <w:rPr>
                <w:rFonts w:ascii="標楷體" w:eastAsia="標楷體" w:hAnsi="標楷體"/>
              </w:rPr>
            </w:pPr>
          </w:p>
        </w:tc>
      </w:tr>
      <w:tr w:rsidR="003265D1" w:rsidRPr="00A354FA" w14:paraId="3F2F2A23" w14:textId="77777777" w:rsidTr="00A354FA">
        <w:trPr>
          <w:trHeight w:val="291"/>
          <w:jc w:val="center"/>
        </w:trPr>
        <w:tc>
          <w:tcPr>
            <w:tcW w:w="2696" w:type="dxa"/>
            <w:gridSpan w:val="2"/>
          </w:tcPr>
          <w:p w14:paraId="52F479CA" w14:textId="77777777" w:rsidR="003265D1" w:rsidRPr="00A354FA" w:rsidRDefault="003265D1" w:rsidP="006D5528">
            <w:pPr>
              <w:rPr>
                <w:rFonts w:ascii="標楷體" w:eastAsia="標楷體" w:hAnsi="標楷體" w:cs="新細明體"/>
              </w:rPr>
            </w:pPr>
            <w:r w:rsidRPr="00A354FA">
              <w:rPr>
                <w:rFonts w:ascii="標楷體" w:eastAsia="標楷體" w:hAnsi="標楷體" w:hint="eastAsia"/>
              </w:rPr>
              <w:t>多筆式明細資料</w:t>
            </w:r>
          </w:p>
        </w:tc>
        <w:tc>
          <w:tcPr>
            <w:tcW w:w="5103" w:type="dxa"/>
          </w:tcPr>
          <w:p w14:paraId="07F12502" w14:textId="77777777" w:rsidR="003265D1" w:rsidRPr="00A354FA" w:rsidRDefault="003265D1" w:rsidP="006D5528">
            <w:pPr>
              <w:rPr>
                <w:rFonts w:ascii="標楷體" w:eastAsia="標楷體" w:hAnsi="標楷體" w:cs="新細明體"/>
              </w:rPr>
            </w:pPr>
          </w:p>
        </w:tc>
        <w:tc>
          <w:tcPr>
            <w:tcW w:w="1558" w:type="dxa"/>
          </w:tcPr>
          <w:p w14:paraId="49258369" w14:textId="77777777" w:rsidR="003265D1" w:rsidRPr="00A354FA" w:rsidRDefault="003265D1" w:rsidP="006D5528">
            <w:pPr>
              <w:rPr>
                <w:rFonts w:ascii="標楷體" w:eastAsia="標楷體" w:hAnsi="標楷體"/>
              </w:rPr>
            </w:pPr>
          </w:p>
        </w:tc>
      </w:tr>
      <w:tr w:rsidR="003265D1" w:rsidRPr="00A354FA" w14:paraId="72917468" w14:textId="77777777" w:rsidTr="00A354FA">
        <w:trPr>
          <w:trHeight w:val="291"/>
          <w:jc w:val="center"/>
        </w:trPr>
        <w:tc>
          <w:tcPr>
            <w:tcW w:w="2696" w:type="dxa"/>
            <w:gridSpan w:val="2"/>
          </w:tcPr>
          <w:p w14:paraId="0F705623" w14:textId="77777777" w:rsidR="003265D1" w:rsidRPr="00A354FA" w:rsidRDefault="003265D1" w:rsidP="006D5528">
            <w:pPr>
              <w:rPr>
                <w:rFonts w:ascii="標楷體" w:eastAsia="標楷體" w:hAnsi="標楷體"/>
              </w:rPr>
            </w:pPr>
            <w:r w:rsidRPr="00A354FA">
              <w:rPr>
                <w:rFonts w:ascii="標楷體" w:eastAsia="標楷體" w:hAnsi="標楷體" w:hint="eastAsia"/>
              </w:rPr>
              <w:t>[放款轉催收]</w:t>
            </w:r>
          </w:p>
        </w:tc>
        <w:tc>
          <w:tcPr>
            <w:tcW w:w="5103" w:type="dxa"/>
          </w:tcPr>
          <w:p w14:paraId="63A532E3" w14:textId="77777777" w:rsidR="003265D1" w:rsidRPr="00A354FA" w:rsidRDefault="003265D1" w:rsidP="00A354FA">
            <w:pPr>
              <w:rPr>
                <w:rFonts w:ascii="標楷體" w:eastAsia="標楷體" w:hAnsi="標楷體"/>
              </w:rPr>
            </w:pPr>
            <w:r w:rsidRPr="00A354FA">
              <w:rPr>
                <w:rFonts w:ascii="標楷體" w:eastAsia="標楷體" w:hAnsi="標楷體" w:hint="eastAsia"/>
              </w:rPr>
              <w:t>連接至結案登錄-不可欠繳 (貸方交易)</w:t>
            </w:r>
          </w:p>
        </w:tc>
        <w:tc>
          <w:tcPr>
            <w:tcW w:w="1558" w:type="dxa"/>
          </w:tcPr>
          <w:p w14:paraId="539E14D1" w14:textId="77777777" w:rsidR="003265D1" w:rsidRPr="00A354FA" w:rsidRDefault="003265D1" w:rsidP="006D5528">
            <w:pPr>
              <w:rPr>
                <w:rFonts w:ascii="標楷體" w:eastAsia="標楷體" w:hAnsi="標楷體"/>
              </w:rPr>
            </w:pPr>
          </w:p>
        </w:tc>
      </w:tr>
      <w:tr w:rsidR="003265D1" w:rsidRPr="00A354FA" w14:paraId="027C9298" w14:textId="77777777" w:rsidTr="00A354FA">
        <w:trPr>
          <w:trHeight w:val="291"/>
          <w:jc w:val="center"/>
        </w:trPr>
        <w:tc>
          <w:tcPr>
            <w:tcW w:w="2696" w:type="dxa"/>
            <w:gridSpan w:val="2"/>
          </w:tcPr>
          <w:p w14:paraId="512BBBDB" w14:textId="77777777" w:rsidR="003265D1" w:rsidRPr="00A354FA" w:rsidRDefault="003265D1" w:rsidP="006D5528">
            <w:pPr>
              <w:rPr>
                <w:rFonts w:ascii="標楷體" w:eastAsia="標楷體" w:hAnsi="標楷體"/>
              </w:rPr>
            </w:pPr>
            <w:r w:rsidRPr="00A354FA">
              <w:rPr>
                <w:rFonts w:ascii="標楷體" w:eastAsia="標楷體" w:hAnsi="標楷體" w:hint="eastAsia"/>
              </w:rPr>
              <w:t>[火險費轉催收]</w:t>
            </w:r>
          </w:p>
        </w:tc>
        <w:tc>
          <w:tcPr>
            <w:tcW w:w="5103" w:type="dxa"/>
          </w:tcPr>
          <w:p w14:paraId="15D2A6FD" w14:textId="77777777" w:rsidR="003265D1" w:rsidRPr="00A354FA" w:rsidRDefault="003265D1" w:rsidP="006D5528">
            <w:pPr>
              <w:rPr>
                <w:rFonts w:ascii="標楷體" w:eastAsia="標楷體" w:hAnsi="標楷體"/>
              </w:rPr>
            </w:pPr>
            <w:r w:rsidRPr="00A354FA">
              <w:rPr>
                <w:rFonts w:ascii="標楷體" w:eastAsia="標楷體" w:hAnsi="標楷體" w:hint="eastAsia"/>
              </w:rPr>
              <w:t>連接至火險費轉列催收作業</w:t>
            </w:r>
          </w:p>
        </w:tc>
        <w:tc>
          <w:tcPr>
            <w:tcW w:w="1558" w:type="dxa"/>
          </w:tcPr>
          <w:p w14:paraId="4D5CF700" w14:textId="77777777" w:rsidR="003265D1" w:rsidRPr="00A354FA" w:rsidRDefault="003265D1" w:rsidP="006D5528">
            <w:pPr>
              <w:rPr>
                <w:rFonts w:ascii="標楷體" w:eastAsia="標楷體" w:hAnsi="標楷體"/>
              </w:rPr>
            </w:pPr>
          </w:p>
        </w:tc>
      </w:tr>
      <w:tr w:rsidR="003265D1" w:rsidRPr="00A354FA" w14:paraId="32E5571E" w14:textId="77777777" w:rsidTr="00A354FA">
        <w:trPr>
          <w:trHeight w:val="291"/>
          <w:jc w:val="center"/>
        </w:trPr>
        <w:tc>
          <w:tcPr>
            <w:tcW w:w="2696" w:type="dxa"/>
            <w:gridSpan w:val="2"/>
          </w:tcPr>
          <w:p w14:paraId="001091A9" w14:textId="77777777" w:rsidR="003265D1" w:rsidRPr="00A354FA" w:rsidRDefault="003265D1" w:rsidP="006D5528">
            <w:pPr>
              <w:rPr>
                <w:rFonts w:ascii="標楷體" w:eastAsia="標楷體" w:hAnsi="標楷體"/>
              </w:rPr>
            </w:pPr>
            <w:r w:rsidRPr="00A354FA">
              <w:rPr>
                <w:rFonts w:ascii="標楷體" w:eastAsia="標楷體" w:hAnsi="標楷體" w:hint="eastAsia"/>
              </w:rPr>
              <w:t>[法務費轉催收]</w:t>
            </w:r>
          </w:p>
        </w:tc>
        <w:tc>
          <w:tcPr>
            <w:tcW w:w="5103" w:type="dxa"/>
          </w:tcPr>
          <w:p w14:paraId="16B0BBF8" w14:textId="77777777" w:rsidR="003265D1" w:rsidRPr="00A354FA" w:rsidRDefault="003265D1" w:rsidP="006D5528">
            <w:pPr>
              <w:rPr>
                <w:rFonts w:ascii="標楷體" w:eastAsia="標楷體" w:hAnsi="標楷體"/>
              </w:rPr>
            </w:pPr>
            <w:r w:rsidRPr="00A354FA">
              <w:rPr>
                <w:rFonts w:ascii="標楷體" w:eastAsia="標楷體" w:hAnsi="標楷體" w:hint="eastAsia"/>
              </w:rPr>
              <w:t>連接至法務費轉列催收作業</w:t>
            </w:r>
          </w:p>
        </w:tc>
        <w:tc>
          <w:tcPr>
            <w:tcW w:w="1558" w:type="dxa"/>
          </w:tcPr>
          <w:p w14:paraId="1527CCB7" w14:textId="77777777" w:rsidR="003265D1" w:rsidRPr="00A354FA" w:rsidRDefault="003265D1" w:rsidP="006D5528">
            <w:pPr>
              <w:rPr>
                <w:rFonts w:ascii="標楷體" w:eastAsia="標楷體" w:hAnsi="標楷體"/>
              </w:rPr>
            </w:pPr>
          </w:p>
        </w:tc>
      </w:tr>
      <w:tr w:rsidR="003265D1" w:rsidRPr="00A354FA" w14:paraId="3C7ACBFB" w14:textId="77777777" w:rsidTr="00A354FA">
        <w:trPr>
          <w:trHeight w:val="291"/>
          <w:jc w:val="center"/>
        </w:trPr>
        <w:tc>
          <w:tcPr>
            <w:tcW w:w="2696" w:type="dxa"/>
            <w:gridSpan w:val="2"/>
          </w:tcPr>
          <w:p w14:paraId="234BF8CC" w14:textId="77777777" w:rsidR="003265D1" w:rsidRPr="00A354FA" w:rsidRDefault="003265D1" w:rsidP="006D5528">
            <w:pPr>
              <w:rPr>
                <w:rFonts w:ascii="標楷體" w:eastAsia="標楷體" w:hAnsi="標楷體"/>
              </w:rPr>
            </w:pPr>
            <w:r w:rsidRPr="00A354FA">
              <w:rPr>
                <w:rFonts w:ascii="標楷體" w:eastAsia="標楷體" w:hAnsi="標楷體" w:hint="eastAsia"/>
              </w:rPr>
              <w:t>[利率調整]</w:t>
            </w:r>
          </w:p>
        </w:tc>
        <w:tc>
          <w:tcPr>
            <w:tcW w:w="5103" w:type="dxa"/>
          </w:tcPr>
          <w:p w14:paraId="3494729B" w14:textId="77777777" w:rsidR="003265D1" w:rsidRPr="00A354FA" w:rsidRDefault="003265D1" w:rsidP="00A354FA">
            <w:pPr>
              <w:rPr>
                <w:rFonts w:ascii="標楷體" w:eastAsia="標楷體" w:hAnsi="標楷體"/>
              </w:rPr>
            </w:pPr>
            <w:r w:rsidRPr="00A354FA">
              <w:rPr>
                <w:rFonts w:ascii="標楷體" w:eastAsia="標楷體" w:hAnsi="標楷體" w:hint="eastAsia"/>
              </w:rPr>
              <w:t>連接至應調整員工利率案件篩選</w:t>
            </w:r>
          </w:p>
        </w:tc>
        <w:tc>
          <w:tcPr>
            <w:tcW w:w="1558" w:type="dxa"/>
          </w:tcPr>
          <w:p w14:paraId="3DFD60E3" w14:textId="77777777" w:rsidR="003265D1" w:rsidRPr="00A354FA" w:rsidRDefault="003265D1" w:rsidP="006D5528">
            <w:pPr>
              <w:rPr>
                <w:rFonts w:ascii="標楷體" w:eastAsia="標楷體" w:hAnsi="標楷體"/>
              </w:rPr>
            </w:pPr>
          </w:p>
        </w:tc>
      </w:tr>
      <w:tr w:rsidR="003265D1" w:rsidRPr="00A354FA" w14:paraId="1BDE6F1F" w14:textId="77777777" w:rsidTr="00A354FA">
        <w:trPr>
          <w:trHeight w:val="291"/>
          <w:jc w:val="center"/>
        </w:trPr>
        <w:tc>
          <w:tcPr>
            <w:tcW w:w="2696" w:type="dxa"/>
            <w:gridSpan w:val="2"/>
          </w:tcPr>
          <w:p w14:paraId="4DF0205E" w14:textId="77777777" w:rsidR="003265D1" w:rsidRPr="00A354FA" w:rsidRDefault="003265D1" w:rsidP="006D5528">
            <w:pPr>
              <w:rPr>
                <w:rFonts w:ascii="標楷體" w:eastAsia="標楷體" w:hAnsi="標楷體"/>
              </w:rPr>
            </w:pPr>
            <w:r w:rsidRPr="00A354FA">
              <w:rPr>
                <w:rFonts w:ascii="標楷體" w:eastAsia="標楷體" w:hAnsi="標楷體" w:hint="eastAsia"/>
              </w:rPr>
              <w:t>[ACH授權提出]</w:t>
            </w:r>
          </w:p>
        </w:tc>
        <w:tc>
          <w:tcPr>
            <w:tcW w:w="5103" w:type="dxa"/>
          </w:tcPr>
          <w:p w14:paraId="10169B3B" w14:textId="77777777" w:rsidR="003265D1" w:rsidRPr="00A354FA" w:rsidRDefault="003265D1" w:rsidP="00A354FA">
            <w:pPr>
              <w:rPr>
                <w:rFonts w:ascii="標楷體" w:eastAsia="標楷體" w:hAnsi="標楷體"/>
              </w:rPr>
            </w:pPr>
            <w:r w:rsidRPr="00A354FA">
              <w:rPr>
                <w:rFonts w:ascii="標楷體" w:eastAsia="標楷體" w:hAnsi="標楷體" w:hint="eastAsia"/>
              </w:rPr>
              <w:t>連接至產生ACH授權提出資料</w:t>
            </w:r>
          </w:p>
        </w:tc>
        <w:tc>
          <w:tcPr>
            <w:tcW w:w="1558" w:type="dxa"/>
          </w:tcPr>
          <w:p w14:paraId="4E4DDB2F" w14:textId="77777777" w:rsidR="003265D1" w:rsidRPr="00A354FA" w:rsidRDefault="003265D1" w:rsidP="006D5528">
            <w:pPr>
              <w:rPr>
                <w:rFonts w:ascii="標楷體" w:eastAsia="標楷體" w:hAnsi="標楷體"/>
              </w:rPr>
            </w:pPr>
          </w:p>
        </w:tc>
      </w:tr>
      <w:tr w:rsidR="003265D1" w:rsidRPr="00A354FA" w14:paraId="1B9E3F20" w14:textId="77777777" w:rsidTr="00A354FA">
        <w:trPr>
          <w:trHeight w:val="291"/>
          <w:jc w:val="center"/>
        </w:trPr>
        <w:tc>
          <w:tcPr>
            <w:tcW w:w="2696" w:type="dxa"/>
            <w:gridSpan w:val="2"/>
          </w:tcPr>
          <w:p w14:paraId="3F59B1F5" w14:textId="77777777" w:rsidR="003265D1" w:rsidRPr="00A354FA" w:rsidRDefault="003265D1" w:rsidP="006D5528">
            <w:pPr>
              <w:rPr>
                <w:rFonts w:ascii="標楷體" w:eastAsia="標楷體" w:hAnsi="標楷體"/>
              </w:rPr>
            </w:pPr>
            <w:r w:rsidRPr="00A354FA">
              <w:rPr>
                <w:rFonts w:ascii="標楷體" w:eastAsia="標楷體" w:hAnsi="標楷體" w:hint="eastAsia"/>
              </w:rPr>
              <w:t>[ACH授權提回]</w:t>
            </w:r>
          </w:p>
        </w:tc>
        <w:tc>
          <w:tcPr>
            <w:tcW w:w="5103" w:type="dxa"/>
          </w:tcPr>
          <w:p w14:paraId="6F0CD898" w14:textId="77777777" w:rsidR="003265D1" w:rsidRPr="00A354FA" w:rsidRDefault="003265D1" w:rsidP="00A354FA">
            <w:pPr>
              <w:rPr>
                <w:rFonts w:ascii="標楷體" w:eastAsia="標楷體" w:hAnsi="標楷體"/>
              </w:rPr>
            </w:pPr>
            <w:r w:rsidRPr="00A354FA">
              <w:rPr>
                <w:rFonts w:ascii="標楷體" w:eastAsia="標楷體" w:hAnsi="標楷體" w:hint="eastAsia"/>
              </w:rPr>
              <w:t>連接至A</w:t>
            </w:r>
            <w:r w:rsidRPr="00A354FA">
              <w:rPr>
                <w:rFonts w:ascii="標楷體" w:eastAsia="標楷體" w:hAnsi="標楷體"/>
              </w:rPr>
              <w:t>CH</w:t>
            </w:r>
            <w:r w:rsidRPr="00A354FA">
              <w:rPr>
                <w:rFonts w:ascii="標楷體" w:eastAsia="標楷體" w:hAnsi="標楷體" w:hint="eastAsia"/>
              </w:rPr>
              <w:t>授權資料查詢-提回日期</w:t>
            </w:r>
          </w:p>
        </w:tc>
        <w:tc>
          <w:tcPr>
            <w:tcW w:w="1558" w:type="dxa"/>
          </w:tcPr>
          <w:p w14:paraId="5ADE4231" w14:textId="77777777" w:rsidR="003265D1" w:rsidRPr="00A354FA" w:rsidRDefault="003265D1" w:rsidP="006D5528">
            <w:pPr>
              <w:rPr>
                <w:rFonts w:ascii="標楷體" w:eastAsia="標楷體" w:hAnsi="標楷體"/>
              </w:rPr>
            </w:pPr>
          </w:p>
        </w:tc>
      </w:tr>
      <w:tr w:rsidR="003265D1" w:rsidRPr="00A354FA" w14:paraId="31DFA787" w14:textId="77777777" w:rsidTr="00A354FA">
        <w:trPr>
          <w:trHeight w:val="291"/>
          <w:jc w:val="center"/>
        </w:trPr>
        <w:tc>
          <w:tcPr>
            <w:tcW w:w="2696" w:type="dxa"/>
            <w:gridSpan w:val="2"/>
          </w:tcPr>
          <w:p w14:paraId="20E862A1" w14:textId="77777777" w:rsidR="003265D1" w:rsidRPr="00A354FA" w:rsidRDefault="003265D1" w:rsidP="006D5528">
            <w:pPr>
              <w:rPr>
                <w:rFonts w:ascii="標楷體" w:eastAsia="標楷體" w:hAnsi="標楷體"/>
              </w:rPr>
            </w:pPr>
            <w:r w:rsidRPr="00A354FA">
              <w:rPr>
                <w:rFonts w:ascii="標楷體" w:eastAsia="標楷體" w:hAnsi="標楷體" w:hint="eastAsia"/>
              </w:rPr>
              <w:t>[郵局授權提出]</w:t>
            </w:r>
          </w:p>
        </w:tc>
        <w:tc>
          <w:tcPr>
            <w:tcW w:w="5103" w:type="dxa"/>
          </w:tcPr>
          <w:p w14:paraId="0E1C7037" w14:textId="77777777" w:rsidR="003265D1" w:rsidRPr="00A354FA" w:rsidRDefault="003265D1" w:rsidP="00A354FA">
            <w:pPr>
              <w:rPr>
                <w:rFonts w:ascii="標楷體" w:eastAsia="標楷體" w:hAnsi="標楷體"/>
              </w:rPr>
            </w:pPr>
            <w:r w:rsidRPr="00A354FA">
              <w:rPr>
                <w:rFonts w:ascii="標楷體" w:eastAsia="標楷體" w:hAnsi="標楷體" w:hint="eastAsia"/>
              </w:rPr>
              <w:t>連接至產生郵局授權提出資料</w:t>
            </w:r>
          </w:p>
        </w:tc>
        <w:tc>
          <w:tcPr>
            <w:tcW w:w="1558" w:type="dxa"/>
          </w:tcPr>
          <w:p w14:paraId="7409AA85" w14:textId="77777777" w:rsidR="003265D1" w:rsidRPr="00A354FA" w:rsidRDefault="003265D1" w:rsidP="006D5528">
            <w:pPr>
              <w:rPr>
                <w:rFonts w:ascii="標楷體" w:eastAsia="標楷體" w:hAnsi="標楷體"/>
              </w:rPr>
            </w:pPr>
          </w:p>
        </w:tc>
      </w:tr>
      <w:tr w:rsidR="003265D1" w:rsidRPr="00A354FA" w14:paraId="0B0609F3" w14:textId="77777777" w:rsidTr="00A354FA">
        <w:trPr>
          <w:trHeight w:val="291"/>
          <w:jc w:val="center"/>
        </w:trPr>
        <w:tc>
          <w:tcPr>
            <w:tcW w:w="2696" w:type="dxa"/>
            <w:gridSpan w:val="2"/>
          </w:tcPr>
          <w:p w14:paraId="6C2ABF94" w14:textId="77777777" w:rsidR="003265D1" w:rsidRPr="00A354FA" w:rsidRDefault="003265D1" w:rsidP="006D5528">
            <w:pPr>
              <w:rPr>
                <w:rFonts w:ascii="標楷體" w:eastAsia="標楷體" w:hAnsi="標楷體"/>
              </w:rPr>
            </w:pPr>
            <w:r w:rsidRPr="00A354FA">
              <w:rPr>
                <w:rFonts w:ascii="標楷體" w:eastAsia="標楷體" w:hAnsi="標楷體" w:hint="eastAsia"/>
              </w:rPr>
              <w:t>[郵局授權提回]</w:t>
            </w:r>
          </w:p>
        </w:tc>
        <w:tc>
          <w:tcPr>
            <w:tcW w:w="5103" w:type="dxa"/>
          </w:tcPr>
          <w:p w14:paraId="3F04934B" w14:textId="77777777" w:rsidR="003265D1" w:rsidRPr="00A354FA" w:rsidRDefault="003265D1" w:rsidP="006D5528">
            <w:pPr>
              <w:rPr>
                <w:rFonts w:ascii="標楷體" w:eastAsia="標楷體" w:hAnsi="標楷體"/>
              </w:rPr>
            </w:pPr>
            <w:r w:rsidRPr="00A354FA">
              <w:rPr>
                <w:rFonts w:ascii="標楷體" w:eastAsia="標楷體" w:hAnsi="標楷體" w:hint="eastAsia"/>
              </w:rPr>
              <w:t>連接至郵局授權資料查詢-提回日期</w:t>
            </w:r>
          </w:p>
        </w:tc>
        <w:tc>
          <w:tcPr>
            <w:tcW w:w="1558" w:type="dxa"/>
          </w:tcPr>
          <w:p w14:paraId="2D9367E8" w14:textId="77777777" w:rsidR="003265D1" w:rsidRPr="00A354FA" w:rsidRDefault="003265D1" w:rsidP="006D5528">
            <w:pPr>
              <w:rPr>
                <w:rFonts w:ascii="標楷體" w:eastAsia="標楷體" w:hAnsi="標楷體"/>
              </w:rPr>
            </w:pPr>
          </w:p>
        </w:tc>
      </w:tr>
      <w:tr w:rsidR="00A354FA" w:rsidRPr="00A354FA" w14:paraId="72369211" w14:textId="77777777" w:rsidTr="00A354FA">
        <w:trPr>
          <w:trHeight w:val="291"/>
          <w:jc w:val="center"/>
        </w:trPr>
        <w:tc>
          <w:tcPr>
            <w:tcW w:w="2696" w:type="dxa"/>
            <w:gridSpan w:val="2"/>
          </w:tcPr>
          <w:p w14:paraId="01B85A84" w14:textId="77777777" w:rsidR="00A354FA" w:rsidRPr="00A354FA" w:rsidRDefault="00A354FA" w:rsidP="006D5528">
            <w:pPr>
              <w:rPr>
                <w:rFonts w:ascii="標楷體" w:eastAsia="標楷體" w:hAnsi="標楷體"/>
              </w:rPr>
            </w:pPr>
            <w:r>
              <w:rPr>
                <w:rFonts w:ascii="標楷體" w:eastAsia="標楷體" w:hAnsi="標楷體" w:hint="eastAsia"/>
              </w:rPr>
              <w:t>[</w:t>
            </w:r>
            <w:r>
              <w:rPr>
                <w:rFonts w:ascii="標楷體" w:eastAsia="標楷體" w:hAnsi="標楷體" w:hint="eastAsia"/>
                <w:lang w:eastAsia="zh-HK"/>
              </w:rPr>
              <w:t>支票交換未回作業</w:t>
            </w:r>
            <w:r>
              <w:rPr>
                <w:rFonts w:ascii="標楷體" w:eastAsia="標楷體" w:hAnsi="標楷體" w:hint="eastAsia"/>
              </w:rPr>
              <w:t>]</w:t>
            </w:r>
          </w:p>
        </w:tc>
        <w:tc>
          <w:tcPr>
            <w:tcW w:w="5103" w:type="dxa"/>
          </w:tcPr>
          <w:p w14:paraId="18752604" w14:textId="77777777" w:rsidR="00A354FA" w:rsidRPr="00A354FA" w:rsidRDefault="00A354FA" w:rsidP="006D5528">
            <w:pPr>
              <w:rPr>
                <w:rFonts w:ascii="標楷體" w:eastAsia="標楷體" w:hAnsi="標楷體"/>
              </w:rPr>
            </w:pPr>
            <w:r w:rsidRPr="00A354FA">
              <w:rPr>
                <w:rFonts w:ascii="標楷體" w:eastAsia="標楷體" w:hAnsi="標楷體" w:hint="eastAsia"/>
              </w:rPr>
              <w:t>連接至</w:t>
            </w:r>
            <w:r>
              <w:rPr>
                <w:rFonts w:ascii="標楷體" w:eastAsia="標楷體" w:hAnsi="標楷體" w:hint="eastAsia"/>
                <w:lang w:eastAsia="zh-HK"/>
              </w:rPr>
              <w:t>支票交換未回作業</w:t>
            </w:r>
          </w:p>
        </w:tc>
        <w:tc>
          <w:tcPr>
            <w:tcW w:w="1558" w:type="dxa"/>
          </w:tcPr>
          <w:p w14:paraId="61401370" w14:textId="77777777" w:rsidR="00A354FA" w:rsidRPr="00A354FA" w:rsidRDefault="00A354FA" w:rsidP="006D5528">
            <w:pPr>
              <w:rPr>
                <w:rFonts w:ascii="標楷體" w:eastAsia="標楷體" w:hAnsi="標楷體"/>
              </w:rPr>
            </w:pPr>
          </w:p>
        </w:tc>
      </w:tr>
      <w:tr w:rsidR="00A354FA" w:rsidRPr="00A354FA" w14:paraId="602FCEFA" w14:textId="77777777" w:rsidTr="00A354FA">
        <w:trPr>
          <w:trHeight w:val="291"/>
          <w:jc w:val="center"/>
        </w:trPr>
        <w:tc>
          <w:tcPr>
            <w:tcW w:w="2696" w:type="dxa"/>
            <w:gridSpan w:val="2"/>
          </w:tcPr>
          <w:p w14:paraId="328E82F9" w14:textId="77777777" w:rsidR="00A354FA" w:rsidRPr="00A354FA" w:rsidRDefault="00A354FA" w:rsidP="006D5528">
            <w:pPr>
              <w:rPr>
                <w:rFonts w:ascii="標楷體" w:eastAsia="標楷體" w:hAnsi="標楷體"/>
              </w:rPr>
            </w:pPr>
            <w:r>
              <w:rPr>
                <w:rFonts w:ascii="標楷體" w:eastAsia="標楷體" w:hAnsi="標楷體" w:hint="eastAsia"/>
              </w:rPr>
              <w:t>[</w:t>
            </w:r>
            <w:r>
              <w:rPr>
                <w:rFonts w:ascii="標楷體" w:eastAsia="標楷體" w:hAnsi="標楷體" w:hint="eastAsia"/>
                <w:lang w:eastAsia="zh-HK"/>
              </w:rPr>
              <w:t>本埠:加一個營業日</w:t>
            </w:r>
            <w:r>
              <w:rPr>
                <w:rFonts w:ascii="標楷體" w:eastAsia="標楷體" w:hAnsi="標楷體" w:hint="eastAsia"/>
              </w:rPr>
              <w:t>]</w:t>
            </w:r>
          </w:p>
        </w:tc>
        <w:tc>
          <w:tcPr>
            <w:tcW w:w="5103" w:type="dxa"/>
          </w:tcPr>
          <w:p w14:paraId="20435A68" w14:textId="77777777" w:rsidR="00A354FA" w:rsidRPr="00A354FA" w:rsidRDefault="00A354FA" w:rsidP="00A354FA">
            <w:pPr>
              <w:rPr>
                <w:rFonts w:ascii="標楷體" w:eastAsia="標楷體" w:hAnsi="標楷體"/>
              </w:rPr>
            </w:pPr>
            <w:r w:rsidRPr="00A354FA">
              <w:rPr>
                <w:rFonts w:ascii="標楷體" w:eastAsia="標楷體" w:hAnsi="標楷體" w:hint="eastAsia"/>
              </w:rPr>
              <w:t>連接至</w:t>
            </w:r>
            <w:r>
              <w:rPr>
                <w:rFonts w:ascii="標楷體" w:eastAsia="標楷體" w:hAnsi="標楷體" w:hint="eastAsia"/>
                <w:lang w:eastAsia="zh-HK"/>
              </w:rPr>
              <w:t>本埠營業日作業</w:t>
            </w:r>
          </w:p>
        </w:tc>
        <w:tc>
          <w:tcPr>
            <w:tcW w:w="1558" w:type="dxa"/>
          </w:tcPr>
          <w:p w14:paraId="52F01A5A" w14:textId="77777777" w:rsidR="00A354FA" w:rsidRPr="00A354FA" w:rsidRDefault="00A354FA" w:rsidP="006D5528">
            <w:pPr>
              <w:rPr>
                <w:rFonts w:ascii="標楷體" w:eastAsia="標楷體" w:hAnsi="標楷體"/>
              </w:rPr>
            </w:pPr>
          </w:p>
        </w:tc>
      </w:tr>
      <w:tr w:rsidR="00A354FA" w:rsidRPr="00A354FA" w14:paraId="48AE7F6E" w14:textId="77777777" w:rsidTr="00A354FA">
        <w:trPr>
          <w:trHeight w:val="291"/>
          <w:jc w:val="center"/>
        </w:trPr>
        <w:tc>
          <w:tcPr>
            <w:tcW w:w="2696" w:type="dxa"/>
            <w:gridSpan w:val="2"/>
          </w:tcPr>
          <w:p w14:paraId="25243652" w14:textId="77777777" w:rsidR="00A354FA" w:rsidRPr="00A354FA" w:rsidRDefault="00A354FA" w:rsidP="00A354FA">
            <w:pPr>
              <w:rPr>
                <w:rFonts w:ascii="標楷體" w:eastAsia="標楷體" w:hAnsi="標楷體"/>
              </w:rPr>
            </w:pPr>
            <w:r>
              <w:rPr>
                <w:rFonts w:ascii="標楷體" w:eastAsia="標楷體" w:hAnsi="標楷體" w:hint="eastAsia"/>
              </w:rPr>
              <w:t>[</w:t>
            </w:r>
            <w:r>
              <w:rPr>
                <w:rFonts w:ascii="標楷體" w:eastAsia="標楷體" w:hAnsi="標楷體" w:hint="eastAsia"/>
                <w:lang w:eastAsia="zh-HK"/>
              </w:rPr>
              <w:t>外埠:加兩個營業日</w:t>
            </w:r>
            <w:r>
              <w:rPr>
                <w:rFonts w:ascii="標楷體" w:eastAsia="標楷體" w:hAnsi="標楷體" w:hint="eastAsia"/>
              </w:rPr>
              <w:t>]</w:t>
            </w:r>
          </w:p>
        </w:tc>
        <w:tc>
          <w:tcPr>
            <w:tcW w:w="5103" w:type="dxa"/>
          </w:tcPr>
          <w:p w14:paraId="7944B809" w14:textId="77777777" w:rsidR="00A354FA" w:rsidRPr="00A354FA" w:rsidRDefault="00A354FA" w:rsidP="006D5528">
            <w:pPr>
              <w:rPr>
                <w:rFonts w:ascii="標楷體" w:eastAsia="標楷體" w:hAnsi="標楷體"/>
              </w:rPr>
            </w:pPr>
            <w:r w:rsidRPr="00A354FA">
              <w:rPr>
                <w:rFonts w:ascii="標楷體" w:eastAsia="標楷體" w:hAnsi="標楷體" w:hint="eastAsia"/>
              </w:rPr>
              <w:t>連接至</w:t>
            </w:r>
            <w:r>
              <w:rPr>
                <w:rFonts w:ascii="標楷體" w:eastAsia="標楷體" w:hAnsi="標楷體" w:hint="eastAsia"/>
                <w:lang w:eastAsia="zh-HK"/>
              </w:rPr>
              <w:t>外埠營業日作業</w:t>
            </w:r>
          </w:p>
        </w:tc>
        <w:tc>
          <w:tcPr>
            <w:tcW w:w="1558" w:type="dxa"/>
          </w:tcPr>
          <w:p w14:paraId="5C551FB6" w14:textId="77777777" w:rsidR="00A354FA" w:rsidRPr="00A354FA" w:rsidRDefault="00A354FA" w:rsidP="006D5528">
            <w:pPr>
              <w:rPr>
                <w:rFonts w:ascii="標楷體" w:eastAsia="標楷體" w:hAnsi="標楷體"/>
              </w:rPr>
            </w:pPr>
          </w:p>
        </w:tc>
      </w:tr>
      <w:tr w:rsidR="003265D1" w:rsidRPr="00A354FA" w14:paraId="48635BEF" w14:textId="77777777" w:rsidTr="00A354FA">
        <w:trPr>
          <w:trHeight w:val="291"/>
          <w:jc w:val="center"/>
        </w:trPr>
        <w:tc>
          <w:tcPr>
            <w:tcW w:w="2696" w:type="dxa"/>
            <w:gridSpan w:val="2"/>
          </w:tcPr>
          <w:p w14:paraId="695B7188" w14:textId="77777777" w:rsidR="003265D1" w:rsidRPr="00A354FA" w:rsidRDefault="003265D1" w:rsidP="006D5528">
            <w:pPr>
              <w:rPr>
                <w:rFonts w:ascii="標楷體" w:eastAsia="標楷體" w:hAnsi="標楷體"/>
              </w:rPr>
            </w:pPr>
            <w:r w:rsidRPr="00A354FA">
              <w:rPr>
                <w:rFonts w:ascii="標楷體" w:eastAsia="標楷體" w:hAnsi="標楷體" w:hint="eastAsia"/>
              </w:rPr>
              <w:t>[預先檢核明細]</w:t>
            </w:r>
          </w:p>
        </w:tc>
        <w:tc>
          <w:tcPr>
            <w:tcW w:w="5103" w:type="dxa"/>
          </w:tcPr>
          <w:p w14:paraId="741F4EB0" w14:textId="77777777" w:rsidR="003265D1" w:rsidRPr="00A354FA" w:rsidRDefault="003265D1" w:rsidP="006D5528">
            <w:pPr>
              <w:rPr>
                <w:rFonts w:ascii="標楷體" w:eastAsia="標楷體" w:hAnsi="標楷體"/>
              </w:rPr>
            </w:pPr>
            <w:r w:rsidRPr="00A354FA">
              <w:rPr>
                <w:rFonts w:ascii="標楷體" w:eastAsia="標楷體" w:hAnsi="標楷體" w:hint="eastAsia"/>
              </w:rPr>
              <w:t>連接至應處理清單-JCIC報送預先檢核</w:t>
            </w:r>
          </w:p>
        </w:tc>
        <w:tc>
          <w:tcPr>
            <w:tcW w:w="1558" w:type="dxa"/>
          </w:tcPr>
          <w:p w14:paraId="701A9F6F" w14:textId="77777777" w:rsidR="003265D1" w:rsidRPr="00A354FA" w:rsidRDefault="003265D1" w:rsidP="006D5528">
            <w:pPr>
              <w:rPr>
                <w:rFonts w:ascii="標楷體" w:eastAsia="標楷體" w:hAnsi="標楷體"/>
              </w:rPr>
            </w:pPr>
          </w:p>
        </w:tc>
      </w:tr>
      <w:tr w:rsidR="003265D1" w:rsidRPr="00A354FA" w14:paraId="069423E3" w14:textId="77777777" w:rsidTr="00A354FA">
        <w:trPr>
          <w:trHeight w:val="291"/>
          <w:jc w:val="center"/>
        </w:trPr>
        <w:tc>
          <w:tcPr>
            <w:tcW w:w="2696" w:type="dxa"/>
            <w:gridSpan w:val="2"/>
          </w:tcPr>
          <w:p w14:paraId="26CACE58" w14:textId="77777777" w:rsidR="003265D1" w:rsidRPr="00A354FA" w:rsidRDefault="003265D1" w:rsidP="006D5528">
            <w:pPr>
              <w:rPr>
                <w:rFonts w:ascii="標楷體" w:eastAsia="標楷體" w:hAnsi="標楷體"/>
              </w:rPr>
            </w:pPr>
            <w:r w:rsidRPr="00A354FA">
              <w:rPr>
                <w:rFonts w:ascii="標楷體" w:eastAsia="標楷體" w:hAnsi="標楷體" w:hint="eastAsia"/>
              </w:rPr>
              <w:t>[提存作業]</w:t>
            </w:r>
          </w:p>
        </w:tc>
        <w:tc>
          <w:tcPr>
            <w:tcW w:w="5103" w:type="dxa"/>
          </w:tcPr>
          <w:p w14:paraId="4D5ADCBC" w14:textId="77777777" w:rsidR="003265D1" w:rsidRPr="00A354FA" w:rsidRDefault="003265D1" w:rsidP="006D5528">
            <w:pPr>
              <w:rPr>
                <w:rFonts w:ascii="標楷體" w:eastAsia="標楷體" w:hAnsi="標楷體"/>
              </w:rPr>
            </w:pPr>
            <w:r w:rsidRPr="00A354FA">
              <w:rPr>
                <w:rFonts w:ascii="標楷體" w:eastAsia="標楷體" w:hAnsi="標楷體" w:hint="eastAsia"/>
              </w:rPr>
              <w:t>連接至各項提存作業</w:t>
            </w:r>
          </w:p>
        </w:tc>
        <w:tc>
          <w:tcPr>
            <w:tcW w:w="1558" w:type="dxa"/>
          </w:tcPr>
          <w:p w14:paraId="31D2FF2D" w14:textId="77777777" w:rsidR="003265D1" w:rsidRPr="00A354FA" w:rsidRDefault="003265D1" w:rsidP="006D5528">
            <w:pPr>
              <w:rPr>
                <w:rFonts w:ascii="標楷體" w:eastAsia="標楷體" w:hAnsi="標楷體"/>
              </w:rPr>
            </w:pPr>
          </w:p>
        </w:tc>
      </w:tr>
      <w:tr w:rsidR="003265D1" w:rsidRPr="00A354FA" w14:paraId="13C90CDF" w14:textId="77777777" w:rsidTr="00A354FA">
        <w:trPr>
          <w:trHeight w:val="291"/>
          <w:jc w:val="center"/>
        </w:trPr>
        <w:tc>
          <w:tcPr>
            <w:tcW w:w="2696" w:type="dxa"/>
            <w:gridSpan w:val="2"/>
          </w:tcPr>
          <w:p w14:paraId="7C317A54" w14:textId="77777777" w:rsidR="003265D1" w:rsidRPr="00A354FA" w:rsidRDefault="003265D1" w:rsidP="006D5528">
            <w:pPr>
              <w:rPr>
                <w:rFonts w:ascii="標楷體" w:eastAsia="標楷體" w:hAnsi="標楷體"/>
              </w:rPr>
            </w:pPr>
            <w:r w:rsidRPr="00A354FA">
              <w:rPr>
                <w:rFonts w:ascii="標楷體" w:eastAsia="標楷體" w:hAnsi="標楷體" w:hint="eastAsia"/>
              </w:rPr>
              <w:t>[預約撥款]</w:t>
            </w:r>
          </w:p>
        </w:tc>
        <w:tc>
          <w:tcPr>
            <w:tcW w:w="5103" w:type="dxa"/>
          </w:tcPr>
          <w:p w14:paraId="112ED191" w14:textId="77777777" w:rsidR="003265D1" w:rsidRPr="00A354FA" w:rsidRDefault="003265D1" w:rsidP="006D5528">
            <w:pPr>
              <w:rPr>
                <w:rFonts w:ascii="標楷體" w:eastAsia="標楷體" w:hAnsi="標楷體"/>
              </w:rPr>
            </w:pPr>
            <w:r w:rsidRPr="00A354FA">
              <w:rPr>
                <w:rFonts w:ascii="標楷體" w:eastAsia="標楷體" w:hAnsi="標楷體" w:hint="eastAsia"/>
              </w:rPr>
              <w:t>連接至預約撥款</w:t>
            </w:r>
          </w:p>
        </w:tc>
        <w:tc>
          <w:tcPr>
            <w:tcW w:w="1558" w:type="dxa"/>
          </w:tcPr>
          <w:p w14:paraId="4C2A74A0" w14:textId="77777777" w:rsidR="003265D1" w:rsidRPr="00A354FA" w:rsidRDefault="003265D1" w:rsidP="006D5528">
            <w:pPr>
              <w:rPr>
                <w:rFonts w:ascii="標楷體" w:eastAsia="標楷體" w:hAnsi="標楷體"/>
              </w:rPr>
            </w:pPr>
          </w:p>
        </w:tc>
      </w:tr>
      <w:tr w:rsidR="003265D1" w:rsidRPr="00A354FA" w14:paraId="7ED5D84C" w14:textId="77777777" w:rsidTr="00A354FA">
        <w:trPr>
          <w:trHeight w:val="291"/>
          <w:jc w:val="center"/>
        </w:trPr>
        <w:tc>
          <w:tcPr>
            <w:tcW w:w="2696" w:type="dxa"/>
            <w:gridSpan w:val="2"/>
          </w:tcPr>
          <w:p w14:paraId="22FF8C53" w14:textId="77777777" w:rsidR="003265D1" w:rsidRPr="00A354FA" w:rsidRDefault="003265D1" w:rsidP="006D5528">
            <w:pPr>
              <w:rPr>
                <w:rFonts w:ascii="標楷體" w:eastAsia="標楷體" w:hAnsi="標楷體"/>
              </w:rPr>
            </w:pPr>
            <w:r w:rsidRPr="00A354FA">
              <w:rPr>
                <w:rFonts w:ascii="標楷體" w:eastAsia="標楷體" w:hAnsi="標楷體" w:hint="eastAsia"/>
              </w:rPr>
              <w:t>[扣薪媒體]</w:t>
            </w:r>
          </w:p>
        </w:tc>
        <w:tc>
          <w:tcPr>
            <w:tcW w:w="5103" w:type="dxa"/>
          </w:tcPr>
          <w:p w14:paraId="40B7004D" w14:textId="77777777" w:rsidR="003265D1" w:rsidRPr="00A354FA" w:rsidRDefault="003265D1" w:rsidP="00A354FA">
            <w:pPr>
              <w:rPr>
                <w:rFonts w:ascii="標楷體" w:eastAsia="標楷體" w:hAnsi="標楷體"/>
              </w:rPr>
            </w:pPr>
            <w:r w:rsidRPr="00A354FA">
              <w:rPr>
                <w:rFonts w:ascii="標楷體" w:eastAsia="標楷體" w:hAnsi="標楷體" w:hint="eastAsia"/>
              </w:rPr>
              <w:t>連接至產出員工扣薪媒體</w:t>
            </w:r>
          </w:p>
        </w:tc>
        <w:tc>
          <w:tcPr>
            <w:tcW w:w="1558" w:type="dxa"/>
          </w:tcPr>
          <w:p w14:paraId="479373FF" w14:textId="77777777" w:rsidR="003265D1" w:rsidRPr="00A354FA" w:rsidRDefault="003265D1" w:rsidP="006D5528">
            <w:pPr>
              <w:rPr>
                <w:rFonts w:ascii="標楷體" w:eastAsia="標楷體" w:hAnsi="標楷體"/>
              </w:rPr>
            </w:pPr>
          </w:p>
        </w:tc>
      </w:tr>
      <w:tr w:rsidR="003265D1" w:rsidRPr="00A354FA" w14:paraId="0A0DDA20" w14:textId="77777777" w:rsidTr="00A354FA">
        <w:trPr>
          <w:trHeight w:val="291"/>
          <w:jc w:val="center"/>
        </w:trPr>
        <w:tc>
          <w:tcPr>
            <w:tcW w:w="2696" w:type="dxa"/>
            <w:gridSpan w:val="2"/>
          </w:tcPr>
          <w:p w14:paraId="6CD7D391" w14:textId="77777777" w:rsidR="003265D1" w:rsidRPr="00A354FA" w:rsidRDefault="003265D1" w:rsidP="006D5528">
            <w:pPr>
              <w:rPr>
                <w:rFonts w:ascii="標楷體" w:eastAsia="標楷體" w:hAnsi="標楷體"/>
              </w:rPr>
            </w:pPr>
            <w:r w:rsidRPr="00A354FA">
              <w:rPr>
                <w:rFonts w:ascii="標楷體" w:eastAsia="標楷體" w:hAnsi="標楷體" w:hint="eastAsia"/>
              </w:rPr>
              <w:t xml:space="preserve">項目                       </w:t>
            </w:r>
          </w:p>
        </w:tc>
        <w:tc>
          <w:tcPr>
            <w:tcW w:w="5103" w:type="dxa"/>
          </w:tcPr>
          <w:p w14:paraId="2EDC5A89" w14:textId="77777777" w:rsidR="003265D1" w:rsidRPr="00A354FA" w:rsidRDefault="00A354FA" w:rsidP="006D5528">
            <w:pPr>
              <w:rPr>
                <w:rFonts w:ascii="標楷體" w:eastAsia="標楷體" w:hAnsi="標楷體"/>
              </w:rPr>
            </w:pPr>
            <w:r>
              <w:rPr>
                <w:rFonts w:ascii="標楷體" w:eastAsia="標楷體" w:hAnsi="標楷體"/>
              </w:rPr>
              <w:t>X(30)</w:t>
            </w:r>
          </w:p>
        </w:tc>
        <w:tc>
          <w:tcPr>
            <w:tcW w:w="1558" w:type="dxa"/>
          </w:tcPr>
          <w:p w14:paraId="568A1328" w14:textId="77777777" w:rsidR="003265D1" w:rsidRPr="00A354FA" w:rsidRDefault="003265D1" w:rsidP="006D5528">
            <w:pPr>
              <w:rPr>
                <w:rFonts w:ascii="標楷體" w:eastAsia="標楷體" w:hAnsi="標楷體"/>
              </w:rPr>
            </w:pPr>
          </w:p>
        </w:tc>
      </w:tr>
      <w:tr w:rsidR="003265D1" w:rsidRPr="00A354FA" w14:paraId="1F391AFD" w14:textId="77777777" w:rsidTr="00A354FA">
        <w:trPr>
          <w:trHeight w:val="291"/>
          <w:jc w:val="center"/>
        </w:trPr>
        <w:tc>
          <w:tcPr>
            <w:tcW w:w="2696" w:type="dxa"/>
            <w:gridSpan w:val="2"/>
          </w:tcPr>
          <w:p w14:paraId="5075A303" w14:textId="77777777" w:rsidR="003265D1" w:rsidRPr="00A354FA" w:rsidRDefault="003265D1" w:rsidP="006D5528">
            <w:pPr>
              <w:rPr>
                <w:rFonts w:ascii="標楷體" w:eastAsia="標楷體" w:hAnsi="標楷體"/>
              </w:rPr>
            </w:pPr>
            <w:r w:rsidRPr="00A354FA">
              <w:rPr>
                <w:rFonts w:ascii="標楷體" w:eastAsia="標楷體" w:hAnsi="標楷體" w:hint="eastAsia"/>
              </w:rPr>
              <w:lastRenderedPageBreak/>
              <w:t>昨日留存筆數</w:t>
            </w:r>
          </w:p>
        </w:tc>
        <w:tc>
          <w:tcPr>
            <w:tcW w:w="5103" w:type="dxa"/>
          </w:tcPr>
          <w:p w14:paraId="4BFB9C6E" w14:textId="77777777" w:rsidR="003265D1" w:rsidRPr="00A354FA" w:rsidRDefault="00A354FA" w:rsidP="006D5528">
            <w:pPr>
              <w:rPr>
                <w:rFonts w:ascii="標楷體" w:eastAsia="標楷體" w:hAnsi="標楷體"/>
              </w:rPr>
            </w:pPr>
            <w:r>
              <w:rPr>
                <w:rFonts w:ascii="標楷體" w:eastAsia="標楷體" w:hAnsi="標楷體"/>
              </w:rPr>
              <w:t>99999</w:t>
            </w:r>
          </w:p>
        </w:tc>
        <w:tc>
          <w:tcPr>
            <w:tcW w:w="1558" w:type="dxa"/>
          </w:tcPr>
          <w:p w14:paraId="0EAD08D9" w14:textId="77777777" w:rsidR="003265D1" w:rsidRPr="00A354FA" w:rsidRDefault="003265D1" w:rsidP="006D5528">
            <w:pPr>
              <w:rPr>
                <w:rFonts w:ascii="標楷體" w:eastAsia="標楷體" w:hAnsi="標楷體"/>
              </w:rPr>
            </w:pPr>
          </w:p>
        </w:tc>
      </w:tr>
      <w:tr w:rsidR="00A354FA" w:rsidRPr="00A354FA" w14:paraId="5CC17CBC" w14:textId="77777777" w:rsidTr="00A354FA">
        <w:trPr>
          <w:trHeight w:val="291"/>
          <w:jc w:val="center"/>
        </w:trPr>
        <w:tc>
          <w:tcPr>
            <w:tcW w:w="2696" w:type="dxa"/>
            <w:gridSpan w:val="2"/>
          </w:tcPr>
          <w:p w14:paraId="6CCD318D" w14:textId="77777777" w:rsidR="00A354FA" w:rsidRPr="00A354FA" w:rsidRDefault="00A354FA" w:rsidP="006D5528">
            <w:pPr>
              <w:rPr>
                <w:rFonts w:ascii="標楷體" w:eastAsia="標楷體" w:hAnsi="標楷體"/>
              </w:rPr>
            </w:pPr>
            <w:r w:rsidRPr="00A354FA">
              <w:rPr>
                <w:rFonts w:ascii="標楷體" w:eastAsia="標楷體" w:hAnsi="標楷體" w:hint="eastAsia"/>
              </w:rPr>
              <w:t>本日新增筆數</w:t>
            </w:r>
          </w:p>
        </w:tc>
        <w:tc>
          <w:tcPr>
            <w:tcW w:w="5103" w:type="dxa"/>
          </w:tcPr>
          <w:p w14:paraId="16F2DFAB" w14:textId="77777777" w:rsidR="00A354FA" w:rsidRPr="00A354FA" w:rsidRDefault="00A354FA" w:rsidP="006D5528">
            <w:pPr>
              <w:rPr>
                <w:rFonts w:ascii="標楷體" w:eastAsia="標楷體" w:hAnsi="標楷體"/>
              </w:rPr>
            </w:pPr>
            <w:r>
              <w:rPr>
                <w:rFonts w:ascii="標楷體" w:eastAsia="標楷體" w:hAnsi="標楷體"/>
              </w:rPr>
              <w:t>99999</w:t>
            </w:r>
          </w:p>
        </w:tc>
        <w:tc>
          <w:tcPr>
            <w:tcW w:w="1558" w:type="dxa"/>
          </w:tcPr>
          <w:p w14:paraId="7E7B56E5" w14:textId="77777777" w:rsidR="00A354FA" w:rsidRPr="00A354FA" w:rsidRDefault="00A354FA" w:rsidP="006D5528">
            <w:pPr>
              <w:rPr>
                <w:rFonts w:ascii="標楷體" w:eastAsia="標楷體" w:hAnsi="標楷體"/>
              </w:rPr>
            </w:pPr>
          </w:p>
        </w:tc>
      </w:tr>
      <w:tr w:rsidR="00A354FA" w:rsidRPr="00A354FA" w14:paraId="665328AE" w14:textId="77777777" w:rsidTr="00A354FA">
        <w:trPr>
          <w:trHeight w:val="291"/>
          <w:jc w:val="center"/>
        </w:trPr>
        <w:tc>
          <w:tcPr>
            <w:tcW w:w="2696" w:type="dxa"/>
            <w:gridSpan w:val="2"/>
          </w:tcPr>
          <w:p w14:paraId="05DB27B8" w14:textId="77777777" w:rsidR="00A354FA" w:rsidRPr="00A354FA" w:rsidRDefault="00A354FA" w:rsidP="006D5528">
            <w:pPr>
              <w:rPr>
                <w:rFonts w:ascii="標楷體" w:eastAsia="標楷體" w:hAnsi="標楷體"/>
              </w:rPr>
            </w:pPr>
            <w:r w:rsidRPr="00A354FA">
              <w:rPr>
                <w:rFonts w:ascii="標楷體" w:eastAsia="標楷體" w:hAnsi="標楷體" w:hint="eastAsia"/>
              </w:rPr>
              <w:t>總筆數</w:t>
            </w:r>
          </w:p>
        </w:tc>
        <w:tc>
          <w:tcPr>
            <w:tcW w:w="5103" w:type="dxa"/>
          </w:tcPr>
          <w:p w14:paraId="438F7524" w14:textId="77777777" w:rsidR="00A354FA" w:rsidRPr="00A354FA" w:rsidRDefault="00A354FA" w:rsidP="006D5528">
            <w:pPr>
              <w:rPr>
                <w:rFonts w:ascii="標楷體" w:eastAsia="標楷體" w:hAnsi="標楷體"/>
              </w:rPr>
            </w:pPr>
            <w:r>
              <w:rPr>
                <w:rFonts w:ascii="標楷體" w:eastAsia="標楷體" w:hAnsi="標楷體"/>
              </w:rPr>
              <w:t>99999</w:t>
            </w:r>
          </w:p>
        </w:tc>
        <w:tc>
          <w:tcPr>
            <w:tcW w:w="1558" w:type="dxa"/>
          </w:tcPr>
          <w:p w14:paraId="718DC1DD" w14:textId="77777777" w:rsidR="00A354FA" w:rsidRPr="00A354FA" w:rsidRDefault="00A354FA" w:rsidP="006D5528">
            <w:pPr>
              <w:rPr>
                <w:rFonts w:ascii="標楷體" w:eastAsia="標楷體" w:hAnsi="標楷體"/>
              </w:rPr>
            </w:pPr>
          </w:p>
        </w:tc>
      </w:tr>
      <w:tr w:rsidR="00A354FA" w:rsidRPr="00A354FA" w14:paraId="0DA40122" w14:textId="77777777" w:rsidTr="00A354FA">
        <w:trPr>
          <w:trHeight w:val="291"/>
          <w:jc w:val="center"/>
        </w:trPr>
        <w:tc>
          <w:tcPr>
            <w:tcW w:w="2696" w:type="dxa"/>
            <w:gridSpan w:val="2"/>
          </w:tcPr>
          <w:p w14:paraId="1F4C7C8C" w14:textId="77777777" w:rsidR="00A354FA" w:rsidRPr="00A354FA" w:rsidRDefault="00A354FA" w:rsidP="006D5528">
            <w:pPr>
              <w:rPr>
                <w:rFonts w:ascii="標楷體" w:eastAsia="標楷體" w:hAnsi="標楷體"/>
              </w:rPr>
            </w:pPr>
            <w:r w:rsidRPr="00A354FA">
              <w:rPr>
                <w:rFonts w:ascii="標楷體" w:eastAsia="標楷體" w:hAnsi="標楷體" w:hint="eastAsia"/>
              </w:rPr>
              <w:t>本日處理筆數</w:t>
            </w:r>
          </w:p>
        </w:tc>
        <w:tc>
          <w:tcPr>
            <w:tcW w:w="5103" w:type="dxa"/>
          </w:tcPr>
          <w:p w14:paraId="5452B876" w14:textId="77777777" w:rsidR="00A354FA" w:rsidRPr="00A354FA" w:rsidRDefault="00A354FA" w:rsidP="006D5528">
            <w:pPr>
              <w:rPr>
                <w:rFonts w:ascii="標楷體" w:eastAsia="標楷體" w:hAnsi="標楷體"/>
              </w:rPr>
            </w:pPr>
            <w:r>
              <w:rPr>
                <w:rFonts w:ascii="標楷體" w:eastAsia="標楷體" w:hAnsi="標楷體"/>
              </w:rPr>
              <w:t>99999</w:t>
            </w:r>
          </w:p>
        </w:tc>
        <w:tc>
          <w:tcPr>
            <w:tcW w:w="1558" w:type="dxa"/>
          </w:tcPr>
          <w:p w14:paraId="047B6A27" w14:textId="77777777" w:rsidR="00A354FA" w:rsidRPr="00A354FA" w:rsidRDefault="00A354FA" w:rsidP="006D5528">
            <w:pPr>
              <w:rPr>
                <w:rFonts w:ascii="標楷體" w:eastAsia="標楷體" w:hAnsi="標楷體"/>
              </w:rPr>
            </w:pPr>
          </w:p>
        </w:tc>
      </w:tr>
      <w:tr w:rsidR="00A354FA" w:rsidRPr="00A354FA" w14:paraId="70F456C8" w14:textId="77777777" w:rsidTr="00A354FA">
        <w:trPr>
          <w:trHeight w:val="291"/>
          <w:jc w:val="center"/>
        </w:trPr>
        <w:tc>
          <w:tcPr>
            <w:tcW w:w="2696" w:type="dxa"/>
            <w:gridSpan w:val="2"/>
          </w:tcPr>
          <w:p w14:paraId="67CC3A35" w14:textId="77777777" w:rsidR="00A354FA" w:rsidRPr="00A354FA" w:rsidRDefault="00A354FA" w:rsidP="006D5528">
            <w:pPr>
              <w:rPr>
                <w:rFonts w:ascii="標楷體" w:eastAsia="標楷體" w:hAnsi="標楷體"/>
              </w:rPr>
            </w:pPr>
            <w:r w:rsidRPr="00A354FA">
              <w:rPr>
                <w:rFonts w:ascii="標楷體" w:eastAsia="標楷體" w:hAnsi="標楷體" w:hint="eastAsia"/>
              </w:rPr>
              <w:t>本日刪除筆數</w:t>
            </w:r>
          </w:p>
        </w:tc>
        <w:tc>
          <w:tcPr>
            <w:tcW w:w="5103" w:type="dxa"/>
          </w:tcPr>
          <w:p w14:paraId="20E200B0" w14:textId="77777777" w:rsidR="00A354FA" w:rsidRPr="00A354FA" w:rsidRDefault="00A354FA" w:rsidP="006D5528">
            <w:pPr>
              <w:rPr>
                <w:rFonts w:ascii="標楷體" w:eastAsia="標楷體" w:hAnsi="標楷體"/>
              </w:rPr>
            </w:pPr>
            <w:r>
              <w:rPr>
                <w:rFonts w:ascii="標楷體" w:eastAsia="標楷體" w:hAnsi="標楷體"/>
              </w:rPr>
              <w:t>99999</w:t>
            </w:r>
          </w:p>
        </w:tc>
        <w:tc>
          <w:tcPr>
            <w:tcW w:w="1558" w:type="dxa"/>
          </w:tcPr>
          <w:p w14:paraId="194115F7" w14:textId="77777777" w:rsidR="00A354FA" w:rsidRPr="00A354FA" w:rsidRDefault="00A354FA" w:rsidP="006D5528">
            <w:pPr>
              <w:rPr>
                <w:rFonts w:ascii="標楷體" w:eastAsia="標楷體" w:hAnsi="標楷體"/>
              </w:rPr>
            </w:pPr>
          </w:p>
        </w:tc>
      </w:tr>
      <w:tr w:rsidR="00A354FA" w:rsidRPr="00A354FA" w14:paraId="30C412D9" w14:textId="77777777" w:rsidTr="00A354FA">
        <w:trPr>
          <w:trHeight w:val="291"/>
          <w:jc w:val="center"/>
        </w:trPr>
        <w:tc>
          <w:tcPr>
            <w:tcW w:w="2696" w:type="dxa"/>
            <w:gridSpan w:val="2"/>
          </w:tcPr>
          <w:p w14:paraId="68B21D61" w14:textId="77777777" w:rsidR="00A354FA" w:rsidRPr="00A354FA" w:rsidRDefault="00A354FA" w:rsidP="006D5528">
            <w:pPr>
              <w:rPr>
                <w:rFonts w:ascii="標楷體" w:eastAsia="標楷體" w:hAnsi="標楷體"/>
              </w:rPr>
            </w:pPr>
            <w:r w:rsidRPr="00A354FA">
              <w:rPr>
                <w:rFonts w:ascii="標楷體" w:eastAsia="標楷體" w:hAnsi="標楷體" w:hint="eastAsia"/>
              </w:rPr>
              <w:t>保留筆數</w:t>
            </w:r>
          </w:p>
        </w:tc>
        <w:tc>
          <w:tcPr>
            <w:tcW w:w="5103" w:type="dxa"/>
          </w:tcPr>
          <w:p w14:paraId="141E13A4" w14:textId="77777777" w:rsidR="00A354FA" w:rsidRPr="00A354FA" w:rsidRDefault="00A354FA" w:rsidP="006D5528">
            <w:pPr>
              <w:rPr>
                <w:rFonts w:ascii="標楷體" w:eastAsia="標楷體" w:hAnsi="標楷體"/>
              </w:rPr>
            </w:pPr>
            <w:r>
              <w:rPr>
                <w:rFonts w:ascii="標楷體" w:eastAsia="標楷體" w:hAnsi="標楷體"/>
              </w:rPr>
              <w:t>99999</w:t>
            </w:r>
          </w:p>
        </w:tc>
        <w:tc>
          <w:tcPr>
            <w:tcW w:w="1558" w:type="dxa"/>
          </w:tcPr>
          <w:p w14:paraId="60E448A7" w14:textId="77777777" w:rsidR="00A354FA" w:rsidRPr="00A354FA" w:rsidRDefault="00A354FA" w:rsidP="006D5528">
            <w:pPr>
              <w:rPr>
                <w:rFonts w:ascii="標楷體" w:eastAsia="標楷體" w:hAnsi="標楷體"/>
              </w:rPr>
            </w:pPr>
          </w:p>
        </w:tc>
      </w:tr>
      <w:tr w:rsidR="00A354FA" w:rsidRPr="00A354FA" w14:paraId="63C2879F" w14:textId="77777777" w:rsidTr="00A354FA">
        <w:trPr>
          <w:trHeight w:val="291"/>
          <w:jc w:val="center"/>
        </w:trPr>
        <w:tc>
          <w:tcPr>
            <w:tcW w:w="2696" w:type="dxa"/>
            <w:gridSpan w:val="2"/>
          </w:tcPr>
          <w:p w14:paraId="6D13E30D" w14:textId="77777777" w:rsidR="00A354FA" w:rsidRPr="00A354FA" w:rsidRDefault="00A354FA" w:rsidP="006D5528">
            <w:pPr>
              <w:rPr>
                <w:rFonts w:ascii="標楷體" w:eastAsia="標楷體" w:hAnsi="標楷體"/>
              </w:rPr>
            </w:pPr>
            <w:r w:rsidRPr="00A354FA">
              <w:rPr>
                <w:rFonts w:ascii="標楷體" w:eastAsia="標楷體" w:hAnsi="標楷體" w:hint="eastAsia"/>
              </w:rPr>
              <w:t>未處理筆數</w:t>
            </w:r>
          </w:p>
        </w:tc>
        <w:tc>
          <w:tcPr>
            <w:tcW w:w="5103" w:type="dxa"/>
          </w:tcPr>
          <w:p w14:paraId="2EFA49DB" w14:textId="77777777" w:rsidR="00A354FA" w:rsidRPr="00A354FA" w:rsidRDefault="00A354FA" w:rsidP="006D5528">
            <w:pPr>
              <w:rPr>
                <w:rFonts w:ascii="標楷體" w:eastAsia="標楷體" w:hAnsi="標楷體"/>
              </w:rPr>
            </w:pPr>
            <w:r>
              <w:rPr>
                <w:rFonts w:ascii="標楷體" w:eastAsia="標楷體" w:hAnsi="標楷體"/>
              </w:rPr>
              <w:t>99999</w:t>
            </w:r>
          </w:p>
        </w:tc>
        <w:tc>
          <w:tcPr>
            <w:tcW w:w="1558" w:type="dxa"/>
          </w:tcPr>
          <w:p w14:paraId="52F03232" w14:textId="77777777" w:rsidR="00A354FA" w:rsidRPr="00A354FA" w:rsidRDefault="00A354FA" w:rsidP="006D5528">
            <w:pPr>
              <w:rPr>
                <w:rFonts w:ascii="標楷體" w:eastAsia="標楷體" w:hAnsi="標楷體"/>
              </w:rPr>
            </w:pPr>
          </w:p>
        </w:tc>
      </w:tr>
      <w:tr w:rsidR="003265D1" w:rsidRPr="00A354FA" w14:paraId="1E2DF131" w14:textId="77777777" w:rsidTr="00A354FA">
        <w:trPr>
          <w:trHeight w:val="291"/>
          <w:jc w:val="center"/>
        </w:trPr>
        <w:tc>
          <w:tcPr>
            <w:tcW w:w="2696" w:type="dxa"/>
            <w:gridSpan w:val="2"/>
          </w:tcPr>
          <w:p w14:paraId="38D9C856" w14:textId="77777777" w:rsidR="003265D1" w:rsidRPr="00A354FA" w:rsidRDefault="003265D1" w:rsidP="00A354FA">
            <w:pPr>
              <w:rPr>
                <w:rFonts w:ascii="標楷體" w:eastAsia="標楷體" w:hAnsi="標楷體"/>
              </w:rPr>
            </w:pPr>
            <w:r w:rsidRPr="00A354FA">
              <w:rPr>
                <w:rFonts w:ascii="標楷體" w:eastAsia="標楷體" w:hAnsi="標楷體" w:hint="eastAsia"/>
              </w:rPr>
              <w:t>關帳未處理檢核</w:t>
            </w:r>
          </w:p>
        </w:tc>
        <w:tc>
          <w:tcPr>
            <w:tcW w:w="5103" w:type="dxa"/>
          </w:tcPr>
          <w:p w14:paraId="15E76276" w14:textId="77777777" w:rsidR="003265D1" w:rsidRPr="00A354FA" w:rsidRDefault="00A354FA" w:rsidP="006D5528">
            <w:pPr>
              <w:rPr>
                <w:rFonts w:ascii="標楷體" w:eastAsia="標楷體" w:hAnsi="標楷體"/>
              </w:rPr>
            </w:pPr>
            <w:r>
              <w:rPr>
                <w:rFonts w:ascii="標楷體" w:eastAsia="標楷體" w:hAnsi="標楷體"/>
              </w:rPr>
              <w:t>X</w:t>
            </w:r>
          </w:p>
        </w:tc>
        <w:tc>
          <w:tcPr>
            <w:tcW w:w="1558" w:type="dxa"/>
          </w:tcPr>
          <w:p w14:paraId="68B90CD3" w14:textId="77777777" w:rsidR="003265D1" w:rsidRPr="00A354FA" w:rsidRDefault="003265D1" w:rsidP="006D5528">
            <w:pPr>
              <w:rPr>
                <w:rFonts w:ascii="標楷體" w:eastAsia="標楷體" w:hAnsi="標楷體"/>
              </w:rPr>
            </w:pPr>
          </w:p>
        </w:tc>
      </w:tr>
      <w:tr w:rsidR="003265D1" w:rsidRPr="00A354FA" w14:paraId="3D9FB1E4" w14:textId="77777777" w:rsidTr="00A354FA">
        <w:trPr>
          <w:trHeight w:val="291"/>
          <w:jc w:val="center"/>
        </w:trPr>
        <w:tc>
          <w:tcPr>
            <w:tcW w:w="2696" w:type="dxa"/>
            <w:gridSpan w:val="2"/>
          </w:tcPr>
          <w:p w14:paraId="638AA5E9" w14:textId="77777777" w:rsidR="003265D1" w:rsidRPr="00A354FA" w:rsidRDefault="003265D1" w:rsidP="006D5528">
            <w:pPr>
              <w:rPr>
                <w:rFonts w:ascii="標楷體" w:eastAsia="標楷體" w:hAnsi="標楷體"/>
              </w:rPr>
            </w:pPr>
            <w:r w:rsidRPr="00A354FA">
              <w:rPr>
                <w:rFonts w:ascii="標楷體" w:eastAsia="標楷體" w:hAnsi="標楷體" w:hint="eastAsia"/>
              </w:rPr>
              <w:t>執行交易</w:t>
            </w:r>
          </w:p>
        </w:tc>
        <w:tc>
          <w:tcPr>
            <w:tcW w:w="5103" w:type="dxa"/>
          </w:tcPr>
          <w:p w14:paraId="590BD5ED" w14:textId="77777777" w:rsidR="003265D1" w:rsidRPr="00A354FA" w:rsidRDefault="003265D1" w:rsidP="006D5528">
            <w:pPr>
              <w:rPr>
                <w:rFonts w:ascii="標楷體" w:eastAsia="標楷體" w:hAnsi="標楷體"/>
              </w:rPr>
            </w:pPr>
          </w:p>
        </w:tc>
        <w:tc>
          <w:tcPr>
            <w:tcW w:w="1558" w:type="dxa"/>
          </w:tcPr>
          <w:p w14:paraId="361ACFB9" w14:textId="77777777" w:rsidR="003265D1" w:rsidRPr="00A354FA" w:rsidRDefault="003265D1" w:rsidP="006D5528">
            <w:pPr>
              <w:rPr>
                <w:rFonts w:ascii="標楷體" w:eastAsia="標楷體" w:hAnsi="標楷體"/>
              </w:rPr>
            </w:pPr>
          </w:p>
        </w:tc>
      </w:tr>
      <w:tr w:rsidR="003265D1" w:rsidRPr="00A354FA" w14:paraId="28F1843D" w14:textId="77777777" w:rsidTr="00A354FA">
        <w:trPr>
          <w:trHeight w:val="291"/>
          <w:jc w:val="center"/>
        </w:trPr>
        <w:tc>
          <w:tcPr>
            <w:tcW w:w="2696" w:type="dxa"/>
            <w:gridSpan w:val="2"/>
          </w:tcPr>
          <w:p w14:paraId="32784ED2" w14:textId="77777777" w:rsidR="003265D1" w:rsidRPr="00A354FA" w:rsidRDefault="003265D1" w:rsidP="006D5528">
            <w:pPr>
              <w:rPr>
                <w:rFonts w:ascii="標楷體" w:eastAsia="標楷體" w:hAnsi="標楷體"/>
              </w:rPr>
            </w:pPr>
          </w:p>
        </w:tc>
        <w:tc>
          <w:tcPr>
            <w:tcW w:w="5103" w:type="dxa"/>
          </w:tcPr>
          <w:p w14:paraId="4C74A3B5" w14:textId="77777777" w:rsidR="003265D1" w:rsidRPr="00A354FA" w:rsidRDefault="003265D1" w:rsidP="006D5528">
            <w:pPr>
              <w:rPr>
                <w:rFonts w:ascii="標楷體" w:eastAsia="標楷體" w:hAnsi="標楷體" w:cs="新細明體"/>
              </w:rPr>
            </w:pPr>
          </w:p>
        </w:tc>
        <w:tc>
          <w:tcPr>
            <w:tcW w:w="1558" w:type="dxa"/>
          </w:tcPr>
          <w:p w14:paraId="31B9334B" w14:textId="77777777" w:rsidR="003265D1" w:rsidRPr="00A354FA" w:rsidRDefault="003265D1" w:rsidP="006D5528">
            <w:pPr>
              <w:rPr>
                <w:rFonts w:ascii="標楷體" w:eastAsia="標楷體" w:hAnsi="標楷體"/>
              </w:rPr>
            </w:pPr>
          </w:p>
        </w:tc>
      </w:tr>
    </w:tbl>
    <w:p w14:paraId="546AD048" w14:textId="77777777" w:rsidR="003265D1" w:rsidRPr="00362205" w:rsidRDefault="003265D1" w:rsidP="003265D1">
      <w:pPr>
        <w:rPr>
          <w:rFonts w:ascii="標楷體" w:eastAsia="標楷體" w:hAnsi="標楷體"/>
        </w:rPr>
      </w:pPr>
    </w:p>
    <w:p w14:paraId="20C535DF" w14:textId="77777777" w:rsidR="003265D1" w:rsidRDefault="003265D1" w:rsidP="00C852C9">
      <w:pPr>
        <w:rPr>
          <w:rFonts w:ascii="標楷體" w:eastAsia="標楷體" w:hAnsi="標楷體"/>
        </w:rPr>
      </w:pPr>
    </w:p>
    <w:p w14:paraId="48B06C13" w14:textId="77777777" w:rsidR="003265D1" w:rsidRDefault="003265D1" w:rsidP="00C852C9">
      <w:pPr>
        <w:rPr>
          <w:rFonts w:ascii="標楷體" w:eastAsia="標楷體" w:hAnsi="標楷體"/>
        </w:rPr>
      </w:pPr>
    </w:p>
    <w:p w14:paraId="332EFA5B" w14:textId="77777777" w:rsidR="003265D1" w:rsidRDefault="003265D1" w:rsidP="00C852C9">
      <w:pPr>
        <w:rPr>
          <w:rFonts w:ascii="標楷體" w:eastAsia="標楷體" w:hAnsi="標楷體"/>
        </w:rPr>
      </w:pPr>
    </w:p>
    <w:p w14:paraId="2C474CA7" w14:textId="77777777" w:rsidR="003265D1" w:rsidRDefault="003265D1" w:rsidP="00C852C9">
      <w:pPr>
        <w:rPr>
          <w:rFonts w:ascii="標楷體" w:eastAsia="標楷體" w:hAnsi="標楷體"/>
        </w:rPr>
      </w:pPr>
    </w:p>
    <w:p w14:paraId="4654631B" w14:textId="77777777" w:rsidR="003265D1" w:rsidRDefault="003265D1" w:rsidP="00C852C9">
      <w:pPr>
        <w:rPr>
          <w:rFonts w:ascii="標楷體" w:eastAsia="標楷體" w:hAnsi="標楷體"/>
        </w:rPr>
      </w:pPr>
    </w:p>
    <w:p w14:paraId="2E6AE4BE" w14:textId="77777777" w:rsidR="003265D1" w:rsidRPr="00362205" w:rsidRDefault="003265D1" w:rsidP="00C852C9">
      <w:pPr>
        <w:rPr>
          <w:rFonts w:ascii="標楷體" w:eastAsia="標楷體" w:hAnsi="標楷體"/>
        </w:rPr>
      </w:pPr>
    </w:p>
    <w:p w14:paraId="55D61002" w14:textId="20989EEE" w:rsidR="00C853E7" w:rsidRDefault="00C852C9" w:rsidP="00C852C9">
      <w:pPr>
        <w:pStyle w:val="3"/>
        <w:numPr>
          <w:ilvl w:val="2"/>
          <w:numId w:val="1"/>
        </w:numPr>
        <w:rPr>
          <w:rFonts w:ascii="標楷體" w:hAnsi="標楷體"/>
        </w:rPr>
      </w:pPr>
      <w:r>
        <w:rPr>
          <w:rFonts w:ascii="標楷體" w:hAnsi="標楷體"/>
        </w:rPr>
        <w:br w:type="page"/>
      </w:r>
      <w:r w:rsidR="00C853E7">
        <w:rPr>
          <w:rFonts w:ascii="標楷體" w:hAnsi="標楷體" w:hint="eastAsia"/>
        </w:rPr>
        <w:lastRenderedPageBreak/>
        <w:t>L</w:t>
      </w:r>
      <w:r w:rsidR="00C853E7">
        <w:rPr>
          <w:rFonts w:ascii="標楷體" w:hAnsi="標楷體"/>
        </w:rPr>
        <w:t>6044</w:t>
      </w:r>
      <w:r w:rsidR="00C853E7">
        <w:rPr>
          <w:rFonts w:ascii="標楷體" w:hAnsi="標楷體" w:hint="eastAsia"/>
        </w:rPr>
        <w:t>主管授權紀錄查詢</w:t>
      </w:r>
    </w:p>
    <w:p w14:paraId="532114D8" w14:textId="77777777" w:rsidR="002119E8" w:rsidRPr="00362205" w:rsidRDefault="002119E8" w:rsidP="00D01BCC">
      <w:pPr>
        <w:pStyle w:val="a"/>
      </w:pPr>
      <w:r w:rsidRPr="00362205">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2119E8" w:rsidRPr="00362205" w14:paraId="11E640DC" w14:textId="77777777" w:rsidTr="002119E8">
        <w:trPr>
          <w:trHeight w:val="277"/>
        </w:trPr>
        <w:tc>
          <w:tcPr>
            <w:tcW w:w="1548" w:type="dxa"/>
            <w:tcBorders>
              <w:top w:val="single" w:sz="8" w:space="0" w:color="000000"/>
              <w:bottom w:val="single" w:sz="8" w:space="0" w:color="000000"/>
              <w:right w:val="single" w:sz="8" w:space="0" w:color="000000"/>
            </w:tcBorders>
            <w:shd w:val="clear" w:color="auto" w:fill="F3F3F3"/>
          </w:tcPr>
          <w:p w14:paraId="372983E0" w14:textId="77777777" w:rsidR="002119E8" w:rsidRPr="00362205" w:rsidRDefault="002119E8" w:rsidP="002119E8">
            <w:pPr>
              <w:rPr>
                <w:rFonts w:ascii="標楷體" w:eastAsia="標楷體" w:hAnsi="標楷體"/>
              </w:rPr>
            </w:pPr>
            <w:r w:rsidRPr="00362205">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255FBC6F" w14:textId="77777777" w:rsidR="002119E8" w:rsidRDefault="002119E8" w:rsidP="002119E8">
            <w:pPr>
              <w:rPr>
                <w:rFonts w:ascii="標楷體" w:eastAsia="標楷體" w:hAnsi="標楷體"/>
              </w:rPr>
            </w:pPr>
            <w:r w:rsidRPr="0022279A">
              <w:rPr>
                <w:rFonts w:ascii="標楷體" w:eastAsia="標楷體" w:hAnsi="標楷體" w:hint="eastAsia"/>
              </w:rPr>
              <w:t>主管授權紀錄查詢</w:t>
            </w:r>
          </w:p>
          <w:p w14:paraId="4EB5074F" w14:textId="2F5727FF" w:rsidR="00FE4354" w:rsidRPr="002119E8" w:rsidRDefault="00FE4354" w:rsidP="002119E8">
            <w:pPr>
              <w:rPr>
                <w:rFonts w:ascii="標楷體" w:eastAsia="標楷體" w:hAnsi="標楷體"/>
              </w:rPr>
            </w:pPr>
            <w:r>
              <w:rPr>
                <w:rFonts w:ascii="標楷體" w:eastAsia="標楷體" w:hAnsi="標楷體" w:hint="eastAsia"/>
              </w:rPr>
              <w:t>※資料庫:</w:t>
            </w:r>
            <w:r w:rsidRPr="0022279A">
              <w:rPr>
                <w:rFonts w:ascii="細明體" w:eastAsia="細明體" w:cs="細明體"/>
                <w:color w:val="000000"/>
                <w:kern w:val="0"/>
                <w:sz w:val="22"/>
                <w:szCs w:val="22"/>
              </w:rPr>
              <w:t xml:space="preserve"> TxAuthorize</w:t>
            </w:r>
            <w:r w:rsidRPr="0022279A">
              <w:rPr>
                <w:rFonts w:ascii="細明體" w:eastAsia="細明體" w:cs="細明體" w:hint="eastAsia"/>
                <w:color w:val="000000"/>
                <w:kern w:val="0"/>
                <w:sz w:val="22"/>
                <w:szCs w:val="22"/>
              </w:rPr>
              <w:t>、</w:t>
            </w:r>
            <w:r w:rsidRPr="0022279A">
              <w:rPr>
                <w:rFonts w:ascii="細明體" w:eastAsia="細明體" w:cs="細明體"/>
                <w:color w:val="000000"/>
                <w:kern w:val="0"/>
                <w:sz w:val="22"/>
                <w:szCs w:val="22"/>
              </w:rPr>
              <w:t>TxTranCode</w:t>
            </w:r>
            <w:r w:rsidRPr="0022279A">
              <w:rPr>
                <w:rFonts w:ascii="細明體" w:eastAsia="細明體" w:cs="細明體" w:hint="eastAsia"/>
                <w:color w:val="000000"/>
                <w:kern w:val="0"/>
                <w:sz w:val="22"/>
                <w:szCs w:val="22"/>
              </w:rPr>
              <w:t>、</w:t>
            </w:r>
            <w:r w:rsidRPr="0022279A">
              <w:rPr>
                <w:rFonts w:ascii="細明體" w:eastAsia="細明體" w:cs="細明體"/>
                <w:color w:val="000000"/>
                <w:kern w:val="0"/>
                <w:sz w:val="22"/>
                <w:szCs w:val="22"/>
              </w:rPr>
              <w:t>TxTeller</w:t>
            </w:r>
          </w:p>
        </w:tc>
      </w:tr>
      <w:tr w:rsidR="002119E8" w:rsidRPr="00362205" w14:paraId="031873B2" w14:textId="77777777" w:rsidTr="002119E8">
        <w:trPr>
          <w:trHeight w:val="277"/>
        </w:trPr>
        <w:tc>
          <w:tcPr>
            <w:tcW w:w="1548" w:type="dxa"/>
            <w:tcBorders>
              <w:top w:val="single" w:sz="8" w:space="0" w:color="000000"/>
              <w:bottom w:val="single" w:sz="8" w:space="0" w:color="000000"/>
              <w:right w:val="single" w:sz="8" w:space="0" w:color="000000"/>
            </w:tcBorders>
            <w:shd w:val="clear" w:color="auto" w:fill="F3F3F3"/>
          </w:tcPr>
          <w:p w14:paraId="4953059F" w14:textId="77777777" w:rsidR="002119E8" w:rsidRPr="00362205" w:rsidRDefault="002119E8" w:rsidP="002119E8">
            <w:pPr>
              <w:rPr>
                <w:rFonts w:ascii="標楷體" w:eastAsia="標楷體" w:hAnsi="標楷體"/>
              </w:rPr>
            </w:pPr>
            <w:r w:rsidRPr="00362205">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110B8C77" w14:textId="77777777" w:rsidR="002119E8" w:rsidRPr="00362205" w:rsidRDefault="002119E8" w:rsidP="002119E8">
            <w:pPr>
              <w:rPr>
                <w:rFonts w:ascii="標楷體" w:eastAsia="標楷體" w:hAnsi="標楷體"/>
              </w:rPr>
            </w:pPr>
          </w:p>
        </w:tc>
      </w:tr>
      <w:tr w:rsidR="002119E8" w:rsidRPr="00362205" w14:paraId="05225AB2" w14:textId="77777777" w:rsidTr="002119E8">
        <w:trPr>
          <w:trHeight w:val="773"/>
        </w:trPr>
        <w:tc>
          <w:tcPr>
            <w:tcW w:w="1548" w:type="dxa"/>
            <w:tcBorders>
              <w:top w:val="single" w:sz="8" w:space="0" w:color="000000"/>
              <w:bottom w:val="single" w:sz="8" w:space="0" w:color="000000"/>
              <w:right w:val="single" w:sz="8" w:space="0" w:color="000000"/>
            </w:tcBorders>
            <w:shd w:val="clear" w:color="auto" w:fill="F3F3F3"/>
          </w:tcPr>
          <w:p w14:paraId="5C1B2B8F" w14:textId="77777777" w:rsidR="002119E8" w:rsidRPr="00362205" w:rsidRDefault="002119E8" w:rsidP="002119E8">
            <w:pPr>
              <w:rPr>
                <w:rFonts w:ascii="標楷體" w:eastAsia="標楷體" w:hAnsi="標楷體"/>
              </w:rPr>
            </w:pPr>
            <w:r w:rsidRPr="00362205">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1962FA20" w14:textId="77777777" w:rsidR="002119E8" w:rsidRPr="00362205" w:rsidRDefault="002119E8" w:rsidP="002119E8">
            <w:pPr>
              <w:rPr>
                <w:rFonts w:ascii="標楷體" w:eastAsia="標楷體" w:hAnsi="標楷體"/>
              </w:rPr>
            </w:pPr>
          </w:p>
        </w:tc>
      </w:tr>
      <w:tr w:rsidR="002119E8" w:rsidRPr="00362205" w14:paraId="75CB3B0F" w14:textId="77777777" w:rsidTr="002119E8">
        <w:trPr>
          <w:trHeight w:val="321"/>
        </w:trPr>
        <w:tc>
          <w:tcPr>
            <w:tcW w:w="1548" w:type="dxa"/>
            <w:tcBorders>
              <w:top w:val="single" w:sz="8" w:space="0" w:color="000000"/>
              <w:bottom w:val="single" w:sz="8" w:space="0" w:color="000000"/>
              <w:right w:val="single" w:sz="8" w:space="0" w:color="000000"/>
            </w:tcBorders>
            <w:shd w:val="clear" w:color="auto" w:fill="F3F3F3"/>
          </w:tcPr>
          <w:p w14:paraId="11FE1391" w14:textId="77777777" w:rsidR="002119E8" w:rsidRPr="00362205" w:rsidRDefault="002119E8" w:rsidP="002119E8">
            <w:pPr>
              <w:rPr>
                <w:rFonts w:ascii="標楷體" w:eastAsia="標楷體" w:hAnsi="標楷體"/>
              </w:rPr>
            </w:pPr>
            <w:r w:rsidRPr="00362205">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5B415E4B" w14:textId="77777777" w:rsidR="002119E8" w:rsidRPr="00362205" w:rsidRDefault="002119E8" w:rsidP="002119E8">
            <w:pPr>
              <w:rPr>
                <w:rFonts w:ascii="標楷體" w:eastAsia="標楷體" w:hAnsi="標楷體"/>
              </w:rPr>
            </w:pPr>
          </w:p>
        </w:tc>
      </w:tr>
      <w:tr w:rsidR="002119E8" w:rsidRPr="00362205" w14:paraId="72F7076C" w14:textId="77777777" w:rsidTr="002119E8">
        <w:trPr>
          <w:trHeight w:val="1311"/>
        </w:trPr>
        <w:tc>
          <w:tcPr>
            <w:tcW w:w="1548" w:type="dxa"/>
            <w:tcBorders>
              <w:top w:val="single" w:sz="8" w:space="0" w:color="000000"/>
              <w:bottom w:val="single" w:sz="8" w:space="0" w:color="000000"/>
              <w:right w:val="single" w:sz="8" w:space="0" w:color="000000"/>
            </w:tcBorders>
            <w:shd w:val="clear" w:color="auto" w:fill="F3F3F3"/>
          </w:tcPr>
          <w:p w14:paraId="10A5AA29" w14:textId="77777777" w:rsidR="002119E8" w:rsidRPr="00362205" w:rsidRDefault="002119E8" w:rsidP="002119E8">
            <w:pPr>
              <w:rPr>
                <w:rFonts w:ascii="標楷體" w:eastAsia="標楷體" w:hAnsi="標楷體"/>
              </w:rPr>
            </w:pPr>
            <w:r w:rsidRPr="00362205">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3E7D962D" w14:textId="77777777" w:rsidR="002119E8" w:rsidRPr="00362205" w:rsidRDefault="002119E8" w:rsidP="002119E8">
            <w:pPr>
              <w:rPr>
                <w:rFonts w:ascii="標楷體" w:eastAsia="標楷體" w:hAnsi="標楷體"/>
              </w:rPr>
            </w:pPr>
          </w:p>
        </w:tc>
      </w:tr>
      <w:tr w:rsidR="002119E8" w:rsidRPr="00362205" w14:paraId="1E2F5277" w14:textId="77777777" w:rsidTr="002119E8">
        <w:trPr>
          <w:trHeight w:val="278"/>
        </w:trPr>
        <w:tc>
          <w:tcPr>
            <w:tcW w:w="1548" w:type="dxa"/>
            <w:tcBorders>
              <w:top w:val="single" w:sz="8" w:space="0" w:color="000000"/>
              <w:bottom w:val="single" w:sz="8" w:space="0" w:color="000000"/>
              <w:right w:val="single" w:sz="8" w:space="0" w:color="000000"/>
            </w:tcBorders>
            <w:shd w:val="clear" w:color="auto" w:fill="F3F3F3"/>
          </w:tcPr>
          <w:p w14:paraId="09E4BA97" w14:textId="77777777" w:rsidR="002119E8" w:rsidRPr="00362205" w:rsidRDefault="002119E8" w:rsidP="002119E8">
            <w:pPr>
              <w:rPr>
                <w:rFonts w:ascii="標楷體" w:eastAsia="標楷體" w:hAnsi="標楷體"/>
              </w:rPr>
            </w:pPr>
            <w:r w:rsidRPr="00362205">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26D6EC2D" w14:textId="77777777" w:rsidR="002119E8" w:rsidRPr="00362205" w:rsidRDefault="002119E8" w:rsidP="002119E8">
            <w:pPr>
              <w:rPr>
                <w:rFonts w:ascii="標楷體" w:eastAsia="標楷體" w:hAnsi="標楷體"/>
              </w:rPr>
            </w:pPr>
          </w:p>
        </w:tc>
      </w:tr>
      <w:tr w:rsidR="002119E8" w:rsidRPr="00362205" w14:paraId="3E942BE0" w14:textId="77777777" w:rsidTr="002119E8">
        <w:trPr>
          <w:trHeight w:val="358"/>
        </w:trPr>
        <w:tc>
          <w:tcPr>
            <w:tcW w:w="1548" w:type="dxa"/>
            <w:tcBorders>
              <w:top w:val="single" w:sz="8" w:space="0" w:color="000000"/>
              <w:bottom w:val="single" w:sz="8" w:space="0" w:color="000000"/>
              <w:right w:val="single" w:sz="8" w:space="0" w:color="000000"/>
            </w:tcBorders>
            <w:shd w:val="clear" w:color="auto" w:fill="F3F3F3"/>
          </w:tcPr>
          <w:p w14:paraId="187B6A16" w14:textId="77777777" w:rsidR="002119E8" w:rsidRPr="00362205" w:rsidRDefault="002119E8" w:rsidP="002119E8">
            <w:pPr>
              <w:rPr>
                <w:rFonts w:ascii="標楷體" w:eastAsia="標楷體" w:hAnsi="標楷體"/>
              </w:rPr>
            </w:pPr>
            <w:r w:rsidRPr="00362205">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51A19313" w14:textId="77777777" w:rsidR="002119E8" w:rsidRPr="00362205" w:rsidRDefault="002119E8" w:rsidP="002119E8">
            <w:pPr>
              <w:rPr>
                <w:rFonts w:ascii="標楷體" w:eastAsia="標楷體" w:hAnsi="標楷體"/>
              </w:rPr>
            </w:pPr>
          </w:p>
        </w:tc>
      </w:tr>
      <w:tr w:rsidR="002119E8" w:rsidRPr="00362205" w14:paraId="00EBFD62" w14:textId="77777777" w:rsidTr="002119E8">
        <w:trPr>
          <w:trHeight w:val="278"/>
        </w:trPr>
        <w:tc>
          <w:tcPr>
            <w:tcW w:w="1548" w:type="dxa"/>
            <w:tcBorders>
              <w:top w:val="single" w:sz="8" w:space="0" w:color="000000"/>
              <w:bottom w:val="single" w:sz="8" w:space="0" w:color="000000"/>
              <w:right w:val="single" w:sz="8" w:space="0" w:color="000000"/>
            </w:tcBorders>
            <w:shd w:val="clear" w:color="auto" w:fill="F3F3F3"/>
          </w:tcPr>
          <w:p w14:paraId="55640066" w14:textId="77777777" w:rsidR="002119E8" w:rsidRPr="00362205" w:rsidRDefault="002119E8" w:rsidP="002119E8">
            <w:pPr>
              <w:rPr>
                <w:rFonts w:ascii="標楷體" w:eastAsia="標楷體" w:hAnsi="標楷體"/>
              </w:rPr>
            </w:pPr>
            <w:r w:rsidRPr="00362205">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78702297" w14:textId="77777777" w:rsidR="002119E8" w:rsidRPr="00362205" w:rsidRDefault="002119E8" w:rsidP="002119E8">
            <w:pPr>
              <w:rPr>
                <w:rFonts w:ascii="標楷體" w:eastAsia="標楷體" w:hAnsi="標楷體"/>
              </w:rPr>
            </w:pPr>
          </w:p>
        </w:tc>
      </w:tr>
    </w:tbl>
    <w:p w14:paraId="78645C42" w14:textId="77777777" w:rsidR="002119E8" w:rsidRDefault="002119E8" w:rsidP="002119E8">
      <w:pPr>
        <w:ind w:left="1440"/>
      </w:pPr>
    </w:p>
    <w:p w14:paraId="3D345101" w14:textId="77777777" w:rsidR="002119E8" w:rsidRDefault="002119E8" w:rsidP="00D01BCC">
      <w:pPr>
        <w:pStyle w:val="a"/>
      </w:pPr>
      <w:r w:rsidRPr="00362205">
        <w:t>UI畫面</w:t>
      </w:r>
      <w:r>
        <w:rPr>
          <w:rFonts w:hint="eastAsia"/>
        </w:rPr>
        <w:t>:</w:t>
      </w:r>
    </w:p>
    <w:p w14:paraId="1B147080" w14:textId="77777777" w:rsidR="002119E8" w:rsidRPr="00B56858" w:rsidRDefault="002119E8" w:rsidP="002119E8">
      <w:pPr>
        <w:rPr>
          <w:rFonts w:ascii="標楷體" w:eastAsia="標楷體" w:hAnsi="標楷體"/>
        </w:rPr>
      </w:pPr>
      <w:r>
        <w:rPr>
          <w:rFonts w:ascii="標楷體" w:eastAsia="標楷體" w:hAnsi="標楷體" w:hint="eastAsia"/>
        </w:rPr>
        <w:t>輸入畫面:</w:t>
      </w:r>
    </w:p>
    <w:p w14:paraId="7A2CAFDE" w14:textId="49C052F4" w:rsidR="002119E8" w:rsidRPr="00B56858" w:rsidRDefault="002119E8" w:rsidP="002119E8">
      <w:r w:rsidRPr="002119E8">
        <w:rPr>
          <w:noProof/>
        </w:rPr>
        <w:drawing>
          <wp:inline distT="0" distB="0" distL="0" distR="0" wp14:anchorId="723B4064" wp14:editId="15D3D1AE">
            <wp:extent cx="6479540" cy="1193800"/>
            <wp:effectExtent l="0" t="0" r="0" b="6350"/>
            <wp:docPr id="148" name="圖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479540" cy="1193800"/>
                    </a:xfrm>
                    <a:prstGeom prst="rect">
                      <a:avLst/>
                    </a:prstGeom>
                  </pic:spPr>
                </pic:pic>
              </a:graphicData>
            </a:graphic>
          </wp:inline>
        </w:drawing>
      </w:r>
    </w:p>
    <w:p w14:paraId="1F63E1E5" w14:textId="77777777" w:rsidR="002119E8" w:rsidRDefault="002119E8" w:rsidP="002119E8"/>
    <w:p w14:paraId="55DDC69D" w14:textId="77777777" w:rsidR="002119E8" w:rsidRPr="00362205" w:rsidRDefault="002119E8" w:rsidP="00D01BCC">
      <w:pPr>
        <w:pStyle w:val="a"/>
      </w:pPr>
      <w:r>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67"/>
        <w:gridCol w:w="1268"/>
        <w:gridCol w:w="1296"/>
        <w:gridCol w:w="1096"/>
        <w:gridCol w:w="1174"/>
        <w:gridCol w:w="675"/>
        <w:gridCol w:w="696"/>
        <w:gridCol w:w="3529"/>
      </w:tblGrid>
      <w:tr w:rsidR="002119E8" w:rsidRPr="00362205" w14:paraId="6D791423" w14:textId="77777777" w:rsidTr="0022279A">
        <w:trPr>
          <w:trHeight w:val="388"/>
          <w:jc w:val="center"/>
        </w:trPr>
        <w:tc>
          <w:tcPr>
            <w:tcW w:w="567" w:type="dxa"/>
            <w:vMerge w:val="restart"/>
          </w:tcPr>
          <w:p w14:paraId="38194642" w14:textId="77777777" w:rsidR="002119E8" w:rsidRPr="00362205" w:rsidRDefault="002119E8" w:rsidP="002119E8">
            <w:pPr>
              <w:rPr>
                <w:rFonts w:ascii="標楷體" w:eastAsia="標楷體" w:hAnsi="標楷體"/>
              </w:rPr>
            </w:pPr>
            <w:r w:rsidRPr="00362205">
              <w:rPr>
                <w:rFonts w:ascii="標楷體" w:eastAsia="標楷體" w:hAnsi="標楷體"/>
              </w:rPr>
              <w:t>序號</w:t>
            </w:r>
          </w:p>
        </w:tc>
        <w:tc>
          <w:tcPr>
            <w:tcW w:w="1268" w:type="dxa"/>
            <w:vMerge w:val="restart"/>
          </w:tcPr>
          <w:p w14:paraId="3CA927EB" w14:textId="77777777" w:rsidR="002119E8" w:rsidRPr="00362205" w:rsidRDefault="002119E8" w:rsidP="002119E8">
            <w:pPr>
              <w:rPr>
                <w:rFonts w:ascii="標楷體" w:eastAsia="標楷體" w:hAnsi="標楷體"/>
              </w:rPr>
            </w:pPr>
            <w:r w:rsidRPr="00362205">
              <w:rPr>
                <w:rFonts w:ascii="標楷體" w:eastAsia="標楷體" w:hAnsi="標楷體"/>
              </w:rPr>
              <w:t>欄位</w:t>
            </w:r>
          </w:p>
        </w:tc>
        <w:tc>
          <w:tcPr>
            <w:tcW w:w="4540" w:type="dxa"/>
            <w:gridSpan w:val="5"/>
          </w:tcPr>
          <w:p w14:paraId="406D4953" w14:textId="77777777" w:rsidR="002119E8" w:rsidRPr="00362205" w:rsidRDefault="002119E8" w:rsidP="002119E8">
            <w:pPr>
              <w:jc w:val="center"/>
              <w:rPr>
                <w:rFonts w:ascii="標楷體" w:eastAsia="標楷體" w:hAnsi="標楷體"/>
              </w:rPr>
            </w:pPr>
            <w:r w:rsidRPr="00362205">
              <w:rPr>
                <w:rFonts w:ascii="標楷體" w:eastAsia="標楷體" w:hAnsi="標楷體"/>
              </w:rPr>
              <w:t>說明</w:t>
            </w:r>
          </w:p>
        </w:tc>
        <w:tc>
          <w:tcPr>
            <w:tcW w:w="3529" w:type="dxa"/>
            <w:vMerge w:val="restart"/>
          </w:tcPr>
          <w:p w14:paraId="3BA2BEA8" w14:textId="77777777" w:rsidR="002119E8" w:rsidRPr="00362205" w:rsidRDefault="002119E8" w:rsidP="002119E8">
            <w:pPr>
              <w:rPr>
                <w:rFonts w:ascii="標楷體" w:eastAsia="標楷體" w:hAnsi="標楷體"/>
              </w:rPr>
            </w:pPr>
            <w:r w:rsidRPr="00362205">
              <w:rPr>
                <w:rFonts w:ascii="標楷體" w:eastAsia="標楷體" w:hAnsi="標楷體"/>
              </w:rPr>
              <w:t>處理邏輯及注意事項</w:t>
            </w:r>
          </w:p>
        </w:tc>
      </w:tr>
      <w:tr w:rsidR="002119E8" w:rsidRPr="00362205" w14:paraId="2D51967E" w14:textId="77777777" w:rsidTr="0022279A">
        <w:trPr>
          <w:trHeight w:val="244"/>
          <w:jc w:val="center"/>
        </w:trPr>
        <w:tc>
          <w:tcPr>
            <w:tcW w:w="567" w:type="dxa"/>
            <w:vMerge/>
          </w:tcPr>
          <w:p w14:paraId="59066C23" w14:textId="77777777" w:rsidR="002119E8" w:rsidRPr="00362205" w:rsidRDefault="002119E8" w:rsidP="002119E8">
            <w:pPr>
              <w:rPr>
                <w:rFonts w:ascii="標楷體" w:eastAsia="標楷體" w:hAnsi="標楷體"/>
              </w:rPr>
            </w:pPr>
          </w:p>
        </w:tc>
        <w:tc>
          <w:tcPr>
            <w:tcW w:w="1268" w:type="dxa"/>
            <w:vMerge/>
          </w:tcPr>
          <w:p w14:paraId="666F6A6E" w14:textId="77777777" w:rsidR="002119E8" w:rsidRPr="00362205" w:rsidRDefault="002119E8" w:rsidP="002119E8">
            <w:pPr>
              <w:rPr>
                <w:rFonts w:ascii="標楷體" w:eastAsia="標楷體" w:hAnsi="標楷體"/>
              </w:rPr>
            </w:pPr>
          </w:p>
        </w:tc>
        <w:tc>
          <w:tcPr>
            <w:tcW w:w="899" w:type="dxa"/>
          </w:tcPr>
          <w:p w14:paraId="5B52F77E" w14:textId="77777777" w:rsidR="002119E8" w:rsidRPr="00362205" w:rsidRDefault="002119E8" w:rsidP="002119E8">
            <w:pPr>
              <w:rPr>
                <w:rFonts w:ascii="標楷體" w:eastAsia="標楷體" w:hAnsi="標楷體"/>
              </w:rPr>
            </w:pPr>
            <w:r w:rsidRPr="004E09B8">
              <w:rPr>
                <w:rFonts w:ascii="標楷體" w:eastAsia="標楷體" w:hAnsi="標楷體" w:hint="eastAsia"/>
              </w:rPr>
              <w:t>資料型態長度</w:t>
            </w:r>
          </w:p>
        </w:tc>
        <w:tc>
          <w:tcPr>
            <w:tcW w:w="1096" w:type="dxa"/>
          </w:tcPr>
          <w:p w14:paraId="18ED8E71" w14:textId="77777777" w:rsidR="002119E8" w:rsidRPr="00362205" w:rsidRDefault="002119E8" w:rsidP="002119E8">
            <w:pPr>
              <w:rPr>
                <w:rFonts w:ascii="標楷體" w:eastAsia="標楷體" w:hAnsi="標楷體"/>
              </w:rPr>
            </w:pPr>
            <w:r w:rsidRPr="00362205">
              <w:rPr>
                <w:rFonts w:ascii="標楷體" w:eastAsia="標楷體" w:hAnsi="標楷體"/>
              </w:rPr>
              <w:t>預設值</w:t>
            </w:r>
          </w:p>
        </w:tc>
        <w:tc>
          <w:tcPr>
            <w:tcW w:w="1174" w:type="dxa"/>
          </w:tcPr>
          <w:p w14:paraId="6C7E4D94" w14:textId="77777777" w:rsidR="002119E8" w:rsidRPr="00362205" w:rsidRDefault="002119E8" w:rsidP="002119E8">
            <w:pPr>
              <w:rPr>
                <w:rFonts w:ascii="標楷體" w:eastAsia="標楷體" w:hAnsi="標楷體"/>
              </w:rPr>
            </w:pPr>
            <w:r w:rsidRPr="00362205">
              <w:rPr>
                <w:rFonts w:ascii="標楷體" w:eastAsia="標楷體" w:hAnsi="標楷體"/>
              </w:rPr>
              <w:t>選單內容</w:t>
            </w:r>
          </w:p>
        </w:tc>
        <w:tc>
          <w:tcPr>
            <w:tcW w:w="675" w:type="dxa"/>
          </w:tcPr>
          <w:p w14:paraId="44732060" w14:textId="77777777" w:rsidR="002119E8" w:rsidRPr="00362205" w:rsidRDefault="002119E8" w:rsidP="002119E8">
            <w:pPr>
              <w:rPr>
                <w:rFonts w:ascii="標楷體" w:eastAsia="標楷體" w:hAnsi="標楷體"/>
              </w:rPr>
            </w:pPr>
            <w:r w:rsidRPr="00362205">
              <w:rPr>
                <w:rFonts w:ascii="標楷體" w:eastAsia="標楷體" w:hAnsi="標楷體"/>
              </w:rPr>
              <w:t>必填</w:t>
            </w:r>
          </w:p>
        </w:tc>
        <w:tc>
          <w:tcPr>
            <w:tcW w:w="696" w:type="dxa"/>
          </w:tcPr>
          <w:p w14:paraId="0FADD539" w14:textId="77777777" w:rsidR="002119E8" w:rsidRPr="00362205" w:rsidRDefault="002119E8" w:rsidP="002119E8">
            <w:pPr>
              <w:rPr>
                <w:rFonts w:ascii="標楷體" w:eastAsia="標楷體" w:hAnsi="標楷體"/>
              </w:rPr>
            </w:pPr>
            <w:r w:rsidRPr="00362205">
              <w:rPr>
                <w:rFonts w:ascii="標楷體" w:eastAsia="標楷體" w:hAnsi="標楷體"/>
              </w:rPr>
              <w:t>R/W</w:t>
            </w:r>
          </w:p>
        </w:tc>
        <w:tc>
          <w:tcPr>
            <w:tcW w:w="3529" w:type="dxa"/>
            <w:vMerge/>
          </w:tcPr>
          <w:p w14:paraId="1AD9B716" w14:textId="77777777" w:rsidR="002119E8" w:rsidRPr="00362205" w:rsidRDefault="002119E8" w:rsidP="002119E8">
            <w:pPr>
              <w:rPr>
                <w:rFonts w:ascii="標楷體" w:eastAsia="標楷體" w:hAnsi="標楷體"/>
              </w:rPr>
            </w:pPr>
          </w:p>
        </w:tc>
      </w:tr>
      <w:tr w:rsidR="002119E8" w:rsidRPr="00362205" w14:paraId="67E31B12" w14:textId="77777777" w:rsidTr="0022279A">
        <w:trPr>
          <w:trHeight w:val="244"/>
          <w:jc w:val="center"/>
        </w:trPr>
        <w:tc>
          <w:tcPr>
            <w:tcW w:w="567" w:type="dxa"/>
          </w:tcPr>
          <w:p w14:paraId="2E072EE6" w14:textId="77777777" w:rsidR="002119E8" w:rsidRPr="00362205" w:rsidRDefault="002119E8" w:rsidP="002119E8">
            <w:pPr>
              <w:rPr>
                <w:rFonts w:ascii="標楷體" w:eastAsia="標楷體" w:hAnsi="標楷體"/>
              </w:rPr>
            </w:pPr>
            <w:r w:rsidRPr="00362205">
              <w:rPr>
                <w:rFonts w:ascii="標楷體" w:eastAsia="標楷體" w:hAnsi="標楷體" w:hint="eastAsia"/>
              </w:rPr>
              <w:t>1.</w:t>
            </w:r>
          </w:p>
        </w:tc>
        <w:tc>
          <w:tcPr>
            <w:tcW w:w="1268" w:type="dxa"/>
          </w:tcPr>
          <w:p w14:paraId="649F0033" w14:textId="1A790CF5" w:rsidR="002119E8" w:rsidRPr="00362205" w:rsidRDefault="002119E8" w:rsidP="002119E8">
            <w:pPr>
              <w:rPr>
                <w:rFonts w:ascii="標楷體" w:eastAsia="標楷體" w:hAnsi="標楷體"/>
              </w:rPr>
            </w:pPr>
            <w:r>
              <w:rPr>
                <w:rFonts w:ascii="標楷體" w:eastAsia="標楷體" w:hAnsi="標楷體" w:hint="eastAsia"/>
              </w:rPr>
              <w:t>會計日期</w:t>
            </w:r>
          </w:p>
        </w:tc>
        <w:tc>
          <w:tcPr>
            <w:tcW w:w="899" w:type="dxa"/>
          </w:tcPr>
          <w:p w14:paraId="42D78BC7" w14:textId="06B975D1" w:rsidR="002119E8" w:rsidRPr="00362205" w:rsidRDefault="002119E8" w:rsidP="002119E8">
            <w:pPr>
              <w:rPr>
                <w:rFonts w:ascii="標楷體" w:eastAsia="標楷體" w:hAnsi="標楷體"/>
              </w:rPr>
            </w:pPr>
            <w:r>
              <w:rPr>
                <w:rFonts w:ascii="標楷體" w:eastAsia="標楷體" w:hAnsi="標楷體" w:hint="eastAsia"/>
              </w:rPr>
              <w:t>999/99/99</w:t>
            </w:r>
          </w:p>
        </w:tc>
        <w:tc>
          <w:tcPr>
            <w:tcW w:w="1096" w:type="dxa"/>
          </w:tcPr>
          <w:p w14:paraId="621A36AB" w14:textId="2298BFA9" w:rsidR="002119E8" w:rsidRPr="00362205" w:rsidRDefault="002119E8" w:rsidP="002119E8">
            <w:pPr>
              <w:rPr>
                <w:rFonts w:ascii="標楷體" w:eastAsia="標楷體" w:hAnsi="標楷體"/>
              </w:rPr>
            </w:pPr>
            <w:r>
              <w:rPr>
                <w:rFonts w:ascii="標楷體" w:eastAsia="標楷體" w:hAnsi="標楷體" w:hint="eastAsia"/>
              </w:rPr>
              <w:t>會計日</w:t>
            </w:r>
          </w:p>
        </w:tc>
        <w:tc>
          <w:tcPr>
            <w:tcW w:w="1174" w:type="dxa"/>
          </w:tcPr>
          <w:p w14:paraId="22B0351C" w14:textId="77777777" w:rsidR="002119E8" w:rsidRPr="00362205" w:rsidRDefault="002119E8" w:rsidP="002119E8">
            <w:pPr>
              <w:rPr>
                <w:rFonts w:ascii="標楷體" w:eastAsia="標楷體" w:hAnsi="標楷體"/>
              </w:rPr>
            </w:pPr>
          </w:p>
        </w:tc>
        <w:tc>
          <w:tcPr>
            <w:tcW w:w="675" w:type="dxa"/>
          </w:tcPr>
          <w:p w14:paraId="5CF237BB" w14:textId="77777777" w:rsidR="002119E8" w:rsidRPr="00362205" w:rsidRDefault="002119E8" w:rsidP="002119E8">
            <w:pPr>
              <w:rPr>
                <w:rFonts w:ascii="標楷體" w:eastAsia="標楷體" w:hAnsi="標楷體"/>
              </w:rPr>
            </w:pPr>
          </w:p>
        </w:tc>
        <w:tc>
          <w:tcPr>
            <w:tcW w:w="696" w:type="dxa"/>
          </w:tcPr>
          <w:p w14:paraId="5350E27D" w14:textId="77777777" w:rsidR="002119E8" w:rsidRPr="00362205" w:rsidRDefault="002119E8" w:rsidP="002119E8">
            <w:pPr>
              <w:rPr>
                <w:rFonts w:ascii="標楷體" w:eastAsia="標楷體" w:hAnsi="標楷體"/>
              </w:rPr>
            </w:pPr>
          </w:p>
        </w:tc>
        <w:tc>
          <w:tcPr>
            <w:tcW w:w="3529" w:type="dxa"/>
          </w:tcPr>
          <w:p w14:paraId="610DC247" w14:textId="40BAD187" w:rsidR="002119E8" w:rsidRPr="00362205" w:rsidRDefault="002119E8" w:rsidP="002119E8">
            <w:pPr>
              <w:rPr>
                <w:rFonts w:ascii="標楷體" w:eastAsia="標楷體" w:hAnsi="標楷體"/>
              </w:rPr>
            </w:pPr>
            <w:r>
              <w:rPr>
                <w:rFonts w:ascii="標楷體" w:eastAsia="標楷體" w:hAnsi="標楷體" w:hint="eastAsia"/>
              </w:rPr>
              <w:t>必須輸入</w:t>
            </w:r>
          </w:p>
        </w:tc>
      </w:tr>
      <w:tr w:rsidR="002119E8" w:rsidRPr="00362205" w14:paraId="4F29E313" w14:textId="77777777" w:rsidTr="0022279A">
        <w:trPr>
          <w:trHeight w:val="244"/>
          <w:jc w:val="center"/>
        </w:trPr>
        <w:tc>
          <w:tcPr>
            <w:tcW w:w="567" w:type="dxa"/>
          </w:tcPr>
          <w:p w14:paraId="36F49657" w14:textId="33BFDE21" w:rsidR="002119E8" w:rsidRPr="00362205" w:rsidRDefault="002119E8" w:rsidP="002119E8">
            <w:pPr>
              <w:rPr>
                <w:rFonts w:ascii="標楷體" w:eastAsia="標楷體" w:hAnsi="標楷體"/>
              </w:rPr>
            </w:pPr>
            <w:r>
              <w:rPr>
                <w:rFonts w:ascii="標楷體" w:eastAsia="標楷體" w:hAnsi="標楷體" w:hint="eastAsia"/>
              </w:rPr>
              <w:t>2.</w:t>
            </w:r>
          </w:p>
        </w:tc>
        <w:tc>
          <w:tcPr>
            <w:tcW w:w="1268" w:type="dxa"/>
          </w:tcPr>
          <w:p w14:paraId="60385EF8" w14:textId="0410731D" w:rsidR="002119E8" w:rsidRDefault="002119E8" w:rsidP="002119E8">
            <w:pPr>
              <w:rPr>
                <w:rFonts w:ascii="標楷體" w:eastAsia="標楷體" w:hAnsi="標楷體"/>
              </w:rPr>
            </w:pPr>
            <w:r>
              <w:rPr>
                <w:rFonts w:ascii="標楷體" w:eastAsia="標楷體" w:hAnsi="標楷體" w:hint="eastAsia"/>
              </w:rPr>
              <w:t>授權主管編號</w:t>
            </w:r>
          </w:p>
        </w:tc>
        <w:tc>
          <w:tcPr>
            <w:tcW w:w="899" w:type="dxa"/>
          </w:tcPr>
          <w:p w14:paraId="6DA0485A" w14:textId="5FA3F2D3" w:rsidR="002119E8" w:rsidRDefault="002119E8" w:rsidP="002119E8">
            <w:pPr>
              <w:rPr>
                <w:rFonts w:ascii="標楷體" w:eastAsia="標楷體" w:hAnsi="標楷體"/>
              </w:rPr>
            </w:pPr>
            <w:r>
              <w:rPr>
                <w:rFonts w:ascii="標楷體" w:eastAsia="標楷體" w:hAnsi="標楷體" w:hint="eastAsia"/>
              </w:rPr>
              <w:t>X</w:t>
            </w:r>
            <w:r>
              <w:rPr>
                <w:rFonts w:ascii="標楷體" w:eastAsia="標楷體" w:hAnsi="標楷體"/>
              </w:rPr>
              <w:t>(6)</w:t>
            </w:r>
          </w:p>
        </w:tc>
        <w:tc>
          <w:tcPr>
            <w:tcW w:w="1096" w:type="dxa"/>
          </w:tcPr>
          <w:p w14:paraId="390492FE" w14:textId="77777777" w:rsidR="002119E8" w:rsidRPr="00362205" w:rsidRDefault="002119E8" w:rsidP="002119E8">
            <w:pPr>
              <w:rPr>
                <w:rFonts w:ascii="標楷體" w:eastAsia="標楷體" w:hAnsi="標楷體"/>
              </w:rPr>
            </w:pPr>
          </w:p>
        </w:tc>
        <w:tc>
          <w:tcPr>
            <w:tcW w:w="1174" w:type="dxa"/>
          </w:tcPr>
          <w:p w14:paraId="7F87DC22" w14:textId="77777777" w:rsidR="002119E8" w:rsidRPr="00362205" w:rsidRDefault="002119E8" w:rsidP="002119E8">
            <w:pPr>
              <w:rPr>
                <w:rFonts w:ascii="標楷體" w:eastAsia="標楷體" w:hAnsi="標楷體"/>
              </w:rPr>
            </w:pPr>
          </w:p>
        </w:tc>
        <w:tc>
          <w:tcPr>
            <w:tcW w:w="675" w:type="dxa"/>
          </w:tcPr>
          <w:p w14:paraId="1A14F798" w14:textId="77777777" w:rsidR="002119E8" w:rsidRPr="00362205" w:rsidRDefault="002119E8" w:rsidP="002119E8">
            <w:pPr>
              <w:rPr>
                <w:rFonts w:ascii="標楷體" w:eastAsia="標楷體" w:hAnsi="標楷體"/>
              </w:rPr>
            </w:pPr>
          </w:p>
        </w:tc>
        <w:tc>
          <w:tcPr>
            <w:tcW w:w="696" w:type="dxa"/>
          </w:tcPr>
          <w:p w14:paraId="316B43C8" w14:textId="77777777" w:rsidR="002119E8" w:rsidRPr="00362205" w:rsidRDefault="002119E8" w:rsidP="002119E8">
            <w:pPr>
              <w:rPr>
                <w:rFonts w:ascii="標楷體" w:eastAsia="標楷體" w:hAnsi="標楷體"/>
              </w:rPr>
            </w:pPr>
          </w:p>
        </w:tc>
        <w:tc>
          <w:tcPr>
            <w:tcW w:w="3529" w:type="dxa"/>
          </w:tcPr>
          <w:p w14:paraId="7B142705" w14:textId="6FA2A6F1" w:rsidR="002119E8" w:rsidRDefault="002119E8" w:rsidP="002119E8">
            <w:pPr>
              <w:rPr>
                <w:rFonts w:ascii="標楷體" w:eastAsia="標楷體" w:hAnsi="標楷體"/>
              </w:rPr>
            </w:pPr>
            <w:r>
              <w:rPr>
                <w:rFonts w:ascii="標楷體" w:eastAsia="標楷體" w:hAnsi="標楷體" w:hint="eastAsia"/>
              </w:rPr>
              <w:t>可不輸入,即查全部</w:t>
            </w:r>
          </w:p>
        </w:tc>
      </w:tr>
    </w:tbl>
    <w:p w14:paraId="7F4FAAF1" w14:textId="77777777" w:rsidR="002119E8" w:rsidRPr="0022279A" w:rsidRDefault="002119E8" w:rsidP="0022279A">
      <w:pPr>
        <w:ind w:left="1440"/>
      </w:pPr>
    </w:p>
    <w:p w14:paraId="52014968" w14:textId="77777777" w:rsidR="00C853E7" w:rsidRDefault="00C853E7">
      <w:pPr>
        <w:widowControl/>
        <w:rPr>
          <w:rFonts w:ascii="標楷體" w:eastAsia="標楷體" w:hAnsi="標楷體"/>
          <w:sz w:val="32"/>
          <w:szCs w:val="20"/>
        </w:rPr>
      </w:pPr>
      <w:r>
        <w:rPr>
          <w:rFonts w:ascii="標楷體" w:hAnsi="標楷體"/>
        </w:rPr>
        <w:br w:type="page"/>
      </w:r>
    </w:p>
    <w:p w14:paraId="54CFF95C" w14:textId="3015BD3D" w:rsidR="006042E7" w:rsidRPr="00362205" w:rsidRDefault="00C853E7" w:rsidP="00C852C9">
      <w:pPr>
        <w:pStyle w:val="3"/>
        <w:numPr>
          <w:ilvl w:val="2"/>
          <w:numId w:val="1"/>
        </w:numPr>
        <w:rPr>
          <w:rFonts w:ascii="標楷體" w:hAnsi="標楷體"/>
        </w:rPr>
      </w:pPr>
      <w:r>
        <w:rPr>
          <w:rFonts w:ascii="標楷體" w:hAnsi="標楷體" w:hint="eastAsia"/>
        </w:rPr>
        <w:lastRenderedPageBreak/>
        <w:t>L6</w:t>
      </w:r>
      <w:r>
        <w:rPr>
          <w:rFonts w:ascii="標楷體" w:hAnsi="標楷體"/>
        </w:rPr>
        <w:t>9</w:t>
      </w:r>
      <w:r>
        <w:rPr>
          <w:rFonts w:ascii="標楷體" w:hAnsi="標楷體" w:hint="eastAsia"/>
        </w:rPr>
        <w:t>81</w:t>
      </w:r>
      <w:r w:rsidRPr="00362205">
        <w:rPr>
          <w:rFonts w:ascii="標楷體" w:hAnsi="標楷體" w:hint="eastAsia"/>
        </w:rPr>
        <w:t>放款轉列催收作業</w:t>
      </w:r>
    </w:p>
    <w:p w14:paraId="10310568" w14:textId="77777777" w:rsidR="006042E7" w:rsidRPr="00362205" w:rsidRDefault="006042E7" w:rsidP="00D01BCC">
      <w:pPr>
        <w:pStyle w:val="a"/>
      </w:pPr>
      <w:r w:rsidRPr="00362205">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69"/>
        <w:gridCol w:w="6297"/>
      </w:tblGrid>
      <w:tr w:rsidR="006042E7" w:rsidRPr="00362205" w14:paraId="39266BE1" w14:textId="77777777" w:rsidTr="00F1342B">
        <w:trPr>
          <w:trHeight w:val="277"/>
        </w:trPr>
        <w:tc>
          <w:tcPr>
            <w:tcW w:w="1569" w:type="dxa"/>
            <w:tcBorders>
              <w:top w:val="single" w:sz="8" w:space="0" w:color="000000"/>
              <w:bottom w:val="single" w:sz="8" w:space="0" w:color="000000"/>
              <w:right w:val="single" w:sz="8" w:space="0" w:color="000000"/>
            </w:tcBorders>
            <w:shd w:val="clear" w:color="auto" w:fill="F3F3F3"/>
          </w:tcPr>
          <w:p w14:paraId="43A910BE" w14:textId="77777777" w:rsidR="006042E7" w:rsidRPr="00362205" w:rsidRDefault="006042E7" w:rsidP="00F1342B">
            <w:pPr>
              <w:rPr>
                <w:rFonts w:ascii="標楷體" w:eastAsia="標楷體" w:hAnsi="標楷體"/>
              </w:rPr>
            </w:pPr>
            <w:r w:rsidRPr="00362205">
              <w:rPr>
                <w:rFonts w:ascii="標楷體" w:eastAsia="標楷體" w:hAnsi="標楷體"/>
              </w:rPr>
              <w:t xml:space="preserve">功能名稱 </w:t>
            </w:r>
          </w:p>
        </w:tc>
        <w:tc>
          <w:tcPr>
            <w:tcW w:w="6297" w:type="dxa"/>
            <w:tcBorders>
              <w:top w:val="single" w:sz="8" w:space="0" w:color="000000"/>
              <w:left w:val="single" w:sz="8" w:space="0" w:color="000000"/>
              <w:bottom w:val="single" w:sz="8" w:space="0" w:color="000000"/>
            </w:tcBorders>
          </w:tcPr>
          <w:p w14:paraId="47F41813" w14:textId="77777777" w:rsidR="006042E7" w:rsidRPr="00FD22B2" w:rsidRDefault="006042E7" w:rsidP="00F1342B">
            <w:pPr>
              <w:rPr>
                <w:rFonts w:ascii="標楷體" w:eastAsia="標楷體" w:hAnsi="標楷體"/>
              </w:rPr>
            </w:pPr>
            <w:r w:rsidRPr="00FD22B2">
              <w:rPr>
                <w:rFonts w:ascii="標楷體" w:eastAsia="標楷體" w:hAnsi="標楷體" w:hint="eastAsia"/>
              </w:rPr>
              <w:t>放款轉列催收作業</w:t>
            </w:r>
          </w:p>
          <w:p w14:paraId="7A4C5C94" w14:textId="77777777" w:rsidR="0048180A" w:rsidRPr="00FD22B2" w:rsidRDefault="0048180A" w:rsidP="0048180A">
            <w:pPr>
              <w:rPr>
                <w:rFonts w:ascii="標楷體" w:eastAsia="標楷體" w:hAnsi="標楷體"/>
              </w:rPr>
            </w:pPr>
            <w:r w:rsidRPr="00FD22B2">
              <w:rPr>
                <w:rFonts w:ascii="標楷體" w:eastAsia="標楷體" w:hAnsi="標楷體" w:hint="eastAsia"/>
              </w:rPr>
              <w:t>1.資料產生方式</w:t>
            </w:r>
          </w:p>
          <w:p w14:paraId="5E888523" w14:textId="77777777" w:rsidR="0048180A" w:rsidRPr="00FD22B2" w:rsidRDefault="0048180A" w:rsidP="0048180A">
            <w:pPr>
              <w:rPr>
                <w:rFonts w:ascii="標楷體" w:eastAsia="標楷體" w:hAnsi="標楷體"/>
              </w:rPr>
            </w:pPr>
            <w:r w:rsidRPr="00FD22B2">
              <w:rPr>
                <w:rFonts w:ascii="標楷體" w:eastAsia="標楷體" w:hAnsi="標楷體" w:hint="eastAsia"/>
              </w:rPr>
              <w:t xml:space="preserve">  自動產生</w:t>
            </w:r>
          </w:p>
          <w:p w14:paraId="366874CB" w14:textId="77777777" w:rsidR="0048180A" w:rsidRPr="00FD22B2" w:rsidRDefault="0048180A" w:rsidP="0048180A">
            <w:pPr>
              <w:rPr>
                <w:rFonts w:ascii="標楷體" w:eastAsia="標楷體" w:hAnsi="標楷體"/>
              </w:rPr>
            </w:pPr>
            <w:r w:rsidRPr="00FD22B2">
              <w:rPr>
                <w:rFonts w:ascii="標楷體" w:eastAsia="標楷體" w:hAnsi="標楷體" w:hint="eastAsia"/>
              </w:rPr>
              <w:t xml:space="preserve">  應繳日 </w:t>
            </w:r>
            <w:r w:rsidR="00C0341D" w:rsidRPr="00FD22B2">
              <w:rPr>
                <w:rFonts w:ascii="標楷體" w:eastAsia="標楷體" w:hAnsi="標楷體" w:hint="eastAsia"/>
              </w:rPr>
              <w:t>&lt;</w:t>
            </w:r>
            <w:r w:rsidRPr="00FD22B2">
              <w:rPr>
                <w:rFonts w:ascii="標楷體" w:eastAsia="標楷體" w:hAnsi="標楷體" w:hint="eastAsia"/>
              </w:rPr>
              <w:t xml:space="preserve"> (</w:t>
            </w:r>
            <w:r w:rsidR="00C0341D" w:rsidRPr="00FD22B2">
              <w:rPr>
                <w:rFonts w:ascii="標楷體" w:eastAsia="標楷體" w:hAnsi="標楷體" w:hint="eastAsia"/>
              </w:rPr>
              <w:t>營業日</w:t>
            </w:r>
            <w:r w:rsidRPr="00FD22B2">
              <w:rPr>
                <w:rFonts w:ascii="標楷體" w:eastAsia="標楷體" w:hAnsi="標楷體" w:hint="eastAsia"/>
              </w:rPr>
              <w:t xml:space="preserve"> </w:t>
            </w:r>
            <w:r w:rsidRPr="00FD22B2">
              <w:rPr>
                <w:rFonts w:ascii="標楷體" w:eastAsia="標楷體" w:hAnsi="標楷體"/>
              </w:rPr>
              <w:t>–</w:t>
            </w:r>
            <w:r w:rsidRPr="00FD22B2">
              <w:rPr>
                <w:rFonts w:ascii="標楷體" w:eastAsia="標楷體" w:hAnsi="標楷體" w:hint="eastAsia"/>
              </w:rPr>
              <w:t xml:space="preserve"> 3個月)者,將列入清單</w:t>
            </w:r>
          </w:p>
          <w:p w14:paraId="60556ADB" w14:textId="77777777" w:rsidR="00B45DB4" w:rsidRPr="00FD22B2" w:rsidRDefault="0048180A" w:rsidP="0048180A">
            <w:pPr>
              <w:rPr>
                <w:rFonts w:ascii="標楷體" w:eastAsia="標楷體" w:hAnsi="標楷體"/>
              </w:rPr>
            </w:pPr>
            <w:r w:rsidRPr="00FD22B2">
              <w:rPr>
                <w:rFonts w:ascii="標楷體" w:eastAsia="標楷體" w:hAnsi="標楷體" w:hint="eastAsia"/>
              </w:rPr>
              <w:t>2.功能</w:t>
            </w:r>
          </w:p>
          <w:p w14:paraId="47F14EF7" w14:textId="77777777" w:rsidR="0048180A" w:rsidRPr="00FD22B2" w:rsidRDefault="0048180A" w:rsidP="00FD22B2">
            <w:pPr>
              <w:ind w:firstLineChars="100" w:firstLine="240"/>
              <w:rPr>
                <w:rFonts w:ascii="標楷體" w:eastAsia="標楷體" w:hAnsi="標楷體"/>
              </w:rPr>
            </w:pPr>
            <w:r w:rsidRPr="00FD22B2">
              <w:rPr>
                <w:rFonts w:ascii="標楷體" w:eastAsia="標楷體" w:hAnsi="標楷體"/>
              </w:rPr>
              <w:t>1.</w:t>
            </w:r>
            <w:r w:rsidRPr="00FD22B2">
              <w:rPr>
                <w:rFonts w:ascii="標楷體" w:eastAsia="標楷體" w:hAnsi="標楷體" w:hint="eastAsia"/>
              </w:rPr>
              <w:t xml:space="preserve">保留 </w:t>
            </w:r>
            <w:r w:rsidR="006A759E" w:rsidRPr="00FD22B2">
              <w:rPr>
                <w:rFonts w:ascii="標楷體" w:eastAsia="標楷體" w:hAnsi="標楷體"/>
              </w:rPr>
              <w:t xml:space="preserve">  </w:t>
            </w:r>
            <w:r w:rsidRPr="00FD22B2">
              <w:rPr>
                <w:rFonts w:ascii="標楷體" w:eastAsia="標楷體" w:hAnsi="標楷體" w:hint="eastAsia"/>
              </w:rPr>
              <w:t xml:space="preserve"> </w:t>
            </w:r>
            <w:r w:rsidR="00D21DF5" w:rsidRPr="00FD22B2">
              <w:rPr>
                <w:rFonts w:ascii="標楷體" w:eastAsia="標楷體" w:hAnsi="標楷體"/>
              </w:rPr>
              <w:t>-&gt;</w:t>
            </w:r>
            <w:r w:rsidRPr="00FD22B2">
              <w:rPr>
                <w:rFonts w:ascii="標楷體" w:eastAsia="標楷體" w:hAnsi="標楷體" w:hint="eastAsia"/>
              </w:rPr>
              <w:t>篩選資料狀態為0.未處理</w:t>
            </w:r>
          </w:p>
          <w:p w14:paraId="0F6F39CB" w14:textId="77777777" w:rsidR="0048180A" w:rsidRPr="00FD22B2" w:rsidRDefault="0048180A" w:rsidP="00FD22B2">
            <w:pPr>
              <w:ind w:firstLineChars="100" w:firstLine="240"/>
              <w:rPr>
                <w:rFonts w:ascii="標楷體" w:eastAsia="標楷體" w:hAnsi="標楷體"/>
              </w:rPr>
            </w:pPr>
            <w:r w:rsidRPr="00FD22B2">
              <w:rPr>
                <w:rFonts w:ascii="標楷體" w:eastAsia="標楷體" w:hAnsi="標楷體" w:hint="eastAsia"/>
              </w:rPr>
              <w:t xml:space="preserve">2.轉催  </w:t>
            </w:r>
            <w:r w:rsidR="006A759E" w:rsidRPr="00FD22B2">
              <w:rPr>
                <w:rFonts w:ascii="標楷體" w:eastAsia="標楷體" w:hAnsi="標楷體"/>
              </w:rPr>
              <w:t xml:space="preserve">  </w:t>
            </w:r>
            <w:r w:rsidR="00D21DF5" w:rsidRPr="00FD22B2">
              <w:rPr>
                <w:rFonts w:ascii="標楷體" w:eastAsia="標楷體" w:hAnsi="標楷體"/>
              </w:rPr>
              <w:t>-&gt;</w:t>
            </w:r>
            <w:r w:rsidRPr="00FD22B2">
              <w:rPr>
                <w:rFonts w:ascii="標楷體" w:eastAsia="標楷體" w:hAnsi="標楷體" w:hint="eastAsia"/>
              </w:rPr>
              <w:t>篩選資料狀態為0.未處理</w:t>
            </w:r>
          </w:p>
          <w:p w14:paraId="3908CEFA" w14:textId="77777777" w:rsidR="006042E7" w:rsidRPr="00FD22B2" w:rsidRDefault="0048180A" w:rsidP="00FD22B2">
            <w:pPr>
              <w:ind w:firstLineChars="100" w:firstLine="240"/>
              <w:rPr>
                <w:rFonts w:ascii="標楷體" w:eastAsia="標楷體" w:hAnsi="標楷體"/>
              </w:rPr>
            </w:pPr>
            <w:r w:rsidRPr="00FD22B2">
              <w:rPr>
                <w:rFonts w:ascii="標楷體" w:eastAsia="標楷體" w:hAnsi="標楷體" w:hint="eastAsia"/>
              </w:rPr>
              <w:t xml:space="preserve">3.訂正  </w:t>
            </w:r>
            <w:r w:rsidR="006A759E" w:rsidRPr="00FD22B2">
              <w:rPr>
                <w:rFonts w:ascii="標楷體" w:eastAsia="標楷體" w:hAnsi="標楷體"/>
              </w:rPr>
              <w:t xml:space="preserve">  </w:t>
            </w:r>
            <w:r w:rsidR="00D21DF5" w:rsidRPr="00FD22B2">
              <w:rPr>
                <w:rFonts w:ascii="標楷體" w:eastAsia="標楷體" w:hAnsi="標楷體"/>
              </w:rPr>
              <w:t>-&gt;</w:t>
            </w:r>
            <w:r w:rsidRPr="00FD22B2">
              <w:rPr>
                <w:rFonts w:ascii="標楷體" w:eastAsia="標楷體" w:hAnsi="標楷體" w:hint="eastAsia"/>
              </w:rPr>
              <w:t>篩選資料狀態為2.已處理</w:t>
            </w:r>
          </w:p>
          <w:p w14:paraId="21F9296F" w14:textId="77777777" w:rsidR="006A759E" w:rsidRPr="00FD22B2" w:rsidRDefault="006A759E" w:rsidP="00FD22B2">
            <w:pPr>
              <w:ind w:firstLineChars="100" w:firstLine="240"/>
              <w:rPr>
                <w:rFonts w:ascii="標楷體" w:eastAsia="標楷體" w:hAnsi="標楷體"/>
              </w:rPr>
            </w:pPr>
            <w:r w:rsidRPr="00FD22B2">
              <w:rPr>
                <w:rFonts w:ascii="標楷體" w:eastAsia="標楷體" w:hAnsi="標楷體" w:hint="eastAsia"/>
              </w:rPr>
              <w:t>4.取消保留</w:t>
            </w:r>
            <w:r w:rsidR="00AA1033" w:rsidRPr="00FD22B2">
              <w:rPr>
                <w:rFonts w:ascii="標楷體" w:eastAsia="標楷體" w:hAnsi="標楷體"/>
              </w:rPr>
              <w:t>-&gt;</w:t>
            </w:r>
            <w:r w:rsidR="00AA1033" w:rsidRPr="00FD22B2">
              <w:rPr>
                <w:rFonts w:ascii="標楷體" w:eastAsia="標楷體" w:hAnsi="標楷體" w:hint="eastAsia"/>
              </w:rPr>
              <w:t>篩選資料狀態為</w:t>
            </w:r>
            <w:r w:rsidR="00AA1033" w:rsidRPr="00FD22B2">
              <w:rPr>
                <w:rFonts w:ascii="標楷體" w:eastAsia="標楷體" w:hAnsi="標楷體"/>
              </w:rPr>
              <w:t>1</w:t>
            </w:r>
            <w:r w:rsidR="00AA1033" w:rsidRPr="00FD22B2">
              <w:rPr>
                <w:rFonts w:ascii="標楷體" w:eastAsia="標楷體" w:hAnsi="標楷體" w:hint="eastAsia"/>
              </w:rPr>
              <w:t>.已保留</w:t>
            </w:r>
          </w:p>
          <w:p w14:paraId="6EB74E47" w14:textId="77777777" w:rsidR="001B5EF8" w:rsidRPr="00FD22B2" w:rsidRDefault="00B45DB4" w:rsidP="00FD22B2">
            <w:pPr>
              <w:ind w:firstLineChars="100" w:firstLine="240"/>
              <w:rPr>
                <w:rFonts w:ascii="標楷體" w:eastAsia="標楷體" w:hAnsi="標楷體"/>
              </w:rPr>
            </w:pPr>
            <w:r w:rsidRPr="00FD22B2">
              <w:rPr>
                <w:rFonts w:ascii="標楷體" w:eastAsia="標楷體" w:hAnsi="標楷體" w:hint="eastAsia"/>
              </w:rPr>
              <w:t xml:space="preserve">9.查詢 </w:t>
            </w:r>
            <w:r w:rsidRPr="00FD22B2">
              <w:rPr>
                <w:rFonts w:ascii="標楷體" w:eastAsia="標楷體" w:hAnsi="標楷體"/>
              </w:rPr>
              <w:t xml:space="preserve"> -&gt;</w:t>
            </w:r>
          </w:p>
          <w:p w14:paraId="0942FA86" w14:textId="77777777" w:rsidR="00B45DB4" w:rsidRPr="00FD22B2" w:rsidRDefault="001B5EF8" w:rsidP="00FD22B2">
            <w:pPr>
              <w:ind w:firstLineChars="100" w:firstLine="240"/>
              <w:rPr>
                <w:rFonts w:ascii="標楷體" w:eastAsia="標楷體" w:hAnsi="標楷體"/>
              </w:rPr>
            </w:pPr>
            <w:r w:rsidRPr="00FD22B2">
              <w:rPr>
                <w:rFonts w:ascii="標楷體" w:eastAsia="標楷體" w:hAnsi="標楷體" w:hint="eastAsia"/>
              </w:rPr>
              <w:t xml:space="preserve">   </w:t>
            </w:r>
            <w:r w:rsidR="00B45DB4" w:rsidRPr="00FD22B2">
              <w:rPr>
                <w:rFonts w:ascii="標楷體" w:eastAsia="標楷體" w:hAnsi="標楷體" w:hint="eastAsia"/>
              </w:rPr>
              <w:t>查詢範圍</w:t>
            </w:r>
          </w:p>
          <w:tbl>
            <w:tblPr>
              <w:tblW w:w="2790" w:type="dxa"/>
              <w:tblInd w:w="720" w:type="dxa"/>
              <w:tblLayout w:type="fixed"/>
              <w:tblCellMar>
                <w:left w:w="28" w:type="dxa"/>
                <w:right w:w="28" w:type="dxa"/>
              </w:tblCellMar>
              <w:tblLook w:val="04A0" w:firstRow="1" w:lastRow="0" w:firstColumn="1" w:lastColumn="0" w:noHBand="0" w:noVBand="1"/>
            </w:tblPr>
            <w:tblGrid>
              <w:gridCol w:w="2790"/>
            </w:tblGrid>
            <w:tr w:rsidR="001B5EF8" w:rsidRPr="00FD22B2" w14:paraId="122FBE11" w14:textId="77777777" w:rsidTr="00B45DB4">
              <w:trPr>
                <w:trHeight w:val="324"/>
              </w:trPr>
              <w:tc>
                <w:tcPr>
                  <w:tcW w:w="2790" w:type="dxa"/>
                  <w:tcBorders>
                    <w:top w:val="nil"/>
                    <w:left w:val="nil"/>
                    <w:bottom w:val="nil"/>
                    <w:right w:val="nil"/>
                  </w:tcBorders>
                  <w:shd w:val="clear" w:color="auto" w:fill="auto"/>
                  <w:noWrap/>
                  <w:vAlign w:val="center"/>
                  <w:hideMark/>
                </w:tcPr>
                <w:p w14:paraId="69919C8D" w14:textId="77777777" w:rsidR="001B5EF8" w:rsidRPr="00FD22B2" w:rsidRDefault="001B5EF8" w:rsidP="001B5EF8">
                  <w:pPr>
                    <w:widowControl/>
                    <w:rPr>
                      <w:rFonts w:ascii="標楷體" w:eastAsia="標楷體" w:hAnsi="標楷體"/>
                    </w:rPr>
                  </w:pPr>
                  <w:r w:rsidRPr="00FD22B2">
                    <w:rPr>
                      <w:rFonts w:ascii="標楷體" w:eastAsia="標楷體" w:hAnsi="標楷體" w:hint="eastAsia"/>
                    </w:rPr>
                    <w:t>1:昨日留存</w:t>
                  </w:r>
                </w:p>
              </w:tc>
            </w:tr>
            <w:tr w:rsidR="001B5EF8" w:rsidRPr="00FD22B2" w14:paraId="7EF684DE" w14:textId="77777777" w:rsidTr="00B45DB4">
              <w:trPr>
                <w:trHeight w:val="324"/>
              </w:trPr>
              <w:tc>
                <w:tcPr>
                  <w:tcW w:w="2790" w:type="dxa"/>
                  <w:tcBorders>
                    <w:top w:val="nil"/>
                    <w:left w:val="nil"/>
                    <w:bottom w:val="nil"/>
                    <w:right w:val="nil"/>
                  </w:tcBorders>
                  <w:shd w:val="clear" w:color="auto" w:fill="auto"/>
                  <w:noWrap/>
                  <w:vAlign w:val="center"/>
                </w:tcPr>
                <w:p w14:paraId="4C9B5AC8" w14:textId="77777777" w:rsidR="001B5EF8" w:rsidRPr="00FD22B2" w:rsidRDefault="001B5EF8" w:rsidP="001B5EF8">
                  <w:pPr>
                    <w:widowControl/>
                    <w:rPr>
                      <w:rFonts w:ascii="標楷體" w:eastAsia="標楷體" w:hAnsi="標楷體"/>
                    </w:rPr>
                  </w:pPr>
                  <w:r w:rsidRPr="00FD22B2">
                    <w:rPr>
                      <w:rFonts w:ascii="標楷體" w:eastAsia="標楷體" w:hAnsi="標楷體" w:hint="eastAsia"/>
                    </w:rPr>
                    <w:t>2:本日新增</w:t>
                  </w:r>
                </w:p>
              </w:tc>
            </w:tr>
            <w:tr w:rsidR="001B5EF8" w:rsidRPr="00FD22B2" w14:paraId="0255691F" w14:textId="77777777" w:rsidTr="00B45DB4">
              <w:trPr>
                <w:trHeight w:val="324"/>
              </w:trPr>
              <w:tc>
                <w:tcPr>
                  <w:tcW w:w="2790" w:type="dxa"/>
                  <w:tcBorders>
                    <w:top w:val="nil"/>
                    <w:left w:val="nil"/>
                    <w:bottom w:val="nil"/>
                    <w:right w:val="nil"/>
                  </w:tcBorders>
                  <w:shd w:val="clear" w:color="auto" w:fill="auto"/>
                  <w:noWrap/>
                  <w:vAlign w:val="center"/>
                  <w:hideMark/>
                </w:tcPr>
                <w:p w14:paraId="52542D29" w14:textId="77777777" w:rsidR="001B5EF8" w:rsidRPr="00FD22B2" w:rsidRDefault="001B5EF8" w:rsidP="001B5EF8">
                  <w:pPr>
                    <w:widowControl/>
                    <w:rPr>
                      <w:rFonts w:ascii="標楷體" w:eastAsia="標楷體" w:hAnsi="標楷體"/>
                    </w:rPr>
                  </w:pPr>
                  <w:r w:rsidRPr="00FD22B2">
                    <w:rPr>
                      <w:rFonts w:ascii="標楷體" w:eastAsia="標楷體" w:hAnsi="標楷體" w:hint="eastAsia"/>
                    </w:rPr>
                    <w:t>3:全部</w:t>
                  </w:r>
                </w:p>
              </w:tc>
            </w:tr>
            <w:tr w:rsidR="001B5EF8" w:rsidRPr="00FD22B2" w14:paraId="3DB0321F" w14:textId="77777777" w:rsidTr="00B45DB4">
              <w:trPr>
                <w:trHeight w:val="324"/>
              </w:trPr>
              <w:tc>
                <w:tcPr>
                  <w:tcW w:w="2790" w:type="dxa"/>
                  <w:tcBorders>
                    <w:top w:val="nil"/>
                    <w:left w:val="nil"/>
                    <w:bottom w:val="nil"/>
                    <w:right w:val="nil"/>
                  </w:tcBorders>
                  <w:shd w:val="clear" w:color="auto" w:fill="auto"/>
                  <w:noWrap/>
                  <w:vAlign w:val="center"/>
                  <w:hideMark/>
                </w:tcPr>
                <w:p w14:paraId="21AE7AF8" w14:textId="77777777" w:rsidR="001B5EF8" w:rsidRPr="00FD22B2" w:rsidRDefault="001B5EF8" w:rsidP="001B5EF8">
                  <w:pPr>
                    <w:widowControl/>
                    <w:rPr>
                      <w:rFonts w:ascii="標楷體" w:eastAsia="標楷體" w:hAnsi="標楷體"/>
                    </w:rPr>
                  </w:pPr>
                  <w:r w:rsidRPr="00FD22B2">
                    <w:rPr>
                      <w:rFonts w:ascii="標楷體" w:eastAsia="標楷體" w:hAnsi="標楷體" w:hint="eastAsia"/>
                    </w:rPr>
                    <w:t>4:本日處理</w:t>
                  </w:r>
                </w:p>
              </w:tc>
            </w:tr>
            <w:tr w:rsidR="001B5EF8" w:rsidRPr="00FD22B2" w14:paraId="59033916" w14:textId="77777777" w:rsidTr="00B45DB4">
              <w:trPr>
                <w:trHeight w:val="324"/>
              </w:trPr>
              <w:tc>
                <w:tcPr>
                  <w:tcW w:w="2790" w:type="dxa"/>
                  <w:tcBorders>
                    <w:top w:val="nil"/>
                    <w:left w:val="nil"/>
                    <w:bottom w:val="nil"/>
                    <w:right w:val="nil"/>
                  </w:tcBorders>
                  <w:shd w:val="clear" w:color="auto" w:fill="auto"/>
                  <w:noWrap/>
                  <w:vAlign w:val="center"/>
                  <w:hideMark/>
                </w:tcPr>
                <w:p w14:paraId="2B7F9852" w14:textId="77777777" w:rsidR="001B5EF8" w:rsidRPr="00FD22B2" w:rsidRDefault="001B5EF8" w:rsidP="001B5EF8">
                  <w:pPr>
                    <w:widowControl/>
                    <w:rPr>
                      <w:rFonts w:ascii="標楷體" w:eastAsia="標楷體" w:hAnsi="標楷體"/>
                    </w:rPr>
                  </w:pPr>
                  <w:r w:rsidRPr="00FD22B2">
                    <w:rPr>
                      <w:rFonts w:ascii="標楷體" w:eastAsia="標楷體" w:hAnsi="標楷體" w:hint="eastAsia"/>
                    </w:rPr>
                    <w:t>5:本日刪除</w:t>
                  </w:r>
                </w:p>
              </w:tc>
            </w:tr>
            <w:tr w:rsidR="001B5EF8" w:rsidRPr="00FD22B2" w14:paraId="216FABB1" w14:textId="77777777" w:rsidTr="00B45DB4">
              <w:trPr>
                <w:trHeight w:val="324"/>
              </w:trPr>
              <w:tc>
                <w:tcPr>
                  <w:tcW w:w="2790" w:type="dxa"/>
                  <w:tcBorders>
                    <w:top w:val="nil"/>
                    <w:left w:val="nil"/>
                    <w:bottom w:val="nil"/>
                    <w:right w:val="nil"/>
                  </w:tcBorders>
                  <w:shd w:val="clear" w:color="auto" w:fill="auto"/>
                  <w:noWrap/>
                  <w:vAlign w:val="center"/>
                  <w:hideMark/>
                </w:tcPr>
                <w:p w14:paraId="6BB1DCC7" w14:textId="77777777" w:rsidR="001B5EF8" w:rsidRPr="00FD22B2" w:rsidRDefault="001B5EF8" w:rsidP="001B5EF8">
                  <w:pPr>
                    <w:widowControl/>
                    <w:rPr>
                      <w:rFonts w:ascii="標楷體" w:eastAsia="標楷體" w:hAnsi="標楷體"/>
                    </w:rPr>
                  </w:pPr>
                  <w:r w:rsidRPr="00FD22B2">
                    <w:rPr>
                      <w:rFonts w:ascii="標楷體" w:eastAsia="標楷體" w:hAnsi="標楷體" w:hint="eastAsia"/>
                    </w:rPr>
                    <w:t>6:保留</w:t>
                  </w:r>
                </w:p>
              </w:tc>
            </w:tr>
            <w:tr w:rsidR="001B5EF8" w:rsidRPr="00FD22B2" w14:paraId="12EC0F09" w14:textId="77777777" w:rsidTr="00B45DB4">
              <w:trPr>
                <w:trHeight w:val="324"/>
              </w:trPr>
              <w:tc>
                <w:tcPr>
                  <w:tcW w:w="2790" w:type="dxa"/>
                  <w:tcBorders>
                    <w:top w:val="nil"/>
                    <w:left w:val="nil"/>
                    <w:bottom w:val="nil"/>
                    <w:right w:val="nil"/>
                  </w:tcBorders>
                  <w:shd w:val="clear" w:color="auto" w:fill="auto"/>
                  <w:noWrap/>
                  <w:vAlign w:val="center"/>
                  <w:hideMark/>
                </w:tcPr>
                <w:p w14:paraId="541A6045" w14:textId="77777777" w:rsidR="001B5EF8" w:rsidRPr="00FD22B2" w:rsidRDefault="001B5EF8" w:rsidP="001B5EF8">
                  <w:pPr>
                    <w:widowControl/>
                    <w:rPr>
                      <w:rFonts w:ascii="標楷體" w:eastAsia="標楷體" w:hAnsi="標楷體"/>
                    </w:rPr>
                  </w:pPr>
                  <w:r w:rsidRPr="00FD22B2">
                    <w:rPr>
                      <w:rFonts w:ascii="標楷體" w:eastAsia="標楷體" w:hAnsi="標楷體" w:hint="eastAsia"/>
                    </w:rPr>
                    <w:t>7:未處理</w:t>
                  </w:r>
                </w:p>
              </w:tc>
            </w:tr>
            <w:tr w:rsidR="00B54158" w:rsidRPr="00FD22B2" w14:paraId="59E0C3C3" w14:textId="77777777" w:rsidTr="00B45DB4">
              <w:trPr>
                <w:trHeight w:val="324"/>
              </w:trPr>
              <w:tc>
                <w:tcPr>
                  <w:tcW w:w="2790" w:type="dxa"/>
                  <w:tcBorders>
                    <w:top w:val="nil"/>
                    <w:left w:val="nil"/>
                    <w:bottom w:val="nil"/>
                    <w:right w:val="nil"/>
                  </w:tcBorders>
                  <w:shd w:val="clear" w:color="auto" w:fill="auto"/>
                  <w:noWrap/>
                  <w:vAlign w:val="center"/>
                </w:tcPr>
                <w:p w14:paraId="05098931" w14:textId="77777777" w:rsidR="00B54158" w:rsidRPr="00FD22B2" w:rsidRDefault="00B54158" w:rsidP="001B5EF8">
                  <w:pPr>
                    <w:widowControl/>
                    <w:rPr>
                      <w:rFonts w:ascii="標楷體" w:eastAsia="標楷體" w:hAnsi="標楷體"/>
                    </w:rPr>
                  </w:pPr>
                </w:p>
              </w:tc>
            </w:tr>
          </w:tbl>
          <w:p w14:paraId="1EC2FB11" w14:textId="77777777" w:rsidR="005F10CE" w:rsidRPr="00FD22B2" w:rsidRDefault="005F10CE" w:rsidP="00F81F30">
            <w:pPr>
              <w:ind w:firstLineChars="100" w:firstLine="240"/>
              <w:rPr>
                <w:rFonts w:ascii="標楷體" w:eastAsia="標楷體" w:hAnsi="標楷體"/>
              </w:rPr>
            </w:pPr>
          </w:p>
        </w:tc>
      </w:tr>
      <w:tr w:rsidR="006042E7" w:rsidRPr="00362205" w14:paraId="07FD455D" w14:textId="77777777" w:rsidTr="00F1342B">
        <w:trPr>
          <w:trHeight w:val="277"/>
        </w:trPr>
        <w:tc>
          <w:tcPr>
            <w:tcW w:w="1569" w:type="dxa"/>
            <w:tcBorders>
              <w:top w:val="single" w:sz="8" w:space="0" w:color="000000"/>
              <w:bottom w:val="single" w:sz="8" w:space="0" w:color="000000"/>
              <w:right w:val="single" w:sz="8" w:space="0" w:color="000000"/>
            </w:tcBorders>
            <w:shd w:val="clear" w:color="auto" w:fill="F3F3F3"/>
          </w:tcPr>
          <w:p w14:paraId="12057321" w14:textId="77777777" w:rsidR="006042E7" w:rsidRPr="00362205" w:rsidRDefault="006042E7" w:rsidP="00F1342B">
            <w:pPr>
              <w:rPr>
                <w:rFonts w:ascii="標楷體" w:eastAsia="標楷體" w:hAnsi="標楷體"/>
              </w:rPr>
            </w:pPr>
            <w:r w:rsidRPr="00362205">
              <w:rPr>
                <w:rFonts w:ascii="標楷體" w:eastAsia="標楷體" w:hAnsi="標楷體"/>
              </w:rPr>
              <w:t>進入條件</w:t>
            </w:r>
          </w:p>
        </w:tc>
        <w:tc>
          <w:tcPr>
            <w:tcW w:w="6297" w:type="dxa"/>
            <w:tcBorders>
              <w:top w:val="single" w:sz="8" w:space="0" w:color="000000"/>
              <w:left w:val="single" w:sz="8" w:space="0" w:color="000000"/>
              <w:bottom w:val="single" w:sz="8" w:space="0" w:color="000000"/>
            </w:tcBorders>
          </w:tcPr>
          <w:p w14:paraId="761E6B0A" w14:textId="77777777" w:rsidR="006042E7" w:rsidRPr="00362205" w:rsidRDefault="006042E7" w:rsidP="00F1342B">
            <w:pPr>
              <w:rPr>
                <w:rFonts w:ascii="標楷體" w:eastAsia="標楷體" w:hAnsi="標楷體"/>
              </w:rPr>
            </w:pPr>
          </w:p>
        </w:tc>
      </w:tr>
      <w:tr w:rsidR="006042E7" w:rsidRPr="00362205" w14:paraId="2F852ABB" w14:textId="77777777" w:rsidTr="00F1342B">
        <w:trPr>
          <w:trHeight w:val="773"/>
        </w:trPr>
        <w:tc>
          <w:tcPr>
            <w:tcW w:w="1569" w:type="dxa"/>
            <w:tcBorders>
              <w:top w:val="single" w:sz="8" w:space="0" w:color="000000"/>
              <w:bottom w:val="single" w:sz="8" w:space="0" w:color="000000"/>
              <w:right w:val="single" w:sz="8" w:space="0" w:color="000000"/>
            </w:tcBorders>
            <w:shd w:val="clear" w:color="auto" w:fill="F3F3F3"/>
          </w:tcPr>
          <w:p w14:paraId="1A5AB576" w14:textId="77777777" w:rsidR="006042E7" w:rsidRPr="00362205" w:rsidRDefault="006042E7" w:rsidP="00F1342B">
            <w:pPr>
              <w:rPr>
                <w:rFonts w:ascii="標楷體" w:eastAsia="標楷體" w:hAnsi="標楷體"/>
              </w:rPr>
            </w:pPr>
            <w:r w:rsidRPr="00362205">
              <w:rPr>
                <w:rFonts w:ascii="標楷體" w:eastAsia="標楷體" w:hAnsi="標楷體"/>
              </w:rPr>
              <w:t xml:space="preserve">基本流程 </w:t>
            </w:r>
          </w:p>
        </w:tc>
        <w:tc>
          <w:tcPr>
            <w:tcW w:w="6297" w:type="dxa"/>
            <w:tcBorders>
              <w:top w:val="single" w:sz="8" w:space="0" w:color="000000"/>
              <w:left w:val="single" w:sz="8" w:space="0" w:color="000000"/>
              <w:bottom w:val="single" w:sz="8" w:space="0" w:color="000000"/>
            </w:tcBorders>
          </w:tcPr>
          <w:p w14:paraId="24F03DF2" w14:textId="77777777" w:rsidR="006042E7" w:rsidRPr="00362205" w:rsidRDefault="006042E7" w:rsidP="00F1342B">
            <w:pPr>
              <w:rPr>
                <w:rFonts w:ascii="標楷體" w:eastAsia="標楷體" w:hAnsi="標楷體"/>
              </w:rPr>
            </w:pPr>
          </w:p>
        </w:tc>
      </w:tr>
      <w:tr w:rsidR="006042E7" w:rsidRPr="00362205" w14:paraId="6EA43988" w14:textId="77777777" w:rsidTr="00F1342B">
        <w:trPr>
          <w:trHeight w:val="321"/>
        </w:trPr>
        <w:tc>
          <w:tcPr>
            <w:tcW w:w="1569" w:type="dxa"/>
            <w:tcBorders>
              <w:top w:val="single" w:sz="8" w:space="0" w:color="000000"/>
              <w:bottom w:val="single" w:sz="8" w:space="0" w:color="000000"/>
              <w:right w:val="single" w:sz="8" w:space="0" w:color="000000"/>
            </w:tcBorders>
            <w:shd w:val="clear" w:color="auto" w:fill="F3F3F3"/>
          </w:tcPr>
          <w:p w14:paraId="22C51C28" w14:textId="77777777" w:rsidR="006042E7" w:rsidRPr="00362205" w:rsidRDefault="006042E7" w:rsidP="00F1342B">
            <w:pPr>
              <w:rPr>
                <w:rFonts w:ascii="標楷體" w:eastAsia="標楷體" w:hAnsi="標楷體"/>
              </w:rPr>
            </w:pPr>
            <w:r w:rsidRPr="00362205">
              <w:rPr>
                <w:rFonts w:ascii="標楷體" w:eastAsia="標楷體" w:hAnsi="標楷體"/>
              </w:rPr>
              <w:t>選用流程</w:t>
            </w:r>
          </w:p>
        </w:tc>
        <w:tc>
          <w:tcPr>
            <w:tcW w:w="6297" w:type="dxa"/>
            <w:tcBorders>
              <w:top w:val="single" w:sz="8" w:space="0" w:color="000000"/>
              <w:left w:val="single" w:sz="8" w:space="0" w:color="000000"/>
              <w:bottom w:val="single" w:sz="8" w:space="0" w:color="000000"/>
            </w:tcBorders>
          </w:tcPr>
          <w:p w14:paraId="7ED5E44C" w14:textId="77777777" w:rsidR="006042E7" w:rsidRPr="00362205" w:rsidRDefault="006042E7" w:rsidP="00F1342B">
            <w:pPr>
              <w:rPr>
                <w:rFonts w:ascii="標楷體" w:eastAsia="標楷體" w:hAnsi="標楷體"/>
              </w:rPr>
            </w:pPr>
          </w:p>
        </w:tc>
      </w:tr>
      <w:tr w:rsidR="006042E7" w:rsidRPr="00362205" w14:paraId="33D7BAFB" w14:textId="77777777" w:rsidTr="00F1342B">
        <w:trPr>
          <w:trHeight w:val="1311"/>
        </w:trPr>
        <w:tc>
          <w:tcPr>
            <w:tcW w:w="1569" w:type="dxa"/>
            <w:tcBorders>
              <w:top w:val="single" w:sz="8" w:space="0" w:color="000000"/>
              <w:bottom w:val="single" w:sz="8" w:space="0" w:color="000000"/>
              <w:right w:val="single" w:sz="8" w:space="0" w:color="000000"/>
            </w:tcBorders>
            <w:shd w:val="clear" w:color="auto" w:fill="F3F3F3"/>
          </w:tcPr>
          <w:p w14:paraId="2D401569" w14:textId="77777777" w:rsidR="006042E7" w:rsidRPr="00362205" w:rsidRDefault="006042E7" w:rsidP="00F1342B">
            <w:pPr>
              <w:rPr>
                <w:rFonts w:ascii="標楷體" w:eastAsia="標楷體" w:hAnsi="標楷體"/>
              </w:rPr>
            </w:pPr>
            <w:r w:rsidRPr="00362205">
              <w:rPr>
                <w:rFonts w:ascii="標楷體" w:eastAsia="標楷體" w:hAnsi="標楷體"/>
              </w:rPr>
              <w:t>例外流程</w:t>
            </w:r>
          </w:p>
        </w:tc>
        <w:tc>
          <w:tcPr>
            <w:tcW w:w="6297" w:type="dxa"/>
            <w:tcBorders>
              <w:top w:val="single" w:sz="8" w:space="0" w:color="000000"/>
              <w:left w:val="single" w:sz="8" w:space="0" w:color="000000"/>
              <w:bottom w:val="single" w:sz="8" w:space="0" w:color="000000"/>
            </w:tcBorders>
          </w:tcPr>
          <w:p w14:paraId="0E82327E" w14:textId="77777777" w:rsidR="006042E7" w:rsidRPr="00362205" w:rsidRDefault="006042E7" w:rsidP="00F1342B">
            <w:pPr>
              <w:rPr>
                <w:rFonts w:ascii="標楷體" w:eastAsia="標楷體" w:hAnsi="標楷體"/>
              </w:rPr>
            </w:pPr>
          </w:p>
        </w:tc>
      </w:tr>
      <w:tr w:rsidR="006042E7" w:rsidRPr="00362205" w14:paraId="4C901C4B" w14:textId="77777777" w:rsidTr="00F1342B">
        <w:trPr>
          <w:trHeight w:val="278"/>
        </w:trPr>
        <w:tc>
          <w:tcPr>
            <w:tcW w:w="1569" w:type="dxa"/>
            <w:tcBorders>
              <w:top w:val="single" w:sz="8" w:space="0" w:color="000000"/>
              <w:bottom w:val="single" w:sz="8" w:space="0" w:color="000000"/>
              <w:right w:val="single" w:sz="8" w:space="0" w:color="000000"/>
            </w:tcBorders>
            <w:shd w:val="clear" w:color="auto" w:fill="F3F3F3"/>
          </w:tcPr>
          <w:p w14:paraId="762CF34A" w14:textId="77777777" w:rsidR="006042E7" w:rsidRPr="00362205" w:rsidRDefault="006042E7" w:rsidP="00F1342B">
            <w:pPr>
              <w:rPr>
                <w:rFonts w:ascii="標楷體" w:eastAsia="標楷體" w:hAnsi="標楷體"/>
              </w:rPr>
            </w:pPr>
            <w:r w:rsidRPr="00362205">
              <w:rPr>
                <w:rFonts w:ascii="標楷體" w:eastAsia="標楷體" w:hAnsi="標楷體"/>
              </w:rPr>
              <w:t xml:space="preserve">執行後狀況 </w:t>
            </w:r>
          </w:p>
        </w:tc>
        <w:tc>
          <w:tcPr>
            <w:tcW w:w="6297" w:type="dxa"/>
            <w:tcBorders>
              <w:top w:val="single" w:sz="8" w:space="0" w:color="000000"/>
              <w:left w:val="single" w:sz="8" w:space="0" w:color="000000"/>
              <w:bottom w:val="single" w:sz="8" w:space="0" w:color="000000"/>
            </w:tcBorders>
          </w:tcPr>
          <w:p w14:paraId="357E625B" w14:textId="77777777" w:rsidR="006042E7" w:rsidRPr="00362205" w:rsidRDefault="006042E7" w:rsidP="00F1342B">
            <w:pPr>
              <w:rPr>
                <w:rFonts w:ascii="標楷體" w:eastAsia="標楷體" w:hAnsi="標楷體"/>
              </w:rPr>
            </w:pPr>
          </w:p>
        </w:tc>
      </w:tr>
      <w:tr w:rsidR="006042E7" w:rsidRPr="00362205" w14:paraId="7BE9ECB0" w14:textId="77777777" w:rsidTr="00F1342B">
        <w:trPr>
          <w:trHeight w:val="358"/>
        </w:trPr>
        <w:tc>
          <w:tcPr>
            <w:tcW w:w="1569" w:type="dxa"/>
            <w:tcBorders>
              <w:top w:val="single" w:sz="8" w:space="0" w:color="000000"/>
              <w:bottom w:val="single" w:sz="8" w:space="0" w:color="000000"/>
              <w:right w:val="single" w:sz="8" w:space="0" w:color="000000"/>
            </w:tcBorders>
            <w:shd w:val="clear" w:color="auto" w:fill="F3F3F3"/>
          </w:tcPr>
          <w:p w14:paraId="4F9A3DEA" w14:textId="77777777" w:rsidR="006042E7" w:rsidRPr="00362205" w:rsidRDefault="006042E7" w:rsidP="00F1342B">
            <w:pPr>
              <w:rPr>
                <w:rFonts w:ascii="標楷體" w:eastAsia="標楷體" w:hAnsi="標楷體"/>
              </w:rPr>
            </w:pPr>
            <w:r w:rsidRPr="00362205">
              <w:rPr>
                <w:rFonts w:ascii="標楷體" w:eastAsia="標楷體" w:hAnsi="標楷體"/>
              </w:rPr>
              <w:t>特別需求</w:t>
            </w:r>
          </w:p>
        </w:tc>
        <w:tc>
          <w:tcPr>
            <w:tcW w:w="6297" w:type="dxa"/>
            <w:tcBorders>
              <w:top w:val="single" w:sz="8" w:space="0" w:color="000000"/>
              <w:left w:val="single" w:sz="8" w:space="0" w:color="000000"/>
              <w:bottom w:val="single" w:sz="8" w:space="0" w:color="000000"/>
            </w:tcBorders>
          </w:tcPr>
          <w:p w14:paraId="6B461D96" w14:textId="77777777" w:rsidR="006042E7" w:rsidRPr="00362205" w:rsidRDefault="006042E7" w:rsidP="00F1342B">
            <w:pPr>
              <w:rPr>
                <w:rFonts w:ascii="標楷體" w:eastAsia="標楷體" w:hAnsi="標楷體"/>
              </w:rPr>
            </w:pPr>
          </w:p>
        </w:tc>
      </w:tr>
      <w:tr w:rsidR="006042E7" w:rsidRPr="00362205" w14:paraId="03D70FB4" w14:textId="77777777" w:rsidTr="00F1342B">
        <w:trPr>
          <w:trHeight w:val="278"/>
        </w:trPr>
        <w:tc>
          <w:tcPr>
            <w:tcW w:w="1569" w:type="dxa"/>
            <w:tcBorders>
              <w:top w:val="single" w:sz="8" w:space="0" w:color="000000"/>
              <w:bottom w:val="single" w:sz="8" w:space="0" w:color="000000"/>
              <w:right w:val="single" w:sz="8" w:space="0" w:color="000000"/>
            </w:tcBorders>
            <w:shd w:val="clear" w:color="auto" w:fill="F3F3F3"/>
          </w:tcPr>
          <w:p w14:paraId="582A1D0A" w14:textId="77777777" w:rsidR="006042E7" w:rsidRPr="00362205" w:rsidRDefault="006042E7" w:rsidP="00F1342B">
            <w:pPr>
              <w:rPr>
                <w:rFonts w:ascii="標楷體" w:eastAsia="標楷體" w:hAnsi="標楷體"/>
              </w:rPr>
            </w:pPr>
            <w:r w:rsidRPr="00362205">
              <w:rPr>
                <w:rFonts w:ascii="標楷體" w:eastAsia="標楷體" w:hAnsi="標楷體"/>
              </w:rPr>
              <w:t xml:space="preserve">參考 </w:t>
            </w:r>
          </w:p>
        </w:tc>
        <w:tc>
          <w:tcPr>
            <w:tcW w:w="6297" w:type="dxa"/>
            <w:tcBorders>
              <w:top w:val="single" w:sz="8" w:space="0" w:color="000000"/>
              <w:left w:val="single" w:sz="8" w:space="0" w:color="000000"/>
              <w:bottom w:val="single" w:sz="8" w:space="0" w:color="000000"/>
            </w:tcBorders>
          </w:tcPr>
          <w:p w14:paraId="62A8E145" w14:textId="77777777" w:rsidR="006042E7" w:rsidRPr="00362205" w:rsidRDefault="006042E7" w:rsidP="00F1342B">
            <w:pPr>
              <w:rPr>
                <w:rFonts w:ascii="標楷體" w:eastAsia="標楷體" w:hAnsi="標楷體"/>
              </w:rPr>
            </w:pPr>
          </w:p>
        </w:tc>
      </w:tr>
    </w:tbl>
    <w:p w14:paraId="6C8214A0" w14:textId="77777777" w:rsidR="0017764B" w:rsidRPr="00362205" w:rsidRDefault="0017764B" w:rsidP="006042E7">
      <w:pPr>
        <w:snapToGrid w:val="0"/>
        <w:spacing w:before="120"/>
        <w:ind w:left="2400" w:rightChars="100" w:right="240" w:hanging="480"/>
        <w:rPr>
          <w:rFonts w:ascii="標楷體" w:eastAsia="標楷體" w:hAnsi="標楷體"/>
          <w:sz w:val="26"/>
        </w:rPr>
      </w:pPr>
    </w:p>
    <w:p w14:paraId="555E2CB8" w14:textId="77777777" w:rsidR="0017764B" w:rsidRPr="00362205" w:rsidRDefault="0017764B" w:rsidP="0017764B">
      <w:pPr>
        <w:rPr>
          <w:rFonts w:ascii="標楷體" w:eastAsia="標楷體" w:hAnsi="標楷體"/>
        </w:rPr>
      </w:pPr>
      <w:r w:rsidRPr="00362205">
        <w:rPr>
          <w:rFonts w:ascii="標楷體" w:eastAsia="標楷體" w:hAnsi="標楷體"/>
        </w:rPr>
        <w:br w:type="page"/>
      </w:r>
    </w:p>
    <w:p w14:paraId="18E66C95" w14:textId="77777777" w:rsidR="0017764B" w:rsidRPr="00362205" w:rsidRDefault="0017764B" w:rsidP="00D01BCC">
      <w:pPr>
        <w:pStyle w:val="a"/>
      </w:pPr>
      <w:r w:rsidRPr="00362205">
        <w:lastRenderedPageBreak/>
        <w:t>UI畫面</w:t>
      </w:r>
    </w:p>
    <w:p w14:paraId="5AE04C85" w14:textId="77777777" w:rsidR="0017764B" w:rsidRPr="00362205" w:rsidRDefault="0017764B" w:rsidP="0017764B">
      <w:pPr>
        <w:pStyle w:val="42"/>
        <w:spacing w:after="72"/>
        <w:ind w:left="1133"/>
        <w:rPr>
          <w:rFonts w:ascii="標楷體" w:hAnsi="標楷體"/>
        </w:rPr>
      </w:pPr>
      <w:r w:rsidRPr="00362205">
        <w:rPr>
          <w:rFonts w:ascii="標楷體" w:hAnsi="標楷體" w:hint="eastAsia"/>
        </w:rPr>
        <w:t>輸入畫面：</w:t>
      </w:r>
    </w:p>
    <w:p w14:paraId="69E47397" w14:textId="77777777" w:rsidR="001904A7" w:rsidRPr="00D27840" w:rsidRDefault="002C3244" w:rsidP="007E5F41">
      <w:pPr>
        <w:snapToGrid w:val="0"/>
        <w:spacing w:before="120"/>
        <w:ind w:rightChars="100" w:right="240"/>
        <w:rPr>
          <w:rFonts w:ascii="標楷體" w:eastAsia="標楷體" w:hAnsi="標楷體"/>
          <w:sz w:val="26"/>
        </w:rPr>
      </w:pPr>
      <w:r>
        <w:rPr>
          <w:rFonts w:ascii="標楷體" w:eastAsia="標楷體" w:hAnsi="標楷體"/>
          <w:noProof/>
          <w:sz w:val="26"/>
        </w:rPr>
        <w:drawing>
          <wp:inline distT="0" distB="0" distL="0" distR="0" wp14:anchorId="4475460C" wp14:editId="620D159F">
            <wp:extent cx="6664960" cy="1239520"/>
            <wp:effectExtent l="0" t="0" r="2540" b="0"/>
            <wp:docPr id="6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6664960" cy="1239520"/>
                    </a:xfrm>
                    <a:prstGeom prst="rect">
                      <a:avLst/>
                    </a:prstGeom>
                    <a:noFill/>
                    <a:ln>
                      <a:noFill/>
                    </a:ln>
                  </pic:spPr>
                </pic:pic>
              </a:graphicData>
            </a:graphic>
          </wp:inline>
        </w:drawing>
      </w:r>
    </w:p>
    <w:p w14:paraId="7C33498F" w14:textId="77777777" w:rsidR="001904A7" w:rsidRPr="00362205" w:rsidRDefault="001904A7" w:rsidP="001904A7">
      <w:pPr>
        <w:pStyle w:val="42"/>
        <w:spacing w:after="72"/>
        <w:ind w:left="1133"/>
        <w:rPr>
          <w:rFonts w:ascii="標楷體" w:hAnsi="標楷體"/>
        </w:rPr>
      </w:pPr>
      <w:r w:rsidRPr="00362205">
        <w:rPr>
          <w:rFonts w:ascii="標楷體" w:hAnsi="標楷體" w:hint="eastAsia"/>
        </w:rPr>
        <w:t>輸出畫面：</w:t>
      </w:r>
    </w:p>
    <w:p w14:paraId="5699EDC1" w14:textId="77777777" w:rsidR="001904A7" w:rsidRDefault="002C3244" w:rsidP="007E5F41">
      <w:pPr>
        <w:snapToGrid w:val="0"/>
        <w:spacing w:before="120"/>
        <w:ind w:rightChars="100" w:right="240"/>
        <w:rPr>
          <w:rFonts w:ascii="標楷體" w:eastAsia="標楷體" w:hAnsi="標楷體"/>
          <w:sz w:val="26"/>
        </w:rPr>
      </w:pPr>
      <w:r>
        <w:rPr>
          <w:rFonts w:ascii="標楷體" w:eastAsia="標楷體" w:hAnsi="標楷體"/>
          <w:noProof/>
          <w:sz w:val="26"/>
        </w:rPr>
        <w:drawing>
          <wp:inline distT="0" distB="0" distL="0" distR="0" wp14:anchorId="2B0357BE" wp14:editId="3A49EBD7">
            <wp:extent cx="6721475" cy="2111375"/>
            <wp:effectExtent l="0" t="0" r="3175" b="3175"/>
            <wp:docPr id="6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6721475" cy="2111375"/>
                    </a:xfrm>
                    <a:prstGeom prst="rect">
                      <a:avLst/>
                    </a:prstGeom>
                    <a:noFill/>
                    <a:ln>
                      <a:noFill/>
                    </a:ln>
                  </pic:spPr>
                </pic:pic>
              </a:graphicData>
            </a:graphic>
          </wp:inline>
        </w:drawing>
      </w:r>
      <w:r w:rsidR="007E5F41" w:rsidRPr="007E5F41">
        <w:rPr>
          <w:noProof/>
        </w:rPr>
        <w:t xml:space="preserve"> </w:t>
      </w:r>
      <w:r>
        <w:rPr>
          <w:rFonts w:ascii="標楷體" w:eastAsia="標楷體" w:hAnsi="標楷體"/>
          <w:noProof/>
          <w:sz w:val="26"/>
        </w:rPr>
        <w:drawing>
          <wp:inline distT="0" distB="0" distL="0" distR="0" wp14:anchorId="40E96C73" wp14:editId="55F24D58">
            <wp:extent cx="1692275" cy="937895"/>
            <wp:effectExtent l="0" t="0" r="3175" b="0"/>
            <wp:docPr id="7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1692275" cy="937895"/>
                    </a:xfrm>
                    <a:prstGeom prst="rect">
                      <a:avLst/>
                    </a:prstGeom>
                    <a:noFill/>
                    <a:ln>
                      <a:noFill/>
                    </a:ln>
                  </pic:spPr>
                </pic:pic>
              </a:graphicData>
            </a:graphic>
          </wp:inline>
        </w:drawing>
      </w:r>
    </w:p>
    <w:p w14:paraId="6A42FA39" w14:textId="77777777" w:rsidR="006D5528" w:rsidRDefault="006D5528">
      <w:pPr>
        <w:widowControl/>
        <w:rPr>
          <w:rFonts w:ascii="標楷體" w:eastAsia="標楷體" w:hAnsi="標楷體"/>
          <w:sz w:val="26"/>
        </w:rPr>
      </w:pPr>
    </w:p>
    <w:p w14:paraId="2686593D" w14:textId="77777777" w:rsidR="006D5528" w:rsidRPr="001904A7" w:rsidRDefault="006D5528" w:rsidP="006042E7">
      <w:pPr>
        <w:snapToGrid w:val="0"/>
        <w:spacing w:before="120"/>
        <w:ind w:left="2400" w:rightChars="100" w:right="240" w:hanging="480"/>
        <w:rPr>
          <w:rFonts w:ascii="標楷體" w:eastAsia="標楷體" w:hAnsi="標楷體"/>
          <w:sz w:val="26"/>
        </w:rPr>
      </w:pPr>
    </w:p>
    <w:p w14:paraId="0B1A4EA8" w14:textId="77777777" w:rsidR="006042E7" w:rsidRPr="00362205" w:rsidRDefault="000C7737" w:rsidP="00D01BCC">
      <w:pPr>
        <w:pStyle w:val="a"/>
      </w:pPr>
      <w:r>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6"/>
        <w:gridCol w:w="1357"/>
        <w:gridCol w:w="1296"/>
        <w:gridCol w:w="1205"/>
        <w:gridCol w:w="1139"/>
        <w:gridCol w:w="659"/>
        <w:gridCol w:w="684"/>
        <w:gridCol w:w="3246"/>
      </w:tblGrid>
      <w:tr w:rsidR="00FD22B2" w:rsidRPr="006D5528" w14:paraId="7C89632B" w14:textId="77777777" w:rsidTr="006D5528">
        <w:trPr>
          <w:trHeight w:val="388"/>
          <w:jc w:val="center"/>
        </w:trPr>
        <w:tc>
          <w:tcPr>
            <w:tcW w:w="456" w:type="dxa"/>
            <w:vMerge w:val="restart"/>
          </w:tcPr>
          <w:p w14:paraId="0B48402D" w14:textId="77777777" w:rsidR="00FD22B2" w:rsidRPr="006D5528" w:rsidRDefault="00FD22B2" w:rsidP="00F1342B">
            <w:pPr>
              <w:rPr>
                <w:rFonts w:ascii="標楷體" w:eastAsia="標楷體" w:hAnsi="標楷體"/>
              </w:rPr>
            </w:pPr>
            <w:r w:rsidRPr="006D5528">
              <w:rPr>
                <w:rFonts w:ascii="標楷體" w:eastAsia="標楷體" w:hAnsi="標楷體"/>
              </w:rPr>
              <w:t>序號</w:t>
            </w:r>
          </w:p>
        </w:tc>
        <w:tc>
          <w:tcPr>
            <w:tcW w:w="1357" w:type="dxa"/>
            <w:vMerge w:val="restart"/>
          </w:tcPr>
          <w:p w14:paraId="6DD2BA37" w14:textId="77777777" w:rsidR="00FD22B2" w:rsidRPr="006D5528" w:rsidRDefault="00FD22B2" w:rsidP="00F1342B">
            <w:pPr>
              <w:rPr>
                <w:rFonts w:ascii="標楷體" w:eastAsia="標楷體" w:hAnsi="標楷體"/>
              </w:rPr>
            </w:pPr>
            <w:r w:rsidRPr="006D5528">
              <w:rPr>
                <w:rFonts w:ascii="標楷體" w:eastAsia="標楷體" w:hAnsi="標楷體"/>
              </w:rPr>
              <w:t>欄位</w:t>
            </w:r>
          </w:p>
        </w:tc>
        <w:tc>
          <w:tcPr>
            <w:tcW w:w="4983" w:type="dxa"/>
            <w:gridSpan w:val="5"/>
          </w:tcPr>
          <w:p w14:paraId="483EAED7" w14:textId="77777777" w:rsidR="00FD22B2" w:rsidRPr="006D5528" w:rsidRDefault="00FD22B2" w:rsidP="00FD22B2">
            <w:pPr>
              <w:jc w:val="center"/>
              <w:rPr>
                <w:rFonts w:ascii="標楷體" w:eastAsia="標楷體" w:hAnsi="標楷體"/>
              </w:rPr>
            </w:pPr>
            <w:r w:rsidRPr="006D5528">
              <w:rPr>
                <w:rFonts w:ascii="標楷體" w:eastAsia="標楷體" w:hAnsi="標楷體"/>
              </w:rPr>
              <w:t>說明</w:t>
            </w:r>
          </w:p>
        </w:tc>
        <w:tc>
          <w:tcPr>
            <w:tcW w:w="3246" w:type="dxa"/>
            <w:vMerge w:val="restart"/>
          </w:tcPr>
          <w:p w14:paraId="27C64673" w14:textId="77777777" w:rsidR="00FD22B2" w:rsidRPr="006D5528" w:rsidRDefault="00FD22B2" w:rsidP="00F1342B">
            <w:pPr>
              <w:rPr>
                <w:rFonts w:ascii="標楷體" w:eastAsia="標楷體" w:hAnsi="標楷體"/>
              </w:rPr>
            </w:pPr>
            <w:r w:rsidRPr="006D5528">
              <w:rPr>
                <w:rFonts w:ascii="標楷體" w:eastAsia="標楷體" w:hAnsi="標楷體"/>
              </w:rPr>
              <w:t>處理邏輯及注意事項</w:t>
            </w:r>
          </w:p>
        </w:tc>
      </w:tr>
      <w:tr w:rsidR="006D5528" w:rsidRPr="006D5528" w14:paraId="4BCEBA6C" w14:textId="77777777" w:rsidTr="006D5528">
        <w:trPr>
          <w:trHeight w:val="244"/>
          <w:jc w:val="center"/>
        </w:trPr>
        <w:tc>
          <w:tcPr>
            <w:tcW w:w="456" w:type="dxa"/>
            <w:vMerge/>
          </w:tcPr>
          <w:p w14:paraId="3DAE6E12" w14:textId="77777777" w:rsidR="00FD22B2" w:rsidRPr="006D5528" w:rsidRDefault="00FD22B2" w:rsidP="00F1342B">
            <w:pPr>
              <w:rPr>
                <w:rFonts w:ascii="標楷體" w:eastAsia="標楷體" w:hAnsi="標楷體"/>
              </w:rPr>
            </w:pPr>
          </w:p>
        </w:tc>
        <w:tc>
          <w:tcPr>
            <w:tcW w:w="1357" w:type="dxa"/>
            <w:vMerge/>
          </w:tcPr>
          <w:p w14:paraId="67C16F58" w14:textId="77777777" w:rsidR="00FD22B2" w:rsidRPr="006D5528" w:rsidRDefault="00FD22B2" w:rsidP="00F1342B">
            <w:pPr>
              <w:rPr>
                <w:rFonts w:ascii="標楷體" w:eastAsia="標楷體" w:hAnsi="標楷體"/>
              </w:rPr>
            </w:pPr>
          </w:p>
        </w:tc>
        <w:tc>
          <w:tcPr>
            <w:tcW w:w="1296" w:type="dxa"/>
          </w:tcPr>
          <w:p w14:paraId="02D975C3" w14:textId="77777777" w:rsidR="00FD22B2" w:rsidRPr="006D5528" w:rsidRDefault="00FD22B2" w:rsidP="00F1342B">
            <w:pPr>
              <w:rPr>
                <w:rFonts w:ascii="標楷體" w:eastAsia="標楷體" w:hAnsi="標楷體"/>
              </w:rPr>
            </w:pPr>
            <w:r w:rsidRPr="006D5528">
              <w:rPr>
                <w:rFonts w:ascii="標楷體" w:eastAsia="標楷體" w:hAnsi="標楷體" w:hint="eastAsia"/>
              </w:rPr>
              <w:t>資料型態長度</w:t>
            </w:r>
          </w:p>
        </w:tc>
        <w:tc>
          <w:tcPr>
            <w:tcW w:w="1205" w:type="dxa"/>
          </w:tcPr>
          <w:p w14:paraId="6B8777CE" w14:textId="77777777" w:rsidR="00FD22B2" w:rsidRPr="006D5528" w:rsidRDefault="00FD22B2" w:rsidP="00F1342B">
            <w:pPr>
              <w:rPr>
                <w:rFonts w:ascii="標楷體" w:eastAsia="標楷體" w:hAnsi="標楷體"/>
              </w:rPr>
            </w:pPr>
            <w:r w:rsidRPr="006D5528">
              <w:rPr>
                <w:rFonts w:ascii="標楷體" w:eastAsia="標楷體" w:hAnsi="標楷體"/>
              </w:rPr>
              <w:t>預設值</w:t>
            </w:r>
          </w:p>
        </w:tc>
        <w:tc>
          <w:tcPr>
            <w:tcW w:w="1139" w:type="dxa"/>
          </w:tcPr>
          <w:p w14:paraId="470BFBFF" w14:textId="77777777" w:rsidR="00FD22B2" w:rsidRPr="006D5528" w:rsidRDefault="00FD22B2" w:rsidP="00F1342B">
            <w:pPr>
              <w:rPr>
                <w:rFonts w:ascii="標楷體" w:eastAsia="標楷體" w:hAnsi="標楷體"/>
              </w:rPr>
            </w:pPr>
            <w:r w:rsidRPr="006D5528">
              <w:rPr>
                <w:rFonts w:ascii="標楷體" w:eastAsia="標楷體" w:hAnsi="標楷體"/>
              </w:rPr>
              <w:t>選單內容</w:t>
            </w:r>
          </w:p>
        </w:tc>
        <w:tc>
          <w:tcPr>
            <w:tcW w:w="659" w:type="dxa"/>
          </w:tcPr>
          <w:p w14:paraId="31CF2E3E" w14:textId="77777777" w:rsidR="00FD22B2" w:rsidRPr="006D5528" w:rsidRDefault="00FD22B2" w:rsidP="00F1342B">
            <w:pPr>
              <w:rPr>
                <w:rFonts w:ascii="標楷體" w:eastAsia="標楷體" w:hAnsi="標楷體"/>
              </w:rPr>
            </w:pPr>
            <w:r w:rsidRPr="006D5528">
              <w:rPr>
                <w:rFonts w:ascii="標楷體" w:eastAsia="標楷體" w:hAnsi="標楷體"/>
              </w:rPr>
              <w:t>必填</w:t>
            </w:r>
          </w:p>
        </w:tc>
        <w:tc>
          <w:tcPr>
            <w:tcW w:w="684" w:type="dxa"/>
          </w:tcPr>
          <w:p w14:paraId="742DDABC" w14:textId="77777777" w:rsidR="00FD22B2" w:rsidRPr="006D5528" w:rsidRDefault="00FD22B2" w:rsidP="00F1342B">
            <w:pPr>
              <w:rPr>
                <w:rFonts w:ascii="標楷體" w:eastAsia="標楷體" w:hAnsi="標楷體"/>
              </w:rPr>
            </w:pPr>
            <w:r w:rsidRPr="006D5528">
              <w:rPr>
                <w:rFonts w:ascii="標楷體" w:eastAsia="標楷體" w:hAnsi="標楷體"/>
              </w:rPr>
              <w:t>R/W</w:t>
            </w:r>
          </w:p>
        </w:tc>
        <w:tc>
          <w:tcPr>
            <w:tcW w:w="3246" w:type="dxa"/>
            <w:vMerge/>
          </w:tcPr>
          <w:p w14:paraId="1E2D52D0" w14:textId="77777777" w:rsidR="00FD22B2" w:rsidRPr="006D5528" w:rsidRDefault="00FD22B2" w:rsidP="00F1342B">
            <w:pPr>
              <w:rPr>
                <w:rFonts w:ascii="標楷體" w:eastAsia="標楷體" w:hAnsi="標楷體"/>
              </w:rPr>
            </w:pPr>
          </w:p>
        </w:tc>
      </w:tr>
      <w:tr w:rsidR="006D5528" w:rsidRPr="006D5528" w14:paraId="2A841CEE" w14:textId="77777777" w:rsidTr="006D5528">
        <w:trPr>
          <w:trHeight w:val="291"/>
          <w:jc w:val="center"/>
        </w:trPr>
        <w:tc>
          <w:tcPr>
            <w:tcW w:w="456" w:type="dxa"/>
          </w:tcPr>
          <w:p w14:paraId="54D2984D" w14:textId="77777777" w:rsidR="00FD22B2" w:rsidRPr="006D5528" w:rsidRDefault="00FD22B2" w:rsidP="00F1342B">
            <w:pPr>
              <w:rPr>
                <w:rFonts w:ascii="標楷體" w:eastAsia="標楷體" w:hAnsi="標楷體"/>
              </w:rPr>
            </w:pPr>
            <w:r w:rsidRPr="006D5528">
              <w:rPr>
                <w:rFonts w:ascii="標楷體" w:eastAsia="標楷體" w:hAnsi="標楷體" w:hint="eastAsia"/>
              </w:rPr>
              <w:t>1</w:t>
            </w:r>
          </w:p>
        </w:tc>
        <w:tc>
          <w:tcPr>
            <w:tcW w:w="1357" w:type="dxa"/>
          </w:tcPr>
          <w:p w14:paraId="2E299E5C" w14:textId="77777777" w:rsidR="00FD22B2" w:rsidRPr="006D5528" w:rsidRDefault="00FD22B2" w:rsidP="00F1342B">
            <w:pPr>
              <w:rPr>
                <w:rFonts w:ascii="標楷體" w:eastAsia="標楷體" w:hAnsi="標楷體"/>
              </w:rPr>
            </w:pPr>
            <w:r w:rsidRPr="006D5528">
              <w:rPr>
                <w:rFonts w:ascii="標楷體" w:eastAsia="標楷體" w:hAnsi="標楷體" w:hint="eastAsia"/>
              </w:rPr>
              <w:t>轉催收日</w:t>
            </w:r>
          </w:p>
        </w:tc>
        <w:tc>
          <w:tcPr>
            <w:tcW w:w="1296" w:type="dxa"/>
          </w:tcPr>
          <w:p w14:paraId="0DAD07D7" w14:textId="77777777" w:rsidR="00FD22B2" w:rsidRPr="006D5528" w:rsidRDefault="00FD22B2" w:rsidP="00F1342B">
            <w:pPr>
              <w:rPr>
                <w:rFonts w:ascii="標楷體" w:eastAsia="標楷體" w:hAnsi="標楷體"/>
              </w:rPr>
            </w:pPr>
            <w:r w:rsidRPr="006D5528">
              <w:rPr>
                <w:rFonts w:ascii="標楷體" w:eastAsia="標楷體" w:hAnsi="標楷體" w:hint="eastAsia"/>
              </w:rPr>
              <w:t>999/99/99</w:t>
            </w:r>
          </w:p>
        </w:tc>
        <w:tc>
          <w:tcPr>
            <w:tcW w:w="1205" w:type="dxa"/>
          </w:tcPr>
          <w:p w14:paraId="42128378" w14:textId="77777777" w:rsidR="00FD22B2" w:rsidRPr="006D5528" w:rsidRDefault="00FD22B2" w:rsidP="00F1342B">
            <w:pPr>
              <w:rPr>
                <w:rFonts w:ascii="標楷體" w:eastAsia="標楷體" w:hAnsi="標楷體"/>
              </w:rPr>
            </w:pPr>
            <w:r w:rsidRPr="006D5528">
              <w:rPr>
                <w:rFonts w:ascii="標楷體" w:eastAsia="標楷體" w:hAnsi="標楷體" w:hint="eastAsia"/>
                <w:lang w:eastAsia="zh-HK"/>
              </w:rPr>
              <w:t>本</w:t>
            </w:r>
            <w:r w:rsidRPr="006D5528">
              <w:rPr>
                <w:rFonts w:ascii="標楷體" w:eastAsia="標楷體" w:hAnsi="標楷體" w:hint="eastAsia"/>
              </w:rPr>
              <w:t>營業日</w:t>
            </w:r>
          </w:p>
        </w:tc>
        <w:tc>
          <w:tcPr>
            <w:tcW w:w="1139" w:type="dxa"/>
          </w:tcPr>
          <w:p w14:paraId="5B4A6D8E" w14:textId="77777777" w:rsidR="00FD22B2" w:rsidRPr="006D5528" w:rsidRDefault="00FD22B2" w:rsidP="00F1342B">
            <w:pPr>
              <w:rPr>
                <w:rFonts w:ascii="標楷體" w:eastAsia="標楷體" w:hAnsi="標楷體"/>
              </w:rPr>
            </w:pPr>
          </w:p>
        </w:tc>
        <w:tc>
          <w:tcPr>
            <w:tcW w:w="659" w:type="dxa"/>
          </w:tcPr>
          <w:p w14:paraId="5159CE0E" w14:textId="77777777" w:rsidR="00FD22B2" w:rsidRPr="006D5528" w:rsidRDefault="00FD22B2" w:rsidP="00F1342B">
            <w:pPr>
              <w:rPr>
                <w:rFonts w:ascii="標楷體" w:eastAsia="標楷體" w:hAnsi="標楷體"/>
              </w:rPr>
            </w:pPr>
            <w:r w:rsidRPr="006D5528">
              <w:rPr>
                <w:rFonts w:ascii="標楷體" w:eastAsia="標楷體" w:hAnsi="標楷體" w:hint="eastAsia"/>
              </w:rPr>
              <w:t>V</w:t>
            </w:r>
          </w:p>
        </w:tc>
        <w:tc>
          <w:tcPr>
            <w:tcW w:w="684" w:type="dxa"/>
          </w:tcPr>
          <w:p w14:paraId="7D42D762" w14:textId="77777777" w:rsidR="00FD22B2" w:rsidRPr="006D5528" w:rsidRDefault="00FD22B2" w:rsidP="00F1342B">
            <w:pPr>
              <w:rPr>
                <w:rFonts w:ascii="標楷體" w:eastAsia="標楷體" w:hAnsi="標楷體"/>
              </w:rPr>
            </w:pPr>
          </w:p>
        </w:tc>
        <w:tc>
          <w:tcPr>
            <w:tcW w:w="3246" w:type="dxa"/>
          </w:tcPr>
          <w:p w14:paraId="084DC4D0" w14:textId="77777777" w:rsidR="00FD22B2" w:rsidRPr="006D5528" w:rsidRDefault="00FD22B2" w:rsidP="00F1342B">
            <w:pPr>
              <w:rPr>
                <w:rFonts w:ascii="標楷體" w:eastAsia="標楷體" w:hAnsi="標楷體"/>
              </w:rPr>
            </w:pPr>
            <w:r w:rsidRPr="006D5528">
              <w:rPr>
                <w:rFonts w:ascii="標楷體" w:eastAsia="標楷體" w:hAnsi="標楷體" w:hint="eastAsia"/>
              </w:rPr>
              <w:t>自動顯示，不可改</w:t>
            </w:r>
          </w:p>
        </w:tc>
      </w:tr>
      <w:tr w:rsidR="006D5528" w:rsidRPr="006D5528" w14:paraId="4445D796" w14:textId="77777777" w:rsidTr="006D5528">
        <w:trPr>
          <w:trHeight w:val="291"/>
          <w:jc w:val="center"/>
        </w:trPr>
        <w:tc>
          <w:tcPr>
            <w:tcW w:w="456" w:type="dxa"/>
          </w:tcPr>
          <w:p w14:paraId="2956A73C" w14:textId="77777777" w:rsidR="00FD22B2" w:rsidRPr="006D5528" w:rsidRDefault="00FD22B2" w:rsidP="00F1342B">
            <w:pPr>
              <w:rPr>
                <w:rFonts w:ascii="標楷體" w:eastAsia="標楷體" w:hAnsi="標楷體"/>
              </w:rPr>
            </w:pPr>
            <w:r w:rsidRPr="006D5528">
              <w:rPr>
                <w:rFonts w:ascii="標楷體" w:eastAsia="標楷體" w:hAnsi="標楷體" w:hint="eastAsia"/>
              </w:rPr>
              <w:t>2</w:t>
            </w:r>
          </w:p>
        </w:tc>
        <w:tc>
          <w:tcPr>
            <w:tcW w:w="1357" w:type="dxa"/>
          </w:tcPr>
          <w:p w14:paraId="7C5A7B4A" w14:textId="77777777" w:rsidR="00FD22B2" w:rsidRPr="006D5528" w:rsidRDefault="00FD22B2" w:rsidP="000C3800">
            <w:pPr>
              <w:rPr>
                <w:rFonts w:ascii="標楷體" w:eastAsia="標楷體" w:hAnsi="標楷體"/>
              </w:rPr>
            </w:pPr>
            <w:r w:rsidRPr="006D5528">
              <w:rPr>
                <w:rFonts w:ascii="標楷體" w:eastAsia="標楷體" w:hAnsi="標楷體" w:hint="eastAsia"/>
              </w:rPr>
              <w:t>功能</w:t>
            </w:r>
          </w:p>
        </w:tc>
        <w:tc>
          <w:tcPr>
            <w:tcW w:w="1296" w:type="dxa"/>
          </w:tcPr>
          <w:p w14:paraId="3638C590" w14:textId="77777777" w:rsidR="00FD22B2" w:rsidRPr="006D5528" w:rsidRDefault="00FD22B2" w:rsidP="00F1342B">
            <w:pPr>
              <w:rPr>
                <w:rFonts w:ascii="標楷體" w:eastAsia="標楷體" w:hAnsi="標楷體"/>
              </w:rPr>
            </w:pPr>
            <w:r w:rsidRPr="006D5528">
              <w:rPr>
                <w:rFonts w:ascii="標楷體" w:eastAsia="標楷體" w:hAnsi="標楷體" w:hint="eastAsia"/>
              </w:rPr>
              <w:t>9</w:t>
            </w:r>
          </w:p>
        </w:tc>
        <w:tc>
          <w:tcPr>
            <w:tcW w:w="1205" w:type="dxa"/>
          </w:tcPr>
          <w:p w14:paraId="3AFFEC92" w14:textId="77777777" w:rsidR="00FD22B2" w:rsidRPr="006D5528" w:rsidRDefault="00FD22B2" w:rsidP="00F1342B">
            <w:pPr>
              <w:rPr>
                <w:rFonts w:ascii="標楷體" w:eastAsia="標楷體" w:hAnsi="標楷體"/>
              </w:rPr>
            </w:pPr>
            <w:r w:rsidRPr="006D5528">
              <w:rPr>
                <w:rFonts w:ascii="標楷體" w:eastAsia="標楷體" w:hAnsi="標楷體" w:hint="eastAsia"/>
              </w:rPr>
              <w:t>2</w:t>
            </w:r>
          </w:p>
        </w:tc>
        <w:tc>
          <w:tcPr>
            <w:tcW w:w="1139" w:type="dxa"/>
          </w:tcPr>
          <w:p w14:paraId="07236CEB" w14:textId="77777777" w:rsidR="00FD22B2" w:rsidRPr="006D5528" w:rsidRDefault="00FD22B2" w:rsidP="00F1342B">
            <w:pPr>
              <w:rPr>
                <w:rFonts w:ascii="標楷體" w:eastAsia="標楷體" w:hAnsi="標楷體"/>
              </w:rPr>
            </w:pPr>
          </w:p>
        </w:tc>
        <w:tc>
          <w:tcPr>
            <w:tcW w:w="659" w:type="dxa"/>
          </w:tcPr>
          <w:p w14:paraId="7516189C" w14:textId="77777777" w:rsidR="00FD22B2" w:rsidRPr="006D5528" w:rsidRDefault="00FD22B2" w:rsidP="00F1342B">
            <w:pPr>
              <w:rPr>
                <w:rFonts w:ascii="標楷體" w:eastAsia="標楷體" w:hAnsi="標楷體"/>
              </w:rPr>
            </w:pPr>
          </w:p>
        </w:tc>
        <w:tc>
          <w:tcPr>
            <w:tcW w:w="684" w:type="dxa"/>
          </w:tcPr>
          <w:p w14:paraId="6BBAFD13" w14:textId="77777777" w:rsidR="00FD22B2" w:rsidRPr="006D5528" w:rsidRDefault="00FD22B2" w:rsidP="00F1342B">
            <w:pPr>
              <w:rPr>
                <w:rFonts w:ascii="標楷體" w:eastAsia="標楷體" w:hAnsi="標楷體"/>
              </w:rPr>
            </w:pPr>
          </w:p>
        </w:tc>
        <w:tc>
          <w:tcPr>
            <w:tcW w:w="3246" w:type="dxa"/>
          </w:tcPr>
          <w:p w14:paraId="7F8BAB06" w14:textId="77777777" w:rsidR="00FD22B2" w:rsidRPr="006D5528" w:rsidRDefault="00FD22B2" w:rsidP="00C852C9">
            <w:pPr>
              <w:rPr>
                <w:rFonts w:ascii="標楷體" w:eastAsia="標楷體" w:hAnsi="標楷體"/>
              </w:rPr>
            </w:pPr>
            <w:r w:rsidRPr="006D5528">
              <w:rPr>
                <w:rFonts w:ascii="標楷體" w:eastAsia="標楷體" w:hAnsi="標楷體" w:hint="eastAsia"/>
              </w:rPr>
              <w:t>必須輸入</w:t>
            </w:r>
          </w:p>
          <w:p w14:paraId="2C2CFF64" w14:textId="77777777" w:rsidR="00FD22B2" w:rsidRPr="006D5528" w:rsidRDefault="00FD22B2" w:rsidP="006D5528">
            <w:pPr>
              <w:ind w:firstLineChars="100" w:firstLine="240"/>
              <w:rPr>
                <w:rFonts w:ascii="標楷體" w:eastAsia="標楷體" w:hAnsi="標楷體"/>
              </w:rPr>
            </w:pPr>
            <w:r w:rsidRPr="006D5528">
              <w:rPr>
                <w:rFonts w:ascii="標楷體" w:eastAsia="標楷體" w:hAnsi="標楷體"/>
              </w:rPr>
              <w:t>1.</w:t>
            </w:r>
            <w:r w:rsidRPr="006D5528">
              <w:rPr>
                <w:rFonts w:ascii="標楷體" w:eastAsia="標楷體" w:hAnsi="標楷體" w:hint="eastAsia"/>
              </w:rPr>
              <w:t xml:space="preserve">保留  </w:t>
            </w:r>
          </w:p>
          <w:p w14:paraId="554E5CB2" w14:textId="77777777" w:rsidR="00FD22B2" w:rsidRPr="006D5528" w:rsidRDefault="00FD22B2" w:rsidP="006D5528">
            <w:pPr>
              <w:ind w:firstLineChars="100" w:firstLine="240"/>
              <w:rPr>
                <w:rFonts w:ascii="標楷體" w:eastAsia="標楷體" w:hAnsi="標楷體"/>
              </w:rPr>
            </w:pPr>
            <w:r w:rsidRPr="006D5528">
              <w:rPr>
                <w:rFonts w:ascii="標楷體" w:eastAsia="標楷體" w:hAnsi="標楷體" w:hint="eastAsia"/>
              </w:rPr>
              <w:t xml:space="preserve">2.轉催 </w:t>
            </w:r>
          </w:p>
          <w:p w14:paraId="3A46E970" w14:textId="77777777" w:rsidR="00FD22B2" w:rsidRPr="006D5528" w:rsidRDefault="00FD22B2" w:rsidP="006D5528">
            <w:pPr>
              <w:ind w:firstLineChars="100" w:firstLine="240"/>
              <w:rPr>
                <w:rFonts w:ascii="標楷體" w:eastAsia="標楷體" w:hAnsi="標楷體"/>
              </w:rPr>
            </w:pPr>
            <w:r w:rsidRPr="006D5528">
              <w:rPr>
                <w:rFonts w:ascii="標楷體" w:eastAsia="標楷體" w:hAnsi="標楷體" w:hint="eastAsia"/>
              </w:rPr>
              <w:t xml:space="preserve">3.訂正 </w:t>
            </w:r>
          </w:p>
          <w:p w14:paraId="4D76402F" w14:textId="77777777" w:rsidR="00FD22B2" w:rsidRPr="006D5528" w:rsidRDefault="00FD22B2" w:rsidP="006D5528">
            <w:pPr>
              <w:ind w:firstLineChars="100" w:firstLine="240"/>
              <w:rPr>
                <w:rFonts w:ascii="標楷體" w:eastAsia="標楷體" w:hAnsi="標楷體"/>
              </w:rPr>
            </w:pPr>
            <w:r w:rsidRPr="006D5528">
              <w:rPr>
                <w:rFonts w:ascii="標楷體" w:eastAsia="標楷體" w:hAnsi="標楷體" w:hint="eastAsia"/>
              </w:rPr>
              <w:t>4.取消保留</w:t>
            </w:r>
          </w:p>
          <w:p w14:paraId="4C892463" w14:textId="77777777" w:rsidR="00FD22B2" w:rsidRPr="006D5528" w:rsidRDefault="00FD22B2" w:rsidP="006D5528">
            <w:pPr>
              <w:ind w:firstLineChars="100" w:firstLine="240"/>
              <w:rPr>
                <w:rFonts w:ascii="標楷體" w:eastAsia="標楷體" w:hAnsi="標楷體"/>
              </w:rPr>
            </w:pPr>
            <w:r w:rsidRPr="006D5528">
              <w:rPr>
                <w:rFonts w:ascii="標楷體" w:eastAsia="標楷體" w:hAnsi="標楷體"/>
              </w:rPr>
              <w:t>9.</w:t>
            </w:r>
            <w:r w:rsidRPr="006D5528">
              <w:rPr>
                <w:rFonts w:ascii="標楷體" w:eastAsia="標楷體" w:hAnsi="標楷體" w:hint="eastAsia"/>
              </w:rPr>
              <w:t>查詢</w:t>
            </w:r>
          </w:p>
        </w:tc>
      </w:tr>
      <w:tr w:rsidR="006D5528" w:rsidRPr="006D5528" w14:paraId="479DE032" w14:textId="77777777" w:rsidTr="006D5528">
        <w:trPr>
          <w:trHeight w:val="291"/>
          <w:jc w:val="center"/>
        </w:trPr>
        <w:tc>
          <w:tcPr>
            <w:tcW w:w="456" w:type="dxa"/>
          </w:tcPr>
          <w:p w14:paraId="466C655E" w14:textId="77777777" w:rsidR="00FD22B2" w:rsidRPr="006D5528" w:rsidRDefault="00FD22B2" w:rsidP="00F1342B">
            <w:pPr>
              <w:rPr>
                <w:rFonts w:ascii="標楷體" w:eastAsia="標楷體" w:hAnsi="標楷體"/>
              </w:rPr>
            </w:pPr>
            <w:r w:rsidRPr="006D5528">
              <w:rPr>
                <w:rFonts w:ascii="標楷體" w:eastAsia="標楷體" w:hAnsi="標楷體" w:hint="eastAsia"/>
              </w:rPr>
              <w:t>3</w:t>
            </w:r>
          </w:p>
        </w:tc>
        <w:tc>
          <w:tcPr>
            <w:tcW w:w="1357" w:type="dxa"/>
          </w:tcPr>
          <w:p w14:paraId="477992C0" w14:textId="77777777" w:rsidR="00FD22B2" w:rsidRPr="006D5528" w:rsidRDefault="00FD22B2" w:rsidP="00F1342B">
            <w:pPr>
              <w:rPr>
                <w:rFonts w:ascii="標楷體" w:eastAsia="標楷體" w:hAnsi="標楷體"/>
              </w:rPr>
            </w:pPr>
            <w:r w:rsidRPr="006D5528">
              <w:rPr>
                <w:rFonts w:ascii="標楷體" w:eastAsia="標楷體" w:hAnsi="標楷體" w:hint="eastAsia"/>
              </w:rPr>
              <w:t>查詢範圍</w:t>
            </w:r>
          </w:p>
        </w:tc>
        <w:tc>
          <w:tcPr>
            <w:tcW w:w="1296" w:type="dxa"/>
          </w:tcPr>
          <w:p w14:paraId="1DFFB428" w14:textId="77777777" w:rsidR="00FD22B2" w:rsidRPr="006D5528" w:rsidRDefault="006D5528" w:rsidP="00F1342B">
            <w:pPr>
              <w:rPr>
                <w:rFonts w:ascii="標楷體" w:eastAsia="標楷體" w:hAnsi="標楷體"/>
              </w:rPr>
            </w:pPr>
            <w:r>
              <w:rPr>
                <w:rFonts w:ascii="標楷體" w:eastAsia="標楷體" w:hAnsi="標楷體"/>
              </w:rPr>
              <w:t>9</w:t>
            </w:r>
          </w:p>
        </w:tc>
        <w:tc>
          <w:tcPr>
            <w:tcW w:w="1205" w:type="dxa"/>
          </w:tcPr>
          <w:p w14:paraId="75AF254A" w14:textId="77777777" w:rsidR="00FD22B2" w:rsidRPr="006D5528" w:rsidRDefault="00FD22B2" w:rsidP="00F1342B">
            <w:pPr>
              <w:rPr>
                <w:rFonts w:ascii="標楷體" w:eastAsia="標楷體" w:hAnsi="標楷體"/>
              </w:rPr>
            </w:pPr>
          </w:p>
        </w:tc>
        <w:tc>
          <w:tcPr>
            <w:tcW w:w="1139" w:type="dxa"/>
          </w:tcPr>
          <w:p w14:paraId="5B368204" w14:textId="77777777" w:rsidR="00FD22B2" w:rsidRPr="006D5528" w:rsidRDefault="00FD22B2" w:rsidP="00F1342B">
            <w:pPr>
              <w:rPr>
                <w:rFonts w:ascii="標楷體" w:eastAsia="標楷體" w:hAnsi="標楷體"/>
              </w:rPr>
            </w:pPr>
          </w:p>
        </w:tc>
        <w:tc>
          <w:tcPr>
            <w:tcW w:w="659" w:type="dxa"/>
          </w:tcPr>
          <w:p w14:paraId="5526B04A" w14:textId="77777777" w:rsidR="00FD22B2" w:rsidRPr="006D5528" w:rsidRDefault="00FD22B2" w:rsidP="00F1342B">
            <w:pPr>
              <w:rPr>
                <w:rFonts w:ascii="標楷體" w:eastAsia="標楷體" w:hAnsi="標楷體"/>
              </w:rPr>
            </w:pPr>
          </w:p>
        </w:tc>
        <w:tc>
          <w:tcPr>
            <w:tcW w:w="684" w:type="dxa"/>
          </w:tcPr>
          <w:p w14:paraId="4845E2BF" w14:textId="77777777" w:rsidR="00FD22B2" w:rsidRPr="006D5528" w:rsidRDefault="00FD22B2" w:rsidP="00F1342B">
            <w:pPr>
              <w:rPr>
                <w:rFonts w:ascii="標楷體" w:eastAsia="標楷體" w:hAnsi="標楷體"/>
              </w:rPr>
            </w:pPr>
          </w:p>
        </w:tc>
        <w:tc>
          <w:tcPr>
            <w:tcW w:w="3246" w:type="dxa"/>
          </w:tcPr>
          <w:p w14:paraId="3C188763" w14:textId="77777777" w:rsidR="00FD22B2" w:rsidRPr="006D5528" w:rsidRDefault="00FD22B2" w:rsidP="000841E8">
            <w:pPr>
              <w:rPr>
                <w:rFonts w:ascii="標楷體" w:eastAsia="標楷體" w:hAnsi="標楷體"/>
              </w:rPr>
            </w:pPr>
            <w:r w:rsidRPr="006D5528">
              <w:rPr>
                <w:rFonts w:ascii="標楷體" w:eastAsia="標楷體" w:hAnsi="標楷體" w:hint="eastAsia"/>
              </w:rPr>
              <w:t>功能:</w:t>
            </w:r>
            <w:r w:rsidRPr="006D5528">
              <w:rPr>
                <w:rFonts w:ascii="標楷體" w:eastAsia="標楷體" w:hAnsi="標楷體"/>
              </w:rPr>
              <w:t xml:space="preserve"> 9.</w:t>
            </w:r>
            <w:r w:rsidRPr="006D5528">
              <w:rPr>
                <w:rFonts w:ascii="標楷體" w:eastAsia="標楷體" w:hAnsi="標楷體" w:hint="eastAsia"/>
              </w:rPr>
              <w:t>查詢時須輸入，其它隱藏</w:t>
            </w:r>
          </w:p>
          <w:tbl>
            <w:tblPr>
              <w:tblW w:w="2790" w:type="dxa"/>
              <w:tblInd w:w="240" w:type="dxa"/>
              <w:tblCellMar>
                <w:left w:w="28" w:type="dxa"/>
                <w:right w:w="28" w:type="dxa"/>
              </w:tblCellMar>
              <w:tblLook w:val="04A0" w:firstRow="1" w:lastRow="0" w:firstColumn="1" w:lastColumn="0" w:noHBand="0" w:noVBand="1"/>
            </w:tblPr>
            <w:tblGrid>
              <w:gridCol w:w="2790"/>
            </w:tblGrid>
            <w:tr w:rsidR="00FD22B2" w:rsidRPr="006D5528" w14:paraId="14A29CB1" w14:textId="77777777" w:rsidTr="00356A86">
              <w:trPr>
                <w:trHeight w:val="324"/>
              </w:trPr>
              <w:tc>
                <w:tcPr>
                  <w:tcW w:w="2790" w:type="dxa"/>
                  <w:tcBorders>
                    <w:top w:val="nil"/>
                    <w:left w:val="nil"/>
                    <w:bottom w:val="nil"/>
                    <w:right w:val="nil"/>
                  </w:tcBorders>
                  <w:shd w:val="clear" w:color="auto" w:fill="auto"/>
                  <w:noWrap/>
                  <w:vAlign w:val="center"/>
                  <w:hideMark/>
                </w:tcPr>
                <w:p w14:paraId="140EBE2E" w14:textId="77777777" w:rsidR="00FD22B2" w:rsidRPr="006D5528" w:rsidRDefault="00FD22B2" w:rsidP="00EE04F8">
                  <w:pPr>
                    <w:widowControl/>
                    <w:rPr>
                      <w:rFonts w:ascii="標楷體" w:eastAsia="標楷體" w:hAnsi="標楷體"/>
                    </w:rPr>
                  </w:pPr>
                  <w:r w:rsidRPr="006D5528">
                    <w:rPr>
                      <w:rFonts w:ascii="標楷體" w:eastAsia="標楷體" w:hAnsi="標楷體" w:hint="eastAsia"/>
                    </w:rPr>
                    <w:t>1:昨日留存</w:t>
                  </w:r>
                </w:p>
              </w:tc>
            </w:tr>
            <w:tr w:rsidR="00FD22B2" w:rsidRPr="006D5528" w14:paraId="709BEABF" w14:textId="77777777" w:rsidTr="00356A86">
              <w:trPr>
                <w:trHeight w:val="324"/>
              </w:trPr>
              <w:tc>
                <w:tcPr>
                  <w:tcW w:w="2790" w:type="dxa"/>
                  <w:tcBorders>
                    <w:top w:val="nil"/>
                    <w:left w:val="nil"/>
                    <w:bottom w:val="nil"/>
                    <w:right w:val="nil"/>
                  </w:tcBorders>
                  <w:shd w:val="clear" w:color="auto" w:fill="auto"/>
                  <w:noWrap/>
                  <w:vAlign w:val="center"/>
                </w:tcPr>
                <w:p w14:paraId="3D61EBB2" w14:textId="77777777" w:rsidR="00FD22B2" w:rsidRPr="006D5528" w:rsidRDefault="00FD22B2" w:rsidP="00EE04F8">
                  <w:pPr>
                    <w:widowControl/>
                    <w:rPr>
                      <w:rFonts w:ascii="標楷體" w:eastAsia="標楷體" w:hAnsi="標楷體"/>
                    </w:rPr>
                  </w:pPr>
                  <w:r w:rsidRPr="006D5528">
                    <w:rPr>
                      <w:rFonts w:ascii="標楷體" w:eastAsia="標楷體" w:hAnsi="標楷體" w:hint="eastAsia"/>
                    </w:rPr>
                    <w:t>2:本日新增</w:t>
                  </w:r>
                </w:p>
              </w:tc>
            </w:tr>
            <w:tr w:rsidR="00FD22B2" w:rsidRPr="006D5528" w14:paraId="402BF081" w14:textId="77777777" w:rsidTr="00356A86">
              <w:trPr>
                <w:trHeight w:val="324"/>
              </w:trPr>
              <w:tc>
                <w:tcPr>
                  <w:tcW w:w="2790" w:type="dxa"/>
                  <w:tcBorders>
                    <w:top w:val="nil"/>
                    <w:left w:val="nil"/>
                    <w:bottom w:val="nil"/>
                    <w:right w:val="nil"/>
                  </w:tcBorders>
                  <w:shd w:val="clear" w:color="auto" w:fill="auto"/>
                  <w:noWrap/>
                  <w:vAlign w:val="center"/>
                  <w:hideMark/>
                </w:tcPr>
                <w:p w14:paraId="28898E7C" w14:textId="77777777" w:rsidR="00FD22B2" w:rsidRPr="006D5528" w:rsidRDefault="00FD22B2" w:rsidP="00EE04F8">
                  <w:pPr>
                    <w:widowControl/>
                    <w:rPr>
                      <w:rFonts w:ascii="標楷體" w:eastAsia="標楷體" w:hAnsi="標楷體"/>
                    </w:rPr>
                  </w:pPr>
                  <w:r w:rsidRPr="006D5528">
                    <w:rPr>
                      <w:rFonts w:ascii="標楷體" w:eastAsia="標楷體" w:hAnsi="標楷體" w:hint="eastAsia"/>
                    </w:rPr>
                    <w:lastRenderedPageBreak/>
                    <w:t>3:全部</w:t>
                  </w:r>
                </w:p>
              </w:tc>
            </w:tr>
            <w:tr w:rsidR="00FD22B2" w:rsidRPr="006D5528" w14:paraId="218C77D9" w14:textId="77777777" w:rsidTr="00356A86">
              <w:trPr>
                <w:trHeight w:val="324"/>
              </w:trPr>
              <w:tc>
                <w:tcPr>
                  <w:tcW w:w="2790" w:type="dxa"/>
                  <w:tcBorders>
                    <w:top w:val="nil"/>
                    <w:left w:val="nil"/>
                    <w:bottom w:val="nil"/>
                    <w:right w:val="nil"/>
                  </w:tcBorders>
                  <w:shd w:val="clear" w:color="auto" w:fill="auto"/>
                  <w:noWrap/>
                  <w:vAlign w:val="center"/>
                  <w:hideMark/>
                </w:tcPr>
                <w:p w14:paraId="70B66D50" w14:textId="77777777" w:rsidR="00FD22B2" w:rsidRPr="006D5528" w:rsidRDefault="00FD22B2" w:rsidP="00EE04F8">
                  <w:pPr>
                    <w:widowControl/>
                    <w:rPr>
                      <w:rFonts w:ascii="標楷體" w:eastAsia="標楷體" w:hAnsi="標楷體"/>
                    </w:rPr>
                  </w:pPr>
                  <w:r w:rsidRPr="006D5528">
                    <w:rPr>
                      <w:rFonts w:ascii="標楷體" w:eastAsia="標楷體" w:hAnsi="標楷體" w:hint="eastAsia"/>
                    </w:rPr>
                    <w:t>4:本日處理</w:t>
                  </w:r>
                </w:p>
              </w:tc>
            </w:tr>
            <w:tr w:rsidR="00FD22B2" w:rsidRPr="006D5528" w14:paraId="0539AC88" w14:textId="77777777" w:rsidTr="00356A86">
              <w:trPr>
                <w:trHeight w:val="324"/>
              </w:trPr>
              <w:tc>
                <w:tcPr>
                  <w:tcW w:w="2790" w:type="dxa"/>
                  <w:tcBorders>
                    <w:top w:val="nil"/>
                    <w:left w:val="nil"/>
                    <w:bottom w:val="nil"/>
                    <w:right w:val="nil"/>
                  </w:tcBorders>
                  <w:shd w:val="clear" w:color="auto" w:fill="auto"/>
                  <w:noWrap/>
                  <w:vAlign w:val="center"/>
                  <w:hideMark/>
                </w:tcPr>
                <w:p w14:paraId="24DE74F5" w14:textId="77777777" w:rsidR="00FD22B2" w:rsidRPr="006D5528" w:rsidRDefault="00FD22B2" w:rsidP="00EE04F8">
                  <w:pPr>
                    <w:widowControl/>
                    <w:rPr>
                      <w:rFonts w:ascii="標楷體" w:eastAsia="標楷體" w:hAnsi="標楷體"/>
                    </w:rPr>
                  </w:pPr>
                  <w:r w:rsidRPr="006D5528">
                    <w:rPr>
                      <w:rFonts w:ascii="標楷體" w:eastAsia="標楷體" w:hAnsi="標楷體" w:hint="eastAsia"/>
                    </w:rPr>
                    <w:t>5:本日刪除</w:t>
                  </w:r>
                </w:p>
              </w:tc>
            </w:tr>
            <w:tr w:rsidR="00FD22B2" w:rsidRPr="006D5528" w14:paraId="5F47189A" w14:textId="77777777" w:rsidTr="00356A86">
              <w:trPr>
                <w:trHeight w:val="324"/>
              </w:trPr>
              <w:tc>
                <w:tcPr>
                  <w:tcW w:w="2790" w:type="dxa"/>
                  <w:tcBorders>
                    <w:top w:val="nil"/>
                    <w:left w:val="nil"/>
                    <w:bottom w:val="nil"/>
                    <w:right w:val="nil"/>
                  </w:tcBorders>
                  <w:shd w:val="clear" w:color="auto" w:fill="auto"/>
                  <w:noWrap/>
                  <w:vAlign w:val="center"/>
                  <w:hideMark/>
                </w:tcPr>
                <w:p w14:paraId="109C8280" w14:textId="77777777" w:rsidR="00FD22B2" w:rsidRPr="006D5528" w:rsidRDefault="00FD22B2" w:rsidP="00EE04F8">
                  <w:pPr>
                    <w:widowControl/>
                    <w:rPr>
                      <w:rFonts w:ascii="標楷體" w:eastAsia="標楷體" w:hAnsi="標楷體"/>
                    </w:rPr>
                  </w:pPr>
                  <w:r w:rsidRPr="006D5528">
                    <w:rPr>
                      <w:rFonts w:ascii="標楷體" w:eastAsia="標楷體" w:hAnsi="標楷體" w:hint="eastAsia"/>
                    </w:rPr>
                    <w:t>6:保留</w:t>
                  </w:r>
                </w:p>
              </w:tc>
            </w:tr>
            <w:tr w:rsidR="00FD22B2" w:rsidRPr="006D5528" w14:paraId="03767916" w14:textId="77777777" w:rsidTr="00356A86">
              <w:trPr>
                <w:trHeight w:val="324"/>
              </w:trPr>
              <w:tc>
                <w:tcPr>
                  <w:tcW w:w="2790" w:type="dxa"/>
                  <w:tcBorders>
                    <w:top w:val="nil"/>
                    <w:left w:val="nil"/>
                    <w:bottom w:val="nil"/>
                    <w:right w:val="nil"/>
                  </w:tcBorders>
                  <w:shd w:val="clear" w:color="auto" w:fill="auto"/>
                  <w:noWrap/>
                  <w:vAlign w:val="center"/>
                  <w:hideMark/>
                </w:tcPr>
                <w:p w14:paraId="4587BD50" w14:textId="77777777" w:rsidR="00FD22B2" w:rsidRPr="006D5528" w:rsidRDefault="00FD22B2" w:rsidP="00EE04F8">
                  <w:pPr>
                    <w:widowControl/>
                    <w:rPr>
                      <w:rFonts w:ascii="標楷體" w:eastAsia="標楷體" w:hAnsi="標楷體"/>
                    </w:rPr>
                  </w:pPr>
                  <w:r w:rsidRPr="006D5528">
                    <w:rPr>
                      <w:rFonts w:ascii="標楷體" w:eastAsia="標楷體" w:hAnsi="標楷體" w:hint="eastAsia"/>
                    </w:rPr>
                    <w:t>7:未處理</w:t>
                  </w:r>
                </w:p>
              </w:tc>
            </w:tr>
          </w:tbl>
          <w:p w14:paraId="730FFE5B" w14:textId="77777777" w:rsidR="00FD22B2" w:rsidRPr="006D5528" w:rsidRDefault="00FD22B2" w:rsidP="00F1342B">
            <w:pPr>
              <w:rPr>
                <w:rFonts w:ascii="標楷體" w:eastAsia="標楷體" w:hAnsi="標楷體"/>
              </w:rPr>
            </w:pPr>
          </w:p>
        </w:tc>
      </w:tr>
    </w:tbl>
    <w:p w14:paraId="0EAEB0D0" w14:textId="77777777" w:rsidR="00682962" w:rsidRDefault="00682962" w:rsidP="006042E7">
      <w:pPr>
        <w:rPr>
          <w:rFonts w:ascii="標楷體" w:eastAsia="標楷體" w:hAnsi="標楷體"/>
        </w:rPr>
      </w:pPr>
    </w:p>
    <w:p w14:paraId="5EC1DC73" w14:textId="77777777" w:rsidR="006D5528" w:rsidRDefault="006D5528" w:rsidP="006D5528">
      <w:pPr>
        <w:rPr>
          <w:rFonts w:ascii="標楷體" w:eastAsia="標楷體" w:hAnsi="標楷體"/>
        </w:rPr>
      </w:pPr>
    </w:p>
    <w:p w14:paraId="4E330D28" w14:textId="77777777" w:rsidR="006D5528" w:rsidRDefault="006D5528" w:rsidP="00D01BCC">
      <w:pPr>
        <w:pStyle w:val="a"/>
      </w:pPr>
      <w:r>
        <w:rPr>
          <w:rFonts w:hint="eastAsia"/>
        </w:rPr>
        <w:t>輸出</w:t>
      </w:r>
      <w:r w:rsidRPr="003972CE">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58"/>
        <w:gridCol w:w="1854"/>
        <w:gridCol w:w="4252"/>
        <w:gridCol w:w="2693"/>
      </w:tblGrid>
      <w:tr w:rsidR="006D5528" w:rsidRPr="007A36AC" w14:paraId="7CACBBF1" w14:textId="77777777" w:rsidTr="006D5528">
        <w:trPr>
          <w:trHeight w:val="388"/>
          <w:jc w:val="center"/>
        </w:trPr>
        <w:tc>
          <w:tcPr>
            <w:tcW w:w="558" w:type="dxa"/>
            <w:vMerge w:val="restart"/>
          </w:tcPr>
          <w:p w14:paraId="178C8828" w14:textId="77777777" w:rsidR="006D5528" w:rsidRPr="007A36AC" w:rsidRDefault="006D5528" w:rsidP="006D5528">
            <w:pPr>
              <w:rPr>
                <w:rFonts w:ascii="標楷體" w:eastAsia="標楷體" w:hAnsi="標楷體"/>
              </w:rPr>
            </w:pPr>
            <w:r w:rsidRPr="007A36AC">
              <w:rPr>
                <w:rFonts w:ascii="標楷體" w:eastAsia="標楷體" w:hAnsi="標楷體"/>
              </w:rPr>
              <w:t>序號</w:t>
            </w:r>
          </w:p>
        </w:tc>
        <w:tc>
          <w:tcPr>
            <w:tcW w:w="1854" w:type="dxa"/>
            <w:vMerge w:val="restart"/>
          </w:tcPr>
          <w:p w14:paraId="05502B18" w14:textId="77777777" w:rsidR="006D5528" w:rsidRPr="007A36AC" w:rsidRDefault="006D5528" w:rsidP="006D5528">
            <w:pPr>
              <w:rPr>
                <w:rFonts w:ascii="標楷體" w:eastAsia="標楷體" w:hAnsi="標楷體"/>
              </w:rPr>
            </w:pPr>
            <w:r w:rsidRPr="007A36AC">
              <w:rPr>
                <w:rFonts w:ascii="標楷體" w:eastAsia="標楷體" w:hAnsi="標楷體"/>
              </w:rPr>
              <w:t>欄位</w:t>
            </w:r>
          </w:p>
        </w:tc>
        <w:tc>
          <w:tcPr>
            <w:tcW w:w="4252" w:type="dxa"/>
          </w:tcPr>
          <w:p w14:paraId="6F91F2E9" w14:textId="77777777" w:rsidR="006D5528" w:rsidRPr="007A36AC" w:rsidRDefault="006D5528" w:rsidP="006D5528">
            <w:pPr>
              <w:jc w:val="center"/>
              <w:rPr>
                <w:rFonts w:ascii="標楷體" w:eastAsia="標楷體" w:hAnsi="標楷體"/>
              </w:rPr>
            </w:pPr>
            <w:r w:rsidRPr="007A36AC">
              <w:rPr>
                <w:rFonts w:ascii="標楷體" w:eastAsia="標楷體" w:hAnsi="標楷體"/>
              </w:rPr>
              <w:t>說明</w:t>
            </w:r>
          </w:p>
        </w:tc>
        <w:tc>
          <w:tcPr>
            <w:tcW w:w="2693" w:type="dxa"/>
            <w:vMerge w:val="restart"/>
          </w:tcPr>
          <w:p w14:paraId="4D20C184" w14:textId="77777777" w:rsidR="006D5528" w:rsidRPr="007A36AC" w:rsidRDefault="006D5528" w:rsidP="006D5528">
            <w:pPr>
              <w:rPr>
                <w:rFonts w:ascii="標楷體" w:eastAsia="標楷體" w:hAnsi="標楷體"/>
              </w:rPr>
            </w:pPr>
            <w:r w:rsidRPr="007A36AC">
              <w:rPr>
                <w:rFonts w:ascii="標楷體" w:eastAsia="標楷體" w:hAnsi="標楷體"/>
              </w:rPr>
              <w:t>處理邏輯及注意事項</w:t>
            </w:r>
          </w:p>
        </w:tc>
      </w:tr>
      <w:tr w:rsidR="006D5528" w:rsidRPr="007A36AC" w14:paraId="1F31BC80" w14:textId="77777777" w:rsidTr="006D5528">
        <w:trPr>
          <w:trHeight w:val="244"/>
          <w:jc w:val="center"/>
        </w:trPr>
        <w:tc>
          <w:tcPr>
            <w:tcW w:w="558" w:type="dxa"/>
            <w:vMerge/>
          </w:tcPr>
          <w:p w14:paraId="09B30856" w14:textId="77777777" w:rsidR="006D5528" w:rsidRPr="007A36AC" w:rsidRDefault="006D5528" w:rsidP="006D5528">
            <w:pPr>
              <w:rPr>
                <w:rFonts w:ascii="標楷體" w:eastAsia="標楷體" w:hAnsi="標楷體"/>
              </w:rPr>
            </w:pPr>
          </w:p>
        </w:tc>
        <w:tc>
          <w:tcPr>
            <w:tcW w:w="1854" w:type="dxa"/>
            <w:vMerge/>
          </w:tcPr>
          <w:p w14:paraId="3453816B" w14:textId="77777777" w:rsidR="006D5528" w:rsidRPr="007A36AC" w:rsidRDefault="006D5528" w:rsidP="006D5528">
            <w:pPr>
              <w:rPr>
                <w:rFonts w:ascii="標楷體" w:eastAsia="標楷體" w:hAnsi="標楷體"/>
              </w:rPr>
            </w:pPr>
          </w:p>
        </w:tc>
        <w:tc>
          <w:tcPr>
            <w:tcW w:w="4252" w:type="dxa"/>
          </w:tcPr>
          <w:p w14:paraId="0298A5DD" w14:textId="77777777" w:rsidR="006D5528" w:rsidRPr="007A36AC" w:rsidRDefault="006D5528" w:rsidP="006D5528">
            <w:pPr>
              <w:rPr>
                <w:rFonts w:ascii="標楷體" w:eastAsia="標楷體" w:hAnsi="標楷體"/>
              </w:rPr>
            </w:pPr>
            <w:r w:rsidRPr="007A36AC">
              <w:rPr>
                <w:rFonts w:ascii="標楷體" w:eastAsia="標楷體" w:hAnsi="標楷體" w:hint="eastAsia"/>
              </w:rPr>
              <w:t>資料型態長度</w:t>
            </w:r>
          </w:p>
        </w:tc>
        <w:tc>
          <w:tcPr>
            <w:tcW w:w="2693" w:type="dxa"/>
            <w:vMerge/>
          </w:tcPr>
          <w:p w14:paraId="351FC768" w14:textId="77777777" w:rsidR="006D5528" w:rsidRPr="007A36AC" w:rsidRDefault="006D5528" w:rsidP="006D5528">
            <w:pPr>
              <w:rPr>
                <w:rFonts w:ascii="標楷體" w:eastAsia="標楷體" w:hAnsi="標楷體"/>
              </w:rPr>
            </w:pPr>
          </w:p>
        </w:tc>
      </w:tr>
      <w:tr w:rsidR="006D5528" w:rsidRPr="007A36AC" w14:paraId="7F634D25" w14:textId="77777777" w:rsidTr="006D5528">
        <w:trPr>
          <w:trHeight w:val="244"/>
          <w:jc w:val="center"/>
        </w:trPr>
        <w:tc>
          <w:tcPr>
            <w:tcW w:w="558" w:type="dxa"/>
          </w:tcPr>
          <w:p w14:paraId="52192B34" w14:textId="77777777" w:rsidR="006D5528" w:rsidRPr="007A36AC" w:rsidRDefault="006D5528" w:rsidP="006D5528">
            <w:pPr>
              <w:rPr>
                <w:rFonts w:ascii="標楷體" w:eastAsia="標楷體" w:hAnsi="標楷體"/>
              </w:rPr>
            </w:pPr>
            <w:r w:rsidRPr="007A36AC">
              <w:rPr>
                <w:rFonts w:ascii="標楷體" w:eastAsia="標楷體" w:hAnsi="標楷體" w:hint="eastAsia"/>
              </w:rPr>
              <w:t>1.</w:t>
            </w:r>
          </w:p>
        </w:tc>
        <w:tc>
          <w:tcPr>
            <w:tcW w:w="1854" w:type="dxa"/>
          </w:tcPr>
          <w:p w14:paraId="2A9B4647" w14:textId="77777777" w:rsidR="006D5528" w:rsidRPr="007A36AC" w:rsidRDefault="006D5528" w:rsidP="006D5528">
            <w:pPr>
              <w:rPr>
                <w:rFonts w:ascii="標楷體" w:eastAsia="標楷體" w:hAnsi="標楷體"/>
              </w:rPr>
            </w:pPr>
            <w:r w:rsidRPr="007A36AC">
              <w:rPr>
                <w:rFonts w:ascii="標楷體" w:eastAsia="標楷體" w:hAnsi="標楷體" w:hint="eastAsia"/>
              </w:rPr>
              <w:t>轉催收日</w:t>
            </w:r>
          </w:p>
        </w:tc>
        <w:tc>
          <w:tcPr>
            <w:tcW w:w="4252" w:type="dxa"/>
          </w:tcPr>
          <w:p w14:paraId="21E3EA36" w14:textId="77777777" w:rsidR="006D5528" w:rsidRPr="007A36AC" w:rsidRDefault="006D5528" w:rsidP="006D5528">
            <w:pPr>
              <w:rPr>
                <w:rFonts w:ascii="標楷體" w:eastAsia="標楷體" w:hAnsi="標楷體"/>
              </w:rPr>
            </w:pPr>
            <w:r w:rsidRPr="007A36AC">
              <w:rPr>
                <w:rFonts w:ascii="標楷體" w:eastAsia="標楷體" w:hAnsi="標楷體" w:hint="eastAsia"/>
              </w:rPr>
              <w:t>999/99/99</w:t>
            </w:r>
          </w:p>
        </w:tc>
        <w:tc>
          <w:tcPr>
            <w:tcW w:w="2693" w:type="dxa"/>
          </w:tcPr>
          <w:p w14:paraId="3F9CD9FB" w14:textId="77777777" w:rsidR="006D5528" w:rsidRPr="007A36AC" w:rsidRDefault="006D5528" w:rsidP="006D5528">
            <w:pPr>
              <w:rPr>
                <w:rFonts w:ascii="標楷體" w:eastAsia="標楷體" w:hAnsi="標楷體"/>
              </w:rPr>
            </w:pPr>
          </w:p>
        </w:tc>
      </w:tr>
      <w:tr w:rsidR="006D5528" w:rsidRPr="007A36AC" w14:paraId="2B7BFA5C" w14:textId="77777777" w:rsidTr="006D5528">
        <w:trPr>
          <w:trHeight w:val="244"/>
          <w:jc w:val="center"/>
        </w:trPr>
        <w:tc>
          <w:tcPr>
            <w:tcW w:w="558" w:type="dxa"/>
          </w:tcPr>
          <w:p w14:paraId="1F9371EA" w14:textId="77777777" w:rsidR="006D5528" w:rsidRPr="007A36AC" w:rsidRDefault="006D5528" w:rsidP="006D5528">
            <w:pPr>
              <w:rPr>
                <w:rFonts w:ascii="標楷體" w:eastAsia="標楷體" w:hAnsi="標楷體"/>
              </w:rPr>
            </w:pPr>
            <w:r w:rsidRPr="007A36AC">
              <w:rPr>
                <w:rFonts w:ascii="標楷體" w:eastAsia="標楷體" w:hAnsi="標楷體" w:hint="eastAsia"/>
              </w:rPr>
              <w:t>2</w:t>
            </w:r>
          </w:p>
        </w:tc>
        <w:tc>
          <w:tcPr>
            <w:tcW w:w="1854" w:type="dxa"/>
          </w:tcPr>
          <w:p w14:paraId="7685E004" w14:textId="77777777" w:rsidR="006D5528" w:rsidRPr="007A36AC" w:rsidRDefault="006D5528" w:rsidP="006D5528">
            <w:pPr>
              <w:rPr>
                <w:rFonts w:ascii="標楷體" w:eastAsia="標楷體" w:hAnsi="標楷體"/>
              </w:rPr>
            </w:pPr>
            <w:r w:rsidRPr="007A36AC">
              <w:rPr>
                <w:rFonts w:ascii="標楷體" w:eastAsia="標楷體" w:hAnsi="標楷體" w:hint="eastAsia"/>
              </w:rPr>
              <w:t>功能</w:t>
            </w:r>
          </w:p>
        </w:tc>
        <w:tc>
          <w:tcPr>
            <w:tcW w:w="4252" w:type="dxa"/>
          </w:tcPr>
          <w:p w14:paraId="08EFFAA2" w14:textId="77777777" w:rsidR="006D5528" w:rsidRPr="007A36AC" w:rsidRDefault="006D5528" w:rsidP="006D5528">
            <w:pPr>
              <w:rPr>
                <w:rFonts w:ascii="標楷體" w:eastAsia="標楷體" w:hAnsi="標楷體"/>
              </w:rPr>
            </w:pPr>
            <w:r w:rsidRPr="007A36AC">
              <w:rPr>
                <w:rFonts w:ascii="標楷體" w:eastAsia="標楷體" w:hAnsi="標楷體" w:hint="eastAsia"/>
              </w:rPr>
              <w:t>9</w:t>
            </w:r>
          </w:p>
        </w:tc>
        <w:tc>
          <w:tcPr>
            <w:tcW w:w="2693" w:type="dxa"/>
          </w:tcPr>
          <w:p w14:paraId="796ED205" w14:textId="77777777" w:rsidR="006D5528" w:rsidRPr="007A36AC" w:rsidRDefault="006D5528" w:rsidP="006D5528">
            <w:pPr>
              <w:rPr>
                <w:rFonts w:ascii="標楷體" w:eastAsia="標楷體" w:hAnsi="標楷體"/>
              </w:rPr>
            </w:pPr>
          </w:p>
        </w:tc>
      </w:tr>
      <w:tr w:rsidR="006D5528" w:rsidRPr="007A36AC" w14:paraId="3CB7F6ED" w14:textId="77777777" w:rsidTr="006D5528">
        <w:trPr>
          <w:trHeight w:val="244"/>
          <w:jc w:val="center"/>
        </w:trPr>
        <w:tc>
          <w:tcPr>
            <w:tcW w:w="558" w:type="dxa"/>
          </w:tcPr>
          <w:p w14:paraId="4E406EAB" w14:textId="77777777" w:rsidR="006D5528" w:rsidRPr="007A36AC" w:rsidRDefault="006D5528" w:rsidP="006D5528">
            <w:pPr>
              <w:rPr>
                <w:rFonts w:ascii="標楷體" w:eastAsia="標楷體" w:hAnsi="標楷體"/>
              </w:rPr>
            </w:pPr>
            <w:r w:rsidRPr="007A36AC">
              <w:rPr>
                <w:rFonts w:ascii="標楷體" w:eastAsia="標楷體" w:hAnsi="標楷體" w:hint="eastAsia"/>
              </w:rPr>
              <w:t>3</w:t>
            </w:r>
          </w:p>
        </w:tc>
        <w:tc>
          <w:tcPr>
            <w:tcW w:w="1854" w:type="dxa"/>
          </w:tcPr>
          <w:p w14:paraId="18E26865" w14:textId="77777777" w:rsidR="006D5528" w:rsidRPr="007A36AC" w:rsidRDefault="006D5528" w:rsidP="006D5528">
            <w:pPr>
              <w:rPr>
                <w:rFonts w:ascii="標楷體" w:eastAsia="標楷體" w:hAnsi="標楷體"/>
              </w:rPr>
            </w:pPr>
            <w:r w:rsidRPr="007A36AC">
              <w:rPr>
                <w:rFonts w:ascii="標楷體" w:eastAsia="標楷體" w:hAnsi="標楷體" w:hint="eastAsia"/>
              </w:rPr>
              <w:t>查詢範圍</w:t>
            </w:r>
          </w:p>
        </w:tc>
        <w:tc>
          <w:tcPr>
            <w:tcW w:w="4252" w:type="dxa"/>
          </w:tcPr>
          <w:p w14:paraId="40CBAF1A" w14:textId="77777777" w:rsidR="006D5528" w:rsidRPr="007A36AC" w:rsidRDefault="006D5528" w:rsidP="006D5528">
            <w:pPr>
              <w:rPr>
                <w:rFonts w:ascii="標楷體" w:eastAsia="標楷體" w:hAnsi="標楷體"/>
              </w:rPr>
            </w:pPr>
            <w:r w:rsidRPr="007A36AC">
              <w:rPr>
                <w:rFonts w:ascii="標楷體" w:eastAsia="標楷體" w:hAnsi="標楷體"/>
              </w:rPr>
              <w:t>9</w:t>
            </w:r>
          </w:p>
        </w:tc>
        <w:tc>
          <w:tcPr>
            <w:tcW w:w="2693" w:type="dxa"/>
          </w:tcPr>
          <w:p w14:paraId="61094C10" w14:textId="77777777" w:rsidR="006D5528" w:rsidRPr="007A36AC" w:rsidRDefault="006D5528" w:rsidP="006D5528">
            <w:pPr>
              <w:rPr>
                <w:rFonts w:ascii="標楷體" w:eastAsia="標楷體" w:hAnsi="標楷體"/>
              </w:rPr>
            </w:pPr>
          </w:p>
        </w:tc>
      </w:tr>
      <w:tr w:rsidR="006D5528" w:rsidRPr="007A36AC" w14:paraId="3011DE33" w14:textId="77777777" w:rsidTr="006D5528">
        <w:trPr>
          <w:trHeight w:val="291"/>
          <w:jc w:val="center"/>
        </w:trPr>
        <w:tc>
          <w:tcPr>
            <w:tcW w:w="9357" w:type="dxa"/>
            <w:gridSpan w:val="4"/>
          </w:tcPr>
          <w:p w14:paraId="7888B843" w14:textId="77777777" w:rsidR="006D5528" w:rsidRPr="007A36AC" w:rsidRDefault="006D5528" w:rsidP="006D5528">
            <w:pPr>
              <w:rPr>
                <w:rFonts w:ascii="標楷體" w:eastAsia="標楷體" w:hAnsi="標楷體"/>
              </w:rPr>
            </w:pPr>
          </w:p>
        </w:tc>
      </w:tr>
      <w:tr w:rsidR="006D5528" w:rsidRPr="007A36AC" w14:paraId="32CFB3FB" w14:textId="77777777" w:rsidTr="006D5528">
        <w:trPr>
          <w:trHeight w:val="291"/>
          <w:jc w:val="center"/>
        </w:trPr>
        <w:tc>
          <w:tcPr>
            <w:tcW w:w="2412" w:type="dxa"/>
            <w:gridSpan w:val="2"/>
          </w:tcPr>
          <w:p w14:paraId="388607BF" w14:textId="77777777" w:rsidR="006D5528" w:rsidRPr="007A36AC" w:rsidRDefault="006D5528" w:rsidP="006D5528">
            <w:pPr>
              <w:rPr>
                <w:rFonts w:ascii="標楷體" w:eastAsia="標楷體" w:hAnsi="標楷體" w:cs="新細明體"/>
              </w:rPr>
            </w:pPr>
            <w:r w:rsidRPr="007A36AC">
              <w:rPr>
                <w:rFonts w:ascii="標楷體" w:eastAsia="標楷體" w:hAnsi="標楷體" w:hint="eastAsia"/>
              </w:rPr>
              <w:t>多筆式明細資料</w:t>
            </w:r>
          </w:p>
        </w:tc>
        <w:tc>
          <w:tcPr>
            <w:tcW w:w="4252" w:type="dxa"/>
          </w:tcPr>
          <w:p w14:paraId="08E3ED3A" w14:textId="77777777" w:rsidR="006D5528" w:rsidRPr="007A36AC" w:rsidRDefault="006D5528" w:rsidP="006D5528">
            <w:pPr>
              <w:rPr>
                <w:rFonts w:ascii="標楷體" w:eastAsia="標楷體" w:hAnsi="標楷體" w:cs="新細明體"/>
              </w:rPr>
            </w:pPr>
          </w:p>
        </w:tc>
        <w:tc>
          <w:tcPr>
            <w:tcW w:w="2693" w:type="dxa"/>
          </w:tcPr>
          <w:p w14:paraId="2B107E72" w14:textId="77777777" w:rsidR="006D5528" w:rsidRPr="007A36AC" w:rsidRDefault="006D5528" w:rsidP="006D5528">
            <w:pPr>
              <w:rPr>
                <w:rFonts w:ascii="標楷體" w:eastAsia="標楷體" w:hAnsi="標楷體"/>
              </w:rPr>
            </w:pPr>
          </w:p>
        </w:tc>
      </w:tr>
      <w:tr w:rsidR="006D5528" w:rsidRPr="007A36AC" w14:paraId="1DC6227E" w14:textId="77777777" w:rsidTr="006D5528">
        <w:trPr>
          <w:trHeight w:val="291"/>
          <w:jc w:val="center"/>
        </w:trPr>
        <w:tc>
          <w:tcPr>
            <w:tcW w:w="2412" w:type="dxa"/>
            <w:gridSpan w:val="2"/>
          </w:tcPr>
          <w:p w14:paraId="6538727B" w14:textId="77777777" w:rsidR="006D5528" w:rsidRPr="007A36AC" w:rsidRDefault="006D5528" w:rsidP="006D5528">
            <w:pPr>
              <w:rPr>
                <w:rFonts w:ascii="標楷體" w:eastAsia="標楷體" w:hAnsi="標楷體"/>
              </w:rPr>
            </w:pPr>
            <w:r w:rsidRPr="007A36AC">
              <w:rPr>
                <w:rFonts w:ascii="標楷體" w:eastAsia="標楷體" w:hAnsi="標楷體" w:hint="eastAsia"/>
              </w:rPr>
              <w:t>全選</w:t>
            </w:r>
          </w:p>
        </w:tc>
        <w:tc>
          <w:tcPr>
            <w:tcW w:w="4252" w:type="dxa"/>
          </w:tcPr>
          <w:p w14:paraId="418CD1C5" w14:textId="77777777" w:rsidR="006D5528" w:rsidRPr="007A36AC" w:rsidRDefault="006D5528" w:rsidP="006D5528">
            <w:pPr>
              <w:rPr>
                <w:rFonts w:ascii="標楷體" w:eastAsia="標楷體" w:hAnsi="標楷體"/>
              </w:rPr>
            </w:pPr>
            <w:r w:rsidRPr="007A36AC">
              <w:rPr>
                <w:rFonts w:ascii="標楷體" w:eastAsia="標楷體" w:hAnsi="標楷體" w:hint="eastAsia"/>
              </w:rPr>
              <w:t>功能:</w:t>
            </w:r>
            <w:r w:rsidRPr="007A36AC">
              <w:rPr>
                <w:rFonts w:ascii="標楷體" w:eastAsia="標楷體" w:hAnsi="標楷體"/>
              </w:rPr>
              <w:t xml:space="preserve"> 9.</w:t>
            </w:r>
            <w:r w:rsidRPr="007A36AC">
              <w:rPr>
                <w:rFonts w:ascii="標楷體" w:eastAsia="標楷體" w:hAnsi="標楷體" w:hint="eastAsia"/>
              </w:rPr>
              <w:t>查詢時隱藏</w:t>
            </w:r>
          </w:p>
        </w:tc>
        <w:tc>
          <w:tcPr>
            <w:tcW w:w="2693" w:type="dxa"/>
          </w:tcPr>
          <w:p w14:paraId="52583A6C" w14:textId="77777777" w:rsidR="006D5528" w:rsidRPr="007A36AC" w:rsidRDefault="006D5528" w:rsidP="006D5528">
            <w:pPr>
              <w:rPr>
                <w:rFonts w:ascii="標楷體" w:eastAsia="標楷體" w:hAnsi="標楷體"/>
              </w:rPr>
            </w:pPr>
          </w:p>
        </w:tc>
      </w:tr>
      <w:tr w:rsidR="006D5528" w:rsidRPr="007A36AC" w14:paraId="680857BD" w14:textId="77777777" w:rsidTr="006D5528">
        <w:trPr>
          <w:trHeight w:val="291"/>
          <w:jc w:val="center"/>
        </w:trPr>
        <w:tc>
          <w:tcPr>
            <w:tcW w:w="2412" w:type="dxa"/>
            <w:gridSpan w:val="2"/>
          </w:tcPr>
          <w:p w14:paraId="55260CC5" w14:textId="77777777" w:rsidR="006D5528" w:rsidRPr="007A36AC" w:rsidRDefault="006D5528" w:rsidP="006D5528">
            <w:pPr>
              <w:rPr>
                <w:rFonts w:ascii="標楷體" w:eastAsia="標楷體" w:hAnsi="標楷體"/>
              </w:rPr>
            </w:pPr>
            <w:r w:rsidRPr="007A36AC">
              <w:rPr>
                <w:rFonts w:ascii="標楷體" w:eastAsia="標楷體" w:hAnsi="標楷體" w:hint="eastAsia"/>
              </w:rPr>
              <w:t>狀態</w:t>
            </w:r>
          </w:p>
        </w:tc>
        <w:tc>
          <w:tcPr>
            <w:tcW w:w="4252" w:type="dxa"/>
          </w:tcPr>
          <w:p w14:paraId="2FC4C8F8" w14:textId="77777777" w:rsidR="006D5528" w:rsidRPr="007A36AC" w:rsidRDefault="006D5528" w:rsidP="006D5528">
            <w:pPr>
              <w:rPr>
                <w:rFonts w:ascii="標楷體" w:eastAsia="標楷體" w:hAnsi="標楷體"/>
              </w:rPr>
            </w:pPr>
            <w:r w:rsidRPr="007A36AC">
              <w:rPr>
                <w:rFonts w:ascii="標楷體" w:eastAsia="標楷體" w:hAnsi="標楷體" w:hint="eastAsia"/>
              </w:rPr>
              <w:t>9-XXXXXX</w:t>
            </w:r>
          </w:p>
        </w:tc>
        <w:tc>
          <w:tcPr>
            <w:tcW w:w="2693" w:type="dxa"/>
          </w:tcPr>
          <w:p w14:paraId="2B5E9F0C" w14:textId="77777777" w:rsidR="006D5528" w:rsidRPr="007A36AC" w:rsidRDefault="006D5528" w:rsidP="006D5528">
            <w:pPr>
              <w:rPr>
                <w:rFonts w:ascii="標楷體" w:eastAsia="標楷體" w:hAnsi="標楷體"/>
              </w:rPr>
            </w:pPr>
          </w:p>
        </w:tc>
      </w:tr>
      <w:tr w:rsidR="006D5528" w:rsidRPr="007A36AC" w14:paraId="7101B15B" w14:textId="77777777" w:rsidTr="006D5528">
        <w:trPr>
          <w:trHeight w:val="291"/>
          <w:jc w:val="center"/>
        </w:trPr>
        <w:tc>
          <w:tcPr>
            <w:tcW w:w="2412" w:type="dxa"/>
            <w:gridSpan w:val="2"/>
          </w:tcPr>
          <w:p w14:paraId="231AD956" w14:textId="77777777" w:rsidR="006D5528" w:rsidRPr="007A36AC" w:rsidRDefault="006D5528" w:rsidP="006D5528">
            <w:pPr>
              <w:rPr>
                <w:rFonts w:ascii="標楷體" w:eastAsia="標楷體" w:hAnsi="標楷體"/>
              </w:rPr>
            </w:pPr>
            <w:r w:rsidRPr="007A36AC">
              <w:rPr>
                <w:rFonts w:ascii="標楷體" w:eastAsia="標楷體" w:hAnsi="標楷體" w:hint="eastAsia"/>
              </w:rPr>
              <w:t>戶號</w:t>
            </w:r>
          </w:p>
        </w:tc>
        <w:tc>
          <w:tcPr>
            <w:tcW w:w="4252" w:type="dxa"/>
          </w:tcPr>
          <w:p w14:paraId="58106C64" w14:textId="77777777" w:rsidR="006D5528" w:rsidRPr="007A36AC" w:rsidRDefault="006D5528" w:rsidP="006D5528">
            <w:pPr>
              <w:rPr>
                <w:rFonts w:ascii="標楷體" w:eastAsia="標楷體" w:hAnsi="標楷體"/>
              </w:rPr>
            </w:pPr>
            <w:r w:rsidRPr="007A36AC">
              <w:rPr>
                <w:rFonts w:ascii="標楷體" w:eastAsia="標楷體" w:hAnsi="標楷體"/>
              </w:rPr>
              <w:t>9999999-999</w:t>
            </w:r>
          </w:p>
        </w:tc>
        <w:tc>
          <w:tcPr>
            <w:tcW w:w="2693" w:type="dxa"/>
          </w:tcPr>
          <w:p w14:paraId="091B225B" w14:textId="77777777" w:rsidR="006D5528" w:rsidRPr="007A36AC" w:rsidRDefault="006D5528" w:rsidP="006D5528">
            <w:pPr>
              <w:rPr>
                <w:rFonts w:ascii="標楷體" w:eastAsia="標楷體" w:hAnsi="標楷體"/>
              </w:rPr>
            </w:pPr>
          </w:p>
        </w:tc>
      </w:tr>
      <w:tr w:rsidR="006D5528" w:rsidRPr="007A36AC" w14:paraId="758C387E" w14:textId="77777777" w:rsidTr="006D5528">
        <w:trPr>
          <w:trHeight w:val="291"/>
          <w:jc w:val="center"/>
        </w:trPr>
        <w:tc>
          <w:tcPr>
            <w:tcW w:w="2412" w:type="dxa"/>
            <w:gridSpan w:val="2"/>
          </w:tcPr>
          <w:p w14:paraId="68FDE804" w14:textId="77777777" w:rsidR="006D5528" w:rsidRPr="007A36AC" w:rsidRDefault="006D5528" w:rsidP="006D5528">
            <w:pPr>
              <w:rPr>
                <w:rFonts w:ascii="標楷體" w:eastAsia="標楷體" w:hAnsi="標楷體"/>
              </w:rPr>
            </w:pPr>
            <w:r w:rsidRPr="007A36AC">
              <w:rPr>
                <w:rFonts w:ascii="標楷體" w:eastAsia="標楷體" w:hAnsi="標楷體" w:hint="eastAsia"/>
              </w:rPr>
              <w:t>戶名</w:t>
            </w:r>
          </w:p>
        </w:tc>
        <w:tc>
          <w:tcPr>
            <w:tcW w:w="4252" w:type="dxa"/>
          </w:tcPr>
          <w:p w14:paraId="6FBADA4F" w14:textId="77777777" w:rsidR="006D5528" w:rsidRPr="007A36AC" w:rsidRDefault="006D5528" w:rsidP="006D5528">
            <w:pPr>
              <w:rPr>
                <w:rFonts w:ascii="標楷體" w:eastAsia="標楷體" w:hAnsi="標楷體"/>
              </w:rPr>
            </w:pPr>
            <w:r w:rsidRPr="007A36AC">
              <w:rPr>
                <w:rFonts w:ascii="標楷體" w:eastAsia="標楷體" w:hAnsi="標楷體"/>
              </w:rPr>
              <w:t>X(60)</w:t>
            </w:r>
          </w:p>
        </w:tc>
        <w:tc>
          <w:tcPr>
            <w:tcW w:w="2693" w:type="dxa"/>
          </w:tcPr>
          <w:p w14:paraId="6E560860" w14:textId="77777777" w:rsidR="006D5528" w:rsidRPr="007A36AC" w:rsidRDefault="006D5528" w:rsidP="006D5528">
            <w:pPr>
              <w:rPr>
                <w:rFonts w:ascii="標楷體" w:eastAsia="標楷體" w:hAnsi="標楷體"/>
              </w:rPr>
            </w:pPr>
          </w:p>
        </w:tc>
      </w:tr>
      <w:tr w:rsidR="006D5528" w:rsidRPr="007A36AC" w14:paraId="5C54BC9B" w14:textId="77777777" w:rsidTr="006D5528">
        <w:trPr>
          <w:trHeight w:val="291"/>
          <w:jc w:val="center"/>
        </w:trPr>
        <w:tc>
          <w:tcPr>
            <w:tcW w:w="2412" w:type="dxa"/>
            <w:gridSpan w:val="2"/>
          </w:tcPr>
          <w:p w14:paraId="1F603016" w14:textId="77777777" w:rsidR="006D5528" w:rsidRPr="007A36AC" w:rsidRDefault="006D5528" w:rsidP="006D5528">
            <w:pPr>
              <w:rPr>
                <w:rFonts w:ascii="標楷體" w:eastAsia="標楷體" w:hAnsi="標楷體"/>
              </w:rPr>
            </w:pPr>
            <w:r w:rsidRPr="007A36AC">
              <w:rPr>
                <w:rFonts w:ascii="標楷體" w:eastAsia="標楷體" w:hAnsi="標楷體" w:hint="eastAsia"/>
              </w:rPr>
              <w:t>逾期月/日</w:t>
            </w:r>
          </w:p>
        </w:tc>
        <w:tc>
          <w:tcPr>
            <w:tcW w:w="4252" w:type="dxa"/>
          </w:tcPr>
          <w:p w14:paraId="48218EA3" w14:textId="77777777" w:rsidR="006D5528" w:rsidRPr="007A36AC" w:rsidRDefault="007A36AC" w:rsidP="006D5528">
            <w:pPr>
              <w:rPr>
                <w:rFonts w:ascii="標楷體" w:eastAsia="標楷體" w:hAnsi="標楷體"/>
              </w:rPr>
            </w:pPr>
            <w:r w:rsidRPr="007A36AC">
              <w:rPr>
                <w:rFonts w:ascii="標楷體" w:eastAsia="標楷體" w:hAnsi="標楷體"/>
              </w:rPr>
              <w:t>99/99</w:t>
            </w:r>
          </w:p>
        </w:tc>
        <w:tc>
          <w:tcPr>
            <w:tcW w:w="2693" w:type="dxa"/>
          </w:tcPr>
          <w:p w14:paraId="4A69EA77" w14:textId="77777777" w:rsidR="006D5528" w:rsidRPr="007A36AC" w:rsidRDefault="006D5528" w:rsidP="006D5528">
            <w:pPr>
              <w:rPr>
                <w:rFonts w:ascii="標楷體" w:eastAsia="標楷體" w:hAnsi="標楷體"/>
              </w:rPr>
            </w:pPr>
            <w:r w:rsidRPr="007A36AC">
              <w:rPr>
                <w:rFonts w:ascii="標楷體" w:eastAsia="標楷體" w:hAnsi="標楷體" w:hint="eastAsia"/>
              </w:rPr>
              <w:t xml:space="preserve">                            </w:t>
            </w:r>
          </w:p>
        </w:tc>
      </w:tr>
      <w:tr w:rsidR="006D5528" w:rsidRPr="007A36AC" w14:paraId="6CB8AB37" w14:textId="77777777" w:rsidTr="006D5528">
        <w:trPr>
          <w:trHeight w:val="291"/>
          <w:jc w:val="center"/>
        </w:trPr>
        <w:tc>
          <w:tcPr>
            <w:tcW w:w="2412" w:type="dxa"/>
            <w:gridSpan w:val="2"/>
          </w:tcPr>
          <w:p w14:paraId="39D47D4C" w14:textId="77777777" w:rsidR="006D5528" w:rsidRPr="007A36AC" w:rsidRDefault="006D5528" w:rsidP="006D5528">
            <w:pPr>
              <w:rPr>
                <w:rFonts w:ascii="標楷體" w:eastAsia="標楷體" w:hAnsi="標楷體"/>
              </w:rPr>
            </w:pPr>
            <w:r w:rsidRPr="007A36AC">
              <w:rPr>
                <w:rFonts w:ascii="標楷體" w:eastAsia="標楷體" w:hAnsi="標楷體" w:hint="eastAsia"/>
              </w:rPr>
              <w:t>轉催收本金</w:t>
            </w:r>
          </w:p>
        </w:tc>
        <w:tc>
          <w:tcPr>
            <w:tcW w:w="4252" w:type="dxa"/>
          </w:tcPr>
          <w:p w14:paraId="27D7912C" w14:textId="77777777" w:rsidR="006D5528" w:rsidRPr="007A36AC" w:rsidRDefault="007A36AC" w:rsidP="006D5528">
            <w:pPr>
              <w:rPr>
                <w:rFonts w:ascii="標楷體" w:eastAsia="標楷體" w:hAnsi="標楷體"/>
              </w:rPr>
            </w:pPr>
            <w:r w:rsidRPr="007A36AC">
              <w:rPr>
                <w:rFonts w:ascii="標楷體" w:eastAsia="標楷體" w:hAnsi="標楷體"/>
              </w:rPr>
              <w:t>9(14)</w:t>
            </w:r>
          </w:p>
        </w:tc>
        <w:tc>
          <w:tcPr>
            <w:tcW w:w="2693" w:type="dxa"/>
          </w:tcPr>
          <w:p w14:paraId="13E9002E" w14:textId="77777777" w:rsidR="006D5528" w:rsidRPr="007A36AC" w:rsidRDefault="006D5528" w:rsidP="006D5528">
            <w:pPr>
              <w:rPr>
                <w:rFonts w:ascii="標楷體" w:eastAsia="標楷體" w:hAnsi="標楷體"/>
              </w:rPr>
            </w:pPr>
          </w:p>
        </w:tc>
      </w:tr>
      <w:tr w:rsidR="006D5528" w:rsidRPr="007A36AC" w14:paraId="59D98D9C" w14:textId="77777777" w:rsidTr="006D5528">
        <w:trPr>
          <w:trHeight w:val="291"/>
          <w:jc w:val="center"/>
        </w:trPr>
        <w:tc>
          <w:tcPr>
            <w:tcW w:w="2412" w:type="dxa"/>
            <w:gridSpan w:val="2"/>
          </w:tcPr>
          <w:p w14:paraId="038D5A44" w14:textId="77777777" w:rsidR="006D5528" w:rsidRPr="007A36AC" w:rsidRDefault="006D5528" w:rsidP="006D5528">
            <w:pPr>
              <w:rPr>
                <w:rFonts w:ascii="標楷體" w:eastAsia="標楷體" w:hAnsi="標楷體"/>
              </w:rPr>
            </w:pPr>
            <w:r w:rsidRPr="007A36AC">
              <w:rPr>
                <w:rFonts w:ascii="標楷體" w:eastAsia="標楷體" w:hAnsi="標楷體" w:hint="eastAsia"/>
              </w:rPr>
              <w:t>轉催收利息</w:t>
            </w:r>
          </w:p>
        </w:tc>
        <w:tc>
          <w:tcPr>
            <w:tcW w:w="4252" w:type="dxa"/>
          </w:tcPr>
          <w:p w14:paraId="60CC8ACA" w14:textId="77777777" w:rsidR="006D5528" w:rsidRPr="007A36AC" w:rsidRDefault="007A36AC" w:rsidP="006D5528">
            <w:pPr>
              <w:rPr>
                <w:rFonts w:ascii="標楷體" w:eastAsia="標楷體" w:hAnsi="標楷體"/>
              </w:rPr>
            </w:pPr>
            <w:r w:rsidRPr="007A36AC">
              <w:rPr>
                <w:rFonts w:ascii="標楷體" w:eastAsia="標楷體" w:hAnsi="標楷體"/>
              </w:rPr>
              <w:t>9(14)</w:t>
            </w:r>
          </w:p>
        </w:tc>
        <w:tc>
          <w:tcPr>
            <w:tcW w:w="2693" w:type="dxa"/>
          </w:tcPr>
          <w:p w14:paraId="21F5480B" w14:textId="77777777" w:rsidR="006D5528" w:rsidRPr="007A36AC" w:rsidRDefault="006D5528" w:rsidP="006D5528">
            <w:pPr>
              <w:rPr>
                <w:rFonts w:ascii="標楷體" w:eastAsia="標楷體" w:hAnsi="標楷體"/>
              </w:rPr>
            </w:pPr>
          </w:p>
        </w:tc>
      </w:tr>
      <w:tr w:rsidR="006D5528" w:rsidRPr="007A36AC" w14:paraId="7366FB42" w14:textId="77777777" w:rsidTr="006D5528">
        <w:trPr>
          <w:trHeight w:val="291"/>
          <w:jc w:val="center"/>
        </w:trPr>
        <w:tc>
          <w:tcPr>
            <w:tcW w:w="2412" w:type="dxa"/>
            <w:gridSpan w:val="2"/>
          </w:tcPr>
          <w:p w14:paraId="0A1A7BAF" w14:textId="77777777" w:rsidR="006D5528" w:rsidRPr="007A36AC" w:rsidRDefault="006D5528" w:rsidP="006D5528">
            <w:pPr>
              <w:rPr>
                <w:rFonts w:ascii="標楷體" w:eastAsia="標楷體" w:hAnsi="標楷體"/>
              </w:rPr>
            </w:pPr>
            <w:r w:rsidRPr="007A36AC">
              <w:rPr>
                <w:rFonts w:ascii="標楷體" w:eastAsia="標楷體" w:hAnsi="標楷體" w:hint="eastAsia"/>
              </w:rPr>
              <w:t>轉催收金額</w:t>
            </w:r>
          </w:p>
        </w:tc>
        <w:tc>
          <w:tcPr>
            <w:tcW w:w="4252" w:type="dxa"/>
          </w:tcPr>
          <w:p w14:paraId="35078C2B" w14:textId="77777777" w:rsidR="006D5528" w:rsidRPr="007A36AC" w:rsidRDefault="007A36AC" w:rsidP="006D5528">
            <w:pPr>
              <w:rPr>
                <w:rFonts w:ascii="標楷體" w:eastAsia="標楷體" w:hAnsi="標楷體"/>
              </w:rPr>
            </w:pPr>
            <w:r w:rsidRPr="007A36AC">
              <w:rPr>
                <w:rFonts w:ascii="標楷體" w:eastAsia="標楷體" w:hAnsi="標楷體"/>
              </w:rPr>
              <w:t>9(14)</w:t>
            </w:r>
          </w:p>
        </w:tc>
        <w:tc>
          <w:tcPr>
            <w:tcW w:w="2693" w:type="dxa"/>
          </w:tcPr>
          <w:p w14:paraId="7D990BCF" w14:textId="77777777" w:rsidR="006D5528" w:rsidRPr="007A36AC" w:rsidRDefault="006D5528" w:rsidP="006D5528">
            <w:pPr>
              <w:rPr>
                <w:rFonts w:ascii="標楷體" w:eastAsia="標楷體" w:hAnsi="標楷體"/>
              </w:rPr>
            </w:pPr>
          </w:p>
        </w:tc>
      </w:tr>
      <w:tr w:rsidR="006D5528" w:rsidRPr="007A36AC" w14:paraId="7B806EDC" w14:textId="77777777" w:rsidTr="006D5528">
        <w:trPr>
          <w:trHeight w:val="291"/>
          <w:jc w:val="center"/>
        </w:trPr>
        <w:tc>
          <w:tcPr>
            <w:tcW w:w="2412" w:type="dxa"/>
            <w:gridSpan w:val="2"/>
          </w:tcPr>
          <w:p w14:paraId="50C204F1" w14:textId="77777777" w:rsidR="006D5528" w:rsidRPr="007A36AC" w:rsidRDefault="006D5528" w:rsidP="006D5528">
            <w:pPr>
              <w:rPr>
                <w:rFonts w:ascii="標楷體" w:eastAsia="標楷體" w:hAnsi="標楷體"/>
              </w:rPr>
            </w:pPr>
            <w:r w:rsidRPr="007A36AC">
              <w:rPr>
                <w:rFonts w:ascii="標楷體" w:eastAsia="標楷體" w:hAnsi="標楷體" w:hint="eastAsia"/>
              </w:rPr>
              <w:t>登放序號</w:t>
            </w:r>
          </w:p>
        </w:tc>
        <w:tc>
          <w:tcPr>
            <w:tcW w:w="4252" w:type="dxa"/>
          </w:tcPr>
          <w:p w14:paraId="3E447608" w14:textId="77777777" w:rsidR="006D5528" w:rsidRPr="007A36AC" w:rsidRDefault="007A36AC" w:rsidP="006D5528">
            <w:pPr>
              <w:rPr>
                <w:rFonts w:ascii="標楷體" w:eastAsia="標楷體" w:hAnsi="標楷體"/>
              </w:rPr>
            </w:pPr>
            <w:r w:rsidRPr="007A36AC">
              <w:rPr>
                <w:rFonts w:ascii="標楷體" w:eastAsia="標楷體" w:hAnsi="標楷體"/>
              </w:rPr>
              <w:t>99999999XXXXXX999999</w:t>
            </w:r>
          </w:p>
        </w:tc>
        <w:tc>
          <w:tcPr>
            <w:tcW w:w="2693" w:type="dxa"/>
          </w:tcPr>
          <w:p w14:paraId="6370DAA2" w14:textId="77777777" w:rsidR="006D5528" w:rsidRPr="007A36AC" w:rsidRDefault="006D5528" w:rsidP="006D5528">
            <w:pPr>
              <w:rPr>
                <w:rFonts w:ascii="標楷體" w:eastAsia="標楷體" w:hAnsi="標楷體"/>
              </w:rPr>
            </w:pPr>
          </w:p>
        </w:tc>
      </w:tr>
    </w:tbl>
    <w:p w14:paraId="0929F15A" w14:textId="77777777" w:rsidR="006D5528" w:rsidRPr="00CE3431" w:rsidRDefault="006D5528" w:rsidP="006D5528">
      <w:pPr>
        <w:rPr>
          <w:rFonts w:ascii="標楷體" w:eastAsia="標楷體" w:hAnsi="標楷體"/>
        </w:rPr>
      </w:pPr>
    </w:p>
    <w:p w14:paraId="291CADE3" w14:textId="77777777" w:rsidR="006042E7" w:rsidRPr="00362205" w:rsidRDefault="00682962" w:rsidP="0019165A">
      <w:r>
        <w:br w:type="page"/>
      </w:r>
    </w:p>
    <w:p w14:paraId="4C47AD0A" w14:textId="77777777" w:rsidR="006042E7" w:rsidRPr="00362205" w:rsidRDefault="002C6F78" w:rsidP="006042E7">
      <w:pPr>
        <w:pStyle w:val="3"/>
        <w:numPr>
          <w:ilvl w:val="2"/>
          <w:numId w:val="1"/>
        </w:numPr>
        <w:rPr>
          <w:rFonts w:ascii="標楷體" w:hAnsi="標楷體"/>
        </w:rPr>
      </w:pPr>
      <w:bookmarkStart w:id="309" w:name="_L4932火險費轉列催收作業"/>
      <w:bookmarkEnd w:id="309"/>
      <w:r>
        <w:rPr>
          <w:rFonts w:ascii="標楷體" w:hAnsi="標楷體" w:hint="eastAsia"/>
        </w:rPr>
        <w:lastRenderedPageBreak/>
        <w:t>L6</w:t>
      </w:r>
      <w:r w:rsidR="00AB75A4">
        <w:rPr>
          <w:rFonts w:ascii="標楷體" w:hAnsi="標楷體"/>
        </w:rPr>
        <w:t>9</w:t>
      </w:r>
      <w:r w:rsidR="00AB75A4">
        <w:rPr>
          <w:rFonts w:ascii="標楷體" w:hAnsi="標楷體" w:hint="eastAsia"/>
        </w:rPr>
        <w:t>8</w:t>
      </w:r>
      <w:r w:rsidR="002803A6">
        <w:rPr>
          <w:rFonts w:ascii="標楷體" w:hAnsi="標楷體"/>
        </w:rPr>
        <w:t>2</w:t>
      </w:r>
      <w:r w:rsidR="006042E7" w:rsidRPr="00362205">
        <w:rPr>
          <w:rFonts w:ascii="標楷體" w:hAnsi="標楷體" w:hint="eastAsia"/>
        </w:rPr>
        <w:t>火險費轉列催收作業</w:t>
      </w:r>
    </w:p>
    <w:p w14:paraId="74C62EB9" w14:textId="77777777" w:rsidR="006042E7" w:rsidRPr="00362205" w:rsidRDefault="006042E7" w:rsidP="00D01BCC">
      <w:pPr>
        <w:pStyle w:val="a"/>
      </w:pPr>
      <w:r w:rsidRPr="00362205">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69"/>
        <w:gridCol w:w="6297"/>
      </w:tblGrid>
      <w:tr w:rsidR="006042E7" w:rsidRPr="007A36AC" w14:paraId="058E9B1F" w14:textId="77777777" w:rsidTr="00F1342B">
        <w:trPr>
          <w:trHeight w:val="277"/>
        </w:trPr>
        <w:tc>
          <w:tcPr>
            <w:tcW w:w="1569" w:type="dxa"/>
            <w:tcBorders>
              <w:top w:val="single" w:sz="8" w:space="0" w:color="000000"/>
              <w:bottom w:val="single" w:sz="8" w:space="0" w:color="000000"/>
              <w:right w:val="single" w:sz="8" w:space="0" w:color="000000"/>
            </w:tcBorders>
            <w:shd w:val="clear" w:color="auto" w:fill="F3F3F3"/>
          </w:tcPr>
          <w:p w14:paraId="71FB6418" w14:textId="77777777" w:rsidR="006042E7" w:rsidRPr="007A36AC" w:rsidRDefault="006042E7" w:rsidP="00F1342B">
            <w:pPr>
              <w:rPr>
                <w:rFonts w:ascii="標楷體" w:eastAsia="標楷體" w:hAnsi="標楷體"/>
              </w:rPr>
            </w:pPr>
            <w:r w:rsidRPr="007A36AC">
              <w:rPr>
                <w:rFonts w:ascii="標楷體" w:eastAsia="標楷體" w:hAnsi="標楷體"/>
              </w:rPr>
              <w:t xml:space="preserve">功能名稱 </w:t>
            </w:r>
          </w:p>
        </w:tc>
        <w:tc>
          <w:tcPr>
            <w:tcW w:w="6297" w:type="dxa"/>
            <w:tcBorders>
              <w:top w:val="single" w:sz="8" w:space="0" w:color="000000"/>
              <w:left w:val="single" w:sz="8" w:space="0" w:color="000000"/>
              <w:bottom w:val="single" w:sz="8" w:space="0" w:color="000000"/>
            </w:tcBorders>
          </w:tcPr>
          <w:p w14:paraId="543BD458" w14:textId="77777777" w:rsidR="006042E7" w:rsidRPr="007A36AC" w:rsidRDefault="006042E7" w:rsidP="00F1342B">
            <w:pPr>
              <w:rPr>
                <w:rFonts w:ascii="標楷體" w:eastAsia="標楷體" w:hAnsi="標楷體"/>
              </w:rPr>
            </w:pPr>
            <w:r w:rsidRPr="007A36AC">
              <w:rPr>
                <w:rFonts w:ascii="標楷體" w:eastAsia="標楷體" w:hAnsi="標楷體" w:hint="eastAsia"/>
              </w:rPr>
              <w:t>火險費轉列催收作業</w:t>
            </w:r>
          </w:p>
          <w:p w14:paraId="164E15E7" w14:textId="77777777" w:rsidR="006042E7" w:rsidRPr="007A36AC" w:rsidRDefault="006042E7" w:rsidP="00F1342B">
            <w:pPr>
              <w:rPr>
                <w:rFonts w:ascii="標楷體" w:eastAsia="標楷體" w:hAnsi="標楷體"/>
              </w:rPr>
            </w:pPr>
            <w:r w:rsidRPr="007A36AC">
              <w:rPr>
                <w:rFonts w:ascii="標楷體" w:eastAsia="標楷體" w:hAnsi="標楷體" w:hint="eastAsia"/>
              </w:rPr>
              <w:t>1.資料產生方式</w:t>
            </w:r>
          </w:p>
          <w:p w14:paraId="4CAB01E7" w14:textId="77777777" w:rsidR="006042E7" w:rsidRPr="007A36AC" w:rsidRDefault="006042E7" w:rsidP="00F1342B">
            <w:pPr>
              <w:rPr>
                <w:rFonts w:ascii="標楷體" w:eastAsia="標楷體" w:hAnsi="標楷體"/>
              </w:rPr>
            </w:pPr>
            <w:r w:rsidRPr="007A36AC">
              <w:rPr>
                <w:rFonts w:ascii="標楷體" w:eastAsia="標楷體" w:hAnsi="標楷體" w:hint="eastAsia"/>
              </w:rPr>
              <w:t xml:space="preserve">  A</w:t>
            </w:r>
            <w:r w:rsidRPr="007A36AC">
              <w:rPr>
                <w:rFonts w:ascii="標楷體" w:eastAsia="標楷體" w:hAnsi="標楷體"/>
              </w:rPr>
              <w:t>.</w:t>
            </w:r>
            <w:r w:rsidRPr="007A36AC">
              <w:rPr>
                <w:rFonts w:ascii="標楷體" w:eastAsia="標楷體" w:hAnsi="標楷體" w:hint="eastAsia"/>
              </w:rPr>
              <w:t>月底日自動產生</w:t>
            </w:r>
          </w:p>
          <w:p w14:paraId="5774E397" w14:textId="77777777" w:rsidR="006042E7" w:rsidRPr="007A36AC" w:rsidRDefault="006042E7" w:rsidP="00F1342B">
            <w:pPr>
              <w:rPr>
                <w:rFonts w:ascii="標楷體" w:eastAsia="標楷體" w:hAnsi="標楷體"/>
              </w:rPr>
            </w:pPr>
            <w:r w:rsidRPr="007A36AC">
              <w:rPr>
                <w:rFonts w:ascii="標楷體" w:eastAsia="標楷體" w:hAnsi="標楷體" w:hint="eastAsia"/>
              </w:rPr>
              <w:t xml:space="preserve">  </w:t>
            </w:r>
            <w:r w:rsidRPr="007A36AC">
              <w:rPr>
                <w:rFonts w:ascii="標楷體" w:eastAsia="標楷體" w:hAnsi="標楷體"/>
              </w:rPr>
              <w:t xml:space="preserve">  </w:t>
            </w:r>
            <w:r w:rsidRPr="007A36AC">
              <w:rPr>
                <w:rFonts w:ascii="標楷體" w:eastAsia="標楷體" w:hAnsi="標楷體" w:hint="eastAsia"/>
              </w:rPr>
              <w:t xml:space="preserve">入帳日年月 &lt;= (基準年月 </w:t>
            </w:r>
            <w:r w:rsidRPr="007A36AC">
              <w:rPr>
                <w:rFonts w:ascii="標楷體" w:eastAsia="標楷體" w:hAnsi="標楷體"/>
              </w:rPr>
              <w:t>–</w:t>
            </w:r>
            <w:r w:rsidRPr="007A36AC">
              <w:rPr>
                <w:rFonts w:ascii="標楷體" w:eastAsia="標楷體" w:hAnsi="標楷體" w:hint="eastAsia"/>
              </w:rPr>
              <w:t xml:space="preserve"> 3個月)者,將列入清單</w:t>
            </w:r>
          </w:p>
          <w:p w14:paraId="3A4C0E8B" w14:textId="77777777" w:rsidR="006042E7" w:rsidRPr="007A36AC" w:rsidRDefault="006042E7" w:rsidP="007A36AC">
            <w:pPr>
              <w:ind w:firstLineChars="100" w:firstLine="240"/>
              <w:rPr>
                <w:rFonts w:ascii="標楷體" w:eastAsia="標楷體" w:hAnsi="標楷體"/>
              </w:rPr>
            </w:pPr>
            <w:r w:rsidRPr="007A36AC">
              <w:rPr>
                <w:rFonts w:ascii="標楷體" w:eastAsia="標楷體" w:hAnsi="標楷體"/>
              </w:rPr>
              <w:t>B.</w:t>
            </w:r>
            <w:r w:rsidRPr="007A36AC">
              <w:rPr>
                <w:rFonts w:ascii="標楷體" w:eastAsia="標楷體" w:hAnsi="標楷體" w:hint="eastAsia"/>
              </w:rPr>
              <w:t>自行輸入戶號</w:t>
            </w:r>
          </w:p>
          <w:p w14:paraId="12D6B98C" w14:textId="77777777" w:rsidR="00B54158" w:rsidRPr="007A36AC" w:rsidRDefault="00B54158" w:rsidP="00B54158">
            <w:pPr>
              <w:rPr>
                <w:rFonts w:ascii="標楷體" w:eastAsia="標楷體" w:hAnsi="標楷體"/>
              </w:rPr>
            </w:pPr>
            <w:r w:rsidRPr="007A36AC">
              <w:rPr>
                <w:rFonts w:ascii="標楷體" w:eastAsia="標楷體" w:hAnsi="標楷體" w:hint="eastAsia"/>
              </w:rPr>
              <w:t>2.功能</w:t>
            </w:r>
          </w:p>
          <w:p w14:paraId="5298FB89" w14:textId="77777777" w:rsidR="00B54158" w:rsidRPr="007A36AC" w:rsidRDefault="00B54158" w:rsidP="007A36AC">
            <w:pPr>
              <w:ind w:firstLineChars="100" w:firstLine="240"/>
              <w:rPr>
                <w:rFonts w:ascii="標楷體" w:eastAsia="標楷體" w:hAnsi="標楷體"/>
              </w:rPr>
            </w:pPr>
            <w:r w:rsidRPr="007A36AC">
              <w:rPr>
                <w:rFonts w:ascii="標楷體" w:eastAsia="標楷體" w:hAnsi="標楷體"/>
              </w:rPr>
              <w:t>1.</w:t>
            </w:r>
            <w:r w:rsidRPr="007A36AC">
              <w:rPr>
                <w:rFonts w:ascii="標楷體" w:eastAsia="標楷體" w:hAnsi="標楷體" w:hint="eastAsia"/>
              </w:rPr>
              <w:t xml:space="preserve">保留 </w:t>
            </w:r>
            <w:r w:rsidRPr="007A36AC">
              <w:rPr>
                <w:rFonts w:ascii="標楷體" w:eastAsia="標楷體" w:hAnsi="標楷體"/>
              </w:rPr>
              <w:t xml:space="preserve">  </w:t>
            </w:r>
            <w:r w:rsidRPr="007A36AC">
              <w:rPr>
                <w:rFonts w:ascii="標楷體" w:eastAsia="標楷體" w:hAnsi="標楷體" w:hint="eastAsia"/>
              </w:rPr>
              <w:t xml:space="preserve"> </w:t>
            </w:r>
            <w:r w:rsidRPr="007A36AC">
              <w:rPr>
                <w:rFonts w:ascii="標楷體" w:eastAsia="標楷體" w:hAnsi="標楷體"/>
              </w:rPr>
              <w:t>-&gt;</w:t>
            </w:r>
            <w:r w:rsidRPr="007A36AC">
              <w:rPr>
                <w:rFonts w:ascii="標楷體" w:eastAsia="標楷體" w:hAnsi="標楷體" w:hint="eastAsia"/>
              </w:rPr>
              <w:t>篩選資料狀態為0.未處理</w:t>
            </w:r>
          </w:p>
          <w:p w14:paraId="51F6A224" w14:textId="77777777" w:rsidR="00B54158" w:rsidRPr="007A36AC" w:rsidRDefault="00B54158" w:rsidP="007A36AC">
            <w:pPr>
              <w:ind w:firstLineChars="100" w:firstLine="240"/>
              <w:rPr>
                <w:rFonts w:ascii="標楷體" w:eastAsia="標楷體" w:hAnsi="標楷體"/>
              </w:rPr>
            </w:pPr>
            <w:r w:rsidRPr="007A36AC">
              <w:rPr>
                <w:rFonts w:ascii="標楷體" w:eastAsia="標楷體" w:hAnsi="標楷體" w:hint="eastAsia"/>
              </w:rPr>
              <w:t xml:space="preserve">2.轉催  </w:t>
            </w:r>
            <w:r w:rsidRPr="007A36AC">
              <w:rPr>
                <w:rFonts w:ascii="標楷體" w:eastAsia="標楷體" w:hAnsi="標楷體"/>
              </w:rPr>
              <w:t xml:space="preserve">  -&gt;</w:t>
            </w:r>
            <w:r w:rsidRPr="007A36AC">
              <w:rPr>
                <w:rFonts w:ascii="標楷體" w:eastAsia="標楷體" w:hAnsi="標楷體" w:hint="eastAsia"/>
              </w:rPr>
              <w:t>篩選資料狀態為0.未處理</w:t>
            </w:r>
          </w:p>
          <w:p w14:paraId="7DB72414" w14:textId="77777777" w:rsidR="00B54158" w:rsidRPr="007A36AC" w:rsidRDefault="00B54158" w:rsidP="007A36AC">
            <w:pPr>
              <w:ind w:firstLineChars="100" w:firstLine="240"/>
              <w:rPr>
                <w:rFonts w:ascii="標楷體" w:eastAsia="標楷體" w:hAnsi="標楷體"/>
              </w:rPr>
            </w:pPr>
            <w:r w:rsidRPr="007A36AC">
              <w:rPr>
                <w:rFonts w:ascii="標楷體" w:eastAsia="標楷體" w:hAnsi="標楷體" w:hint="eastAsia"/>
              </w:rPr>
              <w:t xml:space="preserve">3.訂正  </w:t>
            </w:r>
            <w:r w:rsidRPr="007A36AC">
              <w:rPr>
                <w:rFonts w:ascii="標楷體" w:eastAsia="標楷體" w:hAnsi="標楷體"/>
              </w:rPr>
              <w:t xml:space="preserve">  -&gt;</w:t>
            </w:r>
            <w:r w:rsidRPr="007A36AC">
              <w:rPr>
                <w:rFonts w:ascii="標楷體" w:eastAsia="標楷體" w:hAnsi="標楷體" w:hint="eastAsia"/>
              </w:rPr>
              <w:t>篩選資料狀態為2.已處理</w:t>
            </w:r>
          </w:p>
          <w:p w14:paraId="75F00DC5" w14:textId="77777777" w:rsidR="00B54158" w:rsidRPr="007A36AC" w:rsidRDefault="00B54158" w:rsidP="007A36AC">
            <w:pPr>
              <w:ind w:firstLineChars="100" w:firstLine="240"/>
              <w:rPr>
                <w:rFonts w:ascii="標楷體" w:eastAsia="標楷體" w:hAnsi="標楷體"/>
              </w:rPr>
            </w:pPr>
            <w:r w:rsidRPr="007A36AC">
              <w:rPr>
                <w:rFonts w:ascii="標楷體" w:eastAsia="標楷體" w:hAnsi="標楷體" w:hint="eastAsia"/>
              </w:rPr>
              <w:t>4.取消保留</w:t>
            </w:r>
            <w:r w:rsidRPr="007A36AC">
              <w:rPr>
                <w:rFonts w:ascii="標楷體" w:eastAsia="標楷體" w:hAnsi="標楷體"/>
              </w:rPr>
              <w:t>-&gt;</w:t>
            </w:r>
            <w:r w:rsidRPr="007A36AC">
              <w:rPr>
                <w:rFonts w:ascii="標楷體" w:eastAsia="標楷體" w:hAnsi="標楷體" w:hint="eastAsia"/>
              </w:rPr>
              <w:t>篩選資料狀態為</w:t>
            </w:r>
            <w:r w:rsidRPr="007A36AC">
              <w:rPr>
                <w:rFonts w:ascii="標楷體" w:eastAsia="標楷體" w:hAnsi="標楷體"/>
              </w:rPr>
              <w:t>1</w:t>
            </w:r>
            <w:r w:rsidRPr="007A36AC">
              <w:rPr>
                <w:rFonts w:ascii="標楷體" w:eastAsia="標楷體" w:hAnsi="標楷體" w:hint="eastAsia"/>
              </w:rPr>
              <w:t>.已保留</w:t>
            </w:r>
          </w:p>
          <w:p w14:paraId="154D3E2C" w14:textId="77777777" w:rsidR="00B54158" w:rsidRPr="007A36AC" w:rsidRDefault="00B54158" w:rsidP="007A36AC">
            <w:pPr>
              <w:ind w:firstLineChars="100" w:firstLine="240"/>
              <w:rPr>
                <w:rFonts w:ascii="標楷體" w:eastAsia="標楷體" w:hAnsi="標楷體"/>
              </w:rPr>
            </w:pPr>
            <w:r w:rsidRPr="007A36AC">
              <w:rPr>
                <w:rFonts w:ascii="標楷體" w:eastAsia="標楷體" w:hAnsi="標楷體" w:hint="eastAsia"/>
              </w:rPr>
              <w:t xml:space="preserve">9.查詢 </w:t>
            </w:r>
            <w:r w:rsidRPr="007A36AC">
              <w:rPr>
                <w:rFonts w:ascii="標楷體" w:eastAsia="標楷體" w:hAnsi="標楷體"/>
              </w:rPr>
              <w:t xml:space="preserve"> -&gt;</w:t>
            </w:r>
          </w:p>
          <w:p w14:paraId="4F56DE59" w14:textId="77777777" w:rsidR="00B54158" w:rsidRPr="007A36AC" w:rsidRDefault="00B54158" w:rsidP="007A36AC">
            <w:pPr>
              <w:ind w:firstLineChars="100" w:firstLine="240"/>
              <w:rPr>
                <w:rFonts w:ascii="標楷體" w:eastAsia="標楷體" w:hAnsi="標楷體"/>
              </w:rPr>
            </w:pPr>
            <w:r w:rsidRPr="007A36AC">
              <w:rPr>
                <w:rFonts w:ascii="標楷體" w:eastAsia="標楷體" w:hAnsi="標楷體" w:hint="eastAsia"/>
              </w:rPr>
              <w:t xml:space="preserve">   查詢範圍</w:t>
            </w:r>
          </w:p>
          <w:tbl>
            <w:tblPr>
              <w:tblW w:w="2790" w:type="dxa"/>
              <w:tblInd w:w="720" w:type="dxa"/>
              <w:tblLayout w:type="fixed"/>
              <w:tblCellMar>
                <w:left w:w="28" w:type="dxa"/>
                <w:right w:w="28" w:type="dxa"/>
              </w:tblCellMar>
              <w:tblLook w:val="04A0" w:firstRow="1" w:lastRow="0" w:firstColumn="1" w:lastColumn="0" w:noHBand="0" w:noVBand="1"/>
            </w:tblPr>
            <w:tblGrid>
              <w:gridCol w:w="2790"/>
            </w:tblGrid>
            <w:tr w:rsidR="00B54158" w:rsidRPr="007A36AC" w14:paraId="65FC45B7" w14:textId="77777777" w:rsidTr="00EE04F8">
              <w:trPr>
                <w:trHeight w:val="324"/>
              </w:trPr>
              <w:tc>
                <w:tcPr>
                  <w:tcW w:w="2790" w:type="dxa"/>
                  <w:tcBorders>
                    <w:top w:val="nil"/>
                    <w:left w:val="nil"/>
                    <w:bottom w:val="nil"/>
                    <w:right w:val="nil"/>
                  </w:tcBorders>
                  <w:shd w:val="clear" w:color="auto" w:fill="auto"/>
                  <w:noWrap/>
                  <w:vAlign w:val="center"/>
                  <w:hideMark/>
                </w:tcPr>
                <w:p w14:paraId="529CD74B" w14:textId="77777777" w:rsidR="00B54158" w:rsidRPr="007A36AC" w:rsidRDefault="00B54158" w:rsidP="00B54158">
                  <w:pPr>
                    <w:widowControl/>
                    <w:rPr>
                      <w:rFonts w:ascii="標楷體" w:eastAsia="標楷體" w:hAnsi="標楷體"/>
                    </w:rPr>
                  </w:pPr>
                  <w:r w:rsidRPr="007A36AC">
                    <w:rPr>
                      <w:rFonts w:ascii="標楷體" w:eastAsia="標楷體" w:hAnsi="標楷體" w:hint="eastAsia"/>
                    </w:rPr>
                    <w:t>1:昨日留存</w:t>
                  </w:r>
                </w:p>
              </w:tc>
            </w:tr>
            <w:tr w:rsidR="00B54158" w:rsidRPr="007A36AC" w14:paraId="424C7D80" w14:textId="77777777" w:rsidTr="00EE04F8">
              <w:trPr>
                <w:trHeight w:val="324"/>
              </w:trPr>
              <w:tc>
                <w:tcPr>
                  <w:tcW w:w="2790" w:type="dxa"/>
                  <w:tcBorders>
                    <w:top w:val="nil"/>
                    <w:left w:val="nil"/>
                    <w:bottom w:val="nil"/>
                    <w:right w:val="nil"/>
                  </w:tcBorders>
                  <w:shd w:val="clear" w:color="auto" w:fill="auto"/>
                  <w:noWrap/>
                  <w:vAlign w:val="center"/>
                </w:tcPr>
                <w:p w14:paraId="1A0B65C9" w14:textId="77777777" w:rsidR="00B54158" w:rsidRPr="007A36AC" w:rsidRDefault="00B54158" w:rsidP="00B54158">
                  <w:pPr>
                    <w:widowControl/>
                    <w:rPr>
                      <w:rFonts w:ascii="標楷體" w:eastAsia="標楷體" w:hAnsi="標楷體"/>
                    </w:rPr>
                  </w:pPr>
                  <w:r w:rsidRPr="007A36AC">
                    <w:rPr>
                      <w:rFonts w:ascii="標楷體" w:eastAsia="標楷體" w:hAnsi="標楷體" w:hint="eastAsia"/>
                    </w:rPr>
                    <w:t>2:本日新增</w:t>
                  </w:r>
                </w:p>
              </w:tc>
            </w:tr>
            <w:tr w:rsidR="00B54158" w:rsidRPr="007A36AC" w14:paraId="01BC7757" w14:textId="77777777" w:rsidTr="00EE04F8">
              <w:trPr>
                <w:trHeight w:val="324"/>
              </w:trPr>
              <w:tc>
                <w:tcPr>
                  <w:tcW w:w="2790" w:type="dxa"/>
                  <w:tcBorders>
                    <w:top w:val="nil"/>
                    <w:left w:val="nil"/>
                    <w:bottom w:val="nil"/>
                    <w:right w:val="nil"/>
                  </w:tcBorders>
                  <w:shd w:val="clear" w:color="auto" w:fill="auto"/>
                  <w:noWrap/>
                  <w:vAlign w:val="center"/>
                  <w:hideMark/>
                </w:tcPr>
                <w:p w14:paraId="0B777B28" w14:textId="77777777" w:rsidR="00B54158" w:rsidRPr="007A36AC" w:rsidRDefault="00B54158" w:rsidP="00B54158">
                  <w:pPr>
                    <w:widowControl/>
                    <w:rPr>
                      <w:rFonts w:ascii="標楷體" w:eastAsia="標楷體" w:hAnsi="標楷體"/>
                    </w:rPr>
                  </w:pPr>
                  <w:r w:rsidRPr="007A36AC">
                    <w:rPr>
                      <w:rFonts w:ascii="標楷體" w:eastAsia="標楷體" w:hAnsi="標楷體" w:hint="eastAsia"/>
                    </w:rPr>
                    <w:t>3:全部</w:t>
                  </w:r>
                </w:p>
              </w:tc>
            </w:tr>
            <w:tr w:rsidR="00B54158" w:rsidRPr="007A36AC" w14:paraId="0ED074DE" w14:textId="77777777" w:rsidTr="00EE04F8">
              <w:trPr>
                <w:trHeight w:val="324"/>
              </w:trPr>
              <w:tc>
                <w:tcPr>
                  <w:tcW w:w="2790" w:type="dxa"/>
                  <w:tcBorders>
                    <w:top w:val="nil"/>
                    <w:left w:val="nil"/>
                    <w:bottom w:val="nil"/>
                    <w:right w:val="nil"/>
                  </w:tcBorders>
                  <w:shd w:val="clear" w:color="auto" w:fill="auto"/>
                  <w:noWrap/>
                  <w:vAlign w:val="center"/>
                  <w:hideMark/>
                </w:tcPr>
                <w:p w14:paraId="363AF4DC" w14:textId="77777777" w:rsidR="00B54158" w:rsidRPr="007A36AC" w:rsidRDefault="00B54158" w:rsidP="00B54158">
                  <w:pPr>
                    <w:widowControl/>
                    <w:rPr>
                      <w:rFonts w:ascii="標楷體" w:eastAsia="標楷體" w:hAnsi="標楷體"/>
                    </w:rPr>
                  </w:pPr>
                  <w:r w:rsidRPr="007A36AC">
                    <w:rPr>
                      <w:rFonts w:ascii="標楷體" w:eastAsia="標楷體" w:hAnsi="標楷體" w:hint="eastAsia"/>
                    </w:rPr>
                    <w:t>4:本日處理</w:t>
                  </w:r>
                </w:p>
              </w:tc>
            </w:tr>
            <w:tr w:rsidR="00B54158" w:rsidRPr="007A36AC" w14:paraId="62147B96" w14:textId="77777777" w:rsidTr="00EE04F8">
              <w:trPr>
                <w:trHeight w:val="324"/>
              </w:trPr>
              <w:tc>
                <w:tcPr>
                  <w:tcW w:w="2790" w:type="dxa"/>
                  <w:tcBorders>
                    <w:top w:val="nil"/>
                    <w:left w:val="nil"/>
                    <w:bottom w:val="nil"/>
                    <w:right w:val="nil"/>
                  </w:tcBorders>
                  <w:shd w:val="clear" w:color="auto" w:fill="auto"/>
                  <w:noWrap/>
                  <w:vAlign w:val="center"/>
                  <w:hideMark/>
                </w:tcPr>
                <w:p w14:paraId="6E202410" w14:textId="77777777" w:rsidR="00B54158" w:rsidRPr="007A36AC" w:rsidRDefault="00B54158" w:rsidP="00B54158">
                  <w:pPr>
                    <w:widowControl/>
                    <w:rPr>
                      <w:rFonts w:ascii="標楷體" w:eastAsia="標楷體" w:hAnsi="標楷體"/>
                    </w:rPr>
                  </w:pPr>
                  <w:r w:rsidRPr="007A36AC">
                    <w:rPr>
                      <w:rFonts w:ascii="標楷體" w:eastAsia="標楷體" w:hAnsi="標楷體" w:hint="eastAsia"/>
                    </w:rPr>
                    <w:t>5:本日刪除</w:t>
                  </w:r>
                </w:p>
              </w:tc>
            </w:tr>
            <w:tr w:rsidR="00B54158" w:rsidRPr="007A36AC" w14:paraId="1EBFFDB9" w14:textId="77777777" w:rsidTr="00EE04F8">
              <w:trPr>
                <w:trHeight w:val="324"/>
              </w:trPr>
              <w:tc>
                <w:tcPr>
                  <w:tcW w:w="2790" w:type="dxa"/>
                  <w:tcBorders>
                    <w:top w:val="nil"/>
                    <w:left w:val="nil"/>
                    <w:bottom w:val="nil"/>
                    <w:right w:val="nil"/>
                  </w:tcBorders>
                  <w:shd w:val="clear" w:color="auto" w:fill="auto"/>
                  <w:noWrap/>
                  <w:vAlign w:val="center"/>
                  <w:hideMark/>
                </w:tcPr>
                <w:p w14:paraId="46D61A69" w14:textId="77777777" w:rsidR="00B54158" w:rsidRPr="007A36AC" w:rsidRDefault="00B54158" w:rsidP="00B54158">
                  <w:pPr>
                    <w:widowControl/>
                    <w:rPr>
                      <w:rFonts w:ascii="標楷體" w:eastAsia="標楷體" w:hAnsi="標楷體"/>
                    </w:rPr>
                  </w:pPr>
                  <w:r w:rsidRPr="007A36AC">
                    <w:rPr>
                      <w:rFonts w:ascii="標楷體" w:eastAsia="標楷體" w:hAnsi="標楷體" w:hint="eastAsia"/>
                    </w:rPr>
                    <w:t>6:保留</w:t>
                  </w:r>
                </w:p>
              </w:tc>
            </w:tr>
            <w:tr w:rsidR="00B54158" w:rsidRPr="007A36AC" w14:paraId="170757BF" w14:textId="77777777" w:rsidTr="00EE04F8">
              <w:trPr>
                <w:trHeight w:val="324"/>
              </w:trPr>
              <w:tc>
                <w:tcPr>
                  <w:tcW w:w="2790" w:type="dxa"/>
                  <w:tcBorders>
                    <w:top w:val="nil"/>
                    <w:left w:val="nil"/>
                    <w:bottom w:val="nil"/>
                    <w:right w:val="nil"/>
                  </w:tcBorders>
                  <w:shd w:val="clear" w:color="auto" w:fill="auto"/>
                  <w:noWrap/>
                  <w:vAlign w:val="center"/>
                  <w:hideMark/>
                </w:tcPr>
                <w:p w14:paraId="467551F0" w14:textId="77777777" w:rsidR="00B54158" w:rsidRPr="007A36AC" w:rsidRDefault="00B54158" w:rsidP="00B54158">
                  <w:pPr>
                    <w:widowControl/>
                    <w:rPr>
                      <w:rFonts w:ascii="標楷體" w:eastAsia="標楷體" w:hAnsi="標楷體"/>
                    </w:rPr>
                  </w:pPr>
                  <w:r w:rsidRPr="007A36AC">
                    <w:rPr>
                      <w:rFonts w:ascii="標楷體" w:eastAsia="標楷體" w:hAnsi="標楷體" w:hint="eastAsia"/>
                    </w:rPr>
                    <w:t>7:未處理</w:t>
                  </w:r>
                </w:p>
                <w:p w14:paraId="1DD532B7" w14:textId="77777777" w:rsidR="00C66FBF" w:rsidRPr="007A36AC" w:rsidRDefault="00C66FBF" w:rsidP="00B54158">
                  <w:pPr>
                    <w:widowControl/>
                    <w:rPr>
                      <w:rFonts w:ascii="標楷體" w:eastAsia="標楷體" w:hAnsi="標楷體"/>
                    </w:rPr>
                  </w:pPr>
                </w:p>
              </w:tc>
            </w:tr>
          </w:tbl>
          <w:p w14:paraId="0FBDF5E2" w14:textId="77777777" w:rsidR="006042E7" w:rsidRPr="007A36AC" w:rsidRDefault="006042E7" w:rsidP="007A36AC">
            <w:pPr>
              <w:ind w:firstLineChars="100" w:firstLine="240"/>
              <w:rPr>
                <w:rFonts w:ascii="標楷體" w:eastAsia="標楷體" w:hAnsi="標楷體"/>
              </w:rPr>
            </w:pPr>
          </w:p>
        </w:tc>
      </w:tr>
      <w:tr w:rsidR="006042E7" w:rsidRPr="007A36AC" w14:paraId="0C716F9C" w14:textId="77777777" w:rsidTr="00F1342B">
        <w:trPr>
          <w:trHeight w:val="277"/>
        </w:trPr>
        <w:tc>
          <w:tcPr>
            <w:tcW w:w="1569" w:type="dxa"/>
            <w:tcBorders>
              <w:top w:val="single" w:sz="8" w:space="0" w:color="000000"/>
              <w:bottom w:val="single" w:sz="8" w:space="0" w:color="000000"/>
              <w:right w:val="single" w:sz="8" w:space="0" w:color="000000"/>
            </w:tcBorders>
            <w:shd w:val="clear" w:color="auto" w:fill="F3F3F3"/>
          </w:tcPr>
          <w:p w14:paraId="4AE1BAB2" w14:textId="77777777" w:rsidR="006042E7" w:rsidRPr="007A36AC" w:rsidRDefault="006042E7" w:rsidP="00F1342B">
            <w:pPr>
              <w:rPr>
                <w:rFonts w:ascii="標楷體" w:eastAsia="標楷體" w:hAnsi="標楷體"/>
              </w:rPr>
            </w:pPr>
            <w:r w:rsidRPr="007A36AC">
              <w:rPr>
                <w:rFonts w:ascii="標楷體" w:eastAsia="標楷體" w:hAnsi="標楷體"/>
              </w:rPr>
              <w:t>進入條件</w:t>
            </w:r>
          </w:p>
        </w:tc>
        <w:tc>
          <w:tcPr>
            <w:tcW w:w="6297" w:type="dxa"/>
            <w:tcBorders>
              <w:top w:val="single" w:sz="8" w:space="0" w:color="000000"/>
              <w:left w:val="single" w:sz="8" w:space="0" w:color="000000"/>
              <w:bottom w:val="single" w:sz="8" w:space="0" w:color="000000"/>
            </w:tcBorders>
          </w:tcPr>
          <w:p w14:paraId="50C40E9D" w14:textId="77777777" w:rsidR="006042E7" w:rsidRPr="007A36AC" w:rsidRDefault="006042E7" w:rsidP="00F1342B">
            <w:pPr>
              <w:rPr>
                <w:rFonts w:ascii="標楷體" w:eastAsia="標楷體" w:hAnsi="標楷體"/>
              </w:rPr>
            </w:pPr>
          </w:p>
        </w:tc>
      </w:tr>
      <w:tr w:rsidR="006042E7" w:rsidRPr="007A36AC" w14:paraId="73F92A4E" w14:textId="77777777" w:rsidTr="00F1342B">
        <w:trPr>
          <w:trHeight w:val="773"/>
        </w:trPr>
        <w:tc>
          <w:tcPr>
            <w:tcW w:w="1569" w:type="dxa"/>
            <w:tcBorders>
              <w:top w:val="single" w:sz="8" w:space="0" w:color="000000"/>
              <w:bottom w:val="single" w:sz="8" w:space="0" w:color="000000"/>
              <w:right w:val="single" w:sz="8" w:space="0" w:color="000000"/>
            </w:tcBorders>
            <w:shd w:val="clear" w:color="auto" w:fill="F3F3F3"/>
          </w:tcPr>
          <w:p w14:paraId="76D36D97" w14:textId="77777777" w:rsidR="006042E7" w:rsidRPr="007A36AC" w:rsidRDefault="006042E7" w:rsidP="00F1342B">
            <w:pPr>
              <w:rPr>
                <w:rFonts w:ascii="標楷體" w:eastAsia="標楷體" w:hAnsi="標楷體"/>
              </w:rPr>
            </w:pPr>
            <w:r w:rsidRPr="007A36AC">
              <w:rPr>
                <w:rFonts w:ascii="標楷體" w:eastAsia="標楷體" w:hAnsi="標楷體"/>
              </w:rPr>
              <w:t xml:space="preserve">基本流程 </w:t>
            </w:r>
          </w:p>
        </w:tc>
        <w:tc>
          <w:tcPr>
            <w:tcW w:w="6297" w:type="dxa"/>
            <w:tcBorders>
              <w:top w:val="single" w:sz="8" w:space="0" w:color="000000"/>
              <w:left w:val="single" w:sz="8" w:space="0" w:color="000000"/>
              <w:bottom w:val="single" w:sz="8" w:space="0" w:color="000000"/>
            </w:tcBorders>
          </w:tcPr>
          <w:p w14:paraId="2820235B" w14:textId="77777777" w:rsidR="006042E7" w:rsidRPr="007A36AC" w:rsidRDefault="006042E7" w:rsidP="00F1342B">
            <w:pPr>
              <w:rPr>
                <w:rFonts w:ascii="標楷體" w:eastAsia="標楷體" w:hAnsi="標楷體"/>
              </w:rPr>
            </w:pPr>
          </w:p>
        </w:tc>
      </w:tr>
      <w:tr w:rsidR="006042E7" w:rsidRPr="007A36AC" w14:paraId="330694E1" w14:textId="77777777" w:rsidTr="00F1342B">
        <w:trPr>
          <w:trHeight w:val="321"/>
        </w:trPr>
        <w:tc>
          <w:tcPr>
            <w:tcW w:w="1569" w:type="dxa"/>
            <w:tcBorders>
              <w:top w:val="single" w:sz="8" w:space="0" w:color="000000"/>
              <w:bottom w:val="single" w:sz="8" w:space="0" w:color="000000"/>
              <w:right w:val="single" w:sz="8" w:space="0" w:color="000000"/>
            </w:tcBorders>
            <w:shd w:val="clear" w:color="auto" w:fill="F3F3F3"/>
          </w:tcPr>
          <w:p w14:paraId="38D8E0C8" w14:textId="77777777" w:rsidR="006042E7" w:rsidRPr="007A36AC" w:rsidRDefault="006042E7" w:rsidP="00F1342B">
            <w:pPr>
              <w:rPr>
                <w:rFonts w:ascii="標楷體" w:eastAsia="標楷體" w:hAnsi="標楷體"/>
              </w:rPr>
            </w:pPr>
            <w:r w:rsidRPr="007A36AC">
              <w:rPr>
                <w:rFonts w:ascii="標楷體" w:eastAsia="標楷體" w:hAnsi="標楷體"/>
              </w:rPr>
              <w:t>選用流程</w:t>
            </w:r>
          </w:p>
        </w:tc>
        <w:tc>
          <w:tcPr>
            <w:tcW w:w="6297" w:type="dxa"/>
            <w:tcBorders>
              <w:top w:val="single" w:sz="8" w:space="0" w:color="000000"/>
              <w:left w:val="single" w:sz="8" w:space="0" w:color="000000"/>
              <w:bottom w:val="single" w:sz="8" w:space="0" w:color="000000"/>
            </w:tcBorders>
          </w:tcPr>
          <w:p w14:paraId="7334289A" w14:textId="77777777" w:rsidR="006042E7" w:rsidRPr="007A36AC" w:rsidRDefault="006042E7" w:rsidP="00F1342B">
            <w:pPr>
              <w:rPr>
                <w:rFonts w:ascii="標楷體" w:eastAsia="標楷體" w:hAnsi="標楷體"/>
              </w:rPr>
            </w:pPr>
          </w:p>
        </w:tc>
      </w:tr>
      <w:tr w:rsidR="006042E7" w:rsidRPr="007A36AC" w14:paraId="17406875" w14:textId="77777777" w:rsidTr="00F1342B">
        <w:trPr>
          <w:trHeight w:val="1311"/>
        </w:trPr>
        <w:tc>
          <w:tcPr>
            <w:tcW w:w="1569" w:type="dxa"/>
            <w:tcBorders>
              <w:top w:val="single" w:sz="8" w:space="0" w:color="000000"/>
              <w:bottom w:val="single" w:sz="8" w:space="0" w:color="000000"/>
              <w:right w:val="single" w:sz="8" w:space="0" w:color="000000"/>
            </w:tcBorders>
            <w:shd w:val="clear" w:color="auto" w:fill="F3F3F3"/>
          </w:tcPr>
          <w:p w14:paraId="1E8A5C2C" w14:textId="77777777" w:rsidR="006042E7" w:rsidRPr="007A36AC" w:rsidRDefault="006042E7" w:rsidP="00F1342B">
            <w:pPr>
              <w:rPr>
                <w:rFonts w:ascii="標楷體" w:eastAsia="標楷體" w:hAnsi="標楷體"/>
              </w:rPr>
            </w:pPr>
            <w:r w:rsidRPr="007A36AC">
              <w:rPr>
                <w:rFonts w:ascii="標楷體" w:eastAsia="標楷體" w:hAnsi="標楷體"/>
              </w:rPr>
              <w:t>例外流程</w:t>
            </w:r>
          </w:p>
        </w:tc>
        <w:tc>
          <w:tcPr>
            <w:tcW w:w="6297" w:type="dxa"/>
            <w:tcBorders>
              <w:top w:val="single" w:sz="8" w:space="0" w:color="000000"/>
              <w:left w:val="single" w:sz="8" w:space="0" w:color="000000"/>
              <w:bottom w:val="single" w:sz="8" w:space="0" w:color="000000"/>
            </w:tcBorders>
          </w:tcPr>
          <w:p w14:paraId="3CFED50F" w14:textId="77777777" w:rsidR="006042E7" w:rsidRPr="007A36AC" w:rsidRDefault="006042E7" w:rsidP="00F1342B">
            <w:pPr>
              <w:rPr>
                <w:rFonts w:ascii="標楷體" w:eastAsia="標楷體" w:hAnsi="標楷體"/>
              </w:rPr>
            </w:pPr>
          </w:p>
        </w:tc>
      </w:tr>
      <w:tr w:rsidR="006042E7" w:rsidRPr="007A36AC" w14:paraId="5C04DEC9" w14:textId="77777777" w:rsidTr="00F1342B">
        <w:trPr>
          <w:trHeight w:val="278"/>
        </w:trPr>
        <w:tc>
          <w:tcPr>
            <w:tcW w:w="1569" w:type="dxa"/>
            <w:tcBorders>
              <w:top w:val="single" w:sz="8" w:space="0" w:color="000000"/>
              <w:bottom w:val="single" w:sz="8" w:space="0" w:color="000000"/>
              <w:right w:val="single" w:sz="8" w:space="0" w:color="000000"/>
            </w:tcBorders>
            <w:shd w:val="clear" w:color="auto" w:fill="F3F3F3"/>
          </w:tcPr>
          <w:p w14:paraId="1CF41956" w14:textId="77777777" w:rsidR="006042E7" w:rsidRPr="007A36AC" w:rsidRDefault="006042E7" w:rsidP="00F1342B">
            <w:pPr>
              <w:rPr>
                <w:rFonts w:ascii="標楷體" w:eastAsia="標楷體" w:hAnsi="標楷體"/>
              </w:rPr>
            </w:pPr>
            <w:r w:rsidRPr="007A36AC">
              <w:rPr>
                <w:rFonts w:ascii="標楷體" w:eastAsia="標楷體" w:hAnsi="標楷體"/>
              </w:rPr>
              <w:t xml:space="preserve">執行後狀況 </w:t>
            </w:r>
          </w:p>
        </w:tc>
        <w:tc>
          <w:tcPr>
            <w:tcW w:w="6297" w:type="dxa"/>
            <w:tcBorders>
              <w:top w:val="single" w:sz="8" w:space="0" w:color="000000"/>
              <w:left w:val="single" w:sz="8" w:space="0" w:color="000000"/>
              <w:bottom w:val="single" w:sz="8" w:space="0" w:color="000000"/>
            </w:tcBorders>
          </w:tcPr>
          <w:p w14:paraId="5B7CC0FF" w14:textId="77777777" w:rsidR="006042E7" w:rsidRPr="007A36AC" w:rsidRDefault="006042E7" w:rsidP="00F1342B">
            <w:pPr>
              <w:rPr>
                <w:rFonts w:ascii="標楷體" w:eastAsia="標楷體" w:hAnsi="標楷體"/>
              </w:rPr>
            </w:pPr>
          </w:p>
        </w:tc>
      </w:tr>
      <w:tr w:rsidR="006042E7" w:rsidRPr="007A36AC" w14:paraId="67A274B6" w14:textId="77777777" w:rsidTr="00F1342B">
        <w:trPr>
          <w:trHeight w:val="358"/>
        </w:trPr>
        <w:tc>
          <w:tcPr>
            <w:tcW w:w="1569" w:type="dxa"/>
            <w:tcBorders>
              <w:top w:val="single" w:sz="8" w:space="0" w:color="000000"/>
              <w:bottom w:val="single" w:sz="8" w:space="0" w:color="000000"/>
              <w:right w:val="single" w:sz="8" w:space="0" w:color="000000"/>
            </w:tcBorders>
            <w:shd w:val="clear" w:color="auto" w:fill="F3F3F3"/>
          </w:tcPr>
          <w:p w14:paraId="41E3B14B" w14:textId="77777777" w:rsidR="006042E7" w:rsidRPr="007A36AC" w:rsidRDefault="006042E7" w:rsidP="00F1342B">
            <w:pPr>
              <w:rPr>
                <w:rFonts w:ascii="標楷體" w:eastAsia="標楷體" w:hAnsi="標楷體"/>
              </w:rPr>
            </w:pPr>
            <w:r w:rsidRPr="007A36AC">
              <w:rPr>
                <w:rFonts w:ascii="標楷體" w:eastAsia="標楷體" w:hAnsi="標楷體"/>
              </w:rPr>
              <w:t>特別需求</w:t>
            </w:r>
          </w:p>
        </w:tc>
        <w:tc>
          <w:tcPr>
            <w:tcW w:w="6297" w:type="dxa"/>
            <w:tcBorders>
              <w:top w:val="single" w:sz="8" w:space="0" w:color="000000"/>
              <w:left w:val="single" w:sz="8" w:space="0" w:color="000000"/>
              <w:bottom w:val="single" w:sz="8" w:space="0" w:color="000000"/>
            </w:tcBorders>
          </w:tcPr>
          <w:p w14:paraId="57154FC7" w14:textId="77777777" w:rsidR="006042E7" w:rsidRPr="007A36AC" w:rsidRDefault="006042E7" w:rsidP="00F1342B">
            <w:pPr>
              <w:rPr>
                <w:rFonts w:ascii="標楷體" w:eastAsia="標楷體" w:hAnsi="標楷體"/>
              </w:rPr>
            </w:pPr>
          </w:p>
        </w:tc>
      </w:tr>
      <w:tr w:rsidR="006042E7" w:rsidRPr="007A36AC" w14:paraId="6D8BE1A9" w14:textId="77777777" w:rsidTr="00F1342B">
        <w:trPr>
          <w:trHeight w:val="278"/>
        </w:trPr>
        <w:tc>
          <w:tcPr>
            <w:tcW w:w="1569" w:type="dxa"/>
            <w:tcBorders>
              <w:top w:val="single" w:sz="8" w:space="0" w:color="000000"/>
              <w:bottom w:val="single" w:sz="8" w:space="0" w:color="000000"/>
              <w:right w:val="single" w:sz="8" w:space="0" w:color="000000"/>
            </w:tcBorders>
            <w:shd w:val="clear" w:color="auto" w:fill="F3F3F3"/>
          </w:tcPr>
          <w:p w14:paraId="5E6447C7" w14:textId="77777777" w:rsidR="006042E7" w:rsidRPr="007A36AC" w:rsidRDefault="006042E7" w:rsidP="00F1342B">
            <w:pPr>
              <w:rPr>
                <w:rFonts w:ascii="標楷體" w:eastAsia="標楷體" w:hAnsi="標楷體"/>
              </w:rPr>
            </w:pPr>
            <w:r w:rsidRPr="007A36AC">
              <w:rPr>
                <w:rFonts w:ascii="標楷體" w:eastAsia="標楷體" w:hAnsi="標楷體"/>
              </w:rPr>
              <w:t xml:space="preserve">參考 </w:t>
            </w:r>
          </w:p>
        </w:tc>
        <w:tc>
          <w:tcPr>
            <w:tcW w:w="6297" w:type="dxa"/>
            <w:tcBorders>
              <w:top w:val="single" w:sz="8" w:space="0" w:color="000000"/>
              <w:left w:val="single" w:sz="8" w:space="0" w:color="000000"/>
              <w:bottom w:val="single" w:sz="8" w:space="0" w:color="000000"/>
            </w:tcBorders>
          </w:tcPr>
          <w:p w14:paraId="48227914" w14:textId="77777777" w:rsidR="006042E7" w:rsidRPr="007A36AC" w:rsidRDefault="006042E7" w:rsidP="00F1342B">
            <w:pPr>
              <w:rPr>
                <w:rFonts w:ascii="標楷體" w:eastAsia="標楷體" w:hAnsi="標楷體"/>
              </w:rPr>
            </w:pPr>
          </w:p>
        </w:tc>
      </w:tr>
    </w:tbl>
    <w:p w14:paraId="2A5CF1BA" w14:textId="77777777" w:rsidR="0017764B" w:rsidRPr="00362205" w:rsidRDefault="0017764B" w:rsidP="0017764B">
      <w:pPr>
        <w:rPr>
          <w:rFonts w:ascii="標楷體" w:eastAsia="標楷體" w:hAnsi="標楷體"/>
        </w:rPr>
      </w:pPr>
    </w:p>
    <w:p w14:paraId="4AB2449C" w14:textId="77777777" w:rsidR="0017764B" w:rsidRPr="00362205" w:rsidRDefault="0017764B" w:rsidP="0017764B">
      <w:pPr>
        <w:rPr>
          <w:rFonts w:ascii="標楷體" w:eastAsia="標楷體" w:hAnsi="標楷體"/>
        </w:rPr>
      </w:pPr>
      <w:r w:rsidRPr="00362205">
        <w:rPr>
          <w:rFonts w:ascii="標楷體" w:eastAsia="標楷體" w:hAnsi="標楷體"/>
        </w:rPr>
        <w:br w:type="page"/>
      </w:r>
    </w:p>
    <w:p w14:paraId="33FEFEEC" w14:textId="77777777" w:rsidR="0017764B" w:rsidRPr="00362205" w:rsidRDefault="0017764B" w:rsidP="00D01BCC">
      <w:pPr>
        <w:pStyle w:val="a"/>
      </w:pPr>
      <w:r w:rsidRPr="00362205">
        <w:lastRenderedPageBreak/>
        <w:t>UI畫面</w:t>
      </w:r>
    </w:p>
    <w:p w14:paraId="58866CF0" w14:textId="77777777" w:rsidR="0017764B" w:rsidRDefault="0017764B" w:rsidP="0017764B">
      <w:pPr>
        <w:pStyle w:val="42"/>
        <w:spacing w:after="72"/>
        <w:ind w:left="1133"/>
        <w:rPr>
          <w:rFonts w:ascii="標楷體" w:hAnsi="標楷體"/>
        </w:rPr>
      </w:pPr>
      <w:r w:rsidRPr="00362205">
        <w:rPr>
          <w:rFonts w:ascii="標楷體" w:hAnsi="標楷體" w:hint="eastAsia"/>
        </w:rPr>
        <w:t>輸入畫面：</w:t>
      </w:r>
    </w:p>
    <w:p w14:paraId="380E1EC9" w14:textId="77777777" w:rsidR="00B40E96" w:rsidRPr="00362205" w:rsidRDefault="00B40E96" w:rsidP="00B40E96">
      <w:pPr>
        <w:pStyle w:val="42"/>
        <w:spacing w:after="72"/>
        <w:ind w:leftChars="0" w:left="0"/>
        <w:rPr>
          <w:rFonts w:ascii="標楷體" w:hAnsi="標楷體"/>
        </w:rPr>
      </w:pPr>
      <w:r w:rsidRPr="00B40E96">
        <w:rPr>
          <w:rFonts w:ascii="標楷體" w:hAnsi="標楷體"/>
          <w:noProof/>
        </w:rPr>
        <w:drawing>
          <wp:inline distT="0" distB="0" distL="0" distR="0" wp14:anchorId="4B8E1371" wp14:editId="248CB42A">
            <wp:extent cx="6465872" cy="1323109"/>
            <wp:effectExtent l="0" t="0" r="0" b="0"/>
            <wp:docPr id="115" name="圖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cstate="print"/>
                    <a:stretch>
                      <a:fillRect/>
                    </a:stretch>
                  </pic:blipFill>
                  <pic:spPr>
                    <a:xfrm>
                      <a:off x="0" y="0"/>
                      <a:ext cx="6468534" cy="1323654"/>
                    </a:xfrm>
                    <a:prstGeom prst="rect">
                      <a:avLst/>
                    </a:prstGeom>
                  </pic:spPr>
                </pic:pic>
              </a:graphicData>
            </a:graphic>
          </wp:inline>
        </w:drawing>
      </w:r>
    </w:p>
    <w:p w14:paraId="10BFD891" w14:textId="77777777" w:rsidR="006042E7" w:rsidRDefault="00CA2A6C" w:rsidP="006042E7">
      <w:pPr>
        <w:rPr>
          <w:rFonts w:ascii="標楷體" w:eastAsia="標楷體" w:hAnsi="標楷體"/>
        </w:rPr>
      </w:pPr>
      <w:r w:rsidRPr="00CA2A6C">
        <w:rPr>
          <w:rFonts w:ascii="標楷體" w:eastAsia="標楷體" w:hAnsi="標楷體"/>
          <w:noProof/>
        </w:rPr>
        <w:drawing>
          <wp:inline distT="0" distB="0" distL="0" distR="0" wp14:anchorId="44E86821" wp14:editId="22EF8EA9">
            <wp:extent cx="6559906" cy="1510145"/>
            <wp:effectExtent l="0" t="0" r="0" b="0"/>
            <wp:docPr id="116" name="圖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cstate="print"/>
                    <a:stretch>
                      <a:fillRect/>
                    </a:stretch>
                  </pic:blipFill>
                  <pic:spPr>
                    <a:xfrm>
                      <a:off x="0" y="0"/>
                      <a:ext cx="6571623" cy="1512842"/>
                    </a:xfrm>
                    <a:prstGeom prst="rect">
                      <a:avLst/>
                    </a:prstGeom>
                  </pic:spPr>
                </pic:pic>
              </a:graphicData>
            </a:graphic>
          </wp:inline>
        </w:drawing>
      </w:r>
    </w:p>
    <w:p w14:paraId="2AE3FA75" w14:textId="77777777" w:rsidR="00CA2A6C" w:rsidRDefault="00CA2A6C" w:rsidP="006042E7">
      <w:pPr>
        <w:rPr>
          <w:rFonts w:ascii="標楷體" w:eastAsia="標楷體" w:hAnsi="標楷體"/>
        </w:rPr>
      </w:pPr>
      <w:r w:rsidRPr="00CA2A6C">
        <w:rPr>
          <w:rFonts w:ascii="標楷體" w:eastAsia="標楷體" w:hAnsi="標楷體"/>
          <w:noProof/>
        </w:rPr>
        <w:drawing>
          <wp:inline distT="0" distB="0" distL="0" distR="0" wp14:anchorId="5B40A69C" wp14:editId="5A4497DF">
            <wp:extent cx="6560525" cy="1295400"/>
            <wp:effectExtent l="0" t="0" r="0" b="0"/>
            <wp:docPr id="117" name="圖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cstate="print"/>
                    <a:stretch>
                      <a:fillRect/>
                    </a:stretch>
                  </pic:blipFill>
                  <pic:spPr>
                    <a:xfrm>
                      <a:off x="0" y="0"/>
                      <a:ext cx="6560525" cy="1295400"/>
                    </a:xfrm>
                    <a:prstGeom prst="rect">
                      <a:avLst/>
                    </a:prstGeom>
                  </pic:spPr>
                </pic:pic>
              </a:graphicData>
            </a:graphic>
          </wp:inline>
        </w:drawing>
      </w:r>
      <w:r w:rsidRPr="00CA2A6C">
        <w:rPr>
          <w:rFonts w:ascii="標楷體" w:eastAsia="標楷體" w:hAnsi="標楷體"/>
          <w:noProof/>
        </w:rPr>
        <w:drawing>
          <wp:inline distT="0" distB="0" distL="0" distR="0" wp14:anchorId="148320C1" wp14:editId="058C3E52">
            <wp:extent cx="6722801" cy="1496290"/>
            <wp:effectExtent l="0" t="0" r="1905" b="8890"/>
            <wp:docPr id="118" name="圖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cstate="print"/>
                    <a:stretch>
                      <a:fillRect/>
                    </a:stretch>
                  </pic:blipFill>
                  <pic:spPr>
                    <a:xfrm>
                      <a:off x="0" y="0"/>
                      <a:ext cx="6733305" cy="1498628"/>
                    </a:xfrm>
                    <a:prstGeom prst="rect">
                      <a:avLst/>
                    </a:prstGeom>
                  </pic:spPr>
                </pic:pic>
              </a:graphicData>
            </a:graphic>
          </wp:inline>
        </w:drawing>
      </w:r>
    </w:p>
    <w:p w14:paraId="070C34CC" w14:textId="77777777" w:rsidR="00B8230E" w:rsidRPr="00362205" w:rsidRDefault="00B8230E" w:rsidP="00B8230E">
      <w:pPr>
        <w:pStyle w:val="42"/>
        <w:spacing w:after="72"/>
        <w:ind w:left="1133"/>
        <w:rPr>
          <w:rFonts w:ascii="標楷體" w:hAnsi="標楷體"/>
        </w:rPr>
      </w:pPr>
      <w:r w:rsidRPr="00362205">
        <w:rPr>
          <w:rFonts w:ascii="標楷體" w:hAnsi="標楷體" w:hint="eastAsia"/>
        </w:rPr>
        <w:t>輸</w:t>
      </w:r>
      <w:r>
        <w:rPr>
          <w:rFonts w:ascii="標楷體" w:hAnsi="標楷體" w:hint="eastAsia"/>
        </w:rPr>
        <w:t>出</w:t>
      </w:r>
      <w:r w:rsidRPr="00362205">
        <w:rPr>
          <w:rFonts w:ascii="標楷體" w:hAnsi="標楷體" w:hint="eastAsia"/>
        </w:rPr>
        <w:t>畫面：</w:t>
      </w:r>
    </w:p>
    <w:p w14:paraId="7A5224DD" w14:textId="77777777" w:rsidR="00B8230E" w:rsidRPr="00362205" w:rsidRDefault="00CA2A6C" w:rsidP="00B8230E">
      <w:pPr>
        <w:rPr>
          <w:rFonts w:ascii="標楷體" w:eastAsia="標楷體" w:hAnsi="標楷體"/>
        </w:rPr>
      </w:pPr>
      <w:r w:rsidRPr="00CA2A6C">
        <w:rPr>
          <w:rFonts w:ascii="標楷體" w:eastAsia="標楷體" w:hAnsi="標楷體"/>
          <w:noProof/>
        </w:rPr>
        <w:drawing>
          <wp:inline distT="0" distB="0" distL="0" distR="0" wp14:anchorId="703F77B9" wp14:editId="4DE0ED4A">
            <wp:extent cx="6737956" cy="2008909"/>
            <wp:effectExtent l="0" t="0" r="6350" b="0"/>
            <wp:docPr id="121" name="圖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cstate="print"/>
                    <a:stretch>
                      <a:fillRect/>
                    </a:stretch>
                  </pic:blipFill>
                  <pic:spPr>
                    <a:xfrm>
                      <a:off x="0" y="0"/>
                      <a:ext cx="6737956" cy="2008909"/>
                    </a:xfrm>
                    <a:prstGeom prst="rect">
                      <a:avLst/>
                    </a:prstGeom>
                  </pic:spPr>
                </pic:pic>
              </a:graphicData>
            </a:graphic>
          </wp:inline>
        </w:drawing>
      </w:r>
      <w:r w:rsidR="006B683A" w:rsidRPr="006B683A">
        <w:rPr>
          <w:rFonts w:ascii="標楷體" w:eastAsia="標楷體" w:hAnsi="標楷體"/>
          <w:noProof/>
        </w:rPr>
        <w:lastRenderedPageBreak/>
        <w:drawing>
          <wp:inline distT="0" distB="0" distL="0" distR="0" wp14:anchorId="48FC1E1A" wp14:editId="0B1BACB5">
            <wp:extent cx="6874575" cy="2334491"/>
            <wp:effectExtent l="0" t="0" r="2540" b="8890"/>
            <wp:docPr id="123" name="圖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cstate="print"/>
                    <a:stretch>
                      <a:fillRect/>
                    </a:stretch>
                  </pic:blipFill>
                  <pic:spPr>
                    <a:xfrm>
                      <a:off x="0" y="0"/>
                      <a:ext cx="6874575" cy="2334491"/>
                    </a:xfrm>
                    <a:prstGeom prst="rect">
                      <a:avLst/>
                    </a:prstGeom>
                  </pic:spPr>
                </pic:pic>
              </a:graphicData>
            </a:graphic>
          </wp:inline>
        </w:drawing>
      </w:r>
      <w:r w:rsidRPr="00CA2A6C">
        <w:rPr>
          <w:rFonts w:ascii="標楷體" w:eastAsia="標楷體" w:hAnsi="標楷體"/>
          <w:noProof/>
        </w:rPr>
        <w:drawing>
          <wp:inline distT="0" distB="0" distL="0" distR="0" wp14:anchorId="3FBD4663" wp14:editId="5B422B5D">
            <wp:extent cx="6991913" cy="2189019"/>
            <wp:effectExtent l="0" t="0" r="0" b="1905"/>
            <wp:docPr id="120" name="圖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cstate="print"/>
                    <a:stretch>
                      <a:fillRect/>
                    </a:stretch>
                  </pic:blipFill>
                  <pic:spPr>
                    <a:xfrm>
                      <a:off x="0" y="0"/>
                      <a:ext cx="6991913" cy="2189019"/>
                    </a:xfrm>
                    <a:prstGeom prst="rect">
                      <a:avLst/>
                    </a:prstGeom>
                  </pic:spPr>
                </pic:pic>
              </a:graphicData>
            </a:graphic>
          </wp:inline>
        </w:drawing>
      </w:r>
      <w:r w:rsidRPr="00CA2A6C">
        <w:rPr>
          <w:rFonts w:ascii="標楷體" w:eastAsia="標楷體" w:hAnsi="標楷體"/>
          <w:noProof/>
        </w:rPr>
        <w:drawing>
          <wp:inline distT="0" distB="0" distL="0" distR="0" wp14:anchorId="1486821A" wp14:editId="0739E7D4">
            <wp:extent cx="7033660" cy="2230582"/>
            <wp:effectExtent l="0" t="0" r="0" b="0"/>
            <wp:docPr id="119" name="圖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cstate="print"/>
                    <a:stretch>
                      <a:fillRect/>
                    </a:stretch>
                  </pic:blipFill>
                  <pic:spPr>
                    <a:xfrm>
                      <a:off x="0" y="0"/>
                      <a:ext cx="7038328" cy="2232062"/>
                    </a:xfrm>
                    <a:prstGeom prst="rect">
                      <a:avLst/>
                    </a:prstGeom>
                  </pic:spPr>
                </pic:pic>
              </a:graphicData>
            </a:graphic>
          </wp:inline>
        </w:drawing>
      </w:r>
    </w:p>
    <w:p w14:paraId="3C5D1950" w14:textId="77777777" w:rsidR="00B8230E" w:rsidRPr="00362205" w:rsidRDefault="002C3244" w:rsidP="006042E7">
      <w:pPr>
        <w:rPr>
          <w:rFonts w:ascii="標楷體" w:eastAsia="標楷體" w:hAnsi="標楷體"/>
        </w:rPr>
      </w:pPr>
      <w:r>
        <w:rPr>
          <w:rFonts w:ascii="標楷體" w:eastAsia="標楷體" w:hAnsi="標楷體"/>
          <w:noProof/>
        </w:rPr>
        <w:drawing>
          <wp:inline distT="0" distB="0" distL="0" distR="0" wp14:anchorId="537F7553" wp14:editId="5BC4CBAA">
            <wp:extent cx="4166870" cy="975360"/>
            <wp:effectExtent l="0" t="0" r="5080" b="0"/>
            <wp:docPr id="7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4166870" cy="975360"/>
                    </a:xfrm>
                    <a:prstGeom prst="rect">
                      <a:avLst/>
                    </a:prstGeom>
                    <a:noFill/>
                    <a:ln>
                      <a:noFill/>
                    </a:ln>
                  </pic:spPr>
                </pic:pic>
              </a:graphicData>
            </a:graphic>
          </wp:inline>
        </w:drawing>
      </w:r>
    </w:p>
    <w:p w14:paraId="5AA0E29C" w14:textId="77777777" w:rsidR="00583DF9" w:rsidRPr="00583DF9" w:rsidRDefault="00583DF9" w:rsidP="00D01BCC">
      <w:pPr>
        <w:pStyle w:val="a"/>
      </w:pPr>
    </w:p>
    <w:p w14:paraId="69225EA0" w14:textId="77777777" w:rsidR="006042E7" w:rsidRPr="00362205" w:rsidRDefault="000C7737" w:rsidP="00D01BCC">
      <w:pPr>
        <w:pStyle w:val="a"/>
      </w:pPr>
      <w:r w:rsidRPr="007A36AC">
        <w:t>輸入</w:t>
      </w:r>
      <w:r>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6"/>
        <w:gridCol w:w="1192"/>
        <w:gridCol w:w="1296"/>
        <w:gridCol w:w="1120"/>
        <w:gridCol w:w="1235"/>
        <w:gridCol w:w="660"/>
        <w:gridCol w:w="683"/>
        <w:gridCol w:w="3764"/>
      </w:tblGrid>
      <w:tr w:rsidR="00583DF9" w:rsidRPr="00583DF9" w14:paraId="4A2E8E86" w14:textId="77777777" w:rsidTr="00583DF9">
        <w:trPr>
          <w:trHeight w:val="388"/>
          <w:jc w:val="center"/>
        </w:trPr>
        <w:tc>
          <w:tcPr>
            <w:tcW w:w="425" w:type="dxa"/>
            <w:vMerge w:val="restart"/>
          </w:tcPr>
          <w:p w14:paraId="669505CD" w14:textId="77777777" w:rsidR="00583DF9" w:rsidRPr="00583DF9" w:rsidRDefault="00583DF9" w:rsidP="00F1342B">
            <w:pPr>
              <w:rPr>
                <w:rFonts w:ascii="標楷體" w:eastAsia="標楷體" w:hAnsi="標楷體"/>
              </w:rPr>
            </w:pPr>
            <w:r w:rsidRPr="00583DF9">
              <w:rPr>
                <w:rFonts w:ascii="標楷體" w:eastAsia="標楷體" w:hAnsi="標楷體"/>
              </w:rPr>
              <w:t>序</w:t>
            </w:r>
            <w:r w:rsidRPr="00583DF9">
              <w:rPr>
                <w:rFonts w:ascii="標楷體" w:eastAsia="標楷體" w:hAnsi="標楷體"/>
              </w:rPr>
              <w:lastRenderedPageBreak/>
              <w:t>號</w:t>
            </w:r>
          </w:p>
        </w:tc>
        <w:tc>
          <w:tcPr>
            <w:tcW w:w="1192" w:type="dxa"/>
            <w:vMerge w:val="restart"/>
          </w:tcPr>
          <w:p w14:paraId="7E0C75F7" w14:textId="77777777" w:rsidR="00583DF9" w:rsidRPr="00583DF9" w:rsidRDefault="00583DF9" w:rsidP="00F1342B">
            <w:pPr>
              <w:rPr>
                <w:rFonts w:ascii="標楷體" w:eastAsia="標楷體" w:hAnsi="標楷體"/>
              </w:rPr>
            </w:pPr>
            <w:r w:rsidRPr="00583DF9">
              <w:rPr>
                <w:rFonts w:ascii="標楷體" w:eastAsia="標楷體" w:hAnsi="標楷體"/>
              </w:rPr>
              <w:lastRenderedPageBreak/>
              <w:t>欄位</w:t>
            </w:r>
          </w:p>
        </w:tc>
        <w:tc>
          <w:tcPr>
            <w:tcW w:w="4994" w:type="dxa"/>
            <w:gridSpan w:val="5"/>
          </w:tcPr>
          <w:p w14:paraId="3F168588" w14:textId="77777777" w:rsidR="00583DF9" w:rsidRPr="00583DF9" w:rsidRDefault="00583DF9" w:rsidP="00583DF9">
            <w:pPr>
              <w:jc w:val="center"/>
              <w:rPr>
                <w:rFonts w:ascii="標楷體" w:eastAsia="標楷體" w:hAnsi="標楷體"/>
              </w:rPr>
            </w:pPr>
            <w:r w:rsidRPr="00583DF9">
              <w:rPr>
                <w:rFonts w:ascii="標楷體" w:eastAsia="標楷體" w:hAnsi="標楷體"/>
              </w:rPr>
              <w:t>說明</w:t>
            </w:r>
          </w:p>
        </w:tc>
        <w:tc>
          <w:tcPr>
            <w:tcW w:w="3764" w:type="dxa"/>
            <w:vMerge w:val="restart"/>
          </w:tcPr>
          <w:p w14:paraId="5E0D9589" w14:textId="77777777" w:rsidR="00583DF9" w:rsidRPr="00583DF9" w:rsidRDefault="00583DF9" w:rsidP="00F1342B">
            <w:pPr>
              <w:rPr>
                <w:rFonts w:ascii="標楷體" w:eastAsia="標楷體" w:hAnsi="標楷體"/>
              </w:rPr>
            </w:pPr>
            <w:r w:rsidRPr="00583DF9">
              <w:rPr>
                <w:rFonts w:ascii="標楷體" w:eastAsia="標楷體" w:hAnsi="標楷體"/>
              </w:rPr>
              <w:t>處理邏輯及注意事項</w:t>
            </w:r>
          </w:p>
        </w:tc>
      </w:tr>
      <w:tr w:rsidR="00583DF9" w:rsidRPr="00583DF9" w14:paraId="1798BA71" w14:textId="77777777" w:rsidTr="00583DF9">
        <w:trPr>
          <w:trHeight w:val="244"/>
          <w:jc w:val="center"/>
        </w:trPr>
        <w:tc>
          <w:tcPr>
            <w:tcW w:w="425" w:type="dxa"/>
            <w:vMerge/>
          </w:tcPr>
          <w:p w14:paraId="771E77C7" w14:textId="77777777" w:rsidR="00583DF9" w:rsidRPr="00583DF9" w:rsidRDefault="00583DF9" w:rsidP="00F1342B">
            <w:pPr>
              <w:rPr>
                <w:rFonts w:ascii="標楷體" w:eastAsia="標楷體" w:hAnsi="標楷體"/>
              </w:rPr>
            </w:pPr>
          </w:p>
        </w:tc>
        <w:tc>
          <w:tcPr>
            <w:tcW w:w="1192" w:type="dxa"/>
            <w:vMerge/>
          </w:tcPr>
          <w:p w14:paraId="66E609F9" w14:textId="77777777" w:rsidR="00583DF9" w:rsidRPr="00583DF9" w:rsidRDefault="00583DF9" w:rsidP="00F1342B">
            <w:pPr>
              <w:rPr>
                <w:rFonts w:ascii="標楷體" w:eastAsia="標楷體" w:hAnsi="標楷體"/>
              </w:rPr>
            </w:pPr>
          </w:p>
        </w:tc>
        <w:tc>
          <w:tcPr>
            <w:tcW w:w="1296" w:type="dxa"/>
          </w:tcPr>
          <w:p w14:paraId="221978E4" w14:textId="77777777" w:rsidR="00583DF9" w:rsidRPr="00583DF9" w:rsidRDefault="00583DF9" w:rsidP="00D668F5">
            <w:pPr>
              <w:rPr>
                <w:rFonts w:ascii="標楷體" w:eastAsia="標楷體" w:hAnsi="標楷體"/>
              </w:rPr>
            </w:pPr>
            <w:r w:rsidRPr="00583DF9">
              <w:rPr>
                <w:rFonts w:ascii="標楷體" w:eastAsia="標楷體" w:hAnsi="標楷體" w:hint="eastAsia"/>
              </w:rPr>
              <w:t>資料型態長度</w:t>
            </w:r>
          </w:p>
        </w:tc>
        <w:tc>
          <w:tcPr>
            <w:tcW w:w="1120" w:type="dxa"/>
          </w:tcPr>
          <w:p w14:paraId="463F77BA" w14:textId="77777777" w:rsidR="00583DF9" w:rsidRPr="00583DF9" w:rsidRDefault="00583DF9" w:rsidP="00F1342B">
            <w:pPr>
              <w:rPr>
                <w:rFonts w:ascii="標楷體" w:eastAsia="標楷體" w:hAnsi="標楷體"/>
              </w:rPr>
            </w:pPr>
            <w:r w:rsidRPr="00583DF9">
              <w:rPr>
                <w:rFonts w:ascii="標楷體" w:eastAsia="標楷體" w:hAnsi="標楷體"/>
              </w:rPr>
              <w:t>預設值</w:t>
            </w:r>
          </w:p>
        </w:tc>
        <w:tc>
          <w:tcPr>
            <w:tcW w:w="1235" w:type="dxa"/>
          </w:tcPr>
          <w:p w14:paraId="0BE0FD8E" w14:textId="77777777" w:rsidR="00583DF9" w:rsidRPr="00583DF9" w:rsidRDefault="00583DF9" w:rsidP="00F1342B">
            <w:pPr>
              <w:rPr>
                <w:rFonts w:ascii="標楷體" w:eastAsia="標楷體" w:hAnsi="標楷體"/>
              </w:rPr>
            </w:pPr>
            <w:r w:rsidRPr="00583DF9">
              <w:rPr>
                <w:rFonts w:ascii="標楷體" w:eastAsia="標楷體" w:hAnsi="標楷體"/>
              </w:rPr>
              <w:t>選單內容</w:t>
            </w:r>
          </w:p>
        </w:tc>
        <w:tc>
          <w:tcPr>
            <w:tcW w:w="660" w:type="dxa"/>
          </w:tcPr>
          <w:p w14:paraId="516BE20A" w14:textId="77777777" w:rsidR="00583DF9" w:rsidRPr="00583DF9" w:rsidRDefault="00583DF9" w:rsidP="00F1342B">
            <w:pPr>
              <w:rPr>
                <w:rFonts w:ascii="標楷體" w:eastAsia="標楷體" w:hAnsi="標楷體"/>
              </w:rPr>
            </w:pPr>
            <w:r w:rsidRPr="00583DF9">
              <w:rPr>
                <w:rFonts w:ascii="標楷體" w:eastAsia="標楷體" w:hAnsi="標楷體"/>
              </w:rPr>
              <w:t>必填</w:t>
            </w:r>
          </w:p>
        </w:tc>
        <w:tc>
          <w:tcPr>
            <w:tcW w:w="683" w:type="dxa"/>
          </w:tcPr>
          <w:p w14:paraId="32CB6EFA" w14:textId="77777777" w:rsidR="00583DF9" w:rsidRPr="00583DF9" w:rsidRDefault="00583DF9" w:rsidP="00F1342B">
            <w:pPr>
              <w:rPr>
                <w:rFonts w:ascii="標楷體" w:eastAsia="標楷體" w:hAnsi="標楷體"/>
              </w:rPr>
            </w:pPr>
            <w:r w:rsidRPr="00583DF9">
              <w:rPr>
                <w:rFonts w:ascii="標楷體" w:eastAsia="標楷體" w:hAnsi="標楷體"/>
              </w:rPr>
              <w:t>R/W</w:t>
            </w:r>
          </w:p>
        </w:tc>
        <w:tc>
          <w:tcPr>
            <w:tcW w:w="3764" w:type="dxa"/>
            <w:vMerge/>
          </w:tcPr>
          <w:p w14:paraId="416D4263" w14:textId="77777777" w:rsidR="00583DF9" w:rsidRPr="00583DF9" w:rsidRDefault="00583DF9" w:rsidP="00F1342B">
            <w:pPr>
              <w:rPr>
                <w:rFonts w:ascii="標楷體" w:eastAsia="標楷體" w:hAnsi="標楷體"/>
              </w:rPr>
            </w:pPr>
          </w:p>
        </w:tc>
      </w:tr>
      <w:tr w:rsidR="00583DF9" w:rsidRPr="00583DF9" w14:paraId="5D862913" w14:textId="77777777" w:rsidTr="00583DF9">
        <w:trPr>
          <w:trHeight w:val="291"/>
          <w:jc w:val="center"/>
        </w:trPr>
        <w:tc>
          <w:tcPr>
            <w:tcW w:w="425" w:type="dxa"/>
          </w:tcPr>
          <w:p w14:paraId="593538CC" w14:textId="77777777" w:rsidR="00583DF9" w:rsidRPr="00583DF9" w:rsidRDefault="00583DF9" w:rsidP="00F1342B">
            <w:pPr>
              <w:rPr>
                <w:rFonts w:ascii="標楷體" w:eastAsia="標楷體" w:hAnsi="標楷體"/>
              </w:rPr>
            </w:pPr>
            <w:r w:rsidRPr="00583DF9">
              <w:rPr>
                <w:rFonts w:ascii="標楷體" w:eastAsia="標楷體" w:hAnsi="標楷體"/>
              </w:rPr>
              <w:lastRenderedPageBreak/>
              <w:t>1</w:t>
            </w:r>
          </w:p>
        </w:tc>
        <w:tc>
          <w:tcPr>
            <w:tcW w:w="1192" w:type="dxa"/>
          </w:tcPr>
          <w:p w14:paraId="69D0C957" w14:textId="77777777" w:rsidR="00583DF9" w:rsidRPr="00583DF9" w:rsidRDefault="00583DF9" w:rsidP="00F1342B">
            <w:pPr>
              <w:rPr>
                <w:rFonts w:ascii="標楷體" w:eastAsia="標楷體" w:hAnsi="標楷體"/>
              </w:rPr>
            </w:pPr>
            <w:r w:rsidRPr="00583DF9">
              <w:rPr>
                <w:rFonts w:ascii="標楷體" w:eastAsia="標楷體" w:hAnsi="標楷體" w:hint="eastAsia"/>
              </w:rPr>
              <w:t>戶號</w:t>
            </w:r>
          </w:p>
        </w:tc>
        <w:tc>
          <w:tcPr>
            <w:tcW w:w="1296" w:type="dxa"/>
          </w:tcPr>
          <w:p w14:paraId="09C909A4" w14:textId="77777777" w:rsidR="00583DF9" w:rsidRPr="00583DF9" w:rsidRDefault="00583DF9" w:rsidP="00F1342B">
            <w:pPr>
              <w:rPr>
                <w:rFonts w:ascii="標楷體" w:eastAsia="標楷體" w:hAnsi="標楷體"/>
              </w:rPr>
            </w:pPr>
            <w:r w:rsidRPr="00583DF9">
              <w:rPr>
                <w:rFonts w:ascii="標楷體" w:eastAsia="標楷體" w:hAnsi="標楷體"/>
              </w:rPr>
              <w:t>9999999</w:t>
            </w:r>
          </w:p>
        </w:tc>
        <w:tc>
          <w:tcPr>
            <w:tcW w:w="1120" w:type="dxa"/>
          </w:tcPr>
          <w:p w14:paraId="008395CC" w14:textId="77777777" w:rsidR="00583DF9" w:rsidRPr="00583DF9" w:rsidRDefault="00583DF9" w:rsidP="00F1342B">
            <w:pPr>
              <w:rPr>
                <w:rFonts w:ascii="標楷體" w:eastAsia="標楷體" w:hAnsi="標楷體"/>
              </w:rPr>
            </w:pPr>
          </w:p>
        </w:tc>
        <w:tc>
          <w:tcPr>
            <w:tcW w:w="1235" w:type="dxa"/>
          </w:tcPr>
          <w:p w14:paraId="531675F2" w14:textId="77777777" w:rsidR="00583DF9" w:rsidRPr="00583DF9" w:rsidRDefault="00583DF9" w:rsidP="00F1342B">
            <w:pPr>
              <w:rPr>
                <w:rFonts w:ascii="標楷體" w:eastAsia="標楷體" w:hAnsi="標楷體"/>
              </w:rPr>
            </w:pPr>
          </w:p>
        </w:tc>
        <w:tc>
          <w:tcPr>
            <w:tcW w:w="660" w:type="dxa"/>
            <w:vMerge w:val="restart"/>
          </w:tcPr>
          <w:p w14:paraId="1FB79FA8" w14:textId="77777777" w:rsidR="00583DF9" w:rsidRPr="00583DF9" w:rsidRDefault="00583DF9" w:rsidP="00F1342B">
            <w:pPr>
              <w:rPr>
                <w:rFonts w:ascii="標楷體" w:eastAsia="標楷體" w:hAnsi="標楷體"/>
                <w:sz w:val="22"/>
                <w:szCs w:val="22"/>
              </w:rPr>
            </w:pPr>
            <w:r w:rsidRPr="00583DF9">
              <w:rPr>
                <w:rFonts w:ascii="標楷體" w:eastAsia="標楷體" w:hAnsi="標楷體" w:hint="eastAsia"/>
                <w:sz w:val="22"/>
                <w:szCs w:val="22"/>
              </w:rPr>
              <w:t>擇一輸入</w:t>
            </w:r>
          </w:p>
        </w:tc>
        <w:tc>
          <w:tcPr>
            <w:tcW w:w="683" w:type="dxa"/>
          </w:tcPr>
          <w:p w14:paraId="6274ADB2" w14:textId="77777777" w:rsidR="00583DF9" w:rsidRPr="00583DF9" w:rsidRDefault="00583DF9" w:rsidP="00F1342B">
            <w:pPr>
              <w:rPr>
                <w:rFonts w:ascii="標楷體" w:eastAsia="標楷體" w:hAnsi="標楷體"/>
              </w:rPr>
            </w:pPr>
          </w:p>
        </w:tc>
        <w:tc>
          <w:tcPr>
            <w:tcW w:w="3764" w:type="dxa"/>
          </w:tcPr>
          <w:p w14:paraId="31387250" w14:textId="77777777" w:rsidR="00583DF9" w:rsidRPr="00583DF9" w:rsidRDefault="00583DF9" w:rsidP="00F1342B">
            <w:pPr>
              <w:rPr>
                <w:rFonts w:ascii="標楷體" w:eastAsia="標楷體" w:hAnsi="標楷體"/>
              </w:rPr>
            </w:pPr>
            <w:r w:rsidRPr="00583DF9">
              <w:rPr>
                <w:rFonts w:ascii="標楷體" w:eastAsia="標楷體" w:hAnsi="標楷體" w:hint="eastAsia"/>
              </w:rPr>
              <w:t>戶號與轉催收日擇一輸入</w:t>
            </w:r>
          </w:p>
        </w:tc>
      </w:tr>
      <w:tr w:rsidR="00583DF9" w:rsidRPr="00583DF9" w14:paraId="68BB3EA5" w14:textId="77777777" w:rsidTr="00583DF9">
        <w:trPr>
          <w:trHeight w:val="291"/>
          <w:jc w:val="center"/>
        </w:trPr>
        <w:tc>
          <w:tcPr>
            <w:tcW w:w="425" w:type="dxa"/>
          </w:tcPr>
          <w:p w14:paraId="7EE298B6" w14:textId="77777777" w:rsidR="00583DF9" w:rsidRPr="00583DF9" w:rsidRDefault="00583DF9" w:rsidP="00F1342B">
            <w:pPr>
              <w:rPr>
                <w:rFonts w:ascii="標楷體" w:eastAsia="標楷體" w:hAnsi="標楷體"/>
              </w:rPr>
            </w:pPr>
          </w:p>
        </w:tc>
        <w:tc>
          <w:tcPr>
            <w:tcW w:w="1192" w:type="dxa"/>
          </w:tcPr>
          <w:p w14:paraId="56098403" w14:textId="77777777" w:rsidR="00583DF9" w:rsidRPr="00583DF9" w:rsidRDefault="00583DF9" w:rsidP="00F1342B">
            <w:pPr>
              <w:rPr>
                <w:rFonts w:ascii="標楷體" w:eastAsia="標楷體" w:hAnsi="標楷體"/>
              </w:rPr>
            </w:pPr>
            <w:r w:rsidRPr="00583DF9">
              <w:rPr>
                <w:rFonts w:ascii="標楷體" w:eastAsia="標楷體" w:hAnsi="標楷體" w:hint="eastAsia"/>
              </w:rPr>
              <w:t>[瀏覽]</w:t>
            </w:r>
          </w:p>
        </w:tc>
        <w:tc>
          <w:tcPr>
            <w:tcW w:w="1296" w:type="dxa"/>
          </w:tcPr>
          <w:p w14:paraId="461A57B5" w14:textId="77777777" w:rsidR="00583DF9" w:rsidRPr="00583DF9" w:rsidRDefault="00583DF9" w:rsidP="00F1342B">
            <w:pPr>
              <w:rPr>
                <w:rFonts w:ascii="標楷體" w:eastAsia="標楷體" w:hAnsi="標楷體"/>
              </w:rPr>
            </w:pPr>
          </w:p>
        </w:tc>
        <w:tc>
          <w:tcPr>
            <w:tcW w:w="1120" w:type="dxa"/>
          </w:tcPr>
          <w:p w14:paraId="7BA394D0" w14:textId="77777777" w:rsidR="00583DF9" w:rsidRPr="00583DF9" w:rsidRDefault="00583DF9" w:rsidP="00F1342B">
            <w:pPr>
              <w:rPr>
                <w:rFonts w:ascii="標楷體" w:eastAsia="標楷體" w:hAnsi="標楷體"/>
              </w:rPr>
            </w:pPr>
          </w:p>
        </w:tc>
        <w:tc>
          <w:tcPr>
            <w:tcW w:w="1235" w:type="dxa"/>
          </w:tcPr>
          <w:p w14:paraId="4D90FC81" w14:textId="77777777" w:rsidR="00583DF9" w:rsidRPr="00583DF9" w:rsidRDefault="00583DF9" w:rsidP="00F1342B">
            <w:pPr>
              <w:rPr>
                <w:rFonts w:ascii="標楷體" w:eastAsia="標楷體" w:hAnsi="標楷體"/>
              </w:rPr>
            </w:pPr>
          </w:p>
        </w:tc>
        <w:tc>
          <w:tcPr>
            <w:tcW w:w="660" w:type="dxa"/>
            <w:vMerge/>
          </w:tcPr>
          <w:p w14:paraId="4E33ADF7" w14:textId="77777777" w:rsidR="00583DF9" w:rsidRPr="00583DF9" w:rsidRDefault="00583DF9" w:rsidP="00F1342B">
            <w:pPr>
              <w:rPr>
                <w:rFonts w:ascii="標楷體" w:eastAsia="標楷體" w:hAnsi="標楷體"/>
              </w:rPr>
            </w:pPr>
          </w:p>
        </w:tc>
        <w:tc>
          <w:tcPr>
            <w:tcW w:w="683" w:type="dxa"/>
          </w:tcPr>
          <w:p w14:paraId="2FA5B30D" w14:textId="77777777" w:rsidR="00583DF9" w:rsidRPr="00583DF9" w:rsidRDefault="00583DF9" w:rsidP="00F1342B">
            <w:pPr>
              <w:rPr>
                <w:rFonts w:ascii="標楷體" w:eastAsia="標楷體" w:hAnsi="標楷體"/>
              </w:rPr>
            </w:pPr>
          </w:p>
        </w:tc>
        <w:tc>
          <w:tcPr>
            <w:tcW w:w="3764" w:type="dxa"/>
          </w:tcPr>
          <w:p w14:paraId="02D2B6CB" w14:textId="77777777" w:rsidR="00583DF9" w:rsidRPr="00583DF9" w:rsidRDefault="00583DF9" w:rsidP="00F1342B">
            <w:pPr>
              <w:rPr>
                <w:rFonts w:ascii="標楷體" w:eastAsia="標楷體" w:hAnsi="標楷體"/>
              </w:rPr>
            </w:pPr>
            <w:r w:rsidRPr="00583DF9">
              <w:rPr>
                <w:rFonts w:ascii="標楷體" w:eastAsia="標楷體" w:hAnsi="標楷體" w:hint="eastAsia"/>
              </w:rPr>
              <w:t>連結L1001 顧客基本資料查詢</w:t>
            </w:r>
          </w:p>
        </w:tc>
      </w:tr>
      <w:tr w:rsidR="00583DF9" w:rsidRPr="00583DF9" w14:paraId="63495E16" w14:textId="77777777" w:rsidTr="00583DF9">
        <w:trPr>
          <w:trHeight w:val="291"/>
          <w:jc w:val="center"/>
        </w:trPr>
        <w:tc>
          <w:tcPr>
            <w:tcW w:w="425" w:type="dxa"/>
          </w:tcPr>
          <w:p w14:paraId="725F22EC" w14:textId="77777777" w:rsidR="00583DF9" w:rsidRPr="00583DF9" w:rsidRDefault="00583DF9" w:rsidP="00F1342B">
            <w:pPr>
              <w:rPr>
                <w:rFonts w:ascii="標楷體" w:eastAsia="標楷體" w:hAnsi="標楷體"/>
              </w:rPr>
            </w:pPr>
            <w:r w:rsidRPr="00583DF9">
              <w:rPr>
                <w:rFonts w:ascii="標楷體" w:eastAsia="標楷體" w:hAnsi="標楷體"/>
              </w:rPr>
              <w:t>2</w:t>
            </w:r>
          </w:p>
        </w:tc>
        <w:tc>
          <w:tcPr>
            <w:tcW w:w="1192" w:type="dxa"/>
          </w:tcPr>
          <w:p w14:paraId="46CBA68E" w14:textId="77777777" w:rsidR="00583DF9" w:rsidRPr="00583DF9" w:rsidRDefault="00583DF9" w:rsidP="00F1342B">
            <w:pPr>
              <w:rPr>
                <w:rFonts w:ascii="標楷體" w:eastAsia="標楷體" w:hAnsi="標楷體"/>
              </w:rPr>
            </w:pPr>
            <w:r w:rsidRPr="00583DF9">
              <w:rPr>
                <w:rFonts w:ascii="標楷體" w:eastAsia="標楷體" w:hAnsi="標楷體" w:hint="eastAsia"/>
              </w:rPr>
              <w:t>轉催收日</w:t>
            </w:r>
          </w:p>
        </w:tc>
        <w:tc>
          <w:tcPr>
            <w:tcW w:w="1296" w:type="dxa"/>
          </w:tcPr>
          <w:p w14:paraId="0DC161F1" w14:textId="77777777" w:rsidR="00583DF9" w:rsidRPr="00583DF9" w:rsidRDefault="00583DF9" w:rsidP="00F1342B">
            <w:pPr>
              <w:rPr>
                <w:rFonts w:ascii="標楷體" w:eastAsia="標楷體" w:hAnsi="標楷體"/>
              </w:rPr>
            </w:pPr>
            <w:r w:rsidRPr="00583DF9">
              <w:rPr>
                <w:rFonts w:ascii="標楷體" w:eastAsia="標楷體" w:hAnsi="標楷體"/>
              </w:rPr>
              <w:t>999/99/99</w:t>
            </w:r>
          </w:p>
        </w:tc>
        <w:tc>
          <w:tcPr>
            <w:tcW w:w="1120" w:type="dxa"/>
          </w:tcPr>
          <w:p w14:paraId="4ED7118C" w14:textId="77777777" w:rsidR="00583DF9" w:rsidRPr="00583DF9" w:rsidRDefault="00583DF9" w:rsidP="00F1342B">
            <w:pPr>
              <w:rPr>
                <w:rFonts w:ascii="標楷體" w:eastAsia="標楷體" w:hAnsi="標楷體"/>
              </w:rPr>
            </w:pPr>
          </w:p>
        </w:tc>
        <w:tc>
          <w:tcPr>
            <w:tcW w:w="1235" w:type="dxa"/>
          </w:tcPr>
          <w:p w14:paraId="2BC90E23" w14:textId="77777777" w:rsidR="00583DF9" w:rsidRPr="00583DF9" w:rsidRDefault="00583DF9" w:rsidP="00F1342B">
            <w:pPr>
              <w:rPr>
                <w:rFonts w:ascii="標楷體" w:eastAsia="標楷體" w:hAnsi="標楷體"/>
              </w:rPr>
            </w:pPr>
          </w:p>
        </w:tc>
        <w:tc>
          <w:tcPr>
            <w:tcW w:w="660" w:type="dxa"/>
            <w:vMerge/>
          </w:tcPr>
          <w:p w14:paraId="5B302C3B" w14:textId="77777777" w:rsidR="00583DF9" w:rsidRPr="00583DF9" w:rsidRDefault="00583DF9" w:rsidP="00F1342B">
            <w:pPr>
              <w:rPr>
                <w:rFonts w:ascii="標楷體" w:eastAsia="標楷體" w:hAnsi="標楷體"/>
              </w:rPr>
            </w:pPr>
          </w:p>
        </w:tc>
        <w:tc>
          <w:tcPr>
            <w:tcW w:w="683" w:type="dxa"/>
          </w:tcPr>
          <w:p w14:paraId="621DB344" w14:textId="77777777" w:rsidR="00583DF9" w:rsidRPr="00583DF9" w:rsidRDefault="00583DF9" w:rsidP="00F1342B">
            <w:pPr>
              <w:rPr>
                <w:rFonts w:ascii="標楷體" w:eastAsia="標楷體" w:hAnsi="標楷體"/>
              </w:rPr>
            </w:pPr>
          </w:p>
        </w:tc>
        <w:tc>
          <w:tcPr>
            <w:tcW w:w="3764" w:type="dxa"/>
          </w:tcPr>
          <w:p w14:paraId="28731DC2" w14:textId="77777777" w:rsidR="00583DF9" w:rsidRPr="00583DF9" w:rsidRDefault="00583DF9" w:rsidP="00860FFD">
            <w:pPr>
              <w:rPr>
                <w:rFonts w:ascii="標楷體" w:eastAsia="標楷體" w:hAnsi="標楷體"/>
              </w:rPr>
            </w:pPr>
            <w:r w:rsidRPr="00583DF9">
              <w:rPr>
                <w:rFonts w:ascii="標楷體" w:eastAsia="標楷體" w:hAnsi="標楷體" w:hint="eastAsia"/>
              </w:rPr>
              <w:t>戶號不輸時預設為營業日，可修改</w:t>
            </w:r>
          </w:p>
        </w:tc>
      </w:tr>
      <w:tr w:rsidR="00583DF9" w:rsidRPr="00583DF9" w14:paraId="5DDEE6D1" w14:textId="77777777" w:rsidTr="00583DF9">
        <w:trPr>
          <w:trHeight w:val="291"/>
          <w:jc w:val="center"/>
        </w:trPr>
        <w:tc>
          <w:tcPr>
            <w:tcW w:w="425" w:type="dxa"/>
          </w:tcPr>
          <w:p w14:paraId="10AB5E31" w14:textId="77777777" w:rsidR="00583DF9" w:rsidRPr="00583DF9" w:rsidRDefault="00583DF9" w:rsidP="003655A4">
            <w:pPr>
              <w:rPr>
                <w:rFonts w:ascii="標楷體" w:eastAsia="標楷體" w:hAnsi="標楷體"/>
              </w:rPr>
            </w:pPr>
            <w:r w:rsidRPr="00583DF9">
              <w:rPr>
                <w:rFonts w:ascii="標楷體" w:eastAsia="標楷體" w:hAnsi="標楷體" w:hint="eastAsia"/>
              </w:rPr>
              <w:t>3</w:t>
            </w:r>
          </w:p>
        </w:tc>
        <w:tc>
          <w:tcPr>
            <w:tcW w:w="1192" w:type="dxa"/>
          </w:tcPr>
          <w:p w14:paraId="19493C5E" w14:textId="77777777" w:rsidR="00583DF9" w:rsidRPr="00583DF9" w:rsidRDefault="00583DF9" w:rsidP="003655A4">
            <w:pPr>
              <w:rPr>
                <w:rFonts w:ascii="標楷體" w:eastAsia="標楷體" w:hAnsi="標楷體"/>
              </w:rPr>
            </w:pPr>
            <w:r w:rsidRPr="00583DF9">
              <w:rPr>
                <w:rFonts w:ascii="標楷體" w:eastAsia="標楷體" w:hAnsi="標楷體" w:hint="eastAsia"/>
              </w:rPr>
              <w:t>功能</w:t>
            </w:r>
          </w:p>
        </w:tc>
        <w:tc>
          <w:tcPr>
            <w:tcW w:w="1296" w:type="dxa"/>
          </w:tcPr>
          <w:p w14:paraId="299DAF54" w14:textId="77777777" w:rsidR="00583DF9" w:rsidRPr="00583DF9" w:rsidRDefault="00583DF9" w:rsidP="003655A4">
            <w:pPr>
              <w:rPr>
                <w:rFonts w:ascii="標楷體" w:eastAsia="標楷體" w:hAnsi="標楷體"/>
              </w:rPr>
            </w:pPr>
            <w:r w:rsidRPr="00583DF9">
              <w:rPr>
                <w:rFonts w:ascii="標楷體" w:eastAsia="標楷體" w:hAnsi="標楷體" w:hint="eastAsia"/>
              </w:rPr>
              <w:t>9</w:t>
            </w:r>
          </w:p>
        </w:tc>
        <w:tc>
          <w:tcPr>
            <w:tcW w:w="1120" w:type="dxa"/>
          </w:tcPr>
          <w:p w14:paraId="215BE071" w14:textId="77777777" w:rsidR="00583DF9" w:rsidRPr="00583DF9" w:rsidRDefault="00583DF9" w:rsidP="003655A4">
            <w:pPr>
              <w:rPr>
                <w:rFonts w:ascii="標楷體" w:eastAsia="標楷體" w:hAnsi="標楷體"/>
              </w:rPr>
            </w:pPr>
            <w:r w:rsidRPr="00583DF9">
              <w:rPr>
                <w:rFonts w:ascii="標楷體" w:eastAsia="標楷體" w:hAnsi="標楷體" w:hint="eastAsia"/>
              </w:rPr>
              <w:t>2</w:t>
            </w:r>
          </w:p>
        </w:tc>
        <w:tc>
          <w:tcPr>
            <w:tcW w:w="1235" w:type="dxa"/>
          </w:tcPr>
          <w:p w14:paraId="5CBE07FF" w14:textId="77777777" w:rsidR="00583DF9" w:rsidRPr="00583DF9" w:rsidRDefault="00583DF9" w:rsidP="003655A4">
            <w:pPr>
              <w:rPr>
                <w:rFonts w:ascii="標楷體" w:eastAsia="標楷體" w:hAnsi="標楷體"/>
              </w:rPr>
            </w:pPr>
          </w:p>
        </w:tc>
        <w:tc>
          <w:tcPr>
            <w:tcW w:w="660" w:type="dxa"/>
          </w:tcPr>
          <w:p w14:paraId="01459D47" w14:textId="77777777" w:rsidR="00583DF9" w:rsidRPr="00583DF9" w:rsidRDefault="00583DF9" w:rsidP="003655A4">
            <w:pPr>
              <w:rPr>
                <w:rFonts w:ascii="標楷體" w:eastAsia="標楷體" w:hAnsi="標楷體"/>
              </w:rPr>
            </w:pPr>
          </w:p>
        </w:tc>
        <w:tc>
          <w:tcPr>
            <w:tcW w:w="683" w:type="dxa"/>
          </w:tcPr>
          <w:p w14:paraId="66AF65E3" w14:textId="77777777" w:rsidR="00583DF9" w:rsidRPr="00583DF9" w:rsidRDefault="00583DF9" w:rsidP="003655A4">
            <w:pPr>
              <w:rPr>
                <w:rFonts w:ascii="標楷體" w:eastAsia="標楷體" w:hAnsi="標楷體"/>
              </w:rPr>
            </w:pPr>
          </w:p>
        </w:tc>
        <w:tc>
          <w:tcPr>
            <w:tcW w:w="3764" w:type="dxa"/>
          </w:tcPr>
          <w:p w14:paraId="71E49F0A" w14:textId="77777777" w:rsidR="00583DF9" w:rsidRPr="00583DF9" w:rsidRDefault="00583DF9" w:rsidP="003655A4">
            <w:pPr>
              <w:rPr>
                <w:rFonts w:ascii="標楷體" w:eastAsia="標楷體" w:hAnsi="標楷體"/>
              </w:rPr>
            </w:pPr>
            <w:r w:rsidRPr="00583DF9">
              <w:rPr>
                <w:rFonts w:ascii="標楷體" w:eastAsia="標楷體" w:hAnsi="標楷體" w:hint="eastAsia"/>
              </w:rPr>
              <w:t>必須輸入</w:t>
            </w:r>
          </w:p>
          <w:p w14:paraId="6AB62550" w14:textId="77777777" w:rsidR="00583DF9" w:rsidRPr="00583DF9" w:rsidRDefault="00583DF9" w:rsidP="00583DF9">
            <w:pPr>
              <w:ind w:firstLineChars="100" w:firstLine="240"/>
              <w:rPr>
                <w:rFonts w:ascii="標楷體" w:eastAsia="標楷體" w:hAnsi="標楷體"/>
              </w:rPr>
            </w:pPr>
            <w:r w:rsidRPr="00583DF9">
              <w:rPr>
                <w:rFonts w:ascii="標楷體" w:eastAsia="標楷體" w:hAnsi="標楷體"/>
              </w:rPr>
              <w:t>1.</w:t>
            </w:r>
            <w:r w:rsidRPr="00583DF9">
              <w:rPr>
                <w:rFonts w:ascii="標楷體" w:eastAsia="標楷體" w:hAnsi="標楷體" w:hint="eastAsia"/>
              </w:rPr>
              <w:t xml:space="preserve">保留  </w:t>
            </w:r>
          </w:p>
          <w:p w14:paraId="68C25071" w14:textId="77777777" w:rsidR="00583DF9" w:rsidRPr="00583DF9" w:rsidRDefault="00583DF9" w:rsidP="00583DF9">
            <w:pPr>
              <w:ind w:firstLineChars="100" w:firstLine="240"/>
              <w:rPr>
                <w:rFonts w:ascii="標楷體" w:eastAsia="標楷體" w:hAnsi="標楷體"/>
              </w:rPr>
            </w:pPr>
            <w:r w:rsidRPr="00583DF9">
              <w:rPr>
                <w:rFonts w:ascii="標楷體" w:eastAsia="標楷體" w:hAnsi="標楷體" w:hint="eastAsia"/>
              </w:rPr>
              <w:t xml:space="preserve">2.轉催 </w:t>
            </w:r>
          </w:p>
          <w:p w14:paraId="0194EBDA" w14:textId="77777777" w:rsidR="00583DF9" w:rsidRPr="00583DF9" w:rsidRDefault="00583DF9" w:rsidP="00583DF9">
            <w:pPr>
              <w:ind w:firstLineChars="100" w:firstLine="240"/>
              <w:rPr>
                <w:rFonts w:ascii="標楷體" w:eastAsia="標楷體" w:hAnsi="標楷體"/>
              </w:rPr>
            </w:pPr>
            <w:r w:rsidRPr="00583DF9">
              <w:rPr>
                <w:rFonts w:ascii="標楷體" w:eastAsia="標楷體" w:hAnsi="標楷體" w:hint="eastAsia"/>
              </w:rPr>
              <w:t xml:space="preserve">3.訂正 </w:t>
            </w:r>
          </w:p>
          <w:p w14:paraId="4928B3C8" w14:textId="77777777" w:rsidR="00583DF9" w:rsidRPr="00583DF9" w:rsidRDefault="00583DF9" w:rsidP="00583DF9">
            <w:pPr>
              <w:ind w:firstLineChars="100" w:firstLine="240"/>
              <w:rPr>
                <w:rFonts w:ascii="標楷體" w:eastAsia="標楷體" w:hAnsi="標楷體"/>
              </w:rPr>
            </w:pPr>
            <w:r w:rsidRPr="00583DF9">
              <w:rPr>
                <w:rFonts w:ascii="標楷體" w:eastAsia="標楷體" w:hAnsi="標楷體" w:hint="eastAsia"/>
              </w:rPr>
              <w:t>4.取消保留</w:t>
            </w:r>
          </w:p>
          <w:p w14:paraId="3985D23B" w14:textId="77777777" w:rsidR="00583DF9" w:rsidRPr="00583DF9" w:rsidRDefault="00583DF9" w:rsidP="00583DF9">
            <w:pPr>
              <w:ind w:firstLineChars="100" w:firstLine="240"/>
              <w:rPr>
                <w:rFonts w:ascii="標楷體" w:eastAsia="標楷體" w:hAnsi="標楷體"/>
              </w:rPr>
            </w:pPr>
            <w:r w:rsidRPr="00583DF9">
              <w:rPr>
                <w:rFonts w:ascii="標楷體" w:eastAsia="標楷體" w:hAnsi="標楷體"/>
              </w:rPr>
              <w:t>9.</w:t>
            </w:r>
            <w:r w:rsidRPr="00583DF9">
              <w:rPr>
                <w:rFonts w:ascii="標楷體" w:eastAsia="標楷體" w:hAnsi="標楷體" w:hint="eastAsia"/>
              </w:rPr>
              <w:t>查詢</w:t>
            </w:r>
          </w:p>
        </w:tc>
      </w:tr>
      <w:tr w:rsidR="00583DF9" w:rsidRPr="00583DF9" w14:paraId="2C35DD4B" w14:textId="77777777" w:rsidTr="00583DF9">
        <w:trPr>
          <w:trHeight w:val="291"/>
          <w:jc w:val="center"/>
        </w:trPr>
        <w:tc>
          <w:tcPr>
            <w:tcW w:w="425" w:type="dxa"/>
          </w:tcPr>
          <w:p w14:paraId="4B49C168" w14:textId="77777777" w:rsidR="00583DF9" w:rsidRPr="00583DF9" w:rsidRDefault="00583DF9" w:rsidP="003655A4">
            <w:pPr>
              <w:rPr>
                <w:rFonts w:ascii="標楷體" w:eastAsia="標楷體" w:hAnsi="標楷體"/>
              </w:rPr>
            </w:pPr>
            <w:r w:rsidRPr="00583DF9">
              <w:rPr>
                <w:rFonts w:ascii="標楷體" w:eastAsia="標楷體" w:hAnsi="標楷體" w:hint="eastAsia"/>
              </w:rPr>
              <w:t>4</w:t>
            </w:r>
          </w:p>
        </w:tc>
        <w:tc>
          <w:tcPr>
            <w:tcW w:w="1192" w:type="dxa"/>
          </w:tcPr>
          <w:p w14:paraId="678D98AE" w14:textId="77777777" w:rsidR="00583DF9" w:rsidRPr="00583DF9" w:rsidRDefault="00583DF9" w:rsidP="003655A4">
            <w:pPr>
              <w:rPr>
                <w:rFonts w:ascii="標楷體" w:eastAsia="標楷體" w:hAnsi="標楷體"/>
              </w:rPr>
            </w:pPr>
            <w:r w:rsidRPr="00583DF9">
              <w:rPr>
                <w:rFonts w:ascii="標楷體" w:eastAsia="標楷體" w:hAnsi="標楷體" w:hint="eastAsia"/>
              </w:rPr>
              <w:t>查詢範圍</w:t>
            </w:r>
          </w:p>
        </w:tc>
        <w:tc>
          <w:tcPr>
            <w:tcW w:w="1296" w:type="dxa"/>
          </w:tcPr>
          <w:p w14:paraId="3E274C9D" w14:textId="77777777" w:rsidR="00583DF9" w:rsidRPr="00583DF9" w:rsidRDefault="00583DF9" w:rsidP="003655A4">
            <w:pPr>
              <w:rPr>
                <w:rFonts w:ascii="標楷體" w:eastAsia="標楷體" w:hAnsi="標楷體"/>
              </w:rPr>
            </w:pPr>
            <w:r>
              <w:rPr>
                <w:rFonts w:ascii="標楷體" w:eastAsia="標楷體" w:hAnsi="標楷體"/>
              </w:rPr>
              <w:t>9</w:t>
            </w:r>
          </w:p>
        </w:tc>
        <w:tc>
          <w:tcPr>
            <w:tcW w:w="1120" w:type="dxa"/>
          </w:tcPr>
          <w:p w14:paraId="04B2F11D" w14:textId="77777777" w:rsidR="00583DF9" w:rsidRPr="00583DF9" w:rsidRDefault="00583DF9" w:rsidP="003655A4">
            <w:pPr>
              <w:rPr>
                <w:rFonts w:ascii="標楷體" w:eastAsia="標楷體" w:hAnsi="標楷體"/>
              </w:rPr>
            </w:pPr>
          </w:p>
        </w:tc>
        <w:tc>
          <w:tcPr>
            <w:tcW w:w="1235" w:type="dxa"/>
          </w:tcPr>
          <w:p w14:paraId="5FD8A359" w14:textId="77777777" w:rsidR="00583DF9" w:rsidRPr="00583DF9" w:rsidRDefault="00583DF9" w:rsidP="003655A4">
            <w:pPr>
              <w:rPr>
                <w:rFonts w:ascii="標楷體" w:eastAsia="標楷體" w:hAnsi="標楷體"/>
              </w:rPr>
            </w:pPr>
          </w:p>
        </w:tc>
        <w:tc>
          <w:tcPr>
            <w:tcW w:w="660" w:type="dxa"/>
          </w:tcPr>
          <w:p w14:paraId="14FF87EB" w14:textId="77777777" w:rsidR="00583DF9" w:rsidRPr="00583DF9" w:rsidRDefault="00583DF9" w:rsidP="003655A4">
            <w:pPr>
              <w:rPr>
                <w:rFonts w:ascii="標楷體" w:eastAsia="標楷體" w:hAnsi="標楷體"/>
              </w:rPr>
            </w:pPr>
          </w:p>
        </w:tc>
        <w:tc>
          <w:tcPr>
            <w:tcW w:w="683" w:type="dxa"/>
          </w:tcPr>
          <w:p w14:paraId="2A0DFC24" w14:textId="77777777" w:rsidR="00583DF9" w:rsidRPr="00583DF9" w:rsidRDefault="00583DF9" w:rsidP="003655A4">
            <w:pPr>
              <w:rPr>
                <w:rFonts w:ascii="標楷體" w:eastAsia="標楷體" w:hAnsi="標楷體"/>
              </w:rPr>
            </w:pPr>
          </w:p>
        </w:tc>
        <w:tc>
          <w:tcPr>
            <w:tcW w:w="3764" w:type="dxa"/>
          </w:tcPr>
          <w:p w14:paraId="758ECCA3" w14:textId="77777777" w:rsidR="00583DF9" w:rsidRPr="00583DF9" w:rsidRDefault="00583DF9" w:rsidP="003655A4">
            <w:pPr>
              <w:rPr>
                <w:rFonts w:ascii="標楷體" w:eastAsia="標楷體" w:hAnsi="標楷體"/>
              </w:rPr>
            </w:pPr>
            <w:r w:rsidRPr="00583DF9">
              <w:rPr>
                <w:rFonts w:ascii="標楷體" w:eastAsia="標楷體" w:hAnsi="標楷體" w:hint="eastAsia"/>
              </w:rPr>
              <w:t>功能:</w:t>
            </w:r>
            <w:r w:rsidRPr="00583DF9">
              <w:rPr>
                <w:rFonts w:ascii="標楷體" w:eastAsia="標楷體" w:hAnsi="標楷體"/>
              </w:rPr>
              <w:t xml:space="preserve"> 9.</w:t>
            </w:r>
            <w:r w:rsidRPr="00583DF9">
              <w:rPr>
                <w:rFonts w:ascii="標楷體" w:eastAsia="標楷體" w:hAnsi="標楷體" w:hint="eastAsia"/>
              </w:rPr>
              <w:t>查詢時須輸入，其它隱藏</w:t>
            </w:r>
          </w:p>
          <w:tbl>
            <w:tblPr>
              <w:tblW w:w="2790" w:type="dxa"/>
              <w:tblInd w:w="240" w:type="dxa"/>
              <w:tblCellMar>
                <w:left w:w="28" w:type="dxa"/>
                <w:right w:w="28" w:type="dxa"/>
              </w:tblCellMar>
              <w:tblLook w:val="04A0" w:firstRow="1" w:lastRow="0" w:firstColumn="1" w:lastColumn="0" w:noHBand="0" w:noVBand="1"/>
            </w:tblPr>
            <w:tblGrid>
              <w:gridCol w:w="2790"/>
            </w:tblGrid>
            <w:tr w:rsidR="00583DF9" w:rsidRPr="00583DF9" w14:paraId="7369E1F1" w14:textId="77777777" w:rsidTr="00EE04F8">
              <w:trPr>
                <w:trHeight w:val="324"/>
              </w:trPr>
              <w:tc>
                <w:tcPr>
                  <w:tcW w:w="2790" w:type="dxa"/>
                  <w:tcBorders>
                    <w:top w:val="nil"/>
                    <w:left w:val="nil"/>
                    <w:bottom w:val="nil"/>
                    <w:right w:val="nil"/>
                  </w:tcBorders>
                  <w:shd w:val="clear" w:color="auto" w:fill="auto"/>
                  <w:noWrap/>
                  <w:vAlign w:val="center"/>
                  <w:hideMark/>
                </w:tcPr>
                <w:p w14:paraId="024D8813" w14:textId="77777777" w:rsidR="00583DF9" w:rsidRPr="00583DF9" w:rsidRDefault="00583DF9" w:rsidP="003655A4">
                  <w:pPr>
                    <w:widowControl/>
                    <w:rPr>
                      <w:rFonts w:ascii="標楷體" w:eastAsia="標楷體" w:hAnsi="標楷體"/>
                    </w:rPr>
                  </w:pPr>
                  <w:r w:rsidRPr="00583DF9">
                    <w:rPr>
                      <w:rFonts w:ascii="標楷體" w:eastAsia="標楷體" w:hAnsi="標楷體" w:hint="eastAsia"/>
                    </w:rPr>
                    <w:t>1:昨日留存</w:t>
                  </w:r>
                </w:p>
              </w:tc>
            </w:tr>
            <w:tr w:rsidR="00583DF9" w:rsidRPr="00583DF9" w14:paraId="6F266002" w14:textId="77777777" w:rsidTr="00EE04F8">
              <w:trPr>
                <w:trHeight w:val="324"/>
              </w:trPr>
              <w:tc>
                <w:tcPr>
                  <w:tcW w:w="2790" w:type="dxa"/>
                  <w:tcBorders>
                    <w:top w:val="nil"/>
                    <w:left w:val="nil"/>
                    <w:bottom w:val="nil"/>
                    <w:right w:val="nil"/>
                  </w:tcBorders>
                  <w:shd w:val="clear" w:color="auto" w:fill="auto"/>
                  <w:noWrap/>
                  <w:vAlign w:val="center"/>
                </w:tcPr>
                <w:p w14:paraId="400DDEBA" w14:textId="77777777" w:rsidR="00583DF9" w:rsidRPr="00583DF9" w:rsidRDefault="00583DF9" w:rsidP="003655A4">
                  <w:pPr>
                    <w:widowControl/>
                    <w:rPr>
                      <w:rFonts w:ascii="標楷體" w:eastAsia="標楷體" w:hAnsi="標楷體"/>
                    </w:rPr>
                  </w:pPr>
                  <w:r w:rsidRPr="00583DF9">
                    <w:rPr>
                      <w:rFonts w:ascii="標楷體" w:eastAsia="標楷體" w:hAnsi="標楷體" w:hint="eastAsia"/>
                    </w:rPr>
                    <w:t>2:本日新增</w:t>
                  </w:r>
                </w:p>
              </w:tc>
            </w:tr>
            <w:tr w:rsidR="00583DF9" w:rsidRPr="00583DF9" w14:paraId="1DF04A98" w14:textId="77777777" w:rsidTr="00EE04F8">
              <w:trPr>
                <w:trHeight w:val="324"/>
              </w:trPr>
              <w:tc>
                <w:tcPr>
                  <w:tcW w:w="2790" w:type="dxa"/>
                  <w:tcBorders>
                    <w:top w:val="nil"/>
                    <w:left w:val="nil"/>
                    <w:bottom w:val="nil"/>
                    <w:right w:val="nil"/>
                  </w:tcBorders>
                  <w:shd w:val="clear" w:color="auto" w:fill="auto"/>
                  <w:noWrap/>
                  <w:vAlign w:val="center"/>
                  <w:hideMark/>
                </w:tcPr>
                <w:p w14:paraId="2E3E0FC8" w14:textId="77777777" w:rsidR="00583DF9" w:rsidRPr="00583DF9" w:rsidRDefault="00583DF9" w:rsidP="003655A4">
                  <w:pPr>
                    <w:widowControl/>
                    <w:rPr>
                      <w:rFonts w:ascii="標楷體" w:eastAsia="標楷體" w:hAnsi="標楷體"/>
                    </w:rPr>
                  </w:pPr>
                  <w:r w:rsidRPr="00583DF9">
                    <w:rPr>
                      <w:rFonts w:ascii="標楷體" w:eastAsia="標楷體" w:hAnsi="標楷體" w:hint="eastAsia"/>
                    </w:rPr>
                    <w:t>3:全部</w:t>
                  </w:r>
                </w:p>
              </w:tc>
            </w:tr>
            <w:tr w:rsidR="00583DF9" w:rsidRPr="00583DF9" w14:paraId="5A3F0127" w14:textId="77777777" w:rsidTr="00EE04F8">
              <w:trPr>
                <w:trHeight w:val="324"/>
              </w:trPr>
              <w:tc>
                <w:tcPr>
                  <w:tcW w:w="2790" w:type="dxa"/>
                  <w:tcBorders>
                    <w:top w:val="nil"/>
                    <w:left w:val="nil"/>
                    <w:bottom w:val="nil"/>
                    <w:right w:val="nil"/>
                  </w:tcBorders>
                  <w:shd w:val="clear" w:color="auto" w:fill="auto"/>
                  <w:noWrap/>
                  <w:vAlign w:val="center"/>
                  <w:hideMark/>
                </w:tcPr>
                <w:p w14:paraId="266A6204" w14:textId="77777777" w:rsidR="00583DF9" w:rsidRPr="00583DF9" w:rsidRDefault="00583DF9" w:rsidP="003655A4">
                  <w:pPr>
                    <w:widowControl/>
                    <w:rPr>
                      <w:rFonts w:ascii="標楷體" w:eastAsia="標楷體" w:hAnsi="標楷體"/>
                    </w:rPr>
                  </w:pPr>
                  <w:r w:rsidRPr="00583DF9">
                    <w:rPr>
                      <w:rFonts w:ascii="標楷體" w:eastAsia="標楷體" w:hAnsi="標楷體" w:hint="eastAsia"/>
                    </w:rPr>
                    <w:t>4:本日處理</w:t>
                  </w:r>
                </w:p>
              </w:tc>
            </w:tr>
            <w:tr w:rsidR="00583DF9" w:rsidRPr="00583DF9" w14:paraId="578C5979" w14:textId="77777777" w:rsidTr="00EE04F8">
              <w:trPr>
                <w:trHeight w:val="324"/>
              </w:trPr>
              <w:tc>
                <w:tcPr>
                  <w:tcW w:w="2790" w:type="dxa"/>
                  <w:tcBorders>
                    <w:top w:val="nil"/>
                    <w:left w:val="nil"/>
                    <w:bottom w:val="nil"/>
                    <w:right w:val="nil"/>
                  </w:tcBorders>
                  <w:shd w:val="clear" w:color="auto" w:fill="auto"/>
                  <w:noWrap/>
                  <w:vAlign w:val="center"/>
                  <w:hideMark/>
                </w:tcPr>
                <w:p w14:paraId="3E1C1CDF" w14:textId="77777777" w:rsidR="00583DF9" w:rsidRPr="00583DF9" w:rsidRDefault="00583DF9" w:rsidP="003655A4">
                  <w:pPr>
                    <w:widowControl/>
                    <w:rPr>
                      <w:rFonts w:ascii="標楷體" w:eastAsia="標楷體" w:hAnsi="標楷體"/>
                    </w:rPr>
                  </w:pPr>
                  <w:r w:rsidRPr="00583DF9">
                    <w:rPr>
                      <w:rFonts w:ascii="標楷體" w:eastAsia="標楷體" w:hAnsi="標楷體" w:hint="eastAsia"/>
                    </w:rPr>
                    <w:t>5:本日刪除</w:t>
                  </w:r>
                </w:p>
              </w:tc>
            </w:tr>
            <w:tr w:rsidR="00583DF9" w:rsidRPr="00583DF9" w14:paraId="513F0C26" w14:textId="77777777" w:rsidTr="00EE04F8">
              <w:trPr>
                <w:trHeight w:val="324"/>
              </w:trPr>
              <w:tc>
                <w:tcPr>
                  <w:tcW w:w="2790" w:type="dxa"/>
                  <w:tcBorders>
                    <w:top w:val="nil"/>
                    <w:left w:val="nil"/>
                    <w:bottom w:val="nil"/>
                    <w:right w:val="nil"/>
                  </w:tcBorders>
                  <w:shd w:val="clear" w:color="auto" w:fill="auto"/>
                  <w:noWrap/>
                  <w:vAlign w:val="center"/>
                  <w:hideMark/>
                </w:tcPr>
                <w:p w14:paraId="3E515538" w14:textId="77777777" w:rsidR="00583DF9" w:rsidRPr="00583DF9" w:rsidRDefault="00583DF9" w:rsidP="003655A4">
                  <w:pPr>
                    <w:widowControl/>
                    <w:rPr>
                      <w:rFonts w:ascii="標楷體" w:eastAsia="標楷體" w:hAnsi="標楷體"/>
                    </w:rPr>
                  </w:pPr>
                  <w:r w:rsidRPr="00583DF9">
                    <w:rPr>
                      <w:rFonts w:ascii="標楷體" w:eastAsia="標楷體" w:hAnsi="標楷體" w:hint="eastAsia"/>
                    </w:rPr>
                    <w:t>6:保留</w:t>
                  </w:r>
                </w:p>
              </w:tc>
            </w:tr>
            <w:tr w:rsidR="00583DF9" w:rsidRPr="00583DF9" w14:paraId="7F9DAB8B" w14:textId="77777777" w:rsidTr="00EE04F8">
              <w:trPr>
                <w:trHeight w:val="324"/>
              </w:trPr>
              <w:tc>
                <w:tcPr>
                  <w:tcW w:w="2790" w:type="dxa"/>
                  <w:tcBorders>
                    <w:top w:val="nil"/>
                    <w:left w:val="nil"/>
                    <w:bottom w:val="nil"/>
                    <w:right w:val="nil"/>
                  </w:tcBorders>
                  <w:shd w:val="clear" w:color="auto" w:fill="auto"/>
                  <w:noWrap/>
                  <w:vAlign w:val="center"/>
                  <w:hideMark/>
                </w:tcPr>
                <w:p w14:paraId="7AC20097" w14:textId="77777777" w:rsidR="00583DF9" w:rsidRPr="00583DF9" w:rsidRDefault="00583DF9" w:rsidP="003655A4">
                  <w:pPr>
                    <w:widowControl/>
                    <w:rPr>
                      <w:rFonts w:ascii="標楷體" w:eastAsia="標楷體" w:hAnsi="標楷體"/>
                    </w:rPr>
                  </w:pPr>
                  <w:r w:rsidRPr="00583DF9">
                    <w:rPr>
                      <w:rFonts w:ascii="標楷體" w:eastAsia="標楷體" w:hAnsi="標楷體" w:hint="eastAsia"/>
                    </w:rPr>
                    <w:t>7:未處理</w:t>
                  </w:r>
                </w:p>
              </w:tc>
            </w:tr>
          </w:tbl>
          <w:p w14:paraId="5ECAFC17" w14:textId="77777777" w:rsidR="00583DF9" w:rsidRPr="00583DF9" w:rsidRDefault="00583DF9" w:rsidP="003655A4">
            <w:pPr>
              <w:rPr>
                <w:rFonts w:ascii="標楷體" w:eastAsia="標楷體" w:hAnsi="標楷體"/>
              </w:rPr>
            </w:pPr>
          </w:p>
        </w:tc>
      </w:tr>
    </w:tbl>
    <w:p w14:paraId="29773F0B" w14:textId="77777777" w:rsidR="007A36AC" w:rsidRDefault="007A36AC" w:rsidP="006042E7"/>
    <w:p w14:paraId="5EBA56B2" w14:textId="77777777" w:rsidR="007A36AC" w:rsidRDefault="007A36AC" w:rsidP="007A36AC">
      <w:pPr>
        <w:rPr>
          <w:rFonts w:ascii="標楷體" w:eastAsia="標楷體" w:hAnsi="標楷體"/>
        </w:rPr>
      </w:pPr>
    </w:p>
    <w:p w14:paraId="2D9CD25E" w14:textId="77777777" w:rsidR="007A36AC" w:rsidRDefault="007A36AC" w:rsidP="00D01BCC">
      <w:pPr>
        <w:pStyle w:val="a"/>
      </w:pPr>
      <w:r>
        <w:rPr>
          <w:rFonts w:hint="eastAsia"/>
        </w:rPr>
        <w:t>輸出</w:t>
      </w:r>
      <w:r w:rsidRPr="003972CE">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58"/>
        <w:gridCol w:w="1854"/>
        <w:gridCol w:w="4252"/>
        <w:gridCol w:w="2693"/>
      </w:tblGrid>
      <w:tr w:rsidR="007A36AC" w:rsidRPr="007A36AC" w14:paraId="36EDC9E7" w14:textId="77777777" w:rsidTr="00D668F5">
        <w:trPr>
          <w:trHeight w:val="388"/>
          <w:jc w:val="center"/>
        </w:trPr>
        <w:tc>
          <w:tcPr>
            <w:tcW w:w="558" w:type="dxa"/>
            <w:vMerge w:val="restart"/>
          </w:tcPr>
          <w:p w14:paraId="743F229B" w14:textId="77777777" w:rsidR="007A36AC" w:rsidRPr="007A36AC" w:rsidRDefault="007A36AC" w:rsidP="00D668F5">
            <w:pPr>
              <w:rPr>
                <w:rFonts w:ascii="標楷體" w:eastAsia="標楷體" w:hAnsi="標楷體"/>
              </w:rPr>
            </w:pPr>
            <w:r w:rsidRPr="007A36AC">
              <w:rPr>
                <w:rFonts w:ascii="標楷體" w:eastAsia="標楷體" w:hAnsi="標楷體"/>
              </w:rPr>
              <w:t>序號</w:t>
            </w:r>
          </w:p>
        </w:tc>
        <w:tc>
          <w:tcPr>
            <w:tcW w:w="1854" w:type="dxa"/>
            <w:vMerge w:val="restart"/>
          </w:tcPr>
          <w:p w14:paraId="351F98EF" w14:textId="77777777" w:rsidR="007A36AC" w:rsidRPr="007A36AC" w:rsidRDefault="007A36AC" w:rsidP="00D668F5">
            <w:pPr>
              <w:rPr>
                <w:rFonts w:ascii="標楷體" w:eastAsia="標楷體" w:hAnsi="標楷體"/>
              </w:rPr>
            </w:pPr>
            <w:r w:rsidRPr="007A36AC">
              <w:rPr>
                <w:rFonts w:ascii="標楷體" w:eastAsia="標楷體" w:hAnsi="標楷體"/>
              </w:rPr>
              <w:t>欄位</w:t>
            </w:r>
          </w:p>
        </w:tc>
        <w:tc>
          <w:tcPr>
            <w:tcW w:w="4252" w:type="dxa"/>
          </w:tcPr>
          <w:p w14:paraId="183ACFC9" w14:textId="77777777" w:rsidR="007A36AC" w:rsidRPr="007A36AC" w:rsidRDefault="007A36AC" w:rsidP="00D668F5">
            <w:pPr>
              <w:jc w:val="center"/>
              <w:rPr>
                <w:rFonts w:ascii="標楷體" w:eastAsia="標楷體" w:hAnsi="標楷體"/>
              </w:rPr>
            </w:pPr>
            <w:r w:rsidRPr="007A36AC">
              <w:rPr>
                <w:rFonts w:ascii="標楷體" w:eastAsia="標楷體" w:hAnsi="標楷體"/>
              </w:rPr>
              <w:t>說明</w:t>
            </w:r>
          </w:p>
        </w:tc>
        <w:tc>
          <w:tcPr>
            <w:tcW w:w="2693" w:type="dxa"/>
            <w:vMerge w:val="restart"/>
          </w:tcPr>
          <w:p w14:paraId="23420606" w14:textId="77777777" w:rsidR="007A36AC" w:rsidRPr="007A36AC" w:rsidRDefault="007A36AC" w:rsidP="00D668F5">
            <w:pPr>
              <w:rPr>
                <w:rFonts w:ascii="標楷體" w:eastAsia="標楷體" w:hAnsi="標楷體"/>
              </w:rPr>
            </w:pPr>
            <w:r w:rsidRPr="007A36AC">
              <w:rPr>
                <w:rFonts w:ascii="標楷體" w:eastAsia="標楷體" w:hAnsi="標楷體"/>
              </w:rPr>
              <w:t>處理邏輯及注意事項</w:t>
            </w:r>
          </w:p>
        </w:tc>
      </w:tr>
      <w:tr w:rsidR="007A36AC" w:rsidRPr="007A36AC" w14:paraId="2E4902CE" w14:textId="77777777" w:rsidTr="00D668F5">
        <w:trPr>
          <w:trHeight w:val="244"/>
          <w:jc w:val="center"/>
        </w:trPr>
        <w:tc>
          <w:tcPr>
            <w:tcW w:w="558" w:type="dxa"/>
            <w:vMerge/>
          </w:tcPr>
          <w:p w14:paraId="5B6785D2" w14:textId="77777777" w:rsidR="007A36AC" w:rsidRPr="007A36AC" w:rsidRDefault="007A36AC" w:rsidP="00D668F5">
            <w:pPr>
              <w:rPr>
                <w:rFonts w:ascii="標楷體" w:eastAsia="標楷體" w:hAnsi="標楷體"/>
              </w:rPr>
            </w:pPr>
          </w:p>
        </w:tc>
        <w:tc>
          <w:tcPr>
            <w:tcW w:w="1854" w:type="dxa"/>
            <w:vMerge/>
          </w:tcPr>
          <w:p w14:paraId="2D85C080" w14:textId="77777777" w:rsidR="007A36AC" w:rsidRPr="007A36AC" w:rsidRDefault="007A36AC" w:rsidP="00D668F5">
            <w:pPr>
              <w:rPr>
                <w:rFonts w:ascii="標楷體" w:eastAsia="標楷體" w:hAnsi="標楷體"/>
              </w:rPr>
            </w:pPr>
          </w:p>
        </w:tc>
        <w:tc>
          <w:tcPr>
            <w:tcW w:w="4252" w:type="dxa"/>
          </w:tcPr>
          <w:p w14:paraId="7F36C7F6" w14:textId="77777777" w:rsidR="007A36AC" w:rsidRPr="007A36AC" w:rsidRDefault="007A36AC" w:rsidP="00D668F5">
            <w:pPr>
              <w:rPr>
                <w:rFonts w:ascii="標楷體" w:eastAsia="標楷體" w:hAnsi="標楷體"/>
              </w:rPr>
            </w:pPr>
            <w:r w:rsidRPr="007A36AC">
              <w:rPr>
                <w:rFonts w:ascii="標楷體" w:eastAsia="標楷體" w:hAnsi="標楷體" w:hint="eastAsia"/>
              </w:rPr>
              <w:t>資料型態長度</w:t>
            </w:r>
          </w:p>
        </w:tc>
        <w:tc>
          <w:tcPr>
            <w:tcW w:w="2693" w:type="dxa"/>
            <w:vMerge/>
          </w:tcPr>
          <w:p w14:paraId="73A223EC" w14:textId="77777777" w:rsidR="007A36AC" w:rsidRPr="007A36AC" w:rsidRDefault="007A36AC" w:rsidP="00D668F5">
            <w:pPr>
              <w:rPr>
                <w:rFonts w:ascii="標楷體" w:eastAsia="標楷體" w:hAnsi="標楷體"/>
              </w:rPr>
            </w:pPr>
          </w:p>
        </w:tc>
      </w:tr>
      <w:tr w:rsidR="00583DF9" w:rsidRPr="007A36AC" w14:paraId="237A2F34" w14:textId="77777777" w:rsidTr="00D668F5">
        <w:trPr>
          <w:trHeight w:val="244"/>
          <w:jc w:val="center"/>
        </w:trPr>
        <w:tc>
          <w:tcPr>
            <w:tcW w:w="558" w:type="dxa"/>
          </w:tcPr>
          <w:p w14:paraId="41FD6C3B" w14:textId="77777777" w:rsidR="00583DF9" w:rsidRPr="007A36AC" w:rsidRDefault="00583DF9" w:rsidP="00D668F5">
            <w:pPr>
              <w:rPr>
                <w:rFonts w:ascii="標楷體" w:eastAsia="標楷體" w:hAnsi="標楷體"/>
              </w:rPr>
            </w:pPr>
            <w:r w:rsidRPr="007A36AC">
              <w:rPr>
                <w:rFonts w:ascii="標楷體" w:eastAsia="標楷體" w:hAnsi="標楷體" w:hint="eastAsia"/>
              </w:rPr>
              <w:t>1.</w:t>
            </w:r>
          </w:p>
        </w:tc>
        <w:tc>
          <w:tcPr>
            <w:tcW w:w="1854" w:type="dxa"/>
          </w:tcPr>
          <w:p w14:paraId="322DF3A5" w14:textId="77777777" w:rsidR="00583DF9" w:rsidRPr="00583DF9" w:rsidRDefault="00583DF9" w:rsidP="00D668F5">
            <w:pPr>
              <w:rPr>
                <w:rFonts w:ascii="標楷體" w:eastAsia="標楷體" w:hAnsi="標楷體"/>
              </w:rPr>
            </w:pPr>
            <w:r w:rsidRPr="00583DF9">
              <w:rPr>
                <w:rFonts w:ascii="標楷體" w:eastAsia="標楷體" w:hAnsi="標楷體" w:hint="eastAsia"/>
              </w:rPr>
              <w:t>戶號</w:t>
            </w:r>
          </w:p>
        </w:tc>
        <w:tc>
          <w:tcPr>
            <w:tcW w:w="4252" w:type="dxa"/>
          </w:tcPr>
          <w:p w14:paraId="27E8BD1C" w14:textId="77777777" w:rsidR="00583DF9" w:rsidRPr="00583DF9" w:rsidRDefault="00583DF9" w:rsidP="00D668F5">
            <w:pPr>
              <w:rPr>
                <w:rFonts w:ascii="標楷體" w:eastAsia="標楷體" w:hAnsi="標楷體"/>
              </w:rPr>
            </w:pPr>
            <w:r w:rsidRPr="00583DF9">
              <w:rPr>
                <w:rFonts w:ascii="標楷體" w:eastAsia="標楷體" w:hAnsi="標楷體"/>
              </w:rPr>
              <w:t>9999999</w:t>
            </w:r>
          </w:p>
        </w:tc>
        <w:tc>
          <w:tcPr>
            <w:tcW w:w="2693" w:type="dxa"/>
          </w:tcPr>
          <w:p w14:paraId="26ABAF8B" w14:textId="77777777" w:rsidR="00583DF9" w:rsidRPr="007A36AC" w:rsidRDefault="00583DF9" w:rsidP="00D668F5">
            <w:pPr>
              <w:rPr>
                <w:rFonts w:ascii="標楷體" w:eastAsia="標楷體" w:hAnsi="標楷體"/>
              </w:rPr>
            </w:pPr>
          </w:p>
        </w:tc>
      </w:tr>
      <w:tr w:rsidR="00583DF9" w:rsidRPr="007A36AC" w14:paraId="4B4E5A43" w14:textId="77777777" w:rsidTr="00D668F5">
        <w:trPr>
          <w:trHeight w:val="244"/>
          <w:jc w:val="center"/>
        </w:trPr>
        <w:tc>
          <w:tcPr>
            <w:tcW w:w="558" w:type="dxa"/>
          </w:tcPr>
          <w:p w14:paraId="2171B137" w14:textId="77777777" w:rsidR="00583DF9" w:rsidRPr="007A36AC" w:rsidRDefault="00583DF9" w:rsidP="00D668F5">
            <w:pPr>
              <w:rPr>
                <w:rFonts w:ascii="標楷體" w:eastAsia="標楷體" w:hAnsi="標楷體"/>
              </w:rPr>
            </w:pPr>
            <w:r w:rsidRPr="007A36AC">
              <w:rPr>
                <w:rFonts w:ascii="標楷體" w:eastAsia="標楷體" w:hAnsi="標楷體" w:hint="eastAsia"/>
              </w:rPr>
              <w:t>2</w:t>
            </w:r>
          </w:p>
        </w:tc>
        <w:tc>
          <w:tcPr>
            <w:tcW w:w="1854" w:type="dxa"/>
          </w:tcPr>
          <w:p w14:paraId="21A83DDC" w14:textId="77777777" w:rsidR="00583DF9" w:rsidRPr="00583DF9" w:rsidRDefault="00583DF9" w:rsidP="00D668F5">
            <w:pPr>
              <w:rPr>
                <w:rFonts w:ascii="標楷體" w:eastAsia="標楷體" w:hAnsi="標楷體"/>
              </w:rPr>
            </w:pPr>
            <w:r w:rsidRPr="00583DF9">
              <w:rPr>
                <w:rFonts w:ascii="標楷體" w:eastAsia="標楷體" w:hAnsi="標楷體" w:hint="eastAsia"/>
              </w:rPr>
              <w:t>轉催收日</w:t>
            </w:r>
          </w:p>
        </w:tc>
        <w:tc>
          <w:tcPr>
            <w:tcW w:w="4252" w:type="dxa"/>
          </w:tcPr>
          <w:p w14:paraId="4E59E136" w14:textId="77777777" w:rsidR="00583DF9" w:rsidRPr="00583DF9" w:rsidRDefault="00583DF9" w:rsidP="00D668F5">
            <w:pPr>
              <w:rPr>
                <w:rFonts w:ascii="標楷體" w:eastAsia="標楷體" w:hAnsi="標楷體"/>
              </w:rPr>
            </w:pPr>
            <w:r w:rsidRPr="00583DF9">
              <w:rPr>
                <w:rFonts w:ascii="標楷體" w:eastAsia="標楷體" w:hAnsi="標楷體"/>
              </w:rPr>
              <w:t>999/99/99</w:t>
            </w:r>
          </w:p>
        </w:tc>
        <w:tc>
          <w:tcPr>
            <w:tcW w:w="2693" w:type="dxa"/>
          </w:tcPr>
          <w:p w14:paraId="6921A89C" w14:textId="77777777" w:rsidR="00583DF9" w:rsidRPr="007A36AC" w:rsidRDefault="00583DF9" w:rsidP="00D668F5">
            <w:pPr>
              <w:rPr>
                <w:rFonts w:ascii="標楷體" w:eastAsia="標楷體" w:hAnsi="標楷體"/>
              </w:rPr>
            </w:pPr>
          </w:p>
        </w:tc>
      </w:tr>
      <w:tr w:rsidR="00583DF9" w:rsidRPr="007A36AC" w14:paraId="2C557592" w14:textId="77777777" w:rsidTr="00D668F5">
        <w:trPr>
          <w:trHeight w:val="244"/>
          <w:jc w:val="center"/>
        </w:trPr>
        <w:tc>
          <w:tcPr>
            <w:tcW w:w="558" w:type="dxa"/>
          </w:tcPr>
          <w:p w14:paraId="17E9A445" w14:textId="77777777" w:rsidR="00583DF9" w:rsidRPr="007A36AC" w:rsidRDefault="00583DF9" w:rsidP="00D668F5">
            <w:pPr>
              <w:rPr>
                <w:rFonts w:ascii="標楷體" w:eastAsia="標楷體" w:hAnsi="標楷體"/>
              </w:rPr>
            </w:pPr>
            <w:r w:rsidRPr="007A36AC">
              <w:rPr>
                <w:rFonts w:ascii="標楷體" w:eastAsia="標楷體" w:hAnsi="標楷體" w:hint="eastAsia"/>
              </w:rPr>
              <w:t>3</w:t>
            </w:r>
          </w:p>
        </w:tc>
        <w:tc>
          <w:tcPr>
            <w:tcW w:w="1854" w:type="dxa"/>
          </w:tcPr>
          <w:p w14:paraId="794F9C11" w14:textId="77777777" w:rsidR="00583DF9" w:rsidRPr="00583DF9" w:rsidRDefault="00583DF9" w:rsidP="00D668F5">
            <w:pPr>
              <w:rPr>
                <w:rFonts w:ascii="標楷體" w:eastAsia="標楷體" w:hAnsi="標楷體"/>
              </w:rPr>
            </w:pPr>
            <w:r w:rsidRPr="00583DF9">
              <w:rPr>
                <w:rFonts w:ascii="標楷體" w:eastAsia="標楷體" w:hAnsi="標楷體" w:hint="eastAsia"/>
              </w:rPr>
              <w:t>功能</w:t>
            </w:r>
          </w:p>
        </w:tc>
        <w:tc>
          <w:tcPr>
            <w:tcW w:w="4252" w:type="dxa"/>
          </w:tcPr>
          <w:p w14:paraId="7E23306F" w14:textId="77777777" w:rsidR="00583DF9" w:rsidRPr="00583DF9" w:rsidRDefault="00583DF9" w:rsidP="00D668F5">
            <w:pPr>
              <w:rPr>
                <w:rFonts w:ascii="標楷體" w:eastAsia="標楷體" w:hAnsi="標楷體"/>
              </w:rPr>
            </w:pPr>
            <w:r w:rsidRPr="00583DF9">
              <w:rPr>
                <w:rFonts w:ascii="標楷體" w:eastAsia="標楷體" w:hAnsi="標楷體" w:hint="eastAsia"/>
              </w:rPr>
              <w:t>9</w:t>
            </w:r>
          </w:p>
        </w:tc>
        <w:tc>
          <w:tcPr>
            <w:tcW w:w="2693" w:type="dxa"/>
          </w:tcPr>
          <w:p w14:paraId="270600B2" w14:textId="77777777" w:rsidR="00583DF9" w:rsidRPr="007A36AC" w:rsidRDefault="00583DF9" w:rsidP="00D668F5">
            <w:pPr>
              <w:rPr>
                <w:rFonts w:ascii="標楷體" w:eastAsia="標楷體" w:hAnsi="標楷體"/>
              </w:rPr>
            </w:pPr>
          </w:p>
        </w:tc>
      </w:tr>
      <w:tr w:rsidR="00583DF9" w:rsidRPr="007A36AC" w14:paraId="79B72592" w14:textId="77777777" w:rsidTr="00D668F5">
        <w:trPr>
          <w:trHeight w:val="244"/>
          <w:jc w:val="center"/>
        </w:trPr>
        <w:tc>
          <w:tcPr>
            <w:tcW w:w="558" w:type="dxa"/>
          </w:tcPr>
          <w:p w14:paraId="658C31C3" w14:textId="77777777" w:rsidR="00583DF9" w:rsidRPr="007A36AC" w:rsidRDefault="00583DF9" w:rsidP="00D668F5">
            <w:pPr>
              <w:rPr>
                <w:rFonts w:ascii="標楷體" w:eastAsia="標楷體" w:hAnsi="標楷體"/>
              </w:rPr>
            </w:pPr>
            <w:r>
              <w:rPr>
                <w:rFonts w:ascii="標楷體" w:eastAsia="標楷體" w:hAnsi="標楷體" w:hint="eastAsia"/>
              </w:rPr>
              <w:t>4</w:t>
            </w:r>
          </w:p>
        </w:tc>
        <w:tc>
          <w:tcPr>
            <w:tcW w:w="1854" w:type="dxa"/>
          </w:tcPr>
          <w:p w14:paraId="4E5DE9DE" w14:textId="77777777" w:rsidR="00583DF9" w:rsidRPr="00583DF9" w:rsidRDefault="00583DF9" w:rsidP="00D668F5">
            <w:pPr>
              <w:rPr>
                <w:rFonts w:ascii="標楷體" w:eastAsia="標楷體" w:hAnsi="標楷體"/>
              </w:rPr>
            </w:pPr>
            <w:r w:rsidRPr="00583DF9">
              <w:rPr>
                <w:rFonts w:ascii="標楷體" w:eastAsia="標楷體" w:hAnsi="標楷體" w:hint="eastAsia"/>
              </w:rPr>
              <w:t>查詢範圍</w:t>
            </w:r>
          </w:p>
        </w:tc>
        <w:tc>
          <w:tcPr>
            <w:tcW w:w="4252" w:type="dxa"/>
          </w:tcPr>
          <w:p w14:paraId="03E1D64C" w14:textId="77777777" w:rsidR="00583DF9" w:rsidRPr="00583DF9" w:rsidRDefault="00583DF9" w:rsidP="00D668F5">
            <w:pPr>
              <w:rPr>
                <w:rFonts w:ascii="標楷體" w:eastAsia="標楷體" w:hAnsi="標楷體"/>
              </w:rPr>
            </w:pPr>
            <w:r>
              <w:rPr>
                <w:rFonts w:ascii="標楷體" w:eastAsia="標楷體" w:hAnsi="標楷體"/>
              </w:rPr>
              <w:t>9</w:t>
            </w:r>
          </w:p>
        </w:tc>
        <w:tc>
          <w:tcPr>
            <w:tcW w:w="2693" w:type="dxa"/>
          </w:tcPr>
          <w:p w14:paraId="09E6E3A0" w14:textId="77777777" w:rsidR="00583DF9" w:rsidRPr="007A36AC" w:rsidRDefault="00583DF9" w:rsidP="00D668F5">
            <w:pPr>
              <w:rPr>
                <w:rFonts w:ascii="標楷體" w:eastAsia="標楷體" w:hAnsi="標楷體"/>
              </w:rPr>
            </w:pPr>
          </w:p>
        </w:tc>
      </w:tr>
      <w:tr w:rsidR="00583DF9" w:rsidRPr="007A36AC" w14:paraId="071F5C72" w14:textId="77777777" w:rsidTr="00D668F5">
        <w:trPr>
          <w:trHeight w:val="291"/>
          <w:jc w:val="center"/>
        </w:trPr>
        <w:tc>
          <w:tcPr>
            <w:tcW w:w="9357" w:type="dxa"/>
            <w:gridSpan w:val="4"/>
          </w:tcPr>
          <w:p w14:paraId="022957F1" w14:textId="77777777" w:rsidR="00583DF9" w:rsidRPr="007A36AC" w:rsidRDefault="00583DF9" w:rsidP="00D668F5">
            <w:pPr>
              <w:rPr>
                <w:rFonts w:ascii="標楷體" w:eastAsia="標楷體" w:hAnsi="標楷體"/>
              </w:rPr>
            </w:pPr>
          </w:p>
        </w:tc>
      </w:tr>
      <w:tr w:rsidR="00583DF9" w:rsidRPr="007A36AC" w14:paraId="0FCA6FE9" w14:textId="77777777" w:rsidTr="00D668F5">
        <w:trPr>
          <w:trHeight w:val="291"/>
          <w:jc w:val="center"/>
        </w:trPr>
        <w:tc>
          <w:tcPr>
            <w:tcW w:w="2412" w:type="dxa"/>
            <w:gridSpan w:val="2"/>
          </w:tcPr>
          <w:p w14:paraId="592A351E" w14:textId="77777777" w:rsidR="00583DF9" w:rsidRPr="007A36AC" w:rsidRDefault="00583DF9" w:rsidP="00D668F5">
            <w:pPr>
              <w:rPr>
                <w:rFonts w:ascii="標楷體" w:eastAsia="標楷體" w:hAnsi="標楷體" w:cs="新細明體"/>
              </w:rPr>
            </w:pPr>
            <w:r w:rsidRPr="007A36AC">
              <w:rPr>
                <w:rFonts w:ascii="標楷體" w:eastAsia="標楷體" w:hAnsi="標楷體" w:hint="eastAsia"/>
              </w:rPr>
              <w:t>多筆式明細資料</w:t>
            </w:r>
          </w:p>
        </w:tc>
        <w:tc>
          <w:tcPr>
            <w:tcW w:w="4252" w:type="dxa"/>
          </w:tcPr>
          <w:p w14:paraId="4344971B" w14:textId="77777777" w:rsidR="00583DF9" w:rsidRPr="007A36AC" w:rsidRDefault="00583DF9" w:rsidP="00D668F5">
            <w:pPr>
              <w:rPr>
                <w:rFonts w:ascii="標楷體" w:eastAsia="標楷體" w:hAnsi="標楷體" w:cs="新細明體"/>
              </w:rPr>
            </w:pPr>
          </w:p>
        </w:tc>
        <w:tc>
          <w:tcPr>
            <w:tcW w:w="2693" w:type="dxa"/>
          </w:tcPr>
          <w:p w14:paraId="3965C1D9" w14:textId="77777777" w:rsidR="00583DF9" w:rsidRPr="007A36AC" w:rsidRDefault="00583DF9" w:rsidP="00D668F5">
            <w:pPr>
              <w:rPr>
                <w:rFonts w:ascii="標楷體" w:eastAsia="標楷體" w:hAnsi="標楷體"/>
              </w:rPr>
            </w:pPr>
          </w:p>
        </w:tc>
      </w:tr>
      <w:tr w:rsidR="00583DF9" w:rsidRPr="007A36AC" w14:paraId="57416530" w14:textId="77777777" w:rsidTr="00D668F5">
        <w:trPr>
          <w:trHeight w:val="291"/>
          <w:jc w:val="center"/>
        </w:trPr>
        <w:tc>
          <w:tcPr>
            <w:tcW w:w="2412" w:type="dxa"/>
            <w:gridSpan w:val="2"/>
          </w:tcPr>
          <w:p w14:paraId="6433FB75" w14:textId="77777777" w:rsidR="00583DF9" w:rsidRPr="007A36AC" w:rsidRDefault="00583DF9" w:rsidP="00D668F5">
            <w:pPr>
              <w:rPr>
                <w:rFonts w:ascii="標楷體" w:eastAsia="標楷體" w:hAnsi="標楷體"/>
              </w:rPr>
            </w:pPr>
            <w:r w:rsidRPr="007A36AC">
              <w:rPr>
                <w:rFonts w:ascii="標楷體" w:eastAsia="標楷體" w:hAnsi="標楷體" w:hint="eastAsia"/>
              </w:rPr>
              <w:t>全選</w:t>
            </w:r>
          </w:p>
        </w:tc>
        <w:tc>
          <w:tcPr>
            <w:tcW w:w="4252" w:type="dxa"/>
          </w:tcPr>
          <w:p w14:paraId="3942B216" w14:textId="77777777" w:rsidR="00583DF9" w:rsidRPr="007A36AC" w:rsidRDefault="00583DF9" w:rsidP="00D668F5">
            <w:pPr>
              <w:rPr>
                <w:rFonts w:ascii="標楷體" w:eastAsia="標楷體" w:hAnsi="標楷體"/>
              </w:rPr>
            </w:pPr>
            <w:r w:rsidRPr="007A36AC">
              <w:rPr>
                <w:rFonts w:ascii="標楷體" w:eastAsia="標楷體" w:hAnsi="標楷體" w:hint="eastAsia"/>
              </w:rPr>
              <w:t>功能:</w:t>
            </w:r>
            <w:r w:rsidRPr="007A36AC">
              <w:rPr>
                <w:rFonts w:ascii="標楷體" w:eastAsia="標楷體" w:hAnsi="標楷體"/>
              </w:rPr>
              <w:t xml:space="preserve"> 9.</w:t>
            </w:r>
            <w:r w:rsidRPr="007A36AC">
              <w:rPr>
                <w:rFonts w:ascii="標楷體" w:eastAsia="標楷體" w:hAnsi="標楷體" w:hint="eastAsia"/>
              </w:rPr>
              <w:t>查詢時隱藏</w:t>
            </w:r>
          </w:p>
        </w:tc>
        <w:tc>
          <w:tcPr>
            <w:tcW w:w="2693" w:type="dxa"/>
          </w:tcPr>
          <w:p w14:paraId="4EB6D620" w14:textId="77777777" w:rsidR="00583DF9" w:rsidRPr="007A36AC" w:rsidRDefault="00583DF9" w:rsidP="00D668F5">
            <w:pPr>
              <w:rPr>
                <w:rFonts w:ascii="標楷體" w:eastAsia="標楷體" w:hAnsi="標楷體"/>
              </w:rPr>
            </w:pPr>
          </w:p>
        </w:tc>
      </w:tr>
      <w:tr w:rsidR="00583DF9" w:rsidRPr="007A36AC" w14:paraId="168ED458" w14:textId="77777777" w:rsidTr="00D668F5">
        <w:trPr>
          <w:trHeight w:val="291"/>
          <w:jc w:val="center"/>
        </w:trPr>
        <w:tc>
          <w:tcPr>
            <w:tcW w:w="2412" w:type="dxa"/>
            <w:gridSpan w:val="2"/>
          </w:tcPr>
          <w:p w14:paraId="02D3BAEF" w14:textId="77777777" w:rsidR="00583DF9" w:rsidRPr="007A36AC" w:rsidRDefault="00583DF9" w:rsidP="00D668F5">
            <w:pPr>
              <w:rPr>
                <w:rFonts w:ascii="標楷體" w:eastAsia="標楷體" w:hAnsi="標楷體"/>
              </w:rPr>
            </w:pPr>
            <w:r w:rsidRPr="007A36AC">
              <w:rPr>
                <w:rFonts w:ascii="標楷體" w:eastAsia="標楷體" w:hAnsi="標楷體" w:hint="eastAsia"/>
              </w:rPr>
              <w:t>狀態</w:t>
            </w:r>
          </w:p>
        </w:tc>
        <w:tc>
          <w:tcPr>
            <w:tcW w:w="4252" w:type="dxa"/>
          </w:tcPr>
          <w:p w14:paraId="0FB703CC" w14:textId="77777777" w:rsidR="00583DF9" w:rsidRPr="007A36AC" w:rsidRDefault="00583DF9" w:rsidP="00D668F5">
            <w:pPr>
              <w:rPr>
                <w:rFonts w:ascii="標楷體" w:eastAsia="標楷體" w:hAnsi="標楷體"/>
              </w:rPr>
            </w:pPr>
            <w:r w:rsidRPr="007A36AC">
              <w:rPr>
                <w:rFonts w:ascii="標楷體" w:eastAsia="標楷體" w:hAnsi="標楷體" w:hint="eastAsia"/>
              </w:rPr>
              <w:t>9-XXXXXX</w:t>
            </w:r>
          </w:p>
        </w:tc>
        <w:tc>
          <w:tcPr>
            <w:tcW w:w="2693" w:type="dxa"/>
          </w:tcPr>
          <w:p w14:paraId="7B195996" w14:textId="77777777" w:rsidR="00583DF9" w:rsidRPr="007A36AC" w:rsidRDefault="00583DF9" w:rsidP="00D668F5">
            <w:pPr>
              <w:rPr>
                <w:rFonts w:ascii="標楷體" w:eastAsia="標楷體" w:hAnsi="標楷體"/>
              </w:rPr>
            </w:pPr>
          </w:p>
        </w:tc>
      </w:tr>
      <w:tr w:rsidR="00583DF9" w:rsidRPr="007A36AC" w14:paraId="1DFD019A" w14:textId="77777777" w:rsidTr="00D668F5">
        <w:trPr>
          <w:trHeight w:val="291"/>
          <w:jc w:val="center"/>
        </w:trPr>
        <w:tc>
          <w:tcPr>
            <w:tcW w:w="2412" w:type="dxa"/>
            <w:gridSpan w:val="2"/>
          </w:tcPr>
          <w:p w14:paraId="0074E966" w14:textId="77777777" w:rsidR="00583DF9" w:rsidRPr="00583DF9" w:rsidRDefault="00583DF9" w:rsidP="00D668F5">
            <w:pPr>
              <w:rPr>
                <w:rFonts w:ascii="標楷體" w:eastAsia="標楷體" w:hAnsi="標楷體"/>
              </w:rPr>
            </w:pPr>
            <w:r w:rsidRPr="00583DF9">
              <w:rPr>
                <w:rFonts w:ascii="標楷體" w:eastAsia="標楷體" w:hAnsi="標楷體" w:hint="eastAsia"/>
              </w:rPr>
              <w:t xml:space="preserve">火險年月      </w:t>
            </w:r>
            <w:r w:rsidRPr="00583DF9">
              <w:rPr>
                <w:rFonts w:ascii="標楷體" w:eastAsia="標楷體" w:hAnsi="標楷體"/>
              </w:rPr>
              <w:t xml:space="preserve">  </w:t>
            </w:r>
            <w:r w:rsidRPr="00583DF9">
              <w:rPr>
                <w:rFonts w:ascii="標楷體" w:eastAsia="標楷體" w:hAnsi="標楷體" w:hint="eastAsia"/>
              </w:rPr>
              <w:t xml:space="preserve">                </w:t>
            </w:r>
          </w:p>
        </w:tc>
        <w:tc>
          <w:tcPr>
            <w:tcW w:w="4252" w:type="dxa"/>
          </w:tcPr>
          <w:p w14:paraId="202A8EBA" w14:textId="77777777" w:rsidR="00583DF9" w:rsidRPr="007A36AC" w:rsidRDefault="00583DF9" w:rsidP="00D668F5">
            <w:pPr>
              <w:rPr>
                <w:rFonts w:ascii="標楷體" w:eastAsia="標楷體" w:hAnsi="標楷體"/>
              </w:rPr>
            </w:pPr>
            <w:r>
              <w:rPr>
                <w:rFonts w:ascii="標楷體" w:eastAsia="標楷體" w:hAnsi="標楷體"/>
              </w:rPr>
              <w:t>999/99</w:t>
            </w:r>
          </w:p>
        </w:tc>
        <w:tc>
          <w:tcPr>
            <w:tcW w:w="2693" w:type="dxa"/>
          </w:tcPr>
          <w:p w14:paraId="1BB2308B" w14:textId="77777777" w:rsidR="00583DF9" w:rsidRPr="007A36AC" w:rsidRDefault="00583DF9" w:rsidP="00D668F5">
            <w:pPr>
              <w:rPr>
                <w:rFonts w:ascii="標楷體" w:eastAsia="標楷體" w:hAnsi="標楷體"/>
              </w:rPr>
            </w:pPr>
          </w:p>
        </w:tc>
      </w:tr>
      <w:tr w:rsidR="00583DF9" w:rsidRPr="007A36AC" w14:paraId="0AFC0AF1" w14:textId="77777777" w:rsidTr="00D668F5">
        <w:trPr>
          <w:trHeight w:val="291"/>
          <w:jc w:val="center"/>
        </w:trPr>
        <w:tc>
          <w:tcPr>
            <w:tcW w:w="2412" w:type="dxa"/>
            <w:gridSpan w:val="2"/>
          </w:tcPr>
          <w:p w14:paraId="0E333C84" w14:textId="77777777" w:rsidR="00583DF9" w:rsidRPr="00583DF9" w:rsidRDefault="00583DF9" w:rsidP="00D668F5">
            <w:pPr>
              <w:rPr>
                <w:rFonts w:ascii="標楷體" w:eastAsia="標楷體" w:hAnsi="標楷體"/>
              </w:rPr>
            </w:pPr>
            <w:r w:rsidRPr="00583DF9">
              <w:rPr>
                <w:rFonts w:ascii="標楷體" w:eastAsia="標楷體" w:hAnsi="標楷體" w:hint="eastAsia"/>
              </w:rPr>
              <w:t>戶號</w:t>
            </w:r>
          </w:p>
        </w:tc>
        <w:tc>
          <w:tcPr>
            <w:tcW w:w="4252" w:type="dxa"/>
          </w:tcPr>
          <w:p w14:paraId="5EA53B54" w14:textId="77777777" w:rsidR="00583DF9" w:rsidRPr="007A36AC" w:rsidRDefault="00583DF9" w:rsidP="00D668F5">
            <w:pPr>
              <w:rPr>
                <w:rFonts w:ascii="標楷體" w:eastAsia="標楷體" w:hAnsi="標楷體"/>
              </w:rPr>
            </w:pPr>
            <w:r>
              <w:rPr>
                <w:rFonts w:ascii="標楷體" w:eastAsia="標楷體" w:hAnsi="標楷體"/>
              </w:rPr>
              <w:t>9999999-999</w:t>
            </w:r>
          </w:p>
        </w:tc>
        <w:tc>
          <w:tcPr>
            <w:tcW w:w="2693" w:type="dxa"/>
          </w:tcPr>
          <w:p w14:paraId="03E1DD86" w14:textId="77777777" w:rsidR="00583DF9" w:rsidRPr="007A36AC" w:rsidRDefault="00583DF9" w:rsidP="00D668F5">
            <w:pPr>
              <w:rPr>
                <w:rFonts w:ascii="標楷體" w:eastAsia="標楷體" w:hAnsi="標楷體"/>
              </w:rPr>
            </w:pPr>
          </w:p>
        </w:tc>
      </w:tr>
      <w:tr w:rsidR="00583DF9" w:rsidRPr="007A36AC" w14:paraId="55DFABBB" w14:textId="77777777" w:rsidTr="00D668F5">
        <w:trPr>
          <w:trHeight w:val="291"/>
          <w:jc w:val="center"/>
        </w:trPr>
        <w:tc>
          <w:tcPr>
            <w:tcW w:w="2412" w:type="dxa"/>
            <w:gridSpan w:val="2"/>
          </w:tcPr>
          <w:p w14:paraId="023C67F1" w14:textId="77777777" w:rsidR="00583DF9" w:rsidRPr="00583DF9" w:rsidRDefault="00583DF9" w:rsidP="00D668F5">
            <w:pPr>
              <w:rPr>
                <w:rFonts w:ascii="標楷體" w:eastAsia="標楷體" w:hAnsi="標楷體"/>
              </w:rPr>
            </w:pPr>
            <w:r w:rsidRPr="00583DF9">
              <w:rPr>
                <w:rFonts w:ascii="標楷體" w:eastAsia="標楷體" w:hAnsi="標楷體" w:hint="eastAsia"/>
              </w:rPr>
              <w:t>押品號碼</w:t>
            </w:r>
          </w:p>
        </w:tc>
        <w:tc>
          <w:tcPr>
            <w:tcW w:w="4252" w:type="dxa"/>
          </w:tcPr>
          <w:p w14:paraId="626C385A" w14:textId="77777777" w:rsidR="00583DF9" w:rsidRPr="007A36AC" w:rsidRDefault="00583DF9" w:rsidP="00D668F5">
            <w:pPr>
              <w:rPr>
                <w:rFonts w:ascii="標楷體" w:eastAsia="標楷體" w:hAnsi="標楷體"/>
              </w:rPr>
            </w:pPr>
            <w:r>
              <w:rPr>
                <w:rFonts w:ascii="標楷體" w:eastAsia="標楷體" w:hAnsi="標楷體"/>
              </w:rPr>
              <w:t>9999999</w:t>
            </w:r>
          </w:p>
        </w:tc>
        <w:tc>
          <w:tcPr>
            <w:tcW w:w="2693" w:type="dxa"/>
          </w:tcPr>
          <w:p w14:paraId="6CBAD08D" w14:textId="77777777" w:rsidR="00583DF9" w:rsidRPr="007A36AC" w:rsidRDefault="00583DF9" w:rsidP="00D668F5">
            <w:pPr>
              <w:rPr>
                <w:rFonts w:ascii="標楷體" w:eastAsia="標楷體" w:hAnsi="標楷體"/>
              </w:rPr>
            </w:pPr>
          </w:p>
        </w:tc>
      </w:tr>
      <w:tr w:rsidR="00583DF9" w:rsidRPr="007A36AC" w14:paraId="64036F58" w14:textId="77777777" w:rsidTr="00D668F5">
        <w:trPr>
          <w:trHeight w:val="291"/>
          <w:jc w:val="center"/>
        </w:trPr>
        <w:tc>
          <w:tcPr>
            <w:tcW w:w="2412" w:type="dxa"/>
            <w:gridSpan w:val="2"/>
          </w:tcPr>
          <w:p w14:paraId="00CBFE2D" w14:textId="77777777" w:rsidR="00583DF9" w:rsidRPr="00583DF9" w:rsidRDefault="00583DF9" w:rsidP="00D668F5">
            <w:pPr>
              <w:rPr>
                <w:rFonts w:ascii="標楷體" w:eastAsia="標楷體" w:hAnsi="標楷體"/>
              </w:rPr>
            </w:pPr>
            <w:r w:rsidRPr="00583DF9">
              <w:rPr>
                <w:rFonts w:ascii="標楷體" w:eastAsia="標楷體" w:hAnsi="標楷體" w:hint="eastAsia"/>
              </w:rPr>
              <w:t>保單號碼</w:t>
            </w:r>
          </w:p>
        </w:tc>
        <w:tc>
          <w:tcPr>
            <w:tcW w:w="4252" w:type="dxa"/>
          </w:tcPr>
          <w:p w14:paraId="2CE2C4A3" w14:textId="77777777" w:rsidR="00583DF9" w:rsidRPr="007A36AC" w:rsidRDefault="00583DF9" w:rsidP="00D668F5">
            <w:pPr>
              <w:rPr>
                <w:rFonts w:ascii="標楷體" w:eastAsia="標楷體" w:hAnsi="標楷體"/>
              </w:rPr>
            </w:pPr>
            <w:r>
              <w:rPr>
                <w:rFonts w:ascii="標楷體" w:eastAsia="標楷體" w:hAnsi="標楷體"/>
              </w:rPr>
              <w:t>X(13)</w:t>
            </w:r>
          </w:p>
        </w:tc>
        <w:tc>
          <w:tcPr>
            <w:tcW w:w="2693" w:type="dxa"/>
          </w:tcPr>
          <w:p w14:paraId="129E7537" w14:textId="77777777" w:rsidR="00583DF9" w:rsidRPr="007A36AC" w:rsidRDefault="00583DF9" w:rsidP="00D668F5">
            <w:pPr>
              <w:rPr>
                <w:rFonts w:ascii="標楷體" w:eastAsia="標楷體" w:hAnsi="標楷體"/>
              </w:rPr>
            </w:pPr>
            <w:r w:rsidRPr="007A36AC">
              <w:rPr>
                <w:rFonts w:ascii="標楷體" w:eastAsia="標楷體" w:hAnsi="標楷體" w:hint="eastAsia"/>
              </w:rPr>
              <w:t xml:space="preserve">                            </w:t>
            </w:r>
          </w:p>
        </w:tc>
      </w:tr>
      <w:tr w:rsidR="00583DF9" w:rsidRPr="007A36AC" w14:paraId="4F621E59" w14:textId="77777777" w:rsidTr="00D668F5">
        <w:trPr>
          <w:trHeight w:val="291"/>
          <w:jc w:val="center"/>
        </w:trPr>
        <w:tc>
          <w:tcPr>
            <w:tcW w:w="2412" w:type="dxa"/>
            <w:gridSpan w:val="2"/>
          </w:tcPr>
          <w:p w14:paraId="72D3798A" w14:textId="77777777" w:rsidR="00583DF9" w:rsidRPr="00583DF9" w:rsidRDefault="00583DF9" w:rsidP="00D668F5">
            <w:pPr>
              <w:rPr>
                <w:rFonts w:ascii="標楷體" w:eastAsia="標楷體" w:hAnsi="標楷體"/>
              </w:rPr>
            </w:pPr>
            <w:r w:rsidRPr="00583DF9">
              <w:rPr>
                <w:rFonts w:ascii="標楷體" w:eastAsia="標楷體" w:hAnsi="標楷體" w:hint="eastAsia"/>
              </w:rPr>
              <w:t>火險保費</w:t>
            </w:r>
          </w:p>
        </w:tc>
        <w:tc>
          <w:tcPr>
            <w:tcW w:w="4252" w:type="dxa"/>
          </w:tcPr>
          <w:p w14:paraId="35EAA150" w14:textId="77777777" w:rsidR="00583DF9" w:rsidRPr="007A36AC" w:rsidRDefault="00583DF9" w:rsidP="00D668F5">
            <w:pPr>
              <w:rPr>
                <w:rFonts w:ascii="標楷體" w:eastAsia="標楷體" w:hAnsi="標楷體"/>
              </w:rPr>
            </w:pPr>
            <w:r>
              <w:rPr>
                <w:rFonts w:ascii="標楷體" w:eastAsia="標楷體" w:hAnsi="標楷體"/>
              </w:rPr>
              <w:t>9(14)</w:t>
            </w:r>
          </w:p>
        </w:tc>
        <w:tc>
          <w:tcPr>
            <w:tcW w:w="2693" w:type="dxa"/>
          </w:tcPr>
          <w:p w14:paraId="053B4F69" w14:textId="77777777" w:rsidR="00583DF9" w:rsidRPr="007A36AC" w:rsidRDefault="00583DF9" w:rsidP="00D668F5">
            <w:pPr>
              <w:rPr>
                <w:rFonts w:ascii="標楷體" w:eastAsia="標楷體" w:hAnsi="標楷體"/>
              </w:rPr>
            </w:pPr>
          </w:p>
        </w:tc>
      </w:tr>
      <w:tr w:rsidR="00583DF9" w:rsidRPr="007A36AC" w14:paraId="7CF0AE79" w14:textId="77777777" w:rsidTr="00D668F5">
        <w:trPr>
          <w:trHeight w:val="291"/>
          <w:jc w:val="center"/>
        </w:trPr>
        <w:tc>
          <w:tcPr>
            <w:tcW w:w="2412" w:type="dxa"/>
            <w:gridSpan w:val="2"/>
          </w:tcPr>
          <w:p w14:paraId="023326CF" w14:textId="77777777" w:rsidR="00583DF9" w:rsidRPr="00583DF9" w:rsidRDefault="00583DF9" w:rsidP="00D668F5">
            <w:pPr>
              <w:rPr>
                <w:rFonts w:ascii="標楷體" w:eastAsia="標楷體" w:hAnsi="標楷體"/>
              </w:rPr>
            </w:pPr>
            <w:r w:rsidRPr="00583DF9">
              <w:rPr>
                <w:rFonts w:ascii="標楷體" w:eastAsia="標楷體" w:hAnsi="標楷體" w:hint="eastAsia"/>
              </w:rPr>
              <w:t>地震險保費</w:t>
            </w:r>
          </w:p>
        </w:tc>
        <w:tc>
          <w:tcPr>
            <w:tcW w:w="4252" w:type="dxa"/>
          </w:tcPr>
          <w:p w14:paraId="7F648AF1" w14:textId="77777777" w:rsidR="00583DF9" w:rsidRPr="007A36AC" w:rsidRDefault="00583DF9" w:rsidP="00D668F5">
            <w:pPr>
              <w:rPr>
                <w:rFonts w:ascii="標楷體" w:eastAsia="標楷體" w:hAnsi="標楷體"/>
              </w:rPr>
            </w:pPr>
            <w:r>
              <w:rPr>
                <w:rFonts w:ascii="標楷體" w:eastAsia="標楷體" w:hAnsi="標楷體"/>
              </w:rPr>
              <w:t>9(14)</w:t>
            </w:r>
          </w:p>
        </w:tc>
        <w:tc>
          <w:tcPr>
            <w:tcW w:w="2693" w:type="dxa"/>
          </w:tcPr>
          <w:p w14:paraId="4F334526" w14:textId="77777777" w:rsidR="00583DF9" w:rsidRPr="007A36AC" w:rsidRDefault="00583DF9" w:rsidP="00D668F5">
            <w:pPr>
              <w:rPr>
                <w:rFonts w:ascii="標楷體" w:eastAsia="標楷體" w:hAnsi="標楷體"/>
              </w:rPr>
            </w:pPr>
          </w:p>
        </w:tc>
      </w:tr>
      <w:tr w:rsidR="00583DF9" w:rsidRPr="007A36AC" w14:paraId="7872CE39" w14:textId="77777777" w:rsidTr="00D668F5">
        <w:trPr>
          <w:trHeight w:val="291"/>
          <w:jc w:val="center"/>
        </w:trPr>
        <w:tc>
          <w:tcPr>
            <w:tcW w:w="2412" w:type="dxa"/>
            <w:gridSpan w:val="2"/>
          </w:tcPr>
          <w:p w14:paraId="386258D6" w14:textId="77777777" w:rsidR="00583DF9" w:rsidRPr="00583DF9" w:rsidRDefault="00583DF9" w:rsidP="00D668F5">
            <w:pPr>
              <w:rPr>
                <w:rFonts w:ascii="標楷體" w:eastAsia="標楷體" w:hAnsi="標楷體"/>
              </w:rPr>
            </w:pPr>
            <w:r w:rsidRPr="00583DF9">
              <w:rPr>
                <w:rFonts w:ascii="標楷體" w:eastAsia="標楷體" w:hAnsi="標楷體" w:hint="eastAsia"/>
              </w:rPr>
              <w:t>保險起日</w:t>
            </w:r>
          </w:p>
        </w:tc>
        <w:tc>
          <w:tcPr>
            <w:tcW w:w="4252" w:type="dxa"/>
          </w:tcPr>
          <w:p w14:paraId="2FF6CD67" w14:textId="77777777" w:rsidR="00583DF9" w:rsidRPr="007A36AC" w:rsidRDefault="00583DF9" w:rsidP="00D668F5">
            <w:pPr>
              <w:rPr>
                <w:rFonts w:ascii="標楷體" w:eastAsia="標楷體" w:hAnsi="標楷體"/>
              </w:rPr>
            </w:pPr>
            <w:r>
              <w:rPr>
                <w:rFonts w:ascii="標楷體" w:eastAsia="標楷體" w:hAnsi="標楷體"/>
              </w:rPr>
              <w:t>999/99/99</w:t>
            </w:r>
          </w:p>
        </w:tc>
        <w:tc>
          <w:tcPr>
            <w:tcW w:w="2693" w:type="dxa"/>
          </w:tcPr>
          <w:p w14:paraId="2A32C315" w14:textId="77777777" w:rsidR="00583DF9" w:rsidRPr="007A36AC" w:rsidRDefault="00583DF9" w:rsidP="00D668F5">
            <w:pPr>
              <w:rPr>
                <w:rFonts w:ascii="標楷體" w:eastAsia="標楷體" w:hAnsi="標楷體"/>
              </w:rPr>
            </w:pPr>
          </w:p>
        </w:tc>
      </w:tr>
      <w:tr w:rsidR="00583DF9" w:rsidRPr="007A36AC" w14:paraId="1C432414" w14:textId="77777777" w:rsidTr="00D668F5">
        <w:trPr>
          <w:trHeight w:val="291"/>
          <w:jc w:val="center"/>
        </w:trPr>
        <w:tc>
          <w:tcPr>
            <w:tcW w:w="2412" w:type="dxa"/>
            <w:gridSpan w:val="2"/>
          </w:tcPr>
          <w:p w14:paraId="675E597D" w14:textId="77777777" w:rsidR="00583DF9" w:rsidRPr="00583DF9" w:rsidRDefault="00583DF9" w:rsidP="00D668F5">
            <w:pPr>
              <w:rPr>
                <w:rFonts w:ascii="標楷體" w:eastAsia="標楷體" w:hAnsi="標楷體"/>
              </w:rPr>
            </w:pPr>
            <w:r w:rsidRPr="00583DF9">
              <w:rPr>
                <w:rFonts w:ascii="標楷體" w:eastAsia="標楷體" w:hAnsi="標楷體" w:hint="eastAsia"/>
              </w:rPr>
              <w:lastRenderedPageBreak/>
              <w:t>保險迄日</w:t>
            </w:r>
          </w:p>
        </w:tc>
        <w:tc>
          <w:tcPr>
            <w:tcW w:w="4252" w:type="dxa"/>
          </w:tcPr>
          <w:p w14:paraId="299C091F" w14:textId="77777777" w:rsidR="00583DF9" w:rsidRPr="007A36AC" w:rsidRDefault="00583DF9" w:rsidP="00D668F5">
            <w:pPr>
              <w:rPr>
                <w:rFonts w:ascii="標楷體" w:eastAsia="標楷體" w:hAnsi="標楷體"/>
              </w:rPr>
            </w:pPr>
            <w:r>
              <w:rPr>
                <w:rFonts w:ascii="標楷體" w:eastAsia="標楷體" w:hAnsi="標楷體"/>
              </w:rPr>
              <w:t>999/99/99</w:t>
            </w:r>
          </w:p>
        </w:tc>
        <w:tc>
          <w:tcPr>
            <w:tcW w:w="2693" w:type="dxa"/>
          </w:tcPr>
          <w:p w14:paraId="6216B5A3" w14:textId="77777777" w:rsidR="00583DF9" w:rsidRPr="007A36AC" w:rsidRDefault="00583DF9" w:rsidP="00D668F5">
            <w:pPr>
              <w:rPr>
                <w:rFonts w:ascii="標楷體" w:eastAsia="標楷體" w:hAnsi="標楷體"/>
              </w:rPr>
            </w:pPr>
          </w:p>
        </w:tc>
      </w:tr>
      <w:tr w:rsidR="00583DF9" w:rsidRPr="007A36AC" w14:paraId="33062822" w14:textId="77777777" w:rsidTr="00D668F5">
        <w:trPr>
          <w:trHeight w:val="291"/>
          <w:jc w:val="center"/>
        </w:trPr>
        <w:tc>
          <w:tcPr>
            <w:tcW w:w="2412" w:type="dxa"/>
            <w:gridSpan w:val="2"/>
          </w:tcPr>
          <w:p w14:paraId="56CBE264" w14:textId="77777777" w:rsidR="00583DF9" w:rsidRPr="00583DF9" w:rsidRDefault="00583DF9" w:rsidP="00D668F5">
            <w:pPr>
              <w:rPr>
                <w:rFonts w:ascii="標楷體" w:eastAsia="標楷體" w:hAnsi="標楷體"/>
              </w:rPr>
            </w:pPr>
            <w:r>
              <w:rPr>
                <w:rFonts w:ascii="標楷體" w:eastAsia="標楷體" w:hAnsi="標楷體" w:hint="eastAsia"/>
                <w:lang w:eastAsia="zh-HK"/>
              </w:rPr>
              <w:t>轉</w:t>
            </w:r>
            <w:r w:rsidRPr="00583DF9">
              <w:rPr>
                <w:rFonts w:ascii="標楷體" w:eastAsia="標楷體" w:hAnsi="標楷體" w:hint="eastAsia"/>
              </w:rPr>
              <w:t>催收金額</w:t>
            </w:r>
          </w:p>
        </w:tc>
        <w:tc>
          <w:tcPr>
            <w:tcW w:w="4252" w:type="dxa"/>
          </w:tcPr>
          <w:p w14:paraId="66B8E8F9" w14:textId="77777777" w:rsidR="00583DF9" w:rsidRPr="007A36AC" w:rsidRDefault="00583DF9" w:rsidP="00D668F5">
            <w:pPr>
              <w:rPr>
                <w:rFonts w:ascii="標楷體" w:eastAsia="標楷體" w:hAnsi="標楷體"/>
              </w:rPr>
            </w:pPr>
            <w:r>
              <w:rPr>
                <w:rFonts w:ascii="標楷體" w:eastAsia="標楷體" w:hAnsi="標楷體"/>
              </w:rPr>
              <w:t>9(14)</w:t>
            </w:r>
          </w:p>
        </w:tc>
        <w:tc>
          <w:tcPr>
            <w:tcW w:w="2693" w:type="dxa"/>
          </w:tcPr>
          <w:p w14:paraId="5ECE7FB5" w14:textId="77777777" w:rsidR="00583DF9" w:rsidRPr="007A36AC" w:rsidRDefault="00583DF9" w:rsidP="00D668F5">
            <w:pPr>
              <w:rPr>
                <w:rFonts w:ascii="標楷體" w:eastAsia="標楷體" w:hAnsi="標楷體"/>
              </w:rPr>
            </w:pPr>
          </w:p>
        </w:tc>
      </w:tr>
      <w:tr w:rsidR="00583DF9" w:rsidRPr="007A36AC" w14:paraId="59945D9E" w14:textId="77777777" w:rsidTr="00D668F5">
        <w:trPr>
          <w:trHeight w:val="291"/>
          <w:jc w:val="center"/>
        </w:trPr>
        <w:tc>
          <w:tcPr>
            <w:tcW w:w="2412" w:type="dxa"/>
            <w:gridSpan w:val="2"/>
          </w:tcPr>
          <w:p w14:paraId="0E3E70FA" w14:textId="77777777" w:rsidR="00583DF9" w:rsidRPr="00583DF9" w:rsidRDefault="00583DF9" w:rsidP="00D668F5">
            <w:pPr>
              <w:rPr>
                <w:rFonts w:ascii="標楷體" w:eastAsia="標楷體" w:hAnsi="標楷體"/>
              </w:rPr>
            </w:pPr>
            <w:r w:rsidRPr="00583DF9">
              <w:rPr>
                <w:rFonts w:ascii="標楷體" w:eastAsia="標楷體" w:hAnsi="標楷體" w:hint="eastAsia"/>
              </w:rPr>
              <w:t>登放序號</w:t>
            </w:r>
          </w:p>
        </w:tc>
        <w:tc>
          <w:tcPr>
            <w:tcW w:w="4252" w:type="dxa"/>
          </w:tcPr>
          <w:p w14:paraId="0C80EB62" w14:textId="77777777" w:rsidR="00583DF9" w:rsidRPr="007A36AC" w:rsidRDefault="00583DF9" w:rsidP="00D668F5">
            <w:pPr>
              <w:rPr>
                <w:rFonts w:ascii="標楷體" w:eastAsia="標楷體" w:hAnsi="標楷體"/>
              </w:rPr>
            </w:pPr>
            <w:r w:rsidRPr="007A36AC">
              <w:rPr>
                <w:rFonts w:ascii="標楷體" w:eastAsia="標楷體" w:hAnsi="標楷體"/>
              </w:rPr>
              <w:t>99999999XXXXXX999999</w:t>
            </w:r>
          </w:p>
        </w:tc>
        <w:tc>
          <w:tcPr>
            <w:tcW w:w="2693" w:type="dxa"/>
          </w:tcPr>
          <w:p w14:paraId="48D2C9CB" w14:textId="77777777" w:rsidR="00583DF9" w:rsidRPr="007A36AC" w:rsidRDefault="00583DF9" w:rsidP="00D668F5">
            <w:pPr>
              <w:rPr>
                <w:rFonts w:ascii="標楷體" w:eastAsia="標楷體" w:hAnsi="標楷體"/>
              </w:rPr>
            </w:pPr>
          </w:p>
        </w:tc>
      </w:tr>
    </w:tbl>
    <w:p w14:paraId="2BD84D51" w14:textId="77777777" w:rsidR="007A36AC" w:rsidRPr="00CE3431" w:rsidRDefault="007A36AC" w:rsidP="007A36AC">
      <w:pPr>
        <w:rPr>
          <w:rFonts w:ascii="標楷體" w:eastAsia="標楷體" w:hAnsi="標楷體"/>
        </w:rPr>
      </w:pPr>
    </w:p>
    <w:p w14:paraId="241AEAE1" w14:textId="77777777" w:rsidR="006042E7" w:rsidRPr="00362205" w:rsidRDefault="0017764B" w:rsidP="006042E7">
      <w:pPr>
        <w:rPr>
          <w:rFonts w:ascii="標楷體" w:eastAsia="標楷體" w:hAnsi="標楷體"/>
        </w:rPr>
      </w:pPr>
      <w:r w:rsidRPr="00362205">
        <w:rPr>
          <w:rFonts w:ascii="標楷體" w:eastAsia="標楷體" w:hAnsi="標楷體"/>
        </w:rPr>
        <w:br w:type="page"/>
      </w:r>
    </w:p>
    <w:p w14:paraId="37B17409" w14:textId="77777777" w:rsidR="006042E7" w:rsidRPr="00362205" w:rsidRDefault="002C6F78" w:rsidP="006042E7">
      <w:pPr>
        <w:pStyle w:val="3"/>
        <w:numPr>
          <w:ilvl w:val="2"/>
          <w:numId w:val="1"/>
        </w:numPr>
        <w:rPr>
          <w:rFonts w:ascii="標楷體" w:hAnsi="標楷體"/>
        </w:rPr>
      </w:pPr>
      <w:r>
        <w:rPr>
          <w:rFonts w:ascii="標楷體" w:hAnsi="標楷體" w:hint="eastAsia"/>
        </w:rPr>
        <w:lastRenderedPageBreak/>
        <w:t>L6</w:t>
      </w:r>
      <w:r w:rsidR="00B9362E">
        <w:rPr>
          <w:rFonts w:ascii="標楷體" w:hAnsi="標楷體"/>
        </w:rPr>
        <w:t>9</w:t>
      </w:r>
      <w:r w:rsidR="00B9362E">
        <w:rPr>
          <w:rFonts w:ascii="標楷體" w:hAnsi="標楷體" w:hint="eastAsia"/>
        </w:rPr>
        <w:t>8</w:t>
      </w:r>
      <w:r>
        <w:rPr>
          <w:rFonts w:ascii="標楷體" w:hAnsi="標楷體" w:hint="eastAsia"/>
        </w:rPr>
        <w:t>3</w:t>
      </w:r>
      <w:r w:rsidR="006042E7" w:rsidRPr="00362205">
        <w:rPr>
          <w:rFonts w:ascii="標楷體" w:hAnsi="標楷體" w:hint="eastAsia"/>
        </w:rPr>
        <w:t>法務費轉列催收作業</w:t>
      </w:r>
    </w:p>
    <w:p w14:paraId="2DBD3CE3" w14:textId="77777777" w:rsidR="006042E7" w:rsidRPr="00362205" w:rsidRDefault="006042E7" w:rsidP="00D01BCC">
      <w:pPr>
        <w:pStyle w:val="a"/>
      </w:pPr>
      <w:r w:rsidRPr="00362205">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69"/>
        <w:gridCol w:w="6297"/>
      </w:tblGrid>
      <w:tr w:rsidR="006042E7" w:rsidRPr="00891A01" w14:paraId="54B44953" w14:textId="77777777" w:rsidTr="00F1342B">
        <w:trPr>
          <w:trHeight w:val="277"/>
        </w:trPr>
        <w:tc>
          <w:tcPr>
            <w:tcW w:w="1569" w:type="dxa"/>
            <w:tcBorders>
              <w:top w:val="single" w:sz="8" w:space="0" w:color="000000"/>
              <w:bottom w:val="single" w:sz="8" w:space="0" w:color="000000"/>
              <w:right w:val="single" w:sz="8" w:space="0" w:color="000000"/>
            </w:tcBorders>
            <w:shd w:val="clear" w:color="auto" w:fill="F3F3F3"/>
          </w:tcPr>
          <w:p w14:paraId="4FD58C1B" w14:textId="77777777" w:rsidR="006042E7" w:rsidRPr="00891A01" w:rsidRDefault="006042E7" w:rsidP="00F1342B">
            <w:pPr>
              <w:rPr>
                <w:rFonts w:ascii="標楷體" w:eastAsia="標楷體" w:hAnsi="標楷體"/>
              </w:rPr>
            </w:pPr>
            <w:r w:rsidRPr="00891A01">
              <w:rPr>
                <w:rFonts w:ascii="標楷體" w:eastAsia="標楷體" w:hAnsi="標楷體"/>
              </w:rPr>
              <w:t xml:space="preserve">功能名稱 </w:t>
            </w:r>
          </w:p>
        </w:tc>
        <w:tc>
          <w:tcPr>
            <w:tcW w:w="6297" w:type="dxa"/>
            <w:tcBorders>
              <w:top w:val="single" w:sz="8" w:space="0" w:color="000000"/>
              <w:left w:val="single" w:sz="8" w:space="0" w:color="000000"/>
              <w:bottom w:val="single" w:sz="8" w:space="0" w:color="000000"/>
            </w:tcBorders>
          </w:tcPr>
          <w:p w14:paraId="4E6CD820" w14:textId="77777777" w:rsidR="006042E7" w:rsidRPr="00891A01" w:rsidRDefault="006042E7" w:rsidP="00F1342B">
            <w:pPr>
              <w:rPr>
                <w:rFonts w:ascii="標楷體" w:eastAsia="標楷體" w:hAnsi="標楷體"/>
              </w:rPr>
            </w:pPr>
            <w:r w:rsidRPr="00891A01">
              <w:rPr>
                <w:rFonts w:ascii="標楷體" w:eastAsia="標楷體" w:hAnsi="標楷體" w:hint="eastAsia"/>
              </w:rPr>
              <w:t>法務費轉列催收作業</w:t>
            </w:r>
          </w:p>
          <w:p w14:paraId="40AC282E" w14:textId="77777777" w:rsidR="006042E7" w:rsidRPr="00891A01" w:rsidRDefault="006042E7" w:rsidP="00F1342B">
            <w:pPr>
              <w:rPr>
                <w:rFonts w:ascii="標楷體" w:eastAsia="標楷體" w:hAnsi="標楷體"/>
              </w:rPr>
            </w:pPr>
            <w:r w:rsidRPr="00891A01">
              <w:rPr>
                <w:rFonts w:ascii="標楷體" w:eastAsia="標楷體" w:hAnsi="標楷體" w:hint="eastAsia"/>
              </w:rPr>
              <w:t>1.資料產生方式</w:t>
            </w:r>
          </w:p>
          <w:p w14:paraId="278E3D69" w14:textId="77777777" w:rsidR="006042E7" w:rsidRPr="00891A01" w:rsidRDefault="006042E7" w:rsidP="00F1342B">
            <w:pPr>
              <w:rPr>
                <w:rFonts w:ascii="標楷體" w:eastAsia="標楷體" w:hAnsi="標楷體"/>
              </w:rPr>
            </w:pPr>
            <w:r w:rsidRPr="00891A01">
              <w:rPr>
                <w:rFonts w:ascii="標楷體" w:eastAsia="標楷體" w:hAnsi="標楷體" w:hint="eastAsia"/>
              </w:rPr>
              <w:t xml:space="preserve">  A</w:t>
            </w:r>
            <w:r w:rsidRPr="00891A01">
              <w:rPr>
                <w:rFonts w:ascii="標楷體" w:eastAsia="標楷體" w:hAnsi="標楷體"/>
              </w:rPr>
              <w:t>.</w:t>
            </w:r>
            <w:r w:rsidRPr="00891A01">
              <w:rPr>
                <w:rFonts w:ascii="標楷體" w:eastAsia="標楷體" w:hAnsi="標楷體" w:hint="eastAsia"/>
              </w:rPr>
              <w:t>月底日自動產生</w:t>
            </w:r>
          </w:p>
          <w:p w14:paraId="16D6B0AD" w14:textId="77777777" w:rsidR="006042E7" w:rsidRPr="00891A01" w:rsidRDefault="006042E7" w:rsidP="00891A01">
            <w:pPr>
              <w:ind w:left="480" w:hangingChars="200" w:hanging="480"/>
              <w:rPr>
                <w:rFonts w:ascii="標楷體" w:eastAsia="標楷體" w:hAnsi="標楷體"/>
              </w:rPr>
            </w:pPr>
            <w:r w:rsidRPr="00891A01">
              <w:rPr>
                <w:rFonts w:ascii="標楷體" w:eastAsia="標楷體" w:hAnsi="標楷體" w:hint="eastAsia"/>
              </w:rPr>
              <w:t xml:space="preserve">  </w:t>
            </w:r>
            <w:r w:rsidRPr="00891A01">
              <w:rPr>
                <w:rFonts w:ascii="標楷體" w:eastAsia="標楷體" w:hAnsi="標楷體"/>
              </w:rPr>
              <w:t xml:space="preserve">  </w:t>
            </w:r>
            <w:r w:rsidRPr="00891A01">
              <w:rPr>
                <w:rFonts w:ascii="標楷體" w:eastAsia="標楷體" w:hAnsi="標楷體" w:hint="eastAsia"/>
              </w:rPr>
              <w:t>入帳日年月 &lt;= (基準年月</w:t>
            </w:r>
            <w:r w:rsidRPr="00891A01">
              <w:rPr>
                <w:rFonts w:ascii="標楷體" w:eastAsia="標楷體" w:hAnsi="標楷體"/>
              </w:rPr>
              <w:t>–</w:t>
            </w:r>
            <w:r w:rsidRPr="00891A01">
              <w:rPr>
                <w:rFonts w:ascii="標楷體" w:eastAsia="標楷體" w:hAnsi="標楷體" w:hint="eastAsia"/>
              </w:rPr>
              <w:t xml:space="preserve"> 3個月)者,將列入</w:t>
            </w:r>
            <w:r w:rsidR="00B9362E" w:rsidRPr="00891A01">
              <w:rPr>
                <w:rFonts w:ascii="標楷體" w:eastAsia="標楷體" w:hAnsi="標楷體" w:hint="eastAsia"/>
              </w:rPr>
              <w:t>應處理</w:t>
            </w:r>
            <w:r w:rsidRPr="00891A01">
              <w:rPr>
                <w:rFonts w:ascii="標楷體" w:eastAsia="標楷體" w:hAnsi="標楷體" w:hint="eastAsia"/>
              </w:rPr>
              <w:t>清單</w:t>
            </w:r>
          </w:p>
          <w:p w14:paraId="454493EC" w14:textId="77777777" w:rsidR="006042E7" w:rsidRPr="00891A01" w:rsidRDefault="006042E7" w:rsidP="00891A01">
            <w:pPr>
              <w:ind w:firstLineChars="100" w:firstLine="240"/>
              <w:rPr>
                <w:rFonts w:ascii="標楷體" w:eastAsia="標楷體" w:hAnsi="標楷體"/>
              </w:rPr>
            </w:pPr>
            <w:r w:rsidRPr="00891A01">
              <w:rPr>
                <w:rFonts w:ascii="標楷體" w:eastAsia="標楷體" w:hAnsi="標楷體"/>
              </w:rPr>
              <w:t>B.</w:t>
            </w:r>
            <w:r w:rsidRPr="00891A01">
              <w:rPr>
                <w:rFonts w:ascii="標楷體" w:eastAsia="標楷體" w:hAnsi="標楷體" w:hint="eastAsia"/>
              </w:rPr>
              <w:t>自行輸入戶號</w:t>
            </w:r>
          </w:p>
          <w:p w14:paraId="72EB8B9D" w14:textId="77777777" w:rsidR="00FE3FBD" w:rsidRPr="00891A01" w:rsidRDefault="00FE3FBD" w:rsidP="00FE3FBD">
            <w:pPr>
              <w:rPr>
                <w:rFonts w:ascii="標楷體" w:eastAsia="標楷體" w:hAnsi="標楷體"/>
              </w:rPr>
            </w:pPr>
            <w:r w:rsidRPr="00891A01">
              <w:rPr>
                <w:rFonts w:ascii="標楷體" w:eastAsia="標楷體" w:hAnsi="標楷體" w:hint="eastAsia"/>
              </w:rPr>
              <w:t>2.功能</w:t>
            </w:r>
          </w:p>
          <w:p w14:paraId="5157FFCB" w14:textId="77777777" w:rsidR="00FE3FBD" w:rsidRPr="00891A01" w:rsidRDefault="00FE3FBD" w:rsidP="00891A01">
            <w:pPr>
              <w:ind w:firstLineChars="100" w:firstLine="240"/>
              <w:rPr>
                <w:rFonts w:ascii="標楷體" w:eastAsia="標楷體" w:hAnsi="標楷體"/>
              </w:rPr>
            </w:pPr>
            <w:r w:rsidRPr="00891A01">
              <w:rPr>
                <w:rFonts w:ascii="標楷體" w:eastAsia="標楷體" w:hAnsi="標楷體"/>
              </w:rPr>
              <w:t>1.</w:t>
            </w:r>
            <w:r w:rsidRPr="00891A01">
              <w:rPr>
                <w:rFonts w:ascii="標楷體" w:eastAsia="標楷體" w:hAnsi="標楷體" w:hint="eastAsia"/>
              </w:rPr>
              <w:t xml:space="preserve">保留 </w:t>
            </w:r>
            <w:r w:rsidRPr="00891A01">
              <w:rPr>
                <w:rFonts w:ascii="標楷體" w:eastAsia="標楷體" w:hAnsi="標楷體"/>
              </w:rPr>
              <w:t xml:space="preserve">  </w:t>
            </w:r>
            <w:r w:rsidRPr="00891A01">
              <w:rPr>
                <w:rFonts w:ascii="標楷體" w:eastAsia="標楷體" w:hAnsi="標楷體" w:hint="eastAsia"/>
              </w:rPr>
              <w:t xml:space="preserve"> </w:t>
            </w:r>
            <w:r w:rsidRPr="00891A01">
              <w:rPr>
                <w:rFonts w:ascii="標楷體" w:eastAsia="標楷體" w:hAnsi="標楷體"/>
              </w:rPr>
              <w:t>-&gt;</w:t>
            </w:r>
            <w:r w:rsidRPr="00891A01">
              <w:rPr>
                <w:rFonts w:ascii="標楷體" w:eastAsia="標楷體" w:hAnsi="標楷體" w:hint="eastAsia"/>
              </w:rPr>
              <w:t>篩選資料狀態為0.未處理</w:t>
            </w:r>
          </w:p>
          <w:p w14:paraId="37FCEF08" w14:textId="77777777" w:rsidR="00FE3FBD" w:rsidRPr="00891A01" w:rsidRDefault="00FE3FBD" w:rsidP="00891A01">
            <w:pPr>
              <w:ind w:firstLineChars="100" w:firstLine="240"/>
              <w:rPr>
                <w:rFonts w:ascii="標楷體" w:eastAsia="標楷體" w:hAnsi="標楷體"/>
              </w:rPr>
            </w:pPr>
            <w:r w:rsidRPr="00891A01">
              <w:rPr>
                <w:rFonts w:ascii="標楷體" w:eastAsia="標楷體" w:hAnsi="標楷體" w:hint="eastAsia"/>
              </w:rPr>
              <w:t xml:space="preserve">2.轉催  </w:t>
            </w:r>
            <w:r w:rsidRPr="00891A01">
              <w:rPr>
                <w:rFonts w:ascii="標楷體" w:eastAsia="標楷體" w:hAnsi="標楷體"/>
              </w:rPr>
              <w:t xml:space="preserve">  -&gt;</w:t>
            </w:r>
            <w:r w:rsidRPr="00891A01">
              <w:rPr>
                <w:rFonts w:ascii="標楷體" w:eastAsia="標楷體" w:hAnsi="標楷體" w:hint="eastAsia"/>
              </w:rPr>
              <w:t>篩選資料狀態為0.未處理</w:t>
            </w:r>
          </w:p>
          <w:p w14:paraId="7D6AC90A" w14:textId="77777777" w:rsidR="00FE3FBD" w:rsidRPr="00891A01" w:rsidRDefault="00FE3FBD" w:rsidP="00891A01">
            <w:pPr>
              <w:ind w:firstLineChars="100" w:firstLine="240"/>
              <w:rPr>
                <w:rFonts w:ascii="標楷體" w:eastAsia="標楷體" w:hAnsi="標楷體"/>
              </w:rPr>
            </w:pPr>
            <w:r w:rsidRPr="00891A01">
              <w:rPr>
                <w:rFonts w:ascii="標楷體" w:eastAsia="標楷體" w:hAnsi="標楷體" w:hint="eastAsia"/>
              </w:rPr>
              <w:t xml:space="preserve">3.訂正  </w:t>
            </w:r>
            <w:r w:rsidRPr="00891A01">
              <w:rPr>
                <w:rFonts w:ascii="標楷體" w:eastAsia="標楷體" w:hAnsi="標楷體"/>
              </w:rPr>
              <w:t xml:space="preserve">  -&gt;</w:t>
            </w:r>
            <w:r w:rsidRPr="00891A01">
              <w:rPr>
                <w:rFonts w:ascii="標楷體" w:eastAsia="標楷體" w:hAnsi="標楷體" w:hint="eastAsia"/>
              </w:rPr>
              <w:t>篩選資料狀態為2.已處理</w:t>
            </w:r>
          </w:p>
          <w:p w14:paraId="04AF7B40" w14:textId="77777777" w:rsidR="00FE3FBD" w:rsidRPr="00891A01" w:rsidRDefault="00FE3FBD" w:rsidP="00891A01">
            <w:pPr>
              <w:ind w:firstLineChars="100" w:firstLine="240"/>
              <w:rPr>
                <w:rFonts w:ascii="標楷體" w:eastAsia="標楷體" w:hAnsi="標楷體"/>
              </w:rPr>
            </w:pPr>
            <w:r w:rsidRPr="00891A01">
              <w:rPr>
                <w:rFonts w:ascii="標楷體" w:eastAsia="標楷體" w:hAnsi="標楷體" w:hint="eastAsia"/>
              </w:rPr>
              <w:t>4.取消保留</w:t>
            </w:r>
            <w:r w:rsidRPr="00891A01">
              <w:rPr>
                <w:rFonts w:ascii="標楷體" w:eastAsia="標楷體" w:hAnsi="標楷體"/>
              </w:rPr>
              <w:t>-&gt;</w:t>
            </w:r>
            <w:r w:rsidRPr="00891A01">
              <w:rPr>
                <w:rFonts w:ascii="標楷體" w:eastAsia="標楷體" w:hAnsi="標楷體" w:hint="eastAsia"/>
              </w:rPr>
              <w:t>篩選資料狀態為</w:t>
            </w:r>
            <w:r w:rsidRPr="00891A01">
              <w:rPr>
                <w:rFonts w:ascii="標楷體" w:eastAsia="標楷體" w:hAnsi="標楷體"/>
              </w:rPr>
              <w:t>1</w:t>
            </w:r>
            <w:r w:rsidRPr="00891A01">
              <w:rPr>
                <w:rFonts w:ascii="標楷體" w:eastAsia="標楷體" w:hAnsi="標楷體" w:hint="eastAsia"/>
              </w:rPr>
              <w:t>.已保留</w:t>
            </w:r>
          </w:p>
          <w:p w14:paraId="5B17E80B" w14:textId="77777777" w:rsidR="00FE3FBD" w:rsidRPr="00891A01" w:rsidRDefault="00FE3FBD" w:rsidP="00891A01">
            <w:pPr>
              <w:ind w:firstLineChars="100" w:firstLine="240"/>
              <w:rPr>
                <w:rFonts w:ascii="標楷體" w:eastAsia="標楷體" w:hAnsi="標楷體"/>
              </w:rPr>
            </w:pPr>
            <w:r w:rsidRPr="00891A01">
              <w:rPr>
                <w:rFonts w:ascii="標楷體" w:eastAsia="標楷體" w:hAnsi="標楷體" w:hint="eastAsia"/>
              </w:rPr>
              <w:t xml:space="preserve">9.查詢 </w:t>
            </w:r>
            <w:r w:rsidRPr="00891A01">
              <w:rPr>
                <w:rFonts w:ascii="標楷體" w:eastAsia="標楷體" w:hAnsi="標楷體"/>
              </w:rPr>
              <w:t xml:space="preserve"> -&gt;</w:t>
            </w:r>
          </w:p>
          <w:p w14:paraId="3F2DC4C3" w14:textId="77777777" w:rsidR="00FE3FBD" w:rsidRPr="00891A01" w:rsidRDefault="00FE3FBD" w:rsidP="00891A01">
            <w:pPr>
              <w:ind w:firstLineChars="100" w:firstLine="240"/>
              <w:rPr>
                <w:rFonts w:ascii="標楷體" w:eastAsia="標楷體" w:hAnsi="標楷體"/>
              </w:rPr>
            </w:pPr>
            <w:r w:rsidRPr="00891A01">
              <w:rPr>
                <w:rFonts w:ascii="標楷體" w:eastAsia="標楷體" w:hAnsi="標楷體" w:hint="eastAsia"/>
              </w:rPr>
              <w:t xml:space="preserve">   查詢範圍</w:t>
            </w:r>
          </w:p>
          <w:tbl>
            <w:tblPr>
              <w:tblW w:w="2790" w:type="dxa"/>
              <w:tblInd w:w="720" w:type="dxa"/>
              <w:tblLayout w:type="fixed"/>
              <w:tblCellMar>
                <w:left w:w="28" w:type="dxa"/>
                <w:right w:w="28" w:type="dxa"/>
              </w:tblCellMar>
              <w:tblLook w:val="04A0" w:firstRow="1" w:lastRow="0" w:firstColumn="1" w:lastColumn="0" w:noHBand="0" w:noVBand="1"/>
            </w:tblPr>
            <w:tblGrid>
              <w:gridCol w:w="2790"/>
            </w:tblGrid>
            <w:tr w:rsidR="00FE3FBD" w:rsidRPr="00891A01" w14:paraId="5AB27C61" w14:textId="77777777" w:rsidTr="00EE04F8">
              <w:trPr>
                <w:trHeight w:val="324"/>
              </w:trPr>
              <w:tc>
                <w:tcPr>
                  <w:tcW w:w="2790" w:type="dxa"/>
                  <w:tcBorders>
                    <w:top w:val="nil"/>
                    <w:left w:val="nil"/>
                    <w:bottom w:val="nil"/>
                    <w:right w:val="nil"/>
                  </w:tcBorders>
                  <w:shd w:val="clear" w:color="auto" w:fill="auto"/>
                  <w:noWrap/>
                  <w:vAlign w:val="center"/>
                  <w:hideMark/>
                </w:tcPr>
                <w:p w14:paraId="59E253B7" w14:textId="77777777" w:rsidR="00FE3FBD" w:rsidRPr="00891A01" w:rsidRDefault="00FE3FBD" w:rsidP="00FE3FBD">
                  <w:pPr>
                    <w:widowControl/>
                    <w:rPr>
                      <w:rFonts w:ascii="標楷體" w:eastAsia="標楷體" w:hAnsi="標楷體"/>
                    </w:rPr>
                  </w:pPr>
                  <w:r w:rsidRPr="00891A01">
                    <w:rPr>
                      <w:rFonts w:ascii="標楷體" w:eastAsia="標楷體" w:hAnsi="標楷體" w:hint="eastAsia"/>
                    </w:rPr>
                    <w:t>1:昨日留存</w:t>
                  </w:r>
                </w:p>
              </w:tc>
            </w:tr>
            <w:tr w:rsidR="00FE3FBD" w:rsidRPr="00891A01" w14:paraId="06191049" w14:textId="77777777" w:rsidTr="00EE04F8">
              <w:trPr>
                <w:trHeight w:val="324"/>
              </w:trPr>
              <w:tc>
                <w:tcPr>
                  <w:tcW w:w="2790" w:type="dxa"/>
                  <w:tcBorders>
                    <w:top w:val="nil"/>
                    <w:left w:val="nil"/>
                    <w:bottom w:val="nil"/>
                    <w:right w:val="nil"/>
                  </w:tcBorders>
                  <w:shd w:val="clear" w:color="auto" w:fill="auto"/>
                  <w:noWrap/>
                  <w:vAlign w:val="center"/>
                </w:tcPr>
                <w:p w14:paraId="0C5A7A78" w14:textId="77777777" w:rsidR="00FE3FBD" w:rsidRPr="00891A01" w:rsidRDefault="00FE3FBD" w:rsidP="00FE3FBD">
                  <w:pPr>
                    <w:widowControl/>
                    <w:rPr>
                      <w:rFonts w:ascii="標楷體" w:eastAsia="標楷體" w:hAnsi="標楷體"/>
                    </w:rPr>
                  </w:pPr>
                  <w:r w:rsidRPr="00891A01">
                    <w:rPr>
                      <w:rFonts w:ascii="標楷體" w:eastAsia="標楷體" w:hAnsi="標楷體" w:hint="eastAsia"/>
                    </w:rPr>
                    <w:t>2:本日新增</w:t>
                  </w:r>
                </w:p>
              </w:tc>
            </w:tr>
            <w:tr w:rsidR="00FE3FBD" w:rsidRPr="00891A01" w14:paraId="2D84A5D0" w14:textId="77777777" w:rsidTr="00EE04F8">
              <w:trPr>
                <w:trHeight w:val="324"/>
              </w:trPr>
              <w:tc>
                <w:tcPr>
                  <w:tcW w:w="2790" w:type="dxa"/>
                  <w:tcBorders>
                    <w:top w:val="nil"/>
                    <w:left w:val="nil"/>
                    <w:bottom w:val="nil"/>
                    <w:right w:val="nil"/>
                  </w:tcBorders>
                  <w:shd w:val="clear" w:color="auto" w:fill="auto"/>
                  <w:noWrap/>
                  <w:vAlign w:val="center"/>
                  <w:hideMark/>
                </w:tcPr>
                <w:p w14:paraId="0A9266F6" w14:textId="77777777" w:rsidR="00FE3FBD" w:rsidRPr="00891A01" w:rsidRDefault="00FE3FBD" w:rsidP="00FE3FBD">
                  <w:pPr>
                    <w:widowControl/>
                    <w:rPr>
                      <w:rFonts w:ascii="標楷體" w:eastAsia="標楷體" w:hAnsi="標楷體"/>
                    </w:rPr>
                  </w:pPr>
                  <w:r w:rsidRPr="00891A01">
                    <w:rPr>
                      <w:rFonts w:ascii="標楷體" w:eastAsia="標楷體" w:hAnsi="標楷體" w:hint="eastAsia"/>
                    </w:rPr>
                    <w:t>3:全部</w:t>
                  </w:r>
                </w:p>
              </w:tc>
            </w:tr>
            <w:tr w:rsidR="00FE3FBD" w:rsidRPr="00891A01" w14:paraId="46F7344D" w14:textId="77777777" w:rsidTr="00EE04F8">
              <w:trPr>
                <w:trHeight w:val="324"/>
              </w:trPr>
              <w:tc>
                <w:tcPr>
                  <w:tcW w:w="2790" w:type="dxa"/>
                  <w:tcBorders>
                    <w:top w:val="nil"/>
                    <w:left w:val="nil"/>
                    <w:bottom w:val="nil"/>
                    <w:right w:val="nil"/>
                  </w:tcBorders>
                  <w:shd w:val="clear" w:color="auto" w:fill="auto"/>
                  <w:noWrap/>
                  <w:vAlign w:val="center"/>
                  <w:hideMark/>
                </w:tcPr>
                <w:p w14:paraId="54D9EA1D" w14:textId="77777777" w:rsidR="00FE3FBD" w:rsidRPr="00891A01" w:rsidRDefault="00FE3FBD" w:rsidP="00FE3FBD">
                  <w:pPr>
                    <w:widowControl/>
                    <w:rPr>
                      <w:rFonts w:ascii="標楷體" w:eastAsia="標楷體" w:hAnsi="標楷體"/>
                    </w:rPr>
                  </w:pPr>
                  <w:r w:rsidRPr="00891A01">
                    <w:rPr>
                      <w:rFonts w:ascii="標楷體" w:eastAsia="標楷體" w:hAnsi="標楷體" w:hint="eastAsia"/>
                    </w:rPr>
                    <w:t>4:本日處理</w:t>
                  </w:r>
                </w:p>
              </w:tc>
            </w:tr>
            <w:tr w:rsidR="00FE3FBD" w:rsidRPr="00891A01" w14:paraId="14F1225C" w14:textId="77777777" w:rsidTr="00EE04F8">
              <w:trPr>
                <w:trHeight w:val="324"/>
              </w:trPr>
              <w:tc>
                <w:tcPr>
                  <w:tcW w:w="2790" w:type="dxa"/>
                  <w:tcBorders>
                    <w:top w:val="nil"/>
                    <w:left w:val="nil"/>
                    <w:bottom w:val="nil"/>
                    <w:right w:val="nil"/>
                  </w:tcBorders>
                  <w:shd w:val="clear" w:color="auto" w:fill="auto"/>
                  <w:noWrap/>
                  <w:vAlign w:val="center"/>
                  <w:hideMark/>
                </w:tcPr>
                <w:p w14:paraId="149E38AE" w14:textId="77777777" w:rsidR="00FE3FBD" w:rsidRPr="00891A01" w:rsidRDefault="00FE3FBD" w:rsidP="00FE3FBD">
                  <w:pPr>
                    <w:widowControl/>
                    <w:rPr>
                      <w:rFonts w:ascii="標楷體" w:eastAsia="標楷體" w:hAnsi="標楷體"/>
                    </w:rPr>
                  </w:pPr>
                  <w:r w:rsidRPr="00891A01">
                    <w:rPr>
                      <w:rFonts w:ascii="標楷體" w:eastAsia="標楷體" w:hAnsi="標楷體" w:hint="eastAsia"/>
                    </w:rPr>
                    <w:t>5:本日刪除</w:t>
                  </w:r>
                </w:p>
              </w:tc>
            </w:tr>
            <w:tr w:rsidR="00FE3FBD" w:rsidRPr="00891A01" w14:paraId="3B97D9B4" w14:textId="77777777" w:rsidTr="00EE04F8">
              <w:trPr>
                <w:trHeight w:val="324"/>
              </w:trPr>
              <w:tc>
                <w:tcPr>
                  <w:tcW w:w="2790" w:type="dxa"/>
                  <w:tcBorders>
                    <w:top w:val="nil"/>
                    <w:left w:val="nil"/>
                    <w:bottom w:val="nil"/>
                    <w:right w:val="nil"/>
                  </w:tcBorders>
                  <w:shd w:val="clear" w:color="auto" w:fill="auto"/>
                  <w:noWrap/>
                  <w:vAlign w:val="center"/>
                  <w:hideMark/>
                </w:tcPr>
                <w:p w14:paraId="01BFF147" w14:textId="77777777" w:rsidR="00FE3FBD" w:rsidRPr="00891A01" w:rsidRDefault="00FE3FBD" w:rsidP="00FE3FBD">
                  <w:pPr>
                    <w:widowControl/>
                    <w:rPr>
                      <w:rFonts w:ascii="標楷體" w:eastAsia="標楷體" w:hAnsi="標楷體"/>
                    </w:rPr>
                  </w:pPr>
                  <w:r w:rsidRPr="00891A01">
                    <w:rPr>
                      <w:rFonts w:ascii="標楷體" w:eastAsia="標楷體" w:hAnsi="標楷體" w:hint="eastAsia"/>
                    </w:rPr>
                    <w:t>6:保留</w:t>
                  </w:r>
                </w:p>
              </w:tc>
            </w:tr>
            <w:tr w:rsidR="00FE3FBD" w:rsidRPr="00891A01" w14:paraId="3DC3E4A8" w14:textId="77777777" w:rsidTr="00EE04F8">
              <w:trPr>
                <w:trHeight w:val="324"/>
              </w:trPr>
              <w:tc>
                <w:tcPr>
                  <w:tcW w:w="2790" w:type="dxa"/>
                  <w:tcBorders>
                    <w:top w:val="nil"/>
                    <w:left w:val="nil"/>
                    <w:bottom w:val="nil"/>
                    <w:right w:val="nil"/>
                  </w:tcBorders>
                  <w:shd w:val="clear" w:color="auto" w:fill="auto"/>
                  <w:noWrap/>
                  <w:vAlign w:val="center"/>
                  <w:hideMark/>
                </w:tcPr>
                <w:p w14:paraId="4B87AEFA" w14:textId="77777777" w:rsidR="00FE3FBD" w:rsidRPr="00891A01" w:rsidRDefault="00FE3FBD" w:rsidP="00FE3FBD">
                  <w:pPr>
                    <w:widowControl/>
                    <w:rPr>
                      <w:rFonts w:ascii="標楷體" w:eastAsia="標楷體" w:hAnsi="標楷體"/>
                    </w:rPr>
                  </w:pPr>
                  <w:r w:rsidRPr="00891A01">
                    <w:rPr>
                      <w:rFonts w:ascii="標楷體" w:eastAsia="標楷體" w:hAnsi="標楷體" w:hint="eastAsia"/>
                    </w:rPr>
                    <w:t>7:未處理</w:t>
                  </w:r>
                </w:p>
                <w:p w14:paraId="2F507C78" w14:textId="77777777" w:rsidR="00FE3FBD" w:rsidRPr="00891A01" w:rsidRDefault="00FE3FBD" w:rsidP="00FE3FBD">
                  <w:pPr>
                    <w:widowControl/>
                    <w:rPr>
                      <w:rFonts w:ascii="標楷體" w:eastAsia="標楷體" w:hAnsi="標楷體"/>
                    </w:rPr>
                  </w:pPr>
                </w:p>
              </w:tc>
            </w:tr>
          </w:tbl>
          <w:p w14:paraId="1F27CB70" w14:textId="77777777" w:rsidR="006042E7" w:rsidRPr="00891A01" w:rsidRDefault="006042E7" w:rsidP="00891A01">
            <w:pPr>
              <w:ind w:firstLineChars="100" w:firstLine="240"/>
              <w:rPr>
                <w:rFonts w:ascii="標楷體" w:eastAsia="標楷體" w:hAnsi="標楷體"/>
              </w:rPr>
            </w:pPr>
          </w:p>
        </w:tc>
      </w:tr>
      <w:tr w:rsidR="006042E7" w:rsidRPr="00891A01" w14:paraId="76E069BE" w14:textId="77777777" w:rsidTr="00F1342B">
        <w:trPr>
          <w:trHeight w:val="277"/>
        </w:trPr>
        <w:tc>
          <w:tcPr>
            <w:tcW w:w="1569" w:type="dxa"/>
            <w:tcBorders>
              <w:top w:val="single" w:sz="8" w:space="0" w:color="000000"/>
              <w:bottom w:val="single" w:sz="8" w:space="0" w:color="000000"/>
              <w:right w:val="single" w:sz="8" w:space="0" w:color="000000"/>
            </w:tcBorders>
            <w:shd w:val="clear" w:color="auto" w:fill="F3F3F3"/>
          </w:tcPr>
          <w:p w14:paraId="236DD37D" w14:textId="77777777" w:rsidR="006042E7" w:rsidRPr="00891A01" w:rsidRDefault="006042E7" w:rsidP="00F1342B">
            <w:pPr>
              <w:rPr>
                <w:rFonts w:ascii="標楷體" w:eastAsia="標楷體" w:hAnsi="標楷體"/>
              </w:rPr>
            </w:pPr>
            <w:r w:rsidRPr="00891A01">
              <w:rPr>
                <w:rFonts w:ascii="標楷體" w:eastAsia="標楷體" w:hAnsi="標楷體"/>
              </w:rPr>
              <w:t>進入條件</w:t>
            </w:r>
          </w:p>
        </w:tc>
        <w:tc>
          <w:tcPr>
            <w:tcW w:w="6297" w:type="dxa"/>
            <w:tcBorders>
              <w:top w:val="single" w:sz="8" w:space="0" w:color="000000"/>
              <w:left w:val="single" w:sz="8" w:space="0" w:color="000000"/>
              <w:bottom w:val="single" w:sz="8" w:space="0" w:color="000000"/>
            </w:tcBorders>
          </w:tcPr>
          <w:p w14:paraId="47573030" w14:textId="77777777" w:rsidR="006042E7" w:rsidRPr="00891A01" w:rsidRDefault="006042E7" w:rsidP="00F1342B">
            <w:pPr>
              <w:rPr>
                <w:rFonts w:ascii="標楷體" w:eastAsia="標楷體" w:hAnsi="標楷體"/>
              </w:rPr>
            </w:pPr>
          </w:p>
        </w:tc>
      </w:tr>
      <w:tr w:rsidR="006042E7" w:rsidRPr="00891A01" w14:paraId="74A2CC89" w14:textId="77777777" w:rsidTr="00F1342B">
        <w:trPr>
          <w:trHeight w:val="773"/>
        </w:trPr>
        <w:tc>
          <w:tcPr>
            <w:tcW w:w="1569" w:type="dxa"/>
            <w:tcBorders>
              <w:top w:val="single" w:sz="8" w:space="0" w:color="000000"/>
              <w:bottom w:val="single" w:sz="8" w:space="0" w:color="000000"/>
              <w:right w:val="single" w:sz="8" w:space="0" w:color="000000"/>
            </w:tcBorders>
            <w:shd w:val="clear" w:color="auto" w:fill="F3F3F3"/>
          </w:tcPr>
          <w:p w14:paraId="1A4582BB" w14:textId="77777777" w:rsidR="006042E7" w:rsidRPr="00891A01" w:rsidRDefault="006042E7" w:rsidP="00F1342B">
            <w:pPr>
              <w:rPr>
                <w:rFonts w:ascii="標楷體" w:eastAsia="標楷體" w:hAnsi="標楷體"/>
              </w:rPr>
            </w:pPr>
            <w:r w:rsidRPr="00891A01">
              <w:rPr>
                <w:rFonts w:ascii="標楷體" w:eastAsia="標楷體" w:hAnsi="標楷體"/>
              </w:rPr>
              <w:t xml:space="preserve">基本流程 </w:t>
            </w:r>
          </w:p>
        </w:tc>
        <w:tc>
          <w:tcPr>
            <w:tcW w:w="6297" w:type="dxa"/>
            <w:tcBorders>
              <w:top w:val="single" w:sz="8" w:space="0" w:color="000000"/>
              <w:left w:val="single" w:sz="8" w:space="0" w:color="000000"/>
              <w:bottom w:val="single" w:sz="8" w:space="0" w:color="000000"/>
            </w:tcBorders>
          </w:tcPr>
          <w:p w14:paraId="77B4F834" w14:textId="77777777" w:rsidR="006042E7" w:rsidRPr="00891A01" w:rsidRDefault="006042E7" w:rsidP="00F1342B">
            <w:pPr>
              <w:rPr>
                <w:rFonts w:ascii="標楷體" w:eastAsia="標楷體" w:hAnsi="標楷體"/>
              </w:rPr>
            </w:pPr>
          </w:p>
        </w:tc>
      </w:tr>
      <w:tr w:rsidR="006042E7" w:rsidRPr="00891A01" w14:paraId="2763D1B1" w14:textId="77777777" w:rsidTr="00F1342B">
        <w:trPr>
          <w:trHeight w:val="321"/>
        </w:trPr>
        <w:tc>
          <w:tcPr>
            <w:tcW w:w="1569" w:type="dxa"/>
            <w:tcBorders>
              <w:top w:val="single" w:sz="8" w:space="0" w:color="000000"/>
              <w:bottom w:val="single" w:sz="8" w:space="0" w:color="000000"/>
              <w:right w:val="single" w:sz="8" w:space="0" w:color="000000"/>
            </w:tcBorders>
            <w:shd w:val="clear" w:color="auto" w:fill="F3F3F3"/>
          </w:tcPr>
          <w:p w14:paraId="248DA878" w14:textId="77777777" w:rsidR="006042E7" w:rsidRPr="00891A01" w:rsidRDefault="006042E7" w:rsidP="00F1342B">
            <w:pPr>
              <w:rPr>
                <w:rFonts w:ascii="標楷體" w:eastAsia="標楷體" w:hAnsi="標楷體"/>
              </w:rPr>
            </w:pPr>
            <w:r w:rsidRPr="00891A01">
              <w:rPr>
                <w:rFonts w:ascii="標楷體" w:eastAsia="標楷體" w:hAnsi="標楷體"/>
              </w:rPr>
              <w:t>選用流程</w:t>
            </w:r>
          </w:p>
        </w:tc>
        <w:tc>
          <w:tcPr>
            <w:tcW w:w="6297" w:type="dxa"/>
            <w:tcBorders>
              <w:top w:val="single" w:sz="8" w:space="0" w:color="000000"/>
              <w:left w:val="single" w:sz="8" w:space="0" w:color="000000"/>
              <w:bottom w:val="single" w:sz="8" w:space="0" w:color="000000"/>
            </w:tcBorders>
          </w:tcPr>
          <w:p w14:paraId="6984D171" w14:textId="77777777" w:rsidR="006042E7" w:rsidRPr="00891A01" w:rsidRDefault="006042E7" w:rsidP="00F1342B">
            <w:pPr>
              <w:rPr>
                <w:rFonts w:ascii="標楷體" w:eastAsia="標楷體" w:hAnsi="標楷體"/>
              </w:rPr>
            </w:pPr>
          </w:p>
        </w:tc>
      </w:tr>
      <w:tr w:rsidR="006042E7" w:rsidRPr="00891A01" w14:paraId="63BE2447" w14:textId="77777777" w:rsidTr="00F1342B">
        <w:trPr>
          <w:trHeight w:val="1311"/>
        </w:trPr>
        <w:tc>
          <w:tcPr>
            <w:tcW w:w="1569" w:type="dxa"/>
            <w:tcBorders>
              <w:top w:val="single" w:sz="8" w:space="0" w:color="000000"/>
              <w:bottom w:val="single" w:sz="8" w:space="0" w:color="000000"/>
              <w:right w:val="single" w:sz="8" w:space="0" w:color="000000"/>
            </w:tcBorders>
            <w:shd w:val="clear" w:color="auto" w:fill="F3F3F3"/>
          </w:tcPr>
          <w:p w14:paraId="3B702D85" w14:textId="77777777" w:rsidR="006042E7" w:rsidRPr="00891A01" w:rsidRDefault="006042E7" w:rsidP="00F1342B">
            <w:pPr>
              <w:rPr>
                <w:rFonts w:ascii="標楷體" w:eastAsia="標楷體" w:hAnsi="標楷體"/>
              </w:rPr>
            </w:pPr>
            <w:r w:rsidRPr="00891A01">
              <w:rPr>
                <w:rFonts w:ascii="標楷體" w:eastAsia="標楷體" w:hAnsi="標楷體"/>
              </w:rPr>
              <w:t>例外流程</w:t>
            </w:r>
          </w:p>
        </w:tc>
        <w:tc>
          <w:tcPr>
            <w:tcW w:w="6297" w:type="dxa"/>
            <w:tcBorders>
              <w:top w:val="single" w:sz="8" w:space="0" w:color="000000"/>
              <w:left w:val="single" w:sz="8" w:space="0" w:color="000000"/>
              <w:bottom w:val="single" w:sz="8" w:space="0" w:color="000000"/>
            </w:tcBorders>
          </w:tcPr>
          <w:p w14:paraId="598F2653" w14:textId="77777777" w:rsidR="006042E7" w:rsidRPr="00891A01" w:rsidRDefault="006042E7" w:rsidP="00F1342B">
            <w:pPr>
              <w:rPr>
                <w:rFonts w:ascii="標楷體" w:eastAsia="標楷體" w:hAnsi="標楷體"/>
              </w:rPr>
            </w:pPr>
          </w:p>
        </w:tc>
      </w:tr>
      <w:tr w:rsidR="006042E7" w:rsidRPr="00891A01" w14:paraId="16DF84D1" w14:textId="77777777" w:rsidTr="00F1342B">
        <w:trPr>
          <w:trHeight w:val="278"/>
        </w:trPr>
        <w:tc>
          <w:tcPr>
            <w:tcW w:w="1569" w:type="dxa"/>
            <w:tcBorders>
              <w:top w:val="single" w:sz="8" w:space="0" w:color="000000"/>
              <w:bottom w:val="single" w:sz="8" w:space="0" w:color="000000"/>
              <w:right w:val="single" w:sz="8" w:space="0" w:color="000000"/>
            </w:tcBorders>
            <w:shd w:val="clear" w:color="auto" w:fill="F3F3F3"/>
          </w:tcPr>
          <w:p w14:paraId="1082A7BD" w14:textId="77777777" w:rsidR="006042E7" w:rsidRPr="00891A01" w:rsidRDefault="006042E7" w:rsidP="00F1342B">
            <w:pPr>
              <w:rPr>
                <w:rFonts w:ascii="標楷體" w:eastAsia="標楷體" w:hAnsi="標楷體"/>
              </w:rPr>
            </w:pPr>
            <w:r w:rsidRPr="00891A01">
              <w:rPr>
                <w:rFonts w:ascii="標楷體" w:eastAsia="標楷體" w:hAnsi="標楷體"/>
              </w:rPr>
              <w:t xml:space="preserve">執行後狀況 </w:t>
            </w:r>
          </w:p>
        </w:tc>
        <w:tc>
          <w:tcPr>
            <w:tcW w:w="6297" w:type="dxa"/>
            <w:tcBorders>
              <w:top w:val="single" w:sz="8" w:space="0" w:color="000000"/>
              <w:left w:val="single" w:sz="8" w:space="0" w:color="000000"/>
              <w:bottom w:val="single" w:sz="8" w:space="0" w:color="000000"/>
            </w:tcBorders>
          </w:tcPr>
          <w:p w14:paraId="7F69BF5E" w14:textId="77777777" w:rsidR="006042E7" w:rsidRPr="00891A01" w:rsidRDefault="006042E7" w:rsidP="00F1342B">
            <w:pPr>
              <w:rPr>
                <w:rFonts w:ascii="標楷體" w:eastAsia="標楷體" w:hAnsi="標楷體"/>
              </w:rPr>
            </w:pPr>
          </w:p>
        </w:tc>
      </w:tr>
      <w:tr w:rsidR="006042E7" w:rsidRPr="00891A01" w14:paraId="1522D962" w14:textId="77777777" w:rsidTr="00F1342B">
        <w:trPr>
          <w:trHeight w:val="358"/>
        </w:trPr>
        <w:tc>
          <w:tcPr>
            <w:tcW w:w="1569" w:type="dxa"/>
            <w:tcBorders>
              <w:top w:val="single" w:sz="8" w:space="0" w:color="000000"/>
              <w:bottom w:val="single" w:sz="8" w:space="0" w:color="000000"/>
              <w:right w:val="single" w:sz="8" w:space="0" w:color="000000"/>
            </w:tcBorders>
            <w:shd w:val="clear" w:color="auto" w:fill="F3F3F3"/>
          </w:tcPr>
          <w:p w14:paraId="17F70F95" w14:textId="77777777" w:rsidR="006042E7" w:rsidRPr="00891A01" w:rsidRDefault="006042E7" w:rsidP="00F1342B">
            <w:pPr>
              <w:rPr>
                <w:rFonts w:ascii="標楷體" w:eastAsia="標楷體" w:hAnsi="標楷體"/>
              </w:rPr>
            </w:pPr>
            <w:r w:rsidRPr="00891A01">
              <w:rPr>
                <w:rFonts w:ascii="標楷體" w:eastAsia="標楷體" w:hAnsi="標楷體"/>
              </w:rPr>
              <w:t>特別需求</w:t>
            </w:r>
          </w:p>
        </w:tc>
        <w:tc>
          <w:tcPr>
            <w:tcW w:w="6297" w:type="dxa"/>
            <w:tcBorders>
              <w:top w:val="single" w:sz="8" w:space="0" w:color="000000"/>
              <w:left w:val="single" w:sz="8" w:space="0" w:color="000000"/>
              <w:bottom w:val="single" w:sz="8" w:space="0" w:color="000000"/>
            </w:tcBorders>
          </w:tcPr>
          <w:p w14:paraId="7C1D8FCE" w14:textId="77777777" w:rsidR="006042E7" w:rsidRPr="00891A01" w:rsidRDefault="006042E7" w:rsidP="00F1342B">
            <w:pPr>
              <w:rPr>
                <w:rFonts w:ascii="標楷體" w:eastAsia="標楷體" w:hAnsi="標楷體"/>
              </w:rPr>
            </w:pPr>
          </w:p>
        </w:tc>
      </w:tr>
      <w:tr w:rsidR="006042E7" w:rsidRPr="00891A01" w14:paraId="3BAE438F" w14:textId="77777777" w:rsidTr="00F1342B">
        <w:trPr>
          <w:trHeight w:val="278"/>
        </w:trPr>
        <w:tc>
          <w:tcPr>
            <w:tcW w:w="1569" w:type="dxa"/>
            <w:tcBorders>
              <w:top w:val="single" w:sz="8" w:space="0" w:color="000000"/>
              <w:bottom w:val="single" w:sz="8" w:space="0" w:color="000000"/>
              <w:right w:val="single" w:sz="8" w:space="0" w:color="000000"/>
            </w:tcBorders>
            <w:shd w:val="clear" w:color="auto" w:fill="F3F3F3"/>
          </w:tcPr>
          <w:p w14:paraId="74FA4EB4" w14:textId="77777777" w:rsidR="006042E7" w:rsidRPr="00891A01" w:rsidRDefault="006042E7" w:rsidP="00F1342B">
            <w:pPr>
              <w:rPr>
                <w:rFonts w:ascii="標楷體" w:eastAsia="標楷體" w:hAnsi="標楷體"/>
              </w:rPr>
            </w:pPr>
            <w:r w:rsidRPr="00891A01">
              <w:rPr>
                <w:rFonts w:ascii="標楷體" w:eastAsia="標楷體" w:hAnsi="標楷體"/>
              </w:rPr>
              <w:t xml:space="preserve">參考 </w:t>
            </w:r>
          </w:p>
        </w:tc>
        <w:tc>
          <w:tcPr>
            <w:tcW w:w="6297" w:type="dxa"/>
            <w:tcBorders>
              <w:top w:val="single" w:sz="8" w:space="0" w:color="000000"/>
              <w:left w:val="single" w:sz="8" w:space="0" w:color="000000"/>
              <w:bottom w:val="single" w:sz="8" w:space="0" w:color="000000"/>
            </w:tcBorders>
          </w:tcPr>
          <w:p w14:paraId="41AA41E2" w14:textId="77777777" w:rsidR="006042E7" w:rsidRPr="00891A01" w:rsidRDefault="006042E7" w:rsidP="00F1342B">
            <w:pPr>
              <w:rPr>
                <w:rFonts w:ascii="標楷體" w:eastAsia="標楷體" w:hAnsi="標楷體"/>
              </w:rPr>
            </w:pPr>
          </w:p>
        </w:tc>
      </w:tr>
    </w:tbl>
    <w:p w14:paraId="2762913A" w14:textId="77777777" w:rsidR="0017764B" w:rsidRPr="00362205" w:rsidRDefault="0017764B" w:rsidP="0017764B">
      <w:pPr>
        <w:rPr>
          <w:rFonts w:ascii="標楷體" w:eastAsia="標楷體" w:hAnsi="標楷體"/>
        </w:rPr>
      </w:pPr>
    </w:p>
    <w:p w14:paraId="0B6A3477" w14:textId="77777777" w:rsidR="0017764B" w:rsidRPr="00362205" w:rsidRDefault="0017764B" w:rsidP="0017764B">
      <w:pPr>
        <w:rPr>
          <w:rFonts w:ascii="標楷體" w:eastAsia="標楷體" w:hAnsi="標楷體"/>
        </w:rPr>
      </w:pPr>
      <w:r w:rsidRPr="00362205">
        <w:rPr>
          <w:rFonts w:ascii="標楷體" w:eastAsia="標楷體" w:hAnsi="標楷體"/>
        </w:rPr>
        <w:br w:type="page"/>
      </w:r>
    </w:p>
    <w:p w14:paraId="046B7D45" w14:textId="77777777" w:rsidR="0017764B" w:rsidRPr="00362205" w:rsidRDefault="0017764B" w:rsidP="00D01BCC">
      <w:pPr>
        <w:pStyle w:val="a"/>
      </w:pPr>
      <w:r w:rsidRPr="00362205">
        <w:lastRenderedPageBreak/>
        <w:t>UI畫面</w:t>
      </w:r>
    </w:p>
    <w:p w14:paraId="2AB170D9" w14:textId="77777777" w:rsidR="0017764B" w:rsidRPr="00362205" w:rsidRDefault="0017764B" w:rsidP="0017764B">
      <w:pPr>
        <w:pStyle w:val="42"/>
        <w:spacing w:after="72"/>
        <w:ind w:left="1133"/>
        <w:rPr>
          <w:rFonts w:ascii="標楷體" w:hAnsi="標楷體"/>
        </w:rPr>
      </w:pPr>
      <w:r w:rsidRPr="00362205">
        <w:rPr>
          <w:rFonts w:ascii="標楷體" w:hAnsi="標楷體" w:hint="eastAsia"/>
        </w:rPr>
        <w:t>輸入畫面：</w:t>
      </w:r>
    </w:p>
    <w:p w14:paraId="7442F1D2" w14:textId="77777777" w:rsidR="006042E7" w:rsidRDefault="00A66FA2" w:rsidP="006042E7">
      <w:pPr>
        <w:rPr>
          <w:rFonts w:ascii="標楷體" w:eastAsia="標楷體" w:hAnsi="標楷體"/>
        </w:rPr>
      </w:pPr>
      <w:r w:rsidRPr="00A66FA2">
        <w:rPr>
          <w:rFonts w:ascii="標楷體" w:eastAsia="標楷體" w:hAnsi="標楷體"/>
          <w:noProof/>
        </w:rPr>
        <w:drawing>
          <wp:inline distT="0" distB="0" distL="0" distR="0" wp14:anchorId="27C622C8" wp14:editId="77312D51">
            <wp:extent cx="6498178" cy="1316182"/>
            <wp:effectExtent l="0" t="0" r="0" b="0"/>
            <wp:docPr id="103" name="圖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cstate="print"/>
                    <a:stretch>
                      <a:fillRect/>
                    </a:stretch>
                  </pic:blipFill>
                  <pic:spPr>
                    <a:xfrm>
                      <a:off x="0" y="0"/>
                      <a:ext cx="6515098" cy="1319609"/>
                    </a:xfrm>
                    <a:prstGeom prst="rect">
                      <a:avLst/>
                    </a:prstGeom>
                  </pic:spPr>
                </pic:pic>
              </a:graphicData>
            </a:graphic>
          </wp:inline>
        </w:drawing>
      </w:r>
      <w:r w:rsidR="00DB6962" w:rsidRPr="00DB6962">
        <w:rPr>
          <w:rFonts w:ascii="標楷體" w:eastAsia="標楷體" w:hAnsi="標楷體"/>
          <w:noProof/>
        </w:rPr>
        <w:drawing>
          <wp:inline distT="0" distB="0" distL="0" distR="0" wp14:anchorId="34A47463" wp14:editId="2411CC77">
            <wp:extent cx="6530941" cy="1475509"/>
            <wp:effectExtent l="0" t="0" r="3810" b="0"/>
            <wp:docPr id="108" name="圖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cstate="print"/>
                    <a:stretch>
                      <a:fillRect/>
                    </a:stretch>
                  </pic:blipFill>
                  <pic:spPr>
                    <a:xfrm>
                      <a:off x="0" y="0"/>
                      <a:ext cx="6530941" cy="1475509"/>
                    </a:xfrm>
                    <a:prstGeom prst="rect">
                      <a:avLst/>
                    </a:prstGeom>
                  </pic:spPr>
                </pic:pic>
              </a:graphicData>
            </a:graphic>
          </wp:inline>
        </w:drawing>
      </w:r>
      <w:r w:rsidR="00DB6962" w:rsidRPr="00DB6962">
        <w:rPr>
          <w:rFonts w:ascii="標楷體" w:eastAsia="標楷體" w:hAnsi="標楷體"/>
          <w:noProof/>
        </w:rPr>
        <w:drawing>
          <wp:inline distT="0" distB="0" distL="0" distR="0" wp14:anchorId="59DDA42E" wp14:editId="26F06655">
            <wp:extent cx="6630794" cy="1316182"/>
            <wp:effectExtent l="0" t="0" r="0" b="0"/>
            <wp:docPr id="109" name="圖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cstate="print"/>
                    <a:stretch>
                      <a:fillRect/>
                    </a:stretch>
                  </pic:blipFill>
                  <pic:spPr>
                    <a:xfrm>
                      <a:off x="0" y="0"/>
                      <a:ext cx="6639592" cy="1317928"/>
                    </a:xfrm>
                    <a:prstGeom prst="rect">
                      <a:avLst/>
                    </a:prstGeom>
                  </pic:spPr>
                </pic:pic>
              </a:graphicData>
            </a:graphic>
          </wp:inline>
        </w:drawing>
      </w:r>
    </w:p>
    <w:p w14:paraId="4743FFF2" w14:textId="77777777" w:rsidR="00DB6962" w:rsidRDefault="00DB6962" w:rsidP="006042E7">
      <w:pPr>
        <w:rPr>
          <w:rFonts w:ascii="標楷體" w:eastAsia="標楷體" w:hAnsi="標楷體"/>
        </w:rPr>
      </w:pPr>
      <w:r w:rsidRPr="00DB6962">
        <w:rPr>
          <w:rFonts w:ascii="標楷體" w:eastAsia="標楷體" w:hAnsi="標楷體"/>
          <w:noProof/>
        </w:rPr>
        <w:drawing>
          <wp:inline distT="0" distB="0" distL="0" distR="0" wp14:anchorId="6F929AC0" wp14:editId="6647A9B7">
            <wp:extent cx="6703383" cy="1551709"/>
            <wp:effectExtent l="0" t="0" r="2540" b="0"/>
            <wp:docPr id="110" name="圖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cstate="print"/>
                    <a:stretch>
                      <a:fillRect/>
                    </a:stretch>
                  </pic:blipFill>
                  <pic:spPr>
                    <a:xfrm>
                      <a:off x="0" y="0"/>
                      <a:ext cx="6715598" cy="1554537"/>
                    </a:xfrm>
                    <a:prstGeom prst="rect">
                      <a:avLst/>
                    </a:prstGeom>
                  </pic:spPr>
                </pic:pic>
              </a:graphicData>
            </a:graphic>
          </wp:inline>
        </w:drawing>
      </w:r>
    </w:p>
    <w:p w14:paraId="16BECE18" w14:textId="77777777" w:rsidR="00EC3FDC" w:rsidRDefault="00EC3FDC" w:rsidP="00EC3FDC">
      <w:pPr>
        <w:pStyle w:val="42"/>
        <w:spacing w:after="72"/>
        <w:ind w:left="1133"/>
        <w:rPr>
          <w:rFonts w:ascii="標楷體" w:hAnsi="標楷體"/>
        </w:rPr>
      </w:pPr>
      <w:r w:rsidRPr="00362205">
        <w:rPr>
          <w:rFonts w:ascii="標楷體" w:hAnsi="標楷體" w:hint="eastAsia"/>
        </w:rPr>
        <w:t>輸</w:t>
      </w:r>
      <w:r w:rsidR="00CF6512">
        <w:rPr>
          <w:rFonts w:ascii="標楷體" w:hAnsi="標楷體" w:hint="eastAsia"/>
        </w:rPr>
        <w:t>出</w:t>
      </w:r>
      <w:r w:rsidRPr="00362205">
        <w:rPr>
          <w:rFonts w:ascii="標楷體" w:hAnsi="標楷體" w:hint="eastAsia"/>
        </w:rPr>
        <w:t>畫面：</w:t>
      </w:r>
    </w:p>
    <w:p w14:paraId="30F526C4" w14:textId="77777777" w:rsidR="00DB6962" w:rsidRPr="00362205" w:rsidRDefault="00DB6962" w:rsidP="00DB6962">
      <w:pPr>
        <w:pStyle w:val="42"/>
        <w:spacing w:after="72"/>
        <w:ind w:leftChars="0" w:left="0"/>
        <w:rPr>
          <w:rFonts w:ascii="標楷體" w:hAnsi="標楷體"/>
        </w:rPr>
      </w:pPr>
      <w:r w:rsidRPr="00DB6962">
        <w:rPr>
          <w:rFonts w:ascii="標楷體" w:hAnsi="標楷體"/>
          <w:noProof/>
        </w:rPr>
        <w:drawing>
          <wp:inline distT="0" distB="0" distL="0" distR="0" wp14:anchorId="6646B5F5" wp14:editId="41BF6819">
            <wp:extent cx="6678427" cy="2001982"/>
            <wp:effectExtent l="0" t="0" r="0" b="0"/>
            <wp:docPr id="111" name="圖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cstate="print"/>
                    <a:stretch>
                      <a:fillRect/>
                    </a:stretch>
                  </pic:blipFill>
                  <pic:spPr>
                    <a:xfrm>
                      <a:off x="0" y="0"/>
                      <a:ext cx="6690167" cy="2005501"/>
                    </a:xfrm>
                    <a:prstGeom prst="rect">
                      <a:avLst/>
                    </a:prstGeom>
                  </pic:spPr>
                </pic:pic>
              </a:graphicData>
            </a:graphic>
          </wp:inline>
        </w:drawing>
      </w:r>
      <w:r w:rsidR="006B683A" w:rsidRPr="006B683A">
        <w:rPr>
          <w:rFonts w:ascii="標楷體" w:hAnsi="標楷體"/>
          <w:noProof/>
        </w:rPr>
        <w:lastRenderedPageBreak/>
        <w:drawing>
          <wp:inline distT="0" distB="0" distL="0" distR="0" wp14:anchorId="670956BB" wp14:editId="6C5120FE">
            <wp:extent cx="6675920" cy="2195945"/>
            <wp:effectExtent l="0" t="0" r="0" b="0"/>
            <wp:docPr id="124" name="圖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cstate="print"/>
                    <a:stretch>
                      <a:fillRect/>
                    </a:stretch>
                  </pic:blipFill>
                  <pic:spPr>
                    <a:xfrm>
                      <a:off x="0" y="0"/>
                      <a:ext cx="6689186" cy="2200309"/>
                    </a:xfrm>
                    <a:prstGeom prst="rect">
                      <a:avLst/>
                    </a:prstGeom>
                  </pic:spPr>
                </pic:pic>
              </a:graphicData>
            </a:graphic>
          </wp:inline>
        </w:drawing>
      </w:r>
    </w:p>
    <w:p w14:paraId="47DD01F2" w14:textId="77777777" w:rsidR="00EC3FDC" w:rsidRDefault="00DB6962" w:rsidP="006042E7">
      <w:pPr>
        <w:rPr>
          <w:rFonts w:ascii="標楷體" w:eastAsia="標楷體" w:hAnsi="標楷體"/>
          <w:noProof/>
        </w:rPr>
      </w:pPr>
      <w:r w:rsidRPr="00DB6962">
        <w:rPr>
          <w:rFonts w:ascii="標楷體" w:eastAsia="標楷體" w:hAnsi="標楷體"/>
          <w:noProof/>
        </w:rPr>
        <w:drawing>
          <wp:inline distT="0" distB="0" distL="0" distR="0" wp14:anchorId="7F6BA109" wp14:editId="5F0DE4B5">
            <wp:extent cx="6700885" cy="1932709"/>
            <wp:effectExtent l="0" t="0" r="5080" b="0"/>
            <wp:docPr id="113" name="圖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cstate="print"/>
                    <a:stretch>
                      <a:fillRect/>
                    </a:stretch>
                  </pic:blipFill>
                  <pic:spPr>
                    <a:xfrm>
                      <a:off x="0" y="0"/>
                      <a:ext cx="6713621" cy="1936383"/>
                    </a:xfrm>
                    <a:prstGeom prst="rect">
                      <a:avLst/>
                    </a:prstGeom>
                  </pic:spPr>
                </pic:pic>
              </a:graphicData>
            </a:graphic>
          </wp:inline>
        </w:drawing>
      </w:r>
      <w:r w:rsidR="006B683A" w:rsidRPr="006B683A">
        <w:rPr>
          <w:rFonts w:ascii="標楷體" w:eastAsia="標楷體" w:hAnsi="標楷體"/>
          <w:noProof/>
        </w:rPr>
        <w:drawing>
          <wp:inline distT="0" distB="0" distL="0" distR="0" wp14:anchorId="330BD922" wp14:editId="6895BDF9">
            <wp:extent cx="6716733" cy="2175164"/>
            <wp:effectExtent l="0" t="0" r="8255" b="0"/>
            <wp:docPr id="125" name="圖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cstate="print"/>
                    <a:stretch>
                      <a:fillRect/>
                    </a:stretch>
                  </pic:blipFill>
                  <pic:spPr>
                    <a:xfrm>
                      <a:off x="0" y="0"/>
                      <a:ext cx="6729414" cy="2179271"/>
                    </a:xfrm>
                    <a:prstGeom prst="rect">
                      <a:avLst/>
                    </a:prstGeom>
                  </pic:spPr>
                </pic:pic>
              </a:graphicData>
            </a:graphic>
          </wp:inline>
        </w:drawing>
      </w:r>
    </w:p>
    <w:p w14:paraId="04A08B77" w14:textId="77777777" w:rsidR="008D379B" w:rsidRDefault="002C3244" w:rsidP="006042E7">
      <w:pPr>
        <w:rPr>
          <w:rFonts w:ascii="標楷體" w:eastAsia="標楷體" w:hAnsi="標楷體"/>
        </w:rPr>
      </w:pPr>
      <w:r>
        <w:rPr>
          <w:rFonts w:ascii="標楷體" w:eastAsia="標楷體" w:hAnsi="標楷體"/>
          <w:noProof/>
        </w:rPr>
        <w:drawing>
          <wp:inline distT="0" distB="0" distL="0" distR="0" wp14:anchorId="53A5E461" wp14:editId="1E373ECC">
            <wp:extent cx="1447165" cy="890905"/>
            <wp:effectExtent l="0" t="0" r="635" b="4445"/>
            <wp:docPr id="7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1447165" cy="890905"/>
                    </a:xfrm>
                    <a:prstGeom prst="rect">
                      <a:avLst/>
                    </a:prstGeom>
                    <a:noFill/>
                    <a:ln>
                      <a:noFill/>
                    </a:ln>
                  </pic:spPr>
                </pic:pic>
              </a:graphicData>
            </a:graphic>
          </wp:inline>
        </w:drawing>
      </w:r>
    </w:p>
    <w:p w14:paraId="1E1312F3" w14:textId="77777777" w:rsidR="00891A01" w:rsidRDefault="00891A01" w:rsidP="006042E7">
      <w:pPr>
        <w:rPr>
          <w:rFonts w:ascii="標楷體" w:eastAsia="標楷體" w:hAnsi="標楷體"/>
        </w:rPr>
      </w:pPr>
    </w:p>
    <w:p w14:paraId="5CCAA907" w14:textId="77777777" w:rsidR="00891A01" w:rsidRDefault="00891A01" w:rsidP="006042E7">
      <w:pPr>
        <w:rPr>
          <w:rFonts w:ascii="標楷體" w:eastAsia="標楷體" w:hAnsi="標楷體"/>
        </w:rPr>
      </w:pPr>
    </w:p>
    <w:p w14:paraId="65C34696" w14:textId="77777777" w:rsidR="00891A01" w:rsidRPr="00362205" w:rsidRDefault="00891A01" w:rsidP="006042E7">
      <w:pPr>
        <w:rPr>
          <w:rFonts w:ascii="標楷體" w:eastAsia="標楷體" w:hAnsi="標楷體"/>
        </w:rPr>
      </w:pPr>
    </w:p>
    <w:p w14:paraId="0F77C88E" w14:textId="77777777" w:rsidR="006042E7" w:rsidRPr="00362205" w:rsidRDefault="000C7737" w:rsidP="00D01BCC">
      <w:pPr>
        <w:pStyle w:val="a"/>
      </w:pPr>
      <w:r>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7"/>
        <w:gridCol w:w="1466"/>
        <w:gridCol w:w="1296"/>
        <w:gridCol w:w="1038"/>
        <w:gridCol w:w="1138"/>
        <w:gridCol w:w="635"/>
        <w:gridCol w:w="670"/>
        <w:gridCol w:w="3700"/>
      </w:tblGrid>
      <w:tr w:rsidR="00891A01" w:rsidRPr="00891A01" w14:paraId="4796C738" w14:textId="77777777" w:rsidTr="00891A01">
        <w:trPr>
          <w:trHeight w:val="388"/>
          <w:jc w:val="center"/>
        </w:trPr>
        <w:tc>
          <w:tcPr>
            <w:tcW w:w="481" w:type="dxa"/>
            <w:vMerge w:val="restart"/>
          </w:tcPr>
          <w:p w14:paraId="01559DD2" w14:textId="77777777" w:rsidR="00891A01" w:rsidRPr="00891A01" w:rsidRDefault="00891A01" w:rsidP="00F1342B">
            <w:pPr>
              <w:rPr>
                <w:rFonts w:ascii="標楷體" w:eastAsia="標楷體" w:hAnsi="標楷體"/>
              </w:rPr>
            </w:pPr>
            <w:r w:rsidRPr="00891A01">
              <w:rPr>
                <w:rFonts w:ascii="標楷體" w:eastAsia="標楷體" w:hAnsi="標楷體"/>
              </w:rPr>
              <w:t>序號</w:t>
            </w:r>
          </w:p>
        </w:tc>
        <w:tc>
          <w:tcPr>
            <w:tcW w:w="1592" w:type="dxa"/>
            <w:vMerge w:val="restart"/>
          </w:tcPr>
          <w:p w14:paraId="4C943789" w14:textId="77777777" w:rsidR="00891A01" w:rsidRPr="00891A01" w:rsidRDefault="00891A01" w:rsidP="00F1342B">
            <w:pPr>
              <w:rPr>
                <w:rFonts w:ascii="標楷體" w:eastAsia="標楷體" w:hAnsi="標楷體"/>
              </w:rPr>
            </w:pPr>
            <w:r w:rsidRPr="00891A01">
              <w:rPr>
                <w:rFonts w:ascii="標楷體" w:eastAsia="標楷體" w:hAnsi="標楷體"/>
              </w:rPr>
              <w:t>欄位</w:t>
            </w:r>
          </w:p>
        </w:tc>
        <w:tc>
          <w:tcPr>
            <w:tcW w:w="4994" w:type="dxa"/>
            <w:gridSpan w:val="5"/>
          </w:tcPr>
          <w:p w14:paraId="6D237017" w14:textId="77777777" w:rsidR="00891A01" w:rsidRPr="00891A01" w:rsidRDefault="00891A01" w:rsidP="00891A01">
            <w:pPr>
              <w:jc w:val="center"/>
              <w:rPr>
                <w:rFonts w:ascii="標楷體" w:eastAsia="標楷體" w:hAnsi="標楷體"/>
              </w:rPr>
            </w:pPr>
            <w:r w:rsidRPr="00891A01">
              <w:rPr>
                <w:rFonts w:ascii="標楷體" w:eastAsia="標楷體" w:hAnsi="標楷體"/>
              </w:rPr>
              <w:t>說明</w:t>
            </w:r>
          </w:p>
        </w:tc>
        <w:tc>
          <w:tcPr>
            <w:tcW w:w="3764" w:type="dxa"/>
            <w:vMerge w:val="restart"/>
          </w:tcPr>
          <w:p w14:paraId="03900830" w14:textId="77777777" w:rsidR="00891A01" w:rsidRPr="00891A01" w:rsidRDefault="00891A01" w:rsidP="00F1342B">
            <w:pPr>
              <w:rPr>
                <w:rFonts w:ascii="標楷體" w:eastAsia="標楷體" w:hAnsi="標楷體"/>
              </w:rPr>
            </w:pPr>
            <w:r w:rsidRPr="00891A01">
              <w:rPr>
                <w:rFonts w:ascii="標楷體" w:eastAsia="標楷體" w:hAnsi="標楷體"/>
              </w:rPr>
              <w:t>處理邏輯及注意事項</w:t>
            </w:r>
          </w:p>
        </w:tc>
      </w:tr>
      <w:tr w:rsidR="00891A01" w:rsidRPr="00891A01" w14:paraId="19CD5EF6" w14:textId="77777777" w:rsidTr="00891A01">
        <w:trPr>
          <w:trHeight w:val="244"/>
          <w:jc w:val="center"/>
        </w:trPr>
        <w:tc>
          <w:tcPr>
            <w:tcW w:w="481" w:type="dxa"/>
            <w:vMerge/>
          </w:tcPr>
          <w:p w14:paraId="7E658881" w14:textId="77777777" w:rsidR="00891A01" w:rsidRPr="00891A01" w:rsidRDefault="00891A01" w:rsidP="00F1342B">
            <w:pPr>
              <w:rPr>
                <w:rFonts w:ascii="標楷體" w:eastAsia="標楷體" w:hAnsi="標楷體"/>
              </w:rPr>
            </w:pPr>
          </w:p>
        </w:tc>
        <w:tc>
          <w:tcPr>
            <w:tcW w:w="1592" w:type="dxa"/>
            <w:vMerge/>
          </w:tcPr>
          <w:p w14:paraId="1832C2EA" w14:textId="77777777" w:rsidR="00891A01" w:rsidRPr="00891A01" w:rsidRDefault="00891A01" w:rsidP="00F1342B">
            <w:pPr>
              <w:rPr>
                <w:rFonts w:ascii="標楷體" w:eastAsia="標楷體" w:hAnsi="標楷體"/>
              </w:rPr>
            </w:pPr>
          </w:p>
        </w:tc>
        <w:tc>
          <w:tcPr>
            <w:tcW w:w="1296" w:type="dxa"/>
          </w:tcPr>
          <w:p w14:paraId="6E6C3CD5" w14:textId="77777777" w:rsidR="00891A01" w:rsidRPr="00891A01" w:rsidRDefault="00891A01" w:rsidP="00D668F5">
            <w:pPr>
              <w:rPr>
                <w:rFonts w:ascii="標楷體" w:eastAsia="標楷體" w:hAnsi="標楷體"/>
              </w:rPr>
            </w:pPr>
            <w:r w:rsidRPr="00891A01">
              <w:rPr>
                <w:rFonts w:ascii="標楷體" w:eastAsia="標楷體" w:hAnsi="標楷體" w:hint="eastAsia"/>
              </w:rPr>
              <w:t>資料型態</w:t>
            </w:r>
            <w:r w:rsidRPr="00891A01">
              <w:rPr>
                <w:rFonts w:ascii="標楷體" w:eastAsia="標楷體" w:hAnsi="標楷體" w:hint="eastAsia"/>
              </w:rPr>
              <w:lastRenderedPageBreak/>
              <w:t>長度</w:t>
            </w:r>
          </w:p>
        </w:tc>
        <w:tc>
          <w:tcPr>
            <w:tcW w:w="1120" w:type="dxa"/>
          </w:tcPr>
          <w:p w14:paraId="4966AF90" w14:textId="77777777" w:rsidR="00891A01" w:rsidRPr="00891A01" w:rsidRDefault="00891A01" w:rsidP="00F1342B">
            <w:pPr>
              <w:rPr>
                <w:rFonts w:ascii="標楷體" w:eastAsia="標楷體" w:hAnsi="標楷體"/>
              </w:rPr>
            </w:pPr>
            <w:r w:rsidRPr="00891A01">
              <w:rPr>
                <w:rFonts w:ascii="標楷體" w:eastAsia="標楷體" w:hAnsi="標楷體"/>
              </w:rPr>
              <w:lastRenderedPageBreak/>
              <w:t>預設值</w:t>
            </w:r>
          </w:p>
        </w:tc>
        <w:tc>
          <w:tcPr>
            <w:tcW w:w="1235" w:type="dxa"/>
          </w:tcPr>
          <w:p w14:paraId="036A0EA5" w14:textId="77777777" w:rsidR="00891A01" w:rsidRPr="00891A01" w:rsidRDefault="00891A01" w:rsidP="00F1342B">
            <w:pPr>
              <w:rPr>
                <w:rFonts w:ascii="標楷體" w:eastAsia="標楷體" w:hAnsi="標楷體"/>
              </w:rPr>
            </w:pPr>
            <w:r w:rsidRPr="00891A01">
              <w:rPr>
                <w:rFonts w:ascii="標楷體" w:eastAsia="標楷體" w:hAnsi="標楷體"/>
              </w:rPr>
              <w:t>選單內</w:t>
            </w:r>
            <w:r w:rsidRPr="00891A01">
              <w:rPr>
                <w:rFonts w:ascii="標楷體" w:eastAsia="標楷體" w:hAnsi="標楷體"/>
              </w:rPr>
              <w:lastRenderedPageBreak/>
              <w:t>容</w:t>
            </w:r>
          </w:p>
        </w:tc>
        <w:tc>
          <w:tcPr>
            <w:tcW w:w="660" w:type="dxa"/>
          </w:tcPr>
          <w:p w14:paraId="16C06F90" w14:textId="77777777" w:rsidR="00891A01" w:rsidRPr="00891A01" w:rsidRDefault="00891A01" w:rsidP="00F1342B">
            <w:pPr>
              <w:rPr>
                <w:rFonts w:ascii="標楷體" w:eastAsia="標楷體" w:hAnsi="標楷體"/>
              </w:rPr>
            </w:pPr>
            <w:r w:rsidRPr="00891A01">
              <w:rPr>
                <w:rFonts w:ascii="標楷體" w:eastAsia="標楷體" w:hAnsi="標楷體"/>
              </w:rPr>
              <w:lastRenderedPageBreak/>
              <w:t>必</w:t>
            </w:r>
            <w:r w:rsidRPr="00891A01">
              <w:rPr>
                <w:rFonts w:ascii="標楷體" w:eastAsia="標楷體" w:hAnsi="標楷體"/>
              </w:rPr>
              <w:lastRenderedPageBreak/>
              <w:t>填</w:t>
            </w:r>
          </w:p>
        </w:tc>
        <w:tc>
          <w:tcPr>
            <w:tcW w:w="683" w:type="dxa"/>
          </w:tcPr>
          <w:p w14:paraId="6F84B3D0" w14:textId="77777777" w:rsidR="00891A01" w:rsidRPr="00891A01" w:rsidRDefault="00891A01" w:rsidP="00F1342B">
            <w:pPr>
              <w:rPr>
                <w:rFonts w:ascii="標楷體" w:eastAsia="標楷體" w:hAnsi="標楷體"/>
              </w:rPr>
            </w:pPr>
            <w:r w:rsidRPr="00891A01">
              <w:rPr>
                <w:rFonts w:ascii="標楷體" w:eastAsia="標楷體" w:hAnsi="標楷體"/>
              </w:rPr>
              <w:lastRenderedPageBreak/>
              <w:t>R/W</w:t>
            </w:r>
          </w:p>
        </w:tc>
        <w:tc>
          <w:tcPr>
            <w:tcW w:w="3764" w:type="dxa"/>
            <w:vMerge/>
          </w:tcPr>
          <w:p w14:paraId="50F31DDC" w14:textId="77777777" w:rsidR="00891A01" w:rsidRPr="00891A01" w:rsidRDefault="00891A01" w:rsidP="00F1342B">
            <w:pPr>
              <w:rPr>
                <w:rFonts w:ascii="標楷體" w:eastAsia="標楷體" w:hAnsi="標楷體"/>
              </w:rPr>
            </w:pPr>
          </w:p>
        </w:tc>
      </w:tr>
      <w:tr w:rsidR="00891A01" w:rsidRPr="00891A01" w14:paraId="6C11E8AA" w14:textId="77777777" w:rsidTr="00891A01">
        <w:trPr>
          <w:trHeight w:val="291"/>
          <w:jc w:val="center"/>
        </w:trPr>
        <w:tc>
          <w:tcPr>
            <w:tcW w:w="481" w:type="dxa"/>
          </w:tcPr>
          <w:p w14:paraId="76C0B544" w14:textId="77777777" w:rsidR="00891A01" w:rsidRPr="00891A01" w:rsidRDefault="00891A01" w:rsidP="003C0E06">
            <w:pPr>
              <w:rPr>
                <w:rFonts w:ascii="標楷體" w:eastAsia="標楷體" w:hAnsi="標楷體"/>
              </w:rPr>
            </w:pPr>
            <w:r w:rsidRPr="00891A01">
              <w:rPr>
                <w:rFonts w:ascii="標楷體" w:eastAsia="標楷體" w:hAnsi="標楷體"/>
              </w:rPr>
              <w:lastRenderedPageBreak/>
              <w:t>1</w:t>
            </w:r>
          </w:p>
        </w:tc>
        <w:tc>
          <w:tcPr>
            <w:tcW w:w="1592" w:type="dxa"/>
          </w:tcPr>
          <w:p w14:paraId="59F6F0DB" w14:textId="77777777" w:rsidR="00891A01" w:rsidRPr="00891A01" w:rsidRDefault="00891A01" w:rsidP="00D668F5">
            <w:pPr>
              <w:rPr>
                <w:rFonts w:ascii="標楷體" w:eastAsia="標楷體" w:hAnsi="標楷體"/>
              </w:rPr>
            </w:pPr>
            <w:r w:rsidRPr="00891A01">
              <w:rPr>
                <w:rFonts w:ascii="標楷體" w:eastAsia="標楷體" w:hAnsi="標楷體" w:hint="eastAsia"/>
              </w:rPr>
              <w:t>戶號</w:t>
            </w:r>
          </w:p>
        </w:tc>
        <w:tc>
          <w:tcPr>
            <w:tcW w:w="1296" w:type="dxa"/>
          </w:tcPr>
          <w:p w14:paraId="7182E4D6" w14:textId="77777777" w:rsidR="00891A01" w:rsidRPr="00891A01" w:rsidRDefault="00891A01" w:rsidP="00D668F5">
            <w:pPr>
              <w:rPr>
                <w:rFonts w:ascii="標楷體" w:eastAsia="標楷體" w:hAnsi="標楷體"/>
              </w:rPr>
            </w:pPr>
            <w:r w:rsidRPr="00891A01">
              <w:rPr>
                <w:rFonts w:ascii="標楷體" w:eastAsia="標楷體" w:hAnsi="標楷體"/>
              </w:rPr>
              <w:t>9999999</w:t>
            </w:r>
          </w:p>
        </w:tc>
        <w:tc>
          <w:tcPr>
            <w:tcW w:w="1120" w:type="dxa"/>
          </w:tcPr>
          <w:p w14:paraId="4591D96E" w14:textId="77777777" w:rsidR="00891A01" w:rsidRPr="00891A01" w:rsidRDefault="00891A01" w:rsidP="003C0E06">
            <w:pPr>
              <w:rPr>
                <w:rFonts w:ascii="標楷體" w:eastAsia="標楷體" w:hAnsi="標楷體"/>
              </w:rPr>
            </w:pPr>
          </w:p>
        </w:tc>
        <w:tc>
          <w:tcPr>
            <w:tcW w:w="1235" w:type="dxa"/>
          </w:tcPr>
          <w:p w14:paraId="074F3C30" w14:textId="77777777" w:rsidR="00891A01" w:rsidRPr="00891A01" w:rsidRDefault="00891A01" w:rsidP="003C0E06">
            <w:pPr>
              <w:rPr>
                <w:rFonts w:ascii="標楷體" w:eastAsia="標楷體" w:hAnsi="標楷體"/>
              </w:rPr>
            </w:pPr>
          </w:p>
        </w:tc>
        <w:tc>
          <w:tcPr>
            <w:tcW w:w="660" w:type="dxa"/>
            <w:vMerge w:val="restart"/>
          </w:tcPr>
          <w:p w14:paraId="05C4AE25" w14:textId="77777777" w:rsidR="00891A01" w:rsidRPr="00891A01" w:rsidRDefault="00891A01" w:rsidP="00D668F5">
            <w:pPr>
              <w:rPr>
                <w:rFonts w:ascii="標楷體" w:eastAsia="標楷體" w:hAnsi="標楷體"/>
              </w:rPr>
            </w:pPr>
            <w:r w:rsidRPr="00891A01">
              <w:rPr>
                <w:rFonts w:ascii="標楷體" w:eastAsia="標楷體" w:hAnsi="標楷體" w:hint="eastAsia"/>
              </w:rPr>
              <w:t>擇一輸入</w:t>
            </w:r>
          </w:p>
        </w:tc>
        <w:tc>
          <w:tcPr>
            <w:tcW w:w="683" w:type="dxa"/>
          </w:tcPr>
          <w:p w14:paraId="65597776" w14:textId="77777777" w:rsidR="00891A01" w:rsidRPr="00891A01" w:rsidRDefault="00891A01" w:rsidP="003C0E06">
            <w:pPr>
              <w:rPr>
                <w:rFonts w:ascii="標楷體" w:eastAsia="標楷體" w:hAnsi="標楷體"/>
              </w:rPr>
            </w:pPr>
          </w:p>
        </w:tc>
        <w:tc>
          <w:tcPr>
            <w:tcW w:w="3764" w:type="dxa"/>
          </w:tcPr>
          <w:p w14:paraId="3448E8A6" w14:textId="77777777" w:rsidR="00891A01" w:rsidRPr="00891A01" w:rsidRDefault="00891A01" w:rsidP="003C0E06">
            <w:pPr>
              <w:rPr>
                <w:rFonts w:ascii="標楷體" w:eastAsia="標楷體" w:hAnsi="標楷體"/>
              </w:rPr>
            </w:pPr>
            <w:r w:rsidRPr="00891A01">
              <w:rPr>
                <w:rFonts w:ascii="標楷體" w:eastAsia="標楷體" w:hAnsi="標楷體" w:hint="eastAsia"/>
              </w:rPr>
              <w:t>戶號與轉催收日擇一輸入</w:t>
            </w:r>
          </w:p>
        </w:tc>
      </w:tr>
      <w:tr w:rsidR="00891A01" w:rsidRPr="00891A01" w14:paraId="0ABA20F4" w14:textId="77777777" w:rsidTr="00891A01">
        <w:trPr>
          <w:trHeight w:val="291"/>
          <w:jc w:val="center"/>
        </w:trPr>
        <w:tc>
          <w:tcPr>
            <w:tcW w:w="481" w:type="dxa"/>
          </w:tcPr>
          <w:p w14:paraId="0617C317" w14:textId="77777777" w:rsidR="00891A01" w:rsidRPr="00891A01" w:rsidRDefault="00891A01" w:rsidP="003C0E06">
            <w:pPr>
              <w:rPr>
                <w:rFonts w:ascii="標楷體" w:eastAsia="標楷體" w:hAnsi="標楷體"/>
              </w:rPr>
            </w:pPr>
          </w:p>
        </w:tc>
        <w:tc>
          <w:tcPr>
            <w:tcW w:w="1592" w:type="dxa"/>
          </w:tcPr>
          <w:p w14:paraId="58A3EA3F" w14:textId="77777777" w:rsidR="00891A01" w:rsidRPr="00891A01" w:rsidRDefault="00891A01" w:rsidP="00D668F5">
            <w:pPr>
              <w:rPr>
                <w:rFonts w:ascii="標楷體" w:eastAsia="標楷體" w:hAnsi="標楷體"/>
              </w:rPr>
            </w:pPr>
            <w:r w:rsidRPr="00891A01">
              <w:rPr>
                <w:rFonts w:ascii="標楷體" w:eastAsia="標楷體" w:hAnsi="標楷體" w:hint="eastAsia"/>
              </w:rPr>
              <w:t>[瀏覽]</w:t>
            </w:r>
          </w:p>
        </w:tc>
        <w:tc>
          <w:tcPr>
            <w:tcW w:w="1296" w:type="dxa"/>
          </w:tcPr>
          <w:p w14:paraId="235E6920" w14:textId="77777777" w:rsidR="00891A01" w:rsidRPr="00891A01" w:rsidRDefault="00891A01" w:rsidP="00D668F5">
            <w:pPr>
              <w:rPr>
                <w:rFonts w:ascii="標楷體" w:eastAsia="標楷體" w:hAnsi="標楷體"/>
              </w:rPr>
            </w:pPr>
          </w:p>
        </w:tc>
        <w:tc>
          <w:tcPr>
            <w:tcW w:w="1120" w:type="dxa"/>
          </w:tcPr>
          <w:p w14:paraId="77F3BC39" w14:textId="77777777" w:rsidR="00891A01" w:rsidRPr="00891A01" w:rsidRDefault="00891A01" w:rsidP="003C0E06">
            <w:pPr>
              <w:rPr>
                <w:rFonts w:ascii="標楷體" w:eastAsia="標楷體" w:hAnsi="標楷體"/>
              </w:rPr>
            </w:pPr>
          </w:p>
        </w:tc>
        <w:tc>
          <w:tcPr>
            <w:tcW w:w="1235" w:type="dxa"/>
          </w:tcPr>
          <w:p w14:paraId="5C88E179" w14:textId="77777777" w:rsidR="00891A01" w:rsidRPr="00891A01" w:rsidRDefault="00891A01" w:rsidP="003C0E06">
            <w:pPr>
              <w:rPr>
                <w:rFonts w:ascii="標楷體" w:eastAsia="標楷體" w:hAnsi="標楷體"/>
              </w:rPr>
            </w:pPr>
          </w:p>
        </w:tc>
        <w:tc>
          <w:tcPr>
            <w:tcW w:w="660" w:type="dxa"/>
            <w:vMerge/>
          </w:tcPr>
          <w:p w14:paraId="0A3EC816" w14:textId="77777777" w:rsidR="00891A01" w:rsidRPr="00891A01" w:rsidRDefault="00891A01" w:rsidP="00D668F5">
            <w:pPr>
              <w:rPr>
                <w:rFonts w:ascii="標楷體" w:eastAsia="標楷體" w:hAnsi="標楷體"/>
              </w:rPr>
            </w:pPr>
          </w:p>
        </w:tc>
        <w:tc>
          <w:tcPr>
            <w:tcW w:w="683" w:type="dxa"/>
          </w:tcPr>
          <w:p w14:paraId="258EA167" w14:textId="77777777" w:rsidR="00891A01" w:rsidRPr="00891A01" w:rsidRDefault="00891A01" w:rsidP="003C0E06">
            <w:pPr>
              <w:rPr>
                <w:rFonts w:ascii="標楷體" w:eastAsia="標楷體" w:hAnsi="標楷體"/>
              </w:rPr>
            </w:pPr>
          </w:p>
        </w:tc>
        <w:tc>
          <w:tcPr>
            <w:tcW w:w="3764" w:type="dxa"/>
          </w:tcPr>
          <w:p w14:paraId="6BD2A2BD" w14:textId="77777777" w:rsidR="00891A01" w:rsidRPr="00891A01" w:rsidRDefault="00891A01" w:rsidP="003C0E06">
            <w:pPr>
              <w:rPr>
                <w:rFonts w:ascii="標楷體" w:eastAsia="標楷體" w:hAnsi="標楷體"/>
              </w:rPr>
            </w:pPr>
            <w:r w:rsidRPr="00891A01">
              <w:rPr>
                <w:rFonts w:ascii="標楷體" w:eastAsia="標楷體" w:hAnsi="標楷體" w:hint="eastAsia"/>
              </w:rPr>
              <w:t>連結L1001 顧客基本資料查詢</w:t>
            </w:r>
          </w:p>
        </w:tc>
      </w:tr>
      <w:tr w:rsidR="00891A01" w:rsidRPr="00891A01" w14:paraId="6E8AEC31" w14:textId="77777777" w:rsidTr="00891A01">
        <w:trPr>
          <w:trHeight w:val="291"/>
          <w:jc w:val="center"/>
        </w:trPr>
        <w:tc>
          <w:tcPr>
            <w:tcW w:w="481" w:type="dxa"/>
          </w:tcPr>
          <w:p w14:paraId="218EE086" w14:textId="77777777" w:rsidR="00891A01" w:rsidRPr="00891A01" w:rsidRDefault="00891A01" w:rsidP="003C0E06">
            <w:pPr>
              <w:rPr>
                <w:rFonts w:ascii="標楷體" w:eastAsia="標楷體" w:hAnsi="標楷體"/>
              </w:rPr>
            </w:pPr>
            <w:r w:rsidRPr="00891A01">
              <w:rPr>
                <w:rFonts w:ascii="標楷體" w:eastAsia="標楷體" w:hAnsi="標楷體"/>
              </w:rPr>
              <w:t>2</w:t>
            </w:r>
          </w:p>
        </w:tc>
        <w:tc>
          <w:tcPr>
            <w:tcW w:w="1592" w:type="dxa"/>
          </w:tcPr>
          <w:p w14:paraId="01482AC8" w14:textId="77777777" w:rsidR="00891A01" w:rsidRPr="00891A01" w:rsidRDefault="00891A01" w:rsidP="00D668F5">
            <w:pPr>
              <w:rPr>
                <w:rFonts w:ascii="標楷體" w:eastAsia="標楷體" w:hAnsi="標楷體"/>
              </w:rPr>
            </w:pPr>
            <w:r w:rsidRPr="00891A01">
              <w:rPr>
                <w:rFonts w:ascii="標楷體" w:eastAsia="標楷體" w:hAnsi="標楷體" w:hint="eastAsia"/>
              </w:rPr>
              <w:t>轉催收日</w:t>
            </w:r>
          </w:p>
        </w:tc>
        <w:tc>
          <w:tcPr>
            <w:tcW w:w="1296" w:type="dxa"/>
          </w:tcPr>
          <w:p w14:paraId="489DF3AD" w14:textId="77777777" w:rsidR="00891A01" w:rsidRPr="00891A01" w:rsidRDefault="00891A01" w:rsidP="00D668F5">
            <w:pPr>
              <w:rPr>
                <w:rFonts w:ascii="標楷體" w:eastAsia="標楷體" w:hAnsi="標楷體"/>
              </w:rPr>
            </w:pPr>
            <w:r w:rsidRPr="00891A01">
              <w:rPr>
                <w:rFonts w:ascii="標楷體" w:eastAsia="標楷體" w:hAnsi="標楷體"/>
              </w:rPr>
              <w:t>999/99/99</w:t>
            </w:r>
          </w:p>
        </w:tc>
        <w:tc>
          <w:tcPr>
            <w:tcW w:w="1120" w:type="dxa"/>
          </w:tcPr>
          <w:p w14:paraId="6E9A1674" w14:textId="77777777" w:rsidR="00891A01" w:rsidRPr="00891A01" w:rsidRDefault="00891A01" w:rsidP="003C0E06">
            <w:pPr>
              <w:rPr>
                <w:rFonts w:ascii="標楷體" w:eastAsia="標楷體" w:hAnsi="標楷體"/>
              </w:rPr>
            </w:pPr>
          </w:p>
        </w:tc>
        <w:tc>
          <w:tcPr>
            <w:tcW w:w="1235" w:type="dxa"/>
          </w:tcPr>
          <w:p w14:paraId="285C46F2" w14:textId="77777777" w:rsidR="00891A01" w:rsidRPr="00891A01" w:rsidRDefault="00891A01" w:rsidP="003C0E06">
            <w:pPr>
              <w:rPr>
                <w:rFonts w:ascii="標楷體" w:eastAsia="標楷體" w:hAnsi="標楷體"/>
              </w:rPr>
            </w:pPr>
          </w:p>
        </w:tc>
        <w:tc>
          <w:tcPr>
            <w:tcW w:w="660" w:type="dxa"/>
            <w:vMerge/>
          </w:tcPr>
          <w:p w14:paraId="771A6D7B" w14:textId="77777777" w:rsidR="00891A01" w:rsidRPr="00891A01" w:rsidRDefault="00891A01" w:rsidP="00D668F5">
            <w:pPr>
              <w:rPr>
                <w:rFonts w:ascii="標楷體" w:eastAsia="標楷體" w:hAnsi="標楷體"/>
              </w:rPr>
            </w:pPr>
          </w:p>
        </w:tc>
        <w:tc>
          <w:tcPr>
            <w:tcW w:w="683" w:type="dxa"/>
          </w:tcPr>
          <w:p w14:paraId="4BE6F108" w14:textId="77777777" w:rsidR="00891A01" w:rsidRPr="00891A01" w:rsidRDefault="00891A01" w:rsidP="003C0E06">
            <w:pPr>
              <w:rPr>
                <w:rFonts w:ascii="標楷體" w:eastAsia="標楷體" w:hAnsi="標楷體"/>
              </w:rPr>
            </w:pPr>
          </w:p>
        </w:tc>
        <w:tc>
          <w:tcPr>
            <w:tcW w:w="3764" w:type="dxa"/>
          </w:tcPr>
          <w:p w14:paraId="75B9A8BA" w14:textId="77777777" w:rsidR="00891A01" w:rsidRPr="00891A01" w:rsidRDefault="00891A01" w:rsidP="003C0E06">
            <w:pPr>
              <w:rPr>
                <w:rFonts w:ascii="標楷體" w:eastAsia="標楷體" w:hAnsi="標楷體"/>
              </w:rPr>
            </w:pPr>
            <w:r w:rsidRPr="00891A01">
              <w:rPr>
                <w:rFonts w:ascii="標楷體" w:eastAsia="標楷體" w:hAnsi="標楷體" w:hint="eastAsia"/>
              </w:rPr>
              <w:t>戶號不輸時預設為營業日，可修改</w:t>
            </w:r>
          </w:p>
        </w:tc>
      </w:tr>
      <w:tr w:rsidR="00891A01" w:rsidRPr="00891A01" w14:paraId="1165C3F7" w14:textId="77777777" w:rsidTr="00891A01">
        <w:trPr>
          <w:trHeight w:val="291"/>
          <w:jc w:val="center"/>
        </w:trPr>
        <w:tc>
          <w:tcPr>
            <w:tcW w:w="481" w:type="dxa"/>
          </w:tcPr>
          <w:p w14:paraId="6294011F" w14:textId="77777777" w:rsidR="00891A01" w:rsidRPr="00891A01" w:rsidRDefault="00891A01" w:rsidP="003C0E06">
            <w:pPr>
              <w:rPr>
                <w:rFonts w:ascii="標楷體" w:eastAsia="標楷體" w:hAnsi="標楷體"/>
              </w:rPr>
            </w:pPr>
            <w:r w:rsidRPr="00891A01">
              <w:rPr>
                <w:rFonts w:ascii="標楷體" w:eastAsia="標楷體" w:hAnsi="標楷體" w:hint="eastAsia"/>
              </w:rPr>
              <w:t>3</w:t>
            </w:r>
          </w:p>
        </w:tc>
        <w:tc>
          <w:tcPr>
            <w:tcW w:w="1592" w:type="dxa"/>
          </w:tcPr>
          <w:p w14:paraId="62FBDCB3" w14:textId="77777777" w:rsidR="00891A01" w:rsidRPr="00891A01" w:rsidRDefault="00891A01" w:rsidP="00D668F5">
            <w:pPr>
              <w:rPr>
                <w:rFonts w:ascii="標楷體" w:eastAsia="標楷體" w:hAnsi="標楷體"/>
              </w:rPr>
            </w:pPr>
            <w:r w:rsidRPr="00891A01">
              <w:rPr>
                <w:rFonts w:ascii="標楷體" w:eastAsia="標楷體" w:hAnsi="標楷體" w:hint="eastAsia"/>
              </w:rPr>
              <w:t>功能</w:t>
            </w:r>
          </w:p>
        </w:tc>
        <w:tc>
          <w:tcPr>
            <w:tcW w:w="1296" w:type="dxa"/>
          </w:tcPr>
          <w:p w14:paraId="734EA214" w14:textId="77777777" w:rsidR="00891A01" w:rsidRPr="00891A01" w:rsidRDefault="00891A01" w:rsidP="00D668F5">
            <w:pPr>
              <w:rPr>
                <w:rFonts w:ascii="標楷體" w:eastAsia="標楷體" w:hAnsi="標楷體"/>
              </w:rPr>
            </w:pPr>
            <w:r w:rsidRPr="00891A01">
              <w:rPr>
                <w:rFonts w:ascii="標楷體" w:eastAsia="標楷體" w:hAnsi="標楷體" w:hint="eastAsia"/>
              </w:rPr>
              <w:t>9</w:t>
            </w:r>
          </w:p>
        </w:tc>
        <w:tc>
          <w:tcPr>
            <w:tcW w:w="1120" w:type="dxa"/>
          </w:tcPr>
          <w:p w14:paraId="2AACDE6A" w14:textId="77777777" w:rsidR="00891A01" w:rsidRPr="00891A01" w:rsidRDefault="00891A01" w:rsidP="003C0E06">
            <w:pPr>
              <w:rPr>
                <w:rFonts w:ascii="標楷體" w:eastAsia="標楷體" w:hAnsi="標楷體"/>
              </w:rPr>
            </w:pPr>
            <w:r w:rsidRPr="00891A01">
              <w:rPr>
                <w:rFonts w:ascii="標楷體" w:eastAsia="標楷體" w:hAnsi="標楷體" w:hint="eastAsia"/>
              </w:rPr>
              <w:t>2</w:t>
            </w:r>
          </w:p>
        </w:tc>
        <w:tc>
          <w:tcPr>
            <w:tcW w:w="1235" w:type="dxa"/>
          </w:tcPr>
          <w:p w14:paraId="44DD59CE" w14:textId="77777777" w:rsidR="00891A01" w:rsidRPr="00891A01" w:rsidRDefault="00891A01" w:rsidP="003C0E06">
            <w:pPr>
              <w:rPr>
                <w:rFonts w:ascii="標楷體" w:eastAsia="標楷體" w:hAnsi="標楷體"/>
              </w:rPr>
            </w:pPr>
          </w:p>
        </w:tc>
        <w:tc>
          <w:tcPr>
            <w:tcW w:w="660" w:type="dxa"/>
          </w:tcPr>
          <w:p w14:paraId="7ACB10BE" w14:textId="77777777" w:rsidR="00891A01" w:rsidRPr="00891A01" w:rsidRDefault="00891A01" w:rsidP="003C0E06">
            <w:pPr>
              <w:rPr>
                <w:rFonts w:ascii="標楷體" w:eastAsia="標楷體" w:hAnsi="標楷體"/>
              </w:rPr>
            </w:pPr>
          </w:p>
        </w:tc>
        <w:tc>
          <w:tcPr>
            <w:tcW w:w="683" w:type="dxa"/>
          </w:tcPr>
          <w:p w14:paraId="5B4E5237" w14:textId="77777777" w:rsidR="00891A01" w:rsidRPr="00891A01" w:rsidRDefault="00891A01" w:rsidP="003C0E06">
            <w:pPr>
              <w:rPr>
                <w:rFonts w:ascii="標楷體" w:eastAsia="標楷體" w:hAnsi="標楷體"/>
              </w:rPr>
            </w:pPr>
          </w:p>
        </w:tc>
        <w:tc>
          <w:tcPr>
            <w:tcW w:w="3764" w:type="dxa"/>
          </w:tcPr>
          <w:p w14:paraId="66B4F84C" w14:textId="77777777" w:rsidR="00891A01" w:rsidRPr="00891A01" w:rsidRDefault="00891A01" w:rsidP="003C0E06">
            <w:pPr>
              <w:rPr>
                <w:rFonts w:ascii="標楷體" w:eastAsia="標楷體" w:hAnsi="標楷體"/>
              </w:rPr>
            </w:pPr>
            <w:r w:rsidRPr="00891A01">
              <w:rPr>
                <w:rFonts w:ascii="標楷體" w:eastAsia="標楷體" w:hAnsi="標楷體" w:hint="eastAsia"/>
              </w:rPr>
              <w:t>必須輸入</w:t>
            </w:r>
          </w:p>
          <w:p w14:paraId="47A6602A" w14:textId="77777777" w:rsidR="00891A01" w:rsidRPr="00891A01" w:rsidRDefault="00891A01" w:rsidP="00891A01">
            <w:pPr>
              <w:ind w:firstLineChars="100" w:firstLine="240"/>
              <w:rPr>
                <w:rFonts w:ascii="標楷體" w:eastAsia="標楷體" w:hAnsi="標楷體"/>
              </w:rPr>
            </w:pPr>
            <w:r w:rsidRPr="00891A01">
              <w:rPr>
                <w:rFonts w:ascii="標楷體" w:eastAsia="標楷體" w:hAnsi="標楷體"/>
              </w:rPr>
              <w:t>1.</w:t>
            </w:r>
            <w:r w:rsidRPr="00891A01">
              <w:rPr>
                <w:rFonts w:ascii="標楷體" w:eastAsia="標楷體" w:hAnsi="標楷體" w:hint="eastAsia"/>
              </w:rPr>
              <w:t xml:space="preserve">保留  </w:t>
            </w:r>
          </w:p>
          <w:p w14:paraId="54C3FBF4" w14:textId="77777777" w:rsidR="00891A01" w:rsidRPr="00891A01" w:rsidRDefault="00891A01" w:rsidP="00891A01">
            <w:pPr>
              <w:ind w:firstLineChars="100" w:firstLine="240"/>
              <w:rPr>
                <w:rFonts w:ascii="標楷體" w:eastAsia="標楷體" w:hAnsi="標楷體"/>
              </w:rPr>
            </w:pPr>
            <w:r w:rsidRPr="00891A01">
              <w:rPr>
                <w:rFonts w:ascii="標楷體" w:eastAsia="標楷體" w:hAnsi="標楷體" w:hint="eastAsia"/>
              </w:rPr>
              <w:t xml:space="preserve">2.轉催 </w:t>
            </w:r>
          </w:p>
          <w:p w14:paraId="7DA5B187" w14:textId="77777777" w:rsidR="00891A01" w:rsidRPr="00891A01" w:rsidRDefault="00891A01" w:rsidP="00891A01">
            <w:pPr>
              <w:ind w:firstLineChars="100" w:firstLine="240"/>
              <w:rPr>
                <w:rFonts w:ascii="標楷體" w:eastAsia="標楷體" w:hAnsi="標楷體"/>
              </w:rPr>
            </w:pPr>
            <w:r w:rsidRPr="00891A01">
              <w:rPr>
                <w:rFonts w:ascii="標楷體" w:eastAsia="標楷體" w:hAnsi="標楷體" w:hint="eastAsia"/>
              </w:rPr>
              <w:t xml:space="preserve">3.訂正 </w:t>
            </w:r>
          </w:p>
          <w:p w14:paraId="58988BD7" w14:textId="77777777" w:rsidR="00891A01" w:rsidRPr="00891A01" w:rsidRDefault="00891A01" w:rsidP="00891A01">
            <w:pPr>
              <w:ind w:firstLineChars="100" w:firstLine="240"/>
              <w:rPr>
                <w:rFonts w:ascii="標楷體" w:eastAsia="標楷體" w:hAnsi="標楷體"/>
              </w:rPr>
            </w:pPr>
            <w:r w:rsidRPr="00891A01">
              <w:rPr>
                <w:rFonts w:ascii="標楷體" w:eastAsia="標楷體" w:hAnsi="標楷體" w:hint="eastAsia"/>
              </w:rPr>
              <w:t>4.取消保留</w:t>
            </w:r>
          </w:p>
          <w:p w14:paraId="6F39A46C" w14:textId="77777777" w:rsidR="00891A01" w:rsidRPr="00891A01" w:rsidRDefault="00891A01" w:rsidP="00891A01">
            <w:pPr>
              <w:ind w:firstLineChars="100" w:firstLine="240"/>
              <w:rPr>
                <w:rFonts w:ascii="標楷體" w:eastAsia="標楷體" w:hAnsi="標楷體"/>
              </w:rPr>
            </w:pPr>
            <w:r w:rsidRPr="00891A01">
              <w:rPr>
                <w:rFonts w:ascii="標楷體" w:eastAsia="標楷體" w:hAnsi="標楷體"/>
              </w:rPr>
              <w:t>9.</w:t>
            </w:r>
            <w:r w:rsidRPr="00891A01">
              <w:rPr>
                <w:rFonts w:ascii="標楷體" w:eastAsia="標楷體" w:hAnsi="標楷體" w:hint="eastAsia"/>
              </w:rPr>
              <w:t>查詢</w:t>
            </w:r>
          </w:p>
        </w:tc>
      </w:tr>
      <w:tr w:rsidR="00891A01" w:rsidRPr="00891A01" w14:paraId="78B1558A" w14:textId="77777777" w:rsidTr="00891A01">
        <w:trPr>
          <w:trHeight w:val="291"/>
          <w:jc w:val="center"/>
        </w:trPr>
        <w:tc>
          <w:tcPr>
            <w:tcW w:w="481" w:type="dxa"/>
          </w:tcPr>
          <w:p w14:paraId="081B909C" w14:textId="77777777" w:rsidR="00891A01" w:rsidRPr="00891A01" w:rsidRDefault="00891A01" w:rsidP="003C0E06">
            <w:pPr>
              <w:rPr>
                <w:rFonts w:ascii="標楷體" w:eastAsia="標楷體" w:hAnsi="標楷體"/>
              </w:rPr>
            </w:pPr>
            <w:r w:rsidRPr="00891A01">
              <w:rPr>
                <w:rFonts w:ascii="標楷體" w:eastAsia="標楷體" w:hAnsi="標楷體" w:hint="eastAsia"/>
              </w:rPr>
              <w:t>4</w:t>
            </w:r>
          </w:p>
        </w:tc>
        <w:tc>
          <w:tcPr>
            <w:tcW w:w="1592" w:type="dxa"/>
          </w:tcPr>
          <w:p w14:paraId="248754CA" w14:textId="77777777" w:rsidR="00891A01" w:rsidRPr="00891A01" w:rsidRDefault="00891A01" w:rsidP="003C0E06">
            <w:pPr>
              <w:rPr>
                <w:rFonts w:ascii="標楷體" w:eastAsia="標楷體" w:hAnsi="標楷體"/>
              </w:rPr>
            </w:pPr>
            <w:r w:rsidRPr="00891A01">
              <w:rPr>
                <w:rFonts w:ascii="標楷體" w:eastAsia="標楷體" w:hAnsi="標楷體" w:hint="eastAsia"/>
              </w:rPr>
              <w:t>查詢範圍</w:t>
            </w:r>
          </w:p>
        </w:tc>
        <w:tc>
          <w:tcPr>
            <w:tcW w:w="1296" w:type="dxa"/>
          </w:tcPr>
          <w:p w14:paraId="76CC91FC" w14:textId="77777777" w:rsidR="00891A01" w:rsidRPr="00891A01" w:rsidRDefault="00891A01" w:rsidP="003C0E06">
            <w:pPr>
              <w:rPr>
                <w:rFonts w:ascii="標楷體" w:eastAsia="標楷體" w:hAnsi="標楷體"/>
              </w:rPr>
            </w:pPr>
            <w:r w:rsidRPr="00891A01">
              <w:rPr>
                <w:rFonts w:ascii="標楷體" w:eastAsia="標楷體" w:hAnsi="標楷體"/>
              </w:rPr>
              <w:t>9</w:t>
            </w:r>
          </w:p>
        </w:tc>
        <w:tc>
          <w:tcPr>
            <w:tcW w:w="1120" w:type="dxa"/>
          </w:tcPr>
          <w:p w14:paraId="21097120" w14:textId="77777777" w:rsidR="00891A01" w:rsidRPr="00891A01" w:rsidRDefault="00891A01" w:rsidP="003C0E06">
            <w:pPr>
              <w:rPr>
                <w:rFonts w:ascii="標楷體" w:eastAsia="標楷體" w:hAnsi="標楷體"/>
              </w:rPr>
            </w:pPr>
          </w:p>
        </w:tc>
        <w:tc>
          <w:tcPr>
            <w:tcW w:w="1235" w:type="dxa"/>
          </w:tcPr>
          <w:p w14:paraId="0245A6C8" w14:textId="77777777" w:rsidR="00891A01" w:rsidRPr="00891A01" w:rsidRDefault="00891A01" w:rsidP="003C0E06">
            <w:pPr>
              <w:rPr>
                <w:rFonts w:ascii="標楷體" w:eastAsia="標楷體" w:hAnsi="標楷體"/>
              </w:rPr>
            </w:pPr>
          </w:p>
        </w:tc>
        <w:tc>
          <w:tcPr>
            <w:tcW w:w="660" w:type="dxa"/>
          </w:tcPr>
          <w:p w14:paraId="451BE514" w14:textId="77777777" w:rsidR="00891A01" w:rsidRPr="00891A01" w:rsidRDefault="00891A01" w:rsidP="003C0E06">
            <w:pPr>
              <w:rPr>
                <w:rFonts w:ascii="標楷體" w:eastAsia="標楷體" w:hAnsi="標楷體"/>
              </w:rPr>
            </w:pPr>
          </w:p>
        </w:tc>
        <w:tc>
          <w:tcPr>
            <w:tcW w:w="683" w:type="dxa"/>
          </w:tcPr>
          <w:p w14:paraId="5A30005D" w14:textId="77777777" w:rsidR="00891A01" w:rsidRPr="00891A01" w:rsidRDefault="00891A01" w:rsidP="003C0E06">
            <w:pPr>
              <w:rPr>
                <w:rFonts w:ascii="標楷體" w:eastAsia="標楷體" w:hAnsi="標楷體"/>
              </w:rPr>
            </w:pPr>
          </w:p>
        </w:tc>
        <w:tc>
          <w:tcPr>
            <w:tcW w:w="3764" w:type="dxa"/>
          </w:tcPr>
          <w:p w14:paraId="7E8AE74B" w14:textId="77777777" w:rsidR="00891A01" w:rsidRPr="00891A01" w:rsidRDefault="00891A01" w:rsidP="003C0E06">
            <w:pPr>
              <w:rPr>
                <w:rFonts w:ascii="標楷體" w:eastAsia="標楷體" w:hAnsi="標楷體"/>
              </w:rPr>
            </w:pPr>
            <w:r w:rsidRPr="00891A01">
              <w:rPr>
                <w:rFonts w:ascii="標楷體" w:eastAsia="標楷體" w:hAnsi="標楷體" w:hint="eastAsia"/>
              </w:rPr>
              <w:t>功能:</w:t>
            </w:r>
            <w:r w:rsidRPr="00891A01">
              <w:rPr>
                <w:rFonts w:ascii="標楷體" w:eastAsia="標楷體" w:hAnsi="標楷體"/>
              </w:rPr>
              <w:t xml:space="preserve"> 9.</w:t>
            </w:r>
            <w:r w:rsidRPr="00891A01">
              <w:rPr>
                <w:rFonts w:ascii="標楷體" w:eastAsia="標楷體" w:hAnsi="標楷體" w:hint="eastAsia"/>
              </w:rPr>
              <w:t>查詢時須輸入，其它隱藏</w:t>
            </w:r>
          </w:p>
          <w:tbl>
            <w:tblPr>
              <w:tblW w:w="2790" w:type="dxa"/>
              <w:tblInd w:w="240" w:type="dxa"/>
              <w:tblCellMar>
                <w:left w:w="28" w:type="dxa"/>
                <w:right w:w="28" w:type="dxa"/>
              </w:tblCellMar>
              <w:tblLook w:val="04A0" w:firstRow="1" w:lastRow="0" w:firstColumn="1" w:lastColumn="0" w:noHBand="0" w:noVBand="1"/>
            </w:tblPr>
            <w:tblGrid>
              <w:gridCol w:w="2790"/>
            </w:tblGrid>
            <w:tr w:rsidR="00891A01" w:rsidRPr="00891A01" w14:paraId="4AF3C85A" w14:textId="77777777" w:rsidTr="00EE04F8">
              <w:trPr>
                <w:trHeight w:val="324"/>
              </w:trPr>
              <w:tc>
                <w:tcPr>
                  <w:tcW w:w="2790" w:type="dxa"/>
                  <w:tcBorders>
                    <w:top w:val="nil"/>
                    <w:left w:val="nil"/>
                    <w:bottom w:val="nil"/>
                    <w:right w:val="nil"/>
                  </w:tcBorders>
                  <w:shd w:val="clear" w:color="auto" w:fill="auto"/>
                  <w:noWrap/>
                  <w:vAlign w:val="center"/>
                  <w:hideMark/>
                </w:tcPr>
                <w:p w14:paraId="31D81D96" w14:textId="77777777" w:rsidR="00891A01" w:rsidRPr="00891A01" w:rsidRDefault="00891A01" w:rsidP="003C0E06">
                  <w:pPr>
                    <w:widowControl/>
                    <w:rPr>
                      <w:rFonts w:ascii="標楷體" w:eastAsia="標楷體" w:hAnsi="標楷體"/>
                    </w:rPr>
                  </w:pPr>
                  <w:r w:rsidRPr="00891A01">
                    <w:rPr>
                      <w:rFonts w:ascii="標楷體" w:eastAsia="標楷體" w:hAnsi="標楷體" w:hint="eastAsia"/>
                    </w:rPr>
                    <w:t>1:昨日留存</w:t>
                  </w:r>
                </w:p>
              </w:tc>
            </w:tr>
            <w:tr w:rsidR="00891A01" w:rsidRPr="00891A01" w14:paraId="681C4439" w14:textId="77777777" w:rsidTr="00EE04F8">
              <w:trPr>
                <w:trHeight w:val="324"/>
              </w:trPr>
              <w:tc>
                <w:tcPr>
                  <w:tcW w:w="2790" w:type="dxa"/>
                  <w:tcBorders>
                    <w:top w:val="nil"/>
                    <w:left w:val="nil"/>
                    <w:bottom w:val="nil"/>
                    <w:right w:val="nil"/>
                  </w:tcBorders>
                  <w:shd w:val="clear" w:color="auto" w:fill="auto"/>
                  <w:noWrap/>
                  <w:vAlign w:val="center"/>
                </w:tcPr>
                <w:p w14:paraId="0559FBC4" w14:textId="77777777" w:rsidR="00891A01" w:rsidRPr="00891A01" w:rsidRDefault="00891A01" w:rsidP="003C0E06">
                  <w:pPr>
                    <w:widowControl/>
                    <w:rPr>
                      <w:rFonts w:ascii="標楷體" w:eastAsia="標楷體" w:hAnsi="標楷體"/>
                    </w:rPr>
                  </w:pPr>
                  <w:r w:rsidRPr="00891A01">
                    <w:rPr>
                      <w:rFonts w:ascii="標楷體" w:eastAsia="標楷體" w:hAnsi="標楷體" w:hint="eastAsia"/>
                    </w:rPr>
                    <w:t>2:本日新增</w:t>
                  </w:r>
                </w:p>
              </w:tc>
            </w:tr>
            <w:tr w:rsidR="00891A01" w:rsidRPr="00891A01" w14:paraId="7CADA4C5" w14:textId="77777777" w:rsidTr="00EE04F8">
              <w:trPr>
                <w:trHeight w:val="324"/>
              </w:trPr>
              <w:tc>
                <w:tcPr>
                  <w:tcW w:w="2790" w:type="dxa"/>
                  <w:tcBorders>
                    <w:top w:val="nil"/>
                    <w:left w:val="nil"/>
                    <w:bottom w:val="nil"/>
                    <w:right w:val="nil"/>
                  </w:tcBorders>
                  <w:shd w:val="clear" w:color="auto" w:fill="auto"/>
                  <w:noWrap/>
                  <w:vAlign w:val="center"/>
                  <w:hideMark/>
                </w:tcPr>
                <w:p w14:paraId="1F723D7D" w14:textId="77777777" w:rsidR="00891A01" w:rsidRPr="00891A01" w:rsidRDefault="00891A01" w:rsidP="003C0E06">
                  <w:pPr>
                    <w:widowControl/>
                    <w:rPr>
                      <w:rFonts w:ascii="標楷體" w:eastAsia="標楷體" w:hAnsi="標楷體"/>
                    </w:rPr>
                  </w:pPr>
                  <w:r w:rsidRPr="00891A01">
                    <w:rPr>
                      <w:rFonts w:ascii="標楷體" w:eastAsia="標楷體" w:hAnsi="標楷體" w:hint="eastAsia"/>
                    </w:rPr>
                    <w:t>3:全部</w:t>
                  </w:r>
                </w:p>
              </w:tc>
            </w:tr>
            <w:tr w:rsidR="00891A01" w:rsidRPr="00891A01" w14:paraId="3BEF8A73" w14:textId="77777777" w:rsidTr="00EE04F8">
              <w:trPr>
                <w:trHeight w:val="324"/>
              </w:trPr>
              <w:tc>
                <w:tcPr>
                  <w:tcW w:w="2790" w:type="dxa"/>
                  <w:tcBorders>
                    <w:top w:val="nil"/>
                    <w:left w:val="nil"/>
                    <w:bottom w:val="nil"/>
                    <w:right w:val="nil"/>
                  </w:tcBorders>
                  <w:shd w:val="clear" w:color="auto" w:fill="auto"/>
                  <w:noWrap/>
                  <w:vAlign w:val="center"/>
                  <w:hideMark/>
                </w:tcPr>
                <w:p w14:paraId="2C971AE5" w14:textId="77777777" w:rsidR="00891A01" w:rsidRPr="00891A01" w:rsidRDefault="00891A01" w:rsidP="003C0E06">
                  <w:pPr>
                    <w:widowControl/>
                    <w:rPr>
                      <w:rFonts w:ascii="標楷體" w:eastAsia="標楷體" w:hAnsi="標楷體"/>
                    </w:rPr>
                  </w:pPr>
                  <w:r w:rsidRPr="00891A01">
                    <w:rPr>
                      <w:rFonts w:ascii="標楷體" w:eastAsia="標楷體" w:hAnsi="標楷體" w:hint="eastAsia"/>
                    </w:rPr>
                    <w:t>4:本日處理</w:t>
                  </w:r>
                </w:p>
              </w:tc>
            </w:tr>
            <w:tr w:rsidR="00891A01" w:rsidRPr="00891A01" w14:paraId="48A72B45" w14:textId="77777777" w:rsidTr="00EE04F8">
              <w:trPr>
                <w:trHeight w:val="324"/>
              </w:trPr>
              <w:tc>
                <w:tcPr>
                  <w:tcW w:w="2790" w:type="dxa"/>
                  <w:tcBorders>
                    <w:top w:val="nil"/>
                    <w:left w:val="nil"/>
                    <w:bottom w:val="nil"/>
                    <w:right w:val="nil"/>
                  </w:tcBorders>
                  <w:shd w:val="clear" w:color="auto" w:fill="auto"/>
                  <w:noWrap/>
                  <w:vAlign w:val="center"/>
                  <w:hideMark/>
                </w:tcPr>
                <w:p w14:paraId="6F9F2DA6" w14:textId="77777777" w:rsidR="00891A01" w:rsidRPr="00891A01" w:rsidRDefault="00891A01" w:rsidP="003C0E06">
                  <w:pPr>
                    <w:widowControl/>
                    <w:rPr>
                      <w:rFonts w:ascii="標楷體" w:eastAsia="標楷體" w:hAnsi="標楷體"/>
                    </w:rPr>
                  </w:pPr>
                  <w:r w:rsidRPr="00891A01">
                    <w:rPr>
                      <w:rFonts w:ascii="標楷體" w:eastAsia="標楷體" w:hAnsi="標楷體" w:hint="eastAsia"/>
                    </w:rPr>
                    <w:t>5:本日刪除</w:t>
                  </w:r>
                </w:p>
              </w:tc>
            </w:tr>
            <w:tr w:rsidR="00891A01" w:rsidRPr="00891A01" w14:paraId="7053F696" w14:textId="77777777" w:rsidTr="00EE04F8">
              <w:trPr>
                <w:trHeight w:val="324"/>
              </w:trPr>
              <w:tc>
                <w:tcPr>
                  <w:tcW w:w="2790" w:type="dxa"/>
                  <w:tcBorders>
                    <w:top w:val="nil"/>
                    <w:left w:val="nil"/>
                    <w:bottom w:val="nil"/>
                    <w:right w:val="nil"/>
                  </w:tcBorders>
                  <w:shd w:val="clear" w:color="auto" w:fill="auto"/>
                  <w:noWrap/>
                  <w:vAlign w:val="center"/>
                  <w:hideMark/>
                </w:tcPr>
                <w:p w14:paraId="5033DA8B" w14:textId="77777777" w:rsidR="00891A01" w:rsidRPr="00891A01" w:rsidRDefault="00891A01" w:rsidP="003C0E06">
                  <w:pPr>
                    <w:widowControl/>
                    <w:rPr>
                      <w:rFonts w:ascii="標楷體" w:eastAsia="標楷體" w:hAnsi="標楷體"/>
                    </w:rPr>
                  </w:pPr>
                  <w:r w:rsidRPr="00891A01">
                    <w:rPr>
                      <w:rFonts w:ascii="標楷體" w:eastAsia="標楷體" w:hAnsi="標楷體" w:hint="eastAsia"/>
                    </w:rPr>
                    <w:t>6:保留</w:t>
                  </w:r>
                </w:p>
              </w:tc>
            </w:tr>
            <w:tr w:rsidR="00891A01" w:rsidRPr="00891A01" w14:paraId="722A07FF" w14:textId="77777777" w:rsidTr="00EE04F8">
              <w:trPr>
                <w:trHeight w:val="324"/>
              </w:trPr>
              <w:tc>
                <w:tcPr>
                  <w:tcW w:w="2790" w:type="dxa"/>
                  <w:tcBorders>
                    <w:top w:val="nil"/>
                    <w:left w:val="nil"/>
                    <w:bottom w:val="nil"/>
                    <w:right w:val="nil"/>
                  </w:tcBorders>
                  <w:shd w:val="clear" w:color="auto" w:fill="auto"/>
                  <w:noWrap/>
                  <w:vAlign w:val="center"/>
                  <w:hideMark/>
                </w:tcPr>
                <w:p w14:paraId="6027CE81" w14:textId="77777777" w:rsidR="00891A01" w:rsidRPr="00891A01" w:rsidRDefault="00891A01" w:rsidP="003C0E06">
                  <w:pPr>
                    <w:widowControl/>
                    <w:rPr>
                      <w:rFonts w:ascii="標楷體" w:eastAsia="標楷體" w:hAnsi="標楷體"/>
                    </w:rPr>
                  </w:pPr>
                  <w:r w:rsidRPr="00891A01">
                    <w:rPr>
                      <w:rFonts w:ascii="標楷體" w:eastAsia="標楷體" w:hAnsi="標楷體" w:hint="eastAsia"/>
                    </w:rPr>
                    <w:t>7:未處理</w:t>
                  </w:r>
                </w:p>
              </w:tc>
            </w:tr>
          </w:tbl>
          <w:p w14:paraId="5181B95F" w14:textId="77777777" w:rsidR="00891A01" w:rsidRPr="00891A01" w:rsidRDefault="00891A01" w:rsidP="003C0E06">
            <w:pPr>
              <w:rPr>
                <w:rFonts w:ascii="標楷體" w:eastAsia="標楷體" w:hAnsi="標楷體"/>
              </w:rPr>
            </w:pPr>
          </w:p>
        </w:tc>
      </w:tr>
    </w:tbl>
    <w:p w14:paraId="462B7BC7" w14:textId="77777777" w:rsidR="0017764B" w:rsidRPr="00362205" w:rsidRDefault="0017764B" w:rsidP="006042E7">
      <w:pPr>
        <w:rPr>
          <w:rFonts w:ascii="標楷體" w:eastAsia="標楷體" w:hAnsi="標楷體"/>
        </w:rPr>
      </w:pPr>
    </w:p>
    <w:p w14:paraId="0D3869D2" w14:textId="77777777" w:rsidR="00891A01" w:rsidRDefault="00891A01" w:rsidP="00891A01">
      <w:pPr>
        <w:rPr>
          <w:rFonts w:ascii="標楷體" w:eastAsia="標楷體" w:hAnsi="標楷體"/>
        </w:rPr>
      </w:pPr>
    </w:p>
    <w:p w14:paraId="48405FAD" w14:textId="77777777" w:rsidR="00891A01" w:rsidRDefault="00891A01" w:rsidP="00D01BCC">
      <w:pPr>
        <w:pStyle w:val="a"/>
      </w:pPr>
      <w:r>
        <w:rPr>
          <w:rFonts w:hint="eastAsia"/>
        </w:rPr>
        <w:t>輸出</w:t>
      </w:r>
      <w:r w:rsidRPr="003972CE">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58"/>
        <w:gridCol w:w="1854"/>
        <w:gridCol w:w="4252"/>
        <w:gridCol w:w="2693"/>
      </w:tblGrid>
      <w:tr w:rsidR="00891A01" w:rsidRPr="00891A01" w14:paraId="6CECACD6" w14:textId="77777777" w:rsidTr="00D668F5">
        <w:trPr>
          <w:trHeight w:val="388"/>
          <w:jc w:val="center"/>
        </w:trPr>
        <w:tc>
          <w:tcPr>
            <w:tcW w:w="558" w:type="dxa"/>
            <w:vMerge w:val="restart"/>
          </w:tcPr>
          <w:p w14:paraId="68A34723" w14:textId="77777777" w:rsidR="00891A01" w:rsidRPr="00891A01" w:rsidRDefault="00891A01" w:rsidP="00D668F5">
            <w:pPr>
              <w:rPr>
                <w:rFonts w:ascii="標楷體" w:eastAsia="標楷體" w:hAnsi="標楷體"/>
              </w:rPr>
            </w:pPr>
            <w:r w:rsidRPr="00891A01">
              <w:rPr>
                <w:rFonts w:ascii="標楷體" w:eastAsia="標楷體" w:hAnsi="標楷體"/>
              </w:rPr>
              <w:t>序號</w:t>
            </w:r>
          </w:p>
        </w:tc>
        <w:tc>
          <w:tcPr>
            <w:tcW w:w="1854" w:type="dxa"/>
            <w:vMerge w:val="restart"/>
          </w:tcPr>
          <w:p w14:paraId="5AECFB01" w14:textId="77777777" w:rsidR="00891A01" w:rsidRPr="00891A01" w:rsidRDefault="00891A01" w:rsidP="00D668F5">
            <w:pPr>
              <w:rPr>
                <w:rFonts w:ascii="標楷體" w:eastAsia="標楷體" w:hAnsi="標楷體"/>
              </w:rPr>
            </w:pPr>
            <w:r w:rsidRPr="00891A01">
              <w:rPr>
                <w:rFonts w:ascii="標楷體" w:eastAsia="標楷體" w:hAnsi="標楷體"/>
              </w:rPr>
              <w:t>欄位</w:t>
            </w:r>
          </w:p>
        </w:tc>
        <w:tc>
          <w:tcPr>
            <w:tcW w:w="4252" w:type="dxa"/>
          </w:tcPr>
          <w:p w14:paraId="506647C7" w14:textId="77777777" w:rsidR="00891A01" w:rsidRPr="00891A01" w:rsidRDefault="00891A01" w:rsidP="00D668F5">
            <w:pPr>
              <w:jc w:val="center"/>
              <w:rPr>
                <w:rFonts w:ascii="標楷體" w:eastAsia="標楷體" w:hAnsi="標楷體"/>
              </w:rPr>
            </w:pPr>
            <w:r w:rsidRPr="00891A01">
              <w:rPr>
                <w:rFonts w:ascii="標楷體" w:eastAsia="標楷體" w:hAnsi="標楷體"/>
              </w:rPr>
              <w:t>說明</w:t>
            </w:r>
          </w:p>
        </w:tc>
        <w:tc>
          <w:tcPr>
            <w:tcW w:w="2693" w:type="dxa"/>
            <w:vMerge w:val="restart"/>
          </w:tcPr>
          <w:p w14:paraId="7EDC8524" w14:textId="77777777" w:rsidR="00891A01" w:rsidRPr="00891A01" w:rsidRDefault="00891A01" w:rsidP="00D668F5">
            <w:pPr>
              <w:rPr>
                <w:rFonts w:ascii="標楷體" w:eastAsia="標楷體" w:hAnsi="標楷體"/>
              </w:rPr>
            </w:pPr>
            <w:r w:rsidRPr="00891A01">
              <w:rPr>
                <w:rFonts w:ascii="標楷體" w:eastAsia="標楷體" w:hAnsi="標楷體"/>
              </w:rPr>
              <w:t>處理邏輯及注意事項</w:t>
            </w:r>
          </w:p>
        </w:tc>
      </w:tr>
      <w:tr w:rsidR="00891A01" w:rsidRPr="00891A01" w14:paraId="1EE5CF06" w14:textId="77777777" w:rsidTr="00D668F5">
        <w:trPr>
          <w:trHeight w:val="244"/>
          <w:jc w:val="center"/>
        </w:trPr>
        <w:tc>
          <w:tcPr>
            <w:tcW w:w="558" w:type="dxa"/>
            <w:vMerge/>
          </w:tcPr>
          <w:p w14:paraId="4EAF8A33" w14:textId="77777777" w:rsidR="00891A01" w:rsidRPr="00891A01" w:rsidRDefault="00891A01" w:rsidP="00D668F5">
            <w:pPr>
              <w:rPr>
                <w:rFonts w:ascii="標楷體" w:eastAsia="標楷體" w:hAnsi="標楷體"/>
              </w:rPr>
            </w:pPr>
          </w:p>
        </w:tc>
        <w:tc>
          <w:tcPr>
            <w:tcW w:w="1854" w:type="dxa"/>
            <w:vMerge/>
          </w:tcPr>
          <w:p w14:paraId="3F559521" w14:textId="77777777" w:rsidR="00891A01" w:rsidRPr="00891A01" w:rsidRDefault="00891A01" w:rsidP="00D668F5">
            <w:pPr>
              <w:rPr>
                <w:rFonts w:ascii="標楷體" w:eastAsia="標楷體" w:hAnsi="標楷體"/>
              </w:rPr>
            </w:pPr>
          </w:p>
        </w:tc>
        <w:tc>
          <w:tcPr>
            <w:tcW w:w="4252" w:type="dxa"/>
          </w:tcPr>
          <w:p w14:paraId="5146DB38" w14:textId="77777777" w:rsidR="00891A01" w:rsidRPr="00891A01" w:rsidRDefault="00891A01" w:rsidP="00D668F5">
            <w:pPr>
              <w:rPr>
                <w:rFonts w:ascii="標楷體" w:eastAsia="標楷體" w:hAnsi="標楷體"/>
              </w:rPr>
            </w:pPr>
            <w:r w:rsidRPr="00891A01">
              <w:rPr>
                <w:rFonts w:ascii="標楷體" w:eastAsia="標楷體" w:hAnsi="標楷體" w:hint="eastAsia"/>
              </w:rPr>
              <w:t>資料型態長度</w:t>
            </w:r>
          </w:p>
        </w:tc>
        <w:tc>
          <w:tcPr>
            <w:tcW w:w="2693" w:type="dxa"/>
            <w:vMerge/>
          </w:tcPr>
          <w:p w14:paraId="2654D115" w14:textId="77777777" w:rsidR="00891A01" w:rsidRPr="00891A01" w:rsidRDefault="00891A01" w:rsidP="00D668F5">
            <w:pPr>
              <w:rPr>
                <w:rFonts w:ascii="標楷體" w:eastAsia="標楷體" w:hAnsi="標楷體"/>
              </w:rPr>
            </w:pPr>
          </w:p>
        </w:tc>
      </w:tr>
      <w:tr w:rsidR="00891A01" w:rsidRPr="00891A01" w14:paraId="5E7349DE" w14:textId="77777777" w:rsidTr="00D668F5">
        <w:trPr>
          <w:trHeight w:val="244"/>
          <w:jc w:val="center"/>
        </w:trPr>
        <w:tc>
          <w:tcPr>
            <w:tcW w:w="558" w:type="dxa"/>
          </w:tcPr>
          <w:p w14:paraId="7143DC17" w14:textId="77777777" w:rsidR="00891A01" w:rsidRPr="00891A01" w:rsidRDefault="00891A01" w:rsidP="00D668F5">
            <w:pPr>
              <w:rPr>
                <w:rFonts w:ascii="標楷體" w:eastAsia="標楷體" w:hAnsi="標楷體"/>
              </w:rPr>
            </w:pPr>
            <w:r w:rsidRPr="00891A01">
              <w:rPr>
                <w:rFonts w:ascii="標楷體" w:eastAsia="標楷體" w:hAnsi="標楷體" w:hint="eastAsia"/>
              </w:rPr>
              <w:t>1.</w:t>
            </w:r>
          </w:p>
        </w:tc>
        <w:tc>
          <w:tcPr>
            <w:tcW w:w="1854" w:type="dxa"/>
          </w:tcPr>
          <w:p w14:paraId="535F4010" w14:textId="77777777" w:rsidR="00891A01" w:rsidRPr="00891A01" w:rsidRDefault="00891A01" w:rsidP="00D668F5">
            <w:pPr>
              <w:rPr>
                <w:rFonts w:ascii="標楷體" w:eastAsia="標楷體" w:hAnsi="標楷體"/>
              </w:rPr>
            </w:pPr>
            <w:r w:rsidRPr="00891A01">
              <w:rPr>
                <w:rFonts w:ascii="標楷體" w:eastAsia="標楷體" w:hAnsi="標楷體" w:hint="eastAsia"/>
              </w:rPr>
              <w:t>戶號</w:t>
            </w:r>
          </w:p>
        </w:tc>
        <w:tc>
          <w:tcPr>
            <w:tcW w:w="4252" w:type="dxa"/>
          </w:tcPr>
          <w:p w14:paraId="08297A43" w14:textId="77777777" w:rsidR="00891A01" w:rsidRPr="00891A01" w:rsidRDefault="00891A01" w:rsidP="00D668F5">
            <w:pPr>
              <w:rPr>
                <w:rFonts w:ascii="標楷體" w:eastAsia="標楷體" w:hAnsi="標楷體"/>
              </w:rPr>
            </w:pPr>
            <w:r w:rsidRPr="00891A01">
              <w:rPr>
                <w:rFonts w:ascii="標楷體" w:eastAsia="標楷體" w:hAnsi="標楷體"/>
              </w:rPr>
              <w:t>9999999</w:t>
            </w:r>
          </w:p>
        </w:tc>
        <w:tc>
          <w:tcPr>
            <w:tcW w:w="2693" w:type="dxa"/>
          </w:tcPr>
          <w:p w14:paraId="3A4404A7" w14:textId="77777777" w:rsidR="00891A01" w:rsidRPr="00891A01" w:rsidRDefault="00891A01" w:rsidP="00D668F5">
            <w:pPr>
              <w:rPr>
                <w:rFonts w:ascii="標楷體" w:eastAsia="標楷體" w:hAnsi="標楷體"/>
              </w:rPr>
            </w:pPr>
          </w:p>
        </w:tc>
      </w:tr>
      <w:tr w:rsidR="00891A01" w:rsidRPr="00891A01" w14:paraId="49D38CA4" w14:textId="77777777" w:rsidTr="00D668F5">
        <w:trPr>
          <w:trHeight w:val="244"/>
          <w:jc w:val="center"/>
        </w:trPr>
        <w:tc>
          <w:tcPr>
            <w:tcW w:w="558" w:type="dxa"/>
          </w:tcPr>
          <w:p w14:paraId="07E5A344" w14:textId="77777777" w:rsidR="00891A01" w:rsidRPr="00891A01" w:rsidRDefault="00891A01" w:rsidP="00D668F5">
            <w:pPr>
              <w:rPr>
                <w:rFonts w:ascii="標楷體" w:eastAsia="標楷體" w:hAnsi="標楷體"/>
              </w:rPr>
            </w:pPr>
            <w:r w:rsidRPr="00891A01">
              <w:rPr>
                <w:rFonts w:ascii="標楷體" w:eastAsia="標楷體" w:hAnsi="標楷體" w:hint="eastAsia"/>
              </w:rPr>
              <w:t>2</w:t>
            </w:r>
          </w:p>
        </w:tc>
        <w:tc>
          <w:tcPr>
            <w:tcW w:w="1854" w:type="dxa"/>
          </w:tcPr>
          <w:p w14:paraId="0FB52479" w14:textId="77777777" w:rsidR="00891A01" w:rsidRPr="00891A01" w:rsidRDefault="00891A01" w:rsidP="00D668F5">
            <w:pPr>
              <w:rPr>
                <w:rFonts w:ascii="標楷體" w:eastAsia="標楷體" w:hAnsi="標楷體"/>
              </w:rPr>
            </w:pPr>
            <w:r w:rsidRPr="00891A01">
              <w:rPr>
                <w:rFonts w:ascii="標楷體" w:eastAsia="標楷體" w:hAnsi="標楷體" w:hint="eastAsia"/>
              </w:rPr>
              <w:t>轉催收日</w:t>
            </w:r>
          </w:p>
        </w:tc>
        <w:tc>
          <w:tcPr>
            <w:tcW w:w="4252" w:type="dxa"/>
          </w:tcPr>
          <w:p w14:paraId="3344F559" w14:textId="77777777" w:rsidR="00891A01" w:rsidRPr="00891A01" w:rsidRDefault="00891A01" w:rsidP="00D668F5">
            <w:pPr>
              <w:rPr>
                <w:rFonts w:ascii="標楷體" w:eastAsia="標楷體" w:hAnsi="標楷體"/>
              </w:rPr>
            </w:pPr>
            <w:r w:rsidRPr="00891A01">
              <w:rPr>
                <w:rFonts w:ascii="標楷體" w:eastAsia="標楷體" w:hAnsi="標楷體"/>
              </w:rPr>
              <w:t>999/99/99</w:t>
            </w:r>
          </w:p>
        </w:tc>
        <w:tc>
          <w:tcPr>
            <w:tcW w:w="2693" w:type="dxa"/>
          </w:tcPr>
          <w:p w14:paraId="7785246E" w14:textId="77777777" w:rsidR="00891A01" w:rsidRPr="00891A01" w:rsidRDefault="00891A01" w:rsidP="00D668F5">
            <w:pPr>
              <w:rPr>
                <w:rFonts w:ascii="標楷體" w:eastAsia="標楷體" w:hAnsi="標楷體"/>
              </w:rPr>
            </w:pPr>
          </w:p>
        </w:tc>
      </w:tr>
      <w:tr w:rsidR="00891A01" w:rsidRPr="00891A01" w14:paraId="6FDCFB48" w14:textId="77777777" w:rsidTr="00D668F5">
        <w:trPr>
          <w:trHeight w:val="244"/>
          <w:jc w:val="center"/>
        </w:trPr>
        <w:tc>
          <w:tcPr>
            <w:tcW w:w="558" w:type="dxa"/>
          </w:tcPr>
          <w:p w14:paraId="53C75302" w14:textId="77777777" w:rsidR="00891A01" w:rsidRPr="00891A01" w:rsidRDefault="00891A01" w:rsidP="00D668F5">
            <w:pPr>
              <w:rPr>
                <w:rFonts w:ascii="標楷體" w:eastAsia="標楷體" w:hAnsi="標楷體"/>
              </w:rPr>
            </w:pPr>
            <w:r w:rsidRPr="00891A01">
              <w:rPr>
                <w:rFonts w:ascii="標楷體" w:eastAsia="標楷體" w:hAnsi="標楷體" w:hint="eastAsia"/>
              </w:rPr>
              <w:t>3</w:t>
            </w:r>
          </w:p>
        </w:tc>
        <w:tc>
          <w:tcPr>
            <w:tcW w:w="1854" w:type="dxa"/>
          </w:tcPr>
          <w:p w14:paraId="20C84EFE" w14:textId="77777777" w:rsidR="00891A01" w:rsidRPr="00891A01" w:rsidRDefault="00891A01" w:rsidP="00D668F5">
            <w:pPr>
              <w:rPr>
                <w:rFonts w:ascii="標楷體" w:eastAsia="標楷體" w:hAnsi="標楷體"/>
              </w:rPr>
            </w:pPr>
            <w:r w:rsidRPr="00891A01">
              <w:rPr>
                <w:rFonts w:ascii="標楷體" w:eastAsia="標楷體" w:hAnsi="標楷體" w:hint="eastAsia"/>
              </w:rPr>
              <w:t>功能</w:t>
            </w:r>
          </w:p>
        </w:tc>
        <w:tc>
          <w:tcPr>
            <w:tcW w:w="4252" w:type="dxa"/>
          </w:tcPr>
          <w:p w14:paraId="3F8B22E4" w14:textId="77777777" w:rsidR="00891A01" w:rsidRPr="00891A01" w:rsidRDefault="00891A01" w:rsidP="00D668F5">
            <w:pPr>
              <w:rPr>
                <w:rFonts w:ascii="標楷體" w:eastAsia="標楷體" w:hAnsi="標楷體"/>
              </w:rPr>
            </w:pPr>
            <w:r w:rsidRPr="00891A01">
              <w:rPr>
                <w:rFonts w:ascii="標楷體" w:eastAsia="標楷體" w:hAnsi="標楷體" w:hint="eastAsia"/>
              </w:rPr>
              <w:t>9</w:t>
            </w:r>
          </w:p>
        </w:tc>
        <w:tc>
          <w:tcPr>
            <w:tcW w:w="2693" w:type="dxa"/>
          </w:tcPr>
          <w:p w14:paraId="57C65CA5" w14:textId="77777777" w:rsidR="00891A01" w:rsidRPr="00891A01" w:rsidRDefault="00891A01" w:rsidP="00D668F5">
            <w:pPr>
              <w:rPr>
                <w:rFonts w:ascii="標楷體" w:eastAsia="標楷體" w:hAnsi="標楷體"/>
              </w:rPr>
            </w:pPr>
          </w:p>
        </w:tc>
      </w:tr>
      <w:tr w:rsidR="00891A01" w:rsidRPr="00891A01" w14:paraId="695C932E" w14:textId="77777777" w:rsidTr="00D668F5">
        <w:trPr>
          <w:trHeight w:val="244"/>
          <w:jc w:val="center"/>
        </w:trPr>
        <w:tc>
          <w:tcPr>
            <w:tcW w:w="558" w:type="dxa"/>
          </w:tcPr>
          <w:p w14:paraId="0BA0F517" w14:textId="77777777" w:rsidR="00891A01" w:rsidRPr="00891A01" w:rsidRDefault="00891A01" w:rsidP="00D668F5">
            <w:pPr>
              <w:rPr>
                <w:rFonts w:ascii="標楷體" w:eastAsia="標楷體" w:hAnsi="標楷體"/>
              </w:rPr>
            </w:pPr>
            <w:r w:rsidRPr="00891A01">
              <w:rPr>
                <w:rFonts w:ascii="標楷體" w:eastAsia="標楷體" w:hAnsi="標楷體" w:hint="eastAsia"/>
              </w:rPr>
              <w:t>4</w:t>
            </w:r>
          </w:p>
        </w:tc>
        <w:tc>
          <w:tcPr>
            <w:tcW w:w="1854" w:type="dxa"/>
          </w:tcPr>
          <w:p w14:paraId="38E7379E" w14:textId="77777777" w:rsidR="00891A01" w:rsidRPr="00891A01" w:rsidRDefault="00891A01" w:rsidP="00D668F5">
            <w:pPr>
              <w:rPr>
                <w:rFonts w:ascii="標楷體" w:eastAsia="標楷體" w:hAnsi="標楷體"/>
              </w:rPr>
            </w:pPr>
            <w:r w:rsidRPr="00891A01">
              <w:rPr>
                <w:rFonts w:ascii="標楷體" w:eastAsia="標楷體" w:hAnsi="標楷體" w:hint="eastAsia"/>
              </w:rPr>
              <w:t>查詢範圍</w:t>
            </w:r>
          </w:p>
        </w:tc>
        <w:tc>
          <w:tcPr>
            <w:tcW w:w="4252" w:type="dxa"/>
          </w:tcPr>
          <w:p w14:paraId="194D6E16" w14:textId="77777777" w:rsidR="00891A01" w:rsidRPr="00891A01" w:rsidRDefault="00891A01" w:rsidP="00D668F5">
            <w:pPr>
              <w:rPr>
                <w:rFonts w:ascii="標楷體" w:eastAsia="標楷體" w:hAnsi="標楷體"/>
              </w:rPr>
            </w:pPr>
            <w:r w:rsidRPr="00891A01">
              <w:rPr>
                <w:rFonts w:ascii="標楷體" w:eastAsia="標楷體" w:hAnsi="標楷體"/>
              </w:rPr>
              <w:t>9</w:t>
            </w:r>
          </w:p>
        </w:tc>
        <w:tc>
          <w:tcPr>
            <w:tcW w:w="2693" w:type="dxa"/>
          </w:tcPr>
          <w:p w14:paraId="4A84F29F" w14:textId="77777777" w:rsidR="00891A01" w:rsidRPr="00891A01" w:rsidRDefault="00891A01" w:rsidP="00D668F5">
            <w:pPr>
              <w:rPr>
                <w:rFonts w:ascii="標楷體" w:eastAsia="標楷體" w:hAnsi="標楷體"/>
              </w:rPr>
            </w:pPr>
          </w:p>
        </w:tc>
      </w:tr>
      <w:tr w:rsidR="00891A01" w:rsidRPr="00891A01" w14:paraId="1F1FDF3E" w14:textId="77777777" w:rsidTr="00D668F5">
        <w:trPr>
          <w:trHeight w:val="291"/>
          <w:jc w:val="center"/>
        </w:trPr>
        <w:tc>
          <w:tcPr>
            <w:tcW w:w="9357" w:type="dxa"/>
            <w:gridSpan w:val="4"/>
          </w:tcPr>
          <w:p w14:paraId="1F872840" w14:textId="77777777" w:rsidR="00891A01" w:rsidRPr="00891A01" w:rsidRDefault="00891A01" w:rsidP="00D668F5">
            <w:pPr>
              <w:rPr>
                <w:rFonts w:ascii="標楷體" w:eastAsia="標楷體" w:hAnsi="標楷體"/>
              </w:rPr>
            </w:pPr>
          </w:p>
        </w:tc>
      </w:tr>
      <w:tr w:rsidR="00891A01" w:rsidRPr="00891A01" w14:paraId="4E44AD2C" w14:textId="77777777" w:rsidTr="00D668F5">
        <w:trPr>
          <w:trHeight w:val="291"/>
          <w:jc w:val="center"/>
        </w:trPr>
        <w:tc>
          <w:tcPr>
            <w:tcW w:w="2412" w:type="dxa"/>
            <w:gridSpan w:val="2"/>
          </w:tcPr>
          <w:p w14:paraId="24C405A6" w14:textId="77777777" w:rsidR="00891A01" w:rsidRPr="00891A01" w:rsidRDefault="00891A01" w:rsidP="00D668F5">
            <w:pPr>
              <w:rPr>
                <w:rFonts w:ascii="標楷體" w:eastAsia="標楷體" w:hAnsi="標楷體" w:cs="新細明體"/>
              </w:rPr>
            </w:pPr>
            <w:r w:rsidRPr="00891A01">
              <w:rPr>
                <w:rFonts w:ascii="標楷體" w:eastAsia="標楷體" w:hAnsi="標楷體" w:hint="eastAsia"/>
              </w:rPr>
              <w:t>多筆式明細資料</w:t>
            </w:r>
          </w:p>
        </w:tc>
        <w:tc>
          <w:tcPr>
            <w:tcW w:w="4252" w:type="dxa"/>
          </w:tcPr>
          <w:p w14:paraId="0F1966A8" w14:textId="77777777" w:rsidR="00891A01" w:rsidRPr="00891A01" w:rsidRDefault="00891A01" w:rsidP="00D668F5">
            <w:pPr>
              <w:rPr>
                <w:rFonts w:ascii="標楷體" w:eastAsia="標楷體" w:hAnsi="標楷體" w:cs="新細明體"/>
              </w:rPr>
            </w:pPr>
          </w:p>
        </w:tc>
        <w:tc>
          <w:tcPr>
            <w:tcW w:w="2693" w:type="dxa"/>
          </w:tcPr>
          <w:p w14:paraId="5C83FB18" w14:textId="77777777" w:rsidR="00891A01" w:rsidRPr="00891A01" w:rsidRDefault="00891A01" w:rsidP="00D668F5">
            <w:pPr>
              <w:rPr>
                <w:rFonts w:ascii="標楷體" w:eastAsia="標楷體" w:hAnsi="標楷體"/>
              </w:rPr>
            </w:pPr>
          </w:p>
        </w:tc>
      </w:tr>
      <w:tr w:rsidR="00891A01" w:rsidRPr="00891A01" w14:paraId="081F23A4" w14:textId="77777777" w:rsidTr="00D668F5">
        <w:trPr>
          <w:trHeight w:val="291"/>
          <w:jc w:val="center"/>
        </w:trPr>
        <w:tc>
          <w:tcPr>
            <w:tcW w:w="2412" w:type="dxa"/>
            <w:gridSpan w:val="2"/>
          </w:tcPr>
          <w:p w14:paraId="3BB44893" w14:textId="77777777" w:rsidR="00891A01" w:rsidRPr="00891A01" w:rsidRDefault="00891A01" w:rsidP="00D668F5">
            <w:pPr>
              <w:rPr>
                <w:rFonts w:ascii="標楷體" w:eastAsia="標楷體" w:hAnsi="標楷體"/>
              </w:rPr>
            </w:pPr>
            <w:r w:rsidRPr="00891A01">
              <w:rPr>
                <w:rFonts w:ascii="標楷體" w:eastAsia="標楷體" w:hAnsi="標楷體" w:hint="eastAsia"/>
              </w:rPr>
              <w:t>全選</w:t>
            </w:r>
          </w:p>
        </w:tc>
        <w:tc>
          <w:tcPr>
            <w:tcW w:w="4252" w:type="dxa"/>
          </w:tcPr>
          <w:p w14:paraId="0E511635" w14:textId="77777777" w:rsidR="00891A01" w:rsidRPr="00891A01" w:rsidRDefault="00891A01" w:rsidP="00D668F5">
            <w:pPr>
              <w:rPr>
                <w:rFonts w:ascii="標楷體" w:eastAsia="標楷體" w:hAnsi="標楷體"/>
              </w:rPr>
            </w:pPr>
            <w:r w:rsidRPr="00891A01">
              <w:rPr>
                <w:rFonts w:ascii="標楷體" w:eastAsia="標楷體" w:hAnsi="標楷體" w:hint="eastAsia"/>
              </w:rPr>
              <w:t>功能:</w:t>
            </w:r>
            <w:r w:rsidRPr="00891A01">
              <w:rPr>
                <w:rFonts w:ascii="標楷體" w:eastAsia="標楷體" w:hAnsi="標楷體"/>
              </w:rPr>
              <w:t xml:space="preserve"> 9.</w:t>
            </w:r>
            <w:r w:rsidRPr="00891A01">
              <w:rPr>
                <w:rFonts w:ascii="標楷體" w:eastAsia="標楷體" w:hAnsi="標楷體" w:hint="eastAsia"/>
              </w:rPr>
              <w:t>查詢時隱藏</w:t>
            </w:r>
          </w:p>
        </w:tc>
        <w:tc>
          <w:tcPr>
            <w:tcW w:w="2693" w:type="dxa"/>
          </w:tcPr>
          <w:p w14:paraId="57CDAAD2" w14:textId="77777777" w:rsidR="00891A01" w:rsidRPr="00891A01" w:rsidRDefault="00891A01" w:rsidP="00D668F5">
            <w:pPr>
              <w:rPr>
                <w:rFonts w:ascii="標楷體" w:eastAsia="標楷體" w:hAnsi="標楷體"/>
              </w:rPr>
            </w:pPr>
          </w:p>
        </w:tc>
      </w:tr>
      <w:tr w:rsidR="00891A01" w:rsidRPr="00891A01" w14:paraId="4B7B2A19" w14:textId="77777777" w:rsidTr="00D668F5">
        <w:trPr>
          <w:trHeight w:val="291"/>
          <w:jc w:val="center"/>
        </w:trPr>
        <w:tc>
          <w:tcPr>
            <w:tcW w:w="2412" w:type="dxa"/>
            <w:gridSpan w:val="2"/>
          </w:tcPr>
          <w:p w14:paraId="2DA70CE4" w14:textId="77777777" w:rsidR="00891A01" w:rsidRPr="00891A01" w:rsidRDefault="00891A01" w:rsidP="00D668F5">
            <w:pPr>
              <w:rPr>
                <w:rFonts w:ascii="標楷體" w:eastAsia="標楷體" w:hAnsi="標楷體"/>
              </w:rPr>
            </w:pPr>
            <w:r w:rsidRPr="00891A01">
              <w:rPr>
                <w:rFonts w:ascii="標楷體" w:eastAsia="標楷體" w:hAnsi="標楷體" w:hint="eastAsia"/>
              </w:rPr>
              <w:t>狀態</w:t>
            </w:r>
          </w:p>
        </w:tc>
        <w:tc>
          <w:tcPr>
            <w:tcW w:w="4252" w:type="dxa"/>
          </w:tcPr>
          <w:p w14:paraId="7CA65726" w14:textId="77777777" w:rsidR="00891A01" w:rsidRPr="00891A01" w:rsidRDefault="00891A01" w:rsidP="00D668F5">
            <w:pPr>
              <w:rPr>
                <w:rFonts w:ascii="標楷體" w:eastAsia="標楷體" w:hAnsi="標楷體"/>
              </w:rPr>
            </w:pPr>
            <w:r w:rsidRPr="00891A01">
              <w:rPr>
                <w:rFonts w:ascii="標楷體" w:eastAsia="標楷體" w:hAnsi="標楷體" w:hint="eastAsia"/>
              </w:rPr>
              <w:t>9-XXXXXX</w:t>
            </w:r>
          </w:p>
        </w:tc>
        <w:tc>
          <w:tcPr>
            <w:tcW w:w="2693" w:type="dxa"/>
          </w:tcPr>
          <w:p w14:paraId="146A4238" w14:textId="77777777" w:rsidR="00891A01" w:rsidRPr="00891A01" w:rsidRDefault="00891A01" w:rsidP="00D668F5">
            <w:pPr>
              <w:rPr>
                <w:rFonts w:ascii="標楷體" w:eastAsia="標楷體" w:hAnsi="標楷體"/>
              </w:rPr>
            </w:pPr>
          </w:p>
        </w:tc>
      </w:tr>
      <w:tr w:rsidR="00891A01" w:rsidRPr="00891A01" w14:paraId="7AC9ECB2" w14:textId="77777777" w:rsidTr="00D668F5">
        <w:trPr>
          <w:trHeight w:val="291"/>
          <w:jc w:val="center"/>
        </w:trPr>
        <w:tc>
          <w:tcPr>
            <w:tcW w:w="2412" w:type="dxa"/>
            <w:gridSpan w:val="2"/>
          </w:tcPr>
          <w:p w14:paraId="4F0ACD0F" w14:textId="77777777" w:rsidR="00891A01" w:rsidRPr="00891A01" w:rsidRDefault="00891A01" w:rsidP="00D668F5">
            <w:pPr>
              <w:rPr>
                <w:rFonts w:ascii="標楷體" w:eastAsia="標楷體" w:hAnsi="標楷體"/>
              </w:rPr>
            </w:pPr>
            <w:r w:rsidRPr="00891A01">
              <w:rPr>
                <w:rFonts w:ascii="標楷體" w:eastAsia="標楷體" w:hAnsi="標楷體" w:hint="eastAsia"/>
              </w:rPr>
              <w:t>戶號</w:t>
            </w:r>
          </w:p>
        </w:tc>
        <w:tc>
          <w:tcPr>
            <w:tcW w:w="4252" w:type="dxa"/>
          </w:tcPr>
          <w:p w14:paraId="6C699954" w14:textId="77777777" w:rsidR="00891A01" w:rsidRPr="00891A01" w:rsidRDefault="00891A01" w:rsidP="00D668F5">
            <w:pPr>
              <w:rPr>
                <w:rFonts w:ascii="標楷體" w:eastAsia="標楷體" w:hAnsi="標楷體"/>
              </w:rPr>
            </w:pPr>
            <w:r w:rsidRPr="00891A01">
              <w:rPr>
                <w:rFonts w:ascii="標楷體" w:eastAsia="標楷體" w:hAnsi="標楷體"/>
              </w:rPr>
              <w:t>9999999-999</w:t>
            </w:r>
          </w:p>
        </w:tc>
        <w:tc>
          <w:tcPr>
            <w:tcW w:w="2693" w:type="dxa"/>
          </w:tcPr>
          <w:p w14:paraId="2A2C2666" w14:textId="77777777" w:rsidR="00891A01" w:rsidRPr="00891A01" w:rsidRDefault="00891A01" w:rsidP="00D668F5">
            <w:pPr>
              <w:rPr>
                <w:rFonts w:ascii="標楷體" w:eastAsia="標楷體" w:hAnsi="標楷體"/>
              </w:rPr>
            </w:pPr>
          </w:p>
        </w:tc>
      </w:tr>
      <w:tr w:rsidR="00891A01" w:rsidRPr="00891A01" w14:paraId="0F9BD3C7" w14:textId="77777777" w:rsidTr="00D668F5">
        <w:trPr>
          <w:trHeight w:val="291"/>
          <w:jc w:val="center"/>
        </w:trPr>
        <w:tc>
          <w:tcPr>
            <w:tcW w:w="2412" w:type="dxa"/>
            <w:gridSpan w:val="2"/>
          </w:tcPr>
          <w:p w14:paraId="2F8A5A1B" w14:textId="77777777" w:rsidR="00891A01" w:rsidRPr="00891A01" w:rsidRDefault="00891A01" w:rsidP="00D668F5">
            <w:pPr>
              <w:rPr>
                <w:rFonts w:ascii="標楷體" w:eastAsia="標楷體" w:hAnsi="標楷體"/>
              </w:rPr>
            </w:pPr>
            <w:r w:rsidRPr="00891A01">
              <w:rPr>
                <w:rFonts w:ascii="標楷體" w:eastAsia="標楷體" w:hAnsi="標楷體" w:hint="eastAsia"/>
              </w:rPr>
              <w:t>戶名</w:t>
            </w:r>
          </w:p>
        </w:tc>
        <w:tc>
          <w:tcPr>
            <w:tcW w:w="4252" w:type="dxa"/>
          </w:tcPr>
          <w:p w14:paraId="69AF97F2" w14:textId="77777777" w:rsidR="00891A01" w:rsidRPr="00891A01" w:rsidRDefault="00891A01" w:rsidP="00D668F5">
            <w:pPr>
              <w:rPr>
                <w:rFonts w:ascii="標楷體" w:eastAsia="標楷體" w:hAnsi="標楷體"/>
              </w:rPr>
            </w:pPr>
            <w:r w:rsidRPr="00891A01">
              <w:rPr>
                <w:rFonts w:ascii="標楷體" w:eastAsia="標楷體" w:hAnsi="標楷體"/>
              </w:rPr>
              <w:t>X(60)</w:t>
            </w:r>
          </w:p>
        </w:tc>
        <w:tc>
          <w:tcPr>
            <w:tcW w:w="2693" w:type="dxa"/>
          </w:tcPr>
          <w:p w14:paraId="10650C76" w14:textId="77777777" w:rsidR="00891A01" w:rsidRPr="00891A01" w:rsidRDefault="00891A01" w:rsidP="00D668F5">
            <w:pPr>
              <w:rPr>
                <w:rFonts w:ascii="標楷體" w:eastAsia="標楷體" w:hAnsi="標楷體"/>
              </w:rPr>
            </w:pPr>
          </w:p>
        </w:tc>
      </w:tr>
      <w:tr w:rsidR="00891A01" w:rsidRPr="00891A01" w14:paraId="26C0B814" w14:textId="77777777" w:rsidTr="00D668F5">
        <w:trPr>
          <w:trHeight w:val="291"/>
          <w:jc w:val="center"/>
        </w:trPr>
        <w:tc>
          <w:tcPr>
            <w:tcW w:w="2412" w:type="dxa"/>
            <w:gridSpan w:val="2"/>
          </w:tcPr>
          <w:p w14:paraId="681822A7" w14:textId="77777777" w:rsidR="00891A01" w:rsidRPr="00891A01" w:rsidRDefault="00891A01" w:rsidP="00D668F5">
            <w:pPr>
              <w:rPr>
                <w:rFonts w:ascii="標楷體" w:eastAsia="標楷體" w:hAnsi="標楷體"/>
              </w:rPr>
            </w:pPr>
            <w:r w:rsidRPr="00891A01">
              <w:rPr>
                <w:rFonts w:ascii="標楷體" w:eastAsia="標楷體" w:hAnsi="標楷體" w:hint="eastAsia"/>
              </w:rPr>
              <w:t>入帳日期</w:t>
            </w:r>
          </w:p>
        </w:tc>
        <w:tc>
          <w:tcPr>
            <w:tcW w:w="4252" w:type="dxa"/>
          </w:tcPr>
          <w:p w14:paraId="00F644B4" w14:textId="77777777" w:rsidR="00891A01" w:rsidRPr="00891A01" w:rsidRDefault="00891A01" w:rsidP="00D668F5">
            <w:pPr>
              <w:rPr>
                <w:rFonts w:ascii="標楷體" w:eastAsia="標楷體" w:hAnsi="標楷體"/>
              </w:rPr>
            </w:pPr>
            <w:r w:rsidRPr="00891A01">
              <w:rPr>
                <w:rFonts w:ascii="標楷體" w:eastAsia="標楷體" w:hAnsi="標楷體"/>
              </w:rPr>
              <w:t>999/99/99</w:t>
            </w:r>
          </w:p>
        </w:tc>
        <w:tc>
          <w:tcPr>
            <w:tcW w:w="2693" w:type="dxa"/>
          </w:tcPr>
          <w:p w14:paraId="02B64D50" w14:textId="77777777" w:rsidR="00891A01" w:rsidRPr="00891A01" w:rsidRDefault="00891A01" w:rsidP="00D668F5">
            <w:pPr>
              <w:rPr>
                <w:rFonts w:ascii="標楷體" w:eastAsia="標楷體" w:hAnsi="標楷體"/>
              </w:rPr>
            </w:pPr>
          </w:p>
        </w:tc>
      </w:tr>
      <w:tr w:rsidR="00891A01" w:rsidRPr="00891A01" w14:paraId="2FC81EB4" w14:textId="77777777" w:rsidTr="00D668F5">
        <w:trPr>
          <w:trHeight w:val="291"/>
          <w:jc w:val="center"/>
        </w:trPr>
        <w:tc>
          <w:tcPr>
            <w:tcW w:w="2412" w:type="dxa"/>
            <w:gridSpan w:val="2"/>
          </w:tcPr>
          <w:p w14:paraId="4A629737" w14:textId="77777777" w:rsidR="00891A01" w:rsidRPr="00891A01" w:rsidRDefault="00891A01" w:rsidP="00D668F5">
            <w:pPr>
              <w:rPr>
                <w:rFonts w:ascii="標楷體" w:eastAsia="標楷體" w:hAnsi="標楷體"/>
              </w:rPr>
            </w:pPr>
            <w:r w:rsidRPr="00891A01">
              <w:rPr>
                <w:rFonts w:ascii="標楷體" w:eastAsia="標楷體" w:hAnsi="標楷體" w:hint="eastAsia"/>
              </w:rPr>
              <w:t>法拍費用</w:t>
            </w:r>
          </w:p>
        </w:tc>
        <w:tc>
          <w:tcPr>
            <w:tcW w:w="4252" w:type="dxa"/>
          </w:tcPr>
          <w:p w14:paraId="434FF029" w14:textId="77777777" w:rsidR="00891A01" w:rsidRPr="00891A01" w:rsidRDefault="00891A01" w:rsidP="00D668F5">
            <w:pPr>
              <w:rPr>
                <w:rFonts w:ascii="標楷體" w:eastAsia="標楷體" w:hAnsi="標楷體"/>
              </w:rPr>
            </w:pPr>
            <w:r w:rsidRPr="00891A01">
              <w:rPr>
                <w:rFonts w:ascii="標楷體" w:eastAsia="標楷體" w:hAnsi="標楷體"/>
              </w:rPr>
              <w:t>9(14)</w:t>
            </w:r>
          </w:p>
        </w:tc>
        <w:tc>
          <w:tcPr>
            <w:tcW w:w="2693" w:type="dxa"/>
          </w:tcPr>
          <w:p w14:paraId="6CBD2883" w14:textId="77777777" w:rsidR="00891A01" w:rsidRPr="00891A01" w:rsidRDefault="00891A01" w:rsidP="00D668F5">
            <w:pPr>
              <w:rPr>
                <w:rFonts w:ascii="標楷體" w:eastAsia="標楷體" w:hAnsi="標楷體"/>
              </w:rPr>
            </w:pPr>
            <w:r w:rsidRPr="00891A01">
              <w:rPr>
                <w:rFonts w:ascii="標楷體" w:eastAsia="標楷體" w:hAnsi="標楷體" w:hint="eastAsia"/>
              </w:rPr>
              <w:t xml:space="preserve">                            </w:t>
            </w:r>
          </w:p>
        </w:tc>
      </w:tr>
      <w:tr w:rsidR="00891A01" w:rsidRPr="00891A01" w14:paraId="00BEE806" w14:textId="77777777" w:rsidTr="00D668F5">
        <w:trPr>
          <w:trHeight w:val="291"/>
          <w:jc w:val="center"/>
        </w:trPr>
        <w:tc>
          <w:tcPr>
            <w:tcW w:w="2412" w:type="dxa"/>
            <w:gridSpan w:val="2"/>
          </w:tcPr>
          <w:p w14:paraId="2B4EB5A2" w14:textId="77777777" w:rsidR="00891A01" w:rsidRPr="00891A01" w:rsidRDefault="00891A01" w:rsidP="00D668F5">
            <w:pPr>
              <w:rPr>
                <w:rFonts w:ascii="標楷體" w:eastAsia="標楷體" w:hAnsi="標楷體"/>
              </w:rPr>
            </w:pPr>
            <w:r w:rsidRPr="00891A01">
              <w:rPr>
                <w:rFonts w:ascii="標楷體" w:eastAsia="標楷體" w:hAnsi="標楷體" w:hint="eastAsia"/>
              </w:rPr>
              <w:t>科目名稱</w:t>
            </w:r>
          </w:p>
        </w:tc>
        <w:tc>
          <w:tcPr>
            <w:tcW w:w="4252" w:type="dxa"/>
          </w:tcPr>
          <w:p w14:paraId="059AE451" w14:textId="77777777" w:rsidR="00891A01" w:rsidRPr="00891A01" w:rsidRDefault="00891A01" w:rsidP="00D668F5">
            <w:pPr>
              <w:rPr>
                <w:rFonts w:ascii="標楷體" w:eastAsia="標楷體" w:hAnsi="標楷體"/>
              </w:rPr>
            </w:pPr>
            <w:r w:rsidRPr="00891A01">
              <w:rPr>
                <w:rFonts w:ascii="標楷體" w:eastAsia="標楷體" w:hAnsi="標楷體"/>
              </w:rPr>
              <w:t>X(20)</w:t>
            </w:r>
          </w:p>
        </w:tc>
        <w:tc>
          <w:tcPr>
            <w:tcW w:w="2693" w:type="dxa"/>
          </w:tcPr>
          <w:p w14:paraId="2235B073" w14:textId="77777777" w:rsidR="00891A01" w:rsidRPr="00891A01" w:rsidRDefault="00891A01" w:rsidP="00D668F5">
            <w:pPr>
              <w:rPr>
                <w:rFonts w:ascii="標楷體" w:eastAsia="標楷體" w:hAnsi="標楷體"/>
              </w:rPr>
            </w:pPr>
          </w:p>
        </w:tc>
      </w:tr>
      <w:tr w:rsidR="00891A01" w:rsidRPr="00891A01" w14:paraId="31D5F427" w14:textId="77777777" w:rsidTr="00D668F5">
        <w:trPr>
          <w:trHeight w:val="291"/>
          <w:jc w:val="center"/>
        </w:trPr>
        <w:tc>
          <w:tcPr>
            <w:tcW w:w="2412" w:type="dxa"/>
            <w:gridSpan w:val="2"/>
          </w:tcPr>
          <w:p w14:paraId="36D7E328" w14:textId="77777777" w:rsidR="00891A01" w:rsidRPr="00891A01" w:rsidRDefault="00891A01" w:rsidP="00D668F5">
            <w:pPr>
              <w:rPr>
                <w:rFonts w:ascii="標楷體" w:eastAsia="標楷體" w:hAnsi="標楷體"/>
              </w:rPr>
            </w:pPr>
            <w:r w:rsidRPr="00891A01">
              <w:rPr>
                <w:rFonts w:ascii="標楷體" w:eastAsia="標楷體" w:hAnsi="標楷體" w:hint="eastAsia"/>
              </w:rPr>
              <w:t>借貸</w:t>
            </w:r>
          </w:p>
        </w:tc>
        <w:tc>
          <w:tcPr>
            <w:tcW w:w="4252" w:type="dxa"/>
          </w:tcPr>
          <w:p w14:paraId="1332391F" w14:textId="77777777" w:rsidR="00891A01" w:rsidRPr="00891A01" w:rsidRDefault="00891A01" w:rsidP="00D668F5">
            <w:pPr>
              <w:rPr>
                <w:rFonts w:ascii="標楷體" w:eastAsia="標楷體" w:hAnsi="標楷體"/>
              </w:rPr>
            </w:pPr>
            <w:r w:rsidRPr="00891A01">
              <w:rPr>
                <w:rFonts w:ascii="標楷體" w:eastAsia="標楷體" w:hAnsi="標楷體"/>
              </w:rPr>
              <w:t>X</w:t>
            </w:r>
          </w:p>
        </w:tc>
        <w:tc>
          <w:tcPr>
            <w:tcW w:w="2693" w:type="dxa"/>
          </w:tcPr>
          <w:p w14:paraId="08C61310" w14:textId="77777777" w:rsidR="00891A01" w:rsidRPr="00891A01" w:rsidRDefault="00891A01" w:rsidP="00D668F5">
            <w:pPr>
              <w:rPr>
                <w:rFonts w:ascii="標楷體" w:eastAsia="標楷體" w:hAnsi="標楷體"/>
              </w:rPr>
            </w:pPr>
          </w:p>
        </w:tc>
      </w:tr>
      <w:tr w:rsidR="00891A01" w:rsidRPr="00891A01" w14:paraId="56A2E734" w14:textId="77777777" w:rsidTr="00D668F5">
        <w:trPr>
          <w:trHeight w:val="291"/>
          <w:jc w:val="center"/>
        </w:trPr>
        <w:tc>
          <w:tcPr>
            <w:tcW w:w="2412" w:type="dxa"/>
            <w:gridSpan w:val="2"/>
          </w:tcPr>
          <w:p w14:paraId="78043D81" w14:textId="77777777" w:rsidR="00891A01" w:rsidRPr="00891A01" w:rsidRDefault="00891A01" w:rsidP="00D668F5">
            <w:pPr>
              <w:rPr>
                <w:rFonts w:ascii="標楷體" w:eastAsia="標楷體" w:hAnsi="標楷體"/>
              </w:rPr>
            </w:pPr>
            <w:r w:rsidRPr="00891A01">
              <w:rPr>
                <w:rFonts w:ascii="標楷體" w:eastAsia="標楷體" w:hAnsi="標楷體" w:hint="eastAsia"/>
              </w:rPr>
              <w:t>收件日</w:t>
            </w:r>
          </w:p>
        </w:tc>
        <w:tc>
          <w:tcPr>
            <w:tcW w:w="4252" w:type="dxa"/>
          </w:tcPr>
          <w:p w14:paraId="55B866B0" w14:textId="77777777" w:rsidR="00891A01" w:rsidRPr="00891A01" w:rsidRDefault="00891A01" w:rsidP="00D668F5">
            <w:pPr>
              <w:rPr>
                <w:rFonts w:ascii="標楷體" w:eastAsia="標楷體" w:hAnsi="標楷體"/>
              </w:rPr>
            </w:pPr>
            <w:r w:rsidRPr="00891A01">
              <w:rPr>
                <w:rFonts w:ascii="標楷體" w:eastAsia="標楷體" w:hAnsi="標楷體"/>
              </w:rPr>
              <w:t>999/99/99</w:t>
            </w:r>
          </w:p>
        </w:tc>
        <w:tc>
          <w:tcPr>
            <w:tcW w:w="2693" w:type="dxa"/>
          </w:tcPr>
          <w:p w14:paraId="1E484C46" w14:textId="77777777" w:rsidR="00891A01" w:rsidRPr="00891A01" w:rsidRDefault="00891A01" w:rsidP="00D668F5">
            <w:pPr>
              <w:rPr>
                <w:rFonts w:ascii="標楷體" w:eastAsia="標楷體" w:hAnsi="標楷體"/>
              </w:rPr>
            </w:pPr>
          </w:p>
        </w:tc>
      </w:tr>
      <w:tr w:rsidR="00891A01" w:rsidRPr="00891A01" w14:paraId="43363A9F" w14:textId="77777777" w:rsidTr="00D668F5">
        <w:trPr>
          <w:trHeight w:val="291"/>
          <w:jc w:val="center"/>
        </w:trPr>
        <w:tc>
          <w:tcPr>
            <w:tcW w:w="2412" w:type="dxa"/>
            <w:gridSpan w:val="2"/>
          </w:tcPr>
          <w:p w14:paraId="428CA48F" w14:textId="77777777" w:rsidR="00891A01" w:rsidRPr="00891A01" w:rsidRDefault="00891A01" w:rsidP="00D668F5">
            <w:pPr>
              <w:rPr>
                <w:rFonts w:ascii="標楷體" w:eastAsia="標楷體" w:hAnsi="標楷體"/>
              </w:rPr>
            </w:pPr>
            <w:r w:rsidRPr="00891A01">
              <w:rPr>
                <w:rFonts w:ascii="標楷體" w:eastAsia="標楷體" w:hAnsi="標楷體" w:hint="eastAsia"/>
              </w:rPr>
              <w:lastRenderedPageBreak/>
              <w:t>登放序號</w:t>
            </w:r>
          </w:p>
        </w:tc>
        <w:tc>
          <w:tcPr>
            <w:tcW w:w="4252" w:type="dxa"/>
          </w:tcPr>
          <w:p w14:paraId="2891E6A8" w14:textId="77777777" w:rsidR="00891A01" w:rsidRPr="00891A01" w:rsidRDefault="00891A01" w:rsidP="00D668F5">
            <w:pPr>
              <w:rPr>
                <w:rFonts w:ascii="標楷體" w:eastAsia="標楷體" w:hAnsi="標楷體"/>
              </w:rPr>
            </w:pPr>
            <w:r w:rsidRPr="00891A01">
              <w:rPr>
                <w:rFonts w:ascii="標楷體" w:eastAsia="標楷體" w:hAnsi="標楷體"/>
              </w:rPr>
              <w:t>99999999XXXXXX999999</w:t>
            </w:r>
          </w:p>
        </w:tc>
        <w:tc>
          <w:tcPr>
            <w:tcW w:w="2693" w:type="dxa"/>
          </w:tcPr>
          <w:p w14:paraId="004A734E" w14:textId="77777777" w:rsidR="00891A01" w:rsidRPr="00891A01" w:rsidRDefault="00891A01" w:rsidP="00D668F5">
            <w:pPr>
              <w:rPr>
                <w:rFonts w:ascii="標楷體" w:eastAsia="標楷體" w:hAnsi="標楷體"/>
              </w:rPr>
            </w:pPr>
          </w:p>
        </w:tc>
      </w:tr>
      <w:tr w:rsidR="00891A01" w:rsidRPr="00891A01" w14:paraId="3827E074" w14:textId="77777777" w:rsidTr="00D668F5">
        <w:trPr>
          <w:trHeight w:val="291"/>
          <w:jc w:val="center"/>
        </w:trPr>
        <w:tc>
          <w:tcPr>
            <w:tcW w:w="2412" w:type="dxa"/>
            <w:gridSpan w:val="2"/>
          </w:tcPr>
          <w:p w14:paraId="1273C3F3" w14:textId="77777777" w:rsidR="00891A01" w:rsidRPr="00891A01" w:rsidRDefault="00891A01" w:rsidP="00D668F5">
            <w:pPr>
              <w:rPr>
                <w:rFonts w:ascii="標楷體" w:eastAsia="標楷體" w:hAnsi="標楷體"/>
              </w:rPr>
            </w:pPr>
          </w:p>
        </w:tc>
        <w:tc>
          <w:tcPr>
            <w:tcW w:w="4252" w:type="dxa"/>
          </w:tcPr>
          <w:p w14:paraId="7E310F80" w14:textId="77777777" w:rsidR="00891A01" w:rsidRPr="00891A01" w:rsidRDefault="00891A01" w:rsidP="00D668F5">
            <w:pPr>
              <w:rPr>
                <w:rFonts w:ascii="標楷體" w:eastAsia="標楷體" w:hAnsi="標楷體"/>
              </w:rPr>
            </w:pPr>
          </w:p>
        </w:tc>
        <w:tc>
          <w:tcPr>
            <w:tcW w:w="2693" w:type="dxa"/>
          </w:tcPr>
          <w:p w14:paraId="3B2C939E" w14:textId="77777777" w:rsidR="00891A01" w:rsidRPr="00891A01" w:rsidRDefault="00891A01" w:rsidP="00D668F5">
            <w:pPr>
              <w:rPr>
                <w:rFonts w:ascii="標楷體" w:eastAsia="標楷體" w:hAnsi="標楷體"/>
              </w:rPr>
            </w:pPr>
          </w:p>
        </w:tc>
      </w:tr>
      <w:tr w:rsidR="00891A01" w:rsidRPr="00891A01" w14:paraId="64506D79" w14:textId="77777777" w:rsidTr="00D668F5">
        <w:trPr>
          <w:trHeight w:val="291"/>
          <w:jc w:val="center"/>
        </w:trPr>
        <w:tc>
          <w:tcPr>
            <w:tcW w:w="2412" w:type="dxa"/>
            <w:gridSpan w:val="2"/>
          </w:tcPr>
          <w:p w14:paraId="6CDA83A0" w14:textId="77777777" w:rsidR="00891A01" w:rsidRPr="00891A01" w:rsidRDefault="00891A01" w:rsidP="00D668F5">
            <w:pPr>
              <w:rPr>
                <w:rFonts w:ascii="標楷體" w:eastAsia="標楷體" w:hAnsi="標楷體"/>
              </w:rPr>
            </w:pPr>
          </w:p>
        </w:tc>
        <w:tc>
          <w:tcPr>
            <w:tcW w:w="4252" w:type="dxa"/>
          </w:tcPr>
          <w:p w14:paraId="15F887E4" w14:textId="77777777" w:rsidR="00891A01" w:rsidRPr="00891A01" w:rsidRDefault="00891A01" w:rsidP="00D668F5">
            <w:pPr>
              <w:rPr>
                <w:rFonts w:ascii="標楷體" w:eastAsia="標楷體" w:hAnsi="標楷體"/>
              </w:rPr>
            </w:pPr>
          </w:p>
        </w:tc>
        <w:tc>
          <w:tcPr>
            <w:tcW w:w="2693" w:type="dxa"/>
          </w:tcPr>
          <w:p w14:paraId="7A81E58E" w14:textId="77777777" w:rsidR="00891A01" w:rsidRPr="00891A01" w:rsidRDefault="00891A01" w:rsidP="00D668F5">
            <w:pPr>
              <w:rPr>
                <w:rFonts w:ascii="標楷體" w:eastAsia="標楷體" w:hAnsi="標楷體"/>
              </w:rPr>
            </w:pPr>
          </w:p>
        </w:tc>
      </w:tr>
    </w:tbl>
    <w:p w14:paraId="7C84A294" w14:textId="77777777" w:rsidR="00891A01" w:rsidRPr="00CE3431" w:rsidRDefault="00891A01" w:rsidP="00891A01">
      <w:pPr>
        <w:rPr>
          <w:rFonts w:ascii="標楷體" w:eastAsia="標楷體" w:hAnsi="標楷體"/>
        </w:rPr>
      </w:pPr>
    </w:p>
    <w:p w14:paraId="075E0FFD" w14:textId="77777777" w:rsidR="00891A01" w:rsidRDefault="00891A01" w:rsidP="0017764B">
      <w:pPr>
        <w:rPr>
          <w:rFonts w:ascii="標楷體" w:eastAsia="標楷體" w:hAnsi="標楷體"/>
        </w:rPr>
      </w:pPr>
    </w:p>
    <w:p w14:paraId="3E981914" w14:textId="77777777" w:rsidR="006042E7" w:rsidRPr="00362205" w:rsidRDefault="0017764B" w:rsidP="0017764B">
      <w:pPr>
        <w:rPr>
          <w:rFonts w:ascii="標楷體" w:eastAsia="標楷體" w:hAnsi="標楷體"/>
        </w:rPr>
      </w:pPr>
      <w:r w:rsidRPr="00362205">
        <w:rPr>
          <w:rFonts w:ascii="標楷體" w:eastAsia="標楷體" w:hAnsi="標楷體"/>
        </w:rPr>
        <w:br w:type="page"/>
      </w:r>
    </w:p>
    <w:p w14:paraId="6C06E8A2" w14:textId="77777777" w:rsidR="006042E7" w:rsidRPr="00362205" w:rsidRDefault="002C6F78" w:rsidP="006042E7">
      <w:pPr>
        <w:pStyle w:val="3"/>
        <w:numPr>
          <w:ilvl w:val="2"/>
          <w:numId w:val="1"/>
        </w:numPr>
        <w:rPr>
          <w:rFonts w:ascii="標楷體" w:hAnsi="標楷體"/>
        </w:rPr>
      </w:pPr>
      <w:r>
        <w:rPr>
          <w:rFonts w:ascii="標楷體" w:hAnsi="標楷體" w:hint="eastAsia"/>
        </w:rPr>
        <w:lastRenderedPageBreak/>
        <w:t>L6</w:t>
      </w:r>
      <w:r w:rsidR="00C87E25">
        <w:rPr>
          <w:rFonts w:ascii="標楷體" w:hAnsi="標楷體"/>
        </w:rPr>
        <w:t>9</w:t>
      </w:r>
      <w:r w:rsidR="00C87E25">
        <w:rPr>
          <w:rFonts w:ascii="標楷體" w:hAnsi="標楷體" w:hint="eastAsia"/>
        </w:rPr>
        <w:t>8</w:t>
      </w:r>
      <w:r>
        <w:rPr>
          <w:rFonts w:ascii="標楷體" w:hAnsi="標楷體" w:hint="eastAsia"/>
        </w:rPr>
        <w:t>4</w:t>
      </w:r>
      <w:r w:rsidR="006042E7" w:rsidRPr="00362205">
        <w:rPr>
          <w:rFonts w:ascii="標楷體" w:hAnsi="標楷體" w:hint="eastAsia"/>
        </w:rPr>
        <w:t>預約撥款到期作業</w:t>
      </w:r>
    </w:p>
    <w:p w14:paraId="60177CEB" w14:textId="77777777" w:rsidR="006042E7" w:rsidRPr="00362205" w:rsidRDefault="006042E7" w:rsidP="00D01BCC">
      <w:pPr>
        <w:pStyle w:val="a"/>
      </w:pPr>
      <w:r w:rsidRPr="00362205">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69"/>
        <w:gridCol w:w="6297"/>
      </w:tblGrid>
      <w:tr w:rsidR="006042E7" w:rsidRPr="00362205" w14:paraId="061F8280" w14:textId="77777777" w:rsidTr="00F1342B">
        <w:trPr>
          <w:trHeight w:val="277"/>
        </w:trPr>
        <w:tc>
          <w:tcPr>
            <w:tcW w:w="1569" w:type="dxa"/>
            <w:tcBorders>
              <w:top w:val="single" w:sz="8" w:space="0" w:color="000000"/>
              <w:bottom w:val="single" w:sz="8" w:space="0" w:color="000000"/>
              <w:right w:val="single" w:sz="8" w:space="0" w:color="000000"/>
            </w:tcBorders>
            <w:shd w:val="clear" w:color="auto" w:fill="F3F3F3"/>
          </w:tcPr>
          <w:p w14:paraId="00203D22" w14:textId="77777777" w:rsidR="006042E7" w:rsidRPr="00362205" w:rsidRDefault="006042E7" w:rsidP="00F1342B">
            <w:pPr>
              <w:rPr>
                <w:rFonts w:ascii="標楷體" w:eastAsia="標楷體" w:hAnsi="標楷體"/>
              </w:rPr>
            </w:pPr>
            <w:r w:rsidRPr="00362205">
              <w:rPr>
                <w:rFonts w:ascii="標楷體" w:eastAsia="標楷體" w:hAnsi="標楷體"/>
              </w:rPr>
              <w:t xml:space="preserve">功能名稱 </w:t>
            </w:r>
          </w:p>
        </w:tc>
        <w:tc>
          <w:tcPr>
            <w:tcW w:w="6297" w:type="dxa"/>
            <w:tcBorders>
              <w:top w:val="single" w:sz="8" w:space="0" w:color="000000"/>
              <w:left w:val="single" w:sz="8" w:space="0" w:color="000000"/>
              <w:bottom w:val="single" w:sz="8" w:space="0" w:color="000000"/>
            </w:tcBorders>
          </w:tcPr>
          <w:p w14:paraId="6FD5FB32" w14:textId="77777777" w:rsidR="006042E7" w:rsidRDefault="000C1E9E" w:rsidP="00F1342B">
            <w:pPr>
              <w:rPr>
                <w:rFonts w:ascii="標楷體" w:eastAsia="標楷體" w:hAnsi="標楷體"/>
              </w:rPr>
            </w:pPr>
            <w:r w:rsidRPr="000C1E9E">
              <w:rPr>
                <w:rFonts w:ascii="標楷體" w:eastAsia="標楷體" w:hAnsi="標楷體" w:hint="eastAsia"/>
              </w:rPr>
              <w:t>預約撥款到期作業</w:t>
            </w:r>
          </w:p>
          <w:p w14:paraId="7F128FB1" w14:textId="77777777" w:rsidR="00D16411" w:rsidRPr="00D16411" w:rsidRDefault="00D16411" w:rsidP="00F1342B">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一段式交易，不需主管放行</w:t>
            </w:r>
          </w:p>
        </w:tc>
      </w:tr>
      <w:tr w:rsidR="006042E7" w:rsidRPr="00362205" w14:paraId="37166558" w14:textId="77777777" w:rsidTr="00F1342B">
        <w:trPr>
          <w:trHeight w:val="277"/>
        </w:trPr>
        <w:tc>
          <w:tcPr>
            <w:tcW w:w="1569" w:type="dxa"/>
            <w:tcBorders>
              <w:top w:val="single" w:sz="8" w:space="0" w:color="000000"/>
              <w:bottom w:val="single" w:sz="8" w:space="0" w:color="000000"/>
              <w:right w:val="single" w:sz="8" w:space="0" w:color="000000"/>
            </w:tcBorders>
            <w:shd w:val="clear" w:color="auto" w:fill="F3F3F3"/>
          </w:tcPr>
          <w:p w14:paraId="01DE0C18" w14:textId="77777777" w:rsidR="006042E7" w:rsidRPr="00362205" w:rsidRDefault="006042E7" w:rsidP="00F1342B">
            <w:pPr>
              <w:rPr>
                <w:rFonts w:ascii="標楷體" w:eastAsia="標楷體" w:hAnsi="標楷體"/>
              </w:rPr>
            </w:pPr>
            <w:r w:rsidRPr="00362205">
              <w:rPr>
                <w:rFonts w:ascii="標楷體" w:eastAsia="標楷體" w:hAnsi="標楷體"/>
              </w:rPr>
              <w:t>進入條件</w:t>
            </w:r>
          </w:p>
        </w:tc>
        <w:tc>
          <w:tcPr>
            <w:tcW w:w="6297" w:type="dxa"/>
            <w:tcBorders>
              <w:top w:val="single" w:sz="8" w:space="0" w:color="000000"/>
              <w:left w:val="single" w:sz="8" w:space="0" w:color="000000"/>
              <w:bottom w:val="single" w:sz="8" w:space="0" w:color="000000"/>
            </w:tcBorders>
          </w:tcPr>
          <w:p w14:paraId="3E82B2E9" w14:textId="77777777" w:rsidR="006042E7" w:rsidRPr="00362205" w:rsidRDefault="006042E7" w:rsidP="00F1342B">
            <w:pPr>
              <w:rPr>
                <w:rFonts w:ascii="標楷體" w:eastAsia="標楷體" w:hAnsi="標楷體"/>
              </w:rPr>
            </w:pPr>
          </w:p>
        </w:tc>
      </w:tr>
      <w:tr w:rsidR="006042E7" w:rsidRPr="00362205" w14:paraId="7C3507DD" w14:textId="77777777" w:rsidTr="00F1342B">
        <w:trPr>
          <w:trHeight w:val="773"/>
        </w:trPr>
        <w:tc>
          <w:tcPr>
            <w:tcW w:w="1569" w:type="dxa"/>
            <w:tcBorders>
              <w:top w:val="single" w:sz="8" w:space="0" w:color="000000"/>
              <w:bottom w:val="single" w:sz="8" w:space="0" w:color="000000"/>
              <w:right w:val="single" w:sz="8" w:space="0" w:color="000000"/>
            </w:tcBorders>
            <w:shd w:val="clear" w:color="auto" w:fill="F3F3F3"/>
          </w:tcPr>
          <w:p w14:paraId="713AC37F" w14:textId="77777777" w:rsidR="006042E7" w:rsidRPr="00362205" w:rsidRDefault="006042E7" w:rsidP="00F1342B">
            <w:pPr>
              <w:rPr>
                <w:rFonts w:ascii="標楷體" w:eastAsia="標楷體" w:hAnsi="標楷體"/>
              </w:rPr>
            </w:pPr>
            <w:r w:rsidRPr="00362205">
              <w:rPr>
                <w:rFonts w:ascii="標楷體" w:eastAsia="標楷體" w:hAnsi="標楷體"/>
              </w:rPr>
              <w:t xml:space="preserve">基本流程 </w:t>
            </w:r>
          </w:p>
        </w:tc>
        <w:tc>
          <w:tcPr>
            <w:tcW w:w="6297" w:type="dxa"/>
            <w:tcBorders>
              <w:top w:val="single" w:sz="8" w:space="0" w:color="000000"/>
              <w:left w:val="single" w:sz="8" w:space="0" w:color="000000"/>
              <w:bottom w:val="single" w:sz="8" w:space="0" w:color="000000"/>
            </w:tcBorders>
          </w:tcPr>
          <w:p w14:paraId="766AD9DE" w14:textId="77777777" w:rsidR="006042E7" w:rsidRPr="00362205" w:rsidRDefault="006042E7" w:rsidP="00F1342B">
            <w:pPr>
              <w:rPr>
                <w:rFonts w:ascii="標楷體" w:eastAsia="標楷體" w:hAnsi="標楷體"/>
              </w:rPr>
            </w:pPr>
          </w:p>
        </w:tc>
      </w:tr>
      <w:tr w:rsidR="006042E7" w:rsidRPr="00362205" w14:paraId="1CD525F5" w14:textId="77777777" w:rsidTr="00F1342B">
        <w:trPr>
          <w:trHeight w:val="321"/>
        </w:trPr>
        <w:tc>
          <w:tcPr>
            <w:tcW w:w="1569" w:type="dxa"/>
            <w:tcBorders>
              <w:top w:val="single" w:sz="8" w:space="0" w:color="000000"/>
              <w:bottom w:val="single" w:sz="8" w:space="0" w:color="000000"/>
              <w:right w:val="single" w:sz="8" w:space="0" w:color="000000"/>
            </w:tcBorders>
            <w:shd w:val="clear" w:color="auto" w:fill="F3F3F3"/>
          </w:tcPr>
          <w:p w14:paraId="197BB0FC" w14:textId="77777777" w:rsidR="006042E7" w:rsidRPr="00362205" w:rsidRDefault="006042E7" w:rsidP="00F1342B">
            <w:pPr>
              <w:rPr>
                <w:rFonts w:ascii="標楷體" w:eastAsia="標楷體" w:hAnsi="標楷體"/>
              </w:rPr>
            </w:pPr>
            <w:r w:rsidRPr="00362205">
              <w:rPr>
                <w:rFonts w:ascii="標楷體" w:eastAsia="標楷體" w:hAnsi="標楷體"/>
              </w:rPr>
              <w:t>選用流程</w:t>
            </w:r>
          </w:p>
        </w:tc>
        <w:tc>
          <w:tcPr>
            <w:tcW w:w="6297" w:type="dxa"/>
            <w:tcBorders>
              <w:top w:val="single" w:sz="8" w:space="0" w:color="000000"/>
              <w:left w:val="single" w:sz="8" w:space="0" w:color="000000"/>
              <w:bottom w:val="single" w:sz="8" w:space="0" w:color="000000"/>
            </w:tcBorders>
          </w:tcPr>
          <w:p w14:paraId="3941653A" w14:textId="77777777" w:rsidR="006042E7" w:rsidRPr="00362205" w:rsidRDefault="006042E7" w:rsidP="00F1342B">
            <w:pPr>
              <w:rPr>
                <w:rFonts w:ascii="標楷體" w:eastAsia="標楷體" w:hAnsi="標楷體"/>
              </w:rPr>
            </w:pPr>
          </w:p>
        </w:tc>
      </w:tr>
      <w:tr w:rsidR="006042E7" w:rsidRPr="00362205" w14:paraId="03D8A3BF" w14:textId="77777777" w:rsidTr="00F1342B">
        <w:trPr>
          <w:trHeight w:val="1311"/>
        </w:trPr>
        <w:tc>
          <w:tcPr>
            <w:tcW w:w="1569" w:type="dxa"/>
            <w:tcBorders>
              <w:top w:val="single" w:sz="8" w:space="0" w:color="000000"/>
              <w:bottom w:val="single" w:sz="8" w:space="0" w:color="000000"/>
              <w:right w:val="single" w:sz="8" w:space="0" w:color="000000"/>
            </w:tcBorders>
            <w:shd w:val="clear" w:color="auto" w:fill="F3F3F3"/>
          </w:tcPr>
          <w:p w14:paraId="381DF136" w14:textId="77777777" w:rsidR="006042E7" w:rsidRPr="00362205" w:rsidRDefault="006042E7" w:rsidP="00F1342B">
            <w:pPr>
              <w:rPr>
                <w:rFonts w:ascii="標楷體" w:eastAsia="標楷體" w:hAnsi="標楷體"/>
              </w:rPr>
            </w:pPr>
            <w:r w:rsidRPr="00362205">
              <w:rPr>
                <w:rFonts w:ascii="標楷體" w:eastAsia="標楷體" w:hAnsi="標楷體"/>
              </w:rPr>
              <w:t>例外流程</w:t>
            </w:r>
          </w:p>
        </w:tc>
        <w:tc>
          <w:tcPr>
            <w:tcW w:w="6297" w:type="dxa"/>
            <w:tcBorders>
              <w:top w:val="single" w:sz="8" w:space="0" w:color="000000"/>
              <w:left w:val="single" w:sz="8" w:space="0" w:color="000000"/>
              <w:bottom w:val="single" w:sz="8" w:space="0" w:color="000000"/>
            </w:tcBorders>
          </w:tcPr>
          <w:p w14:paraId="6FBB69D9" w14:textId="77777777" w:rsidR="006042E7" w:rsidRPr="00362205" w:rsidRDefault="006042E7" w:rsidP="00F1342B">
            <w:pPr>
              <w:rPr>
                <w:rFonts w:ascii="標楷體" w:eastAsia="標楷體" w:hAnsi="標楷體"/>
              </w:rPr>
            </w:pPr>
          </w:p>
        </w:tc>
      </w:tr>
      <w:tr w:rsidR="006042E7" w:rsidRPr="00362205" w14:paraId="18E6AEA3" w14:textId="77777777" w:rsidTr="00F1342B">
        <w:trPr>
          <w:trHeight w:val="278"/>
        </w:trPr>
        <w:tc>
          <w:tcPr>
            <w:tcW w:w="1569" w:type="dxa"/>
            <w:tcBorders>
              <w:top w:val="single" w:sz="8" w:space="0" w:color="000000"/>
              <w:bottom w:val="single" w:sz="8" w:space="0" w:color="000000"/>
              <w:right w:val="single" w:sz="8" w:space="0" w:color="000000"/>
            </w:tcBorders>
            <w:shd w:val="clear" w:color="auto" w:fill="F3F3F3"/>
          </w:tcPr>
          <w:p w14:paraId="290E77E2" w14:textId="77777777" w:rsidR="006042E7" w:rsidRPr="00362205" w:rsidRDefault="006042E7" w:rsidP="00F1342B">
            <w:pPr>
              <w:rPr>
                <w:rFonts w:ascii="標楷體" w:eastAsia="標楷體" w:hAnsi="標楷體"/>
              </w:rPr>
            </w:pPr>
            <w:r w:rsidRPr="00362205">
              <w:rPr>
                <w:rFonts w:ascii="標楷體" w:eastAsia="標楷體" w:hAnsi="標楷體"/>
              </w:rPr>
              <w:t xml:space="preserve">執行後狀況 </w:t>
            </w:r>
          </w:p>
        </w:tc>
        <w:tc>
          <w:tcPr>
            <w:tcW w:w="6297" w:type="dxa"/>
            <w:tcBorders>
              <w:top w:val="single" w:sz="8" w:space="0" w:color="000000"/>
              <w:left w:val="single" w:sz="8" w:space="0" w:color="000000"/>
              <w:bottom w:val="single" w:sz="8" w:space="0" w:color="000000"/>
            </w:tcBorders>
          </w:tcPr>
          <w:p w14:paraId="2B19D3FF" w14:textId="77777777" w:rsidR="006042E7" w:rsidRPr="00362205" w:rsidRDefault="006042E7" w:rsidP="00F1342B">
            <w:pPr>
              <w:rPr>
                <w:rFonts w:ascii="標楷體" w:eastAsia="標楷體" w:hAnsi="標楷體"/>
              </w:rPr>
            </w:pPr>
          </w:p>
        </w:tc>
      </w:tr>
      <w:tr w:rsidR="006042E7" w:rsidRPr="00362205" w14:paraId="7E67290E" w14:textId="77777777" w:rsidTr="00F1342B">
        <w:trPr>
          <w:trHeight w:val="358"/>
        </w:trPr>
        <w:tc>
          <w:tcPr>
            <w:tcW w:w="1569" w:type="dxa"/>
            <w:tcBorders>
              <w:top w:val="single" w:sz="8" w:space="0" w:color="000000"/>
              <w:bottom w:val="single" w:sz="8" w:space="0" w:color="000000"/>
              <w:right w:val="single" w:sz="8" w:space="0" w:color="000000"/>
            </w:tcBorders>
            <w:shd w:val="clear" w:color="auto" w:fill="F3F3F3"/>
          </w:tcPr>
          <w:p w14:paraId="64C66440" w14:textId="77777777" w:rsidR="006042E7" w:rsidRPr="00362205" w:rsidRDefault="006042E7" w:rsidP="00F1342B">
            <w:pPr>
              <w:rPr>
                <w:rFonts w:ascii="標楷體" w:eastAsia="標楷體" w:hAnsi="標楷體"/>
              </w:rPr>
            </w:pPr>
            <w:r w:rsidRPr="00362205">
              <w:rPr>
                <w:rFonts w:ascii="標楷體" w:eastAsia="標楷體" w:hAnsi="標楷體"/>
              </w:rPr>
              <w:t>特別需求</w:t>
            </w:r>
          </w:p>
        </w:tc>
        <w:tc>
          <w:tcPr>
            <w:tcW w:w="6297" w:type="dxa"/>
            <w:tcBorders>
              <w:top w:val="single" w:sz="8" w:space="0" w:color="000000"/>
              <w:left w:val="single" w:sz="8" w:space="0" w:color="000000"/>
              <w:bottom w:val="single" w:sz="8" w:space="0" w:color="000000"/>
            </w:tcBorders>
          </w:tcPr>
          <w:p w14:paraId="2A00DE91" w14:textId="77777777" w:rsidR="006042E7" w:rsidRPr="00362205" w:rsidRDefault="006042E7" w:rsidP="00F1342B">
            <w:pPr>
              <w:rPr>
                <w:rFonts w:ascii="標楷體" w:eastAsia="標楷體" w:hAnsi="標楷體"/>
              </w:rPr>
            </w:pPr>
          </w:p>
        </w:tc>
      </w:tr>
      <w:tr w:rsidR="006042E7" w:rsidRPr="00362205" w14:paraId="5E4260CE" w14:textId="77777777" w:rsidTr="00F1342B">
        <w:trPr>
          <w:trHeight w:val="278"/>
        </w:trPr>
        <w:tc>
          <w:tcPr>
            <w:tcW w:w="1569" w:type="dxa"/>
            <w:tcBorders>
              <w:top w:val="single" w:sz="8" w:space="0" w:color="000000"/>
              <w:bottom w:val="single" w:sz="8" w:space="0" w:color="000000"/>
              <w:right w:val="single" w:sz="8" w:space="0" w:color="000000"/>
            </w:tcBorders>
            <w:shd w:val="clear" w:color="auto" w:fill="F3F3F3"/>
          </w:tcPr>
          <w:p w14:paraId="569EE9C2" w14:textId="77777777" w:rsidR="006042E7" w:rsidRPr="00362205" w:rsidRDefault="006042E7" w:rsidP="00F1342B">
            <w:pPr>
              <w:rPr>
                <w:rFonts w:ascii="標楷體" w:eastAsia="標楷體" w:hAnsi="標楷體"/>
              </w:rPr>
            </w:pPr>
            <w:r w:rsidRPr="00362205">
              <w:rPr>
                <w:rFonts w:ascii="標楷體" w:eastAsia="標楷體" w:hAnsi="標楷體"/>
              </w:rPr>
              <w:t xml:space="preserve">參考 </w:t>
            </w:r>
          </w:p>
        </w:tc>
        <w:tc>
          <w:tcPr>
            <w:tcW w:w="6297" w:type="dxa"/>
            <w:tcBorders>
              <w:top w:val="single" w:sz="8" w:space="0" w:color="000000"/>
              <w:left w:val="single" w:sz="8" w:space="0" w:color="000000"/>
              <w:bottom w:val="single" w:sz="8" w:space="0" w:color="000000"/>
            </w:tcBorders>
          </w:tcPr>
          <w:p w14:paraId="297A9211" w14:textId="77777777" w:rsidR="006042E7" w:rsidRPr="00362205" w:rsidRDefault="006042E7" w:rsidP="00F1342B">
            <w:pPr>
              <w:rPr>
                <w:rFonts w:ascii="標楷體" w:eastAsia="標楷體" w:hAnsi="標楷體"/>
              </w:rPr>
            </w:pPr>
          </w:p>
        </w:tc>
      </w:tr>
    </w:tbl>
    <w:p w14:paraId="33889561" w14:textId="77777777" w:rsidR="0017764B" w:rsidRPr="00362205" w:rsidRDefault="0017764B" w:rsidP="0017764B">
      <w:pPr>
        <w:rPr>
          <w:rFonts w:ascii="標楷體" w:eastAsia="標楷體" w:hAnsi="標楷體"/>
        </w:rPr>
      </w:pPr>
    </w:p>
    <w:p w14:paraId="19D77C36" w14:textId="77777777" w:rsidR="0017764B" w:rsidRPr="00362205" w:rsidRDefault="0017764B" w:rsidP="0017764B">
      <w:pPr>
        <w:rPr>
          <w:rFonts w:ascii="標楷體" w:eastAsia="標楷體" w:hAnsi="標楷體"/>
        </w:rPr>
      </w:pPr>
      <w:r w:rsidRPr="00362205">
        <w:rPr>
          <w:rFonts w:ascii="標楷體" w:eastAsia="標楷體" w:hAnsi="標楷體"/>
        </w:rPr>
        <w:br w:type="page"/>
      </w:r>
    </w:p>
    <w:p w14:paraId="7AC4F283" w14:textId="77777777" w:rsidR="0017764B" w:rsidRPr="00362205" w:rsidRDefault="0017764B" w:rsidP="00D01BCC">
      <w:pPr>
        <w:pStyle w:val="a"/>
      </w:pPr>
      <w:r w:rsidRPr="00362205">
        <w:lastRenderedPageBreak/>
        <w:t>UI畫面</w:t>
      </w:r>
    </w:p>
    <w:p w14:paraId="7098960E" w14:textId="77777777" w:rsidR="0017764B" w:rsidRPr="00362205" w:rsidRDefault="0017764B" w:rsidP="0017764B">
      <w:pPr>
        <w:pStyle w:val="42"/>
        <w:spacing w:after="72"/>
        <w:ind w:left="1133"/>
        <w:rPr>
          <w:rFonts w:ascii="標楷體" w:hAnsi="標楷體"/>
        </w:rPr>
      </w:pPr>
      <w:r w:rsidRPr="00362205">
        <w:rPr>
          <w:rFonts w:ascii="標楷體" w:hAnsi="標楷體" w:hint="eastAsia"/>
        </w:rPr>
        <w:t>輸</w:t>
      </w:r>
      <w:r w:rsidR="00771455">
        <w:rPr>
          <w:rFonts w:ascii="標楷體" w:hAnsi="標楷體" w:hint="eastAsia"/>
        </w:rPr>
        <w:t>入</w:t>
      </w:r>
      <w:r w:rsidRPr="00362205">
        <w:rPr>
          <w:rFonts w:ascii="標楷體" w:hAnsi="標楷體" w:hint="eastAsia"/>
        </w:rPr>
        <w:t>畫面：</w:t>
      </w:r>
    </w:p>
    <w:p w14:paraId="28C18AB4" w14:textId="77777777" w:rsidR="004D55C7" w:rsidRPr="009B2BD3" w:rsidRDefault="004D55C7" w:rsidP="004D55C7">
      <w:pPr>
        <w:pStyle w:val="42"/>
        <w:spacing w:after="72"/>
        <w:ind w:left="1133"/>
        <w:rPr>
          <w:rFonts w:ascii="標楷體" w:hAnsi="標楷體"/>
        </w:rPr>
      </w:pPr>
      <w:r w:rsidRPr="009B2BD3">
        <w:rPr>
          <w:rFonts w:ascii="標楷體" w:hAnsi="標楷體" w:hint="eastAsia"/>
        </w:rPr>
        <w:t>N/A</w:t>
      </w:r>
    </w:p>
    <w:p w14:paraId="23F2D95C" w14:textId="77777777" w:rsidR="00771455" w:rsidRDefault="00771455" w:rsidP="00427A5C">
      <w:pPr>
        <w:pStyle w:val="42"/>
        <w:spacing w:after="72"/>
        <w:ind w:leftChars="0" w:left="0"/>
        <w:rPr>
          <w:rFonts w:ascii="標楷體" w:hAnsi="標楷體"/>
        </w:rPr>
      </w:pPr>
    </w:p>
    <w:p w14:paraId="36895A37" w14:textId="77777777" w:rsidR="00771455" w:rsidRPr="00362205" w:rsidRDefault="00771455" w:rsidP="00771455">
      <w:pPr>
        <w:pStyle w:val="42"/>
        <w:spacing w:after="72"/>
        <w:ind w:left="1133"/>
        <w:rPr>
          <w:rFonts w:ascii="標楷體" w:hAnsi="標楷體"/>
        </w:rPr>
      </w:pPr>
      <w:r w:rsidRPr="00362205">
        <w:rPr>
          <w:rFonts w:ascii="標楷體" w:hAnsi="標楷體" w:hint="eastAsia"/>
        </w:rPr>
        <w:t>輸</w:t>
      </w:r>
      <w:r>
        <w:rPr>
          <w:rFonts w:ascii="標楷體" w:hAnsi="標楷體" w:hint="eastAsia"/>
        </w:rPr>
        <w:t>出</w:t>
      </w:r>
      <w:r w:rsidRPr="00362205">
        <w:rPr>
          <w:rFonts w:ascii="標楷體" w:hAnsi="標楷體" w:hint="eastAsia"/>
        </w:rPr>
        <w:t>畫面：</w:t>
      </w:r>
    </w:p>
    <w:p w14:paraId="4E56C7DF" w14:textId="77777777" w:rsidR="00771455" w:rsidRDefault="002C3244" w:rsidP="00D668F5">
      <w:pPr>
        <w:snapToGrid w:val="0"/>
        <w:ind w:rightChars="100" w:right="240"/>
        <w:rPr>
          <w:rFonts w:ascii="標楷體" w:eastAsia="標楷體" w:hAnsi="標楷體"/>
          <w:sz w:val="26"/>
        </w:rPr>
      </w:pPr>
      <w:r>
        <w:rPr>
          <w:rFonts w:ascii="標楷體" w:eastAsia="標楷體" w:hAnsi="標楷體"/>
          <w:noProof/>
          <w:sz w:val="26"/>
        </w:rPr>
        <w:drawing>
          <wp:inline distT="0" distB="0" distL="0" distR="0" wp14:anchorId="4870DE9E" wp14:editId="2D192A51">
            <wp:extent cx="6764020" cy="1621155"/>
            <wp:effectExtent l="0" t="0" r="0" b="0"/>
            <wp:docPr id="7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6764020" cy="1621155"/>
                    </a:xfrm>
                    <a:prstGeom prst="rect">
                      <a:avLst/>
                    </a:prstGeom>
                    <a:noFill/>
                    <a:ln>
                      <a:noFill/>
                    </a:ln>
                  </pic:spPr>
                </pic:pic>
              </a:graphicData>
            </a:graphic>
          </wp:inline>
        </w:drawing>
      </w:r>
      <w:r w:rsidR="002F2D97" w:rsidRPr="002F2D97">
        <w:rPr>
          <w:noProof/>
        </w:rPr>
        <w:t xml:space="preserve"> </w:t>
      </w:r>
      <w:r>
        <w:rPr>
          <w:rFonts w:ascii="標楷體" w:eastAsia="標楷體" w:hAnsi="標楷體"/>
          <w:noProof/>
          <w:sz w:val="26"/>
        </w:rPr>
        <w:drawing>
          <wp:inline distT="0" distB="0" distL="0" distR="0" wp14:anchorId="397933E0" wp14:editId="79C7F907">
            <wp:extent cx="1431654" cy="908050"/>
            <wp:effectExtent l="0" t="0" r="0" b="6350"/>
            <wp:docPr id="7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1432560" cy="908625"/>
                    </a:xfrm>
                    <a:prstGeom prst="rect">
                      <a:avLst/>
                    </a:prstGeom>
                    <a:noFill/>
                    <a:ln>
                      <a:noFill/>
                    </a:ln>
                  </pic:spPr>
                </pic:pic>
              </a:graphicData>
            </a:graphic>
          </wp:inline>
        </w:drawing>
      </w:r>
    </w:p>
    <w:p w14:paraId="723E9252" w14:textId="77777777" w:rsidR="004D55C7" w:rsidRDefault="004D55C7" w:rsidP="00D01BCC">
      <w:pPr>
        <w:pStyle w:val="a"/>
      </w:pPr>
    </w:p>
    <w:p w14:paraId="65804B99" w14:textId="77777777" w:rsidR="006042E7" w:rsidRPr="00362205" w:rsidRDefault="000C7737" w:rsidP="00D01BCC">
      <w:pPr>
        <w:pStyle w:val="a"/>
      </w:pPr>
      <w:r>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67"/>
        <w:gridCol w:w="1537"/>
        <w:gridCol w:w="992"/>
        <w:gridCol w:w="746"/>
        <w:gridCol w:w="1002"/>
        <w:gridCol w:w="678"/>
        <w:gridCol w:w="693"/>
        <w:gridCol w:w="3093"/>
      </w:tblGrid>
      <w:tr w:rsidR="00D668F5" w:rsidRPr="002A63A7" w14:paraId="015FD101" w14:textId="77777777" w:rsidTr="00D668F5">
        <w:trPr>
          <w:trHeight w:val="388"/>
          <w:jc w:val="center"/>
        </w:trPr>
        <w:tc>
          <w:tcPr>
            <w:tcW w:w="567" w:type="dxa"/>
            <w:vMerge w:val="restart"/>
          </w:tcPr>
          <w:p w14:paraId="05E11782" w14:textId="77777777" w:rsidR="00D668F5" w:rsidRPr="0019165A" w:rsidRDefault="00D668F5" w:rsidP="00F1342B">
            <w:pPr>
              <w:rPr>
                <w:rFonts w:ascii="標楷體" w:eastAsia="標楷體" w:hAnsi="標楷體"/>
              </w:rPr>
            </w:pPr>
            <w:r w:rsidRPr="00BA5AA3">
              <w:rPr>
                <w:rFonts w:ascii="標楷體" w:eastAsia="標楷體" w:hAnsi="標楷體"/>
              </w:rPr>
              <w:t>序號</w:t>
            </w:r>
          </w:p>
        </w:tc>
        <w:tc>
          <w:tcPr>
            <w:tcW w:w="1537" w:type="dxa"/>
            <w:vMerge w:val="restart"/>
          </w:tcPr>
          <w:p w14:paraId="274F916C" w14:textId="77777777" w:rsidR="00D668F5" w:rsidRPr="002A63A7" w:rsidRDefault="00D668F5" w:rsidP="00F1342B">
            <w:pPr>
              <w:rPr>
                <w:rFonts w:ascii="標楷體" w:eastAsia="標楷體" w:hAnsi="標楷體"/>
              </w:rPr>
            </w:pPr>
            <w:r w:rsidRPr="009E5A72">
              <w:rPr>
                <w:rFonts w:ascii="標楷體" w:eastAsia="標楷體" w:hAnsi="標楷體"/>
              </w:rPr>
              <w:t>欄位</w:t>
            </w:r>
          </w:p>
        </w:tc>
        <w:tc>
          <w:tcPr>
            <w:tcW w:w="4111" w:type="dxa"/>
            <w:gridSpan w:val="5"/>
          </w:tcPr>
          <w:p w14:paraId="328AA2BE" w14:textId="77777777" w:rsidR="00D668F5" w:rsidRPr="002A63A7" w:rsidRDefault="00D668F5" w:rsidP="00D668F5">
            <w:pPr>
              <w:jc w:val="center"/>
              <w:rPr>
                <w:rFonts w:ascii="標楷體" w:eastAsia="標楷體" w:hAnsi="標楷體"/>
              </w:rPr>
            </w:pPr>
            <w:r w:rsidRPr="002A63A7">
              <w:rPr>
                <w:rFonts w:ascii="標楷體" w:eastAsia="標楷體" w:hAnsi="標楷體"/>
              </w:rPr>
              <w:t>說明</w:t>
            </w:r>
          </w:p>
        </w:tc>
        <w:tc>
          <w:tcPr>
            <w:tcW w:w="3093" w:type="dxa"/>
            <w:vMerge w:val="restart"/>
          </w:tcPr>
          <w:p w14:paraId="0B9229F2" w14:textId="77777777" w:rsidR="00D668F5" w:rsidRPr="002A63A7" w:rsidRDefault="00D668F5" w:rsidP="00F1342B">
            <w:pPr>
              <w:rPr>
                <w:rFonts w:ascii="標楷體" w:eastAsia="標楷體" w:hAnsi="標楷體"/>
              </w:rPr>
            </w:pPr>
            <w:r w:rsidRPr="002A63A7">
              <w:rPr>
                <w:rFonts w:ascii="標楷體" w:eastAsia="標楷體" w:hAnsi="標楷體"/>
              </w:rPr>
              <w:t>處理邏輯及注意事項</w:t>
            </w:r>
          </w:p>
        </w:tc>
      </w:tr>
      <w:tr w:rsidR="00D668F5" w:rsidRPr="002A63A7" w14:paraId="4F6ABD4E" w14:textId="77777777" w:rsidTr="00D668F5">
        <w:trPr>
          <w:trHeight w:val="244"/>
          <w:jc w:val="center"/>
        </w:trPr>
        <w:tc>
          <w:tcPr>
            <w:tcW w:w="567" w:type="dxa"/>
            <w:vMerge/>
          </w:tcPr>
          <w:p w14:paraId="53E1CDA8" w14:textId="77777777" w:rsidR="00D668F5" w:rsidRPr="002A63A7" w:rsidRDefault="00D668F5" w:rsidP="00F1342B">
            <w:pPr>
              <w:rPr>
                <w:rFonts w:ascii="標楷體" w:eastAsia="標楷體" w:hAnsi="標楷體"/>
              </w:rPr>
            </w:pPr>
          </w:p>
        </w:tc>
        <w:tc>
          <w:tcPr>
            <w:tcW w:w="1537" w:type="dxa"/>
            <w:vMerge/>
          </w:tcPr>
          <w:p w14:paraId="189B8C03" w14:textId="77777777" w:rsidR="00D668F5" w:rsidRPr="002A63A7" w:rsidRDefault="00D668F5" w:rsidP="00F1342B">
            <w:pPr>
              <w:rPr>
                <w:rFonts w:ascii="標楷體" w:eastAsia="標楷體" w:hAnsi="標楷體"/>
              </w:rPr>
            </w:pPr>
          </w:p>
        </w:tc>
        <w:tc>
          <w:tcPr>
            <w:tcW w:w="992" w:type="dxa"/>
          </w:tcPr>
          <w:p w14:paraId="22571633" w14:textId="77777777" w:rsidR="00D668F5" w:rsidRPr="002A63A7" w:rsidRDefault="00D668F5" w:rsidP="00F1342B">
            <w:pPr>
              <w:rPr>
                <w:rFonts w:ascii="標楷體" w:eastAsia="標楷體" w:hAnsi="標楷體"/>
              </w:rPr>
            </w:pPr>
            <w:r w:rsidRPr="00891A01">
              <w:rPr>
                <w:rFonts w:ascii="標楷體" w:eastAsia="標楷體" w:hAnsi="標楷體" w:hint="eastAsia"/>
              </w:rPr>
              <w:t>資料型態長度</w:t>
            </w:r>
          </w:p>
        </w:tc>
        <w:tc>
          <w:tcPr>
            <w:tcW w:w="746" w:type="dxa"/>
          </w:tcPr>
          <w:p w14:paraId="01FB6478" w14:textId="77777777" w:rsidR="00D668F5" w:rsidRPr="002A63A7" w:rsidRDefault="00D668F5" w:rsidP="00F1342B">
            <w:pPr>
              <w:rPr>
                <w:rFonts w:ascii="標楷體" w:eastAsia="標楷體" w:hAnsi="標楷體"/>
              </w:rPr>
            </w:pPr>
            <w:r w:rsidRPr="002A63A7">
              <w:rPr>
                <w:rFonts w:ascii="標楷體" w:eastAsia="標楷體" w:hAnsi="標楷體"/>
              </w:rPr>
              <w:t>預設值</w:t>
            </w:r>
          </w:p>
        </w:tc>
        <w:tc>
          <w:tcPr>
            <w:tcW w:w="1002" w:type="dxa"/>
          </w:tcPr>
          <w:p w14:paraId="2449FD14" w14:textId="77777777" w:rsidR="00D668F5" w:rsidRPr="002A63A7" w:rsidRDefault="00D668F5" w:rsidP="00F1342B">
            <w:pPr>
              <w:rPr>
                <w:rFonts w:ascii="標楷體" w:eastAsia="標楷體" w:hAnsi="標楷體"/>
              </w:rPr>
            </w:pPr>
            <w:r w:rsidRPr="002A63A7">
              <w:rPr>
                <w:rFonts w:ascii="標楷體" w:eastAsia="標楷體" w:hAnsi="標楷體"/>
              </w:rPr>
              <w:t>選單內容</w:t>
            </w:r>
          </w:p>
        </w:tc>
        <w:tc>
          <w:tcPr>
            <w:tcW w:w="678" w:type="dxa"/>
          </w:tcPr>
          <w:p w14:paraId="457EA58F" w14:textId="77777777" w:rsidR="00D668F5" w:rsidRPr="002A63A7" w:rsidRDefault="00D668F5" w:rsidP="00F1342B">
            <w:pPr>
              <w:rPr>
                <w:rFonts w:ascii="標楷體" w:eastAsia="標楷體" w:hAnsi="標楷體"/>
              </w:rPr>
            </w:pPr>
            <w:r w:rsidRPr="002A63A7">
              <w:rPr>
                <w:rFonts w:ascii="標楷體" w:eastAsia="標楷體" w:hAnsi="標楷體"/>
              </w:rPr>
              <w:t>必填</w:t>
            </w:r>
          </w:p>
        </w:tc>
        <w:tc>
          <w:tcPr>
            <w:tcW w:w="693" w:type="dxa"/>
          </w:tcPr>
          <w:p w14:paraId="26A23FC2" w14:textId="77777777" w:rsidR="00D668F5" w:rsidRPr="002A63A7" w:rsidRDefault="00D668F5" w:rsidP="00F1342B">
            <w:pPr>
              <w:rPr>
                <w:rFonts w:ascii="標楷體" w:eastAsia="標楷體" w:hAnsi="標楷體"/>
              </w:rPr>
            </w:pPr>
            <w:r w:rsidRPr="002A63A7">
              <w:rPr>
                <w:rFonts w:ascii="標楷體" w:eastAsia="標楷體" w:hAnsi="標楷體"/>
              </w:rPr>
              <w:t>R/W</w:t>
            </w:r>
          </w:p>
        </w:tc>
        <w:tc>
          <w:tcPr>
            <w:tcW w:w="3093" w:type="dxa"/>
            <w:vMerge/>
          </w:tcPr>
          <w:p w14:paraId="3974C307" w14:textId="77777777" w:rsidR="00D668F5" w:rsidRPr="002A63A7" w:rsidRDefault="00D668F5" w:rsidP="00F1342B">
            <w:pPr>
              <w:rPr>
                <w:rFonts w:ascii="標楷體" w:eastAsia="標楷體" w:hAnsi="標楷體"/>
              </w:rPr>
            </w:pPr>
          </w:p>
        </w:tc>
      </w:tr>
      <w:tr w:rsidR="00D668F5" w:rsidRPr="002A63A7" w14:paraId="41172FFE" w14:textId="77777777" w:rsidTr="00D668F5">
        <w:trPr>
          <w:trHeight w:val="291"/>
          <w:jc w:val="center"/>
        </w:trPr>
        <w:tc>
          <w:tcPr>
            <w:tcW w:w="567" w:type="dxa"/>
          </w:tcPr>
          <w:p w14:paraId="4CED4A67" w14:textId="77777777" w:rsidR="00D668F5" w:rsidRPr="002A63A7" w:rsidRDefault="00D668F5" w:rsidP="00F1342B">
            <w:pPr>
              <w:rPr>
                <w:rFonts w:ascii="標楷體" w:eastAsia="標楷體" w:hAnsi="標楷體"/>
              </w:rPr>
            </w:pPr>
          </w:p>
        </w:tc>
        <w:tc>
          <w:tcPr>
            <w:tcW w:w="1537" w:type="dxa"/>
          </w:tcPr>
          <w:p w14:paraId="464C2EEE" w14:textId="77777777" w:rsidR="00D668F5" w:rsidRPr="002A63A7" w:rsidRDefault="00D668F5" w:rsidP="00F1342B">
            <w:pPr>
              <w:rPr>
                <w:rFonts w:ascii="標楷體" w:eastAsia="標楷體" w:hAnsi="標楷體"/>
              </w:rPr>
            </w:pPr>
            <w:r>
              <w:rPr>
                <w:rFonts w:ascii="標楷體" w:eastAsia="標楷體" w:hAnsi="標楷體" w:hint="eastAsia"/>
                <w:lang w:eastAsia="zh-HK"/>
              </w:rPr>
              <w:t>無</w:t>
            </w:r>
          </w:p>
        </w:tc>
        <w:tc>
          <w:tcPr>
            <w:tcW w:w="992" w:type="dxa"/>
          </w:tcPr>
          <w:p w14:paraId="73B12E4F" w14:textId="77777777" w:rsidR="00D668F5" w:rsidRPr="00BA5AA3" w:rsidRDefault="00D668F5" w:rsidP="00F1342B">
            <w:pPr>
              <w:rPr>
                <w:rFonts w:ascii="標楷體" w:eastAsia="標楷體" w:hAnsi="標楷體"/>
              </w:rPr>
            </w:pPr>
          </w:p>
        </w:tc>
        <w:tc>
          <w:tcPr>
            <w:tcW w:w="746" w:type="dxa"/>
          </w:tcPr>
          <w:p w14:paraId="6F4A8256" w14:textId="77777777" w:rsidR="00D668F5" w:rsidRPr="00BA5AA3" w:rsidRDefault="00D668F5" w:rsidP="00F1342B">
            <w:pPr>
              <w:rPr>
                <w:rFonts w:ascii="標楷體" w:eastAsia="標楷體" w:hAnsi="標楷體"/>
              </w:rPr>
            </w:pPr>
          </w:p>
        </w:tc>
        <w:tc>
          <w:tcPr>
            <w:tcW w:w="1002" w:type="dxa"/>
          </w:tcPr>
          <w:p w14:paraId="1876FDFA" w14:textId="77777777" w:rsidR="00D668F5" w:rsidRPr="0019165A" w:rsidRDefault="00D668F5" w:rsidP="00F1342B">
            <w:pPr>
              <w:rPr>
                <w:rFonts w:ascii="標楷體" w:eastAsia="標楷體" w:hAnsi="標楷體"/>
              </w:rPr>
            </w:pPr>
          </w:p>
        </w:tc>
        <w:tc>
          <w:tcPr>
            <w:tcW w:w="678" w:type="dxa"/>
          </w:tcPr>
          <w:p w14:paraId="27FA267B" w14:textId="77777777" w:rsidR="00D668F5" w:rsidRPr="009E5A72" w:rsidRDefault="00D668F5" w:rsidP="00F1342B">
            <w:pPr>
              <w:rPr>
                <w:rFonts w:ascii="標楷體" w:eastAsia="標楷體" w:hAnsi="標楷體"/>
              </w:rPr>
            </w:pPr>
          </w:p>
        </w:tc>
        <w:tc>
          <w:tcPr>
            <w:tcW w:w="693" w:type="dxa"/>
          </w:tcPr>
          <w:p w14:paraId="42A2FB2D" w14:textId="77777777" w:rsidR="00D668F5" w:rsidRPr="002A63A7" w:rsidRDefault="00D668F5" w:rsidP="00F1342B">
            <w:pPr>
              <w:rPr>
                <w:rFonts w:ascii="標楷體" w:eastAsia="標楷體" w:hAnsi="標楷體"/>
              </w:rPr>
            </w:pPr>
          </w:p>
        </w:tc>
        <w:tc>
          <w:tcPr>
            <w:tcW w:w="3093" w:type="dxa"/>
          </w:tcPr>
          <w:p w14:paraId="018AB38F" w14:textId="77777777" w:rsidR="00D668F5" w:rsidRPr="002A63A7" w:rsidRDefault="00D668F5" w:rsidP="00F1342B">
            <w:pPr>
              <w:rPr>
                <w:rFonts w:ascii="標楷體" w:eastAsia="標楷體" w:hAnsi="標楷體"/>
              </w:rPr>
            </w:pPr>
          </w:p>
        </w:tc>
      </w:tr>
    </w:tbl>
    <w:p w14:paraId="31990236" w14:textId="77777777" w:rsidR="004D55C7" w:rsidRDefault="004D55C7" w:rsidP="00D01BCC">
      <w:pPr>
        <w:pStyle w:val="a"/>
      </w:pPr>
    </w:p>
    <w:p w14:paraId="55F695E0" w14:textId="77777777" w:rsidR="00427A5C" w:rsidRDefault="00427A5C" w:rsidP="00D01BCC">
      <w:pPr>
        <w:pStyle w:val="a"/>
      </w:pPr>
      <w:r>
        <w:rPr>
          <w:rFonts w:hint="eastAsia"/>
        </w:rPr>
        <w:t>輸出</w:t>
      </w:r>
      <w:r w:rsidRPr="003972CE">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58"/>
        <w:gridCol w:w="1854"/>
        <w:gridCol w:w="4252"/>
        <w:gridCol w:w="2693"/>
      </w:tblGrid>
      <w:tr w:rsidR="00427A5C" w:rsidRPr="00891A01" w14:paraId="5263C128" w14:textId="77777777" w:rsidTr="00D668F5">
        <w:trPr>
          <w:trHeight w:val="388"/>
          <w:jc w:val="center"/>
        </w:trPr>
        <w:tc>
          <w:tcPr>
            <w:tcW w:w="558" w:type="dxa"/>
            <w:vMerge w:val="restart"/>
          </w:tcPr>
          <w:p w14:paraId="6FE09E6B" w14:textId="77777777" w:rsidR="00427A5C" w:rsidRPr="00891A01" w:rsidRDefault="00427A5C" w:rsidP="00D668F5">
            <w:pPr>
              <w:rPr>
                <w:rFonts w:ascii="標楷體" w:eastAsia="標楷體" w:hAnsi="標楷體"/>
              </w:rPr>
            </w:pPr>
            <w:r w:rsidRPr="00891A01">
              <w:rPr>
                <w:rFonts w:ascii="標楷體" w:eastAsia="標楷體" w:hAnsi="標楷體"/>
              </w:rPr>
              <w:t>序號</w:t>
            </w:r>
          </w:p>
        </w:tc>
        <w:tc>
          <w:tcPr>
            <w:tcW w:w="1854" w:type="dxa"/>
            <w:vMerge w:val="restart"/>
          </w:tcPr>
          <w:p w14:paraId="172A6C3B" w14:textId="77777777" w:rsidR="00427A5C" w:rsidRPr="00891A01" w:rsidRDefault="00427A5C" w:rsidP="00D668F5">
            <w:pPr>
              <w:rPr>
                <w:rFonts w:ascii="標楷體" w:eastAsia="標楷體" w:hAnsi="標楷體"/>
              </w:rPr>
            </w:pPr>
            <w:r w:rsidRPr="00891A01">
              <w:rPr>
                <w:rFonts w:ascii="標楷體" w:eastAsia="標楷體" w:hAnsi="標楷體"/>
              </w:rPr>
              <w:t>欄位</w:t>
            </w:r>
          </w:p>
        </w:tc>
        <w:tc>
          <w:tcPr>
            <w:tcW w:w="4252" w:type="dxa"/>
          </w:tcPr>
          <w:p w14:paraId="5186C290" w14:textId="77777777" w:rsidR="00427A5C" w:rsidRPr="00891A01" w:rsidRDefault="00427A5C" w:rsidP="00D668F5">
            <w:pPr>
              <w:jc w:val="center"/>
              <w:rPr>
                <w:rFonts w:ascii="標楷體" w:eastAsia="標楷體" w:hAnsi="標楷體"/>
              </w:rPr>
            </w:pPr>
            <w:r w:rsidRPr="00891A01">
              <w:rPr>
                <w:rFonts w:ascii="標楷體" w:eastAsia="標楷體" w:hAnsi="標楷體"/>
              </w:rPr>
              <w:t>說明</w:t>
            </w:r>
          </w:p>
        </w:tc>
        <w:tc>
          <w:tcPr>
            <w:tcW w:w="2693" w:type="dxa"/>
            <w:vMerge w:val="restart"/>
          </w:tcPr>
          <w:p w14:paraId="39E2F1D1" w14:textId="77777777" w:rsidR="00427A5C" w:rsidRPr="00891A01" w:rsidRDefault="00427A5C" w:rsidP="00D668F5">
            <w:pPr>
              <w:rPr>
                <w:rFonts w:ascii="標楷體" w:eastAsia="標楷體" w:hAnsi="標楷體"/>
              </w:rPr>
            </w:pPr>
            <w:r w:rsidRPr="00891A01">
              <w:rPr>
                <w:rFonts w:ascii="標楷體" w:eastAsia="標楷體" w:hAnsi="標楷體"/>
              </w:rPr>
              <w:t>處理邏輯及注意事項</w:t>
            </w:r>
          </w:p>
        </w:tc>
      </w:tr>
      <w:tr w:rsidR="00427A5C" w:rsidRPr="00891A01" w14:paraId="655337FA" w14:textId="77777777" w:rsidTr="00D668F5">
        <w:trPr>
          <w:trHeight w:val="244"/>
          <w:jc w:val="center"/>
        </w:trPr>
        <w:tc>
          <w:tcPr>
            <w:tcW w:w="558" w:type="dxa"/>
            <w:vMerge/>
          </w:tcPr>
          <w:p w14:paraId="57F5FA64" w14:textId="77777777" w:rsidR="00427A5C" w:rsidRPr="00891A01" w:rsidRDefault="00427A5C" w:rsidP="00D668F5">
            <w:pPr>
              <w:rPr>
                <w:rFonts w:ascii="標楷體" w:eastAsia="標楷體" w:hAnsi="標楷體"/>
              </w:rPr>
            </w:pPr>
          </w:p>
        </w:tc>
        <w:tc>
          <w:tcPr>
            <w:tcW w:w="1854" w:type="dxa"/>
            <w:vMerge/>
          </w:tcPr>
          <w:p w14:paraId="1293A686" w14:textId="77777777" w:rsidR="00427A5C" w:rsidRPr="00891A01" w:rsidRDefault="00427A5C" w:rsidP="00D668F5">
            <w:pPr>
              <w:rPr>
                <w:rFonts w:ascii="標楷體" w:eastAsia="標楷體" w:hAnsi="標楷體"/>
              </w:rPr>
            </w:pPr>
          </w:p>
        </w:tc>
        <w:tc>
          <w:tcPr>
            <w:tcW w:w="4252" w:type="dxa"/>
          </w:tcPr>
          <w:p w14:paraId="45680E23" w14:textId="77777777" w:rsidR="00427A5C" w:rsidRPr="00891A01" w:rsidRDefault="00427A5C" w:rsidP="00D668F5">
            <w:pPr>
              <w:rPr>
                <w:rFonts w:ascii="標楷體" w:eastAsia="標楷體" w:hAnsi="標楷體"/>
              </w:rPr>
            </w:pPr>
            <w:r w:rsidRPr="00891A01">
              <w:rPr>
                <w:rFonts w:ascii="標楷體" w:eastAsia="標楷體" w:hAnsi="標楷體" w:hint="eastAsia"/>
              </w:rPr>
              <w:t>資料型態長度</w:t>
            </w:r>
          </w:p>
        </w:tc>
        <w:tc>
          <w:tcPr>
            <w:tcW w:w="2693" w:type="dxa"/>
            <w:vMerge/>
          </w:tcPr>
          <w:p w14:paraId="43F33C0B" w14:textId="77777777" w:rsidR="00427A5C" w:rsidRPr="00891A01" w:rsidRDefault="00427A5C" w:rsidP="00D668F5">
            <w:pPr>
              <w:rPr>
                <w:rFonts w:ascii="標楷體" w:eastAsia="標楷體" w:hAnsi="標楷體"/>
              </w:rPr>
            </w:pPr>
          </w:p>
        </w:tc>
      </w:tr>
      <w:tr w:rsidR="00427A5C" w:rsidRPr="00891A01" w14:paraId="761961B2" w14:textId="77777777" w:rsidTr="00D668F5">
        <w:trPr>
          <w:trHeight w:val="291"/>
          <w:jc w:val="center"/>
        </w:trPr>
        <w:tc>
          <w:tcPr>
            <w:tcW w:w="2412" w:type="dxa"/>
            <w:gridSpan w:val="2"/>
          </w:tcPr>
          <w:p w14:paraId="449764AF" w14:textId="77777777" w:rsidR="00427A5C" w:rsidRPr="00891A01" w:rsidRDefault="00427A5C" w:rsidP="00D668F5">
            <w:pPr>
              <w:rPr>
                <w:rFonts w:ascii="標楷體" w:eastAsia="標楷體" w:hAnsi="標楷體" w:cs="新細明體"/>
              </w:rPr>
            </w:pPr>
            <w:r w:rsidRPr="00891A01">
              <w:rPr>
                <w:rFonts w:ascii="標楷體" w:eastAsia="標楷體" w:hAnsi="標楷體" w:hint="eastAsia"/>
              </w:rPr>
              <w:t>多筆式明細資料</w:t>
            </w:r>
          </w:p>
        </w:tc>
        <w:tc>
          <w:tcPr>
            <w:tcW w:w="4252" w:type="dxa"/>
          </w:tcPr>
          <w:p w14:paraId="7EFE78DE" w14:textId="77777777" w:rsidR="00427A5C" w:rsidRPr="00891A01" w:rsidRDefault="00427A5C" w:rsidP="00D668F5">
            <w:pPr>
              <w:rPr>
                <w:rFonts w:ascii="標楷體" w:eastAsia="標楷體" w:hAnsi="標楷體" w:cs="新細明體"/>
              </w:rPr>
            </w:pPr>
          </w:p>
        </w:tc>
        <w:tc>
          <w:tcPr>
            <w:tcW w:w="2693" w:type="dxa"/>
          </w:tcPr>
          <w:p w14:paraId="036FE10D" w14:textId="77777777" w:rsidR="00427A5C" w:rsidRPr="00891A01" w:rsidRDefault="00427A5C" w:rsidP="00D668F5">
            <w:pPr>
              <w:rPr>
                <w:rFonts w:ascii="標楷體" w:eastAsia="標楷體" w:hAnsi="標楷體"/>
              </w:rPr>
            </w:pPr>
          </w:p>
        </w:tc>
      </w:tr>
      <w:tr w:rsidR="00427A5C" w:rsidRPr="00891A01" w14:paraId="61D3D0BC" w14:textId="77777777" w:rsidTr="00D668F5">
        <w:trPr>
          <w:trHeight w:val="291"/>
          <w:jc w:val="center"/>
        </w:trPr>
        <w:tc>
          <w:tcPr>
            <w:tcW w:w="2412" w:type="dxa"/>
            <w:gridSpan w:val="2"/>
          </w:tcPr>
          <w:p w14:paraId="46C5EFC9" w14:textId="77777777" w:rsidR="00427A5C" w:rsidRPr="00891A01" w:rsidRDefault="00427A5C" w:rsidP="00D668F5">
            <w:pPr>
              <w:rPr>
                <w:rFonts w:ascii="標楷體" w:eastAsia="標楷體" w:hAnsi="標楷體"/>
              </w:rPr>
            </w:pPr>
            <w:r>
              <w:rPr>
                <w:rFonts w:ascii="標楷體" w:eastAsia="標楷體" w:hAnsi="標楷體" w:hint="eastAsia"/>
              </w:rPr>
              <w:t>[</w:t>
            </w:r>
            <w:r>
              <w:rPr>
                <w:rFonts w:ascii="標楷體" w:eastAsia="標楷體" w:hAnsi="標楷體" w:hint="eastAsia"/>
                <w:lang w:eastAsia="zh-HK"/>
              </w:rPr>
              <w:t>撥款內容查詢</w:t>
            </w:r>
            <w:r>
              <w:rPr>
                <w:rFonts w:ascii="標楷體" w:eastAsia="標楷體" w:hAnsi="標楷體" w:hint="eastAsia"/>
              </w:rPr>
              <w:t>]</w:t>
            </w:r>
          </w:p>
        </w:tc>
        <w:tc>
          <w:tcPr>
            <w:tcW w:w="4252" w:type="dxa"/>
          </w:tcPr>
          <w:p w14:paraId="328CD141" w14:textId="77777777" w:rsidR="00427A5C" w:rsidRPr="00891A01" w:rsidRDefault="00D668F5" w:rsidP="00D668F5">
            <w:pPr>
              <w:rPr>
                <w:rFonts w:ascii="標楷體" w:eastAsia="標楷體" w:hAnsi="標楷體" w:cs="新細明體"/>
              </w:rPr>
            </w:pPr>
            <w:r w:rsidRPr="006D27DA">
              <w:rPr>
                <w:rFonts w:ascii="標楷體" w:eastAsia="標楷體" w:hAnsi="標楷體" w:hint="eastAsia"/>
              </w:rPr>
              <w:t>連結[</w:t>
            </w:r>
            <w:r>
              <w:rPr>
                <w:rFonts w:ascii="標楷體" w:hAnsi="標楷體" w:hint="eastAsia"/>
              </w:rPr>
              <w:t>L3916</w:t>
            </w:r>
            <w:r>
              <w:rPr>
                <w:rFonts w:ascii="標楷體" w:eastAsia="標楷體" w:hAnsi="標楷體" w:hint="eastAsia"/>
                <w:lang w:eastAsia="zh-HK"/>
              </w:rPr>
              <w:t>撥款內容查詢</w:t>
            </w:r>
            <w:r>
              <w:rPr>
                <w:rFonts w:ascii="標楷體" w:eastAsia="標楷體" w:hAnsi="標楷體" w:hint="eastAsia"/>
              </w:rPr>
              <w:t>]</w:t>
            </w:r>
          </w:p>
        </w:tc>
        <w:tc>
          <w:tcPr>
            <w:tcW w:w="2693" w:type="dxa"/>
          </w:tcPr>
          <w:p w14:paraId="5F447F48" w14:textId="77777777" w:rsidR="00427A5C" w:rsidRPr="00891A01" w:rsidRDefault="00427A5C" w:rsidP="00D668F5">
            <w:pPr>
              <w:rPr>
                <w:rFonts w:ascii="標楷體" w:eastAsia="標楷體" w:hAnsi="標楷體"/>
              </w:rPr>
            </w:pPr>
          </w:p>
        </w:tc>
      </w:tr>
      <w:tr w:rsidR="00427A5C" w:rsidRPr="00891A01" w14:paraId="5857BC00" w14:textId="77777777" w:rsidTr="00D668F5">
        <w:trPr>
          <w:trHeight w:val="291"/>
          <w:jc w:val="center"/>
        </w:trPr>
        <w:tc>
          <w:tcPr>
            <w:tcW w:w="2412" w:type="dxa"/>
            <w:gridSpan w:val="2"/>
          </w:tcPr>
          <w:p w14:paraId="15FBA580" w14:textId="77777777" w:rsidR="00427A5C" w:rsidRPr="00891A01" w:rsidRDefault="00427A5C" w:rsidP="00D668F5">
            <w:pPr>
              <w:rPr>
                <w:rFonts w:ascii="標楷體" w:eastAsia="標楷體" w:hAnsi="標楷體"/>
              </w:rPr>
            </w:pPr>
            <w:r w:rsidRPr="00891A01">
              <w:rPr>
                <w:rFonts w:ascii="標楷體" w:eastAsia="標楷體" w:hAnsi="標楷體" w:hint="eastAsia"/>
              </w:rPr>
              <w:t>全選</w:t>
            </w:r>
          </w:p>
        </w:tc>
        <w:tc>
          <w:tcPr>
            <w:tcW w:w="4252" w:type="dxa"/>
          </w:tcPr>
          <w:p w14:paraId="7208D3DF" w14:textId="77777777" w:rsidR="00427A5C" w:rsidRPr="00891A01" w:rsidRDefault="00427A5C" w:rsidP="00D668F5">
            <w:pPr>
              <w:rPr>
                <w:rFonts w:ascii="標楷體" w:eastAsia="標楷體" w:hAnsi="標楷體"/>
              </w:rPr>
            </w:pPr>
          </w:p>
        </w:tc>
        <w:tc>
          <w:tcPr>
            <w:tcW w:w="2693" w:type="dxa"/>
          </w:tcPr>
          <w:p w14:paraId="57B510F0" w14:textId="77777777" w:rsidR="00427A5C" w:rsidRPr="00891A01" w:rsidRDefault="00427A5C" w:rsidP="00D668F5">
            <w:pPr>
              <w:rPr>
                <w:rFonts w:ascii="標楷體" w:eastAsia="標楷體" w:hAnsi="標楷體"/>
              </w:rPr>
            </w:pPr>
          </w:p>
        </w:tc>
      </w:tr>
      <w:tr w:rsidR="00427A5C" w:rsidRPr="00891A01" w14:paraId="20377341" w14:textId="77777777" w:rsidTr="00D668F5">
        <w:trPr>
          <w:trHeight w:val="291"/>
          <w:jc w:val="center"/>
        </w:trPr>
        <w:tc>
          <w:tcPr>
            <w:tcW w:w="2412" w:type="dxa"/>
            <w:gridSpan w:val="2"/>
          </w:tcPr>
          <w:p w14:paraId="38D42CA9" w14:textId="77777777" w:rsidR="00427A5C" w:rsidRPr="002A63A7" w:rsidRDefault="00427A5C" w:rsidP="00D668F5">
            <w:pPr>
              <w:rPr>
                <w:rFonts w:ascii="標楷體" w:eastAsia="標楷體" w:hAnsi="標楷體"/>
              </w:rPr>
            </w:pPr>
            <w:r w:rsidRPr="002A63A7">
              <w:rPr>
                <w:rFonts w:ascii="標楷體" w:eastAsia="標楷體" w:hAnsi="標楷體" w:hint="eastAsia"/>
              </w:rPr>
              <w:t>預約日期</w:t>
            </w:r>
          </w:p>
        </w:tc>
        <w:tc>
          <w:tcPr>
            <w:tcW w:w="4252" w:type="dxa"/>
          </w:tcPr>
          <w:p w14:paraId="3EC20F02" w14:textId="77777777" w:rsidR="00427A5C" w:rsidRPr="00891A01" w:rsidRDefault="00427A5C" w:rsidP="00D668F5">
            <w:pPr>
              <w:rPr>
                <w:rFonts w:ascii="標楷體" w:eastAsia="標楷體" w:hAnsi="標楷體"/>
              </w:rPr>
            </w:pPr>
            <w:r>
              <w:rPr>
                <w:rFonts w:ascii="標楷體" w:eastAsia="標楷體" w:hAnsi="標楷體" w:hint="eastAsia"/>
              </w:rPr>
              <w:t>999/99/99</w:t>
            </w:r>
          </w:p>
        </w:tc>
        <w:tc>
          <w:tcPr>
            <w:tcW w:w="2693" w:type="dxa"/>
          </w:tcPr>
          <w:p w14:paraId="35C6A1BC" w14:textId="77777777" w:rsidR="00427A5C" w:rsidRPr="00891A01" w:rsidRDefault="00427A5C" w:rsidP="00D668F5">
            <w:pPr>
              <w:rPr>
                <w:rFonts w:ascii="標楷體" w:eastAsia="標楷體" w:hAnsi="標楷體"/>
              </w:rPr>
            </w:pPr>
          </w:p>
        </w:tc>
      </w:tr>
      <w:tr w:rsidR="00427A5C" w:rsidRPr="00891A01" w14:paraId="0417190D" w14:textId="77777777" w:rsidTr="00D668F5">
        <w:trPr>
          <w:trHeight w:val="291"/>
          <w:jc w:val="center"/>
        </w:trPr>
        <w:tc>
          <w:tcPr>
            <w:tcW w:w="2412" w:type="dxa"/>
            <w:gridSpan w:val="2"/>
          </w:tcPr>
          <w:p w14:paraId="0A4D42CF" w14:textId="77777777" w:rsidR="00427A5C" w:rsidRPr="002A63A7" w:rsidRDefault="00427A5C" w:rsidP="00D668F5">
            <w:pPr>
              <w:rPr>
                <w:rFonts w:ascii="標楷體" w:eastAsia="標楷體" w:hAnsi="標楷體"/>
              </w:rPr>
            </w:pPr>
            <w:r w:rsidRPr="002A63A7">
              <w:rPr>
                <w:rFonts w:ascii="標楷體" w:eastAsia="標楷體" w:hAnsi="標楷體" w:hint="eastAsia"/>
              </w:rPr>
              <w:t>案件編號</w:t>
            </w:r>
          </w:p>
        </w:tc>
        <w:tc>
          <w:tcPr>
            <w:tcW w:w="4252" w:type="dxa"/>
          </w:tcPr>
          <w:p w14:paraId="5108A988" w14:textId="77777777" w:rsidR="00427A5C" w:rsidRPr="00891A01" w:rsidRDefault="00427A5C" w:rsidP="00D668F5">
            <w:pPr>
              <w:rPr>
                <w:rFonts w:ascii="標楷體" w:eastAsia="標楷體" w:hAnsi="標楷體"/>
              </w:rPr>
            </w:pPr>
            <w:r>
              <w:rPr>
                <w:rFonts w:ascii="標楷體" w:eastAsia="標楷體" w:hAnsi="標楷體"/>
              </w:rPr>
              <w:t>9999999</w:t>
            </w:r>
          </w:p>
        </w:tc>
        <w:tc>
          <w:tcPr>
            <w:tcW w:w="2693" w:type="dxa"/>
          </w:tcPr>
          <w:p w14:paraId="545CB84C" w14:textId="77777777" w:rsidR="00427A5C" w:rsidRPr="00891A01" w:rsidRDefault="00427A5C" w:rsidP="00D668F5">
            <w:pPr>
              <w:rPr>
                <w:rFonts w:ascii="標楷體" w:eastAsia="標楷體" w:hAnsi="標楷體"/>
              </w:rPr>
            </w:pPr>
          </w:p>
        </w:tc>
      </w:tr>
      <w:tr w:rsidR="00427A5C" w:rsidRPr="00891A01" w14:paraId="2ED6784C" w14:textId="77777777" w:rsidTr="00D668F5">
        <w:trPr>
          <w:trHeight w:val="291"/>
          <w:jc w:val="center"/>
        </w:trPr>
        <w:tc>
          <w:tcPr>
            <w:tcW w:w="2412" w:type="dxa"/>
            <w:gridSpan w:val="2"/>
          </w:tcPr>
          <w:p w14:paraId="0528A83F" w14:textId="77777777" w:rsidR="00427A5C" w:rsidRPr="002A63A7" w:rsidRDefault="00427A5C" w:rsidP="00D668F5">
            <w:pPr>
              <w:rPr>
                <w:rFonts w:ascii="標楷體" w:eastAsia="標楷體" w:hAnsi="標楷體"/>
              </w:rPr>
            </w:pPr>
            <w:r w:rsidRPr="002A63A7">
              <w:rPr>
                <w:rFonts w:ascii="標楷體" w:eastAsia="標楷體" w:hAnsi="標楷體" w:hint="eastAsia"/>
              </w:rPr>
              <w:t>核准號碼</w:t>
            </w:r>
          </w:p>
        </w:tc>
        <w:tc>
          <w:tcPr>
            <w:tcW w:w="4252" w:type="dxa"/>
          </w:tcPr>
          <w:p w14:paraId="03CB25EC" w14:textId="77777777" w:rsidR="00427A5C" w:rsidRPr="00891A01" w:rsidRDefault="00427A5C" w:rsidP="00D668F5">
            <w:pPr>
              <w:rPr>
                <w:rFonts w:ascii="標楷體" w:eastAsia="標楷體" w:hAnsi="標楷體"/>
              </w:rPr>
            </w:pPr>
            <w:r>
              <w:rPr>
                <w:rFonts w:ascii="標楷體" w:eastAsia="標楷體" w:hAnsi="標楷體"/>
              </w:rPr>
              <w:t>9999999</w:t>
            </w:r>
          </w:p>
        </w:tc>
        <w:tc>
          <w:tcPr>
            <w:tcW w:w="2693" w:type="dxa"/>
          </w:tcPr>
          <w:p w14:paraId="237A8895" w14:textId="77777777" w:rsidR="00427A5C" w:rsidRPr="00891A01" w:rsidRDefault="00427A5C" w:rsidP="00D668F5">
            <w:pPr>
              <w:rPr>
                <w:rFonts w:ascii="標楷體" w:eastAsia="標楷體" w:hAnsi="標楷體"/>
              </w:rPr>
            </w:pPr>
          </w:p>
        </w:tc>
      </w:tr>
      <w:tr w:rsidR="00427A5C" w:rsidRPr="00891A01" w14:paraId="6E113FEA" w14:textId="77777777" w:rsidTr="00D668F5">
        <w:trPr>
          <w:trHeight w:val="291"/>
          <w:jc w:val="center"/>
        </w:trPr>
        <w:tc>
          <w:tcPr>
            <w:tcW w:w="2412" w:type="dxa"/>
            <w:gridSpan w:val="2"/>
          </w:tcPr>
          <w:p w14:paraId="74D1CFFA" w14:textId="77777777" w:rsidR="00427A5C" w:rsidRPr="002A63A7" w:rsidRDefault="00427A5C" w:rsidP="00D668F5">
            <w:pPr>
              <w:rPr>
                <w:rFonts w:ascii="標楷體" w:eastAsia="標楷體" w:hAnsi="標楷體"/>
              </w:rPr>
            </w:pPr>
            <w:r w:rsidRPr="002A63A7">
              <w:rPr>
                <w:rFonts w:ascii="標楷體" w:eastAsia="標楷體" w:hAnsi="標楷體" w:hint="eastAsia"/>
              </w:rPr>
              <w:t>額度號碼</w:t>
            </w:r>
          </w:p>
        </w:tc>
        <w:tc>
          <w:tcPr>
            <w:tcW w:w="4252" w:type="dxa"/>
          </w:tcPr>
          <w:p w14:paraId="302497E4" w14:textId="77777777" w:rsidR="00427A5C" w:rsidRPr="00891A01" w:rsidRDefault="00427A5C" w:rsidP="00427A5C">
            <w:pPr>
              <w:rPr>
                <w:rFonts w:ascii="標楷體" w:eastAsia="標楷體" w:hAnsi="標楷體"/>
              </w:rPr>
            </w:pPr>
            <w:r w:rsidRPr="00891A01">
              <w:rPr>
                <w:rFonts w:ascii="標楷體" w:eastAsia="標楷體" w:hAnsi="標楷體"/>
              </w:rPr>
              <w:t>999</w:t>
            </w:r>
          </w:p>
        </w:tc>
        <w:tc>
          <w:tcPr>
            <w:tcW w:w="2693" w:type="dxa"/>
          </w:tcPr>
          <w:p w14:paraId="06E3D93A" w14:textId="77777777" w:rsidR="00427A5C" w:rsidRPr="00891A01" w:rsidRDefault="00427A5C" w:rsidP="00D668F5">
            <w:pPr>
              <w:rPr>
                <w:rFonts w:ascii="標楷體" w:eastAsia="標楷體" w:hAnsi="標楷體"/>
              </w:rPr>
            </w:pPr>
          </w:p>
        </w:tc>
      </w:tr>
      <w:tr w:rsidR="00427A5C" w:rsidRPr="00891A01" w14:paraId="23B98A41" w14:textId="77777777" w:rsidTr="00D668F5">
        <w:trPr>
          <w:trHeight w:val="291"/>
          <w:jc w:val="center"/>
        </w:trPr>
        <w:tc>
          <w:tcPr>
            <w:tcW w:w="2412" w:type="dxa"/>
            <w:gridSpan w:val="2"/>
          </w:tcPr>
          <w:p w14:paraId="26CDD68A" w14:textId="77777777" w:rsidR="00427A5C" w:rsidRPr="002A63A7" w:rsidRDefault="00427A5C" w:rsidP="00D668F5">
            <w:pPr>
              <w:rPr>
                <w:rFonts w:ascii="標楷體" w:eastAsia="標楷體" w:hAnsi="標楷體"/>
              </w:rPr>
            </w:pPr>
            <w:r w:rsidRPr="002A63A7">
              <w:rPr>
                <w:rFonts w:ascii="標楷體" w:eastAsia="標楷體" w:hAnsi="標楷體" w:hint="eastAsia"/>
              </w:rPr>
              <w:t>預約序號</w:t>
            </w:r>
          </w:p>
        </w:tc>
        <w:tc>
          <w:tcPr>
            <w:tcW w:w="4252" w:type="dxa"/>
          </w:tcPr>
          <w:p w14:paraId="41AC4094" w14:textId="77777777" w:rsidR="00427A5C" w:rsidRPr="00891A01" w:rsidRDefault="00427A5C" w:rsidP="00D668F5">
            <w:pPr>
              <w:rPr>
                <w:rFonts w:ascii="標楷體" w:eastAsia="標楷體" w:hAnsi="標楷體"/>
              </w:rPr>
            </w:pPr>
            <w:r>
              <w:rPr>
                <w:rFonts w:ascii="標楷體" w:eastAsia="標楷體" w:hAnsi="標楷體"/>
              </w:rPr>
              <w:t>999</w:t>
            </w:r>
          </w:p>
        </w:tc>
        <w:tc>
          <w:tcPr>
            <w:tcW w:w="2693" w:type="dxa"/>
          </w:tcPr>
          <w:p w14:paraId="08363C72" w14:textId="77777777" w:rsidR="00427A5C" w:rsidRPr="00891A01" w:rsidRDefault="00427A5C" w:rsidP="00D668F5">
            <w:pPr>
              <w:rPr>
                <w:rFonts w:ascii="標楷體" w:eastAsia="標楷體" w:hAnsi="標楷體"/>
              </w:rPr>
            </w:pPr>
            <w:r w:rsidRPr="00891A01">
              <w:rPr>
                <w:rFonts w:ascii="標楷體" w:eastAsia="標楷體" w:hAnsi="標楷體" w:hint="eastAsia"/>
              </w:rPr>
              <w:t xml:space="preserve">                            </w:t>
            </w:r>
          </w:p>
        </w:tc>
      </w:tr>
      <w:tr w:rsidR="00427A5C" w:rsidRPr="00891A01" w14:paraId="37072271" w14:textId="77777777" w:rsidTr="00D668F5">
        <w:trPr>
          <w:trHeight w:val="291"/>
          <w:jc w:val="center"/>
        </w:trPr>
        <w:tc>
          <w:tcPr>
            <w:tcW w:w="2412" w:type="dxa"/>
            <w:gridSpan w:val="2"/>
          </w:tcPr>
          <w:p w14:paraId="1FF992DE" w14:textId="77777777" w:rsidR="00427A5C" w:rsidRPr="002A63A7" w:rsidRDefault="00427A5C" w:rsidP="00D668F5">
            <w:pPr>
              <w:rPr>
                <w:rFonts w:ascii="標楷體" w:eastAsia="標楷體" w:hAnsi="標楷體"/>
              </w:rPr>
            </w:pPr>
            <w:r w:rsidRPr="002A63A7">
              <w:rPr>
                <w:rFonts w:ascii="標楷體" w:eastAsia="標楷體" w:hAnsi="標楷體" w:hint="eastAsia"/>
              </w:rPr>
              <w:t>幣別</w:t>
            </w:r>
          </w:p>
        </w:tc>
        <w:tc>
          <w:tcPr>
            <w:tcW w:w="4252" w:type="dxa"/>
          </w:tcPr>
          <w:p w14:paraId="44840B6A" w14:textId="77777777" w:rsidR="00427A5C" w:rsidRPr="00891A01" w:rsidRDefault="00427A5C" w:rsidP="00D668F5">
            <w:pPr>
              <w:rPr>
                <w:rFonts w:ascii="標楷體" w:eastAsia="標楷體" w:hAnsi="標楷體"/>
              </w:rPr>
            </w:pPr>
            <w:r>
              <w:rPr>
                <w:rFonts w:ascii="標楷體" w:eastAsia="標楷體" w:hAnsi="標楷體"/>
              </w:rPr>
              <w:t>XXX</w:t>
            </w:r>
          </w:p>
        </w:tc>
        <w:tc>
          <w:tcPr>
            <w:tcW w:w="2693" w:type="dxa"/>
          </w:tcPr>
          <w:p w14:paraId="18B6C743" w14:textId="77777777" w:rsidR="00427A5C" w:rsidRPr="00891A01" w:rsidRDefault="00427A5C" w:rsidP="00D668F5">
            <w:pPr>
              <w:rPr>
                <w:rFonts w:ascii="標楷體" w:eastAsia="標楷體" w:hAnsi="標楷體"/>
              </w:rPr>
            </w:pPr>
          </w:p>
        </w:tc>
      </w:tr>
      <w:tr w:rsidR="00427A5C" w:rsidRPr="00891A01" w14:paraId="571E5086" w14:textId="77777777" w:rsidTr="00D668F5">
        <w:trPr>
          <w:trHeight w:val="291"/>
          <w:jc w:val="center"/>
        </w:trPr>
        <w:tc>
          <w:tcPr>
            <w:tcW w:w="2412" w:type="dxa"/>
            <w:gridSpan w:val="2"/>
          </w:tcPr>
          <w:p w14:paraId="27C11F5F" w14:textId="77777777" w:rsidR="00427A5C" w:rsidRPr="002A63A7" w:rsidRDefault="00427A5C" w:rsidP="00D668F5">
            <w:pPr>
              <w:rPr>
                <w:rFonts w:ascii="標楷體" w:eastAsia="標楷體" w:hAnsi="標楷體"/>
              </w:rPr>
            </w:pPr>
            <w:r w:rsidRPr="002A63A7">
              <w:rPr>
                <w:rFonts w:ascii="標楷體" w:eastAsia="標楷體" w:hAnsi="標楷體" w:hint="eastAsia"/>
              </w:rPr>
              <w:t>撥款金額</w:t>
            </w:r>
          </w:p>
        </w:tc>
        <w:tc>
          <w:tcPr>
            <w:tcW w:w="4252" w:type="dxa"/>
          </w:tcPr>
          <w:p w14:paraId="36DD3C94" w14:textId="77777777" w:rsidR="00427A5C" w:rsidRPr="00891A01" w:rsidRDefault="00427A5C" w:rsidP="00D668F5">
            <w:pPr>
              <w:rPr>
                <w:rFonts w:ascii="標楷體" w:eastAsia="標楷體" w:hAnsi="標楷體"/>
              </w:rPr>
            </w:pPr>
            <w:r w:rsidRPr="00891A01">
              <w:rPr>
                <w:rFonts w:ascii="標楷體" w:eastAsia="標楷體" w:hAnsi="標楷體"/>
              </w:rPr>
              <w:t>9(14)</w:t>
            </w:r>
          </w:p>
        </w:tc>
        <w:tc>
          <w:tcPr>
            <w:tcW w:w="2693" w:type="dxa"/>
          </w:tcPr>
          <w:p w14:paraId="6069D507" w14:textId="77777777" w:rsidR="00427A5C" w:rsidRPr="00891A01" w:rsidRDefault="00427A5C" w:rsidP="00D668F5">
            <w:pPr>
              <w:rPr>
                <w:rFonts w:ascii="標楷體" w:eastAsia="標楷體" w:hAnsi="標楷體"/>
              </w:rPr>
            </w:pPr>
          </w:p>
        </w:tc>
      </w:tr>
      <w:tr w:rsidR="00427A5C" w:rsidRPr="00891A01" w14:paraId="64ABA6B9" w14:textId="77777777" w:rsidTr="00D668F5">
        <w:trPr>
          <w:trHeight w:val="291"/>
          <w:jc w:val="center"/>
        </w:trPr>
        <w:tc>
          <w:tcPr>
            <w:tcW w:w="2412" w:type="dxa"/>
            <w:gridSpan w:val="2"/>
          </w:tcPr>
          <w:p w14:paraId="4103FC7F" w14:textId="77777777" w:rsidR="00427A5C" w:rsidRPr="00891A01" w:rsidRDefault="00427A5C" w:rsidP="00D668F5">
            <w:pPr>
              <w:rPr>
                <w:rFonts w:ascii="標楷體" w:eastAsia="標楷體" w:hAnsi="標楷體"/>
              </w:rPr>
            </w:pPr>
            <w:r w:rsidRPr="00891A01">
              <w:rPr>
                <w:rFonts w:ascii="標楷體" w:eastAsia="標楷體" w:hAnsi="標楷體" w:hint="eastAsia"/>
              </w:rPr>
              <w:t>登放序號</w:t>
            </w:r>
          </w:p>
        </w:tc>
        <w:tc>
          <w:tcPr>
            <w:tcW w:w="4252" w:type="dxa"/>
          </w:tcPr>
          <w:p w14:paraId="50FA697B" w14:textId="77777777" w:rsidR="00427A5C" w:rsidRPr="00891A01" w:rsidRDefault="00427A5C" w:rsidP="00D668F5">
            <w:pPr>
              <w:rPr>
                <w:rFonts w:ascii="標楷體" w:eastAsia="標楷體" w:hAnsi="標楷體"/>
              </w:rPr>
            </w:pPr>
            <w:r w:rsidRPr="00891A01">
              <w:rPr>
                <w:rFonts w:ascii="標楷體" w:eastAsia="標楷體" w:hAnsi="標楷體"/>
              </w:rPr>
              <w:t>99999999XXXXXX999999</w:t>
            </w:r>
          </w:p>
        </w:tc>
        <w:tc>
          <w:tcPr>
            <w:tcW w:w="2693" w:type="dxa"/>
          </w:tcPr>
          <w:p w14:paraId="31AD6941" w14:textId="77777777" w:rsidR="00427A5C" w:rsidRPr="00891A01" w:rsidRDefault="00427A5C" w:rsidP="00D668F5">
            <w:pPr>
              <w:rPr>
                <w:rFonts w:ascii="標楷體" w:eastAsia="標楷體" w:hAnsi="標楷體"/>
              </w:rPr>
            </w:pPr>
          </w:p>
        </w:tc>
      </w:tr>
    </w:tbl>
    <w:p w14:paraId="2827E552" w14:textId="77777777" w:rsidR="00DD19B7" w:rsidRPr="00362205" w:rsidRDefault="00DD19B7" w:rsidP="00DD19B7">
      <w:pPr>
        <w:pStyle w:val="3"/>
        <w:numPr>
          <w:ilvl w:val="2"/>
          <w:numId w:val="1"/>
        </w:numPr>
        <w:rPr>
          <w:rFonts w:ascii="標楷體" w:hAnsi="標楷體"/>
        </w:rPr>
      </w:pPr>
      <w:r>
        <w:rPr>
          <w:rFonts w:ascii="標楷體" w:hAnsi="標楷體" w:hint="eastAsia"/>
        </w:rPr>
        <w:lastRenderedPageBreak/>
        <w:t>L6</w:t>
      </w:r>
      <w:r>
        <w:rPr>
          <w:rFonts w:ascii="標楷體" w:hAnsi="標楷體"/>
        </w:rPr>
        <w:t>985</w:t>
      </w:r>
      <w:r w:rsidRPr="00362205">
        <w:rPr>
          <w:rFonts w:ascii="標楷體" w:hAnsi="標楷體" w:hint="eastAsia"/>
        </w:rPr>
        <w:t>各項提存作業</w:t>
      </w:r>
    </w:p>
    <w:p w14:paraId="1D9533A9" w14:textId="77777777" w:rsidR="00DD19B7" w:rsidRPr="00362205" w:rsidRDefault="00DD19B7" w:rsidP="00D01BCC">
      <w:pPr>
        <w:pStyle w:val="a"/>
      </w:pPr>
      <w:r w:rsidRPr="00362205">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69"/>
        <w:gridCol w:w="6297"/>
      </w:tblGrid>
      <w:tr w:rsidR="00DD19B7" w:rsidRPr="00362205" w14:paraId="0CD46326" w14:textId="77777777" w:rsidTr="00EE04F8">
        <w:trPr>
          <w:trHeight w:val="277"/>
        </w:trPr>
        <w:tc>
          <w:tcPr>
            <w:tcW w:w="1569" w:type="dxa"/>
            <w:tcBorders>
              <w:top w:val="single" w:sz="8" w:space="0" w:color="000000"/>
              <w:bottom w:val="single" w:sz="8" w:space="0" w:color="000000"/>
              <w:right w:val="single" w:sz="8" w:space="0" w:color="000000"/>
            </w:tcBorders>
            <w:shd w:val="clear" w:color="auto" w:fill="F3F3F3"/>
          </w:tcPr>
          <w:p w14:paraId="7FEBAF0F" w14:textId="77777777" w:rsidR="00DD19B7" w:rsidRPr="00362205" w:rsidRDefault="00DD19B7" w:rsidP="00EE04F8">
            <w:pPr>
              <w:rPr>
                <w:rFonts w:ascii="標楷體" w:eastAsia="標楷體" w:hAnsi="標楷體"/>
              </w:rPr>
            </w:pPr>
            <w:r w:rsidRPr="00362205">
              <w:rPr>
                <w:rFonts w:ascii="標楷體" w:eastAsia="標楷體" w:hAnsi="標楷體"/>
              </w:rPr>
              <w:t xml:space="preserve">功能名稱 </w:t>
            </w:r>
          </w:p>
        </w:tc>
        <w:tc>
          <w:tcPr>
            <w:tcW w:w="6297" w:type="dxa"/>
            <w:tcBorders>
              <w:top w:val="single" w:sz="8" w:space="0" w:color="000000"/>
              <w:left w:val="single" w:sz="8" w:space="0" w:color="000000"/>
              <w:bottom w:val="single" w:sz="8" w:space="0" w:color="000000"/>
            </w:tcBorders>
          </w:tcPr>
          <w:p w14:paraId="0FA7DC65" w14:textId="77777777" w:rsidR="00DD19B7" w:rsidRDefault="00DD19B7" w:rsidP="00EE04F8">
            <w:pPr>
              <w:rPr>
                <w:rFonts w:ascii="標楷體" w:eastAsia="標楷體" w:hAnsi="標楷體"/>
              </w:rPr>
            </w:pPr>
            <w:r w:rsidRPr="00362205">
              <w:rPr>
                <w:rFonts w:ascii="標楷體" w:eastAsia="標楷體" w:hAnsi="標楷體" w:hint="eastAsia"/>
              </w:rPr>
              <w:t>各項提存作業</w:t>
            </w:r>
          </w:p>
          <w:p w14:paraId="35BED19A" w14:textId="77777777" w:rsidR="00FB286F" w:rsidRDefault="00FB286F" w:rsidP="00FB286F">
            <w:pPr>
              <w:rPr>
                <w:rFonts w:ascii="標楷體" w:eastAsia="標楷體" w:hAnsi="標楷體"/>
              </w:rPr>
            </w:pPr>
            <w:r w:rsidRPr="00FB286F">
              <w:rPr>
                <w:rFonts w:ascii="標楷體" w:eastAsia="標楷體" w:hAnsi="標楷體" w:hint="eastAsia"/>
              </w:rPr>
              <w:t>1.利息提存</w:t>
            </w:r>
          </w:p>
          <w:p w14:paraId="747BE2A6" w14:textId="77777777" w:rsidR="003031C5" w:rsidRPr="00192E68" w:rsidRDefault="003031C5" w:rsidP="00FB286F">
            <w:pPr>
              <w:rPr>
                <w:rFonts w:ascii="標楷體" w:eastAsia="標楷體" w:hAnsi="標楷體"/>
                <w:sz w:val="20"/>
                <w:szCs w:val="20"/>
              </w:rPr>
            </w:pPr>
            <w:r>
              <w:rPr>
                <w:rFonts w:ascii="標楷體" w:eastAsia="標楷體" w:hAnsi="標楷體" w:hint="eastAsia"/>
              </w:rPr>
              <w:t xml:space="preserve"> </w:t>
            </w:r>
            <w:r w:rsidRPr="003031C5">
              <w:rPr>
                <w:rFonts w:ascii="標楷體" w:eastAsia="標楷體" w:hAnsi="標楷體"/>
              </w:rPr>
              <w:t xml:space="preserve"> </w:t>
            </w:r>
            <w:r w:rsidRPr="003031C5">
              <w:rPr>
                <w:rFonts w:ascii="標楷體" w:eastAsia="標楷體" w:hAnsi="標楷體" w:hint="eastAsia"/>
                <w:sz w:val="20"/>
                <w:szCs w:val="20"/>
                <w:shd w:val="pct15" w:color="auto" w:fill="FFFFFF"/>
                <w:lang w:eastAsia="zh-HK"/>
              </w:rPr>
              <w:t>依帳齡</w:t>
            </w:r>
            <w:r w:rsidRPr="003031C5">
              <w:rPr>
                <w:rFonts w:ascii="標楷體" w:eastAsia="標楷體" w:hAnsi="標楷體" w:hint="eastAsia"/>
                <w:sz w:val="20"/>
                <w:szCs w:val="20"/>
                <w:shd w:val="pct15" w:color="auto" w:fill="FFFFFF"/>
              </w:rPr>
              <w:t>切</w:t>
            </w:r>
            <w:r w:rsidRPr="003031C5">
              <w:rPr>
                <w:rFonts w:ascii="標楷體" w:eastAsia="標楷體" w:hAnsi="標楷體" w:hint="eastAsia"/>
                <w:sz w:val="20"/>
                <w:szCs w:val="20"/>
                <w:shd w:val="pct15" w:color="auto" w:fill="FFFFFF"/>
                <w:lang w:eastAsia="zh-HK"/>
              </w:rPr>
              <w:t>帳</w:t>
            </w:r>
            <w:r w:rsidRPr="003031C5">
              <w:rPr>
                <w:rFonts w:ascii="標楷體" w:eastAsia="標楷體" w:hAnsi="標楷體" w:hint="eastAsia"/>
                <w:sz w:val="20"/>
                <w:szCs w:val="20"/>
                <w:shd w:val="pct15" w:color="auto" w:fill="FFFFFF"/>
              </w:rPr>
              <w:t xml:space="preserve"> (</w:t>
            </w:r>
            <w:r w:rsidRPr="003031C5">
              <w:rPr>
                <w:rFonts w:ascii="標楷體" w:eastAsia="標楷體" w:hAnsi="標楷體" w:hint="eastAsia"/>
                <w:sz w:val="20"/>
                <w:szCs w:val="20"/>
                <w:shd w:val="pct15" w:color="auto" w:fill="FFFFFF"/>
                <w:lang w:eastAsia="zh-HK"/>
              </w:rPr>
              <w:t>一個月以下,一~三個月,三~六個月,六個月以上</w:t>
            </w:r>
            <w:r w:rsidRPr="003031C5">
              <w:rPr>
                <w:rFonts w:ascii="標楷體" w:eastAsia="標楷體" w:hAnsi="標楷體" w:hint="eastAsia"/>
                <w:sz w:val="20"/>
                <w:szCs w:val="20"/>
                <w:shd w:val="pct15" w:color="auto" w:fill="FFFFFF"/>
              </w:rPr>
              <w:t>)</w:t>
            </w:r>
          </w:p>
          <w:p w14:paraId="4FB2F51D" w14:textId="77777777" w:rsidR="00EB2A89" w:rsidRPr="003031C5" w:rsidRDefault="00EE04F8" w:rsidP="00FB286F">
            <w:pPr>
              <w:rPr>
                <w:rFonts w:ascii="標楷體" w:eastAsia="標楷體" w:hAnsi="標楷體"/>
                <w:sz w:val="20"/>
                <w:szCs w:val="20"/>
              </w:rPr>
            </w:pPr>
            <w:r w:rsidRPr="003031C5">
              <w:rPr>
                <w:rFonts w:ascii="標楷體" w:eastAsia="標楷體" w:hAnsi="標楷體" w:hint="eastAsia"/>
                <w:sz w:val="20"/>
                <w:szCs w:val="20"/>
              </w:rPr>
              <w:t xml:space="preserve"> </w:t>
            </w:r>
            <w:r w:rsidRPr="003031C5">
              <w:rPr>
                <w:rFonts w:ascii="標楷體" w:eastAsia="標楷體" w:hAnsi="標楷體"/>
                <w:sz w:val="20"/>
                <w:szCs w:val="20"/>
              </w:rPr>
              <w:t xml:space="preserve"> </w:t>
            </w:r>
            <w:r w:rsidR="003031C5">
              <w:rPr>
                <w:rFonts w:ascii="標楷體" w:eastAsia="標楷體" w:hAnsi="標楷體"/>
                <w:sz w:val="20"/>
                <w:szCs w:val="20"/>
              </w:rPr>
              <w:t>A.</w:t>
            </w:r>
            <w:r w:rsidR="00EB2A89" w:rsidRPr="003031C5">
              <w:rPr>
                <w:rFonts w:ascii="標楷體" w:eastAsia="標楷體" w:hAnsi="標楷體" w:hint="eastAsia"/>
                <w:sz w:val="20"/>
                <w:szCs w:val="20"/>
              </w:rPr>
              <w:t>迴轉上月提存</w:t>
            </w:r>
          </w:p>
          <w:p w14:paraId="1F722849" w14:textId="77777777" w:rsidR="00EA4B3E" w:rsidRPr="003031C5" w:rsidRDefault="00EA4B3E" w:rsidP="003031C5">
            <w:pPr>
              <w:ind w:firstLineChars="250" w:firstLine="500"/>
              <w:rPr>
                <w:rFonts w:ascii="標楷體" w:eastAsia="標楷體" w:hAnsi="標楷體"/>
                <w:sz w:val="20"/>
                <w:szCs w:val="20"/>
              </w:rPr>
            </w:pPr>
            <w:r w:rsidRPr="003031C5">
              <w:rPr>
                <w:rFonts w:ascii="標楷體" w:eastAsia="標楷體" w:hAnsi="標楷體" w:hint="eastAsia"/>
                <w:sz w:val="20"/>
                <w:szCs w:val="20"/>
              </w:rPr>
              <w:t xml:space="preserve">借: </w:t>
            </w:r>
            <w:r w:rsidR="003031C5" w:rsidRPr="003031C5">
              <w:rPr>
                <w:rFonts w:ascii="標楷體" w:eastAsia="標楷體" w:hAnsi="標楷體" w:hint="eastAsia"/>
                <w:sz w:val="20"/>
                <w:szCs w:val="20"/>
              </w:rPr>
              <w:t>利息收入</w:t>
            </w:r>
            <w:r w:rsidR="003031C5">
              <w:rPr>
                <w:rFonts w:ascii="標楷體" w:eastAsia="標楷體" w:hAnsi="標楷體" w:hint="eastAsia"/>
                <w:sz w:val="20"/>
                <w:szCs w:val="20"/>
              </w:rPr>
              <w:t>科目</w:t>
            </w:r>
          </w:p>
          <w:p w14:paraId="79804EAF" w14:textId="77777777" w:rsidR="00EA4B3E" w:rsidRPr="003031C5" w:rsidRDefault="00EA4B3E" w:rsidP="003031C5">
            <w:pPr>
              <w:ind w:firstLineChars="400" w:firstLine="800"/>
              <w:rPr>
                <w:rFonts w:ascii="標楷體" w:eastAsia="標楷體" w:hAnsi="標楷體"/>
                <w:sz w:val="20"/>
                <w:szCs w:val="20"/>
              </w:rPr>
            </w:pPr>
            <w:r w:rsidRPr="003031C5">
              <w:rPr>
                <w:rFonts w:ascii="標楷體" w:eastAsia="標楷體" w:hAnsi="標楷體" w:hint="eastAsia"/>
                <w:sz w:val="20"/>
                <w:szCs w:val="20"/>
              </w:rPr>
              <w:t>貸:</w:t>
            </w:r>
            <w:r w:rsidRPr="003031C5">
              <w:rPr>
                <w:rFonts w:ascii="標楷體" w:eastAsia="標楷體" w:hAnsi="標楷體"/>
                <w:sz w:val="20"/>
                <w:szCs w:val="20"/>
              </w:rPr>
              <w:t xml:space="preserve"> </w:t>
            </w:r>
            <w:r w:rsidRPr="003031C5">
              <w:rPr>
                <w:rFonts w:ascii="標楷體" w:eastAsia="標楷體" w:hAnsi="標楷體" w:hint="eastAsia"/>
                <w:sz w:val="20"/>
                <w:szCs w:val="20"/>
              </w:rPr>
              <w:t xml:space="preserve">應收利息－放款部 </w:t>
            </w:r>
            <w:r w:rsidRPr="003031C5">
              <w:rPr>
                <w:rFonts w:ascii="標楷體" w:eastAsia="標楷體" w:hAnsi="標楷體"/>
                <w:sz w:val="20"/>
                <w:szCs w:val="20"/>
              </w:rPr>
              <w:t xml:space="preserve"> </w:t>
            </w:r>
            <w:r w:rsidR="003031C5">
              <w:rPr>
                <w:rFonts w:ascii="標楷體" w:eastAsia="標楷體" w:hAnsi="標楷體"/>
                <w:sz w:val="20"/>
                <w:szCs w:val="20"/>
              </w:rPr>
              <w:t xml:space="preserve">     </w:t>
            </w:r>
            <w:r w:rsidRPr="003031C5">
              <w:rPr>
                <w:rFonts w:ascii="標楷體" w:eastAsia="標楷體" w:hAnsi="標楷體" w:hint="eastAsia"/>
                <w:sz w:val="20"/>
                <w:szCs w:val="20"/>
              </w:rPr>
              <w:t>銷帳碼:</w:t>
            </w:r>
            <w:r w:rsidRPr="003031C5">
              <w:rPr>
                <w:rFonts w:ascii="標楷體" w:eastAsia="標楷體" w:hAnsi="標楷體"/>
                <w:sz w:val="20"/>
                <w:szCs w:val="20"/>
              </w:rPr>
              <w:t>XXXXXX</w:t>
            </w:r>
          </w:p>
          <w:p w14:paraId="4A578B6E" w14:textId="5CD80717" w:rsidR="00EA4B3E" w:rsidRDefault="00EA4B3E" w:rsidP="003031C5">
            <w:pPr>
              <w:ind w:firstLineChars="250" w:firstLine="500"/>
              <w:rPr>
                <w:rFonts w:ascii="標楷體" w:eastAsia="標楷體" w:hAnsi="標楷體"/>
                <w:sz w:val="20"/>
                <w:szCs w:val="20"/>
              </w:rPr>
            </w:pPr>
            <w:r w:rsidRPr="003031C5">
              <w:rPr>
                <w:rFonts w:ascii="標楷體" w:eastAsia="標楷體" w:hAnsi="標楷體" w:hint="eastAsia"/>
                <w:sz w:val="20"/>
                <w:szCs w:val="20"/>
              </w:rPr>
              <w:t>摘要:</w:t>
            </w:r>
            <w:r w:rsidR="003031C5">
              <w:rPr>
                <w:rFonts w:ascii="標楷體" w:eastAsia="標楷體" w:hAnsi="標楷體"/>
                <w:sz w:val="20"/>
                <w:szCs w:val="20"/>
              </w:rPr>
              <w:t xml:space="preserve"> </w:t>
            </w:r>
            <w:r w:rsidR="00B622BB" w:rsidRPr="003031C5">
              <w:rPr>
                <w:rFonts w:ascii="標楷體" w:eastAsia="標楷體" w:hAnsi="標楷體" w:hint="eastAsia"/>
                <w:sz w:val="20"/>
                <w:szCs w:val="20"/>
              </w:rPr>
              <w:t>迴轉上月</w:t>
            </w:r>
            <w:r w:rsidR="00B622BB">
              <w:rPr>
                <w:rFonts w:ascii="標楷體" w:eastAsia="標楷體" w:hAnsi="標楷體" w:hint="eastAsia"/>
                <w:sz w:val="20"/>
                <w:szCs w:val="20"/>
              </w:rPr>
              <w:t>，</w:t>
            </w:r>
            <w:r w:rsidR="003031C5" w:rsidRPr="003031C5">
              <w:rPr>
                <w:rFonts w:ascii="標楷體" w:eastAsia="標楷體" w:hAnsi="標楷體" w:hint="eastAsia"/>
                <w:sz w:val="20"/>
                <w:szCs w:val="20"/>
              </w:rPr>
              <w:t>帳齡一個月以下</w:t>
            </w:r>
          </w:p>
          <w:p w14:paraId="1B8CDE8B" w14:textId="77777777" w:rsidR="003031C5" w:rsidRPr="003031C5" w:rsidRDefault="003031C5" w:rsidP="003031C5">
            <w:pPr>
              <w:ind w:firstLineChars="100" w:firstLine="200"/>
              <w:rPr>
                <w:rFonts w:ascii="標楷體" w:eastAsia="標楷體" w:hAnsi="標楷體"/>
                <w:sz w:val="20"/>
                <w:szCs w:val="20"/>
              </w:rPr>
            </w:pPr>
            <w:r>
              <w:rPr>
                <w:rFonts w:ascii="標楷體" w:eastAsia="標楷體" w:hAnsi="標楷體" w:hint="eastAsia"/>
                <w:sz w:val="20"/>
                <w:szCs w:val="20"/>
              </w:rPr>
              <w:t>B</w:t>
            </w:r>
            <w:r>
              <w:rPr>
                <w:rFonts w:ascii="標楷體" w:eastAsia="標楷體" w:hAnsi="標楷體"/>
                <w:sz w:val="20"/>
                <w:szCs w:val="20"/>
              </w:rPr>
              <w:t>.</w:t>
            </w:r>
            <w:r>
              <w:rPr>
                <w:rFonts w:ascii="標楷體" w:eastAsia="標楷體" w:hAnsi="標楷體" w:hint="eastAsia"/>
                <w:sz w:val="20"/>
                <w:szCs w:val="20"/>
              </w:rPr>
              <w:t>本</w:t>
            </w:r>
            <w:r w:rsidRPr="003031C5">
              <w:rPr>
                <w:rFonts w:ascii="標楷體" w:eastAsia="標楷體" w:hAnsi="標楷體" w:hint="eastAsia"/>
                <w:sz w:val="20"/>
                <w:szCs w:val="20"/>
              </w:rPr>
              <w:t>月提存</w:t>
            </w:r>
          </w:p>
          <w:p w14:paraId="06423D56" w14:textId="77777777" w:rsidR="003031C5" w:rsidRPr="003031C5" w:rsidRDefault="003031C5" w:rsidP="003031C5">
            <w:pPr>
              <w:ind w:leftChars="214" w:left="914" w:hangingChars="200" w:hanging="400"/>
              <w:rPr>
                <w:rFonts w:ascii="標楷體" w:eastAsia="標楷體" w:hAnsi="標楷體"/>
                <w:sz w:val="20"/>
                <w:szCs w:val="20"/>
              </w:rPr>
            </w:pPr>
            <w:r w:rsidRPr="003031C5">
              <w:rPr>
                <w:rFonts w:ascii="標楷體" w:eastAsia="標楷體" w:hAnsi="標楷體" w:hint="eastAsia"/>
                <w:sz w:val="20"/>
                <w:szCs w:val="20"/>
              </w:rPr>
              <w:t>借:</w:t>
            </w:r>
            <w:r w:rsidRPr="003031C5">
              <w:rPr>
                <w:rFonts w:ascii="標楷體" w:eastAsia="標楷體" w:hAnsi="標楷體"/>
                <w:sz w:val="20"/>
                <w:szCs w:val="20"/>
              </w:rPr>
              <w:t xml:space="preserve"> </w:t>
            </w:r>
            <w:r w:rsidRPr="003031C5">
              <w:rPr>
                <w:rFonts w:ascii="標楷體" w:eastAsia="標楷體" w:hAnsi="標楷體" w:hint="eastAsia"/>
                <w:sz w:val="20"/>
                <w:szCs w:val="20"/>
              </w:rPr>
              <w:t xml:space="preserve">10241000 應收利息－放款部 </w:t>
            </w:r>
            <w:r w:rsidRPr="003031C5">
              <w:rPr>
                <w:rFonts w:ascii="標楷體" w:eastAsia="標楷體" w:hAnsi="標楷體"/>
                <w:sz w:val="20"/>
                <w:szCs w:val="20"/>
              </w:rPr>
              <w:t xml:space="preserve"> </w:t>
            </w:r>
            <w:r>
              <w:rPr>
                <w:rFonts w:ascii="標楷體" w:eastAsia="標楷體" w:hAnsi="標楷體"/>
                <w:sz w:val="20"/>
                <w:szCs w:val="20"/>
              </w:rPr>
              <w:t xml:space="preserve">   </w:t>
            </w:r>
            <w:r w:rsidRPr="003031C5">
              <w:rPr>
                <w:rFonts w:ascii="標楷體" w:eastAsia="標楷體" w:hAnsi="標楷體" w:hint="eastAsia"/>
                <w:sz w:val="20"/>
                <w:szCs w:val="20"/>
              </w:rPr>
              <w:t>銷帳碼:</w:t>
            </w:r>
            <w:r w:rsidRPr="003031C5">
              <w:rPr>
                <w:rFonts w:ascii="標楷體" w:eastAsia="標楷體" w:hAnsi="標楷體"/>
                <w:sz w:val="20"/>
                <w:szCs w:val="20"/>
              </w:rPr>
              <w:t>XXXXXX</w:t>
            </w:r>
            <w:r w:rsidR="00EA4B3E">
              <w:rPr>
                <w:rFonts w:ascii="標楷體" w:eastAsia="標楷體" w:hAnsi="標楷體" w:hint="eastAsia"/>
                <w:sz w:val="20"/>
                <w:szCs w:val="20"/>
              </w:rPr>
              <w:t xml:space="preserve">   </w:t>
            </w:r>
            <w:r w:rsidRPr="003031C5">
              <w:rPr>
                <w:rFonts w:ascii="標楷體" w:eastAsia="標楷體" w:hAnsi="標楷體" w:hint="eastAsia"/>
                <w:sz w:val="20"/>
                <w:szCs w:val="20"/>
              </w:rPr>
              <w:t>貸:40241000 利息收入－短期擔保放款息</w:t>
            </w:r>
          </w:p>
          <w:p w14:paraId="3637C09E" w14:textId="77777777" w:rsidR="003031C5" w:rsidRPr="003031C5" w:rsidRDefault="003031C5" w:rsidP="003031C5">
            <w:pPr>
              <w:ind w:firstLineChars="600" w:firstLine="1200"/>
              <w:rPr>
                <w:rFonts w:ascii="標楷體" w:eastAsia="標楷體" w:hAnsi="標楷體"/>
                <w:sz w:val="20"/>
                <w:szCs w:val="20"/>
              </w:rPr>
            </w:pPr>
            <w:r w:rsidRPr="003031C5">
              <w:rPr>
                <w:rFonts w:ascii="標楷體" w:eastAsia="標楷體" w:hAnsi="標楷體" w:hint="eastAsia"/>
                <w:sz w:val="20"/>
                <w:szCs w:val="20"/>
              </w:rPr>
              <w:t>40242000 利息收入－中期擔保放款息</w:t>
            </w:r>
          </w:p>
          <w:p w14:paraId="13E545F7" w14:textId="77777777" w:rsidR="003031C5" w:rsidRPr="003031C5" w:rsidRDefault="003031C5" w:rsidP="003031C5">
            <w:pPr>
              <w:ind w:firstLineChars="600" w:firstLine="1200"/>
              <w:rPr>
                <w:rFonts w:ascii="標楷體" w:eastAsia="標楷體" w:hAnsi="標楷體"/>
                <w:sz w:val="20"/>
                <w:szCs w:val="20"/>
              </w:rPr>
            </w:pPr>
            <w:r w:rsidRPr="003031C5">
              <w:rPr>
                <w:rFonts w:ascii="標楷體" w:eastAsia="標楷體" w:hAnsi="標楷體" w:hint="eastAsia"/>
                <w:sz w:val="20"/>
                <w:szCs w:val="20"/>
              </w:rPr>
              <w:t>40243000 利息收入－長期擔保放款息</w:t>
            </w:r>
          </w:p>
          <w:p w14:paraId="5DB9E307" w14:textId="236B85C0" w:rsidR="00EB2A89" w:rsidRDefault="003031C5" w:rsidP="003031C5">
            <w:pPr>
              <w:ind w:firstLineChars="600" w:firstLine="1200"/>
              <w:rPr>
                <w:rFonts w:ascii="標楷體" w:eastAsia="標楷體" w:hAnsi="標楷體"/>
                <w:sz w:val="20"/>
                <w:szCs w:val="20"/>
              </w:rPr>
            </w:pPr>
            <w:r w:rsidRPr="003031C5">
              <w:rPr>
                <w:rFonts w:ascii="標楷體" w:eastAsia="標楷體" w:hAnsi="標楷體" w:hint="eastAsia"/>
                <w:sz w:val="20"/>
                <w:szCs w:val="20"/>
              </w:rPr>
              <w:t>40246300 利息收入－無自用住宅放款息</w:t>
            </w:r>
          </w:p>
          <w:p w14:paraId="6A61B7B7" w14:textId="77777777" w:rsidR="00B622BB" w:rsidRDefault="00B622BB" w:rsidP="00B622BB">
            <w:pPr>
              <w:ind w:firstLineChars="250" w:firstLine="500"/>
              <w:rPr>
                <w:rFonts w:ascii="標楷體" w:eastAsia="標楷體" w:hAnsi="標楷體"/>
                <w:sz w:val="20"/>
                <w:szCs w:val="20"/>
              </w:rPr>
            </w:pPr>
            <w:r w:rsidRPr="003031C5">
              <w:rPr>
                <w:rFonts w:ascii="標楷體" w:eastAsia="標楷體" w:hAnsi="標楷體" w:hint="eastAsia"/>
                <w:sz w:val="20"/>
                <w:szCs w:val="20"/>
              </w:rPr>
              <w:t>摘要:</w:t>
            </w:r>
            <w:r>
              <w:rPr>
                <w:rFonts w:ascii="標楷體" w:eastAsia="標楷體" w:hAnsi="標楷體" w:hint="eastAsia"/>
                <w:sz w:val="20"/>
                <w:szCs w:val="20"/>
              </w:rPr>
              <w:t>本月提存，</w:t>
            </w:r>
            <w:r w:rsidRPr="003031C5">
              <w:rPr>
                <w:rFonts w:ascii="標楷體" w:eastAsia="標楷體" w:hAnsi="標楷體" w:hint="eastAsia"/>
                <w:sz w:val="20"/>
                <w:szCs w:val="20"/>
              </w:rPr>
              <w:t>帳齡一個月以下</w:t>
            </w:r>
          </w:p>
          <w:p w14:paraId="6EF6DB75" w14:textId="41D1C631" w:rsidR="00B622BB" w:rsidRPr="00B622BB" w:rsidRDefault="00B622BB" w:rsidP="003031C5">
            <w:pPr>
              <w:ind w:firstLineChars="600" w:firstLine="1200"/>
              <w:rPr>
                <w:rFonts w:ascii="標楷體" w:eastAsia="標楷體" w:hAnsi="標楷體"/>
                <w:sz w:val="20"/>
                <w:szCs w:val="20"/>
              </w:rPr>
            </w:pPr>
          </w:p>
          <w:p w14:paraId="3F477CA1" w14:textId="77777777" w:rsidR="00541E04" w:rsidRDefault="00A8503B" w:rsidP="00EA5EE4">
            <w:pPr>
              <w:ind w:firstLineChars="100" w:firstLine="200"/>
              <w:rPr>
                <w:rFonts w:ascii="標楷體" w:eastAsia="標楷體" w:hAnsi="標楷體"/>
                <w:sz w:val="20"/>
              </w:rPr>
            </w:pPr>
            <w:r>
              <w:rPr>
                <w:rFonts w:ascii="標楷體" w:eastAsia="標楷體" w:hAnsi="標楷體" w:hint="eastAsia"/>
                <w:sz w:val="20"/>
                <w:szCs w:val="20"/>
              </w:rPr>
              <w:t>※</w:t>
            </w:r>
            <w:r w:rsidR="0096502F">
              <w:rPr>
                <w:rFonts w:ascii="標楷體" w:eastAsia="標楷體" w:hAnsi="標楷體" w:hint="eastAsia"/>
                <w:sz w:val="20"/>
                <w:szCs w:val="20"/>
              </w:rPr>
              <w:t>執行</w:t>
            </w:r>
            <w:r>
              <w:rPr>
                <w:rFonts w:ascii="標楷體" w:eastAsia="標楷體" w:hAnsi="標楷體" w:hint="eastAsia"/>
                <w:sz w:val="20"/>
                <w:szCs w:val="20"/>
              </w:rPr>
              <w:t>功能:</w:t>
            </w:r>
            <w:r w:rsidRPr="00362205">
              <w:rPr>
                <w:rFonts w:ascii="標楷體" w:eastAsia="標楷體" w:hAnsi="標楷體" w:hint="eastAsia"/>
                <w:sz w:val="20"/>
              </w:rPr>
              <w:t>2.</w:t>
            </w:r>
            <w:r>
              <w:rPr>
                <w:rFonts w:ascii="標楷體" w:eastAsia="標楷體" w:hAnsi="標楷體" w:hint="eastAsia"/>
                <w:sz w:val="20"/>
              </w:rPr>
              <w:t>提存</w:t>
            </w:r>
          </w:p>
          <w:p w14:paraId="3484F458" w14:textId="77777777" w:rsidR="00192E68" w:rsidRDefault="00541E04" w:rsidP="00541E04">
            <w:pPr>
              <w:ind w:firstLineChars="200" w:firstLine="400"/>
              <w:rPr>
                <w:rFonts w:ascii="標楷體" w:eastAsia="標楷體" w:hAnsi="標楷體"/>
                <w:sz w:val="20"/>
              </w:rPr>
            </w:pPr>
            <w:r>
              <w:rPr>
                <w:rFonts w:ascii="標楷體" w:eastAsia="標楷體" w:hAnsi="標楷體" w:hint="eastAsia"/>
                <w:sz w:val="20"/>
              </w:rPr>
              <w:t xml:space="preserve"> </w:t>
            </w:r>
            <w:r>
              <w:rPr>
                <w:rFonts w:ascii="標楷體" w:eastAsia="標楷體" w:hAnsi="標楷體"/>
                <w:sz w:val="20"/>
              </w:rPr>
              <w:t>1.</w:t>
            </w:r>
            <w:r w:rsidR="00A8503B">
              <w:rPr>
                <w:rFonts w:ascii="標楷體" w:eastAsia="標楷體" w:hAnsi="標楷體" w:hint="eastAsia"/>
                <w:sz w:val="20"/>
              </w:rPr>
              <w:t>啟動利息提存之背景作業，</w:t>
            </w:r>
            <w:r w:rsidR="00192E68">
              <w:rPr>
                <w:rFonts w:ascii="標楷體" w:eastAsia="標楷體" w:hAnsi="標楷體" w:hint="eastAsia"/>
                <w:sz w:val="20"/>
              </w:rPr>
              <w:t>依帳齡分成不同分錄。</w:t>
            </w:r>
          </w:p>
          <w:p w14:paraId="6B9EB539" w14:textId="77777777" w:rsidR="00541E04" w:rsidRPr="00541E04" w:rsidRDefault="00192E68" w:rsidP="00EA5EE4">
            <w:pPr>
              <w:ind w:firstLineChars="250" w:firstLine="500"/>
              <w:rPr>
                <w:rFonts w:ascii="標楷體" w:eastAsia="標楷體" w:hAnsi="標楷體"/>
                <w:sz w:val="20"/>
              </w:rPr>
            </w:pPr>
            <w:r>
              <w:rPr>
                <w:rFonts w:ascii="標楷體" w:eastAsia="標楷體" w:hAnsi="標楷體"/>
                <w:sz w:val="20"/>
              </w:rPr>
              <w:t>2.</w:t>
            </w:r>
            <w:r w:rsidR="00A8503B">
              <w:rPr>
                <w:rFonts w:ascii="標楷體" w:eastAsia="標楷體" w:hAnsi="標楷體" w:hint="eastAsia"/>
                <w:sz w:val="20"/>
              </w:rPr>
              <w:t>完成後以訊息</w:t>
            </w:r>
            <w:r w:rsidR="0096502F">
              <w:rPr>
                <w:rFonts w:ascii="標楷體" w:eastAsia="標楷體" w:hAnsi="標楷體" w:hint="eastAsia"/>
                <w:sz w:val="20"/>
              </w:rPr>
              <w:t>通知</w:t>
            </w:r>
            <w:r w:rsidR="004F4344" w:rsidRPr="00185E69">
              <w:rPr>
                <w:rFonts w:ascii="標楷體" w:eastAsia="標楷體" w:hAnsi="標楷體" w:hint="eastAsia"/>
                <w:color w:val="FF0000"/>
                <w:sz w:val="20"/>
                <w:szCs w:val="20"/>
              </w:rPr>
              <w:t>經辦</w:t>
            </w:r>
            <w:r w:rsidR="0096502F">
              <w:rPr>
                <w:rFonts w:ascii="標楷體" w:eastAsia="標楷體" w:hAnsi="標楷體" w:hint="eastAsia"/>
                <w:sz w:val="20"/>
              </w:rPr>
              <w:t>，按訊息後連結本交易的查詢功能。</w:t>
            </w:r>
            <w:r w:rsidR="00541E04">
              <w:rPr>
                <w:rFonts w:ascii="標楷體" w:eastAsia="標楷體" w:hAnsi="標楷體" w:hint="eastAsia"/>
                <w:sz w:val="20"/>
              </w:rPr>
              <w:t xml:space="preserve">     </w:t>
            </w:r>
            <w:r>
              <w:rPr>
                <w:rFonts w:ascii="標楷體" w:eastAsia="標楷體" w:hAnsi="標楷體"/>
                <w:sz w:val="20"/>
              </w:rPr>
              <w:t xml:space="preserve"> </w:t>
            </w:r>
          </w:p>
          <w:p w14:paraId="429B4311" w14:textId="77777777" w:rsidR="00DD19B7" w:rsidRDefault="00FB286F" w:rsidP="00FB286F">
            <w:pPr>
              <w:rPr>
                <w:rFonts w:ascii="標楷體" w:eastAsia="標楷體" w:hAnsi="標楷體"/>
              </w:rPr>
            </w:pPr>
            <w:r w:rsidRPr="00FB286F">
              <w:rPr>
                <w:rFonts w:ascii="標楷體" w:eastAsia="標楷體" w:hAnsi="標楷體" w:hint="eastAsia"/>
              </w:rPr>
              <w:t>2.</w:t>
            </w:r>
            <w:r w:rsidR="00F50C7E" w:rsidRPr="00F50C7E">
              <w:rPr>
                <w:rFonts w:ascii="標楷體" w:eastAsia="標楷體" w:hAnsi="標楷體" w:hint="eastAsia"/>
              </w:rPr>
              <w:t>應付未付火險費</w:t>
            </w:r>
          </w:p>
          <w:p w14:paraId="5968CAA7" w14:textId="77777777" w:rsidR="00F50C7E" w:rsidRPr="00EA4B3E" w:rsidRDefault="00F50C7E" w:rsidP="00FB286F">
            <w:pPr>
              <w:rPr>
                <w:rFonts w:ascii="標楷體" w:eastAsia="標楷體" w:hAnsi="標楷體"/>
                <w:sz w:val="20"/>
                <w:szCs w:val="20"/>
              </w:rPr>
            </w:pPr>
            <w:r>
              <w:rPr>
                <w:rFonts w:ascii="標楷體" w:eastAsia="標楷體" w:hAnsi="標楷體" w:hint="eastAsia"/>
              </w:rPr>
              <w:t xml:space="preserve"> </w:t>
            </w:r>
            <w:r>
              <w:rPr>
                <w:rFonts w:ascii="標楷體" w:eastAsia="標楷體" w:hAnsi="標楷體"/>
              </w:rPr>
              <w:t xml:space="preserve"> </w:t>
            </w:r>
            <w:r w:rsidR="00B4766E">
              <w:rPr>
                <w:rFonts w:ascii="標楷體" w:eastAsia="標楷體" w:hAnsi="標楷體"/>
              </w:rPr>
              <w:t>A.</w:t>
            </w:r>
            <w:r w:rsidRPr="00EA4B3E">
              <w:rPr>
                <w:rFonts w:ascii="標楷體" w:eastAsia="標楷體" w:hAnsi="標楷體" w:hint="eastAsia"/>
                <w:sz w:val="20"/>
                <w:szCs w:val="20"/>
              </w:rPr>
              <w:t>月底提存</w:t>
            </w:r>
          </w:p>
          <w:p w14:paraId="24333C97" w14:textId="77777777" w:rsidR="00F50C7E" w:rsidRPr="00EA4B3E" w:rsidRDefault="00F50C7E" w:rsidP="00F50C7E">
            <w:pPr>
              <w:rPr>
                <w:rFonts w:ascii="標楷體" w:eastAsia="標楷體" w:hAnsi="標楷體"/>
                <w:sz w:val="20"/>
                <w:szCs w:val="20"/>
              </w:rPr>
            </w:pPr>
            <w:r w:rsidRPr="00EA4B3E">
              <w:rPr>
                <w:rFonts w:ascii="標楷體" w:eastAsia="標楷體" w:hAnsi="標楷體" w:hint="eastAsia"/>
                <w:sz w:val="20"/>
                <w:szCs w:val="20"/>
              </w:rPr>
              <w:t xml:space="preserve">  </w:t>
            </w:r>
            <w:r w:rsidRPr="00EA4B3E">
              <w:rPr>
                <w:rFonts w:ascii="標楷體" w:eastAsia="標楷體" w:hAnsi="標楷體"/>
                <w:sz w:val="20"/>
                <w:szCs w:val="20"/>
              </w:rPr>
              <w:t xml:space="preserve"> </w:t>
            </w:r>
            <w:r w:rsidR="00B4766E">
              <w:rPr>
                <w:rFonts w:ascii="標楷體" w:eastAsia="標楷體" w:hAnsi="標楷體"/>
                <w:sz w:val="20"/>
                <w:szCs w:val="20"/>
              </w:rPr>
              <w:t xml:space="preserve">  </w:t>
            </w:r>
            <w:r w:rsidRPr="00EA4B3E">
              <w:rPr>
                <w:rFonts w:ascii="標楷體" w:eastAsia="標楷體" w:hAnsi="標楷體"/>
                <w:sz w:val="20"/>
                <w:szCs w:val="20"/>
              </w:rPr>
              <w:t xml:space="preserve"> </w:t>
            </w:r>
            <w:r w:rsidRPr="00EA4B3E">
              <w:rPr>
                <w:rFonts w:ascii="標楷體" w:eastAsia="標楷體" w:hAnsi="標楷體" w:hint="eastAsia"/>
                <w:sz w:val="20"/>
                <w:szCs w:val="20"/>
              </w:rPr>
              <w:t xml:space="preserve">借: </w:t>
            </w:r>
            <w:r w:rsidRPr="00EA4B3E">
              <w:rPr>
                <w:rFonts w:ascii="標楷體" w:eastAsia="標楷體" w:hAnsi="標楷體"/>
                <w:sz w:val="20"/>
                <w:szCs w:val="20"/>
              </w:rPr>
              <w:t>10320301</w:t>
            </w:r>
            <w:r w:rsidRPr="00EA4B3E">
              <w:rPr>
                <w:rFonts w:ascii="標楷體" w:eastAsia="標楷體" w:hAnsi="標楷體" w:hint="eastAsia"/>
                <w:sz w:val="20"/>
                <w:szCs w:val="20"/>
              </w:rPr>
              <w:t xml:space="preserve">其它應收款-火險保費 </w:t>
            </w:r>
          </w:p>
          <w:p w14:paraId="5CA8311D" w14:textId="358EDBCB" w:rsidR="00F50C7E" w:rsidRPr="00EA4B3E" w:rsidRDefault="00F50C7E" w:rsidP="00F50C7E">
            <w:pPr>
              <w:rPr>
                <w:rFonts w:ascii="標楷體" w:eastAsia="標楷體" w:hAnsi="標楷體"/>
                <w:sz w:val="20"/>
                <w:szCs w:val="20"/>
              </w:rPr>
            </w:pPr>
            <w:r w:rsidRPr="00EA4B3E">
              <w:rPr>
                <w:rFonts w:ascii="標楷體" w:eastAsia="標楷體" w:hAnsi="標楷體"/>
                <w:sz w:val="20"/>
                <w:szCs w:val="20"/>
              </w:rPr>
              <w:t xml:space="preserve">     </w:t>
            </w:r>
            <w:r w:rsidR="00B4766E">
              <w:rPr>
                <w:rFonts w:ascii="標楷體" w:eastAsia="標楷體" w:hAnsi="標楷體"/>
                <w:sz w:val="20"/>
                <w:szCs w:val="20"/>
              </w:rPr>
              <w:t xml:space="preserve">  </w:t>
            </w:r>
            <w:r w:rsidRPr="00EA4B3E">
              <w:rPr>
                <w:rFonts w:ascii="標楷體" w:eastAsia="標楷體" w:hAnsi="標楷體"/>
                <w:sz w:val="20"/>
                <w:szCs w:val="20"/>
              </w:rPr>
              <w:t xml:space="preserve">  </w:t>
            </w:r>
            <w:r w:rsidRPr="00EA4B3E">
              <w:rPr>
                <w:rFonts w:ascii="標楷體" w:eastAsia="標楷體" w:hAnsi="標楷體" w:hint="eastAsia"/>
                <w:sz w:val="20"/>
                <w:szCs w:val="20"/>
              </w:rPr>
              <w:t>貸:</w:t>
            </w:r>
            <w:r w:rsidRPr="00EA4B3E">
              <w:rPr>
                <w:rFonts w:ascii="標楷體" w:eastAsia="標楷體" w:hAnsi="標楷體"/>
                <w:sz w:val="20"/>
                <w:szCs w:val="20"/>
              </w:rPr>
              <w:t xml:space="preserve"> </w:t>
            </w:r>
            <w:r w:rsidR="00C660F6" w:rsidRPr="00C660F6">
              <w:rPr>
                <w:rFonts w:ascii="標楷體" w:eastAsia="標楷體" w:hAnsi="標楷體"/>
                <w:sz w:val="20"/>
                <w:szCs w:val="20"/>
              </w:rPr>
              <w:t>20211019</w:t>
            </w:r>
            <w:r w:rsidRPr="00EA4B3E">
              <w:rPr>
                <w:rFonts w:ascii="標楷體" w:eastAsia="標楷體" w:hAnsi="標楷體" w:hint="eastAsia"/>
                <w:sz w:val="20"/>
                <w:szCs w:val="20"/>
              </w:rPr>
              <w:t xml:space="preserve">其它應付款-其它 </w:t>
            </w:r>
            <w:r w:rsidRPr="00EA4B3E">
              <w:rPr>
                <w:rFonts w:ascii="標楷體" w:eastAsia="標楷體" w:hAnsi="標楷體"/>
                <w:sz w:val="20"/>
                <w:szCs w:val="20"/>
              </w:rPr>
              <w:t xml:space="preserve">   </w:t>
            </w:r>
            <w:r w:rsidRPr="00EA4B3E">
              <w:rPr>
                <w:rFonts w:ascii="標楷體" w:eastAsia="標楷體" w:hAnsi="標楷體" w:hint="eastAsia"/>
                <w:sz w:val="20"/>
                <w:szCs w:val="20"/>
              </w:rPr>
              <w:t>銷帳碼:</w:t>
            </w:r>
            <w:r w:rsidR="00C660F6">
              <w:rPr>
                <w:rFonts w:ascii="標楷體" w:eastAsia="標楷體" w:hAnsi="標楷體"/>
                <w:sz w:val="20"/>
                <w:szCs w:val="20"/>
              </w:rPr>
              <w:t>BS901</w:t>
            </w:r>
          </w:p>
          <w:p w14:paraId="3B711195" w14:textId="77777777" w:rsidR="00F50C7E" w:rsidRPr="00EA4B3E" w:rsidRDefault="00F50C7E" w:rsidP="00B4766E">
            <w:pPr>
              <w:ind w:firstLineChars="300" w:firstLine="600"/>
              <w:rPr>
                <w:rFonts w:ascii="標楷體" w:eastAsia="標楷體" w:hAnsi="標楷體"/>
                <w:sz w:val="20"/>
                <w:szCs w:val="20"/>
              </w:rPr>
            </w:pPr>
            <w:r w:rsidRPr="00EA4B3E">
              <w:rPr>
                <w:rFonts w:ascii="標楷體" w:eastAsia="標楷體" w:hAnsi="標楷體" w:hint="eastAsia"/>
                <w:sz w:val="20"/>
                <w:szCs w:val="20"/>
              </w:rPr>
              <w:t>摘要:</w:t>
            </w:r>
            <w:r w:rsidRPr="00EA4B3E">
              <w:rPr>
                <w:rFonts w:ascii="標楷體" w:eastAsia="標楷體" w:hAnsi="標楷體"/>
                <w:sz w:val="20"/>
                <w:szCs w:val="20"/>
              </w:rPr>
              <w:t>yyy</w:t>
            </w:r>
            <w:r w:rsidRPr="00EA4B3E">
              <w:rPr>
                <w:rFonts w:ascii="標楷體" w:eastAsia="標楷體" w:hAnsi="標楷體" w:hint="eastAsia"/>
                <w:sz w:val="20"/>
                <w:szCs w:val="20"/>
              </w:rPr>
              <w:t>年x</w:t>
            </w:r>
            <w:r w:rsidRPr="00EA4B3E">
              <w:rPr>
                <w:rFonts w:ascii="標楷體" w:eastAsia="標楷體" w:hAnsi="標楷體"/>
                <w:sz w:val="20"/>
                <w:szCs w:val="20"/>
              </w:rPr>
              <w:t>x</w:t>
            </w:r>
            <w:r w:rsidRPr="00EA4B3E">
              <w:rPr>
                <w:rFonts w:ascii="標楷體" w:eastAsia="標楷體" w:hAnsi="標楷體" w:hint="eastAsia"/>
                <w:sz w:val="20"/>
                <w:szCs w:val="20"/>
              </w:rPr>
              <w:t>月其它應收款火險保費</w:t>
            </w:r>
          </w:p>
          <w:p w14:paraId="7BBC581E" w14:textId="77777777" w:rsidR="00F50C7E" w:rsidRPr="00EA4B3E" w:rsidRDefault="00B4766E" w:rsidP="00F50C7E">
            <w:pPr>
              <w:ind w:firstLineChars="100" w:firstLine="200"/>
              <w:rPr>
                <w:rFonts w:ascii="標楷體" w:eastAsia="標楷體" w:hAnsi="標楷體"/>
                <w:sz w:val="20"/>
                <w:szCs w:val="20"/>
              </w:rPr>
            </w:pPr>
            <w:r>
              <w:rPr>
                <w:rFonts w:ascii="標楷體" w:eastAsia="標楷體" w:hAnsi="標楷體" w:hint="eastAsia"/>
                <w:sz w:val="20"/>
                <w:szCs w:val="20"/>
              </w:rPr>
              <w:t>B</w:t>
            </w:r>
            <w:r>
              <w:rPr>
                <w:rFonts w:ascii="標楷體" w:eastAsia="標楷體" w:hAnsi="標楷體"/>
                <w:sz w:val="20"/>
                <w:szCs w:val="20"/>
              </w:rPr>
              <w:t>.</w:t>
            </w:r>
            <w:r>
              <w:rPr>
                <w:rFonts w:ascii="標楷體" w:eastAsia="標楷體" w:hAnsi="標楷體" w:hint="eastAsia"/>
                <w:sz w:val="20"/>
                <w:szCs w:val="20"/>
              </w:rPr>
              <w:t>次</w:t>
            </w:r>
            <w:r w:rsidR="00F50C7E" w:rsidRPr="00EA4B3E">
              <w:rPr>
                <w:rFonts w:ascii="標楷體" w:eastAsia="標楷體" w:hAnsi="標楷體" w:hint="eastAsia"/>
                <w:sz w:val="20"/>
                <w:szCs w:val="20"/>
              </w:rPr>
              <w:t>月</w:t>
            </w:r>
            <w:r w:rsidR="00EB2A89" w:rsidRPr="00EA4B3E">
              <w:rPr>
                <w:rFonts w:ascii="標楷體" w:eastAsia="標楷體" w:hAnsi="標楷體" w:hint="eastAsia"/>
                <w:sz w:val="20"/>
                <w:szCs w:val="20"/>
              </w:rPr>
              <w:t>初</w:t>
            </w:r>
            <w:r w:rsidR="00F50C7E" w:rsidRPr="00EA4B3E">
              <w:rPr>
                <w:rFonts w:ascii="標楷體" w:eastAsia="標楷體" w:hAnsi="標楷體" w:hint="eastAsia"/>
                <w:sz w:val="20"/>
                <w:szCs w:val="20"/>
              </w:rPr>
              <w:t>迴轉</w:t>
            </w:r>
          </w:p>
          <w:p w14:paraId="038D72AF" w14:textId="4EE6FC31" w:rsidR="00F50C7E" w:rsidRPr="00EA4B3E" w:rsidRDefault="00F50C7E" w:rsidP="00F50C7E">
            <w:pPr>
              <w:rPr>
                <w:rFonts w:ascii="標楷體" w:eastAsia="標楷體" w:hAnsi="標楷體"/>
                <w:sz w:val="20"/>
                <w:szCs w:val="20"/>
              </w:rPr>
            </w:pPr>
            <w:r w:rsidRPr="00EA4B3E">
              <w:rPr>
                <w:rFonts w:ascii="標楷體" w:eastAsia="標楷體" w:hAnsi="標楷體"/>
                <w:sz w:val="20"/>
                <w:szCs w:val="20"/>
              </w:rPr>
              <w:t xml:space="preserve">   </w:t>
            </w:r>
            <w:r w:rsidR="00B4766E">
              <w:rPr>
                <w:rFonts w:ascii="標楷體" w:eastAsia="標楷體" w:hAnsi="標楷體"/>
                <w:sz w:val="20"/>
                <w:szCs w:val="20"/>
              </w:rPr>
              <w:t xml:space="preserve">  </w:t>
            </w:r>
            <w:r w:rsidRPr="00EA4B3E">
              <w:rPr>
                <w:rFonts w:ascii="標楷體" w:eastAsia="標楷體" w:hAnsi="標楷體"/>
                <w:sz w:val="20"/>
                <w:szCs w:val="20"/>
              </w:rPr>
              <w:t xml:space="preserve"> </w:t>
            </w:r>
            <w:r w:rsidRPr="00EA4B3E">
              <w:rPr>
                <w:rFonts w:ascii="標楷體" w:eastAsia="標楷體" w:hAnsi="標楷體" w:hint="eastAsia"/>
                <w:sz w:val="20"/>
                <w:szCs w:val="20"/>
              </w:rPr>
              <w:t xml:space="preserve">借: </w:t>
            </w:r>
            <w:r w:rsidR="00C660F6" w:rsidRPr="00C660F6">
              <w:rPr>
                <w:rFonts w:ascii="標楷體" w:eastAsia="標楷體" w:hAnsi="標楷體"/>
                <w:sz w:val="20"/>
                <w:szCs w:val="20"/>
              </w:rPr>
              <w:t>20211019</w:t>
            </w:r>
            <w:r w:rsidRPr="00EA4B3E">
              <w:rPr>
                <w:rFonts w:ascii="標楷體" w:eastAsia="標楷體" w:hAnsi="標楷體" w:hint="eastAsia"/>
                <w:sz w:val="20"/>
                <w:szCs w:val="20"/>
              </w:rPr>
              <w:t xml:space="preserve">其它應付款-其它 </w:t>
            </w:r>
            <w:r w:rsidRPr="00EA4B3E">
              <w:rPr>
                <w:rFonts w:ascii="標楷體" w:eastAsia="標楷體" w:hAnsi="標楷體"/>
                <w:sz w:val="20"/>
                <w:szCs w:val="20"/>
              </w:rPr>
              <w:t xml:space="preserve">      </w:t>
            </w:r>
            <w:r w:rsidRPr="00EA4B3E">
              <w:rPr>
                <w:rFonts w:ascii="標楷體" w:eastAsia="標楷體" w:hAnsi="標楷體" w:hint="eastAsia"/>
                <w:sz w:val="20"/>
                <w:szCs w:val="20"/>
              </w:rPr>
              <w:t>銷帳碼:</w:t>
            </w:r>
            <w:r w:rsidR="00C660F6">
              <w:rPr>
                <w:rFonts w:ascii="標楷體" w:eastAsia="標楷體" w:hAnsi="標楷體"/>
                <w:sz w:val="20"/>
                <w:szCs w:val="20"/>
              </w:rPr>
              <w:t xml:space="preserve"> BS901</w:t>
            </w:r>
            <w:r w:rsidRPr="00EA4B3E">
              <w:rPr>
                <w:rFonts w:ascii="標楷體" w:eastAsia="標楷體" w:hAnsi="標楷體"/>
                <w:sz w:val="20"/>
                <w:szCs w:val="20"/>
              </w:rPr>
              <w:t xml:space="preserve"> </w:t>
            </w:r>
          </w:p>
          <w:p w14:paraId="647559BF" w14:textId="77777777" w:rsidR="00F50C7E" w:rsidRPr="00EA4B3E" w:rsidRDefault="00F50C7E" w:rsidP="00F50C7E">
            <w:pPr>
              <w:rPr>
                <w:rFonts w:ascii="標楷體" w:eastAsia="標楷體" w:hAnsi="標楷體"/>
                <w:sz w:val="20"/>
                <w:szCs w:val="20"/>
              </w:rPr>
            </w:pPr>
            <w:r w:rsidRPr="00EA4B3E">
              <w:rPr>
                <w:rFonts w:ascii="標楷體" w:eastAsia="標楷體" w:hAnsi="標楷體"/>
                <w:sz w:val="20"/>
                <w:szCs w:val="20"/>
              </w:rPr>
              <w:t xml:space="preserve">     </w:t>
            </w:r>
            <w:r w:rsidR="00B4766E">
              <w:rPr>
                <w:rFonts w:ascii="標楷體" w:eastAsia="標楷體" w:hAnsi="標楷體"/>
                <w:sz w:val="20"/>
                <w:szCs w:val="20"/>
              </w:rPr>
              <w:t xml:space="preserve">  </w:t>
            </w:r>
            <w:r w:rsidRPr="00EA4B3E">
              <w:rPr>
                <w:rFonts w:ascii="標楷體" w:eastAsia="標楷體" w:hAnsi="標楷體"/>
                <w:sz w:val="20"/>
                <w:szCs w:val="20"/>
              </w:rPr>
              <w:t xml:space="preserve">  </w:t>
            </w:r>
            <w:r w:rsidRPr="00EA4B3E">
              <w:rPr>
                <w:rFonts w:ascii="標楷體" w:eastAsia="標楷體" w:hAnsi="標楷體" w:hint="eastAsia"/>
                <w:sz w:val="20"/>
                <w:szCs w:val="20"/>
              </w:rPr>
              <w:t>貸:</w:t>
            </w:r>
            <w:r w:rsidRPr="00EA4B3E">
              <w:rPr>
                <w:rFonts w:ascii="標楷體" w:eastAsia="標楷體" w:hAnsi="標楷體"/>
                <w:sz w:val="20"/>
                <w:szCs w:val="20"/>
              </w:rPr>
              <w:t xml:space="preserve"> 10320301</w:t>
            </w:r>
            <w:r w:rsidRPr="00EA4B3E">
              <w:rPr>
                <w:rFonts w:ascii="標楷體" w:eastAsia="標楷體" w:hAnsi="標楷體" w:hint="eastAsia"/>
                <w:sz w:val="20"/>
                <w:szCs w:val="20"/>
              </w:rPr>
              <w:t>其它應收款-火險保費</w:t>
            </w:r>
          </w:p>
          <w:p w14:paraId="0B73DBAE" w14:textId="77777777" w:rsidR="00F50C7E" w:rsidRDefault="00F50C7E" w:rsidP="00B4766E">
            <w:pPr>
              <w:ind w:firstLineChars="300" w:firstLine="600"/>
              <w:rPr>
                <w:rFonts w:ascii="標楷體" w:eastAsia="標楷體" w:hAnsi="標楷體"/>
                <w:sz w:val="20"/>
                <w:szCs w:val="20"/>
              </w:rPr>
            </w:pPr>
            <w:r w:rsidRPr="00EA4B3E">
              <w:rPr>
                <w:rFonts w:ascii="標楷體" w:eastAsia="標楷體" w:hAnsi="標楷體" w:hint="eastAsia"/>
                <w:sz w:val="20"/>
                <w:szCs w:val="20"/>
              </w:rPr>
              <w:t>摘要:</w:t>
            </w:r>
            <w:r w:rsidRPr="00EA4B3E">
              <w:rPr>
                <w:rFonts w:ascii="標楷體" w:eastAsia="標楷體" w:hAnsi="標楷體"/>
                <w:sz w:val="20"/>
                <w:szCs w:val="20"/>
              </w:rPr>
              <w:t>yyy</w:t>
            </w:r>
            <w:r w:rsidRPr="00EA4B3E">
              <w:rPr>
                <w:rFonts w:ascii="標楷體" w:eastAsia="標楷體" w:hAnsi="標楷體" w:hint="eastAsia"/>
                <w:sz w:val="20"/>
                <w:szCs w:val="20"/>
              </w:rPr>
              <w:t>年x</w:t>
            </w:r>
            <w:r w:rsidRPr="00EA4B3E">
              <w:rPr>
                <w:rFonts w:ascii="標楷體" w:eastAsia="標楷體" w:hAnsi="標楷體"/>
                <w:sz w:val="20"/>
                <w:szCs w:val="20"/>
              </w:rPr>
              <w:t>x</w:t>
            </w:r>
            <w:r w:rsidRPr="00EA4B3E">
              <w:rPr>
                <w:rFonts w:ascii="標楷體" w:eastAsia="標楷體" w:hAnsi="標楷體" w:hint="eastAsia"/>
                <w:sz w:val="20"/>
                <w:szCs w:val="20"/>
              </w:rPr>
              <w:t>月其它應收款火險保</w:t>
            </w:r>
          </w:p>
          <w:p w14:paraId="01E6F062" w14:textId="4665C984" w:rsidR="00B34A0F" w:rsidRPr="0022279A" w:rsidRDefault="00B34A0F" w:rsidP="00B34A0F">
            <w:pPr>
              <w:rPr>
                <w:rFonts w:ascii="標楷體" w:eastAsia="標楷體" w:hAnsi="標楷體"/>
              </w:rPr>
            </w:pPr>
            <w:r w:rsidRPr="0022279A">
              <w:rPr>
                <w:rFonts w:ascii="標楷體" w:eastAsia="標楷體" w:hAnsi="標楷體"/>
              </w:rPr>
              <w:t>3.</w:t>
            </w:r>
            <w:r w:rsidRPr="00A2599F">
              <w:rPr>
                <w:rFonts w:ascii="標楷體" w:eastAsia="標楷體" w:hAnsi="標楷體" w:hint="eastAsia"/>
              </w:rPr>
              <w:t>折溢價攤銷入帳</w:t>
            </w:r>
            <w:r w:rsidRPr="0022279A">
              <w:rPr>
                <w:rFonts w:ascii="標楷體" w:eastAsia="標楷體" w:hAnsi="標楷體" w:hint="eastAsia"/>
              </w:rPr>
              <w:t>，限入上月底日帳務</w:t>
            </w:r>
          </w:p>
          <w:p w14:paraId="62915715" w14:textId="0936B589" w:rsidR="00336013" w:rsidRDefault="00B34A0F" w:rsidP="00B34A0F">
            <w:pPr>
              <w:rPr>
                <w:rFonts w:ascii="標楷體" w:eastAsia="標楷體" w:hAnsi="標楷體"/>
                <w:sz w:val="20"/>
                <w:szCs w:val="20"/>
              </w:rPr>
            </w:pPr>
            <w:r>
              <w:rPr>
                <w:rFonts w:ascii="標楷體" w:eastAsia="標楷體" w:hAnsi="標楷體" w:hint="eastAsia"/>
                <w:color w:val="FF0000"/>
              </w:rPr>
              <w:t xml:space="preserve"> </w:t>
            </w:r>
            <w:r>
              <w:rPr>
                <w:rFonts w:ascii="標楷體" w:eastAsia="標楷體" w:hAnsi="標楷體"/>
                <w:color w:val="FF0000"/>
              </w:rPr>
              <w:t xml:space="preserve">    </w:t>
            </w:r>
            <w:r w:rsidR="00336013" w:rsidRPr="00EA4B3E">
              <w:rPr>
                <w:rFonts w:ascii="標楷體" w:eastAsia="標楷體" w:hAnsi="標楷體" w:hint="eastAsia"/>
                <w:sz w:val="20"/>
                <w:szCs w:val="20"/>
              </w:rPr>
              <w:t>借:</w:t>
            </w:r>
            <w:r w:rsidR="00336013">
              <w:t xml:space="preserve"> </w:t>
            </w:r>
            <w:r w:rsidR="00A2599F" w:rsidRPr="0022279A">
              <w:rPr>
                <w:rFonts w:ascii="標楷體" w:eastAsia="標楷體" w:hAnsi="標楷體"/>
                <w:sz w:val="20"/>
                <w:szCs w:val="20"/>
              </w:rPr>
              <w:t>40247000</w:t>
            </w:r>
            <w:r w:rsidR="007351A3" w:rsidRPr="0022279A">
              <w:rPr>
                <w:rFonts w:ascii="標楷體" w:eastAsia="標楷體" w:hAnsi="標楷體"/>
                <w:sz w:val="20"/>
                <w:szCs w:val="20"/>
              </w:rPr>
              <w:t xml:space="preserve"> </w:t>
            </w:r>
            <w:r w:rsidR="007351A3" w:rsidRPr="0022279A">
              <w:rPr>
                <w:rFonts w:ascii="標楷體" w:eastAsia="標楷體" w:hAnsi="標楷體" w:hint="eastAsia"/>
                <w:sz w:val="20"/>
                <w:szCs w:val="20"/>
              </w:rPr>
              <w:t>利息收入－折溢價</w:t>
            </w:r>
          </w:p>
          <w:p w14:paraId="1A8DB5B4" w14:textId="450A88E5" w:rsidR="00336013" w:rsidRDefault="00A2599F" w:rsidP="00B34A0F">
            <w:pPr>
              <w:rPr>
                <w:rFonts w:ascii="標楷體" w:eastAsia="標楷體" w:hAnsi="標楷體"/>
                <w:sz w:val="20"/>
                <w:szCs w:val="20"/>
              </w:rPr>
            </w:pPr>
            <w:r w:rsidRPr="00EA4B3E">
              <w:rPr>
                <w:rFonts w:ascii="標楷體" w:eastAsia="標楷體" w:hAnsi="標楷體"/>
                <w:sz w:val="20"/>
                <w:szCs w:val="20"/>
              </w:rPr>
              <w:t xml:space="preserve">     </w:t>
            </w:r>
            <w:r>
              <w:rPr>
                <w:rFonts w:ascii="標楷體" w:eastAsia="標楷體" w:hAnsi="標楷體"/>
                <w:sz w:val="20"/>
                <w:szCs w:val="20"/>
              </w:rPr>
              <w:t xml:space="preserve">  </w:t>
            </w:r>
            <w:r w:rsidRPr="00EA4B3E">
              <w:rPr>
                <w:rFonts w:ascii="標楷體" w:eastAsia="標楷體" w:hAnsi="標楷體"/>
                <w:sz w:val="20"/>
                <w:szCs w:val="20"/>
              </w:rPr>
              <w:t xml:space="preserve">  </w:t>
            </w:r>
            <w:r w:rsidRPr="00EA4B3E">
              <w:rPr>
                <w:rFonts w:ascii="標楷體" w:eastAsia="標楷體" w:hAnsi="標楷體" w:hint="eastAsia"/>
                <w:sz w:val="20"/>
                <w:szCs w:val="20"/>
              </w:rPr>
              <w:t>貸:</w:t>
            </w:r>
            <w:r>
              <w:t xml:space="preserve"> </w:t>
            </w:r>
            <w:r w:rsidRPr="00A2599F">
              <w:rPr>
                <w:rFonts w:ascii="標楷體" w:eastAsia="標楷體" w:hAnsi="標楷體"/>
                <w:sz w:val="20"/>
                <w:szCs w:val="20"/>
              </w:rPr>
              <w:t>10603040</w:t>
            </w:r>
            <w:r w:rsidRPr="00EA4B3E">
              <w:rPr>
                <w:rFonts w:ascii="標楷體" w:eastAsia="標楷體" w:hAnsi="標楷體"/>
                <w:sz w:val="20"/>
                <w:szCs w:val="20"/>
              </w:rPr>
              <w:t xml:space="preserve"> </w:t>
            </w:r>
            <w:r w:rsidRPr="00A2599F">
              <w:rPr>
                <w:rFonts w:ascii="標楷體" w:eastAsia="標楷體" w:hAnsi="標楷體" w:hint="eastAsia"/>
                <w:sz w:val="20"/>
                <w:szCs w:val="20"/>
              </w:rPr>
              <w:t>擔保放款－折溢價</w:t>
            </w:r>
            <w:r w:rsidR="00336013" w:rsidRPr="0022279A">
              <w:rPr>
                <w:rFonts w:ascii="標楷體" w:eastAsia="標楷體" w:hAnsi="標楷體"/>
                <w:sz w:val="20"/>
                <w:szCs w:val="20"/>
              </w:rPr>
              <w:t xml:space="preserve"> </w:t>
            </w:r>
          </w:p>
          <w:p w14:paraId="403291FB" w14:textId="3D1FE559" w:rsidR="00A2599F" w:rsidRPr="0022279A" w:rsidRDefault="00A2599F" w:rsidP="00B34A0F">
            <w:pPr>
              <w:rPr>
                <w:rFonts w:ascii="標楷體" w:eastAsia="標楷體" w:hAnsi="標楷體"/>
                <w:sz w:val="20"/>
                <w:szCs w:val="20"/>
              </w:rPr>
            </w:pPr>
            <w:r>
              <w:rPr>
                <w:rFonts w:ascii="標楷體" w:eastAsia="標楷體" w:hAnsi="標楷體"/>
                <w:sz w:val="20"/>
                <w:szCs w:val="20"/>
              </w:rPr>
              <w:t xml:space="preserve">             </w:t>
            </w:r>
            <w:r w:rsidRPr="00A2599F">
              <w:rPr>
                <w:rFonts w:ascii="標楷體" w:eastAsia="標楷體" w:hAnsi="標楷體"/>
                <w:sz w:val="20"/>
                <w:szCs w:val="20"/>
              </w:rPr>
              <w:t>10604040</w:t>
            </w:r>
            <w:r w:rsidRPr="00A2599F">
              <w:rPr>
                <w:rFonts w:ascii="標楷體" w:eastAsia="標楷體" w:hAnsi="標楷體" w:hint="eastAsia"/>
                <w:sz w:val="20"/>
                <w:szCs w:val="20"/>
              </w:rPr>
              <w:t>催收款項－折溢價</w:t>
            </w:r>
          </w:p>
          <w:p w14:paraId="49F0B913" w14:textId="7A43EAA5" w:rsidR="00B34A0F" w:rsidRPr="0022279A" w:rsidRDefault="00B34A0F" w:rsidP="0022279A">
            <w:pPr>
              <w:ind w:firstLineChars="300" w:firstLine="600"/>
              <w:rPr>
                <w:rFonts w:ascii="標楷體" w:eastAsia="標楷體" w:hAnsi="標楷體"/>
                <w:color w:val="FF0000"/>
              </w:rPr>
            </w:pPr>
            <w:r w:rsidRPr="00EA4B3E">
              <w:rPr>
                <w:rFonts w:ascii="標楷體" w:eastAsia="標楷體" w:hAnsi="標楷體" w:hint="eastAsia"/>
                <w:sz w:val="20"/>
                <w:szCs w:val="20"/>
              </w:rPr>
              <w:t>摘要:</w:t>
            </w:r>
            <w:r w:rsidRPr="00EA4B3E">
              <w:rPr>
                <w:rFonts w:ascii="標楷體" w:eastAsia="標楷體" w:hAnsi="標楷體"/>
                <w:sz w:val="20"/>
                <w:szCs w:val="20"/>
              </w:rPr>
              <w:t>yyy</w:t>
            </w:r>
            <w:r w:rsidRPr="00EA4B3E">
              <w:rPr>
                <w:rFonts w:ascii="標楷體" w:eastAsia="標楷體" w:hAnsi="標楷體" w:hint="eastAsia"/>
                <w:sz w:val="20"/>
                <w:szCs w:val="20"/>
              </w:rPr>
              <w:t>年x</w:t>
            </w:r>
            <w:r w:rsidRPr="00EA4B3E">
              <w:rPr>
                <w:rFonts w:ascii="標楷體" w:eastAsia="標楷體" w:hAnsi="標楷體"/>
                <w:sz w:val="20"/>
                <w:szCs w:val="20"/>
              </w:rPr>
              <w:t>x</w:t>
            </w:r>
            <w:r w:rsidRPr="00EA4B3E">
              <w:rPr>
                <w:rFonts w:ascii="標楷體" w:eastAsia="標楷體" w:hAnsi="標楷體" w:hint="eastAsia"/>
                <w:sz w:val="20"/>
                <w:szCs w:val="20"/>
              </w:rPr>
              <w:t>月</w:t>
            </w:r>
            <w:r w:rsidRPr="0022279A">
              <w:rPr>
                <w:rFonts w:ascii="標楷體" w:eastAsia="標楷體" w:hAnsi="標楷體" w:hint="eastAsia"/>
                <w:sz w:val="20"/>
                <w:szCs w:val="20"/>
              </w:rPr>
              <w:t>折溢價攤銷</w:t>
            </w:r>
          </w:p>
          <w:p w14:paraId="5E537716" w14:textId="77777777" w:rsidR="00B34A0F" w:rsidRPr="0022279A" w:rsidRDefault="00B34A0F" w:rsidP="00B34A0F">
            <w:pPr>
              <w:rPr>
                <w:rFonts w:ascii="標楷體" w:eastAsia="標楷體" w:hAnsi="標楷體"/>
              </w:rPr>
            </w:pPr>
            <w:r w:rsidRPr="00A2599F">
              <w:rPr>
                <w:rFonts w:ascii="標楷體" w:eastAsia="標楷體" w:hAnsi="標楷體"/>
              </w:rPr>
              <w:t>4.</w:t>
            </w:r>
            <w:r w:rsidRPr="00A2599F">
              <w:rPr>
                <w:rFonts w:ascii="標楷體" w:eastAsia="標楷體" w:hAnsi="標楷體" w:hint="eastAsia"/>
              </w:rPr>
              <w:t>表外放款承諾入帳</w:t>
            </w:r>
            <w:r w:rsidRPr="0022279A">
              <w:rPr>
                <w:rFonts w:ascii="標楷體" w:eastAsia="標楷體" w:hAnsi="標楷體" w:hint="eastAsia"/>
              </w:rPr>
              <w:t>，限入上月底日帳務</w:t>
            </w:r>
          </w:p>
          <w:p w14:paraId="2590E7F6" w14:textId="77777777" w:rsidR="00A2599F" w:rsidRDefault="00A2599F" w:rsidP="00A2599F">
            <w:pPr>
              <w:rPr>
                <w:rFonts w:ascii="標楷體" w:eastAsia="標楷體" w:hAnsi="標楷體"/>
                <w:sz w:val="20"/>
                <w:szCs w:val="20"/>
              </w:rPr>
            </w:pPr>
            <w:r>
              <w:rPr>
                <w:rFonts w:ascii="標楷體" w:eastAsia="標楷體" w:hAnsi="標楷體" w:hint="eastAsia"/>
                <w:color w:val="FF0000"/>
              </w:rPr>
              <w:t xml:space="preserve"> </w:t>
            </w:r>
            <w:r>
              <w:rPr>
                <w:rFonts w:ascii="標楷體" w:eastAsia="標楷體" w:hAnsi="標楷體"/>
                <w:color w:val="FF0000"/>
              </w:rPr>
              <w:t xml:space="preserve">    </w:t>
            </w:r>
            <w:r w:rsidRPr="00EA4B3E">
              <w:rPr>
                <w:rFonts w:ascii="標楷體" w:eastAsia="標楷體" w:hAnsi="標楷體" w:hint="eastAsia"/>
                <w:sz w:val="20"/>
                <w:szCs w:val="20"/>
              </w:rPr>
              <w:t>借:</w:t>
            </w:r>
            <w:r>
              <w:t xml:space="preserve"> </w:t>
            </w:r>
            <w:r w:rsidRPr="00336013">
              <w:rPr>
                <w:rFonts w:ascii="標楷體" w:eastAsia="標楷體" w:hAnsi="標楷體"/>
                <w:sz w:val="20"/>
                <w:szCs w:val="20"/>
              </w:rPr>
              <w:t>91300000</w:t>
            </w:r>
            <w:r w:rsidRPr="003F5131">
              <w:rPr>
                <w:rFonts w:ascii="標楷體" w:eastAsia="標楷體" w:hAnsi="標楷體" w:hint="eastAsia"/>
                <w:sz w:val="20"/>
                <w:szCs w:val="20"/>
              </w:rPr>
              <w:t xml:space="preserve">不可撤銷放款承諾－ 表外曝險金額 </w:t>
            </w:r>
          </w:p>
          <w:p w14:paraId="431F94F2" w14:textId="258FB10C" w:rsidR="00A2599F" w:rsidRPr="003F5131" w:rsidRDefault="00A2599F" w:rsidP="00A2599F">
            <w:pPr>
              <w:rPr>
                <w:rFonts w:ascii="標楷體" w:eastAsia="標楷體" w:hAnsi="標楷體"/>
                <w:sz w:val="20"/>
                <w:szCs w:val="20"/>
              </w:rPr>
            </w:pPr>
            <w:r w:rsidRPr="00EA4B3E">
              <w:rPr>
                <w:rFonts w:ascii="標楷體" w:eastAsia="標楷體" w:hAnsi="標楷體"/>
                <w:sz w:val="20"/>
                <w:szCs w:val="20"/>
              </w:rPr>
              <w:t xml:space="preserve">     </w:t>
            </w:r>
            <w:r>
              <w:rPr>
                <w:rFonts w:ascii="標楷體" w:eastAsia="標楷體" w:hAnsi="標楷體"/>
                <w:sz w:val="20"/>
                <w:szCs w:val="20"/>
              </w:rPr>
              <w:t xml:space="preserve">  </w:t>
            </w:r>
            <w:r w:rsidRPr="00EA4B3E">
              <w:rPr>
                <w:rFonts w:ascii="標楷體" w:eastAsia="標楷體" w:hAnsi="標楷體"/>
                <w:sz w:val="20"/>
                <w:szCs w:val="20"/>
              </w:rPr>
              <w:t xml:space="preserve">  </w:t>
            </w:r>
            <w:r w:rsidRPr="00EA4B3E">
              <w:rPr>
                <w:rFonts w:ascii="標楷體" w:eastAsia="標楷體" w:hAnsi="標楷體" w:hint="eastAsia"/>
                <w:sz w:val="20"/>
                <w:szCs w:val="20"/>
              </w:rPr>
              <w:t>貸:</w:t>
            </w:r>
            <w:r w:rsidRPr="00EA4B3E">
              <w:rPr>
                <w:rFonts w:ascii="標楷體" w:eastAsia="標楷體" w:hAnsi="標楷體"/>
                <w:sz w:val="20"/>
                <w:szCs w:val="20"/>
              </w:rPr>
              <w:t xml:space="preserve"> </w:t>
            </w:r>
            <w:r w:rsidRPr="003F5131">
              <w:rPr>
                <w:rFonts w:ascii="標楷體" w:eastAsia="標楷體" w:hAnsi="標楷體"/>
                <w:sz w:val="20"/>
                <w:szCs w:val="20"/>
              </w:rPr>
              <w:t>91400000</w:t>
            </w:r>
            <w:r w:rsidRPr="00A2599F">
              <w:rPr>
                <w:rFonts w:ascii="標楷體" w:eastAsia="標楷體" w:hAnsi="標楷體" w:hint="eastAsia"/>
                <w:sz w:val="20"/>
                <w:szCs w:val="20"/>
              </w:rPr>
              <w:t>待抵銷不可撤銷放款承諾－ 表外曝險金額</w:t>
            </w:r>
          </w:p>
          <w:p w14:paraId="1CBB5357" w14:textId="77777777" w:rsidR="00B34A0F" w:rsidRDefault="00B34A0F" w:rsidP="00B34A0F">
            <w:pPr>
              <w:rPr>
                <w:rFonts w:ascii="標楷體" w:eastAsia="標楷體" w:hAnsi="標楷體"/>
                <w:sz w:val="20"/>
                <w:szCs w:val="20"/>
              </w:rPr>
            </w:pPr>
            <w:r>
              <w:rPr>
                <w:rFonts w:ascii="標楷體" w:eastAsia="標楷體" w:hAnsi="標楷體" w:hint="eastAsia"/>
                <w:color w:val="FF0000"/>
              </w:rPr>
              <w:t xml:space="preserve"> </w:t>
            </w:r>
            <w:r>
              <w:rPr>
                <w:rFonts w:ascii="標楷體" w:eastAsia="標楷體" w:hAnsi="標楷體"/>
                <w:color w:val="FF0000"/>
              </w:rPr>
              <w:t xml:space="preserve">    </w:t>
            </w:r>
            <w:r w:rsidRPr="00EA4B3E">
              <w:rPr>
                <w:rFonts w:ascii="標楷體" w:eastAsia="標楷體" w:hAnsi="標楷體" w:hint="eastAsia"/>
                <w:sz w:val="20"/>
                <w:szCs w:val="20"/>
              </w:rPr>
              <w:t>摘要:</w:t>
            </w:r>
            <w:r w:rsidRPr="00EA4B3E">
              <w:rPr>
                <w:rFonts w:ascii="標楷體" w:eastAsia="標楷體" w:hAnsi="標楷體"/>
                <w:sz w:val="20"/>
                <w:szCs w:val="20"/>
              </w:rPr>
              <w:t>yyy</w:t>
            </w:r>
            <w:r w:rsidRPr="00EA4B3E">
              <w:rPr>
                <w:rFonts w:ascii="標楷體" w:eastAsia="標楷體" w:hAnsi="標楷體" w:hint="eastAsia"/>
                <w:sz w:val="20"/>
                <w:szCs w:val="20"/>
              </w:rPr>
              <w:t>年x</w:t>
            </w:r>
            <w:r w:rsidRPr="00EA4B3E">
              <w:rPr>
                <w:rFonts w:ascii="標楷體" w:eastAsia="標楷體" w:hAnsi="標楷體"/>
                <w:sz w:val="20"/>
                <w:szCs w:val="20"/>
              </w:rPr>
              <w:t>x</w:t>
            </w:r>
            <w:r w:rsidRPr="00EA4B3E">
              <w:rPr>
                <w:rFonts w:ascii="標楷體" w:eastAsia="標楷體" w:hAnsi="標楷體" w:hint="eastAsia"/>
                <w:sz w:val="20"/>
                <w:szCs w:val="20"/>
              </w:rPr>
              <w:t>月</w:t>
            </w:r>
            <w:r w:rsidRPr="0022279A">
              <w:rPr>
                <w:rFonts w:ascii="標楷體" w:eastAsia="標楷體" w:hAnsi="標楷體" w:hint="eastAsia"/>
                <w:sz w:val="20"/>
                <w:szCs w:val="20"/>
              </w:rPr>
              <w:t>表外放款承諾</w:t>
            </w:r>
          </w:p>
          <w:p w14:paraId="0500DABE" w14:textId="29116E25" w:rsidR="000A5B77" w:rsidRPr="00B4766E" w:rsidRDefault="000A5B77" w:rsidP="0022279A">
            <w:pPr>
              <w:rPr>
                <w:rFonts w:ascii="標楷體" w:eastAsia="標楷體" w:hAnsi="標楷體"/>
                <w:sz w:val="20"/>
                <w:szCs w:val="20"/>
              </w:rPr>
            </w:pPr>
          </w:p>
        </w:tc>
      </w:tr>
      <w:tr w:rsidR="00DD19B7" w:rsidRPr="00362205" w14:paraId="302280AC" w14:textId="77777777" w:rsidTr="00EE04F8">
        <w:trPr>
          <w:trHeight w:val="277"/>
        </w:trPr>
        <w:tc>
          <w:tcPr>
            <w:tcW w:w="1569" w:type="dxa"/>
            <w:tcBorders>
              <w:top w:val="single" w:sz="8" w:space="0" w:color="000000"/>
              <w:bottom w:val="single" w:sz="8" w:space="0" w:color="000000"/>
              <w:right w:val="single" w:sz="8" w:space="0" w:color="000000"/>
            </w:tcBorders>
            <w:shd w:val="clear" w:color="auto" w:fill="F3F3F3"/>
          </w:tcPr>
          <w:p w14:paraId="4AEC5E27" w14:textId="77777777" w:rsidR="00DD19B7" w:rsidRPr="00362205" w:rsidRDefault="00DD19B7" w:rsidP="00EE04F8">
            <w:pPr>
              <w:rPr>
                <w:rFonts w:ascii="標楷體" w:eastAsia="標楷體" w:hAnsi="標楷體"/>
              </w:rPr>
            </w:pPr>
            <w:r w:rsidRPr="00362205">
              <w:rPr>
                <w:rFonts w:ascii="標楷體" w:eastAsia="標楷體" w:hAnsi="標楷體"/>
              </w:rPr>
              <w:lastRenderedPageBreak/>
              <w:t>進入條件</w:t>
            </w:r>
          </w:p>
        </w:tc>
        <w:tc>
          <w:tcPr>
            <w:tcW w:w="6297" w:type="dxa"/>
            <w:tcBorders>
              <w:top w:val="single" w:sz="8" w:space="0" w:color="000000"/>
              <w:left w:val="single" w:sz="8" w:space="0" w:color="000000"/>
              <w:bottom w:val="single" w:sz="8" w:space="0" w:color="000000"/>
            </w:tcBorders>
          </w:tcPr>
          <w:p w14:paraId="68E4E498" w14:textId="77777777" w:rsidR="00DD19B7" w:rsidRPr="00362205" w:rsidRDefault="00DD19B7" w:rsidP="00EE04F8">
            <w:pPr>
              <w:rPr>
                <w:rFonts w:ascii="標楷體" w:eastAsia="標楷體" w:hAnsi="標楷體"/>
              </w:rPr>
            </w:pPr>
          </w:p>
        </w:tc>
      </w:tr>
      <w:tr w:rsidR="00DD19B7" w:rsidRPr="00362205" w14:paraId="60DECC52" w14:textId="77777777" w:rsidTr="00EE04F8">
        <w:trPr>
          <w:trHeight w:val="773"/>
        </w:trPr>
        <w:tc>
          <w:tcPr>
            <w:tcW w:w="1569" w:type="dxa"/>
            <w:tcBorders>
              <w:top w:val="single" w:sz="8" w:space="0" w:color="000000"/>
              <w:bottom w:val="single" w:sz="8" w:space="0" w:color="000000"/>
              <w:right w:val="single" w:sz="8" w:space="0" w:color="000000"/>
            </w:tcBorders>
            <w:shd w:val="clear" w:color="auto" w:fill="F3F3F3"/>
          </w:tcPr>
          <w:p w14:paraId="36AF1E14" w14:textId="77777777" w:rsidR="00DD19B7" w:rsidRPr="00362205" w:rsidRDefault="00DD19B7" w:rsidP="00EE04F8">
            <w:pPr>
              <w:rPr>
                <w:rFonts w:ascii="標楷體" w:eastAsia="標楷體" w:hAnsi="標楷體"/>
              </w:rPr>
            </w:pPr>
            <w:r w:rsidRPr="00362205">
              <w:rPr>
                <w:rFonts w:ascii="標楷體" w:eastAsia="標楷體" w:hAnsi="標楷體"/>
              </w:rPr>
              <w:t xml:space="preserve">基本流程 </w:t>
            </w:r>
          </w:p>
        </w:tc>
        <w:tc>
          <w:tcPr>
            <w:tcW w:w="6297" w:type="dxa"/>
            <w:tcBorders>
              <w:top w:val="single" w:sz="8" w:space="0" w:color="000000"/>
              <w:left w:val="single" w:sz="8" w:space="0" w:color="000000"/>
              <w:bottom w:val="single" w:sz="8" w:space="0" w:color="000000"/>
            </w:tcBorders>
          </w:tcPr>
          <w:p w14:paraId="7721A5B3" w14:textId="77777777" w:rsidR="00DD19B7" w:rsidRPr="00362205" w:rsidRDefault="00DD19B7" w:rsidP="00EE04F8">
            <w:pPr>
              <w:rPr>
                <w:rFonts w:ascii="標楷體" w:eastAsia="標楷體" w:hAnsi="標楷體"/>
              </w:rPr>
            </w:pPr>
          </w:p>
        </w:tc>
      </w:tr>
      <w:tr w:rsidR="00DD19B7" w:rsidRPr="00362205" w14:paraId="16EE688B" w14:textId="77777777" w:rsidTr="00EE04F8">
        <w:trPr>
          <w:trHeight w:val="321"/>
        </w:trPr>
        <w:tc>
          <w:tcPr>
            <w:tcW w:w="1569" w:type="dxa"/>
            <w:tcBorders>
              <w:top w:val="single" w:sz="8" w:space="0" w:color="000000"/>
              <w:bottom w:val="single" w:sz="8" w:space="0" w:color="000000"/>
              <w:right w:val="single" w:sz="8" w:space="0" w:color="000000"/>
            </w:tcBorders>
            <w:shd w:val="clear" w:color="auto" w:fill="F3F3F3"/>
          </w:tcPr>
          <w:p w14:paraId="5E514F36" w14:textId="77777777" w:rsidR="00DD19B7" w:rsidRPr="00362205" w:rsidRDefault="00DD19B7" w:rsidP="00EE04F8">
            <w:pPr>
              <w:rPr>
                <w:rFonts w:ascii="標楷體" w:eastAsia="標楷體" w:hAnsi="標楷體"/>
              </w:rPr>
            </w:pPr>
            <w:r w:rsidRPr="00362205">
              <w:rPr>
                <w:rFonts w:ascii="標楷體" w:eastAsia="標楷體" w:hAnsi="標楷體"/>
              </w:rPr>
              <w:t>選用流程</w:t>
            </w:r>
          </w:p>
        </w:tc>
        <w:tc>
          <w:tcPr>
            <w:tcW w:w="6297" w:type="dxa"/>
            <w:tcBorders>
              <w:top w:val="single" w:sz="8" w:space="0" w:color="000000"/>
              <w:left w:val="single" w:sz="8" w:space="0" w:color="000000"/>
              <w:bottom w:val="single" w:sz="8" w:space="0" w:color="000000"/>
            </w:tcBorders>
          </w:tcPr>
          <w:p w14:paraId="7058BA42" w14:textId="77777777" w:rsidR="00DD19B7" w:rsidRPr="00362205" w:rsidRDefault="00DD19B7" w:rsidP="00EE04F8">
            <w:pPr>
              <w:rPr>
                <w:rFonts w:ascii="標楷體" w:eastAsia="標楷體" w:hAnsi="標楷體"/>
              </w:rPr>
            </w:pPr>
          </w:p>
        </w:tc>
      </w:tr>
      <w:tr w:rsidR="00DD19B7" w:rsidRPr="00362205" w14:paraId="3B18DF7D" w14:textId="77777777" w:rsidTr="00044AF5">
        <w:trPr>
          <w:trHeight w:val="513"/>
        </w:trPr>
        <w:tc>
          <w:tcPr>
            <w:tcW w:w="1569" w:type="dxa"/>
            <w:tcBorders>
              <w:top w:val="single" w:sz="8" w:space="0" w:color="000000"/>
              <w:bottom w:val="single" w:sz="8" w:space="0" w:color="000000"/>
              <w:right w:val="single" w:sz="8" w:space="0" w:color="000000"/>
            </w:tcBorders>
            <w:shd w:val="clear" w:color="auto" w:fill="F3F3F3"/>
          </w:tcPr>
          <w:p w14:paraId="532D6BFF" w14:textId="77777777" w:rsidR="00DD19B7" w:rsidRPr="00362205" w:rsidRDefault="00DD19B7" w:rsidP="00EE04F8">
            <w:pPr>
              <w:rPr>
                <w:rFonts w:ascii="標楷體" w:eastAsia="標楷體" w:hAnsi="標楷體"/>
              </w:rPr>
            </w:pPr>
            <w:r w:rsidRPr="00362205">
              <w:rPr>
                <w:rFonts w:ascii="標楷體" w:eastAsia="標楷體" w:hAnsi="標楷體"/>
              </w:rPr>
              <w:t>例外流程</w:t>
            </w:r>
          </w:p>
        </w:tc>
        <w:tc>
          <w:tcPr>
            <w:tcW w:w="6297" w:type="dxa"/>
            <w:tcBorders>
              <w:top w:val="single" w:sz="8" w:space="0" w:color="000000"/>
              <w:left w:val="single" w:sz="8" w:space="0" w:color="000000"/>
              <w:bottom w:val="single" w:sz="8" w:space="0" w:color="000000"/>
            </w:tcBorders>
          </w:tcPr>
          <w:p w14:paraId="1094E4C4" w14:textId="77777777" w:rsidR="00DD19B7" w:rsidRPr="00362205" w:rsidRDefault="00DD19B7" w:rsidP="00EE04F8">
            <w:pPr>
              <w:rPr>
                <w:rFonts w:ascii="標楷體" w:eastAsia="標楷體" w:hAnsi="標楷體"/>
              </w:rPr>
            </w:pPr>
          </w:p>
        </w:tc>
      </w:tr>
      <w:tr w:rsidR="00DD19B7" w:rsidRPr="00362205" w14:paraId="7EAD9988" w14:textId="77777777" w:rsidTr="00EE04F8">
        <w:trPr>
          <w:trHeight w:val="278"/>
        </w:trPr>
        <w:tc>
          <w:tcPr>
            <w:tcW w:w="1569" w:type="dxa"/>
            <w:tcBorders>
              <w:top w:val="single" w:sz="8" w:space="0" w:color="000000"/>
              <w:bottom w:val="single" w:sz="8" w:space="0" w:color="000000"/>
              <w:right w:val="single" w:sz="8" w:space="0" w:color="000000"/>
            </w:tcBorders>
            <w:shd w:val="clear" w:color="auto" w:fill="F3F3F3"/>
          </w:tcPr>
          <w:p w14:paraId="44427F4C" w14:textId="77777777" w:rsidR="00DD19B7" w:rsidRPr="00362205" w:rsidRDefault="00DD19B7" w:rsidP="00EE04F8">
            <w:pPr>
              <w:rPr>
                <w:rFonts w:ascii="標楷體" w:eastAsia="標楷體" w:hAnsi="標楷體"/>
              </w:rPr>
            </w:pPr>
            <w:r w:rsidRPr="00362205">
              <w:rPr>
                <w:rFonts w:ascii="標楷體" w:eastAsia="標楷體" w:hAnsi="標楷體"/>
              </w:rPr>
              <w:t xml:space="preserve">執行後狀況 </w:t>
            </w:r>
          </w:p>
        </w:tc>
        <w:tc>
          <w:tcPr>
            <w:tcW w:w="6297" w:type="dxa"/>
            <w:tcBorders>
              <w:top w:val="single" w:sz="8" w:space="0" w:color="000000"/>
              <w:left w:val="single" w:sz="8" w:space="0" w:color="000000"/>
              <w:bottom w:val="single" w:sz="8" w:space="0" w:color="000000"/>
            </w:tcBorders>
          </w:tcPr>
          <w:p w14:paraId="461A6BFD" w14:textId="77777777" w:rsidR="00DD19B7" w:rsidRPr="00362205" w:rsidRDefault="00DD19B7" w:rsidP="00EE04F8">
            <w:pPr>
              <w:rPr>
                <w:rFonts w:ascii="標楷體" w:eastAsia="標楷體" w:hAnsi="標楷體"/>
              </w:rPr>
            </w:pPr>
          </w:p>
        </w:tc>
      </w:tr>
      <w:tr w:rsidR="00DD19B7" w:rsidRPr="00362205" w14:paraId="054FC049" w14:textId="77777777" w:rsidTr="00EE04F8">
        <w:trPr>
          <w:trHeight w:val="358"/>
        </w:trPr>
        <w:tc>
          <w:tcPr>
            <w:tcW w:w="1569" w:type="dxa"/>
            <w:tcBorders>
              <w:top w:val="single" w:sz="8" w:space="0" w:color="000000"/>
              <w:bottom w:val="single" w:sz="8" w:space="0" w:color="000000"/>
              <w:right w:val="single" w:sz="8" w:space="0" w:color="000000"/>
            </w:tcBorders>
            <w:shd w:val="clear" w:color="auto" w:fill="F3F3F3"/>
          </w:tcPr>
          <w:p w14:paraId="64E7E154" w14:textId="77777777" w:rsidR="00DD19B7" w:rsidRPr="00362205" w:rsidRDefault="00DD19B7" w:rsidP="00EE04F8">
            <w:pPr>
              <w:rPr>
                <w:rFonts w:ascii="標楷體" w:eastAsia="標楷體" w:hAnsi="標楷體"/>
              </w:rPr>
            </w:pPr>
            <w:r w:rsidRPr="00362205">
              <w:rPr>
                <w:rFonts w:ascii="標楷體" w:eastAsia="標楷體" w:hAnsi="標楷體"/>
              </w:rPr>
              <w:t>特別需求</w:t>
            </w:r>
          </w:p>
        </w:tc>
        <w:tc>
          <w:tcPr>
            <w:tcW w:w="6297" w:type="dxa"/>
            <w:tcBorders>
              <w:top w:val="single" w:sz="8" w:space="0" w:color="000000"/>
              <w:left w:val="single" w:sz="8" w:space="0" w:color="000000"/>
              <w:bottom w:val="single" w:sz="8" w:space="0" w:color="000000"/>
            </w:tcBorders>
          </w:tcPr>
          <w:p w14:paraId="2EBC3526" w14:textId="77777777" w:rsidR="00DD19B7" w:rsidRPr="00362205" w:rsidRDefault="00DD19B7" w:rsidP="00EE04F8">
            <w:pPr>
              <w:rPr>
                <w:rFonts w:ascii="標楷體" w:eastAsia="標楷體" w:hAnsi="標楷體"/>
              </w:rPr>
            </w:pPr>
          </w:p>
        </w:tc>
      </w:tr>
      <w:tr w:rsidR="00DD19B7" w:rsidRPr="00362205" w14:paraId="106C715F" w14:textId="77777777" w:rsidTr="00EE04F8">
        <w:trPr>
          <w:trHeight w:val="278"/>
        </w:trPr>
        <w:tc>
          <w:tcPr>
            <w:tcW w:w="1569" w:type="dxa"/>
            <w:tcBorders>
              <w:top w:val="single" w:sz="8" w:space="0" w:color="000000"/>
              <w:bottom w:val="single" w:sz="8" w:space="0" w:color="000000"/>
              <w:right w:val="single" w:sz="8" w:space="0" w:color="000000"/>
            </w:tcBorders>
            <w:shd w:val="clear" w:color="auto" w:fill="F3F3F3"/>
          </w:tcPr>
          <w:p w14:paraId="5F905CF3" w14:textId="77777777" w:rsidR="00DD19B7" w:rsidRPr="00362205" w:rsidRDefault="00DD19B7" w:rsidP="00EE04F8">
            <w:pPr>
              <w:rPr>
                <w:rFonts w:ascii="標楷體" w:eastAsia="標楷體" w:hAnsi="標楷體"/>
              </w:rPr>
            </w:pPr>
            <w:r w:rsidRPr="00362205">
              <w:rPr>
                <w:rFonts w:ascii="標楷體" w:eastAsia="標楷體" w:hAnsi="標楷體"/>
              </w:rPr>
              <w:t xml:space="preserve">參考 </w:t>
            </w:r>
          </w:p>
        </w:tc>
        <w:tc>
          <w:tcPr>
            <w:tcW w:w="6297" w:type="dxa"/>
            <w:tcBorders>
              <w:top w:val="single" w:sz="8" w:space="0" w:color="000000"/>
              <w:left w:val="single" w:sz="8" w:space="0" w:color="000000"/>
              <w:bottom w:val="single" w:sz="8" w:space="0" w:color="000000"/>
            </w:tcBorders>
          </w:tcPr>
          <w:p w14:paraId="404ACB77" w14:textId="77777777" w:rsidR="00DD19B7" w:rsidRPr="00362205" w:rsidRDefault="00DD19B7" w:rsidP="00EE04F8">
            <w:pPr>
              <w:rPr>
                <w:rFonts w:ascii="標楷體" w:eastAsia="標楷體" w:hAnsi="標楷體"/>
              </w:rPr>
            </w:pPr>
          </w:p>
        </w:tc>
      </w:tr>
    </w:tbl>
    <w:p w14:paraId="2B45F486" w14:textId="77777777" w:rsidR="00DD19B7" w:rsidRPr="00362205" w:rsidRDefault="00DD19B7" w:rsidP="00DD19B7">
      <w:pPr>
        <w:rPr>
          <w:rFonts w:ascii="標楷體" w:eastAsia="標楷體" w:hAnsi="標楷體"/>
        </w:rPr>
      </w:pPr>
      <w:r w:rsidRPr="00362205">
        <w:rPr>
          <w:rFonts w:ascii="標楷體" w:eastAsia="標楷體" w:hAnsi="標楷體"/>
        </w:rPr>
        <w:br w:type="page"/>
      </w:r>
    </w:p>
    <w:p w14:paraId="35C27632" w14:textId="77777777" w:rsidR="00DD19B7" w:rsidRPr="00362205" w:rsidRDefault="00DD19B7" w:rsidP="00D01BCC">
      <w:pPr>
        <w:pStyle w:val="a"/>
      </w:pPr>
      <w:r w:rsidRPr="00362205">
        <w:lastRenderedPageBreak/>
        <w:t>UI畫面</w:t>
      </w:r>
    </w:p>
    <w:p w14:paraId="003D3AE1" w14:textId="77777777" w:rsidR="00DD19B7" w:rsidRPr="00362205" w:rsidRDefault="00DD19B7" w:rsidP="00DD19B7">
      <w:pPr>
        <w:pStyle w:val="42"/>
        <w:spacing w:after="72"/>
        <w:ind w:left="1133"/>
        <w:rPr>
          <w:rFonts w:ascii="標楷體" w:hAnsi="標楷體"/>
        </w:rPr>
      </w:pPr>
      <w:r w:rsidRPr="00362205">
        <w:rPr>
          <w:rFonts w:ascii="標楷體" w:hAnsi="標楷體" w:hint="eastAsia"/>
        </w:rPr>
        <w:t>輸入畫面：</w:t>
      </w:r>
    </w:p>
    <w:p w14:paraId="48086DA1" w14:textId="77777777" w:rsidR="002F2D97" w:rsidRDefault="00A92AF7" w:rsidP="00A92AF7">
      <w:pPr>
        <w:pStyle w:val="42"/>
        <w:spacing w:after="72"/>
        <w:ind w:leftChars="0" w:left="0"/>
        <w:rPr>
          <w:rFonts w:ascii="標楷體" w:hAnsi="標楷體"/>
        </w:rPr>
      </w:pPr>
      <w:r w:rsidRPr="00A92AF7">
        <w:rPr>
          <w:rFonts w:ascii="標楷體" w:hAnsi="標楷體"/>
          <w:noProof/>
        </w:rPr>
        <w:drawing>
          <wp:inline distT="0" distB="0" distL="0" distR="0" wp14:anchorId="07A98DE3" wp14:editId="0EB4F930">
            <wp:extent cx="6619211" cy="1316181"/>
            <wp:effectExtent l="0" t="0" r="0"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cstate="print"/>
                    <a:stretch>
                      <a:fillRect/>
                    </a:stretch>
                  </pic:blipFill>
                  <pic:spPr>
                    <a:xfrm>
                      <a:off x="0" y="0"/>
                      <a:ext cx="6639594" cy="1320234"/>
                    </a:xfrm>
                    <a:prstGeom prst="rect">
                      <a:avLst/>
                    </a:prstGeom>
                  </pic:spPr>
                </pic:pic>
              </a:graphicData>
            </a:graphic>
          </wp:inline>
        </w:drawing>
      </w:r>
    </w:p>
    <w:p w14:paraId="0662938F" w14:textId="77777777" w:rsidR="00BE5D95" w:rsidRPr="00362205" w:rsidRDefault="00BE5D95" w:rsidP="00BE5D95">
      <w:pPr>
        <w:pStyle w:val="42"/>
        <w:spacing w:after="72"/>
        <w:ind w:left="1133"/>
        <w:rPr>
          <w:rFonts w:ascii="標楷體" w:hAnsi="標楷體"/>
        </w:rPr>
      </w:pPr>
      <w:r w:rsidRPr="00362205">
        <w:rPr>
          <w:rFonts w:ascii="標楷體" w:hAnsi="標楷體" w:hint="eastAsia"/>
        </w:rPr>
        <w:t>輸</w:t>
      </w:r>
      <w:r>
        <w:rPr>
          <w:rFonts w:ascii="標楷體" w:hAnsi="標楷體" w:hint="eastAsia"/>
        </w:rPr>
        <w:t>出</w:t>
      </w:r>
      <w:r w:rsidRPr="00362205">
        <w:rPr>
          <w:rFonts w:ascii="標楷體" w:hAnsi="標楷體" w:hint="eastAsia"/>
        </w:rPr>
        <w:t>畫面：</w:t>
      </w:r>
    </w:p>
    <w:p w14:paraId="0EC37D30" w14:textId="77777777" w:rsidR="002F2D97" w:rsidRDefault="00A92AF7" w:rsidP="00A92AF7">
      <w:pPr>
        <w:snapToGrid w:val="0"/>
        <w:spacing w:before="120"/>
        <w:ind w:rightChars="100" w:right="240"/>
        <w:rPr>
          <w:rFonts w:ascii="標楷體" w:eastAsia="標楷體" w:hAnsi="標楷體"/>
          <w:sz w:val="26"/>
        </w:rPr>
      </w:pPr>
      <w:r w:rsidRPr="00A92AF7">
        <w:rPr>
          <w:rFonts w:ascii="標楷體" w:eastAsia="標楷體" w:hAnsi="標楷體"/>
          <w:noProof/>
          <w:sz w:val="26"/>
        </w:rPr>
        <w:drawing>
          <wp:inline distT="0" distB="0" distL="0" distR="0" wp14:anchorId="4FC850FF" wp14:editId="52D82712">
            <wp:extent cx="6920959" cy="2038639"/>
            <wp:effectExtent l="0" t="0" r="0" b="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cstate="print"/>
                    <a:stretch>
                      <a:fillRect/>
                    </a:stretch>
                  </pic:blipFill>
                  <pic:spPr>
                    <a:xfrm>
                      <a:off x="0" y="0"/>
                      <a:ext cx="6920959" cy="2038639"/>
                    </a:xfrm>
                    <a:prstGeom prst="rect">
                      <a:avLst/>
                    </a:prstGeom>
                  </pic:spPr>
                </pic:pic>
              </a:graphicData>
            </a:graphic>
          </wp:inline>
        </w:drawing>
      </w:r>
    </w:p>
    <w:p w14:paraId="7CA662AA" w14:textId="77777777" w:rsidR="00DD19B7" w:rsidRPr="00362205" w:rsidRDefault="00DD19B7" w:rsidP="00DD19B7">
      <w:pPr>
        <w:pStyle w:val="42"/>
        <w:spacing w:after="72"/>
        <w:ind w:leftChars="0" w:left="0"/>
        <w:rPr>
          <w:rFonts w:ascii="標楷體" w:hAnsi="標楷體"/>
        </w:rPr>
      </w:pPr>
    </w:p>
    <w:p w14:paraId="162417DC" w14:textId="77777777" w:rsidR="00F21963" w:rsidRPr="00362205" w:rsidRDefault="00F21963" w:rsidP="00D01BCC">
      <w:pPr>
        <w:pStyle w:val="a"/>
      </w:pPr>
      <w:r>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67"/>
        <w:gridCol w:w="1537"/>
        <w:gridCol w:w="1296"/>
        <w:gridCol w:w="746"/>
        <w:gridCol w:w="1002"/>
        <w:gridCol w:w="678"/>
        <w:gridCol w:w="693"/>
        <w:gridCol w:w="3093"/>
      </w:tblGrid>
      <w:tr w:rsidR="00F21963" w:rsidRPr="00F21963" w14:paraId="2177FE8D" w14:textId="77777777" w:rsidTr="00F21963">
        <w:trPr>
          <w:trHeight w:val="388"/>
          <w:jc w:val="center"/>
        </w:trPr>
        <w:tc>
          <w:tcPr>
            <w:tcW w:w="567" w:type="dxa"/>
            <w:vMerge w:val="restart"/>
          </w:tcPr>
          <w:p w14:paraId="01B40F65" w14:textId="77777777" w:rsidR="00F21963" w:rsidRPr="00F21963" w:rsidRDefault="00F21963" w:rsidP="00540D11">
            <w:pPr>
              <w:rPr>
                <w:rFonts w:ascii="標楷體" w:eastAsia="標楷體" w:hAnsi="標楷體"/>
              </w:rPr>
            </w:pPr>
            <w:r w:rsidRPr="00F21963">
              <w:rPr>
                <w:rFonts w:ascii="標楷體" w:eastAsia="標楷體" w:hAnsi="標楷體"/>
              </w:rPr>
              <w:t>序號</w:t>
            </w:r>
          </w:p>
        </w:tc>
        <w:tc>
          <w:tcPr>
            <w:tcW w:w="1537" w:type="dxa"/>
            <w:vMerge w:val="restart"/>
          </w:tcPr>
          <w:p w14:paraId="73BF3934" w14:textId="77777777" w:rsidR="00F21963" w:rsidRPr="00F21963" w:rsidRDefault="00F21963" w:rsidP="00540D11">
            <w:pPr>
              <w:rPr>
                <w:rFonts w:ascii="標楷體" w:eastAsia="標楷體" w:hAnsi="標楷體"/>
              </w:rPr>
            </w:pPr>
            <w:r w:rsidRPr="00F21963">
              <w:rPr>
                <w:rFonts w:ascii="標楷體" w:eastAsia="標楷體" w:hAnsi="標楷體"/>
              </w:rPr>
              <w:t>欄位</w:t>
            </w:r>
          </w:p>
        </w:tc>
        <w:tc>
          <w:tcPr>
            <w:tcW w:w="4415" w:type="dxa"/>
            <w:gridSpan w:val="5"/>
          </w:tcPr>
          <w:p w14:paraId="0A0283D8" w14:textId="77777777" w:rsidR="00F21963" w:rsidRPr="00F21963" w:rsidRDefault="00F21963" w:rsidP="00540D11">
            <w:pPr>
              <w:jc w:val="center"/>
              <w:rPr>
                <w:rFonts w:ascii="標楷體" w:eastAsia="標楷體" w:hAnsi="標楷體"/>
              </w:rPr>
            </w:pPr>
            <w:r w:rsidRPr="00F21963">
              <w:rPr>
                <w:rFonts w:ascii="標楷體" w:eastAsia="標楷體" w:hAnsi="標楷體"/>
              </w:rPr>
              <w:t>說明</w:t>
            </w:r>
          </w:p>
        </w:tc>
        <w:tc>
          <w:tcPr>
            <w:tcW w:w="3093" w:type="dxa"/>
            <w:vMerge w:val="restart"/>
          </w:tcPr>
          <w:p w14:paraId="1D88BAEE" w14:textId="77777777" w:rsidR="00F21963" w:rsidRPr="00F21963" w:rsidRDefault="00F21963" w:rsidP="00540D11">
            <w:pPr>
              <w:rPr>
                <w:rFonts w:ascii="標楷體" w:eastAsia="標楷體" w:hAnsi="標楷體"/>
              </w:rPr>
            </w:pPr>
            <w:r w:rsidRPr="00F21963">
              <w:rPr>
                <w:rFonts w:ascii="標楷體" w:eastAsia="標楷體" w:hAnsi="標楷體"/>
              </w:rPr>
              <w:t>處理邏輯及注意事項</w:t>
            </w:r>
          </w:p>
        </w:tc>
      </w:tr>
      <w:tr w:rsidR="00F21963" w:rsidRPr="00F21963" w14:paraId="3FE1BD92" w14:textId="77777777" w:rsidTr="00F21963">
        <w:trPr>
          <w:trHeight w:val="244"/>
          <w:jc w:val="center"/>
        </w:trPr>
        <w:tc>
          <w:tcPr>
            <w:tcW w:w="567" w:type="dxa"/>
            <w:vMerge/>
          </w:tcPr>
          <w:p w14:paraId="136D22A5" w14:textId="77777777" w:rsidR="00F21963" w:rsidRPr="00F21963" w:rsidRDefault="00F21963" w:rsidP="00540D11">
            <w:pPr>
              <w:rPr>
                <w:rFonts w:ascii="標楷體" w:eastAsia="標楷體" w:hAnsi="標楷體"/>
              </w:rPr>
            </w:pPr>
          </w:p>
        </w:tc>
        <w:tc>
          <w:tcPr>
            <w:tcW w:w="1537" w:type="dxa"/>
            <w:vMerge/>
          </w:tcPr>
          <w:p w14:paraId="5CD6C8FD" w14:textId="77777777" w:rsidR="00F21963" w:rsidRPr="00F21963" w:rsidRDefault="00F21963" w:rsidP="00540D11">
            <w:pPr>
              <w:rPr>
                <w:rFonts w:ascii="標楷體" w:eastAsia="標楷體" w:hAnsi="標楷體"/>
              </w:rPr>
            </w:pPr>
          </w:p>
        </w:tc>
        <w:tc>
          <w:tcPr>
            <w:tcW w:w="1296" w:type="dxa"/>
          </w:tcPr>
          <w:p w14:paraId="36E982D4" w14:textId="77777777" w:rsidR="00F21963" w:rsidRPr="00F21963" w:rsidRDefault="00F21963" w:rsidP="00540D11">
            <w:pPr>
              <w:rPr>
                <w:rFonts w:ascii="標楷體" w:eastAsia="標楷體" w:hAnsi="標楷體"/>
              </w:rPr>
            </w:pPr>
            <w:r w:rsidRPr="00F21963">
              <w:rPr>
                <w:rFonts w:ascii="標楷體" w:eastAsia="標楷體" w:hAnsi="標楷體" w:hint="eastAsia"/>
              </w:rPr>
              <w:t>資料型態長度</w:t>
            </w:r>
          </w:p>
        </w:tc>
        <w:tc>
          <w:tcPr>
            <w:tcW w:w="746" w:type="dxa"/>
          </w:tcPr>
          <w:p w14:paraId="374CCE97" w14:textId="77777777" w:rsidR="00F21963" w:rsidRPr="00F21963" w:rsidRDefault="00F21963" w:rsidP="00540D11">
            <w:pPr>
              <w:rPr>
                <w:rFonts w:ascii="標楷體" w:eastAsia="標楷體" w:hAnsi="標楷體"/>
              </w:rPr>
            </w:pPr>
            <w:r w:rsidRPr="00F21963">
              <w:rPr>
                <w:rFonts w:ascii="標楷體" w:eastAsia="標楷體" w:hAnsi="標楷體"/>
              </w:rPr>
              <w:t>預設值</w:t>
            </w:r>
          </w:p>
        </w:tc>
        <w:tc>
          <w:tcPr>
            <w:tcW w:w="1002" w:type="dxa"/>
          </w:tcPr>
          <w:p w14:paraId="189E4CF3" w14:textId="77777777" w:rsidR="00F21963" w:rsidRPr="00F21963" w:rsidRDefault="00F21963" w:rsidP="00540D11">
            <w:pPr>
              <w:rPr>
                <w:rFonts w:ascii="標楷體" w:eastAsia="標楷體" w:hAnsi="標楷體"/>
              </w:rPr>
            </w:pPr>
            <w:r w:rsidRPr="00F21963">
              <w:rPr>
                <w:rFonts w:ascii="標楷體" w:eastAsia="標楷體" w:hAnsi="標楷體"/>
              </w:rPr>
              <w:t>選單內容</w:t>
            </w:r>
          </w:p>
        </w:tc>
        <w:tc>
          <w:tcPr>
            <w:tcW w:w="678" w:type="dxa"/>
          </w:tcPr>
          <w:p w14:paraId="0BFAD4CE" w14:textId="77777777" w:rsidR="00F21963" w:rsidRPr="00F21963" w:rsidRDefault="00F21963" w:rsidP="00540D11">
            <w:pPr>
              <w:rPr>
                <w:rFonts w:ascii="標楷體" w:eastAsia="標楷體" w:hAnsi="標楷體"/>
              </w:rPr>
            </w:pPr>
            <w:r w:rsidRPr="00F21963">
              <w:rPr>
                <w:rFonts w:ascii="標楷體" w:eastAsia="標楷體" w:hAnsi="標楷體"/>
              </w:rPr>
              <w:t>必填</w:t>
            </w:r>
          </w:p>
        </w:tc>
        <w:tc>
          <w:tcPr>
            <w:tcW w:w="693" w:type="dxa"/>
          </w:tcPr>
          <w:p w14:paraId="30C2A41A" w14:textId="77777777" w:rsidR="00F21963" w:rsidRPr="00F21963" w:rsidRDefault="00F21963" w:rsidP="00540D11">
            <w:pPr>
              <w:rPr>
                <w:rFonts w:ascii="標楷體" w:eastAsia="標楷體" w:hAnsi="標楷體"/>
              </w:rPr>
            </w:pPr>
            <w:r w:rsidRPr="00F21963">
              <w:rPr>
                <w:rFonts w:ascii="標楷體" w:eastAsia="標楷體" w:hAnsi="標楷體"/>
              </w:rPr>
              <w:t>R/W</w:t>
            </w:r>
          </w:p>
        </w:tc>
        <w:tc>
          <w:tcPr>
            <w:tcW w:w="3093" w:type="dxa"/>
            <w:vMerge/>
          </w:tcPr>
          <w:p w14:paraId="361E34F0" w14:textId="77777777" w:rsidR="00F21963" w:rsidRPr="00F21963" w:rsidRDefault="00F21963" w:rsidP="00540D11">
            <w:pPr>
              <w:rPr>
                <w:rFonts w:ascii="標楷體" w:eastAsia="標楷體" w:hAnsi="標楷體"/>
              </w:rPr>
            </w:pPr>
          </w:p>
        </w:tc>
      </w:tr>
      <w:tr w:rsidR="00F21963" w:rsidRPr="00F21963" w14:paraId="0DAB4C7A" w14:textId="77777777" w:rsidTr="00F21963">
        <w:trPr>
          <w:trHeight w:val="291"/>
          <w:jc w:val="center"/>
        </w:trPr>
        <w:tc>
          <w:tcPr>
            <w:tcW w:w="567" w:type="dxa"/>
          </w:tcPr>
          <w:p w14:paraId="52325079" w14:textId="77777777" w:rsidR="00F21963" w:rsidRPr="00F21963" w:rsidRDefault="00F21963" w:rsidP="00540D11">
            <w:pPr>
              <w:rPr>
                <w:rFonts w:ascii="標楷體" w:eastAsia="標楷體" w:hAnsi="標楷體"/>
              </w:rPr>
            </w:pPr>
            <w:r w:rsidRPr="00F21963">
              <w:rPr>
                <w:rFonts w:ascii="標楷體" w:eastAsia="標楷體" w:hAnsi="標楷體"/>
              </w:rPr>
              <w:t>1</w:t>
            </w:r>
          </w:p>
        </w:tc>
        <w:tc>
          <w:tcPr>
            <w:tcW w:w="1537" w:type="dxa"/>
          </w:tcPr>
          <w:p w14:paraId="6F4601E7" w14:textId="77777777" w:rsidR="00F21963" w:rsidRPr="00F21963" w:rsidRDefault="00F21963" w:rsidP="00540D11">
            <w:pPr>
              <w:rPr>
                <w:rFonts w:ascii="標楷體" w:eastAsia="標楷體" w:hAnsi="標楷體"/>
              </w:rPr>
            </w:pPr>
            <w:r w:rsidRPr="00F21963">
              <w:rPr>
                <w:rFonts w:ascii="標楷體" w:eastAsia="標楷體" w:hAnsi="標楷體" w:hint="eastAsia"/>
              </w:rPr>
              <w:t>會計日期</w:t>
            </w:r>
          </w:p>
        </w:tc>
        <w:tc>
          <w:tcPr>
            <w:tcW w:w="1296" w:type="dxa"/>
          </w:tcPr>
          <w:p w14:paraId="6BC3F3DA" w14:textId="77777777" w:rsidR="00F21963" w:rsidRPr="00F21963" w:rsidRDefault="00F21963" w:rsidP="00540D11">
            <w:pPr>
              <w:rPr>
                <w:rFonts w:ascii="標楷體" w:eastAsia="標楷體" w:hAnsi="標楷體"/>
              </w:rPr>
            </w:pPr>
            <w:r w:rsidRPr="00F21963">
              <w:rPr>
                <w:rFonts w:ascii="標楷體" w:eastAsia="標楷體" w:hAnsi="標楷體"/>
              </w:rPr>
              <w:t>999/99/99</w:t>
            </w:r>
          </w:p>
        </w:tc>
        <w:tc>
          <w:tcPr>
            <w:tcW w:w="746" w:type="dxa"/>
          </w:tcPr>
          <w:p w14:paraId="576ED2A0" w14:textId="77777777" w:rsidR="00F21963" w:rsidRPr="00F21963" w:rsidRDefault="00F21963" w:rsidP="00540D11">
            <w:pPr>
              <w:rPr>
                <w:rFonts w:ascii="標楷體" w:eastAsia="標楷體" w:hAnsi="標楷體"/>
              </w:rPr>
            </w:pPr>
            <w:r w:rsidRPr="00F21963">
              <w:rPr>
                <w:rFonts w:ascii="標楷體" w:eastAsia="標楷體" w:hAnsi="標楷體" w:hint="eastAsia"/>
                <w:lang w:eastAsia="zh-HK"/>
              </w:rPr>
              <w:t>本</w:t>
            </w:r>
            <w:r w:rsidRPr="00F21963">
              <w:rPr>
                <w:rFonts w:ascii="標楷體" w:eastAsia="標楷體" w:hAnsi="標楷體" w:hint="eastAsia"/>
              </w:rPr>
              <w:t>營業日</w:t>
            </w:r>
          </w:p>
        </w:tc>
        <w:tc>
          <w:tcPr>
            <w:tcW w:w="1002" w:type="dxa"/>
          </w:tcPr>
          <w:p w14:paraId="51933BA3" w14:textId="77777777" w:rsidR="00F21963" w:rsidRPr="00F21963" w:rsidRDefault="00F21963" w:rsidP="00540D11">
            <w:pPr>
              <w:rPr>
                <w:rFonts w:ascii="標楷體" w:eastAsia="標楷體" w:hAnsi="標楷體"/>
              </w:rPr>
            </w:pPr>
          </w:p>
        </w:tc>
        <w:tc>
          <w:tcPr>
            <w:tcW w:w="678" w:type="dxa"/>
          </w:tcPr>
          <w:p w14:paraId="1863AB31" w14:textId="77777777" w:rsidR="00F21963" w:rsidRPr="00F21963" w:rsidRDefault="00F21963" w:rsidP="00540D11">
            <w:pPr>
              <w:rPr>
                <w:rFonts w:ascii="標楷體" w:eastAsia="標楷體" w:hAnsi="標楷體"/>
              </w:rPr>
            </w:pPr>
            <w:r w:rsidRPr="00F21963">
              <w:rPr>
                <w:rFonts w:ascii="標楷體" w:eastAsia="標楷體" w:hAnsi="標楷體" w:hint="eastAsia"/>
              </w:rPr>
              <w:t>V</w:t>
            </w:r>
          </w:p>
        </w:tc>
        <w:tc>
          <w:tcPr>
            <w:tcW w:w="693" w:type="dxa"/>
          </w:tcPr>
          <w:p w14:paraId="42AB3B83" w14:textId="77777777" w:rsidR="00F21963" w:rsidRPr="00F21963" w:rsidRDefault="00F21963" w:rsidP="00540D11">
            <w:pPr>
              <w:rPr>
                <w:rFonts w:ascii="標楷體" w:eastAsia="標楷體" w:hAnsi="標楷體"/>
              </w:rPr>
            </w:pPr>
          </w:p>
        </w:tc>
        <w:tc>
          <w:tcPr>
            <w:tcW w:w="3093" w:type="dxa"/>
          </w:tcPr>
          <w:p w14:paraId="3E16D9B8" w14:textId="77777777" w:rsidR="00F21963" w:rsidRPr="00F21963" w:rsidRDefault="00F21963" w:rsidP="00540D11">
            <w:pPr>
              <w:rPr>
                <w:rFonts w:ascii="標楷體" w:eastAsia="標楷體" w:hAnsi="標楷體"/>
              </w:rPr>
            </w:pPr>
            <w:r w:rsidRPr="00F21963">
              <w:rPr>
                <w:rFonts w:ascii="標楷體" w:eastAsia="標楷體" w:hAnsi="標楷體" w:hint="eastAsia"/>
              </w:rPr>
              <w:t>必須輸入</w:t>
            </w:r>
          </w:p>
        </w:tc>
      </w:tr>
      <w:tr w:rsidR="00F21963" w:rsidRPr="00F21963" w14:paraId="6F0318F0" w14:textId="77777777" w:rsidTr="00F21963">
        <w:trPr>
          <w:trHeight w:val="291"/>
          <w:jc w:val="center"/>
        </w:trPr>
        <w:tc>
          <w:tcPr>
            <w:tcW w:w="567" w:type="dxa"/>
          </w:tcPr>
          <w:p w14:paraId="7FA1959F" w14:textId="77777777" w:rsidR="00F21963" w:rsidRPr="00F21963" w:rsidRDefault="00F21963" w:rsidP="00540D11">
            <w:pPr>
              <w:rPr>
                <w:rFonts w:ascii="標楷體" w:eastAsia="標楷體" w:hAnsi="標楷體"/>
              </w:rPr>
            </w:pPr>
            <w:r w:rsidRPr="00F21963">
              <w:rPr>
                <w:rFonts w:ascii="標楷體" w:eastAsia="標楷體" w:hAnsi="標楷體"/>
              </w:rPr>
              <w:t>2</w:t>
            </w:r>
          </w:p>
        </w:tc>
        <w:tc>
          <w:tcPr>
            <w:tcW w:w="1537" w:type="dxa"/>
          </w:tcPr>
          <w:p w14:paraId="74F5E287" w14:textId="77777777" w:rsidR="00F21963" w:rsidRPr="00F21963" w:rsidRDefault="00F21963" w:rsidP="00540D11">
            <w:pPr>
              <w:rPr>
                <w:rFonts w:ascii="標楷體" w:eastAsia="標楷體" w:hAnsi="標楷體"/>
                <w:lang w:eastAsia="zh-HK"/>
              </w:rPr>
            </w:pPr>
            <w:r w:rsidRPr="00F21963">
              <w:rPr>
                <w:rFonts w:ascii="標楷體" w:eastAsia="標楷體" w:hAnsi="標楷體" w:hint="eastAsia"/>
              </w:rPr>
              <w:t>功能</w:t>
            </w:r>
          </w:p>
        </w:tc>
        <w:tc>
          <w:tcPr>
            <w:tcW w:w="1296" w:type="dxa"/>
          </w:tcPr>
          <w:p w14:paraId="1800594B" w14:textId="77777777" w:rsidR="00F21963" w:rsidRPr="00F21963" w:rsidRDefault="00F21963" w:rsidP="00540D11">
            <w:pPr>
              <w:rPr>
                <w:rFonts w:ascii="標楷體" w:eastAsia="標楷體" w:hAnsi="標楷體"/>
              </w:rPr>
            </w:pPr>
            <w:r w:rsidRPr="00F21963">
              <w:rPr>
                <w:rFonts w:ascii="標楷體" w:eastAsia="標楷體" w:hAnsi="標楷體"/>
              </w:rPr>
              <w:t>9</w:t>
            </w:r>
          </w:p>
        </w:tc>
        <w:tc>
          <w:tcPr>
            <w:tcW w:w="746" w:type="dxa"/>
          </w:tcPr>
          <w:p w14:paraId="606E5CA6" w14:textId="77777777" w:rsidR="00F21963" w:rsidRPr="00F21963" w:rsidRDefault="00F21963" w:rsidP="00540D11">
            <w:pPr>
              <w:rPr>
                <w:rFonts w:ascii="標楷體" w:eastAsia="標楷體" w:hAnsi="標楷體"/>
              </w:rPr>
            </w:pPr>
          </w:p>
        </w:tc>
        <w:tc>
          <w:tcPr>
            <w:tcW w:w="1002" w:type="dxa"/>
          </w:tcPr>
          <w:p w14:paraId="04E5344F" w14:textId="77777777" w:rsidR="00F21963" w:rsidRPr="00F21963" w:rsidRDefault="00F21963" w:rsidP="00540D11">
            <w:pPr>
              <w:rPr>
                <w:rFonts w:ascii="標楷體" w:eastAsia="標楷體" w:hAnsi="標楷體"/>
              </w:rPr>
            </w:pPr>
            <w:r w:rsidRPr="00F21963">
              <w:rPr>
                <w:rFonts w:ascii="標楷體" w:eastAsia="標楷體" w:hAnsi="標楷體" w:hint="eastAsia"/>
              </w:rPr>
              <w:t>下拉式選單</w:t>
            </w:r>
          </w:p>
        </w:tc>
        <w:tc>
          <w:tcPr>
            <w:tcW w:w="678" w:type="dxa"/>
          </w:tcPr>
          <w:p w14:paraId="681472AB" w14:textId="77777777" w:rsidR="00F21963" w:rsidRPr="00F21963" w:rsidRDefault="00F21963" w:rsidP="00540D11">
            <w:pPr>
              <w:rPr>
                <w:rFonts w:ascii="標楷體" w:eastAsia="標楷體" w:hAnsi="標楷體"/>
              </w:rPr>
            </w:pPr>
          </w:p>
        </w:tc>
        <w:tc>
          <w:tcPr>
            <w:tcW w:w="693" w:type="dxa"/>
          </w:tcPr>
          <w:p w14:paraId="737FFE42" w14:textId="77777777" w:rsidR="00F21963" w:rsidRPr="00F21963" w:rsidRDefault="00F21963" w:rsidP="00540D11">
            <w:pPr>
              <w:rPr>
                <w:rFonts w:ascii="標楷體" w:eastAsia="標楷體" w:hAnsi="標楷體"/>
              </w:rPr>
            </w:pPr>
          </w:p>
        </w:tc>
        <w:tc>
          <w:tcPr>
            <w:tcW w:w="3093" w:type="dxa"/>
          </w:tcPr>
          <w:p w14:paraId="104A18A6" w14:textId="77777777" w:rsidR="00F21963" w:rsidRPr="00F21963" w:rsidRDefault="00F21963" w:rsidP="00540D11">
            <w:pPr>
              <w:rPr>
                <w:rFonts w:ascii="標楷體" w:eastAsia="標楷體" w:hAnsi="標楷體"/>
              </w:rPr>
            </w:pPr>
            <w:r w:rsidRPr="00F21963">
              <w:rPr>
                <w:rFonts w:ascii="標楷體" w:eastAsia="標楷體" w:hAnsi="標楷體" w:hint="eastAsia"/>
              </w:rPr>
              <w:t>2.提存</w:t>
            </w:r>
          </w:p>
          <w:p w14:paraId="05A056B9" w14:textId="77777777" w:rsidR="00F21963" w:rsidRPr="00F21963" w:rsidRDefault="00F21963" w:rsidP="00540D11">
            <w:pPr>
              <w:rPr>
                <w:rFonts w:ascii="標楷體" w:eastAsia="標楷體" w:hAnsi="標楷體"/>
              </w:rPr>
            </w:pPr>
            <w:r w:rsidRPr="00F21963">
              <w:rPr>
                <w:rFonts w:ascii="標楷體" w:eastAsia="標楷體" w:hAnsi="標楷體" w:hint="eastAsia"/>
              </w:rPr>
              <w:t>3.訂正</w:t>
            </w:r>
          </w:p>
          <w:p w14:paraId="732BB672" w14:textId="77777777" w:rsidR="00F21963" w:rsidRPr="00F21963" w:rsidRDefault="00F21963" w:rsidP="00540D11">
            <w:pPr>
              <w:rPr>
                <w:rFonts w:ascii="標楷體" w:eastAsia="標楷體" w:hAnsi="標楷體"/>
              </w:rPr>
            </w:pPr>
            <w:r w:rsidRPr="00F21963">
              <w:rPr>
                <w:rFonts w:ascii="標楷體" w:eastAsia="標楷體" w:hAnsi="標楷體" w:hint="eastAsia"/>
              </w:rPr>
              <w:t>9</w:t>
            </w:r>
            <w:r w:rsidRPr="00F21963">
              <w:rPr>
                <w:rFonts w:ascii="標楷體" w:eastAsia="標楷體" w:hAnsi="標楷體"/>
              </w:rPr>
              <w:t>.</w:t>
            </w:r>
            <w:r w:rsidRPr="00F21963">
              <w:rPr>
                <w:rFonts w:ascii="標楷體" w:eastAsia="標楷體" w:hAnsi="標楷體" w:hint="eastAsia"/>
              </w:rPr>
              <w:t>查詢</w:t>
            </w:r>
          </w:p>
        </w:tc>
      </w:tr>
    </w:tbl>
    <w:p w14:paraId="64E0B42F" w14:textId="77777777" w:rsidR="005C1230" w:rsidRDefault="005C1230" w:rsidP="00D01BCC">
      <w:pPr>
        <w:pStyle w:val="a"/>
      </w:pPr>
    </w:p>
    <w:p w14:paraId="1B6D58CD" w14:textId="77777777" w:rsidR="005C1230" w:rsidRDefault="005C1230">
      <w:pPr>
        <w:widowControl/>
      </w:pPr>
      <w:r>
        <w:br w:type="page"/>
      </w:r>
    </w:p>
    <w:p w14:paraId="4CF46F43" w14:textId="77777777" w:rsidR="005C1230" w:rsidRPr="005C1230" w:rsidRDefault="005C1230" w:rsidP="005C1230"/>
    <w:p w14:paraId="585D3F6B" w14:textId="77777777" w:rsidR="00F21963" w:rsidRDefault="00F21963" w:rsidP="00D01BCC">
      <w:pPr>
        <w:pStyle w:val="a"/>
      </w:pPr>
      <w:r>
        <w:rPr>
          <w:rFonts w:hint="eastAsia"/>
        </w:rPr>
        <w:t>輸出</w:t>
      </w:r>
      <w:r w:rsidRPr="003972CE">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58"/>
        <w:gridCol w:w="1854"/>
        <w:gridCol w:w="4252"/>
        <w:gridCol w:w="2693"/>
      </w:tblGrid>
      <w:tr w:rsidR="00F21963" w:rsidRPr="005C1230" w14:paraId="6B68521D" w14:textId="77777777" w:rsidTr="00540D11">
        <w:trPr>
          <w:trHeight w:val="388"/>
          <w:jc w:val="center"/>
        </w:trPr>
        <w:tc>
          <w:tcPr>
            <w:tcW w:w="558" w:type="dxa"/>
            <w:vMerge w:val="restart"/>
          </w:tcPr>
          <w:p w14:paraId="0C56E329" w14:textId="77777777" w:rsidR="00F21963" w:rsidRPr="005C1230" w:rsidRDefault="00F21963" w:rsidP="00540D11">
            <w:pPr>
              <w:rPr>
                <w:rFonts w:ascii="標楷體" w:eastAsia="標楷體" w:hAnsi="標楷體"/>
              </w:rPr>
            </w:pPr>
            <w:r w:rsidRPr="005C1230">
              <w:rPr>
                <w:rFonts w:ascii="標楷體" w:eastAsia="標楷體" w:hAnsi="標楷體"/>
              </w:rPr>
              <w:t>序號</w:t>
            </w:r>
          </w:p>
        </w:tc>
        <w:tc>
          <w:tcPr>
            <w:tcW w:w="1854" w:type="dxa"/>
            <w:vMerge w:val="restart"/>
          </w:tcPr>
          <w:p w14:paraId="7C5555F6" w14:textId="77777777" w:rsidR="00F21963" w:rsidRPr="005C1230" w:rsidRDefault="00F21963" w:rsidP="00540D11">
            <w:pPr>
              <w:rPr>
                <w:rFonts w:ascii="標楷體" w:eastAsia="標楷體" w:hAnsi="標楷體"/>
              </w:rPr>
            </w:pPr>
            <w:r w:rsidRPr="005C1230">
              <w:rPr>
                <w:rFonts w:ascii="標楷體" w:eastAsia="標楷體" w:hAnsi="標楷體"/>
              </w:rPr>
              <w:t>欄位</w:t>
            </w:r>
          </w:p>
        </w:tc>
        <w:tc>
          <w:tcPr>
            <w:tcW w:w="4252" w:type="dxa"/>
          </w:tcPr>
          <w:p w14:paraId="70CFB5CD" w14:textId="77777777" w:rsidR="00F21963" w:rsidRPr="005C1230" w:rsidRDefault="00F21963" w:rsidP="00540D11">
            <w:pPr>
              <w:jc w:val="center"/>
              <w:rPr>
                <w:rFonts w:ascii="標楷體" w:eastAsia="標楷體" w:hAnsi="標楷體"/>
              </w:rPr>
            </w:pPr>
            <w:r w:rsidRPr="005C1230">
              <w:rPr>
                <w:rFonts w:ascii="標楷體" w:eastAsia="標楷體" w:hAnsi="標楷體"/>
              </w:rPr>
              <w:t>說明</w:t>
            </w:r>
          </w:p>
        </w:tc>
        <w:tc>
          <w:tcPr>
            <w:tcW w:w="2693" w:type="dxa"/>
            <w:vMerge w:val="restart"/>
          </w:tcPr>
          <w:p w14:paraId="6B7E67FD" w14:textId="77777777" w:rsidR="00F21963" w:rsidRPr="005C1230" w:rsidRDefault="00F21963" w:rsidP="00540D11">
            <w:pPr>
              <w:rPr>
                <w:rFonts w:ascii="標楷體" w:eastAsia="標楷體" w:hAnsi="標楷體"/>
              </w:rPr>
            </w:pPr>
            <w:r w:rsidRPr="005C1230">
              <w:rPr>
                <w:rFonts w:ascii="標楷體" w:eastAsia="標楷體" w:hAnsi="標楷體"/>
              </w:rPr>
              <w:t>處理邏輯及注意事項</w:t>
            </w:r>
          </w:p>
        </w:tc>
      </w:tr>
      <w:tr w:rsidR="00F21963" w:rsidRPr="005C1230" w14:paraId="5C1CC02A" w14:textId="77777777" w:rsidTr="00540D11">
        <w:trPr>
          <w:trHeight w:val="244"/>
          <w:jc w:val="center"/>
        </w:trPr>
        <w:tc>
          <w:tcPr>
            <w:tcW w:w="558" w:type="dxa"/>
            <w:vMerge/>
          </w:tcPr>
          <w:p w14:paraId="1C231075" w14:textId="77777777" w:rsidR="00F21963" w:rsidRPr="005C1230" w:rsidRDefault="00F21963" w:rsidP="00540D11">
            <w:pPr>
              <w:rPr>
                <w:rFonts w:ascii="標楷體" w:eastAsia="標楷體" w:hAnsi="標楷體"/>
              </w:rPr>
            </w:pPr>
          </w:p>
        </w:tc>
        <w:tc>
          <w:tcPr>
            <w:tcW w:w="1854" w:type="dxa"/>
            <w:vMerge/>
          </w:tcPr>
          <w:p w14:paraId="083B1DF7" w14:textId="77777777" w:rsidR="00F21963" w:rsidRPr="005C1230" w:rsidRDefault="00F21963" w:rsidP="00540D11">
            <w:pPr>
              <w:rPr>
                <w:rFonts w:ascii="標楷體" w:eastAsia="標楷體" w:hAnsi="標楷體"/>
              </w:rPr>
            </w:pPr>
          </w:p>
        </w:tc>
        <w:tc>
          <w:tcPr>
            <w:tcW w:w="4252" w:type="dxa"/>
          </w:tcPr>
          <w:p w14:paraId="5EF94ED1" w14:textId="77777777" w:rsidR="00F21963" w:rsidRPr="005C1230" w:rsidRDefault="00F21963" w:rsidP="00540D11">
            <w:pPr>
              <w:rPr>
                <w:rFonts w:ascii="標楷體" w:eastAsia="標楷體" w:hAnsi="標楷體"/>
              </w:rPr>
            </w:pPr>
            <w:r w:rsidRPr="005C1230">
              <w:rPr>
                <w:rFonts w:ascii="標楷體" w:eastAsia="標楷體" w:hAnsi="標楷體" w:hint="eastAsia"/>
              </w:rPr>
              <w:t>資料型態長度</w:t>
            </w:r>
          </w:p>
        </w:tc>
        <w:tc>
          <w:tcPr>
            <w:tcW w:w="2693" w:type="dxa"/>
            <w:vMerge/>
          </w:tcPr>
          <w:p w14:paraId="1D5189B6" w14:textId="77777777" w:rsidR="00F21963" w:rsidRPr="005C1230" w:rsidRDefault="00F21963" w:rsidP="00540D11">
            <w:pPr>
              <w:rPr>
                <w:rFonts w:ascii="標楷體" w:eastAsia="標楷體" w:hAnsi="標楷體"/>
              </w:rPr>
            </w:pPr>
          </w:p>
        </w:tc>
      </w:tr>
      <w:tr w:rsidR="00F21963" w:rsidRPr="005C1230" w14:paraId="53A384C2" w14:textId="77777777" w:rsidTr="00540D11">
        <w:trPr>
          <w:trHeight w:val="244"/>
          <w:jc w:val="center"/>
        </w:trPr>
        <w:tc>
          <w:tcPr>
            <w:tcW w:w="558" w:type="dxa"/>
          </w:tcPr>
          <w:p w14:paraId="5604FC2C" w14:textId="77777777" w:rsidR="00F21963" w:rsidRPr="005C1230" w:rsidRDefault="00F21963" w:rsidP="00540D11">
            <w:pPr>
              <w:rPr>
                <w:rFonts w:ascii="標楷體" w:eastAsia="標楷體" w:hAnsi="標楷體"/>
              </w:rPr>
            </w:pPr>
            <w:r w:rsidRPr="005C1230">
              <w:rPr>
                <w:rFonts w:ascii="標楷體" w:eastAsia="標楷體" w:hAnsi="標楷體"/>
              </w:rPr>
              <w:t>1</w:t>
            </w:r>
          </w:p>
        </w:tc>
        <w:tc>
          <w:tcPr>
            <w:tcW w:w="1854" w:type="dxa"/>
          </w:tcPr>
          <w:p w14:paraId="184B19ED" w14:textId="77777777" w:rsidR="00F21963" w:rsidRPr="005C1230" w:rsidRDefault="00F21963" w:rsidP="00540D11">
            <w:pPr>
              <w:rPr>
                <w:rFonts w:ascii="標楷體" w:eastAsia="標楷體" w:hAnsi="標楷體"/>
              </w:rPr>
            </w:pPr>
            <w:r w:rsidRPr="005C1230">
              <w:rPr>
                <w:rFonts w:ascii="標楷體" w:eastAsia="標楷體" w:hAnsi="標楷體" w:hint="eastAsia"/>
              </w:rPr>
              <w:t>會計日期</w:t>
            </w:r>
          </w:p>
        </w:tc>
        <w:tc>
          <w:tcPr>
            <w:tcW w:w="4252" w:type="dxa"/>
          </w:tcPr>
          <w:p w14:paraId="142E48D4" w14:textId="77777777" w:rsidR="00F21963" w:rsidRPr="005C1230" w:rsidRDefault="00F21963" w:rsidP="00540D11">
            <w:pPr>
              <w:rPr>
                <w:rFonts w:ascii="標楷體" w:eastAsia="標楷體" w:hAnsi="標楷體"/>
              </w:rPr>
            </w:pPr>
            <w:r w:rsidRPr="005C1230">
              <w:rPr>
                <w:rFonts w:ascii="標楷體" w:eastAsia="標楷體" w:hAnsi="標楷體"/>
              </w:rPr>
              <w:t>999/99/99</w:t>
            </w:r>
          </w:p>
        </w:tc>
        <w:tc>
          <w:tcPr>
            <w:tcW w:w="2693" w:type="dxa"/>
          </w:tcPr>
          <w:p w14:paraId="4EACBB8A" w14:textId="77777777" w:rsidR="00F21963" w:rsidRPr="005C1230" w:rsidRDefault="00F21963" w:rsidP="00540D11">
            <w:pPr>
              <w:rPr>
                <w:rFonts w:ascii="標楷體" w:eastAsia="標楷體" w:hAnsi="標楷體"/>
              </w:rPr>
            </w:pPr>
          </w:p>
        </w:tc>
      </w:tr>
      <w:tr w:rsidR="00F21963" w:rsidRPr="005C1230" w14:paraId="76CE0C4E" w14:textId="77777777" w:rsidTr="00540D11">
        <w:trPr>
          <w:trHeight w:val="244"/>
          <w:jc w:val="center"/>
        </w:trPr>
        <w:tc>
          <w:tcPr>
            <w:tcW w:w="558" w:type="dxa"/>
          </w:tcPr>
          <w:p w14:paraId="4328E855" w14:textId="77777777" w:rsidR="00F21963" w:rsidRPr="005C1230" w:rsidRDefault="00F21963" w:rsidP="00540D11">
            <w:pPr>
              <w:rPr>
                <w:rFonts w:ascii="標楷體" w:eastAsia="標楷體" w:hAnsi="標楷體"/>
              </w:rPr>
            </w:pPr>
            <w:r w:rsidRPr="005C1230">
              <w:rPr>
                <w:rFonts w:ascii="標楷體" w:eastAsia="標楷體" w:hAnsi="標楷體"/>
              </w:rPr>
              <w:t>2</w:t>
            </w:r>
          </w:p>
        </w:tc>
        <w:tc>
          <w:tcPr>
            <w:tcW w:w="1854" w:type="dxa"/>
          </w:tcPr>
          <w:p w14:paraId="1365E743" w14:textId="77777777" w:rsidR="00F21963" w:rsidRPr="005C1230" w:rsidRDefault="00F21963" w:rsidP="00540D11">
            <w:pPr>
              <w:rPr>
                <w:rFonts w:ascii="標楷體" w:eastAsia="標楷體" w:hAnsi="標楷體"/>
                <w:lang w:eastAsia="zh-HK"/>
              </w:rPr>
            </w:pPr>
            <w:r w:rsidRPr="005C1230">
              <w:rPr>
                <w:rFonts w:ascii="標楷體" w:eastAsia="標楷體" w:hAnsi="標楷體" w:hint="eastAsia"/>
              </w:rPr>
              <w:t>功能</w:t>
            </w:r>
          </w:p>
        </w:tc>
        <w:tc>
          <w:tcPr>
            <w:tcW w:w="4252" w:type="dxa"/>
          </w:tcPr>
          <w:p w14:paraId="4765BBC6" w14:textId="77777777" w:rsidR="00F21963" w:rsidRPr="005C1230" w:rsidRDefault="00F21963" w:rsidP="00540D11">
            <w:pPr>
              <w:rPr>
                <w:rFonts w:ascii="標楷體" w:eastAsia="標楷體" w:hAnsi="標楷體"/>
              </w:rPr>
            </w:pPr>
            <w:r w:rsidRPr="005C1230">
              <w:rPr>
                <w:rFonts w:ascii="標楷體" w:eastAsia="標楷體" w:hAnsi="標楷體"/>
              </w:rPr>
              <w:t>9</w:t>
            </w:r>
          </w:p>
        </w:tc>
        <w:tc>
          <w:tcPr>
            <w:tcW w:w="2693" w:type="dxa"/>
          </w:tcPr>
          <w:p w14:paraId="24E16AE1" w14:textId="77777777" w:rsidR="00F21963" w:rsidRPr="005C1230" w:rsidRDefault="00F21963" w:rsidP="00540D11">
            <w:pPr>
              <w:rPr>
                <w:rFonts w:ascii="標楷體" w:eastAsia="標楷體" w:hAnsi="標楷體"/>
              </w:rPr>
            </w:pPr>
          </w:p>
        </w:tc>
      </w:tr>
      <w:tr w:rsidR="00F21963" w:rsidRPr="005C1230" w14:paraId="78D410C1" w14:textId="77777777" w:rsidTr="00540D11">
        <w:trPr>
          <w:trHeight w:val="291"/>
          <w:jc w:val="center"/>
        </w:trPr>
        <w:tc>
          <w:tcPr>
            <w:tcW w:w="9357" w:type="dxa"/>
            <w:gridSpan w:val="4"/>
          </w:tcPr>
          <w:p w14:paraId="59BB12FB" w14:textId="77777777" w:rsidR="00F21963" w:rsidRPr="005C1230" w:rsidRDefault="00F21963" w:rsidP="00540D11">
            <w:pPr>
              <w:rPr>
                <w:rFonts w:ascii="標楷體" w:eastAsia="標楷體" w:hAnsi="標楷體"/>
              </w:rPr>
            </w:pPr>
          </w:p>
        </w:tc>
      </w:tr>
      <w:tr w:rsidR="00F21963" w:rsidRPr="005C1230" w14:paraId="358619F5" w14:textId="77777777" w:rsidTr="00540D11">
        <w:trPr>
          <w:trHeight w:val="291"/>
          <w:jc w:val="center"/>
        </w:trPr>
        <w:tc>
          <w:tcPr>
            <w:tcW w:w="2412" w:type="dxa"/>
            <w:gridSpan w:val="2"/>
          </w:tcPr>
          <w:p w14:paraId="7A93B9B1" w14:textId="77777777" w:rsidR="00F21963" w:rsidRPr="005C1230" w:rsidRDefault="00F21963" w:rsidP="00540D11">
            <w:pPr>
              <w:rPr>
                <w:rFonts w:ascii="標楷體" w:eastAsia="標楷體" w:hAnsi="標楷體" w:cs="新細明體"/>
              </w:rPr>
            </w:pPr>
            <w:r w:rsidRPr="005C1230">
              <w:rPr>
                <w:rFonts w:ascii="標楷體" w:eastAsia="標楷體" w:hAnsi="標楷體" w:hint="eastAsia"/>
              </w:rPr>
              <w:t>多筆式明細資料</w:t>
            </w:r>
          </w:p>
        </w:tc>
        <w:tc>
          <w:tcPr>
            <w:tcW w:w="4252" w:type="dxa"/>
          </w:tcPr>
          <w:p w14:paraId="1047A5A1" w14:textId="77777777" w:rsidR="00F21963" w:rsidRPr="005C1230" w:rsidRDefault="00F21963" w:rsidP="00540D11">
            <w:pPr>
              <w:rPr>
                <w:rFonts w:ascii="標楷體" w:eastAsia="標楷體" w:hAnsi="標楷體" w:cs="新細明體"/>
              </w:rPr>
            </w:pPr>
          </w:p>
        </w:tc>
        <w:tc>
          <w:tcPr>
            <w:tcW w:w="2693" w:type="dxa"/>
          </w:tcPr>
          <w:p w14:paraId="27A9BB60" w14:textId="77777777" w:rsidR="00F21963" w:rsidRPr="005C1230" w:rsidRDefault="00F21963" w:rsidP="00540D11">
            <w:pPr>
              <w:rPr>
                <w:rFonts w:ascii="標楷體" w:eastAsia="標楷體" w:hAnsi="標楷體"/>
              </w:rPr>
            </w:pPr>
          </w:p>
        </w:tc>
      </w:tr>
      <w:tr w:rsidR="005C1230" w:rsidRPr="005C1230" w14:paraId="1962E099" w14:textId="77777777" w:rsidTr="00540D11">
        <w:trPr>
          <w:trHeight w:val="291"/>
          <w:jc w:val="center"/>
        </w:trPr>
        <w:tc>
          <w:tcPr>
            <w:tcW w:w="2412" w:type="dxa"/>
            <w:gridSpan w:val="2"/>
          </w:tcPr>
          <w:p w14:paraId="749E9BCD" w14:textId="77777777" w:rsidR="005C1230" w:rsidRPr="005C1230" w:rsidRDefault="005C1230" w:rsidP="00540D11">
            <w:pPr>
              <w:rPr>
                <w:rFonts w:ascii="標楷體" w:eastAsia="標楷體" w:hAnsi="標楷體"/>
              </w:rPr>
            </w:pPr>
            <w:r w:rsidRPr="005C1230">
              <w:rPr>
                <w:rFonts w:ascii="標楷體" w:eastAsia="標楷體" w:hAnsi="標楷體" w:hint="eastAsia"/>
              </w:rPr>
              <w:t>[分錄]</w:t>
            </w:r>
          </w:p>
        </w:tc>
        <w:tc>
          <w:tcPr>
            <w:tcW w:w="4252" w:type="dxa"/>
          </w:tcPr>
          <w:p w14:paraId="03CBF279" w14:textId="77777777" w:rsidR="005C1230" w:rsidRPr="005C1230" w:rsidRDefault="005C1230" w:rsidP="00540D11">
            <w:pPr>
              <w:rPr>
                <w:rFonts w:ascii="標楷體" w:eastAsia="標楷體" w:hAnsi="標楷體"/>
              </w:rPr>
            </w:pPr>
            <w:r w:rsidRPr="005C1230">
              <w:rPr>
                <w:rFonts w:ascii="標楷體" w:eastAsia="標楷體" w:hAnsi="標楷體" w:hint="eastAsia"/>
              </w:rPr>
              <w:t>&lt;狀態:2.已處理&gt;時顯示按鈕</w:t>
            </w:r>
          </w:p>
          <w:p w14:paraId="4221CE1E" w14:textId="77777777" w:rsidR="005C1230" w:rsidRPr="005C1230" w:rsidRDefault="005C1230" w:rsidP="00540D11">
            <w:pPr>
              <w:rPr>
                <w:rFonts w:ascii="標楷體" w:eastAsia="標楷體" w:hAnsi="標楷體"/>
              </w:rPr>
            </w:pPr>
            <w:r w:rsidRPr="005C1230">
              <w:rPr>
                <w:rFonts w:ascii="標楷體" w:eastAsia="標楷體" w:hAnsi="標楷體" w:hint="eastAsia"/>
              </w:rPr>
              <w:t>連結[L</w:t>
            </w:r>
            <w:r w:rsidRPr="005C1230">
              <w:rPr>
                <w:rFonts w:ascii="標楷體" w:eastAsia="標楷體" w:hAnsi="標楷體"/>
              </w:rPr>
              <w:t>6901</w:t>
            </w:r>
            <w:r w:rsidRPr="005C1230">
              <w:rPr>
                <w:rFonts w:ascii="標楷體" w:eastAsia="標楷體" w:hAnsi="標楷體" w:hint="eastAsia"/>
              </w:rPr>
              <w:t>交易分錄清單查詢]</w:t>
            </w:r>
          </w:p>
        </w:tc>
        <w:tc>
          <w:tcPr>
            <w:tcW w:w="2693" w:type="dxa"/>
          </w:tcPr>
          <w:p w14:paraId="25ED3DA6" w14:textId="77777777" w:rsidR="005C1230" w:rsidRPr="005C1230" w:rsidRDefault="005C1230" w:rsidP="00540D11">
            <w:pPr>
              <w:rPr>
                <w:rFonts w:ascii="標楷體" w:eastAsia="標楷體" w:hAnsi="標楷體"/>
              </w:rPr>
            </w:pPr>
          </w:p>
        </w:tc>
      </w:tr>
      <w:tr w:rsidR="005C1230" w:rsidRPr="005C1230" w14:paraId="290053A8" w14:textId="77777777" w:rsidTr="00540D11">
        <w:trPr>
          <w:trHeight w:val="291"/>
          <w:jc w:val="center"/>
        </w:trPr>
        <w:tc>
          <w:tcPr>
            <w:tcW w:w="2412" w:type="dxa"/>
            <w:gridSpan w:val="2"/>
          </w:tcPr>
          <w:p w14:paraId="014F1884" w14:textId="77777777" w:rsidR="005C1230" w:rsidRPr="005C1230" w:rsidRDefault="005C1230" w:rsidP="00540D11">
            <w:pPr>
              <w:rPr>
                <w:rFonts w:ascii="標楷體" w:eastAsia="標楷體" w:hAnsi="標楷體"/>
              </w:rPr>
            </w:pPr>
            <w:r w:rsidRPr="005C1230">
              <w:rPr>
                <w:rFonts w:ascii="標楷體" w:eastAsia="標楷體" w:hAnsi="標楷體" w:hint="eastAsia"/>
              </w:rPr>
              <w:t>狀態</w:t>
            </w:r>
          </w:p>
        </w:tc>
        <w:tc>
          <w:tcPr>
            <w:tcW w:w="4252" w:type="dxa"/>
          </w:tcPr>
          <w:p w14:paraId="526C25A4" w14:textId="77777777" w:rsidR="005C1230" w:rsidRPr="005C1230" w:rsidRDefault="005C1230" w:rsidP="00540D11">
            <w:pPr>
              <w:rPr>
                <w:rFonts w:ascii="標楷體" w:eastAsia="標楷體" w:hAnsi="標楷體"/>
              </w:rPr>
            </w:pPr>
            <w:r w:rsidRPr="005C1230">
              <w:rPr>
                <w:rFonts w:ascii="標楷體" w:eastAsia="標楷體" w:hAnsi="標楷體" w:hint="eastAsia"/>
              </w:rPr>
              <w:t>9-XXXXXX</w:t>
            </w:r>
          </w:p>
        </w:tc>
        <w:tc>
          <w:tcPr>
            <w:tcW w:w="2693" w:type="dxa"/>
          </w:tcPr>
          <w:p w14:paraId="19ECEC6F" w14:textId="77777777" w:rsidR="005C1230" w:rsidRPr="005C1230" w:rsidRDefault="005C1230" w:rsidP="00540D11">
            <w:pPr>
              <w:rPr>
                <w:rFonts w:ascii="標楷體" w:eastAsia="標楷體" w:hAnsi="標楷體"/>
              </w:rPr>
            </w:pPr>
            <w:r w:rsidRPr="005C1230">
              <w:rPr>
                <w:rFonts w:ascii="標楷體" w:eastAsia="標楷體" w:hAnsi="標楷體" w:hint="eastAsia"/>
              </w:rPr>
              <w:t>0.未處理</w:t>
            </w:r>
          </w:p>
          <w:p w14:paraId="313713D3" w14:textId="77777777" w:rsidR="005C1230" w:rsidRPr="005C1230" w:rsidRDefault="005C1230" w:rsidP="00540D11">
            <w:pPr>
              <w:rPr>
                <w:rFonts w:ascii="標楷體" w:eastAsia="標楷體" w:hAnsi="標楷體"/>
              </w:rPr>
            </w:pPr>
            <w:r w:rsidRPr="005C1230">
              <w:rPr>
                <w:rFonts w:ascii="標楷體" w:eastAsia="標楷體" w:hAnsi="標楷體" w:hint="eastAsia"/>
              </w:rPr>
              <w:t>2.已處理</w:t>
            </w:r>
          </w:p>
        </w:tc>
      </w:tr>
      <w:tr w:rsidR="005C1230" w:rsidRPr="005C1230" w14:paraId="4F61592D" w14:textId="77777777" w:rsidTr="00540D11">
        <w:trPr>
          <w:trHeight w:val="291"/>
          <w:jc w:val="center"/>
        </w:trPr>
        <w:tc>
          <w:tcPr>
            <w:tcW w:w="2412" w:type="dxa"/>
            <w:gridSpan w:val="2"/>
          </w:tcPr>
          <w:p w14:paraId="0C960AE2" w14:textId="77777777" w:rsidR="005C1230" w:rsidRPr="005C1230" w:rsidRDefault="005C1230" w:rsidP="00540D11">
            <w:pPr>
              <w:rPr>
                <w:rFonts w:ascii="標楷體" w:eastAsia="標楷體" w:hAnsi="標楷體"/>
              </w:rPr>
            </w:pPr>
            <w:r w:rsidRPr="005C1230">
              <w:rPr>
                <w:rFonts w:ascii="標楷體" w:eastAsia="標楷體" w:hAnsi="標楷體" w:hint="eastAsia"/>
              </w:rPr>
              <w:t>提存種類</w:t>
            </w:r>
          </w:p>
        </w:tc>
        <w:tc>
          <w:tcPr>
            <w:tcW w:w="4252" w:type="dxa"/>
          </w:tcPr>
          <w:p w14:paraId="732C3213" w14:textId="77777777" w:rsidR="005C1230" w:rsidRPr="005C1230" w:rsidRDefault="005C1230" w:rsidP="00540D11">
            <w:pPr>
              <w:rPr>
                <w:rFonts w:ascii="標楷體" w:eastAsia="標楷體" w:hAnsi="標楷體"/>
              </w:rPr>
            </w:pPr>
            <w:r w:rsidRPr="005C1230">
              <w:rPr>
                <w:rFonts w:ascii="標楷體" w:eastAsia="標楷體" w:hAnsi="標楷體"/>
              </w:rPr>
              <w:t>99-X(20)</w:t>
            </w:r>
          </w:p>
        </w:tc>
        <w:tc>
          <w:tcPr>
            <w:tcW w:w="2693" w:type="dxa"/>
          </w:tcPr>
          <w:p w14:paraId="018A0907" w14:textId="77777777" w:rsidR="005C1230" w:rsidRPr="005C1230" w:rsidRDefault="005C1230" w:rsidP="00540D11">
            <w:pPr>
              <w:rPr>
                <w:rFonts w:ascii="標楷體" w:eastAsia="標楷體" w:hAnsi="標楷體"/>
              </w:rPr>
            </w:pPr>
            <w:r w:rsidRPr="005C1230">
              <w:rPr>
                <w:rFonts w:ascii="標楷體" w:eastAsia="標楷體" w:hAnsi="標楷體" w:hint="eastAsia"/>
              </w:rPr>
              <w:t>1.利息提存</w:t>
            </w:r>
          </w:p>
          <w:p w14:paraId="27890A6A" w14:textId="77777777" w:rsidR="005C1230" w:rsidRPr="005C1230" w:rsidRDefault="005C1230" w:rsidP="00540D11">
            <w:pPr>
              <w:rPr>
                <w:rFonts w:ascii="標楷體" w:eastAsia="標楷體" w:hAnsi="標楷體"/>
              </w:rPr>
            </w:pPr>
            <w:r w:rsidRPr="005C1230">
              <w:rPr>
                <w:rFonts w:ascii="標楷體" w:eastAsia="標楷體" w:hAnsi="標楷體" w:hint="eastAsia"/>
              </w:rPr>
              <w:t>2.應付未付火險費</w:t>
            </w:r>
          </w:p>
        </w:tc>
      </w:tr>
      <w:tr w:rsidR="005C1230" w:rsidRPr="005C1230" w14:paraId="1373640C" w14:textId="77777777" w:rsidTr="00540D11">
        <w:trPr>
          <w:trHeight w:val="291"/>
          <w:jc w:val="center"/>
        </w:trPr>
        <w:tc>
          <w:tcPr>
            <w:tcW w:w="2412" w:type="dxa"/>
            <w:gridSpan w:val="2"/>
          </w:tcPr>
          <w:p w14:paraId="64A7026D" w14:textId="77777777" w:rsidR="005C1230" w:rsidRPr="005C1230" w:rsidRDefault="005C1230" w:rsidP="00540D11">
            <w:pPr>
              <w:rPr>
                <w:rFonts w:ascii="標楷體" w:eastAsia="標楷體" w:hAnsi="標楷體"/>
              </w:rPr>
            </w:pPr>
            <w:r w:rsidRPr="005C1230">
              <w:rPr>
                <w:rFonts w:ascii="標楷體" w:eastAsia="標楷體" w:hAnsi="標楷體" w:hint="eastAsia"/>
              </w:rPr>
              <w:t>摘要</w:t>
            </w:r>
          </w:p>
        </w:tc>
        <w:tc>
          <w:tcPr>
            <w:tcW w:w="4252" w:type="dxa"/>
          </w:tcPr>
          <w:p w14:paraId="7615077B" w14:textId="77777777" w:rsidR="005C1230" w:rsidRPr="005C1230" w:rsidRDefault="005C1230" w:rsidP="00540D11">
            <w:pPr>
              <w:rPr>
                <w:rFonts w:ascii="標楷體" w:eastAsia="標楷體" w:hAnsi="標楷體"/>
              </w:rPr>
            </w:pPr>
            <w:r w:rsidRPr="005C1230">
              <w:rPr>
                <w:rFonts w:ascii="標楷體" w:eastAsia="標楷體" w:hAnsi="標楷體"/>
              </w:rPr>
              <w:t>X(80)</w:t>
            </w:r>
          </w:p>
        </w:tc>
        <w:tc>
          <w:tcPr>
            <w:tcW w:w="2693" w:type="dxa"/>
          </w:tcPr>
          <w:p w14:paraId="1FCCEB81" w14:textId="77777777" w:rsidR="005C1230" w:rsidRPr="005C1230" w:rsidRDefault="005C1230" w:rsidP="00540D11">
            <w:pPr>
              <w:rPr>
                <w:rFonts w:ascii="標楷體" w:eastAsia="標楷體" w:hAnsi="標楷體"/>
              </w:rPr>
            </w:pPr>
          </w:p>
        </w:tc>
      </w:tr>
      <w:tr w:rsidR="005C1230" w:rsidRPr="005C1230" w14:paraId="0ADAA97E" w14:textId="77777777" w:rsidTr="00540D11">
        <w:trPr>
          <w:trHeight w:val="291"/>
          <w:jc w:val="center"/>
        </w:trPr>
        <w:tc>
          <w:tcPr>
            <w:tcW w:w="2412" w:type="dxa"/>
            <w:gridSpan w:val="2"/>
          </w:tcPr>
          <w:p w14:paraId="4CD1CBF8" w14:textId="77777777" w:rsidR="005C1230" w:rsidRPr="005C1230" w:rsidRDefault="005C1230" w:rsidP="00540D11">
            <w:pPr>
              <w:rPr>
                <w:rFonts w:ascii="標楷體" w:eastAsia="標楷體" w:hAnsi="標楷體"/>
              </w:rPr>
            </w:pPr>
            <w:r w:rsidRPr="005C1230">
              <w:rPr>
                <w:rFonts w:ascii="標楷體" w:eastAsia="標楷體" w:hAnsi="標楷體" w:hint="eastAsia"/>
              </w:rPr>
              <w:t>登放序號</w:t>
            </w:r>
          </w:p>
        </w:tc>
        <w:tc>
          <w:tcPr>
            <w:tcW w:w="4252" w:type="dxa"/>
          </w:tcPr>
          <w:p w14:paraId="278AB7FF" w14:textId="77777777" w:rsidR="005C1230" w:rsidRPr="005C1230" w:rsidRDefault="005C1230" w:rsidP="00540D11">
            <w:pPr>
              <w:rPr>
                <w:rFonts w:ascii="標楷體" w:eastAsia="標楷體" w:hAnsi="標楷體"/>
              </w:rPr>
            </w:pPr>
            <w:r w:rsidRPr="005C1230">
              <w:rPr>
                <w:rFonts w:ascii="標楷體" w:eastAsia="標楷體" w:hAnsi="標楷體"/>
              </w:rPr>
              <w:t>99999999XXXXXX999999</w:t>
            </w:r>
          </w:p>
        </w:tc>
        <w:tc>
          <w:tcPr>
            <w:tcW w:w="2693" w:type="dxa"/>
          </w:tcPr>
          <w:p w14:paraId="0FC16F62" w14:textId="77777777" w:rsidR="005C1230" w:rsidRPr="005C1230" w:rsidRDefault="005C1230" w:rsidP="00540D11">
            <w:pPr>
              <w:rPr>
                <w:rFonts w:ascii="標楷體" w:eastAsia="標楷體" w:hAnsi="標楷體"/>
              </w:rPr>
            </w:pPr>
          </w:p>
        </w:tc>
      </w:tr>
    </w:tbl>
    <w:p w14:paraId="01A504AB" w14:textId="77777777" w:rsidR="00DD19B7" w:rsidRPr="00362205" w:rsidRDefault="00DD19B7" w:rsidP="00DD19B7">
      <w:pPr>
        <w:rPr>
          <w:rFonts w:ascii="標楷體" w:eastAsia="標楷體" w:hAnsi="標楷體"/>
        </w:rPr>
      </w:pPr>
    </w:p>
    <w:p w14:paraId="32B0C8F2" w14:textId="77777777" w:rsidR="00DD19B7" w:rsidRPr="00362205" w:rsidRDefault="00DD19B7" w:rsidP="00DD19B7">
      <w:pPr>
        <w:rPr>
          <w:rFonts w:ascii="標楷體" w:eastAsia="標楷體" w:hAnsi="標楷體"/>
        </w:rPr>
      </w:pPr>
    </w:p>
    <w:p w14:paraId="4319C7ED" w14:textId="77777777" w:rsidR="00DD19B7" w:rsidRPr="00362205" w:rsidRDefault="00DD19B7" w:rsidP="00DD19B7">
      <w:pPr>
        <w:rPr>
          <w:rFonts w:ascii="標楷體" w:eastAsia="標楷體" w:hAnsi="標楷體"/>
        </w:rPr>
      </w:pPr>
    </w:p>
    <w:p w14:paraId="4F17B689" w14:textId="77777777" w:rsidR="00DD19B7" w:rsidRPr="00362205" w:rsidRDefault="00DD19B7" w:rsidP="00D60DAF">
      <w:pPr>
        <w:rPr>
          <w:rFonts w:ascii="標楷體" w:eastAsia="標楷體" w:hAnsi="標楷體"/>
        </w:rPr>
      </w:pPr>
      <w:r w:rsidRPr="00362205">
        <w:rPr>
          <w:rFonts w:ascii="標楷體" w:eastAsia="標楷體" w:hAnsi="標楷體"/>
        </w:rPr>
        <w:br w:type="page"/>
      </w:r>
    </w:p>
    <w:p w14:paraId="5BC2896C" w14:textId="77777777" w:rsidR="003C7FBE" w:rsidRPr="00362205" w:rsidRDefault="00123BED" w:rsidP="003C7FBE">
      <w:pPr>
        <w:pStyle w:val="3"/>
        <w:numPr>
          <w:ilvl w:val="2"/>
          <w:numId w:val="1"/>
        </w:numPr>
        <w:rPr>
          <w:rFonts w:ascii="標楷體" w:hAnsi="標楷體"/>
        </w:rPr>
      </w:pPr>
      <w:r>
        <w:rPr>
          <w:rFonts w:ascii="標楷體" w:hAnsi="標楷體" w:hint="eastAsia"/>
        </w:rPr>
        <w:lastRenderedPageBreak/>
        <w:t>L698A</w:t>
      </w:r>
      <w:r w:rsidR="00640B44">
        <w:rPr>
          <w:rFonts w:ascii="標楷體" w:hAnsi="標楷體" w:hint="eastAsia"/>
        </w:rPr>
        <w:t>其它</w:t>
      </w:r>
      <w:r w:rsidR="00395352">
        <w:rPr>
          <w:rFonts w:ascii="標楷體" w:hAnsi="標楷體" w:hint="eastAsia"/>
        </w:rPr>
        <w:t>應處理</w:t>
      </w:r>
      <w:r w:rsidR="00640B44">
        <w:rPr>
          <w:rFonts w:ascii="標楷體" w:hAnsi="標楷體" w:hint="eastAsia"/>
        </w:rPr>
        <w:t>作業</w:t>
      </w:r>
    </w:p>
    <w:p w14:paraId="511EE467" w14:textId="77777777" w:rsidR="003C7FBE" w:rsidRPr="00362205" w:rsidRDefault="003C7FBE" w:rsidP="00D01BCC">
      <w:pPr>
        <w:pStyle w:val="a"/>
      </w:pPr>
      <w:r w:rsidRPr="00362205">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69"/>
        <w:gridCol w:w="6297"/>
      </w:tblGrid>
      <w:tr w:rsidR="003C7FBE" w:rsidRPr="00362205" w14:paraId="6C70DFFC" w14:textId="77777777" w:rsidTr="008C4C88">
        <w:trPr>
          <w:trHeight w:val="277"/>
        </w:trPr>
        <w:tc>
          <w:tcPr>
            <w:tcW w:w="1569" w:type="dxa"/>
            <w:tcBorders>
              <w:top w:val="single" w:sz="8" w:space="0" w:color="000000"/>
              <w:bottom w:val="single" w:sz="8" w:space="0" w:color="000000"/>
              <w:right w:val="single" w:sz="8" w:space="0" w:color="000000"/>
            </w:tcBorders>
            <w:shd w:val="clear" w:color="auto" w:fill="F3F3F3"/>
          </w:tcPr>
          <w:p w14:paraId="292D1A09" w14:textId="77777777" w:rsidR="003C7FBE" w:rsidRPr="00362205" w:rsidRDefault="003C7FBE" w:rsidP="008C4C88">
            <w:pPr>
              <w:rPr>
                <w:rFonts w:ascii="標楷體" w:eastAsia="標楷體" w:hAnsi="標楷體"/>
              </w:rPr>
            </w:pPr>
            <w:r w:rsidRPr="00362205">
              <w:rPr>
                <w:rFonts w:ascii="標楷體" w:eastAsia="標楷體" w:hAnsi="標楷體"/>
              </w:rPr>
              <w:t xml:space="preserve">功能名稱 </w:t>
            </w:r>
          </w:p>
        </w:tc>
        <w:tc>
          <w:tcPr>
            <w:tcW w:w="6297" w:type="dxa"/>
            <w:tcBorders>
              <w:top w:val="single" w:sz="8" w:space="0" w:color="000000"/>
              <w:left w:val="single" w:sz="8" w:space="0" w:color="000000"/>
              <w:bottom w:val="single" w:sz="8" w:space="0" w:color="000000"/>
            </w:tcBorders>
          </w:tcPr>
          <w:p w14:paraId="424CA436" w14:textId="77777777" w:rsidR="00016284" w:rsidRDefault="00640B44" w:rsidP="008C4C88">
            <w:pPr>
              <w:rPr>
                <w:rFonts w:ascii="標楷體" w:eastAsia="標楷體" w:hAnsi="標楷體"/>
              </w:rPr>
            </w:pPr>
            <w:r w:rsidRPr="00640B44">
              <w:rPr>
                <w:rFonts w:ascii="標楷體" w:eastAsia="標楷體" w:hAnsi="標楷體" w:hint="eastAsia"/>
              </w:rPr>
              <w:t>其它</w:t>
            </w:r>
            <w:r w:rsidR="00395352">
              <w:rPr>
                <w:rFonts w:ascii="標楷體" w:eastAsia="標楷體" w:hAnsi="標楷體" w:hint="eastAsia"/>
              </w:rPr>
              <w:t>應處理</w:t>
            </w:r>
            <w:r w:rsidRPr="00640B44">
              <w:rPr>
                <w:rFonts w:ascii="標楷體" w:eastAsia="標楷體" w:hAnsi="標楷體" w:hint="eastAsia"/>
              </w:rPr>
              <w:t>作業</w:t>
            </w:r>
          </w:p>
          <w:p w14:paraId="11447666" w14:textId="77777777" w:rsidR="002B48C8" w:rsidRPr="00362205" w:rsidRDefault="002B48C8" w:rsidP="002B48C8">
            <w:pPr>
              <w:rPr>
                <w:rFonts w:ascii="標楷體" w:eastAsia="標楷體" w:hAnsi="標楷體"/>
                <w:sz w:val="20"/>
              </w:rPr>
            </w:pPr>
            <w:r w:rsidRPr="00362205">
              <w:rPr>
                <w:rFonts w:ascii="標楷體" w:eastAsia="標楷體" w:hAnsi="標楷體" w:hint="eastAsia"/>
                <w:sz w:val="20"/>
              </w:rPr>
              <w:t>1.資料產生方式</w:t>
            </w:r>
          </w:p>
          <w:p w14:paraId="0A7EE52D" w14:textId="77777777" w:rsidR="002B48C8" w:rsidRPr="00362205" w:rsidRDefault="002B48C8" w:rsidP="002B48C8">
            <w:pPr>
              <w:rPr>
                <w:rFonts w:ascii="標楷體" w:eastAsia="標楷體" w:hAnsi="標楷體"/>
                <w:sz w:val="20"/>
              </w:rPr>
            </w:pPr>
            <w:r>
              <w:rPr>
                <w:rFonts w:ascii="標楷體" w:eastAsia="標楷體" w:hAnsi="標楷體" w:hint="eastAsia"/>
                <w:sz w:val="20"/>
              </w:rPr>
              <w:t xml:space="preserve">  </w:t>
            </w:r>
            <w:r w:rsidRPr="00362205">
              <w:rPr>
                <w:rFonts w:ascii="標楷體" w:eastAsia="標楷體" w:hAnsi="標楷體" w:hint="eastAsia"/>
                <w:sz w:val="20"/>
              </w:rPr>
              <w:t>自動產生</w:t>
            </w:r>
          </w:p>
          <w:p w14:paraId="412A92B7" w14:textId="0E65BCD2" w:rsidR="001C71BE" w:rsidRPr="0022279A" w:rsidRDefault="002B48C8" w:rsidP="0022279A">
            <w:pPr>
              <w:pStyle w:val="af9"/>
              <w:numPr>
                <w:ilvl w:val="0"/>
                <w:numId w:val="1"/>
              </w:numPr>
              <w:ind w:leftChars="0"/>
              <w:rPr>
                <w:rFonts w:ascii="標楷體" w:eastAsia="標楷體" w:hAnsi="標楷體"/>
                <w:sz w:val="20"/>
              </w:rPr>
            </w:pPr>
            <w:r w:rsidRPr="0022279A">
              <w:rPr>
                <w:rFonts w:ascii="標楷體" w:eastAsia="標楷體" w:hAnsi="標楷體" w:hint="eastAsia"/>
                <w:sz w:val="20"/>
              </w:rPr>
              <w:t>功能</w:t>
            </w:r>
          </w:p>
          <w:p w14:paraId="194B4622" w14:textId="77777777" w:rsidR="002B48C8" w:rsidRDefault="002B48C8" w:rsidP="002B48C8">
            <w:pPr>
              <w:ind w:firstLineChars="100" w:firstLine="200"/>
              <w:rPr>
                <w:rFonts w:ascii="標楷體" w:eastAsia="標楷體" w:hAnsi="標楷體"/>
                <w:sz w:val="20"/>
              </w:rPr>
            </w:pPr>
            <w:r>
              <w:rPr>
                <w:rFonts w:ascii="標楷體" w:eastAsia="標楷體" w:hAnsi="標楷體"/>
                <w:sz w:val="20"/>
              </w:rPr>
              <w:t>1.</w:t>
            </w:r>
            <w:r w:rsidRPr="00362205">
              <w:rPr>
                <w:rFonts w:ascii="標楷體" w:eastAsia="標楷體" w:hAnsi="標楷體" w:hint="eastAsia"/>
                <w:sz w:val="20"/>
              </w:rPr>
              <w:t>保留</w:t>
            </w:r>
            <w:r>
              <w:rPr>
                <w:rFonts w:ascii="標楷體" w:eastAsia="標楷體" w:hAnsi="標楷體" w:hint="eastAsia"/>
                <w:sz w:val="20"/>
              </w:rPr>
              <w:t xml:space="preserve"> </w:t>
            </w:r>
            <w:r>
              <w:rPr>
                <w:rFonts w:ascii="標楷體" w:eastAsia="標楷體" w:hAnsi="標楷體"/>
                <w:sz w:val="20"/>
              </w:rPr>
              <w:t xml:space="preserve">  </w:t>
            </w:r>
            <w:r>
              <w:rPr>
                <w:rFonts w:ascii="標楷體" w:eastAsia="標楷體" w:hAnsi="標楷體" w:hint="eastAsia"/>
                <w:sz w:val="20"/>
              </w:rPr>
              <w:t xml:space="preserve"> </w:t>
            </w:r>
            <w:r>
              <w:rPr>
                <w:rFonts w:ascii="標楷體" w:eastAsia="標楷體" w:hAnsi="標楷體"/>
                <w:sz w:val="20"/>
              </w:rPr>
              <w:t>-&gt;</w:t>
            </w:r>
            <w:r>
              <w:rPr>
                <w:rFonts w:ascii="標楷體" w:eastAsia="標楷體" w:hAnsi="標楷體" w:hint="eastAsia"/>
                <w:sz w:val="20"/>
              </w:rPr>
              <w:t>篩選資料</w:t>
            </w:r>
            <w:r w:rsidRPr="00362205">
              <w:rPr>
                <w:rFonts w:ascii="標楷體" w:eastAsia="標楷體" w:hAnsi="標楷體" w:hint="eastAsia"/>
                <w:sz w:val="20"/>
              </w:rPr>
              <w:t>狀態為0.</w:t>
            </w:r>
            <w:r>
              <w:rPr>
                <w:rFonts w:ascii="標楷體" w:eastAsia="標楷體" w:hAnsi="標楷體" w:hint="eastAsia"/>
                <w:sz w:val="20"/>
              </w:rPr>
              <w:t>未處理</w:t>
            </w:r>
            <w:r w:rsidR="00F10BFF">
              <w:rPr>
                <w:rFonts w:ascii="標楷體" w:eastAsia="標楷體" w:hAnsi="標楷體" w:hint="eastAsia"/>
                <w:sz w:val="20"/>
              </w:rPr>
              <w:t>，變更為</w:t>
            </w:r>
            <w:r w:rsidR="00F10BFF">
              <w:rPr>
                <w:rFonts w:ascii="標楷體" w:eastAsia="標楷體" w:hAnsi="標楷體"/>
                <w:sz w:val="20"/>
              </w:rPr>
              <w:t>1</w:t>
            </w:r>
            <w:r w:rsidR="00F10BFF" w:rsidRPr="00362205">
              <w:rPr>
                <w:rFonts w:ascii="標楷體" w:eastAsia="標楷體" w:hAnsi="標楷體" w:hint="eastAsia"/>
                <w:sz w:val="20"/>
              </w:rPr>
              <w:t>.</w:t>
            </w:r>
            <w:r w:rsidR="00F10BFF">
              <w:rPr>
                <w:rFonts w:ascii="標楷體" w:eastAsia="標楷體" w:hAnsi="標楷體" w:hint="eastAsia"/>
                <w:sz w:val="20"/>
              </w:rPr>
              <w:t>已</w:t>
            </w:r>
            <w:r w:rsidR="00F10BFF" w:rsidRPr="00362205">
              <w:rPr>
                <w:rFonts w:ascii="標楷體" w:eastAsia="標楷體" w:hAnsi="標楷體" w:hint="eastAsia"/>
                <w:sz w:val="20"/>
              </w:rPr>
              <w:t>保留</w:t>
            </w:r>
          </w:p>
          <w:p w14:paraId="77CE3D0C" w14:textId="77777777" w:rsidR="002B48C8" w:rsidRDefault="002B48C8" w:rsidP="002B48C8">
            <w:pPr>
              <w:ind w:firstLineChars="100" w:firstLine="200"/>
              <w:rPr>
                <w:rFonts w:ascii="標楷體" w:eastAsia="標楷體" w:hAnsi="標楷體"/>
                <w:sz w:val="20"/>
              </w:rPr>
            </w:pPr>
            <w:r w:rsidRPr="00362205">
              <w:rPr>
                <w:rFonts w:ascii="標楷體" w:eastAsia="標楷體" w:hAnsi="標楷體" w:hint="eastAsia"/>
                <w:sz w:val="20"/>
              </w:rPr>
              <w:t>2.</w:t>
            </w:r>
            <w:r w:rsidR="00FC4A19">
              <w:rPr>
                <w:rFonts w:ascii="標楷體" w:eastAsia="標楷體" w:hAnsi="標楷體" w:hint="eastAsia"/>
                <w:sz w:val="20"/>
              </w:rPr>
              <w:t xml:space="preserve">已處理 </w:t>
            </w:r>
            <w:r>
              <w:rPr>
                <w:rFonts w:ascii="標楷體" w:eastAsia="標楷體" w:hAnsi="標楷體"/>
                <w:sz w:val="20"/>
              </w:rPr>
              <w:t xml:space="preserve"> -&gt;</w:t>
            </w:r>
            <w:r>
              <w:rPr>
                <w:rFonts w:ascii="標楷體" w:eastAsia="標楷體" w:hAnsi="標楷體" w:hint="eastAsia"/>
                <w:sz w:val="20"/>
              </w:rPr>
              <w:t>篩選資料</w:t>
            </w:r>
            <w:r w:rsidRPr="00362205">
              <w:rPr>
                <w:rFonts w:ascii="標楷體" w:eastAsia="標楷體" w:hAnsi="標楷體" w:hint="eastAsia"/>
                <w:sz w:val="20"/>
              </w:rPr>
              <w:t>狀態為0.</w:t>
            </w:r>
            <w:r>
              <w:rPr>
                <w:rFonts w:ascii="標楷體" w:eastAsia="標楷體" w:hAnsi="標楷體" w:hint="eastAsia"/>
                <w:sz w:val="20"/>
              </w:rPr>
              <w:t>未處理</w:t>
            </w:r>
            <w:r w:rsidR="00F10BFF">
              <w:rPr>
                <w:rFonts w:ascii="標楷體" w:eastAsia="標楷體" w:hAnsi="標楷體" w:hint="eastAsia"/>
                <w:sz w:val="20"/>
              </w:rPr>
              <w:t>，變更為</w:t>
            </w:r>
            <w:r w:rsidR="00600E41">
              <w:rPr>
                <w:rFonts w:ascii="標楷體" w:eastAsia="標楷體" w:hAnsi="標楷體"/>
                <w:sz w:val="20"/>
              </w:rPr>
              <w:t>2</w:t>
            </w:r>
            <w:r w:rsidR="00F10BFF" w:rsidRPr="00362205">
              <w:rPr>
                <w:rFonts w:ascii="標楷體" w:eastAsia="標楷體" w:hAnsi="標楷體" w:hint="eastAsia"/>
                <w:sz w:val="20"/>
              </w:rPr>
              <w:t>.</w:t>
            </w:r>
            <w:r w:rsidR="00600E41">
              <w:rPr>
                <w:rFonts w:ascii="標楷體" w:eastAsia="標楷體" w:hAnsi="標楷體" w:hint="eastAsia"/>
                <w:sz w:val="20"/>
              </w:rPr>
              <w:t>已處理</w:t>
            </w:r>
          </w:p>
          <w:p w14:paraId="3E08E620" w14:textId="77777777" w:rsidR="002B48C8" w:rsidRDefault="002B48C8" w:rsidP="002B48C8">
            <w:pPr>
              <w:ind w:firstLineChars="100" w:firstLine="200"/>
              <w:rPr>
                <w:rFonts w:ascii="標楷體" w:eastAsia="標楷體" w:hAnsi="標楷體"/>
                <w:sz w:val="20"/>
              </w:rPr>
            </w:pPr>
            <w:r>
              <w:rPr>
                <w:rFonts w:ascii="標楷體" w:eastAsia="標楷體" w:hAnsi="標楷體" w:hint="eastAsia"/>
                <w:sz w:val="20"/>
              </w:rPr>
              <w:t>3.</w:t>
            </w:r>
            <w:r w:rsidR="00A30C95">
              <w:rPr>
                <w:rFonts w:ascii="標楷體" w:eastAsia="標楷體" w:hAnsi="標楷體" w:hint="eastAsia"/>
                <w:sz w:val="20"/>
              </w:rPr>
              <w:t>取消處理</w:t>
            </w:r>
            <w:r>
              <w:rPr>
                <w:rFonts w:ascii="標楷體" w:eastAsia="標楷體" w:hAnsi="標楷體"/>
                <w:sz w:val="20"/>
              </w:rPr>
              <w:t>-&gt;</w:t>
            </w:r>
            <w:r>
              <w:rPr>
                <w:rFonts w:ascii="標楷體" w:eastAsia="標楷體" w:hAnsi="標楷體" w:hint="eastAsia"/>
                <w:sz w:val="20"/>
              </w:rPr>
              <w:t>篩選資料</w:t>
            </w:r>
            <w:r w:rsidRPr="00362205">
              <w:rPr>
                <w:rFonts w:ascii="標楷體" w:eastAsia="標楷體" w:hAnsi="標楷體" w:hint="eastAsia"/>
                <w:sz w:val="20"/>
              </w:rPr>
              <w:t>狀態為</w:t>
            </w:r>
            <w:r w:rsidR="0031090C">
              <w:rPr>
                <w:rFonts w:ascii="標楷體" w:eastAsia="標楷體" w:hAnsi="標楷體"/>
                <w:sz w:val="20"/>
              </w:rPr>
              <w:t>2</w:t>
            </w:r>
            <w:r w:rsidR="0031090C" w:rsidRPr="00362205">
              <w:rPr>
                <w:rFonts w:ascii="標楷體" w:eastAsia="標楷體" w:hAnsi="標楷體" w:hint="eastAsia"/>
                <w:sz w:val="20"/>
              </w:rPr>
              <w:t>.</w:t>
            </w:r>
            <w:r w:rsidR="0031090C">
              <w:rPr>
                <w:rFonts w:ascii="標楷體" w:eastAsia="標楷體" w:hAnsi="標楷體" w:hint="eastAsia"/>
                <w:sz w:val="20"/>
              </w:rPr>
              <w:t>已處理</w:t>
            </w:r>
            <w:r w:rsidR="00600E41">
              <w:rPr>
                <w:rFonts w:ascii="標楷體" w:eastAsia="標楷體" w:hAnsi="標楷體" w:hint="eastAsia"/>
                <w:sz w:val="20"/>
              </w:rPr>
              <w:t>，變更為</w:t>
            </w:r>
            <w:r w:rsidR="0031090C" w:rsidRPr="00362205">
              <w:rPr>
                <w:rFonts w:ascii="標楷體" w:eastAsia="標楷體" w:hAnsi="標楷體" w:hint="eastAsia"/>
                <w:sz w:val="20"/>
              </w:rPr>
              <w:t>0.</w:t>
            </w:r>
            <w:r w:rsidR="0031090C">
              <w:rPr>
                <w:rFonts w:ascii="標楷體" w:eastAsia="標楷體" w:hAnsi="標楷體" w:hint="eastAsia"/>
                <w:sz w:val="20"/>
              </w:rPr>
              <w:t>未處理</w:t>
            </w:r>
          </w:p>
          <w:p w14:paraId="767141B3" w14:textId="77777777" w:rsidR="00EA60CE" w:rsidRDefault="002B48C8" w:rsidP="00EA60CE">
            <w:pPr>
              <w:ind w:firstLineChars="100" w:firstLine="200"/>
              <w:rPr>
                <w:rFonts w:ascii="標楷體" w:eastAsia="標楷體" w:hAnsi="標楷體"/>
                <w:sz w:val="20"/>
              </w:rPr>
            </w:pPr>
            <w:r>
              <w:rPr>
                <w:rFonts w:ascii="標楷體" w:eastAsia="標楷體" w:hAnsi="標楷體" w:hint="eastAsia"/>
                <w:sz w:val="20"/>
              </w:rPr>
              <w:t>4.取消</w:t>
            </w:r>
            <w:r w:rsidRPr="00362205">
              <w:rPr>
                <w:rFonts w:ascii="標楷體" w:eastAsia="標楷體" w:hAnsi="標楷體" w:hint="eastAsia"/>
                <w:sz w:val="20"/>
              </w:rPr>
              <w:t>保留</w:t>
            </w:r>
            <w:r>
              <w:rPr>
                <w:rFonts w:ascii="標楷體" w:eastAsia="標楷體" w:hAnsi="標楷體"/>
                <w:sz w:val="20"/>
              </w:rPr>
              <w:t>-&gt;</w:t>
            </w:r>
            <w:r>
              <w:rPr>
                <w:rFonts w:ascii="標楷體" w:eastAsia="標楷體" w:hAnsi="標楷體" w:hint="eastAsia"/>
                <w:sz w:val="20"/>
              </w:rPr>
              <w:t>篩選資料</w:t>
            </w:r>
            <w:r w:rsidRPr="00362205">
              <w:rPr>
                <w:rFonts w:ascii="標楷體" w:eastAsia="標楷體" w:hAnsi="標楷體" w:hint="eastAsia"/>
                <w:sz w:val="20"/>
              </w:rPr>
              <w:t>狀態為</w:t>
            </w:r>
            <w:r>
              <w:rPr>
                <w:rFonts w:ascii="標楷體" w:eastAsia="標楷體" w:hAnsi="標楷體"/>
                <w:sz w:val="20"/>
              </w:rPr>
              <w:t>1</w:t>
            </w:r>
            <w:r w:rsidRPr="00362205">
              <w:rPr>
                <w:rFonts w:ascii="標楷體" w:eastAsia="標楷體" w:hAnsi="標楷體" w:hint="eastAsia"/>
                <w:sz w:val="20"/>
              </w:rPr>
              <w:t>.</w:t>
            </w:r>
            <w:r>
              <w:rPr>
                <w:rFonts w:ascii="標楷體" w:eastAsia="標楷體" w:hAnsi="標楷體" w:hint="eastAsia"/>
                <w:sz w:val="20"/>
              </w:rPr>
              <w:t>已</w:t>
            </w:r>
            <w:r w:rsidRPr="00362205">
              <w:rPr>
                <w:rFonts w:ascii="標楷體" w:eastAsia="標楷體" w:hAnsi="標楷體" w:hint="eastAsia"/>
                <w:sz w:val="20"/>
              </w:rPr>
              <w:t>保留</w:t>
            </w:r>
            <w:r w:rsidR="0031090C">
              <w:rPr>
                <w:rFonts w:ascii="標楷體" w:eastAsia="標楷體" w:hAnsi="標楷體" w:hint="eastAsia"/>
                <w:sz w:val="20"/>
              </w:rPr>
              <w:t>，變更為</w:t>
            </w:r>
            <w:r w:rsidR="0031090C" w:rsidRPr="00362205">
              <w:rPr>
                <w:rFonts w:ascii="標楷體" w:eastAsia="標楷體" w:hAnsi="標楷體" w:hint="eastAsia"/>
                <w:sz w:val="20"/>
              </w:rPr>
              <w:t>0.</w:t>
            </w:r>
            <w:r w:rsidR="0031090C">
              <w:rPr>
                <w:rFonts w:ascii="標楷體" w:eastAsia="標楷體" w:hAnsi="標楷體" w:hint="eastAsia"/>
                <w:sz w:val="20"/>
              </w:rPr>
              <w:t>未處理</w:t>
            </w:r>
          </w:p>
          <w:p w14:paraId="71F25554" w14:textId="77777777" w:rsidR="00EA60CE" w:rsidRDefault="00EA60CE" w:rsidP="00EA60CE">
            <w:pPr>
              <w:ind w:firstLineChars="100" w:firstLine="200"/>
              <w:rPr>
                <w:rFonts w:ascii="標楷體" w:eastAsia="標楷體" w:hAnsi="標楷體"/>
                <w:sz w:val="20"/>
              </w:rPr>
            </w:pPr>
            <w:r>
              <w:rPr>
                <w:rFonts w:ascii="標楷體" w:eastAsia="標楷體" w:hAnsi="標楷體" w:hint="eastAsia"/>
                <w:sz w:val="20"/>
              </w:rPr>
              <w:t>5</w:t>
            </w:r>
            <w:r>
              <w:rPr>
                <w:rFonts w:ascii="標楷體" w:eastAsia="標楷體" w:hAnsi="標楷體"/>
                <w:sz w:val="20"/>
              </w:rPr>
              <w:t>.</w:t>
            </w:r>
            <w:r w:rsidR="006E798B">
              <w:rPr>
                <w:rFonts w:ascii="標楷體" w:eastAsia="標楷體" w:hAnsi="標楷體" w:hint="eastAsia"/>
                <w:sz w:val="20"/>
              </w:rPr>
              <w:t>刪除</w:t>
            </w:r>
            <w:r w:rsidR="0031090C">
              <w:rPr>
                <w:rFonts w:ascii="標楷體" w:eastAsia="標楷體" w:hAnsi="標楷體" w:hint="eastAsia"/>
                <w:sz w:val="20"/>
              </w:rPr>
              <w:t xml:space="preserve"> </w:t>
            </w:r>
            <w:r w:rsidR="0031090C">
              <w:rPr>
                <w:rFonts w:ascii="標楷體" w:eastAsia="標楷體" w:hAnsi="標楷體"/>
                <w:sz w:val="20"/>
              </w:rPr>
              <w:t xml:space="preserve">   </w:t>
            </w:r>
            <w:r w:rsidR="006E798B">
              <w:rPr>
                <w:rFonts w:ascii="標楷體" w:eastAsia="標楷體" w:hAnsi="標楷體"/>
                <w:sz w:val="20"/>
              </w:rPr>
              <w:t>-&gt;</w:t>
            </w:r>
            <w:r w:rsidR="006E798B">
              <w:rPr>
                <w:rFonts w:ascii="標楷體" w:eastAsia="標楷體" w:hAnsi="標楷體" w:hint="eastAsia"/>
                <w:sz w:val="20"/>
              </w:rPr>
              <w:t>篩選資料</w:t>
            </w:r>
            <w:r w:rsidR="006E798B" w:rsidRPr="00362205">
              <w:rPr>
                <w:rFonts w:ascii="標楷體" w:eastAsia="標楷體" w:hAnsi="標楷體" w:hint="eastAsia"/>
                <w:sz w:val="20"/>
              </w:rPr>
              <w:t>狀態為</w:t>
            </w:r>
            <w:r w:rsidR="0031090C" w:rsidRPr="00362205">
              <w:rPr>
                <w:rFonts w:ascii="標楷體" w:eastAsia="標楷體" w:hAnsi="標楷體" w:hint="eastAsia"/>
                <w:sz w:val="20"/>
              </w:rPr>
              <w:t>0.</w:t>
            </w:r>
            <w:r w:rsidR="0031090C">
              <w:rPr>
                <w:rFonts w:ascii="標楷體" w:eastAsia="標楷體" w:hAnsi="標楷體" w:hint="eastAsia"/>
                <w:sz w:val="20"/>
              </w:rPr>
              <w:t>未處理，變更為</w:t>
            </w:r>
            <w:r w:rsidR="0031090C">
              <w:rPr>
                <w:rFonts w:ascii="標楷體" w:eastAsia="標楷體" w:hAnsi="標楷體"/>
                <w:sz w:val="20"/>
              </w:rPr>
              <w:t>3</w:t>
            </w:r>
            <w:r w:rsidR="0031090C" w:rsidRPr="00362205">
              <w:rPr>
                <w:rFonts w:ascii="標楷體" w:eastAsia="標楷體" w:hAnsi="標楷體" w:hint="eastAsia"/>
                <w:sz w:val="20"/>
              </w:rPr>
              <w:t>.</w:t>
            </w:r>
            <w:r w:rsidR="0031090C">
              <w:rPr>
                <w:rFonts w:ascii="標楷體" w:eastAsia="標楷體" w:hAnsi="標楷體" w:hint="eastAsia"/>
                <w:sz w:val="20"/>
              </w:rPr>
              <w:t>已刪除</w:t>
            </w:r>
          </w:p>
          <w:p w14:paraId="78C06788" w14:textId="77777777" w:rsidR="0031090C" w:rsidRPr="0031090C" w:rsidRDefault="0031090C" w:rsidP="0031090C">
            <w:pPr>
              <w:ind w:firstLineChars="100" w:firstLine="200"/>
              <w:rPr>
                <w:rFonts w:ascii="標楷體" w:eastAsia="標楷體" w:hAnsi="標楷體"/>
                <w:sz w:val="20"/>
              </w:rPr>
            </w:pPr>
            <w:r>
              <w:rPr>
                <w:rFonts w:ascii="標楷體" w:eastAsia="標楷體" w:hAnsi="標楷體"/>
                <w:sz w:val="20"/>
              </w:rPr>
              <w:t>6.</w:t>
            </w:r>
            <w:r>
              <w:rPr>
                <w:rFonts w:ascii="標楷體" w:eastAsia="標楷體" w:hAnsi="標楷體" w:hint="eastAsia"/>
                <w:sz w:val="20"/>
              </w:rPr>
              <w:t>取消刪除</w:t>
            </w:r>
            <w:r>
              <w:rPr>
                <w:rFonts w:ascii="標楷體" w:eastAsia="標楷體" w:hAnsi="標楷體"/>
                <w:sz w:val="20"/>
              </w:rPr>
              <w:t>-&gt;</w:t>
            </w:r>
            <w:r>
              <w:rPr>
                <w:rFonts w:ascii="標楷體" w:eastAsia="標楷體" w:hAnsi="標楷體" w:hint="eastAsia"/>
                <w:sz w:val="20"/>
              </w:rPr>
              <w:t>篩選資料</w:t>
            </w:r>
            <w:r w:rsidRPr="00362205">
              <w:rPr>
                <w:rFonts w:ascii="標楷體" w:eastAsia="標楷體" w:hAnsi="標楷體" w:hint="eastAsia"/>
                <w:sz w:val="20"/>
              </w:rPr>
              <w:t>狀態為</w:t>
            </w:r>
            <w:r>
              <w:rPr>
                <w:rFonts w:ascii="標楷體" w:eastAsia="標楷體" w:hAnsi="標楷體"/>
                <w:sz w:val="20"/>
              </w:rPr>
              <w:t>3</w:t>
            </w:r>
            <w:r w:rsidRPr="00362205">
              <w:rPr>
                <w:rFonts w:ascii="標楷體" w:eastAsia="標楷體" w:hAnsi="標楷體" w:hint="eastAsia"/>
                <w:sz w:val="20"/>
              </w:rPr>
              <w:t>.</w:t>
            </w:r>
            <w:r>
              <w:rPr>
                <w:rFonts w:ascii="標楷體" w:eastAsia="標楷體" w:hAnsi="標楷體" w:hint="eastAsia"/>
                <w:sz w:val="20"/>
              </w:rPr>
              <w:t>已刪除，變更為</w:t>
            </w:r>
            <w:r w:rsidRPr="00362205">
              <w:rPr>
                <w:rFonts w:ascii="標楷體" w:eastAsia="標楷體" w:hAnsi="標楷體" w:hint="eastAsia"/>
                <w:sz w:val="20"/>
              </w:rPr>
              <w:t>0.</w:t>
            </w:r>
            <w:r>
              <w:rPr>
                <w:rFonts w:ascii="標楷體" w:eastAsia="標楷體" w:hAnsi="標楷體" w:hint="eastAsia"/>
                <w:sz w:val="20"/>
              </w:rPr>
              <w:t>未處理</w:t>
            </w:r>
          </w:p>
          <w:p w14:paraId="0850BB87" w14:textId="77777777" w:rsidR="002B48C8" w:rsidRDefault="002B48C8" w:rsidP="002B48C8">
            <w:pPr>
              <w:ind w:firstLineChars="100" w:firstLine="200"/>
              <w:rPr>
                <w:rFonts w:ascii="標楷體" w:eastAsia="標楷體" w:hAnsi="標楷體"/>
                <w:sz w:val="20"/>
              </w:rPr>
            </w:pPr>
            <w:r>
              <w:rPr>
                <w:rFonts w:ascii="標楷體" w:eastAsia="標楷體" w:hAnsi="標楷體" w:hint="eastAsia"/>
                <w:sz w:val="20"/>
              </w:rPr>
              <w:t xml:space="preserve">9.查詢 </w:t>
            </w:r>
            <w:r>
              <w:rPr>
                <w:rFonts w:ascii="標楷體" w:eastAsia="標楷體" w:hAnsi="標楷體"/>
                <w:sz w:val="20"/>
              </w:rPr>
              <w:t xml:space="preserve"> -&gt;</w:t>
            </w:r>
          </w:p>
          <w:p w14:paraId="1C36EBE8" w14:textId="77777777" w:rsidR="002B48C8" w:rsidRDefault="002B48C8" w:rsidP="002B48C8">
            <w:pPr>
              <w:ind w:firstLineChars="100" w:firstLine="200"/>
              <w:rPr>
                <w:rFonts w:ascii="標楷體" w:eastAsia="標楷體" w:hAnsi="標楷體"/>
                <w:sz w:val="20"/>
              </w:rPr>
            </w:pPr>
            <w:r>
              <w:rPr>
                <w:rFonts w:ascii="標楷體" w:eastAsia="標楷體" w:hAnsi="標楷體" w:hint="eastAsia"/>
                <w:sz w:val="20"/>
              </w:rPr>
              <w:t xml:space="preserve">   查詢範圍</w:t>
            </w:r>
          </w:p>
          <w:tbl>
            <w:tblPr>
              <w:tblW w:w="2790" w:type="dxa"/>
              <w:tblInd w:w="720" w:type="dxa"/>
              <w:tblLayout w:type="fixed"/>
              <w:tblCellMar>
                <w:left w:w="28" w:type="dxa"/>
                <w:right w:w="28" w:type="dxa"/>
              </w:tblCellMar>
              <w:tblLook w:val="04A0" w:firstRow="1" w:lastRow="0" w:firstColumn="1" w:lastColumn="0" w:noHBand="0" w:noVBand="1"/>
            </w:tblPr>
            <w:tblGrid>
              <w:gridCol w:w="2790"/>
            </w:tblGrid>
            <w:tr w:rsidR="002B48C8" w:rsidRPr="002A63A7" w14:paraId="127E164F" w14:textId="77777777" w:rsidTr="00F662CC">
              <w:trPr>
                <w:trHeight w:val="324"/>
              </w:trPr>
              <w:tc>
                <w:tcPr>
                  <w:tcW w:w="2790" w:type="dxa"/>
                  <w:tcBorders>
                    <w:top w:val="nil"/>
                    <w:left w:val="nil"/>
                    <w:bottom w:val="nil"/>
                    <w:right w:val="nil"/>
                  </w:tcBorders>
                  <w:shd w:val="clear" w:color="auto" w:fill="auto"/>
                  <w:noWrap/>
                  <w:vAlign w:val="center"/>
                  <w:hideMark/>
                </w:tcPr>
                <w:p w14:paraId="0204F029" w14:textId="77777777" w:rsidR="002B48C8" w:rsidRPr="002A63A7" w:rsidRDefault="002B48C8" w:rsidP="002B48C8">
                  <w:pPr>
                    <w:widowControl/>
                    <w:rPr>
                      <w:rFonts w:ascii="標楷體" w:eastAsia="標楷體" w:hAnsi="標楷體"/>
                      <w:sz w:val="20"/>
                      <w:szCs w:val="20"/>
                    </w:rPr>
                  </w:pPr>
                  <w:r w:rsidRPr="002A63A7">
                    <w:rPr>
                      <w:rFonts w:ascii="標楷體" w:eastAsia="標楷體" w:hAnsi="標楷體" w:hint="eastAsia"/>
                      <w:sz w:val="20"/>
                      <w:szCs w:val="20"/>
                    </w:rPr>
                    <w:t>1:昨日留存</w:t>
                  </w:r>
                </w:p>
              </w:tc>
            </w:tr>
            <w:tr w:rsidR="002B48C8" w:rsidRPr="002A63A7" w14:paraId="20014922" w14:textId="77777777" w:rsidTr="00F662CC">
              <w:trPr>
                <w:trHeight w:val="324"/>
              </w:trPr>
              <w:tc>
                <w:tcPr>
                  <w:tcW w:w="2790" w:type="dxa"/>
                  <w:tcBorders>
                    <w:top w:val="nil"/>
                    <w:left w:val="nil"/>
                    <w:bottom w:val="nil"/>
                    <w:right w:val="nil"/>
                  </w:tcBorders>
                  <w:shd w:val="clear" w:color="auto" w:fill="auto"/>
                  <w:noWrap/>
                  <w:vAlign w:val="center"/>
                </w:tcPr>
                <w:p w14:paraId="0A2A9E23" w14:textId="77777777" w:rsidR="002B48C8" w:rsidRPr="002A63A7" w:rsidRDefault="002B48C8" w:rsidP="002B48C8">
                  <w:pPr>
                    <w:widowControl/>
                    <w:rPr>
                      <w:rFonts w:ascii="標楷體" w:eastAsia="標楷體" w:hAnsi="標楷體"/>
                      <w:sz w:val="20"/>
                      <w:szCs w:val="20"/>
                    </w:rPr>
                  </w:pPr>
                  <w:r w:rsidRPr="002A63A7">
                    <w:rPr>
                      <w:rFonts w:ascii="標楷體" w:eastAsia="標楷體" w:hAnsi="標楷體" w:hint="eastAsia"/>
                      <w:sz w:val="20"/>
                      <w:szCs w:val="20"/>
                    </w:rPr>
                    <w:t>2:本日新增</w:t>
                  </w:r>
                </w:p>
              </w:tc>
            </w:tr>
            <w:tr w:rsidR="002B48C8" w:rsidRPr="002A63A7" w14:paraId="2144D453" w14:textId="77777777" w:rsidTr="00F662CC">
              <w:trPr>
                <w:trHeight w:val="324"/>
              </w:trPr>
              <w:tc>
                <w:tcPr>
                  <w:tcW w:w="2790" w:type="dxa"/>
                  <w:tcBorders>
                    <w:top w:val="nil"/>
                    <w:left w:val="nil"/>
                    <w:bottom w:val="nil"/>
                    <w:right w:val="nil"/>
                  </w:tcBorders>
                  <w:shd w:val="clear" w:color="auto" w:fill="auto"/>
                  <w:noWrap/>
                  <w:vAlign w:val="center"/>
                  <w:hideMark/>
                </w:tcPr>
                <w:p w14:paraId="6C5F5B77" w14:textId="77777777" w:rsidR="002B48C8" w:rsidRPr="002A63A7" w:rsidRDefault="002B48C8" w:rsidP="002B48C8">
                  <w:pPr>
                    <w:widowControl/>
                    <w:rPr>
                      <w:rFonts w:ascii="標楷體" w:eastAsia="標楷體" w:hAnsi="標楷體"/>
                      <w:sz w:val="20"/>
                      <w:szCs w:val="20"/>
                    </w:rPr>
                  </w:pPr>
                  <w:r w:rsidRPr="002A63A7">
                    <w:rPr>
                      <w:rFonts w:ascii="標楷體" w:eastAsia="標楷體" w:hAnsi="標楷體" w:hint="eastAsia"/>
                      <w:sz w:val="20"/>
                      <w:szCs w:val="20"/>
                    </w:rPr>
                    <w:t>3:全部</w:t>
                  </w:r>
                </w:p>
              </w:tc>
            </w:tr>
            <w:tr w:rsidR="002B48C8" w:rsidRPr="002A63A7" w14:paraId="4E3FEC88" w14:textId="77777777" w:rsidTr="00F662CC">
              <w:trPr>
                <w:trHeight w:val="324"/>
              </w:trPr>
              <w:tc>
                <w:tcPr>
                  <w:tcW w:w="2790" w:type="dxa"/>
                  <w:tcBorders>
                    <w:top w:val="nil"/>
                    <w:left w:val="nil"/>
                    <w:bottom w:val="nil"/>
                    <w:right w:val="nil"/>
                  </w:tcBorders>
                  <w:shd w:val="clear" w:color="auto" w:fill="auto"/>
                  <w:noWrap/>
                  <w:vAlign w:val="center"/>
                  <w:hideMark/>
                </w:tcPr>
                <w:p w14:paraId="689243CD" w14:textId="77777777" w:rsidR="002B48C8" w:rsidRPr="002A63A7" w:rsidRDefault="002B48C8" w:rsidP="002B48C8">
                  <w:pPr>
                    <w:widowControl/>
                    <w:rPr>
                      <w:rFonts w:ascii="標楷體" w:eastAsia="標楷體" w:hAnsi="標楷體"/>
                      <w:sz w:val="20"/>
                      <w:szCs w:val="20"/>
                    </w:rPr>
                  </w:pPr>
                  <w:r w:rsidRPr="002A63A7">
                    <w:rPr>
                      <w:rFonts w:ascii="標楷體" w:eastAsia="標楷體" w:hAnsi="標楷體" w:hint="eastAsia"/>
                      <w:sz w:val="20"/>
                      <w:szCs w:val="20"/>
                    </w:rPr>
                    <w:t>4:本日處理</w:t>
                  </w:r>
                </w:p>
              </w:tc>
            </w:tr>
            <w:tr w:rsidR="002B48C8" w:rsidRPr="002A63A7" w14:paraId="1DC695FD" w14:textId="77777777" w:rsidTr="00F662CC">
              <w:trPr>
                <w:trHeight w:val="324"/>
              </w:trPr>
              <w:tc>
                <w:tcPr>
                  <w:tcW w:w="2790" w:type="dxa"/>
                  <w:tcBorders>
                    <w:top w:val="nil"/>
                    <w:left w:val="nil"/>
                    <w:bottom w:val="nil"/>
                    <w:right w:val="nil"/>
                  </w:tcBorders>
                  <w:shd w:val="clear" w:color="auto" w:fill="auto"/>
                  <w:noWrap/>
                  <w:vAlign w:val="center"/>
                  <w:hideMark/>
                </w:tcPr>
                <w:p w14:paraId="05620E2D" w14:textId="77777777" w:rsidR="002B48C8" w:rsidRPr="002A63A7" w:rsidRDefault="002B48C8" w:rsidP="002B48C8">
                  <w:pPr>
                    <w:widowControl/>
                    <w:rPr>
                      <w:rFonts w:ascii="標楷體" w:eastAsia="標楷體" w:hAnsi="標楷體"/>
                      <w:sz w:val="20"/>
                      <w:szCs w:val="20"/>
                    </w:rPr>
                  </w:pPr>
                  <w:r w:rsidRPr="002A63A7">
                    <w:rPr>
                      <w:rFonts w:ascii="標楷體" w:eastAsia="標楷體" w:hAnsi="標楷體" w:hint="eastAsia"/>
                      <w:sz w:val="20"/>
                      <w:szCs w:val="20"/>
                    </w:rPr>
                    <w:t>5:本日刪除</w:t>
                  </w:r>
                </w:p>
              </w:tc>
            </w:tr>
            <w:tr w:rsidR="002B48C8" w:rsidRPr="002A63A7" w14:paraId="286525E1" w14:textId="77777777" w:rsidTr="00F662CC">
              <w:trPr>
                <w:trHeight w:val="324"/>
              </w:trPr>
              <w:tc>
                <w:tcPr>
                  <w:tcW w:w="2790" w:type="dxa"/>
                  <w:tcBorders>
                    <w:top w:val="nil"/>
                    <w:left w:val="nil"/>
                    <w:bottom w:val="nil"/>
                    <w:right w:val="nil"/>
                  </w:tcBorders>
                  <w:shd w:val="clear" w:color="auto" w:fill="auto"/>
                  <w:noWrap/>
                  <w:vAlign w:val="center"/>
                  <w:hideMark/>
                </w:tcPr>
                <w:p w14:paraId="6674C2E1" w14:textId="77777777" w:rsidR="002B48C8" w:rsidRPr="002A63A7" w:rsidRDefault="002B48C8" w:rsidP="002B48C8">
                  <w:pPr>
                    <w:widowControl/>
                    <w:rPr>
                      <w:rFonts w:ascii="標楷體" w:eastAsia="標楷體" w:hAnsi="標楷體"/>
                      <w:sz w:val="20"/>
                      <w:szCs w:val="20"/>
                    </w:rPr>
                  </w:pPr>
                  <w:r w:rsidRPr="002A63A7">
                    <w:rPr>
                      <w:rFonts w:ascii="標楷體" w:eastAsia="標楷體" w:hAnsi="標楷體" w:hint="eastAsia"/>
                      <w:sz w:val="20"/>
                      <w:szCs w:val="20"/>
                    </w:rPr>
                    <w:t>6:保留</w:t>
                  </w:r>
                </w:p>
              </w:tc>
            </w:tr>
            <w:tr w:rsidR="002B48C8" w:rsidRPr="002A63A7" w14:paraId="60AE17B3" w14:textId="77777777" w:rsidTr="00F662CC">
              <w:trPr>
                <w:trHeight w:val="324"/>
              </w:trPr>
              <w:tc>
                <w:tcPr>
                  <w:tcW w:w="2790" w:type="dxa"/>
                  <w:tcBorders>
                    <w:top w:val="nil"/>
                    <w:left w:val="nil"/>
                    <w:bottom w:val="nil"/>
                    <w:right w:val="nil"/>
                  </w:tcBorders>
                  <w:shd w:val="clear" w:color="auto" w:fill="auto"/>
                  <w:noWrap/>
                  <w:vAlign w:val="center"/>
                  <w:hideMark/>
                </w:tcPr>
                <w:p w14:paraId="4B6AF10B" w14:textId="77777777" w:rsidR="002B48C8" w:rsidRPr="002A63A7" w:rsidRDefault="002B48C8" w:rsidP="002B48C8">
                  <w:pPr>
                    <w:widowControl/>
                    <w:rPr>
                      <w:rFonts w:ascii="標楷體" w:eastAsia="標楷體" w:hAnsi="標楷體"/>
                      <w:sz w:val="20"/>
                      <w:szCs w:val="20"/>
                    </w:rPr>
                  </w:pPr>
                  <w:r w:rsidRPr="002A63A7">
                    <w:rPr>
                      <w:rFonts w:ascii="標楷體" w:eastAsia="標楷體" w:hAnsi="標楷體" w:hint="eastAsia"/>
                      <w:sz w:val="20"/>
                      <w:szCs w:val="20"/>
                    </w:rPr>
                    <w:t>7:未處理</w:t>
                  </w:r>
                </w:p>
              </w:tc>
            </w:tr>
            <w:tr w:rsidR="002B48C8" w:rsidRPr="002A63A7" w14:paraId="7582990A" w14:textId="77777777" w:rsidTr="00F662CC">
              <w:trPr>
                <w:trHeight w:val="324"/>
              </w:trPr>
              <w:tc>
                <w:tcPr>
                  <w:tcW w:w="2790" w:type="dxa"/>
                  <w:tcBorders>
                    <w:top w:val="nil"/>
                    <w:left w:val="nil"/>
                    <w:bottom w:val="nil"/>
                    <w:right w:val="nil"/>
                  </w:tcBorders>
                  <w:shd w:val="clear" w:color="auto" w:fill="auto"/>
                  <w:noWrap/>
                  <w:vAlign w:val="center"/>
                </w:tcPr>
                <w:p w14:paraId="11D00CAA" w14:textId="77777777" w:rsidR="002B48C8" w:rsidRPr="002A63A7" w:rsidRDefault="002B48C8" w:rsidP="002B48C8">
                  <w:pPr>
                    <w:widowControl/>
                    <w:rPr>
                      <w:rFonts w:ascii="標楷體" w:eastAsia="標楷體" w:hAnsi="標楷體"/>
                      <w:sz w:val="20"/>
                      <w:szCs w:val="20"/>
                    </w:rPr>
                  </w:pPr>
                </w:p>
              </w:tc>
            </w:tr>
          </w:tbl>
          <w:p w14:paraId="2E36192F" w14:textId="77777777" w:rsidR="002B48C8" w:rsidRPr="00362205" w:rsidRDefault="002B48C8" w:rsidP="008C4C88">
            <w:pPr>
              <w:rPr>
                <w:rFonts w:ascii="標楷體" w:eastAsia="標楷體" w:hAnsi="標楷體"/>
              </w:rPr>
            </w:pPr>
          </w:p>
        </w:tc>
      </w:tr>
      <w:tr w:rsidR="003C7FBE" w:rsidRPr="00362205" w14:paraId="365A8704" w14:textId="77777777" w:rsidTr="008C4C88">
        <w:trPr>
          <w:trHeight w:val="277"/>
        </w:trPr>
        <w:tc>
          <w:tcPr>
            <w:tcW w:w="1569" w:type="dxa"/>
            <w:tcBorders>
              <w:top w:val="single" w:sz="8" w:space="0" w:color="000000"/>
              <w:bottom w:val="single" w:sz="8" w:space="0" w:color="000000"/>
              <w:right w:val="single" w:sz="8" w:space="0" w:color="000000"/>
            </w:tcBorders>
            <w:shd w:val="clear" w:color="auto" w:fill="F3F3F3"/>
          </w:tcPr>
          <w:p w14:paraId="414DC46D" w14:textId="77777777" w:rsidR="003C7FBE" w:rsidRPr="00362205" w:rsidRDefault="003C7FBE" w:rsidP="008C4C88">
            <w:pPr>
              <w:rPr>
                <w:rFonts w:ascii="標楷體" w:eastAsia="標楷體" w:hAnsi="標楷體"/>
              </w:rPr>
            </w:pPr>
            <w:r w:rsidRPr="00362205">
              <w:rPr>
                <w:rFonts w:ascii="標楷體" w:eastAsia="標楷體" w:hAnsi="標楷體"/>
              </w:rPr>
              <w:t>進入條件</w:t>
            </w:r>
          </w:p>
        </w:tc>
        <w:tc>
          <w:tcPr>
            <w:tcW w:w="6297" w:type="dxa"/>
            <w:tcBorders>
              <w:top w:val="single" w:sz="8" w:space="0" w:color="000000"/>
              <w:left w:val="single" w:sz="8" w:space="0" w:color="000000"/>
              <w:bottom w:val="single" w:sz="8" w:space="0" w:color="000000"/>
            </w:tcBorders>
          </w:tcPr>
          <w:p w14:paraId="5F75696E" w14:textId="77777777" w:rsidR="003C7FBE" w:rsidRPr="00FF2F77" w:rsidRDefault="003C7FBE" w:rsidP="008C4C88">
            <w:pPr>
              <w:rPr>
                <w:rFonts w:ascii="標楷體" w:eastAsia="標楷體" w:hAnsi="標楷體"/>
              </w:rPr>
            </w:pPr>
            <w:r>
              <w:rPr>
                <w:rFonts w:ascii="標楷體" w:eastAsia="標楷體" w:hAnsi="標楷體" w:hint="eastAsia"/>
              </w:rPr>
              <w:t>1.由</w:t>
            </w:r>
            <w:r w:rsidRPr="001B4B38">
              <w:rPr>
                <w:rFonts w:ascii="標楷體" w:eastAsia="標楷體" w:hAnsi="標楷體" w:hint="eastAsia"/>
              </w:rPr>
              <w:t>[L6001</w:t>
            </w:r>
            <w:r w:rsidR="00395352">
              <w:rPr>
                <w:rFonts w:ascii="標楷體" w:eastAsia="標楷體" w:hAnsi="標楷體" w:hint="eastAsia"/>
              </w:rPr>
              <w:t>應處理</w:t>
            </w:r>
            <w:r w:rsidRPr="001B4B38">
              <w:rPr>
                <w:rFonts w:ascii="標楷體" w:eastAsia="標楷體" w:hAnsi="標楷體" w:hint="eastAsia"/>
              </w:rPr>
              <w:t>清單]</w:t>
            </w:r>
            <w:r>
              <w:rPr>
                <w:rFonts w:ascii="標楷體" w:eastAsia="標楷體" w:hAnsi="標楷體" w:hint="eastAsia"/>
              </w:rPr>
              <w:t>按&lt;明細&gt;</w:t>
            </w:r>
            <w:r w:rsidRPr="001B4B38">
              <w:rPr>
                <w:rFonts w:ascii="標楷體" w:eastAsia="標楷體" w:hAnsi="標楷體" w:hint="eastAsia"/>
              </w:rPr>
              <w:t>連結進入</w:t>
            </w:r>
          </w:p>
        </w:tc>
      </w:tr>
      <w:tr w:rsidR="003C7FBE" w:rsidRPr="00362205" w14:paraId="026FDAA9" w14:textId="77777777" w:rsidTr="008C4C88">
        <w:trPr>
          <w:trHeight w:val="773"/>
        </w:trPr>
        <w:tc>
          <w:tcPr>
            <w:tcW w:w="1569" w:type="dxa"/>
            <w:tcBorders>
              <w:top w:val="single" w:sz="8" w:space="0" w:color="000000"/>
              <w:bottom w:val="single" w:sz="8" w:space="0" w:color="000000"/>
              <w:right w:val="single" w:sz="8" w:space="0" w:color="000000"/>
            </w:tcBorders>
            <w:shd w:val="clear" w:color="auto" w:fill="F3F3F3"/>
          </w:tcPr>
          <w:p w14:paraId="49FA6710" w14:textId="77777777" w:rsidR="003C7FBE" w:rsidRPr="00362205" w:rsidRDefault="003C7FBE" w:rsidP="008C4C88">
            <w:pPr>
              <w:rPr>
                <w:rFonts w:ascii="標楷體" w:eastAsia="標楷體" w:hAnsi="標楷體"/>
              </w:rPr>
            </w:pPr>
            <w:r w:rsidRPr="00362205">
              <w:rPr>
                <w:rFonts w:ascii="標楷體" w:eastAsia="標楷體" w:hAnsi="標楷體"/>
              </w:rPr>
              <w:t xml:space="preserve">基本流程 </w:t>
            </w:r>
          </w:p>
        </w:tc>
        <w:tc>
          <w:tcPr>
            <w:tcW w:w="6297" w:type="dxa"/>
            <w:tcBorders>
              <w:top w:val="single" w:sz="8" w:space="0" w:color="000000"/>
              <w:left w:val="single" w:sz="8" w:space="0" w:color="000000"/>
              <w:bottom w:val="single" w:sz="8" w:space="0" w:color="000000"/>
            </w:tcBorders>
          </w:tcPr>
          <w:p w14:paraId="2650BD03" w14:textId="77777777" w:rsidR="003C7FBE" w:rsidRPr="00362205" w:rsidRDefault="003C7FBE" w:rsidP="008C4C88">
            <w:pPr>
              <w:rPr>
                <w:rFonts w:ascii="標楷體" w:eastAsia="標楷體" w:hAnsi="標楷體"/>
              </w:rPr>
            </w:pPr>
          </w:p>
        </w:tc>
      </w:tr>
      <w:tr w:rsidR="003C7FBE" w:rsidRPr="00362205" w14:paraId="05270673" w14:textId="77777777" w:rsidTr="008C4C88">
        <w:trPr>
          <w:trHeight w:val="321"/>
        </w:trPr>
        <w:tc>
          <w:tcPr>
            <w:tcW w:w="1569" w:type="dxa"/>
            <w:tcBorders>
              <w:top w:val="single" w:sz="8" w:space="0" w:color="000000"/>
              <w:bottom w:val="single" w:sz="8" w:space="0" w:color="000000"/>
              <w:right w:val="single" w:sz="8" w:space="0" w:color="000000"/>
            </w:tcBorders>
            <w:shd w:val="clear" w:color="auto" w:fill="F3F3F3"/>
          </w:tcPr>
          <w:p w14:paraId="18242C36" w14:textId="77777777" w:rsidR="003C7FBE" w:rsidRPr="00362205" w:rsidRDefault="003C7FBE" w:rsidP="008C4C88">
            <w:pPr>
              <w:rPr>
                <w:rFonts w:ascii="標楷體" w:eastAsia="標楷體" w:hAnsi="標楷體"/>
              </w:rPr>
            </w:pPr>
            <w:r w:rsidRPr="00362205">
              <w:rPr>
                <w:rFonts w:ascii="標楷體" w:eastAsia="標楷體" w:hAnsi="標楷體"/>
              </w:rPr>
              <w:t>選用流程</w:t>
            </w:r>
          </w:p>
        </w:tc>
        <w:tc>
          <w:tcPr>
            <w:tcW w:w="6297" w:type="dxa"/>
            <w:tcBorders>
              <w:top w:val="single" w:sz="8" w:space="0" w:color="000000"/>
              <w:left w:val="single" w:sz="8" w:space="0" w:color="000000"/>
              <w:bottom w:val="single" w:sz="8" w:space="0" w:color="000000"/>
            </w:tcBorders>
          </w:tcPr>
          <w:p w14:paraId="3EC0CA8B" w14:textId="77777777" w:rsidR="003C7FBE" w:rsidRPr="00362205" w:rsidRDefault="003C7FBE" w:rsidP="008C4C88">
            <w:pPr>
              <w:rPr>
                <w:rFonts w:ascii="標楷體" w:eastAsia="標楷體" w:hAnsi="標楷體"/>
              </w:rPr>
            </w:pPr>
          </w:p>
        </w:tc>
      </w:tr>
      <w:tr w:rsidR="003C7FBE" w:rsidRPr="00362205" w14:paraId="403C6284" w14:textId="77777777" w:rsidTr="008C4C88">
        <w:trPr>
          <w:trHeight w:val="1311"/>
        </w:trPr>
        <w:tc>
          <w:tcPr>
            <w:tcW w:w="1569" w:type="dxa"/>
            <w:tcBorders>
              <w:top w:val="single" w:sz="8" w:space="0" w:color="000000"/>
              <w:bottom w:val="single" w:sz="8" w:space="0" w:color="000000"/>
              <w:right w:val="single" w:sz="8" w:space="0" w:color="000000"/>
            </w:tcBorders>
            <w:shd w:val="clear" w:color="auto" w:fill="F3F3F3"/>
          </w:tcPr>
          <w:p w14:paraId="452F15FC" w14:textId="77777777" w:rsidR="003C7FBE" w:rsidRPr="00362205" w:rsidRDefault="003C7FBE" w:rsidP="008C4C88">
            <w:pPr>
              <w:rPr>
                <w:rFonts w:ascii="標楷體" w:eastAsia="標楷體" w:hAnsi="標楷體"/>
              </w:rPr>
            </w:pPr>
            <w:r w:rsidRPr="00362205">
              <w:rPr>
                <w:rFonts w:ascii="標楷體" w:eastAsia="標楷體" w:hAnsi="標楷體"/>
              </w:rPr>
              <w:t>例外流程</w:t>
            </w:r>
          </w:p>
        </w:tc>
        <w:tc>
          <w:tcPr>
            <w:tcW w:w="6297" w:type="dxa"/>
            <w:tcBorders>
              <w:top w:val="single" w:sz="8" w:space="0" w:color="000000"/>
              <w:left w:val="single" w:sz="8" w:space="0" w:color="000000"/>
              <w:bottom w:val="single" w:sz="8" w:space="0" w:color="000000"/>
            </w:tcBorders>
          </w:tcPr>
          <w:p w14:paraId="3A6B44D5" w14:textId="77777777" w:rsidR="003C7FBE" w:rsidRPr="00362205" w:rsidRDefault="003C7FBE" w:rsidP="008C4C88">
            <w:pPr>
              <w:rPr>
                <w:rFonts w:ascii="標楷體" w:eastAsia="標楷體" w:hAnsi="標楷體"/>
              </w:rPr>
            </w:pPr>
          </w:p>
        </w:tc>
      </w:tr>
      <w:tr w:rsidR="003C7FBE" w:rsidRPr="00362205" w14:paraId="77E46C41" w14:textId="77777777" w:rsidTr="008C4C88">
        <w:trPr>
          <w:trHeight w:val="278"/>
        </w:trPr>
        <w:tc>
          <w:tcPr>
            <w:tcW w:w="1569" w:type="dxa"/>
            <w:tcBorders>
              <w:top w:val="single" w:sz="8" w:space="0" w:color="000000"/>
              <w:bottom w:val="single" w:sz="8" w:space="0" w:color="000000"/>
              <w:right w:val="single" w:sz="8" w:space="0" w:color="000000"/>
            </w:tcBorders>
            <w:shd w:val="clear" w:color="auto" w:fill="F3F3F3"/>
          </w:tcPr>
          <w:p w14:paraId="679C3233" w14:textId="77777777" w:rsidR="003C7FBE" w:rsidRPr="00362205" w:rsidRDefault="003C7FBE" w:rsidP="008C4C88">
            <w:pPr>
              <w:rPr>
                <w:rFonts w:ascii="標楷體" w:eastAsia="標楷體" w:hAnsi="標楷體"/>
              </w:rPr>
            </w:pPr>
            <w:r w:rsidRPr="00362205">
              <w:rPr>
                <w:rFonts w:ascii="標楷體" w:eastAsia="標楷體" w:hAnsi="標楷體"/>
              </w:rPr>
              <w:t xml:space="preserve">執行後狀況 </w:t>
            </w:r>
          </w:p>
        </w:tc>
        <w:tc>
          <w:tcPr>
            <w:tcW w:w="6297" w:type="dxa"/>
            <w:tcBorders>
              <w:top w:val="single" w:sz="8" w:space="0" w:color="000000"/>
              <w:left w:val="single" w:sz="8" w:space="0" w:color="000000"/>
              <w:bottom w:val="single" w:sz="8" w:space="0" w:color="000000"/>
            </w:tcBorders>
          </w:tcPr>
          <w:p w14:paraId="6E3EBCF8" w14:textId="77777777" w:rsidR="003C7FBE" w:rsidRPr="00362205" w:rsidRDefault="003C7FBE" w:rsidP="008C4C88">
            <w:pPr>
              <w:rPr>
                <w:rFonts w:ascii="標楷體" w:eastAsia="標楷體" w:hAnsi="標楷體"/>
              </w:rPr>
            </w:pPr>
          </w:p>
        </w:tc>
      </w:tr>
      <w:tr w:rsidR="003C7FBE" w:rsidRPr="00362205" w14:paraId="68E9BB30" w14:textId="77777777" w:rsidTr="008C4C88">
        <w:trPr>
          <w:trHeight w:val="358"/>
        </w:trPr>
        <w:tc>
          <w:tcPr>
            <w:tcW w:w="1569" w:type="dxa"/>
            <w:tcBorders>
              <w:top w:val="single" w:sz="8" w:space="0" w:color="000000"/>
              <w:bottom w:val="single" w:sz="8" w:space="0" w:color="000000"/>
              <w:right w:val="single" w:sz="8" w:space="0" w:color="000000"/>
            </w:tcBorders>
            <w:shd w:val="clear" w:color="auto" w:fill="F3F3F3"/>
          </w:tcPr>
          <w:p w14:paraId="1119E4B0" w14:textId="77777777" w:rsidR="003C7FBE" w:rsidRPr="00362205" w:rsidRDefault="003C7FBE" w:rsidP="008C4C88">
            <w:pPr>
              <w:rPr>
                <w:rFonts w:ascii="標楷體" w:eastAsia="標楷體" w:hAnsi="標楷體"/>
              </w:rPr>
            </w:pPr>
            <w:r w:rsidRPr="00362205">
              <w:rPr>
                <w:rFonts w:ascii="標楷體" w:eastAsia="標楷體" w:hAnsi="標楷體"/>
              </w:rPr>
              <w:t>特別需求</w:t>
            </w:r>
          </w:p>
        </w:tc>
        <w:tc>
          <w:tcPr>
            <w:tcW w:w="6297" w:type="dxa"/>
            <w:tcBorders>
              <w:top w:val="single" w:sz="8" w:space="0" w:color="000000"/>
              <w:left w:val="single" w:sz="8" w:space="0" w:color="000000"/>
              <w:bottom w:val="single" w:sz="8" w:space="0" w:color="000000"/>
            </w:tcBorders>
          </w:tcPr>
          <w:p w14:paraId="2966FD25" w14:textId="77777777" w:rsidR="001C71BE" w:rsidRDefault="001C71BE" w:rsidP="001C71BE">
            <w:pPr>
              <w:rPr>
                <w:rFonts w:ascii="標楷體" w:eastAsia="標楷體" w:hAnsi="標楷體"/>
              </w:rPr>
            </w:pPr>
            <w:r>
              <w:rPr>
                <w:rFonts w:ascii="標楷體" w:eastAsia="標楷體" w:hAnsi="標楷體" w:hint="eastAsia"/>
              </w:rPr>
              <w:t>未處理-</w:t>
            </w:r>
            <w:r>
              <w:rPr>
                <w:rFonts w:ascii="標楷體" w:eastAsia="標楷體" w:hAnsi="標楷體"/>
              </w:rPr>
              <w:t>&gt;</w:t>
            </w:r>
            <w:r>
              <w:rPr>
                <w:rFonts w:ascii="標楷體" w:eastAsia="標楷體" w:hAnsi="標楷體" w:hint="eastAsia"/>
              </w:rPr>
              <w:t>&lt;處理&gt;,</w:t>
            </w:r>
            <w:r>
              <w:rPr>
                <w:rFonts w:ascii="標楷體" w:eastAsia="標楷體" w:hAnsi="標楷體"/>
              </w:rPr>
              <w:t>&lt;</w:t>
            </w:r>
            <w:r>
              <w:rPr>
                <w:rFonts w:ascii="標楷體" w:eastAsia="標楷體" w:hAnsi="標楷體" w:hint="eastAsia"/>
              </w:rPr>
              <w:t>保留&gt;</w:t>
            </w:r>
            <w:r>
              <w:rPr>
                <w:rFonts w:ascii="標楷體" w:eastAsia="標楷體" w:hAnsi="標楷體"/>
              </w:rPr>
              <w:t>,&lt;</w:t>
            </w:r>
            <w:r>
              <w:rPr>
                <w:rFonts w:ascii="標楷體" w:eastAsia="標楷體" w:hAnsi="標楷體" w:hint="eastAsia"/>
              </w:rPr>
              <w:t>刪除&gt;</w:t>
            </w:r>
          </w:p>
          <w:p w14:paraId="6F0A39AC" w14:textId="77777777" w:rsidR="001C71BE" w:rsidRDefault="001C71BE" w:rsidP="001C71BE">
            <w:pPr>
              <w:rPr>
                <w:rFonts w:ascii="標楷體" w:eastAsia="標楷體" w:hAnsi="標楷體"/>
              </w:rPr>
            </w:pPr>
            <w:r>
              <w:rPr>
                <w:rFonts w:ascii="標楷體" w:eastAsia="標楷體" w:hAnsi="標楷體" w:hint="eastAsia"/>
              </w:rPr>
              <w:t>已處理-</w:t>
            </w:r>
            <w:r>
              <w:rPr>
                <w:rFonts w:ascii="標楷體" w:eastAsia="標楷體" w:hAnsi="標楷體"/>
              </w:rPr>
              <w:t>&gt;&lt;</w:t>
            </w:r>
            <w:r>
              <w:rPr>
                <w:rFonts w:ascii="標楷體" w:eastAsia="標楷體" w:hAnsi="標楷體" w:hint="eastAsia"/>
              </w:rPr>
              <w:t>訂正&gt;</w:t>
            </w:r>
            <w:r>
              <w:rPr>
                <w:rFonts w:ascii="標楷體" w:eastAsia="標楷體" w:hAnsi="標楷體"/>
              </w:rPr>
              <w:t>-&gt;</w:t>
            </w:r>
            <w:r>
              <w:rPr>
                <w:rFonts w:ascii="標楷體" w:eastAsia="標楷體" w:hAnsi="標楷體" w:hint="eastAsia"/>
              </w:rPr>
              <w:t>未處理</w:t>
            </w:r>
          </w:p>
          <w:p w14:paraId="76537564" w14:textId="77777777" w:rsidR="001C71BE" w:rsidRDefault="001C71BE" w:rsidP="001C71BE">
            <w:pPr>
              <w:rPr>
                <w:rFonts w:ascii="標楷體" w:eastAsia="標楷體" w:hAnsi="標楷體"/>
              </w:rPr>
            </w:pPr>
            <w:r>
              <w:rPr>
                <w:rFonts w:ascii="標楷體" w:eastAsia="標楷體" w:hAnsi="標楷體" w:hint="eastAsia"/>
              </w:rPr>
              <w:t>已保留-</w:t>
            </w:r>
            <w:r>
              <w:rPr>
                <w:rFonts w:ascii="標楷體" w:eastAsia="標楷體" w:hAnsi="標楷體"/>
              </w:rPr>
              <w:t>&gt;&lt;</w:t>
            </w:r>
            <w:r>
              <w:rPr>
                <w:rFonts w:ascii="標楷體" w:eastAsia="標楷體" w:hAnsi="標楷體" w:hint="eastAsia"/>
              </w:rPr>
              <w:t>取消保留&gt;-</w:t>
            </w:r>
            <w:r>
              <w:rPr>
                <w:rFonts w:ascii="標楷體" w:eastAsia="標楷體" w:hAnsi="標楷體"/>
              </w:rPr>
              <w:t>&gt;</w:t>
            </w:r>
            <w:r>
              <w:rPr>
                <w:rFonts w:ascii="標楷體" w:eastAsia="標楷體" w:hAnsi="標楷體" w:hint="eastAsia"/>
              </w:rPr>
              <w:t>未處理</w:t>
            </w:r>
          </w:p>
          <w:p w14:paraId="7ACB6B8B" w14:textId="77777777" w:rsidR="003C7FBE" w:rsidRPr="00362205" w:rsidRDefault="001C71BE" w:rsidP="001C71BE">
            <w:pPr>
              <w:rPr>
                <w:rFonts w:ascii="標楷體" w:eastAsia="標楷體" w:hAnsi="標楷體"/>
              </w:rPr>
            </w:pPr>
            <w:r>
              <w:rPr>
                <w:rFonts w:ascii="標楷體" w:eastAsia="標楷體" w:hAnsi="標楷體" w:hint="eastAsia"/>
              </w:rPr>
              <w:t>已刪除-</w:t>
            </w:r>
            <w:r>
              <w:rPr>
                <w:rFonts w:ascii="標楷體" w:eastAsia="標楷體" w:hAnsi="標楷體"/>
              </w:rPr>
              <w:t>&gt;&lt;</w:t>
            </w:r>
            <w:r>
              <w:rPr>
                <w:rFonts w:ascii="標楷體" w:eastAsia="標楷體" w:hAnsi="標楷體" w:hint="eastAsia"/>
              </w:rPr>
              <w:t>取消刪除&gt;</w:t>
            </w:r>
            <w:r>
              <w:rPr>
                <w:rFonts w:ascii="標楷體" w:eastAsia="標楷體" w:hAnsi="標楷體"/>
              </w:rPr>
              <w:t>-&gt;</w:t>
            </w:r>
            <w:r>
              <w:rPr>
                <w:rFonts w:ascii="標楷體" w:eastAsia="標楷體" w:hAnsi="標楷體" w:hint="eastAsia"/>
              </w:rPr>
              <w:t>未處理</w:t>
            </w:r>
          </w:p>
        </w:tc>
      </w:tr>
      <w:tr w:rsidR="003C7FBE" w:rsidRPr="00362205" w14:paraId="2FC05444" w14:textId="77777777" w:rsidTr="008C4C88">
        <w:trPr>
          <w:trHeight w:val="278"/>
        </w:trPr>
        <w:tc>
          <w:tcPr>
            <w:tcW w:w="1569" w:type="dxa"/>
            <w:tcBorders>
              <w:top w:val="single" w:sz="8" w:space="0" w:color="000000"/>
              <w:bottom w:val="single" w:sz="8" w:space="0" w:color="000000"/>
              <w:right w:val="single" w:sz="8" w:space="0" w:color="000000"/>
            </w:tcBorders>
            <w:shd w:val="clear" w:color="auto" w:fill="F3F3F3"/>
          </w:tcPr>
          <w:p w14:paraId="69BF1ED7" w14:textId="77777777" w:rsidR="003C7FBE" w:rsidRPr="00362205" w:rsidRDefault="003C7FBE" w:rsidP="008C4C88">
            <w:pPr>
              <w:rPr>
                <w:rFonts w:ascii="標楷體" w:eastAsia="標楷體" w:hAnsi="標楷體"/>
              </w:rPr>
            </w:pPr>
            <w:r w:rsidRPr="00362205">
              <w:rPr>
                <w:rFonts w:ascii="標楷體" w:eastAsia="標楷體" w:hAnsi="標楷體"/>
              </w:rPr>
              <w:t xml:space="preserve">參考 </w:t>
            </w:r>
          </w:p>
        </w:tc>
        <w:tc>
          <w:tcPr>
            <w:tcW w:w="6297" w:type="dxa"/>
            <w:tcBorders>
              <w:top w:val="single" w:sz="8" w:space="0" w:color="000000"/>
              <w:left w:val="single" w:sz="8" w:space="0" w:color="000000"/>
              <w:bottom w:val="single" w:sz="8" w:space="0" w:color="000000"/>
            </w:tcBorders>
          </w:tcPr>
          <w:p w14:paraId="640F085A" w14:textId="77777777" w:rsidR="003C7FBE" w:rsidRPr="00362205" w:rsidRDefault="003C7FBE" w:rsidP="008C4C88">
            <w:pPr>
              <w:rPr>
                <w:rFonts w:ascii="標楷體" w:eastAsia="標楷體" w:hAnsi="標楷體"/>
              </w:rPr>
            </w:pPr>
          </w:p>
        </w:tc>
      </w:tr>
    </w:tbl>
    <w:p w14:paraId="006D79F1" w14:textId="77777777" w:rsidR="003C7FBE" w:rsidRDefault="003C7FBE" w:rsidP="003C7FBE">
      <w:pPr>
        <w:rPr>
          <w:rFonts w:ascii="標楷體" w:eastAsia="標楷體" w:hAnsi="標楷體"/>
        </w:rPr>
      </w:pPr>
    </w:p>
    <w:p w14:paraId="02EBBFBD" w14:textId="77777777" w:rsidR="005C1230" w:rsidRDefault="005C1230">
      <w:pPr>
        <w:widowControl/>
        <w:rPr>
          <w:rFonts w:ascii="標楷體" w:eastAsia="標楷體" w:hAnsi="標楷體"/>
        </w:rPr>
      </w:pPr>
      <w:r>
        <w:rPr>
          <w:rFonts w:ascii="標楷體" w:eastAsia="標楷體" w:hAnsi="標楷體"/>
        </w:rPr>
        <w:br w:type="page"/>
      </w:r>
    </w:p>
    <w:p w14:paraId="29275715" w14:textId="77777777" w:rsidR="005C1230" w:rsidRDefault="005C1230" w:rsidP="003C7FBE">
      <w:pPr>
        <w:rPr>
          <w:rFonts w:ascii="標楷體" w:eastAsia="標楷體" w:hAnsi="標楷體"/>
        </w:rPr>
      </w:pPr>
    </w:p>
    <w:p w14:paraId="6544800D" w14:textId="77777777" w:rsidR="009B7B3F" w:rsidRPr="00362205" w:rsidRDefault="009B7B3F" w:rsidP="00D01BCC">
      <w:pPr>
        <w:pStyle w:val="a"/>
      </w:pPr>
      <w:r w:rsidRPr="00362205">
        <w:t>UI畫面</w:t>
      </w:r>
    </w:p>
    <w:p w14:paraId="0FF165DA" w14:textId="77777777" w:rsidR="004D55C7" w:rsidRPr="00362205" w:rsidRDefault="004D55C7" w:rsidP="004D55C7">
      <w:pPr>
        <w:pStyle w:val="42"/>
        <w:spacing w:after="72"/>
        <w:ind w:left="1133"/>
        <w:rPr>
          <w:rFonts w:ascii="標楷體" w:hAnsi="標楷體"/>
        </w:rPr>
      </w:pPr>
      <w:r w:rsidRPr="00362205">
        <w:rPr>
          <w:rFonts w:ascii="標楷體" w:hAnsi="標楷體" w:hint="eastAsia"/>
        </w:rPr>
        <w:t>輸</w:t>
      </w:r>
      <w:r>
        <w:rPr>
          <w:rFonts w:ascii="標楷體" w:hAnsi="標楷體" w:hint="eastAsia"/>
        </w:rPr>
        <w:t>入</w:t>
      </w:r>
      <w:r w:rsidRPr="00362205">
        <w:rPr>
          <w:rFonts w:ascii="標楷體" w:hAnsi="標楷體" w:hint="eastAsia"/>
        </w:rPr>
        <w:t>畫面：</w:t>
      </w:r>
    </w:p>
    <w:p w14:paraId="3ADD2660" w14:textId="77777777" w:rsidR="004D55C7" w:rsidRPr="009B2BD3" w:rsidRDefault="004D55C7" w:rsidP="004D55C7">
      <w:pPr>
        <w:pStyle w:val="42"/>
        <w:spacing w:after="72"/>
        <w:ind w:left="1133"/>
        <w:rPr>
          <w:rFonts w:ascii="標楷體" w:hAnsi="標楷體"/>
        </w:rPr>
      </w:pPr>
      <w:r w:rsidRPr="009B2BD3">
        <w:rPr>
          <w:rFonts w:ascii="標楷體" w:hAnsi="標楷體" w:hint="eastAsia"/>
        </w:rPr>
        <w:t>N/A</w:t>
      </w:r>
    </w:p>
    <w:p w14:paraId="511603F8" w14:textId="77777777" w:rsidR="004D55C7" w:rsidRDefault="004D55C7" w:rsidP="004D55C7">
      <w:pPr>
        <w:pStyle w:val="42"/>
        <w:spacing w:after="72"/>
        <w:ind w:leftChars="0" w:left="0"/>
        <w:rPr>
          <w:rFonts w:ascii="標楷體" w:hAnsi="標楷體"/>
        </w:rPr>
      </w:pPr>
    </w:p>
    <w:p w14:paraId="54A32BCA" w14:textId="77777777" w:rsidR="004D55C7" w:rsidRPr="00362205" w:rsidRDefault="004D55C7" w:rsidP="004D55C7">
      <w:pPr>
        <w:pStyle w:val="42"/>
        <w:spacing w:after="72"/>
        <w:ind w:left="1133"/>
        <w:rPr>
          <w:rFonts w:ascii="標楷體" w:hAnsi="標楷體"/>
        </w:rPr>
      </w:pPr>
      <w:r w:rsidRPr="00362205">
        <w:rPr>
          <w:rFonts w:ascii="標楷體" w:hAnsi="標楷體" w:hint="eastAsia"/>
        </w:rPr>
        <w:t>輸</w:t>
      </w:r>
      <w:r>
        <w:rPr>
          <w:rFonts w:ascii="標楷體" w:hAnsi="標楷體" w:hint="eastAsia"/>
        </w:rPr>
        <w:t>出</w:t>
      </w:r>
      <w:r w:rsidRPr="00362205">
        <w:rPr>
          <w:rFonts w:ascii="標楷體" w:hAnsi="標楷體" w:hint="eastAsia"/>
        </w:rPr>
        <w:t>畫面：</w:t>
      </w:r>
    </w:p>
    <w:p w14:paraId="12D3D767" w14:textId="77777777" w:rsidR="00C73B6C" w:rsidRDefault="002C3244" w:rsidP="00C73B6C">
      <w:pPr>
        <w:snapToGrid w:val="0"/>
        <w:spacing w:before="120"/>
        <w:ind w:rightChars="100" w:right="240"/>
        <w:rPr>
          <w:rFonts w:ascii="標楷體" w:eastAsia="標楷體" w:hAnsi="標楷體"/>
          <w:sz w:val="26"/>
        </w:rPr>
      </w:pPr>
      <w:r>
        <w:rPr>
          <w:rFonts w:ascii="標楷體" w:eastAsia="標楷體" w:hAnsi="標楷體"/>
          <w:noProof/>
          <w:sz w:val="26"/>
        </w:rPr>
        <w:drawing>
          <wp:inline distT="0" distB="0" distL="0" distR="0" wp14:anchorId="495FAE9C" wp14:editId="76BA850A">
            <wp:extent cx="6754495" cy="2003425"/>
            <wp:effectExtent l="0" t="0" r="8255" b="0"/>
            <wp:docPr id="8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6754495" cy="2003425"/>
                    </a:xfrm>
                    <a:prstGeom prst="rect">
                      <a:avLst/>
                    </a:prstGeom>
                    <a:noFill/>
                    <a:ln>
                      <a:noFill/>
                    </a:ln>
                  </pic:spPr>
                </pic:pic>
              </a:graphicData>
            </a:graphic>
          </wp:inline>
        </w:drawing>
      </w:r>
    </w:p>
    <w:p w14:paraId="63FB36EC" w14:textId="77777777" w:rsidR="008D4135" w:rsidRDefault="008D4135" w:rsidP="00D01BCC">
      <w:pPr>
        <w:pStyle w:val="a"/>
      </w:pPr>
    </w:p>
    <w:p w14:paraId="3776F7E4" w14:textId="77777777" w:rsidR="004D55C7" w:rsidRPr="00362205" w:rsidRDefault="004D55C7" w:rsidP="00D01BCC">
      <w:pPr>
        <w:pStyle w:val="a"/>
      </w:pPr>
      <w:r>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67"/>
        <w:gridCol w:w="1537"/>
        <w:gridCol w:w="992"/>
        <w:gridCol w:w="746"/>
        <w:gridCol w:w="1002"/>
        <w:gridCol w:w="678"/>
        <w:gridCol w:w="693"/>
        <w:gridCol w:w="3093"/>
      </w:tblGrid>
      <w:tr w:rsidR="004D55C7" w:rsidRPr="002A63A7" w14:paraId="7F15553E" w14:textId="77777777" w:rsidTr="00540D11">
        <w:trPr>
          <w:trHeight w:val="388"/>
          <w:jc w:val="center"/>
        </w:trPr>
        <w:tc>
          <w:tcPr>
            <w:tcW w:w="567" w:type="dxa"/>
            <w:vMerge w:val="restart"/>
          </w:tcPr>
          <w:p w14:paraId="6A10BED7" w14:textId="77777777" w:rsidR="004D55C7" w:rsidRPr="0019165A" w:rsidRDefault="004D55C7" w:rsidP="00540D11">
            <w:pPr>
              <w:rPr>
                <w:rFonts w:ascii="標楷體" w:eastAsia="標楷體" w:hAnsi="標楷體"/>
              </w:rPr>
            </w:pPr>
            <w:r w:rsidRPr="00BA5AA3">
              <w:rPr>
                <w:rFonts w:ascii="標楷體" w:eastAsia="標楷體" w:hAnsi="標楷體"/>
              </w:rPr>
              <w:t>序號</w:t>
            </w:r>
          </w:p>
        </w:tc>
        <w:tc>
          <w:tcPr>
            <w:tcW w:w="1537" w:type="dxa"/>
            <w:vMerge w:val="restart"/>
          </w:tcPr>
          <w:p w14:paraId="1F763638" w14:textId="77777777" w:rsidR="004D55C7" w:rsidRPr="002A63A7" w:rsidRDefault="004D55C7" w:rsidP="00540D11">
            <w:pPr>
              <w:rPr>
                <w:rFonts w:ascii="標楷體" w:eastAsia="標楷體" w:hAnsi="標楷體"/>
              </w:rPr>
            </w:pPr>
            <w:r w:rsidRPr="009E5A72">
              <w:rPr>
                <w:rFonts w:ascii="標楷體" w:eastAsia="標楷體" w:hAnsi="標楷體"/>
              </w:rPr>
              <w:t>欄位</w:t>
            </w:r>
          </w:p>
        </w:tc>
        <w:tc>
          <w:tcPr>
            <w:tcW w:w="4111" w:type="dxa"/>
            <w:gridSpan w:val="5"/>
          </w:tcPr>
          <w:p w14:paraId="150ABC57" w14:textId="77777777" w:rsidR="004D55C7" w:rsidRPr="002A63A7" w:rsidRDefault="004D55C7" w:rsidP="00540D11">
            <w:pPr>
              <w:jc w:val="center"/>
              <w:rPr>
                <w:rFonts w:ascii="標楷體" w:eastAsia="標楷體" w:hAnsi="標楷體"/>
              </w:rPr>
            </w:pPr>
            <w:r w:rsidRPr="002A63A7">
              <w:rPr>
                <w:rFonts w:ascii="標楷體" w:eastAsia="標楷體" w:hAnsi="標楷體"/>
              </w:rPr>
              <w:t>說明</w:t>
            </w:r>
          </w:p>
        </w:tc>
        <w:tc>
          <w:tcPr>
            <w:tcW w:w="3093" w:type="dxa"/>
            <w:vMerge w:val="restart"/>
          </w:tcPr>
          <w:p w14:paraId="57E81FB5" w14:textId="77777777" w:rsidR="004D55C7" w:rsidRPr="002A63A7" w:rsidRDefault="004D55C7" w:rsidP="00540D11">
            <w:pPr>
              <w:rPr>
                <w:rFonts w:ascii="標楷體" w:eastAsia="標楷體" w:hAnsi="標楷體"/>
              </w:rPr>
            </w:pPr>
            <w:r w:rsidRPr="002A63A7">
              <w:rPr>
                <w:rFonts w:ascii="標楷體" w:eastAsia="標楷體" w:hAnsi="標楷體"/>
              </w:rPr>
              <w:t>處理邏輯及注意事項</w:t>
            </w:r>
          </w:p>
        </w:tc>
      </w:tr>
      <w:tr w:rsidR="004D55C7" w:rsidRPr="002A63A7" w14:paraId="1AE9B096" w14:textId="77777777" w:rsidTr="00540D11">
        <w:trPr>
          <w:trHeight w:val="244"/>
          <w:jc w:val="center"/>
        </w:trPr>
        <w:tc>
          <w:tcPr>
            <w:tcW w:w="567" w:type="dxa"/>
            <w:vMerge/>
          </w:tcPr>
          <w:p w14:paraId="70741A57" w14:textId="77777777" w:rsidR="004D55C7" w:rsidRPr="002A63A7" w:rsidRDefault="004D55C7" w:rsidP="00540D11">
            <w:pPr>
              <w:rPr>
                <w:rFonts w:ascii="標楷體" w:eastAsia="標楷體" w:hAnsi="標楷體"/>
              </w:rPr>
            </w:pPr>
          </w:p>
        </w:tc>
        <w:tc>
          <w:tcPr>
            <w:tcW w:w="1537" w:type="dxa"/>
            <w:vMerge/>
          </w:tcPr>
          <w:p w14:paraId="31236E52" w14:textId="77777777" w:rsidR="004D55C7" w:rsidRPr="002A63A7" w:rsidRDefault="004D55C7" w:rsidP="00540D11">
            <w:pPr>
              <w:rPr>
                <w:rFonts w:ascii="標楷體" w:eastAsia="標楷體" w:hAnsi="標楷體"/>
              </w:rPr>
            </w:pPr>
          </w:p>
        </w:tc>
        <w:tc>
          <w:tcPr>
            <w:tcW w:w="992" w:type="dxa"/>
          </w:tcPr>
          <w:p w14:paraId="374C1D3A" w14:textId="77777777" w:rsidR="004D55C7" w:rsidRPr="002A63A7" w:rsidRDefault="004D55C7" w:rsidP="00540D11">
            <w:pPr>
              <w:rPr>
                <w:rFonts w:ascii="標楷體" w:eastAsia="標楷體" w:hAnsi="標楷體"/>
              </w:rPr>
            </w:pPr>
            <w:r w:rsidRPr="00891A01">
              <w:rPr>
                <w:rFonts w:ascii="標楷體" w:eastAsia="標楷體" w:hAnsi="標楷體" w:hint="eastAsia"/>
              </w:rPr>
              <w:t>資料型態長度</w:t>
            </w:r>
          </w:p>
        </w:tc>
        <w:tc>
          <w:tcPr>
            <w:tcW w:w="746" w:type="dxa"/>
          </w:tcPr>
          <w:p w14:paraId="7E0A00F3" w14:textId="77777777" w:rsidR="004D55C7" w:rsidRPr="002A63A7" w:rsidRDefault="004D55C7" w:rsidP="00540D11">
            <w:pPr>
              <w:rPr>
                <w:rFonts w:ascii="標楷體" w:eastAsia="標楷體" w:hAnsi="標楷體"/>
              </w:rPr>
            </w:pPr>
            <w:r w:rsidRPr="002A63A7">
              <w:rPr>
                <w:rFonts w:ascii="標楷體" w:eastAsia="標楷體" w:hAnsi="標楷體"/>
              </w:rPr>
              <w:t>預設值</w:t>
            </w:r>
          </w:p>
        </w:tc>
        <w:tc>
          <w:tcPr>
            <w:tcW w:w="1002" w:type="dxa"/>
          </w:tcPr>
          <w:p w14:paraId="60D36409" w14:textId="77777777" w:rsidR="004D55C7" w:rsidRPr="002A63A7" w:rsidRDefault="004D55C7" w:rsidP="00540D11">
            <w:pPr>
              <w:rPr>
                <w:rFonts w:ascii="標楷體" w:eastAsia="標楷體" w:hAnsi="標楷體"/>
              </w:rPr>
            </w:pPr>
            <w:r w:rsidRPr="002A63A7">
              <w:rPr>
                <w:rFonts w:ascii="標楷體" w:eastAsia="標楷體" w:hAnsi="標楷體"/>
              </w:rPr>
              <w:t>選單內容</w:t>
            </w:r>
          </w:p>
        </w:tc>
        <w:tc>
          <w:tcPr>
            <w:tcW w:w="678" w:type="dxa"/>
          </w:tcPr>
          <w:p w14:paraId="28B18D8E" w14:textId="77777777" w:rsidR="004D55C7" w:rsidRPr="002A63A7" w:rsidRDefault="004D55C7" w:rsidP="00540D11">
            <w:pPr>
              <w:rPr>
                <w:rFonts w:ascii="標楷體" w:eastAsia="標楷體" w:hAnsi="標楷體"/>
              </w:rPr>
            </w:pPr>
            <w:r w:rsidRPr="002A63A7">
              <w:rPr>
                <w:rFonts w:ascii="標楷體" w:eastAsia="標楷體" w:hAnsi="標楷體"/>
              </w:rPr>
              <w:t>必填</w:t>
            </w:r>
          </w:p>
        </w:tc>
        <w:tc>
          <w:tcPr>
            <w:tcW w:w="693" w:type="dxa"/>
          </w:tcPr>
          <w:p w14:paraId="3E9043B9" w14:textId="77777777" w:rsidR="004D55C7" w:rsidRPr="002A63A7" w:rsidRDefault="004D55C7" w:rsidP="00540D11">
            <w:pPr>
              <w:rPr>
                <w:rFonts w:ascii="標楷體" w:eastAsia="標楷體" w:hAnsi="標楷體"/>
              </w:rPr>
            </w:pPr>
            <w:r w:rsidRPr="002A63A7">
              <w:rPr>
                <w:rFonts w:ascii="標楷體" w:eastAsia="標楷體" w:hAnsi="標楷體"/>
              </w:rPr>
              <w:t>R/W</w:t>
            </w:r>
          </w:p>
        </w:tc>
        <w:tc>
          <w:tcPr>
            <w:tcW w:w="3093" w:type="dxa"/>
            <w:vMerge/>
          </w:tcPr>
          <w:p w14:paraId="3F82E075" w14:textId="77777777" w:rsidR="004D55C7" w:rsidRPr="002A63A7" w:rsidRDefault="004D55C7" w:rsidP="00540D11">
            <w:pPr>
              <w:rPr>
                <w:rFonts w:ascii="標楷體" w:eastAsia="標楷體" w:hAnsi="標楷體"/>
              </w:rPr>
            </w:pPr>
          </w:p>
        </w:tc>
      </w:tr>
      <w:tr w:rsidR="004D55C7" w:rsidRPr="002A63A7" w14:paraId="1EF22D20" w14:textId="77777777" w:rsidTr="00540D11">
        <w:trPr>
          <w:trHeight w:val="291"/>
          <w:jc w:val="center"/>
        </w:trPr>
        <w:tc>
          <w:tcPr>
            <w:tcW w:w="567" w:type="dxa"/>
          </w:tcPr>
          <w:p w14:paraId="12283A4B" w14:textId="77777777" w:rsidR="004D55C7" w:rsidRPr="002A63A7" w:rsidRDefault="004D55C7" w:rsidP="00540D11">
            <w:pPr>
              <w:rPr>
                <w:rFonts w:ascii="標楷體" w:eastAsia="標楷體" w:hAnsi="標楷體"/>
              </w:rPr>
            </w:pPr>
          </w:p>
        </w:tc>
        <w:tc>
          <w:tcPr>
            <w:tcW w:w="1537" w:type="dxa"/>
          </w:tcPr>
          <w:p w14:paraId="2C5113E2" w14:textId="77777777" w:rsidR="004D55C7" w:rsidRPr="002A63A7" w:rsidRDefault="004D55C7" w:rsidP="00540D11">
            <w:pPr>
              <w:rPr>
                <w:rFonts w:ascii="標楷體" w:eastAsia="標楷體" w:hAnsi="標楷體"/>
              </w:rPr>
            </w:pPr>
            <w:r>
              <w:rPr>
                <w:rFonts w:ascii="標楷體" w:eastAsia="標楷體" w:hAnsi="標楷體" w:hint="eastAsia"/>
                <w:lang w:eastAsia="zh-HK"/>
              </w:rPr>
              <w:t>無</w:t>
            </w:r>
          </w:p>
        </w:tc>
        <w:tc>
          <w:tcPr>
            <w:tcW w:w="992" w:type="dxa"/>
          </w:tcPr>
          <w:p w14:paraId="3D748744" w14:textId="77777777" w:rsidR="004D55C7" w:rsidRPr="00BA5AA3" w:rsidRDefault="004D55C7" w:rsidP="00540D11">
            <w:pPr>
              <w:rPr>
                <w:rFonts w:ascii="標楷體" w:eastAsia="標楷體" w:hAnsi="標楷體"/>
              </w:rPr>
            </w:pPr>
          </w:p>
        </w:tc>
        <w:tc>
          <w:tcPr>
            <w:tcW w:w="746" w:type="dxa"/>
          </w:tcPr>
          <w:p w14:paraId="3A75FE17" w14:textId="77777777" w:rsidR="004D55C7" w:rsidRPr="00BA5AA3" w:rsidRDefault="004D55C7" w:rsidP="00540D11">
            <w:pPr>
              <w:rPr>
                <w:rFonts w:ascii="標楷體" w:eastAsia="標楷體" w:hAnsi="標楷體"/>
              </w:rPr>
            </w:pPr>
          </w:p>
        </w:tc>
        <w:tc>
          <w:tcPr>
            <w:tcW w:w="1002" w:type="dxa"/>
          </w:tcPr>
          <w:p w14:paraId="5BA18FA5" w14:textId="77777777" w:rsidR="004D55C7" w:rsidRPr="0019165A" w:rsidRDefault="004D55C7" w:rsidP="00540D11">
            <w:pPr>
              <w:rPr>
                <w:rFonts w:ascii="標楷體" w:eastAsia="標楷體" w:hAnsi="標楷體"/>
              </w:rPr>
            </w:pPr>
          </w:p>
        </w:tc>
        <w:tc>
          <w:tcPr>
            <w:tcW w:w="678" w:type="dxa"/>
          </w:tcPr>
          <w:p w14:paraId="60109E3B" w14:textId="77777777" w:rsidR="004D55C7" w:rsidRPr="009E5A72" w:rsidRDefault="004D55C7" w:rsidP="00540D11">
            <w:pPr>
              <w:rPr>
                <w:rFonts w:ascii="標楷體" w:eastAsia="標楷體" w:hAnsi="標楷體"/>
              </w:rPr>
            </w:pPr>
          </w:p>
        </w:tc>
        <w:tc>
          <w:tcPr>
            <w:tcW w:w="693" w:type="dxa"/>
          </w:tcPr>
          <w:p w14:paraId="78932FD9" w14:textId="77777777" w:rsidR="004D55C7" w:rsidRPr="002A63A7" w:rsidRDefault="004D55C7" w:rsidP="00540D11">
            <w:pPr>
              <w:rPr>
                <w:rFonts w:ascii="標楷體" w:eastAsia="標楷體" w:hAnsi="標楷體"/>
              </w:rPr>
            </w:pPr>
          </w:p>
        </w:tc>
        <w:tc>
          <w:tcPr>
            <w:tcW w:w="3093" w:type="dxa"/>
          </w:tcPr>
          <w:p w14:paraId="419F7FAF" w14:textId="77777777" w:rsidR="004D55C7" w:rsidRPr="002A63A7" w:rsidRDefault="004D55C7" w:rsidP="00540D11">
            <w:pPr>
              <w:rPr>
                <w:rFonts w:ascii="標楷體" w:eastAsia="標楷體" w:hAnsi="標楷體"/>
              </w:rPr>
            </w:pPr>
          </w:p>
        </w:tc>
      </w:tr>
    </w:tbl>
    <w:p w14:paraId="4BB9E237" w14:textId="77777777" w:rsidR="004D55C7" w:rsidRDefault="004D55C7" w:rsidP="00D01BCC">
      <w:pPr>
        <w:pStyle w:val="a"/>
      </w:pPr>
    </w:p>
    <w:p w14:paraId="35283DA9" w14:textId="77777777" w:rsidR="008D4135" w:rsidRDefault="008D4135">
      <w:pPr>
        <w:widowControl/>
      </w:pPr>
      <w:r>
        <w:br w:type="page"/>
      </w:r>
    </w:p>
    <w:p w14:paraId="63D24287" w14:textId="77777777" w:rsidR="008D4135" w:rsidRPr="008D4135" w:rsidRDefault="008D4135" w:rsidP="008D4135"/>
    <w:p w14:paraId="144F0F7C" w14:textId="77777777" w:rsidR="004D55C7" w:rsidRDefault="004D55C7" w:rsidP="00D01BCC">
      <w:pPr>
        <w:pStyle w:val="a"/>
      </w:pPr>
      <w:r>
        <w:rPr>
          <w:rFonts w:hint="eastAsia"/>
        </w:rPr>
        <w:t>輸出</w:t>
      </w:r>
      <w:r w:rsidRPr="003972CE">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58"/>
        <w:gridCol w:w="1854"/>
        <w:gridCol w:w="2616"/>
        <w:gridCol w:w="4818"/>
      </w:tblGrid>
      <w:tr w:rsidR="004D55C7" w:rsidRPr="008D4135" w14:paraId="7C48CB8E" w14:textId="77777777" w:rsidTr="008D4135">
        <w:trPr>
          <w:trHeight w:val="388"/>
          <w:jc w:val="center"/>
        </w:trPr>
        <w:tc>
          <w:tcPr>
            <w:tcW w:w="558" w:type="dxa"/>
            <w:vMerge w:val="restart"/>
          </w:tcPr>
          <w:p w14:paraId="3811C4BD" w14:textId="77777777" w:rsidR="004D55C7" w:rsidRPr="008D4135" w:rsidRDefault="004D55C7" w:rsidP="00540D11">
            <w:pPr>
              <w:rPr>
                <w:rFonts w:ascii="標楷體" w:eastAsia="標楷體" w:hAnsi="標楷體"/>
              </w:rPr>
            </w:pPr>
            <w:r w:rsidRPr="008D4135">
              <w:rPr>
                <w:rFonts w:ascii="標楷體" w:eastAsia="標楷體" w:hAnsi="標楷體"/>
              </w:rPr>
              <w:t>序號</w:t>
            </w:r>
          </w:p>
        </w:tc>
        <w:tc>
          <w:tcPr>
            <w:tcW w:w="1854" w:type="dxa"/>
            <w:vMerge w:val="restart"/>
          </w:tcPr>
          <w:p w14:paraId="1CB56572" w14:textId="77777777" w:rsidR="004D55C7" w:rsidRPr="008D4135" w:rsidRDefault="004D55C7" w:rsidP="00540D11">
            <w:pPr>
              <w:rPr>
                <w:rFonts w:ascii="標楷體" w:eastAsia="標楷體" w:hAnsi="標楷體"/>
              </w:rPr>
            </w:pPr>
            <w:r w:rsidRPr="008D4135">
              <w:rPr>
                <w:rFonts w:ascii="標楷體" w:eastAsia="標楷體" w:hAnsi="標楷體"/>
              </w:rPr>
              <w:t>欄位</w:t>
            </w:r>
          </w:p>
        </w:tc>
        <w:tc>
          <w:tcPr>
            <w:tcW w:w="2616" w:type="dxa"/>
          </w:tcPr>
          <w:p w14:paraId="760197A2" w14:textId="77777777" w:rsidR="004D55C7" w:rsidRPr="008D4135" w:rsidRDefault="004D55C7" w:rsidP="00540D11">
            <w:pPr>
              <w:jc w:val="center"/>
              <w:rPr>
                <w:rFonts w:ascii="標楷體" w:eastAsia="標楷體" w:hAnsi="標楷體"/>
              </w:rPr>
            </w:pPr>
            <w:r w:rsidRPr="008D4135">
              <w:rPr>
                <w:rFonts w:ascii="標楷體" w:eastAsia="標楷體" w:hAnsi="標楷體"/>
              </w:rPr>
              <w:t>說明</w:t>
            </w:r>
          </w:p>
        </w:tc>
        <w:tc>
          <w:tcPr>
            <w:tcW w:w="4818" w:type="dxa"/>
            <w:vMerge w:val="restart"/>
          </w:tcPr>
          <w:p w14:paraId="36231E29" w14:textId="77777777" w:rsidR="004D55C7" w:rsidRPr="008D4135" w:rsidRDefault="004D55C7" w:rsidP="00540D11">
            <w:pPr>
              <w:rPr>
                <w:rFonts w:ascii="標楷體" w:eastAsia="標楷體" w:hAnsi="標楷體"/>
              </w:rPr>
            </w:pPr>
            <w:r w:rsidRPr="008D4135">
              <w:rPr>
                <w:rFonts w:ascii="標楷體" w:eastAsia="標楷體" w:hAnsi="標楷體"/>
              </w:rPr>
              <w:t>處理邏輯及注意事項</w:t>
            </w:r>
          </w:p>
        </w:tc>
      </w:tr>
      <w:tr w:rsidR="004D55C7" w:rsidRPr="008D4135" w14:paraId="28FA96E5" w14:textId="77777777" w:rsidTr="008D4135">
        <w:trPr>
          <w:trHeight w:val="244"/>
          <w:jc w:val="center"/>
        </w:trPr>
        <w:tc>
          <w:tcPr>
            <w:tcW w:w="558" w:type="dxa"/>
            <w:vMerge/>
          </w:tcPr>
          <w:p w14:paraId="0FB5FD6D" w14:textId="77777777" w:rsidR="004D55C7" w:rsidRPr="008D4135" w:rsidRDefault="004D55C7" w:rsidP="00540D11">
            <w:pPr>
              <w:rPr>
                <w:rFonts w:ascii="標楷體" w:eastAsia="標楷體" w:hAnsi="標楷體"/>
              </w:rPr>
            </w:pPr>
          </w:p>
        </w:tc>
        <w:tc>
          <w:tcPr>
            <w:tcW w:w="1854" w:type="dxa"/>
            <w:vMerge/>
          </w:tcPr>
          <w:p w14:paraId="53C7F55F" w14:textId="77777777" w:rsidR="004D55C7" w:rsidRPr="008D4135" w:rsidRDefault="004D55C7" w:rsidP="00540D11">
            <w:pPr>
              <w:rPr>
                <w:rFonts w:ascii="標楷體" w:eastAsia="標楷體" w:hAnsi="標楷體"/>
              </w:rPr>
            </w:pPr>
          </w:p>
        </w:tc>
        <w:tc>
          <w:tcPr>
            <w:tcW w:w="2616" w:type="dxa"/>
          </w:tcPr>
          <w:p w14:paraId="391D0EE2" w14:textId="77777777" w:rsidR="004D55C7" w:rsidRPr="008D4135" w:rsidRDefault="004D55C7" w:rsidP="00540D11">
            <w:pPr>
              <w:rPr>
                <w:rFonts w:ascii="標楷體" w:eastAsia="標楷體" w:hAnsi="標楷體"/>
              </w:rPr>
            </w:pPr>
            <w:r w:rsidRPr="008D4135">
              <w:rPr>
                <w:rFonts w:ascii="標楷體" w:eastAsia="標楷體" w:hAnsi="標楷體" w:hint="eastAsia"/>
              </w:rPr>
              <w:t>資料型態長度</w:t>
            </w:r>
          </w:p>
        </w:tc>
        <w:tc>
          <w:tcPr>
            <w:tcW w:w="4818" w:type="dxa"/>
            <w:vMerge/>
          </w:tcPr>
          <w:p w14:paraId="2AD0D7FC" w14:textId="77777777" w:rsidR="004D55C7" w:rsidRPr="008D4135" w:rsidRDefault="004D55C7" w:rsidP="00540D11">
            <w:pPr>
              <w:rPr>
                <w:rFonts w:ascii="標楷體" w:eastAsia="標楷體" w:hAnsi="標楷體"/>
              </w:rPr>
            </w:pPr>
          </w:p>
        </w:tc>
      </w:tr>
      <w:tr w:rsidR="004D55C7" w:rsidRPr="008D4135" w14:paraId="683C9E94" w14:textId="77777777" w:rsidTr="008D4135">
        <w:trPr>
          <w:trHeight w:val="291"/>
          <w:jc w:val="center"/>
        </w:trPr>
        <w:tc>
          <w:tcPr>
            <w:tcW w:w="2412" w:type="dxa"/>
            <w:gridSpan w:val="2"/>
          </w:tcPr>
          <w:p w14:paraId="307B9972" w14:textId="77777777" w:rsidR="004D55C7" w:rsidRPr="008D4135" w:rsidRDefault="004D55C7" w:rsidP="004D55C7">
            <w:pPr>
              <w:rPr>
                <w:rFonts w:ascii="標楷體" w:eastAsia="標楷體" w:hAnsi="標楷體"/>
              </w:rPr>
            </w:pPr>
            <w:r w:rsidRPr="008D4135">
              <w:rPr>
                <w:rFonts w:ascii="標楷體" w:eastAsia="標楷體" w:hAnsi="標楷體" w:hint="eastAsia"/>
              </w:rPr>
              <w:t>批號</w:t>
            </w:r>
          </w:p>
        </w:tc>
        <w:tc>
          <w:tcPr>
            <w:tcW w:w="2616" w:type="dxa"/>
          </w:tcPr>
          <w:p w14:paraId="10BA847B" w14:textId="77777777" w:rsidR="004D55C7" w:rsidRPr="008D4135" w:rsidRDefault="008D4135" w:rsidP="00540D11">
            <w:pPr>
              <w:rPr>
                <w:rFonts w:ascii="標楷體" w:eastAsia="標楷體" w:hAnsi="標楷體" w:cs="新細明體"/>
              </w:rPr>
            </w:pPr>
            <w:r w:rsidRPr="008D4135">
              <w:rPr>
                <w:rFonts w:ascii="標楷體" w:eastAsia="標楷體" w:hAnsi="標楷體" w:cs="新細明體"/>
              </w:rPr>
              <w:t>X(10)</w:t>
            </w:r>
          </w:p>
        </w:tc>
        <w:tc>
          <w:tcPr>
            <w:tcW w:w="4818" w:type="dxa"/>
          </w:tcPr>
          <w:p w14:paraId="5E7922E5" w14:textId="77777777" w:rsidR="004D55C7" w:rsidRPr="008D4135" w:rsidRDefault="004D55C7" w:rsidP="00540D11">
            <w:pPr>
              <w:rPr>
                <w:rFonts w:ascii="標楷體" w:eastAsia="標楷體" w:hAnsi="標楷體"/>
              </w:rPr>
            </w:pPr>
          </w:p>
        </w:tc>
      </w:tr>
      <w:tr w:rsidR="004D55C7" w:rsidRPr="008D4135" w14:paraId="4C87C2CC" w14:textId="77777777" w:rsidTr="008D4135">
        <w:trPr>
          <w:trHeight w:val="291"/>
          <w:jc w:val="center"/>
        </w:trPr>
        <w:tc>
          <w:tcPr>
            <w:tcW w:w="2412" w:type="dxa"/>
            <w:gridSpan w:val="2"/>
          </w:tcPr>
          <w:p w14:paraId="789C897A" w14:textId="77777777" w:rsidR="004D55C7" w:rsidRPr="008D4135" w:rsidRDefault="004D55C7" w:rsidP="00540D11">
            <w:pPr>
              <w:rPr>
                <w:rFonts w:ascii="標楷體" w:eastAsia="標楷體" w:hAnsi="標楷體"/>
              </w:rPr>
            </w:pPr>
            <w:r w:rsidRPr="008D4135">
              <w:rPr>
                <w:rFonts w:ascii="標楷體" w:eastAsia="標楷體" w:hAnsi="標楷體" w:hint="eastAsia"/>
              </w:rPr>
              <w:t>處理功能</w:t>
            </w:r>
          </w:p>
        </w:tc>
        <w:tc>
          <w:tcPr>
            <w:tcW w:w="2616" w:type="dxa"/>
          </w:tcPr>
          <w:p w14:paraId="2852F4DF" w14:textId="77777777" w:rsidR="004D55C7" w:rsidRPr="008D4135" w:rsidRDefault="008D4135" w:rsidP="00540D11">
            <w:pPr>
              <w:rPr>
                <w:rFonts w:ascii="標楷體" w:eastAsia="標楷體" w:hAnsi="標楷體"/>
              </w:rPr>
            </w:pPr>
            <w:r w:rsidRPr="008D4135">
              <w:rPr>
                <w:rFonts w:ascii="標楷體" w:eastAsia="標楷體" w:hAnsi="標楷體"/>
              </w:rPr>
              <w:t>9-XXXXXX</w:t>
            </w:r>
          </w:p>
        </w:tc>
        <w:tc>
          <w:tcPr>
            <w:tcW w:w="4818" w:type="dxa"/>
          </w:tcPr>
          <w:p w14:paraId="1188EA0E" w14:textId="77777777" w:rsidR="004D55C7" w:rsidRPr="008D4135" w:rsidRDefault="004D55C7" w:rsidP="00540D11">
            <w:pPr>
              <w:rPr>
                <w:rFonts w:ascii="標楷體" w:eastAsia="標楷體" w:hAnsi="標楷體"/>
              </w:rPr>
            </w:pPr>
          </w:p>
        </w:tc>
      </w:tr>
      <w:tr w:rsidR="004D55C7" w:rsidRPr="008D4135" w14:paraId="48ABCD67" w14:textId="77777777" w:rsidTr="008D4135">
        <w:trPr>
          <w:trHeight w:val="291"/>
          <w:jc w:val="center"/>
        </w:trPr>
        <w:tc>
          <w:tcPr>
            <w:tcW w:w="2412" w:type="dxa"/>
            <w:gridSpan w:val="2"/>
          </w:tcPr>
          <w:p w14:paraId="0F48F04B" w14:textId="77777777" w:rsidR="004D55C7" w:rsidRPr="008D4135" w:rsidRDefault="004D55C7" w:rsidP="00540D11">
            <w:pPr>
              <w:rPr>
                <w:rFonts w:ascii="標楷體" w:eastAsia="標楷體" w:hAnsi="標楷體"/>
              </w:rPr>
            </w:pPr>
            <w:r w:rsidRPr="008D4135">
              <w:rPr>
                <w:rFonts w:ascii="標楷體" w:eastAsia="標楷體" w:hAnsi="標楷體" w:hint="eastAsia"/>
              </w:rPr>
              <w:t>保留功能</w:t>
            </w:r>
          </w:p>
        </w:tc>
        <w:tc>
          <w:tcPr>
            <w:tcW w:w="2616" w:type="dxa"/>
          </w:tcPr>
          <w:p w14:paraId="7C371B19" w14:textId="77777777" w:rsidR="004D55C7" w:rsidRPr="008D4135" w:rsidRDefault="008D4135" w:rsidP="00540D11">
            <w:pPr>
              <w:rPr>
                <w:rFonts w:ascii="標楷體" w:eastAsia="標楷體" w:hAnsi="標楷體"/>
              </w:rPr>
            </w:pPr>
            <w:r w:rsidRPr="008D4135">
              <w:rPr>
                <w:rFonts w:ascii="標楷體" w:eastAsia="標楷體" w:hAnsi="標楷體"/>
              </w:rPr>
              <w:t>X</w:t>
            </w:r>
          </w:p>
        </w:tc>
        <w:tc>
          <w:tcPr>
            <w:tcW w:w="4818" w:type="dxa"/>
          </w:tcPr>
          <w:p w14:paraId="69179493" w14:textId="77777777" w:rsidR="004D55C7" w:rsidRPr="008D4135" w:rsidRDefault="004D55C7" w:rsidP="00540D11">
            <w:pPr>
              <w:rPr>
                <w:rFonts w:ascii="標楷體" w:eastAsia="標楷體" w:hAnsi="標楷體"/>
              </w:rPr>
            </w:pPr>
          </w:p>
        </w:tc>
      </w:tr>
      <w:tr w:rsidR="004D55C7" w:rsidRPr="008D4135" w14:paraId="7B752D17" w14:textId="77777777" w:rsidTr="008D4135">
        <w:trPr>
          <w:trHeight w:val="291"/>
          <w:jc w:val="center"/>
        </w:trPr>
        <w:tc>
          <w:tcPr>
            <w:tcW w:w="2412" w:type="dxa"/>
            <w:gridSpan w:val="2"/>
          </w:tcPr>
          <w:p w14:paraId="01F3C7E1" w14:textId="77777777" w:rsidR="004D55C7" w:rsidRPr="008D4135" w:rsidRDefault="004D55C7" w:rsidP="00540D11">
            <w:pPr>
              <w:rPr>
                <w:rFonts w:ascii="標楷體" w:eastAsia="標楷體" w:hAnsi="標楷體"/>
              </w:rPr>
            </w:pPr>
            <w:r w:rsidRPr="008D4135">
              <w:rPr>
                <w:rFonts w:ascii="標楷體" w:eastAsia="標楷體" w:hAnsi="標楷體" w:hint="eastAsia"/>
              </w:rPr>
              <w:t>刪除功能</w:t>
            </w:r>
          </w:p>
        </w:tc>
        <w:tc>
          <w:tcPr>
            <w:tcW w:w="2616" w:type="dxa"/>
          </w:tcPr>
          <w:p w14:paraId="0047C5F4" w14:textId="77777777" w:rsidR="004D55C7" w:rsidRPr="008D4135" w:rsidRDefault="008D4135" w:rsidP="00540D11">
            <w:pPr>
              <w:rPr>
                <w:rFonts w:ascii="標楷體" w:eastAsia="標楷體" w:hAnsi="標楷體"/>
              </w:rPr>
            </w:pPr>
            <w:r w:rsidRPr="008D4135">
              <w:rPr>
                <w:rFonts w:ascii="標楷體" w:eastAsia="標楷體" w:hAnsi="標楷體"/>
              </w:rPr>
              <w:t>X</w:t>
            </w:r>
          </w:p>
        </w:tc>
        <w:tc>
          <w:tcPr>
            <w:tcW w:w="4818" w:type="dxa"/>
          </w:tcPr>
          <w:p w14:paraId="5C81D27F" w14:textId="77777777" w:rsidR="004D55C7" w:rsidRPr="008D4135" w:rsidRDefault="004D55C7" w:rsidP="00540D11">
            <w:pPr>
              <w:rPr>
                <w:rFonts w:ascii="標楷體" w:eastAsia="標楷體" w:hAnsi="標楷體"/>
              </w:rPr>
            </w:pPr>
          </w:p>
        </w:tc>
      </w:tr>
      <w:tr w:rsidR="004D55C7" w:rsidRPr="008D4135" w14:paraId="0C4D0BC3" w14:textId="77777777" w:rsidTr="008D4135">
        <w:trPr>
          <w:trHeight w:val="291"/>
          <w:jc w:val="center"/>
        </w:trPr>
        <w:tc>
          <w:tcPr>
            <w:tcW w:w="2412" w:type="dxa"/>
            <w:gridSpan w:val="2"/>
          </w:tcPr>
          <w:p w14:paraId="594FCEEE" w14:textId="77777777" w:rsidR="004D55C7" w:rsidRPr="008D4135" w:rsidRDefault="004D55C7" w:rsidP="00540D11">
            <w:pPr>
              <w:rPr>
                <w:rFonts w:ascii="標楷體" w:eastAsia="標楷體" w:hAnsi="標楷體"/>
              </w:rPr>
            </w:pPr>
            <w:r w:rsidRPr="008D4135">
              <w:rPr>
                <w:rFonts w:ascii="標楷體" w:eastAsia="標楷體" w:hAnsi="標楷體" w:hint="eastAsia"/>
              </w:rPr>
              <w:t>功能</w:t>
            </w:r>
          </w:p>
        </w:tc>
        <w:tc>
          <w:tcPr>
            <w:tcW w:w="2616" w:type="dxa"/>
          </w:tcPr>
          <w:p w14:paraId="65C258CD" w14:textId="77777777" w:rsidR="004D55C7" w:rsidRPr="008D4135" w:rsidRDefault="008D4135" w:rsidP="00540D11">
            <w:pPr>
              <w:rPr>
                <w:rFonts w:ascii="標楷體" w:eastAsia="標楷體" w:hAnsi="標楷體"/>
              </w:rPr>
            </w:pPr>
            <w:r w:rsidRPr="008D4135">
              <w:rPr>
                <w:rFonts w:ascii="標楷體" w:eastAsia="標楷體" w:hAnsi="標楷體"/>
              </w:rPr>
              <w:t>9-XXXXXXXX</w:t>
            </w:r>
          </w:p>
        </w:tc>
        <w:tc>
          <w:tcPr>
            <w:tcW w:w="4818" w:type="dxa"/>
          </w:tcPr>
          <w:p w14:paraId="6BD5903B" w14:textId="77777777" w:rsidR="004D55C7" w:rsidRPr="008D4135" w:rsidRDefault="004D55C7" w:rsidP="008D4135">
            <w:pPr>
              <w:rPr>
                <w:rFonts w:ascii="標楷體" w:eastAsia="標楷體" w:hAnsi="標楷體"/>
              </w:rPr>
            </w:pPr>
            <w:r w:rsidRPr="008D4135">
              <w:rPr>
                <w:rFonts w:ascii="標楷體" w:eastAsia="標楷體" w:hAnsi="標楷體"/>
              </w:rPr>
              <w:t>1.</w:t>
            </w:r>
            <w:r w:rsidRPr="008D4135">
              <w:rPr>
                <w:rFonts w:ascii="標楷體" w:eastAsia="標楷體" w:hAnsi="標楷體" w:hint="eastAsia"/>
              </w:rPr>
              <w:t>保留</w:t>
            </w:r>
            <w:r w:rsidRPr="008D4135">
              <w:rPr>
                <w:rFonts w:ascii="標楷體" w:eastAsia="標楷體" w:hAnsi="標楷體"/>
              </w:rPr>
              <w:t xml:space="preserve"> </w:t>
            </w:r>
            <w:r w:rsidR="008D4135" w:rsidRPr="008D4135">
              <w:rPr>
                <w:rFonts w:ascii="標楷體" w:eastAsia="標楷體" w:hAnsi="標楷體" w:hint="eastAsia"/>
              </w:rPr>
              <w:t xml:space="preserve">   </w:t>
            </w:r>
            <w:r w:rsidRPr="008D4135">
              <w:rPr>
                <w:rFonts w:ascii="標楷體" w:eastAsia="標楷體" w:hAnsi="標楷體"/>
              </w:rPr>
              <w:t>-&gt;</w:t>
            </w:r>
            <w:r w:rsidRPr="008D4135">
              <w:rPr>
                <w:rFonts w:ascii="標楷體" w:eastAsia="標楷體" w:hAnsi="標楷體" w:hint="eastAsia"/>
              </w:rPr>
              <w:t>保留功能:</w:t>
            </w:r>
            <w:r w:rsidRPr="008D4135">
              <w:rPr>
                <w:rFonts w:ascii="標楷體" w:eastAsia="標楷體" w:hAnsi="標楷體"/>
              </w:rPr>
              <w:t>Y</w:t>
            </w:r>
            <w:r w:rsidRPr="008D4135">
              <w:rPr>
                <w:rFonts w:ascii="標楷體" w:eastAsia="標楷體" w:hAnsi="標楷體" w:hint="eastAsia"/>
              </w:rPr>
              <w:t>，可選</w:t>
            </w:r>
          </w:p>
          <w:p w14:paraId="7B0B0684" w14:textId="77777777" w:rsidR="004D55C7" w:rsidRPr="008D4135" w:rsidRDefault="004D55C7" w:rsidP="008D4135">
            <w:pPr>
              <w:rPr>
                <w:rFonts w:ascii="標楷體" w:eastAsia="標楷體" w:hAnsi="標楷體"/>
              </w:rPr>
            </w:pPr>
            <w:r w:rsidRPr="008D4135">
              <w:rPr>
                <w:rFonts w:ascii="標楷體" w:eastAsia="標楷體" w:hAnsi="標楷體" w:hint="eastAsia"/>
              </w:rPr>
              <w:t>2.已處理</w:t>
            </w:r>
            <w:r w:rsidR="008D4135" w:rsidRPr="008D4135">
              <w:rPr>
                <w:rFonts w:ascii="標楷體" w:eastAsia="標楷體" w:hAnsi="標楷體" w:hint="eastAsia"/>
              </w:rPr>
              <w:t xml:space="preserve">  </w:t>
            </w:r>
            <w:r w:rsidRPr="008D4135">
              <w:rPr>
                <w:rFonts w:ascii="標楷體" w:eastAsia="標楷體" w:hAnsi="標楷體"/>
              </w:rPr>
              <w:t>-&gt;</w:t>
            </w:r>
            <w:r w:rsidRPr="008D4135">
              <w:rPr>
                <w:rFonts w:ascii="標楷體" w:eastAsia="標楷體" w:hAnsi="標楷體" w:hint="eastAsia"/>
              </w:rPr>
              <w:t>處理功能:</w:t>
            </w:r>
            <w:r w:rsidRPr="008D4135">
              <w:rPr>
                <w:rFonts w:ascii="標楷體" w:eastAsia="標楷體" w:hAnsi="標楷體"/>
              </w:rPr>
              <w:t>2-</w:t>
            </w:r>
            <w:r w:rsidRPr="008D4135">
              <w:rPr>
                <w:rFonts w:ascii="標楷體" w:eastAsia="標楷體" w:hAnsi="標楷體" w:hint="eastAsia"/>
              </w:rPr>
              <w:t>人工，可選</w:t>
            </w:r>
          </w:p>
          <w:p w14:paraId="7105E31F" w14:textId="77777777" w:rsidR="004D55C7" w:rsidRPr="008D4135" w:rsidRDefault="004D55C7" w:rsidP="008D4135">
            <w:pPr>
              <w:rPr>
                <w:rFonts w:ascii="標楷體" w:eastAsia="標楷體" w:hAnsi="標楷體"/>
              </w:rPr>
            </w:pPr>
            <w:r w:rsidRPr="008D4135">
              <w:rPr>
                <w:rFonts w:ascii="標楷體" w:eastAsia="標楷體" w:hAnsi="標楷體" w:hint="eastAsia"/>
              </w:rPr>
              <w:t>3.取消處理</w:t>
            </w:r>
            <w:r w:rsidRPr="008D4135">
              <w:rPr>
                <w:rFonts w:ascii="標楷體" w:eastAsia="標楷體" w:hAnsi="標楷體"/>
              </w:rPr>
              <w:t>-&gt;</w:t>
            </w:r>
            <w:r w:rsidRPr="008D4135">
              <w:rPr>
                <w:rFonts w:ascii="標楷體" w:eastAsia="標楷體" w:hAnsi="標楷體" w:hint="eastAsia"/>
              </w:rPr>
              <w:t>處理功能:</w:t>
            </w:r>
            <w:r w:rsidRPr="008D4135">
              <w:rPr>
                <w:rFonts w:ascii="標楷體" w:eastAsia="標楷體" w:hAnsi="標楷體"/>
              </w:rPr>
              <w:t>2-</w:t>
            </w:r>
            <w:r w:rsidRPr="008D4135">
              <w:rPr>
                <w:rFonts w:ascii="標楷體" w:eastAsia="標楷體" w:hAnsi="標楷體" w:hint="eastAsia"/>
              </w:rPr>
              <w:t>人工，可選</w:t>
            </w:r>
          </w:p>
          <w:p w14:paraId="09E70F21" w14:textId="77777777" w:rsidR="004D55C7" w:rsidRPr="008D4135" w:rsidRDefault="004D55C7" w:rsidP="008D4135">
            <w:pPr>
              <w:rPr>
                <w:rFonts w:ascii="標楷體" w:eastAsia="標楷體" w:hAnsi="標楷體"/>
              </w:rPr>
            </w:pPr>
            <w:r w:rsidRPr="008D4135">
              <w:rPr>
                <w:rFonts w:ascii="標楷體" w:eastAsia="標楷體" w:hAnsi="標楷體" w:hint="eastAsia"/>
              </w:rPr>
              <w:t>4.取消保留</w:t>
            </w:r>
            <w:r w:rsidRPr="008D4135">
              <w:rPr>
                <w:rFonts w:ascii="標楷體" w:eastAsia="標楷體" w:hAnsi="標楷體"/>
              </w:rPr>
              <w:t>-&gt;</w:t>
            </w:r>
            <w:r w:rsidRPr="008D4135">
              <w:rPr>
                <w:rFonts w:ascii="標楷體" w:eastAsia="標楷體" w:hAnsi="標楷體" w:hint="eastAsia"/>
              </w:rPr>
              <w:t>保留功能:</w:t>
            </w:r>
            <w:r w:rsidRPr="008D4135">
              <w:rPr>
                <w:rFonts w:ascii="標楷體" w:eastAsia="標楷體" w:hAnsi="標楷體"/>
              </w:rPr>
              <w:t>Y</w:t>
            </w:r>
            <w:r w:rsidRPr="008D4135">
              <w:rPr>
                <w:rFonts w:ascii="標楷體" w:eastAsia="標楷體" w:hAnsi="標楷體" w:hint="eastAsia"/>
              </w:rPr>
              <w:t>，可選</w:t>
            </w:r>
          </w:p>
          <w:p w14:paraId="003C2A00" w14:textId="77777777" w:rsidR="004D55C7" w:rsidRPr="008D4135" w:rsidRDefault="004D55C7" w:rsidP="008D4135">
            <w:pPr>
              <w:rPr>
                <w:rFonts w:ascii="標楷體" w:eastAsia="標楷體" w:hAnsi="標楷體"/>
              </w:rPr>
            </w:pPr>
            <w:r w:rsidRPr="008D4135">
              <w:rPr>
                <w:rFonts w:ascii="標楷體" w:eastAsia="標楷體" w:hAnsi="標楷體" w:hint="eastAsia"/>
              </w:rPr>
              <w:t>5</w:t>
            </w:r>
            <w:r w:rsidRPr="008D4135">
              <w:rPr>
                <w:rFonts w:ascii="標楷體" w:eastAsia="標楷體" w:hAnsi="標楷體"/>
              </w:rPr>
              <w:t>.</w:t>
            </w:r>
            <w:r w:rsidRPr="008D4135">
              <w:rPr>
                <w:rFonts w:ascii="標楷體" w:eastAsia="標楷體" w:hAnsi="標楷體" w:hint="eastAsia"/>
              </w:rPr>
              <w:t xml:space="preserve">刪除 </w:t>
            </w:r>
            <w:r w:rsidRPr="008D4135">
              <w:rPr>
                <w:rFonts w:ascii="標楷體" w:eastAsia="標楷體" w:hAnsi="標楷體"/>
              </w:rPr>
              <w:t xml:space="preserve">   -&gt;</w:t>
            </w:r>
            <w:r w:rsidRPr="008D4135">
              <w:rPr>
                <w:rFonts w:ascii="標楷體" w:eastAsia="標楷體" w:hAnsi="標楷體" w:hint="eastAsia"/>
              </w:rPr>
              <w:t>刪除功能:</w:t>
            </w:r>
            <w:r w:rsidRPr="008D4135">
              <w:rPr>
                <w:rFonts w:ascii="標楷體" w:eastAsia="標楷體" w:hAnsi="標楷體"/>
              </w:rPr>
              <w:t>Y</w:t>
            </w:r>
            <w:r w:rsidRPr="008D4135">
              <w:rPr>
                <w:rFonts w:ascii="標楷體" w:eastAsia="標楷體" w:hAnsi="標楷體" w:hint="eastAsia"/>
              </w:rPr>
              <w:t>，可選</w:t>
            </w:r>
          </w:p>
          <w:p w14:paraId="1F2400A4" w14:textId="77777777" w:rsidR="004D55C7" w:rsidRPr="008D4135" w:rsidRDefault="004D55C7" w:rsidP="008D4135">
            <w:pPr>
              <w:rPr>
                <w:rFonts w:ascii="標楷體" w:eastAsia="標楷體" w:hAnsi="標楷體"/>
              </w:rPr>
            </w:pPr>
            <w:r w:rsidRPr="008D4135">
              <w:rPr>
                <w:rFonts w:ascii="標楷體" w:eastAsia="標楷體" w:hAnsi="標楷體"/>
              </w:rPr>
              <w:t>6.</w:t>
            </w:r>
            <w:r w:rsidRPr="008D4135">
              <w:rPr>
                <w:rFonts w:ascii="標楷體" w:eastAsia="標楷體" w:hAnsi="標楷體" w:hint="eastAsia"/>
              </w:rPr>
              <w:t>取消刪除</w:t>
            </w:r>
            <w:r w:rsidRPr="008D4135">
              <w:rPr>
                <w:rFonts w:ascii="標楷體" w:eastAsia="標楷體" w:hAnsi="標楷體"/>
              </w:rPr>
              <w:t>-&gt;</w:t>
            </w:r>
            <w:r w:rsidRPr="008D4135">
              <w:rPr>
                <w:rFonts w:ascii="標楷體" w:eastAsia="標楷體" w:hAnsi="標楷體" w:hint="eastAsia"/>
              </w:rPr>
              <w:t>刪除功能:</w:t>
            </w:r>
            <w:r w:rsidRPr="008D4135">
              <w:rPr>
                <w:rFonts w:ascii="標楷體" w:eastAsia="標楷體" w:hAnsi="標楷體"/>
              </w:rPr>
              <w:t>Y</w:t>
            </w:r>
            <w:r w:rsidRPr="008D4135">
              <w:rPr>
                <w:rFonts w:ascii="標楷體" w:eastAsia="標楷體" w:hAnsi="標楷體" w:hint="eastAsia"/>
              </w:rPr>
              <w:t>，可選</w:t>
            </w:r>
          </w:p>
          <w:p w14:paraId="433967B9" w14:textId="77777777" w:rsidR="004D55C7" w:rsidRPr="008D4135" w:rsidRDefault="004D55C7" w:rsidP="008D4135">
            <w:pPr>
              <w:widowControl/>
              <w:rPr>
                <w:rFonts w:ascii="標楷體" w:eastAsia="標楷體" w:hAnsi="標楷體"/>
              </w:rPr>
            </w:pPr>
            <w:r w:rsidRPr="008D4135">
              <w:rPr>
                <w:rFonts w:ascii="標楷體" w:eastAsia="標楷體" w:hAnsi="標楷體" w:hint="eastAsia"/>
              </w:rPr>
              <w:t>9.查詢</w:t>
            </w:r>
          </w:p>
        </w:tc>
      </w:tr>
      <w:tr w:rsidR="008D4135" w:rsidRPr="008D4135" w14:paraId="49E09606" w14:textId="77777777" w:rsidTr="008D4135">
        <w:trPr>
          <w:trHeight w:val="291"/>
          <w:jc w:val="center"/>
        </w:trPr>
        <w:tc>
          <w:tcPr>
            <w:tcW w:w="2412" w:type="dxa"/>
            <w:gridSpan w:val="2"/>
          </w:tcPr>
          <w:p w14:paraId="02C8EC5E" w14:textId="77777777" w:rsidR="008D4135" w:rsidRPr="008D4135" w:rsidRDefault="008D4135" w:rsidP="00540D11">
            <w:pPr>
              <w:rPr>
                <w:rFonts w:ascii="標楷體" w:eastAsia="標楷體" w:hAnsi="標楷體" w:cs="新細明體"/>
              </w:rPr>
            </w:pPr>
            <w:r w:rsidRPr="008D4135">
              <w:rPr>
                <w:rFonts w:ascii="標楷體" w:eastAsia="標楷體" w:hAnsi="標楷體" w:hint="eastAsia"/>
              </w:rPr>
              <w:t>多筆式明細資料</w:t>
            </w:r>
          </w:p>
        </w:tc>
        <w:tc>
          <w:tcPr>
            <w:tcW w:w="2616" w:type="dxa"/>
          </w:tcPr>
          <w:p w14:paraId="71209249" w14:textId="77777777" w:rsidR="008D4135" w:rsidRPr="008D4135" w:rsidRDefault="008D4135" w:rsidP="00540D11">
            <w:pPr>
              <w:rPr>
                <w:rFonts w:ascii="標楷體" w:eastAsia="標楷體" w:hAnsi="標楷體" w:cs="新細明體"/>
              </w:rPr>
            </w:pPr>
          </w:p>
        </w:tc>
        <w:tc>
          <w:tcPr>
            <w:tcW w:w="4818" w:type="dxa"/>
          </w:tcPr>
          <w:p w14:paraId="0998E6F2" w14:textId="77777777" w:rsidR="008D4135" w:rsidRPr="008D4135" w:rsidRDefault="008D4135" w:rsidP="00540D11">
            <w:pPr>
              <w:rPr>
                <w:rFonts w:ascii="標楷體" w:eastAsia="標楷體" w:hAnsi="標楷體"/>
              </w:rPr>
            </w:pPr>
          </w:p>
        </w:tc>
      </w:tr>
      <w:tr w:rsidR="008D4135" w:rsidRPr="008D4135" w14:paraId="44473541" w14:textId="77777777" w:rsidTr="008D4135">
        <w:trPr>
          <w:trHeight w:val="291"/>
          <w:jc w:val="center"/>
        </w:trPr>
        <w:tc>
          <w:tcPr>
            <w:tcW w:w="2412" w:type="dxa"/>
            <w:gridSpan w:val="2"/>
          </w:tcPr>
          <w:p w14:paraId="47E8424A" w14:textId="77777777" w:rsidR="008D4135" w:rsidRPr="008D4135" w:rsidRDefault="008D4135" w:rsidP="00540D11">
            <w:pPr>
              <w:rPr>
                <w:rFonts w:ascii="標楷體" w:eastAsia="標楷體" w:hAnsi="標楷體"/>
              </w:rPr>
            </w:pPr>
            <w:r w:rsidRPr="008D4135">
              <w:rPr>
                <w:rFonts w:ascii="標楷體" w:eastAsia="標楷體" w:hAnsi="標楷體" w:hint="eastAsia"/>
              </w:rPr>
              <w:t>全選</w:t>
            </w:r>
          </w:p>
        </w:tc>
        <w:tc>
          <w:tcPr>
            <w:tcW w:w="2616" w:type="dxa"/>
          </w:tcPr>
          <w:p w14:paraId="3443F01E" w14:textId="77777777" w:rsidR="008D4135" w:rsidRPr="008D4135" w:rsidRDefault="008D4135" w:rsidP="00540D11">
            <w:pPr>
              <w:rPr>
                <w:rFonts w:ascii="標楷體" w:eastAsia="標楷體" w:hAnsi="標楷體"/>
              </w:rPr>
            </w:pPr>
          </w:p>
        </w:tc>
        <w:tc>
          <w:tcPr>
            <w:tcW w:w="4818" w:type="dxa"/>
          </w:tcPr>
          <w:p w14:paraId="2D5F8392" w14:textId="77777777" w:rsidR="008D4135" w:rsidRPr="008D4135" w:rsidRDefault="008D4135" w:rsidP="00540D11">
            <w:pPr>
              <w:rPr>
                <w:rFonts w:ascii="標楷體" w:eastAsia="標楷體" w:hAnsi="標楷體"/>
              </w:rPr>
            </w:pPr>
          </w:p>
        </w:tc>
      </w:tr>
      <w:tr w:rsidR="008D4135" w:rsidRPr="008D4135" w14:paraId="71212F4D" w14:textId="77777777" w:rsidTr="008D4135">
        <w:trPr>
          <w:trHeight w:val="291"/>
          <w:jc w:val="center"/>
        </w:trPr>
        <w:tc>
          <w:tcPr>
            <w:tcW w:w="2412" w:type="dxa"/>
            <w:gridSpan w:val="2"/>
          </w:tcPr>
          <w:p w14:paraId="7AD2E7CF" w14:textId="77777777" w:rsidR="008D4135" w:rsidRPr="008D4135" w:rsidRDefault="008D4135" w:rsidP="00540D11">
            <w:pPr>
              <w:rPr>
                <w:rFonts w:ascii="標楷體" w:eastAsia="標楷體" w:hAnsi="標楷體"/>
              </w:rPr>
            </w:pPr>
            <w:r w:rsidRPr="008D4135">
              <w:rPr>
                <w:rFonts w:ascii="標楷體" w:eastAsia="標楷體" w:hAnsi="標楷體" w:hint="eastAsia"/>
              </w:rPr>
              <w:t>狀態</w:t>
            </w:r>
          </w:p>
        </w:tc>
        <w:tc>
          <w:tcPr>
            <w:tcW w:w="2616" w:type="dxa"/>
          </w:tcPr>
          <w:p w14:paraId="0813F14E" w14:textId="77777777" w:rsidR="008D4135" w:rsidRPr="008D4135" w:rsidRDefault="008D4135" w:rsidP="00540D11">
            <w:pPr>
              <w:rPr>
                <w:rFonts w:ascii="標楷體" w:eastAsia="標楷體" w:hAnsi="標楷體"/>
              </w:rPr>
            </w:pPr>
            <w:r w:rsidRPr="008D4135">
              <w:rPr>
                <w:rFonts w:ascii="標楷體" w:eastAsia="標楷體" w:hAnsi="標楷體" w:hint="eastAsia"/>
              </w:rPr>
              <w:t>9-XXXXXX</w:t>
            </w:r>
          </w:p>
        </w:tc>
        <w:tc>
          <w:tcPr>
            <w:tcW w:w="4818" w:type="dxa"/>
          </w:tcPr>
          <w:p w14:paraId="001CEF9E" w14:textId="77777777" w:rsidR="008D4135" w:rsidRPr="008D4135" w:rsidRDefault="008D4135" w:rsidP="00540D11">
            <w:pPr>
              <w:rPr>
                <w:rFonts w:ascii="標楷體" w:eastAsia="標楷體" w:hAnsi="標楷體"/>
              </w:rPr>
            </w:pPr>
            <w:r w:rsidRPr="008D4135">
              <w:rPr>
                <w:rFonts w:ascii="標楷體" w:eastAsia="標楷體" w:hAnsi="標楷體" w:hint="eastAsia"/>
              </w:rPr>
              <w:t xml:space="preserve">                            </w:t>
            </w:r>
          </w:p>
        </w:tc>
      </w:tr>
      <w:tr w:rsidR="008D4135" w:rsidRPr="008D4135" w14:paraId="53114BF6" w14:textId="77777777" w:rsidTr="008D4135">
        <w:trPr>
          <w:trHeight w:val="291"/>
          <w:jc w:val="center"/>
        </w:trPr>
        <w:tc>
          <w:tcPr>
            <w:tcW w:w="2412" w:type="dxa"/>
            <w:gridSpan w:val="2"/>
          </w:tcPr>
          <w:p w14:paraId="212091F0" w14:textId="77777777" w:rsidR="008D4135" w:rsidRPr="008D4135" w:rsidRDefault="008D4135" w:rsidP="00540D11">
            <w:pPr>
              <w:rPr>
                <w:rFonts w:ascii="標楷體" w:eastAsia="標楷體" w:hAnsi="標楷體"/>
              </w:rPr>
            </w:pPr>
            <w:r w:rsidRPr="008D4135">
              <w:rPr>
                <w:rFonts w:ascii="標楷體" w:eastAsia="標楷體" w:hAnsi="標楷體" w:hint="eastAsia"/>
              </w:rPr>
              <w:t>戶號</w:t>
            </w:r>
          </w:p>
        </w:tc>
        <w:tc>
          <w:tcPr>
            <w:tcW w:w="2616" w:type="dxa"/>
          </w:tcPr>
          <w:p w14:paraId="798B7AE0" w14:textId="77777777" w:rsidR="008D4135" w:rsidRPr="008D4135" w:rsidRDefault="008D4135" w:rsidP="00540D11">
            <w:pPr>
              <w:rPr>
                <w:rFonts w:ascii="標楷體" w:eastAsia="標楷體" w:hAnsi="標楷體"/>
              </w:rPr>
            </w:pPr>
            <w:r w:rsidRPr="008D4135">
              <w:rPr>
                <w:rFonts w:ascii="標楷體" w:eastAsia="標楷體" w:hAnsi="標楷體"/>
              </w:rPr>
              <w:t>9999999-999-999</w:t>
            </w:r>
          </w:p>
        </w:tc>
        <w:tc>
          <w:tcPr>
            <w:tcW w:w="4818" w:type="dxa"/>
          </w:tcPr>
          <w:p w14:paraId="76F5E9A5" w14:textId="77777777" w:rsidR="008D4135" w:rsidRPr="008D4135" w:rsidRDefault="008D4135" w:rsidP="00540D11">
            <w:pPr>
              <w:rPr>
                <w:rFonts w:ascii="標楷體" w:eastAsia="標楷體" w:hAnsi="標楷體"/>
              </w:rPr>
            </w:pPr>
          </w:p>
        </w:tc>
      </w:tr>
      <w:tr w:rsidR="008D4135" w:rsidRPr="008D4135" w14:paraId="405FD0A5" w14:textId="77777777" w:rsidTr="008D4135">
        <w:trPr>
          <w:trHeight w:val="291"/>
          <w:jc w:val="center"/>
        </w:trPr>
        <w:tc>
          <w:tcPr>
            <w:tcW w:w="2412" w:type="dxa"/>
            <w:gridSpan w:val="2"/>
          </w:tcPr>
          <w:p w14:paraId="599C014B" w14:textId="77777777" w:rsidR="008D4135" w:rsidRPr="008D4135" w:rsidRDefault="008D4135" w:rsidP="00540D11">
            <w:pPr>
              <w:rPr>
                <w:rFonts w:ascii="標楷體" w:eastAsia="標楷體" w:hAnsi="標楷體"/>
              </w:rPr>
            </w:pPr>
            <w:r w:rsidRPr="008D4135">
              <w:rPr>
                <w:rFonts w:ascii="標楷體" w:eastAsia="標楷體" w:hAnsi="標楷體" w:hint="eastAsia"/>
              </w:rPr>
              <w:t>戶名</w:t>
            </w:r>
          </w:p>
        </w:tc>
        <w:tc>
          <w:tcPr>
            <w:tcW w:w="2616" w:type="dxa"/>
          </w:tcPr>
          <w:p w14:paraId="50EA8DC9" w14:textId="77777777" w:rsidR="008D4135" w:rsidRPr="008D4135" w:rsidRDefault="008D4135" w:rsidP="00540D11">
            <w:pPr>
              <w:rPr>
                <w:rFonts w:ascii="標楷體" w:eastAsia="標楷體" w:hAnsi="標楷體"/>
              </w:rPr>
            </w:pPr>
            <w:r w:rsidRPr="008D4135">
              <w:rPr>
                <w:rFonts w:ascii="標楷體" w:eastAsia="標楷體" w:hAnsi="標楷體"/>
              </w:rPr>
              <w:t>X(20)</w:t>
            </w:r>
          </w:p>
        </w:tc>
        <w:tc>
          <w:tcPr>
            <w:tcW w:w="4818" w:type="dxa"/>
          </w:tcPr>
          <w:p w14:paraId="514E354E" w14:textId="77777777" w:rsidR="008D4135" w:rsidRPr="008D4135" w:rsidRDefault="008D4135" w:rsidP="00540D11">
            <w:pPr>
              <w:rPr>
                <w:rFonts w:ascii="標楷體" w:eastAsia="標楷體" w:hAnsi="標楷體"/>
              </w:rPr>
            </w:pPr>
          </w:p>
        </w:tc>
      </w:tr>
      <w:tr w:rsidR="008D4135" w:rsidRPr="008D4135" w14:paraId="5145B35F" w14:textId="77777777" w:rsidTr="008D4135">
        <w:trPr>
          <w:trHeight w:val="291"/>
          <w:jc w:val="center"/>
        </w:trPr>
        <w:tc>
          <w:tcPr>
            <w:tcW w:w="2412" w:type="dxa"/>
            <w:gridSpan w:val="2"/>
          </w:tcPr>
          <w:p w14:paraId="36D42594" w14:textId="77777777" w:rsidR="008D4135" w:rsidRPr="008D4135" w:rsidRDefault="008D4135" w:rsidP="00540D11">
            <w:pPr>
              <w:rPr>
                <w:rFonts w:ascii="標楷體" w:eastAsia="標楷體" w:hAnsi="標楷體"/>
              </w:rPr>
            </w:pPr>
            <w:r w:rsidRPr="008D4135">
              <w:rPr>
                <w:rFonts w:ascii="標楷體" w:eastAsia="標楷體" w:hAnsi="標楷體" w:hint="eastAsia"/>
              </w:rPr>
              <w:t>處理事項說明</w:t>
            </w:r>
          </w:p>
        </w:tc>
        <w:tc>
          <w:tcPr>
            <w:tcW w:w="2616" w:type="dxa"/>
          </w:tcPr>
          <w:p w14:paraId="03B27E3A" w14:textId="77777777" w:rsidR="008D4135" w:rsidRPr="008D4135" w:rsidRDefault="008D4135" w:rsidP="00540D11">
            <w:pPr>
              <w:rPr>
                <w:rFonts w:ascii="標楷體" w:eastAsia="標楷體" w:hAnsi="標楷體"/>
              </w:rPr>
            </w:pPr>
            <w:r w:rsidRPr="008D4135">
              <w:rPr>
                <w:rFonts w:ascii="標楷體" w:eastAsia="標楷體" w:hAnsi="標楷體"/>
              </w:rPr>
              <w:t>X(80)</w:t>
            </w:r>
          </w:p>
        </w:tc>
        <w:tc>
          <w:tcPr>
            <w:tcW w:w="4818" w:type="dxa"/>
          </w:tcPr>
          <w:p w14:paraId="71A13A47" w14:textId="77777777" w:rsidR="008D4135" w:rsidRPr="008D4135" w:rsidRDefault="008D4135" w:rsidP="00540D11">
            <w:pPr>
              <w:rPr>
                <w:rFonts w:ascii="標楷體" w:eastAsia="標楷體" w:hAnsi="標楷體"/>
              </w:rPr>
            </w:pPr>
          </w:p>
        </w:tc>
      </w:tr>
      <w:tr w:rsidR="008D4135" w:rsidRPr="008D4135" w14:paraId="45DFCAB5" w14:textId="77777777" w:rsidTr="008D4135">
        <w:trPr>
          <w:trHeight w:val="291"/>
          <w:jc w:val="center"/>
        </w:trPr>
        <w:tc>
          <w:tcPr>
            <w:tcW w:w="2412" w:type="dxa"/>
            <w:gridSpan w:val="2"/>
          </w:tcPr>
          <w:p w14:paraId="79FF2DD5" w14:textId="77777777" w:rsidR="008D4135" w:rsidRPr="008D4135" w:rsidRDefault="008D4135" w:rsidP="00540D11">
            <w:pPr>
              <w:rPr>
                <w:rFonts w:ascii="標楷體" w:eastAsia="標楷體" w:hAnsi="標楷體"/>
              </w:rPr>
            </w:pPr>
            <w:r w:rsidRPr="008D4135">
              <w:rPr>
                <w:rFonts w:ascii="標楷體" w:eastAsia="標楷體" w:hAnsi="標楷體" w:hint="eastAsia"/>
              </w:rPr>
              <w:t>登放序號</w:t>
            </w:r>
          </w:p>
        </w:tc>
        <w:tc>
          <w:tcPr>
            <w:tcW w:w="2616" w:type="dxa"/>
          </w:tcPr>
          <w:p w14:paraId="4D8E3AEA" w14:textId="77777777" w:rsidR="008D4135" w:rsidRPr="008D4135" w:rsidRDefault="008D4135" w:rsidP="00540D11">
            <w:pPr>
              <w:rPr>
                <w:rFonts w:ascii="標楷體" w:eastAsia="標楷體" w:hAnsi="標楷體"/>
              </w:rPr>
            </w:pPr>
            <w:r w:rsidRPr="008D4135">
              <w:rPr>
                <w:rFonts w:ascii="標楷體" w:eastAsia="標楷體" w:hAnsi="標楷體"/>
              </w:rPr>
              <w:t>99999999XXXXXX999999</w:t>
            </w:r>
          </w:p>
        </w:tc>
        <w:tc>
          <w:tcPr>
            <w:tcW w:w="4818" w:type="dxa"/>
          </w:tcPr>
          <w:p w14:paraId="64770AA2" w14:textId="77777777" w:rsidR="008D4135" w:rsidRPr="008D4135" w:rsidRDefault="008D4135" w:rsidP="00540D11">
            <w:pPr>
              <w:rPr>
                <w:rFonts w:ascii="標楷體" w:eastAsia="標楷體" w:hAnsi="標楷體"/>
              </w:rPr>
            </w:pPr>
          </w:p>
        </w:tc>
      </w:tr>
      <w:tr w:rsidR="008D4135" w:rsidRPr="008D4135" w14:paraId="3F317CAF" w14:textId="77777777" w:rsidTr="008D4135">
        <w:trPr>
          <w:trHeight w:val="291"/>
          <w:jc w:val="center"/>
        </w:trPr>
        <w:tc>
          <w:tcPr>
            <w:tcW w:w="2412" w:type="dxa"/>
            <w:gridSpan w:val="2"/>
          </w:tcPr>
          <w:p w14:paraId="35706423" w14:textId="77777777" w:rsidR="008D4135" w:rsidRPr="008D4135" w:rsidRDefault="008D4135" w:rsidP="00540D11">
            <w:pPr>
              <w:rPr>
                <w:rFonts w:ascii="標楷體" w:eastAsia="標楷體" w:hAnsi="標楷體"/>
              </w:rPr>
            </w:pPr>
            <w:r w:rsidRPr="008D4135">
              <w:rPr>
                <w:rFonts w:ascii="標楷體" w:eastAsia="標楷體" w:hAnsi="標楷體" w:hint="eastAsia"/>
                <w:lang w:eastAsia="zh-HK"/>
              </w:rPr>
              <w:t>執行交易</w:t>
            </w:r>
          </w:p>
        </w:tc>
        <w:tc>
          <w:tcPr>
            <w:tcW w:w="2616" w:type="dxa"/>
          </w:tcPr>
          <w:p w14:paraId="33BE5926" w14:textId="77777777" w:rsidR="008D4135" w:rsidRPr="008D4135" w:rsidRDefault="008D4135" w:rsidP="00540D11">
            <w:pPr>
              <w:rPr>
                <w:rFonts w:ascii="標楷體" w:eastAsia="標楷體" w:hAnsi="標楷體"/>
              </w:rPr>
            </w:pPr>
            <w:r w:rsidRPr="008D4135">
              <w:rPr>
                <w:rFonts w:ascii="標楷體" w:eastAsia="標楷體" w:hAnsi="標楷體"/>
              </w:rPr>
              <w:t>X(20)</w:t>
            </w:r>
          </w:p>
        </w:tc>
        <w:tc>
          <w:tcPr>
            <w:tcW w:w="4818" w:type="dxa"/>
          </w:tcPr>
          <w:p w14:paraId="286ED6C1" w14:textId="77777777" w:rsidR="008D4135" w:rsidRPr="008D4135" w:rsidRDefault="008D4135" w:rsidP="00540D11">
            <w:pPr>
              <w:rPr>
                <w:rFonts w:ascii="標楷體" w:eastAsia="標楷體" w:hAnsi="標楷體"/>
              </w:rPr>
            </w:pPr>
          </w:p>
        </w:tc>
      </w:tr>
    </w:tbl>
    <w:p w14:paraId="688925DB" w14:textId="77777777" w:rsidR="004D55C7" w:rsidRDefault="004D55C7" w:rsidP="009B7B3F">
      <w:pPr>
        <w:rPr>
          <w:rFonts w:ascii="標楷體" w:eastAsia="標楷體" w:hAnsi="標楷體"/>
        </w:rPr>
      </w:pPr>
    </w:p>
    <w:p w14:paraId="707E2C0E" w14:textId="77777777" w:rsidR="004D55C7" w:rsidRDefault="004D55C7" w:rsidP="009B7B3F">
      <w:pPr>
        <w:rPr>
          <w:rFonts w:ascii="標楷體" w:eastAsia="標楷體" w:hAnsi="標楷體"/>
        </w:rPr>
      </w:pPr>
    </w:p>
    <w:p w14:paraId="336D0BB3" w14:textId="77777777" w:rsidR="004D55C7" w:rsidRDefault="004D55C7" w:rsidP="009B7B3F">
      <w:pPr>
        <w:rPr>
          <w:rFonts w:ascii="標楷體" w:eastAsia="標楷體" w:hAnsi="標楷體"/>
        </w:rPr>
      </w:pPr>
    </w:p>
    <w:p w14:paraId="79669A2E" w14:textId="77777777" w:rsidR="004D55C7" w:rsidRDefault="004D55C7" w:rsidP="009B7B3F">
      <w:pPr>
        <w:rPr>
          <w:rFonts w:ascii="標楷體" w:eastAsia="標楷體" w:hAnsi="標楷體"/>
        </w:rPr>
      </w:pPr>
    </w:p>
    <w:p w14:paraId="7035D3D7" w14:textId="77777777" w:rsidR="008D4135" w:rsidRDefault="008D4135">
      <w:pPr>
        <w:widowControl/>
        <w:rPr>
          <w:rFonts w:ascii="標楷體" w:eastAsia="標楷體" w:hAnsi="標楷體"/>
        </w:rPr>
      </w:pPr>
      <w:r>
        <w:rPr>
          <w:rFonts w:ascii="標楷體" w:eastAsia="標楷體" w:hAnsi="標楷體"/>
        </w:rPr>
        <w:br w:type="page"/>
      </w:r>
    </w:p>
    <w:p w14:paraId="5C0CC621" w14:textId="77777777" w:rsidR="006903EC" w:rsidRPr="00362205" w:rsidRDefault="006903EC" w:rsidP="008777A4">
      <w:pPr>
        <w:pStyle w:val="3"/>
        <w:numPr>
          <w:ilvl w:val="2"/>
          <w:numId w:val="1"/>
        </w:numPr>
        <w:rPr>
          <w:rFonts w:ascii="標楷體" w:hAnsi="標楷體"/>
        </w:rPr>
      </w:pPr>
      <w:r>
        <w:rPr>
          <w:rFonts w:ascii="標楷體" w:hAnsi="標楷體" w:hint="eastAsia"/>
        </w:rPr>
        <w:lastRenderedPageBreak/>
        <w:t>L6</w:t>
      </w:r>
      <w:r>
        <w:rPr>
          <w:rFonts w:ascii="標楷體" w:hAnsi="標楷體"/>
        </w:rPr>
        <w:t>18A</w:t>
      </w:r>
      <w:r w:rsidR="00395352">
        <w:rPr>
          <w:rFonts w:ascii="標楷體" w:hAnsi="標楷體" w:hint="eastAsia"/>
        </w:rPr>
        <w:t>應處理</w:t>
      </w:r>
      <w:r w:rsidR="003F5A3B">
        <w:rPr>
          <w:rFonts w:ascii="標楷體" w:hAnsi="標楷體" w:hint="eastAsia"/>
        </w:rPr>
        <w:t>明細</w:t>
      </w:r>
      <w:r>
        <w:rPr>
          <w:rFonts w:ascii="標楷體" w:hAnsi="標楷體" w:hint="eastAsia"/>
        </w:rPr>
        <w:t>更新</w:t>
      </w:r>
    </w:p>
    <w:p w14:paraId="7119D6E6" w14:textId="77777777" w:rsidR="006903EC" w:rsidRPr="00362205" w:rsidRDefault="006903EC" w:rsidP="00D01BCC">
      <w:pPr>
        <w:pStyle w:val="a"/>
      </w:pPr>
      <w:r w:rsidRPr="00362205">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69"/>
        <w:gridCol w:w="6297"/>
      </w:tblGrid>
      <w:tr w:rsidR="006903EC" w:rsidRPr="00362205" w14:paraId="322B589E" w14:textId="77777777" w:rsidTr="00F662CC">
        <w:trPr>
          <w:trHeight w:val="277"/>
        </w:trPr>
        <w:tc>
          <w:tcPr>
            <w:tcW w:w="1569" w:type="dxa"/>
            <w:tcBorders>
              <w:top w:val="single" w:sz="8" w:space="0" w:color="000000"/>
              <w:bottom w:val="single" w:sz="8" w:space="0" w:color="000000"/>
              <w:right w:val="single" w:sz="8" w:space="0" w:color="000000"/>
            </w:tcBorders>
            <w:shd w:val="clear" w:color="auto" w:fill="F3F3F3"/>
          </w:tcPr>
          <w:p w14:paraId="07561983" w14:textId="77777777" w:rsidR="006903EC" w:rsidRPr="00362205" w:rsidRDefault="006903EC" w:rsidP="00F662CC">
            <w:pPr>
              <w:rPr>
                <w:rFonts w:ascii="標楷體" w:eastAsia="標楷體" w:hAnsi="標楷體"/>
              </w:rPr>
            </w:pPr>
            <w:r w:rsidRPr="00362205">
              <w:rPr>
                <w:rFonts w:ascii="標楷體" w:eastAsia="標楷體" w:hAnsi="標楷體"/>
              </w:rPr>
              <w:t xml:space="preserve">功能名稱 </w:t>
            </w:r>
          </w:p>
        </w:tc>
        <w:tc>
          <w:tcPr>
            <w:tcW w:w="6297" w:type="dxa"/>
            <w:tcBorders>
              <w:top w:val="single" w:sz="8" w:space="0" w:color="000000"/>
              <w:left w:val="single" w:sz="8" w:space="0" w:color="000000"/>
              <w:bottom w:val="single" w:sz="8" w:space="0" w:color="000000"/>
            </w:tcBorders>
          </w:tcPr>
          <w:p w14:paraId="0D1D760F" w14:textId="77777777" w:rsidR="006903EC" w:rsidRDefault="00395352" w:rsidP="00F662CC">
            <w:pPr>
              <w:rPr>
                <w:rFonts w:ascii="標楷體" w:eastAsia="標楷體" w:hAnsi="標楷體"/>
              </w:rPr>
            </w:pPr>
            <w:r>
              <w:rPr>
                <w:rFonts w:ascii="標楷體" w:eastAsia="標楷體" w:hAnsi="標楷體" w:hint="eastAsia"/>
              </w:rPr>
              <w:t>應處理</w:t>
            </w:r>
            <w:r w:rsidR="003F5A3B" w:rsidRPr="003F5A3B">
              <w:rPr>
                <w:rFonts w:ascii="標楷體" w:eastAsia="標楷體" w:hAnsi="標楷體" w:hint="eastAsia"/>
              </w:rPr>
              <w:t>明細</w:t>
            </w:r>
            <w:r w:rsidR="008777A4" w:rsidRPr="008777A4">
              <w:rPr>
                <w:rFonts w:ascii="標楷體" w:eastAsia="標楷體" w:hAnsi="標楷體" w:hint="eastAsia"/>
              </w:rPr>
              <w:t>更新</w:t>
            </w:r>
          </w:p>
          <w:tbl>
            <w:tblPr>
              <w:tblW w:w="2790" w:type="dxa"/>
              <w:tblInd w:w="720" w:type="dxa"/>
              <w:tblLayout w:type="fixed"/>
              <w:tblCellMar>
                <w:left w:w="28" w:type="dxa"/>
                <w:right w:w="28" w:type="dxa"/>
              </w:tblCellMar>
              <w:tblLook w:val="04A0" w:firstRow="1" w:lastRow="0" w:firstColumn="1" w:lastColumn="0" w:noHBand="0" w:noVBand="1"/>
            </w:tblPr>
            <w:tblGrid>
              <w:gridCol w:w="2790"/>
            </w:tblGrid>
            <w:tr w:rsidR="006903EC" w:rsidRPr="002A63A7" w14:paraId="3CEC8FBA" w14:textId="77777777" w:rsidTr="00F662CC">
              <w:trPr>
                <w:trHeight w:val="324"/>
              </w:trPr>
              <w:tc>
                <w:tcPr>
                  <w:tcW w:w="2790" w:type="dxa"/>
                  <w:tcBorders>
                    <w:top w:val="nil"/>
                    <w:left w:val="nil"/>
                    <w:bottom w:val="nil"/>
                    <w:right w:val="nil"/>
                  </w:tcBorders>
                  <w:shd w:val="clear" w:color="auto" w:fill="auto"/>
                  <w:noWrap/>
                  <w:vAlign w:val="center"/>
                </w:tcPr>
                <w:p w14:paraId="3E46CB28" w14:textId="77777777" w:rsidR="006903EC" w:rsidRPr="002A63A7" w:rsidRDefault="006903EC" w:rsidP="008777A4">
                  <w:pPr>
                    <w:widowControl/>
                    <w:rPr>
                      <w:rFonts w:ascii="標楷體" w:eastAsia="標楷體" w:hAnsi="標楷體"/>
                      <w:sz w:val="20"/>
                      <w:szCs w:val="20"/>
                    </w:rPr>
                  </w:pPr>
                </w:p>
              </w:tc>
            </w:tr>
          </w:tbl>
          <w:p w14:paraId="5A52B660" w14:textId="77777777" w:rsidR="006903EC" w:rsidRPr="00362205" w:rsidRDefault="006903EC" w:rsidP="00F662CC">
            <w:pPr>
              <w:rPr>
                <w:rFonts w:ascii="標楷體" w:eastAsia="標楷體" w:hAnsi="標楷體"/>
              </w:rPr>
            </w:pPr>
          </w:p>
        </w:tc>
      </w:tr>
      <w:tr w:rsidR="006903EC" w:rsidRPr="00362205" w14:paraId="5A50030A" w14:textId="77777777" w:rsidTr="00F662CC">
        <w:trPr>
          <w:trHeight w:val="277"/>
        </w:trPr>
        <w:tc>
          <w:tcPr>
            <w:tcW w:w="1569" w:type="dxa"/>
            <w:tcBorders>
              <w:top w:val="single" w:sz="8" w:space="0" w:color="000000"/>
              <w:bottom w:val="single" w:sz="8" w:space="0" w:color="000000"/>
              <w:right w:val="single" w:sz="8" w:space="0" w:color="000000"/>
            </w:tcBorders>
            <w:shd w:val="clear" w:color="auto" w:fill="F3F3F3"/>
          </w:tcPr>
          <w:p w14:paraId="43F373C6" w14:textId="77777777" w:rsidR="006903EC" w:rsidRPr="00362205" w:rsidRDefault="006903EC" w:rsidP="00F662CC">
            <w:pPr>
              <w:rPr>
                <w:rFonts w:ascii="標楷體" w:eastAsia="標楷體" w:hAnsi="標楷體"/>
              </w:rPr>
            </w:pPr>
            <w:r w:rsidRPr="00362205">
              <w:rPr>
                <w:rFonts w:ascii="標楷體" w:eastAsia="標楷體" w:hAnsi="標楷體"/>
              </w:rPr>
              <w:t>進入條件</w:t>
            </w:r>
          </w:p>
        </w:tc>
        <w:tc>
          <w:tcPr>
            <w:tcW w:w="6297" w:type="dxa"/>
            <w:tcBorders>
              <w:top w:val="single" w:sz="8" w:space="0" w:color="000000"/>
              <w:left w:val="single" w:sz="8" w:space="0" w:color="000000"/>
              <w:bottom w:val="single" w:sz="8" w:space="0" w:color="000000"/>
            </w:tcBorders>
          </w:tcPr>
          <w:p w14:paraId="6DAD4C9E" w14:textId="77777777" w:rsidR="006903EC" w:rsidRDefault="006903EC" w:rsidP="00F662CC">
            <w:pPr>
              <w:rPr>
                <w:rFonts w:ascii="標楷體" w:eastAsia="標楷體" w:hAnsi="標楷體"/>
              </w:rPr>
            </w:pPr>
            <w:r>
              <w:rPr>
                <w:rFonts w:ascii="標楷體" w:eastAsia="標楷體" w:hAnsi="標楷體" w:hint="eastAsia"/>
              </w:rPr>
              <w:t>1.由</w:t>
            </w:r>
            <w:r w:rsidRPr="001B4B38">
              <w:rPr>
                <w:rFonts w:ascii="標楷體" w:eastAsia="標楷體" w:hAnsi="標楷體" w:hint="eastAsia"/>
              </w:rPr>
              <w:t>[</w:t>
            </w:r>
            <w:r w:rsidR="004D430B" w:rsidRPr="004D430B">
              <w:rPr>
                <w:rFonts w:ascii="標楷體" w:eastAsia="標楷體" w:hAnsi="標楷體" w:hint="eastAsia"/>
              </w:rPr>
              <w:t>L698A其它</w:t>
            </w:r>
            <w:r w:rsidR="00395352">
              <w:rPr>
                <w:rFonts w:ascii="標楷體" w:eastAsia="標楷體" w:hAnsi="標楷體" w:hint="eastAsia"/>
              </w:rPr>
              <w:t>應處理</w:t>
            </w:r>
            <w:r w:rsidR="004D430B" w:rsidRPr="004D430B">
              <w:rPr>
                <w:rFonts w:ascii="標楷體" w:eastAsia="標楷體" w:hAnsi="標楷體" w:hint="eastAsia"/>
              </w:rPr>
              <w:t>作業</w:t>
            </w:r>
            <w:r w:rsidRPr="001B4B38">
              <w:rPr>
                <w:rFonts w:ascii="標楷體" w:eastAsia="標楷體" w:hAnsi="標楷體" w:hint="eastAsia"/>
              </w:rPr>
              <w:t>]</w:t>
            </w:r>
            <w:r w:rsidR="004D430B">
              <w:rPr>
                <w:rFonts w:ascii="標楷體" w:eastAsia="標楷體" w:hAnsi="標楷體" w:hint="eastAsia"/>
              </w:rPr>
              <w:t>勾選執行</w:t>
            </w:r>
          </w:p>
          <w:p w14:paraId="2C613380" w14:textId="77777777" w:rsidR="00BE06D5" w:rsidRDefault="00BE06D5" w:rsidP="00F662CC">
            <w:pPr>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rPr>
              <w:t>各項應處</w:t>
            </w:r>
            <w:r w:rsidRPr="008777A4">
              <w:rPr>
                <w:rFonts w:ascii="標楷體" w:eastAsia="標楷體" w:hAnsi="標楷體" w:hint="eastAsia"/>
              </w:rPr>
              <w:t>理</w:t>
            </w:r>
            <w:r>
              <w:rPr>
                <w:rFonts w:ascii="標楷體" w:eastAsia="標楷體" w:hAnsi="標楷體" w:hint="eastAsia"/>
              </w:rPr>
              <w:t>作業變更</w:t>
            </w:r>
            <w:r w:rsidRPr="003F5A3B">
              <w:rPr>
                <w:rFonts w:ascii="標楷體" w:eastAsia="標楷體" w:hAnsi="標楷體" w:hint="eastAsia"/>
              </w:rPr>
              <w:t>明細</w:t>
            </w:r>
            <w:r>
              <w:rPr>
                <w:rFonts w:ascii="標楷體" w:eastAsia="標楷體" w:hAnsi="標楷體" w:hint="eastAsia"/>
              </w:rPr>
              <w:t>狀態</w:t>
            </w:r>
          </w:p>
          <w:p w14:paraId="280170C5" w14:textId="77777777" w:rsidR="00BE06D5" w:rsidRPr="00BE06D5" w:rsidRDefault="00BE06D5" w:rsidP="00F662CC">
            <w:pPr>
              <w:rPr>
                <w:rFonts w:ascii="標楷體" w:eastAsia="標楷體" w:hAnsi="標楷體"/>
              </w:rPr>
            </w:pPr>
          </w:p>
        </w:tc>
      </w:tr>
      <w:tr w:rsidR="006903EC" w:rsidRPr="00362205" w14:paraId="184F172D" w14:textId="77777777" w:rsidTr="00F662CC">
        <w:trPr>
          <w:trHeight w:val="773"/>
        </w:trPr>
        <w:tc>
          <w:tcPr>
            <w:tcW w:w="1569" w:type="dxa"/>
            <w:tcBorders>
              <w:top w:val="single" w:sz="8" w:space="0" w:color="000000"/>
              <w:bottom w:val="single" w:sz="8" w:space="0" w:color="000000"/>
              <w:right w:val="single" w:sz="8" w:space="0" w:color="000000"/>
            </w:tcBorders>
            <w:shd w:val="clear" w:color="auto" w:fill="F3F3F3"/>
          </w:tcPr>
          <w:p w14:paraId="4A918FCB" w14:textId="77777777" w:rsidR="006903EC" w:rsidRPr="00362205" w:rsidRDefault="006903EC" w:rsidP="00F662CC">
            <w:pPr>
              <w:rPr>
                <w:rFonts w:ascii="標楷體" w:eastAsia="標楷體" w:hAnsi="標楷體"/>
              </w:rPr>
            </w:pPr>
            <w:r w:rsidRPr="00362205">
              <w:rPr>
                <w:rFonts w:ascii="標楷體" w:eastAsia="標楷體" w:hAnsi="標楷體"/>
              </w:rPr>
              <w:t xml:space="preserve">基本流程 </w:t>
            </w:r>
          </w:p>
        </w:tc>
        <w:tc>
          <w:tcPr>
            <w:tcW w:w="6297" w:type="dxa"/>
            <w:tcBorders>
              <w:top w:val="single" w:sz="8" w:space="0" w:color="000000"/>
              <w:left w:val="single" w:sz="8" w:space="0" w:color="000000"/>
              <w:bottom w:val="single" w:sz="8" w:space="0" w:color="000000"/>
            </w:tcBorders>
          </w:tcPr>
          <w:p w14:paraId="4D462D92" w14:textId="77777777" w:rsidR="006903EC" w:rsidRPr="00362205" w:rsidRDefault="006903EC" w:rsidP="00F662CC">
            <w:pPr>
              <w:rPr>
                <w:rFonts w:ascii="標楷體" w:eastAsia="標楷體" w:hAnsi="標楷體"/>
              </w:rPr>
            </w:pPr>
          </w:p>
        </w:tc>
      </w:tr>
      <w:tr w:rsidR="006903EC" w:rsidRPr="00362205" w14:paraId="16D12FEB" w14:textId="77777777" w:rsidTr="00F662CC">
        <w:trPr>
          <w:trHeight w:val="321"/>
        </w:trPr>
        <w:tc>
          <w:tcPr>
            <w:tcW w:w="1569" w:type="dxa"/>
            <w:tcBorders>
              <w:top w:val="single" w:sz="8" w:space="0" w:color="000000"/>
              <w:bottom w:val="single" w:sz="8" w:space="0" w:color="000000"/>
              <w:right w:val="single" w:sz="8" w:space="0" w:color="000000"/>
            </w:tcBorders>
            <w:shd w:val="clear" w:color="auto" w:fill="F3F3F3"/>
          </w:tcPr>
          <w:p w14:paraId="2D38EAB9" w14:textId="77777777" w:rsidR="006903EC" w:rsidRPr="00362205" w:rsidRDefault="006903EC" w:rsidP="00F662CC">
            <w:pPr>
              <w:rPr>
                <w:rFonts w:ascii="標楷體" w:eastAsia="標楷體" w:hAnsi="標楷體"/>
              </w:rPr>
            </w:pPr>
            <w:r w:rsidRPr="00362205">
              <w:rPr>
                <w:rFonts w:ascii="標楷體" w:eastAsia="標楷體" w:hAnsi="標楷體"/>
              </w:rPr>
              <w:t>選用流程</w:t>
            </w:r>
          </w:p>
        </w:tc>
        <w:tc>
          <w:tcPr>
            <w:tcW w:w="6297" w:type="dxa"/>
            <w:tcBorders>
              <w:top w:val="single" w:sz="8" w:space="0" w:color="000000"/>
              <w:left w:val="single" w:sz="8" w:space="0" w:color="000000"/>
              <w:bottom w:val="single" w:sz="8" w:space="0" w:color="000000"/>
            </w:tcBorders>
          </w:tcPr>
          <w:p w14:paraId="7B9178B8" w14:textId="77777777" w:rsidR="006903EC" w:rsidRPr="00362205" w:rsidRDefault="006903EC" w:rsidP="00F662CC">
            <w:pPr>
              <w:rPr>
                <w:rFonts w:ascii="標楷體" w:eastAsia="標楷體" w:hAnsi="標楷體"/>
              </w:rPr>
            </w:pPr>
          </w:p>
        </w:tc>
      </w:tr>
      <w:tr w:rsidR="006903EC" w:rsidRPr="00362205" w14:paraId="1328D02B" w14:textId="77777777" w:rsidTr="00F662CC">
        <w:trPr>
          <w:trHeight w:val="1311"/>
        </w:trPr>
        <w:tc>
          <w:tcPr>
            <w:tcW w:w="1569" w:type="dxa"/>
            <w:tcBorders>
              <w:top w:val="single" w:sz="8" w:space="0" w:color="000000"/>
              <w:bottom w:val="single" w:sz="8" w:space="0" w:color="000000"/>
              <w:right w:val="single" w:sz="8" w:space="0" w:color="000000"/>
            </w:tcBorders>
            <w:shd w:val="clear" w:color="auto" w:fill="F3F3F3"/>
          </w:tcPr>
          <w:p w14:paraId="7228149F" w14:textId="77777777" w:rsidR="006903EC" w:rsidRPr="00362205" w:rsidRDefault="006903EC" w:rsidP="00F662CC">
            <w:pPr>
              <w:rPr>
                <w:rFonts w:ascii="標楷體" w:eastAsia="標楷體" w:hAnsi="標楷體"/>
              </w:rPr>
            </w:pPr>
            <w:r w:rsidRPr="00362205">
              <w:rPr>
                <w:rFonts w:ascii="標楷體" w:eastAsia="標楷體" w:hAnsi="標楷體"/>
              </w:rPr>
              <w:t>例外流程</w:t>
            </w:r>
          </w:p>
        </w:tc>
        <w:tc>
          <w:tcPr>
            <w:tcW w:w="6297" w:type="dxa"/>
            <w:tcBorders>
              <w:top w:val="single" w:sz="8" w:space="0" w:color="000000"/>
              <w:left w:val="single" w:sz="8" w:space="0" w:color="000000"/>
              <w:bottom w:val="single" w:sz="8" w:space="0" w:color="000000"/>
            </w:tcBorders>
          </w:tcPr>
          <w:p w14:paraId="06AC1831" w14:textId="77777777" w:rsidR="006903EC" w:rsidRPr="00362205" w:rsidRDefault="006903EC" w:rsidP="00F662CC">
            <w:pPr>
              <w:rPr>
                <w:rFonts w:ascii="標楷體" w:eastAsia="標楷體" w:hAnsi="標楷體"/>
              </w:rPr>
            </w:pPr>
          </w:p>
        </w:tc>
      </w:tr>
      <w:tr w:rsidR="006903EC" w:rsidRPr="00362205" w14:paraId="0D5366DE" w14:textId="77777777" w:rsidTr="00F662CC">
        <w:trPr>
          <w:trHeight w:val="278"/>
        </w:trPr>
        <w:tc>
          <w:tcPr>
            <w:tcW w:w="1569" w:type="dxa"/>
            <w:tcBorders>
              <w:top w:val="single" w:sz="8" w:space="0" w:color="000000"/>
              <w:bottom w:val="single" w:sz="8" w:space="0" w:color="000000"/>
              <w:right w:val="single" w:sz="8" w:space="0" w:color="000000"/>
            </w:tcBorders>
            <w:shd w:val="clear" w:color="auto" w:fill="F3F3F3"/>
          </w:tcPr>
          <w:p w14:paraId="1FC6B639" w14:textId="77777777" w:rsidR="006903EC" w:rsidRPr="00362205" w:rsidRDefault="006903EC" w:rsidP="00F662CC">
            <w:pPr>
              <w:rPr>
                <w:rFonts w:ascii="標楷體" w:eastAsia="標楷體" w:hAnsi="標楷體"/>
              </w:rPr>
            </w:pPr>
            <w:r w:rsidRPr="00362205">
              <w:rPr>
                <w:rFonts w:ascii="標楷體" w:eastAsia="標楷體" w:hAnsi="標楷體"/>
              </w:rPr>
              <w:t xml:space="preserve">執行後狀況 </w:t>
            </w:r>
          </w:p>
        </w:tc>
        <w:tc>
          <w:tcPr>
            <w:tcW w:w="6297" w:type="dxa"/>
            <w:tcBorders>
              <w:top w:val="single" w:sz="8" w:space="0" w:color="000000"/>
              <w:left w:val="single" w:sz="8" w:space="0" w:color="000000"/>
              <w:bottom w:val="single" w:sz="8" w:space="0" w:color="000000"/>
            </w:tcBorders>
          </w:tcPr>
          <w:p w14:paraId="25496FD1" w14:textId="77777777" w:rsidR="006903EC" w:rsidRPr="00362205" w:rsidRDefault="006903EC" w:rsidP="00F662CC">
            <w:pPr>
              <w:rPr>
                <w:rFonts w:ascii="標楷體" w:eastAsia="標楷體" w:hAnsi="標楷體"/>
              </w:rPr>
            </w:pPr>
          </w:p>
        </w:tc>
      </w:tr>
      <w:tr w:rsidR="006903EC" w:rsidRPr="00362205" w14:paraId="634BE4BE" w14:textId="77777777" w:rsidTr="00F662CC">
        <w:trPr>
          <w:trHeight w:val="358"/>
        </w:trPr>
        <w:tc>
          <w:tcPr>
            <w:tcW w:w="1569" w:type="dxa"/>
            <w:tcBorders>
              <w:top w:val="single" w:sz="8" w:space="0" w:color="000000"/>
              <w:bottom w:val="single" w:sz="8" w:space="0" w:color="000000"/>
              <w:right w:val="single" w:sz="8" w:space="0" w:color="000000"/>
            </w:tcBorders>
            <w:shd w:val="clear" w:color="auto" w:fill="F3F3F3"/>
          </w:tcPr>
          <w:p w14:paraId="539E0021" w14:textId="77777777" w:rsidR="006903EC" w:rsidRPr="00362205" w:rsidRDefault="006903EC" w:rsidP="00F662CC">
            <w:pPr>
              <w:rPr>
                <w:rFonts w:ascii="標楷體" w:eastAsia="標楷體" w:hAnsi="標楷體"/>
              </w:rPr>
            </w:pPr>
            <w:r w:rsidRPr="00362205">
              <w:rPr>
                <w:rFonts w:ascii="標楷體" w:eastAsia="標楷體" w:hAnsi="標楷體"/>
              </w:rPr>
              <w:t>特別需求</w:t>
            </w:r>
          </w:p>
        </w:tc>
        <w:tc>
          <w:tcPr>
            <w:tcW w:w="6297" w:type="dxa"/>
            <w:tcBorders>
              <w:top w:val="single" w:sz="8" w:space="0" w:color="000000"/>
              <w:left w:val="single" w:sz="8" w:space="0" w:color="000000"/>
              <w:bottom w:val="single" w:sz="8" w:space="0" w:color="000000"/>
            </w:tcBorders>
          </w:tcPr>
          <w:p w14:paraId="6F77D5A4" w14:textId="77777777" w:rsidR="005347F0" w:rsidRPr="00362205" w:rsidRDefault="005347F0" w:rsidP="00F662CC">
            <w:pPr>
              <w:rPr>
                <w:rFonts w:ascii="標楷體" w:eastAsia="標楷體" w:hAnsi="標楷體"/>
              </w:rPr>
            </w:pPr>
          </w:p>
        </w:tc>
      </w:tr>
      <w:tr w:rsidR="006903EC" w:rsidRPr="00362205" w14:paraId="6B38A201" w14:textId="77777777" w:rsidTr="00F662CC">
        <w:trPr>
          <w:trHeight w:val="278"/>
        </w:trPr>
        <w:tc>
          <w:tcPr>
            <w:tcW w:w="1569" w:type="dxa"/>
            <w:tcBorders>
              <w:top w:val="single" w:sz="8" w:space="0" w:color="000000"/>
              <w:bottom w:val="single" w:sz="8" w:space="0" w:color="000000"/>
              <w:right w:val="single" w:sz="8" w:space="0" w:color="000000"/>
            </w:tcBorders>
            <w:shd w:val="clear" w:color="auto" w:fill="F3F3F3"/>
          </w:tcPr>
          <w:p w14:paraId="71934A13" w14:textId="77777777" w:rsidR="006903EC" w:rsidRPr="00362205" w:rsidRDefault="006903EC" w:rsidP="00F662CC">
            <w:pPr>
              <w:rPr>
                <w:rFonts w:ascii="標楷體" w:eastAsia="標楷體" w:hAnsi="標楷體"/>
              </w:rPr>
            </w:pPr>
            <w:r w:rsidRPr="00362205">
              <w:rPr>
                <w:rFonts w:ascii="標楷體" w:eastAsia="標楷體" w:hAnsi="標楷體"/>
              </w:rPr>
              <w:t xml:space="preserve">參考 </w:t>
            </w:r>
          </w:p>
        </w:tc>
        <w:tc>
          <w:tcPr>
            <w:tcW w:w="6297" w:type="dxa"/>
            <w:tcBorders>
              <w:top w:val="single" w:sz="8" w:space="0" w:color="000000"/>
              <w:left w:val="single" w:sz="8" w:space="0" w:color="000000"/>
              <w:bottom w:val="single" w:sz="8" w:space="0" w:color="000000"/>
            </w:tcBorders>
          </w:tcPr>
          <w:p w14:paraId="3A8DC12D" w14:textId="77777777" w:rsidR="006903EC" w:rsidRPr="00362205" w:rsidRDefault="006903EC" w:rsidP="00F662CC">
            <w:pPr>
              <w:rPr>
                <w:rFonts w:ascii="標楷體" w:eastAsia="標楷體" w:hAnsi="標楷體"/>
              </w:rPr>
            </w:pPr>
          </w:p>
        </w:tc>
      </w:tr>
    </w:tbl>
    <w:p w14:paraId="76ABE537" w14:textId="77777777" w:rsidR="006903EC" w:rsidRDefault="006903EC" w:rsidP="006903EC">
      <w:pPr>
        <w:rPr>
          <w:rFonts w:ascii="標楷體" w:eastAsia="標楷體" w:hAnsi="標楷體"/>
        </w:rPr>
      </w:pPr>
    </w:p>
    <w:p w14:paraId="3B855BB4" w14:textId="77777777" w:rsidR="008D4135" w:rsidRDefault="008D4135">
      <w:pPr>
        <w:widowControl/>
        <w:rPr>
          <w:rFonts w:ascii="標楷體" w:eastAsia="標楷體" w:hAnsi="標楷體"/>
        </w:rPr>
      </w:pPr>
      <w:r>
        <w:rPr>
          <w:rFonts w:ascii="標楷體" w:eastAsia="標楷體" w:hAnsi="標楷體"/>
        </w:rPr>
        <w:br w:type="page"/>
      </w:r>
    </w:p>
    <w:p w14:paraId="061BD173" w14:textId="77777777" w:rsidR="008D4135" w:rsidRDefault="008D4135" w:rsidP="006903EC">
      <w:pPr>
        <w:rPr>
          <w:rFonts w:ascii="標楷體" w:eastAsia="標楷體" w:hAnsi="標楷體"/>
        </w:rPr>
      </w:pPr>
    </w:p>
    <w:p w14:paraId="743EE012" w14:textId="77777777" w:rsidR="006903EC" w:rsidRPr="00362205" w:rsidRDefault="006903EC" w:rsidP="00D01BCC">
      <w:pPr>
        <w:pStyle w:val="a"/>
      </w:pPr>
      <w:r w:rsidRPr="00362205">
        <w:t>UI畫面</w:t>
      </w:r>
    </w:p>
    <w:p w14:paraId="2B2714B1" w14:textId="77777777" w:rsidR="006903EC" w:rsidRPr="00362205" w:rsidRDefault="006903EC" w:rsidP="006903EC">
      <w:pPr>
        <w:pStyle w:val="42"/>
        <w:spacing w:after="72"/>
        <w:ind w:left="1133"/>
        <w:rPr>
          <w:rFonts w:ascii="標楷體" w:hAnsi="標楷體"/>
        </w:rPr>
      </w:pPr>
      <w:r w:rsidRPr="00362205">
        <w:rPr>
          <w:rFonts w:ascii="標楷體" w:hAnsi="標楷體" w:hint="eastAsia"/>
        </w:rPr>
        <w:t>輸入畫面：</w:t>
      </w:r>
    </w:p>
    <w:p w14:paraId="15519169" w14:textId="77777777" w:rsidR="00045049" w:rsidRPr="000242A1" w:rsidRDefault="006903EC" w:rsidP="006903EC">
      <w:pPr>
        <w:pBdr>
          <w:top w:val="single" w:sz="6" w:space="1" w:color="auto"/>
          <w:left w:val="single" w:sz="6" w:space="4" w:color="auto"/>
          <w:bottom w:val="single" w:sz="6" w:space="1" w:color="auto"/>
          <w:right w:val="single" w:sz="6" w:space="4" w:color="auto"/>
        </w:pBdr>
        <w:tabs>
          <w:tab w:val="left" w:pos="4320"/>
        </w:tabs>
        <w:rPr>
          <w:rFonts w:ascii="標楷體" w:eastAsia="標楷體" w:hAnsi="標楷體"/>
        </w:rPr>
      </w:pPr>
      <w:r w:rsidRPr="000242A1">
        <w:rPr>
          <w:rFonts w:ascii="標楷體" w:eastAsia="標楷體" w:hAnsi="標楷體" w:hint="eastAsia"/>
        </w:rPr>
        <w:t xml:space="preserve"> [L6</w:t>
      </w:r>
      <w:r w:rsidR="004334EB" w:rsidRPr="000242A1">
        <w:rPr>
          <w:rFonts w:ascii="標楷體" w:eastAsia="標楷體" w:hAnsi="標楷體"/>
        </w:rPr>
        <w:t>1</w:t>
      </w:r>
      <w:r w:rsidRPr="000242A1">
        <w:rPr>
          <w:rFonts w:ascii="標楷體" w:eastAsia="標楷體" w:hAnsi="標楷體" w:hint="eastAsia"/>
        </w:rPr>
        <w:t>8</w:t>
      </w:r>
      <w:r w:rsidRPr="000242A1">
        <w:rPr>
          <w:rFonts w:ascii="標楷體" w:eastAsia="標楷體" w:hAnsi="標楷體"/>
        </w:rPr>
        <w:t>A</w:t>
      </w:r>
      <w:r w:rsidRPr="000242A1">
        <w:rPr>
          <w:rFonts w:ascii="標楷體" w:eastAsia="標楷體" w:hAnsi="標楷體" w:hint="eastAsia"/>
        </w:rPr>
        <w:t xml:space="preserve">]                           </w:t>
      </w:r>
      <w:r w:rsidR="00395352" w:rsidRPr="000242A1">
        <w:rPr>
          <w:rFonts w:ascii="標楷體" w:eastAsia="標楷體" w:hAnsi="標楷體" w:hint="eastAsia"/>
        </w:rPr>
        <w:t>應處理</w:t>
      </w:r>
      <w:r w:rsidR="00824179" w:rsidRPr="000242A1">
        <w:rPr>
          <w:rFonts w:ascii="標楷體" w:eastAsia="標楷體" w:hAnsi="標楷體" w:hint="eastAsia"/>
        </w:rPr>
        <w:t>明細更新</w:t>
      </w:r>
    </w:p>
    <w:p w14:paraId="75442B14" w14:textId="77777777" w:rsidR="00750FF2" w:rsidRPr="000242A1" w:rsidRDefault="00750FF2" w:rsidP="000242A1">
      <w:pPr>
        <w:pBdr>
          <w:top w:val="single" w:sz="6" w:space="1" w:color="auto"/>
          <w:left w:val="single" w:sz="6" w:space="4" w:color="auto"/>
          <w:bottom w:val="single" w:sz="6" w:space="1" w:color="auto"/>
          <w:right w:val="single" w:sz="6" w:space="4" w:color="auto"/>
        </w:pBdr>
        <w:tabs>
          <w:tab w:val="left" w:pos="4320"/>
        </w:tabs>
        <w:ind w:firstLineChars="150" w:firstLine="360"/>
        <w:rPr>
          <w:rFonts w:ascii="標楷體" w:eastAsia="標楷體" w:hAnsi="標楷體"/>
        </w:rPr>
      </w:pPr>
      <w:r w:rsidRPr="000242A1">
        <w:rPr>
          <w:rFonts w:ascii="標楷體" w:eastAsia="標楷體" w:hAnsi="標楷體" w:hint="eastAsia"/>
        </w:rPr>
        <w:t xml:space="preserve"> </w:t>
      </w:r>
      <w:r w:rsidRPr="000242A1">
        <w:rPr>
          <w:rFonts w:ascii="標楷體" w:eastAsia="標楷體" w:hAnsi="標楷體"/>
        </w:rPr>
        <w:t xml:space="preserve"> </w:t>
      </w:r>
      <w:r w:rsidRPr="000242A1">
        <w:rPr>
          <w:rFonts w:ascii="標楷體" w:eastAsia="標楷體" w:hAnsi="標楷體" w:hint="eastAsia"/>
        </w:rPr>
        <w:t xml:space="preserve">狀態 </w:t>
      </w:r>
      <w:r w:rsidRPr="000242A1">
        <w:rPr>
          <w:rFonts w:ascii="標楷體" w:eastAsia="標楷體" w:hAnsi="標楷體"/>
        </w:rPr>
        <w:t xml:space="preserve">       : 9-XXXXXX    </w:t>
      </w:r>
    </w:p>
    <w:p w14:paraId="53359879" w14:textId="77777777" w:rsidR="008C0C93" w:rsidRPr="000242A1" w:rsidRDefault="00750FF2" w:rsidP="000242A1">
      <w:pPr>
        <w:pBdr>
          <w:top w:val="single" w:sz="6" w:space="1" w:color="auto"/>
          <w:left w:val="single" w:sz="6" w:space="4" w:color="auto"/>
          <w:bottom w:val="single" w:sz="6" w:space="1" w:color="auto"/>
          <w:right w:val="single" w:sz="6" w:space="4" w:color="auto"/>
        </w:pBdr>
        <w:tabs>
          <w:tab w:val="left" w:pos="4320"/>
        </w:tabs>
        <w:ind w:firstLineChars="250" w:firstLine="600"/>
        <w:rPr>
          <w:rFonts w:ascii="標楷體" w:eastAsia="標楷體" w:hAnsi="標楷體"/>
        </w:rPr>
      </w:pPr>
      <w:r w:rsidRPr="000242A1">
        <w:rPr>
          <w:rFonts w:ascii="標楷體" w:eastAsia="標楷體" w:hAnsi="標楷體" w:hint="eastAsia"/>
        </w:rPr>
        <w:t xml:space="preserve">戶號  </w:t>
      </w:r>
      <w:r w:rsidRPr="000242A1">
        <w:rPr>
          <w:rFonts w:ascii="標楷體" w:eastAsia="標楷體" w:hAnsi="標楷體"/>
        </w:rPr>
        <w:t xml:space="preserve">      </w:t>
      </w:r>
      <w:r w:rsidR="008C0C93" w:rsidRPr="000242A1">
        <w:rPr>
          <w:rFonts w:ascii="標楷體" w:eastAsia="標楷體" w:hAnsi="標楷體"/>
        </w:rPr>
        <w:t xml:space="preserve">: </w:t>
      </w:r>
      <w:r w:rsidR="008C0C93" w:rsidRPr="000242A1">
        <w:rPr>
          <w:rFonts w:ascii="標楷體" w:eastAsia="標楷體" w:hAnsi="標楷體" w:hint="eastAsia"/>
        </w:rPr>
        <w:t>9999999-999-999</w:t>
      </w:r>
      <w:r w:rsidRPr="000242A1">
        <w:rPr>
          <w:rFonts w:ascii="標楷體" w:eastAsia="標楷體" w:hAnsi="標楷體"/>
        </w:rPr>
        <w:t xml:space="preserve"> </w:t>
      </w:r>
      <w:r w:rsidR="00940578" w:rsidRPr="000242A1">
        <w:rPr>
          <w:rFonts w:ascii="標楷體" w:eastAsia="標楷體" w:hAnsi="標楷體"/>
        </w:rPr>
        <w:t xml:space="preserve">   </w:t>
      </w:r>
      <w:r w:rsidR="00940578" w:rsidRPr="000242A1">
        <w:rPr>
          <w:rFonts w:ascii="標楷體" w:eastAsia="標楷體" w:hAnsi="標楷體" w:hint="eastAsia"/>
        </w:rPr>
        <w:t>戶名</w:t>
      </w:r>
      <w:r w:rsidR="00940578" w:rsidRPr="000242A1">
        <w:rPr>
          <w:rFonts w:ascii="標楷體" w:eastAsia="標楷體" w:hAnsi="標楷體"/>
        </w:rPr>
        <w:t>:</w:t>
      </w:r>
      <w:r w:rsidR="00BE06D5" w:rsidRPr="000242A1">
        <w:rPr>
          <w:rFonts w:ascii="標楷體" w:eastAsia="標楷體" w:hAnsi="標楷體"/>
        </w:rPr>
        <w:t>X</w:t>
      </w:r>
      <w:r w:rsidR="00940578" w:rsidRPr="000242A1">
        <w:rPr>
          <w:rFonts w:ascii="標楷體" w:eastAsia="標楷體" w:hAnsi="標楷體"/>
        </w:rPr>
        <w:t>(20)</w:t>
      </w:r>
    </w:p>
    <w:p w14:paraId="4A273DB0" w14:textId="77777777" w:rsidR="00750FF2" w:rsidRPr="000242A1" w:rsidRDefault="00750FF2" w:rsidP="000242A1">
      <w:pPr>
        <w:pBdr>
          <w:top w:val="single" w:sz="6" w:space="1" w:color="auto"/>
          <w:left w:val="single" w:sz="6" w:space="4" w:color="auto"/>
          <w:bottom w:val="single" w:sz="6" w:space="1" w:color="auto"/>
          <w:right w:val="single" w:sz="6" w:space="4" w:color="auto"/>
        </w:pBdr>
        <w:tabs>
          <w:tab w:val="left" w:pos="4320"/>
        </w:tabs>
        <w:ind w:firstLineChars="250" w:firstLine="600"/>
        <w:rPr>
          <w:rFonts w:ascii="標楷體" w:eastAsia="標楷體" w:hAnsi="標楷體"/>
        </w:rPr>
      </w:pPr>
      <w:r w:rsidRPr="000242A1">
        <w:rPr>
          <w:rFonts w:ascii="標楷體" w:eastAsia="標楷體" w:hAnsi="標楷體" w:hint="eastAsia"/>
        </w:rPr>
        <w:t>登放序號</w:t>
      </w:r>
      <w:r w:rsidR="008C0C93" w:rsidRPr="000242A1">
        <w:rPr>
          <w:rFonts w:ascii="標楷體" w:eastAsia="標楷體" w:hAnsi="標楷體" w:hint="eastAsia"/>
        </w:rPr>
        <w:t xml:space="preserve"> </w:t>
      </w:r>
      <w:r w:rsidR="008C0C93" w:rsidRPr="000242A1">
        <w:rPr>
          <w:rFonts w:ascii="標楷體" w:eastAsia="標楷體" w:hAnsi="標楷體"/>
        </w:rPr>
        <w:t xml:space="preserve">   : </w:t>
      </w:r>
      <w:r w:rsidR="000242A1" w:rsidRPr="000242A1">
        <w:rPr>
          <w:rFonts w:ascii="標楷體" w:eastAsia="標楷體" w:hAnsi="標楷體"/>
        </w:rPr>
        <w:t>99999999XXXXXX999999</w:t>
      </w:r>
    </w:p>
    <w:p w14:paraId="5E7659B5" w14:textId="77777777" w:rsidR="006903EC" w:rsidRPr="000242A1" w:rsidRDefault="008C0C93" w:rsidP="000242A1">
      <w:pPr>
        <w:pBdr>
          <w:top w:val="single" w:sz="6" w:space="1" w:color="auto"/>
          <w:left w:val="single" w:sz="6" w:space="4" w:color="auto"/>
          <w:bottom w:val="single" w:sz="6" w:space="1" w:color="auto"/>
          <w:right w:val="single" w:sz="6" w:space="4" w:color="auto"/>
        </w:pBdr>
        <w:tabs>
          <w:tab w:val="left" w:pos="4320"/>
        </w:tabs>
        <w:ind w:firstLineChars="250" w:firstLine="600"/>
        <w:rPr>
          <w:rFonts w:ascii="標楷體" w:eastAsia="標楷體" w:hAnsi="標楷體"/>
        </w:rPr>
      </w:pPr>
      <w:r w:rsidRPr="000242A1">
        <w:rPr>
          <w:rFonts w:ascii="標楷體" w:eastAsia="標楷體" w:hAnsi="標楷體" w:hint="eastAsia"/>
        </w:rPr>
        <w:t xml:space="preserve">功能 </w:t>
      </w:r>
      <w:r w:rsidRPr="000242A1">
        <w:rPr>
          <w:rFonts w:ascii="標楷體" w:eastAsia="標楷體" w:hAnsi="標楷體"/>
        </w:rPr>
        <w:t xml:space="preserve">       : 9-XXXXXX</w:t>
      </w:r>
    </w:p>
    <w:p w14:paraId="7D5C6D9C" w14:textId="77777777" w:rsidR="000242A1" w:rsidRDefault="000242A1" w:rsidP="00D01BCC">
      <w:pPr>
        <w:pStyle w:val="a"/>
      </w:pPr>
    </w:p>
    <w:p w14:paraId="5DE5F959" w14:textId="77777777" w:rsidR="006903EC" w:rsidRPr="000242A1" w:rsidRDefault="000C7737" w:rsidP="00D01BCC">
      <w:pPr>
        <w:pStyle w:val="a"/>
      </w:pPr>
      <w:r w:rsidRPr="000242A1">
        <w:t>輸入畫面資料說明</w:t>
      </w:r>
    </w:p>
    <w:tbl>
      <w:tblPr>
        <w:tblW w:w="1025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6"/>
        <w:gridCol w:w="1380"/>
        <w:gridCol w:w="2616"/>
        <w:gridCol w:w="1003"/>
        <w:gridCol w:w="1098"/>
        <w:gridCol w:w="624"/>
        <w:gridCol w:w="665"/>
        <w:gridCol w:w="2415"/>
      </w:tblGrid>
      <w:tr w:rsidR="000242A1" w:rsidRPr="000242A1" w14:paraId="6A38F508" w14:textId="77777777" w:rsidTr="000242A1">
        <w:trPr>
          <w:trHeight w:val="388"/>
          <w:jc w:val="center"/>
        </w:trPr>
        <w:tc>
          <w:tcPr>
            <w:tcW w:w="456" w:type="dxa"/>
            <w:vMerge w:val="restart"/>
          </w:tcPr>
          <w:p w14:paraId="5A9BB8F3" w14:textId="77777777" w:rsidR="000242A1" w:rsidRPr="000242A1" w:rsidRDefault="000242A1" w:rsidP="00F662CC">
            <w:pPr>
              <w:rPr>
                <w:rFonts w:ascii="標楷體" w:eastAsia="標楷體" w:hAnsi="標楷體"/>
              </w:rPr>
            </w:pPr>
            <w:r w:rsidRPr="000242A1">
              <w:rPr>
                <w:rFonts w:ascii="標楷體" w:eastAsia="標楷體" w:hAnsi="標楷體"/>
              </w:rPr>
              <w:t>序號</w:t>
            </w:r>
          </w:p>
        </w:tc>
        <w:tc>
          <w:tcPr>
            <w:tcW w:w="1380" w:type="dxa"/>
            <w:vMerge w:val="restart"/>
          </w:tcPr>
          <w:p w14:paraId="23133884" w14:textId="77777777" w:rsidR="000242A1" w:rsidRPr="000242A1" w:rsidRDefault="000242A1" w:rsidP="00F662CC">
            <w:pPr>
              <w:rPr>
                <w:rFonts w:ascii="標楷體" w:eastAsia="標楷體" w:hAnsi="標楷體"/>
              </w:rPr>
            </w:pPr>
            <w:r w:rsidRPr="000242A1">
              <w:rPr>
                <w:rFonts w:ascii="標楷體" w:eastAsia="標楷體" w:hAnsi="標楷體"/>
              </w:rPr>
              <w:t>欄位</w:t>
            </w:r>
          </w:p>
        </w:tc>
        <w:tc>
          <w:tcPr>
            <w:tcW w:w="6006" w:type="dxa"/>
            <w:gridSpan w:val="5"/>
          </w:tcPr>
          <w:p w14:paraId="336BEB8F" w14:textId="77777777" w:rsidR="000242A1" w:rsidRPr="000242A1" w:rsidRDefault="000242A1" w:rsidP="000242A1">
            <w:pPr>
              <w:jc w:val="center"/>
              <w:rPr>
                <w:rFonts w:ascii="標楷體" w:eastAsia="標楷體" w:hAnsi="標楷體"/>
              </w:rPr>
            </w:pPr>
            <w:r w:rsidRPr="000242A1">
              <w:rPr>
                <w:rFonts w:ascii="標楷體" w:eastAsia="標楷體" w:hAnsi="標楷體"/>
              </w:rPr>
              <w:t>說明</w:t>
            </w:r>
          </w:p>
        </w:tc>
        <w:tc>
          <w:tcPr>
            <w:tcW w:w="2415" w:type="dxa"/>
            <w:vMerge w:val="restart"/>
          </w:tcPr>
          <w:p w14:paraId="4E388AFD" w14:textId="77777777" w:rsidR="000242A1" w:rsidRPr="000242A1" w:rsidRDefault="000242A1" w:rsidP="00F662CC">
            <w:pPr>
              <w:rPr>
                <w:rFonts w:ascii="標楷體" w:eastAsia="標楷體" w:hAnsi="標楷體"/>
              </w:rPr>
            </w:pPr>
            <w:r w:rsidRPr="000242A1">
              <w:rPr>
                <w:rFonts w:ascii="標楷體" w:eastAsia="標楷體" w:hAnsi="標楷體"/>
              </w:rPr>
              <w:t>處理邏輯及注意事項</w:t>
            </w:r>
          </w:p>
        </w:tc>
      </w:tr>
      <w:tr w:rsidR="000242A1" w:rsidRPr="000242A1" w14:paraId="56B77469" w14:textId="77777777" w:rsidTr="000242A1">
        <w:trPr>
          <w:trHeight w:val="244"/>
          <w:jc w:val="center"/>
        </w:trPr>
        <w:tc>
          <w:tcPr>
            <w:tcW w:w="456" w:type="dxa"/>
            <w:vMerge/>
          </w:tcPr>
          <w:p w14:paraId="261D2E0B" w14:textId="77777777" w:rsidR="000242A1" w:rsidRPr="000242A1" w:rsidRDefault="000242A1" w:rsidP="00F662CC">
            <w:pPr>
              <w:rPr>
                <w:rFonts w:ascii="標楷體" w:eastAsia="標楷體" w:hAnsi="標楷體"/>
              </w:rPr>
            </w:pPr>
          </w:p>
        </w:tc>
        <w:tc>
          <w:tcPr>
            <w:tcW w:w="1380" w:type="dxa"/>
            <w:vMerge/>
          </w:tcPr>
          <w:p w14:paraId="487C1252" w14:textId="77777777" w:rsidR="000242A1" w:rsidRPr="000242A1" w:rsidRDefault="000242A1" w:rsidP="00F662CC">
            <w:pPr>
              <w:rPr>
                <w:rFonts w:ascii="標楷體" w:eastAsia="標楷體" w:hAnsi="標楷體"/>
              </w:rPr>
            </w:pPr>
          </w:p>
        </w:tc>
        <w:tc>
          <w:tcPr>
            <w:tcW w:w="2616" w:type="dxa"/>
          </w:tcPr>
          <w:p w14:paraId="5AD7A1B7" w14:textId="77777777" w:rsidR="000242A1" w:rsidRPr="000242A1" w:rsidRDefault="000242A1" w:rsidP="00540D11">
            <w:pPr>
              <w:rPr>
                <w:rFonts w:ascii="標楷體" w:eastAsia="標楷體" w:hAnsi="標楷體"/>
              </w:rPr>
            </w:pPr>
            <w:r w:rsidRPr="000242A1">
              <w:rPr>
                <w:rFonts w:ascii="標楷體" w:eastAsia="標楷體" w:hAnsi="標楷體" w:hint="eastAsia"/>
              </w:rPr>
              <w:t>資料型態長度</w:t>
            </w:r>
          </w:p>
        </w:tc>
        <w:tc>
          <w:tcPr>
            <w:tcW w:w="1003" w:type="dxa"/>
          </w:tcPr>
          <w:p w14:paraId="1D63BFBA" w14:textId="77777777" w:rsidR="000242A1" w:rsidRPr="000242A1" w:rsidRDefault="000242A1" w:rsidP="00F662CC">
            <w:pPr>
              <w:rPr>
                <w:rFonts w:ascii="標楷體" w:eastAsia="標楷體" w:hAnsi="標楷體"/>
              </w:rPr>
            </w:pPr>
            <w:r w:rsidRPr="000242A1">
              <w:rPr>
                <w:rFonts w:ascii="標楷體" w:eastAsia="標楷體" w:hAnsi="標楷體"/>
              </w:rPr>
              <w:t>預設值</w:t>
            </w:r>
          </w:p>
        </w:tc>
        <w:tc>
          <w:tcPr>
            <w:tcW w:w="1098" w:type="dxa"/>
          </w:tcPr>
          <w:p w14:paraId="16BEF8AC" w14:textId="77777777" w:rsidR="000242A1" w:rsidRPr="000242A1" w:rsidRDefault="000242A1" w:rsidP="00F662CC">
            <w:pPr>
              <w:rPr>
                <w:rFonts w:ascii="標楷體" w:eastAsia="標楷體" w:hAnsi="標楷體"/>
              </w:rPr>
            </w:pPr>
            <w:r w:rsidRPr="000242A1">
              <w:rPr>
                <w:rFonts w:ascii="標楷體" w:eastAsia="標楷體" w:hAnsi="標楷體"/>
              </w:rPr>
              <w:t>選單內容</w:t>
            </w:r>
          </w:p>
        </w:tc>
        <w:tc>
          <w:tcPr>
            <w:tcW w:w="624" w:type="dxa"/>
          </w:tcPr>
          <w:p w14:paraId="37569781" w14:textId="77777777" w:rsidR="000242A1" w:rsidRPr="000242A1" w:rsidRDefault="000242A1" w:rsidP="00F662CC">
            <w:pPr>
              <w:rPr>
                <w:rFonts w:ascii="標楷體" w:eastAsia="標楷體" w:hAnsi="標楷體"/>
              </w:rPr>
            </w:pPr>
            <w:r w:rsidRPr="000242A1">
              <w:rPr>
                <w:rFonts w:ascii="標楷體" w:eastAsia="標楷體" w:hAnsi="標楷體"/>
              </w:rPr>
              <w:t>必填</w:t>
            </w:r>
          </w:p>
        </w:tc>
        <w:tc>
          <w:tcPr>
            <w:tcW w:w="665" w:type="dxa"/>
          </w:tcPr>
          <w:p w14:paraId="0FFF1279" w14:textId="77777777" w:rsidR="000242A1" w:rsidRPr="000242A1" w:rsidRDefault="000242A1" w:rsidP="00F662CC">
            <w:pPr>
              <w:rPr>
                <w:rFonts w:ascii="標楷體" w:eastAsia="標楷體" w:hAnsi="標楷體"/>
              </w:rPr>
            </w:pPr>
            <w:r w:rsidRPr="000242A1">
              <w:rPr>
                <w:rFonts w:ascii="標楷體" w:eastAsia="標楷體" w:hAnsi="標楷體"/>
              </w:rPr>
              <w:t>R/W</w:t>
            </w:r>
          </w:p>
        </w:tc>
        <w:tc>
          <w:tcPr>
            <w:tcW w:w="2415" w:type="dxa"/>
            <w:vMerge/>
          </w:tcPr>
          <w:p w14:paraId="477460EE" w14:textId="77777777" w:rsidR="000242A1" w:rsidRPr="000242A1" w:rsidRDefault="000242A1" w:rsidP="00F662CC">
            <w:pPr>
              <w:rPr>
                <w:rFonts w:ascii="標楷體" w:eastAsia="標楷體" w:hAnsi="標楷體"/>
              </w:rPr>
            </w:pPr>
          </w:p>
        </w:tc>
      </w:tr>
      <w:tr w:rsidR="000242A1" w:rsidRPr="000242A1" w14:paraId="34E2A05C" w14:textId="77777777" w:rsidTr="000242A1">
        <w:trPr>
          <w:trHeight w:val="291"/>
          <w:jc w:val="center"/>
        </w:trPr>
        <w:tc>
          <w:tcPr>
            <w:tcW w:w="456" w:type="dxa"/>
          </w:tcPr>
          <w:p w14:paraId="56F9B3D7" w14:textId="77777777" w:rsidR="000242A1" w:rsidRPr="000242A1" w:rsidRDefault="000242A1" w:rsidP="00F662CC">
            <w:pPr>
              <w:rPr>
                <w:rFonts w:ascii="標楷體" w:eastAsia="標楷體" w:hAnsi="標楷體"/>
              </w:rPr>
            </w:pPr>
            <w:r w:rsidRPr="000242A1">
              <w:rPr>
                <w:rFonts w:ascii="標楷體" w:eastAsia="標楷體" w:hAnsi="標楷體" w:hint="eastAsia"/>
              </w:rPr>
              <w:t>1</w:t>
            </w:r>
          </w:p>
        </w:tc>
        <w:tc>
          <w:tcPr>
            <w:tcW w:w="1380" w:type="dxa"/>
          </w:tcPr>
          <w:p w14:paraId="447514D3" w14:textId="77777777" w:rsidR="000242A1" w:rsidRPr="000242A1" w:rsidRDefault="000242A1" w:rsidP="00F662CC">
            <w:pPr>
              <w:rPr>
                <w:rFonts w:ascii="標楷體" w:eastAsia="標楷體" w:hAnsi="標楷體"/>
              </w:rPr>
            </w:pPr>
            <w:r w:rsidRPr="000242A1">
              <w:rPr>
                <w:rFonts w:ascii="標楷體" w:eastAsia="標楷體" w:hAnsi="標楷體" w:hint="eastAsia"/>
              </w:rPr>
              <w:t>狀態</w:t>
            </w:r>
          </w:p>
        </w:tc>
        <w:tc>
          <w:tcPr>
            <w:tcW w:w="2616" w:type="dxa"/>
          </w:tcPr>
          <w:p w14:paraId="5AACB4B3" w14:textId="77777777" w:rsidR="000242A1" w:rsidRPr="000242A1" w:rsidRDefault="000242A1" w:rsidP="00F662CC">
            <w:pPr>
              <w:rPr>
                <w:rFonts w:ascii="標楷體" w:eastAsia="標楷體" w:hAnsi="標楷體"/>
              </w:rPr>
            </w:pPr>
            <w:r w:rsidRPr="000242A1">
              <w:rPr>
                <w:rFonts w:ascii="標楷體" w:eastAsia="標楷體" w:hAnsi="標楷體"/>
              </w:rPr>
              <w:t>9-XXXXXX</w:t>
            </w:r>
          </w:p>
        </w:tc>
        <w:tc>
          <w:tcPr>
            <w:tcW w:w="1003" w:type="dxa"/>
          </w:tcPr>
          <w:p w14:paraId="2E9D0CE6" w14:textId="77777777" w:rsidR="000242A1" w:rsidRPr="000242A1" w:rsidRDefault="000242A1" w:rsidP="00F662CC">
            <w:pPr>
              <w:rPr>
                <w:rFonts w:ascii="標楷體" w:eastAsia="標楷體" w:hAnsi="標楷體"/>
              </w:rPr>
            </w:pPr>
          </w:p>
        </w:tc>
        <w:tc>
          <w:tcPr>
            <w:tcW w:w="1098" w:type="dxa"/>
          </w:tcPr>
          <w:p w14:paraId="5A048D2C" w14:textId="77777777" w:rsidR="000242A1" w:rsidRPr="000242A1" w:rsidRDefault="000242A1" w:rsidP="00F662CC">
            <w:pPr>
              <w:rPr>
                <w:rFonts w:ascii="標楷體" w:eastAsia="標楷體" w:hAnsi="標楷體"/>
              </w:rPr>
            </w:pPr>
          </w:p>
        </w:tc>
        <w:tc>
          <w:tcPr>
            <w:tcW w:w="624" w:type="dxa"/>
          </w:tcPr>
          <w:p w14:paraId="7BA8C4F8" w14:textId="77777777" w:rsidR="000242A1" w:rsidRPr="000242A1" w:rsidRDefault="000242A1" w:rsidP="00F662CC">
            <w:pPr>
              <w:rPr>
                <w:rFonts w:ascii="標楷體" w:eastAsia="標楷體" w:hAnsi="標楷體"/>
              </w:rPr>
            </w:pPr>
          </w:p>
        </w:tc>
        <w:tc>
          <w:tcPr>
            <w:tcW w:w="665" w:type="dxa"/>
          </w:tcPr>
          <w:p w14:paraId="14996531" w14:textId="77777777" w:rsidR="000242A1" w:rsidRPr="000242A1" w:rsidRDefault="000242A1" w:rsidP="00F662CC">
            <w:pPr>
              <w:rPr>
                <w:rFonts w:ascii="標楷體" w:eastAsia="標楷體" w:hAnsi="標楷體"/>
              </w:rPr>
            </w:pPr>
          </w:p>
        </w:tc>
        <w:tc>
          <w:tcPr>
            <w:tcW w:w="2415" w:type="dxa"/>
          </w:tcPr>
          <w:p w14:paraId="5BCBCF75" w14:textId="77777777" w:rsidR="000242A1" w:rsidRPr="000242A1" w:rsidRDefault="000242A1" w:rsidP="00F662CC">
            <w:pPr>
              <w:rPr>
                <w:rFonts w:ascii="標楷體" w:eastAsia="標楷體" w:hAnsi="標楷體"/>
              </w:rPr>
            </w:pPr>
            <w:r w:rsidRPr="000242A1">
              <w:rPr>
                <w:rFonts w:ascii="標楷體" w:eastAsia="標楷體" w:hAnsi="標楷體" w:hint="eastAsia"/>
              </w:rPr>
              <w:t>自動顯示</w:t>
            </w:r>
          </w:p>
        </w:tc>
      </w:tr>
      <w:tr w:rsidR="000242A1" w:rsidRPr="000242A1" w14:paraId="32AD9945" w14:textId="77777777" w:rsidTr="000242A1">
        <w:trPr>
          <w:trHeight w:val="291"/>
          <w:jc w:val="center"/>
        </w:trPr>
        <w:tc>
          <w:tcPr>
            <w:tcW w:w="456" w:type="dxa"/>
          </w:tcPr>
          <w:p w14:paraId="752EAFA0" w14:textId="77777777" w:rsidR="000242A1" w:rsidRPr="000242A1" w:rsidRDefault="000242A1" w:rsidP="00F662CC">
            <w:pPr>
              <w:rPr>
                <w:rFonts w:ascii="標楷體" w:eastAsia="標楷體" w:hAnsi="標楷體"/>
              </w:rPr>
            </w:pPr>
            <w:r w:rsidRPr="000242A1">
              <w:rPr>
                <w:rFonts w:ascii="標楷體" w:eastAsia="標楷體" w:hAnsi="標楷體" w:hint="eastAsia"/>
              </w:rPr>
              <w:t>2</w:t>
            </w:r>
          </w:p>
        </w:tc>
        <w:tc>
          <w:tcPr>
            <w:tcW w:w="1380" w:type="dxa"/>
          </w:tcPr>
          <w:p w14:paraId="1B1494E6" w14:textId="77777777" w:rsidR="000242A1" w:rsidRPr="000242A1" w:rsidRDefault="000242A1" w:rsidP="00F662CC">
            <w:pPr>
              <w:rPr>
                <w:rFonts w:ascii="標楷體" w:eastAsia="標楷體" w:hAnsi="標楷體"/>
              </w:rPr>
            </w:pPr>
            <w:r w:rsidRPr="000242A1">
              <w:rPr>
                <w:rFonts w:ascii="標楷體" w:eastAsia="標楷體" w:hAnsi="標楷體" w:hint="eastAsia"/>
              </w:rPr>
              <w:t>戶號</w:t>
            </w:r>
          </w:p>
        </w:tc>
        <w:tc>
          <w:tcPr>
            <w:tcW w:w="2616" w:type="dxa"/>
          </w:tcPr>
          <w:p w14:paraId="7FA0F41F" w14:textId="77777777" w:rsidR="000242A1" w:rsidRPr="000242A1" w:rsidRDefault="000242A1" w:rsidP="00F662CC">
            <w:pPr>
              <w:rPr>
                <w:rFonts w:ascii="標楷體" w:eastAsia="標楷體" w:hAnsi="標楷體"/>
              </w:rPr>
            </w:pPr>
            <w:r w:rsidRPr="000242A1">
              <w:rPr>
                <w:rFonts w:ascii="標楷體" w:eastAsia="標楷體" w:hAnsi="標楷體" w:hint="eastAsia"/>
              </w:rPr>
              <w:t>9999999-999-999</w:t>
            </w:r>
          </w:p>
        </w:tc>
        <w:tc>
          <w:tcPr>
            <w:tcW w:w="1003" w:type="dxa"/>
          </w:tcPr>
          <w:p w14:paraId="5CC24EC8" w14:textId="77777777" w:rsidR="000242A1" w:rsidRPr="000242A1" w:rsidRDefault="000242A1" w:rsidP="00F662CC">
            <w:pPr>
              <w:rPr>
                <w:rFonts w:ascii="標楷體" w:eastAsia="標楷體" w:hAnsi="標楷體"/>
              </w:rPr>
            </w:pPr>
          </w:p>
        </w:tc>
        <w:tc>
          <w:tcPr>
            <w:tcW w:w="1098" w:type="dxa"/>
          </w:tcPr>
          <w:p w14:paraId="255542DF" w14:textId="77777777" w:rsidR="000242A1" w:rsidRPr="000242A1" w:rsidRDefault="000242A1" w:rsidP="00F662CC">
            <w:pPr>
              <w:rPr>
                <w:rFonts w:ascii="標楷體" w:eastAsia="標楷體" w:hAnsi="標楷體"/>
              </w:rPr>
            </w:pPr>
          </w:p>
        </w:tc>
        <w:tc>
          <w:tcPr>
            <w:tcW w:w="624" w:type="dxa"/>
          </w:tcPr>
          <w:p w14:paraId="52F33449" w14:textId="77777777" w:rsidR="000242A1" w:rsidRPr="000242A1" w:rsidRDefault="000242A1" w:rsidP="00F662CC">
            <w:pPr>
              <w:rPr>
                <w:rFonts w:ascii="標楷體" w:eastAsia="標楷體" w:hAnsi="標楷體"/>
              </w:rPr>
            </w:pPr>
          </w:p>
        </w:tc>
        <w:tc>
          <w:tcPr>
            <w:tcW w:w="665" w:type="dxa"/>
          </w:tcPr>
          <w:p w14:paraId="5729B51A" w14:textId="77777777" w:rsidR="000242A1" w:rsidRPr="000242A1" w:rsidRDefault="000242A1" w:rsidP="00F662CC">
            <w:pPr>
              <w:rPr>
                <w:rFonts w:ascii="標楷體" w:eastAsia="標楷體" w:hAnsi="標楷體"/>
              </w:rPr>
            </w:pPr>
          </w:p>
        </w:tc>
        <w:tc>
          <w:tcPr>
            <w:tcW w:w="2415" w:type="dxa"/>
          </w:tcPr>
          <w:p w14:paraId="76158574" w14:textId="77777777" w:rsidR="000242A1" w:rsidRPr="000242A1" w:rsidRDefault="000242A1" w:rsidP="00F662CC">
            <w:pPr>
              <w:rPr>
                <w:rFonts w:ascii="標楷體" w:eastAsia="標楷體" w:hAnsi="標楷體"/>
              </w:rPr>
            </w:pPr>
            <w:r w:rsidRPr="000242A1">
              <w:rPr>
                <w:rFonts w:ascii="標楷體" w:eastAsia="標楷體" w:hAnsi="標楷體" w:hint="eastAsia"/>
              </w:rPr>
              <w:t>自動顯示戶名</w:t>
            </w:r>
          </w:p>
        </w:tc>
      </w:tr>
      <w:tr w:rsidR="000242A1" w:rsidRPr="000242A1" w14:paraId="06D01126" w14:textId="77777777" w:rsidTr="000242A1">
        <w:trPr>
          <w:trHeight w:val="291"/>
          <w:jc w:val="center"/>
        </w:trPr>
        <w:tc>
          <w:tcPr>
            <w:tcW w:w="456" w:type="dxa"/>
          </w:tcPr>
          <w:p w14:paraId="48DDB5B9" w14:textId="77777777" w:rsidR="000242A1" w:rsidRPr="000242A1" w:rsidRDefault="000242A1" w:rsidP="00F662CC">
            <w:pPr>
              <w:rPr>
                <w:rFonts w:ascii="標楷體" w:eastAsia="標楷體" w:hAnsi="標楷體"/>
              </w:rPr>
            </w:pPr>
            <w:r w:rsidRPr="000242A1">
              <w:rPr>
                <w:rFonts w:ascii="標楷體" w:eastAsia="標楷體" w:hAnsi="標楷體" w:hint="eastAsia"/>
              </w:rPr>
              <w:t>3</w:t>
            </w:r>
          </w:p>
        </w:tc>
        <w:tc>
          <w:tcPr>
            <w:tcW w:w="1380" w:type="dxa"/>
          </w:tcPr>
          <w:p w14:paraId="7C9142E2" w14:textId="77777777" w:rsidR="000242A1" w:rsidRPr="000242A1" w:rsidRDefault="000242A1" w:rsidP="00F662CC">
            <w:pPr>
              <w:rPr>
                <w:rFonts w:ascii="標楷體" w:eastAsia="標楷體" w:hAnsi="標楷體"/>
              </w:rPr>
            </w:pPr>
            <w:r w:rsidRPr="000242A1">
              <w:rPr>
                <w:rFonts w:ascii="標楷體" w:eastAsia="標楷體" w:hAnsi="標楷體" w:hint="eastAsia"/>
              </w:rPr>
              <w:t>登放序號</w:t>
            </w:r>
          </w:p>
        </w:tc>
        <w:tc>
          <w:tcPr>
            <w:tcW w:w="2616" w:type="dxa"/>
          </w:tcPr>
          <w:p w14:paraId="6BBFDFA5" w14:textId="77777777" w:rsidR="000242A1" w:rsidRPr="000242A1" w:rsidRDefault="000242A1" w:rsidP="00F662CC">
            <w:pPr>
              <w:rPr>
                <w:rFonts w:ascii="標楷體" w:eastAsia="標楷體" w:hAnsi="標楷體"/>
              </w:rPr>
            </w:pPr>
            <w:r w:rsidRPr="000242A1">
              <w:rPr>
                <w:rFonts w:ascii="標楷體" w:eastAsia="標楷體" w:hAnsi="標楷體"/>
              </w:rPr>
              <w:t>99999999XXXXXX999999</w:t>
            </w:r>
          </w:p>
        </w:tc>
        <w:tc>
          <w:tcPr>
            <w:tcW w:w="1003" w:type="dxa"/>
          </w:tcPr>
          <w:p w14:paraId="3AF3AD69" w14:textId="77777777" w:rsidR="000242A1" w:rsidRPr="000242A1" w:rsidRDefault="000242A1" w:rsidP="00F662CC">
            <w:pPr>
              <w:rPr>
                <w:rFonts w:ascii="標楷體" w:eastAsia="標楷體" w:hAnsi="標楷體"/>
              </w:rPr>
            </w:pPr>
          </w:p>
        </w:tc>
        <w:tc>
          <w:tcPr>
            <w:tcW w:w="1098" w:type="dxa"/>
          </w:tcPr>
          <w:p w14:paraId="31506159" w14:textId="77777777" w:rsidR="000242A1" w:rsidRPr="000242A1" w:rsidRDefault="000242A1" w:rsidP="00F662CC">
            <w:pPr>
              <w:rPr>
                <w:rFonts w:ascii="標楷體" w:eastAsia="標楷體" w:hAnsi="標楷體"/>
              </w:rPr>
            </w:pPr>
          </w:p>
        </w:tc>
        <w:tc>
          <w:tcPr>
            <w:tcW w:w="624" w:type="dxa"/>
          </w:tcPr>
          <w:p w14:paraId="73B362C1" w14:textId="77777777" w:rsidR="000242A1" w:rsidRPr="000242A1" w:rsidRDefault="000242A1" w:rsidP="00F662CC">
            <w:pPr>
              <w:rPr>
                <w:rFonts w:ascii="標楷體" w:eastAsia="標楷體" w:hAnsi="標楷體"/>
              </w:rPr>
            </w:pPr>
          </w:p>
        </w:tc>
        <w:tc>
          <w:tcPr>
            <w:tcW w:w="665" w:type="dxa"/>
          </w:tcPr>
          <w:p w14:paraId="43E074A2" w14:textId="77777777" w:rsidR="000242A1" w:rsidRPr="000242A1" w:rsidRDefault="000242A1" w:rsidP="00F662CC">
            <w:pPr>
              <w:rPr>
                <w:rFonts w:ascii="標楷體" w:eastAsia="標楷體" w:hAnsi="標楷體"/>
              </w:rPr>
            </w:pPr>
          </w:p>
        </w:tc>
        <w:tc>
          <w:tcPr>
            <w:tcW w:w="2415" w:type="dxa"/>
          </w:tcPr>
          <w:p w14:paraId="14E741B2" w14:textId="77777777" w:rsidR="000242A1" w:rsidRPr="000242A1" w:rsidRDefault="000242A1" w:rsidP="00F662CC">
            <w:pPr>
              <w:widowControl/>
              <w:rPr>
                <w:rFonts w:ascii="標楷體" w:eastAsia="標楷體" w:hAnsi="標楷體"/>
              </w:rPr>
            </w:pPr>
            <w:r w:rsidRPr="000242A1">
              <w:rPr>
                <w:rFonts w:ascii="標楷體" w:eastAsia="標楷體" w:hAnsi="標楷體" w:hint="eastAsia"/>
              </w:rPr>
              <w:t>自動顯示</w:t>
            </w:r>
          </w:p>
        </w:tc>
      </w:tr>
      <w:tr w:rsidR="000242A1" w:rsidRPr="000242A1" w14:paraId="25C49231" w14:textId="77777777" w:rsidTr="000242A1">
        <w:trPr>
          <w:trHeight w:val="291"/>
          <w:jc w:val="center"/>
        </w:trPr>
        <w:tc>
          <w:tcPr>
            <w:tcW w:w="456" w:type="dxa"/>
          </w:tcPr>
          <w:p w14:paraId="772E9D38" w14:textId="77777777" w:rsidR="000242A1" w:rsidRPr="000242A1" w:rsidRDefault="000242A1" w:rsidP="00F662CC">
            <w:pPr>
              <w:rPr>
                <w:rFonts w:ascii="標楷體" w:eastAsia="標楷體" w:hAnsi="標楷體"/>
              </w:rPr>
            </w:pPr>
            <w:r w:rsidRPr="000242A1">
              <w:rPr>
                <w:rFonts w:ascii="標楷體" w:eastAsia="標楷體" w:hAnsi="標楷體" w:hint="eastAsia"/>
              </w:rPr>
              <w:t>4</w:t>
            </w:r>
          </w:p>
        </w:tc>
        <w:tc>
          <w:tcPr>
            <w:tcW w:w="1380" w:type="dxa"/>
          </w:tcPr>
          <w:p w14:paraId="525252F2" w14:textId="77777777" w:rsidR="000242A1" w:rsidRPr="000242A1" w:rsidRDefault="000242A1" w:rsidP="00F662CC">
            <w:pPr>
              <w:rPr>
                <w:rFonts w:ascii="標楷體" w:eastAsia="標楷體" w:hAnsi="標楷體"/>
              </w:rPr>
            </w:pPr>
            <w:r w:rsidRPr="000242A1">
              <w:rPr>
                <w:rFonts w:ascii="標楷體" w:eastAsia="標楷體" w:hAnsi="標楷體" w:hint="eastAsia"/>
              </w:rPr>
              <w:t>功能</w:t>
            </w:r>
          </w:p>
        </w:tc>
        <w:tc>
          <w:tcPr>
            <w:tcW w:w="2616" w:type="dxa"/>
          </w:tcPr>
          <w:p w14:paraId="3B44F371" w14:textId="77777777" w:rsidR="000242A1" w:rsidRPr="000242A1" w:rsidRDefault="000242A1" w:rsidP="00F662CC">
            <w:pPr>
              <w:rPr>
                <w:rFonts w:ascii="標楷體" w:eastAsia="標楷體" w:hAnsi="標楷體"/>
              </w:rPr>
            </w:pPr>
            <w:r w:rsidRPr="000242A1">
              <w:rPr>
                <w:rFonts w:ascii="標楷體" w:eastAsia="標楷體" w:hAnsi="標楷體"/>
              </w:rPr>
              <w:t>9-XXXXXX</w:t>
            </w:r>
          </w:p>
        </w:tc>
        <w:tc>
          <w:tcPr>
            <w:tcW w:w="1003" w:type="dxa"/>
          </w:tcPr>
          <w:p w14:paraId="5F3C149C" w14:textId="77777777" w:rsidR="000242A1" w:rsidRPr="000242A1" w:rsidRDefault="000242A1" w:rsidP="00F662CC">
            <w:pPr>
              <w:rPr>
                <w:rFonts w:ascii="標楷體" w:eastAsia="標楷體" w:hAnsi="標楷體"/>
              </w:rPr>
            </w:pPr>
          </w:p>
        </w:tc>
        <w:tc>
          <w:tcPr>
            <w:tcW w:w="1098" w:type="dxa"/>
          </w:tcPr>
          <w:p w14:paraId="1EEF875B" w14:textId="77777777" w:rsidR="000242A1" w:rsidRPr="000242A1" w:rsidRDefault="000242A1" w:rsidP="00F662CC">
            <w:pPr>
              <w:rPr>
                <w:rFonts w:ascii="標楷體" w:eastAsia="標楷體" w:hAnsi="標楷體"/>
              </w:rPr>
            </w:pPr>
          </w:p>
        </w:tc>
        <w:tc>
          <w:tcPr>
            <w:tcW w:w="624" w:type="dxa"/>
          </w:tcPr>
          <w:p w14:paraId="66286A00" w14:textId="77777777" w:rsidR="000242A1" w:rsidRPr="000242A1" w:rsidRDefault="000242A1" w:rsidP="00F662CC">
            <w:pPr>
              <w:rPr>
                <w:rFonts w:ascii="標楷體" w:eastAsia="標楷體" w:hAnsi="標楷體"/>
              </w:rPr>
            </w:pPr>
          </w:p>
        </w:tc>
        <w:tc>
          <w:tcPr>
            <w:tcW w:w="665" w:type="dxa"/>
          </w:tcPr>
          <w:p w14:paraId="377767D4" w14:textId="77777777" w:rsidR="000242A1" w:rsidRPr="000242A1" w:rsidRDefault="000242A1" w:rsidP="00F662CC">
            <w:pPr>
              <w:rPr>
                <w:rFonts w:ascii="標楷體" w:eastAsia="標楷體" w:hAnsi="標楷體"/>
              </w:rPr>
            </w:pPr>
          </w:p>
        </w:tc>
        <w:tc>
          <w:tcPr>
            <w:tcW w:w="2415" w:type="dxa"/>
          </w:tcPr>
          <w:p w14:paraId="7AD70415" w14:textId="77777777" w:rsidR="000242A1" w:rsidRPr="000242A1" w:rsidRDefault="000242A1" w:rsidP="00F662CC">
            <w:pPr>
              <w:rPr>
                <w:rFonts w:ascii="標楷體" w:eastAsia="標楷體" w:hAnsi="標楷體"/>
              </w:rPr>
            </w:pPr>
            <w:r w:rsidRPr="000242A1">
              <w:rPr>
                <w:rFonts w:ascii="標楷體" w:eastAsia="標楷體" w:hAnsi="標楷體" w:hint="eastAsia"/>
              </w:rPr>
              <w:t>自動顯示</w:t>
            </w:r>
          </w:p>
        </w:tc>
      </w:tr>
      <w:tr w:rsidR="000242A1" w:rsidRPr="000242A1" w14:paraId="7B757529" w14:textId="77777777" w:rsidTr="000242A1">
        <w:trPr>
          <w:trHeight w:val="291"/>
          <w:jc w:val="center"/>
        </w:trPr>
        <w:tc>
          <w:tcPr>
            <w:tcW w:w="456" w:type="dxa"/>
          </w:tcPr>
          <w:p w14:paraId="01291F52" w14:textId="77777777" w:rsidR="000242A1" w:rsidRPr="000242A1" w:rsidRDefault="000242A1" w:rsidP="00F662CC">
            <w:pPr>
              <w:rPr>
                <w:rFonts w:ascii="標楷體" w:eastAsia="標楷體" w:hAnsi="標楷體"/>
              </w:rPr>
            </w:pPr>
          </w:p>
        </w:tc>
        <w:tc>
          <w:tcPr>
            <w:tcW w:w="1380" w:type="dxa"/>
          </w:tcPr>
          <w:p w14:paraId="21A34523" w14:textId="77777777" w:rsidR="000242A1" w:rsidRPr="000242A1" w:rsidRDefault="000242A1" w:rsidP="00F662CC">
            <w:pPr>
              <w:rPr>
                <w:rFonts w:ascii="標楷體" w:eastAsia="標楷體" w:hAnsi="標楷體"/>
              </w:rPr>
            </w:pPr>
          </w:p>
        </w:tc>
        <w:tc>
          <w:tcPr>
            <w:tcW w:w="2616" w:type="dxa"/>
          </w:tcPr>
          <w:p w14:paraId="0FA019F9" w14:textId="77777777" w:rsidR="000242A1" w:rsidRPr="000242A1" w:rsidRDefault="000242A1" w:rsidP="00F662CC">
            <w:pPr>
              <w:rPr>
                <w:rFonts w:ascii="標楷體" w:eastAsia="標楷體" w:hAnsi="標楷體"/>
              </w:rPr>
            </w:pPr>
          </w:p>
        </w:tc>
        <w:tc>
          <w:tcPr>
            <w:tcW w:w="1003" w:type="dxa"/>
          </w:tcPr>
          <w:p w14:paraId="0C1124AA" w14:textId="77777777" w:rsidR="000242A1" w:rsidRPr="000242A1" w:rsidRDefault="000242A1" w:rsidP="00F662CC">
            <w:pPr>
              <w:rPr>
                <w:rFonts w:ascii="標楷體" w:eastAsia="標楷體" w:hAnsi="標楷體"/>
              </w:rPr>
            </w:pPr>
          </w:p>
        </w:tc>
        <w:tc>
          <w:tcPr>
            <w:tcW w:w="1098" w:type="dxa"/>
          </w:tcPr>
          <w:p w14:paraId="08B83643" w14:textId="77777777" w:rsidR="000242A1" w:rsidRPr="000242A1" w:rsidRDefault="000242A1" w:rsidP="00F662CC">
            <w:pPr>
              <w:rPr>
                <w:rFonts w:ascii="標楷體" w:eastAsia="標楷體" w:hAnsi="標楷體"/>
              </w:rPr>
            </w:pPr>
          </w:p>
        </w:tc>
        <w:tc>
          <w:tcPr>
            <w:tcW w:w="624" w:type="dxa"/>
          </w:tcPr>
          <w:p w14:paraId="1E064F6B" w14:textId="77777777" w:rsidR="000242A1" w:rsidRPr="000242A1" w:rsidRDefault="000242A1" w:rsidP="00F662CC">
            <w:pPr>
              <w:rPr>
                <w:rFonts w:ascii="標楷體" w:eastAsia="標楷體" w:hAnsi="標楷體"/>
              </w:rPr>
            </w:pPr>
          </w:p>
        </w:tc>
        <w:tc>
          <w:tcPr>
            <w:tcW w:w="665" w:type="dxa"/>
          </w:tcPr>
          <w:p w14:paraId="73217800" w14:textId="77777777" w:rsidR="000242A1" w:rsidRPr="000242A1" w:rsidRDefault="000242A1" w:rsidP="00F662CC">
            <w:pPr>
              <w:rPr>
                <w:rFonts w:ascii="標楷體" w:eastAsia="標楷體" w:hAnsi="標楷體"/>
              </w:rPr>
            </w:pPr>
          </w:p>
        </w:tc>
        <w:tc>
          <w:tcPr>
            <w:tcW w:w="2415" w:type="dxa"/>
          </w:tcPr>
          <w:p w14:paraId="66057C11" w14:textId="77777777" w:rsidR="000242A1" w:rsidRPr="000242A1" w:rsidRDefault="000242A1" w:rsidP="00F662CC">
            <w:pPr>
              <w:rPr>
                <w:rFonts w:ascii="標楷體" w:eastAsia="標楷體" w:hAnsi="標楷體"/>
              </w:rPr>
            </w:pPr>
          </w:p>
        </w:tc>
      </w:tr>
    </w:tbl>
    <w:p w14:paraId="641C8FB1" w14:textId="77777777" w:rsidR="000242A1" w:rsidRDefault="000242A1" w:rsidP="006903EC">
      <w:pPr>
        <w:rPr>
          <w:rFonts w:ascii="標楷體" w:eastAsia="標楷體" w:hAnsi="標楷體"/>
        </w:rPr>
      </w:pPr>
    </w:p>
    <w:p w14:paraId="36C1656C" w14:textId="77777777" w:rsidR="000242A1" w:rsidRDefault="000242A1">
      <w:pPr>
        <w:widowControl/>
        <w:rPr>
          <w:rFonts w:ascii="標楷體" w:eastAsia="標楷體" w:hAnsi="標楷體"/>
        </w:rPr>
      </w:pPr>
      <w:r>
        <w:rPr>
          <w:rFonts w:ascii="標楷體" w:eastAsia="標楷體" w:hAnsi="標楷體"/>
        </w:rPr>
        <w:br w:type="page"/>
      </w:r>
    </w:p>
    <w:p w14:paraId="345CBE32" w14:textId="77777777" w:rsidR="00143A6F" w:rsidRPr="00362205" w:rsidRDefault="00143A6F" w:rsidP="00143A6F">
      <w:pPr>
        <w:pStyle w:val="3"/>
        <w:numPr>
          <w:ilvl w:val="2"/>
          <w:numId w:val="1"/>
        </w:numPr>
        <w:rPr>
          <w:rFonts w:ascii="標楷體" w:hAnsi="標楷體"/>
        </w:rPr>
      </w:pPr>
      <w:r>
        <w:rPr>
          <w:rFonts w:ascii="標楷體" w:hAnsi="標楷體" w:hint="eastAsia"/>
        </w:rPr>
        <w:lastRenderedPageBreak/>
        <w:t>L6</w:t>
      </w:r>
      <w:r>
        <w:rPr>
          <w:rFonts w:ascii="標楷體" w:hAnsi="標楷體"/>
        </w:rPr>
        <w:t>18B</w:t>
      </w:r>
      <w:r w:rsidRPr="00362205">
        <w:rPr>
          <w:rFonts w:ascii="標楷體" w:hAnsi="標楷體" w:hint="eastAsia"/>
        </w:rPr>
        <w:t>火險費轉列催收</w:t>
      </w:r>
    </w:p>
    <w:p w14:paraId="64F95576" w14:textId="77777777" w:rsidR="00143A6F" w:rsidRPr="00362205" w:rsidRDefault="00143A6F" w:rsidP="00D01BCC">
      <w:pPr>
        <w:pStyle w:val="a"/>
      </w:pPr>
      <w:r w:rsidRPr="00362205">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69"/>
        <w:gridCol w:w="6297"/>
      </w:tblGrid>
      <w:tr w:rsidR="00143A6F" w:rsidRPr="00362205" w14:paraId="77D574BB" w14:textId="77777777" w:rsidTr="00F662CC">
        <w:trPr>
          <w:trHeight w:val="277"/>
        </w:trPr>
        <w:tc>
          <w:tcPr>
            <w:tcW w:w="1569" w:type="dxa"/>
            <w:tcBorders>
              <w:top w:val="single" w:sz="8" w:space="0" w:color="000000"/>
              <w:bottom w:val="single" w:sz="8" w:space="0" w:color="000000"/>
              <w:right w:val="single" w:sz="8" w:space="0" w:color="000000"/>
            </w:tcBorders>
            <w:shd w:val="clear" w:color="auto" w:fill="F3F3F3"/>
          </w:tcPr>
          <w:p w14:paraId="4C506CC7" w14:textId="77777777" w:rsidR="00143A6F" w:rsidRPr="00362205" w:rsidRDefault="00143A6F" w:rsidP="00F662CC">
            <w:pPr>
              <w:rPr>
                <w:rFonts w:ascii="標楷體" w:eastAsia="標楷體" w:hAnsi="標楷體"/>
              </w:rPr>
            </w:pPr>
            <w:r w:rsidRPr="00362205">
              <w:rPr>
                <w:rFonts w:ascii="標楷體" w:eastAsia="標楷體" w:hAnsi="標楷體"/>
              </w:rPr>
              <w:t xml:space="preserve">功能名稱 </w:t>
            </w:r>
          </w:p>
        </w:tc>
        <w:tc>
          <w:tcPr>
            <w:tcW w:w="6297" w:type="dxa"/>
            <w:tcBorders>
              <w:top w:val="single" w:sz="8" w:space="0" w:color="000000"/>
              <w:left w:val="single" w:sz="8" w:space="0" w:color="000000"/>
              <w:bottom w:val="single" w:sz="8" w:space="0" w:color="000000"/>
            </w:tcBorders>
          </w:tcPr>
          <w:p w14:paraId="4469F120" w14:textId="77777777" w:rsidR="00143A6F" w:rsidRDefault="00143A6F" w:rsidP="00F662CC">
            <w:pPr>
              <w:rPr>
                <w:rFonts w:ascii="標楷體" w:eastAsia="標楷體" w:hAnsi="標楷體"/>
              </w:rPr>
            </w:pPr>
            <w:r w:rsidRPr="00143A6F">
              <w:rPr>
                <w:rFonts w:ascii="標楷體" w:eastAsia="標楷體" w:hAnsi="標楷體" w:hint="eastAsia"/>
              </w:rPr>
              <w:t>火險費轉列催收</w:t>
            </w:r>
          </w:p>
          <w:tbl>
            <w:tblPr>
              <w:tblW w:w="2790" w:type="dxa"/>
              <w:tblInd w:w="720" w:type="dxa"/>
              <w:tblLayout w:type="fixed"/>
              <w:tblCellMar>
                <w:left w:w="28" w:type="dxa"/>
                <w:right w:w="28" w:type="dxa"/>
              </w:tblCellMar>
              <w:tblLook w:val="04A0" w:firstRow="1" w:lastRow="0" w:firstColumn="1" w:lastColumn="0" w:noHBand="0" w:noVBand="1"/>
            </w:tblPr>
            <w:tblGrid>
              <w:gridCol w:w="2790"/>
            </w:tblGrid>
            <w:tr w:rsidR="00143A6F" w:rsidRPr="002A63A7" w14:paraId="49BC8C73" w14:textId="77777777" w:rsidTr="00F662CC">
              <w:trPr>
                <w:trHeight w:val="324"/>
              </w:trPr>
              <w:tc>
                <w:tcPr>
                  <w:tcW w:w="2790" w:type="dxa"/>
                  <w:tcBorders>
                    <w:top w:val="nil"/>
                    <w:left w:val="nil"/>
                    <w:bottom w:val="nil"/>
                    <w:right w:val="nil"/>
                  </w:tcBorders>
                  <w:shd w:val="clear" w:color="auto" w:fill="auto"/>
                  <w:noWrap/>
                  <w:vAlign w:val="center"/>
                </w:tcPr>
                <w:p w14:paraId="2F542281" w14:textId="77777777" w:rsidR="00143A6F" w:rsidRPr="002A63A7" w:rsidRDefault="00143A6F" w:rsidP="00F662CC">
                  <w:pPr>
                    <w:widowControl/>
                    <w:rPr>
                      <w:rFonts w:ascii="標楷體" w:eastAsia="標楷體" w:hAnsi="標楷體"/>
                      <w:sz w:val="20"/>
                      <w:szCs w:val="20"/>
                    </w:rPr>
                  </w:pPr>
                </w:p>
              </w:tc>
            </w:tr>
          </w:tbl>
          <w:p w14:paraId="6164EC98" w14:textId="77777777" w:rsidR="00143A6F" w:rsidRPr="00362205" w:rsidRDefault="00143A6F" w:rsidP="00F662CC">
            <w:pPr>
              <w:rPr>
                <w:rFonts w:ascii="標楷體" w:eastAsia="標楷體" w:hAnsi="標楷體"/>
              </w:rPr>
            </w:pPr>
          </w:p>
        </w:tc>
      </w:tr>
      <w:tr w:rsidR="00143A6F" w:rsidRPr="00362205" w14:paraId="57A184B5" w14:textId="77777777" w:rsidTr="00F662CC">
        <w:trPr>
          <w:trHeight w:val="277"/>
        </w:trPr>
        <w:tc>
          <w:tcPr>
            <w:tcW w:w="1569" w:type="dxa"/>
            <w:tcBorders>
              <w:top w:val="single" w:sz="8" w:space="0" w:color="000000"/>
              <w:bottom w:val="single" w:sz="8" w:space="0" w:color="000000"/>
              <w:right w:val="single" w:sz="8" w:space="0" w:color="000000"/>
            </w:tcBorders>
            <w:shd w:val="clear" w:color="auto" w:fill="F3F3F3"/>
          </w:tcPr>
          <w:p w14:paraId="52EC3141" w14:textId="77777777" w:rsidR="00143A6F" w:rsidRPr="00362205" w:rsidRDefault="00143A6F" w:rsidP="00F662CC">
            <w:pPr>
              <w:rPr>
                <w:rFonts w:ascii="標楷體" w:eastAsia="標楷體" w:hAnsi="標楷體"/>
              </w:rPr>
            </w:pPr>
            <w:r w:rsidRPr="00362205">
              <w:rPr>
                <w:rFonts w:ascii="標楷體" w:eastAsia="標楷體" w:hAnsi="標楷體"/>
              </w:rPr>
              <w:t>進入條件</w:t>
            </w:r>
          </w:p>
        </w:tc>
        <w:tc>
          <w:tcPr>
            <w:tcW w:w="6297" w:type="dxa"/>
            <w:tcBorders>
              <w:top w:val="single" w:sz="8" w:space="0" w:color="000000"/>
              <w:left w:val="single" w:sz="8" w:space="0" w:color="000000"/>
              <w:bottom w:val="single" w:sz="8" w:space="0" w:color="000000"/>
            </w:tcBorders>
          </w:tcPr>
          <w:p w14:paraId="4A2A6640" w14:textId="77777777" w:rsidR="00143A6F" w:rsidRPr="00BE06D5" w:rsidRDefault="00143A6F" w:rsidP="00143A6F">
            <w:pPr>
              <w:rPr>
                <w:rFonts w:ascii="標楷體" w:eastAsia="標楷體" w:hAnsi="標楷體"/>
              </w:rPr>
            </w:pPr>
            <w:r w:rsidRPr="001B4B38">
              <w:rPr>
                <w:rFonts w:ascii="標楷體" w:eastAsia="標楷體" w:hAnsi="標楷體" w:hint="eastAsia"/>
              </w:rPr>
              <w:t>[</w:t>
            </w:r>
            <w:r w:rsidRPr="00143A6F">
              <w:rPr>
                <w:rFonts w:ascii="標楷體" w:eastAsia="標楷體" w:hAnsi="標楷體" w:hint="eastAsia"/>
              </w:rPr>
              <w:t>L6982火險費轉列催收作業</w:t>
            </w:r>
            <w:r w:rsidRPr="001B4B38">
              <w:rPr>
                <w:rFonts w:ascii="標楷體" w:eastAsia="標楷體" w:hAnsi="標楷體" w:hint="eastAsia"/>
              </w:rPr>
              <w:t>]</w:t>
            </w:r>
            <w:r>
              <w:rPr>
                <w:rFonts w:ascii="標楷體" w:eastAsia="標楷體" w:hAnsi="標楷體" w:hint="eastAsia"/>
              </w:rPr>
              <w:t>功能:</w:t>
            </w:r>
            <w:r>
              <w:rPr>
                <w:rFonts w:ascii="標楷體" w:eastAsia="標楷體" w:hAnsi="標楷體"/>
              </w:rPr>
              <w:t>2-</w:t>
            </w:r>
            <w:r>
              <w:rPr>
                <w:rFonts w:ascii="標楷體" w:eastAsia="標楷體" w:hAnsi="標楷體" w:hint="eastAsia"/>
              </w:rPr>
              <w:t>處理、3</w:t>
            </w:r>
            <w:r>
              <w:rPr>
                <w:rFonts w:ascii="標楷體" w:eastAsia="標楷體" w:hAnsi="標楷體"/>
              </w:rPr>
              <w:t>-</w:t>
            </w:r>
            <w:r>
              <w:rPr>
                <w:rFonts w:ascii="標楷體" w:eastAsia="標楷體" w:hAnsi="標楷體" w:hint="eastAsia"/>
              </w:rPr>
              <w:t>訂正</w:t>
            </w:r>
          </w:p>
        </w:tc>
      </w:tr>
      <w:tr w:rsidR="00143A6F" w:rsidRPr="00362205" w14:paraId="02EF2E43" w14:textId="77777777" w:rsidTr="00F662CC">
        <w:trPr>
          <w:trHeight w:val="773"/>
        </w:trPr>
        <w:tc>
          <w:tcPr>
            <w:tcW w:w="1569" w:type="dxa"/>
            <w:tcBorders>
              <w:top w:val="single" w:sz="8" w:space="0" w:color="000000"/>
              <w:bottom w:val="single" w:sz="8" w:space="0" w:color="000000"/>
              <w:right w:val="single" w:sz="8" w:space="0" w:color="000000"/>
            </w:tcBorders>
            <w:shd w:val="clear" w:color="auto" w:fill="F3F3F3"/>
          </w:tcPr>
          <w:p w14:paraId="6A6CFD53" w14:textId="77777777" w:rsidR="00143A6F" w:rsidRPr="00362205" w:rsidRDefault="00143A6F" w:rsidP="00F662CC">
            <w:pPr>
              <w:rPr>
                <w:rFonts w:ascii="標楷體" w:eastAsia="標楷體" w:hAnsi="標楷體"/>
              </w:rPr>
            </w:pPr>
            <w:r w:rsidRPr="00362205">
              <w:rPr>
                <w:rFonts w:ascii="標楷體" w:eastAsia="標楷體" w:hAnsi="標楷體"/>
              </w:rPr>
              <w:t xml:space="preserve">基本流程 </w:t>
            </w:r>
          </w:p>
        </w:tc>
        <w:tc>
          <w:tcPr>
            <w:tcW w:w="6297" w:type="dxa"/>
            <w:tcBorders>
              <w:top w:val="single" w:sz="8" w:space="0" w:color="000000"/>
              <w:left w:val="single" w:sz="8" w:space="0" w:color="000000"/>
              <w:bottom w:val="single" w:sz="8" w:space="0" w:color="000000"/>
            </w:tcBorders>
          </w:tcPr>
          <w:p w14:paraId="723F56BB" w14:textId="77777777" w:rsidR="00143A6F" w:rsidRPr="00362205" w:rsidRDefault="00143A6F" w:rsidP="00F662CC">
            <w:pPr>
              <w:rPr>
                <w:rFonts w:ascii="標楷體" w:eastAsia="標楷體" w:hAnsi="標楷體"/>
              </w:rPr>
            </w:pPr>
          </w:p>
        </w:tc>
      </w:tr>
      <w:tr w:rsidR="00143A6F" w:rsidRPr="00362205" w14:paraId="4A28EDF8" w14:textId="77777777" w:rsidTr="00F662CC">
        <w:trPr>
          <w:trHeight w:val="321"/>
        </w:trPr>
        <w:tc>
          <w:tcPr>
            <w:tcW w:w="1569" w:type="dxa"/>
            <w:tcBorders>
              <w:top w:val="single" w:sz="8" w:space="0" w:color="000000"/>
              <w:bottom w:val="single" w:sz="8" w:space="0" w:color="000000"/>
              <w:right w:val="single" w:sz="8" w:space="0" w:color="000000"/>
            </w:tcBorders>
            <w:shd w:val="clear" w:color="auto" w:fill="F3F3F3"/>
          </w:tcPr>
          <w:p w14:paraId="2CCE6A3A" w14:textId="77777777" w:rsidR="00143A6F" w:rsidRPr="00362205" w:rsidRDefault="00143A6F" w:rsidP="00F662CC">
            <w:pPr>
              <w:rPr>
                <w:rFonts w:ascii="標楷體" w:eastAsia="標楷體" w:hAnsi="標楷體"/>
              </w:rPr>
            </w:pPr>
            <w:r w:rsidRPr="00362205">
              <w:rPr>
                <w:rFonts w:ascii="標楷體" w:eastAsia="標楷體" w:hAnsi="標楷體"/>
              </w:rPr>
              <w:t>選用流程</w:t>
            </w:r>
          </w:p>
        </w:tc>
        <w:tc>
          <w:tcPr>
            <w:tcW w:w="6297" w:type="dxa"/>
            <w:tcBorders>
              <w:top w:val="single" w:sz="8" w:space="0" w:color="000000"/>
              <w:left w:val="single" w:sz="8" w:space="0" w:color="000000"/>
              <w:bottom w:val="single" w:sz="8" w:space="0" w:color="000000"/>
            </w:tcBorders>
          </w:tcPr>
          <w:p w14:paraId="05CDFB28" w14:textId="77777777" w:rsidR="00143A6F" w:rsidRPr="00362205" w:rsidRDefault="00143A6F" w:rsidP="00F662CC">
            <w:pPr>
              <w:rPr>
                <w:rFonts w:ascii="標楷體" w:eastAsia="標楷體" w:hAnsi="標楷體"/>
              </w:rPr>
            </w:pPr>
          </w:p>
        </w:tc>
      </w:tr>
      <w:tr w:rsidR="00143A6F" w:rsidRPr="00362205" w14:paraId="7FFB63B7" w14:textId="77777777" w:rsidTr="00F662CC">
        <w:trPr>
          <w:trHeight w:val="1311"/>
        </w:trPr>
        <w:tc>
          <w:tcPr>
            <w:tcW w:w="1569" w:type="dxa"/>
            <w:tcBorders>
              <w:top w:val="single" w:sz="8" w:space="0" w:color="000000"/>
              <w:bottom w:val="single" w:sz="8" w:space="0" w:color="000000"/>
              <w:right w:val="single" w:sz="8" w:space="0" w:color="000000"/>
            </w:tcBorders>
            <w:shd w:val="clear" w:color="auto" w:fill="F3F3F3"/>
          </w:tcPr>
          <w:p w14:paraId="1F3E2507" w14:textId="77777777" w:rsidR="00143A6F" w:rsidRPr="00362205" w:rsidRDefault="00143A6F" w:rsidP="00F662CC">
            <w:pPr>
              <w:rPr>
                <w:rFonts w:ascii="標楷體" w:eastAsia="標楷體" w:hAnsi="標楷體"/>
              </w:rPr>
            </w:pPr>
            <w:r w:rsidRPr="00362205">
              <w:rPr>
                <w:rFonts w:ascii="標楷體" w:eastAsia="標楷體" w:hAnsi="標楷體"/>
              </w:rPr>
              <w:t>例外流程</w:t>
            </w:r>
          </w:p>
        </w:tc>
        <w:tc>
          <w:tcPr>
            <w:tcW w:w="6297" w:type="dxa"/>
            <w:tcBorders>
              <w:top w:val="single" w:sz="8" w:space="0" w:color="000000"/>
              <w:left w:val="single" w:sz="8" w:space="0" w:color="000000"/>
              <w:bottom w:val="single" w:sz="8" w:space="0" w:color="000000"/>
            </w:tcBorders>
          </w:tcPr>
          <w:p w14:paraId="2E1F4088" w14:textId="77777777" w:rsidR="00143A6F" w:rsidRPr="00362205" w:rsidRDefault="00143A6F" w:rsidP="00F662CC">
            <w:pPr>
              <w:rPr>
                <w:rFonts w:ascii="標楷體" w:eastAsia="標楷體" w:hAnsi="標楷體"/>
              </w:rPr>
            </w:pPr>
          </w:p>
        </w:tc>
      </w:tr>
      <w:tr w:rsidR="00143A6F" w:rsidRPr="00362205" w14:paraId="4BB27C29" w14:textId="77777777" w:rsidTr="00F662CC">
        <w:trPr>
          <w:trHeight w:val="278"/>
        </w:trPr>
        <w:tc>
          <w:tcPr>
            <w:tcW w:w="1569" w:type="dxa"/>
            <w:tcBorders>
              <w:top w:val="single" w:sz="8" w:space="0" w:color="000000"/>
              <w:bottom w:val="single" w:sz="8" w:space="0" w:color="000000"/>
              <w:right w:val="single" w:sz="8" w:space="0" w:color="000000"/>
            </w:tcBorders>
            <w:shd w:val="clear" w:color="auto" w:fill="F3F3F3"/>
          </w:tcPr>
          <w:p w14:paraId="6A2D5A2A" w14:textId="77777777" w:rsidR="00143A6F" w:rsidRPr="00362205" w:rsidRDefault="00143A6F" w:rsidP="00F662CC">
            <w:pPr>
              <w:rPr>
                <w:rFonts w:ascii="標楷體" w:eastAsia="標楷體" w:hAnsi="標楷體"/>
              </w:rPr>
            </w:pPr>
            <w:r w:rsidRPr="00362205">
              <w:rPr>
                <w:rFonts w:ascii="標楷體" w:eastAsia="標楷體" w:hAnsi="標楷體"/>
              </w:rPr>
              <w:t xml:space="preserve">執行後狀況 </w:t>
            </w:r>
          </w:p>
        </w:tc>
        <w:tc>
          <w:tcPr>
            <w:tcW w:w="6297" w:type="dxa"/>
            <w:tcBorders>
              <w:top w:val="single" w:sz="8" w:space="0" w:color="000000"/>
              <w:left w:val="single" w:sz="8" w:space="0" w:color="000000"/>
              <w:bottom w:val="single" w:sz="8" w:space="0" w:color="000000"/>
            </w:tcBorders>
          </w:tcPr>
          <w:p w14:paraId="68E8F2AB" w14:textId="77777777" w:rsidR="00143A6F" w:rsidRPr="00362205" w:rsidRDefault="00143A6F" w:rsidP="00F662CC">
            <w:pPr>
              <w:rPr>
                <w:rFonts w:ascii="標楷體" w:eastAsia="標楷體" w:hAnsi="標楷體"/>
              </w:rPr>
            </w:pPr>
          </w:p>
        </w:tc>
      </w:tr>
      <w:tr w:rsidR="00143A6F" w:rsidRPr="00362205" w14:paraId="43CC90E6" w14:textId="77777777" w:rsidTr="00F662CC">
        <w:trPr>
          <w:trHeight w:val="358"/>
        </w:trPr>
        <w:tc>
          <w:tcPr>
            <w:tcW w:w="1569" w:type="dxa"/>
            <w:tcBorders>
              <w:top w:val="single" w:sz="8" w:space="0" w:color="000000"/>
              <w:bottom w:val="single" w:sz="8" w:space="0" w:color="000000"/>
              <w:right w:val="single" w:sz="8" w:space="0" w:color="000000"/>
            </w:tcBorders>
            <w:shd w:val="clear" w:color="auto" w:fill="F3F3F3"/>
          </w:tcPr>
          <w:p w14:paraId="19521C45" w14:textId="77777777" w:rsidR="00143A6F" w:rsidRPr="00362205" w:rsidRDefault="00143A6F" w:rsidP="00F662CC">
            <w:pPr>
              <w:rPr>
                <w:rFonts w:ascii="標楷體" w:eastAsia="標楷體" w:hAnsi="標楷體"/>
              </w:rPr>
            </w:pPr>
            <w:r w:rsidRPr="00362205">
              <w:rPr>
                <w:rFonts w:ascii="標楷體" w:eastAsia="標楷體" w:hAnsi="標楷體"/>
              </w:rPr>
              <w:t>特別需求</w:t>
            </w:r>
          </w:p>
        </w:tc>
        <w:tc>
          <w:tcPr>
            <w:tcW w:w="6297" w:type="dxa"/>
            <w:tcBorders>
              <w:top w:val="single" w:sz="8" w:space="0" w:color="000000"/>
              <w:left w:val="single" w:sz="8" w:space="0" w:color="000000"/>
              <w:bottom w:val="single" w:sz="8" w:space="0" w:color="000000"/>
            </w:tcBorders>
          </w:tcPr>
          <w:p w14:paraId="7E1341B4" w14:textId="77777777" w:rsidR="00143A6F" w:rsidRPr="00362205" w:rsidRDefault="00143A6F" w:rsidP="00F662CC">
            <w:pPr>
              <w:rPr>
                <w:rFonts w:ascii="標楷體" w:eastAsia="標楷體" w:hAnsi="標楷體"/>
              </w:rPr>
            </w:pPr>
          </w:p>
        </w:tc>
      </w:tr>
      <w:tr w:rsidR="00143A6F" w:rsidRPr="00362205" w14:paraId="31B9870D" w14:textId="77777777" w:rsidTr="00F662CC">
        <w:trPr>
          <w:trHeight w:val="278"/>
        </w:trPr>
        <w:tc>
          <w:tcPr>
            <w:tcW w:w="1569" w:type="dxa"/>
            <w:tcBorders>
              <w:top w:val="single" w:sz="8" w:space="0" w:color="000000"/>
              <w:bottom w:val="single" w:sz="8" w:space="0" w:color="000000"/>
              <w:right w:val="single" w:sz="8" w:space="0" w:color="000000"/>
            </w:tcBorders>
            <w:shd w:val="clear" w:color="auto" w:fill="F3F3F3"/>
          </w:tcPr>
          <w:p w14:paraId="19DFA0CC" w14:textId="77777777" w:rsidR="00143A6F" w:rsidRPr="00362205" w:rsidRDefault="00143A6F" w:rsidP="00F662CC">
            <w:pPr>
              <w:rPr>
                <w:rFonts w:ascii="標楷體" w:eastAsia="標楷體" w:hAnsi="標楷體"/>
              </w:rPr>
            </w:pPr>
            <w:r w:rsidRPr="00362205">
              <w:rPr>
                <w:rFonts w:ascii="標楷體" w:eastAsia="標楷體" w:hAnsi="標楷體"/>
              </w:rPr>
              <w:t xml:space="preserve">參考 </w:t>
            </w:r>
          </w:p>
        </w:tc>
        <w:tc>
          <w:tcPr>
            <w:tcW w:w="6297" w:type="dxa"/>
            <w:tcBorders>
              <w:top w:val="single" w:sz="8" w:space="0" w:color="000000"/>
              <w:left w:val="single" w:sz="8" w:space="0" w:color="000000"/>
              <w:bottom w:val="single" w:sz="8" w:space="0" w:color="000000"/>
            </w:tcBorders>
          </w:tcPr>
          <w:p w14:paraId="33287266" w14:textId="77777777" w:rsidR="00143A6F" w:rsidRPr="00362205" w:rsidRDefault="00143A6F" w:rsidP="00F662CC">
            <w:pPr>
              <w:rPr>
                <w:rFonts w:ascii="標楷體" w:eastAsia="標楷體" w:hAnsi="標楷體"/>
              </w:rPr>
            </w:pPr>
          </w:p>
        </w:tc>
      </w:tr>
    </w:tbl>
    <w:p w14:paraId="357EC8F4" w14:textId="77777777" w:rsidR="00143A6F" w:rsidRDefault="00143A6F" w:rsidP="00143A6F">
      <w:pPr>
        <w:rPr>
          <w:rFonts w:ascii="標楷體" w:eastAsia="標楷體" w:hAnsi="標楷體"/>
        </w:rPr>
      </w:pPr>
    </w:p>
    <w:p w14:paraId="5BEFFA34" w14:textId="77777777" w:rsidR="000242A1" w:rsidRDefault="000242A1">
      <w:pPr>
        <w:widowControl/>
        <w:rPr>
          <w:rFonts w:ascii="標楷體" w:eastAsia="標楷體" w:hAnsi="標楷體"/>
        </w:rPr>
      </w:pPr>
      <w:r>
        <w:rPr>
          <w:rFonts w:ascii="標楷體" w:eastAsia="標楷體" w:hAnsi="標楷體"/>
        </w:rPr>
        <w:br w:type="page"/>
      </w:r>
    </w:p>
    <w:p w14:paraId="205E7442" w14:textId="77777777" w:rsidR="000242A1" w:rsidRDefault="000242A1" w:rsidP="00143A6F">
      <w:pPr>
        <w:rPr>
          <w:rFonts w:ascii="標楷體" w:eastAsia="標楷體" w:hAnsi="標楷體"/>
        </w:rPr>
      </w:pPr>
    </w:p>
    <w:p w14:paraId="629ED9DF" w14:textId="77777777" w:rsidR="00143A6F" w:rsidRPr="00362205" w:rsidRDefault="00143A6F" w:rsidP="00D01BCC">
      <w:pPr>
        <w:pStyle w:val="a"/>
      </w:pPr>
      <w:r w:rsidRPr="00362205">
        <w:t>UI畫面</w:t>
      </w:r>
    </w:p>
    <w:p w14:paraId="03192E4F" w14:textId="77777777" w:rsidR="00143A6F" w:rsidRPr="00362205" w:rsidRDefault="00143A6F" w:rsidP="00143A6F">
      <w:pPr>
        <w:pStyle w:val="42"/>
        <w:spacing w:after="72"/>
        <w:ind w:left="1133"/>
        <w:rPr>
          <w:rFonts w:ascii="標楷體" w:hAnsi="標楷體"/>
        </w:rPr>
      </w:pPr>
      <w:r w:rsidRPr="00362205">
        <w:rPr>
          <w:rFonts w:ascii="標楷體" w:hAnsi="標楷體" w:hint="eastAsia"/>
        </w:rPr>
        <w:t>輸入畫面：</w:t>
      </w:r>
    </w:p>
    <w:p w14:paraId="78124E8F" w14:textId="77777777" w:rsidR="00143A6F" w:rsidRPr="000242A1" w:rsidRDefault="00143A6F" w:rsidP="00143A6F">
      <w:pPr>
        <w:pBdr>
          <w:top w:val="single" w:sz="6" w:space="1" w:color="auto"/>
          <w:left w:val="single" w:sz="6" w:space="4" w:color="auto"/>
          <w:bottom w:val="single" w:sz="6" w:space="1" w:color="auto"/>
          <w:right w:val="single" w:sz="6" w:space="4" w:color="auto"/>
        </w:pBdr>
        <w:tabs>
          <w:tab w:val="left" w:pos="4320"/>
        </w:tabs>
        <w:rPr>
          <w:rFonts w:ascii="標楷體" w:eastAsia="標楷體" w:hAnsi="標楷體"/>
        </w:rPr>
      </w:pPr>
      <w:r w:rsidRPr="000242A1">
        <w:rPr>
          <w:rFonts w:ascii="標楷體" w:eastAsia="標楷體" w:hAnsi="標楷體" w:hint="eastAsia"/>
        </w:rPr>
        <w:t xml:space="preserve"> [L6</w:t>
      </w:r>
      <w:r w:rsidRPr="000242A1">
        <w:rPr>
          <w:rFonts w:ascii="標楷體" w:eastAsia="標楷體" w:hAnsi="標楷體"/>
        </w:rPr>
        <w:t>1</w:t>
      </w:r>
      <w:r w:rsidRPr="000242A1">
        <w:rPr>
          <w:rFonts w:ascii="標楷體" w:eastAsia="標楷體" w:hAnsi="標楷體" w:hint="eastAsia"/>
        </w:rPr>
        <w:t>8</w:t>
      </w:r>
      <w:r w:rsidR="00A2074F" w:rsidRPr="000242A1">
        <w:rPr>
          <w:rFonts w:ascii="標楷體" w:eastAsia="標楷體" w:hAnsi="標楷體"/>
        </w:rPr>
        <w:t>B</w:t>
      </w:r>
      <w:r w:rsidRPr="000242A1">
        <w:rPr>
          <w:rFonts w:ascii="標楷體" w:eastAsia="標楷體" w:hAnsi="標楷體" w:hint="eastAsia"/>
        </w:rPr>
        <w:t xml:space="preserve">]                           </w:t>
      </w:r>
      <w:r w:rsidR="00A2074F" w:rsidRPr="000242A1">
        <w:rPr>
          <w:rFonts w:ascii="標楷體" w:eastAsia="標楷體" w:hAnsi="標楷體" w:hint="eastAsia"/>
        </w:rPr>
        <w:t>火險費轉列催收</w:t>
      </w:r>
    </w:p>
    <w:p w14:paraId="715CB730" w14:textId="77777777" w:rsidR="002325F9" w:rsidRDefault="002325F9" w:rsidP="00FB7DE4">
      <w:pPr>
        <w:pBdr>
          <w:top w:val="single" w:sz="6" w:space="1" w:color="auto"/>
          <w:left w:val="single" w:sz="6" w:space="4" w:color="auto"/>
          <w:bottom w:val="single" w:sz="6" w:space="1" w:color="auto"/>
          <w:right w:val="single" w:sz="6" w:space="4" w:color="auto"/>
        </w:pBdr>
        <w:tabs>
          <w:tab w:val="left" w:pos="4320"/>
        </w:tabs>
        <w:rPr>
          <w:rFonts w:ascii="標楷體" w:eastAsia="標楷體" w:hAnsi="標楷體"/>
        </w:rPr>
      </w:pPr>
    </w:p>
    <w:p w14:paraId="0CECAB4B" w14:textId="77777777" w:rsidR="00FB7DE4" w:rsidRPr="000242A1" w:rsidRDefault="00FB7DE4" w:rsidP="00FB7DE4">
      <w:pPr>
        <w:pBdr>
          <w:top w:val="single" w:sz="6" w:space="1" w:color="auto"/>
          <w:left w:val="single" w:sz="6" w:space="4" w:color="auto"/>
          <w:bottom w:val="single" w:sz="6" w:space="1" w:color="auto"/>
          <w:right w:val="single" w:sz="6" w:space="4" w:color="auto"/>
        </w:pBdr>
        <w:tabs>
          <w:tab w:val="left" w:pos="4320"/>
        </w:tabs>
        <w:rPr>
          <w:rFonts w:ascii="標楷體" w:eastAsia="標楷體" w:hAnsi="標楷體"/>
        </w:rPr>
      </w:pPr>
      <w:r w:rsidRPr="000242A1">
        <w:rPr>
          <w:rFonts w:ascii="標楷體" w:eastAsia="標楷體" w:hAnsi="標楷體" w:hint="eastAsia"/>
        </w:rPr>
        <w:t xml:space="preserve">火險年月 </w:t>
      </w:r>
      <w:r w:rsidRPr="000242A1">
        <w:rPr>
          <w:rFonts w:ascii="標楷體" w:eastAsia="標楷體" w:hAnsi="標楷體"/>
        </w:rPr>
        <w:t xml:space="preserve"> :</w:t>
      </w:r>
      <w:r w:rsidRPr="000242A1">
        <w:rPr>
          <w:rFonts w:ascii="標楷體" w:eastAsia="標楷體" w:hAnsi="標楷體" w:hint="eastAsia"/>
        </w:rPr>
        <w:t xml:space="preserve"> 999/99</w:t>
      </w:r>
    </w:p>
    <w:p w14:paraId="6E7423A6" w14:textId="77777777" w:rsidR="00FB7DE4" w:rsidRPr="000242A1" w:rsidRDefault="00FB7DE4" w:rsidP="00FB7DE4">
      <w:pPr>
        <w:pBdr>
          <w:top w:val="single" w:sz="6" w:space="1" w:color="auto"/>
          <w:left w:val="single" w:sz="6" w:space="4" w:color="auto"/>
          <w:bottom w:val="single" w:sz="6" w:space="1" w:color="auto"/>
          <w:right w:val="single" w:sz="6" w:space="4" w:color="auto"/>
        </w:pBdr>
        <w:tabs>
          <w:tab w:val="left" w:pos="4320"/>
        </w:tabs>
        <w:rPr>
          <w:rFonts w:ascii="標楷體" w:eastAsia="標楷體" w:hAnsi="標楷體"/>
        </w:rPr>
      </w:pPr>
      <w:r w:rsidRPr="000242A1">
        <w:rPr>
          <w:rFonts w:ascii="標楷體" w:eastAsia="標楷體" w:hAnsi="標楷體" w:hint="eastAsia"/>
        </w:rPr>
        <w:t xml:space="preserve">戶號      </w:t>
      </w:r>
      <w:r w:rsidRPr="000242A1">
        <w:rPr>
          <w:rFonts w:ascii="標楷體" w:eastAsia="標楷體" w:hAnsi="標楷體"/>
        </w:rPr>
        <w:t>:</w:t>
      </w:r>
      <w:r w:rsidRPr="000242A1">
        <w:rPr>
          <w:rFonts w:ascii="標楷體" w:eastAsia="標楷體" w:hAnsi="標楷體" w:hint="eastAsia"/>
        </w:rPr>
        <w:t xml:space="preserve"> </w:t>
      </w:r>
      <w:r w:rsidR="000242A1" w:rsidRPr="000242A1">
        <w:rPr>
          <w:rFonts w:ascii="標楷體" w:eastAsia="標楷體" w:hAnsi="標楷體"/>
        </w:rPr>
        <w:t>9999999-999</w:t>
      </w:r>
    </w:p>
    <w:p w14:paraId="78889B7A" w14:textId="77777777" w:rsidR="00FB7DE4" w:rsidRPr="000242A1" w:rsidRDefault="00FB7DE4" w:rsidP="00FB7DE4">
      <w:pPr>
        <w:pBdr>
          <w:top w:val="single" w:sz="6" w:space="1" w:color="auto"/>
          <w:left w:val="single" w:sz="6" w:space="4" w:color="auto"/>
          <w:bottom w:val="single" w:sz="6" w:space="1" w:color="auto"/>
          <w:right w:val="single" w:sz="6" w:space="4" w:color="auto"/>
        </w:pBdr>
        <w:tabs>
          <w:tab w:val="left" w:pos="4320"/>
        </w:tabs>
        <w:rPr>
          <w:rFonts w:ascii="標楷體" w:eastAsia="標楷體" w:hAnsi="標楷體"/>
        </w:rPr>
      </w:pPr>
      <w:r w:rsidRPr="000242A1">
        <w:rPr>
          <w:rFonts w:ascii="標楷體" w:eastAsia="標楷體" w:hAnsi="標楷體" w:hint="eastAsia"/>
        </w:rPr>
        <w:t xml:space="preserve">押品號碼  </w:t>
      </w:r>
      <w:r w:rsidRPr="000242A1">
        <w:rPr>
          <w:rFonts w:ascii="標楷體" w:eastAsia="標楷體" w:hAnsi="標楷體"/>
        </w:rPr>
        <w:t>:</w:t>
      </w:r>
      <w:r w:rsidRPr="000242A1">
        <w:rPr>
          <w:rFonts w:ascii="標楷體" w:eastAsia="標楷體" w:hAnsi="標楷體" w:hint="eastAsia"/>
        </w:rPr>
        <w:t xml:space="preserve"> X(16) </w:t>
      </w:r>
    </w:p>
    <w:p w14:paraId="2BC1810C" w14:textId="77777777" w:rsidR="00FB7DE4" w:rsidRPr="000242A1" w:rsidRDefault="00FB7DE4" w:rsidP="00FB7DE4">
      <w:pPr>
        <w:pBdr>
          <w:top w:val="single" w:sz="6" w:space="1" w:color="auto"/>
          <w:left w:val="single" w:sz="6" w:space="4" w:color="auto"/>
          <w:bottom w:val="single" w:sz="6" w:space="1" w:color="auto"/>
          <w:right w:val="single" w:sz="6" w:space="4" w:color="auto"/>
        </w:pBdr>
        <w:tabs>
          <w:tab w:val="left" w:pos="4320"/>
        </w:tabs>
        <w:rPr>
          <w:rFonts w:ascii="標楷體" w:eastAsia="標楷體" w:hAnsi="標楷體"/>
        </w:rPr>
      </w:pPr>
      <w:r w:rsidRPr="000242A1">
        <w:rPr>
          <w:rFonts w:ascii="標楷體" w:eastAsia="標楷體" w:hAnsi="標楷體" w:hint="eastAsia"/>
        </w:rPr>
        <w:t xml:space="preserve">保單號碼  </w:t>
      </w:r>
      <w:r w:rsidRPr="000242A1">
        <w:rPr>
          <w:rFonts w:ascii="標楷體" w:eastAsia="標楷體" w:hAnsi="標楷體"/>
        </w:rPr>
        <w:t>:</w:t>
      </w:r>
      <w:r w:rsidRPr="000242A1">
        <w:rPr>
          <w:rFonts w:ascii="標楷體" w:eastAsia="標楷體" w:hAnsi="標楷體" w:hint="eastAsia"/>
        </w:rPr>
        <w:t xml:space="preserve"> 9999999-99</w:t>
      </w:r>
    </w:p>
    <w:p w14:paraId="3980683A" w14:textId="77777777" w:rsidR="00FB7DE4" w:rsidRPr="000242A1" w:rsidRDefault="00FB7DE4" w:rsidP="00FB7DE4">
      <w:pPr>
        <w:pBdr>
          <w:top w:val="single" w:sz="6" w:space="1" w:color="auto"/>
          <w:left w:val="single" w:sz="6" w:space="4" w:color="auto"/>
          <w:bottom w:val="single" w:sz="6" w:space="1" w:color="auto"/>
          <w:right w:val="single" w:sz="6" w:space="4" w:color="auto"/>
        </w:pBdr>
        <w:tabs>
          <w:tab w:val="left" w:pos="4320"/>
        </w:tabs>
        <w:rPr>
          <w:rFonts w:ascii="標楷體" w:eastAsia="標楷體" w:hAnsi="標楷體"/>
        </w:rPr>
      </w:pPr>
      <w:r w:rsidRPr="000242A1">
        <w:rPr>
          <w:rFonts w:ascii="標楷體" w:eastAsia="標楷體" w:hAnsi="標楷體" w:hint="eastAsia"/>
        </w:rPr>
        <w:t xml:space="preserve">火險保費  </w:t>
      </w:r>
      <w:r w:rsidRPr="000242A1">
        <w:rPr>
          <w:rFonts w:ascii="標楷體" w:eastAsia="標楷體" w:hAnsi="標楷體"/>
        </w:rPr>
        <w:t>:</w:t>
      </w:r>
      <w:r w:rsidRPr="000242A1">
        <w:rPr>
          <w:rFonts w:ascii="標楷體" w:eastAsia="標楷體" w:hAnsi="標楷體" w:hint="eastAsia"/>
        </w:rPr>
        <w:t xml:space="preserve"> 9(14)</w:t>
      </w:r>
    </w:p>
    <w:p w14:paraId="0E2B3BC3" w14:textId="77777777" w:rsidR="00FB7DE4" w:rsidRPr="000242A1" w:rsidRDefault="00FB7DE4" w:rsidP="00FB7DE4">
      <w:pPr>
        <w:pBdr>
          <w:top w:val="single" w:sz="6" w:space="1" w:color="auto"/>
          <w:left w:val="single" w:sz="6" w:space="4" w:color="auto"/>
          <w:bottom w:val="single" w:sz="6" w:space="1" w:color="auto"/>
          <w:right w:val="single" w:sz="6" w:space="4" w:color="auto"/>
        </w:pBdr>
        <w:tabs>
          <w:tab w:val="left" w:pos="4320"/>
        </w:tabs>
        <w:rPr>
          <w:rFonts w:ascii="標楷體" w:eastAsia="標楷體" w:hAnsi="標楷體"/>
        </w:rPr>
      </w:pPr>
      <w:r w:rsidRPr="000242A1">
        <w:rPr>
          <w:rFonts w:ascii="標楷體" w:eastAsia="標楷體" w:hAnsi="標楷體" w:hint="eastAsia"/>
        </w:rPr>
        <w:t>地震險保費</w:t>
      </w:r>
      <w:r w:rsidRPr="000242A1">
        <w:rPr>
          <w:rFonts w:ascii="標楷體" w:eastAsia="標楷體" w:hAnsi="標楷體"/>
        </w:rPr>
        <w:t>:</w:t>
      </w:r>
      <w:r w:rsidRPr="000242A1">
        <w:rPr>
          <w:rFonts w:ascii="標楷體" w:eastAsia="標楷體" w:hAnsi="標楷體" w:hint="eastAsia"/>
        </w:rPr>
        <w:t xml:space="preserve"> 9(14) </w:t>
      </w:r>
    </w:p>
    <w:p w14:paraId="2BA04E48" w14:textId="77777777" w:rsidR="00FB7DE4" w:rsidRPr="000242A1" w:rsidRDefault="00FB7DE4" w:rsidP="00FB7DE4">
      <w:pPr>
        <w:pBdr>
          <w:top w:val="single" w:sz="6" w:space="1" w:color="auto"/>
          <w:left w:val="single" w:sz="6" w:space="4" w:color="auto"/>
          <w:bottom w:val="single" w:sz="6" w:space="1" w:color="auto"/>
          <w:right w:val="single" w:sz="6" w:space="4" w:color="auto"/>
        </w:pBdr>
        <w:tabs>
          <w:tab w:val="left" w:pos="4320"/>
        </w:tabs>
        <w:rPr>
          <w:rFonts w:ascii="標楷體" w:eastAsia="標楷體" w:hAnsi="標楷體"/>
        </w:rPr>
      </w:pPr>
      <w:r w:rsidRPr="000242A1">
        <w:rPr>
          <w:rFonts w:ascii="標楷體" w:eastAsia="標楷體" w:hAnsi="標楷體" w:hint="eastAsia"/>
        </w:rPr>
        <w:t xml:space="preserve">保險起日  </w:t>
      </w:r>
      <w:r w:rsidRPr="000242A1">
        <w:rPr>
          <w:rFonts w:ascii="標楷體" w:eastAsia="標楷體" w:hAnsi="標楷體"/>
        </w:rPr>
        <w:t>:</w:t>
      </w:r>
      <w:r w:rsidRPr="000242A1">
        <w:rPr>
          <w:rFonts w:ascii="標楷體" w:eastAsia="標楷體" w:hAnsi="標楷體" w:hint="eastAsia"/>
        </w:rPr>
        <w:t xml:space="preserve"> 999/99/99</w:t>
      </w:r>
    </w:p>
    <w:p w14:paraId="3FE7DA9A" w14:textId="77777777" w:rsidR="00FB7DE4" w:rsidRPr="000242A1" w:rsidRDefault="00FB7DE4" w:rsidP="00FB7DE4">
      <w:pPr>
        <w:pBdr>
          <w:top w:val="single" w:sz="6" w:space="1" w:color="auto"/>
          <w:left w:val="single" w:sz="6" w:space="4" w:color="auto"/>
          <w:bottom w:val="single" w:sz="6" w:space="1" w:color="auto"/>
          <w:right w:val="single" w:sz="6" w:space="4" w:color="auto"/>
        </w:pBdr>
        <w:tabs>
          <w:tab w:val="left" w:pos="4320"/>
        </w:tabs>
        <w:rPr>
          <w:rFonts w:ascii="標楷體" w:eastAsia="標楷體" w:hAnsi="標楷體"/>
        </w:rPr>
      </w:pPr>
      <w:r w:rsidRPr="000242A1">
        <w:rPr>
          <w:rFonts w:ascii="標楷體" w:eastAsia="標楷體" w:hAnsi="標楷體" w:hint="eastAsia"/>
        </w:rPr>
        <w:t xml:space="preserve">保險迄日  </w:t>
      </w:r>
      <w:r w:rsidRPr="000242A1">
        <w:rPr>
          <w:rFonts w:ascii="標楷體" w:eastAsia="標楷體" w:hAnsi="標楷體"/>
        </w:rPr>
        <w:t>:</w:t>
      </w:r>
      <w:r w:rsidRPr="000242A1">
        <w:rPr>
          <w:rFonts w:ascii="標楷體" w:eastAsia="標楷體" w:hAnsi="標楷體" w:hint="eastAsia"/>
        </w:rPr>
        <w:t xml:space="preserve"> 999/99/99</w:t>
      </w:r>
    </w:p>
    <w:p w14:paraId="3CBA137F" w14:textId="77777777" w:rsidR="00FB7DE4" w:rsidRPr="000242A1" w:rsidRDefault="00FB7DE4" w:rsidP="00FB7DE4">
      <w:pPr>
        <w:pBdr>
          <w:top w:val="single" w:sz="6" w:space="1" w:color="auto"/>
          <w:left w:val="single" w:sz="6" w:space="4" w:color="auto"/>
          <w:bottom w:val="single" w:sz="6" w:space="1" w:color="auto"/>
          <w:right w:val="single" w:sz="6" w:space="4" w:color="auto"/>
        </w:pBdr>
        <w:tabs>
          <w:tab w:val="left" w:pos="4320"/>
        </w:tabs>
        <w:rPr>
          <w:rFonts w:ascii="標楷體" w:eastAsia="標楷體" w:hAnsi="標楷體"/>
        </w:rPr>
      </w:pPr>
      <w:r w:rsidRPr="000242A1">
        <w:rPr>
          <w:rFonts w:ascii="標楷體" w:eastAsia="標楷體" w:hAnsi="標楷體" w:hint="eastAsia"/>
        </w:rPr>
        <w:t xml:space="preserve">催收金額 </w:t>
      </w:r>
      <w:r w:rsidRPr="000242A1">
        <w:rPr>
          <w:rFonts w:ascii="標楷體" w:eastAsia="標楷體" w:hAnsi="標楷體"/>
        </w:rPr>
        <w:t xml:space="preserve"> :</w:t>
      </w:r>
      <w:r w:rsidRPr="000242A1">
        <w:rPr>
          <w:rFonts w:ascii="標楷體" w:eastAsia="標楷體" w:hAnsi="標楷體" w:hint="eastAsia"/>
        </w:rPr>
        <w:t xml:space="preserve"> 9(14)</w:t>
      </w:r>
    </w:p>
    <w:p w14:paraId="498AC8E7" w14:textId="77777777" w:rsidR="00FB7DE4" w:rsidRPr="000242A1" w:rsidRDefault="00FB7DE4" w:rsidP="00FB7DE4">
      <w:pPr>
        <w:pBdr>
          <w:top w:val="single" w:sz="6" w:space="1" w:color="auto"/>
          <w:left w:val="single" w:sz="6" w:space="4" w:color="auto"/>
          <w:bottom w:val="single" w:sz="6" w:space="1" w:color="auto"/>
          <w:right w:val="single" w:sz="6" w:space="4" w:color="auto"/>
        </w:pBdr>
        <w:tabs>
          <w:tab w:val="left" w:pos="4320"/>
        </w:tabs>
        <w:rPr>
          <w:rFonts w:ascii="標楷體" w:eastAsia="標楷體" w:hAnsi="標楷體"/>
        </w:rPr>
      </w:pPr>
      <w:r w:rsidRPr="000242A1">
        <w:rPr>
          <w:rFonts w:ascii="標楷體" w:eastAsia="標楷體" w:hAnsi="標楷體" w:hint="eastAsia"/>
        </w:rPr>
        <w:t xml:space="preserve">登放序號 </w:t>
      </w:r>
      <w:r w:rsidRPr="000242A1">
        <w:rPr>
          <w:rFonts w:ascii="標楷體" w:eastAsia="標楷體" w:hAnsi="標楷體"/>
        </w:rPr>
        <w:t xml:space="preserve"> :</w:t>
      </w:r>
      <w:r w:rsidRPr="000242A1">
        <w:rPr>
          <w:rFonts w:ascii="標楷體" w:eastAsia="標楷體" w:hAnsi="標楷體" w:hint="eastAsia"/>
        </w:rPr>
        <w:t xml:space="preserve"> </w:t>
      </w:r>
      <w:r w:rsidR="000242A1" w:rsidRPr="000242A1">
        <w:rPr>
          <w:rFonts w:ascii="標楷體" w:eastAsia="標楷體" w:hAnsi="標楷體"/>
        </w:rPr>
        <w:t>99999999XXXXXX999999</w:t>
      </w:r>
    </w:p>
    <w:p w14:paraId="6C4A109E" w14:textId="77777777" w:rsidR="000242A1" w:rsidRDefault="00FB7DE4" w:rsidP="00D01BCC">
      <w:pPr>
        <w:pStyle w:val="a"/>
      </w:pPr>
      <w:r w:rsidRPr="000242A1">
        <w:rPr>
          <w:rFonts w:hint="eastAsia"/>
        </w:rPr>
        <w:t xml:space="preserve"> </w:t>
      </w:r>
    </w:p>
    <w:p w14:paraId="706C8145" w14:textId="77777777" w:rsidR="000242A1" w:rsidRPr="000242A1" w:rsidRDefault="000242A1" w:rsidP="00D01BCC">
      <w:pPr>
        <w:pStyle w:val="a"/>
      </w:pPr>
      <w:r w:rsidRPr="000242A1">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7"/>
        <w:gridCol w:w="1344"/>
        <w:gridCol w:w="2616"/>
        <w:gridCol w:w="981"/>
        <w:gridCol w:w="1072"/>
        <w:gridCol w:w="617"/>
        <w:gridCol w:w="661"/>
        <w:gridCol w:w="2652"/>
      </w:tblGrid>
      <w:tr w:rsidR="000242A1" w:rsidRPr="000242A1" w14:paraId="75947331" w14:textId="77777777" w:rsidTr="000242A1">
        <w:trPr>
          <w:trHeight w:val="388"/>
          <w:jc w:val="center"/>
        </w:trPr>
        <w:tc>
          <w:tcPr>
            <w:tcW w:w="479" w:type="dxa"/>
            <w:vMerge w:val="restart"/>
          </w:tcPr>
          <w:p w14:paraId="0DA82849" w14:textId="77777777" w:rsidR="000242A1" w:rsidRPr="000242A1" w:rsidRDefault="000242A1" w:rsidP="00F662CC">
            <w:pPr>
              <w:rPr>
                <w:rFonts w:ascii="標楷體" w:eastAsia="標楷體" w:hAnsi="標楷體"/>
              </w:rPr>
            </w:pPr>
            <w:r w:rsidRPr="000242A1">
              <w:rPr>
                <w:rFonts w:ascii="標楷體" w:eastAsia="標楷體" w:hAnsi="標楷體"/>
              </w:rPr>
              <w:t>序號</w:t>
            </w:r>
          </w:p>
        </w:tc>
        <w:tc>
          <w:tcPr>
            <w:tcW w:w="1425" w:type="dxa"/>
            <w:vMerge w:val="restart"/>
          </w:tcPr>
          <w:p w14:paraId="071E2182" w14:textId="77777777" w:rsidR="000242A1" w:rsidRPr="000242A1" w:rsidRDefault="000242A1" w:rsidP="00F662CC">
            <w:pPr>
              <w:rPr>
                <w:rFonts w:ascii="標楷體" w:eastAsia="標楷體" w:hAnsi="標楷體"/>
              </w:rPr>
            </w:pPr>
            <w:r w:rsidRPr="000242A1">
              <w:rPr>
                <w:rFonts w:ascii="標楷體" w:eastAsia="標楷體" w:hAnsi="標楷體"/>
              </w:rPr>
              <w:t>欄位</w:t>
            </w:r>
          </w:p>
        </w:tc>
        <w:tc>
          <w:tcPr>
            <w:tcW w:w="6074" w:type="dxa"/>
            <w:gridSpan w:val="5"/>
          </w:tcPr>
          <w:p w14:paraId="29F8396A" w14:textId="77777777" w:rsidR="000242A1" w:rsidRPr="000242A1" w:rsidRDefault="000242A1" w:rsidP="000242A1">
            <w:pPr>
              <w:jc w:val="center"/>
              <w:rPr>
                <w:rFonts w:ascii="標楷體" w:eastAsia="標楷體" w:hAnsi="標楷體"/>
              </w:rPr>
            </w:pPr>
            <w:r w:rsidRPr="000242A1">
              <w:rPr>
                <w:rFonts w:ascii="標楷體" w:eastAsia="標楷體" w:hAnsi="標楷體"/>
              </w:rPr>
              <w:t>說明</w:t>
            </w:r>
          </w:p>
        </w:tc>
        <w:tc>
          <w:tcPr>
            <w:tcW w:w="2853" w:type="dxa"/>
            <w:vMerge w:val="restart"/>
          </w:tcPr>
          <w:p w14:paraId="32BF7266" w14:textId="77777777" w:rsidR="000242A1" w:rsidRPr="000242A1" w:rsidRDefault="000242A1" w:rsidP="00F662CC">
            <w:pPr>
              <w:rPr>
                <w:rFonts w:ascii="標楷體" w:eastAsia="標楷體" w:hAnsi="標楷體"/>
              </w:rPr>
            </w:pPr>
            <w:r w:rsidRPr="000242A1">
              <w:rPr>
                <w:rFonts w:ascii="標楷體" w:eastAsia="標楷體" w:hAnsi="標楷體"/>
              </w:rPr>
              <w:t>處理邏輯及注意事項</w:t>
            </w:r>
          </w:p>
        </w:tc>
      </w:tr>
      <w:tr w:rsidR="000242A1" w:rsidRPr="000242A1" w14:paraId="4176CE5A" w14:textId="77777777" w:rsidTr="000242A1">
        <w:trPr>
          <w:trHeight w:val="244"/>
          <w:jc w:val="center"/>
        </w:trPr>
        <w:tc>
          <w:tcPr>
            <w:tcW w:w="479" w:type="dxa"/>
            <w:vMerge/>
          </w:tcPr>
          <w:p w14:paraId="5B140B38" w14:textId="77777777" w:rsidR="000242A1" w:rsidRPr="000242A1" w:rsidRDefault="000242A1" w:rsidP="00F662CC">
            <w:pPr>
              <w:rPr>
                <w:rFonts w:ascii="標楷體" w:eastAsia="標楷體" w:hAnsi="標楷體"/>
              </w:rPr>
            </w:pPr>
          </w:p>
        </w:tc>
        <w:tc>
          <w:tcPr>
            <w:tcW w:w="1425" w:type="dxa"/>
            <w:vMerge/>
          </w:tcPr>
          <w:p w14:paraId="2AFF5D41" w14:textId="77777777" w:rsidR="000242A1" w:rsidRPr="000242A1" w:rsidRDefault="000242A1" w:rsidP="00F662CC">
            <w:pPr>
              <w:rPr>
                <w:rFonts w:ascii="標楷體" w:eastAsia="標楷體" w:hAnsi="標楷體"/>
              </w:rPr>
            </w:pPr>
          </w:p>
        </w:tc>
        <w:tc>
          <w:tcPr>
            <w:tcW w:w="2616" w:type="dxa"/>
          </w:tcPr>
          <w:p w14:paraId="21A94E66" w14:textId="77777777" w:rsidR="000242A1" w:rsidRPr="000242A1" w:rsidRDefault="000242A1" w:rsidP="00F662CC">
            <w:pPr>
              <w:rPr>
                <w:rFonts w:ascii="標楷體" w:eastAsia="標楷體" w:hAnsi="標楷體"/>
              </w:rPr>
            </w:pPr>
            <w:r w:rsidRPr="000242A1">
              <w:rPr>
                <w:rFonts w:ascii="標楷體" w:eastAsia="標楷體" w:hAnsi="標楷體" w:hint="eastAsia"/>
              </w:rPr>
              <w:t>資料型態長度</w:t>
            </w:r>
          </w:p>
        </w:tc>
        <w:tc>
          <w:tcPr>
            <w:tcW w:w="1029" w:type="dxa"/>
          </w:tcPr>
          <w:p w14:paraId="773152FA" w14:textId="77777777" w:rsidR="000242A1" w:rsidRPr="000242A1" w:rsidRDefault="000242A1" w:rsidP="00F662CC">
            <w:pPr>
              <w:rPr>
                <w:rFonts w:ascii="標楷體" w:eastAsia="標楷體" w:hAnsi="標楷體"/>
              </w:rPr>
            </w:pPr>
            <w:r w:rsidRPr="000242A1">
              <w:rPr>
                <w:rFonts w:ascii="標楷體" w:eastAsia="標楷體" w:hAnsi="標楷體"/>
              </w:rPr>
              <w:t>預設值</w:t>
            </w:r>
          </w:p>
        </w:tc>
        <w:tc>
          <w:tcPr>
            <w:tcW w:w="1128" w:type="dxa"/>
          </w:tcPr>
          <w:p w14:paraId="3A493C4E" w14:textId="77777777" w:rsidR="000242A1" w:rsidRPr="000242A1" w:rsidRDefault="000242A1" w:rsidP="00F662CC">
            <w:pPr>
              <w:rPr>
                <w:rFonts w:ascii="標楷體" w:eastAsia="標楷體" w:hAnsi="標楷體"/>
              </w:rPr>
            </w:pPr>
            <w:r w:rsidRPr="000242A1">
              <w:rPr>
                <w:rFonts w:ascii="標楷體" w:eastAsia="標楷體" w:hAnsi="標楷體"/>
              </w:rPr>
              <w:t>選單內容</w:t>
            </w:r>
          </w:p>
        </w:tc>
        <w:tc>
          <w:tcPr>
            <w:tcW w:w="632" w:type="dxa"/>
          </w:tcPr>
          <w:p w14:paraId="269B3D00" w14:textId="77777777" w:rsidR="000242A1" w:rsidRPr="000242A1" w:rsidRDefault="000242A1" w:rsidP="00F662CC">
            <w:pPr>
              <w:rPr>
                <w:rFonts w:ascii="標楷體" w:eastAsia="標楷體" w:hAnsi="標楷體"/>
              </w:rPr>
            </w:pPr>
            <w:r w:rsidRPr="000242A1">
              <w:rPr>
                <w:rFonts w:ascii="標楷體" w:eastAsia="標楷體" w:hAnsi="標楷體"/>
              </w:rPr>
              <w:t>必填</w:t>
            </w:r>
          </w:p>
        </w:tc>
        <w:tc>
          <w:tcPr>
            <w:tcW w:w="669" w:type="dxa"/>
          </w:tcPr>
          <w:p w14:paraId="2C7FF979" w14:textId="77777777" w:rsidR="000242A1" w:rsidRPr="000242A1" w:rsidRDefault="000242A1" w:rsidP="00F662CC">
            <w:pPr>
              <w:rPr>
                <w:rFonts w:ascii="標楷體" w:eastAsia="標楷體" w:hAnsi="標楷體"/>
              </w:rPr>
            </w:pPr>
            <w:r w:rsidRPr="000242A1">
              <w:rPr>
                <w:rFonts w:ascii="標楷體" w:eastAsia="標楷體" w:hAnsi="標楷體"/>
              </w:rPr>
              <w:t>R/W</w:t>
            </w:r>
          </w:p>
        </w:tc>
        <w:tc>
          <w:tcPr>
            <w:tcW w:w="2853" w:type="dxa"/>
            <w:vMerge/>
          </w:tcPr>
          <w:p w14:paraId="449273F1" w14:textId="77777777" w:rsidR="000242A1" w:rsidRPr="000242A1" w:rsidRDefault="000242A1" w:rsidP="00F662CC">
            <w:pPr>
              <w:rPr>
                <w:rFonts w:ascii="標楷體" w:eastAsia="標楷體" w:hAnsi="標楷體"/>
              </w:rPr>
            </w:pPr>
          </w:p>
        </w:tc>
      </w:tr>
      <w:tr w:rsidR="000242A1" w:rsidRPr="000242A1" w14:paraId="3951CCC4" w14:textId="77777777" w:rsidTr="000242A1">
        <w:trPr>
          <w:trHeight w:val="291"/>
          <w:jc w:val="center"/>
        </w:trPr>
        <w:tc>
          <w:tcPr>
            <w:tcW w:w="479" w:type="dxa"/>
          </w:tcPr>
          <w:p w14:paraId="05D71875" w14:textId="77777777" w:rsidR="000242A1" w:rsidRPr="000242A1" w:rsidRDefault="000242A1" w:rsidP="00F662CC">
            <w:pPr>
              <w:rPr>
                <w:rFonts w:ascii="標楷體" w:eastAsia="標楷體" w:hAnsi="標楷體"/>
              </w:rPr>
            </w:pPr>
            <w:r w:rsidRPr="000242A1">
              <w:rPr>
                <w:rFonts w:ascii="標楷體" w:eastAsia="標楷體" w:hAnsi="標楷體" w:hint="eastAsia"/>
              </w:rPr>
              <w:t>1</w:t>
            </w:r>
          </w:p>
        </w:tc>
        <w:tc>
          <w:tcPr>
            <w:tcW w:w="1425" w:type="dxa"/>
          </w:tcPr>
          <w:p w14:paraId="27D1F81A" w14:textId="77777777" w:rsidR="000242A1" w:rsidRPr="000242A1" w:rsidRDefault="000242A1" w:rsidP="00540D11">
            <w:pPr>
              <w:rPr>
                <w:rFonts w:ascii="標楷體" w:eastAsia="標楷體" w:hAnsi="標楷體"/>
              </w:rPr>
            </w:pPr>
            <w:r w:rsidRPr="000242A1">
              <w:rPr>
                <w:rFonts w:ascii="標楷體" w:eastAsia="標楷體" w:hAnsi="標楷體" w:hint="eastAsia"/>
              </w:rPr>
              <w:t xml:space="preserve">火險年月  </w:t>
            </w:r>
          </w:p>
        </w:tc>
        <w:tc>
          <w:tcPr>
            <w:tcW w:w="2616" w:type="dxa"/>
          </w:tcPr>
          <w:p w14:paraId="3D27CEBE" w14:textId="77777777" w:rsidR="000242A1" w:rsidRPr="000242A1" w:rsidRDefault="000242A1" w:rsidP="00540D11">
            <w:pPr>
              <w:rPr>
                <w:rFonts w:ascii="標楷體" w:eastAsia="標楷體" w:hAnsi="標楷體"/>
              </w:rPr>
            </w:pPr>
            <w:r w:rsidRPr="000242A1">
              <w:rPr>
                <w:rFonts w:ascii="標楷體" w:eastAsia="標楷體" w:hAnsi="標楷體"/>
              </w:rPr>
              <w:t xml:space="preserve">999/99     </w:t>
            </w:r>
          </w:p>
        </w:tc>
        <w:tc>
          <w:tcPr>
            <w:tcW w:w="1029" w:type="dxa"/>
          </w:tcPr>
          <w:p w14:paraId="3B332BEF" w14:textId="77777777" w:rsidR="000242A1" w:rsidRPr="000242A1" w:rsidRDefault="000242A1" w:rsidP="00F662CC">
            <w:pPr>
              <w:rPr>
                <w:rFonts w:ascii="標楷體" w:eastAsia="標楷體" w:hAnsi="標楷體"/>
              </w:rPr>
            </w:pPr>
          </w:p>
        </w:tc>
        <w:tc>
          <w:tcPr>
            <w:tcW w:w="1128" w:type="dxa"/>
          </w:tcPr>
          <w:p w14:paraId="352952A8" w14:textId="77777777" w:rsidR="000242A1" w:rsidRPr="000242A1" w:rsidRDefault="000242A1" w:rsidP="00F662CC">
            <w:pPr>
              <w:rPr>
                <w:rFonts w:ascii="標楷體" w:eastAsia="標楷體" w:hAnsi="標楷體"/>
              </w:rPr>
            </w:pPr>
          </w:p>
        </w:tc>
        <w:tc>
          <w:tcPr>
            <w:tcW w:w="632" w:type="dxa"/>
          </w:tcPr>
          <w:p w14:paraId="0D54C0EA" w14:textId="77777777" w:rsidR="000242A1" w:rsidRPr="000242A1" w:rsidRDefault="000242A1" w:rsidP="00F662CC">
            <w:pPr>
              <w:rPr>
                <w:rFonts w:ascii="標楷體" w:eastAsia="標楷體" w:hAnsi="標楷體"/>
              </w:rPr>
            </w:pPr>
          </w:p>
        </w:tc>
        <w:tc>
          <w:tcPr>
            <w:tcW w:w="669" w:type="dxa"/>
          </w:tcPr>
          <w:p w14:paraId="0779883C" w14:textId="77777777" w:rsidR="000242A1" w:rsidRPr="000242A1" w:rsidRDefault="000242A1" w:rsidP="00F662CC">
            <w:pPr>
              <w:rPr>
                <w:rFonts w:ascii="標楷體" w:eastAsia="標楷體" w:hAnsi="標楷體"/>
              </w:rPr>
            </w:pPr>
          </w:p>
        </w:tc>
        <w:tc>
          <w:tcPr>
            <w:tcW w:w="2853" w:type="dxa"/>
          </w:tcPr>
          <w:p w14:paraId="5C6C1440" w14:textId="77777777" w:rsidR="000242A1" w:rsidRPr="000242A1" w:rsidRDefault="000242A1" w:rsidP="00F662CC">
            <w:pPr>
              <w:rPr>
                <w:rFonts w:ascii="標楷體" w:eastAsia="標楷體" w:hAnsi="標楷體"/>
              </w:rPr>
            </w:pPr>
            <w:r w:rsidRPr="000242A1">
              <w:rPr>
                <w:rFonts w:ascii="標楷體" w:eastAsia="標楷體" w:hAnsi="標楷體" w:hint="eastAsia"/>
              </w:rPr>
              <w:t>自動顯示</w:t>
            </w:r>
          </w:p>
        </w:tc>
      </w:tr>
      <w:tr w:rsidR="000242A1" w:rsidRPr="000242A1" w14:paraId="2A16CF23" w14:textId="77777777" w:rsidTr="000242A1">
        <w:trPr>
          <w:trHeight w:val="291"/>
          <w:jc w:val="center"/>
        </w:trPr>
        <w:tc>
          <w:tcPr>
            <w:tcW w:w="479" w:type="dxa"/>
          </w:tcPr>
          <w:p w14:paraId="12295C2A" w14:textId="77777777" w:rsidR="000242A1" w:rsidRPr="000242A1" w:rsidRDefault="000242A1" w:rsidP="00F662CC">
            <w:pPr>
              <w:rPr>
                <w:rFonts w:ascii="標楷體" w:eastAsia="標楷體" w:hAnsi="標楷體"/>
              </w:rPr>
            </w:pPr>
            <w:r w:rsidRPr="000242A1">
              <w:rPr>
                <w:rFonts w:ascii="標楷體" w:eastAsia="標楷體" w:hAnsi="標楷體" w:hint="eastAsia"/>
              </w:rPr>
              <w:t>2</w:t>
            </w:r>
          </w:p>
        </w:tc>
        <w:tc>
          <w:tcPr>
            <w:tcW w:w="1425" w:type="dxa"/>
          </w:tcPr>
          <w:p w14:paraId="57C16C61" w14:textId="77777777" w:rsidR="000242A1" w:rsidRPr="000242A1" w:rsidRDefault="000242A1" w:rsidP="00540D11">
            <w:pPr>
              <w:rPr>
                <w:rFonts w:ascii="標楷體" w:eastAsia="標楷體" w:hAnsi="標楷體"/>
              </w:rPr>
            </w:pPr>
            <w:r w:rsidRPr="000242A1">
              <w:rPr>
                <w:rFonts w:ascii="標楷體" w:eastAsia="標楷體" w:hAnsi="標楷體" w:hint="eastAsia"/>
              </w:rPr>
              <w:t xml:space="preserve">戶號      </w:t>
            </w:r>
          </w:p>
        </w:tc>
        <w:tc>
          <w:tcPr>
            <w:tcW w:w="2616" w:type="dxa"/>
          </w:tcPr>
          <w:p w14:paraId="3267BD20" w14:textId="77777777" w:rsidR="000242A1" w:rsidRPr="000242A1" w:rsidRDefault="000242A1" w:rsidP="00540D11">
            <w:pPr>
              <w:rPr>
                <w:rFonts w:ascii="標楷體" w:eastAsia="標楷體" w:hAnsi="標楷體"/>
              </w:rPr>
            </w:pPr>
            <w:r w:rsidRPr="000242A1">
              <w:rPr>
                <w:rFonts w:ascii="標楷體" w:eastAsia="標楷體" w:hAnsi="標楷體"/>
              </w:rPr>
              <w:t>9999999-999</w:t>
            </w:r>
          </w:p>
        </w:tc>
        <w:tc>
          <w:tcPr>
            <w:tcW w:w="1029" w:type="dxa"/>
          </w:tcPr>
          <w:p w14:paraId="50CF4014" w14:textId="77777777" w:rsidR="000242A1" w:rsidRPr="000242A1" w:rsidRDefault="000242A1" w:rsidP="00F662CC">
            <w:pPr>
              <w:rPr>
                <w:rFonts w:ascii="標楷體" w:eastAsia="標楷體" w:hAnsi="標楷體"/>
              </w:rPr>
            </w:pPr>
          </w:p>
        </w:tc>
        <w:tc>
          <w:tcPr>
            <w:tcW w:w="1128" w:type="dxa"/>
          </w:tcPr>
          <w:p w14:paraId="39DA15BC" w14:textId="77777777" w:rsidR="000242A1" w:rsidRPr="000242A1" w:rsidRDefault="000242A1" w:rsidP="00F662CC">
            <w:pPr>
              <w:rPr>
                <w:rFonts w:ascii="標楷體" w:eastAsia="標楷體" w:hAnsi="標楷體"/>
              </w:rPr>
            </w:pPr>
          </w:p>
        </w:tc>
        <w:tc>
          <w:tcPr>
            <w:tcW w:w="632" w:type="dxa"/>
          </w:tcPr>
          <w:p w14:paraId="7E80984C" w14:textId="77777777" w:rsidR="000242A1" w:rsidRPr="000242A1" w:rsidRDefault="000242A1" w:rsidP="00F662CC">
            <w:pPr>
              <w:rPr>
                <w:rFonts w:ascii="標楷體" w:eastAsia="標楷體" w:hAnsi="標楷體"/>
              </w:rPr>
            </w:pPr>
          </w:p>
        </w:tc>
        <w:tc>
          <w:tcPr>
            <w:tcW w:w="669" w:type="dxa"/>
          </w:tcPr>
          <w:p w14:paraId="265F94FF" w14:textId="77777777" w:rsidR="000242A1" w:rsidRPr="000242A1" w:rsidRDefault="000242A1" w:rsidP="00F662CC">
            <w:pPr>
              <w:rPr>
                <w:rFonts w:ascii="標楷體" w:eastAsia="標楷體" w:hAnsi="標楷體"/>
              </w:rPr>
            </w:pPr>
          </w:p>
        </w:tc>
        <w:tc>
          <w:tcPr>
            <w:tcW w:w="2853" w:type="dxa"/>
          </w:tcPr>
          <w:p w14:paraId="3BE3B801" w14:textId="77777777" w:rsidR="000242A1" w:rsidRPr="000242A1" w:rsidRDefault="000242A1" w:rsidP="00F662CC">
            <w:pPr>
              <w:rPr>
                <w:rFonts w:ascii="標楷體" w:eastAsia="標楷體" w:hAnsi="標楷體"/>
              </w:rPr>
            </w:pPr>
            <w:r w:rsidRPr="000242A1">
              <w:rPr>
                <w:rFonts w:ascii="標楷體" w:eastAsia="標楷體" w:hAnsi="標楷體" w:hint="eastAsia"/>
              </w:rPr>
              <w:t>自動顯示</w:t>
            </w:r>
          </w:p>
        </w:tc>
      </w:tr>
      <w:tr w:rsidR="000242A1" w:rsidRPr="000242A1" w14:paraId="26636373" w14:textId="77777777" w:rsidTr="000242A1">
        <w:trPr>
          <w:trHeight w:val="291"/>
          <w:jc w:val="center"/>
        </w:trPr>
        <w:tc>
          <w:tcPr>
            <w:tcW w:w="479" w:type="dxa"/>
          </w:tcPr>
          <w:p w14:paraId="48154436" w14:textId="77777777" w:rsidR="000242A1" w:rsidRPr="000242A1" w:rsidRDefault="000242A1" w:rsidP="00F662CC">
            <w:pPr>
              <w:rPr>
                <w:rFonts w:ascii="標楷體" w:eastAsia="標楷體" w:hAnsi="標楷體"/>
              </w:rPr>
            </w:pPr>
            <w:r w:rsidRPr="000242A1">
              <w:rPr>
                <w:rFonts w:ascii="標楷體" w:eastAsia="標楷體" w:hAnsi="標楷體" w:hint="eastAsia"/>
              </w:rPr>
              <w:t>3</w:t>
            </w:r>
          </w:p>
        </w:tc>
        <w:tc>
          <w:tcPr>
            <w:tcW w:w="1425" w:type="dxa"/>
          </w:tcPr>
          <w:p w14:paraId="72E6A4EE" w14:textId="77777777" w:rsidR="000242A1" w:rsidRPr="000242A1" w:rsidRDefault="000242A1" w:rsidP="00540D11">
            <w:pPr>
              <w:rPr>
                <w:rFonts w:ascii="標楷體" w:eastAsia="標楷體" w:hAnsi="標楷體"/>
              </w:rPr>
            </w:pPr>
            <w:r w:rsidRPr="000242A1">
              <w:rPr>
                <w:rFonts w:ascii="標楷體" w:eastAsia="標楷體" w:hAnsi="標楷體" w:hint="eastAsia"/>
              </w:rPr>
              <w:t xml:space="preserve">押品號碼  </w:t>
            </w:r>
          </w:p>
        </w:tc>
        <w:tc>
          <w:tcPr>
            <w:tcW w:w="2616" w:type="dxa"/>
          </w:tcPr>
          <w:p w14:paraId="15522C15" w14:textId="77777777" w:rsidR="000242A1" w:rsidRPr="000242A1" w:rsidRDefault="000242A1" w:rsidP="00540D11">
            <w:pPr>
              <w:rPr>
                <w:rFonts w:ascii="標楷體" w:eastAsia="標楷體" w:hAnsi="標楷體"/>
              </w:rPr>
            </w:pPr>
            <w:r w:rsidRPr="000242A1">
              <w:rPr>
                <w:rFonts w:ascii="標楷體" w:eastAsia="標楷體" w:hAnsi="標楷體"/>
              </w:rPr>
              <w:t xml:space="preserve">X(16)      </w:t>
            </w:r>
          </w:p>
        </w:tc>
        <w:tc>
          <w:tcPr>
            <w:tcW w:w="1029" w:type="dxa"/>
          </w:tcPr>
          <w:p w14:paraId="0C71F195" w14:textId="77777777" w:rsidR="000242A1" w:rsidRPr="000242A1" w:rsidRDefault="000242A1" w:rsidP="00F662CC">
            <w:pPr>
              <w:rPr>
                <w:rFonts w:ascii="標楷體" w:eastAsia="標楷體" w:hAnsi="標楷體"/>
              </w:rPr>
            </w:pPr>
          </w:p>
        </w:tc>
        <w:tc>
          <w:tcPr>
            <w:tcW w:w="1128" w:type="dxa"/>
          </w:tcPr>
          <w:p w14:paraId="0A4D8D57" w14:textId="77777777" w:rsidR="000242A1" w:rsidRPr="000242A1" w:rsidRDefault="000242A1" w:rsidP="00F662CC">
            <w:pPr>
              <w:rPr>
                <w:rFonts w:ascii="標楷體" w:eastAsia="標楷體" w:hAnsi="標楷體"/>
              </w:rPr>
            </w:pPr>
          </w:p>
        </w:tc>
        <w:tc>
          <w:tcPr>
            <w:tcW w:w="632" w:type="dxa"/>
          </w:tcPr>
          <w:p w14:paraId="5C33FC86" w14:textId="77777777" w:rsidR="000242A1" w:rsidRPr="000242A1" w:rsidRDefault="000242A1" w:rsidP="00F662CC">
            <w:pPr>
              <w:rPr>
                <w:rFonts w:ascii="標楷體" w:eastAsia="標楷體" w:hAnsi="標楷體"/>
              </w:rPr>
            </w:pPr>
          </w:p>
        </w:tc>
        <w:tc>
          <w:tcPr>
            <w:tcW w:w="669" w:type="dxa"/>
          </w:tcPr>
          <w:p w14:paraId="516B8A2E" w14:textId="77777777" w:rsidR="000242A1" w:rsidRPr="000242A1" w:rsidRDefault="000242A1" w:rsidP="00F662CC">
            <w:pPr>
              <w:rPr>
                <w:rFonts w:ascii="標楷體" w:eastAsia="標楷體" w:hAnsi="標楷體"/>
              </w:rPr>
            </w:pPr>
          </w:p>
        </w:tc>
        <w:tc>
          <w:tcPr>
            <w:tcW w:w="2853" w:type="dxa"/>
          </w:tcPr>
          <w:p w14:paraId="25A0D6F6" w14:textId="77777777" w:rsidR="000242A1" w:rsidRPr="000242A1" w:rsidRDefault="000242A1" w:rsidP="00540D11">
            <w:pPr>
              <w:rPr>
                <w:rFonts w:ascii="標楷體" w:eastAsia="標楷體" w:hAnsi="標楷體"/>
              </w:rPr>
            </w:pPr>
            <w:r w:rsidRPr="000242A1">
              <w:rPr>
                <w:rFonts w:ascii="標楷體" w:eastAsia="標楷體" w:hAnsi="標楷體" w:hint="eastAsia"/>
              </w:rPr>
              <w:t>自動顯示</w:t>
            </w:r>
          </w:p>
        </w:tc>
      </w:tr>
      <w:tr w:rsidR="000242A1" w:rsidRPr="000242A1" w14:paraId="05D0BAE3" w14:textId="77777777" w:rsidTr="000242A1">
        <w:trPr>
          <w:trHeight w:val="291"/>
          <w:jc w:val="center"/>
        </w:trPr>
        <w:tc>
          <w:tcPr>
            <w:tcW w:w="479" w:type="dxa"/>
          </w:tcPr>
          <w:p w14:paraId="4DEB0293" w14:textId="77777777" w:rsidR="000242A1" w:rsidRPr="000242A1" w:rsidRDefault="000242A1" w:rsidP="00F662CC">
            <w:pPr>
              <w:rPr>
                <w:rFonts w:ascii="標楷體" w:eastAsia="標楷體" w:hAnsi="標楷體"/>
              </w:rPr>
            </w:pPr>
            <w:r w:rsidRPr="000242A1">
              <w:rPr>
                <w:rFonts w:ascii="標楷體" w:eastAsia="標楷體" w:hAnsi="標楷體" w:hint="eastAsia"/>
              </w:rPr>
              <w:t>4</w:t>
            </w:r>
          </w:p>
        </w:tc>
        <w:tc>
          <w:tcPr>
            <w:tcW w:w="1425" w:type="dxa"/>
          </w:tcPr>
          <w:p w14:paraId="4BCEAC66" w14:textId="77777777" w:rsidR="000242A1" w:rsidRPr="000242A1" w:rsidRDefault="000242A1" w:rsidP="00540D11">
            <w:pPr>
              <w:rPr>
                <w:rFonts w:ascii="標楷體" w:eastAsia="標楷體" w:hAnsi="標楷體"/>
              </w:rPr>
            </w:pPr>
            <w:r w:rsidRPr="000242A1">
              <w:rPr>
                <w:rFonts w:ascii="標楷體" w:eastAsia="標楷體" w:hAnsi="標楷體" w:hint="eastAsia"/>
              </w:rPr>
              <w:t xml:space="preserve">保單號碼  </w:t>
            </w:r>
          </w:p>
        </w:tc>
        <w:tc>
          <w:tcPr>
            <w:tcW w:w="2616" w:type="dxa"/>
          </w:tcPr>
          <w:p w14:paraId="52B8AD94" w14:textId="77777777" w:rsidR="000242A1" w:rsidRPr="000242A1" w:rsidRDefault="000242A1" w:rsidP="00540D11">
            <w:pPr>
              <w:rPr>
                <w:rFonts w:ascii="標楷體" w:eastAsia="標楷體" w:hAnsi="標楷體"/>
              </w:rPr>
            </w:pPr>
            <w:r w:rsidRPr="000242A1">
              <w:rPr>
                <w:rFonts w:ascii="標楷體" w:eastAsia="標楷體" w:hAnsi="標楷體"/>
              </w:rPr>
              <w:t xml:space="preserve">9999999-99 </w:t>
            </w:r>
          </w:p>
        </w:tc>
        <w:tc>
          <w:tcPr>
            <w:tcW w:w="1029" w:type="dxa"/>
          </w:tcPr>
          <w:p w14:paraId="11E7EF85" w14:textId="77777777" w:rsidR="000242A1" w:rsidRPr="000242A1" w:rsidRDefault="000242A1" w:rsidP="00F662CC">
            <w:pPr>
              <w:rPr>
                <w:rFonts w:ascii="標楷體" w:eastAsia="標楷體" w:hAnsi="標楷體"/>
              </w:rPr>
            </w:pPr>
          </w:p>
        </w:tc>
        <w:tc>
          <w:tcPr>
            <w:tcW w:w="1128" w:type="dxa"/>
          </w:tcPr>
          <w:p w14:paraId="09DC7240" w14:textId="77777777" w:rsidR="000242A1" w:rsidRPr="000242A1" w:rsidRDefault="000242A1" w:rsidP="00F662CC">
            <w:pPr>
              <w:rPr>
                <w:rFonts w:ascii="標楷體" w:eastAsia="標楷體" w:hAnsi="標楷體"/>
              </w:rPr>
            </w:pPr>
          </w:p>
        </w:tc>
        <w:tc>
          <w:tcPr>
            <w:tcW w:w="632" w:type="dxa"/>
          </w:tcPr>
          <w:p w14:paraId="6917A5D0" w14:textId="77777777" w:rsidR="000242A1" w:rsidRPr="000242A1" w:rsidRDefault="000242A1" w:rsidP="00F662CC">
            <w:pPr>
              <w:rPr>
                <w:rFonts w:ascii="標楷體" w:eastAsia="標楷體" w:hAnsi="標楷體"/>
              </w:rPr>
            </w:pPr>
          </w:p>
        </w:tc>
        <w:tc>
          <w:tcPr>
            <w:tcW w:w="669" w:type="dxa"/>
          </w:tcPr>
          <w:p w14:paraId="4B410EFA" w14:textId="77777777" w:rsidR="000242A1" w:rsidRPr="000242A1" w:rsidRDefault="000242A1" w:rsidP="00F662CC">
            <w:pPr>
              <w:rPr>
                <w:rFonts w:ascii="標楷體" w:eastAsia="標楷體" w:hAnsi="標楷體"/>
              </w:rPr>
            </w:pPr>
          </w:p>
        </w:tc>
        <w:tc>
          <w:tcPr>
            <w:tcW w:w="2853" w:type="dxa"/>
          </w:tcPr>
          <w:p w14:paraId="19E874AC" w14:textId="77777777" w:rsidR="000242A1" w:rsidRPr="000242A1" w:rsidRDefault="000242A1" w:rsidP="00540D11">
            <w:pPr>
              <w:rPr>
                <w:rFonts w:ascii="標楷體" w:eastAsia="標楷體" w:hAnsi="標楷體"/>
              </w:rPr>
            </w:pPr>
            <w:r w:rsidRPr="000242A1">
              <w:rPr>
                <w:rFonts w:ascii="標楷體" w:eastAsia="標楷體" w:hAnsi="標楷體" w:hint="eastAsia"/>
              </w:rPr>
              <w:t>自動顯示</w:t>
            </w:r>
          </w:p>
        </w:tc>
      </w:tr>
      <w:tr w:rsidR="000242A1" w:rsidRPr="000242A1" w14:paraId="6A8B1F0F" w14:textId="77777777" w:rsidTr="000242A1">
        <w:trPr>
          <w:trHeight w:val="291"/>
          <w:jc w:val="center"/>
        </w:trPr>
        <w:tc>
          <w:tcPr>
            <w:tcW w:w="479" w:type="dxa"/>
          </w:tcPr>
          <w:p w14:paraId="339E461F" w14:textId="77777777" w:rsidR="000242A1" w:rsidRPr="000242A1" w:rsidRDefault="000242A1" w:rsidP="00F662CC">
            <w:pPr>
              <w:rPr>
                <w:rFonts w:ascii="標楷體" w:eastAsia="標楷體" w:hAnsi="標楷體"/>
              </w:rPr>
            </w:pPr>
            <w:r w:rsidRPr="000242A1">
              <w:rPr>
                <w:rFonts w:ascii="標楷體" w:eastAsia="標楷體" w:hAnsi="標楷體" w:hint="eastAsia"/>
              </w:rPr>
              <w:t>5</w:t>
            </w:r>
          </w:p>
        </w:tc>
        <w:tc>
          <w:tcPr>
            <w:tcW w:w="1425" w:type="dxa"/>
          </w:tcPr>
          <w:p w14:paraId="59F4DAD1" w14:textId="77777777" w:rsidR="000242A1" w:rsidRPr="000242A1" w:rsidRDefault="000242A1" w:rsidP="00540D11">
            <w:pPr>
              <w:rPr>
                <w:rFonts w:ascii="標楷體" w:eastAsia="標楷體" w:hAnsi="標楷體"/>
              </w:rPr>
            </w:pPr>
            <w:r w:rsidRPr="000242A1">
              <w:rPr>
                <w:rFonts w:ascii="標楷體" w:eastAsia="標楷體" w:hAnsi="標楷體" w:hint="eastAsia"/>
              </w:rPr>
              <w:t xml:space="preserve">火險保費  </w:t>
            </w:r>
          </w:p>
        </w:tc>
        <w:tc>
          <w:tcPr>
            <w:tcW w:w="2616" w:type="dxa"/>
          </w:tcPr>
          <w:p w14:paraId="217B6FAD" w14:textId="77777777" w:rsidR="000242A1" w:rsidRPr="000242A1" w:rsidRDefault="000242A1" w:rsidP="00540D11">
            <w:pPr>
              <w:rPr>
                <w:rFonts w:ascii="標楷體" w:eastAsia="標楷體" w:hAnsi="標楷體"/>
              </w:rPr>
            </w:pPr>
            <w:r w:rsidRPr="000242A1">
              <w:rPr>
                <w:rFonts w:ascii="標楷體" w:eastAsia="標楷體" w:hAnsi="標楷體"/>
              </w:rPr>
              <w:t xml:space="preserve">9(14)      </w:t>
            </w:r>
          </w:p>
        </w:tc>
        <w:tc>
          <w:tcPr>
            <w:tcW w:w="1029" w:type="dxa"/>
          </w:tcPr>
          <w:p w14:paraId="1777FAF8" w14:textId="77777777" w:rsidR="000242A1" w:rsidRPr="000242A1" w:rsidRDefault="000242A1" w:rsidP="00F662CC">
            <w:pPr>
              <w:rPr>
                <w:rFonts w:ascii="標楷體" w:eastAsia="標楷體" w:hAnsi="標楷體"/>
              </w:rPr>
            </w:pPr>
          </w:p>
        </w:tc>
        <w:tc>
          <w:tcPr>
            <w:tcW w:w="1128" w:type="dxa"/>
          </w:tcPr>
          <w:p w14:paraId="70E3BBA1" w14:textId="77777777" w:rsidR="000242A1" w:rsidRPr="000242A1" w:rsidRDefault="000242A1" w:rsidP="00F662CC">
            <w:pPr>
              <w:rPr>
                <w:rFonts w:ascii="標楷體" w:eastAsia="標楷體" w:hAnsi="標楷體"/>
              </w:rPr>
            </w:pPr>
          </w:p>
        </w:tc>
        <w:tc>
          <w:tcPr>
            <w:tcW w:w="632" w:type="dxa"/>
          </w:tcPr>
          <w:p w14:paraId="6BA210E3" w14:textId="77777777" w:rsidR="000242A1" w:rsidRPr="000242A1" w:rsidRDefault="000242A1" w:rsidP="00F662CC">
            <w:pPr>
              <w:rPr>
                <w:rFonts w:ascii="標楷體" w:eastAsia="標楷體" w:hAnsi="標楷體"/>
              </w:rPr>
            </w:pPr>
          </w:p>
        </w:tc>
        <w:tc>
          <w:tcPr>
            <w:tcW w:w="669" w:type="dxa"/>
          </w:tcPr>
          <w:p w14:paraId="436EC8FA" w14:textId="77777777" w:rsidR="000242A1" w:rsidRPr="000242A1" w:rsidRDefault="000242A1" w:rsidP="00F662CC">
            <w:pPr>
              <w:rPr>
                <w:rFonts w:ascii="標楷體" w:eastAsia="標楷體" w:hAnsi="標楷體"/>
              </w:rPr>
            </w:pPr>
          </w:p>
        </w:tc>
        <w:tc>
          <w:tcPr>
            <w:tcW w:w="2853" w:type="dxa"/>
          </w:tcPr>
          <w:p w14:paraId="0C210A0C" w14:textId="77777777" w:rsidR="000242A1" w:rsidRPr="000242A1" w:rsidRDefault="000242A1" w:rsidP="00540D11">
            <w:pPr>
              <w:rPr>
                <w:rFonts w:ascii="標楷體" w:eastAsia="標楷體" w:hAnsi="標楷體"/>
              </w:rPr>
            </w:pPr>
            <w:r w:rsidRPr="000242A1">
              <w:rPr>
                <w:rFonts w:ascii="標楷體" w:eastAsia="標楷體" w:hAnsi="標楷體" w:hint="eastAsia"/>
              </w:rPr>
              <w:t>自動顯示</w:t>
            </w:r>
          </w:p>
        </w:tc>
      </w:tr>
      <w:tr w:rsidR="000242A1" w:rsidRPr="000242A1" w14:paraId="1C153C73" w14:textId="77777777" w:rsidTr="000242A1">
        <w:trPr>
          <w:trHeight w:val="291"/>
          <w:jc w:val="center"/>
        </w:trPr>
        <w:tc>
          <w:tcPr>
            <w:tcW w:w="479" w:type="dxa"/>
          </w:tcPr>
          <w:p w14:paraId="76338532" w14:textId="77777777" w:rsidR="000242A1" w:rsidRPr="000242A1" w:rsidRDefault="000242A1" w:rsidP="00F662CC">
            <w:pPr>
              <w:rPr>
                <w:rFonts w:ascii="標楷體" w:eastAsia="標楷體" w:hAnsi="標楷體"/>
              </w:rPr>
            </w:pPr>
            <w:r w:rsidRPr="000242A1">
              <w:rPr>
                <w:rFonts w:ascii="標楷體" w:eastAsia="標楷體" w:hAnsi="標楷體" w:hint="eastAsia"/>
              </w:rPr>
              <w:t>6</w:t>
            </w:r>
          </w:p>
        </w:tc>
        <w:tc>
          <w:tcPr>
            <w:tcW w:w="1425" w:type="dxa"/>
          </w:tcPr>
          <w:p w14:paraId="3189CDF2" w14:textId="77777777" w:rsidR="000242A1" w:rsidRPr="000242A1" w:rsidRDefault="000242A1" w:rsidP="00540D11">
            <w:pPr>
              <w:rPr>
                <w:rFonts w:ascii="標楷體" w:eastAsia="標楷體" w:hAnsi="標楷體"/>
              </w:rPr>
            </w:pPr>
            <w:r w:rsidRPr="000242A1">
              <w:rPr>
                <w:rFonts w:ascii="標楷體" w:eastAsia="標楷體" w:hAnsi="標楷體" w:hint="eastAsia"/>
              </w:rPr>
              <w:t>地震險保費</w:t>
            </w:r>
          </w:p>
        </w:tc>
        <w:tc>
          <w:tcPr>
            <w:tcW w:w="2616" w:type="dxa"/>
          </w:tcPr>
          <w:p w14:paraId="0EAE7D48" w14:textId="77777777" w:rsidR="000242A1" w:rsidRPr="000242A1" w:rsidRDefault="000242A1" w:rsidP="00540D11">
            <w:pPr>
              <w:rPr>
                <w:rFonts w:ascii="標楷體" w:eastAsia="標楷體" w:hAnsi="標楷體"/>
              </w:rPr>
            </w:pPr>
            <w:r w:rsidRPr="000242A1">
              <w:rPr>
                <w:rFonts w:ascii="標楷體" w:eastAsia="標楷體" w:hAnsi="標楷體"/>
              </w:rPr>
              <w:t xml:space="preserve">9(14)      </w:t>
            </w:r>
          </w:p>
        </w:tc>
        <w:tc>
          <w:tcPr>
            <w:tcW w:w="1029" w:type="dxa"/>
          </w:tcPr>
          <w:p w14:paraId="5708E7C1" w14:textId="77777777" w:rsidR="000242A1" w:rsidRPr="000242A1" w:rsidRDefault="000242A1" w:rsidP="00F662CC">
            <w:pPr>
              <w:rPr>
                <w:rFonts w:ascii="標楷體" w:eastAsia="標楷體" w:hAnsi="標楷體"/>
              </w:rPr>
            </w:pPr>
          </w:p>
        </w:tc>
        <w:tc>
          <w:tcPr>
            <w:tcW w:w="1128" w:type="dxa"/>
          </w:tcPr>
          <w:p w14:paraId="0BAFC496" w14:textId="77777777" w:rsidR="000242A1" w:rsidRPr="000242A1" w:rsidRDefault="000242A1" w:rsidP="00F662CC">
            <w:pPr>
              <w:rPr>
                <w:rFonts w:ascii="標楷體" w:eastAsia="標楷體" w:hAnsi="標楷體"/>
              </w:rPr>
            </w:pPr>
          </w:p>
        </w:tc>
        <w:tc>
          <w:tcPr>
            <w:tcW w:w="632" w:type="dxa"/>
          </w:tcPr>
          <w:p w14:paraId="7115706D" w14:textId="77777777" w:rsidR="000242A1" w:rsidRPr="000242A1" w:rsidRDefault="000242A1" w:rsidP="00F662CC">
            <w:pPr>
              <w:rPr>
                <w:rFonts w:ascii="標楷體" w:eastAsia="標楷體" w:hAnsi="標楷體"/>
              </w:rPr>
            </w:pPr>
          </w:p>
        </w:tc>
        <w:tc>
          <w:tcPr>
            <w:tcW w:w="669" w:type="dxa"/>
          </w:tcPr>
          <w:p w14:paraId="5E86FFCE" w14:textId="77777777" w:rsidR="000242A1" w:rsidRPr="000242A1" w:rsidRDefault="000242A1" w:rsidP="00F662CC">
            <w:pPr>
              <w:rPr>
                <w:rFonts w:ascii="標楷體" w:eastAsia="標楷體" w:hAnsi="標楷體"/>
              </w:rPr>
            </w:pPr>
          </w:p>
        </w:tc>
        <w:tc>
          <w:tcPr>
            <w:tcW w:w="2853" w:type="dxa"/>
          </w:tcPr>
          <w:p w14:paraId="7C106590" w14:textId="77777777" w:rsidR="000242A1" w:rsidRPr="000242A1" w:rsidRDefault="000242A1" w:rsidP="00540D11">
            <w:pPr>
              <w:rPr>
                <w:rFonts w:ascii="標楷體" w:eastAsia="標楷體" w:hAnsi="標楷體"/>
              </w:rPr>
            </w:pPr>
            <w:r w:rsidRPr="000242A1">
              <w:rPr>
                <w:rFonts w:ascii="標楷體" w:eastAsia="標楷體" w:hAnsi="標楷體" w:hint="eastAsia"/>
              </w:rPr>
              <w:t>自動顯示</w:t>
            </w:r>
          </w:p>
        </w:tc>
      </w:tr>
      <w:tr w:rsidR="000242A1" w:rsidRPr="000242A1" w14:paraId="3D734C82" w14:textId="77777777" w:rsidTr="000242A1">
        <w:trPr>
          <w:trHeight w:val="291"/>
          <w:jc w:val="center"/>
        </w:trPr>
        <w:tc>
          <w:tcPr>
            <w:tcW w:w="479" w:type="dxa"/>
          </w:tcPr>
          <w:p w14:paraId="75BCDA6C" w14:textId="77777777" w:rsidR="000242A1" w:rsidRPr="000242A1" w:rsidRDefault="000242A1" w:rsidP="00F662CC">
            <w:pPr>
              <w:rPr>
                <w:rFonts w:ascii="標楷體" w:eastAsia="標楷體" w:hAnsi="標楷體"/>
              </w:rPr>
            </w:pPr>
            <w:r w:rsidRPr="000242A1">
              <w:rPr>
                <w:rFonts w:ascii="標楷體" w:eastAsia="標楷體" w:hAnsi="標楷體" w:hint="eastAsia"/>
              </w:rPr>
              <w:t>7</w:t>
            </w:r>
          </w:p>
        </w:tc>
        <w:tc>
          <w:tcPr>
            <w:tcW w:w="1425" w:type="dxa"/>
          </w:tcPr>
          <w:p w14:paraId="6914487C" w14:textId="77777777" w:rsidR="000242A1" w:rsidRPr="000242A1" w:rsidRDefault="000242A1" w:rsidP="00540D11">
            <w:pPr>
              <w:rPr>
                <w:rFonts w:ascii="標楷體" w:eastAsia="標楷體" w:hAnsi="標楷體"/>
              </w:rPr>
            </w:pPr>
            <w:r w:rsidRPr="000242A1">
              <w:rPr>
                <w:rFonts w:ascii="標楷體" w:eastAsia="標楷體" w:hAnsi="標楷體" w:hint="eastAsia"/>
              </w:rPr>
              <w:t xml:space="preserve">保險起日  </w:t>
            </w:r>
          </w:p>
        </w:tc>
        <w:tc>
          <w:tcPr>
            <w:tcW w:w="2616" w:type="dxa"/>
          </w:tcPr>
          <w:p w14:paraId="4A2DA293" w14:textId="77777777" w:rsidR="000242A1" w:rsidRPr="000242A1" w:rsidRDefault="000242A1" w:rsidP="00540D11">
            <w:pPr>
              <w:rPr>
                <w:rFonts w:ascii="標楷體" w:eastAsia="標楷體" w:hAnsi="標楷體"/>
              </w:rPr>
            </w:pPr>
            <w:r w:rsidRPr="000242A1">
              <w:rPr>
                <w:rFonts w:ascii="標楷體" w:eastAsia="標楷體" w:hAnsi="標楷體"/>
              </w:rPr>
              <w:t xml:space="preserve">999/99/99  </w:t>
            </w:r>
          </w:p>
        </w:tc>
        <w:tc>
          <w:tcPr>
            <w:tcW w:w="1029" w:type="dxa"/>
          </w:tcPr>
          <w:p w14:paraId="53C2BFF6" w14:textId="77777777" w:rsidR="000242A1" w:rsidRPr="000242A1" w:rsidRDefault="000242A1" w:rsidP="00F662CC">
            <w:pPr>
              <w:rPr>
                <w:rFonts w:ascii="標楷體" w:eastAsia="標楷體" w:hAnsi="標楷體"/>
              </w:rPr>
            </w:pPr>
          </w:p>
        </w:tc>
        <w:tc>
          <w:tcPr>
            <w:tcW w:w="1128" w:type="dxa"/>
          </w:tcPr>
          <w:p w14:paraId="714B230C" w14:textId="77777777" w:rsidR="000242A1" w:rsidRPr="000242A1" w:rsidRDefault="000242A1" w:rsidP="00F662CC">
            <w:pPr>
              <w:rPr>
                <w:rFonts w:ascii="標楷體" w:eastAsia="標楷體" w:hAnsi="標楷體"/>
              </w:rPr>
            </w:pPr>
          </w:p>
        </w:tc>
        <w:tc>
          <w:tcPr>
            <w:tcW w:w="632" w:type="dxa"/>
          </w:tcPr>
          <w:p w14:paraId="6A8C65AA" w14:textId="77777777" w:rsidR="000242A1" w:rsidRPr="000242A1" w:rsidRDefault="000242A1" w:rsidP="00F662CC">
            <w:pPr>
              <w:rPr>
                <w:rFonts w:ascii="標楷體" w:eastAsia="標楷體" w:hAnsi="標楷體"/>
              </w:rPr>
            </w:pPr>
          </w:p>
        </w:tc>
        <w:tc>
          <w:tcPr>
            <w:tcW w:w="669" w:type="dxa"/>
          </w:tcPr>
          <w:p w14:paraId="27251096" w14:textId="77777777" w:rsidR="000242A1" w:rsidRPr="000242A1" w:rsidRDefault="000242A1" w:rsidP="00F662CC">
            <w:pPr>
              <w:rPr>
                <w:rFonts w:ascii="標楷體" w:eastAsia="標楷體" w:hAnsi="標楷體"/>
              </w:rPr>
            </w:pPr>
          </w:p>
        </w:tc>
        <w:tc>
          <w:tcPr>
            <w:tcW w:w="2853" w:type="dxa"/>
          </w:tcPr>
          <w:p w14:paraId="53FA1E90" w14:textId="77777777" w:rsidR="000242A1" w:rsidRPr="000242A1" w:rsidRDefault="000242A1" w:rsidP="00540D11">
            <w:pPr>
              <w:rPr>
                <w:rFonts w:ascii="標楷體" w:eastAsia="標楷體" w:hAnsi="標楷體"/>
              </w:rPr>
            </w:pPr>
            <w:r w:rsidRPr="000242A1">
              <w:rPr>
                <w:rFonts w:ascii="標楷體" w:eastAsia="標楷體" w:hAnsi="標楷體" w:hint="eastAsia"/>
              </w:rPr>
              <w:t>自動顯示</w:t>
            </w:r>
          </w:p>
        </w:tc>
      </w:tr>
      <w:tr w:rsidR="000242A1" w:rsidRPr="000242A1" w14:paraId="3E43497A" w14:textId="77777777" w:rsidTr="000242A1">
        <w:trPr>
          <w:trHeight w:val="291"/>
          <w:jc w:val="center"/>
        </w:trPr>
        <w:tc>
          <w:tcPr>
            <w:tcW w:w="479" w:type="dxa"/>
          </w:tcPr>
          <w:p w14:paraId="0B4AFB09" w14:textId="77777777" w:rsidR="000242A1" w:rsidRPr="000242A1" w:rsidRDefault="000242A1" w:rsidP="00F662CC">
            <w:pPr>
              <w:rPr>
                <w:rFonts w:ascii="標楷體" w:eastAsia="標楷體" w:hAnsi="標楷體"/>
              </w:rPr>
            </w:pPr>
            <w:r w:rsidRPr="000242A1">
              <w:rPr>
                <w:rFonts w:ascii="標楷體" w:eastAsia="標楷體" w:hAnsi="標楷體" w:hint="eastAsia"/>
              </w:rPr>
              <w:t>8</w:t>
            </w:r>
          </w:p>
        </w:tc>
        <w:tc>
          <w:tcPr>
            <w:tcW w:w="1425" w:type="dxa"/>
          </w:tcPr>
          <w:p w14:paraId="568D39A5" w14:textId="77777777" w:rsidR="000242A1" w:rsidRPr="000242A1" w:rsidRDefault="000242A1" w:rsidP="00540D11">
            <w:pPr>
              <w:rPr>
                <w:rFonts w:ascii="標楷體" w:eastAsia="標楷體" w:hAnsi="標楷體"/>
              </w:rPr>
            </w:pPr>
            <w:r w:rsidRPr="000242A1">
              <w:rPr>
                <w:rFonts w:ascii="標楷體" w:eastAsia="標楷體" w:hAnsi="標楷體" w:hint="eastAsia"/>
              </w:rPr>
              <w:t xml:space="preserve">保險迄日  </w:t>
            </w:r>
          </w:p>
        </w:tc>
        <w:tc>
          <w:tcPr>
            <w:tcW w:w="2616" w:type="dxa"/>
          </w:tcPr>
          <w:p w14:paraId="02E963AF" w14:textId="77777777" w:rsidR="000242A1" w:rsidRPr="000242A1" w:rsidRDefault="000242A1" w:rsidP="00540D11">
            <w:pPr>
              <w:rPr>
                <w:rFonts w:ascii="標楷體" w:eastAsia="標楷體" w:hAnsi="標楷體"/>
              </w:rPr>
            </w:pPr>
            <w:r w:rsidRPr="000242A1">
              <w:rPr>
                <w:rFonts w:ascii="標楷體" w:eastAsia="標楷體" w:hAnsi="標楷體"/>
              </w:rPr>
              <w:t xml:space="preserve">999/99/99  </w:t>
            </w:r>
          </w:p>
        </w:tc>
        <w:tc>
          <w:tcPr>
            <w:tcW w:w="1029" w:type="dxa"/>
          </w:tcPr>
          <w:p w14:paraId="4EA1E3E6" w14:textId="77777777" w:rsidR="000242A1" w:rsidRPr="000242A1" w:rsidRDefault="000242A1" w:rsidP="00F662CC">
            <w:pPr>
              <w:rPr>
                <w:rFonts w:ascii="標楷體" w:eastAsia="標楷體" w:hAnsi="標楷體"/>
              </w:rPr>
            </w:pPr>
          </w:p>
        </w:tc>
        <w:tc>
          <w:tcPr>
            <w:tcW w:w="1128" w:type="dxa"/>
          </w:tcPr>
          <w:p w14:paraId="33B0D8A8" w14:textId="77777777" w:rsidR="000242A1" w:rsidRPr="000242A1" w:rsidRDefault="000242A1" w:rsidP="00F662CC">
            <w:pPr>
              <w:rPr>
                <w:rFonts w:ascii="標楷體" w:eastAsia="標楷體" w:hAnsi="標楷體"/>
              </w:rPr>
            </w:pPr>
          </w:p>
        </w:tc>
        <w:tc>
          <w:tcPr>
            <w:tcW w:w="632" w:type="dxa"/>
          </w:tcPr>
          <w:p w14:paraId="2274774E" w14:textId="77777777" w:rsidR="000242A1" w:rsidRPr="000242A1" w:rsidRDefault="000242A1" w:rsidP="00F662CC">
            <w:pPr>
              <w:rPr>
                <w:rFonts w:ascii="標楷體" w:eastAsia="標楷體" w:hAnsi="標楷體"/>
              </w:rPr>
            </w:pPr>
          </w:p>
        </w:tc>
        <w:tc>
          <w:tcPr>
            <w:tcW w:w="669" w:type="dxa"/>
          </w:tcPr>
          <w:p w14:paraId="6911AFBE" w14:textId="77777777" w:rsidR="000242A1" w:rsidRPr="000242A1" w:rsidRDefault="000242A1" w:rsidP="00F662CC">
            <w:pPr>
              <w:rPr>
                <w:rFonts w:ascii="標楷體" w:eastAsia="標楷體" w:hAnsi="標楷體"/>
              </w:rPr>
            </w:pPr>
          </w:p>
        </w:tc>
        <w:tc>
          <w:tcPr>
            <w:tcW w:w="2853" w:type="dxa"/>
          </w:tcPr>
          <w:p w14:paraId="66900601" w14:textId="77777777" w:rsidR="000242A1" w:rsidRPr="000242A1" w:rsidRDefault="000242A1" w:rsidP="00540D11">
            <w:pPr>
              <w:rPr>
                <w:rFonts w:ascii="標楷體" w:eastAsia="標楷體" w:hAnsi="標楷體"/>
              </w:rPr>
            </w:pPr>
            <w:r w:rsidRPr="000242A1">
              <w:rPr>
                <w:rFonts w:ascii="標楷體" w:eastAsia="標楷體" w:hAnsi="標楷體" w:hint="eastAsia"/>
              </w:rPr>
              <w:t>自動顯示</w:t>
            </w:r>
          </w:p>
        </w:tc>
      </w:tr>
      <w:tr w:rsidR="000242A1" w:rsidRPr="000242A1" w14:paraId="2C1D811E" w14:textId="77777777" w:rsidTr="000242A1">
        <w:trPr>
          <w:trHeight w:val="291"/>
          <w:jc w:val="center"/>
        </w:trPr>
        <w:tc>
          <w:tcPr>
            <w:tcW w:w="479" w:type="dxa"/>
          </w:tcPr>
          <w:p w14:paraId="3666A37D" w14:textId="77777777" w:rsidR="000242A1" w:rsidRPr="000242A1" w:rsidRDefault="000242A1" w:rsidP="00F662CC">
            <w:pPr>
              <w:rPr>
                <w:rFonts w:ascii="標楷體" w:eastAsia="標楷體" w:hAnsi="標楷體"/>
              </w:rPr>
            </w:pPr>
            <w:r w:rsidRPr="000242A1">
              <w:rPr>
                <w:rFonts w:ascii="標楷體" w:eastAsia="標楷體" w:hAnsi="標楷體" w:hint="eastAsia"/>
              </w:rPr>
              <w:t>9</w:t>
            </w:r>
          </w:p>
        </w:tc>
        <w:tc>
          <w:tcPr>
            <w:tcW w:w="1425" w:type="dxa"/>
          </w:tcPr>
          <w:p w14:paraId="1A9AC7E8" w14:textId="77777777" w:rsidR="000242A1" w:rsidRPr="000242A1" w:rsidRDefault="000242A1" w:rsidP="00540D11">
            <w:pPr>
              <w:rPr>
                <w:rFonts w:ascii="標楷體" w:eastAsia="標楷體" w:hAnsi="標楷體"/>
              </w:rPr>
            </w:pPr>
            <w:r w:rsidRPr="000242A1">
              <w:rPr>
                <w:rFonts w:ascii="標楷體" w:eastAsia="標楷體" w:hAnsi="標楷體" w:hint="eastAsia"/>
              </w:rPr>
              <w:t xml:space="preserve">催收金額  </w:t>
            </w:r>
          </w:p>
        </w:tc>
        <w:tc>
          <w:tcPr>
            <w:tcW w:w="2616" w:type="dxa"/>
          </w:tcPr>
          <w:p w14:paraId="3EF3CC6C" w14:textId="77777777" w:rsidR="000242A1" w:rsidRPr="000242A1" w:rsidRDefault="000242A1" w:rsidP="00540D11">
            <w:pPr>
              <w:rPr>
                <w:rFonts w:ascii="標楷體" w:eastAsia="標楷體" w:hAnsi="標楷體"/>
              </w:rPr>
            </w:pPr>
            <w:r w:rsidRPr="000242A1">
              <w:rPr>
                <w:rFonts w:ascii="標楷體" w:eastAsia="標楷體" w:hAnsi="標楷體"/>
              </w:rPr>
              <w:t xml:space="preserve">9(14)      </w:t>
            </w:r>
          </w:p>
        </w:tc>
        <w:tc>
          <w:tcPr>
            <w:tcW w:w="1029" w:type="dxa"/>
          </w:tcPr>
          <w:p w14:paraId="29F62D78" w14:textId="77777777" w:rsidR="000242A1" w:rsidRPr="000242A1" w:rsidRDefault="000242A1" w:rsidP="00F662CC">
            <w:pPr>
              <w:rPr>
                <w:rFonts w:ascii="標楷體" w:eastAsia="標楷體" w:hAnsi="標楷體"/>
              </w:rPr>
            </w:pPr>
          </w:p>
        </w:tc>
        <w:tc>
          <w:tcPr>
            <w:tcW w:w="1128" w:type="dxa"/>
          </w:tcPr>
          <w:p w14:paraId="643B0D16" w14:textId="77777777" w:rsidR="000242A1" w:rsidRPr="000242A1" w:rsidRDefault="000242A1" w:rsidP="00F662CC">
            <w:pPr>
              <w:rPr>
                <w:rFonts w:ascii="標楷體" w:eastAsia="標楷體" w:hAnsi="標楷體"/>
              </w:rPr>
            </w:pPr>
          </w:p>
        </w:tc>
        <w:tc>
          <w:tcPr>
            <w:tcW w:w="632" w:type="dxa"/>
          </w:tcPr>
          <w:p w14:paraId="4872038C" w14:textId="77777777" w:rsidR="000242A1" w:rsidRPr="000242A1" w:rsidRDefault="000242A1" w:rsidP="00F662CC">
            <w:pPr>
              <w:rPr>
                <w:rFonts w:ascii="標楷體" w:eastAsia="標楷體" w:hAnsi="標楷體"/>
              </w:rPr>
            </w:pPr>
          </w:p>
        </w:tc>
        <w:tc>
          <w:tcPr>
            <w:tcW w:w="669" w:type="dxa"/>
          </w:tcPr>
          <w:p w14:paraId="58FEE3AE" w14:textId="77777777" w:rsidR="000242A1" w:rsidRPr="000242A1" w:rsidRDefault="000242A1" w:rsidP="00F662CC">
            <w:pPr>
              <w:rPr>
                <w:rFonts w:ascii="標楷體" w:eastAsia="標楷體" w:hAnsi="標楷體"/>
              </w:rPr>
            </w:pPr>
          </w:p>
        </w:tc>
        <w:tc>
          <w:tcPr>
            <w:tcW w:w="2853" w:type="dxa"/>
          </w:tcPr>
          <w:p w14:paraId="45717189" w14:textId="77777777" w:rsidR="000242A1" w:rsidRPr="000242A1" w:rsidRDefault="000242A1" w:rsidP="00540D11">
            <w:pPr>
              <w:rPr>
                <w:rFonts w:ascii="標楷體" w:eastAsia="標楷體" w:hAnsi="標楷體"/>
              </w:rPr>
            </w:pPr>
            <w:r w:rsidRPr="000242A1">
              <w:rPr>
                <w:rFonts w:ascii="標楷體" w:eastAsia="標楷體" w:hAnsi="標楷體" w:hint="eastAsia"/>
              </w:rPr>
              <w:t>自動顯示</w:t>
            </w:r>
          </w:p>
        </w:tc>
      </w:tr>
      <w:tr w:rsidR="000242A1" w:rsidRPr="000242A1" w14:paraId="7DD8E670" w14:textId="77777777" w:rsidTr="000242A1">
        <w:trPr>
          <w:trHeight w:val="291"/>
          <w:jc w:val="center"/>
        </w:trPr>
        <w:tc>
          <w:tcPr>
            <w:tcW w:w="479" w:type="dxa"/>
          </w:tcPr>
          <w:p w14:paraId="02EF2867" w14:textId="77777777" w:rsidR="000242A1" w:rsidRPr="000242A1" w:rsidRDefault="000242A1" w:rsidP="00F662CC">
            <w:pPr>
              <w:rPr>
                <w:rFonts w:ascii="標楷體" w:eastAsia="標楷體" w:hAnsi="標楷體"/>
              </w:rPr>
            </w:pPr>
            <w:r w:rsidRPr="000242A1">
              <w:rPr>
                <w:rFonts w:ascii="標楷體" w:eastAsia="標楷體" w:hAnsi="標楷體" w:hint="eastAsia"/>
              </w:rPr>
              <w:t>10</w:t>
            </w:r>
          </w:p>
        </w:tc>
        <w:tc>
          <w:tcPr>
            <w:tcW w:w="1425" w:type="dxa"/>
          </w:tcPr>
          <w:p w14:paraId="2BEDBC5B" w14:textId="77777777" w:rsidR="000242A1" w:rsidRPr="000242A1" w:rsidRDefault="000242A1" w:rsidP="00540D11">
            <w:pPr>
              <w:rPr>
                <w:rFonts w:ascii="標楷體" w:eastAsia="標楷體" w:hAnsi="標楷體"/>
              </w:rPr>
            </w:pPr>
            <w:r w:rsidRPr="000242A1">
              <w:rPr>
                <w:rFonts w:ascii="標楷體" w:eastAsia="標楷體" w:hAnsi="標楷體" w:hint="eastAsia"/>
              </w:rPr>
              <w:t xml:space="preserve">登放序號  </w:t>
            </w:r>
          </w:p>
        </w:tc>
        <w:tc>
          <w:tcPr>
            <w:tcW w:w="2616" w:type="dxa"/>
          </w:tcPr>
          <w:p w14:paraId="5A5FA6BB" w14:textId="77777777" w:rsidR="000242A1" w:rsidRPr="000242A1" w:rsidRDefault="000242A1" w:rsidP="00540D11">
            <w:pPr>
              <w:rPr>
                <w:rFonts w:ascii="標楷體" w:eastAsia="標楷體" w:hAnsi="標楷體"/>
              </w:rPr>
            </w:pPr>
            <w:r w:rsidRPr="000242A1">
              <w:rPr>
                <w:rFonts w:ascii="標楷體" w:eastAsia="標楷體" w:hAnsi="標楷體"/>
              </w:rPr>
              <w:t>99999999XXXXXX999999</w:t>
            </w:r>
          </w:p>
        </w:tc>
        <w:tc>
          <w:tcPr>
            <w:tcW w:w="1029" w:type="dxa"/>
          </w:tcPr>
          <w:p w14:paraId="228C4334" w14:textId="77777777" w:rsidR="000242A1" w:rsidRPr="000242A1" w:rsidRDefault="000242A1" w:rsidP="00F662CC">
            <w:pPr>
              <w:rPr>
                <w:rFonts w:ascii="標楷體" w:eastAsia="標楷體" w:hAnsi="標楷體"/>
              </w:rPr>
            </w:pPr>
          </w:p>
        </w:tc>
        <w:tc>
          <w:tcPr>
            <w:tcW w:w="1128" w:type="dxa"/>
          </w:tcPr>
          <w:p w14:paraId="79FAF19C" w14:textId="77777777" w:rsidR="000242A1" w:rsidRPr="000242A1" w:rsidRDefault="000242A1" w:rsidP="00F662CC">
            <w:pPr>
              <w:rPr>
                <w:rFonts w:ascii="標楷體" w:eastAsia="標楷體" w:hAnsi="標楷體"/>
              </w:rPr>
            </w:pPr>
          </w:p>
        </w:tc>
        <w:tc>
          <w:tcPr>
            <w:tcW w:w="632" w:type="dxa"/>
          </w:tcPr>
          <w:p w14:paraId="2B13F811" w14:textId="77777777" w:rsidR="000242A1" w:rsidRPr="000242A1" w:rsidRDefault="000242A1" w:rsidP="00F662CC">
            <w:pPr>
              <w:rPr>
                <w:rFonts w:ascii="標楷體" w:eastAsia="標楷體" w:hAnsi="標楷體"/>
              </w:rPr>
            </w:pPr>
          </w:p>
        </w:tc>
        <w:tc>
          <w:tcPr>
            <w:tcW w:w="669" w:type="dxa"/>
          </w:tcPr>
          <w:p w14:paraId="38206A89" w14:textId="77777777" w:rsidR="000242A1" w:rsidRPr="000242A1" w:rsidRDefault="000242A1" w:rsidP="00F662CC">
            <w:pPr>
              <w:rPr>
                <w:rFonts w:ascii="標楷體" w:eastAsia="標楷體" w:hAnsi="標楷體"/>
              </w:rPr>
            </w:pPr>
          </w:p>
        </w:tc>
        <w:tc>
          <w:tcPr>
            <w:tcW w:w="2853" w:type="dxa"/>
          </w:tcPr>
          <w:p w14:paraId="4EA3D2C0" w14:textId="77777777" w:rsidR="000242A1" w:rsidRPr="000242A1" w:rsidRDefault="000242A1" w:rsidP="00540D11">
            <w:pPr>
              <w:rPr>
                <w:rFonts w:ascii="標楷體" w:eastAsia="標楷體" w:hAnsi="標楷體"/>
              </w:rPr>
            </w:pPr>
            <w:r w:rsidRPr="000242A1">
              <w:rPr>
                <w:rFonts w:ascii="標楷體" w:eastAsia="標楷體" w:hAnsi="標楷體" w:hint="eastAsia"/>
              </w:rPr>
              <w:t>自動顯示</w:t>
            </w:r>
          </w:p>
        </w:tc>
      </w:tr>
      <w:tr w:rsidR="000242A1" w:rsidRPr="000242A1" w14:paraId="74340540" w14:textId="77777777" w:rsidTr="000242A1">
        <w:trPr>
          <w:trHeight w:val="291"/>
          <w:jc w:val="center"/>
        </w:trPr>
        <w:tc>
          <w:tcPr>
            <w:tcW w:w="479" w:type="dxa"/>
          </w:tcPr>
          <w:p w14:paraId="050D5CF7" w14:textId="77777777" w:rsidR="000242A1" w:rsidRPr="000242A1" w:rsidRDefault="000242A1" w:rsidP="00F662CC">
            <w:pPr>
              <w:rPr>
                <w:rFonts w:ascii="標楷體" w:eastAsia="標楷體" w:hAnsi="標楷體"/>
              </w:rPr>
            </w:pPr>
          </w:p>
        </w:tc>
        <w:tc>
          <w:tcPr>
            <w:tcW w:w="1425" w:type="dxa"/>
          </w:tcPr>
          <w:p w14:paraId="6CB41006" w14:textId="77777777" w:rsidR="000242A1" w:rsidRPr="000242A1" w:rsidRDefault="000242A1" w:rsidP="00F662CC">
            <w:pPr>
              <w:rPr>
                <w:rFonts w:ascii="標楷體" w:eastAsia="標楷體" w:hAnsi="標楷體"/>
              </w:rPr>
            </w:pPr>
          </w:p>
        </w:tc>
        <w:tc>
          <w:tcPr>
            <w:tcW w:w="2616" w:type="dxa"/>
          </w:tcPr>
          <w:p w14:paraId="52D79B08" w14:textId="77777777" w:rsidR="000242A1" w:rsidRPr="000242A1" w:rsidRDefault="000242A1" w:rsidP="00F662CC">
            <w:pPr>
              <w:rPr>
                <w:rFonts w:ascii="標楷體" w:eastAsia="標楷體" w:hAnsi="標楷體"/>
              </w:rPr>
            </w:pPr>
          </w:p>
        </w:tc>
        <w:tc>
          <w:tcPr>
            <w:tcW w:w="1029" w:type="dxa"/>
          </w:tcPr>
          <w:p w14:paraId="34636EA1" w14:textId="77777777" w:rsidR="000242A1" w:rsidRPr="000242A1" w:rsidRDefault="000242A1" w:rsidP="00F662CC">
            <w:pPr>
              <w:rPr>
                <w:rFonts w:ascii="標楷體" w:eastAsia="標楷體" w:hAnsi="標楷體"/>
              </w:rPr>
            </w:pPr>
          </w:p>
        </w:tc>
        <w:tc>
          <w:tcPr>
            <w:tcW w:w="1128" w:type="dxa"/>
          </w:tcPr>
          <w:p w14:paraId="6597DF77" w14:textId="77777777" w:rsidR="000242A1" w:rsidRPr="000242A1" w:rsidRDefault="000242A1" w:rsidP="00F662CC">
            <w:pPr>
              <w:rPr>
                <w:rFonts w:ascii="標楷體" w:eastAsia="標楷體" w:hAnsi="標楷體"/>
              </w:rPr>
            </w:pPr>
          </w:p>
        </w:tc>
        <w:tc>
          <w:tcPr>
            <w:tcW w:w="632" w:type="dxa"/>
          </w:tcPr>
          <w:p w14:paraId="0E64D54A" w14:textId="77777777" w:rsidR="000242A1" w:rsidRPr="000242A1" w:rsidRDefault="000242A1" w:rsidP="00F662CC">
            <w:pPr>
              <w:rPr>
                <w:rFonts w:ascii="標楷體" w:eastAsia="標楷體" w:hAnsi="標楷體"/>
              </w:rPr>
            </w:pPr>
          </w:p>
        </w:tc>
        <w:tc>
          <w:tcPr>
            <w:tcW w:w="669" w:type="dxa"/>
          </w:tcPr>
          <w:p w14:paraId="4D57316D" w14:textId="77777777" w:rsidR="000242A1" w:rsidRPr="000242A1" w:rsidRDefault="000242A1" w:rsidP="00F662CC">
            <w:pPr>
              <w:rPr>
                <w:rFonts w:ascii="標楷體" w:eastAsia="標楷體" w:hAnsi="標楷體"/>
              </w:rPr>
            </w:pPr>
          </w:p>
        </w:tc>
        <w:tc>
          <w:tcPr>
            <w:tcW w:w="2853" w:type="dxa"/>
          </w:tcPr>
          <w:p w14:paraId="25100F9F" w14:textId="77777777" w:rsidR="000242A1" w:rsidRPr="000242A1" w:rsidRDefault="000242A1" w:rsidP="00F662CC">
            <w:pPr>
              <w:rPr>
                <w:rFonts w:ascii="標楷體" w:eastAsia="標楷體" w:hAnsi="標楷體"/>
              </w:rPr>
            </w:pPr>
          </w:p>
        </w:tc>
      </w:tr>
    </w:tbl>
    <w:p w14:paraId="0ABA54D3" w14:textId="77777777" w:rsidR="000242A1" w:rsidRDefault="000242A1" w:rsidP="006903EC">
      <w:pPr>
        <w:rPr>
          <w:rFonts w:ascii="標楷體" w:eastAsia="標楷體" w:hAnsi="標楷體"/>
        </w:rPr>
      </w:pPr>
    </w:p>
    <w:p w14:paraId="2954DDC6" w14:textId="77777777" w:rsidR="000242A1" w:rsidRDefault="000242A1">
      <w:pPr>
        <w:widowControl/>
        <w:rPr>
          <w:rFonts w:ascii="標楷體" w:eastAsia="標楷體" w:hAnsi="標楷體"/>
        </w:rPr>
      </w:pPr>
      <w:r>
        <w:rPr>
          <w:rFonts w:ascii="標楷體" w:eastAsia="標楷體" w:hAnsi="標楷體"/>
        </w:rPr>
        <w:br w:type="page"/>
      </w:r>
    </w:p>
    <w:p w14:paraId="37CCB478" w14:textId="77777777" w:rsidR="00F73D3A" w:rsidRPr="00362205" w:rsidRDefault="00F73D3A" w:rsidP="00F73D3A">
      <w:pPr>
        <w:pStyle w:val="3"/>
        <w:numPr>
          <w:ilvl w:val="2"/>
          <w:numId w:val="1"/>
        </w:numPr>
        <w:rPr>
          <w:rFonts w:ascii="標楷體" w:hAnsi="標楷體"/>
        </w:rPr>
      </w:pPr>
      <w:r>
        <w:rPr>
          <w:rFonts w:ascii="標楷體" w:hAnsi="標楷體" w:hint="eastAsia"/>
        </w:rPr>
        <w:lastRenderedPageBreak/>
        <w:t>L6</w:t>
      </w:r>
      <w:r>
        <w:rPr>
          <w:rFonts w:ascii="標楷體" w:hAnsi="標楷體"/>
        </w:rPr>
        <w:t>18C</w:t>
      </w:r>
      <w:r w:rsidR="00D23A9F" w:rsidRPr="00362205">
        <w:rPr>
          <w:rFonts w:ascii="標楷體" w:hAnsi="標楷體" w:hint="eastAsia"/>
        </w:rPr>
        <w:t>法務費轉列催收</w:t>
      </w:r>
    </w:p>
    <w:p w14:paraId="43343AA2" w14:textId="77777777" w:rsidR="00F73D3A" w:rsidRPr="00362205" w:rsidRDefault="00F73D3A" w:rsidP="00D01BCC">
      <w:pPr>
        <w:pStyle w:val="a"/>
      </w:pPr>
      <w:r w:rsidRPr="00362205">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69"/>
        <w:gridCol w:w="6297"/>
      </w:tblGrid>
      <w:tr w:rsidR="00F73D3A" w:rsidRPr="00362205" w14:paraId="268DD68F" w14:textId="77777777" w:rsidTr="00F662CC">
        <w:trPr>
          <w:trHeight w:val="277"/>
        </w:trPr>
        <w:tc>
          <w:tcPr>
            <w:tcW w:w="1569" w:type="dxa"/>
            <w:tcBorders>
              <w:top w:val="single" w:sz="8" w:space="0" w:color="000000"/>
              <w:bottom w:val="single" w:sz="8" w:space="0" w:color="000000"/>
              <w:right w:val="single" w:sz="8" w:space="0" w:color="000000"/>
            </w:tcBorders>
            <w:shd w:val="clear" w:color="auto" w:fill="F3F3F3"/>
          </w:tcPr>
          <w:p w14:paraId="45BA26ED" w14:textId="77777777" w:rsidR="00F73D3A" w:rsidRPr="00362205" w:rsidRDefault="00F73D3A" w:rsidP="00F662CC">
            <w:pPr>
              <w:rPr>
                <w:rFonts w:ascii="標楷體" w:eastAsia="標楷體" w:hAnsi="標楷體"/>
              </w:rPr>
            </w:pPr>
            <w:r w:rsidRPr="00362205">
              <w:rPr>
                <w:rFonts w:ascii="標楷體" w:eastAsia="標楷體" w:hAnsi="標楷體"/>
              </w:rPr>
              <w:t xml:space="preserve">功能名稱 </w:t>
            </w:r>
          </w:p>
        </w:tc>
        <w:tc>
          <w:tcPr>
            <w:tcW w:w="6297" w:type="dxa"/>
            <w:tcBorders>
              <w:top w:val="single" w:sz="8" w:space="0" w:color="000000"/>
              <w:left w:val="single" w:sz="8" w:space="0" w:color="000000"/>
              <w:bottom w:val="single" w:sz="8" w:space="0" w:color="000000"/>
            </w:tcBorders>
          </w:tcPr>
          <w:p w14:paraId="11743648" w14:textId="77777777" w:rsidR="00F73D3A" w:rsidRDefault="00F73D3A" w:rsidP="00F662CC">
            <w:pPr>
              <w:rPr>
                <w:rFonts w:ascii="標楷體" w:eastAsia="標楷體" w:hAnsi="標楷體"/>
              </w:rPr>
            </w:pPr>
            <w:r w:rsidRPr="00F73D3A">
              <w:rPr>
                <w:rFonts w:ascii="標楷體" w:eastAsia="標楷體" w:hAnsi="標楷體" w:hint="eastAsia"/>
              </w:rPr>
              <w:t>法務費轉列催收</w:t>
            </w:r>
          </w:p>
          <w:tbl>
            <w:tblPr>
              <w:tblW w:w="2790" w:type="dxa"/>
              <w:tblInd w:w="720" w:type="dxa"/>
              <w:tblLayout w:type="fixed"/>
              <w:tblCellMar>
                <w:left w:w="28" w:type="dxa"/>
                <w:right w:w="28" w:type="dxa"/>
              </w:tblCellMar>
              <w:tblLook w:val="04A0" w:firstRow="1" w:lastRow="0" w:firstColumn="1" w:lastColumn="0" w:noHBand="0" w:noVBand="1"/>
            </w:tblPr>
            <w:tblGrid>
              <w:gridCol w:w="2790"/>
            </w:tblGrid>
            <w:tr w:rsidR="00F73D3A" w:rsidRPr="002A63A7" w14:paraId="38805139" w14:textId="77777777" w:rsidTr="00F662CC">
              <w:trPr>
                <w:trHeight w:val="324"/>
              </w:trPr>
              <w:tc>
                <w:tcPr>
                  <w:tcW w:w="2790" w:type="dxa"/>
                  <w:tcBorders>
                    <w:top w:val="nil"/>
                    <w:left w:val="nil"/>
                    <w:bottom w:val="nil"/>
                    <w:right w:val="nil"/>
                  </w:tcBorders>
                  <w:shd w:val="clear" w:color="auto" w:fill="auto"/>
                  <w:noWrap/>
                  <w:vAlign w:val="center"/>
                </w:tcPr>
                <w:p w14:paraId="32531603" w14:textId="77777777" w:rsidR="00F73D3A" w:rsidRPr="002A63A7" w:rsidRDefault="00F73D3A" w:rsidP="00F662CC">
                  <w:pPr>
                    <w:widowControl/>
                    <w:rPr>
                      <w:rFonts w:ascii="標楷體" w:eastAsia="標楷體" w:hAnsi="標楷體"/>
                      <w:sz w:val="20"/>
                      <w:szCs w:val="20"/>
                    </w:rPr>
                  </w:pPr>
                </w:p>
              </w:tc>
            </w:tr>
          </w:tbl>
          <w:p w14:paraId="2DB8D345" w14:textId="77777777" w:rsidR="00F73D3A" w:rsidRPr="00362205" w:rsidRDefault="00F73D3A" w:rsidP="00F662CC">
            <w:pPr>
              <w:rPr>
                <w:rFonts w:ascii="標楷體" w:eastAsia="標楷體" w:hAnsi="標楷體"/>
              </w:rPr>
            </w:pPr>
          </w:p>
        </w:tc>
      </w:tr>
      <w:tr w:rsidR="00F73D3A" w:rsidRPr="00362205" w14:paraId="007A0F7C" w14:textId="77777777" w:rsidTr="00F662CC">
        <w:trPr>
          <w:trHeight w:val="277"/>
        </w:trPr>
        <w:tc>
          <w:tcPr>
            <w:tcW w:w="1569" w:type="dxa"/>
            <w:tcBorders>
              <w:top w:val="single" w:sz="8" w:space="0" w:color="000000"/>
              <w:bottom w:val="single" w:sz="8" w:space="0" w:color="000000"/>
              <w:right w:val="single" w:sz="8" w:space="0" w:color="000000"/>
            </w:tcBorders>
            <w:shd w:val="clear" w:color="auto" w:fill="F3F3F3"/>
          </w:tcPr>
          <w:p w14:paraId="2A6CF348" w14:textId="77777777" w:rsidR="00F73D3A" w:rsidRPr="00362205" w:rsidRDefault="00F73D3A" w:rsidP="00F662CC">
            <w:pPr>
              <w:rPr>
                <w:rFonts w:ascii="標楷體" w:eastAsia="標楷體" w:hAnsi="標楷體"/>
              </w:rPr>
            </w:pPr>
            <w:r w:rsidRPr="00362205">
              <w:rPr>
                <w:rFonts w:ascii="標楷體" w:eastAsia="標楷體" w:hAnsi="標楷體"/>
              </w:rPr>
              <w:t>進入條件</w:t>
            </w:r>
          </w:p>
        </w:tc>
        <w:tc>
          <w:tcPr>
            <w:tcW w:w="6297" w:type="dxa"/>
            <w:tcBorders>
              <w:top w:val="single" w:sz="8" w:space="0" w:color="000000"/>
              <w:left w:val="single" w:sz="8" w:space="0" w:color="000000"/>
              <w:bottom w:val="single" w:sz="8" w:space="0" w:color="000000"/>
            </w:tcBorders>
          </w:tcPr>
          <w:p w14:paraId="30BDE800" w14:textId="77777777" w:rsidR="00F73D3A" w:rsidRPr="00BE06D5" w:rsidRDefault="00F73D3A" w:rsidP="00F662CC">
            <w:pPr>
              <w:rPr>
                <w:rFonts w:ascii="標楷體" w:eastAsia="標楷體" w:hAnsi="標楷體"/>
              </w:rPr>
            </w:pPr>
            <w:r w:rsidRPr="001B4B38">
              <w:rPr>
                <w:rFonts w:ascii="標楷體" w:eastAsia="標楷體" w:hAnsi="標楷體" w:hint="eastAsia"/>
              </w:rPr>
              <w:t>[</w:t>
            </w:r>
            <w:r>
              <w:rPr>
                <w:rFonts w:ascii="標楷體" w:eastAsia="標楷體" w:hAnsi="標楷體" w:hint="eastAsia"/>
              </w:rPr>
              <w:t>L698</w:t>
            </w:r>
            <w:r>
              <w:rPr>
                <w:rFonts w:ascii="標楷體" w:eastAsia="標楷體" w:hAnsi="標楷體"/>
              </w:rPr>
              <w:t>3</w:t>
            </w:r>
            <w:r w:rsidRPr="00F73D3A">
              <w:rPr>
                <w:rFonts w:ascii="標楷體" w:eastAsia="標楷體" w:hAnsi="標楷體" w:hint="eastAsia"/>
              </w:rPr>
              <w:t>法務費轉列</w:t>
            </w:r>
            <w:r w:rsidRPr="00143A6F">
              <w:rPr>
                <w:rFonts w:ascii="標楷體" w:eastAsia="標楷體" w:hAnsi="標楷體" w:hint="eastAsia"/>
              </w:rPr>
              <w:t>催收作業</w:t>
            </w:r>
            <w:r w:rsidRPr="001B4B38">
              <w:rPr>
                <w:rFonts w:ascii="標楷體" w:eastAsia="標楷體" w:hAnsi="標楷體" w:hint="eastAsia"/>
              </w:rPr>
              <w:t>]</w:t>
            </w:r>
            <w:r>
              <w:rPr>
                <w:rFonts w:ascii="標楷體" w:eastAsia="標楷體" w:hAnsi="標楷體" w:hint="eastAsia"/>
              </w:rPr>
              <w:t>功能:</w:t>
            </w:r>
            <w:r>
              <w:rPr>
                <w:rFonts w:ascii="標楷體" w:eastAsia="標楷體" w:hAnsi="標楷體"/>
              </w:rPr>
              <w:t>2-</w:t>
            </w:r>
            <w:r>
              <w:rPr>
                <w:rFonts w:ascii="標楷體" w:eastAsia="標楷體" w:hAnsi="標楷體" w:hint="eastAsia"/>
              </w:rPr>
              <w:t>處理、3</w:t>
            </w:r>
            <w:r>
              <w:rPr>
                <w:rFonts w:ascii="標楷體" w:eastAsia="標楷體" w:hAnsi="標楷體"/>
              </w:rPr>
              <w:t>-</w:t>
            </w:r>
            <w:r>
              <w:rPr>
                <w:rFonts w:ascii="標楷體" w:eastAsia="標楷體" w:hAnsi="標楷體" w:hint="eastAsia"/>
              </w:rPr>
              <w:t>訂正</w:t>
            </w:r>
          </w:p>
        </w:tc>
      </w:tr>
      <w:tr w:rsidR="00F73D3A" w:rsidRPr="00362205" w14:paraId="132C2697" w14:textId="77777777" w:rsidTr="00F662CC">
        <w:trPr>
          <w:trHeight w:val="773"/>
        </w:trPr>
        <w:tc>
          <w:tcPr>
            <w:tcW w:w="1569" w:type="dxa"/>
            <w:tcBorders>
              <w:top w:val="single" w:sz="8" w:space="0" w:color="000000"/>
              <w:bottom w:val="single" w:sz="8" w:space="0" w:color="000000"/>
              <w:right w:val="single" w:sz="8" w:space="0" w:color="000000"/>
            </w:tcBorders>
            <w:shd w:val="clear" w:color="auto" w:fill="F3F3F3"/>
          </w:tcPr>
          <w:p w14:paraId="65B0C676" w14:textId="77777777" w:rsidR="00F73D3A" w:rsidRPr="00362205" w:rsidRDefault="00F73D3A" w:rsidP="00F662CC">
            <w:pPr>
              <w:rPr>
                <w:rFonts w:ascii="標楷體" w:eastAsia="標楷體" w:hAnsi="標楷體"/>
              </w:rPr>
            </w:pPr>
            <w:r w:rsidRPr="00362205">
              <w:rPr>
                <w:rFonts w:ascii="標楷體" w:eastAsia="標楷體" w:hAnsi="標楷體"/>
              </w:rPr>
              <w:t xml:space="preserve">基本流程 </w:t>
            </w:r>
          </w:p>
        </w:tc>
        <w:tc>
          <w:tcPr>
            <w:tcW w:w="6297" w:type="dxa"/>
            <w:tcBorders>
              <w:top w:val="single" w:sz="8" w:space="0" w:color="000000"/>
              <w:left w:val="single" w:sz="8" w:space="0" w:color="000000"/>
              <w:bottom w:val="single" w:sz="8" w:space="0" w:color="000000"/>
            </w:tcBorders>
          </w:tcPr>
          <w:p w14:paraId="49BA8279" w14:textId="77777777" w:rsidR="00F73D3A" w:rsidRPr="00362205" w:rsidRDefault="00F73D3A" w:rsidP="00F662CC">
            <w:pPr>
              <w:rPr>
                <w:rFonts w:ascii="標楷體" w:eastAsia="標楷體" w:hAnsi="標楷體"/>
              </w:rPr>
            </w:pPr>
          </w:p>
        </w:tc>
      </w:tr>
      <w:tr w:rsidR="00F73D3A" w:rsidRPr="00362205" w14:paraId="09B20F6D" w14:textId="77777777" w:rsidTr="00F662CC">
        <w:trPr>
          <w:trHeight w:val="321"/>
        </w:trPr>
        <w:tc>
          <w:tcPr>
            <w:tcW w:w="1569" w:type="dxa"/>
            <w:tcBorders>
              <w:top w:val="single" w:sz="8" w:space="0" w:color="000000"/>
              <w:bottom w:val="single" w:sz="8" w:space="0" w:color="000000"/>
              <w:right w:val="single" w:sz="8" w:space="0" w:color="000000"/>
            </w:tcBorders>
            <w:shd w:val="clear" w:color="auto" w:fill="F3F3F3"/>
          </w:tcPr>
          <w:p w14:paraId="1FD11F09" w14:textId="77777777" w:rsidR="00F73D3A" w:rsidRPr="00362205" w:rsidRDefault="00F73D3A" w:rsidP="00F662CC">
            <w:pPr>
              <w:rPr>
                <w:rFonts w:ascii="標楷體" w:eastAsia="標楷體" w:hAnsi="標楷體"/>
              </w:rPr>
            </w:pPr>
            <w:r w:rsidRPr="00362205">
              <w:rPr>
                <w:rFonts w:ascii="標楷體" w:eastAsia="標楷體" w:hAnsi="標楷體"/>
              </w:rPr>
              <w:t>選用流程</w:t>
            </w:r>
          </w:p>
        </w:tc>
        <w:tc>
          <w:tcPr>
            <w:tcW w:w="6297" w:type="dxa"/>
            <w:tcBorders>
              <w:top w:val="single" w:sz="8" w:space="0" w:color="000000"/>
              <w:left w:val="single" w:sz="8" w:space="0" w:color="000000"/>
              <w:bottom w:val="single" w:sz="8" w:space="0" w:color="000000"/>
            </w:tcBorders>
          </w:tcPr>
          <w:p w14:paraId="34A06E3E" w14:textId="77777777" w:rsidR="00F73D3A" w:rsidRPr="00362205" w:rsidRDefault="00F73D3A" w:rsidP="00F662CC">
            <w:pPr>
              <w:rPr>
                <w:rFonts w:ascii="標楷體" w:eastAsia="標楷體" w:hAnsi="標楷體"/>
              </w:rPr>
            </w:pPr>
          </w:p>
        </w:tc>
      </w:tr>
      <w:tr w:rsidR="00F73D3A" w:rsidRPr="00362205" w14:paraId="6061A9D0" w14:textId="77777777" w:rsidTr="00F662CC">
        <w:trPr>
          <w:trHeight w:val="1311"/>
        </w:trPr>
        <w:tc>
          <w:tcPr>
            <w:tcW w:w="1569" w:type="dxa"/>
            <w:tcBorders>
              <w:top w:val="single" w:sz="8" w:space="0" w:color="000000"/>
              <w:bottom w:val="single" w:sz="8" w:space="0" w:color="000000"/>
              <w:right w:val="single" w:sz="8" w:space="0" w:color="000000"/>
            </w:tcBorders>
            <w:shd w:val="clear" w:color="auto" w:fill="F3F3F3"/>
          </w:tcPr>
          <w:p w14:paraId="0F068658" w14:textId="77777777" w:rsidR="00F73D3A" w:rsidRPr="00362205" w:rsidRDefault="00F73D3A" w:rsidP="00F662CC">
            <w:pPr>
              <w:rPr>
                <w:rFonts w:ascii="標楷體" w:eastAsia="標楷體" w:hAnsi="標楷體"/>
              </w:rPr>
            </w:pPr>
            <w:r w:rsidRPr="00362205">
              <w:rPr>
                <w:rFonts w:ascii="標楷體" w:eastAsia="標楷體" w:hAnsi="標楷體"/>
              </w:rPr>
              <w:t>例外流程</w:t>
            </w:r>
          </w:p>
        </w:tc>
        <w:tc>
          <w:tcPr>
            <w:tcW w:w="6297" w:type="dxa"/>
            <w:tcBorders>
              <w:top w:val="single" w:sz="8" w:space="0" w:color="000000"/>
              <w:left w:val="single" w:sz="8" w:space="0" w:color="000000"/>
              <w:bottom w:val="single" w:sz="8" w:space="0" w:color="000000"/>
            </w:tcBorders>
          </w:tcPr>
          <w:p w14:paraId="085C84DC" w14:textId="77777777" w:rsidR="00F73D3A" w:rsidRPr="00362205" w:rsidRDefault="00F73D3A" w:rsidP="00F662CC">
            <w:pPr>
              <w:rPr>
                <w:rFonts w:ascii="標楷體" w:eastAsia="標楷體" w:hAnsi="標楷體"/>
              </w:rPr>
            </w:pPr>
          </w:p>
        </w:tc>
      </w:tr>
      <w:tr w:rsidR="00F73D3A" w:rsidRPr="00362205" w14:paraId="701E94C6" w14:textId="77777777" w:rsidTr="00F662CC">
        <w:trPr>
          <w:trHeight w:val="278"/>
        </w:trPr>
        <w:tc>
          <w:tcPr>
            <w:tcW w:w="1569" w:type="dxa"/>
            <w:tcBorders>
              <w:top w:val="single" w:sz="8" w:space="0" w:color="000000"/>
              <w:bottom w:val="single" w:sz="8" w:space="0" w:color="000000"/>
              <w:right w:val="single" w:sz="8" w:space="0" w:color="000000"/>
            </w:tcBorders>
            <w:shd w:val="clear" w:color="auto" w:fill="F3F3F3"/>
          </w:tcPr>
          <w:p w14:paraId="1DBC6BC1" w14:textId="77777777" w:rsidR="00F73D3A" w:rsidRPr="00362205" w:rsidRDefault="00F73D3A" w:rsidP="00F662CC">
            <w:pPr>
              <w:rPr>
                <w:rFonts w:ascii="標楷體" w:eastAsia="標楷體" w:hAnsi="標楷體"/>
              </w:rPr>
            </w:pPr>
            <w:r w:rsidRPr="00362205">
              <w:rPr>
                <w:rFonts w:ascii="標楷體" w:eastAsia="標楷體" w:hAnsi="標楷體"/>
              </w:rPr>
              <w:t xml:space="preserve">執行後狀況 </w:t>
            </w:r>
          </w:p>
        </w:tc>
        <w:tc>
          <w:tcPr>
            <w:tcW w:w="6297" w:type="dxa"/>
            <w:tcBorders>
              <w:top w:val="single" w:sz="8" w:space="0" w:color="000000"/>
              <w:left w:val="single" w:sz="8" w:space="0" w:color="000000"/>
              <w:bottom w:val="single" w:sz="8" w:space="0" w:color="000000"/>
            </w:tcBorders>
          </w:tcPr>
          <w:p w14:paraId="607E80C3" w14:textId="77777777" w:rsidR="00F73D3A" w:rsidRPr="00362205" w:rsidRDefault="00F73D3A" w:rsidP="00F662CC">
            <w:pPr>
              <w:rPr>
                <w:rFonts w:ascii="標楷體" w:eastAsia="標楷體" w:hAnsi="標楷體"/>
              </w:rPr>
            </w:pPr>
          </w:p>
        </w:tc>
      </w:tr>
      <w:tr w:rsidR="00F73D3A" w:rsidRPr="00362205" w14:paraId="53268E6B" w14:textId="77777777" w:rsidTr="00F662CC">
        <w:trPr>
          <w:trHeight w:val="358"/>
        </w:trPr>
        <w:tc>
          <w:tcPr>
            <w:tcW w:w="1569" w:type="dxa"/>
            <w:tcBorders>
              <w:top w:val="single" w:sz="8" w:space="0" w:color="000000"/>
              <w:bottom w:val="single" w:sz="8" w:space="0" w:color="000000"/>
              <w:right w:val="single" w:sz="8" w:space="0" w:color="000000"/>
            </w:tcBorders>
            <w:shd w:val="clear" w:color="auto" w:fill="F3F3F3"/>
          </w:tcPr>
          <w:p w14:paraId="603E6B43" w14:textId="77777777" w:rsidR="00F73D3A" w:rsidRPr="00362205" w:rsidRDefault="00F73D3A" w:rsidP="00F662CC">
            <w:pPr>
              <w:rPr>
                <w:rFonts w:ascii="標楷體" w:eastAsia="標楷體" w:hAnsi="標楷體"/>
              </w:rPr>
            </w:pPr>
            <w:r w:rsidRPr="00362205">
              <w:rPr>
                <w:rFonts w:ascii="標楷體" w:eastAsia="標楷體" w:hAnsi="標楷體"/>
              </w:rPr>
              <w:t>特別需求</w:t>
            </w:r>
          </w:p>
        </w:tc>
        <w:tc>
          <w:tcPr>
            <w:tcW w:w="6297" w:type="dxa"/>
            <w:tcBorders>
              <w:top w:val="single" w:sz="8" w:space="0" w:color="000000"/>
              <w:left w:val="single" w:sz="8" w:space="0" w:color="000000"/>
              <w:bottom w:val="single" w:sz="8" w:space="0" w:color="000000"/>
            </w:tcBorders>
          </w:tcPr>
          <w:p w14:paraId="55A5C294" w14:textId="77777777" w:rsidR="00F73D3A" w:rsidRPr="00362205" w:rsidRDefault="00F73D3A" w:rsidP="00F662CC">
            <w:pPr>
              <w:rPr>
                <w:rFonts w:ascii="標楷體" w:eastAsia="標楷體" w:hAnsi="標楷體"/>
              </w:rPr>
            </w:pPr>
          </w:p>
        </w:tc>
      </w:tr>
      <w:tr w:rsidR="00F73D3A" w:rsidRPr="00362205" w14:paraId="55E96E4D" w14:textId="77777777" w:rsidTr="00F662CC">
        <w:trPr>
          <w:trHeight w:val="278"/>
        </w:trPr>
        <w:tc>
          <w:tcPr>
            <w:tcW w:w="1569" w:type="dxa"/>
            <w:tcBorders>
              <w:top w:val="single" w:sz="8" w:space="0" w:color="000000"/>
              <w:bottom w:val="single" w:sz="8" w:space="0" w:color="000000"/>
              <w:right w:val="single" w:sz="8" w:space="0" w:color="000000"/>
            </w:tcBorders>
            <w:shd w:val="clear" w:color="auto" w:fill="F3F3F3"/>
          </w:tcPr>
          <w:p w14:paraId="093272DF" w14:textId="77777777" w:rsidR="00F73D3A" w:rsidRPr="00362205" w:rsidRDefault="00F73D3A" w:rsidP="00F662CC">
            <w:pPr>
              <w:rPr>
                <w:rFonts w:ascii="標楷體" w:eastAsia="標楷體" w:hAnsi="標楷體"/>
              </w:rPr>
            </w:pPr>
            <w:r w:rsidRPr="00362205">
              <w:rPr>
                <w:rFonts w:ascii="標楷體" w:eastAsia="標楷體" w:hAnsi="標楷體"/>
              </w:rPr>
              <w:t xml:space="preserve">參考 </w:t>
            </w:r>
          </w:p>
        </w:tc>
        <w:tc>
          <w:tcPr>
            <w:tcW w:w="6297" w:type="dxa"/>
            <w:tcBorders>
              <w:top w:val="single" w:sz="8" w:space="0" w:color="000000"/>
              <w:left w:val="single" w:sz="8" w:space="0" w:color="000000"/>
              <w:bottom w:val="single" w:sz="8" w:space="0" w:color="000000"/>
            </w:tcBorders>
          </w:tcPr>
          <w:p w14:paraId="6F6D79E0" w14:textId="77777777" w:rsidR="00F73D3A" w:rsidRPr="00362205" w:rsidRDefault="00F73D3A" w:rsidP="00F662CC">
            <w:pPr>
              <w:rPr>
                <w:rFonts w:ascii="標楷體" w:eastAsia="標楷體" w:hAnsi="標楷體"/>
              </w:rPr>
            </w:pPr>
          </w:p>
        </w:tc>
      </w:tr>
    </w:tbl>
    <w:p w14:paraId="77395769" w14:textId="77777777" w:rsidR="00F73D3A" w:rsidRDefault="00F73D3A" w:rsidP="00F73D3A">
      <w:pPr>
        <w:rPr>
          <w:rFonts w:ascii="標楷體" w:eastAsia="標楷體" w:hAnsi="標楷體"/>
        </w:rPr>
      </w:pPr>
    </w:p>
    <w:p w14:paraId="6DDB565F" w14:textId="77777777" w:rsidR="00FC17DC" w:rsidRDefault="00FC17DC" w:rsidP="00F73D3A">
      <w:pPr>
        <w:rPr>
          <w:rFonts w:ascii="標楷體" w:eastAsia="標楷體" w:hAnsi="標楷體"/>
        </w:rPr>
      </w:pPr>
    </w:p>
    <w:p w14:paraId="128D64D7" w14:textId="77777777" w:rsidR="00FC17DC" w:rsidRDefault="00FC17DC">
      <w:pPr>
        <w:widowControl/>
        <w:rPr>
          <w:rFonts w:ascii="標楷體" w:eastAsia="標楷體" w:hAnsi="標楷體"/>
        </w:rPr>
      </w:pPr>
      <w:r>
        <w:rPr>
          <w:rFonts w:ascii="標楷體" w:eastAsia="標楷體" w:hAnsi="標楷體"/>
        </w:rPr>
        <w:br w:type="page"/>
      </w:r>
    </w:p>
    <w:p w14:paraId="556235FD" w14:textId="77777777" w:rsidR="00FC17DC" w:rsidRDefault="00FC17DC" w:rsidP="00F73D3A">
      <w:pPr>
        <w:rPr>
          <w:rFonts w:ascii="標楷體" w:eastAsia="標楷體" w:hAnsi="標楷體"/>
        </w:rPr>
      </w:pPr>
    </w:p>
    <w:p w14:paraId="33BE195B" w14:textId="77777777" w:rsidR="00F73D3A" w:rsidRPr="00362205" w:rsidRDefault="00F73D3A" w:rsidP="00D01BCC">
      <w:pPr>
        <w:pStyle w:val="a"/>
      </w:pPr>
      <w:r w:rsidRPr="00362205">
        <w:t>UI畫面</w:t>
      </w:r>
    </w:p>
    <w:p w14:paraId="1EDF87DC" w14:textId="77777777" w:rsidR="00F73D3A" w:rsidRPr="00362205" w:rsidRDefault="00F73D3A" w:rsidP="00F73D3A">
      <w:pPr>
        <w:pStyle w:val="42"/>
        <w:spacing w:after="72"/>
        <w:ind w:left="1133"/>
        <w:rPr>
          <w:rFonts w:ascii="標楷體" w:hAnsi="標楷體"/>
        </w:rPr>
      </w:pPr>
      <w:r w:rsidRPr="00362205">
        <w:rPr>
          <w:rFonts w:ascii="標楷體" w:hAnsi="標楷體" w:hint="eastAsia"/>
        </w:rPr>
        <w:t>輸入畫面：</w:t>
      </w:r>
    </w:p>
    <w:p w14:paraId="006BC78F" w14:textId="77777777" w:rsidR="00F73D3A" w:rsidRPr="002325F9" w:rsidRDefault="00F73D3A" w:rsidP="00F73D3A">
      <w:pPr>
        <w:pBdr>
          <w:top w:val="single" w:sz="6" w:space="1" w:color="auto"/>
          <w:left w:val="single" w:sz="6" w:space="4" w:color="auto"/>
          <w:bottom w:val="single" w:sz="6" w:space="1" w:color="auto"/>
          <w:right w:val="single" w:sz="6" w:space="4" w:color="auto"/>
        </w:pBdr>
        <w:tabs>
          <w:tab w:val="left" w:pos="4320"/>
        </w:tabs>
        <w:rPr>
          <w:rFonts w:ascii="標楷體" w:eastAsia="標楷體" w:hAnsi="標楷體"/>
        </w:rPr>
      </w:pPr>
      <w:r w:rsidRPr="002325F9">
        <w:rPr>
          <w:rFonts w:ascii="標楷體" w:eastAsia="標楷體" w:hAnsi="標楷體" w:hint="eastAsia"/>
        </w:rPr>
        <w:t xml:space="preserve"> [L6</w:t>
      </w:r>
      <w:r w:rsidRPr="002325F9">
        <w:rPr>
          <w:rFonts w:ascii="標楷體" w:eastAsia="標楷體" w:hAnsi="標楷體"/>
        </w:rPr>
        <w:t>1</w:t>
      </w:r>
      <w:r w:rsidRPr="002325F9">
        <w:rPr>
          <w:rFonts w:ascii="標楷體" w:eastAsia="標楷體" w:hAnsi="標楷體" w:hint="eastAsia"/>
        </w:rPr>
        <w:t>8</w:t>
      </w:r>
      <w:r w:rsidRPr="002325F9">
        <w:rPr>
          <w:rFonts w:ascii="標楷體" w:eastAsia="標楷體" w:hAnsi="標楷體"/>
        </w:rPr>
        <w:t>C</w:t>
      </w:r>
      <w:r w:rsidRPr="002325F9">
        <w:rPr>
          <w:rFonts w:ascii="標楷體" w:eastAsia="標楷體" w:hAnsi="標楷體" w:hint="eastAsia"/>
        </w:rPr>
        <w:t>]                           法務費轉列催收</w:t>
      </w:r>
    </w:p>
    <w:p w14:paraId="41D37B1C" w14:textId="77777777" w:rsidR="002325F9" w:rsidRDefault="002325F9" w:rsidP="00F73D3A">
      <w:pPr>
        <w:pBdr>
          <w:top w:val="single" w:sz="6" w:space="1" w:color="auto"/>
          <w:left w:val="single" w:sz="6" w:space="4" w:color="auto"/>
          <w:bottom w:val="single" w:sz="6" w:space="1" w:color="auto"/>
          <w:right w:val="single" w:sz="6" w:space="4" w:color="auto"/>
        </w:pBdr>
        <w:tabs>
          <w:tab w:val="left" w:pos="4320"/>
        </w:tabs>
        <w:rPr>
          <w:rFonts w:ascii="標楷體" w:eastAsia="標楷體" w:hAnsi="標楷體"/>
        </w:rPr>
      </w:pPr>
    </w:p>
    <w:p w14:paraId="6926C9EC" w14:textId="77777777" w:rsidR="00F73D3A" w:rsidRPr="002325F9" w:rsidRDefault="00F73D3A" w:rsidP="00F73D3A">
      <w:pPr>
        <w:pBdr>
          <w:top w:val="single" w:sz="6" w:space="1" w:color="auto"/>
          <w:left w:val="single" w:sz="6" w:space="4" w:color="auto"/>
          <w:bottom w:val="single" w:sz="6" w:space="1" w:color="auto"/>
          <w:right w:val="single" w:sz="6" w:space="4" w:color="auto"/>
        </w:pBdr>
        <w:tabs>
          <w:tab w:val="left" w:pos="4320"/>
        </w:tabs>
        <w:rPr>
          <w:rFonts w:ascii="標楷體" w:eastAsia="標楷體" w:hAnsi="標楷體"/>
        </w:rPr>
      </w:pPr>
      <w:r w:rsidRPr="002325F9">
        <w:rPr>
          <w:rFonts w:ascii="標楷體" w:eastAsia="標楷體" w:hAnsi="標楷體"/>
        </w:rPr>
        <w:t xml:space="preserve">  </w:t>
      </w:r>
      <w:r w:rsidRPr="002325F9">
        <w:rPr>
          <w:rFonts w:ascii="標楷體" w:eastAsia="標楷體" w:hAnsi="標楷體" w:hint="eastAsia"/>
        </w:rPr>
        <w:t xml:space="preserve">戶號  </w:t>
      </w:r>
      <w:r w:rsidRPr="002325F9">
        <w:rPr>
          <w:rFonts w:ascii="標楷體" w:eastAsia="標楷體" w:hAnsi="標楷體"/>
        </w:rPr>
        <w:t xml:space="preserve">   : </w:t>
      </w:r>
      <w:r w:rsidR="00FC17DC" w:rsidRPr="002325F9">
        <w:rPr>
          <w:rFonts w:ascii="標楷體" w:eastAsia="標楷體" w:hAnsi="標楷體"/>
        </w:rPr>
        <w:t>9999999</w:t>
      </w:r>
    </w:p>
    <w:p w14:paraId="101D457E" w14:textId="77777777" w:rsidR="00F73D3A" w:rsidRPr="002325F9" w:rsidRDefault="00F73D3A" w:rsidP="002325F9">
      <w:pPr>
        <w:pBdr>
          <w:top w:val="single" w:sz="6" w:space="1" w:color="auto"/>
          <w:left w:val="single" w:sz="6" w:space="4" w:color="auto"/>
          <w:bottom w:val="single" w:sz="6" w:space="1" w:color="auto"/>
          <w:right w:val="single" w:sz="6" w:space="4" w:color="auto"/>
        </w:pBdr>
        <w:tabs>
          <w:tab w:val="left" w:pos="4320"/>
        </w:tabs>
        <w:ind w:firstLineChars="100" w:firstLine="240"/>
        <w:rPr>
          <w:rFonts w:ascii="標楷體" w:eastAsia="標楷體" w:hAnsi="標楷體"/>
        </w:rPr>
      </w:pPr>
      <w:r w:rsidRPr="002325F9">
        <w:rPr>
          <w:rFonts w:ascii="標楷體" w:eastAsia="標楷體" w:hAnsi="標楷體" w:hint="eastAsia"/>
        </w:rPr>
        <w:t xml:space="preserve">戶名  </w:t>
      </w:r>
      <w:r w:rsidRPr="002325F9">
        <w:rPr>
          <w:rFonts w:ascii="標楷體" w:eastAsia="標楷體" w:hAnsi="標楷體"/>
        </w:rPr>
        <w:t xml:space="preserve">   : X</w:t>
      </w:r>
      <w:r w:rsidRPr="002325F9">
        <w:rPr>
          <w:rFonts w:ascii="標楷體" w:eastAsia="標楷體" w:hAnsi="標楷體" w:hint="eastAsia"/>
        </w:rPr>
        <w:t>(</w:t>
      </w:r>
      <w:r w:rsidRPr="002325F9">
        <w:rPr>
          <w:rFonts w:ascii="標楷體" w:eastAsia="標楷體" w:hAnsi="標楷體"/>
        </w:rPr>
        <w:t>6</w:t>
      </w:r>
      <w:r w:rsidRPr="002325F9">
        <w:rPr>
          <w:rFonts w:ascii="標楷體" w:eastAsia="標楷體" w:hAnsi="標楷體" w:hint="eastAsia"/>
        </w:rPr>
        <w:t>0)</w:t>
      </w:r>
    </w:p>
    <w:p w14:paraId="4DFFB5AF" w14:textId="77777777" w:rsidR="00F73D3A" w:rsidRPr="002325F9" w:rsidRDefault="00F73D3A" w:rsidP="002325F9">
      <w:pPr>
        <w:pBdr>
          <w:top w:val="single" w:sz="6" w:space="1" w:color="auto"/>
          <w:left w:val="single" w:sz="6" w:space="4" w:color="auto"/>
          <w:bottom w:val="single" w:sz="6" w:space="1" w:color="auto"/>
          <w:right w:val="single" w:sz="6" w:space="4" w:color="auto"/>
        </w:pBdr>
        <w:tabs>
          <w:tab w:val="left" w:pos="4320"/>
        </w:tabs>
        <w:ind w:firstLineChars="100" w:firstLine="240"/>
        <w:rPr>
          <w:rFonts w:ascii="標楷體" w:eastAsia="標楷體" w:hAnsi="標楷體"/>
        </w:rPr>
      </w:pPr>
      <w:r w:rsidRPr="002325F9">
        <w:rPr>
          <w:rFonts w:ascii="標楷體" w:eastAsia="標楷體" w:hAnsi="標楷體" w:hint="eastAsia"/>
        </w:rPr>
        <w:t xml:space="preserve">入帳日期 </w:t>
      </w:r>
      <w:r w:rsidRPr="002325F9">
        <w:rPr>
          <w:rFonts w:ascii="標楷體" w:eastAsia="標楷體" w:hAnsi="標楷體"/>
        </w:rPr>
        <w:t>: 999/99/99</w:t>
      </w:r>
    </w:p>
    <w:p w14:paraId="65E9DC47" w14:textId="77777777" w:rsidR="00F73D3A" w:rsidRPr="002325F9" w:rsidRDefault="00F73D3A" w:rsidP="002325F9">
      <w:pPr>
        <w:pBdr>
          <w:top w:val="single" w:sz="6" w:space="1" w:color="auto"/>
          <w:left w:val="single" w:sz="6" w:space="4" w:color="auto"/>
          <w:bottom w:val="single" w:sz="6" w:space="1" w:color="auto"/>
          <w:right w:val="single" w:sz="6" w:space="4" w:color="auto"/>
        </w:pBdr>
        <w:tabs>
          <w:tab w:val="left" w:pos="4320"/>
        </w:tabs>
        <w:ind w:firstLineChars="100" w:firstLine="240"/>
        <w:rPr>
          <w:rFonts w:ascii="標楷體" w:eastAsia="標楷體" w:hAnsi="標楷體"/>
        </w:rPr>
      </w:pPr>
      <w:r w:rsidRPr="002325F9">
        <w:rPr>
          <w:rFonts w:ascii="標楷體" w:eastAsia="標楷體" w:hAnsi="標楷體" w:hint="eastAsia"/>
        </w:rPr>
        <w:t xml:space="preserve">法拍費用 </w:t>
      </w:r>
      <w:r w:rsidRPr="002325F9">
        <w:rPr>
          <w:rFonts w:ascii="標楷體" w:eastAsia="標楷體" w:hAnsi="標楷體"/>
        </w:rPr>
        <w:t>: 9(14)</w:t>
      </w:r>
    </w:p>
    <w:p w14:paraId="57B48A99" w14:textId="77777777" w:rsidR="00F73D3A" w:rsidRPr="002325F9" w:rsidRDefault="00F73D3A" w:rsidP="002325F9">
      <w:pPr>
        <w:pBdr>
          <w:top w:val="single" w:sz="6" w:space="1" w:color="auto"/>
          <w:left w:val="single" w:sz="6" w:space="4" w:color="auto"/>
          <w:bottom w:val="single" w:sz="6" w:space="1" w:color="auto"/>
          <w:right w:val="single" w:sz="6" w:space="4" w:color="auto"/>
        </w:pBdr>
        <w:tabs>
          <w:tab w:val="left" w:pos="4320"/>
        </w:tabs>
        <w:ind w:firstLineChars="100" w:firstLine="240"/>
        <w:rPr>
          <w:rFonts w:ascii="標楷體" w:eastAsia="標楷體" w:hAnsi="標楷體"/>
        </w:rPr>
      </w:pPr>
      <w:r w:rsidRPr="002325F9">
        <w:rPr>
          <w:rFonts w:ascii="標楷體" w:eastAsia="標楷體" w:hAnsi="標楷體" w:hint="eastAsia"/>
        </w:rPr>
        <w:t xml:space="preserve">科目名稱 </w:t>
      </w:r>
      <w:r w:rsidRPr="002325F9">
        <w:rPr>
          <w:rFonts w:ascii="標楷體" w:eastAsia="標楷體" w:hAnsi="標楷體"/>
        </w:rPr>
        <w:t>:</w:t>
      </w:r>
      <w:r w:rsidRPr="002325F9">
        <w:rPr>
          <w:rFonts w:ascii="標楷體" w:eastAsia="標楷體" w:hAnsi="標楷體" w:hint="eastAsia"/>
        </w:rPr>
        <w:t xml:space="preserve"> </w:t>
      </w:r>
      <w:r w:rsidRPr="002325F9">
        <w:rPr>
          <w:rFonts w:ascii="標楷體" w:eastAsia="標楷體" w:hAnsi="標楷體"/>
        </w:rPr>
        <w:t>X(20)</w:t>
      </w:r>
    </w:p>
    <w:p w14:paraId="4436049F" w14:textId="77777777" w:rsidR="00F73D3A" w:rsidRPr="002325F9" w:rsidRDefault="00F73D3A" w:rsidP="002325F9">
      <w:pPr>
        <w:pBdr>
          <w:top w:val="single" w:sz="6" w:space="1" w:color="auto"/>
          <w:left w:val="single" w:sz="6" w:space="4" w:color="auto"/>
          <w:bottom w:val="single" w:sz="6" w:space="1" w:color="auto"/>
          <w:right w:val="single" w:sz="6" w:space="4" w:color="auto"/>
        </w:pBdr>
        <w:tabs>
          <w:tab w:val="left" w:pos="4320"/>
        </w:tabs>
        <w:ind w:firstLineChars="100" w:firstLine="240"/>
        <w:rPr>
          <w:rFonts w:ascii="標楷體" w:eastAsia="標楷體" w:hAnsi="標楷體"/>
        </w:rPr>
      </w:pPr>
      <w:r w:rsidRPr="002325F9">
        <w:rPr>
          <w:rFonts w:ascii="標楷體" w:eastAsia="標楷體" w:hAnsi="標楷體" w:hint="eastAsia"/>
        </w:rPr>
        <w:t xml:space="preserve">借貸   </w:t>
      </w:r>
      <w:r w:rsidRPr="002325F9">
        <w:rPr>
          <w:rFonts w:ascii="標楷體" w:eastAsia="標楷體" w:hAnsi="標楷體"/>
        </w:rPr>
        <w:t xml:space="preserve">  : </w:t>
      </w:r>
      <w:r w:rsidR="002325F9" w:rsidRPr="002325F9">
        <w:rPr>
          <w:rFonts w:ascii="標楷體" w:eastAsia="標楷體" w:hAnsi="標楷體"/>
        </w:rPr>
        <w:t>X</w:t>
      </w:r>
    </w:p>
    <w:p w14:paraId="675C16F5" w14:textId="77777777" w:rsidR="00F73D3A" w:rsidRPr="002325F9" w:rsidRDefault="00F73D3A" w:rsidP="002325F9">
      <w:pPr>
        <w:pBdr>
          <w:top w:val="single" w:sz="6" w:space="1" w:color="auto"/>
          <w:left w:val="single" w:sz="6" w:space="4" w:color="auto"/>
          <w:bottom w:val="single" w:sz="6" w:space="1" w:color="auto"/>
          <w:right w:val="single" w:sz="6" w:space="4" w:color="auto"/>
        </w:pBdr>
        <w:tabs>
          <w:tab w:val="left" w:pos="4320"/>
        </w:tabs>
        <w:ind w:firstLineChars="100" w:firstLine="240"/>
        <w:rPr>
          <w:rFonts w:ascii="標楷體" w:eastAsia="標楷體" w:hAnsi="標楷體"/>
        </w:rPr>
      </w:pPr>
      <w:r w:rsidRPr="002325F9">
        <w:rPr>
          <w:rFonts w:ascii="標楷體" w:eastAsia="標楷體" w:hAnsi="標楷體" w:hint="eastAsia"/>
        </w:rPr>
        <w:t xml:space="preserve">收件日   </w:t>
      </w:r>
      <w:r w:rsidRPr="002325F9">
        <w:rPr>
          <w:rFonts w:ascii="標楷體" w:eastAsia="標楷體" w:hAnsi="標楷體"/>
        </w:rPr>
        <w:t>:</w:t>
      </w:r>
      <w:r w:rsidRPr="002325F9">
        <w:rPr>
          <w:rFonts w:ascii="標楷體" w:eastAsia="標楷體" w:hAnsi="標楷體" w:hint="eastAsia"/>
        </w:rPr>
        <w:t xml:space="preserve"> </w:t>
      </w:r>
      <w:r w:rsidRPr="002325F9">
        <w:rPr>
          <w:rFonts w:ascii="標楷體" w:eastAsia="標楷體" w:hAnsi="標楷體"/>
        </w:rPr>
        <w:t>999/99/99</w:t>
      </w:r>
      <w:r w:rsidRPr="002325F9">
        <w:rPr>
          <w:rFonts w:ascii="標楷體" w:eastAsia="標楷體" w:hAnsi="標楷體" w:hint="eastAsia"/>
        </w:rPr>
        <w:t xml:space="preserve">  </w:t>
      </w:r>
    </w:p>
    <w:p w14:paraId="52E9B4FB" w14:textId="77777777" w:rsidR="00F73D3A" w:rsidRPr="002325F9" w:rsidRDefault="00F73D3A" w:rsidP="002325F9">
      <w:pPr>
        <w:pBdr>
          <w:top w:val="single" w:sz="6" w:space="1" w:color="auto"/>
          <w:left w:val="single" w:sz="6" w:space="4" w:color="auto"/>
          <w:bottom w:val="single" w:sz="6" w:space="1" w:color="auto"/>
          <w:right w:val="single" w:sz="6" w:space="4" w:color="auto"/>
        </w:pBdr>
        <w:tabs>
          <w:tab w:val="left" w:pos="4320"/>
        </w:tabs>
        <w:ind w:firstLineChars="100" w:firstLine="240"/>
        <w:rPr>
          <w:rFonts w:ascii="標楷體" w:eastAsia="標楷體" w:hAnsi="標楷體"/>
        </w:rPr>
      </w:pPr>
      <w:r w:rsidRPr="002325F9">
        <w:rPr>
          <w:rFonts w:ascii="標楷體" w:eastAsia="標楷體" w:hAnsi="標楷體" w:hint="eastAsia"/>
        </w:rPr>
        <w:t xml:space="preserve">登放序號 </w:t>
      </w:r>
      <w:r w:rsidRPr="002325F9">
        <w:rPr>
          <w:rFonts w:ascii="標楷體" w:eastAsia="標楷體" w:hAnsi="標楷體"/>
        </w:rPr>
        <w:t>:</w:t>
      </w:r>
      <w:r w:rsidRPr="002325F9">
        <w:rPr>
          <w:rFonts w:ascii="標楷體" w:eastAsia="標楷體" w:hAnsi="標楷體" w:hint="eastAsia"/>
        </w:rPr>
        <w:t xml:space="preserve"> </w:t>
      </w:r>
      <w:r w:rsidR="00FC17DC" w:rsidRPr="002325F9">
        <w:rPr>
          <w:rFonts w:ascii="標楷體" w:eastAsia="標楷體" w:hAnsi="標楷體"/>
        </w:rPr>
        <w:t>99999999XXXXXX999999</w:t>
      </w:r>
    </w:p>
    <w:p w14:paraId="6AD0E450" w14:textId="77777777" w:rsidR="00F73D3A" w:rsidRPr="002325F9" w:rsidRDefault="00F73D3A" w:rsidP="002325F9">
      <w:pPr>
        <w:pBdr>
          <w:top w:val="single" w:sz="6" w:space="1" w:color="auto"/>
          <w:left w:val="single" w:sz="6" w:space="4" w:color="auto"/>
          <w:bottom w:val="single" w:sz="6" w:space="1" w:color="auto"/>
          <w:right w:val="single" w:sz="6" w:space="4" w:color="auto"/>
        </w:pBdr>
        <w:tabs>
          <w:tab w:val="left" w:pos="4320"/>
        </w:tabs>
        <w:ind w:firstLineChars="150" w:firstLine="360"/>
        <w:rPr>
          <w:rFonts w:ascii="標楷體" w:eastAsia="標楷體" w:hAnsi="標楷體"/>
        </w:rPr>
      </w:pPr>
      <w:r w:rsidRPr="002325F9">
        <w:rPr>
          <w:rFonts w:ascii="標楷體" w:eastAsia="標楷體" w:hAnsi="標楷體"/>
        </w:rPr>
        <w:t xml:space="preserve">              </w:t>
      </w:r>
      <w:r w:rsidRPr="002325F9">
        <w:rPr>
          <w:rFonts w:ascii="標楷體" w:eastAsia="標楷體" w:hAnsi="標楷體" w:hint="eastAsia"/>
        </w:rPr>
        <w:t xml:space="preserve">    </w:t>
      </w:r>
    </w:p>
    <w:p w14:paraId="6AD3B6D0" w14:textId="77777777" w:rsidR="002325F9" w:rsidRDefault="002325F9" w:rsidP="00D01BCC">
      <w:pPr>
        <w:pStyle w:val="a"/>
      </w:pPr>
    </w:p>
    <w:p w14:paraId="57193D2D" w14:textId="77777777" w:rsidR="002325F9" w:rsidRPr="000242A1" w:rsidRDefault="002325F9" w:rsidP="00D01BCC">
      <w:pPr>
        <w:pStyle w:val="a"/>
      </w:pPr>
      <w:r w:rsidRPr="000242A1">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8"/>
        <w:gridCol w:w="1343"/>
        <w:gridCol w:w="2616"/>
        <w:gridCol w:w="981"/>
        <w:gridCol w:w="1072"/>
        <w:gridCol w:w="617"/>
        <w:gridCol w:w="661"/>
        <w:gridCol w:w="2652"/>
      </w:tblGrid>
      <w:tr w:rsidR="002325F9" w:rsidRPr="002325F9" w14:paraId="593AF253" w14:textId="77777777" w:rsidTr="00540D11">
        <w:trPr>
          <w:trHeight w:val="388"/>
          <w:jc w:val="center"/>
        </w:trPr>
        <w:tc>
          <w:tcPr>
            <w:tcW w:w="486" w:type="dxa"/>
            <w:vMerge w:val="restart"/>
          </w:tcPr>
          <w:p w14:paraId="7E4CCBAC" w14:textId="77777777" w:rsidR="002325F9" w:rsidRPr="002325F9" w:rsidRDefault="002325F9" w:rsidP="00F662CC">
            <w:pPr>
              <w:rPr>
                <w:rFonts w:ascii="標楷體" w:eastAsia="標楷體" w:hAnsi="標楷體"/>
              </w:rPr>
            </w:pPr>
            <w:r w:rsidRPr="002325F9">
              <w:rPr>
                <w:rFonts w:ascii="標楷體" w:eastAsia="標楷體" w:hAnsi="標楷體"/>
              </w:rPr>
              <w:t>序號</w:t>
            </w:r>
          </w:p>
        </w:tc>
        <w:tc>
          <w:tcPr>
            <w:tcW w:w="1709" w:type="dxa"/>
            <w:vMerge w:val="restart"/>
          </w:tcPr>
          <w:p w14:paraId="632E8E00" w14:textId="77777777" w:rsidR="002325F9" w:rsidRPr="002325F9" w:rsidRDefault="002325F9" w:rsidP="00F662CC">
            <w:pPr>
              <w:rPr>
                <w:rFonts w:ascii="標楷體" w:eastAsia="標楷體" w:hAnsi="標楷體"/>
              </w:rPr>
            </w:pPr>
            <w:r w:rsidRPr="002325F9">
              <w:rPr>
                <w:rFonts w:ascii="標楷體" w:eastAsia="標楷體" w:hAnsi="標楷體"/>
              </w:rPr>
              <w:t>欄位</w:t>
            </w:r>
          </w:p>
        </w:tc>
        <w:tc>
          <w:tcPr>
            <w:tcW w:w="5078" w:type="dxa"/>
            <w:gridSpan w:val="5"/>
          </w:tcPr>
          <w:p w14:paraId="0C0A9468" w14:textId="77777777" w:rsidR="002325F9" w:rsidRPr="002325F9" w:rsidRDefault="002325F9" w:rsidP="002325F9">
            <w:pPr>
              <w:jc w:val="center"/>
              <w:rPr>
                <w:rFonts w:ascii="標楷體" w:eastAsia="標楷體" w:hAnsi="標楷體"/>
              </w:rPr>
            </w:pPr>
            <w:r w:rsidRPr="002325F9">
              <w:rPr>
                <w:rFonts w:ascii="標楷體" w:eastAsia="標楷體" w:hAnsi="標楷體"/>
              </w:rPr>
              <w:t>說明</w:t>
            </w:r>
          </w:p>
        </w:tc>
        <w:tc>
          <w:tcPr>
            <w:tcW w:w="3558" w:type="dxa"/>
            <w:vMerge w:val="restart"/>
          </w:tcPr>
          <w:p w14:paraId="0CEC1DAB" w14:textId="77777777" w:rsidR="002325F9" w:rsidRPr="002325F9" w:rsidRDefault="002325F9" w:rsidP="00F662CC">
            <w:pPr>
              <w:rPr>
                <w:rFonts w:ascii="標楷體" w:eastAsia="標楷體" w:hAnsi="標楷體"/>
              </w:rPr>
            </w:pPr>
            <w:r w:rsidRPr="002325F9">
              <w:rPr>
                <w:rFonts w:ascii="標楷體" w:eastAsia="標楷體" w:hAnsi="標楷體"/>
              </w:rPr>
              <w:t>處理邏輯及注意事項</w:t>
            </w:r>
          </w:p>
        </w:tc>
      </w:tr>
      <w:tr w:rsidR="002325F9" w:rsidRPr="002325F9" w14:paraId="3E6DEF25" w14:textId="77777777" w:rsidTr="002325F9">
        <w:trPr>
          <w:trHeight w:val="244"/>
          <w:jc w:val="center"/>
        </w:trPr>
        <w:tc>
          <w:tcPr>
            <w:tcW w:w="486" w:type="dxa"/>
            <w:vMerge/>
          </w:tcPr>
          <w:p w14:paraId="456F45C0" w14:textId="77777777" w:rsidR="002325F9" w:rsidRPr="002325F9" w:rsidRDefault="002325F9" w:rsidP="00F662CC">
            <w:pPr>
              <w:rPr>
                <w:rFonts w:ascii="標楷體" w:eastAsia="標楷體" w:hAnsi="標楷體"/>
              </w:rPr>
            </w:pPr>
          </w:p>
        </w:tc>
        <w:tc>
          <w:tcPr>
            <w:tcW w:w="1709" w:type="dxa"/>
            <w:vMerge/>
          </w:tcPr>
          <w:p w14:paraId="58D3AA4B" w14:textId="77777777" w:rsidR="002325F9" w:rsidRPr="002325F9" w:rsidRDefault="002325F9" w:rsidP="00F662CC">
            <w:pPr>
              <w:rPr>
                <w:rFonts w:ascii="標楷體" w:eastAsia="標楷體" w:hAnsi="標楷體"/>
              </w:rPr>
            </w:pPr>
          </w:p>
        </w:tc>
        <w:tc>
          <w:tcPr>
            <w:tcW w:w="1175" w:type="dxa"/>
          </w:tcPr>
          <w:p w14:paraId="4B38ED64" w14:textId="77777777" w:rsidR="002325F9" w:rsidRPr="002325F9" w:rsidRDefault="002325F9" w:rsidP="00F662CC">
            <w:pPr>
              <w:rPr>
                <w:rFonts w:ascii="標楷體" w:eastAsia="標楷體" w:hAnsi="標楷體"/>
              </w:rPr>
            </w:pPr>
            <w:r w:rsidRPr="002325F9">
              <w:rPr>
                <w:rFonts w:ascii="標楷體" w:eastAsia="標楷體" w:hAnsi="標楷體" w:hint="eastAsia"/>
              </w:rPr>
              <w:t>資料型態長度</w:t>
            </w:r>
          </w:p>
        </w:tc>
        <w:tc>
          <w:tcPr>
            <w:tcW w:w="1197" w:type="dxa"/>
          </w:tcPr>
          <w:p w14:paraId="61F7EF9D" w14:textId="77777777" w:rsidR="002325F9" w:rsidRPr="002325F9" w:rsidRDefault="002325F9" w:rsidP="00F662CC">
            <w:pPr>
              <w:rPr>
                <w:rFonts w:ascii="標楷體" w:eastAsia="標楷體" w:hAnsi="標楷體"/>
              </w:rPr>
            </w:pPr>
            <w:r w:rsidRPr="002325F9">
              <w:rPr>
                <w:rFonts w:ascii="標楷體" w:eastAsia="標楷體" w:hAnsi="標楷體"/>
              </w:rPr>
              <w:t>預設值</w:t>
            </w:r>
          </w:p>
        </w:tc>
        <w:tc>
          <w:tcPr>
            <w:tcW w:w="1326" w:type="dxa"/>
          </w:tcPr>
          <w:p w14:paraId="7FB05583" w14:textId="77777777" w:rsidR="002325F9" w:rsidRPr="002325F9" w:rsidRDefault="002325F9" w:rsidP="00F662CC">
            <w:pPr>
              <w:rPr>
                <w:rFonts w:ascii="標楷體" w:eastAsia="標楷體" w:hAnsi="標楷體"/>
              </w:rPr>
            </w:pPr>
            <w:r w:rsidRPr="002325F9">
              <w:rPr>
                <w:rFonts w:ascii="標楷體" w:eastAsia="標楷體" w:hAnsi="標楷體"/>
              </w:rPr>
              <w:t>選單內容</w:t>
            </w:r>
          </w:p>
        </w:tc>
        <w:tc>
          <w:tcPr>
            <w:tcW w:w="684" w:type="dxa"/>
          </w:tcPr>
          <w:p w14:paraId="2ACD8FFB" w14:textId="77777777" w:rsidR="002325F9" w:rsidRPr="002325F9" w:rsidRDefault="002325F9" w:rsidP="00F662CC">
            <w:pPr>
              <w:rPr>
                <w:rFonts w:ascii="標楷體" w:eastAsia="標楷體" w:hAnsi="標楷體"/>
              </w:rPr>
            </w:pPr>
            <w:r w:rsidRPr="002325F9">
              <w:rPr>
                <w:rFonts w:ascii="標楷體" w:eastAsia="標楷體" w:hAnsi="標楷體"/>
              </w:rPr>
              <w:t>必填</w:t>
            </w:r>
          </w:p>
        </w:tc>
        <w:tc>
          <w:tcPr>
            <w:tcW w:w="696" w:type="dxa"/>
          </w:tcPr>
          <w:p w14:paraId="2B1960BC" w14:textId="77777777" w:rsidR="002325F9" w:rsidRPr="002325F9" w:rsidRDefault="002325F9" w:rsidP="00F662CC">
            <w:pPr>
              <w:rPr>
                <w:rFonts w:ascii="標楷體" w:eastAsia="標楷體" w:hAnsi="標楷體"/>
              </w:rPr>
            </w:pPr>
            <w:r w:rsidRPr="002325F9">
              <w:rPr>
                <w:rFonts w:ascii="標楷體" w:eastAsia="標楷體" w:hAnsi="標楷體"/>
              </w:rPr>
              <w:t>R/W</w:t>
            </w:r>
          </w:p>
        </w:tc>
        <w:tc>
          <w:tcPr>
            <w:tcW w:w="3558" w:type="dxa"/>
            <w:vMerge/>
          </w:tcPr>
          <w:p w14:paraId="07A0C9E4" w14:textId="77777777" w:rsidR="002325F9" w:rsidRPr="002325F9" w:rsidRDefault="002325F9" w:rsidP="00F662CC">
            <w:pPr>
              <w:rPr>
                <w:rFonts w:ascii="標楷體" w:eastAsia="標楷體" w:hAnsi="標楷體"/>
              </w:rPr>
            </w:pPr>
          </w:p>
        </w:tc>
      </w:tr>
      <w:tr w:rsidR="002325F9" w:rsidRPr="002325F9" w14:paraId="2DDFAC3F" w14:textId="77777777" w:rsidTr="002325F9">
        <w:trPr>
          <w:trHeight w:val="291"/>
          <w:jc w:val="center"/>
        </w:trPr>
        <w:tc>
          <w:tcPr>
            <w:tcW w:w="486" w:type="dxa"/>
          </w:tcPr>
          <w:p w14:paraId="1A7C2494" w14:textId="77777777" w:rsidR="002325F9" w:rsidRPr="002325F9" w:rsidRDefault="002325F9" w:rsidP="00F662CC">
            <w:pPr>
              <w:rPr>
                <w:rFonts w:ascii="標楷體" w:eastAsia="標楷體" w:hAnsi="標楷體"/>
              </w:rPr>
            </w:pPr>
            <w:r w:rsidRPr="002325F9">
              <w:rPr>
                <w:rFonts w:ascii="標楷體" w:eastAsia="標楷體" w:hAnsi="標楷體" w:hint="eastAsia"/>
              </w:rPr>
              <w:t>1</w:t>
            </w:r>
          </w:p>
        </w:tc>
        <w:tc>
          <w:tcPr>
            <w:tcW w:w="1709" w:type="dxa"/>
          </w:tcPr>
          <w:p w14:paraId="2793F5D8" w14:textId="77777777" w:rsidR="002325F9" w:rsidRPr="002325F9" w:rsidRDefault="002325F9" w:rsidP="00540D11">
            <w:pPr>
              <w:rPr>
                <w:rFonts w:ascii="標楷體" w:eastAsia="標楷體" w:hAnsi="標楷體"/>
              </w:rPr>
            </w:pPr>
            <w:r w:rsidRPr="002325F9">
              <w:rPr>
                <w:rFonts w:ascii="標楷體" w:eastAsia="標楷體" w:hAnsi="標楷體" w:hint="eastAsia"/>
              </w:rPr>
              <w:t xml:space="preserve">戶號    </w:t>
            </w:r>
          </w:p>
        </w:tc>
        <w:tc>
          <w:tcPr>
            <w:tcW w:w="1175" w:type="dxa"/>
          </w:tcPr>
          <w:p w14:paraId="724B1C28" w14:textId="77777777" w:rsidR="002325F9" w:rsidRPr="002325F9" w:rsidRDefault="002325F9" w:rsidP="00540D11">
            <w:pPr>
              <w:rPr>
                <w:rFonts w:ascii="標楷體" w:eastAsia="標楷體" w:hAnsi="標楷體"/>
              </w:rPr>
            </w:pPr>
            <w:r w:rsidRPr="002325F9">
              <w:rPr>
                <w:rFonts w:ascii="標楷體" w:eastAsia="標楷體" w:hAnsi="標楷體"/>
              </w:rPr>
              <w:t xml:space="preserve">9999999             </w:t>
            </w:r>
          </w:p>
        </w:tc>
        <w:tc>
          <w:tcPr>
            <w:tcW w:w="1197" w:type="dxa"/>
          </w:tcPr>
          <w:p w14:paraId="46842FAE" w14:textId="77777777" w:rsidR="002325F9" w:rsidRPr="002325F9" w:rsidRDefault="002325F9" w:rsidP="00F662CC">
            <w:pPr>
              <w:rPr>
                <w:rFonts w:ascii="標楷體" w:eastAsia="標楷體" w:hAnsi="標楷體"/>
              </w:rPr>
            </w:pPr>
          </w:p>
        </w:tc>
        <w:tc>
          <w:tcPr>
            <w:tcW w:w="1326" w:type="dxa"/>
          </w:tcPr>
          <w:p w14:paraId="5825F782" w14:textId="77777777" w:rsidR="002325F9" w:rsidRPr="002325F9" w:rsidRDefault="002325F9" w:rsidP="00F662CC">
            <w:pPr>
              <w:rPr>
                <w:rFonts w:ascii="標楷體" w:eastAsia="標楷體" w:hAnsi="標楷體"/>
              </w:rPr>
            </w:pPr>
          </w:p>
        </w:tc>
        <w:tc>
          <w:tcPr>
            <w:tcW w:w="684" w:type="dxa"/>
          </w:tcPr>
          <w:p w14:paraId="43951323" w14:textId="77777777" w:rsidR="002325F9" w:rsidRPr="002325F9" w:rsidRDefault="002325F9" w:rsidP="00F662CC">
            <w:pPr>
              <w:rPr>
                <w:rFonts w:ascii="標楷體" w:eastAsia="標楷體" w:hAnsi="標楷體"/>
              </w:rPr>
            </w:pPr>
          </w:p>
        </w:tc>
        <w:tc>
          <w:tcPr>
            <w:tcW w:w="696" w:type="dxa"/>
          </w:tcPr>
          <w:p w14:paraId="490C088C" w14:textId="77777777" w:rsidR="002325F9" w:rsidRPr="002325F9" w:rsidRDefault="002325F9" w:rsidP="00F662CC">
            <w:pPr>
              <w:rPr>
                <w:rFonts w:ascii="標楷體" w:eastAsia="標楷體" w:hAnsi="標楷體"/>
              </w:rPr>
            </w:pPr>
          </w:p>
        </w:tc>
        <w:tc>
          <w:tcPr>
            <w:tcW w:w="3558" w:type="dxa"/>
          </w:tcPr>
          <w:p w14:paraId="6DB0ACBC" w14:textId="77777777" w:rsidR="002325F9" w:rsidRPr="002325F9" w:rsidRDefault="002325F9" w:rsidP="00F662CC">
            <w:pPr>
              <w:rPr>
                <w:rFonts w:ascii="標楷體" w:eastAsia="標楷體" w:hAnsi="標楷體"/>
              </w:rPr>
            </w:pPr>
            <w:r w:rsidRPr="002325F9">
              <w:rPr>
                <w:rFonts w:ascii="標楷體" w:eastAsia="標楷體" w:hAnsi="標楷體" w:hint="eastAsia"/>
              </w:rPr>
              <w:t>自動顯示</w:t>
            </w:r>
          </w:p>
        </w:tc>
      </w:tr>
      <w:tr w:rsidR="002325F9" w:rsidRPr="002325F9" w14:paraId="246C1F7C" w14:textId="77777777" w:rsidTr="002325F9">
        <w:trPr>
          <w:trHeight w:val="291"/>
          <w:jc w:val="center"/>
        </w:trPr>
        <w:tc>
          <w:tcPr>
            <w:tcW w:w="486" w:type="dxa"/>
          </w:tcPr>
          <w:p w14:paraId="78DFC1C7" w14:textId="77777777" w:rsidR="002325F9" w:rsidRPr="002325F9" w:rsidRDefault="002325F9" w:rsidP="00F662CC">
            <w:pPr>
              <w:rPr>
                <w:rFonts w:ascii="標楷體" w:eastAsia="標楷體" w:hAnsi="標楷體"/>
              </w:rPr>
            </w:pPr>
            <w:r w:rsidRPr="002325F9">
              <w:rPr>
                <w:rFonts w:ascii="標楷體" w:eastAsia="標楷體" w:hAnsi="標楷體" w:hint="eastAsia"/>
              </w:rPr>
              <w:t>2</w:t>
            </w:r>
          </w:p>
        </w:tc>
        <w:tc>
          <w:tcPr>
            <w:tcW w:w="1709" w:type="dxa"/>
          </w:tcPr>
          <w:p w14:paraId="3B19E7C7" w14:textId="77777777" w:rsidR="002325F9" w:rsidRPr="002325F9" w:rsidRDefault="002325F9" w:rsidP="00540D11">
            <w:pPr>
              <w:rPr>
                <w:rFonts w:ascii="標楷體" w:eastAsia="標楷體" w:hAnsi="標楷體"/>
              </w:rPr>
            </w:pPr>
            <w:r w:rsidRPr="002325F9">
              <w:rPr>
                <w:rFonts w:ascii="標楷體" w:eastAsia="標楷體" w:hAnsi="標楷體" w:hint="eastAsia"/>
              </w:rPr>
              <w:t xml:space="preserve">戶名    </w:t>
            </w:r>
          </w:p>
        </w:tc>
        <w:tc>
          <w:tcPr>
            <w:tcW w:w="1175" w:type="dxa"/>
          </w:tcPr>
          <w:p w14:paraId="6BDD9A20" w14:textId="77777777" w:rsidR="002325F9" w:rsidRPr="002325F9" w:rsidRDefault="002325F9" w:rsidP="00540D11">
            <w:pPr>
              <w:rPr>
                <w:rFonts w:ascii="標楷體" w:eastAsia="標楷體" w:hAnsi="標楷體"/>
              </w:rPr>
            </w:pPr>
            <w:r w:rsidRPr="002325F9">
              <w:rPr>
                <w:rFonts w:ascii="標楷體" w:eastAsia="標楷體" w:hAnsi="標楷體"/>
              </w:rPr>
              <w:t xml:space="preserve">X(60)               </w:t>
            </w:r>
          </w:p>
        </w:tc>
        <w:tc>
          <w:tcPr>
            <w:tcW w:w="1197" w:type="dxa"/>
          </w:tcPr>
          <w:p w14:paraId="2F6EBFDA" w14:textId="77777777" w:rsidR="002325F9" w:rsidRPr="002325F9" w:rsidRDefault="002325F9" w:rsidP="00F662CC">
            <w:pPr>
              <w:rPr>
                <w:rFonts w:ascii="標楷體" w:eastAsia="標楷體" w:hAnsi="標楷體"/>
              </w:rPr>
            </w:pPr>
          </w:p>
        </w:tc>
        <w:tc>
          <w:tcPr>
            <w:tcW w:w="1326" w:type="dxa"/>
          </w:tcPr>
          <w:p w14:paraId="46C2DC58" w14:textId="77777777" w:rsidR="002325F9" w:rsidRPr="002325F9" w:rsidRDefault="002325F9" w:rsidP="00F662CC">
            <w:pPr>
              <w:rPr>
                <w:rFonts w:ascii="標楷體" w:eastAsia="標楷體" w:hAnsi="標楷體"/>
              </w:rPr>
            </w:pPr>
          </w:p>
        </w:tc>
        <w:tc>
          <w:tcPr>
            <w:tcW w:w="684" w:type="dxa"/>
          </w:tcPr>
          <w:p w14:paraId="3C8C071E" w14:textId="77777777" w:rsidR="002325F9" w:rsidRPr="002325F9" w:rsidRDefault="002325F9" w:rsidP="00F662CC">
            <w:pPr>
              <w:rPr>
                <w:rFonts w:ascii="標楷體" w:eastAsia="標楷體" w:hAnsi="標楷體"/>
              </w:rPr>
            </w:pPr>
          </w:p>
        </w:tc>
        <w:tc>
          <w:tcPr>
            <w:tcW w:w="696" w:type="dxa"/>
          </w:tcPr>
          <w:p w14:paraId="62F9D9FF" w14:textId="77777777" w:rsidR="002325F9" w:rsidRPr="002325F9" w:rsidRDefault="002325F9" w:rsidP="00F662CC">
            <w:pPr>
              <w:rPr>
                <w:rFonts w:ascii="標楷體" w:eastAsia="標楷體" w:hAnsi="標楷體"/>
              </w:rPr>
            </w:pPr>
          </w:p>
        </w:tc>
        <w:tc>
          <w:tcPr>
            <w:tcW w:w="3558" w:type="dxa"/>
          </w:tcPr>
          <w:p w14:paraId="262CEC25" w14:textId="77777777" w:rsidR="002325F9" w:rsidRPr="002325F9" w:rsidRDefault="002325F9" w:rsidP="00F662CC">
            <w:pPr>
              <w:rPr>
                <w:rFonts w:ascii="標楷體" w:eastAsia="標楷體" w:hAnsi="標楷體"/>
              </w:rPr>
            </w:pPr>
            <w:r w:rsidRPr="002325F9">
              <w:rPr>
                <w:rFonts w:ascii="標楷體" w:eastAsia="標楷體" w:hAnsi="標楷體" w:hint="eastAsia"/>
              </w:rPr>
              <w:t>自動顯示</w:t>
            </w:r>
          </w:p>
        </w:tc>
      </w:tr>
      <w:tr w:rsidR="002325F9" w:rsidRPr="002325F9" w14:paraId="3A2A296C" w14:textId="77777777" w:rsidTr="002325F9">
        <w:trPr>
          <w:trHeight w:val="291"/>
          <w:jc w:val="center"/>
        </w:trPr>
        <w:tc>
          <w:tcPr>
            <w:tcW w:w="486" w:type="dxa"/>
          </w:tcPr>
          <w:p w14:paraId="63009BEE" w14:textId="77777777" w:rsidR="002325F9" w:rsidRPr="002325F9" w:rsidRDefault="002325F9" w:rsidP="00F662CC">
            <w:pPr>
              <w:rPr>
                <w:rFonts w:ascii="標楷體" w:eastAsia="標楷體" w:hAnsi="標楷體"/>
              </w:rPr>
            </w:pPr>
            <w:r w:rsidRPr="002325F9">
              <w:rPr>
                <w:rFonts w:ascii="標楷體" w:eastAsia="標楷體" w:hAnsi="標楷體"/>
              </w:rPr>
              <w:t>3</w:t>
            </w:r>
          </w:p>
        </w:tc>
        <w:tc>
          <w:tcPr>
            <w:tcW w:w="1709" w:type="dxa"/>
          </w:tcPr>
          <w:p w14:paraId="296AE908" w14:textId="77777777" w:rsidR="002325F9" w:rsidRPr="002325F9" w:rsidRDefault="002325F9" w:rsidP="00540D11">
            <w:pPr>
              <w:rPr>
                <w:rFonts w:ascii="標楷體" w:eastAsia="標楷體" w:hAnsi="標楷體"/>
              </w:rPr>
            </w:pPr>
            <w:r w:rsidRPr="002325F9">
              <w:rPr>
                <w:rFonts w:ascii="標楷體" w:eastAsia="標楷體" w:hAnsi="標楷體" w:hint="eastAsia"/>
              </w:rPr>
              <w:t>入帳日期</w:t>
            </w:r>
          </w:p>
        </w:tc>
        <w:tc>
          <w:tcPr>
            <w:tcW w:w="1175" w:type="dxa"/>
          </w:tcPr>
          <w:p w14:paraId="057A9D25" w14:textId="77777777" w:rsidR="002325F9" w:rsidRPr="002325F9" w:rsidRDefault="002325F9" w:rsidP="00540D11">
            <w:pPr>
              <w:rPr>
                <w:rFonts w:ascii="標楷體" w:eastAsia="標楷體" w:hAnsi="標楷體"/>
              </w:rPr>
            </w:pPr>
            <w:r w:rsidRPr="002325F9">
              <w:rPr>
                <w:rFonts w:ascii="標楷體" w:eastAsia="標楷體" w:hAnsi="標楷體"/>
              </w:rPr>
              <w:t xml:space="preserve">999/99/99           </w:t>
            </w:r>
          </w:p>
        </w:tc>
        <w:tc>
          <w:tcPr>
            <w:tcW w:w="1197" w:type="dxa"/>
          </w:tcPr>
          <w:p w14:paraId="4BEB419F" w14:textId="77777777" w:rsidR="002325F9" w:rsidRPr="002325F9" w:rsidRDefault="002325F9" w:rsidP="00F662CC">
            <w:pPr>
              <w:rPr>
                <w:rFonts w:ascii="標楷體" w:eastAsia="標楷體" w:hAnsi="標楷體"/>
              </w:rPr>
            </w:pPr>
          </w:p>
        </w:tc>
        <w:tc>
          <w:tcPr>
            <w:tcW w:w="1326" w:type="dxa"/>
          </w:tcPr>
          <w:p w14:paraId="1B415EE9" w14:textId="77777777" w:rsidR="002325F9" w:rsidRPr="002325F9" w:rsidRDefault="002325F9" w:rsidP="00F662CC">
            <w:pPr>
              <w:rPr>
                <w:rFonts w:ascii="標楷體" w:eastAsia="標楷體" w:hAnsi="標楷體"/>
              </w:rPr>
            </w:pPr>
          </w:p>
        </w:tc>
        <w:tc>
          <w:tcPr>
            <w:tcW w:w="684" w:type="dxa"/>
          </w:tcPr>
          <w:p w14:paraId="35E2C492" w14:textId="77777777" w:rsidR="002325F9" w:rsidRPr="002325F9" w:rsidRDefault="002325F9" w:rsidP="00F662CC">
            <w:pPr>
              <w:rPr>
                <w:rFonts w:ascii="標楷體" w:eastAsia="標楷體" w:hAnsi="標楷體"/>
              </w:rPr>
            </w:pPr>
          </w:p>
        </w:tc>
        <w:tc>
          <w:tcPr>
            <w:tcW w:w="696" w:type="dxa"/>
          </w:tcPr>
          <w:p w14:paraId="579BEA28" w14:textId="77777777" w:rsidR="002325F9" w:rsidRPr="002325F9" w:rsidRDefault="002325F9" w:rsidP="00F662CC">
            <w:pPr>
              <w:rPr>
                <w:rFonts w:ascii="標楷體" w:eastAsia="標楷體" w:hAnsi="標楷體"/>
              </w:rPr>
            </w:pPr>
          </w:p>
        </w:tc>
        <w:tc>
          <w:tcPr>
            <w:tcW w:w="3558" w:type="dxa"/>
          </w:tcPr>
          <w:p w14:paraId="1372E790" w14:textId="77777777" w:rsidR="002325F9" w:rsidRPr="002325F9" w:rsidRDefault="002325F9" w:rsidP="00540D11">
            <w:pPr>
              <w:rPr>
                <w:rFonts w:ascii="標楷體" w:eastAsia="標楷體" w:hAnsi="標楷體"/>
              </w:rPr>
            </w:pPr>
            <w:r w:rsidRPr="002325F9">
              <w:rPr>
                <w:rFonts w:ascii="標楷體" w:eastAsia="標楷體" w:hAnsi="標楷體" w:hint="eastAsia"/>
              </w:rPr>
              <w:t>自動顯示</w:t>
            </w:r>
          </w:p>
        </w:tc>
      </w:tr>
      <w:tr w:rsidR="002325F9" w:rsidRPr="002325F9" w14:paraId="60BC39E1" w14:textId="77777777" w:rsidTr="002325F9">
        <w:trPr>
          <w:trHeight w:val="291"/>
          <w:jc w:val="center"/>
        </w:trPr>
        <w:tc>
          <w:tcPr>
            <w:tcW w:w="486" w:type="dxa"/>
          </w:tcPr>
          <w:p w14:paraId="7E83F138" w14:textId="77777777" w:rsidR="002325F9" w:rsidRPr="002325F9" w:rsidRDefault="002325F9" w:rsidP="00F662CC">
            <w:pPr>
              <w:rPr>
                <w:rFonts w:ascii="標楷體" w:eastAsia="標楷體" w:hAnsi="標楷體"/>
              </w:rPr>
            </w:pPr>
            <w:r w:rsidRPr="002325F9">
              <w:rPr>
                <w:rFonts w:ascii="標楷體" w:eastAsia="標楷體" w:hAnsi="標楷體"/>
              </w:rPr>
              <w:t>4</w:t>
            </w:r>
          </w:p>
        </w:tc>
        <w:tc>
          <w:tcPr>
            <w:tcW w:w="1709" w:type="dxa"/>
          </w:tcPr>
          <w:p w14:paraId="26C9DB25" w14:textId="77777777" w:rsidR="002325F9" w:rsidRPr="002325F9" w:rsidRDefault="002325F9" w:rsidP="00540D11">
            <w:pPr>
              <w:rPr>
                <w:rFonts w:ascii="標楷體" w:eastAsia="標楷體" w:hAnsi="標楷體"/>
              </w:rPr>
            </w:pPr>
            <w:r w:rsidRPr="002325F9">
              <w:rPr>
                <w:rFonts w:ascii="標楷體" w:eastAsia="標楷體" w:hAnsi="標楷體" w:hint="eastAsia"/>
              </w:rPr>
              <w:t>法拍費用</w:t>
            </w:r>
          </w:p>
        </w:tc>
        <w:tc>
          <w:tcPr>
            <w:tcW w:w="1175" w:type="dxa"/>
          </w:tcPr>
          <w:p w14:paraId="28E8E034" w14:textId="77777777" w:rsidR="002325F9" w:rsidRPr="002325F9" w:rsidRDefault="002325F9" w:rsidP="00540D11">
            <w:pPr>
              <w:rPr>
                <w:rFonts w:ascii="標楷體" w:eastAsia="標楷體" w:hAnsi="標楷體"/>
              </w:rPr>
            </w:pPr>
            <w:r w:rsidRPr="002325F9">
              <w:rPr>
                <w:rFonts w:ascii="標楷體" w:eastAsia="標楷體" w:hAnsi="標楷體"/>
              </w:rPr>
              <w:t xml:space="preserve">9(14)               </w:t>
            </w:r>
          </w:p>
        </w:tc>
        <w:tc>
          <w:tcPr>
            <w:tcW w:w="1197" w:type="dxa"/>
          </w:tcPr>
          <w:p w14:paraId="08EDE27E" w14:textId="77777777" w:rsidR="002325F9" w:rsidRPr="002325F9" w:rsidRDefault="002325F9" w:rsidP="00F662CC">
            <w:pPr>
              <w:rPr>
                <w:rFonts w:ascii="標楷體" w:eastAsia="標楷體" w:hAnsi="標楷體"/>
              </w:rPr>
            </w:pPr>
          </w:p>
        </w:tc>
        <w:tc>
          <w:tcPr>
            <w:tcW w:w="1326" w:type="dxa"/>
          </w:tcPr>
          <w:p w14:paraId="2916A6B6" w14:textId="77777777" w:rsidR="002325F9" w:rsidRPr="002325F9" w:rsidRDefault="002325F9" w:rsidP="00F662CC">
            <w:pPr>
              <w:rPr>
                <w:rFonts w:ascii="標楷體" w:eastAsia="標楷體" w:hAnsi="標楷體"/>
              </w:rPr>
            </w:pPr>
          </w:p>
        </w:tc>
        <w:tc>
          <w:tcPr>
            <w:tcW w:w="684" w:type="dxa"/>
          </w:tcPr>
          <w:p w14:paraId="65064AAA" w14:textId="77777777" w:rsidR="002325F9" w:rsidRPr="002325F9" w:rsidRDefault="002325F9" w:rsidP="00F662CC">
            <w:pPr>
              <w:rPr>
                <w:rFonts w:ascii="標楷體" w:eastAsia="標楷體" w:hAnsi="標楷體"/>
              </w:rPr>
            </w:pPr>
          </w:p>
        </w:tc>
        <w:tc>
          <w:tcPr>
            <w:tcW w:w="696" w:type="dxa"/>
          </w:tcPr>
          <w:p w14:paraId="3D6B3E97" w14:textId="77777777" w:rsidR="002325F9" w:rsidRPr="002325F9" w:rsidRDefault="002325F9" w:rsidP="00F662CC">
            <w:pPr>
              <w:rPr>
                <w:rFonts w:ascii="標楷體" w:eastAsia="標楷體" w:hAnsi="標楷體"/>
              </w:rPr>
            </w:pPr>
          </w:p>
        </w:tc>
        <w:tc>
          <w:tcPr>
            <w:tcW w:w="3558" w:type="dxa"/>
          </w:tcPr>
          <w:p w14:paraId="564CF0BC" w14:textId="77777777" w:rsidR="002325F9" w:rsidRPr="002325F9" w:rsidRDefault="002325F9" w:rsidP="00540D11">
            <w:pPr>
              <w:rPr>
                <w:rFonts w:ascii="標楷體" w:eastAsia="標楷體" w:hAnsi="標楷體"/>
              </w:rPr>
            </w:pPr>
            <w:r w:rsidRPr="002325F9">
              <w:rPr>
                <w:rFonts w:ascii="標楷體" w:eastAsia="標楷體" w:hAnsi="標楷體" w:hint="eastAsia"/>
              </w:rPr>
              <w:t>自動顯示</w:t>
            </w:r>
          </w:p>
        </w:tc>
      </w:tr>
      <w:tr w:rsidR="002325F9" w:rsidRPr="002325F9" w14:paraId="521EE56D" w14:textId="77777777" w:rsidTr="002325F9">
        <w:trPr>
          <w:trHeight w:val="291"/>
          <w:jc w:val="center"/>
        </w:trPr>
        <w:tc>
          <w:tcPr>
            <w:tcW w:w="486" w:type="dxa"/>
          </w:tcPr>
          <w:p w14:paraId="300567EC" w14:textId="77777777" w:rsidR="002325F9" w:rsidRPr="002325F9" w:rsidRDefault="002325F9" w:rsidP="00F662CC">
            <w:pPr>
              <w:rPr>
                <w:rFonts w:ascii="標楷體" w:eastAsia="標楷體" w:hAnsi="標楷體"/>
              </w:rPr>
            </w:pPr>
            <w:r w:rsidRPr="002325F9">
              <w:rPr>
                <w:rFonts w:ascii="標楷體" w:eastAsia="標楷體" w:hAnsi="標楷體"/>
              </w:rPr>
              <w:t>5</w:t>
            </w:r>
          </w:p>
        </w:tc>
        <w:tc>
          <w:tcPr>
            <w:tcW w:w="1709" w:type="dxa"/>
          </w:tcPr>
          <w:p w14:paraId="5A7093E3" w14:textId="77777777" w:rsidR="002325F9" w:rsidRPr="002325F9" w:rsidRDefault="002325F9" w:rsidP="00540D11">
            <w:pPr>
              <w:rPr>
                <w:rFonts w:ascii="標楷體" w:eastAsia="標楷體" w:hAnsi="標楷體"/>
              </w:rPr>
            </w:pPr>
            <w:r w:rsidRPr="002325F9">
              <w:rPr>
                <w:rFonts w:ascii="標楷體" w:eastAsia="標楷體" w:hAnsi="標楷體" w:hint="eastAsia"/>
              </w:rPr>
              <w:t>科目名稱</w:t>
            </w:r>
          </w:p>
        </w:tc>
        <w:tc>
          <w:tcPr>
            <w:tcW w:w="1175" w:type="dxa"/>
          </w:tcPr>
          <w:p w14:paraId="2BE64C6C" w14:textId="77777777" w:rsidR="002325F9" w:rsidRPr="002325F9" w:rsidRDefault="002325F9" w:rsidP="00540D11">
            <w:pPr>
              <w:rPr>
                <w:rFonts w:ascii="標楷體" w:eastAsia="標楷體" w:hAnsi="標楷體"/>
              </w:rPr>
            </w:pPr>
            <w:r w:rsidRPr="002325F9">
              <w:rPr>
                <w:rFonts w:ascii="標楷體" w:eastAsia="標楷體" w:hAnsi="標楷體"/>
              </w:rPr>
              <w:t xml:space="preserve">X(20)               </w:t>
            </w:r>
          </w:p>
        </w:tc>
        <w:tc>
          <w:tcPr>
            <w:tcW w:w="1197" w:type="dxa"/>
          </w:tcPr>
          <w:p w14:paraId="3D0EA6B9" w14:textId="77777777" w:rsidR="002325F9" w:rsidRPr="002325F9" w:rsidRDefault="002325F9" w:rsidP="00F662CC">
            <w:pPr>
              <w:rPr>
                <w:rFonts w:ascii="標楷體" w:eastAsia="標楷體" w:hAnsi="標楷體"/>
              </w:rPr>
            </w:pPr>
          </w:p>
        </w:tc>
        <w:tc>
          <w:tcPr>
            <w:tcW w:w="1326" w:type="dxa"/>
          </w:tcPr>
          <w:p w14:paraId="761ED8BA" w14:textId="77777777" w:rsidR="002325F9" w:rsidRPr="002325F9" w:rsidRDefault="002325F9" w:rsidP="00F662CC">
            <w:pPr>
              <w:rPr>
                <w:rFonts w:ascii="標楷體" w:eastAsia="標楷體" w:hAnsi="標楷體"/>
              </w:rPr>
            </w:pPr>
          </w:p>
        </w:tc>
        <w:tc>
          <w:tcPr>
            <w:tcW w:w="684" w:type="dxa"/>
          </w:tcPr>
          <w:p w14:paraId="186D4964" w14:textId="77777777" w:rsidR="002325F9" w:rsidRPr="002325F9" w:rsidRDefault="002325F9" w:rsidP="00F662CC">
            <w:pPr>
              <w:rPr>
                <w:rFonts w:ascii="標楷體" w:eastAsia="標楷體" w:hAnsi="標楷體"/>
              </w:rPr>
            </w:pPr>
          </w:p>
        </w:tc>
        <w:tc>
          <w:tcPr>
            <w:tcW w:w="696" w:type="dxa"/>
          </w:tcPr>
          <w:p w14:paraId="33A53182" w14:textId="77777777" w:rsidR="002325F9" w:rsidRPr="002325F9" w:rsidRDefault="002325F9" w:rsidP="00F662CC">
            <w:pPr>
              <w:rPr>
                <w:rFonts w:ascii="標楷體" w:eastAsia="標楷體" w:hAnsi="標楷體"/>
              </w:rPr>
            </w:pPr>
          </w:p>
        </w:tc>
        <w:tc>
          <w:tcPr>
            <w:tcW w:w="3558" w:type="dxa"/>
          </w:tcPr>
          <w:p w14:paraId="63691A32" w14:textId="77777777" w:rsidR="002325F9" w:rsidRPr="002325F9" w:rsidRDefault="002325F9" w:rsidP="00540D11">
            <w:pPr>
              <w:rPr>
                <w:rFonts w:ascii="標楷體" w:eastAsia="標楷體" w:hAnsi="標楷體"/>
              </w:rPr>
            </w:pPr>
            <w:r w:rsidRPr="002325F9">
              <w:rPr>
                <w:rFonts w:ascii="標楷體" w:eastAsia="標楷體" w:hAnsi="標楷體" w:hint="eastAsia"/>
              </w:rPr>
              <w:t>自動顯示</w:t>
            </w:r>
          </w:p>
        </w:tc>
      </w:tr>
      <w:tr w:rsidR="002325F9" w:rsidRPr="002325F9" w14:paraId="4BED6AFA" w14:textId="77777777" w:rsidTr="002325F9">
        <w:trPr>
          <w:trHeight w:val="291"/>
          <w:jc w:val="center"/>
        </w:trPr>
        <w:tc>
          <w:tcPr>
            <w:tcW w:w="486" w:type="dxa"/>
          </w:tcPr>
          <w:p w14:paraId="06546AB5" w14:textId="77777777" w:rsidR="002325F9" w:rsidRPr="002325F9" w:rsidRDefault="002325F9" w:rsidP="00F662CC">
            <w:pPr>
              <w:rPr>
                <w:rFonts w:ascii="標楷體" w:eastAsia="標楷體" w:hAnsi="標楷體"/>
              </w:rPr>
            </w:pPr>
            <w:r w:rsidRPr="002325F9">
              <w:rPr>
                <w:rFonts w:ascii="標楷體" w:eastAsia="標楷體" w:hAnsi="標楷體"/>
              </w:rPr>
              <w:t>6</w:t>
            </w:r>
          </w:p>
        </w:tc>
        <w:tc>
          <w:tcPr>
            <w:tcW w:w="1709" w:type="dxa"/>
          </w:tcPr>
          <w:p w14:paraId="6F8E48A4" w14:textId="77777777" w:rsidR="002325F9" w:rsidRPr="002325F9" w:rsidRDefault="002325F9" w:rsidP="00540D11">
            <w:pPr>
              <w:rPr>
                <w:rFonts w:ascii="標楷體" w:eastAsia="標楷體" w:hAnsi="標楷體"/>
              </w:rPr>
            </w:pPr>
            <w:r w:rsidRPr="002325F9">
              <w:rPr>
                <w:rFonts w:ascii="標楷體" w:eastAsia="標楷體" w:hAnsi="標楷體" w:hint="eastAsia"/>
              </w:rPr>
              <w:t xml:space="preserve">借貸    </w:t>
            </w:r>
          </w:p>
        </w:tc>
        <w:tc>
          <w:tcPr>
            <w:tcW w:w="1175" w:type="dxa"/>
          </w:tcPr>
          <w:p w14:paraId="40859FD5" w14:textId="77777777" w:rsidR="002325F9" w:rsidRPr="002325F9" w:rsidRDefault="002325F9" w:rsidP="00540D11">
            <w:pPr>
              <w:rPr>
                <w:rFonts w:ascii="標楷體" w:eastAsia="標楷體" w:hAnsi="標楷體"/>
              </w:rPr>
            </w:pPr>
            <w:r w:rsidRPr="002325F9">
              <w:rPr>
                <w:rFonts w:ascii="標楷體" w:eastAsia="標楷體" w:hAnsi="標楷體"/>
              </w:rPr>
              <w:t xml:space="preserve">X                   </w:t>
            </w:r>
          </w:p>
        </w:tc>
        <w:tc>
          <w:tcPr>
            <w:tcW w:w="1197" w:type="dxa"/>
          </w:tcPr>
          <w:p w14:paraId="615189B7" w14:textId="77777777" w:rsidR="002325F9" w:rsidRPr="002325F9" w:rsidRDefault="002325F9" w:rsidP="00F662CC">
            <w:pPr>
              <w:rPr>
                <w:rFonts w:ascii="標楷體" w:eastAsia="標楷體" w:hAnsi="標楷體"/>
              </w:rPr>
            </w:pPr>
          </w:p>
        </w:tc>
        <w:tc>
          <w:tcPr>
            <w:tcW w:w="1326" w:type="dxa"/>
          </w:tcPr>
          <w:p w14:paraId="101D1B6F" w14:textId="77777777" w:rsidR="002325F9" w:rsidRPr="002325F9" w:rsidRDefault="002325F9" w:rsidP="00F662CC">
            <w:pPr>
              <w:rPr>
                <w:rFonts w:ascii="標楷體" w:eastAsia="標楷體" w:hAnsi="標楷體"/>
              </w:rPr>
            </w:pPr>
          </w:p>
        </w:tc>
        <w:tc>
          <w:tcPr>
            <w:tcW w:w="684" w:type="dxa"/>
          </w:tcPr>
          <w:p w14:paraId="47B21EA8" w14:textId="77777777" w:rsidR="002325F9" w:rsidRPr="002325F9" w:rsidRDefault="002325F9" w:rsidP="00F662CC">
            <w:pPr>
              <w:rPr>
                <w:rFonts w:ascii="標楷體" w:eastAsia="標楷體" w:hAnsi="標楷體"/>
              </w:rPr>
            </w:pPr>
          </w:p>
        </w:tc>
        <w:tc>
          <w:tcPr>
            <w:tcW w:w="696" w:type="dxa"/>
          </w:tcPr>
          <w:p w14:paraId="174EE8C1" w14:textId="77777777" w:rsidR="002325F9" w:rsidRPr="002325F9" w:rsidRDefault="002325F9" w:rsidP="00F662CC">
            <w:pPr>
              <w:rPr>
                <w:rFonts w:ascii="標楷體" w:eastAsia="標楷體" w:hAnsi="標楷體"/>
              </w:rPr>
            </w:pPr>
          </w:p>
        </w:tc>
        <w:tc>
          <w:tcPr>
            <w:tcW w:w="3558" w:type="dxa"/>
          </w:tcPr>
          <w:p w14:paraId="4943DFCC" w14:textId="77777777" w:rsidR="002325F9" w:rsidRPr="002325F9" w:rsidRDefault="002325F9" w:rsidP="00540D11">
            <w:pPr>
              <w:rPr>
                <w:rFonts w:ascii="標楷體" w:eastAsia="標楷體" w:hAnsi="標楷體"/>
              </w:rPr>
            </w:pPr>
            <w:r w:rsidRPr="002325F9">
              <w:rPr>
                <w:rFonts w:ascii="標楷體" w:eastAsia="標楷體" w:hAnsi="標楷體" w:hint="eastAsia"/>
              </w:rPr>
              <w:t>自動顯示</w:t>
            </w:r>
          </w:p>
        </w:tc>
      </w:tr>
      <w:tr w:rsidR="002325F9" w:rsidRPr="002325F9" w14:paraId="33248E68" w14:textId="77777777" w:rsidTr="002325F9">
        <w:trPr>
          <w:trHeight w:val="291"/>
          <w:jc w:val="center"/>
        </w:trPr>
        <w:tc>
          <w:tcPr>
            <w:tcW w:w="486" w:type="dxa"/>
          </w:tcPr>
          <w:p w14:paraId="6E2DD8CD" w14:textId="77777777" w:rsidR="002325F9" w:rsidRPr="002325F9" w:rsidRDefault="002325F9" w:rsidP="00F662CC">
            <w:pPr>
              <w:rPr>
                <w:rFonts w:ascii="標楷體" w:eastAsia="標楷體" w:hAnsi="標楷體"/>
              </w:rPr>
            </w:pPr>
            <w:r w:rsidRPr="002325F9">
              <w:rPr>
                <w:rFonts w:ascii="標楷體" w:eastAsia="標楷體" w:hAnsi="標楷體"/>
              </w:rPr>
              <w:t>7</w:t>
            </w:r>
          </w:p>
        </w:tc>
        <w:tc>
          <w:tcPr>
            <w:tcW w:w="1709" w:type="dxa"/>
          </w:tcPr>
          <w:p w14:paraId="6FE32476" w14:textId="77777777" w:rsidR="002325F9" w:rsidRPr="002325F9" w:rsidRDefault="002325F9" w:rsidP="00540D11">
            <w:pPr>
              <w:rPr>
                <w:rFonts w:ascii="標楷體" w:eastAsia="標楷體" w:hAnsi="標楷體"/>
              </w:rPr>
            </w:pPr>
            <w:r w:rsidRPr="002325F9">
              <w:rPr>
                <w:rFonts w:ascii="標楷體" w:eastAsia="標楷體" w:hAnsi="標楷體" w:hint="eastAsia"/>
              </w:rPr>
              <w:t xml:space="preserve">收件日  </w:t>
            </w:r>
          </w:p>
        </w:tc>
        <w:tc>
          <w:tcPr>
            <w:tcW w:w="1175" w:type="dxa"/>
          </w:tcPr>
          <w:p w14:paraId="77FAA399" w14:textId="77777777" w:rsidR="002325F9" w:rsidRPr="002325F9" w:rsidRDefault="002325F9" w:rsidP="00540D11">
            <w:pPr>
              <w:rPr>
                <w:rFonts w:ascii="標楷體" w:eastAsia="標楷體" w:hAnsi="標楷體"/>
              </w:rPr>
            </w:pPr>
            <w:r w:rsidRPr="002325F9">
              <w:rPr>
                <w:rFonts w:ascii="標楷體" w:eastAsia="標楷體" w:hAnsi="標楷體"/>
              </w:rPr>
              <w:t xml:space="preserve">999/99/99           </w:t>
            </w:r>
          </w:p>
        </w:tc>
        <w:tc>
          <w:tcPr>
            <w:tcW w:w="1197" w:type="dxa"/>
          </w:tcPr>
          <w:p w14:paraId="6563119A" w14:textId="77777777" w:rsidR="002325F9" w:rsidRPr="002325F9" w:rsidRDefault="002325F9" w:rsidP="00F662CC">
            <w:pPr>
              <w:rPr>
                <w:rFonts w:ascii="標楷體" w:eastAsia="標楷體" w:hAnsi="標楷體"/>
              </w:rPr>
            </w:pPr>
          </w:p>
        </w:tc>
        <w:tc>
          <w:tcPr>
            <w:tcW w:w="1326" w:type="dxa"/>
          </w:tcPr>
          <w:p w14:paraId="24A725E0" w14:textId="77777777" w:rsidR="002325F9" w:rsidRPr="002325F9" w:rsidRDefault="002325F9" w:rsidP="00F662CC">
            <w:pPr>
              <w:rPr>
                <w:rFonts w:ascii="標楷體" w:eastAsia="標楷體" w:hAnsi="標楷體"/>
              </w:rPr>
            </w:pPr>
          </w:p>
        </w:tc>
        <w:tc>
          <w:tcPr>
            <w:tcW w:w="684" w:type="dxa"/>
          </w:tcPr>
          <w:p w14:paraId="3B64CF8D" w14:textId="77777777" w:rsidR="002325F9" w:rsidRPr="002325F9" w:rsidRDefault="002325F9" w:rsidP="00F662CC">
            <w:pPr>
              <w:rPr>
                <w:rFonts w:ascii="標楷體" w:eastAsia="標楷體" w:hAnsi="標楷體"/>
              </w:rPr>
            </w:pPr>
          </w:p>
        </w:tc>
        <w:tc>
          <w:tcPr>
            <w:tcW w:w="696" w:type="dxa"/>
          </w:tcPr>
          <w:p w14:paraId="257B3183" w14:textId="77777777" w:rsidR="002325F9" w:rsidRPr="002325F9" w:rsidRDefault="002325F9" w:rsidP="00F662CC">
            <w:pPr>
              <w:rPr>
                <w:rFonts w:ascii="標楷體" w:eastAsia="標楷體" w:hAnsi="標楷體"/>
              </w:rPr>
            </w:pPr>
          </w:p>
        </w:tc>
        <w:tc>
          <w:tcPr>
            <w:tcW w:w="3558" w:type="dxa"/>
          </w:tcPr>
          <w:p w14:paraId="0227278A" w14:textId="77777777" w:rsidR="002325F9" w:rsidRPr="002325F9" w:rsidRDefault="002325F9" w:rsidP="00540D11">
            <w:pPr>
              <w:rPr>
                <w:rFonts w:ascii="標楷體" w:eastAsia="標楷體" w:hAnsi="標楷體"/>
              </w:rPr>
            </w:pPr>
            <w:r w:rsidRPr="002325F9">
              <w:rPr>
                <w:rFonts w:ascii="標楷體" w:eastAsia="標楷體" w:hAnsi="標楷體" w:hint="eastAsia"/>
              </w:rPr>
              <w:t>自動顯示</w:t>
            </w:r>
          </w:p>
        </w:tc>
      </w:tr>
      <w:tr w:rsidR="002325F9" w:rsidRPr="002325F9" w14:paraId="7563907B" w14:textId="77777777" w:rsidTr="002325F9">
        <w:trPr>
          <w:trHeight w:val="291"/>
          <w:jc w:val="center"/>
        </w:trPr>
        <w:tc>
          <w:tcPr>
            <w:tcW w:w="486" w:type="dxa"/>
          </w:tcPr>
          <w:p w14:paraId="1C780B3F" w14:textId="77777777" w:rsidR="002325F9" w:rsidRPr="002325F9" w:rsidRDefault="002325F9" w:rsidP="00F662CC">
            <w:pPr>
              <w:rPr>
                <w:rFonts w:ascii="標楷體" w:eastAsia="標楷體" w:hAnsi="標楷體"/>
              </w:rPr>
            </w:pPr>
            <w:r w:rsidRPr="002325F9">
              <w:rPr>
                <w:rFonts w:ascii="標楷體" w:eastAsia="標楷體" w:hAnsi="標楷體"/>
              </w:rPr>
              <w:t>8</w:t>
            </w:r>
          </w:p>
        </w:tc>
        <w:tc>
          <w:tcPr>
            <w:tcW w:w="1709" w:type="dxa"/>
          </w:tcPr>
          <w:p w14:paraId="445423BD" w14:textId="77777777" w:rsidR="002325F9" w:rsidRPr="002325F9" w:rsidRDefault="002325F9" w:rsidP="00540D11">
            <w:pPr>
              <w:rPr>
                <w:rFonts w:ascii="標楷體" w:eastAsia="標楷體" w:hAnsi="標楷體"/>
              </w:rPr>
            </w:pPr>
            <w:r w:rsidRPr="002325F9">
              <w:rPr>
                <w:rFonts w:ascii="標楷體" w:eastAsia="標楷體" w:hAnsi="標楷體" w:hint="eastAsia"/>
              </w:rPr>
              <w:t>登放序號</w:t>
            </w:r>
          </w:p>
        </w:tc>
        <w:tc>
          <w:tcPr>
            <w:tcW w:w="1175" w:type="dxa"/>
          </w:tcPr>
          <w:p w14:paraId="6AEBD7CF" w14:textId="77777777" w:rsidR="002325F9" w:rsidRPr="002325F9" w:rsidRDefault="002325F9" w:rsidP="00540D11">
            <w:pPr>
              <w:rPr>
                <w:rFonts w:ascii="標楷體" w:eastAsia="標楷體" w:hAnsi="標楷體"/>
              </w:rPr>
            </w:pPr>
            <w:r w:rsidRPr="002325F9">
              <w:rPr>
                <w:rFonts w:ascii="標楷體" w:eastAsia="標楷體" w:hAnsi="標楷體"/>
              </w:rPr>
              <w:t>99999999XXXXXX999999</w:t>
            </w:r>
          </w:p>
        </w:tc>
        <w:tc>
          <w:tcPr>
            <w:tcW w:w="1197" w:type="dxa"/>
          </w:tcPr>
          <w:p w14:paraId="74C30B58" w14:textId="77777777" w:rsidR="002325F9" w:rsidRPr="002325F9" w:rsidRDefault="002325F9" w:rsidP="00F662CC">
            <w:pPr>
              <w:rPr>
                <w:rFonts w:ascii="標楷體" w:eastAsia="標楷體" w:hAnsi="標楷體"/>
              </w:rPr>
            </w:pPr>
          </w:p>
        </w:tc>
        <w:tc>
          <w:tcPr>
            <w:tcW w:w="1326" w:type="dxa"/>
          </w:tcPr>
          <w:p w14:paraId="79972594" w14:textId="77777777" w:rsidR="002325F9" w:rsidRPr="002325F9" w:rsidRDefault="002325F9" w:rsidP="00F662CC">
            <w:pPr>
              <w:rPr>
                <w:rFonts w:ascii="標楷體" w:eastAsia="標楷體" w:hAnsi="標楷體"/>
              </w:rPr>
            </w:pPr>
          </w:p>
        </w:tc>
        <w:tc>
          <w:tcPr>
            <w:tcW w:w="684" w:type="dxa"/>
          </w:tcPr>
          <w:p w14:paraId="36898D49" w14:textId="77777777" w:rsidR="002325F9" w:rsidRPr="002325F9" w:rsidRDefault="002325F9" w:rsidP="00F662CC">
            <w:pPr>
              <w:rPr>
                <w:rFonts w:ascii="標楷體" w:eastAsia="標楷體" w:hAnsi="標楷體"/>
              </w:rPr>
            </w:pPr>
          </w:p>
        </w:tc>
        <w:tc>
          <w:tcPr>
            <w:tcW w:w="696" w:type="dxa"/>
          </w:tcPr>
          <w:p w14:paraId="55FE005C" w14:textId="77777777" w:rsidR="002325F9" w:rsidRPr="002325F9" w:rsidRDefault="002325F9" w:rsidP="00F662CC">
            <w:pPr>
              <w:rPr>
                <w:rFonts w:ascii="標楷體" w:eastAsia="標楷體" w:hAnsi="標楷體"/>
              </w:rPr>
            </w:pPr>
          </w:p>
        </w:tc>
        <w:tc>
          <w:tcPr>
            <w:tcW w:w="3558" w:type="dxa"/>
          </w:tcPr>
          <w:p w14:paraId="0C60B745" w14:textId="77777777" w:rsidR="002325F9" w:rsidRPr="002325F9" w:rsidRDefault="002325F9" w:rsidP="00540D11">
            <w:pPr>
              <w:rPr>
                <w:rFonts w:ascii="標楷體" w:eastAsia="標楷體" w:hAnsi="標楷體"/>
              </w:rPr>
            </w:pPr>
            <w:r w:rsidRPr="002325F9">
              <w:rPr>
                <w:rFonts w:ascii="標楷體" w:eastAsia="標楷體" w:hAnsi="標楷體" w:hint="eastAsia"/>
              </w:rPr>
              <w:t>自動顯示</w:t>
            </w:r>
          </w:p>
        </w:tc>
      </w:tr>
      <w:tr w:rsidR="002325F9" w:rsidRPr="002325F9" w14:paraId="50DB18D9" w14:textId="77777777" w:rsidTr="002325F9">
        <w:trPr>
          <w:trHeight w:val="291"/>
          <w:jc w:val="center"/>
        </w:trPr>
        <w:tc>
          <w:tcPr>
            <w:tcW w:w="486" w:type="dxa"/>
          </w:tcPr>
          <w:p w14:paraId="07AAA44A" w14:textId="77777777" w:rsidR="002325F9" w:rsidRPr="002325F9" w:rsidRDefault="002325F9" w:rsidP="00F662CC">
            <w:pPr>
              <w:rPr>
                <w:rFonts w:ascii="標楷體" w:eastAsia="標楷體" w:hAnsi="標楷體"/>
              </w:rPr>
            </w:pPr>
          </w:p>
        </w:tc>
        <w:tc>
          <w:tcPr>
            <w:tcW w:w="1709" w:type="dxa"/>
          </w:tcPr>
          <w:p w14:paraId="386D6A0C" w14:textId="77777777" w:rsidR="002325F9" w:rsidRPr="002325F9" w:rsidRDefault="002325F9" w:rsidP="00F662CC">
            <w:pPr>
              <w:rPr>
                <w:rFonts w:ascii="標楷體" w:eastAsia="標楷體" w:hAnsi="標楷體"/>
              </w:rPr>
            </w:pPr>
          </w:p>
        </w:tc>
        <w:tc>
          <w:tcPr>
            <w:tcW w:w="1175" w:type="dxa"/>
          </w:tcPr>
          <w:p w14:paraId="588A2CEB" w14:textId="77777777" w:rsidR="002325F9" w:rsidRPr="002325F9" w:rsidRDefault="002325F9" w:rsidP="00F662CC">
            <w:pPr>
              <w:rPr>
                <w:rFonts w:ascii="標楷體" w:eastAsia="標楷體" w:hAnsi="標楷體"/>
              </w:rPr>
            </w:pPr>
          </w:p>
        </w:tc>
        <w:tc>
          <w:tcPr>
            <w:tcW w:w="1197" w:type="dxa"/>
          </w:tcPr>
          <w:p w14:paraId="47EA160D" w14:textId="77777777" w:rsidR="002325F9" w:rsidRPr="002325F9" w:rsidRDefault="002325F9" w:rsidP="00F662CC">
            <w:pPr>
              <w:rPr>
                <w:rFonts w:ascii="標楷體" w:eastAsia="標楷體" w:hAnsi="標楷體"/>
              </w:rPr>
            </w:pPr>
          </w:p>
        </w:tc>
        <w:tc>
          <w:tcPr>
            <w:tcW w:w="1326" w:type="dxa"/>
          </w:tcPr>
          <w:p w14:paraId="7A5CD306" w14:textId="77777777" w:rsidR="002325F9" w:rsidRPr="002325F9" w:rsidRDefault="002325F9" w:rsidP="00F662CC">
            <w:pPr>
              <w:rPr>
                <w:rFonts w:ascii="標楷體" w:eastAsia="標楷體" w:hAnsi="標楷體"/>
              </w:rPr>
            </w:pPr>
          </w:p>
        </w:tc>
        <w:tc>
          <w:tcPr>
            <w:tcW w:w="684" w:type="dxa"/>
          </w:tcPr>
          <w:p w14:paraId="5618995F" w14:textId="77777777" w:rsidR="002325F9" w:rsidRPr="002325F9" w:rsidRDefault="002325F9" w:rsidP="00F662CC">
            <w:pPr>
              <w:rPr>
                <w:rFonts w:ascii="標楷體" w:eastAsia="標楷體" w:hAnsi="標楷體"/>
              </w:rPr>
            </w:pPr>
          </w:p>
        </w:tc>
        <w:tc>
          <w:tcPr>
            <w:tcW w:w="696" w:type="dxa"/>
          </w:tcPr>
          <w:p w14:paraId="08C0A5A9" w14:textId="77777777" w:rsidR="002325F9" w:rsidRPr="002325F9" w:rsidRDefault="002325F9" w:rsidP="00F662CC">
            <w:pPr>
              <w:rPr>
                <w:rFonts w:ascii="標楷體" w:eastAsia="標楷體" w:hAnsi="標楷體"/>
              </w:rPr>
            </w:pPr>
          </w:p>
        </w:tc>
        <w:tc>
          <w:tcPr>
            <w:tcW w:w="3558" w:type="dxa"/>
          </w:tcPr>
          <w:p w14:paraId="619FF732" w14:textId="77777777" w:rsidR="002325F9" w:rsidRPr="002325F9" w:rsidRDefault="002325F9" w:rsidP="00F662CC">
            <w:pPr>
              <w:rPr>
                <w:rFonts w:ascii="標楷體" w:eastAsia="標楷體" w:hAnsi="標楷體"/>
              </w:rPr>
            </w:pPr>
          </w:p>
        </w:tc>
      </w:tr>
    </w:tbl>
    <w:p w14:paraId="005514F4" w14:textId="77777777" w:rsidR="00F73D3A" w:rsidRPr="00362205" w:rsidRDefault="00F73D3A" w:rsidP="00F73D3A">
      <w:pPr>
        <w:rPr>
          <w:rFonts w:ascii="標楷體" w:eastAsia="標楷體" w:hAnsi="標楷體"/>
        </w:rPr>
      </w:pPr>
    </w:p>
    <w:p w14:paraId="5B117921" w14:textId="77777777" w:rsidR="009B7B3F" w:rsidRPr="006903EC" w:rsidRDefault="009B7B3F" w:rsidP="003C7FBE">
      <w:pPr>
        <w:rPr>
          <w:rFonts w:ascii="標楷體" w:eastAsia="標楷體" w:hAnsi="標楷體"/>
        </w:rPr>
      </w:pPr>
    </w:p>
    <w:p w14:paraId="4860D270" w14:textId="77777777" w:rsidR="00C23791" w:rsidRDefault="00C23791" w:rsidP="006903EC">
      <w:pPr>
        <w:rPr>
          <w:rFonts w:ascii="標楷體" w:eastAsia="標楷體" w:hAnsi="標楷體"/>
        </w:rPr>
      </w:pPr>
    </w:p>
    <w:p w14:paraId="4575E6AF" w14:textId="77777777" w:rsidR="00FD0BA6" w:rsidRPr="00362205" w:rsidRDefault="00FD0BA6" w:rsidP="00C23791">
      <w:pPr>
        <w:pStyle w:val="10"/>
        <w:snapToGrid w:val="0"/>
        <w:rPr>
          <w:rFonts w:ascii="標楷體" w:hAnsi="標楷體"/>
          <w:sz w:val="32"/>
          <w:szCs w:val="32"/>
        </w:rPr>
      </w:pPr>
      <w:bookmarkStart w:id="310" w:name="_Toc32500232"/>
      <w:r w:rsidRPr="00362205">
        <w:rPr>
          <w:rFonts w:ascii="標楷體" w:hAnsi="標楷體"/>
          <w:sz w:val="32"/>
          <w:szCs w:val="32"/>
        </w:rPr>
        <w:lastRenderedPageBreak/>
        <w:t>第4章</w:t>
      </w:r>
      <w:r w:rsidR="00716905" w:rsidRPr="00362205">
        <w:rPr>
          <w:rFonts w:ascii="標楷體" w:hAnsi="標楷體" w:hint="eastAsia"/>
          <w:sz w:val="32"/>
          <w:szCs w:val="32"/>
        </w:rPr>
        <w:t xml:space="preserve"> </w:t>
      </w:r>
      <w:r w:rsidRPr="00362205">
        <w:rPr>
          <w:rFonts w:ascii="標楷體" w:hAnsi="標楷體"/>
          <w:sz w:val="32"/>
          <w:szCs w:val="32"/>
        </w:rPr>
        <w:t>其他與附件</w:t>
      </w:r>
      <w:bookmarkEnd w:id="310"/>
    </w:p>
    <w:p w14:paraId="571F92CD" w14:textId="77777777" w:rsidR="00FD0BA6" w:rsidRPr="00362205" w:rsidRDefault="00716905" w:rsidP="00FD0BA6">
      <w:pPr>
        <w:pStyle w:val="20"/>
        <w:keepNext w:val="0"/>
        <w:rPr>
          <w:rFonts w:ascii="標楷體" w:hAnsi="標楷體"/>
        </w:rPr>
      </w:pPr>
      <w:bookmarkStart w:id="311" w:name="_Toc32500233"/>
      <w:r w:rsidRPr="00362205">
        <w:rPr>
          <w:rFonts w:ascii="標楷體" w:hAnsi="標楷體"/>
        </w:rPr>
        <w:t>4.1</w:t>
      </w:r>
      <w:r w:rsidRPr="00362205">
        <w:rPr>
          <w:rFonts w:ascii="標楷體" w:hAnsi="標楷體" w:hint="eastAsia"/>
        </w:rPr>
        <w:t xml:space="preserve">    </w:t>
      </w:r>
      <w:r w:rsidR="00FD0BA6" w:rsidRPr="00362205">
        <w:rPr>
          <w:rFonts w:ascii="標楷體" w:hAnsi="標楷體"/>
        </w:rPr>
        <w:t>其他</w:t>
      </w:r>
      <w:bookmarkEnd w:id="311"/>
    </w:p>
    <w:p w14:paraId="714FAA65" w14:textId="77777777" w:rsidR="007C208F" w:rsidRPr="009B2BD3" w:rsidRDefault="007C208F" w:rsidP="007C208F">
      <w:pPr>
        <w:pStyle w:val="2TEXT"/>
        <w:rPr>
          <w:rFonts w:ascii="標楷體" w:hAnsi="標楷體"/>
        </w:rPr>
      </w:pPr>
      <w:r w:rsidRPr="009B2BD3">
        <w:rPr>
          <w:rFonts w:ascii="標楷體" w:hAnsi="標楷體" w:hint="eastAsia"/>
        </w:rPr>
        <w:t>N/A</w:t>
      </w:r>
    </w:p>
    <w:p w14:paraId="1848E26D" w14:textId="77777777" w:rsidR="00FD0BA6" w:rsidRPr="00362205" w:rsidRDefault="00716905" w:rsidP="00FD0BA6">
      <w:pPr>
        <w:pStyle w:val="20"/>
        <w:keepNext w:val="0"/>
        <w:rPr>
          <w:rFonts w:ascii="標楷體" w:hAnsi="標楷體"/>
        </w:rPr>
      </w:pPr>
      <w:bookmarkStart w:id="312" w:name="_Toc32500234"/>
      <w:r w:rsidRPr="00362205">
        <w:rPr>
          <w:rFonts w:ascii="標楷體" w:hAnsi="標楷體"/>
        </w:rPr>
        <w:t xml:space="preserve">4.2 </w:t>
      </w:r>
      <w:r w:rsidRPr="00362205">
        <w:rPr>
          <w:rFonts w:ascii="標楷體" w:hAnsi="標楷體" w:hint="eastAsia"/>
        </w:rPr>
        <w:t xml:space="preserve">   </w:t>
      </w:r>
      <w:r w:rsidR="00FD0BA6" w:rsidRPr="00362205">
        <w:rPr>
          <w:rFonts w:ascii="標楷體" w:hAnsi="標楷體"/>
        </w:rPr>
        <w:t>附件</w:t>
      </w:r>
      <w:bookmarkEnd w:id="312"/>
    </w:p>
    <w:p w14:paraId="3F231B48" w14:textId="77777777" w:rsidR="00FD0BA6" w:rsidRDefault="00981FE1" w:rsidP="00981FE1">
      <w:pPr>
        <w:pStyle w:val="3"/>
        <w:ind w:left="567"/>
        <w:rPr>
          <w:rFonts w:ascii="標楷體" w:hAnsi="標楷體"/>
        </w:rPr>
      </w:pPr>
      <w:r w:rsidRPr="00362205">
        <w:rPr>
          <w:rFonts w:ascii="標楷體" w:hAnsi="標楷體" w:hint="eastAsia"/>
        </w:rPr>
        <w:t>4</w:t>
      </w:r>
      <w:r w:rsidRPr="00362205">
        <w:rPr>
          <w:rFonts w:ascii="標楷體" w:hAnsi="標楷體"/>
        </w:rPr>
        <w:t xml:space="preserve">.2.1 </w:t>
      </w:r>
      <w:r w:rsidR="007F37DD" w:rsidRPr="00362205">
        <w:rPr>
          <w:rFonts w:ascii="標楷體" w:hAnsi="標楷體" w:hint="eastAsia"/>
        </w:rPr>
        <w:t>各類代碼表</w:t>
      </w:r>
    </w:p>
    <w:p w14:paraId="67E3C86D" w14:textId="77777777" w:rsidR="00F80451" w:rsidRPr="004E2994" w:rsidRDefault="00F80451" w:rsidP="00894D7B">
      <w:pPr>
        <w:pStyle w:val="3"/>
        <w:numPr>
          <w:ilvl w:val="0"/>
          <w:numId w:val="10"/>
        </w:numPr>
        <w:rPr>
          <w:rFonts w:ascii="標楷體" w:hAnsi="標楷體"/>
        </w:rPr>
      </w:pPr>
      <w:r w:rsidRPr="004E2994">
        <w:rPr>
          <w:rFonts w:ascii="標楷體" w:hAnsi="標楷體" w:hint="eastAsia"/>
          <w:lang w:eastAsia="zh-HK"/>
        </w:rPr>
        <w:t>業務類別：</w:t>
      </w:r>
      <w:r w:rsidRPr="004E2994">
        <w:rPr>
          <w:rFonts w:ascii="標楷體" w:hAnsi="標楷體"/>
          <w:lang w:eastAsia="zh-HK"/>
        </w:rPr>
        <w:t>0</w:t>
      </w:r>
      <w:r w:rsidRPr="004E2994">
        <w:rPr>
          <w:rFonts w:ascii="標楷體" w:hAnsi="標楷體" w:hint="eastAsia"/>
          <w:lang w:eastAsia="zh-HK"/>
        </w:rPr>
        <w:t>1顧客管理作業</w:t>
      </w:r>
    </w:p>
    <w:p w14:paraId="288CFC27" w14:textId="77777777" w:rsidR="005A50AB" w:rsidRPr="0022279A" w:rsidRDefault="005A50AB" w:rsidP="0022279A">
      <w:pPr>
        <w:tabs>
          <w:tab w:val="left" w:pos="788"/>
        </w:tabs>
        <w:ind w:leftChars="300" w:left="720"/>
        <w:rPr>
          <w:rFonts w:ascii="標楷體" w:eastAsia="標楷體" w:hAnsi="標楷體" w:cs="新細明體"/>
          <w:kern w:val="0"/>
          <w:lang w:val="zh-TW"/>
        </w:rPr>
      </w:pPr>
    </w:p>
    <w:p w14:paraId="43B235FD" w14:textId="3612DECD" w:rsidR="005A50AB" w:rsidRPr="00540D11" w:rsidRDefault="005A50AB" w:rsidP="00894D7B">
      <w:pPr>
        <w:numPr>
          <w:ilvl w:val="0"/>
          <w:numId w:val="11"/>
        </w:numPr>
        <w:rPr>
          <w:rFonts w:ascii="標楷體" w:eastAsia="標楷體" w:hAnsi="標楷體" w:cs="新細明體"/>
          <w:kern w:val="0"/>
          <w:lang w:val="zh-TW"/>
        </w:rPr>
      </w:pPr>
      <w:r w:rsidRPr="00792A9D">
        <w:rPr>
          <w:rFonts w:ascii="標楷體" w:eastAsia="標楷體" w:hAnsi="標楷體" w:cs="新細明體" w:hint="eastAsia"/>
          <w:kern w:val="0"/>
        </w:rPr>
        <w:t>客戶</w:t>
      </w:r>
      <w:r w:rsidRPr="00540D11">
        <w:rPr>
          <w:rFonts w:ascii="標楷體" w:eastAsia="標楷體" w:hAnsi="標楷體" w:cs="新細明體" w:hint="eastAsia"/>
          <w:kern w:val="0"/>
          <w:lang w:val="zh-TW"/>
        </w:rPr>
        <w:t>別</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5A50AB" w:rsidRPr="00540D11" w14:paraId="3BDA7BF2" w14:textId="77777777" w:rsidTr="007E2411">
        <w:trPr>
          <w:trHeight w:val="340"/>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6CE123D" w14:textId="77777777" w:rsidR="005A50AB" w:rsidRPr="00362205" w:rsidRDefault="005A50AB" w:rsidP="007E2411">
            <w:pPr>
              <w:widowControl/>
              <w:rPr>
                <w:rFonts w:ascii="標楷體" w:eastAsia="標楷體" w:hAnsi="標楷體" w:cs="新細明體"/>
                <w:kern w:val="0"/>
              </w:rPr>
            </w:pPr>
            <w:r w:rsidRPr="00362205">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tcPr>
          <w:p w14:paraId="4A9E7425" w14:textId="77777777" w:rsidR="005A50AB" w:rsidRPr="00362205" w:rsidRDefault="005A50AB" w:rsidP="007E2411">
            <w:pPr>
              <w:widowControl/>
              <w:rPr>
                <w:rFonts w:ascii="標楷體" w:eastAsia="標楷體" w:hAnsi="標楷體" w:cs="新細明體"/>
                <w:kern w:val="0"/>
              </w:rPr>
            </w:pPr>
            <w:r w:rsidRPr="00362205">
              <w:rPr>
                <w:rFonts w:ascii="標楷體" w:eastAsia="標楷體" w:hAnsi="標楷體" w:hint="eastAsia"/>
              </w:rPr>
              <w:t>說明</w:t>
            </w:r>
          </w:p>
        </w:tc>
      </w:tr>
      <w:tr w:rsidR="005A50AB" w:rsidRPr="00540D11" w14:paraId="77FA65E9"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7D1B7D9" w14:textId="77777777" w:rsidR="005A50AB" w:rsidRPr="00540D11" w:rsidRDefault="005A50AB" w:rsidP="007E2411">
            <w:pPr>
              <w:widowControl/>
              <w:rPr>
                <w:rFonts w:ascii="標楷體" w:eastAsia="標楷體" w:hAnsi="標楷體" w:cs="新細明體"/>
                <w:kern w:val="0"/>
              </w:rPr>
            </w:pPr>
            <w:r w:rsidRPr="00540D11">
              <w:rPr>
                <w:rFonts w:ascii="標楷體" w:eastAsia="標楷體" w:hAnsi="標楷體" w:cs="新細明體" w:hint="eastAsia"/>
                <w:kern w:val="0"/>
              </w:rPr>
              <w:t>00</w:t>
            </w:r>
          </w:p>
        </w:tc>
        <w:tc>
          <w:tcPr>
            <w:tcW w:w="4819" w:type="dxa"/>
            <w:tcBorders>
              <w:top w:val="nil"/>
              <w:left w:val="nil"/>
              <w:bottom w:val="single" w:sz="4" w:space="0" w:color="auto"/>
              <w:right w:val="single" w:sz="4" w:space="0" w:color="auto"/>
            </w:tcBorders>
            <w:shd w:val="clear" w:color="auto" w:fill="auto"/>
            <w:noWrap/>
            <w:vAlign w:val="center"/>
          </w:tcPr>
          <w:p w14:paraId="5386DDDE" w14:textId="77777777" w:rsidR="005A50AB" w:rsidRPr="00540D11" w:rsidRDefault="005A50AB" w:rsidP="007E2411">
            <w:pPr>
              <w:widowControl/>
              <w:rPr>
                <w:rFonts w:ascii="標楷體" w:eastAsia="標楷體" w:hAnsi="標楷體" w:cs="新細明體"/>
                <w:kern w:val="0"/>
              </w:rPr>
            </w:pPr>
            <w:r w:rsidRPr="00540D11">
              <w:rPr>
                <w:rFonts w:ascii="標楷體" w:eastAsia="標楷體" w:hAnsi="標楷體" w:cs="新細明體" w:hint="eastAsia"/>
                <w:kern w:val="0"/>
              </w:rPr>
              <w:t>一般</w:t>
            </w:r>
          </w:p>
        </w:tc>
      </w:tr>
      <w:tr w:rsidR="005A50AB" w:rsidRPr="00540D11" w14:paraId="31B234A8"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5C249ACC" w14:textId="77777777" w:rsidR="005A50AB" w:rsidRPr="00540D11" w:rsidRDefault="005A50AB" w:rsidP="007E2411">
            <w:pPr>
              <w:widowControl/>
              <w:rPr>
                <w:rFonts w:ascii="標楷體" w:eastAsia="標楷體" w:hAnsi="標楷體" w:cs="新細明體"/>
                <w:kern w:val="0"/>
              </w:rPr>
            </w:pPr>
            <w:r w:rsidRPr="00540D11">
              <w:rPr>
                <w:rFonts w:ascii="標楷體" w:eastAsia="標楷體" w:hAnsi="標楷體" w:cs="新細明體" w:hint="eastAsia"/>
                <w:kern w:val="0"/>
              </w:rPr>
              <w:t>01</w:t>
            </w:r>
          </w:p>
        </w:tc>
        <w:tc>
          <w:tcPr>
            <w:tcW w:w="4819" w:type="dxa"/>
            <w:tcBorders>
              <w:top w:val="nil"/>
              <w:left w:val="nil"/>
              <w:bottom w:val="single" w:sz="4" w:space="0" w:color="auto"/>
              <w:right w:val="single" w:sz="4" w:space="0" w:color="auto"/>
            </w:tcBorders>
            <w:shd w:val="clear" w:color="auto" w:fill="auto"/>
            <w:noWrap/>
            <w:vAlign w:val="center"/>
            <w:hideMark/>
          </w:tcPr>
          <w:p w14:paraId="03536765" w14:textId="77777777" w:rsidR="005A50AB" w:rsidRPr="00540D11" w:rsidRDefault="005A50AB" w:rsidP="007E2411">
            <w:pPr>
              <w:widowControl/>
              <w:rPr>
                <w:rFonts w:ascii="標楷體" w:eastAsia="標楷體" w:hAnsi="標楷體" w:cs="新細明體"/>
                <w:kern w:val="0"/>
              </w:rPr>
            </w:pPr>
            <w:r w:rsidRPr="00540D11">
              <w:rPr>
                <w:rFonts w:ascii="標楷體" w:eastAsia="標楷體" w:hAnsi="標楷體" w:cs="新細明體" w:hint="eastAsia"/>
                <w:kern w:val="0"/>
              </w:rPr>
              <w:t>員工</w:t>
            </w:r>
          </w:p>
        </w:tc>
      </w:tr>
      <w:tr w:rsidR="005A50AB" w:rsidRPr="00540D11" w14:paraId="28AD3FE0"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1C9AD5E5" w14:textId="77777777" w:rsidR="005A50AB" w:rsidRPr="00540D11" w:rsidRDefault="005A50AB" w:rsidP="007E2411">
            <w:pPr>
              <w:widowControl/>
              <w:rPr>
                <w:rFonts w:ascii="標楷體" w:eastAsia="標楷體" w:hAnsi="標楷體" w:cs="新細明體"/>
                <w:kern w:val="0"/>
              </w:rPr>
            </w:pPr>
            <w:r w:rsidRPr="00540D11">
              <w:rPr>
                <w:rFonts w:ascii="標楷體" w:eastAsia="標楷體" w:hAnsi="標楷體" w:cs="新細明體" w:hint="eastAsia"/>
                <w:kern w:val="0"/>
              </w:rPr>
              <w:t>02</w:t>
            </w:r>
          </w:p>
        </w:tc>
        <w:tc>
          <w:tcPr>
            <w:tcW w:w="4819" w:type="dxa"/>
            <w:tcBorders>
              <w:top w:val="nil"/>
              <w:left w:val="nil"/>
              <w:bottom w:val="single" w:sz="4" w:space="0" w:color="auto"/>
              <w:right w:val="single" w:sz="4" w:space="0" w:color="auto"/>
            </w:tcBorders>
            <w:shd w:val="clear" w:color="auto" w:fill="auto"/>
            <w:noWrap/>
            <w:vAlign w:val="center"/>
            <w:hideMark/>
          </w:tcPr>
          <w:p w14:paraId="7B0C79E5" w14:textId="350DF9D8" w:rsidR="005A50AB" w:rsidRPr="00540D11" w:rsidRDefault="00E50DE7" w:rsidP="007E2411">
            <w:pPr>
              <w:widowControl/>
              <w:rPr>
                <w:rFonts w:ascii="標楷體" w:eastAsia="標楷體" w:hAnsi="標楷體" w:cs="新細明體"/>
                <w:kern w:val="0"/>
              </w:rPr>
            </w:pPr>
            <w:r w:rsidRPr="00E50DE7">
              <w:rPr>
                <w:rFonts w:ascii="標楷體" w:eastAsia="標楷體" w:hAnsi="標楷體" w:cs="新細明體" w:hint="eastAsia"/>
                <w:kern w:val="0"/>
              </w:rPr>
              <w:t>首購</w:t>
            </w:r>
          </w:p>
        </w:tc>
      </w:tr>
      <w:tr w:rsidR="005A50AB" w:rsidRPr="00540D11" w14:paraId="22DE41EF"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19784D9E" w14:textId="77777777" w:rsidR="005A50AB" w:rsidRPr="00540D11" w:rsidRDefault="005A50AB" w:rsidP="007E2411">
            <w:pPr>
              <w:widowControl/>
              <w:rPr>
                <w:rFonts w:ascii="標楷體" w:eastAsia="標楷體" w:hAnsi="標楷體" w:cs="新細明體"/>
                <w:kern w:val="0"/>
              </w:rPr>
            </w:pPr>
            <w:r w:rsidRPr="00540D11">
              <w:rPr>
                <w:rFonts w:ascii="標楷體" w:eastAsia="標楷體" w:hAnsi="標楷體" w:cs="新細明體" w:hint="eastAsia"/>
                <w:kern w:val="0"/>
              </w:rPr>
              <w:t>03</w:t>
            </w:r>
          </w:p>
        </w:tc>
        <w:tc>
          <w:tcPr>
            <w:tcW w:w="4819" w:type="dxa"/>
            <w:tcBorders>
              <w:top w:val="nil"/>
              <w:left w:val="nil"/>
              <w:bottom w:val="single" w:sz="4" w:space="0" w:color="auto"/>
              <w:right w:val="single" w:sz="4" w:space="0" w:color="auto"/>
            </w:tcBorders>
            <w:shd w:val="clear" w:color="auto" w:fill="auto"/>
            <w:noWrap/>
            <w:vAlign w:val="center"/>
            <w:hideMark/>
          </w:tcPr>
          <w:p w14:paraId="374666B0" w14:textId="77777777" w:rsidR="005A50AB" w:rsidRPr="00540D11" w:rsidRDefault="005A50AB" w:rsidP="007E2411">
            <w:pPr>
              <w:widowControl/>
              <w:rPr>
                <w:rFonts w:ascii="標楷體" w:eastAsia="標楷體" w:hAnsi="標楷體" w:cs="新細明體"/>
                <w:kern w:val="0"/>
              </w:rPr>
            </w:pPr>
            <w:r w:rsidRPr="00540D11">
              <w:rPr>
                <w:rFonts w:ascii="標楷體" w:eastAsia="標楷體" w:hAnsi="標楷體" w:cs="新細明體" w:hint="eastAsia"/>
                <w:kern w:val="0"/>
              </w:rPr>
              <w:t>關企公司</w:t>
            </w:r>
          </w:p>
        </w:tc>
      </w:tr>
      <w:tr w:rsidR="005A50AB" w:rsidRPr="00540D11" w14:paraId="285CAAAC"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4394390D" w14:textId="77777777" w:rsidR="005A50AB" w:rsidRPr="00540D11" w:rsidRDefault="005A50AB" w:rsidP="007E2411">
            <w:pPr>
              <w:widowControl/>
              <w:rPr>
                <w:rFonts w:ascii="標楷體" w:eastAsia="標楷體" w:hAnsi="標楷體" w:cs="新細明體"/>
                <w:kern w:val="0"/>
              </w:rPr>
            </w:pPr>
            <w:r w:rsidRPr="00540D11">
              <w:rPr>
                <w:rFonts w:ascii="標楷體" w:eastAsia="標楷體" w:hAnsi="標楷體" w:cs="新細明體" w:hint="eastAsia"/>
                <w:kern w:val="0"/>
              </w:rPr>
              <w:t>04</w:t>
            </w:r>
          </w:p>
        </w:tc>
        <w:tc>
          <w:tcPr>
            <w:tcW w:w="4819" w:type="dxa"/>
            <w:tcBorders>
              <w:top w:val="nil"/>
              <w:left w:val="nil"/>
              <w:bottom w:val="single" w:sz="4" w:space="0" w:color="auto"/>
              <w:right w:val="single" w:sz="4" w:space="0" w:color="auto"/>
            </w:tcBorders>
            <w:shd w:val="clear" w:color="auto" w:fill="auto"/>
            <w:noWrap/>
            <w:vAlign w:val="center"/>
            <w:hideMark/>
          </w:tcPr>
          <w:p w14:paraId="285D8FA6" w14:textId="77777777" w:rsidR="005A50AB" w:rsidRPr="00540D11" w:rsidRDefault="005A50AB" w:rsidP="007E2411">
            <w:pPr>
              <w:widowControl/>
              <w:rPr>
                <w:rFonts w:ascii="標楷體" w:eastAsia="標楷體" w:hAnsi="標楷體" w:cs="新細明體"/>
                <w:kern w:val="0"/>
              </w:rPr>
            </w:pPr>
            <w:r w:rsidRPr="00540D11">
              <w:rPr>
                <w:rFonts w:ascii="標楷體" w:eastAsia="標楷體" w:hAnsi="標楷體" w:cs="新細明體" w:hint="eastAsia"/>
                <w:kern w:val="0"/>
              </w:rPr>
              <w:t>關企員工</w:t>
            </w:r>
          </w:p>
        </w:tc>
      </w:tr>
      <w:tr w:rsidR="005A50AB" w:rsidRPr="00540D11" w14:paraId="0BEA2EA3"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060C5A63" w14:textId="77777777" w:rsidR="005A50AB" w:rsidRPr="00540D11" w:rsidRDefault="005A50AB" w:rsidP="007E2411">
            <w:pPr>
              <w:widowControl/>
              <w:rPr>
                <w:rFonts w:ascii="標楷體" w:eastAsia="標楷體" w:hAnsi="標楷體" w:cs="新細明體"/>
                <w:kern w:val="0"/>
              </w:rPr>
            </w:pPr>
            <w:r w:rsidRPr="00540D11">
              <w:rPr>
                <w:rFonts w:ascii="標楷體" w:eastAsia="標楷體" w:hAnsi="標楷體" w:cs="新細明體" w:hint="eastAsia"/>
                <w:kern w:val="0"/>
              </w:rPr>
              <w:t>05</w:t>
            </w:r>
          </w:p>
        </w:tc>
        <w:tc>
          <w:tcPr>
            <w:tcW w:w="4819" w:type="dxa"/>
            <w:tcBorders>
              <w:top w:val="nil"/>
              <w:left w:val="nil"/>
              <w:bottom w:val="single" w:sz="4" w:space="0" w:color="auto"/>
              <w:right w:val="single" w:sz="4" w:space="0" w:color="auto"/>
            </w:tcBorders>
            <w:shd w:val="clear" w:color="auto" w:fill="auto"/>
            <w:noWrap/>
            <w:vAlign w:val="center"/>
            <w:hideMark/>
          </w:tcPr>
          <w:p w14:paraId="22F42989" w14:textId="77777777" w:rsidR="005A50AB" w:rsidRPr="00540D11" w:rsidRDefault="005A50AB" w:rsidP="007E2411">
            <w:pPr>
              <w:widowControl/>
              <w:rPr>
                <w:rFonts w:ascii="標楷體" w:eastAsia="標楷體" w:hAnsi="標楷體" w:cs="新細明體"/>
                <w:kern w:val="0"/>
              </w:rPr>
            </w:pPr>
            <w:r w:rsidRPr="00540D11">
              <w:rPr>
                <w:rFonts w:ascii="標楷體" w:eastAsia="標楷體" w:hAnsi="標楷體" w:cs="新細明體" w:hint="eastAsia"/>
                <w:kern w:val="0"/>
              </w:rPr>
              <w:t>保戶</w:t>
            </w:r>
          </w:p>
        </w:tc>
      </w:tr>
      <w:tr w:rsidR="00E50DE7" w:rsidRPr="00540D11" w14:paraId="60E948DD"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A593AB3" w14:textId="07848EBE" w:rsidR="00E50DE7" w:rsidRPr="00540D11" w:rsidRDefault="00E50DE7" w:rsidP="007E2411">
            <w:pPr>
              <w:widowControl/>
              <w:rPr>
                <w:rFonts w:ascii="標楷體" w:eastAsia="標楷體" w:hAnsi="標楷體" w:cs="新細明體"/>
                <w:kern w:val="0"/>
              </w:rPr>
            </w:pPr>
            <w:r>
              <w:rPr>
                <w:rFonts w:ascii="標楷體" w:eastAsia="標楷體" w:hAnsi="標楷體" w:cs="新細明體" w:hint="eastAsia"/>
                <w:kern w:val="0"/>
              </w:rPr>
              <w:t>0</w:t>
            </w:r>
            <w:r>
              <w:rPr>
                <w:rFonts w:ascii="標楷體" w:eastAsia="標楷體" w:hAnsi="標楷體" w:cs="新細明體"/>
                <w:kern w:val="0"/>
              </w:rPr>
              <w:t>7</w:t>
            </w:r>
          </w:p>
        </w:tc>
        <w:tc>
          <w:tcPr>
            <w:tcW w:w="4819" w:type="dxa"/>
            <w:tcBorders>
              <w:top w:val="nil"/>
              <w:left w:val="nil"/>
              <w:bottom w:val="single" w:sz="4" w:space="0" w:color="auto"/>
              <w:right w:val="single" w:sz="4" w:space="0" w:color="auto"/>
            </w:tcBorders>
            <w:shd w:val="clear" w:color="auto" w:fill="auto"/>
            <w:noWrap/>
            <w:vAlign w:val="center"/>
          </w:tcPr>
          <w:p w14:paraId="5C2DB799" w14:textId="37ECE701" w:rsidR="00E50DE7" w:rsidRPr="00540D11" w:rsidRDefault="00E50DE7" w:rsidP="007E2411">
            <w:pPr>
              <w:widowControl/>
              <w:rPr>
                <w:rFonts w:ascii="標楷體" w:eastAsia="標楷體" w:hAnsi="標楷體" w:cs="新細明體"/>
                <w:kern w:val="0"/>
              </w:rPr>
            </w:pPr>
            <w:r w:rsidRPr="00E50DE7">
              <w:rPr>
                <w:rFonts w:ascii="標楷體" w:eastAsia="標楷體" w:hAnsi="標楷體" w:cs="新細明體" w:hint="eastAsia"/>
                <w:kern w:val="0"/>
              </w:rPr>
              <w:t>員工二親等</w:t>
            </w:r>
          </w:p>
        </w:tc>
      </w:tr>
      <w:tr w:rsidR="005A50AB" w:rsidRPr="00540D11" w14:paraId="54315BEC" w14:textId="77777777" w:rsidTr="0022279A">
        <w:trPr>
          <w:trHeight w:val="340"/>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57381FB" w14:textId="77777777" w:rsidR="005A50AB" w:rsidRPr="00540D11" w:rsidRDefault="005A50AB" w:rsidP="007E2411">
            <w:pPr>
              <w:widowControl/>
              <w:rPr>
                <w:rFonts w:ascii="標楷體" w:eastAsia="標楷體" w:hAnsi="標楷體" w:cs="新細明體"/>
                <w:kern w:val="0"/>
              </w:rPr>
            </w:pPr>
            <w:r w:rsidRPr="00540D11">
              <w:rPr>
                <w:rFonts w:ascii="標楷體" w:eastAsia="標楷體" w:hAnsi="標楷體" w:cs="新細明體" w:hint="eastAsia"/>
                <w:kern w:val="0"/>
              </w:rPr>
              <w:t>09</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0B4E4172" w14:textId="77777777" w:rsidR="005A50AB" w:rsidRPr="00540D11" w:rsidRDefault="005A50AB" w:rsidP="007E2411">
            <w:pPr>
              <w:widowControl/>
              <w:rPr>
                <w:rFonts w:ascii="標楷體" w:eastAsia="標楷體" w:hAnsi="標楷體" w:cs="新細明體"/>
                <w:kern w:val="0"/>
              </w:rPr>
            </w:pPr>
            <w:r w:rsidRPr="00540D11">
              <w:rPr>
                <w:rFonts w:ascii="標楷體" w:eastAsia="標楷體" w:hAnsi="標楷體" w:cs="新細明體" w:hint="eastAsia"/>
                <w:kern w:val="0"/>
              </w:rPr>
              <w:t>新二階員工</w:t>
            </w:r>
          </w:p>
        </w:tc>
      </w:tr>
      <w:tr w:rsidR="00EF09A0" w:rsidRPr="00540D11" w14:paraId="2BD55133" w14:textId="77777777" w:rsidTr="0022279A">
        <w:trPr>
          <w:trHeight w:val="340"/>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D9CF8F7" w14:textId="6AFA554A" w:rsidR="00EF09A0" w:rsidRPr="00540D11" w:rsidRDefault="00EF09A0" w:rsidP="007E2411">
            <w:pPr>
              <w:widowControl/>
              <w:rPr>
                <w:rFonts w:ascii="標楷體" w:eastAsia="標楷體" w:hAnsi="標楷體" w:cs="新細明體"/>
                <w:kern w:val="0"/>
              </w:rPr>
            </w:pPr>
            <w:r>
              <w:rPr>
                <w:rFonts w:ascii="標楷體" w:eastAsia="標楷體" w:hAnsi="標楷體" w:cs="新細明體" w:hint="eastAsia"/>
                <w:kern w:val="0"/>
              </w:rPr>
              <w:t>1</w:t>
            </w:r>
            <w:r>
              <w:rPr>
                <w:rFonts w:ascii="標楷體" w:eastAsia="標楷體" w:hAnsi="標楷體" w:cs="新細明體"/>
                <w:kern w:val="0"/>
              </w:rPr>
              <w:t>0</w:t>
            </w:r>
          </w:p>
        </w:tc>
        <w:tc>
          <w:tcPr>
            <w:tcW w:w="4819" w:type="dxa"/>
            <w:tcBorders>
              <w:top w:val="single" w:sz="4" w:space="0" w:color="auto"/>
              <w:left w:val="nil"/>
              <w:bottom w:val="single" w:sz="4" w:space="0" w:color="auto"/>
              <w:right w:val="single" w:sz="4" w:space="0" w:color="auto"/>
            </w:tcBorders>
            <w:shd w:val="clear" w:color="auto" w:fill="auto"/>
            <w:noWrap/>
            <w:vAlign w:val="center"/>
          </w:tcPr>
          <w:p w14:paraId="4A07E47C" w14:textId="5226B49F" w:rsidR="00EF09A0" w:rsidRPr="00540D11" w:rsidRDefault="00EF09A0" w:rsidP="007E2411">
            <w:pPr>
              <w:widowControl/>
              <w:rPr>
                <w:rFonts w:ascii="標楷體" w:eastAsia="標楷體" w:hAnsi="標楷體" w:cs="新細明體"/>
                <w:kern w:val="0"/>
              </w:rPr>
            </w:pPr>
            <w:r w:rsidRPr="00EF09A0">
              <w:rPr>
                <w:rFonts w:ascii="標楷體" w:eastAsia="標楷體" w:hAnsi="標楷體" w:cs="新細明體" w:hint="eastAsia"/>
                <w:kern w:val="0"/>
              </w:rPr>
              <w:t>保貸戶</w:t>
            </w:r>
          </w:p>
        </w:tc>
      </w:tr>
    </w:tbl>
    <w:p w14:paraId="04A05EB4" w14:textId="77777777" w:rsidR="005A50AB" w:rsidRDefault="005A50AB" w:rsidP="005A50AB">
      <w:pPr>
        <w:tabs>
          <w:tab w:val="left" w:pos="788"/>
        </w:tabs>
        <w:ind w:leftChars="300" w:left="720"/>
        <w:rPr>
          <w:rFonts w:ascii="標楷體" w:eastAsia="標楷體" w:hAnsi="標楷體"/>
        </w:rPr>
      </w:pPr>
    </w:p>
    <w:p w14:paraId="175DDD6F" w14:textId="3D0AD917" w:rsidR="005A50AB" w:rsidRPr="00540D11" w:rsidRDefault="005A50AB" w:rsidP="00894D7B">
      <w:pPr>
        <w:numPr>
          <w:ilvl w:val="0"/>
          <w:numId w:val="11"/>
        </w:numPr>
        <w:rPr>
          <w:rFonts w:ascii="標楷體" w:eastAsia="標楷體" w:hAnsi="標楷體" w:cs="新細明體"/>
          <w:kern w:val="0"/>
          <w:lang w:val="zh-TW"/>
        </w:rPr>
      </w:pPr>
      <w:r w:rsidRPr="00BC126F">
        <w:rPr>
          <w:rFonts w:ascii="標楷體" w:eastAsia="標楷體" w:hAnsi="標楷體" w:hint="eastAsia"/>
        </w:rPr>
        <w:t>電話種類</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5A50AB" w:rsidRPr="00540D11" w14:paraId="1DC1F687" w14:textId="77777777" w:rsidTr="007E2411">
        <w:trPr>
          <w:trHeight w:val="340"/>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704AE17" w14:textId="77777777" w:rsidR="005A50AB" w:rsidRPr="00362205" w:rsidRDefault="005A50AB" w:rsidP="007E2411">
            <w:pPr>
              <w:widowControl/>
              <w:rPr>
                <w:rFonts w:ascii="標楷體" w:eastAsia="標楷體" w:hAnsi="標楷體" w:cs="新細明體"/>
                <w:kern w:val="0"/>
              </w:rPr>
            </w:pPr>
            <w:r w:rsidRPr="00362205">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tcPr>
          <w:p w14:paraId="599755C3" w14:textId="77777777" w:rsidR="005A50AB" w:rsidRPr="00362205" w:rsidRDefault="005A50AB" w:rsidP="007E2411">
            <w:pPr>
              <w:widowControl/>
              <w:rPr>
                <w:rFonts w:ascii="標楷體" w:eastAsia="標楷體" w:hAnsi="標楷體" w:cs="新細明體"/>
                <w:kern w:val="0"/>
              </w:rPr>
            </w:pPr>
            <w:r w:rsidRPr="00362205">
              <w:rPr>
                <w:rFonts w:ascii="標楷體" w:eastAsia="標楷體" w:hAnsi="標楷體" w:hint="eastAsia"/>
              </w:rPr>
              <w:t>說明</w:t>
            </w:r>
          </w:p>
        </w:tc>
      </w:tr>
      <w:tr w:rsidR="005A50AB" w:rsidRPr="00540D11" w14:paraId="6F14D5B3"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351B66F8" w14:textId="77777777" w:rsidR="005A50AB" w:rsidRPr="00540D11" w:rsidRDefault="005A50AB" w:rsidP="007E2411">
            <w:pPr>
              <w:widowControl/>
              <w:rPr>
                <w:rFonts w:ascii="標楷體" w:eastAsia="標楷體" w:hAnsi="標楷體" w:cs="新細明體"/>
                <w:kern w:val="0"/>
              </w:rPr>
            </w:pPr>
            <w:r w:rsidRPr="00540D11">
              <w:rPr>
                <w:rFonts w:ascii="標楷體" w:eastAsia="標楷體" w:hAnsi="標楷體" w:cs="新細明體" w:hint="eastAsia"/>
                <w:kern w:val="0"/>
              </w:rPr>
              <w:t>01</w:t>
            </w:r>
          </w:p>
        </w:tc>
        <w:tc>
          <w:tcPr>
            <w:tcW w:w="4819" w:type="dxa"/>
            <w:tcBorders>
              <w:top w:val="nil"/>
              <w:left w:val="nil"/>
              <w:bottom w:val="single" w:sz="4" w:space="0" w:color="auto"/>
              <w:right w:val="single" w:sz="4" w:space="0" w:color="auto"/>
            </w:tcBorders>
            <w:shd w:val="clear" w:color="auto" w:fill="auto"/>
            <w:noWrap/>
            <w:vAlign w:val="center"/>
          </w:tcPr>
          <w:p w14:paraId="774A0E55" w14:textId="77777777" w:rsidR="005A50AB" w:rsidRPr="00540D11" w:rsidRDefault="005A50AB" w:rsidP="007E2411">
            <w:pPr>
              <w:widowControl/>
              <w:rPr>
                <w:rFonts w:ascii="標楷體" w:eastAsia="標楷體" w:hAnsi="標楷體" w:cs="新細明體"/>
                <w:kern w:val="0"/>
              </w:rPr>
            </w:pPr>
            <w:r w:rsidRPr="00BC126F">
              <w:rPr>
                <w:rFonts w:ascii="標楷體" w:eastAsia="標楷體" w:hAnsi="標楷體" w:hint="eastAsia"/>
                <w:lang w:eastAsia="zh-HK"/>
              </w:rPr>
              <w:t>公</w:t>
            </w:r>
            <w:r w:rsidRPr="00BC126F">
              <w:rPr>
                <w:rFonts w:ascii="標楷體" w:eastAsia="標楷體" w:hAnsi="標楷體" w:hint="eastAsia"/>
              </w:rPr>
              <w:t>司</w:t>
            </w:r>
          </w:p>
        </w:tc>
      </w:tr>
      <w:tr w:rsidR="005A50AB" w:rsidRPr="00540D11" w14:paraId="0CCB6DC3"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0D5739ED" w14:textId="77777777" w:rsidR="005A50AB" w:rsidRPr="00540D11" w:rsidRDefault="005A50AB" w:rsidP="007E2411">
            <w:pPr>
              <w:widowControl/>
              <w:rPr>
                <w:rFonts w:ascii="標楷體" w:eastAsia="標楷體" w:hAnsi="標楷體" w:cs="新細明體"/>
                <w:kern w:val="0"/>
              </w:rPr>
            </w:pPr>
            <w:r w:rsidRPr="00540D11">
              <w:rPr>
                <w:rFonts w:ascii="標楷體" w:eastAsia="標楷體" w:hAnsi="標楷體" w:cs="新細明體" w:hint="eastAsia"/>
                <w:kern w:val="0"/>
              </w:rPr>
              <w:t>02</w:t>
            </w:r>
          </w:p>
        </w:tc>
        <w:tc>
          <w:tcPr>
            <w:tcW w:w="4819" w:type="dxa"/>
            <w:tcBorders>
              <w:top w:val="nil"/>
              <w:left w:val="nil"/>
              <w:bottom w:val="single" w:sz="4" w:space="0" w:color="auto"/>
              <w:right w:val="single" w:sz="4" w:space="0" w:color="auto"/>
            </w:tcBorders>
            <w:shd w:val="clear" w:color="auto" w:fill="auto"/>
            <w:noWrap/>
            <w:vAlign w:val="center"/>
          </w:tcPr>
          <w:p w14:paraId="66560359" w14:textId="77777777" w:rsidR="005A50AB" w:rsidRPr="00540D11" w:rsidRDefault="005A50AB" w:rsidP="007E2411">
            <w:pPr>
              <w:widowControl/>
              <w:rPr>
                <w:rFonts w:ascii="標楷體" w:eastAsia="標楷體" w:hAnsi="標楷體" w:cs="新細明體"/>
                <w:kern w:val="0"/>
              </w:rPr>
            </w:pPr>
            <w:r w:rsidRPr="00BC126F">
              <w:rPr>
                <w:rFonts w:ascii="標楷體" w:eastAsia="標楷體" w:hAnsi="標楷體" w:hint="eastAsia"/>
                <w:lang w:eastAsia="zh-HK"/>
              </w:rPr>
              <w:t>住</w:t>
            </w:r>
            <w:r w:rsidRPr="00BC126F">
              <w:rPr>
                <w:rFonts w:ascii="標楷體" w:eastAsia="標楷體" w:hAnsi="標楷體" w:hint="eastAsia"/>
              </w:rPr>
              <w:t>家</w:t>
            </w:r>
          </w:p>
        </w:tc>
      </w:tr>
      <w:tr w:rsidR="005A50AB" w:rsidRPr="00540D11" w14:paraId="418957E2"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733E920D" w14:textId="77777777" w:rsidR="005A50AB" w:rsidRPr="00540D11" w:rsidRDefault="005A50AB" w:rsidP="007E2411">
            <w:pPr>
              <w:widowControl/>
              <w:rPr>
                <w:rFonts w:ascii="標楷體" w:eastAsia="標楷體" w:hAnsi="標楷體" w:cs="新細明體"/>
                <w:kern w:val="0"/>
              </w:rPr>
            </w:pPr>
            <w:r w:rsidRPr="00540D11">
              <w:rPr>
                <w:rFonts w:ascii="標楷體" w:eastAsia="標楷體" w:hAnsi="標楷體" w:cs="新細明體" w:hint="eastAsia"/>
                <w:kern w:val="0"/>
              </w:rPr>
              <w:t>03</w:t>
            </w:r>
          </w:p>
        </w:tc>
        <w:tc>
          <w:tcPr>
            <w:tcW w:w="4819" w:type="dxa"/>
            <w:tcBorders>
              <w:top w:val="nil"/>
              <w:left w:val="nil"/>
              <w:bottom w:val="single" w:sz="4" w:space="0" w:color="auto"/>
              <w:right w:val="single" w:sz="4" w:space="0" w:color="auto"/>
            </w:tcBorders>
            <w:shd w:val="clear" w:color="auto" w:fill="auto"/>
            <w:noWrap/>
            <w:vAlign w:val="center"/>
          </w:tcPr>
          <w:p w14:paraId="4275F01D" w14:textId="77777777" w:rsidR="005A50AB" w:rsidRPr="00540D11" w:rsidRDefault="005A50AB" w:rsidP="007E2411">
            <w:pPr>
              <w:widowControl/>
              <w:rPr>
                <w:rFonts w:ascii="標楷體" w:eastAsia="標楷體" w:hAnsi="標楷體" w:cs="新細明體"/>
                <w:kern w:val="0"/>
              </w:rPr>
            </w:pPr>
            <w:r w:rsidRPr="00BC126F">
              <w:rPr>
                <w:rFonts w:ascii="標楷體" w:eastAsia="標楷體" w:hAnsi="標楷體" w:hint="eastAsia"/>
              </w:rPr>
              <w:t>手機</w:t>
            </w:r>
          </w:p>
        </w:tc>
      </w:tr>
      <w:tr w:rsidR="005A50AB" w:rsidRPr="00540D11" w14:paraId="3A1B4B17"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4CFD60A7" w14:textId="77777777" w:rsidR="005A50AB" w:rsidRPr="00540D11" w:rsidRDefault="005A50AB" w:rsidP="007E2411">
            <w:pPr>
              <w:widowControl/>
              <w:rPr>
                <w:rFonts w:ascii="標楷體" w:eastAsia="標楷體" w:hAnsi="標楷體" w:cs="新細明體"/>
                <w:kern w:val="0"/>
              </w:rPr>
            </w:pPr>
            <w:r w:rsidRPr="00540D11">
              <w:rPr>
                <w:rFonts w:ascii="標楷體" w:eastAsia="標楷體" w:hAnsi="標楷體" w:cs="新細明體" w:hint="eastAsia"/>
                <w:kern w:val="0"/>
              </w:rPr>
              <w:t>04</w:t>
            </w:r>
          </w:p>
        </w:tc>
        <w:tc>
          <w:tcPr>
            <w:tcW w:w="4819" w:type="dxa"/>
            <w:tcBorders>
              <w:top w:val="nil"/>
              <w:left w:val="nil"/>
              <w:bottom w:val="single" w:sz="4" w:space="0" w:color="auto"/>
              <w:right w:val="single" w:sz="4" w:space="0" w:color="auto"/>
            </w:tcBorders>
            <w:shd w:val="clear" w:color="auto" w:fill="auto"/>
            <w:noWrap/>
            <w:vAlign w:val="center"/>
          </w:tcPr>
          <w:p w14:paraId="2F71C18F" w14:textId="77777777" w:rsidR="005A50AB" w:rsidRPr="00540D11" w:rsidRDefault="005A50AB" w:rsidP="007E2411">
            <w:pPr>
              <w:widowControl/>
              <w:rPr>
                <w:rFonts w:ascii="標楷體" w:eastAsia="標楷體" w:hAnsi="標楷體" w:cs="新細明體"/>
                <w:kern w:val="0"/>
              </w:rPr>
            </w:pPr>
            <w:r w:rsidRPr="00BC126F">
              <w:rPr>
                <w:rFonts w:ascii="標楷體" w:eastAsia="標楷體" w:hAnsi="標楷體" w:hint="eastAsia"/>
                <w:lang w:eastAsia="zh-HK"/>
              </w:rPr>
              <w:t>傳</w:t>
            </w:r>
            <w:r w:rsidRPr="00BC126F">
              <w:rPr>
                <w:rFonts w:ascii="標楷體" w:eastAsia="標楷體" w:hAnsi="標楷體" w:hint="eastAsia"/>
              </w:rPr>
              <w:t>真</w:t>
            </w:r>
          </w:p>
        </w:tc>
      </w:tr>
      <w:tr w:rsidR="005A50AB" w:rsidRPr="00540D11" w14:paraId="7EB28DFE"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441C776A" w14:textId="77777777" w:rsidR="005A50AB" w:rsidRPr="00540D11" w:rsidRDefault="005A50AB" w:rsidP="007E2411">
            <w:pPr>
              <w:widowControl/>
              <w:rPr>
                <w:rFonts w:ascii="標楷體" w:eastAsia="標楷體" w:hAnsi="標楷體" w:cs="新細明體"/>
                <w:kern w:val="0"/>
              </w:rPr>
            </w:pPr>
            <w:r w:rsidRPr="00540D11">
              <w:rPr>
                <w:rFonts w:ascii="標楷體" w:eastAsia="標楷體" w:hAnsi="標楷體" w:cs="新細明體" w:hint="eastAsia"/>
                <w:kern w:val="0"/>
              </w:rPr>
              <w:t>05</w:t>
            </w:r>
          </w:p>
        </w:tc>
        <w:tc>
          <w:tcPr>
            <w:tcW w:w="4819" w:type="dxa"/>
            <w:tcBorders>
              <w:top w:val="nil"/>
              <w:left w:val="nil"/>
              <w:bottom w:val="single" w:sz="4" w:space="0" w:color="auto"/>
              <w:right w:val="single" w:sz="4" w:space="0" w:color="auto"/>
            </w:tcBorders>
            <w:shd w:val="clear" w:color="auto" w:fill="auto"/>
            <w:noWrap/>
            <w:vAlign w:val="center"/>
          </w:tcPr>
          <w:p w14:paraId="131DF0FB" w14:textId="77777777" w:rsidR="005A50AB" w:rsidRPr="00540D11" w:rsidRDefault="005A50AB" w:rsidP="007E2411">
            <w:pPr>
              <w:widowControl/>
              <w:rPr>
                <w:rFonts w:ascii="標楷體" w:eastAsia="標楷體" w:hAnsi="標楷體" w:cs="新細明體"/>
                <w:kern w:val="0"/>
              </w:rPr>
            </w:pPr>
            <w:r w:rsidRPr="00BC126F">
              <w:rPr>
                <w:rFonts w:ascii="標楷體" w:eastAsia="標楷體" w:hAnsi="標楷體" w:hint="eastAsia"/>
              </w:rPr>
              <w:t>簡訊</w:t>
            </w:r>
          </w:p>
        </w:tc>
      </w:tr>
      <w:tr w:rsidR="005A50AB" w:rsidRPr="00540D11" w14:paraId="06888AFF"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22FE4E0C" w14:textId="77777777" w:rsidR="005A50AB" w:rsidRPr="00540D11" w:rsidRDefault="005A50AB" w:rsidP="007E2411">
            <w:pPr>
              <w:widowControl/>
              <w:rPr>
                <w:rFonts w:ascii="標楷體" w:eastAsia="標楷體" w:hAnsi="標楷體" w:cs="新細明體"/>
                <w:kern w:val="0"/>
              </w:rPr>
            </w:pPr>
            <w:r w:rsidRPr="00540D11">
              <w:rPr>
                <w:rFonts w:ascii="標楷體" w:eastAsia="標楷體" w:hAnsi="標楷體" w:cs="新細明體" w:hint="eastAsia"/>
                <w:kern w:val="0"/>
              </w:rPr>
              <w:t>06</w:t>
            </w:r>
          </w:p>
        </w:tc>
        <w:tc>
          <w:tcPr>
            <w:tcW w:w="4819" w:type="dxa"/>
            <w:tcBorders>
              <w:top w:val="nil"/>
              <w:left w:val="nil"/>
              <w:bottom w:val="single" w:sz="4" w:space="0" w:color="auto"/>
              <w:right w:val="single" w:sz="4" w:space="0" w:color="auto"/>
            </w:tcBorders>
            <w:shd w:val="clear" w:color="auto" w:fill="auto"/>
            <w:noWrap/>
            <w:vAlign w:val="center"/>
          </w:tcPr>
          <w:p w14:paraId="1104F71B" w14:textId="77777777" w:rsidR="005A50AB" w:rsidRPr="00540D11" w:rsidRDefault="005A50AB" w:rsidP="007E2411">
            <w:pPr>
              <w:widowControl/>
              <w:rPr>
                <w:rFonts w:ascii="標楷體" w:eastAsia="標楷體" w:hAnsi="標楷體" w:cs="新細明體"/>
                <w:kern w:val="0"/>
              </w:rPr>
            </w:pPr>
            <w:r w:rsidRPr="00BC126F">
              <w:rPr>
                <w:rFonts w:ascii="標楷體" w:eastAsia="標楷體" w:hAnsi="標楷體" w:hint="eastAsia"/>
                <w:lang w:eastAsia="zh-HK"/>
              </w:rPr>
              <w:t>催收聯</w:t>
            </w:r>
            <w:r w:rsidRPr="00BC126F">
              <w:rPr>
                <w:rFonts w:ascii="標楷體" w:eastAsia="標楷體" w:hAnsi="標楷體" w:hint="eastAsia"/>
              </w:rPr>
              <w:t>絡</w:t>
            </w:r>
          </w:p>
        </w:tc>
      </w:tr>
      <w:tr w:rsidR="005A50AB" w:rsidRPr="00540D11" w14:paraId="2C05843F"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3F49175A" w14:textId="74369DB8" w:rsidR="005A50AB" w:rsidRPr="00540D11" w:rsidRDefault="00504625" w:rsidP="007E2411">
            <w:pPr>
              <w:widowControl/>
              <w:rPr>
                <w:rFonts w:ascii="標楷體" w:eastAsia="標楷體" w:hAnsi="標楷體" w:cs="新細明體"/>
                <w:kern w:val="0"/>
              </w:rPr>
            </w:pPr>
            <w:r>
              <w:rPr>
                <w:rFonts w:ascii="標楷體" w:eastAsia="標楷體" w:hAnsi="標楷體" w:cs="新細明體"/>
                <w:kern w:val="0"/>
              </w:rPr>
              <w:t>9</w:t>
            </w:r>
            <w:r w:rsidR="005A50AB" w:rsidRPr="00540D11">
              <w:rPr>
                <w:rFonts w:ascii="標楷體" w:eastAsia="標楷體" w:hAnsi="標楷體" w:cs="新細明體" w:hint="eastAsia"/>
                <w:kern w:val="0"/>
              </w:rPr>
              <w:t>9</w:t>
            </w:r>
          </w:p>
        </w:tc>
        <w:tc>
          <w:tcPr>
            <w:tcW w:w="4819" w:type="dxa"/>
            <w:tcBorders>
              <w:top w:val="nil"/>
              <w:left w:val="nil"/>
              <w:bottom w:val="single" w:sz="4" w:space="0" w:color="auto"/>
              <w:right w:val="single" w:sz="4" w:space="0" w:color="auto"/>
            </w:tcBorders>
            <w:shd w:val="clear" w:color="auto" w:fill="auto"/>
            <w:noWrap/>
            <w:vAlign w:val="center"/>
          </w:tcPr>
          <w:p w14:paraId="7211B2CE" w14:textId="77777777" w:rsidR="005A50AB" w:rsidRPr="00540D11" w:rsidRDefault="005A50AB" w:rsidP="007E2411">
            <w:pPr>
              <w:widowControl/>
              <w:rPr>
                <w:rFonts w:ascii="標楷體" w:eastAsia="標楷體" w:hAnsi="標楷體" w:cs="新細明體"/>
                <w:kern w:val="0"/>
              </w:rPr>
            </w:pPr>
            <w:r w:rsidRPr="00BC126F">
              <w:rPr>
                <w:rFonts w:ascii="標楷體" w:eastAsia="標楷體" w:hAnsi="標楷體" w:hint="eastAsia"/>
              </w:rPr>
              <w:t>其他</w:t>
            </w:r>
          </w:p>
        </w:tc>
      </w:tr>
    </w:tbl>
    <w:p w14:paraId="3C52AE73" w14:textId="445E7C43" w:rsidR="005A50AB" w:rsidRDefault="00407CC1">
      <w:pPr>
        <w:tabs>
          <w:tab w:val="left" w:pos="788"/>
        </w:tabs>
        <w:ind w:leftChars="300" w:left="720"/>
        <w:rPr>
          <w:rFonts w:ascii="標楷體" w:eastAsia="標楷體" w:hAnsi="標楷體"/>
        </w:rPr>
      </w:pPr>
      <w:r>
        <w:rPr>
          <w:rFonts w:ascii="標楷體" w:eastAsia="標楷體" w:hAnsi="標楷體"/>
        </w:rPr>
        <w:tab/>
      </w:r>
    </w:p>
    <w:p w14:paraId="4AFB489E" w14:textId="7E899869" w:rsidR="005A50AB" w:rsidRPr="00540D11" w:rsidRDefault="005A50AB" w:rsidP="00894D7B">
      <w:pPr>
        <w:numPr>
          <w:ilvl w:val="0"/>
          <w:numId w:val="11"/>
        </w:numPr>
        <w:rPr>
          <w:rFonts w:ascii="標楷體" w:eastAsia="標楷體" w:hAnsi="標楷體" w:cs="新細明體"/>
          <w:kern w:val="0"/>
          <w:lang w:val="zh-TW"/>
        </w:rPr>
      </w:pPr>
      <w:r w:rsidRPr="00792A9D">
        <w:rPr>
          <w:rFonts w:ascii="標楷體" w:eastAsia="標楷體" w:hAnsi="標楷體" w:hint="eastAsia"/>
        </w:rPr>
        <w:t>企金</w:t>
      </w:r>
      <w:r>
        <w:rPr>
          <w:rFonts w:ascii="標楷體" w:eastAsia="標楷體" w:hAnsi="標楷體" w:hint="eastAsia"/>
          <w:lang w:eastAsia="zh-HK"/>
        </w:rPr>
        <w:t>別</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5A50AB" w:rsidRPr="00540D11" w14:paraId="57769D93" w14:textId="77777777" w:rsidTr="007E2411">
        <w:trPr>
          <w:trHeight w:val="340"/>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51DC33F" w14:textId="77777777" w:rsidR="005A50AB" w:rsidRPr="00362205" w:rsidRDefault="005A50AB" w:rsidP="007E2411">
            <w:pPr>
              <w:widowControl/>
              <w:rPr>
                <w:rFonts w:ascii="標楷體" w:eastAsia="標楷體" w:hAnsi="標楷體" w:cs="新細明體"/>
                <w:kern w:val="0"/>
              </w:rPr>
            </w:pPr>
            <w:r w:rsidRPr="00362205">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tcPr>
          <w:p w14:paraId="01D8064E" w14:textId="77777777" w:rsidR="005A50AB" w:rsidRPr="00362205" w:rsidRDefault="005A50AB" w:rsidP="007E2411">
            <w:pPr>
              <w:widowControl/>
              <w:rPr>
                <w:rFonts w:ascii="標楷體" w:eastAsia="標楷體" w:hAnsi="標楷體" w:cs="新細明體"/>
                <w:kern w:val="0"/>
              </w:rPr>
            </w:pPr>
            <w:r w:rsidRPr="00362205">
              <w:rPr>
                <w:rFonts w:ascii="標楷體" w:eastAsia="標楷體" w:hAnsi="標楷體" w:hint="eastAsia"/>
              </w:rPr>
              <w:t>說明</w:t>
            </w:r>
          </w:p>
        </w:tc>
      </w:tr>
      <w:tr w:rsidR="005A50AB" w:rsidRPr="00540D11" w14:paraId="25183CDF"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7C87F5EE" w14:textId="77777777" w:rsidR="005A50AB" w:rsidRPr="00792A9D" w:rsidRDefault="005A50AB" w:rsidP="007E2411">
            <w:pPr>
              <w:rPr>
                <w:rFonts w:ascii="標楷體" w:eastAsia="標楷體" w:hAnsi="標楷體" w:cs="新細明體"/>
              </w:rPr>
            </w:pPr>
            <w:r w:rsidRPr="00792A9D">
              <w:rPr>
                <w:rFonts w:ascii="標楷體" w:eastAsia="標楷體" w:hAnsi="標楷體" w:hint="eastAsia"/>
              </w:rPr>
              <w:lastRenderedPageBreak/>
              <w:t>0</w:t>
            </w:r>
          </w:p>
        </w:tc>
        <w:tc>
          <w:tcPr>
            <w:tcW w:w="4819" w:type="dxa"/>
            <w:tcBorders>
              <w:top w:val="nil"/>
              <w:left w:val="nil"/>
              <w:bottom w:val="single" w:sz="4" w:space="0" w:color="auto"/>
              <w:right w:val="single" w:sz="4" w:space="0" w:color="auto"/>
            </w:tcBorders>
            <w:shd w:val="clear" w:color="auto" w:fill="auto"/>
            <w:noWrap/>
            <w:vAlign w:val="center"/>
          </w:tcPr>
          <w:p w14:paraId="06F2A107" w14:textId="77777777" w:rsidR="005A50AB" w:rsidRPr="00792A9D" w:rsidRDefault="005A50AB" w:rsidP="007E2411">
            <w:pPr>
              <w:rPr>
                <w:rFonts w:ascii="標楷體" w:eastAsia="標楷體" w:hAnsi="標楷體" w:cs="新細明體"/>
              </w:rPr>
            </w:pPr>
            <w:r w:rsidRPr="00792A9D">
              <w:rPr>
                <w:rFonts w:ascii="標楷體" w:eastAsia="標楷體" w:hAnsi="標楷體" w:hint="eastAsia"/>
              </w:rPr>
              <w:t>個金</w:t>
            </w:r>
          </w:p>
        </w:tc>
      </w:tr>
      <w:tr w:rsidR="005A50AB" w:rsidRPr="00540D11" w14:paraId="7FD8B44A"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2DE3FAC0" w14:textId="77777777" w:rsidR="005A50AB" w:rsidRPr="00792A9D" w:rsidRDefault="005A50AB" w:rsidP="007E2411">
            <w:pPr>
              <w:rPr>
                <w:rFonts w:ascii="標楷體" w:eastAsia="標楷體" w:hAnsi="標楷體" w:cs="新細明體"/>
              </w:rPr>
            </w:pPr>
            <w:r w:rsidRPr="00792A9D">
              <w:rPr>
                <w:rFonts w:ascii="標楷體" w:eastAsia="標楷體" w:hAnsi="標楷體" w:hint="eastAsia"/>
              </w:rPr>
              <w:t>1</w:t>
            </w:r>
          </w:p>
        </w:tc>
        <w:tc>
          <w:tcPr>
            <w:tcW w:w="4819" w:type="dxa"/>
            <w:tcBorders>
              <w:top w:val="nil"/>
              <w:left w:val="nil"/>
              <w:bottom w:val="single" w:sz="4" w:space="0" w:color="auto"/>
              <w:right w:val="single" w:sz="4" w:space="0" w:color="auto"/>
            </w:tcBorders>
            <w:shd w:val="clear" w:color="auto" w:fill="auto"/>
            <w:noWrap/>
            <w:vAlign w:val="center"/>
          </w:tcPr>
          <w:p w14:paraId="1E175305" w14:textId="77777777" w:rsidR="005A50AB" w:rsidRPr="00792A9D" w:rsidRDefault="005A50AB" w:rsidP="007E2411">
            <w:pPr>
              <w:rPr>
                <w:rFonts w:ascii="標楷體" w:eastAsia="標楷體" w:hAnsi="標楷體" w:cs="新細明體"/>
              </w:rPr>
            </w:pPr>
            <w:r w:rsidRPr="00792A9D">
              <w:rPr>
                <w:rFonts w:ascii="標楷體" w:eastAsia="標楷體" w:hAnsi="標楷體" w:hint="eastAsia"/>
              </w:rPr>
              <w:t>企金</w:t>
            </w:r>
          </w:p>
        </w:tc>
      </w:tr>
      <w:tr w:rsidR="005A50AB" w:rsidRPr="00540D11" w14:paraId="36376D4C"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3789740B" w14:textId="77777777" w:rsidR="005A50AB" w:rsidRPr="00792A9D" w:rsidRDefault="005A50AB" w:rsidP="007E2411">
            <w:pPr>
              <w:rPr>
                <w:rFonts w:ascii="標楷體" w:eastAsia="標楷體" w:hAnsi="標楷體" w:cs="新細明體"/>
              </w:rPr>
            </w:pPr>
            <w:r w:rsidRPr="00792A9D">
              <w:rPr>
                <w:rFonts w:ascii="標楷體" w:eastAsia="標楷體" w:hAnsi="標楷體" w:hint="eastAsia"/>
              </w:rPr>
              <w:t>2</w:t>
            </w:r>
          </w:p>
        </w:tc>
        <w:tc>
          <w:tcPr>
            <w:tcW w:w="4819" w:type="dxa"/>
            <w:tcBorders>
              <w:top w:val="nil"/>
              <w:left w:val="nil"/>
              <w:bottom w:val="single" w:sz="4" w:space="0" w:color="auto"/>
              <w:right w:val="single" w:sz="4" w:space="0" w:color="auto"/>
            </w:tcBorders>
            <w:shd w:val="clear" w:color="auto" w:fill="auto"/>
            <w:noWrap/>
            <w:vAlign w:val="center"/>
          </w:tcPr>
          <w:p w14:paraId="2F3598E6" w14:textId="77777777" w:rsidR="005A50AB" w:rsidRPr="00792A9D" w:rsidRDefault="005A50AB" w:rsidP="007E2411">
            <w:pPr>
              <w:rPr>
                <w:rFonts w:ascii="標楷體" w:eastAsia="標楷體" w:hAnsi="標楷體" w:cs="新細明體"/>
              </w:rPr>
            </w:pPr>
            <w:r w:rsidRPr="00792A9D">
              <w:rPr>
                <w:rFonts w:ascii="標楷體" w:eastAsia="標楷體" w:hAnsi="標楷體" w:hint="eastAsia"/>
              </w:rPr>
              <w:t>企金自然人</w:t>
            </w:r>
          </w:p>
        </w:tc>
      </w:tr>
    </w:tbl>
    <w:p w14:paraId="0768C9DD" w14:textId="77777777" w:rsidR="005A50AB" w:rsidRPr="00543E73" w:rsidRDefault="005A50AB" w:rsidP="005A50AB">
      <w:pPr>
        <w:tabs>
          <w:tab w:val="left" w:pos="788"/>
        </w:tabs>
        <w:ind w:leftChars="300" w:left="720"/>
        <w:rPr>
          <w:rFonts w:ascii="標楷體" w:eastAsia="標楷體" w:hAnsi="標楷體"/>
        </w:rPr>
      </w:pPr>
    </w:p>
    <w:p w14:paraId="5A14E12D" w14:textId="638D7A5B" w:rsidR="005A50AB" w:rsidRPr="00543E73" w:rsidRDefault="005A50AB" w:rsidP="00894D7B">
      <w:pPr>
        <w:numPr>
          <w:ilvl w:val="0"/>
          <w:numId w:val="11"/>
        </w:numPr>
        <w:rPr>
          <w:rFonts w:ascii="標楷體" w:eastAsia="標楷體" w:hAnsi="標楷體"/>
        </w:rPr>
      </w:pPr>
      <w:r>
        <w:rPr>
          <w:rFonts w:ascii="標楷體" w:eastAsia="標楷體" w:hAnsi="標楷體" w:hint="eastAsia"/>
        </w:rPr>
        <w:t>性別</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5A50AB" w:rsidRPr="00543E73" w14:paraId="51865198" w14:textId="77777777" w:rsidTr="007E2411">
        <w:trPr>
          <w:trHeight w:val="340"/>
          <w:tblHeader/>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E0F5688" w14:textId="77777777" w:rsidR="005A50AB" w:rsidRPr="00543E73" w:rsidRDefault="005A50AB" w:rsidP="007E2411">
            <w:pPr>
              <w:widowControl/>
              <w:rPr>
                <w:rFonts w:ascii="標楷體" w:eastAsia="標楷體" w:hAnsi="標楷體" w:cs="新細明體"/>
                <w:kern w:val="0"/>
              </w:rPr>
            </w:pPr>
            <w:r w:rsidRPr="00543E73">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5D77A1C8" w14:textId="77777777" w:rsidR="005A50AB" w:rsidRPr="00543E73" w:rsidRDefault="005A50AB" w:rsidP="007E2411">
            <w:pPr>
              <w:widowControl/>
              <w:rPr>
                <w:rFonts w:ascii="標楷體" w:eastAsia="標楷體" w:hAnsi="標楷體" w:cs="新細明體"/>
                <w:kern w:val="0"/>
              </w:rPr>
            </w:pPr>
            <w:r w:rsidRPr="00543E73">
              <w:rPr>
                <w:rFonts w:ascii="標楷體" w:eastAsia="標楷體" w:hAnsi="標楷體" w:cs="新細明體" w:hint="eastAsia"/>
                <w:kern w:val="0"/>
              </w:rPr>
              <w:t>說明</w:t>
            </w:r>
          </w:p>
        </w:tc>
      </w:tr>
      <w:tr w:rsidR="005A50AB" w:rsidRPr="00543E73" w14:paraId="31EDC6C2"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28F50930" w14:textId="3270E9CB" w:rsidR="005A50AB" w:rsidRDefault="007E75D1" w:rsidP="007E2411">
            <w:pPr>
              <w:rPr>
                <w:rFonts w:ascii="標楷體" w:eastAsia="標楷體" w:hAnsi="標楷體" w:cs="新細明體"/>
              </w:rPr>
            </w:pPr>
            <w:r>
              <w:rPr>
                <w:rFonts w:ascii="標楷體" w:eastAsia="標楷體" w:hAnsi="標楷體"/>
              </w:rPr>
              <w:t>1</w:t>
            </w:r>
          </w:p>
        </w:tc>
        <w:tc>
          <w:tcPr>
            <w:tcW w:w="4819" w:type="dxa"/>
            <w:tcBorders>
              <w:top w:val="nil"/>
              <w:left w:val="nil"/>
              <w:bottom w:val="single" w:sz="4" w:space="0" w:color="auto"/>
              <w:right w:val="single" w:sz="4" w:space="0" w:color="auto"/>
            </w:tcBorders>
            <w:shd w:val="clear" w:color="auto" w:fill="auto"/>
            <w:noWrap/>
            <w:vAlign w:val="center"/>
          </w:tcPr>
          <w:p w14:paraId="5B6E4F87" w14:textId="77777777" w:rsidR="005A50AB" w:rsidRDefault="005A50AB" w:rsidP="007E2411">
            <w:pPr>
              <w:rPr>
                <w:rFonts w:ascii="標楷體" w:eastAsia="標楷體" w:hAnsi="標楷體" w:cs="新細明體"/>
              </w:rPr>
            </w:pPr>
            <w:r>
              <w:rPr>
                <w:rFonts w:ascii="標楷體" w:eastAsia="標楷體" w:hAnsi="標楷體" w:hint="eastAsia"/>
              </w:rPr>
              <w:t>男</w:t>
            </w:r>
          </w:p>
        </w:tc>
      </w:tr>
      <w:tr w:rsidR="005A50AB" w:rsidRPr="00543E73" w14:paraId="39C7FFF9"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09EEDCB8" w14:textId="30C5EBC9" w:rsidR="005A50AB" w:rsidRDefault="007E75D1" w:rsidP="007E2411">
            <w:pPr>
              <w:rPr>
                <w:rFonts w:ascii="標楷體" w:eastAsia="標楷體" w:hAnsi="標楷體" w:cs="新細明體"/>
              </w:rPr>
            </w:pPr>
            <w:r>
              <w:rPr>
                <w:rFonts w:ascii="標楷體" w:eastAsia="標楷體" w:hAnsi="標楷體"/>
              </w:rPr>
              <w:t>2</w:t>
            </w:r>
          </w:p>
        </w:tc>
        <w:tc>
          <w:tcPr>
            <w:tcW w:w="4819" w:type="dxa"/>
            <w:tcBorders>
              <w:top w:val="nil"/>
              <w:left w:val="nil"/>
              <w:bottom w:val="single" w:sz="4" w:space="0" w:color="auto"/>
              <w:right w:val="single" w:sz="4" w:space="0" w:color="auto"/>
            </w:tcBorders>
            <w:shd w:val="clear" w:color="auto" w:fill="auto"/>
            <w:noWrap/>
            <w:vAlign w:val="center"/>
          </w:tcPr>
          <w:p w14:paraId="2B9622F6" w14:textId="77777777" w:rsidR="005A50AB" w:rsidRDefault="005A50AB" w:rsidP="007E2411">
            <w:pPr>
              <w:rPr>
                <w:rFonts w:ascii="標楷體" w:eastAsia="標楷體" w:hAnsi="標楷體" w:cs="新細明體"/>
              </w:rPr>
            </w:pPr>
            <w:r>
              <w:rPr>
                <w:rFonts w:ascii="標楷體" w:eastAsia="標楷體" w:hAnsi="標楷體" w:hint="eastAsia"/>
              </w:rPr>
              <w:t>女</w:t>
            </w:r>
          </w:p>
        </w:tc>
      </w:tr>
    </w:tbl>
    <w:p w14:paraId="7AE87BD1" w14:textId="77777777" w:rsidR="00C56F2A" w:rsidRDefault="00C56F2A" w:rsidP="0022279A">
      <w:pPr>
        <w:tabs>
          <w:tab w:val="left" w:pos="788"/>
        </w:tabs>
        <w:ind w:leftChars="300" w:left="720"/>
        <w:rPr>
          <w:rFonts w:ascii="標楷體" w:eastAsia="標楷體" w:hAnsi="標楷體"/>
        </w:rPr>
      </w:pPr>
    </w:p>
    <w:p w14:paraId="43E2FCDB" w14:textId="2CEACE9C" w:rsidR="00C56F2A" w:rsidRPr="00543E73" w:rsidRDefault="00C56F2A" w:rsidP="00894D7B">
      <w:pPr>
        <w:numPr>
          <w:ilvl w:val="0"/>
          <w:numId w:val="11"/>
        </w:numPr>
        <w:rPr>
          <w:rFonts w:ascii="標楷體" w:eastAsia="標楷體" w:hAnsi="標楷體"/>
        </w:rPr>
      </w:pPr>
      <w:r w:rsidRPr="001B56C3">
        <w:rPr>
          <w:rFonts w:ascii="標楷體" w:eastAsia="標楷體" w:hAnsi="標楷體" w:hint="eastAsia"/>
        </w:rPr>
        <w:t>國籍</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C56F2A" w:rsidRPr="001B56C3" w14:paraId="1D40019F" w14:textId="77777777" w:rsidTr="00C56F2A">
        <w:trPr>
          <w:trHeight w:val="340"/>
          <w:tblHeader/>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60B482E" w14:textId="77777777" w:rsidR="00C56F2A" w:rsidRPr="001B56C3" w:rsidRDefault="00C56F2A" w:rsidP="00C56F2A">
            <w:pPr>
              <w:widowControl/>
              <w:rPr>
                <w:rFonts w:ascii="標楷體" w:eastAsia="標楷體" w:hAnsi="標楷體" w:cs="新細明體"/>
                <w:kern w:val="0"/>
              </w:rPr>
            </w:pPr>
            <w:r w:rsidRPr="001B56C3">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29DCF8C2" w14:textId="77777777" w:rsidR="00C56F2A" w:rsidRPr="001B56C3" w:rsidRDefault="00C56F2A" w:rsidP="00C56F2A">
            <w:pPr>
              <w:widowControl/>
              <w:rPr>
                <w:rFonts w:ascii="標楷體" w:eastAsia="標楷體" w:hAnsi="標楷體" w:cs="新細明體"/>
                <w:kern w:val="0"/>
              </w:rPr>
            </w:pPr>
            <w:r w:rsidRPr="001B56C3">
              <w:rPr>
                <w:rFonts w:ascii="標楷體" w:eastAsia="標楷體" w:hAnsi="標楷體" w:cs="新細明體" w:hint="eastAsia"/>
                <w:kern w:val="0"/>
              </w:rPr>
              <w:t>說明</w:t>
            </w:r>
          </w:p>
        </w:tc>
      </w:tr>
      <w:tr w:rsidR="00C56F2A" w:rsidRPr="001B56C3" w14:paraId="4FD451E2" w14:textId="77777777" w:rsidTr="00C56F2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3B8AEDC1" w14:textId="77777777" w:rsidR="00C56F2A" w:rsidRPr="001B56C3" w:rsidRDefault="00C56F2A" w:rsidP="00C56F2A">
            <w:pPr>
              <w:rPr>
                <w:rFonts w:ascii="標楷體" w:eastAsia="標楷體" w:hAnsi="標楷體" w:cs="新細明體"/>
              </w:rPr>
            </w:pPr>
            <w:r w:rsidRPr="00005F03">
              <w:rPr>
                <w:rFonts w:ascii="標楷體" w:eastAsia="標楷體" w:hAnsi="標楷體"/>
              </w:rPr>
              <w:t>TW</w:t>
            </w:r>
          </w:p>
        </w:tc>
        <w:tc>
          <w:tcPr>
            <w:tcW w:w="4819" w:type="dxa"/>
            <w:tcBorders>
              <w:top w:val="nil"/>
              <w:left w:val="nil"/>
              <w:bottom w:val="single" w:sz="4" w:space="0" w:color="auto"/>
              <w:right w:val="single" w:sz="4" w:space="0" w:color="auto"/>
            </w:tcBorders>
            <w:shd w:val="clear" w:color="auto" w:fill="auto"/>
            <w:noWrap/>
          </w:tcPr>
          <w:p w14:paraId="5BCFD968" w14:textId="77777777" w:rsidR="00C56F2A" w:rsidRPr="001B56C3" w:rsidRDefault="00C56F2A" w:rsidP="00C56F2A">
            <w:pPr>
              <w:rPr>
                <w:rFonts w:ascii="標楷體" w:eastAsia="標楷體" w:hAnsi="標楷體" w:cs="新細明體"/>
              </w:rPr>
            </w:pPr>
            <w:r w:rsidRPr="00005F03">
              <w:rPr>
                <w:rFonts w:ascii="標楷體" w:eastAsia="標楷體" w:hAnsi="標楷體" w:hint="eastAsia"/>
              </w:rPr>
              <w:t>中華民國</w:t>
            </w:r>
          </w:p>
        </w:tc>
      </w:tr>
      <w:tr w:rsidR="00C56F2A" w:rsidRPr="001B56C3" w14:paraId="05BF3E99" w14:textId="77777777" w:rsidTr="00C56F2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1F56228C" w14:textId="77777777" w:rsidR="00C56F2A" w:rsidRPr="001B56C3" w:rsidRDefault="00C56F2A" w:rsidP="00C56F2A">
            <w:pPr>
              <w:rPr>
                <w:rFonts w:ascii="標楷體" w:eastAsia="標楷體" w:hAnsi="標楷體"/>
              </w:rPr>
            </w:pPr>
            <w:r w:rsidRPr="00005F03">
              <w:rPr>
                <w:rFonts w:ascii="標楷體" w:eastAsia="標楷體" w:hAnsi="標楷體"/>
              </w:rPr>
              <w:t>US</w:t>
            </w:r>
          </w:p>
        </w:tc>
        <w:tc>
          <w:tcPr>
            <w:tcW w:w="4819" w:type="dxa"/>
            <w:tcBorders>
              <w:top w:val="nil"/>
              <w:left w:val="nil"/>
              <w:bottom w:val="single" w:sz="4" w:space="0" w:color="auto"/>
              <w:right w:val="single" w:sz="4" w:space="0" w:color="auto"/>
            </w:tcBorders>
            <w:shd w:val="clear" w:color="auto" w:fill="auto"/>
            <w:noWrap/>
          </w:tcPr>
          <w:p w14:paraId="4678075C" w14:textId="77777777" w:rsidR="00C56F2A" w:rsidRPr="001B56C3" w:rsidRDefault="00C56F2A" w:rsidP="00C56F2A">
            <w:pPr>
              <w:rPr>
                <w:rFonts w:ascii="標楷體" w:eastAsia="標楷體" w:hAnsi="標楷體"/>
              </w:rPr>
            </w:pPr>
            <w:r w:rsidRPr="00005F03">
              <w:rPr>
                <w:rFonts w:ascii="標楷體" w:eastAsia="標楷體" w:hAnsi="標楷體" w:hint="eastAsia"/>
              </w:rPr>
              <w:t>美國</w:t>
            </w:r>
          </w:p>
        </w:tc>
      </w:tr>
      <w:tr w:rsidR="00C56F2A" w:rsidRPr="001B56C3" w14:paraId="6342C71C" w14:textId="77777777" w:rsidTr="00C56F2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14D135D2" w14:textId="77777777" w:rsidR="00C56F2A" w:rsidRPr="001B56C3" w:rsidRDefault="00C56F2A" w:rsidP="00C56F2A">
            <w:pPr>
              <w:rPr>
                <w:rFonts w:ascii="標楷體" w:eastAsia="標楷體" w:hAnsi="標楷體" w:cs="新細明體"/>
              </w:rPr>
            </w:pPr>
            <w:r w:rsidRPr="00005F03">
              <w:rPr>
                <w:rFonts w:ascii="標楷體" w:eastAsia="標楷體" w:hAnsi="標楷體"/>
              </w:rPr>
              <w:t>VN</w:t>
            </w:r>
          </w:p>
        </w:tc>
        <w:tc>
          <w:tcPr>
            <w:tcW w:w="4819" w:type="dxa"/>
            <w:tcBorders>
              <w:top w:val="nil"/>
              <w:left w:val="nil"/>
              <w:bottom w:val="single" w:sz="4" w:space="0" w:color="auto"/>
              <w:right w:val="single" w:sz="4" w:space="0" w:color="auto"/>
            </w:tcBorders>
            <w:shd w:val="clear" w:color="auto" w:fill="auto"/>
            <w:noWrap/>
          </w:tcPr>
          <w:p w14:paraId="390A82A5" w14:textId="77777777" w:rsidR="00C56F2A" w:rsidRPr="001B56C3" w:rsidRDefault="00C56F2A" w:rsidP="00C56F2A">
            <w:pPr>
              <w:rPr>
                <w:rFonts w:ascii="標楷體" w:eastAsia="標楷體" w:hAnsi="標楷體" w:cs="新細明體"/>
              </w:rPr>
            </w:pPr>
            <w:r w:rsidRPr="00005F03">
              <w:rPr>
                <w:rFonts w:ascii="標楷體" w:eastAsia="標楷體" w:hAnsi="標楷體" w:hint="eastAsia"/>
              </w:rPr>
              <w:t>越南</w:t>
            </w:r>
          </w:p>
        </w:tc>
      </w:tr>
    </w:tbl>
    <w:p w14:paraId="5568B397" w14:textId="77777777" w:rsidR="00C56F2A" w:rsidRDefault="00C56F2A" w:rsidP="0022279A">
      <w:pPr>
        <w:tabs>
          <w:tab w:val="left" w:pos="788"/>
        </w:tabs>
        <w:ind w:leftChars="300" w:left="720"/>
        <w:rPr>
          <w:rFonts w:ascii="標楷體" w:eastAsia="標楷體" w:hAnsi="標楷體"/>
        </w:rPr>
      </w:pPr>
    </w:p>
    <w:p w14:paraId="34E60DA3" w14:textId="77777777" w:rsidR="005A50AB" w:rsidRDefault="005A50AB" w:rsidP="005A50AB">
      <w:pPr>
        <w:widowControl/>
        <w:rPr>
          <w:rFonts w:ascii="標楷體" w:eastAsia="標楷體" w:hAnsi="標楷體"/>
        </w:rPr>
      </w:pPr>
      <w:r>
        <w:rPr>
          <w:rFonts w:ascii="標楷體" w:eastAsia="標楷體" w:hAnsi="標楷體"/>
        </w:rPr>
        <w:br w:type="page"/>
      </w:r>
    </w:p>
    <w:p w14:paraId="78A5EAFF" w14:textId="77777777" w:rsidR="005A50AB" w:rsidRDefault="005A50AB" w:rsidP="005A50AB">
      <w:pPr>
        <w:rPr>
          <w:rFonts w:ascii="標楷體" w:eastAsia="標楷體" w:hAnsi="標楷體"/>
        </w:rPr>
      </w:pPr>
    </w:p>
    <w:p w14:paraId="10352F1A" w14:textId="77777777" w:rsidR="005A50AB" w:rsidRPr="004E2994" w:rsidRDefault="005A50AB" w:rsidP="00894D7B">
      <w:pPr>
        <w:pStyle w:val="3"/>
        <w:numPr>
          <w:ilvl w:val="0"/>
          <w:numId w:val="10"/>
        </w:numPr>
        <w:rPr>
          <w:rFonts w:ascii="標楷體" w:hAnsi="標楷體"/>
        </w:rPr>
      </w:pPr>
      <w:r w:rsidRPr="004E2994">
        <w:rPr>
          <w:rFonts w:ascii="標楷體" w:hAnsi="標楷體" w:hint="eastAsia"/>
          <w:lang w:eastAsia="zh-HK"/>
        </w:rPr>
        <w:t>業務類別：02業務作業</w:t>
      </w:r>
    </w:p>
    <w:p w14:paraId="635CB2AA" w14:textId="6BFFD915" w:rsidR="005A50AB" w:rsidRPr="00362205" w:rsidRDefault="005A50AB" w:rsidP="00894D7B">
      <w:pPr>
        <w:numPr>
          <w:ilvl w:val="0"/>
          <w:numId w:val="15"/>
        </w:numPr>
        <w:rPr>
          <w:rFonts w:ascii="標楷體" w:eastAsia="標楷體" w:hAnsi="標楷體"/>
        </w:rPr>
      </w:pPr>
      <w:r w:rsidRPr="00291505">
        <w:rPr>
          <w:rFonts w:ascii="標楷體" w:eastAsia="標楷體" w:hAnsi="標楷體" w:hint="eastAsia"/>
        </w:rPr>
        <w:t>處理情形</w:t>
      </w:r>
    </w:p>
    <w:tbl>
      <w:tblPr>
        <w:tblW w:w="6406" w:type="dxa"/>
        <w:tblInd w:w="993" w:type="dxa"/>
        <w:tblCellMar>
          <w:left w:w="28" w:type="dxa"/>
          <w:right w:w="28" w:type="dxa"/>
        </w:tblCellMar>
        <w:tblLook w:val="04A0" w:firstRow="1" w:lastRow="0" w:firstColumn="1" w:lastColumn="0" w:noHBand="0" w:noVBand="1"/>
      </w:tblPr>
      <w:tblGrid>
        <w:gridCol w:w="1587"/>
        <w:gridCol w:w="4819"/>
      </w:tblGrid>
      <w:tr w:rsidR="005A50AB" w:rsidRPr="00F80451" w14:paraId="19A52989" w14:textId="77777777" w:rsidTr="007E2411">
        <w:trPr>
          <w:trHeight w:val="330"/>
          <w:tblHeader/>
        </w:trPr>
        <w:tc>
          <w:tcPr>
            <w:tcW w:w="158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63F02C4" w14:textId="77777777" w:rsidR="005A50AB" w:rsidRPr="00F80451" w:rsidRDefault="005A50AB" w:rsidP="007E2411">
            <w:pPr>
              <w:widowControl/>
              <w:rPr>
                <w:rFonts w:ascii="標楷體" w:eastAsia="標楷體" w:hAnsi="標楷體" w:cs="新細明體"/>
                <w:kern w:val="0"/>
              </w:rPr>
            </w:pPr>
            <w:r w:rsidRPr="00F80451">
              <w:rPr>
                <w:rFonts w:ascii="標楷體" w:eastAsia="標楷體" w:hAnsi="標楷體" w:cs="新細明體"/>
                <w:kern w:val="0"/>
              </w:rPr>
              <w:t>0</w:t>
            </w:r>
          </w:p>
        </w:tc>
        <w:tc>
          <w:tcPr>
            <w:tcW w:w="4819" w:type="dxa"/>
            <w:tcBorders>
              <w:top w:val="single" w:sz="4" w:space="0" w:color="auto"/>
              <w:left w:val="nil"/>
              <w:bottom w:val="single" w:sz="4" w:space="0" w:color="auto"/>
              <w:right w:val="single" w:sz="4" w:space="0" w:color="auto"/>
            </w:tcBorders>
            <w:shd w:val="clear" w:color="auto" w:fill="auto"/>
            <w:noWrap/>
            <w:vAlign w:val="center"/>
          </w:tcPr>
          <w:p w14:paraId="6A59FF54" w14:textId="77777777" w:rsidR="005A50AB" w:rsidRPr="00504C9F" w:rsidRDefault="005A50AB" w:rsidP="007E2411">
            <w:pPr>
              <w:rPr>
                <w:rFonts w:ascii="標楷體" w:eastAsia="標楷體" w:hAnsi="標楷體"/>
              </w:rPr>
            </w:pPr>
            <w:r w:rsidRPr="00504C9F">
              <w:rPr>
                <w:rFonts w:ascii="標楷體" w:eastAsia="標楷體" w:hAnsi="標楷體" w:hint="eastAsia"/>
              </w:rPr>
              <w:t>受理中</w:t>
            </w:r>
            <w:r w:rsidRPr="00504C9F">
              <w:rPr>
                <w:rFonts w:ascii="標楷體" w:eastAsia="標楷體" w:hAnsi="標楷體"/>
              </w:rPr>
              <w:t xml:space="preserve"> </w:t>
            </w:r>
          </w:p>
        </w:tc>
      </w:tr>
      <w:tr w:rsidR="005A50AB" w:rsidRPr="00F80451" w14:paraId="55C37078"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vAlign w:val="center"/>
          </w:tcPr>
          <w:p w14:paraId="70373573" w14:textId="77777777" w:rsidR="005A50AB" w:rsidRPr="00F80451" w:rsidRDefault="005A50AB" w:rsidP="007E2411">
            <w:pPr>
              <w:widowControl/>
              <w:rPr>
                <w:rFonts w:ascii="標楷體" w:eastAsia="標楷體" w:hAnsi="標楷體" w:cs="新細明體"/>
                <w:kern w:val="0"/>
              </w:rPr>
            </w:pPr>
            <w:r w:rsidRPr="00F80451">
              <w:rPr>
                <w:rFonts w:ascii="標楷體" w:eastAsia="標楷體" w:hAnsi="標楷體" w:cs="新細明體"/>
                <w:kern w:val="0"/>
              </w:rPr>
              <w:t>1</w:t>
            </w:r>
          </w:p>
        </w:tc>
        <w:tc>
          <w:tcPr>
            <w:tcW w:w="4819" w:type="dxa"/>
            <w:tcBorders>
              <w:top w:val="nil"/>
              <w:left w:val="nil"/>
              <w:bottom w:val="single" w:sz="4" w:space="0" w:color="auto"/>
              <w:right w:val="single" w:sz="4" w:space="0" w:color="auto"/>
            </w:tcBorders>
            <w:shd w:val="clear" w:color="auto" w:fill="auto"/>
            <w:noWrap/>
            <w:vAlign w:val="center"/>
          </w:tcPr>
          <w:p w14:paraId="110A5DF6" w14:textId="77777777" w:rsidR="005A50AB" w:rsidRPr="00F80451" w:rsidRDefault="005A50AB" w:rsidP="007E2411">
            <w:pPr>
              <w:widowControl/>
              <w:rPr>
                <w:rFonts w:ascii="標楷體" w:eastAsia="標楷體" w:hAnsi="標楷體" w:cs="新細明體"/>
                <w:kern w:val="0"/>
              </w:rPr>
            </w:pPr>
            <w:r w:rsidRPr="00504C9F">
              <w:rPr>
                <w:rFonts w:ascii="標楷體" w:eastAsia="標楷體" w:hAnsi="標楷體" w:hint="eastAsia"/>
              </w:rPr>
              <w:t>准</w:t>
            </w:r>
          </w:p>
        </w:tc>
      </w:tr>
      <w:tr w:rsidR="005A50AB" w:rsidRPr="00F80451" w14:paraId="323D5A0E"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vAlign w:val="center"/>
          </w:tcPr>
          <w:p w14:paraId="45BE9E16" w14:textId="77777777" w:rsidR="005A50AB" w:rsidRPr="00F80451" w:rsidRDefault="005A50AB" w:rsidP="007E2411">
            <w:pPr>
              <w:widowControl/>
              <w:rPr>
                <w:rFonts w:ascii="標楷體" w:eastAsia="標楷體" w:hAnsi="標楷體" w:cs="新細明體"/>
                <w:kern w:val="0"/>
              </w:rPr>
            </w:pPr>
            <w:r w:rsidRPr="00F80451">
              <w:rPr>
                <w:rFonts w:ascii="標楷體" w:eastAsia="標楷體" w:hAnsi="標楷體" w:cs="新細明體"/>
                <w:kern w:val="0"/>
              </w:rPr>
              <w:t>2</w:t>
            </w:r>
          </w:p>
        </w:tc>
        <w:tc>
          <w:tcPr>
            <w:tcW w:w="4819" w:type="dxa"/>
            <w:tcBorders>
              <w:top w:val="nil"/>
              <w:left w:val="nil"/>
              <w:bottom w:val="single" w:sz="4" w:space="0" w:color="auto"/>
              <w:right w:val="single" w:sz="4" w:space="0" w:color="auto"/>
            </w:tcBorders>
            <w:shd w:val="clear" w:color="auto" w:fill="auto"/>
            <w:noWrap/>
            <w:vAlign w:val="center"/>
          </w:tcPr>
          <w:p w14:paraId="3CC37A73" w14:textId="77777777" w:rsidR="005A50AB" w:rsidRPr="00F80451" w:rsidRDefault="005A50AB" w:rsidP="007E2411">
            <w:pPr>
              <w:widowControl/>
              <w:rPr>
                <w:rFonts w:ascii="標楷體" w:eastAsia="標楷體" w:hAnsi="標楷體" w:cs="新細明體"/>
                <w:kern w:val="0"/>
              </w:rPr>
            </w:pPr>
            <w:r w:rsidRPr="00504C9F">
              <w:rPr>
                <w:rFonts w:ascii="標楷體" w:eastAsia="標楷體" w:hAnsi="標楷體" w:hint="eastAsia"/>
              </w:rPr>
              <w:t>駁</w:t>
            </w:r>
          </w:p>
        </w:tc>
      </w:tr>
      <w:tr w:rsidR="005A50AB" w:rsidRPr="00F80451" w14:paraId="4498FCFC"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vAlign w:val="center"/>
          </w:tcPr>
          <w:p w14:paraId="76B4A17A" w14:textId="77777777" w:rsidR="005A50AB" w:rsidRPr="00F80451" w:rsidRDefault="005A50AB" w:rsidP="007E2411">
            <w:pPr>
              <w:widowControl/>
              <w:rPr>
                <w:rFonts w:ascii="標楷體" w:eastAsia="標楷體" w:hAnsi="標楷體" w:cs="新細明體"/>
                <w:kern w:val="0"/>
              </w:rPr>
            </w:pPr>
            <w:r w:rsidRPr="00F80451">
              <w:rPr>
                <w:rFonts w:ascii="標楷體" w:eastAsia="標楷體" w:hAnsi="標楷體" w:cs="新細明體"/>
                <w:kern w:val="0"/>
              </w:rPr>
              <w:t>9</w:t>
            </w:r>
          </w:p>
        </w:tc>
        <w:tc>
          <w:tcPr>
            <w:tcW w:w="4819" w:type="dxa"/>
            <w:tcBorders>
              <w:top w:val="nil"/>
              <w:left w:val="nil"/>
              <w:bottom w:val="single" w:sz="4" w:space="0" w:color="auto"/>
              <w:right w:val="single" w:sz="4" w:space="0" w:color="auto"/>
            </w:tcBorders>
            <w:shd w:val="clear" w:color="auto" w:fill="auto"/>
            <w:noWrap/>
            <w:vAlign w:val="center"/>
          </w:tcPr>
          <w:p w14:paraId="0AA3AFB9" w14:textId="77777777" w:rsidR="005A50AB" w:rsidRPr="00F80451" w:rsidRDefault="005A50AB" w:rsidP="007E2411">
            <w:pPr>
              <w:widowControl/>
              <w:rPr>
                <w:rFonts w:ascii="標楷體" w:eastAsia="標楷體" w:hAnsi="標楷體" w:cs="新細明體"/>
                <w:kern w:val="0"/>
              </w:rPr>
            </w:pPr>
            <w:r w:rsidRPr="00504C9F">
              <w:rPr>
                <w:rFonts w:ascii="標楷體" w:eastAsia="標楷體" w:hAnsi="標楷體" w:hint="eastAsia"/>
              </w:rPr>
              <w:t>全部</w:t>
            </w:r>
          </w:p>
        </w:tc>
      </w:tr>
    </w:tbl>
    <w:p w14:paraId="3C2E32E7" w14:textId="77777777" w:rsidR="005A50AB" w:rsidRPr="00504C9F" w:rsidRDefault="005A50AB" w:rsidP="005A50AB">
      <w:pPr>
        <w:tabs>
          <w:tab w:val="left" w:pos="788"/>
        </w:tabs>
        <w:ind w:leftChars="300" w:left="720"/>
        <w:rPr>
          <w:rFonts w:ascii="標楷體" w:eastAsia="標楷體" w:hAnsi="標楷體" w:cs="新細明體"/>
          <w:kern w:val="0"/>
        </w:rPr>
      </w:pPr>
    </w:p>
    <w:p w14:paraId="53639C36" w14:textId="33F34C19" w:rsidR="005A50AB" w:rsidRPr="00504C9F" w:rsidRDefault="00D85A41" w:rsidP="00894D7B">
      <w:pPr>
        <w:numPr>
          <w:ilvl w:val="0"/>
          <w:numId w:val="15"/>
        </w:numPr>
        <w:rPr>
          <w:rFonts w:ascii="標楷體" w:eastAsia="標楷體" w:hAnsi="標楷體" w:cs="新細明體"/>
          <w:kern w:val="0"/>
        </w:rPr>
      </w:pPr>
      <w:r>
        <w:rPr>
          <w:rFonts w:ascii="標楷體" w:eastAsia="標楷體" w:hAnsi="標楷體" w:cs="新細明體" w:hint="eastAsia"/>
          <w:kern w:val="0"/>
        </w:rPr>
        <w:t>A</w:t>
      </w:r>
      <w:r>
        <w:rPr>
          <w:rFonts w:ascii="標楷體" w:eastAsia="標楷體" w:hAnsi="標楷體" w:cs="新細明體"/>
          <w:kern w:val="0"/>
        </w:rPr>
        <w:t>CH</w:t>
      </w:r>
      <w:r w:rsidR="005A50AB" w:rsidRPr="00504C9F">
        <w:rPr>
          <w:rFonts w:ascii="標楷體" w:eastAsia="標楷體" w:hAnsi="標楷體" w:cs="新細明體" w:hint="eastAsia"/>
          <w:kern w:val="0"/>
        </w:rPr>
        <w:t>授權</w:t>
      </w:r>
      <w:r w:rsidR="005A50AB" w:rsidRPr="002B561A">
        <w:rPr>
          <w:rFonts w:ascii="標楷體" w:eastAsia="標楷體" w:hAnsi="標楷體" w:hint="eastAsia"/>
        </w:rPr>
        <w:t>方式</w:t>
      </w:r>
    </w:p>
    <w:tbl>
      <w:tblPr>
        <w:tblW w:w="6406" w:type="dxa"/>
        <w:tblInd w:w="993" w:type="dxa"/>
        <w:tblCellMar>
          <w:left w:w="28" w:type="dxa"/>
          <w:right w:w="28" w:type="dxa"/>
        </w:tblCellMar>
        <w:tblLook w:val="04A0" w:firstRow="1" w:lastRow="0" w:firstColumn="1" w:lastColumn="0" w:noHBand="0" w:noVBand="1"/>
      </w:tblPr>
      <w:tblGrid>
        <w:gridCol w:w="1587"/>
        <w:gridCol w:w="4819"/>
      </w:tblGrid>
      <w:tr w:rsidR="005A50AB" w:rsidRPr="00D231AA" w14:paraId="4455C562" w14:textId="77777777" w:rsidTr="007E2411">
        <w:trPr>
          <w:trHeight w:val="330"/>
          <w:tblHeader/>
        </w:trPr>
        <w:tc>
          <w:tcPr>
            <w:tcW w:w="158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F6CAAB8" w14:textId="77777777" w:rsidR="005A50AB" w:rsidRPr="00D231AA" w:rsidRDefault="005A50AB" w:rsidP="007E2411">
            <w:pPr>
              <w:rPr>
                <w:rFonts w:ascii="標楷體" w:eastAsia="標楷體" w:hAnsi="標楷體" w:cs="新細明體"/>
              </w:rPr>
            </w:pPr>
            <w:r w:rsidRPr="00D231AA">
              <w:rPr>
                <w:rFonts w:ascii="標楷體" w:eastAsia="標楷體" w:hAnsi="標楷體" w:cs="新細明體" w:hint="eastAsia"/>
              </w:rPr>
              <w:t xml:space="preserve"> </w:t>
            </w:r>
          </w:p>
        </w:tc>
        <w:tc>
          <w:tcPr>
            <w:tcW w:w="4819" w:type="dxa"/>
            <w:tcBorders>
              <w:top w:val="single" w:sz="4" w:space="0" w:color="auto"/>
              <w:left w:val="nil"/>
              <w:bottom w:val="single" w:sz="4" w:space="0" w:color="auto"/>
              <w:right w:val="single" w:sz="4" w:space="0" w:color="auto"/>
            </w:tcBorders>
            <w:shd w:val="clear" w:color="auto" w:fill="auto"/>
            <w:noWrap/>
            <w:vAlign w:val="center"/>
          </w:tcPr>
          <w:p w14:paraId="76DE2C48" w14:textId="77777777" w:rsidR="005A50AB" w:rsidRPr="00D231AA" w:rsidRDefault="005A50AB" w:rsidP="007E2411">
            <w:pPr>
              <w:rPr>
                <w:rFonts w:ascii="標楷體" w:eastAsia="標楷體" w:hAnsi="標楷體" w:cs="新細明體"/>
              </w:rPr>
            </w:pPr>
            <w:r w:rsidRPr="00D231AA">
              <w:rPr>
                <w:rFonts w:ascii="標楷體" w:eastAsia="標楷體" w:hAnsi="標楷體" w:hint="eastAsia"/>
              </w:rPr>
              <w:t>無</w:t>
            </w:r>
          </w:p>
        </w:tc>
      </w:tr>
      <w:tr w:rsidR="005A50AB" w:rsidRPr="00D231AA" w14:paraId="2E52BC8B"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vAlign w:val="center"/>
          </w:tcPr>
          <w:p w14:paraId="29822AED" w14:textId="77777777" w:rsidR="005A50AB" w:rsidRPr="00D231AA" w:rsidRDefault="005A50AB" w:rsidP="007E2411">
            <w:pPr>
              <w:rPr>
                <w:rFonts w:ascii="標楷體" w:eastAsia="標楷體" w:hAnsi="標楷體" w:cs="新細明體"/>
              </w:rPr>
            </w:pPr>
            <w:r w:rsidRPr="00D231AA">
              <w:rPr>
                <w:rFonts w:ascii="標楷體" w:eastAsia="標楷體" w:hAnsi="標楷體" w:hint="eastAsia"/>
              </w:rPr>
              <w:t>A</w:t>
            </w:r>
          </w:p>
        </w:tc>
        <w:tc>
          <w:tcPr>
            <w:tcW w:w="4819" w:type="dxa"/>
            <w:tcBorders>
              <w:top w:val="nil"/>
              <w:left w:val="nil"/>
              <w:bottom w:val="single" w:sz="4" w:space="0" w:color="auto"/>
              <w:right w:val="single" w:sz="4" w:space="0" w:color="auto"/>
            </w:tcBorders>
            <w:shd w:val="clear" w:color="auto" w:fill="auto"/>
            <w:noWrap/>
            <w:vAlign w:val="center"/>
          </w:tcPr>
          <w:p w14:paraId="01B59646" w14:textId="77777777" w:rsidR="005A50AB" w:rsidRPr="00D231AA" w:rsidRDefault="005A50AB" w:rsidP="007E2411">
            <w:pPr>
              <w:rPr>
                <w:rFonts w:ascii="標楷體" w:eastAsia="標楷體" w:hAnsi="標楷體" w:cs="新細明體"/>
              </w:rPr>
            </w:pPr>
            <w:r w:rsidRPr="00D231AA">
              <w:rPr>
                <w:rFonts w:ascii="標楷體" w:eastAsia="標楷體" w:hAnsi="標楷體" w:hint="eastAsia"/>
              </w:rPr>
              <w:t>紙本新增</w:t>
            </w:r>
          </w:p>
        </w:tc>
      </w:tr>
      <w:tr w:rsidR="005A50AB" w:rsidRPr="00D231AA" w14:paraId="3B5B6355"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vAlign w:val="center"/>
          </w:tcPr>
          <w:p w14:paraId="3717F46B" w14:textId="77777777" w:rsidR="005A50AB" w:rsidRPr="00D231AA" w:rsidRDefault="005A50AB" w:rsidP="007E2411">
            <w:pPr>
              <w:rPr>
                <w:rFonts w:ascii="標楷體" w:eastAsia="標楷體" w:hAnsi="標楷體" w:cs="新細明體"/>
              </w:rPr>
            </w:pPr>
            <w:r w:rsidRPr="00D231AA">
              <w:rPr>
                <w:rFonts w:ascii="標楷體" w:eastAsia="標楷體" w:hAnsi="標楷體" w:hint="eastAsia"/>
              </w:rPr>
              <w:t>O</w:t>
            </w:r>
          </w:p>
        </w:tc>
        <w:tc>
          <w:tcPr>
            <w:tcW w:w="4819" w:type="dxa"/>
            <w:tcBorders>
              <w:top w:val="nil"/>
              <w:left w:val="nil"/>
              <w:bottom w:val="single" w:sz="4" w:space="0" w:color="auto"/>
              <w:right w:val="single" w:sz="4" w:space="0" w:color="auto"/>
            </w:tcBorders>
            <w:shd w:val="clear" w:color="auto" w:fill="auto"/>
            <w:noWrap/>
            <w:vAlign w:val="center"/>
          </w:tcPr>
          <w:p w14:paraId="2D088823" w14:textId="77777777" w:rsidR="005A50AB" w:rsidRPr="00D231AA" w:rsidRDefault="005A50AB" w:rsidP="007E2411">
            <w:pPr>
              <w:rPr>
                <w:rFonts w:ascii="標楷體" w:eastAsia="標楷體" w:hAnsi="標楷體" w:cs="新細明體"/>
              </w:rPr>
            </w:pPr>
            <w:r w:rsidRPr="00D231AA">
              <w:rPr>
                <w:rFonts w:ascii="標楷體" w:eastAsia="標楷體" w:hAnsi="標楷體" w:hint="eastAsia"/>
              </w:rPr>
              <w:t>舊檔轉換</w:t>
            </w:r>
          </w:p>
        </w:tc>
      </w:tr>
    </w:tbl>
    <w:p w14:paraId="3BFE8BB2" w14:textId="77777777" w:rsidR="005A50AB" w:rsidRDefault="005A50AB" w:rsidP="005A50AB">
      <w:pPr>
        <w:tabs>
          <w:tab w:val="left" w:pos="788"/>
        </w:tabs>
        <w:ind w:leftChars="300" w:left="720"/>
        <w:rPr>
          <w:rFonts w:ascii="標楷體" w:eastAsia="標楷體" w:hAnsi="標楷體"/>
        </w:rPr>
      </w:pPr>
    </w:p>
    <w:p w14:paraId="2F420102" w14:textId="61B623E9" w:rsidR="005A50AB" w:rsidRPr="005062CE" w:rsidRDefault="005A50AB" w:rsidP="00894D7B">
      <w:pPr>
        <w:numPr>
          <w:ilvl w:val="0"/>
          <w:numId w:val="15"/>
        </w:numPr>
        <w:rPr>
          <w:rFonts w:ascii="標楷體" w:eastAsia="標楷體" w:hAnsi="標楷體"/>
        </w:rPr>
      </w:pPr>
      <w:r w:rsidRPr="000D1545">
        <w:rPr>
          <w:rFonts w:ascii="標楷體" w:eastAsia="標楷體" w:hAnsi="標楷體" w:hint="eastAsia"/>
        </w:rPr>
        <w:t>保證類別</w:t>
      </w:r>
      <w:r w:rsidR="00D85A41">
        <w:rPr>
          <w:rFonts w:ascii="標楷體" w:eastAsia="標楷體" w:hAnsi="標楷體" w:hint="eastAsia"/>
        </w:rPr>
        <w:t>代碼</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5A50AB" w:rsidRPr="003135EE" w14:paraId="263452F5" w14:textId="77777777" w:rsidTr="007E2411">
        <w:trPr>
          <w:trHeight w:val="340"/>
          <w:tblHeader/>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22D7F4C" w14:textId="77777777" w:rsidR="005A50AB" w:rsidRPr="003135EE" w:rsidRDefault="005A50AB" w:rsidP="007E2411">
            <w:pPr>
              <w:widowControl/>
              <w:rPr>
                <w:rFonts w:ascii="標楷體" w:eastAsia="標楷體" w:hAnsi="標楷體" w:cs="新細明體"/>
                <w:kern w:val="0"/>
              </w:rPr>
            </w:pPr>
            <w:r w:rsidRPr="003135EE">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76794AB7" w14:textId="77777777" w:rsidR="005A50AB" w:rsidRPr="003135EE" w:rsidRDefault="005A50AB" w:rsidP="007E2411">
            <w:pPr>
              <w:widowControl/>
              <w:rPr>
                <w:rFonts w:ascii="標楷體" w:eastAsia="標楷體" w:hAnsi="標楷體" w:cs="新細明體"/>
                <w:kern w:val="0"/>
              </w:rPr>
            </w:pPr>
            <w:r w:rsidRPr="003135EE">
              <w:rPr>
                <w:rFonts w:ascii="標楷體" w:eastAsia="標楷體" w:hAnsi="標楷體" w:cs="新細明體" w:hint="eastAsia"/>
                <w:kern w:val="0"/>
              </w:rPr>
              <w:t>說明</w:t>
            </w:r>
          </w:p>
        </w:tc>
      </w:tr>
      <w:tr w:rsidR="005A50AB" w:rsidRPr="003135EE" w14:paraId="3CE65894"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05F39E0" w14:textId="77777777" w:rsidR="005A50AB" w:rsidRPr="00F0643C" w:rsidRDefault="005A50AB" w:rsidP="007E2411">
            <w:pPr>
              <w:rPr>
                <w:rFonts w:ascii="標楷體" w:eastAsia="標楷體" w:hAnsi="標楷體" w:cs="新細明體"/>
              </w:rPr>
            </w:pPr>
            <w:r w:rsidRPr="00F0643C">
              <w:rPr>
                <w:rFonts w:ascii="標楷體" w:eastAsia="標楷體" w:hAnsi="標楷體" w:hint="eastAsia"/>
              </w:rPr>
              <w:t>01</w:t>
            </w:r>
          </w:p>
        </w:tc>
        <w:tc>
          <w:tcPr>
            <w:tcW w:w="4819" w:type="dxa"/>
            <w:tcBorders>
              <w:top w:val="nil"/>
              <w:left w:val="nil"/>
              <w:bottom w:val="single" w:sz="4" w:space="0" w:color="auto"/>
              <w:right w:val="single" w:sz="4" w:space="0" w:color="auto"/>
            </w:tcBorders>
            <w:shd w:val="clear" w:color="auto" w:fill="auto"/>
            <w:noWrap/>
            <w:vAlign w:val="center"/>
          </w:tcPr>
          <w:p w14:paraId="203C1B0C" w14:textId="77777777" w:rsidR="005A50AB" w:rsidRPr="00F0643C" w:rsidRDefault="005A50AB" w:rsidP="007E2411">
            <w:pPr>
              <w:rPr>
                <w:rFonts w:ascii="標楷體" w:eastAsia="標楷體" w:hAnsi="標楷體" w:cs="新細明體"/>
              </w:rPr>
            </w:pPr>
            <w:r w:rsidRPr="00F0643C">
              <w:rPr>
                <w:rFonts w:ascii="標楷體" w:eastAsia="標楷體" w:hAnsi="標楷體" w:hint="eastAsia"/>
              </w:rPr>
              <w:t>連帶保證人</w:t>
            </w:r>
          </w:p>
        </w:tc>
      </w:tr>
      <w:tr w:rsidR="005A50AB" w:rsidRPr="003135EE" w14:paraId="2366B037"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6BE0E899" w14:textId="77777777" w:rsidR="005A50AB" w:rsidRPr="00F0643C" w:rsidRDefault="005A50AB" w:rsidP="007E2411">
            <w:pPr>
              <w:rPr>
                <w:rFonts w:ascii="標楷體" w:eastAsia="標楷體" w:hAnsi="標楷體" w:cs="新細明體"/>
              </w:rPr>
            </w:pPr>
            <w:r w:rsidRPr="00F0643C">
              <w:rPr>
                <w:rFonts w:ascii="標楷體" w:eastAsia="標楷體" w:hAnsi="標楷體" w:hint="eastAsia"/>
              </w:rPr>
              <w:t>02</w:t>
            </w:r>
          </w:p>
        </w:tc>
        <w:tc>
          <w:tcPr>
            <w:tcW w:w="4819" w:type="dxa"/>
            <w:tcBorders>
              <w:top w:val="nil"/>
              <w:left w:val="nil"/>
              <w:bottom w:val="single" w:sz="4" w:space="0" w:color="auto"/>
              <w:right w:val="single" w:sz="4" w:space="0" w:color="auto"/>
            </w:tcBorders>
            <w:shd w:val="clear" w:color="auto" w:fill="auto"/>
            <w:noWrap/>
            <w:vAlign w:val="center"/>
          </w:tcPr>
          <w:p w14:paraId="2E4836AF" w14:textId="77777777" w:rsidR="005A50AB" w:rsidRPr="00F0643C" w:rsidRDefault="005A50AB" w:rsidP="007E2411">
            <w:pPr>
              <w:rPr>
                <w:rFonts w:ascii="標楷體" w:eastAsia="標楷體" w:hAnsi="標楷體" w:cs="新細明體"/>
              </w:rPr>
            </w:pPr>
            <w:r w:rsidRPr="00F0643C">
              <w:rPr>
                <w:rFonts w:ascii="標楷體" w:eastAsia="標楷體" w:hAnsi="標楷體" w:hint="eastAsia"/>
              </w:rPr>
              <w:t>擔保品保證人兼連帶保證人</w:t>
            </w:r>
          </w:p>
        </w:tc>
      </w:tr>
      <w:tr w:rsidR="005A50AB" w:rsidRPr="003135EE" w14:paraId="3F627F6D"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5830340" w14:textId="77777777" w:rsidR="005A50AB" w:rsidRPr="00F0643C" w:rsidRDefault="005A50AB" w:rsidP="007E2411">
            <w:pPr>
              <w:rPr>
                <w:rFonts w:ascii="標楷體" w:eastAsia="標楷體" w:hAnsi="標楷體" w:cs="新細明體"/>
              </w:rPr>
            </w:pPr>
            <w:r w:rsidRPr="00F0643C">
              <w:rPr>
                <w:rFonts w:ascii="標楷體" w:eastAsia="標楷體" w:hAnsi="標楷體" w:hint="eastAsia"/>
              </w:rPr>
              <w:t>03</w:t>
            </w:r>
          </w:p>
        </w:tc>
        <w:tc>
          <w:tcPr>
            <w:tcW w:w="4819" w:type="dxa"/>
            <w:tcBorders>
              <w:top w:val="nil"/>
              <w:left w:val="nil"/>
              <w:bottom w:val="single" w:sz="4" w:space="0" w:color="auto"/>
              <w:right w:val="single" w:sz="4" w:space="0" w:color="auto"/>
            </w:tcBorders>
            <w:shd w:val="clear" w:color="auto" w:fill="auto"/>
            <w:noWrap/>
            <w:vAlign w:val="center"/>
          </w:tcPr>
          <w:p w14:paraId="7E207CD9" w14:textId="77777777" w:rsidR="005A50AB" w:rsidRPr="00F0643C" w:rsidRDefault="005A50AB" w:rsidP="007E2411">
            <w:pPr>
              <w:rPr>
                <w:rFonts w:ascii="標楷體" w:eastAsia="標楷體" w:hAnsi="標楷體" w:cs="新細明體"/>
              </w:rPr>
            </w:pPr>
            <w:r w:rsidRPr="00F0643C">
              <w:rPr>
                <w:rFonts w:ascii="標楷體" w:eastAsia="標楷體" w:hAnsi="標楷體" w:hint="eastAsia"/>
              </w:rPr>
              <w:t>一般保證人</w:t>
            </w:r>
          </w:p>
        </w:tc>
      </w:tr>
      <w:tr w:rsidR="005A50AB" w:rsidRPr="003135EE" w14:paraId="03C67921"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0BF5655" w14:textId="77777777" w:rsidR="005A50AB" w:rsidRPr="00F0643C" w:rsidRDefault="005A50AB" w:rsidP="007E2411">
            <w:pPr>
              <w:rPr>
                <w:rFonts w:ascii="標楷體" w:eastAsia="標楷體" w:hAnsi="標楷體" w:cs="新細明體"/>
              </w:rPr>
            </w:pPr>
            <w:r w:rsidRPr="00F0643C">
              <w:rPr>
                <w:rFonts w:ascii="標楷體" w:eastAsia="標楷體" w:hAnsi="標楷體" w:hint="eastAsia"/>
              </w:rPr>
              <w:t>04</w:t>
            </w:r>
          </w:p>
        </w:tc>
        <w:tc>
          <w:tcPr>
            <w:tcW w:w="4819" w:type="dxa"/>
            <w:tcBorders>
              <w:top w:val="nil"/>
              <w:left w:val="nil"/>
              <w:bottom w:val="single" w:sz="4" w:space="0" w:color="auto"/>
              <w:right w:val="single" w:sz="4" w:space="0" w:color="auto"/>
            </w:tcBorders>
            <w:shd w:val="clear" w:color="auto" w:fill="auto"/>
            <w:noWrap/>
            <w:vAlign w:val="center"/>
          </w:tcPr>
          <w:p w14:paraId="075FDDA3" w14:textId="77777777" w:rsidR="005A50AB" w:rsidRPr="00F0643C" w:rsidRDefault="005A50AB" w:rsidP="007E2411">
            <w:pPr>
              <w:rPr>
                <w:rFonts w:ascii="標楷體" w:eastAsia="標楷體" w:hAnsi="標楷體" w:cs="新細明體"/>
              </w:rPr>
            </w:pPr>
            <w:r w:rsidRPr="00F0643C">
              <w:rPr>
                <w:rFonts w:ascii="標楷體" w:eastAsia="標楷體" w:hAnsi="標楷體" w:hint="eastAsia"/>
              </w:rPr>
              <w:t>擔保品提供人兼一般保證人</w:t>
            </w:r>
          </w:p>
        </w:tc>
      </w:tr>
      <w:tr w:rsidR="005A50AB" w:rsidRPr="003135EE" w14:paraId="7BEB1DE6"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7021A254" w14:textId="77777777" w:rsidR="005A50AB" w:rsidRPr="00F0643C" w:rsidRDefault="005A50AB" w:rsidP="007E2411">
            <w:pPr>
              <w:rPr>
                <w:rFonts w:ascii="標楷體" w:eastAsia="標楷體" w:hAnsi="標楷體" w:cs="新細明體"/>
              </w:rPr>
            </w:pPr>
            <w:r w:rsidRPr="00F0643C">
              <w:rPr>
                <w:rFonts w:ascii="標楷體" w:eastAsia="標楷體" w:hAnsi="標楷體" w:hint="eastAsia"/>
              </w:rPr>
              <w:t>05</w:t>
            </w:r>
          </w:p>
        </w:tc>
        <w:tc>
          <w:tcPr>
            <w:tcW w:w="4819" w:type="dxa"/>
            <w:tcBorders>
              <w:top w:val="nil"/>
              <w:left w:val="nil"/>
              <w:bottom w:val="single" w:sz="4" w:space="0" w:color="auto"/>
              <w:right w:val="single" w:sz="4" w:space="0" w:color="auto"/>
            </w:tcBorders>
            <w:shd w:val="clear" w:color="auto" w:fill="auto"/>
            <w:noWrap/>
            <w:vAlign w:val="center"/>
          </w:tcPr>
          <w:p w14:paraId="555D6B52" w14:textId="77777777" w:rsidR="005A50AB" w:rsidRPr="00F0643C" w:rsidRDefault="005A50AB" w:rsidP="007E2411">
            <w:pPr>
              <w:rPr>
                <w:rFonts w:ascii="標楷體" w:eastAsia="標楷體" w:hAnsi="標楷體" w:cs="新細明體"/>
              </w:rPr>
            </w:pPr>
            <w:r w:rsidRPr="00F0643C">
              <w:rPr>
                <w:rFonts w:ascii="標楷體" w:eastAsia="標楷體" w:hAnsi="標楷體" w:hint="eastAsia"/>
              </w:rPr>
              <w:t>擔保品提供人</w:t>
            </w:r>
          </w:p>
        </w:tc>
      </w:tr>
      <w:tr w:rsidR="005A50AB" w:rsidRPr="003135EE" w14:paraId="430CDA4B"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05E6FD17" w14:textId="77777777" w:rsidR="005A50AB" w:rsidRPr="00F0643C" w:rsidRDefault="005A50AB" w:rsidP="007E2411">
            <w:pPr>
              <w:rPr>
                <w:rFonts w:ascii="標楷體" w:eastAsia="標楷體" w:hAnsi="標楷體" w:cs="新細明體"/>
              </w:rPr>
            </w:pPr>
            <w:r w:rsidRPr="00F0643C">
              <w:rPr>
                <w:rFonts w:ascii="標楷體" w:eastAsia="標楷體" w:hAnsi="標楷體" w:hint="eastAsia"/>
              </w:rPr>
              <w:t>06</w:t>
            </w:r>
          </w:p>
        </w:tc>
        <w:tc>
          <w:tcPr>
            <w:tcW w:w="4819" w:type="dxa"/>
            <w:tcBorders>
              <w:top w:val="nil"/>
              <w:left w:val="nil"/>
              <w:bottom w:val="single" w:sz="4" w:space="0" w:color="auto"/>
              <w:right w:val="single" w:sz="4" w:space="0" w:color="auto"/>
            </w:tcBorders>
            <w:shd w:val="clear" w:color="auto" w:fill="auto"/>
            <w:noWrap/>
            <w:vAlign w:val="center"/>
          </w:tcPr>
          <w:p w14:paraId="09880AA4" w14:textId="77777777" w:rsidR="005A50AB" w:rsidRPr="00F0643C" w:rsidRDefault="005A50AB" w:rsidP="007E2411">
            <w:pPr>
              <w:rPr>
                <w:rFonts w:ascii="標楷體" w:eastAsia="標楷體" w:hAnsi="標楷體" w:cs="新細明體"/>
              </w:rPr>
            </w:pPr>
            <w:r w:rsidRPr="00F0643C">
              <w:rPr>
                <w:rFonts w:ascii="標楷體" w:eastAsia="標楷體" w:hAnsi="標楷體" w:hint="eastAsia"/>
              </w:rPr>
              <w:t>共同借款人</w:t>
            </w:r>
          </w:p>
        </w:tc>
      </w:tr>
      <w:tr w:rsidR="005A50AB" w:rsidRPr="003135EE" w14:paraId="705100ED"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F1F493C" w14:textId="77777777" w:rsidR="005A50AB" w:rsidRPr="00F0643C" w:rsidRDefault="005A50AB" w:rsidP="007E2411">
            <w:pPr>
              <w:rPr>
                <w:rFonts w:ascii="標楷體" w:eastAsia="標楷體" w:hAnsi="標楷體" w:cs="新細明體"/>
              </w:rPr>
            </w:pPr>
            <w:r w:rsidRPr="00F0643C">
              <w:rPr>
                <w:rFonts w:ascii="標楷體" w:eastAsia="標楷體" w:hAnsi="標楷體" w:hint="eastAsia"/>
              </w:rPr>
              <w:t>07</w:t>
            </w:r>
          </w:p>
        </w:tc>
        <w:tc>
          <w:tcPr>
            <w:tcW w:w="4819" w:type="dxa"/>
            <w:tcBorders>
              <w:top w:val="nil"/>
              <w:left w:val="nil"/>
              <w:bottom w:val="single" w:sz="4" w:space="0" w:color="auto"/>
              <w:right w:val="single" w:sz="4" w:space="0" w:color="auto"/>
            </w:tcBorders>
            <w:shd w:val="clear" w:color="auto" w:fill="auto"/>
            <w:noWrap/>
            <w:vAlign w:val="center"/>
          </w:tcPr>
          <w:p w14:paraId="4E496268" w14:textId="77777777" w:rsidR="005A50AB" w:rsidRPr="00F0643C" w:rsidRDefault="005A50AB" w:rsidP="007E2411">
            <w:pPr>
              <w:rPr>
                <w:rFonts w:ascii="標楷體" w:eastAsia="標楷體" w:hAnsi="標楷體" w:cs="新細明體"/>
              </w:rPr>
            </w:pPr>
            <w:r w:rsidRPr="00F0643C">
              <w:rPr>
                <w:rFonts w:ascii="標楷體" w:eastAsia="標楷體" w:hAnsi="標楷體" w:hint="eastAsia"/>
              </w:rPr>
              <w:t>共同發票人</w:t>
            </w:r>
          </w:p>
        </w:tc>
      </w:tr>
      <w:tr w:rsidR="005A50AB" w:rsidRPr="003135EE" w14:paraId="3AC50C00"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6E9D796F" w14:textId="77777777" w:rsidR="005A50AB" w:rsidRPr="00F0643C" w:rsidRDefault="005A50AB" w:rsidP="007E2411">
            <w:pPr>
              <w:rPr>
                <w:rFonts w:ascii="標楷體" w:eastAsia="標楷體" w:hAnsi="標楷體" w:cs="新細明體"/>
              </w:rPr>
            </w:pPr>
            <w:r w:rsidRPr="00F0643C">
              <w:rPr>
                <w:rFonts w:ascii="標楷體" w:eastAsia="標楷體" w:hAnsi="標楷體" w:hint="eastAsia"/>
              </w:rPr>
              <w:t>08</w:t>
            </w:r>
          </w:p>
        </w:tc>
        <w:tc>
          <w:tcPr>
            <w:tcW w:w="4819" w:type="dxa"/>
            <w:tcBorders>
              <w:top w:val="nil"/>
              <w:left w:val="nil"/>
              <w:bottom w:val="single" w:sz="4" w:space="0" w:color="auto"/>
              <w:right w:val="single" w:sz="4" w:space="0" w:color="auto"/>
            </w:tcBorders>
            <w:shd w:val="clear" w:color="auto" w:fill="auto"/>
            <w:noWrap/>
            <w:vAlign w:val="center"/>
          </w:tcPr>
          <w:p w14:paraId="2A48828C" w14:textId="77777777" w:rsidR="005A50AB" w:rsidRPr="00F0643C" w:rsidRDefault="005A50AB" w:rsidP="007E2411">
            <w:pPr>
              <w:rPr>
                <w:rFonts w:ascii="標楷體" w:eastAsia="標楷體" w:hAnsi="標楷體" w:cs="新細明體"/>
              </w:rPr>
            </w:pPr>
            <w:r w:rsidRPr="00F0643C">
              <w:rPr>
                <w:rFonts w:ascii="標楷體" w:eastAsia="標楷體" w:hAnsi="標楷體" w:hint="eastAsia"/>
              </w:rPr>
              <w:t>票據債務人</w:t>
            </w:r>
          </w:p>
        </w:tc>
      </w:tr>
      <w:tr w:rsidR="005A50AB" w:rsidRPr="003135EE" w14:paraId="7A5015CB"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46A3F5B" w14:textId="77777777" w:rsidR="005A50AB" w:rsidRPr="00F0643C" w:rsidRDefault="005A50AB" w:rsidP="007E2411">
            <w:pPr>
              <w:rPr>
                <w:rFonts w:ascii="標楷體" w:eastAsia="標楷體" w:hAnsi="標楷體" w:cs="新細明體"/>
              </w:rPr>
            </w:pPr>
            <w:r w:rsidRPr="00F0643C">
              <w:rPr>
                <w:rFonts w:ascii="標楷體" w:eastAsia="標楷體" w:hAnsi="標楷體" w:hint="eastAsia"/>
              </w:rPr>
              <w:t>09</w:t>
            </w:r>
          </w:p>
        </w:tc>
        <w:tc>
          <w:tcPr>
            <w:tcW w:w="4819" w:type="dxa"/>
            <w:tcBorders>
              <w:top w:val="nil"/>
              <w:left w:val="nil"/>
              <w:bottom w:val="single" w:sz="4" w:space="0" w:color="auto"/>
              <w:right w:val="single" w:sz="4" w:space="0" w:color="auto"/>
            </w:tcBorders>
            <w:shd w:val="clear" w:color="auto" w:fill="auto"/>
            <w:noWrap/>
            <w:vAlign w:val="center"/>
          </w:tcPr>
          <w:p w14:paraId="6B0D5A5A" w14:textId="77777777" w:rsidR="005A50AB" w:rsidRPr="00F0643C" w:rsidRDefault="005A50AB" w:rsidP="007E2411">
            <w:pPr>
              <w:rPr>
                <w:rFonts w:ascii="標楷體" w:eastAsia="標楷體" w:hAnsi="標楷體" w:cs="新細明體"/>
              </w:rPr>
            </w:pPr>
            <w:r w:rsidRPr="00F0643C">
              <w:rPr>
                <w:rFonts w:ascii="標楷體" w:eastAsia="標楷體" w:hAnsi="標楷體" w:hint="eastAsia"/>
              </w:rPr>
              <w:t>連帶借款人</w:t>
            </w:r>
          </w:p>
        </w:tc>
      </w:tr>
      <w:tr w:rsidR="005A50AB" w:rsidRPr="003135EE" w14:paraId="7D19C21C"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6D610A8C" w14:textId="77777777" w:rsidR="005A50AB" w:rsidRPr="00F0643C" w:rsidRDefault="005A50AB" w:rsidP="007E2411">
            <w:pPr>
              <w:rPr>
                <w:rFonts w:ascii="標楷體" w:eastAsia="標楷體" w:hAnsi="標楷體" w:cs="新細明體"/>
              </w:rPr>
            </w:pPr>
            <w:r w:rsidRPr="00F0643C">
              <w:rPr>
                <w:rFonts w:ascii="標楷體" w:eastAsia="標楷體" w:hAnsi="標楷體" w:hint="eastAsia"/>
              </w:rPr>
              <w:t>10</w:t>
            </w:r>
          </w:p>
        </w:tc>
        <w:tc>
          <w:tcPr>
            <w:tcW w:w="4819" w:type="dxa"/>
            <w:tcBorders>
              <w:top w:val="nil"/>
              <w:left w:val="nil"/>
              <w:bottom w:val="single" w:sz="4" w:space="0" w:color="auto"/>
              <w:right w:val="single" w:sz="4" w:space="0" w:color="auto"/>
            </w:tcBorders>
            <w:shd w:val="clear" w:color="auto" w:fill="auto"/>
            <w:noWrap/>
            <w:vAlign w:val="center"/>
          </w:tcPr>
          <w:p w14:paraId="3EDE9C2A" w14:textId="77777777" w:rsidR="005A50AB" w:rsidRPr="00F0643C" w:rsidRDefault="005A50AB" w:rsidP="007E2411">
            <w:pPr>
              <w:rPr>
                <w:rFonts w:ascii="標楷體" w:eastAsia="標楷體" w:hAnsi="標楷體" w:cs="新細明體"/>
              </w:rPr>
            </w:pPr>
            <w:r w:rsidRPr="00F0643C">
              <w:rPr>
                <w:rFonts w:ascii="標楷體" w:eastAsia="標楷體" w:hAnsi="標楷體" w:hint="eastAsia"/>
              </w:rPr>
              <w:t>連帶債務人</w:t>
            </w:r>
          </w:p>
        </w:tc>
      </w:tr>
      <w:tr w:rsidR="005A50AB" w:rsidRPr="003135EE" w14:paraId="630BF046"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6038979E" w14:textId="77777777" w:rsidR="005A50AB" w:rsidRPr="00F0643C" w:rsidRDefault="005A50AB" w:rsidP="007E2411">
            <w:pPr>
              <w:rPr>
                <w:rFonts w:ascii="標楷體" w:eastAsia="標楷體" w:hAnsi="標楷體" w:cs="新細明體"/>
              </w:rPr>
            </w:pPr>
            <w:r w:rsidRPr="00F0643C">
              <w:rPr>
                <w:rFonts w:ascii="標楷體" w:eastAsia="標楷體" w:hAnsi="標楷體" w:hint="eastAsia"/>
              </w:rPr>
              <w:t>11</w:t>
            </w:r>
          </w:p>
        </w:tc>
        <w:tc>
          <w:tcPr>
            <w:tcW w:w="4819" w:type="dxa"/>
            <w:tcBorders>
              <w:top w:val="nil"/>
              <w:left w:val="nil"/>
              <w:bottom w:val="single" w:sz="4" w:space="0" w:color="auto"/>
              <w:right w:val="single" w:sz="4" w:space="0" w:color="auto"/>
            </w:tcBorders>
            <w:shd w:val="clear" w:color="auto" w:fill="auto"/>
            <w:noWrap/>
            <w:vAlign w:val="center"/>
          </w:tcPr>
          <w:p w14:paraId="761D7484" w14:textId="77777777" w:rsidR="005A50AB" w:rsidRPr="00F0643C" w:rsidRDefault="005A50AB" w:rsidP="007E2411">
            <w:pPr>
              <w:rPr>
                <w:rFonts w:ascii="標楷體" w:eastAsia="標楷體" w:hAnsi="標楷體" w:cs="新細明體"/>
              </w:rPr>
            </w:pPr>
            <w:r w:rsidRPr="00F0643C">
              <w:rPr>
                <w:rFonts w:ascii="標楷體" w:eastAsia="標楷體" w:hAnsi="標楷體" w:hint="eastAsia"/>
              </w:rPr>
              <w:t>擔保品提供人兼連帶債務人</w:t>
            </w:r>
          </w:p>
        </w:tc>
      </w:tr>
    </w:tbl>
    <w:p w14:paraId="5C0DA53D" w14:textId="77777777" w:rsidR="005A50AB" w:rsidRPr="005062CE" w:rsidRDefault="005A50AB" w:rsidP="005A50AB">
      <w:pPr>
        <w:tabs>
          <w:tab w:val="left" w:pos="788"/>
        </w:tabs>
        <w:ind w:leftChars="300" w:left="720"/>
        <w:rPr>
          <w:rFonts w:ascii="標楷體" w:eastAsia="標楷體" w:hAnsi="標楷體"/>
        </w:rPr>
      </w:pPr>
    </w:p>
    <w:p w14:paraId="12890003" w14:textId="3C31CE76" w:rsidR="005A50AB" w:rsidRDefault="005A50AB" w:rsidP="00894D7B">
      <w:pPr>
        <w:numPr>
          <w:ilvl w:val="0"/>
          <w:numId w:val="15"/>
        </w:numPr>
        <w:rPr>
          <w:rFonts w:ascii="標楷體" w:eastAsia="標楷體" w:hAnsi="標楷體"/>
        </w:rPr>
      </w:pPr>
      <w:r w:rsidRPr="000D1545">
        <w:rPr>
          <w:rFonts w:ascii="標楷體" w:eastAsia="標楷體" w:hAnsi="標楷體" w:hint="eastAsia"/>
        </w:rPr>
        <w:t>保證狀況碼</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5A50AB" w:rsidRPr="000D1545" w14:paraId="173D04A2" w14:textId="77777777" w:rsidTr="007E2411">
        <w:trPr>
          <w:trHeight w:val="340"/>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CD22751" w14:textId="77777777" w:rsidR="005A50AB" w:rsidRPr="000D1545" w:rsidRDefault="005A50AB" w:rsidP="007E2411">
            <w:pPr>
              <w:widowControl/>
              <w:rPr>
                <w:rFonts w:ascii="標楷體" w:eastAsia="標楷體" w:hAnsi="標楷體" w:cs="新細明體"/>
                <w:kern w:val="0"/>
              </w:rPr>
            </w:pPr>
            <w:r w:rsidRPr="000D1545">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153B190F" w14:textId="77777777" w:rsidR="005A50AB" w:rsidRPr="000D1545" w:rsidRDefault="005A50AB" w:rsidP="007E2411">
            <w:pPr>
              <w:widowControl/>
              <w:rPr>
                <w:rFonts w:ascii="標楷體" w:eastAsia="標楷體" w:hAnsi="標楷體" w:cs="新細明體"/>
                <w:kern w:val="0"/>
              </w:rPr>
            </w:pPr>
            <w:r w:rsidRPr="000D1545">
              <w:rPr>
                <w:rFonts w:ascii="標楷體" w:eastAsia="標楷體" w:hAnsi="標楷體" w:cs="新細明體" w:hint="eastAsia"/>
                <w:kern w:val="0"/>
              </w:rPr>
              <w:t>說明</w:t>
            </w:r>
          </w:p>
        </w:tc>
      </w:tr>
      <w:tr w:rsidR="005A50AB" w:rsidRPr="000D1545" w14:paraId="0BC8C250"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1AE76676" w14:textId="77777777" w:rsidR="005A50AB" w:rsidRPr="000D1545" w:rsidRDefault="005A50AB" w:rsidP="007E2411">
            <w:pPr>
              <w:widowControl/>
              <w:rPr>
                <w:rFonts w:ascii="標楷體" w:eastAsia="標楷體" w:hAnsi="標楷體" w:cs="新細明體"/>
                <w:kern w:val="0"/>
              </w:rPr>
            </w:pPr>
            <w:r w:rsidRPr="000D1545">
              <w:rPr>
                <w:rFonts w:ascii="標楷體" w:eastAsia="標楷體" w:hAnsi="標楷體" w:cs="新細明體" w:hint="eastAsia"/>
                <w:kern w:val="0"/>
              </w:rPr>
              <w:t>0</w:t>
            </w:r>
          </w:p>
        </w:tc>
        <w:tc>
          <w:tcPr>
            <w:tcW w:w="4819" w:type="dxa"/>
            <w:tcBorders>
              <w:top w:val="nil"/>
              <w:left w:val="nil"/>
              <w:bottom w:val="single" w:sz="4" w:space="0" w:color="auto"/>
              <w:right w:val="single" w:sz="4" w:space="0" w:color="auto"/>
            </w:tcBorders>
            <w:shd w:val="clear" w:color="auto" w:fill="auto"/>
            <w:noWrap/>
            <w:vAlign w:val="center"/>
            <w:hideMark/>
          </w:tcPr>
          <w:p w14:paraId="3A528BC4" w14:textId="77777777" w:rsidR="005A50AB" w:rsidRPr="000D1545" w:rsidRDefault="005A50AB" w:rsidP="007E2411">
            <w:pPr>
              <w:widowControl/>
              <w:rPr>
                <w:rFonts w:ascii="標楷體" w:eastAsia="標楷體" w:hAnsi="標楷體" w:cs="新細明體"/>
                <w:kern w:val="0"/>
              </w:rPr>
            </w:pPr>
            <w:r w:rsidRPr="000D1545">
              <w:rPr>
                <w:rFonts w:ascii="標楷體" w:eastAsia="標楷體" w:hAnsi="標楷體" w:cs="新細明體" w:hint="eastAsia"/>
                <w:kern w:val="0"/>
              </w:rPr>
              <w:t xml:space="preserve">解除    </w:t>
            </w:r>
          </w:p>
        </w:tc>
      </w:tr>
      <w:tr w:rsidR="005A50AB" w:rsidRPr="000D1545" w14:paraId="59C95798"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2FD31DF4" w14:textId="77777777" w:rsidR="005A50AB" w:rsidRPr="000D1545" w:rsidRDefault="005A50AB" w:rsidP="007E2411">
            <w:pPr>
              <w:widowControl/>
              <w:rPr>
                <w:rFonts w:ascii="標楷體" w:eastAsia="標楷體" w:hAnsi="標楷體" w:cs="新細明體"/>
                <w:kern w:val="0"/>
              </w:rPr>
            </w:pPr>
            <w:r w:rsidRPr="000D1545">
              <w:rPr>
                <w:rFonts w:ascii="標楷體" w:eastAsia="標楷體" w:hAnsi="標楷體" w:cs="新細明體" w:hint="eastAsia"/>
                <w:kern w:val="0"/>
              </w:rPr>
              <w:t>1</w:t>
            </w:r>
          </w:p>
        </w:tc>
        <w:tc>
          <w:tcPr>
            <w:tcW w:w="4819" w:type="dxa"/>
            <w:tcBorders>
              <w:top w:val="nil"/>
              <w:left w:val="nil"/>
              <w:bottom w:val="single" w:sz="4" w:space="0" w:color="auto"/>
              <w:right w:val="single" w:sz="4" w:space="0" w:color="auto"/>
            </w:tcBorders>
            <w:shd w:val="clear" w:color="auto" w:fill="auto"/>
            <w:noWrap/>
            <w:vAlign w:val="center"/>
            <w:hideMark/>
          </w:tcPr>
          <w:p w14:paraId="5130D788" w14:textId="77777777" w:rsidR="005A50AB" w:rsidRPr="000D1545" w:rsidRDefault="005A50AB" w:rsidP="007E2411">
            <w:pPr>
              <w:widowControl/>
              <w:rPr>
                <w:rFonts w:ascii="標楷體" w:eastAsia="標楷體" w:hAnsi="標楷體" w:cs="新細明體"/>
                <w:kern w:val="0"/>
              </w:rPr>
            </w:pPr>
            <w:r w:rsidRPr="000D1545">
              <w:rPr>
                <w:rFonts w:ascii="標楷體" w:eastAsia="標楷體" w:hAnsi="標楷體" w:cs="新細明體" w:hint="eastAsia"/>
                <w:kern w:val="0"/>
              </w:rPr>
              <w:t xml:space="preserve">設定    </w:t>
            </w:r>
          </w:p>
        </w:tc>
      </w:tr>
      <w:tr w:rsidR="005A50AB" w:rsidRPr="000D1545" w14:paraId="27C7C67B"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1C323E3C" w14:textId="77777777" w:rsidR="005A50AB" w:rsidRPr="000D1545" w:rsidRDefault="005A50AB" w:rsidP="007E2411">
            <w:pPr>
              <w:widowControl/>
              <w:rPr>
                <w:rFonts w:ascii="標楷體" w:eastAsia="標楷體" w:hAnsi="標楷體" w:cs="新細明體"/>
                <w:kern w:val="0"/>
              </w:rPr>
            </w:pPr>
            <w:r w:rsidRPr="000D1545">
              <w:rPr>
                <w:rFonts w:ascii="標楷體" w:eastAsia="標楷體" w:hAnsi="標楷體" w:cs="新細明體" w:hint="eastAsia"/>
                <w:kern w:val="0"/>
              </w:rPr>
              <w:t>2</w:t>
            </w:r>
          </w:p>
        </w:tc>
        <w:tc>
          <w:tcPr>
            <w:tcW w:w="4819" w:type="dxa"/>
            <w:tcBorders>
              <w:top w:val="nil"/>
              <w:left w:val="nil"/>
              <w:bottom w:val="single" w:sz="4" w:space="0" w:color="auto"/>
              <w:right w:val="single" w:sz="4" w:space="0" w:color="auto"/>
            </w:tcBorders>
            <w:shd w:val="clear" w:color="auto" w:fill="auto"/>
            <w:noWrap/>
            <w:vAlign w:val="center"/>
            <w:hideMark/>
          </w:tcPr>
          <w:p w14:paraId="4E8A395F" w14:textId="77777777" w:rsidR="005A50AB" w:rsidRPr="000D1545" w:rsidRDefault="005A50AB" w:rsidP="007E2411">
            <w:pPr>
              <w:widowControl/>
              <w:rPr>
                <w:rFonts w:ascii="標楷體" w:eastAsia="標楷體" w:hAnsi="標楷體" w:cs="新細明體"/>
                <w:kern w:val="0"/>
              </w:rPr>
            </w:pPr>
            <w:r w:rsidRPr="000D1545">
              <w:rPr>
                <w:rFonts w:ascii="標楷體" w:eastAsia="標楷體" w:hAnsi="標楷體" w:cs="新細明體" w:hint="eastAsia"/>
                <w:kern w:val="0"/>
              </w:rPr>
              <w:t>全部解除</w:t>
            </w:r>
          </w:p>
        </w:tc>
      </w:tr>
      <w:tr w:rsidR="005A50AB" w:rsidRPr="000D1545" w14:paraId="30C0272E"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361635C6" w14:textId="77777777" w:rsidR="005A50AB" w:rsidRPr="000D1545" w:rsidRDefault="005A50AB" w:rsidP="007E2411">
            <w:pPr>
              <w:widowControl/>
              <w:rPr>
                <w:rFonts w:ascii="標楷體" w:eastAsia="標楷體" w:hAnsi="標楷體" w:cs="新細明體"/>
                <w:kern w:val="0"/>
              </w:rPr>
            </w:pPr>
            <w:r w:rsidRPr="000D1545">
              <w:rPr>
                <w:rFonts w:ascii="標楷體" w:eastAsia="標楷體" w:hAnsi="標楷體" w:cs="新細明體" w:hint="eastAsia"/>
                <w:kern w:val="0"/>
              </w:rPr>
              <w:t>3</w:t>
            </w:r>
          </w:p>
        </w:tc>
        <w:tc>
          <w:tcPr>
            <w:tcW w:w="4819" w:type="dxa"/>
            <w:tcBorders>
              <w:top w:val="nil"/>
              <w:left w:val="nil"/>
              <w:bottom w:val="single" w:sz="4" w:space="0" w:color="auto"/>
              <w:right w:val="single" w:sz="4" w:space="0" w:color="auto"/>
            </w:tcBorders>
            <w:shd w:val="clear" w:color="auto" w:fill="auto"/>
            <w:noWrap/>
            <w:vAlign w:val="center"/>
            <w:hideMark/>
          </w:tcPr>
          <w:p w14:paraId="0D19C5A6" w14:textId="77777777" w:rsidR="005A50AB" w:rsidRPr="000D1545" w:rsidRDefault="005A50AB" w:rsidP="007E2411">
            <w:pPr>
              <w:widowControl/>
              <w:rPr>
                <w:rFonts w:ascii="標楷體" w:eastAsia="標楷體" w:hAnsi="標楷體" w:cs="新細明體"/>
                <w:kern w:val="0"/>
              </w:rPr>
            </w:pPr>
            <w:r w:rsidRPr="000D1545">
              <w:rPr>
                <w:rFonts w:ascii="標楷體" w:eastAsia="標楷體" w:hAnsi="標楷體" w:cs="新細明體" w:hint="eastAsia"/>
                <w:kern w:val="0"/>
              </w:rPr>
              <w:t>向後解除</w:t>
            </w:r>
          </w:p>
        </w:tc>
      </w:tr>
    </w:tbl>
    <w:p w14:paraId="56ABDA30" w14:textId="77777777" w:rsidR="005A50AB" w:rsidRDefault="005A50AB" w:rsidP="005A50AB">
      <w:pPr>
        <w:tabs>
          <w:tab w:val="left" w:pos="788"/>
        </w:tabs>
        <w:ind w:leftChars="300" w:left="720"/>
        <w:rPr>
          <w:rFonts w:ascii="標楷體" w:eastAsia="標楷體" w:hAnsi="標楷體"/>
        </w:rPr>
      </w:pPr>
    </w:p>
    <w:p w14:paraId="6EF93F2A" w14:textId="551D186E" w:rsidR="005A50AB" w:rsidRDefault="005A50AB" w:rsidP="00894D7B">
      <w:pPr>
        <w:numPr>
          <w:ilvl w:val="0"/>
          <w:numId w:val="15"/>
        </w:numPr>
        <w:rPr>
          <w:rFonts w:ascii="標楷體" w:eastAsia="標楷體" w:hAnsi="標楷體"/>
        </w:rPr>
      </w:pPr>
      <w:r w:rsidRPr="009E7D2D">
        <w:rPr>
          <w:rFonts w:ascii="標楷體" w:eastAsia="標楷體" w:hAnsi="標楷體" w:hint="eastAsia"/>
        </w:rPr>
        <w:t>案件隸屬單位</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5A50AB" w:rsidRPr="003135EE" w14:paraId="2B2A68D3" w14:textId="77777777" w:rsidTr="007E2411">
        <w:trPr>
          <w:trHeight w:val="340"/>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AF9302E" w14:textId="77777777" w:rsidR="005A50AB" w:rsidRPr="003135EE" w:rsidRDefault="005A50AB" w:rsidP="007E2411">
            <w:pPr>
              <w:widowControl/>
              <w:rPr>
                <w:rFonts w:ascii="標楷體" w:eastAsia="標楷體" w:hAnsi="標楷體" w:cs="新細明體"/>
                <w:kern w:val="0"/>
              </w:rPr>
            </w:pPr>
            <w:r w:rsidRPr="003135EE">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74BA53B6" w14:textId="77777777" w:rsidR="005A50AB" w:rsidRPr="003135EE" w:rsidRDefault="005A50AB" w:rsidP="007E2411">
            <w:pPr>
              <w:widowControl/>
              <w:rPr>
                <w:rFonts w:ascii="標楷體" w:eastAsia="標楷體" w:hAnsi="標楷體" w:cs="新細明體"/>
                <w:kern w:val="0"/>
              </w:rPr>
            </w:pPr>
            <w:r w:rsidRPr="003135EE">
              <w:rPr>
                <w:rFonts w:ascii="標楷體" w:eastAsia="標楷體" w:hAnsi="標楷體" w:cs="新細明體" w:hint="eastAsia"/>
                <w:kern w:val="0"/>
              </w:rPr>
              <w:t>說明</w:t>
            </w:r>
          </w:p>
        </w:tc>
      </w:tr>
      <w:tr w:rsidR="005A50AB" w:rsidRPr="003135EE" w14:paraId="6E630BED"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15043C4C" w14:textId="77777777" w:rsidR="005A50AB" w:rsidRPr="00276480" w:rsidRDefault="005A50AB" w:rsidP="007E2411">
            <w:pPr>
              <w:rPr>
                <w:rFonts w:ascii="標楷體" w:eastAsia="標楷體" w:hAnsi="標楷體" w:cs="新細明體"/>
              </w:rPr>
            </w:pPr>
            <w:r w:rsidRPr="00276480">
              <w:rPr>
                <w:rFonts w:ascii="標楷體" w:eastAsia="標楷體" w:hAnsi="標楷體" w:hint="eastAsia"/>
              </w:rPr>
              <w:t>0</w:t>
            </w:r>
          </w:p>
        </w:tc>
        <w:tc>
          <w:tcPr>
            <w:tcW w:w="4819" w:type="dxa"/>
            <w:tcBorders>
              <w:top w:val="nil"/>
              <w:left w:val="nil"/>
              <w:bottom w:val="single" w:sz="4" w:space="0" w:color="auto"/>
              <w:right w:val="single" w:sz="4" w:space="0" w:color="auto"/>
            </w:tcBorders>
            <w:shd w:val="clear" w:color="auto" w:fill="auto"/>
            <w:noWrap/>
            <w:vAlign w:val="center"/>
          </w:tcPr>
          <w:p w14:paraId="5E89FAB0" w14:textId="77777777" w:rsidR="005A50AB" w:rsidRPr="00276480" w:rsidRDefault="005A50AB" w:rsidP="007E2411">
            <w:pPr>
              <w:rPr>
                <w:rFonts w:ascii="標楷體" w:eastAsia="標楷體" w:hAnsi="標楷體" w:cs="新細明體"/>
              </w:rPr>
            </w:pPr>
            <w:r w:rsidRPr="00276480">
              <w:rPr>
                <w:rFonts w:ascii="標楷體" w:eastAsia="標楷體" w:hAnsi="標楷體" w:hint="eastAsia"/>
              </w:rPr>
              <w:t>非企金單位</w:t>
            </w:r>
          </w:p>
        </w:tc>
      </w:tr>
      <w:tr w:rsidR="005A50AB" w:rsidRPr="003135EE" w14:paraId="6EED8EE4"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68CD62B4" w14:textId="77777777" w:rsidR="005A50AB" w:rsidRPr="00276480" w:rsidRDefault="005A50AB" w:rsidP="007E2411">
            <w:pPr>
              <w:rPr>
                <w:rFonts w:ascii="標楷體" w:eastAsia="標楷體" w:hAnsi="標楷體" w:cs="新細明體"/>
              </w:rPr>
            </w:pPr>
            <w:r w:rsidRPr="00276480">
              <w:rPr>
                <w:rFonts w:ascii="標楷體" w:eastAsia="標楷體" w:hAnsi="標楷體" w:hint="eastAsia"/>
              </w:rPr>
              <w:lastRenderedPageBreak/>
              <w:t>1</w:t>
            </w:r>
          </w:p>
        </w:tc>
        <w:tc>
          <w:tcPr>
            <w:tcW w:w="4819" w:type="dxa"/>
            <w:tcBorders>
              <w:top w:val="nil"/>
              <w:left w:val="nil"/>
              <w:bottom w:val="single" w:sz="4" w:space="0" w:color="auto"/>
              <w:right w:val="single" w:sz="4" w:space="0" w:color="auto"/>
            </w:tcBorders>
            <w:shd w:val="clear" w:color="auto" w:fill="auto"/>
            <w:noWrap/>
            <w:vAlign w:val="center"/>
          </w:tcPr>
          <w:p w14:paraId="2A508AE7" w14:textId="77777777" w:rsidR="005A50AB" w:rsidRPr="00276480" w:rsidRDefault="005A50AB" w:rsidP="007E2411">
            <w:pPr>
              <w:rPr>
                <w:rFonts w:ascii="標楷體" w:eastAsia="標楷體" w:hAnsi="標楷體" w:cs="新細明體"/>
              </w:rPr>
            </w:pPr>
            <w:r w:rsidRPr="00276480">
              <w:rPr>
                <w:rFonts w:ascii="標楷體" w:eastAsia="標楷體" w:hAnsi="標楷體" w:hint="eastAsia"/>
              </w:rPr>
              <w:t>企金推展課</w:t>
            </w:r>
          </w:p>
        </w:tc>
      </w:tr>
    </w:tbl>
    <w:p w14:paraId="2A8FABE7" w14:textId="77777777" w:rsidR="005A50AB" w:rsidRDefault="005A50AB" w:rsidP="005A50AB">
      <w:pPr>
        <w:tabs>
          <w:tab w:val="left" w:pos="788"/>
        </w:tabs>
        <w:ind w:leftChars="300" w:left="720"/>
        <w:rPr>
          <w:rFonts w:ascii="標楷體" w:eastAsia="標楷體" w:hAnsi="標楷體"/>
        </w:rPr>
      </w:pPr>
    </w:p>
    <w:p w14:paraId="64C2861F" w14:textId="17BB18E7" w:rsidR="005A50AB" w:rsidRDefault="005A50AB" w:rsidP="00894D7B">
      <w:pPr>
        <w:numPr>
          <w:ilvl w:val="0"/>
          <w:numId w:val="15"/>
        </w:numPr>
        <w:rPr>
          <w:rFonts w:ascii="標楷體" w:eastAsia="標楷體" w:hAnsi="標楷體"/>
        </w:rPr>
      </w:pPr>
      <w:r w:rsidRPr="00362205">
        <w:rPr>
          <w:rFonts w:ascii="標楷體" w:eastAsia="標楷體" w:hAnsi="標楷體" w:hint="eastAsia"/>
        </w:rPr>
        <w:t>押品別１</w:t>
      </w:r>
      <w:r>
        <w:rPr>
          <w:rFonts w:ascii="標楷體" w:eastAsia="標楷體" w:hAnsi="標楷體" w:hint="eastAsia"/>
        </w:rPr>
        <w:t xml:space="preserve">              </w:t>
      </w:r>
      <w:r w:rsidRPr="000571A6">
        <w:rPr>
          <w:rFonts w:ascii="標楷體" w:eastAsia="標楷體" w:hAnsi="標楷體" w:cs="新細明體"/>
          <w:kern w:val="0"/>
          <w:lang w:val="zh-TW"/>
        </w:rPr>
        <w:t>(</w:t>
      </w:r>
      <w:r w:rsidRPr="002B23B0">
        <w:rPr>
          <w:rFonts w:ascii="標楷體" w:eastAsia="標楷體" w:hAnsi="標楷體"/>
          <w:lang w:eastAsia="zh-HK"/>
        </w:rPr>
        <w:t>[</w:t>
      </w:r>
      <w:r w:rsidRPr="002B23B0">
        <w:rPr>
          <w:rFonts w:ascii="標楷體" w:eastAsia="標楷體" w:hAnsi="標楷體" w:hint="eastAsia"/>
          <w:lang w:eastAsia="zh-HK"/>
        </w:rPr>
        <w:t>L6603</w:t>
      </w:r>
      <w:r w:rsidR="00200E66" w:rsidRPr="00200E66">
        <w:rPr>
          <w:rFonts w:ascii="標楷體" w:eastAsia="標楷體" w:hAnsi="標楷體" w:hint="eastAsia"/>
          <w:lang w:eastAsia="zh-HK"/>
        </w:rPr>
        <w:t>擔保品代號資料維護</w:t>
      </w:r>
      <w:r w:rsidRPr="000571A6">
        <w:rPr>
          <w:rFonts w:ascii="標楷體" w:eastAsia="標楷體" w:hAnsi="標楷體"/>
          <w:lang w:eastAsia="zh-HK"/>
        </w:rPr>
        <w:t>]</w:t>
      </w:r>
      <w:r w:rsidRPr="000571A6">
        <w:rPr>
          <w:rFonts w:ascii="標楷體" w:eastAsia="標楷體" w:hAnsi="標楷體" w:hint="eastAsia"/>
          <w:lang w:eastAsia="zh-HK"/>
        </w:rPr>
        <w:t>設定</w:t>
      </w:r>
      <w:r w:rsidRPr="000571A6">
        <w:rPr>
          <w:rFonts w:ascii="標楷體" w:eastAsia="標楷體" w:hAnsi="標楷體" w:cs="新細明體"/>
          <w:kern w:val="0"/>
          <w:lang w:val="zh-TW"/>
        </w:rPr>
        <w:t>)</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5A50AB" w:rsidRPr="003135EE" w14:paraId="517A3060" w14:textId="77777777" w:rsidTr="007E2411">
        <w:trPr>
          <w:trHeight w:val="340"/>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5A03EDD" w14:textId="77777777" w:rsidR="005A50AB" w:rsidRPr="003135EE" w:rsidRDefault="005A50AB" w:rsidP="007E2411">
            <w:pPr>
              <w:widowControl/>
              <w:rPr>
                <w:rFonts w:ascii="標楷體" w:eastAsia="標楷體" w:hAnsi="標楷體" w:cs="新細明體"/>
                <w:kern w:val="0"/>
              </w:rPr>
            </w:pPr>
            <w:r w:rsidRPr="003135EE">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3F985178" w14:textId="77777777" w:rsidR="005A50AB" w:rsidRPr="003135EE" w:rsidRDefault="005A50AB" w:rsidP="007E2411">
            <w:pPr>
              <w:widowControl/>
              <w:rPr>
                <w:rFonts w:ascii="標楷體" w:eastAsia="標楷體" w:hAnsi="標楷體" w:cs="新細明體"/>
                <w:kern w:val="0"/>
              </w:rPr>
            </w:pPr>
            <w:r w:rsidRPr="003135EE">
              <w:rPr>
                <w:rFonts w:ascii="標楷體" w:eastAsia="標楷體" w:hAnsi="標楷體" w:cs="新細明體" w:hint="eastAsia"/>
                <w:kern w:val="0"/>
              </w:rPr>
              <w:t>說明</w:t>
            </w:r>
          </w:p>
        </w:tc>
      </w:tr>
      <w:tr w:rsidR="005A50AB" w:rsidRPr="003135EE" w14:paraId="4C1CBEE7"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579EAD2A" w14:textId="77777777" w:rsidR="005A50AB" w:rsidRPr="001E4553" w:rsidRDefault="005A50AB" w:rsidP="007E2411">
            <w:pPr>
              <w:rPr>
                <w:rFonts w:ascii="標楷體" w:eastAsia="標楷體" w:hAnsi="標楷體"/>
              </w:rPr>
            </w:pPr>
            <w:r w:rsidRPr="001E4553">
              <w:rPr>
                <w:rFonts w:ascii="標楷體" w:eastAsia="標楷體" w:hAnsi="標楷體"/>
              </w:rPr>
              <w:t>1</w:t>
            </w:r>
          </w:p>
        </w:tc>
        <w:tc>
          <w:tcPr>
            <w:tcW w:w="4819" w:type="dxa"/>
            <w:tcBorders>
              <w:top w:val="nil"/>
              <w:left w:val="nil"/>
              <w:bottom w:val="single" w:sz="4" w:space="0" w:color="auto"/>
              <w:right w:val="single" w:sz="4" w:space="0" w:color="auto"/>
            </w:tcBorders>
            <w:shd w:val="clear" w:color="auto" w:fill="auto"/>
            <w:noWrap/>
          </w:tcPr>
          <w:p w14:paraId="7D65F95F" w14:textId="77777777" w:rsidR="005A50AB" w:rsidRPr="001E4553" w:rsidRDefault="005A50AB" w:rsidP="007E2411">
            <w:pPr>
              <w:rPr>
                <w:rFonts w:ascii="標楷體" w:eastAsia="標楷體" w:hAnsi="標楷體"/>
              </w:rPr>
            </w:pPr>
            <w:r w:rsidRPr="001E4553">
              <w:rPr>
                <w:rFonts w:ascii="標楷體" w:eastAsia="標楷體" w:hAnsi="標楷體" w:hint="eastAsia"/>
              </w:rPr>
              <w:t xml:space="preserve">房地         </w:t>
            </w:r>
          </w:p>
        </w:tc>
      </w:tr>
      <w:tr w:rsidR="005A50AB" w:rsidRPr="003135EE" w14:paraId="7E2639C0"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05D47478" w14:textId="77777777" w:rsidR="005A50AB" w:rsidRPr="001E4553" w:rsidRDefault="005A50AB" w:rsidP="007E2411">
            <w:pPr>
              <w:rPr>
                <w:rFonts w:ascii="標楷體" w:eastAsia="標楷體" w:hAnsi="標楷體"/>
              </w:rPr>
            </w:pPr>
            <w:r w:rsidRPr="001E4553">
              <w:rPr>
                <w:rFonts w:ascii="標楷體" w:eastAsia="標楷體" w:hAnsi="標楷體"/>
              </w:rPr>
              <w:t>2</w:t>
            </w:r>
          </w:p>
        </w:tc>
        <w:tc>
          <w:tcPr>
            <w:tcW w:w="4819" w:type="dxa"/>
            <w:tcBorders>
              <w:top w:val="nil"/>
              <w:left w:val="nil"/>
              <w:bottom w:val="single" w:sz="4" w:space="0" w:color="auto"/>
              <w:right w:val="single" w:sz="4" w:space="0" w:color="auto"/>
            </w:tcBorders>
            <w:shd w:val="clear" w:color="auto" w:fill="auto"/>
            <w:noWrap/>
          </w:tcPr>
          <w:p w14:paraId="4284DD2F" w14:textId="77777777" w:rsidR="005A50AB" w:rsidRPr="001E4553" w:rsidRDefault="005A50AB" w:rsidP="007E2411">
            <w:pPr>
              <w:rPr>
                <w:rFonts w:ascii="標楷體" w:eastAsia="標楷體" w:hAnsi="標楷體"/>
              </w:rPr>
            </w:pPr>
            <w:r w:rsidRPr="001E4553">
              <w:rPr>
                <w:rFonts w:ascii="標楷體" w:eastAsia="標楷體" w:hAnsi="標楷體" w:hint="eastAsia"/>
              </w:rPr>
              <w:t xml:space="preserve">土地         </w:t>
            </w:r>
          </w:p>
        </w:tc>
      </w:tr>
      <w:tr w:rsidR="005A50AB" w:rsidRPr="003135EE" w14:paraId="79C27134"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1B826740" w14:textId="77777777" w:rsidR="005A50AB" w:rsidRPr="001E4553" w:rsidRDefault="005A50AB" w:rsidP="007E2411">
            <w:pPr>
              <w:rPr>
                <w:rFonts w:ascii="標楷體" w:eastAsia="標楷體" w:hAnsi="標楷體"/>
              </w:rPr>
            </w:pPr>
            <w:r w:rsidRPr="001E4553">
              <w:rPr>
                <w:rFonts w:ascii="標楷體" w:eastAsia="標楷體" w:hAnsi="標楷體"/>
              </w:rPr>
              <w:t>3</w:t>
            </w:r>
          </w:p>
        </w:tc>
        <w:tc>
          <w:tcPr>
            <w:tcW w:w="4819" w:type="dxa"/>
            <w:tcBorders>
              <w:top w:val="nil"/>
              <w:left w:val="nil"/>
              <w:bottom w:val="single" w:sz="4" w:space="0" w:color="auto"/>
              <w:right w:val="single" w:sz="4" w:space="0" w:color="auto"/>
            </w:tcBorders>
            <w:shd w:val="clear" w:color="auto" w:fill="auto"/>
            <w:noWrap/>
          </w:tcPr>
          <w:p w14:paraId="74BFB653" w14:textId="77777777" w:rsidR="005A50AB" w:rsidRPr="001E4553" w:rsidRDefault="005A50AB" w:rsidP="007E2411">
            <w:pPr>
              <w:rPr>
                <w:rFonts w:ascii="標楷體" w:eastAsia="標楷體" w:hAnsi="標楷體"/>
              </w:rPr>
            </w:pPr>
            <w:r w:rsidRPr="001E4553">
              <w:rPr>
                <w:rFonts w:ascii="標楷體" w:eastAsia="標楷體" w:hAnsi="標楷體" w:hint="eastAsia"/>
              </w:rPr>
              <w:t xml:space="preserve">股票         </w:t>
            </w:r>
          </w:p>
        </w:tc>
      </w:tr>
      <w:tr w:rsidR="005A50AB" w:rsidRPr="003135EE" w14:paraId="28CBF028"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337DDD30" w14:textId="77777777" w:rsidR="005A50AB" w:rsidRPr="001E4553" w:rsidRDefault="005A50AB" w:rsidP="007E2411">
            <w:pPr>
              <w:rPr>
                <w:rFonts w:ascii="標楷體" w:eastAsia="標楷體" w:hAnsi="標楷體"/>
              </w:rPr>
            </w:pPr>
            <w:r w:rsidRPr="001E4553">
              <w:rPr>
                <w:rFonts w:ascii="標楷體" w:eastAsia="標楷體" w:hAnsi="標楷體"/>
              </w:rPr>
              <w:t>4</w:t>
            </w:r>
          </w:p>
        </w:tc>
        <w:tc>
          <w:tcPr>
            <w:tcW w:w="4819" w:type="dxa"/>
            <w:tcBorders>
              <w:top w:val="nil"/>
              <w:left w:val="nil"/>
              <w:bottom w:val="single" w:sz="4" w:space="0" w:color="auto"/>
              <w:right w:val="single" w:sz="4" w:space="0" w:color="auto"/>
            </w:tcBorders>
            <w:shd w:val="clear" w:color="auto" w:fill="auto"/>
            <w:noWrap/>
          </w:tcPr>
          <w:p w14:paraId="7E9B59AB" w14:textId="77777777" w:rsidR="005A50AB" w:rsidRPr="001E4553" w:rsidRDefault="005A50AB" w:rsidP="007E2411">
            <w:pPr>
              <w:rPr>
                <w:rFonts w:ascii="標楷體" w:eastAsia="標楷體" w:hAnsi="標楷體"/>
              </w:rPr>
            </w:pPr>
            <w:r w:rsidRPr="001F2D24">
              <w:rPr>
                <w:rFonts w:ascii="標楷體" w:eastAsia="標楷體" w:hAnsi="標楷體" w:hint="eastAsia"/>
              </w:rPr>
              <w:t>其他有價證券</w:t>
            </w:r>
          </w:p>
        </w:tc>
      </w:tr>
      <w:tr w:rsidR="005A50AB" w:rsidRPr="003135EE" w14:paraId="0A361404"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32C8EBE6" w14:textId="77777777" w:rsidR="005A50AB" w:rsidRPr="001E4553" w:rsidRDefault="005A50AB" w:rsidP="007E2411">
            <w:pPr>
              <w:rPr>
                <w:rFonts w:ascii="標楷體" w:eastAsia="標楷體" w:hAnsi="標楷體"/>
              </w:rPr>
            </w:pPr>
            <w:r w:rsidRPr="001E4553">
              <w:rPr>
                <w:rFonts w:ascii="標楷體" w:eastAsia="標楷體" w:hAnsi="標楷體"/>
              </w:rPr>
              <w:t>5</w:t>
            </w:r>
          </w:p>
        </w:tc>
        <w:tc>
          <w:tcPr>
            <w:tcW w:w="4819" w:type="dxa"/>
            <w:tcBorders>
              <w:top w:val="nil"/>
              <w:left w:val="nil"/>
              <w:bottom w:val="single" w:sz="4" w:space="0" w:color="auto"/>
              <w:right w:val="single" w:sz="4" w:space="0" w:color="auto"/>
            </w:tcBorders>
            <w:shd w:val="clear" w:color="auto" w:fill="auto"/>
            <w:noWrap/>
          </w:tcPr>
          <w:p w14:paraId="610EA753" w14:textId="77777777" w:rsidR="005A50AB" w:rsidRPr="001E4553" w:rsidRDefault="005A50AB" w:rsidP="007E2411">
            <w:pPr>
              <w:rPr>
                <w:rFonts w:ascii="標楷體" w:eastAsia="標楷體" w:hAnsi="標楷體"/>
              </w:rPr>
            </w:pPr>
            <w:r w:rsidRPr="001E4553">
              <w:rPr>
                <w:rFonts w:ascii="標楷體" w:eastAsia="標楷體" w:hAnsi="標楷體" w:hint="eastAsia"/>
              </w:rPr>
              <w:t xml:space="preserve">銀行保證     </w:t>
            </w:r>
          </w:p>
        </w:tc>
      </w:tr>
      <w:tr w:rsidR="005A50AB" w:rsidRPr="003135EE" w14:paraId="5B652881"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57AA9067" w14:textId="77777777" w:rsidR="005A50AB" w:rsidRPr="001E4553" w:rsidRDefault="005A50AB" w:rsidP="007E2411">
            <w:pPr>
              <w:rPr>
                <w:rFonts w:ascii="標楷體" w:eastAsia="標楷體" w:hAnsi="標楷體"/>
              </w:rPr>
            </w:pPr>
            <w:r w:rsidRPr="001E4553">
              <w:rPr>
                <w:rFonts w:ascii="標楷體" w:eastAsia="標楷體" w:hAnsi="標楷體"/>
              </w:rPr>
              <w:t>9</w:t>
            </w:r>
          </w:p>
        </w:tc>
        <w:tc>
          <w:tcPr>
            <w:tcW w:w="4819" w:type="dxa"/>
            <w:tcBorders>
              <w:top w:val="nil"/>
              <w:left w:val="nil"/>
              <w:bottom w:val="single" w:sz="4" w:space="0" w:color="auto"/>
              <w:right w:val="single" w:sz="4" w:space="0" w:color="auto"/>
            </w:tcBorders>
            <w:shd w:val="clear" w:color="auto" w:fill="auto"/>
            <w:noWrap/>
          </w:tcPr>
          <w:p w14:paraId="4572AD0A" w14:textId="77777777" w:rsidR="005A50AB" w:rsidRPr="001E4553" w:rsidRDefault="005A50AB" w:rsidP="007E2411">
            <w:pPr>
              <w:rPr>
                <w:rFonts w:ascii="標楷體" w:eastAsia="標楷體" w:hAnsi="標楷體"/>
              </w:rPr>
            </w:pPr>
            <w:r w:rsidRPr="001E4553">
              <w:rPr>
                <w:rFonts w:ascii="標楷體" w:eastAsia="標楷體" w:hAnsi="標楷體" w:hint="eastAsia"/>
              </w:rPr>
              <w:t xml:space="preserve">動產         </w:t>
            </w:r>
          </w:p>
        </w:tc>
      </w:tr>
    </w:tbl>
    <w:p w14:paraId="52CFCED4" w14:textId="77777777" w:rsidR="005A50AB" w:rsidRDefault="005A50AB" w:rsidP="005A50AB">
      <w:pPr>
        <w:tabs>
          <w:tab w:val="left" w:pos="788"/>
        </w:tabs>
        <w:ind w:leftChars="300" w:left="720"/>
        <w:rPr>
          <w:rFonts w:ascii="標楷體" w:eastAsia="標楷體" w:hAnsi="標楷體"/>
        </w:rPr>
      </w:pPr>
    </w:p>
    <w:p w14:paraId="093E7F6C" w14:textId="7FB703C5" w:rsidR="005A50AB" w:rsidRDefault="005A50AB" w:rsidP="00894D7B">
      <w:pPr>
        <w:numPr>
          <w:ilvl w:val="0"/>
          <w:numId w:val="15"/>
        </w:numPr>
        <w:rPr>
          <w:rFonts w:ascii="標楷體" w:eastAsia="標楷體" w:hAnsi="標楷體"/>
        </w:rPr>
      </w:pPr>
      <w:r w:rsidRPr="00362205">
        <w:rPr>
          <w:rFonts w:ascii="標楷體" w:eastAsia="標楷體" w:hAnsi="標楷體" w:hint="eastAsia"/>
        </w:rPr>
        <w:t>押品別２</w:t>
      </w:r>
      <w:r>
        <w:rPr>
          <w:rFonts w:ascii="標楷體" w:eastAsia="標楷體" w:hAnsi="標楷體" w:hint="eastAsia"/>
        </w:rPr>
        <w:t>(</w:t>
      </w:r>
      <w:r w:rsidRPr="001E4553">
        <w:rPr>
          <w:rFonts w:ascii="標楷體" w:eastAsia="標楷體" w:hAnsi="標楷體" w:hint="eastAsia"/>
        </w:rPr>
        <w:t>房地</w:t>
      </w:r>
      <w:r>
        <w:rPr>
          <w:rFonts w:ascii="標楷體" w:eastAsia="標楷體" w:hAnsi="標楷體" w:hint="eastAsia"/>
        </w:rPr>
        <w:t xml:space="preserve">)        </w:t>
      </w:r>
      <w:r w:rsidRPr="000571A6">
        <w:rPr>
          <w:rFonts w:ascii="標楷體" w:eastAsia="標楷體" w:hAnsi="標楷體" w:cs="新細明體"/>
          <w:kern w:val="0"/>
          <w:lang w:val="zh-TW"/>
        </w:rPr>
        <w:t>(</w:t>
      </w:r>
      <w:r w:rsidRPr="002B23B0">
        <w:rPr>
          <w:rFonts w:ascii="標楷體" w:eastAsia="標楷體" w:hAnsi="標楷體"/>
          <w:lang w:eastAsia="zh-HK"/>
        </w:rPr>
        <w:t>[</w:t>
      </w:r>
      <w:r w:rsidRPr="002B23B0">
        <w:rPr>
          <w:rFonts w:ascii="標楷體" w:eastAsia="標楷體" w:hAnsi="標楷體" w:hint="eastAsia"/>
          <w:lang w:eastAsia="zh-HK"/>
        </w:rPr>
        <w:t>L6603</w:t>
      </w:r>
      <w:r w:rsidR="00200E66" w:rsidRPr="00200E66">
        <w:rPr>
          <w:rFonts w:ascii="標楷體" w:eastAsia="標楷體" w:hAnsi="標楷體" w:hint="eastAsia"/>
          <w:lang w:eastAsia="zh-HK"/>
        </w:rPr>
        <w:t>擔保品代號資料維護</w:t>
      </w:r>
      <w:r w:rsidRPr="000571A6">
        <w:rPr>
          <w:rFonts w:ascii="標楷體" w:eastAsia="標楷體" w:hAnsi="標楷體"/>
          <w:lang w:eastAsia="zh-HK"/>
        </w:rPr>
        <w:t>]</w:t>
      </w:r>
      <w:r w:rsidRPr="000571A6">
        <w:rPr>
          <w:rFonts w:ascii="標楷體" w:eastAsia="標楷體" w:hAnsi="標楷體" w:hint="eastAsia"/>
          <w:lang w:eastAsia="zh-HK"/>
        </w:rPr>
        <w:t>設定</w:t>
      </w:r>
      <w:r w:rsidRPr="000571A6">
        <w:rPr>
          <w:rFonts w:ascii="標楷體" w:eastAsia="標楷體" w:hAnsi="標楷體" w:cs="新細明體"/>
          <w:kern w:val="0"/>
          <w:lang w:val="zh-TW"/>
        </w:rPr>
        <w:t>)</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5A50AB" w:rsidRPr="00066627" w14:paraId="3539C878" w14:textId="77777777" w:rsidTr="007E2411">
        <w:trPr>
          <w:trHeight w:val="340"/>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DAB14FF" w14:textId="77777777" w:rsidR="005A50AB" w:rsidRPr="00066627" w:rsidRDefault="005A50AB" w:rsidP="007E2411">
            <w:pPr>
              <w:widowControl/>
              <w:rPr>
                <w:rFonts w:ascii="標楷體" w:eastAsia="標楷體" w:hAnsi="標楷體" w:cs="新細明體"/>
                <w:kern w:val="0"/>
              </w:rPr>
            </w:pPr>
            <w:r w:rsidRPr="00066627">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67514E68" w14:textId="77777777" w:rsidR="005A50AB" w:rsidRPr="00066627" w:rsidRDefault="005A50AB" w:rsidP="007E2411">
            <w:pPr>
              <w:widowControl/>
              <w:rPr>
                <w:rFonts w:ascii="標楷體" w:eastAsia="標楷體" w:hAnsi="標楷體" w:cs="新細明體"/>
                <w:kern w:val="0"/>
              </w:rPr>
            </w:pPr>
            <w:r w:rsidRPr="00066627">
              <w:rPr>
                <w:rFonts w:ascii="標楷體" w:eastAsia="標楷體" w:hAnsi="標楷體" w:cs="新細明體" w:hint="eastAsia"/>
                <w:kern w:val="0"/>
              </w:rPr>
              <w:t>說明</w:t>
            </w:r>
          </w:p>
        </w:tc>
      </w:tr>
      <w:tr w:rsidR="00066627" w:rsidRPr="00066627" w14:paraId="56133769"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04CC7186" w14:textId="77777777" w:rsidR="00066627" w:rsidRPr="00066627" w:rsidRDefault="00066627" w:rsidP="00066627">
            <w:pPr>
              <w:rPr>
                <w:rFonts w:ascii="標楷體" w:eastAsia="標楷體" w:hAnsi="標楷體"/>
              </w:rPr>
            </w:pPr>
            <w:r w:rsidRPr="00066627">
              <w:rPr>
                <w:rFonts w:ascii="標楷體" w:eastAsia="標楷體" w:hAnsi="標楷體"/>
              </w:rPr>
              <w:t>01</w:t>
            </w:r>
          </w:p>
        </w:tc>
        <w:tc>
          <w:tcPr>
            <w:tcW w:w="4819" w:type="dxa"/>
            <w:tcBorders>
              <w:top w:val="nil"/>
              <w:left w:val="nil"/>
              <w:bottom w:val="single" w:sz="4" w:space="0" w:color="auto"/>
              <w:right w:val="single" w:sz="4" w:space="0" w:color="auto"/>
            </w:tcBorders>
            <w:shd w:val="clear" w:color="auto" w:fill="auto"/>
            <w:noWrap/>
          </w:tcPr>
          <w:p w14:paraId="322BD18F" w14:textId="6B347873" w:rsidR="00066627" w:rsidRPr="00066627" w:rsidRDefault="00066627" w:rsidP="00066627">
            <w:pPr>
              <w:rPr>
                <w:rFonts w:ascii="標楷體" w:eastAsia="標楷體" w:hAnsi="標楷體"/>
              </w:rPr>
            </w:pPr>
            <w:r w:rsidRPr="0022279A">
              <w:rPr>
                <w:rFonts w:ascii="標楷體" w:eastAsia="標楷體" w:hAnsi="標楷體" w:hint="eastAsia"/>
              </w:rPr>
              <w:t>房地</w:t>
            </w:r>
            <w:r w:rsidRPr="0022279A">
              <w:rPr>
                <w:rFonts w:ascii="標楷體" w:eastAsia="標楷體" w:hAnsi="標楷體"/>
              </w:rPr>
              <w:t>-</w:t>
            </w:r>
            <w:r w:rsidRPr="0022279A">
              <w:rPr>
                <w:rFonts w:ascii="標楷體" w:eastAsia="標楷體" w:hAnsi="標楷體" w:hint="eastAsia"/>
              </w:rPr>
              <w:t>住宅</w:t>
            </w:r>
          </w:p>
        </w:tc>
      </w:tr>
      <w:tr w:rsidR="00066627" w:rsidRPr="00066627" w14:paraId="73B80AA4"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3A419687" w14:textId="77777777" w:rsidR="00066627" w:rsidRPr="00066627" w:rsidRDefault="00066627" w:rsidP="00066627">
            <w:pPr>
              <w:rPr>
                <w:rFonts w:ascii="標楷體" w:eastAsia="標楷體" w:hAnsi="標楷體"/>
              </w:rPr>
            </w:pPr>
            <w:r w:rsidRPr="00066627">
              <w:rPr>
                <w:rFonts w:ascii="標楷體" w:eastAsia="標楷體" w:hAnsi="標楷體"/>
              </w:rPr>
              <w:t>02</w:t>
            </w:r>
          </w:p>
        </w:tc>
        <w:tc>
          <w:tcPr>
            <w:tcW w:w="4819" w:type="dxa"/>
            <w:tcBorders>
              <w:top w:val="nil"/>
              <w:left w:val="nil"/>
              <w:bottom w:val="single" w:sz="4" w:space="0" w:color="auto"/>
              <w:right w:val="single" w:sz="4" w:space="0" w:color="auto"/>
            </w:tcBorders>
            <w:shd w:val="clear" w:color="auto" w:fill="auto"/>
            <w:noWrap/>
          </w:tcPr>
          <w:p w14:paraId="01389BA7" w14:textId="5DD1EE85" w:rsidR="00066627" w:rsidRPr="00066627" w:rsidRDefault="00066627" w:rsidP="00066627">
            <w:pPr>
              <w:rPr>
                <w:rFonts w:ascii="標楷體" w:eastAsia="標楷體" w:hAnsi="標楷體"/>
              </w:rPr>
            </w:pPr>
            <w:r w:rsidRPr="0022279A">
              <w:rPr>
                <w:rFonts w:ascii="標楷體" w:eastAsia="標楷體" w:hAnsi="標楷體" w:hint="eastAsia"/>
              </w:rPr>
              <w:t>房地</w:t>
            </w:r>
            <w:r w:rsidRPr="0022279A">
              <w:rPr>
                <w:rFonts w:ascii="標楷體" w:eastAsia="標楷體" w:hAnsi="標楷體"/>
              </w:rPr>
              <w:t>-</w:t>
            </w:r>
            <w:r w:rsidRPr="0022279A">
              <w:rPr>
                <w:rFonts w:ascii="標楷體" w:eastAsia="標楷體" w:hAnsi="標楷體" w:hint="eastAsia"/>
              </w:rPr>
              <w:t>辦公</w:t>
            </w:r>
          </w:p>
        </w:tc>
      </w:tr>
      <w:tr w:rsidR="00066627" w:rsidRPr="00066627" w14:paraId="691A4189"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767D1F86" w14:textId="77777777" w:rsidR="00066627" w:rsidRPr="00066627" w:rsidRDefault="00066627" w:rsidP="00066627">
            <w:pPr>
              <w:rPr>
                <w:rFonts w:ascii="標楷體" w:eastAsia="標楷體" w:hAnsi="標楷體"/>
              </w:rPr>
            </w:pPr>
            <w:r w:rsidRPr="00066627">
              <w:rPr>
                <w:rFonts w:ascii="標楷體" w:eastAsia="標楷體" w:hAnsi="標楷體"/>
              </w:rPr>
              <w:t>03</w:t>
            </w:r>
          </w:p>
        </w:tc>
        <w:tc>
          <w:tcPr>
            <w:tcW w:w="4819" w:type="dxa"/>
            <w:tcBorders>
              <w:top w:val="nil"/>
              <w:left w:val="nil"/>
              <w:bottom w:val="single" w:sz="4" w:space="0" w:color="auto"/>
              <w:right w:val="single" w:sz="4" w:space="0" w:color="auto"/>
            </w:tcBorders>
            <w:shd w:val="clear" w:color="auto" w:fill="auto"/>
            <w:noWrap/>
          </w:tcPr>
          <w:p w14:paraId="392F5D47" w14:textId="0DE762AE" w:rsidR="00066627" w:rsidRPr="00066627" w:rsidRDefault="00066627" w:rsidP="00066627">
            <w:pPr>
              <w:rPr>
                <w:rFonts w:ascii="標楷體" w:eastAsia="標楷體" w:hAnsi="標楷體"/>
              </w:rPr>
            </w:pPr>
            <w:r w:rsidRPr="0022279A">
              <w:rPr>
                <w:rFonts w:ascii="標楷體" w:eastAsia="標楷體" w:hAnsi="標楷體" w:hint="eastAsia"/>
              </w:rPr>
              <w:t>房地</w:t>
            </w:r>
            <w:r w:rsidRPr="0022279A">
              <w:rPr>
                <w:rFonts w:ascii="標楷體" w:eastAsia="標楷體" w:hAnsi="標楷體"/>
              </w:rPr>
              <w:t>-</w:t>
            </w:r>
            <w:r w:rsidRPr="0022279A">
              <w:rPr>
                <w:rFonts w:ascii="標楷體" w:eastAsia="標楷體" w:hAnsi="標楷體" w:hint="eastAsia"/>
              </w:rPr>
              <w:t>商場</w:t>
            </w:r>
          </w:p>
        </w:tc>
      </w:tr>
      <w:tr w:rsidR="00066627" w:rsidRPr="00066627" w14:paraId="5A1FDEFA"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2F510F52" w14:textId="77777777" w:rsidR="00066627" w:rsidRPr="00066627" w:rsidRDefault="00066627" w:rsidP="00066627">
            <w:pPr>
              <w:rPr>
                <w:rFonts w:ascii="標楷體" w:eastAsia="標楷體" w:hAnsi="標楷體"/>
              </w:rPr>
            </w:pPr>
            <w:r w:rsidRPr="00066627">
              <w:rPr>
                <w:rFonts w:ascii="標楷體" w:eastAsia="標楷體" w:hAnsi="標楷體"/>
              </w:rPr>
              <w:t>04</w:t>
            </w:r>
          </w:p>
        </w:tc>
        <w:tc>
          <w:tcPr>
            <w:tcW w:w="4819" w:type="dxa"/>
            <w:tcBorders>
              <w:top w:val="nil"/>
              <w:left w:val="nil"/>
              <w:bottom w:val="single" w:sz="4" w:space="0" w:color="auto"/>
              <w:right w:val="single" w:sz="4" w:space="0" w:color="auto"/>
            </w:tcBorders>
            <w:shd w:val="clear" w:color="auto" w:fill="auto"/>
            <w:noWrap/>
          </w:tcPr>
          <w:p w14:paraId="53C57B81" w14:textId="14510101" w:rsidR="00066627" w:rsidRPr="00066627" w:rsidRDefault="00066627" w:rsidP="00066627">
            <w:pPr>
              <w:rPr>
                <w:rFonts w:ascii="標楷體" w:eastAsia="標楷體" w:hAnsi="標楷體"/>
              </w:rPr>
            </w:pPr>
            <w:r w:rsidRPr="0022279A">
              <w:rPr>
                <w:rFonts w:ascii="標楷體" w:eastAsia="標楷體" w:hAnsi="標楷體" w:hint="eastAsia"/>
              </w:rPr>
              <w:t>房地</w:t>
            </w:r>
            <w:r w:rsidRPr="0022279A">
              <w:rPr>
                <w:rFonts w:ascii="標楷體" w:eastAsia="標楷體" w:hAnsi="標楷體"/>
              </w:rPr>
              <w:t>-</w:t>
            </w:r>
            <w:r w:rsidRPr="0022279A">
              <w:rPr>
                <w:rFonts w:ascii="標楷體" w:eastAsia="標楷體" w:hAnsi="標楷體" w:hint="eastAsia"/>
              </w:rPr>
              <w:t>廠房</w:t>
            </w:r>
          </w:p>
        </w:tc>
      </w:tr>
      <w:tr w:rsidR="00066627" w:rsidRPr="00066627" w14:paraId="616E8390"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13B9F1DE" w14:textId="77777777" w:rsidR="00066627" w:rsidRPr="00066627" w:rsidRDefault="00066627" w:rsidP="00066627">
            <w:pPr>
              <w:rPr>
                <w:rFonts w:ascii="標楷體" w:eastAsia="標楷體" w:hAnsi="標楷體"/>
              </w:rPr>
            </w:pPr>
            <w:r w:rsidRPr="00066627">
              <w:rPr>
                <w:rFonts w:ascii="標楷體" w:eastAsia="標楷體" w:hAnsi="標楷體"/>
              </w:rPr>
              <w:t>05</w:t>
            </w:r>
          </w:p>
        </w:tc>
        <w:tc>
          <w:tcPr>
            <w:tcW w:w="4819" w:type="dxa"/>
            <w:tcBorders>
              <w:top w:val="nil"/>
              <w:left w:val="nil"/>
              <w:bottom w:val="single" w:sz="4" w:space="0" w:color="auto"/>
              <w:right w:val="single" w:sz="4" w:space="0" w:color="auto"/>
            </w:tcBorders>
            <w:shd w:val="clear" w:color="auto" w:fill="auto"/>
            <w:noWrap/>
          </w:tcPr>
          <w:p w14:paraId="5F808B57" w14:textId="56146269" w:rsidR="00066627" w:rsidRPr="00066627" w:rsidRDefault="00066627" w:rsidP="00066627">
            <w:pPr>
              <w:rPr>
                <w:rFonts w:ascii="標楷體" w:eastAsia="標楷體" w:hAnsi="標楷體"/>
              </w:rPr>
            </w:pPr>
            <w:r w:rsidRPr="0022279A">
              <w:rPr>
                <w:rFonts w:ascii="標楷體" w:eastAsia="標楷體" w:hAnsi="標楷體" w:hint="eastAsia"/>
              </w:rPr>
              <w:t>房地</w:t>
            </w:r>
            <w:r w:rsidRPr="0022279A">
              <w:rPr>
                <w:rFonts w:ascii="標楷體" w:eastAsia="標楷體" w:hAnsi="標楷體"/>
              </w:rPr>
              <w:t>-</w:t>
            </w:r>
            <w:r w:rsidRPr="0022279A">
              <w:rPr>
                <w:rFonts w:ascii="標楷體" w:eastAsia="標楷體" w:hAnsi="標楷體" w:hint="eastAsia"/>
              </w:rPr>
              <w:t>停車位</w:t>
            </w:r>
          </w:p>
        </w:tc>
      </w:tr>
      <w:tr w:rsidR="00066627" w:rsidRPr="00066627" w14:paraId="27F6B174"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67BA07EC" w14:textId="77777777" w:rsidR="00066627" w:rsidRPr="00066627" w:rsidRDefault="00066627" w:rsidP="00066627">
            <w:pPr>
              <w:rPr>
                <w:rFonts w:ascii="標楷體" w:eastAsia="標楷體" w:hAnsi="標楷體"/>
              </w:rPr>
            </w:pPr>
            <w:r w:rsidRPr="00066627">
              <w:rPr>
                <w:rFonts w:ascii="標楷體" w:eastAsia="標楷體" w:hAnsi="標楷體"/>
              </w:rPr>
              <w:t>99</w:t>
            </w:r>
          </w:p>
        </w:tc>
        <w:tc>
          <w:tcPr>
            <w:tcW w:w="4819" w:type="dxa"/>
            <w:tcBorders>
              <w:top w:val="nil"/>
              <w:left w:val="nil"/>
              <w:bottom w:val="single" w:sz="4" w:space="0" w:color="auto"/>
              <w:right w:val="single" w:sz="4" w:space="0" w:color="auto"/>
            </w:tcBorders>
            <w:shd w:val="clear" w:color="auto" w:fill="auto"/>
            <w:noWrap/>
          </w:tcPr>
          <w:p w14:paraId="66CED60D" w14:textId="72B33341" w:rsidR="00066627" w:rsidRPr="00066627" w:rsidRDefault="00066627" w:rsidP="00066627">
            <w:pPr>
              <w:rPr>
                <w:rFonts w:ascii="標楷體" w:eastAsia="標楷體" w:hAnsi="標楷體"/>
              </w:rPr>
            </w:pPr>
            <w:r w:rsidRPr="0022279A">
              <w:rPr>
                <w:rFonts w:ascii="標楷體" w:eastAsia="標楷體" w:hAnsi="標楷體" w:hint="eastAsia"/>
              </w:rPr>
              <w:t>房地</w:t>
            </w:r>
            <w:r w:rsidRPr="0022279A">
              <w:rPr>
                <w:rFonts w:ascii="標楷體" w:eastAsia="標楷體" w:hAnsi="標楷體"/>
              </w:rPr>
              <w:t>-</w:t>
            </w:r>
            <w:r w:rsidRPr="0022279A">
              <w:rPr>
                <w:rFonts w:ascii="標楷體" w:eastAsia="標楷體" w:hAnsi="標楷體" w:hint="eastAsia"/>
              </w:rPr>
              <w:t>其他</w:t>
            </w:r>
          </w:p>
        </w:tc>
      </w:tr>
    </w:tbl>
    <w:p w14:paraId="3E0264DD" w14:textId="77777777" w:rsidR="005A50AB" w:rsidRDefault="005A50AB" w:rsidP="005A50AB">
      <w:pPr>
        <w:tabs>
          <w:tab w:val="left" w:pos="788"/>
        </w:tabs>
        <w:ind w:leftChars="300" w:left="720"/>
        <w:rPr>
          <w:rFonts w:ascii="標楷體" w:eastAsia="標楷體" w:hAnsi="標楷體"/>
        </w:rPr>
      </w:pPr>
    </w:p>
    <w:p w14:paraId="7CE45530" w14:textId="5FC2468A" w:rsidR="005A50AB" w:rsidRDefault="005A50AB" w:rsidP="00894D7B">
      <w:pPr>
        <w:numPr>
          <w:ilvl w:val="0"/>
          <w:numId w:val="15"/>
        </w:numPr>
        <w:rPr>
          <w:rFonts w:ascii="標楷體" w:eastAsia="標楷體" w:hAnsi="標楷體"/>
        </w:rPr>
      </w:pPr>
      <w:r w:rsidRPr="00362205">
        <w:rPr>
          <w:rFonts w:ascii="標楷體" w:eastAsia="標楷體" w:hAnsi="標楷體" w:hint="eastAsia"/>
        </w:rPr>
        <w:t>押品別２</w:t>
      </w:r>
      <w:r>
        <w:rPr>
          <w:rFonts w:ascii="標楷體" w:eastAsia="標楷體" w:hAnsi="標楷體" w:hint="eastAsia"/>
        </w:rPr>
        <w:t>(</w:t>
      </w:r>
      <w:r w:rsidRPr="001E4553">
        <w:rPr>
          <w:rFonts w:ascii="標楷體" w:eastAsia="標楷體" w:hAnsi="標楷體" w:hint="eastAsia"/>
        </w:rPr>
        <w:t>土地</w:t>
      </w:r>
      <w:r>
        <w:rPr>
          <w:rFonts w:ascii="標楷體" w:eastAsia="標楷體" w:hAnsi="標楷體" w:hint="eastAsia"/>
        </w:rPr>
        <w:t xml:space="preserve">)        </w:t>
      </w:r>
      <w:r w:rsidRPr="000571A6">
        <w:rPr>
          <w:rFonts w:ascii="標楷體" w:eastAsia="標楷體" w:hAnsi="標楷體" w:cs="新細明體"/>
          <w:kern w:val="0"/>
          <w:lang w:val="zh-TW"/>
        </w:rPr>
        <w:t>(</w:t>
      </w:r>
      <w:r w:rsidRPr="002B23B0">
        <w:rPr>
          <w:rFonts w:ascii="標楷體" w:eastAsia="標楷體" w:hAnsi="標楷體"/>
          <w:lang w:eastAsia="zh-HK"/>
        </w:rPr>
        <w:t>[</w:t>
      </w:r>
      <w:r w:rsidRPr="002B23B0">
        <w:rPr>
          <w:rFonts w:ascii="標楷體" w:eastAsia="標楷體" w:hAnsi="標楷體" w:hint="eastAsia"/>
          <w:lang w:eastAsia="zh-HK"/>
        </w:rPr>
        <w:t>L6603</w:t>
      </w:r>
      <w:r w:rsidR="00200E66" w:rsidRPr="00200E66">
        <w:rPr>
          <w:rFonts w:ascii="標楷體" w:eastAsia="標楷體" w:hAnsi="標楷體" w:hint="eastAsia"/>
          <w:lang w:eastAsia="zh-HK"/>
        </w:rPr>
        <w:t>擔保品代號資料維護</w:t>
      </w:r>
      <w:r w:rsidRPr="000571A6">
        <w:rPr>
          <w:rFonts w:ascii="標楷體" w:eastAsia="標楷體" w:hAnsi="標楷體"/>
          <w:lang w:eastAsia="zh-HK"/>
        </w:rPr>
        <w:t>]</w:t>
      </w:r>
      <w:r w:rsidRPr="000571A6">
        <w:rPr>
          <w:rFonts w:ascii="標楷體" w:eastAsia="標楷體" w:hAnsi="標楷體" w:hint="eastAsia"/>
          <w:lang w:eastAsia="zh-HK"/>
        </w:rPr>
        <w:t>設定</w:t>
      </w:r>
      <w:r w:rsidRPr="000571A6">
        <w:rPr>
          <w:rFonts w:ascii="標楷體" w:eastAsia="標楷體" w:hAnsi="標楷體" w:cs="新細明體"/>
          <w:kern w:val="0"/>
          <w:lang w:val="zh-TW"/>
        </w:rPr>
        <w:t>)</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5A50AB" w:rsidRPr="00066627" w14:paraId="6F9080A1" w14:textId="77777777" w:rsidTr="007E2411">
        <w:trPr>
          <w:trHeight w:val="340"/>
          <w:tblHeader/>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EA509A6" w14:textId="77777777" w:rsidR="005A50AB" w:rsidRPr="00066627" w:rsidRDefault="005A50AB" w:rsidP="007E2411">
            <w:pPr>
              <w:widowControl/>
              <w:rPr>
                <w:rFonts w:ascii="標楷體" w:eastAsia="標楷體" w:hAnsi="標楷體" w:cs="新細明體"/>
                <w:kern w:val="0"/>
              </w:rPr>
            </w:pPr>
            <w:r w:rsidRPr="00066627">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7C6FFED7" w14:textId="77777777" w:rsidR="005A50AB" w:rsidRPr="00066627" w:rsidRDefault="005A50AB" w:rsidP="007E2411">
            <w:pPr>
              <w:widowControl/>
              <w:ind w:firstLineChars="50" w:firstLine="120"/>
              <w:rPr>
                <w:rFonts w:ascii="標楷體" w:eastAsia="標楷體" w:hAnsi="標楷體" w:cs="新細明體"/>
                <w:kern w:val="0"/>
              </w:rPr>
            </w:pPr>
            <w:r w:rsidRPr="00066627">
              <w:rPr>
                <w:rFonts w:ascii="標楷體" w:eastAsia="標楷體" w:hAnsi="標楷體" w:cs="新細明體" w:hint="eastAsia"/>
                <w:kern w:val="0"/>
              </w:rPr>
              <w:t>說明</w:t>
            </w:r>
          </w:p>
        </w:tc>
      </w:tr>
      <w:tr w:rsidR="00066627" w:rsidRPr="00066627" w14:paraId="7897D514"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15A38A84" w14:textId="77777777" w:rsidR="00066627" w:rsidRPr="00066627" w:rsidRDefault="00066627" w:rsidP="00066627">
            <w:pPr>
              <w:rPr>
                <w:rFonts w:ascii="標楷體" w:eastAsia="標楷體" w:hAnsi="標楷體"/>
              </w:rPr>
            </w:pPr>
            <w:r w:rsidRPr="00066627">
              <w:rPr>
                <w:rFonts w:ascii="標楷體" w:eastAsia="標楷體" w:hAnsi="標楷體"/>
              </w:rPr>
              <w:t>01</w:t>
            </w:r>
          </w:p>
        </w:tc>
        <w:tc>
          <w:tcPr>
            <w:tcW w:w="4819" w:type="dxa"/>
            <w:tcBorders>
              <w:top w:val="nil"/>
              <w:left w:val="nil"/>
              <w:bottom w:val="single" w:sz="4" w:space="0" w:color="auto"/>
              <w:right w:val="single" w:sz="4" w:space="0" w:color="auto"/>
            </w:tcBorders>
            <w:shd w:val="clear" w:color="auto" w:fill="auto"/>
            <w:noWrap/>
          </w:tcPr>
          <w:p w14:paraId="3E059E54" w14:textId="47732533" w:rsidR="00066627" w:rsidRPr="00066627" w:rsidRDefault="00066627" w:rsidP="00066627">
            <w:pPr>
              <w:rPr>
                <w:rFonts w:ascii="標楷體" w:eastAsia="標楷體" w:hAnsi="標楷體"/>
              </w:rPr>
            </w:pPr>
            <w:r w:rsidRPr="0022279A">
              <w:rPr>
                <w:rFonts w:ascii="標楷體" w:eastAsia="標楷體" w:hAnsi="標楷體" w:hint="eastAsia"/>
              </w:rPr>
              <w:t>土地</w:t>
            </w:r>
            <w:r w:rsidRPr="0022279A">
              <w:rPr>
                <w:rFonts w:ascii="標楷體" w:eastAsia="標楷體" w:hAnsi="標楷體"/>
              </w:rPr>
              <w:t>-</w:t>
            </w:r>
            <w:r w:rsidRPr="0022279A">
              <w:rPr>
                <w:rFonts w:ascii="標楷體" w:eastAsia="標楷體" w:hAnsi="標楷體" w:hint="eastAsia"/>
              </w:rPr>
              <w:t>住宅區</w:t>
            </w:r>
          </w:p>
        </w:tc>
      </w:tr>
      <w:tr w:rsidR="00066627" w:rsidRPr="00066627" w14:paraId="098E0FE1"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73D654ED" w14:textId="77777777" w:rsidR="00066627" w:rsidRPr="00066627" w:rsidRDefault="00066627" w:rsidP="00066627">
            <w:pPr>
              <w:rPr>
                <w:rFonts w:ascii="標楷體" w:eastAsia="標楷體" w:hAnsi="標楷體"/>
              </w:rPr>
            </w:pPr>
            <w:r w:rsidRPr="00066627">
              <w:rPr>
                <w:rFonts w:ascii="標楷體" w:eastAsia="標楷體" w:hAnsi="標楷體"/>
              </w:rPr>
              <w:t>02</w:t>
            </w:r>
          </w:p>
        </w:tc>
        <w:tc>
          <w:tcPr>
            <w:tcW w:w="4819" w:type="dxa"/>
            <w:tcBorders>
              <w:top w:val="nil"/>
              <w:left w:val="nil"/>
              <w:bottom w:val="single" w:sz="4" w:space="0" w:color="auto"/>
              <w:right w:val="single" w:sz="4" w:space="0" w:color="auto"/>
            </w:tcBorders>
            <w:shd w:val="clear" w:color="auto" w:fill="auto"/>
            <w:noWrap/>
          </w:tcPr>
          <w:p w14:paraId="00850143" w14:textId="314A8E38" w:rsidR="00066627" w:rsidRPr="00066627" w:rsidRDefault="00066627" w:rsidP="00066627">
            <w:pPr>
              <w:rPr>
                <w:rFonts w:ascii="標楷體" w:eastAsia="標楷體" w:hAnsi="標楷體"/>
              </w:rPr>
            </w:pPr>
            <w:r w:rsidRPr="0022279A">
              <w:rPr>
                <w:rFonts w:ascii="標楷體" w:eastAsia="標楷體" w:hAnsi="標楷體" w:hint="eastAsia"/>
              </w:rPr>
              <w:t>土地</w:t>
            </w:r>
            <w:r w:rsidRPr="0022279A">
              <w:rPr>
                <w:rFonts w:ascii="標楷體" w:eastAsia="標楷體" w:hAnsi="標楷體"/>
              </w:rPr>
              <w:t>-</w:t>
            </w:r>
            <w:r w:rsidRPr="0022279A">
              <w:rPr>
                <w:rFonts w:ascii="標楷體" w:eastAsia="標楷體" w:hAnsi="標楷體" w:hint="eastAsia"/>
              </w:rPr>
              <w:t>商業區</w:t>
            </w:r>
          </w:p>
        </w:tc>
      </w:tr>
      <w:tr w:rsidR="00066627" w:rsidRPr="00066627" w14:paraId="115D883B"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2A03E87B" w14:textId="77777777" w:rsidR="00066627" w:rsidRPr="00066627" w:rsidRDefault="00066627" w:rsidP="00066627">
            <w:pPr>
              <w:rPr>
                <w:rFonts w:ascii="標楷體" w:eastAsia="標楷體" w:hAnsi="標楷體"/>
              </w:rPr>
            </w:pPr>
            <w:r w:rsidRPr="00066627">
              <w:rPr>
                <w:rFonts w:ascii="標楷體" w:eastAsia="標楷體" w:hAnsi="標楷體"/>
              </w:rPr>
              <w:t>03</w:t>
            </w:r>
          </w:p>
        </w:tc>
        <w:tc>
          <w:tcPr>
            <w:tcW w:w="4819" w:type="dxa"/>
            <w:tcBorders>
              <w:top w:val="nil"/>
              <w:left w:val="nil"/>
              <w:bottom w:val="single" w:sz="4" w:space="0" w:color="auto"/>
              <w:right w:val="single" w:sz="4" w:space="0" w:color="auto"/>
            </w:tcBorders>
            <w:shd w:val="clear" w:color="auto" w:fill="auto"/>
            <w:noWrap/>
          </w:tcPr>
          <w:p w14:paraId="72FA8F6F" w14:textId="49F45A05" w:rsidR="00066627" w:rsidRPr="00066627" w:rsidRDefault="00066627" w:rsidP="00066627">
            <w:pPr>
              <w:rPr>
                <w:rFonts w:ascii="標楷體" w:eastAsia="標楷體" w:hAnsi="標楷體"/>
              </w:rPr>
            </w:pPr>
            <w:r w:rsidRPr="0022279A">
              <w:rPr>
                <w:rFonts w:ascii="標楷體" w:eastAsia="標楷體" w:hAnsi="標楷體" w:hint="eastAsia"/>
              </w:rPr>
              <w:t>土地</w:t>
            </w:r>
            <w:r w:rsidRPr="0022279A">
              <w:rPr>
                <w:rFonts w:ascii="標楷體" w:eastAsia="標楷體" w:hAnsi="標楷體"/>
              </w:rPr>
              <w:t>-</w:t>
            </w:r>
            <w:r w:rsidRPr="0022279A">
              <w:rPr>
                <w:rFonts w:ascii="標楷體" w:eastAsia="標楷體" w:hAnsi="標楷體" w:hint="eastAsia"/>
              </w:rPr>
              <w:t>工業區</w:t>
            </w:r>
          </w:p>
        </w:tc>
      </w:tr>
      <w:tr w:rsidR="00066627" w:rsidRPr="00066627" w14:paraId="09D13832"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4C3FF4B5" w14:textId="77777777" w:rsidR="00066627" w:rsidRPr="00066627" w:rsidRDefault="00066627" w:rsidP="00066627">
            <w:pPr>
              <w:rPr>
                <w:rFonts w:ascii="標楷體" w:eastAsia="標楷體" w:hAnsi="標楷體"/>
              </w:rPr>
            </w:pPr>
            <w:r w:rsidRPr="00066627">
              <w:rPr>
                <w:rFonts w:ascii="標楷體" w:eastAsia="標楷體" w:hAnsi="標楷體"/>
              </w:rPr>
              <w:t>09</w:t>
            </w:r>
          </w:p>
        </w:tc>
        <w:tc>
          <w:tcPr>
            <w:tcW w:w="4819" w:type="dxa"/>
            <w:tcBorders>
              <w:top w:val="nil"/>
              <w:left w:val="nil"/>
              <w:bottom w:val="single" w:sz="4" w:space="0" w:color="auto"/>
              <w:right w:val="single" w:sz="4" w:space="0" w:color="auto"/>
            </w:tcBorders>
            <w:shd w:val="clear" w:color="auto" w:fill="auto"/>
            <w:noWrap/>
          </w:tcPr>
          <w:p w14:paraId="4C9BA336" w14:textId="13696311" w:rsidR="00066627" w:rsidRPr="00066627" w:rsidRDefault="00066627" w:rsidP="00066627">
            <w:pPr>
              <w:rPr>
                <w:rFonts w:ascii="標楷體" w:eastAsia="標楷體" w:hAnsi="標楷體"/>
              </w:rPr>
            </w:pPr>
            <w:r w:rsidRPr="0022279A">
              <w:rPr>
                <w:rFonts w:ascii="標楷體" w:eastAsia="標楷體" w:hAnsi="標楷體" w:hint="eastAsia"/>
              </w:rPr>
              <w:t>土地</w:t>
            </w:r>
            <w:r w:rsidRPr="0022279A">
              <w:rPr>
                <w:rFonts w:ascii="標楷體" w:eastAsia="標楷體" w:hAnsi="標楷體"/>
              </w:rPr>
              <w:t>-</w:t>
            </w:r>
            <w:r w:rsidRPr="0022279A">
              <w:rPr>
                <w:rFonts w:ascii="標楷體" w:eastAsia="標楷體" w:hAnsi="標楷體" w:hint="eastAsia"/>
              </w:rPr>
              <w:t>其他分區</w:t>
            </w:r>
          </w:p>
        </w:tc>
      </w:tr>
      <w:tr w:rsidR="00066627" w:rsidRPr="00066627" w14:paraId="77E73877"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3A658705" w14:textId="77777777" w:rsidR="00066627" w:rsidRPr="00066627" w:rsidRDefault="00066627" w:rsidP="00066627">
            <w:pPr>
              <w:rPr>
                <w:rFonts w:ascii="標楷體" w:eastAsia="標楷體" w:hAnsi="標楷體"/>
              </w:rPr>
            </w:pPr>
            <w:r w:rsidRPr="00066627">
              <w:rPr>
                <w:rFonts w:ascii="標楷體" w:eastAsia="標楷體" w:hAnsi="標楷體"/>
              </w:rPr>
              <w:t>10</w:t>
            </w:r>
          </w:p>
        </w:tc>
        <w:tc>
          <w:tcPr>
            <w:tcW w:w="4819" w:type="dxa"/>
            <w:tcBorders>
              <w:top w:val="nil"/>
              <w:left w:val="nil"/>
              <w:bottom w:val="single" w:sz="4" w:space="0" w:color="auto"/>
              <w:right w:val="single" w:sz="4" w:space="0" w:color="auto"/>
            </w:tcBorders>
            <w:shd w:val="clear" w:color="auto" w:fill="auto"/>
            <w:noWrap/>
          </w:tcPr>
          <w:p w14:paraId="63F98EC6" w14:textId="1B107FA7" w:rsidR="00066627" w:rsidRPr="00066627" w:rsidRDefault="00066627" w:rsidP="00066627">
            <w:pPr>
              <w:rPr>
                <w:rFonts w:ascii="標楷體" w:eastAsia="標楷體" w:hAnsi="標楷體"/>
              </w:rPr>
            </w:pPr>
            <w:r w:rsidRPr="0022279A">
              <w:rPr>
                <w:rFonts w:ascii="標楷體" w:eastAsia="標楷體" w:hAnsi="標楷體" w:hint="eastAsia"/>
              </w:rPr>
              <w:t>土地</w:t>
            </w:r>
            <w:r w:rsidRPr="0022279A">
              <w:rPr>
                <w:rFonts w:ascii="標楷體" w:eastAsia="標楷體" w:hAnsi="標楷體"/>
              </w:rPr>
              <w:t>-</w:t>
            </w:r>
            <w:r w:rsidRPr="0022279A">
              <w:rPr>
                <w:rFonts w:ascii="標楷體" w:eastAsia="標楷體" w:hAnsi="標楷體" w:hint="eastAsia"/>
              </w:rPr>
              <w:t>甲種建地</w:t>
            </w:r>
          </w:p>
        </w:tc>
      </w:tr>
      <w:tr w:rsidR="00066627" w:rsidRPr="00066627" w14:paraId="49F08C0D"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7C6E14B4" w14:textId="77777777" w:rsidR="00066627" w:rsidRPr="00066627" w:rsidRDefault="00066627" w:rsidP="00066627">
            <w:pPr>
              <w:rPr>
                <w:rFonts w:ascii="標楷體" w:eastAsia="標楷體" w:hAnsi="標楷體"/>
              </w:rPr>
            </w:pPr>
            <w:r w:rsidRPr="00066627">
              <w:rPr>
                <w:rFonts w:ascii="標楷體" w:eastAsia="標楷體" w:hAnsi="標楷體"/>
              </w:rPr>
              <w:t>11</w:t>
            </w:r>
          </w:p>
        </w:tc>
        <w:tc>
          <w:tcPr>
            <w:tcW w:w="4819" w:type="dxa"/>
            <w:tcBorders>
              <w:top w:val="nil"/>
              <w:left w:val="nil"/>
              <w:bottom w:val="single" w:sz="4" w:space="0" w:color="auto"/>
              <w:right w:val="single" w:sz="4" w:space="0" w:color="auto"/>
            </w:tcBorders>
            <w:shd w:val="clear" w:color="auto" w:fill="auto"/>
            <w:noWrap/>
          </w:tcPr>
          <w:p w14:paraId="261D37C0" w14:textId="44413643" w:rsidR="00066627" w:rsidRPr="00066627" w:rsidRDefault="00066627" w:rsidP="00066627">
            <w:pPr>
              <w:rPr>
                <w:rFonts w:ascii="標楷體" w:eastAsia="標楷體" w:hAnsi="標楷體"/>
              </w:rPr>
            </w:pPr>
            <w:r w:rsidRPr="0022279A">
              <w:rPr>
                <w:rFonts w:ascii="標楷體" w:eastAsia="標楷體" w:hAnsi="標楷體" w:hint="eastAsia"/>
              </w:rPr>
              <w:t>土地</w:t>
            </w:r>
            <w:r w:rsidRPr="0022279A">
              <w:rPr>
                <w:rFonts w:ascii="標楷體" w:eastAsia="標楷體" w:hAnsi="標楷體"/>
              </w:rPr>
              <w:t>-</w:t>
            </w:r>
            <w:r w:rsidRPr="0022279A">
              <w:rPr>
                <w:rFonts w:ascii="標楷體" w:eastAsia="標楷體" w:hAnsi="標楷體" w:hint="eastAsia"/>
              </w:rPr>
              <w:t>乙種建地</w:t>
            </w:r>
          </w:p>
        </w:tc>
      </w:tr>
      <w:tr w:rsidR="00066627" w:rsidRPr="00066627" w14:paraId="3F467137"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2C39BD9E" w14:textId="77777777" w:rsidR="00066627" w:rsidRPr="00066627" w:rsidRDefault="00066627" w:rsidP="00066627">
            <w:pPr>
              <w:rPr>
                <w:rFonts w:ascii="標楷體" w:eastAsia="標楷體" w:hAnsi="標楷體"/>
              </w:rPr>
            </w:pPr>
            <w:r w:rsidRPr="00066627">
              <w:rPr>
                <w:rFonts w:ascii="標楷體" w:eastAsia="標楷體" w:hAnsi="標楷體"/>
              </w:rPr>
              <w:t>12</w:t>
            </w:r>
          </w:p>
        </w:tc>
        <w:tc>
          <w:tcPr>
            <w:tcW w:w="4819" w:type="dxa"/>
            <w:tcBorders>
              <w:top w:val="nil"/>
              <w:left w:val="nil"/>
              <w:bottom w:val="single" w:sz="4" w:space="0" w:color="auto"/>
              <w:right w:val="single" w:sz="4" w:space="0" w:color="auto"/>
            </w:tcBorders>
            <w:shd w:val="clear" w:color="auto" w:fill="auto"/>
            <w:noWrap/>
          </w:tcPr>
          <w:p w14:paraId="3E2C29A5" w14:textId="5FB26058" w:rsidR="00066627" w:rsidRPr="00066627" w:rsidRDefault="00066627" w:rsidP="00066627">
            <w:pPr>
              <w:rPr>
                <w:rFonts w:ascii="標楷體" w:eastAsia="標楷體" w:hAnsi="標楷體"/>
              </w:rPr>
            </w:pPr>
            <w:r w:rsidRPr="0022279A">
              <w:rPr>
                <w:rFonts w:ascii="標楷體" w:eastAsia="標楷體" w:hAnsi="標楷體" w:hint="eastAsia"/>
              </w:rPr>
              <w:t>土地</w:t>
            </w:r>
            <w:r w:rsidRPr="0022279A">
              <w:rPr>
                <w:rFonts w:ascii="標楷體" w:eastAsia="標楷體" w:hAnsi="標楷體"/>
              </w:rPr>
              <w:t>-</w:t>
            </w:r>
            <w:r w:rsidRPr="0022279A">
              <w:rPr>
                <w:rFonts w:ascii="標楷體" w:eastAsia="標楷體" w:hAnsi="標楷體" w:hint="eastAsia"/>
              </w:rPr>
              <w:t>丙種建地</w:t>
            </w:r>
          </w:p>
        </w:tc>
      </w:tr>
      <w:tr w:rsidR="00066627" w:rsidRPr="00066627" w14:paraId="40A63307"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0C720F65" w14:textId="77777777" w:rsidR="00066627" w:rsidRPr="00066627" w:rsidRDefault="00066627" w:rsidP="00066627">
            <w:pPr>
              <w:rPr>
                <w:rFonts w:ascii="標楷體" w:eastAsia="標楷體" w:hAnsi="標楷體"/>
              </w:rPr>
            </w:pPr>
            <w:r w:rsidRPr="00066627">
              <w:rPr>
                <w:rFonts w:ascii="標楷體" w:eastAsia="標楷體" w:hAnsi="標楷體"/>
              </w:rPr>
              <w:t>13</w:t>
            </w:r>
          </w:p>
        </w:tc>
        <w:tc>
          <w:tcPr>
            <w:tcW w:w="4819" w:type="dxa"/>
            <w:tcBorders>
              <w:top w:val="nil"/>
              <w:left w:val="nil"/>
              <w:bottom w:val="single" w:sz="4" w:space="0" w:color="auto"/>
              <w:right w:val="single" w:sz="4" w:space="0" w:color="auto"/>
            </w:tcBorders>
            <w:shd w:val="clear" w:color="auto" w:fill="auto"/>
            <w:noWrap/>
          </w:tcPr>
          <w:p w14:paraId="0EC542F4" w14:textId="48BB8FA4" w:rsidR="00066627" w:rsidRPr="00066627" w:rsidRDefault="00066627" w:rsidP="00066627">
            <w:pPr>
              <w:rPr>
                <w:rFonts w:ascii="標楷體" w:eastAsia="標楷體" w:hAnsi="標楷體"/>
              </w:rPr>
            </w:pPr>
            <w:r w:rsidRPr="0022279A">
              <w:rPr>
                <w:rFonts w:ascii="標楷體" w:eastAsia="標楷體" w:hAnsi="標楷體" w:hint="eastAsia"/>
              </w:rPr>
              <w:t>土地</w:t>
            </w:r>
            <w:r w:rsidRPr="0022279A">
              <w:rPr>
                <w:rFonts w:ascii="標楷體" w:eastAsia="標楷體" w:hAnsi="標楷體"/>
              </w:rPr>
              <w:t>-</w:t>
            </w:r>
            <w:r w:rsidRPr="0022279A">
              <w:rPr>
                <w:rFonts w:ascii="標楷體" w:eastAsia="標楷體" w:hAnsi="標楷體" w:hint="eastAsia"/>
              </w:rPr>
              <w:t>丁種建地</w:t>
            </w:r>
          </w:p>
        </w:tc>
      </w:tr>
      <w:tr w:rsidR="00066627" w:rsidRPr="00066627" w14:paraId="2C8F842E"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430069B6" w14:textId="77777777" w:rsidR="00066627" w:rsidRPr="00066627" w:rsidRDefault="00066627" w:rsidP="00066627">
            <w:pPr>
              <w:rPr>
                <w:rFonts w:ascii="標楷體" w:eastAsia="標楷體" w:hAnsi="標楷體"/>
              </w:rPr>
            </w:pPr>
            <w:r w:rsidRPr="00066627">
              <w:rPr>
                <w:rFonts w:ascii="標楷體" w:eastAsia="標楷體" w:hAnsi="標楷體"/>
              </w:rPr>
              <w:t>19</w:t>
            </w:r>
          </w:p>
        </w:tc>
        <w:tc>
          <w:tcPr>
            <w:tcW w:w="4819" w:type="dxa"/>
            <w:tcBorders>
              <w:top w:val="nil"/>
              <w:left w:val="nil"/>
              <w:bottom w:val="single" w:sz="4" w:space="0" w:color="auto"/>
              <w:right w:val="single" w:sz="4" w:space="0" w:color="auto"/>
            </w:tcBorders>
            <w:shd w:val="clear" w:color="auto" w:fill="auto"/>
            <w:noWrap/>
          </w:tcPr>
          <w:p w14:paraId="01E4409D" w14:textId="4C29A9FD" w:rsidR="00066627" w:rsidRPr="00066627" w:rsidRDefault="00066627" w:rsidP="00066627">
            <w:pPr>
              <w:rPr>
                <w:rFonts w:ascii="標楷體" w:eastAsia="標楷體" w:hAnsi="標楷體"/>
              </w:rPr>
            </w:pPr>
            <w:r w:rsidRPr="0022279A">
              <w:rPr>
                <w:rFonts w:ascii="標楷體" w:eastAsia="標楷體" w:hAnsi="標楷體" w:hint="eastAsia"/>
              </w:rPr>
              <w:t>土地</w:t>
            </w:r>
            <w:r w:rsidRPr="0022279A">
              <w:rPr>
                <w:rFonts w:ascii="標楷體" w:eastAsia="標楷體" w:hAnsi="標楷體"/>
              </w:rPr>
              <w:t>-</w:t>
            </w:r>
            <w:r w:rsidRPr="0022279A">
              <w:rPr>
                <w:rFonts w:ascii="標楷體" w:eastAsia="標楷體" w:hAnsi="標楷體" w:hint="eastAsia"/>
              </w:rPr>
              <w:t>其他用地</w:t>
            </w:r>
          </w:p>
        </w:tc>
      </w:tr>
    </w:tbl>
    <w:p w14:paraId="4826E7A1" w14:textId="77777777" w:rsidR="00CB7D59" w:rsidRDefault="00CB7D59" w:rsidP="005A50AB">
      <w:pPr>
        <w:tabs>
          <w:tab w:val="left" w:pos="788"/>
        </w:tabs>
        <w:ind w:leftChars="300" w:left="720"/>
        <w:rPr>
          <w:rFonts w:ascii="標楷體" w:eastAsia="標楷體" w:hAnsi="標楷體"/>
        </w:rPr>
      </w:pPr>
    </w:p>
    <w:p w14:paraId="1BC6893F" w14:textId="756B31E3" w:rsidR="005A50AB" w:rsidRDefault="005A50AB" w:rsidP="00894D7B">
      <w:pPr>
        <w:numPr>
          <w:ilvl w:val="0"/>
          <w:numId w:val="15"/>
        </w:numPr>
        <w:rPr>
          <w:rFonts w:ascii="標楷體" w:eastAsia="標楷體" w:hAnsi="標楷體"/>
        </w:rPr>
      </w:pPr>
      <w:r w:rsidRPr="00362205">
        <w:rPr>
          <w:rFonts w:ascii="標楷體" w:eastAsia="標楷體" w:hAnsi="標楷體" w:hint="eastAsia"/>
        </w:rPr>
        <w:t>押品別２</w:t>
      </w:r>
      <w:r>
        <w:rPr>
          <w:rFonts w:ascii="標楷體" w:eastAsia="標楷體" w:hAnsi="標楷體" w:hint="eastAsia"/>
        </w:rPr>
        <w:t>(</w:t>
      </w:r>
      <w:r w:rsidRPr="001F2D24">
        <w:rPr>
          <w:rFonts w:ascii="標楷體" w:eastAsia="標楷體" w:hAnsi="標楷體" w:hint="eastAsia"/>
        </w:rPr>
        <w:t>股票</w:t>
      </w:r>
      <w:r>
        <w:rPr>
          <w:rFonts w:ascii="標楷體" w:eastAsia="標楷體" w:hAnsi="標楷體" w:hint="eastAsia"/>
        </w:rPr>
        <w:t xml:space="preserve">)        </w:t>
      </w:r>
      <w:r w:rsidRPr="000571A6">
        <w:rPr>
          <w:rFonts w:ascii="標楷體" w:eastAsia="標楷體" w:hAnsi="標楷體" w:cs="新細明體"/>
          <w:kern w:val="0"/>
          <w:lang w:val="zh-TW"/>
        </w:rPr>
        <w:t>(</w:t>
      </w:r>
      <w:r w:rsidRPr="002B23B0">
        <w:rPr>
          <w:rFonts w:ascii="標楷體" w:eastAsia="標楷體" w:hAnsi="標楷體"/>
          <w:lang w:eastAsia="zh-HK"/>
        </w:rPr>
        <w:t>[</w:t>
      </w:r>
      <w:r w:rsidRPr="002B23B0">
        <w:rPr>
          <w:rFonts w:ascii="標楷體" w:eastAsia="標楷體" w:hAnsi="標楷體" w:hint="eastAsia"/>
          <w:lang w:eastAsia="zh-HK"/>
        </w:rPr>
        <w:t>L6603</w:t>
      </w:r>
      <w:r w:rsidR="00200E66" w:rsidRPr="00200E66">
        <w:rPr>
          <w:rFonts w:ascii="標楷體" w:eastAsia="標楷體" w:hAnsi="標楷體" w:hint="eastAsia"/>
          <w:lang w:eastAsia="zh-HK"/>
        </w:rPr>
        <w:t>擔保品代號資料維護</w:t>
      </w:r>
      <w:r w:rsidRPr="000571A6">
        <w:rPr>
          <w:rFonts w:ascii="標楷體" w:eastAsia="標楷體" w:hAnsi="標楷體"/>
          <w:lang w:eastAsia="zh-HK"/>
        </w:rPr>
        <w:t>]</w:t>
      </w:r>
      <w:r w:rsidRPr="000571A6">
        <w:rPr>
          <w:rFonts w:ascii="標楷體" w:eastAsia="標楷體" w:hAnsi="標楷體" w:hint="eastAsia"/>
          <w:lang w:eastAsia="zh-HK"/>
        </w:rPr>
        <w:t>設定</w:t>
      </w:r>
      <w:r w:rsidRPr="000571A6">
        <w:rPr>
          <w:rFonts w:ascii="標楷體" w:eastAsia="標楷體" w:hAnsi="標楷體" w:cs="新細明體"/>
          <w:kern w:val="0"/>
          <w:lang w:val="zh-TW"/>
        </w:rPr>
        <w:t>)</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5A50AB" w:rsidRPr="001F2D24" w14:paraId="75A0C140" w14:textId="77777777" w:rsidTr="007E2411">
        <w:trPr>
          <w:trHeight w:val="340"/>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A8C0696" w14:textId="77777777" w:rsidR="005A50AB" w:rsidRPr="001F2D24" w:rsidRDefault="005A50AB" w:rsidP="007E2411">
            <w:pPr>
              <w:widowControl/>
              <w:rPr>
                <w:rFonts w:ascii="標楷體" w:eastAsia="標楷體" w:hAnsi="標楷體" w:cs="新細明體"/>
                <w:kern w:val="0"/>
              </w:rPr>
            </w:pPr>
            <w:r w:rsidRPr="001F2D24">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58E57405" w14:textId="77777777" w:rsidR="005A50AB" w:rsidRPr="001F2D24" w:rsidRDefault="005A50AB" w:rsidP="007E2411">
            <w:pPr>
              <w:widowControl/>
              <w:rPr>
                <w:rFonts w:ascii="標楷體" w:eastAsia="標楷體" w:hAnsi="標楷體" w:cs="新細明體"/>
                <w:kern w:val="0"/>
              </w:rPr>
            </w:pPr>
            <w:r w:rsidRPr="001F2D24">
              <w:rPr>
                <w:rFonts w:ascii="標楷體" w:eastAsia="標楷體" w:hAnsi="標楷體" w:cs="新細明體" w:hint="eastAsia"/>
                <w:kern w:val="0"/>
              </w:rPr>
              <w:t>說明</w:t>
            </w:r>
          </w:p>
        </w:tc>
      </w:tr>
      <w:tr w:rsidR="005A50AB" w:rsidRPr="001F2D24" w14:paraId="0648F95C"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3322A17F" w14:textId="77777777" w:rsidR="005A50AB" w:rsidRPr="001F2D24" w:rsidRDefault="005A50AB" w:rsidP="007E2411">
            <w:pPr>
              <w:rPr>
                <w:rFonts w:ascii="標楷體" w:eastAsia="標楷體" w:hAnsi="標楷體"/>
              </w:rPr>
            </w:pPr>
            <w:r w:rsidRPr="001F2D24">
              <w:rPr>
                <w:rFonts w:ascii="標楷體" w:eastAsia="標楷體" w:hAnsi="標楷體"/>
              </w:rPr>
              <w:t>01</w:t>
            </w:r>
          </w:p>
        </w:tc>
        <w:tc>
          <w:tcPr>
            <w:tcW w:w="4819" w:type="dxa"/>
            <w:tcBorders>
              <w:top w:val="nil"/>
              <w:left w:val="nil"/>
              <w:bottom w:val="single" w:sz="4" w:space="0" w:color="auto"/>
              <w:right w:val="single" w:sz="4" w:space="0" w:color="auto"/>
            </w:tcBorders>
            <w:shd w:val="clear" w:color="auto" w:fill="auto"/>
            <w:noWrap/>
          </w:tcPr>
          <w:p w14:paraId="529A58AE" w14:textId="2C65CFA5" w:rsidR="005A50AB" w:rsidRPr="001F2D24" w:rsidRDefault="005A50AB" w:rsidP="007E2411">
            <w:pPr>
              <w:rPr>
                <w:rFonts w:ascii="標楷體" w:eastAsia="標楷體" w:hAnsi="標楷體"/>
              </w:rPr>
            </w:pPr>
            <w:r w:rsidRPr="001F2D24">
              <w:rPr>
                <w:rFonts w:ascii="標楷體" w:eastAsia="標楷體" w:hAnsi="標楷體" w:hint="eastAsia"/>
              </w:rPr>
              <w:t>股票</w:t>
            </w:r>
          </w:p>
        </w:tc>
      </w:tr>
    </w:tbl>
    <w:p w14:paraId="3892F259" w14:textId="77777777" w:rsidR="005A50AB" w:rsidRDefault="005A50AB" w:rsidP="005A50AB">
      <w:pPr>
        <w:tabs>
          <w:tab w:val="left" w:pos="788"/>
        </w:tabs>
        <w:ind w:leftChars="300" w:left="720"/>
        <w:rPr>
          <w:rFonts w:ascii="標楷體" w:eastAsia="標楷體" w:hAnsi="標楷體"/>
        </w:rPr>
      </w:pPr>
    </w:p>
    <w:p w14:paraId="78681573" w14:textId="58DBC249" w:rsidR="005A50AB" w:rsidRDefault="005A50AB" w:rsidP="00894D7B">
      <w:pPr>
        <w:numPr>
          <w:ilvl w:val="0"/>
          <w:numId w:val="15"/>
        </w:numPr>
        <w:rPr>
          <w:rFonts w:ascii="標楷體" w:eastAsia="標楷體" w:hAnsi="標楷體"/>
        </w:rPr>
      </w:pPr>
      <w:r w:rsidRPr="00362205">
        <w:rPr>
          <w:rFonts w:ascii="標楷體" w:eastAsia="標楷體" w:hAnsi="標楷體" w:hint="eastAsia"/>
        </w:rPr>
        <w:t>押品別２</w:t>
      </w:r>
      <w:r>
        <w:rPr>
          <w:rFonts w:ascii="標楷體" w:eastAsia="標楷體" w:hAnsi="標楷體" w:hint="eastAsia"/>
        </w:rPr>
        <w:t>(</w:t>
      </w:r>
      <w:r w:rsidRPr="001F2D24">
        <w:rPr>
          <w:rFonts w:ascii="標楷體" w:eastAsia="標楷體" w:hAnsi="標楷體" w:hint="eastAsia"/>
        </w:rPr>
        <w:t>其他有價證券</w:t>
      </w:r>
      <w:r>
        <w:rPr>
          <w:rFonts w:ascii="標楷體" w:eastAsia="標楷體" w:hAnsi="標楷體" w:hint="eastAsia"/>
        </w:rPr>
        <w:t>)</w:t>
      </w:r>
      <w:r w:rsidRPr="000571A6">
        <w:rPr>
          <w:rFonts w:ascii="標楷體" w:eastAsia="標楷體" w:hAnsi="標楷體" w:cs="新細明體"/>
          <w:kern w:val="0"/>
          <w:lang w:val="zh-TW"/>
        </w:rPr>
        <w:t>(</w:t>
      </w:r>
      <w:r w:rsidRPr="002B23B0">
        <w:rPr>
          <w:rFonts w:ascii="標楷體" w:eastAsia="標楷體" w:hAnsi="標楷體"/>
          <w:lang w:eastAsia="zh-HK"/>
        </w:rPr>
        <w:t>[</w:t>
      </w:r>
      <w:r w:rsidRPr="002B23B0">
        <w:rPr>
          <w:rFonts w:ascii="標楷體" w:eastAsia="標楷體" w:hAnsi="標楷體" w:hint="eastAsia"/>
          <w:lang w:eastAsia="zh-HK"/>
        </w:rPr>
        <w:t>L6603</w:t>
      </w:r>
      <w:r w:rsidR="00200E66" w:rsidRPr="00200E66">
        <w:rPr>
          <w:rFonts w:ascii="標楷體" w:eastAsia="標楷體" w:hAnsi="標楷體" w:hint="eastAsia"/>
          <w:lang w:eastAsia="zh-HK"/>
        </w:rPr>
        <w:t>擔保品代號資料維護</w:t>
      </w:r>
      <w:r w:rsidRPr="000571A6">
        <w:rPr>
          <w:rFonts w:ascii="標楷體" w:eastAsia="標楷體" w:hAnsi="標楷體"/>
          <w:lang w:eastAsia="zh-HK"/>
        </w:rPr>
        <w:t>]</w:t>
      </w:r>
      <w:r w:rsidRPr="000571A6">
        <w:rPr>
          <w:rFonts w:ascii="標楷體" w:eastAsia="標楷體" w:hAnsi="標楷體" w:hint="eastAsia"/>
          <w:lang w:eastAsia="zh-HK"/>
        </w:rPr>
        <w:t>設定</w:t>
      </w:r>
      <w:r w:rsidRPr="000571A6">
        <w:rPr>
          <w:rFonts w:ascii="標楷體" w:eastAsia="標楷體" w:hAnsi="標楷體" w:cs="新細明體"/>
          <w:kern w:val="0"/>
          <w:lang w:val="zh-TW"/>
        </w:rPr>
        <w:t>)</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5A50AB" w:rsidRPr="001F2D24" w14:paraId="5727418E" w14:textId="77777777" w:rsidTr="007E2411">
        <w:trPr>
          <w:trHeight w:val="340"/>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C0BC3CE" w14:textId="77777777" w:rsidR="005A50AB" w:rsidRPr="001F2D24" w:rsidRDefault="005A50AB" w:rsidP="007E2411">
            <w:pPr>
              <w:widowControl/>
              <w:rPr>
                <w:rFonts w:ascii="標楷體" w:eastAsia="標楷體" w:hAnsi="標楷體" w:cs="新細明體"/>
                <w:kern w:val="0"/>
              </w:rPr>
            </w:pPr>
            <w:r w:rsidRPr="001F2D24">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7A638661" w14:textId="77777777" w:rsidR="005A50AB" w:rsidRPr="001F2D24" w:rsidRDefault="005A50AB" w:rsidP="007E2411">
            <w:pPr>
              <w:widowControl/>
              <w:rPr>
                <w:rFonts w:ascii="標楷體" w:eastAsia="標楷體" w:hAnsi="標楷體" w:cs="新細明體"/>
                <w:kern w:val="0"/>
              </w:rPr>
            </w:pPr>
            <w:r w:rsidRPr="001F2D24">
              <w:rPr>
                <w:rFonts w:ascii="標楷體" w:eastAsia="標楷體" w:hAnsi="標楷體" w:cs="新細明體" w:hint="eastAsia"/>
                <w:kern w:val="0"/>
              </w:rPr>
              <w:t>說明</w:t>
            </w:r>
          </w:p>
        </w:tc>
      </w:tr>
      <w:tr w:rsidR="005A50AB" w:rsidRPr="001F2D24" w14:paraId="452FB7F6"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180ACA6B" w14:textId="77777777" w:rsidR="005A50AB" w:rsidRPr="001F2D24" w:rsidRDefault="005A50AB" w:rsidP="007E2411">
            <w:pPr>
              <w:rPr>
                <w:rFonts w:ascii="標楷體" w:eastAsia="標楷體" w:hAnsi="標楷體"/>
              </w:rPr>
            </w:pPr>
            <w:r w:rsidRPr="001F2D24">
              <w:rPr>
                <w:rFonts w:ascii="標楷體" w:eastAsia="標楷體" w:hAnsi="標楷體"/>
              </w:rPr>
              <w:lastRenderedPageBreak/>
              <w:t>01</w:t>
            </w:r>
          </w:p>
        </w:tc>
        <w:tc>
          <w:tcPr>
            <w:tcW w:w="4819" w:type="dxa"/>
            <w:tcBorders>
              <w:top w:val="nil"/>
              <w:left w:val="nil"/>
              <w:bottom w:val="single" w:sz="4" w:space="0" w:color="auto"/>
              <w:right w:val="single" w:sz="4" w:space="0" w:color="auto"/>
            </w:tcBorders>
            <w:shd w:val="clear" w:color="auto" w:fill="auto"/>
            <w:noWrap/>
          </w:tcPr>
          <w:p w14:paraId="71041893" w14:textId="01B94017" w:rsidR="005A50AB" w:rsidRPr="001F2D24" w:rsidRDefault="005A50AB" w:rsidP="007E2411">
            <w:pPr>
              <w:rPr>
                <w:rFonts w:ascii="標楷體" w:eastAsia="標楷體" w:hAnsi="標楷體"/>
              </w:rPr>
            </w:pPr>
            <w:r w:rsidRPr="001F2D24">
              <w:rPr>
                <w:rFonts w:ascii="標楷體" w:eastAsia="標楷體" w:hAnsi="標楷體" w:hint="eastAsia"/>
              </w:rPr>
              <w:t>其他有價證券</w:t>
            </w:r>
          </w:p>
        </w:tc>
      </w:tr>
    </w:tbl>
    <w:p w14:paraId="52B13C3F" w14:textId="77777777" w:rsidR="005A50AB" w:rsidRDefault="005A50AB" w:rsidP="005A50AB">
      <w:pPr>
        <w:tabs>
          <w:tab w:val="left" w:pos="788"/>
        </w:tabs>
        <w:ind w:leftChars="300" w:left="720"/>
        <w:rPr>
          <w:rFonts w:ascii="標楷體" w:eastAsia="標楷體" w:hAnsi="標楷體"/>
        </w:rPr>
      </w:pPr>
    </w:p>
    <w:p w14:paraId="74611B98" w14:textId="3ADC7677" w:rsidR="005A50AB" w:rsidRDefault="005A50AB" w:rsidP="00894D7B">
      <w:pPr>
        <w:numPr>
          <w:ilvl w:val="0"/>
          <w:numId w:val="15"/>
        </w:numPr>
        <w:rPr>
          <w:rFonts w:ascii="標楷體" w:eastAsia="標楷體" w:hAnsi="標楷體"/>
        </w:rPr>
      </w:pPr>
      <w:r w:rsidRPr="00362205">
        <w:rPr>
          <w:rFonts w:ascii="標楷體" w:eastAsia="標楷體" w:hAnsi="標楷體" w:hint="eastAsia"/>
        </w:rPr>
        <w:t>押品別２</w:t>
      </w:r>
      <w:r>
        <w:rPr>
          <w:rFonts w:ascii="標楷體" w:eastAsia="標楷體" w:hAnsi="標楷體" w:hint="eastAsia"/>
        </w:rPr>
        <w:t>(</w:t>
      </w:r>
      <w:r w:rsidRPr="001F2D24">
        <w:rPr>
          <w:rFonts w:ascii="標楷體" w:eastAsia="標楷體" w:hAnsi="標楷體" w:hint="eastAsia"/>
        </w:rPr>
        <w:t>銀行保證</w:t>
      </w:r>
      <w:r>
        <w:rPr>
          <w:rFonts w:ascii="標楷體" w:eastAsia="標楷體" w:hAnsi="標楷體" w:hint="eastAsia"/>
        </w:rPr>
        <w:t xml:space="preserve">)    </w:t>
      </w:r>
      <w:r w:rsidRPr="000571A6">
        <w:rPr>
          <w:rFonts w:ascii="標楷體" w:eastAsia="標楷體" w:hAnsi="標楷體" w:cs="新細明體"/>
          <w:kern w:val="0"/>
          <w:lang w:val="zh-TW"/>
        </w:rPr>
        <w:t>(</w:t>
      </w:r>
      <w:r w:rsidRPr="002B23B0">
        <w:rPr>
          <w:rFonts w:ascii="標楷體" w:eastAsia="標楷體" w:hAnsi="標楷體"/>
          <w:lang w:eastAsia="zh-HK"/>
        </w:rPr>
        <w:t>[</w:t>
      </w:r>
      <w:r w:rsidRPr="002B23B0">
        <w:rPr>
          <w:rFonts w:ascii="標楷體" w:eastAsia="標楷體" w:hAnsi="標楷體" w:hint="eastAsia"/>
          <w:lang w:eastAsia="zh-HK"/>
        </w:rPr>
        <w:t>L6603</w:t>
      </w:r>
      <w:r w:rsidR="00200E66" w:rsidRPr="00200E66">
        <w:rPr>
          <w:rFonts w:ascii="標楷體" w:eastAsia="標楷體" w:hAnsi="標楷體" w:hint="eastAsia"/>
          <w:lang w:eastAsia="zh-HK"/>
        </w:rPr>
        <w:t>擔保品代號資料維護</w:t>
      </w:r>
      <w:r w:rsidRPr="000571A6">
        <w:rPr>
          <w:rFonts w:ascii="標楷體" w:eastAsia="標楷體" w:hAnsi="標楷體"/>
          <w:lang w:eastAsia="zh-HK"/>
        </w:rPr>
        <w:t>]</w:t>
      </w:r>
      <w:r w:rsidRPr="000571A6">
        <w:rPr>
          <w:rFonts w:ascii="標楷體" w:eastAsia="標楷體" w:hAnsi="標楷體" w:hint="eastAsia"/>
          <w:lang w:eastAsia="zh-HK"/>
        </w:rPr>
        <w:t>設定</w:t>
      </w:r>
      <w:r w:rsidRPr="000571A6">
        <w:rPr>
          <w:rFonts w:ascii="標楷體" w:eastAsia="標楷體" w:hAnsi="標楷體" w:cs="新細明體"/>
          <w:kern w:val="0"/>
          <w:lang w:val="zh-TW"/>
        </w:rPr>
        <w:t>)</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5A50AB" w:rsidRPr="001F2D24" w14:paraId="3F853A49" w14:textId="77777777" w:rsidTr="007E2411">
        <w:trPr>
          <w:trHeight w:val="340"/>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C6C86D6" w14:textId="77777777" w:rsidR="005A50AB" w:rsidRPr="001F2D24" w:rsidRDefault="005A50AB" w:rsidP="007E2411">
            <w:pPr>
              <w:widowControl/>
              <w:rPr>
                <w:rFonts w:ascii="標楷體" w:eastAsia="標楷體" w:hAnsi="標楷體" w:cs="新細明體"/>
                <w:kern w:val="0"/>
              </w:rPr>
            </w:pPr>
            <w:r w:rsidRPr="001F2D24">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7A7D99E1" w14:textId="77777777" w:rsidR="005A50AB" w:rsidRPr="001F2D24" w:rsidRDefault="005A50AB" w:rsidP="007E2411">
            <w:pPr>
              <w:widowControl/>
              <w:rPr>
                <w:rFonts w:ascii="標楷體" w:eastAsia="標楷體" w:hAnsi="標楷體" w:cs="新細明體"/>
                <w:kern w:val="0"/>
              </w:rPr>
            </w:pPr>
            <w:r w:rsidRPr="001F2D24">
              <w:rPr>
                <w:rFonts w:ascii="標楷體" w:eastAsia="標楷體" w:hAnsi="標楷體" w:cs="新細明體" w:hint="eastAsia"/>
                <w:kern w:val="0"/>
              </w:rPr>
              <w:t>說明</w:t>
            </w:r>
          </w:p>
        </w:tc>
      </w:tr>
      <w:tr w:rsidR="005A50AB" w:rsidRPr="001F2D24" w14:paraId="15D9D5C1"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7519CB92" w14:textId="77777777" w:rsidR="005A50AB" w:rsidRPr="001F2D24" w:rsidRDefault="005A50AB" w:rsidP="007E2411">
            <w:pPr>
              <w:rPr>
                <w:rFonts w:ascii="標楷體" w:eastAsia="標楷體" w:hAnsi="標楷體"/>
              </w:rPr>
            </w:pPr>
            <w:r w:rsidRPr="001F2D24">
              <w:rPr>
                <w:rFonts w:ascii="標楷體" w:eastAsia="標楷體" w:hAnsi="標楷體"/>
              </w:rPr>
              <w:t>01</w:t>
            </w:r>
          </w:p>
        </w:tc>
        <w:tc>
          <w:tcPr>
            <w:tcW w:w="4819" w:type="dxa"/>
            <w:tcBorders>
              <w:top w:val="nil"/>
              <w:left w:val="nil"/>
              <w:bottom w:val="single" w:sz="4" w:space="0" w:color="auto"/>
              <w:right w:val="single" w:sz="4" w:space="0" w:color="auto"/>
            </w:tcBorders>
            <w:shd w:val="clear" w:color="auto" w:fill="auto"/>
            <w:noWrap/>
          </w:tcPr>
          <w:p w14:paraId="79A3A40F" w14:textId="77777777" w:rsidR="005A50AB" w:rsidRPr="001F2D24" w:rsidRDefault="005A50AB" w:rsidP="007E2411">
            <w:pPr>
              <w:rPr>
                <w:rFonts w:ascii="標楷體" w:eastAsia="標楷體" w:hAnsi="標楷體"/>
              </w:rPr>
            </w:pPr>
            <w:r w:rsidRPr="001F2D24">
              <w:rPr>
                <w:rFonts w:ascii="標楷體" w:eastAsia="標楷體" w:hAnsi="標楷體" w:hint="eastAsia"/>
              </w:rPr>
              <w:t>銀行保證</w:t>
            </w:r>
          </w:p>
        </w:tc>
      </w:tr>
    </w:tbl>
    <w:p w14:paraId="60E9FBCB" w14:textId="77777777" w:rsidR="005A50AB" w:rsidRDefault="005A50AB" w:rsidP="005A50AB">
      <w:pPr>
        <w:tabs>
          <w:tab w:val="left" w:pos="788"/>
        </w:tabs>
        <w:ind w:leftChars="300" w:left="720"/>
        <w:rPr>
          <w:rFonts w:ascii="標楷體" w:eastAsia="標楷體" w:hAnsi="標楷體"/>
        </w:rPr>
      </w:pPr>
    </w:p>
    <w:p w14:paraId="0B6D7ACF" w14:textId="36B99158" w:rsidR="005A50AB" w:rsidRDefault="005A50AB" w:rsidP="00894D7B">
      <w:pPr>
        <w:numPr>
          <w:ilvl w:val="0"/>
          <w:numId w:val="15"/>
        </w:numPr>
        <w:rPr>
          <w:rFonts w:ascii="標楷體" w:eastAsia="標楷體" w:hAnsi="標楷體"/>
        </w:rPr>
      </w:pPr>
      <w:r w:rsidRPr="00362205">
        <w:rPr>
          <w:rFonts w:ascii="標楷體" w:eastAsia="標楷體" w:hAnsi="標楷體" w:hint="eastAsia"/>
        </w:rPr>
        <w:t>押品別２</w:t>
      </w:r>
      <w:r>
        <w:rPr>
          <w:rFonts w:ascii="標楷體" w:eastAsia="標楷體" w:hAnsi="標楷體" w:hint="eastAsia"/>
        </w:rPr>
        <w:t>(</w:t>
      </w:r>
      <w:r w:rsidRPr="001F2D24">
        <w:rPr>
          <w:rFonts w:ascii="標楷體" w:eastAsia="標楷體" w:hAnsi="標楷體" w:hint="eastAsia"/>
        </w:rPr>
        <w:t>動產</w:t>
      </w:r>
      <w:r>
        <w:rPr>
          <w:rFonts w:ascii="標楷體" w:eastAsia="標楷體" w:hAnsi="標楷體" w:hint="eastAsia"/>
        </w:rPr>
        <w:t xml:space="preserve">)        </w:t>
      </w:r>
      <w:r w:rsidRPr="000571A6">
        <w:rPr>
          <w:rFonts w:ascii="標楷體" w:eastAsia="標楷體" w:hAnsi="標楷體" w:cs="新細明體"/>
          <w:kern w:val="0"/>
          <w:lang w:val="zh-TW"/>
        </w:rPr>
        <w:t>(</w:t>
      </w:r>
      <w:r w:rsidRPr="002B23B0">
        <w:rPr>
          <w:rFonts w:ascii="標楷體" w:eastAsia="標楷體" w:hAnsi="標楷體"/>
          <w:lang w:eastAsia="zh-HK"/>
        </w:rPr>
        <w:t>[</w:t>
      </w:r>
      <w:r w:rsidRPr="002B23B0">
        <w:rPr>
          <w:rFonts w:ascii="標楷體" w:eastAsia="標楷體" w:hAnsi="標楷體" w:hint="eastAsia"/>
          <w:lang w:eastAsia="zh-HK"/>
        </w:rPr>
        <w:t>L6603</w:t>
      </w:r>
      <w:r w:rsidR="00200E66" w:rsidRPr="00200E66">
        <w:rPr>
          <w:rFonts w:ascii="標楷體" w:eastAsia="標楷體" w:hAnsi="標楷體" w:hint="eastAsia"/>
          <w:lang w:eastAsia="zh-HK"/>
        </w:rPr>
        <w:t>擔保品代號資料維護</w:t>
      </w:r>
      <w:r w:rsidRPr="000571A6">
        <w:rPr>
          <w:rFonts w:ascii="標楷體" w:eastAsia="標楷體" w:hAnsi="標楷體"/>
          <w:lang w:eastAsia="zh-HK"/>
        </w:rPr>
        <w:t>]</w:t>
      </w:r>
      <w:r w:rsidRPr="000571A6">
        <w:rPr>
          <w:rFonts w:ascii="標楷體" w:eastAsia="標楷體" w:hAnsi="標楷體" w:hint="eastAsia"/>
          <w:lang w:eastAsia="zh-HK"/>
        </w:rPr>
        <w:t>設定</w:t>
      </w:r>
      <w:r w:rsidRPr="000571A6">
        <w:rPr>
          <w:rFonts w:ascii="標楷體" w:eastAsia="標楷體" w:hAnsi="標楷體" w:cs="新細明體"/>
          <w:kern w:val="0"/>
          <w:lang w:val="zh-TW"/>
        </w:rPr>
        <w:t>)</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5A50AB" w:rsidRPr="001F2D24" w14:paraId="43C5B35D" w14:textId="77777777" w:rsidTr="007E2411">
        <w:trPr>
          <w:trHeight w:val="340"/>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20D056F" w14:textId="77777777" w:rsidR="005A50AB" w:rsidRPr="001F2D24" w:rsidRDefault="005A50AB" w:rsidP="007E2411">
            <w:pPr>
              <w:widowControl/>
              <w:rPr>
                <w:rFonts w:ascii="標楷體" w:eastAsia="標楷體" w:hAnsi="標楷體" w:cs="新細明體"/>
                <w:kern w:val="0"/>
              </w:rPr>
            </w:pPr>
            <w:r w:rsidRPr="001F2D24">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48962992" w14:textId="77777777" w:rsidR="005A50AB" w:rsidRPr="001F2D24" w:rsidRDefault="005A50AB" w:rsidP="007E2411">
            <w:pPr>
              <w:widowControl/>
              <w:rPr>
                <w:rFonts w:ascii="標楷體" w:eastAsia="標楷體" w:hAnsi="標楷體" w:cs="新細明體"/>
                <w:kern w:val="0"/>
              </w:rPr>
            </w:pPr>
            <w:r w:rsidRPr="001F2D24">
              <w:rPr>
                <w:rFonts w:ascii="標楷體" w:eastAsia="標楷體" w:hAnsi="標楷體" w:cs="新細明體" w:hint="eastAsia"/>
                <w:kern w:val="0"/>
              </w:rPr>
              <w:t>說明</w:t>
            </w:r>
          </w:p>
        </w:tc>
      </w:tr>
      <w:tr w:rsidR="005A50AB" w:rsidRPr="001F2D24" w14:paraId="78569425"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127EC1CB" w14:textId="77777777" w:rsidR="005A50AB" w:rsidRPr="001F2D24" w:rsidRDefault="005A50AB" w:rsidP="007E2411">
            <w:pPr>
              <w:rPr>
                <w:rFonts w:ascii="標楷體" w:eastAsia="標楷體" w:hAnsi="標楷體"/>
              </w:rPr>
            </w:pPr>
            <w:r w:rsidRPr="001F2D24">
              <w:rPr>
                <w:rFonts w:ascii="標楷體" w:eastAsia="標楷體" w:hAnsi="標楷體"/>
              </w:rPr>
              <w:t>01</w:t>
            </w:r>
          </w:p>
        </w:tc>
        <w:tc>
          <w:tcPr>
            <w:tcW w:w="4819" w:type="dxa"/>
            <w:tcBorders>
              <w:top w:val="nil"/>
              <w:left w:val="nil"/>
              <w:bottom w:val="single" w:sz="4" w:space="0" w:color="auto"/>
              <w:right w:val="single" w:sz="4" w:space="0" w:color="auto"/>
            </w:tcBorders>
            <w:shd w:val="clear" w:color="auto" w:fill="auto"/>
            <w:noWrap/>
          </w:tcPr>
          <w:p w14:paraId="23DD3568" w14:textId="0809ACD9" w:rsidR="005A50AB" w:rsidRPr="001F2D24" w:rsidRDefault="00066627" w:rsidP="007E2411">
            <w:pPr>
              <w:rPr>
                <w:rFonts w:ascii="標楷體" w:eastAsia="標楷體" w:hAnsi="標楷體"/>
              </w:rPr>
            </w:pPr>
            <w:r w:rsidRPr="00066627">
              <w:rPr>
                <w:rFonts w:ascii="標楷體" w:eastAsia="標楷體" w:hAnsi="標楷體" w:hint="eastAsia"/>
              </w:rPr>
              <w:t>動產-</w:t>
            </w:r>
            <w:r w:rsidR="005A50AB" w:rsidRPr="001F2D24">
              <w:rPr>
                <w:rFonts w:ascii="標楷體" w:eastAsia="標楷體" w:hAnsi="標楷體" w:hint="eastAsia"/>
              </w:rPr>
              <w:t>車輛</w:t>
            </w:r>
          </w:p>
        </w:tc>
      </w:tr>
      <w:tr w:rsidR="005A50AB" w:rsidRPr="001F2D24" w14:paraId="0BA69966"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2C7E4694" w14:textId="77777777" w:rsidR="005A50AB" w:rsidRPr="001F2D24" w:rsidRDefault="005A50AB" w:rsidP="007E2411">
            <w:pPr>
              <w:rPr>
                <w:rFonts w:ascii="標楷體" w:eastAsia="標楷體" w:hAnsi="標楷體"/>
              </w:rPr>
            </w:pPr>
            <w:r w:rsidRPr="001F2D24">
              <w:rPr>
                <w:rFonts w:ascii="標楷體" w:eastAsia="標楷體" w:hAnsi="標楷體"/>
              </w:rPr>
              <w:t>02</w:t>
            </w:r>
          </w:p>
        </w:tc>
        <w:tc>
          <w:tcPr>
            <w:tcW w:w="4819" w:type="dxa"/>
            <w:tcBorders>
              <w:top w:val="nil"/>
              <w:left w:val="nil"/>
              <w:bottom w:val="single" w:sz="4" w:space="0" w:color="auto"/>
              <w:right w:val="single" w:sz="4" w:space="0" w:color="auto"/>
            </w:tcBorders>
            <w:shd w:val="clear" w:color="auto" w:fill="auto"/>
            <w:noWrap/>
          </w:tcPr>
          <w:p w14:paraId="03666E6A" w14:textId="143F781C" w:rsidR="005A50AB" w:rsidRPr="001F2D24" w:rsidRDefault="00066627" w:rsidP="007E2411">
            <w:pPr>
              <w:rPr>
                <w:rFonts w:ascii="標楷體" w:eastAsia="標楷體" w:hAnsi="標楷體"/>
              </w:rPr>
            </w:pPr>
            <w:r w:rsidRPr="00066627">
              <w:rPr>
                <w:rFonts w:ascii="標楷體" w:eastAsia="標楷體" w:hAnsi="標楷體" w:hint="eastAsia"/>
              </w:rPr>
              <w:t>動產-</w:t>
            </w:r>
            <w:r w:rsidR="005A50AB" w:rsidRPr="001F2D24">
              <w:rPr>
                <w:rFonts w:ascii="標楷體" w:eastAsia="標楷體" w:hAnsi="標楷體" w:hint="eastAsia"/>
              </w:rPr>
              <w:t>機器設備</w:t>
            </w:r>
          </w:p>
        </w:tc>
      </w:tr>
    </w:tbl>
    <w:p w14:paraId="11579D13" w14:textId="77777777" w:rsidR="005A50AB" w:rsidRDefault="005A50AB" w:rsidP="005A50AB">
      <w:pPr>
        <w:tabs>
          <w:tab w:val="left" w:pos="788"/>
        </w:tabs>
        <w:ind w:leftChars="300" w:left="720"/>
        <w:rPr>
          <w:rFonts w:ascii="標楷體" w:eastAsia="標楷體" w:hAnsi="標楷體"/>
        </w:rPr>
      </w:pPr>
    </w:p>
    <w:p w14:paraId="1224EF1A" w14:textId="307E65DF" w:rsidR="005A50AB" w:rsidRDefault="005A50AB" w:rsidP="00894D7B">
      <w:pPr>
        <w:numPr>
          <w:ilvl w:val="0"/>
          <w:numId w:val="15"/>
        </w:numPr>
        <w:rPr>
          <w:rFonts w:ascii="標楷體" w:eastAsia="標楷體" w:hAnsi="標楷體"/>
        </w:rPr>
      </w:pPr>
      <w:r w:rsidRPr="003135EE">
        <w:rPr>
          <w:rFonts w:ascii="標楷體" w:eastAsia="標楷體" w:hAnsi="標楷體" w:hint="eastAsia"/>
        </w:rPr>
        <w:t>停車位型式</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5A50AB" w:rsidRPr="003135EE" w14:paraId="0040F861" w14:textId="77777777" w:rsidTr="007E2411">
        <w:trPr>
          <w:trHeight w:val="340"/>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DF56B19" w14:textId="77777777" w:rsidR="005A50AB" w:rsidRPr="003135EE" w:rsidRDefault="005A50AB" w:rsidP="007E2411">
            <w:pPr>
              <w:widowControl/>
              <w:rPr>
                <w:rFonts w:ascii="標楷體" w:eastAsia="標楷體" w:hAnsi="標楷體" w:cs="新細明體"/>
                <w:kern w:val="0"/>
              </w:rPr>
            </w:pPr>
            <w:r w:rsidRPr="003135EE">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3B1A6FD4" w14:textId="77777777" w:rsidR="005A50AB" w:rsidRPr="003135EE" w:rsidRDefault="005A50AB" w:rsidP="007E2411">
            <w:pPr>
              <w:widowControl/>
              <w:rPr>
                <w:rFonts w:ascii="標楷體" w:eastAsia="標楷體" w:hAnsi="標楷體" w:cs="新細明體"/>
                <w:kern w:val="0"/>
              </w:rPr>
            </w:pPr>
            <w:r w:rsidRPr="003135EE">
              <w:rPr>
                <w:rFonts w:ascii="標楷體" w:eastAsia="標楷體" w:hAnsi="標楷體" w:cs="新細明體" w:hint="eastAsia"/>
                <w:kern w:val="0"/>
              </w:rPr>
              <w:t>說明</w:t>
            </w:r>
          </w:p>
        </w:tc>
      </w:tr>
      <w:tr w:rsidR="005A50AB" w:rsidRPr="003135EE" w14:paraId="4ED55CE7"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578544FA" w14:textId="77777777" w:rsidR="005A50AB" w:rsidRPr="003135EE" w:rsidRDefault="005A50AB" w:rsidP="007E2411">
            <w:pPr>
              <w:widowControl/>
              <w:rPr>
                <w:rFonts w:ascii="標楷體" w:eastAsia="標楷體" w:hAnsi="標楷體" w:cs="新細明體"/>
                <w:kern w:val="0"/>
              </w:rPr>
            </w:pPr>
            <w:r w:rsidRPr="003135EE">
              <w:rPr>
                <w:rFonts w:ascii="標楷體" w:eastAsia="標楷體" w:hAnsi="標楷體" w:cs="新細明體" w:hint="eastAsia"/>
                <w:kern w:val="0"/>
              </w:rPr>
              <w:t>1</w:t>
            </w:r>
          </w:p>
        </w:tc>
        <w:tc>
          <w:tcPr>
            <w:tcW w:w="4819" w:type="dxa"/>
            <w:tcBorders>
              <w:top w:val="nil"/>
              <w:left w:val="nil"/>
              <w:bottom w:val="single" w:sz="4" w:space="0" w:color="auto"/>
              <w:right w:val="single" w:sz="4" w:space="0" w:color="auto"/>
            </w:tcBorders>
            <w:shd w:val="clear" w:color="auto" w:fill="auto"/>
            <w:noWrap/>
            <w:vAlign w:val="center"/>
            <w:hideMark/>
          </w:tcPr>
          <w:p w14:paraId="2EB41D50" w14:textId="77777777" w:rsidR="005A50AB" w:rsidRPr="003135EE" w:rsidRDefault="005A50AB" w:rsidP="007E2411">
            <w:pPr>
              <w:widowControl/>
              <w:rPr>
                <w:rFonts w:ascii="標楷體" w:eastAsia="標楷體" w:hAnsi="標楷體" w:cs="新細明體"/>
                <w:kern w:val="0"/>
              </w:rPr>
            </w:pPr>
            <w:r w:rsidRPr="003135EE">
              <w:rPr>
                <w:rFonts w:ascii="標楷體" w:eastAsia="標楷體" w:hAnsi="標楷體" w:cs="新細明體" w:hint="eastAsia"/>
                <w:kern w:val="0"/>
              </w:rPr>
              <w:t>平道平面位</w:t>
            </w:r>
          </w:p>
        </w:tc>
      </w:tr>
      <w:tr w:rsidR="005A50AB" w:rsidRPr="003135EE" w14:paraId="6EBD0B00"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6A59F7C3" w14:textId="77777777" w:rsidR="005A50AB" w:rsidRPr="003135EE" w:rsidRDefault="005A50AB" w:rsidP="007E2411">
            <w:pPr>
              <w:widowControl/>
              <w:rPr>
                <w:rFonts w:ascii="標楷體" w:eastAsia="標楷體" w:hAnsi="標楷體" w:cs="新細明體"/>
                <w:kern w:val="0"/>
              </w:rPr>
            </w:pPr>
            <w:r w:rsidRPr="003135EE">
              <w:rPr>
                <w:rFonts w:ascii="標楷體" w:eastAsia="標楷體" w:hAnsi="標楷體" w:cs="新細明體" w:hint="eastAsia"/>
                <w:kern w:val="0"/>
              </w:rPr>
              <w:t>2</w:t>
            </w:r>
          </w:p>
        </w:tc>
        <w:tc>
          <w:tcPr>
            <w:tcW w:w="4819" w:type="dxa"/>
            <w:tcBorders>
              <w:top w:val="nil"/>
              <w:left w:val="nil"/>
              <w:bottom w:val="single" w:sz="4" w:space="0" w:color="auto"/>
              <w:right w:val="single" w:sz="4" w:space="0" w:color="auto"/>
            </w:tcBorders>
            <w:shd w:val="clear" w:color="auto" w:fill="auto"/>
            <w:noWrap/>
            <w:vAlign w:val="center"/>
            <w:hideMark/>
          </w:tcPr>
          <w:p w14:paraId="1882D89F" w14:textId="77777777" w:rsidR="005A50AB" w:rsidRPr="003135EE" w:rsidRDefault="005A50AB" w:rsidP="007E2411">
            <w:pPr>
              <w:widowControl/>
              <w:rPr>
                <w:rFonts w:ascii="標楷體" w:eastAsia="標楷體" w:hAnsi="標楷體" w:cs="新細明體"/>
                <w:kern w:val="0"/>
              </w:rPr>
            </w:pPr>
            <w:r w:rsidRPr="003135EE">
              <w:rPr>
                <w:rFonts w:ascii="標楷體" w:eastAsia="標楷體" w:hAnsi="標楷體" w:cs="新細明體" w:hint="eastAsia"/>
                <w:kern w:val="0"/>
              </w:rPr>
              <w:t>平道機械位</w:t>
            </w:r>
          </w:p>
        </w:tc>
      </w:tr>
      <w:tr w:rsidR="005A50AB" w:rsidRPr="003135EE" w14:paraId="685CEF7F"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655BE487" w14:textId="77777777" w:rsidR="005A50AB" w:rsidRPr="003135EE" w:rsidRDefault="005A50AB" w:rsidP="007E2411">
            <w:pPr>
              <w:widowControl/>
              <w:rPr>
                <w:rFonts w:ascii="標楷體" w:eastAsia="標楷體" w:hAnsi="標楷體" w:cs="新細明體"/>
                <w:kern w:val="0"/>
              </w:rPr>
            </w:pPr>
            <w:r w:rsidRPr="003135EE">
              <w:rPr>
                <w:rFonts w:ascii="標楷體" w:eastAsia="標楷體" w:hAnsi="標楷體" w:cs="新細明體" w:hint="eastAsia"/>
                <w:kern w:val="0"/>
              </w:rPr>
              <w:t>3</w:t>
            </w:r>
          </w:p>
        </w:tc>
        <w:tc>
          <w:tcPr>
            <w:tcW w:w="4819" w:type="dxa"/>
            <w:tcBorders>
              <w:top w:val="nil"/>
              <w:left w:val="nil"/>
              <w:bottom w:val="single" w:sz="4" w:space="0" w:color="auto"/>
              <w:right w:val="single" w:sz="4" w:space="0" w:color="auto"/>
            </w:tcBorders>
            <w:shd w:val="clear" w:color="auto" w:fill="auto"/>
            <w:noWrap/>
            <w:vAlign w:val="center"/>
            <w:hideMark/>
          </w:tcPr>
          <w:p w14:paraId="115AEDAE" w14:textId="77777777" w:rsidR="005A50AB" w:rsidRPr="003135EE" w:rsidRDefault="005A50AB" w:rsidP="007E2411">
            <w:pPr>
              <w:widowControl/>
              <w:rPr>
                <w:rFonts w:ascii="標楷體" w:eastAsia="標楷體" w:hAnsi="標楷體" w:cs="新細明體"/>
                <w:kern w:val="0"/>
              </w:rPr>
            </w:pPr>
            <w:r w:rsidRPr="003135EE">
              <w:rPr>
                <w:rFonts w:ascii="標楷體" w:eastAsia="標楷體" w:hAnsi="標楷體" w:cs="新細明體" w:hint="eastAsia"/>
                <w:kern w:val="0"/>
              </w:rPr>
              <w:t>械道平面位</w:t>
            </w:r>
          </w:p>
        </w:tc>
      </w:tr>
      <w:tr w:rsidR="005A50AB" w:rsidRPr="003135EE" w14:paraId="44B534D2"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505CB952" w14:textId="77777777" w:rsidR="005A50AB" w:rsidRPr="003135EE" w:rsidRDefault="005A50AB" w:rsidP="007E2411">
            <w:pPr>
              <w:widowControl/>
              <w:rPr>
                <w:rFonts w:ascii="標楷體" w:eastAsia="標楷體" w:hAnsi="標楷體" w:cs="新細明體"/>
                <w:kern w:val="0"/>
              </w:rPr>
            </w:pPr>
            <w:r w:rsidRPr="003135EE">
              <w:rPr>
                <w:rFonts w:ascii="標楷體" w:eastAsia="標楷體" w:hAnsi="標楷體" w:cs="新細明體" w:hint="eastAsia"/>
                <w:kern w:val="0"/>
              </w:rPr>
              <w:t>4</w:t>
            </w:r>
          </w:p>
        </w:tc>
        <w:tc>
          <w:tcPr>
            <w:tcW w:w="4819" w:type="dxa"/>
            <w:tcBorders>
              <w:top w:val="nil"/>
              <w:left w:val="nil"/>
              <w:bottom w:val="single" w:sz="4" w:space="0" w:color="auto"/>
              <w:right w:val="single" w:sz="4" w:space="0" w:color="auto"/>
            </w:tcBorders>
            <w:shd w:val="clear" w:color="auto" w:fill="auto"/>
            <w:noWrap/>
            <w:vAlign w:val="center"/>
            <w:hideMark/>
          </w:tcPr>
          <w:p w14:paraId="103E64FF" w14:textId="77777777" w:rsidR="005A50AB" w:rsidRPr="003135EE" w:rsidRDefault="005A50AB" w:rsidP="007E2411">
            <w:pPr>
              <w:widowControl/>
              <w:rPr>
                <w:rFonts w:ascii="標楷體" w:eastAsia="標楷體" w:hAnsi="標楷體" w:cs="新細明體"/>
                <w:kern w:val="0"/>
              </w:rPr>
            </w:pPr>
            <w:r w:rsidRPr="003135EE">
              <w:rPr>
                <w:rFonts w:ascii="標楷體" w:eastAsia="標楷體" w:hAnsi="標楷體" w:cs="新細明體" w:hint="eastAsia"/>
                <w:kern w:val="0"/>
              </w:rPr>
              <w:t>械道機械位</w:t>
            </w:r>
          </w:p>
        </w:tc>
      </w:tr>
      <w:tr w:rsidR="005A50AB" w:rsidRPr="003135EE" w14:paraId="3B2E4119"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76B8403E" w14:textId="77777777" w:rsidR="005A50AB" w:rsidRPr="003135EE" w:rsidRDefault="005A50AB" w:rsidP="007E2411">
            <w:pPr>
              <w:widowControl/>
              <w:rPr>
                <w:rFonts w:ascii="標楷體" w:eastAsia="標楷體" w:hAnsi="標楷體" w:cs="新細明體"/>
                <w:kern w:val="0"/>
              </w:rPr>
            </w:pPr>
            <w:r w:rsidRPr="003135EE">
              <w:rPr>
                <w:rFonts w:ascii="標楷體" w:eastAsia="標楷體" w:hAnsi="標楷體" w:cs="新細明體" w:hint="eastAsia"/>
                <w:kern w:val="0"/>
              </w:rPr>
              <w:t>5</w:t>
            </w:r>
          </w:p>
        </w:tc>
        <w:tc>
          <w:tcPr>
            <w:tcW w:w="4819" w:type="dxa"/>
            <w:tcBorders>
              <w:top w:val="nil"/>
              <w:left w:val="nil"/>
              <w:bottom w:val="single" w:sz="4" w:space="0" w:color="auto"/>
              <w:right w:val="single" w:sz="4" w:space="0" w:color="auto"/>
            </w:tcBorders>
            <w:shd w:val="clear" w:color="auto" w:fill="auto"/>
            <w:noWrap/>
            <w:vAlign w:val="center"/>
            <w:hideMark/>
          </w:tcPr>
          <w:p w14:paraId="15857034" w14:textId="77777777" w:rsidR="005A50AB" w:rsidRPr="003135EE" w:rsidRDefault="005A50AB" w:rsidP="007E2411">
            <w:pPr>
              <w:widowControl/>
              <w:rPr>
                <w:rFonts w:ascii="標楷體" w:eastAsia="標楷體" w:hAnsi="標楷體" w:cs="新細明體"/>
                <w:kern w:val="0"/>
              </w:rPr>
            </w:pPr>
            <w:r w:rsidRPr="003135EE">
              <w:rPr>
                <w:rFonts w:ascii="標楷體" w:eastAsia="標楷體" w:hAnsi="標楷體" w:cs="新細明體" w:hint="eastAsia"/>
                <w:kern w:val="0"/>
              </w:rPr>
              <w:t xml:space="preserve">無車位    </w:t>
            </w:r>
          </w:p>
        </w:tc>
      </w:tr>
      <w:tr w:rsidR="005A50AB" w:rsidRPr="003135EE" w14:paraId="6A4DE633"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78843D7C" w14:textId="77777777" w:rsidR="005A50AB" w:rsidRPr="003135EE" w:rsidRDefault="005A50AB" w:rsidP="007E2411">
            <w:pPr>
              <w:widowControl/>
              <w:rPr>
                <w:rFonts w:ascii="標楷體" w:eastAsia="標楷體" w:hAnsi="標楷體" w:cs="新細明體"/>
                <w:kern w:val="0"/>
              </w:rPr>
            </w:pPr>
            <w:r w:rsidRPr="003135EE">
              <w:rPr>
                <w:rFonts w:ascii="標楷體" w:eastAsia="標楷體" w:hAnsi="標楷體" w:cs="新細明體" w:hint="eastAsia"/>
                <w:kern w:val="0"/>
              </w:rPr>
              <w:t>6</w:t>
            </w:r>
          </w:p>
        </w:tc>
        <w:tc>
          <w:tcPr>
            <w:tcW w:w="4819" w:type="dxa"/>
            <w:tcBorders>
              <w:top w:val="nil"/>
              <w:left w:val="nil"/>
              <w:bottom w:val="single" w:sz="4" w:space="0" w:color="auto"/>
              <w:right w:val="single" w:sz="4" w:space="0" w:color="auto"/>
            </w:tcBorders>
            <w:shd w:val="clear" w:color="auto" w:fill="auto"/>
            <w:noWrap/>
            <w:vAlign w:val="center"/>
            <w:hideMark/>
          </w:tcPr>
          <w:p w14:paraId="0437C359" w14:textId="77777777" w:rsidR="005A50AB" w:rsidRPr="003135EE" w:rsidRDefault="005A50AB" w:rsidP="007E2411">
            <w:pPr>
              <w:widowControl/>
              <w:rPr>
                <w:rFonts w:ascii="標楷體" w:eastAsia="標楷體" w:hAnsi="標楷體" w:cs="新細明體"/>
                <w:kern w:val="0"/>
              </w:rPr>
            </w:pPr>
            <w:r w:rsidRPr="003135EE">
              <w:rPr>
                <w:rFonts w:ascii="標楷體" w:eastAsia="標楷體" w:hAnsi="標楷體" w:cs="新細明體" w:hint="eastAsia"/>
                <w:kern w:val="0"/>
              </w:rPr>
              <w:t xml:space="preserve">庭院車位  </w:t>
            </w:r>
          </w:p>
        </w:tc>
      </w:tr>
    </w:tbl>
    <w:p w14:paraId="49852D8F" w14:textId="77777777" w:rsidR="005A50AB" w:rsidRDefault="005A50AB" w:rsidP="005A50AB">
      <w:pPr>
        <w:tabs>
          <w:tab w:val="left" w:pos="788"/>
        </w:tabs>
        <w:ind w:leftChars="300" w:left="720"/>
        <w:rPr>
          <w:rFonts w:ascii="標楷體" w:eastAsia="標楷體" w:hAnsi="標楷體"/>
        </w:rPr>
      </w:pPr>
    </w:p>
    <w:p w14:paraId="1531AA88" w14:textId="2472A74C" w:rsidR="005A50AB" w:rsidRDefault="001F6530" w:rsidP="00894D7B">
      <w:pPr>
        <w:numPr>
          <w:ilvl w:val="0"/>
          <w:numId w:val="15"/>
        </w:numPr>
        <w:rPr>
          <w:rFonts w:ascii="標楷體" w:eastAsia="標楷體" w:hAnsi="標楷體"/>
        </w:rPr>
      </w:pPr>
      <w:r w:rsidRPr="001F6530">
        <w:rPr>
          <w:rFonts w:ascii="標楷體" w:eastAsia="標楷體" w:hAnsi="標楷體" w:hint="eastAsia"/>
        </w:rPr>
        <w:t>建物</w:t>
      </w:r>
      <w:r w:rsidR="005A50AB" w:rsidRPr="003135EE">
        <w:rPr>
          <w:rFonts w:ascii="標楷體" w:eastAsia="標楷體" w:hAnsi="標楷體" w:hint="eastAsia"/>
        </w:rPr>
        <w:t>主要用途</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5A50AB" w:rsidRPr="001F6530" w14:paraId="3101E9E8" w14:textId="77777777" w:rsidTr="007E2411">
        <w:trPr>
          <w:trHeight w:val="340"/>
          <w:tblHeader/>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D67E63E" w14:textId="77777777" w:rsidR="005A50AB" w:rsidRPr="001F6530" w:rsidRDefault="005A50AB" w:rsidP="007E2411">
            <w:pPr>
              <w:widowControl/>
              <w:rPr>
                <w:rFonts w:ascii="標楷體" w:eastAsia="標楷體" w:hAnsi="標楷體" w:cs="新細明體"/>
                <w:kern w:val="0"/>
              </w:rPr>
            </w:pPr>
            <w:r w:rsidRPr="001F6530">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05F8B344" w14:textId="77777777" w:rsidR="005A50AB" w:rsidRPr="001F6530" w:rsidRDefault="005A50AB" w:rsidP="007E2411">
            <w:pPr>
              <w:widowControl/>
              <w:rPr>
                <w:rFonts w:ascii="標楷體" w:eastAsia="標楷體" w:hAnsi="標楷體" w:cs="新細明體"/>
                <w:kern w:val="0"/>
              </w:rPr>
            </w:pPr>
            <w:r w:rsidRPr="001F6530">
              <w:rPr>
                <w:rFonts w:ascii="標楷體" w:eastAsia="標楷體" w:hAnsi="標楷體" w:cs="新細明體" w:hint="eastAsia"/>
                <w:kern w:val="0"/>
              </w:rPr>
              <w:t>說明</w:t>
            </w:r>
          </w:p>
        </w:tc>
      </w:tr>
      <w:tr w:rsidR="001F6530" w:rsidRPr="001F6530" w14:paraId="11CB700E"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1773795" w14:textId="7647E4F1" w:rsidR="001F6530" w:rsidRPr="001F6530" w:rsidRDefault="001F6530" w:rsidP="001F6530">
            <w:pPr>
              <w:widowControl/>
              <w:rPr>
                <w:rFonts w:ascii="標楷體" w:eastAsia="標楷體" w:hAnsi="標楷體" w:cs="新細明體"/>
                <w:kern w:val="0"/>
              </w:rPr>
            </w:pPr>
            <w:r w:rsidRPr="001F6530">
              <w:rPr>
                <w:rFonts w:ascii="標楷體" w:eastAsia="標楷體" w:hAnsi="標楷體" w:cs="新細明體"/>
                <w:kern w:val="0"/>
              </w:rPr>
              <w:t>01</w:t>
            </w:r>
          </w:p>
        </w:tc>
        <w:tc>
          <w:tcPr>
            <w:tcW w:w="4819" w:type="dxa"/>
            <w:tcBorders>
              <w:top w:val="nil"/>
              <w:left w:val="nil"/>
              <w:bottom w:val="single" w:sz="4" w:space="0" w:color="auto"/>
              <w:right w:val="single" w:sz="4" w:space="0" w:color="auto"/>
            </w:tcBorders>
            <w:shd w:val="clear" w:color="auto" w:fill="auto"/>
            <w:noWrap/>
            <w:hideMark/>
          </w:tcPr>
          <w:p w14:paraId="459C21DA" w14:textId="509FF2B1" w:rsidR="001F6530" w:rsidRPr="001F6530" w:rsidRDefault="001F6530" w:rsidP="001F6530">
            <w:pPr>
              <w:widowControl/>
              <w:rPr>
                <w:rFonts w:ascii="標楷體" w:eastAsia="標楷體" w:hAnsi="標楷體" w:cs="新細明體"/>
                <w:kern w:val="0"/>
              </w:rPr>
            </w:pPr>
            <w:r w:rsidRPr="0022279A">
              <w:rPr>
                <w:rFonts w:ascii="標楷體" w:eastAsia="標楷體" w:hAnsi="標楷體" w:hint="eastAsia"/>
              </w:rPr>
              <w:t>住家用</w:t>
            </w:r>
          </w:p>
        </w:tc>
      </w:tr>
      <w:tr w:rsidR="001F6530" w:rsidRPr="001F6530" w14:paraId="2E9D9D1D"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49683FB" w14:textId="232E53F5" w:rsidR="001F6530" w:rsidRPr="001F6530" w:rsidRDefault="001F6530" w:rsidP="001F6530">
            <w:pPr>
              <w:widowControl/>
              <w:rPr>
                <w:rFonts w:ascii="標楷體" w:eastAsia="標楷體" w:hAnsi="標楷體" w:cs="新細明體"/>
                <w:kern w:val="0"/>
              </w:rPr>
            </w:pPr>
            <w:r w:rsidRPr="001F6530">
              <w:rPr>
                <w:rFonts w:ascii="標楷體" w:eastAsia="標楷體" w:hAnsi="標楷體" w:cs="新細明體"/>
                <w:kern w:val="0"/>
              </w:rPr>
              <w:t>02</w:t>
            </w:r>
          </w:p>
        </w:tc>
        <w:tc>
          <w:tcPr>
            <w:tcW w:w="4819" w:type="dxa"/>
            <w:tcBorders>
              <w:top w:val="nil"/>
              <w:left w:val="nil"/>
              <w:bottom w:val="single" w:sz="4" w:space="0" w:color="auto"/>
              <w:right w:val="single" w:sz="4" w:space="0" w:color="auto"/>
            </w:tcBorders>
            <w:shd w:val="clear" w:color="auto" w:fill="auto"/>
            <w:noWrap/>
            <w:hideMark/>
          </w:tcPr>
          <w:p w14:paraId="5D52052E" w14:textId="14CD86D2" w:rsidR="001F6530" w:rsidRPr="001F6530" w:rsidRDefault="001F6530" w:rsidP="001F6530">
            <w:pPr>
              <w:widowControl/>
              <w:rPr>
                <w:rFonts w:ascii="標楷體" w:eastAsia="標楷體" w:hAnsi="標楷體" w:cs="新細明體"/>
                <w:kern w:val="0"/>
              </w:rPr>
            </w:pPr>
            <w:r w:rsidRPr="0022279A">
              <w:rPr>
                <w:rFonts w:ascii="標楷體" w:eastAsia="標楷體" w:hAnsi="標楷體" w:hint="eastAsia"/>
              </w:rPr>
              <w:t>商業用</w:t>
            </w:r>
          </w:p>
        </w:tc>
      </w:tr>
      <w:tr w:rsidR="001F6530" w:rsidRPr="001F6530" w14:paraId="1992E635"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6FA12E7C" w14:textId="2BB9D8DE" w:rsidR="001F6530" w:rsidRPr="001F6530" w:rsidRDefault="001F6530" w:rsidP="001F6530">
            <w:pPr>
              <w:widowControl/>
              <w:rPr>
                <w:rFonts w:ascii="標楷體" w:eastAsia="標楷體" w:hAnsi="標楷體" w:cs="新細明體"/>
                <w:kern w:val="0"/>
              </w:rPr>
            </w:pPr>
            <w:r w:rsidRPr="001F6530">
              <w:rPr>
                <w:rFonts w:ascii="標楷體" w:eastAsia="標楷體" w:hAnsi="標楷體" w:cs="新細明體"/>
                <w:kern w:val="0"/>
              </w:rPr>
              <w:t>03</w:t>
            </w:r>
          </w:p>
        </w:tc>
        <w:tc>
          <w:tcPr>
            <w:tcW w:w="4819" w:type="dxa"/>
            <w:tcBorders>
              <w:top w:val="nil"/>
              <w:left w:val="nil"/>
              <w:bottom w:val="single" w:sz="4" w:space="0" w:color="auto"/>
              <w:right w:val="single" w:sz="4" w:space="0" w:color="auto"/>
            </w:tcBorders>
            <w:shd w:val="clear" w:color="auto" w:fill="auto"/>
            <w:noWrap/>
            <w:hideMark/>
          </w:tcPr>
          <w:p w14:paraId="158139CB" w14:textId="02754515" w:rsidR="001F6530" w:rsidRPr="001F6530" w:rsidRDefault="001F6530" w:rsidP="001F6530">
            <w:pPr>
              <w:widowControl/>
              <w:rPr>
                <w:rFonts w:ascii="標楷體" w:eastAsia="標楷體" w:hAnsi="標楷體" w:cs="新細明體"/>
                <w:kern w:val="0"/>
              </w:rPr>
            </w:pPr>
            <w:r w:rsidRPr="0022279A">
              <w:rPr>
                <w:rFonts w:ascii="標楷體" w:eastAsia="標楷體" w:hAnsi="標楷體" w:hint="eastAsia"/>
              </w:rPr>
              <w:t>工業用</w:t>
            </w:r>
          </w:p>
        </w:tc>
      </w:tr>
      <w:tr w:rsidR="001F6530" w:rsidRPr="001F6530" w14:paraId="3A5E1961"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3964157" w14:textId="67E7D9FE" w:rsidR="001F6530" w:rsidRPr="001F6530" w:rsidRDefault="001F6530" w:rsidP="001F6530">
            <w:pPr>
              <w:widowControl/>
              <w:rPr>
                <w:rFonts w:ascii="標楷體" w:eastAsia="標楷體" w:hAnsi="標楷體" w:cs="新細明體"/>
                <w:kern w:val="0"/>
              </w:rPr>
            </w:pPr>
            <w:r w:rsidRPr="001F6530">
              <w:rPr>
                <w:rFonts w:ascii="標楷體" w:eastAsia="標楷體" w:hAnsi="標楷體" w:cs="新細明體"/>
                <w:kern w:val="0"/>
              </w:rPr>
              <w:t>04</w:t>
            </w:r>
          </w:p>
        </w:tc>
        <w:tc>
          <w:tcPr>
            <w:tcW w:w="4819" w:type="dxa"/>
            <w:tcBorders>
              <w:top w:val="nil"/>
              <w:left w:val="nil"/>
              <w:bottom w:val="single" w:sz="4" w:space="0" w:color="auto"/>
              <w:right w:val="single" w:sz="4" w:space="0" w:color="auto"/>
            </w:tcBorders>
            <w:shd w:val="clear" w:color="auto" w:fill="auto"/>
            <w:noWrap/>
            <w:hideMark/>
          </w:tcPr>
          <w:p w14:paraId="26558864" w14:textId="36C37396" w:rsidR="001F6530" w:rsidRPr="001F6530" w:rsidRDefault="001F6530" w:rsidP="001F6530">
            <w:pPr>
              <w:widowControl/>
              <w:rPr>
                <w:rFonts w:ascii="標楷體" w:eastAsia="標楷體" w:hAnsi="標楷體" w:cs="新細明體"/>
                <w:kern w:val="0"/>
              </w:rPr>
            </w:pPr>
            <w:r w:rsidRPr="0022279A">
              <w:rPr>
                <w:rFonts w:ascii="標楷體" w:eastAsia="標楷體" w:hAnsi="標楷體" w:hint="eastAsia"/>
              </w:rPr>
              <w:t>農業用</w:t>
            </w:r>
          </w:p>
        </w:tc>
      </w:tr>
      <w:tr w:rsidR="001F6530" w:rsidRPr="001F6530" w14:paraId="08A936E3"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70068CB" w14:textId="033602D5" w:rsidR="001F6530" w:rsidRPr="001F6530" w:rsidRDefault="001F6530" w:rsidP="001F6530">
            <w:pPr>
              <w:widowControl/>
              <w:rPr>
                <w:rFonts w:ascii="標楷體" w:eastAsia="標楷體" w:hAnsi="標楷體" w:cs="新細明體"/>
                <w:kern w:val="0"/>
              </w:rPr>
            </w:pPr>
            <w:r w:rsidRPr="001F6530">
              <w:rPr>
                <w:rFonts w:ascii="標楷體" w:eastAsia="標楷體" w:hAnsi="標楷體" w:cs="新細明體"/>
                <w:kern w:val="0"/>
              </w:rPr>
              <w:t>05</w:t>
            </w:r>
          </w:p>
        </w:tc>
        <w:tc>
          <w:tcPr>
            <w:tcW w:w="4819" w:type="dxa"/>
            <w:tcBorders>
              <w:top w:val="nil"/>
              <w:left w:val="nil"/>
              <w:bottom w:val="single" w:sz="4" w:space="0" w:color="auto"/>
              <w:right w:val="single" w:sz="4" w:space="0" w:color="auto"/>
            </w:tcBorders>
            <w:shd w:val="clear" w:color="auto" w:fill="auto"/>
            <w:noWrap/>
            <w:hideMark/>
          </w:tcPr>
          <w:p w14:paraId="75C10351" w14:textId="7EF7815D" w:rsidR="001F6530" w:rsidRPr="001F6530" w:rsidRDefault="001F6530" w:rsidP="001F6530">
            <w:pPr>
              <w:widowControl/>
              <w:rPr>
                <w:rFonts w:ascii="標楷體" w:eastAsia="標楷體" w:hAnsi="標楷體" w:cs="新細明體"/>
                <w:kern w:val="0"/>
              </w:rPr>
            </w:pPr>
            <w:r w:rsidRPr="0022279A">
              <w:rPr>
                <w:rFonts w:ascii="標楷體" w:eastAsia="標楷體" w:hAnsi="標楷體" w:hint="eastAsia"/>
              </w:rPr>
              <w:t>農舍</w:t>
            </w:r>
          </w:p>
        </w:tc>
      </w:tr>
      <w:tr w:rsidR="001F6530" w:rsidRPr="001F6530" w14:paraId="5F5AE87F"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EAB4AB3" w14:textId="782AD0F5" w:rsidR="001F6530" w:rsidRPr="001F6530" w:rsidRDefault="001F6530" w:rsidP="001F6530">
            <w:pPr>
              <w:widowControl/>
              <w:rPr>
                <w:rFonts w:ascii="標楷體" w:eastAsia="標楷體" w:hAnsi="標楷體" w:cs="新細明體"/>
                <w:kern w:val="0"/>
              </w:rPr>
            </w:pPr>
            <w:r w:rsidRPr="001F6530">
              <w:rPr>
                <w:rFonts w:ascii="標楷體" w:eastAsia="標楷體" w:hAnsi="標楷體" w:cs="新細明體"/>
                <w:kern w:val="0"/>
              </w:rPr>
              <w:t>06</w:t>
            </w:r>
          </w:p>
        </w:tc>
        <w:tc>
          <w:tcPr>
            <w:tcW w:w="4819" w:type="dxa"/>
            <w:tcBorders>
              <w:top w:val="nil"/>
              <w:left w:val="nil"/>
              <w:bottom w:val="single" w:sz="4" w:space="0" w:color="auto"/>
              <w:right w:val="single" w:sz="4" w:space="0" w:color="auto"/>
            </w:tcBorders>
            <w:shd w:val="clear" w:color="auto" w:fill="auto"/>
            <w:noWrap/>
            <w:hideMark/>
          </w:tcPr>
          <w:p w14:paraId="6C5DA39E" w14:textId="7F1D34CB" w:rsidR="001F6530" w:rsidRPr="001F6530" w:rsidRDefault="001F6530" w:rsidP="001F6530">
            <w:pPr>
              <w:widowControl/>
              <w:rPr>
                <w:rFonts w:ascii="標楷體" w:eastAsia="標楷體" w:hAnsi="標楷體" w:cs="新細明體"/>
                <w:kern w:val="0"/>
              </w:rPr>
            </w:pPr>
            <w:r w:rsidRPr="0022279A">
              <w:rPr>
                <w:rFonts w:ascii="標楷體" w:eastAsia="標楷體" w:hAnsi="標楷體" w:hint="eastAsia"/>
              </w:rPr>
              <w:t>住商用</w:t>
            </w:r>
          </w:p>
        </w:tc>
      </w:tr>
      <w:tr w:rsidR="001F6530" w:rsidRPr="001F6530" w14:paraId="7240B70A"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D9632F8" w14:textId="1E7F5F29" w:rsidR="001F6530" w:rsidRPr="001F6530" w:rsidRDefault="001F6530" w:rsidP="001F6530">
            <w:pPr>
              <w:widowControl/>
              <w:rPr>
                <w:rFonts w:ascii="標楷體" w:eastAsia="標楷體" w:hAnsi="標楷體" w:cs="新細明體"/>
                <w:kern w:val="0"/>
              </w:rPr>
            </w:pPr>
            <w:r w:rsidRPr="001F6530">
              <w:rPr>
                <w:rFonts w:ascii="標楷體" w:eastAsia="標楷體" w:hAnsi="標楷體" w:cs="新細明體"/>
                <w:kern w:val="0"/>
              </w:rPr>
              <w:t>07</w:t>
            </w:r>
          </w:p>
        </w:tc>
        <w:tc>
          <w:tcPr>
            <w:tcW w:w="4819" w:type="dxa"/>
            <w:tcBorders>
              <w:top w:val="nil"/>
              <w:left w:val="nil"/>
              <w:bottom w:val="single" w:sz="4" w:space="0" w:color="auto"/>
              <w:right w:val="single" w:sz="4" w:space="0" w:color="auto"/>
            </w:tcBorders>
            <w:shd w:val="clear" w:color="auto" w:fill="auto"/>
            <w:noWrap/>
            <w:hideMark/>
          </w:tcPr>
          <w:p w14:paraId="462E1DF9" w14:textId="1CF97137" w:rsidR="001F6530" w:rsidRPr="001F6530" w:rsidRDefault="001F6530" w:rsidP="001F6530">
            <w:pPr>
              <w:widowControl/>
              <w:rPr>
                <w:rFonts w:ascii="標楷體" w:eastAsia="標楷體" w:hAnsi="標楷體" w:cs="新細明體"/>
                <w:kern w:val="0"/>
              </w:rPr>
            </w:pPr>
            <w:r w:rsidRPr="0022279A">
              <w:rPr>
                <w:rFonts w:ascii="標楷體" w:eastAsia="標楷體" w:hAnsi="標楷體" w:hint="eastAsia"/>
              </w:rPr>
              <w:t>住工用</w:t>
            </w:r>
          </w:p>
        </w:tc>
      </w:tr>
      <w:tr w:rsidR="001F6530" w:rsidRPr="001F6530" w14:paraId="1A0FC63A"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7BAF5D1" w14:textId="2879104A" w:rsidR="001F6530" w:rsidRPr="001F6530" w:rsidRDefault="001F6530" w:rsidP="001F6530">
            <w:pPr>
              <w:widowControl/>
              <w:rPr>
                <w:rFonts w:ascii="標楷體" w:eastAsia="標楷體" w:hAnsi="標楷體" w:cs="新細明體"/>
                <w:kern w:val="0"/>
              </w:rPr>
            </w:pPr>
            <w:r w:rsidRPr="001F6530">
              <w:rPr>
                <w:rFonts w:ascii="標楷體" w:eastAsia="標楷體" w:hAnsi="標楷體" w:cs="新細明體"/>
                <w:kern w:val="0"/>
              </w:rPr>
              <w:t>08</w:t>
            </w:r>
          </w:p>
        </w:tc>
        <w:tc>
          <w:tcPr>
            <w:tcW w:w="4819" w:type="dxa"/>
            <w:tcBorders>
              <w:top w:val="nil"/>
              <w:left w:val="nil"/>
              <w:bottom w:val="single" w:sz="4" w:space="0" w:color="auto"/>
              <w:right w:val="single" w:sz="4" w:space="0" w:color="auto"/>
            </w:tcBorders>
            <w:shd w:val="clear" w:color="auto" w:fill="auto"/>
            <w:noWrap/>
            <w:hideMark/>
          </w:tcPr>
          <w:p w14:paraId="1A751E15" w14:textId="187229B8" w:rsidR="001F6530" w:rsidRPr="001F6530" w:rsidRDefault="001F6530" w:rsidP="001F6530">
            <w:pPr>
              <w:widowControl/>
              <w:rPr>
                <w:rFonts w:ascii="標楷體" w:eastAsia="標楷體" w:hAnsi="標楷體" w:cs="新細明體"/>
                <w:kern w:val="0"/>
              </w:rPr>
            </w:pPr>
            <w:r w:rsidRPr="0022279A">
              <w:rPr>
                <w:rFonts w:ascii="標楷體" w:eastAsia="標楷體" w:hAnsi="標楷體" w:hint="eastAsia"/>
              </w:rPr>
              <w:t>工商用</w:t>
            </w:r>
          </w:p>
        </w:tc>
      </w:tr>
      <w:tr w:rsidR="001F6530" w:rsidRPr="001F6530" w14:paraId="265BD264"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6A345431" w14:textId="6EB72C24" w:rsidR="001F6530" w:rsidRPr="001F6530" w:rsidRDefault="001F6530" w:rsidP="001F6530">
            <w:pPr>
              <w:widowControl/>
              <w:rPr>
                <w:rFonts w:ascii="標楷體" w:eastAsia="標楷體" w:hAnsi="標楷體" w:cs="新細明體"/>
                <w:kern w:val="0"/>
              </w:rPr>
            </w:pPr>
            <w:r w:rsidRPr="001F6530">
              <w:rPr>
                <w:rFonts w:ascii="標楷體" w:eastAsia="標楷體" w:hAnsi="標楷體" w:cs="新細明體"/>
                <w:kern w:val="0"/>
              </w:rPr>
              <w:t>09</w:t>
            </w:r>
          </w:p>
        </w:tc>
        <w:tc>
          <w:tcPr>
            <w:tcW w:w="4819" w:type="dxa"/>
            <w:tcBorders>
              <w:top w:val="nil"/>
              <w:left w:val="nil"/>
              <w:bottom w:val="single" w:sz="4" w:space="0" w:color="auto"/>
              <w:right w:val="single" w:sz="4" w:space="0" w:color="auto"/>
            </w:tcBorders>
            <w:shd w:val="clear" w:color="auto" w:fill="auto"/>
            <w:noWrap/>
            <w:hideMark/>
          </w:tcPr>
          <w:p w14:paraId="748ED3AF" w14:textId="0425590B" w:rsidR="001F6530" w:rsidRPr="001F6530" w:rsidRDefault="001F6530" w:rsidP="001F6530">
            <w:pPr>
              <w:widowControl/>
              <w:rPr>
                <w:rFonts w:ascii="標楷體" w:eastAsia="標楷體" w:hAnsi="標楷體" w:cs="新細明體"/>
                <w:kern w:val="0"/>
              </w:rPr>
            </w:pPr>
            <w:r w:rsidRPr="0022279A">
              <w:rPr>
                <w:rFonts w:ascii="標楷體" w:eastAsia="標楷體" w:hAnsi="標楷體" w:hint="eastAsia"/>
              </w:rPr>
              <w:t>共用部分</w:t>
            </w:r>
          </w:p>
        </w:tc>
      </w:tr>
      <w:tr w:rsidR="001F6530" w:rsidRPr="001F6530" w14:paraId="6AA35A72"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2BA31CDF" w14:textId="27D5A721" w:rsidR="001F6530" w:rsidRPr="001F6530" w:rsidRDefault="001F6530" w:rsidP="001F6530">
            <w:pPr>
              <w:widowControl/>
              <w:rPr>
                <w:rFonts w:ascii="標楷體" w:eastAsia="標楷體" w:hAnsi="標楷體" w:cs="新細明體"/>
                <w:kern w:val="0"/>
              </w:rPr>
            </w:pPr>
            <w:r w:rsidRPr="001F6530">
              <w:rPr>
                <w:rFonts w:ascii="標楷體" w:eastAsia="標楷體" w:hAnsi="標楷體" w:cs="新細明體"/>
                <w:kern w:val="0"/>
              </w:rPr>
              <w:t>10</w:t>
            </w:r>
          </w:p>
        </w:tc>
        <w:tc>
          <w:tcPr>
            <w:tcW w:w="4819" w:type="dxa"/>
            <w:tcBorders>
              <w:top w:val="nil"/>
              <w:left w:val="nil"/>
              <w:bottom w:val="single" w:sz="4" w:space="0" w:color="auto"/>
              <w:right w:val="single" w:sz="4" w:space="0" w:color="auto"/>
            </w:tcBorders>
            <w:shd w:val="clear" w:color="auto" w:fill="auto"/>
            <w:noWrap/>
            <w:hideMark/>
          </w:tcPr>
          <w:p w14:paraId="2B9768FC" w14:textId="30BC5598" w:rsidR="001F6530" w:rsidRPr="001F6530" w:rsidRDefault="001F6530" w:rsidP="001F6530">
            <w:pPr>
              <w:widowControl/>
              <w:rPr>
                <w:rFonts w:ascii="標楷體" w:eastAsia="標楷體" w:hAnsi="標楷體" w:cs="新細明體"/>
                <w:kern w:val="0"/>
              </w:rPr>
            </w:pPr>
            <w:r w:rsidRPr="0022279A">
              <w:rPr>
                <w:rFonts w:ascii="標楷體" w:eastAsia="標楷體" w:hAnsi="標楷體" w:hint="eastAsia"/>
              </w:rPr>
              <w:t>列管標準廠房</w:t>
            </w:r>
          </w:p>
        </w:tc>
      </w:tr>
      <w:tr w:rsidR="001F6530" w:rsidRPr="001F6530" w14:paraId="65A6D0EE"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17D1AB85" w14:textId="442C7818" w:rsidR="001F6530" w:rsidRPr="001F6530" w:rsidRDefault="001F6530" w:rsidP="001F6530">
            <w:pPr>
              <w:widowControl/>
              <w:rPr>
                <w:rFonts w:ascii="標楷體" w:eastAsia="標楷體" w:hAnsi="標楷體" w:cs="新細明體"/>
                <w:kern w:val="0"/>
              </w:rPr>
            </w:pPr>
            <w:r w:rsidRPr="001F6530">
              <w:rPr>
                <w:rFonts w:ascii="標楷體" w:eastAsia="標楷體" w:hAnsi="標楷體" w:cs="新細明體"/>
                <w:kern w:val="0"/>
              </w:rPr>
              <w:t>11</w:t>
            </w:r>
          </w:p>
        </w:tc>
        <w:tc>
          <w:tcPr>
            <w:tcW w:w="4819" w:type="dxa"/>
            <w:tcBorders>
              <w:top w:val="nil"/>
              <w:left w:val="nil"/>
              <w:bottom w:val="single" w:sz="4" w:space="0" w:color="auto"/>
              <w:right w:val="single" w:sz="4" w:space="0" w:color="auto"/>
            </w:tcBorders>
            <w:shd w:val="clear" w:color="auto" w:fill="auto"/>
            <w:noWrap/>
            <w:hideMark/>
          </w:tcPr>
          <w:p w14:paraId="61ADDA91" w14:textId="7907FC51" w:rsidR="001F6530" w:rsidRPr="001F6530" w:rsidRDefault="001F6530" w:rsidP="001F6530">
            <w:pPr>
              <w:widowControl/>
              <w:rPr>
                <w:rFonts w:ascii="標楷體" w:eastAsia="標楷體" w:hAnsi="標楷體" w:cs="新細明體"/>
                <w:kern w:val="0"/>
              </w:rPr>
            </w:pPr>
            <w:r w:rsidRPr="0022279A">
              <w:rPr>
                <w:rFonts w:ascii="標楷體" w:eastAsia="標楷體" w:hAnsi="標楷體" w:hint="eastAsia"/>
              </w:rPr>
              <w:t>國民住宅</w:t>
            </w:r>
          </w:p>
        </w:tc>
      </w:tr>
      <w:tr w:rsidR="001F6530" w:rsidRPr="001F6530" w14:paraId="36C1C85D"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BAA15A6" w14:textId="4267BA31" w:rsidR="001F6530" w:rsidRPr="001F6530" w:rsidRDefault="001F6530" w:rsidP="001F6530">
            <w:pPr>
              <w:widowControl/>
              <w:rPr>
                <w:rFonts w:ascii="標楷體" w:eastAsia="標楷體" w:hAnsi="標楷體" w:cs="新細明體"/>
                <w:kern w:val="0"/>
              </w:rPr>
            </w:pPr>
            <w:r w:rsidRPr="001F6530">
              <w:rPr>
                <w:rFonts w:ascii="標楷體" w:eastAsia="標楷體" w:hAnsi="標楷體" w:cs="新細明體"/>
                <w:kern w:val="0"/>
              </w:rPr>
              <w:t>12</w:t>
            </w:r>
          </w:p>
        </w:tc>
        <w:tc>
          <w:tcPr>
            <w:tcW w:w="4819" w:type="dxa"/>
            <w:tcBorders>
              <w:top w:val="nil"/>
              <w:left w:val="nil"/>
              <w:bottom w:val="single" w:sz="4" w:space="0" w:color="auto"/>
              <w:right w:val="single" w:sz="4" w:space="0" w:color="auto"/>
            </w:tcBorders>
            <w:shd w:val="clear" w:color="auto" w:fill="auto"/>
            <w:noWrap/>
            <w:hideMark/>
          </w:tcPr>
          <w:p w14:paraId="570D5D51" w14:textId="70CEA1DD" w:rsidR="001F6530" w:rsidRPr="001F6530" w:rsidRDefault="001F6530" w:rsidP="001F6530">
            <w:pPr>
              <w:widowControl/>
              <w:rPr>
                <w:rFonts w:ascii="標楷體" w:eastAsia="標楷體" w:hAnsi="標楷體" w:cs="新細明體"/>
                <w:kern w:val="0"/>
              </w:rPr>
            </w:pPr>
            <w:r w:rsidRPr="0022279A">
              <w:rPr>
                <w:rFonts w:ascii="標楷體" w:eastAsia="標楷體" w:hAnsi="標楷體" w:hint="eastAsia"/>
              </w:rPr>
              <w:t>市場攤位</w:t>
            </w:r>
          </w:p>
        </w:tc>
      </w:tr>
      <w:tr w:rsidR="001F6530" w:rsidRPr="001F6530" w14:paraId="4140009B"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3306CC1" w14:textId="42249E56" w:rsidR="001F6530" w:rsidRPr="001F6530" w:rsidRDefault="001F6530" w:rsidP="001F6530">
            <w:pPr>
              <w:widowControl/>
              <w:rPr>
                <w:rFonts w:ascii="標楷體" w:eastAsia="標楷體" w:hAnsi="標楷體" w:cs="新細明體"/>
                <w:kern w:val="0"/>
              </w:rPr>
            </w:pPr>
            <w:r w:rsidRPr="001F6530">
              <w:rPr>
                <w:rFonts w:ascii="標楷體" w:eastAsia="標楷體" w:hAnsi="標楷體" w:cs="新細明體"/>
                <w:kern w:val="0"/>
              </w:rPr>
              <w:t>13</w:t>
            </w:r>
          </w:p>
        </w:tc>
        <w:tc>
          <w:tcPr>
            <w:tcW w:w="4819" w:type="dxa"/>
            <w:tcBorders>
              <w:top w:val="nil"/>
              <w:left w:val="nil"/>
              <w:bottom w:val="single" w:sz="4" w:space="0" w:color="auto"/>
              <w:right w:val="single" w:sz="4" w:space="0" w:color="auto"/>
            </w:tcBorders>
            <w:shd w:val="clear" w:color="auto" w:fill="auto"/>
            <w:noWrap/>
            <w:hideMark/>
          </w:tcPr>
          <w:p w14:paraId="33C90134" w14:textId="1D1782BD" w:rsidR="001F6530" w:rsidRPr="001F6530" w:rsidRDefault="001F6530" w:rsidP="001F6530">
            <w:pPr>
              <w:widowControl/>
              <w:rPr>
                <w:rFonts w:ascii="標楷體" w:eastAsia="標楷體" w:hAnsi="標楷體" w:cs="新細明體"/>
                <w:kern w:val="0"/>
              </w:rPr>
            </w:pPr>
            <w:r w:rsidRPr="0022279A">
              <w:rPr>
                <w:rFonts w:ascii="標楷體" w:eastAsia="標楷體" w:hAnsi="標楷體" w:hint="eastAsia"/>
              </w:rPr>
              <w:t>停車空間</w:t>
            </w:r>
          </w:p>
        </w:tc>
      </w:tr>
      <w:tr w:rsidR="001F6530" w:rsidRPr="001F6530" w14:paraId="1D6FA937"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F64168B" w14:textId="29FF3EA4" w:rsidR="001F6530" w:rsidRPr="001F6530" w:rsidRDefault="001F6530" w:rsidP="001F6530">
            <w:pPr>
              <w:widowControl/>
              <w:rPr>
                <w:rFonts w:ascii="標楷體" w:eastAsia="標楷體" w:hAnsi="標楷體" w:cs="新細明體"/>
                <w:kern w:val="0"/>
              </w:rPr>
            </w:pPr>
            <w:r w:rsidRPr="001F6530">
              <w:rPr>
                <w:rFonts w:ascii="標楷體" w:eastAsia="標楷體" w:hAnsi="標楷體" w:cs="新細明體"/>
                <w:kern w:val="0"/>
              </w:rPr>
              <w:t>14</w:t>
            </w:r>
          </w:p>
        </w:tc>
        <w:tc>
          <w:tcPr>
            <w:tcW w:w="4819" w:type="dxa"/>
            <w:tcBorders>
              <w:top w:val="nil"/>
              <w:left w:val="nil"/>
              <w:bottom w:val="single" w:sz="4" w:space="0" w:color="auto"/>
              <w:right w:val="single" w:sz="4" w:space="0" w:color="auto"/>
            </w:tcBorders>
            <w:shd w:val="clear" w:color="auto" w:fill="auto"/>
            <w:noWrap/>
            <w:hideMark/>
          </w:tcPr>
          <w:p w14:paraId="4DC1C356" w14:textId="2D34798B" w:rsidR="001F6530" w:rsidRPr="001F6530" w:rsidRDefault="001F6530" w:rsidP="001F6530">
            <w:pPr>
              <w:widowControl/>
              <w:rPr>
                <w:rFonts w:ascii="標楷體" w:eastAsia="標楷體" w:hAnsi="標楷體" w:cs="新細明體"/>
                <w:kern w:val="0"/>
              </w:rPr>
            </w:pPr>
            <w:r w:rsidRPr="0022279A">
              <w:rPr>
                <w:rFonts w:ascii="標楷體" w:eastAsia="標楷體" w:hAnsi="標楷體" w:hint="eastAsia"/>
              </w:rPr>
              <w:t>見使用執照</w:t>
            </w:r>
          </w:p>
        </w:tc>
      </w:tr>
      <w:tr w:rsidR="001F6530" w:rsidRPr="001F6530" w14:paraId="406AE131"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FBB56D4" w14:textId="5127903A" w:rsidR="001F6530" w:rsidRPr="001F6530" w:rsidRDefault="001F6530" w:rsidP="001F6530">
            <w:pPr>
              <w:widowControl/>
              <w:rPr>
                <w:rFonts w:ascii="標楷體" w:eastAsia="標楷體" w:hAnsi="標楷體" w:cs="新細明體"/>
                <w:kern w:val="0"/>
              </w:rPr>
            </w:pPr>
            <w:r w:rsidRPr="001F6530">
              <w:rPr>
                <w:rFonts w:ascii="標楷體" w:eastAsia="標楷體" w:hAnsi="標楷體" w:cs="新細明體"/>
                <w:kern w:val="0"/>
              </w:rPr>
              <w:t>15</w:t>
            </w:r>
          </w:p>
        </w:tc>
        <w:tc>
          <w:tcPr>
            <w:tcW w:w="4819" w:type="dxa"/>
            <w:tcBorders>
              <w:top w:val="nil"/>
              <w:left w:val="nil"/>
              <w:bottom w:val="single" w:sz="4" w:space="0" w:color="auto"/>
              <w:right w:val="single" w:sz="4" w:space="0" w:color="auto"/>
            </w:tcBorders>
            <w:shd w:val="clear" w:color="auto" w:fill="auto"/>
            <w:noWrap/>
            <w:hideMark/>
          </w:tcPr>
          <w:p w14:paraId="30FEF788" w14:textId="0490CF48" w:rsidR="001F6530" w:rsidRPr="001F6530" w:rsidRDefault="001F6530" w:rsidP="001F6530">
            <w:pPr>
              <w:widowControl/>
              <w:rPr>
                <w:rFonts w:ascii="標楷體" w:eastAsia="標楷體" w:hAnsi="標楷體" w:cs="新細明體"/>
                <w:kern w:val="0"/>
              </w:rPr>
            </w:pPr>
            <w:r w:rsidRPr="0022279A">
              <w:rPr>
                <w:rFonts w:ascii="標楷體" w:eastAsia="標楷體" w:hAnsi="標楷體" w:hint="eastAsia"/>
              </w:rPr>
              <w:t>見其它登記事項</w:t>
            </w:r>
          </w:p>
        </w:tc>
      </w:tr>
    </w:tbl>
    <w:p w14:paraId="1EB08B2C" w14:textId="77777777" w:rsidR="005A50AB" w:rsidRDefault="005A50AB" w:rsidP="005A50AB">
      <w:pPr>
        <w:tabs>
          <w:tab w:val="left" w:pos="788"/>
        </w:tabs>
        <w:ind w:leftChars="300" w:left="720"/>
        <w:rPr>
          <w:rFonts w:ascii="標楷體" w:eastAsia="標楷體" w:hAnsi="標楷體"/>
        </w:rPr>
      </w:pPr>
    </w:p>
    <w:p w14:paraId="40F4C119" w14:textId="014B0E96" w:rsidR="005A50AB" w:rsidRDefault="005A50AB" w:rsidP="00894D7B">
      <w:pPr>
        <w:numPr>
          <w:ilvl w:val="0"/>
          <w:numId w:val="15"/>
        </w:numPr>
        <w:rPr>
          <w:rFonts w:ascii="標楷體" w:eastAsia="標楷體" w:hAnsi="標楷體"/>
        </w:rPr>
      </w:pPr>
      <w:r w:rsidRPr="003135EE">
        <w:rPr>
          <w:rFonts w:ascii="標楷體" w:eastAsia="標楷體" w:hAnsi="標楷體" w:hint="eastAsia"/>
        </w:rPr>
        <w:t>附屬建物用途</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5A50AB" w:rsidRPr="003135EE" w14:paraId="38CDC90C" w14:textId="77777777" w:rsidTr="007E2411">
        <w:trPr>
          <w:trHeight w:val="340"/>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8A0BA1F" w14:textId="77777777" w:rsidR="005A50AB" w:rsidRPr="003135EE" w:rsidRDefault="005A50AB" w:rsidP="007E2411">
            <w:pPr>
              <w:widowControl/>
              <w:rPr>
                <w:rFonts w:ascii="標楷體" w:eastAsia="標楷體" w:hAnsi="標楷體" w:cs="新細明體"/>
                <w:kern w:val="0"/>
              </w:rPr>
            </w:pPr>
            <w:r w:rsidRPr="003135EE">
              <w:rPr>
                <w:rFonts w:ascii="標楷體" w:eastAsia="標楷體" w:hAnsi="標楷體" w:cs="新細明體" w:hint="eastAsia"/>
                <w:kern w:val="0"/>
              </w:rPr>
              <w:lastRenderedPageBreak/>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1910E92B" w14:textId="77777777" w:rsidR="005A50AB" w:rsidRPr="003135EE" w:rsidRDefault="005A50AB" w:rsidP="007E2411">
            <w:pPr>
              <w:widowControl/>
              <w:rPr>
                <w:rFonts w:ascii="標楷體" w:eastAsia="標楷體" w:hAnsi="標楷體" w:cs="新細明體"/>
                <w:kern w:val="0"/>
              </w:rPr>
            </w:pPr>
            <w:r w:rsidRPr="003135EE">
              <w:rPr>
                <w:rFonts w:ascii="標楷體" w:eastAsia="標楷體" w:hAnsi="標楷體" w:cs="新細明體" w:hint="eastAsia"/>
                <w:kern w:val="0"/>
              </w:rPr>
              <w:t>說明</w:t>
            </w:r>
          </w:p>
        </w:tc>
      </w:tr>
      <w:tr w:rsidR="005A50AB" w:rsidRPr="003135EE" w14:paraId="48845340"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49A6B490" w14:textId="0F50068F" w:rsidR="005A50AB" w:rsidRPr="003135EE" w:rsidRDefault="001F6530" w:rsidP="007E2411">
            <w:pPr>
              <w:widowControl/>
              <w:rPr>
                <w:rFonts w:ascii="標楷體" w:eastAsia="標楷體" w:hAnsi="標楷體" w:cs="新細明體"/>
                <w:kern w:val="0"/>
              </w:rPr>
            </w:pPr>
            <w:r>
              <w:rPr>
                <w:rFonts w:ascii="標楷體" w:eastAsia="標楷體" w:hAnsi="標楷體" w:cs="新細明體"/>
                <w:kern w:val="0"/>
              </w:rPr>
              <w:t>0</w:t>
            </w:r>
            <w:r w:rsidR="005A50AB" w:rsidRPr="003135EE">
              <w:rPr>
                <w:rFonts w:ascii="標楷體" w:eastAsia="標楷體" w:hAnsi="標楷體" w:cs="新細明體" w:hint="eastAsia"/>
                <w:kern w:val="0"/>
              </w:rPr>
              <w:t>1</w:t>
            </w:r>
          </w:p>
        </w:tc>
        <w:tc>
          <w:tcPr>
            <w:tcW w:w="4819" w:type="dxa"/>
            <w:tcBorders>
              <w:top w:val="nil"/>
              <w:left w:val="nil"/>
              <w:bottom w:val="single" w:sz="4" w:space="0" w:color="auto"/>
              <w:right w:val="single" w:sz="4" w:space="0" w:color="auto"/>
            </w:tcBorders>
            <w:shd w:val="clear" w:color="auto" w:fill="auto"/>
            <w:noWrap/>
            <w:vAlign w:val="center"/>
            <w:hideMark/>
          </w:tcPr>
          <w:p w14:paraId="1B69E509" w14:textId="77777777" w:rsidR="005A50AB" w:rsidRPr="003135EE" w:rsidRDefault="005A50AB" w:rsidP="007E2411">
            <w:pPr>
              <w:widowControl/>
              <w:rPr>
                <w:rFonts w:ascii="標楷體" w:eastAsia="標楷體" w:hAnsi="標楷體" w:cs="新細明體"/>
                <w:kern w:val="0"/>
              </w:rPr>
            </w:pPr>
            <w:r w:rsidRPr="003135EE">
              <w:rPr>
                <w:rFonts w:ascii="標楷體" w:eastAsia="標楷體" w:hAnsi="標楷體" w:cs="新細明體" w:hint="eastAsia"/>
                <w:kern w:val="0"/>
              </w:rPr>
              <w:t>花台</w:t>
            </w:r>
          </w:p>
        </w:tc>
      </w:tr>
      <w:tr w:rsidR="005A50AB" w:rsidRPr="003135EE" w14:paraId="1BFA9287"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177A94F2" w14:textId="2125646B" w:rsidR="005A50AB" w:rsidRPr="003135EE" w:rsidRDefault="001F6530" w:rsidP="007E2411">
            <w:pPr>
              <w:widowControl/>
              <w:rPr>
                <w:rFonts w:ascii="標楷體" w:eastAsia="標楷體" w:hAnsi="標楷體" w:cs="新細明體"/>
                <w:kern w:val="0"/>
              </w:rPr>
            </w:pPr>
            <w:r>
              <w:rPr>
                <w:rFonts w:ascii="標楷體" w:eastAsia="標楷體" w:hAnsi="標楷體" w:cs="新細明體"/>
                <w:kern w:val="0"/>
              </w:rPr>
              <w:t>0</w:t>
            </w:r>
            <w:r w:rsidR="005A50AB" w:rsidRPr="003135EE">
              <w:rPr>
                <w:rFonts w:ascii="標楷體" w:eastAsia="標楷體" w:hAnsi="標楷體" w:cs="新細明體" w:hint="eastAsia"/>
                <w:kern w:val="0"/>
              </w:rPr>
              <w:t>2</w:t>
            </w:r>
          </w:p>
        </w:tc>
        <w:tc>
          <w:tcPr>
            <w:tcW w:w="4819" w:type="dxa"/>
            <w:tcBorders>
              <w:top w:val="nil"/>
              <w:left w:val="nil"/>
              <w:bottom w:val="single" w:sz="4" w:space="0" w:color="auto"/>
              <w:right w:val="single" w:sz="4" w:space="0" w:color="auto"/>
            </w:tcBorders>
            <w:shd w:val="clear" w:color="auto" w:fill="auto"/>
            <w:noWrap/>
            <w:vAlign w:val="center"/>
            <w:hideMark/>
          </w:tcPr>
          <w:p w14:paraId="54B0C175" w14:textId="77777777" w:rsidR="005A50AB" w:rsidRPr="003135EE" w:rsidRDefault="005A50AB" w:rsidP="007E2411">
            <w:pPr>
              <w:widowControl/>
              <w:rPr>
                <w:rFonts w:ascii="標楷體" w:eastAsia="標楷體" w:hAnsi="標楷體" w:cs="新細明體"/>
                <w:kern w:val="0"/>
              </w:rPr>
            </w:pPr>
            <w:r w:rsidRPr="003135EE">
              <w:rPr>
                <w:rFonts w:ascii="標楷體" w:eastAsia="標楷體" w:hAnsi="標楷體" w:cs="新細明體" w:hint="eastAsia"/>
                <w:kern w:val="0"/>
              </w:rPr>
              <w:t>露台</w:t>
            </w:r>
          </w:p>
        </w:tc>
      </w:tr>
      <w:tr w:rsidR="005A50AB" w:rsidRPr="003135EE" w14:paraId="7766AC4D"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76D40388" w14:textId="20B20103" w:rsidR="005A50AB" w:rsidRPr="003135EE" w:rsidRDefault="001F6530" w:rsidP="007E2411">
            <w:pPr>
              <w:widowControl/>
              <w:rPr>
                <w:rFonts w:ascii="標楷體" w:eastAsia="標楷體" w:hAnsi="標楷體" w:cs="新細明體"/>
                <w:kern w:val="0"/>
              </w:rPr>
            </w:pPr>
            <w:r>
              <w:rPr>
                <w:rFonts w:ascii="標楷體" w:eastAsia="標楷體" w:hAnsi="標楷體" w:cs="新細明體"/>
                <w:kern w:val="0"/>
              </w:rPr>
              <w:t>0</w:t>
            </w:r>
            <w:r w:rsidR="005A50AB" w:rsidRPr="003135EE">
              <w:rPr>
                <w:rFonts w:ascii="標楷體" w:eastAsia="標楷體" w:hAnsi="標楷體" w:cs="新細明體" w:hint="eastAsia"/>
                <w:kern w:val="0"/>
              </w:rPr>
              <w:t>3</w:t>
            </w:r>
          </w:p>
        </w:tc>
        <w:tc>
          <w:tcPr>
            <w:tcW w:w="4819" w:type="dxa"/>
            <w:tcBorders>
              <w:top w:val="nil"/>
              <w:left w:val="nil"/>
              <w:bottom w:val="single" w:sz="4" w:space="0" w:color="auto"/>
              <w:right w:val="single" w:sz="4" w:space="0" w:color="auto"/>
            </w:tcBorders>
            <w:shd w:val="clear" w:color="auto" w:fill="auto"/>
            <w:noWrap/>
            <w:vAlign w:val="center"/>
            <w:hideMark/>
          </w:tcPr>
          <w:p w14:paraId="3E9864FA" w14:textId="77777777" w:rsidR="005A50AB" w:rsidRPr="003135EE" w:rsidRDefault="005A50AB" w:rsidP="007E2411">
            <w:pPr>
              <w:widowControl/>
              <w:rPr>
                <w:rFonts w:ascii="標楷體" w:eastAsia="標楷體" w:hAnsi="標楷體" w:cs="新細明體"/>
                <w:kern w:val="0"/>
              </w:rPr>
            </w:pPr>
            <w:r w:rsidRPr="003135EE">
              <w:rPr>
                <w:rFonts w:ascii="標楷體" w:eastAsia="標楷體" w:hAnsi="標楷體" w:cs="新細明體" w:hint="eastAsia"/>
                <w:kern w:val="0"/>
              </w:rPr>
              <w:t>陽台</w:t>
            </w:r>
          </w:p>
        </w:tc>
      </w:tr>
      <w:tr w:rsidR="005A50AB" w:rsidRPr="003135EE" w14:paraId="4F856F95"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38ECEBE0" w14:textId="050C6506" w:rsidR="005A50AB" w:rsidRPr="003135EE" w:rsidRDefault="001F6530" w:rsidP="007E2411">
            <w:pPr>
              <w:widowControl/>
              <w:rPr>
                <w:rFonts w:ascii="標楷體" w:eastAsia="標楷體" w:hAnsi="標楷體" w:cs="新細明體"/>
                <w:kern w:val="0"/>
              </w:rPr>
            </w:pPr>
            <w:r>
              <w:rPr>
                <w:rFonts w:ascii="標楷體" w:eastAsia="標楷體" w:hAnsi="標楷體" w:cs="新細明體"/>
                <w:kern w:val="0"/>
              </w:rPr>
              <w:t>0</w:t>
            </w:r>
            <w:r w:rsidR="005A50AB" w:rsidRPr="003135EE">
              <w:rPr>
                <w:rFonts w:ascii="標楷體" w:eastAsia="標楷體" w:hAnsi="標楷體" w:cs="新細明體" w:hint="eastAsia"/>
                <w:kern w:val="0"/>
              </w:rPr>
              <w:t>4</w:t>
            </w:r>
          </w:p>
        </w:tc>
        <w:tc>
          <w:tcPr>
            <w:tcW w:w="4819" w:type="dxa"/>
            <w:tcBorders>
              <w:top w:val="nil"/>
              <w:left w:val="nil"/>
              <w:bottom w:val="single" w:sz="4" w:space="0" w:color="auto"/>
              <w:right w:val="single" w:sz="4" w:space="0" w:color="auto"/>
            </w:tcBorders>
            <w:shd w:val="clear" w:color="auto" w:fill="auto"/>
            <w:noWrap/>
            <w:vAlign w:val="center"/>
            <w:hideMark/>
          </w:tcPr>
          <w:p w14:paraId="7421CB69" w14:textId="77777777" w:rsidR="005A50AB" w:rsidRPr="003135EE" w:rsidRDefault="005A50AB" w:rsidP="007E2411">
            <w:pPr>
              <w:widowControl/>
              <w:rPr>
                <w:rFonts w:ascii="標楷體" w:eastAsia="標楷體" w:hAnsi="標楷體" w:cs="新細明體"/>
                <w:kern w:val="0"/>
              </w:rPr>
            </w:pPr>
            <w:r w:rsidRPr="003135EE">
              <w:rPr>
                <w:rFonts w:ascii="標楷體" w:eastAsia="標楷體" w:hAnsi="標楷體" w:cs="新細明體" w:hint="eastAsia"/>
                <w:kern w:val="0"/>
              </w:rPr>
              <w:t>其他</w:t>
            </w:r>
          </w:p>
        </w:tc>
      </w:tr>
    </w:tbl>
    <w:p w14:paraId="4D168B75" w14:textId="77777777" w:rsidR="005A50AB" w:rsidRDefault="005A50AB" w:rsidP="0022279A">
      <w:pPr>
        <w:tabs>
          <w:tab w:val="left" w:pos="788"/>
        </w:tabs>
        <w:ind w:leftChars="300" w:left="720"/>
        <w:rPr>
          <w:rFonts w:ascii="標楷體" w:eastAsia="標楷體" w:hAnsi="標楷體"/>
        </w:rPr>
      </w:pPr>
    </w:p>
    <w:p w14:paraId="74F0E9A8" w14:textId="4E0B5F29" w:rsidR="005A50AB" w:rsidRDefault="005B641D" w:rsidP="00894D7B">
      <w:pPr>
        <w:numPr>
          <w:ilvl w:val="0"/>
          <w:numId w:val="15"/>
        </w:numPr>
        <w:rPr>
          <w:rFonts w:ascii="標楷體" w:eastAsia="標楷體" w:hAnsi="標楷體"/>
        </w:rPr>
      </w:pPr>
      <w:r w:rsidRPr="005B641D">
        <w:rPr>
          <w:rFonts w:ascii="標楷體" w:eastAsia="標楷體" w:hAnsi="標楷體" w:hint="eastAsia"/>
        </w:rPr>
        <w:t>關係人</w:t>
      </w:r>
      <w:r w:rsidR="005A50AB" w:rsidRPr="001903B5">
        <w:rPr>
          <w:rFonts w:ascii="標楷體" w:eastAsia="標楷體" w:hAnsi="標楷體" w:hint="eastAsia"/>
        </w:rPr>
        <w:t>親等</w:t>
      </w:r>
      <w:r w:rsidRPr="005B641D">
        <w:rPr>
          <w:rFonts w:ascii="標楷體" w:eastAsia="標楷體" w:hAnsi="標楷體" w:hint="eastAsia"/>
        </w:rPr>
        <w:t>代碼</w:t>
      </w:r>
    </w:p>
    <w:tbl>
      <w:tblPr>
        <w:tblW w:w="6427" w:type="dxa"/>
        <w:tblInd w:w="973" w:type="dxa"/>
        <w:tblCellMar>
          <w:left w:w="28" w:type="dxa"/>
          <w:right w:w="28" w:type="dxa"/>
        </w:tblCellMar>
        <w:tblLook w:val="04A0" w:firstRow="1" w:lastRow="0" w:firstColumn="1" w:lastColumn="0" w:noHBand="0" w:noVBand="1"/>
      </w:tblPr>
      <w:tblGrid>
        <w:gridCol w:w="1608"/>
        <w:gridCol w:w="4819"/>
      </w:tblGrid>
      <w:tr w:rsidR="00E37CAC" w:rsidRPr="003135EE" w14:paraId="189008B3" w14:textId="77777777" w:rsidTr="0022279A">
        <w:trPr>
          <w:trHeight w:val="340"/>
        </w:trPr>
        <w:tc>
          <w:tcPr>
            <w:tcW w:w="160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940D049" w14:textId="77777777" w:rsidR="00E37CAC" w:rsidRPr="003135EE" w:rsidRDefault="00E37CAC" w:rsidP="007E2411">
            <w:pPr>
              <w:widowControl/>
              <w:rPr>
                <w:rFonts w:ascii="標楷體" w:eastAsia="標楷體" w:hAnsi="標楷體" w:cs="新細明體"/>
                <w:kern w:val="0"/>
              </w:rPr>
            </w:pPr>
            <w:r w:rsidRPr="003135EE">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26835CE8" w14:textId="2EAEBE63" w:rsidR="00E37CAC" w:rsidRPr="003135EE" w:rsidRDefault="00E37CAC" w:rsidP="007E2411">
            <w:pPr>
              <w:widowControl/>
              <w:rPr>
                <w:rFonts w:ascii="標楷體" w:eastAsia="標楷體" w:hAnsi="標楷體" w:cs="新細明體"/>
                <w:kern w:val="0"/>
              </w:rPr>
            </w:pPr>
            <w:r w:rsidRPr="003135EE">
              <w:rPr>
                <w:rFonts w:ascii="標楷體" w:eastAsia="標楷體" w:hAnsi="標楷體" w:cs="新細明體" w:hint="eastAsia"/>
                <w:kern w:val="0"/>
              </w:rPr>
              <w:t>說明</w:t>
            </w:r>
          </w:p>
        </w:tc>
      </w:tr>
      <w:tr w:rsidR="00E37CAC" w:rsidRPr="003135EE" w14:paraId="65C8B25A" w14:textId="77777777" w:rsidTr="0022279A">
        <w:trPr>
          <w:trHeight w:val="340"/>
        </w:trPr>
        <w:tc>
          <w:tcPr>
            <w:tcW w:w="1608" w:type="dxa"/>
            <w:tcBorders>
              <w:top w:val="nil"/>
              <w:left w:val="single" w:sz="4" w:space="0" w:color="auto"/>
              <w:bottom w:val="single" w:sz="4" w:space="0" w:color="auto"/>
              <w:right w:val="single" w:sz="4" w:space="0" w:color="auto"/>
            </w:tcBorders>
            <w:shd w:val="clear" w:color="auto" w:fill="auto"/>
            <w:noWrap/>
            <w:vAlign w:val="center"/>
          </w:tcPr>
          <w:p w14:paraId="68AA7B63" w14:textId="77777777" w:rsidR="00E37CAC" w:rsidRPr="003B06B8" w:rsidRDefault="00E37CAC" w:rsidP="007E2411">
            <w:pPr>
              <w:rPr>
                <w:rFonts w:ascii="標楷體" w:eastAsia="標楷體" w:hAnsi="標楷體" w:cs="新細明體"/>
              </w:rPr>
            </w:pPr>
            <w:r w:rsidRPr="003B06B8">
              <w:rPr>
                <w:rFonts w:ascii="標楷體" w:eastAsia="標楷體" w:hAnsi="標楷體" w:hint="eastAsia"/>
              </w:rPr>
              <w:t>1</w:t>
            </w:r>
          </w:p>
        </w:tc>
        <w:tc>
          <w:tcPr>
            <w:tcW w:w="4819" w:type="dxa"/>
            <w:tcBorders>
              <w:top w:val="nil"/>
              <w:left w:val="nil"/>
              <w:bottom w:val="single" w:sz="4" w:space="0" w:color="auto"/>
              <w:right w:val="single" w:sz="4" w:space="0" w:color="auto"/>
            </w:tcBorders>
            <w:shd w:val="clear" w:color="auto" w:fill="auto"/>
            <w:noWrap/>
            <w:vAlign w:val="center"/>
          </w:tcPr>
          <w:p w14:paraId="6F4C864A" w14:textId="7732851B" w:rsidR="00E37CAC" w:rsidRPr="003B06B8" w:rsidRDefault="00E37CAC" w:rsidP="007E2411">
            <w:pPr>
              <w:rPr>
                <w:rFonts w:ascii="標楷體" w:eastAsia="標楷體" w:hAnsi="標楷體" w:cs="新細明體"/>
              </w:rPr>
            </w:pPr>
            <w:r w:rsidRPr="003B06B8">
              <w:rPr>
                <w:rFonts w:ascii="標楷體" w:eastAsia="標楷體" w:hAnsi="標楷體" w:hint="eastAsia"/>
              </w:rPr>
              <w:t>配偶</w:t>
            </w:r>
          </w:p>
        </w:tc>
      </w:tr>
      <w:tr w:rsidR="00E37CAC" w:rsidRPr="003135EE" w14:paraId="5BF45C3A" w14:textId="77777777" w:rsidTr="0022279A">
        <w:trPr>
          <w:trHeight w:val="340"/>
        </w:trPr>
        <w:tc>
          <w:tcPr>
            <w:tcW w:w="1608" w:type="dxa"/>
            <w:tcBorders>
              <w:top w:val="nil"/>
              <w:left w:val="single" w:sz="4" w:space="0" w:color="auto"/>
              <w:bottom w:val="single" w:sz="4" w:space="0" w:color="auto"/>
              <w:right w:val="single" w:sz="4" w:space="0" w:color="auto"/>
            </w:tcBorders>
            <w:shd w:val="clear" w:color="auto" w:fill="auto"/>
            <w:noWrap/>
            <w:vAlign w:val="center"/>
          </w:tcPr>
          <w:p w14:paraId="5F6F0F12" w14:textId="77777777" w:rsidR="00E37CAC" w:rsidRPr="003B06B8" w:rsidRDefault="00E37CAC" w:rsidP="007E2411">
            <w:pPr>
              <w:rPr>
                <w:rFonts w:ascii="標楷體" w:eastAsia="標楷體" w:hAnsi="標楷體" w:cs="新細明體"/>
              </w:rPr>
            </w:pPr>
            <w:r w:rsidRPr="003B06B8">
              <w:rPr>
                <w:rFonts w:ascii="標楷體" w:eastAsia="標楷體" w:hAnsi="標楷體" w:hint="eastAsia"/>
              </w:rPr>
              <w:t>2</w:t>
            </w:r>
          </w:p>
        </w:tc>
        <w:tc>
          <w:tcPr>
            <w:tcW w:w="4819" w:type="dxa"/>
            <w:tcBorders>
              <w:top w:val="nil"/>
              <w:left w:val="nil"/>
              <w:bottom w:val="single" w:sz="4" w:space="0" w:color="auto"/>
              <w:right w:val="single" w:sz="4" w:space="0" w:color="auto"/>
            </w:tcBorders>
            <w:shd w:val="clear" w:color="auto" w:fill="auto"/>
            <w:noWrap/>
            <w:vAlign w:val="center"/>
          </w:tcPr>
          <w:p w14:paraId="42A2005A" w14:textId="1504C343" w:rsidR="00E37CAC" w:rsidRPr="003B06B8" w:rsidRDefault="00E37CAC" w:rsidP="007E2411">
            <w:pPr>
              <w:rPr>
                <w:rFonts w:ascii="標楷體" w:eastAsia="標楷體" w:hAnsi="標楷體" w:cs="新細明體"/>
              </w:rPr>
            </w:pPr>
            <w:r w:rsidRPr="003B06B8">
              <w:rPr>
                <w:rFonts w:ascii="標楷體" w:eastAsia="標楷體" w:hAnsi="標楷體" w:hint="eastAsia"/>
              </w:rPr>
              <w:t>一親等血親</w:t>
            </w:r>
          </w:p>
        </w:tc>
      </w:tr>
      <w:tr w:rsidR="00E37CAC" w:rsidRPr="003135EE" w14:paraId="3F20C3B0" w14:textId="77777777" w:rsidTr="0022279A">
        <w:trPr>
          <w:trHeight w:val="340"/>
        </w:trPr>
        <w:tc>
          <w:tcPr>
            <w:tcW w:w="1608" w:type="dxa"/>
            <w:tcBorders>
              <w:top w:val="nil"/>
              <w:left w:val="single" w:sz="4" w:space="0" w:color="auto"/>
              <w:bottom w:val="single" w:sz="4" w:space="0" w:color="auto"/>
              <w:right w:val="single" w:sz="4" w:space="0" w:color="auto"/>
            </w:tcBorders>
            <w:shd w:val="clear" w:color="auto" w:fill="auto"/>
            <w:noWrap/>
            <w:vAlign w:val="center"/>
          </w:tcPr>
          <w:p w14:paraId="48830D9D" w14:textId="77777777" w:rsidR="00E37CAC" w:rsidRPr="003B06B8" w:rsidRDefault="00E37CAC" w:rsidP="007E2411">
            <w:pPr>
              <w:rPr>
                <w:rFonts w:ascii="標楷體" w:eastAsia="標楷體" w:hAnsi="標楷體" w:cs="新細明體"/>
              </w:rPr>
            </w:pPr>
            <w:r w:rsidRPr="003B06B8">
              <w:rPr>
                <w:rFonts w:ascii="標楷體" w:eastAsia="標楷體" w:hAnsi="標楷體" w:hint="eastAsia"/>
              </w:rPr>
              <w:t>3</w:t>
            </w:r>
          </w:p>
        </w:tc>
        <w:tc>
          <w:tcPr>
            <w:tcW w:w="4819" w:type="dxa"/>
            <w:tcBorders>
              <w:top w:val="nil"/>
              <w:left w:val="nil"/>
              <w:bottom w:val="single" w:sz="4" w:space="0" w:color="auto"/>
              <w:right w:val="single" w:sz="4" w:space="0" w:color="auto"/>
            </w:tcBorders>
            <w:shd w:val="clear" w:color="auto" w:fill="auto"/>
            <w:noWrap/>
            <w:vAlign w:val="center"/>
          </w:tcPr>
          <w:p w14:paraId="66AE1321" w14:textId="5586F835" w:rsidR="00E37CAC" w:rsidRPr="003B06B8" w:rsidRDefault="00E37CAC" w:rsidP="007E2411">
            <w:pPr>
              <w:rPr>
                <w:rFonts w:ascii="標楷體" w:eastAsia="標楷體" w:hAnsi="標楷體" w:cs="新細明體"/>
              </w:rPr>
            </w:pPr>
            <w:r w:rsidRPr="003B06B8">
              <w:rPr>
                <w:rFonts w:ascii="標楷體" w:eastAsia="標楷體" w:hAnsi="標楷體" w:hint="eastAsia"/>
              </w:rPr>
              <w:t>二親等血親</w:t>
            </w:r>
          </w:p>
        </w:tc>
      </w:tr>
      <w:tr w:rsidR="00E37CAC" w:rsidRPr="003135EE" w14:paraId="5854D75D" w14:textId="77777777" w:rsidTr="0022279A">
        <w:trPr>
          <w:trHeight w:val="340"/>
        </w:trPr>
        <w:tc>
          <w:tcPr>
            <w:tcW w:w="1608" w:type="dxa"/>
            <w:tcBorders>
              <w:top w:val="nil"/>
              <w:left w:val="single" w:sz="4" w:space="0" w:color="auto"/>
              <w:bottom w:val="single" w:sz="4" w:space="0" w:color="auto"/>
              <w:right w:val="single" w:sz="4" w:space="0" w:color="auto"/>
            </w:tcBorders>
            <w:shd w:val="clear" w:color="auto" w:fill="auto"/>
            <w:noWrap/>
            <w:vAlign w:val="center"/>
          </w:tcPr>
          <w:p w14:paraId="67000396" w14:textId="77777777" w:rsidR="00E37CAC" w:rsidRPr="003B06B8" w:rsidRDefault="00E37CAC" w:rsidP="007E2411">
            <w:pPr>
              <w:rPr>
                <w:rFonts w:ascii="標楷體" w:eastAsia="標楷體" w:hAnsi="標楷體" w:cs="新細明體"/>
              </w:rPr>
            </w:pPr>
            <w:r w:rsidRPr="003B06B8">
              <w:rPr>
                <w:rFonts w:ascii="標楷體" w:eastAsia="標楷體" w:hAnsi="標楷體" w:hint="eastAsia"/>
              </w:rPr>
              <w:t>4</w:t>
            </w:r>
          </w:p>
        </w:tc>
        <w:tc>
          <w:tcPr>
            <w:tcW w:w="4819" w:type="dxa"/>
            <w:tcBorders>
              <w:top w:val="nil"/>
              <w:left w:val="nil"/>
              <w:bottom w:val="single" w:sz="4" w:space="0" w:color="auto"/>
              <w:right w:val="single" w:sz="4" w:space="0" w:color="auto"/>
            </w:tcBorders>
            <w:shd w:val="clear" w:color="auto" w:fill="auto"/>
            <w:noWrap/>
            <w:vAlign w:val="center"/>
          </w:tcPr>
          <w:p w14:paraId="06968ABB" w14:textId="5D0193AE" w:rsidR="00E37CAC" w:rsidRPr="003B06B8" w:rsidRDefault="00E37CAC" w:rsidP="007E2411">
            <w:pPr>
              <w:rPr>
                <w:rFonts w:ascii="標楷體" w:eastAsia="標楷體" w:hAnsi="標楷體" w:cs="新細明體"/>
              </w:rPr>
            </w:pPr>
            <w:r w:rsidRPr="003B06B8">
              <w:rPr>
                <w:rFonts w:ascii="標楷體" w:eastAsia="標楷體" w:hAnsi="標楷體" w:hint="eastAsia"/>
              </w:rPr>
              <w:t>三親等血親</w:t>
            </w:r>
          </w:p>
        </w:tc>
      </w:tr>
      <w:tr w:rsidR="00E37CAC" w:rsidRPr="003135EE" w14:paraId="6CB1A1B3" w14:textId="77777777" w:rsidTr="0022279A">
        <w:trPr>
          <w:trHeight w:val="340"/>
        </w:trPr>
        <w:tc>
          <w:tcPr>
            <w:tcW w:w="1608" w:type="dxa"/>
            <w:tcBorders>
              <w:top w:val="nil"/>
              <w:left w:val="single" w:sz="4" w:space="0" w:color="auto"/>
              <w:bottom w:val="single" w:sz="4" w:space="0" w:color="auto"/>
              <w:right w:val="single" w:sz="4" w:space="0" w:color="auto"/>
            </w:tcBorders>
            <w:shd w:val="clear" w:color="auto" w:fill="auto"/>
            <w:noWrap/>
            <w:vAlign w:val="center"/>
          </w:tcPr>
          <w:p w14:paraId="49D6E3CD" w14:textId="77777777" w:rsidR="00E37CAC" w:rsidRPr="003B06B8" w:rsidRDefault="00E37CAC" w:rsidP="007E2411">
            <w:pPr>
              <w:rPr>
                <w:rFonts w:ascii="標楷體" w:eastAsia="標楷體" w:hAnsi="標楷體" w:cs="新細明體"/>
              </w:rPr>
            </w:pPr>
            <w:r w:rsidRPr="003B06B8">
              <w:rPr>
                <w:rFonts w:ascii="標楷體" w:eastAsia="標楷體" w:hAnsi="標楷體" w:hint="eastAsia"/>
              </w:rPr>
              <w:t>5</w:t>
            </w:r>
          </w:p>
        </w:tc>
        <w:tc>
          <w:tcPr>
            <w:tcW w:w="4819" w:type="dxa"/>
            <w:tcBorders>
              <w:top w:val="nil"/>
              <w:left w:val="nil"/>
              <w:bottom w:val="single" w:sz="4" w:space="0" w:color="auto"/>
              <w:right w:val="single" w:sz="4" w:space="0" w:color="auto"/>
            </w:tcBorders>
            <w:shd w:val="clear" w:color="auto" w:fill="auto"/>
            <w:noWrap/>
            <w:vAlign w:val="center"/>
          </w:tcPr>
          <w:p w14:paraId="53EE0138" w14:textId="1F99A090" w:rsidR="00E37CAC" w:rsidRPr="003B06B8" w:rsidRDefault="00E37CAC" w:rsidP="007E2411">
            <w:pPr>
              <w:rPr>
                <w:rFonts w:ascii="標楷體" w:eastAsia="標楷體" w:hAnsi="標楷體" w:cs="新細明體"/>
              </w:rPr>
            </w:pPr>
            <w:r w:rsidRPr="003B06B8">
              <w:rPr>
                <w:rFonts w:ascii="標楷體" w:eastAsia="標楷體" w:hAnsi="標楷體" w:hint="eastAsia"/>
              </w:rPr>
              <w:t>姻親</w:t>
            </w:r>
          </w:p>
        </w:tc>
      </w:tr>
    </w:tbl>
    <w:p w14:paraId="7595407E" w14:textId="77777777" w:rsidR="005A50AB" w:rsidRDefault="005A50AB" w:rsidP="005A50AB">
      <w:pPr>
        <w:tabs>
          <w:tab w:val="left" w:pos="788"/>
        </w:tabs>
        <w:ind w:leftChars="300" w:left="720"/>
        <w:rPr>
          <w:rFonts w:ascii="標楷體" w:eastAsia="標楷體" w:hAnsi="標楷體"/>
        </w:rPr>
      </w:pPr>
    </w:p>
    <w:p w14:paraId="79D81456" w14:textId="34258243" w:rsidR="005A50AB" w:rsidRDefault="005B641D" w:rsidP="00894D7B">
      <w:pPr>
        <w:numPr>
          <w:ilvl w:val="0"/>
          <w:numId w:val="15"/>
        </w:numPr>
        <w:rPr>
          <w:rFonts w:ascii="標楷體" w:eastAsia="標楷體" w:hAnsi="標楷體"/>
        </w:rPr>
      </w:pPr>
      <w:r w:rsidRPr="003B06B8">
        <w:rPr>
          <w:rFonts w:ascii="標楷體" w:eastAsia="標楷體" w:hAnsi="標楷體" w:hint="eastAsia"/>
        </w:rPr>
        <w:t>配偶</w:t>
      </w:r>
      <w:r w:rsidR="005A50AB" w:rsidRPr="00291505">
        <w:rPr>
          <w:rFonts w:ascii="標楷體" w:eastAsia="標楷體" w:hAnsi="標楷體" w:hint="eastAsia"/>
        </w:rPr>
        <w:t>稱謂</w:t>
      </w:r>
      <w:r w:rsidRPr="005B641D">
        <w:rPr>
          <w:rFonts w:ascii="標楷體" w:eastAsia="標楷體" w:hAnsi="標楷體" w:hint="eastAsia"/>
        </w:rPr>
        <w:t>代碼</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5A50AB" w:rsidRPr="003135EE" w14:paraId="61077A6A" w14:textId="77777777" w:rsidTr="007E2411">
        <w:trPr>
          <w:trHeight w:val="340"/>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1911D1A" w14:textId="77777777" w:rsidR="005A50AB" w:rsidRPr="003135EE" w:rsidRDefault="005A50AB" w:rsidP="007E2411">
            <w:pPr>
              <w:widowControl/>
              <w:rPr>
                <w:rFonts w:ascii="標楷體" w:eastAsia="標楷體" w:hAnsi="標楷體" w:cs="新細明體"/>
                <w:kern w:val="0"/>
              </w:rPr>
            </w:pPr>
            <w:r w:rsidRPr="003135EE">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67166401" w14:textId="77777777" w:rsidR="005A50AB" w:rsidRPr="003135EE" w:rsidRDefault="005A50AB" w:rsidP="007E2411">
            <w:pPr>
              <w:widowControl/>
              <w:rPr>
                <w:rFonts w:ascii="標楷體" w:eastAsia="標楷體" w:hAnsi="標楷體" w:cs="新細明體"/>
                <w:kern w:val="0"/>
              </w:rPr>
            </w:pPr>
            <w:r w:rsidRPr="003135EE">
              <w:rPr>
                <w:rFonts w:ascii="標楷體" w:eastAsia="標楷體" w:hAnsi="標楷體" w:cs="新細明體" w:hint="eastAsia"/>
                <w:kern w:val="0"/>
              </w:rPr>
              <w:t>說明</w:t>
            </w:r>
          </w:p>
        </w:tc>
      </w:tr>
      <w:tr w:rsidR="005A50AB" w:rsidRPr="003135EE" w14:paraId="5DFE481A"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76F01E9A" w14:textId="3D5FBC22" w:rsidR="005A50AB" w:rsidRPr="003B06B8" w:rsidRDefault="005B641D" w:rsidP="007E2411">
            <w:pPr>
              <w:rPr>
                <w:rFonts w:ascii="標楷體" w:eastAsia="標楷體" w:hAnsi="標楷體" w:cs="新細明體"/>
              </w:rPr>
            </w:pPr>
            <w:r>
              <w:rPr>
                <w:rFonts w:ascii="標楷體" w:eastAsia="標楷體" w:hAnsi="標楷體"/>
              </w:rPr>
              <w:t>0</w:t>
            </w:r>
            <w:r w:rsidR="005A50AB" w:rsidRPr="003B06B8">
              <w:rPr>
                <w:rFonts w:ascii="標楷體" w:eastAsia="標楷體" w:hAnsi="標楷體" w:hint="eastAsia"/>
              </w:rPr>
              <w:t>1</w:t>
            </w:r>
          </w:p>
        </w:tc>
        <w:tc>
          <w:tcPr>
            <w:tcW w:w="4819" w:type="dxa"/>
            <w:tcBorders>
              <w:top w:val="nil"/>
              <w:left w:val="nil"/>
              <w:bottom w:val="single" w:sz="4" w:space="0" w:color="auto"/>
              <w:right w:val="single" w:sz="4" w:space="0" w:color="auto"/>
            </w:tcBorders>
            <w:shd w:val="clear" w:color="auto" w:fill="auto"/>
            <w:noWrap/>
            <w:vAlign w:val="center"/>
          </w:tcPr>
          <w:p w14:paraId="74D301F0" w14:textId="77777777" w:rsidR="005A50AB" w:rsidRPr="003B06B8" w:rsidRDefault="005A50AB" w:rsidP="007E2411">
            <w:pPr>
              <w:rPr>
                <w:rFonts w:ascii="標楷體" w:eastAsia="標楷體" w:hAnsi="標楷體" w:cs="新細明體"/>
              </w:rPr>
            </w:pPr>
            <w:r w:rsidRPr="003B06B8">
              <w:rPr>
                <w:rFonts w:ascii="標楷體" w:eastAsia="標楷體" w:hAnsi="標楷體" w:hint="eastAsia"/>
              </w:rPr>
              <w:t>夫</w:t>
            </w:r>
          </w:p>
        </w:tc>
      </w:tr>
      <w:tr w:rsidR="005A50AB" w:rsidRPr="003135EE" w14:paraId="6DE20A56"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7F20E748" w14:textId="70D90E8F" w:rsidR="005A50AB" w:rsidRPr="003B06B8" w:rsidRDefault="005B641D" w:rsidP="007E2411">
            <w:pPr>
              <w:rPr>
                <w:rFonts w:ascii="標楷體" w:eastAsia="標楷體" w:hAnsi="標楷體" w:cs="新細明體"/>
              </w:rPr>
            </w:pPr>
            <w:r>
              <w:rPr>
                <w:rFonts w:ascii="標楷體" w:eastAsia="標楷體" w:hAnsi="標楷體"/>
              </w:rPr>
              <w:t>0</w:t>
            </w:r>
            <w:r w:rsidR="005A50AB" w:rsidRPr="003B06B8">
              <w:rPr>
                <w:rFonts w:ascii="標楷體" w:eastAsia="標楷體" w:hAnsi="標楷體" w:hint="eastAsia"/>
              </w:rPr>
              <w:t>2</w:t>
            </w:r>
          </w:p>
        </w:tc>
        <w:tc>
          <w:tcPr>
            <w:tcW w:w="4819" w:type="dxa"/>
            <w:tcBorders>
              <w:top w:val="nil"/>
              <w:left w:val="nil"/>
              <w:bottom w:val="single" w:sz="4" w:space="0" w:color="auto"/>
              <w:right w:val="single" w:sz="4" w:space="0" w:color="auto"/>
            </w:tcBorders>
            <w:shd w:val="clear" w:color="auto" w:fill="auto"/>
            <w:noWrap/>
            <w:vAlign w:val="center"/>
          </w:tcPr>
          <w:p w14:paraId="2C55AD31" w14:textId="77777777" w:rsidR="005A50AB" w:rsidRPr="003B06B8" w:rsidRDefault="005A50AB" w:rsidP="007E2411">
            <w:pPr>
              <w:rPr>
                <w:rFonts w:ascii="標楷體" w:eastAsia="標楷體" w:hAnsi="標楷體" w:cs="新細明體"/>
              </w:rPr>
            </w:pPr>
            <w:r w:rsidRPr="003B06B8">
              <w:rPr>
                <w:rFonts w:ascii="標楷體" w:eastAsia="標楷體" w:hAnsi="標楷體" w:hint="eastAsia"/>
              </w:rPr>
              <w:t>妻</w:t>
            </w:r>
          </w:p>
        </w:tc>
      </w:tr>
    </w:tbl>
    <w:p w14:paraId="13B387C5" w14:textId="77777777" w:rsidR="005A50AB" w:rsidRDefault="005A50AB" w:rsidP="005A50AB">
      <w:pPr>
        <w:tabs>
          <w:tab w:val="left" w:pos="788"/>
        </w:tabs>
        <w:ind w:leftChars="300" w:left="720"/>
        <w:rPr>
          <w:rFonts w:ascii="標楷體" w:eastAsia="標楷體" w:hAnsi="標楷體"/>
        </w:rPr>
      </w:pPr>
    </w:p>
    <w:p w14:paraId="696C5439" w14:textId="40DEF8E6" w:rsidR="005A50AB" w:rsidRDefault="005B641D" w:rsidP="00894D7B">
      <w:pPr>
        <w:numPr>
          <w:ilvl w:val="0"/>
          <w:numId w:val="15"/>
        </w:numPr>
        <w:rPr>
          <w:rFonts w:ascii="標楷體" w:eastAsia="標楷體" w:hAnsi="標楷體"/>
        </w:rPr>
      </w:pPr>
      <w:r w:rsidRPr="005B641D">
        <w:rPr>
          <w:rFonts w:ascii="標楷體" w:eastAsia="標楷體" w:hAnsi="標楷體" w:hint="eastAsia"/>
        </w:rPr>
        <w:t>一親等血親稱謂代碼</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5A50AB" w:rsidRPr="003135EE" w14:paraId="5BE7D3B0" w14:textId="77777777" w:rsidTr="007E2411">
        <w:trPr>
          <w:trHeight w:val="340"/>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BE80FBB" w14:textId="77777777" w:rsidR="005A50AB" w:rsidRPr="003135EE" w:rsidRDefault="005A50AB" w:rsidP="007E2411">
            <w:pPr>
              <w:widowControl/>
              <w:rPr>
                <w:rFonts w:ascii="標楷體" w:eastAsia="標楷體" w:hAnsi="標楷體" w:cs="新細明體"/>
                <w:kern w:val="0"/>
              </w:rPr>
            </w:pPr>
            <w:r w:rsidRPr="003135EE">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10B070E6" w14:textId="77777777" w:rsidR="005A50AB" w:rsidRPr="003135EE" w:rsidRDefault="005A50AB" w:rsidP="007E2411">
            <w:pPr>
              <w:widowControl/>
              <w:rPr>
                <w:rFonts w:ascii="標楷體" w:eastAsia="標楷體" w:hAnsi="標楷體" w:cs="新細明體"/>
                <w:kern w:val="0"/>
              </w:rPr>
            </w:pPr>
            <w:r w:rsidRPr="003135EE">
              <w:rPr>
                <w:rFonts w:ascii="標楷體" w:eastAsia="標楷體" w:hAnsi="標楷體" w:cs="新細明體" w:hint="eastAsia"/>
                <w:kern w:val="0"/>
              </w:rPr>
              <w:t>說明</w:t>
            </w:r>
          </w:p>
        </w:tc>
      </w:tr>
      <w:tr w:rsidR="005A50AB" w:rsidRPr="003135EE" w14:paraId="69340EE2"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67B0E040" w14:textId="78CF9CBD" w:rsidR="005A50AB" w:rsidRPr="003B06B8" w:rsidRDefault="005B641D" w:rsidP="007E2411">
            <w:pPr>
              <w:rPr>
                <w:rFonts w:ascii="標楷體" w:eastAsia="標楷體" w:hAnsi="標楷體" w:cs="新細明體"/>
              </w:rPr>
            </w:pPr>
            <w:r>
              <w:rPr>
                <w:rFonts w:ascii="標楷體" w:eastAsia="標楷體" w:hAnsi="標楷體"/>
              </w:rPr>
              <w:t>0</w:t>
            </w:r>
            <w:r w:rsidR="005A50AB" w:rsidRPr="003B06B8">
              <w:rPr>
                <w:rFonts w:ascii="標楷體" w:eastAsia="標楷體" w:hAnsi="標楷體" w:hint="eastAsia"/>
              </w:rPr>
              <w:t>1</w:t>
            </w:r>
          </w:p>
        </w:tc>
        <w:tc>
          <w:tcPr>
            <w:tcW w:w="4819" w:type="dxa"/>
            <w:tcBorders>
              <w:top w:val="nil"/>
              <w:left w:val="nil"/>
              <w:bottom w:val="single" w:sz="4" w:space="0" w:color="auto"/>
              <w:right w:val="single" w:sz="4" w:space="0" w:color="auto"/>
            </w:tcBorders>
            <w:shd w:val="clear" w:color="auto" w:fill="auto"/>
            <w:noWrap/>
            <w:vAlign w:val="center"/>
          </w:tcPr>
          <w:p w14:paraId="0797E4E0" w14:textId="77777777" w:rsidR="005A50AB" w:rsidRPr="003B06B8" w:rsidRDefault="005A50AB" w:rsidP="007E2411">
            <w:pPr>
              <w:rPr>
                <w:rFonts w:ascii="標楷體" w:eastAsia="標楷體" w:hAnsi="標楷體" w:cs="新細明體"/>
              </w:rPr>
            </w:pPr>
            <w:r w:rsidRPr="003B06B8">
              <w:rPr>
                <w:rFonts w:ascii="標楷體" w:eastAsia="標楷體" w:hAnsi="標楷體" w:hint="eastAsia"/>
              </w:rPr>
              <w:t>父</w:t>
            </w:r>
          </w:p>
        </w:tc>
      </w:tr>
      <w:tr w:rsidR="005A50AB" w:rsidRPr="003135EE" w14:paraId="14A45CE5"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0D2BE612" w14:textId="25981BB6" w:rsidR="005A50AB" w:rsidRPr="003B06B8" w:rsidRDefault="005B641D" w:rsidP="007E2411">
            <w:pPr>
              <w:rPr>
                <w:rFonts w:ascii="標楷體" w:eastAsia="標楷體" w:hAnsi="標楷體" w:cs="新細明體"/>
              </w:rPr>
            </w:pPr>
            <w:r>
              <w:rPr>
                <w:rFonts w:ascii="標楷體" w:eastAsia="標楷體" w:hAnsi="標楷體"/>
              </w:rPr>
              <w:t>0</w:t>
            </w:r>
            <w:r w:rsidR="005A50AB" w:rsidRPr="003B06B8">
              <w:rPr>
                <w:rFonts w:ascii="標楷體" w:eastAsia="標楷體" w:hAnsi="標楷體" w:hint="eastAsia"/>
              </w:rPr>
              <w:t>2</w:t>
            </w:r>
          </w:p>
        </w:tc>
        <w:tc>
          <w:tcPr>
            <w:tcW w:w="4819" w:type="dxa"/>
            <w:tcBorders>
              <w:top w:val="nil"/>
              <w:left w:val="nil"/>
              <w:bottom w:val="single" w:sz="4" w:space="0" w:color="auto"/>
              <w:right w:val="single" w:sz="4" w:space="0" w:color="auto"/>
            </w:tcBorders>
            <w:shd w:val="clear" w:color="auto" w:fill="auto"/>
            <w:noWrap/>
            <w:vAlign w:val="center"/>
          </w:tcPr>
          <w:p w14:paraId="6825FE94" w14:textId="77777777" w:rsidR="005A50AB" w:rsidRPr="003B06B8" w:rsidRDefault="005A50AB" w:rsidP="007E2411">
            <w:pPr>
              <w:rPr>
                <w:rFonts w:ascii="標楷體" w:eastAsia="標楷體" w:hAnsi="標楷體" w:cs="新細明體"/>
              </w:rPr>
            </w:pPr>
            <w:r w:rsidRPr="003B06B8">
              <w:rPr>
                <w:rFonts w:ascii="標楷體" w:eastAsia="標楷體" w:hAnsi="標楷體" w:hint="eastAsia"/>
              </w:rPr>
              <w:t>母</w:t>
            </w:r>
          </w:p>
        </w:tc>
      </w:tr>
      <w:tr w:rsidR="005A50AB" w:rsidRPr="003135EE" w14:paraId="7594C0FD"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008C6A9A" w14:textId="2A858A08" w:rsidR="005A50AB" w:rsidRPr="003B06B8" w:rsidRDefault="005B641D" w:rsidP="007E2411">
            <w:pPr>
              <w:rPr>
                <w:rFonts w:ascii="標楷體" w:eastAsia="標楷體" w:hAnsi="標楷體" w:cs="新細明體"/>
              </w:rPr>
            </w:pPr>
            <w:r>
              <w:rPr>
                <w:rFonts w:ascii="標楷體" w:eastAsia="標楷體" w:hAnsi="標楷體"/>
              </w:rPr>
              <w:t>0</w:t>
            </w:r>
            <w:r w:rsidR="005A50AB" w:rsidRPr="003B06B8">
              <w:rPr>
                <w:rFonts w:ascii="標楷體" w:eastAsia="標楷體" w:hAnsi="標楷體" w:hint="eastAsia"/>
              </w:rPr>
              <w:t>3</w:t>
            </w:r>
          </w:p>
        </w:tc>
        <w:tc>
          <w:tcPr>
            <w:tcW w:w="4819" w:type="dxa"/>
            <w:tcBorders>
              <w:top w:val="nil"/>
              <w:left w:val="nil"/>
              <w:bottom w:val="single" w:sz="4" w:space="0" w:color="auto"/>
              <w:right w:val="single" w:sz="4" w:space="0" w:color="auto"/>
            </w:tcBorders>
            <w:shd w:val="clear" w:color="auto" w:fill="auto"/>
            <w:noWrap/>
            <w:vAlign w:val="center"/>
          </w:tcPr>
          <w:p w14:paraId="25E24C45" w14:textId="77777777" w:rsidR="005A50AB" w:rsidRPr="003B06B8" w:rsidRDefault="005A50AB" w:rsidP="007E2411">
            <w:pPr>
              <w:rPr>
                <w:rFonts w:ascii="標楷體" w:eastAsia="標楷體" w:hAnsi="標楷體" w:cs="新細明體"/>
              </w:rPr>
            </w:pPr>
            <w:r w:rsidRPr="003B06B8">
              <w:rPr>
                <w:rFonts w:ascii="標楷體" w:eastAsia="標楷體" w:hAnsi="標楷體" w:hint="eastAsia"/>
              </w:rPr>
              <w:t>子</w:t>
            </w:r>
          </w:p>
        </w:tc>
      </w:tr>
      <w:tr w:rsidR="005A50AB" w:rsidRPr="003135EE" w14:paraId="383979EA"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66BCB204" w14:textId="367A5805" w:rsidR="005A50AB" w:rsidRPr="003B06B8" w:rsidRDefault="005B641D" w:rsidP="007E2411">
            <w:pPr>
              <w:rPr>
                <w:rFonts w:ascii="標楷體" w:eastAsia="標楷體" w:hAnsi="標楷體" w:cs="新細明體"/>
              </w:rPr>
            </w:pPr>
            <w:r>
              <w:rPr>
                <w:rFonts w:ascii="標楷體" w:eastAsia="標楷體" w:hAnsi="標楷體"/>
              </w:rPr>
              <w:t>0</w:t>
            </w:r>
            <w:r w:rsidR="005A50AB" w:rsidRPr="003B06B8">
              <w:rPr>
                <w:rFonts w:ascii="標楷體" w:eastAsia="標楷體" w:hAnsi="標楷體" w:hint="eastAsia"/>
              </w:rPr>
              <w:t>4</w:t>
            </w:r>
          </w:p>
        </w:tc>
        <w:tc>
          <w:tcPr>
            <w:tcW w:w="4819" w:type="dxa"/>
            <w:tcBorders>
              <w:top w:val="nil"/>
              <w:left w:val="nil"/>
              <w:bottom w:val="single" w:sz="4" w:space="0" w:color="auto"/>
              <w:right w:val="single" w:sz="4" w:space="0" w:color="auto"/>
            </w:tcBorders>
            <w:shd w:val="clear" w:color="auto" w:fill="auto"/>
            <w:noWrap/>
            <w:vAlign w:val="center"/>
          </w:tcPr>
          <w:p w14:paraId="70062EAC" w14:textId="77777777" w:rsidR="005A50AB" w:rsidRPr="003B06B8" w:rsidRDefault="005A50AB" w:rsidP="007E2411">
            <w:pPr>
              <w:rPr>
                <w:rFonts w:ascii="標楷體" w:eastAsia="標楷體" w:hAnsi="標楷體" w:cs="新細明體"/>
              </w:rPr>
            </w:pPr>
            <w:r w:rsidRPr="003B06B8">
              <w:rPr>
                <w:rFonts w:ascii="標楷體" w:eastAsia="標楷體" w:hAnsi="標楷體" w:hint="eastAsia"/>
              </w:rPr>
              <w:t>女</w:t>
            </w:r>
          </w:p>
        </w:tc>
      </w:tr>
    </w:tbl>
    <w:p w14:paraId="1006E28C" w14:textId="77777777" w:rsidR="005A50AB" w:rsidRDefault="005A50AB" w:rsidP="005A50AB">
      <w:pPr>
        <w:tabs>
          <w:tab w:val="left" w:pos="788"/>
        </w:tabs>
        <w:ind w:leftChars="300" w:left="720"/>
        <w:rPr>
          <w:rFonts w:ascii="標楷體" w:eastAsia="標楷體" w:hAnsi="標楷體"/>
        </w:rPr>
      </w:pPr>
    </w:p>
    <w:p w14:paraId="732DD4D8" w14:textId="0BFCBEB0" w:rsidR="005A50AB" w:rsidRDefault="00DF675E" w:rsidP="00894D7B">
      <w:pPr>
        <w:numPr>
          <w:ilvl w:val="0"/>
          <w:numId w:val="15"/>
        </w:numPr>
        <w:rPr>
          <w:rFonts w:ascii="標楷體" w:eastAsia="標楷體" w:hAnsi="標楷體"/>
        </w:rPr>
      </w:pPr>
      <w:r w:rsidRPr="003B06B8">
        <w:rPr>
          <w:rFonts w:ascii="標楷體" w:eastAsia="標楷體" w:hAnsi="標楷體" w:hint="eastAsia"/>
        </w:rPr>
        <w:t>二</w:t>
      </w:r>
      <w:r w:rsidRPr="005B641D">
        <w:rPr>
          <w:rFonts w:ascii="標楷體" w:eastAsia="標楷體" w:hAnsi="標楷體" w:hint="eastAsia"/>
        </w:rPr>
        <w:t>親等血親稱謂代碼</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5A50AB" w:rsidRPr="003135EE" w14:paraId="28428704" w14:textId="77777777" w:rsidTr="007E2411">
        <w:trPr>
          <w:trHeight w:val="340"/>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04B6751" w14:textId="77777777" w:rsidR="005A50AB" w:rsidRPr="003135EE" w:rsidRDefault="005A50AB" w:rsidP="007E2411">
            <w:pPr>
              <w:widowControl/>
              <w:rPr>
                <w:rFonts w:ascii="標楷體" w:eastAsia="標楷體" w:hAnsi="標楷體" w:cs="新細明體"/>
                <w:kern w:val="0"/>
              </w:rPr>
            </w:pPr>
            <w:r w:rsidRPr="003135EE">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27C76A37" w14:textId="77777777" w:rsidR="005A50AB" w:rsidRPr="003135EE" w:rsidRDefault="005A50AB" w:rsidP="007E2411">
            <w:pPr>
              <w:widowControl/>
              <w:rPr>
                <w:rFonts w:ascii="標楷體" w:eastAsia="標楷體" w:hAnsi="標楷體" w:cs="新細明體"/>
                <w:kern w:val="0"/>
              </w:rPr>
            </w:pPr>
            <w:r w:rsidRPr="003135EE">
              <w:rPr>
                <w:rFonts w:ascii="標楷體" w:eastAsia="標楷體" w:hAnsi="標楷體" w:cs="新細明體" w:hint="eastAsia"/>
                <w:kern w:val="0"/>
              </w:rPr>
              <w:t>說明</w:t>
            </w:r>
          </w:p>
        </w:tc>
      </w:tr>
      <w:tr w:rsidR="005A50AB" w:rsidRPr="003135EE" w14:paraId="0BE9A9D0"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1B425F6D" w14:textId="33B01134" w:rsidR="005A50AB" w:rsidRPr="003B06B8" w:rsidRDefault="00DF675E" w:rsidP="007E2411">
            <w:pPr>
              <w:rPr>
                <w:rFonts w:ascii="標楷體" w:eastAsia="標楷體" w:hAnsi="標楷體" w:cs="新細明體"/>
              </w:rPr>
            </w:pPr>
            <w:r>
              <w:rPr>
                <w:rFonts w:ascii="標楷體" w:eastAsia="標楷體" w:hAnsi="標楷體"/>
              </w:rPr>
              <w:t>0</w:t>
            </w:r>
            <w:r w:rsidR="005A50AB" w:rsidRPr="003B06B8">
              <w:rPr>
                <w:rFonts w:ascii="標楷體" w:eastAsia="標楷體" w:hAnsi="標楷體" w:hint="eastAsia"/>
              </w:rPr>
              <w:t>1</w:t>
            </w:r>
          </w:p>
        </w:tc>
        <w:tc>
          <w:tcPr>
            <w:tcW w:w="4819" w:type="dxa"/>
            <w:tcBorders>
              <w:top w:val="nil"/>
              <w:left w:val="nil"/>
              <w:bottom w:val="single" w:sz="4" w:space="0" w:color="auto"/>
              <w:right w:val="single" w:sz="4" w:space="0" w:color="auto"/>
            </w:tcBorders>
            <w:shd w:val="clear" w:color="auto" w:fill="auto"/>
            <w:noWrap/>
            <w:vAlign w:val="center"/>
          </w:tcPr>
          <w:p w14:paraId="5C538A33" w14:textId="77777777" w:rsidR="005A50AB" w:rsidRPr="003B06B8" w:rsidRDefault="005A50AB" w:rsidP="007E2411">
            <w:pPr>
              <w:rPr>
                <w:rFonts w:ascii="標楷體" w:eastAsia="標楷體" w:hAnsi="標楷體" w:cs="新細明體"/>
              </w:rPr>
            </w:pPr>
            <w:r w:rsidRPr="003B06B8">
              <w:rPr>
                <w:rFonts w:ascii="標楷體" w:eastAsia="標楷體" w:hAnsi="標楷體" w:hint="eastAsia"/>
              </w:rPr>
              <w:t>兄</w:t>
            </w:r>
          </w:p>
        </w:tc>
      </w:tr>
      <w:tr w:rsidR="005A50AB" w:rsidRPr="003135EE" w14:paraId="4C1046FC"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1E243787" w14:textId="57CB2F38" w:rsidR="005A50AB" w:rsidRPr="003B06B8" w:rsidRDefault="00DF675E" w:rsidP="007E2411">
            <w:pPr>
              <w:rPr>
                <w:rFonts w:ascii="標楷體" w:eastAsia="標楷體" w:hAnsi="標楷體" w:cs="新細明體"/>
              </w:rPr>
            </w:pPr>
            <w:r>
              <w:rPr>
                <w:rFonts w:ascii="標楷體" w:eastAsia="標楷體" w:hAnsi="標楷體"/>
              </w:rPr>
              <w:t>0</w:t>
            </w:r>
            <w:r w:rsidR="005A50AB" w:rsidRPr="003B06B8">
              <w:rPr>
                <w:rFonts w:ascii="標楷體" w:eastAsia="標楷體" w:hAnsi="標楷體" w:hint="eastAsia"/>
              </w:rPr>
              <w:t>2</w:t>
            </w:r>
          </w:p>
        </w:tc>
        <w:tc>
          <w:tcPr>
            <w:tcW w:w="4819" w:type="dxa"/>
            <w:tcBorders>
              <w:top w:val="nil"/>
              <w:left w:val="nil"/>
              <w:bottom w:val="single" w:sz="4" w:space="0" w:color="auto"/>
              <w:right w:val="single" w:sz="4" w:space="0" w:color="auto"/>
            </w:tcBorders>
            <w:shd w:val="clear" w:color="auto" w:fill="auto"/>
            <w:noWrap/>
            <w:vAlign w:val="center"/>
          </w:tcPr>
          <w:p w14:paraId="6E72FAE6" w14:textId="77777777" w:rsidR="005A50AB" w:rsidRPr="003B06B8" w:rsidRDefault="005A50AB" w:rsidP="007E2411">
            <w:pPr>
              <w:rPr>
                <w:rFonts w:ascii="標楷體" w:eastAsia="標楷體" w:hAnsi="標楷體" w:cs="新細明體"/>
              </w:rPr>
            </w:pPr>
            <w:r w:rsidRPr="003B06B8">
              <w:rPr>
                <w:rFonts w:ascii="標楷體" w:eastAsia="標楷體" w:hAnsi="標楷體" w:hint="eastAsia"/>
              </w:rPr>
              <w:t>弟</w:t>
            </w:r>
          </w:p>
        </w:tc>
      </w:tr>
      <w:tr w:rsidR="005A50AB" w:rsidRPr="003135EE" w14:paraId="518978AB"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27800E16" w14:textId="3293DD2D" w:rsidR="005A50AB" w:rsidRPr="003B06B8" w:rsidRDefault="00DF675E" w:rsidP="007E2411">
            <w:pPr>
              <w:rPr>
                <w:rFonts w:ascii="標楷體" w:eastAsia="標楷體" w:hAnsi="標楷體" w:cs="新細明體"/>
              </w:rPr>
            </w:pPr>
            <w:r>
              <w:rPr>
                <w:rFonts w:ascii="標楷體" w:eastAsia="標楷體" w:hAnsi="標楷體"/>
              </w:rPr>
              <w:t>0</w:t>
            </w:r>
            <w:r w:rsidR="005A50AB" w:rsidRPr="003B06B8">
              <w:rPr>
                <w:rFonts w:ascii="標楷體" w:eastAsia="標楷體" w:hAnsi="標楷體" w:hint="eastAsia"/>
              </w:rPr>
              <w:t>3</w:t>
            </w:r>
          </w:p>
        </w:tc>
        <w:tc>
          <w:tcPr>
            <w:tcW w:w="4819" w:type="dxa"/>
            <w:tcBorders>
              <w:top w:val="nil"/>
              <w:left w:val="nil"/>
              <w:bottom w:val="single" w:sz="4" w:space="0" w:color="auto"/>
              <w:right w:val="single" w:sz="4" w:space="0" w:color="auto"/>
            </w:tcBorders>
            <w:shd w:val="clear" w:color="auto" w:fill="auto"/>
            <w:noWrap/>
            <w:vAlign w:val="center"/>
          </w:tcPr>
          <w:p w14:paraId="76A921FA" w14:textId="77777777" w:rsidR="005A50AB" w:rsidRPr="003B06B8" w:rsidRDefault="005A50AB" w:rsidP="007E2411">
            <w:pPr>
              <w:rPr>
                <w:rFonts w:ascii="標楷體" w:eastAsia="標楷體" w:hAnsi="標楷體" w:cs="新細明體"/>
              </w:rPr>
            </w:pPr>
            <w:r w:rsidRPr="003B06B8">
              <w:rPr>
                <w:rFonts w:ascii="標楷體" w:eastAsia="標楷體" w:hAnsi="標楷體" w:hint="eastAsia"/>
              </w:rPr>
              <w:t>姐</w:t>
            </w:r>
          </w:p>
        </w:tc>
      </w:tr>
      <w:tr w:rsidR="005A50AB" w:rsidRPr="003135EE" w14:paraId="7435062D"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21E713E9" w14:textId="194518B7" w:rsidR="005A50AB" w:rsidRPr="003B06B8" w:rsidRDefault="00DF675E" w:rsidP="007E2411">
            <w:pPr>
              <w:rPr>
                <w:rFonts w:ascii="標楷體" w:eastAsia="標楷體" w:hAnsi="標楷體" w:cs="新細明體"/>
              </w:rPr>
            </w:pPr>
            <w:r>
              <w:rPr>
                <w:rFonts w:ascii="標楷體" w:eastAsia="標楷體" w:hAnsi="標楷體"/>
              </w:rPr>
              <w:t>0</w:t>
            </w:r>
            <w:r w:rsidR="005A50AB" w:rsidRPr="003B06B8">
              <w:rPr>
                <w:rFonts w:ascii="標楷體" w:eastAsia="標楷體" w:hAnsi="標楷體" w:hint="eastAsia"/>
              </w:rPr>
              <w:t>4</w:t>
            </w:r>
          </w:p>
        </w:tc>
        <w:tc>
          <w:tcPr>
            <w:tcW w:w="4819" w:type="dxa"/>
            <w:tcBorders>
              <w:top w:val="nil"/>
              <w:left w:val="nil"/>
              <w:bottom w:val="single" w:sz="4" w:space="0" w:color="auto"/>
              <w:right w:val="single" w:sz="4" w:space="0" w:color="auto"/>
            </w:tcBorders>
            <w:shd w:val="clear" w:color="auto" w:fill="auto"/>
            <w:noWrap/>
            <w:vAlign w:val="center"/>
          </w:tcPr>
          <w:p w14:paraId="38F398AD" w14:textId="77777777" w:rsidR="005A50AB" w:rsidRPr="003B06B8" w:rsidRDefault="005A50AB" w:rsidP="007E2411">
            <w:pPr>
              <w:rPr>
                <w:rFonts w:ascii="標楷體" w:eastAsia="標楷體" w:hAnsi="標楷體" w:cs="新細明體"/>
              </w:rPr>
            </w:pPr>
            <w:r w:rsidRPr="003B06B8">
              <w:rPr>
                <w:rFonts w:ascii="標楷體" w:eastAsia="標楷體" w:hAnsi="標楷體" w:hint="eastAsia"/>
              </w:rPr>
              <w:t>妹</w:t>
            </w:r>
          </w:p>
        </w:tc>
      </w:tr>
      <w:tr w:rsidR="005A50AB" w:rsidRPr="003135EE" w14:paraId="7714C90D"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13AEAAE" w14:textId="1A795DA5" w:rsidR="005A50AB" w:rsidRPr="003B06B8" w:rsidRDefault="00DF675E" w:rsidP="007E2411">
            <w:pPr>
              <w:rPr>
                <w:rFonts w:ascii="標楷體" w:eastAsia="標楷體" w:hAnsi="標楷體" w:cs="新細明體"/>
              </w:rPr>
            </w:pPr>
            <w:r>
              <w:rPr>
                <w:rFonts w:ascii="標楷體" w:eastAsia="標楷體" w:hAnsi="標楷體"/>
              </w:rPr>
              <w:t>0</w:t>
            </w:r>
            <w:r w:rsidR="005A50AB" w:rsidRPr="003B06B8">
              <w:rPr>
                <w:rFonts w:ascii="標楷體" w:eastAsia="標楷體" w:hAnsi="標楷體" w:hint="eastAsia"/>
              </w:rPr>
              <w:t>5</w:t>
            </w:r>
          </w:p>
        </w:tc>
        <w:tc>
          <w:tcPr>
            <w:tcW w:w="4819" w:type="dxa"/>
            <w:tcBorders>
              <w:top w:val="nil"/>
              <w:left w:val="nil"/>
              <w:bottom w:val="single" w:sz="4" w:space="0" w:color="auto"/>
              <w:right w:val="single" w:sz="4" w:space="0" w:color="auto"/>
            </w:tcBorders>
            <w:shd w:val="clear" w:color="auto" w:fill="auto"/>
            <w:noWrap/>
            <w:vAlign w:val="center"/>
          </w:tcPr>
          <w:p w14:paraId="3C49D247" w14:textId="77777777" w:rsidR="005A50AB" w:rsidRPr="003B06B8" w:rsidRDefault="005A50AB" w:rsidP="007E2411">
            <w:pPr>
              <w:rPr>
                <w:rFonts w:ascii="標楷體" w:eastAsia="標楷體" w:hAnsi="標楷體" w:cs="新細明體"/>
              </w:rPr>
            </w:pPr>
            <w:r w:rsidRPr="003B06B8">
              <w:rPr>
                <w:rFonts w:ascii="標楷體" w:eastAsia="標楷體" w:hAnsi="標楷體" w:hint="eastAsia"/>
              </w:rPr>
              <w:t>(外)祖父</w:t>
            </w:r>
          </w:p>
        </w:tc>
      </w:tr>
      <w:tr w:rsidR="005A50AB" w:rsidRPr="003135EE" w14:paraId="46BE8590"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73720110" w14:textId="46FFD53A" w:rsidR="005A50AB" w:rsidRPr="003B06B8" w:rsidRDefault="00DF675E" w:rsidP="007E2411">
            <w:pPr>
              <w:rPr>
                <w:rFonts w:ascii="標楷體" w:eastAsia="標楷體" w:hAnsi="標楷體" w:cs="新細明體"/>
              </w:rPr>
            </w:pPr>
            <w:r>
              <w:rPr>
                <w:rFonts w:ascii="標楷體" w:eastAsia="標楷體" w:hAnsi="標楷體"/>
              </w:rPr>
              <w:t>0</w:t>
            </w:r>
            <w:r w:rsidR="005A50AB" w:rsidRPr="003B06B8">
              <w:rPr>
                <w:rFonts w:ascii="標楷體" w:eastAsia="標楷體" w:hAnsi="標楷體" w:hint="eastAsia"/>
              </w:rPr>
              <w:t>6</w:t>
            </w:r>
          </w:p>
        </w:tc>
        <w:tc>
          <w:tcPr>
            <w:tcW w:w="4819" w:type="dxa"/>
            <w:tcBorders>
              <w:top w:val="nil"/>
              <w:left w:val="nil"/>
              <w:bottom w:val="single" w:sz="4" w:space="0" w:color="auto"/>
              <w:right w:val="single" w:sz="4" w:space="0" w:color="auto"/>
            </w:tcBorders>
            <w:shd w:val="clear" w:color="auto" w:fill="auto"/>
            <w:noWrap/>
            <w:vAlign w:val="center"/>
          </w:tcPr>
          <w:p w14:paraId="779FC110" w14:textId="77777777" w:rsidR="005A50AB" w:rsidRPr="003B06B8" w:rsidRDefault="005A50AB" w:rsidP="007E2411">
            <w:pPr>
              <w:rPr>
                <w:rFonts w:ascii="標楷體" w:eastAsia="標楷體" w:hAnsi="標楷體" w:cs="新細明體"/>
              </w:rPr>
            </w:pPr>
            <w:r w:rsidRPr="003B06B8">
              <w:rPr>
                <w:rFonts w:ascii="標楷體" w:eastAsia="標楷體" w:hAnsi="標楷體" w:hint="eastAsia"/>
              </w:rPr>
              <w:t>(外)祖母</w:t>
            </w:r>
          </w:p>
        </w:tc>
      </w:tr>
      <w:tr w:rsidR="005A50AB" w:rsidRPr="003135EE" w14:paraId="18F5FB77"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1616BDCE" w14:textId="7CDE2659" w:rsidR="005A50AB" w:rsidRPr="003B06B8" w:rsidRDefault="00DF675E" w:rsidP="007E2411">
            <w:pPr>
              <w:rPr>
                <w:rFonts w:ascii="標楷體" w:eastAsia="標楷體" w:hAnsi="標楷體" w:cs="新細明體"/>
              </w:rPr>
            </w:pPr>
            <w:r>
              <w:rPr>
                <w:rFonts w:ascii="標楷體" w:eastAsia="標楷體" w:hAnsi="標楷體"/>
              </w:rPr>
              <w:t>0</w:t>
            </w:r>
            <w:r w:rsidR="005A50AB" w:rsidRPr="003B06B8">
              <w:rPr>
                <w:rFonts w:ascii="標楷體" w:eastAsia="標楷體" w:hAnsi="標楷體" w:hint="eastAsia"/>
              </w:rPr>
              <w:t>7</w:t>
            </w:r>
          </w:p>
        </w:tc>
        <w:tc>
          <w:tcPr>
            <w:tcW w:w="4819" w:type="dxa"/>
            <w:tcBorders>
              <w:top w:val="nil"/>
              <w:left w:val="nil"/>
              <w:bottom w:val="single" w:sz="4" w:space="0" w:color="auto"/>
              <w:right w:val="single" w:sz="4" w:space="0" w:color="auto"/>
            </w:tcBorders>
            <w:shd w:val="clear" w:color="auto" w:fill="auto"/>
            <w:noWrap/>
            <w:vAlign w:val="center"/>
          </w:tcPr>
          <w:p w14:paraId="017C4F2C" w14:textId="77777777" w:rsidR="005A50AB" w:rsidRPr="003B06B8" w:rsidRDefault="005A50AB" w:rsidP="007E2411">
            <w:pPr>
              <w:rPr>
                <w:rFonts w:ascii="標楷體" w:eastAsia="標楷體" w:hAnsi="標楷體" w:cs="新細明體"/>
              </w:rPr>
            </w:pPr>
            <w:r w:rsidRPr="003B06B8">
              <w:rPr>
                <w:rFonts w:ascii="標楷體" w:eastAsia="標楷體" w:hAnsi="標楷體" w:hint="eastAsia"/>
              </w:rPr>
              <w:t>(外)孫子</w:t>
            </w:r>
          </w:p>
        </w:tc>
      </w:tr>
      <w:tr w:rsidR="005A50AB" w:rsidRPr="003135EE" w14:paraId="42D617F1"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2FBCCBB7" w14:textId="4DBB76D8" w:rsidR="005A50AB" w:rsidRPr="003B06B8" w:rsidRDefault="00DF675E" w:rsidP="007E2411">
            <w:pPr>
              <w:rPr>
                <w:rFonts w:ascii="標楷體" w:eastAsia="標楷體" w:hAnsi="標楷體" w:cs="新細明體"/>
              </w:rPr>
            </w:pPr>
            <w:r>
              <w:rPr>
                <w:rFonts w:ascii="標楷體" w:eastAsia="標楷體" w:hAnsi="標楷體"/>
              </w:rPr>
              <w:t>0</w:t>
            </w:r>
            <w:r w:rsidR="005A50AB" w:rsidRPr="003B06B8">
              <w:rPr>
                <w:rFonts w:ascii="標楷體" w:eastAsia="標楷體" w:hAnsi="標楷體" w:hint="eastAsia"/>
              </w:rPr>
              <w:t>8</w:t>
            </w:r>
          </w:p>
        </w:tc>
        <w:tc>
          <w:tcPr>
            <w:tcW w:w="4819" w:type="dxa"/>
            <w:tcBorders>
              <w:top w:val="nil"/>
              <w:left w:val="nil"/>
              <w:bottom w:val="single" w:sz="4" w:space="0" w:color="auto"/>
              <w:right w:val="single" w:sz="4" w:space="0" w:color="auto"/>
            </w:tcBorders>
            <w:shd w:val="clear" w:color="auto" w:fill="auto"/>
            <w:noWrap/>
            <w:vAlign w:val="center"/>
          </w:tcPr>
          <w:p w14:paraId="78DFF565" w14:textId="77777777" w:rsidR="005A50AB" w:rsidRPr="003B06B8" w:rsidRDefault="005A50AB" w:rsidP="007E2411">
            <w:pPr>
              <w:rPr>
                <w:rFonts w:ascii="標楷體" w:eastAsia="標楷體" w:hAnsi="標楷體" w:cs="新細明體"/>
              </w:rPr>
            </w:pPr>
            <w:r w:rsidRPr="003B06B8">
              <w:rPr>
                <w:rFonts w:ascii="標楷體" w:eastAsia="標楷體" w:hAnsi="標楷體" w:hint="eastAsia"/>
              </w:rPr>
              <w:t>(外)孫女</w:t>
            </w:r>
          </w:p>
        </w:tc>
      </w:tr>
    </w:tbl>
    <w:p w14:paraId="2A615E88" w14:textId="77777777" w:rsidR="005A50AB" w:rsidRDefault="005A50AB" w:rsidP="0022279A">
      <w:pPr>
        <w:tabs>
          <w:tab w:val="left" w:pos="788"/>
        </w:tabs>
        <w:ind w:leftChars="300" w:left="720"/>
        <w:rPr>
          <w:rFonts w:ascii="標楷體" w:eastAsia="標楷體" w:hAnsi="標楷體"/>
        </w:rPr>
      </w:pPr>
    </w:p>
    <w:p w14:paraId="2B3D13AE" w14:textId="51657E3F" w:rsidR="005A50AB" w:rsidRDefault="005A50AB" w:rsidP="00894D7B">
      <w:pPr>
        <w:numPr>
          <w:ilvl w:val="0"/>
          <w:numId w:val="15"/>
        </w:numPr>
        <w:rPr>
          <w:rFonts w:ascii="標楷體" w:eastAsia="標楷體" w:hAnsi="標楷體"/>
        </w:rPr>
      </w:pPr>
      <w:r w:rsidRPr="003B06B8">
        <w:rPr>
          <w:rFonts w:ascii="標楷體" w:eastAsia="標楷體" w:hAnsi="標楷體" w:hint="eastAsia"/>
        </w:rPr>
        <w:t>三</w:t>
      </w:r>
      <w:r w:rsidR="00DF675E" w:rsidRPr="005B641D">
        <w:rPr>
          <w:rFonts w:ascii="標楷體" w:eastAsia="標楷體" w:hAnsi="標楷體" w:hint="eastAsia"/>
        </w:rPr>
        <w:t>親等血親稱謂代碼</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5A50AB" w:rsidRPr="003135EE" w14:paraId="34EB6C51" w14:textId="77777777" w:rsidTr="007E2411">
        <w:trPr>
          <w:trHeight w:val="340"/>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128B87A" w14:textId="77777777" w:rsidR="005A50AB" w:rsidRPr="003135EE" w:rsidRDefault="005A50AB" w:rsidP="007E2411">
            <w:pPr>
              <w:widowControl/>
              <w:rPr>
                <w:rFonts w:ascii="標楷體" w:eastAsia="標楷體" w:hAnsi="標楷體" w:cs="新細明體"/>
                <w:kern w:val="0"/>
              </w:rPr>
            </w:pPr>
            <w:r w:rsidRPr="003135EE">
              <w:rPr>
                <w:rFonts w:ascii="標楷體" w:eastAsia="標楷體" w:hAnsi="標楷體" w:cs="新細明體" w:hint="eastAsia"/>
                <w:kern w:val="0"/>
              </w:rPr>
              <w:lastRenderedPageBreak/>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7239F7FC" w14:textId="77777777" w:rsidR="005A50AB" w:rsidRPr="003135EE" w:rsidRDefault="005A50AB" w:rsidP="007E2411">
            <w:pPr>
              <w:widowControl/>
              <w:rPr>
                <w:rFonts w:ascii="標楷體" w:eastAsia="標楷體" w:hAnsi="標楷體" w:cs="新細明體"/>
                <w:kern w:val="0"/>
              </w:rPr>
            </w:pPr>
            <w:r w:rsidRPr="003135EE">
              <w:rPr>
                <w:rFonts w:ascii="標楷體" w:eastAsia="標楷體" w:hAnsi="標楷體" w:cs="新細明體" w:hint="eastAsia"/>
                <w:kern w:val="0"/>
              </w:rPr>
              <w:t>說明</w:t>
            </w:r>
          </w:p>
        </w:tc>
      </w:tr>
      <w:tr w:rsidR="005A50AB" w:rsidRPr="003135EE" w14:paraId="14FE0D5D"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6A73D50" w14:textId="77BC8136" w:rsidR="005A50AB" w:rsidRPr="003B06B8" w:rsidRDefault="00DF675E" w:rsidP="007E2411">
            <w:pPr>
              <w:rPr>
                <w:rFonts w:ascii="標楷體" w:eastAsia="標楷體" w:hAnsi="標楷體" w:cs="新細明體"/>
              </w:rPr>
            </w:pPr>
            <w:r>
              <w:rPr>
                <w:rFonts w:ascii="標楷體" w:eastAsia="標楷體" w:hAnsi="標楷體"/>
              </w:rPr>
              <w:t>0</w:t>
            </w:r>
            <w:r w:rsidR="005A50AB" w:rsidRPr="003B06B8">
              <w:rPr>
                <w:rFonts w:ascii="標楷體" w:eastAsia="標楷體" w:hAnsi="標楷體" w:hint="eastAsia"/>
              </w:rPr>
              <w:t>1</w:t>
            </w:r>
          </w:p>
        </w:tc>
        <w:tc>
          <w:tcPr>
            <w:tcW w:w="4819" w:type="dxa"/>
            <w:tcBorders>
              <w:top w:val="nil"/>
              <w:left w:val="nil"/>
              <w:bottom w:val="single" w:sz="4" w:space="0" w:color="auto"/>
              <w:right w:val="single" w:sz="4" w:space="0" w:color="auto"/>
            </w:tcBorders>
            <w:shd w:val="clear" w:color="auto" w:fill="auto"/>
            <w:noWrap/>
            <w:vAlign w:val="center"/>
          </w:tcPr>
          <w:p w14:paraId="18E7F065" w14:textId="77777777" w:rsidR="005A50AB" w:rsidRPr="003B06B8" w:rsidRDefault="005A50AB" w:rsidP="007E2411">
            <w:pPr>
              <w:rPr>
                <w:rFonts w:ascii="標楷體" w:eastAsia="標楷體" w:hAnsi="標楷體" w:cs="新細明體"/>
              </w:rPr>
            </w:pPr>
            <w:r w:rsidRPr="003B06B8">
              <w:rPr>
                <w:rFonts w:ascii="標楷體" w:eastAsia="標楷體" w:hAnsi="標楷體" w:hint="eastAsia"/>
              </w:rPr>
              <w:t>伯</w:t>
            </w:r>
          </w:p>
        </w:tc>
      </w:tr>
      <w:tr w:rsidR="005A50AB" w:rsidRPr="003135EE" w14:paraId="0A0405FC"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715364E0" w14:textId="435CF895" w:rsidR="005A50AB" w:rsidRPr="003B06B8" w:rsidRDefault="00DF675E" w:rsidP="007E2411">
            <w:pPr>
              <w:rPr>
                <w:rFonts w:ascii="標楷體" w:eastAsia="標楷體" w:hAnsi="標楷體" w:cs="新細明體"/>
              </w:rPr>
            </w:pPr>
            <w:r>
              <w:rPr>
                <w:rFonts w:ascii="標楷體" w:eastAsia="標楷體" w:hAnsi="標楷體"/>
              </w:rPr>
              <w:t>0</w:t>
            </w:r>
            <w:r w:rsidR="005A50AB" w:rsidRPr="003B06B8">
              <w:rPr>
                <w:rFonts w:ascii="標楷體" w:eastAsia="標楷體" w:hAnsi="標楷體" w:hint="eastAsia"/>
              </w:rPr>
              <w:t>2</w:t>
            </w:r>
          </w:p>
        </w:tc>
        <w:tc>
          <w:tcPr>
            <w:tcW w:w="4819" w:type="dxa"/>
            <w:tcBorders>
              <w:top w:val="nil"/>
              <w:left w:val="nil"/>
              <w:bottom w:val="single" w:sz="4" w:space="0" w:color="auto"/>
              <w:right w:val="single" w:sz="4" w:space="0" w:color="auto"/>
            </w:tcBorders>
            <w:shd w:val="clear" w:color="auto" w:fill="auto"/>
            <w:noWrap/>
            <w:vAlign w:val="center"/>
          </w:tcPr>
          <w:p w14:paraId="2751D924" w14:textId="77777777" w:rsidR="005A50AB" w:rsidRPr="003B06B8" w:rsidRDefault="005A50AB" w:rsidP="007E2411">
            <w:pPr>
              <w:rPr>
                <w:rFonts w:ascii="標楷體" w:eastAsia="標楷體" w:hAnsi="標楷體" w:cs="新細明體"/>
              </w:rPr>
            </w:pPr>
            <w:r w:rsidRPr="003B06B8">
              <w:rPr>
                <w:rFonts w:ascii="標楷體" w:eastAsia="標楷體" w:hAnsi="標楷體" w:hint="eastAsia"/>
              </w:rPr>
              <w:t>叔</w:t>
            </w:r>
          </w:p>
        </w:tc>
      </w:tr>
      <w:tr w:rsidR="005A50AB" w:rsidRPr="003135EE" w14:paraId="410FF17A"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7664819" w14:textId="17FFD8EB" w:rsidR="005A50AB" w:rsidRPr="003B06B8" w:rsidRDefault="00DF675E" w:rsidP="007E2411">
            <w:pPr>
              <w:rPr>
                <w:rFonts w:ascii="標楷體" w:eastAsia="標楷體" w:hAnsi="標楷體" w:cs="新細明體"/>
              </w:rPr>
            </w:pPr>
            <w:r>
              <w:rPr>
                <w:rFonts w:ascii="標楷體" w:eastAsia="標楷體" w:hAnsi="標楷體"/>
              </w:rPr>
              <w:t>0</w:t>
            </w:r>
            <w:r w:rsidR="005A50AB" w:rsidRPr="003B06B8">
              <w:rPr>
                <w:rFonts w:ascii="標楷體" w:eastAsia="標楷體" w:hAnsi="標楷體" w:hint="eastAsia"/>
              </w:rPr>
              <w:t>3</w:t>
            </w:r>
          </w:p>
        </w:tc>
        <w:tc>
          <w:tcPr>
            <w:tcW w:w="4819" w:type="dxa"/>
            <w:tcBorders>
              <w:top w:val="nil"/>
              <w:left w:val="nil"/>
              <w:bottom w:val="single" w:sz="4" w:space="0" w:color="auto"/>
              <w:right w:val="single" w:sz="4" w:space="0" w:color="auto"/>
            </w:tcBorders>
            <w:shd w:val="clear" w:color="auto" w:fill="auto"/>
            <w:noWrap/>
            <w:vAlign w:val="center"/>
          </w:tcPr>
          <w:p w14:paraId="09E8BFBA" w14:textId="77777777" w:rsidR="005A50AB" w:rsidRPr="003B06B8" w:rsidRDefault="005A50AB" w:rsidP="007E2411">
            <w:pPr>
              <w:rPr>
                <w:rFonts w:ascii="標楷體" w:eastAsia="標楷體" w:hAnsi="標楷體" w:cs="新細明體"/>
              </w:rPr>
            </w:pPr>
            <w:r w:rsidRPr="003B06B8">
              <w:rPr>
                <w:rFonts w:ascii="標楷體" w:eastAsia="標楷體" w:hAnsi="標楷體" w:hint="eastAsia"/>
              </w:rPr>
              <w:t>姑</w:t>
            </w:r>
          </w:p>
        </w:tc>
      </w:tr>
      <w:tr w:rsidR="005A50AB" w:rsidRPr="003135EE" w14:paraId="266B4D78"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1BAFA3EC" w14:textId="180D94F1" w:rsidR="005A50AB" w:rsidRPr="003B06B8" w:rsidRDefault="00DF675E" w:rsidP="007E2411">
            <w:pPr>
              <w:rPr>
                <w:rFonts w:ascii="標楷體" w:eastAsia="標楷體" w:hAnsi="標楷體" w:cs="新細明體"/>
              </w:rPr>
            </w:pPr>
            <w:r>
              <w:rPr>
                <w:rFonts w:ascii="標楷體" w:eastAsia="標楷體" w:hAnsi="標楷體"/>
              </w:rPr>
              <w:t>0</w:t>
            </w:r>
            <w:r w:rsidR="005A50AB" w:rsidRPr="003B06B8">
              <w:rPr>
                <w:rFonts w:ascii="標楷體" w:eastAsia="標楷體" w:hAnsi="標楷體" w:hint="eastAsia"/>
              </w:rPr>
              <w:t>4</w:t>
            </w:r>
          </w:p>
        </w:tc>
        <w:tc>
          <w:tcPr>
            <w:tcW w:w="4819" w:type="dxa"/>
            <w:tcBorders>
              <w:top w:val="nil"/>
              <w:left w:val="nil"/>
              <w:bottom w:val="single" w:sz="4" w:space="0" w:color="auto"/>
              <w:right w:val="single" w:sz="4" w:space="0" w:color="auto"/>
            </w:tcBorders>
            <w:shd w:val="clear" w:color="auto" w:fill="auto"/>
            <w:noWrap/>
            <w:vAlign w:val="center"/>
          </w:tcPr>
          <w:p w14:paraId="3C305CF7" w14:textId="77777777" w:rsidR="005A50AB" w:rsidRPr="003B06B8" w:rsidRDefault="005A50AB" w:rsidP="007E2411">
            <w:pPr>
              <w:rPr>
                <w:rFonts w:ascii="標楷體" w:eastAsia="標楷體" w:hAnsi="標楷體" w:cs="新細明體"/>
              </w:rPr>
            </w:pPr>
            <w:r w:rsidRPr="003B06B8">
              <w:rPr>
                <w:rFonts w:ascii="標楷體" w:eastAsia="標楷體" w:hAnsi="標楷體" w:hint="eastAsia"/>
              </w:rPr>
              <w:t>舅</w:t>
            </w:r>
          </w:p>
        </w:tc>
      </w:tr>
      <w:tr w:rsidR="005A50AB" w:rsidRPr="003135EE" w14:paraId="0E960613"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7D87B0FC" w14:textId="766B5122" w:rsidR="005A50AB" w:rsidRPr="003B06B8" w:rsidRDefault="00DF675E" w:rsidP="007E2411">
            <w:pPr>
              <w:rPr>
                <w:rFonts w:ascii="標楷體" w:eastAsia="標楷體" w:hAnsi="標楷體" w:cs="新細明體"/>
              </w:rPr>
            </w:pPr>
            <w:r>
              <w:rPr>
                <w:rFonts w:ascii="標楷體" w:eastAsia="標楷體" w:hAnsi="標楷體"/>
              </w:rPr>
              <w:t>0</w:t>
            </w:r>
            <w:r w:rsidR="005A50AB" w:rsidRPr="003B06B8">
              <w:rPr>
                <w:rFonts w:ascii="標楷體" w:eastAsia="標楷體" w:hAnsi="標楷體" w:hint="eastAsia"/>
              </w:rPr>
              <w:t>5</w:t>
            </w:r>
          </w:p>
        </w:tc>
        <w:tc>
          <w:tcPr>
            <w:tcW w:w="4819" w:type="dxa"/>
            <w:tcBorders>
              <w:top w:val="nil"/>
              <w:left w:val="nil"/>
              <w:bottom w:val="single" w:sz="4" w:space="0" w:color="auto"/>
              <w:right w:val="single" w:sz="4" w:space="0" w:color="auto"/>
            </w:tcBorders>
            <w:shd w:val="clear" w:color="auto" w:fill="auto"/>
            <w:noWrap/>
            <w:vAlign w:val="center"/>
          </w:tcPr>
          <w:p w14:paraId="599D9CD2" w14:textId="77777777" w:rsidR="005A50AB" w:rsidRPr="003B06B8" w:rsidRDefault="005A50AB" w:rsidP="007E2411">
            <w:pPr>
              <w:rPr>
                <w:rFonts w:ascii="標楷體" w:eastAsia="標楷體" w:hAnsi="標楷體" w:cs="新細明體"/>
              </w:rPr>
            </w:pPr>
            <w:r w:rsidRPr="003B06B8">
              <w:rPr>
                <w:rFonts w:ascii="標楷體" w:eastAsia="標楷體" w:hAnsi="標楷體" w:hint="eastAsia"/>
              </w:rPr>
              <w:t>姨</w:t>
            </w:r>
          </w:p>
        </w:tc>
      </w:tr>
      <w:tr w:rsidR="005A50AB" w:rsidRPr="003135EE" w14:paraId="2C712FBD"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2C73BBF4" w14:textId="6812B37A" w:rsidR="005A50AB" w:rsidRPr="003B06B8" w:rsidRDefault="00DF675E" w:rsidP="007E2411">
            <w:pPr>
              <w:rPr>
                <w:rFonts w:ascii="標楷體" w:eastAsia="標楷體" w:hAnsi="標楷體" w:cs="新細明體"/>
              </w:rPr>
            </w:pPr>
            <w:r>
              <w:rPr>
                <w:rFonts w:ascii="標楷體" w:eastAsia="標楷體" w:hAnsi="標楷體"/>
              </w:rPr>
              <w:t>0</w:t>
            </w:r>
            <w:r w:rsidR="005A50AB" w:rsidRPr="003B06B8">
              <w:rPr>
                <w:rFonts w:ascii="標楷體" w:eastAsia="標楷體" w:hAnsi="標楷體" w:hint="eastAsia"/>
              </w:rPr>
              <w:t>6</w:t>
            </w:r>
          </w:p>
        </w:tc>
        <w:tc>
          <w:tcPr>
            <w:tcW w:w="4819" w:type="dxa"/>
            <w:tcBorders>
              <w:top w:val="nil"/>
              <w:left w:val="nil"/>
              <w:bottom w:val="single" w:sz="4" w:space="0" w:color="auto"/>
              <w:right w:val="single" w:sz="4" w:space="0" w:color="auto"/>
            </w:tcBorders>
            <w:shd w:val="clear" w:color="auto" w:fill="auto"/>
            <w:noWrap/>
            <w:vAlign w:val="center"/>
          </w:tcPr>
          <w:p w14:paraId="6EFE4A31" w14:textId="77777777" w:rsidR="005A50AB" w:rsidRPr="003B06B8" w:rsidRDefault="005A50AB" w:rsidP="007E2411">
            <w:pPr>
              <w:rPr>
                <w:rFonts w:ascii="標楷體" w:eastAsia="標楷體" w:hAnsi="標楷體" w:cs="新細明體"/>
              </w:rPr>
            </w:pPr>
            <w:r w:rsidRPr="003B06B8">
              <w:rPr>
                <w:rFonts w:ascii="標楷體" w:eastAsia="標楷體" w:hAnsi="標楷體" w:hint="eastAsia"/>
              </w:rPr>
              <w:t>侄子</w:t>
            </w:r>
          </w:p>
        </w:tc>
      </w:tr>
      <w:tr w:rsidR="005A50AB" w:rsidRPr="003135EE" w14:paraId="1D3D0DA0"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0D413BE8" w14:textId="0E1D840C" w:rsidR="005A50AB" w:rsidRPr="003B06B8" w:rsidRDefault="00DF675E" w:rsidP="007E2411">
            <w:pPr>
              <w:rPr>
                <w:rFonts w:ascii="標楷體" w:eastAsia="標楷體" w:hAnsi="標楷體" w:cs="新細明體"/>
              </w:rPr>
            </w:pPr>
            <w:r>
              <w:rPr>
                <w:rFonts w:ascii="標楷體" w:eastAsia="標楷體" w:hAnsi="標楷體"/>
              </w:rPr>
              <w:t>0</w:t>
            </w:r>
            <w:r w:rsidR="005A50AB" w:rsidRPr="003B06B8">
              <w:rPr>
                <w:rFonts w:ascii="標楷體" w:eastAsia="標楷體" w:hAnsi="標楷體" w:hint="eastAsia"/>
              </w:rPr>
              <w:t>7</w:t>
            </w:r>
          </w:p>
        </w:tc>
        <w:tc>
          <w:tcPr>
            <w:tcW w:w="4819" w:type="dxa"/>
            <w:tcBorders>
              <w:top w:val="nil"/>
              <w:left w:val="nil"/>
              <w:bottom w:val="single" w:sz="4" w:space="0" w:color="auto"/>
              <w:right w:val="single" w:sz="4" w:space="0" w:color="auto"/>
            </w:tcBorders>
            <w:shd w:val="clear" w:color="auto" w:fill="auto"/>
            <w:noWrap/>
            <w:vAlign w:val="center"/>
          </w:tcPr>
          <w:p w14:paraId="1AA3E962" w14:textId="77777777" w:rsidR="005A50AB" w:rsidRPr="003B06B8" w:rsidRDefault="005A50AB" w:rsidP="007E2411">
            <w:pPr>
              <w:rPr>
                <w:rFonts w:ascii="標楷體" w:eastAsia="標楷體" w:hAnsi="標楷體" w:cs="新細明體"/>
              </w:rPr>
            </w:pPr>
            <w:r w:rsidRPr="003B06B8">
              <w:rPr>
                <w:rFonts w:ascii="標楷體" w:eastAsia="標楷體" w:hAnsi="標楷體" w:hint="eastAsia"/>
              </w:rPr>
              <w:t>侄女</w:t>
            </w:r>
          </w:p>
        </w:tc>
      </w:tr>
      <w:tr w:rsidR="005A50AB" w:rsidRPr="003135EE" w14:paraId="233932FF"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A406F5E" w14:textId="1A52FED6" w:rsidR="005A50AB" w:rsidRPr="003B06B8" w:rsidRDefault="00DF675E" w:rsidP="007E2411">
            <w:pPr>
              <w:rPr>
                <w:rFonts w:ascii="標楷體" w:eastAsia="標楷體" w:hAnsi="標楷體" w:cs="新細明體"/>
              </w:rPr>
            </w:pPr>
            <w:r>
              <w:rPr>
                <w:rFonts w:ascii="標楷體" w:eastAsia="標楷體" w:hAnsi="標楷體"/>
              </w:rPr>
              <w:t>0</w:t>
            </w:r>
            <w:r w:rsidR="005A50AB" w:rsidRPr="003B06B8">
              <w:rPr>
                <w:rFonts w:ascii="標楷體" w:eastAsia="標楷體" w:hAnsi="標楷體" w:hint="eastAsia"/>
              </w:rPr>
              <w:t>8</w:t>
            </w:r>
          </w:p>
        </w:tc>
        <w:tc>
          <w:tcPr>
            <w:tcW w:w="4819" w:type="dxa"/>
            <w:tcBorders>
              <w:top w:val="nil"/>
              <w:left w:val="nil"/>
              <w:bottom w:val="single" w:sz="4" w:space="0" w:color="auto"/>
              <w:right w:val="single" w:sz="4" w:space="0" w:color="auto"/>
            </w:tcBorders>
            <w:shd w:val="clear" w:color="auto" w:fill="auto"/>
            <w:noWrap/>
            <w:vAlign w:val="center"/>
          </w:tcPr>
          <w:p w14:paraId="24FD447D" w14:textId="77777777" w:rsidR="005A50AB" w:rsidRPr="003B06B8" w:rsidRDefault="005A50AB" w:rsidP="007E2411">
            <w:pPr>
              <w:rPr>
                <w:rFonts w:ascii="標楷體" w:eastAsia="標楷體" w:hAnsi="標楷體" w:cs="新細明體"/>
              </w:rPr>
            </w:pPr>
            <w:r w:rsidRPr="003B06B8">
              <w:rPr>
                <w:rFonts w:ascii="標楷體" w:eastAsia="標楷體" w:hAnsi="標楷體" w:hint="eastAsia"/>
              </w:rPr>
              <w:t>外甥</w:t>
            </w:r>
          </w:p>
        </w:tc>
      </w:tr>
      <w:tr w:rsidR="005A50AB" w:rsidRPr="003135EE" w14:paraId="53BC9DA1"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64663454" w14:textId="0874723D" w:rsidR="005A50AB" w:rsidRPr="003B06B8" w:rsidRDefault="00DF675E" w:rsidP="007E2411">
            <w:pPr>
              <w:rPr>
                <w:rFonts w:ascii="標楷體" w:eastAsia="標楷體" w:hAnsi="標楷體" w:cs="新細明體"/>
              </w:rPr>
            </w:pPr>
            <w:r>
              <w:rPr>
                <w:rFonts w:ascii="標楷體" w:eastAsia="標楷體" w:hAnsi="標楷體"/>
              </w:rPr>
              <w:t>0</w:t>
            </w:r>
            <w:r w:rsidR="005A50AB" w:rsidRPr="003B06B8">
              <w:rPr>
                <w:rFonts w:ascii="標楷體" w:eastAsia="標楷體" w:hAnsi="標楷體" w:hint="eastAsia"/>
              </w:rPr>
              <w:t>9</w:t>
            </w:r>
          </w:p>
        </w:tc>
        <w:tc>
          <w:tcPr>
            <w:tcW w:w="4819" w:type="dxa"/>
            <w:tcBorders>
              <w:top w:val="nil"/>
              <w:left w:val="nil"/>
              <w:bottom w:val="single" w:sz="4" w:space="0" w:color="auto"/>
              <w:right w:val="single" w:sz="4" w:space="0" w:color="auto"/>
            </w:tcBorders>
            <w:shd w:val="clear" w:color="auto" w:fill="auto"/>
            <w:noWrap/>
            <w:vAlign w:val="center"/>
          </w:tcPr>
          <w:p w14:paraId="3FF27699" w14:textId="77777777" w:rsidR="005A50AB" w:rsidRPr="003B06B8" w:rsidRDefault="005A50AB" w:rsidP="007E2411">
            <w:pPr>
              <w:rPr>
                <w:rFonts w:ascii="標楷體" w:eastAsia="標楷體" w:hAnsi="標楷體" w:cs="新細明體"/>
              </w:rPr>
            </w:pPr>
            <w:r w:rsidRPr="003B06B8">
              <w:rPr>
                <w:rFonts w:ascii="標楷體" w:eastAsia="標楷體" w:hAnsi="標楷體" w:hint="eastAsia"/>
              </w:rPr>
              <w:t>外甥女</w:t>
            </w:r>
          </w:p>
        </w:tc>
      </w:tr>
      <w:tr w:rsidR="005A50AB" w:rsidRPr="003135EE" w14:paraId="6B1C419F"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05F7FF5C" w14:textId="77777777" w:rsidR="005A50AB" w:rsidRPr="003B06B8" w:rsidRDefault="005A50AB" w:rsidP="007E2411">
            <w:pPr>
              <w:rPr>
                <w:rFonts w:ascii="標楷體" w:eastAsia="標楷體" w:hAnsi="標楷體" w:cs="新細明體"/>
              </w:rPr>
            </w:pPr>
            <w:r w:rsidRPr="003B06B8">
              <w:rPr>
                <w:rFonts w:ascii="標楷體" w:eastAsia="標楷體" w:hAnsi="標楷體" w:hint="eastAsia"/>
              </w:rPr>
              <w:t>10</w:t>
            </w:r>
          </w:p>
        </w:tc>
        <w:tc>
          <w:tcPr>
            <w:tcW w:w="4819" w:type="dxa"/>
            <w:tcBorders>
              <w:top w:val="nil"/>
              <w:left w:val="nil"/>
              <w:bottom w:val="single" w:sz="4" w:space="0" w:color="auto"/>
              <w:right w:val="single" w:sz="4" w:space="0" w:color="auto"/>
            </w:tcBorders>
            <w:shd w:val="clear" w:color="auto" w:fill="auto"/>
            <w:noWrap/>
            <w:vAlign w:val="center"/>
          </w:tcPr>
          <w:p w14:paraId="160C260B" w14:textId="77777777" w:rsidR="005A50AB" w:rsidRPr="003B06B8" w:rsidRDefault="005A50AB" w:rsidP="007E2411">
            <w:pPr>
              <w:rPr>
                <w:rFonts w:ascii="標楷體" w:eastAsia="標楷體" w:hAnsi="標楷體" w:cs="新細明體"/>
              </w:rPr>
            </w:pPr>
            <w:r w:rsidRPr="003B06B8">
              <w:rPr>
                <w:rFonts w:ascii="標楷體" w:eastAsia="標楷體" w:hAnsi="標楷體" w:hint="eastAsia"/>
              </w:rPr>
              <w:t>曾祖父母</w:t>
            </w:r>
          </w:p>
        </w:tc>
      </w:tr>
      <w:tr w:rsidR="005A50AB" w:rsidRPr="003135EE" w14:paraId="2057BF9A"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60E517F" w14:textId="77777777" w:rsidR="005A50AB" w:rsidRPr="003B06B8" w:rsidRDefault="005A50AB" w:rsidP="007E2411">
            <w:pPr>
              <w:rPr>
                <w:rFonts w:ascii="標楷體" w:eastAsia="標楷體" w:hAnsi="標楷體" w:cs="新細明體"/>
              </w:rPr>
            </w:pPr>
            <w:r w:rsidRPr="003B06B8">
              <w:rPr>
                <w:rFonts w:ascii="標楷體" w:eastAsia="標楷體" w:hAnsi="標楷體" w:hint="eastAsia"/>
              </w:rPr>
              <w:t>11</w:t>
            </w:r>
          </w:p>
        </w:tc>
        <w:tc>
          <w:tcPr>
            <w:tcW w:w="4819" w:type="dxa"/>
            <w:tcBorders>
              <w:top w:val="nil"/>
              <w:left w:val="nil"/>
              <w:bottom w:val="single" w:sz="4" w:space="0" w:color="auto"/>
              <w:right w:val="single" w:sz="4" w:space="0" w:color="auto"/>
            </w:tcBorders>
            <w:shd w:val="clear" w:color="auto" w:fill="auto"/>
            <w:noWrap/>
            <w:vAlign w:val="center"/>
          </w:tcPr>
          <w:p w14:paraId="5E593BCB" w14:textId="77777777" w:rsidR="005A50AB" w:rsidRPr="003B06B8" w:rsidRDefault="005A50AB" w:rsidP="007E2411">
            <w:pPr>
              <w:rPr>
                <w:rFonts w:ascii="標楷體" w:eastAsia="標楷體" w:hAnsi="標楷體" w:cs="新細明體"/>
              </w:rPr>
            </w:pPr>
            <w:r w:rsidRPr="003B06B8">
              <w:rPr>
                <w:rFonts w:ascii="標楷體" w:eastAsia="標楷體" w:hAnsi="標楷體" w:hint="eastAsia"/>
              </w:rPr>
              <w:t>曾孫子女</w:t>
            </w:r>
          </w:p>
        </w:tc>
      </w:tr>
    </w:tbl>
    <w:p w14:paraId="615E3D27" w14:textId="77777777" w:rsidR="005A50AB" w:rsidRDefault="005A50AB" w:rsidP="005A50AB">
      <w:pPr>
        <w:tabs>
          <w:tab w:val="left" w:pos="788"/>
        </w:tabs>
        <w:ind w:leftChars="300" w:left="720"/>
        <w:rPr>
          <w:rFonts w:ascii="標楷體" w:eastAsia="標楷體" w:hAnsi="標楷體"/>
        </w:rPr>
      </w:pPr>
    </w:p>
    <w:p w14:paraId="775CE292" w14:textId="0B9B40CE" w:rsidR="005A50AB" w:rsidRDefault="00DF675E" w:rsidP="00894D7B">
      <w:pPr>
        <w:numPr>
          <w:ilvl w:val="0"/>
          <w:numId w:val="15"/>
        </w:numPr>
        <w:rPr>
          <w:rFonts w:ascii="標楷體" w:eastAsia="標楷體" w:hAnsi="標楷體"/>
        </w:rPr>
      </w:pPr>
      <w:r w:rsidRPr="00DF675E">
        <w:rPr>
          <w:rFonts w:ascii="標楷體" w:eastAsia="標楷體" w:hAnsi="標楷體" w:hint="eastAsia"/>
        </w:rPr>
        <w:t>姻親稱謂代碼</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5A50AB" w:rsidRPr="003135EE" w14:paraId="1DDB96FE" w14:textId="77777777" w:rsidTr="007E2411">
        <w:trPr>
          <w:trHeight w:val="340"/>
          <w:tblHeader/>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16D0056" w14:textId="77777777" w:rsidR="005A50AB" w:rsidRPr="003135EE" w:rsidRDefault="005A50AB" w:rsidP="007E2411">
            <w:pPr>
              <w:widowControl/>
              <w:rPr>
                <w:rFonts w:ascii="標楷體" w:eastAsia="標楷體" w:hAnsi="標楷體" w:cs="新細明體"/>
                <w:kern w:val="0"/>
              </w:rPr>
            </w:pPr>
            <w:r w:rsidRPr="003135EE">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0DB2C27B" w14:textId="77777777" w:rsidR="005A50AB" w:rsidRPr="003135EE" w:rsidRDefault="005A50AB" w:rsidP="007E2411">
            <w:pPr>
              <w:widowControl/>
              <w:rPr>
                <w:rFonts w:ascii="標楷體" w:eastAsia="標楷體" w:hAnsi="標楷體" w:cs="新細明體"/>
                <w:kern w:val="0"/>
              </w:rPr>
            </w:pPr>
            <w:r w:rsidRPr="003135EE">
              <w:rPr>
                <w:rFonts w:ascii="標楷體" w:eastAsia="標楷體" w:hAnsi="標楷體" w:cs="新細明體" w:hint="eastAsia"/>
                <w:kern w:val="0"/>
              </w:rPr>
              <w:t>說明</w:t>
            </w:r>
          </w:p>
        </w:tc>
      </w:tr>
      <w:tr w:rsidR="005A50AB" w:rsidRPr="003135EE" w14:paraId="3BB0B269"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0C3C4B7E" w14:textId="0E641183" w:rsidR="005A50AB" w:rsidRPr="00F0643C" w:rsidRDefault="00DF675E" w:rsidP="007E2411">
            <w:pPr>
              <w:rPr>
                <w:rFonts w:ascii="標楷體" w:eastAsia="標楷體" w:hAnsi="標楷體" w:cs="新細明體"/>
              </w:rPr>
            </w:pPr>
            <w:r>
              <w:rPr>
                <w:rFonts w:ascii="標楷體" w:eastAsia="標楷體" w:hAnsi="標楷體"/>
              </w:rPr>
              <w:t>0</w:t>
            </w:r>
            <w:r w:rsidR="005A50AB" w:rsidRPr="00F0643C">
              <w:rPr>
                <w:rFonts w:ascii="標楷體" w:eastAsia="標楷體" w:hAnsi="標楷體" w:hint="eastAsia"/>
              </w:rPr>
              <w:t>1</w:t>
            </w:r>
          </w:p>
        </w:tc>
        <w:tc>
          <w:tcPr>
            <w:tcW w:w="4819" w:type="dxa"/>
            <w:tcBorders>
              <w:top w:val="nil"/>
              <w:left w:val="nil"/>
              <w:bottom w:val="single" w:sz="4" w:space="0" w:color="auto"/>
              <w:right w:val="single" w:sz="4" w:space="0" w:color="auto"/>
            </w:tcBorders>
            <w:shd w:val="clear" w:color="auto" w:fill="auto"/>
            <w:noWrap/>
            <w:vAlign w:val="center"/>
          </w:tcPr>
          <w:p w14:paraId="0028E39D" w14:textId="77777777" w:rsidR="005A50AB" w:rsidRPr="00F0643C" w:rsidRDefault="005A50AB" w:rsidP="007E2411">
            <w:pPr>
              <w:rPr>
                <w:rFonts w:ascii="標楷體" w:eastAsia="標楷體" w:hAnsi="標楷體" w:cs="新細明體"/>
              </w:rPr>
            </w:pPr>
            <w:r w:rsidRPr="00F0643C">
              <w:rPr>
                <w:rFonts w:ascii="標楷體" w:eastAsia="標楷體" w:hAnsi="標楷體" w:hint="eastAsia"/>
              </w:rPr>
              <w:t>父</w:t>
            </w:r>
          </w:p>
        </w:tc>
      </w:tr>
      <w:tr w:rsidR="005A50AB" w:rsidRPr="003135EE" w14:paraId="2803B4C3"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04B93EB7" w14:textId="01015DB2" w:rsidR="005A50AB" w:rsidRPr="00F0643C" w:rsidRDefault="00DF675E" w:rsidP="007E2411">
            <w:pPr>
              <w:rPr>
                <w:rFonts w:ascii="標楷體" w:eastAsia="標楷體" w:hAnsi="標楷體" w:cs="新細明體"/>
              </w:rPr>
            </w:pPr>
            <w:r>
              <w:rPr>
                <w:rFonts w:ascii="標楷體" w:eastAsia="標楷體" w:hAnsi="標楷體"/>
              </w:rPr>
              <w:t>0</w:t>
            </w:r>
            <w:r w:rsidR="005A50AB" w:rsidRPr="00F0643C">
              <w:rPr>
                <w:rFonts w:ascii="標楷體" w:eastAsia="標楷體" w:hAnsi="標楷體" w:hint="eastAsia"/>
              </w:rPr>
              <w:t>2</w:t>
            </w:r>
          </w:p>
        </w:tc>
        <w:tc>
          <w:tcPr>
            <w:tcW w:w="4819" w:type="dxa"/>
            <w:tcBorders>
              <w:top w:val="nil"/>
              <w:left w:val="nil"/>
              <w:bottom w:val="single" w:sz="4" w:space="0" w:color="auto"/>
              <w:right w:val="single" w:sz="4" w:space="0" w:color="auto"/>
            </w:tcBorders>
            <w:shd w:val="clear" w:color="auto" w:fill="auto"/>
            <w:noWrap/>
            <w:vAlign w:val="center"/>
          </w:tcPr>
          <w:p w14:paraId="51A7A8CD" w14:textId="77777777" w:rsidR="005A50AB" w:rsidRPr="00F0643C" w:rsidRDefault="005A50AB" w:rsidP="007E2411">
            <w:pPr>
              <w:rPr>
                <w:rFonts w:ascii="標楷體" w:eastAsia="標楷體" w:hAnsi="標楷體" w:cs="新細明體"/>
              </w:rPr>
            </w:pPr>
            <w:r w:rsidRPr="00F0643C">
              <w:rPr>
                <w:rFonts w:ascii="標楷體" w:eastAsia="標楷體" w:hAnsi="標楷體" w:hint="eastAsia"/>
              </w:rPr>
              <w:t>母</w:t>
            </w:r>
          </w:p>
        </w:tc>
      </w:tr>
      <w:tr w:rsidR="005A50AB" w:rsidRPr="003135EE" w14:paraId="6AF856BD"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13A7315" w14:textId="4EACA5D0" w:rsidR="005A50AB" w:rsidRPr="00F0643C" w:rsidRDefault="00DF675E" w:rsidP="007E2411">
            <w:pPr>
              <w:rPr>
                <w:rFonts w:ascii="標楷體" w:eastAsia="標楷體" w:hAnsi="標楷體" w:cs="新細明體"/>
              </w:rPr>
            </w:pPr>
            <w:r>
              <w:rPr>
                <w:rFonts w:ascii="標楷體" w:eastAsia="標楷體" w:hAnsi="標楷體"/>
              </w:rPr>
              <w:t>0</w:t>
            </w:r>
            <w:r w:rsidR="005A50AB" w:rsidRPr="00F0643C">
              <w:rPr>
                <w:rFonts w:ascii="標楷體" w:eastAsia="標楷體" w:hAnsi="標楷體" w:hint="eastAsia"/>
              </w:rPr>
              <w:t>3</w:t>
            </w:r>
          </w:p>
        </w:tc>
        <w:tc>
          <w:tcPr>
            <w:tcW w:w="4819" w:type="dxa"/>
            <w:tcBorders>
              <w:top w:val="nil"/>
              <w:left w:val="nil"/>
              <w:bottom w:val="single" w:sz="4" w:space="0" w:color="auto"/>
              <w:right w:val="single" w:sz="4" w:space="0" w:color="auto"/>
            </w:tcBorders>
            <w:shd w:val="clear" w:color="auto" w:fill="auto"/>
            <w:noWrap/>
            <w:vAlign w:val="center"/>
          </w:tcPr>
          <w:p w14:paraId="2A5DC918" w14:textId="77777777" w:rsidR="005A50AB" w:rsidRPr="00F0643C" w:rsidRDefault="005A50AB" w:rsidP="007E2411">
            <w:pPr>
              <w:rPr>
                <w:rFonts w:ascii="標楷體" w:eastAsia="標楷體" w:hAnsi="標楷體" w:cs="新細明體"/>
              </w:rPr>
            </w:pPr>
            <w:r w:rsidRPr="00F0643C">
              <w:rPr>
                <w:rFonts w:ascii="標楷體" w:eastAsia="標楷體" w:hAnsi="標楷體" w:hint="eastAsia"/>
              </w:rPr>
              <w:t>女婿</w:t>
            </w:r>
          </w:p>
        </w:tc>
      </w:tr>
      <w:tr w:rsidR="005A50AB" w:rsidRPr="003135EE" w14:paraId="24BB1095"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4247344" w14:textId="64A45F92" w:rsidR="005A50AB" w:rsidRPr="00F0643C" w:rsidRDefault="00DF675E" w:rsidP="007E2411">
            <w:pPr>
              <w:rPr>
                <w:rFonts w:ascii="標楷體" w:eastAsia="標楷體" w:hAnsi="標楷體" w:cs="新細明體"/>
              </w:rPr>
            </w:pPr>
            <w:r>
              <w:rPr>
                <w:rFonts w:ascii="標楷體" w:eastAsia="標楷體" w:hAnsi="標楷體"/>
              </w:rPr>
              <w:t>0</w:t>
            </w:r>
            <w:r w:rsidR="005A50AB" w:rsidRPr="00F0643C">
              <w:rPr>
                <w:rFonts w:ascii="標楷體" w:eastAsia="標楷體" w:hAnsi="標楷體" w:hint="eastAsia"/>
              </w:rPr>
              <w:t>4</w:t>
            </w:r>
          </w:p>
        </w:tc>
        <w:tc>
          <w:tcPr>
            <w:tcW w:w="4819" w:type="dxa"/>
            <w:tcBorders>
              <w:top w:val="nil"/>
              <w:left w:val="nil"/>
              <w:bottom w:val="single" w:sz="4" w:space="0" w:color="auto"/>
              <w:right w:val="single" w:sz="4" w:space="0" w:color="auto"/>
            </w:tcBorders>
            <w:shd w:val="clear" w:color="auto" w:fill="auto"/>
            <w:noWrap/>
            <w:vAlign w:val="center"/>
          </w:tcPr>
          <w:p w14:paraId="1566D30B" w14:textId="77777777" w:rsidR="005A50AB" w:rsidRPr="00F0643C" w:rsidRDefault="005A50AB" w:rsidP="007E2411">
            <w:pPr>
              <w:rPr>
                <w:rFonts w:ascii="標楷體" w:eastAsia="標楷體" w:hAnsi="標楷體" w:cs="新細明體"/>
              </w:rPr>
            </w:pPr>
            <w:r w:rsidRPr="00F0643C">
              <w:rPr>
                <w:rFonts w:ascii="標楷體" w:eastAsia="標楷體" w:hAnsi="標楷體" w:hint="eastAsia"/>
              </w:rPr>
              <w:t>媳婦</w:t>
            </w:r>
          </w:p>
        </w:tc>
      </w:tr>
      <w:tr w:rsidR="005A50AB" w:rsidRPr="003135EE" w14:paraId="7B05218E"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777F7D3" w14:textId="06079F35" w:rsidR="005A50AB" w:rsidRPr="00F0643C" w:rsidRDefault="00DF675E" w:rsidP="007E2411">
            <w:pPr>
              <w:rPr>
                <w:rFonts w:ascii="標楷體" w:eastAsia="標楷體" w:hAnsi="標楷體" w:cs="新細明體"/>
              </w:rPr>
            </w:pPr>
            <w:r>
              <w:rPr>
                <w:rFonts w:ascii="標楷體" w:eastAsia="標楷體" w:hAnsi="標楷體"/>
              </w:rPr>
              <w:t>0</w:t>
            </w:r>
            <w:r w:rsidR="005A50AB" w:rsidRPr="00F0643C">
              <w:rPr>
                <w:rFonts w:ascii="標楷體" w:eastAsia="標楷體" w:hAnsi="標楷體" w:hint="eastAsia"/>
              </w:rPr>
              <w:t>5</w:t>
            </w:r>
          </w:p>
        </w:tc>
        <w:tc>
          <w:tcPr>
            <w:tcW w:w="4819" w:type="dxa"/>
            <w:tcBorders>
              <w:top w:val="nil"/>
              <w:left w:val="nil"/>
              <w:bottom w:val="single" w:sz="4" w:space="0" w:color="auto"/>
              <w:right w:val="single" w:sz="4" w:space="0" w:color="auto"/>
            </w:tcBorders>
            <w:shd w:val="clear" w:color="auto" w:fill="auto"/>
            <w:noWrap/>
            <w:vAlign w:val="center"/>
          </w:tcPr>
          <w:p w14:paraId="106B2F60" w14:textId="77777777" w:rsidR="005A50AB" w:rsidRPr="00F0643C" w:rsidRDefault="005A50AB" w:rsidP="007E2411">
            <w:pPr>
              <w:rPr>
                <w:rFonts w:ascii="標楷體" w:eastAsia="標楷體" w:hAnsi="標楷體" w:cs="新細明體"/>
              </w:rPr>
            </w:pPr>
            <w:r w:rsidRPr="00F0643C">
              <w:rPr>
                <w:rFonts w:ascii="標楷體" w:eastAsia="標楷體" w:hAnsi="標楷體" w:hint="eastAsia"/>
              </w:rPr>
              <w:t>祖父</w:t>
            </w:r>
          </w:p>
        </w:tc>
      </w:tr>
      <w:tr w:rsidR="005A50AB" w:rsidRPr="003135EE" w14:paraId="3BC88503"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0EE540D2" w14:textId="57FFA6D5" w:rsidR="005A50AB" w:rsidRPr="00F0643C" w:rsidRDefault="00DF675E" w:rsidP="007E2411">
            <w:pPr>
              <w:rPr>
                <w:rFonts w:ascii="標楷體" w:eastAsia="標楷體" w:hAnsi="標楷體" w:cs="新細明體"/>
              </w:rPr>
            </w:pPr>
            <w:r>
              <w:rPr>
                <w:rFonts w:ascii="標楷體" w:eastAsia="標楷體" w:hAnsi="標楷體"/>
              </w:rPr>
              <w:t>0</w:t>
            </w:r>
            <w:r w:rsidR="005A50AB" w:rsidRPr="00F0643C">
              <w:rPr>
                <w:rFonts w:ascii="標楷體" w:eastAsia="標楷體" w:hAnsi="標楷體" w:hint="eastAsia"/>
              </w:rPr>
              <w:t>6</w:t>
            </w:r>
          </w:p>
        </w:tc>
        <w:tc>
          <w:tcPr>
            <w:tcW w:w="4819" w:type="dxa"/>
            <w:tcBorders>
              <w:top w:val="nil"/>
              <w:left w:val="nil"/>
              <w:bottom w:val="single" w:sz="4" w:space="0" w:color="auto"/>
              <w:right w:val="single" w:sz="4" w:space="0" w:color="auto"/>
            </w:tcBorders>
            <w:shd w:val="clear" w:color="auto" w:fill="auto"/>
            <w:noWrap/>
            <w:vAlign w:val="center"/>
          </w:tcPr>
          <w:p w14:paraId="0BF47210" w14:textId="77777777" w:rsidR="005A50AB" w:rsidRPr="00F0643C" w:rsidRDefault="005A50AB" w:rsidP="007E2411">
            <w:pPr>
              <w:rPr>
                <w:rFonts w:ascii="標楷體" w:eastAsia="標楷體" w:hAnsi="標楷體" w:cs="新細明體"/>
              </w:rPr>
            </w:pPr>
            <w:r w:rsidRPr="00F0643C">
              <w:rPr>
                <w:rFonts w:ascii="標楷體" w:eastAsia="標楷體" w:hAnsi="標楷體" w:hint="eastAsia"/>
              </w:rPr>
              <w:t>祖母</w:t>
            </w:r>
          </w:p>
        </w:tc>
      </w:tr>
      <w:tr w:rsidR="005A50AB" w:rsidRPr="003135EE" w14:paraId="2182D0B6"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16A39C95" w14:textId="75CEC608" w:rsidR="005A50AB" w:rsidRPr="00F0643C" w:rsidRDefault="00DF675E" w:rsidP="007E2411">
            <w:pPr>
              <w:rPr>
                <w:rFonts w:ascii="標楷體" w:eastAsia="標楷體" w:hAnsi="標楷體" w:cs="新細明體"/>
              </w:rPr>
            </w:pPr>
            <w:r>
              <w:rPr>
                <w:rFonts w:ascii="標楷體" w:eastAsia="標楷體" w:hAnsi="標楷體"/>
              </w:rPr>
              <w:t>0</w:t>
            </w:r>
            <w:r w:rsidR="005A50AB" w:rsidRPr="00F0643C">
              <w:rPr>
                <w:rFonts w:ascii="標楷體" w:eastAsia="標楷體" w:hAnsi="標楷體" w:hint="eastAsia"/>
              </w:rPr>
              <w:t>7</w:t>
            </w:r>
          </w:p>
        </w:tc>
        <w:tc>
          <w:tcPr>
            <w:tcW w:w="4819" w:type="dxa"/>
            <w:tcBorders>
              <w:top w:val="nil"/>
              <w:left w:val="nil"/>
              <w:bottom w:val="single" w:sz="4" w:space="0" w:color="auto"/>
              <w:right w:val="single" w:sz="4" w:space="0" w:color="auto"/>
            </w:tcBorders>
            <w:shd w:val="clear" w:color="auto" w:fill="auto"/>
            <w:noWrap/>
            <w:vAlign w:val="center"/>
          </w:tcPr>
          <w:p w14:paraId="1DBAC777" w14:textId="77777777" w:rsidR="005A50AB" w:rsidRPr="00F0643C" w:rsidRDefault="005A50AB" w:rsidP="007E2411">
            <w:pPr>
              <w:rPr>
                <w:rFonts w:ascii="標楷體" w:eastAsia="標楷體" w:hAnsi="標楷體" w:cs="新細明體"/>
              </w:rPr>
            </w:pPr>
            <w:r w:rsidRPr="00F0643C">
              <w:rPr>
                <w:rFonts w:ascii="標楷體" w:eastAsia="標楷體" w:hAnsi="標楷體" w:hint="eastAsia"/>
              </w:rPr>
              <w:t>兄</w:t>
            </w:r>
          </w:p>
        </w:tc>
      </w:tr>
      <w:tr w:rsidR="005A50AB" w:rsidRPr="003135EE" w14:paraId="29633E07"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28D9D9A" w14:textId="037E106A" w:rsidR="005A50AB" w:rsidRPr="00F0643C" w:rsidRDefault="00DF675E" w:rsidP="007E2411">
            <w:pPr>
              <w:rPr>
                <w:rFonts w:ascii="標楷體" w:eastAsia="標楷體" w:hAnsi="標楷體" w:cs="新細明體"/>
              </w:rPr>
            </w:pPr>
            <w:r>
              <w:rPr>
                <w:rFonts w:ascii="標楷體" w:eastAsia="標楷體" w:hAnsi="標楷體"/>
              </w:rPr>
              <w:t>0</w:t>
            </w:r>
            <w:r w:rsidR="005A50AB" w:rsidRPr="00F0643C">
              <w:rPr>
                <w:rFonts w:ascii="標楷體" w:eastAsia="標楷體" w:hAnsi="標楷體" w:hint="eastAsia"/>
              </w:rPr>
              <w:t>8</w:t>
            </w:r>
          </w:p>
        </w:tc>
        <w:tc>
          <w:tcPr>
            <w:tcW w:w="4819" w:type="dxa"/>
            <w:tcBorders>
              <w:top w:val="nil"/>
              <w:left w:val="nil"/>
              <w:bottom w:val="single" w:sz="4" w:space="0" w:color="auto"/>
              <w:right w:val="single" w:sz="4" w:space="0" w:color="auto"/>
            </w:tcBorders>
            <w:shd w:val="clear" w:color="auto" w:fill="auto"/>
            <w:noWrap/>
            <w:vAlign w:val="center"/>
          </w:tcPr>
          <w:p w14:paraId="7DE3DB5B" w14:textId="77777777" w:rsidR="005A50AB" w:rsidRPr="00F0643C" w:rsidRDefault="005A50AB" w:rsidP="007E2411">
            <w:pPr>
              <w:rPr>
                <w:rFonts w:ascii="標楷體" w:eastAsia="標楷體" w:hAnsi="標楷體" w:cs="新細明體"/>
              </w:rPr>
            </w:pPr>
            <w:r w:rsidRPr="00F0643C">
              <w:rPr>
                <w:rFonts w:ascii="標楷體" w:eastAsia="標楷體" w:hAnsi="標楷體" w:hint="eastAsia"/>
              </w:rPr>
              <w:t>弟</w:t>
            </w:r>
          </w:p>
        </w:tc>
      </w:tr>
      <w:tr w:rsidR="005A50AB" w:rsidRPr="003135EE" w14:paraId="3B67BEBE"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F4F51B5" w14:textId="3FA2A49F" w:rsidR="005A50AB" w:rsidRPr="00F0643C" w:rsidRDefault="00DF675E" w:rsidP="007E2411">
            <w:pPr>
              <w:rPr>
                <w:rFonts w:ascii="標楷體" w:eastAsia="標楷體" w:hAnsi="標楷體" w:cs="新細明體"/>
              </w:rPr>
            </w:pPr>
            <w:r>
              <w:rPr>
                <w:rFonts w:ascii="標楷體" w:eastAsia="標楷體" w:hAnsi="標楷體"/>
              </w:rPr>
              <w:t>0</w:t>
            </w:r>
            <w:r w:rsidR="005A50AB" w:rsidRPr="00F0643C">
              <w:rPr>
                <w:rFonts w:ascii="標楷體" w:eastAsia="標楷體" w:hAnsi="標楷體" w:hint="eastAsia"/>
              </w:rPr>
              <w:t>9</w:t>
            </w:r>
          </w:p>
        </w:tc>
        <w:tc>
          <w:tcPr>
            <w:tcW w:w="4819" w:type="dxa"/>
            <w:tcBorders>
              <w:top w:val="nil"/>
              <w:left w:val="nil"/>
              <w:bottom w:val="single" w:sz="4" w:space="0" w:color="auto"/>
              <w:right w:val="single" w:sz="4" w:space="0" w:color="auto"/>
            </w:tcBorders>
            <w:shd w:val="clear" w:color="auto" w:fill="auto"/>
            <w:noWrap/>
            <w:vAlign w:val="center"/>
          </w:tcPr>
          <w:p w14:paraId="00FE6B51" w14:textId="77777777" w:rsidR="005A50AB" w:rsidRPr="00F0643C" w:rsidRDefault="005A50AB" w:rsidP="007E2411">
            <w:pPr>
              <w:rPr>
                <w:rFonts w:ascii="標楷體" w:eastAsia="標楷體" w:hAnsi="標楷體" w:cs="新細明體"/>
              </w:rPr>
            </w:pPr>
            <w:r w:rsidRPr="00F0643C">
              <w:rPr>
                <w:rFonts w:ascii="標楷體" w:eastAsia="標楷體" w:hAnsi="標楷體" w:hint="eastAsia"/>
              </w:rPr>
              <w:t>姊</w:t>
            </w:r>
          </w:p>
        </w:tc>
      </w:tr>
      <w:tr w:rsidR="005A50AB" w:rsidRPr="003135EE" w14:paraId="4D9A0540"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160D6155" w14:textId="77777777" w:rsidR="005A50AB" w:rsidRPr="00F0643C" w:rsidRDefault="005A50AB" w:rsidP="007E2411">
            <w:pPr>
              <w:rPr>
                <w:rFonts w:ascii="標楷體" w:eastAsia="標楷體" w:hAnsi="標楷體" w:cs="新細明體"/>
              </w:rPr>
            </w:pPr>
            <w:r w:rsidRPr="00F0643C">
              <w:rPr>
                <w:rFonts w:ascii="標楷體" w:eastAsia="標楷體" w:hAnsi="標楷體" w:hint="eastAsia"/>
              </w:rPr>
              <w:t>10</w:t>
            </w:r>
          </w:p>
        </w:tc>
        <w:tc>
          <w:tcPr>
            <w:tcW w:w="4819" w:type="dxa"/>
            <w:tcBorders>
              <w:top w:val="nil"/>
              <w:left w:val="nil"/>
              <w:bottom w:val="single" w:sz="4" w:space="0" w:color="auto"/>
              <w:right w:val="single" w:sz="4" w:space="0" w:color="auto"/>
            </w:tcBorders>
            <w:shd w:val="clear" w:color="auto" w:fill="auto"/>
            <w:noWrap/>
            <w:vAlign w:val="center"/>
          </w:tcPr>
          <w:p w14:paraId="1A5BC4CF" w14:textId="77777777" w:rsidR="005A50AB" w:rsidRPr="00F0643C" w:rsidRDefault="005A50AB" w:rsidP="007E2411">
            <w:pPr>
              <w:rPr>
                <w:rFonts w:ascii="標楷體" w:eastAsia="標楷體" w:hAnsi="標楷體" w:cs="新細明體"/>
              </w:rPr>
            </w:pPr>
            <w:r w:rsidRPr="00F0643C">
              <w:rPr>
                <w:rFonts w:ascii="標楷體" w:eastAsia="標楷體" w:hAnsi="標楷體" w:hint="eastAsia"/>
              </w:rPr>
              <w:t>妹</w:t>
            </w:r>
          </w:p>
        </w:tc>
      </w:tr>
      <w:tr w:rsidR="005A50AB" w:rsidRPr="003135EE" w14:paraId="0373C57E"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28C8501A" w14:textId="77777777" w:rsidR="005A50AB" w:rsidRPr="00F0643C" w:rsidRDefault="005A50AB" w:rsidP="007E2411">
            <w:pPr>
              <w:rPr>
                <w:rFonts w:ascii="標楷體" w:eastAsia="標楷體" w:hAnsi="標楷體" w:cs="新細明體"/>
              </w:rPr>
            </w:pPr>
            <w:r w:rsidRPr="00F0643C">
              <w:rPr>
                <w:rFonts w:ascii="標楷體" w:eastAsia="標楷體" w:hAnsi="標楷體" w:hint="eastAsia"/>
              </w:rPr>
              <w:t>11</w:t>
            </w:r>
          </w:p>
        </w:tc>
        <w:tc>
          <w:tcPr>
            <w:tcW w:w="4819" w:type="dxa"/>
            <w:tcBorders>
              <w:top w:val="nil"/>
              <w:left w:val="nil"/>
              <w:bottom w:val="single" w:sz="4" w:space="0" w:color="auto"/>
              <w:right w:val="single" w:sz="4" w:space="0" w:color="auto"/>
            </w:tcBorders>
            <w:shd w:val="clear" w:color="auto" w:fill="auto"/>
            <w:noWrap/>
            <w:vAlign w:val="center"/>
          </w:tcPr>
          <w:p w14:paraId="27B5C5D8" w14:textId="77777777" w:rsidR="005A50AB" w:rsidRPr="00F0643C" w:rsidRDefault="005A50AB" w:rsidP="007E2411">
            <w:pPr>
              <w:rPr>
                <w:rFonts w:ascii="標楷體" w:eastAsia="標楷體" w:hAnsi="標楷體" w:cs="新細明體"/>
              </w:rPr>
            </w:pPr>
            <w:r w:rsidRPr="00F0643C">
              <w:rPr>
                <w:rFonts w:ascii="標楷體" w:eastAsia="標楷體" w:hAnsi="標楷體" w:hint="eastAsia"/>
              </w:rPr>
              <w:t>兄搜</w:t>
            </w:r>
          </w:p>
        </w:tc>
      </w:tr>
      <w:tr w:rsidR="005A50AB" w:rsidRPr="003135EE" w14:paraId="549EE7CD"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0B6C13F8" w14:textId="77777777" w:rsidR="005A50AB" w:rsidRPr="00F0643C" w:rsidRDefault="005A50AB" w:rsidP="007E2411">
            <w:pPr>
              <w:rPr>
                <w:rFonts w:ascii="標楷體" w:eastAsia="標楷體" w:hAnsi="標楷體" w:cs="新細明體"/>
              </w:rPr>
            </w:pPr>
            <w:r w:rsidRPr="00F0643C">
              <w:rPr>
                <w:rFonts w:ascii="標楷體" w:eastAsia="標楷體" w:hAnsi="標楷體" w:hint="eastAsia"/>
              </w:rPr>
              <w:t>12</w:t>
            </w:r>
          </w:p>
        </w:tc>
        <w:tc>
          <w:tcPr>
            <w:tcW w:w="4819" w:type="dxa"/>
            <w:tcBorders>
              <w:top w:val="nil"/>
              <w:left w:val="nil"/>
              <w:bottom w:val="single" w:sz="4" w:space="0" w:color="auto"/>
              <w:right w:val="single" w:sz="4" w:space="0" w:color="auto"/>
            </w:tcBorders>
            <w:shd w:val="clear" w:color="auto" w:fill="auto"/>
            <w:noWrap/>
            <w:vAlign w:val="center"/>
          </w:tcPr>
          <w:p w14:paraId="4C46D67A" w14:textId="77777777" w:rsidR="005A50AB" w:rsidRPr="00F0643C" w:rsidRDefault="005A50AB" w:rsidP="007E2411">
            <w:pPr>
              <w:rPr>
                <w:rFonts w:ascii="標楷體" w:eastAsia="標楷體" w:hAnsi="標楷體" w:cs="新細明體"/>
              </w:rPr>
            </w:pPr>
            <w:r w:rsidRPr="00F0643C">
              <w:rPr>
                <w:rFonts w:ascii="標楷體" w:eastAsia="標楷體" w:hAnsi="標楷體" w:hint="eastAsia"/>
              </w:rPr>
              <w:t>弟媳</w:t>
            </w:r>
          </w:p>
        </w:tc>
      </w:tr>
      <w:tr w:rsidR="005A50AB" w:rsidRPr="003135EE" w14:paraId="1A9A9929"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6F2F895F" w14:textId="77777777" w:rsidR="005A50AB" w:rsidRPr="00F0643C" w:rsidRDefault="005A50AB" w:rsidP="007E2411">
            <w:pPr>
              <w:rPr>
                <w:rFonts w:ascii="標楷體" w:eastAsia="標楷體" w:hAnsi="標楷體" w:cs="新細明體"/>
              </w:rPr>
            </w:pPr>
            <w:r w:rsidRPr="00F0643C">
              <w:rPr>
                <w:rFonts w:ascii="標楷體" w:eastAsia="標楷體" w:hAnsi="標楷體" w:hint="eastAsia"/>
              </w:rPr>
              <w:t>13</w:t>
            </w:r>
          </w:p>
        </w:tc>
        <w:tc>
          <w:tcPr>
            <w:tcW w:w="4819" w:type="dxa"/>
            <w:tcBorders>
              <w:top w:val="nil"/>
              <w:left w:val="nil"/>
              <w:bottom w:val="single" w:sz="4" w:space="0" w:color="auto"/>
              <w:right w:val="single" w:sz="4" w:space="0" w:color="auto"/>
            </w:tcBorders>
            <w:shd w:val="clear" w:color="auto" w:fill="auto"/>
            <w:noWrap/>
            <w:vAlign w:val="center"/>
          </w:tcPr>
          <w:p w14:paraId="0DB602EB" w14:textId="77777777" w:rsidR="005A50AB" w:rsidRPr="00F0643C" w:rsidRDefault="005A50AB" w:rsidP="007E2411">
            <w:pPr>
              <w:rPr>
                <w:rFonts w:ascii="標楷體" w:eastAsia="標楷體" w:hAnsi="標楷體" w:cs="新細明體"/>
              </w:rPr>
            </w:pPr>
            <w:r w:rsidRPr="00F0643C">
              <w:rPr>
                <w:rFonts w:ascii="標楷體" w:eastAsia="標楷體" w:hAnsi="標楷體" w:hint="eastAsia"/>
              </w:rPr>
              <w:t>姊夫</w:t>
            </w:r>
          </w:p>
        </w:tc>
      </w:tr>
      <w:tr w:rsidR="005A50AB" w:rsidRPr="003135EE" w14:paraId="34561C35"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7F27EAE" w14:textId="77777777" w:rsidR="005A50AB" w:rsidRPr="00F0643C" w:rsidRDefault="005A50AB" w:rsidP="007E2411">
            <w:pPr>
              <w:rPr>
                <w:rFonts w:ascii="標楷體" w:eastAsia="標楷體" w:hAnsi="標楷體" w:cs="新細明體"/>
              </w:rPr>
            </w:pPr>
            <w:r w:rsidRPr="00F0643C">
              <w:rPr>
                <w:rFonts w:ascii="標楷體" w:eastAsia="標楷體" w:hAnsi="標楷體" w:hint="eastAsia"/>
              </w:rPr>
              <w:t>14</w:t>
            </w:r>
          </w:p>
        </w:tc>
        <w:tc>
          <w:tcPr>
            <w:tcW w:w="4819" w:type="dxa"/>
            <w:tcBorders>
              <w:top w:val="nil"/>
              <w:left w:val="nil"/>
              <w:bottom w:val="single" w:sz="4" w:space="0" w:color="auto"/>
              <w:right w:val="single" w:sz="4" w:space="0" w:color="auto"/>
            </w:tcBorders>
            <w:shd w:val="clear" w:color="auto" w:fill="auto"/>
            <w:noWrap/>
            <w:vAlign w:val="center"/>
          </w:tcPr>
          <w:p w14:paraId="6CF2A94F" w14:textId="77777777" w:rsidR="005A50AB" w:rsidRPr="00F0643C" w:rsidRDefault="005A50AB" w:rsidP="007E2411">
            <w:pPr>
              <w:rPr>
                <w:rFonts w:ascii="標楷體" w:eastAsia="標楷體" w:hAnsi="標楷體" w:cs="新細明體"/>
              </w:rPr>
            </w:pPr>
            <w:r w:rsidRPr="00F0643C">
              <w:rPr>
                <w:rFonts w:ascii="標楷體" w:eastAsia="標楷體" w:hAnsi="標楷體" w:hint="eastAsia"/>
              </w:rPr>
              <w:t>妹婿</w:t>
            </w:r>
          </w:p>
        </w:tc>
      </w:tr>
      <w:tr w:rsidR="005A50AB" w:rsidRPr="003135EE" w14:paraId="7AF55957"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6684F54B" w14:textId="77777777" w:rsidR="005A50AB" w:rsidRPr="00F0643C" w:rsidRDefault="005A50AB" w:rsidP="007E2411">
            <w:pPr>
              <w:rPr>
                <w:rFonts w:ascii="標楷體" w:eastAsia="標楷體" w:hAnsi="標楷體" w:cs="新細明體"/>
              </w:rPr>
            </w:pPr>
            <w:r w:rsidRPr="00F0643C">
              <w:rPr>
                <w:rFonts w:ascii="標楷體" w:eastAsia="標楷體" w:hAnsi="標楷體" w:hint="eastAsia"/>
              </w:rPr>
              <w:t>15</w:t>
            </w:r>
          </w:p>
        </w:tc>
        <w:tc>
          <w:tcPr>
            <w:tcW w:w="4819" w:type="dxa"/>
            <w:tcBorders>
              <w:top w:val="nil"/>
              <w:left w:val="nil"/>
              <w:bottom w:val="single" w:sz="4" w:space="0" w:color="auto"/>
              <w:right w:val="single" w:sz="4" w:space="0" w:color="auto"/>
            </w:tcBorders>
            <w:shd w:val="clear" w:color="auto" w:fill="auto"/>
            <w:noWrap/>
            <w:vAlign w:val="center"/>
          </w:tcPr>
          <w:p w14:paraId="15C3287F" w14:textId="77777777" w:rsidR="005A50AB" w:rsidRPr="00F0643C" w:rsidRDefault="005A50AB" w:rsidP="007E2411">
            <w:pPr>
              <w:rPr>
                <w:rFonts w:ascii="標楷體" w:eastAsia="標楷體" w:hAnsi="標楷體" w:cs="新細明體"/>
              </w:rPr>
            </w:pPr>
            <w:r w:rsidRPr="00F0643C">
              <w:rPr>
                <w:rFonts w:ascii="標楷體" w:eastAsia="標楷體" w:hAnsi="標楷體" w:hint="eastAsia"/>
              </w:rPr>
              <w:t>孫媳婦</w:t>
            </w:r>
          </w:p>
        </w:tc>
      </w:tr>
      <w:tr w:rsidR="005A50AB" w:rsidRPr="003135EE" w14:paraId="2CA41078"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1714A34" w14:textId="77777777" w:rsidR="005A50AB" w:rsidRPr="00F0643C" w:rsidRDefault="005A50AB" w:rsidP="007E2411">
            <w:pPr>
              <w:rPr>
                <w:rFonts w:ascii="標楷體" w:eastAsia="標楷體" w:hAnsi="標楷體" w:cs="新細明體"/>
              </w:rPr>
            </w:pPr>
            <w:r w:rsidRPr="00F0643C">
              <w:rPr>
                <w:rFonts w:ascii="標楷體" w:eastAsia="標楷體" w:hAnsi="標楷體" w:hint="eastAsia"/>
              </w:rPr>
              <w:t>16</w:t>
            </w:r>
          </w:p>
        </w:tc>
        <w:tc>
          <w:tcPr>
            <w:tcW w:w="4819" w:type="dxa"/>
            <w:tcBorders>
              <w:top w:val="nil"/>
              <w:left w:val="nil"/>
              <w:bottom w:val="single" w:sz="4" w:space="0" w:color="auto"/>
              <w:right w:val="single" w:sz="4" w:space="0" w:color="auto"/>
            </w:tcBorders>
            <w:shd w:val="clear" w:color="auto" w:fill="auto"/>
            <w:noWrap/>
            <w:vAlign w:val="center"/>
          </w:tcPr>
          <w:p w14:paraId="6238806F" w14:textId="77777777" w:rsidR="005A50AB" w:rsidRPr="00F0643C" w:rsidRDefault="005A50AB" w:rsidP="007E2411">
            <w:pPr>
              <w:rPr>
                <w:rFonts w:ascii="標楷體" w:eastAsia="標楷體" w:hAnsi="標楷體" w:cs="新細明體"/>
              </w:rPr>
            </w:pPr>
            <w:r w:rsidRPr="00F0643C">
              <w:rPr>
                <w:rFonts w:ascii="標楷體" w:eastAsia="標楷體" w:hAnsi="標楷體" w:hint="eastAsia"/>
              </w:rPr>
              <w:t>孫女婿</w:t>
            </w:r>
          </w:p>
        </w:tc>
      </w:tr>
    </w:tbl>
    <w:p w14:paraId="25A0A439" w14:textId="77777777" w:rsidR="00CB7D59" w:rsidRDefault="00CB7D59" w:rsidP="005A50AB">
      <w:pPr>
        <w:tabs>
          <w:tab w:val="left" w:pos="788"/>
        </w:tabs>
        <w:ind w:leftChars="300" w:left="720"/>
        <w:rPr>
          <w:rFonts w:ascii="標楷體" w:eastAsia="標楷體" w:hAnsi="標楷體"/>
        </w:rPr>
      </w:pPr>
    </w:p>
    <w:p w14:paraId="68E10E0C" w14:textId="15FFCC5F" w:rsidR="005A50AB" w:rsidRDefault="00DF675E" w:rsidP="00894D7B">
      <w:pPr>
        <w:numPr>
          <w:ilvl w:val="0"/>
          <w:numId w:val="15"/>
        </w:numPr>
        <w:rPr>
          <w:rFonts w:ascii="標楷體" w:eastAsia="標楷體" w:hAnsi="標楷體"/>
        </w:rPr>
      </w:pPr>
      <w:r w:rsidRPr="00DF675E">
        <w:rPr>
          <w:rFonts w:ascii="標楷體" w:eastAsia="標楷體" w:hAnsi="標楷體" w:hint="eastAsia"/>
        </w:rPr>
        <w:t>關係人</w:t>
      </w:r>
      <w:r w:rsidR="005A50AB" w:rsidRPr="00291505">
        <w:rPr>
          <w:rFonts w:ascii="標楷體" w:eastAsia="標楷體" w:hAnsi="標楷體" w:hint="eastAsia"/>
        </w:rPr>
        <w:t>職稱</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5A50AB" w:rsidRPr="003135EE" w14:paraId="3EE39867" w14:textId="77777777" w:rsidTr="007E2411">
        <w:trPr>
          <w:trHeight w:val="340"/>
          <w:tblHeader/>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CE4DA06" w14:textId="77777777" w:rsidR="005A50AB" w:rsidRPr="003135EE" w:rsidRDefault="005A50AB" w:rsidP="007E2411">
            <w:pPr>
              <w:widowControl/>
              <w:rPr>
                <w:rFonts w:ascii="標楷體" w:eastAsia="標楷體" w:hAnsi="標楷體" w:cs="新細明體"/>
                <w:kern w:val="0"/>
              </w:rPr>
            </w:pPr>
            <w:r w:rsidRPr="003135EE">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128CCEBB" w14:textId="77777777" w:rsidR="005A50AB" w:rsidRPr="003135EE" w:rsidRDefault="005A50AB" w:rsidP="007E2411">
            <w:pPr>
              <w:widowControl/>
              <w:rPr>
                <w:rFonts w:ascii="標楷體" w:eastAsia="標楷體" w:hAnsi="標楷體" w:cs="新細明體"/>
                <w:kern w:val="0"/>
              </w:rPr>
            </w:pPr>
            <w:r w:rsidRPr="003135EE">
              <w:rPr>
                <w:rFonts w:ascii="標楷體" w:eastAsia="標楷體" w:hAnsi="標楷體" w:cs="新細明體" w:hint="eastAsia"/>
                <w:kern w:val="0"/>
              </w:rPr>
              <w:t>說明</w:t>
            </w:r>
          </w:p>
        </w:tc>
      </w:tr>
      <w:tr w:rsidR="005A50AB" w:rsidRPr="003135EE" w14:paraId="03F9A8FD"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C5A714C" w14:textId="77777777" w:rsidR="005A50AB" w:rsidRPr="00DA17D1" w:rsidRDefault="005A50AB" w:rsidP="007E2411">
            <w:pPr>
              <w:rPr>
                <w:rFonts w:ascii="標楷體" w:eastAsia="標楷體" w:hAnsi="標楷體" w:cs="新細明體"/>
              </w:rPr>
            </w:pPr>
            <w:r w:rsidRPr="00504C9F">
              <w:rPr>
                <w:rFonts w:ascii="標楷體" w:eastAsia="標楷體" w:hAnsi="標楷體"/>
              </w:rPr>
              <w:t>01</w:t>
            </w:r>
          </w:p>
        </w:tc>
        <w:tc>
          <w:tcPr>
            <w:tcW w:w="4819" w:type="dxa"/>
            <w:tcBorders>
              <w:top w:val="nil"/>
              <w:left w:val="nil"/>
              <w:bottom w:val="single" w:sz="4" w:space="0" w:color="auto"/>
              <w:right w:val="single" w:sz="4" w:space="0" w:color="auto"/>
            </w:tcBorders>
            <w:shd w:val="clear" w:color="auto" w:fill="auto"/>
            <w:noWrap/>
            <w:vAlign w:val="center"/>
          </w:tcPr>
          <w:p w14:paraId="74B94E31" w14:textId="77777777" w:rsidR="005A50AB" w:rsidRPr="00DA17D1" w:rsidRDefault="005A50AB" w:rsidP="007E2411">
            <w:pPr>
              <w:rPr>
                <w:rFonts w:ascii="標楷體" w:eastAsia="標楷體" w:hAnsi="標楷體" w:cs="新細明體"/>
              </w:rPr>
            </w:pPr>
            <w:r w:rsidRPr="00504C9F">
              <w:rPr>
                <w:rFonts w:ascii="標楷體" w:eastAsia="標楷體" w:hAnsi="標楷體" w:hint="eastAsia"/>
              </w:rPr>
              <w:t>董事長</w:t>
            </w:r>
          </w:p>
        </w:tc>
      </w:tr>
      <w:tr w:rsidR="005A50AB" w:rsidRPr="003135EE" w14:paraId="13D86C0A"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1BD496B4" w14:textId="77777777" w:rsidR="005A50AB" w:rsidRPr="00DA17D1" w:rsidRDefault="005A50AB" w:rsidP="007E2411">
            <w:pPr>
              <w:rPr>
                <w:rFonts w:ascii="標楷體" w:eastAsia="標楷體" w:hAnsi="標楷體" w:cs="新細明體"/>
              </w:rPr>
            </w:pPr>
            <w:r w:rsidRPr="00504C9F">
              <w:rPr>
                <w:rFonts w:ascii="標楷體" w:eastAsia="標楷體" w:hAnsi="標楷體"/>
              </w:rPr>
              <w:t>02</w:t>
            </w:r>
          </w:p>
        </w:tc>
        <w:tc>
          <w:tcPr>
            <w:tcW w:w="4819" w:type="dxa"/>
            <w:tcBorders>
              <w:top w:val="nil"/>
              <w:left w:val="nil"/>
              <w:bottom w:val="single" w:sz="4" w:space="0" w:color="auto"/>
              <w:right w:val="single" w:sz="4" w:space="0" w:color="auto"/>
            </w:tcBorders>
            <w:shd w:val="clear" w:color="auto" w:fill="auto"/>
            <w:noWrap/>
            <w:vAlign w:val="center"/>
          </w:tcPr>
          <w:p w14:paraId="45A631FC" w14:textId="77777777" w:rsidR="005A50AB" w:rsidRPr="00DA17D1" w:rsidRDefault="005A50AB" w:rsidP="007E2411">
            <w:pPr>
              <w:rPr>
                <w:rFonts w:ascii="標楷體" w:eastAsia="標楷體" w:hAnsi="標楷體" w:cs="新細明體"/>
              </w:rPr>
            </w:pPr>
            <w:r w:rsidRPr="00504C9F">
              <w:rPr>
                <w:rFonts w:ascii="標楷體" w:eastAsia="標楷體" w:hAnsi="標楷體" w:hint="eastAsia"/>
              </w:rPr>
              <w:t>副董事長</w:t>
            </w:r>
          </w:p>
        </w:tc>
      </w:tr>
      <w:tr w:rsidR="005A50AB" w:rsidRPr="003135EE" w14:paraId="68AC8C11"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70B566CA" w14:textId="77777777" w:rsidR="005A50AB" w:rsidRPr="00DA17D1" w:rsidRDefault="005A50AB" w:rsidP="007E2411">
            <w:pPr>
              <w:rPr>
                <w:rFonts w:ascii="標楷體" w:eastAsia="標楷體" w:hAnsi="標楷體" w:cs="新細明體"/>
              </w:rPr>
            </w:pPr>
            <w:r w:rsidRPr="00504C9F">
              <w:rPr>
                <w:rFonts w:ascii="標楷體" w:eastAsia="標楷體" w:hAnsi="標楷體"/>
              </w:rPr>
              <w:t>03</w:t>
            </w:r>
          </w:p>
        </w:tc>
        <w:tc>
          <w:tcPr>
            <w:tcW w:w="4819" w:type="dxa"/>
            <w:tcBorders>
              <w:top w:val="nil"/>
              <w:left w:val="nil"/>
              <w:bottom w:val="single" w:sz="4" w:space="0" w:color="auto"/>
              <w:right w:val="single" w:sz="4" w:space="0" w:color="auto"/>
            </w:tcBorders>
            <w:shd w:val="clear" w:color="auto" w:fill="auto"/>
            <w:noWrap/>
            <w:vAlign w:val="center"/>
          </w:tcPr>
          <w:p w14:paraId="7A354532" w14:textId="77777777" w:rsidR="005A50AB" w:rsidRPr="00DA17D1" w:rsidRDefault="005A50AB" w:rsidP="007E2411">
            <w:pPr>
              <w:rPr>
                <w:rFonts w:ascii="標楷體" w:eastAsia="標楷體" w:hAnsi="標楷體" w:cs="新細明體"/>
              </w:rPr>
            </w:pPr>
            <w:r w:rsidRPr="00504C9F">
              <w:rPr>
                <w:rFonts w:ascii="標楷體" w:eastAsia="標楷體" w:hAnsi="標楷體" w:hint="eastAsia"/>
              </w:rPr>
              <w:t>董事</w:t>
            </w:r>
          </w:p>
        </w:tc>
      </w:tr>
      <w:tr w:rsidR="005A50AB" w:rsidRPr="003135EE" w14:paraId="21301968"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E866096" w14:textId="77777777" w:rsidR="005A50AB" w:rsidRPr="00DA17D1" w:rsidRDefault="005A50AB" w:rsidP="007E2411">
            <w:pPr>
              <w:rPr>
                <w:rFonts w:ascii="標楷體" w:eastAsia="標楷體" w:hAnsi="標楷體" w:cs="新細明體"/>
              </w:rPr>
            </w:pPr>
            <w:r w:rsidRPr="00504C9F">
              <w:rPr>
                <w:rFonts w:ascii="標楷體" w:eastAsia="標楷體" w:hAnsi="標楷體"/>
              </w:rPr>
              <w:t>04</w:t>
            </w:r>
          </w:p>
        </w:tc>
        <w:tc>
          <w:tcPr>
            <w:tcW w:w="4819" w:type="dxa"/>
            <w:tcBorders>
              <w:top w:val="nil"/>
              <w:left w:val="nil"/>
              <w:bottom w:val="single" w:sz="4" w:space="0" w:color="auto"/>
              <w:right w:val="single" w:sz="4" w:space="0" w:color="auto"/>
            </w:tcBorders>
            <w:shd w:val="clear" w:color="auto" w:fill="auto"/>
            <w:noWrap/>
            <w:vAlign w:val="center"/>
          </w:tcPr>
          <w:p w14:paraId="4434305C" w14:textId="77777777" w:rsidR="005A50AB" w:rsidRPr="00DA17D1" w:rsidRDefault="005A50AB" w:rsidP="007E2411">
            <w:pPr>
              <w:rPr>
                <w:rFonts w:ascii="標楷體" w:eastAsia="標楷體" w:hAnsi="標楷體" w:cs="新細明體"/>
              </w:rPr>
            </w:pPr>
            <w:r w:rsidRPr="00504C9F">
              <w:rPr>
                <w:rFonts w:ascii="標楷體" w:eastAsia="標楷體" w:hAnsi="標楷體" w:hint="eastAsia"/>
              </w:rPr>
              <w:t>監察人</w:t>
            </w:r>
          </w:p>
        </w:tc>
      </w:tr>
      <w:tr w:rsidR="005A50AB" w:rsidRPr="003135EE" w14:paraId="1DD4A48A"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D4B7868" w14:textId="77777777" w:rsidR="005A50AB" w:rsidRPr="00DA17D1" w:rsidRDefault="005A50AB" w:rsidP="007E2411">
            <w:pPr>
              <w:rPr>
                <w:rFonts w:ascii="標楷體" w:eastAsia="標楷體" w:hAnsi="標楷體" w:cs="新細明體"/>
              </w:rPr>
            </w:pPr>
            <w:r w:rsidRPr="00504C9F">
              <w:rPr>
                <w:rFonts w:ascii="標楷體" w:eastAsia="標楷體" w:hAnsi="標楷體"/>
              </w:rPr>
              <w:lastRenderedPageBreak/>
              <w:t>05</w:t>
            </w:r>
          </w:p>
        </w:tc>
        <w:tc>
          <w:tcPr>
            <w:tcW w:w="4819" w:type="dxa"/>
            <w:tcBorders>
              <w:top w:val="nil"/>
              <w:left w:val="nil"/>
              <w:bottom w:val="single" w:sz="4" w:space="0" w:color="auto"/>
              <w:right w:val="single" w:sz="4" w:space="0" w:color="auto"/>
            </w:tcBorders>
            <w:shd w:val="clear" w:color="auto" w:fill="auto"/>
            <w:noWrap/>
            <w:vAlign w:val="center"/>
          </w:tcPr>
          <w:p w14:paraId="63570E83" w14:textId="77777777" w:rsidR="005A50AB" w:rsidRPr="00DA17D1" w:rsidRDefault="005A50AB" w:rsidP="007E2411">
            <w:pPr>
              <w:rPr>
                <w:rFonts w:ascii="標楷體" w:eastAsia="標楷體" w:hAnsi="標楷體" w:cs="新細明體"/>
              </w:rPr>
            </w:pPr>
            <w:r w:rsidRPr="00504C9F">
              <w:rPr>
                <w:rFonts w:ascii="標楷體" w:eastAsia="標楷體" w:hAnsi="標楷體" w:hint="eastAsia"/>
              </w:rPr>
              <w:t>總經理</w:t>
            </w:r>
          </w:p>
        </w:tc>
      </w:tr>
      <w:tr w:rsidR="005A50AB" w:rsidRPr="003135EE" w14:paraId="4B9FE675"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01B8F9A9" w14:textId="77777777" w:rsidR="005A50AB" w:rsidRPr="00DA17D1" w:rsidRDefault="005A50AB" w:rsidP="007E2411">
            <w:pPr>
              <w:rPr>
                <w:rFonts w:ascii="標楷體" w:eastAsia="標楷體" w:hAnsi="標楷體" w:cs="新細明體"/>
              </w:rPr>
            </w:pPr>
            <w:r w:rsidRPr="00504C9F">
              <w:rPr>
                <w:rFonts w:ascii="標楷體" w:eastAsia="標楷體" w:hAnsi="標楷體"/>
              </w:rPr>
              <w:t>06</w:t>
            </w:r>
          </w:p>
        </w:tc>
        <w:tc>
          <w:tcPr>
            <w:tcW w:w="4819" w:type="dxa"/>
            <w:tcBorders>
              <w:top w:val="nil"/>
              <w:left w:val="nil"/>
              <w:bottom w:val="single" w:sz="4" w:space="0" w:color="auto"/>
              <w:right w:val="single" w:sz="4" w:space="0" w:color="auto"/>
            </w:tcBorders>
            <w:shd w:val="clear" w:color="auto" w:fill="auto"/>
            <w:noWrap/>
            <w:vAlign w:val="center"/>
          </w:tcPr>
          <w:p w14:paraId="304E6C5D" w14:textId="77777777" w:rsidR="005A50AB" w:rsidRPr="00DA17D1" w:rsidRDefault="005A50AB" w:rsidP="007E2411">
            <w:pPr>
              <w:rPr>
                <w:rFonts w:ascii="標楷體" w:eastAsia="標楷體" w:hAnsi="標楷體" w:cs="新細明體"/>
              </w:rPr>
            </w:pPr>
            <w:r w:rsidRPr="00504C9F">
              <w:rPr>
                <w:rFonts w:ascii="標楷體" w:eastAsia="標楷體" w:hAnsi="標楷體" w:hint="eastAsia"/>
              </w:rPr>
              <w:t>副總經理</w:t>
            </w:r>
          </w:p>
        </w:tc>
      </w:tr>
      <w:tr w:rsidR="005A50AB" w:rsidRPr="003135EE" w14:paraId="5A00FFCE"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058E999" w14:textId="77777777" w:rsidR="005A50AB" w:rsidRPr="00DA17D1" w:rsidRDefault="005A50AB" w:rsidP="007E2411">
            <w:pPr>
              <w:rPr>
                <w:rFonts w:ascii="標楷體" w:eastAsia="標楷體" w:hAnsi="標楷體" w:cs="新細明體"/>
              </w:rPr>
            </w:pPr>
            <w:r w:rsidRPr="00504C9F">
              <w:rPr>
                <w:rFonts w:ascii="標楷體" w:eastAsia="標楷體" w:hAnsi="標楷體"/>
              </w:rPr>
              <w:t>07</w:t>
            </w:r>
          </w:p>
        </w:tc>
        <w:tc>
          <w:tcPr>
            <w:tcW w:w="4819" w:type="dxa"/>
            <w:tcBorders>
              <w:top w:val="nil"/>
              <w:left w:val="nil"/>
              <w:bottom w:val="single" w:sz="4" w:space="0" w:color="auto"/>
              <w:right w:val="single" w:sz="4" w:space="0" w:color="auto"/>
            </w:tcBorders>
            <w:shd w:val="clear" w:color="auto" w:fill="auto"/>
            <w:noWrap/>
            <w:vAlign w:val="center"/>
          </w:tcPr>
          <w:p w14:paraId="7E067D47" w14:textId="77777777" w:rsidR="005A50AB" w:rsidRPr="00DA17D1" w:rsidRDefault="005A50AB" w:rsidP="007E2411">
            <w:pPr>
              <w:rPr>
                <w:rFonts w:ascii="標楷體" w:eastAsia="標楷體" w:hAnsi="標楷體" w:cs="新細明體"/>
              </w:rPr>
            </w:pPr>
            <w:r w:rsidRPr="00504C9F">
              <w:rPr>
                <w:rFonts w:ascii="標楷體" w:eastAsia="標楷體" w:hAnsi="標楷體" w:hint="eastAsia"/>
              </w:rPr>
              <w:t>協理</w:t>
            </w:r>
          </w:p>
        </w:tc>
      </w:tr>
      <w:tr w:rsidR="005A50AB" w:rsidRPr="003135EE" w14:paraId="3E55FAEF"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73627B24" w14:textId="77777777" w:rsidR="005A50AB" w:rsidRPr="00DA17D1" w:rsidRDefault="005A50AB" w:rsidP="007E2411">
            <w:pPr>
              <w:rPr>
                <w:rFonts w:ascii="標楷體" w:eastAsia="標楷體" w:hAnsi="標楷體" w:cs="新細明體"/>
              </w:rPr>
            </w:pPr>
            <w:r w:rsidRPr="00504C9F">
              <w:rPr>
                <w:rFonts w:ascii="標楷體" w:eastAsia="標楷體" w:hAnsi="標楷體"/>
              </w:rPr>
              <w:t>08</w:t>
            </w:r>
          </w:p>
        </w:tc>
        <w:tc>
          <w:tcPr>
            <w:tcW w:w="4819" w:type="dxa"/>
            <w:tcBorders>
              <w:top w:val="nil"/>
              <w:left w:val="nil"/>
              <w:bottom w:val="single" w:sz="4" w:space="0" w:color="auto"/>
              <w:right w:val="single" w:sz="4" w:space="0" w:color="auto"/>
            </w:tcBorders>
            <w:shd w:val="clear" w:color="auto" w:fill="auto"/>
            <w:noWrap/>
            <w:vAlign w:val="center"/>
          </w:tcPr>
          <w:p w14:paraId="241B1734" w14:textId="77777777" w:rsidR="005A50AB" w:rsidRPr="00DA17D1" w:rsidRDefault="005A50AB" w:rsidP="007E2411">
            <w:pPr>
              <w:rPr>
                <w:rFonts w:ascii="標楷體" w:eastAsia="標楷體" w:hAnsi="標楷體" w:cs="新細明體"/>
              </w:rPr>
            </w:pPr>
            <w:r w:rsidRPr="00504C9F">
              <w:rPr>
                <w:rFonts w:ascii="標楷體" w:eastAsia="標楷體" w:hAnsi="標楷體" w:hint="eastAsia"/>
              </w:rPr>
              <w:t>經理</w:t>
            </w:r>
          </w:p>
        </w:tc>
      </w:tr>
      <w:tr w:rsidR="005A50AB" w:rsidRPr="003135EE" w14:paraId="75B24546"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038882E3" w14:textId="77777777" w:rsidR="005A50AB" w:rsidRPr="00DA17D1" w:rsidRDefault="005A50AB" w:rsidP="007E2411">
            <w:pPr>
              <w:rPr>
                <w:rFonts w:ascii="標楷體" w:eastAsia="標楷體" w:hAnsi="標楷體" w:cs="新細明體"/>
              </w:rPr>
            </w:pPr>
            <w:r w:rsidRPr="00504C9F">
              <w:rPr>
                <w:rFonts w:ascii="標楷體" w:eastAsia="標楷體" w:hAnsi="標楷體"/>
              </w:rPr>
              <w:t>09</w:t>
            </w:r>
          </w:p>
        </w:tc>
        <w:tc>
          <w:tcPr>
            <w:tcW w:w="4819" w:type="dxa"/>
            <w:tcBorders>
              <w:top w:val="nil"/>
              <w:left w:val="nil"/>
              <w:bottom w:val="single" w:sz="4" w:space="0" w:color="auto"/>
              <w:right w:val="single" w:sz="4" w:space="0" w:color="auto"/>
            </w:tcBorders>
            <w:shd w:val="clear" w:color="auto" w:fill="auto"/>
            <w:noWrap/>
            <w:vAlign w:val="center"/>
          </w:tcPr>
          <w:p w14:paraId="2711ECB3" w14:textId="77777777" w:rsidR="005A50AB" w:rsidRPr="00DA17D1" w:rsidRDefault="005A50AB" w:rsidP="007E2411">
            <w:pPr>
              <w:rPr>
                <w:rFonts w:ascii="標楷體" w:eastAsia="標楷體" w:hAnsi="標楷體" w:cs="新細明體"/>
              </w:rPr>
            </w:pPr>
            <w:r w:rsidRPr="00504C9F">
              <w:rPr>
                <w:rFonts w:ascii="標楷體" w:eastAsia="標楷體" w:hAnsi="標楷體" w:hint="eastAsia"/>
              </w:rPr>
              <w:t>副理</w:t>
            </w:r>
          </w:p>
        </w:tc>
      </w:tr>
      <w:tr w:rsidR="005A50AB" w:rsidRPr="003135EE" w14:paraId="3CFAC77E"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3187BC0" w14:textId="77777777" w:rsidR="005A50AB" w:rsidRPr="00DA17D1" w:rsidRDefault="005A50AB" w:rsidP="007E2411">
            <w:pPr>
              <w:rPr>
                <w:rFonts w:ascii="標楷體" w:eastAsia="標楷體" w:hAnsi="標楷體" w:cs="新細明體"/>
              </w:rPr>
            </w:pPr>
            <w:r w:rsidRPr="00504C9F">
              <w:rPr>
                <w:rFonts w:ascii="標楷體" w:eastAsia="標楷體" w:hAnsi="標楷體"/>
              </w:rPr>
              <w:t>10</w:t>
            </w:r>
          </w:p>
        </w:tc>
        <w:tc>
          <w:tcPr>
            <w:tcW w:w="4819" w:type="dxa"/>
            <w:tcBorders>
              <w:top w:val="nil"/>
              <w:left w:val="nil"/>
              <w:bottom w:val="single" w:sz="4" w:space="0" w:color="auto"/>
              <w:right w:val="single" w:sz="4" w:space="0" w:color="auto"/>
            </w:tcBorders>
            <w:shd w:val="clear" w:color="auto" w:fill="auto"/>
            <w:noWrap/>
            <w:vAlign w:val="center"/>
          </w:tcPr>
          <w:p w14:paraId="6D504F30" w14:textId="77777777" w:rsidR="005A50AB" w:rsidRPr="00DA17D1" w:rsidRDefault="005A50AB" w:rsidP="007E2411">
            <w:pPr>
              <w:rPr>
                <w:rFonts w:ascii="標楷體" w:eastAsia="標楷體" w:hAnsi="標楷體" w:cs="新細明體"/>
              </w:rPr>
            </w:pPr>
            <w:r w:rsidRPr="00504C9F">
              <w:rPr>
                <w:rFonts w:ascii="標楷體" w:eastAsia="標楷體" w:hAnsi="標楷體" w:hint="eastAsia"/>
              </w:rPr>
              <w:t>辦理授信職員</w:t>
            </w:r>
          </w:p>
        </w:tc>
      </w:tr>
      <w:tr w:rsidR="005A50AB" w:rsidRPr="003135EE" w14:paraId="0676C7DD"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7BC40BB4" w14:textId="77777777" w:rsidR="005A50AB" w:rsidRPr="00DA17D1" w:rsidRDefault="005A50AB" w:rsidP="007E2411">
            <w:pPr>
              <w:rPr>
                <w:rFonts w:ascii="標楷體" w:eastAsia="標楷體" w:hAnsi="標楷體" w:cs="新細明體"/>
              </w:rPr>
            </w:pPr>
            <w:r w:rsidRPr="00504C9F">
              <w:rPr>
                <w:rFonts w:ascii="標楷體" w:eastAsia="標楷體" w:hAnsi="標楷體"/>
              </w:rPr>
              <w:t>11</w:t>
            </w:r>
          </w:p>
        </w:tc>
        <w:tc>
          <w:tcPr>
            <w:tcW w:w="4819" w:type="dxa"/>
            <w:tcBorders>
              <w:top w:val="nil"/>
              <w:left w:val="nil"/>
              <w:bottom w:val="single" w:sz="4" w:space="0" w:color="auto"/>
              <w:right w:val="single" w:sz="4" w:space="0" w:color="auto"/>
            </w:tcBorders>
            <w:shd w:val="clear" w:color="auto" w:fill="auto"/>
            <w:noWrap/>
            <w:vAlign w:val="center"/>
          </w:tcPr>
          <w:p w14:paraId="2B01FDEA" w14:textId="77777777" w:rsidR="005A50AB" w:rsidRPr="00DA17D1" w:rsidRDefault="005A50AB" w:rsidP="007E2411">
            <w:pPr>
              <w:rPr>
                <w:rFonts w:ascii="標楷體" w:eastAsia="標楷體" w:hAnsi="標楷體" w:cs="新細明體"/>
              </w:rPr>
            </w:pPr>
            <w:r w:rsidRPr="00504C9F">
              <w:rPr>
                <w:rFonts w:ascii="標楷體" w:eastAsia="標楷體" w:hAnsi="標楷體" w:hint="eastAsia"/>
              </w:rPr>
              <w:t>十五日薪</w:t>
            </w:r>
          </w:p>
        </w:tc>
      </w:tr>
      <w:tr w:rsidR="005A50AB" w:rsidRPr="003135EE" w14:paraId="0429C666"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15DE1233" w14:textId="77777777" w:rsidR="005A50AB" w:rsidRPr="00DA17D1" w:rsidRDefault="005A50AB" w:rsidP="007E2411">
            <w:pPr>
              <w:rPr>
                <w:rFonts w:ascii="標楷體" w:eastAsia="標楷體" w:hAnsi="標楷體" w:cs="新細明體"/>
              </w:rPr>
            </w:pPr>
            <w:r w:rsidRPr="00504C9F">
              <w:rPr>
                <w:rFonts w:ascii="標楷體" w:eastAsia="標楷體" w:hAnsi="標楷體"/>
              </w:rPr>
              <w:t>98</w:t>
            </w:r>
          </w:p>
        </w:tc>
        <w:tc>
          <w:tcPr>
            <w:tcW w:w="4819" w:type="dxa"/>
            <w:tcBorders>
              <w:top w:val="nil"/>
              <w:left w:val="nil"/>
              <w:bottom w:val="single" w:sz="4" w:space="0" w:color="auto"/>
              <w:right w:val="single" w:sz="4" w:space="0" w:color="auto"/>
            </w:tcBorders>
            <w:shd w:val="clear" w:color="auto" w:fill="auto"/>
            <w:noWrap/>
            <w:vAlign w:val="center"/>
          </w:tcPr>
          <w:p w14:paraId="036CE8C0" w14:textId="77777777" w:rsidR="005A50AB" w:rsidRPr="00DA17D1" w:rsidRDefault="005A50AB" w:rsidP="007E2411">
            <w:pPr>
              <w:rPr>
                <w:rFonts w:ascii="標楷體" w:eastAsia="標楷體" w:hAnsi="標楷體" w:cs="新細明體"/>
              </w:rPr>
            </w:pPr>
            <w:r w:rsidRPr="00504C9F">
              <w:rPr>
                <w:rFonts w:ascii="標楷體" w:eastAsia="標楷體" w:hAnsi="標楷體" w:hint="eastAsia"/>
              </w:rPr>
              <w:t>其他關係人</w:t>
            </w:r>
          </w:p>
        </w:tc>
      </w:tr>
      <w:tr w:rsidR="005A50AB" w:rsidRPr="003135EE" w14:paraId="6852EFB9"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1ACF6D1" w14:textId="77777777" w:rsidR="005A50AB" w:rsidRPr="00DA17D1" w:rsidRDefault="005A50AB" w:rsidP="007E2411">
            <w:pPr>
              <w:rPr>
                <w:rFonts w:ascii="標楷體" w:eastAsia="標楷體" w:hAnsi="標楷體" w:cs="新細明體"/>
              </w:rPr>
            </w:pPr>
            <w:r w:rsidRPr="00504C9F">
              <w:rPr>
                <w:rFonts w:ascii="標楷體" w:eastAsia="標楷體" w:hAnsi="標楷體"/>
              </w:rPr>
              <w:t>99</w:t>
            </w:r>
          </w:p>
        </w:tc>
        <w:tc>
          <w:tcPr>
            <w:tcW w:w="4819" w:type="dxa"/>
            <w:tcBorders>
              <w:top w:val="nil"/>
              <w:left w:val="nil"/>
              <w:bottom w:val="single" w:sz="4" w:space="0" w:color="auto"/>
              <w:right w:val="single" w:sz="4" w:space="0" w:color="auto"/>
            </w:tcBorders>
            <w:shd w:val="clear" w:color="auto" w:fill="auto"/>
            <w:noWrap/>
            <w:vAlign w:val="center"/>
          </w:tcPr>
          <w:p w14:paraId="73859FDE" w14:textId="77777777" w:rsidR="005A50AB" w:rsidRPr="00DA17D1" w:rsidRDefault="005A50AB" w:rsidP="007E2411">
            <w:pPr>
              <w:rPr>
                <w:rFonts w:ascii="標楷體" w:eastAsia="標楷體" w:hAnsi="標楷體" w:cs="新細明體"/>
              </w:rPr>
            </w:pPr>
            <w:r w:rsidRPr="00504C9F">
              <w:rPr>
                <w:rFonts w:ascii="標楷體" w:eastAsia="標楷體" w:hAnsi="標楷體" w:hint="eastAsia"/>
              </w:rPr>
              <w:t>非關係人</w:t>
            </w:r>
          </w:p>
        </w:tc>
      </w:tr>
    </w:tbl>
    <w:p w14:paraId="50C37196" w14:textId="77777777" w:rsidR="005A50AB" w:rsidRDefault="005A50AB" w:rsidP="005A50AB">
      <w:pPr>
        <w:tabs>
          <w:tab w:val="left" w:pos="788"/>
        </w:tabs>
        <w:ind w:leftChars="300" w:left="720"/>
        <w:rPr>
          <w:rFonts w:ascii="標楷體" w:eastAsia="標楷體" w:hAnsi="標楷體"/>
        </w:rPr>
      </w:pPr>
    </w:p>
    <w:p w14:paraId="74E9581D" w14:textId="7C3D9E8D" w:rsidR="005A50AB" w:rsidRDefault="005A50AB" w:rsidP="00894D7B">
      <w:pPr>
        <w:numPr>
          <w:ilvl w:val="0"/>
          <w:numId w:val="15"/>
        </w:numPr>
        <w:rPr>
          <w:rFonts w:ascii="標楷體" w:eastAsia="標楷體" w:hAnsi="標楷體"/>
        </w:rPr>
      </w:pPr>
      <w:r w:rsidRPr="00A6272B">
        <w:rPr>
          <w:rFonts w:ascii="標楷體" w:eastAsia="標楷體" w:hAnsi="標楷體" w:hint="eastAsia"/>
        </w:rPr>
        <w:t>商品貸款性質</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5A50AB" w:rsidRPr="003135EE" w14:paraId="122DE132" w14:textId="77777777" w:rsidTr="007E2411">
        <w:trPr>
          <w:trHeight w:val="340"/>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6E63B75" w14:textId="77777777" w:rsidR="005A50AB" w:rsidRPr="003135EE" w:rsidRDefault="005A50AB" w:rsidP="007E2411">
            <w:pPr>
              <w:widowControl/>
              <w:rPr>
                <w:rFonts w:ascii="標楷體" w:eastAsia="標楷體" w:hAnsi="標楷體" w:cs="新細明體"/>
                <w:kern w:val="0"/>
              </w:rPr>
            </w:pPr>
            <w:r w:rsidRPr="003135EE">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3983D923" w14:textId="77777777" w:rsidR="005A50AB" w:rsidRPr="003135EE" w:rsidRDefault="005A50AB" w:rsidP="007E2411">
            <w:pPr>
              <w:widowControl/>
              <w:rPr>
                <w:rFonts w:ascii="標楷體" w:eastAsia="標楷體" w:hAnsi="標楷體" w:cs="新細明體"/>
                <w:kern w:val="0"/>
              </w:rPr>
            </w:pPr>
            <w:r w:rsidRPr="003135EE">
              <w:rPr>
                <w:rFonts w:ascii="標楷體" w:eastAsia="標楷體" w:hAnsi="標楷體" w:cs="新細明體" w:hint="eastAsia"/>
                <w:kern w:val="0"/>
              </w:rPr>
              <w:t>說明</w:t>
            </w:r>
          </w:p>
        </w:tc>
      </w:tr>
      <w:tr w:rsidR="005A50AB" w:rsidRPr="003135EE" w14:paraId="66841DEA"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0524E79A" w14:textId="77777777" w:rsidR="005A50AB" w:rsidRPr="00543E73" w:rsidRDefault="005A50AB" w:rsidP="007E2411">
            <w:pPr>
              <w:rPr>
                <w:rFonts w:ascii="標楷體" w:eastAsia="標楷體" w:hAnsi="標楷體" w:cs="新細明體"/>
              </w:rPr>
            </w:pPr>
            <w:r w:rsidRPr="00543E73">
              <w:rPr>
                <w:rFonts w:ascii="標楷體" w:eastAsia="標楷體" w:hAnsi="標楷體" w:hint="eastAsia"/>
              </w:rPr>
              <w:t>1</w:t>
            </w:r>
          </w:p>
        </w:tc>
        <w:tc>
          <w:tcPr>
            <w:tcW w:w="4819" w:type="dxa"/>
            <w:tcBorders>
              <w:top w:val="nil"/>
              <w:left w:val="nil"/>
              <w:bottom w:val="single" w:sz="4" w:space="0" w:color="auto"/>
              <w:right w:val="single" w:sz="4" w:space="0" w:color="auto"/>
            </w:tcBorders>
            <w:shd w:val="clear" w:color="auto" w:fill="auto"/>
            <w:noWrap/>
            <w:vAlign w:val="center"/>
          </w:tcPr>
          <w:p w14:paraId="73D5A767" w14:textId="77777777" w:rsidR="005A50AB" w:rsidRPr="00543E73" w:rsidRDefault="005A50AB" w:rsidP="007E2411">
            <w:pPr>
              <w:rPr>
                <w:rFonts w:ascii="標楷體" w:eastAsia="標楷體" w:hAnsi="標楷體" w:cs="新細明體"/>
              </w:rPr>
            </w:pPr>
            <w:r w:rsidRPr="00543E73">
              <w:rPr>
                <w:rFonts w:ascii="標楷體" w:eastAsia="標楷體" w:hAnsi="標楷體" w:hint="eastAsia"/>
              </w:rPr>
              <w:t>正向貸款[一般貸款]</w:t>
            </w:r>
          </w:p>
        </w:tc>
      </w:tr>
      <w:tr w:rsidR="005A50AB" w:rsidRPr="003135EE" w14:paraId="6FFF2BAA"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757C91D1" w14:textId="77777777" w:rsidR="005A50AB" w:rsidRPr="00543E73" w:rsidRDefault="005A50AB" w:rsidP="007E2411">
            <w:pPr>
              <w:rPr>
                <w:rFonts w:ascii="標楷體" w:eastAsia="標楷體" w:hAnsi="標楷體" w:cs="新細明體"/>
              </w:rPr>
            </w:pPr>
            <w:r w:rsidRPr="00543E73">
              <w:rPr>
                <w:rFonts w:ascii="標楷體" w:eastAsia="標楷體" w:hAnsi="標楷體" w:hint="eastAsia"/>
              </w:rPr>
              <w:t>2</w:t>
            </w:r>
          </w:p>
        </w:tc>
        <w:tc>
          <w:tcPr>
            <w:tcW w:w="4819" w:type="dxa"/>
            <w:tcBorders>
              <w:top w:val="nil"/>
              <w:left w:val="nil"/>
              <w:bottom w:val="single" w:sz="4" w:space="0" w:color="auto"/>
              <w:right w:val="single" w:sz="4" w:space="0" w:color="auto"/>
            </w:tcBorders>
            <w:shd w:val="clear" w:color="auto" w:fill="auto"/>
            <w:noWrap/>
            <w:vAlign w:val="center"/>
          </w:tcPr>
          <w:p w14:paraId="46F2E9C6" w14:textId="77777777" w:rsidR="005A50AB" w:rsidRPr="00543E73" w:rsidRDefault="005A50AB" w:rsidP="007E2411">
            <w:pPr>
              <w:rPr>
                <w:rFonts w:ascii="標楷體" w:eastAsia="標楷體" w:hAnsi="標楷體" w:cs="新細明體"/>
              </w:rPr>
            </w:pPr>
            <w:r w:rsidRPr="00543E73">
              <w:rPr>
                <w:rFonts w:ascii="標楷體" w:eastAsia="標楷體" w:hAnsi="標楷體" w:hint="eastAsia"/>
              </w:rPr>
              <w:t>反向抵押貸款[以房養老]</w:t>
            </w:r>
          </w:p>
        </w:tc>
      </w:tr>
    </w:tbl>
    <w:p w14:paraId="2B3B17B0" w14:textId="77777777" w:rsidR="005A50AB" w:rsidRPr="00543E73" w:rsidRDefault="005A50AB" w:rsidP="005A50AB">
      <w:pPr>
        <w:tabs>
          <w:tab w:val="left" w:pos="788"/>
        </w:tabs>
        <w:ind w:leftChars="300" w:left="720"/>
        <w:rPr>
          <w:rFonts w:ascii="標楷體" w:eastAsia="標楷體" w:hAnsi="標楷體"/>
        </w:rPr>
      </w:pPr>
    </w:p>
    <w:p w14:paraId="15088964" w14:textId="62EC11E6" w:rsidR="005A50AB" w:rsidRPr="00543E73" w:rsidRDefault="005A50AB" w:rsidP="00894D7B">
      <w:pPr>
        <w:numPr>
          <w:ilvl w:val="0"/>
          <w:numId w:val="15"/>
        </w:numPr>
        <w:rPr>
          <w:rFonts w:ascii="標楷體" w:eastAsia="標楷體" w:hAnsi="標楷體"/>
        </w:rPr>
      </w:pPr>
      <w:r w:rsidRPr="00543E73">
        <w:rPr>
          <w:rFonts w:ascii="標楷體" w:eastAsia="標楷體" w:hAnsi="標楷體" w:hint="eastAsia"/>
        </w:rPr>
        <w:t>利率調整通知</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5A50AB" w:rsidRPr="00543E73" w14:paraId="7248FCAA" w14:textId="77777777" w:rsidTr="007E2411">
        <w:trPr>
          <w:trHeight w:val="340"/>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38B7BA0" w14:textId="77777777" w:rsidR="005A50AB" w:rsidRPr="00543E73" w:rsidRDefault="005A50AB" w:rsidP="007E2411">
            <w:pPr>
              <w:widowControl/>
              <w:rPr>
                <w:rFonts w:ascii="標楷體" w:eastAsia="標楷體" w:hAnsi="標楷體" w:cs="新細明體"/>
                <w:kern w:val="0"/>
              </w:rPr>
            </w:pPr>
            <w:r w:rsidRPr="00543E73">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191268BE" w14:textId="77777777" w:rsidR="005A50AB" w:rsidRPr="00543E73" w:rsidRDefault="005A50AB" w:rsidP="007E2411">
            <w:pPr>
              <w:widowControl/>
              <w:rPr>
                <w:rFonts w:ascii="標楷體" w:eastAsia="標楷體" w:hAnsi="標楷體" w:cs="新細明體"/>
                <w:kern w:val="0"/>
              </w:rPr>
            </w:pPr>
            <w:r w:rsidRPr="00543E73">
              <w:rPr>
                <w:rFonts w:ascii="標楷體" w:eastAsia="標楷體" w:hAnsi="標楷體" w:cs="新細明體" w:hint="eastAsia"/>
                <w:kern w:val="0"/>
              </w:rPr>
              <w:t>說明</w:t>
            </w:r>
          </w:p>
        </w:tc>
      </w:tr>
      <w:tr w:rsidR="005A50AB" w:rsidRPr="00543E73" w14:paraId="7D9F0825"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7511F613" w14:textId="77777777" w:rsidR="005A50AB" w:rsidRPr="00543E73" w:rsidRDefault="005A50AB" w:rsidP="007E2411">
            <w:pPr>
              <w:rPr>
                <w:rFonts w:ascii="標楷體" w:eastAsia="標楷體" w:hAnsi="標楷體" w:cs="新細明體"/>
              </w:rPr>
            </w:pPr>
            <w:r w:rsidRPr="00543E73">
              <w:rPr>
                <w:rFonts w:ascii="標楷體" w:eastAsia="標楷體" w:hAnsi="標楷體" w:hint="eastAsia"/>
              </w:rPr>
              <w:t>1</w:t>
            </w:r>
          </w:p>
        </w:tc>
        <w:tc>
          <w:tcPr>
            <w:tcW w:w="4819" w:type="dxa"/>
            <w:tcBorders>
              <w:top w:val="nil"/>
              <w:left w:val="nil"/>
              <w:bottom w:val="single" w:sz="4" w:space="0" w:color="auto"/>
              <w:right w:val="single" w:sz="4" w:space="0" w:color="auto"/>
            </w:tcBorders>
            <w:shd w:val="clear" w:color="auto" w:fill="auto"/>
            <w:noWrap/>
            <w:vAlign w:val="center"/>
          </w:tcPr>
          <w:p w14:paraId="4D1A1B88" w14:textId="77777777" w:rsidR="005A50AB" w:rsidRPr="00543E73" w:rsidRDefault="005A50AB" w:rsidP="007E2411">
            <w:pPr>
              <w:rPr>
                <w:rFonts w:ascii="標楷體" w:eastAsia="標楷體" w:hAnsi="標楷體" w:cs="新細明體"/>
              </w:rPr>
            </w:pPr>
            <w:r w:rsidRPr="00543E73">
              <w:rPr>
                <w:rFonts w:ascii="標楷體" w:eastAsia="標楷體" w:hAnsi="標楷體" w:hint="eastAsia"/>
              </w:rPr>
              <w:t>電子郵件</w:t>
            </w:r>
          </w:p>
        </w:tc>
      </w:tr>
      <w:tr w:rsidR="005A50AB" w:rsidRPr="00543E73" w14:paraId="13E3A0E6"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908682E" w14:textId="77777777" w:rsidR="005A50AB" w:rsidRPr="00543E73" w:rsidRDefault="005A50AB" w:rsidP="007E2411">
            <w:pPr>
              <w:rPr>
                <w:rFonts w:ascii="標楷體" w:eastAsia="標楷體" w:hAnsi="標楷體" w:cs="新細明體"/>
              </w:rPr>
            </w:pPr>
            <w:r w:rsidRPr="00543E73">
              <w:rPr>
                <w:rFonts w:ascii="標楷體" w:eastAsia="標楷體" w:hAnsi="標楷體" w:hint="eastAsia"/>
              </w:rPr>
              <w:t>2</w:t>
            </w:r>
          </w:p>
        </w:tc>
        <w:tc>
          <w:tcPr>
            <w:tcW w:w="4819" w:type="dxa"/>
            <w:tcBorders>
              <w:top w:val="nil"/>
              <w:left w:val="nil"/>
              <w:bottom w:val="single" w:sz="4" w:space="0" w:color="auto"/>
              <w:right w:val="single" w:sz="4" w:space="0" w:color="auto"/>
            </w:tcBorders>
            <w:shd w:val="clear" w:color="auto" w:fill="auto"/>
            <w:noWrap/>
            <w:vAlign w:val="center"/>
          </w:tcPr>
          <w:p w14:paraId="3291868D" w14:textId="77777777" w:rsidR="005A50AB" w:rsidRPr="00543E73" w:rsidRDefault="005A50AB" w:rsidP="007E2411">
            <w:pPr>
              <w:rPr>
                <w:rFonts w:ascii="標楷體" w:eastAsia="標楷體" w:hAnsi="標楷體" w:cs="新細明體"/>
              </w:rPr>
            </w:pPr>
            <w:r w:rsidRPr="00543E73">
              <w:rPr>
                <w:rFonts w:ascii="標楷體" w:eastAsia="標楷體" w:hAnsi="標楷體" w:hint="eastAsia"/>
              </w:rPr>
              <w:t>書面通知</w:t>
            </w:r>
          </w:p>
        </w:tc>
      </w:tr>
      <w:tr w:rsidR="005A50AB" w:rsidRPr="00543E73" w14:paraId="4665E2D0"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1EA04A95" w14:textId="77777777" w:rsidR="005A50AB" w:rsidRPr="00543E73" w:rsidRDefault="005A50AB" w:rsidP="007E2411">
            <w:pPr>
              <w:rPr>
                <w:rFonts w:ascii="標楷體" w:eastAsia="標楷體" w:hAnsi="標楷體" w:cs="新細明體"/>
              </w:rPr>
            </w:pPr>
            <w:r w:rsidRPr="00543E73">
              <w:rPr>
                <w:rFonts w:ascii="標楷體" w:eastAsia="標楷體" w:hAnsi="標楷體" w:hint="eastAsia"/>
              </w:rPr>
              <w:t>3</w:t>
            </w:r>
          </w:p>
        </w:tc>
        <w:tc>
          <w:tcPr>
            <w:tcW w:w="4819" w:type="dxa"/>
            <w:tcBorders>
              <w:top w:val="nil"/>
              <w:left w:val="nil"/>
              <w:bottom w:val="single" w:sz="4" w:space="0" w:color="auto"/>
              <w:right w:val="single" w:sz="4" w:space="0" w:color="auto"/>
            </w:tcBorders>
            <w:shd w:val="clear" w:color="auto" w:fill="auto"/>
            <w:noWrap/>
            <w:vAlign w:val="center"/>
          </w:tcPr>
          <w:p w14:paraId="065A045C" w14:textId="77777777" w:rsidR="005A50AB" w:rsidRPr="00543E73" w:rsidRDefault="005A50AB" w:rsidP="007E2411">
            <w:pPr>
              <w:rPr>
                <w:rFonts w:ascii="標楷體" w:eastAsia="標楷體" w:hAnsi="標楷體" w:cs="新細明體"/>
              </w:rPr>
            </w:pPr>
            <w:r w:rsidRPr="00543E73">
              <w:rPr>
                <w:rFonts w:ascii="標楷體" w:eastAsia="標楷體" w:hAnsi="標楷體" w:hint="eastAsia"/>
              </w:rPr>
              <w:t>簡訊通知</w:t>
            </w:r>
          </w:p>
        </w:tc>
      </w:tr>
    </w:tbl>
    <w:p w14:paraId="4DBB118A" w14:textId="77777777" w:rsidR="005A50AB" w:rsidRDefault="005A50AB" w:rsidP="005A50AB">
      <w:pPr>
        <w:tabs>
          <w:tab w:val="left" w:pos="788"/>
        </w:tabs>
        <w:ind w:leftChars="300" w:left="720"/>
        <w:rPr>
          <w:rFonts w:ascii="標楷體" w:eastAsia="標楷體" w:hAnsi="標楷體"/>
        </w:rPr>
      </w:pPr>
    </w:p>
    <w:p w14:paraId="1C9CBC05" w14:textId="0A67C5A7" w:rsidR="005A50AB" w:rsidRPr="00543E73" w:rsidRDefault="005A50AB" w:rsidP="00894D7B">
      <w:pPr>
        <w:numPr>
          <w:ilvl w:val="0"/>
          <w:numId w:val="15"/>
        </w:numPr>
        <w:rPr>
          <w:rFonts w:ascii="標楷體" w:eastAsia="標楷體" w:hAnsi="標楷體"/>
        </w:rPr>
      </w:pPr>
      <w:r w:rsidRPr="00A6272B">
        <w:rPr>
          <w:rFonts w:ascii="標楷體" w:eastAsia="標楷體" w:hAnsi="標楷體" w:hint="eastAsia"/>
        </w:rPr>
        <w:t>利率區分</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5A50AB" w:rsidRPr="00543E73" w14:paraId="5DDFBF86" w14:textId="77777777" w:rsidTr="007E2411">
        <w:trPr>
          <w:trHeight w:val="340"/>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3E5B9F9" w14:textId="77777777" w:rsidR="005A50AB" w:rsidRPr="00543E73" w:rsidRDefault="005A50AB" w:rsidP="007E2411">
            <w:pPr>
              <w:widowControl/>
              <w:rPr>
                <w:rFonts w:ascii="標楷體" w:eastAsia="標楷體" w:hAnsi="標楷體" w:cs="新細明體"/>
                <w:kern w:val="0"/>
              </w:rPr>
            </w:pPr>
            <w:r w:rsidRPr="00543E73">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5F1C5B19" w14:textId="77777777" w:rsidR="005A50AB" w:rsidRPr="00543E73" w:rsidRDefault="005A50AB" w:rsidP="007E2411">
            <w:pPr>
              <w:widowControl/>
              <w:rPr>
                <w:rFonts w:ascii="標楷體" w:eastAsia="標楷體" w:hAnsi="標楷體" w:cs="新細明體"/>
                <w:kern w:val="0"/>
              </w:rPr>
            </w:pPr>
            <w:r w:rsidRPr="00543E73">
              <w:rPr>
                <w:rFonts w:ascii="標楷體" w:eastAsia="標楷體" w:hAnsi="標楷體" w:cs="新細明體" w:hint="eastAsia"/>
                <w:kern w:val="0"/>
              </w:rPr>
              <w:t>說明</w:t>
            </w:r>
          </w:p>
        </w:tc>
      </w:tr>
      <w:tr w:rsidR="005A50AB" w:rsidRPr="00543E73" w14:paraId="6D269314"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6BC351AB" w14:textId="77777777" w:rsidR="005A50AB" w:rsidRPr="00AB2132" w:rsidRDefault="005A50AB" w:rsidP="007E2411">
            <w:pPr>
              <w:rPr>
                <w:rFonts w:ascii="標楷體" w:eastAsia="標楷體" w:hAnsi="標楷體" w:cs="新細明體"/>
              </w:rPr>
            </w:pPr>
            <w:r w:rsidRPr="00AB2132">
              <w:rPr>
                <w:rFonts w:ascii="標楷體" w:eastAsia="標楷體" w:hAnsi="標楷體" w:hint="eastAsia"/>
              </w:rPr>
              <w:t>1</w:t>
            </w:r>
          </w:p>
        </w:tc>
        <w:tc>
          <w:tcPr>
            <w:tcW w:w="4819" w:type="dxa"/>
            <w:tcBorders>
              <w:top w:val="nil"/>
              <w:left w:val="nil"/>
              <w:bottom w:val="single" w:sz="4" w:space="0" w:color="auto"/>
              <w:right w:val="single" w:sz="4" w:space="0" w:color="auto"/>
            </w:tcBorders>
            <w:shd w:val="clear" w:color="auto" w:fill="auto"/>
            <w:noWrap/>
            <w:vAlign w:val="center"/>
          </w:tcPr>
          <w:p w14:paraId="3F20ECBB" w14:textId="77777777" w:rsidR="005A50AB" w:rsidRPr="00AB2132" w:rsidRDefault="005A50AB" w:rsidP="007E2411">
            <w:pPr>
              <w:rPr>
                <w:rFonts w:ascii="標楷體" w:eastAsia="標楷體" w:hAnsi="標楷體" w:cs="新細明體"/>
              </w:rPr>
            </w:pPr>
            <w:r w:rsidRPr="00AB2132">
              <w:rPr>
                <w:rFonts w:ascii="標楷體" w:eastAsia="標楷體" w:hAnsi="標楷體" w:hint="eastAsia"/>
              </w:rPr>
              <w:t>機動</w:t>
            </w:r>
          </w:p>
        </w:tc>
      </w:tr>
      <w:tr w:rsidR="005A50AB" w:rsidRPr="00543E73" w14:paraId="4F445EC3"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7BE55B9A" w14:textId="77777777" w:rsidR="005A50AB" w:rsidRPr="00AB2132" w:rsidRDefault="005A50AB" w:rsidP="007E2411">
            <w:pPr>
              <w:rPr>
                <w:rFonts w:ascii="標楷體" w:eastAsia="標楷體" w:hAnsi="標楷體" w:cs="新細明體"/>
              </w:rPr>
            </w:pPr>
            <w:r w:rsidRPr="00AB2132">
              <w:rPr>
                <w:rFonts w:ascii="標楷體" w:eastAsia="標楷體" w:hAnsi="標楷體" w:hint="eastAsia"/>
              </w:rPr>
              <w:t>2</w:t>
            </w:r>
          </w:p>
        </w:tc>
        <w:tc>
          <w:tcPr>
            <w:tcW w:w="4819" w:type="dxa"/>
            <w:tcBorders>
              <w:top w:val="nil"/>
              <w:left w:val="nil"/>
              <w:bottom w:val="single" w:sz="4" w:space="0" w:color="auto"/>
              <w:right w:val="single" w:sz="4" w:space="0" w:color="auto"/>
            </w:tcBorders>
            <w:shd w:val="clear" w:color="auto" w:fill="auto"/>
            <w:noWrap/>
            <w:vAlign w:val="center"/>
          </w:tcPr>
          <w:p w14:paraId="28F80E2B" w14:textId="77777777" w:rsidR="005A50AB" w:rsidRPr="00AB2132" w:rsidRDefault="005A50AB" w:rsidP="007E2411">
            <w:pPr>
              <w:rPr>
                <w:rFonts w:ascii="標楷體" w:eastAsia="標楷體" w:hAnsi="標楷體" w:cs="新細明體"/>
              </w:rPr>
            </w:pPr>
            <w:r w:rsidRPr="00AB2132">
              <w:rPr>
                <w:rFonts w:ascii="標楷體" w:eastAsia="標楷體" w:hAnsi="標楷體" w:hint="eastAsia"/>
              </w:rPr>
              <w:t>固動</w:t>
            </w:r>
          </w:p>
        </w:tc>
      </w:tr>
      <w:tr w:rsidR="005A50AB" w:rsidRPr="00543E73" w14:paraId="342E0B9B"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0CF44233" w14:textId="77777777" w:rsidR="005A50AB" w:rsidRPr="00AB2132" w:rsidRDefault="005A50AB" w:rsidP="007E2411">
            <w:pPr>
              <w:rPr>
                <w:rFonts w:ascii="標楷體" w:eastAsia="標楷體" w:hAnsi="標楷體" w:cs="新細明體"/>
              </w:rPr>
            </w:pPr>
            <w:r w:rsidRPr="00AB2132">
              <w:rPr>
                <w:rFonts w:ascii="標楷體" w:eastAsia="標楷體" w:hAnsi="標楷體" w:hint="eastAsia"/>
              </w:rPr>
              <w:t>3</w:t>
            </w:r>
          </w:p>
        </w:tc>
        <w:tc>
          <w:tcPr>
            <w:tcW w:w="4819" w:type="dxa"/>
            <w:tcBorders>
              <w:top w:val="nil"/>
              <w:left w:val="nil"/>
              <w:bottom w:val="single" w:sz="4" w:space="0" w:color="auto"/>
              <w:right w:val="single" w:sz="4" w:space="0" w:color="auto"/>
            </w:tcBorders>
            <w:shd w:val="clear" w:color="auto" w:fill="auto"/>
            <w:noWrap/>
            <w:vAlign w:val="center"/>
          </w:tcPr>
          <w:p w14:paraId="119C4C76" w14:textId="77777777" w:rsidR="005A50AB" w:rsidRPr="00AB2132" w:rsidRDefault="005A50AB" w:rsidP="007E2411">
            <w:pPr>
              <w:rPr>
                <w:rFonts w:ascii="標楷體" w:eastAsia="標楷體" w:hAnsi="標楷體" w:cs="新細明體"/>
              </w:rPr>
            </w:pPr>
            <w:r w:rsidRPr="00AB2132">
              <w:rPr>
                <w:rFonts w:ascii="標楷體" w:eastAsia="標楷體" w:hAnsi="標楷體" w:hint="eastAsia"/>
              </w:rPr>
              <w:t>定期機動</w:t>
            </w:r>
          </w:p>
        </w:tc>
      </w:tr>
      <w:tr w:rsidR="005A50AB" w:rsidRPr="00543E73" w14:paraId="54136735"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658010BF" w14:textId="77777777" w:rsidR="005A50AB" w:rsidRPr="00AB2132" w:rsidRDefault="005A50AB" w:rsidP="007E2411">
            <w:pPr>
              <w:rPr>
                <w:rFonts w:ascii="標楷體" w:eastAsia="標楷體" w:hAnsi="標楷體" w:cs="新細明體"/>
              </w:rPr>
            </w:pPr>
            <w:r w:rsidRPr="00AB2132">
              <w:rPr>
                <w:rFonts w:ascii="標楷體" w:eastAsia="標楷體" w:hAnsi="標楷體" w:hint="eastAsia"/>
              </w:rPr>
              <w:t>9</w:t>
            </w:r>
          </w:p>
        </w:tc>
        <w:tc>
          <w:tcPr>
            <w:tcW w:w="4819" w:type="dxa"/>
            <w:tcBorders>
              <w:top w:val="nil"/>
              <w:left w:val="nil"/>
              <w:bottom w:val="single" w:sz="4" w:space="0" w:color="auto"/>
              <w:right w:val="single" w:sz="4" w:space="0" w:color="auto"/>
            </w:tcBorders>
            <w:shd w:val="clear" w:color="auto" w:fill="auto"/>
            <w:noWrap/>
            <w:vAlign w:val="center"/>
          </w:tcPr>
          <w:p w14:paraId="7D0F6E9D" w14:textId="77777777" w:rsidR="005A50AB" w:rsidRPr="00AB2132" w:rsidRDefault="005A50AB" w:rsidP="007E2411">
            <w:pPr>
              <w:rPr>
                <w:rFonts w:ascii="標楷體" w:eastAsia="標楷體" w:hAnsi="標楷體" w:cs="新細明體"/>
              </w:rPr>
            </w:pPr>
            <w:r w:rsidRPr="00AB2132">
              <w:rPr>
                <w:rFonts w:ascii="標楷體" w:eastAsia="標楷體" w:hAnsi="標楷體" w:hint="eastAsia"/>
              </w:rPr>
              <w:t>不限制</w:t>
            </w:r>
          </w:p>
        </w:tc>
      </w:tr>
    </w:tbl>
    <w:p w14:paraId="52C42871" w14:textId="77777777" w:rsidR="00CB7D59" w:rsidRDefault="00CB7D59" w:rsidP="0022279A">
      <w:pPr>
        <w:tabs>
          <w:tab w:val="left" w:pos="788"/>
        </w:tabs>
        <w:ind w:leftChars="300" w:left="720"/>
        <w:rPr>
          <w:rFonts w:ascii="標楷體" w:eastAsia="標楷體" w:hAnsi="標楷體"/>
        </w:rPr>
      </w:pPr>
    </w:p>
    <w:p w14:paraId="4A505154" w14:textId="0D62B4FB" w:rsidR="005A50AB" w:rsidRDefault="005A50AB" w:rsidP="00894D7B">
      <w:pPr>
        <w:numPr>
          <w:ilvl w:val="0"/>
          <w:numId w:val="15"/>
        </w:numPr>
        <w:rPr>
          <w:rFonts w:ascii="標楷體" w:eastAsia="標楷體" w:hAnsi="標楷體"/>
        </w:rPr>
      </w:pPr>
      <w:r w:rsidRPr="008A7729">
        <w:rPr>
          <w:rFonts w:ascii="標楷體" w:eastAsia="標楷體" w:hAnsi="標楷體" w:hint="eastAsia"/>
        </w:rPr>
        <w:t>攤還方式</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5A50AB" w:rsidRPr="00540D11" w14:paraId="585C99D4" w14:textId="77777777" w:rsidTr="007E2411">
        <w:trPr>
          <w:trHeight w:val="340"/>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64CCD40" w14:textId="77777777" w:rsidR="005A50AB" w:rsidRPr="00362205" w:rsidRDefault="005A50AB" w:rsidP="007E2411">
            <w:pPr>
              <w:widowControl/>
              <w:rPr>
                <w:rFonts w:ascii="標楷體" w:eastAsia="標楷體" w:hAnsi="標楷體" w:cs="新細明體"/>
                <w:kern w:val="0"/>
              </w:rPr>
            </w:pPr>
            <w:r w:rsidRPr="00362205">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tcPr>
          <w:p w14:paraId="4B6AB989" w14:textId="77777777" w:rsidR="005A50AB" w:rsidRPr="00362205" w:rsidRDefault="005A50AB" w:rsidP="007E2411">
            <w:pPr>
              <w:widowControl/>
              <w:rPr>
                <w:rFonts w:ascii="標楷體" w:eastAsia="標楷體" w:hAnsi="標楷體" w:cs="新細明體"/>
                <w:kern w:val="0"/>
              </w:rPr>
            </w:pPr>
            <w:r w:rsidRPr="00362205">
              <w:rPr>
                <w:rFonts w:ascii="標楷體" w:eastAsia="標楷體" w:hAnsi="標楷體" w:hint="eastAsia"/>
              </w:rPr>
              <w:t>說明</w:t>
            </w:r>
          </w:p>
        </w:tc>
      </w:tr>
      <w:tr w:rsidR="005A50AB" w:rsidRPr="008A7729" w14:paraId="660B855D"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73864AC8" w14:textId="77777777" w:rsidR="005A50AB" w:rsidRPr="00F044B6" w:rsidRDefault="005A50AB" w:rsidP="007E2411">
            <w:pPr>
              <w:widowControl/>
              <w:rPr>
                <w:rFonts w:ascii="標楷體" w:eastAsia="標楷體" w:hAnsi="標楷體" w:cs="新細明體"/>
                <w:kern w:val="0"/>
              </w:rPr>
            </w:pPr>
            <w:r w:rsidRPr="00F044B6">
              <w:rPr>
                <w:rFonts w:ascii="標楷體" w:eastAsia="標楷體" w:hAnsi="標楷體" w:hint="eastAsia"/>
              </w:rPr>
              <w:t>1</w:t>
            </w:r>
          </w:p>
        </w:tc>
        <w:tc>
          <w:tcPr>
            <w:tcW w:w="4819" w:type="dxa"/>
            <w:tcBorders>
              <w:top w:val="nil"/>
              <w:left w:val="nil"/>
              <w:bottom w:val="single" w:sz="4" w:space="0" w:color="auto"/>
              <w:right w:val="single" w:sz="4" w:space="0" w:color="auto"/>
            </w:tcBorders>
            <w:shd w:val="clear" w:color="auto" w:fill="auto"/>
            <w:noWrap/>
            <w:vAlign w:val="center"/>
            <w:hideMark/>
          </w:tcPr>
          <w:p w14:paraId="01EFC2A9" w14:textId="77777777" w:rsidR="005A50AB" w:rsidRPr="00F044B6" w:rsidRDefault="005A50AB" w:rsidP="007E2411">
            <w:pPr>
              <w:widowControl/>
              <w:rPr>
                <w:rFonts w:ascii="標楷體" w:eastAsia="標楷體" w:hAnsi="標楷體" w:cs="新細明體"/>
                <w:kern w:val="0"/>
              </w:rPr>
            </w:pPr>
            <w:r w:rsidRPr="00F044B6">
              <w:rPr>
                <w:rFonts w:ascii="標楷體" w:eastAsia="標楷體" w:hAnsi="標楷體" w:hint="eastAsia"/>
              </w:rPr>
              <w:t>按月繳息</w:t>
            </w:r>
          </w:p>
        </w:tc>
      </w:tr>
      <w:tr w:rsidR="005A50AB" w:rsidRPr="008A7729" w14:paraId="46373C6B"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630834ED" w14:textId="77777777" w:rsidR="005A50AB" w:rsidRPr="00F044B6" w:rsidRDefault="005A50AB" w:rsidP="007E2411">
            <w:pPr>
              <w:widowControl/>
              <w:rPr>
                <w:rFonts w:ascii="標楷體" w:eastAsia="標楷體" w:hAnsi="標楷體" w:cs="新細明體"/>
                <w:kern w:val="0"/>
              </w:rPr>
            </w:pPr>
            <w:r w:rsidRPr="00F044B6">
              <w:rPr>
                <w:rFonts w:ascii="標楷體" w:eastAsia="標楷體" w:hAnsi="標楷體" w:hint="eastAsia"/>
              </w:rPr>
              <w:t>2</w:t>
            </w:r>
          </w:p>
        </w:tc>
        <w:tc>
          <w:tcPr>
            <w:tcW w:w="4819" w:type="dxa"/>
            <w:tcBorders>
              <w:top w:val="nil"/>
              <w:left w:val="nil"/>
              <w:bottom w:val="single" w:sz="4" w:space="0" w:color="auto"/>
              <w:right w:val="single" w:sz="4" w:space="0" w:color="auto"/>
            </w:tcBorders>
            <w:shd w:val="clear" w:color="auto" w:fill="auto"/>
            <w:noWrap/>
            <w:vAlign w:val="center"/>
            <w:hideMark/>
          </w:tcPr>
          <w:p w14:paraId="4CE34768" w14:textId="77777777" w:rsidR="005A50AB" w:rsidRPr="00F044B6" w:rsidRDefault="005A50AB" w:rsidP="007E2411">
            <w:pPr>
              <w:widowControl/>
              <w:rPr>
                <w:rFonts w:ascii="標楷體" w:eastAsia="標楷體" w:hAnsi="標楷體" w:cs="新細明體"/>
                <w:kern w:val="0"/>
              </w:rPr>
            </w:pPr>
            <w:r w:rsidRPr="00F044B6">
              <w:rPr>
                <w:rFonts w:ascii="標楷體" w:eastAsia="標楷體" w:hAnsi="標楷體" w:hint="eastAsia"/>
              </w:rPr>
              <w:t>到期取息</w:t>
            </w:r>
          </w:p>
        </w:tc>
      </w:tr>
      <w:tr w:rsidR="005A50AB" w:rsidRPr="008A7729" w14:paraId="6F421D92"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5015B454" w14:textId="77777777" w:rsidR="005A50AB" w:rsidRPr="00F044B6" w:rsidRDefault="005A50AB" w:rsidP="007E2411">
            <w:pPr>
              <w:widowControl/>
              <w:rPr>
                <w:rFonts w:ascii="標楷體" w:eastAsia="標楷體" w:hAnsi="標楷體" w:cs="新細明體"/>
                <w:kern w:val="0"/>
              </w:rPr>
            </w:pPr>
            <w:r w:rsidRPr="00F044B6">
              <w:rPr>
                <w:rFonts w:ascii="標楷體" w:eastAsia="標楷體" w:hAnsi="標楷體" w:hint="eastAsia"/>
              </w:rPr>
              <w:t>3</w:t>
            </w:r>
          </w:p>
        </w:tc>
        <w:tc>
          <w:tcPr>
            <w:tcW w:w="4819" w:type="dxa"/>
            <w:tcBorders>
              <w:top w:val="nil"/>
              <w:left w:val="nil"/>
              <w:bottom w:val="single" w:sz="4" w:space="0" w:color="auto"/>
              <w:right w:val="single" w:sz="4" w:space="0" w:color="auto"/>
            </w:tcBorders>
            <w:shd w:val="clear" w:color="auto" w:fill="auto"/>
            <w:noWrap/>
            <w:vAlign w:val="center"/>
            <w:hideMark/>
          </w:tcPr>
          <w:p w14:paraId="6BB3E416" w14:textId="77777777" w:rsidR="005A50AB" w:rsidRPr="00F044B6" w:rsidRDefault="005A50AB" w:rsidP="007E2411">
            <w:pPr>
              <w:widowControl/>
              <w:rPr>
                <w:rFonts w:ascii="標楷體" w:eastAsia="標楷體" w:hAnsi="標楷體" w:cs="新細明體"/>
                <w:kern w:val="0"/>
              </w:rPr>
            </w:pPr>
            <w:r w:rsidRPr="00F044B6">
              <w:rPr>
                <w:rFonts w:ascii="標楷體" w:eastAsia="標楷體" w:hAnsi="標楷體" w:hint="eastAsia"/>
              </w:rPr>
              <w:t>本息平均法</w:t>
            </w:r>
          </w:p>
        </w:tc>
      </w:tr>
      <w:tr w:rsidR="005A50AB" w:rsidRPr="008A7729" w14:paraId="1968D55A"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675545C" w14:textId="77777777" w:rsidR="005A50AB" w:rsidRPr="00F044B6" w:rsidRDefault="005A50AB" w:rsidP="007E2411">
            <w:pPr>
              <w:widowControl/>
              <w:rPr>
                <w:rFonts w:ascii="標楷體" w:eastAsia="標楷體" w:hAnsi="標楷體" w:cs="新細明體"/>
                <w:kern w:val="0"/>
              </w:rPr>
            </w:pPr>
            <w:r w:rsidRPr="00F044B6">
              <w:rPr>
                <w:rFonts w:ascii="標楷體" w:eastAsia="標楷體" w:hAnsi="標楷體" w:hint="eastAsia"/>
              </w:rPr>
              <w:t>4</w:t>
            </w:r>
          </w:p>
        </w:tc>
        <w:tc>
          <w:tcPr>
            <w:tcW w:w="4819" w:type="dxa"/>
            <w:tcBorders>
              <w:top w:val="nil"/>
              <w:left w:val="nil"/>
              <w:bottom w:val="single" w:sz="4" w:space="0" w:color="auto"/>
              <w:right w:val="single" w:sz="4" w:space="0" w:color="auto"/>
            </w:tcBorders>
            <w:shd w:val="clear" w:color="auto" w:fill="auto"/>
            <w:noWrap/>
            <w:vAlign w:val="center"/>
          </w:tcPr>
          <w:p w14:paraId="6E324408" w14:textId="77777777" w:rsidR="005A50AB" w:rsidRPr="00F044B6" w:rsidRDefault="005A50AB" w:rsidP="007E2411">
            <w:pPr>
              <w:widowControl/>
              <w:rPr>
                <w:rFonts w:ascii="標楷體" w:eastAsia="標楷體" w:hAnsi="標楷體" w:cs="新細明體"/>
                <w:kern w:val="0"/>
              </w:rPr>
            </w:pPr>
            <w:r w:rsidRPr="00F044B6">
              <w:rPr>
                <w:rFonts w:ascii="標楷體" w:eastAsia="標楷體" w:hAnsi="標楷體" w:hint="eastAsia"/>
              </w:rPr>
              <w:t>本金平均法</w:t>
            </w:r>
          </w:p>
        </w:tc>
      </w:tr>
      <w:tr w:rsidR="005A50AB" w:rsidRPr="008A7729" w14:paraId="64C232DF"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65CDADA4" w14:textId="77777777" w:rsidR="005A50AB" w:rsidRPr="00F044B6" w:rsidRDefault="005A50AB" w:rsidP="007E2411">
            <w:pPr>
              <w:widowControl/>
              <w:rPr>
                <w:rFonts w:ascii="標楷體" w:eastAsia="標楷體" w:hAnsi="標楷體" w:cs="新細明體"/>
                <w:kern w:val="0"/>
              </w:rPr>
            </w:pPr>
            <w:r w:rsidRPr="00F044B6">
              <w:rPr>
                <w:rFonts w:ascii="標楷體" w:eastAsia="標楷體" w:hAnsi="標楷體" w:hint="eastAsia"/>
              </w:rPr>
              <w:t>9</w:t>
            </w:r>
          </w:p>
        </w:tc>
        <w:tc>
          <w:tcPr>
            <w:tcW w:w="4819" w:type="dxa"/>
            <w:tcBorders>
              <w:top w:val="nil"/>
              <w:left w:val="nil"/>
              <w:bottom w:val="single" w:sz="4" w:space="0" w:color="auto"/>
              <w:right w:val="single" w:sz="4" w:space="0" w:color="auto"/>
            </w:tcBorders>
            <w:shd w:val="clear" w:color="auto" w:fill="auto"/>
            <w:noWrap/>
            <w:vAlign w:val="center"/>
            <w:hideMark/>
          </w:tcPr>
          <w:p w14:paraId="1E8B6584" w14:textId="77777777" w:rsidR="005A50AB" w:rsidRPr="00F044B6" w:rsidRDefault="005A50AB" w:rsidP="007E2411">
            <w:pPr>
              <w:widowControl/>
              <w:rPr>
                <w:rFonts w:ascii="標楷體" w:eastAsia="標楷體" w:hAnsi="標楷體" w:cs="新細明體"/>
                <w:kern w:val="0"/>
              </w:rPr>
            </w:pPr>
            <w:r w:rsidRPr="00F044B6">
              <w:rPr>
                <w:rFonts w:ascii="標楷體" w:eastAsia="標楷體" w:hAnsi="標楷體" w:hint="eastAsia"/>
              </w:rPr>
              <w:t>不限制</w:t>
            </w:r>
          </w:p>
        </w:tc>
      </w:tr>
    </w:tbl>
    <w:p w14:paraId="09267E84" w14:textId="77777777" w:rsidR="005A50AB" w:rsidRDefault="005A50AB" w:rsidP="0022279A">
      <w:pPr>
        <w:tabs>
          <w:tab w:val="left" w:pos="788"/>
        </w:tabs>
        <w:ind w:leftChars="300" w:left="720"/>
        <w:rPr>
          <w:rFonts w:ascii="標楷體" w:eastAsia="標楷體" w:hAnsi="標楷體"/>
        </w:rPr>
      </w:pPr>
    </w:p>
    <w:p w14:paraId="24D037D7" w14:textId="3502107A" w:rsidR="005A50AB" w:rsidRPr="00543E73" w:rsidRDefault="005A50AB" w:rsidP="00894D7B">
      <w:pPr>
        <w:numPr>
          <w:ilvl w:val="0"/>
          <w:numId w:val="15"/>
        </w:numPr>
        <w:rPr>
          <w:rFonts w:ascii="標楷體" w:eastAsia="標楷體" w:hAnsi="標楷體"/>
        </w:rPr>
      </w:pPr>
      <w:r w:rsidRPr="00A6272B">
        <w:rPr>
          <w:rFonts w:ascii="標楷體" w:eastAsia="標楷體" w:hAnsi="標楷體" w:hint="eastAsia"/>
        </w:rPr>
        <w:t>計息方式</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5A50AB" w:rsidRPr="00543E73" w14:paraId="30DE58CC" w14:textId="77777777" w:rsidTr="007E2411">
        <w:trPr>
          <w:trHeight w:val="340"/>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2FAFB2F" w14:textId="77777777" w:rsidR="005A50AB" w:rsidRPr="00543E73" w:rsidRDefault="005A50AB" w:rsidP="007E2411">
            <w:pPr>
              <w:widowControl/>
              <w:rPr>
                <w:rFonts w:ascii="標楷體" w:eastAsia="標楷體" w:hAnsi="標楷體" w:cs="新細明體"/>
                <w:kern w:val="0"/>
              </w:rPr>
            </w:pPr>
            <w:r w:rsidRPr="00543E73">
              <w:rPr>
                <w:rFonts w:ascii="標楷體" w:eastAsia="標楷體" w:hAnsi="標楷體" w:cs="新細明體" w:hint="eastAsia"/>
                <w:kern w:val="0"/>
              </w:rPr>
              <w:lastRenderedPageBreak/>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5183303C" w14:textId="77777777" w:rsidR="005A50AB" w:rsidRPr="00543E73" w:rsidRDefault="005A50AB" w:rsidP="007E2411">
            <w:pPr>
              <w:widowControl/>
              <w:rPr>
                <w:rFonts w:ascii="標楷體" w:eastAsia="標楷體" w:hAnsi="標楷體" w:cs="新細明體"/>
                <w:kern w:val="0"/>
              </w:rPr>
            </w:pPr>
            <w:r w:rsidRPr="00543E73">
              <w:rPr>
                <w:rFonts w:ascii="標楷體" w:eastAsia="標楷體" w:hAnsi="標楷體" w:cs="新細明體" w:hint="eastAsia"/>
                <w:kern w:val="0"/>
              </w:rPr>
              <w:t>說明</w:t>
            </w:r>
          </w:p>
        </w:tc>
      </w:tr>
      <w:tr w:rsidR="005A50AB" w:rsidRPr="00543E73" w14:paraId="1518B838"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D014C45" w14:textId="77777777" w:rsidR="005A50AB" w:rsidRPr="00AB2132" w:rsidRDefault="005A50AB" w:rsidP="007E2411">
            <w:pPr>
              <w:rPr>
                <w:rFonts w:ascii="標楷體" w:eastAsia="標楷體" w:hAnsi="標楷體" w:cs="新細明體"/>
              </w:rPr>
            </w:pPr>
            <w:r w:rsidRPr="00AB2132">
              <w:rPr>
                <w:rFonts w:ascii="標楷體" w:eastAsia="標楷體" w:hAnsi="標楷體" w:hint="eastAsia"/>
              </w:rPr>
              <w:t>1</w:t>
            </w:r>
          </w:p>
        </w:tc>
        <w:tc>
          <w:tcPr>
            <w:tcW w:w="4819" w:type="dxa"/>
            <w:tcBorders>
              <w:top w:val="nil"/>
              <w:left w:val="nil"/>
              <w:bottom w:val="single" w:sz="4" w:space="0" w:color="auto"/>
              <w:right w:val="single" w:sz="4" w:space="0" w:color="auto"/>
            </w:tcBorders>
            <w:shd w:val="clear" w:color="auto" w:fill="auto"/>
            <w:noWrap/>
            <w:vAlign w:val="center"/>
          </w:tcPr>
          <w:p w14:paraId="15D7DBD2" w14:textId="77777777" w:rsidR="005A50AB" w:rsidRPr="00AB2132" w:rsidRDefault="005A50AB" w:rsidP="007E2411">
            <w:pPr>
              <w:rPr>
                <w:rFonts w:ascii="標楷體" w:eastAsia="標楷體" w:hAnsi="標楷體" w:cs="新細明體"/>
              </w:rPr>
            </w:pPr>
            <w:r w:rsidRPr="00AB2132">
              <w:rPr>
                <w:rFonts w:ascii="標楷體" w:eastAsia="標楷體" w:hAnsi="標楷體" w:hint="eastAsia"/>
              </w:rPr>
              <w:t>按月計息</w:t>
            </w:r>
          </w:p>
        </w:tc>
      </w:tr>
      <w:tr w:rsidR="005A50AB" w:rsidRPr="00543E73" w14:paraId="40FB5A9C"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70600745" w14:textId="77777777" w:rsidR="005A50AB" w:rsidRPr="00AB2132" w:rsidRDefault="005A50AB" w:rsidP="007E2411">
            <w:pPr>
              <w:rPr>
                <w:rFonts w:ascii="標楷體" w:eastAsia="標楷體" w:hAnsi="標楷體" w:cs="新細明體"/>
              </w:rPr>
            </w:pPr>
            <w:r w:rsidRPr="00AB2132">
              <w:rPr>
                <w:rFonts w:ascii="標楷體" w:eastAsia="標楷體" w:hAnsi="標楷體" w:hint="eastAsia"/>
              </w:rPr>
              <w:t>2</w:t>
            </w:r>
          </w:p>
        </w:tc>
        <w:tc>
          <w:tcPr>
            <w:tcW w:w="4819" w:type="dxa"/>
            <w:tcBorders>
              <w:top w:val="nil"/>
              <w:left w:val="nil"/>
              <w:bottom w:val="single" w:sz="4" w:space="0" w:color="auto"/>
              <w:right w:val="single" w:sz="4" w:space="0" w:color="auto"/>
            </w:tcBorders>
            <w:shd w:val="clear" w:color="auto" w:fill="auto"/>
            <w:noWrap/>
            <w:vAlign w:val="center"/>
          </w:tcPr>
          <w:p w14:paraId="2F03D47C" w14:textId="77777777" w:rsidR="005A50AB" w:rsidRPr="00AB2132" w:rsidRDefault="005A50AB" w:rsidP="007E2411">
            <w:pPr>
              <w:rPr>
                <w:rFonts w:ascii="標楷體" w:eastAsia="標楷體" w:hAnsi="標楷體" w:cs="新細明體"/>
              </w:rPr>
            </w:pPr>
            <w:r w:rsidRPr="00AB2132">
              <w:rPr>
                <w:rFonts w:ascii="標楷體" w:eastAsia="標楷體" w:hAnsi="標楷體" w:hint="eastAsia"/>
              </w:rPr>
              <w:t>按日計息</w:t>
            </w:r>
          </w:p>
        </w:tc>
      </w:tr>
      <w:tr w:rsidR="005A50AB" w:rsidRPr="00543E73" w14:paraId="355B5057"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05CFEA0B" w14:textId="77777777" w:rsidR="005A50AB" w:rsidRPr="00AB2132" w:rsidRDefault="005A50AB" w:rsidP="007E2411">
            <w:pPr>
              <w:rPr>
                <w:rFonts w:ascii="標楷體" w:eastAsia="標楷體" w:hAnsi="標楷體" w:cs="新細明體"/>
              </w:rPr>
            </w:pPr>
            <w:r w:rsidRPr="00AB2132">
              <w:rPr>
                <w:rFonts w:ascii="標楷體" w:eastAsia="標楷體" w:hAnsi="標楷體" w:hint="eastAsia"/>
              </w:rPr>
              <w:t>9</w:t>
            </w:r>
          </w:p>
        </w:tc>
        <w:tc>
          <w:tcPr>
            <w:tcW w:w="4819" w:type="dxa"/>
            <w:tcBorders>
              <w:top w:val="nil"/>
              <w:left w:val="nil"/>
              <w:bottom w:val="single" w:sz="4" w:space="0" w:color="auto"/>
              <w:right w:val="single" w:sz="4" w:space="0" w:color="auto"/>
            </w:tcBorders>
            <w:shd w:val="clear" w:color="auto" w:fill="auto"/>
            <w:noWrap/>
            <w:vAlign w:val="center"/>
          </w:tcPr>
          <w:p w14:paraId="14525388" w14:textId="77777777" w:rsidR="005A50AB" w:rsidRPr="00AB2132" w:rsidRDefault="005A50AB" w:rsidP="007E2411">
            <w:pPr>
              <w:rPr>
                <w:rFonts w:ascii="標楷體" w:eastAsia="標楷體" w:hAnsi="標楷體" w:cs="新細明體"/>
              </w:rPr>
            </w:pPr>
            <w:r w:rsidRPr="00AB2132">
              <w:rPr>
                <w:rFonts w:ascii="標楷體" w:eastAsia="標楷體" w:hAnsi="標楷體" w:hint="eastAsia"/>
              </w:rPr>
              <w:t>不限制</w:t>
            </w:r>
          </w:p>
        </w:tc>
      </w:tr>
    </w:tbl>
    <w:p w14:paraId="0B25DB79" w14:textId="77777777" w:rsidR="005A50AB" w:rsidRPr="00543E73" w:rsidRDefault="005A50AB" w:rsidP="005A50AB">
      <w:pPr>
        <w:tabs>
          <w:tab w:val="left" w:pos="788"/>
        </w:tabs>
        <w:ind w:leftChars="300" w:left="720"/>
        <w:rPr>
          <w:rFonts w:ascii="標楷體" w:eastAsia="標楷體" w:hAnsi="標楷體"/>
        </w:rPr>
      </w:pPr>
    </w:p>
    <w:p w14:paraId="46615778" w14:textId="3ACAA115" w:rsidR="005A50AB" w:rsidRPr="00543E73" w:rsidRDefault="005A50AB" w:rsidP="00894D7B">
      <w:pPr>
        <w:numPr>
          <w:ilvl w:val="0"/>
          <w:numId w:val="15"/>
        </w:numPr>
        <w:rPr>
          <w:rFonts w:ascii="標楷體" w:eastAsia="標楷體" w:hAnsi="標楷體"/>
        </w:rPr>
      </w:pPr>
      <w:r w:rsidRPr="00A6272B">
        <w:rPr>
          <w:rFonts w:ascii="標楷體" w:eastAsia="標楷體" w:hAnsi="標楷體" w:hint="eastAsia"/>
        </w:rPr>
        <w:t>攤還額異動碼</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5A50AB" w:rsidRPr="00543E73" w14:paraId="0D75B6B1" w14:textId="77777777" w:rsidTr="007E2411">
        <w:trPr>
          <w:trHeight w:val="340"/>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F657E5F" w14:textId="77777777" w:rsidR="005A50AB" w:rsidRPr="00543E73" w:rsidRDefault="005A50AB" w:rsidP="007E2411">
            <w:pPr>
              <w:widowControl/>
              <w:rPr>
                <w:rFonts w:ascii="標楷體" w:eastAsia="標楷體" w:hAnsi="標楷體" w:cs="新細明體"/>
                <w:kern w:val="0"/>
              </w:rPr>
            </w:pPr>
            <w:r w:rsidRPr="00543E73">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13ADCBF2" w14:textId="77777777" w:rsidR="005A50AB" w:rsidRPr="00543E73" w:rsidRDefault="005A50AB" w:rsidP="007E2411">
            <w:pPr>
              <w:widowControl/>
              <w:rPr>
                <w:rFonts w:ascii="標楷體" w:eastAsia="標楷體" w:hAnsi="標楷體" w:cs="新細明體"/>
                <w:kern w:val="0"/>
              </w:rPr>
            </w:pPr>
            <w:r w:rsidRPr="00543E73">
              <w:rPr>
                <w:rFonts w:ascii="標楷體" w:eastAsia="標楷體" w:hAnsi="標楷體" w:cs="新細明體" w:hint="eastAsia"/>
                <w:kern w:val="0"/>
              </w:rPr>
              <w:t>說明</w:t>
            </w:r>
          </w:p>
        </w:tc>
      </w:tr>
      <w:tr w:rsidR="005A50AB" w:rsidRPr="00543E73" w14:paraId="21952C71"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77EE6B7B" w14:textId="77777777" w:rsidR="005A50AB" w:rsidRPr="002A1298" w:rsidRDefault="005A50AB" w:rsidP="007E2411">
            <w:pPr>
              <w:rPr>
                <w:rFonts w:ascii="標楷體" w:eastAsia="標楷體" w:hAnsi="標楷體" w:cs="新細明體"/>
              </w:rPr>
            </w:pPr>
            <w:r w:rsidRPr="00504C9F">
              <w:rPr>
                <w:rFonts w:ascii="標楷體" w:eastAsia="標楷體" w:hAnsi="標楷體"/>
              </w:rPr>
              <w:t>0</w:t>
            </w:r>
          </w:p>
        </w:tc>
        <w:tc>
          <w:tcPr>
            <w:tcW w:w="4819" w:type="dxa"/>
            <w:tcBorders>
              <w:top w:val="nil"/>
              <w:left w:val="nil"/>
              <w:bottom w:val="single" w:sz="4" w:space="0" w:color="auto"/>
              <w:right w:val="single" w:sz="4" w:space="0" w:color="auto"/>
            </w:tcBorders>
            <w:shd w:val="clear" w:color="auto" w:fill="auto"/>
            <w:noWrap/>
            <w:vAlign w:val="center"/>
          </w:tcPr>
          <w:p w14:paraId="109E3CF5" w14:textId="77777777" w:rsidR="005A50AB" w:rsidRPr="002A1298" w:rsidRDefault="005A50AB" w:rsidP="007E2411">
            <w:pPr>
              <w:rPr>
                <w:rFonts w:ascii="標楷體" w:eastAsia="標楷體" w:hAnsi="標楷體" w:cs="新細明體"/>
              </w:rPr>
            </w:pPr>
            <w:r w:rsidRPr="00504C9F">
              <w:rPr>
                <w:rFonts w:ascii="標楷體" w:eastAsia="標楷體" w:hAnsi="標楷體" w:hint="eastAsia"/>
              </w:rPr>
              <w:t>不變</w:t>
            </w:r>
          </w:p>
        </w:tc>
      </w:tr>
      <w:tr w:rsidR="005A50AB" w:rsidRPr="00543E73" w14:paraId="021668E9"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72D6AFAF" w14:textId="77777777" w:rsidR="005A50AB" w:rsidRPr="002A1298" w:rsidRDefault="005A50AB" w:rsidP="007E2411">
            <w:pPr>
              <w:rPr>
                <w:rFonts w:ascii="標楷體" w:eastAsia="標楷體" w:hAnsi="標楷體" w:cs="新細明體"/>
              </w:rPr>
            </w:pPr>
            <w:r w:rsidRPr="00504C9F">
              <w:rPr>
                <w:rFonts w:ascii="標楷體" w:eastAsia="標楷體" w:hAnsi="標楷體"/>
              </w:rPr>
              <w:t>1</w:t>
            </w:r>
          </w:p>
        </w:tc>
        <w:tc>
          <w:tcPr>
            <w:tcW w:w="4819" w:type="dxa"/>
            <w:tcBorders>
              <w:top w:val="nil"/>
              <w:left w:val="nil"/>
              <w:bottom w:val="single" w:sz="4" w:space="0" w:color="auto"/>
              <w:right w:val="single" w:sz="4" w:space="0" w:color="auto"/>
            </w:tcBorders>
            <w:shd w:val="clear" w:color="auto" w:fill="auto"/>
            <w:noWrap/>
            <w:vAlign w:val="center"/>
          </w:tcPr>
          <w:p w14:paraId="311EB51A" w14:textId="77777777" w:rsidR="005A50AB" w:rsidRPr="002A1298" w:rsidRDefault="005A50AB" w:rsidP="007E2411">
            <w:pPr>
              <w:rPr>
                <w:rFonts w:ascii="標楷體" w:eastAsia="標楷體" w:hAnsi="標楷體" w:cs="新細明體"/>
              </w:rPr>
            </w:pPr>
            <w:r w:rsidRPr="00504C9F">
              <w:rPr>
                <w:rFonts w:ascii="標楷體" w:eastAsia="標楷體" w:hAnsi="標楷體" w:hint="eastAsia"/>
              </w:rPr>
              <w:t>變</w:t>
            </w:r>
          </w:p>
        </w:tc>
      </w:tr>
      <w:tr w:rsidR="005A50AB" w:rsidRPr="00543E73" w14:paraId="18001CC5"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0C36A8B" w14:textId="77777777" w:rsidR="005A50AB" w:rsidRPr="002A1298" w:rsidRDefault="005A50AB" w:rsidP="007E2411">
            <w:pPr>
              <w:rPr>
                <w:rFonts w:ascii="標楷體" w:eastAsia="標楷體" w:hAnsi="標楷體" w:cs="新細明體"/>
              </w:rPr>
            </w:pPr>
            <w:r w:rsidRPr="00504C9F">
              <w:rPr>
                <w:rFonts w:ascii="標楷體" w:eastAsia="標楷體" w:hAnsi="標楷體"/>
              </w:rPr>
              <w:t>9</w:t>
            </w:r>
          </w:p>
        </w:tc>
        <w:tc>
          <w:tcPr>
            <w:tcW w:w="4819" w:type="dxa"/>
            <w:tcBorders>
              <w:top w:val="nil"/>
              <w:left w:val="nil"/>
              <w:bottom w:val="single" w:sz="4" w:space="0" w:color="auto"/>
              <w:right w:val="single" w:sz="4" w:space="0" w:color="auto"/>
            </w:tcBorders>
            <w:shd w:val="clear" w:color="auto" w:fill="auto"/>
            <w:noWrap/>
            <w:vAlign w:val="center"/>
          </w:tcPr>
          <w:p w14:paraId="53DB1D4E" w14:textId="77777777" w:rsidR="005A50AB" w:rsidRPr="002A1298" w:rsidRDefault="005A50AB" w:rsidP="007E2411">
            <w:pPr>
              <w:rPr>
                <w:rFonts w:ascii="標楷體" w:eastAsia="標楷體" w:hAnsi="標楷體" w:cs="新細明體"/>
              </w:rPr>
            </w:pPr>
            <w:r w:rsidRPr="00504C9F">
              <w:rPr>
                <w:rFonts w:ascii="標楷體" w:eastAsia="標楷體" w:hAnsi="標楷體" w:hint="eastAsia"/>
              </w:rPr>
              <w:t>不限制</w:t>
            </w:r>
          </w:p>
        </w:tc>
      </w:tr>
    </w:tbl>
    <w:p w14:paraId="575C6677" w14:textId="77777777" w:rsidR="005A50AB" w:rsidRPr="00543E73" w:rsidRDefault="005A50AB" w:rsidP="005A50AB">
      <w:pPr>
        <w:tabs>
          <w:tab w:val="left" w:pos="788"/>
        </w:tabs>
        <w:ind w:leftChars="300" w:left="720"/>
        <w:rPr>
          <w:rFonts w:ascii="標楷體" w:eastAsia="標楷體" w:hAnsi="標楷體"/>
        </w:rPr>
      </w:pPr>
    </w:p>
    <w:p w14:paraId="0ED3C637" w14:textId="199A214B" w:rsidR="005A50AB" w:rsidRPr="00543E73" w:rsidRDefault="005A50AB" w:rsidP="00894D7B">
      <w:pPr>
        <w:numPr>
          <w:ilvl w:val="0"/>
          <w:numId w:val="15"/>
        </w:numPr>
        <w:rPr>
          <w:rFonts w:ascii="標楷體" w:eastAsia="標楷體" w:hAnsi="標楷體"/>
        </w:rPr>
      </w:pPr>
      <w:r w:rsidRPr="00A6272B">
        <w:rPr>
          <w:rFonts w:ascii="標楷體" w:eastAsia="標楷體" w:hAnsi="標楷體" w:hint="eastAsia"/>
        </w:rPr>
        <w:t>循環動用</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5A50AB" w:rsidRPr="00543E73" w14:paraId="4C3A35C4" w14:textId="77777777" w:rsidTr="007E2411">
        <w:trPr>
          <w:trHeight w:val="340"/>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D67DD6E" w14:textId="77777777" w:rsidR="005A50AB" w:rsidRPr="00543E73" w:rsidRDefault="005A50AB" w:rsidP="007E2411">
            <w:pPr>
              <w:widowControl/>
              <w:rPr>
                <w:rFonts w:ascii="標楷體" w:eastAsia="標楷體" w:hAnsi="標楷體" w:cs="新細明體"/>
                <w:kern w:val="0"/>
              </w:rPr>
            </w:pPr>
            <w:r w:rsidRPr="00543E73">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44A6C0AB" w14:textId="77777777" w:rsidR="005A50AB" w:rsidRPr="00543E73" w:rsidRDefault="005A50AB" w:rsidP="007E2411">
            <w:pPr>
              <w:widowControl/>
              <w:rPr>
                <w:rFonts w:ascii="標楷體" w:eastAsia="標楷體" w:hAnsi="標楷體" w:cs="新細明體"/>
                <w:kern w:val="0"/>
              </w:rPr>
            </w:pPr>
            <w:r w:rsidRPr="00543E73">
              <w:rPr>
                <w:rFonts w:ascii="標楷體" w:eastAsia="標楷體" w:hAnsi="標楷體" w:cs="新細明體" w:hint="eastAsia"/>
                <w:kern w:val="0"/>
              </w:rPr>
              <w:t>說明</w:t>
            </w:r>
          </w:p>
        </w:tc>
      </w:tr>
      <w:tr w:rsidR="005A50AB" w:rsidRPr="00543E73" w14:paraId="65A9021F"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702D6B47" w14:textId="77777777" w:rsidR="005A50AB" w:rsidRPr="002A1298" w:rsidRDefault="005A50AB" w:rsidP="007E2411">
            <w:pPr>
              <w:rPr>
                <w:rFonts w:ascii="標楷體" w:eastAsia="標楷體" w:hAnsi="標楷體" w:cs="新細明體"/>
              </w:rPr>
            </w:pPr>
            <w:r w:rsidRPr="00504C9F">
              <w:rPr>
                <w:rFonts w:ascii="標楷體" w:eastAsia="標楷體" w:hAnsi="標楷體"/>
              </w:rPr>
              <w:t>0</w:t>
            </w:r>
          </w:p>
        </w:tc>
        <w:tc>
          <w:tcPr>
            <w:tcW w:w="4819" w:type="dxa"/>
            <w:tcBorders>
              <w:top w:val="nil"/>
              <w:left w:val="nil"/>
              <w:bottom w:val="single" w:sz="4" w:space="0" w:color="auto"/>
              <w:right w:val="single" w:sz="4" w:space="0" w:color="auto"/>
            </w:tcBorders>
            <w:shd w:val="clear" w:color="auto" w:fill="auto"/>
            <w:noWrap/>
            <w:vAlign w:val="center"/>
          </w:tcPr>
          <w:p w14:paraId="19798326" w14:textId="77777777" w:rsidR="005A50AB" w:rsidRPr="002A1298" w:rsidRDefault="005A50AB" w:rsidP="007E2411">
            <w:pPr>
              <w:rPr>
                <w:rFonts w:ascii="標楷體" w:eastAsia="標楷體" w:hAnsi="標楷體" w:cs="新細明體"/>
              </w:rPr>
            </w:pPr>
            <w:r w:rsidRPr="00504C9F">
              <w:rPr>
                <w:rFonts w:ascii="標楷體" w:eastAsia="標楷體" w:hAnsi="標楷體" w:hint="eastAsia"/>
              </w:rPr>
              <w:t>非循環動用</w:t>
            </w:r>
          </w:p>
        </w:tc>
      </w:tr>
      <w:tr w:rsidR="005A50AB" w:rsidRPr="00543E73" w14:paraId="282AD8D3"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1FC35DBE" w14:textId="77777777" w:rsidR="005A50AB" w:rsidRPr="002A1298" w:rsidRDefault="005A50AB" w:rsidP="007E2411">
            <w:pPr>
              <w:rPr>
                <w:rFonts w:ascii="標楷體" w:eastAsia="標楷體" w:hAnsi="標楷體" w:cs="新細明體"/>
              </w:rPr>
            </w:pPr>
            <w:r w:rsidRPr="00504C9F">
              <w:rPr>
                <w:rFonts w:ascii="標楷體" w:eastAsia="標楷體" w:hAnsi="標楷體"/>
              </w:rPr>
              <w:t>1</w:t>
            </w:r>
          </w:p>
        </w:tc>
        <w:tc>
          <w:tcPr>
            <w:tcW w:w="4819" w:type="dxa"/>
            <w:tcBorders>
              <w:top w:val="nil"/>
              <w:left w:val="nil"/>
              <w:bottom w:val="single" w:sz="4" w:space="0" w:color="auto"/>
              <w:right w:val="single" w:sz="4" w:space="0" w:color="auto"/>
            </w:tcBorders>
            <w:shd w:val="clear" w:color="auto" w:fill="auto"/>
            <w:noWrap/>
            <w:vAlign w:val="center"/>
          </w:tcPr>
          <w:p w14:paraId="24F00CE1" w14:textId="77777777" w:rsidR="005A50AB" w:rsidRPr="002A1298" w:rsidRDefault="005A50AB" w:rsidP="007E2411">
            <w:pPr>
              <w:rPr>
                <w:rFonts w:ascii="標楷體" w:eastAsia="標楷體" w:hAnsi="標楷體" w:cs="新細明體"/>
              </w:rPr>
            </w:pPr>
            <w:r w:rsidRPr="00504C9F">
              <w:rPr>
                <w:rFonts w:ascii="標楷體" w:eastAsia="標楷體" w:hAnsi="標楷體" w:hint="eastAsia"/>
              </w:rPr>
              <w:t>循環動用</w:t>
            </w:r>
          </w:p>
        </w:tc>
      </w:tr>
      <w:tr w:rsidR="005A50AB" w:rsidRPr="00543E73" w14:paraId="5808B753"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0ECCDC44" w14:textId="77777777" w:rsidR="005A50AB" w:rsidRPr="002A1298" w:rsidRDefault="005A50AB" w:rsidP="007E2411">
            <w:pPr>
              <w:rPr>
                <w:rFonts w:ascii="標楷體" w:eastAsia="標楷體" w:hAnsi="標楷體" w:cs="新細明體"/>
              </w:rPr>
            </w:pPr>
            <w:r w:rsidRPr="00504C9F">
              <w:rPr>
                <w:rFonts w:ascii="標楷體" w:eastAsia="標楷體" w:hAnsi="標楷體"/>
              </w:rPr>
              <w:t>9</w:t>
            </w:r>
          </w:p>
        </w:tc>
        <w:tc>
          <w:tcPr>
            <w:tcW w:w="4819" w:type="dxa"/>
            <w:tcBorders>
              <w:top w:val="nil"/>
              <w:left w:val="nil"/>
              <w:bottom w:val="single" w:sz="4" w:space="0" w:color="auto"/>
              <w:right w:val="single" w:sz="4" w:space="0" w:color="auto"/>
            </w:tcBorders>
            <w:shd w:val="clear" w:color="auto" w:fill="auto"/>
            <w:noWrap/>
            <w:vAlign w:val="center"/>
          </w:tcPr>
          <w:p w14:paraId="642AC65D" w14:textId="77777777" w:rsidR="005A50AB" w:rsidRPr="002A1298" w:rsidRDefault="005A50AB" w:rsidP="007E2411">
            <w:pPr>
              <w:rPr>
                <w:rFonts w:ascii="標楷體" w:eastAsia="標楷體" w:hAnsi="標楷體" w:cs="新細明體"/>
              </w:rPr>
            </w:pPr>
            <w:r w:rsidRPr="00504C9F">
              <w:rPr>
                <w:rFonts w:ascii="標楷體" w:eastAsia="標楷體" w:hAnsi="標楷體" w:hint="eastAsia"/>
              </w:rPr>
              <w:t>不限制</w:t>
            </w:r>
          </w:p>
        </w:tc>
      </w:tr>
    </w:tbl>
    <w:p w14:paraId="616DC750" w14:textId="77777777" w:rsidR="005A50AB" w:rsidRPr="00543E73" w:rsidRDefault="005A50AB" w:rsidP="005A50AB">
      <w:pPr>
        <w:tabs>
          <w:tab w:val="left" w:pos="788"/>
        </w:tabs>
        <w:ind w:leftChars="300" w:left="720"/>
        <w:rPr>
          <w:rFonts w:ascii="標楷體" w:eastAsia="標楷體" w:hAnsi="標楷體"/>
        </w:rPr>
      </w:pPr>
    </w:p>
    <w:p w14:paraId="4B8431F0" w14:textId="11A290E4" w:rsidR="005A50AB" w:rsidRPr="00543E73" w:rsidRDefault="005A50AB" w:rsidP="00894D7B">
      <w:pPr>
        <w:numPr>
          <w:ilvl w:val="0"/>
          <w:numId w:val="15"/>
        </w:numPr>
        <w:rPr>
          <w:rFonts w:ascii="標楷體" w:eastAsia="標楷體" w:hAnsi="標楷體"/>
        </w:rPr>
      </w:pPr>
      <w:r w:rsidRPr="006D636B">
        <w:rPr>
          <w:rFonts w:ascii="標楷體" w:eastAsia="標楷體" w:hAnsi="標楷體" w:hint="eastAsia"/>
        </w:rPr>
        <w:t>提前清償記號</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5A50AB" w:rsidRPr="00543E73" w14:paraId="116E6882" w14:textId="77777777" w:rsidTr="007E2411">
        <w:trPr>
          <w:trHeight w:val="340"/>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97C90EA" w14:textId="77777777" w:rsidR="005A50AB" w:rsidRPr="00543E73" w:rsidRDefault="005A50AB" w:rsidP="007E2411">
            <w:pPr>
              <w:widowControl/>
              <w:rPr>
                <w:rFonts w:ascii="標楷體" w:eastAsia="標楷體" w:hAnsi="標楷體" w:cs="新細明體"/>
                <w:kern w:val="0"/>
              </w:rPr>
            </w:pPr>
            <w:r w:rsidRPr="00543E73">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2AD03AD9" w14:textId="77777777" w:rsidR="005A50AB" w:rsidRPr="00543E73" w:rsidRDefault="005A50AB" w:rsidP="007E2411">
            <w:pPr>
              <w:widowControl/>
              <w:rPr>
                <w:rFonts w:ascii="標楷體" w:eastAsia="標楷體" w:hAnsi="標楷體" w:cs="新細明體"/>
                <w:kern w:val="0"/>
              </w:rPr>
            </w:pPr>
            <w:r w:rsidRPr="00543E73">
              <w:rPr>
                <w:rFonts w:ascii="標楷體" w:eastAsia="標楷體" w:hAnsi="標楷體" w:cs="新細明體" w:hint="eastAsia"/>
                <w:kern w:val="0"/>
              </w:rPr>
              <w:t>說明</w:t>
            </w:r>
          </w:p>
        </w:tc>
      </w:tr>
      <w:tr w:rsidR="005A50AB" w:rsidRPr="00543E73" w14:paraId="7BA1A8DB"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3ABF640" w14:textId="77777777" w:rsidR="005A50AB" w:rsidRPr="002A1298" w:rsidRDefault="005A50AB" w:rsidP="007E2411">
            <w:pPr>
              <w:rPr>
                <w:rFonts w:ascii="標楷體" w:eastAsia="標楷體" w:hAnsi="標楷體" w:cs="新細明體"/>
              </w:rPr>
            </w:pPr>
            <w:r w:rsidRPr="00504C9F">
              <w:rPr>
                <w:rFonts w:ascii="標楷體" w:eastAsia="標楷體" w:hAnsi="標楷體"/>
              </w:rPr>
              <w:t>0</w:t>
            </w:r>
          </w:p>
        </w:tc>
        <w:tc>
          <w:tcPr>
            <w:tcW w:w="4819" w:type="dxa"/>
            <w:tcBorders>
              <w:top w:val="nil"/>
              <w:left w:val="nil"/>
              <w:bottom w:val="single" w:sz="4" w:space="0" w:color="auto"/>
              <w:right w:val="single" w:sz="4" w:space="0" w:color="auto"/>
            </w:tcBorders>
            <w:shd w:val="clear" w:color="auto" w:fill="auto"/>
            <w:noWrap/>
            <w:vAlign w:val="center"/>
          </w:tcPr>
          <w:p w14:paraId="0712E9D8" w14:textId="77777777" w:rsidR="005A50AB" w:rsidRPr="002A1298" w:rsidRDefault="005A50AB" w:rsidP="007E2411">
            <w:pPr>
              <w:rPr>
                <w:rFonts w:ascii="標楷體" w:eastAsia="標楷體" w:hAnsi="標楷體" w:cs="新細明體"/>
              </w:rPr>
            </w:pPr>
            <w:r w:rsidRPr="00504C9F">
              <w:rPr>
                <w:rFonts w:ascii="標楷體" w:eastAsia="標楷體" w:hAnsi="標楷體" w:hint="eastAsia"/>
              </w:rPr>
              <w:t>允許</w:t>
            </w:r>
          </w:p>
        </w:tc>
      </w:tr>
      <w:tr w:rsidR="005A50AB" w:rsidRPr="00543E73" w14:paraId="4CB3B7F3"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03D7CBE7" w14:textId="77777777" w:rsidR="005A50AB" w:rsidRPr="002A1298" w:rsidRDefault="005A50AB" w:rsidP="007E2411">
            <w:pPr>
              <w:rPr>
                <w:rFonts w:ascii="標楷體" w:eastAsia="標楷體" w:hAnsi="標楷體" w:cs="新細明體"/>
              </w:rPr>
            </w:pPr>
            <w:r w:rsidRPr="00504C9F">
              <w:rPr>
                <w:rFonts w:ascii="標楷體" w:eastAsia="標楷體" w:hAnsi="標楷體"/>
              </w:rPr>
              <w:t>1</w:t>
            </w:r>
          </w:p>
        </w:tc>
        <w:tc>
          <w:tcPr>
            <w:tcW w:w="4819" w:type="dxa"/>
            <w:tcBorders>
              <w:top w:val="nil"/>
              <w:left w:val="nil"/>
              <w:bottom w:val="single" w:sz="4" w:space="0" w:color="auto"/>
              <w:right w:val="single" w:sz="4" w:space="0" w:color="auto"/>
            </w:tcBorders>
            <w:shd w:val="clear" w:color="auto" w:fill="auto"/>
            <w:noWrap/>
            <w:vAlign w:val="center"/>
          </w:tcPr>
          <w:p w14:paraId="08B61797" w14:textId="77777777" w:rsidR="005A50AB" w:rsidRPr="002A1298" w:rsidRDefault="005A50AB" w:rsidP="007E2411">
            <w:pPr>
              <w:rPr>
                <w:rFonts w:ascii="標楷體" w:eastAsia="標楷體" w:hAnsi="標楷體" w:cs="新細明體"/>
              </w:rPr>
            </w:pPr>
            <w:r w:rsidRPr="00504C9F">
              <w:rPr>
                <w:rFonts w:ascii="標楷體" w:eastAsia="標楷體" w:hAnsi="標楷體" w:hint="eastAsia"/>
              </w:rPr>
              <w:t>限制[限制領清償證明]</w:t>
            </w:r>
          </w:p>
        </w:tc>
      </w:tr>
      <w:tr w:rsidR="005A50AB" w:rsidRPr="00543E73" w14:paraId="31011794"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25A4B2AE" w14:textId="77777777" w:rsidR="005A50AB" w:rsidRPr="002A1298" w:rsidRDefault="005A50AB" w:rsidP="007E2411">
            <w:pPr>
              <w:rPr>
                <w:rFonts w:ascii="標楷體" w:eastAsia="標楷體" w:hAnsi="標楷體" w:cs="新細明體"/>
              </w:rPr>
            </w:pPr>
            <w:r w:rsidRPr="00504C9F">
              <w:rPr>
                <w:rFonts w:ascii="標楷體" w:eastAsia="標楷體" w:hAnsi="標楷體"/>
              </w:rPr>
              <w:t>2</w:t>
            </w:r>
          </w:p>
        </w:tc>
        <w:tc>
          <w:tcPr>
            <w:tcW w:w="4819" w:type="dxa"/>
            <w:tcBorders>
              <w:top w:val="nil"/>
              <w:left w:val="nil"/>
              <w:bottom w:val="single" w:sz="4" w:space="0" w:color="auto"/>
              <w:right w:val="single" w:sz="4" w:space="0" w:color="auto"/>
            </w:tcBorders>
            <w:shd w:val="clear" w:color="auto" w:fill="auto"/>
            <w:noWrap/>
            <w:vAlign w:val="center"/>
          </w:tcPr>
          <w:p w14:paraId="3A67890A" w14:textId="77777777" w:rsidR="005A50AB" w:rsidRPr="002A1298" w:rsidRDefault="005A50AB" w:rsidP="007E2411">
            <w:pPr>
              <w:rPr>
                <w:rFonts w:ascii="標楷體" w:eastAsia="標楷體" w:hAnsi="標楷體" w:cs="新細明體"/>
              </w:rPr>
            </w:pPr>
            <w:r w:rsidRPr="00504C9F">
              <w:rPr>
                <w:rFonts w:ascii="標楷體" w:eastAsia="標楷體" w:hAnsi="標楷體" w:hint="eastAsia"/>
              </w:rPr>
              <w:t>限制[允許領清償證明]</w:t>
            </w:r>
          </w:p>
        </w:tc>
      </w:tr>
      <w:tr w:rsidR="005A50AB" w:rsidRPr="00543E73" w14:paraId="454F894F"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11F26588" w14:textId="77777777" w:rsidR="005A50AB" w:rsidRPr="002A1298" w:rsidRDefault="005A50AB" w:rsidP="007E2411">
            <w:pPr>
              <w:rPr>
                <w:rFonts w:ascii="標楷體" w:eastAsia="標楷體" w:hAnsi="標楷體" w:cs="新細明體"/>
              </w:rPr>
            </w:pPr>
            <w:r w:rsidRPr="00504C9F">
              <w:rPr>
                <w:rFonts w:ascii="標楷體" w:eastAsia="標楷體" w:hAnsi="標楷體"/>
              </w:rPr>
              <w:t>9</w:t>
            </w:r>
          </w:p>
        </w:tc>
        <w:tc>
          <w:tcPr>
            <w:tcW w:w="4819" w:type="dxa"/>
            <w:tcBorders>
              <w:top w:val="nil"/>
              <w:left w:val="nil"/>
              <w:bottom w:val="single" w:sz="4" w:space="0" w:color="auto"/>
              <w:right w:val="single" w:sz="4" w:space="0" w:color="auto"/>
            </w:tcBorders>
            <w:shd w:val="clear" w:color="auto" w:fill="auto"/>
            <w:noWrap/>
            <w:vAlign w:val="center"/>
          </w:tcPr>
          <w:p w14:paraId="1B2DC0F0" w14:textId="77777777" w:rsidR="005A50AB" w:rsidRPr="002A1298" w:rsidRDefault="005A50AB" w:rsidP="007E2411">
            <w:pPr>
              <w:rPr>
                <w:rFonts w:ascii="標楷體" w:eastAsia="標楷體" w:hAnsi="標楷體" w:cs="新細明體"/>
              </w:rPr>
            </w:pPr>
            <w:r w:rsidRPr="00504C9F">
              <w:rPr>
                <w:rFonts w:ascii="標楷體" w:eastAsia="標楷體" w:hAnsi="標楷體" w:hint="eastAsia"/>
              </w:rPr>
              <w:t>不限制</w:t>
            </w:r>
          </w:p>
        </w:tc>
      </w:tr>
    </w:tbl>
    <w:p w14:paraId="09B5F91B" w14:textId="77777777" w:rsidR="00CB7D59" w:rsidRPr="00543E73" w:rsidRDefault="00CB7D59" w:rsidP="005A50AB">
      <w:pPr>
        <w:tabs>
          <w:tab w:val="left" w:pos="788"/>
        </w:tabs>
        <w:ind w:leftChars="300" w:left="720"/>
        <w:rPr>
          <w:rFonts w:ascii="標楷體" w:eastAsia="標楷體" w:hAnsi="標楷體"/>
        </w:rPr>
      </w:pPr>
    </w:p>
    <w:p w14:paraId="2522442C" w14:textId="20E3F566" w:rsidR="005A50AB" w:rsidRPr="00543E73" w:rsidRDefault="005A50AB" w:rsidP="00894D7B">
      <w:pPr>
        <w:numPr>
          <w:ilvl w:val="0"/>
          <w:numId w:val="15"/>
        </w:numPr>
        <w:rPr>
          <w:rFonts w:ascii="標楷體" w:eastAsia="標楷體" w:hAnsi="標楷體"/>
        </w:rPr>
      </w:pPr>
      <w:r w:rsidRPr="006D636B">
        <w:rPr>
          <w:rFonts w:ascii="標楷體" w:eastAsia="標楷體" w:hAnsi="標楷體" w:hint="eastAsia"/>
        </w:rPr>
        <w:t>違約適用方式</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5A50AB" w:rsidRPr="00543E73" w14:paraId="080EB404" w14:textId="77777777" w:rsidTr="007E2411">
        <w:trPr>
          <w:trHeight w:val="340"/>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E9E0AC7" w14:textId="77777777" w:rsidR="005A50AB" w:rsidRPr="00543E73" w:rsidRDefault="005A50AB" w:rsidP="007E2411">
            <w:pPr>
              <w:widowControl/>
              <w:rPr>
                <w:rFonts w:ascii="標楷體" w:eastAsia="標楷體" w:hAnsi="標楷體" w:cs="新細明體"/>
                <w:kern w:val="0"/>
              </w:rPr>
            </w:pPr>
            <w:r w:rsidRPr="00543E73">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00103004" w14:textId="77777777" w:rsidR="005A50AB" w:rsidRPr="00543E73" w:rsidRDefault="005A50AB" w:rsidP="007E2411">
            <w:pPr>
              <w:widowControl/>
              <w:rPr>
                <w:rFonts w:ascii="標楷體" w:eastAsia="標楷體" w:hAnsi="標楷體" w:cs="新細明體"/>
                <w:kern w:val="0"/>
              </w:rPr>
            </w:pPr>
            <w:r w:rsidRPr="00543E73">
              <w:rPr>
                <w:rFonts w:ascii="標楷體" w:eastAsia="標楷體" w:hAnsi="標楷體" w:cs="新細明體" w:hint="eastAsia"/>
                <w:kern w:val="0"/>
              </w:rPr>
              <w:t>說明</w:t>
            </w:r>
          </w:p>
        </w:tc>
      </w:tr>
      <w:tr w:rsidR="005A50AB" w:rsidRPr="00543E73" w14:paraId="5BCD7488"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71CB786" w14:textId="77777777" w:rsidR="005A50AB" w:rsidRPr="002A1298" w:rsidRDefault="005A50AB" w:rsidP="007E2411">
            <w:pPr>
              <w:rPr>
                <w:rFonts w:ascii="標楷體" w:eastAsia="標楷體" w:hAnsi="標楷體" w:cs="新細明體"/>
              </w:rPr>
            </w:pPr>
            <w:r w:rsidRPr="00504C9F">
              <w:rPr>
                <w:rFonts w:ascii="標楷體" w:eastAsia="標楷體" w:hAnsi="標楷體"/>
              </w:rPr>
              <w:t>001</w:t>
            </w:r>
          </w:p>
        </w:tc>
        <w:tc>
          <w:tcPr>
            <w:tcW w:w="4819" w:type="dxa"/>
            <w:tcBorders>
              <w:top w:val="nil"/>
              <w:left w:val="nil"/>
              <w:bottom w:val="single" w:sz="4" w:space="0" w:color="auto"/>
              <w:right w:val="single" w:sz="4" w:space="0" w:color="auto"/>
            </w:tcBorders>
            <w:shd w:val="clear" w:color="auto" w:fill="auto"/>
            <w:noWrap/>
            <w:vAlign w:val="center"/>
          </w:tcPr>
          <w:p w14:paraId="63B96E68" w14:textId="77777777" w:rsidR="005A50AB" w:rsidRPr="002A1298" w:rsidRDefault="005A50AB" w:rsidP="007E2411">
            <w:pPr>
              <w:rPr>
                <w:rFonts w:ascii="標楷體" w:eastAsia="標楷體" w:hAnsi="標楷體" w:cs="新細明體"/>
              </w:rPr>
            </w:pPr>
            <w:r w:rsidRPr="00504C9F">
              <w:rPr>
                <w:rFonts w:ascii="標楷體" w:eastAsia="標楷體" w:hAnsi="標楷體" w:hint="eastAsia"/>
              </w:rPr>
              <w:t>綁約專案[按年分段]</w:t>
            </w:r>
          </w:p>
        </w:tc>
      </w:tr>
      <w:tr w:rsidR="005A50AB" w:rsidRPr="00543E73" w14:paraId="5EF3C80E"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73FC5CB2" w14:textId="77777777" w:rsidR="005A50AB" w:rsidRPr="002A1298" w:rsidRDefault="005A50AB" w:rsidP="007E2411">
            <w:pPr>
              <w:rPr>
                <w:rFonts w:ascii="標楷體" w:eastAsia="標楷體" w:hAnsi="標楷體" w:cs="新細明體"/>
              </w:rPr>
            </w:pPr>
            <w:r w:rsidRPr="00504C9F">
              <w:rPr>
                <w:rFonts w:ascii="標楷體" w:eastAsia="標楷體" w:hAnsi="標楷體"/>
              </w:rPr>
              <w:t>002</w:t>
            </w:r>
          </w:p>
        </w:tc>
        <w:tc>
          <w:tcPr>
            <w:tcW w:w="4819" w:type="dxa"/>
            <w:tcBorders>
              <w:top w:val="nil"/>
              <w:left w:val="nil"/>
              <w:bottom w:val="single" w:sz="4" w:space="0" w:color="auto"/>
              <w:right w:val="single" w:sz="4" w:space="0" w:color="auto"/>
            </w:tcBorders>
            <w:shd w:val="clear" w:color="auto" w:fill="auto"/>
            <w:noWrap/>
            <w:vAlign w:val="center"/>
          </w:tcPr>
          <w:p w14:paraId="337D09F5" w14:textId="77777777" w:rsidR="005A50AB" w:rsidRPr="002A1298" w:rsidRDefault="005A50AB" w:rsidP="007E2411">
            <w:pPr>
              <w:rPr>
                <w:rFonts w:ascii="標楷體" w:eastAsia="標楷體" w:hAnsi="標楷體" w:cs="新細明體"/>
              </w:rPr>
            </w:pPr>
            <w:r w:rsidRPr="00504C9F">
              <w:rPr>
                <w:rFonts w:ascii="標楷體" w:eastAsia="標楷體" w:hAnsi="標楷體" w:hint="eastAsia"/>
              </w:rPr>
              <w:t>綁約專案[按月分段]</w:t>
            </w:r>
          </w:p>
        </w:tc>
      </w:tr>
      <w:tr w:rsidR="005A50AB" w:rsidRPr="00543E73" w14:paraId="322F8383"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94EA8F0" w14:textId="77777777" w:rsidR="005A50AB" w:rsidRPr="002A1298" w:rsidRDefault="005A50AB" w:rsidP="007E2411">
            <w:pPr>
              <w:rPr>
                <w:rFonts w:ascii="標楷體" w:eastAsia="標楷體" w:hAnsi="標楷體" w:cs="新細明體"/>
              </w:rPr>
            </w:pPr>
            <w:r w:rsidRPr="00504C9F">
              <w:rPr>
                <w:rFonts w:ascii="標楷體" w:eastAsia="標楷體" w:hAnsi="標楷體"/>
              </w:rPr>
              <w:t>003</w:t>
            </w:r>
          </w:p>
        </w:tc>
        <w:tc>
          <w:tcPr>
            <w:tcW w:w="4819" w:type="dxa"/>
            <w:tcBorders>
              <w:top w:val="nil"/>
              <w:left w:val="nil"/>
              <w:bottom w:val="single" w:sz="4" w:space="0" w:color="auto"/>
              <w:right w:val="single" w:sz="4" w:space="0" w:color="auto"/>
            </w:tcBorders>
            <w:shd w:val="clear" w:color="auto" w:fill="auto"/>
            <w:noWrap/>
            <w:vAlign w:val="center"/>
          </w:tcPr>
          <w:p w14:paraId="69B3CF95" w14:textId="77777777" w:rsidR="005A50AB" w:rsidRPr="002A1298" w:rsidRDefault="005A50AB" w:rsidP="007E2411">
            <w:pPr>
              <w:rPr>
                <w:rFonts w:ascii="標楷體" w:eastAsia="標楷體" w:hAnsi="標楷體" w:cs="新細明體"/>
              </w:rPr>
            </w:pPr>
            <w:r w:rsidRPr="00504C9F">
              <w:rPr>
                <w:rFonts w:ascii="標楷體" w:eastAsia="標楷體" w:hAnsi="標楷體" w:hint="eastAsia"/>
              </w:rPr>
              <w:t>依核准額度</w:t>
            </w:r>
          </w:p>
        </w:tc>
      </w:tr>
      <w:tr w:rsidR="005A50AB" w:rsidRPr="00543E73" w14:paraId="51B04DEB"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63D50025" w14:textId="77777777" w:rsidR="005A50AB" w:rsidRPr="002A1298" w:rsidRDefault="005A50AB" w:rsidP="007E2411">
            <w:pPr>
              <w:rPr>
                <w:rFonts w:ascii="標楷體" w:eastAsia="標楷體" w:hAnsi="標楷體" w:cs="新細明體"/>
              </w:rPr>
            </w:pPr>
            <w:r w:rsidRPr="00504C9F">
              <w:rPr>
                <w:rFonts w:ascii="標楷體" w:eastAsia="標楷體" w:hAnsi="標楷體"/>
              </w:rPr>
              <w:t>004</w:t>
            </w:r>
          </w:p>
        </w:tc>
        <w:tc>
          <w:tcPr>
            <w:tcW w:w="4819" w:type="dxa"/>
            <w:tcBorders>
              <w:top w:val="nil"/>
              <w:left w:val="nil"/>
              <w:bottom w:val="single" w:sz="4" w:space="0" w:color="auto"/>
              <w:right w:val="single" w:sz="4" w:space="0" w:color="auto"/>
            </w:tcBorders>
            <w:shd w:val="clear" w:color="auto" w:fill="auto"/>
            <w:noWrap/>
            <w:vAlign w:val="center"/>
          </w:tcPr>
          <w:p w14:paraId="7D73772F" w14:textId="77777777" w:rsidR="005A50AB" w:rsidRPr="002A1298" w:rsidRDefault="005A50AB" w:rsidP="007E2411">
            <w:pPr>
              <w:rPr>
                <w:rFonts w:ascii="標楷體" w:eastAsia="標楷體" w:hAnsi="標楷體" w:cs="新細明體"/>
              </w:rPr>
            </w:pPr>
            <w:r w:rsidRPr="00504C9F">
              <w:rPr>
                <w:rFonts w:ascii="標楷體" w:eastAsia="標楷體" w:hAnsi="標楷體" w:hint="eastAsia"/>
              </w:rPr>
              <w:t>依申貸金額</w:t>
            </w:r>
          </w:p>
        </w:tc>
      </w:tr>
      <w:tr w:rsidR="005A50AB" w:rsidRPr="00543E73" w14:paraId="24B97190"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73AA1658" w14:textId="77777777" w:rsidR="005A50AB" w:rsidRPr="002A1298" w:rsidRDefault="005A50AB" w:rsidP="007E2411">
            <w:pPr>
              <w:rPr>
                <w:rFonts w:ascii="標楷體" w:eastAsia="標楷體" w:hAnsi="標楷體" w:cs="新細明體"/>
              </w:rPr>
            </w:pPr>
            <w:r w:rsidRPr="00504C9F">
              <w:rPr>
                <w:rFonts w:ascii="標楷體" w:eastAsia="標楷體" w:hAnsi="標楷體"/>
              </w:rPr>
              <w:t>005</w:t>
            </w:r>
          </w:p>
        </w:tc>
        <w:tc>
          <w:tcPr>
            <w:tcW w:w="4819" w:type="dxa"/>
            <w:tcBorders>
              <w:top w:val="nil"/>
              <w:left w:val="nil"/>
              <w:bottom w:val="single" w:sz="4" w:space="0" w:color="auto"/>
              <w:right w:val="single" w:sz="4" w:space="0" w:color="auto"/>
            </w:tcBorders>
            <w:shd w:val="clear" w:color="auto" w:fill="auto"/>
            <w:noWrap/>
            <w:vAlign w:val="center"/>
          </w:tcPr>
          <w:p w14:paraId="5F283656" w14:textId="77777777" w:rsidR="005A50AB" w:rsidRPr="002A1298" w:rsidRDefault="005A50AB" w:rsidP="007E2411">
            <w:pPr>
              <w:rPr>
                <w:rFonts w:ascii="標楷體" w:eastAsia="標楷體" w:hAnsi="標楷體" w:cs="新細明體"/>
              </w:rPr>
            </w:pPr>
            <w:r w:rsidRPr="00504C9F">
              <w:rPr>
                <w:rFonts w:ascii="標楷體" w:eastAsia="標楷體" w:hAnsi="標楷體" w:hint="eastAsia"/>
              </w:rPr>
              <w:t>本息均攤依提前償還金額</w:t>
            </w:r>
          </w:p>
        </w:tc>
      </w:tr>
      <w:tr w:rsidR="005A50AB" w:rsidRPr="00543E73" w14:paraId="48B167EA"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79465F80" w14:textId="77777777" w:rsidR="005A50AB" w:rsidRPr="002A1298" w:rsidRDefault="005A50AB" w:rsidP="007E2411">
            <w:pPr>
              <w:rPr>
                <w:rFonts w:ascii="標楷體" w:eastAsia="標楷體" w:hAnsi="標楷體" w:cs="新細明體"/>
              </w:rPr>
            </w:pPr>
            <w:r w:rsidRPr="00504C9F">
              <w:rPr>
                <w:rFonts w:ascii="標楷體" w:eastAsia="標楷體" w:hAnsi="標楷體"/>
              </w:rPr>
              <w:t>999</w:t>
            </w:r>
          </w:p>
        </w:tc>
        <w:tc>
          <w:tcPr>
            <w:tcW w:w="4819" w:type="dxa"/>
            <w:tcBorders>
              <w:top w:val="nil"/>
              <w:left w:val="nil"/>
              <w:bottom w:val="single" w:sz="4" w:space="0" w:color="auto"/>
              <w:right w:val="single" w:sz="4" w:space="0" w:color="auto"/>
            </w:tcBorders>
            <w:shd w:val="clear" w:color="auto" w:fill="auto"/>
            <w:noWrap/>
            <w:vAlign w:val="center"/>
          </w:tcPr>
          <w:p w14:paraId="1BCAA890" w14:textId="77777777" w:rsidR="005A50AB" w:rsidRPr="002A1298" w:rsidRDefault="005A50AB" w:rsidP="007E2411">
            <w:pPr>
              <w:rPr>
                <w:rFonts w:ascii="標楷體" w:eastAsia="標楷體" w:hAnsi="標楷體" w:cs="新細明體"/>
              </w:rPr>
            </w:pPr>
            <w:r w:rsidRPr="00504C9F">
              <w:rPr>
                <w:rFonts w:ascii="標楷體" w:eastAsia="標楷體" w:hAnsi="標楷體" w:hint="eastAsia"/>
              </w:rPr>
              <w:t>不限制</w:t>
            </w:r>
          </w:p>
        </w:tc>
      </w:tr>
    </w:tbl>
    <w:p w14:paraId="58EC6069" w14:textId="77777777" w:rsidR="005A50AB" w:rsidRPr="00543E73" w:rsidRDefault="005A50AB" w:rsidP="005A50AB">
      <w:pPr>
        <w:tabs>
          <w:tab w:val="left" w:pos="788"/>
        </w:tabs>
        <w:ind w:leftChars="300" w:left="720"/>
        <w:rPr>
          <w:rFonts w:ascii="標楷體" w:eastAsia="標楷體" w:hAnsi="標楷體"/>
        </w:rPr>
      </w:pPr>
    </w:p>
    <w:p w14:paraId="7F3B8544" w14:textId="1BD87795" w:rsidR="005A50AB" w:rsidRPr="00543E73" w:rsidRDefault="005A50AB" w:rsidP="00894D7B">
      <w:pPr>
        <w:numPr>
          <w:ilvl w:val="0"/>
          <w:numId w:val="15"/>
        </w:numPr>
        <w:rPr>
          <w:rFonts w:ascii="標楷體" w:eastAsia="標楷體" w:hAnsi="標楷體"/>
        </w:rPr>
      </w:pPr>
      <w:r>
        <w:rPr>
          <w:rFonts w:ascii="標楷體" w:eastAsia="標楷體" w:hAnsi="標楷體" w:hint="eastAsia"/>
        </w:rPr>
        <w:t>違約金收取方式</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5A50AB" w:rsidRPr="00543E73" w14:paraId="760D12A0" w14:textId="77777777" w:rsidTr="007E2411">
        <w:trPr>
          <w:trHeight w:val="340"/>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9747BD7" w14:textId="77777777" w:rsidR="005A50AB" w:rsidRPr="00543E73" w:rsidRDefault="005A50AB" w:rsidP="007E2411">
            <w:pPr>
              <w:widowControl/>
              <w:rPr>
                <w:rFonts w:ascii="標楷體" w:eastAsia="標楷體" w:hAnsi="標楷體" w:cs="新細明體"/>
                <w:kern w:val="0"/>
              </w:rPr>
            </w:pPr>
            <w:r w:rsidRPr="00543E73">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74BF9D93" w14:textId="77777777" w:rsidR="005A50AB" w:rsidRPr="00543E73" w:rsidRDefault="005A50AB" w:rsidP="007E2411">
            <w:pPr>
              <w:widowControl/>
              <w:rPr>
                <w:rFonts w:ascii="標楷體" w:eastAsia="標楷體" w:hAnsi="標楷體" w:cs="新細明體"/>
                <w:kern w:val="0"/>
              </w:rPr>
            </w:pPr>
            <w:r w:rsidRPr="00543E73">
              <w:rPr>
                <w:rFonts w:ascii="標楷體" w:eastAsia="標楷體" w:hAnsi="標楷體" w:cs="新細明體" w:hint="eastAsia"/>
                <w:kern w:val="0"/>
              </w:rPr>
              <w:t>說明</w:t>
            </w:r>
          </w:p>
        </w:tc>
      </w:tr>
      <w:tr w:rsidR="005A50AB" w:rsidRPr="00543E73" w14:paraId="02C4CFD5"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6E9078A3" w14:textId="77777777" w:rsidR="005A50AB" w:rsidRPr="00F53533" w:rsidRDefault="005A50AB" w:rsidP="007E2411">
            <w:pPr>
              <w:rPr>
                <w:rFonts w:ascii="標楷體" w:eastAsia="標楷體" w:hAnsi="標楷體" w:cs="新細明體"/>
              </w:rPr>
            </w:pPr>
            <w:r w:rsidRPr="00504C9F">
              <w:rPr>
                <w:rFonts w:ascii="標楷體" w:eastAsia="標楷體" w:hAnsi="標楷體"/>
              </w:rPr>
              <w:t>1</w:t>
            </w:r>
          </w:p>
        </w:tc>
        <w:tc>
          <w:tcPr>
            <w:tcW w:w="4819" w:type="dxa"/>
            <w:tcBorders>
              <w:top w:val="nil"/>
              <w:left w:val="nil"/>
              <w:bottom w:val="single" w:sz="4" w:space="0" w:color="auto"/>
              <w:right w:val="single" w:sz="4" w:space="0" w:color="auto"/>
            </w:tcBorders>
            <w:shd w:val="clear" w:color="auto" w:fill="auto"/>
            <w:noWrap/>
            <w:vAlign w:val="center"/>
          </w:tcPr>
          <w:p w14:paraId="3770F070" w14:textId="77777777" w:rsidR="005A50AB" w:rsidRPr="00F53533" w:rsidRDefault="005A50AB" w:rsidP="007E2411">
            <w:pPr>
              <w:rPr>
                <w:rFonts w:ascii="標楷體" w:eastAsia="標楷體" w:hAnsi="標楷體" w:cs="新細明體"/>
              </w:rPr>
            </w:pPr>
            <w:r w:rsidRPr="00504C9F">
              <w:rPr>
                <w:rFonts w:ascii="標楷體" w:eastAsia="標楷體" w:hAnsi="標楷體" w:hint="eastAsia"/>
              </w:rPr>
              <w:t>即時收取</w:t>
            </w:r>
          </w:p>
        </w:tc>
      </w:tr>
      <w:tr w:rsidR="005A50AB" w:rsidRPr="00543E73" w14:paraId="0B089FF2"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365DB5F" w14:textId="77777777" w:rsidR="005A50AB" w:rsidRPr="00F53533" w:rsidRDefault="005A50AB" w:rsidP="007E2411">
            <w:pPr>
              <w:rPr>
                <w:rFonts w:ascii="標楷體" w:eastAsia="標楷體" w:hAnsi="標楷體" w:cs="新細明體"/>
              </w:rPr>
            </w:pPr>
            <w:r w:rsidRPr="00504C9F">
              <w:rPr>
                <w:rFonts w:ascii="標楷體" w:eastAsia="標楷體" w:hAnsi="標楷體"/>
              </w:rPr>
              <w:t>2</w:t>
            </w:r>
          </w:p>
        </w:tc>
        <w:tc>
          <w:tcPr>
            <w:tcW w:w="4819" w:type="dxa"/>
            <w:tcBorders>
              <w:top w:val="nil"/>
              <w:left w:val="nil"/>
              <w:bottom w:val="single" w:sz="4" w:space="0" w:color="auto"/>
              <w:right w:val="single" w:sz="4" w:space="0" w:color="auto"/>
            </w:tcBorders>
            <w:shd w:val="clear" w:color="auto" w:fill="auto"/>
            <w:noWrap/>
            <w:vAlign w:val="center"/>
          </w:tcPr>
          <w:p w14:paraId="059D9FD0" w14:textId="77777777" w:rsidR="005A50AB" w:rsidRPr="00F53533" w:rsidRDefault="005A50AB" w:rsidP="007E2411">
            <w:pPr>
              <w:rPr>
                <w:rFonts w:ascii="標楷體" w:eastAsia="標楷體" w:hAnsi="標楷體" w:cs="新細明體"/>
              </w:rPr>
            </w:pPr>
            <w:r w:rsidRPr="00504C9F">
              <w:rPr>
                <w:rFonts w:ascii="標楷體" w:eastAsia="標楷體" w:hAnsi="標楷體" w:hint="eastAsia"/>
              </w:rPr>
              <w:t>領清償證明時收取</w:t>
            </w:r>
          </w:p>
        </w:tc>
      </w:tr>
    </w:tbl>
    <w:p w14:paraId="64ECAEED" w14:textId="77777777" w:rsidR="005A50AB" w:rsidRDefault="005A50AB" w:rsidP="005A50AB">
      <w:pPr>
        <w:tabs>
          <w:tab w:val="left" w:pos="788"/>
        </w:tabs>
        <w:ind w:leftChars="300" w:left="720"/>
        <w:rPr>
          <w:rFonts w:ascii="標楷體" w:eastAsia="標楷體" w:hAnsi="標楷體"/>
        </w:rPr>
      </w:pPr>
    </w:p>
    <w:p w14:paraId="66FF93C9" w14:textId="31C7F038" w:rsidR="005A50AB" w:rsidRPr="00543E73" w:rsidRDefault="005A50AB" w:rsidP="00894D7B">
      <w:pPr>
        <w:numPr>
          <w:ilvl w:val="0"/>
          <w:numId w:val="15"/>
        </w:numPr>
        <w:rPr>
          <w:rFonts w:ascii="標楷體" w:eastAsia="標楷體" w:hAnsi="標楷體"/>
        </w:rPr>
      </w:pPr>
      <w:r w:rsidRPr="00291505">
        <w:rPr>
          <w:rFonts w:ascii="標楷體" w:eastAsia="標楷體" w:hAnsi="標楷體" w:hint="eastAsia"/>
        </w:rPr>
        <w:t>領取方式</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5A50AB" w:rsidRPr="00543E73" w14:paraId="2CF5FEF5" w14:textId="77777777" w:rsidTr="007E2411">
        <w:trPr>
          <w:trHeight w:val="340"/>
          <w:tblHeader/>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5D5701D" w14:textId="77777777" w:rsidR="005A50AB" w:rsidRPr="00543E73" w:rsidRDefault="005A50AB" w:rsidP="007E2411">
            <w:pPr>
              <w:widowControl/>
              <w:rPr>
                <w:rFonts w:ascii="標楷體" w:eastAsia="標楷體" w:hAnsi="標楷體" w:cs="新細明體"/>
                <w:kern w:val="0"/>
              </w:rPr>
            </w:pPr>
            <w:r w:rsidRPr="00543E73">
              <w:rPr>
                <w:rFonts w:ascii="標楷體" w:eastAsia="標楷體" w:hAnsi="標楷體" w:cs="新細明體" w:hint="eastAsia"/>
                <w:kern w:val="0"/>
              </w:rPr>
              <w:lastRenderedPageBreak/>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183B1088" w14:textId="77777777" w:rsidR="005A50AB" w:rsidRPr="00543E73" w:rsidRDefault="005A50AB" w:rsidP="007E2411">
            <w:pPr>
              <w:widowControl/>
              <w:rPr>
                <w:rFonts w:ascii="標楷體" w:eastAsia="標楷體" w:hAnsi="標楷體" w:cs="新細明體"/>
                <w:kern w:val="0"/>
              </w:rPr>
            </w:pPr>
            <w:r w:rsidRPr="00543E73">
              <w:rPr>
                <w:rFonts w:ascii="標楷體" w:eastAsia="標楷體" w:hAnsi="標楷體" w:cs="新細明體" w:hint="eastAsia"/>
                <w:kern w:val="0"/>
              </w:rPr>
              <w:t>說明</w:t>
            </w:r>
          </w:p>
        </w:tc>
      </w:tr>
      <w:tr w:rsidR="005A50AB" w:rsidRPr="00543E73" w14:paraId="0BCE4AA8"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7442D6C4" w14:textId="77777777" w:rsidR="005A50AB" w:rsidRPr="00040DDE" w:rsidRDefault="005A50AB" w:rsidP="007E2411">
            <w:pPr>
              <w:rPr>
                <w:rFonts w:ascii="標楷體" w:eastAsia="標楷體" w:hAnsi="標楷體" w:cs="新細明體"/>
              </w:rPr>
            </w:pPr>
            <w:r w:rsidRPr="00040DDE">
              <w:rPr>
                <w:rFonts w:ascii="標楷體" w:eastAsia="標楷體" w:hAnsi="標楷體" w:hint="eastAsia"/>
              </w:rPr>
              <w:t>01</w:t>
            </w:r>
          </w:p>
        </w:tc>
        <w:tc>
          <w:tcPr>
            <w:tcW w:w="4819" w:type="dxa"/>
            <w:tcBorders>
              <w:top w:val="nil"/>
              <w:left w:val="nil"/>
              <w:bottom w:val="single" w:sz="4" w:space="0" w:color="auto"/>
              <w:right w:val="single" w:sz="4" w:space="0" w:color="auto"/>
            </w:tcBorders>
            <w:shd w:val="clear" w:color="auto" w:fill="auto"/>
            <w:noWrap/>
            <w:vAlign w:val="center"/>
          </w:tcPr>
          <w:p w14:paraId="43360E45" w14:textId="77777777" w:rsidR="005A50AB" w:rsidRPr="00040DDE" w:rsidRDefault="005A50AB" w:rsidP="007E2411">
            <w:pPr>
              <w:rPr>
                <w:rFonts w:ascii="標楷體" w:eastAsia="標楷體" w:hAnsi="標楷體" w:cs="新細明體"/>
              </w:rPr>
            </w:pPr>
            <w:r w:rsidRPr="00040DDE">
              <w:rPr>
                <w:rFonts w:ascii="標楷體" w:eastAsia="標楷體" w:hAnsi="標楷體" w:hint="eastAsia"/>
              </w:rPr>
              <w:t>不領</w:t>
            </w:r>
          </w:p>
        </w:tc>
      </w:tr>
      <w:tr w:rsidR="005A50AB" w:rsidRPr="00543E73" w14:paraId="2EB98845"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0412BD7E" w14:textId="77777777" w:rsidR="005A50AB" w:rsidRPr="00040DDE" w:rsidRDefault="005A50AB" w:rsidP="007E2411">
            <w:pPr>
              <w:rPr>
                <w:rFonts w:ascii="標楷體" w:eastAsia="標楷體" w:hAnsi="標楷體" w:cs="新細明體"/>
              </w:rPr>
            </w:pPr>
            <w:r w:rsidRPr="00040DDE">
              <w:rPr>
                <w:rFonts w:ascii="標楷體" w:eastAsia="標楷體" w:hAnsi="標楷體" w:hint="eastAsia"/>
              </w:rPr>
              <w:t>02</w:t>
            </w:r>
          </w:p>
        </w:tc>
        <w:tc>
          <w:tcPr>
            <w:tcW w:w="4819" w:type="dxa"/>
            <w:tcBorders>
              <w:top w:val="nil"/>
              <w:left w:val="nil"/>
              <w:bottom w:val="single" w:sz="4" w:space="0" w:color="auto"/>
              <w:right w:val="single" w:sz="4" w:space="0" w:color="auto"/>
            </w:tcBorders>
            <w:shd w:val="clear" w:color="auto" w:fill="auto"/>
            <w:noWrap/>
            <w:vAlign w:val="center"/>
          </w:tcPr>
          <w:p w14:paraId="5DFC2F90" w14:textId="77777777" w:rsidR="005A50AB" w:rsidRPr="00040DDE" w:rsidRDefault="005A50AB" w:rsidP="007E2411">
            <w:pPr>
              <w:rPr>
                <w:rFonts w:ascii="標楷體" w:eastAsia="標楷體" w:hAnsi="標楷體" w:cs="新細明體"/>
              </w:rPr>
            </w:pPr>
            <w:r w:rsidRPr="00040DDE">
              <w:rPr>
                <w:rFonts w:ascii="標楷體" w:eastAsia="標楷體" w:hAnsi="標楷體" w:hint="eastAsia"/>
              </w:rPr>
              <w:t>自領</w:t>
            </w:r>
          </w:p>
        </w:tc>
      </w:tr>
      <w:tr w:rsidR="005A50AB" w:rsidRPr="00543E73" w14:paraId="2D29FCA0"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1EAD9A8E" w14:textId="77777777" w:rsidR="005A50AB" w:rsidRPr="00040DDE" w:rsidRDefault="005A50AB" w:rsidP="007E2411">
            <w:pPr>
              <w:rPr>
                <w:rFonts w:ascii="標楷體" w:eastAsia="標楷體" w:hAnsi="標楷體" w:cs="新細明體"/>
              </w:rPr>
            </w:pPr>
            <w:r w:rsidRPr="00040DDE">
              <w:rPr>
                <w:rFonts w:ascii="標楷體" w:eastAsia="標楷體" w:hAnsi="標楷體" w:hint="eastAsia"/>
              </w:rPr>
              <w:t>03</w:t>
            </w:r>
          </w:p>
        </w:tc>
        <w:tc>
          <w:tcPr>
            <w:tcW w:w="4819" w:type="dxa"/>
            <w:tcBorders>
              <w:top w:val="nil"/>
              <w:left w:val="nil"/>
              <w:bottom w:val="single" w:sz="4" w:space="0" w:color="auto"/>
              <w:right w:val="single" w:sz="4" w:space="0" w:color="auto"/>
            </w:tcBorders>
            <w:shd w:val="clear" w:color="auto" w:fill="auto"/>
            <w:noWrap/>
            <w:vAlign w:val="center"/>
          </w:tcPr>
          <w:p w14:paraId="050F0B1D" w14:textId="77777777" w:rsidR="005A50AB" w:rsidRPr="00040DDE" w:rsidRDefault="005A50AB" w:rsidP="007E2411">
            <w:pPr>
              <w:rPr>
                <w:rFonts w:ascii="標楷體" w:eastAsia="標楷體" w:hAnsi="標楷體" w:cs="新細明體"/>
              </w:rPr>
            </w:pPr>
            <w:r w:rsidRPr="00040DDE">
              <w:rPr>
                <w:rFonts w:ascii="標楷體" w:eastAsia="標楷體" w:hAnsi="標楷體" w:hint="eastAsia"/>
              </w:rPr>
              <w:t>板橋服務中心</w:t>
            </w:r>
          </w:p>
        </w:tc>
      </w:tr>
      <w:tr w:rsidR="005A50AB" w:rsidRPr="00543E73" w14:paraId="4ED6A3BA"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ECD5C98" w14:textId="77777777" w:rsidR="005A50AB" w:rsidRPr="00040DDE" w:rsidRDefault="005A50AB" w:rsidP="007E2411">
            <w:pPr>
              <w:rPr>
                <w:rFonts w:ascii="標楷體" w:eastAsia="標楷體" w:hAnsi="標楷體" w:cs="新細明體"/>
              </w:rPr>
            </w:pPr>
            <w:r w:rsidRPr="00040DDE">
              <w:rPr>
                <w:rFonts w:ascii="標楷體" w:eastAsia="標楷體" w:hAnsi="標楷體" w:hint="eastAsia"/>
              </w:rPr>
              <w:t>04</w:t>
            </w:r>
          </w:p>
        </w:tc>
        <w:tc>
          <w:tcPr>
            <w:tcW w:w="4819" w:type="dxa"/>
            <w:tcBorders>
              <w:top w:val="nil"/>
              <w:left w:val="nil"/>
              <w:bottom w:val="single" w:sz="4" w:space="0" w:color="auto"/>
              <w:right w:val="single" w:sz="4" w:space="0" w:color="auto"/>
            </w:tcBorders>
            <w:shd w:val="clear" w:color="auto" w:fill="auto"/>
            <w:noWrap/>
            <w:vAlign w:val="center"/>
          </w:tcPr>
          <w:p w14:paraId="6765FE38" w14:textId="77777777" w:rsidR="005A50AB" w:rsidRPr="00040DDE" w:rsidRDefault="005A50AB" w:rsidP="007E2411">
            <w:pPr>
              <w:rPr>
                <w:rFonts w:ascii="標楷體" w:eastAsia="標楷體" w:hAnsi="標楷體" w:cs="新細明體"/>
              </w:rPr>
            </w:pPr>
            <w:r w:rsidRPr="00040DDE">
              <w:rPr>
                <w:rFonts w:ascii="標楷體" w:eastAsia="標楷體" w:hAnsi="標楷體" w:hint="eastAsia"/>
              </w:rPr>
              <w:t>桃園駐區</w:t>
            </w:r>
          </w:p>
        </w:tc>
      </w:tr>
      <w:tr w:rsidR="005A50AB" w:rsidRPr="00543E73" w14:paraId="0ADF6DE3"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1B53FA4D" w14:textId="77777777" w:rsidR="005A50AB" w:rsidRPr="00040DDE" w:rsidRDefault="005A50AB" w:rsidP="007E2411">
            <w:pPr>
              <w:rPr>
                <w:rFonts w:ascii="標楷體" w:eastAsia="標楷體" w:hAnsi="標楷體" w:cs="新細明體"/>
              </w:rPr>
            </w:pPr>
            <w:r w:rsidRPr="00040DDE">
              <w:rPr>
                <w:rFonts w:ascii="標楷體" w:eastAsia="標楷體" w:hAnsi="標楷體" w:hint="eastAsia"/>
              </w:rPr>
              <w:t>05</w:t>
            </w:r>
          </w:p>
        </w:tc>
        <w:tc>
          <w:tcPr>
            <w:tcW w:w="4819" w:type="dxa"/>
            <w:tcBorders>
              <w:top w:val="nil"/>
              <w:left w:val="nil"/>
              <w:bottom w:val="single" w:sz="4" w:space="0" w:color="auto"/>
              <w:right w:val="single" w:sz="4" w:space="0" w:color="auto"/>
            </w:tcBorders>
            <w:shd w:val="clear" w:color="auto" w:fill="auto"/>
            <w:noWrap/>
            <w:vAlign w:val="center"/>
          </w:tcPr>
          <w:p w14:paraId="7FB62CBE" w14:textId="77777777" w:rsidR="005A50AB" w:rsidRPr="00040DDE" w:rsidRDefault="005A50AB" w:rsidP="007E2411">
            <w:pPr>
              <w:rPr>
                <w:rFonts w:ascii="標楷體" w:eastAsia="標楷體" w:hAnsi="標楷體" w:cs="新細明體"/>
              </w:rPr>
            </w:pPr>
            <w:r w:rsidRPr="00040DDE">
              <w:rPr>
                <w:rFonts w:ascii="標楷體" w:eastAsia="標楷體" w:hAnsi="標楷體" w:hint="eastAsia"/>
              </w:rPr>
              <w:t>新竹分處</w:t>
            </w:r>
          </w:p>
        </w:tc>
      </w:tr>
      <w:tr w:rsidR="005A50AB" w:rsidRPr="00543E73" w14:paraId="21FD8BC1"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887507E" w14:textId="77777777" w:rsidR="005A50AB" w:rsidRPr="00040DDE" w:rsidRDefault="005A50AB" w:rsidP="007E2411">
            <w:pPr>
              <w:rPr>
                <w:rFonts w:ascii="標楷體" w:eastAsia="標楷體" w:hAnsi="標楷體" w:cs="新細明體"/>
              </w:rPr>
            </w:pPr>
            <w:r w:rsidRPr="00040DDE">
              <w:rPr>
                <w:rFonts w:ascii="標楷體" w:eastAsia="標楷體" w:hAnsi="標楷體" w:hint="eastAsia"/>
              </w:rPr>
              <w:t>06</w:t>
            </w:r>
          </w:p>
        </w:tc>
        <w:tc>
          <w:tcPr>
            <w:tcW w:w="4819" w:type="dxa"/>
            <w:tcBorders>
              <w:top w:val="nil"/>
              <w:left w:val="nil"/>
              <w:bottom w:val="single" w:sz="4" w:space="0" w:color="auto"/>
              <w:right w:val="single" w:sz="4" w:space="0" w:color="auto"/>
            </w:tcBorders>
            <w:shd w:val="clear" w:color="auto" w:fill="auto"/>
            <w:noWrap/>
            <w:vAlign w:val="center"/>
          </w:tcPr>
          <w:p w14:paraId="3A27C000" w14:textId="77777777" w:rsidR="005A50AB" w:rsidRPr="00040DDE" w:rsidRDefault="005A50AB" w:rsidP="007E2411">
            <w:pPr>
              <w:rPr>
                <w:rFonts w:ascii="標楷體" w:eastAsia="標楷體" w:hAnsi="標楷體" w:cs="新細明體"/>
              </w:rPr>
            </w:pPr>
            <w:r w:rsidRPr="00040DDE">
              <w:rPr>
                <w:rFonts w:ascii="標楷體" w:eastAsia="標楷體" w:hAnsi="標楷體" w:hint="eastAsia"/>
              </w:rPr>
              <w:t>苗栗通收</w:t>
            </w:r>
          </w:p>
        </w:tc>
      </w:tr>
      <w:tr w:rsidR="005A50AB" w:rsidRPr="00543E73" w14:paraId="147B4EAF"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16E73718" w14:textId="77777777" w:rsidR="005A50AB" w:rsidRPr="00040DDE" w:rsidRDefault="005A50AB" w:rsidP="007E2411">
            <w:pPr>
              <w:rPr>
                <w:rFonts w:ascii="標楷體" w:eastAsia="標楷體" w:hAnsi="標楷體" w:cs="新細明體"/>
              </w:rPr>
            </w:pPr>
            <w:r w:rsidRPr="00040DDE">
              <w:rPr>
                <w:rFonts w:ascii="標楷體" w:eastAsia="標楷體" w:hAnsi="標楷體" w:hint="eastAsia"/>
              </w:rPr>
              <w:t>07</w:t>
            </w:r>
          </w:p>
        </w:tc>
        <w:tc>
          <w:tcPr>
            <w:tcW w:w="4819" w:type="dxa"/>
            <w:tcBorders>
              <w:top w:val="nil"/>
              <w:left w:val="nil"/>
              <w:bottom w:val="single" w:sz="4" w:space="0" w:color="auto"/>
              <w:right w:val="single" w:sz="4" w:space="0" w:color="auto"/>
            </w:tcBorders>
            <w:shd w:val="clear" w:color="auto" w:fill="auto"/>
            <w:noWrap/>
            <w:vAlign w:val="center"/>
          </w:tcPr>
          <w:p w14:paraId="3F394E3D" w14:textId="77777777" w:rsidR="005A50AB" w:rsidRPr="00040DDE" w:rsidRDefault="005A50AB" w:rsidP="007E2411">
            <w:pPr>
              <w:rPr>
                <w:rFonts w:ascii="標楷體" w:eastAsia="標楷體" w:hAnsi="標楷體" w:cs="新細明體"/>
              </w:rPr>
            </w:pPr>
            <w:r w:rsidRPr="00040DDE">
              <w:rPr>
                <w:rFonts w:ascii="標楷體" w:eastAsia="標楷體" w:hAnsi="標楷體" w:hint="eastAsia"/>
              </w:rPr>
              <w:t>台中區域中心</w:t>
            </w:r>
          </w:p>
        </w:tc>
      </w:tr>
      <w:tr w:rsidR="005A50AB" w:rsidRPr="00543E73" w14:paraId="680BA134"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9863EDA" w14:textId="77777777" w:rsidR="005A50AB" w:rsidRPr="00040DDE" w:rsidRDefault="005A50AB" w:rsidP="007E2411">
            <w:pPr>
              <w:rPr>
                <w:rFonts w:ascii="標楷體" w:eastAsia="標楷體" w:hAnsi="標楷體" w:cs="新細明體"/>
              </w:rPr>
            </w:pPr>
            <w:r w:rsidRPr="00040DDE">
              <w:rPr>
                <w:rFonts w:ascii="標楷體" w:eastAsia="標楷體" w:hAnsi="標楷體" w:hint="eastAsia"/>
              </w:rPr>
              <w:t>08</w:t>
            </w:r>
          </w:p>
        </w:tc>
        <w:tc>
          <w:tcPr>
            <w:tcW w:w="4819" w:type="dxa"/>
            <w:tcBorders>
              <w:top w:val="nil"/>
              <w:left w:val="nil"/>
              <w:bottom w:val="single" w:sz="4" w:space="0" w:color="auto"/>
              <w:right w:val="single" w:sz="4" w:space="0" w:color="auto"/>
            </w:tcBorders>
            <w:shd w:val="clear" w:color="auto" w:fill="auto"/>
            <w:noWrap/>
            <w:vAlign w:val="center"/>
          </w:tcPr>
          <w:p w14:paraId="0E2622A4" w14:textId="77777777" w:rsidR="005A50AB" w:rsidRPr="00040DDE" w:rsidRDefault="005A50AB" w:rsidP="007E2411">
            <w:pPr>
              <w:rPr>
                <w:rFonts w:ascii="標楷體" w:eastAsia="標楷體" w:hAnsi="標楷體" w:cs="新細明體"/>
              </w:rPr>
            </w:pPr>
            <w:r w:rsidRPr="00040DDE">
              <w:rPr>
                <w:rFonts w:ascii="標楷體" w:eastAsia="標楷體" w:hAnsi="標楷體" w:hint="eastAsia"/>
              </w:rPr>
              <w:t>彰化分處</w:t>
            </w:r>
          </w:p>
        </w:tc>
      </w:tr>
      <w:tr w:rsidR="005A50AB" w:rsidRPr="00543E73" w14:paraId="615CF147"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21342780" w14:textId="77777777" w:rsidR="005A50AB" w:rsidRPr="00040DDE" w:rsidRDefault="005A50AB" w:rsidP="007E2411">
            <w:pPr>
              <w:rPr>
                <w:rFonts w:ascii="標楷體" w:eastAsia="標楷體" w:hAnsi="標楷體" w:cs="新細明體"/>
              </w:rPr>
            </w:pPr>
            <w:r w:rsidRPr="00040DDE">
              <w:rPr>
                <w:rFonts w:ascii="標楷體" w:eastAsia="標楷體" w:hAnsi="標楷體" w:hint="eastAsia"/>
              </w:rPr>
              <w:t>09</w:t>
            </w:r>
          </w:p>
        </w:tc>
        <w:tc>
          <w:tcPr>
            <w:tcW w:w="4819" w:type="dxa"/>
            <w:tcBorders>
              <w:top w:val="nil"/>
              <w:left w:val="nil"/>
              <w:bottom w:val="single" w:sz="4" w:space="0" w:color="auto"/>
              <w:right w:val="single" w:sz="4" w:space="0" w:color="auto"/>
            </w:tcBorders>
            <w:shd w:val="clear" w:color="auto" w:fill="auto"/>
            <w:noWrap/>
            <w:vAlign w:val="center"/>
          </w:tcPr>
          <w:p w14:paraId="68DC2AA5" w14:textId="77777777" w:rsidR="005A50AB" w:rsidRPr="00040DDE" w:rsidRDefault="005A50AB" w:rsidP="007E2411">
            <w:pPr>
              <w:rPr>
                <w:rFonts w:ascii="標楷體" w:eastAsia="標楷體" w:hAnsi="標楷體" w:cs="新細明體"/>
              </w:rPr>
            </w:pPr>
            <w:r w:rsidRPr="00040DDE">
              <w:rPr>
                <w:rFonts w:ascii="標楷體" w:eastAsia="標楷體" w:hAnsi="標楷體" w:hint="eastAsia"/>
              </w:rPr>
              <w:t>員林駐區</w:t>
            </w:r>
          </w:p>
        </w:tc>
      </w:tr>
      <w:tr w:rsidR="005A50AB" w:rsidRPr="00543E73" w14:paraId="1240A2ED"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5A11BDE" w14:textId="77777777" w:rsidR="005A50AB" w:rsidRPr="00040DDE" w:rsidRDefault="005A50AB" w:rsidP="007E2411">
            <w:pPr>
              <w:rPr>
                <w:rFonts w:ascii="標楷體" w:eastAsia="標楷體" w:hAnsi="標楷體" w:cs="新細明體"/>
              </w:rPr>
            </w:pPr>
            <w:r w:rsidRPr="00040DDE">
              <w:rPr>
                <w:rFonts w:ascii="標楷體" w:eastAsia="標楷體" w:hAnsi="標楷體" w:hint="eastAsia"/>
              </w:rPr>
              <w:t>10</w:t>
            </w:r>
          </w:p>
        </w:tc>
        <w:tc>
          <w:tcPr>
            <w:tcW w:w="4819" w:type="dxa"/>
            <w:tcBorders>
              <w:top w:val="nil"/>
              <w:left w:val="nil"/>
              <w:bottom w:val="single" w:sz="4" w:space="0" w:color="auto"/>
              <w:right w:val="single" w:sz="4" w:space="0" w:color="auto"/>
            </w:tcBorders>
            <w:shd w:val="clear" w:color="auto" w:fill="auto"/>
            <w:noWrap/>
            <w:vAlign w:val="center"/>
          </w:tcPr>
          <w:p w14:paraId="50B6DCC7" w14:textId="77777777" w:rsidR="005A50AB" w:rsidRPr="00040DDE" w:rsidRDefault="005A50AB" w:rsidP="007E2411">
            <w:pPr>
              <w:rPr>
                <w:rFonts w:ascii="標楷體" w:eastAsia="標楷體" w:hAnsi="標楷體" w:cs="新細明體"/>
              </w:rPr>
            </w:pPr>
            <w:r w:rsidRPr="00040DDE">
              <w:rPr>
                <w:rFonts w:ascii="標楷體" w:eastAsia="標楷體" w:hAnsi="標楷體" w:hint="eastAsia"/>
              </w:rPr>
              <w:t>草屯分處</w:t>
            </w:r>
          </w:p>
        </w:tc>
      </w:tr>
      <w:tr w:rsidR="005A50AB" w:rsidRPr="00543E73" w14:paraId="7F3DE176"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4B70F66" w14:textId="77777777" w:rsidR="005A50AB" w:rsidRPr="00040DDE" w:rsidRDefault="005A50AB" w:rsidP="007E2411">
            <w:pPr>
              <w:rPr>
                <w:rFonts w:ascii="標楷體" w:eastAsia="標楷體" w:hAnsi="標楷體" w:cs="新細明體"/>
              </w:rPr>
            </w:pPr>
            <w:r w:rsidRPr="00040DDE">
              <w:rPr>
                <w:rFonts w:ascii="標楷體" w:eastAsia="標楷體" w:hAnsi="標楷體" w:hint="eastAsia"/>
              </w:rPr>
              <w:t>11</w:t>
            </w:r>
          </w:p>
        </w:tc>
        <w:tc>
          <w:tcPr>
            <w:tcW w:w="4819" w:type="dxa"/>
            <w:tcBorders>
              <w:top w:val="nil"/>
              <w:left w:val="nil"/>
              <w:bottom w:val="single" w:sz="4" w:space="0" w:color="auto"/>
              <w:right w:val="single" w:sz="4" w:space="0" w:color="auto"/>
            </w:tcBorders>
            <w:shd w:val="clear" w:color="auto" w:fill="auto"/>
            <w:noWrap/>
            <w:vAlign w:val="center"/>
          </w:tcPr>
          <w:p w14:paraId="0DD6A9D4" w14:textId="77777777" w:rsidR="005A50AB" w:rsidRPr="00040DDE" w:rsidRDefault="005A50AB" w:rsidP="007E2411">
            <w:pPr>
              <w:rPr>
                <w:rFonts w:ascii="標楷體" w:eastAsia="標楷體" w:hAnsi="標楷體" w:cs="新細明體"/>
              </w:rPr>
            </w:pPr>
            <w:r w:rsidRPr="00040DDE">
              <w:rPr>
                <w:rFonts w:ascii="標楷體" w:eastAsia="標楷體" w:hAnsi="標楷體" w:hint="eastAsia"/>
              </w:rPr>
              <w:t>雲林分處</w:t>
            </w:r>
          </w:p>
        </w:tc>
      </w:tr>
      <w:tr w:rsidR="005A50AB" w:rsidRPr="00543E73" w14:paraId="4D1679AE"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03FF5598" w14:textId="77777777" w:rsidR="005A50AB" w:rsidRPr="00040DDE" w:rsidRDefault="005A50AB" w:rsidP="007E2411">
            <w:pPr>
              <w:rPr>
                <w:rFonts w:ascii="標楷體" w:eastAsia="標楷體" w:hAnsi="標楷體" w:cs="新細明體"/>
              </w:rPr>
            </w:pPr>
            <w:r w:rsidRPr="00040DDE">
              <w:rPr>
                <w:rFonts w:ascii="標楷體" w:eastAsia="標楷體" w:hAnsi="標楷體" w:hint="eastAsia"/>
              </w:rPr>
              <w:t>12</w:t>
            </w:r>
          </w:p>
        </w:tc>
        <w:tc>
          <w:tcPr>
            <w:tcW w:w="4819" w:type="dxa"/>
            <w:tcBorders>
              <w:top w:val="nil"/>
              <w:left w:val="nil"/>
              <w:bottom w:val="single" w:sz="4" w:space="0" w:color="auto"/>
              <w:right w:val="single" w:sz="4" w:space="0" w:color="auto"/>
            </w:tcBorders>
            <w:shd w:val="clear" w:color="auto" w:fill="auto"/>
            <w:noWrap/>
            <w:vAlign w:val="center"/>
          </w:tcPr>
          <w:p w14:paraId="75836715" w14:textId="77777777" w:rsidR="005A50AB" w:rsidRPr="00040DDE" w:rsidRDefault="005A50AB" w:rsidP="007E2411">
            <w:pPr>
              <w:rPr>
                <w:rFonts w:ascii="標楷體" w:eastAsia="標楷體" w:hAnsi="標楷體" w:cs="新細明體"/>
              </w:rPr>
            </w:pPr>
            <w:r w:rsidRPr="00040DDE">
              <w:rPr>
                <w:rFonts w:ascii="標楷體" w:eastAsia="標楷體" w:hAnsi="標楷體" w:hint="eastAsia"/>
              </w:rPr>
              <w:t>嘉義放款站</w:t>
            </w:r>
          </w:p>
        </w:tc>
      </w:tr>
      <w:tr w:rsidR="005A50AB" w:rsidRPr="00543E73" w14:paraId="35C37D0A"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7246D529" w14:textId="77777777" w:rsidR="005A50AB" w:rsidRPr="00040DDE" w:rsidRDefault="005A50AB" w:rsidP="007E2411">
            <w:pPr>
              <w:rPr>
                <w:rFonts w:ascii="標楷體" w:eastAsia="標楷體" w:hAnsi="標楷體" w:cs="新細明體"/>
              </w:rPr>
            </w:pPr>
            <w:r w:rsidRPr="00040DDE">
              <w:rPr>
                <w:rFonts w:ascii="標楷體" w:eastAsia="標楷體" w:hAnsi="標楷體" w:hint="eastAsia"/>
              </w:rPr>
              <w:t>13</w:t>
            </w:r>
          </w:p>
        </w:tc>
        <w:tc>
          <w:tcPr>
            <w:tcW w:w="4819" w:type="dxa"/>
            <w:tcBorders>
              <w:top w:val="nil"/>
              <w:left w:val="nil"/>
              <w:bottom w:val="single" w:sz="4" w:space="0" w:color="auto"/>
              <w:right w:val="single" w:sz="4" w:space="0" w:color="auto"/>
            </w:tcBorders>
            <w:shd w:val="clear" w:color="auto" w:fill="auto"/>
            <w:noWrap/>
            <w:vAlign w:val="center"/>
          </w:tcPr>
          <w:p w14:paraId="226C74A4" w14:textId="77777777" w:rsidR="005A50AB" w:rsidRPr="00040DDE" w:rsidRDefault="005A50AB" w:rsidP="007E2411">
            <w:pPr>
              <w:rPr>
                <w:rFonts w:ascii="標楷體" w:eastAsia="標楷體" w:hAnsi="標楷體" w:cs="新細明體"/>
              </w:rPr>
            </w:pPr>
            <w:r w:rsidRPr="00040DDE">
              <w:rPr>
                <w:rFonts w:ascii="標楷體" w:eastAsia="標楷體" w:hAnsi="標楷體" w:hint="eastAsia"/>
              </w:rPr>
              <w:t>台南放款站</w:t>
            </w:r>
          </w:p>
        </w:tc>
      </w:tr>
      <w:tr w:rsidR="005A50AB" w:rsidRPr="00543E73" w14:paraId="0AB6738B"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27A0AAB9" w14:textId="77777777" w:rsidR="005A50AB" w:rsidRPr="00040DDE" w:rsidRDefault="005A50AB" w:rsidP="007E2411">
            <w:pPr>
              <w:rPr>
                <w:rFonts w:ascii="標楷體" w:eastAsia="標楷體" w:hAnsi="標楷體" w:cs="新細明體"/>
              </w:rPr>
            </w:pPr>
            <w:r w:rsidRPr="00040DDE">
              <w:rPr>
                <w:rFonts w:ascii="標楷體" w:eastAsia="標楷體" w:hAnsi="標楷體" w:hint="eastAsia"/>
              </w:rPr>
              <w:t>14</w:t>
            </w:r>
          </w:p>
        </w:tc>
        <w:tc>
          <w:tcPr>
            <w:tcW w:w="4819" w:type="dxa"/>
            <w:tcBorders>
              <w:top w:val="nil"/>
              <w:left w:val="nil"/>
              <w:bottom w:val="single" w:sz="4" w:space="0" w:color="auto"/>
              <w:right w:val="single" w:sz="4" w:space="0" w:color="auto"/>
            </w:tcBorders>
            <w:shd w:val="clear" w:color="auto" w:fill="auto"/>
            <w:noWrap/>
            <w:vAlign w:val="center"/>
          </w:tcPr>
          <w:p w14:paraId="59C236A0" w14:textId="77777777" w:rsidR="005A50AB" w:rsidRPr="00040DDE" w:rsidRDefault="005A50AB" w:rsidP="007E2411">
            <w:pPr>
              <w:rPr>
                <w:rFonts w:ascii="標楷體" w:eastAsia="標楷體" w:hAnsi="標楷體" w:cs="新細明體"/>
              </w:rPr>
            </w:pPr>
            <w:r w:rsidRPr="00040DDE">
              <w:rPr>
                <w:rFonts w:ascii="標楷體" w:eastAsia="標楷體" w:hAnsi="標楷體" w:hint="eastAsia"/>
              </w:rPr>
              <w:t>新營放款站</w:t>
            </w:r>
          </w:p>
        </w:tc>
      </w:tr>
      <w:tr w:rsidR="005A50AB" w:rsidRPr="00543E73" w14:paraId="5C9E01AE"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147B3FB0" w14:textId="77777777" w:rsidR="005A50AB" w:rsidRPr="00040DDE" w:rsidRDefault="005A50AB" w:rsidP="007E2411">
            <w:pPr>
              <w:rPr>
                <w:rFonts w:ascii="標楷體" w:eastAsia="標楷體" w:hAnsi="標楷體" w:cs="新細明體"/>
              </w:rPr>
            </w:pPr>
            <w:r w:rsidRPr="00040DDE">
              <w:rPr>
                <w:rFonts w:ascii="標楷體" w:eastAsia="標楷體" w:hAnsi="標楷體" w:hint="eastAsia"/>
              </w:rPr>
              <w:t>15</w:t>
            </w:r>
          </w:p>
        </w:tc>
        <w:tc>
          <w:tcPr>
            <w:tcW w:w="4819" w:type="dxa"/>
            <w:tcBorders>
              <w:top w:val="nil"/>
              <w:left w:val="nil"/>
              <w:bottom w:val="single" w:sz="4" w:space="0" w:color="auto"/>
              <w:right w:val="single" w:sz="4" w:space="0" w:color="auto"/>
            </w:tcBorders>
            <w:shd w:val="clear" w:color="auto" w:fill="auto"/>
            <w:noWrap/>
            <w:vAlign w:val="center"/>
          </w:tcPr>
          <w:p w14:paraId="57471283" w14:textId="77777777" w:rsidR="005A50AB" w:rsidRPr="00040DDE" w:rsidRDefault="005A50AB" w:rsidP="007E2411">
            <w:pPr>
              <w:rPr>
                <w:rFonts w:ascii="標楷體" w:eastAsia="標楷體" w:hAnsi="標楷體" w:cs="新細明體"/>
              </w:rPr>
            </w:pPr>
            <w:r w:rsidRPr="00040DDE">
              <w:rPr>
                <w:rFonts w:ascii="標楷體" w:eastAsia="標楷體" w:hAnsi="標楷體" w:hint="eastAsia"/>
              </w:rPr>
              <w:t>高雄放款站</w:t>
            </w:r>
          </w:p>
        </w:tc>
      </w:tr>
      <w:tr w:rsidR="005A50AB" w:rsidRPr="00543E73" w14:paraId="16439C9D"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4B3651A" w14:textId="77777777" w:rsidR="005A50AB" w:rsidRPr="00040DDE" w:rsidRDefault="005A50AB" w:rsidP="007E2411">
            <w:pPr>
              <w:rPr>
                <w:rFonts w:ascii="標楷體" w:eastAsia="標楷體" w:hAnsi="標楷體" w:cs="新細明體"/>
              </w:rPr>
            </w:pPr>
            <w:r w:rsidRPr="00040DDE">
              <w:rPr>
                <w:rFonts w:ascii="標楷體" w:eastAsia="標楷體" w:hAnsi="標楷體" w:hint="eastAsia"/>
              </w:rPr>
              <w:t>16</w:t>
            </w:r>
          </w:p>
        </w:tc>
        <w:tc>
          <w:tcPr>
            <w:tcW w:w="4819" w:type="dxa"/>
            <w:tcBorders>
              <w:top w:val="nil"/>
              <w:left w:val="nil"/>
              <w:bottom w:val="single" w:sz="4" w:space="0" w:color="auto"/>
              <w:right w:val="single" w:sz="4" w:space="0" w:color="auto"/>
            </w:tcBorders>
            <w:shd w:val="clear" w:color="auto" w:fill="auto"/>
            <w:noWrap/>
            <w:vAlign w:val="center"/>
          </w:tcPr>
          <w:p w14:paraId="613A57B5" w14:textId="77777777" w:rsidR="005A50AB" w:rsidRPr="00040DDE" w:rsidRDefault="005A50AB" w:rsidP="007E2411">
            <w:pPr>
              <w:rPr>
                <w:rFonts w:ascii="標楷體" w:eastAsia="標楷體" w:hAnsi="標楷體" w:cs="新細明體"/>
              </w:rPr>
            </w:pPr>
            <w:r w:rsidRPr="00040DDE">
              <w:rPr>
                <w:rFonts w:ascii="標楷體" w:eastAsia="標楷體" w:hAnsi="標楷體" w:hint="eastAsia"/>
              </w:rPr>
              <w:t>屏東放款站</w:t>
            </w:r>
          </w:p>
        </w:tc>
      </w:tr>
      <w:tr w:rsidR="005A50AB" w:rsidRPr="00543E73" w14:paraId="0BC36845"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ADBEF0E" w14:textId="77777777" w:rsidR="005A50AB" w:rsidRPr="00040DDE" w:rsidRDefault="005A50AB" w:rsidP="007E2411">
            <w:pPr>
              <w:rPr>
                <w:rFonts w:ascii="標楷體" w:eastAsia="標楷體" w:hAnsi="標楷體" w:cs="新細明體"/>
              </w:rPr>
            </w:pPr>
            <w:r w:rsidRPr="00040DDE">
              <w:rPr>
                <w:rFonts w:ascii="標楷體" w:eastAsia="標楷體" w:hAnsi="標楷體" w:hint="eastAsia"/>
              </w:rPr>
              <w:t>17</w:t>
            </w:r>
          </w:p>
        </w:tc>
        <w:tc>
          <w:tcPr>
            <w:tcW w:w="4819" w:type="dxa"/>
            <w:tcBorders>
              <w:top w:val="nil"/>
              <w:left w:val="nil"/>
              <w:bottom w:val="single" w:sz="4" w:space="0" w:color="auto"/>
              <w:right w:val="single" w:sz="4" w:space="0" w:color="auto"/>
            </w:tcBorders>
            <w:shd w:val="clear" w:color="auto" w:fill="auto"/>
            <w:noWrap/>
            <w:vAlign w:val="center"/>
          </w:tcPr>
          <w:p w14:paraId="226EB285" w14:textId="77777777" w:rsidR="005A50AB" w:rsidRPr="00040DDE" w:rsidRDefault="005A50AB" w:rsidP="007E2411">
            <w:pPr>
              <w:rPr>
                <w:rFonts w:ascii="標楷體" w:eastAsia="標楷體" w:hAnsi="標楷體" w:cs="新細明體"/>
              </w:rPr>
            </w:pPr>
            <w:r w:rsidRPr="00040DDE">
              <w:rPr>
                <w:rFonts w:ascii="標楷體" w:eastAsia="標楷體" w:hAnsi="標楷體" w:hint="eastAsia"/>
              </w:rPr>
              <w:t>宜蘭放款站</w:t>
            </w:r>
          </w:p>
        </w:tc>
      </w:tr>
      <w:tr w:rsidR="005A50AB" w:rsidRPr="00543E73" w14:paraId="05CC5B9F"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6283CB46" w14:textId="77777777" w:rsidR="005A50AB" w:rsidRPr="00040DDE" w:rsidRDefault="005A50AB" w:rsidP="007E2411">
            <w:pPr>
              <w:rPr>
                <w:rFonts w:ascii="標楷體" w:eastAsia="標楷體" w:hAnsi="標楷體" w:cs="新細明體"/>
              </w:rPr>
            </w:pPr>
            <w:r w:rsidRPr="00040DDE">
              <w:rPr>
                <w:rFonts w:ascii="標楷體" w:eastAsia="標楷體" w:hAnsi="標楷體" w:hint="eastAsia"/>
              </w:rPr>
              <w:t>18</w:t>
            </w:r>
          </w:p>
        </w:tc>
        <w:tc>
          <w:tcPr>
            <w:tcW w:w="4819" w:type="dxa"/>
            <w:tcBorders>
              <w:top w:val="nil"/>
              <w:left w:val="nil"/>
              <w:bottom w:val="single" w:sz="4" w:space="0" w:color="auto"/>
              <w:right w:val="single" w:sz="4" w:space="0" w:color="auto"/>
            </w:tcBorders>
            <w:shd w:val="clear" w:color="auto" w:fill="auto"/>
            <w:noWrap/>
            <w:vAlign w:val="center"/>
          </w:tcPr>
          <w:p w14:paraId="751A1CB6" w14:textId="77777777" w:rsidR="005A50AB" w:rsidRPr="00040DDE" w:rsidRDefault="005A50AB" w:rsidP="007E2411">
            <w:pPr>
              <w:rPr>
                <w:rFonts w:ascii="標楷體" w:eastAsia="標楷體" w:hAnsi="標楷體" w:cs="新細明體"/>
              </w:rPr>
            </w:pPr>
            <w:r w:rsidRPr="00040DDE">
              <w:rPr>
                <w:rFonts w:ascii="標楷體" w:eastAsia="標楷體" w:hAnsi="標楷體" w:hint="eastAsia"/>
              </w:rPr>
              <w:t>花蓮放款站</w:t>
            </w:r>
          </w:p>
        </w:tc>
      </w:tr>
      <w:tr w:rsidR="005A50AB" w:rsidRPr="00543E73" w14:paraId="56BE99C3"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0BE38CA6" w14:textId="77777777" w:rsidR="005A50AB" w:rsidRPr="00040DDE" w:rsidRDefault="005A50AB" w:rsidP="007E2411">
            <w:pPr>
              <w:rPr>
                <w:rFonts w:ascii="標楷體" w:eastAsia="標楷體" w:hAnsi="標楷體" w:cs="新細明體"/>
              </w:rPr>
            </w:pPr>
            <w:r w:rsidRPr="00040DDE">
              <w:rPr>
                <w:rFonts w:ascii="標楷體" w:eastAsia="標楷體" w:hAnsi="標楷體" w:hint="eastAsia"/>
              </w:rPr>
              <w:t>19</w:t>
            </w:r>
          </w:p>
        </w:tc>
        <w:tc>
          <w:tcPr>
            <w:tcW w:w="4819" w:type="dxa"/>
            <w:tcBorders>
              <w:top w:val="nil"/>
              <w:left w:val="nil"/>
              <w:bottom w:val="single" w:sz="4" w:space="0" w:color="auto"/>
              <w:right w:val="single" w:sz="4" w:space="0" w:color="auto"/>
            </w:tcBorders>
            <w:shd w:val="clear" w:color="auto" w:fill="auto"/>
            <w:noWrap/>
            <w:vAlign w:val="center"/>
          </w:tcPr>
          <w:p w14:paraId="33978463" w14:textId="77777777" w:rsidR="005A50AB" w:rsidRPr="00040DDE" w:rsidRDefault="005A50AB" w:rsidP="007E2411">
            <w:pPr>
              <w:rPr>
                <w:rFonts w:ascii="標楷體" w:eastAsia="標楷體" w:hAnsi="標楷體" w:cs="新細明體"/>
              </w:rPr>
            </w:pPr>
            <w:r w:rsidRPr="00040DDE">
              <w:rPr>
                <w:rFonts w:ascii="標楷體" w:eastAsia="標楷體" w:hAnsi="標楷體" w:hint="eastAsia"/>
              </w:rPr>
              <w:t>台東放款站</w:t>
            </w:r>
          </w:p>
        </w:tc>
      </w:tr>
      <w:tr w:rsidR="005A50AB" w:rsidRPr="00543E73" w14:paraId="68B76373"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691DB8D6" w14:textId="77777777" w:rsidR="005A50AB" w:rsidRPr="00040DDE" w:rsidRDefault="005A50AB" w:rsidP="007E2411">
            <w:pPr>
              <w:rPr>
                <w:rFonts w:ascii="標楷體" w:eastAsia="標楷體" w:hAnsi="標楷體" w:cs="新細明體"/>
              </w:rPr>
            </w:pPr>
            <w:r w:rsidRPr="00040DDE">
              <w:rPr>
                <w:rFonts w:ascii="標楷體" w:eastAsia="標楷體" w:hAnsi="標楷體" w:hint="eastAsia"/>
              </w:rPr>
              <w:t>20</w:t>
            </w:r>
          </w:p>
        </w:tc>
        <w:tc>
          <w:tcPr>
            <w:tcW w:w="4819" w:type="dxa"/>
            <w:tcBorders>
              <w:top w:val="nil"/>
              <w:left w:val="nil"/>
              <w:bottom w:val="single" w:sz="4" w:space="0" w:color="auto"/>
              <w:right w:val="single" w:sz="4" w:space="0" w:color="auto"/>
            </w:tcBorders>
            <w:shd w:val="clear" w:color="auto" w:fill="auto"/>
            <w:noWrap/>
            <w:vAlign w:val="center"/>
          </w:tcPr>
          <w:p w14:paraId="3448D245" w14:textId="77777777" w:rsidR="005A50AB" w:rsidRPr="00040DDE" w:rsidRDefault="005A50AB" w:rsidP="007E2411">
            <w:pPr>
              <w:rPr>
                <w:rFonts w:ascii="標楷體" w:eastAsia="標楷體" w:hAnsi="標楷體" w:cs="新細明體"/>
              </w:rPr>
            </w:pPr>
            <w:r w:rsidRPr="00040DDE">
              <w:rPr>
                <w:rFonts w:ascii="標楷體" w:eastAsia="標楷體" w:hAnsi="標楷體" w:hint="eastAsia"/>
              </w:rPr>
              <w:t>不能領</w:t>
            </w:r>
          </w:p>
        </w:tc>
      </w:tr>
      <w:tr w:rsidR="005A50AB" w:rsidRPr="00543E73" w14:paraId="5EB1D2AA"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E6F306E" w14:textId="77777777" w:rsidR="005A50AB" w:rsidRPr="00040DDE" w:rsidRDefault="005A50AB" w:rsidP="007E2411">
            <w:pPr>
              <w:rPr>
                <w:rFonts w:ascii="標楷體" w:eastAsia="標楷體" w:hAnsi="標楷體" w:cs="新細明體"/>
              </w:rPr>
            </w:pPr>
            <w:r w:rsidRPr="00040DDE">
              <w:rPr>
                <w:rFonts w:ascii="標楷體" w:eastAsia="標楷體" w:hAnsi="標楷體" w:hint="eastAsia"/>
              </w:rPr>
              <w:t>21</w:t>
            </w:r>
          </w:p>
        </w:tc>
        <w:tc>
          <w:tcPr>
            <w:tcW w:w="4819" w:type="dxa"/>
            <w:tcBorders>
              <w:top w:val="nil"/>
              <w:left w:val="nil"/>
              <w:bottom w:val="single" w:sz="4" w:space="0" w:color="auto"/>
              <w:right w:val="single" w:sz="4" w:space="0" w:color="auto"/>
            </w:tcBorders>
            <w:shd w:val="clear" w:color="auto" w:fill="auto"/>
            <w:noWrap/>
            <w:vAlign w:val="center"/>
          </w:tcPr>
          <w:p w14:paraId="6AA1DD40" w14:textId="77777777" w:rsidR="005A50AB" w:rsidRPr="00040DDE" w:rsidRDefault="005A50AB" w:rsidP="007E2411">
            <w:pPr>
              <w:rPr>
                <w:rFonts w:ascii="標楷體" w:eastAsia="標楷體" w:hAnsi="標楷體" w:cs="新細明體"/>
              </w:rPr>
            </w:pPr>
            <w:r w:rsidRPr="00040DDE">
              <w:rPr>
                <w:rFonts w:ascii="標楷體" w:eastAsia="標楷體" w:hAnsi="標楷體" w:hint="eastAsia"/>
              </w:rPr>
              <w:t>雙掛號</w:t>
            </w:r>
          </w:p>
        </w:tc>
      </w:tr>
      <w:tr w:rsidR="005A50AB" w:rsidRPr="00543E73" w14:paraId="37C3988F"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66EBAB9B" w14:textId="77777777" w:rsidR="005A50AB" w:rsidRPr="00040DDE" w:rsidRDefault="005A50AB" w:rsidP="007E2411">
            <w:pPr>
              <w:rPr>
                <w:rFonts w:ascii="標楷體" w:eastAsia="標楷體" w:hAnsi="標楷體" w:cs="新細明體"/>
              </w:rPr>
            </w:pPr>
            <w:r w:rsidRPr="00040DDE">
              <w:rPr>
                <w:rFonts w:ascii="標楷體" w:eastAsia="標楷體" w:hAnsi="標楷體" w:hint="eastAsia"/>
              </w:rPr>
              <w:t>22</w:t>
            </w:r>
          </w:p>
        </w:tc>
        <w:tc>
          <w:tcPr>
            <w:tcW w:w="4819" w:type="dxa"/>
            <w:tcBorders>
              <w:top w:val="nil"/>
              <w:left w:val="nil"/>
              <w:bottom w:val="single" w:sz="4" w:space="0" w:color="auto"/>
              <w:right w:val="single" w:sz="4" w:space="0" w:color="auto"/>
            </w:tcBorders>
            <w:shd w:val="clear" w:color="auto" w:fill="auto"/>
            <w:noWrap/>
            <w:vAlign w:val="center"/>
          </w:tcPr>
          <w:p w14:paraId="7A235011" w14:textId="77777777" w:rsidR="005A50AB" w:rsidRPr="00040DDE" w:rsidRDefault="005A50AB" w:rsidP="007E2411">
            <w:pPr>
              <w:rPr>
                <w:rFonts w:ascii="標楷體" w:eastAsia="標楷體" w:hAnsi="標楷體" w:cs="新細明體"/>
              </w:rPr>
            </w:pPr>
            <w:r w:rsidRPr="00040DDE">
              <w:rPr>
                <w:rFonts w:ascii="標楷體" w:eastAsia="標楷體" w:hAnsi="標楷體" w:hint="eastAsia"/>
              </w:rPr>
              <w:t>中租迪和</w:t>
            </w:r>
          </w:p>
        </w:tc>
      </w:tr>
      <w:tr w:rsidR="005A50AB" w:rsidRPr="00543E73" w14:paraId="06EA1728"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65C06D81" w14:textId="77777777" w:rsidR="005A50AB" w:rsidRPr="00040DDE" w:rsidRDefault="005A50AB" w:rsidP="007E2411">
            <w:pPr>
              <w:rPr>
                <w:rFonts w:ascii="標楷體" w:eastAsia="標楷體" w:hAnsi="標楷體" w:cs="新細明體"/>
              </w:rPr>
            </w:pPr>
            <w:r w:rsidRPr="00040DDE">
              <w:rPr>
                <w:rFonts w:ascii="標楷體" w:eastAsia="標楷體" w:hAnsi="標楷體" w:hint="eastAsia"/>
              </w:rPr>
              <w:t>23</w:t>
            </w:r>
          </w:p>
        </w:tc>
        <w:tc>
          <w:tcPr>
            <w:tcW w:w="4819" w:type="dxa"/>
            <w:tcBorders>
              <w:top w:val="nil"/>
              <w:left w:val="nil"/>
              <w:bottom w:val="single" w:sz="4" w:space="0" w:color="auto"/>
              <w:right w:val="single" w:sz="4" w:space="0" w:color="auto"/>
            </w:tcBorders>
            <w:shd w:val="clear" w:color="auto" w:fill="auto"/>
            <w:noWrap/>
            <w:vAlign w:val="center"/>
          </w:tcPr>
          <w:p w14:paraId="2235D99D" w14:textId="77777777" w:rsidR="005A50AB" w:rsidRPr="00040DDE" w:rsidRDefault="005A50AB" w:rsidP="007E2411">
            <w:pPr>
              <w:rPr>
                <w:rFonts w:ascii="標楷體" w:eastAsia="標楷體" w:hAnsi="標楷體" w:cs="新細明體"/>
              </w:rPr>
            </w:pPr>
            <w:r w:rsidRPr="00040DDE">
              <w:rPr>
                <w:rFonts w:ascii="標楷體" w:eastAsia="標楷體" w:hAnsi="標楷體" w:hint="eastAsia"/>
              </w:rPr>
              <w:t>其他</w:t>
            </w:r>
          </w:p>
        </w:tc>
      </w:tr>
      <w:tr w:rsidR="005A50AB" w:rsidRPr="00543E73" w14:paraId="123ED5D8"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D871912" w14:textId="77777777" w:rsidR="005A50AB" w:rsidRPr="00040DDE" w:rsidRDefault="005A50AB" w:rsidP="007E2411">
            <w:pPr>
              <w:rPr>
                <w:rFonts w:ascii="標楷體" w:eastAsia="標楷體" w:hAnsi="標楷體" w:cs="新細明體"/>
              </w:rPr>
            </w:pPr>
            <w:r w:rsidRPr="00040DDE">
              <w:rPr>
                <w:rFonts w:ascii="標楷體" w:eastAsia="標楷體" w:hAnsi="標楷體" w:hint="eastAsia"/>
              </w:rPr>
              <w:t>24</w:t>
            </w:r>
          </w:p>
        </w:tc>
        <w:tc>
          <w:tcPr>
            <w:tcW w:w="4819" w:type="dxa"/>
            <w:tcBorders>
              <w:top w:val="nil"/>
              <w:left w:val="nil"/>
              <w:bottom w:val="single" w:sz="4" w:space="0" w:color="auto"/>
              <w:right w:val="single" w:sz="4" w:space="0" w:color="auto"/>
            </w:tcBorders>
            <w:shd w:val="clear" w:color="auto" w:fill="auto"/>
            <w:noWrap/>
            <w:vAlign w:val="center"/>
          </w:tcPr>
          <w:p w14:paraId="22D9A294" w14:textId="77777777" w:rsidR="005A50AB" w:rsidRPr="00040DDE" w:rsidRDefault="005A50AB" w:rsidP="007E2411">
            <w:pPr>
              <w:rPr>
                <w:rFonts w:ascii="標楷體" w:eastAsia="標楷體" w:hAnsi="標楷體" w:cs="新細明體"/>
              </w:rPr>
            </w:pPr>
            <w:r w:rsidRPr="00040DDE">
              <w:rPr>
                <w:rFonts w:ascii="標楷體" w:eastAsia="標楷體" w:hAnsi="標楷體" w:hint="eastAsia"/>
              </w:rPr>
              <w:t>蘭陽區部</w:t>
            </w:r>
          </w:p>
        </w:tc>
      </w:tr>
      <w:tr w:rsidR="005A50AB" w:rsidRPr="00543E73" w14:paraId="029C8BCC"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0F9E7D4A" w14:textId="77777777" w:rsidR="005A50AB" w:rsidRPr="00040DDE" w:rsidRDefault="005A50AB" w:rsidP="007E2411">
            <w:pPr>
              <w:rPr>
                <w:rFonts w:ascii="標楷體" w:eastAsia="標楷體" w:hAnsi="標楷體" w:cs="新細明體"/>
              </w:rPr>
            </w:pPr>
            <w:r w:rsidRPr="00040DDE">
              <w:rPr>
                <w:rFonts w:ascii="標楷體" w:eastAsia="標楷體" w:hAnsi="標楷體" w:hint="eastAsia"/>
              </w:rPr>
              <w:t>31</w:t>
            </w:r>
          </w:p>
        </w:tc>
        <w:tc>
          <w:tcPr>
            <w:tcW w:w="4819" w:type="dxa"/>
            <w:tcBorders>
              <w:top w:val="nil"/>
              <w:left w:val="nil"/>
              <w:bottom w:val="single" w:sz="4" w:space="0" w:color="auto"/>
              <w:right w:val="single" w:sz="4" w:space="0" w:color="auto"/>
            </w:tcBorders>
            <w:shd w:val="clear" w:color="auto" w:fill="auto"/>
            <w:noWrap/>
            <w:vAlign w:val="center"/>
          </w:tcPr>
          <w:p w14:paraId="4E392DBD" w14:textId="77777777" w:rsidR="005A50AB" w:rsidRPr="00040DDE" w:rsidRDefault="005A50AB" w:rsidP="007E2411">
            <w:pPr>
              <w:rPr>
                <w:rFonts w:ascii="標楷體" w:eastAsia="標楷體" w:hAnsi="標楷體" w:cs="新細明體"/>
              </w:rPr>
            </w:pPr>
            <w:r w:rsidRPr="00040DDE">
              <w:rPr>
                <w:rFonts w:ascii="標楷體" w:eastAsia="標楷體" w:hAnsi="標楷體" w:hint="eastAsia"/>
              </w:rPr>
              <w:t>建北</w:t>
            </w:r>
          </w:p>
        </w:tc>
      </w:tr>
      <w:tr w:rsidR="005A50AB" w:rsidRPr="00543E73" w14:paraId="49123F23"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AABC64F" w14:textId="77777777" w:rsidR="005A50AB" w:rsidRPr="00040DDE" w:rsidRDefault="005A50AB" w:rsidP="007E2411">
            <w:pPr>
              <w:rPr>
                <w:rFonts w:ascii="標楷體" w:eastAsia="標楷體" w:hAnsi="標楷體" w:cs="新細明體"/>
              </w:rPr>
            </w:pPr>
            <w:r w:rsidRPr="00040DDE">
              <w:rPr>
                <w:rFonts w:ascii="標楷體" w:eastAsia="標楷體" w:hAnsi="標楷體" w:hint="eastAsia"/>
              </w:rPr>
              <w:t>41</w:t>
            </w:r>
          </w:p>
        </w:tc>
        <w:tc>
          <w:tcPr>
            <w:tcW w:w="4819" w:type="dxa"/>
            <w:tcBorders>
              <w:top w:val="nil"/>
              <w:left w:val="nil"/>
              <w:bottom w:val="single" w:sz="4" w:space="0" w:color="auto"/>
              <w:right w:val="single" w:sz="4" w:space="0" w:color="auto"/>
            </w:tcBorders>
            <w:shd w:val="clear" w:color="auto" w:fill="auto"/>
            <w:noWrap/>
            <w:vAlign w:val="center"/>
          </w:tcPr>
          <w:p w14:paraId="3AE39D31" w14:textId="77777777" w:rsidR="005A50AB" w:rsidRPr="00040DDE" w:rsidRDefault="005A50AB" w:rsidP="007E2411">
            <w:pPr>
              <w:rPr>
                <w:rFonts w:ascii="標楷體" w:eastAsia="標楷體" w:hAnsi="標楷體" w:cs="新細明體"/>
              </w:rPr>
            </w:pPr>
            <w:r w:rsidRPr="00040DDE">
              <w:rPr>
                <w:rFonts w:ascii="標楷體" w:eastAsia="標楷體" w:hAnsi="標楷體" w:hint="eastAsia"/>
              </w:rPr>
              <w:t>中壢駐區</w:t>
            </w:r>
          </w:p>
        </w:tc>
      </w:tr>
    </w:tbl>
    <w:p w14:paraId="5C0CEF7D" w14:textId="77777777" w:rsidR="005A50AB" w:rsidRPr="00543E73" w:rsidRDefault="005A50AB" w:rsidP="005A50AB">
      <w:pPr>
        <w:tabs>
          <w:tab w:val="left" w:pos="788"/>
        </w:tabs>
        <w:ind w:leftChars="300" w:left="720"/>
        <w:rPr>
          <w:rFonts w:ascii="標楷體" w:eastAsia="標楷體" w:hAnsi="標楷體"/>
        </w:rPr>
      </w:pPr>
    </w:p>
    <w:p w14:paraId="774C7D14" w14:textId="49A0E9A1" w:rsidR="005A50AB" w:rsidRPr="00543E73" w:rsidRDefault="005A50AB" w:rsidP="00894D7B">
      <w:pPr>
        <w:numPr>
          <w:ilvl w:val="0"/>
          <w:numId w:val="15"/>
        </w:numPr>
        <w:rPr>
          <w:rFonts w:ascii="標楷體" w:eastAsia="標楷體" w:hAnsi="標楷體"/>
        </w:rPr>
      </w:pPr>
      <w:r w:rsidRPr="00291505">
        <w:rPr>
          <w:rFonts w:ascii="標楷體" w:eastAsia="標楷體" w:hAnsi="標楷體" w:hint="eastAsia"/>
        </w:rPr>
        <w:t>保證人關係</w:t>
      </w:r>
      <w:r w:rsidR="00AF2CDD">
        <w:rPr>
          <w:rFonts w:ascii="標楷體" w:eastAsia="標楷體" w:hAnsi="標楷體" w:hint="eastAsia"/>
        </w:rPr>
        <w:t>代碼</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5A50AB" w:rsidRPr="00543E73" w14:paraId="5DBC5D38" w14:textId="77777777" w:rsidTr="007E2411">
        <w:trPr>
          <w:trHeight w:val="340"/>
          <w:tblHeader/>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C674CF8" w14:textId="77777777" w:rsidR="005A50AB" w:rsidRPr="00543E73" w:rsidRDefault="005A50AB" w:rsidP="007E2411">
            <w:pPr>
              <w:widowControl/>
              <w:rPr>
                <w:rFonts w:ascii="標楷體" w:eastAsia="標楷體" w:hAnsi="標楷體" w:cs="新細明體"/>
                <w:kern w:val="0"/>
              </w:rPr>
            </w:pPr>
            <w:r w:rsidRPr="00543E73">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3200A4BB" w14:textId="77777777" w:rsidR="005A50AB" w:rsidRPr="00543E73" w:rsidRDefault="005A50AB" w:rsidP="007E2411">
            <w:pPr>
              <w:widowControl/>
              <w:rPr>
                <w:rFonts w:ascii="標楷體" w:eastAsia="標楷體" w:hAnsi="標楷體" w:cs="新細明體"/>
                <w:kern w:val="0"/>
              </w:rPr>
            </w:pPr>
            <w:r w:rsidRPr="00543E73">
              <w:rPr>
                <w:rFonts w:ascii="標楷體" w:eastAsia="標楷體" w:hAnsi="標楷體" w:cs="新細明體" w:hint="eastAsia"/>
                <w:kern w:val="0"/>
              </w:rPr>
              <w:t>說明</w:t>
            </w:r>
          </w:p>
        </w:tc>
      </w:tr>
      <w:tr w:rsidR="005A50AB" w:rsidRPr="00543E73" w14:paraId="38C5E16F"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1E510B88" w14:textId="77777777" w:rsidR="005A50AB" w:rsidRDefault="005A50AB" w:rsidP="007E2411">
            <w:pPr>
              <w:rPr>
                <w:rFonts w:ascii="標楷體" w:eastAsia="標楷體" w:hAnsi="標楷體" w:cs="新細明體"/>
              </w:rPr>
            </w:pPr>
            <w:r>
              <w:rPr>
                <w:rFonts w:ascii="標楷體" w:eastAsia="標楷體" w:hAnsi="標楷體" w:hint="eastAsia"/>
              </w:rPr>
              <w:t>01</w:t>
            </w:r>
          </w:p>
        </w:tc>
        <w:tc>
          <w:tcPr>
            <w:tcW w:w="4819" w:type="dxa"/>
            <w:tcBorders>
              <w:top w:val="nil"/>
              <w:left w:val="nil"/>
              <w:bottom w:val="single" w:sz="4" w:space="0" w:color="auto"/>
              <w:right w:val="single" w:sz="4" w:space="0" w:color="auto"/>
            </w:tcBorders>
            <w:shd w:val="clear" w:color="auto" w:fill="auto"/>
            <w:noWrap/>
            <w:vAlign w:val="center"/>
          </w:tcPr>
          <w:p w14:paraId="2634203F" w14:textId="77777777" w:rsidR="005A50AB" w:rsidRDefault="005A50AB" w:rsidP="007E2411">
            <w:pPr>
              <w:rPr>
                <w:rFonts w:ascii="標楷體" w:eastAsia="標楷體" w:hAnsi="標楷體" w:cs="新細明體"/>
              </w:rPr>
            </w:pPr>
            <w:r>
              <w:rPr>
                <w:rFonts w:ascii="標楷體" w:eastAsia="標楷體" w:hAnsi="標楷體" w:hint="eastAsia"/>
              </w:rPr>
              <w:t>負責人</w:t>
            </w:r>
          </w:p>
        </w:tc>
      </w:tr>
      <w:tr w:rsidR="005A50AB" w:rsidRPr="00543E73" w14:paraId="27C34817"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1A664348" w14:textId="77777777" w:rsidR="005A50AB" w:rsidRDefault="005A50AB" w:rsidP="007E2411">
            <w:pPr>
              <w:rPr>
                <w:rFonts w:ascii="標楷體" w:eastAsia="標楷體" w:hAnsi="標楷體" w:cs="新細明體"/>
              </w:rPr>
            </w:pPr>
            <w:r>
              <w:rPr>
                <w:rFonts w:ascii="標楷體" w:eastAsia="標楷體" w:hAnsi="標楷體" w:hint="eastAsia"/>
              </w:rPr>
              <w:t>02</w:t>
            </w:r>
          </w:p>
        </w:tc>
        <w:tc>
          <w:tcPr>
            <w:tcW w:w="4819" w:type="dxa"/>
            <w:tcBorders>
              <w:top w:val="nil"/>
              <w:left w:val="nil"/>
              <w:bottom w:val="single" w:sz="4" w:space="0" w:color="auto"/>
              <w:right w:val="single" w:sz="4" w:space="0" w:color="auto"/>
            </w:tcBorders>
            <w:shd w:val="clear" w:color="auto" w:fill="auto"/>
            <w:noWrap/>
            <w:vAlign w:val="center"/>
          </w:tcPr>
          <w:p w14:paraId="602FE078" w14:textId="77777777" w:rsidR="005A50AB" w:rsidRDefault="005A50AB" w:rsidP="007E2411">
            <w:pPr>
              <w:rPr>
                <w:rFonts w:ascii="標楷體" w:eastAsia="標楷體" w:hAnsi="標楷體" w:cs="新細明體"/>
              </w:rPr>
            </w:pPr>
            <w:r>
              <w:rPr>
                <w:rFonts w:ascii="標楷體" w:eastAsia="標楷體" w:hAnsi="標楷體" w:hint="eastAsia"/>
              </w:rPr>
              <w:t>負責人之配偶</w:t>
            </w:r>
          </w:p>
        </w:tc>
      </w:tr>
      <w:tr w:rsidR="005A50AB" w:rsidRPr="00543E73" w14:paraId="12730143"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09B174CC" w14:textId="77777777" w:rsidR="005A50AB" w:rsidRDefault="005A50AB" w:rsidP="007E2411">
            <w:pPr>
              <w:rPr>
                <w:rFonts w:ascii="標楷體" w:eastAsia="標楷體" w:hAnsi="標楷體" w:cs="新細明體"/>
              </w:rPr>
            </w:pPr>
            <w:r>
              <w:rPr>
                <w:rFonts w:ascii="標楷體" w:eastAsia="標楷體" w:hAnsi="標楷體" w:hint="eastAsia"/>
              </w:rPr>
              <w:t>03</w:t>
            </w:r>
          </w:p>
        </w:tc>
        <w:tc>
          <w:tcPr>
            <w:tcW w:w="4819" w:type="dxa"/>
            <w:tcBorders>
              <w:top w:val="nil"/>
              <w:left w:val="nil"/>
              <w:bottom w:val="single" w:sz="4" w:space="0" w:color="auto"/>
              <w:right w:val="single" w:sz="4" w:space="0" w:color="auto"/>
            </w:tcBorders>
            <w:shd w:val="clear" w:color="auto" w:fill="auto"/>
            <w:noWrap/>
            <w:vAlign w:val="center"/>
          </w:tcPr>
          <w:p w14:paraId="77DA72CC" w14:textId="77777777" w:rsidR="005A50AB" w:rsidRDefault="005A50AB" w:rsidP="007E2411">
            <w:pPr>
              <w:rPr>
                <w:rFonts w:ascii="標楷體" w:eastAsia="標楷體" w:hAnsi="標楷體" w:cs="新細明體"/>
              </w:rPr>
            </w:pPr>
            <w:r>
              <w:rPr>
                <w:rFonts w:ascii="標楷體" w:eastAsia="標楷體" w:hAnsi="標楷體" w:hint="eastAsia"/>
              </w:rPr>
              <w:t>負責人之父母</w:t>
            </w:r>
          </w:p>
        </w:tc>
      </w:tr>
      <w:tr w:rsidR="005A50AB" w:rsidRPr="00543E73" w14:paraId="056DC071"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61041246" w14:textId="77777777" w:rsidR="005A50AB" w:rsidRDefault="005A50AB" w:rsidP="007E2411">
            <w:pPr>
              <w:rPr>
                <w:rFonts w:ascii="標楷體" w:eastAsia="標楷體" w:hAnsi="標楷體" w:cs="新細明體"/>
              </w:rPr>
            </w:pPr>
            <w:r>
              <w:rPr>
                <w:rFonts w:ascii="標楷體" w:eastAsia="標楷體" w:hAnsi="標楷體" w:hint="eastAsia"/>
              </w:rPr>
              <w:t>04</w:t>
            </w:r>
          </w:p>
        </w:tc>
        <w:tc>
          <w:tcPr>
            <w:tcW w:w="4819" w:type="dxa"/>
            <w:tcBorders>
              <w:top w:val="nil"/>
              <w:left w:val="nil"/>
              <w:bottom w:val="single" w:sz="4" w:space="0" w:color="auto"/>
              <w:right w:val="single" w:sz="4" w:space="0" w:color="auto"/>
            </w:tcBorders>
            <w:shd w:val="clear" w:color="auto" w:fill="auto"/>
            <w:noWrap/>
            <w:vAlign w:val="center"/>
          </w:tcPr>
          <w:p w14:paraId="743DE457" w14:textId="77777777" w:rsidR="005A50AB" w:rsidRDefault="005A50AB" w:rsidP="007E2411">
            <w:pPr>
              <w:rPr>
                <w:rFonts w:ascii="標楷體" w:eastAsia="標楷體" w:hAnsi="標楷體" w:cs="新細明體"/>
              </w:rPr>
            </w:pPr>
            <w:r>
              <w:rPr>
                <w:rFonts w:ascii="標楷體" w:eastAsia="標楷體" w:hAnsi="標楷體" w:hint="eastAsia"/>
              </w:rPr>
              <w:t>負責人之子女</w:t>
            </w:r>
          </w:p>
        </w:tc>
      </w:tr>
      <w:tr w:rsidR="005A50AB" w:rsidRPr="00543E73" w14:paraId="2DA4E30D"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E7C52A4" w14:textId="77777777" w:rsidR="005A50AB" w:rsidRDefault="005A50AB" w:rsidP="007E2411">
            <w:pPr>
              <w:rPr>
                <w:rFonts w:ascii="標楷體" w:eastAsia="標楷體" w:hAnsi="標楷體" w:cs="新細明體"/>
              </w:rPr>
            </w:pPr>
            <w:r>
              <w:rPr>
                <w:rFonts w:ascii="標楷體" w:eastAsia="標楷體" w:hAnsi="標楷體" w:hint="eastAsia"/>
              </w:rPr>
              <w:t>05</w:t>
            </w:r>
          </w:p>
        </w:tc>
        <w:tc>
          <w:tcPr>
            <w:tcW w:w="4819" w:type="dxa"/>
            <w:tcBorders>
              <w:top w:val="nil"/>
              <w:left w:val="nil"/>
              <w:bottom w:val="single" w:sz="4" w:space="0" w:color="auto"/>
              <w:right w:val="single" w:sz="4" w:space="0" w:color="auto"/>
            </w:tcBorders>
            <w:shd w:val="clear" w:color="auto" w:fill="auto"/>
            <w:noWrap/>
            <w:vAlign w:val="center"/>
          </w:tcPr>
          <w:p w14:paraId="627B4221" w14:textId="77777777" w:rsidR="005A50AB" w:rsidRDefault="005A50AB" w:rsidP="007E2411">
            <w:pPr>
              <w:rPr>
                <w:rFonts w:ascii="標楷體" w:eastAsia="標楷體" w:hAnsi="標楷體" w:cs="新細明體"/>
              </w:rPr>
            </w:pPr>
            <w:r>
              <w:rPr>
                <w:rFonts w:ascii="標楷體" w:eastAsia="標楷體" w:hAnsi="標楷體" w:hint="eastAsia"/>
              </w:rPr>
              <w:t>負責人之兄弟姐妹</w:t>
            </w:r>
          </w:p>
        </w:tc>
      </w:tr>
      <w:tr w:rsidR="005A50AB" w:rsidRPr="00543E73" w14:paraId="78F0E7D1"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29A73541" w14:textId="77777777" w:rsidR="005A50AB" w:rsidRDefault="005A50AB" w:rsidP="007E2411">
            <w:pPr>
              <w:rPr>
                <w:rFonts w:ascii="標楷體" w:eastAsia="標楷體" w:hAnsi="標楷體" w:cs="新細明體"/>
              </w:rPr>
            </w:pPr>
            <w:r>
              <w:rPr>
                <w:rFonts w:ascii="標楷體" w:eastAsia="標楷體" w:hAnsi="標楷體" w:hint="eastAsia"/>
              </w:rPr>
              <w:t>06</w:t>
            </w:r>
          </w:p>
        </w:tc>
        <w:tc>
          <w:tcPr>
            <w:tcW w:w="4819" w:type="dxa"/>
            <w:tcBorders>
              <w:top w:val="nil"/>
              <w:left w:val="nil"/>
              <w:bottom w:val="single" w:sz="4" w:space="0" w:color="auto"/>
              <w:right w:val="single" w:sz="4" w:space="0" w:color="auto"/>
            </w:tcBorders>
            <w:shd w:val="clear" w:color="auto" w:fill="auto"/>
            <w:noWrap/>
            <w:vAlign w:val="center"/>
          </w:tcPr>
          <w:p w14:paraId="0EB2B5B0" w14:textId="77777777" w:rsidR="005A50AB" w:rsidRDefault="005A50AB" w:rsidP="007E2411">
            <w:pPr>
              <w:rPr>
                <w:rFonts w:ascii="標楷體" w:eastAsia="標楷體" w:hAnsi="標楷體" w:cs="新細明體"/>
              </w:rPr>
            </w:pPr>
            <w:r>
              <w:rPr>
                <w:rFonts w:ascii="標楷體" w:eastAsia="標楷體" w:hAnsi="標楷體" w:hint="eastAsia"/>
              </w:rPr>
              <w:t>董事</w:t>
            </w:r>
          </w:p>
        </w:tc>
      </w:tr>
      <w:tr w:rsidR="005A50AB" w:rsidRPr="00543E73" w14:paraId="3A6A360F"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CFA36AF" w14:textId="77777777" w:rsidR="005A50AB" w:rsidRDefault="005A50AB" w:rsidP="007E2411">
            <w:pPr>
              <w:rPr>
                <w:rFonts w:ascii="標楷體" w:eastAsia="標楷體" w:hAnsi="標楷體" w:cs="新細明體"/>
              </w:rPr>
            </w:pPr>
            <w:r>
              <w:rPr>
                <w:rFonts w:ascii="標楷體" w:eastAsia="標楷體" w:hAnsi="標楷體" w:hint="eastAsia"/>
              </w:rPr>
              <w:t>07</w:t>
            </w:r>
          </w:p>
        </w:tc>
        <w:tc>
          <w:tcPr>
            <w:tcW w:w="4819" w:type="dxa"/>
            <w:tcBorders>
              <w:top w:val="nil"/>
              <w:left w:val="nil"/>
              <w:bottom w:val="single" w:sz="4" w:space="0" w:color="auto"/>
              <w:right w:val="single" w:sz="4" w:space="0" w:color="auto"/>
            </w:tcBorders>
            <w:shd w:val="clear" w:color="auto" w:fill="auto"/>
            <w:noWrap/>
            <w:vAlign w:val="center"/>
          </w:tcPr>
          <w:p w14:paraId="3610B7DC" w14:textId="77777777" w:rsidR="005A50AB" w:rsidRDefault="005A50AB" w:rsidP="007E2411">
            <w:pPr>
              <w:rPr>
                <w:rFonts w:ascii="標楷體" w:eastAsia="標楷體" w:hAnsi="標楷體" w:cs="新細明體"/>
              </w:rPr>
            </w:pPr>
            <w:r>
              <w:rPr>
                <w:rFonts w:ascii="標楷體" w:eastAsia="標楷體" w:hAnsi="標楷體" w:hint="eastAsia"/>
              </w:rPr>
              <w:t>董事之配偶</w:t>
            </w:r>
          </w:p>
        </w:tc>
      </w:tr>
      <w:tr w:rsidR="005A50AB" w:rsidRPr="00543E73" w14:paraId="079F25F9"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17A8ADB3" w14:textId="77777777" w:rsidR="005A50AB" w:rsidRDefault="005A50AB" w:rsidP="007E2411">
            <w:pPr>
              <w:rPr>
                <w:rFonts w:ascii="標楷體" w:eastAsia="標楷體" w:hAnsi="標楷體" w:cs="新細明體"/>
              </w:rPr>
            </w:pPr>
            <w:r>
              <w:rPr>
                <w:rFonts w:ascii="標楷體" w:eastAsia="標楷體" w:hAnsi="標楷體" w:hint="eastAsia"/>
              </w:rPr>
              <w:t>08</w:t>
            </w:r>
          </w:p>
        </w:tc>
        <w:tc>
          <w:tcPr>
            <w:tcW w:w="4819" w:type="dxa"/>
            <w:tcBorders>
              <w:top w:val="nil"/>
              <w:left w:val="nil"/>
              <w:bottom w:val="single" w:sz="4" w:space="0" w:color="auto"/>
              <w:right w:val="single" w:sz="4" w:space="0" w:color="auto"/>
            </w:tcBorders>
            <w:shd w:val="clear" w:color="auto" w:fill="auto"/>
            <w:noWrap/>
            <w:vAlign w:val="center"/>
          </w:tcPr>
          <w:p w14:paraId="3D1C741C" w14:textId="77777777" w:rsidR="005A50AB" w:rsidRDefault="005A50AB" w:rsidP="007E2411">
            <w:pPr>
              <w:rPr>
                <w:rFonts w:ascii="標楷體" w:eastAsia="標楷體" w:hAnsi="標楷體" w:cs="新細明體"/>
              </w:rPr>
            </w:pPr>
            <w:r>
              <w:rPr>
                <w:rFonts w:ascii="標楷體" w:eastAsia="標楷體" w:hAnsi="標楷體" w:hint="eastAsia"/>
              </w:rPr>
              <w:t>董事之父母</w:t>
            </w:r>
          </w:p>
        </w:tc>
      </w:tr>
      <w:tr w:rsidR="005A50AB" w:rsidRPr="00543E73" w14:paraId="56528890"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7F808616" w14:textId="77777777" w:rsidR="005A50AB" w:rsidRDefault="005A50AB" w:rsidP="007E2411">
            <w:pPr>
              <w:rPr>
                <w:rFonts w:ascii="標楷體" w:eastAsia="標楷體" w:hAnsi="標楷體" w:cs="新細明體"/>
              </w:rPr>
            </w:pPr>
            <w:r>
              <w:rPr>
                <w:rFonts w:ascii="標楷體" w:eastAsia="標楷體" w:hAnsi="標楷體" w:hint="eastAsia"/>
              </w:rPr>
              <w:lastRenderedPageBreak/>
              <w:t>09</w:t>
            </w:r>
          </w:p>
        </w:tc>
        <w:tc>
          <w:tcPr>
            <w:tcW w:w="4819" w:type="dxa"/>
            <w:tcBorders>
              <w:top w:val="nil"/>
              <w:left w:val="nil"/>
              <w:bottom w:val="single" w:sz="4" w:space="0" w:color="auto"/>
              <w:right w:val="single" w:sz="4" w:space="0" w:color="auto"/>
            </w:tcBorders>
            <w:shd w:val="clear" w:color="auto" w:fill="auto"/>
            <w:noWrap/>
            <w:vAlign w:val="center"/>
          </w:tcPr>
          <w:p w14:paraId="00A508E2" w14:textId="77777777" w:rsidR="005A50AB" w:rsidRDefault="005A50AB" w:rsidP="007E2411">
            <w:pPr>
              <w:rPr>
                <w:rFonts w:ascii="標楷體" w:eastAsia="標楷體" w:hAnsi="標楷體" w:cs="新細明體"/>
              </w:rPr>
            </w:pPr>
            <w:r>
              <w:rPr>
                <w:rFonts w:ascii="標楷體" w:eastAsia="標楷體" w:hAnsi="標楷體" w:hint="eastAsia"/>
              </w:rPr>
              <w:t>董事之子女</w:t>
            </w:r>
          </w:p>
        </w:tc>
      </w:tr>
      <w:tr w:rsidR="005A50AB" w:rsidRPr="00543E73" w14:paraId="2F17B042"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74DDA93" w14:textId="77777777" w:rsidR="005A50AB" w:rsidRDefault="005A50AB" w:rsidP="007E2411">
            <w:pPr>
              <w:rPr>
                <w:rFonts w:ascii="標楷體" w:eastAsia="標楷體" w:hAnsi="標楷體" w:cs="新細明體"/>
              </w:rPr>
            </w:pPr>
            <w:r>
              <w:rPr>
                <w:rFonts w:ascii="標楷體" w:eastAsia="標楷體" w:hAnsi="標楷體" w:hint="eastAsia"/>
              </w:rPr>
              <w:t>10</w:t>
            </w:r>
          </w:p>
        </w:tc>
        <w:tc>
          <w:tcPr>
            <w:tcW w:w="4819" w:type="dxa"/>
            <w:tcBorders>
              <w:top w:val="nil"/>
              <w:left w:val="nil"/>
              <w:bottom w:val="single" w:sz="4" w:space="0" w:color="auto"/>
              <w:right w:val="single" w:sz="4" w:space="0" w:color="auto"/>
            </w:tcBorders>
            <w:shd w:val="clear" w:color="auto" w:fill="auto"/>
            <w:noWrap/>
            <w:vAlign w:val="center"/>
          </w:tcPr>
          <w:p w14:paraId="40C70BAD" w14:textId="77777777" w:rsidR="005A50AB" w:rsidRDefault="005A50AB" w:rsidP="007E2411">
            <w:pPr>
              <w:rPr>
                <w:rFonts w:ascii="標楷體" w:eastAsia="標楷體" w:hAnsi="標楷體" w:cs="新細明體"/>
              </w:rPr>
            </w:pPr>
            <w:r>
              <w:rPr>
                <w:rFonts w:ascii="標楷體" w:eastAsia="標楷體" w:hAnsi="標楷體" w:hint="eastAsia"/>
              </w:rPr>
              <w:t>董事之兄弟姐妹</w:t>
            </w:r>
          </w:p>
        </w:tc>
      </w:tr>
      <w:tr w:rsidR="005A50AB" w:rsidRPr="00543E73" w14:paraId="54E3FE0C"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AD1A799" w14:textId="77777777" w:rsidR="005A50AB" w:rsidRDefault="005A50AB" w:rsidP="007E2411">
            <w:pPr>
              <w:rPr>
                <w:rFonts w:ascii="標楷體" w:eastAsia="標楷體" w:hAnsi="標楷體" w:cs="新細明體"/>
              </w:rPr>
            </w:pPr>
            <w:r>
              <w:rPr>
                <w:rFonts w:ascii="標楷體" w:eastAsia="標楷體" w:hAnsi="標楷體" w:hint="eastAsia"/>
              </w:rPr>
              <w:t>11</w:t>
            </w:r>
          </w:p>
        </w:tc>
        <w:tc>
          <w:tcPr>
            <w:tcW w:w="4819" w:type="dxa"/>
            <w:tcBorders>
              <w:top w:val="nil"/>
              <w:left w:val="nil"/>
              <w:bottom w:val="single" w:sz="4" w:space="0" w:color="auto"/>
              <w:right w:val="single" w:sz="4" w:space="0" w:color="auto"/>
            </w:tcBorders>
            <w:shd w:val="clear" w:color="auto" w:fill="auto"/>
            <w:noWrap/>
            <w:vAlign w:val="center"/>
          </w:tcPr>
          <w:p w14:paraId="18176756" w14:textId="77777777" w:rsidR="005A50AB" w:rsidRDefault="005A50AB" w:rsidP="007E2411">
            <w:pPr>
              <w:rPr>
                <w:rFonts w:ascii="標楷體" w:eastAsia="標楷體" w:hAnsi="標楷體" w:cs="新細明體"/>
              </w:rPr>
            </w:pPr>
            <w:r>
              <w:rPr>
                <w:rFonts w:ascii="標楷體" w:eastAsia="標楷體" w:hAnsi="標楷體" w:hint="eastAsia"/>
              </w:rPr>
              <w:t>股東</w:t>
            </w:r>
          </w:p>
        </w:tc>
      </w:tr>
      <w:tr w:rsidR="005A50AB" w:rsidRPr="00543E73" w14:paraId="0905AA43"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995E7DA" w14:textId="77777777" w:rsidR="005A50AB" w:rsidRDefault="005A50AB" w:rsidP="007E2411">
            <w:pPr>
              <w:rPr>
                <w:rFonts w:ascii="標楷體" w:eastAsia="標楷體" w:hAnsi="標楷體" w:cs="新細明體"/>
              </w:rPr>
            </w:pPr>
            <w:r>
              <w:rPr>
                <w:rFonts w:ascii="標楷體" w:eastAsia="標楷體" w:hAnsi="標楷體" w:hint="eastAsia"/>
              </w:rPr>
              <w:t>12</w:t>
            </w:r>
          </w:p>
        </w:tc>
        <w:tc>
          <w:tcPr>
            <w:tcW w:w="4819" w:type="dxa"/>
            <w:tcBorders>
              <w:top w:val="nil"/>
              <w:left w:val="nil"/>
              <w:bottom w:val="single" w:sz="4" w:space="0" w:color="auto"/>
              <w:right w:val="single" w:sz="4" w:space="0" w:color="auto"/>
            </w:tcBorders>
            <w:shd w:val="clear" w:color="auto" w:fill="auto"/>
            <w:noWrap/>
            <w:vAlign w:val="center"/>
          </w:tcPr>
          <w:p w14:paraId="16EC79B4" w14:textId="77777777" w:rsidR="005A50AB" w:rsidRDefault="005A50AB" w:rsidP="007E2411">
            <w:pPr>
              <w:rPr>
                <w:rFonts w:ascii="標楷體" w:eastAsia="標楷體" w:hAnsi="標楷體" w:cs="新細明體"/>
              </w:rPr>
            </w:pPr>
            <w:r>
              <w:rPr>
                <w:rFonts w:ascii="標楷體" w:eastAsia="標楷體" w:hAnsi="標楷體" w:hint="eastAsia"/>
              </w:rPr>
              <w:t>股東之配偶</w:t>
            </w:r>
          </w:p>
        </w:tc>
      </w:tr>
      <w:tr w:rsidR="005A50AB" w:rsidRPr="00543E73" w14:paraId="2D1BEBA6"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96184D6" w14:textId="77777777" w:rsidR="005A50AB" w:rsidRDefault="005A50AB" w:rsidP="007E2411">
            <w:pPr>
              <w:rPr>
                <w:rFonts w:ascii="標楷體" w:eastAsia="標楷體" w:hAnsi="標楷體" w:cs="新細明體"/>
              </w:rPr>
            </w:pPr>
            <w:r>
              <w:rPr>
                <w:rFonts w:ascii="標楷體" w:eastAsia="標楷體" w:hAnsi="標楷體" w:hint="eastAsia"/>
              </w:rPr>
              <w:t>13</w:t>
            </w:r>
          </w:p>
        </w:tc>
        <w:tc>
          <w:tcPr>
            <w:tcW w:w="4819" w:type="dxa"/>
            <w:tcBorders>
              <w:top w:val="nil"/>
              <w:left w:val="nil"/>
              <w:bottom w:val="single" w:sz="4" w:space="0" w:color="auto"/>
              <w:right w:val="single" w:sz="4" w:space="0" w:color="auto"/>
            </w:tcBorders>
            <w:shd w:val="clear" w:color="auto" w:fill="auto"/>
            <w:noWrap/>
            <w:vAlign w:val="center"/>
          </w:tcPr>
          <w:p w14:paraId="6D31DDEE" w14:textId="77777777" w:rsidR="005A50AB" w:rsidRDefault="005A50AB" w:rsidP="007E2411">
            <w:pPr>
              <w:rPr>
                <w:rFonts w:ascii="標楷體" w:eastAsia="標楷體" w:hAnsi="標楷體" w:cs="新細明體"/>
              </w:rPr>
            </w:pPr>
            <w:r>
              <w:rPr>
                <w:rFonts w:ascii="標楷體" w:eastAsia="標楷體" w:hAnsi="標楷體" w:hint="eastAsia"/>
              </w:rPr>
              <w:t>股東之父母</w:t>
            </w:r>
          </w:p>
        </w:tc>
      </w:tr>
      <w:tr w:rsidR="005A50AB" w:rsidRPr="00543E73" w14:paraId="7A4E4839"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232C0045" w14:textId="77777777" w:rsidR="005A50AB" w:rsidRDefault="005A50AB" w:rsidP="007E2411">
            <w:pPr>
              <w:rPr>
                <w:rFonts w:ascii="標楷體" w:eastAsia="標楷體" w:hAnsi="標楷體" w:cs="新細明體"/>
              </w:rPr>
            </w:pPr>
            <w:r>
              <w:rPr>
                <w:rFonts w:ascii="標楷體" w:eastAsia="標楷體" w:hAnsi="標楷體" w:hint="eastAsia"/>
              </w:rPr>
              <w:t>14</w:t>
            </w:r>
          </w:p>
        </w:tc>
        <w:tc>
          <w:tcPr>
            <w:tcW w:w="4819" w:type="dxa"/>
            <w:tcBorders>
              <w:top w:val="nil"/>
              <w:left w:val="nil"/>
              <w:bottom w:val="single" w:sz="4" w:space="0" w:color="auto"/>
              <w:right w:val="single" w:sz="4" w:space="0" w:color="auto"/>
            </w:tcBorders>
            <w:shd w:val="clear" w:color="auto" w:fill="auto"/>
            <w:noWrap/>
            <w:vAlign w:val="center"/>
          </w:tcPr>
          <w:p w14:paraId="6A131D0C" w14:textId="77777777" w:rsidR="005A50AB" w:rsidRDefault="005A50AB" w:rsidP="007E2411">
            <w:pPr>
              <w:rPr>
                <w:rFonts w:ascii="標楷體" w:eastAsia="標楷體" w:hAnsi="標楷體" w:cs="新細明體"/>
              </w:rPr>
            </w:pPr>
            <w:r>
              <w:rPr>
                <w:rFonts w:ascii="標楷體" w:eastAsia="標楷體" w:hAnsi="標楷體" w:hint="eastAsia"/>
              </w:rPr>
              <w:t>股東之子女</w:t>
            </w:r>
          </w:p>
        </w:tc>
      </w:tr>
      <w:tr w:rsidR="005A50AB" w:rsidRPr="00543E73" w14:paraId="672DA351"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28359E02" w14:textId="77777777" w:rsidR="005A50AB" w:rsidRDefault="005A50AB" w:rsidP="007E2411">
            <w:pPr>
              <w:rPr>
                <w:rFonts w:ascii="標楷體" w:eastAsia="標楷體" w:hAnsi="標楷體" w:cs="新細明體"/>
              </w:rPr>
            </w:pPr>
            <w:r>
              <w:rPr>
                <w:rFonts w:ascii="標楷體" w:eastAsia="標楷體" w:hAnsi="標楷體" w:hint="eastAsia"/>
              </w:rPr>
              <w:t>15</w:t>
            </w:r>
          </w:p>
        </w:tc>
        <w:tc>
          <w:tcPr>
            <w:tcW w:w="4819" w:type="dxa"/>
            <w:tcBorders>
              <w:top w:val="nil"/>
              <w:left w:val="nil"/>
              <w:bottom w:val="single" w:sz="4" w:space="0" w:color="auto"/>
              <w:right w:val="single" w:sz="4" w:space="0" w:color="auto"/>
            </w:tcBorders>
            <w:shd w:val="clear" w:color="auto" w:fill="auto"/>
            <w:noWrap/>
            <w:vAlign w:val="center"/>
          </w:tcPr>
          <w:p w14:paraId="2BFB6A66" w14:textId="77777777" w:rsidR="005A50AB" w:rsidRDefault="005A50AB" w:rsidP="007E2411">
            <w:pPr>
              <w:rPr>
                <w:rFonts w:ascii="標楷體" w:eastAsia="標楷體" w:hAnsi="標楷體" w:cs="新細明體"/>
              </w:rPr>
            </w:pPr>
            <w:r>
              <w:rPr>
                <w:rFonts w:ascii="標楷體" w:eastAsia="標楷體" w:hAnsi="標楷體" w:hint="eastAsia"/>
              </w:rPr>
              <w:t>股東之兄弟姐妹</w:t>
            </w:r>
          </w:p>
        </w:tc>
      </w:tr>
      <w:tr w:rsidR="005A50AB" w:rsidRPr="00543E73" w14:paraId="6260C7D0"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CDF5994" w14:textId="77777777" w:rsidR="005A50AB" w:rsidRDefault="005A50AB" w:rsidP="007E2411">
            <w:pPr>
              <w:rPr>
                <w:rFonts w:ascii="標楷體" w:eastAsia="標楷體" w:hAnsi="標楷體" w:cs="新細明體"/>
              </w:rPr>
            </w:pPr>
            <w:r>
              <w:rPr>
                <w:rFonts w:ascii="標楷體" w:eastAsia="標楷體" w:hAnsi="標楷體" w:hint="eastAsia"/>
              </w:rPr>
              <w:t>16</w:t>
            </w:r>
          </w:p>
        </w:tc>
        <w:tc>
          <w:tcPr>
            <w:tcW w:w="4819" w:type="dxa"/>
            <w:tcBorders>
              <w:top w:val="nil"/>
              <w:left w:val="nil"/>
              <w:bottom w:val="single" w:sz="4" w:space="0" w:color="auto"/>
              <w:right w:val="single" w:sz="4" w:space="0" w:color="auto"/>
            </w:tcBorders>
            <w:shd w:val="clear" w:color="auto" w:fill="auto"/>
            <w:noWrap/>
            <w:vAlign w:val="center"/>
          </w:tcPr>
          <w:p w14:paraId="7F7C65F8" w14:textId="77777777" w:rsidR="005A50AB" w:rsidRDefault="005A50AB" w:rsidP="007E2411">
            <w:pPr>
              <w:rPr>
                <w:rFonts w:ascii="標楷體" w:eastAsia="標楷體" w:hAnsi="標楷體" w:cs="新細明體"/>
              </w:rPr>
            </w:pPr>
            <w:r>
              <w:rPr>
                <w:rFonts w:ascii="標楷體" w:eastAsia="標楷體" w:hAnsi="標楷體" w:hint="eastAsia"/>
              </w:rPr>
              <w:t>總經理</w:t>
            </w:r>
          </w:p>
        </w:tc>
      </w:tr>
      <w:tr w:rsidR="005A50AB" w:rsidRPr="00543E73" w14:paraId="51CDD941"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5DE65FB" w14:textId="77777777" w:rsidR="005A50AB" w:rsidRDefault="005A50AB" w:rsidP="007E2411">
            <w:pPr>
              <w:rPr>
                <w:rFonts w:ascii="標楷體" w:eastAsia="標楷體" w:hAnsi="標楷體" w:cs="新細明體"/>
              </w:rPr>
            </w:pPr>
            <w:r>
              <w:rPr>
                <w:rFonts w:ascii="標楷體" w:eastAsia="標楷體" w:hAnsi="標楷體" w:hint="eastAsia"/>
              </w:rPr>
              <w:t>17</w:t>
            </w:r>
          </w:p>
        </w:tc>
        <w:tc>
          <w:tcPr>
            <w:tcW w:w="4819" w:type="dxa"/>
            <w:tcBorders>
              <w:top w:val="nil"/>
              <w:left w:val="nil"/>
              <w:bottom w:val="single" w:sz="4" w:space="0" w:color="auto"/>
              <w:right w:val="single" w:sz="4" w:space="0" w:color="auto"/>
            </w:tcBorders>
            <w:shd w:val="clear" w:color="auto" w:fill="auto"/>
            <w:noWrap/>
            <w:vAlign w:val="center"/>
          </w:tcPr>
          <w:p w14:paraId="2FFB2BD8" w14:textId="77777777" w:rsidR="005A50AB" w:rsidRDefault="005A50AB" w:rsidP="007E2411">
            <w:pPr>
              <w:rPr>
                <w:rFonts w:ascii="標楷體" w:eastAsia="標楷體" w:hAnsi="標楷體" w:cs="新細明體"/>
              </w:rPr>
            </w:pPr>
            <w:r>
              <w:rPr>
                <w:rFonts w:ascii="標楷體" w:eastAsia="標楷體" w:hAnsi="標楷體" w:hint="eastAsia"/>
              </w:rPr>
              <w:t>總經理之配偶</w:t>
            </w:r>
          </w:p>
        </w:tc>
      </w:tr>
      <w:tr w:rsidR="005A50AB" w:rsidRPr="00543E73" w14:paraId="3F454D6A"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61148002" w14:textId="77777777" w:rsidR="005A50AB" w:rsidRDefault="005A50AB" w:rsidP="007E2411">
            <w:pPr>
              <w:rPr>
                <w:rFonts w:ascii="標楷體" w:eastAsia="標楷體" w:hAnsi="標楷體" w:cs="新細明體"/>
              </w:rPr>
            </w:pPr>
            <w:r>
              <w:rPr>
                <w:rFonts w:ascii="標楷體" w:eastAsia="標楷體" w:hAnsi="標楷體" w:hint="eastAsia"/>
              </w:rPr>
              <w:t>18</w:t>
            </w:r>
          </w:p>
        </w:tc>
        <w:tc>
          <w:tcPr>
            <w:tcW w:w="4819" w:type="dxa"/>
            <w:tcBorders>
              <w:top w:val="nil"/>
              <w:left w:val="nil"/>
              <w:bottom w:val="single" w:sz="4" w:space="0" w:color="auto"/>
              <w:right w:val="single" w:sz="4" w:space="0" w:color="auto"/>
            </w:tcBorders>
            <w:shd w:val="clear" w:color="auto" w:fill="auto"/>
            <w:noWrap/>
            <w:vAlign w:val="center"/>
          </w:tcPr>
          <w:p w14:paraId="6A7FAE0E" w14:textId="77777777" w:rsidR="005A50AB" w:rsidRDefault="005A50AB" w:rsidP="007E2411">
            <w:pPr>
              <w:rPr>
                <w:rFonts w:ascii="標楷體" w:eastAsia="標楷體" w:hAnsi="標楷體" w:cs="新細明體"/>
              </w:rPr>
            </w:pPr>
            <w:r>
              <w:rPr>
                <w:rFonts w:ascii="標楷體" w:eastAsia="標楷體" w:hAnsi="標楷體" w:hint="eastAsia"/>
              </w:rPr>
              <w:t>總經理之父母</w:t>
            </w:r>
          </w:p>
        </w:tc>
      </w:tr>
      <w:tr w:rsidR="005A50AB" w:rsidRPr="00543E73" w14:paraId="3803C2FA"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60B7BEC9" w14:textId="77777777" w:rsidR="005A50AB" w:rsidRDefault="005A50AB" w:rsidP="007E2411">
            <w:pPr>
              <w:rPr>
                <w:rFonts w:ascii="標楷體" w:eastAsia="標楷體" w:hAnsi="標楷體" w:cs="新細明體"/>
              </w:rPr>
            </w:pPr>
            <w:r>
              <w:rPr>
                <w:rFonts w:ascii="標楷體" w:eastAsia="標楷體" w:hAnsi="標楷體" w:hint="eastAsia"/>
              </w:rPr>
              <w:t>19</w:t>
            </w:r>
          </w:p>
        </w:tc>
        <w:tc>
          <w:tcPr>
            <w:tcW w:w="4819" w:type="dxa"/>
            <w:tcBorders>
              <w:top w:val="nil"/>
              <w:left w:val="nil"/>
              <w:bottom w:val="single" w:sz="4" w:space="0" w:color="auto"/>
              <w:right w:val="single" w:sz="4" w:space="0" w:color="auto"/>
            </w:tcBorders>
            <w:shd w:val="clear" w:color="auto" w:fill="auto"/>
            <w:noWrap/>
            <w:vAlign w:val="center"/>
          </w:tcPr>
          <w:p w14:paraId="041F18B6" w14:textId="77777777" w:rsidR="005A50AB" w:rsidRDefault="005A50AB" w:rsidP="007E2411">
            <w:pPr>
              <w:rPr>
                <w:rFonts w:ascii="標楷體" w:eastAsia="標楷體" w:hAnsi="標楷體" w:cs="新細明體"/>
              </w:rPr>
            </w:pPr>
            <w:r>
              <w:rPr>
                <w:rFonts w:ascii="標楷體" w:eastAsia="標楷體" w:hAnsi="標楷體" w:hint="eastAsia"/>
              </w:rPr>
              <w:t>總經理之子女</w:t>
            </w:r>
          </w:p>
        </w:tc>
      </w:tr>
      <w:tr w:rsidR="005A50AB" w:rsidRPr="00543E73" w14:paraId="4E6F229C"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035BC7E4" w14:textId="77777777" w:rsidR="005A50AB" w:rsidRDefault="005A50AB" w:rsidP="007E2411">
            <w:pPr>
              <w:rPr>
                <w:rFonts w:ascii="標楷體" w:eastAsia="標楷體" w:hAnsi="標楷體" w:cs="新細明體"/>
              </w:rPr>
            </w:pPr>
            <w:r>
              <w:rPr>
                <w:rFonts w:ascii="標楷體" w:eastAsia="標楷體" w:hAnsi="標楷體" w:hint="eastAsia"/>
              </w:rPr>
              <w:t>20</w:t>
            </w:r>
          </w:p>
        </w:tc>
        <w:tc>
          <w:tcPr>
            <w:tcW w:w="4819" w:type="dxa"/>
            <w:tcBorders>
              <w:top w:val="nil"/>
              <w:left w:val="nil"/>
              <w:bottom w:val="single" w:sz="4" w:space="0" w:color="auto"/>
              <w:right w:val="single" w:sz="4" w:space="0" w:color="auto"/>
            </w:tcBorders>
            <w:shd w:val="clear" w:color="auto" w:fill="auto"/>
            <w:noWrap/>
            <w:vAlign w:val="center"/>
          </w:tcPr>
          <w:p w14:paraId="73102BD9" w14:textId="77777777" w:rsidR="005A50AB" w:rsidRDefault="005A50AB" w:rsidP="007E2411">
            <w:pPr>
              <w:rPr>
                <w:rFonts w:ascii="標楷體" w:eastAsia="標楷體" w:hAnsi="標楷體" w:cs="新細明體"/>
              </w:rPr>
            </w:pPr>
            <w:r>
              <w:rPr>
                <w:rFonts w:ascii="標楷體" w:eastAsia="標楷體" w:hAnsi="標楷體" w:hint="eastAsia"/>
              </w:rPr>
              <w:t>總經理之兄弟姐妹</w:t>
            </w:r>
          </w:p>
        </w:tc>
      </w:tr>
      <w:tr w:rsidR="005A50AB" w:rsidRPr="00543E73" w14:paraId="134103ED"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188FA167" w14:textId="77777777" w:rsidR="005A50AB" w:rsidRDefault="005A50AB" w:rsidP="007E2411">
            <w:pPr>
              <w:rPr>
                <w:rFonts w:ascii="標楷體" w:eastAsia="標楷體" w:hAnsi="標楷體" w:cs="新細明體"/>
              </w:rPr>
            </w:pPr>
            <w:r>
              <w:rPr>
                <w:rFonts w:ascii="標楷體" w:eastAsia="標楷體" w:hAnsi="標楷體" w:hint="eastAsia"/>
              </w:rPr>
              <w:t>21</w:t>
            </w:r>
          </w:p>
        </w:tc>
        <w:tc>
          <w:tcPr>
            <w:tcW w:w="4819" w:type="dxa"/>
            <w:tcBorders>
              <w:top w:val="nil"/>
              <w:left w:val="nil"/>
              <w:bottom w:val="single" w:sz="4" w:space="0" w:color="auto"/>
              <w:right w:val="single" w:sz="4" w:space="0" w:color="auto"/>
            </w:tcBorders>
            <w:shd w:val="clear" w:color="auto" w:fill="auto"/>
            <w:noWrap/>
            <w:vAlign w:val="center"/>
          </w:tcPr>
          <w:p w14:paraId="592FA104" w14:textId="77777777" w:rsidR="005A50AB" w:rsidRDefault="005A50AB" w:rsidP="007E2411">
            <w:pPr>
              <w:rPr>
                <w:rFonts w:ascii="標楷體" w:eastAsia="標楷體" w:hAnsi="標楷體" w:cs="新細明體"/>
              </w:rPr>
            </w:pPr>
            <w:r>
              <w:rPr>
                <w:rFonts w:ascii="標楷體" w:eastAsia="標楷體" w:hAnsi="標楷體" w:hint="eastAsia"/>
              </w:rPr>
              <w:t>其他經理人或員工</w:t>
            </w:r>
          </w:p>
        </w:tc>
      </w:tr>
      <w:tr w:rsidR="005A50AB" w:rsidRPr="00543E73" w14:paraId="64179A30"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0405D09" w14:textId="77777777" w:rsidR="005A50AB" w:rsidRDefault="005A50AB" w:rsidP="007E2411">
            <w:pPr>
              <w:rPr>
                <w:rFonts w:ascii="標楷體" w:eastAsia="標楷體" w:hAnsi="標楷體" w:cs="新細明體"/>
              </w:rPr>
            </w:pPr>
            <w:r>
              <w:rPr>
                <w:rFonts w:ascii="標楷體" w:eastAsia="標楷體" w:hAnsi="標楷體" w:hint="eastAsia"/>
              </w:rPr>
              <w:t>22</w:t>
            </w:r>
          </w:p>
        </w:tc>
        <w:tc>
          <w:tcPr>
            <w:tcW w:w="4819" w:type="dxa"/>
            <w:tcBorders>
              <w:top w:val="nil"/>
              <w:left w:val="nil"/>
              <w:bottom w:val="single" w:sz="4" w:space="0" w:color="auto"/>
              <w:right w:val="single" w:sz="4" w:space="0" w:color="auto"/>
            </w:tcBorders>
            <w:shd w:val="clear" w:color="auto" w:fill="auto"/>
            <w:noWrap/>
            <w:vAlign w:val="center"/>
          </w:tcPr>
          <w:p w14:paraId="003DF61E" w14:textId="77777777" w:rsidR="005A50AB" w:rsidRDefault="005A50AB" w:rsidP="007E2411">
            <w:pPr>
              <w:rPr>
                <w:rFonts w:ascii="標楷體" w:eastAsia="標楷體" w:hAnsi="標楷體" w:cs="新細明體"/>
              </w:rPr>
            </w:pPr>
            <w:r>
              <w:rPr>
                <w:rFonts w:ascii="標楷體" w:eastAsia="標楷體" w:hAnsi="標楷體" w:hint="eastAsia"/>
              </w:rPr>
              <w:t>其他經理人或員工之配偶</w:t>
            </w:r>
          </w:p>
        </w:tc>
      </w:tr>
      <w:tr w:rsidR="005A50AB" w:rsidRPr="00543E73" w14:paraId="64C2FF34"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7883139A" w14:textId="77777777" w:rsidR="005A50AB" w:rsidRDefault="005A50AB" w:rsidP="007E2411">
            <w:pPr>
              <w:rPr>
                <w:rFonts w:ascii="標楷體" w:eastAsia="標楷體" w:hAnsi="標楷體" w:cs="新細明體"/>
              </w:rPr>
            </w:pPr>
            <w:r>
              <w:rPr>
                <w:rFonts w:ascii="標楷體" w:eastAsia="標楷體" w:hAnsi="標楷體" w:hint="eastAsia"/>
              </w:rPr>
              <w:t>23</w:t>
            </w:r>
          </w:p>
        </w:tc>
        <w:tc>
          <w:tcPr>
            <w:tcW w:w="4819" w:type="dxa"/>
            <w:tcBorders>
              <w:top w:val="nil"/>
              <w:left w:val="nil"/>
              <w:bottom w:val="single" w:sz="4" w:space="0" w:color="auto"/>
              <w:right w:val="single" w:sz="4" w:space="0" w:color="auto"/>
            </w:tcBorders>
            <w:shd w:val="clear" w:color="auto" w:fill="auto"/>
            <w:noWrap/>
            <w:vAlign w:val="center"/>
          </w:tcPr>
          <w:p w14:paraId="57940650" w14:textId="77777777" w:rsidR="005A50AB" w:rsidRDefault="005A50AB" w:rsidP="007E2411">
            <w:pPr>
              <w:rPr>
                <w:rFonts w:ascii="標楷體" w:eastAsia="標楷體" w:hAnsi="標楷體" w:cs="新細明體"/>
              </w:rPr>
            </w:pPr>
            <w:r>
              <w:rPr>
                <w:rFonts w:ascii="標楷體" w:eastAsia="標楷體" w:hAnsi="標楷體" w:hint="eastAsia"/>
              </w:rPr>
              <w:t>其他經理人或員工之父母</w:t>
            </w:r>
          </w:p>
        </w:tc>
      </w:tr>
      <w:tr w:rsidR="005A50AB" w:rsidRPr="00543E73" w14:paraId="0D8DFCB4"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27C56D6C" w14:textId="77777777" w:rsidR="005A50AB" w:rsidRDefault="005A50AB" w:rsidP="007E2411">
            <w:pPr>
              <w:rPr>
                <w:rFonts w:ascii="標楷體" w:eastAsia="標楷體" w:hAnsi="標楷體" w:cs="新細明體"/>
              </w:rPr>
            </w:pPr>
            <w:r>
              <w:rPr>
                <w:rFonts w:ascii="標楷體" w:eastAsia="標楷體" w:hAnsi="標楷體" w:hint="eastAsia"/>
              </w:rPr>
              <w:t>24</w:t>
            </w:r>
          </w:p>
        </w:tc>
        <w:tc>
          <w:tcPr>
            <w:tcW w:w="4819" w:type="dxa"/>
            <w:tcBorders>
              <w:top w:val="nil"/>
              <w:left w:val="nil"/>
              <w:bottom w:val="single" w:sz="4" w:space="0" w:color="auto"/>
              <w:right w:val="single" w:sz="4" w:space="0" w:color="auto"/>
            </w:tcBorders>
            <w:shd w:val="clear" w:color="auto" w:fill="auto"/>
            <w:noWrap/>
            <w:vAlign w:val="center"/>
          </w:tcPr>
          <w:p w14:paraId="5C03818E" w14:textId="77777777" w:rsidR="005A50AB" w:rsidRDefault="005A50AB" w:rsidP="007E2411">
            <w:pPr>
              <w:rPr>
                <w:rFonts w:ascii="標楷體" w:eastAsia="標楷體" w:hAnsi="標楷體" w:cs="新細明體"/>
              </w:rPr>
            </w:pPr>
            <w:r>
              <w:rPr>
                <w:rFonts w:ascii="標楷體" w:eastAsia="標楷體" w:hAnsi="標楷體" w:hint="eastAsia"/>
              </w:rPr>
              <w:t>其他經理人或員工之子女</w:t>
            </w:r>
          </w:p>
        </w:tc>
      </w:tr>
      <w:tr w:rsidR="005A50AB" w:rsidRPr="00543E73" w14:paraId="0CB42712"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1B24503F" w14:textId="77777777" w:rsidR="005A50AB" w:rsidRDefault="005A50AB" w:rsidP="007E2411">
            <w:pPr>
              <w:rPr>
                <w:rFonts w:ascii="標楷體" w:eastAsia="標楷體" w:hAnsi="標楷體" w:cs="新細明體"/>
              </w:rPr>
            </w:pPr>
            <w:r>
              <w:rPr>
                <w:rFonts w:ascii="標楷體" w:eastAsia="標楷體" w:hAnsi="標楷體" w:hint="eastAsia"/>
              </w:rPr>
              <w:t>25</w:t>
            </w:r>
          </w:p>
        </w:tc>
        <w:tc>
          <w:tcPr>
            <w:tcW w:w="4819" w:type="dxa"/>
            <w:tcBorders>
              <w:top w:val="nil"/>
              <w:left w:val="nil"/>
              <w:bottom w:val="single" w:sz="4" w:space="0" w:color="auto"/>
              <w:right w:val="single" w:sz="4" w:space="0" w:color="auto"/>
            </w:tcBorders>
            <w:shd w:val="clear" w:color="auto" w:fill="auto"/>
            <w:noWrap/>
            <w:vAlign w:val="center"/>
          </w:tcPr>
          <w:p w14:paraId="5B2745F8" w14:textId="77777777" w:rsidR="005A50AB" w:rsidRDefault="005A50AB" w:rsidP="007E2411">
            <w:pPr>
              <w:rPr>
                <w:rFonts w:ascii="標楷體" w:eastAsia="標楷體" w:hAnsi="標楷體" w:cs="新細明體"/>
              </w:rPr>
            </w:pPr>
            <w:r>
              <w:rPr>
                <w:rFonts w:ascii="標楷體" w:eastAsia="標楷體" w:hAnsi="標楷體" w:hint="eastAsia"/>
              </w:rPr>
              <w:t>其他經理人或員工之兄弟姐妹</w:t>
            </w:r>
          </w:p>
        </w:tc>
      </w:tr>
      <w:tr w:rsidR="005A50AB" w:rsidRPr="00543E73" w14:paraId="592D2D69"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764B8732" w14:textId="77777777" w:rsidR="005A50AB" w:rsidRDefault="005A50AB" w:rsidP="007E2411">
            <w:pPr>
              <w:rPr>
                <w:rFonts w:ascii="標楷體" w:eastAsia="標楷體" w:hAnsi="標楷體" w:cs="新細明體"/>
              </w:rPr>
            </w:pPr>
            <w:r>
              <w:rPr>
                <w:rFonts w:ascii="標楷體" w:eastAsia="標楷體" w:hAnsi="標楷體" w:hint="eastAsia"/>
              </w:rPr>
              <w:t>26</w:t>
            </w:r>
          </w:p>
        </w:tc>
        <w:tc>
          <w:tcPr>
            <w:tcW w:w="4819" w:type="dxa"/>
            <w:tcBorders>
              <w:top w:val="nil"/>
              <w:left w:val="nil"/>
              <w:bottom w:val="single" w:sz="4" w:space="0" w:color="auto"/>
              <w:right w:val="single" w:sz="4" w:space="0" w:color="auto"/>
            </w:tcBorders>
            <w:shd w:val="clear" w:color="auto" w:fill="auto"/>
            <w:noWrap/>
            <w:vAlign w:val="center"/>
          </w:tcPr>
          <w:p w14:paraId="4A8E8911" w14:textId="77777777" w:rsidR="005A50AB" w:rsidRDefault="005A50AB" w:rsidP="007E2411">
            <w:pPr>
              <w:rPr>
                <w:rFonts w:ascii="標楷體" w:eastAsia="標楷體" w:hAnsi="標楷體" w:cs="新細明體"/>
              </w:rPr>
            </w:pPr>
            <w:r>
              <w:rPr>
                <w:rFonts w:ascii="標楷體" w:eastAsia="標楷體" w:hAnsi="標楷體" w:hint="eastAsia"/>
              </w:rPr>
              <w:t>關係企業</w:t>
            </w:r>
          </w:p>
        </w:tc>
      </w:tr>
      <w:tr w:rsidR="005A50AB" w:rsidRPr="00543E73" w14:paraId="6B80392A"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53405FD" w14:textId="77777777" w:rsidR="005A50AB" w:rsidRDefault="005A50AB" w:rsidP="007E2411">
            <w:pPr>
              <w:rPr>
                <w:rFonts w:ascii="標楷體" w:eastAsia="標楷體" w:hAnsi="標楷體" w:cs="新細明體"/>
              </w:rPr>
            </w:pPr>
            <w:r>
              <w:rPr>
                <w:rFonts w:ascii="標楷體" w:eastAsia="標楷體" w:hAnsi="標楷體" w:hint="eastAsia"/>
              </w:rPr>
              <w:t>27</w:t>
            </w:r>
          </w:p>
        </w:tc>
        <w:tc>
          <w:tcPr>
            <w:tcW w:w="4819" w:type="dxa"/>
            <w:tcBorders>
              <w:top w:val="nil"/>
              <w:left w:val="nil"/>
              <w:bottom w:val="single" w:sz="4" w:space="0" w:color="auto"/>
              <w:right w:val="single" w:sz="4" w:space="0" w:color="auto"/>
            </w:tcBorders>
            <w:shd w:val="clear" w:color="auto" w:fill="auto"/>
            <w:noWrap/>
            <w:vAlign w:val="center"/>
          </w:tcPr>
          <w:p w14:paraId="27D68384" w14:textId="77777777" w:rsidR="005A50AB" w:rsidRDefault="005A50AB" w:rsidP="007E2411">
            <w:pPr>
              <w:rPr>
                <w:rFonts w:ascii="標楷體" w:eastAsia="標楷體" w:hAnsi="標楷體" w:cs="新細明體"/>
              </w:rPr>
            </w:pPr>
            <w:r>
              <w:rPr>
                <w:rFonts w:ascii="標楷體" w:eastAsia="標楷體" w:hAnsi="標楷體" w:hint="eastAsia"/>
              </w:rPr>
              <w:t>擔任負責人之企業</w:t>
            </w:r>
          </w:p>
        </w:tc>
      </w:tr>
      <w:tr w:rsidR="005A50AB" w:rsidRPr="00543E73" w14:paraId="7FDE6072"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11DF4C6" w14:textId="77777777" w:rsidR="005A50AB" w:rsidRDefault="005A50AB" w:rsidP="007E2411">
            <w:pPr>
              <w:rPr>
                <w:rFonts w:ascii="標楷體" w:eastAsia="標楷體" w:hAnsi="標楷體" w:cs="新細明體"/>
              </w:rPr>
            </w:pPr>
            <w:r>
              <w:rPr>
                <w:rFonts w:ascii="標楷體" w:eastAsia="標楷體" w:hAnsi="標楷體" w:hint="eastAsia"/>
              </w:rPr>
              <w:t>28</w:t>
            </w:r>
          </w:p>
        </w:tc>
        <w:tc>
          <w:tcPr>
            <w:tcW w:w="4819" w:type="dxa"/>
            <w:tcBorders>
              <w:top w:val="nil"/>
              <w:left w:val="nil"/>
              <w:bottom w:val="single" w:sz="4" w:space="0" w:color="auto"/>
              <w:right w:val="single" w:sz="4" w:space="0" w:color="auto"/>
            </w:tcBorders>
            <w:shd w:val="clear" w:color="auto" w:fill="auto"/>
            <w:noWrap/>
            <w:vAlign w:val="center"/>
          </w:tcPr>
          <w:p w14:paraId="654414C9" w14:textId="77777777" w:rsidR="005A50AB" w:rsidRDefault="005A50AB" w:rsidP="007E2411">
            <w:pPr>
              <w:rPr>
                <w:rFonts w:ascii="標楷體" w:eastAsia="標楷體" w:hAnsi="標楷體" w:cs="新細明體"/>
              </w:rPr>
            </w:pPr>
            <w:r>
              <w:rPr>
                <w:rFonts w:ascii="標楷體" w:eastAsia="標楷體" w:hAnsi="標楷體" w:hint="eastAsia"/>
              </w:rPr>
              <w:t>配偶</w:t>
            </w:r>
          </w:p>
        </w:tc>
      </w:tr>
      <w:tr w:rsidR="005A50AB" w:rsidRPr="00543E73" w14:paraId="0CFFFC16"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1126F82B" w14:textId="77777777" w:rsidR="005A50AB" w:rsidRDefault="005A50AB" w:rsidP="007E2411">
            <w:pPr>
              <w:rPr>
                <w:rFonts w:ascii="標楷體" w:eastAsia="標楷體" w:hAnsi="標楷體" w:cs="新細明體"/>
              </w:rPr>
            </w:pPr>
            <w:r>
              <w:rPr>
                <w:rFonts w:ascii="標楷體" w:eastAsia="標楷體" w:hAnsi="標楷體" w:hint="eastAsia"/>
              </w:rPr>
              <w:t>29</w:t>
            </w:r>
          </w:p>
        </w:tc>
        <w:tc>
          <w:tcPr>
            <w:tcW w:w="4819" w:type="dxa"/>
            <w:tcBorders>
              <w:top w:val="nil"/>
              <w:left w:val="nil"/>
              <w:bottom w:val="single" w:sz="4" w:space="0" w:color="auto"/>
              <w:right w:val="single" w:sz="4" w:space="0" w:color="auto"/>
            </w:tcBorders>
            <w:shd w:val="clear" w:color="auto" w:fill="auto"/>
            <w:noWrap/>
            <w:vAlign w:val="center"/>
          </w:tcPr>
          <w:p w14:paraId="1F0B3BC0" w14:textId="77777777" w:rsidR="005A50AB" w:rsidRDefault="005A50AB" w:rsidP="007E2411">
            <w:pPr>
              <w:rPr>
                <w:rFonts w:ascii="標楷體" w:eastAsia="標楷體" w:hAnsi="標楷體" w:cs="新細明體"/>
              </w:rPr>
            </w:pPr>
            <w:r>
              <w:rPr>
                <w:rFonts w:ascii="標楷體" w:eastAsia="標楷體" w:hAnsi="標楷體" w:hint="eastAsia"/>
              </w:rPr>
              <w:t>父母</w:t>
            </w:r>
          </w:p>
        </w:tc>
      </w:tr>
      <w:tr w:rsidR="005A50AB" w:rsidRPr="00543E73" w14:paraId="0E671A78"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3768878" w14:textId="77777777" w:rsidR="005A50AB" w:rsidRDefault="005A50AB" w:rsidP="007E2411">
            <w:pPr>
              <w:rPr>
                <w:rFonts w:ascii="標楷體" w:eastAsia="標楷體" w:hAnsi="標楷體" w:cs="新細明體"/>
              </w:rPr>
            </w:pPr>
            <w:r>
              <w:rPr>
                <w:rFonts w:ascii="標楷體" w:eastAsia="標楷體" w:hAnsi="標楷體" w:hint="eastAsia"/>
              </w:rPr>
              <w:t>30</w:t>
            </w:r>
          </w:p>
        </w:tc>
        <w:tc>
          <w:tcPr>
            <w:tcW w:w="4819" w:type="dxa"/>
            <w:tcBorders>
              <w:top w:val="nil"/>
              <w:left w:val="nil"/>
              <w:bottom w:val="single" w:sz="4" w:space="0" w:color="auto"/>
              <w:right w:val="single" w:sz="4" w:space="0" w:color="auto"/>
            </w:tcBorders>
            <w:shd w:val="clear" w:color="auto" w:fill="auto"/>
            <w:noWrap/>
            <w:vAlign w:val="center"/>
          </w:tcPr>
          <w:p w14:paraId="055E5171" w14:textId="77777777" w:rsidR="005A50AB" w:rsidRDefault="005A50AB" w:rsidP="007E2411">
            <w:pPr>
              <w:rPr>
                <w:rFonts w:ascii="標楷體" w:eastAsia="標楷體" w:hAnsi="標楷體" w:cs="新細明體"/>
              </w:rPr>
            </w:pPr>
            <w:r>
              <w:rPr>
                <w:rFonts w:ascii="標楷體" w:eastAsia="標楷體" w:hAnsi="標楷體" w:hint="eastAsia"/>
              </w:rPr>
              <w:t>子女</w:t>
            </w:r>
          </w:p>
        </w:tc>
      </w:tr>
      <w:tr w:rsidR="005A50AB" w:rsidRPr="00543E73" w14:paraId="241CBED8"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246F2CD6" w14:textId="77777777" w:rsidR="005A50AB" w:rsidRDefault="005A50AB" w:rsidP="007E2411">
            <w:pPr>
              <w:rPr>
                <w:rFonts w:ascii="標楷體" w:eastAsia="標楷體" w:hAnsi="標楷體" w:cs="新細明體"/>
              </w:rPr>
            </w:pPr>
            <w:r>
              <w:rPr>
                <w:rFonts w:ascii="標楷體" w:eastAsia="標楷體" w:hAnsi="標楷體" w:hint="eastAsia"/>
              </w:rPr>
              <w:t>31</w:t>
            </w:r>
          </w:p>
        </w:tc>
        <w:tc>
          <w:tcPr>
            <w:tcW w:w="4819" w:type="dxa"/>
            <w:tcBorders>
              <w:top w:val="nil"/>
              <w:left w:val="nil"/>
              <w:bottom w:val="single" w:sz="4" w:space="0" w:color="auto"/>
              <w:right w:val="single" w:sz="4" w:space="0" w:color="auto"/>
            </w:tcBorders>
            <w:shd w:val="clear" w:color="auto" w:fill="auto"/>
            <w:noWrap/>
            <w:vAlign w:val="center"/>
          </w:tcPr>
          <w:p w14:paraId="5817CCE8" w14:textId="77777777" w:rsidR="005A50AB" w:rsidRDefault="005A50AB" w:rsidP="007E2411">
            <w:pPr>
              <w:rPr>
                <w:rFonts w:ascii="標楷體" w:eastAsia="標楷體" w:hAnsi="標楷體" w:cs="新細明體"/>
              </w:rPr>
            </w:pPr>
            <w:r>
              <w:rPr>
                <w:rFonts w:ascii="標楷體" w:eastAsia="標楷體" w:hAnsi="標楷體" w:hint="eastAsia"/>
              </w:rPr>
              <w:t>兄弟姐妹</w:t>
            </w:r>
          </w:p>
        </w:tc>
      </w:tr>
      <w:tr w:rsidR="005A50AB" w:rsidRPr="00543E73" w14:paraId="2779D2FB"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7DD220C8" w14:textId="77777777" w:rsidR="005A50AB" w:rsidRDefault="005A50AB" w:rsidP="007E2411">
            <w:pPr>
              <w:rPr>
                <w:rFonts w:ascii="標楷體" w:eastAsia="標楷體" w:hAnsi="標楷體" w:cs="新細明體"/>
              </w:rPr>
            </w:pPr>
            <w:r>
              <w:rPr>
                <w:rFonts w:ascii="標楷體" w:eastAsia="標楷體" w:hAnsi="標楷體" w:hint="eastAsia"/>
              </w:rPr>
              <w:t>32</w:t>
            </w:r>
          </w:p>
        </w:tc>
        <w:tc>
          <w:tcPr>
            <w:tcW w:w="4819" w:type="dxa"/>
            <w:tcBorders>
              <w:top w:val="nil"/>
              <w:left w:val="nil"/>
              <w:bottom w:val="single" w:sz="4" w:space="0" w:color="auto"/>
              <w:right w:val="single" w:sz="4" w:space="0" w:color="auto"/>
            </w:tcBorders>
            <w:shd w:val="clear" w:color="auto" w:fill="auto"/>
            <w:noWrap/>
            <w:vAlign w:val="center"/>
          </w:tcPr>
          <w:p w14:paraId="0140A154" w14:textId="77777777" w:rsidR="005A50AB" w:rsidRDefault="005A50AB" w:rsidP="007E2411">
            <w:pPr>
              <w:rPr>
                <w:rFonts w:ascii="標楷體" w:eastAsia="標楷體" w:hAnsi="標楷體" w:cs="新細明體"/>
              </w:rPr>
            </w:pPr>
            <w:r>
              <w:rPr>
                <w:rFonts w:ascii="標楷體" w:eastAsia="標楷體" w:hAnsi="標楷體" w:hint="eastAsia"/>
              </w:rPr>
              <w:t>祖父母</w:t>
            </w:r>
          </w:p>
        </w:tc>
      </w:tr>
      <w:tr w:rsidR="005A50AB" w:rsidRPr="00543E73" w14:paraId="3BC9EB27"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079FBB42" w14:textId="77777777" w:rsidR="005A50AB" w:rsidRDefault="005A50AB" w:rsidP="007E2411">
            <w:pPr>
              <w:rPr>
                <w:rFonts w:ascii="標楷體" w:eastAsia="標楷體" w:hAnsi="標楷體" w:cs="新細明體"/>
              </w:rPr>
            </w:pPr>
            <w:r>
              <w:rPr>
                <w:rFonts w:ascii="標楷體" w:eastAsia="標楷體" w:hAnsi="標楷體" w:hint="eastAsia"/>
              </w:rPr>
              <w:t>33</w:t>
            </w:r>
          </w:p>
        </w:tc>
        <w:tc>
          <w:tcPr>
            <w:tcW w:w="4819" w:type="dxa"/>
            <w:tcBorders>
              <w:top w:val="nil"/>
              <w:left w:val="nil"/>
              <w:bottom w:val="single" w:sz="4" w:space="0" w:color="auto"/>
              <w:right w:val="single" w:sz="4" w:space="0" w:color="auto"/>
            </w:tcBorders>
            <w:shd w:val="clear" w:color="auto" w:fill="auto"/>
            <w:noWrap/>
            <w:vAlign w:val="center"/>
          </w:tcPr>
          <w:p w14:paraId="15DF8A50" w14:textId="77777777" w:rsidR="005A50AB" w:rsidRDefault="005A50AB" w:rsidP="007E2411">
            <w:pPr>
              <w:rPr>
                <w:rFonts w:ascii="標楷體" w:eastAsia="標楷體" w:hAnsi="標楷體" w:cs="新細明體"/>
              </w:rPr>
            </w:pPr>
            <w:r>
              <w:rPr>
                <w:rFonts w:ascii="標楷體" w:eastAsia="標楷體" w:hAnsi="標楷體" w:hint="eastAsia"/>
              </w:rPr>
              <w:t>外祖父母</w:t>
            </w:r>
          </w:p>
        </w:tc>
      </w:tr>
      <w:tr w:rsidR="005A50AB" w:rsidRPr="00543E73" w14:paraId="28C682D7"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C4F0F52" w14:textId="77777777" w:rsidR="005A50AB" w:rsidRDefault="005A50AB" w:rsidP="007E2411">
            <w:pPr>
              <w:rPr>
                <w:rFonts w:ascii="標楷體" w:eastAsia="標楷體" w:hAnsi="標楷體" w:cs="新細明體"/>
              </w:rPr>
            </w:pPr>
            <w:r>
              <w:rPr>
                <w:rFonts w:ascii="標楷體" w:eastAsia="標楷體" w:hAnsi="標楷體" w:hint="eastAsia"/>
              </w:rPr>
              <w:t>34</w:t>
            </w:r>
          </w:p>
        </w:tc>
        <w:tc>
          <w:tcPr>
            <w:tcW w:w="4819" w:type="dxa"/>
            <w:tcBorders>
              <w:top w:val="nil"/>
              <w:left w:val="nil"/>
              <w:bottom w:val="single" w:sz="4" w:space="0" w:color="auto"/>
              <w:right w:val="single" w:sz="4" w:space="0" w:color="auto"/>
            </w:tcBorders>
            <w:shd w:val="clear" w:color="auto" w:fill="auto"/>
            <w:noWrap/>
            <w:vAlign w:val="center"/>
          </w:tcPr>
          <w:p w14:paraId="100B9E59" w14:textId="77777777" w:rsidR="005A50AB" w:rsidRDefault="005A50AB" w:rsidP="007E2411">
            <w:pPr>
              <w:rPr>
                <w:rFonts w:ascii="標楷體" w:eastAsia="標楷體" w:hAnsi="標楷體" w:cs="新細明體"/>
              </w:rPr>
            </w:pPr>
            <w:r>
              <w:rPr>
                <w:rFonts w:ascii="標楷體" w:eastAsia="標楷體" w:hAnsi="標楷體" w:hint="eastAsia"/>
              </w:rPr>
              <w:t>孫子女</w:t>
            </w:r>
          </w:p>
        </w:tc>
      </w:tr>
      <w:tr w:rsidR="005A50AB" w:rsidRPr="00543E73" w14:paraId="4ABBB625"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62964905" w14:textId="77777777" w:rsidR="005A50AB" w:rsidRDefault="005A50AB" w:rsidP="007E2411">
            <w:pPr>
              <w:rPr>
                <w:rFonts w:ascii="標楷體" w:eastAsia="標楷體" w:hAnsi="標楷體" w:cs="新細明體"/>
              </w:rPr>
            </w:pPr>
            <w:r>
              <w:rPr>
                <w:rFonts w:ascii="標楷體" w:eastAsia="標楷體" w:hAnsi="標楷體" w:hint="eastAsia"/>
              </w:rPr>
              <w:t>35</w:t>
            </w:r>
          </w:p>
        </w:tc>
        <w:tc>
          <w:tcPr>
            <w:tcW w:w="4819" w:type="dxa"/>
            <w:tcBorders>
              <w:top w:val="nil"/>
              <w:left w:val="nil"/>
              <w:bottom w:val="single" w:sz="4" w:space="0" w:color="auto"/>
              <w:right w:val="single" w:sz="4" w:space="0" w:color="auto"/>
            </w:tcBorders>
            <w:shd w:val="clear" w:color="auto" w:fill="auto"/>
            <w:noWrap/>
            <w:vAlign w:val="center"/>
          </w:tcPr>
          <w:p w14:paraId="3A7C39A1" w14:textId="77777777" w:rsidR="005A50AB" w:rsidRDefault="005A50AB" w:rsidP="007E2411">
            <w:pPr>
              <w:rPr>
                <w:rFonts w:ascii="標楷體" w:eastAsia="標楷體" w:hAnsi="標楷體" w:cs="新細明體"/>
              </w:rPr>
            </w:pPr>
            <w:r>
              <w:rPr>
                <w:rFonts w:ascii="標楷體" w:eastAsia="標楷體" w:hAnsi="標楷體" w:hint="eastAsia"/>
              </w:rPr>
              <w:t>外孫子女</w:t>
            </w:r>
          </w:p>
        </w:tc>
      </w:tr>
      <w:tr w:rsidR="005A50AB" w:rsidRPr="00543E73" w14:paraId="0B2DCAB2"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1E478F6C" w14:textId="77777777" w:rsidR="005A50AB" w:rsidRDefault="005A50AB" w:rsidP="007E2411">
            <w:pPr>
              <w:rPr>
                <w:rFonts w:ascii="標楷體" w:eastAsia="標楷體" w:hAnsi="標楷體" w:cs="新細明體"/>
              </w:rPr>
            </w:pPr>
            <w:r>
              <w:rPr>
                <w:rFonts w:ascii="標楷體" w:eastAsia="標楷體" w:hAnsi="標楷體" w:hint="eastAsia"/>
              </w:rPr>
              <w:t>36</w:t>
            </w:r>
          </w:p>
        </w:tc>
        <w:tc>
          <w:tcPr>
            <w:tcW w:w="4819" w:type="dxa"/>
            <w:tcBorders>
              <w:top w:val="nil"/>
              <w:left w:val="nil"/>
              <w:bottom w:val="single" w:sz="4" w:space="0" w:color="auto"/>
              <w:right w:val="single" w:sz="4" w:space="0" w:color="auto"/>
            </w:tcBorders>
            <w:shd w:val="clear" w:color="auto" w:fill="auto"/>
            <w:noWrap/>
            <w:vAlign w:val="center"/>
          </w:tcPr>
          <w:p w14:paraId="3A55DDE1" w14:textId="77777777" w:rsidR="005A50AB" w:rsidRDefault="005A50AB" w:rsidP="007E2411">
            <w:pPr>
              <w:rPr>
                <w:rFonts w:ascii="標楷體" w:eastAsia="標楷體" w:hAnsi="標楷體" w:cs="新細明體"/>
              </w:rPr>
            </w:pPr>
            <w:r>
              <w:rPr>
                <w:rFonts w:ascii="標楷體" w:eastAsia="標楷體" w:hAnsi="標楷體" w:hint="eastAsia"/>
              </w:rPr>
              <w:t>配偶之父母</w:t>
            </w:r>
          </w:p>
        </w:tc>
      </w:tr>
      <w:tr w:rsidR="005A50AB" w:rsidRPr="00543E73" w14:paraId="3D9FB594"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76C5CCDA" w14:textId="77777777" w:rsidR="005A50AB" w:rsidRDefault="005A50AB" w:rsidP="007E2411">
            <w:pPr>
              <w:rPr>
                <w:rFonts w:ascii="標楷體" w:eastAsia="標楷體" w:hAnsi="標楷體" w:cs="新細明體"/>
              </w:rPr>
            </w:pPr>
            <w:r>
              <w:rPr>
                <w:rFonts w:ascii="標楷體" w:eastAsia="標楷體" w:hAnsi="標楷體" w:hint="eastAsia"/>
              </w:rPr>
              <w:t>37</w:t>
            </w:r>
          </w:p>
        </w:tc>
        <w:tc>
          <w:tcPr>
            <w:tcW w:w="4819" w:type="dxa"/>
            <w:tcBorders>
              <w:top w:val="nil"/>
              <w:left w:val="nil"/>
              <w:bottom w:val="single" w:sz="4" w:space="0" w:color="auto"/>
              <w:right w:val="single" w:sz="4" w:space="0" w:color="auto"/>
            </w:tcBorders>
            <w:shd w:val="clear" w:color="auto" w:fill="auto"/>
            <w:noWrap/>
            <w:vAlign w:val="center"/>
          </w:tcPr>
          <w:p w14:paraId="1D50BE42" w14:textId="77777777" w:rsidR="005A50AB" w:rsidRDefault="005A50AB" w:rsidP="007E2411">
            <w:pPr>
              <w:rPr>
                <w:rFonts w:ascii="標楷體" w:eastAsia="標楷體" w:hAnsi="標楷體" w:cs="新細明體"/>
              </w:rPr>
            </w:pPr>
            <w:r>
              <w:rPr>
                <w:rFonts w:ascii="標楷體" w:eastAsia="標楷體" w:hAnsi="標楷體" w:hint="eastAsia"/>
              </w:rPr>
              <w:t>配偶之兄弟姊妹</w:t>
            </w:r>
          </w:p>
        </w:tc>
      </w:tr>
      <w:tr w:rsidR="005A50AB" w:rsidRPr="00543E73" w14:paraId="19E6D029"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305D32C" w14:textId="77777777" w:rsidR="005A50AB" w:rsidRDefault="005A50AB" w:rsidP="007E2411">
            <w:pPr>
              <w:rPr>
                <w:rFonts w:ascii="標楷體" w:eastAsia="標楷體" w:hAnsi="標楷體" w:cs="新細明體"/>
              </w:rPr>
            </w:pPr>
            <w:r>
              <w:rPr>
                <w:rFonts w:ascii="標楷體" w:eastAsia="標楷體" w:hAnsi="標楷體" w:hint="eastAsia"/>
              </w:rPr>
              <w:t>38</w:t>
            </w:r>
          </w:p>
        </w:tc>
        <w:tc>
          <w:tcPr>
            <w:tcW w:w="4819" w:type="dxa"/>
            <w:tcBorders>
              <w:top w:val="nil"/>
              <w:left w:val="nil"/>
              <w:bottom w:val="single" w:sz="4" w:space="0" w:color="auto"/>
              <w:right w:val="single" w:sz="4" w:space="0" w:color="auto"/>
            </w:tcBorders>
            <w:shd w:val="clear" w:color="auto" w:fill="auto"/>
            <w:noWrap/>
            <w:vAlign w:val="center"/>
          </w:tcPr>
          <w:p w14:paraId="018301C0" w14:textId="77777777" w:rsidR="005A50AB" w:rsidRDefault="005A50AB" w:rsidP="007E2411">
            <w:pPr>
              <w:rPr>
                <w:rFonts w:ascii="標楷體" w:eastAsia="標楷體" w:hAnsi="標楷體" w:cs="新細明體"/>
              </w:rPr>
            </w:pPr>
            <w:r>
              <w:rPr>
                <w:rFonts w:ascii="標楷體" w:eastAsia="標楷體" w:hAnsi="標楷體" w:hint="eastAsia"/>
              </w:rPr>
              <w:t>其他親屬</w:t>
            </w:r>
          </w:p>
        </w:tc>
      </w:tr>
      <w:tr w:rsidR="005A50AB" w:rsidRPr="00543E73" w14:paraId="6F6E966B"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6CC6B38" w14:textId="77777777" w:rsidR="005A50AB" w:rsidRDefault="005A50AB" w:rsidP="007E2411">
            <w:pPr>
              <w:rPr>
                <w:rFonts w:ascii="標楷體" w:eastAsia="標楷體" w:hAnsi="標楷體" w:cs="新細明體"/>
              </w:rPr>
            </w:pPr>
            <w:r>
              <w:rPr>
                <w:rFonts w:ascii="標楷體" w:eastAsia="標楷體" w:hAnsi="標楷體" w:hint="eastAsia"/>
              </w:rPr>
              <w:t>39</w:t>
            </w:r>
          </w:p>
        </w:tc>
        <w:tc>
          <w:tcPr>
            <w:tcW w:w="4819" w:type="dxa"/>
            <w:tcBorders>
              <w:top w:val="nil"/>
              <w:left w:val="nil"/>
              <w:bottom w:val="single" w:sz="4" w:space="0" w:color="auto"/>
              <w:right w:val="single" w:sz="4" w:space="0" w:color="auto"/>
            </w:tcBorders>
            <w:shd w:val="clear" w:color="auto" w:fill="auto"/>
            <w:noWrap/>
            <w:vAlign w:val="center"/>
          </w:tcPr>
          <w:p w14:paraId="2B3A1CC6" w14:textId="77777777" w:rsidR="005A50AB" w:rsidRDefault="005A50AB" w:rsidP="007E2411">
            <w:pPr>
              <w:rPr>
                <w:rFonts w:ascii="標楷體" w:eastAsia="標楷體" w:hAnsi="標楷體" w:cs="新細明體"/>
              </w:rPr>
            </w:pPr>
            <w:r>
              <w:rPr>
                <w:rFonts w:ascii="標楷體" w:eastAsia="標楷體" w:hAnsi="標楷體" w:hint="eastAsia"/>
              </w:rPr>
              <w:t>其他非親屬自然人</w:t>
            </w:r>
          </w:p>
        </w:tc>
      </w:tr>
    </w:tbl>
    <w:p w14:paraId="008D7372" w14:textId="77777777" w:rsidR="005A50AB" w:rsidRPr="00543E73" w:rsidRDefault="005A50AB" w:rsidP="005A50AB">
      <w:pPr>
        <w:tabs>
          <w:tab w:val="left" w:pos="788"/>
        </w:tabs>
        <w:ind w:leftChars="300" w:left="720"/>
        <w:rPr>
          <w:rFonts w:ascii="標楷體" w:eastAsia="標楷體" w:hAnsi="標楷體"/>
        </w:rPr>
      </w:pPr>
    </w:p>
    <w:p w14:paraId="4D929788" w14:textId="0CAAF85D" w:rsidR="005A50AB" w:rsidRPr="00543E73" w:rsidRDefault="005A50AB" w:rsidP="00894D7B">
      <w:pPr>
        <w:numPr>
          <w:ilvl w:val="0"/>
          <w:numId w:val="15"/>
        </w:numPr>
        <w:rPr>
          <w:rFonts w:ascii="標楷體" w:eastAsia="標楷體" w:hAnsi="標楷體"/>
        </w:rPr>
      </w:pPr>
      <w:r w:rsidRPr="00291505">
        <w:rPr>
          <w:rFonts w:ascii="標楷體" w:eastAsia="標楷體" w:hAnsi="標楷體" w:hint="eastAsia"/>
        </w:rPr>
        <w:t>車別</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5A50AB" w:rsidRPr="00543E73" w14:paraId="757FEBF2" w14:textId="77777777" w:rsidTr="007E2411">
        <w:trPr>
          <w:trHeight w:val="340"/>
          <w:tblHeader/>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BCC2250" w14:textId="77777777" w:rsidR="005A50AB" w:rsidRPr="00543E73" w:rsidRDefault="005A50AB" w:rsidP="007E2411">
            <w:pPr>
              <w:widowControl/>
              <w:rPr>
                <w:rFonts w:ascii="標楷體" w:eastAsia="標楷體" w:hAnsi="標楷體" w:cs="新細明體"/>
                <w:kern w:val="0"/>
              </w:rPr>
            </w:pPr>
            <w:r w:rsidRPr="00543E73">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314D1734" w14:textId="77777777" w:rsidR="005A50AB" w:rsidRPr="00543E73" w:rsidRDefault="005A50AB" w:rsidP="007E2411">
            <w:pPr>
              <w:widowControl/>
              <w:rPr>
                <w:rFonts w:ascii="標楷體" w:eastAsia="標楷體" w:hAnsi="標楷體" w:cs="新細明體"/>
                <w:kern w:val="0"/>
              </w:rPr>
            </w:pPr>
            <w:r w:rsidRPr="00543E73">
              <w:rPr>
                <w:rFonts w:ascii="標楷體" w:eastAsia="標楷體" w:hAnsi="標楷體" w:cs="新細明體" w:hint="eastAsia"/>
                <w:kern w:val="0"/>
              </w:rPr>
              <w:t>說明</w:t>
            </w:r>
          </w:p>
        </w:tc>
      </w:tr>
      <w:tr w:rsidR="005A50AB" w:rsidRPr="00543E73" w14:paraId="45EB5C77"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78B9CBF" w14:textId="77777777" w:rsidR="005A50AB" w:rsidRDefault="005A50AB" w:rsidP="007E2411">
            <w:pPr>
              <w:rPr>
                <w:rFonts w:ascii="標楷體" w:eastAsia="標楷體" w:hAnsi="標楷體" w:cs="新細明體"/>
              </w:rPr>
            </w:pPr>
            <w:r>
              <w:rPr>
                <w:rFonts w:ascii="標楷體" w:eastAsia="標楷體" w:hAnsi="標楷體" w:hint="eastAsia"/>
              </w:rPr>
              <w:t>01</w:t>
            </w:r>
          </w:p>
        </w:tc>
        <w:tc>
          <w:tcPr>
            <w:tcW w:w="4819" w:type="dxa"/>
            <w:tcBorders>
              <w:top w:val="nil"/>
              <w:left w:val="nil"/>
              <w:bottom w:val="single" w:sz="4" w:space="0" w:color="auto"/>
              <w:right w:val="single" w:sz="4" w:space="0" w:color="auto"/>
            </w:tcBorders>
            <w:shd w:val="clear" w:color="auto" w:fill="auto"/>
            <w:noWrap/>
            <w:vAlign w:val="center"/>
          </w:tcPr>
          <w:p w14:paraId="520932B6" w14:textId="77777777" w:rsidR="005A50AB" w:rsidRDefault="005A50AB" w:rsidP="007E2411">
            <w:pPr>
              <w:rPr>
                <w:rFonts w:ascii="標楷體" w:eastAsia="標楷體" w:hAnsi="標楷體" w:cs="新細明體"/>
              </w:rPr>
            </w:pPr>
            <w:r>
              <w:rPr>
                <w:rFonts w:ascii="標楷體" w:eastAsia="標楷體" w:hAnsi="標楷體" w:hint="eastAsia"/>
              </w:rPr>
              <w:t>小客車</w:t>
            </w:r>
          </w:p>
        </w:tc>
      </w:tr>
      <w:tr w:rsidR="005A50AB" w:rsidRPr="00543E73" w14:paraId="251D7778"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71470DBB" w14:textId="77777777" w:rsidR="005A50AB" w:rsidRDefault="005A50AB" w:rsidP="007E2411">
            <w:pPr>
              <w:rPr>
                <w:rFonts w:ascii="標楷體" w:eastAsia="標楷體" w:hAnsi="標楷體" w:cs="新細明體"/>
              </w:rPr>
            </w:pPr>
            <w:r>
              <w:rPr>
                <w:rFonts w:ascii="標楷體" w:eastAsia="標楷體" w:hAnsi="標楷體" w:hint="eastAsia"/>
              </w:rPr>
              <w:t>02</w:t>
            </w:r>
          </w:p>
        </w:tc>
        <w:tc>
          <w:tcPr>
            <w:tcW w:w="4819" w:type="dxa"/>
            <w:tcBorders>
              <w:top w:val="nil"/>
              <w:left w:val="nil"/>
              <w:bottom w:val="single" w:sz="4" w:space="0" w:color="auto"/>
              <w:right w:val="single" w:sz="4" w:space="0" w:color="auto"/>
            </w:tcBorders>
            <w:shd w:val="clear" w:color="auto" w:fill="auto"/>
            <w:noWrap/>
            <w:vAlign w:val="center"/>
          </w:tcPr>
          <w:p w14:paraId="4DE6AA3B" w14:textId="77777777" w:rsidR="005A50AB" w:rsidRDefault="005A50AB" w:rsidP="007E2411">
            <w:pPr>
              <w:rPr>
                <w:rFonts w:ascii="標楷體" w:eastAsia="標楷體" w:hAnsi="標楷體" w:cs="新細明體"/>
              </w:rPr>
            </w:pPr>
            <w:r>
              <w:rPr>
                <w:rFonts w:ascii="標楷體" w:eastAsia="標楷體" w:hAnsi="標楷體" w:hint="eastAsia"/>
              </w:rPr>
              <w:t>大客車</w:t>
            </w:r>
          </w:p>
        </w:tc>
      </w:tr>
      <w:tr w:rsidR="005A50AB" w:rsidRPr="00543E73" w14:paraId="1532B766"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767D0EDB" w14:textId="77777777" w:rsidR="005A50AB" w:rsidRDefault="005A50AB" w:rsidP="007E2411">
            <w:pPr>
              <w:rPr>
                <w:rFonts w:ascii="標楷體" w:eastAsia="標楷體" w:hAnsi="標楷體" w:cs="新細明體"/>
              </w:rPr>
            </w:pPr>
            <w:r>
              <w:rPr>
                <w:rFonts w:ascii="標楷體" w:eastAsia="標楷體" w:hAnsi="標楷體" w:hint="eastAsia"/>
              </w:rPr>
              <w:t>03</w:t>
            </w:r>
          </w:p>
        </w:tc>
        <w:tc>
          <w:tcPr>
            <w:tcW w:w="4819" w:type="dxa"/>
            <w:tcBorders>
              <w:top w:val="nil"/>
              <w:left w:val="nil"/>
              <w:bottom w:val="single" w:sz="4" w:space="0" w:color="auto"/>
              <w:right w:val="single" w:sz="4" w:space="0" w:color="auto"/>
            </w:tcBorders>
            <w:shd w:val="clear" w:color="auto" w:fill="auto"/>
            <w:noWrap/>
            <w:vAlign w:val="center"/>
          </w:tcPr>
          <w:p w14:paraId="36AFE6B6" w14:textId="77777777" w:rsidR="005A50AB" w:rsidRDefault="005A50AB" w:rsidP="007E2411">
            <w:pPr>
              <w:rPr>
                <w:rFonts w:ascii="標楷體" w:eastAsia="標楷體" w:hAnsi="標楷體" w:cs="新細明體"/>
              </w:rPr>
            </w:pPr>
            <w:r>
              <w:rPr>
                <w:rFonts w:ascii="標楷體" w:eastAsia="標楷體" w:hAnsi="標楷體" w:hint="eastAsia"/>
              </w:rPr>
              <w:t>小貨車</w:t>
            </w:r>
          </w:p>
        </w:tc>
      </w:tr>
      <w:tr w:rsidR="005A50AB" w:rsidRPr="00543E73" w14:paraId="549082EF"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5B29161" w14:textId="77777777" w:rsidR="005A50AB" w:rsidRDefault="005A50AB" w:rsidP="007E2411">
            <w:pPr>
              <w:rPr>
                <w:rFonts w:ascii="標楷體" w:eastAsia="標楷體" w:hAnsi="標楷體" w:cs="新細明體"/>
              </w:rPr>
            </w:pPr>
            <w:r>
              <w:rPr>
                <w:rFonts w:ascii="標楷體" w:eastAsia="標楷體" w:hAnsi="標楷體" w:hint="eastAsia"/>
              </w:rPr>
              <w:lastRenderedPageBreak/>
              <w:t>04</w:t>
            </w:r>
          </w:p>
        </w:tc>
        <w:tc>
          <w:tcPr>
            <w:tcW w:w="4819" w:type="dxa"/>
            <w:tcBorders>
              <w:top w:val="nil"/>
              <w:left w:val="nil"/>
              <w:bottom w:val="single" w:sz="4" w:space="0" w:color="auto"/>
              <w:right w:val="single" w:sz="4" w:space="0" w:color="auto"/>
            </w:tcBorders>
            <w:shd w:val="clear" w:color="auto" w:fill="auto"/>
            <w:noWrap/>
            <w:vAlign w:val="center"/>
          </w:tcPr>
          <w:p w14:paraId="3E802176" w14:textId="77777777" w:rsidR="005A50AB" w:rsidRDefault="005A50AB" w:rsidP="007E2411">
            <w:pPr>
              <w:rPr>
                <w:rFonts w:ascii="標楷體" w:eastAsia="標楷體" w:hAnsi="標楷體" w:cs="新細明體"/>
              </w:rPr>
            </w:pPr>
            <w:r>
              <w:rPr>
                <w:rFonts w:ascii="標楷體" w:eastAsia="標楷體" w:hAnsi="標楷體" w:hint="eastAsia"/>
              </w:rPr>
              <w:t>大貨車</w:t>
            </w:r>
          </w:p>
        </w:tc>
      </w:tr>
      <w:tr w:rsidR="005A50AB" w:rsidRPr="00543E73" w14:paraId="1B9CA8A3"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6FBE736" w14:textId="77777777" w:rsidR="005A50AB" w:rsidRDefault="005A50AB" w:rsidP="007E2411">
            <w:pPr>
              <w:rPr>
                <w:rFonts w:ascii="標楷體" w:eastAsia="標楷體" w:hAnsi="標楷體" w:cs="新細明體"/>
              </w:rPr>
            </w:pPr>
            <w:r>
              <w:rPr>
                <w:rFonts w:ascii="標楷體" w:eastAsia="標楷體" w:hAnsi="標楷體" w:hint="eastAsia"/>
              </w:rPr>
              <w:t>05</w:t>
            </w:r>
          </w:p>
        </w:tc>
        <w:tc>
          <w:tcPr>
            <w:tcW w:w="4819" w:type="dxa"/>
            <w:tcBorders>
              <w:top w:val="nil"/>
              <w:left w:val="nil"/>
              <w:bottom w:val="single" w:sz="4" w:space="0" w:color="auto"/>
              <w:right w:val="single" w:sz="4" w:space="0" w:color="auto"/>
            </w:tcBorders>
            <w:shd w:val="clear" w:color="auto" w:fill="auto"/>
            <w:noWrap/>
            <w:vAlign w:val="center"/>
          </w:tcPr>
          <w:p w14:paraId="48E1DB08" w14:textId="77777777" w:rsidR="005A50AB" w:rsidRDefault="005A50AB" w:rsidP="007E2411">
            <w:pPr>
              <w:rPr>
                <w:rFonts w:ascii="標楷體" w:eastAsia="標楷體" w:hAnsi="標楷體" w:cs="新細明體"/>
              </w:rPr>
            </w:pPr>
            <w:r>
              <w:rPr>
                <w:rFonts w:ascii="標楷體" w:eastAsia="標楷體" w:hAnsi="標楷體" w:hint="eastAsia"/>
              </w:rPr>
              <w:t>大貨車(砂石車)</w:t>
            </w:r>
          </w:p>
        </w:tc>
      </w:tr>
      <w:tr w:rsidR="005A50AB" w:rsidRPr="00543E73" w14:paraId="439C6135"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63FE29D0" w14:textId="77777777" w:rsidR="005A50AB" w:rsidRDefault="005A50AB" w:rsidP="007E2411">
            <w:pPr>
              <w:rPr>
                <w:rFonts w:ascii="標楷體" w:eastAsia="標楷體" w:hAnsi="標楷體" w:cs="新細明體"/>
              </w:rPr>
            </w:pPr>
            <w:r>
              <w:rPr>
                <w:rFonts w:ascii="標楷體" w:eastAsia="標楷體" w:hAnsi="標楷體" w:hint="eastAsia"/>
              </w:rPr>
              <w:t>06</w:t>
            </w:r>
          </w:p>
        </w:tc>
        <w:tc>
          <w:tcPr>
            <w:tcW w:w="4819" w:type="dxa"/>
            <w:tcBorders>
              <w:top w:val="nil"/>
              <w:left w:val="nil"/>
              <w:bottom w:val="single" w:sz="4" w:space="0" w:color="auto"/>
              <w:right w:val="single" w:sz="4" w:space="0" w:color="auto"/>
            </w:tcBorders>
            <w:shd w:val="clear" w:color="auto" w:fill="auto"/>
            <w:noWrap/>
            <w:vAlign w:val="center"/>
          </w:tcPr>
          <w:p w14:paraId="2896FE09" w14:textId="77777777" w:rsidR="005A50AB" w:rsidRDefault="005A50AB" w:rsidP="007E2411">
            <w:pPr>
              <w:rPr>
                <w:rFonts w:ascii="標楷體" w:eastAsia="標楷體" w:hAnsi="標楷體" w:cs="新細明體"/>
              </w:rPr>
            </w:pPr>
            <w:r>
              <w:rPr>
                <w:rFonts w:ascii="標楷體" w:eastAsia="標楷體" w:hAnsi="標楷體" w:hint="eastAsia"/>
              </w:rPr>
              <w:t>大貨車(混凝土攪拌車)</w:t>
            </w:r>
          </w:p>
        </w:tc>
      </w:tr>
      <w:tr w:rsidR="005A50AB" w:rsidRPr="00543E73" w14:paraId="6CD58876"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614A0219" w14:textId="77777777" w:rsidR="005A50AB" w:rsidRDefault="005A50AB" w:rsidP="007E2411">
            <w:pPr>
              <w:rPr>
                <w:rFonts w:ascii="標楷體" w:eastAsia="標楷體" w:hAnsi="標楷體" w:cs="新細明體"/>
              </w:rPr>
            </w:pPr>
            <w:r>
              <w:rPr>
                <w:rFonts w:ascii="標楷體" w:eastAsia="標楷體" w:hAnsi="標楷體" w:hint="eastAsia"/>
              </w:rPr>
              <w:t>07</w:t>
            </w:r>
          </w:p>
        </w:tc>
        <w:tc>
          <w:tcPr>
            <w:tcW w:w="4819" w:type="dxa"/>
            <w:tcBorders>
              <w:top w:val="nil"/>
              <w:left w:val="nil"/>
              <w:bottom w:val="single" w:sz="4" w:space="0" w:color="auto"/>
              <w:right w:val="single" w:sz="4" w:space="0" w:color="auto"/>
            </w:tcBorders>
            <w:shd w:val="clear" w:color="auto" w:fill="auto"/>
            <w:noWrap/>
            <w:vAlign w:val="center"/>
          </w:tcPr>
          <w:p w14:paraId="6F3F5CBC" w14:textId="77777777" w:rsidR="005A50AB" w:rsidRDefault="005A50AB" w:rsidP="007E2411">
            <w:pPr>
              <w:rPr>
                <w:rFonts w:ascii="標楷體" w:eastAsia="標楷體" w:hAnsi="標楷體" w:cs="新細明體"/>
              </w:rPr>
            </w:pPr>
            <w:r>
              <w:rPr>
                <w:rFonts w:ascii="標楷體" w:eastAsia="標楷體" w:hAnsi="標楷體" w:hint="eastAsia"/>
              </w:rPr>
              <w:t>代用大客車</w:t>
            </w:r>
          </w:p>
        </w:tc>
      </w:tr>
      <w:tr w:rsidR="005A50AB" w:rsidRPr="00543E73" w14:paraId="337B7478"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6E113EC" w14:textId="77777777" w:rsidR="005A50AB" w:rsidRDefault="005A50AB" w:rsidP="007E2411">
            <w:pPr>
              <w:rPr>
                <w:rFonts w:ascii="標楷體" w:eastAsia="標楷體" w:hAnsi="標楷體" w:cs="新細明體"/>
              </w:rPr>
            </w:pPr>
            <w:r>
              <w:rPr>
                <w:rFonts w:ascii="標楷體" w:eastAsia="標楷體" w:hAnsi="標楷體" w:hint="eastAsia"/>
              </w:rPr>
              <w:t>08</w:t>
            </w:r>
          </w:p>
        </w:tc>
        <w:tc>
          <w:tcPr>
            <w:tcW w:w="4819" w:type="dxa"/>
            <w:tcBorders>
              <w:top w:val="nil"/>
              <w:left w:val="nil"/>
              <w:bottom w:val="single" w:sz="4" w:space="0" w:color="auto"/>
              <w:right w:val="single" w:sz="4" w:space="0" w:color="auto"/>
            </w:tcBorders>
            <w:shd w:val="clear" w:color="auto" w:fill="auto"/>
            <w:noWrap/>
            <w:vAlign w:val="center"/>
          </w:tcPr>
          <w:p w14:paraId="13C624B8" w14:textId="77777777" w:rsidR="005A50AB" w:rsidRDefault="005A50AB" w:rsidP="007E2411">
            <w:pPr>
              <w:rPr>
                <w:rFonts w:ascii="標楷體" w:eastAsia="標楷體" w:hAnsi="標楷體" w:cs="新細明體"/>
              </w:rPr>
            </w:pPr>
            <w:r>
              <w:rPr>
                <w:rFonts w:ascii="標楷體" w:eastAsia="標楷體" w:hAnsi="標楷體" w:hint="eastAsia"/>
              </w:rPr>
              <w:t>大型特種車(工程車)</w:t>
            </w:r>
          </w:p>
        </w:tc>
      </w:tr>
      <w:tr w:rsidR="005A50AB" w:rsidRPr="00543E73" w14:paraId="7EC565F7"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22300054" w14:textId="77777777" w:rsidR="005A50AB" w:rsidRDefault="005A50AB" w:rsidP="007E2411">
            <w:pPr>
              <w:rPr>
                <w:rFonts w:ascii="標楷體" w:eastAsia="標楷體" w:hAnsi="標楷體" w:cs="新細明體"/>
              </w:rPr>
            </w:pPr>
            <w:r>
              <w:rPr>
                <w:rFonts w:ascii="標楷體" w:eastAsia="標楷體" w:hAnsi="標楷體" w:hint="eastAsia"/>
              </w:rPr>
              <w:t>09</w:t>
            </w:r>
          </w:p>
        </w:tc>
        <w:tc>
          <w:tcPr>
            <w:tcW w:w="4819" w:type="dxa"/>
            <w:tcBorders>
              <w:top w:val="nil"/>
              <w:left w:val="nil"/>
              <w:bottom w:val="single" w:sz="4" w:space="0" w:color="auto"/>
              <w:right w:val="single" w:sz="4" w:space="0" w:color="auto"/>
            </w:tcBorders>
            <w:shd w:val="clear" w:color="auto" w:fill="auto"/>
            <w:noWrap/>
            <w:vAlign w:val="center"/>
          </w:tcPr>
          <w:p w14:paraId="26895D1A" w14:textId="77777777" w:rsidR="005A50AB" w:rsidRDefault="005A50AB" w:rsidP="007E2411">
            <w:pPr>
              <w:rPr>
                <w:rFonts w:ascii="標楷體" w:eastAsia="標楷體" w:hAnsi="標楷體" w:cs="新細明體"/>
              </w:rPr>
            </w:pPr>
            <w:r>
              <w:rPr>
                <w:rFonts w:ascii="標楷體" w:eastAsia="標楷體" w:hAnsi="標楷體" w:hint="eastAsia"/>
              </w:rPr>
              <w:t>大型特種車(水肥車)</w:t>
            </w:r>
          </w:p>
        </w:tc>
      </w:tr>
      <w:tr w:rsidR="005A50AB" w:rsidRPr="00543E73" w14:paraId="7C25703B"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75E5A56B" w14:textId="77777777" w:rsidR="005A50AB" w:rsidRDefault="005A50AB" w:rsidP="007E2411">
            <w:pPr>
              <w:rPr>
                <w:rFonts w:ascii="標楷體" w:eastAsia="標楷體" w:hAnsi="標楷體" w:cs="新細明體"/>
              </w:rPr>
            </w:pPr>
            <w:r>
              <w:rPr>
                <w:rFonts w:ascii="標楷體" w:eastAsia="標楷體" w:hAnsi="標楷體" w:hint="eastAsia"/>
              </w:rPr>
              <w:t>10</w:t>
            </w:r>
          </w:p>
        </w:tc>
        <w:tc>
          <w:tcPr>
            <w:tcW w:w="4819" w:type="dxa"/>
            <w:tcBorders>
              <w:top w:val="nil"/>
              <w:left w:val="nil"/>
              <w:bottom w:val="single" w:sz="4" w:space="0" w:color="auto"/>
              <w:right w:val="single" w:sz="4" w:space="0" w:color="auto"/>
            </w:tcBorders>
            <w:shd w:val="clear" w:color="auto" w:fill="auto"/>
            <w:noWrap/>
            <w:vAlign w:val="center"/>
          </w:tcPr>
          <w:p w14:paraId="06080145" w14:textId="77777777" w:rsidR="005A50AB" w:rsidRDefault="005A50AB" w:rsidP="007E2411">
            <w:pPr>
              <w:rPr>
                <w:rFonts w:ascii="標楷體" w:eastAsia="標楷體" w:hAnsi="標楷體" w:cs="新細明體"/>
              </w:rPr>
            </w:pPr>
            <w:r>
              <w:rPr>
                <w:rFonts w:ascii="標楷體" w:eastAsia="標楷體" w:hAnsi="標楷體" w:hint="eastAsia"/>
              </w:rPr>
              <w:t>大型特種車(垃圾車)</w:t>
            </w:r>
          </w:p>
        </w:tc>
      </w:tr>
      <w:tr w:rsidR="005A50AB" w:rsidRPr="00543E73" w14:paraId="55F7F094"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34F822B" w14:textId="77777777" w:rsidR="005A50AB" w:rsidRDefault="005A50AB" w:rsidP="007E2411">
            <w:pPr>
              <w:rPr>
                <w:rFonts w:ascii="標楷體" w:eastAsia="標楷體" w:hAnsi="標楷體" w:cs="新細明體"/>
              </w:rPr>
            </w:pPr>
            <w:r>
              <w:rPr>
                <w:rFonts w:ascii="標楷體" w:eastAsia="標楷體" w:hAnsi="標楷體" w:hint="eastAsia"/>
              </w:rPr>
              <w:t>11</w:t>
            </w:r>
          </w:p>
        </w:tc>
        <w:tc>
          <w:tcPr>
            <w:tcW w:w="4819" w:type="dxa"/>
            <w:tcBorders>
              <w:top w:val="nil"/>
              <w:left w:val="nil"/>
              <w:bottom w:val="single" w:sz="4" w:space="0" w:color="auto"/>
              <w:right w:val="single" w:sz="4" w:space="0" w:color="auto"/>
            </w:tcBorders>
            <w:shd w:val="clear" w:color="auto" w:fill="auto"/>
            <w:noWrap/>
            <w:vAlign w:val="center"/>
          </w:tcPr>
          <w:p w14:paraId="5C41737A" w14:textId="77777777" w:rsidR="005A50AB" w:rsidRDefault="005A50AB" w:rsidP="007E2411">
            <w:pPr>
              <w:rPr>
                <w:rFonts w:ascii="標楷體" w:eastAsia="標楷體" w:hAnsi="標楷體" w:cs="新細明體"/>
              </w:rPr>
            </w:pPr>
            <w:r>
              <w:rPr>
                <w:rFonts w:ascii="標楷體" w:eastAsia="標楷體" w:hAnsi="標楷體" w:hint="eastAsia"/>
              </w:rPr>
              <w:t>大型特種車(拖吊車)</w:t>
            </w:r>
          </w:p>
        </w:tc>
      </w:tr>
      <w:tr w:rsidR="005A50AB" w:rsidRPr="00543E73" w14:paraId="117AD57A"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23D52EC4" w14:textId="77777777" w:rsidR="005A50AB" w:rsidRDefault="005A50AB" w:rsidP="007E2411">
            <w:pPr>
              <w:rPr>
                <w:rFonts w:ascii="標楷體" w:eastAsia="標楷體" w:hAnsi="標楷體" w:cs="新細明體"/>
              </w:rPr>
            </w:pPr>
            <w:r>
              <w:rPr>
                <w:rFonts w:ascii="標楷體" w:eastAsia="標楷體" w:hAnsi="標楷體" w:hint="eastAsia"/>
              </w:rPr>
              <w:t>12</w:t>
            </w:r>
          </w:p>
        </w:tc>
        <w:tc>
          <w:tcPr>
            <w:tcW w:w="4819" w:type="dxa"/>
            <w:tcBorders>
              <w:top w:val="nil"/>
              <w:left w:val="nil"/>
              <w:bottom w:val="single" w:sz="4" w:space="0" w:color="auto"/>
              <w:right w:val="single" w:sz="4" w:space="0" w:color="auto"/>
            </w:tcBorders>
            <w:shd w:val="clear" w:color="auto" w:fill="auto"/>
            <w:noWrap/>
            <w:vAlign w:val="center"/>
          </w:tcPr>
          <w:p w14:paraId="446FD63E" w14:textId="77777777" w:rsidR="005A50AB" w:rsidRDefault="005A50AB" w:rsidP="007E2411">
            <w:pPr>
              <w:rPr>
                <w:rFonts w:ascii="標楷體" w:eastAsia="標楷體" w:hAnsi="標楷體" w:cs="新細明體"/>
              </w:rPr>
            </w:pPr>
            <w:r>
              <w:rPr>
                <w:rFonts w:ascii="標楷體" w:eastAsia="標楷體" w:hAnsi="標楷體" w:hint="eastAsia"/>
              </w:rPr>
              <w:t>大型特種車(捐血車)</w:t>
            </w:r>
          </w:p>
        </w:tc>
      </w:tr>
      <w:tr w:rsidR="005A50AB" w:rsidRPr="00543E73" w14:paraId="65CD6C8A"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05C71B4" w14:textId="77777777" w:rsidR="005A50AB" w:rsidRDefault="005A50AB" w:rsidP="007E2411">
            <w:pPr>
              <w:rPr>
                <w:rFonts w:ascii="標楷體" w:eastAsia="標楷體" w:hAnsi="標楷體" w:cs="新細明體"/>
              </w:rPr>
            </w:pPr>
            <w:r>
              <w:rPr>
                <w:rFonts w:ascii="標楷體" w:eastAsia="標楷體" w:hAnsi="標楷體" w:hint="eastAsia"/>
              </w:rPr>
              <w:t>13</w:t>
            </w:r>
          </w:p>
        </w:tc>
        <w:tc>
          <w:tcPr>
            <w:tcW w:w="4819" w:type="dxa"/>
            <w:tcBorders>
              <w:top w:val="nil"/>
              <w:left w:val="nil"/>
              <w:bottom w:val="single" w:sz="4" w:space="0" w:color="auto"/>
              <w:right w:val="single" w:sz="4" w:space="0" w:color="auto"/>
            </w:tcBorders>
            <w:shd w:val="clear" w:color="auto" w:fill="auto"/>
            <w:noWrap/>
            <w:vAlign w:val="center"/>
          </w:tcPr>
          <w:p w14:paraId="6582CBB3" w14:textId="77777777" w:rsidR="005A50AB" w:rsidRDefault="005A50AB" w:rsidP="007E2411">
            <w:pPr>
              <w:rPr>
                <w:rFonts w:ascii="標楷體" w:eastAsia="標楷體" w:hAnsi="標楷體" w:cs="新細明體"/>
              </w:rPr>
            </w:pPr>
            <w:r>
              <w:rPr>
                <w:rFonts w:ascii="標楷體" w:eastAsia="標楷體" w:hAnsi="標楷體" w:hint="eastAsia"/>
              </w:rPr>
              <w:t>大型特種車(掃街車)</w:t>
            </w:r>
          </w:p>
        </w:tc>
      </w:tr>
      <w:tr w:rsidR="005A50AB" w:rsidRPr="00543E73" w14:paraId="3D1E98C3"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14C9D429" w14:textId="77777777" w:rsidR="005A50AB" w:rsidRDefault="005A50AB" w:rsidP="007E2411">
            <w:pPr>
              <w:rPr>
                <w:rFonts w:ascii="標楷體" w:eastAsia="標楷體" w:hAnsi="標楷體" w:cs="新細明體"/>
              </w:rPr>
            </w:pPr>
            <w:r>
              <w:rPr>
                <w:rFonts w:ascii="標楷體" w:eastAsia="標楷體" w:hAnsi="標楷體" w:hint="eastAsia"/>
              </w:rPr>
              <w:t>14</w:t>
            </w:r>
          </w:p>
        </w:tc>
        <w:tc>
          <w:tcPr>
            <w:tcW w:w="4819" w:type="dxa"/>
            <w:tcBorders>
              <w:top w:val="nil"/>
              <w:left w:val="nil"/>
              <w:bottom w:val="single" w:sz="4" w:space="0" w:color="auto"/>
              <w:right w:val="single" w:sz="4" w:space="0" w:color="auto"/>
            </w:tcBorders>
            <w:shd w:val="clear" w:color="auto" w:fill="auto"/>
            <w:noWrap/>
            <w:vAlign w:val="center"/>
          </w:tcPr>
          <w:p w14:paraId="1DDCDD32" w14:textId="77777777" w:rsidR="005A50AB" w:rsidRDefault="005A50AB" w:rsidP="007E2411">
            <w:pPr>
              <w:rPr>
                <w:rFonts w:ascii="標楷體" w:eastAsia="標楷體" w:hAnsi="標楷體" w:cs="新細明體"/>
              </w:rPr>
            </w:pPr>
            <w:r>
              <w:rPr>
                <w:rFonts w:ascii="標楷體" w:eastAsia="標楷體" w:hAnsi="標楷體" w:hint="eastAsia"/>
              </w:rPr>
              <w:t>大型特種車(救濟車)</w:t>
            </w:r>
          </w:p>
        </w:tc>
      </w:tr>
      <w:tr w:rsidR="005A50AB" w:rsidRPr="00543E73" w14:paraId="4A97B251"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9D74342" w14:textId="77777777" w:rsidR="005A50AB" w:rsidRDefault="005A50AB" w:rsidP="007E2411">
            <w:pPr>
              <w:rPr>
                <w:rFonts w:ascii="標楷體" w:eastAsia="標楷體" w:hAnsi="標楷體" w:cs="新細明體"/>
              </w:rPr>
            </w:pPr>
            <w:r>
              <w:rPr>
                <w:rFonts w:ascii="標楷體" w:eastAsia="標楷體" w:hAnsi="標楷體" w:hint="eastAsia"/>
              </w:rPr>
              <w:t>15</w:t>
            </w:r>
          </w:p>
        </w:tc>
        <w:tc>
          <w:tcPr>
            <w:tcW w:w="4819" w:type="dxa"/>
            <w:tcBorders>
              <w:top w:val="nil"/>
              <w:left w:val="nil"/>
              <w:bottom w:val="single" w:sz="4" w:space="0" w:color="auto"/>
              <w:right w:val="single" w:sz="4" w:space="0" w:color="auto"/>
            </w:tcBorders>
            <w:shd w:val="clear" w:color="auto" w:fill="auto"/>
            <w:noWrap/>
            <w:vAlign w:val="center"/>
          </w:tcPr>
          <w:p w14:paraId="323C33B0" w14:textId="77777777" w:rsidR="005A50AB" w:rsidRDefault="005A50AB" w:rsidP="007E2411">
            <w:pPr>
              <w:rPr>
                <w:rFonts w:ascii="標楷體" w:eastAsia="標楷體" w:hAnsi="標楷體" w:cs="新細明體"/>
              </w:rPr>
            </w:pPr>
            <w:r>
              <w:rPr>
                <w:rFonts w:ascii="標楷體" w:eastAsia="標楷體" w:hAnsi="標楷體" w:hint="eastAsia"/>
              </w:rPr>
              <w:t>大型特種車(清溝車)</w:t>
            </w:r>
          </w:p>
        </w:tc>
      </w:tr>
      <w:tr w:rsidR="005A50AB" w:rsidRPr="00543E73" w14:paraId="153C005B"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8A09CED" w14:textId="77777777" w:rsidR="005A50AB" w:rsidRDefault="005A50AB" w:rsidP="007E2411">
            <w:pPr>
              <w:rPr>
                <w:rFonts w:ascii="標楷體" w:eastAsia="標楷體" w:hAnsi="標楷體" w:cs="新細明體"/>
              </w:rPr>
            </w:pPr>
            <w:r>
              <w:rPr>
                <w:rFonts w:ascii="標楷體" w:eastAsia="標楷體" w:hAnsi="標楷體" w:hint="eastAsia"/>
              </w:rPr>
              <w:t>16</w:t>
            </w:r>
          </w:p>
        </w:tc>
        <w:tc>
          <w:tcPr>
            <w:tcW w:w="4819" w:type="dxa"/>
            <w:tcBorders>
              <w:top w:val="nil"/>
              <w:left w:val="nil"/>
              <w:bottom w:val="single" w:sz="4" w:space="0" w:color="auto"/>
              <w:right w:val="single" w:sz="4" w:space="0" w:color="auto"/>
            </w:tcBorders>
            <w:shd w:val="clear" w:color="auto" w:fill="auto"/>
            <w:noWrap/>
            <w:vAlign w:val="center"/>
          </w:tcPr>
          <w:p w14:paraId="04B0FF3A" w14:textId="77777777" w:rsidR="005A50AB" w:rsidRDefault="005A50AB" w:rsidP="007E2411">
            <w:pPr>
              <w:rPr>
                <w:rFonts w:ascii="標楷體" w:eastAsia="標楷體" w:hAnsi="標楷體" w:cs="新細明體"/>
              </w:rPr>
            </w:pPr>
            <w:r>
              <w:rPr>
                <w:rFonts w:ascii="標楷體" w:eastAsia="標楷體" w:hAnsi="標楷體" w:hint="eastAsia"/>
              </w:rPr>
              <w:t>大型特種車(照明車)</w:t>
            </w:r>
          </w:p>
        </w:tc>
      </w:tr>
      <w:tr w:rsidR="005A50AB" w:rsidRPr="00543E73" w14:paraId="3204ADDF"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9E663F2" w14:textId="77777777" w:rsidR="005A50AB" w:rsidRDefault="005A50AB" w:rsidP="007E2411">
            <w:pPr>
              <w:rPr>
                <w:rFonts w:ascii="標楷體" w:eastAsia="標楷體" w:hAnsi="標楷體" w:cs="新細明體"/>
              </w:rPr>
            </w:pPr>
            <w:r>
              <w:rPr>
                <w:rFonts w:ascii="標楷體" w:eastAsia="標楷體" w:hAnsi="標楷體" w:hint="eastAsia"/>
              </w:rPr>
              <w:t>17</w:t>
            </w:r>
          </w:p>
        </w:tc>
        <w:tc>
          <w:tcPr>
            <w:tcW w:w="4819" w:type="dxa"/>
            <w:tcBorders>
              <w:top w:val="nil"/>
              <w:left w:val="nil"/>
              <w:bottom w:val="single" w:sz="4" w:space="0" w:color="auto"/>
              <w:right w:val="single" w:sz="4" w:space="0" w:color="auto"/>
            </w:tcBorders>
            <w:shd w:val="clear" w:color="auto" w:fill="auto"/>
            <w:noWrap/>
            <w:vAlign w:val="center"/>
          </w:tcPr>
          <w:p w14:paraId="5695204A" w14:textId="77777777" w:rsidR="005A50AB" w:rsidRDefault="005A50AB" w:rsidP="007E2411">
            <w:pPr>
              <w:rPr>
                <w:rFonts w:ascii="標楷體" w:eastAsia="標楷體" w:hAnsi="標楷體" w:cs="新細明體"/>
              </w:rPr>
            </w:pPr>
            <w:r>
              <w:rPr>
                <w:rFonts w:ascii="標楷體" w:eastAsia="標楷體" w:hAnsi="標楷體" w:hint="eastAsia"/>
              </w:rPr>
              <w:t>大型特種車(醫療車)</w:t>
            </w:r>
          </w:p>
        </w:tc>
      </w:tr>
      <w:tr w:rsidR="005A50AB" w:rsidRPr="00543E73" w14:paraId="58C5763D"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788F0891" w14:textId="77777777" w:rsidR="005A50AB" w:rsidRDefault="005A50AB" w:rsidP="007E2411">
            <w:pPr>
              <w:rPr>
                <w:rFonts w:ascii="標楷體" w:eastAsia="標楷體" w:hAnsi="標楷體" w:cs="新細明體"/>
              </w:rPr>
            </w:pPr>
            <w:r>
              <w:rPr>
                <w:rFonts w:ascii="標楷體" w:eastAsia="標楷體" w:hAnsi="標楷體" w:hint="eastAsia"/>
              </w:rPr>
              <w:t>18</w:t>
            </w:r>
          </w:p>
        </w:tc>
        <w:tc>
          <w:tcPr>
            <w:tcW w:w="4819" w:type="dxa"/>
            <w:tcBorders>
              <w:top w:val="nil"/>
              <w:left w:val="nil"/>
              <w:bottom w:val="single" w:sz="4" w:space="0" w:color="auto"/>
              <w:right w:val="single" w:sz="4" w:space="0" w:color="auto"/>
            </w:tcBorders>
            <w:shd w:val="clear" w:color="auto" w:fill="auto"/>
            <w:noWrap/>
            <w:vAlign w:val="center"/>
          </w:tcPr>
          <w:p w14:paraId="2248AA99" w14:textId="77777777" w:rsidR="005A50AB" w:rsidRDefault="005A50AB" w:rsidP="007E2411">
            <w:pPr>
              <w:rPr>
                <w:rFonts w:ascii="標楷體" w:eastAsia="標楷體" w:hAnsi="標楷體" w:cs="新細明體"/>
              </w:rPr>
            </w:pPr>
            <w:r>
              <w:rPr>
                <w:rFonts w:ascii="標楷體" w:eastAsia="標楷體" w:hAnsi="標楷體" w:hint="eastAsia"/>
              </w:rPr>
              <w:t>大型特種車(灑水車)</w:t>
            </w:r>
          </w:p>
        </w:tc>
      </w:tr>
      <w:tr w:rsidR="005A50AB" w:rsidRPr="00543E73" w14:paraId="6D1916CD"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2A55E704" w14:textId="77777777" w:rsidR="005A50AB" w:rsidRDefault="005A50AB" w:rsidP="007E2411">
            <w:pPr>
              <w:rPr>
                <w:rFonts w:ascii="標楷體" w:eastAsia="標楷體" w:hAnsi="標楷體" w:cs="新細明體"/>
              </w:rPr>
            </w:pPr>
            <w:r>
              <w:rPr>
                <w:rFonts w:ascii="標楷體" w:eastAsia="標楷體" w:hAnsi="標楷體" w:hint="eastAsia"/>
              </w:rPr>
              <w:t>19</w:t>
            </w:r>
          </w:p>
        </w:tc>
        <w:tc>
          <w:tcPr>
            <w:tcW w:w="4819" w:type="dxa"/>
            <w:tcBorders>
              <w:top w:val="nil"/>
              <w:left w:val="nil"/>
              <w:bottom w:val="single" w:sz="4" w:space="0" w:color="auto"/>
              <w:right w:val="single" w:sz="4" w:space="0" w:color="auto"/>
            </w:tcBorders>
            <w:shd w:val="clear" w:color="auto" w:fill="auto"/>
            <w:noWrap/>
            <w:vAlign w:val="center"/>
          </w:tcPr>
          <w:p w14:paraId="3C8C4AA9" w14:textId="77777777" w:rsidR="005A50AB" w:rsidRDefault="005A50AB" w:rsidP="007E2411">
            <w:pPr>
              <w:rPr>
                <w:rFonts w:ascii="標楷體" w:eastAsia="標楷體" w:hAnsi="標楷體" w:cs="新細明體"/>
              </w:rPr>
            </w:pPr>
            <w:r>
              <w:rPr>
                <w:rFonts w:ascii="標楷體" w:eastAsia="標楷體" w:hAnsi="標楷體" w:hint="eastAsia"/>
              </w:rPr>
              <w:t>大型特種車(工程救險車)</w:t>
            </w:r>
          </w:p>
        </w:tc>
      </w:tr>
      <w:tr w:rsidR="005A50AB" w:rsidRPr="00543E73" w14:paraId="3723EC33"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768C9567" w14:textId="77777777" w:rsidR="005A50AB" w:rsidRDefault="005A50AB" w:rsidP="007E2411">
            <w:pPr>
              <w:rPr>
                <w:rFonts w:ascii="標楷體" w:eastAsia="標楷體" w:hAnsi="標楷體" w:cs="新細明體"/>
              </w:rPr>
            </w:pPr>
            <w:r>
              <w:rPr>
                <w:rFonts w:ascii="標楷體" w:eastAsia="標楷體" w:hAnsi="標楷體" w:hint="eastAsia"/>
              </w:rPr>
              <w:t>20</w:t>
            </w:r>
          </w:p>
        </w:tc>
        <w:tc>
          <w:tcPr>
            <w:tcW w:w="4819" w:type="dxa"/>
            <w:tcBorders>
              <w:top w:val="nil"/>
              <w:left w:val="nil"/>
              <w:bottom w:val="single" w:sz="4" w:space="0" w:color="auto"/>
              <w:right w:val="single" w:sz="4" w:space="0" w:color="auto"/>
            </w:tcBorders>
            <w:shd w:val="clear" w:color="auto" w:fill="auto"/>
            <w:noWrap/>
            <w:vAlign w:val="center"/>
          </w:tcPr>
          <w:p w14:paraId="0A4C9605" w14:textId="77777777" w:rsidR="005A50AB" w:rsidRDefault="005A50AB" w:rsidP="007E2411">
            <w:pPr>
              <w:rPr>
                <w:rFonts w:ascii="標楷體" w:eastAsia="標楷體" w:hAnsi="標楷體" w:cs="新細明體"/>
              </w:rPr>
            </w:pPr>
            <w:r>
              <w:rPr>
                <w:rFonts w:ascii="標楷體" w:eastAsia="標楷體" w:hAnsi="標楷體" w:hint="eastAsia"/>
              </w:rPr>
              <w:t>大型特種車(高空作業車)</w:t>
            </w:r>
          </w:p>
        </w:tc>
      </w:tr>
      <w:tr w:rsidR="005A50AB" w:rsidRPr="00543E73" w14:paraId="02EF3C5B"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782924B6" w14:textId="77777777" w:rsidR="005A50AB" w:rsidRDefault="005A50AB" w:rsidP="007E2411">
            <w:pPr>
              <w:rPr>
                <w:rFonts w:ascii="標楷體" w:eastAsia="標楷體" w:hAnsi="標楷體" w:cs="新細明體"/>
              </w:rPr>
            </w:pPr>
            <w:r>
              <w:rPr>
                <w:rFonts w:ascii="標楷體" w:eastAsia="標楷體" w:hAnsi="標楷體" w:hint="eastAsia"/>
              </w:rPr>
              <w:t>21</w:t>
            </w:r>
          </w:p>
        </w:tc>
        <w:tc>
          <w:tcPr>
            <w:tcW w:w="4819" w:type="dxa"/>
            <w:tcBorders>
              <w:top w:val="nil"/>
              <w:left w:val="nil"/>
              <w:bottom w:val="single" w:sz="4" w:space="0" w:color="auto"/>
              <w:right w:val="single" w:sz="4" w:space="0" w:color="auto"/>
            </w:tcBorders>
            <w:shd w:val="clear" w:color="auto" w:fill="auto"/>
            <w:noWrap/>
            <w:vAlign w:val="center"/>
          </w:tcPr>
          <w:p w14:paraId="5D723F32" w14:textId="77777777" w:rsidR="005A50AB" w:rsidRDefault="005A50AB" w:rsidP="007E2411">
            <w:pPr>
              <w:rPr>
                <w:rFonts w:ascii="標楷體" w:eastAsia="標楷體" w:hAnsi="標楷體" w:cs="新細明體"/>
              </w:rPr>
            </w:pPr>
            <w:r>
              <w:rPr>
                <w:rFonts w:ascii="標楷體" w:eastAsia="標楷體" w:hAnsi="標楷體" w:hint="eastAsia"/>
              </w:rPr>
              <w:t>大型特種車(救助器材車)</w:t>
            </w:r>
          </w:p>
        </w:tc>
      </w:tr>
      <w:tr w:rsidR="005A50AB" w:rsidRPr="00543E73" w14:paraId="3422E546"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2EEB24B5" w14:textId="77777777" w:rsidR="005A50AB" w:rsidRDefault="005A50AB" w:rsidP="007E2411">
            <w:pPr>
              <w:rPr>
                <w:rFonts w:ascii="標楷體" w:eastAsia="標楷體" w:hAnsi="標楷體" w:cs="新細明體"/>
              </w:rPr>
            </w:pPr>
            <w:r>
              <w:rPr>
                <w:rFonts w:ascii="標楷體" w:eastAsia="標楷體" w:hAnsi="標楷體" w:hint="eastAsia"/>
              </w:rPr>
              <w:t>22</w:t>
            </w:r>
          </w:p>
        </w:tc>
        <w:tc>
          <w:tcPr>
            <w:tcW w:w="4819" w:type="dxa"/>
            <w:tcBorders>
              <w:top w:val="nil"/>
              <w:left w:val="nil"/>
              <w:bottom w:val="single" w:sz="4" w:space="0" w:color="auto"/>
              <w:right w:val="single" w:sz="4" w:space="0" w:color="auto"/>
            </w:tcBorders>
            <w:shd w:val="clear" w:color="auto" w:fill="auto"/>
            <w:noWrap/>
            <w:vAlign w:val="center"/>
          </w:tcPr>
          <w:p w14:paraId="0DEC0FB2" w14:textId="77777777" w:rsidR="005A50AB" w:rsidRDefault="005A50AB" w:rsidP="007E2411">
            <w:pPr>
              <w:rPr>
                <w:rFonts w:ascii="標楷體" w:eastAsia="標楷體" w:hAnsi="標楷體" w:cs="新細明體"/>
              </w:rPr>
            </w:pPr>
            <w:r>
              <w:rPr>
                <w:rFonts w:ascii="標楷體" w:eastAsia="標楷體" w:hAnsi="標楷體" w:hint="eastAsia"/>
              </w:rPr>
              <w:t>大型特種車(電信傳送車)</w:t>
            </w:r>
          </w:p>
        </w:tc>
      </w:tr>
      <w:tr w:rsidR="005A50AB" w:rsidRPr="00543E73" w14:paraId="649F4C5F"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9C27E74" w14:textId="77777777" w:rsidR="005A50AB" w:rsidRDefault="005A50AB" w:rsidP="007E2411">
            <w:pPr>
              <w:rPr>
                <w:rFonts w:ascii="標楷體" w:eastAsia="標楷體" w:hAnsi="標楷體" w:cs="新細明體"/>
              </w:rPr>
            </w:pPr>
            <w:r>
              <w:rPr>
                <w:rFonts w:ascii="標楷體" w:eastAsia="標楷體" w:hAnsi="標楷體" w:hint="eastAsia"/>
              </w:rPr>
              <w:t>23</w:t>
            </w:r>
          </w:p>
        </w:tc>
        <w:tc>
          <w:tcPr>
            <w:tcW w:w="4819" w:type="dxa"/>
            <w:tcBorders>
              <w:top w:val="nil"/>
              <w:left w:val="nil"/>
              <w:bottom w:val="single" w:sz="4" w:space="0" w:color="auto"/>
              <w:right w:val="single" w:sz="4" w:space="0" w:color="auto"/>
            </w:tcBorders>
            <w:shd w:val="clear" w:color="auto" w:fill="auto"/>
            <w:noWrap/>
            <w:vAlign w:val="center"/>
          </w:tcPr>
          <w:p w14:paraId="757A01AD" w14:textId="77777777" w:rsidR="005A50AB" w:rsidRDefault="005A50AB" w:rsidP="007E2411">
            <w:pPr>
              <w:rPr>
                <w:rFonts w:ascii="標楷體" w:eastAsia="標楷體" w:hAnsi="標楷體" w:cs="新細明體"/>
              </w:rPr>
            </w:pPr>
            <w:r>
              <w:rPr>
                <w:rFonts w:ascii="標楷體" w:eastAsia="標楷體" w:hAnsi="標楷體" w:hint="eastAsia"/>
              </w:rPr>
              <w:t>大型特種車(廚餘收集車)</w:t>
            </w:r>
          </w:p>
        </w:tc>
      </w:tr>
      <w:tr w:rsidR="005A50AB" w:rsidRPr="00543E73" w14:paraId="26A55FEC"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E41C289" w14:textId="77777777" w:rsidR="005A50AB" w:rsidRDefault="005A50AB" w:rsidP="007E2411">
            <w:pPr>
              <w:rPr>
                <w:rFonts w:ascii="標楷體" w:eastAsia="標楷體" w:hAnsi="標楷體" w:cs="新細明體"/>
              </w:rPr>
            </w:pPr>
            <w:r>
              <w:rPr>
                <w:rFonts w:ascii="標楷體" w:eastAsia="標楷體" w:hAnsi="標楷體" w:hint="eastAsia"/>
              </w:rPr>
              <w:t>24</w:t>
            </w:r>
          </w:p>
        </w:tc>
        <w:tc>
          <w:tcPr>
            <w:tcW w:w="4819" w:type="dxa"/>
            <w:tcBorders>
              <w:top w:val="nil"/>
              <w:left w:val="nil"/>
              <w:bottom w:val="single" w:sz="4" w:space="0" w:color="auto"/>
              <w:right w:val="single" w:sz="4" w:space="0" w:color="auto"/>
            </w:tcBorders>
            <w:shd w:val="clear" w:color="auto" w:fill="auto"/>
            <w:noWrap/>
            <w:vAlign w:val="center"/>
          </w:tcPr>
          <w:p w14:paraId="4BD0DC6F" w14:textId="77777777" w:rsidR="005A50AB" w:rsidRDefault="005A50AB" w:rsidP="007E2411">
            <w:pPr>
              <w:rPr>
                <w:rFonts w:ascii="標楷體" w:eastAsia="標楷體" w:hAnsi="標楷體" w:cs="新細明體"/>
              </w:rPr>
            </w:pPr>
            <w:r>
              <w:rPr>
                <w:rFonts w:ascii="標楷體" w:eastAsia="標楷體" w:hAnsi="標楷體" w:hint="eastAsia"/>
              </w:rPr>
              <w:t>半拖車</w:t>
            </w:r>
          </w:p>
        </w:tc>
      </w:tr>
      <w:tr w:rsidR="005A50AB" w:rsidRPr="00543E73" w14:paraId="389C9E1E"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15DB328" w14:textId="77777777" w:rsidR="005A50AB" w:rsidRDefault="005A50AB" w:rsidP="007E2411">
            <w:pPr>
              <w:rPr>
                <w:rFonts w:ascii="標楷體" w:eastAsia="標楷體" w:hAnsi="標楷體" w:cs="新細明體"/>
              </w:rPr>
            </w:pPr>
            <w:r>
              <w:rPr>
                <w:rFonts w:ascii="標楷體" w:eastAsia="標楷體" w:hAnsi="標楷體" w:hint="eastAsia"/>
              </w:rPr>
              <w:t>25</w:t>
            </w:r>
          </w:p>
        </w:tc>
        <w:tc>
          <w:tcPr>
            <w:tcW w:w="4819" w:type="dxa"/>
            <w:tcBorders>
              <w:top w:val="nil"/>
              <w:left w:val="nil"/>
              <w:bottom w:val="single" w:sz="4" w:space="0" w:color="auto"/>
              <w:right w:val="single" w:sz="4" w:space="0" w:color="auto"/>
            </w:tcBorders>
            <w:shd w:val="clear" w:color="auto" w:fill="auto"/>
            <w:noWrap/>
            <w:vAlign w:val="center"/>
          </w:tcPr>
          <w:p w14:paraId="72AED7E0" w14:textId="77777777" w:rsidR="005A50AB" w:rsidRDefault="005A50AB" w:rsidP="007E2411">
            <w:pPr>
              <w:rPr>
                <w:rFonts w:ascii="標楷體" w:eastAsia="標楷體" w:hAnsi="標楷體" w:cs="新細明體"/>
              </w:rPr>
            </w:pPr>
            <w:r>
              <w:rPr>
                <w:rFonts w:ascii="標楷體" w:eastAsia="標楷體" w:hAnsi="標楷體" w:hint="eastAsia"/>
              </w:rPr>
              <w:t>半拖車(砂石車)</w:t>
            </w:r>
          </w:p>
        </w:tc>
      </w:tr>
      <w:tr w:rsidR="005A50AB" w:rsidRPr="00543E73" w14:paraId="66109749"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6B6AB48B" w14:textId="77777777" w:rsidR="005A50AB" w:rsidRDefault="005A50AB" w:rsidP="007E2411">
            <w:pPr>
              <w:rPr>
                <w:rFonts w:ascii="標楷體" w:eastAsia="標楷體" w:hAnsi="標楷體" w:cs="新細明體"/>
              </w:rPr>
            </w:pPr>
            <w:r>
              <w:rPr>
                <w:rFonts w:ascii="標楷體" w:eastAsia="標楷體" w:hAnsi="標楷體" w:hint="eastAsia"/>
              </w:rPr>
              <w:t>26</w:t>
            </w:r>
          </w:p>
        </w:tc>
        <w:tc>
          <w:tcPr>
            <w:tcW w:w="4819" w:type="dxa"/>
            <w:tcBorders>
              <w:top w:val="nil"/>
              <w:left w:val="nil"/>
              <w:bottom w:val="single" w:sz="4" w:space="0" w:color="auto"/>
              <w:right w:val="single" w:sz="4" w:space="0" w:color="auto"/>
            </w:tcBorders>
            <w:shd w:val="clear" w:color="auto" w:fill="auto"/>
            <w:noWrap/>
            <w:vAlign w:val="center"/>
          </w:tcPr>
          <w:p w14:paraId="779D3BEB" w14:textId="77777777" w:rsidR="005A50AB" w:rsidRDefault="005A50AB" w:rsidP="007E2411">
            <w:pPr>
              <w:rPr>
                <w:rFonts w:ascii="標楷體" w:eastAsia="標楷體" w:hAnsi="標楷體" w:cs="新細明體"/>
              </w:rPr>
            </w:pPr>
            <w:r>
              <w:rPr>
                <w:rFonts w:ascii="標楷體" w:eastAsia="標楷體" w:hAnsi="標楷體" w:hint="eastAsia"/>
              </w:rPr>
              <w:t>半拖車(混凝土攪拌車)</w:t>
            </w:r>
          </w:p>
        </w:tc>
      </w:tr>
      <w:tr w:rsidR="005A50AB" w:rsidRPr="00543E73" w14:paraId="5342D4FF"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2588C189" w14:textId="77777777" w:rsidR="005A50AB" w:rsidRDefault="005A50AB" w:rsidP="007E2411">
            <w:pPr>
              <w:rPr>
                <w:rFonts w:ascii="標楷體" w:eastAsia="標楷體" w:hAnsi="標楷體" w:cs="新細明體"/>
              </w:rPr>
            </w:pPr>
            <w:r>
              <w:rPr>
                <w:rFonts w:ascii="標楷體" w:eastAsia="標楷體" w:hAnsi="標楷體" w:hint="eastAsia"/>
              </w:rPr>
              <w:t>27</w:t>
            </w:r>
          </w:p>
        </w:tc>
        <w:tc>
          <w:tcPr>
            <w:tcW w:w="4819" w:type="dxa"/>
            <w:tcBorders>
              <w:top w:val="nil"/>
              <w:left w:val="nil"/>
              <w:bottom w:val="single" w:sz="4" w:space="0" w:color="auto"/>
              <w:right w:val="single" w:sz="4" w:space="0" w:color="auto"/>
            </w:tcBorders>
            <w:shd w:val="clear" w:color="auto" w:fill="auto"/>
            <w:noWrap/>
            <w:vAlign w:val="center"/>
          </w:tcPr>
          <w:p w14:paraId="0A755B79" w14:textId="77777777" w:rsidR="005A50AB" w:rsidRDefault="005A50AB" w:rsidP="007E2411">
            <w:pPr>
              <w:rPr>
                <w:rFonts w:ascii="標楷體" w:eastAsia="標楷體" w:hAnsi="標楷體" w:cs="新細明體"/>
              </w:rPr>
            </w:pPr>
            <w:r>
              <w:rPr>
                <w:rFonts w:ascii="標楷體" w:eastAsia="標楷體" w:hAnsi="標楷體" w:hint="eastAsia"/>
              </w:rPr>
              <w:t>全拖車</w:t>
            </w:r>
          </w:p>
        </w:tc>
      </w:tr>
      <w:tr w:rsidR="005A50AB" w:rsidRPr="00543E73" w14:paraId="0D06E000"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5F222A3" w14:textId="77777777" w:rsidR="005A50AB" w:rsidRDefault="005A50AB" w:rsidP="007E2411">
            <w:pPr>
              <w:rPr>
                <w:rFonts w:ascii="標楷體" w:eastAsia="標楷體" w:hAnsi="標楷體" w:cs="新細明體"/>
              </w:rPr>
            </w:pPr>
            <w:r>
              <w:rPr>
                <w:rFonts w:ascii="標楷體" w:eastAsia="標楷體" w:hAnsi="標楷體" w:hint="eastAsia"/>
              </w:rPr>
              <w:t>28</w:t>
            </w:r>
          </w:p>
        </w:tc>
        <w:tc>
          <w:tcPr>
            <w:tcW w:w="4819" w:type="dxa"/>
            <w:tcBorders>
              <w:top w:val="nil"/>
              <w:left w:val="nil"/>
              <w:bottom w:val="single" w:sz="4" w:space="0" w:color="auto"/>
              <w:right w:val="single" w:sz="4" w:space="0" w:color="auto"/>
            </w:tcBorders>
            <w:shd w:val="clear" w:color="auto" w:fill="auto"/>
            <w:noWrap/>
            <w:vAlign w:val="center"/>
          </w:tcPr>
          <w:p w14:paraId="7527A58C" w14:textId="77777777" w:rsidR="005A50AB" w:rsidRDefault="005A50AB" w:rsidP="007E2411">
            <w:pPr>
              <w:rPr>
                <w:rFonts w:ascii="標楷體" w:eastAsia="標楷體" w:hAnsi="標楷體" w:cs="新細明體"/>
              </w:rPr>
            </w:pPr>
            <w:r>
              <w:rPr>
                <w:rFonts w:ascii="標楷體" w:eastAsia="標楷體" w:hAnsi="標楷體" w:hint="eastAsia"/>
              </w:rPr>
              <w:t>曳引車</w:t>
            </w:r>
          </w:p>
        </w:tc>
      </w:tr>
      <w:tr w:rsidR="005A50AB" w:rsidRPr="00543E73" w14:paraId="1A7ABB0D"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BCC2874" w14:textId="77777777" w:rsidR="005A50AB" w:rsidRDefault="005A50AB" w:rsidP="007E2411">
            <w:pPr>
              <w:rPr>
                <w:rFonts w:ascii="標楷體" w:eastAsia="標楷體" w:hAnsi="標楷體" w:cs="新細明體"/>
              </w:rPr>
            </w:pPr>
            <w:r>
              <w:rPr>
                <w:rFonts w:ascii="標楷體" w:eastAsia="標楷體" w:hAnsi="標楷體" w:hint="eastAsia"/>
              </w:rPr>
              <w:t>29</w:t>
            </w:r>
          </w:p>
        </w:tc>
        <w:tc>
          <w:tcPr>
            <w:tcW w:w="4819" w:type="dxa"/>
            <w:tcBorders>
              <w:top w:val="nil"/>
              <w:left w:val="nil"/>
              <w:bottom w:val="single" w:sz="4" w:space="0" w:color="auto"/>
              <w:right w:val="single" w:sz="4" w:space="0" w:color="auto"/>
            </w:tcBorders>
            <w:shd w:val="clear" w:color="auto" w:fill="auto"/>
            <w:noWrap/>
            <w:vAlign w:val="center"/>
          </w:tcPr>
          <w:p w14:paraId="4238DCC8" w14:textId="77777777" w:rsidR="005A50AB" w:rsidRDefault="005A50AB" w:rsidP="007E2411">
            <w:pPr>
              <w:rPr>
                <w:rFonts w:ascii="標楷體" w:eastAsia="標楷體" w:hAnsi="標楷體" w:cs="新細明體"/>
              </w:rPr>
            </w:pPr>
            <w:r>
              <w:rPr>
                <w:rFonts w:ascii="標楷體" w:eastAsia="標楷體" w:hAnsi="標楷體" w:hint="eastAsia"/>
              </w:rPr>
              <w:t>重型機器腳踏車</w:t>
            </w:r>
          </w:p>
        </w:tc>
      </w:tr>
      <w:tr w:rsidR="005A50AB" w:rsidRPr="00543E73" w14:paraId="1E5CC2D5"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7166A5C1" w14:textId="77777777" w:rsidR="005A50AB" w:rsidRDefault="005A50AB" w:rsidP="007E2411">
            <w:pPr>
              <w:rPr>
                <w:rFonts w:ascii="標楷體" w:eastAsia="標楷體" w:hAnsi="標楷體" w:cs="新細明體"/>
              </w:rPr>
            </w:pPr>
            <w:r>
              <w:rPr>
                <w:rFonts w:ascii="標楷體" w:eastAsia="標楷體" w:hAnsi="標楷體" w:hint="eastAsia"/>
              </w:rPr>
              <w:t>30</w:t>
            </w:r>
          </w:p>
        </w:tc>
        <w:tc>
          <w:tcPr>
            <w:tcW w:w="4819" w:type="dxa"/>
            <w:tcBorders>
              <w:top w:val="nil"/>
              <w:left w:val="nil"/>
              <w:bottom w:val="single" w:sz="4" w:space="0" w:color="auto"/>
              <w:right w:val="single" w:sz="4" w:space="0" w:color="auto"/>
            </w:tcBorders>
            <w:shd w:val="clear" w:color="auto" w:fill="auto"/>
            <w:noWrap/>
            <w:vAlign w:val="center"/>
          </w:tcPr>
          <w:p w14:paraId="09F1DA9F" w14:textId="77777777" w:rsidR="005A50AB" w:rsidRDefault="005A50AB" w:rsidP="007E2411">
            <w:pPr>
              <w:rPr>
                <w:rFonts w:ascii="標楷體" w:eastAsia="標楷體" w:hAnsi="標楷體" w:cs="新細明體"/>
              </w:rPr>
            </w:pPr>
            <w:r>
              <w:rPr>
                <w:rFonts w:ascii="標楷體" w:eastAsia="標楷體" w:hAnsi="標楷體" w:hint="eastAsia"/>
              </w:rPr>
              <w:t>特種車(子母式垃圾車)</w:t>
            </w:r>
          </w:p>
        </w:tc>
      </w:tr>
      <w:tr w:rsidR="005A50AB" w:rsidRPr="00543E73" w14:paraId="0E239BC0"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67AB1A47" w14:textId="77777777" w:rsidR="005A50AB" w:rsidRDefault="005A50AB" w:rsidP="007E2411">
            <w:pPr>
              <w:rPr>
                <w:rFonts w:ascii="標楷體" w:eastAsia="標楷體" w:hAnsi="標楷體" w:cs="新細明體"/>
              </w:rPr>
            </w:pPr>
            <w:r>
              <w:rPr>
                <w:rFonts w:ascii="標楷體" w:eastAsia="標楷體" w:hAnsi="標楷體" w:hint="eastAsia"/>
              </w:rPr>
              <w:t>31</w:t>
            </w:r>
          </w:p>
        </w:tc>
        <w:tc>
          <w:tcPr>
            <w:tcW w:w="4819" w:type="dxa"/>
            <w:tcBorders>
              <w:top w:val="nil"/>
              <w:left w:val="nil"/>
              <w:bottom w:val="single" w:sz="4" w:space="0" w:color="auto"/>
              <w:right w:val="single" w:sz="4" w:space="0" w:color="auto"/>
            </w:tcBorders>
            <w:shd w:val="clear" w:color="auto" w:fill="auto"/>
            <w:noWrap/>
            <w:vAlign w:val="center"/>
          </w:tcPr>
          <w:p w14:paraId="2A1BF8C6" w14:textId="77777777" w:rsidR="005A50AB" w:rsidRDefault="005A50AB" w:rsidP="007E2411">
            <w:pPr>
              <w:rPr>
                <w:rFonts w:ascii="標楷體" w:eastAsia="標楷體" w:hAnsi="標楷體" w:cs="新細明體"/>
              </w:rPr>
            </w:pPr>
            <w:r>
              <w:rPr>
                <w:rFonts w:ascii="標楷體" w:eastAsia="標楷體" w:hAnsi="標楷體" w:hint="eastAsia"/>
              </w:rPr>
              <w:t>特種車(水肥車)</w:t>
            </w:r>
          </w:p>
        </w:tc>
      </w:tr>
      <w:tr w:rsidR="005A50AB" w:rsidRPr="00543E73" w14:paraId="5C73C2F9"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071AC3BC" w14:textId="77777777" w:rsidR="005A50AB" w:rsidRDefault="005A50AB" w:rsidP="007E2411">
            <w:pPr>
              <w:rPr>
                <w:rFonts w:ascii="標楷體" w:eastAsia="標楷體" w:hAnsi="標楷體" w:cs="新細明體"/>
              </w:rPr>
            </w:pPr>
            <w:r>
              <w:rPr>
                <w:rFonts w:ascii="標楷體" w:eastAsia="標楷體" w:hAnsi="標楷體" w:hint="eastAsia"/>
              </w:rPr>
              <w:t>32</w:t>
            </w:r>
          </w:p>
        </w:tc>
        <w:tc>
          <w:tcPr>
            <w:tcW w:w="4819" w:type="dxa"/>
            <w:tcBorders>
              <w:top w:val="nil"/>
              <w:left w:val="nil"/>
              <w:bottom w:val="single" w:sz="4" w:space="0" w:color="auto"/>
              <w:right w:val="single" w:sz="4" w:space="0" w:color="auto"/>
            </w:tcBorders>
            <w:shd w:val="clear" w:color="auto" w:fill="auto"/>
            <w:noWrap/>
            <w:vAlign w:val="center"/>
          </w:tcPr>
          <w:p w14:paraId="28D3B281" w14:textId="77777777" w:rsidR="005A50AB" w:rsidRDefault="005A50AB" w:rsidP="007E2411">
            <w:pPr>
              <w:rPr>
                <w:rFonts w:ascii="標楷體" w:eastAsia="標楷體" w:hAnsi="標楷體" w:cs="新細明體"/>
              </w:rPr>
            </w:pPr>
            <w:r>
              <w:rPr>
                <w:rFonts w:ascii="標楷體" w:eastAsia="標楷體" w:hAnsi="標楷體" w:hint="eastAsia"/>
              </w:rPr>
              <w:t>特種車(水箱消防車)</w:t>
            </w:r>
          </w:p>
        </w:tc>
      </w:tr>
      <w:tr w:rsidR="005A50AB" w:rsidRPr="00543E73" w14:paraId="75A63C50"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600BA891" w14:textId="77777777" w:rsidR="005A50AB" w:rsidRDefault="005A50AB" w:rsidP="007E2411">
            <w:pPr>
              <w:rPr>
                <w:rFonts w:ascii="標楷體" w:eastAsia="標楷體" w:hAnsi="標楷體" w:cs="新細明體"/>
              </w:rPr>
            </w:pPr>
            <w:r>
              <w:rPr>
                <w:rFonts w:ascii="標楷體" w:eastAsia="標楷體" w:hAnsi="標楷體" w:hint="eastAsia"/>
              </w:rPr>
              <w:t>33</w:t>
            </w:r>
          </w:p>
        </w:tc>
        <w:tc>
          <w:tcPr>
            <w:tcW w:w="4819" w:type="dxa"/>
            <w:tcBorders>
              <w:top w:val="nil"/>
              <w:left w:val="nil"/>
              <w:bottom w:val="single" w:sz="4" w:space="0" w:color="auto"/>
              <w:right w:val="single" w:sz="4" w:space="0" w:color="auto"/>
            </w:tcBorders>
            <w:shd w:val="clear" w:color="auto" w:fill="auto"/>
            <w:noWrap/>
            <w:vAlign w:val="center"/>
          </w:tcPr>
          <w:p w14:paraId="3A4EA1E9" w14:textId="77777777" w:rsidR="005A50AB" w:rsidRDefault="005A50AB" w:rsidP="007E2411">
            <w:pPr>
              <w:rPr>
                <w:rFonts w:ascii="標楷體" w:eastAsia="標楷體" w:hAnsi="標楷體" w:cs="新細明體"/>
              </w:rPr>
            </w:pPr>
            <w:r>
              <w:rPr>
                <w:rFonts w:ascii="標楷體" w:eastAsia="標楷體" w:hAnsi="標楷體" w:hint="eastAsia"/>
              </w:rPr>
              <w:t>特種車(垃圾車)</w:t>
            </w:r>
          </w:p>
        </w:tc>
      </w:tr>
      <w:tr w:rsidR="005A50AB" w:rsidRPr="00543E73" w14:paraId="6B3AA4E6"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0564ACA5" w14:textId="77777777" w:rsidR="005A50AB" w:rsidRDefault="005A50AB" w:rsidP="007E2411">
            <w:pPr>
              <w:rPr>
                <w:rFonts w:ascii="標楷體" w:eastAsia="標楷體" w:hAnsi="標楷體" w:cs="新細明體"/>
              </w:rPr>
            </w:pPr>
            <w:r>
              <w:rPr>
                <w:rFonts w:ascii="標楷體" w:eastAsia="標楷體" w:hAnsi="標楷體" w:hint="eastAsia"/>
              </w:rPr>
              <w:t>34</w:t>
            </w:r>
          </w:p>
        </w:tc>
        <w:tc>
          <w:tcPr>
            <w:tcW w:w="4819" w:type="dxa"/>
            <w:tcBorders>
              <w:top w:val="nil"/>
              <w:left w:val="nil"/>
              <w:bottom w:val="single" w:sz="4" w:space="0" w:color="auto"/>
              <w:right w:val="single" w:sz="4" w:space="0" w:color="auto"/>
            </w:tcBorders>
            <w:shd w:val="clear" w:color="auto" w:fill="auto"/>
            <w:noWrap/>
            <w:vAlign w:val="center"/>
          </w:tcPr>
          <w:p w14:paraId="023FF8DB" w14:textId="77777777" w:rsidR="005A50AB" w:rsidRDefault="005A50AB" w:rsidP="007E2411">
            <w:pPr>
              <w:rPr>
                <w:rFonts w:ascii="標楷體" w:eastAsia="標楷體" w:hAnsi="標楷體" w:cs="新細明體"/>
              </w:rPr>
            </w:pPr>
            <w:r>
              <w:rPr>
                <w:rFonts w:ascii="標楷體" w:eastAsia="標楷體" w:hAnsi="標楷體" w:hint="eastAsia"/>
              </w:rPr>
              <w:t>特種車(拖吊車)</w:t>
            </w:r>
          </w:p>
        </w:tc>
      </w:tr>
      <w:tr w:rsidR="005A50AB" w:rsidRPr="00543E73" w14:paraId="712BB25C"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3D5065D" w14:textId="77777777" w:rsidR="005A50AB" w:rsidRDefault="005A50AB" w:rsidP="007E2411">
            <w:pPr>
              <w:rPr>
                <w:rFonts w:ascii="標楷體" w:eastAsia="標楷體" w:hAnsi="標楷體" w:cs="新細明體"/>
              </w:rPr>
            </w:pPr>
            <w:r>
              <w:rPr>
                <w:rFonts w:ascii="標楷體" w:eastAsia="標楷體" w:hAnsi="標楷體" w:hint="eastAsia"/>
              </w:rPr>
              <w:t>35</w:t>
            </w:r>
          </w:p>
        </w:tc>
        <w:tc>
          <w:tcPr>
            <w:tcW w:w="4819" w:type="dxa"/>
            <w:tcBorders>
              <w:top w:val="nil"/>
              <w:left w:val="nil"/>
              <w:bottom w:val="single" w:sz="4" w:space="0" w:color="auto"/>
              <w:right w:val="single" w:sz="4" w:space="0" w:color="auto"/>
            </w:tcBorders>
            <w:shd w:val="clear" w:color="auto" w:fill="auto"/>
            <w:noWrap/>
            <w:vAlign w:val="center"/>
          </w:tcPr>
          <w:p w14:paraId="5E620376" w14:textId="77777777" w:rsidR="005A50AB" w:rsidRDefault="005A50AB" w:rsidP="007E2411">
            <w:pPr>
              <w:rPr>
                <w:rFonts w:ascii="標楷體" w:eastAsia="標楷體" w:hAnsi="標楷體" w:cs="新細明體"/>
              </w:rPr>
            </w:pPr>
            <w:r>
              <w:rPr>
                <w:rFonts w:ascii="標楷體" w:eastAsia="標楷體" w:hAnsi="標楷體" w:hint="eastAsia"/>
              </w:rPr>
              <w:t>特種車(捐血車)</w:t>
            </w:r>
          </w:p>
        </w:tc>
      </w:tr>
      <w:tr w:rsidR="005A50AB" w:rsidRPr="00543E73" w14:paraId="7438A47E"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466743A" w14:textId="77777777" w:rsidR="005A50AB" w:rsidRDefault="005A50AB" w:rsidP="007E2411">
            <w:pPr>
              <w:rPr>
                <w:rFonts w:ascii="標楷體" w:eastAsia="標楷體" w:hAnsi="標楷體" w:cs="新細明體"/>
              </w:rPr>
            </w:pPr>
            <w:r>
              <w:rPr>
                <w:rFonts w:ascii="標楷體" w:eastAsia="標楷體" w:hAnsi="標楷體" w:hint="eastAsia"/>
              </w:rPr>
              <w:t>36</w:t>
            </w:r>
          </w:p>
        </w:tc>
        <w:tc>
          <w:tcPr>
            <w:tcW w:w="4819" w:type="dxa"/>
            <w:tcBorders>
              <w:top w:val="nil"/>
              <w:left w:val="nil"/>
              <w:bottom w:val="single" w:sz="4" w:space="0" w:color="auto"/>
              <w:right w:val="single" w:sz="4" w:space="0" w:color="auto"/>
            </w:tcBorders>
            <w:shd w:val="clear" w:color="auto" w:fill="auto"/>
            <w:noWrap/>
            <w:vAlign w:val="center"/>
          </w:tcPr>
          <w:p w14:paraId="598591D6" w14:textId="77777777" w:rsidR="005A50AB" w:rsidRDefault="005A50AB" w:rsidP="007E2411">
            <w:pPr>
              <w:rPr>
                <w:rFonts w:ascii="標楷體" w:eastAsia="標楷體" w:hAnsi="標楷體" w:cs="新細明體"/>
              </w:rPr>
            </w:pPr>
            <w:r>
              <w:rPr>
                <w:rFonts w:ascii="標楷體" w:eastAsia="標楷體" w:hAnsi="標楷體" w:hint="eastAsia"/>
              </w:rPr>
              <w:t>特種車(高空作業車)</w:t>
            </w:r>
          </w:p>
        </w:tc>
      </w:tr>
      <w:tr w:rsidR="005A50AB" w:rsidRPr="00543E73" w14:paraId="1DB44EA0"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C0B693D" w14:textId="77777777" w:rsidR="005A50AB" w:rsidRDefault="005A50AB" w:rsidP="007E2411">
            <w:pPr>
              <w:rPr>
                <w:rFonts w:ascii="標楷體" w:eastAsia="標楷體" w:hAnsi="標楷體" w:cs="新細明體"/>
              </w:rPr>
            </w:pPr>
            <w:r>
              <w:rPr>
                <w:rFonts w:ascii="標楷體" w:eastAsia="標楷體" w:hAnsi="標楷體" w:hint="eastAsia"/>
              </w:rPr>
              <w:t>37</w:t>
            </w:r>
          </w:p>
        </w:tc>
        <w:tc>
          <w:tcPr>
            <w:tcW w:w="4819" w:type="dxa"/>
            <w:tcBorders>
              <w:top w:val="nil"/>
              <w:left w:val="nil"/>
              <w:bottom w:val="single" w:sz="4" w:space="0" w:color="auto"/>
              <w:right w:val="single" w:sz="4" w:space="0" w:color="auto"/>
            </w:tcBorders>
            <w:shd w:val="clear" w:color="auto" w:fill="auto"/>
            <w:noWrap/>
            <w:vAlign w:val="center"/>
          </w:tcPr>
          <w:p w14:paraId="1CD11F8E" w14:textId="77777777" w:rsidR="005A50AB" w:rsidRDefault="005A50AB" w:rsidP="007E2411">
            <w:pPr>
              <w:rPr>
                <w:rFonts w:ascii="標楷體" w:eastAsia="標楷體" w:hAnsi="標楷體" w:cs="新細明體"/>
              </w:rPr>
            </w:pPr>
            <w:r>
              <w:rPr>
                <w:rFonts w:ascii="標楷體" w:eastAsia="標楷體" w:hAnsi="標楷體" w:hint="eastAsia"/>
              </w:rPr>
              <w:t>特種車(掃街車)</w:t>
            </w:r>
          </w:p>
        </w:tc>
      </w:tr>
      <w:tr w:rsidR="005A50AB" w:rsidRPr="00543E73" w14:paraId="7B402EB9"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293900E8" w14:textId="77777777" w:rsidR="005A50AB" w:rsidRDefault="005A50AB" w:rsidP="007E2411">
            <w:pPr>
              <w:rPr>
                <w:rFonts w:ascii="標楷體" w:eastAsia="標楷體" w:hAnsi="標楷體" w:cs="新細明體"/>
              </w:rPr>
            </w:pPr>
            <w:r>
              <w:rPr>
                <w:rFonts w:ascii="標楷體" w:eastAsia="標楷體" w:hAnsi="標楷體" w:hint="eastAsia"/>
              </w:rPr>
              <w:t>38</w:t>
            </w:r>
          </w:p>
        </w:tc>
        <w:tc>
          <w:tcPr>
            <w:tcW w:w="4819" w:type="dxa"/>
            <w:tcBorders>
              <w:top w:val="nil"/>
              <w:left w:val="nil"/>
              <w:bottom w:val="single" w:sz="4" w:space="0" w:color="auto"/>
              <w:right w:val="single" w:sz="4" w:space="0" w:color="auto"/>
            </w:tcBorders>
            <w:shd w:val="clear" w:color="auto" w:fill="auto"/>
            <w:noWrap/>
            <w:vAlign w:val="center"/>
          </w:tcPr>
          <w:p w14:paraId="0AE48147" w14:textId="77777777" w:rsidR="005A50AB" w:rsidRDefault="005A50AB" w:rsidP="007E2411">
            <w:pPr>
              <w:rPr>
                <w:rFonts w:ascii="標楷體" w:eastAsia="標楷體" w:hAnsi="標楷體" w:cs="新細明體"/>
              </w:rPr>
            </w:pPr>
            <w:r>
              <w:rPr>
                <w:rFonts w:ascii="標楷體" w:eastAsia="標楷體" w:hAnsi="標楷體" w:hint="eastAsia"/>
              </w:rPr>
              <w:t>特種車(救助器材車)</w:t>
            </w:r>
          </w:p>
        </w:tc>
      </w:tr>
      <w:tr w:rsidR="005A50AB" w:rsidRPr="00543E73" w14:paraId="4413F9F1"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684D564E" w14:textId="77777777" w:rsidR="005A50AB" w:rsidRDefault="005A50AB" w:rsidP="007E2411">
            <w:pPr>
              <w:rPr>
                <w:rFonts w:ascii="標楷體" w:eastAsia="標楷體" w:hAnsi="標楷體" w:cs="新細明體"/>
              </w:rPr>
            </w:pPr>
            <w:r>
              <w:rPr>
                <w:rFonts w:ascii="標楷體" w:eastAsia="標楷體" w:hAnsi="標楷體" w:hint="eastAsia"/>
              </w:rPr>
              <w:t>39</w:t>
            </w:r>
          </w:p>
        </w:tc>
        <w:tc>
          <w:tcPr>
            <w:tcW w:w="4819" w:type="dxa"/>
            <w:tcBorders>
              <w:top w:val="nil"/>
              <w:left w:val="nil"/>
              <w:bottom w:val="single" w:sz="4" w:space="0" w:color="auto"/>
              <w:right w:val="single" w:sz="4" w:space="0" w:color="auto"/>
            </w:tcBorders>
            <w:shd w:val="clear" w:color="auto" w:fill="auto"/>
            <w:noWrap/>
            <w:vAlign w:val="center"/>
          </w:tcPr>
          <w:p w14:paraId="79F4EC23" w14:textId="77777777" w:rsidR="005A50AB" w:rsidRDefault="005A50AB" w:rsidP="007E2411">
            <w:pPr>
              <w:rPr>
                <w:rFonts w:ascii="標楷體" w:eastAsia="標楷體" w:hAnsi="標楷體" w:cs="新細明體"/>
              </w:rPr>
            </w:pPr>
            <w:r>
              <w:rPr>
                <w:rFonts w:ascii="標楷體" w:eastAsia="標楷體" w:hAnsi="標楷體" w:hint="eastAsia"/>
              </w:rPr>
              <w:t>特種車(救濟車)</w:t>
            </w:r>
          </w:p>
        </w:tc>
      </w:tr>
      <w:tr w:rsidR="005A50AB" w:rsidRPr="00543E73" w14:paraId="4BF67B56"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D687CE0" w14:textId="77777777" w:rsidR="005A50AB" w:rsidRDefault="005A50AB" w:rsidP="007E2411">
            <w:pPr>
              <w:rPr>
                <w:rFonts w:ascii="標楷體" w:eastAsia="標楷體" w:hAnsi="標楷體" w:cs="新細明體"/>
              </w:rPr>
            </w:pPr>
            <w:r>
              <w:rPr>
                <w:rFonts w:ascii="標楷體" w:eastAsia="標楷體" w:hAnsi="標楷體" w:hint="eastAsia"/>
              </w:rPr>
              <w:t>40</w:t>
            </w:r>
          </w:p>
        </w:tc>
        <w:tc>
          <w:tcPr>
            <w:tcW w:w="4819" w:type="dxa"/>
            <w:tcBorders>
              <w:top w:val="nil"/>
              <w:left w:val="nil"/>
              <w:bottom w:val="single" w:sz="4" w:space="0" w:color="auto"/>
              <w:right w:val="single" w:sz="4" w:space="0" w:color="auto"/>
            </w:tcBorders>
            <w:shd w:val="clear" w:color="auto" w:fill="auto"/>
            <w:noWrap/>
            <w:vAlign w:val="center"/>
          </w:tcPr>
          <w:p w14:paraId="3C8B6D8C" w14:textId="77777777" w:rsidR="005A50AB" w:rsidRDefault="005A50AB" w:rsidP="007E2411">
            <w:pPr>
              <w:rPr>
                <w:rFonts w:ascii="標楷體" w:eastAsia="標楷體" w:hAnsi="標楷體" w:cs="新細明體"/>
              </w:rPr>
            </w:pPr>
            <w:r>
              <w:rPr>
                <w:rFonts w:ascii="標楷體" w:eastAsia="標楷體" w:hAnsi="標楷體" w:hint="eastAsia"/>
              </w:rPr>
              <w:t>特種車(廚餘收集車)</w:t>
            </w:r>
          </w:p>
        </w:tc>
      </w:tr>
      <w:tr w:rsidR="005A50AB" w:rsidRPr="00543E73" w14:paraId="7E7B3CFF"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9E66629" w14:textId="77777777" w:rsidR="005A50AB" w:rsidRDefault="005A50AB" w:rsidP="007E2411">
            <w:pPr>
              <w:rPr>
                <w:rFonts w:ascii="標楷體" w:eastAsia="標楷體" w:hAnsi="標楷體" w:cs="新細明體"/>
              </w:rPr>
            </w:pPr>
            <w:r>
              <w:rPr>
                <w:rFonts w:ascii="標楷體" w:eastAsia="標楷體" w:hAnsi="標楷體" w:hint="eastAsia"/>
              </w:rPr>
              <w:lastRenderedPageBreak/>
              <w:t>41</w:t>
            </w:r>
          </w:p>
        </w:tc>
        <w:tc>
          <w:tcPr>
            <w:tcW w:w="4819" w:type="dxa"/>
            <w:tcBorders>
              <w:top w:val="nil"/>
              <w:left w:val="nil"/>
              <w:bottom w:val="single" w:sz="4" w:space="0" w:color="auto"/>
              <w:right w:val="single" w:sz="4" w:space="0" w:color="auto"/>
            </w:tcBorders>
            <w:shd w:val="clear" w:color="auto" w:fill="auto"/>
            <w:noWrap/>
            <w:vAlign w:val="center"/>
          </w:tcPr>
          <w:p w14:paraId="26EA1D85" w14:textId="77777777" w:rsidR="005A50AB" w:rsidRDefault="005A50AB" w:rsidP="007E2411">
            <w:pPr>
              <w:rPr>
                <w:rFonts w:ascii="標楷體" w:eastAsia="標楷體" w:hAnsi="標楷體" w:cs="新細明體"/>
              </w:rPr>
            </w:pPr>
            <w:r>
              <w:rPr>
                <w:rFonts w:ascii="標楷體" w:eastAsia="標楷體" w:hAnsi="標楷體" w:hint="eastAsia"/>
              </w:rPr>
              <w:t>特種車(醫療車)</w:t>
            </w:r>
          </w:p>
        </w:tc>
      </w:tr>
      <w:tr w:rsidR="005A50AB" w:rsidRPr="00543E73" w14:paraId="72C7AAB5"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8DFFFFE" w14:textId="77777777" w:rsidR="005A50AB" w:rsidRDefault="005A50AB" w:rsidP="007E2411">
            <w:pPr>
              <w:rPr>
                <w:rFonts w:ascii="標楷體" w:eastAsia="標楷體" w:hAnsi="標楷體" w:cs="新細明體"/>
              </w:rPr>
            </w:pPr>
            <w:r>
              <w:rPr>
                <w:rFonts w:ascii="標楷體" w:eastAsia="標楷體" w:hAnsi="標楷體" w:hint="eastAsia"/>
              </w:rPr>
              <w:t>42</w:t>
            </w:r>
          </w:p>
        </w:tc>
        <w:tc>
          <w:tcPr>
            <w:tcW w:w="4819" w:type="dxa"/>
            <w:tcBorders>
              <w:top w:val="nil"/>
              <w:left w:val="nil"/>
              <w:bottom w:val="single" w:sz="4" w:space="0" w:color="auto"/>
              <w:right w:val="single" w:sz="4" w:space="0" w:color="auto"/>
            </w:tcBorders>
            <w:shd w:val="clear" w:color="auto" w:fill="auto"/>
            <w:noWrap/>
            <w:vAlign w:val="center"/>
          </w:tcPr>
          <w:p w14:paraId="246C88C5" w14:textId="77777777" w:rsidR="005A50AB" w:rsidRDefault="005A50AB" w:rsidP="007E2411">
            <w:pPr>
              <w:rPr>
                <w:rFonts w:ascii="標楷體" w:eastAsia="標楷體" w:hAnsi="標楷體" w:cs="新細明體"/>
              </w:rPr>
            </w:pPr>
            <w:r>
              <w:rPr>
                <w:rFonts w:ascii="標楷體" w:eastAsia="標楷體" w:hAnsi="標楷體" w:hint="eastAsia"/>
              </w:rPr>
              <w:t>特種車(警備車)</w:t>
            </w:r>
          </w:p>
        </w:tc>
      </w:tr>
      <w:tr w:rsidR="005A50AB" w:rsidRPr="00543E73" w14:paraId="736C42EA"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70ECC3FB" w14:textId="77777777" w:rsidR="005A50AB" w:rsidRDefault="005A50AB" w:rsidP="007E2411">
            <w:pPr>
              <w:rPr>
                <w:rFonts w:ascii="標楷體" w:eastAsia="標楷體" w:hAnsi="標楷體" w:cs="新細明體"/>
              </w:rPr>
            </w:pPr>
            <w:r>
              <w:rPr>
                <w:rFonts w:ascii="標楷體" w:eastAsia="標楷體" w:hAnsi="標楷體" w:hint="eastAsia"/>
              </w:rPr>
              <w:t>43</w:t>
            </w:r>
          </w:p>
        </w:tc>
        <w:tc>
          <w:tcPr>
            <w:tcW w:w="4819" w:type="dxa"/>
            <w:tcBorders>
              <w:top w:val="nil"/>
              <w:left w:val="nil"/>
              <w:bottom w:val="single" w:sz="4" w:space="0" w:color="auto"/>
              <w:right w:val="single" w:sz="4" w:space="0" w:color="auto"/>
            </w:tcBorders>
            <w:shd w:val="clear" w:color="auto" w:fill="auto"/>
            <w:noWrap/>
            <w:vAlign w:val="center"/>
          </w:tcPr>
          <w:p w14:paraId="4627797B" w14:textId="77777777" w:rsidR="005A50AB" w:rsidRDefault="005A50AB" w:rsidP="007E2411">
            <w:pPr>
              <w:rPr>
                <w:rFonts w:ascii="標楷體" w:eastAsia="標楷體" w:hAnsi="標楷體" w:cs="新細明體"/>
              </w:rPr>
            </w:pPr>
            <w:r>
              <w:rPr>
                <w:rFonts w:ascii="標楷體" w:eastAsia="標楷體" w:hAnsi="標楷體" w:hint="eastAsia"/>
              </w:rPr>
              <w:t>特種車(灑水車)</w:t>
            </w:r>
          </w:p>
        </w:tc>
      </w:tr>
      <w:tr w:rsidR="005A50AB" w:rsidRPr="00543E73" w14:paraId="12496D90"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1B50060B" w14:textId="77777777" w:rsidR="005A50AB" w:rsidRDefault="005A50AB" w:rsidP="007E2411">
            <w:pPr>
              <w:rPr>
                <w:rFonts w:ascii="標楷體" w:eastAsia="標楷體" w:hAnsi="標楷體" w:cs="新細明體"/>
              </w:rPr>
            </w:pPr>
            <w:r>
              <w:rPr>
                <w:rFonts w:ascii="標楷體" w:eastAsia="標楷體" w:hAnsi="標楷體" w:hint="eastAsia"/>
              </w:rPr>
              <w:t>44</w:t>
            </w:r>
          </w:p>
        </w:tc>
        <w:tc>
          <w:tcPr>
            <w:tcW w:w="4819" w:type="dxa"/>
            <w:tcBorders>
              <w:top w:val="nil"/>
              <w:left w:val="nil"/>
              <w:bottom w:val="single" w:sz="4" w:space="0" w:color="auto"/>
              <w:right w:val="single" w:sz="4" w:space="0" w:color="auto"/>
            </w:tcBorders>
            <w:shd w:val="clear" w:color="auto" w:fill="auto"/>
            <w:noWrap/>
            <w:vAlign w:val="center"/>
          </w:tcPr>
          <w:p w14:paraId="6804915C" w14:textId="77777777" w:rsidR="005A50AB" w:rsidRDefault="005A50AB" w:rsidP="007E2411">
            <w:pPr>
              <w:rPr>
                <w:rFonts w:ascii="標楷體" w:eastAsia="標楷體" w:hAnsi="標楷體" w:cs="新細明體"/>
              </w:rPr>
            </w:pPr>
            <w:r>
              <w:rPr>
                <w:rFonts w:ascii="標楷體" w:eastAsia="標楷體" w:hAnsi="標楷體" w:hint="eastAsia"/>
              </w:rPr>
              <w:t>輕型拖車(水上摩托車)</w:t>
            </w:r>
          </w:p>
        </w:tc>
      </w:tr>
      <w:tr w:rsidR="005A50AB" w:rsidRPr="00543E73" w14:paraId="4D17A431"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25FCD972" w14:textId="77777777" w:rsidR="005A50AB" w:rsidRDefault="005A50AB" w:rsidP="007E2411">
            <w:pPr>
              <w:rPr>
                <w:rFonts w:ascii="標楷體" w:eastAsia="標楷體" w:hAnsi="標楷體" w:cs="新細明體"/>
              </w:rPr>
            </w:pPr>
            <w:r>
              <w:rPr>
                <w:rFonts w:ascii="標楷體" w:eastAsia="標楷體" w:hAnsi="標楷體" w:hint="eastAsia"/>
              </w:rPr>
              <w:t>45</w:t>
            </w:r>
          </w:p>
        </w:tc>
        <w:tc>
          <w:tcPr>
            <w:tcW w:w="4819" w:type="dxa"/>
            <w:tcBorders>
              <w:top w:val="nil"/>
              <w:left w:val="nil"/>
              <w:bottom w:val="single" w:sz="4" w:space="0" w:color="auto"/>
              <w:right w:val="single" w:sz="4" w:space="0" w:color="auto"/>
            </w:tcBorders>
            <w:shd w:val="clear" w:color="auto" w:fill="auto"/>
            <w:noWrap/>
            <w:vAlign w:val="center"/>
          </w:tcPr>
          <w:p w14:paraId="702EC3BA" w14:textId="77777777" w:rsidR="005A50AB" w:rsidRDefault="005A50AB" w:rsidP="007E2411">
            <w:pPr>
              <w:rPr>
                <w:rFonts w:ascii="標楷體" w:eastAsia="標楷體" w:hAnsi="標楷體" w:cs="新細明體"/>
              </w:rPr>
            </w:pPr>
            <w:r>
              <w:rPr>
                <w:rFonts w:ascii="標楷體" w:eastAsia="標楷體" w:hAnsi="標楷體" w:hint="eastAsia"/>
              </w:rPr>
              <w:t>輕型機器腳踏車</w:t>
            </w:r>
          </w:p>
        </w:tc>
      </w:tr>
    </w:tbl>
    <w:p w14:paraId="1F02BBC0" w14:textId="77777777" w:rsidR="005A50AB" w:rsidRPr="00543E73" w:rsidRDefault="005A50AB" w:rsidP="005A50AB">
      <w:pPr>
        <w:tabs>
          <w:tab w:val="left" w:pos="788"/>
        </w:tabs>
        <w:ind w:leftChars="300" w:left="720"/>
        <w:rPr>
          <w:rFonts w:ascii="標楷體" w:eastAsia="標楷體" w:hAnsi="標楷體"/>
        </w:rPr>
      </w:pPr>
    </w:p>
    <w:p w14:paraId="46E98752" w14:textId="709AA92D" w:rsidR="005A50AB" w:rsidRPr="00543E73" w:rsidRDefault="005A50AB" w:rsidP="00894D7B">
      <w:pPr>
        <w:numPr>
          <w:ilvl w:val="0"/>
          <w:numId w:val="15"/>
        </w:numPr>
        <w:rPr>
          <w:rFonts w:ascii="標楷體" w:eastAsia="標楷體" w:hAnsi="標楷體"/>
        </w:rPr>
      </w:pPr>
      <w:r w:rsidRPr="00291505">
        <w:rPr>
          <w:rFonts w:ascii="標楷體" w:eastAsia="標楷體" w:hAnsi="標楷體" w:hint="eastAsia"/>
        </w:rPr>
        <w:t>車身樣式</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5A50AB" w:rsidRPr="00543E73" w14:paraId="0AAD98E2" w14:textId="77777777" w:rsidTr="007E2411">
        <w:trPr>
          <w:trHeight w:val="340"/>
          <w:tblHeader/>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7F93513" w14:textId="77777777" w:rsidR="005A50AB" w:rsidRPr="00543E73" w:rsidRDefault="005A50AB" w:rsidP="007E2411">
            <w:pPr>
              <w:widowControl/>
              <w:rPr>
                <w:rFonts w:ascii="標楷體" w:eastAsia="標楷體" w:hAnsi="標楷體" w:cs="新細明體"/>
                <w:kern w:val="0"/>
              </w:rPr>
            </w:pPr>
            <w:r w:rsidRPr="00543E73">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7E75DD09" w14:textId="77777777" w:rsidR="005A50AB" w:rsidRPr="00543E73" w:rsidRDefault="005A50AB" w:rsidP="007E2411">
            <w:pPr>
              <w:widowControl/>
              <w:rPr>
                <w:rFonts w:ascii="標楷體" w:eastAsia="標楷體" w:hAnsi="標楷體" w:cs="新細明體"/>
                <w:kern w:val="0"/>
              </w:rPr>
            </w:pPr>
            <w:r w:rsidRPr="00543E73">
              <w:rPr>
                <w:rFonts w:ascii="標楷體" w:eastAsia="標楷體" w:hAnsi="標楷體" w:cs="新細明體" w:hint="eastAsia"/>
                <w:kern w:val="0"/>
              </w:rPr>
              <w:t>說明</w:t>
            </w:r>
          </w:p>
        </w:tc>
      </w:tr>
      <w:tr w:rsidR="005A50AB" w:rsidRPr="00543E73" w14:paraId="10593FE7"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0CEDE42" w14:textId="77777777" w:rsidR="005A50AB" w:rsidRDefault="005A50AB" w:rsidP="007E2411">
            <w:pPr>
              <w:rPr>
                <w:rFonts w:ascii="標楷體" w:eastAsia="標楷體" w:hAnsi="標楷體" w:cs="新細明體"/>
              </w:rPr>
            </w:pPr>
            <w:r>
              <w:rPr>
                <w:rFonts w:ascii="標楷體" w:eastAsia="標楷體" w:hAnsi="標楷體" w:hint="eastAsia"/>
              </w:rPr>
              <w:t>01</w:t>
            </w:r>
          </w:p>
        </w:tc>
        <w:tc>
          <w:tcPr>
            <w:tcW w:w="4819" w:type="dxa"/>
            <w:tcBorders>
              <w:top w:val="nil"/>
              <w:left w:val="nil"/>
              <w:bottom w:val="single" w:sz="4" w:space="0" w:color="auto"/>
              <w:right w:val="single" w:sz="4" w:space="0" w:color="auto"/>
            </w:tcBorders>
            <w:shd w:val="clear" w:color="auto" w:fill="auto"/>
            <w:noWrap/>
            <w:vAlign w:val="center"/>
          </w:tcPr>
          <w:p w14:paraId="5B3160BE" w14:textId="77777777" w:rsidR="005A50AB" w:rsidRDefault="005A50AB" w:rsidP="007E2411">
            <w:pPr>
              <w:rPr>
                <w:rFonts w:ascii="標楷體" w:eastAsia="標楷體" w:hAnsi="標楷體" w:cs="新細明體"/>
              </w:rPr>
            </w:pPr>
            <w:r>
              <w:rPr>
                <w:rFonts w:ascii="標楷體" w:eastAsia="標楷體" w:hAnsi="標楷體" w:hint="eastAsia"/>
              </w:rPr>
              <w:t>---</w:t>
            </w:r>
          </w:p>
        </w:tc>
      </w:tr>
      <w:tr w:rsidR="005A50AB" w:rsidRPr="00543E73" w14:paraId="5DAD6532"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AF54374" w14:textId="77777777" w:rsidR="005A50AB" w:rsidRDefault="005A50AB" w:rsidP="007E2411">
            <w:pPr>
              <w:rPr>
                <w:rFonts w:ascii="標楷體" w:eastAsia="標楷體" w:hAnsi="標楷體" w:cs="新細明體"/>
              </w:rPr>
            </w:pPr>
            <w:r>
              <w:rPr>
                <w:rFonts w:ascii="標楷體" w:eastAsia="標楷體" w:hAnsi="標楷體" w:hint="eastAsia"/>
              </w:rPr>
              <w:t>02</w:t>
            </w:r>
          </w:p>
        </w:tc>
        <w:tc>
          <w:tcPr>
            <w:tcW w:w="4819" w:type="dxa"/>
            <w:tcBorders>
              <w:top w:val="nil"/>
              <w:left w:val="nil"/>
              <w:bottom w:val="single" w:sz="4" w:space="0" w:color="auto"/>
              <w:right w:val="single" w:sz="4" w:space="0" w:color="auto"/>
            </w:tcBorders>
            <w:shd w:val="clear" w:color="auto" w:fill="auto"/>
            <w:noWrap/>
            <w:vAlign w:val="center"/>
          </w:tcPr>
          <w:p w14:paraId="3E299E5F" w14:textId="77777777" w:rsidR="005A50AB" w:rsidRDefault="005A50AB" w:rsidP="007E2411">
            <w:pPr>
              <w:rPr>
                <w:rFonts w:ascii="標楷體" w:eastAsia="標楷體" w:hAnsi="標楷體" w:cs="新細明體"/>
              </w:rPr>
            </w:pPr>
            <w:r>
              <w:rPr>
                <w:rFonts w:ascii="標楷體" w:eastAsia="標楷體" w:hAnsi="標楷體" w:hint="eastAsia"/>
              </w:rPr>
              <w:t>平板式</w:t>
            </w:r>
          </w:p>
        </w:tc>
      </w:tr>
      <w:tr w:rsidR="005A50AB" w:rsidRPr="00543E73" w14:paraId="6EC82AB3"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60102254" w14:textId="77777777" w:rsidR="005A50AB" w:rsidRDefault="005A50AB" w:rsidP="007E2411">
            <w:pPr>
              <w:rPr>
                <w:rFonts w:ascii="標楷體" w:eastAsia="標楷體" w:hAnsi="標楷體" w:cs="新細明體"/>
              </w:rPr>
            </w:pPr>
            <w:r>
              <w:rPr>
                <w:rFonts w:ascii="標楷體" w:eastAsia="標楷體" w:hAnsi="標楷體" w:hint="eastAsia"/>
              </w:rPr>
              <w:t>03</w:t>
            </w:r>
          </w:p>
        </w:tc>
        <w:tc>
          <w:tcPr>
            <w:tcW w:w="4819" w:type="dxa"/>
            <w:tcBorders>
              <w:top w:val="nil"/>
              <w:left w:val="nil"/>
              <w:bottom w:val="single" w:sz="4" w:space="0" w:color="auto"/>
              <w:right w:val="single" w:sz="4" w:space="0" w:color="auto"/>
            </w:tcBorders>
            <w:shd w:val="clear" w:color="auto" w:fill="auto"/>
            <w:noWrap/>
            <w:vAlign w:val="center"/>
          </w:tcPr>
          <w:p w14:paraId="6601D152" w14:textId="77777777" w:rsidR="005A50AB" w:rsidRDefault="005A50AB" w:rsidP="007E2411">
            <w:pPr>
              <w:rPr>
                <w:rFonts w:ascii="標楷體" w:eastAsia="標楷體" w:hAnsi="標楷體" w:cs="新細明體"/>
              </w:rPr>
            </w:pPr>
            <w:r>
              <w:rPr>
                <w:rFonts w:ascii="標楷體" w:eastAsia="標楷體" w:hAnsi="標楷體" w:hint="eastAsia"/>
              </w:rPr>
              <w:t>伸縮平板式</w:t>
            </w:r>
          </w:p>
        </w:tc>
      </w:tr>
      <w:tr w:rsidR="005A50AB" w:rsidRPr="00543E73" w14:paraId="09891D0D"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101B1528" w14:textId="77777777" w:rsidR="005A50AB" w:rsidRDefault="005A50AB" w:rsidP="007E2411">
            <w:pPr>
              <w:rPr>
                <w:rFonts w:ascii="標楷體" w:eastAsia="標楷體" w:hAnsi="標楷體" w:cs="新細明體"/>
              </w:rPr>
            </w:pPr>
            <w:r>
              <w:rPr>
                <w:rFonts w:ascii="標楷體" w:eastAsia="標楷體" w:hAnsi="標楷體" w:hint="eastAsia"/>
              </w:rPr>
              <w:t>04</w:t>
            </w:r>
          </w:p>
        </w:tc>
        <w:tc>
          <w:tcPr>
            <w:tcW w:w="4819" w:type="dxa"/>
            <w:tcBorders>
              <w:top w:val="nil"/>
              <w:left w:val="nil"/>
              <w:bottom w:val="single" w:sz="4" w:space="0" w:color="auto"/>
              <w:right w:val="single" w:sz="4" w:space="0" w:color="auto"/>
            </w:tcBorders>
            <w:shd w:val="clear" w:color="auto" w:fill="auto"/>
            <w:noWrap/>
            <w:vAlign w:val="center"/>
          </w:tcPr>
          <w:p w14:paraId="7A076A62" w14:textId="77777777" w:rsidR="005A50AB" w:rsidRDefault="005A50AB" w:rsidP="007E2411">
            <w:pPr>
              <w:rPr>
                <w:rFonts w:ascii="標楷體" w:eastAsia="標楷體" w:hAnsi="標楷體" w:cs="新細明體"/>
              </w:rPr>
            </w:pPr>
            <w:r>
              <w:rPr>
                <w:rFonts w:ascii="標楷體" w:eastAsia="標楷體" w:hAnsi="標楷體" w:hint="eastAsia"/>
              </w:rPr>
              <w:t>伸縮鋼架式</w:t>
            </w:r>
          </w:p>
        </w:tc>
      </w:tr>
      <w:tr w:rsidR="005A50AB" w:rsidRPr="00543E73" w14:paraId="34883064"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6C2C417B" w14:textId="77777777" w:rsidR="005A50AB" w:rsidRDefault="005A50AB" w:rsidP="007E2411">
            <w:pPr>
              <w:rPr>
                <w:rFonts w:ascii="標楷體" w:eastAsia="標楷體" w:hAnsi="標楷體" w:cs="新細明體"/>
              </w:rPr>
            </w:pPr>
            <w:r>
              <w:rPr>
                <w:rFonts w:ascii="標楷體" w:eastAsia="標楷體" w:hAnsi="標楷體" w:hint="eastAsia"/>
              </w:rPr>
              <w:t>05</w:t>
            </w:r>
          </w:p>
        </w:tc>
        <w:tc>
          <w:tcPr>
            <w:tcW w:w="4819" w:type="dxa"/>
            <w:tcBorders>
              <w:top w:val="nil"/>
              <w:left w:val="nil"/>
              <w:bottom w:val="single" w:sz="4" w:space="0" w:color="auto"/>
              <w:right w:val="single" w:sz="4" w:space="0" w:color="auto"/>
            </w:tcBorders>
            <w:shd w:val="clear" w:color="auto" w:fill="auto"/>
            <w:noWrap/>
            <w:vAlign w:val="center"/>
          </w:tcPr>
          <w:p w14:paraId="78D8E9A4" w14:textId="77777777" w:rsidR="005A50AB" w:rsidRDefault="005A50AB" w:rsidP="007E2411">
            <w:pPr>
              <w:rPr>
                <w:rFonts w:ascii="標楷體" w:eastAsia="標楷體" w:hAnsi="標楷體" w:cs="新細明體"/>
              </w:rPr>
            </w:pPr>
            <w:r>
              <w:rPr>
                <w:rFonts w:ascii="標楷體" w:eastAsia="標楷體" w:hAnsi="標楷體" w:hint="eastAsia"/>
              </w:rPr>
              <w:t>低床平板式</w:t>
            </w:r>
          </w:p>
        </w:tc>
      </w:tr>
      <w:tr w:rsidR="005A50AB" w:rsidRPr="00543E73" w14:paraId="72EDEAAF"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67B530E3" w14:textId="77777777" w:rsidR="005A50AB" w:rsidRDefault="005A50AB" w:rsidP="007E2411">
            <w:pPr>
              <w:rPr>
                <w:rFonts w:ascii="標楷體" w:eastAsia="標楷體" w:hAnsi="標楷體" w:cs="新細明體"/>
              </w:rPr>
            </w:pPr>
            <w:r>
              <w:rPr>
                <w:rFonts w:ascii="標楷體" w:eastAsia="標楷體" w:hAnsi="標楷體" w:hint="eastAsia"/>
              </w:rPr>
              <w:t>06</w:t>
            </w:r>
          </w:p>
        </w:tc>
        <w:tc>
          <w:tcPr>
            <w:tcW w:w="4819" w:type="dxa"/>
            <w:tcBorders>
              <w:top w:val="nil"/>
              <w:left w:val="nil"/>
              <w:bottom w:val="single" w:sz="4" w:space="0" w:color="auto"/>
              <w:right w:val="single" w:sz="4" w:space="0" w:color="auto"/>
            </w:tcBorders>
            <w:shd w:val="clear" w:color="auto" w:fill="auto"/>
            <w:noWrap/>
            <w:vAlign w:val="center"/>
          </w:tcPr>
          <w:p w14:paraId="2D215606" w14:textId="77777777" w:rsidR="005A50AB" w:rsidRDefault="005A50AB" w:rsidP="007E2411">
            <w:pPr>
              <w:rPr>
                <w:rFonts w:ascii="標楷體" w:eastAsia="標楷體" w:hAnsi="標楷體" w:cs="新細明體"/>
              </w:rPr>
            </w:pPr>
            <w:r>
              <w:rPr>
                <w:rFonts w:ascii="標楷體" w:eastAsia="標楷體" w:hAnsi="標楷體" w:hint="eastAsia"/>
              </w:rPr>
              <w:t>柵式</w:t>
            </w:r>
          </w:p>
        </w:tc>
      </w:tr>
      <w:tr w:rsidR="005A50AB" w:rsidRPr="00543E73" w14:paraId="4A7D4562"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2C5138DB" w14:textId="77777777" w:rsidR="005A50AB" w:rsidRDefault="005A50AB" w:rsidP="007E2411">
            <w:pPr>
              <w:rPr>
                <w:rFonts w:ascii="標楷體" w:eastAsia="標楷體" w:hAnsi="標楷體" w:cs="新細明體"/>
              </w:rPr>
            </w:pPr>
            <w:r>
              <w:rPr>
                <w:rFonts w:ascii="標楷體" w:eastAsia="標楷體" w:hAnsi="標楷體" w:hint="eastAsia"/>
              </w:rPr>
              <w:t>07</w:t>
            </w:r>
          </w:p>
        </w:tc>
        <w:tc>
          <w:tcPr>
            <w:tcW w:w="4819" w:type="dxa"/>
            <w:tcBorders>
              <w:top w:val="nil"/>
              <w:left w:val="nil"/>
              <w:bottom w:val="single" w:sz="4" w:space="0" w:color="auto"/>
              <w:right w:val="single" w:sz="4" w:space="0" w:color="auto"/>
            </w:tcBorders>
            <w:shd w:val="clear" w:color="auto" w:fill="auto"/>
            <w:noWrap/>
            <w:vAlign w:val="center"/>
          </w:tcPr>
          <w:p w14:paraId="42FEF802" w14:textId="77777777" w:rsidR="005A50AB" w:rsidRDefault="005A50AB" w:rsidP="007E2411">
            <w:pPr>
              <w:rPr>
                <w:rFonts w:ascii="標楷體" w:eastAsia="標楷體" w:hAnsi="標楷體" w:cs="新細明體"/>
              </w:rPr>
            </w:pPr>
            <w:r>
              <w:rPr>
                <w:rFonts w:ascii="標楷體" w:eastAsia="標楷體" w:hAnsi="標楷體" w:hint="eastAsia"/>
              </w:rPr>
              <w:t>框式</w:t>
            </w:r>
          </w:p>
        </w:tc>
      </w:tr>
      <w:tr w:rsidR="005A50AB" w:rsidRPr="00543E73" w14:paraId="2D243EE3"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2DBA694" w14:textId="77777777" w:rsidR="005A50AB" w:rsidRDefault="005A50AB" w:rsidP="007E2411">
            <w:pPr>
              <w:rPr>
                <w:rFonts w:ascii="標楷體" w:eastAsia="標楷體" w:hAnsi="標楷體" w:cs="新細明體"/>
              </w:rPr>
            </w:pPr>
            <w:r>
              <w:rPr>
                <w:rFonts w:ascii="標楷體" w:eastAsia="標楷體" w:hAnsi="標楷體" w:hint="eastAsia"/>
              </w:rPr>
              <w:t>08</w:t>
            </w:r>
          </w:p>
        </w:tc>
        <w:tc>
          <w:tcPr>
            <w:tcW w:w="4819" w:type="dxa"/>
            <w:tcBorders>
              <w:top w:val="nil"/>
              <w:left w:val="nil"/>
              <w:bottom w:val="single" w:sz="4" w:space="0" w:color="auto"/>
              <w:right w:val="single" w:sz="4" w:space="0" w:color="auto"/>
            </w:tcBorders>
            <w:shd w:val="clear" w:color="auto" w:fill="auto"/>
            <w:noWrap/>
            <w:vAlign w:val="center"/>
          </w:tcPr>
          <w:p w14:paraId="7F925DC5" w14:textId="77777777" w:rsidR="005A50AB" w:rsidRDefault="005A50AB" w:rsidP="007E2411">
            <w:pPr>
              <w:rPr>
                <w:rFonts w:ascii="標楷體" w:eastAsia="標楷體" w:hAnsi="標楷體" w:cs="新細明體"/>
              </w:rPr>
            </w:pPr>
            <w:r>
              <w:rPr>
                <w:rFonts w:ascii="標楷體" w:eastAsia="標楷體" w:hAnsi="標楷體" w:hint="eastAsia"/>
              </w:rPr>
              <w:t>高壓罐槽體式</w:t>
            </w:r>
          </w:p>
        </w:tc>
      </w:tr>
      <w:tr w:rsidR="005A50AB" w:rsidRPr="00543E73" w14:paraId="70DFAC59"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628D48BA" w14:textId="77777777" w:rsidR="005A50AB" w:rsidRDefault="005A50AB" w:rsidP="007E2411">
            <w:pPr>
              <w:rPr>
                <w:rFonts w:ascii="標楷體" w:eastAsia="標楷體" w:hAnsi="標楷體" w:cs="新細明體"/>
              </w:rPr>
            </w:pPr>
            <w:r>
              <w:rPr>
                <w:rFonts w:ascii="標楷體" w:eastAsia="標楷體" w:hAnsi="標楷體" w:hint="eastAsia"/>
              </w:rPr>
              <w:t>09</w:t>
            </w:r>
          </w:p>
        </w:tc>
        <w:tc>
          <w:tcPr>
            <w:tcW w:w="4819" w:type="dxa"/>
            <w:tcBorders>
              <w:top w:val="nil"/>
              <w:left w:val="nil"/>
              <w:bottom w:val="single" w:sz="4" w:space="0" w:color="auto"/>
              <w:right w:val="single" w:sz="4" w:space="0" w:color="auto"/>
            </w:tcBorders>
            <w:shd w:val="clear" w:color="auto" w:fill="auto"/>
            <w:noWrap/>
            <w:vAlign w:val="center"/>
          </w:tcPr>
          <w:p w14:paraId="612C0599" w14:textId="77777777" w:rsidR="005A50AB" w:rsidRDefault="005A50AB" w:rsidP="007E2411">
            <w:pPr>
              <w:rPr>
                <w:rFonts w:ascii="標楷體" w:eastAsia="標楷體" w:hAnsi="標楷體" w:cs="新細明體"/>
              </w:rPr>
            </w:pPr>
            <w:r>
              <w:rPr>
                <w:rFonts w:ascii="標楷體" w:eastAsia="標楷體" w:hAnsi="標楷體" w:hint="eastAsia"/>
              </w:rPr>
              <w:t>密封式</w:t>
            </w:r>
          </w:p>
        </w:tc>
      </w:tr>
      <w:tr w:rsidR="005A50AB" w:rsidRPr="00543E73" w14:paraId="57EEEBA5"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FE3D681" w14:textId="77777777" w:rsidR="005A50AB" w:rsidRDefault="005A50AB" w:rsidP="007E2411">
            <w:pPr>
              <w:rPr>
                <w:rFonts w:ascii="標楷體" w:eastAsia="標楷體" w:hAnsi="標楷體" w:cs="新細明體"/>
              </w:rPr>
            </w:pPr>
            <w:r>
              <w:rPr>
                <w:rFonts w:ascii="標楷體" w:eastAsia="標楷體" w:hAnsi="標楷體" w:hint="eastAsia"/>
              </w:rPr>
              <w:t>10</w:t>
            </w:r>
          </w:p>
        </w:tc>
        <w:tc>
          <w:tcPr>
            <w:tcW w:w="4819" w:type="dxa"/>
            <w:tcBorders>
              <w:top w:val="nil"/>
              <w:left w:val="nil"/>
              <w:bottom w:val="single" w:sz="4" w:space="0" w:color="auto"/>
              <w:right w:val="single" w:sz="4" w:space="0" w:color="auto"/>
            </w:tcBorders>
            <w:shd w:val="clear" w:color="auto" w:fill="auto"/>
            <w:noWrap/>
            <w:vAlign w:val="center"/>
          </w:tcPr>
          <w:p w14:paraId="72A8FC96" w14:textId="77777777" w:rsidR="005A50AB" w:rsidRDefault="005A50AB" w:rsidP="007E2411">
            <w:pPr>
              <w:rPr>
                <w:rFonts w:ascii="標楷體" w:eastAsia="標楷體" w:hAnsi="標楷體" w:cs="新細明體"/>
              </w:rPr>
            </w:pPr>
            <w:r>
              <w:rPr>
                <w:rFonts w:ascii="標楷體" w:eastAsia="標楷體" w:hAnsi="標楷體" w:hint="eastAsia"/>
              </w:rPr>
              <w:t>常壓罐槽式</w:t>
            </w:r>
          </w:p>
        </w:tc>
      </w:tr>
      <w:tr w:rsidR="005A50AB" w:rsidRPr="00543E73" w14:paraId="5DB927A8"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03D2FB2D" w14:textId="77777777" w:rsidR="005A50AB" w:rsidRDefault="005A50AB" w:rsidP="007E2411">
            <w:pPr>
              <w:rPr>
                <w:rFonts w:ascii="標楷體" w:eastAsia="標楷體" w:hAnsi="標楷體" w:cs="新細明體"/>
              </w:rPr>
            </w:pPr>
            <w:r>
              <w:rPr>
                <w:rFonts w:ascii="標楷體" w:eastAsia="標楷體" w:hAnsi="標楷體" w:hint="eastAsia"/>
              </w:rPr>
              <w:t>11</w:t>
            </w:r>
          </w:p>
        </w:tc>
        <w:tc>
          <w:tcPr>
            <w:tcW w:w="4819" w:type="dxa"/>
            <w:tcBorders>
              <w:top w:val="nil"/>
              <w:left w:val="nil"/>
              <w:bottom w:val="single" w:sz="4" w:space="0" w:color="auto"/>
              <w:right w:val="single" w:sz="4" w:space="0" w:color="auto"/>
            </w:tcBorders>
            <w:shd w:val="clear" w:color="auto" w:fill="auto"/>
            <w:noWrap/>
            <w:vAlign w:val="center"/>
          </w:tcPr>
          <w:p w14:paraId="4FFAA5D8" w14:textId="77777777" w:rsidR="005A50AB" w:rsidRDefault="005A50AB" w:rsidP="007E2411">
            <w:pPr>
              <w:rPr>
                <w:rFonts w:ascii="標楷體" w:eastAsia="標楷體" w:hAnsi="標楷體" w:cs="新細明體"/>
              </w:rPr>
            </w:pPr>
            <w:r>
              <w:rPr>
                <w:rFonts w:ascii="標楷體" w:eastAsia="標楷體" w:hAnsi="標楷體" w:hint="eastAsia"/>
              </w:rPr>
              <w:t>廂式</w:t>
            </w:r>
          </w:p>
        </w:tc>
      </w:tr>
      <w:tr w:rsidR="005A50AB" w:rsidRPr="00543E73" w14:paraId="4A9EDDAF"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23335038" w14:textId="77777777" w:rsidR="005A50AB" w:rsidRDefault="005A50AB" w:rsidP="007E2411">
            <w:pPr>
              <w:rPr>
                <w:rFonts w:ascii="標楷體" w:eastAsia="標楷體" w:hAnsi="標楷體" w:cs="新細明體"/>
              </w:rPr>
            </w:pPr>
            <w:r>
              <w:rPr>
                <w:rFonts w:ascii="標楷體" w:eastAsia="標楷體" w:hAnsi="標楷體" w:hint="eastAsia"/>
              </w:rPr>
              <w:t>12</w:t>
            </w:r>
          </w:p>
        </w:tc>
        <w:tc>
          <w:tcPr>
            <w:tcW w:w="4819" w:type="dxa"/>
            <w:tcBorders>
              <w:top w:val="nil"/>
              <w:left w:val="nil"/>
              <w:bottom w:val="single" w:sz="4" w:space="0" w:color="auto"/>
              <w:right w:val="single" w:sz="4" w:space="0" w:color="auto"/>
            </w:tcBorders>
            <w:shd w:val="clear" w:color="auto" w:fill="auto"/>
            <w:noWrap/>
            <w:vAlign w:val="center"/>
          </w:tcPr>
          <w:p w14:paraId="02993550" w14:textId="77777777" w:rsidR="005A50AB" w:rsidRDefault="005A50AB" w:rsidP="007E2411">
            <w:pPr>
              <w:rPr>
                <w:rFonts w:ascii="標楷體" w:eastAsia="標楷體" w:hAnsi="標楷體" w:cs="新細明體"/>
              </w:rPr>
            </w:pPr>
            <w:r>
              <w:rPr>
                <w:rFonts w:ascii="標楷體" w:eastAsia="標楷體" w:hAnsi="標楷體" w:hint="eastAsia"/>
              </w:rPr>
              <w:t>傾卸平板式</w:t>
            </w:r>
          </w:p>
        </w:tc>
      </w:tr>
      <w:tr w:rsidR="005A50AB" w:rsidRPr="00543E73" w14:paraId="1E2D35DD"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BAB4F14" w14:textId="77777777" w:rsidR="005A50AB" w:rsidRDefault="005A50AB" w:rsidP="007E2411">
            <w:pPr>
              <w:rPr>
                <w:rFonts w:ascii="標楷體" w:eastAsia="標楷體" w:hAnsi="標楷體" w:cs="新細明體"/>
              </w:rPr>
            </w:pPr>
            <w:r>
              <w:rPr>
                <w:rFonts w:ascii="標楷體" w:eastAsia="標楷體" w:hAnsi="標楷體" w:hint="eastAsia"/>
              </w:rPr>
              <w:t>13</w:t>
            </w:r>
          </w:p>
        </w:tc>
        <w:tc>
          <w:tcPr>
            <w:tcW w:w="4819" w:type="dxa"/>
            <w:tcBorders>
              <w:top w:val="nil"/>
              <w:left w:val="nil"/>
              <w:bottom w:val="single" w:sz="4" w:space="0" w:color="auto"/>
              <w:right w:val="single" w:sz="4" w:space="0" w:color="auto"/>
            </w:tcBorders>
            <w:shd w:val="clear" w:color="auto" w:fill="auto"/>
            <w:noWrap/>
            <w:vAlign w:val="center"/>
          </w:tcPr>
          <w:p w14:paraId="06058E35" w14:textId="77777777" w:rsidR="005A50AB" w:rsidRDefault="005A50AB" w:rsidP="007E2411">
            <w:pPr>
              <w:rPr>
                <w:rFonts w:ascii="標楷體" w:eastAsia="標楷體" w:hAnsi="標楷體" w:cs="新細明體"/>
              </w:rPr>
            </w:pPr>
            <w:r>
              <w:rPr>
                <w:rFonts w:ascii="標楷體" w:eastAsia="標楷體" w:hAnsi="標楷體" w:hint="eastAsia"/>
              </w:rPr>
              <w:t>傾卸框式</w:t>
            </w:r>
          </w:p>
        </w:tc>
      </w:tr>
      <w:tr w:rsidR="005A50AB" w:rsidRPr="00543E73" w14:paraId="18B21C13"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7781203" w14:textId="77777777" w:rsidR="005A50AB" w:rsidRDefault="005A50AB" w:rsidP="007E2411">
            <w:pPr>
              <w:rPr>
                <w:rFonts w:ascii="標楷體" w:eastAsia="標楷體" w:hAnsi="標楷體" w:cs="新細明體"/>
              </w:rPr>
            </w:pPr>
            <w:r>
              <w:rPr>
                <w:rFonts w:ascii="標楷體" w:eastAsia="標楷體" w:hAnsi="標楷體" w:hint="eastAsia"/>
              </w:rPr>
              <w:t>14</w:t>
            </w:r>
          </w:p>
        </w:tc>
        <w:tc>
          <w:tcPr>
            <w:tcW w:w="4819" w:type="dxa"/>
            <w:tcBorders>
              <w:top w:val="nil"/>
              <w:left w:val="nil"/>
              <w:bottom w:val="single" w:sz="4" w:space="0" w:color="auto"/>
              <w:right w:val="single" w:sz="4" w:space="0" w:color="auto"/>
            </w:tcBorders>
            <w:shd w:val="clear" w:color="auto" w:fill="auto"/>
            <w:noWrap/>
            <w:vAlign w:val="center"/>
          </w:tcPr>
          <w:p w14:paraId="6457D5CE" w14:textId="77777777" w:rsidR="005A50AB" w:rsidRDefault="005A50AB" w:rsidP="007E2411">
            <w:pPr>
              <w:rPr>
                <w:rFonts w:ascii="標楷體" w:eastAsia="標楷體" w:hAnsi="標楷體" w:cs="新細明體"/>
              </w:rPr>
            </w:pPr>
            <w:r>
              <w:rPr>
                <w:rFonts w:ascii="標楷體" w:eastAsia="標楷體" w:hAnsi="標楷體" w:hint="eastAsia"/>
              </w:rPr>
              <w:t>傾卸密封式</w:t>
            </w:r>
          </w:p>
        </w:tc>
      </w:tr>
      <w:tr w:rsidR="005A50AB" w:rsidRPr="00543E73" w14:paraId="24D7EA78"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03EBCF63" w14:textId="77777777" w:rsidR="005A50AB" w:rsidRDefault="005A50AB" w:rsidP="007E2411">
            <w:pPr>
              <w:rPr>
                <w:rFonts w:ascii="標楷體" w:eastAsia="標楷體" w:hAnsi="標楷體" w:cs="新細明體"/>
              </w:rPr>
            </w:pPr>
            <w:r>
              <w:rPr>
                <w:rFonts w:ascii="標楷體" w:eastAsia="標楷體" w:hAnsi="標楷體" w:hint="eastAsia"/>
              </w:rPr>
              <w:t>15</w:t>
            </w:r>
          </w:p>
        </w:tc>
        <w:tc>
          <w:tcPr>
            <w:tcW w:w="4819" w:type="dxa"/>
            <w:tcBorders>
              <w:top w:val="nil"/>
              <w:left w:val="nil"/>
              <w:bottom w:val="single" w:sz="4" w:space="0" w:color="auto"/>
              <w:right w:val="single" w:sz="4" w:space="0" w:color="auto"/>
            </w:tcBorders>
            <w:shd w:val="clear" w:color="auto" w:fill="auto"/>
            <w:noWrap/>
            <w:vAlign w:val="center"/>
          </w:tcPr>
          <w:p w14:paraId="087FAB36" w14:textId="77777777" w:rsidR="005A50AB" w:rsidRDefault="005A50AB" w:rsidP="007E2411">
            <w:pPr>
              <w:rPr>
                <w:rFonts w:ascii="標楷體" w:eastAsia="標楷體" w:hAnsi="標楷體" w:cs="新細明體"/>
              </w:rPr>
            </w:pPr>
            <w:r>
              <w:rPr>
                <w:rFonts w:ascii="標楷體" w:eastAsia="標楷體" w:hAnsi="標楷體" w:hint="eastAsia"/>
              </w:rPr>
              <w:t>槽體式</w:t>
            </w:r>
          </w:p>
        </w:tc>
      </w:tr>
      <w:tr w:rsidR="005A50AB" w:rsidRPr="00543E73" w14:paraId="5F8D1F15"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0A4ACBBF" w14:textId="77777777" w:rsidR="005A50AB" w:rsidRDefault="005A50AB" w:rsidP="007E2411">
            <w:pPr>
              <w:rPr>
                <w:rFonts w:ascii="標楷體" w:eastAsia="標楷體" w:hAnsi="標楷體" w:cs="新細明體"/>
              </w:rPr>
            </w:pPr>
            <w:r>
              <w:rPr>
                <w:rFonts w:ascii="標楷體" w:eastAsia="標楷體" w:hAnsi="標楷體" w:hint="eastAsia"/>
              </w:rPr>
              <w:t>16</w:t>
            </w:r>
          </w:p>
        </w:tc>
        <w:tc>
          <w:tcPr>
            <w:tcW w:w="4819" w:type="dxa"/>
            <w:tcBorders>
              <w:top w:val="nil"/>
              <w:left w:val="nil"/>
              <w:bottom w:val="single" w:sz="4" w:space="0" w:color="auto"/>
              <w:right w:val="single" w:sz="4" w:space="0" w:color="auto"/>
            </w:tcBorders>
            <w:shd w:val="clear" w:color="auto" w:fill="auto"/>
            <w:noWrap/>
            <w:vAlign w:val="center"/>
          </w:tcPr>
          <w:p w14:paraId="7277232B" w14:textId="77777777" w:rsidR="005A50AB" w:rsidRDefault="005A50AB" w:rsidP="007E2411">
            <w:pPr>
              <w:rPr>
                <w:rFonts w:ascii="標楷體" w:eastAsia="標楷體" w:hAnsi="標楷體" w:cs="新細明體"/>
              </w:rPr>
            </w:pPr>
            <w:r>
              <w:rPr>
                <w:rFonts w:ascii="標楷體" w:eastAsia="標楷體" w:hAnsi="標楷體" w:hint="eastAsia"/>
              </w:rPr>
              <w:t>廂式</w:t>
            </w:r>
          </w:p>
        </w:tc>
      </w:tr>
      <w:tr w:rsidR="005A50AB" w:rsidRPr="00543E73" w14:paraId="47428F41"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3EE4936" w14:textId="77777777" w:rsidR="005A50AB" w:rsidRDefault="005A50AB" w:rsidP="007E2411">
            <w:pPr>
              <w:rPr>
                <w:rFonts w:ascii="標楷體" w:eastAsia="標楷體" w:hAnsi="標楷體" w:cs="新細明體"/>
              </w:rPr>
            </w:pPr>
            <w:r>
              <w:rPr>
                <w:rFonts w:ascii="標楷體" w:eastAsia="標楷體" w:hAnsi="標楷體" w:hint="eastAsia"/>
              </w:rPr>
              <w:t>17</w:t>
            </w:r>
          </w:p>
        </w:tc>
        <w:tc>
          <w:tcPr>
            <w:tcW w:w="4819" w:type="dxa"/>
            <w:tcBorders>
              <w:top w:val="nil"/>
              <w:left w:val="nil"/>
              <w:bottom w:val="single" w:sz="4" w:space="0" w:color="auto"/>
              <w:right w:val="single" w:sz="4" w:space="0" w:color="auto"/>
            </w:tcBorders>
            <w:shd w:val="clear" w:color="auto" w:fill="auto"/>
            <w:noWrap/>
            <w:vAlign w:val="center"/>
          </w:tcPr>
          <w:p w14:paraId="277B7BA1" w14:textId="77777777" w:rsidR="005A50AB" w:rsidRDefault="005A50AB" w:rsidP="007E2411">
            <w:pPr>
              <w:rPr>
                <w:rFonts w:ascii="標楷體" w:eastAsia="標楷體" w:hAnsi="標楷體" w:cs="新細明體"/>
              </w:rPr>
            </w:pPr>
            <w:r>
              <w:rPr>
                <w:rFonts w:ascii="標楷體" w:eastAsia="標楷體" w:hAnsi="標楷體" w:hint="eastAsia"/>
              </w:rPr>
              <w:t>篷式</w:t>
            </w:r>
          </w:p>
        </w:tc>
      </w:tr>
      <w:tr w:rsidR="005A50AB" w:rsidRPr="00543E73" w14:paraId="534323AD"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F7E7A31" w14:textId="77777777" w:rsidR="005A50AB" w:rsidRDefault="005A50AB" w:rsidP="007E2411">
            <w:pPr>
              <w:rPr>
                <w:rFonts w:ascii="標楷體" w:eastAsia="標楷體" w:hAnsi="標楷體" w:cs="新細明體"/>
              </w:rPr>
            </w:pPr>
            <w:r>
              <w:rPr>
                <w:rFonts w:ascii="標楷體" w:eastAsia="標楷體" w:hAnsi="標楷體" w:hint="eastAsia"/>
              </w:rPr>
              <w:t>18</w:t>
            </w:r>
          </w:p>
        </w:tc>
        <w:tc>
          <w:tcPr>
            <w:tcW w:w="4819" w:type="dxa"/>
            <w:tcBorders>
              <w:top w:val="nil"/>
              <w:left w:val="nil"/>
              <w:bottom w:val="single" w:sz="4" w:space="0" w:color="auto"/>
              <w:right w:val="single" w:sz="4" w:space="0" w:color="auto"/>
            </w:tcBorders>
            <w:shd w:val="clear" w:color="auto" w:fill="auto"/>
            <w:noWrap/>
            <w:vAlign w:val="center"/>
          </w:tcPr>
          <w:p w14:paraId="122291E1" w14:textId="77777777" w:rsidR="005A50AB" w:rsidRDefault="005A50AB" w:rsidP="007E2411">
            <w:pPr>
              <w:rPr>
                <w:rFonts w:ascii="標楷體" w:eastAsia="標楷體" w:hAnsi="標楷體" w:cs="新細明體"/>
              </w:rPr>
            </w:pPr>
            <w:r>
              <w:rPr>
                <w:rFonts w:ascii="標楷體" w:eastAsia="標楷體" w:hAnsi="標楷體" w:hint="eastAsia"/>
              </w:rPr>
              <w:t>鋼架式</w:t>
            </w:r>
          </w:p>
        </w:tc>
      </w:tr>
      <w:tr w:rsidR="005A50AB" w:rsidRPr="00543E73" w14:paraId="63589BB2"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1BC93DD" w14:textId="77777777" w:rsidR="005A50AB" w:rsidRDefault="005A50AB" w:rsidP="007E2411">
            <w:pPr>
              <w:rPr>
                <w:rFonts w:ascii="標楷體" w:eastAsia="標楷體" w:hAnsi="標楷體" w:cs="新細明體"/>
              </w:rPr>
            </w:pPr>
            <w:r>
              <w:rPr>
                <w:rFonts w:ascii="標楷體" w:eastAsia="標楷體" w:hAnsi="標楷體" w:hint="eastAsia"/>
              </w:rPr>
              <w:t>19</w:t>
            </w:r>
          </w:p>
        </w:tc>
        <w:tc>
          <w:tcPr>
            <w:tcW w:w="4819" w:type="dxa"/>
            <w:tcBorders>
              <w:top w:val="nil"/>
              <w:left w:val="nil"/>
              <w:bottom w:val="single" w:sz="4" w:space="0" w:color="auto"/>
              <w:right w:val="single" w:sz="4" w:space="0" w:color="auto"/>
            </w:tcBorders>
            <w:shd w:val="clear" w:color="auto" w:fill="auto"/>
            <w:noWrap/>
            <w:vAlign w:val="center"/>
          </w:tcPr>
          <w:p w14:paraId="4A817454" w14:textId="77777777" w:rsidR="005A50AB" w:rsidRDefault="005A50AB" w:rsidP="007E2411">
            <w:pPr>
              <w:rPr>
                <w:rFonts w:ascii="標楷體" w:eastAsia="標楷體" w:hAnsi="標楷體" w:cs="新細明體"/>
              </w:rPr>
            </w:pPr>
            <w:r>
              <w:rPr>
                <w:rFonts w:ascii="標楷體" w:eastAsia="標楷體" w:hAnsi="標楷體" w:hint="eastAsia"/>
              </w:rPr>
              <w:t>篷式</w:t>
            </w:r>
          </w:p>
        </w:tc>
      </w:tr>
      <w:tr w:rsidR="005A50AB" w:rsidRPr="00543E73" w14:paraId="4906ED40"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959EC0E" w14:textId="77777777" w:rsidR="005A50AB" w:rsidRDefault="005A50AB" w:rsidP="007E2411">
            <w:pPr>
              <w:rPr>
                <w:rFonts w:ascii="標楷體" w:eastAsia="標楷體" w:hAnsi="標楷體" w:cs="新細明體"/>
              </w:rPr>
            </w:pPr>
            <w:r>
              <w:rPr>
                <w:rFonts w:ascii="標楷體" w:eastAsia="標楷體" w:hAnsi="標楷體" w:hint="eastAsia"/>
              </w:rPr>
              <w:t>20</w:t>
            </w:r>
          </w:p>
        </w:tc>
        <w:tc>
          <w:tcPr>
            <w:tcW w:w="4819" w:type="dxa"/>
            <w:tcBorders>
              <w:top w:val="nil"/>
              <w:left w:val="nil"/>
              <w:bottom w:val="single" w:sz="4" w:space="0" w:color="auto"/>
              <w:right w:val="single" w:sz="4" w:space="0" w:color="auto"/>
            </w:tcBorders>
            <w:shd w:val="clear" w:color="auto" w:fill="auto"/>
            <w:noWrap/>
            <w:vAlign w:val="center"/>
          </w:tcPr>
          <w:p w14:paraId="69C1C09B" w14:textId="77777777" w:rsidR="005A50AB" w:rsidRDefault="005A50AB" w:rsidP="007E2411">
            <w:pPr>
              <w:rPr>
                <w:rFonts w:ascii="標楷體" w:eastAsia="標楷體" w:hAnsi="標楷體" w:cs="新細明體"/>
              </w:rPr>
            </w:pPr>
            <w:r>
              <w:rPr>
                <w:rFonts w:ascii="標楷體" w:eastAsia="標楷體" w:hAnsi="標楷體" w:hint="eastAsia"/>
              </w:rPr>
              <w:t>雙廂式</w:t>
            </w:r>
          </w:p>
        </w:tc>
      </w:tr>
      <w:tr w:rsidR="005A50AB" w:rsidRPr="00543E73" w14:paraId="0D3C0446"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29C87C27" w14:textId="77777777" w:rsidR="005A50AB" w:rsidRDefault="005A50AB" w:rsidP="007E2411">
            <w:pPr>
              <w:rPr>
                <w:rFonts w:ascii="標楷體" w:eastAsia="標楷體" w:hAnsi="標楷體" w:cs="新細明體"/>
              </w:rPr>
            </w:pPr>
            <w:r>
              <w:rPr>
                <w:rFonts w:ascii="標楷體" w:eastAsia="標楷體" w:hAnsi="標楷體" w:hint="eastAsia"/>
              </w:rPr>
              <w:t>21</w:t>
            </w:r>
          </w:p>
        </w:tc>
        <w:tc>
          <w:tcPr>
            <w:tcW w:w="4819" w:type="dxa"/>
            <w:tcBorders>
              <w:top w:val="nil"/>
              <w:left w:val="nil"/>
              <w:bottom w:val="single" w:sz="4" w:space="0" w:color="auto"/>
              <w:right w:val="single" w:sz="4" w:space="0" w:color="auto"/>
            </w:tcBorders>
            <w:shd w:val="clear" w:color="auto" w:fill="auto"/>
            <w:noWrap/>
            <w:vAlign w:val="center"/>
          </w:tcPr>
          <w:p w14:paraId="0B4FBE16" w14:textId="77777777" w:rsidR="005A50AB" w:rsidRDefault="005A50AB" w:rsidP="007E2411">
            <w:pPr>
              <w:rPr>
                <w:rFonts w:ascii="標楷體" w:eastAsia="標楷體" w:hAnsi="標楷體" w:cs="新細明體"/>
              </w:rPr>
            </w:pPr>
            <w:r>
              <w:rPr>
                <w:rFonts w:ascii="標楷體" w:eastAsia="標楷體" w:hAnsi="標楷體" w:hint="eastAsia"/>
              </w:rPr>
              <w:t>雙層式</w:t>
            </w:r>
          </w:p>
        </w:tc>
      </w:tr>
      <w:tr w:rsidR="005A50AB" w:rsidRPr="00543E73" w14:paraId="69C213B3"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27CA056" w14:textId="77777777" w:rsidR="005A50AB" w:rsidRDefault="005A50AB" w:rsidP="007E2411">
            <w:pPr>
              <w:rPr>
                <w:rFonts w:ascii="標楷體" w:eastAsia="標楷體" w:hAnsi="標楷體" w:cs="新細明體"/>
              </w:rPr>
            </w:pPr>
            <w:r>
              <w:rPr>
                <w:rFonts w:ascii="標楷體" w:eastAsia="標楷體" w:hAnsi="標楷體" w:hint="eastAsia"/>
              </w:rPr>
              <w:t>22</w:t>
            </w:r>
          </w:p>
        </w:tc>
        <w:tc>
          <w:tcPr>
            <w:tcW w:w="4819" w:type="dxa"/>
            <w:tcBorders>
              <w:top w:val="nil"/>
              <w:left w:val="nil"/>
              <w:bottom w:val="single" w:sz="4" w:space="0" w:color="auto"/>
              <w:right w:val="single" w:sz="4" w:space="0" w:color="auto"/>
            </w:tcBorders>
            <w:shd w:val="clear" w:color="auto" w:fill="auto"/>
            <w:noWrap/>
            <w:vAlign w:val="center"/>
          </w:tcPr>
          <w:p w14:paraId="121FD1D8" w14:textId="77777777" w:rsidR="005A50AB" w:rsidRDefault="005A50AB" w:rsidP="007E2411">
            <w:pPr>
              <w:rPr>
                <w:rFonts w:ascii="標楷體" w:eastAsia="標楷體" w:hAnsi="標楷體" w:cs="新細明體"/>
              </w:rPr>
            </w:pPr>
            <w:r>
              <w:rPr>
                <w:rFonts w:ascii="標楷體" w:eastAsia="標楷體" w:hAnsi="標楷體" w:hint="eastAsia"/>
              </w:rPr>
              <w:t>雙層框式</w:t>
            </w:r>
          </w:p>
        </w:tc>
      </w:tr>
      <w:tr w:rsidR="005A50AB" w:rsidRPr="00543E73" w14:paraId="012D0E7F"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57A97C3" w14:textId="77777777" w:rsidR="005A50AB" w:rsidRDefault="005A50AB" w:rsidP="007E2411">
            <w:pPr>
              <w:rPr>
                <w:rFonts w:ascii="標楷體" w:eastAsia="標楷體" w:hAnsi="標楷體" w:cs="新細明體"/>
              </w:rPr>
            </w:pPr>
            <w:r>
              <w:rPr>
                <w:rFonts w:ascii="標楷體" w:eastAsia="標楷體" w:hAnsi="標楷體" w:hint="eastAsia"/>
              </w:rPr>
              <w:t>23</w:t>
            </w:r>
          </w:p>
        </w:tc>
        <w:tc>
          <w:tcPr>
            <w:tcW w:w="4819" w:type="dxa"/>
            <w:tcBorders>
              <w:top w:val="nil"/>
              <w:left w:val="nil"/>
              <w:bottom w:val="single" w:sz="4" w:space="0" w:color="auto"/>
              <w:right w:val="single" w:sz="4" w:space="0" w:color="auto"/>
            </w:tcBorders>
            <w:shd w:val="clear" w:color="auto" w:fill="auto"/>
            <w:noWrap/>
            <w:vAlign w:val="center"/>
          </w:tcPr>
          <w:p w14:paraId="5B1CF698" w14:textId="77777777" w:rsidR="005A50AB" w:rsidRDefault="005A50AB" w:rsidP="007E2411">
            <w:pPr>
              <w:rPr>
                <w:rFonts w:ascii="標楷體" w:eastAsia="標楷體" w:hAnsi="標楷體" w:cs="新細明體"/>
              </w:rPr>
            </w:pPr>
            <w:r>
              <w:rPr>
                <w:rFonts w:ascii="標楷體" w:eastAsia="標楷體" w:hAnsi="標楷體" w:hint="eastAsia"/>
              </w:rPr>
              <w:t>攪拌式</w:t>
            </w:r>
          </w:p>
        </w:tc>
      </w:tr>
      <w:tr w:rsidR="005A50AB" w:rsidRPr="00543E73" w14:paraId="18178421"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891D97B" w14:textId="77777777" w:rsidR="005A50AB" w:rsidRDefault="005A50AB" w:rsidP="007E2411">
            <w:pPr>
              <w:rPr>
                <w:rFonts w:ascii="標楷體" w:eastAsia="標楷體" w:hAnsi="標楷體" w:cs="新細明體"/>
              </w:rPr>
            </w:pPr>
            <w:r>
              <w:rPr>
                <w:rFonts w:ascii="標楷體" w:eastAsia="標楷體" w:hAnsi="標楷體" w:hint="eastAsia"/>
              </w:rPr>
              <w:t>24</w:t>
            </w:r>
          </w:p>
        </w:tc>
        <w:tc>
          <w:tcPr>
            <w:tcW w:w="4819" w:type="dxa"/>
            <w:tcBorders>
              <w:top w:val="nil"/>
              <w:left w:val="nil"/>
              <w:bottom w:val="single" w:sz="4" w:space="0" w:color="auto"/>
              <w:right w:val="single" w:sz="4" w:space="0" w:color="auto"/>
            </w:tcBorders>
            <w:shd w:val="clear" w:color="auto" w:fill="auto"/>
            <w:noWrap/>
            <w:vAlign w:val="center"/>
          </w:tcPr>
          <w:p w14:paraId="4E511821" w14:textId="77777777" w:rsidR="005A50AB" w:rsidRDefault="005A50AB" w:rsidP="007E2411">
            <w:pPr>
              <w:rPr>
                <w:rFonts w:ascii="標楷體" w:eastAsia="標楷體" w:hAnsi="標楷體" w:cs="新細明體"/>
              </w:rPr>
            </w:pPr>
            <w:r>
              <w:rPr>
                <w:rFonts w:ascii="標楷體" w:eastAsia="標楷體" w:hAnsi="標楷體" w:hint="eastAsia"/>
              </w:rPr>
              <w:t>罐式</w:t>
            </w:r>
          </w:p>
        </w:tc>
      </w:tr>
      <w:tr w:rsidR="005A50AB" w:rsidRPr="00543E73" w14:paraId="528DAF8D"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934AD2B" w14:textId="77777777" w:rsidR="005A50AB" w:rsidRDefault="005A50AB" w:rsidP="007E2411">
            <w:pPr>
              <w:rPr>
                <w:rFonts w:ascii="標楷體" w:eastAsia="標楷體" w:hAnsi="標楷體" w:cs="新細明體"/>
              </w:rPr>
            </w:pPr>
            <w:r>
              <w:rPr>
                <w:rFonts w:ascii="標楷體" w:eastAsia="標楷體" w:hAnsi="標楷體" w:hint="eastAsia"/>
              </w:rPr>
              <w:t>25</w:t>
            </w:r>
          </w:p>
        </w:tc>
        <w:tc>
          <w:tcPr>
            <w:tcW w:w="4819" w:type="dxa"/>
            <w:tcBorders>
              <w:top w:val="nil"/>
              <w:left w:val="nil"/>
              <w:bottom w:val="single" w:sz="4" w:space="0" w:color="auto"/>
              <w:right w:val="single" w:sz="4" w:space="0" w:color="auto"/>
            </w:tcBorders>
            <w:shd w:val="clear" w:color="auto" w:fill="auto"/>
            <w:noWrap/>
            <w:vAlign w:val="center"/>
          </w:tcPr>
          <w:p w14:paraId="54E439E3" w14:textId="77777777" w:rsidR="005A50AB" w:rsidRDefault="005A50AB" w:rsidP="007E2411">
            <w:pPr>
              <w:rPr>
                <w:rFonts w:ascii="標楷體" w:eastAsia="標楷體" w:hAnsi="標楷體" w:cs="新細明體"/>
              </w:rPr>
            </w:pPr>
            <w:r>
              <w:rPr>
                <w:rFonts w:ascii="標楷體" w:eastAsia="標楷體" w:hAnsi="標楷體" w:hint="eastAsia"/>
              </w:rPr>
              <w:t>罐槽體式</w:t>
            </w:r>
          </w:p>
        </w:tc>
      </w:tr>
    </w:tbl>
    <w:p w14:paraId="20949841" w14:textId="77777777" w:rsidR="005A50AB" w:rsidRDefault="005A50AB" w:rsidP="005A50AB">
      <w:pPr>
        <w:ind w:left="1440"/>
        <w:rPr>
          <w:rFonts w:ascii="標楷體" w:eastAsia="標楷體" w:hAnsi="標楷體"/>
        </w:rPr>
      </w:pPr>
    </w:p>
    <w:p w14:paraId="7FA1BBE4" w14:textId="7DFC0F64" w:rsidR="005A50AB" w:rsidRPr="00543E73" w:rsidRDefault="005A50AB" w:rsidP="00894D7B">
      <w:pPr>
        <w:numPr>
          <w:ilvl w:val="0"/>
          <w:numId w:val="15"/>
        </w:numPr>
        <w:rPr>
          <w:rFonts w:ascii="標楷體" w:eastAsia="標楷體" w:hAnsi="標楷體"/>
        </w:rPr>
      </w:pPr>
      <w:r w:rsidRPr="00291505">
        <w:rPr>
          <w:rFonts w:ascii="標楷體" w:eastAsia="標楷體" w:hAnsi="標楷體" w:hint="eastAsia"/>
        </w:rPr>
        <w:t>監理</w:t>
      </w:r>
      <w:r w:rsidR="004A5BEF" w:rsidRPr="004A5BEF">
        <w:rPr>
          <w:rFonts w:ascii="標楷體" w:eastAsia="標楷體" w:hAnsi="標楷體" w:hint="eastAsia"/>
        </w:rPr>
        <w:t>站</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5A50AB" w:rsidRPr="00543E73" w14:paraId="4E3A03E4" w14:textId="77777777" w:rsidTr="007E2411">
        <w:trPr>
          <w:trHeight w:val="340"/>
          <w:tblHeader/>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AB22890" w14:textId="77777777" w:rsidR="005A50AB" w:rsidRPr="00543E73" w:rsidRDefault="005A50AB" w:rsidP="007E2411">
            <w:pPr>
              <w:widowControl/>
              <w:rPr>
                <w:rFonts w:ascii="標楷體" w:eastAsia="標楷體" w:hAnsi="標楷體" w:cs="新細明體"/>
                <w:kern w:val="0"/>
              </w:rPr>
            </w:pPr>
            <w:r w:rsidRPr="00543E73">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1FCB1D91" w14:textId="77777777" w:rsidR="005A50AB" w:rsidRPr="00543E73" w:rsidRDefault="005A50AB" w:rsidP="007E2411">
            <w:pPr>
              <w:widowControl/>
              <w:rPr>
                <w:rFonts w:ascii="標楷體" w:eastAsia="標楷體" w:hAnsi="標楷體" w:cs="新細明體"/>
                <w:kern w:val="0"/>
              </w:rPr>
            </w:pPr>
            <w:r w:rsidRPr="00543E73">
              <w:rPr>
                <w:rFonts w:ascii="標楷體" w:eastAsia="標楷體" w:hAnsi="標楷體" w:cs="新細明體" w:hint="eastAsia"/>
                <w:kern w:val="0"/>
              </w:rPr>
              <w:t>說明</w:t>
            </w:r>
          </w:p>
        </w:tc>
      </w:tr>
      <w:tr w:rsidR="005A50AB" w:rsidRPr="00543E73" w14:paraId="6037C9D5"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22B40EDB" w14:textId="77777777" w:rsidR="005A50AB" w:rsidRDefault="005A50AB" w:rsidP="007E2411">
            <w:pPr>
              <w:rPr>
                <w:rFonts w:ascii="標楷體" w:eastAsia="標楷體" w:hAnsi="標楷體" w:cs="新細明體"/>
              </w:rPr>
            </w:pPr>
            <w:r>
              <w:rPr>
                <w:rFonts w:ascii="標楷體" w:eastAsia="標楷體" w:hAnsi="標楷體" w:hint="eastAsia"/>
              </w:rPr>
              <w:t>206</w:t>
            </w:r>
          </w:p>
        </w:tc>
        <w:tc>
          <w:tcPr>
            <w:tcW w:w="4819" w:type="dxa"/>
            <w:tcBorders>
              <w:top w:val="nil"/>
              <w:left w:val="nil"/>
              <w:bottom w:val="single" w:sz="4" w:space="0" w:color="auto"/>
              <w:right w:val="single" w:sz="4" w:space="0" w:color="auto"/>
            </w:tcBorders>
            <w:shd w:val="clear" w:color="auto" w:fill="auto"/>
            <w:noWrap/>
            <w:vAlign w:val="center"/>
          </w:tcPr>
          <w:p w14:paraId="70AAB6E8" w14:textId="77777777" w:rsidR="005A50AB" w:rsidRDefault="005A50AB" w:rsidP="007E2411">
            <w:pPr>
              <w:rPr>
                <w:rFonts w:ascii="標楷體" w:eastAsia="標楷體" w:hAnsi="標楷體" w:cs="新細明體"/>
              </w:rPr>
            </w:pPr>
            <w:r>
              <w:rPr>
                <w:rFonts w:ascii="標楷體" w:eastAsia="標楷體" w:hAnsi="標楷體" w:hint="eastAsia"/>
              </w:rPr>
              <w:t>臺北區監理所基隆監理站</w:t>
            </w:r>
          </w:p>
        </w:tc>
      </w:tr>
      <w:tr w:rsidR="005A50AB" w:rsidRPr="00543E73" w14:paraId="7BE34917"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746CB6A" w14:textId="77777777" w:rsidR="005A50AB" w:rsidRDefault="005A50AB" w:rsidP="007E2411">
            <w:pPr>
              <w:rPr>
                <w:rFonts w:ascii="標楷體" w:eastAsia="標楷體" w:hAnsi="標楷體" w:cs="新細明體"/>
              </w:rPr>
            </w:pPr>
            <w:r>
              <w:rPr>
                <w:rFonts w:ascii="標楷體" w:eastAsia="標楷體" w:hAnsi="標楷體" w:hint="eastAsia"/>
              </w:rPr>
              <w:lastRenderedPageBreak/>
              <w:t>235</w:t>
            </w:r>
          </w:p>
        </w:tc>
        <w:tc>
          <w:tcPr>
            <w:tcW w:w="4819" w:type="dxa"/>
            <w:tcBorders>
              <w:top w:val="nil"/>
              <w:left w:val="nil"/>
              <w:bottom w:val="single" w:sz="4" w:space="0" w:color="auto"/>
              <w:right w:val="single" w:sz="4" w:space="0" w:color="auto"/>
            </w:tcBorders>
            <w:shd w:val="clear" w:color="auto" w:fill="auto"/>
            <w:noWrap/>
            <w:vAlign w:val="center"/>
          </w:tcPr>
          <w:p w14:paraId="51F695F2" w14:textId="77777777" w:rsidR="005A50AB" w:rsidRDefault="005A50AB" w:rsidP="007E2411">
            <w:pPr>
              <w:rPr>
                <w:rFonts w:ascii="標楷體" w:eastAsia="標楷體" w:hAnsi="標楷體" w:cs="新細明體"/>
              </w:rPr>
            </w:pPr>
            <w:r>
              <w:rPr>
                <w:rFonts w:ascii="標楷體" w:eastAsia="標楷體" w:hAnsi="標楷體" w:hint="eastAsia"/>
              </w:rPr>
              <w:t>臺北區監理所板橋監理站</w:t>
            </w:r>
          </w:p>
        </w:tc>
      </w:tr>
      <w:tr w:rsidR="005A50AB" w:rsidRPr="00543E73" w14:paraId="56DA795A"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977F1F0" w14:textId="77777777" w:rsidR="005A50AB" w:rsidRDefault="005A50AB" w:rsidP="007E2411">
            <w:pPr>
              <w:rPr>
                <w:rFonts w:ascii="標楷體" w:eastAsia="標楷體" w:hAnsi="標楷體" w:cs="新細明體"/>
              </w:rPr>
            </w:pPr>
            <w:r>
              <w:rPr>
                <w:rFonts w:ascii="標楷體" w:eastAsia="標楷體" w:hAnsi="標楷體" w:hint="eastAsia"/>
              </w:rPr>
              <w:t>238</w:t>
            </w:r>
          </w:p>
        </w:tc>
        <w:tc>
          <w:tcPr>
            <w:tcW w:w="4819" w:type="dxa"/>
            <w:tcBorders>
              <w:top w:val="nil"/>
              <w:left w:val="nil"/>
              <w:bottom w:val="single" w:sz="4" w:space="0" w:color="auto"/>
              <w:right w:val="single" w:sz="4" w:space="0" w:color="auto"/>
            </w:tcBorders>
            <w:shd w:val="clear" w:color="auto" w:fill="auto"/>
            <w:noWrap/>
            <w:vAlign w:val="center"/>
          </w:tcPr>
          <w:p w14:paraId="69896451" w14:textId="77777777" w:rsidR="005A50AB" w:rsidRDefault="005A50AB" w:rsidP="007E2411">
            <w:pPr>
              <w:rPr>
                <w:rFonts w:ascii="標楷體" w:eastAsia="標楷體" w:hAnsi="標楷體" w:cs="新細明體"/>
              </w:rPr>
            </w:pPr>
            <w:r>
              <w:rPr>
                <w:rFonts w:ascii="標楷體" w:eastAsia="標楷體" w:hAnsi="標楷體" w:hint="eastAsia"/>
              </w:rPr>
              <w:t>臺北區監理所</w:t>
            </w:r>
          </w:p>
        </w:tc>
      </w:tr>
      <w:tr w:rsidR="005A50AB" w:rsidRPr="00543E73" w14:paraId="27758E69"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166E4A30" w14:textId="77777777" w:rsidR="005A50AB" w:rsidRDefault="005A50AB" w:rsidP="007E2411">
            <w:pPr>
              <w:rPr>
                <w:rFonts w:ascii="標楷體" w:eastAsia="標楷體" w:hAnsi="標楷體" w:cs="新細明體"/>
              </w:rPr>
            </w:pPr>
            <w:r>
              <w:rPr>
                <w:rFonts w:ascii="標楷體" w:eastAsia="標楷體" w:hAnsi="標楷體" w:hint="eastAsia"/>
              </w:rPr>
              <w:t>247</w:t>
            </w:r>
          </w:p>
        </w:tc>
        <w:tc>
          <w:tcPr>
            <w:tcW w:w="4819" w:type="dxa"/>
            <w:tcBorders>
              <w:top w:val="nil"/>
              <w:left w:val="nil"/>
              <w:bottom w:val="single" w:sz="4" w:space="0" w:color="auto"/>
              <w:right w:val="single" w:sz="4" w:space="0" w:color="auto"/>
            </w:tcBorders>
            <w:shd w:val="clear" w:color="auto" w:fill="auto"/>
            <w:noWrap/>
            <w:vAlign w:val="center"/>
          </w:tcPr>
          <w:p w14:paraId="2020DAC6" w14:textId="77777777" w:rsidR="005A50AB" w:rsidRDefault="005A50AB" w:rsidP="007E2411">
            <w:pPr>
              <w:rPr>
                <w:rFonts w:ascii="標楷體" w:eastAsia="標楷體" w:hAnsi="標楷體" w:cs="新細明體"/>
              </w:rPr>
            </w:pPr>
            <w:r>
              <w:rPr>
                <w:rFonts w:ascii="標楷體" w:eastAsia="標楷體" w:hAnsi="標楷體" w:hint="eastAsia"/>
              </w:rPr>
              <w:t>臺北區監理所蘆洲監理站</w:t>
            </w:r>
          </w:p>
        </w:tc>
      </w:tr>
      <w:tr w:rsidR="005A50AB" w:rsidRPr="00543E73" w14:paraId="29DDCA86"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63E519A0" w14:textId="77777777" w:rsidR="005A50AB" w:rsidRDefault="005A50AB" w:rsidP="007E2411">
            <w:pPr>
              <w:rPr>
                <w:rFonts w:ascii="標楷體" w:eastAsia="標楷體" w:hAnsi="標楷體" w:cs="新細明體"/>
              </w:rPr>
            </w:pPr>
            <w:r>
              <w:rPr>
                <w:rFonts w:ascii="標楷體" w:eastAsia="標楷體" w:hAnsi="標楷體" w:hint="eastAsia"/>
              </w:rPr>
              <w:t>268</w:t>
            </w:r>
          </w:p>
        </w:tc>
        <w:tc>
          <w:tcPr>
            <w:tcW w:w="4819" w:type="dxa"/>
            <w:tcBorders>
              <w:top w:val="nil"/>
              <w:left w:val="nil"/>
              <w:bottom w:val="single" w:sz="4" w:space="0" w:color="auto"/>
              <w:right w:val="single" w:sz="4" w:space="0" w:color="auto"/>
            </w:tcBorders>
            <w:shd w:val="clear" w:color="auto" w:fill="auto"/>
            <w:noWrap/>
            <w:vAlign w:val="center"/>
          </w:tcPr>
          <w:p w14:paraId="6714F3E7" w14:textId="77777777" w:rsidR="005A50AB" w:rsidRDefault="005A50AB" w:rsidP="007E2411">
            <w:pPr>
              <w:rPr>
                <w:rFonts w:ascii="標楷體" w:eastAsia="標楷體" w:hAnsi="標楷體" w:cs="新細明體"/>
              </w:rPr>
            </w:pPr>
            <w:r>
              <w:rPr>
                <w:rFonts w:ascii="標楷體" w:eastAsia="標楷體" w:hAnsi="標楷體" w:hint="eastAsia"/>
              </w:rPr>
              <w:t>臺北區監理所宜蘭監理站</w:t>
            </w:r>
          </w:p>
        </w:tc>
      </w:tr>
      <w:tr w:rsidR="005A50AB" w:rsidRPr="00543E73" w14:paraId="3C3CB539"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CAF35D8" w14:textId="77777777" w:rsidR="005A50AB" w:rsidRDefault="005A50AB" w:rsidP="007E2411">
            <w:pPr>
              <w:rPr>
                <w:rFonts w:ascii="標楷體" w:eastAsia="標楷體" w:hAnsi="標楷體" w:cs="新細明體"/>
              </w:rPr>
            </w:pPr>
            <w:r>
              <w:rPr>
                <w:rFonts w:ascii="標楷體" w:eastAsia="標楷體" w:hAnsi="標楷體" w:hint="eastAsia"/>
              </w:rPr>
              <w:t>300</w:t>
            </w:r>
          </w:p>
        </w:tc>
        <w:tc>
          <w:tcPr>
            <w:tcW w:w="4819" w:type="dxa"/>
            <w:tcBorders>
              <w:top w:val="nil"/>
              <w:left w:val="nil"/>
              <w:bottom w:val="single" w:sz="4" w:space="0" w:color="auto"/>
              <w:right w:val="single" w:sz="4" w:space="0" w:color="auto"/>
            </w:tcBorders>
            <w:shd w:val="clear" w:color="auto" w:fill="auto"/>
            <w:noWrap/>
            <w:vAlign w:val="center"/>
          </w:tcPr>
          <w:p w14:paraId="28B17E08" w14:textId="77777777" w:rsidR="005A50AB" w:rsidRDefault="005A50AB" w:rsidP="007E2411">
            <w:pPr>
              <w:rPr>
                <w:rFonts w:ascii="標楷體" w:eastAsia="標楷體" w:hAnsi="標楷體" w:cs="新細明體"/>
              </w:rPr>
            </w:pPr>
            <w:r>
              <w:rPr>
                <w:rFonts w:ascii="標楷體" w:eastAsia="標楷體" w:hAnsi="標楷體" w:hint="eastAsia"/>
              </w:rPr>
              <w:t>新竹區監理所新竹市監理站</w:t>
            </w:r>
          </w:p>
        </w:tc>
      </w:tr>
      <w:tr w:rsidR="005A50AB" w:rsidRPr="00543E73" w14:paraId="1BFC2172"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00012E04" w14:textId="77777777" w:rsidR="005A50AB" w:rsidRDefault="005A50AB" w:rsidP="007E2411">
            <w:pPr>
              <w:rPr>
                <w:rFonts w:ascii="標楷體" w:eastAsia="標楷體" w:hAnsi="標楷體" w:cs="新細明體"/>
              </w:rPr>
            </w:pPr>
            <w:r>
              <w:rPr>
                <w:rFonts w:ascii="標楷體" w:eastAsia="標楷體" w:hAnsi="標楷體" w:hint="eastAsia"/>
              </w:rPr>
              <w:t>305</w:t>
            </w:r>
          </w:p>
        </w:tc>
        <w:tc>
          <w:tcPr>
            <w:tcW w:w="4819" w:type="dxa"/>
            <w:tcBorders>
              <w:top w:val="nil"/>
              <w:left w:val="nil"/>
              <w:bottom w:val="single" w:sz="4" w:space="0" w:color="auto"/>
              <w:right w:val="single" w:sz="4" w:space="0" w:color="auto"/>
            </w:tcBorders>
            <w:shd w:val="clear" w:color="auto" w:fill="auto"/>
            <w:noWrap/>
            <w:vAlign w:val="center"/>
          </w:tcPr>
          <w:p w14:paraId="484F0EEB" w14:textId="77777777" w:rsidR="005A50AB" w:rsidRDefault="005A50AB" w:rsidP="007E2411">
            <w:pPr>
              <w:rPr>
                <w:rFonts w:ascii="標楷體" w:eastAsia="標楷體" w:hAnsi="標楷體" w:cs="新細明體"/>
              </w:rPr>
            </w:pPr>
            <w:r>
              <w:rPr>
                <w:rFonts w:ascii="標楷體" w:eastAsia="標楷體" w:hAnsi="標楷體" w:hint="eastAsia"/>
              </w:rPr>
              <w:t>新竹區監理所</w:t>
            </w:r>
          </w:p>
        </w:tc>
      </w:tr>
      <w:tr w:rsidR="005A50AB" w:rsidRPr="00543E73" w14:paraId="6D2C95D0"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29BCC1C" w14:textId="77777777" w:rsidR="005A50AB" w:rsidRDefault="005A50AB" w:rsidP="007E2411">
            <w:pPr>
              <w:rPr>
                <w:rFonts w:ascii="標楷體" w:eastAsia="標楷體" w:hAnsi="標楷體" w:cs="新細明體"/>
              </w:rPr>
            </w:pPr>
            <w:r>
              <w:rPr>
                <w:rFonts w:ascii="標楷體" w:eastAsia="標楷體" w:hAnsi="標楷體" w:hint="eastAsia"/>
              </w:rPr>
              <w:t>320</w:t>
            </w:r>
          </w:p>
        </w:tc>
        <w:tc>
          <w:tcPr>
            <w:tcW w:w="4819" w:type="dxa"/>
            <w:tcBorders>
              <w:top w:val="nil"/>
              <w:left w:val="nil"/>
              <w:bottom w:val="single" w:sz="4" w:space="0" w:color="auto"/>
              <w:right w:val="single" w:sz="4" w:space="0" w:color="auto"/>
            </w:tcBorders>
            <w:shd w:val="clear" w:color="auto" w:fill="auto"/>
            <w:noWrap/>
            <w:vAlign w:val="center"/>
          </w:tcPr>
          <w:p w14:paraId="1DF222C5" w14:textId="77777777" w:rsidR="005A50AB" w:rsidRDefault="005A50AB" w:rsidP="007E2411">
            <w:pPr>
              <w:rPr>
                <w:rFonts w:ascii="標楷體" w:eastAsia="標楷體" w:hAnsi="標楷體" w:cs="新細明體"/>
              </w:rPr>
            </w:pPr>
            <w:r>
              <w:rPr>
                <w:rFonts w:ascii="標楷體" w:eastAsia="標楷體" w:hAnsi="標楷體" w:hint="eastAsia"/>
              </w:rPr>
              <w:t>新竹區監理所中壢監理站</w:t>
            </w:r>
          </w:p>
        </w:tc>
      </w:tr>
      <w:tr w:rsidR="005A50AB" w:rsidRPr="00543E73" w14:paraId="7B082A2F"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627C39E2" w14:textId="77777777" w:rsidR="005A50AB" w:rsidRDefault="005A50AB" w:rsidP="007E2411">
            <w:pPr>
              <w:rPr>
                <w:rFonts w:ascii="標楷體" w:eastAsia="標楷體" w:hAnsi="標楷體" w:cs="新細明體"/>
              </w:rPr>
            </w:pPr>
            <w:r>
              <w:rPr>
                <w:rFonts w:ascii="標楷體" w:eastAsia="標楷體" w:hAnsi="標楷體" w:hint="eastAsia"/>
              </w:rPr>
              <w:t>330</w:t>
            </w:r>
          </w:p>
        </w:tc>
        <w:tc>
          <w:tcPr>
            <w:tcW w:w="4819" w:type="dxa"/>
            <w:tcBorders>
              <w:top w:val="nil"/>
              <w:left w:val="nil"/>
              <w:bottom w:val="single" w:sz="4" w:space="0" w:color="auto"/>
              <w:right w:val="single" w:sz="4" w:space="0" w:color="auto"/>
            </w:tcBorders>
            <w:shd w:val="clear" w:color="auto" w:fill="auto"/>
            <w:noWrap/>
            <w:vAlign w:val="center"/>
          </w:tcPr>
          <w:p w14:paraId="52C56D8A" w14:textId="77777777" w:rsidR="005A50AB" w:rsidRDefault="005A50AB" w:rsidP="007E2411">
            <w:pPr>
              <w:rPr>
                <w:rFonts w:ascii="標楷體" w:eastAsia="標楷體" w:hAnsi="標楷體" w:cs="新細明體"/>
              </w:rPr>
            </w:pPr>
            <w:r>
              <w:rPr>
                <w:rFonts w:ascii="標楷體" w:eastAsia="標楷體" w:hAnsi="標楷體" w:hint="eastAsia"/>
              </w:rPr>
              <w:t>新竹區監理所桃園監理站</w:t>
            </w:r>
          </w:p>
        </w:tc>
      </w:tr>
      <w:tr w:rsidR="005A50AB" w:rsidRPr="00543E73" w14:paraId="0600D148"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0347523A" w14:textId="77777777" w:rsidR="005A50AB" w:rsidRDefault="005A50AB" w:rsidP="007E2411">
            <w:pPr>
              <w:rPr>
                <w:rFonts w:ascii="標楷體" w:eastAsia="標楷體" w:hAnsi="標楷體" w:cs="新細明體"/>
              </w:rPr>
            </w:pPr>
            <w:r>
              <w:rPr>
                <w:rFonts w:ascii="標楷體" w:eastAsia="標楷體" w:hAnsi="標楷體" w:hint="eastAsia"/>
              </w:rPr>
              <w:t>360</w:t>
            </w:r>
          </w:p>
        </w:tc>
        <w:tc>
          <w:tcPr>
            <w:tcW w:w="4819" w:type="dxa"/>
            <w:tcBorders>
              <w:top w:val="nil"/>
              <w:left w:val="nil"/>
              <w:bottom w:val="single" w:sz="4" w:space="0" w:color="auto"/>
              <w:right w:val="single" w:sz="4" w:space="0" w:color="auto"/>
            </w:tcBorders>
            <w:shd w:val="clear" w:color="auto" w:fill="auto"/>
            <w:noWrap/>
            <w:vAlign w:val="center"/>
          </w:tcPr>
          <w:p w14:paraId="622A2601" w14:textId="77777777" w:rsidR="005A50AB" w:rsidRDefault="005A50AB" w:rsidP="007E2411">
            <w:pPr>
              <w:rPr>
                <w:rFonts w:ascii="標楷體" w:eastAsia="標楷體" w:hAnsi="標楷體" w:cs="新細明體"/>
              </w:rPr>
            </w:pPr>
            <w:r>
              <w:rPr>
                <w:rFonts w:ascii="標楷體" w:eastAsia="標楷體" w:hAnsi="標楷體" w:hint="eastAsia"/>
              </w:rPr>
              <w:t>新竹區監理所苗栗監理站</w:t>
            </w:r>
          </w:p>
        </w:tc>
      </w:tr>
      <w:tr w:rsidR="005A50AB" w:rsidRPr="00543E73" w14:paraId="3FCFB75D"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68696443" w14:textId="77777777" w:rsidR="005A50AB" w:rsidRDefault="005A50AB" w:rsidP="007E2411">
            <w:pPr>
              <w:rPr>
                <w:rFonts w:ascii="標楷體" w:eastAsia="標楷體" w:hAnsi="標楷體" w:cs="新細明體"/>
              </w:rPr>
            </w:pPr>
            <w:r>
              <w:rPr>
                <w:rFonts w:ascii="標楷體" w:eastAsia="標楷體" w:hAnsi="標楷體" w:hint="eastAsia"/>
              </w:rPr>
              <w:t>406</w:t>
            </w:r>
          </w:p>
        </w:tc>
        <w:tc>
          <w:tcPr>
            <w:tcW w:w="4819" w:type="dxa"/>
            <w:tcBorders>
              <w:top w:val="nil"/>
              <w:left w:val="nil"/>
              <w:bottom w:val="single" w:sz="4" w:space="0" w:color="auto"/>
              <w:right w:val="single" w:sz="4" w:space="0" w:color="auto"/>
            </w:tcBorders>
            <w:shd w:val="clear" w:color="auto" w:fill="auto"/>
            <w:noWrap/>
            <w:vAlign w:val="center"/>
          </w:tcPr>
          <w:p w14:paraId="2E384584" w14:textId="77777777" w:rsidR="005A50AB" w:rsidRDefault="005A50AB" w:rsidP="007E2411">
            <w:pPr>
              <w:rPr>
                <w:rFonts w:ascii="標楷體" w:eastAsia="標楷體" w:hAnsi="標楷體" w:cs="新細明體"/>
              </w:rPr>
            </w:pPr>
            <w:r>
              <w:rPr>
                <w:rFonts w:ascii="標楷體" w:eastAsia="標楷體" w:hAnsi="標楷體" w:hint="eastAsia"/>
              </w:rPr>
              <w:t>臺中區監理所臺中市監理站</w:t>
            </w:r>
          </w:p>
        </w:tc>
      </w:tr>
      <w:tr w:rsidR="005A50AB" w:rsidRPr="00543E73" w14:paraId="036A6DF0"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1EBA3F88" w14:textId="77777777" w:rsidR="005A50AB" w:rsidRDefault="005A50AB" w:rsidP="007E2411">
            <w:pPr>
              <w:rPr>
                <w:rFonts w:ascii="標楷體" w:eastAsia="標楷體" w:hAnsi="標楷體" w:cs="新細明體"/>
              </w:rPr>
            </w:pPr>
            <w:r>
              <w:rPr>
                <w:rFonts w:ascii="標楷體" w:eastAsia="標楷體" w:hAnsi="標楷體" w:hint="eastAsia"/>
              </w:rPr>
              <w:t>420</w:t>
            </w:r>
          </w:p>
        </w:tc>
        <w:tc>
          <w:tcPr>
            <w:tcW w:w="4819" w:type="dxa"/>
            <w:tcBorders>
              <w:top w:val="nil"/>
              <w:left w:val="nil"/>
              <w:bottom w:val="single" w:sz="4" w:space="0" w:color="auto"/>
              <w:right w:val="single" w:sz="4" w:space="0" w:color="auto"/>
            </w:tcBorders>
            <w:shd w:val="clear" w:color="auto" w:fill="auto"/>
            <w:noWrap/>
            <w:vAlign w:val="center"/>
          </w:tcPr>
          <w:p w14:paraId="6A240897" w14:textId="77777777" w:rsidR="005A50AB" w:rsidRDefault="005A50AB" w:rsidP="007E2411">
            <w:pPr>
              <w:rPr>
                <w:rFonts w:ascii="標楷體" w:eastAsia="標楷體" w:hAnsi="標楷體" w:cs="新細明體"/>
              </w:rPr>
            </w:pPr>
            <w:r>
              <w:rPr>
                <w:rFonts w:ascii="標楷體" w:eastAsia="標楷體" w:hAnsi="標楷體" w:hint="eastAsia"/>
              </w:rPr>
              <w:t>臺中區監理所豐原監理站</w:t>
            </w:r>
          </w:p>
        </w:tc>
      </w:tr>
      <w:tr w:rsidR="005A50AB" w:rsidRPr="00543E73" w14:paraId="23C9377E"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250844F0" w14:textId="77777777" w:rsidR="005A50AB" w:rsidRDefault="005A50AB" w:rsidP="007E2411">
            <w:pPr>
              <w:rPr>
                <w:rFonts w:ascii="標楷體" w:eastAsia="標楷體" w:hAnsi="標楷體" w:cs="新細明體"/>
              </w:rPr>
            </w:pPr>
            <w:r>
              <w:rPr>
                <w:rFonts w:ascii="標楷體" w:eastAsia="標楷體" w:hAnsi="標楷體" w:hint="eastAsia"/>
              </w:rPr>
              <w:t>432</w:t>
            </w:r>
          </w:p>
        </w:tc>
        <w:tc>
          <w:tcPr>
            <w:tcW w:w="4819" w:type="dxa"/>
            <w:tcBorders>
              <w:top w:val="nil"/>
              <w:left w:val="nil"/>
              <w:bottom w:val="single" w:sz="4" w:space="0" w:color="auto"/>
              <w:right w:val="single" w:sz="4" w:space="0" w:color="auto"/>
            </w:tcBorders>
            <w:shd w:val="clear" w:color="auto" w:fill="auto"/>
            <w:noWrap/>
            <w:vAlign w:val="center"/>
          </w:tcPr>
          <w:p w14:paraId="4949803B" w14:textId="77777777" w:rsidR="005A50AB" w:rsidRDefault="005A50AB" w:rsidP="007E2411">
            <w:pPr>
              <w:rPr>
                <w:rFonts w:ascii="標楷體" w:eastAsia="標楷體" w:hAnsi="標楷體" w:cs="新細明體"/>
              </w:rPr>
            </w:pPr>
            <w:r>
              <w:rPr>
                <w:rFonts w:ascii="標楷體" w:eastAsia="標楷體" w:hAnsi="標楷體" w:hint="eastAsia"/>
              </w:rPr>
              <w:t>臺中區監理所</w:t>
            </w:r>
          </w:p>
        </w:tc>
      </w:tr>
      <w:tr w:rsidR="005A50AB" w:rsidRPr="00543E73" w14:paraId="2E09E2CC"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7962B15D" w14:textId="77777777" w:rsidR="005A50AB" w:rsidRDefault="005A50AB" w:rsidP="007E2411">
            <w:pPr>
              <w:rPr>
                <w:rFonts w:ascii="標楷體" w:eastAsia="標楷體" w:hAnsi="標楷體" w:cs="新細明體"/>
              </w:rPr>
            </w:pPr>
            <w:r>
              <w:rPr>
                <w:rFonts w:ascii="標楷體" w:eastAsia="標楷體" w:hAnsi="標楷體" w:hint="eastAsia"/>
              </w:rPr>
              <w:t>503</w:t>
            </w:r>
          </w:p>
        </w:tc>
        <w:tc>
          <w:tcPr>
            <w:tcW w:w="4819" w:type="dxa"/>
            <w:tcBorders>
              <w:top w:val="nil"/>
              <w:left w:val="nil"/>
              <w:bottom w:val="single" w:sz="4" w:space="0" w:color="auto"/>
              <w:right w:val="single" w:sz="4" w:space="0" w:color="auto"/>
            </w:tcBorders>
            <w:shd w:val="clear" w:color="auto" w:fill="auto"/>
            <w:noWrap/>
            <w:vAlign w:val="center"/>
          </w:tcPr>
          <w:p w14:paraId="5A3B3FC2" w14:textId="77777777" w:rsidR="005A50AB" w:rsidRDefault="005A50AB" w:rsidP="007E2411">
            <w:pPr>
              <w:rPr>
                <w:rFonts w:ascii="標楷體" w:eastAsia="標楷體" w:hAnsi="標楷體" w:cs="新細明體"/>
              </w:rPr>
            </w:pPr>
            <w:r>
              <w:rPr>
                <w:rFonts w:ascii="標楷體" w:eastAsia="標楷體" w:hAnsi="標楷體" w:hint="eastAsia"/>
              </w:rPr>
              <w:t>臺中區監理所彰化監理站</w:t>
            </w:r>
          </w:p>
        </w:tc>
      </w:tr>
      <w:tr w:rsidR="005A50AB" w:rsidRPr="00543E73" w14:paraId="6B9A04E6"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C4E8679" w14:textId="77777777" w:rsidR="005A50AB" w:rsidRDefault="005A50AB" w:rsidP="007E2411">
            <w:pPr>
              <w:rPr>
                <w:rFonts w:ascii="標楷體" w:eastAsia="標楷體" w:hAnsi="標楷體" w:cs="新細明體"/>
              </w:rPr>
            </w:pPr>
            <w:r>
              <w:rPr>
                <w:rFonts w:ascii="標楷體" w:eastAsia="標楷體" w:hAnsi="標楷體" w:hint="eastAsia"/>
              </w:rPr>
              <w:t>540</w:t>
            </w:r>
          </w:p>
        </w:tc>
        <w:tc>
          <w:tcPr>
            <w:tcW w:w="4819" w:type="dxa"/>
            <w:tcBorders>
              <w:top w:val="nil"/>
              <w:left w:val="nil"/>
              <w:bottom w:val="single" w:sz="4" w:space="0" w:color="auto"/>
              <w:right w:val="single" w:sz="4" w:space="0" w:color="auto"/>
            </w:tcBorders>
            <w:shd w:val="clear" w:color="auto" w:fill="auto"/>
            <w:noWrap/>
            <w:vAlign w:val="center"/>
          </w:tcPr>
          <w:p w14:paraId="7B89AC0A" w14:textId="77777777" w:rsidR="005A50AB" w:rsidRDefault="005A50AB" w:rsidP="007E2411">
            <w:pPr>
              <w:rPr>
                <w:rFonts w:ascii="標楷體" w:eastAsia="標楷體" w:hAnsi="標楷體" w:cs="新細明體"/>
              </w:rPr>
            </w:pPr>
            <w:r>
              <w:rPr>
                <w:rFonts w:ascii="標楷體" w:eastAsia="標楷體" w:hAnsi="標楷體" w:hint="eastAsia"/>
              </w:rPr>
              <w:t>臺中區監理所南投監理站</w:t>
            </w:r>
          </w:p>
        </w:tc>
      </w:tr>
      <w:tr w:rsidR="005A50AB" w:rsidRPr="00543E73" w14:paraId="65651F2F"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0EBAE2C5" w14:textId="77777777" w:rsidR="005A50AB" w:rsidRDefault="005A50AB" w:rsidP="007E2411">
            <w:pPr>
              <w:rPr>
                <w:rFonts w:ascii="標楷體" w:eastAsia="標楷體" w:hAnsi="標楷體" w:cs="新細明體"/>
              </w:rPr>
            </w:pPr>
            <w:r>
              <w:rPr>
                <w:rFonts w:ascii="標楷體" w:eastAsia="標楷體" w:hAnsi="標楷體" w:hint="eastAsia"/>
              </w:rPr>
              <w:t>545</w:t>
            </w:r>
          </w:p>
        </w:tc>
        <w:tc>
          <w:tcPr>
            <w:tcW w:w="4819" w:type="dxa"/>
            <w:tcBorders>
              <w:top w:val="nil"/>
              <w:left w:val="nil"/>
              <w:bottom w:val="single" w:sz="4" w:space="0" w:color="auto"/>
              <w:right w:val="single" w:sz="4" w:space="0" w:color="auto"/>
            </w:tcBorders>
            <w:shd w:val="clear" w:color="auto" w:fill="auto"/>
            <w:noWrap/>
            <w:vAlign w:val="center"/>
          </w:tcPr>
          <w:p w14:paraId="329A52BE" w14:textId="77777777" w:rsidR="005A50AB" w:rsidRDefault="005A50AB" w:rsidP="007E2411">
            <w:pPr>
              <w:rPr>
                <w:rFonts w:ascii="標楷體" w:eastAsia="標楷體" w:hAnsi="標楷體" w:cs="新細明體"/>
              </w:rPr>
            </w:pPr>
            <w:r>
              <w:rPr>
                <w:rFonts w:ascii="標楷體" w:eastAsia="標楷體" w:hAnsi="標楷體" w:hint="eastAsia"/>
              </w:rPr>
              <w:t>臺中區監理所埔里監理分站</w:t>
            </w:r>
          </w:p>
        </w:tc>
      </w:tr>
      <w:tr w:rsidR="005A50AB" w:rsidRPr="00543E73" w14:paraId="5C182A33"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736A37F2" w14:textId="77777777" w:rsidR="005A50AB" w:rsidRDefault="005A50AB" w:rsidP="007E2411">
            <w:pPr>
              <w:rPr>
                <w:rFonts w:ascii="標楷體" w:eastAsia="標楷體" w:hAnsi="標楷體" w:cs="新細明體"/>
              </w:rPr>
            </w:pPr>
            <w:r>
              <w:rPr>
                <w:rFonts w:ascii="標楷體" w:eastAsia="標楷體" w:hAnsi="標楷體" w:hint="eastAsia"/>
              </w:rPr>
              <w:t>600</w:t>
            </w:r>
          </w:p>
        </w:tc>
        <w:tc>
          <w:tcPr>
            <w:tcW w:w="4819" w:type="dxa"/>
            <w:tcBorders>
              <w:top w:val="nil"/>
              <w:left w:val="nil"/>
              <w:bottom w:val="single" w:sz="4" w:space="0" w:color="auto"/>
              <w:right w:val="single" w:sz="4" w:space="0" w:color="auto"/>
            </w:tcBorders>
            <w:shd w:val="clear" w:color="auto" w:fill="auto"/>
            <w:noWrap/>
            <w:vAlign w:val="center"/>
          </w:tcPr>
          <w:p w14:paraId="4CF13201" w14:textId="77777777" w:rsidR="005A50AB" w:rsidRDefault="005A50AB" w:rsidP="007E2411">
            <w:pPr>
              <w:rPr>
                <w:rFonts w:ascii="標楷體" w:eastAsia="標楷體" w:hAnsi="標楷體" w:cs="新細明體"/>
              </w:rPr>
            </w:pPr>
            <w:r>
              <w:rPr>
                <w:rFonts w:ascii="標楷體" w:eastAsia="標楷體" w:hAnsi="標楷體" w:hint="eastAsia"/>
              </w:rPr>
              <w:t>嘉義區監理所</w:t>
            </w:r>
          </w:p>
        </w:tc>
      </w:tr>
      <w:tr w:rsidR="005A50AB" w:rsidRPr="00543E73" w14:paraId="3C7AAE9E"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2617DE90" w14:textId="77777777" w:rsidR="005A50AB" w:rsidRDefault="005A50AB" w:rsidP="007E2411">
            <w:pPr>
              <w:rPr>
                <w:rFonts w:ascii="標楷體" w:eastAsia="標楷體" w:hAnsi="標楷體" w:cs="新細明體"/>
              </w:rPr>
            </w:pPr>
            <w:r>
              <w:rPr>
                <w:rFonts w:ascii="標楷體" w:eastAsia="標楷體" w:hAnsi="標楷體" w:hint="eastAsia"/>
              </w:rPr>
              <w:t>635</w:t>
            </w:r>
          </w:p>
        </w:tc>
        <w:tc>
          <w:tcPr>
            <w:tcW w:w="4819" w:type="dxa"/>
            <w:tcBorders>
              <w:top w:val="nil"/>
              <w:left w:val="nil"/>
              <w:bottom w:val="single" w:sz="4" w:space="0" w:color="auto"/>
              <w:right w:val="single" w:sz="4" w:space="0" w:color="auto"/>
            </w:tcBorders>
            <w:shd w:val="clear" w:color="auto" w:fill="auto"/>
            <w:noWrap/>
            <w:vAlign w:val="center"/>
          </w:tcPr>
          <w:p w14:paraId="7CC213B3" w14:textId="77777777" w:rsidR="005A50AB" w:rsidRDefault="005A50AB" w:rsidP="007E2411">
            <w:pPr>
              <w:rPr>
                <w:rFonts w:ascii="標楷體" w:eastAsia="標楷體" w:hAnsi="標楷體" w:cs="新細明體"/>
              </w:rPr>
            </w:pPr>
            <w:r>
              <w:rPr>
                <w:rFonts w:ascii="標楷體" w:eastAsia="標楷體" w:hAnsi="標楷體" w:hint="eastAsia"/>
              </w:rPr>
              <w:t>嘉義區監理所東勢監理分站</w:t>
            </w:r>
          </w:p>
        </w:tc>
      </w:tr>
      <w:tr w:rsidR="005A50AB" w:rsidRPr="00543E73" w14:paraId="297D6753"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989AF27" w14:textId="77777777" w:rsidR="005A50AB" w:rsidRDefault="005A50AB" w:rsidP="007E2411">
            <w:pPr>
              <w:rPr>
                <w:rFonts w:ascii="標楷體" w:eastAsia="標楷體" w:hAnsi="標楷體" w:cs="新細明體"/>
              </w:rPr>
            </w:pPr>
            <w:r>
              <w:rPr>
                <w:rFonts w:ascii="標楷體" w:eastAsia="標楷體" w:hAnsi="標楷體" w:hint="eastAsia"/>
              </w:rPr>
              <w:t>640</w:t>
            </w:r>
          </w:p>
        </w:tc>
        <w:tc>
          <w:tcPr>
            <w:tcW w:w="4819" w:type="dxa"/>
            <w:tcBorders>
              <w:top w:val="nil"/>
              <w:left w:val="nil"/>
              <w:bottom w:val="single" w:sz="4" w:space="0" w:color="auto"/>
              <w:right w:val="single" w:sz="4" w:space="0" w:color="auto"/>
            </w:tcBorders>
            <w:shd w:val="clear" w:color="auto" w:fill="auto"/>
            <w:noWrap/>
            <w:vAlign w:val="center"/>
          </w:tcPr>
          <w:p w14:paraId="42113725" w14:textId="77777777" w:rsidR="005A50AB" w:rsidRDefault="005A50AB" w:rsidP="007E2411">
            <w:pPr>
              <w:rPr>
                <w:rFonts w:ascii="標楷體" w:eastAsia="標楷體" w:hAnsi="標楷體" w:cs="新細明體"/>
              </w:rPr>
            </w:pPr>
            <w:r>
              <w:rPr>
                <w:rFonts w:ascii="標楷體" w:eastAsia="標楷體" w:hAnsi="標楷體" w:hint="eastAsia"/>
              </w:rPr>
              <w:t>嘉義區監理所雲林監理站</w:t>
            </w:r>
          </w:p>
        </w:tc>
      </w:tr>
      <w:tr w:rsidR="005A50AB" w:rsidRPr="00543E73" w14:paraId="0A35D012"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AF1AFAC" w14:textId="77777777" w:rsidR="005A50AB" w:rsidRDefault="005A50AB" w:rsidP="007E2411">
            <w:pPr>
              <w:rPr>
                <w:rFonts w:ascii="標楷體" w:eastAsia="標楷體" w:hAnsi="標楷體" w:cs="新細明體"/>
              </w:rPr>
            </w:pPr>
            <w:r>
              <w:rPr>
                <w:rFonts w:ascii="標楷體" w:eastAsia="標楷體" w:hAnsi="標楷體" w:hint="eastAsia"/>
              </w:rPr>
              <w:t>700</w:t>
            </w:r>
          </w:p>
        </w:tc>
        <w:tc>
          <w:tcPr>
            <w:tcW w:w="4819" w:type="dxa"/>
            <w:tcBorders>
              <w:top w:val="nil"/>
              <w:left w:val="nil"/>
              <w:bottom w:val="single" w:sz="4" w:space="0" w:color="auto"/>
              <w:right w:val="single" w:sz="4" w:space="0" w:color="auto"/>
            </w:tcBorders>
            <w:shd w:val="clear" w:color="auto" w:fill="auto"/>
            <w:noWrap/>
            <w:vAlign w:val="center"/>
          </w:tcPr>
          <w:p w14:paraId="34ED2F21" w14:textId="77777777" w:rsidR="005A50AB" w:rsidRDefault="005A50AB" w:rsidP="007E2411">
            <w:pPr>
              <w:rPr>
                <w:rFonts w:ascii="標楷體" w:eastAsia="標楷體" w:hAnsi="標楷體" w:cs="新細明體"/>
              </w:rPr>
            </w:pPr>
            <w:r>
              <w:rPr>
                <w:rFonts w:ascii="標楷體" w:eastAsia="標楷體" w:hAnsi="標楷體" w:hint="eastAsia"/>
              </w:rPr>
              <w:t>嘉義區監理所臺南監理站</w:t>
            </w:r>
          </w:p>
        </w:tc>
      </w:tr>
      <w:tr w:rsidR="005A50AB" w:rsidRPr="00543E73" w14:paraId="2E527DCC"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D7BF62A" w14:textId="77777777" w:rsidR="005A50AB" w:rsidRDefault="005A50AB" w:rsidP="007E2411">
            <w:pPr>
              <w:rPr>
                <w:rFonts w:ascii="標楷體" w:eastAsia="標楷體" w:hAnsi="標楷體" w:cs="新細明體"/>
              </w:rPr>
            </w:pPr>
            <w:r>
              <w:rPr>
                <w:rFonts w:ascii="標楷體" w:eastAsia="標楷體" w:hAnsi="標楷體" w:hint="eastAsia"/>
              </w:rPr>
              <w:t>721</w:t>
            </w:r>
          </w:p>
        </w:tc>
        <w:tc>
          <w:tcPr>
            <w:tcW w:w="4819" w:type="dxa"/>
            <w:tcBorders>
              <w:top w:val="nil"/>
              <w:left w:val="nil"/>
              <w:bottom w:val="single" w:sz="4" w:space="0" w:color="auto"/>
              <w:right w:val="single" w:sz="4" w:space="0" w:color="auto"/>
            </w:tcBorders>
            <w:shd w:val="clear" w:color="auto" w:fill="auto"/>
            <w:noWrap/>
            <w:vAlign w:val="center"/>
          </w:tcPr>
          <w:p w14:paraId="279F88DE" w14:textId="77777777" w:rsidR="005A50AB" w:rsidRDefault="005A50AB" w:rsidP="007E2411">
            <w:pPr>
              <w:rPr>
                <w:rFonts w:ascii="標楷體" w:eastAsia="標楷體" w:hAnsi="標楷體" w:cs="新細明體"/>
              </w:rPr>
            </w:pPr>
            <w:r>
              <w:rPr>
                <w:rFonts w:ascii="標楷體" w:eastAsia="標楷體" w:hAnsi="標楷體" w:hint="eastAsia"/>
              </w:rPr>
              <w:t>嘉義區監理所麻豆監理站</w:t>
            </w:r>
          </w:p>
        </w:tc>
      </w:tr>
      <w:tr w:rsidR="005A50AB" w:rsidRPr="00543E73" w14:paraId="6D4E2C85"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2DB0CA16" w14:textId="77777777" w:rsidR="005A50AB" w:rsidRDefault="005A50AB" w:rsidP="007E2411">
            <w:pPr>
              <w:rPr>
                <w:rFonts w:ascii="標楷體" w:eastAsia="標楷體" w:hAnsi="標楷體" w:cs="新細明體"/>
              </w:rPr>
            </w:pPr>
            <w:r>
              <w:rPr>
                <w:rFonts w:ascii="標楷體" w:eastAsia="標楷體" w:hAnsi="標楷體" w:hint="eastAsia"/>
              </w:rPr>
              <w:t>730</w:t>
            </w:r>
          </w:p>
        </w:tc>
        <w:tc>
          <w:tcPr>
            <w:tcW w:w="4819" w:type="dxa"/>
            <w:tcBorders>
              <w:top w:val="nil"/>
              <w:left w:val="nil"/>
              <w:bottom w:val="single" w:sz="4" w:space="0" w:color="auto"/>
              <w:right w:val="single" w:sz="4" w:space="0" w:color="auto"/>
            </w:tcBorders>
            <w:shd w:val="clear" w:color="auto" w:fill="auto"/>
            <w:noWrap/>
            <w:vAlign w:val="center"/>
          </w:tcPr>
          <w:p w14:paraId="724572B3" w14:textId="77777777" w:rsidR="005A50AB" w:rsidRDefault="005A50AB" w:rsidP="007E2411">
            <w:pPr>
              <w:rPr>
                <w:rFonts w:ascii="標楷體" w:eastAsia="標楷體" w:hAnsi="標楷體" w:cs="新細明體"/>
              </w:rPr>
            </w:pPr>
            <w:r>
              <w:rPr>
                <w:rFonts w:ascii="標楷體" w:eastAsia="標楷體" w:hAnsi="標楷體" w:hint="eastAsia"/>
              </w:rPr>
              <w:t>嘉義區監理所新營監理站</w:t>
            </w:r>
          </w:p>
        </w:tc>
      </w:tr>
      <w:tr w:rsidR="005A50AB" w:rsidRPr="00543E73" w14:paraId="74B4887A"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6B0ECEF1" w14:textId="77777777" w:rsidR="005A50AB" w:rsidRDefault="005A50AB" w:rsidP="007E2411">
            <w:pPr>
              <w:rPr>
                <w:rFonts w:ascii="標楷體" w:eastAsia="標楷體" w:hAnsi="標楷體" w:cs="新細明體"/>
              </w:rPr>
            </w:pPr>
            <w:r>
              <w:rPr>
                <w:rFonts w:ascii="標楷體" w:eastAsia="標楷體" w:hAnsi="標楷體" w:hint="eastAsia"/>
              </w:rPr>
              <w:t>830</w:t>
            </w:r>
          </w:p>
        </w:tc>
        <w:tc>
          <w:tcPr>
            <w:tcW w:w="4819" w:type="dxa"/>
            <w:tcBorders>
              <w:top w:val="nil"/>
              <w:left w:val="nil"/>
              <w:bottom w:val="single" w:sz="4" w:space="0" w:color="auto"/>
              <w:right w:val="single" w:sz="4" w:space="0" w:color="auto"/>
            </w:tcBorders>
            <w:shd w:val="clear" w:color="auto" w:fill="auto"/>
            <w:noWrap/>
            <w:vAlign w:val="center"/>
          </w:tcPr>
          <w:p w14:paraId="3225F1A8" w14:textId="77777777" w:rsidR="005A50AB" w:rsidRDefault="005A50AB" w:rsidP="007E2411">
            <w:pPr>
              <w:rPr>
                <w:rFonts w:ascii="標楷體" w:eastAsia="標楷體" w:hAnsi="標楷體" w:cs="新細明體"/>
              </w:rPr>
            </w:pPr>
            <w:r>
              <w:rPr>
                <w:rFonts w:ascii="標楷體" w:eastAsia="標楷體" w:hAnsi="標楷體" w:hint="eastAsia"/>
              </w:rPr>
              <w:t>高雄區監理所</w:t>
            </w:r>
          </w:p>
        </w:tc>
      </w:tr>
      <w:tr w:rsidR="005A50AB" w:rsidRPr="00543E73" w14:paraId="10BD77E1"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CE4B757" w14:textId="77777777" w:rsidR="005A50AB" w:rsidRDefault="005A50AB" w:rsidP="007E2411">
            <w:pPr>
              <w:rPr>
                <w:rFonts w:ascii="標楷體" w:eastAsia="標楷體" w:hAnsi="標楷體" w:cs="新細明體"/>
              </w:rPr>
            </w:pPr>
            <w:r>
              <w:rPr>
                <w:rFonts w:ascii="標楷體" w:eastAsia="標楷體" w:hAnsi="標楷體" w:hint="eastAsia"/>
              </w:rPr>
              <w:t>842</w:t>
            </w:r>
          </w:p>
        </w:tc>
        <w:tc>
          <w:tcPr>
            <w:tcW w:w="4819" w:type="dxa"/>
            <w:tcBorders>
              <w:top w:val="nil"/>
              <w:left w:val="nil"/>
              <w:bottom w:val="single" w:sz="4" w:space="0" w:color="auto"/>
              <w:right w:val="single" w:sz="4" w:space="0" w:color="auto"/>
            </w:tcBorders>
            <w:shd w:val="clear" w:color="auto" w:fill="auto"/>
            <w:noWrap/>
            <w:vAlign w:val="center"/>
          </w:tcPr>
          <w:p w14:paraId="7D5A6ABB" w14:textId="77777777" w:rsidR="005A50AB" w:rsidRDefault="005A50AB" w:rsidP="007E2411">
            <w:pPr>
              <w:rPr>
                <w:rFonts w:ascii="標楷體" w:eastAsia="標楷體" w:hAnsi="標楷體" w:cs="新細明體"/>
              </w:rPr>
            </w:pPr>
            <w:r>
              <w:rPr>
                <w:rFonts w:ascii="標楷體" w:eastAsia="標楷體" w:hAnsi="標楷體" w:hint="eastAsia"/>
              </w:rPr>
              <w:t>高雄區監理所旗山監理站</w:t>
            </w:r>
          </w:p>
        </w:tc>
      </w:tr>
      <w:tr w:rsidR="005A50AB" w:rsidRPr="00543E73" w14:paraId="25F21411"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FACB49A" w14:textId="77777777" w:rsidR="005A50AB" w:rsidRDefault="005A50AB" w:rsidP="007E2411">
            <w:pPr>
              <w:rPr>
                <w:rFonts w:ascii="標楷體" w:eastAsia="標楷體" w:hAnsi="標楷體" w:cs="新細明體"/>
              </w:rPr>
            </w:pPr>
            <w:r>
              <w:rPr>
                <w:rFonts w:ascii="標楷體" w:eastAsia="標楷體" w:hAnsi="標楷體" w:hint="eastAsia"/>
              </w:rPr>
              <w:t>880</w:t>
            </w:r>
          </w:p>
        </w:tc>
        <w:tc>
          <w:tcPr>
            <w:tcW w:w="4819" w:type="dxa"/>
            <w:tcBorders>
              <w:top w:val="nil"/>
              <w:left w:val="nil"/>
              <w:bottom w:val="single" w:sz="4" w:space="0" w:color="auto"/>
              <w:right w:val="single" w:sz="4" w:space="0" w:color="auto"/>
            </w:tcBorders>
            <w:shd w:val="clear" w:color="auto" w:fill="auto"/>
            <w:noWrap/>
            <w:vAlign w:val="center"/>
          </w:tcPr>
          <w:p w14:paraId="2F9944D3" w14:textId="77777777" w:rsidR="005A50AB" w:rsidRDefault="005A50AB" w:rsidP="007E2411">
            <w:pPr>
              <w:rPr>
                <w:rFonts w:ascii="標楷體" w:eastAsia="標楷體" w:hAnsi="標楷體" w:cs="新細明體"/>
              </w:rPr>
            </w:pPr>
            <w:r>
              <w:rPr>
                <w:rFonts w:ascii="標楷體" w:eastAsia="標楷體" w:hAnsi="標楷體" w:hint="eastAsia"/>
              </w:rPr>
              <w:t>高雄區監理所澎湖監理站</w:t>
            </w:r>
          </w:p>
        </w:tc>
      </w:tr>
      <w:tr w:rsidR="005A50AB" w:rsidRPr="00543E73" w14:paraId="275667F6"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2F8999B" w14:textId="77777777" w:rsidR="005A50AB" w:rsidRDefault="005A50AB" w:rsidP="007E2411">
            <w:pPr>
              <w:rPr>
                <w:rFonts w:ascii="標楷體" w:eastAsia="標楷體" w:hAnsi="標楷體" w:cs="新細明體"/>
              </w:rPr>
            </w:pPr>
            <w:r>
              <w:rPr>
                <w:rFonts w:ascii="標楷體" w:eastAsia="標楷體" w:hAnsi="標楷體" w:hint="eastAsia"/>
              </w:rPr>
              <w:t>891</w:t>
            </w:r>
          </w:p>
        </w:tc>
        <w:tc>
          <w:tcPr>
            <w:tcW w:w="4819" w:type="dxa"/>
            <w:tcBorders>
              <w:top w:val="nil"/>
              <w:left w:val="nil"/>
              <w:bottom w:val="single" w:sz="4" w:space="0" w:color="auto"/>
              <w:right w:val="single" w:sz="4" w:space="0" w:color="auto"/>
            </w:tcBorders>
            <w:shd w:val="clear" w:color="auto" w:fill="auto"/>
            <w:noWrap/>
            <w:vAlign w:val="center"/>
          </w:tcPr>
          <w:p w14:paraId="2629A973" w14:textId="77777777" w:rsidR="005A50AB" w:rsidRDefault="005A50AB" w:rsidP="007E2411">
            <w:pPr>
              <w:rPr>
                <w:rFonts w:ascii="標楷體" w:eastAsia="標楷體" w:hAnsi="標楷體" w:cs="新細明體"/>
              </w:rPr>
            </w:pPr>
            <w:r>
              <w:rPr>
                <w:rFonts w:ascii="標楷體" w:eastAsia="標楷體" w:hAnsi="標楷體" w:hint="eastAsia"/>
              </w:rPr>
              <w:t>金門監理所</w:t>
            </w:r>
          </w:p>
        </w:tc>
      </w:tr>
      <w:tr w:rsidR="005A50AB" w:rsidRPr="00543E73" w14:paraId="6DA90E32"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8DF1146" w14:textId="77777777" w:rsidR="005A50AB" w:rsidRDefault="005A50AB" w:rsidP="007E2411">
            <w:pPr>
              <w:rPr>
                <w:rFonts w:ascii="標楷體" w:eastAsia="標楷體" w:hAnsi="標楷體" w:cs="新細明體"/>
              </w:rPr>
            </w:pPr>
            <w:r>
              <w:rPr>
                <w:rFonts w:ascii="標楷體" w:eastAsia="標楷體" w:hAnsi="標楷體" w:hint="eastAsia"/>
              </w:rPr>
              <w:t>900</w:t>
            </w:r>
          </w:p>
        </w:tc>
        <w:tc>
          <w:tcPr>
            <w:tcW w:w="4819" w:type="dxa"/>
            <w:tcBorders>
              <w:top w:val="nil"/>
              <w:left w:val="nil"/>
              <w:bottom w:val="single" w:sz="4" w:space="0" w:color="auto"/>
              <w:right w:val="single" w:sz="4" w:space="0" w:color="auto"/>
            </w:tcBorders>
            <w:shd w:val="clear" w:color="auto" w:fill="auto"/>
            <w:noWrap/>
            <w:vAlign w:val="center"/>
          </w:tcPr>
          <w:p w14:paraId="60A67A27" w14:textId="77777777" w:rsidR="005A50AB" w:rsidRDefault="005A50AB" w:rsidP="007E2411">
            <w:pPr>
              <w:rPr>
                <w:rFonts w:ascii="標楷體" w:eastAsia="標楷體" w:hAnsi="標楷體" w:cs="新細明體"/>
              </w:rPr>
            </w:pPr>
            <w:r>
              <w:rPr>
                <w:rFonts w:ascii="標楷體" w:eastAsia="標楷體" w:hAnsi="標楷體" w:hint="eastAsia"/>
              </w:rPr>
              <w:t>高雄區監理所屏東監理站</w:t>
            </w:r>
          </w:p>
        </w:tc>
      </w:tr>
      <w:tr w:rsidR="005A50AB" w:rsidRPr="00543E73" w14:paraId="2BD23AF5"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099280D0" w14:textId="77777777" w:rsidR="005A50AB" w:rsidRDefault="005A50AB" w:rsidP="007E2411">
            <w:pPr>
              <w:rPr>
                <w:rFonts w:ascii="標楷體" w:eastAsia="標楷體" w:hAnsi="標楷體" w:cs="新細明體"/>
              </w:rPr>
            </w:pPr>
            <w:r>
              <w:rPr>
                <w:rFonts w:ascii="標楷體" w:eastAsia="標楷體" w:hAnsi="標楷體" w:hint="eastAsia"/>
              </w:rPr>
              <w:t>946</w:t>
            </w:r>
          </w:p>
        </w:tc>
        <w:tc>
          <w:tcPr>
            <w:tcW w:w="4819" w:type="dxa"/>
            <w:tcBorders>
              <w:top w:val="nil"/>
              <w:left w:val="nil"/>
              <w:bottom w:val="single" w:sz="4" w:space="0" w:color="auto"/>
              <w:right w:val="single" w:sz="4" w:space="0" w:color="auto"/>
            </w:tcBorders>
            <w:shd w:val="clear" w:color="auto" w:fill="auto"/>
            <w:noWrap/>
            <w:vAlign w:val="center"/>
          </w:tcPr>
          <w:p w14:paraId="54646DB9" w14:textId="77777777" w:rsidR="005A50AB" w:rsidRDefault="005A50AB" w:rsidP="007E2411">
            <w:pPr>
              <w:rPr>
                <w:rFonts w:ascii="標楷體" w:eastAsia="標楷體" w:hAnsi="標楷體" w:cs="新細明體"/>
              </w:rPr>
            </w:pPr>
            <w:r>
              <w:rPr>
                <w:rFonts w:ascii="標楷體" w:eastAsia="標楷體" w:hAnsi="標楷體" w:hint="eastAsia"/>
              </w:rPr>
              <w:t>高雄區監理所恆春監理分站</w:t>
            </w:r>
          </w:p>
        </w:tc>
      </w:tr>
      <w:tr w:rsidR="005A50AB" w:rsidRPr="00543E73" w14:paraId="51E7D02F"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B2CA04C" w14:textId="77777777" w:rsidR="005A50AB" w:rsidRDefault="005A50AB" w:rsidP="007E2411">
            <w:pPr>
              <w:rPr>
                <w:rFonts w:ascii="標楷體" w:eastAsia="標楷體" w:hAnsi="標楷體" w:cs="新細明體"/>
              </w:rPr>
            </w:pPr>
            <w:r>
              <w:rPr>
                <w:rFonts w:ascii="標楷體" w:eastAsia="標楷體" w:hAnsi="標楷體" w:hint="eastAsia"/>
              </w:rPr>
              <w:t>950</w:t>
            </w:r>
          </w:p>
        </w:tc>
        <w:tc>
          <w:tcPr>
            <w:tcW w:w="4819" w:type="dxa"/>
            <w:tcBorders>
              <w:top w:val="nil"/>
              <w:left w:val="nil"/>
              <w:bottom w:val="single" w:sz="4" w:space="0" w:color="auto"/>
              <w:right w:val="single" w:sz="4" w:space="0" w:color="auto"/>
            </w:tcBorders>
            <w:shd w:val="clear" w:color="auto" w:fill="auto"/>
            <w:noWrap/>
            <w:vAlign w:val="center"/>
          </w:tcPr>
          <w:p w14:paraId="3A0E4E8A" w14:textId="77777777" w:rsidR="005A50AB" w:rsidRDefault="005A50AB" w:rsidP="007E2411">
            <w:pPr>
              <w:rPr>
                <w:rFonts w:ascii="標楷體" w:eastAsia="標楷體" w:hAnsi="標楷體" w:cs="新細明體"/>
              </w:rPr>
            </w:pPr>
            <w:r>
              <w:rPr>
                <w:rFonts w:ascii="標楷體" w:eastAsia="標楷體" w:hAnsi="標楷體" w:hint="eastAsia"/>
              </w:rPr>
              <w:t>高雄區監理所臺東監理站</w:t>
            </w:r>
          </w:p>
        </w:tc>
      </w:tr>
      <w:tr w:rsidR="005A50AB" w:rsidRPr="00543E73" w14:paraId="56807427"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52A82ED" w14:textId="77777777" w:rsidR="005A50AB" w:rsidRDefault="005A50AB" w:rsidP="007E2411">
            <w:pPr>
              <w:rPr>
                <w:rFonts w:ascii="標楷體" w:eastAsia="標楷體" w:hAnsi="標楷體" w:cs="新細明體"/>
              </w:rPr>
            </w:pPr>
            <w:r>
              <w:rPr>
                <w:rFonts w:ascii="標楷體" w:eastAsia="標楷體" w:hAnsi="標楷體" w:hint="eastAsia"/>
              </w:rPr>
              <w:t>973</w:t>
            </w:r>
          </w:p>
        </w:tc>
        <w:tc>
          <w:tcPr>
            <w:tcW w:w="4819" w:type="dxa"/>
            <w:tcBorders>
              <w:top w:val="nil"/>
              <w:left w:val="nil"/>
              <w:bottom w:val="single" w:sz="4" w:space="0" w:color="auto"/>
              <w:right w:val="single" w:sz="4" w:space="0" w:color="auto"/>
            </w:tcBorders>
            <w:shd w:val="clear" w:color="auto" w:fill="auto"/>
            <w:noWrap/>
            <w:vAlign w:val="center"/>
          </w:tcPr>
          <w:p w14:paraId="0AED8E80" w14:textId="77777777" w:rsidR="005A50AB" w:rsidRDefault="005A50AB" w:rsidP="007E2411">
            <w:pPr>
              <w:rPr>
                <w:rFonts w:ascii="標楷體" w:eastAsia="標楷體" w:hAnsi="標楷體" w:cs="新細明體"/>
              </w:rPr>
            </w:pPr>
            <w:r>
              <w:rPr>
                <w:rFonts w:ascii="標楷體" w:eastAsia="標楷體" w:hAnsi="標楷體" w:hint="eastAsia"/>
              </w:rPr>
              <w:t>臺北區監理所花蓮監理站</w:t>
            </w:r>
          </w:p>
        </w:tc>
      </w:tr>
      <w:tr w:rsidR="005A50AB" w:rsidRPr="00543E73" w14:paraId="5744E924"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18F4EA17" w14:textId="77777777" w:rsidR="005A50AB" w:rsidRDefault="005A50AB" w:rsidP="007E2411">
            <w:pPr>
              <w:rPr>
                <w:rFonts w:ascii="標楷體" w:eastAsia="標楷體" w:hAnsi="標楷體" w:cs="新細明體"/>
              </w:rPr>
            </w:pPr>
            <w:r>
              <w:rPr>
                <w:rFonts w:ascii="標楷體" w:eastAsia="標楷體" w:hAnsi="標楷體" w:hint="eastAsia"/>
              </w:rPr>
              <w:t>981</w:t>
            </w:r>
          </w:p>
        </w:tc>
        <w:tc>
          <w:tcPr>
            <w:tcW w:w="4819" w:type="dxa"/>
            <w:tcBorders>
              <w:top w:val="nil"/>
              <w:left w:val="nil"/>
              <w:bottom w:val="single" w:sz="4" w:space="0" w:color="auto"/>
              <w:right w:val="single" w:sz="4" w:space="0" w:color="auto"/>
            </w:tcBorders>
            <w:shd w:val="clear" w:color="auto" w:fill="auto"/>
            <w:noWrap/>
            <w:vAlign w:val="center"/>
          </w:tcPr>
          <w:p w14:paraId="06C539BE" w14:textId="77777777" w:rsidR="005A50AB" w:rsidRDefault="005A50AB" w:rsidP="007E2411">
            <w:pPr>
              <w:rPr>
                <w:rFonts w:ascii="標楷體" w:eastAsia="標楷體" w:hAnsi="標楷體" w:cs="新細明體"/>
              </w:rPr>
            </w:pPr>
            <w:r>
              <w:rPr>
                <w:rFonts w:ascii="標楷體" w:eastAsia="標楷體" w:hAnsi="標楷體" w:hint="eastAsia"/>
              </w:rPr>
              <w:t>臺北區監理所玉里監理分站</w:t>
            </w:r>
          </w:p>
        </w:tc>
      </w:tr>
    </w:tbl>
    <w:p w14:paraId="09B0EFFC" w14:textId="77777777" w:rsidR="005A50AB" w:rsidRPr="00543E73" w:rsidRDefault="005A50AB" w:rsidP="005A50AB">
      <w:pPr>
        <w:tabs>
          <w:tab w:val="left" w:pos="788"/>
        </w:tabs>
        <w:ind w:leftChars="300" w:left="720"/>
        <w:rPr>
          <w:rFonts w:ascii="標楷體" w:eastAsia="標楷體" w:hAnsi="標楷體"/>
        </w:rPr>
      </w:pPr>
    </w:p>
    <w:p w14:paraId="63F34B38" w14:textId="7B091959" w:rsidR="005A50AB" w:rsidRPr="00543E73" w:rsidRDefault="005A50AB" w:rsidP="00894D7B">
      <w:pPr>
        <w:numPr>
          <w:ilvl w:val="0"/>
          <w:numId w:val="15"/>
        </w:numPr>
        <w:rPr>
          <w:rFonts w:ascii="標楷體" w:eastAsia="標楷體" w:hAnsi="標楷體"/>
        </w:rPr>
      </w:pPr>
      <w:r w:rsidRPr="00F33E6D">
        <w:rPr>
          <w:rFonts w:ascii="標楷體" w:eastAsia="標楷體" w:hAnsi="標楷體" w:hint="eastAsia"/>
          <w:color w:val="000000"/>
        </w:rPr>
        <w:t>使用地類別</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5A50AB" w:rsidRPr="00543E73" w14:paraId="5B7960F6" w14:textId="77777777" w:rsidTr="007E2411">
        <w:trPr>
          <w:trHeight w:val="340"/>
          <w:tblHeader/>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79997C9" w14:textId="77777777" w:rsidR="005A50AB" w:rsidRPr="00543E73" w:rsidRDefault="005A50AB" w:rsidP="007E2411">
            <w:pPr>
              <w:widowControl/>
              <w:rPr>
                <w:rFonts w:ascii="標楷體" w:eastAsia="標楷體" w:hAnsi="標楷體" w:cs="新細明體"/>
                <w:kern w:val="0"/>
              </w:rPr>
            </w:pPr>
            <w:r w:rsidRPr="00543E73">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2A60B7D6" w14:textId="77777777" w:rsidR="005A50AB" w:rsidRPr="00543E73" w:rsidRDefault="005A50AB" w:rsidP="007E2411">
            <w:pPr>
              <w:widowControl/>
              <w:rPr>
                <w:rFonts w:ascii="標楷體" w:eastAsia="標楷體" w:hAnsi="標楷體" w:cs="新細明體"/>
                <w:kern w:val="0"/>
              </w:rPr>
            </w:pPr>
            <w:r w:rsidRPr="00543E73">
              <w:rPr>
                <w:rFonts w:ascii="標楷體" w:eastAsia="標楷體" w:hAnsi="標楷體" w:cs="新細明體" w:hint="eastAsia"/>
                <w:kern w:val="0"/>
              </w:rPr>
              <w:t>說明</w:t>
            </w:r>
          </w:p>
        </w:tc>
      </w:tr>
      <w:tr w:rsidR="005A50AB" w:rsidRPr="00543E73" w14:paraId="0924254E"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A899D80" w14:textId="77777777" w:rsidR="005A50AB" w:rsidRDefault="005A50AB" w:rsidP="007E2411">
            <w:pPr>
              <w:rPr>
                <w:rFonts w:ascii="標楷體" w:eastAsia="標楷體" w:hAnsi="標楷體" w:cs="新細明體"/>
              </w:rPr>
            </w:pPr>
            <w:r>
              <w:rPr>
                <w:rFonts w:ascii="標楷體" w:eastAsia="標楷體" w:hAnsi="標楷體" w:hint="eastAsia"/>
              </w:rPr>
              <w:t>01</w:t>
            </w:r>
          </w:p>
        </w:tc>
        <w:tc>
          <w:tcPr>
            <w:tcW w:w="4819" w:type="dxa"/>
            <w:tcBorders>
              <w:top w:val="nil"/>
              <w:left w:val="nil"/>
              <w:bottom w:val="single" w:sz="4" w:space="0" w:color="auto"/>
              <w:right w:val="single" w:sz="4" w:space="0" w:color="auto"/>
            </w:tcBorders>
            <w:shd w:val="clear" w:color="auto" w:fill="auto"/>
            <w:noWrap/>
            <w:vAlign w:val="center"/>
          </w:tcPr>
          <w:p w14:paraId="6C6C130F" w14:textId="77777777" w:rsidR="005A50AB" w:rsidRDefault="005A50AB" w:rsidP="007E2411">
            <w:pPr>
              <w:rPr>
                <w:rFonts w:ascii="標楷體" w:eastAsia="標楷體" w:hAnsi="標楷體" w:cs="新細明體"/>
              </w:rPr>
            </w:pPr>
            <w:r>
              <w:rPr>
                <w:rFonts w:ascii="標楷體" w:eastAsia="標楷體" w:hAnsi="標楷體" w:hint="eastAsia"/>
              </w:rPr>
              <w:t>甲種建築用地</w:t>
            </w:r>
          </w:p>
        </w:tc>
      </w:tr>
      <w:tr w:rsidR="005A50AB" w:rsidRPr="00543E73" w14:paraId="24A23B1B"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AB7E8BE" w14:textId="77777777" w:rsidR="005A50AB" w:rsidRDefault="005A50AB" w:rsidP="007E2411">
            <w:pPr>
              <w:rPr>
                <w:rFonts w:ascii="標楷體" w:eastAsia="標楷體" w:hAnsi="標楷體" w:cs="新細明體"/>
              </w:rPr>
            </w:pPr>
            <w:r>
              <w:rPr>
                <w:rFonts w:ascii="標楷體" w:eastAsia="標楷體" w:hAnsi="標楷體" w:hint="eastAsia"/>
              </w:rPr>
              <w:t>02</w:t>
            </w:r>
          </w:p>
        </w:tc>
        <w:tc>
          <w:tcPr>
            <w:tcW w:w="4819" w:type="dxa"/>
            <w:tcBorders>
              <w:top w:val="nil"/>
              <w:left w:val="nil"/>
              <w:bottom w:val="single" w:sz="4" w:space="0" w:color="auto"/>
              <w:right w:val="single" w:sz="4" w:space="0" w:color="auto"/>
            </w:tcBorders>
            <w:shd w:val="clear" w:color="auto" w:fill="auto"/>
            <w:noWrap/>
            <w:vAlign w:val="center"/>
          </w:tcPr>
          <w:p w14:paraId="0C689ED6" w14:textId="77777777" w:rsidR="005A50AB" w:rsidRDefault="005A50AB" w:rsidP="007E2411">
            <w:pPr>
              <w:rPr>
                <w:rFonts w:ascii="標楷體" w:eastAsia="標楷體" w:hAnsi="標楷體" w:cs="新細明體"/>
              </w:rPr>
            </w:pPr>
            <w:r>
              <w:rPr>
                <w:rFonts w:ascii="標楷體" w:eastAsia="標楷體" w:hAnsi="標楷體" w:hint="eastAsia"/>
              </w:rPr>
              <w:t>乙種建築用地</w:t>
            </w:r>
          </w:p>
        </w:tc>
      </w:tr>
      <w:tr w:rsidR="005A50AB" w:rsidRPr="00543E73" w14:paraId="39763EC2"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7EC23998" w14:textId="77777777" w:rsidR="005A50AB" w:rsidRDefault="005A50AB" w:rsidP="007E2411">
            <w:pPr>
              <w:rPr>
                <w:rFonts w:ascii="標楷體" w:eastAsia="標楷體" w:hAnsi="標楷體" w:cs="新細明體"/>
              </w:rPr>
            </w:pPr>
            <w:r>
              <w:rPr>
                <w:rFonts w:ascii="標楷體" w:eastAsia="標楷體" w:hAnsi="標楷體" w:hint="eastAsia"/>
              </w:rPr>
              <w:t>03</w:t>
            </w:r>
          </w:p>
        </w:tc>
        <w:tc>
          <w:tcPr>
            <w:tcW w:w="4819" w:type="dxa"/>
            <w:tcBorders>
              <w:top w:val="nil"/>
              <w:left w:val="nil"/>
              <w:bottom w:val="single" w:sz="4" w:space="0" w:color="auto"/>
              <w:right w:val="single" w:sz="4" w:space="0" w:color="auto"/>
            </w:tcBorders>
            <w:shd w:val="clear" w:color="auto" w:fill="auto"/>
            <w:noWrap/>
            <w:vAlign w:val="center"/>
          </w:tcPr>
          <w:p w14:paraId="7C2884A9" w14:textId="77777777" w:rsidR="005A50AB" w:rsidRDefault="005A50AB" w:rsidP="007E2411">
            <w:pPr>
              <w:rPr>
                <w:rFonts w:ascii="標楷體" w:eastAsia="標楷體" w:hAnsi="標楷體" w:cs="新細明體"/>
              </w:rPr>
            </w:pPr>
            <w:r>
              <w:rPr>
                <w:rFonts w:ascii="標楷體" w:eastAsia="標楷體" w:hAnsi="標楷體" w:hint="eastAsia"/>
              </w:rPr>
              <w:t>丙種建築用地</w:t>
            </w:r>
          </w:p>
        </w:tc>
      </w:tr>
      <w:tr w:rsidR="005A50AB" w:rsidRPr="00543E73" w14:paraId="75A09B8D"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08525998" w14:textId="77777777" w:rsidR="005A50AB" w:rsidRDefault="005A50AB" w:rsidP="007E2411">
            <w:pPr>
              <w:rPr>
                <w:rFonts w:ascii="標楷體" w:eastAsia="標楷體" w:hAnsi="標楷體" w:cs="新細明體"/>
              </w:rPr>
            </w:pPr>
            <w:r>
              <w:rPr>
                <w:rFonts w:ascii="標楷體" w:eastAsia="標楷體" w:hAnsi="標楷體" w:hint="eastAsia"/>
              </w:rPr>
              <w:t>04</w:t>
            </w:r>
          </w:p>
        </w:tc>
        <w:tc>
          <w:tcPr>
            <w:tcW w:w="4819" w:type="dxa"/>
            <w:tcBorders>
              <w:top w:val="nil"/>
              <w:left w:val="nil"/>
              <w:bottom w:val="single" w:sz="4" w:space="0" w:color="auto"/>
              <w:right w:val="single" w:sz="4" w:space="0" w:color="auto"/>
            </w:tcBorders>
            <w:shd w:val="clear" w:color="auto" w:fill="auto"/>
            <w:noWrap/>
            <w:vAlign w:val="center"/>
          </w:tcPr>
          <w:p w14:paraId="5A43C9C6" w14:textId="77777777" w:rsidR="005A50AB" w:rsidRDefault="005A50AB" w:rsidP="007E2411">
            <w:pPr>
              <w:rPr>
                <w:rFonts w:ascii="標楷體" w:eastAsia="標楷體" w:hAnsi="標楷體" w:cs="新細明體"/>
              </w:rPr>
            </w:pPr>
            <w:r>
              <w:rPr>
                <w:rFonts w:ascii="標楷體" w:eastAsia="標楷體" w:hAnsi="標楷體" w:hint="eastAsia"/>
              </w:rPr>
              <w:t>丁種建築用地</w:t>
            </w:r>
          </w:p>
        </w:tc>
      </w:tr>
      <w:tr w:rsidR="005A50AB" w:rsidRPr="00543E73" w14:paraId="0DE4C69D"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2D7C5C45" w14:textId="77777777" w:rsidR="005A50AB" w:rsidRDefault="005A50AB" w:rsidP="007E2411">
            <w:pPr>
              <w:rPr>
                <w:rFonts w:ascii="標楷體" w:eastAsia="標楷體" w:hAnsi="標楷體" w:cs="新細明體"/>
              </w:rPr>
            </w:pPr>
            <w:r>
              <w:rPr>
                <w:rFonts w:ascii="標楷體" w:eastAsia="標楷體" w:hAnsi="標楷體" w:hint="eastAsia"/>
              </w:rPr>
              <w:lastRenderedPageBreak/>
              <w:t>05</w:t>
            </w:r>
          </w:p>
        </w:tc>
        <w:tc>
          <w:tcPr>
            <w:tcW w:w="4819" w:type="dxa"/>
            <w:tcBorders>
              <w:top w:val="nil"/>
              <w:left w:val="nil"/>
              <w:bottom w:val="single" w:sz="4" w:space="0" w:color="auto"/>
              <w:right w:val="single" w:sz="4" w:space="0" w:color="auto"/>
            </w:tcBorders>
            <w:shd w:val="clear" w:color="auto" w:fill="auto"/>
            <w:noWrap/>
            <w:vAlign w:val="center"/>
          </w:tcPr>
          <w:p w14:paraId="16EC9A36" w14:textId="77777777" w:rsidR="005A50AB" w:rsidRDefault="005A50AB" w:rsidP="007E2411">
            <w:pPr>
              <w:rPr>
                <w:rFonts w:ascii="標楷體" w:eastAsia="標楷體" w:hAnsi="標楷體" w:cs="新細明體"/>
              </w:rPr>
            </w:pPr>
            <w:r>
              <w:rPr>
                <w:rFonts w:ascii="標楷體" w:eastAsia="標楷體" w:hAnsi="標楷體" w:hint="eastAsia"/>
              </w:rPr>
              <w:t>農牧用地</w:t>
            </w:r>
          </w:p>
        </w:tc>
      </w:tr>
      <w:tr w:rsidR="005A50AB" w:rsidRPr="00543E73" w14:paraId="6D0376D1"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1CA422F8" w14:textId="77777777" w:rsidR="005A50AB" w:rsidRDefault="005A50AB" w:rsidP="007E2411">
            <w:pPr>
              <w:rPr>
                <w:rFonts w:ascii="標楷體" w:eastAsia="標楷體" w:hAnsi="標楷體" w:cs="新細明體"/>
              </w:rPr>
            </w:pPr>
            <w:r>
              <w:rPr>
                <w:rFonts w:ascii="標楷體" w:eastAsia="標楷體" w:hAnsi="標楷體" w:hint="eastAsia"/>
              </w:rPr>
              <w:t>06</w:t>
            </w:r>
          </w:p>
        </w:tc>
        <w:tc>
          <w:tcPr>
            <w:tcW w:w="4819" w:type="dxa"/>
            <w:tcBorders>
              <w:top w:val="nil"/>
              <w:left w:val="nil"/>
              <w:bottom w:val="single" w:sz="4" w:space="0" w:color="auto"/>
              <w:right w:val="single" w:sz="4" w:space="0" w:color="auto"/>
            </w:tcBorders>
            <w:shd w:val="clear" w:color="auto" w:fill="auto"/>
            <w:noWrap/>
            <w:vAlign w:val="center"/>
          </w:tcPr>
          <w:p w14:paraId="5FDE44D5" w14:textId="77777777" w:rsidR="005A50AB" w:rsidRDefault="005A50AB" w:rsidP="007E2411">
            <w:pPr>
              <w:rPr>
                <w:rFonts w:ascii="標楷體" w:eastAsia="標楷體" w:hAnsi="標楷體" w:cs="新細明體"/>
              </w:rPr>
            </w:pPr>
            <w:r>
              <w:rPr>
                <w:rFonts w:ascii="標楷體" w:eastAsia="標楷體" w:hAnsi="標楷體" w:hint="eastAsia"/>
              </w:rPr>
              <w:t>礦業用地</w:t>
            </w:r>
          </w:p>
        </w:tc>
      </w:tr>
      <w:tr w:rsidR="005A50AB" w:rsidRPr="00543E73" w14:paraId="4D9612F2"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8F22F28" w14:textId="77777777" w:rsidR="005A50AB" w:rsidRDefault="005A50AB" w:rsidP="007E2411">
            <w:pPr>
              <w:rPr>
                <w:rFonts w:ascii="標楷體" w:eastAsia="標楷體" w:hAnsi="標楷體" w:cs="新細明體"/>
              </w:rPr>
            </w:pPr>
            <w:r>
              <w:rPr>
                <w:rFonts w:ascii="標楷體" w:eastAsia="標楷體" w:hAnsi="標楷體" w:hint="eastAsia"/>
              </w:rPr>
              <w:t>07</w:t>
            </w:r>
          </w:p>
        </w:tc>
        <w:tc>
          <w:tcPr>
            <w:tcW w:w="4819" w:type="dxa"/>
            <w:tcBorders>
              <w:top w:val="nil"/>
              <w:left w:val="nil"/>
              <w:bottom w:val="single" w:sz="4" w:space="0" w:color="auto"/>
              <w:right w:val="single" w:sz="4" w:space="0" w:color="auto"/>
            </w:tcBorders>
            <w:shd w:val="clear" w:color="auto" w:fill="auto"/>
            <w:noWrap/>
            <w:vAlign w:val="center"/>
          </w:tcPr>
          <w:p w14:paraId="3E07D57E" w14:textId="77777777" w:rsidR="005A50AB" w:rsidRDefault="005A50AB" w:rsidP="007E2411">
            <w:pPr>
              <w:rPr>
                <w:rFonts w:ascii="標楷體" w:eastAsia="標楷體" w:hAnsi="標楷體" w:cs="新細明體"/>
              </w:rPr>
            </w:pPr>
            <w:r>
              <w:rPr>
                <w:rFonts w:ascii="標楷體" w:eastAsia="標楷體" w:hAnsi="標楷體" w:hint="eastAsia"/>
              </w:rPr>
              <w:t>交通用地</w:t>
            </w:r>
          </w:p>
        </w:tc>
      </w:tr>
      <w:tr w:rsidR="005A50AB" w:rsidRPr="00543E73" w14:paraId="68690882"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1161B565" w14:textId="77777777" w:rsidR="005A50AB" w:rsidRDefault="005A50AB" w:rsidP="007E2411">
            <w:pPr>
              <w:rPr>
                <w:rFonts w:ascii="標楷體" w:eastAsia="標楷體" w:hAnsi="標楷體" w:cs="新細明體"/>
              </w:rPr>
            </w:pPr>
            <w:r>
              <w:rPr>
                <w:rFonts w:ascii="標楷體" w:eastAsia="標楷體" w:hAnsi="標楷體" w:hint="eastAsia"/>
              </w:rPr>
              <w:t>08</w:t>
            </w:r>
          </w:p>
        </w:tc>
        <w:tc>
          <w:tcPr>
            <w:tcW w:w="4819" w:type="dxa"/>
            <w:tcBorders>
              <w:top w:val="nil"/>
              <w:left w:val="nil"/>
              <w:bottom w:val="single" w:sz="4" w:space="0" w:color="auto"/>
              <w:right w:val="single" w:sz="4" w:space="0" w:color="auto"/>
            </w:tcBorders>
            <w:shd w:val="clear" w:color="auto" w:fill="auto"/>
            <w:noWrap/>
            <w:vAlign w:val="center"/>
          </w:tcPr>
          <w:p w14:paraId="6C78913F" w14:textId="77777777" w:rsidR="005A50AB" w:rsidRDefault="005A50AB" w:rsidP="007E2411">
            <w:pPr>
              <w:rPr>
                <w:rFonts w:ascii="標楷體" w:eastAsia="標楷體" w:hAnsi="標楷體" w:cs="新細明體"/>
              </w:rPr>
            </w:pPr>
            <w:r>
              <w:rPr>
                <w:rFonts w:ascii="標楷體" w:eastAsia="標楷體" w:hAnsi="標楷體" w:hint="eastAsia"/>
              </w:rPr>
              <w:t>水利用地</w:t>
            </w:r>
          </w:p>
        </w:tc>
      </w:tr>
      <w:tr w:rsidR="005A50AB" w:rsidRPr="00543E73" w14:paraId="191DF98C"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20784F5A" w14:textId="77777777" w:rsidR="005A50AB" w:rsidRDefault="005A50AB" w:rsidP="007E2411">
            <w:pPr>
              <w:rPr>
                <w:rFonts w:ascii="標楷體" w:eastAsia="標楷體" w:hAnsi="標楷體" w:cs="新細明體"/>
              </w:rPr>
            </w:pPr>
            <w:r>
              <w:rPr>
                <w:rFonts w:ascii="標楷體" w:eastAsia="標楷體" w:hAnsi="標楷體" w:hint="eastAsia"/>
              </w:rPr>
              <w:t>09</w:t>
            </w:r>
          </w:p>
        </w:tc>
        <w:tc>
          <w:tcPr>
            <w:tcW w:w="4819" w:type="dxa"/>
            <w:tcBorders>
              <w:top w:val="nil"/>
              <w:left w:val="nil"/>
              <w:bottom w:val="single" w:sz="4" w:space="0" w:color="auto"/>
              <w:right w:val="single" w:sz="4" w:space="0" w:color="auto"/>
            </w:tcBorders>
            <w:shd w:val="clear" w:color="auto" w:fill="auto"/>
            <w:noWrap/>
            <w:vAlign w:val="center"/>
          </w:tcPr>
          <w:p w14:paraId="4288E74B" w14:textId="77777777" w:rsidR="005A50AB" w:rsidRDefault="005A50AB" w:rsidP="007E2411">
            <w:pPr>
              <w:rPr>
                <w:rFonts w:ascii="標楷體" w:eastAsia="標楷體" w:hAnsi="標楷體" w:cs="新細明體"/>
              </w:rPr>
            </w:pPr>
            <w:r>
              <w:rPr>
                <w:rFonts w:ascii="標楷體" w:eastAsia="標楷體" w:hAnsi="標楷體" w:hint="eastAsia"/>
              </w:rPr>
              <w:t>遊憩用地</w:t>
            </w:r>
          </w:p>
        </w:tc>
      </w:tr>
      <w:tr w:rsidR="005A50AB" w:rsidRPr="00543E73" w14:paraId="0D8ABEEB"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2DFB2669" w14:textId="77777777" w:rsidR="005A50AB" w:rsidRDefault="005A50AB" w:rsidP="007E2411">
            <w:pPr>
              <w:rPr>
                <w:rFonts w:ascii="標楷體" w:eastAsia="標楷體" w:hAnsi="標楷體" w:cs="新細明體"/>
              </w:rPr>
            </w:pPr>
            <w:r>
              <w:rPr>
                <w:rFonts w:ascii="標楷體" w:eastAsia="標楷體" w:hAnsi="標楷體" w:hint="eastAsia"/>
              </w:rPr>
              <w:t>10</w:t>
            </w:r>
          </w:p>
        </w:tc>
        <w:tc>
          <w:tcPr>
            <w:tcW w:w="4819" w:type="dxa"/>
            <w:tcBorders>
              <w:top w:val="nil"/>
              <w:left w:val="nil"/>
              <w:bottom w:val="single" w:sz="4" w:space="0" w:color="auto"/>
              <w:right w:val="single" w:sz="4" w:space="0" w:color="auto"/>
            </w:tcBorders>
            <w:shd w:val="clear" w:color="auto" w:fill="auto"/>
            <w:noWrap/>
            <w:vAlign w:val="center"/>
          </w:tcPr>
          <w:p w14:paraId="16FD469D" w14:textId="77777777" w:rsidR="005A50AB" w:rsidRDefault="005A50AB" w:rsidP="007E2411">
            <w:pPr>
              <w:rPr>
                <w:rFonts w:ascii="標楷體" w:eastAsia="標楷體" w:hAnsi="標楷體" w:cs="新細明體"/>
              </w:rPr>
            </w:pPr>
            <w:r>
              <w:rPr>
                <w:rFonts w:ascii="標楷體" w:eastAsia="標楷體" w:hAnsi="標楷體" w:hint="eastAsia"/>
              </w:rPr>
              <w:t>古蹟保存用地</w:t>
            </w:r>
          </w:p>
        </w:tc>
      </w:tr>
      <w:tr w:rsidR="005A50AB" w:rsidRPr="00543E73" w14:paraId="4FA38AC9"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1ECAF498" w14:textId="77777777" w:rsidR="005A50AB" w:rsidRDefault="005A50AB" w:rsidP="007E2411">
            <w:pPr>
              <w:rPr>
                <w:rFonts w:ascii="標楷體" w:eastAsia="標楷體" w:hAnsi="標楷體" w:cs="新細明體"/>
              </w:rPr>
            </w:pPr>
            <w:r>
              <w:rPr>
                <w:rFonts w:ascii="標楷體" w:eastAsia="標楷體" w:hAnsi="標楷體" w:hint="eastAsia"/>
              </w:rPr>
              <w:t>11</w:t>
            </w:r>
          </w:p>
        </w:tc>
        <w:tc>
          <w:tcPr>
            <w:tcW w:w="4819" w:type="dxa"/>
            <w:tcBorders>
              <w:top w:val="nil"/>
              <w:left w:val="nil"/>
              <w:bottom w:val="single" w:sz="4" w:space="0" w:color="auto"/>
              <w:right w:val="single" w:sz="4" w:space="0" w:color="auto"/>
            </w:tcBorders>
            <w:shd w:val="clear" w:color="auto" w:fill="auto"/>
            <w:noWrap/>
            <w:vAlign w:val="center"/>
          </w:tcPr>
          <w:p w14:paraId="6B164009" w14:textId="77777777" w:rsidR="005A50AB" w:rsidRDefault="005A50AB" w:rsidP="007E2411">
            <w:pPr>
              <w:rPr>
                <w:rFonts w:ascii="標楷體" w:eastAsia="標楷體" w:hAnsi="標楷體" w:cs="新細明體"/>
              </w:rPr>
            </w:pPr>
            <w:r>
              <w:rPr>
                <w:rFonts w:ascii="標楷體" w:eastAsia="標楷體" w:hAnsi="標楷體" w:hint="eastAsia"/>
              </w:rPr>
              <w:t>生態保護用地</w:t>
            </w:r>
          </w:p>
        </w:tc>
      </w:tr>
      <w:tr w:rsidR="005A50AB" w:rsidRPr="00543E73" w14:paraId="46D9C51D"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010220D" w14:textId="77777777" w:rsidR="005A50AB" w:rsidRDefault="005A50AB" w:rsidP="007E2411">
            <w:pPr>
              <w:rPr>
                <w:rFonts w:ascii="標楷體" w:eastAsia="標楷體" w:hAnsi="標楷體" w:cs="新細明體"/>
              </w:rPr>
            </w:pPr>
            <w:r>
              <w:rPr>
                <w:rFonts w:ascii="標楷體" w:eastAsia="標楷體" w:hAnsi="標楷體" w:hint="eastAsia"/>
              </w:rPr>
              <w:t>12</w:t>
            </w:r>
          </w:p>
        </w:tc>
        <w:tc>
          <w:tcPr>
            <w:tcW w:w="4819" w:type="dxa"/>
            <w:tcBorders>
              <w:top w:val="nil"/>
              <w:left w:val="nil"/>
              <w:bottom w:val="single" w:sz="4" w:space="0" w:color="auto"/>
              <w:right w:val="single" w:sz="4" w:space="0" w:color="auto"/>
            </w:tcBorders>
            <w:shd w:val="clear" w:color="auto" w:fill="auto"/>
            <w:noWrap/>
            <w:vAlign w:val="center"/>
          </w:tcPr>
          <w:p w14:paraId="15F72F2E" w14:textId="77777777" w:rsidR="005A50AB" w:rsidRDefault="005A50AB" w:rsidP="007E2411">
            <w:pPr>
              <w:rPr>
                <w:rFonts w:ascii="標楷體" w:eastAsia="標楷體" w:hAnsi="標楷體" w:cs="新細明體"/>
              </w:rPr>
            </w:pPr>
            <w:r>
              <w:rPr>
                <w:rFonts w:ascii="標楷體" w:eastAsia="標楷體" w:hAnsi="標楷體" w:hint="eastAsia"/>
              </w:rPr>
              <w:t>國土保安</w:t>
            </w:r>
          </w:p>
        </w:tc>
      </w:tr>
      <w:tr w:rsidR="005A50AB" w:rsidRPr="00543E73" w14:paraId="13DF79B3"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2B6BB55D" w14:textId="77777777" w:rsidR="005A50AB" w:rsidRDefault="005A50AB" w:rsidP="007E2411">
            <w:pPr>
              <w:rPr>
                <w:rFonts w:ascii="標楷體" w:eastAsia="標楷體" w:hAnsi="標楷體" w:cs="新細明體"/>
              </w:rPr>
            </w:pPr>
            <w:r>
              <w:rPr>
                <w:rFonts w:ascii="標楷體" w:eastAsia="標楷體" w:hAnsi="標楷體" w:hint="eastAsia"/>
              </w:rPr>
              <w:t>13</w:t>
            </w:r>
          </w:p>
        </w:tc>
        <w:tc>
          <w:tcPr>
            <w:tcW w:w="4819" w:type="dxa"/>
            <w:tcBorders>
              <w:top w:val="nil"/>
              <w:left w:val="nil"/>
              <w:bottom w:val="single" w:sz="4" w:space="0" w:color="auto"/>
              <w:right w:val="single" w:sz="4" w:space="0" w:color="auto"/>
            </w:tcBorders>
            <w:shd w:val="clear" w:color="auto" w:fill="auto"/>
            <w:noWrap/>
            <w:vAlign w:val="center"/>
          </w:tcPr>
          <w:p w14:paraId="5E1983BB" w14:textId="77777777" w:rsidR="005A50AB" w:rsidRDefault="005A50AB" w:rsidP="007E2411">
            <w:pPr>
              <w:rPr>
                <w:rFonts w:ascii="標楷體" w:eastAsia="標楷體" w:hAnsi="標楷體" w:cs="新細明體"/>
              </w:rPr>
            </w:pPr>
            <w:r>
              <w:rPr>
                <w:rFonts w:ascii="標楷體" w:eastAsia="標楷體" w:hAnsi="標楷體" w:hint="eastAsia"/>
              </w:rPr>
              <w:t>墳墓用地</w:t>
            </w:r>
          </w:p>
        </w:tc>
      </w:tr>
      <w:tr w:rsidR="005A50AB" w:rsidRPr="00543E73" w14:paraId="7C27755F"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7F4C768E" w14:textId="77777777" w:rsidR="005A50AB" w:rsidRDefault="005A50AB" w:rsidP="007E2411">
            <w:pPr>
              <w:rPr>
                <w:rFonts w:ascii="標楷體" w:eastAsia="標楷體" w:hAnsi="標楷體" w:cs="新細明體"/>
              </w:rPr>
            </w:pPr>
            <w:r>
              <w:rPr>
                <w:rFonts w:ascii="標楷體" w:eastAsia="標楷體" w:hAnsi="標楷體" w:hint="eastAsia"/>
              </w:rPr>
              <w:t>14</w:t>
            </w:r>
          </w:p>
        </w:tc>
        <w:tc>
          <w:tcPr>
            <w:tcW w:w="4819" w:type="dxa"/>
            <w:tcBorders>
              <w:top w:val="nil"/>
              <w:left w:val="nil"/>
              <w:bottom w:val="single" w:sz="4" w:space="0" w:color="auto"/>
              <w:right w:val="single" w:sz="4" w:space="0" w:color="auto"/>
            </w:tcBorders>
            <w:shd w:val="clear" w:color="auto" w:fill="auto"/>
            <w:noWrap/>
            <w:vAlign w:val="center"/>
          </w:tcPr>
          <w:p w14:paraId="336D1E12" w14:textId="77777777" w:rsidR="005A50AB" w:rsidRDefault="005A50AB" w:rsidP="007E2411">
            <w:pPr>
              <w:rPr>
                <w:rFonts w:ascii="標楷體" w:eastAsia="標楷體" w:hAnsi="標楷體" w:cs="新細明體"/>
              </w:rPr>
            </w:pPr>
            <w:r>
              <w:rPr>
                <w:rFonts w:ascii="標楷體" w:eastAsia="標楷體" w:hAnsi="標楷體" w:hint="eastAsia"/>
              </w:rPr>
              <w:t>特定目的事業用地</w:t>
            </w:r>
          </w:p>
        </w:tc>
      </w:tr>
      <w:tr w:rsidR="005A50AB" w:rsidRPr="00543E73" w14:paraId="6A338758"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10CEBFBE" w14:textId="77777777" w:rsidR="005A50AB" w:rsidRDefault="005A50AB" w:rsidP="007E2411">
            <w:pPr>
              <w:rPr>
                <w:rFonts w:ascii="標楷體" w:eastAsia="標楷體" w:hAnsi="標楷體" w:cs="新細明體"/>
              </w:rPr>
            </w:pPr>
            <w:r>
              <w:rPr>
                <w:rFonts w:ascii="標楷體" w:eastAsia="標楷體" w:hAnsi="標楷體" w:hint="eastAsia"/>
              </w:rPr>
              <w:t>15</w:t>
            </w:r>
          </w:p>
        </w:tc>
        <w:tc>
          <w:tcPr>
            <w:tcW w:w="4819" w:type="dxa"/>
            <w:tcBorders>
              <w:top w:val="nil"/>
              <w:left w:val="nil"/>
              <w:bottom w:val="single" w:sz="4" w:space="0" w:color="auto"/>
              <w:right w:val="single" w:sz="4" w:space="0" w:color="auto"/>
            </w:tcBorders>
            <w:shd w:val="clear" w:color="auto" w:fill="auto"/>
            <w:noWrap/>
            <w:vAlign w:val="center"/>
          </w:tcPr>
          <w:p w14:paraId="669E83CF" w14:textId="77777777" w:rsidR="005A50AB" w:rsidRDefault="005A50AB" w:rsidP="007E2411">
            <w:pPr>
              <w:rPr>
                <w:rFonts w:ascii="標楷體" w:eastAsia="標楷體" w:hAnsi="標楷體" w:cs="新細明體"/>
              </w:rPr>
            </w:pPr>
            <w:r>
              <w:rPr>
                <w:rFonts w:ascii="標楷體" w:eastAsia="標楷體" w:hAnsi="標楷體" w:hint="eastAsia"/>
              </w:rPr>
              <w:t>鹽業用地</w:t>
            </w:r>
          </w:p>
        </w:tc>
      </w:tr>
      <w:tr w:rsidR="005A50AB" w:rsidRPr="00543E73" w14:paraId="5980B8A2"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5DC316E" w14:textId="77777777" w:rsidR="005A50AB" w:rsidRDefault="005A50AB" w:rsidP="007E2411">
            <w:pPr>
              <w:rPr>
                <w:rFonts w:ascii="標楷體" w:eastAsia="標楷體" w:hAnsi="標楷體" w:cs="新細明體"/>
              </w:rPr>
            </w:pPr>
            <w:r>
              <w:rPr>
                <w:rFonts w:ascii="標楷體" w:eastAsia="標楷體" w:hAnsi="標楷體" w:hint="eastAsia"/>
              </w:rPr>
              <w:t>16</w:t>
            </w:r>
          </w:p>
        </w:tc>
        <w:tc>
          <w:tcPr>
            <w:tcW w:w="4819" w:type="dxa"/>
            <w:tcBorders>
              <w:top w:val="nil"/>
              <w:left w:val="nil"/>
              <w:bottom w:val="single" w:sz="4" w:space="0" w:color="auto"/>
              <w:right w:val="single" w:sz="4" w:space="0" w:color="auto"/>
            </w:tcBorders>
            <w:shd w:val="clear" w:color="auto" w:fill="auto"/>
            <w:noWrap/>
            <w:vAlign w:val="center"/>
          </w:tcPr>
          <w:p w14:paraId="7B612977" w14:textId="77777777" w:rsidR="005A50AB" w:rsidRDefault="005A50AB" w:rsidP="007E2411">
            <w:pPr>
              <w:rPr>
                <w:rFonts w:ascii="標楷體" w:eastAsia="標楷體" w:hAnsi="標楷體" w:cs="新細明體"/>
              </w:rPr>
            </w:pPr>
            <w:r>
              <w:rPr>
                <w:rFonts w:ascii="標楷體" w:eastAsia="標楷體" w:hAnsi="標楷體" w:hint="eastAsia"/>
              </w:rPr>
              <w:t>窯業用地</w:t>
            </w:r>
          </w:p>
        </w:tc>
      </w:tr>
      <w:tr w:rsidR="005A50AB" w:rsidRPr="00543E73" w14:paraId="23F37CCB"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A38092D" w14:textId="77777777" w:rsidR="005A50AB" w:rsidRDefault="005A50AB" w:rsidP="007E2411">
            <w:pPr>
              <w:rPr>
                <w:rFonts w:ascii="標楷體" w:eastAsia="標楷體" w:hAnsi="標楷體" w:cs="新細明體"/>
              </w:rPr>
            </w:pPr>
            <w:r>
              <w:rPr>
                <w:rFonts w:ascii="標楷體" w:eastAsia="標楷體" w:hAnsi="標楷體" w:hint="eastAsia"/>
              </w:rPr>
              <w:t>17</w:t>
            </w:r>
          </w:p>
        </w:tc>
        <w:tc>
          <w:tcPr>
            <w:tcW w:w="4819" w:type="dxa"/>
            <w:tcBorders>
              <w:top w:val="nil"/>
              <w:left w:val="nil"/>
              <w:bottom w:val="single" w:sz="4" w:space="0" w:color="auto"/>
              <w:right w:val="single" w:sz="4" w:space="0" w:color="auto"/>
            </w:tcBorders>
            <w:shd w:val="clear" w:color="auto" w:fill="auto"/>
            <w:noWrap/>
            <w:vAlign w:val="center"/>
          </w:tcPr>
          <w:p w14:paraId="12C4D386" w14:textId="77777777" w:rsidR="005A50AB" w:rsidRDefault="005A50AB" w:rsidP="007E2411">
            <w:pPr>
              <w:rPr>
                <w:rFonts w:ascii="標楷體" w:eastAsia="標楷體" w:hAnsi="標楷體" w:cs="新細明體"/>
              </w:rPr>
            </w:pPr>
            <w:r>
              <w:rPr>
                <w:rFonts w:ascii="標楷體" w:eastAsia="標楷體" w:hAnsi="標楷體" w:hint="eastAsia"/>
              </w:rPr>
              <w:t>林業用地</w:t>
            </w:r>
          </w:p>
        </w:tc>
      </w:tr>
      <w:tr w:rsidR="005A50AB" w:rsidRPr="00543E73" w14:paraId="0EFEAC4A"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F074BAA" w14:textId="77777777" w:rsidR="005A50AB" w:rsidRDefault="005A50AB" w:rsidP="007E2411">
            <w:pPr>
              <w:rPr>
                <w:rFonts w:ascii="標楷體" w:eastAsia="標楷體" w:hAnsi="標楷體" w:cs="新細明體"/>
              </w:rPr>
            </w:pPr>
            <w:r>
              <w:rPr>
                <w:rFonts w:ascii="標楷體" w:eastAsia="標楷體" w:hAnsi="標楷體" w:hint="eastAsia"/>
              </w:rPr>
              <w:t>18</w:t>
            </w:r>
          </w:p>
        </w:tc>
        <w:tc>
          <w:tcPr>
            <w:tcW w:w="4819" w:type="dxa"/>
            <w:tcBorders>
              <w:top w:val="nil"/>
              <w:left w:val="nil"/>
              <w:bottom w:val="single" w:sz="4" w:space="0" w:color="auto"/>
              <w:right w:val="single" w:sz="4" w:space="0" w:color="auto"/>
            </w:tcBorders>
            <w:shd w:val="clear" w:color="auto" w:fill="auto"/>
            <w:noWrap/>
            <w:vAlign w:val="center"/>
          </w:tcPr>
          <w:p w14:paraId="65EEA361" w14:textId="77777777" w:rsidR="005A50AB" w:rsidRDefault="005A50AB" w:rsidP="007E2411">
            <w:pPr>
              <w:rPr>
                <w:rFonts w:ascii="標楷體" w:eastAsia="標楷體" w:hAnsi="標楷體" w:cs="新細明體"/>
              </w:rPr>
            </w:pPr>
            <w:r>
              <w:rPr>
                <w:rFonts w:ascii="標楷體" w:eastAsia="標楷體" w:hAnsi="標楷體" w:hint="eastAsia"/>
              </w:rPr>
              <w:t>養殖用地</w:t>
            </w:r>
          </w:p>
        </w:tc>
      </w:tr>
      <w:tr w:rsidR="005A50AB" w:rsidRPr="00543E73" w14:paraId="1971FF44"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B244383" w14:textId="77777777" w:rsidR="005A50AB" w:rsidRDefault="005A50AB" w:rsidP="007E2411">
            <w:pPr>
              <w:rPr>
                <w:rFonts w:ascii="標楷體" w:eastAsia="標楷體" w:hAnsi="標楷體" w:cs="新細明體"/>
              </w:rPr>
            </w:pPr>
            <w:r>
              <w:rPr>
                <w:rFonts w:ascii="標楷體" w:eastAsia="標楷體" w:hAnsi="標楷體" w:hint="eastAsia"/>
              </w:rPr>
              <w:t>19</w:t>
            </w:r>
          </w:p>
        </w:tc>
        <w:tc>
          <w:tcPr>
            <w:tcW w:w="4819" w:type="dxa"/>
            <w:tcBorders>
              <w:top w:val="nil"/>
              <w:left w:val="nil"/>
              <w:bottom w:val="single" w:sz="4" w:space="0" w:color="auto"/>
              <w:right w:val="single" w:sz="4" w:space="0" w:color="auto"/>
            </w:tcBorders>
            <w:shd w:val="clear" w:color="auto" w:fill="auto"/>
            <w:noWrap/>
            <w:vAlign w:val="center"/>
          </w:tcPr>
          <w:p w14:paraId="193ECE03" w14:textId="77777777" w:rsidR="005A50AB" w:rsidRDefault="005A50AB" w:rsidP="007E2411">
            <w:pPr>
              <w:rPr>
                <w:rFonts w:ascii="標楷體" w:eastAsia="標楷體" w:hAnsi="標楷體" w:cs="新細明體"/>
              </w:rPr>
            </w:pPr>
            <w:r>
              <w:rPr>
                <w:rFonts w:ascii="標楷體" w:eastAsia="標楷體" w:hAnsi="標楷體" w:hint="eastAsia"/>
              </w:rPr>
              <w:t>都市用地</w:t>
            </w:r>
          </w:p>
        </w:tc>
      </w:tr>
      <w:tr w:rsidR="005A50AB" w:rsidRPr="00543E73" w14:paraId="50F6B9BB"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55A93B1" w14:textId="77777777" w:rsidR="005A50AB" w:rsidRDefault="005A50AB" w:rsidP="007E2411">
            <w:pPr>
              <w:rPr>
                <w:rFonts w:ascii="標楷體" w:eastAsia="標楷體" w:hAnsi="標楷體" w:cs="新細明體"/>
              </w:rPr>
            </w:pPr>
            <w:r>
              <w:rPr>
                <w:rFonts w:ascii="標楷體" w:eastAsia="標楷體" w:hAnsi="標楷體" w:hint="eastAsia"/>
              </w:rPr>
              <w:t>20</w:t>
            </w:r>
          </w:p>
        </w:tc>
        <w:tc>
          <w:tcPr>
            <w:tcW w:w="4819" w:type="dxa"/>
            <w:tcBorders>
              <w:top w:val="nil"/>
              <w:left w:val="nil"/>
              <w:bottom w:val="single" w:sz="4" w:space="0" w:color="auto"/>
              <w:right w:val="single" w:sz="4" w:space="0" w:color="auto"/>
            </w:tcBorders>
            <w:shd w:val="clear" w:color="auto" w:fill="auto"/>
            <w:noWrap/>
            <w:vAlign w:val="center"/>
          </w:tcPr>
          <w:p w14:paraId="3EE0CBC9" w14:textId="77777777" w:rsidR="005A50AB" w:rsidRDefault="005A50AB" w:rsidP="007E2411">
            <w:pPr>
              <w:rPr>
                <w:rFonts w:ascii="標楷體" w:eastAsia="標楷體" w:hAnsi="標楷體" w:cs="新細明體"/>
              </w:rPr>
            </w:pPr>
            <w:r>
              <w:rPr>
                <w:rFonts w:ascii="標楷體" w:eastAsia="標楷體" w:hAnsi="標楷體" w:hint="eastAsia"/>
              </w:rPr>
              <w:t>暫未編定</w:t>
            </w:r>
          </w:p>
        </w:tc>
      </w:tr>
    </w:tbl>
    <w:p w14:paraId="1F720988" w14:textId="77777777" w:rsidR="00CB7D59" w:rsidRPr="00543E73" w:rsidRDefault="00CB7D59" w:rsidP="005A50AB">
      <w:pPr>
        <w:tabs>
          <w:tab w:val="left" w:pos="788"/>
        </w:tabs>
        <w:ind w:leftChars="300" w:left="720"/>
        <w:rPr>
          <w:rFonts w:ascii="標楷體" w:eastAsia="標楷體" w:hAnsi="標楷體"/>
        </w:rPr>
      </w:pPr>
    </w:p>
    <w:p w14:paraId="74E476BA" w14:textId="49342EC1" w:rsidR="005A50AB" w:rsidRPr="00543E73" w:rsidRDefault="004A5BEF" w:rsidP="00894D7B">
      <w:pPr>
        <w:numPr>
          <w:ilvl w:val="0"/>
          <w:numId w:val="15"/>
        </w:numPr>
        <w:rPr>
          <w:rFonts w:ascii="標楷體" w:eastAsia="標楷體" w:hAnsi="標楷體"/>
        </w:rPr>
      </w:pPr>
      <w:r w:rsidRPr="004A5BEF">
        <w:rPr>
          <w:rFonts w:ascii="標楷體" w:eastAsia="標楷體" w:hAnsi="標楷體" w:hint="eastAsia"/>
          <w:color w:val="000000"/>
        </w:rPr>
        <w:t>土地</w:t>
      </w:r>
      <w:r w:rsidR="005A50AB" w:rsidRPr="00F33E6D">
        <w:rPr>
          <w:rFonts w:ascii="標楷體" w:eastAsia="標楷體" w:hAnsi="標楷體" w:hint="eastAsia"/>
          <w:color w:val="000000"/>
        </w:rPr>
        <w:t>使用區分</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5A50AB" w:rsidRPr="00543E73" w14:paraId="27E90B07" w14:textId="77777777" w:rsidTr="007E2411">
        <w:trPr>
          <w:trHeight w:val="340"/>
          <w:tblHeader/>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BABB2FB" w14:textId="77777777" w:rsidR="005A50AB" w:rsidRPr="00543E73" w:rsidRDefault="005A50AB" w:rsidP="007E2411">
            <w:pPr>
              <w:widowControl/>
              <w:rPr>
                <w:rFonts w:ascii="標楷體" w:eastAsia="標楷體" w:hAnsi="標楷體" w:cs="新細明體"/>
                <w:kern w:val="0"/>
              </w:rPr>
            </w:pPr>
            <w:r w:rsidRPr="00543E73">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04FE394E" w14:textId="77777777" w:rsidR="005A50AB" w:rsidRPr="00543E73" w:rsidRDefault="005A50AB" w:rsidP="007E2411">
            <w:pPr>
              <w:widowControl/>
              <w:rPr>
                <w:rFonts w:ascii="標楷體" w:eastAsia="標楷體" w:hAnsi="標楷體" w:cs="新細明體"/>
                <w:kern w:val="0"/>
              </w:rPr>
            </w:pPr>
            <w:r w:rsidRPr="00543E73">
              <w:rPr>
                <w:rFonts w:ascii="標楷體" w:eastAsia="標楷體" w:hAnsi="標楷體" w:cs="新細明體" w:hint="eastAsia"/>
                <w:kern w:val="0"/>
              </w:rPr>
              <w:t>說明</w:t>
            </w:r>
          </w:p>
        </w:tc>
      </w:tr>
      <w:tr w:rsidR="005A50AB" w:rsidRPr="00543E73" w14:paraId="0DB3925B"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258CD08" w14:textId="77777777" w:rsidR="005A50AB" w:rsidRDefault="005A50AB" w:rsidP="007E2411">
            <w:pPr>
              <w:rPr>
                <w:rFonts w:ascii="標楷體" w:eastAsia="標楷體" w:hAnsi="標楷體" w:cs="新細明體"/>
              </w:rPr>
            </w:pPr>
            <w:r>
              <w:rPr>
                <w:rFonts w:ascii="標楷體" w:eastAsia="標楷體" w:hAnsi="標楷體" w:hint="eastAsia"/>
              </w:rPr>
              <w:t>01</w:t>
            </w:r>
          </w:p>
        </w:tc>
        <w:tc>
          <w:tcPr>
            <w:tcW w:w="4819" w:type="dxa"/>
            <w:tcBorders>
              <w:top w:val="nil"/>
              <w:left w:val="nil"/>
              <w:bottom w:val="single" w:sz="4" w:space="0" w:color="auto"/>
              <w:right w:val="single" w:sz="4" w:space="0" w:color="auto"/>
            </w:tcBorders>
            <w:shd w:val="clear" w:color="auto" w:fill="auto"/>
            <w:noWrap/>
            <w:vAlign w:val="center"/>
          </w:tcPr>
          <w:p w14:paraId="13BE7C4F" w14:textId="77777777" w:rsidR="005A50AB" w:rsidRDefault="005A50AB" w:rsidP="007E2411">
            <w:pPr>
              <w:rPr>
                <w:rFonts w:ascii="標楷體" w:eastAsia="標楷體" w:hAnsi="標楷體" w:cs="新細明體"/>
              </w:rPr>
            </w:pPr>
            <w:r>
              <w:rPr>
                <w:rFonts w:ascii="標楷體" w:eastAsia="標楷體" w:hAnsi="標楷體" w:hint="eastAsia"/>
              </w:rPr>
              <w:t>特定農業區</w:t>
            </w:r>
          </w:p>
        </w:tc>
      </w:tr>
      <w:tr w:rsidR="005A50AB" w:rsidRPr="00543E73" w14:paraId="22E55824"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D02749E" w14:textId="77777777" w:rsidR="005A50AB" w:rsidRDefault="005A50AB" w:rsidP="007E2411">
            <w:pPr>
              <w:rPr>
                <w:rFonts w:ascii="標楷體" w:eastAsia="標楷體" w:hAnsi="標楷體" w:cs="新細明體"/>
              </w:rPr>
            </w:pPr>
            <w:r>
              <w:rPr>
                <w:rFonts w:ascii="標楷體" w:eastAsia="標楷體" w:hAnsi="標楷體" w:hint="eastAsia"/>
              </w:rPr>
              <w:t>02</w:t>
            </w:r>
          </w:p>
        </w:tc>
        <w:tc>
          <w:tcPr>
            <w:tcW w:w="4819" w:type="dxa"/>
            <w:tcBorders>
              <w:top w:val="nil"/>
              <w:left w:val="nil"/>
              <w:bottom w:val="single" w:sz="4" w:space="0" w:color="auto"/>
              <w:right w:val="single" w:sz="4" w:space="0" w:color="auto"/>
            </w:tcBorders>
            <w:shd w:val="clear" w:color="auto" w:fill="auto"/>
            <w:noWrap/>
            <w:vAlign w:val="center"/>
          </w:tcPr>
          <w:p w14:paraId="224096C9" w14:textId="77777777" w:rsidR="005A50AB" w:rsidRDefault="005A50AB" w:rsidP="007E2411">
            <w:pPr>
              <w:rPr>
                <w:rFonts w:ascii="標楷體" w:eastAsia="標楷體" w:hAnsi="標楷體" w:cs="新細明體"/>
              </w:rPr>
            </w:pPr>
            <w:r>
              <w:rPr>
                <w:rFonts w:ascii="標楷體" w:eastAsia="標楷體" w:hAnsi="標楷體" w:hint="eastAsia"/>
              </w:rPr>
              <w:t>一般農業區</w:t>
            </w:r>
          </w:p>
        </w:tc>
      </w:tr>
      <w:tr w:rsidR="005A50AB" w:rsidRPr="00543E73" w14:paraId="489FFAC3"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3731C9E" w14:textId="77777777" w:rsidR="005A50AB" w:rsidRDefault="005A50AB" w:rsidP="007E2411">
            <w:pPr>
              <w:rPr>
                <w:rFonts w:ascii="標楷體" w:eastAsia="標楷體" w:hAnsi="標楷體" w:cs="新細明體"/>
              </w:rPr>
            </w:pPr>
            <w:r>
              <w:rPr>
                <w:rFonts w:ascii="標楷體" w:eastAsia="標楷體" w:hAnsi="標楷體" w:hint="eastAsia"/>
              </w:rPr>
              <w:t>03</w:t>
            </w:r>
          </w:p>
        </w:tc>
        <w:tc>
          <w:tcPr>
            <w:tcW w:w="4819" w:type="dxa"/>
            <w:tcBorders>
              <w:top w:val="nil"/>
              <w:left w:val="nil"/>
              <w:bottom w:val="single" w:sz="4" w:space="0" w:color="auto"/>
              <w:right w:val="single" w:sz="4" w:space="0" w:color="auto"/>
            </w:tcBorders>
            <w:shd w:val="clear" w:color="auto" w:fill="auto"/>
            <w:noWrap/>
            <w:vAlign w:val="center"/>
          </w:tcPr>
          <w:p w14:paraId="021DB471" w14:textId="77777777" w:rsidR="005A50AB" w:rsidRDefault="005A50AB" w:rsidP="007E2411">
            <w:pPr>
              <w:rPr>
                <w:rFonts w:ascii="標楷體" w:eastAsia="標楷體" w:hAnsi="標楷體" w:cs="新細明體"/>
              </w:rPr>
            </w:pPr>
            <w:r>
              <w:rPr>
                <w:rFonts w:ascii="標楷體" w:eastAsia="標楷體" w:hAnsi="標楷體" w:hint="eastAsia"/>
              </w:rPr>
              <w:t>鄉村區</w:t>
            </w:r>
          </w:p>
        </w:tc>
      </w:tr>
      <w:tr w:rsidR="005A50AB" w:rsidRPr="00543E73" w14:paraId="79511CB2"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C63EF06" w14:textId="77777777" w:rsidR="005A50AB" w:rsidRDefault="005A50AB" w:rsidP="007E2411">
            <w:pPr>
              <w:rPr>
                <w:rFonts w:ascii="標楷體" w:eastAsia="標楷體" w:hAnsi="標楷體" w:cs="新細明體"/>
              </w:rPr>
            </w:pPr>
            <w:r>
              <w:rPr>
                <w:rFonts w:ascii="標楷體" w:eastAsia="標楷體" w:hAnsi="標楷體" w:hint="eastAsia"/>
              </w:rPr>
              <w:t>04</w:t>
            </w:r>
          </w:p>
        </w:tc>
        <w:tc>
          <w:tcPr>
            <w:tcW w:w="4819" w:type="dxa"/>
            <w:tcBorders>
              <w:top w:val="nil"/>
              <w:left w:val="nil"/>
              <w:bottom w:val="single" w:sz="4" w:space="0" w:color="auto"/>
              <w:right w:val="single" w:sz="4" w:space="0" w:color="auto"/>
            </w:tcBorders>
            <w:shd w:val="clear" w:color="auto" w:fill="auto"/>
            <w:noWrap/>
            <w:vAlign w:val="center"/>
          </w:tcPr>
          <w:p w14:paraId="60D57E0A" w14:textId="77777777" w:rsidR="005A50AB" w:rsidRDefault="005A50AB" w:rsidP="007E2411">
            <w:pPr>
              <w:rPr>
                <w:rFonts w:ascii="標楷體" w:eastAsia="標楷體" w:hAnsi="標楷體" w:cs="新細明體"/>
              </w:rPr>
            </w:pPr>
            <w:r>
              <w:rPr>
                <w:rFonts w:ascii="標楷體" w:eastAsia="標楷體" w:hAnsi="標楷體" w:hint="eastAsia"/>
              </w:rPr>
              <w:t>工業區</w:t>
            </w:r>
          </w:p>
        </w:tc>
      </w:tr>
      <w:tr w:rsidR="005A50AB" w:rsidRPr="00543E73" w14:paraId="380FA955"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7C6DB6A" w14:textId="77777777" w:rsidR="005A50AB" w:rsidRDefault="005A50AB" w:rsidP="007E2411">
            <w:pPr>
              <w:rPr>
                <w:rFonts w:ascii="標楷體" w:eastAsia="標楷體" w:hAnsi="標楷體" w:cs="新細明體"/>
              </w:rPr>
            </w:pPr>
            <w:r>
              <w:rPr>
                <w:rFonts w:ascii="標楷體" w:eastAsia="標楷體" w:hAnsi="標楷體" w:hint="eastAsia"/>
              </w:rPr>
              <w:t>05</w:t>
            </w:r>
          </w:p>
        </w:tc>
        <w:tc>
          <w:tcPr>
            <w:tcW w:w="4819" w:type="dxa"/>
            <w:tcBorders>
              <w:top w:val="nil"/>
              <w:left w:val="nil"/>
              <w:bottom w:val="single" w:sz="4" w:space="0" w:color="auto"/>
              <w:right w:val="single" w:sz="4" w:space="0" w:color="auto"/>
            </w:tcBorders>
            <w:shd w:val="clear" w:color="auto" w:fill="auto"/>
            <w:noWrap/>
            <w:vAlign w:val="center"/>
          </w:tcPr>
          <w:p w14:paraId="62DC49FF" w14:textId="77777777" w:rsidR="005A50AB" w:rsidRDefault="005A50AB" w:rsidP="007E2411">
            <w:pPr>
              <w:rPr>
                <w:rFonts w:ascii="標楷體" w:eastAsia="標楷體" w:hAnsi="標楷體" w:cs="新細明體"/>
              </w:rPr>
            </w:pPr>
            <w:r>
              <w:rPr>
                <w:rFonts w:ascii="標楷體" w:eastAsia="標楷體" w:hAnsi="標楷體" w:hint="eastAsia"/>
              </w:rPr>
              <w:t>森林區</w:t>
            </w:r>
          </w:p>
        </w:tc>
      </w:tr>
      <w:tr w:rsidR="005A50AB" w:rsidRPr="00543E73" w14:paraId="70CF7CB7"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BDFF8B8" w14:textId="77777777" w:rsidR="005A50AB" w:rsidRDefault="005A50AB" w:rsidP="007E2411">
            <w:pPr>
              <w:rPr>
                <w:rFonts w:ascii="標楷體" w:eastAsia="標楷體" w:hAnsi="標楷體" w:cs="新細明體"/>
              </w:rPr>
            </w:pPr>
            <w:r>
              <w:rPr>
                <w:rFonts w:ascii="標楷體" w:eastAsia="標楷體" w:hAnsi="標楷體" w:hint="eastAsia"/>
              </w:rPr>
              <w:t>06</w:t>
            </w:r>
          </w:p>
        </w:tc>
        <w:tc>
          <w:tcPr>
            <w:tcW w:w="4819" w:type="dxa"/>
            <w:tcBorders>
              <w:top w:val="nil"/>
              <w:left w:val="nil"/>
              <w:bottom w:val="single" w:sz="4" w:space="0" w:color="auto"/>
              <w:right w:val="single" w:sz="4" w:space="0" w:color="auto"/>
            </w:tcBorders>
            <w:shd w:val="clear" w:color="auto" w:fill="auto"/>
            <w:noWrap/>
            <w:vAlign w:val="center"/>
          </w:tcPr>
          <w:p w14:paraId="6A5598B0" w14:textId="77777777" w:rsidR="005A50AB" w:rsidRDefault="005A50AB" w:rsidP="007E2411">
            <w:pPr>
              <w:rPr>
                <w:rFonts w:ascii="標楷體" w:eastAsia="標楷體" w:hAnsi="標楷體" w:cs="新細明體"/>
              </w:rPr>
            </w:pPr>
            <w:r>
              <w:rPr>
                <w:rFonts w:ascii="標楷體" w:eastAsia="標楷體" w:hAnsi="標楷體" w:hint="eastAsia"/>
              </w:rPr>
              <w:t>山坡地保育區</w:t>
            </w:r>
          </w:p>
        </w:tc>
      </w:tr>
      <w:tr w:rsidR="005A50AB" w:rsidRPr="00543E73" w14:paraId="17A8AA18"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62F05E15" w14:textId="77777777" w:rsidR="005A50AB" w:rsidRDefault="005A50AB" w:rsidP="007E2411">
            <w:pPr>
              <w:rPr>
                <w:rFonts w:ascii="標楷體" w:eastAsia="標楷體" w:hAnsi="標楷體" w:cs="新細明體"/>
              </w:rPr>
            </w:pPr>
            <w:r>
              <w:rPr>
                <w:rFonts w:ascii="標楷體" w:eastAsia="標楷體" w:hAnsi="標楷體" w:hint="eastAsia"/>
              </w:rPr>
              <w:t>07</w:t>
            </w:r>
          </w:p>
        </w:tc>
        <w:tc>
          <w:tcPr>
            <w:tcW w:w="4819" w:type="dxa"/>
            <w:tcBorders>
              <w:top w:val="nil"/>
              <w:left w:val="nil"/>
              <w:bottom w:val="single" w:sz="4" w:space="0" w:color="auto"/>
              <w:right w:val="single" w:sz="4" w:space="0" w:color="auto"/>
            </w:tcBorders>
            <w:shd w:val="clear" w:color="auto" w:fill="auto"/>
            <w:noWrap/>
            <w:vAlign w:val="center"/>
          </w:tcPr>
          <w:p w14:paraId="3A563128" w14:textId="77777777" w:rsidR="005A50AB" w:rsidRDefault="005A50AB" w:rsidP="007E2411">
            <w:pPr>
              <w:rPr>
                <w:rFonts w:ascii="標楷體" w:eastAsia="標楷體" w:hAnsi="標楷體" w:cs="新細明體"/>
              </w:rPr>
            </w:pPr>
            <w:r>
              <w:rPr>
                <w:rFonts w:ascii="標楷體" w:eastAsia="標楷體" w:hAnsi="標楷體" w:hint="eastAsia"/>
              </w:rPr>
              <w:t>風景區</w:t>
            </w:r>
          </w:p>
        </w:tc>
      </w:tr>
      <w:tr w:rsidR="005A50AB" w:rsidRPr="00543E73" w14:paraId="1EBF6B3B"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C921709" w14:textId="77777777" w:rsidR="005A50AB" w:rsidRDefault="005A50AB" w:rsidP="007E2411">
            <w:pPr>
              <w:rPr>
                <w:rFonts w:ascii="標楷體" w:eastAsia="標楷體" w:hAnsi="標楷體" w:cs="新細明體"/>
              </w:rPr>
            </w:pPr>
            <w:r>
              <w:rPr>
                <w:rFonts w:ascii="標楷體" w:eastAsia="標楷體" w:hAnsi="標楷體" w:hint="eastAsia"/>
              </w:rPr>
              <w:t>08</w:t>
            </w:r>
          </w:p>
        </w:tc>
        <w:tc>
          <w:tcPr>
            <w:tcW w:w="4819" w:type="dxa"/>
            <w:tcBorders>
              <w:top w:val="nil"/>
              <w:left w:val="nil"/>
              <w:bottom w:val="single" w:sz="4" w:space="0" w:color="auto"/>
              <w:right w:val="single" w:sz="4" w:space="0" w:color="auto"/>
            </w:tcBorders>
            <w:shd w:val="clear" w:color="auto" w:fill="auto"/>
            <w:noWrap/>
            <w:vAlign w:val="center"/>
          </w:tcPr>
          <w:p w14:paraId="4B8A9693" w14:textId="77777777" w:rsidR="005A50AB" w:rsidRDefault="005A50AB" w:rsidP="007E2411">
            <w:pPr>
              <w:rPr>
                <w:rFonts w:ascii="標楷體" w:eastAsia="標楷體" w:hAnsi="標楷體" w:cs="新細明體"/>
              </w:rPr>
            </w:pPr>
            <w:r>
              <w:rPr>
                <w:rFonts w:ascii="標楷體" w:eastAsia="標楷體" w:hAnsi="標楷體" w:hint="eastAsia"/>
              </w:rPr>
              <w:t>特定專用區</w:t>
            </w:r>
          </w:p>
        </w:tc>
      </w:tr>
      <w:tr w:rsidR="005A50AB" w:rsidRPr="00543E73" w14:paraId="6A1EA840"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0818A81" w14:textId="77777777" w:rsidR="005A50AB" w:rsidRDefault="005A50AB" w:rsidP="007E2411">
            <w:pPr>
              <w:rPr>
                <w:rFonts w:ascii="標楷體" w:eastAsia="標楷體" w:hAnsi="標楷體" w:cs="新細明體"/>
              </w:rPr>
            </w:pPr>
            <w:r>
              <w:rPr>
                <w:rFonts w:ascii="標楷體" w:eastAsia="標楷體" w:hAnsi="標楷體" w:hint="eastAsia"/>
              </w:rPr>
              <w:t>09</w:t>
            </w:r>
          </w:p>
        </w:tc>
        <w:tc>
          <w:tcPr>
            <w:tcW w:w="4819" w:type="dxa"/>
            <w:tcBorders>
              <w:top w:val="nil"/>
              <w:left w:val="nil"/>
              <w:bottom w:val="single" w:sz="4" w:space="0" w:color="auto"/>
              <w:right w:val="single" w:sz="4" w:space="0" w:color="auto"/>
            </w:tcBorders>
            <w:shd w:val="clear" w:color="auto" w:fill="auto"/>
            <w:noWrap/>
            <w:vAlign w:val="center"/>
          </w:tcPr>
          <w:p w14:paraId="74AB490F" w14:textId="77777777" w:rsidR="005A50AB" w:rsidRDefault="005A50AB" w:rsidP="007E2411">
            <w:pPr>
              <w:rPr>
                <w:rFonts w:ascii="標楷體" w:eastAsia="標楷體" w:hAnsi="標楷體" w:cs="新細明體"/>
              </w:rPr>
            </w:pPr>
            <w:r>
              <w:rPr>
                <w:rFonts w:ascii="標楷體" w:eastAsia="標楷體" w:hAnsi="標楷體" w:hint="eastAsia"/>
              </w:rPr>
              <w:t>國家公園區</w:t>
            </w:r>
          </w:p>
        </w:tc>
      </w:tr>
      <w:tr w:rsidR="005A50AB" w:rsidRPr="00543E73" w14:paraId="7A13CE03"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5299D5B" w14:textId="77777777" w:rsidR="005A50AB" w:rsidRDefault="005A50AB" w:rsidP="007E2411">
            <w:pPr>
              <w:rPr>
                <w:rFonts w:ascii="標楷體" w:eastAsia="標楷體" w:hAnsi="標楷體" w:cs="新細明體"/>
              </w:rPr>
            </w:pPr>
            <w:r>
              <w:rPr>
                <w:rFonts w:ascii="標楷體" w:eastAsia="標楷體" w:hAnsi="標楷體" w:hint="eastAsia"/>
              </w:rPr>
              <w:t>10</w:t>
            </w:r>
          </w:p>
        </w:tc>
        <w:tc>
          <w:tcPr>
            <w:tcW w:w="4819" w:type="dxa"/>
            <w:tcBorders>
              <w:top w:val="nil"/>
              <w:left w:val="nil"/>
              <w:bottom w:val="single" w:sz="4" w:space="0" w:color="auto"/>
              <w:right w:val="single" w:sz="4" w:space="0" w:color="auto"/>
            </w:tcBorders>
            <w:shd w:val="clear" w:color="auto" w:fill="auto"/>
            <w:noWrap/>
            <w:vAlign w:val="center"/>
          </w:tcPr>
          <w:p w14:paraId="18867A70" w14:textId="77777777" w:rsidR="005A50AB" w:rsidRDefault="005A50AB" w:rsidP="007E2411">
            <w:pPr>
              <w:rPr>
                <w:rFonts w:ascii="標楷體" w:eastAsia="標楷體" w:hAnsi="標楷體" w:cs="新細明體"/>
              </w:rPr>
            </w:pPr>
            <w:r>
              <w:rPr>
                <w:rFonts w:ascii="標楷體" w:eastAsia="標楷體" w:hAnsi="標楷體" w:hint="eastAsia"/>
              </w:rPr>
              <w:t>住宅區</w:t>
            </w:r>
          </w:p>
        </w:tc>
      </w:tr>
      <w:tr w:rsidR="005A50AB" w:rsidRPr="00543E73" w14:paraId="0FA67205"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64D33330" w14:textId="77777777" w:rsidR="005A50AB" w:rsidRDefault="005A50AB" w:rsidP="007E2411">
            <w:pPr>
              <w:rPr>
                <w:rFonts w:ascii="標楷體" w:eastAsia="標楷體" w:hAnsi="標楷體" w:cs="新細明體"/>
              </w:rPr>
            </w:pPr>
            <w:r>
              <w:rPr>
                <w:rFonts w:ascii="標楷體" w:eastAsia="標楷體" w:hAnsi="標楷體" w:hint="eastAsia"/>
              </w:rPr>
              <w:t>11</w:t>
            </w:r>
          </w:p>
        </w:tc>
        <w:tc>
          <w:tcPr>
            <w:tcW w:w="4819" w:type="dxa"/>
            <w:tcBorders>
              <w:top w:val="nil"/>
              <w:left w:val="nil"/>
              <w:bottom w:val="single" w:sz="4" w:space="0" w:color="auto"/>
              <w:right w:val="single" w:sz="4" w:space="0" w:color="auto"/>
            </w:tcBorders>
            <w:shd w:val="clear" w:color="auto" w:fill="auto"/>
            <w:noWrap/>
            <w:vAlign w:val="center"/>
          </w:tcPr>
          <w:p w14:paraId="155F9A12" w14:textId="77777777" w:rsidR="005A50AB" w:rsidRDefault="005A50AB" w:rsidP="007E2411">
            <w:pPr>
              <w:rPr>
                <w:rFonts w:ascii="標楷體" w:eastAsia="標楷體" w:hAnsi="標楷體" w:cs="新細明體"/>
              </w:rPr>
            </w:pPr>
            <w:r>
              <w:rPr>
                <w:rFonts w:ascii="標楷體" w:eastAsia="標楷體" w:hAnsi="標楷體" w:hint="eastAsia"/>
              </w:rPr>
              <w:t>商業區</w:t>
            </w:r>
          </w:p>
        </w:tc>
      </w:tr>
      <w:tr w:rsidR="005A50AB" w:rsidRPr="00543E73" w14:paraId="4CECCA0A"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7F70D63F" w14:textId="77777777" w:rsidR="005A50AB" w:rsidRDefault="005A50AB" w:rsidP="007E2411">
            <w:pPr>
              <w:rPr>
                <w:rFonts w:ascii="標楷體" w:eastAsia="標楷體" w:hAnsi="標楷體" w:cs="新細明體"/>
              </w:rPr>
            </w:pPr>
            <w:r>
              <w:rPr>
                <w:rFonts w:ascii="標楷體" w:eastAsia="標楷體" w:hAnsi="標楷體" w:hint="eastAsia"/>
              </w:rPr>
              <w:t>12</w:t>
            </w:r>
          </w:p>
        </w:tc>
        <w:tc>
          <w:tcPr>
            <w:tcW w:w="4819" w:type="dxa"/>
            <w:tcBorders>
              <w:top w:val="nil"/>
              <w:left w:val="nil"/>
              <w:bottom w:val="single" w:sz="4" w:space="0" w:color="auto"/>
              <w:right w:val="single" w:sz="4" w:space="0" w:color="auto"/>
            </w:tcBorders>
            <w:shd w:val="clear" w:color="auto" w:fill="auto"/>
            <w:noWrap/>
            <w:vAlign w:val="center"/>
          </w:tcPr>
          <w:p w14:paraId="26D82414" w14:textId="77777777" w:rsidR="005A50AB" w:rsidRDefault="005A50AB" w:rsidP="007E2411">
            <w:pPr>
              <w:rPr>
                <w:rFonts w:ascii="標楷體" w:eastAsia="標楷體" w:hAnsi="標楷體" w:cs="新細明體"/>
              </w:rPr>
            </w:pPr>
            <w:r>
              <w:rPr>
                <w:rFonts w:ascii="標楷體" w:eastAsia="標楷體" w:hAnsi="標楷體" w:hint="eastAsia"/>
              </w:rPr>
              <w:t>行政區</w:t>
            </w:r>
          </w:p>
        </w:tc>
      </w:tr>
      <w:tr w:rsidR="005A50AB" w:rsidRPr="00543E73" w14:paraId="19C9563C"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30FB302" w14:textId="77777777" w:rsidR="005A50AB" w:rsidRDefault="005A50AB" w:rsidP="007E2411">
            <w:pPr>
              <w:rPr>
                <w:rFonts w:ascii="標楷體" w:eastAsia="標楷體" w:hAnsi="標楷體" w:cs="新細明體"/>
              </w:rPr>
            </w:pPr>
            <w:r>
              <w:rPr>
                <w:rFonts w:ascii="標楷體" w:eastAsia="標楷體" w:hAnsi="標楷體" w:hint="eastAsia"/>
              </w:rPr>
              <w:t>13</w:t>
            </w:r>
          </w:p>
        </w:tc>
        <w:tc>
          <w:tcPr>
            <w:tcW w:w="4819" w:type="dxa"/>
            <w:tcBorders>
              <w:top w:val="nil"/>
              <w:left w:val="nil"/>
              <w:bottom w:val="single" w:sz="4" w:space="0" w:color="auto"/>
              <w:right w:val="single" w:sz="4" w:space="0" w:color="auto"/>
            </w:tcBorders>
            <w:shd w:val="clear" w:color="auto" w:fill="auto"/>
            <w:noWrap/>
            <w:vAlign w:val="center"/>
          </w:tcPr>
          <w:p w14:paraId="7C53113D" w14:textId="77777777" w:rsidR="005A50AB" w:rsidRDefault="005A50AB" w:rsidP="007E2411">
            <w:pPr>
              <w:rPr>
                <w:rFonts w:ascii="標楷體" w:eastAsia="標楷體" w:hAnsi="標楷體" w:cs="新細明體"/>
              </w:rPr>
            </w:pPr>
            <w:r>
              <w:rPr>
                <w:rFonts w:ascii="標楷體" w:eastAsia="標楷體" w:hAnsi="標楷體" w:hint="eastAsia"/>
              </w:rPr>
              <w:t>工業區</w:t>
            </w:r>
          </w:p>
        </w:tc>
      </w:tr>
      <w:tr w:rsidR="005A50AB" w:rsidRPr="00543E73" w14:paraId="60B3D798"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BFE060D" w14:textId="77777777" w:rsidR="005A50AB" w:rsidRDefault="005A50AB" w:rsidP="007E2411">
            <w:pPr>
              <w:rPr>
                <w:rFonts w:ascii="標楷體" w:eastAsia="標楷體" w:hAnsi="標楷體" w:cs="新細明體"/>
              </w:rPr>
            </w:pPr>
            <w:r>
              <w:rPr>
                <w:rFonts w:ascii="標楷體" w:eastAsia="標楷體" w:hAnsi="標楷體" w:hint="eastAsia"/>
              </w:rPr>
              <w:t>14</w:t>
            </w:r>
          </w:p>
        </w:tc>
        <w:tc>
          <w:tcPr>
            <w:tcW w:w="4819" w:type="dxa"/>
            <w:tcBorders>
              <w:top w:val="nil"/>
              <w:left w:val="nil"/>
              <w:bottom w:val="single" w:sz="4" w:space="0" w:color="auto"/>
              <w:right w:val="single" w:sz="4" w:space="0" w:color="auto"/>
            </w:tcBorders>
            <w:shd w:val="clear" w:color="auto" w:fill="auto"/>
            <w:noWrap/>
            <w:vAlign w:val="center"/>
          </w:tcPr>
          <w:p w14:paraId="3B3AFAC9" w14:textId="77777777" w:rsidR="005A50AB" w:rsidRDefault="005A50AB" w:rsidP="007E2411">
            <w:pPr>
              <w:rPr>
                <w:rFonts w:ascii="標楷體" w:eastAsia="標楷體" w:hAnsi="標楷體" w:cs="新細明體"/>
              </w:rPr>
            </w:pPr>
            <w:r>
              <w:rPr>
                <w:rFonts w:ascii="標楷體" w:eastAsia="標楷體" w:hAnsi="標楷體" w:hint="eastAsia"/>
              </w:rPr>
              <w:t>文教區</w:t>
            </w:r>
          </w:p>
        </w:tc>
      </w:tr>
      <w:tr w:rsidR="005A50AB" w:rsidRPr="00543E73" w14:paraId="642D5471"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6E62D59B" w14:textId="77777777" w:rsidR="005A50AB" w:rsidRDefault="005A50AB" w:rsidP="007E2411">
            <w:pPr>
              <w:rPr>
                <w:rFonts w:ascii="標楷體" w:eastAsia="標楷體" w:hAnsi="標楷體" w:cs="新細明體"/>
              </w:rPr>
            </w:pPr>
            <w:r>
              <w:rPr>
                <w:rFonts w:ascii="標楷體" w:eastAsia="標楷體" w:hAnsi="標楷體" w:hint="eastAsia"/>
              </w:rPr>
              <w:t>15</w:t>
            </w:r>
          </w:p>
        </w:tc>
        <w:tc>
          <w:tcPr>
            <w:tcW w:w="4819" w:type="dxa"/>
            <w:tcBorders>
              <w:top w:val="nil"/>
              <w:left w:val="nil"/>
              <w:bottom w:val="single" w:sz="4" w:space="0" w:color="auto"/>
              <w:right w:val="single" w:sz="4" w:space="0" w:color="auto"/>
            </w:tcBorders>
            <w:shd w:val="clear" w:color="auto" w:fill="auto"/>
            <w:noWrap/>
            <w:vAlign w:val="center"/>
          </w:tcPr>
          <w:p w14:paraId="60A99105" w14:textId="77777777" w:rsidR="005A50AB" w:rsidRDefault="005A50AB" w:rsidP="007E2411">
            <w:pPr>
              <w:rPr>
                <w:rFonts w:ascii="標楷體" w:eastAsia="標楷體" w:hAnsi="標楷體" w:cs="新細明體"/>
              </w:rPr>
            </w:pPr>
            <w:r>
              <w:rPr>
                <w:rFonts w:ascii="標楷體" w:eastAsia="標楷體" w:hAnsi="標楷體" w:hint="eastAsia"/>
              </w:rPr>
              <w:t>農業區</w:t>
            </w:r>
          </w:p>
        </w:tc>
      </w:tr>
      <w:tr w:rsidR="005A50AB" w:rsidRPr="00543E73" w14:paraId="25948231"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A0D54E8" w14:textId="77777777" w:rsidR="005A50AB" w:rsidRDefault="005A50AB" w:rsidP="007E2411">
            <w:pPr>
              <w:rPr>
                <w:rFonts w:ascii="標楷體" w:eastAsia="標楷體" w:hAnsi="標楷體" w:cs="新細明體"/>
              </w:rPr>
            </w:pPr>
            <w:r>
              <w:rPr>
                <w:rFonts w:ascii="標楷體" w:eastAsia="標楷體" w:hAnsi="標楷體" w:hint="eastAsia"/>
              </w:rPr>
              <w:t>16</w:t>
            </w:r>
          </w:p>
        </w:tc>
        <w:tc>
          <w:tcPr>
            <w:tcW w:w="4819" w:type="dxa"/>
            <w:tcBorders>
              <w:top w:val="nil"/>
              <w:left w:val="nil"/>
              <w:bottom w:val="single" w:sz="4" w:space="0" w:color="auto"/>
              <w:right w:val="single" w:sz="4" w:space="0" w:color="auto"/>
            </w:tcBorders>
            <w:shd w:val="clear" w:color="auto" w:fill="auto"/>
            <w:noWrap/>
            <w:vAlign w:val="center"/>
          </w:tcPr>
          <w:p w14:paraId="2C7F2AAA" w14:textId="77777777" w:rsidR="005A50AB" w:rsidRDefault="005A50AB" w:rsidP="007E2411">
            <w:pPr>
              <w:rPr>
                <w:rFonts w:ascii="標楷體" w:eastAsia="標楷體" w:hAnsi="標楷體" w:cs="新細明體"/>
              </w:rPr>
            </w:pPr>
            <w:r>
              <w:rPr>
                <w:rFonts w:ascii="標楷體" w:eastAsia="標楷體" w:hAnsi="標楷體" w:hint="eastAsia"/>
              </w:rPr>
              <w:t>風景區</w:t>
            </w:r>
          </w:p>
        </w:tc>
      </w:tr>
      <w:tr w:rsidR="005A50AB" w:rsidRPr="00543E73" w14:paraId="49D98B12"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D5361C0" w14:textId="77777777" w:rsidR="005A50AB" w:rsidRDefault="005A50AB" w:rsidP="007E2411">
            <w:pPr>
              <w:rPr>
                <w:rFonts w:ascii="標楷體" w:eastAsia="標楷體" w:hAnsi="標楷體" w:cs="新細明體"/>
              </w:rPr>
            </w:pPr>
            <w:r>
              <w:rPr>
                <w:rFonts w:ascii="標楷體" w:eastAsia="標楷體" w:hAnsi="標楷體" w:hint="eastAsia"/>
              </w:rPr>
              <w:t>17</w:t>
            </w:r>
          </w:p>
        </w:tc>
        <w:tc>
          <w:tcPr>
            <w:tcW w:w="4819" w:type="dxa"/>
            <w:tcBorders>
              <w:top w:val="nil"/>
              <w:left w:val="nil"/>
              <w:bottom w:val="single" w:sz="4" w:space="0" w:color="auto"/>
              <w:right w:val="single" w:sz="4" w:space="0" w:color="auto"/>
            </w:tcBorders>
            <w:shd w:val="clear" w:color="auto" w:fill="auto"/>
            <w:noWrap/>
            <w:vAlign w:val="center"/>
          </w:tcPr>
          <w:p w14:paraId="12D9D553" w14:textId="77777777" w:rsidR="005A50AB" w:rsidRDefault="005A50AB" w:rsidP="007E2411">
            <w:pPr>
              <w:rPr>
                <w:rFonts w:ascii="標楷體" w:eastAsia="標楷體" w:hAnsi="標楷體" w:cs="新細明體"/>
              </w:rPr>
            </w:pPr>
            <w:r>
              <w:rPr>
                <w:rFonts w:ascii="標楷體" w:eastAsia="標楷體" w:hAnsi="標楷體" w:hint="eastAsia"/>
              </w:rPr>
              <w:t>保護區</w:t>
            </w:r>
          </w:p>
        </w:tc>
      </w:tr>
      <w:tr w:rsidR="005A50AB" w:rsidRPr="00543E73" w14:paraId="2F608C2F"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9B91B0A" w14:textId="77777777" w:rsidR="005A50AB" w:rsidRDefault="005A50AB" w:rsidP="007E2411">
            <w:pPr>
              <w:rPr>
                <w:rFonts w:ascii="標楷體" w:eastAsia="標楷體" w:hAnsi="標楷體" w:cs="新細明體"/>
              </w:rPr>
            </w:pPr>
            <w:r>
              <w:rPr>
                <w:rFonts w:ascii="標楷體" w:eastAsia="標楷體" w:hAnsi="標楷體" w:hint="eastAsia"/>
              </w:rPr>
              <w:t>18</w:t>
            </w:r>
          </w:p>
        </w:tc>
        <w:tc>
          <w:tcPr>
            <w:tcW w:w="4819" w:type="dxa"/>
            <w:tcBorders>
              <w:top w:val="nil"/>
              <w:left w:val="nil"/>
              <w:bottom w:val="single" w:sz="4" w:space="0" w:color="auto"/>
              <w:right w:val="single" w:sz="4" w:space="0" w:color="auto"/>
            </w:tcBorders>
            <w:shd w:val="clear" w:color="auto" w:fill="auto"/>
            <w:noWrap/>
            <w:vAlign w:val="center"/>
          </w:tcPr>
          <w:p w14:paraId="0D4F1EE2" w14:textId="77777777" w:rsidR="005A50AB" w:rsidRDefault="005A50AB" w:rsidP="007E2411">
            <w:pPr>
              <w:rPr>
                <w:rFonts w:ascii="標楷體" w:eastAsia="標楷體" w:hAnsi="標楷體" w:cs="新細明體"/>
              </w:rPr>
            </w:pPr>
            <w:r>
              <w:rPr>
                <w:rFonts w:ascii="標楷體" w:eastAsia="標楷體" w:hAnsi="標楷體" w:hint="eastAsia"/>
              </w:rPr>
              <w:t>水岸發展區</w:t>
            </w:r>
          </w:p>
        </w:tc>
      </w:tr>
      <w:tr w:rsidR="005A50AB" w:rsidRPr="00543E73" w14:paraId="2A715941"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25EEB6E0" w14:textId="77777777" w:rsidR="005A50AB" w:rsidRDefault="005A50AB" w:rsidP="007E2411">
            <w:pPr>
              <w:rPr>
                <w:rFonts w:ascii="標楷體" w:eastAsia="標楷體" w:hAnsi="標楷體" w:cs="新細明體"/>
              </w:rPr>
            </w:pPr>
            <w:r>
              <w:rPr>
                <w:rFonts w:ascii="標楷體" w:eastAsia="標楷體" w:hAnsi="標楷體" w:hint="eastAsia"/>
              </w:rPr>
              <w:lastRenderedPageBreak/>
              <w:t>19</w:t>
            </w:r>
          </w:p>
        </w:tc>
        <w:tc>
          <w:tcPr>
            <w:tcW w:w="4819" w:type="dxa"/>
            <w:tcBorders>
              <w:top w:val="nil"/>
              <w:left w:val="nil"/>
              <w:bottom w:val="single" w:sz="4" w:space="0" w:color="auto"/>
              <w:right w:val="single" w:sz="4" w:space="0" w:color="auto"/>
            </w:tcBorders>
            <w:shd w:val="clear" w:color="auto" w:fill="auto"/>
            <w:noWrap/>
            <w:vAlign w:val="center"/>
          </w:tcPr>
          <w:p w14:paraId="51EA7402" w14:textId="77777777" w:rsidR="005A50AB" w:rsidRDefault="005A50AB" w:rsidP="007E2411">
            <w:pPr>
              <w:rPr>
                <w:rFonts w:ascii="標楷體" w:eastAsia="標楷體" w:hAnsi="標楷體" w:cs="新細明體"/>
              </w:rPr>
            </w:pPr>
            <w:r>
              <w:rPr>
                <w:rFonts w:ascii="標楷體" w:eastAsia="標楷體" w:hAnsi="標楷體" w:hint="eastAsia"/>
              </w:rPr>
              <w:t>漁業區</w:t>
            </w:r>
          </w:p>
        </w:tc>
      </w:tr>
      <w:tr w:rsidR="005A50AB" w:rsidRPr="00543E73" w14:paraId="7495602C"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979D500" w14:textId="77777777" w:rsidR="005A50AB" w:rsidRDefault="005A50AB" w:rsidP="007E2411">
            <w:pPr>
              <w:rPr>
                <w:rFonts w:ascii="標楷體" w:eastAsia="標楷體" w:hAnsi="標楷體" w:cs="新細明體"/>
              </w:rPr>
            </w:pPr>
            <w:r>
              <w:rPr>
                <w:rFonts w:ascii="標楷體" w:eastAsia="標楷體" w:hAnsi="標楷體" w:hint="eastAsia"/>
              </w:rPr>
              <w:t>20</w:t>
            </w:r>
          </w:p>
        </w:tc>
        <w:tc>
          <w:tcPr>
            <w:tcW w:w="4819" w:type="dxa"/>
            <w:tcBorders>
              <w:top w:val="nil"/>
              <w:left w:val="nil"/>
              <w:bottom w:val="single" w:sz="4" w:space="0" w:color="auto"/>
              <w:right w:val="single" w:sz="4" w:space="0" w:color="auto"/>
            </w:tcBorders>
            <w:shd w:val="clear" w:color="auto" w:fill="auto"/>
            <w:noWrap/>
            <w:vAlign w:val="center"/>
          </w:tcPr>
          <w:p w14:paraId="31ED384B" w14:textId="77777777" w:rsidR="005A50AB" w:rsidRDefault="005A50AB" w:rsidP="007E2411">
            <w:pPr>
              <w:rPr>
                <w:rFonts w:ascii="標楷體" w:eastAsia="標楷體" w:hAnsi="標楷體" w:cs="新細明體"/>
              </w:rPr>
            </w:pPr>
            <w:r>
              <w:rPr>
                <w:rFonts w:ascii="標楷體" w:eastAsia="標楷體" w:hAnsi="標楷體" w:hint="eastAsia"/>
              </w:rPr>
              <w:t>倉儲區</w:t>
            </w:r>
          </w:p>
        </w:tc>
      </w:tr>
      <w:tr w:rsidR="005A50AB" w:rsidRPr="00543E73" w14:paraId="62B41E8C"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21976A67" w14:textId="77777777" w:rsidR="005A50AB" w:rsidRDefault="005A50AB" w:rsidP="007E2411">
            <w:pPr>
              <w:rPr>
                <w:rFonts w:ascii="標楷體" w:eastAsia="標楷體" w:hAnsi="標楷體" w:cs="新細明體"/>
              </w:rPr>
            </w:pPr>
            <w:r>
              <w:rPr>
                <w:rFonts w:ascii="標楷體" w:eastAsia="標楷體" w:hAnsi="標楷體" w:hint="eastAsia"/>
              </w:rPr>
              <w:t>21</w:t>
            </w:r>
          </w:p>
        </w:tc>
        <w:tc>
          <w:tcPr>
            <w:tcW w:w="4819" w:type="dxa"/>
            <w:tcBorders>
              <w:top w:val="nil"/>
              <w:left w:val="nil"/>
              <w:bottom w:val="single" w:sz="4" w:space="0" w:color="auto"/>
              <w:right w:val="single" w:sz="4" w:space="0" w:color="auto"/>
            </w:tcBorders>
            <w:shd w:val="clear" w:color="auto" w:fill="auto"/>
            <w:noWrap/>
            <w:vAlign w:val="center"/>
          </w:tcPr>
          <w:p w14:paraId="48D9B2FB" w14:textId="77777777" w:rsidR="005A50AB" w:rsidRDefault="005A50AB" w:rsidP="007E2411">
            <w:pPr>
              <w:rPr>
                <w:rFonts w:ascii="標楷體" w:eastAsia="標楷體" w:hAnsi="標楷體" w:cs="新細明體"/>
              </w:rPr>
            </w:pPr>
            <w:r>
              <w:rPr>
                <w:rFonts w:ascii="標楷體" w:eastAsia="標楷體" w:hAnsi="標楷體" w:hint="eastAsia"/>
              </w:rPr>
              <w:t>保存區</w:t>
            </w:r>
          </w:p>
        </w:tc>
      </w:tr>
      <w:tr w:rsidR="005A50AB" w:rsidRPr="00543E73" w14:paraId="109A3A07"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304D91F" w14:textId="77777777" w:rsidR="005A50AB" w:rsidRDefault="005A50AB" w:rsidP="007E2411">
            <w:pPr>
              <w:rPr>
                <w:rFonts w:ascii="標楷體" w:eastAsia="標楷體" w:hAnsi="標楷體" w:cs="新細明體"/>
              </w:rPr>
            </w:pPr>
            <w:r>
              <w:rPr>
                <w:rFonts w:ascii="標楷體" w:eastAsia="標楷體" w:hAnsi="標楷體" w:hint="eastAsia"/>
              </w:rPr>
              <w:t>22</w:t>
            </w:r>
          </w:p>
        </w:tc>
        <w:tc>
          <w:tcPr>
            <w:tcW w:w="4819" w:type="dxa"/>
            <w:tcBorders>
              <w:top w:val="nil"/>
              <w:left w:val="nil"/>
              <w:bottom w:val="single" w:sz="4" w:space="0" w:color="auto"/>
              <w:right w:val="single" w:sz="4" w:space="0" w:color="auto"/>
            </w:tcBorders>
            <w:shd w:val="clear" w:color="auto" w:fill="auto"/>
            <w:noWrap/>
            <w:vAlign w:val="center"/>
          </w:tcPr>
          <w:p w14:paraId="5C0A4231" w14:textId="77777777" w:rsidR="005A50AB" w:rsidRDefault="005A50AB" w:rsidP="007E2411">
            <w:pPr>
              <w:rPr>
                <w:rFonts w:ascii="標楷體" w:eastAsia="標楷體" w:hAnsi="標楷體" w:cs="新細明體"/>
              </w:rPr>
            </w:pPr>
            <w:r>
              <w:rPr>
                <w:rFonts w:ascii="標楷體" w:eastAsia="標楷體" w:hAnsi="標楷體" w:hint="eastAsia"/>
              </w:rPr>
              <w:t>葬儀業區</w:t>
            </w:r>
          </w:p>
        </w:tc>
      </w:tr>
      <w:tr w:rsidR="005A50AB" w:rsidRPr="00543E73" w14:paraId="3CB05CBC"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07B0EB6C" w14:textId="77777777" w:rsidR="005A50AB" w:rsidRDefault="005A50AB" w:rsidP="007E2411">
            <w:pPr>
              <w:rPr>
                <w:rFonts w:ascii="標楷體" w:eastAsia="標楷體" w:hAnsi="標楷體" w:cs="新細明體"/>
              </w:rPr>
            </w:pPr>
            <w:r>
              <w:rPr>
                <w:rFonts w:ascii="標楷體" w:eastAsia="標楷體" w:hAnsi="標楷體" w:hint="eastAsia"/>
              </w:rPr>
              <w:t>23</w:t>
            </w:r>
          </w:p>
        </w:tc>
        <w:tc>
          <w:tcPr>
            <w:tcW w:w="4819" w:type="dxa"/>
            <w:tcBorders>
              <w:top w:val="nil"/>
              <w:left w:val="nil"/>
              <w:bottom w:val="single" w:sz="4" w:space="0" w:color="auto"/>
              <w:right w:val="single" w:sz="4" w:space="0" w:color="auto"/>
            </w:tcBorders>
            <w:shd w:val="clear" w:color="auto" w:fill="auto"/>
            <w:noWrap/>
            <w:vAlign w:val="center"/>
          </w:tcPr>
          <w:p w14:paraId="29444FA6" w14:textId="77777777" w:rsidR="005A50AB" w:rsidRDefault="005A50AB" w:rsidP="007E2411">
            <w:pPr>
              <w:rPr>
                <w:rFonts w:ascii="標楷體" w:eastAsia="標楷體" w:hAnsi="標楷體" w:cs="新細明體"/>
              </w:rPr>
            </w:pPr>
            <w:r>
              <w:rPr>
                <w:rFonts w:ascii="標楷體" w:eastAsia="標楷體" w:hAnsi="標楷體" w:hint="eastAsia"/>
              </w:rPr>
              <w:t>特定專用區</w:t>
            </w:r>
          </w:p>
        </w:tc>
      </w:tr>
      <w:tr w:rsidR="005A50AB" w:rsidRPr="00543E73" w14:paraId="3A1AA8EB"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4E2726F" w14:textId="77777777" w:rsidR="005A50AB" w:rsidRDefault="005A50AB" w:rsidP="007E2411">
            <w:pPr>
              <w:rPr>
                <w:rFonts w:ascii="標楷體" w:eastAsia="標楷體" w:hAnsi="標楷體" w:cs="新細明體"/>
              </w:rPr>
            </w:pPr>
            <w:r>
              <w:rPr>
                <w:rFonts w:ascii="標楷體" w:eastAsia="標楷體" w:hAnsi="標楷體" w:hint="eastAsia"/>
              </w:rPr>
              <w:t>24</w:t>
            </w:r>
          </w:p>
        </w:tc>
        <w:tc>
          <w:tcPr>
            <w:tcW w:w="4819" w:type="dxa"/>
            <w:tcBorders>
              <w:top w:val="nil"/>
              <w:left w:val="nil"/>
              <w:bottom w:val="single" w:sz="4" w:space="0" w:color="auto"/>
              <w:right w:val="single" w:sz="4" w:space="0" w:color="auto"/>
            </w:tcBorders>
            <w:shd w:val="clear" w:color="auto" w:fill="auto"/>
            <w:noWrap/>
            <w:vAlign w:val="center"/>
          </w:tcPr>
          <w:p w14:paraId="0E4CF9DF" w14:textId="77777777" w:rsidR="005A50AB" w:rsidRDefault="005A50AB" w:rsidP="007E2411">
            <w:pPr>
              <w:rPr>
                <w:rFonts w:ascii="標楷體" w:eastAsia="標楷體" w:hAnsi="標楷體" w:cs="新細明體"/>
              </w:rPr>
            </w:pPr>
            <w:r>
              <w:rPr>
                <w:rFonts w:ascii="標楷體" w:eastAsia="標楷體" w:hAnsi="標楷體" w:hint="eastAsia"/>
              </w:rPr>
              <w:t>其他分區</w:t>
            </w:r>
          </w:p>
        </w:tc>
      </w:tr>
      <w:tr w:rsidR="005A50AB" w:rsidRPr="00543E73" w14:paraId="57345F08"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2BCF0F19" w14:textId="77777777" w:rsidR="005A50AB" w:rsidRDefault="005A50AB" w:rsidP="007E2411">
            <w:pPr>
              <w:rPr>
                <w:rFonts w:ascii="標楷體" w:eastAsia="標楷體" w:hAnsi="標楷體" w:cs="新細明體"/>
              </w:rPr>
            </w:pPr>
            <w:r>
              <w:rPr>
                <w:rFonts w:ascii="標楷體" w:eastAsia="標楷體" w:hAnsi="標楷體" w:hint="eastAsia"/>
              </w:rPr>
              <w:t>25</w:t>
            </w:r>
          </w:p>
        </w:tc>
        <w:tc>
          <w:tcPr>
            <w:tcW w:w="4819" w:type="dxa"/>
            <w:tcBorders>
              <w:top w:val="nil"/>
              <w:left w:val="nil"/>
              <w:bottom w:val="single" w:sz="4" w:space="0" w:color="auto"/>
              <w:right w:val="single" w:sz="4" w:space="0" w:color="auto"/>
            </w:tcBorders>
            <w:shd w:val="clear" w:color="auto" w:fill="auto"/>
            <w:noWrap/>
            <w:vAlign w:val="center"/>
          </w:tcPr>
          <w:p w14:paraId="4182EFC0" w14:textId="77777777" w:rsidR="005A50AB" w:rsidRDefault="005A50AB" w:rsidP="007E2411">
            <w:pPr>
              <w:rPr>
                <w:rFonts w:ascii="標楷體" w:eastAsia="標楷體" w:hAnsi="標楷體" w:cs="新細明體"/>
              </w:rPr>
            </w:pPr>
            <w:r>
              <w:rPr>
                <w:rFonts w:ascii="標楷體" w:eastAsia="標楷體" w:hAnsi="標楷體" w:hint="eastAsia"/>
              </w:rPr>
              <w:t>道路</w:t>
            </w:r>
          </w:p>
        </w:tc>
      </w:tr>
      <w:tr w:rsidR="005A50AB" w:rsidRPr="00543E73" w14:paraId="2D60ABA1"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0F2E9E49" w14:textId="77777777" w:rsidR="005A50AB" w:rsidRDefault="005A50AB" w:rsidP="007E2411">
            <w:pPr>
              <w:rPr>
                <w:rFonts w:ascii="標楷體" w:eastAsia="標楷體" w:hAnsi="標楷體" w:cs="新細明體"/>
              </w:rPr>
            </w:pPr>
            <w:r>
              <w:rPr>
                <w:rFonts w:ascii="標楷體" w:eastAsia="標楷體" w:hAnsi="標楷體" w:hint="eastAsia"/>
              </w:rPr>
              <w:t>26</w:t>
            </w:r>
          </w:p>
        </w:tc>
        <w:tc>
          <w:tcPr>
            <w:tcW w:w="4819" w:type="dxa"/>
            <w:tcBorders>
              <w:top w:val="nil"/>
              <w:left w:val="nil"/>
              <w:bottom w:val="single" w:sz="4" w:space="0" w:color="auto"/>
              <w:right w:val="single" w:sz="4" w:space="0" w:color="auto"/>
            </w:tcBorders>
            <w:shd w:val="clear" w:color="auto" w:fill="auto"/>
            <w:noWrap/>
            <w:vAlign w:val="center"/>
          </w:tcPr>
          <w:p w14:paraId="0A7B0AF9" w14:textId="77777777" w:rsidR="005A50AB" w:rsidRDefault="005A50AB" w:rsidP="007E2411">
            <w:pPr>
              <w:rPr>
                <w:rFonts w:ascii="標楷體" w:eastAsia="標楷體" w:hAnsi="標楷體" w:cs="新細明體"/>
              </w:rPr>
            </w:pPr>
            <w:r>
              <w:rPr>
                <w:rFonts w:ascii="標楷體" w:eastAsia="標楷體" w:hAnsi="標楷體" w:hint="eastAsia"/>
              </w:rPr>
              <w:t>公園</w:t>
            </w:r>
          </w:p>
        </w:tc>
      </w:tr>
      <w:tr w:rsidR="005A50AB" w:rsidRPr="00543E73" w14:paraId="2D5800C1"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70A509AA" w14:textId="77777777" w:rsidR="005A50AB" w:rsidRDefault="005A50AB" w:rsidP="007E2411">
            <w:pPr>
              <w:rPr>
                <w:rFonts w:ascii="標楷體" w:eastAsia="標楷體" w:hAnsi="標楷體" w:cs="新細明體"/>
              </w:rPr>
            </w:pPr>
            <w:r>
              <w:rPr>
                <w:rFonts w:ascii="標楷體" w:eastAsia="標楷體" w:hAnsi="標楷體" w:hint="eastAsia"/>
              </w:rPr>
              <w:t>27</w:t>
            </w:r>
          </w:p>
        </w:tc>
        <w:tc>
          <w:tcPr>
            <w:tcW w:w="4819" w:type="dxa"/>
            <w:tcBorders>
              <w:top w:val="nil"/>
              <w:left w:val="nil"/>
              <w:bottom w:val="single" w:sz="4" w:space="0" w:color="auto"/>
              <w:right w:val="single" w:sz="4" w:space="0" w:color="auto"/>
            </w:tcBorders>
            <w:shd w:val="clear" w:color="auto" w:fill="auto"/>
            <w:noWrap/>
            <w:vAlign w:val="center"/>
          </w:tcPr>
          <w:p w14:paraId="0670B838" w14:textId="77777777" w:rsidR="005A50AB" w:rsidRDefault="005A50AB" w:rsidP="007E2411">
            <w:pPr>
              <w:rPr>
                <w:rFonts w:ascii="標楷體" w:eastAsia="標楷體" w:hAnsi="標楷體" w:cs="新細明體"/>
              </w:rPr>
            </w:pPr>
            <w:r>
              <w:rPr>
                <w:rFonts w:ascii="標楷體" w:eastAsia="標楷體" w:hAnsi="標楷體" w:hint="eastAsia"/>
              </w:rPr>
              <w:t>綠地</w:t>
            </w:r>
          </w:p>
        </w:tc>
      </w:tr>
      <w:tr w:rsidR="005A50AB" w:rsidRPr="00543E73" w14:paraId="57B5C887"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2421BFBC" w14:textId="77777777" w:rsidR="005A50AB" w:rsidRDefault="005A50AB" w:rsidP="007E2411">
            <w:pPr>
              <w:rPr>
                <w:rFonts w:ascii="標楷體" w:eastAsia="標楷體" w:hAnsi="標楷體" w:cs="新細明體"/>
              </w:rPr>
            </w:pPr>
            <w:r>
              <w:rPr>
                <w:rFonts w:ascii="標楷體" w:eastAsia="標楷體" w:hAnsi="標楷體" w:hint="eastAsia"/>
              </w:rPr>
              <w:t>28</w:t>
            </w:r>
          </w:p>
        </w:tc>
        <w:tc>
          <w:tcPr>
            <w:tcW w:w="4819" w:type="dxa"/>
            <w:tcBorders>
              <w:top w:val="nil"/>
              <w:left w:val="nil"/>
              <w:bottom w:val="single" w:sz="4" w:space="0" w:color="auto"/>
              <w:right w:val="single" w:sz="4" w:space="0" w:color="auto"/>
            </w:tcBorders>
            <w:shd w:val="clear" w:color="auto" w:fill="auto"/>
            <w:noWrap/>
            <w:vAlign w:val="center"/>
          </w:tcPr>
          <w:p w14:paraId="3DC55E0C" w14:textId="77777777" w:rsidR="005A50AB" w:rsidRDefault="005A50AB" w:rsidP="007E2411">
            <w:pPr>
              <w:rPr>
                <w:rFonts w:ascii="標楷體" w:eastAsia="標楷體" w:hAnsi="標楷體" w:cs="新細明體"/>
              </w:rPr>
            </w:pPr>
            <w:r>
              <w:rPr>
                <w:rFonts w:ascii="標楷體" w:eastAsia="標楷體" w:hAnsi="標楷體" w:hint="eastAsia"/>
              </w:rPr>
              <w:t>廣場</w:t>
            </w:r>
          </w:p>
        </w:tc>
      </w:tr>
      <w:tr w:rsidR="005A50AB" w:rsidRPr="00543E73" w14:paraId="24AFB6AA"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73DAB889" w14:textId="77777777" w:rsidR="005A50AB" w:rsidRDefault="005A50AB" w:rsidP="007E2411">
            <w:pPr>
              <w:rPr>
                <w:rFonts w:ascii="標楷體" w:eastAsia="標楷體" w:hAnsi="標楷體" w:cs="新細明體"/>
              </w:rPr>
            </w:pPr>
            <w:r>
              <w:rPr>
                <w:rFonts w:ascii="標楷體" w:eastAsia="標楷體" w:hAnsi="標楷體" w:hint="eastAsia"/>
              </w:rPr>
              <w:t>29</w:t>
            </w:r>
          </w:p>
        </w:tc>
        <w:tc>
          <w:tcPr>
            <w:tcW w:w="4819" w:type="dxa"/>
            <w:tcBorders>
              <w:top w:val="nil"/>
              <w:left w:val="nil"/>
              <w:bottom w:val="single" w:sz="4" w:space="0" w:color="auto"/>
              <w:right w:val="single" w:sz="4" w:space="0" w:color="auto"/>
            </w:tcBorders>
            <w:shd w:val="clear" w:color="auto" w:fill="auto"/>
            <w:noWrap/>
            <w:vAlign w:val="center"/>
          </w:tcPr>
          <w:p w14:paraId="28E64347" w14:textId="77777777" w:rsidR="005A50AB" w:rsidRDefault="005A50AB" w:rsidP="007E2411">
            <w:pPr>
              <w:rPr>
                <w:rFonts w:ascii="標楷體" w:eastAsia="標楷體" w:hAnsi="標楷體" w:cs="新細明體"/>
              </w:rPr>
            </w:pPr>
            <w:r>
              <w:rPr>
                <w:rFonts w:ascii="標楷體" w:eastAsia="標楷體" w:hAnsi="標楷體" w:hint="eastAsia"/>
              </w:rPr>
              <w:t>兒童遊樂場</w:t>
            </w:r>
          </w:p>
        </w:tc>
      </w:tr>
      <w:tr w:rsidR="005A50AB" w:rsidRPr="00543E73" w14:paraId="1E03A1A9"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03FF5042" w14:textId="77777777" w:rsidR="005A50AB" w:rsidRDefault="005A50AB" w:rsidP="007E2411">
            <w:pPr>
              <w:rPr>
                <w:rFonts w:ascii="標楷體" w:eastAsia="標楷體" w:hAnsi="標楷體" w:cs="新細明體"/>
              </w:rPr>
            </w:pPr>
            <w:r>
              <w:rPr>
                <w:rFonts w:ascii="標楷體" w:eastAsia="標楷體" w:hAnsi="標楷體" w:hint="eastAsia"/>
              </w:rPr>
              <w:t>30</w:t>
            </w:r>
          </w:p>
        </w:tc>
        <w:tc>
          <w:tcPr>
            <w:tcW w:w="4819" w:type="dxa"/>
            <w:tcBorders>
              <w:top w:val="nil"/>
              <w:left w:val="nil"/>
              <w:bottom w:val="single" w:sz="4" w:space="0" w:color="auto"/>
              <w:right w:val="single" w:sz="4" w:space="0" w:color="auto"/>
            </w:tcBorders>
            <w:shd w:val="clear" w:color="auto" w:fill="auto"/>
            <w:noWrap/>
            <w:vAlign w:val="center"/>
          </w:tcPr>
          <w:p w14:paraId="74B6A5CD" w14:textId="77777777" w:rsidR="005A50AB" w:rsidRDefault="005A50AB" w:rsidP="007E2411">
            <w:pPr>
              <w:rPr>
                <w:rFonts w:ascii="標楷體" w:eastAsia="標楷體" w:hAnsi="標楷體" w:cs="新細明體"/>
              </w:rPr>
            </w:pPr>
            <w:r>
              <w:rPr>
                <w:rFonts w:ascii="標楷體" w:eastAsia="標楷體" w:hAnsi="標楷體" w:hint="eastAsia"/>
              </w:rPr>
              <w:t>民用航空站</w:t>
            </w:r>
          </w:p>
        </w:tc>
      </w:tr>
      <w:tr w:rsidR="005A50AB" w:rsidRPr="00543E73" w14:paraId="5D802E48"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0C5D915C" w14:textId="77777777" w:rsidR="005A50AB" w:rsidRDefault="005A50AB" w:rsidP="007E2411">
            <w:pPr>
              <w:rPr>
                <w:rFonts w:ascii="標楷體" w:eastAsia="標楷體" w:hAnsi="標楷體" w:cs="新細明體"/>
              </w:rPr>
            </w:pPr>
            <w:r>
              <w:rPr>
                <w:rFonts w:ascii="標楷體" w:eastAsia="標楷體" w:hAnsi="標楷體" w:hint="eastAsia"/>
              </w:rPr>
              <w:t>31</w:t>
            </w:r>
          </w:p>
        </w:tc>
        <w:tc>
          <w:tcPr>
            <w:tcW w:w="4819" w:type="dxa"/>
            <w:tcBorders>
              <w:top w:val="nil"/>
              <w:left w:val="nil"/>
              <w:bottom w:val="single" w:sz="4" w:space="0" w:color="auto"/>
              <w:right w:val="single" w:sz="4" w:space="0" w:color="auto"/>
            </w:tcBorders>
            <w:shd w:val="clear" w:color="auto" w:fill="auto"/>
            <w:noWrap/>
            <w:vAlign w:val="center"/>
          </w:tcPr>
          <w:p w14:paraId="7C9E3C67" w14:textId="77777777" w:rsidR="005A50AB" w:rsidRDefault="005A50AB" w:rsidP="007E2411">
            <w:pPr>
              <w:rPr>
                <w:rFonts w:ascii="標楷體" w:eastAsia="標楷體" w:hAnsi="標楷體" w:cs="新細明體"/>
              </w:rPr>
            </w:pPr>
            <w:r>
              <w:rPr>
                <w:rFonts w:ascii="標楷體" w:eastAsia="標楷體" w:hAnsi="標楷體" w:hint="eastAsia"/>
              </w:rPr>
              <w:t>停車場</w:t>
            </w:r>
          </w:p>
        </w:tc>
      </w:tr>
      <w:tr w:rsidR="005A50AB" w:rsidRPr="00543E73" w14:paraId="13864382"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197C6B88" w14:textId="77777777" w:rsidR="005A50AB" w:rsidRDefault="005A50AB" w:rsidP="007E2411">
            <w:pPr>
              <w:rPr>
                <w:rFonts w:ascii="標楷體" w:eastAsia="標楷體" w:hAnsi="標楷體" w:cs="新細明體"/>
              </w:rPr>
            </w:pPr>
            <w:r>
              <w:rPr>
                <w:rFonts w:ascii="標楷體" w:eastAsia="標楷體" w:hAnsi="標楷體" w:hint="eastAsia"/>
              </w:rPr>
              <w:t>32</w:t>
            </w:r>
          </w:p>
        </w:tc>
        <w:tc>
          <w:tcPr>
            <w:tcW w:w="4819" w:type="dxa"/>
            <w:tcBorders>
              <w:top w:val="nil"/>
              <w:left w:val="nil"/>
              <w:bottom w:val="single" w:sz="4" w:space="0" w:color="auto"/>
              <w:right w:val="single" w:sz="4" w:space="0" w:color="auto"/>
            </w:tcBorders>
            <w:shd w:val="clear" w:color="auto" w:fill="auto"/>
            <w:noWrap/>
            <w:vAlign w:val="center"/>
          </w:tcPr>
          <w:p w14:paraId="5535FF0C" w14:textId="77777777" w:rsidR="005A50AB" w:rsidRDefault="005A50AB" w:rsidP="007E2411">
            <w:pPr>
              <w:rPr>
                <w:rFonts w:ascii="標楷體" w:eastAsia="標楷體" w:hAnsi="標楷體" w:cs="新細明體"/>
              </w:rPr>
            </w:pPr>
            <w:r>
              <w:rPr>
                <w:rFonts w:ascii="標楷體" w:eastAsia="標楷體" w:hAnsi="標楷體" w:hint="eastAsia"/>
              </w:rPr>
              <w:t>河道</w:t>
            </w:r>
          </w:p>
        </w:tc>
      </w:tr>
      <w:tr w:rsidR="005A50AB" w:rsidRPr="00543E73" w14:paraId="5F5DB22F"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20D88508" w14:textId="77777777" w:rsidR="005A50AB" w:rsidRDefault="005A50AB" w:rsidP="007E2411">
            <w:pPr>
              <w:rPr>
                <w:rFonts w:ascii="標楷體" w:eastAsia="標楷體" w:hAnsi="標楷體" w:cs="新細明體"/>
              </w:rPr>
            </w:pPr>
            <w:r>
              <w:rPr>
                <w:rFonts w:ascii="標楷體" w:eastAsia="標楷體" w:hAnsi="標楷體" w:hint="eastAsia"/>
              </w:rPr>
              <w:t>33</w:t>
            </w:r>
          </w:p>
        </w:tc>
        <w:tc>
          <w:tcPr>
            <w:tcW w:w="4819" w:type="dxa"/>
            <w:tcBorders>
              <w:top w:val="nil"/>
              <w:left w:val="nil"/>
              <w:bottom w:val="single" w:sz="4" w:space="0" w:color="auto"/>
              <w:right w:val="single" w:sz="4" w:space="0" w:color="auto"/>
            </w:tcBorders>
            <w:shd w:val="clear" w:color="auto" w:fill="auto"/>
            <w:noWrap/>
            <w:vAlign w:val="center"/>
          </w:tcPr>
          <w:p w14:paraId="2D743D3A" w14:textId="77777777" w:rsidR="005A50AB" w:rsidRDefault="005A50AB" w:rsidP="007E2411">
            <w:pPr>
              <w:rPr>
                <w:rFonts w:ascii="標楷體" w:eastAsia="標楷體" w:hAnsi="標楷體" w:cs="新細明體"/>
              </w:rPr>
            </w:pPr>
            <w:r>
              <w:rPr>
                <w:rFonts w:ascii="標楷體" w:eastAsia="標楷體" w:hAnsi="標楷體" w:hint="eastAsia"/>
              </w:rPr>
              <w:t>港埠</w:t>
            </w:r>
          </w:p>
        </w:tc>
      </w:tr>
      <w:tr w:rsidR="005A50AB" w:rsidRPr="00543E73" w14:paraId="50BF927D"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2889A64B" w14:textId="77777777" w:rsidR="005A50AB" w:rsidRDefault="005A50AB" w:rsidP="007E2411">
            <w:pPr>
              <w:rPr>
                <w:rFonts w:ascii="標楷體" w:eastAsia="標楷體" w:hAnsi="標楷體" w:cs="新細明體"/>
              </w:rPr>
            </w:pPr>
            <w:r>
              <w:rPr>
                <w:rFonts w:ascii="標楷體" w:eastAsia="標楷體" w:hAnsi="標楷體" w:hint="eastAsia"/>
              </w:rPr>
              <w:t>34</w:t>
            </w:r>
          </w:p>
        </w:tc>
        <w:tc>
          <w:tcPr>
            <w:tcW w:w="4819" w:type="dxa"/>
            <w:tcBorders>
              <w:top w:val="nil"/>
              <w:left w:val="nil"/>
              <w:bottom w:val="single" w:sz="4" w:space="0" w:color="auto"/>
              <w:right w:val="single" w:sz="4" w:space="0" w:color="auto"/>
            </w:tcBorders>
            <w:shd w:val="clear" w:color="auto" w:fill="auto"/>
            <w:noWrap/>
            <w:vAlign w:val="center"/>
          </w:tcPr>
          <w:p w14:paraId="43BD5055" w14:textId="77777777" w:rsidR="005A50AB" w:rsidRDefault="005A50AB" w:rsidP="007E2411">
            <w:pPr>
              <w:rPr>
                <w:rFonts w:ascii="標楷體" w:eastAsia="標楷體" w:hAnsi="標楷體" w:cs="新細明體"/>
              </w:rPr>
            </w:pPr>
            <w:r>
              <w:rPr>
                <w:rFonts w:ascii="標楷體" w:eastAsia="標楷體" w:hAnsi="標楷體" w:hint="eastAsia"/>
              </w:rPr>
              <w:t>學校</w:t>
            </w:r>
          </w:p>
        </w:tc>
      </w:tr>
      <w:tr w:rsidR="005A50AB" w:rsidRPr="00543E73" w14:paraId="3356A673"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6063956F" w14:textId="77777777" w:rsidR="005A50AB" w:rsidRDefault="005A50AB" w:rsidP="007E2411">
            <w:pPr>
              <w:rPr>
                <w:rFonts w:ascii="標楷體" w:eastAsia="標楷體" w:hAnsi="標楷體" w:cs="新細明體"/>
              </w:rPr>
            </w:pPr>
            <w:r>
              <w:rPr>
                <w:rFonts w:ascii="標楷體" w:eastAsia="標楷體" w:hAnsi="標楷體" w:hint="eastAsia"/>
              </w:rPr>
              <w:t>35</w:t>
            </w:r>
          </w:p>
        </w:tc>
        <w:tc>
          <w:tcPr>
            <w:tcW w:w="4819" w:type="dxa"/>
            <w:tcBorders>
              <w:top w:val="nil"/>
              <w:left w:val="nil"/>
              <w:bottom w:val="single" w:sz="4" w:space="0" w:color="auto"/>
              <w:right w:val="single" w:sz="4" w:space="0" w:color="auto"/>
            </w:tcBorders>
            <w:shd w:val="clear" w:color="auto" w:fill="auto"/>
            <w:noWrap/>
            <w:vAlign w:val="center"/>
          </w:tcPr>
          <w:p w14:paraId="67689CDD" w14:textId="77777777" w:rsidR="005A50AB" w:rsidRDefault="005A50AB" w:rsidP="007E2411">
            <w:pPr>
              <w:rPr>
                <w:rFonts w:ascii="標楷體" w:eastAsia="標楷體" w:hAnsi="標楷體" w:cs="新細明體"/>
              </w:rPr>
            </w:pPr>
            <w:r>
              <w:rPr>
                <w:rFonts w:ascii="標楷體" w:eastAsia="標楷體" w:hAnsi="標楷體" w:hint="eastAsia"/>
              </w:rPr>
              <w:t>社教機構</w:t>
            </w:r>
          </w:p>
        </w:tc>
      </w:tr>
      <w:tr w:rsidR="005A50AB" w:rsidRPr="00543E73" w14:paraId="33B52683"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1E3C4D4A" w14:textId="77777777" w:rsidR="005A50AB" w:rsidRDefault="005A50AB" w:rsidP="007E2411">
            <w:pPr>
              <w:rPr>
                <w:rFonts w:ascii="標楷體" w:eastAsia="標楷體" w:hAnsi="標楷體" w:cs="新細明體"/>
              </w:rPr>
            </w:pPr>
            <w:r>
              <w:rPr>
                <w:rFonts w:ascii="標楷體" w:eastAsia="標楷體" w:hAnsi="標楷體" w:hint="eastAsia"/>
              </w:rPr>
              <w:t>36</w:t>
            </w:r>
          </w:p>
        </w:tc>
        <w:tc>
          <w:tcPr>
            <w:tcW w:w="4819" w:type="dxa"/>
            <w:tcBorders>
              <w:top w:val="nil"/>
              <w:left w:val="nil"/>
              <w:bottom w:val="single" w:sz="4" w:space="0" w:color="auto"/>
              <w:right w:val="single" w:sz="4" w:space="0" w:color="auto"/>
            </w:tcBorders>
            <w:shd w:val="clear" w:color="auto" w:fill="auto"/>
            <w:noWrap/>
            <w:vAlign w:val="center"/>
          </w:tcPr>
          <w:p w14:paraId="0A6DDC9D" w14:textId="77777777" w:rsidR="005A50AB" w:rsidRDefault="005A50AB" w:rsidP="007E2411">
            <w:pPr>
              <w:rPr>
                <w:rFonts w:ascii="標楷體" w:eastAsia="標楷體" w:hAnsi="標楷體" w:cs="新細明體"/>
              </w:rPr>
            </w:pPr>
            <w:r>
              <w:rPr>
                <w:rFonts w:ascii="標楷體" w:eastAsia="標楷體" w:hAnsi="標楷體" w:hint="eastAsia"/>
              </w:rPr>
              <w:t>體育場</w:t>
            </w:r>
          </w:p>
        </w:tc>
      </w:tr>
      <w:tr w:rsidR="005A50AB" w:rsidRPr="00543E73" w14:paraId="40C65429"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7934143" w14:textId="77777777" w:rsidR="005A50AB" w:rsidRDefault="005A50AB" w:rsidP="007E2411">
            <w:pPr>
              <w:rPr>
                <w:rFonts w:ascii="標楷體" w:eastAsia="標楷體" w:hAnsi="標楷體" w:cs="新細明體"/>
              </w:rPr>
            </w:pPr>
            <w:r>
              <w:rPr>
                <w:rFonts w:ascii="標楷體" w:eastAsia="標楷體" w:hAnsi="標楷體" w:hint="eastAsia"/>
              </w:rPr>
              <w:t>37</w:t>
            </w:r>
          </w:p>
        </w:tc>
        <w:tc>
          <w:tcPr>
            <w:tcW w:w="4819" w:type="dxa"/>
            <w:tcBorders>
              <w:top w:val="nil"/>
              <w:left w:val="nil"/>
              <w:bottom w:val="single" w:sz="4" w:space="0" w:color="auto"/>
              <w:right w:val="single" w:sz="4" w:space="0" w:color="auto"/>
            </w:tcBorders>
            <w:shd w:val="clear" w:color="auto" w:fill="auto"/>
            <w:noWrap/>
            <w:vAlign w:val="center"/>
          </w:tcPr>
          <w:p w14:paraId="773B80BA" w14:textId="77777777" w:rsidR="005A50AB" w:rsidRDefault="005A50AB" w:rsidP="007E2411">
            <w:pPr>
              <w:rPr>
                <w:rFonts w:ascii="標楷體" w:eastAsia="標楷體" w:hAnsi="標楷體" w:cs="新細明體"/>
              </w:rPr>
            </w:pPr>
            <w:r>
              <w:rPr>
                <w:rFonts w:ascii="標楷體" w:eastAsia="標楷體" w:hAnsi="標楷體" w:hint="eastAsia"/>
              </w:rPr>
              <w:t>市場</w:t>
            </w:r>
          </w:p>
        </w:tc>
      </w:tr>
      <w:tr w:rsidR="005A50AB" w:rsidRPr="00543E73" w14:paraId="4DDD3B0A"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139774A6" w14:textId="77777777" w:rsidR="005A50AB" w:rsidRDefault="005A50AB" w:rsidP="007E2411">
            <w:pPr>
              <w:rPr>
                <w:rFonts w:ascii="標楷體" w:eastAsia="標楷體" w:hAnsi="標楷體" w:cs="新細明體"/>
              </w:rPr>
            </w:pPr>
            <w:r>
              <w:rPr>
                <w:rFonts w:ascii="標楷體" w:eastAsia="標楷體" w:hAnsi="標楷體" w:hint="eastAsia"/>
              </w:rPr>
              <w:t>38</w:t>
            </w:r>
          </w:p>
        </w:tc>
        <w:tc>
          <w:tcPr>
            <w:tcW w:w="4819" w:type="dxa"/>
            <w:tcBorders>
              <w:top w:val="nil"/>
              <w:left w:val="nil"/>
              <w:bottom w:val="single" w:sz="4" w:space="0" w:color="auto"/>
              <w:right w:val="single" w:sz="4" w:space="0" w:color="auto"/>
            </w:tcBorders>
            <w:shd w:val="clear" w:color="auto" w:fill="auto"/>
            <w:noWrap/>
            <w:vAlign w:val="center"/>
          </w:tcPr>
          <w:p w14:paraId="3462D048" w14:textId="77777777" w:rsidR="005A50AB" w:rsidRDefault="005A50AB" w:rsidP="007E2411">
            <w:pPr>
              <w:rPr>
                <w:rFonts w:ascii="標楷體" w:eastAsia="標楷體" w:hAnsi="標楷體" w:cs="新細明體"/>
              </w:rPr>
            </w:pPr>
            <w:r>
              <w:rPr>
                <w:rFonts w:ascii="標楷體" w:eastAsia="標楷體" w:hAnsi="標楷體" w:hint="eastAsia"/>
              </w:rPr>
              <w:t>醫療衛生機構</w:t>
            </w:r>
          </w:p>
        </w:tc>
      </w:tr>
      <w:tr w:rsidR="005A50AB" w:rsidRPr="00543E73" w14:paraId="3150EAA4"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B2EC327" w14:textId="77777777" w:rsidR="005A50AB" w:rsidRDefault="005A50AB" w:rsidP="007E2411">
            <w:pPr>
              <w:rPr>
                <w:rFonts w:ascii="標楷體" w:eastAsia="標楷體" w:hAnsi="標楷體" w:cs="新細明體"/>
              </w:rPr>
            </w:pPr>
            <w:r>
              <w:rPr>
                <w:rFonts w:ascii="標楷體" w:eastAsia="標楷體" w:hAnsi="標楷體" w:hint="eastAsia"/>
              </w:rPr>
              <w:t>39</w:t>
            </w:r>
          </w:p>
        </w:tc>
        <w:tc>
          <w:tcPr>
            <w:tcW w:w="4819" w:type="dxa"/>
            <w:tcBorders>
              <w:top w:val="nil"/>
              <w:left w:val="nil"/>
              <w:bottom w:val="single" w:sz="4" w:space="0" w:color="auto"/>
              <w:right w:val="single" w:sz="4" w:space="0" w:color="auto"/>
            </w:tcBorders>
            <w:shd w:val="clear" w:color="auto" w:fill="auto"/>
            <w:noWrap/>
            <w:vAlign w:val="center"/>
          </w:tcPr>
          <w:p w14:paraId="0C0184D1" w14:textId="77777777" w:rsidR="005A50AB" w:rsidRDefault="005A50AB" w:rsidP="007E2411">
            <w:pPr>
              <w:rPr>
                <w:rFonts w:ascii="標楷體" w:eastAsia="標楷體" w:hAnsi="標楷體" w:cs="新細明體"/>
              </w:rPr>
            </w:pPr>
            <w:r>
              <w:rPr>
                <w:rFonts w:ascii="標楷體" w:eastAsia="標楷體" w:hAnsi="標楷體" w:hint="eastAsia"/>
              </w:rPr>
              <w:t>機關</w:t>
            </w:r>
          </w:p>
        </w:tc>
      </w:tr>
      <w:tr w:rsidR="005A50AB" w:rsidRPr="00543E73" w14:paraId="69C5DAAA"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08466F92" w14:textId="77777777" w:rsidR="005A50AB" w:rsidRDefault="005A50AB" w:rsidP="007E2411">
            <w:pPr>
              <w:rPr>
                <w:rFonts w:ascii="標楷體" w:eastAsia="標楷體" w:hAnsi="標楷體" w:cs="新細明體"/>
              </w:rPr>
            </w:pPr>
            <w:r>
              <w:rPr>
                <w:rFonts w:ascii="標楷體" w:eastAsia="標楷體" w:hAnsi="標楷體" w:hint="eastAsia"/>
              </w:rPr>
              <w:t>40</w:t>
            </w:r>
          </w:p>
        </w:tc>
        <w:tc>
          <w:tcPr>
            <w:tcW w:w="4819" w:type="dxa"/>
            <w:tcBorders>
              <w:top w:val="nil"/>
              <w:left w:val="nil"/>
              <w:bottom w:val="single" w:sz="4" w:space="0" w:color="auto"/>
              <w:right w:val="single" w:sz="4" w:space="0" w:color="auto"/>
            </w:tcBorders>
            <w:shd w:val="clear" w:color="auto" w:fill="auto"/>
            <w:noWrap/>
            <w:vAlign w:val="center"/>
          </w:tcPr>
          <w:p w14:paraId="1132ED4A" w14:textId="77777777" w:rsidR="005A50AB" w:rsidRDefault="005A50AB" w:rsidP="007E2411">
            <w:pPr>
              <w:rPr>
                <w:rFonts w:ascii="標楷體" w:eastAsia="標楷體" w:hAnsi="標楷體" w:cs="新細明體"/>
              </w:rPr>
            </w:pPr>
            <w:r>
              <w:rPr>
                <w:rFonts w:ascii="標楷體" w:eastAsia="標楷體" w:hAnsi="標楷體" w:hint="eastAsia"/>
              </w:rPr>
              <w:t>公用事業</w:t>
            </w:r>
          </w:p>
        </w:tc>
      </w:tr>
      <w:tr w:rsidR="005A50AB" w:rsidRPr="00543E73" w14:paraId="36EA34E1"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6662A118" w14:textId="77777777" w:rsidR="005A50AB" w:rsidRDefault="005A50AB" w:rsidP="007E2411">
            <w:pPr>
              <w:rPr>
                <w:rFonts w:ascii="標楷體" w:eastAsia="標楷體" w:hAnsi="標楷體" w:cs="新細明體"/>
              </w:rPr>
            </w:pPr>
            <w:r>
              <w:rPr>
                <w:rFonts w:ascii="標楷體" w:eastAsia="標楷體" w:hAnsi="標楷體" w:hint="eastAsia"/>
              </w:rPr>
              <w:t>41</w:t>
            </w:r>
          </w:p>
        </w:tc>
        <w:tc>
          <w:tcPr>
            <w:tcW w:w="4819" w:type="dxa"/>
            <w:tcBorders>
              <w:top w:val="nil"/>
              <w:left w:val="nil"/>
              <w:bottom w:val="single" w:sz="4" w:space="0" w:color="auto"/>
              <w:right w:val="single" w:sz="4" w:space="0" w:color="auto"/>
            </w:tcBorders>
            <w:shd w:val="clear" w:color="auto" w:fill="auto"/>
            <w:noWrap/>
            <w:vAlign w:val="center"/>
          </w:tcPr>
          <w:p w14:paraId="70CB00CA" w14:textId="77777777" w:rsidR="005A50AB" w:rsidRDefault="005A50AB" w:rsidP="007E2411">
            <w:pPr>
              <w:rPr>
                <w:rFonts w:ascii="標楷體" w:eastAsia="標楷體" w:hAnsi="標楷體" w:cs="新細明體"/>
              </w:rPr>
            </w:pPr>
            <w:r>
              <w:rPr>
                <w:rFonts w:ascii="標楷體" w:eastAsia="標楷體" w:hAnsi="標楷體" w:hint="eastAsia"/>
              </w:rPr>
              <w:t>綠帶</w:t>
            </w:r>
          </w:p>
        </w:tc>
      </w:tr>
      <w:tr w:rsidR="005A50AB" w:rsidRPr="00543E73" w14:paraId="7245EA4F"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1FB5A01" w14:textId="77777777" w:rsidR="005A50AB" w:rsidRDefault="005A50AB" w:rsidP="007E2411">
            <w:pPr>
              <w:rPr>
                <w:rFonts w:ascii="標楷體" w:eastAsia="標楷體" w:hAnsi="標楷體" w:cs="新細明體"/>
              </w:rPr>
            </w:pPr>
            <w:r>
              <w:rPr>
                <w:rFonts w:ascii="標楷體" w:eastAsia="標楷體" w:hAnsi="標楷體" w:hint="eastAsia"/>
              </w:rPr>
              <w:t>42</w:t>
            </w:r>
          </w:p>
        </w:tc>
        <w:tc>
          <w:tcPr>
            <w:tcW w:w="4819" w:type="dxa"/>
            <w:tcBorders>
              <w:top w:val="nil"/>
              <w:left w:val="nil"/>
              <w:bottom w:val="single" w:sz="4" w:space="0" w:color="auto"/>
              <w:right w:val="single" w:sz="4" w:space="0" w:color="auto"/>
            </w:tcBorders>
            <w:shd w:val="clear" w:color="auto" w:fill="auto"/>
            <w:noWrap/>
            <w:vAlign w:val="center"/>
          </w:tcPr>
          <w:p w14:paraId="32B8B008" w14:textId="77777777" w:rsidR="005A50AB" w:rsidRDefault="005A50AB" w:rsidP="007E2411">
            <w:pPr>
              <w:rPr>
                <w:rFonts w:ascii="標楷體" w:eastAsia="標楷體" w:hAnsi="標楷體" w:cs="新細明體"/>
              </w:rPr>
            </w:pPr>
            <w:r>
              <w:rPr>
                <w:rFonts w:ascii="標楷體" w:eastAsia="標楷體" w:hAnsi="標楷體" w:hint="eastAsia"/>
              </w:rPr>
              <w:t>加油站</w:t>
            </w:r>
          </w:p>
        </w:tc>
      </w:tr>
      <w:tr w:rsidR="005A50AB" w:rsidRPr="00543E73" w14:paraId="59185186"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7F3ADCDF" w14:textId="77777777" w:rsidR="005A50AB" w:rsidRDefault="005A50AB" w:rsidP="007E2411">
            <w:pPr>
              <w:rPr>
                <w:rFonts w:ascii="標楷體" w:eastAsia="標楷體" w:hAnsi="標楷體" w:cs="新細明體"/>
              </w:rPr>
            </w:pPr>
            <w:r>
              <w:rPr>
                <w:rFonts w:ascii="標楷體" w:eastAsia="標楷體" w:hAnsi="標楷體" w:hint="eastAsia"/>
              </w:rPr>
              <w:t>43</w:t>
            </w:r>
          </w:p>
        </w:tc>
        <w:tc>
          <w:tcPr>
            <w:tcW w:w="4819" w:type="dxa"/>
            <w:tcBorders>
              <w:top w:val="nil"/>
              <w:left w:val="nil"/>
              <w:bottom w:val="single" w:sz="4" w:space="0" w:color="auto"/>
              <w:right w:val="single" w:sz="4" w:space="0" w:color="auto"/>
            </w:tcBorders>
            <w:shd w:val="clear" w:color="auto" w:fill="auto"/>
            <w:noWrap/>
            <w:vAlign w:val="center"/>
          </w:tcPr>
          <w:p w14:paraId="103840BD" w14:textId="77777777" w:rsidR="005A50AB" w:rsidRDefault="005A50AB" w:rsidP="007E2411">
            <w:pPr>
              <w:rPr>
                <w:rFonts w:ascii="標楷體" w:eastAsia="標楷體" w:hAnsi="標楷體" w:cs="新細明體"/>
              </w:rPr>
            </w:pPr>
            <w:r>
              <w:rPr>
                <w:rFonts w:ascii="標楷體" w:eastAsia="標楷體" w:hAnsi="標楷體" w:hint="eastAsia"/>
              </w:rPr>
              <w:t>其他公共設施</w:t>
            </w:r>
          </w:p>
        </w:tc>
      </w:tr>
      <w:tr w:rsidR="005A50AB" w:rsidRPr="00543E73" w14:paraId="729A911A"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14FC6ABB" w14:textId="77777777" w:rsidR="005A50AB" w:rsidRDefault="005A50AB" w:rsidP="007E2411">
            <w:pPr>
              <w:rPr>
                <w:rFonts w:ascii="標楷體" w:eastAsia="標楷體" w:hAnsi="標楷體" w:cs="新細明體"/>
              </w:rPr>
            </w:pPr>
            <w:r>
              <w:rPr>
                <w:rFonts w:ascii="標楷體" w:eastAsia="標楷體" w:hAnsi="標楷體" w:hint="eastAsia"/>
              </w:rPr>
              <w:t>44</w:t>
            </w:r>
          </w:p>
        </w:tc>
        <w:tc>
          <w:tcPr>
            <w:tcW w:w="4819" w:type="dxa"/>
            <w:tcBorders>
              <w:top w:val="nil"/>
              <w:left w:val="nil"/>
              <w:bottom w:val="single" w:sz="4" w:space="0" w:color="auto"/>
              <w:right w:val="single" w:sz="4" w:space="0" w:color="auto"/>
            </w:tcBorders>
            <w:shd w:val="clear" w:color="auto" w:fill="auto"/>
            <w:noWrap/>
            <w:vAlign w:val="center"/>
          </w:tcPr>
          <w:p w14:paraId="329754BC" w14:textId="77777777" w:rsidR="005A50AB" w:rsidRDefault="005A50AB" w:rsidP="007E2411">
            <w:pPr>
              <w:rPr>
                <w:rFonts w:ascii="標楷體" w:eastAsia="標楷體" w:hAnsi="標楷體" w:cs="新細明體"/>
              </w:rPr>
            </w:pPr>
            <w:r>
              <w:rPr>
                <w:rFonts w:ascii="標楷體" w:eastAsia="標楷體" w:hAnsi="標楷體" w:hint="eastAsia"/>
              </w:rPr>
              <w:t>道路保留地</w:t>
            </w:r>
          </w:p>
        </w:tc>
      </w:tr>
      <w:tr w:rsidR="005A50AB" w:rsidRPr="00543E73" w14:paraId="00B24904"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2EBD865C" w14:textId="77777777" w:rsidR="005A50AB" w:rsidRDefault="005A50AB" w:rsidP="007E2411">
            <w:pPr>
              <w:rPr>
                <w:rFonts w:ascii="標楷體" w:eastAsia="標楷體" w:hAnsi="標楷體" w:cs="新細明體"/>
              </w:rPr>
            </w:pPr>
            <w:r>
              <w:rPr>
                <w:rFonts w:ascii="標楷體" w:eastAsia="標楷體" w:hAnsi="標楷體" w:hint="eastAsia"/>
              </w:rPr>
              <w:t>45</w:t>
            </w:r>
          </w:p>
        </w:tc>
        <w:tc>
          <w:tcPr>
            <w:tcW w:w="4819" w:type="dxa"/>
            <w:tcBorders>
              <w:top w:val="nil"/>
              <w:left w:val="nil"/>
              <w:bottom w:val="single" w:sz="4" w:space="0" w:color="auto"/>
              <w:right w:val="single" w:sz="4" w:space="0" w:color="auto"/>
            </w:tcBorders>
            <w:shd w:val="clear" w:color="auto" w:fill="auto"/>
            <w:noWrap/>
            <w:vAlign w:val="center"/>
          </w:tcPr>
          <w:p w14:paraId="37D85143" w14:textId="77777777" w:rsidR="005A50AB" w:rsidRDefault="005A50AB" w:rsidP="007E2411">
            <w:pPr>
              <w:rPr>
                <w:rFonts w:ascii="標楷體" w:eastAsia="標楷體" w:hAnsi="標楷體" w:cs="新細明體"/>
              </w:rPr>
            </w:pPr>
            <w:r>
              <w:rPr>
                <w:rFonts w:ascii="標楷體" w:eastAsia="標楷體" w:hAnsi="標楷體" w:hint="eastAsia"/>
              </w:rPr>
              <w:t>公園保留地</w:t>
            </w:r>
          </w:p>
        </w:tc>
      </w:tr>
      <w:tr w:rsidR="005A50AB" w:rsidRPr="00543E73" w14:paraId="5280A6DC"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2A7D17A" w14:textId="77777777" w:rsidR="005A50AB" w:rsidRDefault="005A50AB" w:rsidP="007E2411">
            <w:pPr>
              <w:rPr>
                <w:rFonts w:ascii="標楷體" w:eastAsia="標楷體" w:hAnsi="標楷體" w:cs="新細明體"/>
              </w:rPr>
            </w:pPr>
            <w:r>
              <w:rPr>
                <w:rFonts w:ascii="標楷體" w:eastAsia="標楷體" w:hAnsi="標楷體" w:hint="eastAsia"/>
              </w:rPr>
              <w:t>46</w:t>
            </w:r>
          </w:p>
        </w:tc>
        <w:tc>
          <w:tcPr>
            <w:tcW w:w="4819" w:type="dxa"/>
            <w:tcBorders>
              <w:top w:val="nil"/>
              <w:left w:val="nil"/>
              <w:bottom w:val="single" w:sz="4" w:space="0" w:color="auto"/>
              <w:right w:val="single" w:sz="4" w:space="0" w:color="auto"/>
            </w:tcBorders>
            <w:shd w:val="clear" w:color="auto" w:fill="auto"/>
            <w:noWrap/>
            <w:vAlign w:val="center"/>
          </w:tcPr>
          <w:p w14:paraId="0B1C29EA" w14:textId="77777777" w:rsidR="005A50AB" w:rsidRDefault="005A50AB" w:rsidP="007E2411">
            <w:pPr>
              <w:rPr>
                <w:rFonts w:ascii="標楷體" w:eastAsia="標楷體" w:hAnsi="標楷體" w:cs="新細明體"/>
              </w:rPr>
            </w:pPr>
            <w:r>
              <w:rPr>
                <w:rFonts w:ascii="標楷體" w:eastAsia="標楷體" w:hAnsi="標楷體" w:hint="eastAsia"/>
              </w:rPr>
              <w:t>綠地保留地</w:t>
            </w:r>
          </w:p>
        </w:tc>
      </w:tr>
      <w:tr w:rsidR="005A50AB" w:rsidRPr="00543E73" w14:paraId="04DE73EE"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2C8E303F" w14:textId="77777777" w:rsidR="005A50AB" w:rsidRDefault="005A50AB" w:rsidP="007E2411">
            <w:pPr>
              <w:rPr>
                <w:rFonts w:ascii="標楷體" w:eastAsia="標楷體" w:hAnsi="標楷體" w:cs="新細明體"/>
              </w:rPr>
            </w:pPr>
            <w:r>
              <w:rPr>
                <w:rFonts w:ascii="標楷體" w:eastAsia="標楷體" w:hAnsi="標楷體" w:hint="eastAsia"/>
              </w:rPr>
              <w:t>47</w:t>
            </w:r>
          </w:p>
        </w:tc>
        <w:tc>
          <w:tcPr>
            <w:tcW w:w="4819" w:type="dxa"/>
            <w:tcBorders>
              <w:top w:val="nil"/>
              <w:left w:val="nil"/>
              <w:bottom w:val="single" w:sz="4" w:space="0" w:color="auto"/>
              <w:right w:val="single" w:sz="4" w:space="0" w:color="auto"/>
            </w:tcBorders>
            <w:shd w:val="clear" w:color="auto" w:fill="auto"/>
            <w:noWrap/>
            <w:vAlign w:val="center"/>
          </w:tcPr>
          <w:p w14:paraId="65DDB10F" w14:textId="77777777" w:rsidR="005A50AB" w:rsidRDefault="005A50AB" w:rsidP="007E2411">
            <w:pPr>
              <w:rPr>
                <w:rFonts w:ascii="標楷體" w:eastAsia="標楷體" w:hAnsi="標楷體" w:cs="新細明體"/>
              </w:rPr>
            </w:pPr>
            <w:r>
              <w:rPr>
                <w:rFonts w:ascii="標楷體" w:eastAsia="標楷體" w:hAnsi="標楷體" w:hint="eastAsia"/>
              </w:rPr>
              <w:t>廣場保留地</w:t>
            </w:r>
          </w:p>
        </w:tc>
      </w:tr>
      <w:tr w:rsidR="005A50AB" w:rsidRPr="00543E73" w14:paraId="4DAE0FF3"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65121F04" w14:textId="77777777" w:rsidR="005A50AB" w:rsidRDefault="005A50AB" w:rsidP="007E2411">
            <w:pPr>
              <w:rPr>
                <w:rFonts w:ascii="標楷體" w:eastAsia="標楷體" w:hAnsi="標楷體" w:cs="新細明體"/>
              </w:rPr>
            </w:pPr>
            <w:r>
              <w:rPr>
                <w:rFonts w:ascii="標楷體" w:eastAsia="標楷體" w:hAnsi="標楷體" w:hint="eastAsia"/>
              </w:rPr>
              <w:t>48</w:t>
            </w:r>
          </w:p>
        </w:tc>
        <w:tc>
          <w:tcPr>
            <w:tcW w:w="4819" w:type="dxa"/>
            <w:tcBorders>
              <w:top w:val="nil"/>
              <w:left w:val="nil"/>
              <w:bottom w:val="single" w:sz="4" w:space="0" w:color="auto"/>
              <w:right w:val="single" w:sz="4" w:space="0" w:color="auto"/>
            </w:tcBorders>
            <w:shd w:val="clear" w:color="auto" w:fill="auto"/>
            <w:noWrap/>
            <w:vAlign w:val="center"/>
          </w:tcPr>
          <w:p w14:paraId="033CC715" w14:textId="77777777" w:rsidR="005A50AB" w:rsidRDefault="005A50AB" w:rsidP="007E2411">
            <w:pPr>
              <w:rPr>
                <w:rFonts w:ascii="標楷體" w:eastAsia="標楷體" w:hAnsi="標楷體" w:cs="新細明體"/>
              </w:rPr>
            </w:pPr>
            <w:r>
              <w:rPr>
                <w:rFonts w:ascii="標楷體" w:eastAsia="標楷體" w:hAnsi="標楷體" w:hint="eastAsia"/>
              </w:rPr>
              <w:t>兒童樂園場保留地</w:t>
            </w:r>
          </w:p>
        </w:tc>
      </w:tr>
      <w:tr w:rsidR="005A50AB" w:rsidRPr="00543E73" w14:paraId="794C39E1"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29A6B446" w14:textId="77777777" w:rsidR="005A50AB" w:rsidRDefault="005A50AB" w:rsidP="007E2411">
            <w:pPr>
              <w:rPr>
                <w:rFonts w:ascii="標楷體" w:eastAsia="標楷體" w:hAnsi="標楷體" w:cs="新細明體"/>
              </w:rPr>
            </w:pPr>
            <w:r>
              <w:rPr>
                <w:rFonts w:ascii="標楷體" w:eastAsia="標楷體" w:hAnsi="標楷體" w:hint="eastAsia"/>
              </w:rPr>
              <w:t>49</w:t>
            </w:r>
          </w:p>
        </w:tc>
        <w:tc>
          <w:tcPr>
            <w:tcW w:w="4819" w:type="dxa"/>
            <w:tcBorders>
              <w:top w:val="nil"/>
              <w:left w:val="nil"/>
              <w:bottom w:val="single" w:sz="4" w:space="0" w:color="auto"/>
              <w:right w:val="single" w:sz="4" w:space="0" w:color="auto"/>
            </w:tcBorders>
            <w:shd w:val="clear" w:color="auto" w:fill="auto"/>
            <w:noWrap/>
            <w:vAlign w:val="center"/>
          </w:tcPr>
          <w:p w14:paraId="7B5EA77C" w14:textId="77777777" w:rsidR="005A50AB" w:rsidRDefault="005A50AB" w:rsidP="007E2411">
            <w:pPr>
              <w:rPr>
                <w:rFonts w:ascii="標楷體" w:eastAsia="標楷體" w:hAnsi="標楷體" w:cs="新細明體"/>
              </w:rPr>
            </w:pPr>
            <w:r>
              <w:rPr>
                <w:rFonts w:ascii="標楷體" w:eastAsia="標楷體" w:hAnsi="標楷體" w:hint="eastAsia"/>
              </w:rPr>
              <w:t>民用航空站保留地</w:t>
            </w:r>
          </w:p>
        </w:tc>
      </w:tr>
      <w:tr w:rsidR="005A50AB" w:rsidRPr="00543E73" w14:paraId="7FD58F57"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7C555410" w14:textId="77777777" w:rsidR="005A50AB" w:rsidRDefault="005A50AB" w:rsidP="007E2411">
            <w:pPr>
              <w:rPr>
                <w:rFonts w:ascii="標楷體" w:eastAsia="標楷體" w:hAnsi="標楷體" w:cs="新細明體"/>
              </w:rPr>
            </w:pPr>
            <w:r>
              <w:rPr>
                <w:rFonts w:ascii="標楷體" w:eastAsia="標楷體" w:hAnsi="標楷體" w:hint="eastAsia"/>
              </w:rPr>
              <w:t>50</w:t>
            </w:r>
          </w:p>
        </w:tc>
        <w:tc>
          <w:tcPr>
            <w:tcW w:w="4819" w:type="dxa"/>
            <w:tcBorders>
              <w:top w:val="nil"/>
              <w:left w:val="nil"/>
              <w:bottom w:val="single" w:sz="4" w:space="0" w:color="auto"/>
              <w:right w:val="single" w:sz="4" w:space="0" w:color="auto"/>
            </w:tcBorders>
            <w:shd w:val="clear" w:color="auto" w:fill="auto"/>
            <w:noWrap/>
            <w:vAlign w:val="center"/>
          </w:tcPr>
          <w:p w14:paraId="7086D63B" w14:textId="77777777" w:rsidR="005A50AB" w:rsidRDefault="005A50AB" w:rsidP="007E2411">
            <w:pPr>
              <w:rPr>
                <w:rFonts w:ascii="標楷體" w:eastAsia="標楷體" w:hAnsi="標楷體" w:cs="新細明體"/>
              </w:rPr>
            </w:pPr>
            <w:r>
              <w:rPr>
                <w:rFonts w:ascii="標楷體" w:eastAsia="標楷體" w:hAnsi="標楷體" w:hint="eastAsia"/>
              </w:rPr>
              <w:t>停車場保留地</w:t>
            </w:r>
          </w:p>
        </w:tc>
      </w:tr>
      <w:tr w:rsidR="005A50AB" w:rsidRPr="00543E73" w14:paraId="04D87884"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EE8EAD3" w14:textId="77777777" w:rsidR="005A50AB" w:rsidRDefault="005A50AB" w:rsidP="007E2411">
            <w:pPr>
              <w:rPr>
                <w:rFonts w:ascii="標楷體" w:eastAsia="標楷體" w:hAnsi="標楷體" w:cs="新細明體"/>
              </w:rPr>
            </w:pPr>
            <w:r>
              <w:rPr>
                <w:rFonts w:ascii="標楷體" w:eastAsia="標楷體" w:hAnsi="標楷體" w:hint="eastAsia"/>
              </w:rPr>
              <w:t>51</w:t>
            </w:r>
          </w:p>
        </w:tc>
        <w:tc>
          <w:tcPr>
            <w:tcW w:w="4819" w:type="dxa"/>
            <w:tcBorders>
              <w:top w:val="nil"/>
              <w:left w:val="nil"/>
              <w:bottom w:val="single" w:sz="4" w:space="0" w:color="auto"/>
              <w:right w:val="single" w:sz="4" w:space="0" w:color="auto"/>
            </w:tcBorders>
            <w:shd w:val="clear" w:color="auto" w:fill="auto"/>
            <w:noWrap/>
            <w:vAlign w:val="center"/>
          </w:tcPr>
          <w:p w14:paraId="088581FD" w14:textId="77777777" w:rsidR="005A50AB" w:rsidRDefault="005A50AB" w:rsidP="007E2411">
            <w:pPr>
              <w:rPr>
                <w:rFonts w:ascii="標楷體" w:eastAsia="標楷體" w:hAnsi="標楷體" w:cs="新細明體"/>
              </w:rPr>
            </w:pPr>
            <w:r>
              <w:rPr>
                <w:rFonts w:ascii="標楷體" w:eastAsia="標楷體" w:hAnsi="標楷體" w:hint="eastAsia"/>
              </w:rPr>
              <w:t>河道保留地</w:t>
            </w:r>
          </w:p>
        </w:tc>
      </w:tr>
      <w:tr w:rsidR="005A50AB" w:rsidRPr="00543E73" w14:paraId="3F2A2277"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7F941CDE" w14:textId="77777777" w:rsidR="005A50AB" w:rsidRDefault="005A50AB" w:rsidP="007E2411">
            <w:pPr>
              <w:rPr>
                <w:rFonts w:ascii="標楷體" w:eastAsia="標楷體" w:hAnsi="標楷體" w:cs="新細明體"/>
              </w:rPr>
            </w:pPr>
            <w:r>
              <w:rPr>
                <w:rFonts w:ascii="標楷體" w:eastAsia="標楷體" w:hAnsi="標楷體" w:hint="eastAsia"/>
              </w:rPr>
              <w:t>52</w:t>
            </w:r>
          </w:p>
        </w:tc>
        <w:tc>
          <w:tcPr>
            <w:tcW w:w="4819" w:type="dxa"/>
            <w:tcBorders>
              <w:top w:val="nil"/>
              <w:left w:val="nil"/>
              <w:bottom w:val="single" w:sz="4" w:space="0" w:color="auto"/>
              <w:right w:val="single" w:sz="4" w:space="0" w:color="auto"/>
            </w:tcBorders>
            <w:shd w:val="clear" w:color="auto" w:fill="auto"/>
            <w:noWrap/>
            <w:vAlign w:val="center"/>
          </w:tcPr>
          <w:p w14:paraId="70246456" w14:textId="77777777" w:rsidR="005A50AB" w:rsidRDefault="005A50AB" w:rsidP="007E2411">
            <w:pPr>
              <w:rPr>
                <w:rFonts w:ascii="標楷體" w:eastAsia="標楷體" w:hAnsi="標楷體" w:cs="新細明體"/>
              </w:rPr>
            </w:pPr>
            <w:r>
              <w:rPr>
                <w:rFonts w:ascii="標楷體" w:eastAsia="標楷體" w:hAnsi="標楷體" w:hint="eastAsia"/>
              </w:rPr>
              <w:t>港埠保留地</w:t>
            </w:r>
          </w:p>
        </w:tc>
      </w:tr>
      <w:tr w:rsidR="005A50AB" w:rsidRPr="00543E73" w14:paraId="6B1611F1"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E79065F" w14:textId="77777777" w:rsidR="005A50AB" w:rsidRDefault="005A50AB" w:rsidP="007E2411">
            <w:pPr>
              <w:rPr>
                <w:rFonts w:ascii="標楷體" w:eastAsia="標楷體" w:hAnsi="標楷體" w:cs="新細明體"/>
              </w:rPr>
            </w:pPr>
            <w:r>
              <w:rPr>
                <w:rFonts w:ascii="標楷體" w:eastAsia="標楷體" w:hAnsi="標楷體" w:hint="eastAsia"/>
              </w:rPr>
              <w:t>53</w:t>
            </w:r>
          </w:p>
        </w:tc>
        <w:tc>
          <w:tcPr>
            <w:tcW w:w="4819" w:type="dxa"/>
            <w:tcBorders>
              <w:top w:val="nil"/>
              <w:left w:val="nil"/>
              <w:bottom w:val="single" w:sz="4" w:space="0" w:color="auto"/>
              <w:right w:val="single" w:sz="4" w:space="0" w:color="auto"/>
            </w:tcBorders>
            <w:shd w:val="clear" w:color="auto" w:fill="auto"/>
            <w:noWrap/>
            <w:vAlign w:val="center"/>
          </w:tcPr>
          <w:p w14:paraId="13F64DDF" w14:textId="77777777" w:rsidR="005A50AB" w:rsidRDefault="005A50AB" w:rsidP="007E2411">
            <w:pPr>
              <w:rPr>
                <w:rFonts w:ascii="標楷體" w:eastAsia="標楷體" w:hAnsi="標楷體" w:cs="新細明體"/>
              </w:rPr>
            </w:pPr>
            <w:r>
              <w:rPr>
                <w:rFonts w:ascii="標楷體" w:eastAsia="標楷體" w:hAnsi="標楷體" w:hint="eastAsia"/>
              </w:rPr>
              <w:t>學校保留地</w:t>
            </w:r>
          </w:p>
        </w:tc>
      </w:tr>
      <w:tr w:rsidR="005A50AB" w:rsidRPr="00543E73" w14:paraId="73ED2A09"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8BB31A7" w14:textId="77777777" w:rsidR="005A50AB" w:rsidRDefault="005A50AB" w:rsidP="007E2411">
            <w:pPr>
              <w:rPr>
                <w:rFonts w:ascii="標楷體" w:eastAsia="標楷體" w:hAnsi="標楷體" w:cs="新細明體"/>
              </w:rPr>
            </w:pPr>
            <w:r>
              <w:rPr>
                <w:rFonts w:ascii="標楷體" w:eastAsia="標楷體" w:hAnsi="標楷體" w:hint="eastAsia"/>
              </w:rPr>
              <w:t>54</w:t>
            </w:r>
          </w:p>
        </w:tc>
        <w:tc>
          <w:tcPr>
            <w:tcW w:w="4819" w:type="dxa"/>
            <w:tcBorders>
              <w:top w:val="nil"/>
              <w:left w:val="nil"/>
              <w:bottom w:val="single" w:sz="4" w:space="0" w:color="auto"/>
              <w:right w:val="single" w:sz="4" w:space="0" w:color="auto"/>
            </w:tcBorders>
            <w:shd w:val="clear" w:color="auto" w:fill="auto"/>
            <w:noWrap/>
            <w:vAlign w:val="center"/>
          </w:tcPr>
          <w:p w14:paraId="506CAB1C" w14:textId="77777777" w:rsidR="005A50AB" w:rsidRDefault="005A50AB" w:rsidP="007E2411">
            <w:pPr>
              <w:rPr>
                <w:rFonts w:ascii="標楷體" w:eastAsia="標楷體" w:hAnsi="標楷體" w:cs="新細明體"/>
              </w:rPr>
            </w:pPr>
            <w:r>
              <w:rPr>
                <w:rFonts w:ascii="標楷體" w:eastAsia="標楷體" w:hAnsi="標楷體" w:hint="eastAsia"/>
              </w:rPr>
              <w:t>社教機構保留地</w:t>
            </w:r>
          </w:p>
        </w:tc>
      </w:tr>
      <w:tr w:rsidR="005A50AB" w:rsidRPr="00543E73" w14:paraId="500537F8"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6C728571" w14:textId="77777777" w:rsidR="005A50AB" w:rsidRDefault="005A50AB" w:rsidP="007E2411">
            <w:pPr>
              <w:rPr>
                <w:rFonts w:ascii="標楷體" w:eastAsia="標楷體" w:hAnsi="標楷體" w:cs="新細明體"/>
              </w:rPr>
            </w:pPr>
            <w:r>
              <w:rPr>
                <w:rFonts w:ascii="標楷體" w:eastAsia="標楷體" w:hAnsi="標楷體" w:hint="eastAsia"/>
              </w:rPr>
              <w:t>55</w:t>
            </w:r>
          </w:p>
        </w:tc>
        <w:tc>
          <w:tcPr>
            <w:tcW w:w="4819" w:type="dxa"/>
            <w:tcBorders>
              <w:top w:val="nil"/>
              <w:left w:val="nil"/>
              <w:bottom w:val="single" w:sz="4" w:space="0" w:color="auto"/>
              <w:right w:val="single" w:sz="4" w:space="0" w:color="auto"/>
            </w:tcBorders>
            <w:shd w:val="clear" w:color="auto" w:fill="auto"/>
            <w:noWrap/>
            <w:vAlign w:val="center"/>
          </w:tcPr>
          <w:p w14:paraId="007628BB" w14:textId="77777777" w:rsidR="005A50AB" w:rsidRDefault="005A50AB" w:rsidP="007E2411">
            <w:pPr>
              <w:rPr>
                <w:rFonts w:ascii="標楷體" w:eastAsia="標楷體" w:hAnsi="標楷體" w:cs="新細明體"/>
              </w:rPr>
            </w:pPr>
            <w:r>
              <w:rPr>
                <w:rFonts w:ascii="標楷體" w:eastAsia="標楷體" w:hAnsi="標楷體" w:hint="eastAsia"/>
              </w:rPr>
              <w:t>體育場保留地</w:t>
            </w:r>
          </w:p>
        </w:tc>
      </w:tr>
      <w:tr w:rsidR="005A50AB" w:rsidRPr="00543E73" w14:paraId="3914DD51"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7340FB1C" w14:textId="77777777" w:rsidR="005A50AB" w:rsidRDefault="005A50AB" w:rsidP="007E2411">
            <w:pPr>
              <w:rPr>
                <w:rFonts w:ascii="標楷體" w:eastAsia="標楷體" w:hAnsi="標楷體" w:cs="新細明體"/>
              </w:rPr>
            </w:pPr>
            <w:r>
              <w:rPr>
                <w:rFonts w:ascii="標楷體" w:eastAsia="標楷體" w:hAnsi="標楷體" w:hint="eastAsia"/>
              </w:rPr>
              <w:lastRenderedPageBreak/>
              <w:t>56</w:t>
            </w:r>
          </w:p>
        </w:tc>
        <w:tc>
          <w:tcPr>
            <w:tcW w:w="4819" w:type="dxa"/>
            <w:tcBorders>
              <w:top w:val="nil"/>
              <w:left w:val="nil"/>
              <w:bottom w:val="single" w:sz="4" w:space="0" w:color="auto"/>
              <w:right w:val="single" w:sz="4" w:space="0" w:color="auto"/>
            </w:tcBorders>
            <w:shd w:val="clear" w:color="auto" w:fill="auto"/>
            <w:noWrap/>
            <w:vAlign w:val="center"/>
          </w:tcPr>
          <w:p w14:paraId="1EEE5A8F" w14:textId="77777777" w:rsidR="005A50AB" w:rsidRDefault="005A50AB" w:rsidP="007E2411">
            <w:pPr>
              <w:rPr>
                <w:rFonts w:ascii="標楷體" w:eastAsia="標楷體" w:hAnsi="標楷體" w:cs="新細明體"/>
              </w:rPr>
            </w:pPr>
            <w:r>
              <w:rPr>
                <w:rFonts w:ascii="標楷體" w:eastAsia="標楷體" w:hAnsi="標楷體" w:hint="eastAsia"/>
              </w:rPr>
              <w:t>市場保留地</w:t>
            </w:r>
          </w:p>
        </w:tc>
      </w:tr>
      <w:tr w:rsidR="005A50AB" w:rsidRPr="00543E73" w14:paraId="4AF2DF92"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707B3D32" w14:textId="77777777" w:rsidR="005A50AB" w:rsidRDefault="005A50AB" w:rsidP="007E2411">
            <w:pPr>
              <w:rPr>
                <w:rFonts w:ascii="標楷體" w:eastAsia="標楷體" w:hAnsi="標楷體" w:cs="新細明體"/>
              </w:rPr>
            </w:pPr>
            <w:r>
              <w:rPr>
                <w:rFonts w:ascii="標楷體" w:eastAsia="標楷體" w:hAnsi="標楷體" w:hint="eastAsia"/>
              </w:rPr>
              <w:t>57</w:t>
            </w:r>
          </w:p>
        </w:tc>
        <w:tc>
          <w:tcPr>
            <w:tcW w:w="4819" w:type="dxa"/>
            <w:tcBorders>
              <w:top w:val="nil"/>
              <w:left w:val="nil"/>
              <w:bottom w:val="single" w:sz="4" w:space="0" w:color="auto"/>
              <w:right w:val="single" w:sz="4" w:space="0" w:color="auto"/>
            </w:tcBorders>
            <w:shd w:val="clear" w:color="auto" w:fill="auto"/>
            <w:noWrap/>
            <w:vAlign w:val="center"/>
          </w:tcPr>
          <w:p w14:paraId="42E7A006" w14:textId="77777777" w:rsidR="005A50AB" w:rsidRDefault="005A50AB" w:rsidP="007E2411">
            <w:pPr>
              <w:rPr>
                <w:rFonts w:ascii="標楷體" w:eastAsia="標楷體" w:hAnsi="標楷體" w:cs="新細明體"/>
              </w:rPr>
            </w:pPr>
            <w:r>
              <w:rPr>
                <w:rFonts w:ascii="標楷體" w:eastAsia="標楷體" w:hAnsi="標楷體" w:hint="eastAsia"/>
              </w:rPr>
              <w:t>醫療衛生機構保留地</w:t>
            </w:r>
          </w:p>
        </w:tc>
      </w:tr>
      <w:tr w:rsidR="005A50AB" w:rsidRPr="00543E73" w14:paraId="5844A27B"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6277B243" w14:textId="77777777" w:rsidR="005A50AB" w:rsidRDefault="005A50AB" w:rsidP="007E2411">
            <w:pPr>
              <w:rPr>
                <w:rFonts w:ascii="標楷體" w:eastAsia="標楷體" w:hAnsi="標楷體" w:cs="新細明體"/>
              </w:rPr>
            </w:pPr>
            <w:r>
              <w:rPr>
                <w:rFonts w:ascii="標楷體" w:eastAsia="標楷體" w:hAnsi="標楷體" w:hint="eastAsia"/>
              </w:rPr>
              <w:t>58</w:t>
            </w:r>
          </w:p>
        </w:tc>
        <w:tc>
          <w:tcPr>
            <w:tcW w:w="4819" w:type="dxa"/>
            <w:tcBorders>
              <w:top w:val="nil"/>
              <w:left w:val="nil"/>
              <w:bottom w:val="single" w:sz="4" w:space="0" w:color="auto"/>
              <w:right w:val="single" w:sz="4" w:space="0" w:color="auto"/>
            </w:tcBorders>
            <w:shd w:val="clear" w:color="auto" w:fill="auto"/>
            <w:noWrap/>
            <w:vAlign w:val="center"/>
          </w:tcPr>
          <w:p w14:paraId="24FEA675" w14:textId="77777777" w:rsidR="005A50AB" w:rsidRDefault="005A50AB" w:rsidP="007E2411">
            <w:pPr>
              <w:rPr>
                <w:rFonts w:ascii="標楷體" w:eastAsia="標楷體" w:hAnsi="標楷體" w:cs="新細明體"/>
              </w:rPr>
            </w:pPr>
            <w:r>
              <w:rPr>
                <w:rFonts w:ascii="標楷體" w:eastAsia="標楷體" w:hAnsi="標楷體" w:hint="eastAsia"/>
              </w:rPr>
              <w:t>機關保留地</w:t>
            </w:r>
          </w:p>
        </w:tc>
      </w:tr>
      <w:tr w:rsidR="005A50AB" w:rsidRPr="00543E73" w14:paraId="4FAB77CE"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C1A2991" w14:textId="77777777" w:rsidR="005A50AB" w:rsidRDefault="005A50AB" w:rsidP="007E2411">
            <w:pPr>
              <w:rPr>
                <w:rFonts w:ascii="標楷體" w:eastAsia="標楷體" w:hAnsi="標楷體" w:cs="新細明體"/>
              </w:rPr>
            </w:pPr>
            <w:r>
              <w:rPr>
                <w:rFonts w:ascii="標楷體" w:eastAsia="標楷體" w:hAnsi="標楷體" w:hint="eastAsia"/>
              </w:rPr>
              <w:t>59</w:t>
            </w:r>
          </w:p>
        </w:tc>
        <w:tc>
          <w:tcPr>
            <w:tcW w:w="4819" w:type="dxa"/>
            <w:tcBorders>
              <w:top w:val="nil"/>
              <w:left w:val="nil"/>
              <w:bottom w:val="single" w:sz="4" w:space="0" w:color="auto"/>
              <w:right w:val="single" w:sz="4" w:space="0" w:color="auto"/>
            </w:tcBorders>
            <w:shd w:val="clear" w:color="auto" w:fill="auto"/>
            <w:noWrap/>
            <w:vAlign w:val="center"/>
          </w:tcPr>
          <w:p w14:paraId="72B97431" w14:textId="77777777" w:rsidR="005A50AB" w:rsidRDefault="005A50AB" w:rsidP="007E2411">
            <w:pPr>
              <w:rPr>
                <w:rFonts w:ascii="標楷體" w:eastAsia="標楷體" w:hAnsi="標楷體" w:cs="新細明體"/>
              </w:rPr>
            </w:pPr>
            <w:r>
              <w:rPr>
                <w:rFonts w:ascii="標楷體" w:eastAsia="標楷體" w:hAnsi="標楷體" w:hint="eastAsia"/>
              </w:rPr>
              <w:t>公用事業保留地</w:t>
            </w:r>
          </w:p>
        </w:tc>
      </w:tr>
      <w:tr w:rsidR="005A50AB" w:rsidRPr="00543E73" w14:paraId="53CF4E28"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00200B5B" w14:textId="77777777" w:rsidR="005A50AB" w:rsidRDefault="005A50AB" w:rsidP="007E2411">
            <w:pPr>
              <w:rPr>
                <w:rFonts w:ascii="標楷體" w:eastAsia="標楷體" w:hAnsi="標楷體" w:cs="新細明體"/>
              </w:rPr>
            </w:pPr>
            <w:r>
              <w:rPr>
                <w:rFonts w:ascii="標楷體" w:eastAsia="標楷體" w:hAnsi="標楷體" w:hint="eastAsia"/>
              </w:rPr>
              <w:t>60</w:t>
            </w:r>
          </w:p>
        </w:tc>
        <w:tc>
          <w:tcPr>
            <w:tcW w:w="4819" w:type="dxa"/>
            <w:tcBorders>
              <w:top w:val="nil"/>
              <w:left w:val="nil"/>
              <w:bottom w:val="single" w:sz="4" w:space="0" w:color="auto"/>
              <w:right w:val="single" w:sz="4" w:space="0" w:color="auto"/>
            </w:tcBorders>
            <w:shd w:val="clear" w:color="auto" w:fill="auto"/>
            <w:noWrap/>
            <w:vAlign w:val="center"/>
          </w:tcPr>
          <w:p w14:paraId="68605CA6" w14:textId="77777777" w:rsidR="005A50AB" w:rsidRDefault="005A50AB" w:rsidP="007E2411">
            <w:pPr>
              <w:rPr>
                <w:rFonts w:ascii="標楷體" w:eastAsia="標楷體" w:hAnsi="標楷體" w:cs="新細明體"/>
              </w:rPr>
            </w:pPr>
            <w:r>
              <w:rPr>
                <w:rFonts w:ascii="標楷體" w:eastAsia="標楷體" w:hAnsi="標楷體" w:hint="eastAsia"/>
              </w:rPr>
              <w:t>加油站保留地</w:t>
            </w:r>
          </w:p>
        </w:tc>
      </w:tr>
      <w:tr w:rsidR="005A50AB" w:rsidRPr="00543E73" w14:paraId="1183999C"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2F63470" w14:textId="77777777" w:rsidR="005A50AB" w:rsidRDefault="005A50AB" w:rsidP="007E2411">
            <w:pPr>
              <w:rPr>
                <w:rFonts w:ascii="標楷體" w:eastAsia="標楷體" w:hAnsi="標楷體" w:cs="新細明體"/>
              </w:rPr>
            </w:pPr>
            <w:r>
              <w:rPr>
                <w:rFonts w:ascii="標楷體" w:eastAsia="標楷體" w:hAnsi="標楷體" w:hint="eastAsia"/>
              </w:rPr>
              <w:t>61</w:t>
            </w:r>
          </w:p>
        </w:tc>
        <w:tc>
          <w:tcPr>
            <w:tcW w:w="4819" w:type="dxa"/>
            <w:tcBorders>
              <w:top w:val="nil"/>
              <w:left w:val="nil"/>
              <w:bottom w:val="single" w:sz="4" w:space="0" w:color="auto"/>
              <w:right w:val="single" w:sz="4" w:space="0" w:color="auto"/>
            </w:tcBorders>
            <w:shd w:val="clear" w:color="auto" w:fill="auto"/>
            <w:noWrap/>
            <w:vAlign w:val="center"/>
          </w:tcPr>
          <w:p w14:paraId="4A4699B5" w14:textId="77777777" w:rsidR="005A50AB" w:rsidRDefault="005A50AB" w:rsidP="007E2411">
            <w:pPr>
              <w:rPr>
                <w:rFonts w:ascii="標楷體" w:eastAsia="標楷體" w:hAnsi="標楷體" w:cs="新細明體"/>
              </w:rPr>
            </w:pPr>
            <w:r>
              <w:rPr>
                <w:rFonts w:ascii="標楷體" w:eastAsia="標楷體" w:hAnsi="標楷體" w:hint="eastAsia"/>
              </w:rPr>
              <w:t>其他保留地</w:t>
            </w:r>
          </w:p>
        </w:tc>
      </w:tr>
    </w:tbl>
    <w:p w14:paraId="00A8BBE2" w14:textId="77777777" w:rsidR="005A50AB" w:rsidRPr="00543E73" w:rsidRDefault="005A50AB" w:rsidP="005A50AB">
      <w:pPr>
        <w:tabs>
          <w:tab w:val="left" w:pos="788"/>
        </w:tabs>
        <w:ind w:leftChars="300" w:left="720"/>
        <w:rPr>
          <w:rFonts w:ascii="標楷體" w:eastAsia="標楷體" w:hAnsi="標楷體"/>
        </w:rPr>
      </w:pPr>
    </w:p>
    <w:p w14:paraId="643C8825" w14:textId="6EAC9CE2" w:rsidR="005A50AB" w:rsidRPr="00543E73" w:rsidRDefault="005A50AB" w:rsidP="00894D7B">
      <w:pPr>
        <w:numPr>
          <w:ilvl w:val="0"/>
          <w:numId w:val="15"/>
        </w:numPr>
        <w:rPr>
          <w:rFonts w:ascii="標楷體" w:eastAsia="標楷體" w:hAnsi="標楷體"/>
        </w:rPr>
      </w:pPr>
      <w:r w:rsidRPr="00F33E6D">
        <w:rPr>
          <w:rFonts w:ascii="標楷體" w:eastAsia="標楷體" w:hAnsi="標楷體" w:hint="eastAsia"/>
          <w:color w:val="000000"/>
        </w:rPr>
        <w:t>地目</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5A50AB" w:rsidRPr="00543E73" w14:paraId="489ECF2F" w14:textId="77777777" w:rsidTr="007E2411">
        <w:trPr>
          <w:trHeight w:val="340"/>
          <w:tblHeader/>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13FD262" w14:textId="77777777" w:rsidR="005A50AB" w:rsidRPr="00543E73" w:rsidRDefault="005A50AB" w:rsidP="007E2411">
            <w:pPr>
              <w:widowControl/>
              <w:rPr>
                <w:rFonts w:ascii="標楷體" w:eastAsia="標楷體" w:hAnsi="標楷體" w:cs="新細明體"/>
                <w:kern w:val="0"/>
              </w:rPr>
            </w:pPr>
            <w:r w:rsidRPr="00543E73">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08769780" w14:textId="77777777" w:rsidR="005A50AB" w:rsidRPr="00543E73" w:rsidRDefault="005A50AB" w:rsidP="007E2411">
            <w:pPr>
              <w:widowControl/>
              <w:rPr>
                <w:rFonts w:ascii="標楷體" w:eastAsia="標楷體" w:hAnsi="標楷體" w:cs="新細明體"/>
                <w:kern w:val="0"/>
              </w:rPr>
            </w:pPr>
            <w:r w:rsidRPr="00543E73">
              <w:rPr>
                <w:rFonts w:ascii="標楷體" w:eastAsia="標楷體" w:hAnsi="標楷體" w:cs="新細明體" w:hint="eastAsia"/>
                <w:kern w:val="0"/>
              </w:rPr>
              <w:t>說明</w:t>
            </w:r>
          </w:p>
        </w:tc>
      </w:tr>
      <w:tr w:rsidR="005A50AB" w:rsidRPr="00543E73" w14:paraId="7FA24BE7"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0F7F2092" w14:textId="77777777" w:rsidR="005A50AB" w:rsidRDefault="005A50AB" w:rsidP="007E2411">
            <w:pPr>
              <w:rPr>
                <w:rFonts w:ascii="標楷體" w:eastAsia="標楷體" w:hAnsi="標楷體" w:cs="新細明體"/>
              </w:rPr>
            </w:pPr>
            <w:r>
              <w:rPr>
                <w:rFonts w:ascii="標楷體" w:eastAsia="標楷體" w:hAnsi="標楷體" w:hint="eastAsia"/>
              </w:rPr>
              <w:t>01</w:t>
            </w:r>
          </w:p>
        </w:tc>
        <w:tc>
          <w:tcPr>
            <w:tcW w:w="4819" w:type="dxa"/>
            <w:tcBorders>
              <w:top w:val="nil"/>
              <w:left w:val="nil"/>
              <w:bottom w:val="single" w:sz="4" w:space="0" w:color="auto"/>
              <w:right w:val="single" w:sz="4" w:space="0" w:color="auto"/>
            </w:tcBorders>
            <w:shd w:val="clear" w:color="auto" w:fill="auto"/>
            <w:noWrap/>
            <w:vAlign w:val="center"/>
          </w:tcPr>
          <w:p w14:paraId="1B113EC8" w14:textId="77777777" w:rsidR="005A50AB" w:rsidRDefault="005A50AB" w:rsidP="007E2411">
            <w:pPr>
              <w:rPr>
                <w:rFonts w:ascii="標楷體" w:eastAsia="標楷體" w:hAnsi="標楷體" w:cs="新細明體"/>
              </w:rPr>
            </w:pPr>
            <w:r>
              <w:rPr>
                <w:rFonts w:ascii="標楷體" w:eastAsia="標楷體" w:hAnsi="標楷體" w:hint="eastAsia"/>
              </w:rPr>
              <w:t>建</w:t>
            </w:r>
          </w:p>
        </w:tc>
      </w:tr>
      <w:tr w:rsidR="005A50AB" w:rsidRPr="00543E73" w14:paraId="641A4BC1"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1046E78A" w14:textId="77777777" w:rsidR="005A50AB" w:rsidRDefault="005A50AB" w:rsidP="007E2411">
            <w:pPr>
              <w:rPr>
                <w:rFonts w:ascii="標楷體" w:eastAsia="標楷體" w:hAnsi="標楷體" w:cs="新細明體"/>
              </w:rPr>
            </w:pPr>
            <w:r>
              <w:rPr>
                <w:rFonts w:ascii="標楷體" w:eastAsia="標楷體" w:hAnsi="標楷體" w:hint="eastAsia"/>
              </w:rPr>
              <w:t>02</w:t>
            </w:r>
          </w:p>
        </w:tc>
        <w:tc>
          <w:tcPr>
            <w:tcW w:w="4819" w:type="dxa"/>
            <w:tcBorders>
              <w:top w:val="nil"/>
              <w:left w:val="nil"/>
              <w:bottom w:val="single" w:sz="4" w:space="0" w:color="auto"/>
              <w:right w:val="single" w:sz="4" w:space="0" w:color="auto"/>
            </w:tcBorders>
            <w:shd w:val="clear" w:color="auto" w:fill="auto"/>
            <w:noWrap/>
            <w:vAlign w:val="center"/>
          </w:tcPr>
          <w:p w14:paraId="0B2D4E1C" w14:textId="77777777" w:rsidR="005A50AB" w:rsidRDefault="005A50AB" w:rsidP="007E2411">
            <w:pPr>
              <w:rPr>
                <w:rFonts w:ascii="標楷體" w:eastAsia="標楷體" w:hAnsi="標楷體" w:cs="新細明體"/>
              </w:rPr>
            </w:pPr>
            <w:r>
              <w:rPr>
                <w:rFonts w:ascii="標楷體" w:eastAsia="標楷體" w:hAnsi="標楷體" w:hint="eastAsia"/>
              </w:rPr>
              <w:t>田</w:t>
            </w:r>
          </w:p>
        </w:tc>
      </w:tr>
      <w:tr w:rsidR="005A50AB" w:rsidRPr="00543E73" w14:paraId="00337171"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FD9252B" w14:textId="77777777" w:rsidR="005A50AB" w:rsidRDefault="005A50AB" w:rsidP="007E2411">
            <w:pPr>
              <w:rPr>
                <w:rFonts w:ascii="標楷體" w:eastAsia="標楷體" w:hAnsi="標楷體" w:cs="新細明體"/>
              </w:rPr>
            </w:pPr>
            <w:r>
              <w:rPr>
                <w:rFonts w:ascii="標楷體" w:eastAsia="標楷體" w:hAnsi="標楷體" w:hint="eastAsia"/>
              </w:rPr>
              <w:t>03</w:t>
            </w:r>
          </w:p>
        </w:tc>
        <w:tc>
          <w:tcPr>
            <w:tcW w:w="4819" w:type="dxa"/>
            <w:tcBorders>
              <w:top w:val="nil"/>
              <w:left w:val="nil"/>
              <w:bottom w:val="single" w:sz="4" w:space="0" w:color="auto"/>
              <w:right w:val="single" w:sz="4" w:space="0" w:color="auto"/>
            </w:tcBorders>
            <w:shd w:val="clear" w:color="auto" w:fill="auto"/>
            <w:noWrap/>
            <w:vAlign w:val="center"/>
          </w:tcPr>
          <w:p w14:paraId="2873DEB4" w14:textId="77777777" w:rsidR="005A50AB" w:rsidRDefault="005A50AB" w:rsidP="007E2411">
            <w:pPr>
              <w:rPr>
                <w:rFonts w:ascii="標楷體" w:eastAsia="標楷體" w:hAnsi="標楷體" w:cs="新細明體"/>
              </w:rPr>
            </w:pPr>
            <w:r>
              <w:rPr>
                <w:rFonts w:ascii="標楷體" w:eastAsia="標楷體" w:hAnsi="標楷體" w:hint="eastAsia"/>
              </w:rPr>
              <w:t>旱</w:t>
            </w:r>
          </w:p>
        </w:tc>
      </w:tr>
      <w:tr w:rsidR="005A50AB" w:rsidRPr="00543E73" w14:paraId="66852B0D"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093AB8E" w14:textId="77777777" w:rsidR="005A50AB" w:rsidRDefault="005A50AB" w:rsidP="007E2411">
            <w:pPr>
              <w:rPr>
                <w:rFonts w:ascii="標楷體" w:eastAsia="標楷體" w:hAnsi="標楷體" w:cs="新細明體"/>
              </w:rPr>
            </w:pPr>
            <w:r>
              <w:rPr>
                <w:rFonts w:ascii="標楷體" w:eastAsia="標楷體" w:hAnsi="標楷體" w:hint="eastAsia"/>
              </w:rPr>
              <w:t>04</w:t>
            </w:r>
          </w:p>
        </w:tc>
        <w:tc>
          <w:tcPr>
            <w:tcW w:w="4819" w:type="dxa"/>
            <w:tcBorders>
              <w:top w:val="nil"/>
              <w:left w:val="nil"/>
              <w:bottom w:val="single" w:sz="4" w:space="0" w:color="auto"/>
              <w:right w:val="single" w:sz="4" w:space="0" w:color="auto"/>
            </w:tcBorders>
            <w:shd w:val="clear" w:color="auto" w:fill="auto"/>
            <w:noWrap/>
            <w:vAlign w:val="center"/>
          </w:tcPr>
          <w:p w14:paraId="4C294692" w14:textId="77777777" w:rsidR="005A50AB" w:rsidRDefault="005A50AB" w:rsidP="007E2411">
            <w:pPr>
              <w:rPr>
                <w:rFonts w:ascii="標楷體" w:eastAsia="標楷體" w:hAnsi="標楷體" w:cs="新細明體"/>
              </w:rPr>
            </w:pPr>
            <w:r>
              <w:rPr>
                <w:rFonts w:ascii="標楷體" w:eastAsia="標楷體" w:hAnsi="標楷體" w:hint="eastAsia"/>
              </w:rPr>
              <w:t>雜</w:t>
            </w:r>
          </w:p>
        </w:tc>
      </w:tr>
      <w:tr w:rsidR="005A50AB" w:rsidRPr="00543E73" w14:paraId="7BCEE5DF"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1DD16DA9" w14:textId="77777777" w:rsidR="005A50AB" w:rsidRDefault="005A50AB" w:rsidP="007E2411">
            <w:pPr>
              <w:rPr>
                <w:rFonts w:ascii="標楷體" w:eastAsia="標楷體" w:hAnsi="標楷體" w:cs="新細明體"/>
              </w:rPr>
            </w:pPr>
            <w:r>
              <w:rPr>
                <w:rFonts w:ascii="標楷體" w:eastAsia="標楷體" w:hAnsi="標楷體" w:hint="eastAsia"/>
              </w:rPr>
              <w:t>05</w:t>
            </w:r>
          </w:p>
        </w:tc>
        <w:tc>
          <w:tcPr>
            <w:tcW w:w="4819" w:type="dxa"/>
            <w:tcBorders>
              <w:top w:val="nil"/>
              <w:left w:val="nil"/>
              <w:bottom w:val="single" w:sz="4" w:space="0" w:color="auto"/>
              <w:right w:val="single" w:sz="4" w:space="0" w:color="auto"/>
            </w:tcBorders>
            <w:shd w:val="clear" w:color="auto" w:fill="auto"/>
            <w:noWrap/>
            <w:vAlign w:val="center"/>
          </w:tcPr>
          <w:p w14:paraId="0668C15E" w14:textId="77777777" w:rsidR="005A50AB" w:rsidRDefault="005A50AB" w:rsidP="007E2411">
            <w:pPr>
              <w:rPr>
                <w:rFonts w:ascii="標楷體" w:eastAsia="標楷體" w:hAnsi="標楷體" w:cs="新細明體"/>
              </w:rPr>
            </w:pPr>
            <w:r>
              <w:rPr>
                <w:rFonts w:ascii="標楷體" w:eastAsia="標楷體" w:hAnsi="標楷體" w:hint="eastAsia"/>
              </w:rPr>
              <w:t>水</w:t>
            </w:r>
          </w:p>
        </w:tc>
      </w:tr>
      <w:tr w:rsidR="005A50AB" w:rsidRPr="00543E73" w14:paraId="5A499AB2"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B559B17" w14:textId="77777777" w:rsidR="005A50AB" w:rsidRDefault="005A50AB" w:rsidP="007E2411">
            <w:pPr>
              <w:rPr>
                <w:rFonts w:ascii="標楷體" w:eastAsia="標楷體" w:hAnsi="標楷體" w:cs="新細明體"/>
              </w:rPr>
            </w:pPr>
            <w:r>
              <w:rPr>
                <w:rFonts w:ascii="標楷體" w:eastAsia="標楷體" w:hAnsi="標楷體" w:hint="eastAsia"/>
              </w:rPr>
              <w:t>06</w:t>
            </w:r>
          </w:p>
        </w:tc>
        <w:tc>
          <w:tcPr>
            <w:tcW w:w="4819" w:type="dxa"/>
            <w:tcBorders>
              <w:top w:val="nil"/>
              <w:left w:val="nil"/>
              <w:bottom w:val="single" w:sz="4" w:space="0" w:color="auto"/>
              <w:right w:val="single" w:sz="4" w:space="0" w:color="auto"/>
            </w:tcBorders>
            <w:shd w:val="clear" w:color="auto" w:fill="auto"/>
            <w:noWrap/>
            <w:vAlign w:val="center"/>
          </w:tcPr>
          <w:p w14:paraId="2E2B9D98" w14:textId="77777777" w:rsidR="005A50AB" w:rsidRDefault="005A50AB" w:rsidP="007E2411">
            <w:pPr>
              <w:rPr>
                <w:rFonts w:ascii="標楷體" w:eastAsia="標楷體" w:hAnsi="標楷體" w:cs="新細明體"/>
              </w:rPr>
            </w:pPr>
            <w:r>
              <w:rPr>
                <w:rFonts w:ascii="標楷體" w:eastAsia="標楷體" w:hAnsi="標楷體" w:hint="eastAsia"/>
              </w:rPr>
              <w:t>道</w:t>
            </w:r>
          </w:p>
        </w:tc>
      </w:tr>
      <w:tr w:rsidR="005A50AB" w:rsidRPr="00543E73" w14:paraId="60BA0C53"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4C08DA2" w14:textId="77777777" w:rsidR="005A50AB" w:rsidRDefault="005A50AB" w:rsidP="007E2411">
            <w:pPr>
              <w:rPr>
                <w:rFonts w:ascii="標楷體" w:eastAsia="標楷體" w:hAnsi="標楷體" w:cs="新細明體"/>
              </w:rPr>
            </w:pPr>
            <w:r>
              <w:rPr>
                <w:rFonts w:ascii="標楷體" w:eastAsia="標楷體" w:hAnsi="標楷體" w:hint="eastAsia"/>
              </w:rPr>
              <w:t>07</w:t>
            </w:r>
          </w:p>
        </w:tc>
        <w:tc>
          <w:tcPr>
            <w:tcW w:w="4819" w:type="dxa"/>
            <w:tcBorders>
              <w:top w:val="nil"/>
              <w:left w:val="nil"/>
              <w:bottom w:val="single" w:sz="4" w:space="0" w:color="auto"/>
              <w:right w:val="single" w:sz="4" w:space="0" w:color="auto"/>
            </w:tcBorders>
            <w:shd w:val="clear" w:color="auto" w:fill="auto"/>
            <w:noWrap/>
            <w:vAlign w:val="center"/>
          </w:tcPr>
          <w:p w14:paraId="7A065A10" w14:textId="77777777" w:rsidR="005A50AB" w:rsidRDefault="005A50AB" w:rsidP="007E2411">
            <w:pPr>
              <w:rPr>
                <w:rFonts w:ascii="標楷體" w:eastAsia="標楷體" w:hAnsi="標楷體" w:cs="新細明體"/>
              </w:rPr>
            </w:pPr>
            <w:r>
              <w:rPr>
                <w:rFonts w:ascii="標楷體" w:eastAsia="標楷體" w:hAnsi="標楷體" w:hint="eastAsia"/>
              </w:rPr>
              <w:t>溜</w:t>
            </w:r>
          </w:p>
        </w:tc>
      </w:tr>
      <w:tr w:rsidR="005A50AB" w:rsidRPr="00543E73" w14:paraId="03A45DF1"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C77B760" w14:textId="77777777" w:rsidR="005A50AB" w:rsidRDefault="005A50AB" w:rsidP="007E2411">
            <w:pPr>
              <w:rPr>
                <w:rFonts w:ascii="標楷體" w:eastAsia="標楷體" w:hAnsi="標楷體" w:cs="新細明體"/>
              </w:rPr>
            </w:pPr>
            <w:r>
              <w:rPr>
                <w:rFonts w:ascii="標楷體" w:eastAsia="標楷體" w:hAnsi="標楷體" w:hint="eastAsia"/>
              </w:rPr>
              <w:t>08</w:t>
            </w:r>
          </w:p>
        </w:tc>
        <w:tc>
          <w:tcPr>
            <w:tcW w:w="4819" w:type="dxa"/>
            <w:tcBorders>
              <w:top w:val="nil"/>
              <w:left w:val="nil"/>
              <w:bottom w:val="single" w:sz="4" w:space="0" w:color="auto"/>
              <w:right w:val="single" w:sz="4" w:space="0" w:color="auto"/>
            </w:tcBorders>
            <w:shd w:val="clear" w:color="auto" w:fill="auto"/>
            <w:noWrap/>
            <w:vAlign w:val="center"/>
          </w:tcPr>
          <w:p w14:paraId="77C2B4F0" w14:textId="77777777" w:rsidR="005A50AB" w:rsidRDefault="005A50AB" w:rsidP="007E2411">
            <w:pPr>
              <w:rPr>
                <w:rFonts w:ascii="標楷體" w:eastAsia="標楷體" w:hAnsi="標楷體" w:cs="新細明體"/>
              </w:rPr>
            </w:pPr>
            <w:r>
              <w:rPr>
                <w:rFonts w:ascii="標楷體" w:eastAsia="標楷體" w:hAnsi="標楷體" w:hint="eastAsia"/>
              </w:rPr>
              <w:t>原</w:t>
            </w:r>
          </w:p>
        </w:tc>
      </w:tr>
      <w:tr w:rsidR="005A50AB" w:rsidRPr="00543E73" w14:paraId="319E3557"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3B498AD" w14:textId="77777777" w:rsidR="005A50AB" w:rsidRDefault="005A50AB" w:rsidP="007E2411">
            <w:pPr>
              <w:rPr>
                <w:rFonts w:ascii="標楷體" w:eastAsia="標楷體" w:hAnsi="標楷體" w:cs="新細明體"/>
              </w:rPr>
            </w:pPr>
            <w:r>
              <w:rPr>
                <w:rFonts w:ascii="標楷體" w:eastAsia="標楷體" w:hAnsi="標楷體" w:hint="eastAsia"/>
              </w:rPr>
              <w:t>09</w:t>
            </w:r>
          </w:p>
        </w:tc>
        <w:tc>
          <w:tcPr>
            <w:tcW w:w="4819" w:type="dxa"/>
            <w:tcBorders>
              <w:top w:val="nil"/>
              <w:left w:val="nil"/>
              <w:bottom w:val="single" w:sz="4" w:space="0" w:color="auto"/>
              <w:right w:val="single" w:sz="4" w:space="0" w:color="auto"/>
            </w:tcBorders>
            <w:shd w:val="clear" w:color="auto" w:fill="auto"/>
            <w:noWrap/>
            <w:vAlign w:val="center"/>
          </w:tcPr>
          <w:p w14:paraId="5252128B" w14:textId="77777777" w:rsidR="005A50AB" w:rsidRDefault="005A50AB" w:rsidP="007E2411">
            <w:pPr>
              <w:rPr>
                <w:rFonts w:ascii="標楷體" w:eastAsia="標楷體" w:hAnsi="標楷體" w:cs="新細明體"/>
              </w:rPr>
            </w:pPr>
            <w:r>
              <w:rPr>
                <w:rFonts w:ascii="標楷體" w:eastAsia="標楷體" w:hAnsi="標楷體" w:hint="eastAsia"/>
              </w:rPr>
              <w:t>林</w:t>
            </w:r>
          </w:p>
        </w:tc>
      </w:tr>
      <w:tr w:rsidR="005A50AB" w:rsidRPr="00543E73" w14:paraId="5D3CFD2B"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1D711217" w14:textId="77777777" w:rsidR="005A50AB" w:rsidRDefault="005A50AB" w:rsidP="007E2411">
            <w:pPr>
              <w:rPr>
                <w:rFonts w:ascii="標楷體" w:eastAsia="標楷體" w:hAnsi="標楷體" w:cs="新細明體"/>
              </w:rPr>
            </w:pPr>
            <w:r>
              <w:rPr>
                <w:rFonts w:ascii="標楷體" w:eastAsia="標楷體" w:hAnsi="標楷體" w:hint="eastAsia"/>
              </w:rPr>
              <w:t>10</w:t>
            </w:r>
          </w:p>
        </w:tc>
        <w:tc>
          <w:tcPr>
            <w:tcW w:w="4819" w:type="dxa"/>
            <w:tcBorders>
              <w:top w:val="nil"/>
              <w:left w:val="nil"/>
              <w:bottom w:val="single" w:sz="4" w:space="0" w:color="auto"/>
              <w:right w:val="single" w:sz="4" w:space="0" w:color="auto"/>
            </w:tcBorders>
            <w:shd w:val="clear" w:color="auto" w:fill="auto"/>
            <w:noWrap/>
            <w:vAlign w:val="center"/>
          </w:tcPr>
          <w:p w14:paraId="15CFBAC6" w14:textId="77777777" w:rsidR="005A50AB" w:rsidRDefault="005A50AB" w:rsidP="007E2411">
            <w:pPr>
              <w:rPr>
                <w:rFonts w:ascii="標楷體" w:eastAsia="標楷體" w:hAnsi="標楷體" w:cs="新細明體"/>
              </w:rPr>
            </w:pPr>
            <w:r>
              <w:rPr>
                <w:rFonts w:ascii="標楷體" w:eastAsia="標楷體" w:hAnsi="標楷體" w:hint="eastAsia"/>
              </w:rPr>
              <w:t>養</w:t>
            </w:r>
          </w:p>
        </w:tc>
      </w:tr>
      <w:tr w:rsidR="005A50AB" w:rsidRPr="00543E73" w14:paraId="237C6278"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07C94027" w14:textId="77777777" w:rsidR="005A50AB" w:rsidRDefault="005A50AB" w:rsidP="007E2411">
            <w:pPr>
              <w:rPr>
                <w:rFonts w:ascii="標楷體" w:eastAsia="標楷體" w:hAnsi="標楷體" w:cs="新細明體"/>
              </w:rPr>
            </w:pPr>
            <w:r>
              <w:rPr>
                <w:rFonts w:ascii="標楷體" w:eastAsia="標楷體" w:hAnsi="標楷體" w:hint="eastAsia"/>
              </w:rPr>
              <w:t>11</w:t>
            </w:r>
          </w:p>
        </w:tc>
        <w:tc>
          <w:tcPr>
            <w:tcW w:w="4819" w:type="dxa"/>
            <w:tcBorders>
              <w:top w:val="nil"/>
              <w:left w:val="nil"/>
              <w:bottom w:val="single" w:sz="4" w:space="0" w:color="auto"/>
              <w:right w:val="single" w:sz="4" w:space="0" w:color="auto"/>
            </w:tcBorders>
            <w:shd w:val="clear" w:color="auto" w:fill="auto"/>
            <w:noWrap/>
            <w:vAlign w:val="center"/>
          </w:tcPr>
          <w:p w14:paraId="4EAED05D" w14:textId="77777777" w:rsidR="005A50AB" w:rsidRDefault="005A50AB" w:rsidP="007E2411">
            <w:pPr>
              <w:rPr>
                <w:rFonts w:ascii="標楷體" w:eastAsia="標楷體" w:hAnsi="標楷體" w:cs="新細明體"/>
              </w:rPr>
            </w:pPr>
            <w:r>
              <w:rPr>
                <w:rFonts w:ascii="標楷體" w:eastAsia="標楷體" w:hAnsi="標楷體" w:hint="eastAsia"/>
              </w:rPr>
              <w:t>墓</w:t>
            </w:r>
          </w:p>
        </w:tc>
      </w:tr>
      <w:tr w:rsidR="005A50AB" w:rsidRPr="00543E73" w14:paraId="11ACF3BB"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75DA5189" w14:textId="77777777" w:rsidR="005A50AB" w:rsidRDefault="005A50AB" w:rsidP="007E2411">
            <w:pPr>
              <w:rPr>
                <w:rFonts w:ascii="標楷體" w:eastAsia="標楷體" w:hAnsi="標楷體" w:cs="新細明體"/>
              </w:rPr>
            </w:pPr>
            <w:r>
              <w:rPr>
                <w:rFonts w:ascii="標楷體" w:eastAsia="標楷體" w:hAnsi="標楷體" w:hint="eastAsia"/>
              </w:rPr>
              <w:t>12</w:t>
            </w:r>
          </w:p>
        </w:tc>
        <w:tc>
          <w:tcPr>
            <w:tcW w:w="4819" w:type="dxa"/>
            <w:tcBorders>
              <w:top w:val="nil"/>
              <w:left w:val="nil"/>
              <w:bottom w:val="single" w:sz="4" w:space="0" w:color="auto"/>
              <w:right w:val="single" w:sz="4" w:space="0" w:color="auto"/>
            </w:tcBorders>
            <w:shd w:val="clear" w:color="auto" w:fill="auto"/>
            <w:noWrap/>
            <w:vAlign w:val="center"/>
          </w:tcPr>
          <w:p w14:paraId="5376DA99" w14:textId="77777777" w:rsidR="005A50AB" w:rsidRDefault="005A50AB" w:rsidP="007E2411">
            <w:pPr>
              <w:rPr>
                <w:rFonts w:ascii="標楷體" w:eastAsia="標楷體" w:hAnsi="標楷體" w:cs="新細明體"/>
              </w:rPr>
            </w:pPr>
            <w:r>
              <w:rPr>
                <w:rFonts w:ascii="標楷體" w:eastAsia="標楷體" w:hAnsi="標楷體" w:hint="eastAsia"/>
              </w:rPr>
              <w:t>祠</w:t>
            </w:r>
          </w:p>
        </w:tc>
      </w:tr>
      <w:tr w:rsidR="005A50AB" w:rsidRPr="00543E73" w14:paraId="7AC6AB4C"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30EFFBC" w14:textId="77777777" w:rsidR="005A50AB" w:rsidRDefault="005A50AB" w:rsidP="007E2411">
            <w:pPr>
              <w:rPr>
                <w:rFonts w:ascii="標楷體" w:eastAsia="標楷體" w:hAnsi="標楷體" w:cs="新細明體"/>
              </w:rPr>
            </w:pPr>
            <w:r>
              <w:rPr>
                <w:rFonts w:ascii="標楷體" w:eastAsia="標楷體" w:hAnsi="標楷體" w:hint="eastAsia"/>
              </w:rPr>
              <w:t>13</w:t>
            </w:r>
          </w:p>
        </w:tc>
        <w:tc>
          <w:tcPr>
            <w:tcW w:w="4819" w:type="dxa"/>
            <w:tcBorders>
              <w:top w:val="nil"/>
              <w:left w:val="nil"/>
              <w:bottom w:val="single" w:sz="4" w:space="0" w:color="auto"/>
              <w:right w:val="single" w:sz="4" w:space="0" w:color="auto"/>
            </w:tcBorders>
            <w:shd w:val="clear" w:color="auto" w:fill="auto"/>
            <w:noWrap/>
            <w:vAlign w:val="center"/>
          </w:tcPr>
          <w:p w14:paraId="6175AEFB" w14:textId="77777777" w:rsidR="005A50AB" w:rsidRDefault="005A50AB" w:rsidP="007E2411">
            <w:pPr>
              <w:rPr>
                <w:rFonts w:ascii="標楷體" w:eastAsia="標楷體" w:hAnsi="標楷體" w:cs="新細明體"/>
              </w:rPr>
            </w:pPr>
            <w:r>
              <w:rPr>
                <w:rFonts w:ascii="標楷體" w:eastAsia="標楷體" w:hAnsi="標楷體" w:hint="eastAsia"/>
              </w:rPr>
              <w:t>鐵</w:t>
            </w:r>
          </w:p>
        </w:tc>
      </w:tr>
      <w:tr w:rsidR="005A50AB" w:rsidRPr="00543E73" w14:paraId="0B54F7EE"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2A673D4" w14:textId="77777777" w:rsidR="005A50AB" w:rsidRDefault="005A50AB" w:rsidP="007E2411">
            <w:pPr>
              <w:rPr>
                <w:rFonts w:ascii="標楷體" w:eastAsia="標楷體" w:hAnsi="標楷體" w:cs="新細明體"/>
              </w:rPr>
            </w:pPr>
            <w:r>
              <w:rPr>
                <w:rFonts w:ascii="標楷體" w:eastAsia="標楷體" w:hAnsi="標楷體" w:hint="eastAsia"/>
              </w:rPr>
              <w:t>14</w:t>
            </w:r>
          </w:p>
        </w:tc>
        <w:tc>
          <w:tcPr>
            <w:tcW w:w="4819" w:type="dxa"/>
            <w:tcBorders>
              <w:top w:val="nil"/>
              <w:left w:val="nil"/>
              <w:bottom w:val="single" w:sz="4" w:space="0" w:color="auto"/>
              <w:right w:val="single" w:sz="4" w:space="0" w:color="auto"/>
            </w:tcBorders>
            <w:shd w:val="clear" w:color="auto" w:fill="auto"/>
            <w:noWrap/>
            <w:vAlign w:val="center"/>
          </w:tcPr>
          <w:p w14:paraId="36B6512D" w14:textId="77777777" w:rsidR="005A50AB" w:rsidRDefault="005A50AB" w:rsidP="007E2411">
            <w:pPr>
              <w:rPr>
                <w:rFonts w:ascii="標楷體" w:eastAsia="標楷體" w:hAnsi="標楷體" w:cs="新細明體"/>
              </w:rPr>
            </w:pPr>
            <w:r>
              <w:rPr>
                <w:rFonts w:ascii="標楷體" w:eastAsia="標楷體" w:hAnsi="標楷體" w:hint="eastAsia"/>
              </w:rPr>
              <w:t>暫未編定</w:t>
            </w:r>
          </w:p>
        </w:tc>
      </w:tr>
      <w:tr w:rsidR="005A50AB" w:rsidRPr="00543E73" w14:paraId="39B061A6"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5B80B00" w14:textId="77777777" w:rsidR="005A50AB" w:rsidRDefault="005A50AB" w:rsidP="007E2411">
            <w:pPr>
              <w:rPr>
                <w:rFonts w:ascii="標楷體" w:eastAsia="標楷體" w:hAnsi="標楷體" w:cs="新細明體"/>
              </w:rPr>
            </w:pPr>
            <w:r>
              <w:rPr>
                <w:rFonts w:ascii="標楷體" w:eastAsia="標楷體" w:hAnsi="標楷體" w:hint="eastAsia"/>
              </w:rPr>
              <w:t>15</w:t>
            </w:r>
          </w:p>
        </w:tc>
        <w:tc>
          <w:tcPr>
            <w:tcW w:w="4819" w:type="dxa"/>
            <w:tcBorders>
              <w:top w:val="nil"/>
              <w:left w:val="nil"/>
              <w:bottom w:val="single" w:sz="4" w:space="0" w:color="auto"/>
              <w:right w:val="single" w:sz="4" w:space="0" w:color="auto"/>
            </w:tcBorders>
            <w:shd w:val="clear" w:color="auto" w:fill="auto"/>
            <w:noWrap/>
            <w:vAlign w:val="center"/>
          </w:tcPr>
          <w:p w14:paraId="108AD8EB" w14:textId="77777777" w:rsidR="005A50AB" w:rsidRDefault="005A50AB" w:rsidP="007E2411">
            <w:pPr>
              <w:rPr>
                <w:rFonts w:ascii="標楷體" w:eastAsia="標楷體" w:hAnsi="標楷體" w:cs="新細明體"/>
              </w:rPr>
            </w:pPr>
            <w:r>
              <w:rPr>
                <w:rFonts w:ascii="標楷體" w:eastAsia="標楷體" w:hAnsi="標楷體" w:hint="eastAsia"/>
              </w:rPr>
              <w:t>公</w:t>
            </w:r>
          </w:p>
        </w:tc>
      </w:tr>
      <w:tr w:rsidR="005A50AB" w:rsidRPr="00543E73" w14:paraId="33EEAE98"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E9EF293" w14:textId="77777777" w:rsidR="005A50AB" w:rsidRDefault="005A50AB" w:rsidP="007E2411">
            <w:pPr>
              <w:rPr>
                <w:rFonts w:ascii="標楷體" w:eastAsia="標楷體" w:hAnsi="標楷體" w:cs="新細明體"/>
              </w:rPr>
            </w:pPr>
            <w:r>
              <w:rPr>
                <w:rFonts w:ascii="標楷體" w:eastAsia="標楷體" w:hAnsi="標楷體" w:hint="eastAsia"/>
              </w:rPr>
              <w:t>16</w:t>
            </w:r>
          </w:p>
        </w:tc>
        <w:tc>
          <w:tcPr>
            <w:tcW w:w="4819" w:type="dxa"/>
            <w:tcBorders>
              <w:top w:val="nil"/>
              <w:left w:val="nil"/>
              <w:bottom w:val="single" w:sz="4" w:space="0" w:color="auto"/>
              <w:right w:val="single" w:sz="4" w:space="0" w:color="auto"/>
            </w:tcBorders>
            <w:shd w:val="clear" w:color="auto" w:fill="auto"/>
            <w:noWrap/>
            <w:vAlign w:val="center"/>
          </w:tcPr>
          <w:p w14:paraId="72CCC000" w14:textId="77777777" w:rsidR="005A50AB" w:rsidRDefault="005A50AB" w:rsidP="007E2411">
            <w:pPr>
              <w:rPr>
                <w:rFonts w:ascii="標楷體" w:eastAsia="標楷體" w:hAnsi="標楷體" w:cs="新細明體"/>
              </w:rPr>
            </w:pPr>
            <w:r>
              <w:rPr>
                <w:rFonts w:ascii="標楷體" w:eastAsia="標楷體" w:hAnsi="標楷體" w:hint="eastAsia"/>
              </w:rPr>
              <w:t>堤</w:t>
            </w:r>
          </w:p>
        </w:tc>
      </w:tr>
      <w:tr w:rsidR="005A50AB" w:rsidRPr="00543E73" w14:paraId="33CDFCF7"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66ACDAF4" w14:textId="77777777" w:rsidR="005A50AB" w:rsidRDefault="005A50AB" w:rsidP="007E2411">
            <w:pPr>
              <w:rPr>
                <w:rFonts w:ascii="標楷體" w:eastAsia="標楷體" w:hAnsi="標楷體" w:cs="新細明體"/>
              </w:rPr>
            </w:pPr>
            <w:r>
              <w:rPr>
                <w:rFonts w:ascii="標楷體" w:eastAsia="標楷體" w:hAnsi="標楷體" w:hint="eastAsia"/>
              </w:rPr>
              <w:t>17</w:t>
            </w:r>
          </w:p>
        </w:tc>
        <w:tc>
          <w:tcPr>
            <w:tcW w:w="4819" w:type="dxa"/>
            <w:tcBorders>
              <w:top w:val="nil"/>
              <w:left w:val="nil"/>
              <w:bottom w:val="single" w:sz="4" w:space="0" w:color="auto"/>
              <w:right w:val="single" w:sz="4" w:space="0" w:color="auto"/>
            </w:tcBorders>
            <w:shd w:val="clear" w:color="auto" w:fill="auto"/>
            <w:noWrap/>
            <w:vAlign w:val="center"/>
          </w:tcPr>
          <w:p w14:paraId="1058A566" w14:textId="77777777" w:rsidR="005A50AB" w:rsidRDefault="005A50AB" w:rsidP="007E2411">
            <w:pPr>
              <w:rPr>
                <w:rFonts w:ascii="標楷體" w:eastAsia="標楷體" w:hAnsi="標楷體" w:cs="新細明體"/>
              </w:rPr>
            </w:pPr>
            <w:r>
              <w:rPr>
                <w:rFonts w:ascii="標楷體" w:eastAsia="標楷體" w:hAnsi="標楷體" w:hint="eastAsia"/>
              </w:rPr>
              <w:t>池</w:t>
            </w:r>
          </w:p>
        </w:tc>
      </w:tr>
      <w:tr w:rsidR="005A50AB" w:rsidRPr="00543E73" w14:paraId="0945A908"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006E7171" w14:textId="77777777" w:rsidR="005A50AB" w:rsidRDefault="005A50AB" w:rsidP="007E2411">
            <w:pPr>
              <w:rPr>
                <w:rFonts w:ascii="標楷體" w:eastAsia="標楷體" w:hAnsi="標楷體" w:cs="新細明體"/>
              </w:rPr>
            </w:pPr>
            <w:r>
              <w:rPr>
                <w:rFonts w:ascii="標楷體" w:eastAsia="標楷體" w:hAnsi="標楷體" w:hint="eastAsia"/>
              </w:rPr>
              <w:t>18</w:t>
            </w:r>
          </w:p>
        </w:tc>
        <w:tc>
          <w:tcPr>
            <w:tcW w:w="4819" w:type="dxa"/>
            <w:tcBorders>
              <w:top w:val="nil"/>
              <w:left w:val="nil"/>
              <w:bottom w:val="single" w:sz="4" w:space="0" w:color="auto"/>
              <w:right w:val="single" w:sz="4" w:space="0" w:color="auto"/>
            </w:tcBorders>
            <w:shd w:val="clear" w:color="auto" w:fill="auto"/>
            <w:noWrap/>
            <w:vAlign w:val="center"/>
          </w:tcPr>
          <w:p w14:paraId="2802AA22" w14:textId="77777777" w:rsidR="005A50AB" w:rsidRDefault="005A50AB" w:rsidP="007E2411">
            <w:pPr>
              <w:rPr>
                <w:rFonts w:ascii="標楷體" w:eastAsia="標楷體" w:hAnsi="標楷體" w:cs="新細明體"/>
              </w:rPr>
            </w:pPr>
            <w:r>
              <w:rPr>
                <w:rFonts w:ascii="標楷體" w:eastAsia="標楷體" w:hAnsi="標楷體" w:hint="eastAsia"/>
              </w:rPr>
              <w:t>溝</w:t>
            </w:r>
          </w:p>
        </w:tc>
      </w:tr>
      <w:tr w:rsidR="005A50AB" w:rsidRPr="00543E73" w14:paraId="7D80D885"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0724C3E" w14:textId="77777777" w:rsidR="005A50AB" w:rsidRDefault="005A50AB" w:rsidP="007E2411">
            <w:pPr>
              <w:rPr>
                <w:rFonts w:ascii="標楷體" w:eastAsia="標楷體" w:hAnsi="標楷體" w:cs="新細明體"/>
              </w:rPr>
            </w:pPr>
            <w:r>
              <w:rPr>
                <w:rFonts w:ascii="標楷體" w:eastAsia="標楷體" w:hAnsi="標楷體" w:hint="eastAsia"/>
              </w:rPr>
              <w:t>19</w:t>
            </w:r>
          </w:p>
        </w:tc>
        <w:tc>
          <w:tcPr>
            <w:tcW w:w="4819" w:type="dxa"/>
            <w:tcBorders>
              <w:top w:val="nil"/>
              <w:left w:val="nil"/>
              <w:bottom w:val="single" w:sz="4" w:space="0" w:color="auto"/>
              <w:right w:val="single" w:sz="4" w:space="0" w:color="auto"/>
            </w:tcBorders>
            <w:shd w:val="clear" w:color="auto" w:fill="auto"/>
            <w:noWrap/>
            <w:vAlign w:val="center"/>
          </w:tcPr>
          <w:p w14:paraId="4BE3CEC9" w14:textId="77777777" w:rsidR="005A50AB" w:rsidRDefault="005A50AB" w:rsidP="007E2411">
            <w:pPr>
              <w:rPr>
                <w:rFonts w:ascii="標楷體" w:eastAsia="標楷體" w:hAnsi="標楷體" w:cs="新細明體"/>
              </w:rPr>
            </w:pPr>
            <w:r>
              <w:rPr>
                <w:rFonts w:ascii="標楷體" w:eastAsia="標楷體" w:hAnsi="標楷體" w:hint="eastAsia"/>
              </w:rPr>
              <w:t>礦</w:t>
            </w:r>
          </w:p>
        </w:tc>
      </w:tr>
    </w:tbl>
    <w:p w14:paraId="23D5E240" w14:textId="285238AA" w:rsidR="003B4A4B" w:rsidRPr="0022279A" w:rsidRDefault="003B4A4B" w:rsidP="0022279A">
      <w:pPr>
        <w:tabs>
          <w:tab w:val="left" w:pos="788"/>
        </w:tabs>
        <w:rPr>
          <w:rFonts w:ascii="標楷體" w:eastAsia="標楷體" w:hAnsi="標楷體"/>
        </w:rPr>
      </w:pPr>
      <w:r>
        <w:rPr>
          <w:rFonts w:ascii="標楷體" w:eastAsia="標楷體" w:hAnsi="標楷體"/>
        </w:rPr>
        <w:tab/>
      </w:r>
    </w:p>
    <w:p w14:paraId="0A2D7B06" w14:textId="3D2FB26F" w:rsidR="003B4A4B" w:rsidRPr="00B65BA7" w:rsidRDefault="003B4A4B" w:rsidP="00894D7B">
      <w:pPr>
        <w:numPr>
          <w:ilvl w:val="0"/>
          <w:numId w:val="15"/>
        </w:numPr>
        <w:rPr>
          <w:rFonts w:ascii="標楷體" w:eastAsia="標楷體" w:hAnsi="標楷體"/>
          <w:color w:val="000000" w:themeColor="text1"/>
        </w:rPr>
      </w:pPr>
      <w:r w:rsidRPr="00C26FFC">
        <w:rPr>
          <w:rFonts w:ascii="標楷體" w:eastAsia="標楷體" w:hAnsi="標楷體" w:hint="eastAsia"/>
          <w:color w:val="000000" w:themeColor="text1"/>
        </w:rPr>
        <w:t>利率代碼</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3B4A4B" w:rsidRPr="00C26FFC" w14:paraId="70DBA43C" w14:textId="77777777" w:rsidTr="003B4A4B">
        <w:trPr>
          <w:trHeight w:val="340"/>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DD552A0" w14:textId="77777777" w:rsidR="003B4A4B" w:rsidRPr="00C26FFC" w:rsidRDefault="003B4A4B" w:rsidP="003B4A4B">
            <w:pPr>
              <w:widowControl/>
              <w:rPr>
                <w:rFonts w:ascii="標楷體" w:eastAsia="標楷體" w:hAnsi="標楷體" w:cs="新細明體"/>
                <w:kern w:val="0"/>
              </w:rPr>
            </w:pPr>
            <w:r w:rsidRPr="00C26FFC">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4BCF7581" w14:textId="77777777" w:rsidR="003B4A4B" w:rsidRPr="00C26FFC" w:rsidRDefault="003B4A4B" w:rsidP="003B4A4B">
            <w:pPr>
              <w:widowControl/>
              <w:rPr>
                <w:rFonts w:ascii="標楷體" w:eastAsia="標楷體" w:hAnsi="標楷體" w:cs="新細明體"/>
                <w:kern w:val="0"/>
              </w:rPr>
            </w:pPr>
            <w:r w:rsidRPr="00C26FFC">
              <w:rPr>
                <w:rFonts w:ascii="標楷體" w:eastAsia="標楷體" w:hAnsi="標楷體" w:cs="新細明體" w:hint="eastAsia"/>
                <w:kern w:val="0"/>
              </w:rPr>
              <w:t>說明</w:t>
            </w:r>
          </w:p>
        </w:tc>
      </w:tr>
      <w:tr w:rsidR="003B4A4B" w:rsidRPr="00C26FFC" w14:paraId="747F3AF6"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353891DA" w14:textId="77777777" w:rsidR="003B4A4B" w:rsidRPr="00C26FFC" w:rsidRDefault="003B4A4B" w:rsidP="003B4A4B">
            <w:pPr>
              <w:rPr>
                <w:rFonts w:ascii="標楷體" w:eastAsia="標楷體" w:hAnsi="標楷體" w:cs="新細明體"/>
              </w:rPr>
            </w:pPr>
            <w:r w:rsidRPr="00005F03">
              <w:rPr>
                <w:rFonts w:ascii="標楷體" w:eastAsia="標楷體" w:hAnsi="標楷體"/>
              </w:rPr>
              <w:t>01</w:t>
            </w:r>
          </w:p>
        </w:tc>
        <w:tc>
          <w:tcPr>
            <w:tcW w:w="4819" w:type="dxa"/>
            <w:tcBorders>
              <w:top w:val="nil"/>
              <w:left w:val="nil"/>
              <w:bottom w:val="single" w:sz="4" w:space="0" w:color="auto"/>
              <w:right w:val="single" w:sz="4" w:space="0" w:color="auto"/>
            </w:tcBorders>
            <w:shd w:val="clear" w:color="auto" w:fill="auto"/>
            <w:noWrap/>
          </w:tcPr>
          <w:p w14:paraId="56401C01" w14:textId="77777777" w:rsidR="003B4A4B" w:rsidRPr="00C26FFC" w:rsidRDefault="003B4A4B" w:rsidP="003B4A4B">
            <w:pPr>
              <w:rPr>
                <w:rFonts w:ascii="標楷體" w:eastAsia="標楷體" w:hAnsi="標楷體" w:cs="新細明體"/>
              </w:rPr>
            </w:pPr>
            <w:r w:rsidRPr="00005F03">
              <w:rPr>
                <w:rFonts w:ascii="標楷體" w:eastAsia="標楷體" w:hAnsi="標楷體" w:hint="eastAsia"/>
              </w:rPr>
              <w:t>保單分紅利率</w:t>
            </w:r>
          </w:p>
        </w:tc>
      </w:tr>
      <w:tr w:rsidR="003B4A4B" w:rsidRPr="00C26FFC" w14:paraId="5FCA506E"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5005DF16" w14:textId="77777777" w:rsidR="003B4A4B" w:rsidRPr="00C26FFC" w:rsidRDefault="003B4A4B" w:rsidP="003B4A4B">
            <w:pPr>
              <w:rPr>
                <w:rFonts w:ascii="標楷體" w:eastAsia="標楷體" w:hAnsi="標楷體" w:cs="新細明體"/>
              </w:rPr>
            </w:pPr>
            <w:r w:rsidRPr="00005F03">
              <w:rPr>
                <w:rFonts w:ascii="標楷體" w:eastAsia="標楷體" w:hAnsi="標楷體"/>
              </w:rPr>
              <w:t>02</w:t>
            </w:r>
          </w:p>
        </w:tc>
        <w:tc>
          <w:tcPr>
            <w:tcW w:w="4819" w:type="dxa"/>
            <w:tcBorders>
              <w:top w:val="nil"/>
              <w:left w:val="nil"/>
              <w:bottom w:val="single" w:sz="4" w:space="0" w:color="auto"/>
              <w:right w:val="single" w:sz="4" w:space="0" w:color="auto"/>
            </w:tcBorders>
            <w:shd w:val="clear" w:color="auto" w:fill="auto"/>
            <w:noWrap/>
          </w:tcPr>
          <w:p w14:paraId="0C4C223E" w14:textId="77777777" w:rsidR="003B4A4B" w:rsidRPr="00C26FFC" w:rsidRDefault="003B4A4B" w:rsidP="003B4A4B">
            <w:pPr>
              <w:rPr>
                <w:rFonts w:ascii="標楷體" w:eastAsia="標楷體" w:hAnsi="標楷體" w:cs="新細明體"/>
              </w:rPr>
            </w:pPr>
            <w:r w:rsidRPr="00005F03">
              <w:rPr>
                <w:rFonts w:ascii="標楷體" w:eastAsia="標楷體" w:hAnsi="標楷體" w:hint="eastAsia"/>
              </w:rPr>
              <w:t>郵政儲金利率</w:t>
            </w:r>
          </w:p>
        </w:tc>
      </w:tr>
    </w:tbl>
    <w:p w14:paraId="6F7C76BB" w14:textId="77777777" w:rsidR="003B4A4B" w:rsidRPr="00543E73" w:rsidRDefault="003B4A4B" w:rsidP="003B4A4B">
      <w:pPr>
        <w:tabs>
          <w:tab w:val="left" w:pos="788"/>
        </w:tabs>
        <w:ind w:leftChars="300" w:left="720"/>
        <w:rPr>
          <w:rFonts w:ascii="標楷體" w:eastAsia="標楷體" w:hAnsi="標楷體"/>
        </w:rPr>
      </w:pPr>
    </w:p>
    <w:p w14:paraId="14E3DDEB" w14:textId="64A923F2" w:rsidR="003B4A4B" w:rsidRPr="00543E73" w:rsidRDefault="003B4A4B" w:rsidP="00894D7B">
      <w:pPr>
        <w:numPr>
          <w:ilvl w:val="0"/>
          <w:numId w:val="15"/>
        </w:numPr>
        <w:rPr>
          <w:rFonts w:ascii="標楷體" w:eastAsia="標楷體" w:hAnsi="標楷體"/>
        </w:rPr>
      </w:pPr>
      <w:r w:rsidRPr="00C26FFC">
        <w:rPr>
          <w:rFonts w:ascii="標楷體" w:eastAsia="標楷體" w:hAnsi="標楷體" w:hint="eastAsia"/>
        </w:rPr>
        <w:t>清償原因</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3B4A4B" w:rsidRPr="00C26FFC" w14:paraId="63F70774" w14:textId="77777777" w:rsidTr="003B4A4B">
        <w:trPr>
          <w:trHeight w:val="340"/>
          <w:tblHeader/>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4C54F20" w14:textId="77777777" w:rsidR="003B4A4B" w:rsidRPr="00C26FFC" w:rsidRDefault="003B4A4B" w:rsidP="003B4A4B">
            <w:pPr>
              <w:widowControl/>
              <w:rPr>
                <w:rFonts w:ascii="標楷體" w:eastAsia="標楷體" w:hAnsi="標楷體" w:cs="新細明體"/>
                <w:kern w:val="0"/>
              </w:rPr>
            </w:pPr>
            <w:r w:rsidRPr="00C26FFC">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20792E6E" w14:textId="77777777" w:rsidR="003B4A4B" w:rsidRPr="00C26FFC" w:rsidRDefault="003B4A4B" w:rsidP="003B4A4B">
            <w:pPr>
              <w:widowControl/>
              <w:rPr>
                <w:rFonts w:ascii="標楷體" w:eastAsia="標楷體" w:hAnsi="標楷體" w:cs="新細明體"/>
                <w:kern w:val="0"/>
              </w:rPr>
            </w:pPr>
            <w:r w:rsidRPr="00C26FFC">
              <w:rPr>
                <w:rFonts w:ascii="標楷體" w:eastAsia="標楷體" w:hAnsi="標楷體" w:cs="新細明體" w:hint="eastAsia"/>
                <w:kern w:val="0"/>
              </w:rPr>
              <w:t>說明</w:t>
            </w:r>
          </w:p>
        </w:tc>
      </w:tr>
      <w:tr w:rsidR="003B4A4B" w:rsidRPr="00C26FFC" w14:paraId="61E572D8"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16E5D0A6" w14:textId="77777777" w:rsidR="003B4A4B" w:rsidRPr="00C26FFC" w:rsidRDefault="003B4A4B" w:rsidP="003B4A4B">
            <w:pPr>
              <w:rPr>
                <w:rFonts w:ascii="標楷體" w:eastAsia="標楷體" w:hAnsi="標楷體" w:cs="新細明體"/>
              </w:rPr>
            </w:pPr>
            <w:r w:rsidRPr="00005F03">
              <w:rPr>
                <w:rFonts w:ascii="標楷體" w:eastAsia="標楷體" w:hAnsi="標楷體"/>
              </w:rPr>
              <w:t>01</w:t>
            </w:r>
          </w:p>
        </w:tc>
        <w:tc>
          <w:tcPr>
            <w:tcW w:w="4819" w:type="dxa"/>
            <w:tcBorders>
              <w:top w:val="nil"/>
              <w:left w:val="nil"/>
              <w:bottom w:val="single" w:sz="4" w:space="0" w:color="auto"/>
              <w:right w:val="single" w:sz="4" w:space="0" w:color="auto"/>
            </w:tcBorders>
            <w:shd w:val="clear" w:color="auto" w:fill="auto"/>
            <w:noWrap/>
          </w:tcPr>
          <w:p w14:paraId="09822C2D" w14:textId="77777777" w:rsidR="003B4A4B" w:rsidRPr="00C26FFC" w:rsidRDefault="003B4A4B" w:rsidP="003B4A4B">
            <w:pPr>
              <w:rPr>
                <w:rFonts w:ascii="標楷體" w:eastAsia="標楷體" w:hAnsi="標楷體" w:cs="新細明體"/>
              </w:rPr>
            </w:pPr>
            <w:r w:rsidRPr="00005F03">
              <w:rPr>
                <w:rFonts w:ascii="標楷體" w:eastAsia="標楷體" w:hAnsi="標楷體" w:hint="eastAsia"/>
              </w:rPr>
              <w:t>買賣</w:t>
            </w:r>
          </w:p>
        </w:tc>
      </w:tr>
      <w:tr w:rsidR="003B4A4B" w:rsidRPr="00C26FFC" w14:paraId="4357364F"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3A73A0A9" w14:textId="77777777" w:rsidR="003B4A4B" w:rsidRPr="00C26FFC" w:rsidRDefault="003B4A4B" w:rsidP="003B4A4B">
            <w:pPr>
              <w:rPr>
                <w:rFonts w:ascii="標楷體" w:eastAsia="標楷體" w:hAnsi="標楷體"/>
              </w:rPr>
            </w:pPr>
            <w:r w:rsidRPr="00005F03">
              <w:rPr>
                <w:rFonts w:ascii="標楷體" w:eastAsia="標楷體" w:hAnsi="標楷體"/>
              </w:rPr>
              <w:lastRenderedPageBreak/>
              <w:t>02</w:t>
            </w:r>
          </w:p>
        </w:tc>
        <w:tc>
          <w:tcPr>
            <w:tcW w:w="4819" w:type="dxa"/>
            <w:tcBorders>
              <w:top w:val="nil"/>
              <w:left w:val="nil"/>
              <w:bottom w:val="single" w:sz="4" w:space="0" w:color="auto"/>
              <w:right w:val="single" w:sz="4" w:space="0" w:color="auto"/>
            </w:tcBorders>
            <w:shd w:val="clear" w:color="auto" w:fill="auto"/>
            <w:noWrap/>
          </w:tcPr>
          <w:p w14:paraId="00E74538" w14:textId="77777777" w:rsidR="003B4A4B" w:rsidRPr="00C26FFC" w:rsidRDefault="003B4A4B" w:rsidP="003B4A4B">
            <w:pPr>
              <w:rPr>
                <w:rFonts w:ascii="標楷體" w:eastAsia="標楷體" w:hAnsi="標楷體"/>
              </w:rPr>
            </w:pPr>
            <w:r w:rsidRPr="00005F03">
              <w:rPr>
                <w:rFonts w:ascii="標楷體" w:eastAsia="標楷體" w:hAnsi="標楷體" w:hint="eastAsia"/>
              </w:rPr>
              <w:t>自行還清</w:t>
            </w:r>
          </w:p>
        </w:tc>
      </w:tr>
      <w:tr w:rsidR="003B4A4B" w:rsidRPr="00C26FFC" w14:paraId="0F3B486B"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03CB3AB0" w14:textId="77777777" w:rsidR="003B4A4B" w:rsidRPr="00C26FFC" w:rsidRDefault="003B4A4B" w:rsidP="003B4A4B">
            <w:pPr>
              <w:rPr>
                <w:rFonts w:ascii="標楷體" w:eastAsia="標楷體" w:hAnsi="標楷體"/>
              </w:rPr>
            </w:pPr>
            <w:r w:rsidRPr="00005F03">
              <w:rPr>
                <w:rFonts w:ascii="標楷體" w:eastAsia="標楷體" w:hAnsi="標楷體"/>
              </w:rPr>
              <w:t>03</w:t>
            </w:r>
          </w:p>
        </w:tc>
        <w:tc>
          <w:tcPr>
            <w:tcW w:w="4819" w:type="dxa"/>
            <w:tcBorders>
              <w:top w:val="nil"/>
              <w:left w:val="nil"/>
              <w:bottom w:val="single" w:sz="4" w:space="0" w:color="auto"/>
              <w:right w:val="single" w:sz="4" w:space="0" w:color="auto"/>
            </w:tcBorders>
            <w:shd w:val="clear" w:color="auto" w:fill="auto"/>
            <w:noWrap/>
          </w:tcPr>
          <w:p w14:paraId="2697238B" w14:textId="77777777" w:rsidR="003B4A4B" w:rsidRPr="00C26FFC" w:rsidRDefault="003B4A4B" w:rsidP="003B4A4B">
            <w:pPr>
              <w:rPr>
                <w:rFonts w:ascii="標楷體" w:eastAsia="標楷體" w:hAnsi="標楷體"/>
              </w:rPr>
            </w:pPr>
            <w:r w:rsidRPr="00005F03">
              <w:rPr>
                <w:rFonts w:ascii="標楷體" w:eastAsia="標楷體" w:hAnsi="標楷體" w:hint="eastAsia"/>
              </w:rPr>
              <w:t>軍功教勞工貸款轉貸</w:t>
            </w:r>
          </w:p>
        </w:tc>
      </w:tr>
      <w:tr w:rsidR="003B4A4B" w:rsidRPr="00C26FFC" w14:paraId="1E527817"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7055D7D5" w14:textId="77777777" w:rsidR="003B4A4B" w:rsidRPr="00C26FFC" w:rsidRDefault="003B4A4B" w:rsidP="003B4A4B">
            <w:pPr>
              <w:rPr>
                <w:rFonts w:ascii="標楷體" w:eastAsia="標楷體" w:hAnsi="標楷體"/>
              </w:rPr>
            </w:pPr>
            <w:r w:rsidRPr="00005F03">
              <w:rPr>
                <w:rFonts w:ascii="標楷體" w:eastAsia="標楷體" w:hAnsi="標楷體"/>
              </w:rPr>
              <w:t>04</w:t>
            </w:r>
          </w:p>
        </w:tc>
        <w:tc>
          <w:tcPr>
            <w:tcW w:w="4819" w:type="dxa"/>
            <w:tcBorders>
              <w:top w:val="nil"/>
              <w:left w:val="nil"/>
              <w:bottom w:val="single" w:sz="4" w:space="0" w:color="auto"/>
              <w:right w:val="single" w:sz="4" w:space="0" w:color="auto"/>
            </w:tcBorders>
            <w:shd w:val="clear" w:color="auto" w:fill="auto"/>
            <w:noWrap/>
          </w:tcPr>
          <w:p w14:paraId="2845F19A" w14:textId="77777777" w:rsidR="003B4A4B" w:rsidRPr="00C26FFC" w:rsidRDefault="003B4A4B" w:rsidP="003B4A4B">
            <w:pPr>
              <w:rPr>
                <w:rFonts w:ascii="標楷體" w:eastAsia="標楷體" w:hAnsi="標楷體"/>
              </w:rPr>
            </w:pPr>
            <w:r w:rsidRPr="00005F03">
              <w:rPr>
                <w:rFonts w:ascii="標楷體" w:eastAsia="標楷體" w:hAnsi="標楷體" w:hint="eastAsia"/>
              </w:rPr>
              <w:t>利率過高轉貸</w:t>
            </w:r>
          </w:p>
        </w:tc>
      </w:tr>
      <w:tr w:rsidR="003B4A4B" w:rsidRPr="00C26FFC" w14:paraId="06A6623B"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5CD5C758" w14:textId="77777777" w:rsidR="003B4A4B" w:rsidRPr="00C26FFC" w:rsidRDefault="003B4A4B" w:rsidP="003B4A4B">
            <w:pPr>
              <w:rPr>
                <w:rFonts w:ascii="標楷體" w:eastAsia="標楷體" w:hAnsi="標楷體"/>
              </w:rPr>
            </w:pPr>
            <w:r w:rsidRPr="00005F03">
              <w:rPr>
                <w:rFonts w:ascii="標楷體" w:eastAsia="標楷體" w:hAnsi="標楷體"/>
              </w:rPr>
              <w:t>05</w:t>
            </w:r>
          </w:p>
        </w:tc>
        <w:tc>
          <w:tcPr>
            <w:tcW w:w="4819" w:type="dxa"/>
            <w:tcBorders>
              <w:top w:val="nil"/>
              <w:left w:val="nil"/>
              <w:bottom w:val="single" w:sz="4" w:space="0" w:color="auto"/>
              <w:right w:val="single" w:sz="4" w:space="0" w:color="auto"/>
            </w:tcBorders>
            <w:shd w:val="clear" w:color="auto" w:fill="auto"/>
            <w:noWrap/>
          </w:tcPr>
          <w:p w14:paraId="104D75A1" w14:textId="77777777" w:rsidR="003B4A4B" w:rsidRPr="00C26FFC" w:rsidRDefault="003B4A4B" w:rsidP="003B4A4B">
            <w:pPr>
              <w:rPr>
                <w:rFonts w:ascii="標楷體" w:eastAsia="標楷體" w:hAnsi="標楷體"/>
              </w:rPr>
            </w:pPr>
            <w:r w:rsidRPr="00005F03">
              <w:rPr>
                <w:rFonts w:ascii="標楷體" w:eastAsia="標楷體" w:hAnsi="標楷體" w:hint="eastAsia"/>
              </w:rPr>
              <w:t>增貸不准轉貸</w:t>
            </w:r>
          </w:p>
        </w:tc>
      </w:tr>
      <w:tr w:rsidR="003B4A4B" w:rsidRPr="00C26FFC" w14:paraId="4D265050"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38132283" w14:textId="77777777" w:rsidR="003B4A4B" w:rsidRPr="00C26FFC" w:rsidRDefault="003B4A4B" w:rsidP="003B4A4B">
            <w:pPr>
              <w:rPr>
                <w:rFonts w:ascii="標楷體" w:eastAsia="標楷體" w:hAnsi="標楷體"/>
              </w:rPr>
            </w:pPr>
            <w:r w:rsidRPr="00005F03">
              <w:rPr>
                <w:rFonts w:ascii="標楷體" w:eastAsia="標楷體" w:hAnsi="標楷體"/>
              </w:rPr>
              <w:t>06</w:t>
            </w:r>
          </w:p>
        </w:tc>
        <w:tc>
          <w:tcPr>
            <w:tcW w:w="4819" w:type="dxa"/>
            <w:tcBorders>
              <w:top w:val="nil"/>
              <w:left w:val="nil"/>
              <w:bottom w:val="single" w:sz="4" w:space="0" w:color="auto"/>
              <w:right w:val="single" w:sz="4" w:space="0" w:color="auto"/>
            </w:tcBorders>
            <w:shd w:val="clear" w:color="auto" w:fill="auto"/>
            <w:noWrap/>
          </w:tcPr>
          <w:p w14:paraId="511FD474" w14:textId="77777777" w:rsidR="003B4A4B" w:rsidRPr="00C26FFC" w:rsidRDefault="003B4A4B" w:rsidP="003B4A4B">
            <w:pPr>
              <w:rPr>
                <w:rFonts w:ascii="標楷體" w:eastAsia="標楷體" w:hAnsi="標楷體"/>
              </w:rPr>
            </w:pPr>
            <w:r w:rsidRPr="00005F03">
              <w:rPr>
                <w:rFonts w:ascii="標楷體" w:eastAsia="標楷體" w:hAnsi="標楷體" w:hint="eastAsia"/>
              </w:rPr>
              <w:t>額度內動支不准轉貸</w:t>
            </w:r>
          </w:p>
        </w:tc>
      </w:tr>
      <w:tr w:rsidR="003B4A4B" w:rsidRPr="00C26FFC" w14:paraId="08C5DFB6"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51E3F5A9" w14:textId="77777777" w:rsidR="003B4A4B" w:rsidRPr="00C26FFC" w:rsidRDefault="003B4A4B" w:rsidP="003B4A4B">
            <w:pPr>
              <w:rPr>
                <w:rFonts w:ascii="標楷體" w:eastAsia="標楷體" w:hAnsi="標楷體"/>
              </w:rPr>
            </w:pPr>
            <w:r w:rsidRPr="00005F03">
              <w:rPr>
                <w:rFonts w:ascii="標楷體" w:eastAsia="標楷體" w:hAnsi="標楷體"/>
              </w:rPr>
              <w:t>07</w:t>
            </w:r>
          </w:p>
        </w:tc>
        <w:tc>
          <w:tcPr>
            <w:tcW w:w="4819" w:type="dxa"/>
            <w:tcBorders>
              <w:top w:val="nil"/>
              <w:left w:val="nil"/>
              <w:bottom w:val="single" w:sz="4" w:space="0" w:color="auto"/>
              <w:right w:val="single" w:sz="4" w:space="0" w:color="auto"/>
            </w:tcBorders>
            <w:shd w:val="clear" w:color="auto" w:fill="auto"/>
            <w:noWrap/>
          </w:tcPr>
          <w:p w14:paraId="3154441D" w14:textId="77777777" w:rsidR="003B4A4B" w:rsidRPr="00C26FFC" w:rsidRDefault="003B4A4B" w:rsidP="003B4A4B">
            <w:pPr>
              <w:rPr>
                <w:rFonts w:ascii="標楷體" w:eastAsia="標楷體" w:hAnsi="標楷體"/>
              </w:rPr>
            </w:pPr>
            <w:r w:rsidRPr="00005F03">
              <w:rPr>
                <w:rFonts w:ascii="標楷體" w:eastAsia="標楷體" w:hAnsi="標楷體" w:hint="eastAsia"/>
              </w:rPr>
              <w:t>內部代償</w:t>
            </w:r>
          </w:p>
        </w:tc>
      </w:tr>
      <w:tr w:rsidR="003B4A4B" w:rsidRPr="00C26FFC" w14:paraId="599DD96D"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2A23EE0F" w14:textId="77777777" w:rsidR="003B4A4B" w:rsidRPr="00C26FFC" w:rsidRDefault="003B4A4B" w:rsidP="003B4A4B">
            <w:pPr>
              <w:rPr>
                <w:rFonts w:ascii="標楷體" w:eastAsia="標楷體" w:hAnsi="標楷體"/>
              </w:rPr>
            </w:pPr>
            <w:r w:rsidRPr="00005F03">
              <w:rPr>
                <w:rFonts w:ascii="標楷體" w:eastAsia="標楷體" w:hAnsi="標楷體"/>
              </w:rPr>
              <w:t>08</w:t>
            </w:r>
          </w:p>
        </w:tc>
        <w:tc>
          <w:tcPr>
            <w:tcW w:w="4819" w:type="dxa"/>
            <w:tcBorders>
              <w:top w:val="nil"/>
              <w:left w:val="nil"/>
              <w:bottom w:val="single" w:sz="4" w:space="0" w:color="auto"/>
              <w:right w:val="single" w:sz="4" w:space="0" w:color="auto"/>
            </w:tcBorders>
            <w:shd w:val="clear" w:color="auto" w:fill="auto"/>
            <w:noWrap/>
          </w:tcPr>
          <w:p w14:paraId="3F707DFB" w14:textId="77777777" w:rsidR="003B4A4B" w:rsidRPr="00C26FFC" w:rsidRDefault="003B4A4B" w:rsidP="003B4A4B">
            <w:pPr>
              <w:rPr>
                <w:rFonts w:ascii="標楷體" w:eastAsia="標楷體" w:hAnsi="標楷體"/>
              </w:rPr>
            </w:pPr>
            <w:r w:rsidRPr="00005F03">
              <w:rPr>
                <w:rFonts w:ascii="標楷體" w:eastAsia="標楷體" w:hAnsi="標楷體" w:hint="eastAsia"/>
              </w:rPr>
              <w:t>借新還舊</w:t>
            </w:r>
          </w:p>
        </w:tc>
      </w:tr>
      <w:tr w:rsidR="003B4A4B" w:rsidRPr="00C26FFC" w14:paraId="37FDB9E0"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17AB233C" w14:textId="77777777" w:rsidR="003B4A4B" w:rsidRPr="00C26FFC" w:rsidRDefault="003B4A4B" w:rsidP="003B4A4B">
            <w:pPr>
              <w:rPr>
                <w:rFonts w:ascii="標楷體" w:eastAsia="標楷體" w:hAnsi="標楷體"/>
              </w:rPr>
            </w:pPr>
            <w:r w:rsidRPr="00005F03">
              <w:rPr>
                <w:rFonts w:ascii="標楷體" w:eastAsia="標楷體" w:hAnsi="標楷體"/>
              </w:rPr>
              <w:t>09</w:t>
            </w:r>
          </w:p>
        </w:tc>
        <w:tc>
          <w:tcPr>
            <w:tcW w:w="4819" w:type="dxa"/>
            <w:tcBorders>
              <w:top w:val="nil"/>
              <w:left w:val="nil"/>
              <w:bottom w:val="single" w:sz="4" w:space="0" w:color="auto"/>
              <w:right w:val="single" w:sz="4" w:space="0" w:color="auto"/>
            </w:tcBorders>
            <w:shd w:val="clear" w:color="auto" w:fill="auto"/>
            <w:noWrap/>
          </w:tcPr>
          <w:p w14:paraId="1B737935" w14:textId="77777777" w:rsidR="003B4A4B" w:rsidRPr="00C26FFC" w:rsidRDefault="003B4A4B" w:rsidP="003B4A4B">
            <w:pPr>
              <w:rPr>
                <w:rFonts w:ascii="標楷體" w:eastAsia="標楷體" w:hAnsi="標楷體"/>
              </w:rPr>
            </w:pPr>
            <w:r w:rsidRPr="00005F03">
              <w:rPr>
                <w:rFonts w:ascii="標楷體" w:eastAsia="標楷體" w:hAnsi="標楷體" w:hint="eastAsia"/>
              </w:rPr>
              <w:t>其他</w:t>
            </w:r>
          </w:p>
        </w:tc>
      </w:tr>
      <w:tr w:rsidR="003B4A4B" w:rsidRPr="00C26FFC" w14:paraId="0E3EBB3E"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1BD09521" w14:textId="77777777" w:rsidR="003B4A4B" w:rsidRPr="00C26FFC" w:rsidRDefault="003B4A4B" w:rsidP="003B4A4B">
            <w:pPr>
              <w:rPr>
                <w:rFonts w:ascii="標楷體" w:eastAsia="標楷體" w:hAnsi="標楷體" w:cs="新細明體"/>
              </w:rPr>
            </w:pPr>
            <w:r w:rsidRPr="00005F03">
              <w:rPr>
                <w:rFonts w:ascii="標楷體" w:eastAsia="標楷體" w:hAnsi="標楷體"/>
              </w:rPr>
              <w:t>10</w:t>
            </w:r>
          </w:p>
        </w:tc>
        <w:tc>
          <w:tcPr>
            <w:tcW w:w="4819" w:type="dxa"/>
            <w:tcBorders>
              <w:top w:val="nil"/>
              <w:left w:val="nil"/>
              <w:bottom w:val="single" w:sz="4" w:space="0" w:color="auto"/>
              <w:right w:val="single" w:sz="4" w:space="0" w:color="auto"/>
            </w:tcBorders>
            <w:shd w:val="clear" w:color="auto" w:fill="auto"/>
            <w:noWrap/>
          </w:tcPr>
          <w:p w14:paraId="2BF5C2CB" w14:textId="77777777" w:rsidR="003B4A4B" w:rsidRPr="00C26FFC" w:rsidRDefault="003B4A4B" w:rsidP="003B4A4B">
            <w:pPr>
              <w:rPr>
                <w:rFonts w:ascii="標楷體" w:eastAsia="標楷體" w:hAnsi="標楷體" w:cs="新細明體"/>
              </w:rPr>
            </w:pPr>
            <w:r w:rsidRPr="00005F03">
              <w:rPr>
                <w:rFonts w:ascii="標楷體" w:eastAsia="標楷體" w:hAnsi="標楷體" w:hint="eastAsia"/>
              </w:rPr>
              <w:t>買回</w:t>
            </w:r>
          </w:p>
        </w:tc>
      </w:tr>
      <w:tr w:rsidR="003B4A4B" w:rsidRPr="00C26FFC" w14:paraId="546BFDC5"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17A1F6AB" w14:textId="77777777" w:rsidR="003B4A4B" w:rsidRPr="00C26FFC" w:rsidRDefault="003B4A4B" w:rsidP="003B4A4B">
            <w:pPr>
              <w:rPr>
                <w:rFonts w:ascii="標楷體" w:eastAsia="標楷體" w:hAnsi="標楷體" w:cs="新細明體"/>
              </w:rPr>
            </w:pPr>
            <w:r w:rsidRPr="00005F03">
              <w:rPr>
                <w:rFonts w:ascii="標楷體" w:eastAsia="標楷體" w:hAnsi="標楷體"/>
              </w:rPr>
              <w:t>11</w:t>
            </w:r>
          </w:p>
        </w:tc>
        <w:tc>
          <w:tcPr>
            <w:tcW w:w="4819" w:type="dxa"/>
            <w:tcBorders>
              <w:top w:val="nil"/>
              <w:left w:val="nil"/>
              <w:bottom w:val="single" w:sz="4" w:space="0" w:color="auto"/>
              <w:right w:val="single" w:sz="4" w:space="0" w:color="auto"/>
            </w:tcBorders>
            <w:shd w:val="clear" w:color="auto" w:fill="auto"/>
            <w:noWrap/>
          </w:tcPr>
          <w:p w14:paraId="3B80B9FD" w14:textId="77777777" w:rsidR="003B4A4B" w:rsidRPr="00C26FFC" w:rsidRDefault="003B4A4B" w:rsidP="003B4A4B">
            <w:pPr>
              <w:rPr>
                <w:rFonts w:ascii="標楷體" w:eastAsia="標楷體" w:hAnsi="標楷體" w:cs="新細明體"/>
              </w:rPr>
            </w:pPr>
            <w:r w:rsidRPr="00005F03">
              <w:rPr>
                <w:rFonts w:ascii="標楷體" w:eastAsia="標楷體" w:hAnsi="標楷體" w:hint="eastAsia"/>
              </w:rPr>
              <w:t>綁約期還款</w:t>
            </w:r>
          </w:p>
        </w:tc>
      </w:tr>
    </w:tbl>
    <w:p w14:paraId="4DF346C2" w14:textId="77777777" w:rsidR="003B4A4B" w:rsidRPr="00543E73" w:rsidRDefault="003B4A4B" w:rsidP="003B4A4B">
      <w:pPr>
        <w:tabs>
          <w:tab w:val="left" w:pos="788"/>
        </w:tabs>
        <w:ind w:leftChars="300" w:left="720"/>
        <w:rPr>
          <w:rFonts w:ascii="標楷體" w:eastAsia="標楷體" w:hAnsi="標楷體"/>
        </w:rPr>
      </w:pPr>
    </w:p>
    <w:p w14:paraId="08EE524D" w14:textId="4C06B55F" w:rsidR="003B4A4B" w:rsidRPr="00543E73" w:rsidRDefault="003B4A4B" w:rsidP="00894D7B">
      <w:pPr>
        <w:numPr>
          <w:ilvl w:val="0"/>
          <w:numId w:val="15"/>
        </w:numPr>
        <w:rPr>
          <w:rFonts w:ascii="標楷體" w:eastAsia="標楷體" w:hAnsi="標楷體"/>
        </w:rPr>
      </w:pPr>
      <w:r w:rsidRPr="00C26FFC">
        <w:rPr>
          <w:rFonts w:ascii="標楷體" w:eastAsia="標楷體" w:hAnsi="標楷體" w:hint="eastAsia"/>
        </w:rPr>
        <w:t>擔保品類別代碼</w:t>
      </w:r>
    </w:p>
    <w:tbl>
      <w:tblPr>
        <w:tblW w:w="6883" w:type="dxa"/>
        <w:tblInd w:w="973" w:type="dxa"/>
        <w:tblCellMar>
          <w:left w:w="28" w:type="dxa"/>
          <w:right w:w="28" w:type="dxa"/>
        </w:tblCellMar>
        <w:tblLook w:val="04A0" w:firstRow="1" w:lastRow="0" w:firstColumn="1" w:lastColumn="0" w:noHBand="0" w:noVBand="1"/>
      </w:tblPr>
      <w:tblGrid>
        <w:gridCol w:w="1607"/>
        <w:gridCol w:w="5276"/>
      </w:tblGrid>
      <w:tr w:rsidR="003B4A4B" w:rsidRPr="00C26FFC" w14:paraId="1541C17D" w14:textId="77777777" w:rsidTr="003B4A4B">
        <w:trPr>
          <w:trHeight w:val="340"/>
          <w:tblHeader/>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9D814F0" w14:textId="77777777" w:rsidR="003B4A4B" w:rsidRPr="00C26FFC" w:rsidRDefault="003B4A4B" w:rsidP="003B4A4B">
            <w:pPr>
              <w:widowControl/>
              <w:rPr>
                <w:rFonts w:ascii="標楷體" w:eastAsia="標楷體" w:hAnsi="標楷體" w:cs="新細明體"/>
                <w:kern w:val="0"/>
              </w:rPr>
            </w:pPr>
            <w:r w:rsidRPr="00C26FFC">
              <w:rPr>
                <w:rFonts w:ascii="標楷體" w:eastAsia="標楷體" w:hAnsi="標楷體" w:cs="新細明體" w:hint="eastAsia"/>
                <w:kern w:val="0"/>
              </w:rPr>
              <w:t>代碼</w:t>
            </w:r>
          </w:p>
        </w:tc>
        <w:tc>
          <w:tcPr>
            <w:tcW w:w="5276" w:type="dxa"/>
            <w:tcBorders>
              <w:top w:val="single" w:sz="4" w:space="0" w:color="auto"/>
              <w:left w:val="nil"/>
              <w:bottom w:val="single" w:sz="4" w:space="0" w:color="auto"/>
              <w:right w:val="single" w:sz="4" w:space="0" w:color="auto"/>
            </w:tcBorders>
            <w:shd w:val="clear" w:color="auto" w:fill="auto"/>
            <w:noWrap/>
            <w:vAlign w:val="center"/>
            <w:hideMark/>
          </w:tcPr>
          <w:p w14:paraId="31A8012C" w14:textId="77777777" w:rsidR="003B4A4B" w:rsidRPr="00C26FFC" w:rsidRDefault="003B4A4B" w:rsidP="003B4A4B">
            <w:pPr>
              <w:widowControl/>
              <w:rPr>
                <w:rFonts w:ascii="標楷體" w:eastAsia="標楷體" w:hAnsi="標楷體" w:cs="新細明體"/>
                <w:kern w:val="0"/>
              </w:rPr>
            </w:pPr>
            <w:r w:rsidRPr="00C26FFC">
              <w:rPr>
                <w:rFonts w:ascii="標楷體" w:eastAsia="標楷體" w:hAnsi="標楷體" w:cs="新細明體" w:hint="eastAsia"/>
                <w:kern w:val="0"/>
              </w:rPr>
              <w:t>說明</w:t>
            </w:r>
          </w:p>
        </w:tc>
      </w:tr>
      <w:tr w:rsidR="003B4A4B" w:rsidRPr="00C26FFC" w14:paraId="3AE459A1"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16A89D59" w14:textId="77777777" w:rsidR="003B4A4B" w:rsidRPr="00C26FFC" w:rsidRDefault="003B4A4B" w:rsidP="003B4A4B">
            <w:pPr>
              <w:rPr>
                <w:rFonts w:ascii="標楷體" w:eastAsia="標楷體" w:hAnsi="標楷體" w:cs="新細明體"/>
              </w:rPr>
            </w:pPr>
            <w:r w:rsidRPr="00005F03">
              <w:rPr>
                <w:rFonts w:ascii="標楷體" w:eastAsia="標楷體" w:hAnsi="標楷體"/>
              </w:rPr>
              <w:t>101</w:t>
            </w:r>
          </w:p>
        </w:tc>
        <w:tc>
          <w:tcPr>
            <w:tcW w:w="5276" w:type="dxa"/>
            <w:tcBorders>
              <w:top w:val="nil"/>
              <w:left w:val="nil"/>
              <w:bottom w:val="single" w:sz="4" w:space="0" w:color="auto"/>
              <w:right w:val="single" w:sz="4" w:space="0" w:color="auto"/>
            </w:tcBorders>
            <w:shd w:val="clear" w:color="auto" w:fill="auto"/>
            <w:noWrap/>
          </w:tcPr>
          <w:p w14:paraId="5DA91701" w14:textId="77777777" w:rsidR="003B4A4B" w:rsidRPr="00C26FFC" w:rsidRDefault="003B4A4B" w:rsidP="003B4A4B">
            <w:pPr>
              <w:rPr>
                <w:rFonts w:ascii="標楷體" w:eastAsia="標楷體" w:hAnsi="標楷體" w:cs="新細明體"/>
              </w:rPr>
            </w:pPr>
            <w:r w:rsidRPr="00005F03">
              <w:rPr>
                <w:rFonts w:ascii="標楷體" w:eastAsia="標楷體" w:hAnsi="標楷體" w:hint="eastAsia"/>
              </w:rPr>
              <w:t>本國中央政府及央行債券</w:t>
            </w:r>
          </w:p>
        </w:tc>
      </w:tr>
      <w:tr w:rsidR="003B4A4B" w:rsidRPr="00C26FFC" w14:paraId="3A7D0F5C"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654F4E47" w14:textId="77777777" w:rsidR="003B4A4B" w:rsidRPr="00C26FFC" w:rsidRDefault="003B4A4B" w:rsidP="003B4A4B">
            <w:pPr>
              <w:rPr>
                <w:rFonts w:ascii="標楷體" w:eastAsia="標楷體" w:hAnsi="標楷體"/>
              </w:rPr>
            </w:pPr>
            <w:r w:rsidRPr="00005F03">
              <w:rPr>
                <w:rFonts w:ascii="標楷體" w:eastAsia="標楷體" w:hAnsi="標楷體"/>
              </w:rPr>
              <w:t>102</w:t>
            </w:r>
          </w:p>
        </w:tc>
        <w:tc>
          <w:tcPr>
            <w:tcW w:w="5276" w:type="dxa"/>
            <w:tcBorders>
              <w:top w:val="nil"/>
              <w:left w:val="nil"/>
              <w:bottom w:val="single" w:sz="4" w:space="0" w:color="auto"/>
              <w:right w:val="single" w:sz="4" w:space="0" w:color="auto"/>
            </w:tcBorders>
            <w:shd w:val="clear" w:color="auto" w:fill="auto"/>
            <w:noWrap/>
          </w:tcPr>
          <w:p w14:paraId="2E7ADD00" w14:textId="77777777" w:rsidR="003B4A4B" w:rsidRPr="00C26FFC" w:rsidRDefault="003B4A4B" w:rsidP="003B4A4B">
            <w:pPr>
              <w:rPr>
                <w:rFonts w:ascii="標楷體" w:eastAsia="標楷體" w:hAnsi="標楷體"/>
              </w:rPr>
            </w:pPr>
            <w:r w:rsidRPr="00005F03">
              <w:rPr>
                <w:rFonts w:ascii="標楷體" w:eastAsia="標楷體" w:hAnsi="標楷體" w:hint="eastAsia"/>
              </w:rPr>
              <w:t>本國地方政府債券</w:t>
            </w:r>
          </w:p>
        </w:tc>
      </w:tr>
      <w:tr w:rsidR="003B4A4B" w:rsidRPr="00C26FFC" w14:paraId="2F8A6D15"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6AC30566" w14:textId="77777777" w:rsidR="003B4A4B" w:rsidRPr="00C26FFC" w:rsidRDefault="003B4A4B" w:rsidP="003B4A4B">
            <w:pPr>
              <w:rPr>
                <w:rFonts w:ascii="標楷體" w:eastAsia="標楷體" w:hAnsi="標楷體"/>
              </w:rPr>
            </w:pPr>
            <w:r w:rsidRPr="00005F03">
              <w:rPr>
                <w:rFonts w:ascii="標楷體" w:eastAsia="標楷體" w:hAnsi="標楷體"/>
              </w:rPr>
              <w:t>103</w:t>
            </w:r>
          </w:p>
        </w:tc>
        <w:tc>
          <w:tcPr>
            <w:tcW w:w="5276" w:type="dxa"/>
            <w:tcBorders>
              <w:top w:val="nil"/>
              <w:left w:val="nil"/>
              <w:bottom w:val="single" w:sz="4" w:space="0" w:color="auto"/>
              <w:right w:val="single" w:sz="4" w:space="0" w:color="auto"/>
            </w:tcBorders>
            <w:shd w:val="clear" w:color="auto" w:fill="auto"/>
            <w:noWrap/>
          </w:tcPr>
          <w:p w14:paraId="56B3171C" w14:textId="77777777" w:rsidR="003B4A4B" w:rsidRPr="00C26FFC" w:rsidRDefault="003B4A4B" w:rsidP="003B4A4B">
            <w:pPr>
              <w:rPr>
                <w:rFonts w:ascii="標楷體" w:eastAsia="標楷體" w:hAnsi="標楷體"/>
              </w:rPr>
            </w:pPr>
            <w:r w:rsidRPr="00005F03">
              <w:rPr>
                <w:rFonts w:ascii="標楷體" w:eastAsia="標楷體" w:hAnsi="標楷體" w:hint="eastAsia"/>
              </w:rPr>
              <w:t>外國中央政府及央行債券</w:t>
            </w:r>
          </w:p>
        </w:tc>
      </w:tr>
      <w:tr w:rsidR="003B4A4B" w:rsidRPr="00C26FFC" w14:paraId="7AF9F73B"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6C878549" w14:textId="77777777" w:rsidR="003B4A4B" w:rsidRPr="00C26FFC" w:rsidRDefault="003B4A4B" w:rsidP="003B4A4B">
            <w:pPr>
              <w:rPr>
                <w:rFonts w:ascii="標楷體" w:eastAsia="標楷體" w:hAnsi="標楷體"/>
              </w:rPr>
            </w:pPr>
            <w:r w:rsidRPr="00005F03">
              <w:rPr>
                <w:rFonts w:ascii="標楷體" w:eastAsia="標楷體" w:hAnsi="標楷體"/>
              </w:rPr>
              <w:t>104</w:t>
            </w:r>
          </w:p>
        </w:tc>
        <w:tc>
          <w:tcPr>
            <w:tcW w:w="5276" w:type="dxa"/>
            <w:tcBorders>
              <w:top w:val="nil"/>
              <w:left w:val="nil"/>
              <w:bottom w:val="single" w:sz="4" w:space="0" w:color="auto"/>
              <w:right w:val="single" w:sz="4" w:space="0" w:color="auto"/>
            </w:tcBorders>
            <w:shd w:val="clear" w:color="auto" w:fill="auto"/>
            <w:noWrap/>
          </w:tcPr>
          <w:p w14:paraId="26112660" w14:textId="77777777" w:rsidR="003B4A4B" w:rsidRPr="00C26FFC" w:rsidRDefault="003B4A4B" w:rsidP="003B4A4B">
            <w:pPr>
              <w:rPr>
                <w:rFonts w:ascii="標楷體" w:eastAsia="標楷體" w:hAnsi="標楷體"/>
              </w:rPr>
            </w:pPr>
            <w:r w:rsidRPr="00005F03">
              <w:rPr>
                <w:rFonts w:ascii="標楷體" w:eastAsia="標楷體" w:hAnsi="標楷體" w:hint="eastAsia"/>
              </w:rPr>
              <w:t>外國銀行發行之債券</w:t>
            </w:r>
          </w:p>
        </w:tc>
      </w:tr>
      <w:tr w:rsidR="003B4A4B" w:rsidRPr="00C26FFC" w14:paraId="24C7B433"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628E81C6" w14:textId="77777777" w:rsidR="003B4A4B" w:rsidRPr="00C26FFC" w:rsidRDefault="003B4A4B" w:rsidP="003B4A4B">
            <w:pPr>
              <w:rPr>
                <w:rFonts w:ascii="標楷體" w:eastAsia="標楷體" w:hAnsi="標楷體"/>
              </w:rPr>
            </w:pPr>
            <w:r w:rsidRPr="00005F03">
              <w:rPr>
                <w:rFonts w:ascii="標楷體" w:eastAsia="標楷體" w:hAnsi="標楷體"/>
              </w:rPr>
              <w:t>110</w:t>
            </w:r>
          </w:p>
        </w:tc>
        <w:tc>
          <w:tcPr>
            <w:tcW w:w="5276" w:type="dxa"/>
            <w:tcBorders>
              <w:top w:val="nil"/>
              <w:left w:val="nil"/>
              <w:bottom w:val="single" w:sz="4" w:space="0" w:color="auto"/>
              <w:right w:val="single" w:sz="4" w:space="0" w:color="auto"/>
            </w:tcBorders>
            <w:shd w:val="clear" w:color="auto" w:fill="auto"/>
            <w:noWrap/>
          </w:tcPr>
          <w:p w14:paraId="10158623" w14:textId="77777777" w:rsidR="003B4A4B" w:rsidRPr="00C26FFC" w:rsidRDefault="003B4A4B" w:rsidP="003B4A4B">
            <w:pPr>
              <w:rPr>
                <w:rFonts w:ascii="標楷體" w:eastAsia="標楷體" w:hAnsi="標楷體"/>
              </w:rPr>
            </w:pPr>
            <w:r w:rsidRPr="00005F03">
              <w:rPr>
                <w:rFonts w:ascii="標楷體" w:eastAsia="標楷體" w:hAnsi="標楷體" w:hint="eastAsia"/>
              </w:rPr>
              <w:t>擔保公司債</w:t>
            </w:r>
          </w:p>
        </w:tc>
      </w:tr>
      <w:tr w:rsidR="003B4A4B" w:rsidRPr="00C26FFC" w14:paraId="48344AB2"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1C58C6F2" w14:textId="77777777" w:rsidR="003B4A4B" w:rsidRPr="00C26FFC" w:rsidRDefault="003B4A4B" w:rsidP="003B4A4B">
            <w:pPr>
              <w:rPr>
                <w:rFonts w:ascii="標楷體" w:eastAsia="標楷體" w:hAnsi="標楷體"/>
              </w:rPr>
            </w:pPr>
            <w:r w:rsidRPr="00005F03">
              <w:rPr>
                <w:rFonts w:ascii="標楷體" w:eastAsia="標楷體" w:hAnsi="標楷體"/>
              </w:rPr>
              <w:t>130</w:t>
            </w:r>
          </w:p>
        </w:tc>
        <w:tc>
          <w:tcPr>
            <w:tcW w:w="5276" w:type="dxa"/>
            <w:tcBorders>
              <w:top w:val="nil"/>
              <w:left w:val="nil"/>
              <w:bottom w:val="single" w:sz="4" w:space="0" w:color="auto"/>
              <w:right w:val="single" w:sz="4" w:space="0" w:color="auto"/>
            </w:tcBorders>
            <w:shd w:val="clear" w:color="auto" w:fill="auto"/>
            <w:noWrap/>
          </w:tcPr>
          <w:p w14:paraId="14D4F128" w14:textId="77777777" w:rsidR="003B4A4B" w:rsidRPr="00C26FFC" w:rsidRDefault="003B4A4B" w:rsidP="003B4A4B">
            <w:pPr>
              <w:rPr>
                <w:rFonts w:ascii="標楷體" w:eastAsia="標楷體" w:hAnsi="標楷體"/>
              </w:rPr>
            </w:pPr>
            <w:r w:rsidRPr="00005F03">
              <w:rPr>
                <w:rFonts w:ascii="標楷體" w:eastAsia="標楷體" w:hAnsi="標楷體" w:hint="eastAsia"/>
              </w:rPr>
              <w:t>金融債券</w:t>
            </w:r>
          </w:p>
        </w:tc>
      </w:tr>
      <w:tr w:rsidR="003B4A4B" w:rsidRPr="00C26FFC" w14:paraId="1992E646"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19226D3A" w14:textId="77777777" w:rsidR="003B4A4B" w:rsidRPr="00C26FFC" w:rsidRDefault="003B4A4B" w:rsidP="003B4A4B">
            <w:pPr>
              <w:rPr>
                <w:rFonts w:ascii="標楷體" w:eastAsia="標楷體" w:hAnsi="標楷體"/>
              </w:rPr>
            </w:pPr>
            <w:r w:rsidRPr="00005F03">
              <w:rPr>
                <w:rFonts w:ascii="標楷體" w:eastAsia="標楷體" w:hAnsi="標楷體"/>
              </w:rPr>
              <w:t>160</w:t>
            </w:r>
          </w:p>
        </w:tc>
        <w:tc>
          <w:tcPr>
            <w:tcW w:w="5276" w:type="dxa"/>
            <w:tcBorders>
              <w:top w:val="nil"/>
              <w:left w:val="nil"/>
              <w:bottom w:val="single" w:sz="4" w:space="0" w:color="auto"/>
              <w:right w:val="single" w:sz="4" w:space="0" w:color="auto"/>
            </w:tcBorders>
            <w:shd w:val="clear" w:color="auto" w:fill="auto"/>
            <w:noWrap/>
          </w:tcPr>
          <w:p w14:paraId="58C50663" w14:textId="77777777" w:rsidR="003B4A4B" w:rsidRPr="00C26FFC" w:rsidRDefault="003B4A4B" w:rsidP="003B4A4B">
            <w:pPr>
              <w:rPr>
                <w:rFonts w:ascii="標楷體" w:eastAsia="標楷體" w:hAnsi="標楷體"/>
              </w:rPr>
            </w:pPr>
            <w:r w:rsidRPr="00005F03">
              <w:rPr>
                <w:rFonts w:ascii="標楷體" w:eastAsia="標楷體" w:hAnsi="標楷體" w:hint="eastAsia"/>
              </w:rPr>
              <w:t>國庫券</w:t>
            </w:r>
          </w:p>
        </w:tc>
      </w:tr>
      <w:tr w:rsidR="003B4A4B" w:rsidRPr="00C26FFC" w14:paraId="00CDE78A"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3398CAE5" w14:textId="77777777" w:rsidR="003B4A4B" w:rsidRPr="00C26FFC" w:rsidRDefault="003B4A4B" w:rsidP="003B4A4B">
            <w:pPr>
              <w:rPr>
                <w:rFonts w:ascii="標楷體" w:eastAsia="標楷體" w:hAnsi="標楷體"/>
              </w:rPr>
            </w:pPr>
            <w:r w:rsidRPr="00005F03">
              <w:rPr>
                <w:rFonts w:ascii="標楷體" w:eastAsia="標楷體" w:hAnsi="標楷體"/>
              </w:rPr>
              <w:t>180</w:t>
            </w:r>
          </w:p>
        </w:tc>
        <w:tc>
          <w:tcPr>
            <w:tcW w:w="5276" w:type="dxa"/>
            <w:tcBorders>
              <w:top w:val="nil"/>
              <w:left w:val="nil"/>
              <w:bottom w:val="single" w:sz="4" w:space="0" w:color="auto"/>
              <w:right w:val="single" w:sz="4" w:space="0" w:color="auto"/>
            </w:tcBorders>
            <w:shd w:val="clear" w:color="auto" w:fill="auto"/>
            <w:noWrap/>
          </w:tcPr>
          <w:p w14:paraId="07AC8744" w14:textId="77777777" w:rsidR="003B4A4B" w:rsidRPr="00C26FFC" w:rsidRDefault="003B4A4B" w:rsidP="003B4A4B">
            <w:pPr>
              <w:rPr>
                <w:rFonts w:ascii="標楷體" w:eastAsia="標楷體" w:hAnsi="標楷體"/>
              </w:rPr>
            </w:pPr>
            <w:r w:rsidRPr="00005F03">
              <w:rPr>
                <w:rFonts w:ascii="標楷體" w:eastAsia="標楷體" w:hAnsi="標楷體" w:hint="eastAsia"/>
              </w:rPr>
              <w:t>中央銀行可轉讓定期存單</w:t>
            </w:r>
          </w:p>
        </w:tc>
      </w:tr>
      <w:tr w:rsidR="003B4A4B" w:rsidRPr="00C26FFC" w14:paraId="3790EE6E"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76385692" w14:textId="77777777" w:rsidR="003B4A4B" w:rsidRPr="00C26FFC" w:rsidRDefault="003B4A4B" w:rsidP="003B4A4B">
            <w:pPr>
              <w:rPr>
                <w:rFonts w:ascii="標楷體" w:eastAsia="標楷體" w:hAnsi="標楷體"/>
              </w:rPr>
            </w:pPr>
            <w:r w:rsidRPr="00005F03">
              <w:rPr>
                <w:rFonts w:ascii="標楷體" w:eastAsia="標楷體" w:hAnsi="標楷體"/>
              </w:rPr>
              <w:t>190</w:t>
            </w:r>
          </w:p>
        </w:tc>
        <w:tc>
          <w:tcPr>
            <w:tcW w:w="5276" w:type="dxa"/>
            <w:tcBorders>
              <w:top w:val="nil"/>
              <w:left w:val="nil"/>
              <w:bottom w:val="single" w:sz="4" w:space="0" w:color="auto"/>
              <w:right w:val="single" w:sz="4" w:space="0" w:color="auto"/>
            </w:tcBorders>
            <w:shd w:val="clear" w:color="auto" w:fill="auto"/>
            <w:noWrap/>
          </w:tcPr>
          <w:p w14:paraId="6A5E1D24" w14:textId="77777777" w:rsidR="003B4A4B" w:rsidRPr="00C26FFC" w:rsidRDefault="003B4A4B" w:rsidP="003B4A4B">
            <w:pPr>
              <w:rPr>
                <w:rFonts w:ascii="標楷體" w:eastAsia="標楷體" w:hAnsi="標楷體"/>
              </w:rPr>
            </w:pPr>
            <w:r w:rsidRPr="00005F03">
              <w:rPr>
                <w:rFonts w:ascii="標楷體" w:eastAsia="標楷體" w:hAnsi="標楷體" w:hint="eastAsia"/>
              </w:rPr>
              <w:t>一般金融機構可轉讓定期存單</w:t>
            </w:r>
          </w:p>
        </w:tc>
      </w:tr>
      <w:tr w:rsidR="003B4A4B" w:rsidRPr="00C26FFC" w14:paraId="721AC369"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4E17D192" w14:textId="77777777" w:rsidR="003B4A4B" w:rsidRPr="00C26FFC" w:rsidRDefault="003B4A4B" w:rsidP="003B4A4B">
            <w:pPr>
              <w:rPr>
                <w:rFonts w:ascii="標楷體" w:eastAsia="標楷體" w:hAnsi="標楷體"/>
              </w:rPr>
            </w:pPr>
            <w:r w:rsidRPr="00005F03">
              <w:rPr>
                <w:rFonts w:ascii="標楷體" w:eastAsia="標楷體" w:hAnsi="標楷體"/>
              </w:rPr>
              <w:t>1D0</w:t>
            </w:r>
          </w:p>
        </w:tc>
        <w:tc>
          <w:tcPr>
            <w:tcW w:w="5276" w:type="dxa"/>
            <w:tcBorders>
              <w:top w:val="nil"/>
              <w:left w:val="nil"/>
              <w:bottom w:val="single" w:sz="4" w:space="0" w:color="auto"/>
              <w:right w:val="single" w:sz="4" w:space="0" w:color="auto"/>
            </w:tcBorders>
            <w:shd w:val="clear" w:color="auto" w:fill="auto"/>
            <w:noWrap/>
          </w:tcPr>
          <w:p w14:paraId="02CF9F31" w14:textId="77777777" w:rsidR="003B4A4B" w:rsidRPr="00C26FFC" w:rsidRDefault="003B4A4B" w:rsidP="003B4A4B">
            <w:pPr>
              <w:rPr>
                <w:rFonts w:ascii="標楷體" w:eastAsia="標楷體" w:hAnsi="標楷體"/>
              </w:rPr>
            </w:pPr>
            <w:r w:rsidRPr="00005F03">
              <w:rPr>
                <w:rFonts w:ascii="標楷體" w:eastAsia="標楷體" w:hAnsi="標楷體" w:hint="eastAsia"/>
              </w:rPr>
              <w:t>信託憑證</w:t>
            </w:r>
          </w:p>
        </w:tc>
      </w:tr>
      <w:tr w:rsidR="003B4A4B" w:rsidRPr="00C26FFC" w14:paraId="7F98C5E1"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07C77E39" w14:textId="77777777" w:rsidR="003B4A4B" w:rsidRPr="00C26FFC" w:rsidRDefault="003B4A4B" w:rsidP="003B4A4B">
            <w:pPr>
              <w:rPr>
                <w:rFonts w:ascii="標楷體" w:eastAsia="標楷體" w:hAnsi="標楷體"/>
              </w:rPr>
            </w:pPr>
            <w:r w:rsidRPr="00005F03">
              <w:rPr>
                <w:rFonts w:ascii="標楷體" w:eastAsia="標楷體" w:hAnsi="標楷體"/>
              </w:rPr>
              <w:t>1E1</w:t>
            </w:r>
          </w:p>
        </w:tc>
        <w:tc>
          <w:tcPr>
            <w:tcW w:w="5276" w:type="dxa"/>
            <w:tcBorders>
              <w:top w:val="nil"/>
              <w:left w:val="nil"/>
              <w:bottom w:val="single" w:sz="4" w:space="0" w:color="auto"/>
              <w:right w:val="single" w:sz="4" w:space="0" w:color="auto"/>
            </w:tcBorders>
            <w:shd w:val="clear" w:color="auto" w:fill="auto"/>
            <w:noWrap/>
          </w:tcPr>
          <w:p w14:paraId="0B420A7B" w14:textId="77777777" w:rsidR="003B4A4B" w:rsidRPr="00C26FFC" w:rsidRDefault="003B4A4B" w:rsidP="003B4A4B">
            <w:pPr>
              <w:rPr>
                <w:rFonts w:ascii="標楷體" w:eastAsia="標楷體" w:hAnsi="標楷體"/>
              </w:rPr>
            </w:pPr>
            <w:r w:rsidRPr="00005F03">
              <w:rPr>
                <w:rFonts w:ascii="標楷體" w:eastAsia="標楷體" w:hAnsi="標楷體" w:hint="eastAsia"/>
              </w:rPr>
              <w:t>受益憑證</w:t>
            </w:r>
          </w:p>
        </w:tc>
      </w:tr>
      <w:tr w:rsidR="003B4A4B" w:rsidRPr="00C26FFC" w14:paraId="13122CF0"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22EC4798" w14:textId="77777777" w:rsidR="003B4A4B" w:rsidRPr="00C26FFC" w:rsidRDefault="003B4A4B" w:rsidP="003B4A4B">
            <w:pPr>
              <w:rPr>
                <w:rFonts w:ascii="標楷體" w:eastAsia="標楷體" w:hAnsi="標楷體"/>
              </w:rPr>
            </w:pPr>
            <w:r w:rsidRPr="00005F03">
              <w:rPr>
                <w:rFonts w:ascii="標楷體" w:eastAsia="標楷體" w:hAnsi="標楷體"/>
              </w:rPr>
              <w:t>1X0</w:t>
            </w:r>
          </w:p>
        </w:tc>
        <w:tc>
          <w:tcPr>
            <w:tcW w:w="5276" w:type="dxa"/>
            <w:tcBorders>
              <w:top w:val="nil"/>
              <w:left w:val="nil"/>
              <w:bottom w:val="single" w:sz="4" w:space="0" w:color="auto"/>
              <w:right w:val="single" w:sz="4" w:space="0" w:color="auto"/>
            </w:tcBorders>
            <w:shd w:val="clear" w:color="auto" w:fill="auto"/>
            <w:noWrap/>
          </w:tcPr>
          <w:p w14:paraId="5D8359A0" w14:textId="77777777" w:rsidR="003B4A4B" w:rsidRPr="00C26FFC" w:rsidRDefault="003B4A4B" w:rsidP="003B4A4B">
            <w:pPr>
              <w:rPr>
                <w:rFonts w:ascii="標楷體" w:eastAsia="標楷體" w:hAnsi="標楷體"/>
              </w:rPr>
            </w:pPr>
            <w:r w:rsidRPr="00005F03">
              <w:rPr>
                <w:rFonts w:ascii="標楷體" w:eastAsia="標楷體" w:hAnsi="標楷體" w:hint="eastAsia"/>
              </w:rPr>
              <w:t>其他有價證券</w:t>
            </w:r>
          </w:p>
        </w:tc>
      </w:tr>
      <w:tr w:rsidR="003B4A4B" w:rsidRPr="00C26FFC" w14:paraId="6BEA9B2B"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3B52B68C" w14:textId="77777777" w:rsidR="003B4A4B" w:rsidRPr="00C26FFC" w:rsidRDefault="003B4A4B" w:rsidP="003B4A4B">
            <w:pPr>
              <w:rPr>
                <w:rFonts w:ascii="標楷體" w:eastAsia="標楷體" w:hAnsi="標楷體"/>
              </w:rPr>
            </w:pPr>
            <w:r w:rsidRPr="00005F03">
              <w:rPr>
                <w:rFonts w:ascii="標楷體" w:eastAsia="標楷體" w:hAnsi="標楷體"/>
              </w:rPr>
              <w:t>998</w:t>
            </w:r>
          </w:p>
        </w:tc>
        <w:tc>
          <w:tcPr>
            <w:tcW w:w="5276" w:type="dxa"/>
            <w:tcBorders>
              <w:top w:val="nil"/>
              <w:left w:val="nil"/>
              <w:bottom w:val="single" w:sz="4" w:space="0" w:color="auto"/>
              <w:right w:val="single" w:sz="4" w:space="0" w:color="auto"/>
            </w:tcBorders>
            <w:shd w:val="clear" w:color="auto" w:fill="auto"/>
            <w:noWrap/>
          </w:tcPr>
          <w:p w14:paraId="6F31FE03" w14:textId="77777777" w:rsidR="003B4A4B" w:rsidRPr="00C26FFC" w:rsidRDefault="003B4A4B" w:rsidP="003B4A4B">
            <w:pPr>
              <w:rPr>
                <w:rFonts w:ascii="標楷體" w:eastAsia="標楷體" w:hAnsi="標楷體"/>
              </w:rPr>
            </w:pPr>
            <w:r w:rsidRPr="00005F03">
              <w:rPr>
                <w:rFonts w:ascii="標楷體" w:eastAsia="標楷體" w:hAnsi="標楷體" w:hint="eastAsia"/>
              </w:rPr>
              <w:t>經銀行提供保證之放款</w:t>
            </w:r>
          </w:p>
        </w:tc>
      </w:tr>
      <w:tr w:rsidR="003B4A4B" w:rsidRPr="00C26FFC" w14:paraId="4FC9CA50"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224FB7FC" w14:textId="77777777" w:rsidR="003B4A4B" w:rsidRPr="00C26FFC" w:rsidRDefault="003B4A4B" w:rsidP="003B4A4B">
            <w:pPr>
              <w:rPr>
                <w:rFonts w:ascii="標楷體" w:eastAsia="標楷體" w:hAnsi="標楷體" w:cs="新細明體"/>
              </w:rPr>
            </w:pPr>
            <w:r w:rsidRPr="00005F03">
              <w:rPr>
                <w:rFonts w:ascii="標楷體" w:eastAsia="標楷體" w:hAnsi="標楷體"/>
              </w:rPr>
              <w:t>999</w:t>
            </w:r>
          </w:p>
        </w:tc>
        <w:tc>
          <w:tcPr>
            <w:tcW w:w="5276" w:type="dxa"/>
            <w:tcBorders>
              <w:top w:val="nil"/>
              <w:left w:val="nil"/>
              <w:bottom w:val="single" w:sz="4" w:space="0" w:color="auto"/>
              <w:right w:val="single" w:sz="4" w:space="0" w:color="auto"/>
            </w:tcBorders>
            <w:shd w:val="clear" w:color="auto" w:fill="auto"/>
            <w:noWrap/>
          </w:tcPr>
          <w:p w14:paraId="6751FFA8" w14:textId="77777777" w:rsidR="003B4A4B" w:rsidRPr="00C26FFC" w:rsidRDefault="003B4A4B" w:rsidP="003B4A4B">
            <w:pPr>
              <w:rPr>
                <w:rFonts w:ascii="標楷體" w:eastAsia="標楷體" w:hAnsi="標楷體" w:cs="新細明體"/>
              </w:rPr>
            </w:pPr>
            <w:r w:rsidRPr="00005F03">
              <w:rPr>
                <w:rFonts w:ascii="標楷體" w:eastAsia="標楷體" w:hAnsi="標楷體" w:hint="eastAsia"/>
              </w:rPr>
              <w:t>經主管機關認可之信用保證機構提供保證之放款</w:t>
            </w:r>
          </w:p>
        </w:tc>
      </w:tr>
    </w:tbl>
    <w:p w14:paraId="0B6349B0" w14:textId="77777777" w:rsidR="003B4A4B" w:rsidRPr="00543E73" w:rsidRDefault="003B4A4B" w:rsidP="003B4A4B">
      <w:pPr>
        <w:tabs>
          <w:tab w:val="left" w:pos="788"/>
        </w:tabs>
        <w:ind w:leftChars="300" w:left="720"/>
        <w:rPr>
          <w:rFonts w:ascii="標楷體" w:eastAsia="標楷體" w:hAnsi="標楷體"/>
        </w:rPr>
      </w:pPr>
    </w:p>
    <w:p w14:paraId="7B0EAA9E" w14:textId="6C29BEB2" w:rsidR="003B4A4B" w:rsidRPr="00543E73" w:rsidRDefault="003B4A4B" w:rsidP="00894D7B">
      <w:pPr>
        <w:numPr>
          <w:ilvl w:val="0"/>
          <w:numId w:val="15"/>
        </w:numPr>
        <w:rPr>
          <w:rFonts w:ascii="標楷體" w:eastAsia="標楷體" w:hAnsi="標楷體"/>
        </w:rPr>
      </w:pPr>
      <w:r w:rsidRPr="00C26FFC">
        <w:rPr>
          <w:rFonts w:ascii="標楷體" w:eastAsia="標楷體" w:hAnsi="標楷體" w:hint="eastAsia"/>
          <w:lang w:eastAsia="zh-HK"/>
        </w:rPr>
        <w:t>法拍費用科目</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3B4A4B" w:rsidRPr="003A5D4E" w14:paraId="5D5A06E3" w14:textId="77777777" w:rsidTr="003B4A4B">
        <w:trPr>
          <w:trHeight w:val="340"/>
          <w:tblHeader/>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CB46CC0" w14:textId="77777777" w:rsidR="003B4A4B" w:rsidRPr="003A5D4E" w:rsidRDefault="003B4A4B" w:rsidP="003B4A4B">
            <w:pPr>
              <w:widowControl/>
              <w:rPr>
                <w:rFonts w:ascii="標楷體" w:eastAsia="標楷體" w:hAnsi="標楷體" w:cs="新細明體"/>
                <w:kern w:val="0"/>
              </w:rPr>
            </w:pPr>
            <w:r w:rsidRPr="003A5D4E">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30BCFD9C" w14:textId="77777777" w:rsidR="003B4A4B" w:rsidRPr="003A5D4E" w:rsidRDefault="003B4A4B" w:rsidP="003B4A4B">
            <w:pPr>
              <w:widowControl/>
              <w:rPr>
                <w:rFonts w:ascii="標楷體" w:eastAsia="標楷體" w:hAnsi="標楷體" w:cs="新細明體"/>
                <w:kern w:val="0"/>
              </w:rPr>
            </w:pPr>
            <w:r w:rsidRPr="003A5D4E">
              <w:rPr>
                <w:rFonts w:ascii="標楷體" w:eastAsia="標楷體" w:hAnsi="標楷體" w:cs="新細明體" w:hint="eastAsia"/>
                <w:kern w:val="0"/>
              </w:rPr>
              <w:t>說明</w:t>
            </w:r>
          </w:p>
        </w:tc>
      </w:tr>
      <w:tr w:rsidR="003B4A4B" w:rsidRPr="003A5D4E" w14:paraId="11C797B5"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61C71BAA" w14:textId="77777777" w:rsidR="003B4A4B" w:rsidRPr="003A5D4E" w:rsidRDefault="003B4A4B" w:rsidP="003B4A4B">
            <w:pPr>
              <w:rPr>
                <w:rFonts w:ascii="標楷體" w:eastAsia="標楷體" w:hAnsi="標楷體"/>
              </w:rPr>
            </w:pPr>
            <w:r w:rsidRPr="00005F03">
              <w:rPr>
                <w:rFonts w:ascii="標楷體" w:eastAsia="標楷體" w:hAnsi="標楷體"/>
              </w:rPr>
              <w:t>01</w:t>
            </w:r>
          </w:p>
        </w:tc>
        <w:tc>
          <w:tcPr>
            <w:tcW w:w="4819" w:type="dxa"/>
            <w:tcBorders>
              <w:top w:val="nil"/>
              <w:left w:val="nil"/>
              <w:bottom w:val="single" w:sz="4" w:space="0" w:color="auto"/>
              <w:right w:val="single" w:sz="4" w:space="0" w:color="auto"/>
            </w:tcBorders>
            <w:shd w:val="clear" w:color="auto" w:fill="auto"/>
            <w:noWrap/>
          </w:tcPr>
          <w:p w14:paraId="2E7D237F" w14:textId="77777777" w:rsidR="003B4A4B" w:rsidRPr="003A5D4E" w:rsidRDefault="003B4A4B" w:rsidP="003B4A4B">
            <w:pPr>
              <w:rPr>
                <w:rFonts w:ascii="標楷體" w:eastAsia="標楷體" w:hAnsi="標楷體"/>
              </w:rPr>
            </w:pPr>
            <w:r w:rsidRPr="00005F03">
              <w:rPr>
                <w:rFonts w:ascii="標楷體" w:eastAsia="標楷體" w:hAnsi="標楷體" w:hint="eastAsia"/>
              </w:rPr>
              <w:t>郵費</w:t>
            </w:r>
          </w:p>
        </w:tc>
      </w:tr>
      <w:tr w:rsidR="003B4A4B" w:rsidRPr="003A5D4E" w14:paraId="34933509"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3113A2B1" w14:textId="77777777" w:rsidR="003B4A4B" w:rsidRPr="003A5D4E" w:rsidRDefault="003B4A4B" w:rsidP="003B4A4B">
            <w:pPr>
              <w:rPr>
                <w:rFonts w:ascii="標楷體" w:eastAsia="標楷體" w:hAnsi="標楷體"/>
              </w:rPr>
            </w:pPr>
            <w:r w:rsidRPr="00005F03">
              <w:rPr>
                <w:rFonts w:ascii="標楷體" w:eastAsia="標楷體" w:hAnsi="標楷體"/>
              </w:rPr>
              <w:t>02</w:t>
            </w:r>
          </w:p>
        </w:tc>
        <w:tc>
          <w:tcPr>
            <w:tcW w:w="4819" w:type="dxa"/>
            <w:tcBorders>
              <w:top w:val="nil"/>
              <w:left w:val="nil"/>
              <w:bottom w:val="single" w:sz="4" w:space="0" w:color="auto"/>
              <w:right w:val="single" w:sz="4" w:space="0" w:color="auto"/>
            </w:tcBorders>
            <w:shd w:val="clear" w:color="auto" w:fill="auto"/>
            <w:noWrap/>
          </w:tcPr>
          <w:p w14:paraId="59553305" w14:textId="77777777" w:rsidR="003B4A4B" w:rsidRPr="003A5D4E" w:rsidRDefault="003B4A4B" w:rsidP="003B4A4B">
            <w:pPr>
              <w:rPr>
                <w:rFonts w:ascii="標楷體" w:eastAsia="標楷體" w:hAnsi="標楷體"/>
              </w:rPr>
            </w:pPr>
            <w:r w:rsidRPr="00005F03">
              <w:rPr>
                <w:rFonts w:ascii="標楷體" w:eastAsia="標楷體" w:hAnsi="標楷體" w:hint="eastAsia"/>
              </w:rPr>
              <w:t>支付命令</w:t>
            </w:r>
          </w:p>
        </w:tc>
      </w:tr>
      <w:tr w:rsidR="003B4A4B" w:rsidRPr="003A5D4E" w14:paraId="1A1D5609"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0E667B88" w14:textId="77777777" w:rsidR="003B4A4B" w:rsidRPr="003A5D4E" w:rsidRDefault="003B4A4B" w:rsidP="003B4A4B">
            <w:pPr>
              <w:rPr>
                <w:rFonts w:ascii="標楷體" w:eastAsia="標楷體" w:hAnsi="標楷體"/>
              </w:rPr>
            </w:pPr>
            <w:r w:rsidRPr="00005F03">
              <w:rPr>
                <w:rFonts w:ascii="標楷體" w:eastAsia="標楷體" w:hAnsi="標楷體"/>
              </w:rPr>
              <w:t>03</w:t>
            </w:r>
          </w:p>
        </w:tc>
        <w:tc>
          <w:tcPr>
            <w:tcW w:w="4819" w:type="dxa"/>
            <w:tcBorders>
              <w:top w:val="nil"/>
              <w:left w:val="nil"/>
              <w:bottom w:val="single" w:sz="4" w:space="0" w:color="auto"/>
              <w:right w:val="single" w:sz="4" w:space="0" w:color="auto"/>
            </w:tcBorders>
            <w:shd w:val="clear" w:color="auto" w:fill="auto"/>
            <w:noWrap/>
          </w:tcPr>
          <w:p w14:paraId="0C9DBB0B" w14:textId="77777777" w:rsidR="003B4A4B" w:rsidRPr="003A5D4E" w:rsidRDefault="003B4A4B" w:rsidP="003B4A4B">
            <w:pPr>
              <w:rPr>
                <w:rFonts w:ascii="標楷體" w:eastAsia="標楷體" w:hAnsi="標楷體"/>
              </w:rPr>
            </w:pPr>
            <w:r w:rsidRPr="00005F03">
              <w:rPr>
                <w:rFonts w:ascii="標楷體" w:eastAsia="標楷體" w:hAnsi="標楷體" w:hint="eastAsia"/>
              </w:rPr>
              <w:t>公示送達</w:t>
            </w:r>
          </w:p>
        </w:tc>
      </w:tr>
      <w:tr w:rsidR="003B4A4B" w:rsidRPr="003A5D4E" w14:paraId="760DE2D0"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727A6438" w14:textId="77777777" w:rsidR="003B4A4B" w:rsidRPr="003A5D4E" w:rsidRDefault="003B4A4B" w:rsidP="003B4A4B">
            <w:pPr>
              <w:rPr>
                <w:rFonts w:ascii="標楷體" w:eastAsia="標楷體" w:hAnsi="標楷體"/>
              </w:rPr>
            </w:pPr>
            <w:r w:rsidRPr="00005F03">
              <w:rPr>
                <w:rFonts w:ascii="標楷體" w:eastAsia="標楷體" w:hAnsi="標楷體"/>
              </w:rPr>
              <w:t>04</w:t>
            </w:r>
          </w:p>
        </w:tc>
        <w:tc>
          <w:tcPr>
            <w:tcW w:w="4819" w:type="dxa"/>
            <w:tcBorders>
              <w:top w:val="nil"/>
              <w:left w:val="nil"/>
              <w:bottom w:val="single" w:sz="4" w:space="0" w:color="auto"/>
              <w:right w:val="single" w:sz="4" w:space="0" w:color="auto"/>
            </w:tcBorders>
            <w:shd w:val="clear" w:color="auto" w:fill="auto"/>
            <w:noWrap/>
          </w:tcPr>
          <w:p w14:paraId="5C63A716" w14:textId="77777777" w:rsidR="003B4A4B" w:rsidRPr="003A5D4E" w:rsidRDefault="003B4A4B" w:rsidP="003B4A4B">
            <w:pPr>
              <w:rPr>
                <w:rFonts w:ascii="標楷體" w:eastAsia="標楷體" w:hAnsi="標楷體"/>
              </w:rPr>
            </w:pPr>
            <w:r w:rsidRPr="00005F03">
              <w:rPr>
                <w:rFonts w:ascii="標楷體" w:eastAsia="標楷體" w:hAnsi="標楷體" w:hint="eastAsia"/>
              </w:rPr>
              <w:t>裁定費</w:t>
            </w:r>
          </w:p>
        </w:tc>
      </w:tr>
      <w:tr w:rsidR="003B4A4B" w:rsidRPr="003A5D4E" w14:paraId="22B8A82B"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0DC32E04" w14:textId="77777777" w:rsidR="003B4A4B" w:rsidRPr="003A5D4E" w:rsidRDefault="003B4A4B" w:rsidP="003B4A4B">
            <w:pPr>
              <w:rPr>
                <w:rFonts w:ascii="標楷體" w:eastAsia="標楷體" w:hAnsi="標楷體"/>
              </w:rPr>
            </w:pPr>
            <w:r w:rsidRPr="00005F03">
              <w:rPr>
                <w:rFonts w:ascii="標楷體" w:eastAsia="標楷體" w:hAnsi="標楷體"/>
              </w:rPr>
              <w:t>05</w:t>
            </w:r>
          </w:p>
        </w:tc>
        <w:tc>
          <w:tcPr>
            <w:tcW w:w="4819" w:type="dxa"/>
            <w:tcBorders>
              <w:top w:val="nil"/>
              <w:left w:val="nil"/>
              <w:bottom w:val="single" w:sz="4" w:space="0" w:color="auto"/>
              <w:right w:val="single" w:sz="4" w:space="0" w:color="auto"/>
            </w:tcBorders>
            <w:shd w:val="clear" w:color="auto" w:fill="auto"/>
            <w:noWrap/>
          </w:tcPr>
          <w:p w14:paraId="13C90B06" w14:textId="77777777" w:rsidR="003B4A4B" w:rsidRPr="003A5D4E" w:rsidRDefault="003B4A4B" w:rsidP="003B4A4B">
            <w:pPr>
              <w:rPr>
                <w:rFonts w:ascii="標楷體" w:eastAsia="標楷體" w:hAnsi="標楷體"/>
              </w:rPr>
            </w:pPr>
            <w:r w:rsidRPr="00005F03">
              <w:rPr>
                <w:rFonts w:ascii="標楷體" w:eastAsia="標楷體" w:hAnsi="標楷體" w:hint="eastAsia"/>
              </w:rPr>
              <w:t>執行費</w:t>
            </w:r>
          </w:p>
        </w:tc>
      </w:tr>
      <w:tr w:rsidR="003B4A4B" w:rsidRPr="003A5D4E" w14:paraId="183850DB"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21183BEF" w14:textId="77777777" w:rsidR="003B4A4B" w:rsidRPr="003A5D4E" w:rsidRDefault="003B4A4B" w:rsidP="003B4A4B">
            <w:pPr>
              <w:rPr>
                <w:rFonts w:ascii="標楷體" w:eastAsia="標楷體" w:hAnsi="標楷體"/>
              </w:rPr>
            </w:pPr>
            <w:r w:rsidRPr="00005F03">
              <w:rPr>
                <w:rFonts w:ascii="標楷體" w:eastAsia="標楷體" w:hAnsi="標楷體"/>
              </w:rPr>
              <w:t>06</w:t>
            </w:r>
          </w:p>
        </w:tc>
        <w:tc>
          <w:tcPr>
            <w:tcW w:w="4819" w:type="dxa"/>
            <w:tcBorders>
              <w:top w:val="nil"/>
              <w:left w:val="nil"/>
              <w:bottom w:val="single" w:sz="4" w:space="0" w:color="auto"/>
              <w:right w:val="single" w:sz="4" w:space="0" w:color="auto"/>
            </w:tcBorders>
            <w:shd w:val="clear" w:color="auto" w:fill="auto"/>
            <w:noWrap/>
          </w:tcPr>
          <w:p w14:paraId="39C01026" w14:textId="77777777" w:rsidR="003B4A4B" w:rsidRPr="003A5D4E" w:rsidRDefault="003B4A4B" w:rsidP="003B4A4B">
            <w:pPr>
              <w:rPr>
                <w:rFonts w:ascii="標楷體" w:eastAsia="標楷體" w:hAnsi="標楷體"/>
              </w:rPr>
            </w:pPr>
            <w:r w:rsidRPr="00005F03">
              <w:rPr>
                <w:rFonts w:ascii="標楷體" w:eastAsia="標楷體" w:hAnsi="標楷體" w:hint="eastAsia"/>
              </w:rPr>
              <w:t>測量費</w:t>
            </w:r>
          </w:p>
        </w:tc>
      </w:tr>
      <w:tr w:rsidR="003B4A4B" w:rsidRPr="003A5D4E" w14:paraId="40F1D0A0"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4382AD3C" w14:textId="77777777" w:rsidR="003B4A4B" w:rsidRPr="003A5D4E" w:rsidRDefault="003B4A4B" w:rsidP="003B4A4B">
            <w:pPr>
              <w:rPr>
                <w:rFonts w:ascii="標楷體" w:eastAsia="標楷體" w:hAnsi="標楷體"/>
              </w:rPr>
            </w:pPr>
            <w:r w:rsidRPr="00005F03">
              <w:rPr>
                <w:rFonts w:ascii="標楷體" w:eastAsia="標楷體" w:hAnsi="標楷體"/>
              </w:rPr>
              <w:t>07</w:t>
            </w:r>
          </w:p>
        </w:tc>
        <w:tc>
          <w:tcPr>
            <w:tcW w:w="4819" w:type="dxa"/>
            <w:tcBorders>
              <w:top w:val="nil"/>
              <w:left w:val="nil"/>
              <w:bottom w:val="single" w:sz="4" w:space="0" w:color="auto"/>
              <w:right w:val="single" w:sz="4" w:space="0" w:color="auto"/>
            </w:tcBorders>
            <w:shd w:val="clear" w:color="auto" w:fill="auto"/>
            <w:noWrap/>
          </w:tcPr>
          <w:p w14:paraId="073CC22C" w14:textId="77777777" w:rsidR="003B4A4B" w:rsidRPr="003A5D4E" w:rsidRDefault="003B4A4B" w:rsidP="003B4A4B">
            <w:pPr>
              <w:rPr>
                <w:rFonts w:ascii="標楷體" w:eastAsia="標楷體" w:hAnsi="標楷體"/>
              </w:rPr>
            </w:pPr>
            <w:r w:rsidRPr="00005F03">
              <w:rPr>
                <w:rFonts w:ascii="標楷體" w:eastAsia="標楷體" w:hAnsi="標楷體" w:hint="eastAsia"/>
              </w:rPr>
              <w:t>鑑價費</w:t>
            </w:r>
          </w:p>
        </w:tc>
      </w:tr>
      <w:tr w:rsidR="003B4A4B" w:rsidRPr="003A5D4E" w14:paraId="30D6F51E"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17DD5E46" w14:textId="77777777" w:rsidR="003B4A4B" w:rsidRPr="003A5D4E" w:rsidRDefault="003B4A4B" w:rsidP="003B4A4B">
            <w:pPr>
              <w:rPr>
                <w:rFonts w:ascii="標楷體" w:eastAsia="標楷體" w:hAnsi="標楷體"/>
              </w:rPr>
            </w:pPr>
            <w:r w:rsidRPr="00005F03">
              <w:rPr>
                <w:rFonts w:ascii="標楷體" w:eastAsia="標楷體" w:hAnsi="標楷體"/>
              </w:rPr>
              <w:lastRenderedPageBreak/>
              <w:t>08</w:t>
            </w:r>
          </w:p>
        </w:tc>
        <w:tc>
          <w:tcPr>
            <w:tcW w:w="4819" w:type="dxa"/>
            <w:tcBorders>
              <w:top w:val="nil"/>
              <w:left w:val="nil"/>
              <w:bottom w:val="single" w:sz="4" w:space="0" w:color="auto"/>
              <w:right w:val="single" w:sz="4" w:space="0" w:color="auto"/>
            </w:tcBorders>
            <w:shd w:val="clear" w:color="auto" w:fill="auto"/>
            <w:noWrap/>
          </w:tcPr>
          <w:p w14:paraId="2276563C" w14:textId="77777777" w:rsidR="003B4A4B" w:rsidRPr="003A5D4E" w:rsidRDefault="003B4A4B" w:rsidP="003B4A4B">
            <w:pPr>
              <w:rPr>
                <w:rFonts w:ascii="標楷體" w:eastAsia="標楷體" w:hAnsi="標楷體"/>
              </w:rPr>
            </w:pPr>
            <w:r w:rsidRPr="00005F03">
              <w:rPr>
                <w:rFonts w:ascii="標楷體" w:eastAsia="標楷體" w:hAnsi="標楷體" w:hint="eastAsia"/>
              </w:rPr>
              <w:t>刊報費</w:t>
            </w:r>
          </w:p>
        </w:tc>
      </w:tr>
      <w:tr w:rsidR="003B4A4B" w:rsidRPr="003A5D4E" w14:paraId="354107C9"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41865804" w14:textId="77777777" w:rsidR="003B4A4B" w:rsidRPr="003A5D4E" w:rsidRDefault="003B4A4B" w:rsidP="003B4A4B">
            <w:pPr>
              <w:rPr>
                <w:rFonts w:ascii="標楷體" w:eastAsia="標楷體" w:hAnsi="標楷體"/>
              </w:rPr>
            </w:pPr>
            <w:r w:rsidRPr="00005F03">
              <w:rPr>
                <w:rFonts w:ascii="標楷體" w:eastAsia="標楷體" w:hAnsi="標楷體"/>
              </w:rPr>
              <w:t>09</w:t>
            </w:r>
          </w:p>
        </w:tc>
        <w:tc>
          <w:tcPr>
            <w:tcW w:w="4819" w:type="dxa"/>
            <w:tcBorders>
              <w:top w:val="nil"/>
              <w:left w:val="nil"/>
              <w:bottom w:val="single" w:sz="4" w:space="0" w:color="auto"/>
              <w:right w:val="single" w:sz="4" w:space="0" w:color="auto"/>
            </w:tcBorders>
            <w:shd w:val="clear" w:color="auto" w:fill="auto"/>
            <w:noWrap/>
          </w:tcPr>
          <w:p w14:paraId="59EB5C4E" w14:textId="77777777" w:rsidR="003B4A4B" w:rsidRPr="003A5D4E" w:rsidRDefault="003B4A4B" w:rsidP="003B4A4B">
            <w:pPr>
              <w:rPr>
                <w:rFonts w:ascii="標楷體" w:eastAsia="標楷體" w:hAnsi="標楷體"/>
              </w:rPr>
            </w:pPr>
            <w:r w:rsidRPr="00005F03">
              <w:rPr>
                <w:rFonts w:ascii="標楷體" w:eastAsia="標楷體" w:hAnsi="標楷體" w:hint="eastAsia"/>
              </w:rPr>
              <w:t>假扣押擔保金</w:t>
            </w:r>
          </w:p>
        </w:tc>
      </w:tr>
      <w:tr w:rsidR="003B4A4B" w:rsidRPr="003A5D4E" w14:paraId="2AE9D221"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1AD46FA1" w14:textId="77777777" w:rsidR="003B4A4B" w:rsidRPr="003A5D4E" w:rsidRDefault="003B4A4B" w:rsidP="003B4A4B">
            <w:pPr>
              <w:rPr>
                <w:rFonts w:ascii="標楷體" w:eastAsia="標楷體" w:hAnsi="標楷體"/>
              </w:rPr>
            </w:pPr>
            <w:r w:rsidRPr="00005F03">
              <w:rPr>
                <w:rFonts w:ascii="標楷體" w:eastAsia="標楷體" w:hAnsi="標楷體"/>
              </w:rPr>
              <w:t>10</w:t>
            </w:r>
          </w:p>
        </w:tc>
        <w:tc>
          <w:tcPr>
            <w:tcW w:w="4819" w:type="dxa"/>
            <w:tcBorders>
              <w:top w:val="nil"/>
              <w:left w:val="nil"/>
              <w:bottom w:val="single" w:sz="4" w:space="0" w:color="auto"/>
              <w:right w:val="single" w:sz="4" w:space="0" w:color="auto"/>
            </w:tcBorders>
            <w:shd w:val="clear" w:color="auto" w:fill="auto"/>
            <w:noWrap/>
          </w:tcPr>
          <w:p w14:paraId="62CB4383" w14:textId="77777777" w:rsidR="003B4A4B" w:rsidRPr="003A5D4E" w:rsidRDefault="003B4A4B" w:rsidP="003B4A4B">
            <w:pPr>
              <w:rPr>
                <w:rFonts w:ascii="標楷體" w:eastAsia="標楷體" w:hAnsi="標楷體"/>
              </w:rPr>
            </w:pPr>
            <w:r w:rsidRPr="00005F03">
              <w:rPr>
                <w:rFonts w:ascii="標楷體" w:eastAsia="標楷體" w:hAnsi="標楷體" w:hint="eastAsia"/>
              </w:rPr>
              <w:t>前項結餘</w:t>
            </w:r>
          </w:p>
        </w:tc>
      </w:tr>
      <w:tr w:rsidR="003B4A4B" w:rsidRPr="003A5D4E" w14:paraId="649D06F0"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672F1826" w14:textId="77777777" w:rsidR="003B4A4B" w:rsidRPr="003A5D4E" w:rsidRDefault="003B4A4B" w:rsidP="003B4A4B">
            <w:pPr>
              <w:rPr>
                <w:rFonts w:ascii="標楷體" w:eastAsia="標楷體" w:hAnsi="標楷體"/>
              </w:rPr>
            </w:pPr>
            <w:r w:rsidRPr="00005F03">
              <w:rPr>
                <w:rFonts w:ascii="標楷體" w:eastAsia="標楷體" w:hAnsi="標楷體"/>
              </w:rPr>
              <w:t>11</w:t>
            </w:r>
          </w:p>
        </w:tc>
        <w:tc>
          <w:tcPr>
            <w:tcW w:w="4819" w:type="dxa"/>
            <w:tcBorders>
              <w:top w:val="nil"/>
              <w:left w:val="nil"/>
              <w:bottom w:val="single" w:sz="4" w:space="0" w:color="auto"/>
              <w:right w:val="single" w:sz="4" w:space="0" w:color="auto"/>
            </w:tcBorders>
            <w:shd w:val="clear" w:color="auto" w:fill="auto"/>
            <w:noWrap/>
          </w:tcPr>
          <w:p w14:paraId="14BE53AE" w14:textId="77777777" w:rsidR="003B4A4B" w:rsidRPr="003A5D4E" w:rsidRDefault="003B4A4B" w:rsidP="003B4A4B">
            <w:pPr>
              <w:rPr>
                <w:rFonts w:ascii="標楷體" w:eastAsia="標楷體" w:hAnsi="標楷體"/>
              </w:rPr>
            </w:pPr>
            <w:r w:rsidRPr="00005F03">
              <w:rPr>
                <w:rFonts w:ascii="標楷體" w:eastAsia="標楷體" w:hAnsi="標楷體" w:hint="eastAsia"/>
              </w:rPr>
              <w:t>全額沖銷</w:t>
            </w:r>
          </w:p>
        </w:tc>
      </w:tr>
      <w:tr w:rsidR="003B4A4B" w:rsidRPr="003A5D4E" w14:paraId="6674F485"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771FFF06" w14:textId="77777777" w:rsidR="003B4A4B" w:rsidRPr="003A5D4E" w:rsidRDefault="003B4A4B" w:rsidP="003B4A4B">
            <w:pPr>
              <w:rPr>
                <w:rFonts w:ascii="標楷體" w:eastAsia="標楷體" w:hAnsi="標楷體"/>
              </w:rPr>
            </w:pPr>
            <w:r w:rsidRPr="00005F03">
              <w:rPr>
                <w:rFonts w:ascii="標楷體" w:eastAsia="標楷體" w:hAnsi="標楷體"/>
              </w:rPr>
              <w:t>12</w:t>
            </w:r>
          </w:p>
        </w:tc>
        <w:tc>
          <w:tcPr>
            <w:tcW w:w="4819" w:type="dxa"/>
            <w:tcBorders>
              <w:top w:val="nil"/>
              <w:left w:val="nil"/>
              <w:bottom w:val="single" w:sz="4" w:space="0" w:color="auto"/>
              <w:right w:val="single" w:sz="4" w:space="0" w:color="auto"/>
            </w:tcBorders>
            <w:shd w:val="clear" w:color="auto" w:fill="auto"/>
            <w:noWrap/>
          </w:tcPr>
          <w:p w14:paraId="21878138" w14:textId="77777777" w:rsidR="003B4A4B" w:rsidRPr="003A5D4E" w:rsidRDefault="003B4A4B" w:rsidP="003B4A4B">
            <w:pPr>
              <w:rPr>
                <w:rFonts w:ascii="標楷體" w:eastAsia="標楷體" w:hAnsi="標楷體"/>
              </w:rPr>
            </w:pPr>
            <w:r w:rsidRPr="00005F03">
              <w:rPr>
                <w:rFonts w:ascii="標楷體" w:eastAsia="標楷體" w:hAnsi="標楷體" w:hint="eastAsia"/>
              </w:rPr>
              <w:t>退出納課</w:t>
            </w:r>
          </w:p>
        </w:tc>
      </w:tr>
      <w:tr w:rsidR="003B4A4B" w:rsidRPr="003A5D4E" w14:paraId="499ED2E4"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2FD56E7B" w14:textId="77777777" w:rsidR="003B4A4B" w:rsidRPr="003A5D4E" w:rsidRDefault="003B4A4B" w:rsidP="003B4A4B">
            <w:pPr>
              <w:rPr>
                <w:rFonts w:ascii="標楷體" w:eastAsia="標楷體" w:hAnsi="標楷體"/>
              </w:rPr>
            </w:pPr>
            <w:r w:rsidRPr="00005F03">
              <w:rPr>
                <w:rFonts w:ascii="標楷體" w:eastAsia="標楷體" w:hAnsi="標楷體"/>
              </w:rPr>
              <w:t>13</w:t>
            </w:r>
          </w:p>
        </w:tc>
        <w:tc>
          <w:tcPr>
            <w:tcW w:w="4819" w:type="dxa"/>
            <w:tcBorders>
              <w:top w:val="nil"/>
              <w:left w:val="nil"/>
              <w:bottom w:val="single" w:sz="4" w:space="0" w:color="auto"/>
              <w:right w:val="single" w:sz="4" w:space="0" w:color="auto"/>
            </w:tcBorders>
            <w:shd w:val="clear" w:color="auto" w:fill="auto"/>
            <w:noWrap/>
          </w:tcPr>
          <w:p w14:paraId="29FC2832" w14:textId="77777777" w:rsidR="003B4A4B" w:rsidRPr="003A5D4E" w:rsidRDefault="003B4A4B" w:rsidP="003B4A4B">
            <w:pPr>
              <w:rPr>
                <w:rFonts w:ascii="標楷體" w:eastAsia="標楷體" w:hAnsi="標楷體"/>
              </w:rPr>
            </w:pPr>
            <w:r w:rsidRPr="00005F03">
              <w:rPr>
                <w:rFonts w:ascii="標楷體" w:eastAsia="標楷體" w:hAnsi="標楷體" w:hint="eastAsia"/>
              </w:rPr>
              <w:t>警察陪同費</w:t>
            </w:r>
          </w:p>
        </w:tc>
      </w:tr>
      <w:tr w:rsidR="003B4A4B" w:rsidRPr="003A5D4E" w14:paraId="50F09049"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6D0D4EAA" w14:textId="77777777" w:rsidR="003B4A4B" w:rsidRPr="003A5D4E" w:rsidRDefault="003B4A4B" w:rsidP="003B4A4B">
            <w:pPr>
              <w:rPr>
                <w:rFonts w:ascii="標楷體" w:eastAsia="標楷體" w:hAnsi="標楷體"/>
              </w:rPr>
            </w:pPr>
            <w:r w:rsidRPr="00005F03">
              <w:rPr>
                <w:rFonts w:ascii="標楷體" w:eastAsia="標楷體" w:hAnsi="標楷體"/>
              </w:rPr>
              <w:t>14</w:t>
            </w:r>
          </w:p>
        </w:tc>
        <w:tc>
          <w:tcPr>
            <w:tcW w:w="4819" w:type="dxa"/>
            <w:tcBorders>
              <w:top w:val="nil"/>
              <w:left w:val="nil"/>
              <w:bottom w:val="single" w:sz="4" w:space="0" w:color="auto"/>
              <w:right w:val="single" w:sz="4" w:space="0" w:color="auto"/>
            </w:tcBorders>
            <w:shd w:val="clear" w:color="auto" w:fill="auto"/>
            <w:noWrap/>
          </w:tcPr>
          <w:p w14:paraId="328FC7CB" w14:textId="77777777" w:rsidR="003B4A4B" w:rsidRPr="003A5D4E" w:rsidRDefault="003B4A4B" w:rsidP="003B4A4B">
            <w:pPr>
              <w:rPr>
                <w:rFonts w:ascii="標楷體" w:eastAsia="標楷體" w:hAnsi="標楷體"/>
              </w:rPr>
            </w:pPr>
            <w:r w:rsidRPr="00005F03">
              <w:rPr>
                <w:rFonts w:ascii="標楷體" w:eastAsia="標楷體" w:hAnsi="標楷體" w:hint="eastAsia"/>
              </w:rPr>
              <w:t>查財產費用</w:t>
            </w:r>
          </w:p>
        </w:tc>
      </w:tr>
      <w:tr w:rsidR="003B4A4B" w:rsidRPr="003A5D4E" w14:paraId="0245FDB9"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37DC1CAF" w14:textId="77777777" w:rsidR="003B4A4B" w:rsidRPr="003A5D4E" w:rsidRDefault="003B4A4B" w:rsidP="003B4A4B">
            <w:pPr>
              <w:rPr>
                <w:rFonts w:ascii="標楷體" w:eastAsia="標楷體" w:hAnsi="標楷體" w:cs="新細明體"/>
              </w:rPr>
            </w:pPr>
            <w:r w:rsidRPr="00005F03">
              <w:rPr>
                <w:rFonts w:ascii="標楷體" w:eastAsia="標楷體" w:hAnsi="標楷體"/>
              </w:rPr>
              <w:t>15</w:t>
            </w:r>
          </w:p>
        </w:tc>
        <w:tc>
          <w:tcPr>
            <w:tcW w:w="4819" w:type="dxa"/>
            <w:tcBorders>
              <w:top w:val="nil"/>
              <w:left w:val="nil"/>
              <w:bottom w:val="single" w:sz="4" w:space="0" w:color="auto"/>
              <w:right w:val="single" w:sz="4" w:space="0" w:color="auto"/>
            </w:tcBorders>
            <w:shd w:val="clear" w:color="auto" w:fill="auto"/>
            <w:noWrap/>
          </w:tcPr>
          <w:p w14:paraId="12452916" w14:textId="77777777" w:rsidR="003B4A4B" w:rsidRPr="003A5D4E" w:rsidRDefault="003B4A4B" w:rsidP="003B4A4B">
            <w:pPr>
              <w:rPr>
                <w:rFonts w:ascii="標楷體" w:eastAsia="標楷體" w:hAnsi="標楷體" w:cs="新細明體"/>
              </w:rPr>
            </w:pPr>
            <w:r w:rsidRPr="00005F03">
              <w:rPr>
                <w:rFonts w:ascii="標楷體" w:eastAsia="標楷體" w:hAnsi="標楷體" w:hint="eastAsia"/>
              </w:rPr>
              <w:t>催收沖銷</w:t>
            </w:r>
            <w:r w:rsidRPr="00005F03">
              <w:rPr>
                <w:rFonts w:ascii="標楷體" w:eastAsia="標楷體" w:hAnsi="標楷體"/>
              </w:rPr>
              <w:t>(</w:t>
            </w:r>
            <w:r w:rsidRPr="00005F03">
              <w:rPr>
                <w:rFonts w:ascii="標楷體" w:eastAsia="標楷體" w:hAnsi="標楷體" w:hint="eastAsia"/>
              </w:rPr>
              <w:t>勿用</w:t>
            </w:r>
            <w:r w:rsidRPr="00005F03">
              <w:rPr>
                <w:rFonts w:ascii="標楷體" w:eastAsia="標楷體" w:hAnsi="標楷體"/>
              </w:rPr>
              <w:t>)</w:t>
            </w:r>
          </w:p>
        </w:tc>
      </w:tr>
      <w:tr w:rsidR="003B4A4B" w:rsidRPr="003A5D4E" w14:paraId="42661D48"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522355AF" w14:textId="77777777" w:rsidR="003B4A4B" w:rsidRPr="003A5D4E" w:rsidRDefault="003B4A4B" w:rsidP="003B4A4B">
            <w:pPr>
              <w:rPr>
                <w:rFonts w:ascii="標楷體" w:eastAsia="標楷體" w:hAnsi="標楷體" w:cs="新細明體"/>
              </w:rPr>
            </w:pPr>
            <w:r w:rsidRPr="00005F03">
              <w:rPr>
                <w:rFonts w:ascii="標楷體" w:eastAsia="標楷體" w:hAnsi="標楷體"/>
              </w:rPr>
              <w:t>99</w:t>
            </w:r>
          </w:p>
        </w:tc>
        <w:tc>
          <w:tcPr>
            <w:tcW w:w="4819" w:type="dxa"/>
            <w:tcBorders>
              <w:top w:val="nil"/>
              <w:left w:val="nil"/>
              <w:bottom w:val="single" w:sz="4" w:space="0" w:color="auto"/>
              <w:right w:val="single" w:sz="4" w:space="0" w:color="auto"/>
            </w:tcBorders>
            <w:shd w:val="clear" w:color="auto" w:fill="auto"/>
            <w:noWrap/>
          </w:tcPr>
          <w:p w14:paraId="309AEC40" w14:textId="77777777" w:rsidR="003B4A4B" w:rsidRPr="003A5D4E" w:rsidRDefault="003B4A4B" w:rsidP="003B4A4B">
            <w:pPr>
              <w:rPr>
                <w:rFonts w:ascii="標楷體" w:eastAsia="標楷體" w:hAnsi="標楷體" w:cs="新細明體"/>
              </w:rPr>
            </w:pPr>
            <w:r w:rsidRPr="00005F03">
              <w:rPr>
                <w:rFonts w:ascii="標楷體" w:eastAsia="標楷體" w:hAnsi="標楷體" w:hint="eastAsia"/>
              </w:rPr>
              <w:t>其它</w:t>
            </w:r>
          </w:p>
        </w:tc>
      </w:tr>
    </w:tbl>
    <w:p w14:paraId="627E1850" w14:textId="77777777" w:rsidR="003B4A4B" w:rsidRPr="00543E73" w:rsidRDefault="003B4A4B" w:rsidP="003B4A4B">
      <w:pPr>
        <w:tabs>
          <w:tab w:val="left" w:pos="788"/>
        </w:tabs>
        <w:ind w:leftChars="300" w:left="720"/>
        <w:rPr>
          <w:rFonts w:ascii="標楷體" w:eastAsia="標楷體" w:hAnsi="標楷體"/>
        </w:rPr>
      </w:pPr>
    </w:p>
    <w:p w14:paraId="1A77A801" w14:textId="34B386DA" w:rsidR="003B4A4B" w:rsidRPr="00543E73" w:rsidRDefault="003B4A4B" w:rsidP="00894D7B">
      <w:pPr>
        <w:numPr>
          <w:ilvl w:val="0"/>
          <w:numId w:val="15"/>
        </w:numPr>
        <w:rPr>
          <w:rFonts w:ascii="標楷體" w:eastAsia="標楷體" w:hAnsi="標楷體"/>
        </w:rPr>
      </w:pPr>
      <w:r w:rsidRPr="003A5D4E">
        <w:rPr>
          <w:rFonts w:ascii="標楷體" w:eastAsia="標楷體" w:hAnsi="標楷體" w:hint="eastAsia"/>
          <w:lang w:eastAsia="zh-HK"/>
        </w:rPr>
        <w:t>商品狀態</w:t>
      </w:r>
    </w:p>
    <w:tbl>
      <w:tblPr>
        <w:tblW w:w="6426" w:type="dxa"/>
        <w:tblInd w:w="97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28" w:type="dxa"/>
        </w:tblCellMar>
        <w:tblLook w:val="04A0" w:firstRow="1" w:lastRow="0" w:firstColumn="1" w:lastColumn="0" w:noHBand="0" w:noVBand="1"/>
      </w:tblPr>
      <w:tblGrid>
        <w:gridCol w:w="1607"/>
        <w:gridCol w:w="4819"/>
      </w:tblGrid>
      <w:tr w:rsidR="003B4A4B" w:rsidRPr="003A5D4E" w14:paraId="2F69720A" w14:textId="77777777" w:rsidTr="003B4A4B">
        <w:trPr>
          <w:trHeight w:val="340"/>
          <w:tblHeader/>
        </w:trPr>
        <w:tc>
          <w:tcPr>
            <w:tcW w:w="1607" w:type="dxa"/>
            <w:shd w:val="clear" w:color="auto" w:fill="auto"/>
            <w:noWrap/>
            <w:vAlign w:val="center"/>
            <w:hideMark/>
          </w:tcPr>
          <w:p w14:paraId="7B74FA43" w14:textId="77777777" w:rsidR="003B4A4B" w:rsidRPr="003A5D4E" w:rsidRDefault="003B4A4B" w:rsidP="003B4A4B">
            <w:pPr>
              <w:widowControl/>
              <w:rPr>
                <w:rFonts w:ascii="標楷體" w:eastAsia="標楷體" w:hAnsi="標楷體" w:cs="新細明體"/>
                <w:kern w:val="0"/>
              </w:rPr>
            </w:pPr>
            <w:r w:rsidRPr="003A5D4E">
              <w:rPr>
                <w:rFonts w:ascii="標楷體" w:eastAsia="標楷體" w:hAnsi="標楷體" w:cs="新細明體" w:hint="eastAsia"/>
                <w:kern w:val="0"/>
              </w:rPr>
              <w:t>代碼</w:t>
            </w:r>
          </w:p>
        </w:tc>
        <w:tc>
          <w:tcPr>
            <w:tcW w:w="4819" w:type="dxa"/>
            <w:shd w:val="clear" w:color="auto" w:fill="auto"/>
            <w:noWrap/>
            <w:vAlign w:val="center"/>
            <w:hideMark/>
          </w:tcPr>
          <w:p w14:paraId="51B1DC9E" w14:textId="77777777" w:rsidR="003B4A4B" w:rsidRPr="003A5D4E" w:rsidRDefault="003B4A4B" w:rsidP="003B4A4B">
            <w:pPr>
              <w:widowControl/>
              <w:rPr>
                <w:rFonts w:ascii="標楷體" w:eastAsia="標楷體" w:hAnsi="標楷體" w:cs="新細明體"/>
                <w:kern w:val="0"/>
              </w:rPr>
            </w:pPr>
            <w:r w:rsidRPr="003A5D4E">
              <w:rPr>
                <w:rFonts w:ascii="標楷體" w:eastAsia="標楷體" w:hAnsi="標楷體" w:cs="新細明體" w:hint="eastAsia"/>
                <w:kern w:val="0"/>
              </w:rPr>
              <w:t>說明</w:t>
            </w:r>
          </w:p>
        </w:tc>
      </w:tr>
      <w:tr w:rsidR="003B4A4B" w:rsidRPr="003A5D4E" w14:paraId="47C6209F" w14:textId="77777777" w:rsidTr="003B4A4B">
        <w:trPr>
          <w:trHeight w:val="340"/>
        </w:trPr>
        <w:tc>
          <w:tcPr>
            <w:tcW w:w="1607" w:type="dxa"/>
            <w:shd w:val="clear" w:color="auto" w:fill="auto"/>
            <w:noWrap/>
          </w:tcPr>
          <w:p w14:paraId="7B48BEE6" w14:textId="77777777" w:rsidR="003B4A4B" w:rsidRPr="003A5D4E" w:rsidRDefault="003B4A4B" w:rsidP="003B4A4B">
            <w:pPr>
              <w:rPr>
                <w:rFonts w:ascii="標楷體" w:eastAsia="標楷體" w:hAnsi="標楷體" w:cs="新細明體"/>
              </w:rPr>
            </w:pPr>
            <w:r w:rsidRPr="00005F03">
              <w:rPr>
                <w:rFonts w:ascii="標楷體" w:eastAsia="標楷體" w:hAnsi="標楷體"/>
              </w:rPr>
              <w:t>0</w:t>
            </w:r>
          </w:p>
        </w:tc>
        <w:tc>
          <w:tcPr>
            <w:tcW w:w="4819" w:type="dxa"/>
            <w:shd w:val="clear" w:color="auto" w:fill="auto"/>
            <w:noWrap/>
          </w:tcPr>
          <w:p w14:paraId="30D07285" w14:textId="77777777" w:rsidR="003B4A4B" w:rsidRPr="003A5D4E" w:rsidRDefault="003B4A4B" w:rsidP="003B4A4B">
            <w:pPr>
              <w:rPr>
                <w:rFonts w:ascii="標楷體" w:eastAsia="標楷體" w:hAnsi="標楷體" w:cs="新細明體"/>
              </w:rPr>
            </w:pPr>
            <w:r w:rsidRPr="00005F03">
              <w:rPr>
                <w:rFonts w:ascii="標楷體" w:eastAsia="標楷體" w:hAnsi="標楷體" w:hint="eastAsia"/>
              </w:rPr>
              <w:t>正常</w:t>
            </w:r>
          </w:p>
        </w:tc>
      </w:tr>
      <w:tr w:rsidR="003B4A4B" w:rsidRPr="003A5D4E" w14:paraId="477226EF" w14:textId="77777777" w:rsidTr="003B4A4B">
        <w:trPr>
          <w:trHeight w:val="340"/>
        </w:trPr>
        <w:tc>
          <w:tcPr>
            <w:tcW w:w="1607" w:type="dxa"/>
            <w:shd w:val="clear" w:color="auto" w:fill="auto"/>
            <w:noWrap/>
          </w:tcPr>
          <w:p w14:paraId="16DE5878" w14:textId="77777777" w:rsidR="003B4A4B" w:rsidRPr="003A5D4E" w:rsidRDefault="003B4A4B" w:rsidP="003B4A4B">
            <w:pPr>
              <w:rPr>
                <w:rFonts w:ascii="標楷體" w:eastAsia="標楷體" w:hAnsi="標楷體"/>
              </w:rPr>
            </w:pPr>
            <w:r w:rsidRPr="00005F03">
              <w:rPr>
                <w:rFonts w:ascii="標楷體" w:eastAsia="標楷體" w:hAnsi="標楷體"/>
              </w:rPr>
              <w:t>1</w:t>
            </w:r>
          </w:p>
        </w:tc>
        <w:tc>
          <w:tcPr>
            <w:tcW w:w="4819" w:type="dxa"/>
            <w:shd w:val="clear" w:color="auto" w:fill="auto"/>
            <w:noWrap/>
          </w:tcPr>
          <w:p w14:paraId="6AF4ABDD" w14:textId="77777777" w:rsidR="003B4A4B" w:rsidRPr="003A5D4E" w:rsidRDefault="003B4A4B" w:rsidP="003B4A4B">
            <w:pPr>
              <w:rPr>
                <w:rFonts w:ascii="標楷體" w:eastAsia="標楷體" w:hAnsi="標楷體"/>
              </w:rPr>
            </w:pPr>
            <w:r w:rsidRPr="00005F03">
              <w:rPr>
                <w:rFonts w:ascii="標楷體" w:eastAsia="標楷體" w:hAnsi="標楷體" w:hint="eastAsia"/>
              </w:rPr>
              <w:t>停用</w:t>
            </w:r>
          </w:p>
        </w:tc>
      </w:tr>
    </w:tbl>
    <w:p w14:paraId="014C7D2A" w14:textId="77777777" w:rsidR="003B4A4B" w:rsidRPr="00504C9F" w:rsidRDefault="003B4A4B" w:rsidP="003B4A4B">
      <w:pPr>
        <w:ind w:leftChars="300" w:left="720"/>
        <w:rPr>
          <w:rFonts w:ascii="標楷體" w:eastAsia="標楷體" w:hAnsi="標楷體"/>
        </w:rPr>
      </w:pPr>
    </w:p>
    <w:p w14:paraId="6E6A5BAB" w14:textId="1E71B1E3" w:rsidR="003B4A4B" w:rsidRPr="004E2994" w:rsidRDefault="003B4A4B" w:rsidP="00894D7B">
      <w:pPr>
        <w:numPr>
          <w:ilvl w:val="0"/>
          <w:numId w:val="15"/>
        </w:numPr>
        <w:rPr>
          <w:rFonts w:ascii="標楷體" w:eastAsia="標楷體" w:hAnsi="標楷體"/>
        </w:rPr>
      </w:pPr>
      <w:r w:rsidRPr="003A5D4E">
        <w:rPr>
          <w:rFonts w:ascii="標楷體" w:eastAsia="標楷體" w:hAnsi="標楷體" w:cs="新細明體" w:hint="eastAsia"/>
          <w:kern w:val="0"/>
        </w:rPr>
        <w:t>業務科目</w:t>
      </w:r>
    </w:p>
    <w:tbl>
      <w:tblPr>
        <w:tblW w:w="6340" w:type="dxa"/>
        <w:tblInd w:w="993" w:type="dxa"/>
        <w:tblCellMar>
          <w:left w:w="28" w:type="dxa"/>
          <w:right w:w="28" w:type="dxa"/>
        </w:tblCellMar>
        <w:tblLook w:val="04A0" w:firstRow="1" w:lastRow="0" w:firstColumn="1" w:lastColumn="0" w:noHBand="0" w:noVBand="1"/>
      </w:tblPr>
      <w:tblGrid>
        <w:gridCol w:w="1587"/>
        <w:gridCol w:w="4753"/>
      </w:tblGrid>
      <w:tr w:rsidR="003B4A4B" w:rsidRPr="003A5D4E" w14:paraId="5DFF3D95" w14:textId="77777777" w:rsidTr="003B4A4B">
        <w:trPr>
          <w:trHeight w:val="330"/>
          <w:tblHeader/>
        </w:trPr>
        <w:tc>
          <w:tcPr>
            <w:tcW w:w="158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14B9DCC" w14:textId="77777777" w:rsidR="003B4A4B" w:rsidRPr="003A5D4E" w:rsidRDefault="003B4A4B" w:rsidP="003B4A4B">
            <w:pPr>
              <w:widowControl/>
              <w:rPr>
                <w:rFonts w:ascii="標楷體" w:eastAsia="標楷體" w:hAnsi="標楷體" w:cs="新細明體"/>
                <w:kern w:val="0"/>
              </w:rPr>
            </w:pPr>
            <w:r w:rsidRPr="003A5D4E">
              <w:rPr>
                <w:rFonts w:ascii="標楷體" w:eastAsia="標楷體" w:hAnsi="標楷體" w:cs="新細明體" w:hint="eastAsia"/>
                <w:kern w:val="0"/>
              </w:rPr>
              <w:t>代碼</w:t>
            </w:r>
          </w:p>
        </w:tc>
        <w:tc>
          <w:tcPr>
            <w:tcW w:w="4753" w:type="dxa"/>
            <w:tcBorders>
              <w:top w:val="single" w:sz="4" w:space="0" w:color="auto"/>
              <w:left w:val="nil"/>
              <w:bottom w:val="single" w:sz="4" w:space="0" w:color="auto"/>
              <w:right w:val="single" w:sz="4" w:space="0" w:color="auto"/>
            </w:tcBorders>
            <w:shd w:val="clear" w:color="auto" w:fill="auto"/>
            <w:noWrap/>
            <w:vAlign w:val="center"/>
          </w:tcPr>
          <w:p w14:paraId="4CF13EB3" w14:textId="77777777" w:rsidR="003B4A4B" w:rsidRPr="003A5D4E" w:rsidRDefault="003B4A4B" w:rsidP="003B4A4B">
            <w:pPr>
              <w:widowControl/>
              <w:rPr>
                <w:rFonts w:ascii="標楷體" w:eastAsia="標楷體" w:hAnsi="標楷體" w:cs="新細明體"/>
                <w:kern w:val="0"/>
              </w:rPr>
            </w:pPr>
            <w:r w:rsidRPr="003A5D4E">
              <w:rPr>
                <w:rFonts w:ascii="標楷體" w:eastAsia="標楷體" w:hAnsi="標楷體" w:hint="eastAsia"/>
              </w:rPr>
              <w:t>說明</w:t>
            </w:r>
          </w:p>
        </w:tc>
      </w:tr>
      <w:tr w:rsidR="003B4A4B" w:rsidRPr="003A5D4E" w14:paraId="2096C035" w14:textId="77777777" w:rsidTr="003B4A4B">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23EA594B" w14:textId="77777777" w:rsidR="003B4A4B" w:rsidRPr="003A5D4E" w:rsidRDefault="003B4A4B" w:rsidP="003B4A4B">
            <w:pPr>
              <w:widowControl/>
              <w:rPr>
                <w:rFonts w:ascii="標楷體" w:eastAsia="標楷體" w:hAnsi="標楷體" w:cs="新細明體"/>
                <w:kern w:val="0"/>
              </w:rPr>
            </w:pPr>
            <w:r w:rsidRPr="00005F03">
              <w:rPr>
                <w:rFonts w:ascii="標楷體" w:eastAsia="標楷體" w:hAnsi="標楷體"/>
              </w:rPr>
              <w:t>310</w:t>
            </w:r>
          </w:p>
        </w:tc>
        <w:tc>
          <w:tcPr>
            <w:tcW w:w="4753" w:type="dxa"/>
            <w:tcBorders>
              <w:top w:val="nil"/>
              <w:left w:val="nil"/>
              <w:bottom w:val="single" w:sz="4" w:space="0" w:color="auto"/>
              <w:right w:val="single" w:sz="4" w:space="0" w:color="auto"/>
            </w:tcBorders>
            <w:shd w:val="clear" w:color="auto" w:fill="auto"/>
            <w:noWrap/>
          </w:tcPr>
          <w:p w14:paraId="707055C1" w14:textId="77777777" w:rsidR="003B4A4B" w:rsidRPr="003A5D4E" w:rsidRDefault="003B4A4B" w:rsidP="003B4A4B">
            <w:pPr>
              <w:widowControl/>
              <w:rPr>
                <w:rFonts w:ascii="標楷體" w:eastAsia="標楷體" w:hAnsi="標楷體" w:cs="新細明體"/>
                <w:kern w:val="0"/>
              </w:rPr>
            </w:pPr>
            <w:r w:rsidRPr="00005F03">
              <w:rPr>
                <w:rFonts w:ascii="標楷體" w:eastAsia="標楷體" w:hAnsi="標楷體" w:hint="eastAsia"/>
              </w:rPr>
              <w:t>短期擔保放款</w:t>
            </w:r>
            <w:r w:rsidRPr="00005F03">
              <w:rPr>
                <w:rFonts w:ascii="標楷體" w:eastAsia="標楷體" w:hAnsi="標楷體"/>
              </w:rPr>
              <w:t xml:space="preserve"> </w:t>
            </w:r>
          </w:p>
        </w:tc>
      </w:tr>
      <w:tr w:rsidR="003B4A4B" w:rsidRPr="003A5D4E" w14:paraId="0E1EB2B4" w14:textId="77777777" w:rsidTr="003B4A4B">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525864BB" w14:textId="77777777" w:rsidR="003B4A4B" w:rsidRPr="003A5D4E" w:rsidRDefault="003B4A4B" w:rsidP="003B4A4B">
            <w:pPr>
              <w:widowControl/>
              <w:rPr>
                <w:rFonts w:ascii="標楷體" w:eastAsia="標楷體" w:hAnsi="標楷體" w:cs="新細明體"/>
                <w:kern w:val="0"/>
              </w:rPr>
            </w:pPr>
            <w:r w:rsidRPr="00005F03">
              <w:rPr>
                <w:rFonts w:ascii="標楷體" w:eastAsia="標楷體" w:hAnsi="標楷體"/>
              </w:rPr>
              <w:t>320</w:t>
            </w:r>
          </w:p>
        </w:tc>
        <w:tc>
          <w:tcPr>
            <w:tcW w:w="4753" w:type="dxa"/>
            <w:tcBorders>
              <w:top w:val="nil"/>
              <w:left w:val="nil"/>
              <w:bottom w:val="single" w:sz="4" w:space="0" w:color="auto"/>
              <w:right w:val="single" w:sz="4" w:space="0" w:color="auto"/>
            </w:tcBorders>
            <w:shd w:val="clear" w:color="auto" w:fill="auto"/>
            <w:noWrap/>
          </w:tcPr>
          <w:p w14:paraId="241D2B9C" w14:textId="77777777" w:rsidR="003B4A4B" w:rsidRPr="003A5D4E" w:rsidRDefault="003B4A4B" w:rsidP="003B4A4B">
            <w:pPr>
              <w:widowControl/>
              <w:rPr>
                <w:rFonts w:ascii="標楷體" w:eastAsia="標楷體" w:hAnsi="標楷體" w:cs="新細明體"/>
                <w:kern w:val="0"/>
              </w:rPr>
            </w:pPr>
            <w:r w:rsidRPr="00005F03">
              <w:rPr>
                <w:rFonts w:ascii="標楷體" w:eastAsia="標楷體" w:hAnsi="標楷體" w:hint="eastAsia"/>
              </w:rPr>
              <w:t>中期擔保放款</w:t>
            </w:r>
          </w:p>
        </w:tc>
      </w:tr>
      <w:tr w:rsidR="003B4A4B" w:rsidRPr="003A5D4E" w14:paraId="75448A1F" w14:textId="77777777" w:rsidTr="003B4A4B">
        <w:trPr>
          <w:trHeight w:val="330"/>
        </w:trPr>
        <w:tc>
          <w:tcPr>
            <w:tcW w:w="1587" w:type="dxa"/>
            <w:tcBorders>
              <w:top w:val="nil"/>
              <w:left w:val="single" w:sz="4" w:space="0" w:color="auto"/>
              <w:bottom w:val="single" w:sz="4" w:space="0" w:color="auto"/>
              <w:right w:val="single" w:sz="4" w:space="0" w:color="auto"/>
            </w:tcBorders>
            <w:shd w:val="clear" w:color="auto" w:fill="auto"/>
            <w:noWrap/>
            <w:hideMark/>
          </w:tcPr>
          <w:p w14:paraId="4ABA4B41" w14:textId="77777777" w:rsidR="003B4A4B" w:rsidRPr="003A5D4E" w:rsidRDefault="003B4A4B" w:rsidP="003B4A4B">
            <w:pPr>
              <w:widowControl/>
              <w:rPr>
                <w:rFonts w:ascii="標楷體" w:eastAsia="標楷體" w:hAnsi="標楷體" w:cs="新細明體"/>
                <w:kern w:val="0"/>
              </w:rPr>
            </w:pPr>
            <w:r w:rsidRPr="00005F03">
              <w:rPr>
                <w:rFonts w:ascii="標楷體" w:eastAsia="標楷體" w:hAnsi="標楷體"/>
              </w:rPr>
              <w:t>330</w:t>
            </w:r>
          </w:p>
        </w:tc>
        <w:tc>
          <w:tcPr>
            <w:tcW w:w="4753" w:type="dxa"/>
            <w:tcBorders>
              <w:top w:val="nil"/>
              <w:left w:val="nil"/>
              <w:bottom w:val="single" w:sz="4" w:space="0" w:color="auto"/>
              <w:right w:val="single" w:sz="4" w:space="0" w:color="auto"/>
            </w:tcBorders>
            <w:shd w:val="clear" w:color="auto" w:fill="auto"/>
            <w:noWrap/>
            <w:hideMark/>
          </w:tcPr>
          <w:p w14:paraId="67E5C85D" w14:textId="77777777" w:rsidR="003B4A4B" w:rsidRPr="003A5D4E" w:rsidRDefault="003B4A4B" w:rsidP="003B4A4B">
            <w:pPr>
              <w:widowControl/>
              <w:rPr>
                <w:rFonts w:ascii="標楷體" w:eastAsia="標楷體" w:hAnsi="標楷體" w:cs="新細明體"/>
                <w:kern w:val="0"/>
              </w:rPr>
            </w:pPr>
            <w:r w:rsidRPr="00005F03">
              <w:rPr>
                <w:rFonts w:ascii="標楷體" w:eastAsia="標楷體" w:hAnsi="標楷體" w:hint="eastAsia"/>
              </w:rPr>
              <w:t>長期擔保放款</w:t>
            </w:r>
          </w:p>
        </w:tc>
      </w:tr>
      <w:tr w:rsidR="003B4A4B" w:rsidRPr="003A5D4E" w14:paraId="76A5C5E6" w14:textId="77777777" w:rsidTr="003B4A4B">
        <w:trPr>
          <w:trHeight w:val="330"/>
        </w:trPr>
        <w:tc>
          <w:tcPr>
            <w:tcW w:w="1587" w:type="dxa"/>
            <w:tcBorders>
              <w:top w:val="nil"/>
              <w:left w:val="single" w:sz="4" w:space="0" w:color="auto"/>
              <w:bottom w:val="single" w:sz="4" w:space="0" w:color="auto"/>
              <w:right w:val="single" w:sz="4" w:space="0" w:color="auto"/>
            </w:tcBorders>
            <w:shd w:val="clear" w:color="auto" w:fill="auto"/>
            <w:noWrap/>
            <w:hideMark/>
          </w:tcPr>
          <w:p w14:paraId="6173CE81" w14:textId="77777777" w:rsidR="003B4A4B" w:rsidRPr="003A5D4E" w:rsidRDefault="003B4A4B" w:rsidP="003B4A4B">
            <w:pPr>
              <w:widowControl/>
              <w:rPr>
                <w:rFonts w:ascii="標楷體" w:eastAsia="標楷體" w:hAnsi="標楷體" w:cs="新細明體"/>
                <w:kern w:val="0"/>
              </w:rPr>
            </w:pPr>
            <w:r w:rsidRPr="00005F03">
              <w:rPr>
                <w:rFonts w:ascii="標楷體" w:eastAsia="標楷體" w:hAnsi="標楷體"/>
              </w:rPr>
              <w:t>999</w:t>
            </w:r>
          </w:p>
        </w:tc>
        <w:tc>
          <w:tcPr>
            <w:tcW w:w="4753" w:type="dxa"/>
            <w:tcBorders>
              <w:top w:val="nil"/>
              <w:left w:val="nil"/>
              <w:bottom w:val="single" w:sz="4" w:space="0" w:color="auto"/>
              <w:right w:val="single" w:sz="4" w:space="0" w:color="auto"/>
            </w:tcBorders>
            <w:shd w:val="clear" w:color="auto" w:fill="auto"/>
            <w:noWrap/>
            <w:hideMark/>
          </w:tcPr>
          <w:p w14:paraId="32C625D2" w14:textId="77777777" w:rsidR="003B4A4B" w:rsidRPr="003A5D4E" w:rsidRDefault="003B4A4B" w:rsidP="003B4A4B">
            <w:pPr>
              <w:widowControl/>
              <w:rPr>
                <w:rFonts w:ascii="標楷體" w:eastAsia="標楷體" w:hAnsi="標楷體" w:cs="新細明體"/>
                <w:kern w:val="0"/>
              </w:rPr>
            </w:pPr>
            <w:r w:rsidRPr="00005F03">
              <w:rPr>
                <w:rFonts w:ascii="標楷體" w:eastAsia="標楷體" w:hAnsi="標楷體" w:hint="eastAsia"/>
              </w:rPr>
              <w:t>不限制</w:t>
            </w:r>
          </w:p>
        </w:tc>
      </w:tr>
    </w:tbl>
    <w:p w14:paraId="50A5F5E0" w14:textId="77777777" w:rsidR="003B4A4B" w:rsidRPr="004E2994" w:rsidRDefault="003B4A4B" w:rsidP="0022279A">
      <w:pPr>
        <w:tabs>
          <w:tab w:val="left" w:pos="788"/>
        </w:tabs>
        <w:ind w:leftChars="300" w:left="720"/>
        <w:rPr>
          <w:rFonts w:ascii="標楷體" w:eastAsia="標楷體" w:hAnsi="標楷體"/>
          <w:lang w:val="x-none"/>
        </w:rPr>
      </w:pPr>
    </w:p>
    <w:p w14:paraId="09D66CD1" w14:textId="0AC218F3" w:rsidR="003B4A4B" w:rsidRPr="00362205" w:rsidRDefault="003B4A4B" w:rsidP="00894D7B">
      <w:pPr>
        <w:numPr>
          <w:ilvl w:val="0"/>
          <w:numId w:val="15"/>
        </w:numPr>
        <w:rPr>
          <w:rFonts w:ascii="標楷體" w:eastAsia="標楷體" w:hAnsi="標楷體"/>
        </w:rPr>
      </w:pPr>
      <w:r w:rsidRPr="003A5D4E">
        <w:rPr>
          <w:rFonts w:ascii="標楷體" w:eastAsia="標楷體" w:hAnsi="標楷體" w:cs="新細明體" w:hint="eastAsia"/>
          <w:kern w:val="0"/>
          <w:lang w:val="zh-TW"/>
        </w:rPr>
        <w:t>利率區分</w:t>
      </w:r>
    </w:p>
    <w:tbl>
      <w:tblPr>
        <w:tblW w:w="6340" w:type="dxa"/>
        <w:tblInd w:w="993" w:type="dxa"/>
        <w:tblCellMar>
          <w:left w:w="28" w:type="dxa"/>
          <w:right w:w="28" w:type="dxa"/>
        </w:tblCellMar>
        <w:tblLook w:val="04A0" w:firstRow="1" w:lastRow="0" w:firstColumn="1" w:lastColumn="0" w:noHBand="0" w:noVBand="1"/>
      </w:tblPr>
      <w:tblGrid>
        <w:gridCol w:w="1587"/>
        <w:gridCol w:w="4753"/>
      </w:tblGrid>
      <w:tr w:rsidR="003B4A4B" w:rsidRPr="003A5D4E" w14:paraId="6B9FD24C" w14:textId="77777777" w:rsidTr="003B4A4B">
        <w:trPr>
          <w:trHeight w:val="330"/>
          <w:tblHeader/>
        </w:trPr>
        <w:tc>
          <w:tcPr>
            <w:tcW w:w="158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2194A9F" w14:textId="77777777" w:rsidR="003B4A4B" w:rsidRPr="003A5D4E" w:rsidRDefault="003B4A4B" w:rsidP="003B4A4B">
            <w:pPr>
              <w:widowControl/>
              <w:rPr>
                <w:rFonts w:ascii="標楷體" w:eastAsia="標楷體" w:hAnsi="標楷體" w:cs="新細明體"/>
                <w:kern w:val="0"/>
              </w:rPr>
            </w:pPr>
            <w:r w:rsidRPr="003A5D4E">
              <w:rPr>
                <w:rFonts w:ascii="標楷體" w:eastAsia="標楷體" w:hAnsi="標楷體" w:cs="新細明體" w:hint="eastAsia"/>
                <w:kern w:val="0"/>
              </w:rPr>
              <w:t>代碼</w:t>
            </w:r>
          </w:p>
        </w:tc>
        <w:tc>
          <w:tcPr>
            <w:tcW w:w="4753" w:type="dxa"/>
            <w:tcBorders>
              <w:top w:val="single" w:sz="4" w:space="0" w:color="auto"/>
              <w:left w:val="nil"/>
              <w:bottom w:val="single" w:sz="4" w:space="0" w:color="auto"/>
              <w:right w:val="single" w:sz="4" w:space="0" w:color="auto"/>
            </w:tcBorders>
            <w:shd w:val="clear" w:color="auto" w:fill="auto"/>
            <w:noWrap/>
            <w:vAlign w:val="center"/>
          </w:tcPr>
          <w:p w14:paraId="1F506E2F" w14:textId="77777777" w:rsidR="003B4A4B" w:rsidRPr="003A5D4E" w:rsidRDefault="003B4A4B" w:rsidP="003B4A4B">
            <w:pPr>
              <w:widowControl/>
              <w:rPr>
                <w:rFonts w:ascii="標楷體" w:eastAsia="標楷體" w:hAnsi="標楷體" w:cs="新細明體"/>
                <w:kern w:val="0"/>
              </w:rPr>
            </w:pPr>
            <w:r w:rsidRPr="003A5D4E">
              <w:rPr>
                <w:rFonts w:ascii="標楷體" w:eastAsia="標楷體" w:hAnsi="標楷體" w:hint="eastAsia"/>
              </w:rPr>
              <w:t>說明</w:t>
            </w:r>
          </w:p>
        </w:tc>
      </w:tr>
      <w:tr w:rsidR="003B4A4B" w:rsidRPr="003A5D4E" w14:paraId="7D600719" w14:textId="77777777" w:rsidTr="003B4A4B">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6D539A8D" w14:textId="77777777" w:rsidR="003B4A4B" w:rsidRPr="003A5D4E" w:rsidRDefault="003B4A4B" w:rsidP="003B4A4B">
            <w:pPr>
              <w:widowControl/>
              <w:rPr>
                <w:rFonts w:ascii="標楷體" w:eastAsia="標楷體" w:hAnsi="標楷體" w:cs="新細明體"/>
                <w:kern w:val="0"/>
              </w:rPr>
            </w:pPr>
            <w:r w:rsidRPr="00005F03">
              <w:rPr>
                <w:rFonts w:ascii="標楷體" w:eastAsia="標楷體" w:hAnsi="標楷體"/>
              </w:rPr>
              <w:t>1</w:t>
            </w:r>
          </w:p>
        </w:tc>
        <w:tc>
          <w:tcPr>
            <w:tcW w:w="4753" w:type="dxa"/>
            <w:tcBorders>
              <w:top w:val="nil"/>
              <w:left w:val="nil"/>
              <w:bottom w:val="single" w:sz="4" w:space="0" w:color="auto"/>
              <w:right w:val="single" w:sz="4" w:space="0" w:color="auto"/>
            </w:tcBorders>
            <w:shd w:val="clear" w:color="auto" w:fill="auto"/>
            <w:noWrap/>
          </w:tcPr>
          <w:p w14:paraId="3B5D179F" w14:textId="77777777" w:rsidR="003B4A4B" w:rsidRPr="003A5D4E" w:rsidRDefault="003B4A4B" w:rsidP="003B4A4B">
            <w:pPr>
              <w:widowControl/>
              <w:rPr>
                <w:rFonts w:ascii="標楷體" w:eastAsia="標楷體" w:hAnsi="標楷體" w:cs="新細明體"/>
                <w:kern w:val="0"/>
              </w:rPr>
            </w:pPr>
            <w:r w:rsidRPr="00005F03">
              <w:rPr>
                <w:rFonts w:ascii="標楷體" w:eastAsia="標楷體" w:hAnsi="標楷體" w:hint="eastAsia"/>
              </w:rPr>
              <w:t>機動</w:t>
            </w:r>
          </w:p>
        </w:tc>
      </w:tr>
      <w:tr w:rsidR="003B4A4B" w:rsidRPr="003A5D4E" w14:paraId="5CC3324B" w14:textId="77777777" w:rsidTr="003B4A4B">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67FD5034" w14:textId="77777777" w:rsidR="003B4A4B" w:rsidRPr="003A5D4E" w:rsidRDefault="003B4A4B" w:rsidP="003B4A4B">
            <w:pPr>
              <w:widowControl/>
              <w:rPr>
                <w:rFonts w:ascii="標楷體" w:eastAsia="標楷體" w:hAnsi="標楷體" w:cs="新細明體"/>
                <w:kern w:val="0"/>
                <w:lang w:val="zh-TW"/>
              </w:rPr>
            </w:pPr>
            <w:r w:rsidRPr="00005F03">
              <w:rPr>
                <w:rFonts w:ascii="標楷體" w:eastAsia="標楷體" w:hAnsi="標楷體"/>
              </w:rPr>
              <w:t>2</w:t>
            </w:r>
          </w:p>
        </w:tc>
        <w:tc>
          <w:tcPr>
            <w:tcW w:w="4753" w:type="dxa"/>
            <w:tcBorders>
              <w:top w:val="nil"/>
              <w:left w:val="nil"/>
              <w:bottom w:val="single" w:sz="4" w:space="0" w:color="auto"/>
              <w:right w:val="single" w:sz="4" w:space="0" w:color="auto"/>
            </w:tcBorders>
            <w:shd w:val="clear" w:color="auto" w:fill="auto"/>
            <w:noWrap/>
          </w:tcPr>
          <w:p w14:paraId="7BFABA1F" w14:textId="77777777" w:rsidR="003B4A4B" w:rsidRPr="003A5D4E" w:rsidRDefault="003B4A4B" w:rsidP="003B4A4B">
            <w:pPr>
              <w:widowControl/>
              <w:rPr>
                <w:rFonts w:ascii="標楷體" w:eastAsia="標楷體" w:hAnsi="標楷體" w:cs="新細明體"/>
                <w:kern w:val="0"/>
                <w:lang w:val="zh-TW"/>
              </w:rPr>
            </w:pPr>
            <w:r w:rsidRPr="00005F03">
              <w:rPr>
                <w:rFonts w:ascii="標楷體" w:eastAsia="標楷體" w:hAnsi="標楷體" w:hint="eastAsia"/>
              </w:rPr>
              <w:t>固動</w:t>
            </w:r>
          </w:p>
        </w:tc>
      </w:tr>
      <w:tr w:rsidR="003B4A4B" w:rsidRPr="003A5D4E" w14:paraId="6D627EB6" w14:textId="77777777" w:rsidTr="003B4A4B">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476D4AFA" w14:textId="77777777" w:rsidR="003B4A4B" w:rsidRPr="003A5D4E" w:rsidRDefault="003B4A4B" w:rsidP="003B4A4B">
            <w:pPr>
              <w:widowControl/>
              <w:rPr>
                <w:rFonts w:ascii="標楷體" w:eastAsia="標楷體" w:hAnsi="標楷體" w:cs="新細明體"/>
                <w:kern w:val="0"/>
              </w:rPr>
            </w:pPr>
            <w:r w:rsidRPr="00005F03">
              <w:rPr>
                <w:rFonts w:ascii="標楷體" w:eastAsia="標楷體" w:hAnsi="標楷體"/>
              </w:rPr>
              <w:t>3</w:t>
            </w:r>
          </w:p>
        </w:tc>
        <w:tc>
          <w:tcPr>
            <w:tcW w:w="4753" w:type="dxa"/>
            <w:tcBorders>
              <w:top w:val="nil"/>
              <w:left w:val="nil"/>
              <w:bottom w:val="single" w:sz="4" w:space="0" w:color="auto"/>
              <w:right w:val="single" w:sz="4" w:space="0" w:color="auto"/>
            </w:tcBorders>
            <w:shd w:val="clear" w:color="auto" w:fill="auto"/>
            <w:noWrap/>
          </w:tcPr>
          <w:p w14:paraId="46E22998" w14:textId="77777777" w:rsidR="003B4A4B" w:rsidRPr="003A5D4E" w:rsidRDefault="003B4A4B" w:rsidP="003B4A4B">
            <w:pPr>
              <w:widowControl/>
              <w:rPr>
                <w:rFonts w:ascii="標楷體" w:eastAsia="標楷體" w:hAnsi="標楷體" w:cs="新細明體"/>
                <w:kern w:val="0"/>
              </w:rPr>
            </w:pPr>
            <w:r w:rsidRPr="00005F03">
              <w:rPr>
                <w:rFonts w:ascii="標楷體" w:eastAsia="標楷體" w:hAnsi="標楷體" w:hint="eastAsia"/>
              </w:rPr>
              <w:t>定期機動</w:t>
            </w:r>
          </w:p>
        </w:tc>
      </w:tr>
    </w:tbl>
    <w:p w14:paraId="76A40BCB" w14:textId="77777777" w:rsidR="003B4A4B" w:rsidRPr="004E2994" w:rsidRDefault="003B4A4B" w:rsidP="0022279A">
      <w:pPr>
        <w:ind w:leftChars="300" w:left="720"/>
        <w:rPr>
          <w:rFonts w:ascii="標楷體" w:eastAsia="標楷體" w:hAnsi="標楷體"/>
          <w:lang w:val="x-none"/>
        </w:rPr>
      </w:pPr>
    </w:p>
    <w:p w14:paraId="0E65585F" w14:textId="1117EE0D" w:rsidR="003B4A4B" w:rsidRDefault="003B4A4B" w:rsidP="00894D7B">
      <w:pPr>
        <w:numPr>
          <w:ilvl w:val="0"/>
          <w:numId w:val="15"/>
        </w:numPr>
        <w:rPr>
          <w:rFonts w:ascii="標楷體" w:eastAsia="標楷體" w:hAnsi="標楷體"/>
        </w:rPr>
      </w:pPr>
      <w:r w:rsidRPr="003A5D4E">
        <w:rPr>
          <w:rFonts w:ascii="標楷體" w:eastAsia="標楷體" w:hAnsi="標楷體" w:hint="eastAsia"/>
        </w:rPr>
        <w:t>攤還方式</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3B4A4B" w:rsidRPr="003A5D4E" w14:paraId="2057E1F4" w14:textId="77777777" w:rsidTr="003B4A4B">
        <w:trPr>
          <w:trHeight w:val="340"/>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0FBDE18" w14:textId="77777777" w:rsidR="003B4A4B" w:rsidRPr="003A5D4E" w:rsidRDefault="003B4A4B" w:rsidP="003B4A4B">
            <w:pPr>
              <w:widowControl/>
              <w:rPr>
                <w:rFonts w:ascii="標楷體" w:eastAsia="標楷體" w:hAnsi="標楷體" w:cs="新細明體"/>
                <w:kern w:val="0"/>
              </w:rPr>
            </w:pPr>
            <w:r w:rsidRPr="003A5D4E">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tcPr>
          <w:p w14:paraId="398437A7" w14:textId="77777777" w:rsidR="003B4A4B" w:rsidRPr="003A5D4E" w:rsidRDefault="003B4A4B" w:rsidP="003B4A4B">
            <w:pPr>
              <w:widowControl/>
              <w:rPr>
                <w:rFonts w:ascii="標楷體" w:eastAsia="標楷體" w:hAnsi="標楷體" w:cs="新細明體"/>
                <w:kern w:val="0"/>
              </w:rPr>
            </w:pPr>
            <w:r w:rsidRPr="003A5D4E">
              <w:rPr>
                <w:rFonts w:ascii="標楷體" w:eastAsia="標楷體" w:hAnsi="標楷體" w:hint="eastAsia"/>
              </w:rPr>
              <w:t>說明</w:t>
            </w:r>
          </w:p>
        </w:tc>
      </w:tr>
      <w:tr w:rsidR="003B4A4B" w:rsidRPr="003A5D4E" w14:paraId="3B2B0694"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hideMark/>
          </w:tcPr>
          <w:p w14:paraId="668410C6" w14:textId="77777777" w:rsidR="003B4A4B" w:rsidRPr="003A5D4E" w:rsidRDefault="003B4A4B" w:rsidP="003B4A4B">
            <w:pPr>
              <w:widowControl/>
              <w:rPr>
                <w:rFonts w:ascii="標楷體" w:eastAsia="標楷體" w:hAnsi="標楷體" w:cs="新細明體"/>
                <w:kern w:val="0"/>
              </w:rPr>
            </w:pPr>
            <w:r w:rsidRPr="00005F03">
              <w:rPr>
                <w:rFonts w:ascii="標楷體" w:eastAsia="標楷體" w:hAnsi="標楷體"/>
              </w:rPr>
              <w:t>1</w:t>
            </w:r>
          </w:p>
        </w:tc>
        <w:tc>
          <w:tcPr>
            <w:tcW w:w="4819" w:type="dxa"/>
            <w:tcBorders>
              <w:top w:val="nil"/>
              <w:left w:val="nil"/>
              <w:bottom w:val="single" w:sz="4" w:space="0" w:color="auto"/>
              <w:right w:val="single" w:sz="4" w:space="0" w:color="auto"/>
            </w:tcBorders>
            <w:shd w:val="clear" w:color="auto" w:fill="auto"/>
            <w:noWrap/>
            <w:hideMark/>
          </w:tcPr>
          <w:p w14:paraId="7384728A" w14:textId="77777777" w:rsidR="003B4A4B" w:rsidRPr="003A5D4E" w:rsidRDefault="003B4A4B" w:rsidP="003B4A4B">
            <w:pPr>
              <w:widowControl/>
              <w:rPr>
                <w:rFonts w:ascii="標楷體" w:eastAsia="標楷體" w:hAnsi="標楷體" w:cs="新細明體"/>
                <w:kern w:val="0"/>
              </w:rPr>
            </w:pPr>
            <w:r w:rsidRPr="00005F03">
              <w:rPr>
                <w:rFonts w:ascii="標楷體" w:eastAsia="標楷體" w:hAnsi="標楷體" w:hint="eastAsia"/>
              </w:rPr>
              <w:t>按月繳息</w:t>
            </w:r>
          </w:p>
        </w:tc>
      </w:tr>
      <w:tr w:rsidR="003B4A4B" w:rsidRPr="003A5D4E" w14:paraId="0ED07929"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hideMark/>
          </w:tcPr>
          <w:p w14:paraId="7CA82BB6" w14:textId="77777777" w:rsidR="003B4A4B" w:rsidRPr="003A5D4E" w:rsidRDefault="003B4A4B" w:rsidP="003B4A4B">
            <w:pPr>
              <w:widowControl/>
              <w:rPr>
                <w:rFonts w:ascii="標楷體" w:eastAsia="標楷體" w:hAnsi="標楷體" w:cs="新細明體"/>
                <w:kern w:val="0"/>
              </w:rPr>
            </w:pPr>
            <w:r w:rsidRPr="00005F03">
              <w:rPr>
                <w:rFonts w:ascii="標楷體" w:eastAsia="標楷體" w:hAnsi="標楷體"/>
              </w:rPr>
              <w:t>2</w:t>
            </w:r>
          </w:p>
        </w:tc>
        <w:tc>
          <w:tcPr>
            <w:tcW w:w="4819" w:type="dxa"/>
            <w:tcBorders>
              <w:top w:val="nil"/>
              <w:left w:val="nil"/>
              <w:bottom w:val="single" w:sz="4" w:space="0" w:color="auto"/>
              <w:right w:val="single" w:sz="4" w:space="0" w:color="auto"/>
            </w:tcBorders>
            <w:shd w:val="clear" w:color="auto" w:fill="auto"/>
            <w:noWrap/>
            <w:hideMark/>
          </w:tcPr>
          <w:p w14:paraId="5AA1DE0D" w14:textId="77777777" w:rsidR="003B4A4B" w:rsidRPr="003A5D4E" w:rsidRDefault="003B4A4B" w:rsidP="003B4A4B">
            <w:pPr>
              <w:widowControl/>
              <w:rPr>
                <w:rFonts w:ascii="標楷體" w:eastAsia="標楷體" w:hAnsi="標楷體" w:cs="新細明體"/>
                <w:kern w:val="0"/>
              </w:rPr>
            </w:pPr>
            <w:r w:rsidRPr="00005F03">
              <w:rPr>
                <w:rFonts w:ascii="標楷體" w:eastAsia="標楷體" w:hAnsi="標楷體" w:hint="eastAsia"/>
              </w:rPr>
              <w:t>到期取息</w:t>
            </w:r>
          </w:p>
        </w:tc>
      </w:tr>
      <w:tr w:rsidR="003B4A4B" w:rsidRPr="003A5D4E" w14:paraId="48AB8A55"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6EC4C49A" w14:textId="77777777" w:rsidR="003B4A4B" w:rsidRPr="003A5D4E" w:rsidRDefault="003B4A4B" w:rsidP="003B4A4B">
            <w:pPr>
              <w:widowControl/>
              <w:rPr>
                <w:rFonts w:ascii="標楷體" w:eastAsia="標楷體" w:hAnsi="標楷體" w:cs="新細明體"/>
                <w:kern w:val="0"/>
              </w:rPr>
            </w:pPr>
            <w:r w:rsidRPr="00005F03">
              <w:rPr>
                <w:rFonts w:ascii="標楷體" w:eastAsia="標楷體" w:hAnsi="標楷體"/>
              </w:rPr>
              <w:t>3</w:t>
            </w:r>
          </w:p>
        </w:tc>
        <w:tc>
          <w:tcPr>
            <w:tcW w:w="4819" w:type="dxa"/>
            <w:tcBorders>
              <w:top w:val="nil"/>
              <w:left w:val="nil"/>
              <w:bottom w:val="single" w:sz="4" w:space="0" w:color="auto"/>
              <w:right w:val="single" w:sz="4" w:space="0" w:color="auto"/>
            </w:tcBorders>
            <w:shd w:val="clear" w:color="auto" w:fill="auto"/>
            <w:noWrap/>
          </w:tcPr>
          <w:p w14:paraId="0DB73651" w14:textId="77777777" w:rsidR="003B4A4B" w:rsidRPr="003A5D4E" w:rsidRDefault="003B4A4B" w:rsidP="003B4A4B">
            <w:pPr>
              <w:widowControl/>
              <w:rPr>
                <w:rFonts w:ascii="標楷體" w:eastAsia="標楷體" w:hAnsi="標楷體" w:cs="新細明體"/>
                <w:kern w:val="0"/>
              </w:rPr>
            </w:pPr>
            <w:r w:rsidRPr="00005F03">
              <w:rPr>
                <w:rFonts w:ascii="標楷體" w:eastAsia="標楷體" w:hAnsi="標楷體" w:hint="eastAsia"/>
              </w:rPr>
              <w:t>本息平均法</w:t>
            </w:r>
          </w:p>
        </w:tc>
      </w:tr>
      <w:tr w:rsidR="003B4A4B" w:rsidRPr="003A5D4E" w14:paraId="1281962E"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hideMark/>
          </w:tcPr>
          <w:p w14:paraId="77E6AE99" w14:textId="77777777" w:rsidR="003B4A4B" w:rsidRPr="003A5D4E" w:rsidRDefault="003B4A4B" w:rsidP="003B4A4B">
            <w:pPr>
              <w:widowControl/>
              <w:rPr>
                <w:rFonts w:ascii="標楷體" w:eastAsia="標楷體" w:hAnsi="標楷體" w:cs="新細明體"/>
                <w:kern w:val="0"/>
              </w:rPr>
            </w:pPr>
            <w:r w:rsidRPr="00005F03">
              <w:rPr>
                <w:rFonts w:ascii="標楷體" w:eastAsia="標楷體" w:hAnsi="標楷體"/>
              </w:rPr>
              <w:t>4</w:t>
            </w:r>
          </w:p>
        </w:tc>
        <w:tc>
          <w:tcPr>
            <w:tcW w:w="4819" w:type="dxa"/>
            <w:tcBorders>
              <w:top w:val="nil"/>
              <w:left w:val="nil"/>
              <w:bottom w:val="single" w:sz="4" w:space="0" w:color="auto"/>
              <w:right w:val="single" w:sz="4" w:space="0" w:color="auto"/>
            </w:tcBorders>
            <w:shd w:val="clear" w:color="auto" w:fill="auto"/>
            <w:noWrap/>
            <w:hideMark/>
          </w:tcPr>
          <w:p w14:paraId="67C52DF9" w14:textId="77777777" w:rsidR="003B4A4B" w:rsidRPr="003A5D4E" w:rsidRDefault="003B4A4B" w:rsidP="003B4A4B">
            <w:pPr>
              <w:widowControl/>
              <w:rPr>
                <w:rFonts w:ascii="標楷體" w:eastAsia="標楷體" w:hAnsi="標楷體" w:cs="新細明體"/>
                <w:kern w:val="0"/>
              </w:rPr>
            </w:pPr>
            <w:r w:rsidRPr="00005F03">
              <w:rPr>
                <w:rFonts w:ascii="標楷體" w:eastAsia="標楷體" w:hAnsi="標楷體" w:hint="eastAsia"/>
              </w:rPr>
              <w:t>本金平均法</w:t>
            </w:r>
          </w:p>
        </w:tc>
      </w:tr>
    </w:tbl>
    <w:p w14:paraId="106B2BB2" w14:textId="77777777" w:rsidR="003B4A4B" w:rsidRDefault="003B4A4B" w:rsidP="003B4A4B">
      <w:pPr>
        <w:tabs>
          <w:tab w:val="left" w:pos="788"/>
        </w:tabs>
        <w:ind w:leftChars="300" w:left="720"/>
        <w:rPr>
          <w:rFonts w:ascii="標楷體" w:eastAsia="標楷體" w:hAnsi="標楷體"/>
        </w:rPr>
      </w:pPr>
    </w:p>
    <w:p w14:paraId="7A77FBFD" w14:textId="3FD50B95" w:rsidR="003B4A4B" w:rsidRDefault="003B4A4B" w:rsidP="00894D7B">
      <w:pPr>
        <w:numPr>
          <w:ilvl w:val="0"/>
          <w:numId w:val="15"/>
        </w:numPr>
        <w:rPr>
          <w:rFonts w:ascii="標楷體" w:eastAsia="標楷體" w:hAnsi="標楷體"/>
        </w:rPr>
      </w:pPr>
      <w:r w:rsidRPr="003A5D4E">
        <w:rPr>
          <w:rFonts w:ascii="標楷體" w:eastAsia="標楷體" w:hAnsi="標楷體" w:hint="eastAsia"/>
        </w:rPr>
        <w:t>攤還額異動碼</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3B4A4B" w:rsidRPr="003A5D4E" w14:paraId="6A002EC9" w14:textId="77777777" w:rsidTr="003B4A4B">
        <w:trPr>
          <w:trHeight w:val="340"/>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80B1F2E" w14:textId="77777777" w:rsidR="003B4A4B" w:rsidRPr="003A5D4E" w:rsidRDefault="003B4A4B" w:rsidP="003B4A4B">
            <w:pPr>
              <w:widowControl/>
              <w:rPr>
                <w:rFonts w:ascii="標楷體" w:eastAsia="標楷體" w:hAnsi="標楷體" w:cs="新細明體"/>
                <w:kern w:val="0"/>
              </w:rPr>
            </w:pPr>
            <w:r w:rsidRPr="003A5D4E">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0DB814BC" w14:textId="77777777" w:rsidR="003B4A4B" w:rsidRPr="003A5D4E" w:rsidRDefault="003B4A4B" w:rsidP="003B4A4B">
            <w:pPr>
              <w:widowControl/>
              <w:rPr>
                <w:rFonts w:ascii="標楷體" w:eastAsia="標楷體" w:hAnsi="標楷體" w:cs="新細明體"/>
                <w:kern w:val="0"/>
              </w:rPr>
            </w:pPr>
            <w:r w:rsidRPr="003A5D4E">
              <w:rPr>
                <w:rFonts w:ascii="標楷體" w:eastAsia="標楷體" w:hAnsi="標楷體" w:cs="新細明體" w:hint="eastAsia"/>
                <w:kern w:val="0"/>
              </w:rPr>
              <w:t>說明</w:t>
            </w:r>
          </w:p>
        </w:tc>
      </w:tr>
      <w:tr w:rsidR="003B4A4B" w:rsidRPr="003A5D4E" w14:paraId="2D24AC47"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hideMark/>
          </w:tcPr>
          <w:p w14:paraId="240FC198" w14:textId="77777777" w:rsidR="003B4A4B" w:rsidRPr="003A5D4E" w:rsidRDefault="003B4A4B" w:rsidP="003B4A4B">
            <w:pPr>
              <w:widowControl/>
              <w:rPr>
                <w:rFonts w:ascii="標楷體" w:eastAsia="標楷體" w:hAnsi="標楷體" w:cs="新細明體"/>
                <w:kern w:val="0"/>
              </w:rPr>
            </w:pPr>
            <w:r w:rsidRPr="00005F03">
              <w:rPr>
                <w:rFonts w:ascii="標楷體" w:eastAsia="標楷體" w:hAnsi="標楷體"/>
              </w:rPr>
              <w:lastRenderedPageBreak/>
              <w:t>0</w:t>
            </w:r>
          </w:p>
        </w:tc>
        <w:tc>
          <w:tcPr>
            <w:tcW w:w="4819" w:type="dxa"/>
            <w:tcBorders>
              <w:top w:val="nil"/>
              <w:left w:val="nil"/>
              <w:bottom w:val="single" w:sz="4" w:space="0" w:color="auto"/>
              <w:right w:val="single" w:sz="4" w:space="0" w:color="auto"/>
            </w:tcBorders>
            <w:shd w:val="clear" w:color="auto" w:fill="auto"/>
            <w:noWrap/>
            <w:hideMark/>
          </w:tcPr>
          <w:p w14:paraId="0B829F44" w14:textId="77777777" w:rsidR="003B4A4B" w:rsidRPr="003A5D4E" w:rsidRDefault="003B4A4B" w:rsidP="003B4A4B">
            <w:pPr>
              <w:widowControl/>
              <w:rPr>
                <w:rFonts w:ascii="標楷體" w:eastAsia="標楷體" w:hAnsi="標楷體" w:cs="新細明體"/>
                <w:kern w:val="0"/>
              </w:rPr>
            </w:pPr>
            <w:r w:rsidRPr="00005F03">
              <w:rPr>
                <w:rFonts w:ascii="標楷體" w:eastAsia="標楷體" w:hAnsi="標楷體" w:hint="eastAsia"/>
              </w:rPr>
              <w:t>不變</w:t>
            </w:r>
          </w:p>
        </w:tc>
      </w:tr>
      <w:tr w:rsidR="003B4A4B" w:rsidRPr="003A5D4E" w14:paraId="2DAFBD5D"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hideMark/>
          </w:tcPr>
          <w:p w14:paraId="72F1D896" w14:textId="77777777" w:rsidR="003B4A4B" w:rsidRPr="003A5D4E" w:rsidRDefault="003B4A4B" w:rsidP="003B4A4B">
            <w:pPr>
              <w:widowControl/>
              <w:rPr>
                <w:rFonts w:ascii="標楷體" w:eastAsia="標楷體" w:hAnsi="標楷體" w:cs="新細明體"/>
                <w:kern w:val="0"/>
              </w:rPr>
            </w:pPr>
            <w:r w:rsidRPr="00005F03">
              <w:rPr>
                <w:rFonts w:ascii="標楷體" w:eastAsia="標楷體" w:hAnsi="標楷體"/>
              </w:rPr>
              <w:t>1</w:t>
            </w:r>
          </w:p>
        </w:tc>
        <w:tc>
          <w:tcPr>
            <w:tcW w:w="4819" w:type="dxa"/>
            <w:tcBorders>
              <w:top w:val="nil"/>
              <w:left w:val="nil"/>
              <w:bottom w:val="single" w:sz="4" w:space="0" w:color="auto"/>
              <w:right w:val="single" w:sz="4" w:space="0" w:color="auto"/>
            </w:tcBorders>
            <w:shd w:val="clear" w:color="auto" w:fill="auto"/>
            <w:noWrap/>
            <w:hideMark/>
          </w:tcPr>
          <w:p w14:paraId="430EE68E" w14:textId="77777777" w:rsidR="003B4A4B" w:rsidRPr="003A5D4E" w:rsidRDefault="003B4A4B" w:rsidP="003B4A4B">
            <w:pPr>
              <w:widowControl/>
              <w:rPr>
                <w:rFonts w:ascii="標楷體" w:eastAsia="標楷體" w:hAnsi="標楷體" w:cs="新細明體"/>
                <w:kern w:val="0"/>
              </w:rPr>
            </w:pPr>
            <w:r w:rsidRPr="00005F03">
              <w:rPr>
                <w:rFonts w:ascii="標楷體" w:eastAsia="標楷體" w:hAnsi="標楷體" w:hint="eastAsia"/>
              </w:rPr>
              <w:t>變</w:t>
            </w:r>
          </w:p>
        </w:tc>
      </w:tr>
    </w:tbl>
    <w:p w14:paraId="4A006237" w14:textId="77777777" w:rsidR="003B4A4B" w:rsidRDefault="003B4A4B" w:rsidP="003B4A4B">
      <w:pPr>
        <w:tabs>
          <w:tab w:val="left" w:pos="788"/>
        </w:tabs>
        <w:ind w:leftChars="300" w:left="720"/>
        <w:rPr>
          <w:rFonts w:ascii="標楷體" w:eastAsia="標楷體" w:hAnsi="標楷體"/>
        </w:rPr>
      </w:pPr>
    </w:p>
    <w:p w14:paraId="0BC4B21F" w14:textId="33CB2E08" w:rsidR="003B4A4B" w:rsidRDefault="003B4A4B" w:rsidP="00894D7B">
      <w:pPr>
        <w:numPr>
          <w:ilvl w:val="0"/>
          <w:numId w:val="15"/>
        </w:numPr>
        <w:rPr>
          <w:rFonts w:ascii="標楷體" w:eastAsia="標楷體" w:hAnsi="標楷體"/>
        </w:rPr>
      </w:pPr>
      <w:r w:rsidRPr="003A5D4E">
        <w:rPr>
          <w:rFonts w:ascii="標楷體" w:eastAsia="標楷體" w:hAnsi="標楷體" w:hint="eastAsia"/>
        </w:rPr>
        <w:t>循環動用</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3B4A4B" w:rsidRPr="003A5D4E" w14:paraId="31380584" w14:textId="77777777" w:rsidTr="003B4A4B">
        <w:trPr>
          <w:trHeight w:val="340"/>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3F21672" w14:textId="77777777" w:rsidR="003B4A4B" w:rsidRPr="003A5D4E" w:rsidRDefault="003B4A4B" w:rsidP="003B4A4B">
            <w:pPr>
              <w:widowControl/>
              <w:rPr>
                <w:rFonts w:ascii="標楷體" w:eastAsia="標楷體" w:hAnsi="標楷體" w:cs="新細明體"/>
                <w:kern w:val="0"/>
              </w:rPr>
            </w:pPr>
            <w:r w:rsidRPr="003A5D4E">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4953DC52" w14:textId="77777777" w:rsidR="003B4A4B" w:rsidRPr="003A5D4E" w:rsidRDefault="003B4A4B" w:rsidP="003B4A4B">
            <w:pPr>
              <w:widowControl/>
              <w:rPr>
                <w:rFonts w:ascii="標楷體" w:eastAsia="標楷體" w:hAnsi="標楷體" w:cs="新細明體"/>
                <w:kern w:val="0"/>
              </w:rPr>
            </w:pPr>
            <w:r w:rsidRPr="003A5D4E">
              <w:rPr>
                <w:rFonts w:ascii="標楷體" w:eastAsia="標楷體" w:hAnsi="標楷體" w:cs="新細明體" w:hint="eastAsia"/>
                <w:kern w:val="0"/>
              </w:rPr>
              <w:t>說明</w:t>
            </w:r>
          </w:p>
        </w:tc>
      </w:tr>
      <w:tr w:rsidR="003B4A4B" w:rsidRPr="003A5D4E" w14:paraId="48F0065F"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hideMark/>
          </w:tcPr>
          <w:p w14:paraId="4D38569E" w14:textId="77777777" w:rsidR="003B4A4B" w:rsidRPr="003A5D4E" w:rsidRDefault="003B4A4B" w:rsidP="003B4A4B">
            <w:pPr>
              <w:widowControl/>
              <w:rPr>
                <w:rFonts w:ascii="標楷體" w:eastAsia="標楷體" w:hAnsi="標楷體" w:cs="新細明體"/>
                <w:kern w:val="0"/>
              </w:rPr>
            </w:pPr>
            <w:r w:rsidRPr="00005F03">
              <w:rPr>
                <w:rFonts w:ascii="標楷體" w:eastAsia="標楷體" w:hAnsi="標楷體"/>
              </w:rPr>
              <w:t>0</w:t>
            </w:r>
          </w:p>
        </w:tc>
        <w:tc>
          <w:tcPr>
            <w:tcW w:w="4819" w:type="dxa"/>
            <w:tcBorders>
              <w:top w:val="nil"/>
              <w:left w:val="nil"/>
              <w:bottom w:val="single" w:sz="4" w:space="0" w:color="auto"/>
              <w:right w:val="single" w:sz="4" w:space="0" w:color="auto"/>
            </w:tcBorders>
            <w:shd w:val="clear" w:color="auto" w:fill="auto"/>
            <w:noWrap/>
            <w:hideMark/>
          </w:tcPr>
          <w:p w14:paraId="055FD80C" w14:textId="77777777" w:rsidR="003B4A4B" w:rsidRPr="003A5D4E" w:rsidRDefault="003B4A4B" w:rsidP="003B4A4B">
            <w:pPr>
              <w:widowControl/>
              <w:rPr>
                <w:rFonts w:ascii="標楷體" w:eastAsia="標楷體" w:hAnsi="標楷體" w:cs="新細明體"/>
                <w:kern w:val="0"/>
              </w:rPr>
            </w:pPr>
            <w:r w:rsidRPr="00005F03">
              <w:rPr>
                <w:rFonts w:ascii="標楷體" w:eastAsia="標楷體" w:hAnsi="標楷體" w:hint="eastAsia"/>
              </w:rPr>
              <w:t>非循環動用</w:t>
            </w:r>
          </w:p>
        </w:tc>
      </w:tr>
      <w:tr w:rsidR="003B4A4B" w:rsidRPr="003A5D4E" w14:paraId="09B30A1F"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hideMark/>
          </w:tcPr>
          <w:p w14:paraId="3B314553" w14:textId="77777777" w:rsidR="003B4A4B" w:rsidRPr="003A5D4E" w:rsidRDefault="003B4A4B" w:rsidP="003B4A4B">
            <w:pPr>
              <w:widowControl/>
              <w:rPr>
                <w:rFonts w:ascii="標楷體" w:eastAsia="標楷體" w:hAnsi="標楷體" w:cs="新細明體"/>
                <w:kern w:val="0"/>
              </w:rPr>
            </w:pPr>
            <w:r w:rsidRPr="00005F03">
              <w:rPr>
                <w:rFonts w:ascii="標楷體" w:eastAsia="標楷體" w:hAnsi="標楷體"/>
              </w:rPr>
              <w:t>1</w:t>
            </w:r>
          </w:p>
        </w:tc>
        <w:tc>
          <w:tcPr>
            <w:tcW w:w="4819" w:type="dxa"/>
            <w:tcBorders>
              <w:top w:val="nil"/>
              <w:left w:val="nil"/>
              <w:bottom w:val="single" w:sz="4" w:space="0" w:color="auto"/>
              <w:right w:val="single" w:sz="4" w:space="0" w:color="auto"/>
            </w:tcBorders>
            <w:shd w:val="clear" w:color="auto" w:fill="auto"/>
            <w:noWrap/>
            <w:hideMark/>
          </w:tcPr>
          <w:p w14:paraId="6C3D60AF" w14:textId="77777777" w:rsidR="003B4A4B" w:rsidRPr="003A5D4E" w:rsidRDefault="003B4A4B" w:rsidP="003B4A4B">
            <w:pPr>
              <w:widowControl/>
              <w:rPr>
                <w:rFonts w:ascii="標楷體" w:eastAsia="標楷體" w:hAnsi="標楷體" w:cs="新細明體"/>
                <w:kern w:val="0"/>
              </w:rPr>
            </w:pPr>
            <w:r w:rsidRPr="00005F03">
              <w:rPr>
                <w:rFonts w:ascii="標楷體" w:eastAsia="標楷體" w:hAnsi="標楷體" w:hint="eastAsia"/>
              </w:rPr>
              <w:t>循環動用</w:t>
            </w:r>
          </w:p>
        </w:tc>
      </w:tr>
    </w:tbl>
    <w:p w14:paraId="3497F425" w14:textId="77777777" w:rsidR="003B4A4B" w:rsidRDefault="003B4A4B" w:rsidP="003B4A4B">
      <w:pPr>
        <w:tabs>
          <w:tab w:val="left" w:pos="788"/>
        </w:tabs>
        <w:ind w:leftChars="300" w:left="720"/>
        <w:rPr>
          <w:rFonts w:ascii="標楷體" w:eastAsia="標楷體" w:hAnsi="標楷體"/>
        </w:rPr>
      </w:pPr>
    </w:p>
    <w:p w14:paraId="447E01B6" w14:textId="3A765CDF" w:rsidR="003B4A4B" w:rsidRDefault="003B4A4B" w:rsidP="00894D7B">
      <w:pPr>
        <w:numPr>
          <w:ilvl w:val="0"/>
          <w:numId w:val="15"/>
        </w:numPr>
        <w:rPr>
          <w:rFonts w:ascii="標楷體" w:eastAsia="標楷體" w:hAnsi="標楷體"/>
        </w:rPr>
      </w:pPr>
      <w:r w:rsidRPr="003A5D4E">
        <w:rPr>
          <w:rFonts w:ascii="標楷體" w:eastAsia="標楷體" w:hAnsi="標楷體" w:hint="eastAsia"/>
        </w:rPr>
        <w:t>提前清償記號</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3B4A4B" w:rsidRPr="003A5D4E" w14:paraId="5D200587" w14:textId="77777777" w:rsidTr="003B4A4B">
        <w:trPr>
          <w:trHeight w:val="340"/>
          <w:tblHeader/>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1148DE4" w14:textId="77777777" w:rsidR="003B4A4B" w:rsidRPr="003A5D4E" w:rsidRDefault="003B4A4B" w:rsidP="003B4A4B">
            <w:pPr>
              <w:widowControl/>
              <w:rPr>
                <w:rFonts w:ascii="標楷體" w:eastAsia="標楷體" w:hAnsi="標楷體" w:cs="新細明體"/>
                <w:kern w:val="0"/>
              </w:rPr>
            </w:pPr>
            <w:r w:rsidRPr="003A5D4E">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7C943772" w14:textId="77777777" w:rsidR="003B4A4B" w:rsidRPr="003A5D4E" w:rsidRDefault="003B4A4B" w:rsidP="003B4A4B">
            <w:pPr>
              <w:widowControl/>
              <w:rPr>
                <w:rFonts w:ascii="標楷體" w:eastAsia="標楷體" w:hAnsi="標楷體" w:cs="新細明體"/>
                <w:kern w:val="0"/>
              </w:rPr>
            </w:pPr>
            <w:r w:rsidRPr="003A5D4E">
              <w:rPr>
                <w:rFonts w:ascii="標楷體" w:eastAsia="標楷體" w:hAnsi="標楷體" w:cs="新細明體" w:hint="eastAsia"/>
                <w:kern w:val="0"/>
              </w:rPr>
              <w:t>說明</w:t>
            </w:r>
          </w:p>
        </w:tc>
      </w:tr>
      <w:tr w:rsidR="003B4A4B" w:rsidRPr="003A5D4E" w14:paraId="552B0A91"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hideMark/>
          </w:tcPr>
          <w:p w14:paraId="3080E249" w14:textId="77777777" w:rsidR="003B4A4B" w:rsidRPr="003A5D4E" w:rsidRDefault="003B4A4B" w:rsidP="003B4A4B">
            <w:pPr>
              <w:widowControl/>
              <w:rPr>
                <w:rFonts w:ascii="標楷體" w:eastAsia="標楷體" w:hAnsi="標楷體" w:cs="新細明體"/>
                <w:kern w:val="0"/>
              </w:rPr>
            </w:pPr>
            <w:r w:rsidRPr="00005F03">
              <w:rPr>
                <w:rFonts w:ascii="標楷體" w:eastAsia="標楷體" w:hAnsi="標楷體"/>
              </w:rPr>
              <w:t>0</w:t>
            </w:r>
          </w:p>
        </w:tc>
        <w:tc>
          <w:tcPr>
            <w:tcW w:w="4819" w:type="dxa"/>
            <w:tcBorders>
              <w:top w:val="nil"/>
              <w:left w:val="nil"/>
              <w:bottom w:val="single" w:sz="4" w:space="0" w:color="auto"/>
              <w:right w:val="single" w:sz="4" w:space="0" w:color="auto"/>
            </w:tcBorders>
            <w:shd w:val="clear" w:color="auto" w:fill="auto"/>
            <w:noWrap/>
            <w:hideMark/>
          </w:tcPr>
          <w:p w14:paraId="5B75E6FB" w14:textId="77777777" w:rsidR="003B4A4B" w:rsidRPr="003A5D4E" w:rsidRDefault="003B4A4B" w:rsidP="003B4A4B">
            <w:pPr>
              <w:widowControl/>
              <w:rPr>
                <w:rFonts w:ascii="標楷體" w:eastAsia="標楷體" w:hAnsi="標楷體" w:cs="新細明體"/>
                <w:kern w:val="0"/>
              </w:rPr>
            </w:pPr>
            <w:r w:rsidRPr="00005F03">
              <w:rPr>
                <w:rFonts w:ascii="標楷體" w:eastAsia="標楷體" w:hAnsi="標楷體" w:hint="eastAsia"/>
              </w:rPr>
              <w:t>允許</w:t>
            </w:r>
          </w:p>
        </w:tc>
      </w:tr>
      <w:tr w:rsidR="003B4A4B" w:rsidRPr="003A5D4E" w14:paraId="7BF233CB"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hideMark/>
          </w:tcPr>
          <w:p w14:paraId="6F413F47" w14:textId="77777777" w:rsidR="003B4A4B" w:rsidRPr="003A5D4E" w:rsidRDefault="003B4A4B" w:rsidP="003B4A4B">
            <w:pPr>
              <w:widowControl/>
              <w:rPr>
                <w:rFonts w:ascii="標楷體" w:eastAsia="標楷體" w:hAnsi="標楷體" w:cs="新細明體"/>
                <w:kern w:val="0"/>
              </w:rPr>
            </w:pPr>
            <w:r w:rsidRPr="00005F03">
              <w:rPr>
                <w:rFonts w:ascii="標楷體" w:eastAsia="標楷體" w:hAnsi="標楷體"/>
              </w:rPr>
              <w:t>1</w:t>
            </w:r>
          </w:p>
        </w:tc>
        <w:tc>
          <w:tcPr>
            <w:tcW w:w="4819" w:type="dxa"/>
            <w:tcBorders>
              <w:top w:val="nil"/>
              <w:left w:val="nil"/>
              <w:bottom w:val="single" w:sz="4" w:space="0" w:color="auto"/>
              <w:right w:val="single" w:sz="4" w:space="0" w:color="auto"/>
            </w:tcBorders>
            <w:shd w:val="clear" w:color="auto" w:fill="auto"/>
            <w:noWrap/>
            <w:hideMark/>
          </w:tcPr>
          <w:p w14:paraId="3525887F" w14:textId="77777777" w:rsidR="003B4A4B" w:rsidRPr="003A5D4E" w:rsidRDefault="003B4A4B" w:rsidP="003B4A4B">
            <w:pPr>
              <w:widowControl/>
              <w:rPr>
                <w:rFonts w:ascii="標楷體" w:eastAsia="標楷體" w:hAnsi="標楷體" w:cs="新細明體"/>
                <w:kern w:val="0"/>
              </w:rPr>
            </w:pPr>
            <w:r w:rsidRPr="00005F03">
              <w:rPr>
                <w:rFonts w:ascii="標楷體" w:eastAsia="標楷體" w:hAnsi="標楷體" w:hint="eastAsia"/>
              </w:rPr>
              <w:t>限制</w:t>
            </w:r>
            <w:r w:rsidRPr="00005F03">
              <w:rPr>
                <w:rFonts w:ascii="標楷體" w:eastAsia="標楷體" w:hAnsi="標楷體"/>
              </w:rPr>
              <w:t>[</w:t>
            </w:r>
            <w:r w:rsidRPr="00005F03">
              <w:rPr>
                <w:rFonts w:ascii="標楷體" w:eastAsia="標楷體" w:hAnsi="標楷體" w:hint="eastAsia"/>
              </w:rPr>
              <w:t>限制領清償證明</w:t>
            </w:r>
            <w:r w:rsidRPr="00005F03">
              <w:rPr>
                <w:rFonts w:ascii="標楷體" w:eastAsia="標楷體" w:hAnsi="標楷體"/>
              </w:rPr>
              <w:t>]</w:t>
            </w:r>
          </w:p>
        </w:tc>
      </w:tr>
      <w:tr w:rsidR="003B4A4B" w:rsidRPr="003A5D4E" w14:paraId="6C8B0134"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hideMark/>
          </w:tcPr>
          <w:p w14:paraId="15B9F3C7" w14:textId="77777777" w:rsidR="003B4A4B" w:rsidRPr="003A5D4E" w:rsidRDefault="003B4A4B" w:rsidP="003B4A4B">
            <w:pPr>
              <w:widowControl/>
              <w:rPr>
                <w:rFonts w:ascii="標楷體" w:eastAsia="標楷體" w:hAnsi="標楷體" w:cs="新細明體"/>
                <w:kern w:val="0"/>
              </w:rPr>
            </w:pPr>
            <w:r w:rsidRPr="00005F03">
              <w:rPr>
                <w:rFonts w:ascii="標楷體" w:eastAsia="標楷體" w:hAnsi="標楷體"/>
              </w:rPr>
              <w:t>2</w:t>
            </w:r>
          </w:p>
        </w:tc>
        <w:tc>
          <w:tcPr>
            <w:tcW w:w="4819" w:type="dxa"/>
            <w:tcBorders>
              <w:top w:val="nil"/>
              <w:left w:val="nil"/>
              <w:bottom w:val="single" w:sz="4" w:space="0" w:color="auto"/>
              <w:right w:val="single" w:sz="4" w:space="0" w:color="auto"/>
            </w:tcBorders>
            <w:shd w:val="clear" w:color="auto" w:fill="auto"/>
            <w:noWrap/>
            <w:hideMark/>
          </w:tcPr>
          <w:p w14:paraId="19C9C4AE" w14:textId="77777777" w:rsidR="003B4A4B" w:rsidRPr="003A5D4E" w:rsidRDefault="003B4A4B" w:rsidP="003B4A4B">
            <w:pPr>
              <w:widowControl/>
              <w:rPr>
                <w:rFonts w:ascii="標楷體" w:eastAsia="標楷體" w:hAnsi="標楷體" w:cs="新細明體"/>
                <w:kern w:val="0"/>
              </w:rPr>
            </w:pPr>
            <w:r w:rsidRPr="00005F03">
              <w:rPr>
                <w:rFonts w:ascii="標楷體" w:eastAsia="標楷體" w:hAnsi="標楷體" w:hint="eastAsia"/>
              </w:rPr>
              <w:t>限制</w:t>
            </w:r>
            <w:r w:rsidRPr="00005F03">
              <w:rPr>
                <w:rFonts w:ascii="標楷體" w:eastAsia="標楷體" w:hAnsi="標楷體"/>
              </w:rPr>
              <w:t>[</w:t>
            </w:r>
            <w:r w:rsidRPr="00005F03">
              <w:rPr>
                <w:rFonts w:ascii="標楷體" w:eastAsia="標楷體" w:hAnsi="標楷體" w:hint="eastAsia"/>
              </w:rPr>
              <w:t>允許領清償證明</w:t>
            </w:r>
            <w:r w:rsidRPr="00005F03">
              <w:rPr>
                <w:rFonts w:ascii="標楷體" w:eastAsia="標楷體" w:hAnsi="標楷體"/>
              </w:rPr>
              <w:t>]</w:t>
            </w:r>
          </w:p>
        </w:tc>
      </w:tr>
    </w:tbl>
    <w:p w14:paraId="2BBA185C" w14:textId="77777777" w:rsidR="003B4A4B" w:rsidRPr="00543E73" w:rsidRDefault="003B4A4B" w:rsidP="003B4A4B">
      <w:pPr>
        <w:tabs>
          <w:tab w:val="left" w:pos="788"/>
        </w:tabs>
        <w:ind w:leftChars="300" w:left="720"/>
        <w:rPr>
          <w:rFonts w:ascii="標楷體" w:eastAsia="標楷體" w:hAnsi="標楷體"/>
        </w:rPr>
      </w:pPr>
    </w:p>
    <w:p w14:paraId="1D454DA0" w14:textId="4A0C9F6F" w:rsidR="003B4A4B" w:rsidRPr="00543E73" w:rsidRDefault="003B4A4B" w:rsidP="00894D7B">
      <w:pPr>
        <w:numPr>
          <w:ilvl w:val="0"/>
          <w:numId w:val="15"/>
        </w:numPr>
        <w:rPr>
          <w:rFonts w:ascii="標楷體" w:eastAsia="標楷體" w:hAnsi="標楷體"/>
        </w:rPr>
      </w:pPr>
      <w:r w:rsidRPr="003A5D4E">
        <w:rPr>
          <w:rFonts w:ascii="標楷體" w:eastAsia="標楷體" w:hAnsi="標楷體" w:hint="eastAsia"/>
        </w:rPr>
        <w:t>違約適用方式</w:t>
      </w:r>
    </w:p>
    <w:tbl>
      <w:tblPr>
        <w:tblW w:w="6426" w:type="dxa"/>
        <w:tblInd w:w="97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28" w:type="dxa"/>
        </w:tblCellMar>
        <w:tblLook w:val="04A0" w:firstRow="1" w:lastRow="0" w:firstColumn="1" w:lastColumn="0" w:noHBand="0" w:noVBand="1"/>
      </w:tblPr>
      <w:tblGrid>
        <w:gridCol w:w="1607"/>
        <w:gridCol w:w="4819"/>
      </w:tblGrid>
      <w:tr w:rsidR="003B4A4B" w:rsidRPr="003A5D4E" w14:paraId="1BCC5702" w14:textId="77777777" w:rsidTr="003B4A4B">
        <w:trPr>
          <w:trHeight w:val="340"/>
          <w:tblHeader/>
        </w:trPr>
        <w:tc>
          <w:tcPr>
            <w:tcW w:w="1607" w:type="dxa"/>
            <w:shd w:val="clear" w:color="auto" w:fill="auto"/>
            <w:noWrap/>
            <w:vAlign w:val="center"/>
            <w:hideMark/>
          </w:tcPr>
          <w:p w14:paraId="06BFC28E" w14:textId="77777777" w:rsidR="003B4A4B" w:rsidRPr="003A5D4E" w:rsidRDefault="003B4A4B" w:rsidP="003B4A4B">
            <w:pPr>
              <w:widowControl/>
              <w:rPr>
                <w:rFonts w:ascii="標楷體" w:eastAsia="標楷體" w:hAnsi="標楷體" w:cs="新細明體"/>
                <w:kern w:val="0"/>
              </w:rPr>
            </w:pPr>
            <w:r w:rsidRPr="003A5D4E">
              <w:rPr>
                <w:rFonts w:ascii="標楷體" w:eastAsia="標楷體" w:hAnsi="標楷體" w:cs="新細明體" w:hint="eastAsia"/>
                <w:kern w:val="0"/>
              </w:rPr>
              <w:t>代碼</w:t>
            </w:r>
          </w:p>
        </w:tc>
        <w:tc>
          <w:tcPr>
            <w:tcW w:w="4819" w:type="dxa"/>
            <w:shd w:val="clear" w:color="auto" w:fill="auto"/>
            <w:noWrap/>
            <w:vAlign w:val="center"/>
            <w:hideMark/>
          </w:tcPr>
          <w:p w14:paraId="05976362" w14:textId="77777777" w:rsidR="003B4A4B" w:rsidRPr="003A5D4E" w:rsidRDefault="003B4A4B" w:rsidP="003B4A4B">
            <w:pPr>
              <w:widowControl/>
              <w:rPr>
                <w:rFonts w:ascii="標楷體" w:eastAsia="標楷體" w:hAnsi="標楷體" w:cs="新細明體"/>
                <w:kern w:val="0"/>
              </w:rPr>
            </w:pPr>
            <w:r w:rsidRPr="003A5D4E">
              <w:rPr>
                <w:rFonts w:ascii="標楷體" w:eastAsia="標楷體" w:hAnsi="標楷體" w:cs="新細明體" w:hint="eastAsia"/>
                <w:kern w:val="0"/>
              </w:rPr>
              <w:t>說明</w:t>
            </w:r>
          </w:p>
        </w:tc>
      </w:tr>
      <w:tr w:rsidR="003B4A4B" w:rsidRPr="003A5D4E" w14:paraId="2ECDC5AE" w14:textId="77777777" w:rsidTr="003B4A4B">
        <w:trPr>
          <w:trHeight w:val="340"/>
        </w:trPr>
        <w:tc>
          <w:tcPr>
            <w:tcW w:w="1607" w:type="dxa"/>
            <w:shd w:val="clear" w:color="auto" w:fill="auto"/>
            <w:noWrap/>
          </w:tcPr>
          <w:p w14:paraId="0932A83E" w14:textId="77777777" w:rsidR="003B4A4B" w:rsidRPr="003A5D4E" w:rsidRDefault="003B4A4B" w:rsidP="003B4A4B">
            <w:pPr>
              <w:rPr>
                <w:rFonts w:ascii="標楷體" w:eastAsia="標楷體" w:hAnsi="標楷體" w:cs="新細明體"/>
              </w:rPr>
            </w:pPr>
            <w:r w:rsidRPr="00005F03">
              <w:rPr>
                <w:rFonts w:ascii="標楷體" w:eastAsia="標楷體" w:hAnsi="標楷體"/>
              </w:rPr>
              <w:t>001</w:t>
            </w:r>
          </w:p>
        </w:tc>
        <w:tc>
          <w:tcPr>
            <w:tcW w:w="4819" w:type="dxa"/>
            <w:shd w:val="clear" w:color="auto" w:fill="auto"/>
            <w:noWrap/>
          </w:tcPr>
          <w:p w14:paraId="776D150F" w14:textId="77777777" w:rsidR="003B4A4B" w:rsidRPr="003A5D4E" w:rsidRDefault="003B4A4B" w:rsidP="003B4A4B">
            <w:pPr>
              <w:rPr>
                <w:rFonts w:ascii="標楷體" w:eastAsia="標楷體" w:hAnsi="標楷體" w:cs="新細明體"/>
              </w:rPr>
            </w:pPr>
            <w:r w:rsidRPr="00005F03">
              <w:rPr>
                <w:rFonts w:ascii="標楷體" w:eastAsia="標楷體" w:hAnsi="標楷體" w:hint="eastAsia"/>
              </w:rPr>
              <w:t>綁約專案</w:t>
            </w:r>
            <w:r w:rsidRPr="00005F03">
              <w:rPr>
                <w:rFonts w:ascii="標楷體" w:eastAsia="標楷體" w:hAnsi="標楷體"/>
              </w:rPr>
              <w:t>[</w:t>
            </w:r>
            <w:r w:rsidRPr="00005F03">
              <w:rPr>
                <w:rFonts w:ascii="標楷體" w:eastAsia="標楷體" w:hAnsi="標楷體" w:hint="eastAsia"/>
              </w:rPr>
              <w:t>按年分段</w:t>
            </w:r>
            <w:r w:rsidRPr="00005F03">
              <w:rPr>
                <w:rFonts w:ascii="標楷體" w:eastAsia="標楷體" w:hAnsi="標楷體"/>
              </w:rPr>
              <w:t>]</w:t>
            </w:r>
          </w:p>
        </w:tc>
      </w:tr>
      <w:tr w:rsidR="003B4A4B" w:rsidRPr="003A5D4E" w14:paraId="604FB7C1" w14:textId="77777777" w:rsidTr="003B4A4B">
        <w:trPr>
          <w:trHeight w:val="340"/>
        </w:trPr>
        <w:tc>
          <w:tcPr>
            <w:tcW w:w="1607" w:type="dxa"/>
            <w:shd w:val="clear" w:color="auto" w:fill="auto"/>
            <w:noWrap/>
          </w:tcPr>
          <w:p w14:paraId="272566F9" w14:textId="77777777" w:rsidR="003B4A4B" w:rsidRPr="003A5D4E" w:rsidRDefault="003B4A4B" w:rsidP="003B4A4B">
            <w:pPr>
              <w:rPr>
                <w:rFonts w:ascii="標楷體" w:eastAsia="標楷體" w:hAnsi="標楷體" w:cs="新細明體"/>
              </w:rPr>
            </w:pPr>
            <w:r w:rsidRPr="00005F03">
              <w:rPr>
                <w:rFonts w:ascii="標楷體" w:eastAsia="標楷體" w:hAnsi="標楷體"/>
              </w:rPr>
              <w:t>002</w:t>
            </w:r>
          </w:p>
        </w:tc>
        <w:tc>
          <w:tcPr>
            <w:tcW w:w="4819" w:type="dxa"/>
            <w:shd w:val="clear" w:color="auto" w:fill="auto"/>
            <w:noWrap/>
          </w:tcPr>
          <w:p w14:paraId="60EC323A" w14:textId="77777777" w:rsidR="003B4A4B" w:rsidRPr="003A5D4E" w:rsidRDefault="003B4A4B" w:rsidP="003B4A4B">
            <w:pPr>
              <w:rPr>
                <w:rFonts w:ascii="標楷體" w:eastAsia="標楷體" w:hAnsi="標楷體" w:cs="新細明體"/>
              </w:rPr>
            </w:pPr>
            <w:r w:rsidRPr="00005F03">
              <w:rPr>
                <w:rFonts w:ascii="標楷體" w:eastAsia="標楷體" w:hAnsi="標楷體" w:hint="eastAsia"/>
              </w:rPr>
              <w:t>綁約專案</w:t>
            </w:r>
            <w:r w:rsidRPr="00005F03">
              <w:rPr>
                <w:rFonts w:ascii="標楷體" w:eastAsia="標楷體" w:hAnsi="標楷體"/>
              </w:rPr>
              <w:t>[</w:t>
            </w:r>
            <w:r w:rsidRPr="00005F03">
              <w:rPr>
                <w:rFonts w:ascii="標楷體" w:eastAsia="標楷體" w:hAnsi="標楷體" w:hint="eastAsia"/>
              </w:rPr>
              <w:t>按月分段</w:t>
            </w:r>
            <w:r w:rsidRPr="00005F03">
              <w:rPr>
                <w:rFonts w:ascii="標楷體" w:eastAsia="標楷體" w:hAnsi="標楷體"/>
              </w:rPr>
              <w:t>]</w:t>
            </w:r>
          </w:p>
        </w:tc>
      </w:tr>
      <w:tr w:rsidR="003B4A4B" w:rsidRPr="003A5D4E" w14:paraId="0270B3EF" w14:textId="77777777" w:rsidTr="003B4A4B">
        <w:trPr>
          <w:trHeight w:val="340"/>
        </w:trPr>
        <w:tc>
          <w:tcPr>
            <w:tcW w:w="1607" w:type="dxa"/>
            <w:shd w:val="clear" w:color="auto" w:fill="auto"/>
            <w:noWrap/>
          </w:tcPr>
          <w:p w14:paraId="6D495B66" w14:textId="77777777" w:rsidR="003B4A4B" w:rsidRPr="003A5D4E" w:rsidRDefault="003B4A4B" w:rsidP="003B4A4B">
            <w:pPr>
              <w:rPr>
                <w:rFonts w:ascii="標楷體" w:eastAsia="標楷體" w:hAnsi="標楷體"/>
              </w:rPr>
            </w:pPr>
            <w:r w:rsidRPr="00005F03">
              <w:rPr>
                <w:rFonts w:ascii="標楷體" w:eastAsia="標楷體" w:hAnsi="標楷體"/>
              </w:rPr>
              <w:t>003</w:t>
            </w:r>
          </w:p>
        </w:tc>
        <w:tc>
          <w:tcPr>
            <w:tcW w:w="4819" w:type="dxa"/>
            <w:shd w:val="clear" w:color="auto" w:fill="auto"/>
            <w:noWrap/>
          </w:tcPr>
          <w:p w14:paraId="324454A9" w14:textId="77777777" w:rsidR="003B4A4B" w:rsidRPr="003A5D4E" w:rsidRDefault="003B4A4B" w:rsidP="003B4A4B">
            <w:pPr>
              <w:rPr>
                <w:rFonts w:ascii="標楷體" w:eastAsia="標楷體" w:hAnsi="標楷體"/>
              </w:rPr>
            </w:pPr>
            <w:r w:rsidRPr="00005F03">
              <w:rPr>
                <w:rFonts w:ascii="標楷體" w:eastAsia="標楷體" w:hAnsi="標楷體" w:hint="eastAsia"/>
              </w:rPr>
              <w:t>依核准額度</w:t>
            </w:r>
          </w:p>
        </w:tc>
      </w:tr>
      <w:tr w:rsidR="003B4A4B" w:rsidRPr="003A5D4E" w14:paraId="4806F013" w14:textId="77777777" w:rsidTr="003B4A4B">
        <w:trPr>
          <w:trHeight w:val="340"/>
        </w:trPr>
        <w:tc>
          <w:tcPr>
            <w:tcW w:w="1607" w:type="dxa"/>
            <w:shd w:val="clear" w:color="auto" w:fill="auto"/>
            <w:noWrap/>
          </w:tcPr>
          <w:p w14:paraId="38B397D0" w14:textId="77777777" w:rsidR="003B4A4B" w:rsidRPr="003A5D4E" w:rsidRDefault="003B4A4B" w:rsidP="003B4A4B">
            <w:pPr>
              <w:rPr>
                <w:rFonts w:ascii="標楷體" w:eastAsia="標楷體" w:hAnsi="標楷體"/>
              </w:rPr>
            </w:pPr>
            <w:r w:rsidRPr="00005F03">
              <w:rPr>
                <w:rFonts w:ascii="標楷體" w:eastAsia="標楷體" w:hAnsi="標楷體"/>
              </w:rPr>
              <w:t>004</w:t>
            </w:r>
          </w:p>
        </w:tc>
        <w:tc>
          <w:tcPr>
            <w:tcW w:w="4819" w:type="dxa"/>
            <w:shd w:val="clear" w:color="auto" w:fill="auto"/>
            <w:noWrap/>
          </w:tcPr>
          <w:p w14:paraId="5CD3E50C" w14:textId="77777777" w:rsidR="003B4A4B" w:rsidRPr="003A5D4E" w:rsidRDefault="003B4A4B" w:rsidP="003B4A4B">
            <w:pPr>
              <w:rPr>
                <w:rFonts w:ascii="標楷體" w:eastAsia="標楷體" w:hAnsi="標楷體"/>
              </w:rPr>
            </w:pPr>
            <w:r w:rsidRPr="00005F03">
              <w:rPr>
                <w:rFonts w:ascii="標楷體" w:eastAsia="標楷體" w:hAnsi="標楷體" w:hint="eastAsia"/>
              </w:rPr>
              <w:t>依申貸金額</w:t>
            </w:r>
          </w:p>
        </w:tc>
      </w:tr>
      <w:tr w:rsidR="003B4A4B" w:rsidRPr="003A5D4E" w14:paraId="20704AEB" w14:textId="77777777" w:rsidTr="003B4A4B">
        <w:trPr>
          <w:trHeight w:val="340"/>
        </w:trPr>
        <w:tc>
          <w:tcPr>
            <w:tcW w:w="1607" w:type="dxa"/>
            <w:shd w:val="clear" w:color="auto" w:fill="auto"/>
            <w:noWrap/>
          </w:tcPr>
          <w:p w14:paraId="4D34E643" w14:textId="77777777" w:rsidR="003B4A4B" w:rsidRPr="003A5D4E" w:rsidRDefault="003B4A4B" w:rsidP="003B4A4B">
            <w:pPr>
              <w:rPr>
                <w:rFonts w:ascii="標楷體" w:eastAsia="標楷體" w:hAnsi="標楷體"/>
              </w:rPr>
            </w:pPr>
            <w:r w:rsidRPr="00005F03">
              <w:rPr>
                <w:rFonts w:ascii="標楷體" w:eastAsia="標楷體" w:hAnsi="標楷體"/>
              </w:rPr>
              <w:t>005</w:t>
            </w:r>
          </w:p>
        </w:tc>
        <w:tc>
          <w:tcPr>
            <w:tcW w:w="4819" w:type="dxa"/>
            <w:shd w:val="clear" w:color="auto" w:fill="auto"/>
            <w:noWrap/>
          </w:tcPr>
          <w:p w14:paraId="01727E9F" w14:textId="77777777" w:rsidR="003B4A4B" w:rsidRPr="003A5D4E" w:rsidRDefault="003B4A4B" w:rsidP="003B4A4B">
            <w:pPr>
              <w:rPr>
                <w:rFonts w:ascii="標楷體" w:eastAsia="標楷體" w:hAnsi="標楷體"/>
              </w:rPr>
            </w:pPr>
            <w:r w:rsidRPr="00005F03">
              <w:rPr>
                <w:rFonts w:ascii="標楷體" w:eastAsia="標楷體" w:hAnsi="標楷體" w:hint="eastAsia"/>
              </w:rPr>
              <w:t>本息均攤依提前償還金額</w:t>
            </w:r>
          </w:p>
        </w:tc>
      </w:tr>
    </w:tbl>
    <w:p w14:paraId="0EF6D2D8" w14:textId="77777777" w:rsidR="003B4A4B" w:rsidRDefault="003B4A4B" w:rsidP="003B4A4B">
      <w:pPr>
        <w:tabs>
          <w:tab w:val="left" w:pos="788"/>
        </w:tabs>
        <w:ind w:leftChars="300" w:left="720"/>
        <w:rPr>
          <w:rFonts w:ascii="標楷體" w:eastAsia="標楷體" w:hAnsi="標楷體"/>
        </w:rPr>
      </w:pPr>
    </w:p>
    <w:p w14:paraId="2E0373A9" w14:textId="4F863B06" w:rsidR="003B4A4B" w:rsidRDefault="003B4A4B" w:rsidP="00894D7B">
      <w:pPr>
        <w:numPr>
          <w:ilvl w:val="0"/>
          <w:numId w:val="15"/>
        </w:numPr>
        <w:rPr>
          <w:rFonts w:ascii="標楷體" w:eastAsia="標楷體" w:hAnsi="標楷體"/>
        </w:rPr>
      </w:pPr>
      <w:r w:rsidRPr="003A5D4E">
        <w:rPr>
          <w:rFonts w:ascii="標楷體" w:eastAsia="標楷體" w:hAnsi="標楷體" w:hint="eastAsia"/>
        </w:rPr>
        <w:t>聯貸案類型</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3B4A4B" w:rsidRPr="003A5D4E" w14:paraId="50623F77" w14:textId="77777777" w:rsidTr="003B4A4B">
        <w:trPr>
          <w:trHeight w:val="340"/>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578EBA7" w14:textId="77777777" w:rsidR="003B4A4B" w:rsidRPr="003A5D4E" w:rsidRDefault="003B4A4B" w:rsidP="003B4A4B">
            <w:pPr>
              <w:widowControl/>
              <w:rPr>
                <w:rFonts w:ascii="標楷體" w:eastAsia="標楷體" w:hAnsi="標楷體" w:cs="新細明體"/>
                <w:kern w:val="0"/>
              </w:rPr>
            </w:pPr>
            <w:r w:rsidRPr="003A5D4E">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1AF55247" w14:textId="77777777" w:rsidR="003B4A4B" w:rsidRPr="003A5D4E" w:rsidRDefault="003B4A4B" w:rsidP="003B4A4B">
            <w:pPr>
              <w:widowControl/>
              <w:rPr>
                <w:rFonts w:ascii="標楷體" w:eastAsia="標楷體" w:hAnsi="標楷體" w:cs="新細明體"/>
                <w:kern w:val="0"/>
              </w:rPr>
            </w:pPr>
            <w:r w:rsidRPr="003A5D4E">
              <w:rPr>
                <w:rFonts w:ascii="標楷體" w:eastAsia="標楷體" w:hAnsi="標楷體" w:cs="新細明體" w:hint="eastAsia"/>
                <w:kern w:val="0"/>
              </w:rPr>
              <w:t>說明</w:t>
            </w:r>
          </w:p>
        </w:tc>
      </w:tr>
      <w:tr w:rsidR="003B4A4B" w:rsidRPr="003A5D4E" w14:paraId="6B170BA9" w14:textId="77777777" w:rsidTr="003B4A4B">
        <w:trPr>
          <w:trHeight w:val="340"/>
        </w:trPr>
        <w:tc>
          <w:tcPr>
            <w:tcW w:w="1607" w:type="dxa"/>
            <w:tcBorders>
              <w:top w:val="single" w:sz="4" w:space="0" w:color="auto"/>
              <w:left w:val="single" w:sz="4" w:space="0" w:color="auto"/>
              <w:bottom w:val="single" w:sz="4" w:space="0" w:color="auto"/>
              <w:right w:val="single" w:sz="4" w:space="0" w:color="auto"/>
            </w:tcBorders>
            <w:shd w:val="clear" w:color="auto" w:fill="auto"/>
            <w:noWrap/>
          </w:tcPr>
          <w:p w14:paraId="6429919E" w14:textId="77777777" w:rsidR="003B4A4B" w:rsidRPr="003A5D4E" w:rsidRDefault="003B4A4B" w:rsidP="003B4A4B">
            <w:pPr>
              <w:widowControl/>
              <w:rPr>
                <w:rFonts w:ascii="標楷體" w:eastAsia="標楷體" w:hAnsi="標楷體" w:cs="新細明體"/>
                <w:kern w:val="0"/>
              </w:rPr>
            </w:pPr>
            <w:r w:rsidRPr="00005F03">
              <w:rPr>
                <w:rFonts w:ascii="標楷體" w:eastAsia="標楷體" w:hAnsi="標楷體"/>
              </w:rPr>
              <w:t>1</w:t>
            </w:r>
          </w:p>
        </w:tc>
        <w:tc>
          <w:tcPr>
            <w:tcW w:w="4819" w:type="dxa"/>
            <w:tcBorders>
              <w:top w:val="single" w:sz="4" w:space="0" w:color="auto"/>
              <w:left w:val="nil"/>
              <w:bottom w:val="single" w:sz="4" w:space="0" w:color="auto"/>
              <w:right w:val="single" w:sz="4" w:space="0" w:color="auto"/>
            </w:tcBorders>
            <w:shd w:val="clear" w:color="auto" w:fill="auto"/>
            <w:noWrap/>
          </w:tcPr>
          <w:p w14:paraId="29C44EFD" w14:textId="77777777" w:rsidR="003B4A4B" w:rsidRPr="003A5D4E" w:rsidRDefault="003B4A4B" w:rsidP="003B4A4B">
            <w:pPr>
              <w:rPr>
                <w:rFonts w:ascii="標楷體" w:eastAsia="標楷體" w:hAnsi="標楷體" w:cs="新細明體"/>
              </w:rPr>
            </w:pPr>
            <w:r w:rsidRPr="00005F03">
              <w:rPr>
                <w:rFonts w:ascii="標楷體" w:eastAsia="標楷體" w:hAnsi="標楷體" w:hint="eastAsia"/>
              </w:rPr>
              <w:t>主辦行</w:t>
            </w:r>
          </w:p>
        </w:tc>
      </w:tr>
      <w:tr w:rsidR="003B4A4B" w:rsidRPr="003A5D4E" w14:paraId="46F9960C"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hideMark/>
          </w:tcPr>
          <w:p w14:paraId="6E2744BC" w14:textId="77777777" w:rsidR="003B4A4B" w:rsidRPr="003A5D4E" w:rsidRDefault="003B4A4B" w:rsidP="003B4A4B">
            <w:pPr>
              <w:widowControl/>
              <w:rPr>
                <w:rFonts w:ascii="標楷體" w:eastAsia="標楷體" w:hAnsi="標楷體" w:cs="新細明體"/>
                <w:kern w:val="0"/>
              </w:rPr>
            </w:pPr>
            <w:r w:rsidRPr="00005F03">
              <w:rPr>
                <w:rFonts w:ascii="標楷體" w:eastAsia="標楷體" w:hAnsi="標楷體"/>
              </w:rPr>
              <w:t>2</w:t>
            </w:r>
          </w:p>
        </w:tc>
        <w:tc>
          <w:tcPr>
            <w:tcW w:w="4819" w:type="dxa"/>
            <w:tcBorders>
              <w:top w:val="nil"/>
              <w:left w:val="nil"/>
              <w:bottom w:val="single" w:sz="4" w:space="0" w:color="auto"/>
              <w:right w:val="single" w:sz="4" w:space="0" w:color="auto"/>
            </w:tcBorders>
            <w:shd w:val="clear" w:color="auto" w:fill="auto"/>
            <w:noWrap/>
            <w:hideMark/>
          </w:tcPr>
          <w:p w14:paraId="7384C154" w14:textId="77777777" w:rsidR="003B4A4B" w:rsidRPr="003A5D4E" w:rsidRDefault="003B4A4B" w:rsidP="003B4A4B">
            <w:pPr>
              <w:rPr>
                <w:rFonts w:ascii="標楷體" w:eastAsia="標楷體" w:hAnsi="標楷體" w:cs="新細明體"/>
              </w:rPr>
            </w:pPr>
            <w:r w:rsidRPr="00005F03">
              <w:rPr>
                <w:rFonts w:ascii="標楷體" w:eastAsia="標楷體" w:hAnsi="標楷體" w:hint="eastAsia"/>
              </w:rPr>
              <w:t>參貸行</w:t>
            </w:r>
          </w:p>
        </w:tc>
      </w:tr>
    </w:tbl>
    <w:p w14:paraId="6FFE1ECD" w14:textId="77777777" w:rsidR="003B4A4B" w:rsidRDefault="003B4A4B" w:rsidP="003B4A4B">
      <w:pPr>
        <w:tabs>
          <w:tab w:val="left" w:pos="788"/>
        </w:tabs>
        <w:ind w:leftChars="300" w:left="720"/>
        <w:rPr>
          <w:rFonts w:ascii="標楷體" w:eastAsia="標楷體" w:hAnsi="標楷體"/>
        </w:rPr>
      </w:pPr>
    </w:p>
    <w:p w14:paraId="02F09384" w14:textId="5E6F1CD1" w:rsidR="003B4A4B" w:rsidRDefault="003B4A4B" w:rsidP="00894D7B">
      <w:pPr>
        <w:numPr>
          <w:ilvl w:val="0"/>
          <w:numId w:val="15"/>
        </w:numPr>
        <w:rPr>
          <w:rFonts w:ascii="標楷體" w:eastAsia="標楷體" w:hAnsi="標楷體"/>
        </w:rPr>
      </w:pPr>
      <w:r w:rsidRPr="003A5D4E">
        <w:rPr>
          <w:rFonts w:ascii="標楷體" w:eastAsia="標楷體" w:hAnsi="標楷體" w:hint="eastAsia"/>
        </w:rPr>
        <w:t>保證銀行</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3B4A4B" w:rsidRPr="003A5D4E" w14:paraId="3690B98D" w14:textId="77777777" w:rsidTr="003B4A4B">
        <w:trPr>
          <w:trHeight w:val="340"/>
          <w:tblHeader/>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257D7F0" w14:textId="77777777" w:rsidR="003B4A4B" w:rsidRPr="003A5D4E" w:rsidRDefault="003B4A4B" w:rsidP="003B4A4B">
            <w:pPr>
              <w:widowControl/>
              <w:rPr>
                <w:rFonts w:ascii="標楷體" w:eastAsia="標楷體" w:hAnsi="標楷體" w:cs="新細明體"/>
                <w:kern w:val="0"/>
              </w:rPr>
            </w:pPr>
            <w:r w:rsidRPr="003A5D4E">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5F03F9BD" w14:textId="77777777" w:rsidR="003B4A4B" w:rsidRPr="003A5D4E" w:rsidRDefault="003B4A4B" w:rsidP="003B4A4B">
            <w:pPr>
              <w:widowControl/>
              <w:rPr>
                <w:rFonts w:ascii="標楷體" w:eastAsia="標楷體" w:hAnsi="標楷體" w:cs="新細明體"/>
                <w:kern w:val="0"/>
              </w:rPr>
            </w:pPr>
            <w:r w:rsidRPr="003A5D4E">
              <w:rPr>
                <w:rFonts w:ascii="標楷體" w:eastAsia="標楷體" w:hAnsi="標楷體" w:cs="新細明體" w:hint="eastAsia"/>
                <w:kern w:val="0"/>
              </w:rPr>
              <w:t>說明</w:t>
            </w:r>
          </w:p>
        </w:tc>
      </w:tr>
      <w:tr w:rsidR="003B4A4B" w:rsidRPr="003A5D4E" w14:paraId="245CF431"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692B33A8" w14:textId="77777777" w:rsidR="003B4A4B" w:rsidRPr="003A5D4E" w:rsidRDefault="003B4A4B" w:rsidP="003B4A4B">
            <w:pPr>
              <w:widowControl/>
              <w:rPr>
                <w:rFonts w:ascii="標楷體" w:eastAsia="標楷體" w:hAnsi="標楷體" w:cs="新細明體"/>
                <w:kern w:val="0"/>
              </w:rPr>
            </w:pPr>
            <w:r w:rsidRPr="00005F03">
              <w:rPr>
                <w:rFonts w:ascii="標楷體" w:eastAsia="標楷體" w:hAnsi="標楷體"/>
              </w:rPr>
              <w:t>01</w:t>
            </w:r>
          </w:p>
        </w:tc>
        <w:tc>
          <w:tcPr>
            <w:tcW w:w="4819" w:type="dxa"/>
            <w:tcBorders>
              <w:top w:val="nil"/>
              <w:left w:val="nil"/>
              <w:bottom w:val="single" w:sz="4" w:space="0" w:color="auto"/>
              <w:right w:val="single" w:sz="4" w:space="0" w:color="auto"/>
            </w:tcBorders>
            <w:shd w:val="clear" w:color="auto" w:fill="auto"/>
            <w:noWrap/>
          </w:tcPr>
          <w:p w14:paraId="3969A147" w14:textId="77777777" w:rsidR="003B4A4B" w:rsidRPr="003A5D4E" w:rsidRDefault="003B4A4B" w:rsidP="003B4A4B">
            <w:pPr>
              <w:rPr>
                <w:rFonts w:ascii="標楷體" w:eastAsia="標楷體" w:hAnsi="標楷體"/>
              </w:rPr>
            </w:pPr>
            <w:r w:rsidRPr="00005F03">
              <w:rPr>
                <w:rFonts w:ascii="標楷體" w:eastAsia="標楷體" w:hAnsi="標楷體" w:hint="eastAsia"/>
              </w:rPr>
              <w:t>台新扣款</w:t>
            </w:r>
          </w:p>
        </w:tc>
      </w:tr>
      <w:tr w:rsidR="003B4A4B" w:rsidRPr="003A5D4E" w14:paraId="3FAFBF54"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1D10B5A6" w14:textId="77777777" w:rsidR="003B4A4B" w:rsidRPr="003A5D4E" w:rsidRDefault="003B4A4B" w:rsidP="003B4A4B">
            <w:pPr>
              <w:widowControl/>
              <w:rPr>
                <w:rFonts w:ascii="標楷體" w:eastAsia="標楷體" w:hAnsi="標楷體" w:cs="新細明體"/>
                <w:kern w:val="0"/>
              </w:rPr>
            </w:pPr>
            <w:r w:rsidRPr="00005F03">
              <w:rPr>
                <w:rFonts w:ascii="標楷體" w:eastAsia="標楷體" w:hAnsi="標楷體"/>
              </w:rPr>
              <w:t>02</w:t>
            </w:r>
          </w:p>
        </w:tc>
        <w:tc>
          <w:tcPr>
            <w:tcW w:w="4819" w:type="dxa"/>
            <w:tcBorders>
              <w:top w:val="nil"/>
              <w:left w:val="nil"/>
              <w:bottom w:val="single" w:sz="4" w:space="0" w:color="auto"/>
              <w:right w:val="single" w:sz="4" w:space="0" w:color="auto"/>
            </w:tcBorders>
            <w:shd w:val="clear" w:color="auto" w:fill="auto"/>
            <w:noWrap/>
          </w:tcPr>
          <w:p w14:paraId="25155D79" w14:textId="77777777" w:rsidR="003B4A4B" w:rsidRPr="003A5D4E" w:rsidRDefault="003B4A4B" w:rsidP="003B4A4B">
            <w:pPr>
              <w:rPr>
                <w:rFonts w:ascii="標楷體" w:eastAsia="標楷體" w:hAnsi="標楷體"/>
              </w:rPr>
            </w:pPr>
            <w:r w:rsidRPr="00005F03">
              <w:rPr>
                <w:rFonts w:ascii="標楷體" w:eastAsia="標楷體" w:hAnsi="標楷體" w:hint="eastAsia"/>
              </w:rPr>
              <w:t>華僑商銀</w:t>
            </w:r>
          </w:p>
        </w:tc>
      </w:tr>
      <w:tr w:rsidR="003B4A4B" w:rsidRPr="003A5D4E" w14:paraId="39BC94C9"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544BC139" w14:textId="77777777" w:rsidR="003B4A4B" w:rsidRPr="003A5D4E" w:rsidRDefault="003B4A4B" w:rsidP="003B4A4B">
            <w:pPr>
              <w:widowControl/>
              <w:rPr>
                <w:rFonts w:ascii="標楷體" w:eastAsia="標楷體" w:hAnsi="標楷體" w:cs="新細明體"/>
                <w:kern w:val="0"/>
              </w:rPr>
            </w:pPr>
            <w:r w:rsidRPr="00005F03">
              <w:rPr>
                <w:rFonts w:ascii="標楷體" w:eastAsia="標楷體" w:hAnsi="標楷體"/>
              </w:rPr>
              <w:t>03</w:t>
            </w:r>
          </w:p>
        </w:tc>
        <w:tc>
          <w:tcPr>
            <w:tcW w:w="4819" w:type="dxa"/>
            <w:tcBorders>
              <w:top w:val="nil"/>
              <w:left w:val="nil"/>
              <w:bottom w:val="single" w:sz="4" w:space="0" w:color="auto"/>
              <w:right w:val="single" w:sz="4" w:space="0" w:color="auto"/>
            </w:tcBorders>
            <w:shd w:val="clear" w:color="auto" w:fill="auto"/>
            <w:noWrap/>
          </w:tcPr>
          <w:p w14:paraId="79407B06" w14:textId="77777777" w:rsidR="003B4A4B" w:rsidRPr="003A5D4E" w:rsidRDefault="003B4A4B" w:rsidP="003B4A4B">
            <w:pPr>
              <w:rPr>
                <w:rFonts w:ascii="標楷體" w:eastAsia="標楷體" w:hAnsi="標楷體"/>
              </w:rPr>
            </w:pPr>
            <w:r w:rsidRPr="00005F03">
              <w:rPr>
                <w:rFonts w:ascii="標楷體" w:eastAsia="標楷體" w:hAnsi="標楷體" w:hint="eastAsia"/>
              </w:rPr>
              <w:t>匯通商銀</w:t>
            </w:r>
          </w:p>
        </w:tc>
      </w:tr>
      <w:tr w:rsidR="003B4A4B" w:rsidRPr="003A5D4E" w14:paraId="573A9EC8"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12A4A363" w14:textId="77777777" w:rsidR="003B4A4B" w:rsidRPr="003A5D4E" w:rsidRDefault="003B4A4B" w:rsidP="003B4A4B">
            <w:pPr>
              <w:widowControl/>
              <w:rPr>
                <w:rFonts w:ascii="標楷體" w:eastAsia="標楷體" w:hAnsi="標楷體" w:cs="新細明體"/>
                <w:kern w:val="0"/>
              </w:rPr>
            </w:pPr>
            <w:r w:rsidRPr="00005F03">
              <w:rPr>
                <w:rFonts w:ascii="標楷體" w:eastAsia="標楷體" w:hAnsi="標楷體"/>
              </w:rPr>
              <w:t>04</w:t>
            </w:r>
          </w:p>
        </w:tc>
        <w:tc>
          <w:tcPr>
            <w:tcW w:w="4819" w:type="dxa"/>
            <w:tcBorders>
              <w:top w:val="nil"/>
              <w:left w:val="nil"/>
              <w:bottom w:val="single" w:sz="4" w:space="0" w:color="auto"/>
              <w:right w:val="single" w:sz="4" w:space="0" w:color="auto"/>
            </w:tcBorders>
            <w:shd w:val="clear" w:color="auto" w:fill="auto"/>
            <w:noWrap/>
          </w:tcPr>
          <w:p w14:paraId="511CC190" w14:textId="77777777" w:rsidR="003B4A4B" w:rsidRPr="003A5D4E" w:rsidRDefault="003B4A4B" w:rsidP="003B4A4B">
            <w:pPr>
              <w:rPr>
                <w:rFonts w:ascii="標楷體" w:eastAsia="標楷體" w:hAnsi="標楷體"/>
              </w:rPr>
            </w:pPr>
            <w:r w:rsidRPr="00005F03">
              <w:rPr>
                <w:rFonts w:ascii="標楷體" w:eastAsia="標楷體" w:hAnsi="標楷體" w:hint="eastAsia"/>
              </w:rPr>
              <w:t>中央信託</w:t>
            </w:r>
          </w:p>
        </w:tc>
      </w:tr>
      <w:tr w:rsidR="003B4A4B" w:rsidRPr="003A5D4E" w14:paraId="2C478090"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7EEA46F4" w14:textId="77777777" w:rsidR="003B4A4B" w:rsidRPr="003A5D4E" w:rsidRDefault="003B4A4B" w:rsidP="003B4A4B">
            <w:pPr>
              <w:widowControl/>
              <w:rPr>
                <w:rFonts w:ascii="標楷體" w:eastAsia="標楷體" w:hAnsi="標楷體" w:cs="新細明體"/>
                <w:kern w:val="0"/>
              </w:rPr>
            </w:pPr>
            <w:r w:rsidRPr="00005F03">
              <w:rPr>
                <w:rFonts w:ascii="標楷體" w:eastAsia="標楷體" w:hAnsi="標楷體"/>
              </w:rPr>
              <w:t>05</w:t>
            </w:r>
          </w:p>
        </w:tc>
        <w:tc>
          <w:tcPr>
            <w:tcW w:w="4819" w:type="dxa"/>
            <w:tcBorders>
              <w:top w:val="nil"/>
              <w:left w:val="nil"/>
              <w:bottom w:val="single" w:sz="4" w:space="0" w:color="auto"/>
              <w:right w:val="single" w:sz="4" w:space="0" w:color="auto"/>
            </w:tcBorders>
            <w:shd w:val="clear" w:color="auto" w:fill="auto"/>
            <w:noWrap/>
          </w:tcPr>
          <w:p w14:paraId="7CB0F8D8" w14:textId="77777777" w:rsidR="003B4A4B" w:rsidRPr="003A5D4E" w:rsidRDefault="003B4A4B" w:rsidP="003B4A4B">
            <w:pPr>
              <w:rPr>
                <w:rFonts w:ascii="標楷體" w:eastAsia="標楷體" w:hAnsi="標楷體"/>
              </w:rPr>
            </w:pPr>
            <w:r w:rsidRPr="00005F03">
              <w:rPr>
                <w:rFonts w:ascii="標楷體" w:eastAsia="標楷體" w:hAnsi="標楷體" w:hint="eastAsia"/>
              </w:rPr>
              <w:t>中國農民</w:t>
            </w:r>
          </w:p>
        </w:tc>
      </w:tr>
      <w:tr w:rsidR="003B4A4B" w:rsidRPr="003A5D4E" w14:paraId="09ACB19E"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4E1BE529" w14:textId="77777777" w:rsidR="003B4A4B" w:rsidRPr="003A5D4E" w:rsidRDefault="003B4A4B" w:rsidP="003B4A4B">
            <w:pPr>
              <w:widowControl/>
              <w:rPr>
                <w:rFonts w:ascii="標楷體" w:eastAsia="標楷體" w:hAnsi="標楷體" w:cs="新細明體"/>
                <w:kern w:val="0"/>
              </w:rPr>
            </w:pPr>
            <w:r w:rsidRPr="00005F03">
              <w:rPr>
                <w:rFonts w:ascii="標楷體" w:eastAsia="標楷體" w:hAnsi="標楷體"/>
              </w:rPr>
              <w:t>06</w:t>
            </w:r>
          </w:p>
        </w:tc>
        <w:tc>
          <w:tcPr>
            <w:tcW w:w="4819" w:type="dxa"/>
            <w:tcBorders>
              <w:top w:val="nil"/>
              <w:left w:val="nil"/>
              <w:bottom w:val="single" w:sz="4" w:space="0" w:color="auto"/>
              <w:right w:val="single" w:sz="4" w:space="0" w:color="auto"/>
            </w:tcBorders>
            <w:shd w:val="clear" w:color="auto" w:fill="auto"/>
            <w:noWrap/>
          </w:tcPr>
          <w:p w14:paraId="1F332F5C" w14:textId="77777777" w:rsidR="003B4A4B" w:rsidRPr="003A5D4E" w:rsidRDefault="003B4A4B" w:rsidP="003B4A4B">
            <w:pPr>
              <w:rPr>
                <w:rFonts w:ascii="標楷體" w:eastAsia="標楷體" w:hAnsi="標楷體"/>
              </w:rPr>
            </w:pPr>
            <w:r w:rsidRPr="00005F03">
              <w:rPr>
                <w:rFonts w:ascii="標楷體" w:eastAsia="標楷體" w:hAnsi="標楷體" w:hint="eastAsia"/>
              </w:rPr>
              <w:t>交通銀行</w:t>
            </w:r>
          </w:p>
        </w:tc>
      </w:tr>
      <w:tr w:rsidR="003B4A4B" w:rsidRPr="003A5D4E" w14:paraId="05AEB657"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4126C208" w14:textId="77777777" w:rsidR="003B4A4B" w:rsidRPr="003A5D4E" w:rsidRDefault="003B4A4B" w:rsidP="003B4A4B">
            <w:pPr>
              <w:widowControl/>
              <w:rPr>
                <w:rFonts w:ascii="標楷體" w:eastAsia="標楷體" w:hAnsi="標楷體" w:cs="新細明體"/>
                <w:kern w:val="0"/>
              </w:rPr>
            </w:pPr>
            <w:r w:rsidRPr="00005F03">
              <w:rPr>
                <w:rFonts w:ascii="標楷體" w:eastAsia="標楷體" w:hAnsi="標楷體"/>
              </w:rPr>
              <w:t>07</w:t>
            </w:r>
          </w:p>
        </w:tc>
        <w:tc>
          <w:tcPr>
            <w:tcW w:w="4819" w:type="dxa"/>
            <w:tcBorders>
              <w:top w:val="nil"/>
              <w:left w:val="nil"/>
              <w:bottom w:val="single" w:sz="4" w:space="0" w:color="auto"/>
              <w:right w:val="single" w:sz="4" w:space="0" w:color="auto"/>
            </w:tcBorders>
            <w:shd w:val="clear" w:color="auto" w:fill="auto"/>
            <w:noWrap/>
          </w:tcPr>
          <w:p w14:paraId="06EE7943" w14:textId="77777777" w:rsidR="003B4A4B" w:rsidRPr="003A5D4E" w:rsidRDefault="003B4A4B" w:rsidP="003B4A4B">
            <w:pPr>
              <w:rPr>
                <w:rFonts w:ascii="標楷體" w:eastAsia="標楷體" w:hAnsi="標楷體"/>
              </w:rPr>
            </w:pPr>
            <w:r w:rsidRPr="00005F03">
              <w:rPr>
                <w:rFonts w:ascii="標楷體" w:eastAsia="標楷體" w:hAnsi="標楷體" w:hint="eastAsia"/>
              </w:rPr>
              <w:t>工業銀行</w:t>
            </w:r>
          </w:p>
        </w:tc>
      </w:tr>
      <w:tr w:rsidR="003B4A4B" w:rsidRPr="003A5D4E" w14:paraId="378FBB37"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1A95E786" w14:textId="77777777" w:rsidR="003B4A4B" w:rsidRPr="003A5D4E" w:rsidRDefault="003B4A4B" w:rsidP="003B4A4B">
            <w:pPr>
              <w:widowControl/>
              <w:rPr>
                <w:rFonts w:ascii="標楷體" w:eastAsia="標楷體" w:hAnsi="標楷體" w:cs="新細明體"/>
                <w:kern w:val="0"/>
              </w:rPr>
            </w:pPr>
            <w:r w:rsidRPr="00005F03">
              <w:rPr>
                <w:rFonts w:ascii="標楷體" w:eastAsia="標楷體" w:hAnsi="標楷體"/>
              </w:rPr>
              <w:t>08</w:t>
            </w:r>
          </w:p>
        </w:tc>
        <w:tc>
          <w:tcPr>
            <w:tcW w:w="4819" w:type="dxa"/>
            <w:tcBorders>
              <w:top w:val="nil"/>
              <w:left w:val="nil"/>
              <w:bottom w:val="single" w:sz="4" w:space="0" w:color="auto"/>
              <w:right w:val="single" w:sz="4" w:space="0" w:color="auto"/>
            </w:tcBorders>
            <w:shd w:val="clear" w:color="auto" w:fill="auto"/>
            <w:noWrap/>
          </w:tcPr>
          <w:p w14:paraId="03DFB0D6" w14:textId="77777777" w:rsidR="003B4A4B" w:rsidRPr="003A5D4E" w:rsidRDefault="003B4A4B" w:rsidP="003B4A4B">
            <w:pPr>
              <w:rPr>
                <w:rFonts w:ascii="標楷體" w:eastAsia="標楷體" w:hAnsi="標楷體"/>
              </w:rPr>
            </w:pPr>
            <w:r w:rsidRPr="00005F03">
              <w:rPr>
                <w:rFonts w:ascii="標楷體" w:eastAsia="標楷體" w:hAnsi="標楷體" w:hint="eastAsia"/>
              </w:rPr>
              <w:t>陽信商銀</w:t>
            </w:r>
          </w:p>
        </w:tc>
      </w:tr>
      <w:tr w:rsidR="003B4A4B" w:rsidRPr="003A5D4E" w14:paraId="369095EB"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200DECAC" w14:textId="77777777" w:rsidR="003B4A4B" w:rsidRPr="003A5D4E" w:rsidRDefault="003B4A4B" w:rsidP="003B4A4B">
            <w:pPr>
              <w:widowControl/>
              <w:rPr>
                <w:rFonts w:ascii="標楷體" w:eastAsia="標楷體" w:hAnsi="標楷體" w:cs="新細明體"/>
                <w:kern w:val="0"/>
              </w:rPr>
            </w:pPr>
            <w:r w:rsidRPr="00005F03">
              <w:rPr>
                <w:rFonts w:ascii="標楷體" w:eastAsia="標楷體" w:hAnsi="標楷體"/>
              </w:rPr>
              <w:t>09</w:t>
            </w:r>
          </w:p>
        </w:tc>
        <w:tc>
          <w:tcPr>
            <w:tcW w:w="4819" w:type="dxa"/>
            <w:tcBorders>
              <w:top w:val="nil"/>
              <w:left w:val="nil"/>
              <w:bottom w:val="single" w:sz="4" w:space="0" w:color="auto"/>
              <w:right w:val="single" w:sz="4" w:space="0" w:color="auto"/>
            </w:tcBorders>
            <w:shd w:val="clear" w:color="auto" w:fill="auto"/>
            <w:noWrap/>
          </w:tcPr>
          <w:p w14:paraId="513D4518" w14:textId="77777777" w:rsidR="003B4A4B" w:rsidRPr="003A5D4E" w:rsidRDefault="003B4A4B" w:rsidP="003B4A4B">
            <w:pPr>
              <w:rPr>
                <w:rFonts w:ascii="標楷體" w:eastAsia="標楷體" w:hAnsi="標楷體"/>
              </w:rPr>
            </w:pPr>
            <w:r w:rsidRPr="00005F03">
              <w:rPr>
                <w:rFonts w:ascii="標楷體" w:eastAsia="標楷體" w:hAnsi="標楷體" w:hint="eastAsia"/>
              </w:rPr>
              <w:t>上海銀行</w:t>
            </w:r>
          </w:p>
        </w:tc>
      </w:tr>
      <w:tr w:rsidR="003B4A4B" w:rsidRPr="003A5D4E" w14:paraId="18AD4713"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63D416EF" w14:textId="77777777" w:rsidR="003B4A4B" w:rsidRPr="003A5D4E" w:rsidRDefault="003B4A4B" w:rsidP="003B4A4B">
            <w:pPr>
              <w:widowControl/>
              <w:rPr>
                <w:rFonts w:ascii="標楷體" w:eastAsia="標楷體" w:hAnsi="標楷體" w:cs="新細明體"/>
                <w:kern w:val="0"/>
              </w:rPr>
            </w:pPr>
            <w:r w:rsidRPr="00005F03">
              <w:rPr>
                <w:rFonts w:ascii="標楷體" w:eastAsia="標楷體" w:hAnsi="標楷體"/>
              </w:rPr>
              <w:lastRenderedPageBreak/>
              <w:t>10</w:t>
            </w:r>
          </w:p>
        </w:tc>
        <w:tc>
          <w:tcPr>
            <w:tcW w:w="4819" w:type="dxa"/>
            <w:tcBorders>
              <w:top w:val="nil"/>
              <w:left w:val="nil"/>
              <w:bottom w:val="single" w:sz="4" w:space="0" w:color="auto"/>
              <w:right w:val="single" w:sz="4" w:space="0" w:color="auto"/>
            </w:tcBorders>
            <w:shd w:val="clear" w:color="auto" w:fill="auto"/>
            <w:noWrap/>
          </w:tcPr>
          <w:p w14:paraId="5A80C25D" w14:textId="77777777" w:rsidR="003B4A4B" w:rsidRPr="003A5D4E" w:rsidRDefault="003B4A4B" w:rsidP="003B4A4B">
            <w:pPr>
              <w:rPr>
                <w:rFonts w:ascii="標楷體" w:eastAsia="標楷體" w:hAnsi="標楷體"/>
              </w:rPr>
            </w:pPr>
            <w:r w:rsidRPr="00005F03">
              <w:rPr>
                <w:rFonts w:ascii="標楷體" w:eastAsia="標楷體" w:hAnsi="標楷體" w:hint="eastAsia"/>
              </w:rPr>
              <w:t>台北銀行</w:t>
            </w:r>
          </w:p>
        </w:tc>
      </w:tr>
      <w:tr w:rsidR="003B4A4B" w:rsidRPr="003A5D4E" w14:paraId="02FAF70E"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4A8C5CD9" w14:textId="77777777" w:rsidR="003B4A4B" w:rsidRPr="003A5D4E" w:rsidRDefault="003B4A4B" w:rsidP="003B4A4B">
            <w:pPr>
              <w:widowControl/>
              <w:rPr>
                <w:rFonts w:ascii="標楷體" w:eastAsia="標楷體" w:hAnsi="標楷體" w:cs="新細明體"/>
                <w:kern w:val="0"/>
              </w:rPr>
            </w:pPr>
            <w:r w:rsidRPr="00005F03">
              <w:rPr>
                <w:rFonts w:ascii="標楷體" w:eastAsia="標楷體" w:hAnsi="標楷體"/>
              </w:rPr>
              <w:t>11</w:t>
            </w:r>
          </w:p>
        </w:tc>
        <w:tc>
          <w:tcPr>
            <w:tcW w:w="4819" w:type="dxa"/>
            <w:tcBorders>
              <w:top w:val="nil"/>
              <w:left w:val="nil"/>
              <w:bottom w:val="single" w:sz="4" w:space="0" w:color="auto"/>
              <w:right w:val="single" w:sz="4" w:space="0" w:color="auto"/>
            </w:tcBorders>
            <w:shd w:val="clear" w:color="auto" w:fill="auto"/>
            <w:noWrap/>
          </w:tcPr>
          <w:p w14:paraId="05D2CC79" w14:textId="77777777" w:rsidR="003B4A4B" w:rsidRPr="003A5D4E" w:rsidRDefault="003B4A4B" w:rsidP="003B4A4B">
            <w:pPr>
              <w:rPr>
                <w:rFonts w:ascii="標楷體" w:eastAsia="標楷體" w:hAnsi="標楷體"/>
              </w:rPr>
            </w:pPr>
            <w:r w:rsidRPr="00005F03">
              <w:rPr>
                <w:rFonts w:ascii="標楷體" w:eastAsia="標楷體" w:hAnsi="標楷體" w:hint="eastAsia"/>
              </w:rPr>
              <w:t>世華商銀</w:t>
            </w:r>
          </w:p>
        </w:tc>
      </w:tr>
      <w:tr w:rsidR="003B4A4B" w:rsidRPr="003A5D4E" w14:paraId="1B8B410E"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70E4974B" w14:textId="77777777" w:rsidR="003B4A4B" w:rsidRPr="003A5D4E" w:rsidRDefault="003B4A4B" w:rsidP="003B4A4B">
            <w:pPr>
              <w:widowControl/>
              <w:rPr>
                <w:rFonts w:ascii="標楷體" w:eastAsia="標楷體" w:hAnsi="標楷體" w:cs="新細明體"/>
                <w:kern w:val="0"/>
              </w:rPr>
            </w:pPr>
            <w:r w:rsidRPr="00005F03">
              <w:rPr>
                <w:rFonts w:ascii="標楷體" w:eastAsia="標楷體" w:hAnsi="標楷體"/>
              </w:rPr>
              <w:t>12</w:t>
            </w:r>
          </w:p>
        </w:tc>
        <w:tc>
          <w:tcPr>
            <w:tcW w:w="4819" w:type="dxa"/>
            <w:tcBorders>
              <w:top w:val="nil"/>
              <w:left w:val="nil"/>
              <w:bottom w:val="single" w:sz="4" w:space="0" w:color="auto"/>
              <w:right w:val="single" w:sz="4" w:space="0" w:color="auto"/>
            </w:tcBorders>
            <w:shd w:val="clear" w:color="auto" w:fill="auto"/>
            <w:noWrap/>
          </w:tcPr>
          <w:p w14:paraId="0C8D15D5" w14:textId="77777777" w:rsidR="003B4A4B" w:rsidRPr="003A5D4E" w:rsidRDefault="003B4A4B" w:rsidP="003B4A4B">
            <w:pPr>
              <w:rPr>
                <w:rFonts w:ascii="標楷體" w:eastAsia="標楷體" w:hAnsi="標楷體"/>
              </w:rPr>
            </w:pPr>
            <w:r w:rsidRPr="00005F03">
              <w:rPr>
                <w:rFonts w:ascii="標楷體" w:eastAsia="標楷體" w:hAnsi="標楷體" w:hint="eastAsia"/>
              </w:rPr>
              <w:t>東京三菱</w:t>
            </w:r>
          </w:p>
        </w:tc>
      </w:tr>
      <w:tr w:rsidR="003B4A4B" w:rsidRPr="003A5D4E" w14:paraId="440E961F"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484B8429" w14:textId="77777777" w:rsidR="003B4A4B" w:rsidRPr="003A5D4E" w:rsidRDefault="003B4A4B" w:rsidP="003B4A4B">
            <w:pPr>
              <w:widowControl/>
              <w:rPr>
                <w:rFonts w:ascii="標楷體" w:eastAsia="標楷體" w:hAnsi="標楷體" w:cs="新細明體"/>
                <w:kern w:val="0"/>
              </w:rPr>
            </w:pPr>
            <w:r w:rsidRPr="00005F03">
              <w:rPr>
                <w:rFonts w:ascii="標楷體" w:eastAsia="標楷體" w:hAnsi="標楷體"/>
              </w:rPr>
              <w:t>13</w:t>
            </w:r>
          </w:p>
        </w:tc>
        <w:tc>
          <w:tcPr>
            <w:tcW w:w="4819" w:type="dxa"/>
            <w:tcBorders>
              <w:top w:val="nil"/>
              <w:left w:val="nil"/>
              <w:bottom w:val="single" w:sz="4" w:space="0" w:color="auto"/>
              <w:right w:val="single" w:sz="4" w:space="0" w:color="auto"/>
            </w:tcBorders>
            <w:shd w:val="clear" w:color="auto" w:fill="auto"/>
            <w:noWrap/>
          </w:tcPr>
          <w:p w14:paraId="1419FD14" w14:textId="77777777" w:rsidR="003B4A4B" w:rsidRPr="003A5D4E" w:rsidRDefault="003B4A4B" w:rsidP="003B4A4B">
            <w:pPr>
              <w:rPr>
                <w:rFonts w:ascii="標楷體" w:eastAsia="標楷體" w:hAnsi="標楷體"/>
              </w:rPr>
            </w:pPr>
            <w:r w:rsidRPr="00005F03">
              <w:rPr>
                <w:rFonts w:ascii="標楷體" w:eastAsia="標楷體" w:hAnsi="標楷體" w:hint="eastAsia"/>
              </w:rPr>
              <w:t>高雄銀行</w:t>
            </w:r>
          </w:p>
        </w:tc>
      </w:tr>
      <w:tr w:rsidR="003B4A4B" w:rsidRPr="003A5D4E" w14:paraId="62613740"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7EA20364" w14:textId="77777777" w:rsidR="003B4A4B" w:rsidRPr="003A5D4E" w:rsidRDefault="003B4A4B" w:rsidP="003B4A4B">
            <w:pPr>
              <w:widowControl/>
              <w:rPr>
                <w:rFonts w:ascii="標楷體" w:eastAsia="標楷體" w:hAnsi="標楷體" w:cs="新細明體"/>
                <w:kern w:val="0"/>
              </w:rPr>
            </w:pPr>
            <w:r w:rsidRPr="00005F03">
              <w:rPr>
                <w:rFonts w:ascii="標楷體" w:eastAsia="標楷體" w:hAnsi="標楷體"/>
              </w:rPr>
              <w:t>14</w:t>
            </w:r>
          </w:p>
        </w:tc>
        <w:tc>
          <w:tcPr>
            <w:tcW w:w="4819" w:type="dxa"/>
            <w:tcBorders>
              <w:top w:val="nil"/>
              <w:left w:val="nil"/>
              <w:bottom w:val="single" w:sz="4" w:space="0" w:color="auto"/>
              <w:right w:val="single" w:sz="4" w:space="0" w:color="auto"/>
            </w:tcBorders>
            <w:shd w:val="clear" w:color="auto" w:fill="auto"/>
            <w:noWrap/>
          </w:tcPr>
          <w:p w14:paraId="28691541" w14:textId="77777777" w:rsidR="003B4A4B" w:rsidRPr="003A5D4E" w:rsidRDefault="003B4A4B" w:rsidP="003B4A4B">
            <w:pPr>
              <w:rPr>
                <w:rFonts w:ascii="標楷體" w:eastAsia="標楷體" w:hAnsi="標楷體"/>
              </w:rPr>
            </w:pPr>
            <w:r w:rsidRPr="00005F03">
              <w:rPr>
                <w:rFonts w:ascii="標楷體" w:eastAsia="標楷體" w:hAnsi="標楷體" w:hint="eastAsia"/>
              </w:rPr>
              <w:t>中國商銀</w:t>
            </w:r>
          </w:p>
        </w:tc>
      </w:tr>
      <w:tr w:rsidR="003B4A4B" w:rsidRPr="003A5D4E" w14:paraId="7904F29E"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46918DE2" w14:textId="77777777" w:rsidR="003B4A4B" w:rsidRPr="003A5D4E" w:rsidRDefault="003B4A4B" w:rsidP="003B4A4B">
            <w:pPr>
              <w:widowControl/>
              <w:rPr>
                <w:rFonts w:ascii="標楷體" w:eastAsia="標楷體" w:hAnsi="標楷體" w:cs="新細明體"/>
                <w:kern w:val="0"/>
              </w:rPr>
            </w:pPr>
            <w:r w:rsidRPr="00005F03">
              <w:rPr>
                <w:rFonts w:ascii="標楷體" w:eastAsia="標楷體" w:hAnsi="標楷體"/>
              </w:rPr>
              <w:t>15</w:t>
            </w:r>
          </w:p>
        </w:tc>
        <w:tc>
          <w:tcPr>
            <w:tcW w:w="4819" w:type="dxa"/>
            <w:tcBorders>
              <w:top w:val="nil"/>
              <w:left w:val="nil"/>
              <w:bottom w:val="single" w:sz="4" w:space="0" w:color="auto"/>
              <w:right w:val="single" w:sz="4" w:space="0" w:color="auto"/>
            </w:tcBorders>
            <w:shd w:val="clear" w:color="auto" w:fill="auto"/>
            <w:noWrap/>
          </w:tcPr>
          <w:p w14:paraId="58FCE5B3" w14:textId="77777777" w:rsidR="003B4A4B" w:rsidRPr="003A5D4E" w:rsidRDefault="003B4A4B" w:rsidP="003B4A4B">
            <w:pPr>
              <w:rPr>
                <w:rFonts w:ascii="標楷體" w:eastAsia="標楷體" w:hAnsi="標楷體"/>
              </w:rPr>
            </w:pPr>
            <w:r w:rsidRPr="00005F03">
              <w:rPr>
                <w:rFonts w:ascii="標楷體" w:eastAsia="標楷體" w:hAnsi="標楷體" w:hint="eastAsia"/>
              </w:rPr>
              <w:t>合庫扣款</w:t>
            </w:r>
          </w:p>
        </w:tc>
      </w:tr>
      <w:tr w:rsidR="003B4A4B" w:rsidRPr="003A5D4E" w14:paraId="582AA8F9"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4DDC9B7F" w14:textId="77777777" w:rsidR="003B4A4B" w:rsidRPr="003A5D4E" w:rsidRDefault="003B4A4B" w:rsidP="003B4A4B">
            <w:pPr>
              <w:widowControl/>
              <w:rPr>
                <w:rFonts w:ascii="標楷體" w:eastAsia="標楷體" w:hAnsi="標楷體" w:cs="新細明體"/>
                <w:kern w:val="0"/>
              </w:rPr>
            </w:pPr>
            <w:r w:rsidRPr="00005F03">
              <w:rPr>
                <w:rFonts w:ascii="標楷體" w:eastAsia="標楷體" w:hAnsi="標楷體"/>
              </w:rPr>
              <w:t>16</w:t>
            </w:r>
          </w:p>
        </w:tc>
        <w:tc>
          <w:tcPr>
            <w:tcW w:w="4819" w:type="dxa"/>
            <w:tcBorders>
              <w:top w:val="nil"/>
              <w:left w:val="nil"/>
              <w:bottom w:val="single" w:sz="4" w:space="0" w:color="auto"/>
              <w:right w:val="single" w:sz="4" w:space="0" w:color="auto"/>
            </w:tcBorders>
            <w:shd w:val="clear" w:color="auto" w:fill="auto"/>
            <w:noWrap/>
          </w:tcPr>
          <w:p w14:paraId="234639F8" w14:textId="77777777" w:rsidR="003B4A4B" w:rsidRPr="003A5D4E" w:rsidRDefault="003B4A4B" w:rsidP="003B4A4B">
            <w:pPr>
              <w:rPr>
                <w:rFonts w:ascii="標楷體" w:eastAsia="標楷體" w:hAnsi="標楷體"/>
              </w:rPr>
            </w:pPr>
            <w:r w:rsidRPr="00005F03">
              <w:rPr>
                <w:rFonts w:ascii="標楷體" w:eastAsia="標楷體" w:hAnsi="標楷體" w:hint="eastAsia"/>
              </w:rPr>
              <w:t>第一勸業</w:t>
            </w:r>
          </w:p>
        </w:tc>
      </w:tr>
      <w:tr w:rsidR="003B4A4B" w:rsidRPr="003A5D4E" w14:paraId="51FBD514"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77A1360A" w14:textId="77777777" w:rsidR="003B4A4B" w:rsidRPr="003A5D4E" w:rsidRDefault="003B4A4B" w:rsidP="003B4A4B">
            <w:pPr>
              <w:widowControl/>
              <w:rPr>
                <w:rFonts w:ascii="標楷體" w:eastAsia="標楷體" w:hAnsi="標楷體" w:cs="新細明體"/>
                <w:kern w:val="0"/>
              </w:rPr>
            </w:pPr>
            <w:r w:rsidRPr="00005F03">
              <w:rPr>
                <w:rFonts w:ascii="標楷體" w:eastAsia="標楷體" w:hAnsi="標楷體"/>
              </w:rPr>
              <w:t>17</w:t>
            </w:r>
          </w:p>
        </w:tc>
        <w:tc>
          <w:tcPr>
            <w:tcW w:w="4819" w:type="dxa"/>
            <w:tcBorders>
              <w:top w:val="nil"/>
              <w:left w:val="nil"/>
              <w:bottom w:val="single" w:sz="4" w:space="0" w:color="auto"/>
              <w:right w:val="single" w:sz="4" w:space="0" w:color="auto"/>
            </w:tcBorders>
            <w:shd w:val="clear" w:color="auto" w:fill="auto"/>
            <w:noWrap/>
          </w:tcPr>
          <w:p w14:paraId="7EA318D0" w14:textId="77777777" w:rsidR="003B4A4B" w:rsidRPr="003A5D4E" w:rsidRDefault="003B4A4B" w:rsidP="003B4A4B">
            <w:pPr>
              <w:rPr>
                <w:rFonts w:ascii="標楷體" w:eastAsia="標楷體" w:hAnsi="標楷體"/>
              </w:rPr>
            </w:pPr>
            <w:r w:rsidRPr="00005F03">
              <w:rPr>
                <w:rFonts w:ascii="標楷體" w:eastAsia="標楷體" w:hAnsi="標楷體" w:hint="eastAsia"/>
              </w:rPr>
              <w:t>美商花旗</w:t>
            </w:r>
          </w:p>
        </w:tc>
      </w:tr>
      <w:tr w:rsidR="003B4A4B" w:rsidRPr="003A5D4E" w14:paraId="0C6ED095"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452A414C" w14:textId="77777777" w:rsidR="003B4A4B" w:rsidRPr="003A5D4E" w:rsidRDefault="003B4A4B" w:rsidP="003B4A4B">
            <w:pPr>
              <w:widowControl/>
              <w:rPr>
                <w:rFonts w:ascii="標楷體" w:eastAsia="標楷體" w:hAnsi="標楷體" w:cs="新細明體"/>
                <w:kern w:val="0"/>
              </w:rPr>
            </w:pPr>
            <w:r w:rsidRPr="00005F03">
              <w:rPr>
                <w:rFonts w:ascii="標楷體" w:eastAsia="標楷體" w:hAnsi="標楷體"/>
              </w:rPr>
              <w:t>18</w:t>
            </w:r>
          </w:p>
        </w:tc>
        <w:tc>
          <w:tcPr>
            <w:tcW w:w="4819" w:type="dxa"/>
            <w:tcBorders>
              <w:top w:val="nil"/>
              <w:left w:val="nil"/>
              <w:bottom w:val="single" w:sz="4" w:space="0" w:color="auto"/>
              <w:right w:val="single" w:sz="4" w:space="0" w:color="auto"/>
            </w:tcBorders>
            <w:shd w:val="clear" w:color="auto" w:fill="auto"/>
            <w:noWrap/>
          </w:tcPr>
          <w:p w14:paraId="0117E312" w14:textId="77777777" w:rsidR="003B4A4B" w:rsidRPr="003A5D4E" w:rsidRDefault="003B4A4B" w:rsidP="003B4A4B">
            <w:pPr>
              <w:rPr>
                <w:rFonts w:ascii="標楷體" w:eastAsia="標楷體" w:hAnsi="標楷體"/>
              </w:rPr>
            </w:pPr>
            <w:r w:rsidRPr="00005F03">
              <w:rPr>
                <w:rFonts w:ascii="標楷體" w:eastAsia="標楷體" w:hAnsi="標楷體" w:hint="eastAsia"/>
              </w:rPr>
              <w:t>美國商銀</w:t>
            </w:r>
          </w:p>
        </w:tc>
      </w:tr>
      <w:tr w:rsidR="003B4A4B" w:rsidRPr="003A5D4E" w14:paraId="698BE72A"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12448999" w14:textId="77777777" w:rsidR="003B4A4B" w:rsidRPr="003A5D4E" w:rsidRDefault="003B4A4B" w:rsidP="003B4A4B">
            <w:pPr>
              <w:widowControl/>
              <w:rPr>
                <w:rFonts w:ascii="標楷體" w:eastAsia="標楷體" w:hAnsi="標楷體" w:cs="新細明體"/>
                <w:kern w:val="0"/>
              </w:rPr>
            </w:pPr>
            <w:r w:rsidRPr="00005F03">
              <w:rPr>
                <w:rFonts w:ascii="標楷體" w:eastAsia="標楷體" w:hAnsi="標楷體"/>
              </w:rPr>
              <w:t>19</w:t>
            </w:r>
          </w:p>
        </w:tc>
        <w:tc>
          <w:tcPr>
            <w:tcW w:w="4819" w:type="dxa"/>
            <w:tcBorders>
              <w:top w:val="nil"/>
              <w:left w:val="nil"/>
              <w:bottom w:val="single" w:sz="4" w:space="0" w:color="auto"/>
              <w:right w:val="single" w:sz="4" w:space="0" w:color="auto"/>
            </w:tcBorders>
            <w:shd w:val="clear" w:color="auto" w:fill="auto"/>
            <w:noWrap/>
          </w:tcPr>
          <w:p w14:paraId="6A5F6AAA" w14:textId="77777777" w:rsidR="003B4A4B" w:rsidRPr="003A5D4E" w:rsidRDefault="003B4A4B" w:rsidP="003B4A4B">
            <w:pPr>
              <w:rPr>
                <w:rFonts w:ascii="標楷體" w:eastAsia="標楷體" w:hAnsi="標楷體"/>
              </w:rPr>
            </w:pPr>
            <w:r w:rsidRPr="00005F03">
              <w:rPr>
                <w:rFonts w:ascii="標楷體" w:eastAsia="標楷體" w:hAnsi="標楷體" w:hint="eastAsia"/>
              </w:rPr>
              <w:t>泰國盤古</w:t>
            </w:r>
          </w:p>
        </w:tc>
      </w:tr>
      <w:tr w:rsidR="003B4A4B" w:rsidRPr="003A5D4E" w14:paraId="6C273230"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373031E4" w14:textId="77777777" w:rsidR="003B4A4B" w:rsidRPr="003A5D4E" w:rsidRDefault="003B4A4B" w:rsidP="003B4A4B">
            <w:pPr>
              <w:widowControl/>
              <w:rPr>
                <w:rFonts w:ascii="標楷體" w:eastAsia="標楷體" w:hAnsi="標楷體" w:cs="新細明體"/>
                <w:kern w:val="0"/>
              </w:rPr>
            </w:pPr>
            <w:r w:rsidRPr="00005F03">
              <w:rPr>
                <w:rFonts w:ascii="標楷體" w:eastAsia="標楷體" w:hAnsi="標楷體"/>
              </w:rPr>
              <w:t>20</w:t>
            </w:r>
          </w:p>
        </w:tc>
        <w:tc>
          <w:tcPr>
            <w:tcW w:w="4819" w:type="dxa"/>
            <w:tcBorders>
              <w:top w:val="nil"/>
              <w:left w:val="nil"/>
              <w:bottom w:val="single" w:sz="4" w:space="0" w:color="auto"/>
              <w:right w:val="single" w:sz="4" w:space="0" w:color="auto"/>
            </w:tcBorders>
            <w:shd w:val="clear" w:color="auto" w:fill="auto"/>
            <w:noWrap/>
          </w:tcPr>
          <w:p w14:paraId="4EF6C66D" w14:textId="77777777" w:rsidR="003B4A4B" w:rsidRPr="003A5D4E" w:rsidRDefault="003B4A4B" w:rsidP="003B4A4B">
            <w:pPr>
              <w:rPr>
                <w:rFonts w:ascii="標楷體" w:eastAsia="標楷體" w:hAnsi="標楷體"/>
              </w:rPr>
            </w:pPr>
            <w:r w:rsidRPr="00005F03">
              <w:rPr>
                <w:rFonts w:ascii="標楷體" w:eastAsia="標楷體" w:hAnsi="標楷體" w:hint="eastAsia"/>
              </w:rPr>
              <w:t>美國運通</w:t>
            </w:r>
          </w:p>
        </w:tc>
      </w:tr>
      <w:tr w:rsidR="003B4A4B" w:rsidRPr="003A5D4E" w14:paraId="16D5F6D4"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36BD5F89" w14:textId="77777777" w:rsidR="003B4A4B" w:rsidRPr="003A5D4E" w:rsidRDefault="003B4A4B" w:rsidP="003B4A4B">
            <w:pPr>
              <w:widowControl/>
              <w:rPr>
                <w:rFonts w:ascii="標楷體" w:eastAsia="標楷體" w:hAnsi="標楷體" w:cs="新細明體"/>
                <w:kern w:val="0"/>
              </w:rPr>
            </w:pPr>
            <w:r w:rsidRPr="00005F03">
              <w:rPr>
                <w:rFonts w:ascii="標楷體" w:eastAsia="標楷體" w:hAnsi="標楷體"/>
              </w:rPr>
              <w:t>21</w:t>
            </w:r>
          </w:p>
        </w:tc>
        <w:tc>
          <w:tcPr>
            <w:tcW w:w="4819" w:type="dxa"/>
            <w:tcBorders>
              <w:top w:val="nil"/>
              <w:left w:val="nil"/>
              <w:bottom w:val="single" w:sz="4" w:space="0" w:color="auto"/>
              <w:right w:val="single" w:sz="4" w:space="0" w:color="auto"/>
            </w:tcBorders>
            <w:shd w:val="clear" w:color="auto" w:fill="auto"/>
            <w:noWrap/>
          </w:tcPr>
          <w:p w14:paraId="1A06ED9A" w14:textId="77777777" w:rsidR="003B4A4B" w:rsidRPr="003A5D4E" w:rsidRDefault="003B4A4B" w:rsidP="003B4A4B">
            <w:pPr>
              <w:rPr>
                <w:rFonts w:ascii="標楷體" w:eastAsia="標楷體" w:hAnsi="標楷體"/>
              </w:rPr>
            </w:pPr>
            <w:r w:rsidRPr="00005F03">
              <w:rPr>
                <w:rFonts w:ascii="標楷體" w:eastAsia="標楷體" w:hAnsi="標楷體" w:hint="eastAsia"/>
              </w:rPr>
              <w:t>菲律賓首</w:t>
            </w:r>
          </w:p>
        </w:tc>
      </w:tr>
      <w:tr w:rsidR="003B4A4B" w:rsidRPr="003A5D4E" w14:paraId="42D4AA56"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296ADA3D" w14:textId="77777777" w:rsidR="003B4A4B" w:rsidRPr="003A5D4E" w:rsidRDefault="003B4A4B" w:rsidP="003B4A4B">
            <w:pPr>
              <w:widowControl/>
              <w:rPr>
                <w:rFonts w:ascii="標楷體" w:eastAsia="標楷體" w:hAnsi="標楷體" w:cs="新細明體"/>
                <w:kern w:val="0"/>
              </w:rPr>
            </w:pPr>
            <w:r w:rsidRPr="00005F03">
              <w:rPr>
                <w:rFonts w:ascii="標楷體" w:eastAsia="標楷體" w:hAnsi="標楷體"/>
              </w:rPr>
              <w:t>22</w:t>
            </w:r>
          </w:p>
        </w:tc>
        <w:tc>
          <w:tcPr>
            <w:tcW w:w="4819" w:type="dxa"/>
            <w:tcBorders>
              <w:top w:val="nil"/>
              <w:left w:val="nil"/>
              <w:bottom w:val="single" w:sz="4" w:space="0" w:color="auto"/>
              <w:right w:val="single" w:sz="4" w:space="0" w:color="auto"/>
            </w:tcBorders>
            <w:shd w:val="clear" w:color="auto" w:fill="auto"/>
            <w:noWrap/>
          </w:tcPr>
          <w:p w14:paraId="03432AFC" w14:textId="77777777" w:rsidR="003B4A4B" w:rsidRPr="003A5D4E" w:rsidRDefault="003B4A4B" w:rsidP="003B4A4B">
            <w:pPr>
              <w:rPr>
                <w:rFonts w:ascii="標楷體" w:eastAsia="標楷體" w:hAnsi="標楷體"/>
              </w:rPr>
            </w:pPr>
            <w:r w:rsidRPr="00005F03">
              <w:rPr>
                <w:rFonts w:ascii="標楷體" w:eastAsia="標楷體" w:hAnsi="標楷體" w:hint="eastAsia"/>
              </w:rPr>
              <w:t>美商大通</w:t>
            </w:r>
          </w:p>
        </w:tc>
      </w:tr>
      <w:tr w:rsidR="003B4A4B" w:rsidRPr="003A5D4E" w14:paraId="19D89946"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73978633" w14:textId="77777777" w:rsidR="003B4A4B" w:rsidRPr="003A5D4E" w:rsidRDefault="003B4A4B" w:rsidP="003B4A4B">
            <w:pPr>
              <w:widowControl/>
              <w:rPr>
                <w:rFonts w:ascii="標楷體" w:eastAsia="標楷體" w:hAnsi="標楷體" w:cs="新細明體"/>
                <w:kern w:val="0"/>
              </w:rPr>
            </w:pPr>
            <w:r w:rsidRPr="00005F03">
              <w:rPr>
                <w:rFonts w:ascii="標楷體" w:eastAsia="標楷體" w:hAnsi="標楷體"/>
              </w:rPr>
              <w:t>23</w:t>
            </w:r>
          </w:p>
        </w:tc>
        <w:tc>
          <w:tcPr>
            <w:tcW w:w="4819" w:type="dxa"/>
            <w:tcBorders>
              <w:top w:val="nil"/>
              <w:left w:val="nil"/>
              <w:bottom w:val="single" w:sz="4" w:space="0" w:color="auto"/>
              <w:right w:val="single" w:sz="4" w:space="0" w:color="auto"/>
            </w:tcBorders>
            <w:shd w:val="clear" w:color="auto" w:fill="auto"/>
            <w:noWrap/>
          </w:tcPr>
          <w:p w14:paraId="17044505" w14:textId="77777777" w:rsidR="003B4A4B" w:rsidRPr="003A5D4E" w:rsidRDefault="003B4A4B" w:rsidP="003B4A4B">
            <w:pPr>
              <w:rPr>
                <w:rFonts w:ascii="標楷體" w:eastAsia="標楷體" w:hAnsi="標楷體"/>
              </w:rPr>
            </w:pPr>
            <w:r w:rsidRPr="00005F03">
              <w:rPr>
                <w:rFonts w:ascii="標楷體" w:eastAsia="標楷體" w:hAnsi="標楷體" w:hint="eastAsia"/>
              </w:rPr>
              <w:t>日商東海</w:t>
            </w:r>
          </w:p>
        </w:tc>
      </w:tr>
      <w:tr w:rsidR="003B4A4B" w:rsidRPr="003A5D4E" w14:paraId="280B21D7"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257CDEB5" w14:textId="77777777" w:rsidR="003B4A4B" w:rsidRPr="003A5D4E" w:rsidRDefault="003B4A4B" w:rsidP="003B4A4B">
            <w:pPr>
              <w:widowControl/>
              <w:rPr>
                <w:rFonts w:ascii="標楷體" w:eastAsia="標楷體" w:hAnsi="標楷體" w:cs="新細明體"/>
                <w:kern w:val="0"/>
              </w:rPr>
            </w:pPr>
            <w:r w:rsidRPr="00005F03">
              <w:rPr>
                <w:rFonts w:ascii="標楷體" w:eastAsia="標楷體" w:hAnsi="標楷體"/>
              </w:rPr>
              <w:t>24</w:t>
            </w:r>
          </w:p>
        </w:tc>
        <w:tc>
          <w:tcPr>
            <w:tcW w:w="4819" w:type="dxa"/>
            <w:tcBorders>
              <w:top w:val="nil"/>
              <w:left w:val="nil"/>
              <w:bottom w:val="single" w:sz="4" w:space="0" w:color="auto"/>
              <w:right w:val="single" w:sz="4" w:space="0" w:color="auto"/>
            </w:tcBorders>
            <w:shd w:val="clear" w:color="auto" w:fill="auto"/>
            <w:noWrap/>
          </w:tcPr>
          <w:p w14:paraId="42789C25" w14:textId="77777777" w:rsidR="003B4A4B" w:rsidRPr="003A5D4E" w:rsidRDefault="003B4A4B" w:rsidP="003B4A4B">
            <w:pPr>
              <w:rPr>
                <w:rFonts w:ascii="標楷體" w:eastAsia="標楷體" w:hAnsi="標楷體"/>
              </w:rPr>
            </w:pPr>
            <w:r w:rsidRPr="00005F03">
              <w:rPr>
                <w:rFonts w:ascii="標楷體" w:eastAsia="標楷體" w:hAnsi="標楷體" w:hint="eastAsia"/>
              </w:rPr>
              <w:t>紐約銀行</w:t>
            </w:r>
          </w:p>
        </w:tc>
      </w:tr>
      <w:tr w:rsidR="003B4A4B" w:rsidRPr="003A5D4E" w14:paraId="3B1E0ED2"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4E1E0C3F" w14:textId="77777777" w:rsidR="003B4A4B" w:rsidRPr="003A5D4E" w:rsidRDefault="003B4A4B" w:rsidP="003B4A4B">
            <w:pPr>
              <w:widowControl/>
              <w:rPr>
                <w:rFonts w:ascii="標楷體" w:eastAsia="標楷體" w:hAnsi="標楷體" w:cs="新細明體"/>
                <w:kern w:val="0"/>
              </w:rPr>
            </w:pPr>
            <w:r w:rsidRPr="00005F03">
              <w:rPr>
                <w:rFonts w:ascii="標楷體" w:eastAsia="標楷體" w:hAnsi="標楷體"/>
              </w:rPr>
              <w:t>25</w:t>
            </w:r>
          </w:p>
        </w:tc>
        <w:tc>
          <w:tcPr>
            <w:tcW w:w="4819" w:type="dxa"/>
            <w:tcBorders>
              <w:top w:val="nil"/>
              <w:left w:val="nil"/>
              <w:bottom w:val="single" w:sz="4" w:space="0" w:color="auto"/>
              <w:right w:val="single" w:sz="4" w:space="0" w:color="auto"/>
            </w:tcBorders>
            <w:shd w:val="clear" w:color="auto" w:fill="auto"/>
            <w:noWrap/>
          </w:tcPr>
          <w:p w14:paraId="71C8B03D" w14:textId="77777777" w:rsidR="003B4A4B" w:rsidRPr="003A5D4E" w:rsidRDefault="003B4A4B" w:rsidP="003B4A4B">
            <w:pPr>
              <w:rPr>
                <w:rFonts w:ascii="標楷體" w:eastAsia="標楷體" w:hAnsi="標楷體"/>
              </w:rPr>
            </w:pPr>
            <w:r w:rsidRPr="00005F03">
              <w:rPr>
                <w:rFonts w:ascii="標楷體" w:eastAsia="標楷體" w:hAnsi="標楷體" w:hint="eastAsia"/>
              </w:rPr>
              <w:t>郵局口款</w:t>
            </w:r>
          </w:p>
        </w:tc>
      </w:tr>
      <w:tr w:rsidR="003B4A4B" w:rsidRPr="003A5D4E" w14:paraId="1C8A844E"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0B2B4F1B" w14:textId="77777777" w:rsidR="003B4A4B" w:rsidRPr="003A5D4E" w:rsidRDefault="003B4A4B" w:rsidP="003B4A4B">
            <w:pPr>
              <w:widowControl/>
              <w:rPr>
                <w:rFonts w:ascii="標楷體" w:eastAsia="標楷體" w:hAnsi="標楷體" w:cs="新細明體"/>
                <w:kern w:val="0"/>
              </w:rPr>
            </w:pPr>
            <w:r w:rsidRPr="00005F03">
              <w:rPr>
                <w:rFonts w:ascii="標楷體" w:eastAsia="標楷體" w:hAnsi="標楷體"/>
              </w:rPr>
              <w:t>26</w:t>
            </w:r>
          </w:p>
        </w:tc>
        <w:tc>
          <w:tcPr>
            <w:tcW w:w="4819" w:type="dxa"/>
            <w:tcBorders>
              <w:top w:val="nil"/>
              <w:left w:val="nil"/>
              <w:bottom w:val="single" w:sz="4" w:space="0" w:color="auto"/>
              <w:right w:val="single" w:sz="4" w:space="0" w:color="auto"/>
            </w:tcBorders>
            <w:shd w:val="clear" w:color="auto" w:fill="auto"/>
            <w:noWrap/>
          </w:tcPr>
          <w:p w14:paraId="178676DC" w14:textId="77777777" w:rsidR="003B4A4B" w:rsidRPr="003A5D4E" w:rsidRDefault="003B4A4B" w:rsidP="003B4A4B">
            <w:pPr>
              <w:rPr>
                <w:rFonts w:ascii="標楷體" w:eastAsia="標楷體" w:hAnsi="標楷體"/>
              </w:rPr>
            </w:pPr>
            <w:r w:rsidRPr="00005F03">
              <w:rPr>
                <w:rFonts w:ascii="標楷體" w:eastAsia="標楷體" w:hAnsi="標楷體" w:hint="eastAsia"/>
              </w:rPr>
              <w:t>加大帝國</w:t>
            </w:r>
          </w:p>
        </w:tc>
      </w:tr>
      <w:tr w:rsidR="003B4A4B" w:rsidRPr="003A5D4E" w14:paraId="47064CCE"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09026886" w14:textId="77777777" w:rsidR="003B4A4B" w:rsidRPr="003A5D4E" w:rsidRDefault="003B4A4B" w:rsidP="003B4A4B">
            <w:pPr>
              <w:widowControl/>
              <w:rPr>
                <w:rFonts w:ascii="標楷體" w:eastAsia="標楷體" w:hAnsi="標楷體" w:cs="新細明體"/>
                <w:kern w:val="0"/>
              </w:rPr>
            </w:pPr>
            <w:r w:rsidRPr="00005F03">
              <w:rPr>
                <w:rFonts w:ascii="標楷體" w:eastAsia="標楷體" w:hAnsi="標楷體"/>
              </w:rPr>
              <w:t>27</w:t>
            </w:r>
          </w:p>
        </w:tc>
        <w:tc>
          <w:tcPr>
            <w:tcW w:w="4819" w:type="dxa"/>
            <w:tcBorders>
              <w:top w:val="nil"/>
              <w:left w:val="nil"/>
              <w:bottom w:val="single" w:sz="4" w:space="0" w:color="auto"/>
              <w:right w:val="single" w:sz="4" w:space="0" w:color="auto"/>
            </w:tcBorders>
            <w:shd w:val="clear" w:color="auto" w:fill="auto"/>
            <w:noWrap/>
          </w:tcPr>
          <w:p w14:paraId="3C709B65" w14:textId="77777777" w:rsidR="003B4A4B" w:rsidRPr="003A5D4E" w:rsidRDefault="003B4A4B" w:rsidP="003B4A4B">
            <w:pPr>
              <w:rPr>
                <w:rFonts w:ascii="標楷體" w:eastAsia="標楷體" w:hAnsi="標楷體"/>
              </w:rPr>
            </w:pPr>
            <w:r w:rsidRPr="00005F03">
              <w:rPr>
                <w:rFonts w:ascii="標楷體" w:eastAsia="標楷體" w:hAnsi="標楷體" w:hint="eastAsia"/>
              </w:rPr>
              <w:t>波士頓</w:t>
            </w:r>
          </w:p>
        </w:tc>
      </w:tr>
      <w:tr w:rsidR="003B4A4B" w:rsidRPr="003A5D4E" w14:paraId="7D7848B3"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57BD4FE1" w14:textId="77777777" w:rsidR="003B4A4B" w:rsidRPr="003A5D4E" w:rsidRDefault="003B4A4B" w:rsidP="003B4A4B">
            <w:pPr>
              <w:widowControl/>
              <w:rPr>
                <w:rFonts w:ascii="標楷體" w:eastAsia="標楷體" w:hAnsi="標楷體" w:cs="新細明體"/>
                <w:kern w:val="0"/>
              </w:rPr>
            </w:pPr>
            <w:r w:rsidRPr="00005F03">
              <w:rPr>
                <w:rFonts w:ascii="標楷體" w:eastAsia="標楷體" w:hAnsi="標楷體"/>
              </w:rPr>
              <w:t>28</w:t>
            </w:r>
          </w:p>
        </w:tc>
        <w:tc>
          <w:tcPr>
            <w:tcW w:w="4819" w:type="dxa"/>
            <w:tcBorders>
              <w:top w:val="nil"/>
              <w:left w:val="nil"/>
              <w:bottom w:val="single" w:sz="4" w:space="0" w:color="auto"/>
              <w:right w:val="single" w:sz="4" w:space="0" w:color="auto"/>
            </w:tcBorders>
            <w:shd w:val="clear" w:color="auto" w:fill="auto"/>
            <w:noWrap/>
          </w:tcPr>
          <w:p w14:paraId="14AE4ACD" w14:textId="77777777" w:rsidR="003B4A4B" w:rsidRPr="003A5D4E" w:rsidRDefault="003B4A4B" w:rsidP="003B4A4B">
            <w:pPr>
              <w:rPr>
                <w:rFonts w:ascii="標楷體" w:eastAsia="標楷體" w:hAnsi="標楷體"/>
              </w:rPr>
            </w:pPr>
            <w:r w:rsidRPr="00005F03">
              <w:rPr>
                <w:rFonts w:ascii="標楷體" w:eastAsia="標楷體" w:hAnsi="標楷體" w:hint="eastAsia"/>
              </w:rPr>
              <w:t>日商富士</w:t>
            </w:r>
          </w:p>
        </w:tc>
      </w:tr>
      <w:tr w:rsidR="003B4A4B" w:rsidRPr="003A5D4E" w14:paraId="02D7AB28"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0A89FE01" w14:textId="77777777" w:rsidR="003B4A4B" w:rsidRPr="003A5D4E" w:rsidRDefault="003B4A4B" w:rsidP="003B4A4B">
            <w:pPr>
              <w:widowControl/>
              <w:rPr>
                <w:rFonts w:ascii="標楷體" w:eastAsia="標楷體" w:hAnsi="標楷體" w:cs="新細明體"/>
                <w:kern w:val="0"/>
              </w:rPr>
            </w:pPr>
            <w:r w:rsidRPr="00005F03">
              <w:rPr>
                <w:rFonts w:ascii="標楷體" w:eastAsia="標楷體" w:hAnsi="標楷體"/>
              </w:rPr>
              <w:t>29</w:t>
            </w:r>
          </w:p>
        </w:tc>
        <w:tc>
          <w:tcPr>
            <w:tcW w:w="4819" w:type="dxa"/>
            <w:tcBorders>
              <w:top w:val="nil"/>
              <w:left w:val="nil"/>
              <w:bottom w:val="single" w:sz="4" w:space="0" w:color="auto"/>
              <w:right w:val="single" w:sz="4" w:space="0" w:color="auto"/>
            </w:tcBorders>
            <w:shd w:val="clear" w:color="auto" w:fill="auto"/>
            <w:noWrap/>
          </w:tcPr>
          <w:p w14:paraId="6AE23351" w14:textId="77777777" w:rsidR="003B4A4B" w:rsidRPr="003A5D4E" w:rsidRDefault="003B4A4B" w:rsidP="003B4A4B">
            <w:pPr>
              <w:rPr>
                <w:rFonts w:ascii="標楷體" w:eastAsia="標楷體" w:hAnsi="標楷體"/>
              </w:rPr>
            </w:pPr>
            <w:r w:rsidRPr="00005F03">
              <w:rPr>
                <w:rFonts w:ascii="標楷體" w:eastAsia="標楷體" w:hAnsi="標楷體" w:hint="eastAsia"/>
              </w:rPr>
              <w:t>法商百利</w:t>
            </w:r>
          </w:p>
        </w:tc>
      </w:tr>
      <w:tr w:rsidR="003B4A4B" w:rsidRPr="003A5D4E" w14:paraId="040774F4"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26CDD368" w14:textId="77777777" w:rsidR="003B4A4B" w:rsidRPr="003A5D4E" w:rsidRDefault="003B4A4B" w:rsidP="003B4A4B">
            <w:pPr>
              <w:widowControl/>
              <w:rPr>
                <w:rFonts w:ascii="標楷體" w:eastAsia="標楷體" w:hAnsi="標楷體" w:cs="新細明體"/>
                <w:kern w:val="0"/>
              </w:rPr>
            </w:pPr>
            <w:r w:rsidRPr="00005F03">
              <w:rPr>
                <w:rFonts w:ascii="標楷體" w:eastAsia="標楷體" w:hAnsi="標楷體"/>
              </w:rPr>
              <w:t>30</w:t>
            </w:r>
          </w:p>
        </w:tc>
        <w:tc>
          <w:tcPr>
            <w:tcW w:w="4819" w:type="dxa"/>
            <w:tcBorders>
              <w:top w:val="nil"/>
              <w:left w:val="nil"/>
              <w:bottom w:val="single" w:sz="4" w:space="0" w:color="auto"/>
              <w:right w:val="single" w:sz="4" w:space="0" w:color="auto"/>
            </w:tcBorders>
            <w:shd w:val="clear" w:color="auto" w:fill="auto"/>
            <w:noWrap/>
          </w:tcPr>
          <w:p w14:paraId="41340743" w14:textId="77777777" w:rsidR="003B4A4B" w:rsidRPr="003A5D4E" w:rsidRDefault="003B4A4B" w:rsidP="003B4A4B">
            <w:pPr>
              <w:rPr>
                <w:rFonts w:ascii="標楷體" w:eastAsia="標楷體" w:hAnsi="標楷體"/>
              </w:rPr>
            </w:pPr>
            <w:r w:rsidRPr="00005F03">
              <w:rPr>
                <w:rFonts w:ascii="標楷體" w:eastAsia="標楷體" w:hAnsi="標楷體" w:hint="eastAsia"/>
              </w:rPr>
              <w:t>荷蘭荷蘭</w:t>
            </w:r>
          </w:p>
        </w:tc>
      </w:tr>
      <w:tr w:rsidR="003B4A4B" w:rsidRPr="003A5D4E" w14:paraId="020C771E"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2D1E5F6D" w14:textId="77777777" w:rsidR="003B4A4B" w:rsidRPr="003A5D4E" w:rsidRDefault="003B4A4B" w:rsidP="003B4A4B">
            <w:pPr>
              <w:widowControl/>
              <w:rPr>
                <w:rFonts w:ascii="標楷體" w:eastAsia="標楷體" w:hAnsi="標楷體" w:cs="新細明體"/>
                <w:kern w:val="0"/>
              </w:rPr>
            </w:pPr>
            <w:r w:rsidRPr="00005F03">
              <w:rPr>
                <w:rFonts w:ascii="標楷體" w:eastAsia="標楷體" w:hAnsi="標楷體"/>
              </w:rPr>
              <w:t>31</w:t>
            </w:r>
          </w:p>
        </w:tc>
        <w:tc>
          <w:tcPr>
            <w:tcW w:w="4819" w:type="dxa"/>
            <w:tcBorders>
              <w:top w:val="nil"/>
              <w:left w:val="nil"/>
              <w:bottom w:val="single" w:sz="4" w:space="0" w:color="auto"/>
              <w:right w:val="single" w:sz="4" w:space="0" w:color="auto"/>
            </w:tcBorders>
            <w:shd w:val="clear" w:color="auto" w:fill="auto"/>
            <w:noWrap/>
          </w:tcPr>
          <w:p w14:paraId="013FA794" w14:textId="77777777" w:rsidR="003B4A4B" w:rsidRPr="003A5D4E" w:rsidRDefault="003B4A4B" w:rsidP="003B4A4B">
            <w:pPr>
              <w:rPr>
                <w:rFonts w:ascii="標楷體" w:eastAsia="標楷體" w:hAnsi="標楷體"/>
              </w:rPr>
            </w:pPr>
            <w:r w:rsidRPr="00005F03">
              <w:rPr>
                <w:rFonts w:ascii="標楷體" w:eastAsia="標楷體" w:hAnsi="標楷體" w:hint="eastAsia"/>
              </w:rPr>
              <w:t>新光銀行</w:t>
            </w:r>
          </w:p>
        </w:tc>
      </w:tr>
      <w:tr w:rsidR="003B4A4B" w:rsidRPr="003A5D4E" w14:paraId="0CBF34C8"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33425CAB" w14:textId="77777777" w:rsidR="003B4A4B" w:rsidRPr="003A5D4E" w:rsidRDefault="003B4A4B" w:rsidP="003B4A4B">
            <w:pPr>
              <w:widowControl/>
              <w:rPr>
                <w:rFonts w:ascii="標楷體" w:eastAsia="標楷體" w:hAnsi="標楷體" w:cs="新細明體"/>
                <w:kern w:val="0"/>
              </w:rPr>
            </w:pPr>
            <w:r w:rsidRPr="00005F03">
              <w:rPr>
                <w:rFonts w:ascii="標楷體" w:eastAsia="標楷體" w:hAnsi="標楷體"/>
              </w:rPr>
              <w:t>32</w:t>
            </w:r>
          </w:p>
        </w:tc>
        <w:tc>
          <w:tcPr>
            <w:tcW w:w="4819" w:type="dxa"/>
            <w:tcBorders>
              <w:top w:val="nil"/>
              <w:left w:val="nil"/>
              <w:bottom w:val="single" w:sz="4" w:space="0" w:color="auto"/>
              <w:right w:val="single" w:sz="4" w:space="0" w:color="auto"/>
            </w:tcBorders>
            <w:shd w:val="clear" w:color="auto" w:fill="auto"/>
            <w:noWrap/>
          </w:tcPr>
          <w:p w14:paraId="13E9D5E4" w14:textId="77777777" w:rsidR="003B4A4B" w:rsidRPr="003A5D4E" w:rsidRDefault="003B4A4B" w:rsidP="003B4A4B">
            <w:pPr>
              <w:rPr>
                <w:rFonts w:ascii="標楷體" w:eastAsia="標楷體" w:hAnsi="標楷體"/>
              </w:rPr>
            </w:pPr>
            <w:r w:rsidRPr="00005F03">
              <w:rPr>
                <w:rFonts w:ascii="標楷體" w:eastAsia="標楷體" w:hAnsi="標楷體" w:hint="eastAsia"/>
              </w:rPr>
              <w:t>法國興業</w:t>
            </w:r>
          </w:p>
        </w:tc>
      </w:tr>
      <w:tr w:rsidR="003B4A4B" w:rsidRPr="003A5D4E" w14:paraId="454663A3"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1E58872E" w14:textId="77777777" w:rsidR="003B4A4B" w:rsidRPr="003A5D4E" w:rsidRDefault="003B4A4B" w:rsidP="003B4A4B">
            <w:pPr>
              <w:widowControl/>
              <w:rPr>
                <w:rFonts w:ascii="標楷體" w:eastAsia="標楷體" w:hAnsi="標楷體" w:cs="新細明體"/>
                <w:kern w:val="0"/>
              </w:rPr>
            </w:pPr>
            <w:r w:rsidRPr="00005F03">
              <w:rPr>
                <w:rFonts w:ascii="標楷體" w:eastAsia="標楷體" w:hAnsi="標楷體"/>
              </w:rPr>
              <w:t>33</w:t>
            </w:r>
          </w:p>
        </w:tc>
        <w:tc>
          <w:tcPr>
            <w:tcW w:w="4819" w:type="dxa"/>
            <w:tcBorders>
              <w:top w:val="nil"/>
              <w:left w:val="nil"/>
              <w:bottom w:val="single" w:sz="4" w:space="0" w:color="auto"/>
              <w:right w:val="single" w:sz="4" w:space="0" w:color="auto"/>
            </w:tcBorders>
            <w:shd w:val="clear" w:color="auto" w:fill="auto"/>
            <w:noWrap/>
          </w:tcPr>
          <w:p w14:paraId="4546B97A" w14:textId="77777777" w:rsidR="003B4A4B" w:rsidRPr="003A5D4E" w:rsidRDefault="003B4A4B" w:rsidP="003B4A4B">
            <w:pPr>
              <w:rPr>
                <w:rFonts w:ascii="標楷體" w:eastAsia="標楷體" w:hAnsi="標楷體"/>
              </w:rPr>
            </w:pPr>
            <w:r w:rsidRPr="00005F03">
              <w:rPr>
                <w:rFonts w:ascii="標楷體" w:eastAsia="標楷體" w:hAnsi="標楷體" w:hint="eastAsia"/>
              </w:rPr>
              <w:t>商豐業銀</w:t>
            </w:r>
          </w:p>
        </w:tc>
      </w:tr>
      <w:tr w:rsidR="003B4A4B" w:rsidRPr="003A5D4E" w14:paraId="156EEC38"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38692BFF" w14:textId="77777777" w:rsidR="003B4A4B" w:rsidRPr="003A5D4E" w:rsidRDefault="003B4A4B" w:rsidP="003B4A4B">
            <w:pPr>
              <w:widowControl/>
              <w:rPr>
                <w:rFonts w:ascii="標楷體" w:eastAsia="標楷體" w:hAnsi="標楷體" w:cs="新細明體"/>
                <w:kern w:val="0"/>
              </w:rPr>
            </w:pPr>
            <w:r w:rsidRPr="00005F03">
              <w:rPr>
                <w:rFonts w:ascii="標楷體" w:eastAsia="標楷體" w:hAnsi="標楷體"/>
              </w:rPr>
              <w:t>34</w:t>
            </w:r>
          </w:p>
        </w:tc>
        <w:tc>
          <w:tcPr>
            <w:tcW w:w="4819" w:type="dxa"/>
            <w:tcBorders>
              <w:top w:val="nil"/>
              <w:left w:val="nil"/>
              <w:bottom w:val="single" w:sz="4" w:space="0" w:color="auto"/>
              <w:right w:val="single" w:sz="4" w:space="0" w:color="auto"/>
            </w:tcBorders>
            <w:shd w:val="clear" w:color="auto" w:fill="auto"/>
            <w:noWrap/>
          </w:tcPr>
          <w:p w14:paraId="35C9AFED" w14:textId="77777777" w:rsidR="003B4A4B" w:rsidRPr="003A5D4E" w:rsidRDefault="003B4A4B" w:rsidP="003B4A4B">
            <w:pPr>
              <w:rPr>
                <w:rFonts w:ascii="標楷體" w:eastAsia="標楷體" w:hAnsi="標楷體"/>
              </w:rPr>
            </w:pPr>
            <w:r w:rsidRPr="00005F03">
              <w:rPr>
                <w:rFonts w:ascii="標楷體" w:eastAsia="標楷體" w:hAnsi="標楷體" w:hint="eastAsia"/>
              </w:rPr>
              <w:t>土地銀行</w:t>
            </w:r>
          </w:p>
        </w:tc>
      </w:tr>
      <w:tr w:rsidR="003B4A4B" w:rsidRPr="003A5D4E" w14:paraId="739BB383"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5B68E101" w14:textId="77777777" w:rsidR="003B4A4B" w:rsidRPr="003A5D4E" w:rsidRDefault="003B4A4B" w:rsidP="003B4A4B">
            <w:pPr>
              <w:widowControl/>
              <w:rPr>
                <w:rFonts w:ascii="標楷體" w:eastAsia="標楷體" w:hAnsi="標楷體" w:cs="新細明體"/>
                <w:kern w:val="0"/>
              </w:rPr>
            </w:pPr>
            <w:r w:rsidRPr="00005F03">
              <w:rPr>
                <w:rFonts w:ascii="標楷體" w:eastAsia="標楷體" w:hAnsi="標楷體"/>
              </w:rPr>
              <w:t>35</w:t>
            </w:r>
          </w:p>
        </w:tc>
        <w:tc>
          <w:tcPr>
            <w:tcW w:w="4819" w:type="dxa"/>
            <w:tcBorders>
              <w:top w:val="nil"/>
              <w:left w:val="nil"/>
              <w:bottom w:val="single" w:sz="4" w:space="0" w:color="auto"/>
              <w:right w:val="single" w:sz="4" w:space="0" w:color="auto"/>
            </w:tcBorders>
            <w:shd w:val="clear" w:color="auto" w:fill="auto"/>
            <w:noWrap/>
          </w:tcPr>
          <w:p w14:paraId="618CDA33" w14:textId="77777777" w:rsidR="003B4A4B" w:rsidRPr="003A5D4E" w:rsidRDefault="003B4A4B" w:rsidP="003B4A4B">
            <w:pPr>
              <w:rPr>
                <w:rFonts w:ascii="標楷體" w:eastAsia="標楷體" w:hAnsi="標楷體"/>
              </w:rPr>
            </w:pPr>
            <w:r w:rsidRPr="00005F03">
              <w:rPr>
                <w:rFonts w:ascii="標楷體" w:eastAsia="標楷體" w:hAnsi="標楷體" w:hint="eastAsia"/>
              </w:rPr>
              <w:t>中小企銀</w:t>
            </w:r>
          </w:p>
        </w:tc>
      </w:tr>
      <w:tr w:rsidR="003B4A4B" w:rsidRPr="003A5D4E" w14:paraId="0A0045F5"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37429264" w14:textId="77777777" w:rsidR="003B4A4B" w:rsidRPr="003A5D4E" w:rsidRDefault="003B4A4B" w:rsidP="003B4A4B">
            <w:pPr>
              <w:widowControl/>
              <w:rPr>
                <w:rFonts w:ascii="標楷體" w:eastAsia="標楷體" w:hAnsi="標楷體" w:cs="新細明體"/>
                <w:kern w:val="0"/>
              </w:rPr>
            </w:pPr>
            <w:r w:rsidRPr="00005F03">
              <w:rPr>
                <w:rFonts w:ascii="標楷體" w:eastAsia="標楷體" w:hAnsi="標楷體"/>
              </w:rPr>
              <w:t>36</w:t>
            </w:r>
          </w:p>
        </w:tc>
        <w:tc>
          <w:tcPr>
            <w:tcW w:w="4819" w:type="dxa"/>
            <w:tcBorders>
              <w:top w:val="nil"/>
              <w:left w:val="nil"/>
              <w:bottom w:val="single" w:sz="4" w:space="0" w:color="auto"/>
              <w:right w:val="single" w:sz="4" w:space="0" w:color="auto"/>
            </w:tcBorders>
            <w:shd w:val="clear" w:color="auto" w:fill="auto"/>
            <w:noWrap/>
          </w:tcPr>
          <w:p w14:paraId="0FF6CC17" w14:textId="77777777" w:rsidR="003B4A4B" w:rsidRPr="003A5D4E" w:rsidRDefault="003B4A4B" w:rsidP="003B4A4B">
            <w:pPr>
              <w:rPr>
                <w:rFonts w:ascii="標楷體" w:eastAsia="標楷體" w:hAnsi="標楷體"/>
              </w:rPr>
            </w:pPr>
            <w:r w:rsidRPr="00005F03">
              <w:rPr>
                <w:rFonts w:ascii="標楷體" w:eastAsia="標楷體" w:hAnsi="標楷體" w:hint="eastAsia"/>
              </w:rPr>
              <w:t>澳洲國民</w:t>
            </w:r>
          </w:p>
        </w:tc>
      </w:tr>
      <w:tr w:rsidR="003B4A4B" w:rsidRPr="003A5D4E" w14:paraId="2F9127EA"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478872F0" w14:textId="77777777" w:rsidR="003B4A4B" w:rsidRPr="003A5D4E" w:rsidRDefault="003B4A4B" w:rsidP="003B4A4B">
            <w:pPr>
              <w:widowControl/>
              <w:rPr>
                <w:rFonts w:ascii="標楷體" w:eastAsia="標楷體" w:hAnsi="標楷體" w:cs="新細明體"/>
                <w:kern w:val="0"/>
              </w:rPr>
            </w:pPr>
            <w:r w:rsidRPr="00005F03">
              <w:rPr>
                <w:rFonts w:ascii="標楷體" w:eastAsia="標楷體" w:hAnsi="標楷體"/>
              </w:rPr>
              <w:t>37</w:t>
            </w:r>
          </w:p>
        </w:tc>
        <w:tc>
          <w:tcPr>
            <w:tcW w:w="4819" w:type="dxa"/>
            <w:tcBorders>
              <w:top w:val="nil"/>
              <w:left w:val="nil"/>
              <w:bottom w:val="single" w:sz="4" w:space="0" w:color="auto"/>
              <w:right w:val="single" w:sz="4" w:space="0" w:color="auto"/>
            </w:tcBorders>
            <w:shd w:val="clear" w:color="auto" w:fill="auto"/>
            <w:noWrap/>
          </w:tcPr>
          <w:p w14:paraId="58AE3E19" w14:textId="77777777" w:rsidR="003B4A4B" w:rsidRPr="003A5D4E" w:rsidRDefault="003B4A4B" w:rsidP="003B4A4B">
            <w:pPr>
              <w:rPr>
                <w:rFonts w:ascii="標楷體" w:eastAsia="標楷體" w:hAnsi="標楷體"/>
              </w:rPr>
            </w:pPr>
            <w:r w:rsidRPr="00005F03">
              <w:rPr>
                <w:rFonts w:ascii="標楷體" w:eastAsia="標楷體" w:hAnsi="標楷體" w:hint="eastAsia"/>
              </w:rPr>
              <w:t>法國百利</w:t>
            </w:r>
          </w:p>
        </w:tc>
      </w:tr>
      <w:tr w:rsidR="003B4A4B" w:rsidRPr="003A5D4E" w14:paraId="3C74CE9E"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6EB505E2" w14:textId="77777777" w:rsidR="003B4A4B" w:rsidRPr="003A5D4E" w:rsidRDefault="003B4A4B" w:rsidP="003B4A4B">
            <w:pPr>
              <w:widowControl/>
              <w:rPr>
                <w:rFonts w:ascii="標楷體" w:eastAsia="標楷體" w:hAnsi="標楷體" w:cs="新細明體"/>
                <w:kern w:val="0"/>
              </w:rPr>
            </w:pPr>
            <w:r w:rsidRPr="00005F03">
              <w:rPr>
                <w:rFonts w:ascii="標楷體" w:eastAsia="標楷體" w:hAnsi="標楷體"/>
              </w:rPr>
              <w:t>38</w:t>
            </w:r>
          </w:p>
        </w:tc>
        <w:tc>
          <w:tcPr>
            <w:tcW w:w="4819" w:type="dxa"/>
            <w:tcBorders>
              <w:top w:val="nil"/>
              <w:left w:val="nil"/>
              <w:bottom w:val="single" w:sz="4" w:space="0" w:color="auto"/>
              <w:right w:val="single" w:sz="4" w:space="0" w:color="auto"/>
            </w:tcBorders>
            <w:shd w:val="clear" w:color="auto" w:fill="auto"/>
            <w:noWrap/>
          </w:tcPr>
          <w:p w14:paraId="31AFB30D" w14:textId="77777777" w:rsidR="003B4A4B" w:rsidRPr="003A5D4E" w:rsidRDefault="003B4A4B" w:rsidP="003B4A4B">
            <w:pPr>
              <w:rPr>
                <w:rFonts w:ascii="標楷體" w:eastAsia="標楷體" w:hAnsi="標楷體"/>
              </w:rPr>
            </w:pPr>
            <w:r w:rsidRPr="00005F03">
              <w:rPr>
                <w:rFonts w:ascii="標楷體" w:eastAsia="標楷體" w:hAnsi="標楷體" w:hint="eastAsia"/>
              </w:rPr>
              <w:t>加大豐業</w:t>
            </w:r>
          </w:p>
        </w:tc>
      </w:tr>
      <w:tr w:rsidR="003B4A4B" w:rsidRPr="003A5D4E" w14:paraId="0FC13009"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68275585" w14:textId="77777777" w:rsidR="003B4A4B" w:rsidRPr="003A5D4E" w:rsidRDefault="003B4A4B" w:rsidP="003B4A4B">
            <w:pPr>
              <w:widowControl/>
              <w:rPr>
                <w:rFonts w:ascii="標楷體" w:eastAsia="標楷體" w:hAnsi="標楷體" w:cs="新細明體"/>
                <w:kern w:val="0"/>
              </w:rPr>
            </w:pPr>
            <w:r w:rsidRPr="00005F03">
              <w:rPr>
                <w:rFonts w:ascii="標楷體" w:eastAsia="標楷體" w:hAnsi="標楷體"/>
              </w:rPr>
              <w:t>39</w:t>
            </w:r>
          </w:p>
        </w:tc>
        <w:tc>
          <w:tcPr>
            <w:tcW w:w="4819" w:type="dxa"/>
            <w:tcBorders>
              <w:top w:val="nil"/>
              <w:left w:val="nil"/>
              <w:bottom w:val="single" w:sz="4" w:space="0" w:color="auto"/>
              <w:right w:val="single" w:sz="4" w:space="0" w:color="auto"/>
            </w:tcBorders>
            <w:shd w:val="clear" w:color="auto" w:fill="auto"/>
            <w:noWrap/>
          </w:tcPr>
          <w:p w14:paraId="4808AC27" w14:textId="77777777" w:rsidR="003B4A4B" w:rsidRPr="003A5D4E" w:rsidRDefault="003B4A4B" w:rsidP="003B4A4B">
            <w:pPr>
              <w:rPr>
                <w:rFonts w:ascii="標楷體" w:eastAsia="標楷體" w:hAnsi="標楷體"/>
              </w:rPr>
            </w:pPr>
            <w:r w:rsidRPr="00005F03">
              <w:rPr>
                <w:rFonts w:ascii="標楷體" w:eastAsia="標楷體" w:hAnsi="標楷體" w:hint="eastAsia"/>
              </w:rPr>
              <w:t>中華農民</w:t>
            </w:r>
          </w:p>
        </w:tc>
      </w:tr>
      <w:tr w:rsidR="003B4A4B" w:rsidRPr="003A5D4E" w14:paraId="6D97271D"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015C70E9" w14:textId="77777777" w:rsidR="003B4A4B" w:rsidRPr="003A5D4E" w:rsidRDefault="003B4A4B" w:rsidP="003B4A4B">
            <w:pPr>
              <w:widowControl/>
              <w:rPr>
                <w:rFonts w:ascii="標楷體" w:eastAsia="標楷體" w:hAnsi="標楷體" w:cs="新細明體"/>
                <w:kern w:val="0"/>
              </w:rPr>
            </w:pPr>
            <w:r w:rsidRPr="00005F03">
              <w:rPr>
                <w:rFonts w:ascii="標楷體" w:eastAsia="標楷體" w:hAnsi="標楷體"/>
              </w:rPr>
              <w:t>40</w:t>
            </w:r>
          </w:p>
        </w:tc>
        <w:tc>
          <w:tcPr>
            <w:tcW w:w="4819" w:type="dxa"/>
            <w:tcBorders>
              <w:top w:val="nil"/>
              <w:left w:val="nil"/>
              <w:bottom w:val="single" w:sz="4" w:space="0" w:color="auto"/>
              <w:right w:val="single" w:sz="4" w:space="0" w:color="auto"/>
            </w:tcBorders>
            <w:shd w:val="clear" w:color="auto" w:fill="auto"/>
            <w:noWrap/>
          </w:tcPr>
          <w:p w14:paraId="5264517E" w14:textId="77777777" w:rsidR="003B4A4B" w:rsidRPr="003A5D4E" w:rsidRDefault="003B4A4B" w:rsidP="003B4A4B">
            <w:pPr>
              <w:rPr>
                <w:rFonts w:ascii="標楷體" w:eastAsia="標楷體" w:hAnsi="標楷體"/>
              </w:rPr>
            </w:pPr>
            <w:r w:rsidRPr="00005F03">
              <w:rPr>
                <w:rFonts w:ascii="標楷體" w:eastAsia="標楷體" w:hAnsi="標楷體" w:hint="eastAsia"/>
              </w:rPr>
              <w:t>上海農民</w:t>
            </w:r>
          </w:p>
        </w:tc>
      </w:tr>
      <w:tr w:rsidR="003B4A4B" w:rsidRPr="003A5D4E" w14:paraId="0D6493C2"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5AC46EC2" w14:textId="77777777" w:rsidR="003B4A4B" w:rsidRPr="003A5D4E" w:rsidRDefault="003B4A4B" w:rsidP="003B4A4B">
            <w:pPr>
              <w:widowControl/>
              <w:rPr>
                <w:rFonts w:ascii="標楷體" w:eastAsia="標楷體" w:hAnsi="標楷體" w:cs="新細明體"/>
                <w:kern w:val="0"/>
              </w:rPr>
            </w:pPr>
            <w:r w:rsidRPr="00005F03">
              <w:rPr>
                <w:rFonts w:ascii="標楷體" w:eastAsia="標楷體" w:hAnsi="標楷體"/>
              </w:rPr>
              <w:t>41</w:t>
            </w:r>
          </w:p>
        </w:tc>
        <w:tc>
          <w:tcPr>
            <w:tcW w:w="4819" w:type="dxa"/>
            <w:tcBorders>
              <w:top w:val="nil"/>
              <w:left w:val="nil"/>
              <w:bottom w:val="single" w:sz="4" w:space="0" w:color="auto"/>
              <w:right w:val="single" w:sz="4" w:space="0" w:color="auto"/>
            </w:tcBorders>
            <w:shd w:val="clear" w:color="auto" w:fill="auto"/>
            <w:noWrap/>
          </w:tcPr>
          <w:p w14:paraId="3CD9DF9E" w14:textId="77777777" w:rsidR="003B4A4B" w:rsidRPr="003A5D4E" w:rsidRDefault="003B4A4B" w:rsidP="003B4A4B">
            <w:pPr>
              <w:rPr>
                <w:rFonts w:ascii="標楷體" w:eastAsia="標楷體" w:hAnsi="標楷體"/>
              </w:rPr>
            </w:pPr>
            <w:r w:rsidRPr="00005F03">
              <w:rPr>
                <w:rFonts w:ascii="標楷體" w:eastAsia="標楷體" w:hAnsi="標楷體" w:hint="eastAsia"/>
              </w:rPr>
              <w:t>比利聯合</w:t>
            </w:r>
          </w:p>
        </w:tc>
      </w:tr>
      <w:tr w:rsidR="003B4A4B" w:rsidRPr="003A5D4E" w14:paraId="1446608C"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66852768" w14:textId="77777777" w:rsidR="003B4A4B" w:rsidRPr="003A5D4E" w:rsidRDefault="003B4A4B" w:rsidP="003B4A4B">
            <w:pPr>
              <w:widowControl/>
              <w:rPr>
                <w:rFonts w:ascii="標楷體" w:eastAsia="標楷體" w:hAnsi="標楷體" w:cs="新細明體"/>
                <w:kern w:val="0"/>
              </w:rPr>
            </w:pPr>
            <w:r w:rsidRPr="00005F03">
              <w:rPr>
                <w:rFonts w:ascii="標楷體" w:eastAsia="標楷體" w:hAnsi="標楷體"/>
              </w:rPr>
              <w:t>42</w:t>
            </w:r>
          </w:p>
        </w:tc>
        <w:tc>
          <w:tcPr>
            <w:tcW w:w="4819" w:type="dxa"/>
            <w:tcBorders>
              <w:top w:val="nil"/>
              <w:left w:val="nil"/>
              <w:bottom w:val="single" w:sz="4" w:space="0" w:color="auto"/>
              <w:right w:val="single" w:sz="4" w:space="0" w:color="auto"/>
            </w:tcBorders>
            <w:shd w:val="clear" w:color="auto" w:fill="auto"/>
            <w:noWrap/>
          </w:tcPr>
          <w:p w14:paraId="1D45A7E3" w14:textId="77777777" w:rsidR="003B4A4B" w:rsidRPr="003A5D4E" w:rsidRDefault="003B4A4B" w:rsidP="003B4A4B">
            <w:pPr>
              <w:rPr>
                <w:rFonts w:ascii="標楷體" w:eastAsia="標楷體" w:hAnsi="標楷體"/>
              </w:rPr>
            </w:pPr>
            <w:r w:rsidRPr="00005F03">
              <w:rPr>
                <w:rFonts w:ascii="標楷體" w:eastAsia="標楷體" w:hAnsi="標楷體" w:hint="eastAsia"/>
              </w:rPr>
              <w:t>比利中國</w:t>
            </w:r>
          </w:p>
        </w:tc>
      </w:tr>
      <w:tr w:rsidR="003B4A4B" w:rsidRPr="003A5D4E" w14:paraId="27F26BE5"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6AF28D5C" w14:textId="77777777" w:rsidR="003B4A4B" w:rsidRPr="003A5D4E" w:rsidRDefault="003B4A4B" w:rsidP="003B4A4B">
            <w:pPr>
              <w:widowControl/>
              <w:rPr>
                <w:rFonts w:ascii="標楷體" w:eastAsia="標楷體" w:hAnsi="標楷體" w:cs="新細明體"/>
                <w:kern w:val="0"/>
              </w:rPr>
            </w:pPr>
            <w:r w:rsidRPr="00005F03">
              <w:rPr>
                <w:rFonts w:ascii="標楷體" w:eastAsia="標楷體" w:hAnsi="標楷體"/>
              </w:rPr>
              <w:t>43</w:t>
            </w:r>
          </w:p>
        </w:tc>
        <w:tc>
          <w:tcPr>
            <w:tcW w:w="4819" w:type="dxa"/>
            <w:tcBorders>
              <w:top w:val="nil"/>
              <w:left w:val="nil"/>
              <w:bottom w:val="single" w:sz="4" w:space="0" w:color="auto"/>
              <w:right w:val="single" w:sz="4" w:space="0" w:color="auto"/>
            </w:tcBorders>
            <w:shd w:val="clear" w:color="auto" w:fill="auto"/>
            <w:noWrap/>
          </w:tcPr>
          <w:p w14:paraId="7625EC98" w14:textId="77777777" w:rsidR="003B4A4B" w:rsidRPr="003A5D4E" w:rsidRDefault="003B4A4B" w:rsidP="003B4A4B">
            <w:pPr>
              <w:rPr>
                <w:rFonts w:ascii="標楷體" w:eastAsia="標楷體" w:hAnsi="標楷體"/>
              </w:rPr>
            </w:pPr>
            <w:r w:rsidRPr="00005F03">
              <w:rPr>
                <w:rFonts w:ascii="標楷體" w:eastAsia="標楷體" w:hAnsi="標楷體" w:hint="eastAsia"/>
              </w:rPr>
              <w:t>台北商銀</w:t>
            </w:r>
          </w:p>
        </w:tc>
      </w:tr>
      <w:tr w:rsidR="003B4A4B" w:rsidRPr="003A5D4E" w14:paraId="594636EE"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1A220098" w14:textId="77777777" w:rsidR="003B4A4B" w:rsidRPr="003A5D4E" w:rsidRDefault="003B4A4B" w:rsidP="003B4A4B">
            <w:pPr>
              <w:widowControl/>
              <w:rPr>
                <w:rFonts w:ascii="標楷體" w:eastAsia="標楷體" w:hAnsi="標楷體" w:cs="新細明體"/>
                <w:kern w:val="0"/>
              </w:rPr>
            </w:pPr>
            <w:r w:rsidRPr="00005F03">
              <w:rPr>
                <w:rFonts w:ascii="標楷體" w:eastAsia="標楷體" w:hAnsi="標楷體"/>
              </w:rPr>
              <w:t>44</w:t>
            </w:r>
          </w:p>
        </w:tc>
        <w:tc>
          <w:tcPr>
            <w:tcW w:w="4819" w:type="dxa"/>
            <w:tcBorders>
              <w:top w:val="nil"/>
              <w:left w:val="nil"/>
              <w:bottom w:val="single" w:sz="4" w:space="0" w:color="auto"/>
              <w:right w:val="single" w:sz="4" w:space="0" w:color="auto"/>
            </w:tcBorders>
            <w:shd w:val="clear" w:color="auto" w:fill="auto"/>
            <w:noWrap/>
          </w:tcPr>
          <w:p w14:paraId="257D76E0" w14:textId="77777777" w:rsidR="003B4A4B" w:rsidRPr="003A5D4E" w:rsidRDefault="003B4A4B" w:rsidP="003B4A4B">
            <w:pPr>
              <w:rPr>
                <w:rFonts w:ascii="標楷體" w:eastAsia="標楷體" w:hAnsi="標楷體"/>
              </w:rPr>
            </w:pPr>
            <w:r w:rsidRPr="00005F03">
              <w:rPr>
                <w:rFonts w:ascii="標楷體" w:eastAsia="標楷體" w:hAnsi="標楷體" w:hint="eastAsia"/>
              </w:rPr>
              <w:t>新竹企銀</w:t>
            </w:r>
          </w:p>
        </w:tc>
      </w:tr>
      <w:tr w:rsidR="003B4A4B" w:rsidRPr="003A5D4E" w14:paraId="45583046"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75B63434" w14:textId="77777777" w:rsidR="003B4A4B" w:rsidRPr="003A5D4E" w:rsidRDefault="003B4A4B" w:rsidP="003B4A4B">
            <w:pPr>
              <w:widowControl/>
              <w:rPr>
                <w:rFonts w:ascii="標楷體" w:eastAsia="標楷體" w:hAnsi="標楷體" w:cs="新細明體"/>
                <w:kern w:val="0"/>
              </w:rPr>
            </w:pPr>
            <w:r w:rsidRPr="00005F03">
              <w:rPr>
                <w:rFonts w:ascii="標楷體" w:eastAsia="標楷體" w:hAnsi="標楷體"/>
              </w:rPr>
              <w:t>45</w:t>
            </w:r>
          </w:p>
        </w:tc>
        <w:tc>
          <w:tcPr>
            <w:tcW w:w="4819" w:type="dxa"/>
            <w:tcBorders>
              <w:top w:val="nil"/>
              <w:left w:val="nil"/>
              <w:bottom w:val="single" w:sz="4" w:space="0" w:color="auto"/>
              <w:right w:val="single" w:sz="4" w:space="0" w:color="auto"/>
            </w:tcBorders>
            <w:shd w:val="clear" w:color="auto" w:fill="auto"/>
            <w:noWrap/>
          </w:tcPr>
          <w:p w14:paraId="69FDB6BC" w14:textId="77777777" w:rsidR="003B4A4B" w:rsidRPr="003A5D4E" w:rsidRDefault="003B4A4B" w:rsidP="003B4A4B">
            <w:pPr>
              <w:rPr>
                <w:rFonts w:ascii="標楷體" w:eastAsia="標楷體" w:hAnsi="標楷體"/>
              </w:rPr>
            </w:pPr>
            <w:r w:rsidRPr="00005F03">
              <w:rPr>
                <w:rFonts w:ascii="標楷體" w:eastAsia="標楷體" w:hAnsi="標楷體" w:hint="eastAsia"/>
              </w:rPr>
              <w:t>台中企銀</w:t>
            </w:r>
          </w:p>
        </w:tc>
      </w:tr>
      <w:tr w:rsidR="003B4A4B" w:rsidRPr="003A5D4E" w14:paraId="10450923"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6340CF6F" w14:textId="77777777" w:rsidR="003B4A4B" w:rsidRPr="003A5D4E" w:rsidRDefault="003B4A4B" w:rsidP="003B4A4B">
            <w:pPr>
              <w:widowControl/>
              <w:rPr>
                <w:rFonts w:ascii="標楷體" w:eastAsia="標楷體" w:hAnsi="標楷體" w:cs="新細明體"/>
                <w:kern w:val="0"/>
              </w:rPr>
            </w:pPr>
            <w:r w:rsidRPr="00005F03">
              <w:rPr>
                <w:rFonts w:ascii="標楷體" w:eastAsia="標楷體" w:hAnsi="標楷體"/>
              </w:rPr>
              <w:t>46</w:t>
            </w:r>
          </w:p>
        </w:tc>
        <w:tc>
          <w:tcPr>
            <w:tcW w:w="4819" w:type="dxa"/>
            <w:tcBorders>
              <w:top w:val="nil"/>
              <w:left w:val="nil"/>
              <w:bottom w:val="single" w:sz="4" w:space="0" w:color="auto"/>
              <w:right w:val="single" w:sz="4" w:space="0" w:color="auto"/>
            </w:tcBorders>
            <w:shd w:val="clear" w:color="auto" w:fill="auto"/>
            <w:noWrap/>
          </w:tcPr>
          <w:p w14:paraId="4862C5A4" w14:textId="77777777" w:rsidR="003B4A4B" w:rsidRPr="003A5D4E" w:rsidRDefault="003B4A4B" w:rsidP="003B4A4B">
            <w:pPr>
              <w:rPr>
                <w:rFonts w:ascii="標楷體" w:eastAsia="標楷體" w:hAnsi="標楷體"/>
              </w:rPr>
            </w:pPr>
            <w:r w:rsidRPr="00005F03">
              <w:rPr>
                <w:rFonts w:ascii="標楷體" w:eastAsia="標楷體" w:hAnsi="標楷體" w:hint="eastAsia"/>
              </w:rPr>
              <w:t>台南企銀</w:t>
            </w:r>
          </w:p>
        </w:tc>
      </w:tr>
      <w:tr w:rsidR="003B4A4B" w:rsidRPr="003A5D4E" w14:paraId="1C1B98B0"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437C2E0D" w14:textId="77777777" w:rsidR="003B4A4B" w:rsidRPr="003A5D4E" w:rsidRDefault="003B4A4B" w:rsidP="003B4A4B">
            <w:pPr>
              <w:widowControl/>
              <w:rPr>
                <w:rFonts w:ascii="標楷體" w:eastAsia="標楷體" w:hAnsi="標楷體" w:cs="新細明體"/>
                <w:kern w:val="0"/>
              </w:rPr>
            </w:pPr>
            <w:r w:rsidRPr="00005F03">
              <w:rPr>
                <w:rFonts w:ascii="標楷體" w:eastAsia="標楷體" w:hAnsi="標楷體"/>
              </w:rPr>
              <w:lastRenderedPageBreak/>
              <w:t>47</w:t>
            </w:r>
          </w:p>
        </w:tc>
        <w:tc>
          <w:tcPr>
            <w:tcW w:w="4819" w:type="dxa"/>
            <w:tcBorders>
              <w:top w:val="nil"/>
              <w:left w:val="nil"/>
              <w:bottom w:val="single" w:sz="4" w:space="0" w:color="auto"/>
              <w:right w:val="single" w:sz="4" w:space="0" w:color="auto"/>
            </w:tcBorders>
            <w:shd w:val="clear" w:color="auto" w:fill="auto"/>
            <w:noWrap/>
          </w:tcPr>
          <w:p w14:paraId="0DFF7441" w14:textId="77777777" w:rsidR="003B4A4B" w:rsidRPr="003A5D4E" w:rsidRDefault="003B4A4B" w:rsidP="003B4A4B">
            <w:pPr>
              <w:rPr>
                <w:rFonts w:ascii="標楷體" w:eastAsia="標楷體" w:hAnsi="標楷體"/>
              </w:rPr>
            </w:pPr>
            <w:r w:rsidRPr="00005F03">
              <w:rPr>
                <w:rFonts w:ascii="標楷體" w:eastAsia="標楷體" w:hAnsi="標楷體" w:hint="eastAsia"/>
              </w:rPr>
              <w:t>高雄企銀</w:t>
            </w:r>
          </w:p>
        </w:tc>
      </w:tr>
      <w:tr w:rsidR="003B4A4B" w:rsidRPr="003A5D4E" w14:paraId="037526C9"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69BD5ED1" w14:textId="77777777" w:rsidR="003B4A4B" w:rsidRPr="003A5D4E" w:rsidRDefault="003B4A4B" w:rsidP="003B4A4B">
            <w:pPr>
              <w:widowControl/>
              <w:rPr>
                <w:rFonts w:ascii="標楷體" w:eastAsia="標楷體" w:hAnsi="標楷體" w:cs="新細明體"/>
                <w:kern w:val="0"/>
              </w:rPr>
            </w:pPr>
            <w:r w:rsidRPr="00005F03">
              <w:rPr>
                <w:rFonts w:ascii="標楷體" w:eastAsia="標楷體" w:hAnsi="標楷體"/>
              </w:rPr>
              <w:t>48</w:t>
            </w:r>
          </w:p>
        </w:tc>
        <w:tc>
          <w:tcPr>
            <w:tcW w:w="4819" w:type="dxa"/>
            <w:tcBorders>
              <w:top w:val="nil"/>
              <w:left w:val="nil"/>
              <w:bottom w:val="single" w:sz="4" w:space="0" w:color="auto"/>
              <w:right w:val="single" w:sz="4" w:space="0" w:color="auto"/>
            </w:tcBorders>
            <w:shd w:val="clear" w:color="auto" w:fill="auto"/>
            <w:noWrap/>
          </w:tcPr>
          <w:p w14:paraId="20EB71B0" w14:textId="77777777" w:rsidR="003B4A4B" w:rsidRPr="003A5D4E" w:rsidRDefault="003B4A4B" w:rsidP="003B4A4B">
            <w:pPr>
              <w:rPr>
                <w:rFonts w:ascii="標楷體" w:eastAsia="標楷體" w:hAnsi="標楷體"/>
              </w:rPr>
            </w:pPr>
            <w:r w:rsidRPr="00005F03">
              <w:rPr>
                <w:rFonts w:ascii="標楷體" w:eastAsia="標楷體" w:hAnsi="標楷體" w:hint="eastAsia"/>
              </w:rPr>
              <w:t>花蓮企銀</w:t>
            </w:r>
          </w:p>
        </w:tc>
      </w:tr>
      <w:tr w:rsidR="003B4A4B" w:rsidRPr="003A5D4E" w14:paraId="307E4EE8"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405DA930" w14:textId="77777777" w:rsidR="003B4A4B" w:rsidRPr="003A5D4E" w:rsidRDefault="003B4A4B" w:rsidP="003B4A4B">
            <w:pPr>
              <w:widowControl/>
              <w:rPr>
                <w:rFonts w:ascii="標楷體" w:eastAsia="標楷體" w:hAnsi="標楷體" w:cs="新細明體"/>
                <w:kern w:val="0"/>
              </w:rPr>
            </w:pPr>
            <w:r w:rsidRPr="00005F03">
              <w:rPr>
                <w:rFonts w:ascii="標楷體" w:eastAsia="標楷體" w:hAnsi="標楷體"/>
              </w:rPr>
              <w:t>49</w:t>
            </w:r>
          </w:p>
        </w:tc>
        <w:tc>
          <w:tcPr>
            <w:tcW w:w="4819" w:type="dxa"/>
            <w:tcBorders>
              <w:top w:val="nil"/>
              <w:left w:val="nil"/>
              <w:bottom w:val="single" w:sz="4" w:space="0" w:color="auto"/>
              <w:right w:val="single" w:sz="4" w:space="0" w:color="auto"/>
            </w:tcBorders>
            <w:shd w:val="clear" w:color="auto" w:fill="auto"/>
            <w:noWrap/>
          </w:tcPr>
          <w:p w14:paraId="64306ACE" w14:textId="77777777" w:rsidR="003B4A4B" w:rsidRPr="003A5D4E" w:rsidRDefault="003B4A4B" w:rsidP="003B4A4B">
            <w:pPr>
              <w:rPr>
                <w:rFonts w:ascii="標楷體" w:eastAsia="標楷體" w:hAnsi="標楷體"/>
              </w:rPr>
            </w:pPr>
            <w:r w:rsidRPr="00005F03">
              <w:rPr>
                <w:rFonts w:ascii="標楷體" w:eastAsia="標楷體" w:hAnsi="標楷體" w:hint="eastAsia"/>
              </w:rPr>
              <w:t>台東企銀</w:t>
            </w:r>
          </w:p>
        </w:tc>
      </w:tr>
      <w:tr w:rsidR="003B4A4B" w:rsidRPr="003A5D4E" w14:paraId="598F1FCD"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78A5ED99" w14:textId="77777777" w:rsidR="003B4A4B" w:rsidRPr="003A5D4E" w:rsidRDefault="003B4A4B" w:rsidP="003B4A4B">
            <w:pPr>
              <w:widowControl/>
              <w:rPr>
                <w:rFonts w:ascii="標楷體" w:eastAsia="標楷體" w:hAnsi="標楷體" w:cs="新細明體"/>
                <w:kern w:val="0"/>
              </w:rPr>
            </w:pPr>
            <w:r w:rsidRPr="00005F03">
              <w:rPr>
                <w:rFonts w:ascii="標楷體" w:eastAsia="標楷體" w:hAnsi="標楷體"/>
              </w:rPr>
              <w:t>50</w:t>
            </w:r>
          </w:p>
        </w:tc>
        <w:tc>
          <w:tcPr>
            <w:tcW w:w="4819" w:type="dxa"/>
            <w:tcBorders>
              <w:top w:val="nil"/>
              <w:left w:val="nil"/>
              <w:bottom w:val="single" w:sz="4" w:space="0" w:color="auto"/>
              <w:right w:val="single" w:sz="4" w:space="0" w:color="auto"/>
            </w:tcBorders>
            <w:shd w:val="clear" w:color="auto" w:fill="auto"/>
            <w:noWrap/>
          </w:tcPr>
          <w:p w14:paraId="10990630" w14:textId="77777777" w:rsidR="003B4A4B" w:rsidRPr="003A5D4E" w:rsidRDefault="003B4A4B" w:rsidP="003B4A4B">
            <w:pPr>
              <w:rPr>
                <w:rFonts w:ascii="標楷體" w:eastAsia="標楷體" w:hAnsi="標楷體"/>
              </w:rPr>
            </w:pPr>
            <w:r w:rsidRPr="00005F03">
              <w:rPr>
                <w:rFonts w:ascii="標楷體" w:eastAsia="標楷體" w:hAnsi="標楷體" w:hint="eastAsia"/>
              </w:rPr>
              <w:t>第一銀行</w:t>
            </w:r>
          </w:p>
        </w:tc>
      </w:tr>
      <w:tr w:rsidR="003B4A4B" w:rsidRPr="003A5D4E" w14:paraId="22E34D0C"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62C3D66F" w14:textId="77777777" w:rsidR="003B4A4B" w:rsidRPr="003A5D4E" w:rsidRDefault="003B4A4B" w:rsidP="003B4A4B">
            <w:pPr>
              <w:widowControl/>
              <w:rPr>
                <w:rFonts w:ascii="標楷體" w:eastAsia="標楷體" w:hAnsi="標楷體" w:cs="新細明體"/>
                <w:kern w:val="0"/>
              </w:rPr>
            </w:pPr>
            <w:r w:rsidRPr="00005F03">
              <w:rPr>
                <w:rFonts w:ascii="標楷體" w:eastAsia="標楷體" w:hAnsi="標楷體"/>
              </w:rPr>
              <w:t>51</w:t>
            </w:r>
          </w:p>
        </w:tc>
        <w:tc>
          <w:tcPr>
            <w:tcW w:w="4819" w:type="dxa"/>
            <w:tcBorders>
              <w:top w:val="nil"/>
              <w:left w:val="nil"/>
              <w:bottom w:val="single" w:sz="4" w:space="0" w:color="auto"/>
              <w:right w:val="single" w:sz="4" w:space="0" w:color="auto"/>
            </w:tcBorders>
            <w:shd w:val="clear" w:color="auto" w:fill="auto"/>
            <w:noWrap/>
          </w:tcPr>
          <w:p w14:paraId="0E064DCC" w14:textId="77777777" w:rsidR="003B4A4B" w:rsidRPr="003A5D4E" w:rsidRDefault="003B4A4B" w:rsidP="003B4A4B">
            <w:pPr>
              <w:rPr>
                <w:rFonts w:ascii="標楷體" w:eastAsia="標楷體" w:hAnsi="標楷體"/>
              </w:rPr>
            </w:pPr>
            <w:r w:rsidRPr="00005F03">
              <w:rPr>
                <w:rFonts w:ascii="標楷體" w:eastAsia="標楷體" w:hAnsi="標楷體" w:hint="eastAsia"/>
              </w:rPr>
              <w:t>郵局</w:t>
            </w:r>
          </w:p>
        </w:tc>
      </w:tr>
      <w:tr w:rsidR="003B4A4B" w:rsidRPr="003A5D4E" w14:paraId="27AD1BAA"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050F9935" w14:textId="77777777" w:rsidR="003B4A4B" w:rsidRPr="003A5D4E" w:rsidRDefault="003B4A4B" w:rsidP="003B4A4B">
            <w:pPr>
              <w:widowControl/>
              <w:rPr>
                <w:rFonts w:ascii="標楷體" w:eastAsia="標楷體" w:hAnsi="標楷體" w:cs="新細明體"/>
                <w:kern w:val="0"/>
              </w:rPr>
            </w:pPr>
            <w:r w:rsidRPr="00005F03">
              <w:rPr>
                <w:rFonts w:ascii="標楷體" w:eastAsia="標楷體" w:hAnsi="標楷體"/>
              </w:rPr>
              <w:t>52</w:t>
            </w:r>
          </w:p>
        </w:tc>
        <w:tc>
          <w:tcPr>
            <w:tcW w:w="4819" w:type="dxa"/>
            <w:tcBorders>
              <w:top w:val="nil"/>
              <w:left w:val="nil"/>
              <w:bottom w:val="single" w:sz="4" w:space="0" w:color="auto"/>
              <w:right w:val="single" w:sz="4" w:space="0" w:color="auto"/>
            </w:tcBorders>
            <w:shd w:val="clear" w:color="auto" w:fill="auto"/>
            <w:noWrap/>
          </w:tcPr>
          <w:p w14:paraId="4275438C" w14:textId="77777777" w:rsidR="003B4A4B" w:rsidRPr="003A5D4E" w:rsidRDefault="003B4A4B" w:rsidP="003B4A4B">
            <w:pPr>
              <w:rPr>
                <w:rFonts w:ascii="標楷體" w:eastAsia="標楷體" w:hAnsi="標楷體"/>
              </w:rPr>
            </w:pPr>
            <w:r w:rsidRPr="00005F03">
              <w:rPr>
                <w:rFonts w:ascii="標楷體" w:eastAsia="標楷體" w:hAnsi="標楷體" w:hint="eastAsia"/>
              </w:rPr>
              <w:t>德意志銀</w:t>
            </w:r>
          </w:p>
        </w:tc>
      </w:tr>
      <w:tr w:rsidR="003B4A4B" w:rsidRPr="003A5D4E" w14:paraId="0D70E2B5"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370B1F60" w14:textId="77777777" w:rsidR="003B4A4B" w:rsidRPr="003A5D4E" w:rsidRDefault="003B4A4B" w:rsidP="003B4A4B">
            <w:pPr>
              <w:widowControl/>
              <w:rPr>
                <w:rFonts w:ascii="標楷體" w:eastAsia="標楷體" w:hAnsi="標楷體" w:cs="新細明體"/>
                <w:kern w:val="0"/>
              </w:rPr>
            </w:pPr>
            <w:r w:rsidRPr="00005F03">
              <w:rPr>
                <w:rFonts w:ascii="標楷體" w:eastAsia="標楷體" w:hAnsi="標楷體"/>
              </w:rPr>
              <w:t>53</w:t>
            </w:r>
          </w:p>
        </w:tc>
        <w:tc>
          <w:tcPr>
            <w:tcW w:w="4819" w:type="dxa"/>
            <w:tcBorders>
              <w:top w:val="nil"/>
              <w:left w:val="nil"/>
              <w:bottom w:val="single" w:sz="4" w:space="0" w:color="auto"/>
              <w:right w:val="single" w:sz="4" w:space="0" w:color="auto"/>
            </w:tcBorders>
            <w:shd w:val="clear" w:color="auto" w:fill="auto"/>
            <w:noWrap/>
          </w:tcPr>
          <w:p w14:paraId="40BF7ED1" w14:textId="77777777" w:rsidR="003B4A4B" w:rsidRPr="003A5D4E" w:rsidRDefault="003B4A4B" w:rsidP="003B4A4B">
            <w:pPr>
              <w:rPr>
                <w:rFonts w:ascii="標楷體" w:eastAsia="標楷體" w:hAnsi="標楷體"/>
              </w:rPr>
            </w:pPr>
            <w:r w:rsidRPr="00005F03">
              <w:rPr>
                <w:rFonts w:ascii="標楷體" w:eastAsia="標楷體" w:hAnsi="標楷體" w:hint="eastAsia"/>
              </w:rPr>
              <w:t>美商漢華</w:t>
            </w:r>
          </w:p>
        </w:tc>
      </w:tr>
      <w:tr w:rsidR="003B4A4B" w:rsidRPr="003A5D4E" w14:paraId="33E41BAC"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3EB5F7DF" w14:textId="77777777" w:rsidR="003B4A4B" w:rsidRPr="003A5D4E" w:rsidRDefault="003B4A4B" w:rsidP="003B4A4B">
            <w:pPr>
              <w:widowControl/>
              <w:rPr>
                <w:rFonts w:ascii="標楷體" w:eastAsia="標楷體" w:hAnsi="標楷體" w:cs="新細明體"/>
                <w:kern w:val="0"/>
              </w:rPr>
            </w:pPr>
            <w:r w:rsidRPr="00005F03">
              <w:rPr>
                <w:rFonts w:ascii="標楷體" w:eastAsia="標楷體" w:hAnsi="標楷體"/>
              </w:rPr>
              <w:t>54</w:t>
            </w:r>
          </w:p>
        </w:tc>
        <w:tc>
          <w:tcPr>
            <w:tcW w:w="4819" w:type="dxa"/>
            <w:tcBorders>
              <w:top w:val="nil"/>
              <w:left w:val="nil"/>
              <w:bottom w:val="single" w:sz="4" w:space="0" w:color="auto"/>
              <w:right w:val="single" w:sz="4" w:space="0" w:color="auto"/>
            </w:tcBorders>
            <w:shd w:val="clear" w:color="auto" w:fill="auto"/>
            <w:noWrap/>
          </w:tcPr>
          <w:p w14:paraId="65F2EFBD" w14:textId="77777777" w:rsidR="003B4A4B" w:rsidRPr="003A5D4E" w:rsidRDefault="003B4A4B" w:rsidP="003B4A4B">
            <w:pPr>
              <w:rPr>
                <w:rFonts w:ascii="標楷體" w:eastAsia="標楷體" w:hAnsi="標楷體"/>
              </w:rPr>
            </w:pPr>
            <w:r w:rsidRPr="00005F03">
              <w:rPr>
                <w:rFonts w:ascii="標楷體" w:eastAsia="標楷體" w:hAnsi="標楷體" w:hint="eastAsia"/>
              </w:rPr>
              <w:t>加大皇銀</w:t>
            </w:r>
          </w:p>
        </w:tc>
      </w:tr>
      <w:tr w:rsidR="003B4A4B" w:rsidRPr="003A5D4E" w14:paraId="67D30557"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5106728B" w14:textId="77777777" w:rsidR="003B4A4B" w:rsidRPr="003A5D4E" w:rsidRDefault="003B4A4B" w:rsidP="003B4A4B">
            <w:pPr>
              <w:widowControl/>
              <w:rPr>
                <w:rFonts w:ascii="標楷體" w:eastAsia="標楷體" w:hAnsi="標楷體" w:cs="新細明體"/>
                <w:kern w:val="0"/>
              </w:rPr>
            </w:pPr>
            <w:r w:rsidRPr="00005F03">
              <w:rPr>
                <w:rFonts w:ascii="標楷體" w:eastAsia="標楷體" w:hAnsi="標楷體"/>
              </w:rPr>
              <w:t>55</w:t>
            </w:r>
          </w:p>
        </w:tc>
        <w:tc>
          <w:tcPr>
            <w:tcW w:w="4819" w:type="dxa"/>
            <w:tcBorders>
              <w:top w:val="nil"/>
              <w:left w:val="nil"/>
              <w:bottom w:val="single" w:sz="4" w:space="0" w:color="auto"/>
              <w:right w:val="single" w:sz="4" w:space="0" w:color="auto"/>
            </w:tcBorders>
            <w:shd w:val="clear" w:color="auto" w:fill="auto"/>
            <w:noWrap/>
          </w:tcPr>
          <w:p w14:paraId="7F652F42" w14:textId="77777777" w:rsidR="003B4A4B" w:rsidRPr="003A5D4E" w:rsidRDefault="003B4A4B" w:rsidP="003B4A4B">
            <w:pPr>
              <w:rPr>
                <w:rFonts w:ascii="標楷體" w:eastAsia="標楷體" w:hAnsi="標楷體"/>
              </w:rPr>
            </w:pPr>
            <w:r w:rsidRPr="00005F03">
              <w:rPr>
                <w:rFonts w:ascii="標楷體" w:eastAsia="標楷體" w:hAnsi="標楷體" w:hint="eastAsia"/>
              </w:rPr>
              <w:t>華南銀行</w:t>
            </w:r>
          </w:p>
        </w:tc>
      </w:tr>
      <w:tr w:rsidR="003B4A4B" w:rsidRPr="003A5D4E" w14:paraId="00A935D3"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2580B8F1" w14:textId="77777777" w:rsidR="003B4A4B" w:rsidRPr="003A5D4E" w:rsidRDefault="003B4A4B" w:rsidP="003B4A4B">
            <w:pPr>
              <w:widowControl/>
              <w:rPr>
                <w:rFonts w:ascii="標楷體" w:eastAsia="標楷體" w:hAnsi="標楷體" w:cs="新細明體"/>
                <w:kern w:val="0"/>
              </w:rPr>
            </w:pPr>
            <w:r w:rsidRPr="00005F03">
              <w:rPr>
                <w:rFonts w:ascii="標楷體" w:eastAsia="標楷體" w:hAnsi="標楷體"/>
              </w:rPr>
              <w:t>56</w:t>
            </w:r>
          </w:p>
        </w:tc>
        <w:tc>
          <w:tcPr>
            <w:tcW w:w="4819" w:type="dxa"/>
            <w:tcBorders>
              <w:top w:val="nil"/>
              <w:left w:val="nil"/>
              <w:bottom w:val="single" w:sz="4" w:space="0" w:color="auto"/>
              <w:right w:val="single" w:sz="4" w:space="0" w:color="auto"/>
            </w:tcBorders>
            <w:shd w:val="clear" w:color="auto" w:fill="auto"/>
            <w:noWrap/>
          </w:tcPr>
          <w:p w14:paraId="5643C353" w14:textId="77777777" w:rsidR="003B4A4B" w:rsidRPr="003A5D4E" w:rsidRDefault="003B4A4B" w:rsidP="003B4A4B">
            <w:pPr>
              <w:rPr>
                <w:rFonts w:ascii="標楷體" w:eastAsia="標楷體" w:hAnsi="標楷體"/>
              </w:rPr>
            </w:pPr>
            <w:r w:rsidRPr="00005F03">
              <w:rPr>
                <w:rFonts w:ascii="標楷體" w:eastAsia="標楷體" w:hAnsi="標楷體" w:hint="eastAsia"/>
              </w:rPr>
              <w:t>法國里昂</w:t>
            </w:r>
          </w:p>
        </w:tc>
      </w:tr>
      <w:tr w:rsidR="003B4A4B" w:rsidRPr="003A5D4E" w14:paraId="297A748C"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76829DFD" w14:textId="77777777" w:rsidR="003B4A4B" w:rsidRPr="003A5D4E" w:rsidRDefault="003B4A4B" w:rsidP="003B4A4B">
            <w:pPr>
              <w:widowControl/>
              <w:rPr>
                <w:rFonts w:ascii="標楷體" w:eastAsia="標楷體" w:hAnsi="標楷體" w:cs="新細明體"/>
                <w:kern w:val="0"/>
              </w:rPr>
            </w:pPr>
            <w:r w:rsidRPr="00005F03">
              <w:rPr>
                <w:rFonts w:ascii="標楷體" w:eastAsia="標楷體" w:hAnsi="標楷體"/>
              </w:rPr>
              <w:t>57</w:t>
            </w:r>
          </w:p>
        </w:tc>
        <w:tc>
          <w:tcPr>
            <w:tcW w:w="4819" w:type="dxa"/>
            <w:tcBorders>
              <w:top w:val="nil"/>
              <w:left w:val="nil"/>
              <w:bottom w:val="single" w:sz="4" w:space="0" w:color="auto"/>
              <w:right w:val="single" w:sz="4" w:space="0" w:color="auto"/>
            </w:tcBorders>
            <w:shd w:val="clear" w:color="auto" w:fill="auto"/>
            <w:noWrap/>
          </w:tcPr>
          <w:p w14:paraId="0BF3F7EA" w14:textId="77777777" w:rsidR="003B4A4B" w:rsidRPr="003A5D4E" w:rsidRDefault="003B4A4B" w:rsidP="003B4A4B">
            <w:pPr>
              <w:rPr>
                <w:rFonts w:ascii="標楷體" w:eastAsia="標楷體" w:hAnsi="標楷體"/>
              </w:rPr>
            </w:pPr>
            <w:r w:rsidRPr="00005F03">
              <w:rPr>
                <w:rFonts w:ascii="標楷體" w:eastAsia="標楷體" w:hAnsi="標楷體" w:hint="eastAsia"/>
              </w:rPr>
              <w:t>萬通銀行</w:t>
            </w:r>
          </w:p>
        </w:tc>
      </w:tr>
      <w:tr w:rsidR="003B4A4B" w:rsidRPr="003A5D4E" w14:paraId="5AD8DB6B"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59D5DC99" w14:textId="77777777" w:rsidR="003B4A4B" w:rsidRPr="003A5D4E" w:rsidRDefault="003B4A4B" w:rsidP="003B4A4B">
            <w:pPr>
              <w:widowControl/>
              <w:rPr>
                <w:rFonts w:ascii="標楷體" w:eastAsia="標楷體" w:hAnsi="標楷體" w:cs="新細明體"/>
                <w:kern w:val="0"/>
              </w:rPr>
            </w:pPr>
            <w:r w:rsidRPr="00005F03">
              <w:rPr>
                <w:rFonts w:ascii="標楷體" w:eastAsia="標楷體" w:hAnsi="標楷體"/>
              </w:rPr>
              <w:t>58</w:t>
            </w:r>
          </w:p>
        </w:tc>
        <w:tc>
          <w:tcPr>
            <w:tcW w:w="4819" w:type="dxa"/>
            <w:tcBorders>
              <w:top w:val="nil"/>
              <w:left w:val="nil"/>
              <w:bottom w:val="single" w:sz="4" w:space="0" w:color="auto"/>
              <w:right w:val="single" w:sz="4" w:space="0" w:color="auto"/>
            </w:tcBorders>
            <w:shd w:val="clear" w:color="auto" w:fill="auto"/>
            <w:noWrap/>
          </w:tcPr>
          <w:p w14:paraId="7C7CCD31" w14:textId="77777777" w:rsidR="003B4A4B" w:rsidRPr="003A5D4E" w:rsidRDefault="003B4A4B" w:rsidP="003B4A4B">
            <w:pPr>
              <w:rPr>
                <w:rFonts w:ascii="標楷體" w:eastAsia="標楷體" w:hAnsi="標楷體"/>
              </w:rPr>
            </w:pPr>
            <w:r w:rsidRPr="00005F03">
              <w:rPr>
                <w:rFonts w:ascii="標楷體" w:eastAsia="標楷體" w:hAnsi="標楷體" w:hint="eastAsia"/>
              </w:rPr>
              <w:t>大安銀行</w:t>
            </w:r>
          </w:p>
        </w:tc>
      </w:tr>
      <w:tr w:rsidR="003B4A4B" w:rsidRPr="003A5D4E" w14:paraId="76817895"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4C667335" w14:textId="77777777" w:rsidR="003B4A4B" w:rsidRPr="003A5D4E" w:rsidRDefault="003B4A4B" w:rsidP="003B4A4B">
            <w:pPr>
              <w:widowControl/>
              <w:rPr>
                <w:rFonts w:ascii="標楷體" w:eastAsia="標楷體" w:hAnsi="標楷體" w:cs="新細明體"/>
                <w:kern w:val="0"/>
              </w:rPr>
            </w:pPr>
            <w:r w:rsidRPr="00005F03">
              <w:rPr>
                <w:rFonts w:ascii="標楷體" w:eastAsia="標楷體" w:hAnsi="標楷體"/>
              </w:rPr>
              <w:t>59</w:t>
            </w:r>
          </w:p>
        </w:tc>
        <w:tc>
          <w:tcPr>
            <w:tcW w:w="4819" w:type="dxa"/>
            <w:tcBorders>
              <w:top w:val="nil"/>
              <w:left w:val="nil"/>
              <w:bottom w:val="single" w:sz="4" w:space="0" w:color="auto"/>
              <w:right w:val="single" w:sz="4" w:space="0" w:color="auto"/>
            </w:tcBorders>
            <w:shd w:val="clear" w:color="auto" w:fill="auto"/>
            <w:noWrap/>
          </w:tcPr>
          <w:p w14:paraId="115EA235" w14:textId="77777777" w:rsidR="003B4A4B" w:rsidRPr="003A5D4E" w:rsidRDefault="003B4A4B" w:rsidP="003B4A4B">
            <w:pPr>
              <w:rPr>
                <w:rFonts w:ascii="標楷體" w:eastAsia="標楷體" w:hAnsi="標楷體"/>
              </w:rPr>
            </w:pPr>
            <w:r w:rsidRPr="00005F03">
              <w:rPr>
                <w:rFonts w:ascii="標楷體" w:eastAsia="標楷體" w:hAnsi="標楷體" w:hint="eastAsia"/>
              </w:rPr>
              <w:t>聯邦銀行</w:t>
            </w:r>
          </w:p>
        </w:tc>
      </w:tr>
      <w:tr w:rsidR="003B4A4B" w:rsidRPr="003A5D4E" w14:paraId="7B661C9F"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5FFBE835" w14:textId="77777777" w:rsidR="003B4A4B" w:rsidRPr="003A5D4E" w:rsidRDefault="003B4A4B" w:rsidP="003B4A4B">
            <w:pPr>
              <w:widowControl/>
              <w:rPr>
                <w:rFonts w:ascii="標楷體" w:eastAsia="標楷體" w:hAnsi="標楷體" w:cs="新細明體"/>
                <w:kern w:val="0"/>
              </w:rPr>
            </w:pPr>
            <w:r w:rsidRPr="00005F03">
              <w:rPr>
                <w:rFonts w:ascii="標楷體" w:eastAsia="標楷體" w:hAnsi="標楷體"/>
              </w:rPr>
              <w:t>60</w:t>
            </w:r>
          </w:p>
        </w:tc>
        <w:tc>
          <w:tcPr>
            <w:tcW w:w="4819" w:type="dxa"/>
            <w:tcBorders>
              <w:top w:val="nil"/>
              <w:left w:val="nil"/>
              <w:bottom w:val="single" w:sz="4" w:space="0" w:color="auto"/>
              <w:right w:val="single" w:sz="4" w:space="0" w:color="auto"/>
            </w:tcBorders>
            <w:shd w:val="clear" w:color="auto" w:fill="auto"/>
            <w:noWrap/>
          </w:tcPr>
          <w:p w14:paraId="5E0831AA" w14:textId="77777777" w:rsidR="003B4A4B" w:rsidRPr="003A5D4E" w:rsidRDefault="003B4A4B" w:rsidP="003B4A4B">
            <w:pPr>
              <w:rPr>
                <w:rFonts w:ascii="標楷體" w:eastAsia="標楷體" w:hAnsi="標楷體"/>
              </w:rPr>
            </w:pPr>
            <w:r w:rsidRPr="00005F03">
              <w:rPr>
                <w:rFonts w:ascii="標楷體" w:eastAsia="標楷體" w:hAnsi="標楷體" w:hint="eastAsia"/>
              </w:rPr>
              <w:t>中華商銀</w:t>
            </w:r>
          </w:p>
        </w:tc>
      </w:tr>
      <w:tr w:rsidR="003B4A4B" w:rsidRPr="003A5D4E" w14:paraId="63F4ABB6"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1765061C" w14:textId="77777777" w:rsidR="003B4A4B" w:rsidRPr="003A5D4E" w:rsidRDefault="003B4A4B" w:rsidP="003B4A4B">
            <w:pPr>
              <w:widowControl/>
              <w:rPr>
                <w:rFonts w:ascii="標楷體" w:eastAsia="標楷體" w:hAnsi="標楷體" w:cs="新細明體"/>
                <w:kern w:val="0"/>
              </w:rPr>
            </w:pPr>
            <w:r w:rsidRPr="00005F03">
              <w:rPr>
                <w:rFonts w:ascii="標楷體" w:eastAsia="標楷體" w:hAnsi="標楷體"/>
              </w:rPr>
              <w:t>61</w:t>
            </w:r>
          </w:p>
        </w:tc>
        <w:tc>
          <w:tcPr>
            <w:tcW w:w="4819" w:type="dxa"/>
            <w:tcBorders>
              <w:top w:val="nil"/>
              <w:left w:val="nil"/>
              <w:bottom w:val="single" w:sz="4" w:space="0" w:color="auto"/>
              <w:right w:val="single" w:sz="4" w:space="0" w:color="auto"/>
            </w:tcBorders>
            <w:shd w:val="clear" w:color="auto" w:fill="auto"/>
            <w:noWrap/>
          </w:tcPr>
          <w:p w14:paraId="19A82DE0" w14:textId="77777777" w:rsidR="003B4A4B" w:rsidRPr="003A5D4E" w:rsidRDefault="003B4A4B" w:rsidP="003B4A4B">
            <w:pPr>
              <w:rPr>
                <w:rFonts w:ascii="標楷體" w:eastAsia="標楷體" w:hAnsi="標楷體"/>
              </w:rPr>
            </w:pPr>
            <w:r w:rsidRPr="00005F03">
              <w:rPr>
                <w:rFonts w:ascii="標楷體" w:eastAsia="標楷體" w:hAnsi="標楷體" w:hint="eastAsia"/>
              </w:rPr>
              <w:t>遠東商銀</w:t>
            </w:r>
          </w:p>
        </w:tc>
      </w:tr>
      <w:tr w:rsidR="003B4A4B" w:rsidRPr="003A5D4E" w14:paraId="1A1A965F"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3C6C4DF1" w14:textId="77777777" w:rsidR="003B4A4B" w:rsidRPr="003A5D4E" w:rsidRDefault="003B4A4B" w:rsidP="003B4A4B">
            <w:pPr>
              <w:widowControl/>
              <w:rPr>
                <w:rFonts w:ascii="標楷體" w:eastAsia="標楷體" w:hAnsi="標楷體" w:cs="新細明體"/>
                <w:kern w:val="0"/>
              </w:rPr>
            </w:pPr>
            <w:r w:rsidRPr="00005F03">
              <w:rPr>
                <w:rFonts w:ascii="標楷體" w:eastAsia="標楷體" w:hAnsi="標楷體"/>
              </w:rPr>
              <w:t>62</w:t>
            </w:r>
          </w:p>
        </w:tc>
        <w:tc>
          <w:tcPr>
            <w:tcW w:w="4819" w:type="dxa"/>
            <w:tcBorders>
              <w:top w:val="nil"/>
              <w:left w:val="nil"/>
              <w:bottom w:val="single" w:sz="4" w:space="0" w:color="auto"/>
              <w:right w:val="single" w:sz="4" w:space="0" w:color="auto"/>
            </w:tcBorders>
            <w:shd w:val="clear" w:color="auto" w:fill="auto"/>
            <w:noWrap/>
          </w:tcPr>
          <w:p w14:paraId="21F6F4D0" w14:textId="77777777" w:rsidR="003B4A4B" w:rsidRPr="003A5D4E" w:rsidRDefault="003B4A4B" w:rsidP="003B4A4B">
            <w:pPr>
              <w:rPr>
                <w:rFonts w:ascii="標楷體" w:eastAsia="標楷體" w:hAnsi="標楷體"/>
              </w:rPr>
            </w:pPr>
            <w:r w:rsidRPr="00005F03">
              <w:rPr>
                <w:rFonts w:ascii="標楷體" w:eastAsia="標楷體" w:hAnsi="標楷體" w:hint="eastAsia"/>
              </w:rPr>
              <w:t>亞太商銀</w:t>
            </w:r>
          </w:p>
        </w:tc>
      </w:tr>
      <w:tr w:rsidR="003B4A4B" w:rsidRPr="003A5D4E" w14:paraId="5B386F1C"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090786F1" w14:textId="77777777" w:rsidR="003B4A4B" w:rsidRPr="003A5D4E" w:rsidRDefault="003B4A4B" w:rsidP="003B4A4B">
            <w:pPr>
              <w:widowControl/>
              <w:rPr>
                <w:rFonts w:ascii="標楷體" w:eastAsia="標楷體" w:hAnsi="標楷體" w:cs="新細明體"/>
                <w:kern w:val="0"/>
              </w:rPr>
            </w:pPr>
            <w:r w:rsidRPr="00005F03">
              <w:rPr>
                <w:rFonts w:ascii="標楷體" w:eastAsia="標楷體" w:hAnsi="標楷體"/>
              </w:rPr>
              <w:t>63</w:t>
            </w:r>
          </w:p>
        </w:tc>
        <w:tc>
          <w:tcPr>
            <w:tcW w:w="4819" w:type="dxa"/>
            <w:tcBorders>
              <w:top w:val="nil"/>
              <w:left w:val="nil"/>
              <w:bottom w:val="single" w:sz="4" w:space="0" w:color="auto"/>
              <w:right w:val="single" w:sz="4" w:space="0" w:color="auto"/>
            </w:tcBorders>
            <w:shd w:val="clear" w:color="auto" w:fill="auto"/>
            <w:noWrap/>
          </w:tcPr>
          <w:p w14:paraId="00D08985" w14:textId="77777777" w:rsidR="003B4A4B" w:rsidRPr="003A5D4E" w:rsidRDefault="003B4A4B" w:rsidP="003B4A4B">
            <w:pPr>
              <w:rPr>
                <w:rFonts w:ascii="標楷體" w:eastAsia="標楷體" w:hAnsi="標楷體"/>
              </w:rPr>
            </w:pPr>
            <w:r w:rsidRPr="00005F03">
              <w:rPr>
                <w:rFonts w:ascii="標楷體" w:eastAsia="標楷體" w:hAnsi="標楷體" w:hint="eastAsia"/>
              </w:rPr>
              <w:t>華信銀行</w:t>
            </w:r>
          </w:p>
        </w:tc>
      </w:tr>
      <w:tr w:rsidR="003B4A4B" w:rsidRPr="003A5D4E" w14:paraId="5BB56849"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1F0B5D11" w14:textId="77777777" w:rsidR="003B4A4B" w:rsidRPr="003A5D4E" w:rsidRDefault="003B4A4B" w:rsidP="003B4A4B">
            <w:pPr>
              <w:widowControl/>
              <w:rPr>
                <w:rFonts w:ascii="標楷體" w:eastAsia="標楷體" w:hAnsi="標楷體" w:cs="新細明體"/>
                <w:kern w:val="0"/>
              </w:rPr>
            </w:pPr>
            <w:r w:rsidRPr="00005F03">
              <w:rPr>
                <w:rFonts w:ascii="標楷體" w:eastAsia="標楷體" w:hAnsi="標楷體"/>
              </w:rPr>
              <w:t>64</w:t>
            </w:r>
          </w:p>
        </w:tc>
        <w:tc>
          <w:tcPr>
            <w:tcW w:w="4819" w:type="dxa"/>
            <w:tcBorders>
              <w:top w:val="nil"/>
              <w:left w:val="nil"/>
              <w:bottom w:val="single" w:sz="4" w:space="0" w:color="auto"/>
              <w:right w:val="single" w:sz="4" w:space="0" w:color="auto"/>
            </w:tcBorders>
            <w:shd w:val="clear" w:color="auto" w:fill="auto"/>
            <w:noWrap/>
          </w:tcPr>
          <w:p w14:paraId="11FE1697" w14:textId="77777777" w:rsidR="003B4A4B" w:rsidRPr="003A5D4E" w:rsidRDefault="003B4A4B" w:rsidP="003B4A4B">
            <w:pPr>
              <w:rPr>
                <w:rFonts w:ascii="標楷體" w:eastAsia="標楷體" w:hAnsi="標楷體"/>
              </w:rPr>
            </w:pPr>
            <w:r w:rsidRPr="00005F03">
              <w:rPr>
                <w:rFonts w:ascii="標楷體" w:eastAsia="標楷體" w:hAnsi="標楷體" w:hint="eastAsia"/>
              </w:rPr>
              <w:t>玉山商銀</w:t>
            </w:r>
          </w:p>
        </w:tc>
      </w:tr>
      <w:tr w:rsidR="003B4A4B" w:rsidRPr="003A5D4E" w14:paraId="67710AAB"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596E92A8" w14:textId="77777777" w:rsidR="003B4A4B" w:rsidRPr="003A5D4E" w:rsidRDefault="003B4A4B" w:rsidP="003B4A4B">
            <w:pPr>
              <w:widowControl/>
              <w:rPr>
                <w:rFonts w:ascii="標楷體" w:eastAsia="標楷體" w:hAnsi="標楷體" w:cs="新細明體"/>
                <w:kern w:val="0"/>
              </w:rPr>
            </w:pPr>
            <w:r w:rsidRPr="00005F03">
              <w:rPr>
                <w:rFonts w:ascii="標楷體" w:eastAsia="標楷體" w:hAnsi="標楷體"/>
              </w:rPr>
              <w:t>65</w:t>
            </w:r>
          </w:p>
        </w:tc>
        <w:tc>
          <w:tcPr>
            <w:tcW w:w="4819" w:type="dxa"/>
            <w:tcBorders>
              <w:top w:val="nil"/>
              <w:left w:val="nil"/>
              <w:bottom w:val="single" w:sz="4" w:space="0" w:color="auto"/>
              <w:right w:val="single" w:sz="4" w:space="0" w:color="auto"/>
            </w:tcBorders>
            <w:shd w:val="clear" w:color="auto" w:fill="auto"/>
            <w:noWrap/>
          </w:tcPr>
          <w:p w14:paraId="01FD2495" w14:textId="77777777" w:rsidR="003B4A4B" w:rsidRPr="003A5D4E" w:rsidRDefault="003B4A4B" w:rsidP="003B4A4B">
            <w:pPr>
              <w:rPr>
                <w:rFonts w:ascii="標楷體" w:eastAsia="標楷體" w:hAnsi="標楷體"/>
              </w:rPr>
            </w:pPr>
            <w:r w:rsidRPr="00005F03">
              <w:rPr>
                <w:rFonts w:ascii="標楷體" w:eastAsia="標楷體" w:hAnsi="標楷體" w:hint="eastAsia"/>
              </w:rPr>
              <w:t>萬泰銀行</w:t>
            </w:r>
          </w:p>
        </w:tc>
      </w:tr>
      <w:tr w:rsidR="003B4A4B" w:rsidRPr="003A5D4E" w14:paraId="57C8883F"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76B33835" w14:textId="77777777" w:rsidR="003B4A4B" w:rsidRPr="003A5D4E" w:rsidRDefault="003B4A4B" w:rsidP="003B4A4B">
            <w:pPr>
              <w:widowControl/>
              <w:rPr>
                <w:rFonts w:ascii="標楷體" w:eastAsia="標楷體" w:hAnsi="標楷體" w:cs="新細明體"/>
                <w:kern w:val="0"/>
              </w:rPr>
            </w:pPr>
            <w:r w:rsidRPr="00005F03">
              <w:rPr>
                <w:rFonts w:ascii="標楷體" w:eastAsia="標楷體" w:hAnsi="標楷體"/>
              </w:rPr>
              <w:t>66</w:t>
            </w:r>
          </w:p>
        </w:tc>
        <w:tc>
          <w:tcPr>
            <w:tcW w:w="4819" w:type="dxa"/>
            <w:tcBorders>
              <w:top w:val="nil"/>
              <w:left w:val="nil"/>
              <w:bottom w:val="single" w:sz="4" w:space="0" w:color="auto"/>
              <w:right w:val="single" w:sz="4" w:space="0" w:color="auto"/>
            </w:tcBorders>
            <w:shd w:val="clear" w:color="auto" w:fill="auto"/>
            <w:noWrap/>
          </w:tcPr>
          <w:p w14:paraId="54804449" w14:textId="77777777" w:rsidR="003B4A4B" w:rsidRPr="003A5D4E" w:rsidRDefault="003B4A4B" w:rsidP="003B4A4B">
            <w:pPr>
              <w:rPr>
                <w:rFonts w:ascii="標楷體" w:eastAsia="標楷體" w:hAnsi="標楷體"/>
              </w:rPr>
            </w:pPr>
            <w:r w:rsidRPr="00005F03">
              <w:rPr>
                <w:rFonts w:ascii="標楷體" w:eastAsia="標楷體" w:hAnsi="標楷體" w:hint="eastAsia"/>
              </w:rPr>
              <w:t>匯豐銀行</w:t>
            </w:r>
          </w:p>
        </w:tc>
      </w:tr>
      <w:tr w:rsidR="003B4A4B" w:rsidRPr="003A5D4E" w14:paraId="58FCEE29"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431FD006" w14:textId="77777777" w:rsidR="003B4A4B" w:rsidRPr="003A5D4E" w:rsidRDefault="003B4A4B" w:rsidP="003B4A4B">
            <w:pPr>
              <w:widowControl/>
              <w:rPr>
                <w:rFonts w:ascii="標楷體" w:eastAsia="標楷體" w:hAnsi="標楷體" w:cs="新細明體"/>
                <w:kern w:val="0"/>
              </w:rPr>
            </w:pPr>
            <w:r w:rsidRPr="00005F03">
              <w:rPr>
                <w:rFonts w:ascii="標楷體" w:eastAsia="標楷體" w:hAnsi="標楷體"/>
              </w:rPr>
              <w:t>67</w:t>
            </w:r>
          </w:p>
        </w:tc>
        <w:tc>
          <w:tcPr>
            <w:tcW w:w="4819" w:type="dxa"/>
            <w:tcBorders>
              <w:top w:val="nil"/>
              <w:left w:val="nil"/>
              <w:bottom w:val="single" w:sz="4" w:space="0" w:color="auto"/>
              <w:right w:val="single" w:sz="4" w:space="0" w:color="auto"/>
            </w:tcBorders>
            <w:shd w:val="clear" w:color="auto" w:fill="auto"/>
            <w:noWrap/>
          </w:tcPr>
          <w:p w14:paraId="367C48AD" w14:textId="77777777" w:rsidR="003B4A4B" w:rsidRPr="003A5D4E" w:rsidRDefault="003B4A4B" w:rsidP="003B4A4B">
            <w:pPr>
              <w:rPr>
                <w:rFonts w:ascii="標楷體" w:eastAsia="標楷體" w:hAnsi="標楷體"/>
              </w:rPr>
            </w:pPr>
            <w:r w:rsidRPr="00005F03">
              <w:rPr>
                <w:rFonts w:ascii="標楷體" w:eastAsia="標楷體" w:hAnsi="標楷體" w:hint="eastAsia"/>
              </w:rPr>
              <w:t>泛亞銀行</w:t>
            </w:r>
          </w:p>
        </w:tc>
      </w:tr>
      <w:tr w:rsidR="003B4A4B" w:rsidRPr="003A5D4E" w14:paraId="119133C5"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7A498883" w14:textId="77777777" w:rsidR="003B4A4B" w:rsidRPr="003A5D4E" w:rsidRDefault="003B4A4B" w:rsidP="003B4A4B">
            <w:pPr>
              <w:widowControl/>
              <w:rPr>
                <w:rFonts w:ascii="標楷體" w:eastAsia="標楷體" w:hAnsi="標楷體" w:cs="新細明體"/>
                <w:kern w:val="0"/>
              </w:rPr>
            </w:pPr>
            <w:r w:rsidRPr="00005F03">
              <w:rPr>
                <w:rFonts w:ascii="標楷體" w:eastAsia="標楷體" w:hAnsi="標楷體"/>
              </w:rPr>
              <w:t>68</w:t>
            </w:r>
          </w:p>
        </w:tc>
        <w:tc>
          <w:tcPr>
            <w:tcW w:w="4819" w:type="dxa"/>
            <w:tcBorders>
              <w:top w:val="nil"/>
              <w:left w:val="nil"/>
              <w:bottom w:val="single" w:sz="4" w:space="0" w:color="auto"/>
              <w:right w:val="single" w:sz="4" w:space="0" w:color="auto"/>
            </w:tcBorders>
            <w:shd w:val="clear" w:color="auto" w:fill="auto"/>
            <w:noWrap/>
          </w:tcPr>
          <w:p w14:paraId="7206FFD3" w14:textId="77777777" w:rsidR="003B4A4B" w:rsidRPr="003A5D4E" w:rsidRDefault="003B4A4B" w:rsidP="003B4A4B">
            <w:pPr>
              <w:rPr>
                <w:rFonts w:ascii="標楷體" w:eastAsia="標楷體" w:hAnsi="標楷體"/>
              </w:rPr>
            </w:pPr>
            <w:r w:rsidRPr="00005F03">
              <w:rPr>
                <w:rFonts w:ascii="標楷體" w:eastAsia="標楷體" w:hAnsi="標楷體" w:hint="eastAsia"/>
              </w:rPr>
              <w:t>中興商銀</w:t>
            </w:r>
          </w:p>
        </w:tc>
      </w:tr>
      <w:tr w:rsidR="003B4A4B" w:rsidRPr="003A5D4E" w14:paraId="373320A6"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0A7BD89F" w14:textId="77777777" w:rsidR="003B4A4B" w:rsidRPr="003A5D4E" w:rsidRDefault="003B4A4B" w:rsidP="003B4A4B">
            <w:pPr>
              <w:widowControl/>
              <w:rPr>
                <w:rFonts w:ascii="標楷體" w:eastAsia="標楷體" w:hAnsi="標楷體" w:cs="新細明體"/>
                <w:kern w:val="0"/>
              </w:rPr>
            </w:pPr>
            <w:r w:rsidRPr="00005F03">
              <w:rPr>
                <w:rFonts w:ascii="標楷體" w:eastAsia="標楷體" w:hAnsi="標楷體"/>
              </w:rPr>
              <w:t>69</w:t>
            </w:r>
          </w:p>
        </w:tc>
        <w:tc>
          <w:tcPr>
            <w:tcW w:w="4819" w:type="dxa"/>
            <w:tcBorders>
              <w:top w:val="nil"/>
              <w:left w:val="nil"/>
              <w:bottom w:val="single" w:sz="4" w:space="0" w:color="auto"/>
              <w:right w:val="single" w:sz="4" w:space="0" w:color="auto"/>
            </w:tcBorders>
            <w:shd w:val="clear" w:color="auto" w:fill="auto"/>
            <w:noWrap/>
          </w:tcPr>
          <w:p w14:paraId="4C320D40" w14:textId="77777777" w:rsidR="003B4A4B" w:rsidRPr="003A5D4E" w:rsidRDefault="003B4A4B" w:rsidP="003B4A4B">
            <w:pPr>
              <w:rPr>
                <w:rFonts w:ascii="標楷體" w:eastAsia="標楷體" w:hAnsi="標楷體"/>
              </w:rPr>
            </w:pPr>
            <w:r w:rsidRPr="00005F03">
              <w:rPr>
                <w:rFonts w:ascii="標楷體" w:eastAsia="標楷體" w:hAnsi="標楷體" w:hint="eastAsia"/>
              </w:rPr>
              <w:t>富邦商銀</w:t>
            </w:r>
          </w:p>
        </w:tc>
      </w:tr>
      <w:tr w:rsidR="003B4A4B" w:rsidRPr="003A5D4E" w14:paraId="08748C81"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3F785653" w14:textId="77777777" w:rsidR="003B4A4B" w:rsidRPr="003A5D4E" w:rsidRDefault="003B4A4B" w:rsidP="003B4A4B">
            <w:pPr>
              <w:widowControl/>
              <w:rPr>
                <w:rFonts w:ascii="標楷體" w:eastAsia="標楷體" w:hAnsi="標楷體" w:cs="新細明體"/>
                <w:kern w:val="0"/>
              </w:rPr>
            </w:pPr>
            <w:r w:rsidRPr="00005F03">
              <w:rPr>
                <w:rFonts w:ascii="標楷體" w:eastAsia="標楷體" w:hAnsi="標楷體"/>
              </w:rPr>
              <w:t>70</w:t>
            </w:r>
          </w:p>
        </w:tc>
        <w:tc>
          <w:tcPr>
            <w:tcW w:w="4819" w:type="dxa"/>
            <w:tcBorders>
              <w:top w:val="nil"/>
              <w:left w:val="nil"/>
              <w:bottom w:val="single" w:sz="4" w:space="0" w:color="auto"/>
              <w:right w:val="single" w:sz="4" w:space="0" w:color="auto"/>
            </w:tcBorders>
            <w:shd w:val="clear" w:color="auto" w:fill="auto"/>
            <w:noWrap/>
          </w:tcPr>
          <w:p w14:paraId="069475B6" w14:textId="77777777" w:rsidR="003B4A4B" w:rsidRPr="003A5D4E" w:rsidRDefault="003B4A4B" w:rsidP="003B4A4B">
            <w:pPr>
              <w:rPr>
                <w:rFonts w:ascii="標楷體" w:eastAsia="標楷體" w:hAnsi="標楷體"/>
              </w:rPr>
            </w:pPr>
            <w:r w:rsidRPr="00005F03">
              <w:rPr>
                <w:rFonts w:ascii="標楷體" w:eastAsia="標楷體" w:hAnsi="標楷體" w:hint="eastAsia"/>
              </w:rPr>
              <w:t>大眾銀行</w:t>
            </w:r>
          </w:p>
        </w:tc>
      </w:tr>
      <w:tr w:rsidR="003B4A4B" w:rsidRPr="003A5D4E" w14:paraId="3FC14108"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7A3EEBFA" w14:textId="77777777" w:rsidR="003B4A4B" w:rsidRPr="00005F03" w:rsidRDefault="003B4A4B" w:rsidP="003B4A4B">
            <w:pPr>
              <w:widowControl/>
              <w:rPr>
                <w:rFonts w:ascii="標楷體" w:eastAsia="標楷體" w:hAnsi="標楷體"/>
              </w:rPr>
            </w:pPr>
            <w:r w:rsidRPr="00005F03">
              <w:rPr>
                <w:rFonts w:ascii="標楷體" w:eastAsia="標楷體" w:hAnsi="標楷體"/>
              </w:rPr>
              <w:t>71</w:t>
            </w:r>
          </w:p>
        </w:tc>
        <w:tc>
          <w:tcPr>
            <w:tcW w:w="4819" w:type="dxa"/>
            <w:tcBorders>
              <w:top w:val="nil"/>
              <w:left w:val="nil"/>
              <w:bottom w:val="single" w:sz="4" w:space="0" w:color="auto"/>
              <w:right w:val="single" w:sz="4" w:space="0" w:color="auto"/>
            </w:tcBorders>
            <w:shd w:val="clear" w:color="auto" w:fill="auto"/>
            <w:noWrap/>
          </w:tcPr>
          <w:p w14:paraId="5AEFE216" w14:textId="77777777" w:rsidR="003B4A4B" w:rsidRPr="00005F03" w:rsidRDefault="003B4A4B" w:rsidP="003B4A4B">
            <w:pPr>
              <w:rPr>
                <w:rFonts w:ascii="標楷體" w:eastAsia="標楷體" w:hAnsi="標楷體"/>
              </w:rPr>
            </w:pPr>
            <w:r w:rsidRPr="00005F03">
              <w:rPr>
                <w:rFonts w:ascii="標楷體" w:eastAsia="標楷體" w:hAnsi="標楷體" w:hint="eastAsia"/>
              </w:rPr>
              <w:t>寶島商銀</w:t>
            </w:r>
          </w:p>
        </w:tc>
      </w:tr>
      <w:tr w:rsidR="003B4A4B" w:rsidRPr="003A5D4E" w14:paraId="5C25E614"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73E89DFB" w14:textId="77777777" w:rsidR="003B4A4B" w:rsidRPr="00005F03" w:rsidRDefault="003B4A4B" w:rsidP="003B4A4B">
            <w:pPr>
              <w:widowControl/>
              <w:rPr>
                <w:rFonts w:ascii="標楷體" w:eastAsia="標楷體" w:hAnsi="標楷體"/>
              </w:rPr>
            </w:pPr>
            <w:r w:rsidRPr="00005F03">
              <w:rPr>
                <w:rFonts w:ascii="標楷體" w:eastAsia="標楷體" w:hAnsi="標楷體"/>
              </w:rPr>
              <w:t>72</w:t>
            </w:r>
          </w:p>
        </w:tc>
        <w:tc>
          <w:tcPr>
            <w:tcW w:w="4819" w:type="dxa"/>
            <w:tcBorders>
              <w:top w:val="nil"/>
              <w:left w:val="nil"/>
              <w:bottom w:val="single" w:sz="4" w:space="0" w:color="auto"/>
              <w:right w:val="single" w:sz="4" w:space="0" w:color="auto"/>
            </w:tcBorders>
            <w:shd w:val="clear" w:color="auto" w:fill="auto"/>
            <w:noWrap/>
          </w:tcPr>
          <w:p w14:paraId="3E018A5D" w14:textId="77777777" w:rsidR="003B4A4B" w:rsidRPr="00005F03" w:rsidRDefault="003B4A4B" w:rsidP="003B4A4B">
            <w:pPr>
              <w:rPr>
                <w:rFonts w:ascii="標楷體" w:eastAsia="標楷體" w:hAnsi="標楷體"/>
              </w:rPr>
            </w:pPr>
            <w:r w:rsidRPr="00005F03">
              <w:rPr>
                <w:rFonts w:ascii="標楷體" w:eastAsia="標楷體" w:hAnsi="標楷體" w:hint="eastAsia"/>
              </w:rPr>
              <w:t>安泰商銀</w:t>
            </w:r>
          </w:p>
        </w:tc>
      </w:tr>
      <w:tr w:rsidR="003B4A4B" w:rsidRPr="003A5D4E" w14:paraId="03D0A6B9"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34F8745E" w14:textId="77777777" w:rsidR="003B4A4B" w:rsidRPr="00005F03" w:rsidRDefault="003B4A4B" w:rsidP="003B4A4B">
            <w:pPr>
              <w:widowControl/>
              <w:rPr>
                <w:rFonts w:ascii="標楷體" w:eastAsia="標楷體" w:hAnsi="標楷體"/>
              </w:rPr>
            </w:pPr>
            <w:r w:rsidRPr="00005F03">
              <w:rPr>
                <w:rFonts w:ascii="標楷體" w:eastAsia="標楷體" w:hAnsi="標楷體"/>
              </w:rPr>
              <w:t>73</w:t>
            </w:r>
          </w:p>
        </w:tc>
        <w:tc>
          <w:tcPr>
            <w:tcW w:w="4819" w:type="dxa"/>
            <w:tcBorders>
              <w:top w:val="nil"/>
              <w:left w:val="nil"/>
              <w:bottom w:val="single" w:sz="4" w:space="0" w:color="auto"/>
              <w:right w:val="single" w:sz="4" w:space="0" w:color="auto"/>
            </w:tcBorders>
            <w:shd w:val="clear" w:color="auto" w:fill="auto"/>
            <w:noWrap/>
          </w:tcPr>
          <w:p w14:paraId="3A951197" w14:textId="77777777" w:rsidR="003B4A4B" w:rsidRPr="00005F03" w:rsidRDefault="003B4A4B" w:rsidP="003B4A4B">
            <w:pPr>
              <w:rPr>
                <w:rFonts w:ascii="標楷體" w:eastAsia="標楷體" w:hAnsi="標楷體"/>
              </w:rPr>
            </w:pPr>
            <w:r w:rsidRPr="00005F03">
              <w:rPr>
                <w:rFonts w:ascii="標楷體" w:eastAsia="標楷體" w:hAnsi="標楷體" w:hint="eastAsia"/>
              </w:rPr>
              <w:t>巴黎銀行</w:t>
            </w:r>
          </w:p>
        </w:tc>
      </w:tr>
      <w:tr w:rsidR="003B4A4B" w:rsidRPr="003A5D4E" w14:paraId="51197F71"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7698CB04" w14:textId="77777777" w:rsidR="003B4A4B" w:rsidRPr="00005F03" w:rsidRDefault="003B4A4B" w:rsidP="003B4A4B">
            <w:pPr>
              <w:widowControl/>
              <w:rPr>
                <w:rFonts w:ascii="標楷體" w:eastAsia="標楷體" w:hAnsi="標楷體"/>
              </w:rPr>
            </w:pPr>
            <w:r w:rsidRPr="00005F03">
              <w:rPr>
                <w:rFonts w:ascii="標楷體" w:eastAsia="標楷體" w:hAnsi="標楷體"/>
              </w:rPr>
              <w:t>74</w:t>
            </w:r>
          </w:p>
        </w:tc>
        <w:tc>
          <w:tcPr>
            <w:tcW w:w="4819" w:type="dxa"/>
            <w:tcBorders>
              <w:top w:val="nil"/>
              <w:left w:val="nil"/>
              <w:bottom w:val="single" w:sz="4" w:space="0" w:color="auto"/>
              <w:right w:val="single" w:sz="4" w:space="0" w:color="auto"/>
            </w:tcBorders>
            <w:shd w:val="clear" w:color="auto" w:fill="auto"/>
            <w:noWrap/>
          </w:tcPr>
          <w:p w14:paraId="5EB1410D" w14:textId="77777777" w:rsidR="003B4A4B" w:rsidRPr="00005F03" w:rsidRDefault="003B4A4B" w:rsidP="003B4A4B">
            <w:pPr>
              <w:rPr>
                <w:rFonts w:ascii="標楷體" w:eastAsia="標楷體" w:hAnsi="標楷體"/>
              </w:rPr>
            </w:pPr>
            <w:r w:rsidRPr="00005F03">
              <w:rPr>
                <w:rFonts w:ascii="標楷體" w:eastAsia="標楷體" w:hAnsi="標楷體" w:hint="eastAsia"/>
              </w:rPr>
              <w:t>中國信託</w:t>
            </w:r>
          </w:p>
        </w:tc>
      </w:tr>
      <w:tr w:rsidR="003B4A4B" w:rsidRPr="003A5D4E" w14:paraId="4AE0469F"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5A3AE538" w14:textId="77777777" w:rsidR="003B4A4B" w:rsidRPr="00005F03" w:rsidRDefault="003B4A4B" w:rsidP="003B4A4B">
            <w:pPr>
              <w:widowControl/>
              <w:rPr>
                <w:rFonts w:ascii="標楷體" w:eastAsia="標楷體" w:hAnsi="標楷體"/>
              </w:rPr>
            </w:pPr>
            <w:r w:rsidRPr="00005F03">
              <w:rPr>
                <w:rFonts w:ascii="標楷體" w:eastAsia="標楷體" w:hAnsi="標楷體"/>
              </w:rPr>
              <w:t>75</w:t>
            </w:r>
          </w:p>
        </w:tc>
        <w:tc>
          <w:tcPr>
            <w:tcW w:w="4819" w:type="dxa"/>
            <w:tcBorders>
              <w:top w:val="nil"/>
              <w:left w:val="nil"/>
              <w:bottom w:val="single" w:sz="4" w:space="0" w:color="auto"/>
              <w:right w:val="single" w:sz="4" w:space="0" w:color="auto"/>
            </w:tcBorders>
            <w:shd w:val="clear" w:color="auto" w:fill="auto"/>
            <w:noWrap/>
          </w:tcPr>
          <w:p w14:paraId="20788703" w14:textId="77777777" w:rsidR="003B4A4B" w:rsidRPr="00005F03" w:rsidRDefault="003B4A4B" w:rsidP="003B4A4B">
            <w:pPr>
              <w:rPr>
                <w:rFonts w:ascii="標楷體" w:eastAsia="標楷體" w:hAnsi="標楷體"/>
              </w:rPr>
            </w:pPr>
            <w:r w:rsidRPr="00005F03">
              <w:rPr>
                <w:rFonts w:ascii="標楷體" w:eastAsia="標楷體" w:hAnsi="標楷體" w:hint="eastAsia"/>
              </w:rPr>
              <w:t>慶豐商銀</w:t>
            </w:r>
          </w:p>
        </w:tc>
      </w:tr>
      <w:tr w:rsidR="003B4A4B" w:rsidRPr="003A5D4E" w14:paraId="388E8469"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19021502" w14:textId="77777777" w:rsidR="003B4A4B" w:rsidRPr="00005F03" w:rsidRDefault="003B4A4B" w:rsidP="003B4A4B">
            <w:pPr>
              <w:widowControl/>
              <w:rPr>
                <w:rFonts w:ascii="標楷體" w:eastAsia="標楷體" w:hAnsi="標楷體"/>
              </w:rPr>
            </w:pPr>
            <w:r w:rsidRPr="00005F03">
              <w:rPr>
                <w:rFonts w:ascii="標楷體" w:eastAsia="標楷體" w:hAnsi="標楷體"/>
              </w:rPr>
              <w:t>76</w:t>
            </w:r>
          </w:p>
        </w:tc>
        <w:tc>
          <w:tcPr>
            <w:tcW w:w="4819" w:type="dxa"/>
            <w:tcBorders>
              <w:top w:val="nil"/>
              <w:left w:val="nil"/>
              <w:bottom w:val="single" w:sz="4" w:space="0" w:color="auto"/>
              <w:right w:val="single" w:sz="4" w:space="0" w:color="auto"/>
            </w:tcBorders>
            <w:shd w:val="clear" w:color="auto" w:fill="auto"/>
            <w:noWrap/>
          </w:tcPr>
          <w:p w14:paraId="7FECBFFF" w14:textId="77777777" w:rsidR="003B4A4B" w:rsidRPr="00005F03" w:rsidRDefault="003B4A4B" w:rsidP="003B4A4B">
            <w:pPr>
              <w:rPr>
                <w:rFonts w:ascii="標楷體" w:eastAsia="標楷體" w:hAnsi="標楷體"/>
              </w:rPr>
            </w:pPr>
            <w:r w:rsidRPr="00005F03">
              <w:rPr>
                <w:rFonts w:ascii="標楷體" w:eastAsia="標楷體" w:hAnsi="標楷體" w:hint="eastAsia"/>
              </w:rPr>
              <w:t>英商渣打</w:t>
            </w:r>
          </w:p>
        </w:tc>
      </w:tr>
      <w:tr w:rsidR="003B4A4B" w:rsidRPr="003A5D4E" w14:paraId="786004B2"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4E7A83D7" w14:textId="77777777" w:rsidR="003B4A4B" w:rsidRPr="00005F03" w:rsidRDefault="003B4A4B" w:rsidP="003B4A4B">
            <w:pPr>
              <w:widowControl/>
              <w:rPr>
                <w:rFonts w:ascii="標楷體" w:eastAsia="標楷體" w:hAnsi="標楷體"/>
              </w:rPr>
            </w:pPr>
            <w:r w:rsidRPr="00005F03">
              <w:rPr>
                <w:rFonts w:ascii="標楷體" w:eastAsia="標楷體" w:hAnsi="標楷體"/>
              </w:rPr>
              <w:t>77</w:t>
            </w:r>
          </w:p>
        </w:tc>
        <w:tc>
          <w:tcPr>
            <w:tcW w:w="4819" w:type="dxa"/>
            <w:tcBorders>
              <w:top w:val="nil"/>
              <w:left w:val="nil"/>
              <w:bottom w:val="single" w:sz="4" w:space="0" w:color="auto"/>
              <w:right w:val="single" w:sz="4" w:space="0" w:color="auto"/>
            </w:tcBorders>
            <w:shd w:val="clear" w:color="auto" w:fill="auto"/>
            <w:noWrap/>
          </w:tcPr>
          <w:p w14:paraId="4D20A4D3" w14:textId="77777777" w:rsidR="003B4A4B" w:rsidRPr="00005F03" w:rsidRDefault="003B4A4B" w:rsidP="003B4A4B">
            <w:pPr>
              <w:rPr>
                <w:rFonts w:ascii="標楷體" w:eastAsia="標楷體" w:hAnsi="標楷體"/>
              </w:rPr>
            </w:pPr>
            <w:r w:rsidRPr="00005F03">
              <w:rPr>
                <w:rFonts w:ascii="標楷體" w:eastAsia="標楷體" w:hAnsi="標楷體" w:hint="eastAsia"/>
              </w:rPr>
              <w:t>澳洲國銀</w:t>
            </w:r>
          </w:p>
        </w:tc>
      </w:tr>
      <w:tr w:rsidR="003B4A4B" w:rsidRPr="003A5D4E" w14:paraId="16AF14B8"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16A11CE6" w14:textId="77777777" w:rsidR="003B4A4B" w:rsidRPr="00005F03" w:rsidRDefault="003B4A4B" w:rsidP="003B4A4B">
            <w:pPr>
              <w:widowControl/>
              <w:rPr>
                <w:rFonts w:ascii="標楷體" w:eastAsia="標楷體" w:hAnsi="標楷體"/>
              </w:rPr>
            </w:pPr>
            <w:r w:rsidRPr="00005F03">
              <w:rPr>
                <w:rFonts w:ascii="標楷體" w:eastAsia="標楷體" w:hAnsi="標楷體"/>
              </w:rPr>
              <w:t>78</w:t>
            </w:r>
          </w:p>
        </w:tc>
        <w:tc>
          <w:tcPr>
            <w:tcW w:w="4819" w:type="dxa"/>
            <w:tcBorders>
              <w:top w:val="nil"/>
              <w:left w:val="nil"/>
              <w:bottom w:val="single" w:sz="4" w:space="0" w:color="auto"/>
              <w:right w:val="single" w:sz="4" w:space="0" w:color="auto"/>
            </w:tcBorders>
            <w:shd w:val="clear" w:color="auto" w:fill="auto"/>
            <w:noWrap/>
          </w:tcPr>
          <w:p w14:paraId="3DDE5D53" w14:textId="77777777" w:rsidR="003B4A4B" w:rsidRPr="00005F03" w:rsidRDefault="003B4A4B" w:rsidP="003B4A4B">
            <w:pPr>
              <w:rPr>
                <w:rFonts w:ascii="標楷體" w:eastAsia="標楷體" w:hAnsi="標楷體"/>
              </w:rPr>
            </w:pPr>
            <w:r w:rsidRPr="00005F03">
              <w:rPr>
                <w:rFonts w:ascii="標楷體" w:eastAsia="標楷體" w:hAnsi="標楷體" w:hint="eastAsia"/>
              </w:rPr>
              <w:t>彰化銀行</w:t>
            </w:r>
          </w:p>
        </w:tc>
      </w:tr>
      <w:tr w:rsidR="003B4A4B" w:rsidRPr="003A5D4E" w14:paraId="69A43F39"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55BA88F8" w14:textId="77777777" w:rsidR="003B4A4B" w:rsidRPr="00005F03" w:rsidRDefault="003B4A4B" w:rsidP="003B4A4B">
            <w:pPr>
              <w:widowControl/>
              <w:rPr>
                <w:rFonts w:ascii="標楷體" w:eastAsia="標楷體" w:hAnsi="標楷體"/>
              </w:rPr>
            </w:pPr>
            <w:r w:rsidRPr="00005F03">
              <w:rPr>
                <w:rFonts w:ascii="標楷體" w:eastAsia="標楷體" w:hAnsi="標楷體"/>
              </w:rPr>
              <w:t>79</w:t>
            </w:r>
          </w:p>
        </w:tc>
        <w:tc>
          <w:tcPr>
            <w:tcW w:w="4819" w:type="dxa"/>
            <w:tcBorders>
              <w:top w:val="nil"/>
              <w:left w:val="nil"/>
              <w:bottom w:val="single" w:sz="4" w:space="0" w:color="auto"/>
              <w:right w:val="single" w:sz="4" w:space="0" w:color="auto"/>
            </w:tcBorders>
            <w:shd w:val="clear" w:color="auto" w:fill="auto"/>
            <w:noWrap/>
          </w:tcPr>
          <w:p w14:paraId="70257FC9" w14:textId="77777777" w:rsidR="003B4A4B" w:rsidRPr="00005F03" w:rsidRDefault="003B4A4B" w:rsidP="003B4A4B">
            <w:pPr>
              <w:rPr>
                <w:rFonts w:ascii="標楷體" w:eastAsia="標楷體" w:hAnsi="標楷體"/>
              </w:rPr>
            </w:pPr>
            <w:r w:rsidRPr="00005F03">
              <w:rPr>
                <w:rFonts w:ascii="標楷體" w:eastAsia="標楷體" w:hAnsi="標楷體" w:hint="eastAsia"/>
              </w:rPr>
              <w:t>瑞聯加豐</w:t>
            </w:r>
          </w:p>
        </w:tc>
      </w:tr>
      <w:tr w:rsidR="003B4A4B" w:rsidRPr="003A5D4E" w14:paraId="6573F07E"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5D1A5BA0" w14:textId="77777777" w:rsidR="003B4A4B" w:rsidRPr="00005F03" w:rsidRDefault="003B4A4B" w:rsidP="003B4A4B">
            <w:pPr>
              <w:widowControl/>
              <w:rPr>
                <w:rFonts w:ascii="標楷體" w:eastAsia="標楷體" w:hAnsi="標楷體"/>
              </w:rPr>
            </w:pPr>
            <w:r w:rsidRPr="00005F03">
              <w:rPr>
                <w:rFonts w:ascii="標楷體" w:eastAsia="標楷體" w:hAnsi="標楷體"/>
              </w:rPr>
              <w:t>80</w:t>
            </w:r>
          </w:p>
        </w:tc>
        <w:tc>
          <w:tcPr>
            <w:tcW w:w="4819" w:type="dxa"/>
            <w:tcBorders>
              <w:top w:val="nil"/>
              <w:left w:val="nil"/>
              <w:bottom w:val="single" w:sz="4" w:space="0" w:color="auto"/>
              <w:right w:val="single" w:sz="4" w:space="0" w:color="auto"/>
            </w:tcBorders>
            <w:shd w:val="clear" w:color="auto" w:fill="auto"/>
            <w:noWrap/>
          </w:tcPr>
          <w:p w14:paraId="5739F4DF" w14:textId="77777777" w:rsidR="003B4A4B" w:rsidRPr="00005F03" w:rsidRDefault="003B4A4B" w:rsidP="003B4A4B">
            <w:pPr>
              <w:rPr>
                <w:rFonts w:ascii="標楷體" w:eastAsia="標楷體" w:hAnsi="標楷體"/>
              </w:rPr>
            </w:pPr>
            <w:r w:rsidRPr="00005F03">
              <w:rPr>
                <w:rFonts w:ascii="標楷體" w:eastAsia="標楷體" w:hAnsi="標楷體" w:hint="eastAsia"/>
              </w:rPr>
              <w:t>安泰大眾</w:t>
            </w:r>
          </w:p>
        </w:tc>
      </w:tr>
      <w:tr w:rsidR="003B4A4B" w:rsidRPr="003A5D4E" w14:paraId="53710C8A"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2BDDF7AD" w14:textId="77777777" w:rsidR="003B4A4B" w:rsidRPr="003A5D4E" w:rsidRDefault="003B4A4B" w:rsidP="003B4A4B">
            <w:pPr>
              <w:widowControl/>
              <w:rPr>
                <w:rFonts w:ascii="標楷體" w:eastAsia="標楷體" w:hAnsi="標楷體" w:cs="新細明體"/>
                <w:kern w:val="0"/>
              </w:rPr>
            </w:pPr>
            <w:r w:rsidRPr="00005F03">
              <w:rPr>
                <w:rFonts w:ascii="標楷體" w:eastAsia="標楷體" w:hAnsi="標楷體"/>
              </w:rPr>
              <w:t>81</w:t>
            </w:r>
          </w:p>
        </w:tc>
        <w:tc>
          <w:tcPr>
            <w:tcW w:w="4819" w:type="dxa"/>
            <w:tcBorders>
              <w:top w:val="nil"/>
              <w:left w:val="nil"/>
              <w:bottom w:val="single" w:sz="4" w:space="0" w:color="auto"/>
              <w:right w:val="single" w:sz="4" w:space="0" w:color="auto"/>
            </w:tcBorders>
            <w:shd w:val="clear" w:color="auto" w:fill="auto"/>
            <w:noWrap/>
          </w:tcPr>
          <w:p w14:paraId="7D7382E2" w14:textId="77777777" w:rsidR="003B4A4B" w:rsidRPr="003A5D4E" w:rsidRDefault="003B4A4B" w:rsidP="003B4A4B">
            <w:pPr>
              <w:rPr>
                <w:rFonts w:ascii="標楷體" w:eastAsia="標楷體" w:hAnsi="標楷體"/>
              </w:rPr>
            </w:pPr>
            <w:r w:rsidRPr="00005F03">
              <w:rPr>
                <w:rFonts w:ascii="標楷體" w:eastAsia="標楷體" w:hAnsi="標楷體" w:hint="eastAsia"/>
              </w:rPr>
              <w:t>中銀澳紐</w:t>
            </w:r>
          </w:p>
        </w:tc>
      </w:tr>
      <w:tr w:rsidR="003B4A4B" w:rsidRPr="003A5D4E" w14:paraId="59694912"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hideMark/>
          </w:tcPr>
          <w:p w14:paraId="32FAEE77" w14:textId="77777777" w:rsidR="003B4A4B" w:rsidRPr="003A5D4E" w:rsidRDefault="003B4A4B" w:rsidP="003B4A4B">
            <w:pPr>
              <w:widowControl/>
              <w:rPr>
                <w:rFonts w:ascii="標楷體" w:eastAsia="標楷體" w:hAnsi="標楷體" w:cs="新細明體"/>
                <w:kern w:val="0"/>
              </w:rPr>
            </w:pPr>
            <w:r w:rsidRPr="00005F03">
              <w:rPr>
                <w:rFonts w:ascii="標楷體" w:eastAsia="標楷體" w:hAnsi="標楷體"/>
              </w:rPr>
              <w:t>82</w:t>
            </w:r>
          </w:p>
        </w:tc>
        <w:tc>
          <w:tcPr>
            <w:tcW w:w="4819" w:type="dxa"/>
            <w:tcBorders>
              <w:top w:val="nil"/>
              <w:left w:val="nil"/>
              <w:bottom w:val="single" w:sz="4" w:space="0" w:color="auto"/>
              <w:right w:val="single" w:sz="4" w:space="0" w:color="auto"/>
            </w:tcBorders>
            <w:shd w:val="clear" w:color="auto" w:fill="auto"/>
            <w:noWrap/>
            <w:hideMark/>
          </w:tcPr>
          <w:p w14:paraId="5F9B0706" w14:textId="77777777" w:rsidR="003B4A4B" w:rsidRPr="003A5D4E" w:rsidRDefault="003B4A4B" w:rsidP="003B4A4B">
            <w:pPr>
              <w:rPr>
                <w:rFonts w:ascii="標楷體" w:eastAsia="標楷體" w:hAnsi="標楷體" w:cs="新細明體"/>
              </w:rPr>
            </w:pPr>
            <w:r w:rsidRPr="00005F03">
              <w:rPr>
                <w:rFonts w:ascii="標楷體" w:eastAsia="標楷體" w:hAnsi="標楷體" w:hint="eastAsia"/>
              </w:rPr>
              <w:t>三家銀行</w:t>
            </w:r>
          </w:p>
        </w:tc>
      </w:tr>
      <w:tr w:rsidR="003B4A4B" w:rsidRPr="003A5D4E" w14:paraId="1336756E"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hideMark/>
          </w:tcPr>
          <w:p w14:paraId="372513DA" w14:textId="77777777" w:rsidR="003B4A4B" w:rsidRPr="003A5D4E" w:rsidRDefault="003B4A4B" w:rsidP="003B4A4B">
            <w:pPr>
              <w:widowControl/>
              <w:rPr>
                <w:rFonts w:ascii="標楷體" w:eastAsia="標楷體" w:hAnsi="標楷體" w:cs="新細明體"/>
                <w:kern w:val="0"/>
              </w:rPr>
            </w:pPr>
            <w:r w:rsidRPr="00005F03">
              <w:rPr>
                <w:rFonts w:ascii="標楷體" w:eastAsia="標楷體" w:hAnsi="標楷體"/>
              </w:rPr>
              <w:t>83</w:t>
            </w:r>
          </w:p>
        </w:tc>
        <w:tc>
          <w:tcPr>
            <w:tcW w:w="4819" w:type="dxa"/>
            <w:tcBorders>
              <w:top w:val="nil"/>
              <w:left w:val="nil"/>
              <w:bottom w:val="single" w:sz="4" w:space="0" w:color="auto"/>
              <w:right w:val="single" w:sz="4" w:space="0" w:color="auto"/>
            </w:tcBorders>
            <w:shd w:val="clear" w:color="auto" w:fill="auto"/>
            <w:noWrap/>
            <w:hideMark/>
          </w:tcPr>
          <w:p w14:paraId="247763A5" w14:textId="77777777" w:rsidR="003B4A4B" w:rsidRPr="003A5D4E" w:rsidRDefault="003B4A4B" w:rsidP="003B4A4B">
            <w:pPr>
              <w:rPr>
                <w:rFonts w:ascii="標楷體" w:eastAsia="標楷體" w:hAnsi="標楷體" w:cs="新細明體"/>
              </w:rPr>
            </w:pPr>
            <w:r w:rsidRPr="00005F03">
              <w:rPr>
                <w:rFonts w:ascii="標楷體" w:eastAsia="標楷體" w:hAnsi="標楷體" w:hint="eastAsia"/>
              </w:rPr>
              <w:t>花旗台新</w:t>
            </w:r>
          </w:p>
        </w:tc>
      </w:tr>
      <w:tr w:rsidR="003B4A4B" w:rsidRPr="003A5D4E" w14:paraId="698CE7B7"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hideMark/>
          </w:tcPr>
          <w:p w14:paraId="2B43B130" w14:textId="77777777" w:rsidR="003B4A4B" w:rsidRPr="003A5D4E" w:rsidRDefault="003B4A4B" w:rsidP="003B4A4B">
            <w:pPr>
              <w:widowControl/>
              <w:rPr>
                <w:rFonts w:ascii="標楷體" w:eastAsia="標楷體" w:hAnsi="標楷體" w:cs="新細明體"/>
                <w:kern w:val="0"/>
              </w:rPr>
            </w:pPr>
            <w:r w:rsidRPr="00005F03">
              <w:rPr>
                <w:rFonts w:ascii="標楷體" w:eastAsia="標楷體" w:hAnsi="標楷體"/>
              </w:rPr>
              <w:lastRenderedPageBreak/>
              <w:t>84</w:t>
            </w:r>
          </w:p>
        </w:tc>
        <w:tc>
          <w:tcPr>
            <w:tcW w:w="4819" w:type="dxa"/>
            <w:tcBorders>
              <w:top w:val="nil"/>
              <w:left w:val="nil"/>
              <w:bottom w:val="single" w:sz="4" w:space="0" w:color="auto"/>
              <w:right w:val="single" w:sz="4" w:space="0" w:color="auto"/>
            </w:tcBorders>
            <w:shd w:val="clear" w:color="auto" w:fill="auto"/>
            <w:noWrap/>
            <w:hideMark/>
          </w:tcPr>
          <w:p w14:paraId="5EF14911" w14:textId="77777777" w:rsidR="003B4A4B" w:rsidRPr="003A5D4E" w:rsidRDefault="003B4A4B" w:rsidP="003B4A4B">
            <w:pPr>
              <w:rPr>
                <w:rFonts w:ascii="標楷體" w:eastAsia="標楷體" w:hAnsi="標楷體" w:cs="新細明體"/>
              </w:rPr>
            </w:pPr>
            <w:r w:rsidRPr="00005F03">
              <w:rPr>
                <w:rFonts w:ascii="標楷體" w:eastAsia="標楷體" w:hAnsi="標楷體" w:hint="eastAsia"/>
              </w:rPr>
              <w:t>里昂百利</w:t>
            </w:r>
          </w:p>
        </w:tc>
      </w:tr>
      <w:tr w:rsidR="003B4A4B" w:rsidRPr="003A5D4E" w14:paraId="50B729C1"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hideMark/>
          </w:tcPr>
          <w:p w14:paraId="5DA24FD0" w14:textId="77777777" w:rsidR="003B4A4B" w:rsidRPr="003A5D4E" w:rsidRDefault="003B4A4B" w:rsidP="003B4A4B">
            <w:pPr>
              <w:widowControl/>
              <w:rPr>
                <w:rFonts w:ascii="標楷體" w:eastAsia="標楷體" w:hAnsi="標楷體" w:cs="新細明體"/>
                <w:kern w:val="0"/>
              </w:rPr>
            </w:pPr>
            <w:r w:rsidRPr="00005F03">
              <w:rPr>
                <w:rFonts w:ascii="標楷體" w:eastAsia="標楷體" w:hAnsi="標楷體"/>
              </w:rPr>
              <w:t>85</w:t>
            </w:r>
          </w:p>
        </w:tc>
        <w:tc>
          <w:tcPr>
            <w:tcW w:w="4819" w:type="dxa"/>
            <w:tcBorders>
              <w:top w:val="nil"/>
              <w:left w:val="nil"/>
              <w:bottom w:val="single" w:sz="4" w:space="0" w:color="auto"/>
              <w:right w:val="single" w:sz="4" w:space="0" w:color="auto"/>
            </w:tcBorders>
            <w:shd w:val="clear" w:color="auto" w:fill="auto"/>
            <w:noWrap/>
            <w:hideMark/>
          </w:tcPr>
          <w:p w14:paraId="36DCD3D3" w14:textId="77777777" w:rsidR="003B4A4B" w:rsidRPr="003A5D4E" w:rsidRDefault="003B4A4B" w:rsidP="003B4A4B">
            <w:pPr>
              <w:rPr>
                <w:rFonts w:ascii="標楷體" w:eastAsia="標楷體" w:hAnsi="標楷體" w:cs="新細明體"/>
              </w:rPr>
            </w:pPr>
            <w:r w:rsidRPr="00005F03">
              <w:rPr>
                <w:rFonts w:ascii="標楷體" w:eastAsia="標楷體" w:hAnsi="標楷體" w:hint="eastAsia"/>
              </w:rPr>
              <w:t>奧紐西蘭</w:t>
            </w:r>
          </w:p>
        </w:tc>
      </w:tr>
      <w:tr w:rsidR="003B4A4B" w:rsidRPr="003A5D4E" w14:paraId="1B0C34D8"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hideMark/>
          </w:tcPr>
          <w:p w14:paraId="1DC9C4BB" w14:textId="77777777" w:rsidR="003B4A4B" w:rsidRPr="003A5D4E" w:rsidRDefault="003B4A4B" w:rsidP="003B4A4B">
            <w:pPr>
              <w:widowControl/>
              <w:rPr>
                <w:rFonts w:ascii="標楷體" w:eastAsia="標楷體" w:hAnsi="標楷體" w:cs="新細明體"/>
                <w:kern w:val="0"/>
              </w:rPr>
            </w:pPr>
            <w:r w:rsidRPr="00005F03">
              <w:rPr>
                <w:rFonts w:ascii="標楷體" w:eastAsia="標楷體" w:hAnsi="標楷體"/>
              </w:rPr>
              <w:t>86</w:t>
            </w:r>
          </w:p>
        </w:tc>
        <w:tc>
          <w:tcPr>
            <w:tcW w:w="4819" w:type="dxa"/>
            <w:tcBorders>
              <w:top w:val="nil"/>
              <w:left w:val="nil"/>
              <w:bottom w:val="single" w:sz="4" w:space="0" w:color="auto"/>
              <w:right w:val="single" w:sz="4" w:space="0" w:color="auto"/>
            </w:tcBorders>
            <w:shd w:val="clear" w:color="auto" w:fill="auto"/>
            <w:noWrap/>
            <w:hideMark/>
          </w:tcPr>
          <w:p w14:paraId="608CF7D3" w14:textId="77777777" w:rsidR="003B4A4B" w:rsidRPr="003A5D4E" w:rsidRDefault="003B4A4B" w:rsidP="003B4A4B">
            <w:pPr>
              <w:rPr>
                <w:rFonts w:ascii="標楷體" w:eastAsia="標楷體" w:hAnsi="標楷體" w:cs="新細明體"/>
              </w:rPr>
            </w:pPr>
            <w:r w:rsidRPr="00005F03">
              <w:rPr>
                <w:rFonts w:ascii="標楷體" w:eastAsia="標楷體" w:hAnsi="標楷體" w:hint="eastAsia"/>
              </w:rPr>
              <w:t>日商東京</w:t>
            </w:r>
          </w:p>
        </w:tc>
      </w:tr>
      <w:tr w:rsidR="003B4A4B" w:rsidRPr="003A5D4E" w14:paraId="79DC50B5"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hideMark/>
          </w:tcPr>
          <w:p w14:paraId="3E53F81E" w14:textId="77777777" w:rsidR="003B4A4B" w:rsidRPr="003A5D4E" w:rsidRDefault="003B4A4B" w:rsidP="003B4A4B">
            <w:pPr>
              <w:widowControl/>
              <w:rPr>
                <w:rFonts w:ascii="標楷體" w:eastAsia="標楷體" w:hAnsi="標楷體" w:cs="新細明體"/>
                <w:kern w:val="0"/>
              </w:rPr>
            </w:pPr>
            <w:r w:rsidRPr="00005F03">
              <w:rPr>
                <w:rFonts w:ascii="標楷體" w:eastAsia="標楷體" w:hAnsi="標楷體"/>
              </w:rPr>
              <w:t>87</w:t>
            </w:r>
          </w:p>
        </w:tc>
        <w:tc>
          <w:tcPr>
            <w:tcW w:w="4819" w:type="dxa"/>
            <w:tcBorders>
              <w:top w:val="nil"/>
              <w:left w:val="nil"/>
              <w:bottom w:val="single" w:sz="4" w:space="0" w:color="auto"/>
              <w:right w:val="single" w:sz="4" w:space="0" w:color="auto"/>
            </w:tcBorders>
            <w:shd w:val="clear" w:color="auto" w:fill="auto"/>
            <w:noWrap/>
            <w:hideMark/>
          </w:tcPr>
          <w:p w14:paraId="366272D6" w14:textId="77777777" w:rsidR="003B4A4B" w:rsidRPr="003A5D4E" w:rsidRDefault="003B4A4B" w:rsidP="003B4A4B">
            <w:pPr>
              <w:rPr>
                <w:rFonts w:ascii="標楷體" w:eastAsia="標楷體" w:hAnsi="標楷體" w:cs="新細明體"/>
              </w:rPr>
            </w:pPr>
            <w:r w:rsidRPr="00005F03">
              <w:rPr>
                <w:rFonts w:ascii="標楷體" w:eastAsia="標楷體" w:hAnsi="標楷體" w:hint="eastAsia"/>
              </w:rPr>
              <w:t>比利信貸</w:t>
            </w:r>
          </w:p>
        </w:tc>
      </w:tr>
    </w:tbl>
    <w:p w14:paraId="2C4EBF95" w14:textId="442D0FCC" w:rsidR="005A50AB" w:rsidRPr="00504C9F" w:rsidRDefault="003B4A4B" w:rsidP="0022279A">
      <w:pPr>
        <w:tabs>
          <w:tab w:val="left" w:pos="788"/>
        </w:tabs>
        <w:ind w:leftChars="300" w:left="720"/>
        <w:rPr>
          <w:rFonts w:ascii="標楷體" w:eastAsia="標楷體" w:hAnsi="標楷體"/>
        </w:rPr>
      </w:pPr>
      <w:r>
        <w:rPr>
          <w:rFonts w:ascii="標楷體" w:eastAsia="標楷體" w:hAnsi="標楷體"/>
        </w:rPr>
        <w:tab/>
      </w:r>
      <w:r>
        <w:rPr>
          <w:rFonts w:ascii="標楷體" w:eastAsia="標楷體" w:hAnsi="標楷體"/>
        </w:rPr>
        <w:tab/>
      </w:r>
    </w:p>
    <w:p w14:paraId="64186FEC" w14:textId="77777777" w:rsidR="005A50AB" w:rsidRDefault="005A50AB" w:rsidP="0022279A">
      <w:pPr>
        <w:tabs>
          <w:tab w:val="left" w:pos="788"/>
        </w:tabs>
        <w:ind w:leftChars="300" w:left="720"/>
        <w:rPr>
          <w:rFonts w:ascii="標楷體" w:eastAsia="標楷體" w:hAnsi="標楷體"/>
          <w:lang w:val="x-none"/>
        </w:rPr>
      </w:pPr>
      <w:r>
        <w:rPr>
          <w:rFonts w:ascii="標楷體" w:eastAsia="標楷體" w:hAnsi="標楷體"/>
          <w:lang w:val="x-none"/>
        </w:rPr>
        <w:br w:type="page"/>
      </w:r>
    </w:p>
    <w:p w14:paraId="188AA4CD" w14:textId="77777777" w:rsidR="005A50AB" w:rsidRPr="004E2994" w:rsidRDefault="005A50AB" w:rsidP="005A50AB">
      <w:pPr>
        <w:rPr>
          <w:rFonts w:ascii="標楷體" w:eastAsia="標楷體" w:hAnsi="標楷體"/>
          <w:lang w:val="x-none"/>
        </w:rPr>
      </w:pPr>
    </w:p>
    <w:p w14:paraId="19E10DD0" w14:textId="77777777" w:rsidR="005A50AB" w:rsidRPr="004E2994" w:rsidRDefault="005A50AB" w:rsidP="00894D7B">
      <w:pPr>
        <w:pStyle w:val="3"/>
        <w:numPr>
          <w:ilvl w:val="0"/>
          <w:numId w:val="10"/>
        </w:numPr>
        <w:rPr>
          <w:rFonts w:ascii="標楷體" w:hAnsi="標楷體"/>
        </w:rPr>
      </w:pPr>
      <w:r w:rsidRPr="004E2994">
        <w:rPr>
          <w:rFonts w:ascii="標楷體" w:hAnsi="標楷體" w:hint="eastAsia"/>
          <w:lang w:eastAsia="zh-HK"/>
        </w:rPr>
        <w:t>業務類別：03帳務作業</w:t>
      </w:r>
    </w:p>
    <w:p w14:paraId="69DBA706" w14:textId="77777777" w:rsidR="005A50AB" w:rsidRPr="00543E73" w:rsidRDefault="005A50AB" w:rsidP="005A50AB">
      <w:pPr>
        <w:tabs>
          <w:tab w:val="left" w:pos="788"/>
        </w:tabs>
        <w:ind w:leftChars="300" w:left="720"/>
        <w:rPr>
          <w:rFonts w:ascii="標楷體" w:eastAsia="標楷體" w:hAnsi="標楷體"/>
        </w:rPr>
      </w:pPr>
    </w:p>
    <w:p w14:paraId="2AA36F71" w14:textId="292AEAA4" w:rsidR="005A50AB" w:rsidRPr="00543E73" w:rsidRDefault="005A50AB" w:rsidP="00894D7B">
      <w:pPr>
        <w:numPr>
          <w:ilvl w:val="0"/>
          <w:numId w:val="14"/>
        </w:numPr>
        <w:rPr>
          <w:rFonts w:ascii="標楷體" w:eastAsia="標楷體" w:hAnsi="標楷體"/>
        </w:rPr>
      </w:pPr>
      <w:r w:rsidRPr="00023341">
        <w:rPr>
          <w:rFonts w:ascii="標楷體" w:eastAsia="標楷體" w:hAnsi="標楷體" w:hint="eastAsia"/>
        </w:rPr>
        <w:t>登放記號</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5A50AB" w:rsidRPr="00543E73" w14:paraId="0AAFB6AA" w14:textId="77777777" w:rsidTr="007E2411">
        <w:trPr>
          <w:trHeight w:val="340"/>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AF708DB" w14:textId="77777777" w:rsidR="005A50AB" w:rsidRPr="00543E73" w:rsidRDefault="005A50AB" w:rsidP="007E2411">
            <w:pPr>
              <w:widowControl/>
              <w:rPr>
                <w:rFonts w:ascii="標楷體" w:eastAsia="標楷體" w:hAnsi="標楷體" w:cs="新細明體"/>
                <w:kern w:val="0"/>
              </w:rPr>
            </w:pPr>
            <w:r w:rsidRPr="00543E73">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521BAC59" w14:textId="77777777" w:rsidR="005A50AB" w:rsidRPr="00543E73" w:rsidRDefault="005A50AB" w:rsidP="007E2411">
            <w:pPr>
              <w:widowControl/>
              <w:rPr>
                <w:rFonts w:ascii="標楷體" w:eastAsia="標楷體" w:hAnsi="標楷體" w:cs="新細明體"/>
                <w:kern w:val="0"/>
              </w:rPr>
            </w:pPr>
            <w:r w:rsidRPr="00543E73">
              <w:rPr>
                <w:rFonts w:ascii="標楷體" w:eastAsia="標楷體" w:hAnsi="標楷體" w:cs="新細明體" w:hint="eastAsia"/>
                <w:kern w:val="0"/>
              </w:rPr>
              <w:t>說明</w:t>
            </w:r>
          </w:p>
        </w:tc>
      </w:tr>
      <w:tr w:rsidR="005A50AB" w:rsidRPr="00543E73" w14:paraId="101DD4DA"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11FF538E" w14:textId="77777777" w:rsidR="005A50AB" w:rsidRDefault="005A50AB" w:rsidP="007E2411">
            <w:pPr>
              <w:rPr>
                <w:rFonts w:ascii="標楷體" w:eastAsia="標楷體" w:hAnsi="標楷體" w:cs="新細明體"/>
              </w:rPr>
            </w:pPr>
            <w:r>
              <w:rPr>
                <w:rFonts w:ascii="標楷體" w:eastAsia="標楷體" w:hAnsi="標楷體" w:hint="eastAsia"/>
              </w:rPr>
              <w:t>1</w:t>
            </w:r>
          </w:p>
        </w:tc>
        <w:tc>
          <w:tcPr>
            <w:tcW w:w="4819" w:type="dxa"/>
            <w:tcBorders>
              <w:top w:val="nil"/>
              <w:left w:val="nil"/>
              <w:bottom w:val="single" w:sz="4" w:space="0" w:color="auto"/>
              <w:right w:val="single" w:sz="4" w:space="0" w:color="auto"/>
            </w:tcBorders>
            <w:shd w:val="clear" w:color="auto" w:fill="auto"/>
            <w:noWrap/>
            <w:vAlign w:val="center"/>
          </w:tcPr>
          <w:p w14:paraId="0B35201E" w14:textId="77777777" w:rsidR="005A50AB" w:rsidRDefault="005A50AB" w:rsidP="007E2411">
            <w:pPr>
              <w:rPr>
                <w:rFonts w:ascii="標楷體" w:eastAsia="標楷體" w:hAnsi="標楷體" w:cs="新細明體"/>
              </w:rPr>
            </w:pPr>
            <w:r>
              <w:rPr>
                <w:rFonts w:ascii="標楷體" w:eastAsia="標楷體" w:hAnsi="標楷體" w:hint="eastAsia"/>
              </w:rPr>
              <w:t>登錄</w:t>
            </w:r>
          </w:p>
        </w:tc>
      </w:tr>
      <w:tr w:rsidR="005A50AB" w:rsidRPr="00543E73" w14:paraId="4513AE2B"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637B5A47" w14:textId="77777777" w:rsidR="005A50AB" w:rsidRDefault="005A50AB" w:rsidP="007E2411">
            <w:pPr>
              <w:rPr>
                <w:rFonts w:ascii="標楷體" w:eastAsia="標楷體" w:hAnsi="標楷體" w:cs="新細明體"/>
              </w:rPr>
            </w:pPr>
            <w:r>
              <w:rPr>
                <w:rFonts w:ascii="標楷體" w:eastAsia="標楷體" w:hAnsi="標楷體" w:hint="eastAsia"/>
              </w:rPr>
              <w:t>2</w:t>
            </w:r>
          </w:p>
        </w:tc>
        <w:tc>
          <w:tcPr>
            <w:tcW w:w="4819" w:type="dxa"/>
            <w:tcBorders>
              <w:top w:val="nil"/>
              <w:left w:val="nil"/>
              <w:bottom w:val="single" w:sz="4" w:space="0" w:color="auto"/>
              <w:right w:val="single" w:sz="4" w:space="0" w:color="auto"/>
            </w:tcBorders>
            <w:shd w:val="clear" w:color="auto" w:fill="auto"/>
            <w:noWrap/>
            <w:vAlign w:val="center"/>
          </w:tcPr>
          <w:p w14:paraId="0E4340A5" w14:textId="77777777" w:rsidR="005A50AB" w:rsidRDefault="005A50AB" w:rsidP="007E2411">
            <w:pPr>
              <w:rPr>
                <w:rFonts w:ascii="標楷體" w:eastAsia="標楷體" w:hAnsi="標楷體" w:cs="新細明體"/>
              </w:rPr>
            </w:pPr>
            <w:r>
              <w:rPr>
                <w:rFonts w:ascii="標楷體" w:eastAsia="標楷體" w:hAnsi="標楷體" w:hint="eastAsia"/>
              </w:rPr>
              <w:t>放行</w:t>
            </w:r>
          </w:p>
        </w:tc>
      </w:tr>
    </w:tbl>
    <w:p w14:paraId="1F0D7241" w14:textId="77777777" w:rsidR="005A50AB" w:rsidRPr="00543E73" w:rsidRDefault="005A50AB" w:rsidP="005A50AB">
      <w:pPr>
        <w:tabs>
          <w:tab w:val="left" w:pos="788"/>
        </w:tabs>
        <w:ind w:leftChars="300" w:left="720"/>
        <w:rPr>
          <w:rFonts w:ascii="標楷體" w:eastAsia="標楷體" w:hAnsi="標楷體"/>
        </w:rPr>
      </w:pPr>
    </w:p>
    <w:p w14:paraId="61E4D7CA" w14:textId="6DD3DCEF" w:rsidR="005A50AB" w:rsidRPr="00543E73" w:rsidRDefault="005A50AB" w:rsidP="00894D7B">
      <w:pPr>
        <w:numPr>
          <w:ilvl w:val="0"/>
          <w:numId w:val="14"/>
        </w:numPr>
        <w:rPr>
          <w:rFonts w:ascii="標楷體" w:eastAsia="標楷體" w:hAnsi="標楷體"/>
        </w:rPr>
      </w:pPr>
      <w:r w:rsidRPr="00671E79">
        <w:rPr>
          <w:rFonts w:ascii="標楷體" w:eastAsia="標楷體" w:hAnsi="標楷體" w:hint="eastAsia"/>
        </w:rPr>
        <w:t>訂正別</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5A50AB" w:rsidRPr="00543E73" w14:paraId="21A6B221" w14:textId="77777777" w:rsidTr="007E2411">
        <w:trPr>
          <w:trHeight w:val="340"/>
          <w:tblHeader/>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33758B8" w14:textId="77777777" w:rsidR="005A50AB" w:rsidRPr="00543E73" w:rsidRDefault="005A50AB" w:rsidP="007E2411">
            <w:pPr>
              <w:widowControl/>
              <w:rPr>
                <w:rFonts w:ascii="標楷體" w:eastAsia="標楷體" w:hAnsi="標楷體" w:cs="新細明體"/>
                <w:kern w:val="0"/>
              </w:rPr>
            </w:pPr>
            <w:r w:rsidRPr="00543E73">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1D5359BF" w14:textId="77777777" w:rsidR="005A50AB" w:rsidRPr="00543E73" w:rsidRDefault="005A50AB" w:rsidP="007E2411">
            <w:pPr>
              <w:widowControl/>
              <w:rPr>
                <w:rFonts w:ascii="標楷體" w:eastAsia="標楷體" w:hAnsi="標楷體" w:cs="新細明體"/>
                <w:kern w:val="0"/>
              </w:rPr>
            </w:pPr>
            <w:r w:rsidRPr="00543E73">
              <w:rPr>
                <w:rFonts w:ascii="標楷體" w:eastAsia="標楷體" w:hAnsi="標楷體" w:cs="新細明體" w:hint="eastAsia"/>
                <w:kern w:val="0"/>
              </w:rPr>
              <w:t>說明</w:t>
            </w:r>
          </w:p>
        </w:tc>
      </w:tr>
      <w:tr w:rsidR="005A50AB" w:rsidRPr="00543E73" w14:paraId="2C9116B2"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130C693E" w14:textId="77777777" w:rsidR="005A50AB" w:rsidRDefault="005A50AB" w:rsidP="007E2411">
            <w:pPr>
              <w:rPr>
                <w:rFonts w:ascii="標楷體" w:eastAsia="標楷體" w:hAnsi="標楷體" w:cs="新細明體"/>
              </w:rPr>
            </w:pPr>
            <w:r>
              <w:rPr>
                <w:rFonts w:ascii="標楷體" w:eastAsia="標楷體" w:hAnsi="標楷體" w:hint="eastAsia"/>
              </w:rPr>
              <w:t>0</w:t>
            </w:r>
          </w:p>
        </w:tc>
        <w:tc>
          <w:tcPr>
            <w:tcW w:w="4819" w:type="dxa"/>
            <w:tcBorders>
              <w:top w:val="nil"/>
              <w:left w:val="nil"/>
              <w:bottom w:val="single" w:sz="4" w:space="0" w:color="auto"/>
              <w:right w:val="single" w:sz="4" w:space="0" w:color="auto"/>
            </w:tcBorders>
            <w:shd w:val="clear" w:color="auto" w:fill="auto"/>
            <w:noWrap/>
            <w:vAlign w:val="center"/>
          </w:tcPr>
          <w:p w14:paraId="5E2E2D6A" w14:textId="77777777" w:rsidR="005A50AB" w:rsidRDefault="005A50AB" w:rsidP="007E2411">
            <w:pPr>
              <w:rPr>
                <w:rFonts w:ascii="標楷體" w:eastAsia="標楷體" w:hAnsi="標楷體" w:cs="新細明體"/>
              </w:rPr>
            </w:pPr>
            <w:r>
              <w:rPr>
                <w:rFonts w:ascii="標楷體" w:eastAsia="標楷體" w:hAnsi="標楷體" w:hint="eastAsia"/>
              </w:rPr>
              <w:t>未訂正</w:t>
            </w:r>
          </w:p>
        </w:tc>
      </w:tr>
      <w:tr w:rsidR="005A50AB" w:rsidRPr="00543E73" w14:paraId="0D68D1FE"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52086AD" w14:textId="77777777" w:rsidR="005A50AB" w:rsidRDefault="005A50AB" w:rsidP="007E2411">
            <w:pPr>
              <w:rPr>
                <w:rFonts w:ascii="標楷體" w:eastAsia="標楷體" w:hAnsi="標楷體" w:cs="新細明體"/>
              </w:rPr>
            </w:pPr>
            <w:r>
              <w:rPr>
                <w:rFonts w:ascii="標楷體" w:eastAsia="標楷體" w:hAnsi="標楷體" w:hint="eastAsia"/>
              </w:rPr>
              <w:t>1</w:t>
            </w:r>
          </w:p>
        </w:tc>
        <w:tc>
          <w:tcPr>
            <w:tcW w:w="4819" w:type="dxa"/>
            <w:tcBorders>
              <w:top w:val="nil"/>
              <w:left w:val="nil"/>
              <w:bottom w:val="single" w:sz="4" w:space="0" w:color="auto"/>
              <w:right w:val="single" w:sz="4" w:space="0" w:color="auto"/>
            </w:tcBorders>
            <w:shd w:val="clear" w:color="auto" w:fill="auto"/>
            <w:noWrap/>
            <w:vAlign w:val="center"/>
          </w:tcPr>
          <w:p w14:paraId="5BDB76C9" w14:textId="77777777" w:rsidR="005A50AB" w:rsidRDefault="005A50AB" w:rsidP="007E2411">
            <w:pPr>
              <w:rPr>
                <w:rFonts w:ascii="標楷體" w:eastAsia="標楷體" w:hAnsi="標楷體" w:cs="新細明體"/>
              </w:rPr>
            </w:pPr>
            <w:r>
              <w:rPr>
                <w:rFonts w:ascii="標楷體" w:eastAsia="標楷體" w:hAnsi="標楷體" w:hint="eastAsia"/>
              </w:rPr>
              <w:t>訂正</w:t>
            </w:r>
          </w:p>
        </w:tc>
      </w:tr>
      <w:tr w:rsidR="005A50AB" w:rsidRPr="00543E73" w14:paraId="1208F0B8"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094CB001" w14:textId="77777777" w:rsidR="005A50AB" w:rsidRDefault="005A50AB" w:rsidP="007E2411">
            <w:pPr>
              <w:rPr>
                <w:rFonts w:ascii="標楷體" w:eastAsia="標楷體" w:hAnsi="標楷體" w:cs="新細明體"/>
              </w:rPr>
            </w:pPr>
            <w:r>
              <w:rPr>
                <w:rFonts w:ascii="標楷體" w:eastAsia="標楷體" w:hAnsi="標楷體" w:hint="eastAsia"/>
              </w:rPr>
              <w:t>2</w:t>
            </w:r>
          </w:p>
        </w:tc>
        <w:tc>
          <w:tcPr>
            <w:tcW w:w="4819" w:type="dxa"/>
            <w:tcBorders>
              <w:top w:val="nil"/>
              <w:left w:val="nil"/>
              <w:bottom w:val="single" w:sz="4" w:space="0" w:color="auto"/>
              <w:right w:val="single" w:sz="4" w:space="0" w:color="auto"/>
            </w:tcBorders>
            <w:shd w:val="clear" w:color="auto" w:fill="auto"/>
            <w:noWrap/>
            <w:vAlign w:val="center"/>
          </w:tcPr>
          <w:p w14:paraId="5E08C8B7" w14:textId="77777777" w:rsidR="005A50AB" w:rsidRDefault="005A50AB" w:rsidP="007E2411">
            <w:pPr>
              <w:rPr>
                <w:rFonts w:ascii="標楷體" w:eastAsia="標楷體" w:hAnsi="標楷體" w:cs="新細明體"/>
              </w:rPr>
            </w:pPr>
            <w:r>
              <w:rPr>
                <w:rFonts w:ascii="標楷體" w:eastAsia="標楷體" w:hAnsi="標楷體" w:hint="eastAsia"/>
              </w:rPr>
              <w:t>被訂正</w:t>
            </w:r>
          </w:p>
        </w:tc>
      </w:tr>
      <w:tr w:rsidR="005A50AB" w:rsidRPr="00543E73" w14:paraId="59A9F9C4"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7C078D52" w14:textId="77777777" w:rsidR="005A50AB" w:rsidRDefault="005A50AB" w:rsidP="007E2411">
            <w:pPr>
              <w:rPr>
                <w:rFonts w:ascii="標楷體" w:eastAsia="標楷體" w:hAnsi="標楷體" w:cs="新細明體"/>
              </w:rPr>
            </w:pPr>
            <w:r>
              <w:rPr>
                <w:rFonts w:ascii="標楷體" w:eastAsia="標楷體" w:hAnsi="標楷體" w:hint="eastAsia"/>
              </w:rPr>
              <w:t>3</w:t>
            </w:r>
          </w:p>
        </w:tc>
        <w:tc>
          <w:tcPr>
            <w:tcW w:w="4819" w:type="dxa"/>
            <w:tcBorders>
              <w:top w:val="nil"/>
              <w:left w:val="nil"/>
              <w:bottom w:val="single" w:sz="4" w:space="0" w:color="auto"/>
              <w:right w:val="single" w:sz="4" w:space="0" w:color="auto"/>
            </w:tcBorders>
            <w:shd w:val="clear" w:color="auto" w:fill="auto"/>
            <w:noWrap/>
            <w:vAlign w:val="center"/>
          </w:tcPr>
          <w:p w14:paraId="48C571C2" w14:textId="77777777" w:rsidR="005A50AB" w:rsidRDefault="005A50AB" w:rsidP="007E2411">
            <w:pPr>
              <w:rPr>
                <w:rFonts w:ascii="標楷體" w:eastAsia="標楷體" w:hAnsi="標楷體" w:cs="新細明體"/>
              </w:rPr>
            </w:pPr>
            <w:r>
              <w:rPr>
                <w:rFonts w:ascii="標楷體" w:eastAsia="標楷體" w:hAnsi="標楷體" w:hint="eastAsia"/>
              </w:rPr>
              <w:t>沖正</w:t>
            </w:r>
          </w:p>
        </w:tc>
      </w:tr>
      <w:tr w:rsidR="005A50AB" w:rsidRPr="00543E73" w14:paraId="3ED34366"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68DFA952" w14:textId="77777777" w:rsidR="005A50AB" w:rsidRDefault="005A50AB" w:rsidP="007E2411">
            <w:pPr>
              <w:rPr>
                <w:rFonts w:ascii="標楷體" w:eastAsia="標楷體" w:hAnsi="標楷體" w:cs="新細明體"/>
              </w:rPr>
            </w:pPr>
            <w:r>
              <w:rPr>
                <w:rFonts w:ascii="標楷體" w:eastAsia="標楷體" w:hAnsi="標楷體" w:hint="eastAsia"/>
              </w:rPr>
              <w:t>4</w:t>
            </w:r>
          </w:p>
        </w:tc>
        <w:tc>
          <w:tcPr>
            <w:tcW w:w="4819" w:type="dxa"/>
            <w:tcBorders>
              <w:top w:val="nil"/>
              <w:left w:val="nil"/>
              <w:bottom w:val="single" w:sz="4" w:space="0" w:color="auto"/>
              <w:right w:val="single" w:sz="4" w:space="0" w:color="auto"/>
            </w:tcBorders>
            <w:shd w:val="clear" w:color="auto" w:fill="auto"/>
            <w:noWrap/>
            <w:vAlign w:val="center"/>
          </w:tcPr>
          <w:p w14:paraId="676F95D0" w14:textId="77777777" w:rsidR="005A50AB" w:rsidRDefault="005A50AB" w:rsidP="007E2411">
            <w:pPr>
              <w:rPr>
                <w:rFonts w:ascii="標楷體" w:eastAsia="標楷體" w:hAnsi="標楷體" w:cs="新細明體"/>
              </w:rPr>
            </w:pPr>
            <w:r>
              <w:rPr>
                <w:rFonts w:ascii="標楷體" w:eastAsia="標楷體" w:hAnsi="標楷體" w:hint="eastAsia"/>
              </w:rPr>
              <w:t>被沖正</w:t>
            </w:r>
          </w:p>
        </w:tc>
      </w:tr>
    </w:tbl>
    <w:p w14:paraId="49CD7D0A" w14:textId="77777777" w:rsidR="005A50AB" w:rsidRPr="00543E73" w:rsidRDefault="005A50AB" w:rsidP="005A50AB">
      <w:pPr>
        <w:tabs>
          <w:tab w:val="left" w:pos="788"/>
        </w:tabs>
        <w:ind w:leftChars="300" w:left="720"/>
        <w:rPr>
          <w:rFonts w:ascii="標楷體" w:eastAsia="標楷體" w:hAnsi="標楷體"/>
        </w:rPr>
      </w:pPr>
    </w:p>
    <w:p w14:paraId="6B42D26E" w14:textId="36938FE6" w:rsidR="005A50AB" w:rsidRPr="00543E73" w:rsidRDefault="005A50AB" w:rsidP="00894D7B">
      <w:pPr>
        <w:numPr>
          <w:ilvl w:val="0"/>
          <w:numId w:val="14"/>
        </w:numPr>
        <w:rPr>
          <w:rFonts w:ascii="標楷體" w:eastAsia="標楷體" w:hAnsi="標楷體"/>
        </w:rPr>
      </w:pPr>
      <w:r w:rsidRPr="00671E79">
        <w:rPr>
          <w:rFonts w:ascii="標楷體" w:eastAsia="標楷體" w:hAnsi="標楷體" w:hint="eastAsia"/>
        </w:rPr>
        <w:t>交易別</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5A50AB" w:rsidRPr="00543E73" w14:paraId="4AA62B19" w14:textId="77777777" w:rsidTr="007E2411">
        <w:trPr>
          <w:trHeight w:val="340"/>
          <w:tblHeader/>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D8FB214" w14:textId="77777777" w:rsidR="005A50AB" w:rsidRPr="00543E73" w:rsidRDefault="005A50AB" w:rsidP="007E2411">
            <w:pPr>
              <w:widowControl/>
              <w:rPr>
                <w:rFonts w:ascii="標楷體" w:eastAsia="標楷體" w:hAnsi="標楷體" w:cs="新細明體"/>
                <w:kern w:val="0"/>
              </w:rPr>
            </w:pPr>
            <w:r w:rsidRPr="00543E73">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0CAFADAB" w14:textId="77777777" w:rsidR="005A50AB" w:rsidRPr="00543E73" w:rsidRDefault="005A50AB" w:rsidP="007E2411">
            <w:pPr>
              <w:widowControl/>
              <w:rPr>
                <w:rFonts w:ascii="標楷體" w:eastAsia="標楷體" w:hAnsi="標楷體" w:cs="新細明體"/>
                <w:kern w:val="0"/>
              </w:rPr>
            </w:pPr>
            <w:r w:rsidRPr="00543E73">
              <w:rPr>
                <w:rFonts w:ascii="標楷體" w:eastAsia="標楷體" w:hAnsi="標楷體" w:cs="新細明體" w:hint="eastAsia"/>
                <w:kern w:val="0"/>
              </w:rPr>
              <w:t>說明</w:t>
            </w:r>
          </w:p>
        </w:tc>
      </w:tr>
      <w:tr w:rsidR="005A50AB" w:rsidRPr="00543E73" w14:paraId="4A685E88"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63D03DD7" w14:textId="77777777" w:rsidR="005A50AB" w:rsidRDefault="005A50AB" w:rsidP="007E2411">
            <w:pPr>
              <w:rPr>
                <w:rFonts w:ascii="標楷體" w:eastAsia="標楷體" w:hAnsi="標楷體" w:cs="新細明體"/>
              </w:rPr>
            </w:pPr>
            <w:r>
              <w:rPr>
                <w:rFonts w:ascii="標楷體" w:eastAsia="標楷體" w:hAnsi="標楷體" w:hint="eastAsia"/>
              </w:rPr>
              <w:t>0</w:t>
            </w:r>
          </w:p>
        </w:tc>
        <w:tc>
          <w:tcPr>
            <w:tcW w:w="4819" w:type="dxa"/>
            <w:tcBorders>
              <w:top w:val="nil"/>
              <w:left w:val="nil"/>
              <w:bottom w:val="single" w:sz="4" w:space="0" w:color="auto"/>
              <w:right w:val="single" w:sz="4" w:space="0" w:color="auto"/>
            </w:tcBorders>
            <w:shd w:val="clear" w:color="auto" w:fill="auto"/>
            <w:noWrap/>
            <w:vAlign w:val="center"/>
          </w:tcPr>
          <w:p w14:paraId="46E14030" w14:textId="77777777" w:rsidR="005A50AB" w:rsidRDefault="005A50AB" w:rsidP="007E2411">
            <w:pPr>
              <w:rPr>
                <w:rFonts w:ascii="標楷體" w:eastAsia="標楷體" w:hAnsi="標楷體" w:cs="新細明體"/>
              </w:rPr>
            </w:pPr>
            <w:r>
              <w:rPr>
                <w:rFonts w:ascii="標楷體" w:eastAsia="標楷體" w:hAnsi="標楷體" w:hint="eastAsia"/>
              </w:rPr>
              <w:t>臨櫃交易</w:t>
            </w:r>
          </w:p>
        </w:tc>
      </w:tr>
      <w:tr w:rsidR="005A50AB" w:rsidRPr="00543E73" w14:paraId="7427B018"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20FF733B" w14:textId="77777777" w:rsidR="005A50AB" w:rsidRDefault="005A50AB" w:rsidP="007E2411">
            <w:pPr>
              <w:rPr>
                <w:rFonts w:ascii="標楷體" w:eastAsia="標楷體" w:hAnsi="標楷體" w:cs="新細明體"/>
              </w:rPr>
            </w:pPr>
            <w:r>
              <w:rPr>
                <w:rFonts w:ascii="標楷體" w:eastAsia="標楷體" w:hAnsi="標楷體" w:hint="eastAsia"/>
              </w:rPr>
              <w:t>1</w:t>
            </w:r>
          </w:p>
        </w:tc>
        <w:tc>
          <w:tcPr>
            <w:tcW w:w="4819" w:type="dxa"/>
            <w:tcBorders>
              <w:top w:val="nil"/>
              <w:left w:val="nil"/>
              <w:bottom w:val="single" w:sz="4" w:space="0" w:color="auto"/>
              <w:right w:val="single" w:sz="4" w:space="0" w:color="auto"/>
            </w:tcBorders>
            <w:shd w:val="clear" w:color="auto" w:fill="auto"/>
            <w:noWrap/>
            <w:vAlign w:val="center"/>
          </w:tcPr>
          <w:p w14:paraId="02F46086" w14:textId="77777777" w:rsidR="005A50AB" w:rsidRDefault="005A50AB" w:rsidP="007E2411">
            <w:pPr>
              <w:rPr>
                <w:rFonts w:ascii="標楷體" w:eastAsia="標楷體" w:hAnsi="標楷體" w:cs="新細明體"/>
              </w:rPr>
            </w:pPr>
            <w:r>
              <w:rPr>
                <w:rFonts w:ascii="標楷體" w:eastAsia="標楷體" w:hAnsi="標楷體" w:hint="eastAsia"/>
              </w:rPr>
              <w:t>批次交易</w:t>
            </w:r>
          </w:p>
        </w:tc>
      </w:tr>
    </w:tbl>
    <w:p w14:paraId="319B8A80" w14:textId="77777777" w:rsidR="005A50AB" w:rsidRPr="00543E73" w:rsidRDefault="005A50AB" w:rsidP="005A50AB">
      <w:pPr>
        <w:tabs>
          <w:tab w:val="left" w:pos="788"/>
        </w:tabs>
        <w:ind w:leftChars="300" w:left="720"/>
        <w:rPr>
          <w:rFonts w:ascii="標楷體" w:eastAsia="標楷體" w:hAnsi="標楷體"/>
        </w:rPr>
      </w:pPr>
    </w:p>
    <w:p w14:paraId="371D0BC5" w14:textId="34D80F6C" w:rsidR="005A50AB" w:rsidRPr="00543E73" w:rsidRDefault="005A50AB" w:rsidP="00894D7B">
      <w:pPr>
        <w:numPr>
          <w:ilvl w:val="0"/>
          <w:numId w:val="14"/>
        </w:numPr>
        <w:rPr>
          <w:rFonts w:ascii="標楷體" w:eastAsia="標楷體" w:hAnsi="標楷體"/>
        </w:rPr>
      </w:pPr>
      <w:r>
        <w:rPr>
          <w:rFonts w:ascii="標楷體" w:eastAsia="標楷體" w:hAnsi="標楷體" w:hint="eastAsia"/>
          <w:lang w:eastAsia="zh-HK"/>
        </w:rPr>
        <w:t>是否記號</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5A50AB" w:rsidRPr="00543E73" w14:paraId="6AE834A5" w14:textId="77777777" w:rsidTr="007E2411">
        <w:trPr>
          <w:trHeight w:val="340"/>
          <w:tblHeader/>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059520A" w14:textId="77777777" w:rsidR="005A50AB" w:rsidRPr="00543E73" w:rsidRDefault="005A50AB" w:rsidP="007E2411">
            <w:pPr>
              <w:widowControl/>
              <w:rPr>
                <w:rFonts w:ascii="標楷體" w:eastAsia="標楷體" w:hAnsi="標楷體" w:cs="新細明體"/>
                <w:kern w:val="0"/>
              </w:rPr>
            </w:pPr>
            <w:r w:rsidRPr="00543E73">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2DAD42CB" w14:textId="77777777" w:rsidR="005A50AB" w:rsidRPr="00543E73" w:rsidRDefault="005A50AB" w:rsidP="007E2411">
            <w:pPr>
              <w:widowControl/>
              <w:rPr>
                <w:rFonts w:ascii="標楷體" w:eastAsia="標楷體" w:hAnsi="標楷體" w:cs="新細明體"/>
                <w:kern w:val="0"/>
              </w:rPr>
            </w:pPr>
            <w:r w:rsidRPr="00543E73">
              <w:rPr>
                <w:rFonts w:ascii="標楷體" w:eastAsia="標楷體" w:hAnsi="標楷體" w:cs="新細明體" w:hint="eastAsia"/>
                <w:kern w:val="0"/>
              </w:rPr>
              <w:t>說明</w:t>
            </w:r>
          </w:p>
        </w:tc>
      </w:tr>
      <w:tr w:rsidR="005A50AB" w:rsidRPr="00543E73" w14:paraId="6D7FEBEC"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6938820B" w14:textId="77777777" w:rsidR="005A50AB" w:rsidRDefault="005A50AB" w:rsidP="007E2411">
            <w:pPr>
              <w:rPr>
                <w:rFonts w:ascii="標楷體" w:eastAsia="標楷體" w:hAnsi="標楷體" w:cs="新細明體"/>
              </w:rPr>
            </w:pPr>
            <w:r>
              <w:rPr>
                <w:rFonts w:ascii="標楷體" w:eastAsia="標楷體" w:hAnsi="標楷體" w:hint="eastAsia"/>
              </w:rPr>
              <w:t>Y</w:t>
            </w:r>
          </w:p>
        </w:tc>
        <w:tc>
          <w:tcPr>
            <w:tcW w:w="4819" w:type="dxa"/>
            <w:tcBorders>
              <w:top w:val="nil"/>
              <w:left w:val="nil"/>
              <w:bottom w:val="single" w:sz="4" w:space="0" w:color="auto"/>
              <w:right w:val="single" w:sz="4" w:space="0" w:color="auto"/>
            </w:tcBorders>
            <w:shd w:val="clear" w:color="auto" w:fill="auto"/>
            <w:noWrap/>
            <w:vAlign w:val="center"/>
          </w:tcPr>
          <w:p w14:paraId="37E1D39C" w14:textId="77777777" w:rsidR="005A50AB" w:rsidRDefault="005A50AB" w:rsidP="007E2411">
            <w:pPr>
              <w:rPr>
                <w:rFonts w:ascii="標楷體" w:eastAsia="標楷體" w:hAnsi="標楷體" w:cs="新細明體"/>
              </w:rPr>
            </w:pPr>
            <w:r>
              <w:rPr>
                <w:rFonts w:ascii="標楷體" w:eastAsia="標楷體" w:hAnsi="標楷體" w:hint="eastAsia"/>
              </w:rPr>
              <w:t>是</w:t>
            </w:r>
          </w:p>
        </w:tc>
      </w:tr>
      <w:tr w:rsidR="005A50AB" w:rsidRPr="00543E73" w14:paraId="2F466737"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F8ABE49" w14:textId="77777777" w:rsidR="005A50AB" w:rsidRDefault="005A50AB" w:rsidP="007E2411">
            <w:pPr>
              <w:rPr>
                <w:rFonts w:ascii="標楷體" w:eastAsia="標楷體" w:hAnsi="標楷體" w:cs="新細明體"/>
              </w:rPr>
            </w:pPr>
            <w:r>
              <w:rPr>
                <w:rFonts w:ascii="標楷體" w:eastAsia="標楷體" w:hAnsi="標楷體" w:hint="eastAsia"/>
              </w:rPr>
              <w:t>N</w:t>
            </w:r>
          </w:p>
        </w:tc>
        <w:tc>
          <w:tcPr>
            <w:tcW w:w="4819" w:type="dxa"/>
            <w:tcBorders>
              <w:top w:val="nil"/>
              <w:left w:val="nil"/>
              <w:bottom w:val="single" w:sz="4" w:space="0" w:color="auto"/>
              <w:right w:val="single" w:sz="4" w:space="0" w:color="auto"/>
            </w:tcBorders>
            <w:shd w:val="clear" w:color="auto" w:fill="auto"/>
            <w:noWrap/>
            <w:vAlign w:val="center"/>
          </w:tcPr>
          <w:p w14:paraId="68B2D29B" w14:textId="77777777" w:rsidR="005A50AB" w:rsidRDefault="005A50AB" w:rsidP="007E2411">
            <w:pPr>
              <w:rPr>
                <w:rFonts w:ascii="標楷體" w:eastAsia="標楷體" w:hAnsi="標楷體" w:cs="新細明體"/>
              </w:rPr>
            </w:pPr>
            <w:r>
              <w:rPr>
                <w:rFonts w:ascii="標楷體" w:eastAsia="標楷體" w:hAnsi="標楷體" w:hint="eastAsia"/>
              </w:rPr>
              <w:t>否</w:t>
            </w:r>
          </w:p>
        </w:tc>
      </w:tr>
    </w:tbl>
    <w:p w14:paraId="3AF279D4" w14:textId="77777777" w:rsidR="005A50AB" w:rsidRPr="00543E73" w:rsidRDefault="005A50AB" w:rsidP="005A50AB">
      <w:pPr>
        <w:tabs>
          <w:tab w:val="left" w:pos="788"/>
        </w:tabs>
        <w:ind w:leftChars="300" w:left="720"/>
        <w:rPr>
          <w:rFonts w:ascii="標楷體" w:eastAsia="標楷體" w:hAnsi="標楷體"/>
        </w:rPr>
      </w:pPr>
    </w:p>
    <w:p w14:paraId="0338937C" w14:textId="4986D939" w:rsidR="005A50AB" w:rsidRPr="00543E73" w:rsidRDefault="005A50AB" w:rsidP="00894D7B">
      <w:pPr>
        <w:numPr>
          <w:ilvl w:val="0"/>
          <w:numId w:val="14"/>
        </w:numPr>
        <w:rPr>
          <w:rFonts w:ascii="標楷體" w:eastAsia="標楷體" w:hAnsi="標楷體"/>
        </w:rPr>
      </w:pPr>
      <w:r w:rsidRPr="00751A13">
        <w:rPr>
          <w:rFonts w:ascii="標楷體" w:eastAsia="標楷體" w:hAnsi="標楷體" w:hint="eastAsia"/>
          <w:lang w:eastAsia="zh-HK"/>
        </w:rPr>
        <w:t>幣別</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5A50AB" w:rsidRPr="00543E73" w14:paraId="2ACEBCDE" w14:textId="77777777" w:rsidTr="007E2411">
        <w:trPr>
          <w:trHeight w:val="340"/>
          <w:tblHeader/>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C7EAAE1" w14:textId="77777777" w:rsidR="005A50AB" w:rsidRPr="00543E73" w:rsidRDefault="005A50AB" w:rsidP="007E2411">
            <w:pPr>
              <w:widowControl/>
              <w:rPr>
                <w:rFonts w:ascii="標楷體" w:eastAsia="標楷體" w:hAnsi="標楷體" w:cs="新細明體"/>
                <w:kern w:val="0"/>
              </w:rPr>
            </w:pPr>
            <w:r w:rsidRPr="00543E73">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126E4160" w14:textId="77777777" w:rsidR="005A50AB" w:rsidRPr="00543E73" w:rsidRDefault="005A50AB" w:rsidP="007E2411">
            <w:pPr>
              <w:widowControl/>
              <w:rPr>
                <w:rFonts w:ascii="標楷體" w:eastAsia="標楷體" w:hAnsi="標楷體" w:cs="新細明體"/>
                <w:kern w:val="0"/>
              </w:rPr>
            </w:pPr>
            <w:r w:rsidRPr="00543E73">
              <w:rPr>
                <w:rFonts w:ascii="標楷體" w:eastAsia="標楷體" w:hAnsi="標楷體" w:cs="新細明體" w:hint="eastAsia"/>
                <w:kern w:val="0"/>
              </w:rPr>
              <w:t>說明</w:t>
            </w:r>
          </w:p>
        </w:tc>
      </w:tr>
      <w:tr w:rsidR="005A50AB" w:rsidRPr="00543E73" w14:paraId="565ED61C"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83064F1" w14:textId="77777777" w:rsidR="005A50AB" w:rsidRDefault="005A50AB" w:rsidP="007E2411">
            <w:pPr>
              <w:rPr>
                <w:rFonts w:ascii="標楷體" w:eastAsia="標楷體" w:hAnsi="標楷體" w:cs="新細明體"/>
              </w:rPr>
            </w:pPr>
            <w:r>
              <w:rPr>
                <w:rFonts w:ascii="標楷體" w:eastAsia="標楷體" w:hAnsi="標楷體" w:hint="eastAsia"/>
              </w:rPr>
              <w:t>TWD</w:t>
            </w:r>
          </w:p>
        </w:tc>
        <w:tc>
          <w:tcPr>
            <w:tcW w:w="4819" w:type="dxa"/>
            <w:tcBorders>
              <w:top w:val="nil"/>
              <w:left w:val="nil"/>
              <w:bottom w:val="single" w:sz="4" w:space="0" w:color="auto"/>
              <w:right w:val="single" w:sz="4" w:space="0" w:color="auto"/>
            </w:tcBorders>
            <w:shd w:val="clear" w:color="auto" w:fill="auto"/>
            <w:noWrap/>
            <w:vAlign w:val="center"/>
          </w:tcPr>
          <w:p w14:paraId="539D58A7" w14:textId="77777777" w:rsidR="005A50AB" w:rsidRDefault="005A50AB" w:rsidP="007E2411">
            <w:pPr>
              <w:rPr>
                <w:rFonts w:ascii="標楷體" w:eastAsia="標楷體" w:hAnsi="標楷體" w:cs="新細明體"/>
              </w:rPr>
            </w:pPr>
            <w:r>
              <w:rPr>
                <w:rFonts w:ascii="標楷體" w:eastAsia="標楷體" w:hAnsi="標楷體" w:hint="eastAsia"/>
              </w:rPr>
              <w:t>新台幣</w:t>
            </w:r>
          </w:p>
        </w:tc>
      </w:tr>
      <w:tr w:rsidR="003B4A4B" w:rsidRPr="004024FB" w14:paraId="7B43D004"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1B0CBB3" w14:textId="77777777" w:rsidR="003B4A4B" w:rsidRPr="004024FB" w:rsidRDefault="003B4A4B" w:rsidP="003B4A4B">
            <w:pPr>
              <w:rPr>
                <w:rFonts w:ascii="標楷體" w:eastAsia="標楷體" w:hAnsi="標楷體"/>
              </w:rPr>
            </w:pPr>
            <w:r w:rsidRPr="00005F03">
              <w:rPr>
                <w:rFonts w:ascii="標楷體" w:eastAsia="標楷體" w:hAnsi="標楷體"/>
              </w:rPr>
              <w:t>USD</w:t>
            </w:r>
          </w:p>
        </w:tc>
        <w:tc>
          <w:tcPr>
            <w:tcW w:w="4819" w:type="dxa"/>
            <w:tcBorders>
              <w:top w:val="nil"/>
              <w:left w:val="nil"/>
              <w:bottom w:val="single" w:sz="4" w:space="0" w:color="auto"/>
              <w:right w:val="single" w:sz="4" w:space="0" w:color="auto"/>
            </w:tcBorders>
            <w:shd w:val="clear" w:color="auto" w:fill="auto"/>
            <w:noWrap/>
            <w:vAlign w:val="center"/>
          </w:tcPr>
          <w:p w14:paraId="06836EF1" w14:textId="77777777" w:rsidR="003B4A4B" w:rsidRPr="004024FB" w:rsidRDefault="003B4A4B" w:rsidP="003B4A4B">
            <w:pPr>
              <w:rPr>
                <w:rFonts w:ascii="標楷體" w:eastAsia="標楷體" w:hAnsi="標楷體"/>
              </w:rPr>
            </w:pPr>
            <w:r w:rsidRPr="00005F03">
              <w:rPr>
                <w:rFonts w:ascii="標楷體" w:eastAsia="標楷體" w:hAnsi="標楷體" w:hint="eastAsia"/>
              </w:rPr>
              <w:t>美元</w:t>
            </w:r>
          </w:p>
        </w:tc>
      </w:tr>
      <w:tr w:rsidR="003B4A4B" w:rsidRPr="004024FB" w14:paraId="1C8DEEE3"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739019B1" w14:textId="77777777" w:rsidR="003B4A4B" w:rsidRPr="004024FB" w:rsidRDefault="003B4A4B" w:rsidP="003B4A4B">
            <w:pPr>
              <w:rPr>
                <w:rFonts w:ascii="標楷體" w:eastAsia="標楷體" w:hAnsi="標楷體"/>
              </w:rPr>
            </w:pPr>
            <w:r w:rsidRPr="00005F03">
              <w:rPr>
                <w:rFonts w:ascii="標楷體" w:eastAsia="標楷體" w:hAnsi="標楷體"/>
              </w:rPr>
              <w:t>JPY</w:t>
            </w:r>
          </w:p>
        </w:tc>
        <w:tc>
          <w:tcPr>
            <w:tcW w:w="4819" w:type="dxa"/>
            <w:tcBorders>
              <w:top w:val="nil"/>
              <w:left w:val="nil"/>
              <w:bottom w:val="single" w:sz="4" w:space="0" w:color="auto"/>
              <w:right w:val="single" w:sz="4" w:space="0" w:color="auto"/>
            </w:tcBorders>
            <w:shd w:val="clear" w:color="auto" w:fill="auto"/>
            <w:noWrap/>
            <w:vAlign w:val="center"/>
          </w:tcPr>
          <w:p w14:paraId="7A369F65" w14:textId="77777777" w:rsidR="003B4A4B" w:rsidRPr="004024FB" w:rsidRDefault="003B4A4B" w:rsidP="003B4A4B">
            <w:pPr>
              <w:rPr>
                <w:rFonts w:ascii="標楷體" w:eastAsia="標楷體" w:hAnsi="標楷體"/>
              </w:rPr>
            </w:pPr>
            <w:r w:rsidRPr="00005F03">
              <w:rPr>
                <w:rFonts w:ascii="標楷體" w:eastAsia="標楷體" w:hAnsi="標楷體" w:hint="eastAsia"/>
              </w:rPr>
              <w:t>日圓</w:t>
            </w:r>
          </w:p>
        </w:tc>
      </w:tr>
      <w:tr w:rsidR="003B4A4B" w:rsidRPr="004024FB" w14:paraId="7258A34B"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0C12446C" w14:textId="77777777" w:rsidR="003B4A4B" w:rsidRPr="004024FB" w:rsidRDefault="003B4A4B" w:rsidP="003B4A4B">
            <w:pPr>
              <w:rPr>
                <w:rFonts w:ascii="標楷體" w:eastAsia="標楷體" w:hAnsi="標楷體"/>
              </w:rPr>
            </w:pPr>
            <w:r w:rsidRPr="00005F03">
              <w:rPr>
                <w:rFonts w:ascii="標楷體" w:eastAsia="標楷體" w:hAnsi="標楷體"/>
              </w:rPr>
              <w:t>EUR</w:t>
            </w:r>
          </w:p>
        </w:tc>
        <w:tc>
          <w:tcPr>
            <w:tcW w:w="4819" w:type="dxa"/>
            <w:tcBorders>
              <w:top w:val="nil"/>
              <w:left w:val="nil"/>
              <w:bottom w:val="single" w:sz="4" w:space="0" w:color="auto"/>
              <w:right w:val="single" w:sz="4" w:space="0" w:color="auto"/>
            </w:tcBorders>
            <w:shd w:val="clear" w:color="auto" w:fill="auto"/>
            <w:noWrap/>
            <w:vAlign w:val="center"/>
          </w:tcPr>
          <w:p w14:paraId="33D7A16D" w14:textId="77777777" w:rsidR="003B4A4B" w:rsidRPr="004024FB" w:rsidRDefault="003B4A4B" w:rsidP="003B4A4B">
            <w:pPr>
              <w:rPr>
                <w:rFonts w:ascii="標楷體" w:eastAsia="標楷體" w:hAnsi="標楷體"/>
              </w:rPr>
            </w:pPr>
            <w:r w:rsidRPr="00005F03">
              <w:rPr>
                <w:rFonts w:ascii="標楷體" w:eastAsia="標楷體" w:hAnsi="標楷體" w:hint="eastAsia"/>
              </w:rPr>
              <w:t>歐元</w:t>
            </w:r>
          </w:p>
        </w:tc>
      </w:tr>
      <w:tr w:rsidR="003B4A4B" w:rsidRPr="004024FB" w14:paraId="2691E10D"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D7D6623" w14:textId="77777777" w:rsidR="003B4A4B" w:rsidRPr="004024FB" w:rsidRDefault="003B4A4B" w:rsidP="003B4A4B">
            <w:pPr>
              <w:rPr>
                <w:rFonts w:ascii="標楷體" w:eastAsia="標楷體" w:hAnsi="標楷體"/>
              </w:rPr>
            </w:pPr>
            <w:r w:rsidRPr="00005F03">
              <w:rPr>
                <w:rFonts w:ascii="標楷體" w:eastAsia="標楷體" w:hAnsi="標楷體"/>
              </w:rPr>
              <w:t>GBP</w:t>
            </w:r>
          </w:p>
        </w:tc>
        <w:tc>
          <w:tcPr>
            <w:tcW w:w="4819" w:type="dxa"/>
            <w:tcBorders>
              <w:top w:val="nil"/>
              <w:left w:val="nil"/>
              <w:bottom w:val="single" w:sz="4" w:space="0" w:color="auto"/>
              <w:right w:val="single" w:sz="4" w:space="0" w:color="auto"/>
            </w:tcBorders>
            <w:shd w:val="clear" w:color="auto" w:fill="auto"/>
            <w:noWrap/>
            <w:vAlign w:val="center"/>
          </w:tcPr>
          <w:p w14:paraId="5EC42A26" w14:textId="77777777" w:rsidR="003B4A4B" w:rsidRPr="004024FB" w:rsidRDefault="003B4A4B" w:rsidP="003B4A4B">
            <w:pPr>
              <w:rPr>
                <w:rFonts w:ascii="標楷體" w:eastAsia="標楷體" w:hAnsi="標楷體"/>
              </w:rPr>
            </w:pPr>
            <w:r w:rsidRPr="00005F03">
              <w:rPr>
                <w:rFonts w:ascii="標楷體" w:eastAsia="標楷體" w:hAnsi="標楷體" w:hint="eastAsia"/>
              </w:rPr>
              <w:t>英鎊</w:t>
            </w:r>
          </w:p>
        </w:tc>
      </w:tr>
      <w:tr w:rsidR="003B4A4B" w:rsidRPr="004024FB" w14:paraId="10E34C58"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573831E" w14:textId="77777777" w:rsidR="003B4A4B" w:rsidRPr="004024FB" w:rsidRDefault="003B4A4B" w:rsidP="003B4A4B">
            <w:pPr>
              <w:rPr>
                <w:rFonts w:ascii="標楷體" w:eastAsia="標楷體" w:hAnsi="標楷體"/>
              </w:rPr>
            </w:pPr>
            <w:r w:rsidRPr="00005F03">
              <w:rPr>
                <w:rFonts w:ascii="標楷體" w:eastAsia="標楷體" w:hAnsi="標楷體"/>
              </w:rPr>
              <w:t>HKD</w:t>
            </w:r>
          </w:p>
        </w:tc>
        <w:tc>
          <w:tcPr>
            <w:tcW w:w="4819" w:type="dxa"/>
            <w:tcBorders>
              <w:top w:val="nil"/>
              <w:left w:val="nil"/>
              <w:bottom w:val="single" w:sz="4" w:space="0" w:color="auto"/>
              <w:right w:val="single" w:sz="4" w:space="0" w:color="auto"/>
            </w:tcBorders>
            <w:shd w:val="clear" w:color="auto" w:fill="auto"/>
            <w:noWrap/>
            <w:vAlign w:val="center"/>
          </w:tcPr>
          <w:p w14:paraId="7B79F61A" w14:textId="77777777" w:rsidR="003B4A4B" w:rsidRPr="004024FB" w:rsidRDefault="003B4A4B" w:rsidP="003B4A4B">
            <w:pPr>
              <w:rPr>
                <w:rFonts w:ascii="標楷體" w:eastAsia="標楷體" w:hAnsi="標楷體"/>
              </w:rPr>
            </w:pPr>
            <w:r w:rsidRPr="00005F03">
              <w:rPr>
                <w:rFonts w:ascii="標楷體" w:eastAsia="標楷體" w:hAnsi="標楷體" w:hint="eastAsia"/>
              </w:rPr>
              <w:t>港幣</w:t>
            </w:r>
          </w:p>
        </w:tc>
      </w:tr>
      <w:tr w:rsidR="003B4A4B" w:rsidRPr="004024FB" w14:paraId="2E23FF68"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7AF47A0C" w14:textId="77777777" w:rsidR="003B4A4B" w:rsidRPr="004024FB" w:rsidRDefault="003B4A4B" w:rsidP="003B4A4B">
            <w:pPr>
              <w:rPr>
                <w:rFonts w:ascii="標楷體" w:eastAsia="標楷體" w:hAnsi="標楷體"/>
              </w:rPr>
            </w:pPr>
            <w:r w:rsidRPr="00005F03">
              <w:rPr>
                <w:rFonts w:ascii="標楷體" w:eastAsia="標楷體" w:hAnsi="標楷體"/>
              </w:rPr>
              <w:t>SGD</w:t>
            </w:r>
          </w:p>
        </w:tc>
        <w:tc>
          <w:tcPr>
            <w:tcW w:w="4819" w:type="dxa"/>
            <w:tcBorders>
              <w:top w:val="nil"/>
              <w:left w:val="nil"/>
              <w:bottom w:val="single" w:sz="4" w:space="0" w:color="auto"/>
              <w:right w:val="single" w:sz="4" w:space="0" w:color="auto"/>
            </w:tcBorders>
            <w:shd w:val="clear" w:color="auto" w:fill="auto"/>
            <w:noWrap/>
            <w:vAlign w:val="center"/>
          </w:tcPr>
          <w:p w14:paraId="0FFB1367" w14:textId="77777777" w:rsidR="003B4A4B" w:rsidRPr="004024FB" w:rsidRDefault="003B4A4B" w:rsidP="003B4A4B">
            <w:pPr>
              <w:rPr>
                <w:rFonts w:ascii="標楷體" w:eastAsia="標楷體" w:hAnsi="標楷體"/>
              </w:rPr>
            </w:pPr>
            <w:r w:rsidRPr="00005F03">
              <w:rPr>
                <w:rFonts w:ascii="標楷體" w:eastAsia="標楷體" w:hAnsi="標楷體" w:hint="eastAsia"/>
              </w:rPr>
              <w:t>新幣</w:t>
            </w:r>
          </w:p>
        </w:tc>
      </w:tr>
      <w:tr w:rsidR="003B4A4B" w:rsidRPr="004024FB" w14:paraId="7A9F78AF"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609F9F8" w14:textId="77777777" w:rsidR="003B4A4B" w:rsidRPr="004024FB" w:rsidRDefault="003B4A4B" w:rsidP="003B4A4B">
            <w:pPr>
              <w:rPr>
                <w:rFonts w:ascii="標楷體" w:eastAsia="標楷體" w:hAnsi="標楷體"/>
              </w:rPr>
            </w:pPr>
            <w:r w:rsidRPr="00005F03">
              <w:rPr>
                <w:rFonts w:ascii="標楷體" w:eastAsia="標楷體" w:hAnsi="標楷體"/>
              </w:rPr>
              <w:t>CAD</w:t>
            </w:r>
          </w:p>
        </w:tc>
        <w:tc>
          <w:tcPr>
            <w:tcW w:w="4819" w:type="dxa"/>
            <w:tcBorders>
              <w:top w:val="nil"/>
              <w:left w:val="nil"/>
              <w:bottom w:val="single" w:sz="4" w:space="0" w:color="auto"/>
              <w:right w:val="single" w:sz="4" w:space="0" w:color="auto"/>
            </w:tcBorders>
            <w:shd w:val="clear" w:color="auto" w:fill="auto"/>
            <w:noWrap/>
            <w:vAlign w:val="center"/>
          </w:tcPr>
          <w:p w14:paraId="37C779FC" w14:textId="77777777" w:rsidR="003B4A4B" w:rsidRPr="004024FB" w:rsidRDefault="003B4A4B" w:rsidP="003B4A4B">
            <w:pPr>
              <w:rPr>
                <w:rFonts w:ascii="標楷體" w:eastAsia="標楷體" w:hAnsi="標楷體"/>
              </w:rPr>
            </w:pPr>
            <w:r w:rsidRPr="00005F03">
              <w:rPr>
                <w:rFonts w:ascii="標楷體" w:eastAsia="標楷體" w:hAnsi="標楷體" w:hint="eastAsia"/>
              </w:rPr>
              <w:t>加幣</w:t>
            </w:r>
          </w:p>
        </w:tc>
      </w:tr>
      <w:tr w:rsidR="003B4A4B" w:rsidRPr="004024FB" w14:paraId="4604D9DB"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2E5BDFF" w14:textId="77777777" w:rsidR="003B4A4B" w:rsidRPr="004024FB" w:rsidRDefault="003B4A4B" w:rsidP="003B4A4B">
            <w:pPr>
              <w:rPr>
                <w:rFonts w:ascii="標楷體" w:eastAsia="標楷體" w:hAnsi="標楷體"/>
              </w:rPr>
            </w:pPr>
            <w:r w:rsidRPr="00005F03">
              <w:rPr>
                <w:rFonts w:ascii="標楷體" w:eastAsia="標楷體" w:hAnsi="標楷體"/>
              </w:rPr>
              <w:t>AUD</w:t>
            </w:r>
          </w:p>
        </w:tc>
        <w:tc>
          <w:tcPr>
            <w:tcW w:w="4819" w:type="dxa"/>
            <w:tcBorders>
              <w:top w:val="nil"/>
              <w:left w:val="nil"/>
              <w:bottom w:val="single" w:sz="4" w:space="0" w:color="auto"/>
              <w:right w:val="single" w:sz="4" w:space="0" w:color="auto"/>
            </w:tcBorders>
            <w:shd w:val="clear" w:color="auto" w:fill="auto"/>
            <w:noWrap/>
            <w:vAlign w:val="center"/>
          </w:tcPr>
          <w:p w14:paraId="52B6B32E" w14:textId="77777777" w:rsidR="003B4A4B" w:rsidRPr="004024FB" w:rsidRDefault="003B4A4B" w:rsidP="003B4A4B">
            <w:pPr>
              <w:rPr>
                <w:rFonts w:ascii="標楷體" w:eastAsia="標楷體" w:hAnsi="標楷體"/>
              </w:rPr>
            </w:pPr>
            <w:r w:rsidRPr="00005F03">
              <w:rPr>
                <w:rFonts w:ascii="標楷體" w:eastAsia="標楷體" w:hAnsi="標楷體" w:hint="eastAsia"/>
              </w:rPr>
              <w:t>澳幣</w:t>
            </w:r>
          </w:p>
        </w:tc>
      </w:tr>
      <w:tr w:rsidR="003B4A4B" w:rsidRPr="004024FB" w14:paraId="5B9B264D"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32680D9" w14:textId="77777777" w:rsidR="003B4A4B" w:rsidRPr="004024FB" w:rsidRDefault="003B4A4B" w:rsidP="003B4A4B">
            <w:pPr>
              <w:rPr>
                <w:rFonts w:ascii="標楷體" w:eastAsia="標楷體" w:hAnsi="標楷體"/>
              </w:rPr>
            </w:pPr>
            <w:r w:rsidRPr="00005F03">
              <w:rPr>
                <w:rFonts w:ascii="標楷體" w:eastAsia="標楷體" w:hAnsi="標楷體"/>
              </w:rPr>
              <w:lastRenderedPageBreak/>
              <w:t>NZD</w:t>
            </w:r>
          </w:p>
        </w:tc>
        <w:tc>
          <w:tcPr>
            <w:tcW w:w="4819" w:type="dxa"/>
            <w:tcBorders>
              <w:top w:val="nil"/>
              <w:left w:val="nil"/>
              <w:bottom w:val="single" w:sz="4" w:space="0" w:color="auto"/>
              <w:right w:val="single" w:sz="4" w:space="0" w:color="auto"/>
            </w:tcBorders>
            <w:shd w:val="clear" w:color="auto" w:fill="auto"/>
            <w:noWrap/>
            <w:vAlign w:val="center"/>
          </w:tcPr>
          <w:p w14:paraId="3729D9F4" w14:textId="77777777" w:rsidR="003B4A4B" w:rsidRPr="004024FB" w:rsidRDefault="003B4A4B" w:rsidP="003B4A4B">
            <w:pPr>
              <w:rPr>
                <w:rFonts w:ascii="標楷體" w:eastAsia="標楷體" w:hAnsi="標楷體"/>
              </w:rPr>
            </w:pPr>
            <w:r w:rsidRPr="00005F03">
              <w:rPr>
                <w:rFonts w:ascii="標楷體" w:eastAsia="標楷體" w:hAnsi="標楷體" w:hint="eastAsia"/>
              </w:rPr>
              <w:t>紐幣</w:t>
            </w:r>
          </w:p>
        </w:tc>
      </w:tr>
      <w:tr w:rsidR="003B4A4B" w:rsidRPr="004024FB" w14:paraId="2C054CE0"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6A194ECF" w14:textId="77777777" w:rsidR="003B4A4B" w:rsidRPr="004024FB" w:rsidRDefault="003B4A4B" w:rsidP="003B4A4B">
            <w:pPr>
              <w:rPr>
                <w:rFonts w:ascii="標楷體" w:eastAsia="標楷體" w:hAnsi="標楷體"/>
              </w:rPr>
            </w:pPr>
            <w:r w:rsidRPr="00005F03">
              <w:rPr>
                <w:rFonts w:ascii="標楷體" w:eastAsia="標楷體" w:hAnsi="標楷體"/>
              </w:rPr>
              <w:t>SEK</w:t>
            </w:r>
          </w:p>
        </w:tc>
        <w:tc>
          <w:tcPr>
            <w:tcW w:w="4819" w:type="dxa"/>
            <w:tcBorders>
              <w:top w:val="nil"/>
              <w:left w:val="nil"/>
              <w:bottom w:val="single" w:sz="4" w:space="0" w:color="auto"/>
              <w:right w:val="single" w:sz="4" w:space="0" w:color="auto"/>
            </w:tcBorders>
            <w:shd w:val="clear" w:color="auto" w:fill="auto"/>
            <w:noWrap/>
            <w:vAlign w:val="center"/>
          </w:tcPr>
          <w:p w14:paraId="67F1382F" w14:textId="77777777" w:rsidR="003B4A4B" w:rsidRPr="004024FB" w:rsidRDefault="003B4A4B" w:rsidP="003B4A4B">
            <w:pPr>
              <w:rPr>
                <w:rFonts w:ascii="標楷體" w:eastAsia="標楷體" w:hAnsi="標楷體"/>
              </w:rPr>
            </w:pPr>
            <w:r w:rsidRPr="00005F03">
              <w:rPr>
                <w:rFonts w:ascii="標楷體" w:eastAsia="標楷體" w:hAnsi="標楷體" w:hint="eastAsia"/>
              </w:rPr>
              <w:t>瑞典</w:t>
            </w:r>
          </w:p>
        </w:tc>
      </w:tr>
      <w:tr w:rsidR="003B4A4B" w:rsidRPr="004024FB" w14:paraId="353AF75C"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6262F322" w14:textId="77777777" w:rsidR="003B4A4B" w:rsidRPr="004024FB" w:rsidRDefault="003B4A4B" w:rsidP="003B4A4B">
            <w:pPr>
              <w:rPr>
                <w:rFonts w:ascii="標楷體" w:eastAsia="標楷體" w:hAnsi="標楷體"/>
              </w:rPr>
            </w:pPr>
            <w:r w:rsidRPr="00005F03">
              <w:rPr>
                <w:rFonts w:ascii="標楷體" w:eastAsia="標楷體" w:hAnsi="標楷體"/>
              </w:rPr>
              <w:t>THB</w:t>
            </w:r>
          </w:p>
        </w:tc>
        <w:tc>
          <w:tcPr>
            <w:tcW w:w="4819" w:type="dxa"/>
            <w:tcBorders>
              <w:top w:val="nil"/>
              <w:left w:val="nil"/>
              <w:bottom w:val="single" w:sz="4" w:space="0" w:color="auto"/>
              <w:right w:val="single" w:sz="4" w:space="0" w:color="auto"/>
            </w:tcBorders>
            <w:shd w:val="clear" w:color="auto" w:fill="auto"/>
            <w:noWrap/>
            <w:vAlign w:val="center"/>
          </w:tcPr>
          <w:p w14:paraId="09163D51" w14:textId="77777777" w:rsidR="003B4A4B" w:rsidRPr="004024FB" w:rsidRDefault="003B4A4B" w:rsidP="003B4A4B">
            <w:pPr>
              <w:rPr>
                <w:rFonts w:ascii="標楷體" w:eastAsia="標楷體" w:hAnsi="標楷體"/>
              </w:rPr>
            </w:pPr>
            <w:r w:rsidRPr="00005F03">
              <w:rPr>
                <w:rFonts w:ascii="標楷體" w:eastAsia="標楷體" w:hAnsi="標楷體" w:hint="eastAsia"/>
              </w:rPr>
              <w:t>泰幣</w:t>
            </w:r>
          </w:p>
        </w:tc>
      </w:tr>
      <w:tr w:rsidR="003B4A4B" w:rsidRPr="004024FB" w14:paraId="3FA9FBFF"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2306156" w14:textId="77777777" w:rsidR="003B4A4B" w:rsidRPr="004024FB" w:rsidRDefault="003B4A4B" w:rsidP="003B4A4B">
            <w:pPr>
              <w:rPr>
                <w:rFonts w:ascii="標楷體" w:eastAsia="標楷體" w:hAnsi="標楷體"/>
              </w:rPr>
            </w:pPr>
            <w:r w:rsidRPr="00005F03">
              <w:rPr>
                <w:rFonts w:ascii="標楷體" w:eastAsia="標楷體" w:hAnsi="標楷體"/>
              </w:rPr>
              <w:t>ZAR</w:t>
            </w:r>
          </w:p>
        </w:tc>
        <w:tc>
          <w:tcPr>
            <w:tcW w:w="4819" w:type="dxa"/>
            <w:tcBorders>
              <w:top w:val="nil"/>
              <w:left w:val="nil"/>
              <w:bottom w:val="single" w:sz="4" w:space="0" w:color="auto"/>
              <w:right w:val="single" w:sz="4" w:space="0" w:color="auto"/>
            </w:tcBorders>
            <w:shd w:val="clear" w:color="auto" w:fill="auto"/>
            <w:noWrap/>
            <w:vAlign w:val="center"/>
          </w:tcPr>
          <w:p w14:paraId="0512DCB7" w14:textId="77777777" w:rsidR="003B4A4B" w:rsidRPr="004024FB" w:rsidRDefault="003B4A4B" w:rsidP="003B4A4B">
            <w:pPr>
              <w:rPr>
                <w:rFonts w:ascii="標楷體" w:eastAsia="標楷體" w:hAnsi="標楷體"/>
              </w:rPr>
            </w:pPr>
            <w:r w:rsidRPr="00005F03">
              <w:rPr>
                <w:rFonts w:ascii="標楷體" w:eastAsia="標楷體" w:hAnsi="標楷體" w:hint="eastAsia"/>
              </w:rPr>
              <w:t>南非</w:t>
            </w:r>
          </w:p>
        </w:tc>
      </w:tr>
      <w:tr w:rsidR="003B4A4B" w:rsidRPr="004024FB" w14:paraId="06472433"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77354338" w14:textId="77777777" w:rsidR="003B4A4B" w:rsidRPr="004024FB" w:rsidRDefault="003B4A4B" w:rsidP="003B4A4B">
            <w:pPr>
              <w:rPr>
                <w:rFonts w:ascii="標楷體" w:eastAsia="標楷體" w:hAnsi="標楷體"/>
              </w:rPr>
            </w:pPr>
            <w:r w:rsidRPr="00005F03">
              <w:rPr>
                <w:rFonts w:ascii="標楷體" w:eastAsia="標楷體" w:hAnsi="標楷體"/>
              </w:rPr>
              <w:t>KRW</w:t>
            </w:r>
          </w:p>
        </w:tc>
        <w:tc>
          <w:tcPr>
            <w:tcW w:w="4819" w:type="dxa"/>
            <w:tcBorders>
              <w:top w:val="nil"/>
              <w:left w:val="nil"/>
              <w:bottom w:val="single" w:sz="4" w:space="0" w:color="auto"/>
              <w:right w:val="single" w:sz="4" w:space="0" w:color="auto"/>
            </w:tcBorders>
            <w:shd w:val="clear" w:color="auto" w:fill="auto"/>
            <w:noWrap/>
            <w:vAlign w:val="center"/>
          </w:tcPr>
          <w:p w14:paraId="5160B686" w14:textId="77777777" w:rsidR="003B4A4B" w:rsidRPr="004024FB" w:rsidRDefault="003B4A4B" w:rsidP="003B4A4B">
            <w:pPr>
              <w:rPr>
                <w:rFonts w:ascii="標楷體" w:eastAsia="標楷體" w:hAnsi="標楷體"/>
              </w:rPr>
            </w:pPr>
            <w:r w:rsidRPr="00005F03">
              <w:rPr>
                <w:rFonts w:ascii="標楷體" w:eastAsia="標楷體" w:hAnsi="標楷體" w:hint="eastAsia"/>
              </w:rPr>
              <w:t>韓元</w:t>
            </w:r>
          </w:p>
        </w:tc>
      </w:tr>
      <w:tr w:rsidR="003B4A4B" w:rsidRPr="004024FB" w14:paraId="172A625A"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7244731E" w14:textId="77777777" w:rsidR="003B4A4B" w:rsidRPr="004024FB" w:rsidRDefault="003B4A4B" w:rsidP="003B4A4B">
            <w:pPr>
              <w:rPr>
                <w:rFonts w:ascii="標楷體" w:eastAsia="標楷體" w:hAnsi="標楷體"/>
              </w:rPr>
            </w:pPr>
            <w:r w:rsidRPr="00005F03">
              <w:rPr>
                <w:rFonts w:ascii="標楷體" w:eastAsia="標楷體" w:hAnsi="標楷體"/>
              </w:rPr>
              <w:t>CNY</w:t>
            </w:r>
          </w:p>
        </w:tc>
        <w:tc>
          <w:tcPr>
            <w:tcW w:w="4819" w:type="dxa"/>
            <w:tcBorders>
              <w:top w:val="nil"/>
              <w:left w:val="nil"/>
              <w:bottom w:val="single" w:sz="4" w:space="0" w:color="auto"/>
              <w:right w:val="single" w:sz="4" w:space="0" w:color="auto"/>
            </w:tcBorders>
            <w:shd w:val="clear" w:color="auto" w:fill="auto"/>
            <w:noWrap/>
            <w:vAlign w:val="center"/>
          </w:tcPr>
          <w:p w14:paraId="470147C0" w14:textId="77777777" w:rsidR="003B4A4B" w:rsidRPr="004024FB" w:rsidRDefault="003B4A4B" w:rsidP="003B4A4B">
            <w:pPr>
              <w:rPr>
                <w:rFonts w:ascii="標楷體" w:eastAsia="標楷體" w:hAnsi="標楷體"/>
              </w:rPr>
            </w:pPr>
            <w:r w:rsidRPr="00005F03">
              <w:rPr>
                <w:rFonts w:ascii="標楷體" w:eastAsia="標楷體" w:hAnsi="標楷體" w:hint="eastAsia"/>
              </w:rPr>
              <w:t>人民幣</w:t>
            </w:r>
          </w:p>
        </w:tc>
      </w:tr>
    </w:tbl>
    <w:p w14:paraId="57304D58" w14:textId="77777777" w:rsidR="00CB7D59" w:rsidRPr="00504C9F" w:rsidRDefault="00CB7D59" w:rsidP="005A50AB">
      <w:pPr>
        <w:ind w:leftChars="300" w:left="720"/>
        <w:rPr>
          <w:rFonts w:ascii="標楷體" w:eastAsia="標楷體" w:hAnsi="標楷體"/>
        </w:rPr>
      </w:pPr>
    </w:p>
    <w:p w14:paraId="73140CB2" w14:textId="6A265BED" w:rsidR="005A50AB" w:rsidRPr="004E2994" w:rsidRDefault="005A50AB" w:rsidP="00894D7B">
      <w:pPr>
        <w:numPr>
          <w:ilvl w:val="0"/>
          <w:numId w:val="14"/>
        </w:numPr>
        <w:rPr>
          <w:rFonts w:ascii="標楷體" w:eastAsia="標楷體" w:hAnsi="標楷體"/>
        </w:rPr>
      </w:pPr>
      <w:r w:rsidRPr="004E2994">
        <w:rPr>
          <w:rFonts w:ascii="標楷體" w:eastAsia="標楷體" w:hAnsi="標楷體" w:cs="新細明體" w:hint="eastAsia"/>
          <w:kern w:val="0"/>
        </w:rPr>
        <w:t>未齊件代碼</w:t>
      </w:r>
    </w:p>
    <w:tbl>
      <w:tblPr>
        <w:tblW w:w="6340" w:type="dxa"/>
        <w:tblInd w:w="993" w:type="dxa"/>
        <w:tblCellMar>
          <w:left w:w="28" w:type="dxa"/>
          <w:right w:w="28" w:type="dxa"/>
        </w:tblCellMar>
        <w:tblLook w:val="04A0" w:firstRow="1" w:lastRow="0" w:firstColumn="1" w:lastColumn="0" w:noHBand="0" w:noVBand="1"/>
      </w:tblPr>
      <w:tblGrid>
        <w:gridCol w:w="1587"/>
        <w:gridCol w:w="4753"/>
      </w:tblGrid>
      <w:tr w:rsidR="005A50AB" w:rsidRPr="004E2994" w14:paraId="6FBF1C26" w14:textId="77777777" w:rsidTr="007E2411">
        <w:trPr>
          <w:trHeight w:val="330"/>
          <w:tblHeader/>
        </w:trPr>
        <w:tc>
          <w:tcPr>
            <w:tcW w:w="158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337FFCC" w14:textId="77777777" w:rsidR="005A50AB" w:rsidRPr="004E2994" w:rsidRDefault="005A50AB" w:rsidP="007E2411">
            <w:pPr>
              <w:widowControl/>
              <w:rPr>
                <w:rFonts w:ascii="標楷體" w:eastAsia="標楷體" w:hAnsi="標楷體" w:cs="新細明體"/>
                <w:kern w:val="0"/>
              </w:rPr>
            </w:pPr>
            <w:r w:rsidRPr="004E2994">
              <w:rPr>
                <w:rFonts w:ascii="標楷體" w:eastAsia="標楷體" w:hAnsi="標楷體" w:cs="新細明體" w:hint="eastAsia"/>
                <w:kern w:val="0"/>
              </w:rPr>
              <w:t>代碼</w:t>
            </w:r>
          </w:p>
        </w:tc>
        <w:tc>
          <w:tcPr>
            <w:tcW w:w="4753" w:type="dxa"/>
            <w:tcBorders>
              <w:top w:val="single" w:sz="4" w:space="0" w:color="auto"/>
              <w:left w:val="nil"/>
              <w:bottom w:val="single" w:sz="4" w:space="0" w:color="auto"/>
              <w:right w:val="single" w:sz="4" w:space="0" w:color="auto"/>
            </w:tcBorders>
            <w:shd w:val="clear" w:color="auto" w:fill="auto"/>
            <w:noWrap/>
            <w:vAlign w:val="center"/>
          </w:tcPr>
          <w:p w14:paraId="765D2E1E" w14:textId="77777777" w:rsidR="005A50AB" w:rsidRPr="004E2994" w:rsidRDefault="005A50AB" w:rsidP="007E2411">
            <w:pPr>
              <w:widowControl/>
              <w:rPr>
                <w:rFonts w:ascii="標楷體" w:eastAsia="標楷體" w:hAnsi="標楷體" w:cs="新細明體"/>
                <w:kern w:val="0"/>
              </w:rPr>
            </w:pPr>
            <w:r w:rsidRPr="004E2994">
              <w:rPr>
                <w:rFonts w:ascii="標楷體" w:eastAsia="標楷體" w:hAnsi="標楷體" w:hint="eastAsia"/>
              </w:rPr>
              <w:t>說明</w:t>
            </w:r>
          </w:p>
        </w:tc>
      </w:tr>
      <w:tr w:rsidR="005A50AB" w:rsidRPr="004E2994" w14:paraId="751EF53C"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vAlign w:val="center"/>
          </w:tcPr>
          <w:p w14:paraId="11A7C356" w14:textId="77777777" w:rsidR="005A50AB" w:rsidRPr="004E2994" w:rsidRDefault="005A50AB" w:rsidP="007E2411">
            <w:pPr>
              <w:widowControl/>
              <w:rPr>
                <w:rFonts w:ascii="標楷體" w:eastAsia="標楷體" w:hAnsi="標楷體" w:cs="新細明體"/>
                <w:kern w:val="0"/>
              </w:rPr>
            </w:pPr>
            <w:r>
              <w:rPr>
                <w:rFonts w:ascii="標楷體" w:eastAsia="標楷體" w:hAnsi="標楷體" w:hint="eastAsia"/>
              </w:rPr>
              <w:t>01</w:t>
            </w:r>
          </w:p>
        </w:tc>
        <w:tc>
          <w:tcPr>
            <w:tcW w:w="4753" w:type="dxa"/>
            <w:tcBorders>
              <w:top w:val="nil"/>
              <w:left w:val="nil"/>
              <w:bottom w:val="single" w:sz="4" w:space="0" w:color="auto"/>
              <w:right w:val="single" w:sz="4" w:space="0" w:color="auto"/>
            </w:tcBorders>
            <w:shd w:val="clear" w:color="auto" w:fill="auto"/>
            <w:noWrap/>
            <w:vAlign w:val="center"/>
          </w:tcPr>
          <w:p w14:paraId="6BFD7283" w14:textId="77777777" w:rsidR="005A50AB" w:rsidRPr="004E2994" w:rsidRDefault="005A50AB" w:rsidP="007E2411">
            <w:pPr>
              <w:widowControl/>
              <w:rPr>
                <w:rFonts w:ascii="標楷體" w:eastAsia="標楷體" w:hAnsi="標楷體" w:cs="新細明體"/>
                <w:kern w:val="0"/>
              </w:rPr>
            </w:pPr>
            <w:r>
              <w:rPr>
                <w:rFonts w:ascii="標楷體" w:eastAsia="標楷體" w:hAnsi="標楷體" w:hint="eastAsia"/>
              </w:rPr>
              <w:t>代償後謄本</w:t>
            </w:r>
          </w:p>
        </w:tc>
      </w:tr>
      <w:tr w:rsidR="005A50AB" w:rsidRPr="004E2994" w14:paraId="19257530"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vAlign w:val="center"/>
          </w:tcPr>
          <w:p w14:paraId="3FB3037F" w14:textId="77777777" w:rsidR="005A50AB" w:rsidRPr="004E2994" w:rsidRDefault="005A50AB" w:rsidP="007E2411">
            <w:pPr>
              <w:widowControl/>
              <w:rPr>
                <w:rFonts w:ascii="標楷體" w:eastAsia="標楷體" w:hAnsi="標楷體" w:cs="新細明體"/>
                <w:kern w:val="0"/>
              </w:rPr>
            </w:pPr>
            <w:r>
              <w:rPr>
                <w:rFonts w:ascii="標楷體" w:eastAsia="標楷體" w:hAnsi="標楷體" w:hint="eastAsia"/>
              </w:rPr>
              <w:t>02</w:t>
            </w:r>
          </w:p>
        </w:tc>
        <w:tc>
          <w:tcPr>
            <w:tcW w:w="4753" w:type="dxa"/>
            <w:tcBorders>
              <w:top w:val="nil"/>
              <w:left w:val="nil"/>
              <w:bottom w:val="single" w:sz="4" w:space="0" w:color="auto"/>
              <w:right w:val="single" w:sz="4" w:space="0" w:color="auto"/>
            </w:tcBorders>
            <w:shd w:val="clear" w:color="auto" w:fill="auto"/>
            <w:noWrap/>
            <w:vAlign w:val="center"/>
          </w:tcPr>
          <w:p w14:paraId="5199ECFD" w14:textId="77777777" w:rsidR="005A50AB" w:rsidRPr="004E2994" w:rsidRDefault="005A50AB" w:rsidP="007E2411">
            <w:pPr>
              <w:widowControl/>
              <w:rPr>
                <w:rFonts w:ascii="標楷體" w:eastAsia="標楷體" w:hAnsi="標楷體" w:cs="新細明體"/>
                <w:kern w:val="0"/>
              </w:rPr>
            </w:pPr>
            <w:r>
              <w:rPr>
                <w:rFonts w:ascii="標楷體" w:eastAsia="標楷體" w:hAnsi="標楷體" w:hint="eastAsia"/>
              </w:rPr>
              <w:t>火險單</w:t>
            </w:r>
          </w:p>
        </w:tc>
      </w:tr>
      <w:tr w:rsidR="005A50AB" w:rsidRPr="004E2994" w14:paraId="19EE8DC3"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vAlign w:val="center"/>
            <w:hideMark/>
          </w:tcPr>
          <w:p w14:paraId="4D0D6CA8" w14:textId="77777777" w:rsidR="005A50AB" w:rsidRPr="004E2994" w:rsidRDefault="005A50AB" w:rsidP="007E2411">
            <w:pPr>
              <w:widowControl/>
              <w:rPr>
                <w:rFonts w:ascii="標楷體" w:eastAsia="標楷體" w:hAnsi="標楷體" w:cs="新細明體"/>
                <w:kern w:val="0"/>
              </w:rPr>
            </w:pPr>
            <w:r>
              <w:rPr>
                <w:rFonts w:ascii="標楷體" w:eastAsia="標楷體" w:hAnsi="標楷體" w:hint="eastAsia"/>
              </w:rPr>
              <w:t>03</w:t>
            </w:r>
          </w:p>
        </w:tc>
        <w:tc>
          <w:tcPr>
            <w:tcW w:w="4753" w:type="dxa"/>
            <w:tcBorders>
              <w:top w:val="nil"/>
              <w:left w:val="nil"/>
              <w:bottom w:val="single" w:sz="4" w:space="0" w:color="auto"/>
              <w:right w:val="single" w:sz="4" w:space="0" w:color="auto"/>
            </w:tcBorders>
            <w:shd w:val="clear" w:color="auto" w:fill="auto"/>
            <w:noWrap/>
            <w:vAlign w:val="center"/>
            <w:hideMark/>
          </w:tcPr>
          <w:p w14:paraId="170E480B" w14:textId="77777777" w:rsidR="005A50AB" w:rsidRPr="004E2994" w:rsidRDefault="005A50AB" w:rsidP="007E2411">
            <w:pPr>
              <w:widowControl/>
              <w:rPr>
                <w:rFonts w:ascii="標楷體" w:eastAsia="標楷體" w:hAnsi="標楷體" w:cs="新細明體"/>
                <w:kern w:val="0"/>
              </w:rPr>
            </w:pPr>
            <w:r>
              <w:rPr>
                <w:rFonts w:ascii="標楷體" w:eastAsia="標楷體" w:hAnsi="標楷體" w:hint="eastAsia"/>
              </w:rPr>
              <w:t>借款申請書</w:t>
            </w:r>
          </w:p>
        </w:tc>
      </w:tr>
      <w:tr w:rsidR="005A50AB" w:rsidRPr="004E2994" w14:paraId="2C9AAC4B"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vAlign w:val="center"/>
            <w:hideMark/>
          </w:tcPr>
          <w:p w14:paraId="6FC13B6B" w14:textId="77777777" w:rsidR="005A50AB" w:rsidRPr="004E2994" w:rsidRDefault="005A50AB" w:rsidP="007E2411">
            <w:pPr>
              <w:widowControl/>
              <w:rPr>
                <w:rFonts w:ascii="標楷體" w:eastAsia="標楷體" w:hAnsi="標楷體" w:cs="新細明體"/>
                <w:kern w:val="0"/>
              </w:rPr>
            </w:pPr>
            <w:r>
              <w:rPr>
                <w:rFonts w:ascii="標楷體" w:eastAsia="標楷體" w:hAnsi="標楷體" w:hint="eastAsia"/>
              </w:rPr>
              <w:t>04</w:t>
            </w:r>
          </w:p>
        </w:tc>
        <w:tc>
          <w:tcPr>
            <w:tcW w:w="4753" w:type="dxa"/>
            <w:tcBorders>
              <w:top w:val="nil"/>
              <w:left w:val="nil"/>
              <w:bottom w:val="single" w:sz="4" w:space="0" w:color="auto"/>
              <w:right w:val="single" w:sz="4" w:space="0" w:color="auto"/>
            </w:tcBorders>
            <w:shd w:val="clear" w:color="auto" w:fill="auto"/>
            <w:noWrap/>
            <w:vAlign w:val="center"/>
            <w:hideMark/>
          </w:tcPr>
          <w:p w14:paraId="63115FF2" w14:textId="77777777" w:rsidR="005A50AB" w:rsidRPr="004E2994" w:rsidRDefault="005A50AB" w:rsidP="007E2411">
            <w:pPr>
              <w:widowControl/>
              <w:rPr>
                <w:rFonts w:ascii="標楷體" w:eastAsia="標楷體" w:hAnsi="標楷體" w:cs="新細明體"/>
                <w:kern w:val="0"/>
              </w:rPr>
            </w:pPr>
            <w:r>
              <w:rPr>
                <w:rFonts w:ascii="標楷體" w:eastAsia="標楷體" w:hAnsi="標楷體" w:hint="eastAsia"/>
              </w:rPr>
              <w:t>顧客資料表</w:t>
            </w:r>
          </w:p>
        </w:tc>
      </w:tr>
      <w:tr w:rsidR="005A50AB" w:rsidRPr="004E2994" w14:paraId="09C46699"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vAlign w:val="center"/>
            <w:hideMark/>
          </w:tcPr>
          <w:p w14:paraId="44D089DE" w14:textId="77777777" w:rsidR="005A50AB" w:rsidRPr="004E2994" w:rsidRDefault="005A50AB" w:rsidP="007E2411">
            <w:pPr>
              <w:widowControl/>
              <w:rPr>
                <w:rFonts w:ascii="標楷體" w:eastAsia="標楷體" w:hAnsi="標楷體" w:cs="新細明體"/>
                <w:kern w:val="0"/>
              </w:rPr>
            </w:pPr>
            <w:r>
              <w:rPr>
                <w:rFonts w:ascii="標楷體" w:eastAsia="標楷體" w:hAnsi="標楷體" w:hint="eastAsia"/>
              </w:rPr>
              <w:t>05</w:t>
            </w:r>
          </w:p>
        </w:tc>
        <w:tc>
          <w:tcPr>
            <w:tcW w:w="4753" w:type="dxa"/>
            <w:tcBorders>
              <w:top w:val="nil"/>
              <w:left w:val="nil"/>
              <w:bottom w:val="single" w:sz="4" w:space="0" w:color="auto"/>
              <w:right w:val="single" w:sz="4" w:space="0" w:color="auto"/>
            </w:tcBorders>
            <w:shd w:val="clear" w:color="auto" w:fill="auto"/>
            <w:noWrap/>
            <w:vAlign w:val="center"/>
            <w:hideMark/>
          </w:tcPr>
          <w:p w14:paraId="0F45F493" w14:textId="77777777" w:rsidR="005A50AB" w:rsidRPr="004E2994" w:rsidRDefault="005A50AB" w:rsidP="007E2411">
            <w:pPr>
              <w:widowControl/>
              <w:rPr>
                <w:rFonts w:ascii="標楷體" w:eastAsia="標楷體" w:hAnsi="標楷體" w:cs="新細明體"/>
                <w:kern w:val="0"/>
              </w:rPr>
            </w:pPr>
            <w:r>
              <w:rPr>
                <w:rFonts w:ascii="標楷體" w:eastAsia="標楷體" w:hAnsi="標楷體" w:hint="eastAsia"/>
              </w:rPr>
              <w:t>公司章程</w:t>
            </w:r>
          </w:p>
        </w:tc>
      </w:tr>
      <w:tr w:rsidR="005A50AB" w:rsidRPr="004E2994" w14:paraId="044A22E2"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vAlign w:val="center"/>
            <w:hideMark/>
          </w:tcPr>
          <w:p w14:paraId="4EA0C217" w14:textId="77777777" w:rsidR="005A50AB" w:rsidRPr="004E2994" w:rsidRDefault="005A50AB" w:rsidP="007E2411">
            <w:pPr>
              <w:widowControl/>
              <w:rPr>
                <w:rFonts w:ascii="標楷體" w:eastAsia="標楷體" w:hAnsi="標楷體" w:cs="新細明體"/>
                <w:kern w:val="0"/>
              </w:rPr>
            </w:pPr>
            <w:r>
              <w:rPr>
                <w:rFonts w:ascii="標楷體" w:eastAsia="標楷體" w:hAnsi="標楷體" w:hint="eastAsia"/>
              </w:rPr>
              <w:t>06</w:t>
            </w:r>
          </w:p>
        </w:tc>
        <w:tc>
          <w:tcPr>
            <w:tcW w:w="4753" w:type="dxa"/>
            <w:tcBorders>
              <w:top w:val="nil"/>
              <w:left w:val="nil"/>
              <w:bottom w:val="single" w:sz="4" w:space="0" w:color="auto"/>
              <w:right w:val="single" w:sz="4" w:space="0" w:color="auto"/>
            </w:tcBorders>
            <w:shd w:val="clear" w:color="auto" w:fill="auto"/>
            <w:noWrap/>
            <w:vAlign w:val="center"/>
            <w:hideMark/>
          </w:tcPr>
          <w:p w14:paraId="0842C347" w14:textId="77777777" w:rsidR="005A50AB" w:rsidRPr="004E2994" w:rsidRDefault="005A50AB" w:rsidP="007E2411">
            <w:pPr>
              <w:widowControl/>
              <w:rPr>
                <w:rFonts w:ascii="標楷體" w:eastAsia="標楷體" w:hAnsi="標楷體" w:cs="新細明體"/>
                <w:kern w:val="0"/>
              </w:rPr>
            </w:pPr>
            <w:r>
              <w:rPr>
                <w:rFonts w:ascii="標楷體" w:eastAsia="標楷體" w:hAnsi="標楷體" w:hint="eastAsia"/>
              </w:rPr>
              <w:t>公司執照</w:t>
            </w:r>
          </w:p>
        </w:tc>
      </w:tr>
      <w:tr w:rsidR="005A50AB" w:rsidRPr="004E2994" w14:paraId="49556C21"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vAlign w:val="center"/>
            <w:hideMark/>
          </w:tcPr>
          <w:p w14:paraId="2B28F266" w14:textId="77777777" w:rsidR="005A50AB" w:rsidRPr="004E2994" w:rsidRDefault="005A50AB" w:rsidP="007E2411">
            <w:pPr>
              <w:widowControl/>
              <w:rPr>
                <w:rFonts w:ascii="標楷體" w:eastAsia="標楷體" w:hAnsi="標楷體" w:cs="新細明體"/>
                <w:kern w:val="0"/>
              </w:rPr>
            </w:pPr>
            <w:r>
              <w:rPr>
                <w:rFonts w:ascii="標楷體" w:eastAsia="標楷體" w:hAnsi="標楷體" w:hint="eastAsia"/>
              </w:rPr>
              <w:t>07</w:t>
            </w:r>
          </w:p>
        </w:tc>
        <w:tc>
          <w:tcPr>
            <w:tcW w:w="4753" w:type="dxa"/>
            <w:tcBorders>
              <w:top w:val="nil"/>
              <w:left w:val="nil"/>
              <w:bottom w:val="single" w:sz="4" w:space="0" w:color="auto"/>
              <w:right w:val="single" w:sz="4" w:space="0" w:color="auto"/>
            </w:tcBorders>
            <w:shd w:val="clear" w:color="auto" w:fill="auto"/>
            <w:noWrap/>
            <w:vAlign w:val="center"/>
            <w:hideMark/>
          </w:tcPr>
          <w:p w14:paraId="5CE7F2AB" w14:textId="77777777" w:rsidR="005A50AB" w:rsidRPr="004E2994" w:rsidRDefault="005A50AB" w:rsidP="007E2411">
            <w:pPr>
              <w:widowControl/>
              <w:rPr>
                <w:rFonts w:ascii="標楷體" w:eastAsia="標楷體" w:hAnsi="標楷體" w:cs="新細明體"/>
                <w:kern w:val="0"/>
              </w:rPr>
            </w:pPr>
            <w:r>
              <w:rPr>
                <w:rFonts w:ascii="標楷體" w:eastAsia="標楷體" w:hAnsi="標楷體" w:hint="eastAsia"/>
              </w:rPr>
              <w:t>董監名冊</w:t>
            </w:r>
          </w:p>
        </w:tc>
      </w:tr>
      <w:tr w:rsidR="005A50AB" w:rsidRPr="004E2994" w14:paraId="4E3085A8"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vAlign w:val="center"/>
            <w:hideMark/>
          </w:tcPr>
          <w:p w14:paraId="6D21F7F1" w14:textId="77777777" w:rsidR="005A50AB" w:rsidRPr="004E2994" w:rsidRDefault="005A50AB" w:rsidP="007E2411">
            <w:pPr>
              <w:widowControl/>
              <w:rPr>
                <w:rFonts w:ascii="標楷體" w:eastAsia="標楷體" w:hAnsi="標楷體" w:cs="新細明體"/>
                <w:kern w:val="0"/>
              </w:rPr>
            </w:pPr>
            <w:r>
              <w:rPr>
                <w:rFonts w:ascii="標楷體" w:eastAsia="標楷體" w:hAnsi="標楷體" w:hint="eastAsia"/>
              </w:rPr>
              <w:t>08</w:t>
            </w:r>
          </w:p>
        </w:tc>
        <w:tc>
          <w:tcPr>
            <w:tcW w:w="4753" w:type="dxa"/>
            <w:tcBorders>
              <w:top w:val="nil"/>
              <w:left w:val="nil"/>
              <w:bottom w:val="single" w:sz="4" w:space="0" w:color="auto"/>
              <w:right w:val="single" w:sz="4" w:space="0" w:color="auto"/>
            </w:tcBorders>
            <w:shd w:val="clear" w:color="auto" w:fill="auto"/>
            <w:noWrap/>
            <w:vAlign w:val="center"/>
            <w:hideMark/>
          </w:tcPr>
          <w:p w14:paraId="4B31BD1B" w14:textId="77777777" w:rsidR="005A50AB" w:rsidRPr="004E2994" w:rsidRDefault="005A50AB" w:rsidP="007E2411">
            <w:pPr>
              <w:widowControl/>
              <w:rPr>
                <w:rFonts w:ascii="標楷體" w:eastAsia="標楷體" w:hAnsi="標楷體" w:cs="新細明體"/>
                <w:kern w:val="0"/>
              </w:rPr>
            </w:pPr>
            <w:r>
              <w:rPr>
                <w:rFonts w:ascii="標楷體" w:eastAsia="標楷體" w:hAnsi="標楷體" w:hint="eastAsia"/>
              </w:rPr>
              <w:t>股東名冊</w:t>
            </w:r>
          </w:p>
        </w:tc>
      </w:tr>
      <w:tr w:rsidR="005A50AB" w:rsidRPr="004E2994" w14:paraId="1B9E1C83"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vAlign w:val="center"/>
            <w:hideMark/>
          </w:tcPr>
          <w:p w14:paraId="3684577F" w14:textId="77777777" w:rsidR="005A50AB" w:rsidRPr="004E2994" w:rsidRDefault="005A50AB" w:rsidP="007E2411">
            <w:pPr>
              <w:widowControl/>
              <w:rPr>
                <w:rFonts w:ascii="標楷體" w:eastAsia="標楷體" w:hAnsi="標楷體" w:cs="新細明體"/>
                <w:kern w:val="0"/>
              </w:rPr>
            </w:pPr>
            <w:r>
              <w:rPr>
                <w:rFonts w:ascii="標楷體" w:eastAsia="標楷體" w:hAnsi="標楷體" w:hint="eastAsia"/>
              </w:rPr>
              <w:t>09</w:t>
            </w:r>
          </w:p>
        </w:tc>
        <w:tc>
          <w:tcPr>
            <w:tcW w:w="4753" w:type="dxa"/>
            <w:tcBorders>
              <w:top w:val="nil"/>
              <w:left w:val="nil"/>
              <w:bottom w:val="single" w:sz="4" w:space="0" w:color="auto"/>
              <w:right w:val="single" w:sz="4" w:space="0" w:color="auto"/>
            </w:tcBorders>
            <w:shd w:val="clear" w:color="auto" w:fill="auto"/>
            <w:noWrap/>
            <w:vAlign w:val="center"/>
            <w:hideMark/>
          </w:tcPr>
          <w:p w14:paraId="0E1D7855" w14:textId="77777777" w:rsidR="005A50AB" w:rsidRPr="004E2994" w:rsidRDefault="005A50AB" w:rsidP="007E2411">
            <w:pPr>
              <w:widowControl/>
              <w:rPr>
                <w:rFonts w:ascii="標楷體" w:eastAsia="標楷體" w:hAnsi="標楷體" w:cs="新細明體"/>
                <w:kern w:val="0"/>
              </w:rPr>
            </w:pPr>
            <w:r>
              <w:rPr>
                <w:rFonts w:ascii="標楷體" w:eastAsia="標楷體" w:hAnsi="標楷體" w:hint="eastAsia"/>
              </w:rPr>
              <w:t>會計師簽證或期中報表</w:t>
            </w:r>
          </w:p>
        </w:tc>
      </w:tr>
      <w:tr w:rsidR="005A50AB" w:rsidRPr="004E2994" w14:paraId="74FBC3EB"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vAlign w:val="center"/>
            <w:hideMark/>
          </w:tcPr>
          <w:p w14:paraId="1BB899F2" w14:textId="77777777" w:rsidR="005A50AB" w:rsidRPr="004E2994" w:rsidRDefault="005A50AB" w:rsidP="007E2411">
            <w:pPr>
              <w:widowControl/>
              <w:rPr>
                <w:rFonts w:ascii="標楷體" w:eastAsia="標楷體" w:hAnsi="標楷體" w:cs="新細明體"/>
                <w:kern w:val="0"/>
              </w:rPr>
            </w:pPr>
            <w:r>
              <w:rPr>
                <w:rFonts w:ascii="標楷體" w:eastAsia="標楷體" w:hAnsi="標楷體" w:hint="eastAsia"/>
              </w:rPr>
              <w:t>10</w:t>
            </w:r>
          </w:p>
        </w:tc>
        <w:tc>
          <w:tcPr>
            <w:tcW w:w="4753" w:type="dxa"/>
            <w:tcBorders>
              <w:top w:val="nil"/>
              <w:left w:val="nil"/>
              <w:bottom w:val="single" w:sz="4" w:space="0" w:color="auto"/>
              <w:right w:val="single" w:sz="4" w:space="0" w:color="auto"/>
            </w:tcBorders>
            <w:shd w:val="clear" w:color="auto" w:fill="auto"/>
            <w:noWrap/>
            <w:vAlign w:val="center"/>
            <w:hideMark/>
          </w:tcPr>
          <w:p w14:paraId="13F68FEA" w14:textId="77777777" w:rsidR="005A50AB" w:rsidRPr="004E2994" w:rsidRDefault="005A50AB" w:rsidP="007E2411">
            <w:pPr>
              <w:widowControl/>
              <w:rPr>
                <w:rFonts w:ascii="標楷體" w:eastAsia="標楷體" w:hAnsi="標楷體" w:cs="新細明體"/>
                <w:kern w:val="0"/>
              </w:rPr>
            </w:pPr>
            <w:r>
              <w:rPr>
                <w:rFonts w:ascii="標楷體" w:eastAsia="標楷體" w:hAnsi="標楷體" w:hint="eastAsia"/>
              </w:rPr>
              <w:t>公司戶營業稅或所得稅申報資料</w:t>
            </w:r>
          </w:p>
        </w:tc>
      </w:tr>
      <w:tr w:rsidR="005A50AB" w:rsidRPr="004E2994" w14:paraId="7520B2C1"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vAlign w:val="center"/>
            <w:hideMark/>
          </w:tcPr>
          <w:p w14:paraId="79980C3F" w14:textId="77777777" w:rsidR="005A50AB" w:rsidRPr="004E2994" w:rsidRDefault="005A50AB" w:rsidP="007E2411">
            <w:pPr>
              <w:widowControl/>
              <w:rPr>
                <w:rFonts w:ascii="標楷體" w:eastAsia="標楷體" w:hAnsi="標楷體" w:cs="新細明體"/>
                <w:kern w:val="0"/>
              </w:rPr>
            </w:pPr>
            <w:r>
              <w:rPr>
                <w:rFonts w:ascii="標楷體" w:eastAsia="標楷體" w:hAnsi="標楷體" w:hint="eastAsia"/>
              </w:rPr>
              <w:t>11</w:t>
            </w:r>
          </w:p>
        </w:tc>
        <w:tc>
          <w:tcPr>
            <w:tcW w:w="4753" w:type="dxa"/>
            <w:tcBorders>
              <w:top w:val="nil"/>
              <w:left w:val="nil"/>
              <w:bottom w:val="single" w:sz="4" w:space="0" w:color="auto"/>
              <w:right w:val="single" w:sz="4" w:space="0" w:color="auto"/>
            </w:tcBorders>
            <w:shd w:val="clear" w:color="auto" w:fill="auto"/>
            <w:noWrap/>
            <w:vAlign w:val="center"/>
            <w:hideMark/>
          </w:tcPr>
          <w:p w14:paraId="591AD315" w14:textId="77777777" w:rsidR="005A50AB" w:rsidRPr="004E2994" w:rsidRDefault="005A50AB" w:rsidP="007E2411">
            <w:pPr>
              <w:widowControl/>
              <w:rPr>
                <w:rFonts w:ascii="標楷體" w:eastAsia="標楷體" w:hAnsi="標楷體" w:cs="新細明體"/>
                <w:kern w:val="0"/>
              </w:rPr>
            </w:pPr>
            <w:r>
              <w:rPr>
                <w:rFonts w:ascii="標楷體" w:eastAsia="標楷體" w:hAnsi="標楷體" w:hint="eastAsia"/>
              </w:rPr>
              <w:t>資金運用計畫書</w:t>
            </w:r>
          </w:p>
        </w:tc>
      </w:tr>
      <w:tr w:rsidR="005A50AB" w:rsidRPr="004E2994" w14:paraId="13AF5CF2"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vAlign w:val="center"/>
            <w:hideMark/>
          </w:tcPr>
          <w:p w14:paraId="0276860F" w14:textId="77777777" w:rsidR="005A50AB" w:rsidRPr="004E2994" w:rsidRDefault="005A50AB" w:rsidP="007E2411">
            <w:pPr>
              <w:widowControl/>
              <w:rPr>
                <w:rFonts w:ascii="標楷體" w:eastAsia="標楷體" w:hAnsi="標楷體" w:cs="新細明體"/>
                <w:kern w:val="0"/>
              </w:rPr>
            </w:pPr>
            <w:r>
              <w:rPr>
                <w:rFonts w:ascii="標楷體" w:eastAsia="標楷體" w:hAnsi="標楷體" w:hint="eastAsia"/>
              </w:rPr>
              <w:t>12</w:t>
            </w:r>
          </w:p>
        </w:tc>
        <w:tc>
          <w:tcPr>
            <w:tcW w:w="4753" w:type="dxa"/>
            <w:tcBorders>
              <w:top w:val="nil"/>
              <w:left w:val="nil"/>
              <w:bottom w:val="single" w:sz="4" w:space="0" w:color="auto"/>
              <w:right w:val="single" w:sz="4" w:space="0" w:color="auto"/>
            </w:tcBorders>
            <w:shd w:val="clear" w:color="auto" w:fill="auto"/>
            <w:noWrap/>
            <w:vAlign w:val="center"/>
            <w:hideMark/>
          </w:tcPr>
          <w:p w14:paraId="1801AF50" w14:textId="77777777" w:rsidR="005A50AB" w:rsidRPr="004E2994" w:rsidRDefault="005A50AB" w:rsidP="007E2411">
            <w:pPr>
              <w:widowControl/>
              <w:rPr>
                <w:rFonts w:ascii="標楷體" w:eastAsia="標楷體" w:hAnsi="標楷體" w:cs="新細明體"/>
                <w:kern w:val="0"/>
              </w:rPr>
            </w:pPr>
            <w:r>
              <w:rPr>
                <w:rFonts w:ascii="標楷體" w:eastAsia="標楷體" w:hAnsi="標楷體" w:hint="eastAsia"/>
              </w:rPr>
              <w:t>土地使用計畫書</w:t>
            </w:r>
          </w:p>
        </w:tc>
      </w:tr>
      <w:tr w:rsidR="005A50AB" w:rsidRPr="004E2994" w14:paraId="649A8E77"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vAlign w:val="center"/>
            <w:hideMark/>
          </w:tcPr>
          <w:p w14:paraId="498D61F7" w14:textId="77777777" w:rsidR="005A50AB" w:rsidRPr="004E2994" w:rsidRDefault="005A50AB" w:rsidP="007E2411">
            <w:pPr>
              <w:widowControl/>
              <w:rPr>
                <w:rFonts w:ascii="標楷體" w:eastAsia="標楷體" w:hAnsi="標楷體" w:cs="新細明體"/>
                <w:kern w:val="0"/>
              </w:rPr>
            </w:pPr>
            <w:r>
              <w:rPr>
                <w:rFonts w:ascii="標楷體" w:eastAsia="標楷體" w:hAnsi="標楷體" w:hint="eastAsia"/>
              </w:rPr>
              <w:t>13</w:t>
            </w:r>
          </w:p>
        </w:tc>
        <w:tc>
          <w:tcPr>
            <w:tcW w:w="4753" w:type="dxa"/>
            <w:tcBorders>
              <w:top w:val="nil"/>
              <w:left w:val="nil"/>
              <w:bottom w:val="single" w:sz="4" w:space="0" w:color="auto"/>
              <w:right w:val="single" w:sz="4" w:space="0" w:color="auto"/>
            </w:tcBorders>
            <w:shd w:val="clear" w:color="auto" w:fill="auto"/>
            <w:noWrap/>
            <w:vAlign w:val="center"/>
            <w:hideMark/>
          </w:tcPr>
          <w:p w14:paraId="4FF42775" w14:textId="77777777" w:rsidR="005A50AB" w:rsidRPr="004E2994" w:rsidRDefault="005A50AB" w:rsidP="007E2411">
            <w:pPr>
              <w:widowControl/>
              <w:rPr>
                <w:rFonts w:ascii="標楷體" w:eastAsia="標楷體" w:hAnsi="標楷體" w:cs="新細明體"/>
                <w:kern w:val="0"/>
              </w:rPr>
            </w:pPr>
            <w:r>
              <w:rPr>
                <w:rFonts w:ascii="標楷體" w:eastAsia="標楷體" w:hAnsi="標楷體" w:hint="eastAsia"/>
              </w:rPr>
              <w:t>建築執照</w:t>
            </w:r>
          </w:p>
        </w:tc>
      </w:tr>
      <w:tr w:rsidR="005A50AB" w:rsidRPr="004E2994" w14:paraId="5C9F715C"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vAlign w:val="center"/>
            <w:hideMark/>
          </w:tcPr>
          <w:p w14:paraId="185858B4" w14:textId="77777777" w:rsidR="005A50AB" w:rsidRPr="004E2994" w:rsidRDefault="005A50AB" w:rsidP="007E2411">
            <w:pPr>
              <w:widowControl/>
              <w:rPr>
                <w:rFonts w:ascii="標楷體" w:eastAsia="標楷體" w:hAnsi="標楷體" w:cs="新細明體"/>
                <w:kern w:val="0"/>
              </w:rPr>
            </w:pPr>
            <w:r>
              <w:rPr>
                <w:rFonts w:ascii="標楷體" w:eastAsia="標楷體" w:hAnsi="標楷體" w:hint="eastAsia"/>
              </w:rPr>
              <w:t>14</w:t>
            </w:r>
          </w:p>
        </w:tc>
        <w:tc>
          <w:tcPr>
            <w:tcW w:w="4753" w:type="dxa"/>
            <w:tcBorders>
              <w:top w:val="nil"/>
              <w:left w:val="nil"/>
              <w:bottom w:val="single" w:sz="4" w:space="0" w:color="auto"/>
              <w:right w:val="single" w:sz="4" w:space="0" w:color="auto"/>
            </w:tcBorders>
            <w:shd w:val="clear" w:color="auto" w:fill="auto"/>
            <w:noWrap/>
            <w:vAlign w:val="center"/>
            <w:hideMark/>
          </w:tcPr>
          <w:p w14:paraId="104FB355" w14:textId="77777777" w:rsidR="005A50AB" w:rsidRPr="004E2994" w:rsidRDefault="005A50AB" w:rsidP="007E2411">
            <w:pPr>
              <w:widowControl/>
              <w:rPr>
                <w:rFonts w:ascii="標楷體" w:eastAsia="標楷體" w:hAnsi="標楷體" w:cs="新細明體"/>
                <w:kern w:val="0"/>
              </w:rPr>
            </w:pPr>
            <w:r>
              <w:rPr>
                <w:rFonts w:ascii="標楷體" w:eastAsia="標楷體" w:hAnsi="標楷體" w:hint="eastAsia"/>
              </w:rPr>
              <w:t>董監會借款決議紀錄</w:t>
            </w:r>
          </w:p>
        </w:tc>
      </w:tr>
      <w:tr w:rsidR="005A50AB" w:rsidRPr="004E2994" w14:paraId="56B1983B"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vAlign w:val="center"/>
            <w:hideMark/>
          </w:tcPr>
          <w:p w14:paraId="6BCCBA13" w14:textId="77777777" w:rsidR="005A50AB" w:rsidRPr="004E2994" w:rsidRDefault="005A50AB" w:rsidP="007E2411">
            <w:pPr>
              <w:widowControl/>
              <w:rPr>
                <w:rFonts w:ascii="標楷體" w:eastAsia="標楷體" w:hAnsi="標楷體" w:cs="新細明體"/>
                <w:kern w:val="0"/>
              </w:rPr>
            </w:pPr>
            <w:r>
              <w:rPr>
                <w:rFonts w:ascii="標楷體" w:eastAsia="標楷體" w:hAnsi="標楷體" w:hint="eastAsia"/>
              </w:rPr>
              <w:t>15</w:t>
            </w:r>
          </w:p>
        </w:tc>
        <w:tc>
          <w:tcPr>
            <w:tcW w:w="4753" w:type="dxa"/>
            <w:tcBorders>
              <w:top w:val="nil"/>
              <w:left w:val="nil"/>
              <w:bottom w:val="single" w:sz="4" w:space="0" w:color="auto"/>
              <w:right w:val="single" w:sz="4" w:space="0" w:color="auto"/>
            </w:tcBorders>
            <w:shd w:val="clear" w:color="auto" w:fill="auto"/>
            <w:noWrap/>
            <w:vAlign w:val="center"/>
            <w:hideMark/>
          </w:tcPr>
          <w:p w14:paraId="280B5B12" w14:textId="77777777" w:rsidR="005A50AB" w:rsidRPr="004E2994" w:rsidRDefault="005A50AB" w:rsidP="007E2411">
            <w:pPr>
              <w:widowControl/>
              <w:rPr>
                <w:rFonts w:ascii="標楷體" w:eastAsia="標楷體" w:hAnsi="標楷體" w:cs="新細明體"/>
                <w:kern w:val="0"/>
              </w:rPr>
            </w:pPr>
            <w:r>
              <w:rPr>
                <w:rFonts w:ascii="標楷體" w:eastAsia="標楷體" w:hAnsi="標楷體" w:hint="eastAsia"/>
              </w:rPr>
              <w:t>個人戶所得稅申報資料</w:t>
            </w:r>
          </w:p>
        </w:tc>
      </w:tr>
      <w:tr w:rsidR="005A50AB" w:rsidRPr="004E2994" w14:paraId="5B76E40D"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vAlign w:val="center"/>
            <w:hideMark/>
          </w:tcPr>
          <w:p w14:paraId="7629EF57" w14:textId="77777777" w:rsidR="005A50AB" w:rsidRPr="004E2994" w:rsidRDefault="005A50AB" w:rsidP="007E2411">
            <w:pPr>
              <w:widowControl/>
              <w:rPr>
                <w:rFonts w:ascii="標楷體" w:eastAsia="標楷體" w:hAnsi="標楷體" w:cs="新細明體"/>
                <w:kern w:val="0"/>
              </w:rPr>
            </w:pPr>
            <w:r>
              <w:rPr>
                <w:rFonts w:ascii="標楷體" w:eastAsia="標楷體" w:hAnsi="標楷體" w:hint="eastAsia"/>
              </w:rPr>
              <w:t>16</w:t>
            </w:r>
          </w:p>
        </w:tc>
        <w:tc>
          <w:tcPr>
            <w:tcW w:w="4753" w:type="dxa"/>
            <w:tcBorders>
              <w:top w:val="nil"/>
              <w:left w:val="nil"/>
              <w:bottom w:val="single" w:sz="4" w:space="0" w:color="auto"/>
              <w:right w:val="single" w:sz="4" w:space="0" w:color="auto"/>
            </w:tcBorders>
            <w:shd w:val="clear" w:color="auto" w:fill="auto"/>
            <w:noWrap/>
            <w:vAlign w:val="center"/>
            <w:hideMark/>
          </w:tcPr>
          <w:p w14:paraId="41CFC9A0" w14:textId="77777777" w:rsidR="005A50AB" w:rsidRPr="004E2994" w:rsidRDefault="005A50AB" w:rsidP="007E2411">
            <w:pPr>
              <w:widowControl/>
              <w:rPr>
                <w:rFonts w:ascii="標楷體" w:eastAsia="標楷體" w:hAnsi="標楷體" w:cs="新細明體"/>
                <w:kern w:val="0"/>
              </w:rPr>
            </w:pPr>
            <w:r>
              <w:rPr>
                <w:rFonts w:ascii="標楷體" w:eastAsia="標楷體" w:hAnsi="標楷體" w:hint="eastAsia"/>
              </w:rPr>
              <w:t>債權憑證補章</w:t>
            </w:r>
          </w:p>
        </w:tc>
      </w:tr>
      <w:tr w:rsidR="005A50AB" w:rsidRPr="004E2994" w14:paraId="48B3CE82"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vAlign w:val="center"/>
            <w:hideMark/>
          </w:tcPr>
          <w:p w14:paraId="7B17BA42" w14:textId="77777777" w:rsidR="005A50AB" w:rsidRPr="004E2994" w:rsidRDefault="005A50AB" w:rsidP="007E2411">
            <w:pPr>
              <w:widowControl/>
              <w:rPr>
                <w:rFonts w:ascii="標楷體" w:eastAsia="標楷體" w:hAnsi="標楷體" w:cs="新細明體"/>
                <w:kern w:val="0"/>
              </w:rPr>
            </w:pPr>
            <w:r>
              <w:rPr>
                <w:rFonts w:ascii="標楷體" w:eastAsia="標楷體" w:hAnsi="標楷體" w:hint="eastAsia"/>
              </w:rPr>
              <w:t>17</w:t>
            </w:r>
          </w:p>
        </w:tc>
        <w:tc>
          <w:tcPr>
            <w:tcW w:w="4753" w:type="dxa"/>
            <w:tcBorders>
              <w:top w:val="nil"/>
              <w:left w:val="nil"/>
              <w:bottom w:val="single" w:sz="4" w:space="0" w:color="auto"/>
              <w:right w:val="single" w:sz="4" w:space="0" w:color="auto"/>
            </w:tcBorders>
            <w:shd w:val="clear" w:color="auto" w:fill="auto"/>
            <w:noWrap/>
            <w:vAlign w:val="center"/>
            <w:hideMark/>
          </w:tcPr>
          <w:p w14:paraId="585179A0" w14:textId="77777777" w:rsidR="005A50AB" w:rsidRPr="004E2994" w:rsidRDefault="005A50AB" w:rsidP="007E2411">
            <w:pPr>
              <w:widowControl/>
              <w:rPr>
                <w:rFonts w:ascii="標楷體" w:eastAsia="標楷體" w:hAnsi="標楷體" w:cs="新細明體"/>
                <w:kern w:val="0"/>
              </w:rPr>
            </w:pPr>
            <w:r>
              <w:rPr>
                <w:rFonts w:ascii="標楷體" w:eastAsia="標楷體" w:hAnsi="標楷體" w:hint="eastAsia"/>
              </w:rPr>
              <w:t>補辦對保手續</w:t>
            </w:r>
          </w:p>
        </w:tc>
      </w:tr>
      <w:tr w:rsidR="005A50AB" w:rsidRPr="004E2994" w14:paraId="62554F6D"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vAlign w:val="center"/>
            <w:hideMark/>
          </w:tcPr>
          <w:p w14:paraId="350633D5" w14:textId="77777777" w:rsidR="005A50AB" w:rsidRPr="004E2994" w:rsidRDefault="005A50AB" w:rsidP="007E2411">
            <w:pPr>
              <w:widowControl/>
              <w:rPr>
                <w:rFonts w:ascii="標楷體" w:eastAsia="標楷體" w:hAnsi="標楷體" w:cs="新細明體"/>
                <w:kern w:val="0"/>
              </w:rPr>
            </w:pPr>
            <w:r>
              <w:rPr>
                <w:rFonts w:ascii="標楷體" w:eastAsia="標楷體" w:hAnsi="標楷體" w:hint="eastAsia"/>
              </w:rPr>
              <w:t>18</w:t>
            </w:r>
          </w:p>
        </w:tc>
        <w:tc>
          <w:tcPr>
            <w:tcW w:w="4753" w:type="dxa"/>
            <w:tcBorders>
              <w:top w:val="nil"/>
              <w:left w:val="nil"/>
              <w:bottom w:val="single" w:sz="4" w:space="0" w:color="auto"/>
              <w:right w:val="single" w:sz="4" w:space="0" w:color="auto"/>
            </w:tcBorders>
            <w:shd w:val="clear" w:color="auto" w:fill="auto"/>
            <w:noWrap/>
            <w:vAlign w:val="center"/>
            <w:hideMark/>
          </w:tcPr>
          <w:p w14:paraId="49FF4DB7" w14:textId="77777777" w:rsidR="005A50AB" w:rsidRPr="004E2994" w:rsidRDefault="005A50AB" w:rsidP="007E2411">
            <w:pPr>
              <w:widowControl/>
              <w:rPr>
                <w:rFonts w:ascii="標楷體" w:eastAsia="標楷體" w:hAnsi="標楷體" w:cs="新細明體"/>
                <w:kern w:val="0"/>
              </w:rPr>
            </w:pPr>
            <w:r>
              <w:rPr>
                <w:rFonts w:ascii="標楷體" w:eastAsia="標楷體" w:hAnsi="標楷體" w:hint="eastAsia"/>
              </w:rPr>
              <w:t>謄本</w:t>
            </w:r>
          </w:p>
        </w:tc>
      </w:tr>
      <w:tr w:rsidR="005A50AB" w:rsidRPr="004E2994" w14:paraId="28FCE3CC"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vAlign w:val="center"/>
            <w:hideMark/>
          </w:tcPr>
          <w:p w14:paraId="7DD502A7" w14:textId="77777777" w:rsidR="005A50AB" w:rsidRPr="004E2994" w:rsidRDefault="005A50AB" w:rsidP="007E2411">
            <w:pPr>
              <w:widowControl/>
              <w:rPr>
                <w:rFonts w:ascii="標楷體" w:eastAsia="標楷體" w:hAnsi="標楷體" w:cs="新細明體"/>
                <w:kern w:val="0"/>
              </w:rPr>
            </w:pPr>
            <w:r>
              <w:rPr>
                <w:rFonts w:ascii="標楷體" w:eastAsia="標楷體" w:hAnsi="標楷體" w:hint="eastAsia"/>
              </w:rPr>
              <w:t>20</w:t>
            </w:r>
          </w:p>
        </w:tc>
        <w:tc>
          <w:tcPr>
            <w:tcW w:w="4753" w:type="dxa"/>
            <w:tcBorders>
              <w:top w:val="nil"/>
              <w:left w:val="nil"/>
              <w:bottom w:val="single" w:sz="4" w:space="0" w:color="auto"/>
              <w:right w:val="single" w:sz="4" w:space="0" w:color="auto"/>
            </w:tcBorders>
            <w:shd w:val="clear" w:color="auto" w:fill="auto"/>
            <w:noWrap/>
            <w:vAlign w:val="center"/>
            <w:hideMark/>
          </w:tcPr>
          <w:p w14:paraId="6FD3BCBF" w14:textId="77777777" w:rsidR="005A50AB" w:rsidRPr="004E2994" w:rsidRDefault="005A50AB" w:rsidP="007E2411">
            <w:pPr>
              <w:widowControl/>
              <w:rPr>
                <w:rFonts w:ascii="標楷體" w:eastAsia="標楷體" w:hAnsi="標楷體" w:cs="新細明體"/>
                <w:kern w:val="0"/>
              </w:rPr>
            </w:pPr>
            <w:r>
              <w:rPr>
                <w:rFonts w:ascii="標楷體" w:eastAsia="標楷體" w:hAnsi="標楷體" w:hint="eastAsia"/>
              </w:rPr>
              <w:t>定存單</w:t>
            </w:r>
          </w:p>
        </w:tc>
      </w:tr>
      <w:tr w:rsidR="005A50AB" w:rsidRPr="004E2994" w14:paraId="13E6A25B"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vAlign w:val="center"/>
            <w:hideMark/>
          </w:tcPr>
          <w:p w14:paraId="08BBDF0E" w14:textId="77777777" w:rsidR="005A50AB" w:rsidRPr="004E2994" w:rsidRDefault="005A50AB" w:rsidP="007E2411">
            <w:pPr>
              <w:widowControl/>
              <w:rPr>
                <w:rFonts w:ascii="標楷體" w:eastAsia="標楷體" w:hAnsi="標楷體" w:cs="新細明體"/>
                <w:kern w:val="0"/>
              </w:rPr>
            </w:pPr>
            <w:r>
              <w:rPr>
                <w:rFonts w:ascii="標楷體" w:eastAsia="標楷體" w:hAnsi="標楷體" w:hint="eastAsia"/>
              </w:rPr>
              <w:t>99</w:t>
            </w:r>
          </w:p>
        </w:tc>
        <w:tc>
          <w:tcPr>
            <w:tcW w:w="4753" w:type="dxa"/>
            <w:tcBorders>
              <w:top w:val="nil"/>
              <w:left w:val="nil"/>
              <w:bottom w:val="single" w:sz="4" w:space="0" w:color="auto"/>
              <w:right w:val="single" w:sz="4" w:space="0" w:color="auto"/>
            </w:tcBorders>
            <w:shd w:val="clear" w:color="auto" w:fill="auto"/>
            <w:noWrap/>
            <w:vAlign w:val="center"/>
            <w:hideMark/>
          </w:tcPr>
          <w:p w14:paraId="2A68DCAD" w14:textId="77777777" w:rsidR="005A50AB" w:rsidRPr="004E2994" w:rsidRDefault="005A50AB" w:rsidP="007E2411">
            <w:pPr>
              <w:widowControl/>
              <w:rPr>
                <w:rFonts w:ascii="標楷體" w:eastAsia="標楷體" w:hAnsi="標楷體" w:cs="新細明體"/>
                <w:kern w:val="0"/>
              </w:rPr>
            </w:pPr>
            <w:r>
              <w:rPr>
                <w:rFonts w:ascii="標楷體" w:eastAsia="標楷體" w:hAnsi="標楷體" w:hint="eastAsia"/>
              </w:rPr>
              <w:t>其他</w:t>
            </w:r>
          </w:p>
        </w:tc>
      </w:tr>
    </w:tbl>
    <w:p w14:paraId="11EF37CE" w14:textId="77777777" w:rsidR="005A50AB" w:rsidRPr="004E2994" w:rsidRDefault="005A50AB" w:rsidP="0022279A">
      <w:pPr>
        <w:ind w:leftChars="300" w:left="720"/>
        <w:rPr>
          <w:rFonts w:ascii="標楷體" w:eastAsia="標楷體" w:hAnsi="標楷體"/>
          <w:lang w:val="x-none"/>
        </w:rPr>
      </w:pPr>
    </w:p>
    <w:p w14:paraId="213C9CE6" w14:textId="4E808839" w:rsidR="005A50AB" w:rsidRPr="00362205" w:rsidRDefault="00E7202C" w:rsidP="00894D7B">
      <w:pPr>
        <w:numPr>
          <w:ilvl w:val="0"/>
          <w:numId w:val="14"/>
        </w:numPr>
        <w:rPr>
          <w:rFonts w:ascii="標楷體" w:eastAsia="標楷體" w:hAnsi="標楷體"/>
        </w:rPr>
      </w:pPr>
      <w:r w:rsidRPr="00E7202C">
        <w:rPr>
          <w:rFonts w:ascii="標楷體" w:eastAsia="標楷體" w:hAnsi="標楷體" w:cs="新細明體" w:hint="eastAsia"/>
          <w:kern w:val="0"/>
          <w:lang w:val="zh-TW"/>
        </w:rPr>
        <w:t>還款來源／撥款方式</w:t>
      </w:r>
    </w:p>
    <w:tbl>
      <w:tblPr>
        <w:tblW w:w="6340" w:type="dxa"/>
        <w:tblInd w:w="993" w:type="dxa"/>
        <w:tblCellMar>
          <w:left w:w="28" w:type="dxa"/>
          <w:right w:w="28" w:type="dxa"/>
        </w:tblCellMar>
        <w:tblLook w:val="04A0" w:firstRow="1" w:lastRow="0" w:firstColumn="1" w:lastColumn="0" w:noHBand="0" w:noVBand="1"/>
      </w:tblPr>
      <w:tblGrid>
        <w:gridCol w:w="1587"/>
        <w:gridCol w:w="4753"/>
      </w:tblGrid>
      <w:tr w:rsidR="005A50AB" w:rsidRPr="00E7202C" w14:paraId="31B3A857" w14:textId="77777777" w:rsidTr="007E2411">
        <w:trPr>
          <w:trHeight w:val="330"/>
          <w:tblHeader/>
        </w:trPr>
        <w:tc>
          <w:tcPr>
            <w:tcW w:w="158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D5BECD6" w14:textId="77777777" w:rsidR="005A50AB" w:rsidRPr="00E7202C" w:rsidRDefault="005A50AB" w:rsidP="007E2411">
            <w:pPr>
              <w:widowControl/>
              <w:rPr>
                <w:rFonts w:ascii="標楷體" w:eastAsia="標楷體" w:hAnsi="標楷體" w:cs="新細明體"/>
                <w:kern w:val="0"/>
              </w:rPr>
            </w:pPr>
            <w:r w:rsidRPr="00E7202C">
              <w:rPr>
                <w:rFonts w:ascii="標楷體" w:eastAsia="標楷體" w:hAnsi="標楷體" w:cs="新細明體" w:hint="eastAsia"/>
                <w:kern w:val="0"/>
              </w:rPr>
              <w:t>代碼</w:t>
            </w:r>
          </w:p>
        </w:tc>
        <w:tc>
          <w:tcPr>
            <w:tcW w:w="4753" w:type="dxa"/>
            <w:tcBorders>
              <w:top w:val="single" w:sz="4" w:space="0" w:color="auto"/>
              <w:left w:val="nil"/>
              <w:bottom w:val="single" w:sz="4" w:space="0" w:color="auto"/>
              <w:right w:val="single" w:sz="4" w:space="0" w:color="auto"/>
            </w:tcBorders>
            <w:shd w:val="clear" w:color="auto" w:fill="auto"/>
            <w:noWrap/>
            <w:vAlign w:val="center"/>
          </w:tcPr>
          <w:p w14:paraId="3A9999F2" w14:textId="77777777" w:rsidR="005A50AB" w:rsidRPr="00E7202C" w:rsidRDefault="005A50AB" w:rsidP="007E2411">
            <w:pPr>
              <w:widowControl/>
              <w:rPr>
                <w:rFonts w:ascii="標楷體" w:eastAsia="標楷體" w:hAnsi="標楷體" w:cs="新細明體"/>
                <w:kern w:val="0"/>
              </w:rPr>
            </w:pPr>
            <w:r w:rsidRPr="00E7202C">
              <w:rPr>
                <w:rFonts w:ascii="標楷體" w:eastAsia="標楷體" w:hAnsi="標楷體" w:hint="eastAsia"/>
              </w:rPr>
              <w:t>說明</w:t>
            </w:r>
          </w:p>
        </w:tc>
      </w:tr>
      <w:tr w:rsidR="00E7202C" w:rsidRPr="00E7202C" w14:paraId="48F9F52F"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544DD9C3" w14:textId="33F6C847" w:rsidR="00E7202C" w:rsidRPr="00E7202C" w:rsidRDefault="00E7202C" w:rsidP="00E7202C">
            <w:pPr>
              <w:widowControl/>
              <w:rPr>
                <w:rFonts w:ascii="標楷體" w:eastAsia="標楷體" w:hAnsi="標楷體" w:cs="新細明體"/>
                <w:kern w:val="0"/>
              </w:rPr>
            </w:pPr>
            <w:r w:rsidRPr="0022279A">
              <w:rPr>
                <w:rFonts w:ascii="標楷體" w:eastAsia="標楷體" w:hAnsi="標楷體"/>
              </w:rPr>
              <w:t>01</w:t>
            </w:r>
          </w:p>
        </w:tc>
        <w:tc>
          <w:tcPr>
            <w:tcW w:w="4753" w:type="dxa"/>
            <w:tcBorders>
              <w:top w:val="nil"/>
              <w:left w:val="nil"/>
              <w:bottom w:val="single" w:sz="4" w:space="0" w:color="auto"/>
              <w:right w:val="single" w:sz="4" w:space="0" w:color="auto"/>
            </w:tcBorders>
            <w:shd w:val="clear" w:color="auto" w:fill="auto"/>
            <w:noWrap/>
          </w:tcPr>
          <w:p w14:paraId="49A7E49B" w14:textId="2264EF08" w:rsidR="00E7202C" w:rsidRPr="00E7202C" w:rsidRDefault="00E7202C" w:rsidP="00E7202C">
            <w:pPr>
              <w:widowControl/>
              <w:rPr>
                <w:rFonts w:ascii="標楷體" w:eastAsia="標楷體" w:hAnsi="標楷體" w:cs="新細明體"/>
                <w:kern w:val="0"/>
              </w:rPr>
            </w:pPr>
            <w:r w:rsidRPr="0022279A">
              <w:rPr>
                <w:rFonts w:ascii="標楷體" w:eastAsia="標楷體" w:hAnsi="標楷體" w:hint="eastAsia"/>
              </w:rPr>
              <w:t>匯款轉帳</w:t>
            </w:r>
          </w:p>
        </w:tc>
      </w:tr>
      <w:tr w:rsidR="00E7202C" w:rsidRPr="00E7202C" w14:paraId="5D9CF79F"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383FF4FA" w14:textId="1532BEC8" w:rsidR="00E7202C" w:rsidRPr="00E7202C" w:rsidRDefault="00E7202C" w:rsidP="00E7202C">
            <w:pPr>
              <w:widowControl/>
              <w:rPr>
                <w:rFonts w:ascii="標楷體" w:eastAsia="標楷體" w:hAnsi="標楷體" w:cs="新細明體"/>
                <w:kern w:val="0"/>
                <w:lang w:val="zh-TW"/>
              </w:rPr>
            </w:pPr>
            <w:r w:rsidRPr="0022279A">
              <w:rPr>
                <w:rFonts w:ascii="標楷體" w:eastAsia="標楷體" w:hAnsi="標楷體"/>
              </w:rPr>
              <w:t>02</w:t>
            </w:r>
          </w:p>
        </w:tc>
        <w:tc>
          <w:tcPr>
            <w:tcW w:w="4753" w:type="dxa"/>
            <w:tcBorders>
              <w:top w:val="nil"/>
              <w:left w:val="nil"/>
              <w:bottom w:val="single" w:sz="4" w:space="0" w:color="auto"/>
              <w:right w:val="single" w:sz="4" w:space="0" w:color="auto"/>
            </w:tcBorders>
            <w:shd w:val="clear" w:color="auto" w:fill="auto"/>
            <w:noWrap/>
          </w:tcPr>
          <w:p w14:paraId="08A5D9B0" w14:textId="2B713CF3" w:rsidR="00E7202C" w:rsidRPr="00E7202C" w:rsidRDefault="00E7202C" w:rsidP="00E7202C">
            <w:pPr>
              <w:widowControl/>
              <w:rPr>
                <w:rFonts w:ascii="標楷體" w:eastAsia="標楷體" w:hAnsi="標楷體" w:cs="新細明體"/>
                <w:kern w:val="0"/>
                <w:lang w:val="zh-TW"/>
              </w:rPr>
            </w:pPr>
            <w:r w:rsidRPr="0022279A">
              <w:rPr>
                <w:rFonts w:ascii="標楷體" w:eastAsia="標楷體" w:hAnsi="標楷體" w:hint="eastAsia"/>
              </w:rPr>
              <w:t>銀行扣款</w:t>
            </w:r>
          </w:p>
        </w:tc>
      </w:tr>
      <w:tr w:rsidR="00E7202C" w:rsidRPr="00E7202C" w14:paraId="64B22ED5"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69D481ED" w14:textId="323BF91D" w:rsidR="00E7202C" w:rsidRPr="00E7202C" w:rsidRDefault="00E7202C" w:rsidP="00E7202C">
            <w:pPr>
              <w:widowControl/>
              <w:rPr>
                <w:rFonts w:ascii="標楷體" w:eastAsia="標楷體" w:hAnsi="標楷體" w:cs="新細明體"/>
                <w:kern w:val="0"/>
              </w:rPr>
            </w:pPr>
            <w:r w:rsidRPr="0022279A">
              <w:rPr>
                <w:rFonts w:ascii="標楷體" w:eastAsia="標楷體" w:hAnsi="標楷體"/>
              </w:rPr>
              <w:t>03</w:t>
            </w:r>
          </w:p>
        </w:tc>
        <w:tc>
          <w:tcPr>
            <w:tcW w:w="4753" w:type="dxa"/>
            <w:tcBorders>
              <w:top w:val="nil"/>
              <w:left w:val="nil"/>
              <w:bottom w:val="single" w:sz="4" w:space="0" w:color="auto"/>
              <w:right w:val="single" w:sz="4" w:space="0" w:color="auto"/>
            </w:tcBorders>
            <w:shd w:val="clear" w:color="auto" w:fill="auto"/>
            <w:noWrap/>
          </w:tcPr>
          <w:p w14:paraId="188941E8" w14:textId="7CD45DFE" w:rsidR="00E7202C" w:rsidRPr="00E7202C" w:rsidRDefault="00E7202C" w:rsidP="00E7202C">
            <w:pPr>
              <w:widowControl/>
              <w:rPr>
                <w:rFonts w:ascii="標楷體" w:eastAsia="標楷體" w:hAnsi="標楷體" w:cs="新細明體"/>
                <w:kern w:val="0"/>
              </w:rPr>
            </w:pPr>
            <w:r w:rsidRPr="0022279A">
              <w:rPr>
                <w:rFonts w:ascii="標楷體" w:eastAsia="標楷體" w:hAnsi="標楷體" w:hint="eastAsia"/>
              </w:rPr>
              <w:t>員工扣款</w:t>
            </w:r>
          </w:p>
        </w:tc>
      </w:tr>
      <w:tr w:rsidR="00E7202C" w:rsidRPr="00E7202C" w14:paraId="1D8239F4"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22BB7B25" w14:textId="7A26CDEF" w:rsidR="00E7202C" w:rsidRPr="00E7202C" w:rsidRDefault="00E7202C" w:rsidP="00E7202C">
            <w:pPr>
              <w:widowControl/>
              <w:rPr>
                <w:rFonts w:ascii="標楷體" w:eastAsia="標楷體" w:hAnsi="標楷體" w:cs="新細明體"/>
                <w:kern w:val="0"/>
                <w:lang w:val="zh-TW"/>
              </w:rPr>
            </w:pPr>
            <w:r w:rsidRPr="0022279A">
              <w:rPr>
                <w:rFonts w:ascii="標楷體" w:eastAsia="標楷體" w:hAnsi="標楷體"/>
              </w:rPr>
              <w:t>04</w:t>
            </w:r>
          </w:p>
        </w:tc>
        <w:tc>
          <w:tcPr>
            <w:tcW w:w="4753" w:type="dxa"/>
            <w:tcBorders>
              <w:top w:val="nil"/>
              <w:left w:val="nil"/>
              <w:bottom w:val="single" w:sz="4" w:space="0" w:color="auto"/>
              <w:right w:val="single" w:sz="4" w:space="0" w:color="auto"/>
            </w:tcBorders>
            <w:shd w:val="clear" w:color="auto" w:fill="auto"/>
            <w:noWrap/>
          </w:tcPr>
          <w:p w14:paraId="0D700526" w14:textId="3A918C72" w:rsidR="00E7202C" w:rsidRPr="00E7202C" w:rsidRDefault="00E7202C" w:rsidP="00E7202C">
            <w:pPr>
              <w:widowControl/>
              <w:rPr>
                <w:rFonts w:ascii="標楷體" w:eastAsia="標楷體" w:hAnsi="標楷體" w:cs="新細明體"/>
                <w:kern w:val="0"/>
                <w:lang w:val="zh-TW"/>
              </w:rPr>
            </w:pPr>
            <w:r w:rsidRPr="0022279A">
              <w:rPr>
                <w:rFonts w:ascii="標楷體" w:eastAsia="標楷體" w:hAnsi="標楷體" w:hint="eastAsia"/>
              </w:rPr>
              <w:t>支票</w:t>
            </w:r>
            <w:r w:rsidRPr="0022279A">
              <w:rPr>
                <w:rFonts w:ascii="標楷體" w:eastAsia="標楷體" w:hAnsi="標楷體"/>
              </w:rPr>
              <w:t>(</w:t>
            </w:r>
            <w:r w:rsidRPr="0022279A">
              <w:rPr>
                <w:rFonts w:ascii="標楷體" w:eastAsia="標楷體" w:hAnsi="標楷體" w:hint="eastAsia"/>
              </w:rPr>
              <w:t>客戶繳交</w:t>
            </w:r>
            <w:r w:rsidRPr="0022279A">
              <w:rPr>
                <w:rFonts w:ascii="標楷體" w:eastAsia="標楷體" w:hAnsi="標楷體"/>
              </w:rPr>
              <w:t>)</w:t>
            </w:r>
          </w:p>
        </w:tc>
      </w:tr>
      <w:tr w:rsidR="00E7202C" w:rsidRPr="00E7202C" w14:paraId="0FA0CEC8"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1432E04B" w14:textId="7CE0C799" w:rsidR="00E7202C" w:rsidRPr="00E7202C" w:rsidRDefault="00E7202C" w:rsidP="00E7202C">
            <w:pPr>
              <w:widowControl/>
              <w:rPr>
                <w:rFonts w:ascii="標楷體" w:eastAsia="標楷體" w:hAnsi="標楷體"/>
              </w:rPr>
            </w:pPr>
            <w:r w:rsidRPr="0022279A">
              <w:rPr>
                <w:rFonts w:ascii="標楷體" w:eastAsia="標楷體" w:hAnsi="標楷體"/>
              </w:rPr>
              <w:t>05</w:t>
            </w:r>
          </w:p>
        </w:tc>
        <w:tc>
          <w:tcPr>
            <w:tcW w:w="4753" w:type="dxa"/>
            <w:tcBorders>
              <w:top w:val="nil"/>
              <w:left w:val="nil"/>
              <w:bottom w:val="single" w:sz="4" w:space="0" w:color="auto"/>
              <w:right w:val="single" w:sz="4" w:space="0" w:color="auto"/>
            </w:tcBorders>
            <w:shd w:val="clear" w:color="auto" w:fill="auto"/>
            <w:noWrap/>
          </w:tcPr>
          <w:p w14:paraId="7ED36A45" w14:textId="45A1F0C0" w:rsidR="00E7202C" w:rsidRPr="00E7202C" w:rsidRDefault="00E7202C" w:rsidP="00E7202C">
            <w:pPr>
              <w:widowControl/>
              <w:rPr>
                <w:rFonts w:ascii="標楷體" w:eastAsia="標楷體" w:hAnsi="標楷體"/>
              </w:rPr>
            </w:pPr>
            <w:r w:rsidRPr="0022279A">
              <w:rPr>
                <w:rFonts w:ascii="標楷體" w:eastAsia="標楷體" w:hAnsi="標楷體" w:hint="eastAsia"/>
              </w:rPr>
              <w:t>支票</w:t>
            </w:r>
            <w:r w:rsidRPr="0022279A">
              <w:rPr>
                <w:rFonts w:ascii="標楷體" w:eastAsia="標楷體" w:hAnsi="標楷體"/>
              </w:rPr>
              <w:t>(</w:t>
            </w:r>
            <w:r w:rsidRPr="0022279A">
              <w:rPr>
                <w:rFonts w:ascii="標楷體" w:eastAsia="標楷體" w:hAnsi="標楷體" w:hint="eastAsia"/>
              </w:rPr>
              <w:t>兌現支票</w:t>
            </w:r>
            <w:r w:rsidRPr="0022279A">
              <w:rPr>
                <w:rFonts w:ascii="標楷體" w:eastAsia="標楷體" w:hAnsi="標楷體"/>
              </w:rPr>
              <w:t>)</w:t>
            </w:r>
          </w:p>
        </w:tc>
      </w:tr>
      <w:tr w:rsidR="00E7202C" w:rsidRPr="00E7202C" w14:paraId="6313E4F1"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27F6137E" w14:textId="7CC5D584" w:rsidR="00E7202C" w:rsidRPr="00E7202C" w:rsidRDefault="00E7202C" w:rsidP="00E7202C">
            <w:pPr>
              <w:widowControl/>
              <w:rPr>
                <w:rFonts w:ascii="標楷體" w:eastAsia="標楷體" w:hAnsi="標楷體" w:cs="新細明體"/>
                <w:kern w:val="0"/>
              </w:rPr>
            </w:pPr>
            <w:r w:rsidRPr="0022279A">
              <w:rPr>
                <w:rFonts w:ascii="標楷體" w:eastAsia="標楷體" w:hAnsi="標楷體"/>
              </w:rPr>
              <w:lastRenderedPageBreak/>
              <w:t>06</w:t>
            </w:r>
          </w:p>
        </w:tc>
        <w:tc>
          <w:tcPr>
            <w:tcW w:w="4753" w:type="dxa"/>
            <w:tcBorders>
              <w:top w:val="nil"/>
              <w:left w:val="nil"/>
              <w:bottom w:val="single" w:sz="4" w:space="0" w:color="auto"/>
              <w:right w:val="single" w:sz="4" w:space="0" w:color="auto"/>
            </w:tcBorders>
            <w:shd w:val="clear" w:color="auto" w:fill="auto"/>
            <w:noWrap/>
          </w:tcPr>
          <w:p w14:paraId="2656980D" w14:textId="425DCB01" w:rsidR="00E7202C" w:rsidRPr="00E7202C" w:rsidRDefault="00E7202C" w:rsidP="00E7202C">
            <w:pPr>
              <w:widowControl/>
              <w:rPr>
                <w:rFonts w:ascii="標楷體" w:eastAsia="標楷體" w:hAnsi="標楷體" w:cs="新細明體"/>
                <w:kern w:val="0"/>
              </w:rPr>
            </w:pPr>
            <w:r w:rsidRPr="0022279A">
              <w:rPr>
                <w:rFonts w:ascii="標楷體" w:eastAsia="標楷體" w:hAnsi="標楷體" w:hint="eastAsia"/>
              </w:rPr>
              <w:t>理賠金</w:t>
            </w:r>
          </w:p>
        </w:tc>
      </w:tr>
      <w:tr w:rsidR="00E7202C" w:rsidRPr="00E7202C" w14:paraId="7C059CD8"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0D42D090" w14:textId="2341C785" w:rsidR="00E7202C" w:rsidRPr="00E7202C" w:rsidRDefault="00E7202C" w:rsidP="00E7202C">
            <w:pPr>
              <w:widowControl/>
              <w:rPr>
                <w:rFonts w:ascii="標楷體" w:eastAsia="標楷體" w:hAnsi="標楷體" w:cs="新細明體"/>
                <w:kern w:val="0"/>
                <w:lang w:val="zh-TW"/>
              </w:rPr>
            </w:pPr>
            <w:r w:rsidRPr="0022279A">
              <w:rPr>
                <w:rFonts w:ascii="標楷體" w:eastAsia="標楷體" w:hAnsi="標楷體"/>
              </w:rPr>
              <w:t>07</w:t>
            </w:r>
          </w:p>
        </w:tc>
        <w:tc>
          <w:tcPr>
            <w:tcW w:w="4753" w:type="dxa"/>
            <w:tcBorders>
              <w:top w:val="nil"/>
              <w:left w:val="nil"/>
              <w:bottom w:val="single" w:sz="4" w:space="0" w:color="auto"/>
              <w:right w:val="single" w:sz="4" w:space="0" w:color="auto"/>
            </w:tcBorders>
            <w:shd w:val="clear" w:color="auto" w:fill="auto"/>
            <w:noWrap/>
          </w:tcPr>
          <w:p w14:paraId="5747E413" w14:textId="1D2CB61D" w:rsidR="00E7202C" w:rsidRPr="00E7202C" w:rsidRDefault="00E7202C" w:rsidP="00E7202C">
            <w:pPr>
              <w:widowControl/>
              <w:rPr>
                <w:rFonts w:ascii="標楷體" w:eastAsia="標楷體" w:hAnsi="標楷體" w:cs="新細明體"/>
                <w:kern w:val="0"/>
                <w:lang w:val="zh-TW"/>
              </w:rPr>
            </w:pPr>
            <w:r w:rsidRPr="0022279A">
              <w:rPr>
                <w:rFonts w:ascii="標楷體" w:eastAsia="標楷體" w:hAnsi="標楷體" w:hint="eastAsia"/>
              </w:rPr>
              <w:t>代收款</w:t>
            </w:r>
            <w:r w:rsidRPr="0022279A">
              <w:rPr>
                <w:rFonts w:ascii="標楷體" w:eastAsia="標楷體" w:hAnsi="標楷體"/>
              </w:rPr>
              <w:t>-</w:t>
            </w:r>
            <w:r w:rsidRPr="0022279A">
              <w:rPr>
                <w:rFonts w:ascii="標楷體" w:eastAsia="標楷體" w:hAnsi="標楷體" w:hint="eastAsia"/>
              </w:rPr>
              <w:t>債權協商</w:t>
            </w:r>
          </w:p>
        </w:tc>
      </w:tr>
      <w:tr w:rsidR="00E7202C" w:rsidRPr="00E7202C" w14:paraId="571A9912"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7E5EF28A" w14:textId="57532AC2" w:rsidR="00E7202C" w:rsidRPr="00E7202C" w:rsidRDefault="00E7202C" w:rsidP="00E7202C">
            <w:pPr>
              <w:widowControl/>
              <w:rPr>
                <w:rFonts w:ascii="標楷體" w:eastAsia="標楷體" w:hAnsi="標楷體" w:cs="新細明體"/>
                <w:kern w:val="0"/>
              </w:rPr>
            </w:pPr>
            <w:r w:rsidRPr="0022279A">
              <w:rPr>
                <w:rFonts w:ascii="標楷體" w:eastAsia="標楷體" w:hAnsi="標楷體"/>
              </w:rPr>
              <w:t>09</w:t>
            </w:r>
          </w:p>
        </w:tc>
        <w:tc>
          <w:tcPr>
            <w:tcW w:w="4753" w:type="dxa"/>
            <w:tcBorders>
              <w:top w:val="nil"/>
              <w:left w:val="nil"/>
              <w:bottom w:val="single" w:sz="4" w:space="0" w:color="auto"/>
              <w:right w:val="single" w:sz="4" w:space="0" w:color="auto"/>
            </w:tcBorders>
            <w:shd w:val="clear" w:color="auto" w:fill="auto"/>
            <w:noWrap/>
          </w:tcPr>
          <w:p w14:paraId="1B8BA3E0" w14:textId="0221E324" w:rsidR="00E7202C" w:rsidRPr="00E7202C" w:rsidRDefault="00E7202C" w:rsidP="00E7202C">
            <w:pPr>
              <w:widowControl/>
              <w:rPr>
                <w:rFonts w:ascii="標楷體" w:eastAsia="標楷體" w:hAnsi="標楷體" w:cs="新細明體"/>
                <w:kern w:val="0"/>
              </w:rPr>
            </w:pPr>
            <w:r w:rsidRPr="0022279A">
              <w:rPr>
                <w:rFonts w:ascii="標楷體" w:eastAsia="標楷體" w:hAnsi="標楷體" w:hint="eastAsia"/>
              </w:rPr>
              <w:t>其他</w:t>
            </w:r>
          </w:p>
        </w:tc>
      </w:tr>
      <w:tr w:rsidR="00E7202C" w:rsidRPr="00E7202C" w14:paraId="0D6425F1"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326F396E" w14:textId="691387AF" w:rsidR="00E7202C" w:rsidRPr="00E7202C" w:rsidRDefault="00E7202C" w:rsidP="00E7202C">
            <w:pPr>
              <w:widowControl/>
              <w:rPr>
                <w:rFonts w:ascii="標楷體" w:eastAsia="標楷體" w:hAnsi="標楷體" w:cs="新細明體"/>
                <w:kern w:val="0"/>
                <w:lang w:val="zh-TW"/>
              </w:rPr>
            </w:pPr>
            <w:r w:rsidRPr="0022279A">
              <w:rPr>
                <w:rFonts w:ascii="標楷體" w:eastAsia="標楷體" w:hAnsi="標楷體"/>
              </w:rPr>
              <w:t>11</w:t>
            </w:r>
          </w:p>
        </w:tc>
        <w:tc>
          <w:tcPr>
            <w:tcW w:w="4753" w:type="dxa"/>
            <w:tcBorders>
              <w:top w:val="nil"/>
              <w:left w:val="nil"/>
              <w:bottom w:val="single" w:sz="4" w:space="0" w:color="auto"/>
              <w:right w:val="single" w:sz="4" w:space="0" w:color="auto"/>
            </w:tcBorders>
            <w:shd w:val="clear" w:color="auto" w:fill="auto"/>
            <w:noWrap/>
          </w:tcPr>
          <w:p w14:paraId="6FFB0E65" w14:textId="2D4939D7" w:rsidR="00E7202C" w:rsidRPr="00E7202C" w:rsidRDefault="00E7202C" w:rsidP="00E7202C">
            <w:pPr>
              <w:widowControl/>
              <w:rPr>
                <w:rFonts w:ascii="標楷體" w:eastAsia="標楷體" w:hAnsi="標楷體" w:cs="新細明體"/>
                <w:kern w:val="0"/>
                <w:lang w:val="zh-TW"/>
              </w:rPr>
            </w:pPr>
            <w:r w:rsidRPr="0022279A">
              <w:rPr>
                <w:rFonts w:ascii="標楷體" w:eastAsia="標楷體" w:hAnsi="標楷體" w:hint="eastAsia"/>
              </w:rPr>
              <w:t>匯款轉帳預先作業</w:t>
            </w:r>
          </w:p>
        </w:tc>
      </w:tr>
      <w:tr w:rsidR="00E7202C" w:rsidRPr="00E7202C" w14:paraId="2075D08E"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56103BBB" w14:textId="6D3CC1D9" w:rsidR="00E7202C" w:rsidRPr="00E7202C" w:rsidRDefault="00E7202C" w:rsidP="00E7202C">
            <w:pPr>
              <w:widowControl/>
              <w:rPr>
                <w:rFonts w:ascii="標楷體" w:eastAsia="標楷體" w:hAnsi="標楷體" w:cs="新細明體"/>
                <w:kern w:val="0"/>
              </w:rPr>
            </w:pPr>
            <w:r w:rsidRPr="0022279A">
              <w:rPr>
                <w:rFonts w:ascii="標楷體" w:eastAsia="標楷體" w:hAnsi="標楷體"/>
              </w:rPr>
              <w:t>90</w:t>
            </w:r>
          </w:p>
        </w:tc>
        <w:tc>
          <w:tcPr>
            <w:tcW w:w="4753" w:type="dxa"/>
            <w:tcBorders>
              <w:top w:val="nil"/>
              <w:left w:val="nil"/>
              <w:bottom w:val="single" w:sz="4" w:space="0" w:color="auto"/>
              <w:right w:val="single" w:sz="4" w:space="0" w:color="auto"/>
            </w:tcBorders>
            <w:shd w:val="clear" w:color="auto" w:fill="auto"/>
            <w:noWrap/>
          </w:tcPr>
          <w:p w14:paraId="47D06314" w14:textId="57474A77" w:rsidR="00E7202C" w:rsidRPr="00E7202C" w:rsidRDefault="00E7202C" w:rsidP="00E7202C">
            <w:pPr>
              <w:widowControl/>
              <w:rPr>
                <w:rFonts w:ascii="標楷體" w:eastAsia="標楷體" w:hAnsi="標楷體" w:cs="新細明體"/>
                <w:kern w:val="0"/>
              </w:rPr>
            </w:pPr>
            <w:r w:rsidRPr="0022279A">
              <w:rPr>
                <w:rFonts w:ascii="標楷體" w:eastAsia="標楷體" w:hAnsi="標楷體" w:hint="eastAsia"/>
              </w:rPr>
              <w:t>暫收抵繳</w:t>
            </w:r>
          </w:p>
        </w:tc>
      </w:tr>
      <w:tr w:rsidR="00E7202C" w:rsidRPr="00E7202C" w14:paraId="611A4558"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62CEACB4" w14:textId="6500A047" w:rsidR="00E7202C" w:rsidRPr="00E7202C" w:rsidRDefault="00E7202C" w:rsidP="00E7202C">
            <w:pPr>
              <w:widowControl/>
              <w:rPr>
                <w:rFonts w:ascii="標楷體" w:eastAsia="標楷體" w:hAnsi="標楷體" w:cs="新細明體"/>
                <w:kern w:val="0"/>
                <w:lang w:val="zh-TW"/>
              </w:rPr>
            </w:pPr>
            <w:r w:rsidRPr="0022279A">
              <w:rPr>
                <w:rFonts w:ascii="標楷體" w:eastAsia="標楷體" w:hAnsi="標楷體"/>
              </w:rPr>
              <w:t>91</w:t>
            </w:r>
          </w:p>
        </w:tc>
        <w:tc>
          <w:tcPr>
            <w:tcW w:w="4753" w:type="dxa"/>
            <w:tcBorders>
              <w:top w:val="nil"/>
              <w:left w:val="nil"/>
              <w:bottom w:val="single" w:sz="4" w:space="0" w:color="auto"/>
              <w:right w:val="single" w:sz="4" w:space="0" w:color="auto"/>
            </w:tcBorders>
            <w:shd w:val="clear" w:color="auto" w:fill="auto"/>
            <w:noWrap/>
          </w:tcPr>
          <w:p w14:paraId="2DC45C6B" w14:textId="16A4B5D0" w:rsidR="00E7202C" w:rsidRPr="00E7202C" w:rsidRDefault="00E7202C" w:rsidP="00E7202C">
            <w:pPr>
              <w:widowControl/>
              <w:rPr>
                <w:rFonts w:ascii="標楷體" w:eastAsia="標楷體" w:hAnsi="標楷體" w:cs="新細明體"/>
                <w:kern w:val="0"/>
                <w:lang w:val="zh-TW"/>
              </w:rPr>
            </w:pPr>
            <w:r w:rsidRPr="0022279A">
              <w:rPr>
                <w:rFonts w:ascii="標楷體" w:eastAsia="標楷體" w:hAnsi="標楷體" w:hint="eastAsia"/>
              </w:rPr>
              <w:t>借新還舊</w:t>
            </w:r>
          </w:p>
        </w:tc>
      </w:tr>
    </w:tbl>
    <w:p w14:paraId="4D07C427" w14:textId="77777777" w:rsidR="005A50AB" w:rsidRPr="004E2994" w:rsidRDefault="005A50AB" w:rsidP="0022279A">
      <w:pPr>
        <w:ind w:leftChars="300" w:left="720"/>
        <w:rPr>
          <w:rFonts w:ascii="標楷體" w:eastAsia="標楷體" w:hAnsi="標楷體"/>
          <w:lang w:val="x-none"/>
        </w:rPr>
      </w:pPr>
    </w:p>
    <w:p w14:paraId="3DFCEFD3" w14:textId="47DFBA1D" w:rsidR="005A50AB" w:rsidRDefault="00124C2D" w:rsidP="00894D7B">
      <w:pPr>
        <w:numPr>
          <w:ilvl w:val="0"/>
          <w:numId w:val="14"/>
        </w:numPr>
        <w:rPr>
          <w:rFonts w:ascii="標楷體" w:eastAsia="標楷體" w:hAnsi="標楷體"/>
        </w:rPr>
      </w:pPr>
      <w:r>
        <w:rPr>
          <w:rFonts w:ascii="標楷體" w:eastAsia="標楷體" w:hAnsi="標楷體" w:hint="eastAsia"/>
        </w:rPr>
        <w:t>帳務</w:t>
      </w:r>
      <w:r w:rsidR="005A50AB" w:rsidRPr="008A7729">
        <w:rPr>
          <w:rFonts w:ascii="標楷體" w:eastAsia="標楷體" w:hAnsi="標楷體" w:cs="新細明體" w:hint="eastAsia"/>
          <w:kern w:val="0"/>
          <w:lang w:val="zh-TW"/>
        </w:rPr>
        <w:t>科目</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8D4970" w:rsidRPr="00540D11" w14:paraId="7B825433" w14:textId="77777777" w:rsidTr="0022279A">
        <w:trPr>
          <w:trHeight w:val="340"/>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B893B75" w14:textId="77777777" w:rsidR="008D4970" w:rsidRPr="00362205" w:rsidRDefault="008D4970" w:rsidP="007E2411">
            <w:pPr>
              <w:widowControl/>
              <w:rPr>
                <w:rFonts w:ascii="標楷體" w:eastAsia="標楷體" w:hAnsi="標楷體" w:cs="新細明體"/>
                <w:kern w:val="0"/>
              </w:rPr>
            </w:pPr>
            <w:r w:rsidRPr="00362205">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tcPr>
          <w:p w14:paraId="4ABACE1F" w14:textId="4924AEA8" w:rsidR="008D4970" w:rsidRPr="00362205" w:rsidRDefault="008D4970" w:rsidP="007E2411">
            <w:pPr>
              <w:widowControl/>
              <w:rPr>
                <w:rFonts w:ascii="標楷體" w:eastAsia="標楷體" w:hAnsi="標楷體" w:cs="新細明體"/>
                <w:kern w:val="0"/>
              </w:rPr>
            </w:pPr>
            <w:r w:rsidRPr="00362205">
              <w:rPr>
                <w:rFonts w:ascii="標楷體" w:eastAsia="標楷體" w:hAnsi="標楷體" w:hint="eastAsia"/>
              </w:rPr>
              <w:t>說明</w:t>
            </w:r>
          </w:p>
        </w:tc>
      </w:tr>
      <w:tr w:rsidR="008D4970" w:rsidRPr="008A7729" w14:paraId="4715326A"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51E519AB" w14:textId="77777777" w:rsidR="008D4970" w:rsidRPr="008A7729" w:rsidRDefault="008D4970" w:rsidP="007E2411">
            <w:pPr>
              <w:widowControl/>
              <w:rPr>
                <w:rFonts w:ascii="標楷體" w:eastAsia="標楷體" w:hAnsi="標楷體" w:cs="新細明體"/>
                <w:kern w:val="0"/>
              </w:rPr>
            </w:pPr>
            <w:r w:rsidRPr="008A7729">
              <w:rPr>
                <w:rFonts w:ascii="標楷體" w:eastAsia="標楷體" w:hAnsi="標楷體" w:cs="新細明體" w:hint="eastAsia"/>
                <w:kern w:val="0"/>
              </w:rPr>
              <w:t>310</w:t>
            </w:r>
          </w:p>
        </w:tc>
        <w:tc>
          <w:tcPr>
            <w:tcW w:w="4819" w:type="dxa"/>
            <w:tcBorders>
              <w:top w:val="nil"/>
              <w:left w:val="nil"/>
              <w:bottom w:val="single" w:sz="4" w:space="0" w:color="auto"/>
              <w:right w:val="single" w:sz="4" w:space="0" w:color="auto"/>
            </w:tcBorders>
            <w:shd w:val="clear" w:color="auto" w:fill="auto"/>
            <w:noWrap/>
            <w:vAlign w:val="center"/>
            <w:hideMark/>
          </w:tcPr>
          <w:p w14:paraId="5D1699C0" w14:textId="6CF3C44C" w:rsidR="008D4970" w:rsidRPr="008A7729" w:rsidRDefault="008D4970" w:rsidP="007E2411">
            <w:pPr>
              <w:widowControl/>
              <w:rPr>
                <w:rFonts w:ascii="標楷體" w:eastAsia="標楷體" w:hAnsi="標楷體" w:cs="新細明體"/>
                <w:kern w:val="0"/>
              </w:rPr>
            </w:pPr>
            <w:r w:rsidRPr="008A7729">
              <w:rPr>
                <w:rFonts w:ascii="標楷體" w:eastAsia="標楷體" w:hAnsi="標楷體" w:cs="新細明體" w:hint="eastAsia"/>
                <w:kern w:val="0"/>
              </w:rPr>
              <w:t>短期擔保放款</w:t>
            </w:r>
          </w:p>
        </w:tc>
      </w:tr>
      <w:tr w:rsidR="008D4970" w:rsidRPr="008A7729" w14:paraId="577D24AB"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133BFA48" w14:textId="77777777" w:rsidR="008D4970" w:rsidRPr="008A7729" w:rsidRDefault="008D4970" w:rsidP="007E2411">
            <w:pPr>
              <w:widowControl/>
              <w:rPr>
                <w:rFonts w:ascii="標楷體" w:eastAsia="標楷體" w:hAnsi="標楷體" w:cs="新細明體"/>
                <w:kern w:val="0"/>
              </w:rPr>
            </w:pPr>
            <w:r w:rsidRPr="008A7729">
              <w:rPr>
                <w:rFonts w:ascii="標楷體" w:eastAsia="標楷體" w:hAnsi="標楷體" w:cs="新細明體" w:hint="eastAsia"/>
                <w:kern w:val="0"/>
              </w:rPr>
              <w:t>320</w:t>
            </w:r>
          </w:p>
        </w:tc>
        <w:tc>
          <w:tcPr>
            <w:tcW w:w="4819" w:type="dxa"/>
            <w:tcBorders>
              <w:top w:val="nil"/>
              <w:left w:val="nil"/>
              <w:bottom w:val="single" w:sz="4" w:space="0" w:color="auto"/>
              <w:right w:val="single" w:sz="4" w:space="0" w:color="auto"/>
            </w:tcBorders>
            <w:shd w:val="clear" w:color="auto" w:fill="auto"/>
            <w:noWrap/>
            <w:vAlign w:val="center"/>
            <w:hideMark/>
          </w:tcPr>
          <w:p w14:paraId="7EFD539A" w14:textId="672A3E68" w:rsidR="008D4970" w:rsidRPr="008A7729" w:rsidRDefault="008D4970" w:rsidP="007E2411">
            <w:pPr>
              <w:widowControl/>
              <w:rPr>
                <w:rFonts w:ascii="標楷體" w:eastAsia="標楷體" w:hAnsi="標楷體" w:cs="新細明體"/>
                <w:kern w:val="0"/>
              </w:rPr>
            </w:pPr>
            <w:r w:rsidRPr="008A7729">
              <w:rPr>
                <w:rFonts w:ascii="標楷體" w:eastAsia="標楷體" w:hAnsi="標楷體" w:cs="新細明體" w:hint="eastAsia"/>
                <w:kern w:val="0"/>
              </w:rPr>
              <w:t>中期擔保放款</w:t>
            </w:r>
          </w:p>
        </w:tc>
      </w:tr>
      <w:tr w:rsidR="008D4970" w:rsidRPr="008A7729" w14:paraId="7AFF808D"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76F49959" w14:textId="77777777" w:rsidR="008D4970" w:rsidRPr="008A7729" w:rsidRDefault="008D4970" w:rsidP="007E2411">
            <w:pPr>
              <w:widowControl/>
              <w:rPr>
                <w:rFonts w:ascii="標楷體" w:eastAsia="標楷體" w:hAnsi="標楷體" w:cs="新細明體"/>
                <w:kern w:val="0"/>
              </w:rPr>
            </w:pPr>
            <w:r w:rsidRPr="008A7729">
              <w:rPr>
                <w:rFonts w:ascii="標楷體" w:eastAsia="標楷體" w:hAnsi="標楷體" w:cs="新細明體" w:hint="eastAsia"/>
                <w:kern w:val="0"/>
              </w:rPr>
              <w:t>330</w:t>
            </w:r>
          </w:p>
        </w:tc>
        <w:tc>
          <w:tcPr>
            <w:tcW w:w="4819" w:type="dxa"/>
            <w:tcBorders>
              <w:top w:val="nil"/>
              <w:left w:val="nil"/>
              <w:bottom w:val="single" w:sz="4" w:space="0" w:color="auto"/>
              <w:right w:val="single" w:sz="4" w:space="0" w:color="auto"/>
            </w:tcBorders>
            <w:shd w:val="clear" w:color="auto" w:fill="auto"/>
            <w:noWrap/>
            <w:vAlign w:val="center"/>
            <w:hideMark/>
          </w:tcPr>
          <w:p w14:paraId="20ABD462" w14:textId="235E92D6" w:rsidR="008D4970" w:rsidRPr="008A7729" w:rsidRDefault="008D4970" w:rsidP="007E2411">
            <w:pPr>
              <w:widowControl/>
              <w:rPr>
                <w:rFonts w:ascii="標楷體" w:eastAsia="標楷體" w:hAnsi="標楷體" w:cs="新細明體"/>
                <w:kern w:val="0"/>
              </w:rPr>
            </w:pPr>
            <w:r w:rsidRPr="008A7729">
              <w:rPr>
                <w:rFonts w:ascii="標楷體" w:eastAsia="標楷體" w:hAnsi="標楷體" w:cs="新細明體" w:hint="eastAsia"/>
                <w:kern w:val="0"/>
              </w:rPr>
              <w:t>長期擔保放款</w:t>
            </w:r>
          </w:p>
        </w:tc>
      </w:tr>
    </w:tbl>
    <w:p w14:paraId="4150FDB7" w14:textId="77777777" w:rsidR="005A50AB" w:rsidRDefault="005A50AB" w:rsidP="005A50AB">
      <w:pPr>
        <w:tabs>
          <w:tab w:val="left" w:pos="788"/>
        </w:tabs>
        <w:ind w:leftChars="300" w:left="720"/>
        <w:rPr>
          <w:rFonts w:ascii="標楷體" w:eastAsia="標楷體" w:hAnsi="標楷體"/>
        </w:rPr>
      </w:pPr>
    </w:p>
    <w:p w14:paraId="5B222B92" w14:textId="6674E31D" w:rsidR="005A50AB" w:rsidRDefault="005A50AB" w:rsidP="00894D7B">
      <w:pPr>
        <w:numPr>
          <w:ilvl w:val="0"/>
          <w:numId w:val="14"/>
        </w:numPr>
        <w:rPr>
          <w:rFonts w:ascii="標楷體" w:eastAsia="標楷體" w:hAnsi="標楷體"/>
        </w:rPr>
      </w:pPr>
      <w:r w:rsidRPr="008A7729">
        <w:rPr>
          <w:rFonts w:ascii="標楷體" w:eastAsia="標楷體" w:hAnsi="標楷體" w:hint="eastAsia"/>
        </w:rPr>
        <w:t>繳款方式</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5A50AB" w:rsidRPr="00177B11" w14:paraId="067E8E11" w14:textId="77777777" w:rsidTr="007E2411">
        <w:trPr>
          <w:trHeight w:val="340"/>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8EE74ED" w14:textId="77777777" w:rsidR="005A50AB" w:rsidRPr="00177B11" w:rsidRDefault="005A50AB" w:rsidP="007E2411">
            <w:pPr>
              <w:widowControl/>
              <w:rPr>
                <w:rFonts w:ascii="標楷體" w:eastAsia="標楷體" w:hAnsi="標楷體" w:cs="新細明體"/>
                <w:kern w:val="0"/>
              </w:rPr>
            </w:pPr>
            <w:r w:rsidRPr="00177B11">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7F088FB8" w14:textId="77777777" w:rsidR="005A50AB" w:rsidRPr="00177B11" w:rsidRDefault="005A50AB" w:rsidP="007E2411">
            <w:pPr>
              <w:widowControl/>
              <w:rPr>
                <w:rFonts w:ascii="標楷體" w:eastAsia="標楷體" w:hAnsi="標楷體" w:cs="新細明體"/>
                <w:kern w:val="0"/>
              </w:rPr>
            </w:pPr>
            <w:r w:rsidRPr="00177B11">
              <w:rPr>
                <w:rFonts w:ascii="標楷體" w:eastAsia="標楷體" w:hAnsi="標楷體" w:cs="新細明體" w:hint="eastAsia"/>
                <w:kern w:val="0"/>
              </w:rPr>
              <w:t>說明</w:t>
            </w:r>
          </w:p>
        </w:tc>
      </w:tr>
      <w:tr w:rsidR="005A50AB" w:rsidRPr="00177B11" w14:paraId="18B59351"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401CDE58" w14:textId="77777777" w:rsidR="005A50AB" w:rsidRPr="00177B11" w:rsidRDefault="005A50AB" w:rsidP="007E2411">
            <w:pPr>
              <w:widowControl/>
              <w:rPr>
                <w:rFonts w:ascii="標楷體" w:eastAsia="標楷體" w:hAnsi="標楷體" w:cs="新細明體"/>
                <w:kern w:val="0"/>
              </w:rPr>
            </w:pPr>
            <w:r w:rsidRPr="00177B11">
              <w:rPr>
                <w:rFonts w:ascii="標楷體" w:eastAsia="標楷體" w:hAnsi="標楷體" w:cs="新細明體" w:hint="eastAsia"/>
                <w:kern w:val="0"/>
              </w:rPr>
              <w:t>01</w:t>
            </w:r>
          </w:p>
        </w:tc>
        <w:tc>
          <w:tcPr>
            <w:tcW w:w="4819" w:type="dxa"/>
            <w:tcBorders>
              <w:top w:val="nil"/>
              <w:left w:val="nil"/>
              <w:bottom w:val="single" w:sz="4" w:space="0" w:color="auto"/>
              <w:right w:val="single" w:sz="4" w:space="0" w:color="auto"/>
            </w:tcBorders>
            <w:shd w:val="clear" w:color="auto" w:fill="auto"/>
            <w:noWrap/>
            <w:vAlign w:val="center"/>
            <w:hideMark/>
          </w:tcPr>
          <w:p w14:paraId="2E8AAA57" w14:textId="77777777" w:rsidR="005A50AB" w:rsidRPr="00177B11" w:rsidRDefault="005A50AB" w:rsidP="007E2411">
            <w:pPr>
              <w:widowControl/>
              <w:rPr>
                <w:rFonts w:ascii="標楷體" w:eastAsia="標楷體" w:hAnsi="標楷體" w:cs="新細明體"/>
                <w:kern w:val="0"/>
              </w:rPr>
            </w:pPr>
            <w:r w:rsidRPr="00177B11">
              <w:rPr>
                <w:rFonts w:ascii="標楷體" w:eastAsia="標楷體" w:hAnsi="標楷體" w:cs="新細明體" w:hint="eastAsia"/>
                <w:kern w:val="0"/>
              </w:rPr>
              <w:t>匯款轉帳</w:t>
            </w:r>
          </w:p>
        </w:tc>
      </w:tr>
      <w:tr w:rsidR="005A50AB" w:rsidRPr="00177B11" w14:paraId="51CCB5C2"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08E13763" w14:textId="77777777" w:rsidR="005A50AB" w:rsidRPr="00177B11" w:rsidRDefault="005A50AB" w:rsidP="007E2411">
            <w:pPr>
              <w:widowControl/>
              <w:rPr>
                <w:rFonts w:ascii="標楷體" w:eastAsia="標楷體" w:hAnsi="標楷體" w:cs="新細明體"/>
                <w:kern w:val="0"/>
              </w:rPr>
            </w:pPr>
            <w:r w:rsidRPr="00177B11">
              <w:rPr>
                <w:rFonts w:ascii="標楷體" w:eastAsia="標楷體" w:hAnsi="標楷體" w:cs="新細明體" w:hint="eastAsia"/>
                <w:kern w:val="0"/>
              </w:rPr>
              <w:t>02</w:t>
            </w:r>
          </w:p>
        </w:tc>
        <w:tc>
          <w:tcPr>
            <w:tcW w:w="4819" w:type="dxa"/>
            <w:tcBorders>
              <w:top w:val="nil"/>
              <w:left w:val="nil"/>
              <w:bottom w:val="single" w:sz="4" w:space="0" w:color="auto"/>
              <w:right w:val="single" w:sz="4" w:space="0" w:color="auto"/>
            </w:tcBorders>
            <w:shd w:val="clear" w:color="auto" w:fill="auto"/>
            <w:noWrap/>
            <w:vAlign w:val="center"/>
            <w:hideMark/>
          </w:tcPr>
          <w:p w14:paraId="431683D7" w14:textId="77777777" w:rsidR="005A50AB" w:rsidRPr="00177B11" w:rsidRDefault="005A50AB" w:rsidP="007E2411">
            <w:pPr>
              <w:widowControl/>
              <w:rPr>
                <w:rFonts w:ascii="標楷體" w:eastAsia="標楷體" w:hAnsi="標楷體" w:cs="新細明體"/>
                <w:kern w:val="0"/>
              </w:rPr>
            </w:pPr>
            <w:r w:rsidRPr="00177B11">
              <w:rPr>
                <w:rFonts w:ascii="標楷體" w:eastAsia="標楷體" w:hAnsi="標楷體" w:cs="新細明體" w:hint="eastAsia"/>
                <w:kern w:val="0"/>
              </w:rPr>
              <w:t>銀行扣款</w:t>
            </w:r>
          </w:p>
        </w:tc>
      </w:tr>
      <w:tr w:rsidR="005A50AB" w:rsidRPr="00177B11" w14:paraId="1E992B01"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3565A779" w14:textId="77777777" w:rsidR="005A50AB" w:rsidRPr="00177B11" w:rsidRDefault="005A50AB" w:rsidP="007E2411">
            <w:pPr>
              <w:widowControl/>
              <w:rPr>
                <w:rFonts w:ascii="標楷體" w:eastAsia="標楷體" w:hAnsi="標楷體" w:cs="新細明體"/>
                <w:kern w:val="0"/>
              </w:rPr>
            </w:pPr>
            <w:r w:rsidRPr="00177B11">
              <w:rPr>
                <w:rFonts w:ascii="標楷體" w:eastAsia="標楷體" w:hAnsi="標楷體" w:cs="新細明體" w:hint="eastAsia"/>
                <w:kern w:val="0"/>
              </w:rPr>
              <w:t>03</w:t>
            </w:r>
          </w:p>
        </w:tc>
        <w:tc>
          <w:tcPr>
            <w:tcW w:w="4819" w:type="dxa"/>
            <w:tcBorders>
              <w:top w:val="nil"/>
              <w:left w:val="nil"/>
              <w:bottom w:val="single" w:sz="4" w:space="0" w:color="auto"/>
              <w:right w:val="single" w:sz="4" w:space="0" w:color="auto"/>
            </w:tcBorders>
            <w:shd w:val="clear" w:color="auto" w:fill="auto"/>
            <w:noWrap/>
            <w:vAlign w:val="center"/>
            <w:hideMark/>
          </w:tcPr>
          <w:p w14:paraId="17D69830" w14:textId="77777777" w:rsidR="005A50AB" w:rsidRPr="00177B11" w:rsidRDefault="005A50AB" w:rsidP="007E2411">
            <w:pPr>
              <w:widowControl/>
              <w:rPr>
                <w:rFonts w:ascii="標楷體" w:eastAsia="標楷體" w:hAnsi="標楷體" w:cs="新細明體"/>
                <w:kern w:val="0"/>
              </w:rPr>
            </w:pPr>
            <w:r w:rsidRPr="00177B11">
              <w:rPr>
                <w:rFonts w:ascii="標楷體" w:eastAsia="標楷體" w:hAnsi="標楷體" w:cs="新細明體" w:hint="eastAsia"/>
                <w:kern w:val="0"/>
              </w:rPr>
              <w:t>員工扣薪</w:t>
            </w:r>
          </w:p>
        </w:tc>
      </w:tr>
      <w:tr w:rsidR="005A50AB" w:rsidRPr="00177B11" w14:paraId="46AA825E"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7513765D" w14:textId="77777777" w:rsidR="005A50AB" w:rsidRPr="00177B11" w:rsidRDefault="005A50AB" w:rsidP="007E2411">
            <w:pPr>
              <w:widowControl/>
              <w:rPr>
                <w:rFonts w:ascii="標楷體" w:eastAsia="標楷體" w:hAnsi="標楷體" w:cs="新細明體"/>
                <w:kern w:val="0"/>
              </w:rPr>
            </w:pPr>
            <w:r w:rsidRPr="00177B11">
              <w:rPr>
                <w:rFonts w:ascii="標楷體" w:eastAsia="標楷體" w:hAnsi="標楷體" w:cs="新細明體" w:hint="eastAsia"/>
                <w:kern w:val="0"/>
              </w:rPr>
              <w:t>04</w:t>
            </w:r>
          </w:p>
        </w:tc>
        <w:tc>
          <w:tcPr>
            <w:tcW w:w="4819" w:type="dxa"/>
            <w:tcBorders>
              <w:top w:val="nil"/>
              <w:left w:val="nil"/>
              <w:bottom w:val="single" w:sz="4" w:space="0" w:color="auto"/>
              <w:right w:val="single" w:sz="4" w:space="0" w:color="auto"/>
            </w:tcBorders>
            <w:shd w:val="clear" w:color="auto" w:fill="auto"/>
            <w:noWrap/>
            <w:vAlign w:val="center"/>
            <w:hideMark/>
          </w:tcPr>
          <w:p w14:paraId="06B0C60D" w14:textId="77777777" w:rsidR="005A50AB" w:rsidRPr="00177B11" w:rsidRDefault="005A50AB" w:rsidP="007E2411">
            <w:pPr>
              <w:widowControl/>
              <w:rPr>
                <w:rFonts w:ascii="標楷體" w:eastAsia="標楷體" w:hAnsi="標楷體" w:cs="新細明體"/>
                <w:kern w:val="0"/>
              </w:rPr>
            </w:pPr>
            <w:r w:rsidRPr="00177B11">
              <w:rPr>
                <w:rFonts w:ascii="標楷體" w:eastAsia="標楷體" w:hAnsi="標楷體" w:cs="新細明體" w:hint="eastAsia"/>
                <w:kern w:val="0"/>
              </w:rPr>
              <w:t>支票</w:t>
            </w:r>
          </w:p>
        </w:tc>
      </w:tr>
      <w:tr w:rsidR="005A50AB" w:rsidRPr="00177B11" w14:paraId="74606856"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165818FB" w14:textId="77777777" w:rsidR="005A50AB" w:rsidRPr="00177B11" w:rsidRDefault="005A50AB" w:rsidP="007E2411">
            <w:pPr>
              <w:widowControl/>
              <w:rPr>
                <w:rFonts w:ascii="標楷體" w:eastAsia="標楷體" w:hAnsi="標楷體" w:cs="新細明體"/>
                <w:kern w:val="0"/>
              </w:rPr>
            </w:pPr>
            <w:r w:rsidRPr="00177B11">
              <w:rPr>
                <w:rFonts w:ascii="標楷體" w:eastAsia="標楷體" w:hAnsi="標楷體" w:cs="新細明體" w:hint="eastAsia"/>
                <w:kern w:val="0"/>
              </w:rPr>
              <w:t>05</w:t>
            </w:r>
          </w:p>
        </w:tc>
        <w:tc>
          <w:tcPr>
            <w:tcW w:w="4819" w:type="dxa"/>
            <w:tcBorders>
              <w:top w:val="nil"/>
              <w:left w:val="nil"/>
              <w:bottom w:val="single" w:sz="4" w:space="0" w:color="auto"/>
              <w:right w:val="single" w:sz="4" w:space="0" w:color="auto"/>
            </w:tcBorders>
            <w:shd w:val="clear" w:color="auto" w:fill="auto"/>
            <w:noWrap/>
            <w:vAlign w:val="center"/>
            <w:hideMark/>
          </w:tcPr>
          <w:p w14:paraId="4CC31DF0" w14:textId="77777777" w:rsidR="005A50AB" w:rsidRPr="00177B11" w:rsidRDefault="005A50AB" w:rsidP="007E2411">
            <w:pPr>
              <w:widowControl/>
              <w:rPr>
                <w:rFonts w:ascii="標楷體" w:eastAsia="標楷體" w:hAnsi="標楷體" w:cs="新細明體"/>
                <w:kern w:val="0"/>
              </w:rPr>
            </w:pPr>
            <w:r w:rsidRPr="00177B11">
              <w:rPr>
                <w:rFonts w:ascii="標楷體" w:eastAsia="標楷體" w:hAnsi="標楷體" w:cs="新細明體" w:hint="eastAsia"/>
                <w:kern w:val="0"/>
              </w:rPr>
              <w:t>特約金</w:t>
            </w:r>
          </w:p>
        </w:tc>
      </w:tr>
      <w:tr w:rsidR="005A50AB" w:rsidRPr="00177B11" w14:paraId="601C2C56"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318F9784" w14:textId="77777777" w:rsidR="005A50AB" w:rsidRPr="00177B11" w:rsidRDefault="005A50AB" w:rsidP="007E2411">
            <w:pPr>
              <w:widowControl/>
              <w:rPr>
                <w:rFonts w:ascii="標楷體" w:eastAsia="標楷體" w:hAnsi="標楷體" w:cs="新細明體"/>
                <w:kern w:val="0"/>
              </w:rPr>
            </w:pPr>
            <w:r w:rsidRPr="00177B11">
              <w:rPr>
                <w:rFonts w:ascii="標楷體" w:eastAsia="標楷體" w:hAnsi="標楷體" w:cs="新細明體" w:hint="eastAsia"/>
                <w:kern w:val="0"/>
              </w:rPr>
              <w:t>06</w:t>
            </w:r>
          </w:p>
        </w:tc>
        <w:tc>
          <w:tcPr>
            <w:tcW w:w="4819" w:type="dxa"/>
            <w:tcBorders>
              <w:top w:val="nil"/>
              <w:left w:val="nil"/>
              <w:bottom w:val="single" w:sz="4" w:space="0" w:color="auto"/>
              <w:right w:val="single" w:sz="4" w:space="0" w:color="auto"/>
            </w:tcBorders>
            <w:shd w:val="clear" w:color="auto" w:fill="auto"/>
            <w:noWrap/>
            <w:vAlign w:val="center"/>
            <w:hideMark/>
          </w:tcPr>
          <w:p w14:paraId="6CB4688F" w14:textId="77777777" w:rsidR="005A50AB" w:rsidRPr="00177B11" w:rsidRDefault="005A50AB" w:rsidP="007E2411">
            <w:pPr>
              <w:widowControl/>
              <w:rPr>
                <w:rFonts w:ascii="標楷體" w:eastAsia="標楷體" w:hAnsi="標楷體" w:cs="新細明體"/>
                <w:kern w:val="0"/>
              </w:rPr>
            </w:pPr>
            <w:r w:rsidRPr="00177B11">
              <w:rPr>
                <w:rFonts w:ascii="標楷體" w:eastAsia="標楷體" w:hAnsi="標楷體" w:cs="新細明體" w:hint="eastAsia"/>
                <w:kern w:val="0"/>
              </w:rPr>
              <w:t>人事特約金</w:t>
            </w:r>
          </w:p>
        </w:tc>
      </w:tr>
      <w:tr w:rsidR="005A50AB" w:rsidRPr="00177B11" w14:paraId="0720B7CE"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33DDB8C8" w14:textId="77777777" w:rsidR="005A50AB" w:rsidRPr="00177B11" w:rsidRDefault="005A50AB" w:rsidP="007E2411">
            <w:pPr>
              <w:widowControl/>
              <w:rPr>
                <w:rFonts w:ascii="標楷體" w:eastAsia="標楷體" w:hAnsi="標楷體" w:cs="新細明體"/>
                <w:kern w:val="0"/>
              </w:rPr>
            </w:pPr>
            <w:r w:rsidRPr="00177B11">
              <w:rPr>
                <w:rFonts w:ascii="標楷體" w:eastAsia="標楷體" w:hAnsi="標楷體" w:cs="新細明體" w:hint="eastAsia"/>
                <w:kern w:val="0"/>
              </w:rPr>
              <w:t>07</w:t>
            </w:r>
          </w:p>
        </w:tc>
        <w:tc>
          <w:tcPr>
            <w:tcW w:w="4819" w:type="dxa"/>
            <w:tcBorders>
              <w:top w:val="nil"/>
              <w:left w:val="nil"/>
              <w:bottom w:val="single" w:sz="4" w:space="0" w:color="auto"/>
              <w:right w:val="single" w:sz="4" w:space="0" w:color="auto"/>
            </w:tcBorders>
            <w:shd w:val="clear" w:color="auto" w:fill="auto"/>
            <w:noWrap/>
            <w:vAlign w:val="center"/>
            <w:hideMark/>
          </w:tcPr>
          <w:p w14:paraId="5C06ACD1" w14:textId="77777777" w:rsidR="005A50AB" w:rsidRPr="00177B11" w:rsidRDefault="005A50AB" w:rsidP="007E2411">
            <w:pPr>
              <w:widowControl/>
              <w:rPr>
                <w:rFonts w:ascii="標楷體" w:eastAsia="標楷體" w:hAnsi="標楷體" w:cs="新細明體"/>
                <w:kern w:val="0"/>
              </w:rPr>
            </w:pPr>
            <w:r w:rsidRPr="00177B11">
              <w:rPr>
                <w:rFonts w:ascii="標楷體" w:eastAsia="標楷體" w:hAnsi="標楷體" w:cs="新細明體" w:hint="eastAsia"/>
                <w:kern w:val="0"/>
              </w:rPr>
              <w:t>定存特約</w:t>
            </w:r>
          </w:p>
        </w:tc>
      </w:tr>
      <w:tr w:rsidR="005A50AB" w:rsidRPr="00177B11" w14:paraId="3538ADD2"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0D380034" w14:textId="77777777" w:rsidR="005A50AB" w:rsidRPr="00177B11" w:rsidRDefault="005A50AB" w:rsidP="007E2411">
            <w:pPr>
              <w:widowControl/>
              <w:rPr>
                <w:rFonts w:ascii="標楷體" w:eastAsia="標楷體" w:hAnsi="標楷體" w:cs="新細明體"/>
                <w:kern w:val="0"/>
              </w:rPr>
            </w:pPr>
            <w:r w:rsidRPr="00177B11">
              <w:rPr>
                <w:rFonts w:ascii="標楷體" w:eastAsia="標楷體" w:hAnsi="標楷體" w:cs="新細明體" w:hint="eastAsia"/>
                <w:kern w:val="0"/>
              </w:rPr>
              <w:t>08</w:t>
            </w:r>
          </w:p>
        </w:tc>
        <w:tc>
          <w:tcPr>
            <w:tcW w:w="4819" w:type="dxa"/>
            <w:tcBorders>
              <w:top w:val="nil"/>
              <w:left w:val="nil"/>
              <w:bottom w:val="single" w:sz="4" w:space="0" w:color="auto"/>
              <w:right w:val="single" w:sz="4" w:space="0" w:color="auto"/>
            </w:tcBorders>
            <w:shd w:val="clear" w:color="auto" w:fill="auto"/>
            <w:noWrap/>
            <w:vAlign w:val="center"/>
            <w:hideMark/>
          </w:tcPr>
          <w:p w14:paraId="386C7E5E" w14:textId="77777777" w:rsidR="005A50AB" w:rsidRPr="00177B11" w:rsidRDefault="005A50AB" w:rsidP="007E2411">
            <w:pPr>
              <w:widowControl/>
              <w:rPr>
                <w:rFonts w:ascii="標楷體" w:eastAsia="標楷體" w:hAnsi="標楷體" w:cs="新細明體"/>
                <w:kern w:val="0"/>
              </w:rPr>
            </w:pPr>
            <w:r w:rsidRPr="00177B11">
              <w:rPr>
                <w:rFonts w:ascii="標楷體" w:eastAsia="標楷體" w:hAnsi="標楷體" w:cs="新細明體" w:hint="eastAsia"/>
                <w:kern w:val="0"/>
              </w:rPr>
              <w:t>劃撥存款</w:t>
            </w:r>
          </w:p>
        </w:tc>
      </w:tr>
      <w:tr w:rsidR="005A50AB" w:rsidRPr="00177B11" w14:paraId="227F4B71"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5A712AAD" w14:textId="77777777" w:rsidR="005A50AB" w:rsidRPr="00177B11" w:rsidRDefault="005A50AB" w:rsidP="007E2411">
            <w:pPr>
              <w:widowControl/>
              <w:rPr>
                <w:rFonts w:ascii="標楷體" w:eastAsia="標楷體" w:hAnsi="標楷體" w:cs="新細明體"/>
                <w:kern w:val="0"/>
              </w:rPr>
            </w:pPr>
            <w:r w:rsidRPr="00177B11">
              <w:rPr>
                <w:rFonts w:ascii="標楷體" w:eastAsia="標楷體" w:hAnsi="標楷體" w:cs="新細明體" w:hint="eastAsia"/>
                <w:kern w:val="0"/>
              </w:rPr>
              <w:t>09</w:t>
            </w:r>
          </w:p>
        </w:tc>
        <w:tc>
          <w:tcPr>
            <w:tcW w:w="4819" w:type="dxa"/>
            <w:tcBorders>
              <w:top w:val="nil"/>
              <w:left w:val="nil"/>
              <w:bottom w:val="single" w:sz="4" w:space="0" w:color="auto"/>
              <w:right w:val="single" w:sz="4" w:space="0" w:color="auto"/>
            </w:tcBorders>
            <w:shd w:val="clear" w:color="auto" w:fill="auto"/>
            <w:noWrap/>
            <w:vAlign w:val="center"/>
            <w:hideMark/>
          </w:tcPr>
          <w:p w14:paraId="427F2370" w14:textId="77777777" w:rsidR="005A50AB" w:rsidRPr="00177B11" w:rsidRDefault="005A50AB" w:rsidP="007E2411">
            <w:pPr>
              <w:widowControl/>
              <w:rPr>
                <w:rFonts w:ascii="標楷體" w:eastAsia="標楷體" w:hAnsi="標楷體" w:cs="新細明體"/>
                <w:kern w:val="0"/>
              </w:rPr>
            </w:pPr>
            <w:r w:rsidRPr="00177B11">
              <w:rPr>
                <w:rFonts w:ascii="標楷體" w:eastAsia="標楷體" w:hAnsi="標楷體" w:cs="新細明體" w:hint="eastAsia"/>
                <w:kern w:val="0"/>
              </w:rPr>
              <w:t>其他</w:t>
            </w:r>
          </w:p>
        </w:tc>
      </w:tr>
    </w:tbl>
    <w:p w14:paraId="087DFA08" w14:textId="77777777" w:rsidR="005A50AB" w:rsidRDefault="005A50AB" w:rsidP="005A50AB">
      <w:pPr>
        <w:tabs>
          <w:tab w:val="left" w:pos="788"/>
        </w:tabs>
        <w:ind w:leftChars="300" w:left="720"/>
        <w:rPr>
          <w:rFonts w:ascii="標楷體" w:eastAsia="標楷體" w:hAnsi="標楷體"/>
        </w:rPr>
      </w:pPr>
    </w:p>
    <w:p w14:paraId="63EDBF6C" w14:textId="602B5C76" w:rsidR="005A50AB" w:rsidRDefault="005A50AB" w:rsidP="00894D7B">
      <w:pPr>
        <w:numPr>
          <w:ilvl w:val="0"/>
          <w:numId w:val="14"/>
        </w:numPr>
        <w:rPr>
          <w:rFonts w:ascii="標楷體" w:eastAsia="標楷體" w:hAnsi="標楷體"/>
        </w:rPr>
      </w:pPr>
      <w:r w:rsidRPr="00177B11">
        <w:rPr>
          <w:rFonts w:ascii="標楷體" w:eastAsia="標楷體" w:hAnsi="標楷體" w:hint="eastAsia"/>
        </w:rPr>
        <w:t>資金用途別</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5A50AB" w:rsidRPr="00177B11" w14:paraId="48A9D893" w14:textId="77777777" w:rsidTr="007E2411">
        <w:trPr>
          <w:trHeight w:val="340"/>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2D58D1E" w14:textId="77777777" w:rsidR="005A50AB" w:rsidRPr="00177B11" w:rsidRDefault="005A50AB" w:rsidP="007E2411">
            <w:pPr>
              <w:widowControl/>
              <w:rPr>
                <w:rFonts w:ascii="標楷體" w:eastAsia="標楷體" w:hAnsi="標楷體" w:cs="新細明體"/>
                <w:kern w:val="0"/>
              </w:rPr>
            </w:pPr>
            <w:r w:rsidRPr="00177B11">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45938D8B" w14:textId="77777777" w:rsidR="005A50AB" w:rsidRPr="00177B11" w:rsidRDefault="005A50AB" w:rsidP="007E2411">
            <w:pPr>
              <w:widowControl/>
              <w:rPr>
                <w:rFonts w:ascii="標楷體" w:eastAsia="標楷體" w:hAnsi="標楷體" w:cs="新細明體"/>
                <w:kern w:val="0"/>
              </w:rPr>
            </w:pPr>
            <w:r w:rsidRPr="00177B11">
              <w:rPr>
                <w:rFonts w:ascii="標楷體" w:eastAsia="標楷體" w:hAnsi="標楷體" w:cs="新細明體" w:hint="eastAsia"/>
                <w:kern w:val="0"/>
              </w:rPr>
              <w:t>說明</w:t>
            </w:r>
          </w:p>
        </w:tc>
      </w:tr>
      <w:tr w:rsidR="005A50AB" w:rsidRPr="00177B11" w14:paraId="28623856"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36E65964" w14:textId="77777777" w:rsidR="005A50AB" w:rsidRPr="00177B11" w:rsidRDefault="005A50AB" w:rsidP="007E2411">
            <w:pPr>
              <w:widowControl/>
              <w:rPr>
                <w:rFonts w:ascii="標楷體" w:eastAsia="標楷體" w:hAnsi="標楷體" w:cs="新細明體"/>
                <w:kern w:val="0"/>
              </w:rPr>
            </w:pPr>
            <w:r w:rsidRPr="00177B11">
              <w:rPr>
                <w:rFonts w:ascii="標楷體" w:eastAsia="標楷體" w:hAnsi="標楷體" w:cs="新細明體" w:hint="eastAsia"/>
                <w:kern w:val="0"/>
              </w:rPr>
              <w:t>1</w:t>
            </w:r>
          </w:p>
        </w:tc>
        <w:tc>
          <w:tcPr>
            <w:tcW w:w="4819" w:type="dxa"/>
            <w:tcBorders>
              <w:top w:val="nil"/>
              <w:left w:val="nil"/>
              <w:bottom w:val="single" w:sz="4" w:space="0" w:color="auto"/>
              <w:right w:val="single" w:sz="4" w:space="0" w:color="auto"/>
            </w:tcBorders>
            <w:shd w:val="clear" w:color="auto" w:fill="auto"/>
            <w:noWrap/>
            <w:vAlign w:val="center"/>
            <w:hideMark/>
          </w:tcPr>
          <w:p w14:paraId="3E0030F0" w14:textId="77777777" w:rsidR="005A50AB" w:rsidRPr="00177B11" w:rsidRDefault="005A50AB" w:rsidP="007E2411">
            <w:pPr>
              <w:widowControl/>
              <w:rPr>
                <w:rFonts w:ascii="標楷體" w:eastAsia="標楷體" w:hAnsi="標楷體" w:cs="新細明體"/>
                <w:kern w:val="0"/>
              </w:rPr>
            </w:pPr>
            <w:r w:rsidRPr="00177B11">
              <w:rPr>
                <w:rFonts w:ascii="標楷體" w:eastAsia="標楷體" w:hAnsi="標楷體" w:cs="新細明體" w:hint="eastAsia"/>
                <w:kern w:val="0"/>
              </w:rPr>
              <w:t>週轉金</w:t>
            </w:r>
          </w:p>
        </w:tc>
      </w:tr>
      <w:tr w:rsidR="005A50AB" w:rsidRPr="00177B11" w14:paraId="5116A137"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5B180A37" w14:textId="77777777" w:rsidR="005A50AB" w:rsidRPr="00177B11" w:rsidRDefault="005A50AB" w:rsidP="007E2411">
            <w:pPr>
              <w:widowControl/>
              <w:rPr>
                <w:rFonts w:ascii="標楷體" w:eastAsia="標楷體" w:hAnsi="標楷體" w:cs="新細明體"/>
                <w:kern w:val="0"/>
              </w:rPr>
            </w:pPr>
            <w:r w:rsidRPr="00177B11">
              <w:rPr>
                <w:rFonts w:ascii="標楷體" w:eastAsia="標楷體" w:hAnsi="標楷體" w:cs="新細明體" w:hint="eastAsia"/>
                <w:kern w:val="0"/>
              </w:rPr>
              <w:t>2</w:t>
            </w:r>
          </w:p>
        </w:tc>
        <w:tc>
          <w:tcPr>
            <w:tcW w:w="4819" w:type="dxa"/>
            <w:tcBorders>
              <w:top w:val="nil"/>
              <w:left w:val="nil"/>
              <w:bottom w:val="single" w:sz="4" w:space="0" w:color="auto"/>
              <w:right w:val="single" w:sz="4" w:space="0" w:color="auto"/>
            </w:tcBorders>
            <w:shd w:val="clear" w:color="auto" w:fill="auto"/>
            <w:noWrap/>
            <w:vAlign w:val="center"/>
            <w:hideMark/>
          </w:tcPr>
          <w:p w14:paraId="444CCB0E" w14:textId="77777777" w:rsidR="005A50AB" w:rsidRPr="00177B11" w:rsidRDefault="005A50AB" w:rsidP="007E2411">
            <w:pPr>
              <w:widowControl/>
              <w:rPr>
                <w:rFonts w:ascii="標楷體" w:eastAsia="標楷體" w:hAnsi="標楷體" w:cs="新細明體"/>
                <w:kern w:val="0"/>
              </w:rPr>
            </w:pPr>
            <w:r w:rsidRPr="00177B11">
              <w:rPr>
                <w:rFonts w:ascii="標楷體" w:eastAsia="標楷體" w:hAnsi="標楷體" w:cs="新細明體" w:hint="eastAsia"/>
                <w:kern w:val="0"/>
              </w:rPr>
              <w:t>購置不動產</w:t>
            </w:r>
          </w:p>
        </w:tc>
      </w:tr>
      <w:tr w:rsidR="005A50AB" w:rsidRPr="00177B11" w14:paraId="097D002A"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6C339F9B" w14:textId="77777777" w:rsidR="005A50AB" w:rsidRPr="00177B11" w:rsidRDefault="005A50AB" w:rsidP="007E2411">
            <w:pPr>
              <w:widowControl/>
              <w:rPr>
                <w:rFonts w:ascii="標楷體" w:eastAsia="標楷體" w:hAnsi="標楷體" w:cs="新細明體"/>
                <w:kern w:val="0"/>
              </w:rPr>
            </w:pPr>
            <w:r w:rsidRPr="00177B11">
              <w:rPr>
                <w:rFonts w:ascii="標楷體" w:eastAsia="標楷體" w:hAnsi="標楷體" w:cs="新細明體" w:hint="eastAsia"/>
                <w:kern w:val="0"/>
              </w:rPr>
              <w:t>3</w:t>
            </w:r>
          </w:p>
        </w:tc>
        <w:tc>
          <w:tcPr>
            <w:tcW w:w="4819" w:type="dxa"/>
            <w:tcBorders>
              <w:top w:val="nil"/>
              <w:left w:val="nil"/>
              <w:bottom w:val="single" w:sz="4" w:space="0" w:color="auto"/>
              <w:right w:val="single" w:sz="4" w:space="0" w:color="auto"/>
            </w:tcBorders>
            <w:shd w:val="clear" w:color="auto" w:fill="auto"/>
            <w:noWrap/>
            <w:vAlign w:val="center"/>
            <w:hideMark/>
          </w:tcPr>
          <w:p w14:paraId="137EFB57" w14:textId="77777777" w:rsidR="005A50AB" w:rsidRPr="00177B11" w:rsidRDefault="005A50AB" w:rsidP="007E2411">
            <w:pPr>
              <w:widowControl/>
              <w:rPr>
                <w:rFonts w:ascii="標楷體" w:eastAsia="標楷體" w:hAnsi="標楷體" w:cs="新細明體"/>
                <w:kern w:val="0"/>
              </w:rPr>
            </w:pPr>
            <w:r w:rsidRPr="00177B11">
              <w:rPr>
                <w:rFonts w:ascii="標楷體" w:eastAsia="標楷體" w:hAnsi="標楷體" w:cs="新細明體" w:hint="eastAsia"/>
                <w:kern w:val="0"/>
              </w:rPr>
              <w:t>營業用資產</w:t>
            </w:r>
          </w:p>
        </w:tc>
      </w:tr>
      <w:tr w:rsidR="005A50AB" w:rsidRPr="00177B11" w14:paraId="2341365B"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1B7C10A5" w14:textId="77777777" w:rsidR="005A50AB" w:rsidRPr="00177B11" w:rsidRDefault="005A50AB" w:rsidP="007E2411">
            <w:pPr>
              <w:widowControl/>
              <w:rPr>
                <w:rFonts w:ascii="標楷體" w:eastAsia="標楷體" w:hAnsi="標楷體" w:cs="新細明體"/>
                <w:kern w:val="0"/>
              </w:rPr>
            </w:pPr>
            <w:r w:rsidRPr="00177B11">
              <w:rPr>
                <w:rFonts w:ascii="標楷體" w:eastAsia="標楷體" w:hAnsi="標楷體" w:cs="新細明體" w:hint="eastAsia"/>
                <w:kern w:val="0"/>
              </w:rPr>
              <w:t>4</w:t>
            </w:r>
          </w:p>
        </w:tc>
        <w:tc>
          <w:tcPr>
            <w:tcW w:w="4819" w:type="dxa"/>
            <w:tcBorders>
              <w:top w:val="nil"/>
              <w:left w:val="nil"/>
              <w:bottom w:val="single" w:sz="4" w:space="0" w:color="auto"/>
              <w:right w:val="single" w:sz="4" w:space="0" w:color="auto"/>
            </w:tcBorders>
            <w:shd w:val="clear" w:color="auto" w:fill="auto"/>
            <w:noWrap/>
            <w:vAlign w:val="center"/>
            <w:hideMark/>
          </w:tcPr>
          <w:p w14:paraId="01974510" w14:textId="77777777" w:rsidR="005A50AB" w:rsidRPr="00177B11" w:rsidRDefault="005A50AB" w:rsidP="007E2411">
            <w:pPr>
              <w:widowControl/>
              <w:rPr>
                <w:rFonts w:ascii="標楷體" w:eastAsia="標楷體" w:hAnsi="標楷體" w:cs="新細明體"/>
                <w:kern w:val="0"/>
              </w:rPr>
            </w:pPr>
            <w:r w:rsidRPr="00177B11">
              <w:rPr>
                <w:rFonts w:ascii="標楷體" w:eastAsia="標楷體" w:hAnsi="標楷體" w:cs="新細明體" w:hint="eastAsia"/>
                <w:kern w:val="0"/>
              </w:rPr>
              <w:t>固定資產</w:t>
            </w:r>
          </w:p>
        </w:tc>
      </w:tr>
      <w:tr w:rsidR="005A50AB" w:rsidRPr="00177B11" w14:paraId="57328BD7"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17CEF5BD" w14:textId="77777777" w:rsidR="005A50AB" w:rsidRPr="00177B11" w:rsidRDefault="005A50AB" w:rsidP="007E2411">
            <w:pPr>
              <w:widowControl/>
              <w:rPr>
                <w:rFonts w:ascii="標楷體" w:eastAsia="標楷體" w:hAnsi="標楷體" w:cs="新細明體"/>
                <w:kern w:val="0"/>
              </w:rPr>
            </w:pPr>
            <w:r w:rsidRPr="00177B11">
              <w:rPr>
                <w:rFonts w:ascii="標楷體" w:eastAsia="標楷體" w:hAnsi="標楷體" w:cs="新細明體" w:hint="eastAsia"/>
                <w:kern w:val="0"/>
              </w:rPr>
              <w:t>5</w:t>
            </w:r>
          </w:p>
        </w:tc>
        <w:tc>
          <w:tcPr>
            <w:tcW w:w="4819" w:type="dxa"/>
            <w:tcBorders>
              <w:top w:val="nil"/>
              <w:left w:val="nil"/>
              <w:bottom w:val="single" w:sz="4" w:space="0" w:color="auto"/>
              <w:right w:val="single" w:sz="4" w:space="0" w:color="auto"/>
            </w:tcBorders>
            <w:shd w:val="clear" w:color="auto" w:fill="auto"/>
            <w:noWrap/>
            <w:vAlign w:val="center"/>
            <w:hideMark/>
          </w:tcPr>
          <w:p w14:paraId="79B606DF" w14:textId="77777777" w:rsidR="005A50AB" w:rsidRPr="00177B11" w:rsidRDefault="005A50AB" w:rsidP="007E2411">
            <w:pPr>
              <w:widowControl/>
              <w:rPr>
                <w:rFonts w:ascii="標楷體" w:eastAsia="標楷體" w:hAnsi="標楷體" w:cs="新細明體"/>
                <w:kern w:val="0"/>
              </w:rPr>
            </w:pPr>
            <w:r w:rsidRPr="00177B11">
              <w:rPr>
                <w:rFonts w:ascii="標楷體" w:eastAsia="標楷體" w:hAnsi="標楷體" w:cs="新細明體" w:hint="eastAsia"/>
                <w:kern w:val="0"/>
              </w:rPr>
              <w:t>企業投資</w:t>
            </w:r>
          </w:p>
        </w:tc>
      </w:tr>
      <w:tr w:rsidR="005A50AB" w:rsidRPr="00177B11" w14:paraId="06E5E452"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492B8BD9" w14:textId="77777777" w:rsidR="005A50AB" w:rsidRPr="00177B11" w:rsidRDefault="005A50AB" w:rsidP="007E2411">
            <w:pPr>
              <w:widowControl/>
              <w:rPr>
                <w:rFonts w:ascii="標楷體" w:eastAsia="標楷體" w:hAnsi="標楷體" w:cs="新細明體"/>
                <w:kern w:val="0"/>
              </w:rPr>
            </w:pPr>
            <w:r w:rsidRPr="00177B11">
              <w:rPr>
                <w:rFonts w:ascii="標楷體" w:eastAsia="標楷體" w:hAnsi="標楷體" w:cs="新細明體" w:hint="eastAsia"/>
                <w:kern w:val="0"/>
              </w:rPr>
              <w:t>6</w:t>
            </w:r>
          </w:p>
        </w:tc>
        <w:tc>
          <w:tcPr>
            <w:tcW w:w="4819" w:type="dxa"/>
            <w:tcBorders>
              <w:top w:val="nil"/>
              <w:left w:val="nil"/>
              <w:bottom w:val="single" w:sz="4" w:space="0" w:color="auto"/>
              <w:right w:val="single" w:sz="4" w:space="0" w:color="auto"/>
            </w:tcBorders>
            <w:shd w:val="clear" w:color="auto" w:fill="auto"/>
            <w:noWrap/>
            <w:vAlign w:val="center"/>
            <w:hideMark/>
          </w:tcPr>
          <w:p w14:paraId="26A0EE62" w14:textId="77777777" w:rsidR="005A50AB" w:rsidRPr="00177B11" w:rsidRDefault="005A50AB" w:rsidP="007E2411">
            <w:pPr>
              <w:widowControl/>
              <w:rPr>
                <w:rFonts w:ascii="標楷體" w:eastAsia="標楷體" w:hAnsi="標楷體" w:cs="新細明體"/>
                <w:kern w:val="0"/>
              </w:rPr>
            </w:pPr>
            <w:r w:rsidRPr="00177B11">
              <w:rPr>
                <w:rFonts w:ascii="標楷體" w:eastAsia="標楷體" w:hAnsi="標楷體" w:cs="新細明體" w:hint="eastAsia"/>
                <w:kern w:val="0"/>
              </w:rPr>
              <w:t>購置動產</w:t>
            </w:r>
          </w:p>
        </w:tc>
      </w:tr>
      <w:tr w:rsidR="005A50AB" w:rsidRPr="00177B11" w14:paraId="54751768"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3C74D28A" w14:textId="77777777" w:rsidR="005A50AB" w:rsidRPr="00177B11" w:rsidRDefault="005A50AB" w:rsidP="007E2411">
            <w:pPr>
              <w:widowControl/>
              <w:rPr>
                <w:rFonts w:ascii="標楷體" w:eastAsia="標楷體" w:hAnsi="標楷體" w:cs="新細明體"/>
                <w:kern w:val="0"/>
              </w:rPr>
            </w:pPr>
            <w:r w:rsidRPr="00177B11">
              <w:rPr>
                <w:rFonts w:ascii="標楷體" w:eastAsia="標楷體" w:hAnsi="標楷體" w:cs="新細明體" w:hint="eastAsia"/>
                <w:kern w:val="0"/>
              </w:rPr>
              <w:t>9</w:t>
            </w:r>
          </w:p>
        </w:tc>
        <w:tc>
          <w:tcPr>
            <w:tcW w:w="4819" w:type="dxa"/>
            <w:tcBorders>
              <w:top w:val="nil"/>
              <w:left w:val="nil"/>
              <w:bottom w:val="single" w:sz="4" w:space="0" w:color="auto"/>
              <w:right w:val="single" w:sz="4" w:space="0" w:color="auto"/>
            </w:tcBorders>
            <w:shd w:val="clear" w:color="auto" w:fill="auto"/>
            <w:noWrap/>
            <w:vAlign w:val="center"/>
            <w:hideMark/>
          </w:tcPr>
          <w:p w14:paraId="68BDCD2D" w14:textId="77777777" w:rsidR="005A50AB" w:rsidRPr="00177B11" w:rsidRDefault="005A50AB" w:rsidP="007E2411">
            <w:pPr>
              <w:widowControl/>
              <w:rPr>
                <w:rFonts w:ascii="標楷體" w:eastAsia="標楷體" w:hAnsi="標楷體" w:cs="新細明體"/>
                <w:kern w:val="0"/>
              </w:rPr>
            </w:pPr>
            <w:r w:rsidRPr="00177B11">
              <w:rPr>
                <w:rFonts w:ascii="標楷體" w:eastAsia="標楷體" w:hAnsi="標楷體" w:cs="新細明體" w:hint="eastAsia"/>
                <w:kern w:val="0"/>
              </w:rPr>
              <w:t>其他</w:t>
            </w:r>
          </w:p>
        </w:tc>
      </w:tr>
    </w:tbl>
    <w:p w14:paraId="2B0FC560" w14:textId="77777777" w:rsidR="005A50AB" w:rsidRDefault="005A50AB" w:rsidP="005A50AB">
      <w:pPr>
        <w:tabs>
          <w:tab w:val="left" w:pos="788"/>
        </w:tabs>
        <w:ind w:leftChars="300" w:left="720"/>
        <w:rPr>
          <w:rFonts w:ascii="標楷體" w:eastAsia="標楷體" w:hAnsi="標楷體"/>
        </w:rPr>
      </w:pPr>
    </w:p>
    <w:p w14:paraId="1713D07D" w14:textId="1308CE27" w:rsidR="005A50AB" w:rsidRDefault="005A50AB" w:rsidP="00894D7B">
      <w:pPr>
        <w:numPr>
          <w:ilvl w:val="0"/>
          <w:numId w:val="14"/>
        </w:numPr>
        <w:rPr>
          <w:rFonts w:ascii="標楷體" w:eastAsia="標楷體" w:hAnsi="標楷體"/>
        </w:rPr>
      </w:pPr>
      <w:r w:rsidRPr="00177B11">
        <w:rPr>
          <w:rFonts w:ascii="標楷體" w:eastAsia="標楷體" w:hAnsi="標楷體" w:hint="eastAsia"/>
        </w:rPr>
        <w:t>與借款人關係</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5A50AB" w:rsidRPr="00177B11" w14:paraId="5E23CFD3" w14:textId="77777777" w:rsidTr="0022279A">
        <w:trPr>
          <w:trHeight w:val="340"/>
          <w:tblHeader/>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E32125D" w14:textId="77777777" w:rsidR="005A50AB" w:rsidRPr="00177B11" w:rsidRDefault="005A50AB" w:rsidP="007E2411">
            <w:pPr>
              <w:widowControl/>
              <w:rPr>
                <w:rFonts w:ascii="標楷體" w:eastAsia="標楷體" w:hAnsi="標楷體" w:cs="新細明體"/>
                <w:kern w:val="0"/>
              </w:rPr>
            </w:pPr>
            <w:r w:rsidRPr="00177B11">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11F77A84" w14:textId="77777777" w:rsidR="005A50AB" w:rsidRPr="00177B11" w:rsidRDefault="005A50AB" w:rsidP="007E2411">
            <w:pPr>
              <w:widowControl/>
              <w:rPr>
                <w:rFonts w:ascii="標楷體" w:eastAsia="標楷體" w:hAnsi="標楷體" w:cs="新細明體"/>
                <w:kern w:val="0"/>
              </w:rPr>
            </w:pPr>
            <w:r w:rsidRPr="00177B11">
              <w:rPr>
                <w:rFonts w:ascii="標楷體" w:eastAsia="標楷體" w:hAnsi="標楷體" w:cs="新細明體" w:hint="eastAsia"/>
                <w:kern w:val="0"/>
              </w:rPr>
              <w:t>說明</w:t>
            </w:r>
          </w:p>
        </w:tc>
      </w:tr>
      <w:tr w:rsidR="005A50AB" w:rsidRPr="00177B11" w14:paraId="0892353E"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1EE8C27F" w14:textId="77777777" w:rsidR="005A50AB" w:rsidRPr="00177B11" w:rsidRDefault="00285E53" w:rsidP="007E2411">
            <w:pPr>
              <w:widowControl/>
              <w:rPr>
                <w:rFonts w:ascii="標楷體" w:eastAsia="標楷體" w:hAnsi="標楷體" w:cs="新細明體"/>
                <w:kern w:val="0"/>
              </w:rPr>
            </w:pPr>
            <w:r>
              <w:rPr>
                <w:rFonts w:ascii="標楷體" w:eastAsia="標楷體" w:hAnsi="標楷體" w:cs="新細明體" w:hint="eastAsia"/>
                <w:kern w:val="0"/>
              </w:rPr>
              <w:lastRenderedPageBreak/>
              <w:t>00</w:t>
            </w:r>
          </w:p>
        </w:tc>
        <w:tc>
          <w:tcPr>
            <w:tcW w:w="4819" w:type="dxa"/>
            <w:tcBorders>
              <w:top w:val="nil"/>
              <w:left w:val="nil"/>
              <w:bottom w:val="single" w:sz="4" w:space="0" w:color="auto"/>
              <w:right w:val="single" w:sz="4" w:space="0" w:color="auto"/>
            </w:tcBorders>
            <w:shd w:val="clear" w:color="auto" w:fill="auto"/>
            <w:noWrap/>
            <w:vAlign w:val="center"/>
            <w:hideMark/>
          </w:tcPr>
          <w:p w14:paraId="627A4ABE" w14:textId="77777777" w:rsidR="005A50AB" w:rsidRPr="00177B11" w:rsidRDefault="005A50AB" w:rsidP="007E2411">
            <w:pPr>
              <w:widowControl/>
              <w:rPr>
                <w:rFonts w:ascii="標楷體" w:eastAsia="標楷體" w:hAnsi="標楷體" w:cs="新細明體"/>
                <w:kern w:val="0"/>
              </w:rPr>
            </w:pPr>
            <w:r w:rsidRPr="00177B11">
              <w:rPr>
                <w:rFonts w:ascii="標楷體" w:eastAsia="標楷體" w:hAnsi="標楷體" w:cs="新細明體" w:hint="eastAsia"/>
                <w:kern w:val="0"/>
              </w:rPr>
              <w:t>本人</w:t>
            </w:r>
          </w:p>
        </w:tc>
      </w:tr>
      <w:tr w:rsidR="005A50AB" w:rsidRPr="00177B11" w14:paraId="38F97D15"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6C11334F" w14:textId="77777777" w:rsidR="005A50AB" w:rsidRPr="00177B11" w:rsidRDefault="005A50AB" w:rsidP="007E2411">
            <w:pPr>
              <w:widowControl/>
              <w:rPr>
                <w:rFonts w:ascii="標楷體" w:eastAsia="標楷體" w:hAnsi="標楷體" w:cs="新細明體"/>
                <w:kern w:val="0"/>
              </w:rPr>
            </w:pPr>
            <w:r w:rsidRPr="00177B11">
              <w:rPr>
                <w:rFonts w:ascii="標楷體" w:eastAsia="標楷體" w:hAnsi="標楷體" w:cs="新細明體" w:hint="eastAsia"/>
                <w:kern w:val="0"/>
              </w:rPr>
              <w:t>01</w:t>
            </w:r>
          </w:p>
        </w:tc>
        <w:tc>
          <w:tcPr>
            <w:tcW w:w="4819" w:type="dxa"/>
            <w:tcBorders>
              <w:top w:val="nil"/>
              <w:left w:val="nil"/>
              <w:bottom w:val="single" w:sz="4" w:space="0" w:color="auto"/>
              <w:right w:val="single" w:sz="4" w:space="0" w:color="auto"/>
            </w:tcBorders>
            <w:shd w:val="clear" w:color="auto" w:fill="auto"/>
            <w:noWrap/>
            <w:vAlign w:val="center"/>
            <w:hideMark/>
          </w:tcPr>
          <w:p w14:paraId="6AEA48D8" w14:textId="77777777" w:rsidR="005A50AB" w:rsidRPr="00177B11" w:rsidRDefault="005A50AB" w:rsidP="007E2411">
            <w:pPr>
              <w:widowControl/>
              <w:rPr>
                <w:rFonts w:ascii="標楷體" w:eastAsia="標楷體" w:hAnsi="標楷體" w:cs="新細明體"/>
                <w:kern w:val="0"/>
              </w:rPr>
            </w:pPr>
            <w:r w:rsidRPr="00177B11">
              <w:rPr>
                <w:rFonts w:ascii="標楷體" w:eastAsia="標楷體" w:hAnsi="標楷體" w:cs="新細明體" w:hint="eastAsia"/>
                <w:kern w:val="0"/>
              </w:rPr>
              <w:t>夫</w:t>
            </w:r>
          </w:p>
        </w:tc>
      </w:tr>
      <w:tr w:rsidR="005A50AB" w:rsidRPr="00177B11" w14:paraId="3C258CE6"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564056C9" w14:textId="77777777" w:rsidR="005A50AB" w:rsidRPr="00177B11" w:rsidRDefault="005A50AB" w:rsidP="007E2411">
            <w:pPr>
              <w:widowControl/>
              <w:rPr>
                <w:rFonts w:ascii="標楷體" w:eastAsia="標楷體" w:hAnsi="標楷體" w:cs="新細明體"/>
                <w:kern w:val="0"/>
              </w:rPr>
            </w:pPr>
            <w:r w:rsidRPr="00177B11">
              <w:rPr>
                <w:rFonts w:ascii="標楷體" w:eastAsia="標楷體" w:hAnsi="標楷體" w:cs="新細明體" w:hint="eastAsia"/>
                <w:kern w:val="0"/>
              </w:rPr>
              <w:t>02</w:t>
            </w:r>
          </w:p>
        </w:tc>
        <w:tc>
          <w:tcPr>
            <w:tcW w:w="4819" w:type="dxa"/>
            <w:tcBorders>
              <w:top w:val="nil"/>
              <w:left w:val="nil"/>
              <w:bottom w:val="single" w:sz="4" w:space="0" w:color="auto"/>
              <w:right w:val="single" w:sz="4" w:space="0" w:color="auto"/>
            </w:tcBorders>
            <w:shd w:val="clear" w:color="auto" w:fill="auto"/>
            <w:noWrap/>
            <w:vAlign w:val="center"/>
            <w:hideMark/>
          </w:tcPr>
          <w:p w14:paraId="7D4E33C8" w14:textId="77777777" w:rsidR="005A50AB" w:rsidRPr="00177B11" w:rsidRDefault="005A50AB" w:rsidP="007E2411">
            <w:pPr>
              <w:widowControl/>
              <w:rPr>
                <w:rFonts w:ascii="標楷體" w:eastAsia="標楷體" w:hAnsi="標楷體" w:cs="新細明體"/>
                <w:kern w:val="0"/>
              </w:rPr>
            </w:pPr>
            <w:r w:rsidRPr="00177B11">
              <w:rPr>
                <w:rFonts w:ascii="標楷體" w:eastAsia="標楷體" w:hAnsi="標楷體" w:cs="新細明體" w:hint="eastAsia"/>
                <w:kern w:val="0"/>
              </w:rPr>
              <w:t>妻</w:t>
            </w:r>
          </w:p>
        </w:tc>
      </w:tr>
      <w:tr w:rsidR="005A50AB" w:rsidRPr="00177B11" w14:paraId="2D458812"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079B162B" w14:textId="77777777" w:rsidR="005A50AB" w:rsidRPr="00177B11" w:rsidRDefault="005A50AB" w:rsidP="007E2411">
            <w:pPr>
              <w:widowControl/>
              <w:rPr>
                <w:rFonts w:ascii="標楷體" w:eastAsia="標楷體" w:hAnsi="標楷體" w:cs="新細明體"/>
                <w:kern w:val="0"/>
              </w:rPr>
            </w:pPr>
            <w:r w:rsidRPr="00177B11">
              <w:rPr>
                <w:rFonts w:ascii="標楷體" w:eastAsia="標楷體" w:hAnsi="標楷體" w:cs="新細明體" w:hint="eastAsia"/>
                <w:kern w:val="0"/>
              </w:rPr>
              <w:t>03</w:t>
            </w:r>
          </w:p>
        </w:tc>
        <w:tc>
          <w:tcPr>
            <w:tcW w:w="4819" w:type="dxa"/>
            <w:tcBorders>
              <w:top w:val="nil"/>
              <w:left w:val="nil"/>
              <w:bottom w:val="single" w:sz="4" w:space="0" w:color="auto"/>
              <w:right w:val="single" w:sz="4" w:space="0" w:color="auto"/>
            </w:tcBorders>
            <w:shd w:val="clear" w:color="auto" w:fill="auto"/>
            <w:noWrap/>
            <w:vAlign w:val="center"/>
            <w:hideMark/>
          </w:tcPr>
          <w:p w14:paraId="63AE3574" w14:textId="77777777" w:rsidR="005A50AB" w:rsidRPr="00177B11" w:rsidRDefault="005A50AB" w:rsidP="007E2411">
            <w:pPr>
              <w:widowControl/>
              <w:rPr>
                <w:rFonts w:ascii="標楷體" w:eastAsia="標楷體" w:hAnsi="標楷體" w:cs="新細明體"/>
                <w:kern w:val="0"/>
              </w:rPr>
            </w:pPr>
            <w:r w:rsidRPr="00177B11">
              <w:rPr>
                <w:rFonts w:ascii="標楷體" w:eastAsia="標楷體" w:hAnsi="標楷體" w:cs="新細明體" w:hint="eastAsia"/>
                <w:kern w:val="0"/>
              </w:rPr>
              <w:t>父</w:t>
            </w:r>
          </w:p>
        </w:tc>
      </w:tr>
      <w:tr w:rsidR="005A50AB" w:rsidRPr="00177B11" w14:paraId="312C2283"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5F81E7B7" w14:textId="77777777" w:rsidR="005A50AB" w:rsidRPr="00177B11" w:rsidRDefault="005A50AB" w:rsidP="007E2411">
            <w:pPr>
              <w:widowControl/>
              <w:rPr>
                <w:rFonts w:ascii="標楷體" w:eastAsia="標楷體" w:hAnsi="標楷體" w:cs="新細明體"/>
                <w:kern w:val="0"/>
              </w:rPr>
            </w:pPr>
            <w:r w:rsidRPr="00177B11">
              <w:rPr>
                <w:rFonts w:ascii="標楷體" w:eastAsia="標楷體" w:hAnsi="標楷體" w:cs="新細明體" w:hint="eastAsia"/>
                <w:kern w:val="0"/>
              </w:rPr>
              <w:t>04</w:t>
            </w:r>
          </w:p>
        </w:tc>
        <w:tc>
          <w:tcPr>
            <w:tcW w:w="4819" w:type="dxa"/>
            <w:tcBorders>
              <w:top w:val="nil"/>
              <w:left w:val="nil"/>
              <w:bottom w:val="single" w:sz="4" w:space="0" w:color="auto"/>
              <w:right w:val="single" w:sz="4" w:space="0" w:color="auto"/>
            </w:tcBorders>
            <w:shd w:val="clear" w:color="auto" w:fill="auto"/>
            <w:noWrap/>
            <w:vAlign w:val="center"/>
            <w:hideMark/>
          </w:tcPr>
          <w:p w14:paraId="15A334C5" w14:textId="77777777" w:rsidR="005A50AB" w:rsidRPr="00177B11" w:rsidRDefault="005A50AB" w:rsidP="007E2411">
            <w:pPr>
              <w:widowControl/>
              <w:rPr>
                <w:rFonts w:ascii="標楷體" w:eastAsia="標楷體" w:hAnsi="標楷體" w:cs="新細明體"/>
                <w:kern w:val="0"/>
              </w:rPr>
            </w:pPr>
            <w:r w:rsidRPr="00177B11">
              <w:rPr>
                <w:rFonts w:ascii="標楷體" w:eastAsia="標楷體" w:hAnsi="標楷體" w:cs="新細明體" w:hint="eastAsia"/>
                <w:kern w:val="0"/>
              </w:rPr>
              <w:t>母</w:t>
            </w:r>
          </w:p>
        </w:tc>
      </w:tr>
      <w:tr w:rsidR="005A50AB" w:rsidRPr="00177B11" w14:paraId="278E439E"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0534D73B" w14:textId="77777777" w:rsidR="005A50AB" w:rsidRPr="00177B11" w:rsidRDefault="005A50AB" w:rsidP="007E2411">
            <w:pPr>
              <w:widowControl/>
              <w:rPr>
                <w:rFonts w:ascii="標楷體" w:eastAsia="標楷體" w:hAnsi="標楷體" w:cs="新細明體"/>
                <w:kern w:val="0"/>
              </w:rPr>
            </w:pPr>
            <w:r w:rsidRPr="00177B11">
              <w:rPr>
                <w:rFonts w:ascii="標楷體" w:eastAsia="標楷體" w:hAnsi="標楷體" w:cs="新細明體" w:hint="eastAsia"/>
                <w:kern w:val="0"/>
              </w:rPr>
              <w:t>05</w:t>
            </w:r>
          </w:p>
        </w:tc>
        <w:tc>
          <w:tcPr>
            <w:tcW w:w="4819" w:type="dxa"/>
            <w:tcBorders>
              <w:top w:val="nil"/>
              <w:left w:val="nil"/>
              <w:bottom w:val="single" w:sz="4" w:space="0" w:color="auto"/>
              <w:right w:val="single" w:sz="4" w:space="0" w:color="auto"/>
            </w:tcBorders>
            <w:shd w:val="clear" w:color="auto" w:fill="auto"/>
            <w:noWrap/>
            <w:vAlign w:val="center"/>
            <w:hideMark/>
          </w:tcPr>
          <w:p w14:paraId="5731AB87" w14:textId="77777777" w:rsidR="005A50AB" w:rsidRPr="00177B11" w:rsidRDefault="005A50AB" w:rsidP="007E2411">
            <w:pPr>
              <w:widowControl/>
              <w:rPr>
                <w:rFonts w:ascii="標楷體" w:eastAsia="標楷體" w:hAnsi="標楷體" w:cs="新細明體"/>
                <w:kern w:val="0"/>
              </w:rPr>
            </w:pPr>
            <w:r w:rsidRPr="00177B11">
              <w:rPr>
                <w:rFonts w:ascii="標楷體" w:eastAsia="標楷體" w:hAnsi="標楷體" w:cs="新細明體" w:hint="eastAsia"/>
                <w:kern w:val="0"/>
              </w:rPr>
              <w:t>子</w:t>
            </w:r>
          </w:p>
        </w:tc>
      </w:tr>
      <w:tr w:rsidR="005A50AB" w:rsidRPr="00177B11" w14:paraId="445C9998"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17C4DB9E" w14:textId="77777777" w:rsidR="005A50AB" w:rsidRPr="00177B11" w:rsidRDefault="005A50AB" w:rsidP="007E2411">
            <w:pPr>
              <w:widowControl/>
              <w:rPr>
                <w:rFonts w:ascii="標楷體" w:eastAsia="標楷體" w:hAnsi="標楷體" w:cs="新細明體"/>
                <w:kern w:val="0"/>
              </w:rPr>
            </w:pPr>
            <w:r w:rsidRPr="00177B11">
              <w:rPr>
                <w:rFonts w:ascii="標楷體" w:eastAsia="標楷體" w:hAnsi="標楷體" w:cs="新細明體" w:hint="eastAsia"/>
                <w:kern w:val="0"/>
              </w:rPr>
              <w:t>06</w:t>
            </w:r>
          </w:p>
        </w:tc>
        <w:tc>
          <w:tcPr>
            <w:tcW w:w="4819" w:type="dxa"/>
            <w:tcBorders>
              <w:top w:val="nil"/>
              <w:left w:val="nil"/>
              <w:bottom w:val="single" w:sz="4" w:space="0" w:color="auto"/>
              <w:right w:val="single" w:sz="4" w:space="0" w:color="auto"/>
            </w:tcBorders>
            <w:shd w:val="clear" w:color="auto" w:fill="auto"/>
            <w:noWrap/>
            <w:vAlign w:val="center"/>
            <w:hideMark/>
          </w:tcPr>
          <w:p w14:paraId="762A005B" w14:textId="77777777" w:rsidR="005A50AB" w:rsidRPr="00177B11" w:rsidRDefault="005A50AB" w:rsidP="007E2411">
            <w:pPr>
              <w:widowControl/>
              <w:rPr>
                <w:rFonts w:ascii="標楷體" w:eastAsia="標楷體" w:hAnsi="標楷體" w:cs="新細明體"/>
                <w:kern w:val="0"/>
              </w:rPr>
            </w:pPr>
            <w:r w:rsidRPr="00177B11">
              <w:rPr>
                <w:rFonts w:ascii="標楷體" w:eastAsia="標楷體" w:hAnsi="標楷體" w:cs="新細明體" w:hint="eastAsia"/>
                <w:kern w:val="0"/>
              </w:rPr>
              <w:t>女</w:t>
            </w:r>
          </w:p>
        </w:tc>
      </w:tr>
      <w:tr w:rsidR="005A50AB" w:rsidRPr="00177B11" w14:paraId="72DA2D88"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2F7D43D9" w14:textId="77777777" w:rsidR="005A50AB" w:rsidRPr="00177B11" w:rsidRDefault="005A50AB" w:rsidP="007E2411">
            <w:pPr>
              <w:widowControl/>
              <w:rPr>
                <w:rFonts w:ascii="標楷體" w:eastAsia="標楷體" w:hAnsi="標楷體" w:cs="新細明體"/>
                <w:kern w:val="0"/>
              </w:rPr>
            </w:pPr>
            <w:r w:rsidRPr="00177B11">
              <w:rPr>
                <w:rFonts w:ascii="標楷體" w:eastAsia="標楷體" w:hAnsi="標楷體" w:cs="新細明體" w:hint="eastAsia"/>
                <w:kern w:val="0"/>
              </w:rPr>
              <w:t>07</w:t>
            </w:r>
          </w:p>
        </w:tc>
        <w:tc>
          <w:tcPr>
            <w:tcW w:w="4819" w:type="dxa"/>
            <w:tcBorders>
              <w:top w:val="nil"/>
              <w:left w:val="nil"/>
              <w:bottom w:val="single" w:sz="4" w:space="0" w:color="auto"/>
              <w:right w:val="single" w:sz="4" w:space="0" w:color="auto"/>
            </w:tcBorders>
            <w:shd w:val="clear" w:color="auto" w:fill="auto"/>
            <w:noWrap/>
            <w:vAlign w:val="center"/>
            <w:hideMark/>
          </w:tcPr>
          <w:p w14:paraId="73A09753" w14:textId="77777777" w:rsidR="005A50AB" w:rsidRPr="00177B11" w:rsidRDefault="005A50AB" w:rsidP="007E2411">
            <w:pPr>
              <w:widowControl/>
              <w:rPr>
                <w:rFonts w:ascii="標楷體" w:eastAsia="標楷體" w:hAnsi="標楷體" w:cs="新細明體"/>
                <w:kern w:val="0"/>
              </w:rPr>
            </w:pPr>
            <w:r w:rsidRPr="00177B11">
              <w:rPr>
                <w:rFonts w:ascii="標楷體" w:eastAsia="標楷體" w:hAnsi="標楷體" w:cs="新細明體" w:hint="eastAsia"/>
                <w:kern w:val="0"/>
              </w:rPr>
              <w:t>兄</w:t>
            </w:r>
          </w:p>
        </w:tc>
      </w:tr>
      <w:tr w:rsidR="005A50AB" w:rsidRPr="00177B11" w14:paraId="4CF56570"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3711A747" w14:textId="77777777" w:rsidR="005A50AB" w:rsidRPr="00177B11" w:rsidRDefault="005A50AB" w:rsidP="007E2411">
            <w:pPr>
              <w:widowControl/>
              <w:rPr>
                <w:rFonts w:ascii="標楷體" w:eastAsia="標楷體" w:hAnsi="標楷體" w:cs="新細明體"/>
                <w:kern w:val="0"/>
              </w:rPr>
            </w:pPr>
            <w:r w:rsidRPr="00177B11">
              <w:rPr>
                <w:rFonts w:ascii="標楷體" w:eastAsia="標楷體" w:hAnsi="標楷體" w:cs="新細明體" w:hint="eastAsia"/>
                <w:kern w:val="0"/>
              </w:rPr>
              <w:t>08</w:t>
            </w:r>
          </w:p>
        </w:tc>
        <w:tc>
          <w:tcPr>
            <w:tcW w:w="4819" w:type="dxa"/>
            <w:tcBorders>
              <w:top w:val="nil"/>
              <w:left w:val="nil"/>
              <w:bottom w:val="single" w:sz="4" w:space="0" w:color="auto"/>
              <w:right w:val="single" w:sz="4" w:space="0" w:color="auto"/>
            </w:tcBorders>
            <w:shd w:val="clear" w:color="auto" w:fill="auto"/>
            <w:noWrap/>
            <w:vAlign w:val="center"/>
            <w:hideMark/>
          </w:tcPr>
          <w:p w14:paraId="3B4B25C9" w14:textId="77777777" w:rsidR="005A50AB" w:rsidRPr="00177B11" w:rsidRDefault="005A50AB" w:rsidP="007E2411">
            <w:pPr>
              <w:widowControl/>
              <w:rPr>
                <w:rFonts w:ascii="標楷體" w:eastAsia="標楷體" w:hAnsi="標楷體" w:cs="新細明體"/>
                <w:kern w:val="0"/>
              </w:rPr>
            </w:pPr>
            <w:r w:rsidRPr="00177B11">
              <w:rPr>
                <w:rFonts w:ascii="標楷體" w:eastAsia="標楷體" w:hAnsi="標楷體" w:cs="新細明體" w:hint="eastAsia"/>
                <w:kern w:val="0"/>
              </w:rPr>
              <w:t>弟</w:t>
            </w:r>
          </w:p>
        </w:tc>
      </w:tr>
      <w:tr w:rsidR="005A50AB" w:rsidRPr="00177B11" w14:paraId="5F69B115"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7D415638" w14:textId="77777777" w:rsidR="005A50AB" w:rsidRPr="00177B11" w:rsidRDefault="005A50AB" w:rsidP="007E2411">
            <w:pPr>
              <w:widowControl/>
              <w:rPr>
                <w:rFonts w:ascii="標楷體" w:eastAsia="標楷體" w:hAnsi="標楷體" w:cs="新細明體"/>
                <w:kern w:val="0"/>
              </w:rPr>
            </w:pPr>
            <w:r w:rsidRPr="00177B11">
              <w:rPr>
                <w:rFonts w:ascii="標楷體" w:eastAsia="標楷體" w:hAnsi="標楷體" w:cs="新細明體" w:hint="eastAsia"/>
                <w:kern w:val="0"/>
              </w:rPr>
              <w:t>09</w:t>
            </w:r>
          </w:p>
        </w:tc>
        <w:tc>
          <w:tcPr>
            <w:tcW w:w="4819" w:type="dxa"/>
            <w:tcBorders>
              <w:top w:val="nil"/>
              <w:left w:val="nil"/>
              <w:bottom w:val="single" w:sz="4" w:space="0" w:color="auto"/>
              <w:right w:val="single" w:sz="4" w:space="0" w:color="auto"/>
            </w:tcBorders>
            <w:shd w:val="clear" w:color="auto" w:fill="auto"/>
            <w:noWrap/>
            <w:vAlign w:val="center"/>
            <w:hideMark/>
          </w:tcPr>
          <w:p w14:paraId="4E95AF0F" w14:textId="77777777" w:rsidR="005A50AB" w:rsidRPr="00177B11" w:rsidRDefault="005A50AB" w:rsidP="007E2411">
            <w:pPr>
              <w:widowControl/>
              <w:rPr>
                <w:rFonts w:ascii="標楷體" w:eastAsia="標楷體" w:hAnsi="標楷體" w:cs="新細明體"/>
                <w:kern w:val="0"/>
              </w:rPr>
            </w:pPr>
            <w:r w:rsidRPr="00177B11">
              <w:rPr>
                <w:rFonts w:ascii="標楷體" w:eastAsia="標楷體" w:hAnsi="標楷體" w:cs="新細明體" w:hint="eastAsia"/>
                <w:kern w:val="0"/>
              </w:rPr>
              <w:t>姊</w:t>
            </w:r>
          </w:p>
        </w:tc>
      </w:tr>
      <w:tr w:rsidR="005A50AB" w:rsidRPr="00177B11" w14:paraId="0DE9761A"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74BB5C46" w14:textId="77777777" w:rsidR="005A50AB" w:rsidRPr="00177B11" w:rsidRDefault="005A50AB" w:rsidP="007E2411">
            <w:pPr>
              <w:widowControl/>
              <w:rPr>
                <w:rFonts w:ascii="標楷體" w:eastAsia="標楷體" w:hAnsi="標楷體" w:cs="新細明體"/>
                <w:kern w:val="0"/>
              </w:rPr>
            </w:pPr>
            <w:r w:rsidRPr="00177B11">
              <w:rPr>
                <w:rFonts w:ascii="標楷體" w:eastAsia="標楷體" w:hAnsi="標楷體" w:cs="新細明體" w:hint="eastAsia"/>
                <w:kern w:val="0"/>
              </w:rPr>
              <w:t>10</w:t>
            </w:r>
          </w:p>
        </w:tc>
        <w:tc>
          <w:tcPr>
            <w:tcW w:w="4819" w:type="dxa"/>
            <w:tcBorders>
              <w:top w:val="nil"/>
              <w:left w:val="nil"/>
              <w:bottom w:val="single" w:sz="4" w:space="0" w:color="auto"/>
              <w:right w:val="single" w:sz="4" w:space="0" w:color="auto"/>
            </w:tcBorders>
            <w:shd w:val="clear" w:color="auto" w:fill="auto"/>
            <w:noWrap/>
            <w:vAlign w:val="center"/>
            <w:hideMark/>
          </w:tcPr>
          <w:p w14:paraId="52CFEDFA" w14:textId="77777777" w:rsidR="005A50AB" w:rsidRPr="00177B11" w:rsidRDefault="005A50AB" w:rsidP="007E2411">
            <w:pPr>
              <w:widowControl/>
              <w:rPr>
                <w:rFonts w:ascii="標楷體" w:eastAsia="標楷體" w:hAnsi="標楷體" w:cs="新細明體"/>
                <w:kern w:val="0"/>
              </w:rPr>
            </w:pPr>
            <w:r w:rsidRPr="00177B11">
              <w:rPr>
                <w:rFonts w:ascii="標楷體" w:eastAsia="標楷體" w:hAnsi="標楷體" w:cs="新細明體" w:hint="eastAsia"/>
                <w:kern w:val="0"/>
              </w:rPr>
              <w:t>妹</w:t>
            </w:r>
          </w:p>
        </w:tc>
      </w:tr>
      <w:tr w:rsidR="005A50AB" w:rsidRPr="00177B11" w14:paraId="1C0F5590"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50647499" w14:textId="77777777" w:rsidR="005A50AB" w:rsidRPr="00177B11" w:rsidRDefault="005A50AB" w:rsidP="007E2411">
            <w:pPr>
              <w:widowControl/>
              <w:rPr>
                <w:rFonts w:ascii="標楷體" w:eastAsia="標楷體" w:hAnsi="標楷體" w:cs="新細明體"/>
                <w:kern w:val="0"/>
              </w:rPr>
            </w:pPr>
            <w:r w:rsidRPr="00177B11">
              <w:rPr>
                <w:rFonts w:ascii="標楷體" w:eastAsia="標楷體" w:hAnsi="標楷體" w:cs="新細明體" w:hint="eastAsia"/>
                <w:kern w:val="0"/>
              </w:rPr>
              <w:t>11</w:t>
            </w:r>
          </w:p>
        </w:tc>
        <w:tc>
          <w:tcPr>
            <w:tcW w:w="4819" w:type="dxa"/>
            <w:tcBorders>
              <w:top w:val="nil"/>
              <w:left w:val="nil"/>
              <w:bottom w:val="single" w:sz="4" w:space="0" w:color="auto"/>
              <w:right w:val="single" w:sz="4" w:space="0" w:color="auto"/>
            </w:tcBorders>
            <w:shd w:val="clear" w:color="auto" w:fill="auto"/>
            <w:noWrap/>
            <w:vAlign w:val="center"/>
            <w:hideMark/>
          </w:tcPr>
          <w:p w14:paraId="38D9F16B" w14:textId="77777777" w:rsidR="005A50AB" w:rsidRPr="00177B11" w:rsidRDefault="005A50AB" w:rsidP="007E2411">
            <w:pPr>
              <w:widowControl/>
              <w:rPr>
                <w:rFonts w:ascii="標楷體" w:eastAsia="標楷體" w:hAnsi="標楷體" w:cs="新細明體"/>
                <w:kern w:val="0"/>
              </w:rPr>
            </w:pPr>
            <w:r w:rsidRPr="00177B11">
              <w:rPr>
                <w:rFonts w:ascii="標楷體" w:eastAsia="標楷體" w:hAnsi="標楷體" w:cs="新細明體" w:hint="eastAsia"/>
                <w:kern w:val="0"/>
              </w:rPr>
              <w:t>姪子</w:t>
            </w:r>
          </w:p>
        </w:tc>
      </w:tr>
      <w:tr w:rsidR="005A50AB" w:rsidRPr="00177B11" w14:paraId="0DB94365"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135237ED" w14:textId="77777777" w:rsidR="005A50AB" w:rsidRPr="00177B11" w:rsidRDefault="005A50AB" w:rsidP="007E2411">
            <w:pPr>
              <w:widowControl/>
              <w:rPr>
                <w:rFonts w:ascii="標楷體" w:eastAsia="標楷體" w:hAnsi="標楷體" w:cs="新細明體"/>
                <w:kern w:val="0"/>
              </w:rPr>
            </w:pPr>
            <w:r w:rsidRPr="00177B11">
              <w:rPr>
                <w:rFonts w:ascii="標楷體" w:eastAsia="標楷體" w:hAnsi="標楷體" w:cs="新細明體" w:hint="eastAsia"/>
                <w:kern w:val="0"/>
              </w:rPr>
              <w:t>99</w:t>
            </w:r>
          </w:p>
        </w:tc>
        <w:tc>
          <w:tcPr>
            <w:tcW w:w="4819" w:type="dxa"/>
            <w:tcBorders>
              <w:top w:val="nil"/>
              <w:left w:val="nil"/>
              <w:bottom w:val="single" w:sz="4" w:space="0" w:color="auto"/>
              <w:right w:val="single" w:sz="4" w:space="0" w:color="auto"/>
            </w:tcBorders>
            <w:shd w:val="clear" w:color="auto" w:fill="auto"/>
            <w:noWrap/>
            <w:vAlign w:val="center"/>
            <w:hideMark/>
          </w:tcPr>
          <w:p w14:paraId="543844EE" w14:textId="77777777" w:rsidR="005A50AB" w:rsidRPr="00177B11" w:rsidRDefault="005A50AB" w:rsidP="007E2411">
            <w:pPr>
              <w:widowControl/>
              <w:rPr>
                <w:rFonts w:ascii="標楷體" w:eastAsia="標楷體" w:hAnsi="標楷體" w:cs="新細明體"/>
                <w:kern w:val="0"/>
              </w:rPr>
            </w:pPr>
            <w:r w:rsidRPr="00177B11">
              <w:rPr>
                <w:rFonts w:ascii="標楷體" w:eastAsia="標楷體" w:hAnsi="標楷體" w:cs="新細明體" w:hint="eastAsia"/>
                <w:kern w:val="0"/>
              </w:rPr>
              <w:t>其他</w:t>
            </w:r>
          </w:p>
        </w:tc>
      </w:tr>
    </w:tbl>
    <w:p w14:paraId="175B2082" w14:textId="77777777" w:rsidR="005A50AB" w:rsidRPr="00543E73" w:rsidRDefault="005A50AB" w:rsidP="005A50AB">
      <w:pPr>
        <w:tabs>
          <w:tab w:val="left" w:pos="788"/>
        </w:tabs>
        <w:ind w:leftChars="300" w:left="720"/>
        <w:rPr>
          <w:rFonts w:ascii="標楷體" w:eastAsia="標楷體" w:hAnsi="標楷體"/>
        </w:rPr>
      </w:pPr>
    </w:p>
    <w:p w14:paraId="1DFAD227" w14:textId="0246A254" w:rsidR="005A50AB" w:rsidRPr="00543E73" w:rsidRDefault="005A50AB" w:rsidP="00894D7B">
      <w:pPr>
        <w:numPr>
          <w:ilvl w:val="0"/>
          <w:numId w:val="14"/>
        </w:numPr>
        <w:rPr>
          <w:rFonts w:ascii="標楷體" w:eastAsia="標楷體" w:hAnsi="標楷體"/>
        </w:rPr>
      </w:pPr>
      <w:r>
        <w:rPr>
          <w:rFonts w:ascii="標楷體" w:eastAsia="標楷體" w:hAnsi="標楷體" w:hint="eastAsia"/>
        </w:rPr>
        <w:t>暫收帳戶</w:t>
      </w:r>
    </w:p>
    <w:tbl>
      <w:tblPr>
        <w:tblW w:w="6426" w:type="dxa"/>
        <w:tblInd w:w="97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28" w:type="dxa"/>
        </w:tblCellMar>
        <w:tblLook w:val="04A0" w:firstRow="1" w:lastRow="0" w:firstColumn="1" w:lastColumn="0" w:noHBand="0" w:noVBand="1"/>
      </w:tblPr>
      <w:tblGrid>
        <w:gridCol w:w="1607"/>
        <w:gridCol w:w="4819"/>
      </w:tblGrid>
      <w:tr w:rsidR="005A50AB" w:rsidRPr="00543E73" w14:paraId="43A24E71" w14:textId="77777777" w:rsidTr="0022279A">
        <w:trPr>
          <w:trHeight w:val="340"/>
          <w:tblHeader/>
        </w:trPr>
        <w:tc>
          <w:tcPr>
            <w:tcW w:w="1607" w:type="dxa"/>
            <w:shd w:val="clear" w:color="auto" w:fill="auto"/>
            <w:noWrap/>
            <w:vAlign w:val="center"/>
            <w:hideMark/>
          </w:tcPr>
          <w:p w14:paraId="3A5CDB1D" w14:textId="77777777" w:rsidR="005A50AB" w:rsidRPr="00543E73" w:rsidRDefault="005A50AB" w:rsidP="007E2411">
            <w:pPr>
              <w:widowControl/>
              <w:rPr>
                <w:rFonts w:ascii="標楷體" w:eastAsia="標楷體" w:hAnsi="標楷體" w:cs="新細明體"/>
                <w:kern w:val="0"/>
              </w:rPr>
            </w:pPr>
            <w:r w:rsidRPr="00543E73">
              <w:rPr>
                <w:rFonts w:ascii="標楷體" w:eastAsia="標楷體" w:hAnsi="標楷體" w:cs="新細明體" w:hint="eastAsia"/>
                <w:kern w:val="0"/>
              </w:rPr>
              <w:t>代碼</w:t>
            </w:r>
          </w:p>
        </w:tc>
        <w:tc>
          <w:tcPr>
            <w:tcW w:w="4819" w:type="dxa"/>
            <w:shd w:val="clear" w:color="auto" w:fill="auto"/>
            <w:noWrap/>
            <w:vAlign w:val="center"/>
            <w:hideMark/>
          </w:tcPr>
          <w:p w14:paraId="174EC32D" w14:textId="77777777" w:rsidR="005A50AB" w:rsidRPr="00543E73" w:rsidRDefault="005A50AB" w:rsidP="007E2411">
            <w:pPr>
              <w:widowControl/>
              <w:rPr>
                <w:rFonts w:ascii="標楷體" w:eastAsia="標楷體" w:hAnsi="標楷體" w:cs="新細明體"/>
                <w:kern w:val="0"/>
              </w:rPr>
            </w:pPr>
            <w:r w:rsidRPr="00543E73">
              <w:rPr>
                <w:rFonts w:ascii="標楷體" w:eastAsia="標楷體" w:hAnsi="標楷體" w:cs="新細明體" w:hint="eastAsia"/>
                <w:kern w:val="0"/>
              </w:rPr>
              <w:t>說明</w:t>
            </w:r>
          </w:p>
        </w:tc>
      </w:tr>
      <w:tr w:rsidR="005A50AB" w:rsidRPr="00543E73" w14:paraId="5281FEEE" w14:textId="77777777" w:rsidTr="0022279A">
        <w:trPr>
          <w:trHeight w:val="340"/>
        </w:trPr>
        <w:tc>
          <w:tcPr>
            <w:tcW w:w="1607" w:type="dxa"/>
            <w:shd w:val="clear" w:color="auto" w:fill="auto"/>
            <w:noWrap/>
            <w:vAlign w:val="center"/>
          </w:tcPr>
          <w:p w14:paraId="44A82EA0" w14:textId="77777777" w:rsidR="005A50AB" w:rsidRDefault="005A50AB" w:rsidP="007E2411">
            <w:pPr>
              <w:rPr>
                <w:rFonts w:ascii="標楷體" w:eastAsia="標楷體" w:hAnsi="標楷體" w:cs="新細明體"/>
              </w:rPr>
            </w:pPr>
            <w:r>
              <w:rPr>
                <w:rFonts w:ascii="標楷體" w:eastAsia="標楷體" w:hAnsi="標楷體" w:hint="eastAsia"/>
              </w:rPr>
              <w:t>1</w:t>
            </w:r>
          </w:p>
        </w:tc>
        <w:tc>
          <w:tcPr>
            <w:tcW w:w="4819" w:type="dxa"/>
            <w:shd w:val="clear" w:color="auto" w:fill="auto"/>
            <w:noWrap/>
            <w:vAlign w:val="center"/>
          </w:tcPr>
          <w:p w14:paraId="03118758" w14:textId="77777777" w:rsidR="005A50AB" w:rsidRDefault="005A50AB" w:rsidP="007E2411">
            <w:pPr>
              <w:rPr>
                <w:rFonts w:ascii="標楷體" w:eastAsia="標楷體" w:hAnsi="標楷體" w:cs="新細明體"/>
              </w:rPr>
            </w:pPr>
            <w:r>
              <w:rPr>
                <w:rFonts w:ascii="標楷體" w:eastAsia="標楷體" w:hAnsi="標楷體" w:hint="eastAsia"/>
              </w:rPr>
              <w:t>放款暫收款</w:t>
            </w:r>
          </w:p>
        </w:tc>
      </w:tr>
      <w:tr w:rsidR="005A50AB" w:rsidRPr="00543E73" w14:paraId="2DFD58BC" w14:textId="77777777" w:rsidTr="0022279A">
        <w:trPr>
          <w:trHeight w:val="340"/>
        </w:trPr>
        <w:tc>
          <w:tcPr>
            <w:tcW w:w="1607" w:type="dxa"/>
            <w:shd w:val="clear" w:color="auto" w:fill="auto"/>
            <w:noWrap/>
            <w:vAlign w:val="center"/>
          </w:tcPr>
          <w:p w14:paraId="601DC0A3" w14:textId="77777777" w:rsidR="005A50AB" w:rsidRDefault="005A50AB" w:rsidP="007E2411">
            <w:pPr>
              <w:rPr>
                <w:rFonts w:ascii="標楷體" w:eastAsia="標楷體" w:hAnsi="標楷體" w:cs="新細明體"/>
              </w:rPr>
            </w:pPr>
            <w:r>
              <w:rPr>
                <w:rFonts w:ascii="標楷體" w:eastAsia="標楷體" w:hAnsi="標楷體" w:hint="eastAsia"/>
              </w:rPr>
              <w:t>2</w:t>
            </w:r>
          </w:p>
        </w:tc>
        <w:tc>
          <w:tcPr>
            <w:tcW w:w="4819" w:type="dxa"/>
            <w:shd w:val="clear" w:color="auto" w:fill="auto"/>
            <w:noWrap/>
            <w:vAlign w:val="center"/>
          </w:tcPr>
          <w:p w14:paraId="70740554" w14:textId="77777777" w:rsidR="005A50AB" w:rsidRDefault="005A50AB" w:rsidP="007E2411">
            <w:pPr>
              <w:rPr>
                <w:rFonts w:ascii="標楷體" w:eastAsia="標楷體" w:hAnsi="標楷體" w:cs="新細明體"/>
              </w:rPr>
            </w:pPr>
            <w:r>
              <w:rPr>
                <w:rFonts w:ascii="標楷體" w:eastAsia="標楷體" w:hAnsi="標楷體" w:hint="eastAsia"/>
              </w:rPr>
              <w:t>債協暫收款</w:t>
            </w:r>
          </w:p>
        </w:tc>
      </w:tr>
      <w:tr w:rsidR="008D4970" w:rsidRPr="00543E73" w14:paraId="06509619" w14:textId="77777777" w:rsidTr="0022279A">
        <w:trPr>
          <w:trHeight w:val="340"/>
        </w:trPr>
        <w:tc>
          <w:tcPr>
            <w:tcW w:w="1607" w:type="dxa"/>
            <w:shd w:val="clear" w:color="auto" w:fill="auto"/>
            <w:noWrap/>
            <w:vAlign w:val="center"/>
          </w:tcPr>
          <w:p w14:paraId="4DA51C56" w14:textId="74369144" w:rsidR="008D4970" w:rsidRDefault="00365686" w:rsidP="007E2411">
            <w:pPr>
              <w:rPr>
                <w:rFonts w:ascii="標楷體" w:eastAsia="標楷體" w:hAnsi="標楷體"/>
              </w:rPr>
            </w:pPr>
            <w:r>
              <w:rPr>
                <w:rFonts w:ascii="標楷體" w:eastAsia="標楷體" w:hAnsi="標楷體" w:hint="eastAsia"/>
              </w:rPr>
              <w:t>3</w:t>
            </w:r>
          </w:p>
        </w:tc>
        <w:tc>
          <w:tcPr>
            <w:tcW w:w="4819" w:type="dxa"/>
            <w:shd w:val="clear" w:color="auto" w:fill="auto"/>
            <w:noWrap/>
            <w:vAlign w:val="center"/>
          </w:tcPr>
          <w:p w14:paraId="523CECAD" w14:textId="1862F8E3" w:rsidR="008D4970" w:rsidRDefault="008D4970" w:rsidP="008D4970">
            <w:pPr>
              <w:rPr>
                <w:rFonts w:ascii="標楷體" w:eastAsia="標楷體" w:hAnsi="標楷體"/>
              </w:rPr>
            </w:pPr>
            <w:r w:rsidRPr="008D4970">
              <w:rPr>
                <w:rFonts w:ascii="標楷體" w:eastAsia="標楷體" w:hAnsi="標楷體" w:hint="eastAsia"/>
              </w:rPr>
              <w:t>債協退還款</w:t>
            </w:r>
          </w:p>
        </w:tc>
      </w:tr>
      <w:tr w:rsidR="008D4970" w:rsidRPr="00543E73" w14:paraId="6A244336" w14:textId="77777777" w:rsidTr="0022279A">
        <w:trPr>
          <w:trHeight w:val="340"/>
        </w:trPr>
        <w:tc>
          <w:tcPr>
            <w:tcW w:w="1607" w:type="dxa"/>
            <w:shd w:val="clear" w:color="auto" w:fill="auto"/>
            <w:noWrap/>
            <w:vAlign w:val="center"/>
          </w:tcPr>
          <w:p w14:paraId="1D7ECE5E" w14:textId="7D286FA0" w:rsidR="008D4970" w:rsidRDefault="00365686" w:rsidP="007E2411">
            <w:pPr>
              <w:rPr>
                <w:rFonts w:ascii="標楷體" w:eastAsia="標楷體" w:hAnsi="標楷體"/>
              </w:rPr>
            </w:pPr>
            <w:r>
              <w:rPr>
                <w:rFonts w:ascii="標楷體" w:eastAsia="標楷體" w:hAnsi="標楷體" w:hint="eastAsia"/>
              </w:rPr>
              <w:t>4</w:t>
            </w:r>
          </w:p>
        </w:tc>
        <w:tc>
          <w:tcPr>
            <w:tcW w:w="4819" w:type="dxa"/>
            <w:shd w:val="clear" w:color="auto" w:fill="auto"/>
            <w:noWrap/>
            <w:vAlign w:val="center"/>
          </w:tcPr>
          <w:p w14:paraId="24BFB8E1" w14:textId="26887CED" w:rsidR="008D4970" w:rsidRDefault="00365686" w:rsidP="007E2411">
            <w:pPr>
              <w:rPr>
                <w:rFonts w:ascii="標楷體" w:eastAsia="標楷體" w:hAnsi="標楷體"/>
              </w:rPr>
            </w:pPr>
            <w:r w:rsidRPr="008D4970">
              <w:rPr>
                <w:rFonts w:ascii="標楷體" w:eastAsia="標楷體" w:hAnsi="標楷體" w:hint="eastAsia"/>
              </w:rPr>
              <w:t>AML暫收款</w:t>
            </w:r>
          </w:p>
        </w:tc>
      </w:tr>
    </w:tbl>
    <w:p w14:paraId="6B41E974" w14:textId="77777777" w:rsidR="005A50AB" w:rsidRDefault="005A50AB" w:rsidP="005A50AB">
      <w:pPr>
        <w:tabs>
          <w:tab w:val="left" w:pos="788"/>
        </w:tabs>
        <w:ind w:leftChars="300" w:left="720"/>
        <w:rPr>
          <w:rFonts w:ascii="標楷體" w:eastAsia="標楷體" w:hAnsi="標楷體"/>
        </w:rPr>
      </w:pPr>
    </w:p>
    <w:p w14:paraId="5AA5FA14" w14:textId="4F4FD512" w:rsidR="005A50AB" w:rsidRDefault="005A50AB" w:rsidP="00894D7B">
      <w:pPr>
        <w:numPr>
          <w:ilvl w:val="0"/>
          <w:numId w:val="14"/>
        </w:numPr>
        <w:rPr>
          <w:rFonts w:ascii="標楷體" w:eastAsia="標楷體" w:hAnsi="標楷體"/>
        </w:rPr>
      </w:pPr>
      <w:r w:rsidRPr="00CE193A">
        <w:rPr>
          <w:rFonts w:ascii="標楷體" w:eastAsia="標楷體" w:hAnsi="標楷體" w:hint="eastAsia"/>
        </w:rPr>
        <w:t>暫收款暫收原因</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5A50AB" w:rsidRPr="00CE193A" w14:paraId="13798037" w14:textId="77777777" w:rsidTr="007E2411">
        <w:trPr>
          <w:trHeight w:val="340"/>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C77C3AF" w14:textId="77777777" w:rsidR="005A50AB" w:rsidRPr="00CE193A" w:rsidRDefault="005A50AB" w:rsidP="007E2411">
            <w:pPr>
              <w:widowControl/>
              <w:rPr>
                <w:rFonts w:ascii="標楷體" w:eastAsia="標楷體" w:hAnsi="標楷體" w:cs="新細明體"/>
                <w:kern w:val="0"/>
              </w:rPr>
            </w:pPr>
            <w:r w:rsidRPr="00CE193A">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099AD211" w14:textId="77777777" w:rsidR="005A50AB" w:rsidRPr="00CE193A" w:rsidRDefault="005A50AB" w:rsidP="007E2411">
            <w:pPr>
              <w:widowControl/>
              <w:rPr>
                <w:rFonts w:ascii="標楷體" w:eastAsia="標楷體" w:hAnsi="標楷體" w:cs="新細明體"/>
                <w:kern w:val="0"/>
              </w:rPr>
            </w:pPr>
            <w:r w:rsidRPr="00CE193A">
              <w:rPr>
                <w:rFonts w:ascii="標楷體" w:eastAsia="標楷體" w:hAnsi="標楷體" w:cs="新細明體" w:hint="eastAsia"/>
                <w:kern w:val="0"/>
              </w:rPr>
              <w:t>說明</w:t>
            </w:r>
          </w:p>
        </w:tc>
      </w:tr>
      <w:tr w:rsidR="005A50AB" w:rsidRPr="00CE193A" w14:paraId="542CEA50" w14:textId="77777777" w:rsidTr="007E2411">
        <w:trPr>
          <w:trHeight w:val="340"/>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7386DA3" w14:textId="77777777" w:rsidR="005A50AB" w:rsidRPr="00CE193A" w:rsidRDefault="005A50AB" w:rsidP="007E2411">
            <w:pPr>
              <w:widowControl/>
              <w:rPr>
                <w:rFonts w:ascii="標楷體" w:eastAsia="標楷體" w:hAnsi="標楷體" w:cs="新細明體"/>
                <w:kern w:val="0"/>
              </w:rPr>
            </w:pPr>
            <w:r>
              <w:rPr>
                <w:rFonts w:ascii="標楷體" w:eastAsia="標楷體" w:hAnsi="標楷體" w:hint="eastAsia"/>
              </w:rPr>
              <w:t>00</w:t>
            </w:r>
          </w:p>
        </w:tc>
        <w:tc>
          <w:tcPr>
            <w:tcW w:w="4819" w:type="dxa"/>
            <w:tcBorders>
              <w:top w:val="single" w:sz="4" w:space="0" w:color="auto"/>
              <w:left w:val="nil"/>
              <w:bottom w:val="single" w:sz="4" w:space="0" w:color="auto"/>
              <w:right w:val="single" w:sz="4" w:space="0" w:color="auto"/>
            </w:tcBorders>
            <w:shd w:val="clear" w:color="auto" w:fill="auto"/>
            <w:noWrap/>
            <w:vAlign w:val="center"/>
          </w:tcPr>
          <w:p w14:paraId="0AD2CDC6" w14:textId="77777777" w:rsidR="005A50AB" w:rsidRPr="00830768" w:rsidRDefault="005A50AB" w:rsidP="007E2411">
            <w:pPr>
              <w:rPr>
                <w:rFonts w:ascii="標楷體" w:eastAsia="標楷體" w:hAnsi="標楷體" w:cs="新細明體"/>
              </w:rPr>
            </w:pPr>
            <w:r>
              <w:rPr>
                <w:rFonts w:ascii="標楷體" w:eastAsia="標楷體" w:hAnsi="標楷體" w:hint="eastAsia"/>
              </w:rPr>
              <w:t>債協暫收款</w:t>
            </w:r>
          </w:p>
        </w:tc>
      </w:tr>
      <w:tr w:rsidR="005A50AB" w:rsidRPr="00CE193A" w14:paraId="56159617"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5A25E08B" w14:textId="77777777" w:rsidR="005A50AB" w:rsidRPr="00CE193A" w:rsidRDefault="005A50AB" w:rsidP="007E2411">
            <w:pPr>
              <w:widowControl/>
              <w:rPr>
                <w:rFonts w:ascii="標楷體" w:eastAsia="標楷體" w:hAnsi="標楷體" w:cs="新細明體"/>
                <w:kern w:val="0"/>
              </w:rPr>
            </w:pPr>
            <w:r>
              <w:rPr>
                <w:rFonts w:ascii="標楷體" w:eastAsia="標楷體" w:hAnsi="標楷體" w:hint="eastAsia"/>
              </w:rPr>
              <w:t>01</w:t>
            </w:r>
          </w:p>
        </w:tc>
        <w:tc>
          <w:tcPr>
            <w:tcW w:w="4819" w:type="dxa"/>
            <w:tcBorders>
              <w:top w:val="nil"/>
              <w:left w:val="nil"/>
              <w:bottom w:val="single" w:sz="4" w:space="0" w:color="auto"/>
              <w:right w:val="single" w:sz="4" w:space="0" w:color="auto"/>
            </w:tcBorders>
            <w:shd w:val="clear" w:color="auto" w:fill="auto"/>
            <w:noWrap/>
            <w:vAlign w:val="center"/>
            <w:hideMark/>
          </w:tcPr>
          <w:p w14:paraId="7A241A65" w14:textId="77777777" w:rsidR="005A50AB" w:rsidRPr="00830768" w:rsidRDefault="005A50AB" w:rsidP="007E2411">
            <w:pPr>
              <w:rPr>
                <w:rFonts w:ascii="標楷體" w:eastAsia="標楷體" w:hAnsi="標楷體" w:cs="新細明體"/>
              </w:rPr>
            </w:pPr>
            <w:r>
              <w:rPr>
                <w:rFonts w:ascii="標楷體" w:eastAsia="標楷體" w:hAnsi="標楷體" w:hint="eastAsia"/>
              </w:rPr>
              <w:t>溢繳</w:t>
            </w:r>
          </w:p>
        </w:tc>
      </w:tr>
      <w:tr w:rsidR="005A50AB" w:rsidRPr="00CE193A" w14:paraId="78B67934"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152BE4DF" w14:textId="77777777" w:rsidR="005A50AB" w:rsidRPr="00CE193A" w:rsidRDefault="005A50AB" w:rsidP="007E2411">
            <w:pPr>
              <w:widowControl/>
              <w:rPr>
                <w:rFonts w:ascii="標楷體" w:eastAsia="標楷體" w:hAnsi="標楷體" w:cs="新細明體"/>
                <w:kern w:val="0"/>
              </w:rPr>
            </w:pPr>
            <w:r>
              <w:rPr>
                <w:rFonts w:ascii="標楷體" w:eastAsia="標楷體" w:hAnsi="標楷體" w:hint="eastAsia"/>
              </w:rPr>
              <w:t>02</w:t>
            </w:r>
          </w:p>
        </w:tc>
        <w:tc>
          <w:tcPr>
            <w:tcW w:w="4819" w:type="dxa"/>
            <w:tcBorders>
              <w:top w:val="nil"/>
              <w:left w:val="nil"/>
              <w:bottom w:val="single" w:sz="4" w:space="0" w:color="auto"/>
              <w:right w:val="single" w:sz="4" w:space="0" w:color="auto"/>
            </w:tcBorders>
            <w:shd w:val="clear" w:color="auto" w:fill="auto"/>
            <w:noWrap/>
            <w:vAlign w:val="center"/>
            <w:hideMark/>
          </w:tcPr>
          <w:p w14:paraId="4FF803CC" w14:textId="77777777" w:rsidR="005A50AB" w:rsidRPr="00830768" w:rsidRDefault="005A50AB" w:rsidP="007E2411">
            <w:pPr>
              <w:rPr>
                <w:rFonts w:ascii="標楷體" w:eastAsia="標楷體" w:hAnsi="標楷體" w:cs="新細明體"/>
              </w:rPr>
            </w:pPr>
            <w:r>
              <w:rPr>
                <w:rFonts w:ascii="標楷體" w:eastAsia="標楷體" w:hAnsi="標楷體" w:hint="eastAsia"/>
              </w:rPr>
              <w:t>不足利息</w:t>
            </w:r>
          </w:p>
        </w:tc>
      </w:tr>
      <w:tr w:rsidR="005A50AB" w:rsidRPr="00CE193A" w14:paraId="6D93E7FC"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0B54C6C4" w14:textId="77777777" w:rsidR="005A50AB" w:rsidRPr="00CE193A" w:rsidRDefault="005A50AB" w:rsidP="007E2411">
            <w:pPr>
              <w:widowControl/>
              <w:rPr>
                <w:rFonts w:ascii="標楷體" w:eastAsia="標楷體" w:hAnsi="標楷體" w:cs="新細明體"/>
                <w:kern w:val="0"/>
              </w:rPr>
            </w:pPr>
            <w:r>
              <w:rPr>
                <w:rFonts w:ascii="標楷體" w:eastAsia="標楷體" w:hAnsi="標楷體" w:hint="eastAsia"/>
              </w:rPr>
              <w:t>03</w:t>
            </w:r>
          </w:p>
        </w:tc>
        <w:tc>
          <w:tcPr>
            <w:tcW w:w="4819" w:type="dxa"/>
            <w:tcBorders>
              <w:top w:val="nil"/>
              <w:left w:val="nil"/>
              <w:bottom w:val="single" w:sz="4" w:space="0" w:color="auto"/>
              <w:right w:val="single" w:sz="4" w:space="0" w:color="auto"/>
            </w:tcBorders>
            <w:shd w:val="clear" w:color="auto" w:fill="auto"/>
            <w:noWrap/>
            <w:vAlign w:val="center"/>
            <w:hideMark/>
          </w:tcPr>
          <w:p w14:paraId="4E59FEE1" w14:textId="77777777" w:rsidR="005A50AB" w:rsidRPr="00830768" w:rsidRDefault="005A50AB" w:rsidP="007E2411">
            <w:pPr>
              <w:rPr>
                <w:rFonts w:ascii="標楷體" w:eastAsia="標楷體" w:hAnsi="標楷體" w:cs="新細明體"/>
              </w:rPr>
            </w:pPr>
            <w:r>
              <w:rPr>
                <w:rFonts w:ascii="標楷體" w:eastAsia="標楷體" w:hAnsi="標楷體" w:hint="eastAsia"/>
              </w:rPr>
              <w:t>期票</w:t>
            </w:r>
          </w:p>
        </w:tc>
      </w:tr>
      <w:tr w:rsidR="005A50AB" w:rsidRPr="00CE193A" w14:paraId="6BC38DC4"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5E379E1D" w14:textId="77777777" w:rsidR="005A50AB" w:rsidRPr="00CE193A" w:rsidRDefault="005A50AB" w:rsidP="007E2411">
            <w:pPr>
              <w:widowControl/>
              <w:rPr>
                <w:rFonts w:ascii="標楷體" w:eastAsia="標楷體" w:hAnsi="標楷體" w:cs="新細明體"/>
                <w:kern w:val="0"/>
              </w:rPr>
            </w:pPr>
            <w:r>
              <w:rPr>
                <w:rFonts w:ascii="標楷體" w:eastAsia="標楷體" w:hAnsi="標楷體" w:hint="eastAsia"/>
              </w:rPr>
              <w:t>04</w:t>
            </w:r>
          </w:p>
        </w:tc>
        <w:tc>
          <w:tcPr>
            <w:tcW w:w="4819" w:type="dxa"/>
            <w:tcBorders>
              <w:top w:val="nil"/>
              <w:left w:val="nil"/>
              <w:bottom w:val="single" w:sz="4" w:space="0" w:color="auto"/>
              <w:right w:val="single" w:sz="4" w:space="0" w:color="auto"/>
            </w:tcBorders>
            <w:shd w:val="clear" w:color="auto" w:fill="auto"/>
            <w:noWrap/>
            <w:vAlign w:val="center"/>
            <w:hideMark/>
          </w:tcPr>
          <w:p w14:paraId="16B9AA36" w14:textId="77777777" w:rsidR="005A50AB" w:rsidRPr="00830768" w:rsidRDefault="005A50AB" w:rsidP="007E2411">
            <w:pPr>
              <w:rPr>
                <w:rFonts w:ascii="標楷體" w:eastAsia="標楷體" w:hAnsi="標楷體" w:cs="新細明體"/>
              </w:rPr>
            </w:pPr>
            <w:r>
              <w:rPr>
                <w:rFonts w:ascii="標楷體" w:eastAsia="標楷體" w:hAnsi="標楷體" w:hint="eastAsia"/>
              </w:rPr>
              <w:t>本金異動</w:t>
            </w:r>
          </w:p>
        </w:tc>
      </w:tr>
      <w:tr w:rsidR="005A50AB" w:rsidRPr="00CE193A" w14:paraId="3FB36EC4"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4822823A" w14:textId="77777777" w:rsidR="005A50AB" w:rsidRPr="00CE193A" w:rsidRDefault="005A50AB" w:rsidP="007E2411">
            <w:pPr>
              <w:widowControl/>
              <w:rPr>
                <w:rFonts w:ascii="標楷體" w:eastAsia="標楷體" w:hAnsi="標楷體" w:cs="新細明體"/>
                <w:kern w:val="0"/>
              </w:rPr>
            </w:pPr>
            <w:r>
              <w:rPr>
                <w:rFonts w:ascii="標楷體" w:eastAsia="標楷體" w:hAnsi="標楷體" w:hint="eastAsia"/>
              </w:rPr>
              <w:t>05</w:t>
            </w:r>
          </w:p>
        </w:tc>
        <w:tc>
          <w:tcPr>
            <w:tcW w:w="4819" w:type="dxa"/>
            <w:tcBorders>
              <w:top w:val="nil"/>
              <w:left w:val="nil"/>
              <w:bottom w:val="single" w:sz="4" w:space="0" w:color="auto"/>
              <w:right w:val="single" w:sz="4" w:space="0" w:color="auto"/>
            </w:tcBorders>
            <w:shd w:val="clear" w:color="auto" w:fill="auto"/>
            <w:noWrap/>
            <w:vAlign w:val="center"/>
            <w:hideMark/>
          </w:tcPr>
          <w:p w14:paraId="6EEAC5CE" w14:textId="77777777" w:rsidR="005A50AB" w:rsidRPr="00830768" w:rsidRDefault="005A50AB" w:rsidP="007E2411">
            <w:pPr>
              <w:rPr>
                <w:rFonts w:ascii="標楷體" w:eastAsia="標楷體" w:hAnsi="標楷體" w:cs="新細明體"/>
              </w:rPr>
            </w:pPr>
            <w:r>
              <w:rPr>
                <w:rFonts w:ascii="標楷體" w:eastAsia="標楷體" w:hAnsi="標楷體" w:hint="eastAsia"/>
              </w:rPr>
              <w:t>積欠期款</w:t>
            </w:r>
          </w:p>
        </w:tc>
      </w:tr>
      <w:tr w:rsidR="005A50AB" w:rsidRPr="00CE193A" w14:paraId="38EFBC21"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61AD23A7" w14:textId="77777777" w:rsidR="005A50AB" w:rsidRPr="00CE193A" w:rsidRDefault="005A50AB" w:rsidP="007E2411">
            <w:pPr>
              <w:widowControl/>
              <w:rPr>
                <w:rFonts w:ascii="標楷體" w:eastAsia="標楷體" w:hAnsi="標楷體" w:cs="新細明體"/>
                <w:kern w:val="0"/>
              </w:rPr>
            </w:pPr>
            <w:r>
              <w:rPr>
                <w:rFonts w:ascii="標楷體" w:eastAsia="標楷體" w:hAnsi="標楷體" w:hint="eastAsia"/>
              </w:rPr>
              <w:t>06</w:t>
            </w:r>
          </w:p>
        </w:tc>
        <w:tc>
          <w:tcPr>
            <w:tcW w:w="4819" w:type="dxa"/>
            <w:tcBorders>
              <w:top w:val="nil"/>
              <w:left w:val="nil"/>
              <w:bottom w:val="single" w:sz="4" w:space="0" w:color="auto"/>
              <w:right w:val="single" w:sz="4" w:space="0" w:color="auto"/>
            </w:tcBorders>
            <w:shd w:val="clear" w:color="auto" w:fill="auto"/>
            <w:noWrap/>
            <w:vAlign w:val="center"/>
            <w:hideMark/>
          </w:tcPr>
          <w:p w14:paraId="4A3D9E53" w14:textId="77777777" w:rsidR="005A50AB" w:rsidRPr="00830768" w:rsidRDefault="005A50AB" w:rsidP="007E2411">
            <w:pPr>
              <w:rPr>
                <w:rFonts w:ascii="標楷體" w:eastAsia="標楷體" w:hAnsi="標楷體" w:cs="新細明體"/>
              </w:rPr>
            </w:pPr>
            <w:r>
              <w:rPr>
                <w:rFonts w:ascii="標楷體" w:eastAsia="標楷體" w:hAnsi="標楷體" w:hint="eastAsia"/>
              </w:rPr>
              <w:t>即期票現金</w:t>
            </w:r>
          </w:p>
        </w:tc>
      </w:tr>
      <w:tr w:rsidR="005A50AB" w:rsidRPr="00CE193A" w14:paraId="40FEDC69"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60111FFE" w14:textId="77777777" w:rsidR="005A50AB" w:rsidRPr="00CE193A" w:rsidRDefault="005A50AB" w:rsidP="007E2411">
            <w:pPr>
              <w:widowControl/>
              <w:rPr>
                <w:rFonts w:ascii="標楷體" w:eastAsia="標楷體" w:hAnsi="標楷體" w:cs="新細明體"/>
                <w:kern w:val="0"/>
              </w:rPr>
            </w:pPr>
            <w:r>
              <w:rPr>
                <w:rFonts w:ascii="標楷體" w:eastAsia="標楷體" w:hAnsi="標楷體" w:hint="eastAsia"/>
              </w:rPr>
              <w:t>07</w:t>
            </w:r>
          </w:p>
        </w:tc>
        <w:tc>
          <w:tcPr>
            <w:tcW w:w="4819" w:type="dxa"/>
            <w:tcBorders>
              <w:top w:val="nil"/>
              <w:left w:val="nil"/>
              <w:bottom w:val="single" w:sz="4" w:space="0" w:color="auto"/>
              <w:right w:val="single" w:sz="4" w:space="0" w:color="auto"/>
            </w:tcBorders>
            <w:shd w:val="clear" w:color="auto" w:fill="auto"/>
            <w:noWrap/>
            <w:vAlign w:val="center"/>
            <w:hideMark/>
          </w:tcPr>
          <w:p w14:paraId="0C054398" w14:textId="77777777" w:rsidR="005A50AB" w:rsidRPr="00830768" w:rsidRDefault="005A50AB" w:rsidP="007E2411">
            <w:pPr>
              <w:rPr>
                <w:rFonts w:ascii="標楷體" w:eastAsia="標楷體" w:hAnsi="標楷體" w:cs="新細明體"/>
              </w:rPr>
            </w:pPr>
            <w:r>
              <w:rPr>
                <w:rFonts w:ascii="標楷體" w:eastAsia="標楷體" w:hAnsi="標楷體" w:hint="eastAsia"/>
              </w:rPr>
              <w:t>火險、帳管</w:t>
            </w:r>
          </w:p>
        </w:tc>
      </w:tr>
      <w:tr w:rsidR="005A50AB" w:rsidRPr="00CE193A" w14:paraId="34513113"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0C5A78D9" w14:textId="77777777" w:rsidR="005A50AB" w:rsidRPr="00CE193A" w:rsidRDefault="005A50AB" w:rsidP="007E2411">
            <w:pPr>
              <w:widowControl/>
              <w:rPr>
                <w:rFonts w:ascii="標楷體" w:eastAsia="標楷體" w:hAnsi="標楷體" w:cs="新細明體"/>
                <w:kern w:val="0"/>
              </w:rPr>
            </w:pPr>
            <w:r>
              <w:rPr>
                <w:rFonts w:ascii="標楷體" w:eastAsia="標楷體" w:hAnsi="標楷體" w:hint="eastAsia"/>
              </w:rPr>
              <w:t>08</w:t>
            </w:r>
          </w:p>
        </w:tc>
        <w:tc>
          <w:tcPr>
            <w:tcW w:w="4819" w:type="dxa"/>
            <w:tcBorders>
              <w:top w:val="nil"/>
              <w:left w:val="nil"/>
              <w:bottom w:val="single" w:sz="4" w:space="0" w:color="auto"/>
              <w:right w:val="single" w:sz="4" w:space="0" w:color="auto"/>
            </w:tcBorders>
            <w:shd w:val="clear" w:color="auto" w:fill="auto"/>
            <w:noWrap/>
            <w:vAlign w:val="center"/>
            <w:hideMark/>
          </w:tcPr>
          <w:p w14:paraId="05DAC200" w14:textId="77777777" w:rsidR="005A50AB" w:rsidRPr="00830768" w:rsidRDefault="005A50AB" w:rsidP="007E2411">
            <w:pPr>
              <w:rPr>
                <w:rFonts w:ascii="標楷體" w:eastAsia="標楷體" w:hAnsi="標楷體" w:cs="新細明體"/>
              </w:rPr>
            </w:pPr>
            <w:r>
              <w:rPr>
                <w:rFonts w:ascii="標楷體" w:eastAsia="標楷體" w:hAnsi="標楷體" w:hint="eastAsia"/>
              </w:rPr>
              <w:t>兌現票入帳</w:t>
            </w:r>
          </w:p>
        </w:tc>
      </w:tr>
      <w:tr w:rsidR="005A50AB" w:rsidRPr="00CE193A" w14:paraId="192778B8"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29D46CC9" w14:textId="77777777" w:rsidR="005A50AB" w:rsidRPr="00CE193A" w:rsidRDefault="005A50AB" w:rsidP="007E2411">
            <w:pPr>
              <w:widowControl/>
              <w:rPr>
                <w:rFonts w:ascii="標楷體" w:eastAsia="標楷體" w:hAnsi="標楷體" w:cs="新細明體"/>
                <w:kern w:val="0"/>
              </w:rPr>
            </w:pPr>
            <w:r>
              <w:rPr>
                <w:rFonts w:ascii="標楷體" w:eastAsia="標楷體" w:hAnsi="標楷體" w:hint="eastAsia"/>
              </w:rPr>
              <w:t>09</w:t>
            </w:r>
          </w:p>
        </w:tc>
        <w:tc>
          <w:tcPr>
            <w:tcW w:w="4819" w:type="dxa"/>
            <w:tcBorders>
              <w:top w:val="nil"/>
              <w:left w:val="nil"/>
              <w:bottom w:val="single" w:sz="4" w:space="0" w:color="auto"/>
              <w:right w:val="single" w:sz="4" w:space="0" w:color="auto"/>
            </w:tcBorders>
            <w:shd w:val="clear" w:color="auto" w:fill="auto"/>
            <w:noWrap/>
            <w:vAlign w:val="center"/>
            <w:hideMark/>
          </w:tcPr>
          <w:p w14:paraId="555E2E6A" w14:textId="77777777" w:rsidR="005A50AB" w:rsidRPr="00830768" w:rsidRDefault="005A50AB" w:rsidP="007E2411">
            <w:pPr>
              <w:rPr>
                <w:rFonts w:ascii="標楷體" w:eastAsia="標楷體" w:hAnsi="標楷體" w:cs="新細明體"/>
              </w:rPr>
            </w:pPr>
            <w:r>
              <w:rPr>
                <w:rFonts w:ascii="標楷體" w:eastAsia="標楷體" w:hAnsi="標楷體" w:hint="eastAsia"/>
              </w:rPr>
              <w:t>其他</w:t>
            </w:r>
          </w:p>
        </w:tc>
      </w:tr>
    </w:tbl>
    <w:p w14:paraId="1A4EE704" w14:textId="77777777" w:rsidR="005A50AB" w:rsidRDefault="005A50AB" w:rsidP="005A50AB">
      <w:pPr>
        <w:tabs>
          <w:tab w:val="left" w:pos="788"/>
        </w:tabs>
        <w:ind w:leftChars="300" w:left="720"/>
        <w:rPr>
          <w:rFonts w:ascii="標楷體" w:eastAsia="標楷體" w:hAnsi="標楷體"/>
        </w:rPr>
      </w:pPr>
    </w:p>
    <w:p w14:paraId="60013275" w14:textId="442A2A82" w:rsidR="005A50AB" w:rsidRDefault="005A50AB" w:rsidP="00894D7B">
      <w:pPr>
        <w:numPr>
          <w:ilvl w:val="0"/>
          <w:numId w:val="14"/>
        </w:numPr>
        <w:rPr>
          <w:rFonts w:ascii="標楷體" w:eastAsia="標楷體" w:hAnsi="標楷體"/>
        </w:rPr>
      </w:pPr>
      <w:r w:rsidRPr="00CE193A">
        <w:rPr>
          <w:rFonts w:ascii="標楷體" w:eastAsia="標楷體" w:hAnsi="標楷體" w:hint="eastAsia"/>
        </w:rPr>
        <w:t>暫收款暫收來源</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5A50AB" w:rsidRPr="00CE193A" w14:paraId="7A4C6472" w14:textId="77777777" w:rsidTr="0022279A">
        <w:trPr>
          <w:trHeight w:val="340"/>
          <w:tblHeader/>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8F9A093" w14:textId="77777777" w:rsidR="005A50AB" w:rsidRPr="00CE193A" w:rsidRDefault="005A50AB" w:rsidP="007E2411">
            <w:pPr>
              <w:widowControl/>
              <w:rPr>
                <w:rFonts w:ascii="標楷體" w:eastAsia="標楷體" w:hAnsi="標楷體" w:cs="新細明體"/>
                <w:kern w:val="0"/>
              </w:rPr>
            </w:pPr>
            <w:r w:rsidRPr="00CE193A">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0B91FABA" w14:textId="77777777" w:rsidR="005A50AB" w:rsidRPr="00CE193A" w:rsidRDefault="005A50AB" w:rsidP="007E2411">
            <w:pPr>
              <w:widowControl/>
              <w:rPr>
                <w:rFonts w:ascii="標楷體" w:eastAsia="標楷體" w:hAnsi="標楷體" w:cs="新細明體"/>
                <w:kern w:val="0"/>
              </w:rPr>
            </w:pPr>
            <w:r w:rsidRPr="00CE193A">
              <w:rPr>
                <w:rFonts w:ascii="標楷體" w:eastAsia="標楷體" w:hAnsi="標楷體" w:cs="新細明體" w:hint="eastAsia"/>
                <w:kern w:val="0"/>
              </w:rPr>
              <w:t>說明</w:t>
            </w:r>
          </w:p>
        </w:tc>
      </w:tr>
      <w:tr w:rsidR="005A50AB" w:rsidRPr="00CE193A" w14:paraId="2723D2F5"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5FB65010" w14:textId="77777777" w:rsidR="005A50AB" w:rsidRPr="00CE193A" w:rsidRDefault="005A50AB" w:rsidP="007E2411">
            <w:pPr>
              <w:widowControl/>
              <w:rPr>
                <w:rFonts w:ascii="標楷體" w:eastAsia="標楷體" w:hAnsi="標楷體" w:cs="新細明體"/>
                <w:kern w:val="0"/>
              </w:rPr>
            </w:pPr>
            <w:r>
              <w:rPr>
                <w:rFonts w:ascii="標楷體" w:eastAsia="標楷體" w:hAnsi="標楷體" w:cs="新細明體" w:hint="eastAsia"/>
                <w:kern w:val="0"/>
              </w:rPr>
              <w:t>0</w:t>
            </w:r>
            <w:r w:rsidRPr="00CE193A">
              <w:rPr>
                <w:rFonts w:ascii="標楷體" w:eastAsia="標楷體" w:hAnsi="標楷體" w:cs="新細明體" w:hint="eastAsia"/>
                <w:kern w:val="0"/>
              </w:rPr>
              <w:t>1</w:t>
            </w:r>
          </w:p>
        </w:tc>
        <w:tc>
          <w:tcPr>
            <w:tcW w:w="4819" w:type="dxa"/>
            <w:tcBorders>
              <w:top w:val="nil"/>
              <w:left w:val="nil"/>
              <w:bottom w:val="single" w:sz="4" w:space="0" w:color="auto"/>
              <w:right w:val="single" w:sz="4" w:space="0" w:color="auto"/>
            </w:tcBorders>
            <w:shd w:val="clear" w:color="auto" w:fill="auto"/>
            <w:noWrap/>
            <w:vAlign w:val="center"/>
            <w:hideMark/>
          </w:tcPr>
          <w:p w14:paraId="702A7051" w14:textId="77777777" w:rsidR="005A50AB" w:rsidRPr="001C0655" w:rsidRDefault="005A50AB" w:rsidP="007E2411">
            <w:pPr>
              <w:rPr>
                <w:rFonts w:ascii="標楷體" w:eastAsia="標楷體" w:hAnsi="標楷體" w:cs="新細明體"/>
              </w:rPr>
            </w:pPr>
            <w:r w:rsidRPr="001C0655">
              <w:rPr>
                <w:rFonts w:ascii="標楷體" w:eastAsia="標楷體" w:hAnsi="標楷體" w:hint="eastAsia"/>
              </w:rPr>
              <w:t>匯款轉帳</w:t>
            </w:r>
          </w:p>
        </w:tc>
      </w:tr>
      <w:tr w:rsidR="005A50AB" w:rsidRPr="00CE193A" w14:paraId="4FC727B3"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2460BA7A" w14:textId="77777777" w:rsidR="005A50AB" w:rsidRPr="00CE193A" w:rsidRDefault="005A50AB" w:rsidP="007E2411">
            <w:pPr>
              <w:widowControl/>
              <w:rPr>
                <w:rFonts w:ascii="標楷體" w:eastAsia="標楷體" w:hAnsi="標楷體" w:cs="新細明體"/>
                <w:kern w:val="0"/>
              </w:rPr>
            </w:pPr>
            <w:r>
              <w:rPr>
                <w:rFonts w:ascii="標楷體" w:eastAsia="標楷體" w:hAnsi="標楷體" w:cs="新細明體" w:hint="eastAsia"/>
                <w:kern w:val="0"/>
              </w:rPr>
              <w:lastRenderedPageBreak/>
              <w:t>0</w:t>
            </w:r>
            <w:r w:rsidRPr="00CE193A">
              <w:rPr>
                <w:rFonts w:ascii="標楷體" w:eastAsia="標楷體" w:hAnsi="標楷體" w:cs="新細明體" w:hint="eastAsia"/>
                <w:kern w:val="0"/>
              </w:rPr>
              <w:t>2</w:t>
            </w:r>
          </w:p>
        </w:tc>
        <w:tc>
          <w:tcPr>
            <w:tcW w:w="4819" w:type="dxa"/>
            <w:tcBorders>
              <w:top w:val="nil"/>
              <w:left w:val="nil"/>
              <w:bottom w:val="single" w:sz="4" w:space="0" w:color="auto"/>
              <w:right w:val="single" w:sz="4" w:space="0" w:color="auto"/>
            </w:tcBorders>
            <w:shd w:val="clear" w:color="auto" w:fill="auto"/>
            <w:noWrap/>
            <w:vAlign w:val="center"/>
            <w:hideMark/>
          </w:tcPr>
          <w:p w14:paraId="2DDE9A03" w14:textId="77777777" w:rsidR="005A50AB" w:rsidRPr="001C0655" w:rsidRDefault="005A50AB" w:rsidP="007E2411">
            <w:pPr>
              <w:rPr>
                <w:rFonts w:ascii="標楷體" w:eastAsia="標楷體" w:hAnsi="標楷體" w:cs="新細明體"/>
              </w:rPr>
            </w:pPr>
            <w:r w:rsidRPr="001C0655">
              <w:rPr>
                <w:rFonts w:ascii="標楷體" w:eastAsia="標楷體" w:hAnsi="標楷體" w:hint="eastAsia"/>
              </w:rPr>
              <w:t>銀行扣款</w:t>
            </w:r>
          </w:p>
        </w:tc>
      </w:tr>
      <w:tr w:rsidR="005A50AB" w:rsidRPr="00CE193A" w14:paraId="15FC4765"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264AEA3A" w14:textId="77777777" w:rsidR="005A50AB" w:rsidRPr="00CE193A" w:rsidRDefault="005A50AB" w:rsidP="007E2411">
            <w:pPr>
              <w:widowControl/>
              <w:rPr>
                <w:rFonts w:ascii="標楷體" w:eastAsia="標楷體" w:hAnsi="標楷體" w:cs="新細明體"/>
                <w:kern w:val="0"/>
              </w:rPr>
            </w:pPr>
            <w:r>
              <w:rPr>
                <w:rFonts w:ascii="標楷體" w:eastAsia="標楷體" w:hAnsi="標楷體" w:cs="新細明體" w:hint="eastAsia"/>
                <w:kern w:val="0"/>
              </w:rPr>
              <w:t>0</w:t>
            </w:r>
            <w:r w:rsidRPr="00CE193A">
              <w:rPr>
                <w:rFonts w:ascii="標楷體" w:eastAsia="標楷體" w:hAnsi="標楷體" w:cs="新細明體" w:hint="eastAsia"/>
                <w:kern w:val="0"/>
              </w:rPr>
              <w:t>3</w:t>
            </w:r>
          </w:p>
        </w:tc>
        <w:tc>
          <w:tcPr>
            <w:tcW w:w="4819" w:type="dxa"/>
            <w:tcBorders>
              <w:top w:val="nil"/>
              <w:left w:val="nil"/>
              <w:bottom w:val="single" w:sz="4" w:space="0" w:color="auto"/>
              <w:right w:val="single" w:sz="4" w:space="0" w:color="auto"/>
            </w:tcBorders>
            <w:shd w:val="clear" w:color="auto" w:fill="auto"/>
            <w:noWrap/>
            <w:vAlign w:val="center"/>
            <w:hideMark/>
          </w:tcPr>
          <w:p w14:paraId="230871A3" w14:textId="77777777" w:rsidR="005A50AB" w:rsidRPr="001C0655" w:rsidRDefault="005A50AB" w:rsidP="007E2411">
            <w:pPr>
              <w:rPr>
                <w:rFonts w:ascii="標楷體" w:eastAsia="標楷體" w:hAnsi="標楷體" w:cs="新細明體"/>
              </w:rPr>
            </w:pPr>
            <w:r w:rsidRPr="001C0655">
              <w:rPr>
                <w:rFonts w:ascii="標楷體" w:eastAsia="標楷體" w:hAnsi="標楷體" w:hint="eastAsia"/>
              </w:rPr>
              <w:t>員工扣款</w:t>
            </w:r>
          </w:p>
        </w:tc>
      </w:tr>
      <w:tr w:rsidR="005A50AB" w:rsidRPr="00CE193A" w14:paraId="27EEDD9C"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0A4BA49E" w14:textId="77777777" w:rsidR="005A50AB" w:rsidRPr="00CE193A" w:rsidRDefault="005A50AB" w:rsidP="007E2411">
            <w:pPr>
              <w:widowControl/>
              <w:rPr>
                <w:rFonts w:ascii="標楷體" w:eastAsia="標楷體" w:hAnsi="標楷體" w:cs="新細明體"/>
                <w:kern w:val="0"/>
              </w:rPr>
            </w:pPr>
            <w:r>
              <w:rPr>
                <w:rFonts w:ascii="標楷體" w:eastAsia="標楷體" w:hAnsi="標楷體" w:cs="新細明體" w:hint="eastAsia"/>
                <w:kern w:val="0"/>
              </w:rPr>
              <w:t>0</w:t>
            </w:r>
            <w:r w:rsidRPr="00CE193A">
              <w:rPr>
                <w:rFonts w:ascii="標楷體" w:eastAsia="標楷體" w:hAnsi="標楷體" w:cs="新細明體" w:hint="eastAsia"/>
                <w:kern w:val="0"/>
              </w:rPr>
              <w:t>4</w:t>
            </w:r>
          </w:p>
        </w:tc>
        <w:tc>
          <w:tcPr>
            <w:tcW w:w="4819" w:type="dxa"/>
            <w:tcBorders>
              <w:top w:val="nil"/>
              <w:left w:val="nil"/>
              <w:bottom w:val="single" w:sz="4" w:space="0" w:color="auto"/>
              <w:right w:val="single" w:sz="4" w:space="0" w:color="auto"/>
            </w:tcBorders>
            <w:shd w:val="clear" w:color="auto" w:fill="auto"/>
            <w:noWrap/>
            <w:vAlign w:val="center"/>
            <w:hideMark/>
          </w:tcPr>
          <w:p w14:paraId="12F6FA59" w14:textId="77777777" w:rsidR="005A50AB" w:rsidRPr="001C0655" w:rsidRDefault="005A50AB" w:rsidP="007E2411">
            <w:pPr>
              <w:rPr>
                <w:rFonts w:ascii="標楷體" w:eastAsia="標楷體" w:hAnsi="標楷體" w:cs="新細明體"/>
              </w:rPr>
            </w:pPr>
            <w:r w:rsidRPr="001C0655">
              <w:rPr>
                <w:rFonts w:ascii="標楷體" w:eastAsia="標楷體" w:hAnsi="標楷體" w:hint="eastAsia"/>
              </w:rPr>
              <w:t>支票</w:t>
            </w:r>
          </w:p>
        </w:tc>
      </w:tr>
      <w:tr w:rsidR="005A50AB" w:rsidRPr="00CE193A" w14:paraId="6855C382"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11B862C5" w14:textId="77777777" w:rsidR="005A50AB" w:rsidRPr="00CE193A" w:rsidRDefault="005A50AB" w:rsidP="007E2411">
            <w:pPr>
              <w:widowControl/>
              <w:rPr>
                <w:rFonts w:ascii="標楷體" w:eastAsia="標楷體" w:hAnsi="標楷體" w:cs="新細明體"/>
                <w:kern w:val="0"/>
              </w:rPr>
            </w:pPr>
            <w:r>
              <w:rPr>
                <w:rFonts w:ascii="標楷體" w:eastAsia="標楷體" w:hAnsi="標楷體" w:cs="新細明體" w:hint="eastAsia"/>
                <w:kern w:val="0"/>
              </w:rPr>
              <w:t>0</w:t>
            </w:r>
            <w:r w:rsidRPr="00CE193A">
              <w:rPr>
                <w:rFonts w:ascii="標楷體" w:eastAsia="標楷體" w:hAnsi="標楷體" w:cs="新細明體" w:hint="eastAsia"/>
                <w:kern w:val="0"/>
              </w:rPr>
              <w:t>5</w:t>
            </w:r>
          </w:p>
        </w:tc>
        <w:tc>
          <w:tcPr>
            <w:tcW w:w="4819" w:type="dxa"/>
            <w:tcBorders>
              <w:top w:val="nil"/>
              <w:left w:val="nil"/>
              <w:bottom w:val="single" w:sz="4" w:space="0" w:color="auto"/>
              <w:right w:val="single" w:sz="4" w:space="0" w:color="auto"/>
            </w:tcBorders>
            <w:shd w:val="clear" w:color="auto" w:fill="auto"/>
            <w:noWrap/>
            <w:vAlign w:val="center"/>
            <w:hideMark/>
          </w:tcPr>
          <w:p w14:paraId="69B1E2C6" w14:textId="77777777" w:rsidR="005A50AB" w:rsidRPr="001C0655" w:rsidRDefault="005A50AB" w:rsidP="007E2411">
            <w:pPr>
              <w:rPr>
                <w:rFonts w:ascii="標楷體" w:eastAsia="標楷體" w:hAnsi="標楷體" w:cs="新細明體"/>
              </w:rPr>
            </w:pPr>
            <w:r w:rsidRPr="001C0655">
              <w:rPr>
                <w:rFonts w:ascii="標楷體" w:eastAsia="標楷體" w:hAnsi="標楷體" w:hint="eastAsia"/>
              </w:rPr>
              <w:t>現金</w:t>
            </w:r>
          </w:p>
        </w:tc>
      </w:tr>
      <w:tr w:rsidR="005A50AB" w:rsidRPr="00CE193A" w14:paraId="553BB32B"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3D3A3C8D" w14:textId="77777777" w:rsidR="005A50AB" w:rsidRPr="00CE193A" w:rsidRDefault="005A50AB" w:rsidP="007E2411">
            <w:pPr>
              <w:widowControl/>
              <w:rPr>
                <w:rFonts w:ascii="標楷體" w:eastAsia="標楷體" w:hAnsi="標楷體" w:cs="新細明體"/>
                <w:kern w:val="0"/>
              </w:rPr>
            </w:pPr>
            <w:r>
              <w:rPr>
                <w:rFonts w:ascii="標楷體" w:eastAsia="標楷體" w:hAnsi="標楷體" w:cs="新細明體" w:hint="eastAsia"/>
                <w:kern w:val="0"/>
              </w:rPr>
              <w:t>0</w:t>
            </w:r>
            <w:r w:rsidRPr="00CE193A">
              <w:rPr>
                <w:rFonts w:ascii="標楷體" w:eastAsia="標楷體" w:hAnsi="標楷體" w:cs="新細明體" w:hint="eastAsia"/>
                <w:kern w:val="0"/>
              </w:rPr>
              <w:t>6</w:t>
            </w:r>
          </w:p>
        </w:tc>
        <w:tc>
          <w:tcPr>
            <w:tcW w:w="4819" w:type="dxa"/>
            <w:tcBorders>
              <w:top w:val="nil"/>
              <w:left w:val="nil"/>
              <w:bottom w:val="single" w:sz="4" w:space="0" w:color="auto"/>
              <w:right w:val="single" w:sz="4" w:space="0" w:color="auto"/>
            </w:tcBorders>
            <w:shd w:val="clear" w:color="auto" w:fill="auto"/>
            <w:noWrap/>
            <w:vAlign w:val="center"/>
            <w:hideMark/>
          </w:tcPr>
          <w:p w14:paraId="7E31BD64" w14:textId="77777777" w:rsidR="005A50AB" w:rsidRPr="001C0655" w:rsidRDefault="005A50AB" w:rsidP="007E2411">
            <w:pPr>
              <w:rPr>
                <w:rFonts w:ascii="標楷體" w:eastAsia="標楷體" w:hAnsi="標楷體" w:cs="新細明體"/>
              </w:rPr>
            </w:pPr>
            <w:r w:rsidRPr="001C0655">
              <w:rPr>
                <w:rFonts w:ascii="標楷體" w:eastAsia="標楷體" w:hAnsi="標楷體" w:hint="eastAsia"/>
              </w:rPr>
              <w:t>理賠金</w:t>
            </w:r>
          </w:p>
        </w:tc>
      </w:tr>
      <w:tr w:rsidR="005A50AB" w:rsidRPr="00CE193A" w14:paraId="2F49260D"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6E554C9D" w14:textId="77777777" w:rsidR="005A50AB" w:rsidRPr="00CE193A" w:rsidRDefault="005A50AB" w:rsidP="007E2411">
            <w:pPr>
              <w:widowControl/>
              <w:rPr>
                <w:rFonts w:ascii="標楷體" w:eastAsia="標楷體" w:hAnsi="標楷體" w:cs="新細明體"/>
                <w:kern w:val="0"/>
              </w:rPr>
            </w:pPr>
            <w:r>
              <w:rPr>
                <w:rFonts w:ascii="標楷體" w:eastAsia="標楷體" w:hAnsi="標楷體" w:cs="新細明體" w:hint="eastAsia"/>
                <w:kern w:val="0"/>
              </w:rPr>
              <w:t>0</w:t>
            </w:r>
            <w:r w:rsidRPr="00CE193A">
              <w:rPr>
                <w:rFonts w:ascii="標楷體" w:eastAsia="標楷體" w:hAnsi="標楷體" w:cs="新細明體" w:hint="eastAsia"/>
                <w:kern w:val="0"/>
              </w:rPr>
              <w:t>7</w:t>
            </w:r>
          </w:p>
        </w:tc>
        <w:tc>
          <w:tcPr>
            <w:tcW w:w="4819" w:type="dxa"/>
            <w:tcBorders>
              <w:top w:val="nil"/>
              <w:left w:val="nil"/>
              <w:bottom w:val="single" w:sz="4" w:space="0" w:color="auto"/>
              <w:right w:val="single" w:sz="4" w:space="0" w:color="auto"/>
            </w:tcBorders>
            <w:shd w:val="clear" w:color="auto" w:fill="auto"/>
            <w:noWrap/>
            <w:vAlign w:val="center"/>
            <w:hideMark/>
          </w:tcPr>
          <w:p w14:paraId="596914A0" w14:textId="77777777" w:rsidR="005A50AB" w:rsidRPr="001C0655" w:rsidRDefault="005A50AB" w:rsidP="007E2411">
            <w:pPr>
              <w:rPr>
                <w:rFonts w:ascii="標楷體" w:eastAsia="標楷體" w:hAnsi="標楷體" w:cs="新細明體"/>
              </w:rPr>
            </w:pPr>
            <w:r w:rsidRPr="001C0655">
              <w:rPr>
                <w:rFonts w:ascii="標楷體" w:eastAsia="標楷體" w:hAnsi="標楷體" w:hint="eastAsia"/>
              </w:rPr>
              <w:t>債協代收款</w:t>
            </w:r>
          </w:p>
        </w:tc>
      </w:tr>
      <w:tr w:rsidR="005A50AB" w:rsidRPr="00CE193A" w14:paraId="1DF3918C"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24459817" w14:textId="77777777" w:rsidR="005A50AB" w:rsidRPr="00CE193A" w:rsidRDefault="005A50AB" w:rsidP="007E2411">
            <w:pPr>
              <w:widowControl/>
              <w:rPr>
                <w:rFonts w:ascii="標楷體" w:eastAsia="標楷體" w:hAnsi="標楷體" w:cs="新細明體"/>
                <w:kern w:val="0"/>
              </w:rPr>
            </w:pPr>
            <w:r>
              <w:rPr>
                <w:rFonts w:ascii="標楷體" w:eastAsia="標楷體" w:hAnsi="標楷體" w:cs="新細明體" w:hint="eastAsia"/>
                <w:kern w:val="0"/>
              </w:rPr>
              <w:t>0</w:t>
            </w:r>
            <w:r w:rsidRPr="00CE193A">
              <w:rPr>
                <w:rFonts w:ascii="標楷體" w:eastAsia="標楷體" w:hAnsi="標楷體" w:cs="新細明體" w:hint="eastAsia"/>
                <w:kern w:val="0"/>
              </w:rPr>
              <w:t>8</w:t>
            </w:r>
          </w:p>
        </w:tc>
        <w:tc>
          <w:tcPr>
            <w:tcW w:w="4819" w:type="dxa"/>
            <w:tcBorders>
              <w:top w:val="nil"/>
              <w:left w:val="nil"/>
              <w:bottom w:val="single" w:sz="4" w:space="0" w:color="auto"/>
              <w:right w:val="single" w:sz="4" w:space="0" w:color="auto"/>
            </w:tcBorders>
            <w:shd w:val="clear" w:color="auto" w:fill="auto"/>
            <w:noWrap/>
            <w:vAlign w:val="center"/>
            <w:hideMark/>
          </w:tcPr>
          <w:p w14:paraId="1CE87C41" w14:textId="77777777" w:rsidR="005A50AB" w:rsidRPr="001C0655" w:rsidRDefault="005A50AB" w:rsidP="007E2411">
            <w:pPr>
              <w:rPr>
                <w:rFonts w:ascii="標楷體" w:eastAsia="標楷體" w:hAnsi="標楷體" w:cs="新細明體"/>
              </w:rPr>
            </w:pPr>
            <w:r w:rsidRPr="001C0655">
              <w:rPr>
                <w:rFonts w:ascii="標楷體" w:eastAsia="標楷體" w:hAnsi="標楷體" w:hint="eastAsia"/>
              </w:rPr>
              <w:t>劃撥存款</w:t>
            </w:r>
          </w:p>
        </w:tc>
      </w:tr>
      <w:tr w:rsidR="005A50AB" w:rsidRPr="00CE193A" w14:paraId="57FF2C67"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242369B9" w14:textId="77777777" w:rsidR="005A50AB" w:rsidRPr="00CE193A" w:rsidRDefault="005A50AB" w:rsidP="007E2411">
            <w:pPr>
              <w:widowControl/>
              <w:rPr>
                <w:rFonts w:ascii="標楷體" w:eastAsia="標楷體" w:hAnsi="標楷體" w:cs="新細明體"/>
                <w:kern w:val="0"/>
              </w:rPr>
            </w:pPr>
            <w:r>
              <w:rPr>
                <w:rFonts w:ascii="標楷體" w:eastAsia="標楷體" w:hAnsi="標楷體" w:cs="新細明體" w:hint="eastAsia"/>
                <w:kern w:val="0"/>
              </w:rPr>
              <w:t>0</w:t>
            </w:r>
            <w:r w:rsidRPr="00CE193A">
              <w:rPr>
                <w:rFonts w:ascii="標楷體" w:eastAsia="標楷體" w:hAnsi="標楷體" w:cs="新細明體" w:hint="eastAsia"/>
                <w:kern w:val="0"/>
              </w:rPr>
              <w:t>9</w:t>
            </w:r>
          </w:p>
        </w:tc>
        <w:tc>
          <w:tcPr>
            <w:tcW w:w="4819" w:type="dxa"/>
            <w:tcBorders>
              <w:top w:val="nil"/>
              <w:left w:val="nil"/>
              <w:bottom w:val="single" w:sz="4" w:space="0" w:color="auto"/>
              <w:right w:val="single" w:sz="4" w:space="0" w:color="auto"/>
            </w:tcBorders>
            <w:shd w:val="clear" w:color="auto" w:fill="auto"/>
            <w:noWrap/>
            <w:vAlign w:val="center"/>
            <w:hideMark/>
          </w:tcPr>
          <w:p w14:paraId="7D9BAB14" w14:textId="77777777" w:rsidR="005A50AB" w:rsidRPr="001C0655" w:rsidRDefault="005A50AB" w:rsidP="007E2411">
            <w:pPr>
              <w:rPr>
                <w:rFonts w:ascii="標楷體" w:eastAsia="標楷體" w:hAnsi="標楷體" w:cs="新細明體"/>
              </w:rPr>
            </w:pPr>
            <w:r w:rsidRPr="001C0655">
              <w:rPr>
                <w:rFonts w:ascii="標楷體" w:eastAsia="標楷體" w:hAnsi="標楷體" w:hint="eastAsia"/>
              </w:rPr>
              <w:t>其他</w:t>
            </w:r>
          </w:p>
        </w:tc>
      </w:tr>
    </w:tbl>
    <w:p w14:paraId="73575B48" w14:textId="77777777" w:rsidR="005A50AB" w:rsidRPr="00543E73" w:rsidRDefault="005A50AB" w:rsidP="005A50AB">
      <w:pPr>
        <w:tabs>
          <w:tab w:val="left" w:pos="788"/>
        </w:tabs>
        <w:ind w:leftChars="300" w:left="720"/>
        <w:rPr>
          <w:rFonts w:ascii="標楷體" w:eastAsia="標楷體" w:hAnsi="標楷體"/>
        </w:rPr>
      </w:pPr>
    </w:p>
    <w:p w14:paraId="7955E0A0" w14:textId="4E8E326F" w:rsidR="005A50AB" w:rsidRPr="00543E73" w:rsidRDefault="00365686" w:rsidP="00894D7B">
      <w:pPr>
        <w:numPr>
          <w:ilvl w:val="0"/>
          <w:numId w:val="14"/>
        </w:numPr>
        <w:rPr>
          <w:rFonts w:ascii="標楷體" w:eastAsia="標楷體" w:hAnsi="標楷體"/>
        </w:rPr>
      </w:pPr>
      <w:r w:rsidRPr="00365686">
        <w:rPr>
          <w:rFonts w:ascii="標楷體" w:eastAsia="標楷體" w:hAnsi="標楷體" w:hint="eastAsia"/>
        </w:rPr>
        <w:t>暫收款退還作業項目</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5A50AB" w:rsidRPr="00543E73" w14:paraId="7D6B9E02" w14:textId="77777777" w:rsidTr="007E2411">
        <w:trPr>
          <w:trHeight w:val="340"/>
          <w:tblHeader/>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E97438C" w14:textId="77777777" w:rsidR="005A50AB" w:rsidRPr="00543E73" w:rsidRDefault="005A50AB" w:rsidP="007E2411">
            <w:pPr>
              <w:widowControl/>
              <w:rPr>
                <w:rFonts w:ascii="標楷體" w:eastAsia="標楷體" w:hAnsi="標楷體" w:cs="新細明體"/>
                <w:kern w:val="0"/>
              </w:rPr>
            </w:pPr>
            <w:r w:rsidRPr="00543E73">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3C074194" w14:textId="77777777" w:rsidR="005A50AB" w:rsidRPr="00543E73" w:rsidRDefault="005A50AB" w:rsidP="007E2411">
            <w:pPr>
              <w:widowControl/>
              <w:rPr>
                <w:rFonts w:ascii="標楷體" w:eastAsia="標楷體" w:hAnsi="標楷體" w:cs="新細明體"/>
                <w:kern w:val="0"/>
              </w:rPr>
            </w:pPr>
            <w:r w:rsidRPr="00543E73">
              <w:rPr>
                <w:rFonts w:ascii="標楷體" w:eastAsia="標楷體" w:hAnsi="標楷體" w:cs="新細明體" w:hint="eastAsia"/>
                <w:kern w:val="0"/>
              </w:rPr>
              <w:t>說明</w:t>
            </w:r>
          </w:p>
        </w:tc>
      </w:tr>
      <w:tr w:rsidR="005A50AB" w:rsidRPr="00543E73" w14:paraId="2F6BB887"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2499AB5D" w14:textId="77777777" w:rsidR="005A50AB" w:rsidRDefault="005A50AB" w:rsidP="007E2411">
            <w:pPr>
              <w:rPr>
                <w:rFonts w:ascii="標楷體" w:eastAsia="標楷體" w:hAnsi="標楷體" w:cs="新細明體"/>
              </w:rPr>
            </w:pPr>
            <w:r>
              <w:rPr>
                <w:rFonts w:ascii="標楷體" w:eastAsia="標楷體" w:hAnsi="標楷體" w:hint="eastAsia"/>
              </w:rPr>
              <w:t>01</w:t>
            </w:r>
          </w:p>
        </w:tc>
        <w:tc>
          <w:tcPr>
            <w:tcW w:w="4819" w:type="dxa"/>
            <w:tcBorders>
              <w:top w:val="nil"/>
              <w:left w:val="nil"/>
              <w:bottom w:val="single" w:sz="4" w:space="0" w:color="auto"/>
              <w:right w:val="single" w:sz="4" w:space="0" w:color="auto"/>
            </w:tcBorders>
            <w:shd w:val="clear" w:color="auto" w:fill="auto"/>
            <w:noWrap/>
            <w:vAlign w:val="center"/>
          </w:tcPr>
          <w:p w14:paraId="364FD358" w14:textId="77777777" w:rsidR="005A50AB" w:rsidRDefault="005A50AB" w:rsidP="007E2411">
            <w:pPr>
              <w:rPr>
                <w:rFonts w:ascii="標楷體" w:eastAsia="標楷體" w:hAnsi="標楷體" w:cs="新細明體"/>
              </w:rPr>
            </w:pPr>
            <w:r>
              <w:rPr>
                <w:rFonts w:ascii="標楷體" w:eastAsia="標楷體" w:hAnsi="標楷體" w:hint="eastAsia"/>
              </w:rPr>
              <w:t>抽票</w:t>
            </w:r>
          </w:p>
        </w:tc>
      </w:tr>
      <w:tr w:rsidR="005A50AB" w:rsidRPr="00543E73" w14:paraId="27BAAC88"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292D98D" w14:textId="77777777" w:rsidR="005A50AB" w:rsidRDefault="005A50AB" w:rsidP="007E2411">
            <w:pPr>
              <w:rPr>
                <w:rFonts w:ascii="標楷體" w:eastAsia="標楷體" w:hAnsi="標楷體" w:cs="新細明體"/>
              </w:rPr>
            </w:pPr>
            <w:r>
              <w:rPr>
                <w:rFonts w:ascii="標楷體" w:eastAsia="標楷體" w:hAnsi="標楷體" w:hint="eastAsia"/>
              </w:rPr>
              <w:t>02</w:t>
            </w:r>
          </w:p>
        </w:tc>
        <w:tc>
          <w:tcPr>
            <w:tcW w:w="4819" w:type="dxa"/>
            <w:tcBorders>
              <w:top w:val="nil"/>
              <w:left w:val="nil"/>
              <w:bottom w:val="single" w:sz="4" w:space="0" w:color="auto"/>
              <w:right w:val="single" w:sz="4" w:space="0" w:color="auto"/>
            </w:tcBorders>
            <w:shd w:val="clear" w:color="auto" w:fill="auto"/>
            <w:noWrap/>
            <w:vAlign w:val="center"/>
          </w:tcPr>
          <w:p w14:paraId="66B0CD23" w14:textId="77777777" w:rsidR="005A50AB" w:rsidRDefault="005A50AB" w:rsidP="007E2411">
            <w:pPr>
              <w:rPr>
                <w:rFonts w:ascii="標楷體" w:eastAsia="標楷體" w:hAnsi="標楷體" w:cs="新細明體"/>
              </w:rPr>
            </w:pPr>
            <w:r>
              <w:rPr>
                <w:rFonts w:ascii="標楷體" w:eastAsia="標楷體" w:hAnsi="標楷體" w:hint="eastAsia"/>
              </w:rPr>
              <w:t>退票</w:t>
            </w:r>
          </w:p>
        </w:tc>
      </w:tr>
      <w:tr w:rsidR="005A50AB" w:rsidRPr="00543E73" w14:paraId="21E3CC5F"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F7997B3" w14:textId="77777777" w:rsidR="005A50AB" w:rsidRDefault="005A50AB" w:rsidP="007E2411">
            <w:pPr>
              <w:rPr>
                <w:rFonts w:ascii="標楷體" w:eastAsia="標楷體" w:hAnsi="標楷體" w:cs="新細明體"/>
              </w:rPr>
            </w:pPr>
            <w:r>
              <w:rPr>
                <w:rFonts w:ascii="標楷體" w:eastAsia="標楷體" w:hAnsi="標楷體" w:hint="eastAsia"/>
              </w:rPr>
              <w:t>03</w:t>
            </w:r>
          </w:p>
        </w:tc>
        <w:tc>
          <w:tcPr>
            <w:tcW w:w="4819" w:type="dxa"/>
            <w:tcBorders>
              <w:top w:val="nil"/>
              <w:left w:val="nil"/>
              <w:bottom w:val="single" w:sz="4" w:space="0" w:color="auto"/>
              <w:right w:val="single" w:sz="4" w:space="0" w:color="auto"/>
            </w:tcBorders>
            <w:shd w:val="clear" w:color="auto" w:fill="auto"/>
            <w:noWrap/>
            <w:vAlign w:val="center"/>
          </w:tcPr>
          <w:p w14:paraId="36BD9401" w14:textId="77777777" w:rsidR="005A50AB" w:rsidRDefault="005A50AB" w:rsidP="007E2411">
            <w:pPr>
              <w:rPr>
                <w:rFonts w:ascii="標楷體" w:eastAsia="標楷體" w:hAnsi="標楷體" w:cs="新細明體"/>
              </w:rPr>
            </w:pPr>
            <w:r>
              <w:rPr>
                <w:rFonts w:ascii="標楷體" w:eastAsia="標楷體" w:hAnsi="標楷體" w:hint="eastAsia"/>
              </w:rPr>
              <w:t>服務中心代收抽退票</w:t>
            </w:r>
          </w:p>
        </w:tc>
      </w:tr>
      <w:tr w:rsidR="005A50AB" w:rsidRPr="00543E73" w14:paraId="7F42D6B7"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B242277" w14:textId="77777777" w:rsidR="005A50AB" w:rsidRDefault="005A50AB" w:rsidP="007E2411">
            <w:pPr>
              <w:rPr>
                <w:rFonts w:ascii="標楷體" w:eastAsia="標楷體" w:hAnsi="標楷體" w:cs="新細明體"/>
              </w:rPr>
            </w:pPr>
            <w:r>
              <w:rPr>
                <w:rFonts w:ascii="標楷體" w:eastAsia="標楷體" w:hAnsi="標楷體" w:hint="eastAsia"/>
              </w:rPr>
              <w:t>04</w:t>
            </w:r>
          </w:p>
        </w:tc>
        <w:tc>
          <w:tcPr>
            <w:tcW w:w="4819" w:type="dxa"/>
            <w:tcBorders>
              <w:top w:val="nil"/>
              <w:left w:val="nil"/>
              <w:bottom w:val="single" w:sz="4" w:space="0" w:color="auto"/>
              <w:right w:val="single" w:sz="4" w:space="0" w:color="auto"/>
            </w:tcBorders>
            <w:shd w:val="clear" w:color="auto" w:fill="auto"/>
            <w:noWrap/>
            <w:vAlign w:val="center"/>
          </w:tcPr>
          <w:p w14:paraId="744B13C8" w14:textId="77777777" w:rsidR="005A50AB" w:rsidRDefault="005A50AB" w:rsidP="007E2411">
            <w:pPr>
              <w:rPr>
                <w:rFonts w:ascii="標楷體" w:eastAsia="標楷體" w:hAnsi="標楷體" w:cs="新細明體"/>
              </w:rPr>
            </w:pPr>
            <w:r>
              <w:rPr>
                <w:rFonts w:ascii="標楷體" w:eastAsia="標楷體" w:hAnsi="標楷體" w:hint="eastAsia"/>
              </w:rPr>
              <w:t>退款台新</w:t>
            </w:r>
          </w:p>
        </w:tc>
      </w:tr>
      <w:tr w:rsidR="005A50AB" w:rsidRPr="00543E73" w14:paraId="3F9E8BEC"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2341C72" w14:textId="77777777" w:rsidR="005A50AB" w:rsidRDefault="005A50AB" w:rsidP="007E2411">
            <w:pPr>
              <w:rPr>
                <w:rFonts w:ascii="標楷體" w:eastAsia="標楷體" w:hAnsi="標楷體" w:cs="新細明體"/>
              </w:rPr>
            </w:pPr>
            <w:r>
              <w:rPr>
                <w:rFonts w:ascii="標楷體" w:eastAsia="標楷體" w:hAnsi="標楷體" w:hint="eastAsia"/>
              </w:rPr>
              <w:t>05</w:t>
            </w:r>
          </w:p>
        </w:tc>
        <w:tc>
          <w:tcPr>
            <w:tcW w:w="4819" w:type="dxa"/>
            <w:tcBorders>
              <w:top w:val="nil"/>
              <w:left w:val="nil"/>
              <w:bottom w:val="single" w:sz="4" w:space="0" w:color="auto"/>
              <w:right w:val="single" w:sz="4" w:space="0" w:color="auto"/>
            </w:tcBorders>
            <w:shd w:val="clear" w:color="auto" w:fill="auto"/>
            <w:noWrap/>
            <w:vAlign w:val="center"/>
          </w:tcPr>
          <w:p w14:paraId="643425E4" w14:textId="77777777" w:rsidR="005A50AB" w:rsidRDefault="005A50AB" w:rsidP="007E2411">
            <w:pPr>
              <w:rPr>
                <w:rFonts w:ascii="標楷體" w:eastAsia="標楷體" w:hAnsi="標楷體" w:cs="新細明體"/>
              </w:rPr>
            </w:pPr>
            <w:r>
              <w:rPr>
                <w:rFonts w:ascii="標楷體" w:eastAsia="標楷體" w:hAnsi="標楷體" w:hint="eastAsia"/>
              </w:rPr>
              <w:t>退款他行</w:t>
            </w:r>
          </w:p>
        </w:tc>
      </w:tr>
      <w:tr w:rsidR="005A50AB" w:rsidRPr="00543E73" w14:paraId="33AD2C2A"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06AAC62" w14:textId="77777777" w:rsidR="005A50AB" w:rsidRDefault="005A50AB" w:rsidP="007E2411">
            <w:pPr>
              <w:rPr>
                <w:rFonts w:ascii="標楷體" w:eastAsia="標楷體" w:hAnsi="標楷體" w:cs="新細明體"/>
              </w:rPr>
            </w:pPr>
            <w:r>
              <w:rPr>
                <w:rFonts w:ascii="標楷體" w:eastAsia="標楷體" w:hAnsi="標楷體" w:hint="eastAsia"/>
              </w:rPr>
              <w:t>11</w:t>
            </w:r>
          </w:p>
        </w:tc>
        <w:tc>
          <w:tcPr>
            <w:tcW w:w="4819" w:type="dxa"/>
            <w:tcBorders>
              <w:top w:val="nil"/>
              <w:left w:val="nil"/>
              <w:bottom w:val="single" w:sz="4" w:space="0" w:color="auto"/>
              <w:right w:val="single" w:sz="4" w:space="0" w:color="auto"/>
            </w:tcBorders>
            <w:shd w:val="clear" w:color="auto" w:fill="auto"/>
            <w:noWrap/>
            <w:vAlign w:val="center"/>
          </w:tcPr>
          <w:p w14:paraId="576408A9" w14:textId="77777777" w:rsidR="005A50AB" w:rsidRDefault="005A50AB" w:rsidP="007E2411">
            <w:pPr>
              <w:rPr>
                <w:rFonts w:ascii="標楷體" w:eastAsia="標楷體" w:hAnsi="標楷體" w:cs="新細明體"/>
              </w:rPr>
            </w:pPr>
            <w:r>
              <w:rPr>
                <w:rFonts w:ascii="標楷體" w:eastAsia="標楷體" w:hAnsi="標楷體" w:hint="eastAsia"/>
              </w:rPr>
              <w:t>退款新光</w:t>
            </w:r>
          </w:p>
        </w:tc>
      </w:tr>
    </w:tbl>
    <w:p w14:paraId="158408E6" w14:textId="77777777" w:rsidR="005A50AB" w:rsidRPr="00543E73" w:rsidRDefault="005A50AB" w:rsidP="005A50AB">
      <w:pPr>
        <w:tabs>
          <w:tab w:val="left" w:pos="788"/>
        </w:tabs>
        <w:ind w:leftChars="300" w:left="720"/>
        <w:rPr>
          <w:rFonts w:ascii="標楷體" w:eastAsia="標楷體" w:hAnsi="標楷體"/>
        </w:rPr>
      </w:pPr>
    </w:p>
    <w:p w14:paraId="05561788" w14:textId="4031A125" w:rsidR="005A50AB" w:rsidRPr="00543E73" w:rsidRDefault="00365686" w:rsidP="00894D7B">
      <w:pPr>
        <w:numPr>
          <w:ilvl w:val="0"/>
          <w:numId w:val="14"/>
        </w:numPr>
        <w:rPr>
          <w:rFonts w:ascii="標楷體" w:eastAsia="標楷體" w:hAnsi="標楷體"/>
        </w:rPr>
      </w:pPr>
      <w:r w:rsidRPr="00365686">
        <w:rPr>
          <w:rFonts w:ascii="標楷體" w:eastAsia="標楷體" w:hAnsi="標楷體" w:hint="eastAsia"/>
        </w:rPr>
        <w:t>暫收款銷帳</w:t>
      </w:r>
      <w:r w:rsidR="005A50AB" w:rsidRPr="009F7AD4">
        <w:rPr>
          <w:rFonts w:ascii="標楷體" w:eastAsia="標楷體" w:hAnsi="標楷體" w:hint="eastAsia"/>
        </w:rPr>
        <w:t>作業項目</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5A50AB" w:rsidRPr="00543E73" w14:paraId="0534A6ED" w14:textId="77777777" w:rsidTr="007E2411">
        <w:trPr>
          <w:trHeight w:val="340"/>
          <w:tblHeader/>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2D163D1" w14:textId="77777777" w:rsidR="005A50AB" w:rsidRPr="00543E73" w:rsidRDefault="005A50AB" w:rsidP="007E2411">
            <w:pPr>
              <w:widowControl/>
              <w:rPr>
                <w:rFonts w:ascii="標楷體" w:eastAsia="標楷體" w:hAnsi="標楷體" w:cs="新細明體"/>
                <w:kern w:val="0"/>
              </w:rPr>
            </w:pPr>
            <w:r w:rsidRPr="00543E73">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45EF3798" w14:textId="77777777" w:rsidR="005A50AB" w:rsidRPr="00543E73" w:rsidRDefault="005A50AB" w:rsidP="007E2411">
            <w:pPr>
              <w:widowControl/>
              <w:rPr>
                <w:rFonts w:ascii="標楷體" w:eastAsia="標楷體" w:hAnsi="標楷體" w:cs="新細明體"/>
                <w:kern w:val="0"/>
              </w:rPr>
            </w:pPr>
            <w:r w:rsidRPr="00543E73">
              <w:rPr>
                <w:rFonts w:ascii="標楷體" w:eastAsia="標楷體" w:hAnsi="標楷體" w:cs="新細明體" w:hint="eastAsia"/>
                <w:kern w:val="0"/>
              </w:rPr>
              <w:t>說明</w:t>
            </w:r>
          </w:p>
        </w:tc>
      </w:tr>
      <w:tr w:rsidR="005A50AB" w:rsidRPr="00543E73" w14:paraId="3CB66D4B"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FF48A5E" w14:textId="77777777" w:rsidR="005A50AB" w:rsidRDefault="005A50AB" w:rsidP="007E2411">
            <w:pPr>
              <w:rPr>
                <w:rFonts w:ascii="標楷體" w:eastAsia="標楷體" w:hAnsi="標楷體" w:cs="新細明體"/>
              </w:rPr>
            </w:pPr>
            <w:r>
              <w:rPr>
                <w:rFonts w:ascii="標楷體" w:eastAsia="標楷體" w:hAnsi="標楷體" w:hint="eastAsia"/>
              </w:rPr>
              <w:t>06</w:t>
            </w:r>
          </w:p>
        </w:tc>
        <w:tc>
          <w:tcPr>
            <w:tcW w:w="4819" w:type="dxa"/>
            <w:tcBorders>
              <w:top w:val="nil"/>
              <w:left w:val="nil"/>
              <w:bottom w:val="single" w:sz="4" w:space="0" w:color="auto"/>
              <w:right w:val="single" w:sz="4" w:space="0" w:color="auto"/>
            </w:tcBorders>
            <w:shd w:val="clear" w:color="auto" w:fill="auto"/>
            <w:noWrap/>
            <w:vAlign w:val="center"/>
          </w:tcPr>
          <w:p w14:paraId="736D21CB" w14:textId="77777777" w:rsidR="005A50AB" w:rsidRDefault="005A50AB" w:rsidP="007E2411">
            <w:pPr>
              <w:rPr>
                <w:rFonts w:ascii="標楷體" w:eastAsia="標楷體" w:hAnsi="標楷體" w:cs="新細明體"/>
              </w:rPr>
            </w:pPr>
            <w:r>
              <w:rPr>
                <w:rFonts w:ascii="標楷體" w:eastAsia="標楷體" w:hAnsi="標楷體" w:hint="eastAsia"/>
              </w:rPr>
              <w:t>轉帳</w:t>
            </w:r>
          </w:p>
        </w:tc>
      </w:tr>
      <w:tr w:rsidR="005A50AB" w:rsidRPr="00543E73" w14:paraId="1994B600"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D8BBC86" w14:textId="77777777" w:rsidR="005A50AB" w:rsidRDefault="005A50AB" w:rsidP="007E2411">
            <w:pPr>
              <w:rPr>
                <w:rFonts w:ascii="標楷體" w:eastAsia="標楷體" w:hAnsi="標楷體" w:cs="新細明體"/>
              </w:rPr>
            </w:pPr>
            <w:r>
              <w:rPr>
                <w:rFonts w:ascii="標楷體" w:eastAsia="標楷體" w:hAnsi="標楷體" w:hint="eastAsia"/>
              </w:rPr>
              <w:t>07</w:t>
            </w:r>
          </w:p>
        </w:tc>
        <w:tc>
          <w:tcPr>
            <w:tcW w:w="4819" w:type="dxa"/>
            <w:tcBorders>
              <w:top w:val="nil"/>
              <w:left w:val="nil"/>
              <w:bottom w:val="single" w:sz="4" w:space="0" w:color="auto"/>
              <w:right w:val="single" w:sz="4" w:space="0" w:color="auto"/>
            </w:tcBorders>
            <w:shd w:val="clear" w:color="auto" w:fill="auto"/>
            <w:noWrap/>
            <w:vAlign w:val="center"/>
          </w:tcPr>
          <w:p w14:paraId="34CC3832" w14:textId="77777777" w:rsidR="005A50AB" w:rsidRDefault="005A50AB" w:rsidP="007E2411">
            <w:pPr>
              <w:rPr>
                <w:rFonts w:ascii="標楷體" w:eastAsia="標楷體" w:hAnsi="標楷體" w:cs="新細明體"/>
              </w:rPr>
            </w:pPr>
            <w:r>
              <w:rPr>
                <w:rFonts w:ascii="標楷體" w:eastAsia="標楷體" w:hAnsi="標楷體" w:hint="eastAsia"/>
              </w:rPr>
              <w:t>沖執行費</w:t>
            </w:r>
          </w:p>
        </w:tc>
      </w:tr>
      <w:tr w:rsidR="005A50AB" w:rsidRPr="00543E73" w14:paraId="244183EB"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7916DDB0" w14:textId="77777777" w:rsidR="005A50AB" w:rsidRDefault="005A50AB" w:rsidP="007E2411">
            <w:pPr>
              <w:rPr>
                <w:rFonts w:ascii="標楷體" w:eastAsia="標楷體" w:hAnsi="標楷體" w:cs="新細明體"/>
              </w:rPr>
            </w:pPr>
            <w:r>
              <w:rPr>
                <w:rFonts w:ascii="標楷體" w:eastAsia="標楷體" w:hAnsi="標楷體" w:hint="eastAsia"/>
              </w:rPr>
              <w:t>08</w:t>
            </w:r>
          </w:p>
        </w:tc>
        <w:tc>
          <w:tcPr>
            <w:tcW w:w="4819" w:type="dxa"/>
            <w:tcBorders>
              <w:top w:val="nil"/>
              <w:left w:val="nil"/>
              <w:bottom w:val="single" w:sz="4" w:space="0" w:color="auto"/>
              <w:right w:val="single" w:sz="4" w:space="0" w:color="auto"/>
            </w:tcBorders>
            <w:shd w:val="clear" w:color="auto" w:fill="auto"/>
            <w:noWrap/>
            <w:vAlign w:val="center"/>
          </w:tcPr>
          <w:p w14:paraId="7D4391E9" w14:textId="77777777" w:rsidR="005A50AB" w:rsidRDefault="005A50AB" w:rsidP="007E2411">
            <w:pPr>
              <w:rPr>
                <w:rFonts w:ascii="標楷體" w:eastAsia="標楷體" w:hAnsi="標楷體" w:cs="新細明體"/>
              </w:rPr>
            </w:pPr>
            <w:r>
              <w:rPr>
                <w:rFonts w:ascii="標楷體" w:eastAsia="標楷體" w:hAnsi="標楷體" w:hint="eastAsia"/>
              </w:rPr>
              <w:t>收回呆帳</w:t>
            </w:r>
          </w:p>
        </w:tc>
      </w:tr>
      <w:tr w:rsidR="005A50AB" w:rsidRPr="00543E73" w14:paraId="1EECCECC"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006E93FC" w14:textId="77777777" w:rsidR="005A50AB" w:rsidRDefault="005A50AB" w:rsidP="007E2411">
            <w:pPr>
              <w:rPr>
                <w:rFonts w:ascii="標楷體" w:eastAsia="標楷體" w:hAnsi="標楷體" w:cs="新細明體"/>
              </w:rPr>
            </w:pPr>
            <w:r>
              <w:rPr>
                <w:rFonts w:ascii="標楷體" w:eastAsia="標楷體" w:hAnsi="標楷體" w:hint="eastAsia"/>
              </w:rPr>
              <w:t>09</w:t>
            </w:r>
          </w:p>
        </w:tc>
        <w:tc>
          <w:tcPr>
            <w:tcW w:w="4819" w:type="dxa"/>
            <w:tcBorders>
              <w:top w:val="nil"/>
              <w:left w:val="nil"/>
              <w:bottom w:val="single" w:sz="4" w:space="0" w:color="auto"/>
              <w:right w:val="single" w:sz="4" w:space="0" w:color="auto"/>
            </w:tcBorders>
            <w:shd w:val="clear" w:color="auto" w:fill="auto"/>
            <w:noWrap/>
            <w:vAlign w:val="center"/>
          </w:tcPr>
          <w:p w14:paraId="2D2FD435" w14:textId="77777777" w:rsidR="005A50AB" w:rsidRDefault="005A50AB" w:rsidP="007E2411">
            <w:pPr>
              <w:rPr>
                <w:rFonts w:ascii="標楷體" w:eastAsia="標楷體" w:hAnsi="標楷體" w:cs="新細明體"/>
              </w:rPr>
            </w:pPr>
            <w:r>
              <w:rPr>
                <w:rFonts w:ascii="標楷體" w:eastAsia="標楷體" w:hAnsi="標楷體" w:hint="eastAsia"/>
              </w:rPr>
              <w:t>沖火險費</w:t>
            </w:r>
          </w:p>
        </w:tc>
      </w:tr>
      <w:tr w:rsidR="005A50AB" w:rsidRPr="00543E73" w14:paraId="55674496"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7DC62968" w14:textId="77777777" w:rsidR="005A50AB" w:rsidRDefault="005A50AB" w:rsidP="007E2411">
            <w:pPr>
              <w:rPr>
                <w:rFonts w:ascii="標楷體" w:eastAsia="標楷體" w:hAnsi="標楷體" w:cs="新細明體"/>
              </w:rPr>
            </w:pPr>
            <w:r>
              <w:rPr>
                <w:rFonts w:ascii="標楷體" w:eastAsia="標楷體" w:hAnsi="標楷體" w:hint="eastAsia"/>
              </w:rPr>
              <w:t>10</w:t>
            </w:r>
          </w:p>
        </w:tc>
        <w:tc>
          <w:tcPr>
            <w:tcW w:w="4819" w:type="dxa"/>
            <w:tcBorders>
              <w:top w:val="nil"/>
              <w:left w:val="nil"/>
              <w:bottom w:val="single" w:sz="4" w:space="0" w:color="auto"/>
              <w:right w:val="single" w:sz="4" w:space="0" w:color="auto"/>
            </w:tcBorders>
            <w:shd w:val="clear" w:color="auto" w:fill="auto"/>
            <w:noWrap/>
            <w:vAlign w:val="center"/>
          </w:tcPr>
          <w:p w14:paraId="362F734E" w14:textId="77777777" w:rsidR="005A50AB" w:rsidRDefault="005A50AB" w:rsidP="007E2411">
            <w:pPr>
              <w:rPr>
                <w:rFonts w:ascii="標楷體" w:eastAsia="標楷體" w:hAnsi="標楷體" w:cs="新細明體"/>
              </w:rPr>
            </w:pPr>
            <w:r>
              <w:rPr>
                <w:rFonts w:ascii="標楷體" w:eastAsia="標楷體" w:hAnsi="標楷體" w:hint="eastAsia"/>
              </w:rPr>
              <w:t>沖帳管費/手續費</w:t>
            </w:r>
          </w:p>
        </w:tc>
      </w:tr>
      <w:tr w:rsidR="005A50AB" w:rsidRPr="00543E73" w14:paraId="129F577E"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75BF12BE" w14:textId="77777777" w:rsidR="005A50AB" w:rsidRDefault="005A50AB" w:rsidP="007E2411">
            <w:pPr>
              <w:rPr>
                <w:rFonts w:ascii="標楷體" w:eastAsia="標楷體" w:hAnsi="標楷體" w:cs="新細明體"/>
              </w:rPr>
            </w:pPr>
            <w:r>
              <w:rPr>
                <w:rFonts w:ascii="標楷體" w:eastAsia="標楷體" w:hAnsi="標楷體" w:hint="eastAsia"/>
              </w:rPr>
              <w:t>12</w:t>
            </w:r>
          </w:p>
        </w:tc>
        <w:tc>
          <w:tcPr>
            <w:tcW w:w="4819" w:type="dxa"/>
            <w:tcBorders>
              <w:top w:val="nil"/>
              <w:left w:val="nil"/>
              <w:bottom w:val="single" w:sz="4" w:space="0" w:color="auto"/>
              <w:right w:val="single" w:sz="4" w:space="0" w:color="auto"/>
            </w:tcBorders>
            <w:shd w:val="clear" w:color="auto" w:fill="auto"/>
            <w:noWrap/>
            <w:vAlign w:val="center"/>
          </w:tcPr>
          <w:p w14:paraId="3E3F0493" w14:textId="77777777" w:rsidR="005A50AB" w:rsidRDefault="005A50AB" w:rsidP="007E2411">
            <w:pPr>
              <w:rPr>
                <w:rFonts w:ascii="標楷體" w:eastAsia="標楷體" w:hAnsi="標楷體" w:cs="新細明體"/>
              </w:rPr>
            </w:pPr>
            <w:r>
              <w:rPr>
                <w:rFonts w:ascii="標楷體" w:eastAsia="標楷體" w:hAnsi="標楷體" w:hint="eastAsia"/>
              </w:rPr>
              <w:t>聯貸件</w:t>
            </w:r>
          </w:p>
        </w:tc>
      </w:tr>
      <w:tr w:rsidR="005A50AB" w:rsidRPr="00543E73" w14:paraId="3AEDBBE5"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05EC3952" w14:textId="77777777" w:rsidR="005A50AB" w:rsidRDefault="005A50AB" w:rsidP="007E2411">
            <w:pPr>
              <w:rPr>
                <w:rFonts w:ascii="標楷體" w:eastAsia="標楷體" w:hAnsi="標楷體" w:cs="新細明體"/>
              </w:rPr>
            </w:pPr>
            <w:r>
              <w:rPr>
                <w:rFonts w:ascii="標楷體" w:eastAsia="標楷體" w:hAnsi="標楷體" w:hint="eastAsia"/>
              </w:rPr>
              <w:t>13</w:t>
            </w:r>
          </w:p>
        </w:tc>
        <w:tc>
          <w:tcPr>
            <w:tcW w:w="4819" w:type="dxa"/>
            <w:tcBorders>
              <w:top w:val="nil"/>
              <w:left w:val="nil"/>
              <w:bottom w:val="single" w:sz="4" w:space="0" w:color="auto"/>
              <w:right w:val="single" w:sz="4" w:space="0" w:color="auto"/>
            </w:tcBorders>
            <w:shd w:val="clear" w:color="auto" w:fill="auto"/>
            <w:noWrap/>
            <w:vAlign w:val="center"/>
          </w:tcPr>
          <w:p w14:paraId="525FA946" w14:textId="77777777" w:rsidR="005A50AB" w:rsidRDefault="005A50AB" w:rsidP="007E2411">
            <w:pPr>
              <w:rPr>
                <w:rFonts w:ascii="標楷體" w:eastAsia="標楷體" w:hAnsi="標楷體" w:cs="新細明體"/>
              </w:rPr>
            </w:pPr>
            <w:r>
              <w:rPr>
                <w:rFonts w:ascii="標楷體" w:eastAsia="標楷體" w:hAnsi="標楷體" w:hint="eastAsia"/>
              </w:rPr>
              <w:t>沖什項收入</w:t>
            </w:r>
          </w:p>
        </w:tc>
      </w:tr>
      <w:tr w:rsidR="005A50AB" w:rsidRPr="00543E73" w14:paraId="10493FF0"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D4E1562" w14:textId="77777777" w:rsidR="005A50AB" w:rsidRDefault="005A50AB" w:rsidP="007E2411">
            <w:pPr>
              <w:rPr>
                <w:rFonts w:ascii="標楷體" w:eastAsia="標楷體" w:hAnsi="標楷體" w:cs="新細明體"/>
              </w:rPr>
            </w:pPr>
            <w:r>
              <w:rPr>
                <w:rFonts w:ascii="標楷體" w:eastAsia="標楷體" w:hAnsi="標楷體" w:hint="eastAsia"/>
              </w:rPr>
              <w:t>14</w:t>
            </w:r>
          </w:p>
        </w:tc>
        <w:tc>
          <w:tcPr>
            <w:tcW w:w="4819" w:type="dxa"/>
            <w:tcBorders>
              <w:top w:val="nil"/>
              <w:left w:val="nil"/>
              <w:bottom w:val="single" w:sz="4" w:space="0" w:color="auto"/>
              <w:right w:val="single" w:sz="4" w:space="0" w:color="auto"/>
            </w:tcBorders>
            <w:shd w:val="clear" w:color="auto" w:fill="auto"/>
            <w:noWrap/>
            <w:vAlign w:val="center"/>
          </w:tcPr>
          <w:p w14:paraId="47973E99" w14:textId="77777777" w:rsidR="005A50AB" w:rsidRDefault="005A50AB" w:rsidP="007E2411">
            <w:pPr>
              <w:rPr>
                <w:rFonts w:ascii="標楷體" w:eastAsia="標楷體" w:hAnsi="標楷體" w:cs="新細明體"/>
              </w:rPr>
            </w:pPr>
            <w:r>
              <w:rPr>
                <w:rFonts w:ascii="標楷體" w:eastAsia="標楷體" w:hAnsi="標楷體" w:hint="eastAsia"/>
              </w:rPr>
              <w:t>NPL-銷項稅額</w:t>
            </w:r>
          </w:p>
        </w:tc>
      </w:tr>
      <w:tr w:rsidR="005A50AB" w:rsidRPr="00543E73" w14:paraId="7A73BA35"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6526912F" w14:textId="77777777" w:rsidR="005A50AB" w:rsidRDefault="005A50AB" w:rsidP="007E2411">
            <w:pPr>
              <w:rPr>
                <w:rFonts w:ascii="標楷體" w:eastAsia="標楷體" w:hAnsi="標楷體" w:cs="新細明體"/>
              </w:rPr>
            </w:pPr>
            <w:r>
              <w:rPr>
                <w:rFonts w:ascii="標楷體" w:eastAsia="標楷體" w:hAnsi="標楷體" w:hint="eastAsia"/>
              </w:rPr>
              <w:t>15</w:t>
            </w:r>
          </w:p>
        </w:tc>
        <w:tc>
          <w:tcPr>
            <w:tcW w:w="4819" w:type="dxa"/>
            <w:tcBorders>
              <w:top w:val="nil"/>
              <w:left w:val="nil"/>
              <w:bottom w:val="single" w:sz="4" w:space="0" w:color="auto"/>
              <w:right w:val="single" w:sz="4" w:space="0" w:color="auto"/>
            </w:tcBorders>
            <w:shd w:val="clear" w:color="auto" w:fill="auto"/>
            <w:noWrap/>
            <w:vAlign w:val="center"/>
          </w:tcPr>
          <w:p w14:paraId="139C9E5B" w14:textId="77777777" w:rsidR="005A50AB" w:rsidRDefault="005A50AB" w:rsidP="007E2411">
            <w:pPr>
              <w:rPr>
                <w:rFonts w:ascii="標楷體" w:eastAsia="標楷體" w:hAnsi="標楷體" w:cs="新細明體"/>
              </w:rPr>
            </w:pPr>
            <w:r>
              <w:rPr>
                <w:rFonts w:ascii="標楷體" w:eastAsia="標楷體" w:hAnsi="標楷體" w:hint="eastAsia"/>
              </w:rPr>
              <w:t>921貸款戶</w:t>
            </w:r>
          </w:p>
        </w:tc>
      </w:tr>
      <w:tr w:rsidR="005A50AB" w:rsidRPr="00543E73" w14:paraId="106B1BDD"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4BB8973" w14:textId="77777777" w:rsidR="005A50AB" w:rsidRDefault="005A50AB" w:rsidP="007E2411">
            <w:pPr>
              <w:rPr>
                <w:rFonts w:ascii="標楷體" w:eastAsia="標楷體" w:hAnsi="標楷體" w:cs="新細明體"/>
              </w:rPr>
            </w:pPr>
            <w:r>
              <w:rPr>
                <w:rFonts w:ascii="標楷體" w:eastAsia="標楷體" w:hAnsi="標楷體" w:hint="eastAsia"/>
              </w:rPr>
              <w:t>16</w:t>
            </w:r>
          </w:p>
        </w:tc>
        <w:tc>
          <w:tcPr>
            <w:tcW w:w="4819" w:type="dxa"/>
            <w:tcBorders>
              <w:top w:val="nil"/>
              <w:left w:val="nil"/>
              <w:bottom w:val="single" w:sz="4" w:space="0" w:color="auto"/>
              <w:right w:val="single" w:sz="4" w:space="0" w:color="auto"/>
            </w:tcBorders>
            <w:shd w:val="clear" w:color="auto" w:fill="auto"/>
            <w:noWrap/>
            <w:vAlign w:val="center"/>
          </w:tcPr>
          <w:p w14:paraId="6994E6E7" w14:textId="77777777" w:rsidR="005A50AB" w:rsidRDefault="005A50AB" w:rsidP="007E2411">
            <w:pPr>
              <w:rPr>
                <w:rFonts w:ascii="標楷體" w:eastAsia="標楷體" w:hAnsi="標楷體" w:cs="新細明體"/>
              </w:rPr>
            </w:pPr>
            <w:r>
              <w:rPr>
                <w:rFonts w:ascii="標楷體" w:eastAsia="標楷體" w:hAnsi="標楷體" w:hint="eastAsia"/>
              </w:rPr>
              <w:t>3200億專案</w:t>
            </w:r>
          </w:p>
        </w:tc>
      </w:tr>
      <w:tr w:rsidR="005A50AB" w:rsidRPr="00543E73" w14:paraId="689A5434"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7818AEFF" w14:textId="77777777" w:rsidR="005A50AB" w:rsidRDefault="005A50AB" w:rsidP="007E2411">
            <w:pPr>
              <w:rPr>
                <w:rFonts w:ascii="標楷體" w:eastAsia="標楷體" w:hAnsi="標楷體" w:cs="新細明體"/>
              </w:rPr>
            </w:pPr>
            <w:r>
              <w:rPr>
                <w:rFonts w:ascii="標楷體" w:eastAsia="標楷體" w:hAnsi="標楷體" w:hint="eastAsia"/>
              </w:rPr>
              <w:t>17</w:t>
            </w:r>
          </w:p>
        </w:tc>
        <w:tc>
          <w:tcPr>
            <w:tcW w:w="4819" w:type="dxa"/>
            <w:tcBorders>
              <w:top w:val="nil"/>
              <w:left w:val="nil"/>
              <w:bottom w:val="single" w:sz="4" w:space="0" w:color="auto"/>
              <w:right w:val="single" w:sz="4" w:space="0" w:color="auto"/>
            </w:tcBorders>
            <w:shd w:val="clear" w:color="auto" w:fill="auto"/>
            <w:noWrap/>
            <w:vAlign w:val="center"/>
          </w:tcPr>
          <w:p w14:paraId="65FE51F0" w14:textId="77777777" w:rsidR="005A50AB" w:rsidRDefault="005A50AB" w:rsidP="007E2411">
            <w:pPr>
              <w:rPr>
                <w:rFonts w:ascii="標楷體" w:eastAsia="標楷體" w:hAnsi="標楷體" w:cs="新細明體"/>
              </w:rPr>
            </w:pPr>
            <w:r>
              <w:rPr>
                <w:rFonts w:ascii="標楷體" w:eastAsia="標楷體" w:hAnsi="標楷體" w:hint="eastAsia"/>
              </w:rPr>
              <w:t>3200億-利變</w:t>
            </w:r>
          </w:p>
        </w:tc>
      </w:tr>
      <w:tr w:rsidR="005A50AB" w:rsidRPr="00543E73" w14:paraId="25A7A5C2"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039D3DF0" w14:textId="77777777" w:rsidR="005A50AB" w:rsidRDefault="005A50AB" w:rsidP="007E2411">
            <w:pPr>
              <w:rPr>
                <w:rFonts w:ascii="標楷體" w:eastAsia="標楷體" w:hAnsi="標楷體" w:cs="新細明體"/>
              </w:rPr>
            </w:pPr>
            <w:r>
              <w:rPr>
                <w:rFonts w:ascii="標楷體" w:eastAsia="標楷體" w:hAnsi="標楷體" w:hint="eastAsia"/>
              </w:rPr>
              <w:t>18</w:t>
            </w:r>
          </w:p>
        </w:tc>
        <w:tc>
          <w:tcPr>
            <w:tcW w:w="4819" w:type="dxa"/>
            <w:tcBorders>
              <w:top w:val="nil"/>
              <w:left w:val="nil"/>
              <w:bottom w:val="single" w:sz="4" w:space="0" w:color="auto"/>
              <w:right w:val="single" w:sz="4" w:space="0" w:color="auto"/>
            </w:tcBorders>
            <w:shd w:val="clear" w:color="auto" w:fill="auto"/>
            <w:noWrap/>
            <w:vAlign w:val="center"/>
          </w:tcPr>
          <w:p w14:paraId="425DDB02" w14:textId="77777777" w:rsidR="005A50AB" w:rsidRDefault="005A50AB" w:rsidP="007E2411">
            <w:pPr>
              <w:rPr>
                <w:rFonts w:ascii="標楷體" w:eastAsia="標楷體" w:hAnsi="標楷體" w:cs="新細明體"/>
              </w:rPr>
            </w:pPr>
            <w:r>
              <w:rPr>
                <w:rFonts w:ascii="標楷體" w:eastAsia="標楷體" w:hAnsi="標楷體" w:hint="eastAsia"/>
              </w:rPr>
              <w:t>沖備抵呆帳</w:t>
            </w:r>
          </w:p>
        </w:tc>
      </w:tr>
      <w:tr w:rsidR="005A50AB" w:rsidRPr="00543E73" w14:paraId="52E9F4A6"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2B8EC8A3" w14:textId="77777777" w:rsidR="005A50AB" w:rsidRDefault="005A50AB" w:rsidP="007E2411">
            <w:pPr>
              <w:rPr>
                <w:rFonts w:ascii="標楷體" w:eastAsia="標楷體" w:hAnsi="標楷體" w:cs="新細明體"/>
              </w:rPr>
            </w:pPr>
            <w:r>
              <w:rPr>
                <w:rFonts w:ascii="標楷體" w:eastAsia="標楷體" w:hAnsi="標楷體" w:hint="eastAsia"/>
              </w:rPr>
              <w:t>19</w:t>
            </w:r>
          </w:p>
        </w:tc>
        <w:tc>
          <w:tcPr>
            <w:tcW w:w="4819" w:type="dxa"/>
            <w:tcBorders>
              <w:top w:val="nil"/>
              <w:left w:val="nil"/>
              <w:bottom w:val="single" w:sz="4" w:space="0" w:color="auto"/>
              <w:right w:val="single" w:sz="4" w:space="0" w:color="auto"/>
            </w:tcBorders>
            <w:shd w:val="clear" w:color="auto" w:fill="auto"/>
            <w:noWrap/>
            <w:vAlign w:val="center"/>
          </w:tcPr>
          <w:p w14:paraId="1FB3E1CB" w14:textId="77777777" w:rsidR="005A50AB" w:rsidRDefault="005A50AB" w:rsidP="007E2411">
            <w:pPr>
              <w:rPr>
                <w:rFonts w:ascii="標楷體" w:eastAsia="標楷體" w:hAnsi="標楷體" w:cs="新細明體"/>
              </w:rPr>
            </w:pPr>
            <w:r>
              <w:rPr>
                <w:rFonts w:ascii="標楷體" w:eastAsia="標楷體" w:hAnsi="標楷體" w:hint="eastAsia"/>
              </w:rPr>
              <w:t>轉債協暫收款</w:t>
            </w:r>
          </w:p>
        </w:tc>
      </w:tr>
      <w:tr w:rsidR="005A50AB" w:rsidRPr="00543E73" w14:paraId="0AF432E5"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745B5E37" w14:textId="77777777" w:rsidR="005A50AB" w:rsidRDefault="005A50AB" w:rsidP="007E2411">
            <w:pPr>
              <w:rPr>
                <w:rFonts w:ascii="標楷體" w:eastAsia="標楷體" w:hAnsi="標楷體" w:cs="新細明體"/>
              </w:rPr>
            </w:pPr>
            <w:r>
              <w:rPr>
                <w:rFonts w:ascii="標楷體" w:eastAsia="標楷體" w:hAnsi="標楷體" w:hint="eastAsia"/>
              </w:rPr>
              <w:t>20</w:t>
            </w:r>
          </w:p>
        </w:tc>
        <w:tc>
          <w:tcPr>
            <w:tcW w:w="4819" w:type="dxa"/>
            <w:tcBorders>
              <w:top w:val="nil"/>
              <w:left w:val="nil"/>
              <w:bottom w:val="single" w:sz="4" w:space="0" w:color="auto"/>
              <w:right w:val="single" w:sz="4" w:space="0" w:color="auto"/>
            </w:tcBorders>
            <w:shd w:val="clear" w:color="auto" w:fill="auto"/>
            <w:noWrap/>
            <w:vAlign w:val="center"/>
          </w:tcPr>
          <w:p w14:paraId="703A62FB" w14:textId="77777777" w:rsidR="005A50AB" w:rsidRDefault="005A50AB" w:rsidP="007E2411">
            <w:pPr>
              <w:rPr>
                <w:rFonts w:ascii="標楷體" w:eastAsia="標楷體" w:hAnsi="標楷體" w:cs="新細明體"/>
              </w:rPr>
            </w:pPr>
            <w:r>
              <w:rPr>
                <w:rFonts w:ascii="標楷體" w:eastAsia="標楷體" w:hAnsi="標楷體" w:hint="eastAsia"/>
              </w:rPr>
              <w:t>轉應付代收</w:t>
            </w:r>
          </w:p>
        </w:tc>
      </w:tr>
      <w:tr w:rsidR="005A50AB" w:rsidRPr="00543E73" w14:paraId="4B344642"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5512A78" w14:textId="77777777" w:rsidR="005A50AB" w:rsidRDefault="005A50AB" w:rsidP="007E2411">
            <w:pPr>
              <w:rPr>
                <w:rFonts w:ascii="標楷體" w:eastAsia="標楷體" w:hAnsi="標楷體" w:cs="新細明體"/>
              </w:rPr>
            </w:pPr>
            <w:r>
              <w:rPr>
                <w:rFonts w:ascii="標楷體" w:eastAsia="標楷體" w:hAnsi="標楷體" w:hint="eastAsia"/>
              </w:rPr>
              <w:t>21</w:t>
            </w:r>
          </w:p>
        </w:tc>
        <w:tc>
          <w:tcPr>
            <w:tcW w:w="4819" w:type="dxa"/>
            <w:tcBorders>
              <w:top w:val="nil"/>
              <w:left w:val="nil"/>
              <w:bottom w:val="single" w:sz="4" w:space="0" w:color="auto"/>
              <w:right w:val="single" w:sz="4" w:space="0" w:color="auto"/>
            </w:tcBorders>
            <w:shd w:val="clear" w:color="auto" w:fill="auto"/>
            <w:noWrap/>
            <w:vAlign w:val="center"/>
          </w:tcPr>
          <w:p w14:paraId="25D72F09" w14:textId="77777777" w:rsidR="005A50AB" w:rsidRDefault="005A50AB" w:rsidP="007E2411">
            <w:pPr>
              <w:rPr>
                <w:rFonts w:ascii="標楷體" w:eastAsia="標楷體" w:hAnsi="標楷體" w:cs="新細明體"/>
              </w:rPr>
            </w:pPr>
            <w:r>
              <w:rPr>
                <w:rFonts w:ascii="標楷體" w:eastAsia="標楷體" w:hAnsi="標楷體" w:hint="eastAsia"/>
              </w:rPr>
              <w:t>88風災</w:t>
            </w:r>
          </w:p>
        </w:tc>
      </w:tr>
      <w:tr w:rsidR="005A50AB" w:rsidRPr="00543E73" w14:paraId="44A51A8D"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2F783196" w14:textId="77777777" w:rsidR="005A50AB" w:rsidRDefault="005A50AB" w:rsidP="007E2411">
            <w:pPr>
              <w:rPr>
                <w:rFonts w:ascii="標楷體" w:eastAsia="標楷體" w:hAnsi="標楷體" w:cs="新細明體"/>
              </w:rPr>
            </w:pPr>
            <w:r>
              <w:rPr>
                <w:rFonts w:ascii="標楷體" w:eastAsia="標楷體" w:hAnsi="標楷體" w:hint="eastAsia"/>
              </w:rPr>
              <w:t>22</w:t>
            </w:r>
          </w:p>
        </w:tc>
        <w:tc>
          <w:tcPr>
            <w:tcW w:w="4819" w:type="dxa"/>
            <w:tcBorders>
              <w:top w:val="nil"/>
              <w:left w:val="nil"/>
              <w:bottom w:val="single" w:sz="4" w:space="0" w:color="auto"/>
              <w:right w:val="single" w:sz="4" w:space="0" w:color="auto"/>
            </w:tcBorders>
            <w:shd w:val="clear" w:color="auto" w:fill="auto"/>
            <w:noWrap/>
            <w:vAlign w:val="center"/>
          </w:tcPr>
          <w:p w14:paraId="311318A4" w14:textId="77777777" w:rsidR="005A50AB" w:rsidRDefault="005A50AB" w:rsidP="007E2411">
            <w:pPr>
              <w:rPr>
                <w:rFonts w:ascii="標楷體" w:eastAsia="標楷體" w:hAnsi="標楷體" w:cs="新細明體"/>
              </w:rPr>
            </w:pPr>
            <w:r>
              <w:rPr>
                <w:rFonts w:ascii="標楷體" w:eastAsia="標楷體" w:hAnsi="標楷體" w:hint="eastAsia"/>
              </w:rPr>
              <w:t>88風災-保費</w:t>
            </w:r>
          </w:p>
        </w:tc>
      </w:tr>
      <w:tr w:rsidR="005A50AB" w:rsidRPr="00543E73" w14:paraId="2F9A214A"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0CF87E4C" w14:textId="77777777" w:rsidR="005A50AB" w:rsidRDefault="005A50AB" w:rsidP="007E2411">
            <w:pPr>
              <w:rPr>
                <w:rFonts w:ascii="標楷體" w:eastAsia="標楷體" w:hAnsi="標楷體" w:cs="新細明體"/>
              </w:rPr>
            </w:pPr>
            <w:r>
              <w:rPr>
                <w:rFonts w:ascii="標楷體" w:eastAsia="標楷體" w:hAnsi="標楷體" w:hint="eastAsia"/>
              </w:rPr>
              <w:t>23</w:t>
            </w:r>
          </w:p>
        </w:tc>
        <w:tc>
          <w:tcPr>
            <w:tcW w:w="4819" w:type="dxa"/>
            <w:tcBorders>
              <w:top w:val="nil"/>
              <w:left w:val="nil"/>
              <w:bottom w:val="single" w:sz="4" w:space="0" w:color="auto"/>
              <w:right w:val="single" w:sz="4" w:space="0" w:color="auto"/>
            </w:tcBorders>
            <w:shd w:val="clear" w:color="auto" w:fill="auto"/>
            <w:noWrap/>
            <w:vAlign w:val="center"/>
          </w:tcPr>
          <w:p w14:paraId="3411F2BE" w14:textId="77777777" w:rsidR="005A50AB" w:rsidRDefault="005A50AB" w:rsidP="007E2411">
            <w:pPr>
              <w:rPr>
                <w:rFonts w:ascii="標楷體" w:eastAsia="標楷體" w:hAnsi="標楷體" w:cs="新細明體"/>
              </w:rPr>
            </w:pPr>
            <w:r>
              <w:rPr>
                <w:rFonts w:ascii="標楷體" w:eastAsia="標楷體" w:hAnsi="標楷體" w:hint="eastAsia"/>
              </w:rPr>
              <w:t>3200億傳統A</w:t>
            </w:r>
          </w:p>
        </w:tc>
      </w:tr>
      <w:tr w:rsidR="005A50AB" w:rsidRPr="00543E73" w14:paraId="0C30C94D"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6FBEB8C" w14:textId="77777777" w:rsidR="005A50AB" w:rsidRDefault="005A50AB" w:rsidP="007E2411">
            <w:pPr>
              <w:rPr>
                <w:rFonts w:ascii="標楷體" w:eastAsia="標楷體" w:hAnsi="標楷體" w:cs="新細明體"/>
              </w:rPr>
            </w:pPr>
            <w:r>
              <w:rPr>
                <w:rFonts w:ascii="標楷體" w:eastAsia="標楷體" w:hAnsi="標楷體" w:hint="eastAsia"/>
              </w:rPr>
              <w:lastRenderedPageBreak/>
              <w:t>24</w:t>
            </w:r>
          </w:p>
        </w:tc>
        <w:tc>
          <w:tcPr>
            <w:tcW w:w="4819" w:type="dxa"/>
            <w:tcBorders>
              <w:top w:val="nil"/>
              <w:left w:val="nil"/>
              <w:bottom w:val="single" w:sz="4" w:space="0" w:color="auto"/>
              <w:right w:val="single" w:sz="4" w:space="0" w:color="auto"/>
            </w:tcBorders>
            <w:shd w:val="clear" w:color="auto" w:fill="auto"/>
            <w:noWrap/>
            <w:vAlign w:val="center"/>
          </w:tcPr>
          <w:p w14:paraId="498847A1" w14:textId="77777777" w:rsidR="005A50AB" w:rsidRDefault="005A50AB" w:rsidP="007E2411">
            <w:pPr>
              <w:rPr>
                <w:rFonts w:ascii="標楷體" w:eastAsia="標楷體" w:hAnsi="標楷體" w:cs="新細明體"/>
              </w:rPr>
            </w:pPr>
            <w:r>
              <w:rPr>
                <w:rFonts w:ascii="標楷體" w:eastAsia="標楷體" w:hAnsi="標楷體" w:hint="eastAsia"/>
              </w:rPr>
              <w:t>沖催收法務費</w:t>
            </w:r>
          </w:p>
        </w:tc>
      </w:tr>
      <w:tr w:rsidR="005A50AB" w:rsidRPr="00543E73" w14:paraId="705350FC"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6A75255" w14:textId="77777777" w:rsidR="005A50AB" w:rsidRDefault="005A50AB" w:rsidP="007E2411">
            <w:pPr>
              <w:rPr>
                <w:rFonts w:ascii="標楷體" w:eastAsia="標楷體" w:hAnsi="標楷體" w:cs="新細明體"/>
              </w:rPr>
            </w:pPr>
            <w:r>
              <w:rPr>
                <w:rFonts w:ascii="標楷體" w:eastAsia="標楷體" w:hAnsi="標楷體" w:hint="eastAsia"/>
              </w:rPr>
              <w:t>25</w:t>
            </w:r>
          </w:p>
        </w:tc>
        <w:tc>
          <w:tcPr>
            <w:tcW w:w="4819" w:type="dxa"/>
            <w:tcBorders>
              <w:top w:val="nil"/>
              <w:left w:val="nil"/>
              <w:bottom w:val="single" w:sz="4" w:space="0" w:color="auto"/>
              <w:right w:val="single" w:sz="4" w:space="0" w:color="auto"/>
            </w:tcBorders>
            <w:shd w:val="clear" w:color="auto" w:fill="auto"/>
            <w:noWrap/>
            <w:vAlign w:val="center"/>
          </w:tcPr>
          <w:p w14:paraId="1C0E6C09" w14:textId="77777777" w:rsidR="005A50AB" w:rsidRDefault="005A50AB" w:rsidP="007E2411">
            <w:pPr>
              <w:rPr>
                <w:rFonts w:ascii="標楷體" w:eastAsia="標楷體" w:hAnsi="標楷體" w:cs="新細明體"/>
              </w:rPr>
            </w:pPr>
            <w:r>
              <w:rPr>
                <w:rFonts w:ascii="標楷體" w:eastAsia="標楷體" w:hAnsi="標楷體" w:hint="eastAsia"/>
              </w:rPr>
              <w:t>沖催收火險費</w:t>
            </w:r>
          </w:p>
        </w:tc>
      </w:tr>
      <w:tr w:rsidR="005A50AB" w:rsidRPr="00543E73" w14:paraId="6CDA55A2"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756CAD5" w14:textId="77777777" w:rsidR="005A50AB" w:rsidRDefault="005A50AB" w:rsidP="007E2411">
            <w:pPr>
              <w:rPr>
                <w:rFonts w:ascii="標楷體" w:eastAsia="標楷體" w:hAnsi="標楷體" w:cs="新細明體"/>
              </w:rPr>
            </w:pPr>
            <w:r>
              <w:rPr>
                <w:rFonts w:ascii="標楷體" w:eastAsia="標楷體" w:hAnsi="標楷體" w:hint="eastAsia"/>
              </w:rPr>
              <w:t>27</w:t>
            </w:r>
          </w:p>
        </w:tc>
        <w:tc>
          <w:tcPr>
            <w:tcW w:w="4819" w:type="dxa"/>
            <w:tcBorders>
              <w:top w:val="nil"/>
              <w:left w:val="nil"/>
              <w:bottom w:val="single" w:sz="4" w:space="0" w:color="auto"/>
              <w:right w:val="single" w:sz="4" w:space="0" w:color="auto"/>
            </w:tcBorders>
            <w:shd w:val="clear" w:color="auto" w:fill="auto"/>
            <w:noWrap/>
            <w:vAlign w:val="center"/>
          </w:tcPr>
          <w:p w14:paraId="67B02DCF" w14:textId="77777777" w:rsidR="005A50AB" w:rsidRDefault="005A50AB" w:rsidP="007E2411">
            <w:pPr>
              <w:rPr>
                <w:rFonts w:ascii="標楷體" w:eastAsia="標楷體" w:hAnsi="標楷體" w:cs="新細明體"/>
              </w:rPr>
            </w:pPr>
            <w:r>
              <w:rPr>
                <w:rFonts w:ascii="標楷體" w:eastAsia="標楷體" w:hAnsi="標楷體" w:hint="eastAsia"/>
              </w:rPr>
              <w:t>沖聯貸費用</w:t>
            </w:r>
          </w:p>
        </w:tc>
      </w:tr>
      <w:tr w:rsidR="005A50AB" w:rsidRPr="00543E73" w14:paraId="3138C3C3"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0F141639" w14:textId="77777777" w:rsidR="005A50AB" w:rsidRDefault="005A50AB" w:rsidP="007E2411">
            <w:pPr>
              <w:rPr>
                <w:rFonts w:ascii="標楷體" w:eastAsia="標楷體" w:hAnsi="標楷體" w:cs="新細明體"/>
              </w:rPr>
            </w:pPr>
            <w:r>
              <w:rPr>
                <w:rFonts w:ascii="標楷體" w:eastAsia="標楷體" w:hAnsi="標楷體" w:hint="eastAsia"/>
              </w:rPr>
              <w:t>29</w:t>
            </w:r>
          </w:p>
        </w:tc>
        <w:tc>
          <w:tcPr>
            <w:tcW w:w="4819" w:type="dxa"/>
            <w:tcBorders>
              <w:top w:val="nil"/>
              <w:left w:val="nil"/>
              <w:bottom w:val="single" w:sz="4" w:space="0" w:color="auto"/>
              <w:right w:val="single" w:sz="4" w:space="0" w:color="auto"/>
            </w:tcBorders>
            <w:shd w:val="clear" w:color="auto" w:fill="auto"/>
            <w:noWrap/>
            <w:vAlign w:val="center"/>
          </w:tcPr>
          <w:p w14:paraId="10A5519E" w14:textId="77777777" w:rsidR="005A50AB" w:rsidRDefault="005A50AB" w:rsidP="007E2411">
            <w:pPr>
              <w:rPr>
                <w:rFonts w:ascii="標楷體" w:eastAsia="標楷體" w:hAnsi="標楷體" w:cs="新細明體"/>
              </w:rPr>
            </w:pPr>
            <w:r>
              <w:rPr>
                <w:rFonts w:ascii="標楷體" w:eastAsia="標楷體" w:hAnsi="標楷體" w:hint="eastAsia"/>
              </w:rPr>
              <w:t>貸後契變手續費</w:t>
            </w:r>
          </w:p>
        </w:tc>
      </w:tr>
    </w:tbl>
    <w:p w14:paraId="69BACD81" w14:textId="77777777" w:rsidR="005A50AB" w:rsidRDefault="005A50AB" w:rsidP="005A50AB">
      <w:pPr>
        <w:tabs>
          <w:tab w:val="left" w:pos="788"/>
        </w:tabs>
        <w:ind w:leftChars="300" w:left="720"/>
        <w:rPr>
          <w:rFonts w:ascii="標楷體" w:eastAsia="標楷體" w:hAnsi="標楷體"/>
        </w:rPr>
      </w:pPr>
    </w:p>
    <w:p w14:paraId="25DD002A" w14:textId="51C0AEB5" w:rsidR="005A50AB" w:rsidRDefault="005A50AB" w:rsidP="00894D7B">
      <w:pPr>
        <w:numPr>
          <w:ilvl w:val="0"/>
          <w:numId w:val="14"/>
        </w:numPr>
        <w:rPr>
          <w:rFonts w:ascii="標楷體" w:eastAsia="標楷體" w:hAnsi="標楷體"/>
        </w:rPr>
      </w:pPr>
      <w:r w:rsidRPr="00CE193A">
        <w:rPr>
          <w:rFonts w:ascii="標楷體" w:eastAsia="標楷體" w:hAnsi="標楷體" w:hint="eastAsia"/>
        </w:rPr>
        <w:t>結案區分</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5A50AB" w:rsidRPr="00CE193A" w14:paraId="29476BE2" w14:textId="77777777" w:rsidTr="0022279A">
        <w:trPr>
          <w:trHeight w:val="340"/>
          <w:tblHeader/>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A5C0F98" w14:textId="77777777" w:rsidR="005A50AB" w:rsidRPr="00CE193A" w:rsidRDefault="005A50AB" w:rsidP="007E2411">
            <w:pPr>
              <w:widowControl/>
              <w:rPr>
                <w:rFonts w:ascii="標楷體" w:eastAsia="標楷體" w:hAnsi="標楷體" w:cs="新細明體"/>
                <w:kern w:val="0"/>
              </w:rPr>
            </w:pPr>
            <w:r w:rsidRPr="00CE193A">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28CF06DF" w14:textId="77777777" w:rsidR="005A50AB" w:rsidRPr="00CE193A" w:rsidRDefault="005A50AB" w:rsidP="007E2411">
            <w:pPr>
              <w:widowControl/>
              <w:rPr>
                <w:rFonts w:ascii="標楷體" w:eastAsia="標楷體" w:hAnsi="標楷體" w:cs="新細明體"/>
                <w:kern w:val="0"/>
              </w:rPr>
            </w:pPr>
            <w:r w:rsidRPr="00CE193A">
              <w:rPr>
                <w:rFonts w:ascii="標楷體" w:eastAsia="標楷體" w:hAnsi="標楷體" w:cs="新細明體" w:hint="eastAsia"/>
                <w:kern w:val="0"/>
              </w:rPr>
              <w:t>說明</w:t>
            </w:r>
          </w:p>
        </w:tc>
      </w:tr>
      <w:tr w:rsidR="005A50AB" w:rsidRPr="00CE193A" w14:paraId="2541A701"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340292E5" w14:textId="77777777" w:rsidR="005A50AB" w:rsidRPr="001C0655" w:rsidRDefault="005A50AB" w:rsidP="007E2411">
            <w:pPr>
              <w:rPr>
                <w:rFonts w:ascii="標楷體" w:eastAsia="標楷體" w:hAnsi="標楷體" w:cs="新細明體"/>
              </w:rPr>
            </w:pPr>
            <w:r>
              <w:rPr>
                <w:rFonts w:ascii="標楷體" w:eastAsia="標楷體" w:hAnsi="標楷體" w:hint="eastAsia"/>
              </w:rPr>
              <w:t>0</w:t>
            </w:r>
          </w:p>
        </w:tc>
        <w:tc>
          <w:tcPr>
            <w:tcW w:w="4819" w:type="dxa"/>
            <w:tcBorders>
              <w:top w:val="nil"/>
              <w:left w:val="nil"/>
              <w:bottom w:val="single" w:sz="4" w:space="0" w:color="auto"/>
              <w:right w:val="single" w:sz="4" w:space="0" w:color="auto"/>
            </w:tcBorders>
            <w:shd w:val="clear" w:color="auto" w:fill="auto"/>
            <w:noWrap/>
            <w:vAlign w:val="center"/>
            <w:hideMark/>
          </w:tcPr>
          <w:p w14:paraId="61CA3434" w14:textId="77777777" w:rsidR="005A50AB" w:rsidRPr="001C0655" w:rsidRDefault="005A50AB" w:rsidP="007E2411">
            <w:pPr>
              <w:rPr>
                <w:rFonts w:ascii="標楷體" w:eastAsia="標楷體" w:hAnsi="標楷體" w:cs="新細明體"/>
              </w:rPr>
            </w:pPr>
            <w:r>
              <w:rPr>
                <w:rFonts w:ascii="標楷體" w:eastAsia="標楷體" w:hAnsi="標楷體" w:hint="eastAsia"/>
              </w:rPr>
              <w:t>正常</w:t>
            </w:r>
          </w:p>
        </w:tc>
      </w:tr>
      <w:tr w:rsidR="006076E3" w:rsidRPr="00CE193A" w14:paraId="3C84ABAF"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14560562" w14:textId="4EADB687" w:rsidR="006076E3" w:rsidRDefault="006076E3" w:rsidP="006076E3">
            <w:pPr>
              <w:rPr>
                <w:rFonts w:ascii="標楷體" w:eastAsia="標楷體" w:hAnsi="標楷體"/>
              </w:rPr>
            </w:pPr>
            <w:r>
              <w:rPr>
                <w:rFonts w:ascii="標楷體" w:eastAsia="標楷體" w:hAnsi="標楷體" w:hint="eastAsia"/>
              </w:rPr>
              <w:t>1</w:t>
            </w:r>
          </w:p>
        </w:tc>
        <w:tc>
          <w:tcPr>
            <w:tcW w:w="4819" w:type="dxa"/>
            <w:tcBorders>
              <w:top w:val="nil"/>
              <w:left w:val="nil"/>
              <w:bottom w:val="single" w:sz="4" w:space="0" w:color="auto"/>
              <w:right w:val="single" w:sz="4" w:space="0" w:color="auto"/>
            </w:tcBorders>
            <w:shd w:val="clear" w:color="auto" w:fill="auto"/>
            <w:noWrap/>
          </w:tcPr>
          <w:p w14:paraId="43194BFB" w14:textId="4606546B" w:rsidR="006076E3" w:rsidRPr="006076E3" w:rsidRDefault="006076E3" w:rsidP="006076E3">
            <w:pPr>
              <w:rPr>
                <w:rFonts w:ascii="標楷體" w:eastAsia="標楷體" w:hAnsi="標楷體"/>
              </w:rPr>
            </w:pPr>
            <w:r w:rsidRPr="0022279A">
              <w:rPr>
                <w:rFonts w:ascii="標楷體" w:eastAsia="標楷體" w:hAnsi="標楷體" w:hint="eastAsia"/>
              </w:rPr>
              <w:t>展期</w:t>
            </w:r>
            <w:r w:rsidRPr="0022279A">
              <w:rPr>
                <w:rFonts w:ascii="標楷體" w:eastAsia="標楷體" w:hAnsi="標楷體"/>
              </w:rPr>
              <w:t>-</w:t>
            </w:r>
            <w:r w:rsidRPr="0022279A">
              <w:rPr>
                <w:rFonts w:ascii="標楷體" w:eastAsia="標楷體" w:hAnsi="標楷體" w:hint="eastAsia"/>
              </w:rPr>
              <w:t>一般</w:t>
            </w:r>
          </w:p>
        </w:tc>
      </w:tr>
      <w:tr w:rsidR="006076E3" w:rsidRPr="00CE193A" w14:paraId="12F18EDC"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777D550" w14:textId="38B885B9" w:rsidR="006076E3" w:rsidRDefault="006076E3" w:rsidP="006076E3">
            <w:pPr>
              <w:rPr>
                <w:rFonts w:ascii="標楷體" w:eastAsia="標楷體" w:hAnsi="標楷體"/>
              </w:rPr>
            </w:pPr>
            <w:r>
              <w:rPr>
                <w:rFonts w:ascii="標楷體" w:eastAsia="標楷體" w:hAnsi="標楷體" w:hint="eastAsia"/>
              </w:rPr>
              <w:t>2</w:t>
            </w:r>
          </w:p>
        </w:tc>
        <w:tc>
          <w:tcPr>
            <w:tcW w:w="4819" w:type="dxa"/>
            <w:tcBorders>
              <w:top w:val="nil"/>
              <w:left w:val="nil"/>
              <w:bottom w:val="single" w:sz="4" w:space="0" w:color="auto"/>
              <w:right w:val="single" w:sz="4" w:space="0" w:color="auto"/>
            </w:tcBorders>
            <w:shd w:val="clear" w:color="auto" w:fill="auto"/>
            <w:noWrap/>
          </w:tcPr>
          <w:p w14:paraId="0B3F356F" w14:textId="7BE157F2" w:rsidR="006076E3" w:rsidRPr="006076E3" w:rsidRDefault="006076E3" w:rsidP="006076E3">
            <w:pPr>
              <w:rPr>
                <w:rFonts w:ascii="標楷體" w:eastAsia="標楷體" w:hAnsi="標楷體"/>
              </w:rPr>
            </w:pPr>
            <w:r w:rsidRPr="0022279A">
              <w:rPr>
                <w:rFonts w:ascii="標楷體" w:eastAsia="標楷體" w:hAnsi="標楷體" w:hint="eastAsia"/>
              </w:rPr>
              <w:t>展期</w:t>
            </w:r>
            <w:r w:rsidRPr="0022279A">
              <w:rPr>
                <w:rFonts w:ascii="標楷體" w:eastAsia="標楷體" w:hAnsi="標楷體"/>
              </w:rPr>
              <w:t>-</w:t>
            </w:r>
            <w:r w:rsidRPr="0022279A">
              <w:rPr>
                <w:rFonts w:ascii="標楷體" w:eastAsia="標楷體" w:hAnsi="標楷體" w:hint="eastAsia"/>
              </w:rPr>
              <w:t>協議</w:t>
            </w:r>
          </w:p>
        </w:tc>
      </w:tr>
      <w:tr w:rsidR="005A50AB" w:rsidRPr="00CE193A" w14:paraId="6DD6912B"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62B08B5B" w14:textId="4AFFD398" w:rsidR="005A50AB" w:rsidRPr="001C0655" w:rsidRDefault="006076E3" w:rsidP="007E2411">
            <w:pPr>
              <w:rPr>
                <w:rFonts w:ascii="標楷體" w:eastAsia="標楷體" w:hAnsi="標楷體" w:cs="新細明體"/>
              </w:rPr>
            </w:pPr>
            <w:r>
              <w:rPr>
                <w:rFonts w:ascii="標楷體" w:eastAsia="標楷體" w:hAnsi="標楷體"/>
              </w:rPr>
              <w:t>3</w:t>
            </w:r>
          </w:p>
        </w:tc>
        <w:tc>
          <w:tcPr>
            <w:tcW w:w="4819" w:type="dxa"/>
            <w:tcBorders>
              <w:top w:val="nil"/>
              <w:left w:val="nil"/>
              <w:bottom w:val="single" w:sz="4" w:space="0" w:color="auto"/>
              <w:right w:val="single" w:sz="4" w:space="0" w:color="auto"/>
            </w:tcBorders>
            <w:shd w:val="clear" w:color="auto" w:fill="auto"/>
            <w:noWrap/>
            <w:vAlign w:val="center"/>
            <w:hideMark/>
          </w:tcPr>
          <w:p w14:paraId="29DF1287" w14:textId="77777777" w:rsidR="005A50AB" w:rsidRPr="001C0655" w:rsidRDefault="005A50AB" w:rsidP="007E2411">
            <w:pPr>
              <w:rPr>
                <w:rFonts w:ascii="標楷體" w:eastAsia="標楷體" w:hAnsi="標楷體" w:cs="新細明體"/>
              </w:rPr>
            </w:pPr>
            <w:r>
              <w:rPr>
                <w:rFonts w:ascii="標楷體" w:eastAsia="標楷體" w:hAnsi="標楷體" w:hint="eastAsia"/>
              </w:rPr>
              <w:t>轉催收</w:t>
            </w:r>
          </w:p>
        </w:tc>
      </w:tr>
      <w:tr w:rsidR="005A50AB" w:rsidRPr="00CE193A" w14:paraId="583A70C7"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5B8C0D70" w14:textId="53654F2D" w:rsidR="005A50AB" w:rsidRPr="001C0655" w:rsidRDefault="006076E3" w:rsidP="007E2411">
            <w:pPr>
              <w:rPr>
                <w:rFonts w:ascii="標楷體" w:eastAsia="標楷體" w:hAnsi="標楷體" w:cs="新細明體"/>
              </w:rPr>
            </w:pPr>
            <w:r>
              <w:rPr>
                <w:rFonts w:ascii="標楷體" w:eastAsia="標楷體" w:hAnsi="標楷體"/>
              </w:rPr>
              <w:t>4</w:t>
            </w:r>
          </w:p>
        </w:tc>
        <w:tc>
          <w:tcPr>
            <w:tcW w:w="4819" w:type="dxa"/>
            <w:tcBorders>
              <w:top w:val="nil"/>
              <w:left w:val="nil"/>
              <w:bottom w:val="single" w:sz="4" w:space="0" w:color="auto"/>
              <w:right w:val="single" w:sz="4" w:space="0" w:color="auto"/>
            </w:tcBorders>
            <w:shd w:val="clear" w:color="auto" w:fill="auto"/>
            <w:noWrap/>
            <w:vAlign w:val="center"/>
            <w:hideMark/>
          </w:tcPr>
          <w:p w14:paraId="26EC7468" w14:textId="77777777" w:rsidR="005A50AB" w:rsidRPr="001C0655" w:rsidRDefault="005A50AB" w:rsidP="007E2411">
            <w:pPr>
              <w:rPr>
                <w:rFonts w:ascii="標楷體" w:eastAsia="標楷體" w:hAnsi="標楷體" w:cs="新細明體"/>
              </w:rPr>
            </w:pPr>
            <w:r>
              <w:rPr>
                <w:rFonts w:ascii="標楷體" w:eastAsia="標楷體" w:hAnsi="標楷體" w:hint="eastAsia"/>
              </w:rPr>
              <w:t>催收戶本人清償</w:t>
            </w:r>
          </w:p>
        </w:tc>
      </w:tr>
      <w:tr w:rsidR="005A50AB" w:rsidRPr="00CE193A" w14:paraId="7515A76B"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55056892" w14:textId="709B4CD5" w:rsidR="005A50AB" w:rsidRPr="001C0655" w:rsidRDefault="006076E3" w:rsidP="007E2411">
            <w:pPr>
              <w:rPr>
                <w:rFonts w:ascii="標楷體" w:eastAsia="標楷體" w:hAnsi="標楷體" w:cs="新細明體"/>
              </w:rPr>
            </w:pPr>
            <w:r>
              <w:rPr>
                <w:rFonts w:ascii="標楷體" w:eastAsia="標楷體" w:hAnsi="標楷體"/>
              </w:rPr>
              <w:t>5</w:t>
            </w:r>
          </w:p>
        </w:tc>
        <w:tc>
          <w:tcPr>
            <w:tcW w:w="4819" w:type="dxa"/>
            <w:tcBorders>
              <w:top w:val="nil"/>
              <w:left w:val="nil"/>
              <w:bottom w:val="single" w:sz="4" w:space="0" w:color="auto"/>
              <w:right w:val="single" w:sz="4" w:space="0" w:color="auto"/>
            </w:tcBorders>
            <w:shd w:val="clear" w:color="auto" w:fill="auto"/>
            <w:noWrap/>
            <w:vAlign w:val="center"/>
            <w:hideMark/>
          </w:tcPr>
          <w:p w14:paraId="4B89808E" w14:textId="77777777" w:rsidR="005A50AB" w:rsidRPr="001C0655" w:rsidRDefault="005A50AB" w:rsidP="007E2411">
            <w:pPr>
              <w:rPr>
                <w:rFonts w:ascii="標楷體" w:eastAsia="標楷體" w:hAnsi="標楷體" w:cs="新細明體"/>
              </w:rPr>
            </w:pPr>
            <w:r>
              <w:rPr>
                <w:rFonts w:ascii="標楷體" w:eastAsia="標楷體" w:hAnsi="標楷體" w:hint="eastAsia"/>
              </w:rPr>
              <w:t>催收戶保證人代償</w:t>
            </w:r>
          </w:p>
        </w:tc>
      </w:tr>
      <w:tr w:rsidR="005A50AB" w:rsidRPr="00CE193A" w14:paraId="366C5AB1"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5AC499EC" w14:textId="10DF7F44" w:rsidR="005A50AB" w:rsidRPr="001C0655" w:rsidRDefault="006076E3" w:rsidP="007E2411">
            <w:pPr>
              <w:rPr>
                <w:rFonts w:ascii="標楷體" w:eastAsia="標楷體" w:hAnsi="標楷體" w:cs="新細明體"/>
              </w:rPr>
            </w:pPr>
            <w:r>
              <w:rPr>
                <w:rFonts w:ascii="標楷體" w:eastAsia="標楷體" w:hAnsi="標楷體"/>
              </w:rPr>
              <w:t>6</w:t>
            </w:r>
          </w:p>
        </w:tc>
        <w:tc>
          <w:tcPr>
            <w:tcW w:w="4819" w:type="dxa"/>
            <w:tcBorders>
              <w:top w:val="nil"/>
              <w:left w:val="nil"/>
              <w:bottom w:val="single" w:sz="4" w:space="0" w:color="auto"/>
              <w:right w:val="single" w:sz="4" w:space="0" w:color="auto"/>
            </w:tcBorders>
            <w:shd w:val="clear" w:color="auto" w:fill="auto"/>
            <w:noWrap/>
            <w:vAlign w:val="center"/>
            <w:hideMark/>
          </w:tcPr>
          <w:p w14:paraId="4351DBDC" w14:textId="77777777" w:rsidR="005A50AB" w:rsidRPr="001C0655" w:rsidRDefault="005A50AB" w:rsidP="007E2411">
            <w:pPr>
              <w:rPr>
                <w:rFonts w:ascii="標楷體" w:eastAsia="標楷體" w:hAnsi="標楷體" w:cs="新細明體"/>
              </w:rPr>
            </w:pPr>
            <w:r>
              <w:rPr>
                <w:rFonts w:ascii="標楷體" w:eastAsia="標楷體" w:hAnsi="標楷體" w:hint="eastAsia"/>
              </w:rPr>
              <w:t>催收戶強制執行</w:t>
            </w:r>
          </w:p>
        </w:tc>
      </w:tr>
      <w:tr w:rsidR="005A50AB" w:rsidRPr="00CE193A" w14:paraId="6B7716FB"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75E014FC" w14:textId="69221F27" w:rsidR="005A50AB" w:rsidRPr="001C0655" w:rsidRDefault="006076E3" w:rsidP="007E2411">
            <w:pPr>
              <w:rPr>
                <w:rFonts w:ascii="標楷體" w:eastAsia="標楷體" w:hAnsi="標楷體" w:cs="新細明體"/>
              </w:rPr>
            </w:pPr>
            <w:r>
              <w:rPr>
                <w:rFonts w:ascii="標楷體" w:eastAsia="標楷體" w:hAnsi="標楷體"/>
              </w:rPr>
              <w:t>7</w:t>
            </w:r>
          </w:p>
        </w:tc>
        <w:tc>
          <w:tcPr>
            <w:tcW w:w="4819" w:type="dxa"/>
            <w:tcBorders>
              <w:top w:val="nil"/>
              <w:left w:val="nil"/>
              <w:bottom w:val="single" w:sz="4" w:space="0" w:color="auto"/>
              <w:right w:val="single" w:sz="4" w:space="0" w:color="auto"/>
            </w:tcBorders>
            <w:shd w:val="clear" w:color="auto" w:fill="auto"/>
            <w:noWrap/>
            <w:vAlign w:val="center"/>
            <w:hideMark/>
          </w:tcPr>
          <w:p w14:paraId="3091FBD6" w14:textId="77777777" w:rsidR="005A50AB" w:rsidRPr="001C0655" w:rsidRDefault="005A50AB" w:rsidP="007E2411">
            <w:pPr>
              <w:rPr>
                <w:rFonts w:ascii="標楷體" w:eastAsia="標楷體" w:hAnsi="標楷體" w:cs="新細明體"/>
              </w:rPr>
            </w:pPr>
            <w:r>
              <w:rPr>
                <w:rFonts w:ascii="標楷體" w:eastAsia="標楷體" w:hAnsi="標楷體" w:hint="eastAsia"/>
              </w:rPr>
              <w:t>轉列呆帳</w:t>
            </w:r>
          </w:p>
        </w:tc>
      </w:tr>
      <w:tr w:rsidR="005A50AB" w:rsidRPr="00CE193A" w14:paraId="42CADE85"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52B99E02" w14:textId="5D1217FF" w:rsidR="005A50AB" w:rsidRPr="001C0655" w:rsidRDefault="006076E3" w:rsidP="007E2411">
            <w:pPr>
              <w:rPr>
                <w:rFonts w:ascii="標楷體" w:eastAsia="標楷體" w:hAnsi="標楷體" w:cs="新細明體"/>
              </w:rPr>
            </w:pPr>
            <w:r>
              <w:rPr>
                <w:rFonts w:ascii="標楷體" w:eastAsia="標楷體" w:hAnsi="標楷體"/>
              </w:rPr>
              <w:t>8</w:t>
            </w:r>
          </w:p>
        </w:tc>
        <w:tc>
          <w:tcPr>
            <w:tcW w:w="4819" w:type="dxa"/>
            <w:tcBorders>
              <w:top w:val="nil"/>
              <w:left w:val="nil"/>
              <w:bottom w:val="single" w:sz="4" w:space="0" w:color="auto"/>
              <w:right w:val="single" w:sz="4" w:space="0" w:color="auto"/>
            </w:tcBorders>
            <w:shd w:val="clear" w:color="auto" w:fill="auto"/>
            <w:noWrap/>
            <w:vAlign w:val="center"/>
            <w:hideMark/>
          </w:tcPr>
          <w:p w14:paraId="35EF9243" w14:textId="77777777" w:rsidR="005A50AB" w:rsidRPr="001C0655" w:rsidRDefault="005A50AB" w:rsidP="007E2411">
            <w:pPr>
              <w:rPr>
                <w:rFonts w:ascii="標楷體" w:eastAsia="標楷體" w:hAnsi="標楷體" w:cs="新細明體"/>
              </w:rPr>
            </w:pPr>
            <w:r>
              <w:rPr>
                <w:rFonts w:ascii="標楷體" w:eastAsia="標楷體" w:hAnsi="標楷體" w:hint="eastAsia"/>
              </w:rPr>
              <w:t>催收部分轉呆</w:t>
            </w:r>
          </w:p>
        </w:tc>
      </w:tr>
    </w:tbl>
    <w:p w14:paraId="7BC76769" w14:textId="77777777" w:rsidR="005A50AB" w:rsidRDefault="005A50AB" w:rsidP="005A50AB">
      <w:pPr>
        <w:tabs>
          <w:tab w:val="left" w:pos="788"/>
        </w:tabs>
        <w:ind w:leftChars="300" w:left="720"/>
        <w:rPr>
          <w:rFonts w:ascii="標楷體" w:eastAsia="標楷體" w:hAnsi="標楷體"/>
        </w:rPr>
      </w:pPr>
    </w:p>
    <w:p w14:paraId="2BD711D8" w14:textId="2D9B7640" w:rsidR="005A50AB" w:rsidRDefault="005A50AB" w:rsidP="00894D7B">
      <w:pPr>
        <w:numPr>
          <w:ilvl w:val="0"/>
          <w:numId w:val="14"/>
        </w:numPr>
        <w:rPr>
          <w:rFonts w:ascii="標楷體" w:eastAsia="標楷體" w:hAnsi="標楷體"/>
        </w:rPr>
      </w:pPr>
      <w:r w:rsidRPr="0086228E">
        <w:rPr>
          <w:rFonts w:ascii="標楷體" w:eastAsia="標楷體" w:hAnsi="標楷體" w:hint="eastAsia"/>
        </w:rPr>
        <w:t>服務中心別</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5A50AB" w:rsidRPr="0086228E" w14:paraId="2FEB9E4C" w14:textId="77777777" w:rsidTr="007E2411">
        <w:trPr>
          <w:trHeight w:val="340"/>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4D4581E" w14:textId="77777777" w:rsidR="005A50AB" w:rsidRPr="0086228E" w:rsidRDefault="005A50AB" w:rsidP="007E2411">
            <w:pPr>
              <w:widowControl/>
              <w:rPr>
                <w:rFonts w:ascii="標楷體" w:eastAsia="標楷體" w:hAnsi="標楷體" w:cs="新細明體"/>
                <w:kern w:val="0"/>
              </w:rPr>
            </w:pPr>
            <w:r w:rsidRPr="0086228E">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11457023" w14:textId="77777777" w:rsidR="005A50AB" w:rsidRPr="0086228E" w:rsidRDefault="005A50AB" w:rsidP="007E2411">
            <w:pPr>
              <w:widowControl/>
              <w:rPr>
                <w:rFonts w:ascii="標楷體" w:eastAsia="標楷體" w:hAnsi="標楷體" w:cs="新細明體"/>
                <w:kern w:val="0"/>
              </w:rPr>
            </w:pPr>
            <w:r w:rsidRPr="0086228E">
              <w:rPr>
                <w:rFonts w:ascii="標楷體" w:eastAsia="標楷體" w:hAnsi="標楷體" w:cs="新細明體" w:hint="eastAsia"/>
                <w:kern w:val="0"/>
              </w:rPr>
              <w:t>說明</w:t>
            </w:r>
          </w:p>
        </w:tc>
      </w:tr>
      <w:tr w:rsidR="005A50AB" w:rsidRPr="0086228E" w14:paraId="2B606417"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7D248A32" w14:textId="77777777" w:rsidR="005A50AB" w:rsidRPr="0086228E" w:rsidRDefault="005A50AB" w:rsidP="007E2411">
            <w:pPr>
              <w:widowControl/>
              <w:rPr>
                <w:rFonts w:ascii="標楷體" w:eastAsia="標楷體" w:hAnsi="標楷體" w:cs="新細明體"/>
                <w:kern w:val="0"/>
              </w:rPr>
            </w:pPr>
            <w:r w:rsidRPr="0086228E">
              <w:rPr>
                <w:rFonts w:ascii="標楷體" w:eastAsia="標楷體" w:hAnsi="標楷體" w:cs="新細明體" w:hint="eastAsia"/>
                <w:kern w:val="0"/>
              </w:rPr>
              <w:t>A</w:t>
            </w:r>
          </w:p>
        </w:tc>
        <w:tc>
          <w:tcPr>
            <w:tcW w:w="4819" w:type="dxa"/>
            <w:tcBorders>
              <w:top w:val="nil"/>
              <w:left w:val="nil"/>
              <w:bottom w:val="single" w:sz="4" w:space="0" w:color="auto"/>
              <w:right w:val="single" w:sz="4" w:space="0" w:color="auto"/>
            </w:tcBorders>
            <w:shd w:val="clear" w:color="auto" w:fill="auto"/>
            <w:noWrap/>
            <w:vAlign w:val="center"/>
            <w:hideMark/>
          </w:tcPr>
          <w:p w14:paraId="7DD69007" w14:textId="77777777" w:rsidR="005A50AB" w:rsidRPr="0086228E" w:rsidRDefault="005A50AB" w:rsidP="007E2411">
            <w:pPr>
              <w:widowControl/>
              <w:rPr>
                <w:rFonts w:ascii="標楷體" w:eastAsia="標楷體" w:hAnsi="標楷體" w:cs="新細明體"/>
                <w:kern w:val="0"/>
              </w:rPr>
            </w:pPr>
            <w:r w:rsidRPr="0086228E">
              <w:rPr>
                <w:rFonts w:ascii="標楷體" w:eastAsia="標楷體" w:hAnsi="標楷體" w:cs="新細明體" w:hint="eastAsia"/>
                <w:kern w:val="0"/>
              </w:rPr>
              <w:t>建北</w:t>
            </w:r>
          </w:p>
        </w:tc>
      </w:tr>
      <w:tr w:rsidR="005A50AB" w:rsidRPr="0086228E" w14:paraId="0E6E6119"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2BEC9076" w14:textId="77777777" w:rsidR="005A50AB" w:rsidRPr="0086228E" w:rsidRDefault="005A50AB" w:rsidP="007E2411">
            <w:pPr>
              <w:widowControl/>
              <w:rPr>
                <w:rFonts w:ascii="標楷體" w:eastAsia="標楷體" w:hAnsi="標楷體" w:cs="新細明體"/>
                <w:kern w:val="0"/>
              </w:rPr>
            </w:pPr>
            <w:r w:rsidRPr="0086228E">
              <w:rPr>
                <w:rFonts w:ascii="標楷體" w:eastAsia="標楷體" w:hAnsi="標楷體" w:cs="新細明體" w:hint="eastAsia"/>
                <w:kern w:val="0"/>
              </w:rPr>
              <w:t>B</w:t>
            </w:r>
          </w:p>
        </w:tc>
        <w:tc>
          <w:tcPr>
            <w:tcW w:w="4819" w:type="dxa"/>
            <w:tcBorders>
              <w:top w:val="nil"/>
              <w:left w:val="nil"/>
              <w:bottom w:val="single" w:sz="4" w:space="0" w:color="auto"/>
              <w:right w:val="single" w:sz="4" w:space="0" w:color="auto"/>
            </w:tcBorders>
            <w:shd w:val="clear" w:color="auto" w:fill="auto"/>
            <w:noWrap/>
            <w:vAlign w:val="center"/>
            <w:hideMark/>
          </w:tcPr>
          <w:p w14:paraId="2D6ECAFF" w14:textId="77777777" w:rsidR="005A50AB" w:rsidRPr="0086228E" w:rsidRDefault="005A50AB" w:rsidP="007E2411">
            <w:pPr>
              <w:widowControl/>
              <w:rPr>
                <w:rFonts w:ascii="標楷體" w:eastAsia="標楷體" w:hAnsi="標楷體" w:cs="新細明體"/>
                <w:kern w:val="0"/>
              </w:rPr>
            </w:pPr>
            <w:r w:rsidRPr="0086228E">
              <w:rPr>
                <w:rFonts w:ascii="標楷體" w:eastAsia="標楷體" w:hAnsi="標楷體" w:cs="新細明體" w:hint="eastAsia"/>
                <w:kern w:val="0"/>
              </w:rPr>
              <w:t>台中</w:t>
            </w:r>
          </w:p>
        </w:tc>
      </w:tr>
      <w:tr w:rsidR="005A50AB" w:rsidRPr="0086228E" w14:paraId="7D2A18F0"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3B8FA1FF" w14:textId="77777777" w:rsidR="005A50AB" w:rsidRPr="0086228E" w:rsidRDefault="005A50AB" w:rsidP="007E2411">
            <w:pPr>
              <w:widowControl/>
              <w:rPr>
                <w:rFonts w:ascii="標楷體" w:eastAsia="標楷體" w:hAnsi="標楷體" w:cs="新細明體"/>
                <w:kern w:val="0"/>
              </w:rPr>
            </w:pPr>
            <w:r w:rsidRPr="0086228E">
              <w:rPr>
                <w:rFonts w:ascii="標楷體" w:eastAsia="標楷體" w:hAnsi="標楷體" w:cs="新細明體" w:hint="eastAsia"/>
                <w:kern w:val="0"/>
              </w:rPr>
              <w:t>D</w:t>
            </w:r>
          </w:p>
        </w:tc>
        <w:tc>
          <w:tcPr>
            <w:tcW w:w="4819" w:type="dxa"/>
            <w:tcBorders>
              <w:top w:val="nil"/>
              <w:left w:val="nil"/>
              <w:bottom w:val="single" w:sz="4" w:space="0" w:color="auto"/>
              <w:right w:val="single" w:sz="4" w:space="0" w:color="auto"/>
            </w:tcBorders>
            <w:shd w:val="clear" w:color="auto" w:fill="auto"/>
            <w:noWrap/>
            <w:vAlign w:val="center"/>
            <w:hideMark/>
          </w:tcPr>
          <w:p w14:paraId="10468A08" w14:textId="77777777" w:rsidR="005A50AB" w:rsidRPr="0086228E" w:rsidRDefault="005A50AB" w:rsidP="007E2411">
            <w:pPr>
              <w:widowControl/>
              <w:rPr>
                <w:rFonts w:ascii="標楷體" w:eastAsia="標楷體" w:hAnsi="標楷體" w:cs="新細明體"/>
                <w:kern w:val="0"/>
              </w:rPr>
            </w:pPr>
            <w:r w:rsidRPr="0086228E">
              <w:rPr>
                <w:rFonts w:ascii="標楷體" w:eastAsia="標楷體" w:hAnsi="標楷體" w:cs="新細明體" w:hint="eastAsia"/>
                <w:kern w:val="0"/>
              </w:rPr>
              <w:t>台南</w:t>
            </w:r>
          </w:p>
        </w:tc>
      </w:tr>
      <w:tr w:rsidR="005A50AB" w:rsidRPr="0086228E" w14:paraId="78361231"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530BACB1" w14:textId="77777777" w:rsidR="005A50AB" w:rsidRPr="0086228E" w:rsidRDefault="005A50AB" w:rsidP="007E2411">
            <w:pPr>
              <w:widowControl/>
              <w:rPr>
                <w:rFonts w:ascii="標楷體" w:eastAsia="標楷體" w:hAnsi="標楷體" w:cs="新細明體"/>
                <w:kern w:val="0"/>
              </w:rPr>
            </w:pPr>
            <w:r w:rsidRPr="0086228E">
              <w:rPr>
                <w:rFonts w:ascii="標楷體" w:eastAsia="標楷體" w:hAnsi="標楷體" w:cs="新細明體" w:hint="eastAsia"/>
                <w:kern w:val="0"/>
              </w:rPr>
              <w:t>E</w:t>
            </w:r>
          </w:p>
        </w:tc>
        <w:tc>
          <w:tcPr>
            <w:tcW w:w="4819" w:type="dxa"/>
            <w:tcBorders>
              <w:top w:val="nil"/>
              <w:left w:val="nil"/>
              <w:bottom w:val="single" w:sz="4" w:space="0" w:color="auto"/>
              <w:right w:val="single" w:sz="4" w:space="0" w:color="auto"/>
            </w:tcBorders>
            <w:shd w:val="clear" w:color="auto" w:fill="auto"/>
            <w:noWrap/>
            <w:vAlign w:val="center"/>
            <w:hideMark/>
          </w:tcPr>
          <w:p w14:paraId="01ECE5BC" w14:textId="77777777" w:rsidR="005A50AB" w:rsidRPr="0086228E" w:rsidRDefault="005A50AB" w:rsidP="007E2411">
            <w:pPr>
              <w:widowControl/>
              <w:rPr>
                <w:rFonts w:ascii="標楷體" w:eastAsia="標楷體" w:hAnsi="標楷體" w:cs="新細明體"/>
                <w:kern w:val="0"/>
              </w:rPr>
            </w:pPr>
            <w:r w:rsidRPr="0086228E">
              <w:rPr>
                <w:rFonts w:ascii="標楷體" w:eastAsia="標楷體" w:hAnsi="標楷體" w:cs="新細明體" w:hint="eastAsia"/>
                <w:kern w:val="0"/>
              </w:rPr>
              <w:t>高雄</w:t>
            </w:r>
          </w:p>
        </w:tc>
      </w:tr>
      <w:tr w:rsidR="005A50AB" w:rsidRPr="0086228E" w14:paraId="49A4AB9E"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4D64EB25" w14:textId="77777777" w:rsidR="005A50AB" w:rsidRPr="0086228E" w:rsidRDefault="005A50AB" w:rsidP="007E2411">
            <w:pPr>
              <w:widowControl/>
              <w:rPr>
                <w:rFonts w:ascii="標楷體" w:eastAsia="標楷體" w:hAnsi="標楷體" w:cs="新細明體"/>
                <w:kern w:val="0"/>
              </w:rPr>
            </w:pPr>
            <w:r w:rsidRPr="0086228E">
              <w:rPr>
                <w:rFonts w:ascii="標楷體" w:eastAsia="標楷體" w:hAnsi="標楷體" w:cs="新細明體" w:hint="eastAsia"/>
                <w:kern w:val="0"/>
              </w:rPr>
              <w:t>F</w:t>
            </w:r>
          </w:p>
        </w:tc>
        <w:tc>
          <w:tcPr>
            <w:tcW w:w="4819" w:type="dxa"/>
            <w:tcBorders>
              <w:top w:val="nil"/>
              <w:left w:val="nil"/>
              <w:bottom w:val="single" w:sz="4" w:space="0" w:color="auto"/>
              <w:right w:val="single" w:sz="4" w:space="0" w:color="auto"/>
            </w:tcBorders>
            <w:shd w:val="clear" w:color="auto" w:fill="auto"/>
            <w:noWrap/>
            <w:vAlign w:val="center"/>
            <w:hideMark/>
          </w:tcPr>
          <w:p w14:paraId="339DD943" w14:textId="77777777" w:rsidR="005A50AB" w:rsidRPr="0086228E" w:rsidRDefault="005A50AB" w:rsidP="007E2411">
            <w:pPr>
              <w:widowControl/>
              <w:rPr>
                <w:rFonts w:ascii="標楷體" w:eastAsia="標楷體" w:hAnsi="標楷體" w:cs="新細明體"/>
                <w:kern w:val="0"/>
              </w:rPr>
            </w:pPr>
            <w:r w:rsidRPr="0086228E">
              <w:rPr>
                <w:rFonts w:ascii="標楷體" w:eastAsia="標楷體" w:hAnsi="標楷體" w:cs="新細明體" w:hint="eastAsia"/>
                <w:kern w:val="0"/>
              </w:rPr>
              <w:t>板橋</w:t>
            </w:r>
          </w:p>
        </w:tc>
      </w:tr>
      <w:tr w:rsidR="005A50AB" w:rsidRPr="0086228E" w14:paraId="6B0614CC"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4D58A2CA" w14:textId="77777777" w:rsidR="005A50AB" w:rsidRPr="0086228E" w:rsidRDefault="005A50AB" w:rsidP="007E2411">
            <w:pPr>
              <w:widowControl/>
              <w:rPr>
                <w:rFonts w:ascii="標楷體" w:eastAsia="標楷體" w:hAnsi="標楷體" w:cs="新細明體"/>
                <w:kern w:val="0"/>
              </w:rPr>
            </w:pPr>
            <w:r w:rsidRPr="0086228E">
              <w:rPr>
                <w:rFonts w:ascii="標楷體" w:eastAsia="標楷體" w:hAnsi="標楷體" w:cs="新細明體" w:hint="eastAsia"/>
                <w:kern w:val="0"/>
              </w:rPr>
              <w:t>H</w:t>
            </w:r>
          </w:p>
        </w:tc>
        <w:tc>
          <w:tcPr>
            <w:tcW w:w="4819" w:type="dxa"/>
            <w:tcBorders>
              <w:top w:val="nil"/>
              <w:left w:val="nil"/>
              <w:bottom w:val="single" w:sz="4" w:space="0" w:color="auto"/>
              <w:right w:val="single" w:sz="4" w:space="0" w:color="auto"/>
            </w:tcBorders>
            <w:shd w:val="clear" w:color="auto" w:fill="auto"/>
            <w:noWrap/>
            <w:vAlign w:val="center"/>
            <w:hideMark/>
          </w:tcPr>
          <w:p w14:paraId="5C6A09C8" w14:textId="77777777" w:rsidR="005A50AB" w:rsidRPr="0086228E" w:rsidRDefault="005A50AB" w:rsidP="007E2411">
            <w:pPr>
              <w:widowControl/>
              <w:rPr>
                <w:rFonts w:ascii="標楷體" w:eastAsia="標楷體" w:hAnsi="標楷體" w:cs="新細明體"/>
                <w:kern w:val="0"/>
              </w:rPr>
            </w:pPr>
            <w:r w:rsidRPr="0086228E">
              <w:rPr>
                <w:rFonts w:ascii="標楷體" w:eastAsia="標楷體" w:hAnsi="標楷體" w:cs="新細明體" w:hint="eastAsia"/>
                <w:kern w:val="0"/>
              </w:rPr>
              <w:t>桃園</w:t>
            </w:r>
          </w:p>
        </w:tc>
      </w:tr>
      <w:tr w:rsidR="005A50AB" w:rsidRPr="0086228E" w14:paraId="0A9E6187"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6358B976" w14:textId="77777777" w:rsidR="005A50AB" w:rsidRPr="0086228E" w:rsidRDefault="005A50AB" w:rsidP="007E2411">
            <w:pPr>
              <w:widowControl/>
              <w:rPr>
                <w:rFonts w:ascii="標楷體" w:eastAsia="標楷體" w:hAnsi="標楷體" w:cs="新細明體"/>
                <w:kern w:val="0"/>
              </w:rPr>
            </w:pPr>
            <w:r w:rsidRPr="0086228E">
              <w:rPr>
                <w:rFonts w:ascii="標楷體" w:eastAsia="標楷體" w:hAnsi="標楷體" w:cs="新細明體" w:hint="eastAsia"/>
                <w:kern w:val="0"/>
              </w:rPr>
              <w:t>N</w:t>
            </w:r>
          </w:p>
        </w:tc>
        <w:tc>
          <w:tcPr>
            <w:tcW w:w="4819" w:type="dxa"/>
            <w:tcBorders>
              <w:top w:val="nil"/>
              <w:left w:val="nil"/>
              <w:bottom w:val="single" w:sz="4" w:space="0" w:color="auto"/>
              <w:right w:val="single" w:sz="4" w:space="0" w:color="auto"/>
            </w:tcBorders>
            <w:shd w:val="clear" w:color="auto" w:fill="auto"/>
            <w:noWrap/>
            <w:vAlign w:val="center"/>
            <w:hideMark/>
          </w:tcPr>
          <w:p w14:paraId="5DCFDEAC" w14:textId="77777777" w:rsidR="005A50AB" w:rsidRPr="0086228E" w:rsidRDefault="005A50AB" w:rsidP="007E2411">
            <w:pPr>
              <w:widowControl/>
              <w:rPr>
                <w:rFonts w:ascii="標楷體" w:eastAsia="標楷體" w:hAnsi="標楷體" w:cs="新細明體"/>
                <w:kern w:val="0"/>
              </w:rPr>
            </w:pPr>
            <w:r w:rsidRPr="0086228E">
              <w:rPr>
                <w:rFonts w:ascii="標楷體" w:eastAsia="標楷體" w:hAnsi="標楷體" w:cs="新細明體" w:hint="eastAsia"/>
                <w:kern w:val="0"/>
              </w:rPr>
              <w:t>彰化</w:t>
            </w:r>
          </w:p>
        </w:tc>
      </w:tr>
      <w:tr w:rsidR="005A50AB" w:rsidRPr="0086228E" w14:paraId="39D42CD3"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791020E0" w14:textId="77777777" w:rsidR="005A50AB" w:rsidRPr="0086228E" w:rsidRDefault="005A50AB" w:rsidP="007E2411">
            <w:pPr>
              <w:widowControl/>
              <w:rPr>
                <w:rFonts w:ascii="標楷體" w:eastAsia="標楷體" w:hAnsi="標楷體" w:cs="新細明體"/>
                <w:kern w:val="0"/>
              </w:rPr>
            </w:pPr>
            <w:r w:rsidRPr="0086228E">
              <w:rPr>
                <w:rFonts w:ascii="標楷體" w:eastAsia="標楷體" w:hAnsi="標楷體" w:cs="新細明體" w:hint="eastAsia"/>
                <w:kern w:val="0"/>
              </w:rPr>
              <w:t>Y</w:t>
            </w:r>
          </w:p>
        </w:tc>
        <w:tc>
          <w:tcPr>
            <w:tcW w:w="4819" w:type="dxa"/>
            <w:tcBorders>
              <w:top w:val="nil"/>
              <w:left w:val="nil"/>
              <w:bottom w:val="single" w:sz="4" w:space="0" w:color="auto"/>
              <w:right w:val="single" w:sz="4" w:space="0" w:color="auto"/>
            </w:tcBorders>
            <w:shd w:val="clear" w:color="auto" w:fill="auto"/>
            <w:noWrap/>
            <w:vAlign w:val="center"/>
            <w:hideMark/>
          </w:tcPr>
          <w:p w14:paraId="7ACA3159" w14:textId="77777777" w:rsidR="005A50AB" w:rsidRPr="0086228E" w:rsidRDefault="005A50AB" w:rsidP="007E2411">
            <w:pPr>
              <w:widowControl/>
              <w:rPr>
                <w:rFonts w:ascii="標楷體" w:eastAsia="標楷體" w:hAnsi="標楷體" w:cs="新細明體"/>
                <w:kern w:val="0"/>
              </w:rPr>
            </w:pPr>
            <w:r w:rsidRPr="0086228E">
              <w:rPr>
                <w:rFonts w:ascii="標楷體" w:eastAsia="標楷體" w:hAnsi="標楷體" w:cs="新細明體" w:hint="eastAsia"/>
                <w:kern w:val="0"/>
              </w:rPr>
              <w:t>站前</w:t>
            </w:r>
          </w:p>
        </w:tc>
      </w:tr>
    </w:tbl>
    <w:p w14:paraId="1BC8807C" w14:textId="77777777" w:rsidR="005A50AB" w:rsidRDefault="005A50AB" w:rsidP="005A50AB">
      <w:pPr>
        <w:tabs>
          <w:tab w:val="left" w:pos="788"/>
        </w:tabs>
        <w:ind w:leftChars="300" w:left="720"/>
        <w:rPr>
          <w:rFonts w:ascii="標楷體" w:eastAsia="標楷體" w:hAnsi="標楷體"/>
        </w:rPr>
      </w:pPr>
    </w:p>
    <w:p w14:paraId="66DA5B67" w14:textId="0E39F73B" w:rsidR="005A50AB" w:rsidRPr="00543E73" w:rsidRDefault="005A50AB" w:rsidP="00894D7B">
      <w:pPr>
        <w:numPr>
          <w:ilvl w:val="0"/>
          <w:numId w:val="14"/>
        </w:numPr>
        <w:rPr>
          <w:rFonts w:ascii="標楷體" w:eastAsia="標楷體" w:hAnsi="標楷體"/>
        </w:rPr>
      </w:pPr>
      <w:r w:rsidRPr="005934E4">
        <w:rPr>
          <w:rFonts w:ascii="標楷體" w:eastAsia="標楷體" w:hAnsi="標楷體" w:hint="eastAsia"/>
        </w:rPr>
        <w:t>支票用途</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5A50AB" w:rsidRPr="00543E73" w14:paraId="0138345A" w14:textId="77777777" w:rsidTr="007E2411">
        <w:trPr>
          <w:trHeight w:val="340"/>
          <w:tblHeader/>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1F173E7" w14:textId="77777777" w:rsidR="005A50AB" w:rsidRPr="00543E73" w:rsidRDefault="005A50AB" w:rsidP="007E2411">
            <w:pPr>
              <w:widowControl/>
              <w:rPr>
                <w:rFonts w:ascii="標楷體" w:eastAsia="標楷體" w:hAnsi="標楷體" w:cs="新細明體"/>
                <w:kern w:val="0"/>
              </w:rPr>
            </w:pPr>
            <w:r w:rsidRPr="00543E73">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06F85DEE" w14:textId="77777777" w:rsidR="005A50AB" w:rsidRPr="00543E73" w:rsidRDefault="005A50AB" w:rsidP="007E2411">
            <w:pPr>
              <w:widowControl/>
              <w:rPr>
                <w:rFonts w:ascii="標楷體" w:eastAsia="標楷體" w:hAnsi="標楷體" w:cs="新細明體"/>
                <w:kern w:val="0"/>
              </w:rPr>
            </w:pPr>
            <w:r w:rsidRPr="00543E73">
              <w:rPr>
                <w:rFonts w:ascii="標楷體" w:eastAsia="標楷體" w:hAnsi="標楷體" w:cs="新細明體" w:hint="eastAsia"/>
                <w:kern w:val="0"/>
              </w:rPr>
              <w:t>說明</w:t>
            </w:r>
          </w:p>
        </w:tc>
      </w:tr>
      <w:tr w:rsidR="005A50AB" w:rsidRPr="00543E73" w14:paraId="60DD9E0C"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643D1FB5" w14:textId="77777777" w:rsidR="005A50AB" w:rsidRDefault="005A50AB" w:rsidP="007E2411">
            <w:pPr>
              <w:rPr>
                <w:rFonts w:ascii="標楷體" w:eastAsia="標楷體" w:hAnsi="標楷體" w:cs="新細明體"/>
              </w:rPr>
            </w:pPr>
            <w:r>
              <w:rPr>
                <w:rFonts w:ascii="標楷體" w:eastAsia="標楷體" w:hAnsi="標楷體" w:hint="eastAsia"/>
              </w:rPr>
              <w:t>01</w:t>
            </w:r>
          </w:p>
        </w:tc>
        <w:tc>
          <w:tcPr>
            <w:tcW w:w="4819" w:type="dxa"/>
            <w:tcBorders>
              <w:top w:val="nil"/>
              <w:left w:val="nil"/>
              <w:bottom w:val="single" w:sz="4" w:space="0" w:color="auto"/>
              <w:right w:val="single" w:sz="4" w:space="0" w:color="auto"/>
            </w:tcBorders>
            <w:shd w:val="clear" w:color="auto" w:fill="auto"/>
            <w:noWrap/>
            <w:vAlign w:val="center"/>
          </w:tcPr>
          <w:p w14:paraId="17F659BE" w14:textId="77777777" w:rsidR="005A50AB" w:rsidRDefault="005A50AB" w:rsidP="007E2411">
            <w:pPr>
              <w:rPr>
                <w:rFonts w:ascii="標楷體" w:eastAsia="標楷體" w:hAnsi="標楷體" w:cs="新細明體"/>
              </w:rPr>
            </w:pPr>
            <w:r>
              <w:rPr>
                <w:rFonts w:ascii="標楷體" w:eastAsia="標楷體" w:hAnsi="標楷體" w:hint="eastAsia"/>
              </w:rPr>
              <w:t>期款</w:t>
            </w:r>
          </w:p>
        </w:tc>
      </w:tr>
      <w:tr w:rsidR="005A50AB" w:rsidRPr="00543E73" w14:paraId="6CC0205A"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1050BE6" w14:textId="77777777" w:rsidR="005A50AB" w:rsidRDefault="005A50AB" w:rsidP="007E2411">
            <w:pPr>
              <w:rPr>
                <w:rFonts w:ascii="標楷體" w:eastAsia="標楷體" w:hAnsi="標楷體" w:cs="新細明體"/>
              </w:rPr>
            </w:pPr>
            <w:r>
              <w:rPr>
                <w:rFonts w:ascii="標楷體" w:eastAsia="標楷體" w:hAnsi="標楷體" w:hint="eastAsia"/>
              </w:rPr>
              <w:t>02</w:t>
            </w:r>
          </w:p>
        </w:tc>
        <w:tc>
          <w:tcPr>
            <w:tcW w:w="4819" w:type="dxa"/>
            <w:tcBorders>
              <w:top w:val="nil"/>
              <w:left w:val="nil"/>
              <w:bottom w:val="single" w:sz="4" w:space="0" w:color="auto"/>
              <w:right w:val="single" w:sz="4" w:space="0" w:color="auto"/>
            </w:tcBorders>
            <w:shd w:val="clear" w:color="auto" w:fill="auto"/>
            <w:noWrap/>
            <w:vAlign w:val="center"/>
          </w:tcPr>
          <w:p w14:paraId="29A652B8" w14:textId="77777777" w:rsidR="005A50AB" w:rsidRDefault="005A50AB" w:rsidP="007E2411">
            <w:pPr>
              <w:rPr>
                <w:rFonts w:ascii="標楷體" w:eastAsia="標楷體" w:hAnsi="標楷體" w:cs="新細明體"/>
              </w:rPr>
            </w:pPr>
            <w:r>
              <w:rPr>
                <w:rFonts w:ascii="標楷體" w:eastAsia="標楷體" w:hAnsi="標楷體" w:hint="eastAsia"/>
              </w:rPr>
              <w:t>部分償還</w:t>
            </w:r>
          </w:p>
        </w:tc>
      </w:tr>
      <w:tr w:rsidR="005A50AB" w:rsidRPr="00543E73" w14:paraId="100EA899"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21A60FCA" w14:textId="77777777" w:rsidR="005A50AB" w:rsidRDefault="005A50AB" w:rsidP="007E2411">
            <w:pPr>
              <w:rPr>
                <w:rFonts w:ascii="標楷體" w:eastAsia="標楷體" w:hAnsi="標楷體" w:cs="新細明體"/>
              </w:rPr>
            </w:pPr>
            <w:r>
              <w:rPr>
                <w:rFonts w:ascii="標楷體" w:eastAsia="標楷體" w:hAnsi="標楷體" w:hint="eastAsia"/>
              </w:rPr>
              <w:t>03</w:t>
            </w:r>
          </w:p>
        </w:tc>
        <w:tc>
          <w:tcPr>
            <w:tcW w:w="4819" w:type="dxa"/>
            <w:tcBorders>
              <w:top w:val="nil"/>
              <w:left w:val="nil"/>
              <w:bottom w:val="single" w:sz="4" w:space="0" w:color="auto"/>
              <w:right w:val="single" w:sz="4" w:space="0" w:color="auto"/>
            </w:tcBorders>
            <w:shd w:val="clear" w:color="auto" w:fill="auto"/>
            <w:noWrap/>
            <w:vAlign w:val="center"/>
          </w:tcPr>
          <w:p w14:paraId="7AB86BDB" w14:textId="77777777" w:rsidR="005A50AB" w:rsidRDefault="005A50AB" w:rsidP="007E2411">
            <w:pPr>
              <w:rPr>
                <w:rFonts w:ascii="標楷體" w:eastAsia="標楷體" w:hAnsi="標楷體" w:cs="新細明體"/>
              </w:rPr>
            </w:pPr>
            <w:r>
              <w:rPr>
                <w:rFonts w:ascii="標楷體" w:eastAsia="標楷體" w:hAnsi="標楷體" w:hint="eastAsia"/>
              </w:rPr>
              <w:t>結案</w:t>
            </w:r>
          </w:p>
        </w:tc>
      </w:tr>
      <w:tr w:rsidR="005A50AB" w:rsidRPr="00543E73" w14:paraId="6A56B516"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1D66A8C3" w14:textId="77777777" w:rsidR="005A50AB" w:rsidRDefault="005A50AB" w:rsidP="007E2411">
            <w:pPr>
              <w:rPr>
                <w:rFonts w:ascii="標楷體" w:eastAsia="標楷體" w:hAnsi="標楷體" w:cs="新細明體"/>
              </w:rPr>
            </w:pPr>
            <w:r>
              <w:rPr>
                <w:rFonts w:ascii="標楷體" w:eastAsia="標楷體" w:hAnsi="標楷體" w:hint="eastAsia"/>
              </w:rPr>
              <w:t>04</w:t>
            </w:r>
          </w:p>
        </w:tc>
        <w:tc>
          <w:tcPr>
            <w:tcW w:w="4819" w:type="dxa"/>
            <w:tcBorders>
              <w:top w:val="nil"/>
              <w:left w:val="nil"/>
              <w:bottom w:val="single" w:sz="4" w:space="0" w:color="auto"/>
              <w:right w:val="single" w:sz="4" w:space="0" w:color="auto"/>
            </w:tcBorders>
            <w:shd w:val="clear" w:color="auto" w:fill="auto"/>
            <w:noWrap/>
            <w:vAlign w:val="center"/>
          </w:tcPr>
          <w:p w14:paraId="0664F6A4" w14:textId="77777777" w:rsidR="005A50AB" w:rsidRDefault="005A50AB" w:rsidP="007E2411">
            <w:pPr>
              <w:rPr>
                <w:rFonts w:ascii="標楷體" w:eastAsia="標楷體" w:hAnsi="標楷體" w:cs="新細明體"/>
              </w:rPr>
            </w:pPr>
            <w:r>
              <w:rPr>
                <w:rFonts w:ascii="標楷體" w:eastAsia="標楷體" w:hAnsi="標楷體" w:hint="eastAsia"/>
              </w:rPr>
              <w:t>帳管費</w:t>
            </w:r>
          </w:p>
        </w:tc>
      </w:tr>
      <w:tr w:rsidR="005A50AB" w:rsidRPr="00543E73" w14:paraId="0F267045"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1B6E0016" w14:textId="77777777" w:rsidR="005A50AB" w:rsidRDefault="005A50AB" w:rsidP="007E2411">
            <w:pPr>
              <w:rPr>
                <w:rFonts w:ascii="標楷體" w:eastAsia="標楷體" w:hAnsi="標楷體" w:cs="新細明體"/>
              </w:rPr>
            </w:pPr>
            <w:r>
              <w:rPr>
                <w:rFonts w:ascii="標楷體" w:eastAsia="標楷體" w:hAnsi="標楷體" w:hint="eastAsia"/>
              </w:rPr>
              <w:t>05</w:t>
            </w:r>
          </w:p>
        </w:tc>
        <w:tc>
          <w:tcPr>
            <w:tcW w:w="4819" w:type="dxa"/>
            <w:tcBorders>
              <w:top w:val="nil"/>
              <w:left w:val="nil"/>
              <w:bottom w:val="single" w:sz="4" w:space="0" w:color="auto"/>
              <w:right w:val="single" w:sz="4" w:space="0" w:color="auto"/>
            </w:tcBorders>
            <w:shd w:val="clear" w:color="auto" w:fill="auto"/>
            <w:noWrap/>
            <w:vAlign w:val="center"/>
          </w:tcPr>
          <w:p w14:paraId="6605FF77" w14:textId="77777777" w:rsidR="005A50AB" w:rsidRDefault="005A50AB" w:rsidP="007E2411">
            <w:pPr>
              <w:rPr>
                <w:rFonts w:ascii="標楷體" w:eastAsia="標楷體" w:hAnsi="標楷體" w:cs="新細明體"/>
              </w:rPr>
            </w:pPr>
            <w:r>
              <w:rPr>
                <w:rFonts w:ascii="標楷體" w:eastAsia="標楷體" w:hAnsi="標楷體" w:hint="eastAsia"/>
              </w:rPr>
              <w:t>火險費</w:t>
            </w:r>
          </w:p>
        </w:tc>
      </w:tr>
      <w:tr w:rsidR="005A50AB" w:rsidRPr="00543E73" w14:paraId="400327AB"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0ADBA18" w14:textId="77777777" w:rsidR="005A50AB" w:rsidRDefault="005A50AB" w:rsidP="007E2411">
            <w:pPr>
              <w:rPr>
                <w:rFonts w:ascii="標楷體" w:eastAsia="標楷體" w:hAnsi="標楷體" w:cs="新細明體"/>
              </w:rPr>
            </w:pPr>
            <w:r>
              <w:rPr>
                <w:rFonts w:ascii="標楷體" w:eastAsia="標楷體" w:hAnsi="標楷體" w:hint="eastAsia"/>
              </w:rPr>
              <w:t>06</w:t>
            </w:r>
          </w:p>
        </w:tc>
        <w:tc>
          <w:tcPr>
            <w:tcW w:w="4819" w:type="dxa"/>
            <w:tcBorders>
              <w:top w:val="nil"/>
              <w:left w:val="nil"/>
              <w:bottom w:val="single" w:sz="4" w:space="0" w:color="auto"/>
              <w:right w:val="single" w:sz="4" w:space="0" w:color="auto"/>
            </w:tcBorders>
            <w:shd w:val="clear" w:color="auto" w:fill="auto"/>
            <w:noWrap/>
            <w:vAlign w:val="center"/>
          </w:tcPr>
          <w:p w14:paraId="33C8F8F2" w14:textId="77777777" w:rsidR="005A50AB" w:rsidRDefault="005A50AB" w:rsidP="007E2411">
            <w:pPr>
              <w:rPr>
                <w:rFonts w:ascii="標楷體" w:eastAsia="標楷體" w:hAnsi="標楷體" w:cs="新細明體"/>
              </w:rPr>
            </w:pPr>
            <w:r>
              <w:rPr>
                <w:rFonts w:ascii="標楷體" w:eastAsia="標楷體" w:hAnsi="標楷體" w:hint="eastAsia"/>
              </w:rPr>
              <w:t>契變手續費</w:t>
            </w:r>
          </w:p>
        </w:tc>
      </w:tr>
      <w:tr w:rsidR="005A50AB" w:rsidRPr="00543E73" w14:paraId="06442A41"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4159719" w14:textId="77777777" w:rsidR="005A50AB" w:rsidRDefault="005A50AB" w:rsidP="007E2411">
            <w:pPr>
              <w:rPr>
                <w:rFonts w:ascii="標楷體" w:eastAsia="標楷體" w:hAnsi="標楷體" w:cs="新細明體"/>
              </w:rPr>
            </w:pPr>
            <w:r>
              <w:rPr>
                <w:rFonts w:ascii="標楷體" w:eastAsia="標楷體" w:hAnsi="標楷體" w:hint="eastAsia"/>
              </w:rPr>
              <w:t>07</w:t>
            </w:r>
          </w:p>
        </w:tc>
        <w:tc>
          <w:tcPr>
            <w:tcW w:w="4819" w:type="dxa"/>
            <w:tcBorders>
              <w:top w:val="nil"/>
              <w:left w:val="nil"/>
              <w:bottom w:val="single" w:sz="4" w:space="0" w:color="auto"/>
              <w:right w:val="single" w:sz="4" w:space="0" w:color="auto"/>
            </w:tcBorders>
            <w:shd w:val="clear" w:color="auto" w:fill="auto"/>
            <w:noWrap/>
            <w:vAlign w:val="center"/>
          </w:tcPr>
          <w:p w14:paraId="5B527AF7" w14:textId="77777777" w:rsidR="005A50AB" w:rsidRDefault="005A50AB" w:rsidP="007E2411">
            <w:pPr>
              <w:rPr>
                <w:rFonts w:ascii="標楷體" w:eastAsia="標楷體" w:hAnsi="標楷體" w:cs="新細明體"/>
              </w:rPr>
            </w:pPr>
            <w:r>
              <w:rPr>
                <w:rFonts w:ascii="標楷體" w:eastAsia="標楷體" w:hAnsi="標楷體" w:hint="eastAsia"/>
              </w:rPr>
              <w:t>法務費</w:t>
            </w:r>
          </w:p>
        </w:tc>
      </w:tr>
      <w:tr w:rsidR="005A50AB" w:rsidRPr="00543E73" w14:paraId="5DD7FB0E"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0015AEE6" w14:textId="77777777" w:rsidR="005A50AB" w:rsidRDefault="005A50AB" w:rsidP="007E2411">
            <w:pPr>
              <w:rPr>
                <w:rFonts w:ascii="標楷體" w:eastAsia="標楷體" w:hAnsi="標楷體" w:cs="新細明體"/>
              </w:rPr>
            </w:pPr>
            <w:r>
              <w:rPr>
                <w:rFonts w:ascii="標楷體" w:eastAsia="標楷體" w:hAnsi="標楷體" w:hint="eastAsia"/>
              </w:rPr>
              <w:lastRenderedPageBreak/>
              <w:t>99</w:t>
            </w:r>
          </w:p>
        </w:tc>
        <w:tc>
          <w:tcPr>
            <w:tcW w:w="4819" w:type="dxa"/>
            <w:tcBorders>
              <w:top w:val="nil"/>
              <w:left w:val="nil"/>
              <w:bottom w:val="single" w:sz="4" w:space="0" w:color="auto"/>
              <w:right w:val="single" w:sz="4" w:space="0" w:color="auto"/>
            </w:tcBorders>
            <w:shd w:val="clear" w:color="auto" w:fill="auto"/>
            <w:noWrap/>
            <w:vAlign w:val="center"/>
          </w:tcPr>
          <w:p w14:paraId="5AE35245" w14:textId="77777777" w:rsidR="005A50AB" w:rsidRDefault="005A50AB" w:rsidP="007E2411">
            <w:pPr>
              <w:rPr>
                <w:rFonts w:ascii="標楷體" w:eastAsia="標楷體" w:hAnsi="標楷體" w:cs="新細明體"/>
              </w:rPr>
            </w:pPr>
            <w:r>
              <w:rPr>
                <w:rFonts w:ascii="標楷體" w:eastAsia="標楷體" w:hAnsi="標楷體" w:hint="eastAsia"/>
              </w:rPr>
              <w:t>其他</w:t>
            </w:r>
          </w:p>
        </w:tc>
      </w:tr>
    </w:tbl>
    <w:p w14:paraId="41C73555" w14:textId="77777777" w:rsidR="00CB7D59" w:rsidRDefault="00CB7D59" w:rsidP="005A50AB">
      <w:pPr>
        <w:tabs>
          <w:tab w:val="left" w:pos="788"/>
        </w:tabs>
        <w:ind w:leftChars="300" w:left="720"/>
        <w:rPr>
          <w:rFonts w:ascii="標楷體" w:eastAsia="標楷體" w:hAnsi="標楷體"/>
        </w:rPr>
      </w:pPr>
    </w:p>
    <w:p w14:paraId="1255D147" w14:textId="237AB907" w:rsidR="005A50AB" w:rsidRDefault="005A50AB" w:rsidP="00894D7B">
      <w:pPr>
        <w:numPr>
          <w:ilvl w:val="0"/>
          <w:numId w:val="14"/>
        </w:numPr>
        <w:rPr>
          <w:rFonts w:ascii="標楷體" w:eastAsia="標楷體" w:hAnsi="標楷體"/>
        </w:rPr>
      </w:pPr>
      <w:r w:rsidRPr="00CE193A">
        <w:rPr>
          <w:rFonts w:ascii="標楷體" w:eastAsia="標楷體" w:hAnsi="標楷體" w:hint="eastAsia"/>
        </w:rPr>
        <w:t>票據狀況碼</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5A50AB" w:rsidRPr="00CE193A" w14:paraId="136740C3" w14:textId="77777777" w:rsidTr="007E2411">
        <w:trPr>
          <w:trHeight w:val="340"/>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14A4AA4" w14:textId="77777777" w:rsidR="005A50AB" w:rsidRPr="00CE193A" w:rsidRDefault="005A50AB" w:rsidP="007E2411">
            <w:pPr>
              <w:widowControl/>
              <w:rPr>
                <w:rFonts w:ascii="標楷體" w:eastAsia="標楷體" w:hAnsi="標楷體" w:cs="新細明體"/>
                <w:kern w:val="0"/>
              </w:rPr>
            </w:pPr>
            <w:r w:rsidRPr="00CE193A">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1A1E31C0" w14:textId="77777777" w:rsidR="005A50AB" w:rsidRPr="00CE193A" w:rsidRDefault="005A50AB" w:rsidP="007E2411">
            <w:pPr>
              <w:widowControl/>
              <w:rPr>
                <w:rFonts w:ascii="標楷體" w:eastAsia="標楷體" w:hAnsi="標楷體" w:cs="新細明體"/>
                <w:kern w:val="0"/>
              </w:rPr>
            </w:pPr>
            <w:r w:rsidRPr="00CE193A">
              <w:rPr>
                <w:rFonts w:ascii="標楷體" w:eastAsia="標楷體" w:hAnsi="標楷體" w:cs="新細明體" w:hint="eastAsia"/>
                <w:kern w:val="0"/>
              </w:rPr>
              <w:t>說明</w:t>
            </w:r>
          </w:p>
        </w:tc>
      </w:tr>
      <w:tr w:rsidR="005A50AB" w:rsidRPr="00CE193A" w14:paraId="2E528A30"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7B2C25AE" w14:textId="77777777" w:rsidR="005A50AB" w:rsidRPr="00CE193A" w:rsidRDefault="005A50AB" w:rsidP="007E2411">
            <w:pPr>
              <w:widowControl/>
              <w:rPr>
                <w:rFonts w:ascii="標楷體" w:eastAsia="標楷體" w:hAnsi="標楷體" w:cs="新細明體"/>
                <w:kern w:val="0"/>
              </w:rPr>
            </w:pPr>
            <w:r>
              <w:rPr>
                <w:rFonts w:ascii="標楷體" w:eastAsia="標楷體" w:hAnsi="標楷體" w:hint="eastAsia"/>
              </w:rPr>
              <w:t>0</w:t>
            </w:r>
          </w:p>
        </w:tc>
        <w:tc>
          <w:tcPr>
            <w:tcW w:w="4819" w:type="dxa"/>
            <w:tcBorders>
              <w:top w:val="nil"/>
              <w:left w:val="nil"/>
              <w:bottom w:val="single" w:sz="4" w:space="0" w:color="auto"/>
              <w:right w:val="single" w:sz="4" w:space="0" w:color="auto"/>
            </w:tcBorders>
            <w:shd w:val="clear" w:color="auto" w:fill="auto"/>
            <w:noWrap/>
            <w:vAlign w:val="center"/>
            <w:hideMark/>
          </w:tcPr>
          <w:p w14:paraId="67AE8C8A" w14:textId="77777777" w:rsidR="005A50AB" w:rsidRPr="000A4585" w:rsidRDefault="005A50AB" w:rsidP="007E2411">
            <w:pPr>
              <w:rPr>
                <w:rFonts w:ascii="標楷體" w:eastAsia="標楷體" w:hAnsi="標楷體" w:cs="新細明體"/>
              </w:rPr>
            </w:pPr>
            <w:r>
              <w:rPr>
                <w:rFonts w:ascii="標楷體" w:eastAsia="標楷體" w:hAnsi="標楷體" w:hint="eastAsia"/>
              </w:rPr>
              <w:t>未處理</w:t>
            </w:r>
          </w:p>
        </w:tc>
      </w:tr>
      <w:tr w:rsidR="005A50AB" w:rsidRPr="00CE193A" w14:paraId="40267EE0"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2F8C172D" w14:textId="77777777" w:rsidR="005A50AB" w:rsidRPr="00CE193A" w:rsidRDefault="005A50AB" w:rsidP="007E2411">
            <w:pPr>
              <w:widowControl/>
              <w:rPr>
                <w:rFonts w:ascii="標楷體" w:eastAsia="標楷體" w:hAnsi="標楷體" w:cs="新細明體"/>
                <w:kern w:val="0"/>
              </w:rPr>
            </w:pPr>
            <w:r>
              <w:rPr>
                <w:rFonts w:ascii="標楷體" w:eastAsia="標楷體" w:hAnsi="標楷體" w:hint="eastAsia"/>
              </w:rPr>
              <w:t>1</w:t>
            </w:r>
          </w:p>
        </w:tc>
        <w:tc>
          <w:tcPr>
            <w:tcW w:w="4819" w:type="dxa"/>
            <w:tcBorders>
              <w:top w:val="nil"/>
              <w:left w:val="nil"/>
              <w:bottom w:val="single" w:sz="4" w:space="0" w:color="auto"/>
              <w:right w:val="single" w:sz="4" w:space="0" w:color="auto"/>
            </w:tcBorders>
            <w:shd w:val="clear" w:color="auto" w:fill="auto"/>
            <w:noWrap/>
            <w:vAlign w:val="center"/>
            <w:hideMark/>
          </w:tcPr>
          <w:p w14:paraId="2C61D49E" w14:textId="6527919F" w:rsidR="005A50AB" w:rsidRPr="000A4585" w:rsidRDefault="005A50AB" w:rsidP="007E2411">
            <w:pPr>
              <w:rPr>
                <w:rFonts w:ascii="標楷體" w:eastAsia="標楷體" w:hAnsi="標楷體" w:cs="新細明體"/>
              </w:rPr>
            </w:pPr>
            <w:r>
              <w:rPr>
                <w:rFonts w:ascii="標楷體" w:eastAsia="標楷體" w:hAnsi="標楷體" w:hint="eastAsia"/>
              </w:rPr>
              <w:t>兌現</w:t>
            </w:r>
            <w:r w:rsidR="006076E3" w:rsidRPr="006076E3">
              <w:rPr>
                <w:rFonts w:ascii="標楷體" w:eastAsia="標楷體" w:hAnsi="標楷體" w:hint="eastAsia"/>
              </w:rPr>
              <w:t>入帳</w:t>
            </w:r>
          </w:p>
        </w:tc>
      </w:tr>
      <w:tr w:rsidR="005A50AB" w:rsidRPr="00CE193A" w14:paraId="32CCEA56"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1FDE2A2C" w14:textId="77777777" w:rsidR="005A50AB" w:rsidRPr="00CE193A" w:rsidRDefault="005A50AB" w:rsidP="007E2411">
            <w:pPr>
              <w:widowControl/>
              <w:rPr>
                <w:rFonts w:ascii="標楷體" w:eastAsia="標楷體" w:hAnsi="標楷體" w:cs="新細明體"/>
                <w:kern w:val="0"/>
              </w:rPr>
            </w:pPr>
            <w:r>
              <w:rPr>
                <w:rFonts w:ascii="標楷體" w:eastAsia="標楷體" w:hAnsi="標楷體" w:hint="eastAsia"/>
              </w:rPr>
              <w:t>2</w:t>
            </w:r>
          </w:p>
        </w:tc>
        <w:tc>
          <w:tcPr>
            <w:tcW w:w="4819" w:type="dxa"/>
            <w:tcBorders>
              <w:top w:val="nil"/>
              <w:left w:val="nil"/>
              <w:bottom w:val="single" w:sz="4" w:space="0" w:color="auto"/>
              <w:right w:val="single" w:sz="4" w:space="0" w:color="auto"/>
            </w:tcBorders>
            <w:shd w:val="clear" w:color="auto" w:fill="auto"/>
            <w:noWrap/>
            <w:vAlign w:val="center"/>
            <w:hideMark/>
          </w:tcPr>
          <w:p w14:paraId="2904A8D0" w14:textId="77777777" w:rsidR="005A50AB" w:rsidRPr="000A4585" w:rsidRDefault="005A50AB" w:rsidP="007E2411">
            <w:pPr>
              <w:rPr>
                <w:rFonts w:ascii="標楷體" w:eastAsia="標楷體" w:hAnsi="標楷體" w:cs="新細明體"/>
              </w:rPr>
            </w:pPr>
            <w:r>
              <w:rPr>
                <w:rFonts w:ascii="標楷體" w:eastAsia="標楷體" w:hAnsi="標楷體" w:hint="eastAsia"/>
              </w:rPr>
              <w:t>退票</w:t>
            </w:r>
          </w:p>
        </w:tc>
      </w:tr>
      <w:tr w:rsidR="005A50AB" w:rsidRPr="00CE193A" w14:paraId="5F0957CA"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7A46B69C" w14:textId="77777777" w:rsidR="005A50AB" w:rsidRPr="00CE193A" w:rsidRDefault="005A50AB" w:rsidP="007E2411">
            <w:pPr>
              <w:widowControl/>
              <w:rPr>
                <w:rFonts w:ascii="標楷體" w:eastAsia="標楷體" w:hAnsi="標楷體" w:cs="新細明體"/>
                <w:kern w:val="0"/>
              </w:rPr>
            </w:pPr>
            <w:r>
              <w:rPr>
                <w:rFonts w:ascii="標楷體" w:eastAsia="標楷體" w:hAnsi="標楷體" w:hint="eastAsia"/>
              </w:rPr>
              <w:t>3</w:t>
            </w:r>
          </w:p>
        </w:tc>
        <w:tc>
          <w:tcPr>
            <w:tcW w:w="4819" w:type="dxa"/>
            <w:tcBorders>
              <w:top w:val="nil"/>
              <w:left w:val="nil"/>
              <w:bottom w:val="single" w:sz="4" w:space="0" w:color="auto"/>
              <w:right w:val="single" w:sz="4" w:space="0" w:color="auto"/>
            </w:tcBorders>
            <w:shd w:val="clear" w:color="auto" w:fill="auto"/>
            <w:noWrap/>
            <w:vAlign w:val="center"/>
            <w:hideMark/>
          </w:tcPr>
          <w:p w14:paraId="05D888EB" w14:textId="77777777" w:rsidR="005A50AB" w:rsidRPr="000A4585" w:rsidRDefault="005A50AB" w:rsidP="007E2411">
            <w:pPr>
              <w:rPr>
                <w:rFonts w:ascii="標楷體" w:eastAsia="標楷體" w:hAnsi="標楷體" w:cs="新細明體"/>
              </w:rPr>
            </w:pPr>
            <w:r>
              <w:rPr>
                <w:rFonts w:ascii="標楷體" w:eastAsia="標楷體" w:hAnsi="標楷體" w:hint="eastAsia"/>
              </w:rPr>
              <w:t>抽票</w:t>
            </w:r>
          </w:p>
        </w:tc>
      </w:tr>
      <w:tr w:rsidR="005A50AB" w:rsidRPr="00CE193A" w14:paraId="489D0F39"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0479D7F9" w14:textId="77777777" w:rsidR="005A50AB" w:rsidRPr="00CE193A" w:rsidRDefault="005A50AB" w:rsidP="007E2411">
            <w:pPr>
              <w:widowControl/>
              <w:rPr>
                <w:rFonts w:ascii="標楷體" w:eastAsia="標楷體" w:hAnsi="標楷體" w:cs="新細明體"/>
                <w:kern w:val="0"/>
              </w:rPr>
            </w:pPr>
            <w:r>
              <w:rPr>
                <w:rFonts w:ascii="標楷體" w:eastAsia="標楷體" w:hAnsi="標楷體" w:hint="eastAsia"/>
              </w:rPr>
              <w:t>4</w:t>
            </w:r>
          </w:p>
        </w:tc>
        <w:tc>
          <w:tcPr>
            <w:tcW w:w="4819" w:type="dxa"/>
            <w:tcBorders>
              <w:top w:val="nil"/>
              <w:left w:val="nil"/>
              <w:bottom w:val="single" w:sz="4" w:space="0" w:color="auto"/>
              <w:right w:val="single" w:sz="4" w:space="0" w:color="auto"/>
            </w:tcBorders>
            <w:shd w:val="clear" w:color="auto" w:fill="auto"/>
            <w:noWrap/>
            <w:vAlign w:val="center"/>
            <w:hideMark/>
          </w:tcPr>
          <w:p w14:paraId="515F1B09" w14:textId="77777777" w:rsidR="005A50AB" w:rsidRPr="000A4585" w:rsidRDefault="005A50AB" w:rsidP="007E2411">
            <w:pPr>
              <w:rPr>
                <w:rFonts w:ascii="標楷體" w:eastAsia="標楷體" w:hAnsi="標楷體" w:cs="新細明體"/>
              </w:rPr>
            </w:pPr>
            <w:r>
              <w:rPr>
                <w:rFonts w:ascii="標楷體" w:eastAsia="標楷體" w:hAnsi="標楷體" w:hint="eastAsia"/>
              </w:rPr>
              <w:t>兌現未入帳</w:t>
            </w:r>
          </w:p>
        </w:tc>
      </w:tr>
      <w:tr w:rsidR="005A50AB" w:rsidRPr="00CE193A" w14:paraId="3922F9A2"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4C5DC736" w14:textId="77777777" w:rsidR="005A50AB" w:rsidRPr="00CE193A" w:rsidRDefault="005A50AB" w:rsidP="007E2411">
            <w:pPr>
              <w:widowControl/>
              <w:rPr>
                <w:rFonts w:ascii="標楷體" w:eastAsia="標楷體" w:hAnsi="標楷體" w:cs="新細明體"/>
                <w:kern w:val="0"/>
              </w:rPr>
            </w:pPr>
            <w:r>
              <w:rPr>
                <w:rFonts w:ascii="標楷體" w:eastAsia="標楷體" w:hAnsi="標楷體" w:hint="eastAsia"/>
              </w:rPr>
              <w:t>5</w:t>
            </w:r>
          </w:p>
        </w:tc>
        <w:tc>
          <w:tcPr>
            <w:tcW w:w="4819" w:type="dxa"/>
            <w:tcBorders>
              <w:top w:val="nil"/>
              <w:left w:val="nil"/>
              <w:bottom w:val="single" w:sz="4" w:space="0" w:color="auto"/>
              <w:right w:val="single" w:sz="4" w:space="0" w:color="auto"/>
            </w:tcBorders>
            <w:shd w:val="clear" w:color="auto" w:fill="auto"/>
            <w:noWrap/>
            <w:vAlign w:val="center"/>
            <w:hideMark/>
          </w:tcPr>
          <w:p w14:paraId="44B043B9" w14:textId="77777777" w:rsidR="005A50AB" w:rsidRPr="000A4585" w:rsidRDefault="005A50AB" w:rsidP="007E2411">
            <w:pPr>
              <w:rPr>
                <w:rFonts w:ascii="標楷體" w:eastAsia="標楷體" w:hAnsi="標楷體" w:cs="新細明體"/>
              </w:rPr>
            </w:pPr>
            <w:r>
              <w:rPr>
                <w:rFonts w:ascii="標楷體" w:eastAsia="標楷體" w:hAnsi="標楷體" w:hint="eastAsia"/>
              </w:rPr>
              <w:t>即期票</w:t>
            </w:r>
          </w:p>
        </w:tc>
      </w:tr>
    </w:tbl>
    <w:p w14:paraId="0DCF8523" w14:textId="77777777" w:rsidR="005A50AB" w:rsidRDefault="005A50AB" w:rsidP="005A50AB">
      <w:pPr>
        <w:tabs>
          <w:tab w:val="left" w:pos="788"/>
        </w:tabs>
        <w:ind w:leftChars="300" w:left="720"/>
        <w:rPr>
          <w:rFonts w:ascii="標楷體" w:eastAsia="標楷體" w:hAnsi="標楷體"/>
        </w:rPr>
      </w:pPr>
    </w:p>
    <w:p w14:paraId="6D33358D" w14:textId="23D7004B" w:rsidR="005A50AB" w:rsidRDefault="006076E3" w:rsidP="00894D7B">
      <w:pPr>
        <w:numPr>
          <w:ilvl w:val="0"/>
          <w:numId w:val="14"/>
        </w:numPr>
        <w:rPr>
          <w:rFonts w:ascii="標楷體" w:eastAsia="標楷體" w:hAnsi="標楷體"/>
        </w:rPr>
      </w:pPr>
      <w:r w:rsidRPr="006076E3">
        <w:rPr>
          <w:rFonts w:ascii="標楷體" w:eastAsia="標楷體" w:hAnsi="標楷體" w:hint="eastAsia"/>
        </w:rPr>
        <w:t>提前</w:t>
      </w:r>
      <w:r w:rsidR="005A50AB" w:rsidRPr="00CE193A">
        <w:rPr>
          <w:rFonts w:ascii="標楷體" w:eastAsia="標楷體" w:hAnsi="標楷體" w:hint="eastAsia"/>
        </w:rPr>
        <w:t>清償原因</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5A50AB" w:rsidRPr="00CE193A" w14:paraId="59CDCEA7" w14:textId="77777777" w:rsidTr="007E2411">
        <w:trPr>
          <w:trHeight w:val="340"/>
          <w:tblHeader/>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09A5802" w14:textId="77777777" w:rsidR="005A50AB" w:rsidRPr="00CE193A" w:rsidRDefault="005A50AB" w:rsidP="007E2411">
            <w:pPr>
              <w:widowControl/>
              <w:rPr>
                <w:rFonts w:ascii="標楷體" w:eastAsia="標楷體" w:hAnsi="標楷體" w:cs="新細明體"/>
                <w:kern w:val="0"/>
              </w:rPr>
            </w:pPr>
            <w:r w:rsidRPr="00CE193A">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1C2F3340" w14:textId="77777777" w:rsidR="005A50AB" w:rsidRPr="00CE193A" w:rsidRDefault="005A50AB" w:rsidP="007E2411">
            <w:pPr>
              <w:widowControl/>
              <w:rPr>
                <w:rFonts w:ascii="標楷體" w:eastAsia="標楷體" w:hAnsi="標楷體" w:cs="新細明體"/>
                <w:kern w:val="0"/>
              </w:rPr>
            </w:pPr>
            <w:r w:rsidRPr="00CE193A">
              <w:rPr>
                <w:rFonts w:ascii="標楷體" w:eastAsia="標楷體" w:hAnsi="標楷體" w:cs="新細明體" w:hint="eastAsia"/>
                <w:kern w:val="0"/>
              </w:rPr>
              <w:t>說明</w:t>
            </w:r>
          </w:p>
        </w:tc>
      </w:tr>
      <w:tr w:rsidR="005A50AB" w:rsidRPr="00CE193A" w14:paraId="7020CBEB"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477DC38B" w14:textId="2BC19063" w:rsidR="005A50AB" w:rsidRPr="00CE193A" w:rsidRDefault="005A50AB" w:rsidP="007E2411">
            <w:pPr>
              <w:widowControl/>
              <w:rPr>
                <w:rFonts w:ascii="標楷體" w:eastAsia="標楷體" w:hAnsi="標楷體" w:cs="新細明體"/>
                <w:kern w:val="0"/>
              </w:rPr>
            </w:pPr>
            <w:r>
              <w:rPr>
                <w:rFonts w:ascii="標楷體" w:eastAsia="標楷體" w:hAnsi="標楷體" w:hint="eastAsia"/>
              </w:rPr>
              <w:t>0</w:t>
            </w:r>
            <w:r w:rsidR="006076E3">
              <w:rPr>
                <w:rFonts w:ascii="標楷體" w:eastAsia="標楷體" w:hAnsi="標楷體" w:hint="eastAsia"/>
              </w:rPr>
              <w:t>0</w:t>
            </w:r>
          </w:p>
        </w:tc>
        <w:tc>
          <w:tcPr>
            <w:tcW w:w="4819" w:type="dxa"/>
            <w:tcBorders>
              <w:top w:val="nil"/>
              <w:left w:val="nil"/>
              <w:bottom w:val="single" w:sz="4" w:space="0" w:color="auto"/>
              <w:right w:val="single" w:sz="4" w:space="0" w:color="auto"/>
            </w:tcBorders>
            <w:shd w:val="clear" w:color="auto" w:fill="auto"/>
            <w:noWrap/>
            <w:vAlign w:val="center"/>
            <w:hideMark/>
          </w:tcPr>
          <w:p w14:paraId="3EC39465" w14:textId="3BCCE355" w:rsidR="005A50AB" w:rsidRPr="000A4585" w:rsidRDefault="006076E3" w:rsidP="007E2411">
            <w:pPr>
              <w:rPr>
                <w:rFonts w:ascii="標楷體" w:eastAsia="標楷體" w:hAnsi="標楷體" w:cs="新細明體"/>
              </w:rPr>
            </w:pPr>
            <w:r>
              <w:rPr>
                <w:rFonts w:ascii="標楷體" w:eastAsia="標楷體" w:hAnsi="標楷體" w:hint="eastAsia"/>
              </w:rPr>
              <w:t>無</w:t>
            </w:r>
          </w:p>
        </w:tc>
      </w:tr>
      <w:tr w:rsidR="006076E3" w:rsidRPr="00CE193A" w14:paraId="19EB7055"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6F723711" w14:textId="72D99130" w:rsidR="006076E3" w:rsidRDefault="006076E3" w:rsidP="006076E3">
            <w:pPr>
              <w:widowControl/>
              <w:rPr>
                <w:rFonts w:ascii="標楷體" w:eastAsia="標楷體" w:hAnsi="標楷體"/>
              </w:rPr>
            </w:pPr>
            <w:r>
              <w:rPr>
                <w:rFonts w:ascii="標楷體" w:eastAsia="標楷體" w:hAnsi="標楷體" w:hint="eastAsia"/>
              </w:rPr>
              <w:t>01</w:t>
            </w:r>
          </w:p>
        </w:tc>
        <w:tc>
          <w:tcPr>
            <w:tcW w:w="4819" w:type="dxa"/>
            <w:tcBorders>
              <w:top w:val="nil"/>
              <w:left w:val="nil"/>
              <w:bottom w:val="single" w:sz="4" w:space="0" w:color="auto"/>
              <w:right w:val="single" w:sz="4" w:space="0" w:color="auto"/>
            </w:tcBorders>
            <w:shd w:val="clear" w:color="auto" w:fill="auto"/>
            <w:noWrap/>
            <w:vAlign w:val="center"/>
          </w:tcPr>
          <w:p w14:paraId="0BB78163" w14:textId="1FA3C8EA" w:rsidR="006076E3" w:rsidRDefault="006076E3" w:rsidP="006076E3">
            <w:pPr>
              <w:rPr>
                <w:rFonts w:ascii="標楷體" w:eastAsia="標楷體" w:hAnsi="標楷體"/>
              </w:rPr>
            </w:pPr>
            <w:r>
              <w:rPr>
                <w:rFonts w:ascii="標楷體" w:eastAsia="標楷體" w:hAnsi="標楷體" w:hint="eastAsia"/>
              </w:rPr>
              <w:t>買賣</w:t>
            </w:r>
          </w:p>
        </w:tc>
      </w:tr>
      <w:tr w:rsidR="006076E3" w:rsidRPr="00CE193A" w14:paraId="22A89CD2"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353BDF6C" w14:textId="77777777" w:rsidR="006076E3" w:rsidRPr="00CE193A" w:rsidRDefault="006076E3" w:rsidP="006076E3">
            <w:pPr>
              <w:widowControl/>
              <w:rPr>
                <w:rFonts w:ascii="標楷體" w:eastAsia="標楷體" w:hAnsi="標楷體" w:cs="新細明體"/>
                <w:kern w:val="0"/>
              </w:rPr>
            </w:pPr>
            <w:r>
              <w:rPr>
                <w:rFonts w:ascii="標楷體" w:eastAsia="標楷體" w:hAnsi="標楷體" w:hint="eastAsia"/>
              </w:rPr>
              <w:t>02</w:t>
            </w:r>
          </w:p>
        </w:tc>
        <w:tc>
          <w:tcPr>
            <w:tcW w:w="4819" w:type="dxa"/>
            <w:tcBorders>
              <w:top w:val="nil"/>
              <w:left w:val="nil"/>
              <w:bottom w:val="single" w:sz="4" w:space="0" w:color="auto"/>
              <w:right w:val="single" w:sz="4" w:space="0" w:color="auto"/>
            </w:tcBorders>
            <w:shd w:val="clear" w:color="auto" w:fill="auto"/>
            <w:noWrap/>
            <w:vAlign w:val="center"/>
            <w:hideMark/>
          </w:tcPr>
          <w:p w14:paraId="54F6FF2F" w14:textId="77777777" w:rsidR="006076E3" w:rsidRPr="000A4585" w:rsidRDefault="006076E3" w:rsidP="006076E3">
            <w:pPr>
              <w:rPr>
                <w:rFonts w:ascii="標楷體" w:eastAsia="標楷體" w:hAnsi="標楷體" w:cs="新細明體"/>
              </w:rPr>
            </w:pPr>
            <w:r>
              <w:rPr>
                <w:rFonts w:ascii="標楷體" w:eastAsia="標楷體" w:hAnsi="標楷體" w:hint="eastAsia"/>
              </w:rPr>
              <w:t>自行還清</w:t>
            </w:r>
          </w:p>
        </w:tc>
      </w:tr>
      <w:tr w:rsidR="006076E3" w:rsidRPr="00CE193A" w14:paraId="43B01BBE"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3994E999" w14:textId="77777777" w:rsidR="006076E3" w:rsidRPr="00CE193A" w:rsidRDefault="006076E3" w:rsidP="006076E3">
            <w:pPr>
              <w:widowControl/>
              <w:rPr>
                <w:rFonts w:ascii="標楷體" w:eastAsia="標楷體" w:hAnsi="標楷體" w:cs="新細明體"/>
                <w:kern w:val="0"/>
              </w:rPr>
            </w:pPr>
            <w:r>
              <w:rPr>
                <w:rFonts w:ascii="標楷體" w:eastAsia="標楷體" w:hAnsi="標楷體" w:hint="eastAsia"/>
              </w:rPr>
              <w:t>03</w:t>
            </w:r>
          </w:p>
        </w:tc>
        <w:tc>
          <w:tcPr>
            <w:tcW w:w="4819" w:type="dxa"/>
            <w:tcBorders>
              <w:top w:val="nil"/>
              <w:left w:val="nil"/>
              <w:bottom w:val="single" w:sz="4" w:space="0" w:color="auto"/>
              <w:right w:val="single" w:sz="4" w:space="0" w:color="auto"/>
            </w:tcBorders>
            <w:shd w:val="clear" w:color="auto" w:fill="auto"/>
            <w:noWrap/>
            <w:vAlign w:val="center"/>
            <w:hideMark/>
          </w:tcPr>
          <w:p w14:paraId="20D26D19" w14:textId="77777777" w:rsidR="006076E3" w:rsidRPr="000A4585" w:rsidRDefault="006076E3" w:rsidP="006076E3">
            <w:pPr>
              <w:rPr>
                <w:rFonts w:ascii="標楷體" w:eastAsia="標楷體" w:hAnsi="標楷體" w:cs="新細明體"/>
              </w:rPr>
            </w:pPr>
            <w:r>
              <w:rPr>
                <w:rFonts w:ascii="標楷體" w:eastAsia="標楷體" w:hAnsi="標楷體" w:hint="eastAsia"/>
              </w:rPr>
              <w:t>軍功教勞工貸款轉貸</w:t>
            </w:r>
          </w:p>
        </w:tc>
      </w:tr>
      <w:tr w:rsidR="006076E3" w:rsidRPr="00CE193A" w14:paraId="34E5D931"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562522B0" w14:textId="77777777" w:rsidR="006076E3" w:rsidRPr="00CE193A" w:rsidRDefault="006076E3" w:rsidP="006076E3">
            <w:pPr>
              <w:widowControl/>
              <w:rPr>
                <w:rFonts w:ascii="標楷體" w:eastAsia="標楷體" w:hAnsi="標楷體" w:cs="新細明體"/>
                <w:kern w:val="0"/>
              </w:rPr>
            </w:pPr>
            <w:r>
              <w:rPr>
                <w:rFonts w:ascii="標楷體" w:eastAsia="標楷體" w:hAnsi="標楷體" w:hint="eastAsia"/>
              </w:rPr>
              <w:t>04</w:t>
            </w:r>
          </w:p>
        </w:tc>
        <w:tc>
          <w:tcPr>
            <w:tcW w:w="4819" w:type="dxa"/>
            <w:tcBorders>
              <w:top w:val="nil"/>
              <w:left w:val="nil"/>
              <w:bottom w:val="single" w:sz="4" w:space="0" w:color="auto"/>
              <w:right w:val="single" w:sz="4" w:space="0" w:color="auto"/>
            </w:tcBorders>
            <w:shd w:val="clear" w:color="auto" w:fill="auto"/>
            <w:noWrap/>
            <w:vAlign w:val="center"/>
            <w:hideMark/>
          </w:tcPr>
          <w:p w14:paraId="69B08B88" w14:textId="77777777" w:rsidR="006076E3" w:rsidRPr="000A4585" w:rsidRDefault="006076E3" w:rsidP="006076E3">
            <w:pPr>
              <w:rPr>
                <w:rFonts w:ascii="標楷體" w:eastAsia="標楷體" w:hAnsi="標楷體" w:cs="新細明體"/>
              </w:rPr>
            </w:pPr>
            <w:r>
              <w:rPr>
                <w:rFonts w:ascii="標楷體" w:eastAsia="標楷體" w:hAnsi="標楷體" w:hint="eastAsia"/>
              </w:rPr>
              <w:t>利率過高轉貸</w:t>
            </w:r>
          </w:p>
        </w:tc>
      </w:tr>
      <w:tr w:rsidR="006076E3" w:rsidRPr="00CE193A" w14:paraId="20357ABA"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70C9FF25" w14:textId="77777777" w:rsidR="006076E3" w:rsidRPr="00CE193A" w:rsidRDefault="006076E3" w:rsidP="006076E3">
            <w:pPr>
              <w:widowControl/>
              <w:rPr>
                <w:rFonts w:ascii="標楷體" w:eastAsia="標楷體" w:hAnsi="標楷體" w:cs="新細明體"/>
                <w:kern w:val="0"/>
              </w:rPr>
            </w:pPr>
            <w:r>
              <w:rPr>
                <w:rFonts w:ascii="標楷體" w:eastAsia="標楷體" w:hAnsi="標楷體" w:hint="eastAsia"/>
              </w:rPr>
              <w:t>05</w:t>
            </w:r>
          </w:p>
        </w:tc>
        <w:tc>
          <w:tcPr>
            <w:tcW w:w="4819" w:type="dxa"/>
            <w:tcBorders>
              <w:top w:val="nil"/>
              <w:left w:val="nil"/>
              <w:bottom w:val="single" w:sz="4" w:space="0" w:color="auto"/>
              <w:right w:val="single" w:sz="4" w:space="0" w:color="auto"/>
            </w:tcBorders>
            <w:shd w:val="clear" w:color="auto" w:fill="auto"/>
            <w:noWrap/>
            <w:vAlign w:val="center"/>
            <w:hideMark/>
          </w:tcPr>
          <w:p w14:paraId="104E2030" w14:textId="77777777" w:rsidR="006076E3" w:rsidRPr="000A4585" w:rsidRDefault="006076E3" w:rsidP="006076E3">
            <w:pPr>
              <w:rPr>
                <w:rFonts w:ascii="標楷體" w:eastAsia="標楷體" w:hAnsi="標楷體" w:cs="新細明體"/>
              </w:rPr>
            </w:pPr>
            <w:r>
              <w:rPr>
                <w:rFonts w:ascii="標楷體" w:eastAsia="標楷體" w:hAnsi="標楷體" w:hint="eastAsia"/>
              </w:rPr>
              <w:t>增貸不准轉貸</w:t>
            </w:r>
          </w:p>
        </w:tc>
      </w:tr>
      <w:tr w:rsidR="006076E3" w:rsidRPr="00CE193A" w14:paraId="0B630899"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3EB1E845" w14:textId="77777777" w:rsidR="006076E3" w:rsidRPr="00CE193A" w:rsidRDefault="006076E3" w:rsidP="006076E3">
            <w:pPr>
              <w:widowControl/>
              <w:rPr>
                <w:rFonts w:ascii="標楷體" w:eastAsia="標楷體" w:hAnsi="標楷體" w:cs="新細明體"/>
                <w:kern w:val="0"/>
              </w:rPr>
            </w:pPr>
            <w:r>
              <w:rPr>
                <w:rFonts w:ascii="標楷體" w:eastAsia="標楷體" w:hAnsi="標楷體" w:hint="eastAsia"/>
              </w:rPr>
              <w:t>06</w:t>
            </w:r>
          </w:p>
        </w:tc>
        <w:tc>
          <w:tcPr>
            <w:tcW w:w="4819" w:type="dxa"/>
            <w:tcBorders>
              <w:top w:val="nil"/>
              <w:left w:val="nil"/>
              <w:bottom w:val="single" w:sz="4" w:space="0" w:color="auto"/>
              <w:right w:val="single" w:sz="4" w:space="0" w:color="auto"/>
            </w:tcBorders>
            <w:shd w:val="clear" w:color="auto" w:fill="auto"/>
            <w:noWrap/>
            <w:vAlign w:val="center"/>
            <w:hideMark/>
          </w:tcPr>
          <w:p w14:paraId="4A286978" w14:textId="77777777" w:rsidR="006076E3" w:rsidRPr="000A4585" w:rsidRDefault="006076E3" w:rsidP="006076E3">
            <w:pPr>
              <w:rPr>
                <w:rFonts w:ascii="標楷體" w:eastAsia="標楷體" w:hAnsi="標楷體" w:cs="新細明體"/>
              </w:rPr>
            </w:pPr>
            <w:r>
              <w:rPr>
                <w:rFonts w:ascii="標楷體" w:eastAsia="標楷體" w:hAnsi="標楷體" w:hint="eastAsia"/>
              </w:rPr>
              <w:t>額度內動支不准轉貸</w:t>
            </w:r>
          </w:p>
        </w:tc>
      </w:tr>
      <w:tr w:rsidR="006076E3" w:rsidRPr="00CE193A" w14:paraId="6F970E3D"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714D8D8D" w14:textId="77777777" w:rsidR="006076E3" w:rsidRPr="00CE193A" w:rsidRDefault="006076E3" w:rsidP="006076E3">
            <w:pPr>
              <w:widowControl/>
              <w:rPr>
                <w:rFonts w:ascii="標楷體" w:eastAsia="標楷體" w:hAnsi="標楷體" w:cs="新細明體"/>
                <w:kern w:val="0"/>
              </w:rPr>
            </w:pPr>
            <w:r>
              <w:rPr>
                <w:rFonts w:ascii="標楷體" w:eastAsia="標楷體" w:hAnsi="標楷體" w:hint="eastAsia"/>
              </w:rPr>
              <w:t>07</w:t>
            </w:r>
          </w:p>
        </w:tc>
        <w:tc>
          <w:tcPr>
            <w:tcW w:w="4819" w:type="dxa"/>
            <w:tcBorders>
              <w:top w:val="nil"/>
              <w:left w:val="nil"/>
              <w:bottom w:val="single" w:sz="4" w:space="0" w:color="auto"/>
              <w:right w:val="single" w:sz="4" w:space="0" w:color="auto"/>
            </w:tcBorders>
            <w:shd w:val="clear" w:color="auto" w:fill="auto"/>
            <w:noWrap/>
            <w:vAlign w:val="center"/>
            <w:hideMark/>
          </w:tcPr>
          <w:p w14:paraId="473C4E5D" w14:textId="77777777" w:rsidR="006076E3" w:rsidRPr="000A4585" w:rsidRDefault="006076E3" w:rsidP="006076E3">
            <w:pPr>
              <w:rPr>
                <w:rFonts w:ascii="標楷體" w:eastAsia="標楷體" w:hAnsi="標楷體" w:cs="新細明體"/>
              </w:rPr>
            </w:pPr>
            <w:r>
              <w:rPr>
                <w:rFonts w:ascii="標楷體" w:eastAsia="標楷體" w:hAnsi="標楷體" w:hint="eastAsia"/>
              </w:rPr>
              <w:t>內部代償</w:t>
            </w:r>
          </w:p>
        </w:tc>
      </w:tr>
      <w:tr w:rsidR="006076E3" w:rsidRPr="00CE193A" w14:paraId="2892EA6D"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110A2CCE" w14:textId="77777777" w:rsidR="006076E3" w:rsidRPr="00CE193A" w:rsidRDefault="006076E3" w:rsidP="006076E3">
            <w:pPr>
              <w:widowControl/>
              <w:rPr>
                <w:rFonts w:ascii="標楷體" w:eastAsia="標楷體" w:hAnsi="標楷體" w:cs="新細明體"/>
                <w:kern w:val="0"/>
              </w:rPr>
            </w:pPr>
            <w:r>
              <w:rPr>
                <w:rFonts w:ascii="標楷體" w:eastAsia="標楷體" w:hAnsi="標楷體" w:hint="eastAsia"/>
              </w:rPr>
              <w:t>08</w:t>
            </w:r>
          </w:p>
        </w:tc>
        <w:tc>
          <w:tcPr>
            <w:tcW w:w="4819" w:type="dxa"/>
            <w:tcBorders>
              <w:top w:val="nil"/>
              <w:left w:val="nil"/>
              <w:bottom w:val="single" w:sz="4" w:space="0" w:color="auto"/>
              <w:right w:val="single" w:sz="4" w:space="0" w:color="auto"/>
            </w:tcBorders>
            <w:shd w:val="clear" w:color="auto" w:fill="auto"/>
            <w:noWrap/>
            <w:vAlign w:val="center"/>
            <w:hideMark/>
          </w:tcPr>
          <w:p w14:paraId="4E658B04" w14:textId="77777777" w:rsidR="006076E3" w:rsidRPr="000A4585" w:rsidRDefault="006076E3" w:rsidP="006076E3">
            <w:pPr>
              <w:rPr>
                <w:rFonts w:ascii="標楷體" w:eastAsia="標楷體" w:hAnsi="標楷體" w:cs="新細明體"/>
              </w:rPr>
            </w:pPr>
            <w:r>
              <w:rPr>
                <w:rFonts w:ascii="標楷體" w:eastAsia="標楷體" w:hAnsi="標楷體" w:hint="eastAsia"/>
              </w:rPr>
              <w:t>借新還舊</w:t>
            </w:r>
          </w:p>
        </w:tc>
      </w:tr>
      <w:tr w:rsidR="006076E3" w:rsidRPr="00CE193A" w14:paraId="4BDAA9C6"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27382680" w14:textId="77777777" w:rsidR="006076E3" w:rsidRPr="00CE193A" w:rsidRDefault="006076E3" w:rsidP="006076E3">
            <w:pPr>
              <w:widowControl/>
              <w:rPr>
                <w:rFonts w:ascii="標楷體" w:eastAsia="標楷體" w:hAnsi="標楷體" w:cs="新細明體"/>
                <w:kern w:val="0"/>
              </w:rPr>
            </w:pPr>
            <w:r>
              <w:rPr>
                <w:rFonts w:ascii="標楷體" w:eastAsia="標楷體" w:hAnsi="標楷體" w:hint="eastAsia"/>
              </w:rPr>
              <w:t>09</w:t>
            </w:r>
          </w:p>
        </w:tc>
        <w:tc>
          <w:tcPr>
            <w:tcW w:w="4819" w:type="dxa"/>
            <w:tcBorders>
              <w:top w:val="nil"/>
              <w:left w:val="nil"/>
              <w:bottom w:val="single" w:sz="4" w:space="0" w:color="auto"/>
              <w:right w:val="single" w:sz="4" w:space="0" w:color="auto"/>
            </w:tcBorders>
            <w:shd w:val="clear" w:color="auto" w:fill="auto"/>
            <w:noWrap/>
            <w:vAlign w:val="center"/>
            <w:hideMark/>
          </w:tcPr>
          <w:p w14:paraId="3029BA3E" w14:textId="77777777" w:rsidR="006076E3" w:rsidRPr="000A4585" w:rsidRDefault="006076E3" w:rsidP="006076E3">
            <w:pPr>
              <w:rPr>
                <w:rFonts w:ascii="標楷體" w:eastAsia="標楷體" w:hAnsi="標楷體" w:cs="新細明體"/>
              </w:rPr>
            </w:pPr>
            <w:r>
              <w:rPr>
                <w:rFonts w:ascii="標楷體" w:eastAsia="標楷體" w:hAnsi="標楷體" w:hint="eastAsia"/>
              </w:rPr>
              <w:t>其他</w:t>
            </w:r>
          </w:p>
        </w:tc>
      </w:tr>
      <w:tr w:rsidR="006076E3" w:rsidRPr="00CE193A" w14:paraId="307DD15A"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1EAFF530" w14:textId="77777777" w:rsidR="006076E3" w:rsidRPr="00CE193A" w:rsidRDefault="006076E3" w:rsidP="006076E3">
            <w:pPr>
              <w:widowControl/>
              <w:rPr>
                <w:rFonts w:ascii="標楷體" w:eastAsia="標楷體" w:hAnsi="標楷體" w:cs="新細明體"/>
                <w:kern w:val="0"/>
              </w:rPr>
            </w:pPr>
            <w:r>
              <w:rPr>
                <w:rFonts w:ascii="標楷體" w:eastAsia="標楷體" w:hAnsi="標楷體" w:hint="eastAsia"/>
              </w:rPr>
              <w:t>10</w:t>
            </w:r>
          </w:p>
        </w:tc>
        <w:tc>
          <w:tcPr>
            <w:tcW w:w="4819" w:type="dxa"/>
            <w:tcBorders>
              <w:top w:val="nil"/>
              <w:left w:val="nil"/>
              <w:bottom w:val="single" w:sz="4" w:space="0" w:color="auto"/>
              <w:right w:val="single" w:sz="4" w:space="0" w:color="auto"/>
            </w:tcBorders>
            <w:shd w:val="clear" w:color="auto" w:fill="auto"/>
            <w:noWrap/>
            <w:vAlign w:val="center"/>
            <w:hideMark/>
          </w:tcPr>
          <w:p w14:paraId="5F5DE743" w14:textId="77777777" w:rsidR="006076E3" w:rsidRPr="000A4585" w:rsidRDefault="006076E3" w:rsidP="006076E3">
            <w:pPr>
              <w:rPr>
                <w:rFonts w:ascii="標楷體" w:eastAsia="標楷體" w:hAnsi="標楷體" w:cs="新細明體"/>
              </w:rPr>
            </w:pPr>
            <w:r>
              <w:rPr>
                <w:rFonts w:ascii="標楷體" w:eastAsia="標楷體" w:hAnsi="標楷體" w:hint="eastAsia"/>
              </w:rPr>
              <w:t>買回</w:t>
            </w:r>
          </w:p>
        </w:tc>
      </w:tr>
      <w:tr w:rsidR="006076E3" w:rsidRPr="00CE193A" w14:paraId="5D0D4D61"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65D545A1" w14:textId="77777777" w:rsidR="006076E3" w:rsidRPr="00CE193A" w:rsidRDefault="006076E3" w:rsidP="006076E3">
            <w:pPr>
              <w:widowControl/>
              <w:rPr>
                <w:rFonts w:ascii="標楷體" w:eastAsia="標楷體" w:hAnsi="標楷體" w:cs="新細明體"/>
                <w:kern w:val="0"/>
              </w:rPr>
            </w:pPr>
            <w:r>
              <w:rPr>
                <w:rFonts w:ascii="標楷體" w:eastAsia="標楷體" w:hAnsi="標楷體" w:hint="eastAsia"/>
              </w:rPr>
              <w:t>11</w:t>
            </w:r>
          </w:p>
        </w:tc>
        <w:tc>
          <w:tcPr>
            <w:tcW w:w="4819" w:type="dxa"/>
            <w:tcBorders>
              <w:top w:val="nil"/>
              <w:left w:val="nil"/>
              <w:bottom w:val="single" w:sz="4" w:space="0" w:color="auto"/>
              <w:right w:val="single" w:sz="4" w:space="0" w:color="auto"/>
            </w:tcBorders>
            <w:shd w:val="clear" w:color="auto" w:fill="auto"/>
            <w:noWrap/>
            <w:vAlign w:val="center"/>
            <w:hideMark/>
          </w:tcPr>
          <w:p w14:paraId="41DD2CD2" w14:textId="77777777" w:rsidR="006076E3" w:rsidRPr="000A4585" w:rsidRDefault="006076E3" w:rsidP="006076E3">
            <w:pPr>
              <w:rPr>
                <w:rFonts w:ascii="標楷體" w:eastAsia="標楷體" w:hAnsi="標楷體" w:cs="新細明體"/>
              </w:rPr>
            </w:pPr>
            <w:r>
              <w:rPr>
                <w:rFonts w:ascii="標楷體" w:eastAsia="標楷體" w:hAnsi="標楷體" w:hint="eastAsia"/>
              </w:rPr>
              <w:t>綁約期還款</w:t>
            </w:r>
          </w:p>
        </w:tc>
      </w:tr>
    </w:tbl>
    <w:p w14:paraId="625E5AF4" w14:textId="77777777" w:rsidR="005A50AB" w:rsidRPr="00543E73" w:rsidRDefault="005A50AB" w:rsidP="005A50AB">
      <w:pPr>
        <w:tabs>
          <w:tab w:val="left" w:pos="788"/>
        </w:tabs>
        <w:ind w:leftChars="300" w:left="720"/>
        <w:rPr>
          <w:rFonts w:ascii="標楷體" w:eastAsia="標楷體" w:hAnsi="標楷體"/>
        </w:rPr>
      </w:pPr>
    </w:p>
    <w:p w14:paraId="167CA2F5" w14:textId="32B95184" w:rsidR="005A50AB" w:rsidRDefault="005A50AB" w:rsidP="00894D7B">
      <w:pPr>
        <w:numPr>
          <w:ilvl w:val="0"/>
          <w:numId w:val="14"/>
        </w:numPr>
        <w:rPr>
          <w:rFonts w:ascii="標楷體" w:eastAsia="標楷體" w:hAnsi="標楷體"/>
        </w:rPr>
      </w:pPr>
      <w:r w:rsidRPr="00CE193A">
        <w:rPr>
          <w:rFonts w:ascii="標楷體" w:eastAsia="標楷體" w:hAnsi="標楷體" w:hint="eastAsia"/>
        </w:rPr>
        <w:t>戶況</w:t>
      </w:r>
    </w:p>
    <w:tbl>
      <w:tblPr>
        <w:tblW w:w="6426" w:type="dxa"/>
        <w:tblInd w:w="97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28" w:type="dxa"/>
        </w:tblCellMar>
        <w:tblLook w:val="04A0" w:firstRow="1" w:lastRow="0" w:firstColumn="1" w:lastColumn="0" w:noHBand="0" w:noVBand="1"/>
      </w:tblPr>
      <w:tblGrid>
        <w:gridCol w:w="1607"/>
        <w:gridCol w:w="4819"/>
      </w:tblGrid>
      <w:tr w:rsidR="005A50AB" w:rsidRPr="003C5D17" w14:paraId="3EF24B71" w14:textId="77777777" w:rsidTr="0022279A">
        <w:trPr>
          <w:trHeight w:val="340"/>
          <w:tblHeader/>
        </w:trPr>
        <w:tc>
          <w:tcPr>
            <w:tcW w:w="1607" w:type="dxa"/>
            <w:shd w:val="clear" w:color="auto" w:fill="auto"/>
            <w:noWrap/>
            <w:vAlign w:val="center"/>
            <w:hideMark/>
          </w:tcPr>
          <w:p w14:paraId="468456FD" w14:textId="77777777" w:rsidR="005A50AB" w:rsidRPr="003C5D17" w:rsidRDefault="005A50AB" w:rsidP="007E2411">
            <w:pPr>
              <w:widowControl/>
              <w:rPr>
                <w:rFonts w:ascii="標楷體" w:eastAsia="標楷體" w:hAnsi="標楷體" w:cs="新細明體"/>
                <w:kern w:val="0"/>
              </w:rPr>
            </w:pPr>
            <w:r w:rsidRPr="003C5D17">
              <w:rPr>
                <w:rFonts w:ascii="標楷體" w:eastAsia="標楷體" w:hAnsi="標楷體" w:cs="新細明體" w:hint="eastAsia"/>
                <w:kern w:val="0"/>
              </w:rPr>
              <w:t>代碼</w:t>
            </w:r>
          </w:p>
        </w:tc>
        <w:tc>
          <w:tcPr>
            <w:tcW w:w="4819" w:type="dxa"/>
            <w:shd w:val="clear" w:color="auto" w:fill="auto"/>
            <w:noWrap/>
            <w:vAlign w:val="center"/>
            <w:hideMark/>
          </w:tcPr>
          <w:p w14:paraId="5E09F469" w14:textId="77777777" w:rsidR="005A50AB" w:rsidRPr="003C5D17" w:rsidRDefault="005A50AB" w:rsidP="007E2411">
            <w:pPr>
              <w:widowControl/>
              <w:rPr>
                <w:rFonts w:ascii="標楷體" w:eastAsia="標楷體" w:hAnsi="標楷體" w:cs="新細明體"/>
                <w:kern w:val="0"/>
              </w:rPr>
            </w:pPr>
            <w:r w:rsidRPr="003C5D17">
              <w:rPr>
                <w:rFonts w:ascii="標楷體" w:eastAsia="標楷體" w:hAnsi="標楷體" w:cs="新細明體" w:hint="eastAsia"/>
                <w:kern w:val="0"/>
              </w:rPr>
              <w:t>說明</w:t>
            </w:r>
          </w:p>
        </w:tc>
      </w:tr>
      <w:tr w:rsidR="003C5D17" w:rsidRPr="003C5D17" w14:paraId="695E3CEA" w14:textId="77777777" w:rsidTr="0022279A">
        <w:trPr>
          <w:trHeight w:val="340"/>
        </w:trPr>
        <w:tc>
          <w:tcPr>
            <w:tcW w:w="1607" w:type="dxa"/>
            <w:shd w:val="clear" w:color="auto" w:fill="auto"/>
            <w:noWrap/>
            <w:hideMark/>
          </w:tcPr>
          <w:p w14:paraId="70450C15" w14:textId="52D14D2A" w:rsidR="003C5D17" w:rsidRPr="003C5D17" w:rsidRDefault="003C5D17" w:rsidP="003C5D17">
            <w:pPr>
              <w:rPr>
                <w:rFonts w:ascii="標楷體" w:eastAsia="標楷體" w:hAnsi="標楷體" w:cs="新細明體"/>
              </w:rPr>
            </w:pPr>
            <w:r w:rsidRPr="0022279A">
              <w:rPr>
                <w:rFonts w:ascii="標楷體" w:eastAsia="標楷體" w:hAnsi="標楷體"/>
              </w:rPr>
              <w:t>00</w:t>
            </w:r>
          </w:p>
        </w:tc>
        <w:tc>
          <w:tcPr>
            <w:tcW w:w="4819" w:type="dxa"/>
            <w:shd w:val="clear" w:color="auto" w:fill="auto"/>
            <w:noWrap/>
            <w:vAlign w:val="center"/>
            <w:hideMark/>
          </w:tcPr>
          <w:p w14:paraId="23ED8043" w14:textId="77777777" w:rsidR="003C5D17" w:rsidRPr="003C5D17" w:rsidRDefault="003C5D17" w:rsidP="003C5D17">
            <w:pPr>
              <w:rPr>
                <w:rFonts w:ascii="標楷體" w:eastAsia="標楷體" w:hAnsi="標楷體" w:cs="新細明體"/>
              </w:rPr>
            </w:pPr>
            <w:r w:rsidRPr="003C5D17">
              <w:rPr>
                <w:rFonts w:ascii="標楷體" w:eastAsia="標楷體" w:hAnsi="標楷體" w:hint="eastAsia"/>
              </w:rPr>
              <w:t>正常戶</w:t>
            </w:r>
          </w:p>
        </w:tc>
      </w:tr>
      <w:tr w:rsidR="003C5D17" w:rsidRPr="003C5D17" w14:paraId="1CFEF640" w14:textId="77777777" w:rsidTr="0022279A">
        <w:trPr>
          <w:trHeight w:val="340"/>
        </w:trPr>
        <w:tc>
          <w:tcPr>
            <w:tcW w:w="1607" w:type="dxa"/>
            <w:shd w:val="clear" w:color="auto" w:fill="auto"/>
            <w:noWrap/>
            <w:hideMark/>
          </w:tcPr>
          <w:p w14:paraId="5F53CE26" w14:textId="428A1D93" w:rsidR="003C5D17" w:rsidRPr="003C5D17" w:rsidRDefault="003C5D17" w:rsidP="003C5D17">
            <w:pPr>
              <w:rPr>
                <w:rFonts w:ascii="標楷體" w:eastAsia="標楷體" w:hAnsi="標楷體" w:cs="新細明體"/>
              </w:rPr>
            </w:pPr>
            <w:r w:rsidRPr="0022279A">
              <w:rPr>
                <w:rFonts w:ascii="標楷體" w:eastAsia="標楷體" w:hAnsi="標楷體"/>
              </w:rPr>
              <w:t>01</w:t>
            </w:r>
          </w:p>
        </w:tc>
        <w:tc>
          <w:tcPr>
            <w:tcW w:w="4819" w:type="dxa"/>
            <w:shd w:val="clear" w:color="auto" w:fill="auto"/>
            <w:noWrap/>
            <w:vAlign w:val="center"/>
            <w:hideMark/>
          </w:tcPr>
          <w:p w14:paraId="2D186C49" w14:textId="77777777" w:rsidR="003C5D17" w:rsidRPr="003C5D17" w:rsidRDefault="003C5D17" w:rsidP="003C5D17">
            <w:pPr>
              <w:rPr>
                <w:rFonts w:ascii="標楷體" w:eastAsia="標楷體" w:hAnsi="標楷體" w:cs="新細明體"/>
              </w:rPr>
            </w:pPr>
            <w:r w:rsidRPr="003C5D17">
              <w:rPr>
                <w:rFonts w:ascii="標楷體" w:eastAsia="標楷體" w:hAnsi="標楷體" w:hint="eastAsia"/>
              </w:rPr>
              <w:t>展期</w:t>
            </w:r>
          </w:p>
        </w:tc>
      </w:tr>
      <w:tr w:rsidR="003C5D17" w:rsidRPr="003C5D17" w14:paraId="6CDCDFF3" w14:textId="77777777" w:rsidTr="0022279A">
        <w:trPr>
          <w:trHeight w:val="340"/>
        </w:trPr>
        <w:tc>
          <w:tcPr>
            <w:tcW w:w="1607" w:type="dxa"/>
            <w:shd w:val="clear" w:color="auto" w:fill="auto"/>
            <w:noWrap/>
            <w:hideMark/>
          </w:tcPr>
          <w:p w14:paraId="7C39C4E5" w14:textId="479D57A9" w:rsidR="003C5D17" w:rsidRPr="003C5D17" w:rsidRDefault="003C5D17" w:rsidP="003C5D17">
            <w:pPr>
              <w:rPr>
                <w:rFonts w:ascii="標楷體" w:eastAsia="標楷體" w:hAnsi="標楷體" w:cs="新細明體"/>
              </w:rPr>
            </w:pPr>
            <w:r w:rsidRPr="0022279A">
              <w:rPr>
                <w:rFonts w:ascii="標楷體" w:eastAsia="標楷體" w:hAnsi="標楷體"/>
              </w:rPr>
              <w:t>02</w:t>
            </w:r>
          </w:p>
        </w:tc>
        <w:tc>
          <w:tcPr>
            <w:tcW w:w="4819" w:type="dxa"/>
            <w:shd w:val="clear" w:color="auto" w:fill="auto"/>
            <w:noWrap/>
            <w:vAlign w:val="center"/>
            <w:hideMark/>
          </w:tcPr>
          <w:p w14:paraId="4F43889D" w14:textId="77777777" w:rsidR="003C5D17" w:rsidRPr="003C5D17" w:rsidRDefault="003C5D17" w:rsidP="003C5D17">
            <w:pPr>
              <w:rPr>
                <w:rFonts w:ascii="標楷體" w:eastAsia="標楷體" w:hAnsi="標楷體" w:cs="新細明體"/>
              </w:rPr>
            </w:pPr>
            <w:r w:rsidRPr="003C5D17">
              <w:rPr>
                <w:rFonts w:ascii="標楷體" w:eastAsia="標楷體" w:hAnsi="標楷體" w:hint="eastAsia"/>
              </w:rPr>
              <w:t>催收戶</w:t>
            </w:r>
          </w:p>
        </w:tc>
      </w:tr>
      <w:tr w:rsidR="003C5D17" w:rsidRPr="003C5D17" w14:paraId="7BE2663D" w14:textId="77777777" w:rsidTr="0022279A">
        <w:trPr>
          <w:trHeight w:val="340"/>
        </w:trPr>
        <w:tc>
          <w:tcPr>
            <w:tcW w:w="1607" w:type="dxa"/>
            <w:shd w:val="clear" w:color="auto" w:fill="auto"/>
            <w:noWrap/>
            <w:hideMark/>
          </w:tcPr>
          <w:p w14:paraId="70886336" w14:textId="7A38BE44" w:rsidR="003C5D17" w:rsidRPr="003C5D17" w:rsidRDefault="003C5D17" w:rsidP="003C5D17">
            <w:pPr>
              <w:rPr>
                <w:rFonts w:ascii="標楷體" w:eastAsia="標楷體" w:hAnsi="標楷體" w:cs="新細明體"/>
              </w:rPr>
            </w:pPr>
            <w:r w:rsidRPr="0022279A">
              <w:rPr>
                <w:rFonts w:ascii="標楷體" w:eastAsia="標楷體" w:hAnsi="標楷體"/>
              </w:rPr>
              <w:t>03</w:t>
            </w:r>
          </w:p>
        </w:tc>
        <w:tc>
          <w:tcPr>
            <w:tcW w:w="4819" w:type="dxa"/>
            <w:shd w:val="clear" w:color="auto" w:fill="auto"/>
            <w:noWrap/>
            <w:vAlign w:val="center"/>
            <w:hideMark/>
          </w:tcPr>
          <w:p w14:paraId="3B530B39" w14:textId="77777777" w:rsidR="003C5D17" w:rsidRPr="003C5D17" w:rsidRDefault="003C5D17" w:rsidP="003C5D17">
            <w:pPr>
              <w:rPr>
                <w:rFonts w:ascii="標楷體" w:eastAsia="標楷體" w:hAnsi="標楷體" w:cs="新細明體"/>
              </w:rPr>
            </w:pPr>
            <w:r w:rsidRPr="003C5D17">
              <w:rPr>
                <w:rFonts w:ascii="標楷體" w:eastAsia="標楷體" w:hAnsi="標楷體" w:hint="eastAsia"/>
              </w:rPr>
              <w:t>結案戶</w:t>
            </w:r>
          </w:p>
        </w:tc>
      </w:tr>
      <w:tr w:rsidR="003C5D17" w:rsidRPr="003C5D17" w14:paraId="32839460" w14:textId="77777777" w:rsidTr="0022279A">
        <w:trPr>
          <w:trHeight w:val="340"/>
        </w:trPr>
        <w:tc>
          <w:tcPr>
            <w:tcW w:w="1607" w:type="dxa"/>
            <w:shd w:val="clear" w:color="auto" w:fill="auto"/>
            <w:noWrap/>
            <w:hideMark/>
          </w:tcPr>
          <w:p w14:paraId="37793EE0" w14:textId="6DE828AB" w:rsidR="003C5D17" w:rsidRPr="003C5D17" w:rsidRDefault="003C5D17" w:rsidP="003C5D17">
            <w:pPr>
              <w:rPr>
                <w:rFonts w:ascii="標楷體" w:eastAsia="標楷體" w:hAnsi="標楷體" w:cs="新細明體"/>
              </w:rPr>
            </w:pPr>
            <w:r w:rsidRPr="0022279A">
              <w:rPr>
                <w:rFonts w:ascii="標楷體" w:eastAsia="標楷體" w:hAnsi="標楷體"/>
              </w:rPr>
              <w:t>04</w:t>
            </w:r>
          </w:p>
        </w:tc>
        <w:tc>
          <w:tcPr>
            <w:tcW w:w="4819" w:type="dxa"/>
            <w:shd w:val="clear" w:color="auto" w:fill="auto"/>
            <w:noWrap/>
            <w:vAlign w:val="center"/>
            <w:hideMark/>
          </w:tcPr>
          <w:p w14:paraId="416DF602" w14:textId="77777777" w:rsidR="003C5D17" w:rsidRPr="003C5D17" w:rsidRDefault="003C5D17" w:rsidP="003C5D17">
            <w:pPr>
              <w:rPr>
                <w:rFonts w:ascii="標楷體" w:eastAsia="標楷體" w:hAnsi="標楷體" w:cs="新細明體"/>
              </w:rPr>
            </w:pPr>
            <w:r w:rsidRPr="003C5D17">
              <w:rPr>
                <w:rFonts w:ascii="標楷體" w:eastAsia="標楷體" w:hAnsi="標楷體" w:hint="eastAsia"/>
              </w:rPr>
              <w:t>逾期戶</w:t>
            </w:r>
          </w:p>
        </w:tc>
      </w:tr>
      <w:tr w:rsidR="003C5D17" w:rsidRPr="003C5D17" w14:paraId="59B93537" w14:textId="77777777" w:rsidTr="0022279A">
        <w:trPr>
          <w:trHeight w:val="340"/>
        </w:trPr>
        <w:tc>
          <w:tcPr>
            <w:tcW w:w="1607" w:type="dxa"/>
            <w:shd w:val="clear" w:color="auto" w:fill="auto"/>
            <w:noWrap/>
          </w:tcPr>
          <w:p w14:paraId="7CE0050E" w14:textId="7E6D0C99" w:rsidR="003C5D17" w:rsidRPr="003C5D17" w:rsidRDefault="003C5D17" w:rsidP="003C5D17">
            <w:pPr>
              <w:rPr>
                <w:rFonts w:ascii="標楷體" w:eastAsia="標楷體" w:hAnsi="標楷體"/>
              </w:rPr>
            </w:pPr>
            <w:r w:rsidRPr="0022279A">
              <w:rPr>
                <w:rFonts w:ascii="標楷體" w:eastAsia="標楷體" w:hAnsi="標楷體"/>
              </w:rPr>
              <w:t>05</w:t>
            </w:r>
          </w:p>
        </w:tc>
        <w:tc>
          <w:tcPr>
            <w:tcW w:w="4819" w:type="dxa"/>
            <w:shd w:val="clear" w:color="auto" w:fill="auto"/>
            <w:noWrap/>
            <w:vAlign w:val="center"/>
          </w:tcPr>
          <w:p w14:paraId="392EF6A7" w14:textId="77777777" w:rsidR="003C5D17" w:rsidRPr="003C5D17" w:rsidRDefault="003C5D17" w:rsidP="003C5D17">
            <w:pPr>
              <w:rPr>
                <w:rFonts w:ascii="標楷體" w:eastAsia="標楷體" w:hAnsi="標楷體"/>
              </w:rPr>
            </w:pPr>
            <w:r w:rsidRPr="003C5D17">
              <w:rPr>
                <w:rFonts w:ascii="標楷體" w:eastAsia="標楷體" w:hAnsi="標楷體" w:hint="eastAsia"/>
              </w:rPr>
              <w:t>催收結案戶</w:t>
            </w:r>
          </w:p>
        </w:tc>
      </w:tr>
      <w:tr w:rsidR="003C5D17" w:rsidRPr="003C5D17" w14:paraId="53D02AFF" w14:textId="77777777" w:rsidTr="0022279A">
        <w:trPr>
          <w:trHeight w:val="340"/>
        </w:trPr>
        <w:tc>
          <w:tcPr>
            <w:tcW w:w="1607" w:type="dxa"/>
            <w:shd w:val="clear" w:color="auto" w:fill="auto"/>
            <w:noWrap/>
          </w:tcPr>
          <w:p w14:paraId="313B62F0" w14:textId="388939C0" w:rsidR="003C5D17" w:rsidRPr="003C5D17" w:rsidRDefault="003C5D17" w:rsidP="003C5D17">
            <w:pPr>
              <w:rPr>
                <w:rFonts w:ascii="標楷體" w:eastAsia="標楷體" w:hAnsi="標楷體"/>
              </w:rPr>
            </w:pPr>
            <w:r w:rsidRPr="0022279A">
              <w:rPr>
                <w:rFonts w:ascii="標楷體" w:eastAsia="標楷體" w:hAnsi="標楷體"/>
              </w:rPr>
              <w:t>06</w:t>
            </w:r>
          </w:p>
        </w:tc>
        <w:tc>
          <w:tcPr>
            <w:tcW w:w="4819" w:type="dxa"/>
            <w:shd w:val="clear" w:color="auto" w:fill="auto"/>
            <w:noWrap/>
            <w:vAlign w:val="center"/>
          </w:tcPr>
          <w:p w14:paraId="4E4F5080" w14:textId="77777777" w:rsidR="003C5D17" w:rsidRPr="003C5D17" w:rsidRDefault="003C5D17" w:rsidP="003C5D17">
            <w:pPr>
              <w:rPr>
                <w:rFonts w:ascii="標楷體" w:eastAsia="標楷體" w:hAnsi="標楷體"/>
              </w:rPr>
            </w:pPr>
            <w:r w:rsidRPr="003C5D17">
              <w:rPr>
                <w:rFonts w:ascii="標楷體" w:eastAsia="標楷體" w:hAnsi="標楷體" w:hint="eastAsia"/>
              </w:rPr>
              <w:t>呆帳戶</w:t>
            </w:r>
          </w:p>
        </w:tc>
      </w:tr>
      <w:tr w:rsidR="003C5D17" w:rsidRPr="003C5D17" w14:paraId="6530AFF0" w14:textId="77777777" w:rsidTr="0022279A">
        <w:trPr>
          <w:trHeight w:val="340"/>
        </w:trPr>
        <w:tc>
          <w:tcPr>
            <w:tcW w:w="1607" w:type="dxa"/>
            <w:shd w:val="clear" w:color="auto" w:fill="auto"/>
            <w:noWrap/>
            <w:hideMark/>
          </w:tcPr>
          <w:p w14:paraId="740E5313" w14:textId="03795172" w:rsidR="003C5D17" w:rsidRPr="003C5D17" w:rsidRDefault="003C5D17" w:rsidP="003C5D17">
            <w:pPr>
              <w:rPr>
                <w:rFonts w:ascii="標楷體" w:eastAsia="標楷體" w:hAnsi="標楷體" w:cs="新細明體"/>
              </w:rPr>
            </w:pPr>
            <w:r w:rsidRPr="0022279A">
              <w:rPr>
                <w:rFonts w:ascii="標楷體" w:eastAsia="標楷體" w:hAnsi="標楷體"/>
              </w:rPr>
              <w:t>07</w:t>
            </w:r>
          </w:p>
        </w:tc>
        <w:tc>
          <w:tcPr>
            <w:tcW w:w="4819" w:type="dxa"/>
            <w:shd w:val="clear" w:color="auto" w:fill="auto"/>
            <w:noWrap/>
            <w:vAlign w:val="center"/>
            <w:hideMark/>
          </w:tcPr>
          <w:p w14:paraId="6495E2F5" w14:textId="77777777" w:rsidR="003C5D17" w:rsidRPr="003C5D17" w:rsidRDefault="003C5D17" w:rsidP="003C5D17">
            <w:pPr>
              <w:rPr>
                <w:rFonts w:ascii="標楷體" w:eastAsia="標楷體" w:hAnsi="標楷體" w:cs="新細明體"/>
              </w:rPr>
            </w:pPr>
            <w:r w:rsidRPr="003C5D17">
              <w:rPr>
                <w:rFonts w:ascii="標楷體" w:eastAsia="標楷體" w:hAnsi="標楷體" w:hint="eastAsia"/>
              </w:rPr>
              <w:t>呆帳結案戶</w:t>
            </w:r>
          </w:p>
        </w:tc>
      </w:tr>
      <w:tr w:rsidR="003C5D17" w:rsidRPr="003C5D17" w14:paraId="25E69F9C" w14:textId="77777777" w:rsidTr="0022279A">
        <w:trPr>
          <w:trHeight w:val="340"/>
        </w:trPr>
        <w:tc>
          <w:tcPr>
            <w:tcW w:w="1607" w:type="dxa"/>
            <w:shd w:val="clear" w:color="auto" w:fill="auto"/>
            <w:noWrap/>
            <w:hideMark/>
          </w:tcPr>
          <w:p w14:paraId="17DA6959" w14:textId="60363BF5" w:rsidR="003C5D17" w:rsidRPr="003C5D17" w:rsidRDefault="003C5D17" w:rsidP="003C5D17">
            <w:pPr>
              <w:rPr>
                <w:rFonts w:ascii="標楷體" w:eastAsia="標楷體" w:hAnsi="標楷體" w:cs="新細明體"/>
              </w:rPr>
            </w:pPr>
            <w:r w:rsidRPr="0022279A">
              <w:rPr>
                <w:rFonts w:ascii="標楷體" w:eastAsia="標楷體" w:hAnsi="標楷體"/>
              </w:rPr>
              <w:t>08</w:t>
            </w:r>
          </w:p>
        </w:tc>
        <w:tc>
          <w:tcPr>
            <w:tcW w:w="4819" w:type="dxa"/>
            <w:shd w:val="clear" w:color="auto" w:fill="auto"/>
            <w:noWrap/>
            <w:vAlign w:val="center"/>
            <w:hideMark/>
          </w:tcPr>
          <w:p w14:paraId="31084909" w14:textId="77777777" w:rsidR="003C5D17" w:rsidRPr="003C5D17" w:rsidRDefault="003C5D17" w:rsidP="003C5D17">
            <w:pPr>
              <w:rPr>
                <w:rFonts w:ascii="標楷體" w:eastAsia="標楷體" w:hAnsi="標楷體" w:cs="新細明體"/>
              </w:rPr>
            </w:pPr>
            <w:r w:rsidRPr="003C5D17">
              <w:rPr>
                <w:rFonts w:ascii="標楷體" w:eastAsia="標楷體" w:hAnsi="標楷體" w:hint="eastAsia"/>
              </w:rPr>
              <w:t>債權轉讓戶</w:t>
            </w:r>
          </w:p>
        </w:tc>
      </w:tr>
      <w:tr w:rsidR="003C5D17" w:rsidRPr="003C5D17" w14:paraId="3D55E4FE" w14:textId="77777777" w:rsidTr="0022279A">
        <w:trPr>
          <w:trHeight w:val="340"/>
        </w:trPr>
        <w:tc>
          <w:tcPr>
            <w:tcW w:w="1607" w:type="dxa"/>
            <w:shd w:val="clear" w:color="auto" w:fill="auto"/>
            <w:noWrap/>
          </w:tcPr>
          <w:p w14:paraId="7CB1E2F6" w14:textId="76B2CA65" w:rsidR="003C5D17" w:rsidRPr="0022279A" w:rsidRDefault="003C5D17" w:rsidP="003C5D17">
            <w:pPr>
              <w:rPr>
                <w:rFonts w:ascii="標楷體" w:eastAsia="標楷體" w:hAnsi="標楷體"/>
              </w:rPr>
            </w:pPr>
            <w:r w:rsidRPr="0022279A">
              <w:rPr>
                <w:rFonts w:ascii="標楷體" w:eastAsia="標楷體" w:hAnsi="標楷體"/>
              </w:rPr>
              <w:lastRenderedPageBreak/>
              <w:t>09</w:t>
            </w:r>
          </w:p>
        </w:tc>
        <w:tc>
          <w:tcPr>
            <w:tcW w:w="4819" w:type="dxa"/>
            <w:shd w:val="clear" w:color="auto" w:fill="auto"/>
            <w:noWrap/>
          </w:tcPr>
          <w:p w14:paraId="4F5CFCAA" w14:textId="4DC44168" w:rsidR="003C5D17" w:rsidRPr="003C5D17" w:rsidRDefault="003C5D17" w:rsidP="003C5D17">
            <w:pPr>
              <w:rPr>
                <w:rFonts w:ascii="標楷體" w:eastAsia="標楷體" w:hAnsi="標楷體"/>
              </w:rPr>
            </w:pPr>
            <w:r w:rsidRPr="0022279A">
              <w:rPr>
                <w:rFonts w:ascii="標楷體" w:eastAsia="標楷體" w:hAnsi="標楷體" w:hint="eastAsia"/>
              </w:rPr>
              <w:t>呆帳結案戶</w:t>
            </w:r>
          </w:p>
        </w:tc>
      </w:tr>
      <w:tr w:rsidR="003C5D17" w:rsidRPr="003C5D17" w14:paraId="3B9E23DA" w14:textId="77777777" w:rsidTr="0022279A">
        <w:trPr>
          <w:trHeight w:val="340"/>
        </w:trPr>
        <w:tc>
          <w:tcPr>
            <w:tcW w:w="1607" w:type="dxa"/>
            <w:shd w:val="clear" w:color="auto" w:fill="auto"/>
            <w:noWrap/>
          </w:tcPr>
          <w:p w14:paraId="08A121CB" w14:textId="440B7FCC" w:rsidR="003C5D17" w:rsidRPr="0022279A" w:rsidRDefault="003C5D17" w:rsidP="003C5D17">
            <w:pPr>
              <w:rPr>
                <w:rFonts w:ascii="標楷體" w:eastAsia="標楷體" w:hAnsi="標楷體"/>
              </w:rPr>
            </w:pPr>
            <w:r w:rsidRPr="0022279A">
              <w:rPr>
                <w:rFonts w:ascii="標楷體" w:eastAsia="標楷體" w:hAnsi="標楷體"/>
              </w:rPr>
              <w:t>97</w:t>
            </w:r>
          </w:p>
        </w:tc>
        <w:tc>
          <w:tcPr>
            <w:tcW w:w="4819" w:type="dxa"/>
            <w:shd w:val="clear" w:color="auto" w:fill="auto"/>
            <w:noWrap/>
          </w:tcPr>
          <w:p w14:paraId="289A1ED9" w14:textId="7D0DFF5B" w:rsidR="003C5D17" w:rsidRPr="003C5D17" w:rsidRDefault="003C5D17" w:rsidP="003C5D17">
            <w:pPr>
              <w:rPr>
                <w:rFonts w:ascii="標楷體" w:eastAsia="標楷體" w:hAnsi="標楷體"/>
              </w:rPr>
            </w:pPr>
            <w:r w:rsidRPr="0022279A">
              <w:rPr>
                <w:rFonts w:ascii="標楷體" w:eastAsia="標楷體" w:hAnsi="標楷體" w:hint="eastAsia"/>
              </w:rPr>
              <w:t>預約撥款已刪除</w:t>
            </w:r>
          </w:p>
        </w:tc>
      </w:tr>
      <w:tr w:rsidR="003C5D17" w:rsidRPr="003C5D17" w14:paraId="58D325BF" w14:textId="77777777" w:rsidTr="0022279A">
        <w:trPr>
          <w:trHeight w:val="340"/>
        </w:trPr>
        <w:tc>
          <w:tcPr>
            <w:tcW w:w="1607" w:type="dxa"/>
            <w:shd w:val="clear" w:color="auto" w:fill="auto"/>
            <w:noWrap/>
          </w:tcPr>
          <w:p w14:paraId="3384D668" w14:textId="08329FBC" w:rsidR="003C5D17" w:rsidRPr="0022279A" w:rsidRDefault="003C5D17" w:rsidP="003C5D17">
            <w:pPr>
              <w:rPr>
                <w:rFonts w:ascii="標楷體" w:eastAsia="標楷體" w:hAnsi="標楷體"/>
              </w:rPr>
            </w:pPr>
            <w:r w:rsidRPr="0022279A">
              <w:rPr>
                <w:rFonts w:ascii="標楷體" w:eastAsia="標楷體" w:hAnsi="標楷體"/>
              </w:rPr>
              <w:t>98</w:t>
            </w:r>
          </w:p>
        </w:tc>
        <w:tc>
          <w:tcPr>
            <w:tcW w:w="4819" w:type="dxa"/>
            <w:shd w:val="clear" w:color="auto" w:fill="auto"/>
            <w:noWrap/>
          </w:tcPr>
          <w:p w14:paraId="0A2216D8" w14:textId="1D0A3854" w:rsidR="003C5D17" w:rsidRPr="003C5D17" w:rsidRDefault="003C5D17" w:rsidP="003C5D17">
            <w:pPr>
              <w:rPr>
                <w:rFonts w:ascii="標楷體" w:eastAsia="標楷體" w:hAnsi="標楷體"/>
              </w:rPr>
            </w:pPr>
            <w:r w:rsidRPr="0022279A">
              <w:rPr>
                <w:rFonts w:ascii="標楷體" w:eastAsia="標楷體" w:hAnsi="標楷體" w:hint="eastAsia"/>
              </w:rPr>
              <w:t>預約已撥款</w:t>
            </w:r>
          </w:p>
        </w:tc>
      </w:tr>
      <w:tr w:rsidR="003C5D17" w:rsidRPr="003C5D17" w14:paraId="192C8A89" w14:textId="77777777" w:rsidTr="0022279A">
        <w:trPr>
          <w:trHeight w:val="340"/>
        </w:trPr>
        <w:tc>
          <w:tcPr>
            <w:tcW w:w="1607" w:type="dxa"/>
            <w:shd w:val="clear" w:color="auto" w:fill="auto"/>
            <w:noWrap/>
          </w:tcPr>
          <w:p w14:paraId="1FE024C4" w14:textId="1926B4FC" w:rsidR="003C5D17" w:rsidRPr="0022279A" w:rsidRDefault="003C5D17" w:rsidP="003C5D17">
            <w:pPr>
              <w:rPr>
                <w:rFonts w:ascii="標楷體" w:eastAsia="標楷體" w:hAnsi="標楷體"/>
              </w:rPr>
            </w:pPr>
            <w:r w:rsidRPr="0022279A">
              <w:rPr>
                <w:rFonts w:ascii="標楷體" w:eastAsia="標楷體" w:hAnsi="標楷體"/>
              </w:rPr>
              <w:t>99</w:t>
            </w:r>
          </w:p>
        </w:tc>
        <w:tc>
          <w:tcPr>
            <w:tcW w:w="4819" w:type="dxa"/>
            <w:shd w:val="clear" w:color="auto" w:fill="auto"/>
            <w:noWrap/>
          </w:tcPr>
          <w:p w14:paraId="74EF3E0E" w14:textId="2C1FA225" w:rsidR="003C5D17" w:rsidRPr="003C5D17" w:rsidRDefault="003C5D17" w:rsidP="003C5D17">
            <w:pPr>
              <w:rPr>
                <w:rFonts w:ascii="標楷體" w:eastAsia="標楷體" w:hAnsi="標楷體"/>
              </w:rPr>
            </w:pPr>
            <w:r w:rsidRPr="0022279A">
              <w:rPr>
                <w:rFonts w:ascii="標楷體" w:eastAsia="標楷體" w:hAnsi="標楷體" w:hint="eastAsia"/>
              </w:rPr>
              <w:t>預約撥款</w:t>
            </w:r>
          </w:p>
        </w:tc>
      </w:tr>
    </w:tbl>
    <w:p w14:paraId="1B85E623" w14:textId="77777777" w:rsidR="005A50AB" w:rsidRDefault="005A50AB" w:rsidP="005A50AB">
      <w:pPr>
        <w:tabs>
          <w:tab w:val="left" w:pos="788"/>
        </w:tabs>
        <w:ind w:leftChars="300" w:left="720"/>
        <w:rPr>
          <w:rFonts w:ascii="標楷體" w:eastAsia="標楷體" w:hAnsi="標楷體"/>
        </w:rPr>
      </w:pPr>
    </w:p>
    <w:p w14:paraId="6296CE4A" w14:textId="26E9B756" w:rsidR="005A50AB" w:rsidRPr="000A4585" w:rsidRDefault="005A50AB" w:rsidP="00894D7B">
      <w:pPr>
        <w:numPr>
          <w:ilvl w:val="0"/>
          <w:numId w:val="14"/>
        </w:numPr>
        <w:rPr>
          <w:rFonts w:ascii="標楷體" w:eastAsia="標楷體" w:hAnsi="標楷體" w:cs="新細明體"/>
          <w:kern w:val="0"/>
        </w:rPr>
      </w:pPr>
      <w:r w:rsidRPr="000A4585">
        <w:rPr>
          <w:rFonts w:ascii="標楷體" w:eastAsia="標楷體" w:hAnsi="標楷體" w:cs="新細明體" w:hint="eastAsia"/>
          <w:kern w:val="0"/>
        </w:rPr>
        <w:t>貸後契變項目</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5A50AB" w:rsidRPr="00CE193A" w14:paraId="06685D62" w14:textId="77777777" w:rsidTr="007E2411">
        <w:trPr>
          <w:trHeight w:val="340"/>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E74E8D0" w14:textId="77777777" w:rsidR="005A50AB" w:rsidRPr="00CE193A" w:rsidRDefault="005A50AB" w:rsidP="007E2411">
            <w:pPr>
              <w:widowControl/>
              <w:rPr>
                <w:rFonts w:ascii="標楷體" w:eastAsia="標楷體" w:hAnsi="標楷體" w:cs="新細明體"/>
                <w:kern w:val="0"/>
              </w:rPr>
            </w:pPr>
            <w:r w:rsidRPr="00CE193A">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76145E08" w14:textId="77777777" w:rsidR="005A50AB" w:rsidRPr="00CE193A" w:rsidRDefault="005A50AB" w:rsidP="007E2411">
            <w:pPr>
              <w:widowControl/>
              <w:rPr>
                <w:rFonts w:ascii="標楷體" w:eastAsia="標楷體" w:hAnsi="標楷體" w:cs="新細明體"/>
                <w:kern w:val="0"/>
              </w:rPr>
            </w:pPr>
            <w:r w:rsidRPr="00CE193A">
              <w:rPr>
                <w:rFonts w:ascii="標楷體" w:eastAsia="標楷體" w:hAnsi="標楷體" w:cs="新細明體" w:hint="eastAsia"/>
                <w:kern w:val="0"/>
              </w:rPr>
              <w:t>說明</w:t>
            </w:r>
          </w:p>
        </w:tc>
      </w:tr>
      <w:tr w:rsidR="005A50AB" w:rsidRPr="00CE193A" w14:paraId="79E6B4DA"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6CD33178" w14:textId="77777777" w:rsidR="005A50AB" w:rsidRPr="00CE193A" w:rsidRDefault="005A50AB" w:rsidP="007E2411">
            <w:pPr>
              <w:widowControl/>
              <w:rPr>
                <w:rFonts w:ascii="標楷體" w:eastAsia="標楷體" w:hAnsi="標楷體" w:cs="新細明體"/>
                <w:kern w:val="0"/>
              </w:rPr>
            </w:pPr>
            <w:r w:rsidRPr="00CE193A">
              <w:rPr>
                <w:rFonts w:ascii="標楷體" w:eastAsia="標楷體" w:hAnsi="標楷體" w:cs="新細明體" w:hint="eastAsia"/>
                <w:kern w:val="0"/>
              </w:rPr>
              <w:t>01</w:t>
            </w:r>
          </w:p>
        </w:tc>
        <w:tc>
          <w:tcPr>
            <w:tcW w:w="4819" w:type="dxa"/>
            <w:tcBorders>
              <w:top w:val="nil"/>
              <w:left w:val="nil"/>
              <w:bottom w:val="single" w:sz="4" w:space="0" w:color="auto"/>
              <w:right w:val="single" w:sz="4" w:space="0" w:color="auto"/>
            </w:tcBorders>
            <w:shd w:val="clear" w:color="auto" w:fill="auto"/>
            <w:noWrap/>
            <w:vAlign w:val="center"/>
            <w:hideMark/>
          </w:tcPr>
          <w:p w14:paraId="7D1DC39F" w14:textId="77777777" w:rsidR="005A50AB" w:rsidRPr="00CE193A" w:rsidRDefault="005A50AB" w:rsidP="007E2411">
            <w:pPr>
              <w:widowControl/>
              <w:rPr>
                <w:rFonts w:ascii="標楷體" w:eastAsia="標楷體" w:hAnsi="標楷體" w:cs="新細明體"/>
                <w:kern w:val="0"/>
              </w:rPr>
            </w:pPr>
            <w:r w:rsidRPr="00CE193A">
              <w:rPr>
                <w:rFonts w:ascii="標楷體" w:eastAsia="標楷體" w:hAnsi="標楷體" w:cs="新細明體" w:hint="eastAsia"/>
                <w:kern w:val="0"/>
              </w:rPr>
              <w:t>寬限與年期</w:t>
            </w:r>
          </w:p>
        </w:tc>
      </w:tr>
      <w:tr w:rsidR="005A50AB" w:rsidRPr="00CE193A" w14:paraId="0C772EF4"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22B50669" w14:textId="77777777" w:rsidR="005A50AB" w:rsidRPr="00CE193A" w:rsidRDefault="005A50AB" w:rsidP="007E2411">
            <w:pPr>
              <w:widowControl/>
              <w:rPr>
                <w:rFonts w:ascii="標楷體" w:eastAsia="標楷體" w:hAnsi="標楷體" w:cs="新細明體"/>
                <w:kern w:val="0"/>
              </w:rPr>
            </w:pPr>
            <w:r w:rsidRPr="00CE193A">
              <w:rPr>
                <w:rFonts w:ascii="標楷體" w:eastAsia="標楷體" w:hAnsi="標楷體" w:cs="新細明體" w:hint="eastAsia"/>
                <w:kern w:val="0"/>
              </w:rPr>
              <w:t>02</w:t>
            </w:r>
          </w:p>
        </w:tc>
        <w:tc>
          <w:tcPr>
            <w:tcW w:w="4819" w:type="dxa"/>
            <w:tcBorders>
              <w:top w:val="nil"/>
              <w:left w:val="nil"/>
              <w:bottom w:val="single" w:sz="4" w:space="0" w:color="auto"/>
              <w:right w:val="single" w:sz="4" w:space="0" w:color="auto"/>
            </w:tcBorders>
            <w:shd w:val="clear" w:color="auto" w:fill="auto"/>
            <w:noWrap/>
            <w:vAlign w:val="center"/>
            <w:hideMark/>
          </w:tcPr>
          <w:p w14:paraId="15C39D53" w14:textId="77777777" w:rsidR="005A50AB" w:rsidRPr="00CE193A" w:rsidRDefault="005A50AB" w:rsidP="007E2411">
            <w:pPr>
              <w:widowControl/>
              <w:rPr>
                <w:rFonts w:ascii="標楷體" w:eastAsia="標楷體" w:hAnsi="標楷體" w:cs="新細明體"/>
                <w:kern w:val="0"/>
              </w:rPr>
            </w:pPr>
            <w:r w:rsidRPr="00CE193A">
              <w:rPr>
                <w:rFonts w:ascii="標楷體" w:eastAsia="標楷體" w:hAnsi="標楷體" w:cs="新細明體" w:hint="eastAsia"/>
                <w:kern w:val="0"/>
              </w:rPr>
              <w:t>變利率週期</w:t>
            </w:r>
          </w:p>
        </w:tc>
      </w:tr>
      <w:tr w:rsidR="005A50AB" w:rsidRPr="00CE193A" w14:paraId="6A4F9907"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53510A26" w14:textId="77777777" w:rsidR="005A50AB" w:rsidRPr="00CE193A" w:rsidRDefault="005A50AB" w:rsidP="007E2411">
            <w:pPr>
              <w:widowControl/>
              <w:rPr>
                <w:rFonts w:ascii="標楷體" w:eastAsia="標楷體" w:hAnsi="標楷體" w:cs="新細明體"/>
                <w:kern w:val="0"/>
              </w:rPr>
            </w:pPr>
            <w:r w:rsidRPr="00CE193A">
              <w:rPr>
                <w:rFonts w:ascii="標楷體" w:eastAsia="標楷體" w:hAnsi="標楷體" w:cs="新細明體" w:hint="eastAsia"/>
                <w:kern w:val="0"/>
              </w:rPr>
              <w:t>03</w:t>
            </w:r>
          </w:p>
        </w:tc>
        <w:tc>
          <w:tcPr>
            <w:tcW w:w="4819" w:type="dxa"/>
            <w:tcBorders>
              <w:top w:val="nil"/>
              <w:left w:val="nil"/>
              <w:bottom w:val="single" w:sz="4" w:space="0" w:color="auto"/>
              <w:right w:val="single" w:sz="4" w:space="0" w:color="auto"/>
            </w:tcBorders>
            <w:shd w:val="clear" w:color="auto" w:fill="auto"/>
            <w:noWrap/>
            <w:vAlign w:val="center"/>
            <w:hideMark/>
          </w:tcPr>
          <w:p w14:paraId="66FF46E4" w14:textId="77777777" w:rsidR="005A50AB" w:rsidRPr="00CE193A" w:rsidRDefault="005A50AB" w:rsidP="007E2411">
            <w:pPr>
              <w:widowControl/>
              <w:rPr>
                <w:rFonts w:ascii="標楷體" w:eastAsia="標楷體" w:hAnsi="標楷體" w:cs="新細明體"/>
                <w:kern w:val="0"/>
              </w:rPr>
            </w:pPr>
            <w:r w:rsidRPr="00CE193A">
              <w:rPr>
                <w:rFonts w:ascii="標楷體" w:eastAsia="標楷體" w:hAnsi="標楷體" w:cs="新細明體" w:hint="eastAsia"/>
                <w:kern w:val="0"/>
              </w:rPr>
              <w:t>補清償證明</w:t>
            </w:r>
          </w:p>
        </w:tc>
      </w:tr>
      <w:tr w:rsidR="005A50AB" w:rsidRPr="00CE193A" w14:paraId="1AE178C2"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0AAE9995" w14:textId="77777777" w:rsidR="005A50AB" w:rsidRPr="00CE193A" w:rsidRDefault="005A50AB" w:rsidP="007E2411">
            <w:pPr>
              <w:widowControl/>
              <w:rPr>
                <w:rFonts w:ascii="標楷體" w:eastAsia="標楷體" w:hAnsi="標楷體" w:cs="新細明體"/>
                <w:kern w:val="0"/>
              </w:rPr>
            </w:pPr>
            <w:r w:rsidRPr="00CE193A">
              <w:rPr>
                <w:rFonts w:ascii="標楷體" w:eastAsia="標楷體" w:hAnsi="標楷體" w:cs="新細明體" w:hint="eastAsia"/>
                <w:kern w:val="0"/>
              </w:rPr>
              <w:t>04</w:t>
            </w:r>
          </w:p>
        </w:tc>
        <w:tc>
          <w:tcPr>
            <w:tcW w:w="4819" w:type="dxa"/>
            <w:tcBorders>
              <w:top w:val="nil"/>
              <w:left w:val="nil"/>
              <w:bottom w:val="single" w:sz="4" w:space="0" w:color="auto"/>
              <w:right w:val="single" w:sz="4" w:space="0" w:color="auto"/>
            </w:tcBorders>
            <w:shd w:val="clear" w:color="auto" w:fill="auto"/>
            <w:noWrap/>
            <w:vAlign w:val="center"/>
            <w:hideMark/>
          </w:tcPr>
          <w:p w14:paraId="67469C27" w14:textId="77777777" w:rsidR="005A50AB" w:rsidRPr="00CE193A" w:rsidRDefault="005A50AB" w:rsidP="007E2411">
            <w:pPr>
              <w:widowControl/>
              <w:rPr>
                <w:rFonts w:ascii="標楷體" w:eastAsia="標楷體" w:hAnsi="標楷體" w:cs="新細明體"/>
                <w:kern w:val="0"/>
              </w:rPr>
            </w:pPr>
            <w:r w:rsidRPr="00CE193A">
              <w:rPr>
                <w:rFonts w:ascii="標楷體" w:eastAsia="標楷體" w:hAnsi="標楷體" w:cs="新細明體" w:hint="eastAsia"/>
                <w:kern w:val="0"/>
              </w:rPr>
              <w:t>變更抵押權</w:t>
            </w:r>
          </w:p>
        </w:tc>
      </w:tr>
      <w:tr w:rsidR="005A50AB" w:rsidRPr="00CE193A" w14:paraId="1B177A08"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56E2763A" w14:textId="77777777" w:rsidR="005A50AB" w:rsidRPr="00CE193A" w:rsidRDefault="005A50AB" w:rsidP="007E2411">
            <w:pPr>
              <w:widowControl/>
              <w:rPr>
                <w:rFonts w:ascii="標楷體" w:eastAsia="標楷體" w:hAnsi="標楷體" w:cs="新細明體"/>
                <w:kern w:val="0"/>
              </w:rPr>
            </w:pPr>
            <w:r w:rsidRPr="00CE193A">
              <w:rPr>
                <w:rFonts w:ascii="標楷體" w:eastAsia="標楷體" w:hAnsi="標楷體" w:cs="新細明體" w:hint="eastAsia"/>
                <w:kern w:val="0"/>
              </w:rPr>
              <w:t>05</w:t>
            </w:r>
          </w:p>
        </w:tc>
        <w:tc>
          <w:tcPr>
            <w:tcW w:w="4819" w:type="dxa"/>
            <w:tcBorders>
              <w:top w:val="nil"/>
              <w:left w:val="nil"/>
              <w:bottom w:val="single" w:sz="4" w:space="0" w:color="auto"/>
              <w:right w:val="single" w:sz="4" w:space="0" w:color="auto"/>
            </w:tcBorders>
            <w:shd w:val="clear" w:color="auto" w:fill="auto"/>
            <w:noWrap/>
            <w:vAlign w:val="center"/>
            <w:hideMark/>
          </w:tcPr>
          <w:p w14:paraId="48DE8169" w14:textId="77777777" w:rsidR="005A50AB" w:rsidRPr="00CE193A" w:rsidRDefault="005A50AB" w:rsidP="007E2411">
            <w:pPr>
              <w:widowControl/>
              <w:rPr>
                <w:rFonts w:ascii="標楷體" w:eastAsia="標楷體" w:hAnsi="標楷體" w:cs="新細明體"/>
                <w:kern w:val="0"/>
              </w:rPr>
            </w:pPr>
            <w:r w:rsidRPr="00CE193A">
              <w:rPr>
                <w:rFonts w:ascii="標楷體" w:eastAsia="標楷體" w:hAnsi="標楷體" w:cs="新細明體" w:hint="eastAsia"/>
                <w:kern w:val="0"/>
              </w:rPr>
              <w:t>變更保證人</w:t>
            </w:r>
          </w:p>
        </w:tc>
      </w:tr>
    </w:tbl>
    <w:p w14:paraId="2066A152" w14:textId="77777777" w:rsidR="00CB7D59" w:rsidRPr="00543E73" w:rsidRDefault="00CB7D59" w:rsidP="005A50AB">
      <w:pPr>
        <w:tabs>
          <w:tab w:val="left" w:pos="788"/>
        </w:tabs>
        <w:ind w:leftChars="300" w:left="720"/>
        <w:rPr>
          <w:rFonts w:ascii="標楷體" w:eastAsia="標楷體" w:hAnsi="標楷體"/>
        </w:rPr>
      </w:pPr>
    </w:p>
    <w:p w14:paraId="1C478A01" w14:textId="589CAADA" w:rsidR="005A50AB" w:rsidRPr="00543E73" w:rsidRDefault="0057049E" w:rsidP="00894D7B">
      <w:pPr>
        <w:numPr>
          <w:ilvl w:val="0"/>
          <w:numId w:val="14"/>
        </w:numPr>
        <w:rPr>
          <w:rFonts w:ascii="標楷體" w:eastAsia="標楷體" w:hAnsi="標楷體"/>
        </w:rPr>
      </w:pPr>
      <w:r w:rsidRPr="0057049E">
        <w:rPr>
          <w:rFonts w:ascii="標楷體" w:eastAsia="標楷體" w:hAnsi="標楷體" w:hint="eastAsia"/>
        </w:rPr>
        <w:t>是否</w:t>
      </w:r>
      <w:r w:rsidR="005A50AB" w:rsidRPr="00351791">
        <w:rPr>
          <w:rFonts w:ascii="標楷體" w:eastAsia="標楷體" w:hAnsi="標楷體" w:hint="eastAsia"/>
        </w:rPr>
        <w:t>有收承諾費</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5A50AB" w:rsidRPr="00543E73" w14:paraId="65BD8995" w14:textId="77777777" w:rsidTr="007E2411">
        <w:trPr>
          <w:trHeight w:val="340"/>
          <w:tblHeader/>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F85F937" w14:textId="77777777" w:rsidR="005A50AB" w:rsidRPr="00543E73" w:rsidRDefault="005A50AB" w:rsidP="007E2411">
            <w:pPr>
              <w:widowControl/>
              <w:rPr>
                <w:rFonts w:ascii="標楷體" w:eastAsia="標楷體" w:hAnsi="標楷體" w:cs="新細明體"/>
                <w:kern w:val="0"/>
              </w:rPr>
            </w:pPr>
            <w:r w:rsidRPr="00543E73">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51B69D4E" w14:textId="77777777" w:rsidR="005A50AB" w:rsidRPr="00543E73" w:rsidRDefault="005A50AB" w:rsidP="007E2411">
            <w:pPr>
              <w:widowControl/>
              <w:rPr>
                <w:rFonts w:ascii="標楷體" w:eastAsia="標楷體" w:hAnsi="標楷體" w:cs="新細明體"/>
                <w:kern w:val="0"/>
              </w:rPr>
            </w:pPr>
            <w:r w:rsidRPr="00543E73">
              <w:rPr>
                <w:rFonts w:ascii="標楷體" w:eastAsia="標楷體" w:hAnsi="標楷體" w:cs="新細明體" w:hint="eastAsia"/>
                <w:kern w:val="0"/>
              </w:rPr>
              <w:t>說明</w:t>
            </w:r>
          </w:p>
        </w:tc>
      </w:tr>
      <w:tr w:rsidR="005A50AB" w:rsidRPr="00543E73" w14:paraId="31CB2987"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3540793" w14:textId="77777777" w:rsidR="005A50AB" w:rsidRDefault="005A50AB" w:rsidP="007E2411">
            <w:pPr>
              <w:rPr>
                <w:rFonts w:ascii="標楷體" w:eastAsia="標楷體" w:hAnsi="標楷體" w:cs="新細明體"/>
              </w:rPr>
            </w:pPr>
            <w:r>
              <w:rPr>
                <w:rFonts w:ascii="標楷體" w:eastAsia="標楷體" w:hAnsi="標楷體" w:cs="新細明體" w:hint="eastAsia"/>
                <w:lang w:eastAsia="zh-HK"/>
              </w:rPr>
              <w:t>空白</w:t>
            </w:r>
          </w:p>
        </w:tc>
        <w:tc>
          <w:tcPr>
            <w:tcW w:w="4819" w:type="dxa"/>
            <w:tcBorders>
              <w:top w:val="nil"/>
              <w:left w:val="nil"/>
              <w:bottom w:val="single" w:sz="4" w:space="0" w:color="auto"/>
              <w:right w:val="single" w:sz="4" w:space="0" w:color="auto"/>
            </w:tcBorders>
            <w:shd w:val="clear" w:color="auto" w:fill="auto"/>
            <w:noWrap/>
            <w:vAlign w:val="center"/>
          </w:tcPr>
          <w:p w14:paraId="39B36234" w14:textId="77777777" w:rsidR="005A50AB" w:rsidRDefault="005A50AB" w:rsidP="007E2411">
            <w:pPr>
              <w:rPr>
                <w:rFonts w:ascii="標楷體" w:eastAsia="標楷體" w:hAnsi="標楷體" w:cs="新細明體"/>
              </w:rPr>
            </w:pPr>
            <w:r>
              <w:rPr>
                <w:rFonts w:ascii="標楷體" w:eastAsia="標楷體" w:hAnsi="標楷體" w:hint="eastAsia"/>
              </w:rPr>
              <w:t>全部</w:t>
            </w:r>
          </w:p>
        </w:tc>
      </w:tr>
      <w:tr w:rsidR="005A50AB" w:rsidRPr="00543E73" w14:paraId="6AEBE3DE"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A04E234" w14:textId="77777777" w:rsidR="005A50AB" w:rsidRDefault="005A50AB" w:rsidP="007E2411">
            <w:pPr>
              <w:rPr>
                <w:rFonts w:ascii="標楷體" w:eastAsia="標楷體" w:hAnsi="標楷體" w:cs="新細明體"/>
              </w:rPr>
            </w:pPr>
            <w:r>
              <w:rPr>
                <w:rFonts w:ascii="標楷體" w:eastAsia="標楷體" w:hAnsi="標楷體" w:hint="eastAsia"/>
              </w:rPr>
              <w:t>Y</w:t>
            </w:r>
          </w:p>
        </w:tc>
        <w:tc>
          <w:tcPr>
            <w:tcW w:w="4819" w:type="dxa"/>
            <w:tcBorders>
              <w:top w:val="nil"/>
              <w:left w:val="nil"/>
              <w:bottom w:val="single" w:sz="4" w:space="0" w:color="auto"/>
              <w:right w:val="single" w:sz="4" w:space="0" w:color="auto"/>
            </w:tcBorders>
            <w:shd w:val="clear" w:color="auto" w:fill="auto"/>
            <w:noWrap/>
            <w:vAlign w:val="center"/>
          </w:tcPr>
          <w:p w14:paraId="0866CDA5" w14:textId="77777777" w:rsidR="005A50AB" w:rsidRDefault="005A50AB" w:rsidP="007E2411">
            <w:pPr>
              <w:rPr>
                <w:rFonts w:ascii="標楷體" w:eastAsia="標楷體" w:hAnsi="標楷體" w:cs="新細明體"/>
              </w:rPr>
            </w:pPr>
            <w:r>
              <w:rPr>
                <w:rFonts w:ascii="標楷體" w:eastAsia="標楷體" w:hAnsi="標楷體" w:hint="eastAsia"/>
              </w:rPr>
              <w:t>有收承諾費</w:t>
            </w:r>
          </w:p>
        </w:tc>
      </w:tr>
      <w:tr w:rsidR="005A50AB" w:rsidRPr="00543E73" w14:paraId="36DAACDF"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7691ACF0" w14:textId="77777777" w:rsidR="005A50AB" w:rsidRDefault="005A50AB" w:rsidP="007E2411">
            <w:pPr>
              <w:rPr>
                <w:rFonts w:ascii="標楷體" w:eastAsia="標楷體" w:hAnsi="標楷體" w:cs="新細明體"/>
              </w:rPr>
            </w:pPr>
            <w:r>
              <w:rPr>
                <w:rFonts w:ascii="標楷體" w:eastAsia="標楷體" w:hAnsi="標楷體" w:hint="eastAsia"/>
              </w:rPr>
              <w:t>N</w:t>
            </w:r>
          </w:p>
        </w:tc>
        <w:tc>
          <w:tcPr>
            <w:tcW w:w="4819" w:type="dxa"/>
            <w:tcBorders>
              <w:top w:val="nil"/>
              <w:left w:val="nil"/>
              <w:bottom w:val="single" w:sz="4" w:space="0" w:color="auto"/>
              <w:right w:val="single" w:sz="4" w:space="0" w:color="auto"/>
            </w:tcBorders>
            <w:shd w:val="clear" w:color="auto" w:fill="auto"/>
            <w:noWrap/>
            <w:vAlign w:val="center"/>
          </w:tcPr>
          <w:p w14:paraId="4DA4659A" w14:textId="77777777" w:rsidR="005A50AB" w:rsidRDefault="005A50AB" w:rsidP="007E2411">
            <w:pPr>
              <w:rPr>
                <w:rFonts w:ascii="標楷體" w:eastAsia="標楷體" w:hAnsi="標楷體" w:cs="新細明體"/>
              </w:rPr>
            </w:pPr>
            <w:r>
              <w:rPr>
                <w:rFonts w:ascii="標楷體" w:eastAsia="標楷體" w:hAnsi="標楷體" w:hint="eastAsia"/>
              </w:rPr>
              <w:t>沒收承諾費</w:t>
            </w:r>
          </w:p>
        </w:tc>
      </w:tr>
    </w:tbl>
    <w:p w14:paraId="7E26BE60" w14:textId="77777777" w:rsidR="005A50AB" w:rsidRPr="00543E73" w:rsidRDefault="005A50AB" w:rsidP="005A50AB">
      <w:pPr>
        <w:tabs>
          <w:tab w:val="left" w:pos="788"/>
        </w:tabs>
        <w:ind w:leftChars="300" w:left="720"/>
        <w:rPr>
          <w:rFonts w:ascii="標楷體" w:eastAsia="標楷體" w:hAnsi="標楷體"/>
        </w:rPr>
      </w:pPr>
    </w:p>
    <w:p w14:paraId="3B4F4C7D" w14:textId="7DD530F4" w:rsidR="005A50AB" w:rsidRPr="00543E73" w:rsidRDefault="005A50AB" w:rsidP="00894D7B">
      <w:pPr>
        <w:numPr>
          <w:ilvl w:val="0"/>
          <w:numId w:val="14"/>
        </w:numPr>
        <w:rPr>
          <w:rFonts w:ascii="標楷體" w:eastAsia="標楷體" w:hAnsi="標楷體"/>
        </w:rPr>
      </w:pPr>
      <w:r w:rsidRPr="00023341">
        <w:rPr>
          <w:rFonts w:ascii="標楷體" w:eastAsia="標楷體" w:hAnsi="標楷體" w:hint="eastAsia"/>
        </w:rPr>
        <w:t>撥款方式</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5A50AB" w:rsidRPr="00543E73" w14:paraId="577C6105" w14:textId="77777777" w:rsidTr="007E2411">
        <w:trPr>
          <w:trHeight w:val="340"/>
          <w:tblHeader/>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C362B41" w14:textId="77777777" w:rsidR="005A50AB" w:rsidRPr="00543E73" w:rsidRDefault="005A50AB" w:rsidP="007E2411">
            <w:pPr>
              <w:widowControl/>
              <w:rPr>
                <w:rFonts w:ascii="標楷體" w:eastAsia="標楷體" w:hAnsi="標楷體" w:cs="新細明體"/>
                <w:kern w:val="0"/>
              </w:rPr>
            </w:pPr>
            <w:r w:rsidRPr="00543E73">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75264044" w14:textId="77777777" w:rsidR="005A50AB" w:rsidRPr="00543E73" w:rsidRDefault="005A50AB" w:rsidP="007E2411">
            <w:pPr>
              <w:widowControl/>
              <w:rPr>
                <w:rFonts w:ascii="標楷體" w:eastAsia="標楷體" w:hAnsi="標楷體" w:cs="新細明體"/>
                <w:kern w:val="0"/>
              </w:rPr>
            </w:pPr>
            <w:r w:rsidRPr="00543E73">
              <w:rPr>
                <w:rFonts w:ascii="標楷體" w:eastAsia="標楷體" w:hAnsi="標楷體" w:cs="新細明體" w:hint="eastAsia"/>
                <w:kern w:val="0"/>
              </w:rPr>
              <w:t>說明</w:t>
            </w:r>
          </w:p>
        </w:tc>
      </w:tr>
      <w:tr w:rsidR="005A50AB" w:rsidRPr="00543E73" w14:paraId="661CAF09"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9A2E172" w14:textId="77777777" w:rsidR="005A50AB" w:rsidRDefault="005A50AB" w:rsidP="007E2411">
            <w:pPr>
              <w:rPr>
                <w:rFonts w:ascii="標楷體" w:eastAsia="標楷體" w:hAnsi="標楷體" w:cs="新細明體"/>
              </w:rPr>
            </w:pPr>
            <w:r>
              <w:rPr>
                <w:rFonts w:ascii="標楷體" w:eastAsia="標楷體" w:hAnsi="標楷體" w:hint="eastAsia"/>
              </w:rPr>
              <w:t>1</w:t>
            </w:r>
          </w:p>
        </w:tc>
        <w:tc>
          <w:tcPr>
            <w:tcW w:w="4819" w:type="dxa"/>
            <w:tcBorders>
              <w:top w:val="nil"/>
              <w:left w:val="nil"/>
              <w:bottom w:val="single" w:sz="4" w:space="0" w:color="auto"/>
              <w:right w:val="single" w:sz="4" w:space="0" w:color="auto"/>
            </w:tcBorders>
            <w:shd w:val="clear" w:color="auto" w:fill="auto"/>
            <w:noWrap/>
            <w:vAlign w:val="center"/>
          </w:tcPr>
          <w:p w14:paraId="58AFAA14" w14:textId="77777777" w:rsidR="005A50AB" w:rsidRDefault="005A50AB" w:rsidP="007E2411">
            <w:pPr>
              <w:rPr>
                <w:rFonts w:ascii="標楷體" w:eastAsia="標楷體" w:hAnsi="標楷體" w:cs="新細明體"/>
              </w:rPr>
            </w:pPr>
            <w:r>
              <w:rPr>
                <w:rFonts w:ascii="標楷體" w:eastAsia="標楷體" w:hAnsi="標楷體" w:hint="eastAsia"/>
              </w:rPr>
              <w:t>整批匯款</w:t>
            </w:r>
          </w:p>
        </w:tc>
      </w:tr>
      <w:tr w:rsidR="005A50AB" w:rsidRPr="00543E73" w14:paraId="3675B124"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7573CA14" w14:textId="77777777" w:rsidR="005A50AB" w:rsidRDefault="005A50AB" w:rsidP="007E2411">
            <w:pPr>
              <w:rPr>
                <w:rFonts w:ascii="標楷體" w:eastAsia="標楷體" w:hAnsi="標楷體" w:cs="新細明體"/>
              </w:rPr>
            </w:pPr>
            <w:r>
              <w:rPr>
                <w:rFonts w:ascii="標楷體" w:eastAsia="標楷體" w:hAnsi="標楷體" w:hint="eastAsia"/>
              </w:rPr>
              <w:t>2</w:t>
            </w:r>
          </w:p>
        </w:tc>
        <w:tc>
          <w:tcPr>
            <w:tcW w:w="4819" w:type="dxa"/>
            <w:tcBorders>
              <w:top w:val="nil"/>
              <w:left w:val="nil"/>
              <w:bottom w:val="single" w:sz="4" w:space="0" w:color="auto"/>
              <w:right w:val="single" w:sz="4" w:space="0" w:color="auto"/>
            </w:tcBorders>
            <w:shd w:val="clear" w:color="auto" w:fill="auto"/>
            <w:noWrap/>
            <w:vAlign w:val="center"/>
          </w:tcPr>
          <w:p w14:paraId="761C4AFD" w14:textId="77777777" w:rsidR="005A50AB" w:rsidRDefault="005A50AB" w:rsidP="007E2411">
            <w:pPr>
              <w:rPr>
                <w:rFonts w:ascii="標楷體" w:eastAsia="標楷體" w:hAnsi="標楷體" w:cs="新細明體"/>
              </w:rPr>
            </w:pPr>
            <w:r>
              <w:rPr>
                <w:rFonts w:ascii="標楷體" w:eastAsia="標楷體" w:hAnsi="標楷體" w:hint="eastAsia"/>
              </w:rPr>
              <w:t>單筆匯款</w:t>
            </w:r>
          </w:p>
        </w:tc>
      </w:tr>
    </w:tbl>
    <w:p w14:paraId="5C1974D6" w14:textId="77777777" w:rsidR="005A50AB" w:rsidRPr="00543E73" w:rsidRDefault="005A50AB" w:rsidP="005A50AB">
      <w:pPr>
        <w:tabs>
          <w:tab w:val="left" w:pos="788"/>
        </w:tabs>
        <w:ind w:leftChars="300" w:left="720"/>
        <w:rPr>
          <w:rFonts w:ascii="標楷體" w:eastAsia="標楷體" w:hAnsi="標楷體"/>
        </w:rPr>
      </w:pPr>
    </w:p>
    <w:p w14:paraId="57A42FE0" w14:textId="66BFB7BC" w:rsidR="005A50AB" w:rsidRPr="00543E73" w:rsidRDefault="005A50AB" w:rsidP="00894D7B">
      <w:pPr>
        <w:numPr>
          <w:ilvl w:val="0"/>
          <w:numId w:val="14"/>
        </w:numPr>
        <w:rPr>
          <w:rFonts w:ascii="標楷體" w:eastAsia="標楷體" w:hAnsi="標楷體"/>
        </w:rPr>
      </w:pPr>
      <w:r w:rsidRPr="00D620B2">
        <w:rPr>
          <w:rFonts w:ascii="標楷體" w:eastAsia="標楷體" w:hAnsi="標楷體" w:hint="eastAsia"/>
        </w:rPr>
        <w:t>週期基準</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5A50AB" w:rsidRPr="00543E73" w14:paraId="19D7F8E8" w14:textId="77777777" w:rsidTr="007E2411">
        <w:trPr>
          <w:trHeight w:val="340"/>
          <w:tblHeader/>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0CD8110" w14:textId="77777777" w:rsidR="005A50AB" w:rsidRPr="00543E73" w:rsidRDefault="005A50AB" w:rsidP="007E2411">
            <w:pPr>
              <w:widowControl/>
              <w:rPr>
                <w:rFonts w:ascii="標楷體" w:eastAsia="標楷體" w:hAnsi="標楷體" w:cs="新細明體"/>
                <w:kern w:val="0"/>
              </w:rPr>
            </w:pPr>
            <w:r w:rsidRPr="00543E73">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76DD10BC" w14:textId="77777777" w:rsidR="005A50AB" w:rsidRPr="00543E73" w:rsidRDefault="005A50AB" w:rsidP="007E2411">
            <w:pPr>
              <w:widowControl/>
              <w:rPr>
                <w:rFonts w:ascii="標楷體" w:eastAsia="標楷體" w:hAnsi="標楷體" w:cs="新細明體"/>
                <w:kern w:val="0"/>
              </w:rPr>
            </w:pPr>
            <w:r w:rsidRPr="00543E73">
              <w:rPr>
                <w:rFonts w:ascii="標楷體" w:eastAsia="標楷體" w:hAnsi="標楷體" w:cs="新細明體" w:hint="eastAsia"/>
                <w:kern w:val="0"/>
              </w:rPr>
              <w:t>說明</w:t>
            </w:r>
          </w:p>
        </w:tc>
      </w:tr>
      <w:tr w:rsidR="005A50AB" w:rsidRPr="00543E73" w14:paraId="02208A43"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0D749275" w14:textId="77777777" w:rsidR="005A50AB" w:rsidRDefault="005A50AB" w:rsidP="007E2411">
            <w:pPr>
              <w:rPr>
                <w:rFonts w:ascii="標楷體" w:eastAsia="標楷體" w:hAnsi="標楷體" w:cs="新細明體"/>
              </w:rPr>
            </w:pPr>
            <w:r>
              <w:rPr>
                <w:rFonts w:ascii="標楷體" w:eastAsia="標楷體" w:hAnsi="標楷體" w:hint="eastAsia"/>
              </w:rPr>
              <w:t>1</w:t>
            </w:r>
          </w:p>
        </w:tc>
        <w:tc>
          <w:tcPr>
            <w:tcW w:w="4819" w:type="dxa"/>
            <w:tcBorders>
              <w:top w:val="nil"/>
              <w:left w:val="nil"/>
              <w:bottom w:val="single" w:sz="4" w:space="0" w:color="auto"/>
              <w:right w:val="single" w:sz="4" w:space="0" w:color="auto"/>
            </w:tcBorders>
            <w:shd w:val="clear" w:color="auto" w:fill="auto"/>
            <w:noWrap/>
            <w:vAlign w:val="center"/>
          </w:tcPr>
          <w:p w14:paraId="4C23527E" w14:textId="77777777" w:rsidR="005A50AB" w:rsidRDefault="005A50AB" w:rsidP="007E2411">
            <w:pPr>
              <w:rPr>
                <w:rFonts w:ascii="標楷體" w:eastAsia="標楷體" w:hAnsi="標楷體" w:cs="新細明體"/>
              </w:rPr>
            </w:pPr>
            <w:r>
              <w:rPr>
                <w:rFonts w:ascii="標楷體" w:eastAsia="標楷體" w:hAnsi="標楷體" w:hint="eastAsia"/>
              </w:rPr>
              <w:t>單位：日</w:t>
            </w:r>
          </w:p>
        </w:tc>
      </w:tr>
      <w:tr w:rsidR="005A50AB" w:rsidRPr="00543E73" w14:paraId="1215033F"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564E1B1" w14:textId="77777777" w:rsidR="005A50AB" w:rsidRDefault="005A50AB" w:rsidP="007E2411">
            <w:pPr>
              <w:rPr>
                <w:rFonts w:ascii="標楷體" w:eastAsia="標楷體" w:hAnsi="標楷體" w:cs="新細明體"/>
              </w:rPr>
            </w:pPr>
            <w:r>
              <w:rPr>
                <w:rFonts w:ascii="標楷體" w:eastAsia="標楷體" w:hAnsi="標楷體" w:hint="eastAsia"/>
              </w:rPr>
              <w:t>2</w:t>
            </w:r>
          </w:p>
        </w:tc>
        <w:tc>
          <w:tcPr>
            <w:tcW w:w="4819" w:type="dxa"/>
            <w:tcBorders>
              <w:top w:val="nil"/>
              <w:left w:val="nil"/>
              <w:bottom w:val="single" w:sz="4" w:space="0" w:color="auto"/>
              <w:right w:val="single" w:sz="4" w:space="0" w:color="auto"/>
            </w:tcBorders>
            <w:shd w:val="clear" w:color="auto" w:fill="auto"/>
            <w:noWrap/>
            <w:vAlign w:val="center"/>
          </w:tcPr>
          <w:p w14:paraId="7A33035D" w14:textId="77777777" w:rsidR="005A50AB" w:rsidRDefault="005A50AB" w:rsidP="007E2411">
            <w:pPr>
              <w:rPr>
                <w:rFonts w:ascii="標楷體" w:eastAsia="標楷體" w:hAnsi="標楷體" w:cs="新細明體"/>
              </w:rPr>
            </w:pPr>
            <w:r>
              <w:rPr>
                <w:rFonts w:ascii="標楷體" w:eastAsia="標楷體" w:hAnsi="標楷體" w:hint="eastAsia"/>
              </w:rPr>
              <w:t>單位：月</w:t>
            </w:r>
          </w:p>
        </w:tc>
      </w:tr>
      <w:tr w:rsidR="005A50AB" w:rsidRPr="00543E73" w14:paraId="05F1C64C"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B2A301F" w14:textId="77777777" w:rsidR="005A50AB" w:rsidRDefault="005A50AB" w:rsidP="007E2411">
            <w:pPr>
              <w:rPr>
                <w:rFonts w:ascii="標楷體" w:eastAsia="標楷體" w:hAnsi="標楷體" w:cs="新細明體"/>
              </w:rPr>
            </w:pPr>
            <w:r>
              <w:rPr>
                <w:rFonts w:ascii="標楷體" w:eastAsia="標楷體" w:hAnsi="標楷體" w:hint="eastAsia"/>
              </w:rPr>
              <w:t>3</w:t>
            </w:r>
          </w:p>
        </w:tc>
        <w:tc>
          <w:tcPr>
            <w:tcW w:w="4819" w:type="dxa"/>
            <w:tcBorders>
              <w:top w:val="nil"/>
              <w:left w:val="nil"/>
              <w:bottom w:val="single" w:sz="4" w:space="0" w:color="auto"/>
              <w:right w:val="single" w:sz="4" w:space="0" w:color="auto"/>
            </w:tcBorders>
            <w:shd w:val="clear" w:color="auto" w:fill="auto"/>
            <w:noWrap/>
            <w:vAlign w:val="center"/>
          </w:tcPr>
          <w:p w14:paraId="2C8503DB" w14:textId="77777777" w:rsidR="005A50AB" w:rsidRDefault="005A50AB" w:rsidP="007E2411">
            <w:pPr>
              <w:rPr>
                <w:rFonts w:ascii="標楷體" w:eastAsia="標楷體" w:hAnsi="標楷體" w:cs="新細明體"/>
              </w:rPr>
            </w:pPr>
            <w:r>
              <w:rPr>
                <w:rFonts w:ascii="標楷體" w:eastAsia="標楷體" w:hAnsi="標楷體" w:hint="eastAsia"/>
              </w:rPr>
              <w:t>單位：週</w:t>
            </w:r>
          </w:p>
        </w:tc>
      </w:tr>
    </w:tbl>
    <w:p w14:paraId="27510E01" w14:textId="77777777" w:rsidR="005A50AB" w:rsidRPr="00543E73" w:rsidRDefault="005A50AB" w:rsidP="005A50AB">
      <w:pPr>
        <w:tabs>
          <w:tab w:val="left" w:pos="788"/>
        </w:tabs>
        <w:ind w:leftChars="300" w:left="720"/>
        <w:rPr>
          <w:rFonts w:ascii="標楷體" w:eastAsia="標楷體" w:hAnsi="標楷體"/>
        </w:rPr>
      </w:pPr>
    </w:p>
    <w:p w14:paraId="54912A1A" w14:textId="0E5E78F5" w:rsidR="005A50AB" w:rsidRPr="00543E73" w:rsidRDefault="005A50AB" w:rsidP="00894D7B">
      <w:pPr>
        <w:numPr>
          <w:ilvl w:val="0"/>
          <w:numId w:val="14"/>
        </w:numPr>
        <w:rPr>
          <w:rFonts w:ascii="標楷體" w:eastAsia="標楷體" w:hAnsi="標楷體"/>
        </w:rPr>
      </w:pPr>
      <w:r w:rsidRPr="003B1C12">
        <w:rPr>
          <w:rFonts w:ascii="標楷體" w:eastAsia="標楷體" w:hAnsi="標楷體" w:hint="eastAsia"/>
        </w:rPr>
        <w:t>本埠外埠</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5A50AB" w:rsidRPr="00543E73" w14:paraId="181C9971" w14:textId="77777777" w:rsidTr="007E2411">
        <w:trPr>
          <w:trHeight w:val="340"/>
          <w:tblHeader/>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008FDB0" w14:textId="77777777" w:rsidR="005A50AB" w:rsidRPr="00543E73" w:rsidRDefault="005A50AB" w:rsidP="007E2411">
            <w:pPr>
              <w:widowControl/>
              <w:rPr>
                <w:rFonts w:ascii="標楷體" w:eastAsia="標楷體" w:hAnsi="標楷體" w:cs="新細明體"/>
                <w:kern w:val="0"/>
              </w:rPr>
            </w:pPr>
            <w:r w:rsidRPr="00543E73">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53F92566" w14:textId="77777777" w:rsidR="005A50AB" w:rsidRPr="00543E73" w:rsidRDefault="005A50AB" w:rsidP="007E2411">
            <w:pPr>
              <w:widowControl/>
              <w:rPr>
                <w:rFonts w:ascii="標楷體" w:eastAsia="標楷體" w:hAnsi="標楷體" w:cs="新細明體"/>
                <w:kern w:val="0"/>
              </w:rPr>
            </w:pPr>
            <w:r w:rsidRPr="00543E73">
              <w:rPr>
                <w:rFonts w:ascii="標楷體" w:eastAsia="標楷體" w:hAnsi="標楷體" w:cs="新細明體" w:hint="eastAsia"/>
                <w:kern w:val="0"/>
              </w:rPr>
              <w:t>說明</w:t>
            </w:r>
          </w:p>
        </w:tc>
      </w:tr>
      <w:tr w:rsidR="005A50AB" w:rsidRPr="00543E73" w14:paraId="38153614"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1C37404C" w14:textId="77777777" w:rsidR="005A50AB" w:rsidRDefault="005A50AB" w:rsidP="007E2411">
            <w:pPr>
              <w:rPr>
                <w:rFonts w:ascii="標楷體" w:eastAsia="標楷體" w:hAnsi="標楷體" w:cs="新細明體"/>
              </w:rPr>
            </w:pPr>
            <w:r>
              <w:rPr>
                <w:rFonts w:ascii="標楷體" w:eastAsia="標楷體" w:hAnsi="標楷體" w:hint="eastAsia"/>
              </w:rPr>
              <w:t>1</w:t>
            </w:r>
          </w:p>
        </w:tc>
        <w:tc>
          <w:tcPr>
            <w:tcW w:w="4819" w:type="dxa"/>
            <w:tcBorders>
              <w:top w:val="nil"/>
              <w:left w:val="nil"/>
              <w:bottom w:val="single" w:sz="4" w:space="0" w:color="auto"/>
              <w:right w:val="single" w:sz="4" w:space="0" w:color="auto"/>
            </w:tcBorders>
            <w:shd w:val="clear" w:color="auto" w:fill="auto"/>
            <w:noWrap/>
            <w:vAlign w:val="center"/>
          </w:tcPr>
          <w:p w14:paraId="0EAA5896" w14:textId="77777777" w:rsidR="005A50AB" w:rsidRDefault="005A50AB" w:rsidP="007E2411">
            <w:pPr>
              <w:rPr>
                <w:rFonts w:ascii="標楷體" w:eastAsia="標楷體" w:hAnsi="標楷體" w:cs="新細明體"/>
              </w:rPr>
            </w:pPr>
            <w:r>
              <w:rPr>
                <w:rFonts w:ascii="標楷體" w:eastAsia="標楷體" w:hAnsi="標楷體" w:hint="eastAsia"/>
              </w:rPr>
              <w:t>本埠</w:t>
            </w:r>
          </w:p>
        </w:tc>
      </w:tr>
      <w:tr w:rsidR="005A50AB" w:rsidRPr="00543E73" w14:paraId="24C0150A"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20C870F6" w14:textId="77777777" w:rsidR="005A50AB" w:rsidRDefault="005A50AB" w:rsidP="007E2411">
            <w:pPr>
              <w:rPr>
                <w:rFonts w:ascii="標楷體" w:eastAsia="標楷體" w:hAnsi="標楷體" w:cs="新細明體"/>
              </w:rPr>
            </w:pPr>
            <w:r>
              <w:rPr>
                <w:rFonts w:ascii="標楷體" w:eastAsia="標楷體" w:hAnsi="標楷體" w:hint="eastAsia"/>
              </w:rPr>
              <w:t>2</w:t>
            </w:r>
          </w:p>
        </w:tc>
        <w:tc>
          <w:tcPr>
            <w:tcW w:w="4819" w:type="dxa"/>
            <w:tcBorders>
              <w:top w:val="nil"/>
              <w:left w:val="nil"/>
              <w:bottom w:val="single" w:sz="4" w:space="0" w:color="auto"/>
              <w:right w:val="single" w:sz="4" w:space="0" w:color="auto"/>
            </w:tcBorders>
            <w:shd w:val="clear" w:color="auto" w:fill="auto"/>
            <w:noWrap/>
            <w:vAlign w:val="center"/>
          </w:tcPr>
          <w:p w14:paraId="44A26316" w14:textId="77777777" w:rsidR="005A50AB" w:rsidRDefault="005A50AB" w:rsidP="007E2411">
            <w:pPr>
              <w:rPr>
                <w:rFonts w:ascii="標楷體" w:eastAsia="標楷體" w:hAnsi="標楷體" w:cs="新細明體"/>
              </w:rPr>
            </w:pPr>
            <w:r>
              <w:rPr>
                <w:rFonts w:ascii="標楷體" w:eastAsia="標楷體" w:hAnsi="標楷體" w:hint="eastAsia"/>
              </w:rPr>
              <w:t>外埠</w:t>
            </w:r>
          </w:p>
        </w:tc>
      </w:tr>
    </w:tbl>
    <w:p w14:paraId="77F3F67F" w14:textId="77777777" w:rsidR="005A50AB" w:rsidRPr="00543E73" w:rsidRDefault="005A50AB" w:rsidP="005A50AB">
      <w:pPr>
        <w:tabs>
          <w:tab w:val="left" w:pos="788"/>
        </w:tabs>
        <w:ind w:leftChars="300" w:left="720"/>
        <w:rPr>
          <w:rFonts w:ascii="標楷體" w:eastAsia="標楷體" w:hAnsi="標楷體"/>
        </w:rPr>
      </w:pPr>
    </w:p>
    <w:p w14:paraId="65446C7B" w14:textId="500254B6" w:rsidR="005A50AB" w:rsidRPr="00543E73" w:rsidRDefault="00BF197C" w:rsidP="00894D7B">
      <w:pPr>
        <w:numPr>
          <w:ilvl w:val="0"/>
          <w:numId w:val="14"/>
        </w:numPr>
        <w:rPr>
          <w:rFonts w:ascii="標楷體" w:eastAsia="標楷體" w:hAnsi="標楷體"/>
        </w:rPr>
      </w:pPr>
      <w:r w:rsidRPr="00BF197C">
        <w:rPr>
          <w:rFonts w:ascii="標楷體" w:eastAsia="標楷體" w:hAnsi="標楷體" w:hint="eastAsia"/>
        </w:rPr>
        <w:t>回收</w:t>
      </w:r>
      <w:r w:rsidR="005A50AB" w:rsidRPr="003506DB">
        <w:rPr>
          <w:rFonts w:ascii="標楷體" w:eastAsia="標楷體" w:hAnsi="標楷體" w:hint="eastAsia"/>
        </w:rPr>
        <w:t>繳納方式</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5A50AB" w:rsidRPr="00543E73" w14:paraId="2AE44DD2" w14:textId="77777777" w:rsidTr="007E2411">
        <w:trPr>
          <w:trHeight w:val="340"/>
          <w:tblHeader/>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D029EC0" w14:textId="77777777" w:rsidR="005A50AB" w:rsidRPr="00543E73" w:rsidRDefault="005A50AB" w:rsidP="007E2411">
            <w:pPr>
              <w:widowControl/>
              <w:rPr>
                <w:rFonts w:ascii="標楷體" w:eastAsia="標楷體" w:hAnsi="標楷體" w:cs="新細明體"/>
                <w:kern w:val="0"/>
              </w:rPr>
            </w:pPr>
            <w:r w:rsidRPr="00543E73">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3890ED17" w14:textId="77777777" w:rsidR="005A50AB" w:rsidRPr="00543E73" w:rsidRDefault="005A50AB" w:rsidP="007E2411">
            <w:pPr>
              <w:widowControl/>
              <w:rPr>
                <w:rFonts w:ascii="標楷體" w:eastAsia="標楷體" w:hAnsi="標楷體" w:cs="新細明體"/>
                <w:kern w:val="0"/>
              </w:rPr>
            </w:pPr>
            <w:r w:rsidRPr="00543E73">
              <w:rPr>
                <w:rFonts w:ascii="標楷體" w:eastAsia="標楷體" w:hAnsi="標楷體" w:cs="新細明體" w:hint="eastAsia"/>
                <w:kern w:val="0"/>
              </w:rPr>
              <w:t>說明</w:t>
            </w:r>
          </w:p>
        </w:tc>
      </w:tr>
      <w:tr w:rsidR="005A50AB" w:rsidRPr="00543E73" w14:paraId="56E68650"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138A2930" w14:textId="77777777" w:rsidR="005A50AB" w:rsidRDefault="005A50AB" w:rsidP="007E2411">
            <w:pPr>
              <w:rPr>
                <w:rFonts w:ascii="標楷體" w:eastAsia="標楷體" w:hAnsi="標楷體" w:cs="新細明體"/>
              </w:rPr>
            </w:pPr>
            <w:r>
              <w:rPr>
                <w:rFonts w:ascii="標楷體" w:eastAsia="標楷體" w:hAnsi="標楷體" w:hint="eastAsia"/>
              </w:rPr>
              <w:lastRenderedPageBreak/>
              <w:t>1</w:t>
            </w:r>
          </w:p>
        </w:tc>
        <w:tc>
          <w:tcPr>
            <w:tcW w:w="4819" w:type="dxa"/>
            <w:tcBorders>
              <w:top w:val="nil"/>
              <w:left w:val="nil"/>
              <w:bottom w:val="single" w:sz="4" w:space="0" w:color="auto"/>
              <w:right w:val="single" w:sz="4" w:space="0" w:color="auto"/>
            </w:tcBorders>
            <w:shd w:val="clear" w:color="auto" w:fill="auto"/>
            <w:noWrap/>
            <w:vAlign w:val="center"/>
          </w:tcPr>
          <w:p w14:paraId="365ADD3F" w14:textId="77777777" w:rsidR="005A50AB" w:rsidRDefault="005A50AB" w:rsidP="007E2411">
            <w:pPr>
              <w:rPr>
                <w:rFonts w:ascii="標楷體" w:eastAsia="標楷體" w:hAnsi="標楷體" w:cs="新細明體"/>
              </w:rPr>
            </w:pPr>
            <w:r>
              <w:rPr>
                <w:rFonts w:ascii="標楷體" w:eastAsia="標楷體" w:hAnsi="標楷體" w:hint="eastAsia"/>
              </w:rPr>
              <w:t>減少每期攤還金額</w:t>
            </w:r>
          </w:p>
        </w:tc>
      </w:tr>
      <w:tr w:rsidR="005A50AB" w:rsidRPr="00543E73" w14:paraId="580959F0"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64BB8F64" w14:textId="77777777" w:rsidR="005A50AB" w:rsidRDefault="005A50AB" w:rsidP="007E2411">
            <w:pPr>
              <w:rPr>
                <w:rFonts w:ascii="標楷體" w:eastAsia="標楷體" w:hAnsi="標楷體" w:cs="新細明體"/>
              </w:rPr>
            </w:pPr>
            <w:r>
              <w:rPr>
                <w:rFonts w:ascii="標楷體" w:eastAsia="標楷體" w:hAnsi="標楷體" w:hint="eastAsia"/>
              </w:rPr>
              <w:t>2</w:t>
            </w:r>
          </w:p>
        </w:tc>
        <w:tc>
          <w:tcPr>
            <w:tcW w:w="4819" w:type="dxa"/>
            <w:tcBorders>
              <w:top w:val="nil"/>
              <w:left w:val="nil"/>
              <w:bottom w:val="single" w:sz="4" w:space="0" w:color="auto"/>
              <w:right w:val="single" w:sz="4" w:space="0" w:color="auto"/>
            </w:tcBorders>
            <w:shd w:val="clear" w:color="auto" w:fill="auto"/>
            <w:noWrap/>
            <w:vAlign w:val="center"/>
          </w:tcPr>
          <w:p w14:paraId="0A78D17D" w14:textId="77777777" w:rsidR="005A50AB" w:rsidRDefault="005A50AB" w:rsidP="007E2411">
            <w:pPr>
              <w:rPr>
                <w:rFonts w:ascii="標楷體" w:eastAsia="標楷體" w:hAnsi="標楷體" w:cs="新細明體"/>
              </w:rPr>
            </w:pPr>
            <w:r>
              <w:rPr>
                <w:rFonts w:ascii="標楷體" w:eastAsia="標楷體" w:hAnsi="標楷體" w:hint="eastAsia"/>
              </w:rPr>
              <w:t>縮短應繳期數</w:t>
            </w:r>
          </w:p>
        </w:tc>
      </w:tr>
    </w:tbl>
    <w:p w14:paraId="79CC287F" w14:textId="77777777" w:rsidR="005A50AB" w:rsidRDefault="005A50AB" w:rsidP="005A50AB">
      <w:pPr>
        <w:tabs>
          <w:tab w:val="left" w:pos="788"/>
        </w:tabs>
        <w:ind w:leftChars="300" w:left="720"/>
        <w:rPr>
          <w:rFonts w:ascii="標楷體" w:eastAsia="標楷體" w:hAnsi="標楷體"/>
          <w:lang w:val="x-none"/>
        </w:rPr>
      </w:pPr>
    </w:p>
    <w:p w14:paraId="4D7DA84C" w14:textId="7AE6AC21" w:rsidR="005A50AB" w:rsidRDefault="005A50AB" w:rsidP="00894D7B">
      <w:pPr>
        <w:numPr>
          <w:ilvl w:val="0"/>
          <w:numId w:val="14"/>
        </w:numPr>
        <w:rPr>
          <w:rFonts w:ascii="標楷體" w:eastAsia="標楷體" w:hAnsi="標楷體"/>
        </w:rPr>
      </w:pPr>
      <w:r w:rsidRPr="00177B11">
        <w:rPr>
          <w:rFonts w:ascii="標楷體" w:eastAsia="標楷體" w:hAnsi="標楷體" w:hint="eastAsia"/>
        </w:rPr>
        <w:t>計件代碼</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5A50AB" w:rsidRPr="00177B11" w14:paraId="29990B66" w14:textId="77777777" w:rsidTr="007E2411">
        <w:trPr>
          <w:trHeight w:val="340"/>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8AE587A" w14:textId="77777777" w:rsidR="005A50AB" w:rsidRPr="00177B11" w:rsidRDefault="005A50AB" w:rsidP="007E2411">
            <w:pPr>
              <w:widowControl/>
              <w:rPr>
                <w:rFonts w:ascii="標楷體" w:eastAsia="標楷體" w:hAnsi="標楷體" w:cs="新細明體"/>
                <w:kern w:val="0"/>
              </w:rPr>
            </w:pPr>
            <w:r w:rsidRPr="00177B11">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03853D9B" w14:textId="77777777" w:rsidR="005A50AB" w:rsidRPr="00177B11" w:rsidRDefault="005A50AB" w:rsidP="007E2411">
            <w:pPr>
              <w:widowControl/>
              <w:rPr>
                <w:rFonts w:ascii="標楷體" w:eastAsia="標楷體" w:hAnsi="標楷體" w:cs="新細明體"/>
                <w:kern w:val="0"/>
              </w:rPr>
            </w:pPr>
            <w:r w:rsidRPr="00177B11">
              <w:rPr>
                <w:rFonts w:ascii="標楷體" w:eastAsia="標楷體" w:hAnsi="標楷體" w:cs="新細明體" w:hint="eastAsia"/>
                <w:kern w:val="0"/>
              </w:rPr>
              <w:t>說明</w:t>
            </w:r>
          </w:p>
        </w:tc>
      </w:tr>
      <w:tr w:rsidR="00BF197C" w:rsidRPr="00177B11" w14:paraId="7E5316C7"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6F570259" w14:textId="77777777" w:rsidR="00BF197C" w:rsidRPr="00177B11" w:rsidRDefault="00BF197C" w:rsidP="00BF197C">
            <w:pPr>
              <w:widowControl/>
              <w:rPr>
                <w:rFonts w:ascii="標楷體" w:eastAsia="標楷體" w:hAnsi="標楷體" w:cs="新細明體"/>
                <w:kern w:val="0"/>
              </w:rPr>
            </w:pPr>
            <w:r w:rsidRPr="00177B11">
              <w:rPr>
                <w:rFonts w:ascii="標楷體" w:eastAsia="標楷體" w:hAnsi="標楷體" w:cs="新細明體" w:hint="eastAsia"/>
                <w:kern w:val="0"/>
              </w:rPr>
              <w:t>A</w:t>
            </w:r>
          </w:p>
        </w:tc>
        <w:tc>
          <w:tcPr>
            <w:tcW w:w="4819" w:type="dxa"/>
            <w:tcBorders>
              <w:top w:val="nil"/>
              <w:left w:val="nil"/>
              <w:bottom w:val="single" w:sz="4" w:space="0" w:color="auto"/>
              <w:right w:val="single" w:sz="4" w:space="0" w:color="auto"/>
            </w:tcBorders>
            <w:shd w:val="clear" w:color="auto" w:fill="auto"/>
            <w:noWrap/>
            <w:vAlign w:val="center"/>
            <w:hideMark/>
          </w:tcPr>
          <w:p w14:paraId="7801F64E" w14:textId="2C755460" w:rsidR="00BF197C" w:rsidRPr="00BF197C" w:rsidRDefault="00BF197C" w:rsidP="00BF197C">
            <w:pPr>
              <w:widowControl/>
              <w:rPr>
                <w:rFonts w:ascii="標楷體" w:eastAsia="標楷體" w:hAnsi="標楷體" w:cs="新細明體"/>
                <w:kern w:val="0"/>
              </w:rPr>
            </w:pPr>
            <w:r w:rsidRPr="0022279A">
              <w:rPr>
                <w:rFonts w:ascii="標楷體" w:eastAsia="標楷體" w:hAnsi="標楷體" w:hint="eastAsia"/>
              </w:rPr>
              <w:t>新貸件</w:t>
            </w:r>
          </w:p>
        </w:tc>
      </w:tr>
      <w:tr w:rsidR="00BF197C" w:rsidRPr="00177B11" w14:paraId="7DFA145C"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549DC7A7" w14:textId="77777777" w:rsidR="00BF197C" w:rsidRPr="00177B11" w:rsidRDefault="00BF197C" w:rsidP="00BF197C">
            <w:pPr>
              <w:widowControl/>
              <w:rPr>
                <w:rFonts w:ascii="標楷體" w:eastAsia="標楷體" w:hAnsi="標楷體" w:cs="新細明體"/>
                <w:kern w:val="0"/>
              </w:rPr>
            </w:pPr>
            <w:r w:rsidRPr="00177B11">
              <w:rPr>
                <w:rFonts w:ascii="標楷體" w:eastAsia="標楷體" w:hAnsi="標楷體" w:cs="新細明體" w:hint="eastAsia"/>
                <w:kern w:val="0"/>
              </w:rPr>
              <w:t>B</w:t>
            </w:r>
          </w:p>
        </w:tc>
        <w:tc>
          <w:tcPr>
            <w:tcW w:w="4819" w:type="dxa"/>
            <w:tcBorders>
              <w:top w:val="nil"/>
              <w:left w:val="nil"/>
              <w:bottom w:val="single" w:sz="4" w:space="0" w:color="auto"/>
              <w:right w:val="single" w:sz="4" w:space="0" w:color="auto"/>
            </w:tcBorders>
            <w:shd w:val="clear" w:color="auto" w:fill="auto"/>
            <w:noWrap/>
            <w:vAlign w:val="center"/>
            <w:hideMark/>
          </w:tcPr>
          <w:p w14:paraId="44013925" w14:textId="7953FA6A" w:rsidR="00BF197C" w:rsidRPr="00BF197C" w:rsidRDefault="00BF197C" w:rsidP="00BF197C">
            <w:pPr>
              <w:widowControl/>
              <w:rPr>
                <w:rFonts w:ascii="標楷體" w:eastAsia="標楷體" w:hAnsi="標楷體" w:cs="新細明體"/>
                <w:kern w:val="0"/>
              </w:rPr>
            </w:pPr>
            <w:r w:rsidRPr="0022279A">
              <w:rPr>
                <w:rFonts w:ascii="標楷體" w:eastAsia="標楷體" w:hAnsi="標楷體" w:hint="eastAsia"/>
              </w:rPr>
              <w:t>其他額度</w:t>
            </w:r>
          </w:p>
        </w:tc>
      </w:tr>
      <w:tr w:rsidR="00BF197C" w:rsidRPr="00177B11" w14:paraId="35661EEF"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7DEBF80B" w14:textId="77777777" w:rsidR="00BF197C" w:rsidRPr="00177B11" w:rsidRDefault="00BF197C" w:rsidP="00BF197C">
            <w:pPr>
              <w:widowControl/>
              <w:rPr>
                <w:rFonts w:ascii="標楷體" w:eastAsia="標楷體" w:hAnsi="標楷體" w:cs="新細明體"/>
                <w:kern w:val="0"/>
              </w:rPr>
            </w:pPr>
            <w:r w:rsidRPr="00177B11">
              <w:rPr>
                <w:rFonts w:ascii="標楷體" w:eastAsia="標楷體" w:hAnsi="標楷體" w:cs="新細明體" w:hint="eastAsia"/>
                <w:kern w:val="0"/>
              </w:rPr>
              <w:t>C</w:t>
            </w:r>
          </w:p>
        </w:tc>
        <w:tc>
          <w:tcPr>
            <w:tcW w:w="4819" w:type="dxa"/>
            <w:tcBorders>
              <w:top w:val="nil"/>
              <w:left w:val="nil"/>
              <w:bottom w:val="single" w:sz="4" w:space="0" w:color="auto"/>
              <w:right w:val="single" w:sz="4" w:space="0" w:color="auto"/>
            </w:tcBorders>
            <w:shd w:val="clear" w:color="auto" w:fill="auto"/>
            <w:noWrap/>
            <w:vAlign w:val="center"/>
            <w:hideMark/>
          </w:tcPr>
          <w:p w14:paraId="6097AA1E" w14:textId="25BABB02" w:rsidR="00BF197C" w:rsidRPr="00BF197C" w:rsidRDefault="00BF197C" w:rsidP="00BF197C">
            <w:pPr>
              <w:widowControl/>
              <w:rPr>
                <w:rFonts w:ascii="標楷體" w:eastAsia="標楷體" w:hAnsi="標楷體" w:cs="新細明體"/>
                <w:kern w:val="0"/>
              </w:rPr>
            </w:pPr>
            <w:r w:rsidRPr="0022279A">
              <w:rPr>
                <w:rFonts w:ascii="標楷體" w:eastAsia="標楷體" w:hAnsi="標楷體" w:hint="eastAsia"/>
              </w:rPr>
              <w:t>原額度</w:t>
            </w:r>
          </w:p>
        </w:tc>
      </w:tr>
      <w:tr w:rsidR="00BF197C" w:rsidRPr="00177B11" w14:paraId="4487F4A6"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29BD8F17" w14:textId="77777777" w:rsidR="00BF197C" w:rsidRPr="00177B11" w:rsidRDefault="00BF197C" w:rsidP="00BF197C">
            <w:pPr>
              <w:widowControl/>
              <w:rPr>
                <w:rFonts w:ascii="標楷體" w:eastAsia="標楷體" w:hAnsi="標楷體" w:cs="新細明體"/>
                <w:kern w:val="0"/>
              </w:rPr>
            </w:pPr>
            <w:r w:rsidRPr="00177B11">
              <w:rPr>
                <w:rFonts w:ascii="標楷體" w:eastAsia="標楷體" w:hAnsi="標楷體" w:cs="新細明體" w:hint="eastAsia"/>
                <w:kern w:val="0"/>
              </w:rPr>
              <w:t>D</w:t>
            </w:r>
          </w:p>
        </w:tc>
        <w:tc>
          <w:tcPr>
            <w:tcW w:w="4819" w:type="dxa"/>
            <w:tcBorders>
              <w:top w:val="nil"/>
              <w:left w:val="nil"/>
              <w:bottom w:val="single" w:sz="4" w:space="0" w:color="auto"/>
              <w:right w:val="single" w:sz="4" w:space="0" w:color="auto"/>
            </w:tcBorders>
            <w:shd w:val="clear" w:color="auto" w:fill="auto"/>
            <w:noWrap/>
            <w:vAlign w:val="center"/>
            <w:hideMark/>
          </w:tcPr>
          <w:p w14:paraId="68273E25" w14:textId="3E4A0C7C" w:rsidR="00BF197C" w:rsidRPr="00BF197C" w:rsidRDefault="00BF197C" w:rsidP="00BF197C">
            <w:pPr>
              <w:widowControl/>
              <w:rPr>
                <w:rFonts w:ascii="標楷體" w:eastAsia="標楷體" w:hAnsi="標楷體" w:cs="新細明體"/>
                <w:kern w:val="0"/>
              </w:rPr>
            </w:pPr>
            <w:r w:rsidRPr="0022279A">
              <w:rPr>
                <w:rFonts w:ascii="標楷體" w:eastAsia="標楷體" w:hAnsi="標楷體" w:hint="eastAsia"/>
              </w:rPr>
              <w:t>新增額度</w:t>
            </w:r>
          </w:p>
        </w:tc>
      </w:tr>
      <w:tr w:rsidR="00BF197C" w:rsidRPr="00177B11" w14:paraId="45403D5A"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2EC14AAA" w14:textId="77777777" w:rsidR="00BF197C" w:rsidRPr="00177B11" w:rsidRDefault="00BF197C" w:rsidP="00BF197C">
            <w:pPr>
              <w:widowControl/>
              <w:rPr>
                <w:rFonts w:ascii="標楷體" w:eastAsia="標楷體" w:hAnsi="標楷體" w:cs="新細明體"/>
                <w:kern w:val="0"/>
              </w:rPr>
            </w:pPr>
            <w:r w:rsidRPr="00177B11">
              <w:rPr>
                <w:rFonts w:ascii="標楷體" w:eastAsia="標楷體" w:hAnsi="標楷體" w:cs="新細明體" w:hint="eastAsia"/>
                <w:kern w:val="0"/>
              </w:rPr>
              <w:t>E</w:t>
            </w:r>
          </w:p>
        </w:tc>
        <w:tc>
          <w:tcPr>
            <w:tcW w:w="4819" w:type="dxa"/>
            <w:tcBorders>
              <w:top w:val="nil"/>
              <w:left w:val="nil"/>
              <w:bottom w:val="single" w:sz="4" w:space="0" w:color="auto"/>
              <w:right w:val="single" w:sz="4" w:space="0" w:color="auto"/>
            </w:tcBorders>
            <w:shd w:val="clear" w:color="auto" w:fill="auto"/>
            <w:noWrap/>
            <w:vAlign w:val="center"/>
            <w:hideMark/>
          </w:tcPr>
          <w:p w14:paraId="485A24BD" w14:textId="39CDB502" w:rsidR="00BF197C" w:rsidRPr="00BF197C" w:rsidRDefault="00BF197C" w:rsidP="00BF197C">
            <w:pPr>
              <w:widowControl/>
              <w:rPr>
                <w:rFonts w:ascii="標楷體" w:eastAsia="標楷體" w:hAnsi="標楷體" w:cs="新細明體"/>
                <w:kern w:val="0"/>
              </w:rPr>
            </w:pPr>
            <w:r w:rsidRPr="0022279A">
              <w:rPr>
                <w:rFonts w:ascii="標楷體" w:eastAsia="標楷體" w:hAnsi="標楷體" w:hint="eastAsia"/>
              </w:rPr>
              <w:t>展期</w:t>
            </w:r>
          </w:p>
        </w:tc>
      </w:tr>
      <w:tr w:rsidR="00BF197C" w:rsidRPr="00177B11" w14:paraId="01CD5597"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4C7E859A" w14:textId="77777777" w:rsidR="00BF197C" w:rsidRPr="00177B11" w:rsidRDefault="00BF197C" w:rsidP="00BF197C">
            <w:pPr>
              <w:widowControl/>
              <w:rPr>
                <w:rFonts w:ascii="標楷體" w:eastAsia="標楷體" w:hAnsi="標楷體" w:cs="新細明體"/>
                <w:kern w:val="0"/>
              </w:rPr>
            </w:pPr>
            <w:r w:rsidRPr="00177B11">
              <w:rPr>
                <w:rFonts w:ascii="標楷體" w:eastAsia="標楷體" w:hAnsi="標楷體" w:cs="新細明體" w:hint="eastAsia"/>
                <w:kern w:val="0"/>
              </w:rPr>
              <w:t>1</w:t>
            </w:r>
          </w:p>
        </w:tc>
        <w:tc>
          <w:tcPr>
            <w:tcW w:w="4819" w:type="dxa"/>
            <w:tcBorders>
              <w:top w:val="nil"/>
              <w:left w:val="nil"/>
              <w:bottom w:val="single" w:sz="4" w:space="0" w:color="auto"/>
              <w:right w:val="single" w:sz="4" w:space="0" w:color="auto"/>
            </w:tcBorders>
            <w:shd w:val="clear" w:color="auto" w:fill="auto"/>
            <w:noWrap/>
            <w:vAlign w:val="center"/>
            <w:hideMark/>
          </w:tcPr>
          <w:p w14:paraId="2CD851F8" w14:textId="23A5DDE7" w:rsidR="00BF197C" w:rsidRPr="00BF197C" w:rsidRDefault="00BF197C" w:rsidP="00BF197C">
            <w:pPr>
              <w:widowControl/>
              <w:rPr>
                <w:rFonts w:ascii="標楷體" w:eastAsia="標楷體" w:hAnsi="標楷體" w:cs="新細明體"/>
                <w:kern w:val="0"/>
              </w:rPr>
            </w:pPr>
            <w:r w:rsidRPr="0022279A">
              <w:rPr>
                <w:rFonts w:ascii="標楷體" w:eastAsia="標楷體" w:hAnsi="標楷體" w:hint="eastAsia"/>
              </w:rPr>
              <w:t>新貸件</w:t>
            </w:r>
          </w:p>
        </w:tc>
      </w:tr>
      <w:tr w:rsidR="00BF197C" w:rsidRPr="00177B11" w14:paraId="7499E542"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3D5921B3" w14:textId="77777777" w:rsidR="00BF197C" w:rsidRPr="00177B11" w:rsidRDefault="00BF197C" w:rsidP="00BF197C">
            <w:pPr>
              <w:widowControl/>
              <w:rPr>
                <w:rFonts w:ascii="標楷體" w:eastAsia="標楷體" w:hAnsi="標楷體" w:cs="新細明體"/>
                <w:kern w:val="0"/>
              </w:rPr>
            </w:pPr>
            <w:r w:rsidRPr="00177B11">
              <w:rPr>
                <w:rFonts w:ascii="標楷體" w:eastAsia="標楷體" w:hAnsi="標楷體" w:cs="新細明體" w:hint="eastAsia"/>
                <w:kern w:val="0"/>
              </w:rPr>
              <w:t>2</w:t>
            </w:r>
          </w:p>
        </w:tc>
        <w:tc>
          <w:tcPr>
            <w:tcW w:w="4819" w:type="dxa"/>
            <w:tcBorders>
              <w:top w:val="nil"/>
              <w:left w:val="nil"/>
              <w:bottom w:val="single" w:sz="4" w:space="0" w:color="auto"/>
              <w:right w:val="single" w:sz="4" w:space="0" w:color="auto"/>
            </w:tcBorders>
            <w:shd w:val="clear" w:color="auto" w:fill="auto"/>
            <w:noWrap/>
            <w:vAlign w:val="center"/>
            <w:hideMark/>
          </w:tcPr>
          <w:p w14:paraId="1F6EB170" w14:textId="76852C79" w:rsidR="00BF197C" w:rsidRPr="00BF197C" w:rsidRDefault="00BF197C" w:rsidP="00BF197C">
            <w:pPr>
              <w:widowControl/>
              <w:rPr>
                <w:rFonts w:ascii="標楷體" w:eastAsia="標楷體" w:hAnsi="標楷體" w:cs="新細明體"/>
                <w:kern w:val="0"/>
              </w:rPr>
            </w:pPr>
            <w:r w:rsidRPr="0022279A">
              <w:rPr>
                <w:rFonts w:ascii="標楷體" w:eastAsia="標楷體" w:hAnsi="標楷體" w:hint="eastAsia"/>
              </w:rPr>
              <w:t>其他額度</w:t>
            </w:r>
          </w:p>
        </w:tc>
      </w:tr>
      <w:tr w:rsidR="00BF197C" w:rsidRPr="00177B11" w14:paraId="5CC15554"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4EFD116F" w14:textId="77777777" w:rsidR="00BF197C" w:rsidRPr="00177B11" w:rsidRDefault="00BF197C" w:rsidP="00BF197C">
            <w:pPr>
              <w:widowControl/>
              <w:rPr>
                <w:rFonts w:ascii="標楷體" w:eastAsia="標楷體" w:hAnsi="標楷體" w:cs="新細明體"/>
                <w:kern w:val="0"/>
              </w:rPr>
            </w:pPr>
            <w:r w:rsidRPr="00177B11">
              <w:rPr>
                <w:rFonts w:ascii="標楷體" w:eastAsia="標楷體" w:hAnsi="標楷體" w:cs="新細明體" w:hint="eastAsia"/>
                <w:kern w:val="0"/>
              </w:rPr>
              <w:t>3</w:t>
            </w:r>
          </w:p>
        </w:tc>
        <w:tc>
          <w:tcPr>
            <w:tcW w:w="4819" w:type="dxa"/>
            <w:tcBorders>
              <w:top w:val="nil"/>
              <w:left w:val="nil"/>
              <w:bottom w:val="single" w:sz="4" w:space="0" w:color="auto"/>
              <w:right w:val="single" w:sz="4" w:space="0" w:color="auto"/>
            </w:tcBorders>
            <w:shd w:val="clear" w:color="auto" w:fill="auto"/>
            <w:noWrap/>
            <w:vAlign w:val="center"/>
            <w:hideMark/>
          </w:tcPr>
          <w:p w14:paraId="5D929DEC" w14:textId="6E081B4F" w:rsidR="00BF197C" w:rsidRPr="00BF197C" w:rsidRDefault="00BF197C" w:rsidP="00BF197C">
            <w:pPr>
              <w:widowControl/>
              <w:rPr>
                <w:rFonts w:ascii="標楷體" w:eastAsia="標楷體" w:hAnsi="標楷體" w:cs="新細明體"/>
                <w:kern w:val="0"/>
              </w:rPr>
            </w:pPr>
            <w:r w:rsidRPr="0022279A">
              <w:rPr>
                <w:rFonts w:ascii="標楷體" w:eastAsia="標楷體" w:hAnsi="標楷體" w:hint="eastAsia"/>
              </w:rPr>
              <w:t>原額度</w:t>
            </w:r>
          </w:p>
        </w:tc>
      </w:tr>
      <w:tr w:rsidR="00BF197C" w:rsidRPr="00177B11" w14:paraId="4F221EC9"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7FF3553F" w14:textId="77777777" w:rsidR="00BF197C" w:rsidRPr="00177B11" w:rsidRDefault="00BF197C" w:rsidP="00BF197C">
            <w:pPr>
              <w:widowControl/>
              <w:rPr>
                <w:rFonts w:ascii="標楷體" w:eastAsia="標楷體" w:hAnsi="標楷體" w:cs="新細明體"/>
                <w:kern w:val="0"/>
              </w:rPr>
            </w:pPr>
            <w:r w:rsidRPr="00177B11">
              <w:rPr>
                <w:rFonts w:ascii="標楷體" w:eastAsia="標楷體" w:hAnsi="標楷體" w:cs="新細明體" w:hint="eastAsia"/>
                <w:kern w:val="0"/>
              </w:rPr>
              <w:t>4</w:t>
            </w:r>
          </w:p>
        </w:tc>
        <w:tc>
          <w:tcPr>
            <w:tcW w:w="4819" w:type="dxa"/>
            <w:tcBorders>
              <w:top w:val="nil"/>
              <w:left w:val="nil"/>
              <w:bottom w:val="single" w:sz="4" w:space="0" w:color="auto"/>
              <w:right w:val="single" w:sz="4" w:space="0" w:color="auto"/>
            </w:tcBorders>
            <w:shd w:val="clear" w:color="auto" w:fill="auto"/>
            <w:noWrap/>
            <w:vAlign w:val="center"/>
            <w:hideMark/>
          </w:tcPr>
          <w:p w14:paraId="351A5B02" w14:textId="606A2F3E" w:rsidR="00BF197C" w:rsidRPr="00BF197C" w:rsidRDefault="00BF197C" w:rsidP="00BF197C">
            <w:pPr>
              <w:widowControl/>
              <w:rPr>
                <w:rFonts w:ascii="標楷體" w:eastAsia="標楷體" w:hAnsi="標楷體" w:cs="新細明體"/>
                <w:kern w:val="0"/>
              </w:rPr>
            </w:pPr>
            <w:r w:rsidRPr="0022279A">
              <w:rPr>
                <w:rFonts w:ascii="標楷體" w:eastAsia="標楷體" w:hAnsi="標楷體" w:hint="eastAsia"/>
              </w:rPr>
              <w:t>新增額度</w:t>
            </w:r>
          </w:p>
        </w:tc>
      </w:tr>
      <w:tr w:rsidR="00BF197C" w:rsidRPr="00177B11" w14:paraId="239551DE"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6B03F4A9" w14:textId="77777777" w:rsidR="00BF197C" w:rsidRPr="00177B11" w:rsidRDefault="00BF197C" w:rsidP="00BF197C">
            <w:pPr>
              <w:widowControl/>
              <w:rPr>
                <w:rFonts w:ascii="標楷體" w:eastAsia="標楷體" w:hAnsi="標楷體" w:cs="新細明體"/>
                <w:kern w:val="0"/>
              </w:rPr>
            </w:pPr>
            <w:r w:rsidRPr="00177B11">
              <w:rPr>
                <w:rFonts w:ascii="標楷體" w:eastAsia="標楷體" w:hAnsi="標楷體" w:cs="新細明體" w:hint="eastAsia"/>
                <w:kern w:val="0"/>
              </w:rPr>
              <w:t>5</w:t>
            </w:r>
          </w:p>
        </w:tc>
        <w:tc>
          <w:tcPr>
            <w:tcW w:w="4819" w:type="dxa"/>
            <w:tcBorders>
              <w:top w:val="nil"/>
              <w:left w:val="nil"/>
              <w:bottom w:val="single" w:sz="4" w:space="0" w:color="auto"/>
              <w:right w:val="single" w:sz="4" w:space="0" w:color="auto"/>
            </w:tcBorders>
            <w:shd w:val="clear" w:color="auto" w:fill="auto"/>
            <w:noWrap/>
            <w:vAlign w:val="center"/>
            <w:hideMark/>
          </w:tcPr>
          <w:p w14:paraId="11CDE9F7" w14:textId="64A33616" w:rsidR="00BF197C" w:rsidRPr="00BF197C" w:rsidRDefault="00BF197C" w:rsidP="00BF197C">
            <w:pPr>
              <w:widowControl/>
              <w:rPr>
                <w:rFonts w:ascii="標楷體" w:eastAsia="標楷體" w:hAnsi="標楷體" w:cs="新細明體"/>
                <w:kern w:val="0"/>
              </w:rPr>
            </w:pPr>
            <w:r w:rsidRPr="0022279A">
              <w:rPr>
                <w:rFonts w:ascii="標楷體" w:eastAsia="標楷體" w:hAnsi="標楷體" w:hint="eastAsia"/>
              </w:rPr>
              <w:t>展期件</w:t>
            </w:r>
          </w:p>
        </w:tc>
      </w:tr>
      <w:tr w:rsidR="00BF197C" w:rsidRPr="00177B11" w14:paraId="6CAD34A7"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327280C6" w14:textId="77777777" w:rsidR="00BF197C" w:rsidRPr="00177B11" w:rsidRDefault="00BF197C" w:rsidP="00BF197C">
            <w:pPr>
              <w:widowControl/>
              <w:rPr>
                <w:rFonts w:ascii="標楷體" w:eastAsia="標楷體" w:hAnsi="標楷體" w:cs="新細明體"/>
                <w:kern w:val="0"/>
              </w:rPr>
            </w:pPr>
            <w:r w:rsidRPr="00177B11">
              <w:rPr>
                <w:rFonts w:ascii="標楷體" w:eastAsia="標楷體" w:hAnsi="標楷體" w:cs="新細明體" w:hint="eastAsia"/>
                <w:kern w:val="0"/>
              </w:rPr>
              <w:t>6</w:t>
            </w:r>
          </w:p>
        </w:tc>
        <w:tc>
          <w:tcPr>
            <w:tcW w:w="4819" w:type="dxa"/>
            <w:tcBorders>
              <w:top w:val="nil"/>
              <w:left w:val="nil"/>
              <w:bottom w:val="single" w:sz="4" w:space="0" w:color="auto"/>
              <w:right w:val="single" w:sz="4" w:space="0" w:color="auto"/>
            </w:tcBorders>
            <w:shd w:val="clear" w:color="auto" w:fill="auto"/>
            <w:noWrap/>
            <w:vAlign w:val="center"/>
            <w:hideMark/>
          </w:tcPr>
          <w:p w14:paraId="6DC2FE93" w14:textId="564C9F5A" w:rsidR="00BF197C" w:rsidRPr="00BF197C" w:rsidRDefault="00BF197C" w:rsidP="00BF197C">
            <w:pPr>
              <w:widowControl/>
              <w:rPr>
                <w:rFonts w:ascii="標楷體" w:eastAsia="標楷體" w:hAnsi="標楷體" w:cs="新細明體"/>
                <w:kern w:val="0"/>
              </w:rPr>
            </w:pPr>
            <w:r w:rsidRPr="0022279A">
              <w:rPr>
                <w:rFonts w:ascii="標楷體" w:eastAsia="標楷體" w:hAnsi="標楷體" w:hint="eastAsia"/>
              </w:rPr>
              <w:t>六個月動支</w:t>
            </w:r>
          </w:p>
        </w:tc>
      </w:tr>
      <w:tr w:rsidR="00BF197C" w:rsidRPr="00177B11" w14:paraId="273D37C3"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4BC9D032" w14:textId="77777777" w:rsidR="00BF197C" w:rsidRPr="00177B11" w:rsidRDefault="00BF197C" w:rsidP="00BF197C">
            <w:pPr>
              <w:widowControl/>
              <w:rPr>
                <w:rFonts w:ascii="標楷體" w:eastAsia="標楷體" w:hAnsi="標楷體" w:cs="新細明體"/>
                <w:kern w:val="0"/>
              </w:rPr>
            </w:pPr>
            <w:r w:rsidRPr="00177B11">
              <w:rPr>
                <w:rFonts w:ascii="標楷體" w:eastAsia="標楷體" w:hAnsi="標楷體" w:cs="新細明體" w:hint="eastAsia"/>
                <w:kern w:val="0"/>
              </w:rPr>
              <w:t>7</w:t>
            </w:r>
          </w:p>
        </w:tc>
        <w:tc>
          <w:tcPr>
            <w:tcW w:w="4819" w:type="dxa"/>
            <w:tcBorders>
              <w:top w:val="nil"/>
              <w:left w:val="nil"/>
              <w:bottom w:val="single" w:sz="4" w:space="0" w:color="auto"/>
              <w:right w:val="single" w:sz="4" w:space="0" w:color="auto"/>
            </w:tcBorders>
            <w:shd w:val="clear" w:color="auto" w:fill="auto"/>
            <w:noWrap/>
            <w:vAlign w:val="center"/>
            <w:hideMark/>
          </w:tcPr>
          <w:p w14:paraId="1844ECCD" w14:textId="548A10B1" w:rsidR="00BF197C" w:rsidRPr="00BF197C" w:rsidRDefault="00BF197C" w:rsidP="00BF197C">
            <w:pPr>
              <w:widowControl/>
              <w:rPr>
                <w:rFonts w:ascii="標楷體" w:eastAsia="標楷體" w:hAnsi="標楷體" w:cs="新細明體"/>
                <w:kern w:val="0"/>
              </w:rPr>
            </w:pPr>
            <w:r w:rsidRPr="0022279A">
              <w:rPr>
                <w:rFonts w:ascii="標楷體" w:eastAsia="標楷體" w:hAnsi="標楷體" w:hint="eastAsia"/>
              </w:rPr>
              <w:t>服務件</w:t>
            </w:r>
          </w:p>
        </w:tc>
      </w:tr>
      <w:tr w:rsidR="00BF197C" w:rsidRPr="00177B11" w14:paraId="6AC3F621"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7290EBA9" w14:textId="77777777" w:rsidR="00BF197C" w:rsidRPr="00177B11" w:rsidRDefault="00BF197C" w:rsidP="00BF197C">
            <w:pPr>
              <w:widowControl/>
              <w:rPr>
                <w:rFonts w:ascii="標楷體" w:eastAsia="標楷體" w:hAnsi="標楷體" w:cs="新細明體"/>
                <w:kern w:val="0"/>
              </w:rPr>
            </w:pPr>
            <w:r w:rsidRPr="00177B11">
              <w:rPr>
                <w:rFonts w:ascii="標楷體" w:eastAsia="標楷體" w:hAnsi="標楷體" w:cs="新細明體" w:hint="eastAsia"/>
                <w:kern w:val="0"/>
              </w:rPr>
              <w:t>8</w:t>
            </w:r>
          </w:p>
        </w:tc>
        <w:tc>
          <w:tcPr>
            <w:tcW w:w="4819" w:type="dxa"/>
            <w:tcBorders>
              <w:top w:val="nil"/>
              <w:left w:val="nil"/>
              <w:bottom w:val="single" w:sz="4" w:space="0" w:color="auto"/>
              <w:right w:val="single" w:sz="4" w:space="0" w:color="auto"/>
            </w:tcBorders>
            <w:shd w:val="clear" w:color="auto" w:fill="auto"/>
            <w:noWrap/>
            <w:vAlign w:val="center"/>
            <w:hideMark/>
          </w:tcPr>
          <w:p w14:paraId="3CAD9899" w14:textId="4FAF3DB4" w:rsidR="00BF197C" w:rsidRPr="00BF197C" w:rsidRDefault="00BF197C" w:rsidP="00BF197C">
            <w:pPr>
              <w:widowControl/>
              <w:rPr>
                <w:rFonts w:ascii="標楷體" w:eastAsia="標楷體" w:hAnsi="標楷體" w:cs="新細明體"/>
                <w:kern w:val="0"/>
              </w:rPr>
            </w:pPr>
            <w:r w:rsidRPr="0022279A">
              <w:rPr>
                <w:rFonts w:ascii="標楷體" w:eastAsia="標楷體" w:hAnsi="標楷體" w:hint="eastAsia"/>
              </w:rPr>
              <w:t>特殊件</w:t>
            </w:r>
          </w:p>
        </w:tc>
      </w:tr>
      <w:tr w:rsidR="00BF197C" w:rsidRPr="00177B11" w14:paraId="089ABFA5"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7AC633F0" w14:textId="77777777" w:rsidR="00BF197C" w:rsidRPr="00177B11" w:rsidRDefault="00BF197C" w:rsidP="00BF197C">
            <w:pPr>
              <w:widowControl/>
              <w:rPr>
                <w:rFonts w:ascii="標楷體" w:eastAsia="標楷體" w:hAnsi="標楷體" w:cs="新細明體"/>
                <w:kern w:val="0"/>
              </w:rPr>
            </w:pPr>
            <w:r w:rsidRPr="00177B11">
              <w:rPr>
                <w:rFonts w:ascii="標楷體" w:eastAsia="標楷體" w:hAnsi="標楷體" w:cs="新細明體" w:hint="eastAsia"/>
                <w:kern w:val="0"/>
              </w:rPr>
              <w:t>9</w:t>
            </w:r>
          </w:p>
        </w:tc>
        <w:tc>
          <w:tcPr>
            <w:tcW w:w="4819" w:type="dxa"/>
            <w:tcBorders>
              <w:top w:val="nil"/>
              <w:left w:val="nil"/>
              <w:bottom w:val="single" w:sz="4" w:space="0" w:color="auto"/>
              <w:right w:val="single" w:sz="4" w:space="0" w:color="auto"/>
            </w:tcBorders>
            <w:shd w:val="clear" w:color="auto" w:fill="auto"/>
            <w:noWrap/>
            <w:vAlign w:val="center"/>
            <w:hideMark/>
          </w:tcPr>
          <w:p w14:paraId="20C38A3B" w14:textId="10DEEF58" w:rsidR="00BF197C" w:rsidRPr="00BF197C" w:rsidRDefault="00BF197C" w:rsidP="00BF197C">
            <w:pPr>
              <w:widowControl/>
              <w:rPr>
                <w:rFonts w:ascii="標楷體" w:eastAsia="標楷體" w:hAnsi="標楷體" w:cs="新細明體"/>
                <w:kern w:val="0"/>
              </w:rPr>
            </w:pPr>
            <w:r w:rsidRPr="0022279A">
              <w:rPr>
                <w:rFonts w:ascii="標楷體" w:eastAsia="標楷體" w:hAnsi="標楷體" w:hint="eastAsia"/>
              </w:rPr>
              <w:t>固特利契轉</w:t>
            </w:r>
          </w:p>
        </w:tc>
      </w:tr>
    </w:tbl>
    <w:p w14:paraId="33B6D7FC" w14:textId="77777777" w:rsidR="005A50AB" w:rsidRPr="00543E73" w:rsidRDefault="005A50AB" w:rsidP="005A50AB">
      <w:pPr>
        <w:tabs>
          <w:tab w:val="left" w:pos="788"/>
        </w:tabs>
        <w:ind w:leftChars="300" w:left="720"/>
        <w:rPr>
          <w:rFonts w:ascii="標楷體" w:eastAsia="標楷體" w:hAnsi="標楷體"/>
        </w:rPr>
      </w:pPr>
    </w:p>
    <w:p w14:paraId="0888BD7C" w14:textId="160828B8" w:rsidR="005A50AB" w:rsidRPr="00543E73" w:rsidRDefault="005A50AB" w:rsidP="00894D7B">
      <w:pPr>
        <w:numPr>
          <w:ilvl w:val="0"/>
          <w:numId w:val="14"/>
        </w:numPr>
        <w:rPr>
          <w:rFonts w:ascii="標楷體" w:eastAsia="標楷體" w:hAnsi="標楷體"/>
        </w:rPr>
      </w:pPr>
      <w:r w:rsidRPr="00023341">
        <w:rPr>
          <w:rFonts w:ascii="標楷體" w:eastAsia="標楷體" w:hAnsi="標楷體" w:hint="eastAsia"/>
        </w:rPr>
        <w:t>郵局存款別</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5A50AB" w:rsidRPr="00543E73" w14:paraId="4EC47B53" w14:textId="77777777" w:rsidTr="007E2411">
        <w:trPr>
          <w:trHeight w:val="340"/>
          <w:tblHeader/>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0D9F6D9" w14:textId="77777777" w:rsidR="005A50AB" w:rsidRPr="00543E73" w:rsidRDefault="005A50AB" w:rsidP="007E2411">
            <w:pPr>
              <w:widowControl/>
              <w:rPr>
                <w:rFonts w:ascii="標楷體" w:eastAsia="標楷體" w:hAnsi="標楷體" w:cs="新細明體"/>
                <w:kern w:val="0"/>
              </w:rPr>
            </w:pPr>
            <w:r w:rsidRPr="00543E73">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44DF8A2B" w14:textId="77777777" w:rsidR="005A50AB" w:rsidRPr="00543E73" w:rsidRDefault="005A50AB" w:rsidP="007E2411">
            <w:pPr>
              <w:widowControl/>
              <w:rPr>
                <w:rFonts w:ascii="標楷體" w:eastAsia="標楷體" w:hAnsi="標楷體" w:cs="新細明體"/>
                <w:kern w:val="0"/>
              </w:rPr>
            </w:pPr>
            <w:r w:rsidRPr="00543E73">
              <w:rPr>
                <w:rFonts w:ascii="標楷體" w:eastAsia="標楷體" w:hAnsi="標楷體" w:cs="新細明體" w:hint="eastAsia"/>
                <w:kern w:val="0"/>
              </w:rPr>
              <w:t>說明</w:t>
            </w:r>
          </w:p>
        </w:tc>
      </w:tr>
      <w:tr w:rsidR="005A50AB" w:rsidRPr="00543E73" w14:paraId="6004CDB0"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62BBED13" w14:textId="77777777" w:rsidR="005A50AB" w:rsidRDefault="005A50AB" w:rsidP="007E2411">
            <w:pPr>
              <w:rPr>
                <w:rFonts w:ascii="標楷體" w:eastAsia="標楷體" w:hAnsi="標楷體" w:cs="新細明體"/>
              </w:rPr>
            </w:pPr>
            <w:r>
              <w:rPr>
                <w:rFonts w:ascii="標楷體" w:eastAsia="標楷體" w:hAnsi="標楷體" w:hint="eastAsia"/>
              </w:rPr>
              <w:t>G</w:t>
            </w:r>
          </w:p>
        </w:tc>
        <w:tc>
          <w:tcPr>
            <w:tcW w:w="4819" w:type="dxa"/>
            <w:tcBorders>
              <w:top w:val="nil"/>
              <w:left w:val="nil"/>
              <w:bottom w:val="single" w:sz="4" w:space="0" w:color="auto"/>
              <w:right w:val="single" w:sz="4" w:space="0" w:color="auto"/>
            </w:tcBorders>
            <w:shd w:val="clear" w:color="auto" w:fill="auto"/>
            <w:noWrap/>
            <w:vAlign w:val="center"/>
          </w:tcPr>
          <w:p w14:paraId="5E82EE82" w14:textId="77777777" w:rsidR="005A50AB" w:rsidRDefault="005A50AB" w:rsidP="007E2411">
            <w:pPr>
              <w:rPr>
                <w:rFonts w:ascii="標楷體" w:eastAsia="標楷體" w:hAnsi="標楷體" w:cs="新細明體"/>
              </w:rPr>
            </w:pPr>
            <w:r>
              <w:rPr>
                <w:rFonts w:ascii="標楷體" w:eastAsia="標楷體" w:hAnsi="標楷體" w:hint="eastAsia"/>
              </w:rPr>
              <w:t xml:space="preserve">劃撥 </w:t>
            </w:r>
          </w:p>
        </w:tc>
      </w:tr>
      <w:tr w:rsidR="005A50AB" w:rsidRPr="00543E73" w14:paraId="135C7208"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353B853" w14:textId="77777777" w:rsidR="005A50AB" w:rsidRDefault="005A50AB" w:rsidP="007E2411">
            <w:pPr>
              <w:rPr>
                <w:rFonts w:ascii="標楷體" w:eastAsia="標楷體" w:hAnsi="標楷體" w:cs="新細明體"/>
              </w:rPr>
            </w:pPr>
            <w:r>
              <w:rPr>
                <w:rFonts w:ascii="標楷體" w:eastAsia="標楷體" w:hAnsi="標楷體" w:hint="eastAsia"/>
              </w:rPr>
              <w:t>P</w:t>
            </w:r>
          </w:p>
        </w:tc>
        <w:tc>
          <w:tcPr>
            <w:tcW w:w="4819" w:type="dxa"/>
            <w:tcBorders>
              <w:top w:val="nil"/>
              <w:left w:val="nil"/>
              <w:bottom w:val="single" w:sz="4" w:space="0" w:color="auto"/>
              <w:right w:val="single" w:sz="4" w:space="0" w:color="auto"/>
            </w:tcBorders>
            <w:shd w:val="clear" w:color="auto" w:fill="auto"/>
            <w:noWrap/>
            <w:vAlign w:val="center"/>
          </w:tcPr>
          <w:p w14:paraId="2DD30465" w14:textId="77777777" w:rsidR="005A50AB" w:rsidRDefault="005A50AB" w:rsidP="007E2411">
            <w:pPr>
              <w:rPr>
                <w:rFonts w:ascii="標楷體" w:eastAsia="標楷體" w:hAnsi="標楷體" w:cs="新細明體"/>
              </w:rPr>
            </w:pPr>
            <w:r>
              <w:rPr>
                <w:rFonts w:ascii="標楷體" w:eastAsia="標楷體" w:hAnsi="標楷體" w:hint="eastAsia"/>
              </w:rPr>
              <w:t>存簿</w:t>
            </w:r>
          </w:p>
        </w:tc>
      </w:tr>
    </w:tbl>
    <w:p w14:paraId="5C8F607D" w14:textId="11D21415" w:rsidR="005A50AB" w:rsidRDefault="005A50AB" w:rsidP="005A50AB">
      <w:pPr>
        <w:tabs>
          <w:tab w:val="left" w:pos="788"/>
        </w:tabs>
        <w:ind w:leftChars="300" w:left="720"/>
        <w:rPr>
          <w:rFonts w:ascii="標楷體" w:eastAsia="標楷體" w:hAnsi="標楷體"/>
        </w:rPr>
      </w:pPr>
    </w:p>
    <w:p w14:paraId="2CC6BE3B" w14:textId="6E4C6DCA" w:rsidR="00E5128C" w:rsidRPr="00543E73" w:rsidRDefault="00E5128C" w:rsidP="00894D7B">
      <w:pPr>
        <w:numPr>
          <w:ilvl w:val="0"/>
          <w:numId w:val="14"/>
        </w:numPr>
        <w:rPr>
          <w:rFonts w:ascii="標楷體" w:eastAsia="標楷體" w:hAnsi="標楷體"/>
        </w:rPr>
      </w:pPr>
      <w:r w:rsidRPr="002B0896">
        <w:rPr>
          <w:rFonts w:ascii="標楷體" w:eastAsia="標楷體" w:hAnsi="標楷體" w:hint="eastAsia"/>
        </w:rPr>
        <w:t>交換區號</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E5128C" w:rsidRPr="002B0896" w14:paraId="5DD36C2F" w14:textId="77777777" w:rsidTr="00633382">
        <w:trPr>
          <w:trHeight w:val="340"/>
          <w:tblHeader/>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F7CAB82" w14:textId="77777777" w:rsidR="00E5128C" w:rsidRPr="002B0896" w:rsidRDefault="00E5128C" w:rsidP="00633382">
            <w:pPr>
              <w:widowControl/>
              <w:rPr>
                <w:rFonts w:ascii="標楷體" w:eastAsia="標楷體" w:hAnsi="標楷體" w:cs="新細明體"/>
                <w:kern w:val="0"/>
              </w:rPr>
            </w:pPr>
            <w:r w:rsidRPr="002B0896">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4CCC89E8" w14:textId="77777777" w:rsidR="00E5128C" w:rsidRPr="002B0896" w:rsidRDefault="00E5128C" w:rsidP="00633382">
            <w:pPr>
              <w:widowControl/>
              <w:rPr>
                <w:rFonts w:ascii="標楷體" w:eastAsia="標楷體" w:hAnsi="標楷體" w:cs="新細明體"/>
                <w:kern w:val="0"/>
              </w:rPr>
            </w:pPr>
            <w:r w:rsidRPr="002B0896">
              <w:rPr>
                <w:rFonts w:ascii="標楷體" w:eastAsia="標楷體" w:hAnsi="標楷體" w:cs="新細明體" w:hint="eastAsia"/>
                <w:kern w:val="0"/>
              </w:rPr>
              <w:t>說明</w:t>
            </w:r>
          </w:p>
        </w:tc>
      </w:tr>
      <w:tr w:rsidR="00E5128C" w:rsidRPr="002B0896" w14:paraId="065D4BBF" w14:textId="77777777" w:rsidTr="00633382">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12EA3E4A" w14:textId="77777777" w:rsidR="00E5128C" w:rsidRPr="002B0896" w:rsidRDefault="00E5128C" w:rsidP="00633382">
            <w:pPr>
              <w:rPr>
                <w:rFonts w:ascii="標楷體" w:eastAsia="標楷體" w:hAnsi="標楷體" w:cs="新細明體"/>
              </w:rPr>
            </w:pPr>
            <w:r w:rsidRPr="00005F03">
              <w:rPr>
                <w:rFonts w:ascii="標楷體" w:eastAsia="標楷體" w:hAnsi="標楷體"/>
              </w:rPr>
              <w:t>01</w:t>
            </w:r>
          </w:p>
        </w:tc>
        <w:tc>
          <w:tcPr>
            <w:tcW w:w="4819" w:type="dxa"/>
            <w:tcBorders>
              <w:top w:val="nil"/>
              <w:left w:val="nil"/>
              <w:bottom w:val="single" w:sz="4" w:space="0" w:color="auto"/>
              <w:right w:val="single" w:sz="4" w:space="0" w:color="auto"/>
            </w:tcBorders>
            <w:shd w:val="clear" w:color="auto" w:fill="auto"/>
            <w:noWrap/>
          </w:tcPr>
          <w:p w14:paraId="3F644FFC" w14:textId="77777777" w:rsidR="00E5128C" w:rsidRPr="002B0896" w:rsidRDefault="00E5128C" w:rsidP="00633382">
            <w:pPr>
              <w:rPr>
                <w:rFonts w:ascii="標楷體" w:eastAsia="標楷體" w:hAnsi="標楷體" w:cs="新細明體"/>
              </w:rPr>
            </w:pPr>
            <w:r w:rsidRPr="00005F03">
              <w:rPr>
                <w:rFonts w:ascii="標楷體" w:eastAsia="標楷體" w:hAnsi="標楷體" w:hint="eastAsia"/>
              </w:rPr>
              <w:t>總所</w:t>
            </w:r>
          </w:p>
        </w:tc>
      </w:tr>
      <w:tr w:rsidR="00E5128C" w:rsidRPr="002B0896" w14:paraId="75EAB8F6" w14:textId="77777777" w:rsidTr="00633382">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442F7FA8" w14:textId="77777777" w:rsidR="00E5128C" w:rsidRPr="002B0896" w:rsidRDefault="00E5128C" w:rsidP="00633382">
            <w:pPr>
              <w:rPr>
                <w:rFonts w:ascii="標楷體" w:eastAsia="標楷體" w:hAnsi="標楷體"/>
              </w:rPr>
            </w:pPr>
            <w:r w:rsidRPr="00005F03">
              <w:rPr>
                <w:rFonts w:ascii="標楷體" w:eastAsia="標楷體" w:hAnsi="標楷體"/>
              </w:rPr>
              <w:t>03</w:t>
            </w:r>
          </w:p>
        </w:tc>
        <w:tc>
          <w:tcPr>
            <w:tcW w:w="4819" w:type="dxa"/>
            <w:tcBorders>
              <w:top w:val="nil"/>
              <w:left w:val="nil"/>
              <w:bottom w:val="single" w:sz="4" w:space="0" w:color="auto"/>
              <w:right w:val="single" w:sz="4" w:space="0" w:color="auto"/>
            </w:tcBorders>
            <w:shd w:val="clear" w:color="auto" w:fill="auto"/>
            <w:noWrap/>
          </w:tcPr>
          <w:p w14:paraId="6D411C61" w14:textId="77777777" w:rsidR="00E5128C" w:rsidRPr="002B0896" w:rsidRDefault="00E5128C" w:rsidP="00633382">
            <w:pPr>
              <w:rPr>
                <w:rFonts w:ascii="標楷體" w:eastAsia="標楷體" w:hAnsi="標楷體"/>
              </w:rPr>
            </w:pPr>
            <w:r w:rsidRPr="00005F03">
              <w:rPr>
                <w:rFonts w:ascii="標楷體" w:eastAsia="標楷體" w:hAnsi="標楷體" w:hint="eastAsia"/>
              </w:rPr>
              <w:t>台中市分所</w:t>
            </w:r>
          </w:p>
        </w:tc>
      </w:tr>
      <w:tr w:rsidR="00E5128C" w:rsidRPr="002B0896" w14:paraId="51387BFD" w14:textId="77777777" w:rsidTr="00633382">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48C69BCB" w14:textId="77777777" w:rsidR="00E5128C" w:rsidRPr="002B0896" w:rsidRDefault="00E5128C" w:rsidP="00633382">
            <w:pPr>
              <w:rPr>
                <w:rFonts w:ascii="標楷體" w:eastAsia="標楷體" w:hAnsi="標楷體"/>
              </w:rPr>
            </w:pPr>
            <w:r w:rsidRPr="00005F03">
              <w:rPr>
                <w:rFonts w:ascii="標楷體" w:eastAsia="標楷體" w:hAnsi="標楷體"/>
              </w:rPr>
              <w:t>04</w:t>
            </w:r>
          </w:p>
        </w:tc>
        <w:tc>
          <w:tcPr>
            <w:tcW w:w="4819" w:type="dxa"/>
            <w:tcBorders>
              <w:top w:val="nil"/>
              <w:left w:val="nil"/>
              <w:bottom w:val="single" w:sz="4" w:space="0" w:color="auto"/>
              <w:right w:val="single" w:sz="4" w:space="0" w:color="auto"/>
            </w:tcBorders>
            <w:shd w:val="clear" w:color="auto" w:fill="auto"/>
            <w:noWrap/>
          </w:tcPr>
          <w:p w14:paraId="0653A047" w14:textId="77777777" w:rsidR="00E5128C" w:rsidRPr="002B0896" w:rsidRDefault="00E5128C" w:rsidP="00633382">
            <w:pPr>
              <w:rPr>
                <w:rFonts w:ascii="標楷體" w:eastAsia="標楷體" w:hAnsi="標楷體"/>
              </w:rPr>
            </w:pPr>
            <w:r w:rsidRPr="00005F03">
              <w:rPr>
                <w:rFonts w:ascii="標楷體" w:eastAsia="標楷體" w:hAnsi="標楷體" w:hint="eastAsia"/>
              </w:rPr>
              <w:t>台南市分所</w:t>
            </w:r>
          </w:p>
        </w:tc>
      </w:tr>
      <w:tr w:rsidR="00E5128C" w:rsidRPr="002B0896" w14:paraId="631C34B8" w14:textId="77777777" w:rsidTr="00633382">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7EF97B96" w14:textId="77777777" w:rsidR="00E5128C" w:rsidRPr="002B0896" w:rsidRDefault="00E5128C" w:rsidP="00633382">
            <w:pPr>
              <w:rPr>
                <w:rFonts w:ascii="標楷體" w:eastAsia="標楷體" w:hAnsi="標楷體"/>
              </w:rPr>
            </w:pPr>
            <w:r w:rsidRPr="00005F03">
              <w:rPr>
                <w:rFonts w:ascii="標楷體" w:eastAsia="標楷體" w:hAnsi="標楷體"/>
              </w:rPr>
              <w:t>05</w:t>
            </w:r>
          </w:p>
        </w:tc>
        <w:tc>
          <w:tcPr>
            <w:tcW w:w="4819" w:type="dxa"/>
            <w:tcBorders>
              <w:top w:val="nil"/>
              <w:left w:val="nil"/>
              <w:bottom w:val="single" w:sz="4" w:space="0" w:color="auto"/>
              <w:right w:val="single" w:sz="4" w:space="0" w:color="auto"/>
            </w:tcBorders>
            <w:shd w:val="clear" w:color="auto" w:fill="auto"/>
            <w:noWrap/>
          </w:tcPr>
          <w:p w14:paraId="44073229" w14:textId="77777777" w:rsidR="00E5128C" w:rsidRPr="002B0896" w:rsidRDefault="00E5128C" w:rsidP="00633382">
            <w:pPr>
              <w:rPr>
                <w:rFonts w:ascii="標楷體" w:eastAsia="標楷體" w:hAnsi="標楷體"/>
              </w:rPr>
            </w:pPr>
            <w:r w:rsidRPr="00005F03">
              <w:rPr>
                <w:rFonts w:ascii="標楷體" w:eastAsia="標楷體" w:hAnsi="標楷體" w:hint="eastAsia"/>
              </w:rPr>
              <w:t>高雄市分所</w:t>
            </w:r>
          </w:p>
        </w:tc>
      </w:tr>
      <w:tr w:rsidR="00E5128C" w:rsidRPr="002B0896" w14:paraId="383307B7" w14:textId="77777777" w:rsidTr="00633382">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4C1F7147" w14:textId="77777777" w:rsidR="00E5128C" w:rsidRPr="002B0896" w:rsidRDefault="00E5128C" w:rsidP="00633382">
            <w:pPr>
              <w:rPr>
                <w:rFonts w:ascii="標楷體" w:eastAsia="標楷體" w:hAnsi="標楷體"/>
              </w:rPr>
            </w:pPr>
            <w:r w:rsidRPr="00005F03">
              <w:rPr>
                <w:rFonts w:ascii="標楷體" w:eastAsia="標楷體" w:hAnsi="標楷體"/>
              </w:rPr>
              <w:t>07</w:t>
            </w:r>
          </w:p>
        </w:tc>
        <w:tc>
          <w:tcPr>
            <w:tcW w:w="4819" w:type="dxa"/>
            <w:tcBorders>
              <w:top w:val="nil"/>
              <w:left w:val="nil"/>
              <w:bottom w:val="single" w:sz="4" w:space="0" w:color="auto"/>
              <w:right w:val="single" w:sz="4" w:space="0" w:color="auto"/>
            </w:tcBorders>
            <w:shd w:val="clear" w:color="auto" w:fill="auto"/>
            <w:noWrap/>
          </w:tcPr>
          <w:p w14:paraId="6D4982FD" w14:textId="77777777" w:rsidR="00E5128C" w:rsidRPr="002B0896" w:rsidRDefault="00E5128C" w:rsidP="00633382">
            <w:pPr>
              <w:rPr>
                <w:rFonts w:ascii="標楷體" w:eastAsia="標楷體" w:hAnsi="標楷體"/>
              </w:rPr>
            </w:pPr>
            <w:r w:rsidRPr="00005F03">
              <w:rPr>
                <w:rFonts w:ascii="標楷體" w:eastAsia="標楷體" w:hAnsi="標楷體" w:hint="eastAsia"/>
              </w:rPr>
              <w:t>桃園縣分所</w:t>
            </w:r>
          </w:p>
        </w:tc>
      </w:tr>
      <w:tr w:rsidR="00E5128C" w:rsidRPr="002B0896" w14:paraId="214FDB52" w14:textId="77777777" w:rsidTr="00633382">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18BBCF39" w14:textId="77777777" w:rsidR="00E5128C" w:rsidRPr="002B0896" w:rsidRDefault="00E5128C" w:rsidP="00633382">
            <w:pPr>
              <w:rPr>
                <w:rFonts w:ascii="標楷體" w:eastAsia="標楷體" w:hAnsi="標楷體"/>
              </w:rPr>
            </w:pPr>
            <w:r w:rsidRPr="00005F03">
              <w:rPr>
                <w:rFonts w:ascii="標楷體" w:eastAsia="標楷體" w:hAnsi="標楷體"/>
              </w:rPr>
              <w:t>08</w:t>
            </w:r>
          </w:p>
        </w:tc>
        <w:tc>
          <w:tcPr>
            <w:tcW w:w="4819" w:type="dxa"/>
            <w:tcBorders>
              <w:top w:val="nil"/>
              <w:left w:val="nil"/>
              <w:bottom w:val="single" w:sz="4" w:space="0" w:color="auto"/>
              <w:right w:val="single" w:sz="4" w:space="0" w:color="auto"/>
            </w:tcBorders>
            <w:shd w:val="clear" w:color="auto" w:fill="auto"/>
            <w:noWrap/>
          </w:tcPr>
          <w:p w14:paraId="78098C14" w14:textId="77777777" w:rsidR="00E5128C" w:rsidRPr="002B0896" w:rsidRDefault="00E5128C" w:rsidP="00633382">
            <w:pPr>
              <w:rPr>
                <w:rFonts w:ascii="標楷體" w:eastAsia="標楷體" w:hAnsi="標楷體"/>
              </w:rPr>
            </w:pPr>
            <w:r w:rsidRPr="00005F03">
              <w:rPr>
                <w:rFonts w:ascii="標楷體" w:eastAsia="標楷體" w:hAnsi="標楷體" w:hint="eastAsia"/>
              </w:rPr>
              <w:t>新竹市分所</w:t>
            </w:r>
          </w:p>
        </w:tc>
      </w:tr>
      <w:tr w:rsidR="00E5128C" w:rsidRPr="002B0896" w14:paraId="4BC80E6E" w14:textId="77777777" w:rsidTr="00633382">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0F9D9C9A" w14:textId="77777777" w:rsidR="00E5128C" w:rsidRPr="002B0896" w:rsidRDefault="00E5128C" w:rsidP="00633382">
            <w:pPr>
              <w:rPr>
                <w:rFonts w:ascii="標楷體" w:eastAsia="標楷體" w:hAnsi="標楷體"/>
              </w:rPr>
            </w:pPr>
            <w:r w:rsidRPr="00005F03">
              <w:rPr>
                <w:rFonts w:ascii="標楷體" w:eastAsia="標楷體" w:hAnsi="標楷體"/>
              </w:rPr>
              <w:t>09</w:t>
            </w:r>
          </w:p>
        </w:tc>
        <w:tc>
          <w:tcPr>
            <w:tcW w:w="4819" w:type="dxa"/>
            <w:tcBorders>
              <w:top w:val="nil"/>
              <w:left w:val="nil"/>
              <w:bottom w:val="single" w:sz="4" w:space="0" w:color="auto"/>
              <w:right w:val="single" w:sz="4" w:space="0" w:color="auto"/>
            </w:tcBorders>
            <w:shd w:val="clear" w:color="auto" w:fill="auto"/>
            <w:noWrap/>
          </w:tcPr>
          <w:p w14:paraId="2C8D822F" w14:textId="77777777" w:rsidR="00E5128C" w:rsidRPr="002B0896" w:rsidRDefault="00E5128C" w:rsidP="00633382">
            <w:pPr>
              <w:rPr>
                <w:rFonts w:ascii="標楷體" w:eastAsia="標楷體" w:hAnsi="標楷體"/>
              </w:rPr>
            </w:pPr>
            <w:r w:rsidRPr="00005F03">
              <w:rPr>
                <w:rFonts w:ascii="標楷體" w:eastAsia="標楷體" w:hAnsi="標楷體" w:hint="eastAsia"/>
              </w:rPr>
              <w:t>苗栗縣分所</w:t>
            </w:r>
          </w:p>
        </w:tc>
      </w:tr>
      <w:tr w:rsidR="00E5128C" w:rsidRPr="002B0896" w14:paraId="4685B990" w14:textId="77777777" w:rsidTr="00633382">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54DE6521" w14:textId="77777777" w:rsidR="00E5128C" w:rsidRPr="002B0896" w:rsidRDefault="00E5128C" w:rsidP="00633382">
            <w:pPr>
              <w:rPr>
                <w:rFonts w:ascii="標楷體" w:eastAsia="標楷體" w:hAnsi="標楷體"/>
              </w:rPr>
            </w:pPr>
            <w:r w:rsidRPr="00005F03">
              <w:rPr>
                <w:rFonts w:ascii="標楷體" w:eastAsia="標楷體" w:hAnsi="標楷體"/>
              </w:rPr>
              <w:t>11</w:t>
            </w:r>
          </w:p>
        </w:tc>
        <w:tc>
          <w:tcPr>
            <w:tcW w:w="4819" w:type="dxa"/>
            <w:tcBorders>
              <w:top w:val="nil"/>
              <w:left w:val="nil"/>
              <w:bottom w:val="single" w:sz="4" w:space="0" w:color="auto"/>
              <w:right w:val="single" w:sz="4" w:space="0" w:color="auto"/>
            </w:tcBorders>
            <w:shd w:val="clear" w:color="auto" w:fill="auto"/>
            <w:noWrap/>
          </w:tcPr>
          <w:p w14:paraId="72DA94A7" w14:textId="77777777" w:rsidR="00E5128C" w:rsidRPr="002B0896" w:rsidRDefault="00E5128C" w:rsidP="00633382">
            <w:pPr>
              <w:rPr>
                <w:rFonts w:ascii="標楷體" w:eastAsia="標楷體" w:hAnsi="標楷體"/>
              </w:rPr>
            </w:pPr>
            <w:r w:rsidRPr="00005F03">
              <w:rPr>
                <w:rFonts w:ascii="標楷體" w:eastAsia="標楷體" w:hAnsi="標楷體" w:hint="eastAsia"/>
              </w:rPr>
              <w:t>南投縣分所</w:t>
            </w:r>
          </w:p>
        </w:tc>
      </w:tr>
      <w:tr w:rsidR="00E5128C" w:rsidRPr="002B0896" w14:paraId="6D390B1D" w14:textId="77777777" w:rsidTr="00633382">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132C9C90" w14:textId="77777777" w:rsidR="00E5128C" w:rsidRPr="002B0896" w:rsidRDefault="00E5128C" w:rsidP="00633382">
            <w:pPr>
              <w:rPr>
                <w:rFonts w:ascii="標楷體" w:eastAsia="標楷體" w:hAnsi="標楷體"/>
              </w:rPr>
            </w:pPr>
            <w:r w:rsidRPr="00005F03">
              <w:rPr>
                <w:rFonts w:ascii="標楷體" w:eastAsia="標楷體" w:hAnsi="標楷體"/>
              </w:rPr>
              <w:t>13</w:t>
            </w:r>
          </w:p>
        </w:tc>
        <w:tc>
          <w:tcPr>
            <w:tcW w:w="4819" w:type="dxa"/>
            <w:tcBorders>
              <w:top w:val="nil"/>
              <w:left w:val="nil"/>
              <w:bottom w:val="single" w:sz="4" w:space="0" w:color="auto"/>
              <w:right w:val="single" w:sz="4" w:space="0" w:color="auto"/>
            </w:tcBorders>
            <w:shd w:val="clear" w:color="auto" w:fill="auto"/>
            <w:noWrap/>
          </w:tcPr>
          <w:p w14:paraId="317EEC39" w14:textId="77777777" w:rsidR="00E5128C" w:rsidRPr="002B0896" w:rsidRDefault="00E5128C" w:rsidP="00633382">
            <w:pPr>
              <w:rPr>
                <w:rFonts w:ascii="標楷體" w:eastAsia="標楷體" w:hAnsi="標楷體"/>
              </w:rPr>
            </w:pPr>
            <w:r w:rsidRPr="00005F03">
              <w:rPr>
                <w:rFonts w:ascii="標楷體" w:eastAsia="標楷體" w:hAnsi="標楷體" w:hint="eastAsia"/>
              </w:rPr>
              <w:t>雲林縣分所</w:t>
            </w:r>
          </w:p>
        </w:tc>
      </w:tr>
      <w:tr w:rsidR="00E5128C" w:rsidRPr="002B0896" w14:paraId="4DDAA458" w14:textId="77777777" w:rsidTr="00633382">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406C5185" w14:textId="77777777" w:rsidR="00E5128C" w:rsidRPr="002B0896" w:rsidRDefault="00E5128C" w:rsidP="00633382">
            <w:pPr>
              <w:rPr>
                <w:rFonts w:ascii="標楷體" w:eastAsia="標楷體" w:hAnsi="標楷體"/>
              </w:rPr>
            </w:pPr>
            <w:r w:rsidRPr="00005F03">
              <w:rPr>
                <w:rFonts w:ascii="標楷體" w:eastAsia="標楷體" w:hAnsi="標楷體"/>
              </w:rPr>
              <w:t>14</w:t>
            </w:r>
          </w:p>
        </w:tc>
        <w:tc>
          <w:tcPr>
            <w:tcW w:w="4819" w:type="dxa"/>
            <w:tcBorders>
              <w:top w:val="nil"/>
              <w:left w:val="nil"/>
              <w:bottom w:val="single" w:sz="4" w:space="0" w:color="auto"/>
              <w:right w:val="single" w:sz="4" w:space="0" w:color="auto"/>
            </w:tcBorders>
            <w:shd w:val="clear" w:color="auto" w:fill="auto"/>
            <w:noWrap/>
          </w:tcPr>
          <w:p w14:paraId="16802A12" w14:textId="77777777" w:rsidR="00E5128C" w:rsidRPr="002B0896" w:rsidRDefault="00E5128C" w:rsidP="00633382">
            <w:pPr>
              <w:rPr>
                <w:rFonts w:ascii="標楷體" w:eastAsia="標楷體" w:hAnsi="標楷體"/>
              </w:rPr>
            </w:pPr>
            <w:r w:rsidRPr="00005F03">
              <w:rPr>
                <w:rFonts w:ascii="標楷體" w:eastAsia="標楷體" w:hAnsi="標楷體" w:hint="eastAsia"/>
              </w:rPr>
              <w:t>嘉義市分所</w:t>
            </w:r>
          </w:p>
        </w:tc>
      </w:tr>
      <w:tr w:rsidR="00E5128C" w:rsidRPr="002B0896" w14:paraId="386649BE" w14:textId="77777777" w:rsidTr="00633382">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57DF9976" w14:textId="77777777" w:rsidR="00E5128C" w:rsidRPr="002B0896" w:rsidRDefault="00E5128C" w:rsidP="00633382">
            <w:pPr>
              <w:rPr>
                <w:rFonts w:ascii="標楷體" w:eastAsia="標楷體" w:hAnsi="標楷體"/>
              </w:rPr>
            </w:pPr>
            <w:r w:rsidRPr="00005F03">
              <w:rPr>
                <w:rFonts w:ascii="標楷體" w:eastAsia="標楷體" w:hAnsi="標楷體"/>
              </w:rPr>
              <w:lastRenderedPageBreak/>
              <w:t>15</w:t>
            </w:r>
          </w:p>
        </w:tc>
        <w:tc>
          <w:tcPr>
            <w:tcW w:w="4819" w:type="dxa"/>
            <w:tcBorders>
              <w:top w:val="nil"/>
              <w:left w:val="nil"/>
              <w:bottom w:val="single" w:sz="4" w:space="0" w:color="auto"/>
              <w:right w:val="single" w:sz="4" w:space="0" w:color="auto"/>
            </w:tcBorders>
            <w:shd w:val="clear" w:color="auto" w:fill="auto"/>
            <w:noWrap/>
          </w:tcPr>
          <w:p w14:paraId="380F275F" w14:textId="77777777" w:rsidR="00E5128C" w:rsidRPr="002B0896" w:rsidRDefault="00E5128C" w:rsidP="00633382">
            <w:pPr>
              <w:rPr>
                <w:rFonts w:ascii="標楷體" w:eastAsia="標楷體" w:hAnsi="標楷體"/>
              </w:rPr>
            </w:pPr>
            <w:r w:rsidRPr="00005F03">
              <w:rPr>
                <w:rFonts w:ascii="標楷體" w:eastAsia="標楷體" w:hAnsi="標楷體" w:hint="eastAsia"/>
              </w:rPr>
              <w:t>台南縣分所</w:t>
            </w:r>
          </w:p>
        </w:tc>
      </w:tr>
      <w:tr w:rsidR="00E5128C" w:rsidRPr="002B0896" w14:paraId="59CBE911" w14:textId="77777777" w:rsidTr="00633382">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4727DCE2" w14:textId="77777777" w:rsidR="00E5128C" w:rsidRPr="002B0896" w:rsidRDefault="00E5128C" w:rsidP="00633382">
            <w:pPr>
              <w:rPr>
                <w:rFonts w:ascii="標楷體" w:eastAsia="標楷體" w:hAnsi="標楷體"/>
              </w:rPr>
            </w:pPr>
            <w:r w:rsidRPr="00005F03">
              <w:rPr>
                <w:rFonts w:ascii="標楷體" w:eastAsia="標楷體" w:hAnsi="標楷體"/>
              </w:rPr>
              <w:t>17</w:t>
            </w:r>
          </w:p>
        </w:tc>
        <w:tc>
          <w:tcPr>
            <w:tcW w:w="4819" w:type="dxa"/>
            <w:tcBorders>
              <w:top w:val="nil"/>
              <w:left w:val="nil"/>
              <w:bottom w:val="single" w:sz="4" w:space="0" w:color="auto"/>
              <w:right w:val="single" w:sz="4" w:space="0" w:color="auto"/>
            </w:tcBorders>
            <w:shd w:val="clear" w:color="auto" w:fill="auto"/>
            <w:noWrap/>
          </w:tcPr>
          <w:p w14:paraId="5F51A24A" w14:textId="77777777" w:rsidR="00E5128C" w:rsidRPr="002B0896" w:rsidRDefault="00E5128C" w:rsidP="00633382">
            <w:pPr>
              <w:rPr>
                <w:rFonts w:ascii="標楷體" w:eastAsia="標楷體" w:hAnsi="標楷體"/>
              </w:rPr>
            </w:pPr>
            <w:r w:rsidRPr="00005F03">
              <w:rPr>
                <w:rFonts w:ascii="標楷體" w:eastAsia="標楷體" w:hAnsi="標楷體" w:hint="eastAsia"/>
              </w:rPr>
              <w:t>屏東縣分所</w:t>
            </w:r>
          </w:p>
        </w:tc>
      </w:tr>
      <w:tr w:rsidR="00E5128C" w:rsidRPr="002B0896" w14:paraId="47BE9B7C" w14:textId="77777777" w:rsidTr="00633382">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7EB91880" w14:textId="77777777" w:rsidR="00E5128C" w:rsidRPr="002B0896" w:rsidRDefault="00E5128C" w:rsidP="00633382">
            <w:pPr>
              <w:rPr>
                <w:rFonts w:ascii="標楷體" w:eastAsia="標楷體" w:hAnsi="標楷體"/>
              </w:rPr>
            </w:pPr>
            <w:r w:rsidRPr="00005F03">
              <w:rPr>
                <w:rFonts w:ascii="標楷體" w:eastAsia="標楷體" w:hAnsi="標楷體"/>
              </w:rPr>
              <w:t>18</w:t>
            </w:r>
          </w:p>
        </w:tc>
        <w:tc>
          <w:tcPr>
            <w:tcW w:w="4819" w:type="dxa"/>
            <w:tcBorders>
              <w:top w:val="nil"/>
              <w:left w:val="nil"/>
              <w:bottom w:val="single" w:sz="4" w:space="0" w:color="auto"/>
              <w:right w:val="single" w:sz="4" w:space="0" w:color="auto"/>
            </w:tcBorders>
            <w:shd w:val="clear" w:color="auto" w:fill="auto"/>
            <w:noWrap/>
          </w:tcPr>
          <w:p w14:paraId="1DEDD2D9" w14:textId="77777777" w:rsidR="00E5128C" w:rsidRPr="002B0896" w:rsidRDefault="00E5128C" w:rsidP="00633382">
            <w:pPr>
              <w:rPr>
                <w:rFonts w:ascii="標楷體" w:eastAsia="標楷體" w:hAnsi="標楷體"/>
              </w:rPr>
            </w:pPr>
            <w:r w:rsidRPr="00005F03">
              <w:rPr>
                <w:rFonts w:ascii="標楷體" w:eastAsia="標楷體" w:hAnsi="標楷體" w:hint="eastAsia"/>
              </w:rPr>
              <w:t>宜蘭縣分所</w:t>
            </w:r>
          </w:p>
        </w:tc>
      </w:tr>
      <w:tr w:rsidR="00E5128C" w:rsidRPr="002B0896" w14:paraId="01F9C35A" w14:textId="77777777" w:rsidTr="00633382">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765FB6EA" w14:textId="77777777" w:rsidR="00E5128C" w:rsidRPr="002B0896" w:rsidRDefault="00E5128C" w:rsidP="00633382">
            <w:pPr>
              <w:rPr>
                <w:rFonts w:ascii="標楷體" w:eastAsia="標楷體" w:hAnsi="標楷體"/>
              </w:rPr>
            </w:pPr>
            <w:r w:rsidRPr="00005F03">
              <w:rPr>
                <w:rFonts w:ascii="標楷體" w:eastAsia="標楷體" w:hAnsi="標楷體"/>
              </w:rPr>
              <w:t>19</w:t>
            </w:r>
          </w:p>
        </w:tc>
        <w:tc>
          <w:tcPr>
            <w:tcW w:w="4819" w:type="dxa"/>
            <w:tcBorders>
              <w:top w:val="nil"/>
              <w:left w:val="nil"/>
              <w:bottom w:val="single" w:sz="4" w:space="0" w:color="auto"/>
              <w:right w:val="single" w:sz="4" w:space="0" w:color="auto"/>
            </w:tcBorders>
            <w:shd w:val="clear" w:color="auto" w:fill="auto"/>
            <w:noWrap/>
          </w:tcPr>
          <w:p w14:paraId="50F92B2A" w14:textId="77777777" w:rsidR="00E5128C" w:rsidRPr="002B0896" w:rsidRDefault="00E5128C" w:rsidP="00633382">
            <w:pPr>
              <w:rPr>
                <w:rFonts w:ascii="標楷體" w:eastAsia="標楷體" w:hAnsi="標楷體"/>
              </w:rPr>
            </w:pPr>
            <w:r w:rsidRPr="00005F03">
              <w:rPr>
                <w:rFonts w:ascii="標楷體" w:eastAsia="標楷體" w:hAnsi="標楷體" w:hint="eastAsia"/>
              </w:rPr>
              <w:t>花蓮縣分所</w:t>
            </w:r>
          </w:p>
        </w:tc>
      </w:tr>
      <w:tr w:rsidR="00E5128C" w:rsidRPr="002B0896" w14:paraId="2CE18D11" w14:textId="77777777" w:rsidTr="00633382">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65C8060C" w14:textId="77777777" w:rsidR="00E5128C" w:rsidRPr="002B0896" w:rsidRDefault="00E5128C" w:rsidP="00633382">
            <w:pPr>
              <w:rPr>
                <w:rFonts w:ascii="標楷體" w:eastAsia="標楷體" w:hAnsi="標楷體"/>
              </w:rPr>
            </w:pPr>
            <w:r w:rsidRPr="00005F03">
              <w:rPr>
                <w:rFonts w:ascii="標楷體" w:eastAsia="標楷體" w:hAnsi="標楷體"/>
              </w:rPr>
              <w:t>20</w:t>
            </w:r>
          </w:p>
        </w:tc>
        <w:tc>
          <w:tcPr>
            <w:tcW w:w="4819" w:type="dxa"/>
            <w:tcBorders>
              <w:top w:val="nil"/>
              <w:left w:val="nil"/>
              <w:bottom w:val="single" w:sz="4" w:space="0" w:color="auto"/>
              <w:right w:val="single" w:sz="4" w:space="0" w:color="auto"/>
            </w:tcBorders>
            <w:shd w:val="clear" w:color="auto" w:fill="auto"/>
            <w:noWrap/>
          </w:tcPr>
          <w:p w14:paraId="459CD699" w14:textId="77777777" w:rsidR="00E5128C" w:rsidRPr="002B0896" w:rsidRDefault="00E5128C" w:rsidP="00633382">
            <w:pPr>
              <w:rPr>
                <w:rFonts w:ascii="標楷體" w:eastAsia="標楷體" w:hAnsi="標楷體"/>
              </w:rPr>
            </w:pPr>
            <w:r w:rsidRPr="00005F03">
              <w:rPr>
                <w:rFonts w:ascii="標楷體" w:eastAsia="標楷體" w:hAnsi="標楷體" w:hint="eastAsia"/>
              </w:rPr>
              <w:t>台東縣分所</w:t>
            </w:r>
          </w:p>
        </w:tc>
      </w:tr>
      <w:tr w:rsidR="00E5128C" w:rsidRPr="002B0896" w14:paraId="3F3D2B64" w14:textId="77777777" w:rsidTr="00633382">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63ED84B7" w14:textId="77777777" w:rsidR="00E5128C" w:rsidRPr="002B0896" w:rsidRDefault="00E5128C" w:rsidP="00633382">
            <w:pPr>
              <w:rPr>
                <w:rFonts w:ascii="標楷體" w:eastAsia="標楷體" w:hAnsi="標楷體" w:cs="新細明體"/>
              </w:rPr>
            </w:pPr>
            <w:r w:rsidRPr="00005F03">
              <w:rPr>
                <w:rFonts w:ascii="標楷體" w:eastAsia="標楷體" w:hAnsi="標楷體"/>
              </w:rPr>
              <w:t>21</w:t>
            </w:r>
          </w:p>
        </w:tc>
        <w:tc>
          <w:tcPr>
            <w:tcW w:w="4819" w:type="dxa"/>
            <w:tcBorders>
              <w:top w:val="nil"/>
              <w:left w:val="nil"/>
              <w:bottom w:val="single" w:sz="4" w:space="0" w:color="auto"/>
              <w:right w:val="single" w:sz="4" w:space="0" w:color="auto"/>
            </w:tcBorders>
            <w:shd w:val="clear" w:color="auto" w:fill="auto"/>
            <w:noWrap/>
          </w:tcPr>
          <w:p w14:paraId="2A093B85" w14:textId="77777777" w:rsidR="00E5128C" w:rsidRPr="002B0896" w:rsidRDefault="00E5128C" w:rsidP="00633382">
            <w:pPr>
              <w:rPr>
                <w:rFonts w:ascii="標楷體" w:eastAsia="標楷體" w:hAnsi="標楷體" w:cs="新細明體"/>
              </w:rPr>
            </w:pPr>
            <w:r w:rsidRPr="00005F03">
              <w:rPr>
                <w:rFonts w:ascii="標楷體" w:eastAsia="標楷體" w:hAnsi="標楷體" w:hint="eastAsia"/>
              </w:rPr>
              <w:t>澎湖縣分所</w:t>
            </w:r>
          </w:p>
        </w:tc>
      </w:tr>
    </w:tbl>
    <w:p w14:paraId="28B67F82" w14:textId="77777777" w:rsidR="00E5128C" w:rsidRPr="00543E73" w:rsidRDefault="00E5128C" w:rsidP="00E5128C">
      <w:pPr>
        <w:tabs>
          <w:tab w:val="left" w:pos="788"/>
        </w:tabs>
        <w:ind w:leftChars="300" w:left="720"/>
        <w:rPr>
          <w:rFonts w:ascii="標楷體" w:eastAsia="標楷體" w:hAnsi="標楷體"/>
        </w:rPr>
      </w:pPr>
    </w:p>
    <w:p w14:paraId="7C467271" w14:textId="41F76BFD" w:rsidR="00E5128C" w:rsidRPr="00543E73" w:rsidRDefault="00E5128C" w:rsidP="00894D7B">
      <w:pPr>
        <w:numPr>
          <w:ilvl w:val="0"/>
          <w:numId w:val="14"/>
        </w:numPr>
        <w:rPr>
          <w:rFonts w:ascii="標楷體" w:eastAsia="標楷體" w:hAnsi="標楷體"/>
        </w:rPr>
      </w:pPr>
      <w:r w:rsidRPr="002B0896">
        <w:rPr>
          <w:rFonts w:ascii="標楷體" w:eastAsia="標楷體" w:hAnsi="標楷體" w:hint="eastAsia"/>
        </w:rPr>
        <w:t>處理代碼</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E5128C" w:rsidRPr="002B0896" w14:paraId="1C053C99" w14:textId="77777777" w:rsidTr="00633382">
        <w:trPr>
          <w:trHeight w:val="340"/>
          <w:tblHeader/>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5A15F8C" w14:textId="77777777" w:rsidR="00E5128C" w:rsidRPr="002B0896" w:rsidRDefault="00E5128C" w:rsidP="00633382">
            <w:pPr>
              <w:widowControl/>
              <w:rPr>
                <w:rFonts w:ascii="標楷體" w:eastAsia="標楷體" w:hAnsi="標楷體" w:cs="新細明體"/>
                <w:kern w:val="0"/>
              </w:rPr>
            </w:pPr>
            <w:r w:rsidRPr="002B0896">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0ADB5980" w14:textId="77777777" w:rsidR="00E5128C" w:rsidRPr="002B0896" w:rsidRDefault="00E5128C" w:rsidP="00633382">
            <w:pPr>
              <w:widowControl/>
              <w:rPr>
                <w:rFonts w:ascii="標楷體" w:eastAsia="標楷體" w:hAnsi="標楷體" w:cs="新細明體"/>
                <w:kern w:val="0"/>
              </w:rPr>
            </w:pPr>
            <w:r w:rsidRPr="002B0896">
              <w:rPr>
                <w:rFonts w:ascii="標楷體" w:eastAsia="標楷體" w:hAnsi="標楷體" w:cs="新細明體" w:hint="eastAsia"/>
                <w:kern w:val="0"/>
              </w:rPr>
              <w:t>說明</w:t>
            </w:r>
          </w:p>
        </w:tc>
      </w:tr>
      <w:tr w:rsidR="00E5128C" w:rsidRPr="002B0896" w14:paraId="74A41DB0" w14:textId="77777777" w:rsidTr="00633382">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0FF27CCC" w14:textId="77777777" w:rsidR="00E5128C" w:rsidRPr="002B0896" w:rsidRDefault="00E5128C" w:rsidP="00633382">
            <w:pPr>
              <w:rPr>
                <w:rFonts w:ascii="標楷體" w:eastAsia="標楷體" w:hAnsi="標楷體" w:cs="新細明體"/>
              </w:rPr>
            </w:pPr>
            <w:r w:rsidRPr="002B0896">
              <w:rPr>
                <w:rFonts w:ascii="標楷體" w:eastAsia="標楷體" w:hAnsi="標楷體" w:cs="新細明體"/>
              </w:rPr>
              <w:t>0</w:t>
            </w:r>
          </w:p>
        </w:tc>
        <w:tc>
          <w:tcPr>
            <w:tcW w:w="4819" w:type="dxa"/>
            <w:tcBorders>
              <w:top w:val="nil"/>
              <w:left w:val="nil"/>
              <w:bottom w:val="single" w:sz="4" w:space="0" w:color="auto"/>
              <w:right w:val="single" w:sz="4" w:space="0" w:color="auto"/>
            </w:tcBorders>
            <w:shd w:val="clear" w:color="auto" w:fill="auto"/>
            <w:noWrap/>
          </w:tcPr>
          <w:p w14:paraId="64AA4EF6" w14:textId="77777777" w:rsidR="00E5128C" w:rsidRPr="002B0896" w:rsidRDefault="00E5128C" w:rsidP="00633382">
            <w:pPr>
              <w:rPr>
                <w:rFonts w:ascii="標楷體" w:eastAsia="標楷體" w:hAnsi="標楷體" w:cs="新細明體"/>
              </w:rPr>
            </w:pPr>
            <w:r w:rsidRPr="00005F03">
              <w:rPr>
                <w:rFonts w:ascii="標楷體" w:eastAsia="標楷體" w:hAnsi="標楷體" w:hint="eastAsia"/>
              </w:rPr>
              <w:t>未處理</w:t>
            </w:r>
          </w:p>
        </w:tc>
      </w:tr>
      <w:tr w:rsidR="00E5128C" w:rsidRPr="002B0896" w14:paraId="7BFC91FB" w14:textId="77777777" w:rsidTr="00633382">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713DF79" w14:textId="77777777" w:rsidR="00E5128C" w:rsidRPr="002B0896" w:rsidRDefault="00E5128C" w:rsidP="00633382">
            <w:pPr>
              <w:rPr>
                <w:rFonts w:ascii="標楷體" w:eastAsia="標楷體" w:hAnsi="標楷體"/>
              </w:rPr>
            </w:pPr>
            <w:r w:rsidRPr="002B0896">
              <w:rPr>
                <w:rFonts w:ascii="標楷體" w:eastAsia="標楷體" w:hAnsi="標楷體"/>
              </w:rPr>
              <w:t>1</w:t>
            </w:r>
          </w:p>
        </w:tc>
        <w:tc>
          <w:tcPr>
            <w:tcW w:w="4819" w:type="dxa"/>
            <w:tcBorders>
              <w:top w:val="nil"/>
              <w:left w:val="nil"/>
              <w:bottom w:val="single" w:sz="4" w:space="0" w:color="auto"/>
              <w:right w:val="single" w:sz="4" w:space="0" w:color="auto"/>
            </w:tcBorders>
            <w:shd w:val="clear" w:color="auto" w:fill="auto"/>
            <w:noWrap/>
          </w:tcPr>
          <w:p w14:paraId="30710C96" w14:textId="77777777" w:rsidR="00E5128C" w:rsidRPr="002B0896" w:rsidRDefault="00E5128C" w:rsidP="00633382">
            <w:pPr>
              <w:rPr>
                <w:rFonts w:ascii="標楷體" w:eastAsia="標楷體" w:hAnsi="標楷體"/>
              </w:rPr>
            </w:pPr>
            <w:r w:rsidRPr="00005F03">
              <w:rPr>
                <w:rFonts w:ascii="標楷體" w:eastAsia="標楷體" w:hAnsi="標楷體" w:hint="eastAsia"/>
              </w:rPr>
              <w:t>不處理</w:t>
            </w:r>
          </w:p>
        </w:tc>
      </w:tr>
      <w:tr w:rsidR="00E5128C" w:rsidRPr="002B0896" w14:paraId="46361303" w14:textId="77777777" w:rsidTr="00633382">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237952EE" w14:textId="77777777" w:rsidR="00E5128C" w:rsidRPr="002B0896" w:rsidRDefault="00E5128C" w:rsidP="00633382">
            <w:pPr>
              <w:rPr>
                <w:rFonts w:ascii="標楷體" w:eastAsia="標楷體" w:hAnsi="標楷體" w:cs="新細明體"/>
              </w:rPr>
            </w:pPr>
            <w:r w:rsidRPr="002B0896">
              <w:rPr>
                <w:rFonts w:ascii="標楷體" w:eastAsia="標楷體" w:hAnsi="標楷體"/>
              </w:rPr>
              <w:t>2</w:t>
            </w:r>
          </w:p>
        </w:tc>
        <w:tc>
          <w:tcPr>
            <w:tcW w:w="4819" w:type="dxa"/>
            <w:tcBorders>
              <w:top w:val="nil"/>
              <w:left w:val="nil"/>
              <w:bottom w:val="single" w:sz="4" w:space="0" w:color="auto"/>
              <w:right w:val="single" w:sz="4" w:space="0" w:color="auto"/>
            </w:tcBorders>
            <w:shd w:val="clear" w:color="auto" w:fill="auto"/>
            <w:noWrap/>
          </w:tcPr>
          <w:p w14:paraId="006F3AF9" w14:textId="77777777" w:rsidR="00E5128C" w:rsidRPr="002B0896" w:rsidRDefault="00E5128C" w:rsidP="00633382">
            <w:pPr>
              <w:rPr>
                <w:rFonts w:ascii="標楷體" w:eastAsia="標楷體" w:hAnsi="標楷體" w:cs="新細明體"/>
              </w:rPr>
            </w:pPr>
            <w:r w:rsidRPr="00005F03">
              <w:rPr>
                <w:rFonts w:ascii="標楷體" w:eastAsia="標楷體" w:hAnsi="標楷體" w:hint="eastAsia"/>
              </w:rPr>
              <w:t>已處理</w:t>
            </w:r>
          </w:p>
        </w:tc>
      </w:tr>
    </w:tbl>
    <w:p w14:paraId="2384288B" w14:textId="77777777" w:rsidR="00E5128C" w:rsidRDefault="00E5128C" w:rsidP="00E5128C">
      <w:pPr>
        <w:tabs>
          <w:tab w:val="left" w:pos="788"/>
        </w:tabs>
        <w:ind w:leftChars="300" w:left="720"/>
        <w:rPr>
          <w:rFonts w:ascii="標楷體" w:eastAsia="標楷體" w:hAnsi="標楷體"/>
          <w:lang w:val="x-none"/>
        </w:rPr>
      </w:pPr>
    </w:p>
    <w:p w14:paraId="20142242" w14:textId="78A3AEFD" w:rsidR="00E5128C" w:rsidRDefault="00E5128C" w:rsidP="00894D7B">
      <w:pPr>
        <w:numPr>
          <w:ilvl w:val="0"/>
          <w:numId w:val="14"/>
        </w:numPr>
        <w:rPr>
          <w:rFonts w:ascii="標楷體" w:eastAsia="標楷體" w:hAnsi="標楷體"/>
        </w:rPr>
      </w:pPr>
      <w:r w:rsidRPr="002B0896">
        <w:rPr>
          <w:rFonts w:ascii="標楷體" w:eastAsia="標楷體" w:hAnsi="標楷體" w:hint="eastAsia"/>
        </w:rPr>
        <w:t>功能</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E5128C" w:rsidRPr="002B0896" w14:paraId="1E0384F1" w14:textId="77777777" w:rsidTr="00633382">
        <w:trPr>
          <w:trHeight w:val="340"/>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F72F593" w14:textId="77777777" w:rsidR="00E5128C" w:rsidRPr="002B0896" w:rsidRDefault="00E5128C" w:rsidP="00633382">
            <w:pPr>
              <w:widowControl/>
              <w:rPr>
                <w:rFonts w:ascii="標楷體" w:eastAsia="標楷體" w:hAnsi="標楷體" w:cs="新細明體"/>
                <w:kern w:val="0"/>
              </w:rPr>
            </w:pPr>
            <w:r w:rsidRPr="002B0896">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3843D9B3" w14:textId="77777777" w:rsidR="00E5128C" w:rsidRPr="002B0896" w:rsidRDefault="00E5128C" w:rsidP="00633382">
            <w:pPr>
              <w:widowControl/>
              <w:rPr>
                <w:rFonts w:ascii="標楷體" w:eastAsia="標楷體" w:hAnsi="標楷體" w:cs="新細明體"/>
                <w:kern w:val="0"/>
              </w:rPr>
            </w:pPr>
            <w:r w:rsidRPr="002B0896">
              <w:rPr>
                <w:rFonts w:ascii="標楷體" w:eastAsia="標楷體" w:hAnsi="標楷體" w:cs="新細明體" w:hint="eastAsia"/>
                <w:kern w:val="0"/>
              </w:rPr>
              <w:t>說明</w:t>
            </w:r>
          </w:p>
        </w:tc>
      </w:tr>
      <w:tr w:rsidR="00E5128C" w:rsidRPr="002B0896" w14:paraId="22E70D40" w14:textId="77777777" w:rsidTr="00633382">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080FCE06" w14:textId="77777777" w:rsidR="00E5128C" w:rsidRPr="002B0896" w:rsidRDefault="00E5128C" w:rsidP="00633382">
            <w:pPr>
              <w:widowControl/>
              <w:rPr>
                <w:rFonts w:ascii="標楷體" w:eastAsia="標楷體" w:hAnsi="標楷體" w:cs="新細明體"/>
                <w:kern w:val="0"/>
              </w:rPr>
            </w:pPr>
            <w:r w:rsidRPr="002B0896">
              <w:rPr>
                <w:rFonts w:ascii="標楷體" w:eastAsia="標楷體" w:hAnsi="標楷體" w:cs="新細明體"/>
                <w:kern w:val="0"/>
              </w:rPr>
              <w:t>1</w:t>
            </w:r>
          </w:p>
        </w:tc>
        <w:tc>
          <w:tcPr>
            <w:tcW w:w="4819" w:type="dxa"/>
            <w:tcBorders>
              <w:top w:val="nil"/>
              <w:left w:val="nil"/>
              <w:bottom w:val="single" w:sz="4" w:space="0" w:color="auto"/>
              <w:right w:val="single" w:sz="4" w:space="0" w:color="auto"/>
            </w:tcBorders>
            <w:shd w:val="clear" w:color="auto" w:fill="auto"/>
            <w:noWrap/>
            <w:hideMark/>
          </w:tcPr>
          <w:p w14:paraId="615F5FB2" w14:textId="77777777" w:rsidR="00E5128C" w:rsidRPr="002B0896" w:rsidRDefault="00E5128C" w:rsidP="00633382">
            <w:pPr>
              <w:widowControl/>
              <w:rPr>
                <w:rFonts w:ascii="標楷體" w:eastAsia="標楷體" w:hAnsi="標楷體" w:cs="新細明體"/>
                <w:kern w:val="0"/>
              </w:rPr>
            </w:pPr>
            <w:r w:rsidRPr="00005F03">
              <w:rPr>
                <w:rFonts w:ascii="標楷體" w:eastAsia="標楷體" w:hAnsi="標楷體" w:hint="eastAsia"/>
              </w:rPr>
              <w:t>新增</w:t>
            </w:r>
          </w:p>
        </w:tc>
      </w:tr>
      <w:tr w:rsidR="00E5128C" w:rsidRPr="002B0896" w14:paraId="0A57DD43" w14:textId="77777777" w:rsidTr="00633382">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14F42512" w14:textId="77777777" w:rsidR="00E5128C" w:rsidRPr="002B0896" w:rsidRDefault="00E5128C" w:rsidP="00633382">
            <w:pPr>
              <w:widowControl/>
              <w:rPr>
                <w:rFonts w:ascii="標楷體" w:eastAsia="標楷體" w:hAnsi="標楷體" w:cs="新細明體"/>
                <w:kern w:val="0"/>
              </w:rPr>
            </w:pPr>
            <w:r w:rsidRPr="002B0896">
              <w:rPr>
                <w:rFonts w:ascii="標楷體" w:eastAsia="標楷體" w:hAnsi="標楷體" w:cs="新細明體"/>
                <w:kern w:val="0"/>
              </w:rPr>
              <w:t>2</w:t>
            </w:r>
          </w:p>
        </w:tc>
        <w:tc>
          <w:tcPr>
            <w:tcW w:w="4819" w:type="dxa"/>
            <w:tcBorders>
              <w:top w:val="nil"/>
              <w:left w:val="nil"/>
              <w:bottom w:val="single" w:sz="4" w:space="0" w:color="auto"/>
              <w:right w:val="single" w:sz="4" w:space="0" w:color="auto"/>
            </w:tcBorders>
            <w:shd w:val="clear" w:color="auto" w:fill="auto"/>
            <w:noWrap/>
            <w:hideMark/>
          </w:tcPr>
          <w:p w14:paraId="753EEEB0" w14:textId="77777777" w:rsidR="00E5128C" w:rsidRPr="002B0896" w:rsidRDefault="00E5128C" w:rsidP="00633382">
            <w:pPr>
              <w:widowControl/>
              <w:rPr>
                <w:rFonts w:ascii="標楷體" w:eastAsia="標楷體" w:hAnsi="標楷體" w:cs="新細明體"/>
                <w:kern w:val="0"/>
              </w:rPr>
            </w:pPr>
            <w:r w:rsidRPr="00005F03">
              <w:rPr>
                <w:rFonts w:ascii="標楷體" w:eastAsia="標楷體" w:hAnsi="標楷體" w:hint="eastAsia"/>
              </w:rPr>
              <w:t>修改</w:t>
            </w:r>
          </w:p>
        </w:tc>
      </w:tr>
      <w:tr w:rsidR="00E5128C" w:rsidRPr="002B0896" w14:paraId="6EBB2158" w14:textId="77777777" w:rsidTr="00633382">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67D0089D" w14:textId="77777777" w:rsidR="00E5128C" w:rsidRPr="002B0896" w:rsidRDefault="00E5128C" w:rsidP="00633382">
            <w:pPr>
              <w:widowControl/>
              <w:rPr>
                <w:rFonts w:ascii="標楷體" w:eastAsia="標楷體" w:hAnsi="標楷體" w:cs="新細明體"/>
                <w:kern w:val="0"/>
              </w:rPr>
            </w:pPr>
            <w:r w:rsidRPr="002B0896">
              <w:rPr>
                <w:rFonts w:ascii="標楷體" w:eastAsia="標楷體" w:hAnsi="標楷體" w:cs="新細明體"/>
                <w:kern w:val="0"/>
              </w:rPr>
              <w:t>3</w:t>
            </w:r>
          </w:p>
        </w:tc>
        <w:tc>
          <w:tcPr>
            <w:tcW w:w="4819" w:type="dxa"/>
            <w:tcBorders>
              <w:top w:val="nil"/>
              <w:left w:val="nil"/>
              <w:bottom w:val="single" w:sz="4" w:space="0" w:color="auto"/>
              <w:right w:val="single" w:sz="4" w:space="0" w:color="auto"/>
            </w:tcBorders>
            <w:shd w:val="clear" w:color="auto" w:fill="auto"/>
            <w:noWrap/>
            <w:hideMark/>
          </w:tcPr>
          <w:p w14:paraId="32E74E7F" w14:textId="77777777" w:rsidR="00E5128C" w:rsidRPr="002B0896" w:rsidRDefault="00E5128C" w:rsidP="00633382">
            <w:pPr>
              <w:widowControl/>
              <w:rPr>
                <w:rFonts w:ascii="標楷體" w:eastAsia="標楷體" w:hAnsi="標楷體" w:cs="新細明體"/>
                <w:kern w:val="0"/>
              </w:rPr>
            </w:pPr>
            <w:r w:rsidRPr="00005F03">
              <w:rPr>
                <w:rFonts w:ascii="標楷體" w:eastAsia="標楷體" w:hAnsi="標楷體" w:hint="eastAsia"/>
              </w:rPr>
              <w:t>複製</w:t>
            </w:r>
          </w:p>
        </w:tc>
      </w:tr>
      <w:tr w:rsidR="00E5128C" w:rsidRPr="002B0896" w14:paraId="3A980640" w14:textId="77777777" w:rsidTr="00633382">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1BFB2A8D" w14:textId="77777777" w:rsidR="00E5128C" w:rsidRPr="002B0896" w:rsidRDefault="00E5128C" w:rsidP="00633382">
            <w:pPr>
              <w:widowControl/>
              <w:rPr>
                <w:rFonts w:ascii="標楷體" w:eastAsia="標楷體" w:hAnsi="標楷體" w:cs="新細明體"/>
                <w:kern w:val="0"/>
              </w:rPr>
            </w:pPr>
            <w:r w:rsidRPr="002B0896">
              <w:rPr>
                <w:rFonts w:ascii="標楷體" w:eastAsia="標楷體" w:hAnsi="標楷體" w:cs="新細明體"/>
                <w:kern w:val="0"/>
              </w:rPr>
              <w:t>4</w:t>
            </w:r>
          </w:p>
        </w:tc>
        <w:tc>
          <w:tcPr>
            <w:tcW w:w="4819" w:type="dxa"/>
            <w:tcBorders>
              <w:top w:val="nil"/>
              <w:left w:val="nil"/>
              <w:bottom w:val="single" w:sz="4" w:space="0" w:color="auto"/>
              <w:right w:val="single" w:sz="4" w:space="0" w:color="auto"/>
            </w:tcBorders>
            <w:shd w:val="clear" w:color="auto" w:fill="auto"/>
            <w:noWrap/>
            <w:hideMark/>
          </w:tcPr>
          <w:p w14:paraId="0D9C2730" w14:textId="77777777" w:rsidR="00E5128C" w:rsidRPr="002B0896" w:rsidRDefault="00E5128C" w:rsidP="00633382">
            <w:pPr>
              <w:widowControl/>
              <w:rPr>
                <w:rFonts w:ascii="標楷體" w:eastAsia="標楷體" w:hAnsi="標楷體" w:cs="新細明體"/>
                <w:kern w:val="0"/>
              </w:rPr>
            </w:pPr>
            <w:r w:rsidRPr="00005F03">
              <w:rPr>
                <w:rFonts w:ascii="標楷體" w:eastAsia="標楷體" w:hAnsi="標楷體" w:hint="eastAsia"/>
              </w:rPr>
              <w:t>刪除</w:t>
            </w:r>
          </w:p>
        </w:tc>
      </w:tr>
      <w:tr w:rsidR="00E5128C" w:rsidRPr="002B0896" w14:paraId="33FDF104" w14:textId="77777777" w:rsidTr="00633382">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7534865C" w14:textId="77777777" w:rsidR="00E5128C" w:rsidRPr="002B0896" w:rsidRDefault="00E5128C" w:rsidP="00633382">
            <w:pPr>
              <w:widowControl/>
              <w:rPr>
                <w:rFonts w:ascii="標楷體" w:eastAsia="標楷體" w:hAnsi="標楷體" w:cs="新細明體"/>
                <w:kern w:val="0"/>
              </w:rPr>
            </w:pPr>
            <w:r w:rsidRPr="002B0896">
              <w:rPr>
                <w:rFonts w:ascii="標楷體" w:eastAsia="標楷體" w:hAnsi="標楷體" w:cs="新細明體"/>
                <w:kern w:val="0"/>
              </w:rPr>
              <w:t>5</w:t>
            </w:r>
          </w:p>
        </w:tc>
        <w:tc>
          <w:tcPr>
            <w:tcW w:w="4819" w:type="dxa"/>
            <w:tcBorders>
              <w:top w:val="nil"/>
              <w:left w:val="nil"/>
              <w:bottom w:val="single" w:sz="4" w:space="0" w:color="auto"/>
              <w:right w:val="single" w:sz="4" w:space="0" w:color="auto"/>
            </w:tcBorders>
            <w:shd w:val="clear" w:color="auto" w:fill="auto"/>
            <w:noWrap/>
            <w:hideMark/>
          </w:tcPr>
          <w:p w14:paraId="7B1371B4" w14:textId="77777777" w:rsidR="00E5128C" w:rsidRPr="002B0896" w:rsidRDefault="00E5128C" w:rsidP="00633382">
            <w:pPr>
              <w:widowControl/>
              <w:rPr>
                <w:rFonts w:ascii="標楷體" w:eastAsia="標楷體" w:hAnsi="標楷體" w:cs="新細明體"/>
                <w:kern w:val="0"/>
              </w:rPr>
            </w:pPr>
            <w:r w:rsidRPr="00005F03">
              <w:rPr>
                <w:rFonts w:ascii="標楷體" w:eastAsia="標楷體" w:hAnsi="標楷體" w:hint="eastAsia"/>
              </w:rPr>
              <w:t>查詢</w:t>
            </w:r>
          </w:p>
        </w:tc>
      </w:tr>
      <w:tr w:rsidR="00E5128C" w:rsidRPr="002B0896" w14:paraId="16FE4C11" w14:textId="77777777" w:rsidTr="00633382">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3013EC36" w14:textId="77777777" w:rsidR="00E5128C" w:rsidRPr="002B0896" w:rsidRDefault="00E5128C" w:rsidP="00633382">
            <w:pPr>
              <w:widowControl/>
              <w:rPr>
                <w:rFonts w:ascii="標楷體" w:eastAsia="標楷體" w:hAnsi="標楷體" w:cs="新細明體"/>
                <w:kern w:val="0"/>
              </w:rPr>
            </w:pPr>
            <w:r w:rsidRPr="002B0896">
              <w:rPr>
                <w:rFonts w:ascii="標楷體" w:eastAsia="標楷體" w:hAnsi="標楷體" w:cs="新細明體"/>
                <w:kern w:val="0"/>
              </w:rPr>
              <w:t>6</w:t>
            </w:r>
          </w:p>
        </w:tc>
        <w:tc>
          <w:tcPr>
            <w:tcW w:w="4819" w:type="dxa"/>
            <w:tcBorders>
              <w:top w:val="nil"/>
              <w:left w:val="nil"/>
              <w:bottom w:val="single" w:sz="4" w:space="0" w:color="auto"/>
              <w:right w:val="single" w:sz="4" w:space="0" w:color="auto"/>
            </w:tcBorders>
            <w:shd w:val="clear" w:color="auto" w:fill="auto"/>
            <w:noWrap/>
            <w:hideMark/>
          </w:tcPr>
          <w:p w14:paraId="0759B195" w14:textId="77777777" w:rsidR="00E5128C" w:rsidRPr="002B0896" w:rsidRDefault="00E5128C" w:rsidP="00633382">
            <w:pPr>
              <w:widowControl/>
              <w:rPr>
                <w:rFonts w:ascii="標楷體" w:eastAsia="標楷體" w:hAnsi="標楷體" w:cs="新細明體"/>
                <w:kern w:val="0"/>
              </w:rPr>
            </w:pPr>
            <w:r w:rsidRPr="00005F03">
              <w:rPr>
                <w:rFonts w:ascii="標楷體" w:eastAsia="標楷體" w:hAnsi="標楷體" w:hint="eastAsia"/>
              </w:rPr>
              <w:t>指定</w:t>
            </w:r>
          </w:p>
        </w:tc>
      </w:tr>
      <w:tr w:rsidR="00E5128C" w:rsidRPr="002B0896" w14:paraId="03034384" w14:textId="77777777" w:rsidTr="00633382">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34B8DEB9" w14:textId="77777777" w:rsidR="00E5128C" w:rsidRPr="002B0896" w:rsidRDefault="00E5128C" w:rsidP="00633382">
            <w:pPr>
              <w:widowControl/>
              <w:rPr>
                <w:rFonts w:ascii="標楷體" w:eastAsia="標楷體" w:hAnsi="標楷體" w:cs="新細明體"/>
                <w:kern w:val="0"/>
              </w:rPr>
            </w:pPr>
            <w:r w:rsidRPr="002B0896">
              <w:rPr>
                <w:rFonts w:ascii="標楷體" w:eastAsia="標楷體" w:hAnsi="標楷體" w:cs="新細明體"/>
                <w:kern w:val="0"/>
              </w:rPr>
              <w:t>7</w:t>
            </w:r>
          </w:p>
        </w:tc>
        <w:tc>
          <w:tcPr>
            <w:tcW w:w="4819" w:type="dxa"/>
            <w:tcBorders>
              <w:top w:val="nil"/>
              <w:left w:val="nil"/>
              <w:bottom w:val="single" w:sz="4" w:space="0" w:color="auto"/>
              <w:right w:val="single" w:sz="4" w:space="0" w:color="auto"/>
            </w:tcBorders>
            <w:shd w:val="clear" w:color="auto" w:fill="auto"/>
            <w:noWrap/>
            <w:hideMark/>
          </w:tcPr>
          <w:p w14:paraId="3345420A" w14:textId="77777777" w:rsidR="00E5128C" w:rsidRPr="002B0896" w:rsidRDefault="00E5128C" w:rsidP="00633382">
            <w:pPr>
              <w:widowControl/>
              <w:rPr>
                <w:rFonts w:ascii="標楷體" w:eastAsia="標楷體" w:hAnsi="標楷體" w:cs="新細明體"/>
                <w:kern w:val="0"/>
              </w:rPr>
            </w:pPr>
            <w:r w:rsidRPr="00005F03">
              <w:rPr>
                <w:rFonts w:ascii="標楷體" w:eastAsia="標楷體" w:hAnsi="標楷體" w:hint="eastAsia"/>
              </w:rPr>
              <w:t>解除</w:t>
            </w:r>
          </w:p>
        </w:tc>
      </w:tr>
    </w:tbl>
    <w:p w14:paraId="2F41D62D" w14:textId="77777777" w:rsidR="00E5128C" w:rsidRPr="00543E73" w:rsidRDefault="00E5128C" w:rsidP="00E5128C">
      <w:pPr>
        <w:tabs>
          <w:tab w:val="left" w:pos="788"/>
        </w:tabs>
        <w:ind w:leftChars="300" w:left="720"/>
        <w:rPr>
          <w:rFonts w:ascii="標楷體" w:eastAsia="標楷體" w:hAnsi="標楷體"/>
        </w:rPr>
      </w:pPr>
    </w:p>
    <w:p w14:paraId="0BC2512C" w14:textId="21B5610C" w:rsidR="00E5128C" w:rsidRPr="00543E73" w:rsidRDefault="00E5128C" w:rsidP="00894D7B">
      <w:pPr>
        <w:numPr>
          <w:ilvl w:val="0"/>
          <w:numId w:val="14"/>
        </w:numPr>
        <w:rPr>
          <w:rFonts w:ascii="標楷體" w:eastAsia="標楷體" w:hAnsi="標楷體"/>
        </w:rPr>
      </w:pPr>
      <w:r w:rsidRPr="002B0896">
        <w:rPr>
          <w:rFonts w:ascii="標楷體" w:eastAsia="標楷體" w:hAnsi="標楷體" w:hint="eastAsia"/>
        </w:rPr>
        <w:t>功能／維護記號</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E5128C" w:rsidRPr="002B0896" w14:paraId="0F566964" w14:textId="77777777" w:rsidTr="00633382">
        <w:trPr>
          <w:trHeight w:val="340"/>
          <w:tblHeader/>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8B0C0C7" w14:textId="77777777" w:rsidR="00E5128C" w:rsidRPr="002B0896" w:rsidRDefault="00E5128C" w:rsidP="00633382">
            <w:pPr>
              <w:widowControl/>
              <w:rPr>
                <w:rFonts w:ascii="標楷體" w:eastAsia="標楷體" w:hAnsi="標楷體" w:cs="新細明體"/>
                <w:kern w:val="0"/>
              </w:rPr>
            </w:pPr>
            <w:r w:rsidRPr="002B0896">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6FE06A2E" w14:textId="77777777" w:rsidR="00E5128C" w:rsidRPr="002B0896" w:rsidRDefault="00E5128C" w:rsidP="00633382">
            <w:pPr>
              <w:widowControl/>
              <w:rPr>
                <w:rFonts w:ascii="標楷體" w:eastAsia="標楷體" w:hAnsi="標楷體" w:cs="新細明體"/>
                <w:kern w:val="0"/>
              </w:rPr>
            </w:pPr>
            <w:r w:rsidRPr="002B0896">
              <w:rPr>
                <w:rFonts w:ascii="標楷體" w:eastAsia="標楷體" w:hAnsi="標楷體" w:cs="新細明體" w:hint="eastAsia"/>
                <w:kern w:val="0"/>
              </w:rPr>
              <w:t>說明</w:t>
            </w:r>
          </w:p>
        </w:tc>
      </w:tr>
      <w:tr w:rsidR="00E5128C" w:rsidRPr="002B0896" w14:paraId="5AF864DD" w14:textId="77777777" w:rsidTr="00633382">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0115CC6B" w14:textId="77777777" w:rsidR="00E5128C" w:rsidRPr="002B0896" w:rsidRDefault="00E5128C" w:rsidP="00633382">
            <w:pPr>
              <w:rPr>
                <w:rFonts w:ascii="標楷體" w:eastAsia="標楷體" w:hAnsi="標楷體" w:cs="新細明體"/>
              </w:rPr>
            </w:pPr>
            <w:r w:rsidRPr="00005F03">
              <w:rPr>
                <w:rFonts w:ascii="標楷體" w:eastAsia="標楷體" w:hAnsi="標楷體"/>
              </w:rPr>
              <w:t>1</w:t>
            </w:r>
          </w:p>
        </w:tc>
        <w:tc>
          <w:tcPr>
            <w:tcW w:w="4819" w:type="dxa"/>
            <w:tcBorders>
              <w:top w:val="nil"/>
              <w:left w:val="nil"/>
              <w:bottom w:val="single" w:sz="4" w:space="0" w:color="auto"/>
              <w:right w:val="single" w:sz="4" w:space="0" w:color="auto"/>
            </w:tcBorders>
            <w:shd w:val="clear" w:color="auto" w:fill="auto"/>
            <w:noWrap/>
          </w:tcPr>
          <w:p w14:paraId="3C4FC2FE" w14:textId="77777777" w:rsidR="00E5128C" w:rsidRPr="002B0896" w:rsidRDefault="00E5128C" w:rsidP="00633382">
            <w:pPr>
              <w:rPr>
                <w:rFonts w:ascii="標楷體" w:eastAsia="標楷體" w:hAnsi="標楷體" w:cs="新細明體"/>
              </w:rPr>
            </w:pPr>
            <w:r w:rsidRPr="00005F03">
              <w:rPr>
                <w:rFonts w:ascii="標楷體" w:eastAsia="標楷體" w:hAnsi="標楷體" w:hint="eastAsia"/>
              </w:rPr>
              <w:t>新增</w:t>
            </w:r>
          </w:p>
        </w:tc>
      </w:tr>
      <w:tr w:rsidR="00E5128C" w:rsidRPr="002B0896" w14:paraId="14354378" w14:textId="77777777" w:rsidTr="00633382">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06424862" w14:textId="77777777" w:rsidR="00E5128C" w:rsidRPr="002B0896" w:rsidRDefault="00E5128C" w:rsidP="00633382">
            <w:pPr>
              <w:rPr>
                <w:rFonts w:ascii="標楷體" w:eastAsia="標楷體" w:hAnsi="標楷體"/>
              </w:rPr>
            </w:pPr>
            <w:r w:rsidRPr="00005F03">
              <w:rPr>
                <w:rFonts w:ascii="標楷體" w:eastAsia="標楷體" w:hAnsi="標楷體"/>
              </w:rPr>
              <w:t>2</w:t>
            </w:r>
          </w:p>
        </w:tc>
        <w:tc>
          <w:tcPr>
            <w:tcW w:w="4819" w:type="dxa"/>
            <w:tcBorders>
              <w:top w:val="nil"/>
              <w:left w:val="nil"/>
              <w:bottom w:val="single" w:sz="4" w:space="0" w:color="auto"/>
              <w:right w:val="single" w:sz="4" w:space="0" w:color="auto"/>
            </w:tcBorders>
            <w:shd w:val="clear" w:color="auto" w:fill="auto"/>
            <w:noWrap/>
          </w:tcPr>
          <w:p w14:paraId="37DF7FC4" w14:textId="77777777" w:rsidR="00E5128C" w:rsidRPr="002B0896" w:rsidRDefault="00E5128C" w:rsidP="00633382">
            <w:pPr>
              <w:rPr>
                <w:rFonts w:ascii="標楷體" w:eastAsia="標楷體" w:hAnsi="標楷體"/>
              </w:rPr>
            </w:pPr>
            <w:r w:rsidRPr="00005F03">
              <w:rPr>
                <w:rFonts w:ascii="標楷體" w:eastAsia="標楷體" w:hAnsi="標楷體" w:hint="eastAsia"/>
              </w:rPr>
              <w:t>修改</w:t>
            </w:r>
          </w:p>
        </w:tc>
      </w:tr>
      <w:tr w:rsidR="00E5128C" w:rsidRPr="002B0896" w14:paraId="126ADD50" w14:textId="77777777" w:rsidTr="00633382">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5A6A0E16" w14:textId="77777777" w:rsidR="00E5128C" w:rsidRPr="002B0896" w:rsidRDefault="00E5128C" w:rsidP="00633382">
            <w:pPr>
              <w:rPr>
                <w:rFonts w:ascii="標楷體" w:eastAsia="標楷體" w:hAnsi="標楷體"/>
              </w:rPr>
            </w:pPr>
            <w:r w:rsidRPr="00005F03">
              <w:rPr>
                <w:rFonts w:ascii="標楷體" w:eastAsia="標楷體" w:hAnsi="標楷體"/>
              </w:rPr>
              <w:t>4</w:t>
            </w:r>
          </w:p>
        </w:tc>
        <w:tc>
          <w:tcPr>
            <w:tcW w:w="4819" w:type="dxa"/>
            <w:tcBorders>
              <w:top w:val="nil"/>
              <w:left w:val="nil"/>
              <w:bottom w:val="single" w:sz="4" w:space="0" w:color="auto"/>
              <w:right w:val="single" w:sz="4" w:space="0" w:color="auto"/>
            </w:tcBorders>
            <w:shd w:val="clear" w:color="auto" w:fill="auto"/>
            <w:noWrap/>
          </w:tcPr>
          <w:p w14:paraId="31AB4460" w14:textId="77777777" w:rsidR="00E5128C" w:rsidRPr="002B0896" w:rsidRDefault="00E5128C" w:rsidP="00633382">
            <w:pPr>
              <w:rPr>
                <w:rFonts w:ascii="標楷體" w:eastAsia="標楷體" w:hAnsi="標楷體"/>
              </w:rPr>
            </w:pPr>
            <w:r w:rsidRPr="00005F03">
              <w:rPr>
                <w:rFonts w:ascii="標楷體" w:eastAsia="標楷體" w:hAnsi="標楷體" w:hint="eastAsia"/>
              </w:rPr>
              <w:t>刪除</w:t>
            </w:r>
          </w:p>
        </w:tc>
      </w:tr>
      <w:tr w:rsidR="00E5128C" w:rsidRPr="002B0896" w14:paraId="62F2C2A8" w14:textId="77777777" w:rsidTr="00633382">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28B8EFA6" w14:textId="77777777" w:rsidR="00E5128C" w:rsidRPr="002B0896" w:rsidRDefault="00E5128C" w:rsidP="00633382">
            <w:pPr>
              <w:rPr>
                <w:rFonts w:ascii="標楷體" w:eastAsia="標楷體" w:hAnsi="標楷體" w:cs="新細明體"/>
              </w:rPr>
            </w:pPr>
            <w:r w:rsidRPr="00005F03">
              <w:rPr>
                <w:rFonts w:ascii="標楷體" w:eastAsia="標楷體" w:hAnsi="標楷體"/>
              </w:rPr>
              <w:t>5</w:t>
            </w:r>
          </w:p>
        </w:tc>
        <w:tc>
          <w:tcPr>
            <w:tcW w:w="4819" w:type="dxa"/>
            <w:tcBorders>
              <w:top w:val="nil"/>
              <w:left w:val="nil"/>
              <w:bottom w:val="single" w:sz="4" w:space="0" w:color="auto"/>
              <w:right w:val="single" w:sz="4" w:space="0" w:color="auto"/>
            </w:tcBorders>
            <w:shd w:val="clear" w:color="auto" w:fill="auto"/>
            <w:noWrap/>
          </w:tcPr>
          <w:p w14:paraId="59CE85E0" w14:textId="77777777" w:rsidR="00E5128C" w:rsidRPr="002B0896" w:rsidRDefault="00E5128C" w:rsidP="00633382">
            <w:pPr>
              <w:rPr>
                <w:rFonts w:ascii="標楷體" w:eastAsia="標楷體" w:hAnsi="標楷體" w:cs="新細明體"/>
              </w:rPr>
            </w:pPr>
            <w:r w:rsidRPr="00005F03">
              <w:rPr>
                <w:rFonts w:ascii="標楷體" w:eastAsia="標楷體" w:hAnsi="標楷體" w:hint="eastAsia"/>
              </w:rPr>
              <w:t>查詢</w:t>
            </w:r>
          </w:p>
        </w:tc>
      </w:tr>
    </w:tbl>
    <w:p w14:paraId="43592233" w14:textId="77777777" w:rsidR="00E5128C" w:rsidRDefault="00E5128C" w:rsidP="005A50AB">
      <w:pPr>
        <w:tabs>
          <w:tab w:val="left" w:pos="788"/>
        </w:tabs>
        <w:ind w:leftChars="300" w:left="720"/>
        <w:rPr>
          <w:rFonts w:ascii="標楷體" w:eastAsia="標楷體" w:hAnsi="標楷體"/>
        </w:rPr>
      </w:pPr>
    </w:p>
    <w:p w14:paraId="03759579" w14:textId="77777777" w:rsidR="00CB7D59" w:rsidRDefault="00CB7D59">
      <w:pPr>
        <w:widowControl/>
        <w:rPr>
          <w:rFonts w:ascii="標楷體" w:eastAsia="標楷體" w:hAnsi="標楷體"/>
          <w:lang w:val="x-none"/>
        </w:rPr>
      </w:pPr>
      <w:r>
        <w:rPr>
          <w:rFonts w:ascii="標楷體" w:eastAsia="標楷體" w:hAnsi="標楷體"/>
          <w:lang w:val="x-none"/>
        </w:rPr>
        <w:br w:type="page"/>
      </w:r>
    </w:p>
    <w:p w14:paraId="50F3F250" w14:textId="77777777" w:rsidR="005A50AB" w:rsidRPr="004E2994" w:rsidRDefault="005A50AB" w:rsidP="005A50AB">
      <w:pPr>
        <w:rPr>
          <w:rFonts w:ascii="標楷體" w:eastAsia="標楷體" w:hAnsi="標楷體"/>
          <w:lang w:val="x-none"/>
        </w:rPr>
      </w:pPr>
    </w:p>
    <w:p w14:paraId="39A3B91C" w14:textId="77777777" w:rsidR="005A50AB" w:rsidRPr="004E2994" w:rsidRDefault="005A50AB" w:rsidP="00894D7B">
      <w:pPr>
        <w:pStyle w:val="3"/>
        <w:numPr>
          <w:ilvl w:val="0"/>
          <w:numId w:val="10"/>
        </w:numPr>
        <w:rPr>
          <w:rFonts w:ascii="標楷體" w:hAnsi="標楷體"/>
        </w:rPr>
      </w:pPr>
      <w:r w:rsidRPr="004E2994">
        <w:rPr>
          <w:rFonts w:ascii="標楷體" w:hAnsi="標楷體" w:hint="eastAsia"/>
          <w:lang w:eastAsia="zh-HK"/>
        </w:rPr>
        <w:t>業務類別：0</w:t>
      </w:r>
      <w:r>
        <w:rPr>
          <w:rFonts w:ascii="標楷體" w:hAnsi="標楷體" w:hint="eastAsia"/>
        </w:rPr>
        <w:t>4</w:t>
      </w:r>
      <w:r>
        <w:rPr>
          <w:rFonts w:ascii="標楷體" w:hAnsi="標楷體" w:hint="eastAsia"/>
          <w:lang w:eastAsia="zh-HK"/>
        </w:rPr>
        <w:t>批次</w:t>
      </w:r>
      <w:r w:rsidRPr="004E2994">
        <w:rPr>
          <w:rFonts w:ascii="標楷體" w:hAnsi="標楷體" w:hint="eastAsia"/>
          <w:lang w:eastAsia="zh-HK"/>
        </w:rPr>
        <w:t>作業</w:t>
      </w:r>
    </w:p>
    <w:p w14:paraId="59013D0A" w14:textId="77777777" w:rsidR="005A50AB" w:rsidRPr="00543E73" w:rsidRDefault="005A50AB" w:rsidP="005A50AB">
      <w:pPr>
        <w:tabs>
          <w:tab w:val="left" w:pos="788"/>
        </w:tabs>
        <w:ind w:leftChars="300" w:left="720"/>
        <w:rPr>
          <w:rFonts w:ascii="標楷體" w:eastAsia="標楷體" w:hAnsi="標楷體"/>
        </w:rPr>
      </w:pPr>
    </w:p>
    <w:p w14:paraId="1F8F889E" w14:textId="2EB26974" w:rsidR="005A50AB" w:rsidRPr="004C5782" w:rsidRDefault="005A50AB" w:rsidP="00894D7B">
      <w:pPr>
        <w:numPr>
          <w:ilvl w:val="0"/>
          <w:numId w:val="12"/>
        </w:numPr>
        <w:rPr>
          <w:rFonts w:ascii="標楷體" w:eastAsia="標楷體" w:hAnsi="標楷體"/>
        </w:rPr>
      </w:pPr>
      <w:r w:rsidRPr="004C5782">
        <w:rPr>
          <w:rFonts w:ascii="標楷體" w:eastAsia="標楷體" w:hAnsi="標楷體" w:hint="eastAsia"/>
        </w:rPr>
        <w:t>還款類別</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5A50AB" w:rsidRPr="00543E73" w14:paraId="56160097" w14:textId="77777777" w:rsidTr="007E2411">
        <w:trPr>
          <w:trHeight w:val="340"/>
          <w:tblHeader/>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078E306" w14:textId="77777777" w:rsidR="005A50AB" w:rsidRPr="00543E73" w:rsidRDefault="005A50AB" w:rsidP="007E2411">
            <w:pPr>
              <w:widowControl/>
              <w:rPr>
                <w:rFonts w:ascii="標楷體" w:eastAsia="標楷體" w:hAnsi="標楷體" w:cs="新細明體"/>
                <w:kern w:val="0"/>
              </w:rPr>
            </w:pPr>
            <w:r w:rsidRPr="00543E73">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18AA3DEA" w14:textId="77777777" w:rsidR="005A50AB" w:rsidRPr="00543E73" w:rsidRDefault="005A50AB" w:rsidP="007E2411">
            <w:pPr>
              <w:widowControl/>
              <w:rPr>
                <w:rFonts w:ascii="標楷體" w:eastAsia="標楷體" w:hAnsi="標楷體" w:cs="新細明體"/>
                <w:kern w:val="0"/>
              </w:rPr>
            </w:pPr>
            <w:r w:rsidRPr="00543E73">
              <w:rPr>
                <w:rFonts w:ascii="標楷體" w:eastAsia="標楷體" w:hAnsi="標楷體" w:cs="新細明體" w:hint="eastAsia"/>
                <w:kern w:val="0"/>
              </w:rPr>
              <w:t>說明</w:t>
            </w:r>
          </w:p>
        </w:tc>
      </w:tr>
      <w:tr w:rsidR="005A50AB" w:rsidRPr="00543E73" w14:paraId="7C5BA2B9"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25217EBE" w14:textId="5390CB59" w:rsidR="005A50AB" w:rsidRDefault="005A50AB" w:rsidP="007E2411">
            <w:pPr>
              <w:rPr>
                <w:rFonts w:ascii="標楷體" w:eastAsia="標楷體" w:hAnsi="標楷體" w:cs="新細明體"/>
              </w:rPr>
            </w:pPr>
            <w:r>
              <w:rPr>
                <w:rFonts w:ascii="標楷體" w:eastAsia="標楷體" w:hAnsi="標楷體" w:hint="eastAsia"/>
              </w:rPr>
              <w:t>1</w:t>
            </w:r>
          </w:p>
        </w:tc>
        <w:tc>
          <w:tcPr>
            <w:tcW w:w="4819" w:type="dxa"/>
            <w:tcBorders>
              <w:top w:val="nil"/>
              <w:left w:val="nil"/>
              <w:bottom w:val="single" w:sz="4" w:space="0" w:color="auto"/>
              <w:right w:val="single" w:sz="4" w:space="0" w:color="auto"/>
            </w:tcBorders>
            <w:shd w:val="clear" w:color="auto" w:fill="auto"/>
            <w:noWrap/>
            <w:vAlign w:val="center"/>
          </w:tcPr>
          <w:p w14:paraId="1108095B" w14:textId="77777777" w:rsidR="005A50AB" w:rsidRDefault="005A50AB" w:rsidP="007E2411">
            <w:pPr>
              <w:rPr>
                <w:rFonts w:ascii="標楷體" w:eastAsia="標楷體" w:hAnsi="標楷體" w:cs="新細明體"/>
              </w:rPr>
            </w:pPr>
            <w:r>
              <w:rPr>
                <w:rFonts w:ascii="標楷體" w:eastAsia="標楷體" w:hAnsi="標楷體" w:hint="eastAsia"/>
              </w:rPr>
              <w:t>期款</w:t>
            </w:r>
          </w:p>
        </w:tc>
      </w:tr>
      <w:tr w:rsidR="005A50AB" w:rsidRPr="00543E73" w14:paraId="3009207C"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627E9C06" w14:textId="74D60100" w:rsidR="005A50AB" w:rsidRDefault="005A50AB" w:rsidP="007E2411">
            <w:pPr>
              <w:rPr>
                <w:rFonts w:ascii="標楷體" w:eastAsia="標楷體" w:hAnsi="標楷體" w:cs="新細明體"/>
              </w:rPr>
            </w:pPr>
            <w:r>
              <w:rPr>
                <w:rFonts w:ascii="標楷體" w:eastAsia="標楷體" w:hAnsi="標楷體" w:hint="eastAsia"/>
              </w:rPr>
              <w:t>2</w:t>
            </w:r>
          </w:p>
        </w:tc>
        <w:tc>
          <w:tcPr>
            <w:tcW w:w="4819" w:type="dxa"/>
            <w:tcBorders>
              <w:top w:val="nil"/>
              <w:left w:val="nil"/>
              <w:bottom w:val="single" w:sz="4" w:space="0" w:color="auto"/>
              <w:right w:val="single" w:sz="4" w:space="0" w:color="auto"/>
            </w:tcBorders>
            <w:shd w:val="clear" w:color="auto" w:fill="auto"/>
            <w:noWrap/>
            <w:vAlign w:val="center"/>
          </w:tcPr>
          <w:p w14:paraId="2E348618" w14:textId="77777777" w:rsidR="005A50AB" w:rsidRDefault="005A50AB" w:rsidP="007E2411">
            <w:pPr>
              <w:rPr>
                <w:rFonts w:ascii="標楷體" w:eastAsia="標楷體" w:hAnsi="標楷體" w:cs="新細明體"/>
              </w:rPr>
            </w:pPr>
            <w:r>
              <w:rPr>
                <w:rFonts w:ascii="標楷體" w:eastAsia="標楷體" w:hAnsi="標楷體" w:hint="eastAsia"/>
              </w:rPr>
              <w:t>部分償還</w:t>
            </w:r>
          </w:p>
        </w:tc>
      </w:tr>
      <w:tr w:rsidR="005A50AB" w:rsidRPr="00543E73" w14:paraId="6E5B4630"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692FFFC0" w14:textId="50F15DE0" w:rsidR="005A50AB" w:rsidRDefault="005A50AB" w:rsidP="007E2411">
            <w:pPr>
              <w:rPr>
                <w:rFonts w:ascii="標楷體" w:eastAsia="標楷體" w:hAnsi="標楷體" w:cs="新細明體"/>
              </w:rPr>
            </w:pPr>
            <w:r>
              <w:rPr>
                <w:rFonts w:ascii="標楷體" w:eastAsia="標楷體" w:hAnsi="標楷體" w:hint="eastAsia"/>
              </w:rPr>
              <w:t>3</w:t>
            </w:r>
          </w:p>
        </w:tc>
        <w:tc>
          <w:tcPr>
            <w:tcW w:w="4819" w:type="dxa"/>
            <w:tcBorders>
              <w:top w:val="nil"/>
              <w:left w:val="nil"/>
              <w:bottom w:val="single" w:sz="4" w:space="0" w:color="auto"/>
              <w:right w:val="single" w:sz="4" w:space="0" w:color="auto"/>
            </w:tcBorders>
            <w:shd w:val="clear" w:color="auto" w:fill="auto"/>
            <w:noWrap/>
            <w:vAlign w:val="center"/>
          </w:tcPr>
          <w:p w14:paraId="71734642" w14:textId="77777777" w:rsidR="005A50AB" w:rsidRDefault="005A50AB" w:rsidP="007E2411">
            <w:pPr>
              <w:rPr>
                <w:rFonts w:ascii="標楷體" w:eastAsia="標楷體" w:hAnsi="標楷體" w:cs="新細明體"/>
              </w:rPr>
            </w:pPr>
            <w:r>
              <w:rPr>
                <w:rFonts w:ascii="標楷體" w:eastAsia="標楷體" w:hAnsi="標楷體" w:hint="eastAsia"/>
              </w:rPr>
              <w:t>結案</w:t>
            </w:r>
          </w:p>
        </w:tc>
      </w:tr>
      <w:tr w:rsidR="005A50AB" w:rsidRPr="00543E73" w14:paraId="18AAEFD2"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EA09526" w14:textId="56AB4466" w:rsidR="005A50AB" w:rsidRDefault="005A50AB" w:rsidP="007E2411">
            <w:pPr>
              <w:rPr>
                <w:rFonts w:ascii="標楷體" w:eastAsia="標楷體" w:hAnsi="標楷體" w:cs="新細明體"/>
              </w:rPr>
            </w:pPr>
            <w:r>
              <w:rPr>
                <w:rFonts w:ascii="標楷體" w:eastAsia="標楷體" w:hAnsi="標楷體" w:hint="eastAsia"/>
              </w:rPr>
              <w:t>4</w:t>
            </w:r>
          </w:p>
        </w:tc>
        <w:tc>
          <w:tcPr>
            <w:tcW w:w="4819" w:type="dxa"/>
            <w:tcBorders>
              <w:top w:val="nil"/>
              <w:left w:val="nil"/>
              <w:bottom w:val="single" w:sz="4" w:space="0" w:color="auto"/>
              <w:right w:val="single" w:sz="4" w:space="0" w:color="auto"/>
            </w:tcBorders>
            <w:shd w:val="clear" w:color="auto" w:fill="auto"/>
            <w:noWrap/>
            <w:vAlign w:val="center"/>
          </w:tcPr>
          <w:p w14:paraId="3186BA6F" w14:textId="77777777" w:rsidR="005A50AB" w:rsidRDefault="005A50AB" w:rsidP="007E2411">
            <w:pPr>
              <w:rPr>
                <w:rFonts w:ascii="標楷體" w:eastAsia="標楷體" w:hAnsi="標楷體" w:cs="新細明體"/>
              </w:rPr>
            </w:pPr>
            <w:r>
              <w:rPr>
                <w:rFonts w:ascii="標楷體" w:eastAsia="標楷體" w:hAnsi="標楷體" w:hint="eastAsia"/>
              </w:rPr>
              <w:t>帳管費</w:t>
            </w:r>
          </w:p>
        </w:tc>
      </w:tr>
      <w:tr w:rsidR="005A50AB" w:rsidRPr="00543E73" w14:paraId="6178704C"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70BF074E" w14:textId="036BD7B9" w:rsidR="005A50AB" w:rsidRDefault="005A50AB" w:rsidP="007E2411">
            <w:pPr>
              <w:rPr>
                <w:rFonts w:ascii="標楷體" w:eastAsia="標楷體" w:hAnsi="標楷體" w:cs="新細明體"/>
              </w:rPr>
            </w:pPr>
            <w:r>
              <w:rPr>
                <w:rFonts w:ascii="標楷體" w:eastAsia="標楷體" w:hAnsi="標楷體" w:hint="eastAsia"/>
              </w:rPr>
              <w:t>5</w:t>
            </w:r>
          </w:p>
        </w:tc>
        <w:tc>
          <w:tcPr>
            <w:tcW w:w="4819" w:type="dxa"/>
            <w:tcBorders>
              <w:top w:val="nil"/>
              <w:left w:val="nil"/>
              <w:bottom w:val="single" w:sz="4" w:space="0" w:color="auto"/>
              <w:right w:val="single" w:sz="4" w:space="0" w:color="auto"/>
            </w:tcBorders>
            <w:shd w:val="clear" w:color="auto" w:fill="auto"/>
            <w:noWrap/>
            <w:vAlign w:val="center"/>
          </w:tcPr>
          <w:p w14:paraId="6B882821" w14:textId="77777777" w:rsidR="005A50AB" w:rsidRDefault="005A50AB" w:rsidP="007E2411">
            <w:pPr>
              <w:rPr>
                <w:rFonts w:ascii="標楷體" w:eastAsia="標楷體" w:hAnsi="標楷體" w:cs="新細明體"/>
              </w:rPr>
            </w:pPr>
            <w:r>
              <w:rPr>
                <w:rFonts w:ascii="標楷體" w:eastAsia="標楷體" w:hAnsi="標楷體" w:hint="eastAsia"/>
              </w:rPr>
              <w:t>火險費</w:t>
            </w:r>
          </w:p>
        </w:tc>
      </w:tr>
      <w:tr w:rsidR="005A50AB" w:rsidRPr="00543E73" w14:paraId="1A4DF5AF"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64790C9E" w14:textId="5B3F7F70" w:rsidR="005A50AB" w:rsidRDefault="005A50AB" w:rsidP="007E2411">
            <w:pPr>
              <w:rPr>
                <w:rFonts w:ascii="標楷體" w:eastAsia="標楷體" w:hAnsi="標楷體" w:cs="新細明體"/>
              </w:rPr>
            </w:pPr>
            <w:r>
              <w:rPr>
                <w:rFonts w:ascii="標楷體" w:eastAsia="標楷體" w:hAnsi="標楷體" w:hint="eastAsia"/>
              </w:rPr>
              <w:t>6</w:t>
            </w:r>
          </w:p>
        </w:tc>
        <w:tc>
          <w:tcPr>
            <w:tcW w:w="4819" w:type="dxa"/>
            <w:tcBorders>
              <w:top w:val="nil"/>
              <w:left w:val="nil"/>
              <w:bottom w:val="single" w:sz="4" w:space="0" w:color="auto"/>
              <w:right w:val="single" w:sz="4" w:space="0" w:color="auto"/>
            </w:tcBorders>
            <w:shd w:val="clear" w:color="auto" w:fill="auto"/>
            <w:noWrap/>
            <w:vAlign w:val="center"/>
          </w:tcPr>
          <w:p w14:paraId="12E5F0A7" w14:textId="77777777" w:rsidR="005A50AB" w:rsidRDefault="005A50AB" w:rsidP="007E2411">
            <w:pPr>
              <w:rPr>
                <w:rFonts w:ascii="標楷體" w:eastAsia="標楷體" w:hAnsi="標楷體" w:cs="新細明體"/>
              </w:rPr>
            </w:pPr>
            <w:r>
              <w:rPr>
                <w:rFonts w:ascii="標楷體" w:eastAsia="標楷體" w:hAnsi="標楷體" w:hint="eastAsia"/>
              </w:rPr>
              <w:t>契變手續費</w:t>
            </w:r>
          </w:p>
        </w:tc>
      </w:tr>
      <w:tr w:rsidR="005A50AB" w:rsidRPr="00543E73" w14:paraId="6D06F58C"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BD70B33" w14:textId="2E08E479" w:rsidR="005A50AB" w:rsidRDefault="005A50AB" w:rsidP="007E2411">
            <w:pPr>
              <w:rPr>
                <w:rFonts w:ascii="標楷體" w:eastAsia="標楷體" w:hAnsi="標楷體" w:cs="新細明體"/>
              </w:rPr>
            </w:pPr>
            <w:r>
              <w:rPr>
                <w:rFonts w:ascii="標楷體" w:eastAsia="標楷體" w:hAnsi="標楷體" w:hint="eastAsia"/>
              </w:rPr>
              <w:t>7</w:t>
            </w:r>
          </w:p>
        </w:tc>
        <w:tc>
          <w:tcPr>
            <w:tcW w:w="4819" w:type="dxa"/>
            <w:tcBorders>
              <w:top w:val="nil"/>
              <w:left w:val="nil"/>
              <w:bottom w:val="single" w:sz="4" w:space="0" w:color="auto"/>
              <w:right w:val="single" w:sz="4" w:space="0" w:color="auto"/>
            </w:tcBorders>
            <w:shd w:val="clear" w:color="auto" w:fill="auto"/>
            <w:noWrap/>
            <w:vAlign w:val="center"/>
          </w:tcPr>
          <w:p w14:paraId="43D56816" w14:textId="77777777" w:rsidR="005A50AB" w:rsidRDefault="005A50AB" w:rsidP="007E2411">
            <w:pPr>
              <w:rPr>
                <w:rFonts w:ascii="標楷體" w:eastAsia="標楷體" w:hAnsi="標楷體" w:cs="新細明體"/>
              </w:rPr>
            </w:pPr>
            <w:r>
              <w:rPr>
                <w:rFonts w:ascii="標楷體" w:eastAsia="標楷體" w:hAnsi="標楷體" w:hint="eastAsia"/>
              </w:rPr>
              <w:t>法務費</w:t>
            </w:r>
          </w:p>
        </w:tc>
      </w:tr>
      <w:tr w:rsidR="005A50AB" w:rsidRPr="00543E73" w14:paraId="37646D84" w14:textId="77777777" w:rsidTr="0022279A">
        <w:trPr>
          <w:trHeight w:val="340"/>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F06E8BB" w14:textId="2631C84E" w:rsidR="005A50AB" w:rsidRDefault="00780522" w:rsidP="007E2411">
            <w:pPr>
              <w:rPr>
                <w:rFonts w:ascii="標楷體" w:eastAsia="標楷體" w:hAnsi="標楷體" w:cs="新細明體"/>
              </w:rPr>
            </w:pPr>
            <w:r>
              <w:rPr>
                <w:rFonts w:ascii="標楷體" w:eastAsia="標楷體" w:hAnsi="標楷體"/>
              </w:rPr>
              <w:t>9</w:t>
            </w:r>
          </w:p>
        </w:tc>
        <w:tc>
          <w:tcPr>
            <w:tcW w:w="4819" w:type="dxa"/>
            <w:tcBorders>
              <w:top w:val="single" w:sz="4" w:space="0" w:color="auto"/>
              <w:left w:val="nil"/>
              <w:bottom w:val="single" w:sz="4" w:space="0" w:color="auto"/>
              <w:right w:val="single" w:sz="4" w:space="0" w:color="auto"/>
            </w:tcBorders>
            <w:shd w:val="clear" w:color="auto" w:fill="auto"/>
            <w:noWrap/>
            <w:vAlign w:val="center"/>
          </w:tcPr>
          <w:p w14:paraId="071B24EE" w14:textId="77777777" w:rsidR="005A50AB" w:rsidRDefault="005A50AB" w:rsidP="007E2411">
            <w:pPr>
              <w:rPr>
                <w:rFonts w:ascii="標楷體" w:eastAsia="標楷體" w:hAnsi="標楷體" w:cs="新細明體"/>
              </w:rPr>
            </w:pPr>
            <w:r>
              <w:rPr>
                <w:rFonts w:ascii="標楷體" w:eastAsia="標楷體" w:hAnsi="標楷體" w:hint="eastAsia"/>
              </w:rPr>
              <w:t>其他</w:t>
            </w:r>
          </w:p>
        </w:tc>
      </w:tr>
    </w:tbl>
    <w:p w14:paraId="22CA3D7E" w14:textId="77777777" w:rsidR="005A50AB" w:rsidRDefault="005A50AB" w:rsidP="005A50AB">
      <w:pPr>
        <w:tabs>
          <w:tab w:val="left" w:pos="788"/>
        </w:tabs>
        <w:ind w:leftChars="300" w:left="720"/>
        <w:rPr>
          <w:rFonts w:ascii="標楷體" w:eastAsia="標楷體" w:hAnsi="標楷體"/>
        </w:rPr>
      </w:pPr>
    </w:p>
    <w:p w14:paraId="43A5CAC3" w14:textId="5EDE23B6" w:rsidR="005A50AB" w:rsidRPr="004C5782" w:rsidRDefault="00780522" w:rsidP="00894D7B">
      <w:pPr>
        <w:numPr>
          <w:ilvl w:val="0"/>
          <w:numId w:val="12"/>
        </w:numPr>
        <w:rPr>
          <w:rFonts w:ascii="標楷體" w:eastAsia="標楷體" w:hAnsi="標楷體"/>
        </w:rPr>
      </w:pPr>
      <w:r w:rsidRPr="00780522">
        <w:rPr>
          <w:rFonts w:ascii="標楷體" w:eastAsia="標楷體" w:hAnsi="標楷體" w:hint="eastAsia"/>
        </w:rPr>
        <w:t>授權狀態</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5A50AB" w:rsidRPr="00543E73" w14:paraId="1A9444B7" w14:textId="77777777" w:rsidTr="007E2411">
        <w:trPr>
          <w:trHeight w:val="340"/>
          <w:tblHeader/>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A607953" w14:textId="77777777" w:rsidR="005A50AB" w:rsidRPr="00543E73" w:rsidRDefault="005A50AB" w:rsidP="007E2411">
            <w:pPr>
              <w:widowControl/>
              <w:rPr>
                <w:rFonts w:ascii="標楷體" w:eastAsia="標楷體" w:hAnsi="標楷體" w:cs="新細明體"/>
                <w:kern w:val="0"/>
              </w:rPr>
            </w:pPr>
            <w:r w:rsidRPr="00543E73">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721B40DD" w14:textId="77777777" w:rsidR="005A50AB" w:rsidRPr="00543E73" w:rsidRDefault="005A50AB" w:rsidP="007E2411">
            <w:pPr>
              <w:widowControl/>
              <w:rPr>
                <w:rFonts w:ascii="標楷體" w:eastAsia="標楷體" w:hAnsi="標楷體" w:cs="新細明體"/>
                <w:kern w:val="0"/>
              </w:rPr>
            </w:pPr>
            <w:r w:rsidRPr="00543E73">
              <w:rPr>
                <w:rFonts w:ascii="標楷體" w:eastAsia="標楷體" w:hAnsi="標楷體" w:cs="新細明體" w:hint="eastAsia"/>
                <w:kern w:val="0"/>
              </w:rPr>
              <w:t>說明</w:t>
            </w:r>
          </w:p>
        </w:tc>
      </w:tr>
      <w:tr w:rsidR="005A50AB" w:rsidRPr="00543E73" w14:paraId="01A6602F"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51CDFA5" w14:textId="0B0CF2FC" w:rsidR="005A50AB" w:rsidRDefault="00780522" w:rsidP="007E2411">
            <w:pPr>
              <w:rPr>
                <w:rFonts w:ascii="標楷體" w:eastAsia="標楷體" w:hAnsi="標楷體" w:cs="新細明體"/>
              </w:rPr>
            </w:pPr>
            <w:r>
              <w:rPr>
                <w:rFonts w:ascii="標楷體" w:eastAsia="標楷體" w:hAnsi="標楷體"/>
              </w:rPr>
              <w:t xml:space="preserve"> </w:t>
            </w:r>
          </w:p>
        </w:tc>
        <w:tc>
          <w:tcPr>
            <w:tcW w:w="4819" w:type="dxa"/>
            <w:tcBorders>
              <w:top w:val="nil"/>
              <w:left w:val="nil"/>
              <w:bottom w:val="single" w:sz="4" w:space="0" w:color="auto"/>
              <w:right w:val="single" w:sz="4" w:space="0" w:color="auto"/>
            </w:tcBorders>
            <w:shd w:val="clear" w:color="auto" w:fill="auto"/>
            <w:noWrap/>
            <w:vAlign w:val="center"/>
          </w:tcPr>
          <w:p w14:paraId="7FBC9B7F" w14:textId="0AD25650" w:rsidR="005A50AB" w:rsidRDefault="00780522" w:rsidP="007E2411">
            <w:pPr>
              <w:rPr>
                <w:rFonts w:ascii="標楷體" w:eastAsia="標楷體" w:hAnsi="標楷體" w:cs="新細明體"/>
              </w:rPr>
            </w:pPr>
            <w:r w:rsidRPr="00780522">
              <w:rPr>
                <w:rFonts w:ascii="標楷體" w:eastAsia="標楷體" w:hAnsi="標楷體" w:hint="eastAsia"/>
              </w:rPr>
              <w:t>未授權</w:t>
            </w:r>
          </w:p>
        </w:tc>
      </w:tr>
      <w:tr w:rsidR="00780522" w:rsidRPr="00543E73" w14:paraId="6A4BDD05"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77052BBC" w14:textId="112E76CC" w:rsidR="00780522" w:rsidRDefault="00780522" w:rsidP="00780522">
            <w:pPr>
              <w:rPr>
                <w:rFonts w:ascii="標楷體" w:eastAsia="標楷體" w:hAnsi="標楷體"/>
              </w:rPr>
            </w:pPr>
            <w:r>
              <w:rPr>
                <w:rFonts w:ascii="標楷體" w:eastAsia="標楷體" w:hAnsi="標楷體" w:hint="eastAsia"/>
              </w:rPr>
              <w:t>0</w:t>
            </w:r>
          </w:p>
        </w:tc>
        <w:tc>
          <w:tcPr>
            <w:tcW w:w="4819" w:type="dxa"/>
            <w:tcBorders>
              <w:top w:val="nil"/>
              <w:left w:val="nil"/>
              <w:bottom w:val="single" w:sz="4" w:space="0" w:color="auto"/>
              <w:right w:val="single" w:sz="4" w:space="0" w:color="auto"/>
            </w:tcBorders>
            <w:shd w:val="clear" w:color="auto" w:fill="auto"/>
            <w:noWrap/>
            <w:vAlign w:val="center"/>
          </w:tcPr>
          <w:p w14:paraId="1C6BB001" w14:textId="3E90290E" w:rsidR="00780522" w:rsidRDefault="00780522" w:rsidP="00780522">
            <w:pPr>
              <w:rPr>
                <w:rFonts w:ascii="標楷體" w:eastAsia="標楷體" w:hAnsi="標楷體"/>
              </w:rPr>
            </w:pPr>
            <w:r>
              <w:rPr>
                <w:rFonts w:ascii="標楷體" w:eastAsia="標楷體" w:hAnsi="標楷體" w:hint="eastAsia"/>
              </w:rPr>
              <w:t>成功新增或取消授權扣款</w:t>
            </w:r>
          </w:p>
        </w:tc>
      </w:tr>
      <w:tr w:rsidR="00780522" w:rsidRPr="00543E73" w14:paraId="56D15594"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66C4A717" w14:textId="77777777" w:rsidR="00780522" w:rsidRDefault="00780522" w:rsidP="00780522">
            <w:pPr>
              <w:rPr>
                <w:rFonts w:ascii="標楷體" w:eastAsia="標楷體" w:hAnsi="標楷體" w:cs="新細明體"/>
              </w:rPr>
            </w:pPr>
            <w:r>
              <w:rPr>
                <w:rFonts w:ascii="標楷體" w:eastAsia="標楷體" w:hAnsi="標楷體" w:hint="eastAsia"/>
              </w:rPr>
              <w:t>1</w:t>
            </w:r>
          </w:p>
        </w:tc>
        <w:tc>
          <w:tcPr>
            <w:tcW w:w="4819" w:type="dxa"/>
            <w:tcBorders>
              <w:top w:val="nil"/>
              <w:left w:val="nil"/>
              <w:bottom w:val="single" w:sz="4" w:space="0" w:color="auto"/>
              <w:right w:val="single" w:sz="4" w:space="0" w:color="auto"/>
            </w:tcBorders>
            <w:shd w:val="clear" w:color="auto" w:fill="auto"/>
            <w:noWrap/>
            <w:vAlign w:val="center"/>
          </w:tcPr>
          <w:p w14:paraId="214B0A28" w14:textId="77777777" w:rsidR="00780522" w:rsidRDefault="00780522" w:rsidP="00780522">
            <w:pPr>
              <w:rPr>
                <w:rFonts w:ascii="標楷體" w:eastAsia="標楷體" w:hAnsi="標楷體" w:cs="新細明體"/>
              </w:rPr>
            </w:pPr>
            <w:r>
              <w:rPr>
                <w:rFonts w:ascii="標楷體" w:eastAsia="標楷體" w:hAnsi="標楷體" w:hint="eastAsia"/>
              </w:rPr>
              <w:t>印鑑不符</w:t>
            </w:r>
          </w:p>
        </w:tc>
      </w:tr>
      <w:tr w:rsidR="00780522" w:rsidRPr="00543E73" w14:paraId="2CCE03E6"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7CCFFAF" w14:textId="77777777" w:rsidR="00780522" w:rsidRDefault="00780522" w:rsidP="00780522">
            <w:pPr>
              <w:rPr>
                <w:rFonts w:ascii="標楷體" w:eastAsia="標楷體" w:hAnsi="標楷體" w:cs="新細明體"/>
              </w:rPr>
            </w:pPr>
            <w:r>
              <w:rPr>
                <w:rFonts w:ascii="標楷體" w:eastAsia="標楷體" w:hAnsi="標楷體" w:hint="eastAsia"/>
              </w:rPr>
              <w:t>2</w:t>
            </w:r>
          </w:p>
        </w:tc>
        <w:tc>
          <w:tcPr>
            <w:tcW w:w="4819" w:type="dxa"/>
            <w:tcBorders>
              <w:top w:val="nil"/>
              <w:left w:val="nil"/>
              <w:bottom w:val="single" w:sz="4" w:space="0" w:color="auto"/>
              <w:right w:val="single" w:sz="4" w:space="0" w:color="auto"/>
            </w:tcBorders>
            <w:shd w:val="clear" w:color="auto" w:fill="auto"/>
            <w:noWrap/>
            <w:vAlign w:val="center"/>
          </w:tcPr>
          <w:p w14:paraId="4E79AC26" w14:textId="77777777" w:rsidR="00780522" w:rsidRDefault="00780522" w:rsidP="00780522">
            <w:pPr>
              <w:rPr>
                <w:rFonts w:ascii="標楷體" w:eastAsia="標楷體" w:hAnsi="標楷體" w:cs="新細明體"/>
              </w:rPr>
            </w:pPr>
            <w:r>
              <w:rPr>
                <w:rFonts w:ascii="標楷體" w:eastAsia="標楷體" w:hAnsi="標楷體" w:hint="eastAsia"/>
              </w:rPr>
              <w:t>無此帳號</w:t>
            </w:r>
          </w:p>
        </w:tc>
      </w:tr>
      <w:tr w:rsidR="00780522" w:rsidRPr="00543E73" w14:paraId="10439FC3"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76785D14" w14:textId="77777777" w:rsidR="00780522" w:rsidRDefault="00780522" w:rsidP="00780522">
            <w:pPr>
              <w:rPr>
                <w:rFonts w:ascii="標楷體" w:eastAsia="標楷體" w:hAnsi="標楷體" w:cs="新細明體"/>
              </w:rPr>
            </w:pPr>
            <w:r>
              <w:rPr>
                <w:rFonts w:ascii="標楷體" w:eastAsia="標楷體" w:hAnsi="標楷體" w:hint="eastAsia"/>
              </w:rPr>
              <w:t>3</w:t>
            </w:r>
          </w:p>
        </w:tc>
        <w:tc>
          <w:tcPr>
            <w:tcW w:w="4819" w:type="dxa"/>
            <w:tcBorders>
              <w:top w:val="nil"/>
              <w:left w:val="nil"/>
              <w:bottom w:val="single" w:sz="4" w:space="0" w:color="auto"/>
              <w:right w:val="single" w:sz="4" w:space="0" w:color="auto"/>
            </w:tcBorders>
            <w:shd w:val="clear" w:color="auto" w:fill="auto"/>
            <w:noWrap/>
            <w:vAlign w:val="center"/>
          </w:tcPr>
          <w:p w14:paraId="0297AFE5" w14:textId="77777777" w:rsidR="00780522" w:rsidRDefault="00780522" w:rsidP="00780522">
            <w:pPr>
              <w:rPr>
                <w:rFonts w:ascii="標楷體" w:eastAsia="標楷體" w:hAnsi="標楷體" w:cs="新細明體"/>
              </w:rPr>
            </w:pPr>
            <w:r>
              <w:rPr>
                <w:rFonts w:ascii="標楷體" w:eastAsia="標楷體" w:hAnsi="標楷體" w:hint="eastAsia"/>
              </w:rPr>
              <w:t>委繳戶統一編號不符</w:t>
            </w:r>
          </w:p>
        </w:tc>
      </w:tr>
      <w:tr w:rsidR="00780522" w:rsidRPr="00543E73" w14:paraId="63921822"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0D54BED5" w14:textId="77777777" w:rsidR="00780522" w:rsidRDefault="00780522" w:rsidP="00780522">
            <w:pPr>
              <w:rPr>
                <w:rFonts w:ascii="標楷體" w:eastAsia="標楷體" w:hAnsi="標楷體" w:cs="新細明體"/>
              </w:rPr>
            </w:pPr>
            <w:r>
              <w:rPr>
                <w:rFonts w:ascii="標楷體" w:eastAsia="標楷體" w:hAnsi="標楷體" w:hint="eastAsia"/>
              </w:rPr>
              <w:t>4</w:t>
            </w:r>
          </w:p>
        </w:tc>
        <w:tc>
          <w:tcPr>
            <w:tcW w:w="4819" w:type="dxa"/>
            <w:tcBorders>
              <w:top w:val="nil"/>
              <w:left w:val="nil"/>
              <w:bottom w:val="single" w:sz="4" w:space="0" w:color="auto"/>
              <w:right w:val="single" w:sz="4" w:space="0" w:color="auto"/>
            </w:tcBorders>
            <w:shd w:val="clear" w:color="auto" w:fill="auto"/>
            <w:noWrap/>
            <w:vAlign w:val="center"/>
          </w:tcPr>
          <w:p w14:paraId="0729A455" w14:textId="77777777" w:rsidR="00780522" w:rsidRDefault="00780522" w:rsidP="00780522">
            <w:pPr>
              <w:rPr>
                <w:rFonts w:ascii="標楷體" w:eastAsia="標楷體" w:hAnsi="標楷體" w:cs="新細明體"/>
              </w:rPr>
            </w:pPr>
            <w:r>
              <w:rPr>
                <w:rFonts w:ascii="標楷體" w:eastAsia="標楷體" w:hAnsi="標楷體" w:hint="eastAsia"/>
              </w:rPr>
              <w:t>已核印成功在案</w:t>
            </w:r>
          </w:p>
        </w:tc>
      </w:tr>
      <w:tr w:rsidR="00780522" w:rsidRPr="00543E73" w14:paraId="1D221EFC"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76B4C696" w14:textId="77777777" w:rsidR="00780522" w:rsidRDefault="00780522" w:rsidP="00780522">
            <w:pPr>
              <w:rPr>
                <w:rFonts w:ascii="標楷體" w:eastAsia="標楷體" w:hAnsi="標楷體" w:cs="新細明體"/>
              </w:rPr>
            </w:pPr>
            <w:r>
              <w:rPr>
                <w:rFonts w:ascii="標楷體" w:eastAsia="標楷體" w:hAnsi="標楷體" w:hint="eastAsia"/>
              </w:rPr>
              <w:t>5</w:t>
            </w:r>
          </w:p>
        </w:tc>
        <w:tc>
          <w:tcPr>
            <w:tcW w:w="4819" w:type="dxa"/>
            <w:tcBorders>
              <w:top w:val="nil"/>
              <w:left w:val="nil"/>
              <w:bottom w:val="single" w:sz="4" w:space="0" w:color="auto"/>
              <w:right w:val="single" w:sz="4" w:space="0" w:color="auto"/>
            </w:tcBorders>
            <w:shd w:val="clear" w:color="auto" w:fill="auto"/>
            <w:noWrap/>
            <w:vAlign w:val="center"/>
          </w:tcPr>
          <w:p w14:paraId="10335A76" w14:textId="77777777" w:rsidR="00780522" w:rsidRDefault="00780522" w:rsidP="00780522">
            <w:pPr>
              <w:rPr>
                <w:rFonts w:ascii="標楷體" w:eastAsia="標楷體" w:hAnsi="標楷體" w:cs="新細明體"/>
              </w:rPr>
            </w:pPr>
            <w:r>
              <w:rPr>
                <w:rFonts w:ascii="標楷體" w:eastAsia="標楷體" w:hAnsi="標楷體" w:hint="eastAsia"/>
              </w:rPr>
              <w:t>原交易不存在</w:t>
            </w:r>
          </w:p>
        </w:tc>
      </w:tr>
      <w:tr w:rsidR="00780522" w:rsidRPr="00543E73" w14:paraId="4098DE1D"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10B7347" w14:textId="77777777" w:rsidR="00780522" w:rsidRDefault="00780522" w:rsidP="00780522">
            <w:pPr>
              <w:rPr>
                <w:rFonts w:ascii="標楷體" w:eastAsia="標楷體" w:hAnsi="標楷體" w:cs="新細明體"/>
              </w:rPr>
            </w:pPr>
            <w:r>
              <w:rPr>
                <w:rFonts w:ascii="標楷體" w:eastAsia="標楷體" w:hAnsi="標楷體" w:hint="eastAsia"/>
              </w:rPr>
              <w:t>6</w:t>
            </w:r>
          </w:p>
        </w:tc>
        <w:tc>
          <w:tcPr>
            <w:tcW w:w="4819" w:type="dxa"/>
            <w:tcBorders>
              <w:top w:val="nil"/>
              <w:left w:val="nil"/>
              <w:bottom w:val="single" w:sz="4" w:space="0" w:color="auto"/>
              <w:right w:val="single" w:sz="4" w:space="0" w:color="auto"/>
            </w:tcBorders>
            <w:shd w:val="clear" w:color="auto" w:fill="auto"/>
            <w:noWrap/>
            <w:vAlign w:val="center"/>
          </w:tcPr>
          <w:p w14:paraId="6F523A70" w14:textId="77777777" w:rsidR="00780522" w:rsidRDefault="00780522" w:rsidP="00780522">
            <w:pPr>
              <w:rPr>
                <w:rFonts w:ascii="標楷體" w:eastAsia="標楷體" w:hAnsi="標楷體" w:cs="新細明體"/>
              </w:rPr>
            </w:pPr>
            <w:r>
              <w:rPr>
                <w:rFonts w:ascii="標楷體" w:eastAsia="標楷體" w:hAnsi="標楷體" w:hint="eastAsia"/>
              </w:rPr>
              <w:t>電子資料與授權書內容不符</w:t>
            </w:r>
          </w:p>
        </w:tc>
      </w:tr>
      <w:tr w:rsidR="00780522" w:rsidRPr="00543E73" w14:paraId="0875EE8F"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38DC917" w14:textId="77777777" w:rsidR="00780522" w:rsidRDefault="00780522" w:rsidP="00780522">
            <w:pPr>
              <w:rPr>
                <w:rFonts w:ascii="標楷體" w:eastAsia="標楷體" w:hAnsi="標楷體" w:cs="新細明體"/>
              </w:rPr>
            </w:pPr>
            <w:r>
              <w:rPr>
                <w:rFonts w:ascii="標楷體" w:eastAsia="標楷體" w:hAnsi="標楷體" w:hint="eastAsia"/>
              </w:rPr>
              <w:t>7</w:t>
            </w:r>
          </w:p>
        </w:tc>
        <w:tc>
          <w:tcPr>
            <w:tcW w:w="4819" w:type="dxa"/>
            <w:tcBorders>
              <w:top w:val="nil"/>
              <w:left w:val="nil"/>
              <w:bottom w:val="single" w:sz="4" w:space="0" w:color="auto"/>
              <w:right w:val="single" w:sz="4" w:space="0" w:color="auto"/>
            </w:tcBorders>
            <w:shd w:val="clear" w:color="auto" w:fill="auto"/>
            <w:noWrap/>
            <w:vAlign w:val="center"/>
          </w:tcPr>
          <w:p w14:paraId="316846EE" w14:textId="77777777" w:rsidR="00780522" w:rsidRDefault="00780522" w:rsidP="00780522">
            <w:pPr>
              <w:rPr>
                <w:rFonts w:ascii="標楷體" w:eastAsia="標楷體" w:hAnsi="標楷體" w:cs="新細明體"/>
              </w:rPr>
            </w:pPr>
            <w:r>
              <w:rPr>
                <w:rFonts w:ascii="標楷體" w:eastAsia="標楷體" w:hAnsi="標楷體" w:hint="eastAsia"/>
              </w:rPr>
              <w:t>帳戶已結清</w:t>
            </w:r>
          </w:p>
        </w:tc>
      </w:tr>
      <w:tr w:rsidR="00780522" w:rsidRPr="00543E73" w14:paraId="525674F7"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2F4D8C1D" w14:textId="77777777" w:rsidR="00780522" w:rsidRDefault="00780522" w:rsidP="00780522">
            <w:pPr>
              <w:rPr>
                <w:rFonts w:ascii="標楷體" w:eastAsia="標楷體" w:hAnsi="標楷體" w:cs="新細明體"/>
              </w:rPr>
            </w:pPr>
            <w:r>
              <w:rPr>
                <w:rFonts w:ascii="標楷體" w:eastAsia="標楷體" w:hAnsi="標楷體" w:hint="eastAsia"/>
              </w:rPr>
              <w:t>8</w:t>
            </w:r>
          </w:p>
        </w:tc>
        <w:tc>
          <w:tcPr>
            <w:tcW w:w="4819" w:type="dxa"/>
            <w:tcBorders>
              <w:top w:val="nil"/>
              <w:left w:val="nil"/>
              <w:bottom w:val="single" w:sz="4" w:space="0" w:color="auto"/>
              <w:right w:val="single" w:sz="4" w:space="0" w:color="auto"/>
            </w:tcBorders>
            <w:shd w:val="clear" w:color="auto" w:fill="auto"/>
            <w:noWrap/>
            <w:vAlign w:val="center"/>
          </w:tcPr>
          <w:p w14:paraId="4D04F5CC" w14:textId="77777777" w:rsidR="00780522" w:rsidRDefault="00780522" w:rsidP="00780522">
            <w:pPr>
              <w:rPr>
                <w:rFonts w:ascii="標楷體" w:eastAsia="標楷體" w:hAnsi="標楷體" w:cs="新細明體"/>
              </w:rPr>
            </w:pPr>
            <w:r>
              <w:rPr>
                <w:rFonts w:ascii="標楷體" w:eastAsia="標楷體" w:hAnsi="標楷體" w:hint="eastAsia"/>
              </w:rPr>
              <w:t>印鑑不清</w:t>
            </w:r>
          </w:p>
        </w:tc>
      </w:tr>
      <w:tr w:rsidR="00780522" w:rsidRPr="00543E73" w14:paraId="0829BA0C"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9D20A1C" w14:textId="77777777" w:rsidR="00780522" w:rsidRDefault="00780522" w:rsidP="00780522">
            <w:pPr>
              <w:rPr>
                <w:rFonts w:ascii="標楷體" w:eastAsia="標楷體" w:hAnsi="標楷體" w:cs="新細明體"/>
              </w:rPr>
            </w:pPr>
            <w:r>
              <w:rPr>
                <w:rFonts w:ascii="標楷體" w:eastAsia="標楷體" w:hAnsi="標楷體" w:hint="eastAsia"/>
              </w:rPr>
              <w:t>9</w:t>
            </w:r>
          </w:p>
        </w:tc>
        <w:tc>
          <w:tcPr>
            <w:tcW w:w="4819" w:type="dxa"/>
            <w:tcBorders>
              <w:top w:val="nil"/>
              <w:left w:val="nil"/>
              <w:bottom w:val="single" w:sz="4" w:space="0" w:color="auto"/>
              <w:right w:val="single" w:sz="4" w:space="0" w:color="auto"/>
            </w:tcBorders>
            <w:shd w:val="clear" w:color="auto" w:fill="auto"/>
            <w:noWrap/>
            <w:vAlign w:val="center"/>
          </w:tcPr>
          <w:p w14:paraId="69DAC0F7" w14:textId="77777777" w:rsidR="00780522" w:rsidRDefault="00780522" w:rsidP="00780522">
            <w:pPr>
              <w:rPr>
                <w:rFonts w:ascii="標楷體" w:eastAsia="標楷體" w:hAnsi="標楷體" w:cs="新細明體"/>
              </w:rPr>
            </w:pPr>
            <w:r>
              <w:rPr>
                <w:rFonts w:ascii="標楷體" w:eastAsia="標楷體" w:hAnsi="標楷體" w:hint="eastAsia"/>
              </w:rPr>
              <w:t>其他</w:t>
            </w:r>
          </w:p>
        </w:tc>
      </w:tr>
      <w:tr w:rsidR="00780522" w:rsidRPr="00543E73" w14:paraId="1EB46C81"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3D30A91" w14:textId="77777777" w:rsidR="00780522" w:rsidRDefault="00780522" w:rsidP="00780522">
            <w:pPr>
              <w:rPr>
                <w:rFonts w:ascii="標楷體" w:eastAsia="標楷體" w:hAnsi="標楷體" w:cs="新細明體"/>
              </w:rPr>
            </w:pPr>
            <w:r>
              <w:rPr>
                <w:rFonts w:ascii="標楷體" w:eastAsia="標楷體" w:hAnsi="標楷體" w:hint="eastAsia"/>
              </w:rPr>
              <w:t>A</w:t>
            </w:r>
          </w:p>
        </w:tc>
        <w:tc>
          <w:tcPr>
            <w:tcW w:w="4819" w:type="dxa"/>
            <w:tcBorders>
              <w:top w:val="nil"/>
              <w:left w:val="nil"/>
              <w:bottom w:val="single" w:sz="4" w:space="0" w:color="auto"/>
              <w:right w:val="single" w:sz="4" w:space="0" w:color="auto"/>
            </w:tcBorders>
            <w:shd w:val="clear" w:color="auto" w:fill="auto"/>
            <w:noWrap/>
            <w:vAlign w:val="center"/>
          </w:tcPr>
          <w:p w14:paraId="12493CF6" w14:textId="77777777" w:rsidR="00780522" w:rsidRDefault="00780522" w:rsidP="00780522">
            <w:pPr>
              <w:rPr>
                <w:rFonts w:ascii="標楷體" w:eastAsia="標楷體" w:hAnsi="標楷體" w:cs="新細明體"/>
              </w:rPr>
            </w:pPr>
            <w:r>
              <w:rPr>
                <w:rFonts w:ascii="標楷體" w:eastAsia="標楷體" w:hAnsi="標楷體" w:hint="eastAsia"/>
              </w:rPr>
              <w:t>未收到授權書</w:t>
            </w:r>
          </w:p>
        </w:tc>
      </w:tr>
      <w:tr w:rsidR="00780522" w:rsidRPr="00543E73" w14:paraId="2F914633"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0AB3611D" w14:textId="77777777" w:rsidR="00780522" w:rsidRDefault="00780522" w:rsidP="00780522">
            <w:pPr>
              <w:rPr>
                <w:rFonts w:ascii="標楷體" w:eastAsia="標楷體" w:hAnsi="標楷體" w:cs="新細明體"/>
              </w:rPr>
            </w:pPr>
            <w:r>
              <w:rPr>
                <w:rFonts w:ascii="標楷體" w:eastAsia="標楷體" w:hAnsi="標楷體" w:hint="eastAsia"/>
              </w:rPr>
              <w:t>B</w:t>
            </w:r>
          </w:p>
        </w:tc>
        <w:tc>
          <w:tcPr>
            <w:tcW w:w="4819" w:type="dxa"/>
            <w:tcBorders>
              <w:top w:val="nil"/>
              <w:left w:val="nil"/>
              <w:bottom w:val="single" w:sz="4" w:space="0" w:color="auto"/>
              <w:right w:val="single" w:sz="4" w:space="0" w:color="auto"/>
            </w:tcBorders>
            <w:shd w:val="clear" w:color="auto" w:fill="auto"/>
            <w:noWrap/>
            <w:vAlign w:val="center"/>
          </w:tcPr>
          <w:p w14:paraId="1EA15D9E" w14:textId="77777777" w:rsidR="00780522" w:rsidRDefault="00780522" w:rsidP="00780522">
            <w:pPr>
              <w:rPr>
                <w:rFonts w:ascii="標楷體" w:eastAsia="標楷體" w:hAnsi="標楷體" w:cs="新細明體"/>
              </w:rPr>
            </w:pPr>
            <w:r>
              <w:rPr>
                <w:rFonts w:ascii="標楷體" w:eastAsia="標楷體" w:hAnsi="標楷體" w:hint="eastAsia"/>
              </w:rPr>
              <w:t>用戶號碼錯誤</w:t>
            </w:r>
          </w:p>
        </w:tc>
      </w:tr>
      <w:tr w:rsidR="00780522" w:rsidRPr="00543E73" w14:paraId="0F0879B3"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733ED729" w14:textId="77777777" w:rsidR="00780522" w:rsidRDefault="00780522" w:rsidP="00780522">
            <w:pPr>
              <w:rPr>
                <w:rFonts w:ascii="標楷體" w:eastAsia="標楷體" w:hAnsi="標楷體" w:cs="新細明體"/>
              </w:rPr>
            </w:pPr>
            <w:r>
              <w:rPr>
                <w:rFonts w:ascii="標楷體" w:eastAsia="標楷體" w:hAnsi="標楷體" w:hint="eastAsia"/>
              </w:rPr>
              <w:t>C</w:t>
            </w:r>
          </w:p>
        </w:tc>
        <w:tc>
          <w:tcPr>
            <w:tcW w:w="4819" w:type="dxa"/>
            <w:tcBorders>
              <w:top w:val="nil"/>
              <w:left w:val="nil"/>
              <w:bottom w:val="single" w:sz="4" w:space="0" w:color="auto"/>
              <w:right w:val="single" w:sz="4" w:space="0" w:color="auto"/>
            </w:tcBorders>
            <w:shd w:val="clear" w:color="auto" w:fill="auto"/>
            <w:noWrap/>
            <w:vAlign w:val="center"/>
          </w:tcPr>
          <w:p w14:paraId="4CD1286B" w14:textId="77777777" w:rsidR="00780522" w:rsidRDefault="00780522" w:rsidP="00780522">
            <w:pPr>
              <w:rPr>
                <w:rFonts w:ascii="標楷體" w:eastAsia="標楷體" w:hAnsi="標楷體" w:cs="新細明體"/>
              </w:rPr>
            </w:pPr>
            <w:r>
              <w:rPr>
                <w:rFonts w:ascii="標楷體" w:eastAsia="標楷體" w:hAnsi="標楷體" w:hint="eastAsia"/>
              </w:rPr>
              <w:t>靜止戶</w:t>
            </w:r>
          </w:p>
        </w:tc>
      </w:tr>
      <w:tr w:rsidR="00780522" w:rsidRPr="00543E73" w14:paraId="445629B5"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3317FEC" w14:textId="77777777" w:rsidR="00780522" w:rsidRDefault="00780522" w:rsidP="00780522">
            <w:pPr>
              <w:rPr>
                <w:rFonts w:ascii="標楷體" w:eastAsia="標楷體" w:hAnsi="標楷體" w:cs="新細明體"/>
              </w:rPr>
            </w:pPr>
            <w:r>
              <w:rPr>
                <w:rFonts w:ascii="標楷體" w:eastAsia="標楷體" w:hAnsi="標楷體" w:hint="eastAsia"/>
              </w:rPr>
              <w:t>D</w:t>
            </w:r>
          </w:p>
        </w:tc>
        <w:tc>
          <w:tcPr>
            <w:tcW w:w="4819" w:type="dxa"/>
            <w:tcBorders>
              <w:top w:val="nil"/>
              <w:left w:val="nil"/>
              <w:bottom w:val="single" w:sz="4" w:space="0" w:color="auto"/>
              <w:right w:val="single" w:sz="4" w:space="0" w:color="auto"/>
            </w:tcBorders>
            <w:shd w:val="clear" w:color="auto" w:fill="auto"/>
            <w:noWrap/>
            <w:vAlign w:val="center"/>
          </w:tcPr>
          <w:p w14:paraId="2D056DE8" w14:textId="77777777" w:rsidR="00780522" w:rsidRDefault="00780522" w:rsidP="00780522">
            <w:pPr>
              <w:rPr>
                <w:rFonts w:ascii="標楷體" w:eastAsia="標楷體" w:hAnsi="標楷體" w:cs="新細明體"/>
              </w:rPr>
            </w:pPr>
            <w:r>
              <w:rPr>
                <w:rFonts w:ascii="標楷體" w:eastAsia="標楷體" w:hAnsi="標楷體" w:hint="eastAsia"/>
              </w:rPr>
              <w:t>未收到聲明書</w:t>
            </w:r>
          </w:p>
        </w:tc>
      </w:tr>
      <w:tr w:rsidR="00780522" w:rsidRPr="00543E73" w14:paraId="1B1D72EA"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88AE915" w14:textId="77777777" w:rsidR="00780522" w:rsidRDefault="00780522" w:rsidP="00780522">
            <w:pPr>
              <w:rPr>
                <w:rFonts w:ascii="標楷體" w:eastAsia="標楷體" w:hAnsi="標楷體" w:cs="新細明體"/>
              </w:rPr>
            </w:pPr>
            <w:r>
              <w:rPr>
                <w:rFonts w:ascii="標楷體" w:eastAsia="標楷體" w:hAnsi="標楷體" w:hint="eastAsia"/>
              </w:rPr>
              <w:t>E</w:t>
            </w:r>
          </w:p>
        </w:tc>
        <w:tc>
          <w:tcPr>
            <w:tcW w:w="4819" w:type="dxa"/>
            <w:tcBorders>
              <w:top w:val="nil"/>
              <w:left w:val="nil"/>
              <w:bottom w:val="single" w:sz="4" w:space="0" w:color="auto"/>
              <w:right w:val="single" w:sz="4" w:space="0" w:color="auto"/>
            </w:tcBorders>
            <w:shd w:val="clear" w:color="auto" w:fill="auto"/>
            <w:noWrap/>
            <w:vAlign w:val="center"/>
          </w:tcPr>
          <w:p w14:paraId="441CACC9" w14:textId="77777777" w:rsidR="00780522" w:rsidRDefault="00780522" w:rsidP="00780522">
            <w:pPr>
              <w:rPr>
                <w:rFonts w:ascii="標楷體" w:eastAsia="標楷體" w:hAnsi="標楷體" w:cs="新細明體"/>
              </w:rPr>
            </w:pPr>
            <w:r>
              <w:rPr>
                <w:rFonts w:ascii="標楷體" w:eastAsia="標楷體" w:hAnsi="標楷體" w:hint="eastAsia"/>
              </w:rPr>
              <w:t>授權書資料不全</w:t>
            </w:r>
          </w:p>
        </w:tc>
      </w:tr>
      <w:tr w:rsidR="00780522" w:rsidRPr="00543E73" w14:paraId="2CA03EA0"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3CE30F5" w14:textId="77777777" w:rsidR="00780522" w:rsidRDefault="00780522" w:rsidP="00780522">
            <w:pPr>
              <w:rPr>
                <w:rFonts w:ascii="標楷體" w:eastAsia="標楷體" w:hAnsi="標楷體" w:cs="新細明體"/>
              </w:rPr>
            </w:pPr>
            <w:r>
              <w:rPr>
                <w:rFonts w:ascii="標楷體" w:eastAsia="標楷體" w:hAnsi="標楷體" w:hint="eastAsia"/>
              </w:rPr>
              <w:t>F</w:t>
            </w:r>
          </w:p>
        </w:tc>
        <w:tc>
          <w:tcPr>
            <w:tcW w:w="4819" w:type="dxa"/>
            <w:tcBorders>
              <w:top w:val="nil"/>
              <w:left w:val="nil"/>
              <w:bottom w:val="single" w:sz="4" w:space="0" w:color="auto"/>
              <w:right w:val="single" w:sz="4" w:space="0" w:color="auto"/>
            </w:tcBorders>
            <w:shd w:val="clear" w:color="auto" w:fill="auto"/>
            <w:noWrap/>
            <w:vAlign w:val="center"/>
          </w:tcPr>
          <w:p w14:paraId="2838F874" w14:textId="77777777" w:rsidR="00780522" w:rsidRDefault="00780522" w:rsidP="00780522">
            <w:pPr>
              <w:rPr>
                <w:rFonts w:ascii="標楷體" w:eastAsia="標楷體" w:hAnsi="標楷體" w:cs="新細明體"/>
              </w:rPr>
            </w:pPr>
            <w:r>
              <w:rPr>
                <w:rFonts w:ascii="標楷體" w:eastAsia="標楷體" w:hAnsi="標楷體" w:hint="eastAsia"/>
              </w:rPr>
              <w:t>警示戶</w:t>
            </w:r>
          </w:p>
        </w:tc>
      </w:tr>
      <w:tr w:rsidR="00780522" w:rsidRPr="00543E73" w14:paraId="46D6ADB7"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1A8F5AB7" w14:textId="77777777" w:rsidR="00780522" w:rsidRDefault="00780522" w:rsidP="00780522">
            <w:pPr>
              <w:rPr>
                <w:rFonts w:ascii="標楷體" w:eastAsia="標楷體" w:hAnsi="標楷體" w:cs="新細明體"/>
              </w:rPr>
            </w:pPr>
            <w:r>
              <w:rPr>
                <w:rFonts w:ascii="標楷體" w:eastAsia="標楷體" w:hAnsi="標楷體" w:hint="eastAsia"/>
              </w:rPr>
              <w:t>G</w:t>
            </w:r>
          </w:p>
        </w:tc>
        <w:tc>
          <w:tcPr>
            <w:tcW w:w="4819" w:type="dxa"/>
            <w:tcBorders>
              <w:top w:val="nil"/>
              <w:left w:val="nil"/>
              <w:bottom w:val="single" w:sz="4" w:space="0" w:color="auto"/>
              <w:right w:val="single" w:sz="4" w:space="0" w:color="auto"/>
            </w:tcBorders>
            <w:shd w:val="clear" w:color="auto" w:fill="auto"/>
            <w:noWrap/>
            <w:vAlign w:val="center"/>
          </w:tcPr>
          <w:p w14:paraId="0897E91D" w14:textId="77777777" w:rsidR="00780522" w:rsidRDefault="00780522" w:rsidP="00780522">
            <w:pPr>
              <w:rPr>
                <w:rFonts w:ascii="標楷體" w:eastAsia="標楷體" w:hAnsi="標楷體" w:cs="新細明體"/>
              </w:rPr>
            </w:pPr>
            <w:r>
              <w:rPr>
                <w:rFonts w:ascii="標楷體" w:eastAsia="標楷體" w:hAnsi="標楷體" w:hint="eastAsia"/>
              </w:rPr>
              <w:t>本帳戶不適用授權扣繳</w:t>
            </w:r>
          </w:p>
        </w:tc>
      </w:tr>
      <w:tr w:rsidR="00780522" w:rsidRPr="00543E73" w14:paraId="6B043FBC"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4D31774" w14:textId="77777777" w:rsidR="00780522" w:rsidRDefault="00780522" w:rsidP="00780522">
            <w:pPr>
              <w:rPr>
                <w:rFonts w:ascii="標楷體" w:eastAsia="標楷體" w:hAnsi="標楷體" w:cs="新細明體"/>
              </w:rPr>
            </w:pPr>
            <w:r>
              <w:rPr>
                <w:rFonts w:ascii="標楷體" w:eastAsia="標楷體" w:hAnsi="標楷體" w:hint="eastAsia"/>
              </w:rPr>
              <w:t>H</w:t>
            </w:r>
          </w:p>
        </w:tc>
        <w:tc>
          <w:tcPr>
            <w:tcW w:w="4819" w:type="dxa"/>
            <w:tcBorders>
              <w:top w:val="nil"/>
              <w:left w:val="nil"/>
              <w:bottom w:val="single" w:sz="4" w:space="0" w:color="auto"/>
              <w:right w:val="single" w:sz="4" w:space="0" w:color="auto"/>
            </w:tcBorders>
            <w:shd w:val="clear" w:color="auto" w:fill="auto"/>
            <w:noWrap/>
            <w:vAlign w:val="center"/>
          </w:tcPr>
          <w:p w14:paraId="21378C0B" w14:textId="77777777" w:rsidR="00780522" w:rsidRDefault="00780522" w:rsidP="00780522">
            <w:pPr>
              <w:rPr>
                <w:rFonts w:ascii="標楷體" w:eastAsia="標楷體" w:hAnsi="標楷體" w:cs="新細明體"/>
              </w:rPr>
            </w:pPr>
            <w:r>
              <w:rPr>
                <w:rFonts w:ascii="標楷體" w:eastAsia="標楷體" w:hAnsi="標楷體" w:hint="eastAsia"/>
              </w:rPr>
              <w:t>已於他行授權扣款</w:t>
            </w:r>
          </w:p>
        </w:tc>
      </w:tr>
      <w:tr w:rsidR="00780522" w:rsidRPr="00543E73" w14:paraId="399D9A9D"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1D0E02EA" w14:textId="77777777" w:rsidR="00780522" w:rsidRDefault="00780522" w:rsidP="00780522">
            <w:pPr>
              <w:rPr>
                <w:rFonts w:ascii="標楷體" w:eastAsia="標楷體" w:hAnsi="標楷體" w:cs="新細明體"/>
              </w:rPr>
            </w:pPr>
            <w:r>
              <w:rPr>
                <w:rFonts w:ascii="標楷體" w:eastAsia="標楷體" w:hAnsi="標楷體" w:hint="eastAsia"/>
              </w:rPr>
              <w:t>I</w:t>
            </w:r>
          </w:p>
        </w:tc>
        <w:tc>
          <w:tcPr>
            <w:tcW w:w="4819" w:type="dxa"/>
            <w:tcBorders>
              <w:top w:val="nil"/>
              <w:left w:val="nil"/>
              <w:bottom w:val="single" w:sz="4" w:space="0" w:color="auto"/>
              <w:right w:val="single" w:sz="4" w:space="0" w:color="auto"/>
            </w:tcBorders>
            <w:shd w:val="clear" w:color="auto" w:fill="auto"/>
            <w:noWrap/>
            <w:vAlign w:val="center"/>
          </w:tcPr>
          <w:p w14:paraId="3D9288F9" w14:textId="77777777" w:rsidR="00780522" w:rsidRDefault="00780522" w:rsidP="00780522">
            <w:pPr>
              <w:rPr>
                <w:rFonts w:ascii="標楷體" w:eastAsia="標楷體" w:hAnsi="標楷體" w:cs="新細明體"/>
              </w:rPr>
            </w:pPr>
            <w:r>
              <w:rPr>
                <w:rFonts w:ascii="標楷體" w:eastAsia="標楷體" w:hAnsi="標楷體" w:hint="eastAsia"/>
              </w:rPr>
              <w:t>該用戶已死亡</w:t>
            </w:r>
          </w:p>
        </w:tc>
      </w:tr>
      <w:tr w:rsidR="00780522" w:rsidRPr="00543E73" w14:paraId="23473D98"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6E4150EC" w14:textId="77777777" w:rsidR="00780522" w:rsidRDefault="00780522" w:rsidP="00780522">
            <w:pPr>
              <w:rPr>
                <w:rFonts w:ascii="標楷體" w:eastAsia="標楷體" w:hAnsi="標楷體" w:cs="新細明體"/>
              </w:rPr>
            </w:pPr>
            <w:r>
              <w:rPr>
                <w:rFonts w:ascii="標楷體" w:eastAsia="標楷體" w:hAnsi="標楷體" w:hint="eastAsia"/>
              </w:rPr>
              <w:t>Z</w:t>
            </w:r>
          </w:p>
        </w:tc>
        <w:tc>
          <w:tcPr>
            <w:tcW w:w="4819" w:type="dxa"/>
            <w:tcBorders>
              <w:top w:val="nil"/>
              <w:left w:val="nil"/>
              <w:bottom w:val="single" w:sz="4" w:space="0" w:color="auto"/>
              <w:right w:val="single" w:sz="4" w:space="0" w:color="auto"/>
            </w:tcBorders>
            <w:shd w:val="clear" w:color="auto" w:fill="auto"/>
            <w:noWrap/>
            <w:vAlign w:val="center"/>
          </w:tcPr>
          <w:p w14:paraId="5ACA7068" w14:textId="77777777" w:rsidR="00780522" w:rsidRDefault="00780522" w:rsidP="00780522">
            <w:pPr>
              <w:rPr>
                <w:rFonts w:ascii="標楷體" w:eastAsia="標楷體" w:hAnsi="標楷體" w:cs="新細明體"/>
              </w:rPr>
            </w:pPr>
            <w:r>
              <w:rPr>
                <w:rFonts w:ascii="標楷體" w:eastAsia="標楷體" w:hAnsi="標楷體" w:hint="eastAsia"/>
              </w:rPr>
              <w:t>未交易或匯入失敗資料</w:t>
            </w:r>
          </w:p>
        </w:tc>
      </w:tr>
    </w:tbl>
    <w:p w14:paraId="7F12B4B3" w14:textId="77777777" w:rsidR="005A50AB" w:rsidRPr="00543E73" w:rsidRDefault="005A50AB" w:rsidP="005A50AB">
      <w:pPr>
        <w:tabs>
          <w:tab w:val="left" w:pos="788"/>
        </w:tabs>
        <w:ind w:leftChars="300" w:left="720"/>
        <w:rPr>
          <w:rFonts w:ascii="標楷體" w:eastAsia="標楷體" w:hAnsi="標楷體"/>
        </w:rPr>
      </w:pPr>
    </w:p>
    <w:p w14:paraId="0BAB37FC" w14:textId="506703B9" w:rsidR="005A50AB" w:rsidRPr="00890866" w:rsidRDefault="005A50AB" w:rsidP="00894D7B">
      <w:pPr>
        <w:numPr>
          <w:ilvl w:val="0"/>
          <w:numId w:val="12"/>
        </w:numPr>
        <w:rPr>
          <w:rFonts w:ascii="標楷體" w:eastAsia="標楷體" w:hAnsi="標楷體"/>
        </w:rPr>
      </w:pPr>
      <w:r w:rsidRPr="00890866">
        <w:rPr>
          <w:rFonts w:ascii="標楷體" w:eastAsia="標楷體" w:hAnsi="標楷體" w:hint="eastAsia"/>
        </w:rPr>
        <w:t>處理</w:t>
      </w:r>
      <w:r w:rsidR="00AB3786">
        <w:rPr>
          <w:rFonts w:ascii="標楷體" w:eastAsia="標楷體" w:hAnsi="標楷體" w:hint="eastAsia"/>
        </w:rPr>
        <w:t>說明</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5A50AB" w:rsidRPr="00AB3786" w14:paraId="2C8DF3AC" w14:textId="77777777" w:rsidTr="007E2411">
        <w:trPr>
          <w:trHeight w:val="340"/>
          <w:tblHeader/>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28F62E3" w14:textId="77777777" w:rsidR="005A50AB" w:rsidRPr="00AB3786" w:rsidRDefault="005A50AB" w:rsidP="007E2411">
            <w:pPr>
              <w:widowControl/>
              <w:rPr>
                <w:rFonts w:ascii="標楷體" w:eastAsia="標楷體" w:hAnsi="標楷體" w:cs="新細明體"/>
                <w:kern w:val="0"/>
              </w:rPr>
            </w:pPr>
            <w:r w:rsidRPr="00AB3786">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11D17BFA" w14:textId="77777777" w:rsidR="005A50AB" w:rsidRPr="00AB3786" w:rsidRDefault="005A50AB" w:rsidP="007E2411">
            <w:pPr>
              <w:widowControl/>
              <w:rPr>
                <w:rFonts w:ascii="標楷體" w:eastAsia="標楷體" w:hAnsi="標楷體" w:cs="新細明體"/>
                <w:kern w:val="0"/>
              </w:rPr>
            </w:pPr>
            <w:r w:rsidRPr="00AB3786">
              <w:rPr>
                <w:rFonts w:ascii="標楷體" w:eastAsia="標楷體" w:hAnsi="標楷體" w:cs="新細明體" w:hint="eastAsia"/>
                <w:kern w:val="0"/>
              </w:rPr>
              <w:t>說明</w:t>
            </w:r>
          </w:p>
        </w:tc>
      </w:tr>
      <w:tr w:rsidR="00E5227A" w:rsidRPr="00AB3786" w14:paraId="39482176"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5CC9DCC2" w14:textId="1B06A0D5" w:rsidR="00E5227A" w:rsidRPr="00AB3786" w:rsidRDefault="00E5227A" w:rsidP="00E5227A">
            <w:pPr>
              <w:rPr>
                <w:rFonts w:ascii="標楷體" w:eastAsia="標楷體" w:hAnsi="標楷體"/>
              </w:rPr>
            </w:pPr>
            <w:r w:rsidRPr="0022279A">
              <w:rPr>
                <w:rFonts w:ascii="標楷體" w:eastAsia="標楷體" w:hAnsi="標楷體"/>
              </w:rPr>
              <w:t>00003</w:t>
            </w:r>
          </w:p>
        </w:tc>
        <w:tc>
          <w:tcPr>
            <w:tcW w:w="4819" w:type="dxa"/>
            <w:tcBorders>
              <w:top w:val="nil"/>
              <w:left w:val="nil"/>
              <w:bottom w:val="single" w:sz="4" w:space="0" w:color="auto"/>
              <w:right w:val="single" w:sz="4" w:space="0" w:color="auto"/>
            </w:tcBorders>
            <w:shd w:val="clear" w:color="auto" w:fill="auto"/>
            <w:noWrap/>
          </w:tcPr>
          <w:p w14:paraId="4726DF0F" w14:textId="77777777" w:rsidR="00E5227A" w:rsidRPr="00AB3786" w:rsidRDefault="00E5227A" w:rsidP="00E5227A">
            <w:pPr>
              <w:rPr>
                <w:rFonts w:ascii="標楷體" w:eastAsia="標楷體" w:hAnsi="標楷體"/>
              </w:rPr>
            </w:pPr>
            <w:r w:rsidRPr="00AB3786">
              <w:rPr>
                <w:rFonts w:ascii="標楷體" w:eastAsia="標楷體" w:hAnsi="標楷體" w:hint="eastAsia"/>
              </w:rPr>
              <w:t>溢繳</w:t>
            </w:r>
          </w:p>
        </w:tc>
      </w:tr>
      <w:tr w:rsidR="00E5227A" w:rsidRPr="00AB3786" w14:paraId="773F3709"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1F386BA2" w14:textId="6854CFF0" w:rsidR="00E5227A" w:rsidRPr="00AB3786" w:rsidRDefault="00E5227A" w:rsidP="00E5227A">
            <w:pPr>
              <w:rPr>
                <w:rFonts w:ascii="標楷體" w:eastAsia="標楷體" w:hAnsi="標楷體"/>
              </w:rPr>
            </w:pPr>
            <w:r w:rsidRPr="0022279A">
              <w:rPr>
                <w:rFonts w:ascii="標楷體" w:eastAsia="標楷體" w:hAnsi="標楷體"/>
              </w:rPr>
              <w:t>00004</w:t>
            </w:r>
          </w:p>
        </w:tc>
        <w:tc>
          <w:tcPr>
            <w:tcW w:w="4819" w:type="dxa"/>
            <w:tcBorders>
              <w:top w:val="nil"/>
              <w:left w:val="nil"/>
              <w:bottom w:val="single" w:sz="4" w:space="0" w:color="auto"/>
              <w:right w:val="single" w:sz="4" w:space="0" w:color="auto"/>
            </w:tcBorders>
            <w:shd w:val="clear" w:color="auto" w:fill="auto"/>
            <w:noWrap/>
          </w:tcPr>
          <w:p w14:paraId="5285EF6E" w14:textId="77777777" w:rsidR="00E5227A" w:rsidRPr="00AB3786" w:rsidRDefault="00E5227A" w:rsidP="00E5227A">
            <w:pPr>
              <w:rPr>
                <w:rFonts w:ascii="標楷體" w:eastAsia="標楷體" w:hAnsi="標楷體"/>
              </w:rPr>
            </w:pPr>
            <w:r w:rsidRPr="00AB3786">
              <w:rPr>
                <w:rFonts w:ascii="標楷體" w:eastAsia="標楷體" w:hAnsi="標楷體" w:hint="eastAsia"/>
              </w:rPr>
              <w:t>不足利息</w:t>
            </w:r>
            <w:r w:rsidRPr="00AB3786">
              <w:rPr>
                <w:rFonts w:ascii="標楷體" w:eastAsia="標楷體" w:hAnsi="標楷體"/>
              </w:rPr>
              <w:t>[可跨額度暫收抵用]</w:t>
            </w:r>
          </w:p>
        </w:tc>
      </w:tr>
      <w:tr w:rsidR="00E5227A" w:rsidRPr="00AB3786" w14:paraId="31E3B621"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4F2F3992" w14:textId="18BA0BBF" w:rsidR="00E5227A" w:rsidRPr="00AB3786" w:rsidRDefault="00E5227A" w:rsidP="00E5227A">
            <w:pPr>
              <w:rPr>
                <w:rFonts w:ascii="標楷體" w:eastAsia="標楷體" w:hAnsi="標楷體"/>
              </w:rPr>
            </w:pPr>
            <w:r w:rsidRPr="0022279A">
              <w:rPr>
                <w:rFonts w:ascii="標楷體" w:eastAsia="標楷體" w:hAnsi="標楷體"/>
              </w:rPr>
              <w:t>00005</w:t>
            </w:r>
          </w:p>
        </w:tc>
        <w:tc>
          <w:tcPr>
            <w:tcW w:w="4819" w:type="dxa"/>
            <w:tcBorders>
              <w:top w:val="nil"/>
              <w:left w:val="nil"/>
              <w:bottom w:val="single" w:sz="4" w:space="0" w:color="auto"/>
              <w:right w:val="single" w:sz="4" w:space="0" w:color="auto"/>
            </w:tcBorders>
            <w:shd w:val="clear" w:color="auto" w:fill="auto"/>
            <w:noWrap/>
          </w:tcPr>
          <w:p w14:paraId="61C0860E" w14:textId="77777777" w:rsidR="00E5227A" w:rsidRPr="00AB3786" w:rsidRDefault="00E5227A" w:rsidP="00E5227A">
            <w:pPr>
              <w:rPr>
                <w:rFonts w:ascii="標楷體" w:eastAsia="標楷體" w:hAnsi="標楷體"/>
              </w:rPr>
            </w:pPr>
            <w:r w:rsidRPr="00AB3786">
              <w:rPr>
                <w:rFonts w:ascii="標楷體" w:eastAsia="標楷體" w:hAnsi="標楷體" w:hint="eastAsia"/>
              </w:rPr>
              <w:t>積欠期款</w:t>
            </w:r>
            <w:r w:rsidRPr="00AB3786">
              <w:rPr>
                <w:rFonts w:ascii="標楷體" w:eastAsia="標楷體" w:hAnsi="標楷體"/>
              </w:rPr>
              <w:t>[可跨額度暫收抵用]</w:t>
            </w:r>
          </w:p>
        </w:tc>
      </w:tr>
      <w:tr w:rsidR="00E5227A" w:rsidRPr="00AB3786" w14:paraId="73C39523" w14:textId="77777777" w:rsidTr="00E5227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0110D209" w14:textId="35095135" w:rsidR="00E5227A" w:rsidRPr="00AB3786" w:rsidRDefault="00E5227A" w:rsidP="00E5227A">
            <w:pPr>
              <w:rPr>
                <w:rFonts w:ascii="標楷體" w:eastAsia="標楷體" w:hAnsi="標楷體"/>
              </w:rPr>
            </w:pPr>
            <w:r w:rsidRPr="0022279A">
              <w:rPr>
                <w:rFonts w:ascii="標楷體" w:eastAsia="標楷體" w:hAnsi="標楷體"/>
              </w:rPr>
              <w:t>00101</w:t>
            </w:r>
          </w:p>
        </w:tc>
        <w:tc>
          <w:tcPr>
            <w:tcW w:w="4819" w:type="dxa"/>
            <w:tcBorders>
              <w:top w:val="nil"/>
              <w:left w:val="nil"/>
              <w:bottom w:val="single" w:sz="4" w:space="0" w:color="auto"/>
              <w:right w:val="single" w:sz="4" w:space="0" w:color="auto"/>
            </w:tcBorders>
            <w:shd w:val="clear" w:color="auto" w:fill="auto"/>
            <w:noWrap/>
          </w:tcPr>
          <w:p w14:paraId="7D565338" w14:textId="77777777" w:rsidR="00E5227A" w:rsidRPr="00AB3786" w:rsidRDefault="00E5227A" w:rsidP="00E5227A">
            <w:pPr>
              <w:rPr>
                <w:rFonts w:ascii="標楷體" w:eastAsia="標楷體" w:hAnsi="標楷體"/>
              </w:rPr>
            </w:pPr>
            <w:r w:rsidRPr="00AB3786">
              <w:rPr>
                <w:rFonts w:ascii="標楷體" w:eastAsia="標楷體" w:hAnsi="標楷體" w:hint="eastAsia"/>
              </w:rPr>
              <w:t>正負對沖</w:t>
            </w:r>
          </w:p>
        </w:tc>
      </w:tr>
      <w:tr w:rsidR="00E5227A" w:rsidRPr="00AB3786" w14:paraId="5D356C36" w14:textId="77777777" w:rsidTr="00E5227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313D4698" w14:textId="77855470" w:rsidR="00E5227A" w:rsidRPr="00AB3786" w:rsidRDefault="00E5227A" w:rsidP="00E5227A">
            <w:pPr>
              <w:rPr>
                <w:rFonts w:ascii="標楷體" w:eastAsia="標楷體" w:hAnsi="標楷體"/>
              </w:rPr>
            </w:pPr>
            <w:r w:rsidRPr="0022279A">
              <w:rPr>
                <w:rFonts w:ascii="標楷體" w:eastAsia="標楷體" w:hAnsi="標楷體"/>
              </w:rPr>
              <w:t>00102</w:t>
            </w:r>
          </w:p>
        </w:tc>
        <w:tc>
          <w:tcPr>
            <w:tcW w:w="4819" w:type="dxa"/>
            <w:tcBorders>
              <w:top w:val="nil"/>
              <w:left w:val="nil"/>
              <w:bottom w:val="single" w:sz="4" w:space="0" w:color="auto"/>
              <w:right w:val="single" w:sz="4" w:space="0" w:color="auto"/>
            </w:tcBorders>
            <w:shd w:val="clear" w:color="auto" w:fill="auto"/>
            <w:noWrap/>
          </w:tcPr>
          <w:p w14:paraId="16C9F7D5" w14:textId="77777777" w:rsidR="00E5227A" w:rsidRPr="00AB3786" w:rsidRDefault="00E5227A" w:rsidP="00E5227A">
            <w:pPr>
              <w:rPr>
                <w:rFonts w:ascii="標楷體" w:eastAsia="標楷體" w:hAnsi="標楷體"/>
              </w:rPr>
            </w:pPr>
            <w:r w:rsidRPr="00AB3786">
              <w:rPr>
                <w:rFonts w:ascii="標楷體" w:eastAsia="標楷體" w:hAnsi="標楷體" w:hint="eastAsia"/>
              </w:rPr>
              <w:t>提款</w:t>
            </w:r>
            <w:r w:rsidRPr="00AB3786">
              <w:rPr>
                <w:rFonts w:ascii="標楷體" w:eastAsia="標楷體" w:hAnsi="標楷體"/>
              </w:rPr>
              <w:t>(借方)</w:t>
            </w:r>
          </w:p>
        </w:tc>
      </w:tr>
      <w:tr w:rsidR="00E5227A" w:rsidRPr="00AB3786" w14:paraId="51F4D68E" w14:textId="77777777" w:rsidTr="00E5227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6585388B" w14:textId="50DCD5BF" w:rsidR="00E5227A" w:rsidRPr="00AB3786" w:rsidRDefault="00E5227A" w:rsidP="00E5227A">
            <w:pPr>
              <w:rPr>
                <w:rFonts w:ascii="標楷體" w:eastAsia="標楷體" w:hAnsi="標楷體"/>
              </w:rPr>
            </w:pPr>
            <w:r w:rsidRPr="0022279A">
              <w:rPr>
                <w:rFonts w:ascii="標楷體" w:eastAsia="標楷體" w:hAnsi="標楷體"/>
              </w:rPr>
              <w:t>00103</w:t>
            </w:r>
          </w:p>
        </w:tc>
        <w:tc>
          <w:tcPr>
            <w:tcW w:w="4819" w:type="dxa"/>
            <w:tcBorders>
              <w:top w:val="nil"/>
              <w:left w:val="nil"/>
              <w:bottom w:val="single" w:sz="4" w:space="0" w:color="auto"/>
              <w:right w:val="single" w:sz="4" w:space="0" w:color="auto"/>
            </w:tcBorders>
            <w:shd w:val="clear" w:color="auto" w:fill="auto"/>
            <w:noWrap/>
          </w:tcPr>
          <w:p w14:paraId="42D72009" w14:textId="77777777" w:rsidR="00E5227A" w:rsidRPr="00AB3786" w:rsidRDefault="00E5227A" w:rsidP="00E5227A">
            <w:pPr>
              <w:rPr>
                <w:rFonts w:ascii="標楷體" w:eastAsia="標楷體" w:hAnsi="標楷體"/>
              </w:rPr>
            </w:pPr>
            <w:r w:rsidRPr="00AB3786">
              <w:rPr>
                <w:rFonts w:ascii="標楷體" w:eastAsia="標楷體" w:hAnsi="標楷體" w:hint="eastAsia"/>
              </w:rPr>
              <w:t>預先作業</w:t>
            </w:r>
          </w:p>
        </w:tc>
      </w:tr>
      <w:tr w:rsidR="00E5227A" w:rsidRPr="00AB3786" w14:paraId="1CADA47A" w14:textId="77777777" w:rsidTr="00E5227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38D7E4E5" w14:textId="15C03237" w:rsidR="00E5227A" w:rsidRPr="00AB3786" w:rsidRDefault="00E5227A" w:rsidP="00E5227A">
            <w:pPr>
              <w:rPr>
                <w:rFonts w:ascii="標楷體" w:eastAsia="標楷體" w:hAnsi="標楷體"/>
              </w:rPr>
            </w:pPr>
            <w:r w:rsidRPr="0022279A">
              <w:rPr>
                <w:rFonts w:ascii="標楷體" w:eastAsia="標楷體" w:hAnsi="標楷體"/>
              </w:rPr>
              <w:t>00104</w:t>
            </w:r>
          </w:p>
        </w:tc>
        <w:tc>
          <w:tcPr>
            <w:tcW w:w="4819" w:type="dxa"/>
            <w:tcBorders>
              <w:top w:val="nil"/>
              <w:left w:val="nil"/>
              <w:bottom w:val="single" w:sz="4" w:space="0" w:color="auto"/>
              <w:right w:val="single" w:sz="4" w:space="0" w:color="auto"/>
            </w:tcBorders>
            <w:shd w:val="clear" w:color="auto" w:fill="auto"/>
            <w:noWrap/>
          </w:tcPr>
          <w:p w14:paraId="4D7500D4" w14:textId="77777777" w:rsidR="00E5227A" w:rsidRPr="00AB3786" w:rsidRDefault="00E5227A" w:rsidP="00E5227A">
            <w:pPr>
              <w:rPr>
                <w:rFonts w:ascii="標楷體" w:eastAsia="標楷體" w:hAnsi="標楷體"/>
              </w:rPr>
            </w:pPr>
            <w:r w:rsidRPr="00AB3786">
              <w:rPr>
                <w:rFonts w:ascii="標楷體" w:eastAsia="標楷體" w:hAnsi="標楷體"/>
              </w:rPr>
              <w:t>ACH手續費</w:t>
            </w:r>
          </w:p>
        </w:tc>
      </w:tr>
      <w:tr w:rsidR="00E5227A" w:rsidRPr="00AB3786" w14:paraId="3388ED16" w14:textId="77777777" w:rsidTr="00E5227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4C8B9F88" w14:textId="561474DF" w:rsidR="00E5227A" w:rsidRPr="00AB3786" w:rsidRDefault="00E5227A" w:rsidP="00E5227A">
            <w:pPr>
              <w:rPr>
                <w:rFonts w:ascii="標楷體" w:eastAsia="標楷體" w:hAnsi="標楷體"/>
              </w:rPr>
            </w:pPr>
            <w:r w:rsidRPr="0022279A">
              <w:rPr>
                <w:rFonts w:ascii="標楷體" w:eastAsia="標楷體" w:hAnsi="標楷體"/>
              </w:rPr>
              <w:t>00105</w:t>
            </w:r>
          </w:p>
        </w:tc>
        <w:tc>
          <w:tcPr>
            <w:tcW w:w="4819" w:type="dxa"/>
            <w:tcBorders>
              <w:top w:val="nil"/>
              <w:left w:val="nil"/>
              <w:bottom w:val="single" w:sz="4" w:space="0" w:color="auto"/>
              <w:right w:val="single" w:sz="4" w:space="0" w:color="auto"/>
            </w:tcBorders>
            <w:shd w:val="clear" w:color="auto" w:fill="auto"/>
            <w:noWrap/>
          </w:tcPr>
          <w:p w14:paraId="2373FBA0" w14:textId="77777777" w:rsidR="00E5227A" w:rsidRPr="00AB3786" w:rsidRDefault="00E5227A" w:rsidP="00E5227A">
            <w:pPr>
              <w:rPr>
                <w:rFonts w:ascii="標楷體" w:eastAsia="標楷體" w:hAnsi="標楷體"/>
              </w:rPr>
            </w:pPr>
            <w:r w:rsidRPr="00AB3786">
              <w:rPr>
                <w:rFonts w:ascii="標楷體" w:eastAsia="標楷體" w:hAnsi="標楷體" w:hint="eastAsia"/>
              </w:rPr>
              <w:t>銀扣清算</w:t>
            </w:r>
          </w:p>
        </w:tc>
      </w:tr>
      <w:tr w:rsidR="00E5227A" w:rsidRPr="00AB3786" w14:paraId="24B4C738" w14:textId="77777777" w:rsidTr="00E5227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26FC352B" w14:textId="157C5CB9" w:rsidR="00E5227A" w:rsidRPr="00AB3786" w:rsidRDefault="00E5227A" w:rsidP="00E5227A">
            <w:pPr>
              <w:rPr>
                <w:rFonts w:ascii="標楷體" w:eastAsia="標楷體" w:hAnsi="標楷體"/>
              </w:rPr>
            </w:pPr>
            <w:r w:rsidRPr="0022279A">
              <w:rPr>
                <w:rFonts w:ascii="標楷體" w:eastAsia="標楷體" w:hAnsi="標楷體"/>
              </w:rPr>
              <w:t>00106</w:t>
            </w:r>
          </w:p>
        </w:tc>
        <w:tc>
          <w:tcPr>
            <w:tcW w:w="4819" w:type="dxa"/>
            <w:tcBorders>
              <w:top w:val="nil"/>
              <w:left w:val="nil"/>
              <w:bottom w:val="single" w:sz="4" w:space="0" w:color="auto"/>
              <w:right w:val="single" w:sz="4" w:space="0" w:color="auto"/>
            </w:tcBorders>
            <w:shd w:val="clear" w:color="auto" w:fill="auto"/>
            <w:noWrap/>
          </w:tcPr>
          <w:p w14:paraId="349073BC" w14:textId="77777777" w:rsidR="00E5227A" w:rsidRPr="00AB3786" w:rsidRDefault="00E5227A" w:rsidP="00E5227A">
            <w:pPr>
              <w:rPr>
                <w:rFonts w:ascii="標楷體" w:eastAsia="標楷體" w:hAnsi="標楷體"/>
              </w:rPr>
            </w:pPr>
            <w:r w:rsidRPr="00AB3786">
              <w:rPr>
                <w:rFonts w:ascii="標楷體" w:eastAsia="標楷體" w:hAnsi="標楷體" w:hint="eastAsia"/>
              </w:rPr>
              <w:t>特殊摘要</w:t>
            </w:r>
          </w:p>
        </w:tc>
      </w:tr>
      <w:tr w:rsidR="00E5227A" w:rsidRPr="00AB3786" w14:paraId="0144D545" w14:textId="77777777" w:rsidTr="00E5227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464B739A" w14:textId="4CB354A2" w:rsidR="00E5227A" w:rsidRPr="00AB3786" w:rsidRDefault="00E5227A" w:rsidP="00E5227A">
            <w:pPr>
              <w:rPr>
                <w:rFonts w:ascii="標楷體" w:eastAsia="標楷體" w:hAnsi="標楷體"/>
              </w:rPr>
            </w:pPr>
            <w:r w:rsidRPr="0022279A">
              <w:rPr>
                <w:rFonts w:ascii="標楷體" w:eastAsia="標楷體" w:hAnsi="標楷體"/>
              </w:rPr>
              <w:t>00110</w:t>
            </w:r>
          </w:p>
        </w:tc>
        <w:tc>
          <w:tcPr>
            <w:tcW w:w="4819" w:type="dxa"/>
            <w:tcBorders>
              <w:top w:val="nil"/>
              <w:left w:val="nil"/>
              <w:bottom w:val="single" w:sz="4" w:space="0" w:color="auto"/>
              <w:right w:val="single" w:sz="4" w:space="0" w:color="auto"/>
            </w:tcBorders>
            <w:shd w:val="clear" w:color="auto" w:fill="auto"/>
            <w:noWrap/>
          </w:tcPr>
          <w:p w14:paraId="579EC6FE" w14:textId="77777777" w:rsidR="00E5227A" w:rsidRPr="00AB3786" w:rsidRDefault="00E5227A" w:rsidP="00E5227A">
            <w:pPr>
              <w:rPr>
                <w:rFonts w:ascii="標楷體" w:eastAsia="標楷體" w:hAnsi="標楷體"/>
              </w:rPr>
            </w:pPr>
            <w:r w:rsidRPr="00AB3786">
              <w:rPr>
                <w:rFonts w:ascii="標楷體" w:eastAsia="標楷體" w:hAnsi="標楷體" w:hint="eastAsia"/>
              </w:rPr>
              <w:t>更正轉帳</w:t>
            </w:r>
          </w:p>
        </w:tc>
      </w:tr>
      <w:tr w:rsidR="00E5227A" w:rsidRPr="00AB3786" w14:paraId="23EF3FED" w14:textId="77777777" w:rsidTr="00E5227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48B6671F" w14:textId="435795EE" w:rsidR="00E5227A" w:rsidRPr="00AB3786" w:rsidRDefault="00E5227A" w:rsidP="00E5227A">
            <w:pPr>
              <w:rPr>
                <w:rFonts w:ascii="標楷體" w:eastAsia="標楷體" w:hAnsi="標楷體"/>
              </w:rPr>
            </w:pPr>
            <w:r w:rsidRPr="0022279A">
              <w:rPr>
                <w:rFonts w:ascii="標楷體" w:eastAsia="標楷體" w:hAnsi="標楷體"/>
              </w:rPr>
              <w:t>00120</w:t>
            </w:r>
          </w:p>
        </w:tc>
        <w:tc>
          <w:tcPr>
            <w:tcW w:w="4819" w:type="dxa"/>
            <w:tcBorders>
              <w:top w:val="nil"/>
              <w:left w:val="nil"/>
              <w:bottom w:val="single" w:sz="4" w:space="0" w:color="auto"/>
              <w:right w:val="single" w:sz="4" w:space="0" w:color="auto"/>
            </w:tcBorders>
            <w:shd w:val="clear" w:color="auto" w:fill="auto"/>
            <w:noWrap/>
          </w:tcPr>
          <w:p w14:paraId="189EECCD" w14:textId="77777777" w:rsidR="00E5227A" w:rsidRPr="00AB3786" w:rsidRDefault="00E5227A" w:rsidP="00E5227A">
            <w:pPr>
              <w:rPr>
                <w:rFonts w:ascii="標楷體" w:eastAsia="標楷體" w:hAnsi="標楷體"/>
              </w:rPr>
            </w:pPr>
            <w:r w:rsidRPr="00AB3786">
              <w:rPr>
                <w:rFonts w:ascii="標楷體" w:eastAsia="標楷體" w:hAnsi="標楷體" w:hint="eastAsia"/>
              </w:rPr>
              <w:t>法院</w:t>
            </w:r>
          </w:p>
        </w:tc>
      </w:tr>
      <w:tr w:rsidR="00AB3786" w:rsidRPr="00AB3786" w14:paraId="7331A8EC" w14:textId="77777777" w:rsidTr="00E5227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19058813" w14:textId="2F1AA38B" w:rsidR="00AB3786" w:rsidRPr="00AB3786" w:rsidRDefault="00AB3786" w:rsidP="00E5227A">
            <w:pPr>
              <w:rPr>
                <w:rFonts w:ascii="標楷體" w:eastAsia="標楷體" w:hAnsi="標楷體"/>
              </w:rPr>
            </w:pPr>
            <w:r>
              <w:rPr>
                <w:rFonts w:ascii="標楷體" w:eastAsia="標楷體" w:hAnsi="標楷體" w:hint="eastAsia"/>
              </w:rPr>
              <w:t>0</w:t>
            </w:r>
            <w:r>
              <w:rPr>
                <w:rFonts w:ascii="標楷體" w:eastAsia="標楷體" w:hAnsi="標楷體"/>
              </w:rPr>
              <w:t>0ACH</w:t>
            </w:r>
          </w:p>
        </w:tc>
        <w:tc>
          <w:tcPr>
            <w:tcW w:w="4819" w:type="dxa"/>
            <w:tcBorders>
              <w:top w:val="nil"/>
              <w:left w:val="nil"/>
              <w:bottom w:val="single" w:sz="4" w:space="0" w:color="auto"/>
              <w:right w:val="single" w:sz="4" w:space="0" w:color="auto"/>
            </w:tcBorders>
            <w:shd w:val="clear" w:color="auto" w:fill="auto"/>
            <w:noWrap/>
          </w:tcPr>
          <w:p w14:paraId="0442011F" w14:textId="2ECC43B8" w:rsidR="00AB3786" w:rsidRPr="00AB3786" w:rsidRDefault="00AB3786" w:rsidP="00E5227A">
            <w:pPr>
              <w:rPr>
                <w:rFonts w:ascii="標楷體" w:eastAsia="標楷體" w:hAnsi="標楷體"/>
              </w:rPr>
            </w:pPr>
            <w:r>
              <w:rPr>
                <w:rFonts w:ascii="標楷體" w:eastAsia="標楷體" w:hAnsi="標楷體" w:hint="eastAsia"/>
              </w:rPr>
              <w:t>銀行</w:t>
            </w:r>
          </w:p>
        </w:tc>
      </w:tr>
      <w:tr w:rsidR="00AB3786" w:rsidRPr="00AB3786" w14:paraId="716109A0" w14:textId="77777777" w:rsidTr="00E5227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2349C08F" w14:textId="5E7D1F17" w:rsidR="00AB3786" w:rsidRPr="00AB3786" w:rsidRDefault="00AB3786" w:rsidP="00AB3786">
            <w:pPr>
              <w:rPr>
                <w:rFonts w:ascii="標楷體" w:eastAsia="標楷體" w:hAnsi="標楷體"/>
              </w:rPr>
            </w:pPr>
            <w:r w:rsidRPr="0022279A">
              <w:rPr>
                <w:rFonts w:ascii="標楷體" w:eastAsia="標楷體" w:hAnsi="標楷體"/>
              </w:rPr>
              <w:t>00201</w:t>
            </w:r>
          </w:p>
        </w:tc>
        <w:tc>
          <w:tcPr>
            <w:tcW w:w="4819" w:type="dxa"/>
            <w:tcBorders>
              <w:top w:val="nil"/>
              <w:left w:val="nil"/>
              <w:bottom w:val="single" w:sz="4" w:space="0" w:color="auto"/>
              <w:right w:val="single" w:sz="4" w:space="0" w:color="auto"/>
            </w:tcBorders>
            <w:shd w:val="clear" w:color="auto" w:fill="auto"/>
            <w:noWrap/>
          </w:tcPr>
          <w:p w14:paraId="5F6CF0DC" w14:textId="77777777" w:rsidR="00AB3786" w:rsidRPr="00AB3786" w:rsidRDefault="00AB3786" w:rsidP="00AB3786">
            <w:pPr>
              <w:rPr>
                <w:rFonts w:ascii="標楷體" w:eastAsia="標楷體" w:hAnsi="標楷體"/>
              </w:rPr>
            </w:pPr>
            <w:r w:rsidRPr="00AB3786">
              <w:rPr>
                <w:rFonts w:ascii="標楷體" w:eastAsia="標楷體" w:hAnsi="標楷體" w:hint="eastAsia"/>
              </w:rPr>
              <w:t>存款不足</w:t>
            </w:r>
          </w:p>
        </w:tc>
      </w:tr>
      <w:tr w:rsidR="00AB3786" w:rsidRPr="00AB3786" w14:paraId="487B6192" w14:textId="77777777" w:rsidTr="00E5227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32BB39EF" w14:textId="108A133F" w:rsidR="00AB3786" w:rsidRPr="00AB3786" w:rsidRDefault="00AB3786" w:rsidP="00AB3786">
            <w:pPr>
              <w:rPr>
                <w:rFonts w:ascii="標楷體" w:eastAsia="標楷體" w:hAnsi="標楷體"/>
              </w:rPr>
            </w:pPr>
            <w:r w:rsidRPr="0022279A">
              <w:rPr>
                <w:rFonts w:ascii="標楷體" w:eastAsia="標楷體" w:hAnsi="標楷體"/>
              </w:rPr>
              <w:t>00202</w:t>
            </w:r>
          </w:p>
        </w:tc>
        <w:tc>
          <w:tcPr>
            <w:tcW w:w="4819" w:type="dxa"/>
            <w:tcBorders>
              <w:top w:val="nil"/>
              <w:left w:val="nil"/>
              <w:bottom w:val="single" w:sz="4" w:space="0" w:color="auto"/>
              <w:right w:val="single" w:sz="4" w:space="0" w:color="auto"/>
            </w:tcBorders>
            <w:shd w:val="clear" w:color="auto" w:fill="auto"/>
            <w:noWrap/>
          </w:tcPr>
          <w:p w14:paraId="53AA5493" w14:textId="77777777" w:rsidR="00AB3786" w:rsidRPr="00AB3786" w:rsidRDefault="00AB3786" w:rsidP="00AB3786">
            <w:pPr>
              <w:rPr>
                <w:rFonts w:ascii="標楷體" w:eastAsia="標楷體" w:hAnsi="標楷體"/>
              </w:rPr>
            </w:pPr>
            <w:r w:rsidRPr="00AB3786">
              <w:rPr>
                <w:rFonts w:ascii="標楷體" w:eastAsia="標楷體" w:hAnsi="標楷體" w:hint="eastAsia"/>
              </w:rPr>
              <w:t>非委託用戶</w:t>
            </w:r>
          </w:p>
        </w:tc>
      </w:tr>
      <w:tr w:rsidR="00AB3786" w:rsidRPr="00AB3786" w14:paraId="602D4BE0" w14:textId="77777777" w:rsidTr="00E5227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405AF388" w14:textId="578E6DB2" w:rsidR="00AB3786" w:rsidRPr="00AB3786" w:rsidRDefault="00AB3786" w:rsidP="00AB3786">
            <w:pPr>
              <w:rPr>
                <w:rFonts w:ascii="標楷體" w:eastAsia="標楷體" w:hAnsi="標楷體"/>
              </w:rPr>
            </w:pPr>
            <w:r w:rsidRPr="0022279A">
              <w:rPr>
                <w:rFonts w:ascii="標楷體" w:eastAsia="標楷體" w:hAnsi="標楷體"/>
              </w:rPr>
              <w:t>00203</w:t>
            </w:r>
          </w:p>
        </w:tc>
        <w:tc>
          <w:tcPr>
            <w:tcW w:w="4819" w:type="dxa"/>
            <w:tcBorders>
              <w:top w:val="nil"/>
              <w:left w:val="nil"/>
              <w:bottom w:val="single" w:sz="4" w:space="0" w:color="auto"/>
              <w:right w:val="single" w:sz="4" w:space="0" w:color="auto"/>
            </w:tcBorders>
            <w:shd w:val="clear" w:color="auto" w:fill="auto"/>
            <w:noWrap/>
          </w:tcPr>
          <w:p w14:paraId="7C3D8BE8" w14:textId="77777777" w:rsidR="00AB3786" w:rsidRPr="00AB3786" w:rsidRDefault="00AB3786" w:rsidP="00AB3786">
            <w:pPr>
              <w:rPr>
                <w:rFonts w:ascii="標楷體" w:eastAsia="標楷體" w:hAnsi="標楷體"/>
              </w:rPr>
            </w:pPr>
            <w:r w:rsidRPr="00AB3786">
              <w:rPr>
                <w:rFonts w:ascii="標楷體" w:eastAsia="標楷體" w:hAnsi="標楷體" w:hint="eastAsia"/>
              </w:rPr>
              <w:t>已終止委託用戶</w:t>
            </w:r>
          </w:p>
        </w:tc>
      </w:tr>
      <w:tr w:rsidR="00AB3786" w:rsidRPr="00AB3786" w14:paraId="62A5ED9F" w14:textId="77777777" w:rsidTr="00E5227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44C4AF4F" w14:textId="1003EA1F" w:rsidR="00AB3786" w:rsidRPr="00AB3786" w:rsidRDefault="00AB3786" w:rsidP="00AB3786">
            <w:pPr>
              <w:rPr>
                <w:rFonts w:ascii="標楷體" w:eastAsia="標楷體" w:hAnsi="標楷體"/>
              </w:rPr>
            </w:pPr>
            <w:r w:rsidRPr="0022279A">
              <w:rPr>
                <w:rFonts w:ascii="標楷體" w:eastAsia="標楷體" w:hAnsi="標楷體"/>
              </w:rPr>
              <w:t>00204</w:t>
            </w:r>
          </w:p>
        </w:tc>
        <w:tc>
          <w:tcPr>
            <w:tcW w:w="4819" w:type="dxa"/>
            <w:tcBorders>
              <w:top w:val="nil"/>
              <w:left w:val="nil"/>
              <w:bottom w:val="single" w:sz="4" w:space="0" w:color="auto"/>
              <w:right w:val="single" w:sz="4" w:space="0" w:color="auto"/>
            </w:tcBorders>
            <w:shd w:val="clear" w:color="auto" w:fill="auto"/>
            <w:noWrap/>
          </w:tcPr>
          <w:p w14:paraId="488648DC" w14:textId="77777777" w:rsidR="00AB3786" w:rsidRPr="00AB3786" w:rsidRDefault="00AB3786" w:rsidP="00AB3786">
            <w:pPr>
              <w:rPr>
                <w:rFonts w:ascii="標楷體" w:eastAsia="標楷體" w:hAnsi="標楷體"/>
              </w:rPr>
            </w:pPr>
            <w:r w:rsidRPr="00AB3786">
              <w:rPr>
                <w:rFonts w:ascii="標楷體" w:eastAsia="標楷體" w:hAnsi="標楷體" w:hint="eastAsia"/>
              </w:rPr>
              <w:t>無此帳號</w:t>
            </w:r>
          </w:p>
        </w:tc>
      </w:tr>
      <w:tr w:rsidR="00AB3786" w:rsidRPr="00AB3786" w14:paraId="57F9B38F" w14:textId="77777777" w:rsidTr="00E5227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1299D477" w14:textId="11BF464C" w:rsidR="00AB3786" w:rsidRPr="00AB3786" w:rsidRDefault="00AB3786" w:rsidP="00AB3786">
            <w:pPr>
              <w:rPr>
                <w:rFonts w:ascii="標楷體" w:eastAsia="標楷體" w:hAnsi="標楷體"/>
              </w:rPr>
            </w:pPr>
            <w:r w:rsidRPr="0022279A">
              <w:rPr>
                <w:rFonts w:ascii="標楷體" w:eastAsia="標楷體" w:hAnsi="標楷體"/>
              </w:rPr>
              <w:t>00205</w:t>
            </w:r>
          </w:p>
        </w:tc>
        <w:tc>
          <w:tcPr>
            <w:tcW w:w="4819" w:type="dxa"/>
            <w:tcBorders>
              <w:top w:val="nil"/>
              <w:left w:val="nil"/>
              <w:bottom w:val="single" w:sz="4" w:space="0" w:color="auto"/>
              <w:right w:val="single" w:sz="4" w:space="0" w:color="auto"/>
            </w:tcBorders>
            <w:shd w:val="clear" w:color="auto" w:fill="auto"/>
            <w:noWrap/>
          </w:tcPr>
          <w:p w14:paraId="32789BB1" w14:textId="77777777" w:rsidR="00AB3786" w:rsidRPr="00AB3786" w:rsidRDefault="00AB3786" w:rsidP="00AB3786">
            <w:pPr>
              <w:rPr>
                <w:rFonts w:ascii="標楷體" w:eastAsia="標楷體" w:hAnsi="標楷體"/>
              </w:rPr>
            </w:pPr>
            <w:r w:rsidRPr="00AB3786">
              <w:rPr>
                <w:rFonts w:ascii="標楷體" w:eastAsia="標楷體" w:hAnsi="標楷體" w:hint="eastAsia"/>
              </w:rPr>
              <w:t>收受者統編錯誤</w:t>
            </w:r>
          </w:p>
        </w:tc>
      </w:tr>
      <w:tr w:rsidR="00AB3786" w:rsidRPr="00AB3786" w14:paraId="6C244344" w14:textId="77777777" w:rsidTr="00E5227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216A621F" w14:textId="69ED8DEF" w:rsidR="00AB3786" w:rsidRPr="00AB3786" w:rsidRDefault="00AB3786" w:rsidP="00AB3786">
            <w:pPr>
              <w:rPr>
                <w:rFonts w:ascii="標楷體" w:eastAsia="標楷體" w:hAnsi="標楷體"/>
              </w:rPr>
            </w:pPr>
            <w:r w:rsidRPr="0022279A">
              <w:rPr>
                <w:rFonts w:ascii="標楷體" w:eastAsia="標楷體" w:hAnsi="標楷體"/>
              </w:rPr>
              <w:t>00206</w:t>
            </w:r>
          </w:p>
        </w:tc>
        <w:tc>
          <w:tcPr>
            <w:tcW w:w="4819" w:type="dxa"/>
            <w:tcBorders>
              <w:top w:val="nil"/>
              <w:left w:val="nil"/>
              <w:bottom w:val="single" w:sz="4" w:space="0" w:color="auto"/>
              <w:right w:val="single" w:sz="4" w:space="0" w:color="auto"/>
            </w:tcBorders>
            <w:shd w:val="clear" w:color="auto" w:fill="auto"/>
            <w:noWrap/>
          </w:tcPr>
          <w:p w14:paraId="09430BB1" w14:textId="77777777" w:rsidR="00AB3786" w:rsidRPr="00AB3786" w:rsidRDefault="00AB3786" w:rsidP="00AB3786">
            <w:pPr>
              <w:rPr>
                <w:rFonts w:ascii="標楷體" w:eastAsia="標楷體" w:hAnsi="標楷體"/>
              </w:rPr>
            </w:pPr>
            <w:r w:rsidRPr="00AB3786">
              <w:rPr>
                <w:rFonts w:ascii="標楷體" w:eastAsia="標楷體" w:hAnsi="標楷體" w:hint="eastAsia"/>
              </w:rPr>
              <w:t>無此用戶號碼</w:t>
            </w:r>
          </w:p>
        </w:tc>
      </w:tr>
      <w:tr w:rsidR="00AB3786" w:rsidRPr="00AB3786" w14:paraId="2D046B9E" w14:textId="77777777" w:rsidTr="00E5227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463569DC" w14:textId="78501886" w:rsidR="00AB3786" w:rsidRPr="00AB3786" w:rsidRDefault="00AB3786" w:rsidP="00AB3786">
            <w:pPr>
              <w:rPr>
                <w:rFonts w:ascii="標楷體" w:eastAsia="標楷體" w:hAnsi="標楷體"/>
              </w:rPr>
            </w:pPr>
            <w:r w:rsidRPr="0022279A">
              <w:rPr>
                <w:rFonts w:ascii="標楷體" w:eastAsia="標楷體" w:hAnsi="標楷體"/>
              </w:rPr>
              <w:t>00207</w:t>
            </w:r>
          </w:p>
        </w:tc>
        <w:tc>
          <w:tcPr>
            <w:tcW w:w="4819" w:type="dxa"/>
            <w:tcBorders>
              <w:top w:val="nil"/>
              <w:left w:val="nil"/>
              <w:bottom w:val="single" w:sz="4" w:space="0" w:color="auto"/>
              <w:right w:val="single" w:sz="4" w:space="0" w:color="auto"/>
            </w:tcBorders>
            <w:shd w:val="clear" w:color="auto" w:fill="auto"/>
            <w:noWrap/>
          </w:tcPr>
          <w:p w14:paraId="0A2AF4F7" w14:textId="77777777" w:rsidR="00AB3786" w:rsidRPr="00AB3786" w:rsidRDefault="00AB3786" w:rsidP="00AB3786">
            <w:pPr>
              <w:rPr>
                <w:rFonts w:ascii="標楷體" w:eastAsia="標楷體" w:hAnsi="標楷體"/>
              </w:rPr>
            </w:pPr>
            <w:r w:rsidRPr="00AB3786">
              <w:rPr>
                <w:rFonts w:ascii="標楷體" w:eastAsia="標楷體" w:hAnsi="標楷體" w:hint="eastAsia"/>
              </w:rPr>
              <w:t>用戶號碼不符</w:t>
            </w:r>
          </w:p>
        </w:tc>
      </w:tr>
      <w:tr w:rsidR="00AB3786" w:rsidRPr="00AB3786" w14:paraId="197C080B" w14:textId="77777777" w:rsidTr="00E5227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1DA1559B" w14:textId="60D3FFB1" w:rsidR="00AB3786" w:rsidRPr="00AB3786" w:rsidRDefault="00AB3786" w:rsidP="00AB3786">
            <w:pPr>
              <w:rPr>
                <w:rFonts w:ascii="標楷體" w:eastAsia="標楷體" w:hAnsi="標楷體"/>
              </w:rPr>
            </w:pPr>
            <w:r w:rsidRPr="0022279A">
              <w:rPr>
                <w:rFonts w:ascii="標楷體" w:eastAsia="標楷體" w:hAnsi="標楷體"/>
              </w:rPr>
              <w:t>00208</w:t>
            </w:r>
          </w:p>
        </w:tc>
        <w:tc>
          <w:tcPr>
            <w:tcW w:w="4819" w:type="dxa"/>
            <w:tcBorders>
              <w:top w:val="nil"/>
              <w:left w:val="nil"/>
              <w:bottom w:val="single" w:sz="4" w:space="0" w:color="auto"/>
              <w:right w:val="single" w:sz="4" w:space="0" w:color="auto"/>
            </w:tcBorders>
            <w:shd w:val="clear" w:color="auto" w:fill="auto"/>
            <w:noWrap/>
          </w:tcPr>
          <w:p w14:paraId="515DE08B" w14:textId="77777777" w:rsidR="00AB3786" w:rsidRPr="00AB3786" w:rsidRDefault="00AB3786" w:rsidP="00AB3786">
            <w:pPr>
              <w:rPr>
                <w:rFonts w:ascii="標楷體" w:eastAsia="標楷體" w:hAnsi="標楷體"/>
              </w:rPr>
            </w:pPr>
            <w:r w:rsidRPr="00AB3786">
              <w:rPr>
                <w:rFonts w:ascii="標楷體" w:eastAsia="標楷體" w:hAnsi="標楷體" w:hint="eastAsia"/>
              </w:rPr>
              <w:t>信用卡額度不足</w:t>
            </w:r>
          </w:p>
        </w:tc>
      </w:tr>
      <w:tr w:rsidR="00AB3786" w:rsidRPr="00AB3786" w14:paraId="04A46240" w14:textId="77777777" w:rsidTr="00E5227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464D55C7" w14:textId="1BC0A8F8" w:rsidR="00AB3786" w:rsidRPr="00AB3786" w:rsidRDefault="00AB3786" w:rsidP="00AB3786">
            <w:pPr>
              <w:rPr>
                <w:rFonts w:ascii="標楷體" w:eastAsia="標楷體" w:hAnsi="標楷體"/>
              </w:rPr>
            </w:pPr>
            <w:r w:rsidRPr="0022279A">
              <w:rPr>
                <w:rFonts w:ascii="標楷體" w:eastAsia="標楷體" w:hAnsi="標楷體"/>
              </w:rPr>
              <w:t>00209</w:t>
            </w:r>
          </w:p>
        </w:tc>
        <w:tc>
          <w:tcPr>
            <w:tcW w:w="4819" w:type="dxa"/>
            <w:tcBorders>
              <w:top w:val="nil"/>
              <w:left w:val="nil"/>
              <w:bottom w:val="single" w:sz="4" w:space="0" w:color="auto"/>
              <w:right w:val="single" w:sz="4" w:space="0" w:color="auto"/>
            </w:tcBorders>
            <w:shd w:val="clear" w:color="auto" w:fill="auto"/>
            <w:noWrap/>
          </w:tcPr>
          <w:p w14:paraId="1FE08D95" w14:textId="77777777" w:rsidR="00AB3786" w:rsidRPr="00AB3786" w:rsidRDefault="00AB3786" w:rsidP="00AB3786">
            <w:pPr>
              <w:rPr>
                <w:rFonts w:ascii="標楷體" w:eastAsia="標楷體" w:hAnsi="標楷體"/>
              </w:rPr>
            </w:pPr>
            <w:r w:rsidRPr="00AB3786">
              <w:rPr>
                <w:rFonts w:ascii="標楷體" w:eastAsia="標楷體" w:hAnsi="標楷體" w:hint="eastAsia"/>
              </w:rPr>
              <w:t>未開卡</w:t>
            </w:r>
          </w:p>
        </w:tc>
      </w:tr>
      <w:tr w:rsidR="00AB3786" w:rsidRPr="00AB3786" w14:paraId="0C7541AC" w14:textId="77777777" w:rsidTr="00E5227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3159F1EA" w14:textId="416E02CE" w:rsidR="00AB3786" w:rsidRPr="00AB3786" w:rsidRDefault="00AB3786" w:rsidP="00AB3786">
            <w:pPr>
              <w:rPr>
                <w:rFonts w:ascii="標楷體" w:eastAsia="標楷體" w:hAnsi="標楷體"/>
              </w:rPr>
            </w:pPr>
            <w:r w:rsidRPr="0022279A">
              <w:rPr>
                <w:rFonts w:ascii="標楷體" w:eastAsia="標楷體" w:hAnsi="標楷體"/>
              </w:rPr>
              <w:t>00210</w:t>
            </w:r>
          </w:p>
        </w:tc>
        <w:tc>
          <w:tcPr>
            <w:tcW w:w="4819" w:type="dxa"/>
            <w:tcBorders>
              <w:top w:val="nil"/>
              <w:left w:val="nil"/>
              <w:bottom w:val="single" w:sz="4" w:space="0" w:color="auto"/>
              <w:right w:val="single" w:sz="4" w:space="0" w:color="auto"/>
            </w:tcBorders>
            <w:shd w:val="clear" w:color="auto" w:fill="auto"/>
            <w:noWrap/>
          </w:tcPr>
          <w:p w14:paraId="62A26E7B" w14:textId="77777777" w:rsidR="00AB3786" w:rsidRPr="00AB3786" w:rsidRDefault="00AB3786" w:rsidP="00AB3786">
            <w:pPr>
              <w:rPr>
                <w:rFonts w:ascii="標楷體" w:eastAsia="標楷體" w:hAnsi="標楷體"/>
              </w:rPr>
            </w:pPr>
            <w:r w:rsidRPr="00AB3786">
              <w:rPr>
                <w:rFonts w:ascii="標楷體" w:eastAsia="標楷體" w:hAnsi="標楷體" w:hint="eastAsia"/>
              </w:rPr>
              <w:t>部分存款不足</w:t>
            </w:r>
          </w:p>
        </w:tc>
      </w:tr>
      <w:tr w:rsidR="00AB3786" w:rsidRPr="00AB3786" w14:paraId="08474CBD" w14:textId="77777777" w:rsidTr="00E5227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096526EC" w14:textId="0D8DF8E0" w:rsidR="00AB3786" w:rsidRPr="00AB3786" w:rsidRDefault="00AB3786" w:rsidP="00AB3786">
            <w:pPr>
              <w:rPr>
                <w:rFonts w:ascii="標楷體" w:eastAsia="標楷體" w:hAnsi="標楷體"/>
              </w:rPr>
            </w:pPr>
            <w:r w:rsidRPr="0022279A">
              <w:rPr>
                <w:rFonts w:ascii="標楷體" w:eastAsia="標楷體" w:hAnsi="標楷體"/>
              </w:rPr>
              <w:t>00211</w:t>
            </w:r>
          </w:p>
        </w:tc>
        <w:tc>
          <w:tcPr>
            <w:tcW w:w="4819" w:type="dxa"/>
            <w:tcBorders>
              <w:top w:val="nil"/>
              <w:left w:val="nil"/>
              <w:bottom w:val="single" w:sz="4" w:space="0" w:color="auto"/>
              <w:right w:val="single" w:sz="4" w:space="0" w:color="auto"/>
            </w:tcBorders>
            <w:shd w:val="clear" w:color="auto" w:fill="auto"/>
            <w:noWrap/>
          </w:tcPr>
          <w:p w14:paraId="0892F17F" w14:textId="77777777" w:rsidR="00AB3786" w:rsidRPr="00AB3786" w:rsidRDefault="00AB3786" w:rsidP="00AB3786">
            <w:pPr>
              <w:rPr>
                <w:rFonts w:ascii="標楷體" w:eastAsia="標楷體" w:hAnsi="標楷體"/>
              </w:rPr>
            </w:pPr>
            <w:r w:rsidRPr="00AB3786">
              <w:rPr>
                <w:rFonts w:ascii="標楷體" w:eastAsia="標楷體" w:hAnsi="標楷體" w:hint="eastAsia"/>
              </w:rPr>
              <w:t>超過扣款限額</w:t>
            </w:r>
          </w:p>
        </w:tc>
      </w:tr>
      <w:tr w:rsidR="00AB3786" w:rsidRPr="00AB3786" w14:paraId="1B1889D2" w14:textId="77777777" w:rsidTr="00E5227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32579998" w14:textId="55958983" w:rsidR="00AB3786" w:rsidRPr="00AB3786" w:rsidRDefault="00AB3786" w:rsidP="00AB3786">
            <w:pPr>
              <w:rPr>
                <w:rFonts w:ascii="標楷體" w:eastAsia="標楷體" w:hAnsi="標楷體"/>
              </w:rPr>
            </w:pPr>
            <w:r w:rsidRPr="0022279A">
              <w:rPr>
                <w:rFonts w:ascii="標楷體" w:eastAsia="標楷體" w:hAnsi="標楷體"/>
              </w:rPr>
              <w:t>00222</w:t>
            </w:r>
          </w:p>
        </w:tc>
        <w:tc>
          <w:tcPr>
            <w:tcW w:w="4819" w:type="dxa"/>
            <w:tcBorders>
              <w:top w:val="nil"/>
              <w:left w:val="nil"/>
              <w:bottom w:val="single" w:sz="4" w:space="0" w:color="auto"/>
              <w:right w:val="single" w:sz="4" w:space="0" w:color="auto"/>
            </w:tcBorders>
            <w:shd w:val="clear" w:color="auto" w:fill="auto"/>
            <w:noWrap/>
          </w:tcPr>
          <w:p w14:paraId="65AC3921" w14:textId="77777777" w:rsidR="00AB3786" w:rsidRPr="00AB3786" w:rsidRDefault="00AB3786" w:rsidP="00AB3786">
            <w:pPr>
              <w:rPr>
                <w:rFonts w:ascii="標楷體" w:eastAsia="標楷體" w:hAnsi="標楷體"/>
              </w:rPr>
            </w:pPr>
            <w:r w:rsidRPr="00AB3786">
              <w:rPr>
                <w:rFonts w:ascii="標楷體" w:eastAsia="標楷體" w:hAnsi="標楷體" w:hint="eastAsia"/>
              </w:rPr>
              <w:t>帳戶已結清</w:t>
            </w:r>
          </w:p>
        </w:tc>
      </w:tr>
      <w:tr w:rsidR="00AB3786" w:rsidRPr="00AB3786" w14:paraId="2CCEF813" w14:textId="77777777" w:rsidTr="00E5227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176C072C" w14:textId="1ABECAD9" w:rsidR="00AB3786" w:rsidRPr="00AB3786" w:rsidRDefault="00AB3786" w:rsidP="00AB3786">
            <w:pPr>
              <w:rPr>
                <w:rFonts w:ascii="標楷體" w:eastAsia="標楷體" w:hAnsi="標楷體"/>
              </w:rPr>
            </w:pPr>
            <w:r w:rsidRPr="0022279A">
              <w:rPr>
                <w:rFonts w:ascii="標楷體" w:eastAsia="標楷體" w:hAnsi="標楷體"/>
              </w:rPr>
              <w:t>00223</w:t>
            </w:r>
          </w:p>
        </w:tc>
        <w:tc>
          <w:tcPr>
            <w:tcW w:w="4819" w:type="dxa"/>
            <w:tcBorders>
              <w:top w:val="nil"/>
              <w:left w:val="nil"/>
              <w:bottom w:val="single" w:sz="4" w:space="0" w:color="auto"/>
              <w:right w:val="single" w:sz="4" w:space="0" w:color="auto"/>
            </w:tcBorders>
            <w:shd w:val="clear" w:color="auto" w:fill="auto"/>
            <w:noWrap/>
          </w:tcPr>
          <w:p w14:paraId="265BDA35" w14:textId="77777777" w:rsidR="00AB3786" w:rsidRPr="00AB3786" w:rsidRDefault="00AB3786" w:rsidP="00AB3786">
            <w:pPr>
              <w:rPr>
                <w:rFonts w:ascii="標楷體" w:eastAsia="標楷體" w:hAnsi="標楷體"/>
              </w:rPr>
            </w:pPr>
            <w:r w:rsidRPr="00AB3786">
              <w:rPr>
                <w:rFonts w:ascii="標楷體" w:eastAsia="標楷體" w:hAnsi="標楷體" w:hint="eastAsia"/>
              </w:rPr>
              <w:t>靜止戶</w:t>
            </w:r>
          </w:p>
        </w:tc>
      </w:tr>
      <w:tr w:rsidR="00AB3786" w:rsidRPr="00AB3786" w14:paraId="49C1EF7C" w14:textId="77777777" w:rsidTr="00E5227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1B0FBC0F" w14:textId="424BB44B" w:rsidR="00AB3786" w:rsidRPr="00AB3786" w:rsidRDefault="00AB3786" w:rsidP="00AB3786">
            <w:pPr>
              <w:rPr>
                <w:rFonts w:ascii="標楷體" w:eastAsia="標楷體" w:hAnsi="標楷體"/>
              </w:rPr>
            </w:pPr>
            <w:r w:rsidRPr="0022279A">
              <w:rPr>
                <w:rFonts w:ascii="標楷體" w:eastAsia="標楷體" w:hAnsi="標楷體"/>
              </w:rPr>
              <w:t>00224</w:t>
            </w:r>
          </w:p>
        </w:tc>
        <w:tc>
          <w:tcPr>
            <w:tcW w:w="4819" w:type="dxa"/>
            <w:tcBorders>
              <w:top w:val="nil"/>
              <w:left w:val="nil"/>
              <w:bottom w:val="single" w:sz="4" w:space="0" w:color="auto"/>
              <w:right w:val="single" w:sz="4" w:space="0" w:color="auto"/>
            </w:tcBorders>
            <w:shd w:val="clear" w:color="auto" w:fill="auto"/>
            <w:noWrap/>
          </w:tcPr>
          <w:p w14:paraId="45AE460B" w14:textId="77777777" w:rsidR="00AB3786" w:rsidRPr="00AB3786" w:rsidRDefault="00AB3786" w:rsidP="00AB3786">
            <w:pPr>
              <w:rPr>
                <w:rFonts w:ascii="標楷體" w:eastAsia="標楷體" w:hAnsi="標楷體"/>
              </w:rPr>
            </w:pPr>
            <w:r w:rsidRPr="00AB3786">
              <w:rPr>
                <w:rFonts w:ascii="標楷體" w:eastAsia="標楷體" w:hAnsi="標楷體" w:hint="eastAsia"/>
              </w:rPr>
              <w:t>凍結戶</w:t>
            </w:r>
          </w:p>
        </w:tc>
      </w:tr>
      <w:tr w:rsidR="00AB3786" w:rsidRPr="00AB3786" w14:paraId="20B6F53E" w14:textId="77777777" w:rsidTr="00E5227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300D3992" w14:textId="4335B0AC" w:rsidR="00AB3786" w:rsidRPr="00AB3786" w:rsidRDefault="00AB3786" w:rsidP="00AB3786">
            <w:pPr>
              <w:rPr>
                <w:rFonts w:ascii="標楷體" w:eastAsia="標楷體" w:hAnsi="標楷體"/>
              </w:rPr>
            </w:pPr>
            <w:r w:rsidRPr="0022279A">
              <w:rPr>
                <w:rFonts w:ascii="標楷體" w:eastAsia="標楷體" w:hAnsi="標楷體"/>
              </w:rPr>
              <w:t>00225</w:t>
            </w:r>
          </w:p>
        </w:tc>
        <w:tc>
          <w:tcPr>
            <w:tcW w:w="4819" w:type="dxa"/>
            <w:tcBorders>
              <w:top w:val="nil"/>
              <w:left w:val="nil"/>
              <w:bottom w:val="single" w:sz="4" w:space="0" w:color="auto"/>
              <w:right w:val="single" w:sz="4" w:space="0" w:color="auto"/>
            </w:tcBorders>
            <w:shd w:val="clear" w:color="auto" w:fill="auto"/>
            <w:noWrap/>
          </w:tcPr>
          <w:p w14:paraId="0666617F" w14:textId="77777777" w:rsidR="00AB3786" w:rsidRPr="00AB3786" w:rsidRDefault="00AB3786" w:rsidP="00AB3786">
            <w:pPr>
              <w:rPr>
                <w:rFonts w:ascii="標楷體" w:eastAsia="標楷體" w:hAnsi="標楷體"/>
              </w:rPr>
            </w:pPr>
            <w:r w:rsidRPr="00AB3786">
              <w:rPr>
                <w:rFonts w:ascii="標楷體" w:eastAsia="標楷體" w:hAnsi="標楷體" w:hint="eastAsia"/>
              </w:rPr>
              <w:t>帳戶存款遭法院強制執行</w:t>
            </w:r>
          </w:p>
        </w:tc>
      </w:tr>
      <w:tr w:rsidR="00AB3786" w:rsidRPr="00AB3786" w14:paraId="1CF7A58B" w14:textId="77777777" w:rsidTr="00E5227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25EB1687" w14:textId="6DCFFC9D" w:rsidR="00AB3786" w:rsidRPr="00AB3786" w:rsidRDefault="00AB3786" w:rsidP="00AB3786">
            <w:pPr>
              <w:rPr>
                <w:rFonts w:ascii="標楷體" w:eastAsia="標楷體" w:hAnsi="標楷體"/>
              </w:rPr>
            </w:pPr>
            <w:r w:rsidRPr="0022279A">
              <w:rPr>
                <w:rFonts w:ascii="標楷體" w:eastAsia="標楷體" w:hAnsi="標楷體"/>
              </w:rPr>
              <w:t>00226</w:t>
            </w:r>
          </w:p>
        </w:tc>
        <w:tc>
          <w:tcPr>
            <w:tcW w:w="4819" w:type="dxa"/>
            <w:tcBorders>
              <w:top w:val="nil"/>
              <w:left w:val="nil"/>
              <w:bottom w:val="single" w:sz="4" w:space="0" w:color="auto"/>
              <w:right w:val="single" w:sz="4" w:space="0" w:color="auto"/>
            </w:tcBorders>
            <w:shd w:val="clear" w:color="auto" w:fill="auto"/>
            <w:noWrap/>
          </w:tcPr>
          <w:p w14:paraId="46CC0C10" w14:textId="77777777" w:rsidR="00AB3786" w:rsidRPr="00AB3786" w:rsidRDefault="00AB3786" w:rsidP="00AB3786">
            <w:pPr>
              <w:rPr>
                <w:rFonts w:ascii="標楷體" w:eastAsia="標楷體" w:hAnsi="標楷體"/>
              </w:rPr>
            </w:pPr>
            <w:r w:rsidRPr="00AB3786">
              <w:rPr>
                <w:rFonts w:ascii="標楷體" w:eastAsia="標楷體" w:hAnsi="標楷體" w:hint="eastAsia"/>
              </w:rPr>
              <w:t>警示戶</w:t>
            </w:r>
          </w:p>
        </w:tc>
      </w:tr>
      <w:tr w:rsidR="00AB3786" w:rsidRPr="00AB3786" w14:paraId="2A9C18A1" w14:textId="77777777" w:rsidTr="00E5227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63969644" w14:textId="2926064B" w:rsidR="00AB3786" w:rsidRPr="00AB3786" w:rsidRDefault="00AB3786" w:rsidP="00AB3786">
            <w:pPr>
              <w:rPr>
                <w:rFonts w:ascii="標楷體" w:eastAsia="標楷體" w:hAnsi="標楷體"/>
              </w:rPr>
            </w:pPr>
            <w:r w:rsidRPr="0022279A">
              <w:rPr>
                <w:rFonts w:ascii="標楷體" w:eastAsia="標楷體" w:hAnsi="標楷體"/>
              </w:rPr>
              <w:t>00227</w:t>
            </w:r>
          </w:p>
        </w:tc>
        <w:tc>
          <w:tcPr>
            <w:tcW w:w="4819" w:type="dxa"/>
            <w:tcBorders>
              <w:top w:val="nil"/>
              <w:left w:val="nil"/>
              <w:bottom w:val="single" w:sz="4" w:space="0" w:color="auto"/>
              <w:right w:val="single" w:sz="4" w:space="0" w:color="auto"/>
            </w:tcBorders>
            <w:shd w:val="clear" w:color="auto" w:fill="auto"/>
            <w:noWrap/>
          </w:tcPr>
          <w:p w14:paraId="230FA791" w14:textId="77777777" w:rsidR="00AB3786" w:rsidRPr="00AB3786" w:rsidRDefault="00AB3786" w:rsidP="00AB3786">
            <w:pPr>
              <w:rPr>
                <w:rFonts w:ascii="標楷體" w:eastAsia="標楷體" w:hAnsi="標楷體"/>
              </w:rPr>
            </w:pPr>
            <w:r w:rsidRPr="00AB3786">
              <w:rPr>
                <w:rFonts w:ascii="標楷體" w:eastAsia="標楷體" w:hAnsi="標楷體" w:hint="eastAsia"/>
              </w:rPr>
              <w:t>該用戶已死亡</w:t>
            </w:r>
          </w:p>
        </w:tc>
      </w:tr>
      <w:tr w:rsidR="00AB3786" w:rsidRPr="00AB3786" w14:paraId="16EEFFF2" w14:textId="77777777" w:rsidTr="00E5227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41699FBF" w14:textId="5EE56CCC" w:rsidR="00AB3786" w:rsidRPr="00AB3786" w:rsidRDefault="00AB3786" w:rsidP="00AB3786">
            <w:pPr>
              <w:rPr>
                <w:rFonts w:ascii="標楷體" w:eastAsia="標楷體" w:hAnsi="標楷體"/>
              </w:rPr>
            </w:pPr>
            <w:r w:rsidRPr="0022279A">
              <w:rPr>
                <w:rFonts w:ascii="標楷體" w:eastAsia="標楷體" w:hAnsi="標楷體"/>
              </w:rPr>
              <w:t>00228</w:t>
            </w:r>
          </w:p>
        </w:tc>
        <w:tc>
          <w:tcPr>
            <w:tcW w:w="4819" w:type="dxa"/>
            <w:tcBorders>
              <w:top w:val="nil"/>
              <w:left w:val="nil"/>
              <w:bottom w:val="single" w:sz="4" w:space="0" w:color="auto"/>
              <w:right w:val="single" w:sz="4" w:space="0" w:color="auto"/>
            </w:tcBorders>
            <w:shd w:val="clear" w:color="auto" w:fill="auto"/>
            <w:noWrap/>
          </w:tcPr>
          <w:p w14:paraId="0C223244" w14:textId="77777777" w:rsidR="00AB3786" w:rsidRPr="00AB3786" w:rsidRDefault="00AB3786" w:rsidP="00AB3786">
            <w:pPr>
              <w:rPr>
                <w:rFonts w:ascii="標楷體" w:eastAsia="標楷體" w:hAnsi="標楷體"/>
              </w:rPr>
            </w:pPr>
            <w:r w:rsidRPr="00AB3786">
              <w:rPr>
                <w:rFonts w:ascii="標楷體" w:eastAsia="標楷體" w:hAnsi="標楷體" w:hint="eastAsia"/>
              </w:rPr>
              <w:t>發動行申請停止入扣帳</w:t>
            </w:r>
          </w:p>
        </w:tc>
      </w:tr>
      <w:tr w:rsidR="00AB3786" w:rsidRPr="00AB3786" w14:paraId="7132EBF8" w14:textId="77777777" w:rsidTr="00E5227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69DDA4F4" w14:textId="62D0C5C9" w:rsidR="00AB3786" w:rsidRPr="00AB3786" w:rsidRDefault="00AB3786" w:rsidP="00AB3786">
            <w:pPr>
              <w:rPr>
                <w:rFonts w:ascii="標楷體" w:eastAsia="標楷體" w:hAnsi="標楷體"/>
              </w:rPr>
            </w:pPr>
            <w:r w:rsidRPr="0022279A">
              <w:rPr>
                <w:rFonts w:ascii="標楷體" w:eastAsia="標楷體" w:hAnsi="標楷體"/>
              </w:rPr>
              <w:t>00291</w:t>
            </w:r>
          </w:p>
        </w:tc>
        <w:tc>
          <w:tcPr>
            <w:tcW w:w="4819" w:type="dxa"/>
            <w:tcBorders>
              <w:top w:val="nil"/>
              <w:left w:val="nil"/>
              <w:bottom w:val="single" w:sz="4" w:space="0" w:color="auto"/>
              <w:right w:val="single" w:sz="4" w:space="0" w:color="auto"/>
            </w:tcBorders>
            <w:shd w:val="clear" w:color="auto" w:fill="auto"/>
            <w:noWrap/>
          </w:tcPr>
          <w:p w14:paraId="770E0DC3" w14:textId="77777777" w:rsidR="00AB3786" w:rsidRPr="00AB3786" w:rsidRDefault="00AB3786" w:rsidP="00AB3786">
            <w:pPr>
              <w:rPr>
                <w:rFonts w:ascii="標楷體" w:eastAsia="標楷體" w:hAnsi="標楷體"/>
              </w:rPr>
            </w:pPr>
            <w:r w:rsidRPr="00AB3786">
              <w:rPr>
                <w:rFonts w:ascii="標楷體" w:eastAsia="標楷體" w:hAnsi="標楷體" w:hint="eastAsia"/>
              </w:rPr>
              <w:t>請參考備註一</w:t>
            </w:r>
          </w:p>
        </w:tc>
      </w:tr>
      <w:tr w:rsidR="00AB3786" w:rsidRPr="00AB3786" w14:paraId="2DBFE10B" w14:textId="77777777" w:rsidTr="00E5227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49938C4B" w14:textId="0D152D2D" w:rsidR="00AB3786" w:rsidRPr="00AB3786" w:rsidRDefault="00AB3786" w:rsidP="00AB3786">
            <w:pPr>
              <w:rPr>
                <w:rFonts w:ascii="標楷體" w:eastAsia="標楷體" w:hAnsi="標楷體"/>
              </w:rPr>
            </w:pPr>
            <w:r w:rsidRPr="0022279A">
              <w:rPr>
                <w:rFonts w:ascii="標楷體" w:eastAsia="標楷體" w:hAnsi="標楷體"/>
              </w:rPr>
              <w:t>00299</w:t>
            </w:r>
          </w:p>
        </w:tc>
        <w:tc>
          <w:tcPr>
            <w:tcW w:w="4819" w:type="dxa"/>
            <w:tcBorders>
              <w:top w:val="nil"/>
              <w:left w:val="nil"/>
              <w:bottom w:val="single" w:sz="4" w:space="0" w:color="auto"/>
              <w:right w:val="single" w:sz="4" w:space="0" w:color="auto"/>
            </w:tcBorders>
            <w:shd w:val="clear" w:color="auto" w:fill="auto"/>
            <w:noWrap/>
          </w:tcPr>
          <w:p w14:paraId="3C79F52F" w14:textId="77777777" w:rsidR="00AB3786" w:rsidRPr="00AB3786" w:rsidRDefault="00AB3786" w:rsidP="00AB3786">
            <w:pPr>
              <w:rPr>
                <w:rFonts w:ascii="標楷體" w:eastAsia="標楷體" w:hAnsi="標楷體"/>
              </w:rPr>
            </w:pPr>
            <w:r w:rsidRPr="00AB3786">
              <w:rPr>
                <w:rFonts w:ascii="標楷體" w:eastAsia="標楷體" w:hAnsi="標楷體" w:hint="eastAsia"/>
              </w:rPr>
              <w:t>其他</w:t>
            </w:r>
          </w:p>
        </w:tc>
      </w:tr>
      <w:tr w:rsidR="00AB3786" w:rsidRPr="00AB3786" w14:paraId="48092BFE" w14:textId="77777777" w:rsidTr="00E5227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35293C16" w14:textId="4DC21EFF" w:rsidR="00AB3786" w:rsidRPr="00AB3786" w:rsidRDefault="00AB3786" w:rsidP="00AB3786">
            <w:pPr>
              <w:rPr>
                <w:rFonts w:ascii="標楷體" w:eastAsia="標楷體" w:hAnsi="標楷體"/>
              </w:rPr>
            </w:pPr>
            <w:r w:rsidRPr="0022279A">
              <w:rPr>
                <w:rFonts w:ascii="標楷體" w:eastAsia="標楷體" w:hAnsi="標楷體"/>
              </w:rPr>
              <w:t>00303</w:t>
            </w:r>
          </w:p>
        </w:tc>
        <w:tc>
          <w:tcPr>
            <w:tcW w:w="4819" w:type="dxa"/>
            <w:tcBorders>
              <w:top w:val="nil"/>
              <w:left w:val="nil"/>
              <w:bottom w:val="single" w:sz="4" w:space="0" w:color="auto"/>
              <w:right w:val="single" w:sz="4" w:space="0" w:color="auto"/>
            </w:tcBorders>
            <w:shd w:val="clear" w:color="auto" w:fill="auto"/>
            <w:noWrap/>
          </w:tcPr>
          <w:p w14:paraId="09F2F0B6" w14:textId="77777777" w:rsidR="00AB3786" w:rsidRPr="00AB3786" w:rsidRDefault="00AB3786" w:rsidP="00AB3786">
            <w:pPr>
              <w:rPr>
                <w:rFonts w:ascii="標楷體" w:eastAsia="標楷體" w:hAnsi="標楷體"/>
              </w:rPr>
            </w:pPr>
            <w:r w:rsidRPr="00AB3786">
              <w:rPr>
                <w:rFonts w:ascii="標楷體" w:eastAsia="標楷體" w:hAnsi="標楷體" w:hint="eastAsia"/>
              </w:rPr>
              <w:t>已終止代繳</w:t>
            </w:r>
            <w:r w:rsidRPr="00AB3786">
              <w:rPr>
                <w:rFonts w:ascii="標楷體" w:eastAsia="標楷體" w:hAnsi="標楷體"/>
              </w:rPr>
              <w:t xml:space="preserve"> </w:t>
            </w:r>
          </w:p>
        </w:tc>
      </w:tr>
      <w:tr w:rsidR="00AB3786" w:rsidRPr="00AB3786" w14:paraId="38ABD20F" w14:textId="77777777" w:rsidTr="00E5227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22E979C1" w14:textId="53926150" w:rsidR="00AB3786" w:rsidRPr="00AB3786" w:rsidRDefault="00AB3786" w:rsidP="00AB3786">
            <w:pPr>
              <w:rPr>
                <w:rFonts w:ascii="標楷體" w:eastAsia="標楷體" w:hAnsi="標楷體"/>
              </w:rPr>
            </w:pPr>
            <w:r w:rsidRPr="0022279A">
              <w:rPr>
                <w:rFonts w:ascii="標楷體" w:eastAsia="標楷體" w:hAnsi="標楷體"/>
              </w:rPr>
              <w:t>00306</w:t>
            </w:r>
          </w:p>
        </w:tc>
        <w:tc>
          <w:tcPr>
            <w:tcW w:w="4819" w:type="dxa"/>
            <w:tcBorders>
              <w:top w:val="nil"/>
              <w:left w:val="nil"/>
              <w:bottom w:val="single" w:sz="4" w:space="0" w:color="auto"/>
              <w:right w:val="single" w:sz="4" w:space="0" w:color="auto"/>
            </w:tcBorders>
            <w:shd w:val="clear" w:color="auto" w:fill="auto"/>
            <w:noWrap/>
          </w:tcPr>
          <w:p w14:paraId="71F0A9B7" w14:textId="77777777" w:rsidR="00AB3786" w:rsidRPr="00AB3786" w:rsidRDefault="00AB3786" w:rsidP="00AB3786">
            <w:pPr>
              <w:rPr>
                <w:rFonts w:ascii="標楷體" w:eastAsia="標楷體" w:hAnsi="標楷體"/>
              </w:rPr>
            </w:pPr>
            <w:r w:rsidRPr="00AB3786">
              <w:rPr>
                <w:rFonts w:ascii="標楷體" w:eastAsia="標楷體" w:hAnsi="標楷體" w:hint="eastAsia"/>
              </w:rPr>
              <w:t>凍結警示戶</w:t>
            </w:r>
            <w:r w:rsidRPr="00AB3786">
              <w:rPr>
                <w:rFonts w:ascii="標楷體" w:eastAsia="標楷體" w:hAnsi="標楷體"/>
              </w:rPr>
              <w:t xml:space="preserve"> </w:t>
            </w:r>
          </w:p>
        </w:tc>
      </w:tr>
      <w:tr w:rsidR="00AB3786" w:rsidRPr="00AB3786" w14:paraId="45139D08" w14:textId="77777777" w:rsidTr="00E5227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32A6579A" w14:textId="33EE5AC9" w:rsidR="00AB3786" w:rsidRPr="00AB3786" w:rsidRDefault="00AB3786" w:rsidP="00AB3786">
            <w:pPr>
              <w:rPr>
                <w:rFonts w:ascii="標楷體" w:eastAsia="標楷體" w:hAnsi="標楷體"/>
              </w:rPr>
            </w:pPr>
            <w:r w:rsidRPr="0022279A">
              <w:rPr>
                <w:rFonts w:ascii="標楷體" w:eastAsia="標楷體" w:hAnsi="標楷體"/>
              </w:rPr>
              <w:t>00307</w:t>
            </w:r>
          </w:p>
        </w:tc>
        <w:tc>
          <w:tcPr>
            <w:tcW w:w="4819" w:type="dxa"/>
            <w:tcBorders>
              <w:top w:val="nil"/>
              <w:left w:val="nil"/>
              <w:bottom w:val="single" w:sz="4" w:space="0" w:color="auto"/>
              <w:right w:val="single" w:sz="4" w:space="0" w:color="auto"/>
            </w:tcBorders>
            <w:shd w:val="clear" w:color="auto" w:fill="auto"/>
            <w:noWrap/>
          </w:tcPr>
          <w:p w14:paraId="327B73BB" w14:textId="77777777" w:rsidR="00AB3786" w:rsidRPr="00AB3786" w:rsidRDefault="00AB3786" w:rsidP="00AB3786">
            <w:pPr>
              <w:rPr>
                <w:rFonts w:ascii="標楷體" w:eastAsia="標楷體" w:hAnsi="標楷體"/>
              </w:rPr>
            </w:pPr>
            <w:r w:rsidRPr="00AB3786">
              <w:rPr>
                <w:rFonts w:ascii="標楷體" w:eastAsia="標楷體" w:hAnsi="標楷體" w:hint="eastAsia"/>
              </w:rPr>
              <w:t>支票專戶</w:t>
            </w:r>
            <w:r w:rsidRPr="00AB3786">
              <w:rPr>
                <w:rFonts w:ascii="標楷體" w:eastAsia="標楷體" w:hAnsi="標楷體"/>
              </w:rPr>
              <w:t xml:space="preserve"> </w:t>
            </w:r>
          </w:p>
        </w:tc>
      </w:tr>
      <w:tr w:rsidR="00AB3786" w:rsidRPr="00AB3786" w14:paraId="1A4B731C" w14:textId="77777777" w:rsidTr="00E5227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1C7C1C6B" w14:textId="3E9272B5" w:rsidR="00AB3786" w:rsidRPr="00AB3786" w:rsidRDefault="00AB3786" w:rsidP="00AB3786">
            <w:pPr>
              <w:rPr>
                <w:rFonts w:ascii="標楷體" w:eastAsia="標楷體" w:hAnsi="標楷體"/>
              </w:rPr>
            </w:pPr>
            <w:r w:rsidRPr="0022279A">
              <w:rPr>
                <w:rFonts w:ascii="標楷體" w:eastAsia="標楷體" w:hAnsi="標楷體"/>
              </w:rPr>
              <w:lastRenderedPageBreak/>
              <w:t>00308</w:t>
            </w:r>
          </w:p>
        </w:tc>
        <w:tc>
          <w:tcPr>
            <w:tcW w:w="4819" w:type="dxa"/>
            <w:tcBorders>
              <w:top w:val="nil"/>
              <w:left w:val="nil"/>
              <w:bottom w:val="single" w:sz="4" w:space="0" w:color="auto"/>
              <w:right w:val="single" w:sz="4" w:space="0" w:color="auto"/>
            </w:tcBorders>
            <w:shd w:val="clear" w:color="auto" w:fill="auto"/>
            <w:noWrap/>
          </w:tcPr>
          <w:p w14:paraId="605AE68C" w14:textId="77777777" w:rsidR="00AB3786" w:rsidRPr="00AB3786" w:rsidRDefault="00AB3786" w:rsidP="00AB3786">
            <w:pPr>
              <w:rPr>
                <w:rFonts w:ascii="標楷體" w:eastAsia="標楷體" w:hAnsi="標楷體"/>
              </w:rPr>
            </w:pPr>
            <w:r w:rsidRPr="00AB3786">
              <w:rPr>
                <w:rFonts w:ascii="標楷體" w:eastAsia="標楷體" w:hAnsi="標楷體" w:hint="eastAsia"/>
              </w:rPr>
              <w:t>帳號錯誤</w:t>
            </w:r>
            <w:r w:rsidRPr="00AB3786">
              <w:rPr>
                <w:rFonts w:ascii="標楷體" w:eastAsia="標楷體" w:hAnsi="標楷體"/>
              </w:rPr>
              <w:t xml:space="preserve"> </w:t>
            </w:r>
          </w:p>
        </w:tc>
      </w:tr>
      <w:tr w:rsidR="00AB3786" w:rsidRPr="00AB3786" w14:paraId="4E939D80" w14:textId="77777777" w:rsidTr="00E5227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5B8BC260" w14:textId="342C36BF" w:rsidR="00AB3786" w:rsidRPr="00AB3786" w:rsidRDefault="00AB3786" w:rsidP="00AB3786">
            <w:pPr>
              <w:rPr>
                <w:rFonts w:ascii="標楷體" w:eastAsia="標楷體" w:hAnsi="標楷體"/>
              </w:rPr>
            </w:pPr>
            <w:r w:rsidRPr="0022279A">
              <w:rPr>
                <w:rFonts w:ascii="標楷體" w:eastAsia="標楷體" w:hAnsi="標楷體"/>
              </w:rPr>
              <w:t>00309</w:t>
            </w:r>
          </w:p>
        </w:tc>
        <w:tc>
          <w:tcPr>
            <w:tcW w:w="4819" w:type="dxa"/>
            <w:tcBorders>
              <w:top w:val="nil"/>
              <w:left w:val="nil"/>
              <w:bottom w:val="single" w:sz="4" w:space="0" w:color="auto"/>
              <w:right w:val="single" w:sz="4" w:space="0" w:color="auto"/>
            </w:tcBorders>
            <w:shd w:val="clear" w:color="auto" w:fill="auto"/>
            <w:noWrap/>
          </w:tcPr>
          <w:p w14:paraId="1BACC879" w14:textId="77777777" w:rsidR="00AB3786" w:rsidRPr="00AB3786" w:rsidRDefault="00AB3786" w:rsidP="00AB3786">
            <w:pPr>
              <w:rPr>
                <w:rFonts w:ascii="標楷體" w:eastAsia="標楷體" w:hAnsi="標楷體"/>
              </w:rPr>
            </w:pPr>
            <w:r w:rsidRPr="00AB3786">
              <w:rPr>
                <w:rFonts w:ascii="標楷體" w:eastAsia="標楷體" w:hAnsi="標楷體" w:hint="eastAsia"/>
              </w:rPr>
              <w:t>終止戶</w:t>
            </w:r>
            <w:r w:rsidRPr="00AB3786">
              <w:rPr>
                <w:rFonts w:ascii="標楷體" w:eastAsia="標楷體" w:hAnsi="標楷體"/>
              </w:rPr>
              <w:t xml:space="preserve"> </w:t>
            </w:r>
          </w:p>
        </w:tc>
      </w:tr>
      <w:tr w:rsidR="00AB3786" w:rsidRPr="00AB3786" w14:paraId="33207D8E" w14:textId="77777777" w:rsidTr="00E5227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100E25A6" w14:textId="03DC52D4" w:rsidR="00AB3786" w:rsidRPr="00AB3786" w:rsidRDefault="00AB3786" w:rsidP="00AB3786">
            <w:pPr>
              <w:rPr>
                <w:rFonts w:ascii="標楷體" w:eastAsia="標楷體" w:hAnsi="標楷體"/>
              </w:rPr>
            </w:pPr>
            <w:r w:rsidRPr="0022279A">
              <w:rPr>
                <w:rFonts w:ascii="標楷體" w:eastAsia="標楷體" w:hAnsi="標楷體"/>
              </w:rPr>
              <w:t>00310</w:t>
            </w:r>
          </w:p>
        </w:tc>
        <w:tc>
          <w:tcPr>
            <w:tcW w:w="4819" w:type="dxa"/>
            <w:tcBorders>
              <w:top w:val="nil"/>
              <w:left w:val="nil"/>
              <w:bottom w:val="single" w:sz="4" w:space="0" w:color="auto"/>
              <w:right w:val="single" w:sz="4" w:space="0" w:color="auto"/>
            </w:tcBorders>
            <w:shd w:val="clear" w:color="auto" w:fill="auto"/>
            <w:noWrap/>
          </w:tcPr>
          <w:p w14:paraId="09C7053C" w14:textId="77777777" w:rsidR="00AB3786" w:rsidRPr="00AB3786" w:rsidRDefault="00AB3786" w:rsidP="00AB3786">
            <w:pPr>
              <w:rPr>
                <w:rFonts w:ascii="標楷體" w:eastAsia="標楷體" w:hAnsi="標楷體"/>
              </w:rPr>
            </w:pPr>
            <w:r w:rsidRPr="00AB3786">
              <w:rPr>
                <w:rFonts w:ascii="標楷體" w:eastAsia="標楷體" w:hAnsi="標楷體" w:hint="eastAsia"/>
              </w:rPr>
              <w:t>身分證不符</w:t>
            </w:r>
          </w:p>
        </w:tc>
      </w:tr>
      <w:tr w:rsidR="00AB3786" w:rsidRPr="00AB3786" w14:paraId="1380BA32" w14:textId="77777777" w:rsidTr="00E5227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007D7141" w14:textId="6FBAEEAE" w:rsidR="00AB3786" w:rsidRPr="00AB3786" w:rsidRDefault="00AB3786" w:rsidP="00AB3786">
            <w:pPr>
              <w:rPr>
                <w:rFonts w:ascii="標楷體" w:eastAsia="標楷體" w:hAnsi="標楷體"/>
              </w:rPr>
            </w:pPr>
            <w:r w:rsidRPr="0022279A">
              <w:rPr>
                <w:rFonts w:ascii="標楷體" w:eastAsia="標楷體" w:hAnsi="標楷體"/>
              </w:rPr>
              <w:t>00311</w:t>
            </w:r>
          </w:p>
        </w:tc>
        <w:tc>
          <w:tcPr>
            <w:tcW w:w="4819" w:type="dxa"/>
            <w:tcBorders>
              <w:top w:val="nil"/>
              <w:left w:val="nil"/>
              <w:bottom w:val="single" w:sz="4" w:space="0" w:color="auto"/>
              <w:right w:val="single" w:sz="4" w:space="0" w:color="auto"/>
            </w:tcBorders>
            <w:shd w:val="clear" w:color="auto" w:fill="auto"/>
            <w:noWrap/>
          </w:tcPr>
          <w:p w14:paraId="676E74B9" w14:textId="77777777" w:rsidR="00AB3786" w:rsidRPr="00AB3786" w:rsidRDefault="00AB3786" w:rsidP="00AB3786">
            <w:pPr>
              <w:rPr>
                <w:rFonts w:ascii="標楷體" w:eastAsia="標楷體" w:hAnsi="標楷體"/>
              </w:rPr>
            </w:pPr>
            <w:r w:rsidRPr="00AB3786">
              <w:rPr>
                <w:rFonts w:ascii="標楷體" w:eastAsia="標楷體" w:hAnsi="標楷體" w:hint="eastAsia"/>
              </w:rPr>
              <w:t>轉出戶</w:t>
            </w:r>
            <w:r w:rsidRPr="00AB3786">
              <w:rPr>
                <w:rFonts w:ascii="標楷體" w:eastAsia="標楷體" w:hAnsi="標楷體"/>
              </w:rPr>
              <w:t xml:space="preserve"> </w:t>
            </w:r>
          </w:p>
        </w:tc>
      </w:tr>
      <w:tr w:rsidR="00AB3786" w:rsidRPr="00AB3786" w14:paraId="2830A0A0" w14:textId="77777777" w:rsidTr="00E5227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4C73DF10" w14:textId="104873F4" w:rsidR="00AB3786" w:rsidRPr="00AB3786" w:rsidRDefault="00AB3786" w:rsidP="00AB3786">
            <w:pPr>
              <w:rPr>
                <w:rFonts w:ascii="標楷體" w:eastAsia="標楷體" w:hAnsi="標楷體"/>
              </w:rPr>
            </w:pPr>
            <w:r w:rsidRPr="0022279A">
              <w:rPr>
                <w:rFonts w:ascii="標楷體" w:eastAsia="標楷體" w:hAnsi="標楷體"/>
              </w:rPr>
              <w:t>00312</w:t>
            </w:r>
          </w:p>
        </w:tc>
        <w:tc>
          <w:tcPr>
            <w:tcW w:w="4819" w:type="dxa"/>
            <w:tcBorders>
              <w:top w:val="nil"/>
              <w:left w:val="nil"/>
              <w:bottom w:val="single" w:sz="4" w:space="0" w:color="auto"/>
              <w:right w:val="single" w:sz="4" w:space="0" w:color="auto"/>
            </w:tcBorders>
            <w:shd w:val="clear" w:color="auto" w:fill="auto"/>
            <w:noWrap/>
          </w:tcPr>
          <w:p w14:paraId="14414CEB" w14:textId="77777777" w:rsidR="00AB3786" w:rsidRPr="00AB3786" w:rsidRDefault="00AB3786" w:rsidP="00AB3786">
            <w:pPr>
              <w:rPr>
                <w:rFonts w:ascii="標楷體" w:eastAsia="標楷體" w:hAnsi="標楷體"/>
              </w:rPr>
            </w:pPr>
            <w:r w:rsidRPr="00AB3786">
              <w:rPr>
                <w:rFonts w:ascii="標楷體" w:eastAsia="標楷體" w:hAnsi="標楷體" w:hint="eastAsia"/>
              </w:rPr>
              <w:t>拒絕往來戶</w:t>
            </w:r>
            <w:r w:rsidRPr="00AB3786">
              <w:rPr>
                <w:rFonts w:ascii="標楷體" w:eastAsia="標楷體" w:hAnsi="標楷體"/>
              </w:rPr>
              <w:t xml:space="preserve"> </w:t>
            </w:r>
          </w:p>
        </w:tc>
      </w:tr>
      <w:tr w:rsidR="00AB3786" w:rsidRPr="00AB3786" w14:paraId="47E02BAA" w14:textId="77777777" w:rsidTr="00E5227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6C8ED803" w14:textId="6025C091" w:rsidR="00AB3786" w:rsidRPr="00AB3786" w:rsidRDefault="00AB3786" w:rsidP="00AB3786">
            <w:pPr>
              <w:rPr>
                <w:rFonts w:ascii="標楷體" w:eastAsia="標楷體" w:hAnsi="標楷體"/>
              </w:rPr>
            </w:pPr>
            <w:r w:rsidRPr="0022279A">
              <w:rPr>
                <w:rFonts w:ascii="標楷體" w:eastAsia="標楷體" w:hAnsi="標楷體"/>
              </w:rPr>
              <w:t>00313</w:t>
            </w:r>
          </w:p>
        </w:tc>
        <w:tc>
          <w:tcPr>
            <w:tcW w:w="4819" w:type="dxa"/>
            <w:tcBorders>
              <w:top w:val="nil"/>
              <w:left w:val="nil"/>
              <w:bottom w:val="single" w:sz="4" w:space="0" w:color="auto"/>
              <w:right w:val="single" w:sz="4" w:space="0" w:color="auto"/>
            </w:tcBorders>
            <w:shd w:val="clear" w:color="auto" w:fill="auto"/>
            <w:noWrap/>
          </w:tcPr>
          <w:p w14:paraId="3F01ECA4" w14:textId="77777777" w:rsidR="00AB3786" w:rsidRPr="00AB3786" w:rsidRDefault="00AB3786" w:rsidP="00AB3786">
            <w:pPr>
              <w:rPr>
                <w:rFonts w:ascii="標楷體" w:eastAsia="標楷體" w:hAnsi="標楷體"/>
              </w:rPr>
            </w:pPr>
            <w:r w:rsidRPr="00AB3786">
              <w:rPr>
                <w:rFonts w:ascii="標楷體" w:eastAsia="標楷體" w:hAnsi="標楷體" w:hint="eastAsia"/>
              </w:rPr>
              <w:t>無此編號</w:t>
            </w:r>
            <w:r w:rsidRPr="00AB3786">
              <w:rPr>
                <w:rFonts w:ascii="標楷體" w:eastAsia="標楷體" w:hAnsi="標楷體"/>
              </w:rPr>
              <w:t xml:space="preserve"> </w:t>
            </w:r>
          </w:p>
        </w:tc>
      </w:tr>
      <w:tr w:rsidR="00AB3786" w:rsidRPr="00AB3786" w14:paraId="680C08D9" w14:textId="77777777" w:rsidTr="00E5227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7DF7FBA9" w14:textId="38143AB5" w:rsidR="00AB3786" w:rsidRPr="00AB3786" w:rsidRDefault="00AB3786" w:rsidP="00AB3786">
            <w:pPr>
              <w:rPr>
                <w:rFonts w:ascii="標楷體" w:eastAsia="標楷體" w:hAnsi="標楷體"/>
              </w:rPr>
            </w:pPr>
            <w:r w:rsidRPr="0022279A">
              <w:rPr>
                <w:rFonts w:ascii="標楷體" w:eastAsia="標楷體" w:hAnsi="標楷體"/>
              </w:rPr>
              <w:t>00314</w:t>
            </w:r>
          </w:p>
        </w:tc>
        <w:tc>
          <w:tcPr>
            <w:tcW w:w="4819" w:type="dxa"/>
            <w:tcBorders>
              <w:top w:val="nil"/>
              <w:left w:val="nil"/>
              <w:bottom w:val="single" w:sz="4" w:space="0" w:color="auto"/>
              <w:right w:val="single" w:sz="4" w:space="0" w:color="auto"/>
            </w:tcBorders>
            <w:shd w:val="clear" w:color="auto" w:fill="auto"/>
            <w:noWrap/>
          </w:tcPr>
          <w:p w14:paraId="2D7E799B" w14:textId="77777777" w:rsidR="00AB3786" w:rsidRPr="00AB3786" w:rsidRDefault="00AB3786" w:rsidP="00AB3786">
            <w:pPr>
              <w:rPr>
                <w:rFonts w:ascii="標楷體" w:eastAsia="標楷體" w:hAnsi="標楷體"/>
              </w:rPr>
            </w:pPr>
            <w:r w:rsidRPr="00AB3786">
              <w:rPr>
                <w:rFonts w:ascii="標楷體" w:eastAsia="標楷體" w:hAnsi="標楷體" w:hint="eastAsia"/>
              </w:rPr>
              <w:t>編號已存在</w:t>
            </w:r>
            <w:r w:rsidRPr="00AB3786">
              <w:rPr>
                <w:rFonts w:ascii="標楷體" w:eastAsia="標楷體" w:hAnsi="標楷體"/>
              </w:rPr>
              <w:t xml:space="preserve"> </w:t>
            </w:r>
          </w:p>
        </w:tc>
      </w:tr>
      <w:tr w:rsidR="00AB3786" w:rsidRPr="00AB3786" w14:paraId="0AAFD889" w14:textId="77777777" w:rsidTr="00E5227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30BC48FF" w14:textId="243B98ED" w:rsidR="00AB3786" w:rsidRPr="00AB3786" w:rsidRDefault="00AB3786" w:rsidP="00AB3786">
            <w:pPr>
              <w:rPr>
                <w:rFonts w:ascii="標楷體" w:eastAsia="標楷體" w:hAnsi="標楷體"/>
              </w:rPr>
            </w:pPr>
            <w:r w:rsidRPr="0022279A">
              <w:rPr>
                <w:rFonts w:ascii="標楷體" w:eastAsia="標楷體" w:hAnsi="標楷體"/>
              </w:rPr>
              <w:t>00316</w:t>
            </w:r>
          </w:p>
        </w:tc>
        <w:tc>
          <w:tcPr>
            <w:tcW w:w="4819" w:type="dxa"/>
            <w:tcBorders>
              <w:top w:val="nil"/>
              <w:left w:val="nil"/>
              <w:bottom w:val="single" w:sz="4" w:space="0" w:color="auto"/>
              <w:right w:val="single" w:sz="4" w:space="0" w:color="auto"/>
            </w:tcBorders>
            <w:shd w:val="clear" w:color="auto" w:fill="auto"/>
            <w:noWrap/>
          </w:tcPr>
          <w:p w14:paraId="42492226" w14:textId="77777777" w:rsidR="00AB3786" w:rsidRPr="00AB3786" w:rsidRDefault="00AB3786" w:rsidP="00AB3786">
            <w:pPr>
              <w:rPr>
                <w:rFonts w:ascii="標楷體" w:eastAsia="標楷體" w:hAnsi="標楷體"/>
              </w:rPr>
            </w:pPr>
            <w:r w:rsidRPr="00AB3786">
              <w:rPr>
                <w:rFonts w:ascii="標楷體" w:eastAsia="標楷體" w:hAnsi="標楷體" w:hint="eastAsia"/>
              </w:rPr>
              <w:t>管制帳戶</w:t>
            </w:r>
            <w:r w:rsidRPr="00AB3786">
              <w:rPr>
                <w:rFonts w:ascii="標楷體" w:eastAsia="標楷體" w:hAnsi="標楷體"/>
              </w:rPr>
              <w:t xml:space="preserve"> </w:t>
            </w:r>
          </w:p>
        </w:tc>
      </w:tr>
      <w:tr w:rsidR="00AB3786" w:rsidRPr="00AB3786" w14:paraId="38D9CC57" w14:textId="77777777" w:rsidTr="00E5227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1712B340" w14:textId="02B873B1" w:rsidR="00AB3786" w:rsidRPr="00AB3786" w:rsidRDefault="00AB3786" w:rsidP="00AB3786">
            <w:pPr>
              <w:rPr>
                <w:rFonts w:ascii="標楷體" w:eastAsia="標楷體" w:hAnsi="標楷體"/>
              </w:rPr>
            </w:pPr>
            <w:r w:rsidRPr="0022279A">
              <w:rPr>
                <w:rFonts w:ascii="標楷體" w:eastAsia="標楷體" w:hAnsi="標楷體"/>
              </w:rPr>
              <w:t>00317</w:t>
            </w:r>
          </w:p>
        </w:tc>
        <w:tc>
          <w:tcPr>
            <w:tcW w:w="4819" w:type="dxa"/>
            <w:tcBorders>
              <w:top w:val="nil"/>
              <w:left w:val="nil"/>
              <w:bottom w:val="single" w:sz="4" w:space="0" w:color="auto"/>
              <w:right w:val="single" w:sz="4" w:space="0" w:color="auto"/>
            </w:tcBorders>
            <w:shd w:val="clear" w:color="auto" w:fill="auto"/>
            <w:noWrap/>
          </w:tcPr>
          <w:p w14:paraId="4373498F" w14:textId="77777777" w:rsidR="00AB3786" w:rsidRPr="00AB3786" w:rsidRDefault="00AB3786" w:rsidP="00AB3786">
            <w:pPr>
              <w:rPr>
                <w:rFonts w:ascii="標楷體" w:eastAsia="標楷體" w:hAnsi="標楷體"/>
              </w:rPr>
            </w:pPr>
            <w:r w:rsidRPr="00AB3786">
              <w:rPr>
                <w:rFonts w:ascii="標楷體" w:eastAsia="標楷體" w:hAnsi="標楷體" w:hint="eastAsia"/>
              </w:rPr>
              <w:t>掛失戶</w:t>
            </w:r>
            <w:r w:rsidRPr="00AB3786">
              <w:rPr>
                <w:rFonts w:ascii="標楷體" w:eastAsia="標楷體" w:hAnsi="標楷體"/>
              </w:rPr>
              <w:t xml:space="preserve"> </w:t>
            </w:r>
          </w:p>
        </w:tc>
      </w:tr>
      <w:tr w:rsidR="00AB3786" w:rsidRPr="00AB3786" w14:paraId="49202A54" w14:textId="77777777" w:rsidTr="00E5227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1680F3D5" w14:textId="6879D9E1" w:rsidR="00AB3786" w:rsidRPr="00AB3786" w:rsidRDefault="00AB3786" w:rsidP="00AB3786">
            <w:pPr>
              <w:rPr>
                <w:rFonts w:ascii="標楷體" w:eastAsia="標楷體" w:hAnsi="標楷體"/>
              </w:rPr>
            </w:pPr>
            <w:r w:rsidRPr="0022279A">
              <w:rPr>
                <w:rFonts w:ascii="標楷體" w:eastAsia="標楷體" w:hAnsi="標楷體"/>
              </w:rPr>
              <w:t>00318</w:t>
            </w:r>
          </w:p>
        </w:tc>
        <w:tc>
          <w:tcPr>
            <w:tcW w:w="4819" w:type="dxa"/>
            <w:tcBorders>
              <w:top w:val="nil"/>
              <w:left w:val="nil"/>
              <w:bottom w:val="single" w:sz="4" w:space="0" w:color="auto"/>
              <w:right w:val="single" w:sz="4" w:space="0" w:color="auto"/>
            </w:tcBorders>
            <w:shd w:val="clear" w:color="auto" w:fill="auto"/>
            <w:noWrap/>
          </w:tcPr>
          <w:p w14:paraId="6C16FE21" w14:textId="77777777" w:rsidR="00AB3786" w:rsidRPr="00AB3786" w:rsidRDefault="00AB3786" w:rsidP="00AB3786">
            <w:pPr>
              <w:rPr>
                <w:rFonts w:ascii="標楷體" w:eastAsia="標楷體" w:hAnsi="標楷體"/>
              </w:rPr>
            </w:pPr>
            <w:r w:rsidRPr="00AB3786">
              <w:rPr>
                <w:rFonts w:ascii="標楷體" w:eastAsia="標楷體" w:hAnsi="標楷體" w:hint="eastAsia"/>
              </w:rPr>
              <w:t>異常帳戶</w:t>
            </w:r>
            <w:r w:rsidRPr="00AB3786">
              <w:rPr>
                <w:rFonts w:ascii="標楷體" w:eastAsia="標楷體" w:hAnsi="標楷體"/>
              </w:rPr>
              <w:t xml:space="preserve"> </w:t>
            </w:r>
          </w:p>
        </w:tc>
      </w:tr>
      <w:tr w:rsidR="00AB3786" w:rsidRPr="00AB3786" w14:paraId="067E7AFB" w14:textId="77777777" w:rsidTr="00E5227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7204B98C" w14:textId="49AA7F78" w:rsidR="00AB3786" w:rsidRPr="00AB3786" w:rsidRDefault="00AB3786" w:rsidP="00AB3786">
            <w:pPr>
              <w:rPr>
                <w:rFonts w:ascii="標楷體" w:eastAsia="標楷體" w:hAnsi="標楷體"/>
              </w:rPr>
            </w:pPr>
            <w:r w:rsidRPr="0022279A">
              <w:rPr>
                <w:rFonts w:ascii="標楷體" w:eastAsia="標楷體" w:hAnsi="標楷體"/>
              </w:rPr>
              <w:t>00319</w:t>
            </w:r>
          </w:p>
        </w:tc>
        <w:tc>
          <w:tcPr>
            <w:tcW w:w="4819" w:type="dxa"/>
            <w:tcBorders>
              <w:top w:val="nil"/>
              <w:left w:val="nil"/>
              <w:bottom w:val="single" w:sz="4" w:space="0" w:color="auto"/>
              <w:right w:val="single" w:sz="4" w:space="0" w:color="auto"/>
            </w:tcBorders>
            <w:shd w:val="clear" w:color="auto" w:fill="auto"/>
            <w:noWrap/>
          </w:tcPr>
          <w:p w14:paraId="3A4F1251" w14:textId="77777777" w:rsidR="00AB3786" w:rsidRPr="00AB3786" w:rsidRDefault="00AB3786" w:rsidP="00AB3786">
            <w:pPr>
              <w:rPr>
                <w:rFonts w:ascii="標楷體" w:eastAsia="標楷體" w:hAnsi="標楷體"/>
              </w:rPr>
            </w:pPr>
            <w:r w:rsidRPr="00AB3786">
              <w:rPr>
                <w:rFonts w:ascii="標楷體" w:eastAsia="標楷體" w:hAnsi="標楷體" w:hint="eastAsia"/>
              </w:rPr>
              <w:t>編號非英數</w:t>
            </w:r>
            <w:r w:rsidRPr="00AB3786">
              <w:rPr>
                <w:rFonts w:ascii="標楷體" w:eastAsia="標楷體" w:hAnsi="標楷體"/>
              </w:rPr>
              <w:t xml:space="preserve"> </w:t>
            </w:r>
          </w:p>
        </w:tc>
      </w:tr>
      <w:tr w:rsidR="00AB3786" w:rsidRPr="00AB3786" w14:paraId="607B9EAC" w14:textId="77777777" w:rsidTr="00E5227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3D40A296" w14:textId="02C8B265" w:rsidR="00AB3786" w:rsidRPr="00AB3786" w:rsidRDefault="00AB3786" w:rsidP="00AB3786">
            <w:pPr>
              <w:rPr>
                <w:rFonts w:ascii="標楷體" w:eastAsia="標楷體" w:hAnsi="標楷體"/>
              </w:rPr>
            </w:pPr>
            <w:r w:rsidRPr="0022279A">
              <w:rPr>
                <w:rFonts w:ascii="標楷體" w:eastAsia="標楷體" w:hAnsi="標楷體"/>
              </w:rPr>
              <w:t>00391</w:t>
            </w:r>
          </w:p>
        </w:tc>
        <w:tc>
          <w:tcPr>
            <w:tcW w:w="4819" w:type="dxa"/>
            <w:tcBorders>
              <w:top w:val="nil"/>
              <w:left w:val="nil"/>
              <w:bottom w:val="single" w:sz="4" w:space="0" w:color="auto"/>
              <w:right w:val="single" w:sz="4" w:space="0" w:color="auto"/>
            </w:tcBorders>
            <w:shd w:val="clear" w:color="auto" w:fill="auto"/>
            <w:noWrap/>
          </w:tcPr>
          <w:p w14:paraId="73AA1F31" w14:textId="77777777" w:rsidR="00AB3786" w:rsidRPr="00AB3786" w:rsidRDefault="00AB3786" w:rsidP="00AB3786">
            <w:pPr>
              <w:rPr>
                <w:rFonts w:ascii="標楷體" w:eastAsia="標楷體" w:hAnsi="標楷體"/>
              </w:rPr>
            </w:pPr>
            <w:r w:rsidRPr="00AB3786">
              <w:rPr>
                <w:rFonts w:ascii="標楷體" w:eastAsia="標楷體" w:hAnsi="標楷體" w:hint="eastAsia"/>
              </w:rPr>
              <w:t>期限未扣款</w:t>
            </w:r>
            <w:r w:rsidRPr="00AB3786">
              <w:rPr>
                <w:rFonts w:ascii="標楷體" w:eastAsia="標楷體" w:hAnsi="標楷體"/>
              </w:rPr>
              <w:t xml:space="preserve"> </w:t>
            </w:r>
          </w:p>
        </w:tc>
      </w:tr>
      <w:tr w:rsidR="00AB3786" w:rsidRPr="00AB3786" w14:paraId="391E648F" w14:textId="77777777" w:rsidTr="00E5227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018320B4" w14:textId="3D53D5EB" w:rsidR="00AB3786" w:rsidRPr="00AB3786" w:rsidRDefault="00AB3786" w:rsidP="00AB3786">
            <w:pPr>
              <w:rPr>
                <w:rFonts w:ascii="標楷體" w:eastAsia="標楷體" w:hAnsi="標楷體"/>
              </w:rPr>
            </w:pPr>
            <w:r w:rsidRPr="0022279A">
              <w:rPr>
                <w:rFonts w:ascii="標楷體" w:eastAsia="標楷體" w:hAnsi="標楷體"/>
              </w:rPr>
              <w:t>00398</w:t>
            </w:r>
          </w:p>
        </w:tc>
        <w:tc>
          <w:tcPr>
            <w:tcW w:w="4819" w:type="dxa"/>
            <w:tcBorders>
              <w:top w:val="nil"/>
              <w:left w:val="nil"/>
              <w:bottom w:val="single" w:sz="4" w:space="0" w:color="auto"/>
              <w:right w:val="single" w:sz="4" w:space="0" w:color="auto"/>
            </w:tcBorders>
            <w:shd w:val="clear" w:color="auto" w:fill="auto"/>
            <w:noWrap/>
          </w:tcPr>
          <w:p w14:paraId="1E8A424E" w14:textId="77777777" w:rsidR="00AB3786" w:rsidRPr="00AB3786" w:rsidRDefault="00AB3786" w:rsidP="00AB3786">
            <w:pPr>
              <w:rPr>
                <w:rFonts w:ascii="標楷體" w:eastAsia="標楷體" w:hAnsi="標楷體"/>
              </w:rPr>
            </w:pPr>
            <w:r w:rsidRPr="00AB3786">
              <w:rPr>
                <w:rFonts w:ascii="標楷體" w:eastAsia="標楷體" w:hAnsi="標楷體" w:hint="eastAsia"/>
              </w:rPr>
              <w:t>其他</w:t>
            </w:r>
          </w:p>
        </w:tc>
      </w:tr>
      <w:tr w:rsidR="00AB3786" w:rsidRPr="00AB3786" w14:paraId="078AD132" w14:textId="77777777" w:rsidTr="00E5227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5E048618" w14:textId="1477AF8B" w:rsidR="00AB3786" w:rsidRPr="00AB3786" w:rsidRDefault="00AB3786" w:rsidP="00AB3786">
            <w:pPr>
              <w:rPr>
                <w:rFonts w:ascii="標楷體" w:eastAsia="標楷體" w:hAnsi="標楷體"/>
              </w:rPr>
            </w:pPr>
            <w:r w:rsidRPr="0022279A">
              <w:rPr>
                <w:rFonts w:ascii="標楷體" w:eastAsia="標楷體" w:hAnsi="標楷體"/>
              </w:rPr>
              <w:t>00401</w:t>
            </w:r>
          </w:p>
        </w:tc>
        <w:tc>
          <w:tcPr>
            <w:tcW w:w="4819" w:type="dxa"/>
            <w:tcBorders>
              <w:top w:val="nil"/>
              <w:left w:val="nil"/>
              <w:bottom w:val="single" w:sz="4" w:space="0" w:color="auto"/>
              <w:right w:val="single" w:sz="4" w:space="0" w:color="auto"/>
            </w:tcBorders>
            <w:shd w:val="clear" w:color="auto" w:fill="auto"/>
            <w:noWrap/>
          </w:tcPr>
          <w:p w14:paraId="6E993B74" w14:textId="77777777" w:rsidR="00AB3786" w:rsidRPr="00AB3786" w:rsidRDefault="00AB3786" w:rsidP="00AB3786">
            <w:pPr>
              <w:rPr>
                <w:rFonts w:ascii="標楷體" w:eastAsia="標楷體" w:hAnsi="標楷體"/>
              </w:rPr>
            </w:pPr>
            <w:r w:rsidRPr="00AB3786">
              <w:rPr>
                <w:rFonts w:ascii="標楷體" w:eastAsia="標楷體" w:hAnsi="標楷體" w:hint="eastAsia"/>
              </w:rPr>
              <w:t>員工扣薪失敗</w:t>
            </w:r>
          </w:p>
        </w:tc>
      </w:tr>
      <w:tr w:rsidR="00AB3786" w:rsidRPr="00AB3786" w14:paraId="02A5DBCF" w14:textId="77777777" w:rsidTr="00E5227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73882EF9" w14:textId="587FAC7C" w:rsidR="00AB3786" w:rsidRPr="00AB3786" w:rsidRDefault="00AB3786" w:rsidP="00AB3786">
            <w:pPr>
              <w:rPr>
                <w:rFonts w:ascii="標楷體" w:eastAsia="標楷體" w:hAnsi="標楷體"/>
              </w:rPr>
            </w:pPr>
            <w:r w:rsidRPr="0022279A">
              <w:rPr>
                <w:rFonts w:ascii="標楷體" w:eastAsia="標楷體" w:hAnsi="標楷體"/>
              </w:rPr>
              <w:t>00402</w:t>
            </w:r>
          </w:p>
        </w:tc>
        <w:tc>
          <w:tcPr>
            <w:tcW w:w="4819" w:type="dxa"/>
            <w:tcBorders>
              <w:top w:val="nil"/>
              <w:left w:val="nil"/>
              <w:bottom w:val="single" w:sz="4" w:space="0" w:color="auto"/>
              <w:right w:val="single" w:sz="4" w:space="0" w:color="auto"/>
            </w:tcBorders>
            <w:shd w:val="clear" w:color="auto" w:fill="auto"/>
            <w:noWrap/>
          </w:tcPr>
          <w:p w14:paraId="4A7EEF0E" w14:textId="77777777" w:rsidR="00AB3786" w:rsidRPr="00AB3786" w:rsidRDefault="00AB3786" w:rsidP="00AB3786">
            <w:pPr>
              <w:rPr>
                <w:rFonts w:ascii="標楷體" w:eastAsia="標楷體" w:hAnsi="標楷體"/>
              </w:rPr>
            </w:pPr>
            <w:r w:rsidRPr="00AB3786">
              <w:rPr>
                <w:rFonts w:ascii="標楷體" w:eastAsia="標楷體" w:hAnsi="標楷體" w:hint="eastAsia"/>
              </w:rPr>
              <w:t>扣款不足</w:t>
            </w:r>
          </w:p>
        </w:tc>
      </w:tr>
      <w:tr w:rsidR="00AB3786" w:rsidRPr="00AB3786" w14:paraId="676DD370" w14:textId="77777777" w:rsidTr="00E5227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2FEE4102" w14:textId="0668CC9C" w:rsidR="00AB3786" w:rsidRPr="00AB3786" w:rsidRDefault="00AB3786" w:rsidP="00AB3786">
            <w:pPr>
              <w:rPr>
                <w:rFonts w:ascii="標楷體" w:eastAsia="標楷體" w:hAnsi="標楷體"/>
              </w:rPr>
            </w:pPr>
            <w:r w:rsidRPr="0022279A">
              <w:rPr>
                <w:rFonts w:ascii="標楷體" w:eastAsia="標楷體" w:hAnsi="標楷體"/>
              </w:rPr>
              <w:t>00501</w:t>
            </w:r>
          </w:p>
        </w:tc>
        <w:tc>
          <w:tcPr>
            <w:tcW w:w="4819" w:type="dxa"/>
            <w:tcBorders>
              <w:top w:val="nil"/>
              <w:left w:val="nil"/>
              <w:bottom w:val="single" w:sz="4" w:space="0" w:color="auto"/>
              <w:right w:val="single" w:sz="4" w:space="0" w:color="auto"/>
            </w:tcBorders>
            <w:shd w:val="clear" w:color="auto" w:fill="auto"/>
            <w:noWrap/>
          </w:tcPr>
          <w:p w14:paraId="6240B508" w14:textId="77777777" w:rsidR="00AB3786" w:rsidRPr="00AB3786" w:rsidRDefault="00AB3786" w:rsidP="00AB3786">
            <w:pPr>
              <w:rPr>
                <w:rFonts w:ascii="標楷體" w:eastAsia="標楷體" w:hAnsi="標楷體"/>
              </w:rPr>
            </w:pPr>
            <w:r w:rsidRPr="00AB3786">
              <w:rPr>
                <w:rFonts w:ascii="標楷體" w:eastAsia="標楷體" w:hAnsi="標楷體" w:hint="eastAsia"/>
              </w:rPr>
              <w:t>退票</w:t>
            </w:r>
            <w:r w:rsidRPr="00AB3786">
              <w:rPr>
                <w:rFonts w:ascii="標楷體" w:eastAsia="標楷體" w:hAnsi="標楷體"/>
              </w:rPr>
              <w:t>(支票號碼)</w:t>
            </w:r>
          </w:p>
        </w:tc>
      </w:tr>
    </w:tbl>
    <w:p w14:paraId="07CEF12D" w14:textId="77777777" w:rsidR="005A50AB" w:rsidRDefault="005A50AB" w:rsidP="005A50AB">
      <w:pPr>
        <w:tabs>
          <w:tab w:val="left" w:pos="788"/>
        </w:tabs>
        <w:ind w:leftChars="300" w:left="720"/>
        <w:rPr>
          <w:rFonts w:ascii="標楷體" w:eastAsia="標楷體" w:hAnsi="標楷體"/>
        </w:rPr>
      </w:pPr>
    </w:p>
    <w:p w14:paraId="3297A7C0" w14:textId="33DB2DB3" w:rsidR="005A50AB" w:rsidRPr="00890866" w:rsidRDefault="005A50AB" w:rsidP="00894D7B">
      <w:pPr>
        <w:numPr>
          <w:ilvl w:val="0"/>
          <w:numId w:val="12"/>
        </w:numPr>
        <w:rPr>
          <w:rFonts w:ascii="標楷體" w:eastAsia="標楷體" w:hAnsi="標楷體"/>
        </w:rPr>
      </w:pPr>
      <w:r w:rsidRPr="00890866">
        <w:rPr>
          <w:rFonts w:ascii="標楷體" w:eastAsia="標楷體" w:hAnsi="標楷體" w:hint="eastAsia"/>
        </w:rPr>
        <w:t>處理狀態</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5A50AB" w:rsidRPr="00543E73" w14:paraId="7654951A" w14:textId="77777777" w:rsidTr="007E2411">
        <w:trPr>
          <w:trHeight w:val="340"/>
          <w:tblHeader/>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F0B3023" w14:textId="77777777" w:rsidR="005A50AB" w:rsidRPr="00543E73" w:rsidRDefault="005A50AB" w:rsidP="007E2411">
            <w:pPr>
              <w:widowControl/>
              <w:rPr>
                <w:rFonts w:ascii="標楷體" w:eastAsia="標楷體" w:hAnsi="標楷體" w:cs="新細明體"/>
                <w:kern w:val="0"/>
              </w:rPr>
            </w:pPr>
            <w:r w:rsidRPr="00543E73">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6B42A22D" w14:textId="77777777" w:rsidR="005A50AB" w:rsidRPr="00543E73" w:rsidRDefault="005A50AB" w:rsidP="007E2411">
            <w:pPr>
              <w:widowControl/>
              <w:rPr>
                <w:rFonts w:ascii="標楷體" w:eastAsia="標楷體" w:hAnsi="標楷體" w:cs="新細明體"/>
                <w:kern w:val="0"/>
              </w:rPr>
            </w:pPr>
            <w:r w:rsidRPr="00543E73">
              <w:rPr>
                <w:rFonts w:ascii="標楷體" w:eastAsia="標楷體" w:hAnsi="標楷體" w:cs="新細明體" w:hint="eastAsia"/>
                <w:kern w:val="0"/>
              </w:rPr>
              <w:t>說明</w:t>
            </w:r>
          </w:p>
        </w:tc>
      </w:tr>
      <w:tr w:rsidR="005A50AB" w:rsidRPr="00543E73" w14:paraId="6BCC3EC9"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25E8F0EC" w14:textId="77777777" w:rsidR="005A50AB" w:rsidRDefault="005A50AB" w:rsidP="007E2411">
            <w:pPr>
              <w:rPr>
                <w:rFonts w:ascii="標楷體" w:eastAsia="標楷體" w:hAnsi="標楷體" w:cs="新細明體"/>
              </w:rPr>
            </w:pPr>
            <w:r>
              <w:rPr>
                <w:rFonts w:ascii="標楷體" w:eastAsia="標楷體" w:hAnsi="標楷體" w:hint="eastAsia"/>
              </w:rPr>
              <w:t>0</w:t>
            </w:r>
          </w:p>
        </w:tc>
        <w:tc>
          <w:tcPr>
            <w:tcW w:w="4819" w:type="dxa"/>
            <w:tcBorders>
              <w:top w:val="nil"/>
              <w:left w:val="nil"/>
              <w:bottom w:val="single" w:sz="4" w:space="0" w:color="auto"/>
              <w:right w:val="single" w:sz="4" w:space="0" w:color="auto"/>
            </w:tcBorders>
            <w:shd w:val="clear" w:color="auto" w:fill="auto"/>
            <w:noWrap/>
            <w:vAlign w:val="center"/>
          </w:tcPr>
          <w:p w14:paraId="746F458E" w14:textId="77777777" w:rsidR="005A50AB" w:rsidRDefault="005A50AB" w:rsidP="007E2411">
            <w:pPr>
              <w:rPr>
                <w:rFonts w:ascii="標楷體" w:eastAsia="標楷體" w:hAnsi="標楷體" w:cs="新細明體"/>
              </w:rPr>
            </w:pPr>
            <w:r>
              <w:rPr>
                <w:rFonts w:ascii="標楷體" w:eastAsia="標楷體" w:hAnsi="標楷體" w:hint="eastAsia"/>
              </w:rPr>
              <w:t>未檢核</w:t>
            </w:r>
          </w:p>
        </w:tc>
      </w:tr>
      <w:tr w:rsidR="005A50AB" w:rsidRPr="00543E73" w14:paraId="4498F10E"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15919BEF" w14:textId="77777777" w:rsidR="005A50AB" w:rsidRDefault="005A50AB" w:rsidP="007E2411">
            <w:pPr>
              <w:rPr>
                <w:rFonts w:ascii="標楷體" w:eastAsia="標楷體" w:hAnsi="標楷體" w:cs="新細明體"/>
              </w:rPr>
            </w:pPr>
            <w:r>
              <w:rPr>
                <w:rFonts w:ascii="標楷體" w:eastAsia="標楷體" w:hAnsi="標楷體" w:hint="eastAsia"/>
              </w:rPr>
              <w:t>1</w:t>
            </w:r>
          </w:p>
        </w:tc>
        <w:tc>
          <w:tcPr>
            <w:tcW w:w="4819" w:type="dxa"/>
            <w:tcBorders>
              <w:top w:val="nil"/>
              <w:left w:val="nil"/>
              <w:bottom w:val="single" w:sz="4" w:space="0" w:color="auto"/>
              <w:right w:val="single" w:sz="4" w:space="0" w:color="auto"/>
            </w:tcBorders>
            <w:shd w:val="clear" w:color="auto" w:fill="auto"/>
            <w:noWrap/>
            <w:vAlign w:val="center"/>
          </w:tcPr>
          <w:p w14:paraId="0E17DD7E" w14:textId="77777777" w:rsidR="005A50AB" w:rsidRDefault="005A50AB" w:rsidP="007E2411">
            <w:pPr>
              <w:rPr>
                <w:rFonts w:ascii="標楷體" w:eastAsia="標楷體" w:hAnsi="標楷體" w:cs="新細明體"/>
              </w:rPr>
            </w:pPr>
            <w:r>
              <w:rPr>
                <w:rFonts w:ascii="標楷體" w:eastAsia="標楷體" w:hAnsi="標楷體" w:hint="eastAsia"/>
              </w:rPr>
              <w:t>不處理</w:t>
            </w:r>
          </w:p>
        </w:tc>
      </w:tr>
      <w:tr w:rsidR="005A50AB" w:rsidRPr="00543E73" w14:paraId="055E35C0"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A648E76" w14:textId="77777777" w:rsidR="005A50AB" w:rsidRDefault="005A50AB" w:rsidP="007E2411">
            <w:pPr>
              <w:rPr>
                <w:rFonts w:ascii="標楷體" w:eastAsia="標楷體" w:hAnsi="標楷體" w:cs="新細明體"/>
              </w:rPr>
            </w:pPr>
            <w:r>
              <w:rPr>
                <w:rFonts w:ascii="標楷體" w:eastAsia="標楷體" w:hAnsi="標楷體" w:hint="eastAsia"/>
              </w:rPr>
              <w:t>2</w:t>
            </w:r>
          </w:p>
        </w:tc>
        <w:tc>
          <w:tcPr>
            <w:tcW w:w="4819" w:type="dxa"/>
            <w:tcBorders>
              <w:top w:val="nil"/>
              <w:left w:val="nil"/>
              <w:bottom w:val="single" w:sz="4" w:space="0" w:color="auto"/>
              <w:right w:val="single" w:sz="4" w:space="0" w:color="auto"/>
            </w:tcBorders>
            <w:shd w:val="clear" w:color="auto" w:fill="auto"/>
            <w:noWrap/>
            <w:vAlign w:val="center"/>
          </w:tcPr>
          <w:p w14:paraId="3EBA1FAE" w14:textId="77777777" w:rsidR="005A50AB" w:rsidRDefault="005A50AB" w:rsidP="007E2411">
            <w:pPr>
              <w:rPr>
                <w:rFonts w:ascii="標楷體" w:eastAsia="標楷體" w:hAnsi="標楷體" w:cs="新細明體"/>
              </w:rPr>
            </w:pPr>
            <w:r>
              <w:rPr>
                <w:rFonts w:ascii="標楷體" w:eastAsia="標楷體" w:hAnsi="標楷體" w:hint="eastAsia"/>
              </w:rPr>
              <w:t>人工處理</w:t>
            </w:r>
          </w:p>
        </w:tc>
      </w:tr>
      <w:tr w:rsidR="005A50AB" w:rsidRPr="00543E73" w14:paraId="37ED2344"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0A40AA92" w14:textId="77777777" w:rsidR="005A50AB" w:rsidRDefault="005A50AB" w:rsidP="007E2411">
            <w:pPr>
              <w:rPr>
                <w:rFonts w:ascii="標楷體" w:eastAsia="標楷體" w:hAnsi="標楷體" w:cs="新細明體"/>
              </w:rPr>
            </w:pPr>
            <w:r>
              <w:rPr>
                <w:rFonts w:ascii="標楷體" w:eastAsia="標楷體" w:hAnsi="標楷體" w:hint="eastAsia"/>
              </w:rPr>
              <w:t>3</w:t>
            </w:r>
          </w:p>
        </w:tc>
        <w:tc>
          <w:tcPr>
            <w:tcW w:w="4819" w:type="dxa"/>
            <w:tcBorders>
              <w:top w:val="nil"/>
              <w:left w:val="nil"/>
              <w:bottom w:val="single" w:sz="4" w:space="0" w:color="auto"/>
              <w:right w:val="single" w:sz="4" w:space="0" w:color="auto"/>
            </w:tcBorders>
            <w:shd w:val="clear" w:color="auto" w:fill="auto"/>
            <w:noWrap/>
            <w:vAlign w:val="center"/>
          </w:tcPr>
          <w:p w14:paraId="6DDC4FC5" w14:textId="77777777" w:rsidR="005A50AB" w:rsidRDefault="005A50AB" w:rsidP="007E2411">
            <w:pPr>
              <w:rPr>
                <w:rFonts w:ascii="標楷體" w:eastAsia="標楷體" w:hAnsi="標楷體" w:cs="新細明體"/>
              </w:rPr>
            </w:pPr>
            <w:r>
              <w:rPr>
                <w:rFonts w:ascii="標楷體" w:eastAsia="標楷體" w:hAnsi="標楷體" w:hint="eastAsia"/>
              </w:rPr>
              <w:t>檢核錯誤</w:t>
            </w:r>
          </w:p>
        </w:tc>
      </w:tr>
      <w:tr w:rsidR="005A50AB" w:rsidRPr="00543E73" w14:paraId="15FA5542"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1F6EB45B" w14:textId="77777777" w:rsidR="005A50AB" w:rsidRDefault="005A50AB" w:rsidP="007E2411">
            <w:pPr>
              <w:rPr>
                <w:rFonts w:ascii="標楷體" w:eastAsia="標楷體" w:hAnsi="標楷體" w:cs="新細明體"/>
              </w:rPr>
            </w:pPr>
            <w:r>
              <w:rPr>
                <w:rFonts w:ascii="標楷體" w:eastAsia="標楷體" w:hAnsi="標楷體" w:hint="eastAsia"/>
              </w:rPr>
              <w:t>4</w:t>
            </w:r>
          </w:p>
        </w:tc>
        <w:tc>
          <w:tcPr>
            <w:tcW w:w="4819" w:type="dxa"/>
            <w:tcBorders>
              <w:top w:val="nil"/>
              <w:left w:val="nil"/>
              <w:bottom w:val="single" w:sz="4" w:space="0" w:color="auto"/>
              <w:right w:val="single" w:sz="4" w:space="0" w:color="auto"/>
            </w:tcBorders>
            <w:shd w:val="clear" w:color="auto" w:fill="auto"/>
            <w:noWrap/>
            <w:vAlign w:val="center"/>
          </w:tcPr>
          <w:p w14:paraId="7509D9ED" w14:textId="77777777" w:rsidR="005A50AB" w:rsidRDefault="005A50AB" w:rsidP="007E2411">
            <w:pPr>
              <w:rPr>
                <w:rFonts w:ascii="標楷體" w:eastAsia="標楷體" w:hAnsi="標楷體" w:cs="新細明體"/>
              </w:rPr>
            </w:pPr>
            <w:r>
              <w:rPr>
                <w:rFonts w:ascii="標楷體" w:eastAsia="標楷體" w:hAnsi="標楷體" w:hint="eastAsia"/>
              </w:rPr>
              <w:t>檢核正常</w:t>
            </w:r>
          </w:p>
        </w:tc>
      </w:tr>
      <w:tr w:rsidR="005A50AB" w:rsidRPr="00543E73" w14:paraId="4C79A10B"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FA577B4" w14:textId="77777777" w:rsidR="005A50AB" w:rsidRDefault="005A50AB" w:rsidP="007E2411">
            <w:pPr>
              <w:rPr>
                <w:rFonts w:ascii="標楷體" w:eastAsia="標楷體" w:hAnsi="標楷體" w:cs="新細明體"/>
              </w:rPr>
            </w:pPr>
            <w:r>
              <w:rPr>
                <w:rFonts w:ascii="標楷體" w:eastAsia="標楷體" w:hAnsi="標楷體" w:hint="eastAsia"/>
              </w:rPr>
              <w:t>5</w:t>
            </w:r>
          </w:p>
        </w:tc>
        <w:tc>
          <w:tcPr>
            <w:tcW w:w="4819" w:type="dxa"/>
            <w:tcBorders>
              <w:top w:val="nil"/>
              <w:left w:val="nil"/>
              <w:bottom w:val="single" w:sz="4" w:space="0" w:color="auto"/>
              <w:right w:val="single" w:sz="4" w:space="0" w:color="auto"/>
            </w:tcBorders>
            <w:shd w:val="clear" w:color="auto" w:fill="auto"/>
            <w:noWrap/>
            <w:vAlign w:val="center"/>
          </w:tcPr>
          <w:p w14:paraId="49EE0D1B" w14:textId="77777777" w:rsidR="005A50AB" w:rsidRDefault="005A50AB" w:rsidP="007E2411">
            <w:pPr>
              <w:rPr>
                <w:rFonts w:ascii="標楷體" w:eastAsia="標楷體" w:hAnsi="標楷體" w:cs="新細明體"/>
              </w:rPr>
            </w:pPr>
            <w:r>
              <w:rPr>
                <w:rFonts w:ascii="標楷體" w:eastAsia="標楷體" w:hAnsi="標楷體" w:hint="eastAsia"/>
              </w:rPr>
              <w:t>人工入帳</w:t>
            </w:r>
          </w:p>
        </w:tc>
      </w:tr>
      <w:tr w:rsidR="005A50AB" w:rsidRPr="00543E73" w14:paraId="4CDB0B68"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712413D6" w14:textId="77777777" w:rsidR="005A50AB" w:rsidRDefault="005A50AB" w:rsidP="007E2411">
            <w:pPr>
              <w:rPr>
                <w:rFonts w:ascii="標楷體" w:eastAsia="標楷體" w:hAnsi="標楷體" w:cs="新細明體"/>
              </w:rPr>
            </w:pPr>
            <w:r>
              <w:rPr>
                <w:rFonts w:ascii="標楷體" w:eastAsia="標楷體" w:hAnsi="標楷體" w:hint="eastAsia"/>
              </w:rPr>
              <w:t>6</w:t>
            </w:r>
          </w:p>
        </w:tc>
        <w:tc>
          <w:tcPr>
            <w:tcW w:w="4819" w:type="dxa"/>
            <w:tcBorders>
              <w:top w:val="nil"/>
              <w:left w:val="nil"/>
              <w:bottom w:val="single" w:sz="4" w:space="0" w:color="auto"/>
              <w:right w:val="single" w:sz="4" w:space="0" w:color="auto"/>
            </w:tcBorders>
            <w:shd w:val="clear" w:color="auto" w:fill="auto"/>
            <w:noWrap/>
            <w:vAlign w:val="center"/>
          </w:tcPr>
          <w:p w14:paraId="1019E7B7" w14:textId="77777777" w:rsidR="005A50AB" w:rsidRDefault="005A50AB" w:rsidP="007E2411">
            <w:pPr>
              <w:rPr>
                <w:rFonts w:ascii="標楷體" w:eastAsia="標楷體" w:hAnsi="標楷體" w:cs="新細明體"/>
              </w:rPr>
            </w:pPr>
            <w:r>
              <w:rPr>
                <w:rFonts w:ascii="標楷體" w:eastAsia="標楷體" w:hAnsi="標楷體" w:hint="eastAsia"/>
              </w:rPr>
              <w:t>批次入帳</w:t>
            </w:r>
          </w:p>
        </w:tc>
      </w:tr>
      <w:tr w:rsidR="005A50AB" w:rsidRPr="00543E73" w14:paraId="0EBCBB9B"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0A5169E7" w14:textId="77777777" w:rsidR="005A50AB" w:rsidRDefault="005A50AB" w:rsidP="007E2411">
            <w:pPr>
              <w:rPr>
                <w:rFonts w:ascii="標楷體" w:eastAsia="標楷體" w:hAnsi="標楷體" w:cs="新細明體"/>
              </w:rPr>
            </w:pPr>
            <w:r>
              <w:rPr>
                <w:rFonts w:ascii="標楷體" w:eastAsia="標楷體" w:hAnsi="標楷體" w:hint="eastAsia"/>
              </w:rPr>
              <w:t>7</w:t>
            </w:r>
          </w:p>
        </w:tc>
        <w:tc>
          <w:tcPr>
            <w:tcW w:w="4819" w:type="dxa"/>
            <w:tcBorders>
              <w:top w:val="nil"/>
              <w:left w:val="nil"/>
              <w:bottom w:val="single" w:sz="4" w:space="0" w:color="auto"/>
              <w:right w:val="single" w:sz="4" w:space="0" w:color="auto"/>
            </w:tcBorders>
            <w:shd w:val="clear" w:color="auto" w:fill="auto"/>
            <w:noWrap/>
            <w:vAlign w:val="center"/>
          </w:tcPr>
          <w:p w14:paraId="70588394" w14:textId="77777777" w:rsidR="005A50AB" w:rsidRDefault="005A50AB" w:rsidP="007E2411">
            <w:pPr>
              <w:rPr>
                <w:rFonts w:ascii="標楷體" w:eastAsia="標楷體" w:hAnsi="標楷體" w:cs="新細明體"/>
              </w:rPr>
            </w:pPr>
            <w:r>
              <w:rPr>
                <w:rFonts w:ascii="標楷體" w:eastAsia="標楷體" w:hAnsi="標楷體" w:hint="eastAsia"/>
              </w:rPr>
              <w:t>虛擬暫收</w:t>
            </w:r>
          </w:p>
        </w:tc>
      </w:tr>
      <w:tr w:rsidR="005A50AB" w:rsidRPr="00543E73" w14:paraId="52707F07"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7975E014" w14:textId="77777777" w:rsidR="005A50AB" w:rsidRDefault="005A50AB" w:rsidP="007E2411">
            <w:pPr>
              <w:rPr>
                <w:rFonts w:ascii="標楷體" w:eastAsia="標楷體" w:hAnsi="標楷體" w:cs="新細明體"/>
              </w:rPr>
            </w:pPr>
            <w:r>
              <w:rPr>
                <w:rFonts w:ascii="標楷體" w:eastAsia="標楷體" w:hAnsi="標楷體" w:hint="eastAsia"/>
              </w:rPr>
              <w:t>A</w:t>
            </w:r>
          </w:p>
        </w:tc>
        <w:tc>
          <w:tcPr>
            <w:tcW w:w="4819" w:type="dxa"/>
            <w:tcBorders>
              <w:top w:val="nil"/>
              <w:left w:val="nil"/>
              <w:bottom w:val="single" w:sz="4" w:space="0" w:color="auto"/>
              <w:right w:val="single" w:sz="4" w:space="0" w:color="auto"/>
            </w:tcBorders>
            <w:shd w:val="clear" w:color="auto" w:fill="auto"/>
            <w:noWrap/>
            <w:vAlign w:val="center"/>
          </w:tcPr>
          <w:p w14:paraId="3A225700" w14:textId="77777777" w:rsidR="005A50AB" w:rsidRDefault="005A50AB" w:rsidP="007E2411">
            <w:pPr>
              <w:rPr>
                <w:rFonts w:ascii="標楷體" w:eastAsia="標楷體" w:hAnsi="標楷體" w:cs="新細明體"/>
              </w:rPr>
            </w:pPr>
            <w:r>
              <w:rPr>
                <w:rFonts w:ascii="標楷體" w:eastAsia="標楷體" w:hAnsi="標楷體" w:hint="eastAsia"/>
              </w:rPr>
              <w:t>全部</w:t>
            </w:r>
          </w:p>
        </w:tc>
      </w:tr>
      <w:tr w:rsidR="005A50AB" w:rsidRPr="00543E73" w14:paraId="6F67175F"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0C61C30" w14:textId="77E80F21" w:rsidR="005A50AB" w:rsidRDefault="00733743" w:rsidP="007E2411">
            <w:pPr>
              <w:rPr>
                <w:rFonts w:ascii="標楷體" w:eastAsia="標楷體" w:hAnsi="標楷體" w:cs="新細明體"/>
              </w:rPr>
            </w:pPr>
            <w:r>
              <w:rPr>
                <w:rFonts w:ascii="標楷體" w:eastAsia="標楷體" w:hAnsi="標楷體"/>
              </w:rPr>
              <w:t>B</w:t>
            </w:r>
          </w:p>
        </w:tc>
        <w:tc>
          <w:tcPr>
            <w:tcW w:w="4819" w:type="dxa"/>
            <w:tcBorders>
              <w:top w:val="nil"/>
              <w:left w:val="nil"/>
              <w:bottom w:val="single" w:sz="4" w:space="0" w:color="auto"/>
              <w:right w:val="single" w:sz="4" w:space="0" w:color="auto"/>
            </w:tcBorders>
            <w:shd w:val="clear" w:color="auto" w:fill="auto"/>
            <w:noWrap/>
            <w:vAlign w:val="center"/>
          </w:tcPr>
          <w:p w14:paraId="0B3445D1" w14:textId="77777777" w:rsidR="005A50AB" w:rsidRDefault="005A50AB" w:rsidP="007E2411">
            <w:pPr>
              <w:rPr>
                <w:rFonts w:ascii="標楷體" w:eastAsia="標楷體" w:hAnsi="標楷體" w:cs="新細明體"/>
              </w:rPr>
            </w:pPr>
            <w:r>
              <w:rPr>
                <w:rFonts w:ascii="標楷體" w:eastAsia="標楷體" w:hAnsi="標楷體" w:hint="eastAsia"/>
              </w:rPr>
              <w:t>已處理</w:t>
            </w:r>
          </w:p>
        </w:tc>
      </w:tr>
      <w:tr w:rsidR="005A50AB" w:rsidRPr="00543E73" w14:paraId="0279161F"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60F89D68" w14:textId="1C996A4A" w:rsidR="005A50AB" w:rsidRDefault="00733743" w:rsidP="007E2411">
            <w:pPr>
              <w:rPr>
                <w:rFonts w:ascii="標楷體" w:eastAsia="標楷體" w:hAnsi="標楷體" w:cs="新細明體"/>
              </w:rPr>
            </w:pPr>
            <w:r>
              <w:rPr>
                <w:rFonts w:ascii="標楷體" w:eastAsia="標楷體" w:hAnsi="標楷體"/>
              </w:rPr>
              <w:t>C</w:t>
            </w:r>
          </w:p>
        </w:tc>
        <w:tc>
          <w:tcPr>
            <w:tcW w:w="4819" w:type="dxa"/>
            <w:tcBorders>
              <w:top w:val="nil"/>
              <w:left w:val="nil"/>
              <w:bottom w:val="single" w:sz="4" w:space="0" w:color="auto"/>
              <w:right w:val="single" w:sz="4" w:space="0" w:color="auto"/>
            </w:tcBorders>
            <w:shd w:val="clear" w:color="auto" w:fill="auto"/>
            <w:noWrap/>
            <w:vAlign w:val="center"/>
          </w:tcPr>
          <w:p w14:paraId="3CBB8F66" w14:textId="77777777" w:rsidR="005A50AB" w:rsidRDefault="005A50AB" w:rsidP="007E2411">
            <w:pPr>
              <w:rPr>
                <w:rFonts w:ascii="標楷體" w:eastAsia="標楷體" w:hAnsi="標楷體" w:cs="新細明體"/>
              </w:rPr>
            </w:pPr>
            <w:r>
              <w:rPr>
                <w:rFonts w:ascii="標楷體" w:eastAsia="標楷體" w:hAnsi="標楷體" w:hint="eastAsia"/>
              </w:rPr>
              <w:t>待處理</w:t>
            </w:r>
          </w:p>
        </w:tc>
      </w:tr>
    </w:tbl>
    <w:p w14:paraId="08ED15D9" w14:textId="77777777" w:rsidR="00E5128C" w:rsidRDefault="00E5128C" w:rsidP="0022279A">
      <w:pPr>
        <w:tabs>
          <w:tab w:val="left" w:pos="788"/>
        </w:tabs>
        <w:ind w:leftChars="300" w:left="720"/>
        <w:rPr>
          <w:rFonts w:ascii="標楷體" w:eastAsia="標楷體" w:hAnsi="標楷體"/>
        </w:rPr>
      </w:pPr>
    </w:p>
    <w:p w14:paraId="0A6BE2C1" w14:textId="5AFEEECF" w:rsidR="00E5128C" w:rsidRPr="004C5782" w:rsidRDefault="00E5128C" w:rsidP="00894D7B">
      <w:pPr>
        <w:numPr>
          <w:ilvl w:val="0"/>
          <w:numId w:val="12"/>
        </w:numPr>
        <w:rPr>
          <w:rFonts w:ascii="標楷體" w:eastAsia="標楷體" w:hAnsi="標楷體"/>
        </w:rPr>
      </w:pPr>
      <w:r w:rsidRPr="004C5782">
        <w:rPr>
          <w:rFonts w:ascii="標楷體" w:eastAsia="標楷體" w:hAnsi="標楷體" w:hint="eastAsia"/>
        </w:rPr>
        <w:t>還款類別</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E5128C" w:rsidRPr="00B04B6A" w14:paraId="3BBAABB1" w14:textId="77777777" w:rsidTr="00633382">
        <w:trPr>
          <w:trHeight w:val="340"/>
          <w:tblHeader/>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7E6AD13" w14:textId="77777777" w:rsidR="00E5128C" w:rsidRPr="00B04B6A" w:rsidRDefault="00E5128C" w:rsidP="00633382">
            <w:pPr>
              <w:widowControl/>
              <w:rPr>
                <w:rFonts w:ascii="標楷體" w:eastAsia="標楷體" w:hAnsi="標楷體" w:cs="新細明體"/>
                <w:kern w:val="0"/>
              </w:rPr>
            </w:pPr>
            <w:r w:rsidRPr="00B04B6A">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178A9D21" w14:textId="77777777" w:rsidR="00E5128C" w:rsidRPr="00B04B6A" w:rsidRDefault="00E5128C" w:rsidP="00633382">
            <w:pPr>
              <w:widowControl/>
              <w:rPr>
                <w:rFonts w:ascii="標楷體" w:eastAsia="標楷體" w:hAnsi="標楷體" w:cs="新細明體"/>
                <w:kern w:val="0"/>
              </w:rPr>
            </w:pPr>
            <w:r w:rsidRPr="00B04B6A">
              <w:rPr>
                <w:rFonts w:ascii="標楷體" w:eastAsia="標楷體" w:hAnsi="標楷體" w:cs="新細明體" w:hint="eastAsia"/>
                <w:kern w:val="0"/>
              </w:rPr>
              <w:t>說明</w:t>
            </w:r>
          </w:p>
        </w:tc>
      </w:tr>
      <w:tr w:rsidR="00E5128C" w:rsidRPr="00B04B6A" w14:paraId="3F2D046C" w14:textId="77777777" w:rsidTr="00633382">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035981B1" w14:textId="77777777" w:rsidR="00E5128C" w:rsidRPr="00B04B6A" w:rsidRDefault="00E5128C" w:rsidP="00633382">
            <w:pPr>
              <w:rPr>
                <w:rFonts w:ascii="標楷體" w:eastAsia="標楷體" w:hAnsi="標楷體" w:cs="新細明體"/>
              </w:rPr>
            </w:pPr>
            <w:r>
              <w:rPr>
                <w:rFonts w:ascii="標楷體" w:eastAsia="標楷體" w:hAnsi="標楷體"/>
              </w:rPr>
              <w:t>0</w:t>
            </w:r>
            <w:r w:rsidRPr="00B04B6A">
              <w:rPr>
                <w:rFonts w:ascii="標楷體" w:eastAsia="標楷體" w:hAnsi="標楷體"/>
              </w:rPr>
              <w:t>1</w:t>
            </w:r>
          </w:p>
        </w:tc>
        <w:tc>
          <w:tcPr>
            <w:tcW w:w="4819" w:type="dxa"/>
            <w:tcBorders>
              <w:top w:val="nil"/>
              <w:left w:val="nil"/>
              <w:bottom w:val="single" w:sz="4" w:space="0" w:color="auto"/>
              <w:right w:val="single" w:sz="4" w:space="0" w:color="auto"/>
            </w:tcBorders>
            <w:shd w:val="clear" w:color="auto" w:fill="auto"/>
            <w:noWrap/>
            <w:vAlign w:val="center"/>
          </w:tcPr>
          <w:p w14:paraId="1BD1155B" w14:textId="77777777" w:rsidR="00E5128C" w:rsidRPr="00B04B6A" w:rsidRDefault="00E5128C" w:rsidP="00633382">
            <w:pPr>
              <w:rPr>
                <w:rFonts w:ascii="標楷體" w:eastAsia="標楷體" w:hAnsi="標楷體" w:cs="新細明體"/>
              </w:rPr>
            </w:pPr>
            <w:r w:rsidRPr="00B04B6A">
              <w:rPr>
                <w:rFonts w:ascii="標楷體" w:eastAsia="標楷體" w:hAnsi="標楷體" w:hint="eastAsia"/>
              </w:rPr>
              <w:t>期款</w:t>
            </w:r>
          </w:p>
        </w:tc>
      </w:tr>
      <w:tr w:rsidR="00E5128C" w:rsidRPr="00B04B6A" w14:paraId="5CA1FC26" w14:textId="77777777" w:rsidTr="00633382">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D0F7E33" w14:textId="77777777" w:rsidR="00E5128C" w:rsidRPr="00B04B6A" w:rsidRDefault="00E5128C" w:rsidP="00633382">
            <w:pPr>
              <w:rPr>
                <w:rFonts w:ascii="標楷體" w:eastAsia="標楷體" w:hAnsi="標楷體" w:cs="新細明體"/>
              </w:rPr>
            </w:pPr>
            <w:r>
              <w:rPr>
                <w:rFonts w:ascii="標楷體" w:eastAsia="標楷體" w:hAnsi="標楷體"/>
              </w:rPr>
              <w:t>0</w:t>
            </w:r>
            <w:r w:rsidRPr="00B04B6A">
              <w:rPr>
                <w:rFonts w:ascii="標楷體" w:eastAsia="標楷體" w:hAnsi="標楷體"/>
              </w:rPr>
              <w:t>2</w:t>
            </w:r>
          </w:p>
        </w:tc>
        <w:tc>
          <w:tcPr>
            <w:tcW w:w="4819" w:type="dxa"/>
            <w:tcBorders>
              <w:top w:val="nil"/>
              <w:left w:val="nil"/>
              <w:bottom w:val="single" w:sz="4" w:space="0" w:color="auto"/>
              <w:right w:val="single" w:sz="4" w:space="0" w:color="auto"/>
            </w:tcBorders>
            <w:shd w:val="clear" w:color="auto" w:fill="auto"/>
            <w:noWrap/>
            <w:vAlign w:val="center"/>
          </w:tcPr>
          <w:p w14:paraId="166931A3" w14:textId="77777777" w:rsidR="00E5128C" w:rsidRPr="00B04B6A" w:rsidRDefault="00E5128C" w:rsidP="00633382">
            <w:pPr>
              <w:rPr>
                <w:rFonts w:ascii="標楷體" w:eastAsia="標楷體" w:hAnsi="標楷體" w:cs="新細明體"/>
              </w:rPr>
            </w:pPr>
            <w:r w:rsidRPr="00B04B6A">
              <w:rPr>
                <w:rFonts w:ascii="標楷體" w:eastAsia="標楷體" w:hAnsi="標楷體" w:hint="eastAsia"/>
              </w:rPr>
              <w:t>部分償還</w:t>
            </w:r>
          </w:p>
        </w:tc>
      </w:tr>
      <w:tr w:rsidR="00E5128C" w:rsidRPr="00B04B6A" w14:paraId="58749F31" w14:textId="77777777" w:rsidTr="00633382">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D533803" w14:textId="77777777" w:rsidR="00E5128C" w:rsidRPr="00B04B6A" w:rsidRDefault="00E5128C" w:rsidP="00633382">
            <w:pPr>
              <w:rPr>
                <w:rFonts w:ascii="標楷體" w:eastAsia="標楷體" w:hAnsi="標楷體" w:cs="新細明體"/>
              </w:rPr>
            </w:pPr>
            <w:r>
              <w:rPr>
                <w:rFonts w:ascii="標楷體" w:eastAsia="標楷體" w:hAnsi="標楷體"/>
              </w:rPr>
              <w:t>0</w:t>
            </w:r>
            <w:r w:rsidRPr="00B04B6A">
              <w:rPr>
                <w:rFonts w:ascii="標楷體" w:eastAsia="標楷體" w:hAnsi="標楷體"/>
              </w:rPr>
              <w:t>3</w:t>
            </w:r>
          </w:p>
        </w:tc>
        <w:tc>
          <w:tcPr>
            <w:tcW w:w="4819" w:type="dxa"/>
            <w:tcBorders>
              <w:top w:val="nil"/>
              <w:left w:val="nil"/>
              <w:bottom w:val="single" w:sz="4" w:space="0" w:color="auto"/>
              <w:right w:val="single" w:sz="4" w:space="0" w:color="auto"/>
            </w:tcBorders>
            <w:shd w:val="clear" w:color="auto" w:fill="auto"/>
            <w:noWrap/>
            <w:vAlign w:val="center"/>
          </w:tcPr>
          <w:p w14:paraId="0C98AEBF" w14:textId="77777777" w:rsidR="00E5128C" w:rsidRPr="00B04B6A" w:rsidRDefault="00E5128C" w:rsidP="00633382">
            <w:pPr>
              <w:rPr>
                <w:rFonts w:ascii="標楷體" w:eastAsia="標楷體" w:hAnsi="標楷體" w:cs="新細明體"/>
              </w:rPr>
            </w:pPr>
            <w:r w:rsidRPr="00B04B6A">
              <w:rPr>
                <w:rFonts w:ascii="標楷體" w:eastAsia="標楷體" w:hAnsi="標楷體" w:hint="eastAsia"/>
              </w:rPr>
              <w:t>結案</w:t>
            </w:r>
          </w:p>
        </w:tc>
      </w:tr>
      <w:tr w:rsidR="00E5128C" w:rsidRPr="00B04B6A" w14:paraId="1C5CEC58" w14:textId="77777777" w:rsidTr="00633382">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0D0BF16C" w14:textId="77777777" w:rsidR="00E5128C" w:rsidRPr="00B04B6A" w:rsidRDefault="00E5128C" w:rsidP="00633382">
            <w:pPr>
              <w:rPr>
                <w:rFonts w:ascii="標楷體" w:eastAsia="標楷體" w:hAnsi="標楷體" w:cs="新細明體"/>
              </w:rPr>
            </w:pPr>
            <w:r>
              <w:rPr>
                <w:rFonts w:ascii="標楷體" w:eastAsia="標楷體" w:hAnsi="標楷體"/>
              </w:rPr>
              <w:t>0</w:t>
            </w:r>
            <w:r w:rsidRPr="00B04B6A">
              <w:rPr>
                <w:rFonts w:ascii="標楷體" w:eastAsia="標楷體" w:hAnsi="標楷體"/>
              </w:rPr>
              <w:t>4</w:t>
            </w:r>
          </w:p>
        </w:tc>
        <w:tc>
          <w:tcPr>
            <w:tcW w:w="4819" w:type="dxa"/>
            <w:tcBorders>
              <w:top w:val="nil"/>
              <w:left w:val="nil"/>
              <w:bottom w:val="single" w:sz="4" w:space="0" w:color="auto"/>
              <w:right w:val="single" w:sz="4" w:space="0" w:color="auto"/>
            </w:tcBorders>
            <w:shd w:val="clear" w:color="auto" w:fill="auto"/>
            <w:noWrap/>
            <w:vAlign w:val="center"/>
          </w:tcPr>
          <w:p w14:paraId="1E396ED0" w14:textId="77777777" w:rsidR="00E5128C" w:rsidRPr="00B04B6A" w:rsidRDefault="00E5128C" w:rsidP="00633382">
            <w:pPr>
              <w:rPr>
                <w:rFonts w:ascii="標楷體" w:eastAsia="標楷體" w:hAnsi="標楷體" w:cs="新細明體"/>
              </w:rPr>
            </w:pPr>
            <w:r w:rsidRPr="00B04B6A">
              <w:rPr>
                <w:rFonts w:ascii="標楷體" w:eastAsia="標楷體" w:hAnsi="標楷體" w:hint="eastAsia"/>
              </w:rPr>
              <w:t>帳管費</w:t>
            </w:r>
          </w:p>
        </w:tc>
      </w:tr>
      <w:tr w:rsidR="00E5128C" w:rsidRPr="00B04B6A" w14:paraId="7B60A3DA" w14:textId="77777777" w:rsidTr="00633382">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3E3AA16" w14:textId="77777777" w:rsidR="00E5128C" w:rsidRPr="00B04B6A" w:rsidRDefault="00E5128C" w:rsidP="00633382">
            <w:pPr>
              <w:rPr>
                <w:rFonts w:ascii="標楷體" w:eastAsia="標楷體" w:hAnsi="標楷體" w:cs="新細明體"/>
              </w:rPr>
            </w:pPr>
            <w:r>
              <w:rPr>
                <w:rFonts w:ascii="標楷體" w:eastAsia="標楷體" w:hAnsi="標楷體"/>
              </w:rPr>
              <w:lastRenderedPageBreak/>
              <w:t>0</w:t>
            </w:r>
            <w:r w:rsidRPr="00B04B6A">
              <w:rPr>
                <w:rFonts w:ascii="標楷體" w:eastAsia="標楷體" w:hAnsi="標楷體"/>
              </w:rPr>
              <w:t>5</w:t>
            </w:r>
          </w:p>
        </w:tc>
        <w:tc>
          <w:tcPr>
            <w:tcW w:w="4819" w:type="dxa"/>
            <w:tcBorders>
              <w:top w:val="nil"/>
              <w:left w:val="nil"/>
              <w:bottom w:val="single" w:sz="4" w:space="0" w:color="auto"/>
              <w:right w:val="single" w:sz="4" w:space="0" w:color="auto"/>
            </w:tcBorders>
            <w:shd w:val="clear" w:color="auto" w:fill="auto"/>
            <w:noWrap/>
            <w:vAlign w:val="center"/>
          </w:tcPr>
          <w:p w14:paraId="4000D7B9" w14:textId="77777777" w:rsidR="00E5128C" w:rsidRPr="00B04B6A" w:rsidRDefault="00E5128C" w:rsidP="00633382">
            <w:pPr>
              <w:rPr>
                <w:rFonts w:ascii="標楷體" w:eastAsia="標楷體" w:hAnsi="標楷體" w:cs="新細明體"/>
              </w:rPr>
            </w:pPr>
            <w:r w:rsidRPr="00B04B6A">
              <w:rPr>
                <w:rFonts w:ascii="標楷體" w:eastAsia="標楷體" w:hAnsi="標楷體" w:hint="eastAsia"/>
              </w:rPr>
              <w:t>火險費</w:t>
            </w:r>
          </w:p>
        </w:tc>
      </w:tr>
      <w:tr w:rsidR="00E5128C" w:rsidRPr="00B04B6A" w14:paraId="0A692601" w14:textId="77777777" w:rsidTr="00633382">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57AE59F" w14:textId="77777777" w:rsidR="00E5128C" w:rsidRPr="00B04B6A" w:rsidRDefault="00E5128C" w:rsidP="00633382">
            <w:pPr>
              <w:rPr>
                <w:rFonts w:ascii="標楷體" w:eastAsia="標楷體" w:hAnsi="標楷體" w:cs="新細明體"/>
              </w:rPr>
            </w:pPr>
            <w:r>
              <w:rPr>
                <w:rFonts w:ascii="標楷體" w:eastAsia="標楷體" w:hAnsi="標楷體"/>
              </w:rPr>
              <w:t>0</w:t>
            </w:r>
            <w:r w:rsidRPr="00B04B6A">
              <w:rPr>
                <w:rFonts w:ascii="標楷體" w:eastAsia="標楷體" w:hAnsi="標楷體"/>
              </w:rPr>
              <w:t>6</w:t>
            </w:r>
          </w:p>
        </w:tc>
        <w:tc>
          <w:tcPr>
            <w:tcW w:w="4819" w:type="dxa"/>
            <w:tcBorders>
              <w:top w:val="nil"/>
              <w:left w:val="nil"/>
              <w:bottom w:val="single" w:sz="4" w:space="0" w:color="auto"/>
              <w:right w:val="single" w:sz="4" w:space="0" w:color="auto"/>
            </w:tcBorders>
            <w:shd w:val="clear" w:color="auto" w:fill="auto"/>
            <w:noWrap/>
            <w:vAlign w:val="center"/>
          </w:tcPr>
          <w:p w14:paraId="16C7CF51" w14:textId="77777777" w:rsidR="00E5128C" w:rsidRPr="00B04B6A" w:rsidRDefault="00E5128C" w:rsidP="00633382">
            <w:pPr>
              <w:rPr>
                <w:rFonts w:ascii="標楷體" w:eastAsia="標楷體" w:hAnsi="標楷體" w:cs="新細明體"/>
              </w:rPr>
            </w:pPr>
            <w:r w:rsidRPr="00B04B6A">
              <w:rPr>
                <w:rFonts w:ascii="標楷體" w:eastAsia="標楷體" w:hAnsi="標楷體" w:hint="eastAsia"/>
              </w:rPr>
              <w:t>契變手續費</w:t>
            </w:r>
          </w:p>
        </w:tc>
      </w:tr>
      <w:tr w:rsidR="00E5128C" w:rsidRPr="00B04B6A" w14:paraId="6C256126" w14:textId="77777777" w:rsidTr="00633382">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7EE3A417" w14:textId="77777777" w:rsidR="00E5128C" w:rsidRPr="00B04B6A" w:rsidRDefault="00E5128C" w:rsidP="00633382">
            <w:pPr>
              <w:rPr>
                <w:rFonts w:ascii="標楷體" w:eastAsia="標楷體" w:hAnsi="標楷體" w:cs="新細明體"/>
              </w:rPr>
            </w:pPr>
            <w:r>
              <w:rPr>
                <w:rFonts w:ascii="標楷體" w:eastAsia="標楷體" w:hAnsi="標楷體"/>
              </w:rPr>
              <w:t>0</w:t>
            </w:r>
            <w:r w:rsidRPr="00B04B6A">
              <w:rPr>
                <w:rFonts w:ascii="標楷體" w:eastAsia="標楷體" w:hAnsi="標楷體"/>
              </w:rPr>
              <w:t>7</w:t>
            </w:r>
          </w:p>
        </w:tc>
        <w:tc>
          <w:tcPr>
            <w:tcW w:w="4819" w:type="dxa"/>
            <w:tcBorders>
              <w:top w:val="nil"/>
              <w:left w:val="nil"/>
              <w:bottom w:val="single" w:sz="4" w:space="0" w:color="auto"/>
              <w:right w:val="single" w:sz="4" w:space="0" w:color="auto"/>
            </w:tcBorders>
            <w:shd w:val="clear" w:color="auto" w:fill="auto"/>
            <w:noWrap/>
            <w:vAlign w:val="center"/>
          </w:tcPr>
          <w:p w14:paraId="7E1AFB3D" w14:textId="77777777" w:rsidR="00E5128C" w:rsidRPr="00B04B6A" w:rsidRDefault="00E5128C" w:rsidP="00633382">
            <w:pPr>
              <w:rPr>
                <w:rFonts w:ascii="標楷體" w:eastAsia="標楷體" w:hAnsi="標楷體" w:cs="新細明體"/>
              </w:rPr>
            </w:pPr>
            <w:r w:rsidRPr="00B04B6A">
              <w:rPr>
                <w:rFonts w:ascii="標楷體" w:eastAsia="標楷體" w:hAnsi="標楷體" w:hint="eastAsia"/>
              </w:rPr>
              <w:t>法務費</w:t>
            </w:r>
          </w:p>
        </w:tc>
      </w:tr>
      <w:tr w:rsidR="00E5128C" w:rsidRPr="00B04B6A" w14:paraId="7AD2738F" w14:textId="77777777" w:rsidTr="00633382">
        <w:trPr>
          <w:trHeight w:val="340"/>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10CD0BC" w14:textId="77777777" w:rsidR="00E5128C" w:rsidRPr="00B04B6A" w:rsidRDefault="00E5128C" w:rsidP="00633382">
            <w:pPr>
              <w:rPr>
                <w:rFonts w:ascii="標楷體" w:eastAsia="標楷體" w:hAnsi="標楷體" w:cs="新細明體"/>
              </w:rPr>
            </w:pPr>
            <w:r>
              <w:rPr>
                <w:rFonts w:ascii="標楷體" w:eastAsia="標楷體" w:hAnsi="標楷體"/>
              </w:rPr>
              <w:t>0</w:t>
            </w:r>
            <w:r w:rsidRPr="00B04B6A">
              <w:rPr>
                <w:rFonts w:ascii="標楷體" w:eastAsia="標楷體" w:hAnsi="標楷體"/>
              </w:rPr>
              <w:t>9</w:t>
            </w:r>
          </w:p>
        </w:tc>
        <w:tc>
          <w:tcPr>
            <w:tcW w:w="4819" w:type="dxa"/>
            <w:tcBorders>
              <w:top w:val="single" w:sz="4" w:space="0" w:color="auto"/>
              <w:left w:val="nil"/>
              <w:bottom w:val="single" w:sz="4" w:space="0" w:color="auto"/>
              <w:right w:val="single" w:sz="4" w:space="0" w:color="auto"/>
            </w:tcBorders>
            <w:shd w:val="clear" w:color="auto" w:fill="auto"/>
            <w:noWrap/>
            <w:vAlign w:val="center"/>
          </w:tcPr>
          <w:p w14:paraId="13B0A5B9" w14:textId="77777777" w:rsidR="00E5128C" w:rsidRPr="00B04B6A" w:rsidRDefault="00E5128C" w:rsidP="00633382">
            <w:pPr>
              <w:rPr>
                <w:rFonts w:ascii="標楷體" w:eastAsia="標楷體" w:hAnsi="標楷體" w:cs="新細明體"/>
              </w:rPr>
            </w:pPr>
            <w:r w:rsidRPr="00B04B6A">
              <w:rPr>
                <w:rFonts w:ascii="標楷體" w:eastAsia="標楷體" w:hAnsi="標楷體" w:hint="eastAsia"/>
              </w:rPr>
              <w:t>其他</w:t>
            </w:r>
          </w:p>
        </w:tc>
      </w:tr>
      <w:tr w:rsidR="00E5128C" w:rsidRPr="00B04B6A" w14:paraId="43C8030B" w14:textId="77777777" w:rsidTr="00633382">
        <w:trPr>
          <w:trHeight w:val="340"/>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6A82E7B" w14:textId="77777777" w:rsidR="00E5128C" w:rsidRPr="00B04B6A" w:rsidRDefault="00E5128C" w:rsidP="00633382">
            <w:pPr>
              <w:rPr>
                <w:rFonts w:ascii="標楷體" w:eastAsia="標楷體" w:hAnsi="標楷體"/>
              </w:rPr>
            </w:pPr>
            <w:r w:rsidRPr="00B04B6A">
              <w:rPr>
                <w:rFonts w:ascii="標楷體" w:eastAsia="標楷體" w:hAnsi="標楷體"/>
              </w:rPr>
              <w:t>11</w:t>
            </w:r>
          </w:p>
        </w:tc>
        <w:tc>
          <w:tcPr>
            <w:tcW w:w="4819" w:type="dxa"/>
            <w:tcBorders>
              <w:top w:val="single" w:sz="4" w:space="0" w:color="auto"/>
              <w:left w:val="nil"/>
              <w:bottom w:val="single" w:sz="4" w:space="0" w:color="auto"/>
              <w:right w:val="single" w:sz="4" w:space="0" w:color="auto"/>
            </w:tcBorders>
            <w:shd w:val="clear" w:color="auto" w:fill="auto"/>
            <w:noWrap/>
            <w:vAlign w:val="center"/>
          </w:tcPr>
          <w:p w14:paraId="2D0C1680" w14:textId="77777777" w:rsidR="00E5128C" w:rsidRPr="00005F03" w:rsidRDefault="00E5128C" w:rsidP="00633382">
            <w:pPr>
              <w:widowControl/>
              <w:rPr>
                <w:rFonts w:ascii="標楷體" w:eastAsia="標楷體" w:hAnsi="標楷體"/>
                <w:kern w:val="0"/>
              </w:rPr>
            </w:pPr>
            <w:r w:rsidRPr="00005F03">
              <w:rPr>
                <w:rFonts w:ascii="標楷體" w:eastAsia="標楷體" w:hAnsi="標楷體" w:hint="eastAsia"/>
              </w:rPr>
              <w:t>債協匯入款</w:t>
            </w:r>
            <w:r w:rsidRPr="00005F03">
              <w:rPr>
                <w:rFonts w:ascii="標楷體" w:eastAsia="標楷體" w:hAnsi="標楷體"/>
              </w:rPr>
              <w:t>(</w:t>
            </w:r>
            <w:r w:rsidRPr="00005F03">
              <w:rPr>
                <w:rFonts w:ascii="標楷體" w:eastAsia="標楷體" w:hAnsi="標楷體" w:hint="eastAsia"/>
              </w:rPr>
              <w:t>虛擬帳號為</w:t>
            </w:r>
            <w:r w:rsidRPr="00005F03">
              <w:rPr>
                <w:rFonts w:ascii="標楷體" w:eastAsia="標楷體" w:hAnsi="標楷體"/>
              </w:rPr>
              <w:t>9510500NNNNNNN)</w:t>
            </w:r>
          </w:p>
        </w:tc>
      </w:tr>
    </w:tbl>
    <w:p w14:paraId="6B298EF7" w14:textId="77777777" w:rsidR="00E5128C" w:rsidRDefault="00E5128C" w:rsidP="00E5128C">
      <w:pPr>
        <w:tabs>
          <w:tab w:val="left" w:pos="788"/>
        </w:tabs>
        <w:ind w:leftChars="300" w:left="720"/>
        <w:rPr>
          <w:rFonts w:ascii="標楷體" w:eastAsia="標楷體" w:hAnsi="標楷體"/>
        </w:rPr>
      </w:pPr>
    </w:p>
    <w:p w14:paraId="345E8EFF" w14:textId="0E64E4DD" w:rsidR="00E5128C" w:rsidRPr="004C5782" w:rsidRDefault="00E5128C" w:rsidP="00894D7B">
      <w:pPr>
        <w:numPr>
          <w:ilvl w:val="0"/>
          <w:numId w:val="12"/>
        </w:numPr>
        <w:rPr>
          <w:rFonts w:ascii="標楷體" w:eastAsia="標楷體" w:hAnsi="標楷體"/>
        </w:rPr>
      </w:pPr>
      <w:r w:rsidRPr="00B04B6A">
        <w:rPr>
          <w:rFonts w:ascii="標楷體" w:eastAsia="標楷體" w:hAnsi="標楷體" w:hint="eastAsia"/>
        </w:rPr>
        <w:t>資料查詢方式</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E5128C" w:rsidRPr="00B04B6A" w14:paraId="6506A18E" w14:textId="77777777" w:rsidTr="00633382">
        <w:trPr>
          <w:trHeight w:val="340"/>
          <w:tblHeader/>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AA08A74" w14:textId="77777777" w:rsidR="00E5128C" w:rsidRPr="00B04B6A" w:rsidRDefault="00E5128C" w:rsidP="00633382">
            <w:pPr>
              <w:widowControl/>
              <w:rPr>
                <w:rFonts w:ascii="標楷體" w:eastAsia="標楷體" w:hAnsi="標楷體" w:cs="新細明體"/>
                <w:kern w:val="0"/>
              </w:rPr>
            </w:pPr>
            <w:r w:rsidRPr="00B04B6A">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6BEC585C" w14:textId="77777777" w:rsidR="00E5128C" w:rsidRPr="00B04B6A" w:rsidRDefault="00E5128C" w:rsidP="00633382">
            <w:pPr>
              <w:widowControl/>
              <w:rPr>
                <w:rFonts w:ascii="標楷體" w:eastAsia="標楷體" w:hAnsi="標楷體" w:cs="新細明體"/>
                <w:kern w:val="0"/>
              </w:rPr>
            </w:pPr>
            <w:r w:rsidRPr="00B04B6A">
              <w:rPr>
                <w:rFonts w:ascii="標楷體" w:eastAsia="標楷體" w:hAnsi="標楷體" w:cs="新細明體" w:hint="eastAsia"/>
                <w:kern w:val="0"/>
              </w:rPr>
              <w:t>說明</w:t>
            </w:r>
          </w:p>
        </w:tc>
      </w:tr>
      <w:tr w:rsidR="00E5128C" w:rsidRPr="00B04B6A" w14:paraId="182456D6" w14:textId="77777777" w:rsidTr="00633382">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A70A039" w14:textId="77777777" w:rsidR="00E5128C" w:rsidRPr="00B04B6A" w:rsidRDefault="00E5128C" w:rsidP="00633382">
            <w:pPr>
              <w:rPr>
                <w:rFonts w:ascii="標楷體" w:eastAsia="標楷體" w:hAnsi="標楷體" w:cs="新細明體"/>
              </w:rPr>
            </w:pPr>
            <w:r w:rsidRPr="00B04B6A">
              <w:rPr>
                <w:rFonts w:ascii="標楷體" w:eastAsia="標楷體" w:hAnsi="標楷體"/>
              </w:rPr>
              <w:t>1</w:t>
            </w:r>
          </w:p>
        </w:tc>
        <w:tc>
          <w:tcPr>
            <w:tcW w:w="4819" w:type="dxa"/>
            <w:tcBorders>
              <w:top w:val="nil"/>
              <w:left w:val="nil"/>
              <w:bottom w:val="single" w:sz="4" w:space="0" w:color="auto"/>
              <w:right w:val="single" w:sz="4" w:space="0" w:color="auto"/>
            </w:tcBorders>
            <w:shd w:val="clear" w:color="auto" w:fill="auto"/>
            <w:noWrap/>
          </w:tcPr>
          <w:p w14:paraId="5DBF8A2A" w14:textId="77777777" w:rsidR="00E5128C" w:rsidRPr="00B04B6A" w:rsidRDefault="00E5128C" w:rsidP="00633382">
            <w:pPr>
              <w:rPr>
                <w:rFonts w:ascii="標楷體" w:eastAsia="標楷體" w:hAnsi="標楷體" w:cs="新細明體"/>
              </w:rPr>
            </w:pPr>
            <w:r w:rsidRPr="00005F03">
              <w:rPr>
                <w:rFonts w:ascii="標楷體" w:eastAsia="標楷體" w:hAnsi="標楷體" w:hint="eastAsia"/>
              </w:rPr>
              <w:t>建檔日期</w:t>
            </w:r>
          </w:p>
        </w:tc>
      </w:tr>
      <w:tr w:rsidR="00E5128C" w:rsidRPr="00B04B6A" w14:paraId="20A2F1AC" w14:textId="77777777" w:rsidTr="00633382">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5240098" w14:textId="77777777" w:rsidR="00E5128C" w:rsidRPr="00B04B6A" w:rsidRDefault="00E5128C" w:rsidP="00633382">
            <w:pPr>
              <w:rPr>
                <w:rFonts w:ascii="標楷體" w:eastAsia="標楷體" w:hAnsi="標楷體" w:cs="新細明體"/>
              </w:rPr>
            </w:pPr>
            <w:r w:rsidRPr="00B04B6A">
              <w:rPr>
                <w:rFonts w:ascii="標楷體" w:eastAsia="標楷體" w:hAnsi="標楷體"/>
              </w:rPr>
              <w:t>2</w:t>
            </w:r>
          </w:p>
        </w:tc>
        <w:tc>
          <w:tcPr>
            <w:tcW w:w="4819" w:type="dxa"/>
            <w:tcBorders>
              <w:top w:val="nil"/>
              <w:left w:val="nil"/>
              <w:bottom w:val="single" w:sz="4" w:space="0" w:color="auto"/>
              <w:right w:val="single" w:sz="4" w:space="0" w:color="auto"/>
            </w:tcBorders>
            <w:shd w:val="clear" w:color="auto" w:fill="auto"/>
            <w:noWrap/>
          </w:tcPr>
          <w:p w14:paraId="1137B18C" w14:textId="77777777" w:rsidR="00E5128C" w:rsidRPr="00B04B6A" w:rsidRDefault="00E5128C" w:rsidP="00633382">
            <w:pPr>
              <w:rPr>
                <w:rFonts w:ascii="標楷體" w:eastAsia="標楷體" w:hAnsi="標楷體" w:cs="新細明體"/>
              </w:rPr>
            </w:pPr>
            <w:r w:rsidRPr="00005F03">
              <w:rPr>
                <w:rFonts w:ascii="標楷體" w:eastAsia="標楷體" w:hAnsi="標楷體" w:hint="eastAsia"/>
              </w:rPr>
              <w:t>提出日期</w:t>
            </w:r>
          </w:p>
        </w:tc>
      </w:tr>
      <w:tr w:rsidR="00E5128C" w:rsidRPr="00B04B6A" w14:paraId="5424EA1F" w14:textId="77777777" w:rsidTr="00633382">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261E1499" w14:textId="77777777" w:rsidR="00E5128C" w:rsidRPr="00B04B6A" w:rsidRDefault="00E5128C" w:rsidP="00633382">
            <w:pPr>
              <w:rPr>
                <w:rFonts w:ascii="標楷體" w:eastAsia="標楷體" w:hAnsi="標楷體" w:cs="新細明體"/>
              </w:rPr>
            </w:pPr>
            <w:r w:rsidRPr="00B04B6A">
              <w:rPr>
                <w:rFonts w:ascii="標楷體" w:eastAsia="標楷體" w:hAnsi="標楷體"/>
              </w:rPr>
              <w:t>3</w:t>
            </w:r>
          </w:p>
        </w:tc>
        <w:tc>
          <w:tcPr>
            <w:tcW w:w="4819" w:type="dxa"/>
            <w:tcBorders>
              <w:top w:val="nil"/>
              <w:left w:val="nil"/>
              <w:bottom w:val="single" w:sz="4" w:space="0" w:color="auto"/>
              <w:right w:val="single" w:sz="4" w:space="0" w:color="auto"/>
            </w:tcBorders>
            <w:shd w:val="clear" w:color="auto" w:fill="auto"/>
            <w:noWrap/>
          </w:tcPr>
          <w:p w14:paraId="6B090580" w14:textId="77777777" w:rsidR="00E5128C" w:rsidRPr="00B04B6A" w:rsidRDefault="00E5128C" w:rsidP="00633382">
            <w:pPr>
              <w:rPr>
                <w:rFonts w:ascii="標楷體" w:eastAsia="標楷體" w:hAnsi="標楷體" w:cs="新細明體"/>
              </w:rPr>
            </w:pPr>
            <w:r w:rsidRPr="00005F03">
              <w:rPr>
                <w:rFonts w:ascii="標楷體" w:eastAsia="標楷體" w:hAnsi="標楷體" w:hint="eastAsia"/>
              </w:rPr>
              <w:t>提回日期</w:t>
            </w:r>
          </w:p>
        </w:tc>
      </w:tr>
      <w:tr w:rsidR="00E5128C" w:rsidRPr="00B04B6A" w14:paraId="4C73099C" w14:textId="77777777" w:rsidTr="00633382">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27369363" w14:textId="77777777" w:rsidR="00E5128C" w:rsidRPr="00B04B6A" w:rsidRDefault="00E5128C" w:rsidP="00633382">
            <w:pPr>
              <w:rPr>
                <w:rFonts w:ascii="標楷體" w:eastAsia="標楷體" w:hAnsi="標楷體" w:cs="新細明體"/>
              </w:rPr>
            </w:pPr>
            <w:r w:rsidRPr="00B04B6A">
              <w:rPr>
                <w:rFonts w:ascii="標楷體" w:eastAsia="標楷體" w:hAnsi="標楷體"/>
              </w:rPr>
              <w:t>4</w:t>
            </w:r>
          </w:p>
        </w:tc>
        <w:tc>
          <w:tcPr>
            <w:tcW w:w="4819" w:type="dxa"/>
            <w:tcBorders>
              <w:top w:val="nil"/>
              <w:left w:val="nil"/>
              <w:bottom w:val="single" w:sz="4" w:space="0" w:color="auto"/>
              <w:right w:val="single" w:sz="4" w:space="0" w:color="auto"/>
            </w:tcBorders>
            <w:shd w:val="clear" w:color="auto" w:fill="auto"/>
            <w:noWrap/>
          </w:tcPr>
          <w:p w14:paraId="73C0F48F" w14:textId="77777777" w:rsidR="00E5128C" w:rsidRPr="00B04B6A" w:rsidRDefault="00E5128C" w:rsidP="00633382">
            <w:pPr>
              <w:rPr>
                <w:rFonts w:ascii="標楷體" w:eastAsia="標楷體" w:hAnsi="標楷體" w:cs="新細明體"/>
              </w:rPr>
            </w:pPr>
            <w:r w:rsidRPr="00005F03">
              <w:rPr>
                <w:rFonts w:ascii="標楷體" w:eastAsia="標楷體" w:hAnsi="標楷體" w:hint="eastAsia"/>
              </w:rPr>
              <w:t>戶號</w:t>
            </w:r>
          </w:p>
        </w:tc>
      </w:tr>
      <w:tr w:rsidR="00E5128C" w:rsidRPr="00B04B6A" w14:paraId="7B0AC122" w14:textId="77777777" w:rsidTr="00633382">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744482A8" w14:textId="77777777" w:rsidR="00E5128C" w:rsidRPr="00B04B6A" w:rsidRDefault="00E5128C" w:rsidP="00633382">
            <w:pPr>
              <w:rPr>
                <w:rFonts w:ascii="標楷體" w:eastAsia="標楷體" w:hAnsi="標楷體" w:cs="新細明體"/>
              </w:rPr>
            </w:pPr>
            <w:r w:rsidRPr="00B04B6A">
              <w:rPr>
                <w:rFonts w:ascii="標楷體" w:eastAsia="標楷體" w:hAnsi="標楷體"/>
              </w:rPr>
              <w:t>5</w:t>
            </w:r>
          </w:p>
        </w:tc>
        <w:tc>
          <w:tcPr>
            <w:tcW w:w="4819" w:type="dxa"/>
            <w:tcBorders>
              <w:top w:val="nil"/>
              <w:left w:val="nil"/>
              <w:bottom w:val="single" w:sz="4" w:space="0" w:color="auto"/>
              <w:right w:val="single" w:sz="4" w:space="0" w:color="auto"/>
            </w:tcBorders>
            <w:shd w:val="clear" w:color="auto" w:fill="auto"/>
            <w:noWrap/>
          </w:tcPr>
          <w:p w14:paraId="035550D6" w14:textId="77777777" w:rsidR="00E5128C" w:rsidRPr="00B04B6A" w:rsidRDefault="00E5128C" w:rsidP="00633382">
            <w:pPr>
              <w:rPr>
                <w:rFonts w:ascii="標楷體" w:eastAsia="標楷體" w:hAnsi="標楷體" w:cs="新細明體"/>
              </w:rPr>
            </w:pPr>
            <w:r w:rsidRPr="00005F03">
              <w:rPr>
                <w:rFonts w:ascii="標楷體" w:eastAsia="標楷體" w:hAnsi="標楷體" w:hint="eastAsia"/>
              </w:rPr>
              <w:t>扣款帳號</w:t>
            </w:r>
          </w:p>
        </w:tc>
      </w:tr>
    </w:tbl>
    <w:p w14:paraId="66A039AD" w14:textId="77777777" w:rsidR="00E5128C" w:rsidRPr="00543E73" w:rsidRDefault="00E5128C" w:rsidP="00E5128C">
      <w:pPr>
        <w:tabs>
          <w:tab w:val="left" w:pos="788"/>
        </w:tabs>
        <w:ind w:leftChars="300" w:left="720"/>
        <w:rPr>
          <w:rFonts w:ascii="標楷體" w:eastAsia="標楷體" w:hAnsi="標楷體"/>
        </w:rPr>
      </w:pPr>
    </w:p>
    <w:p w14:paraId="2BD18A39" w14:textId="072720C4" w:rsidR="00E5128C" w:rsidRPr="00890866" w:rsidRDefault="00E5128C" w:rsidP="00894D7B">
      <w:pPr>
        <w:numPr>
          <w:ilvl w:val="0"/>
          <w:numId w:val="12"/>
        </w:numPr>
        <w:rPr>
          <w:rFonts w:ascii="標楷體" w:eastAsia="標楷體" w:hAnsi="標楷體"/>
        </w:rPr>
      </w:pPr>
      <w:r w:rsidRPr="00B04B6A">
        <w:rPr>
          <w:rFonts w:ascii="標楷體" w:eastAsia="標楷體" w:hAnsi="標楷體" w:hint="eastAsia"/>
        </w:rPr>
        <w:t>應收付類別</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E5128C" w:rsidRPr="00B04B6A" w14:paraId="0BCAED61" w14:textId="77777777" w:rsidTr="00633382">
        <w:trPr>
          <w:trHeight w:val="340"/>
          <w:tblHeader/>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0B08786" w14:textId="77777777" w:rsidR="00E5128C" w:rsidRPr="00B04B6A" w:rsidRDefault="00E5128C" w:rsidP="00633382">
            <w:pPr>
              <w:widowControl/>
              <w:rPr>
                <w:rFonts w:ascii="標楷體" w:eastAsia="標楷體" w:hAnsi="標楷體" w:cs="新細明體"/>
                <w:kern w:val="0"/>
              </w:rPr>
            </w:pPr>
            <w:r w:rsidRPr="00B04B6A">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2F4BD8DA" w14:textId="77777777" w:rsidR="00E5128C" w:rsidRPr="00B04B6A" w:rsidRDefault="00E5128C" w:rsidP="00633382">
            <w:pPr>
              <w:widowControl/>
              <w:rPr>
                <w:rFonts w:ascii="標楷體" w:eastAsia="標楷體" w:hAnsi="標楷體" w:cs="新細明體"/>
                <w:kern w:val="0"/>
              </w:rPr>
            </w:pPr>
            <w:r w:rsidRPr="00B04B6A">
              <w:rPr>
                <w:rFonts w:ascii="標楷體" w:eastAsia="標楷體" w:hAnsi="標楷體" w:cs="新細明體" w:hint="eastAsia"/>
                <w:kern w:val="0"/>
              </w:rPr>
              <w:t>說明</w:t>
            </w:r>
          </w:p>
        </w:tc>
      </w:tr>
      <w:tr w:rsidR="00E5128C" w:rsidRPr="00B04B6A" w14:paraId="6FF0BA66" w14:textId="77777777" w:rsidTr="00633382">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03014EF9" w14:textId="77777777" w:rsidR="00E5128C" w:rsidRPr="00B04B6A" w:rsidRDefault="00E5128C" w:rsidP="00633382">
            <w:pPr>
              <w:rPr>
                <w:rFonts w:ascii="標楷體" w:eastAsia="標楷體" w:hAnsi="標楷體"/>
              </w:rPr>
            </w:pPr>
            <w:r w:rsidRPr="00B04B6A">
              <w:rPr>
                <w:rFonts w:ascii="標楷體" w:eastAsia="標楷體" w:hAnsi="標楷體"/>
              </w:rPr>
              <w:t>1</w:t>
            </w:r>
          </w:p>
        </w:tc>
        <w:tc>
          <w:tcPr>
            <w:tcW w:w="4819" w:type="dxa"/>
            <w:tcBorders>
              <w:top w:val="nil"/>
              <w:left w:val="nil"/>
              <w:bottom w:val="single" w:sz="4" w:space="0" w:color="auto"/>
              <w:right w:val="single" w:sz="4" w:space="0" w:color="auto"/>
            </w:tcBorders>
            <w:shd w:val="clear" w:color="auto" w:fill="auto"/>
            <w:noWrap/>
          </w:tcPr>
          <w:p w14:paraId="643F6ACA" w14:textId="77777777" w:rsidR="00E5128C" w:rsidRPr="00B04B6A" w:rsidRDefault="00E5128C" w:rsidP="00633382">
            <w:pPr>
              <w:rPr>
                <w:rFonts w:ascii="標楷體" w:eastAsia="標楷體" w:hAnsi="標楷體"/>
              </w:rPr>
            </w:pPr>
            <w:r w:rsidRPr="00005F03">
              <w:rPr>
                <w:rFonts w:ascii="標楷體" w:eastAsia="標楷體" w:hAnsi="標楷體" w:hint="eastAsia"/>
              </w:rPr>
              <w:t>還款</w:t>
            </w:r>
          </w:p>
        </w:tc>
      </w:tr>
      <w:tr w:rsidR="00E5128C" w:rsidRPr="00B04B6A" w14:paraId="246D0A26" w14:textId="77777777" w:rsidTr="00633382">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012BC4EF" w14:textId="77777777" w:rsidR="00E5128C" w:rsidRPr="00B04B6A" w:rsidRDefault="00E5128C" w:rsidP="00633382">
            <w:pPr>
              <w:rPr>
                <w:rFonts w:ascii="標楷體" w:eastAsia="標楷體" w:hAnsi="標楷體"/>
              </w:rPr>
            </w:pPr>
            <w:r w:rsidRPr="00B04B6A">
              <w:rPr>
                <w:rFonts w:ascii="標楷體" w:eastAsia="標楷體" w:hAnsi="標楷體"/>
              </w:rPr>
              <w:t>2</w:t>
            </w:r>
          </w:p>
        </w:tc>
        <w:tc>
          <w:tcPr>
            <w:tcW w:w="4819" w:type="dxa"/>
            <w:tcBorders>
              <w:top w:val="nil"/>
              <w:left w:val="nil"/>
              <w:bottom w:val="single" w:sz="4" w:space="0" w:color="auto"/>
              <w:right w:val="single" w:sz="4" w:space="0" w:color="auto"/>
            </w:tcBorders>
            <w:shd w:val="clear" w:color="auto" w:fill="auto"/>
            <w:noWrap/>
          </w:tcPr>
          <w:p w14:paraId="072EAB44" w14:textId="77777777" w:rsidR="00E5128C" w:rsidRPr="00B04B6A" w:rsidRDefault="00E5128C" w:rsidP="00633382">
            <w:pPr>
              <w:rPr>
                <w:rFonts w:ascii="標楷體" w:eastAsia="標楷體" w:hAnsi="標楷體"/>
              </w:rPr>
            </w:pPr>
            <w:r w:rsidRPr="00005F03">
              <w:rPr>
                <w:rFonts w:ascii="標楷體" w:eastAsia="標楷體" w:hAnsi="標楷體" w:hint="eastAsia"/>
              </w:rPr>
              <w:t>結案</w:t>
            </w:r>
          </w:p>
        </w:tc>
      </w:tr>
      <w:tr w:rsidR="00E5128C" w:rsidRPr="00B04B6A" w14:paraId="4FA5DC92" w14:textId="77777777" w:rsidTr="00633382">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062B2CDC" w14:textId="77777777" w:rsidR="00E5128C" w:rsidRPr="00B04B6A" w:rsidRDefault="00E5128C" w:rsidP="00633382">
            <w:pPr>
              <w:rPr>
                <w:rFonts w:ascii="標楷體" w:eastAsia="標楷體" w:hAnsi="標楷體"/>
              </w:rPr>
            </w:pPr>
            <w:r w:rsidRPr="00B04B6A">
              <w:rPr>
                <w:rFonts w:ascii="標楷體" w:eastAsia="標楷體" w:hAnsi="標楷體"/>
              </w:rPr>
              <w:t>3</w:t>
            </w:r>
          </w:p>
        </w:tc>
        <w:tc>
          <w:tcPr>
            <w:tcW w:w="4819" w:type="dxa"/>
            <w:tcBorders>
              <w:top w:val="nil"/>
              <w:left w:val="nil"/>
              <w:bottom w:val="single" w:sz="4" w:space="0" w:color="auto"/>
              <w:right w:val="single" w:sz="4" w:space="0" w:color="auto"/>
            </w:tcBorders>
            <w:shd w:val="clear" w:color="auto" w:fill="auto"/>
            <w:noWrap/>
          </w:tcPr>
          <w:p w14:paraId="4164B5F9" w14:textId="77777777" w:rsidR="00E5128C" w:rsidRPr="00B04B6A" w:rsidRDefault="00E5128C" w:rsidP="00633382">
            <w:pPr>
              <w:rPr>
                <w:rFonts w:ascii="標楷體" w:eastAsia="標楷體" w:hAnsi="標楷體"/>
              </w:rPr>
            </w:pPr>
            <w:r w:rsidRPr="00005F03">
              <w:rPr>
                <w:rFonts w:ascii="標楷體" w:eastAsia="標楷體" w:hAnsi="標楷體" w:hint="eastAsia"/>
              </w:rPr>
              <w:t>期票</w:t>
            </w:r>
          </w:p>
        </w:tc>
      </w:tr>
      <w:tr w:rsidR="00E5128C" w:rsidRPr="00B04B6A" w14:paraId="72F1D92F" w14:textId="77777777" w:rsidTr="00633382">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290BBDBC" w14:textId="77777777" w:rsidR="00E5128C" w:rsidRPr="00B04B6A" w:rsidRDefault="00E5128C" w:rsidP="00633382">
            <w:pPr>
              <w:rPr>
                <w:rFonts w:ascii="標楷體" w:eastAsia="標楷體" w:hAnsi="標楷體"/>
              </w:rPr>
            </w:pPr>
            <w:r w:rsidRPr="00B04B6A">
              <w:rPr>
                <w:rFonts w:ascii="標楷體" w:eastAsia="標楷體" w:hAnsi="標楷體"/>
              </w:rPr>
              <w:t>4</w:t>
            </w:r>
          </w:p>
        </w:tc>
        <w:tc>
          <w:tcPr>
            <w:tcW w:w="4819" w:type="dxa"/>
            <w:tcBorders>
              <w:top w:val="nil"/>
              <w:left w:val="nil"/>
              <w:bottom w:val="single" w:sz="4" w:space="0" w:color="auto"/>
              <w:right w:val="single" w:sz="4" w:space="0" w:color="auto"/>
            </w:tcBorders>
            <w:shd w:val="clear" w:color="auto" w:fill="auto"/>
            <w:noWrap/>
          </w:tcPr>
          <w:p w14:paraId="427A8FF7" w14:textId="77777777" w:rsidR="00E5128C" w:rsidRPr="00B04B6A" w:rsidRDefault="00E5128C" w:rsidP="00633382">
            <w:pPr>
              <w:rPr>
                <w:rFonts w:ascii="標楷體" w:eastAsia="標楷體" w:hAnsi="標楷體"/>
              </w:rPr>
            </w:pPr>
            <w:r w:rsidRPr="00005F03">
              <w:rPr>
                <w:rFonts w:ascii="標楷體" w:eastAsia="標楷體" w:hAnsi="標楷體" w:hint="eastAsia"/>
              </w:rPr>
              <w:t>撥款</w:t>
            </w:r>
          </w:p>
        </w:tc>
      </w:tr>
      <w:tr w:rsidR="00E5128C" w:rsidRPr="00B04B6A" w14:paraId="3B7945A4" w14:textId="77777777" w:rsidTr="00633382">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4325D3D7" w14:textId="77777777" w:rsidR="00E5128C" w:rsidRPr="00B04B6A" w:rsidRDefault="00E5128C" w:rsidP="00633382">
            <w:pPr>
              <w:rPr>
                <w:rFonts w:ascii="標楷體" w:eastAsia="標楷體" w:hAnsi="標楷體"/>
              </w:rPr>
            </w:pPr>
            <w:r w:rsidRPr="00B04B6A">
              <w:rPr>
                <w:rFonts w:ascii="標楷體" w:eastAsia="標楷體" w:hAnsi="標楷體"/>
              </w:rPr>
              <w:t>5</w:t>
            </w:r>
          </w:p>
        </w:tc>
        <w:tc>
          <w:tcPr>
            <w:tcW w:w="4819" w:type="dxa"/>
            <w:tcBorders>
              <w:top w:val="nil"/>
              <w:left w:val="nil"/>
              <w:bottom w:val="single" w:sz="4" w:space="0" w:color="auto"/>
              <w:right w:val="single" w:sz="4" w:space="0" w:color="auto"/>
            </w:tcBorders>
            <w:shd w:val="clear" w:color="auto" w:fill="auto"/>
            <w:noWrap/>
          </w:tcPr>
          <w:p w14:paraId="1D3CAB03" w14:textId="77777777" w:rsidR="00E5128C" w:rsidRPr="00B04B6A" w:rsidRDefault="00E5128C" w:rsidP="00633382">
            <w:pPr>
              <w:rPr>
                <w:rFonts w:ascii="標楷體" w:eastAsia="標楷體" w:hAnsi="標楷體"/>
              </w:rPr>
            </w:pPr>
            <w:r w:rsidRPr="00005F03">
              <w:rPr>
                <w:rFonts w:ascii="標楷體" w:eastAsia="標楷體" w:hAnsi="標楷體" w:hint="eastAsia"/>
              </w:rPr>
              <w:t>暫收款退還</w:t>
            </w:r>
          </w:p>
        </w:tc>
      </w:tr>
      <w:tr w:rsidR="00E5128C" w:rsidRPr="00B04B6A" w14:paraId="63B42FA2" w14:textId="77777777" w:rsidTr="00633382">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36717D38" w14:textId="77777777" w:rsidR="00E5128C" w:rsidRPr="00B04B6A" w:rsidRDefault="00E5128C" w:rsidP="00633382">
            <w:pPr>
              <w:rPr>
                <w:rFonts w:ascii="標楷體" w:eastAsia="標楷體" w:hAnsi="標楷體"/>
              </w:rPr>
            </w:pPr>
            <w:r w:rsidRPr="00B04B6A">
              <w:rPr>
                <w:rFonts w:ascii="標楷體" w:eastAsia="標楷體" w:hAnsi="標楷體"/>
              </w:rPr>
              <w:t>6</w:t>
            </w:r>
          </w:p>
        </w:tc>
        <w:tc>
          <w:tcPr>
            <w:tcW w:w="4819" w:type="dxa"/>
            <w:tcBorders>
              <w:top w:val="nil"/>
              <w:left w:val="nil"/>
              <w:bottom w:val="single" w:sz="4" w:space="0" w:color="auto"/>
              <w:right w:val="single" w:sz="4" w:space="0" w:color="auto"/>
            </w:tcBorders>
            <w:shd w:val="clear" w:color="auto" w:fill="auto"/>
            <w:noWrap/>
          </w:tcPr>
          <w:p w14:paraId="3ADDA29D" w14:textId="77777777" w:rsidR="00E5128C" w:rsidRPr="00B04B6A" w:rsidRDefault="00E5128C" w:rsidP="00633382">
            <w:pPr>
              <w:rPr>
                <w:rFonts w:ascii="標楷體" w:eastAsia="標楷體" w:hAnsi="標楷體"/>
              </w:rPr>
            </w:pPr>
            <w:r w:rsidRPr="00005F03">
              <w:rPr>
                <w:rFonts w:ascii="標楷體" w:eastAsia="標楷體" w:hAnsi="標楷體" w:hint="eastAsia"/>
              </w:rPr>
              <w:t>撥款</w:t>
            </w:r>
            <w:r w:rsidRPr="00005F03">
              <w:rPr>
                <w:rFonts w:ascii="標楷體" w:eastAsia="標楷體" w:hAnsi="標楷體"/>
              </w:rPr>
              <w:t>-</w:t>
            </w:r>
            <w:r w:rsidRPr="00005F03">
              <w:rPr>
                <w:rFonts w:ascii="標楷體" w:eastAsia="標楷體" w:hAnsi="標楷體" w:hint="eastAsia"/>
              </w:rPr>
              <w:t>借新還舊</w:t>
            </w:r>
          </w:p>
        </w:tc>
      </w:tr>
      <w:tr w:rsidR="00E5128C" w:rsidRPr="00B04B6A" w14:paraId="2E9A6390" w14:textId="77777777" w:rsidTr="00633382">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12944873" w14:textId="77777777" w:rsidR="00E5128C" w:rsidRPr="00B04B6A" w:rsidRDefault="00E5128C" w:rsidP="00633382">
            <w:pPr>
              <w:rPr>
                <w:rFonts w:ascii="標楷體" w:eastAsia="標楷體" w:hAnsi="標楷體"/>
              </w:rPr>
            </w:pPr>
            <w:r w:rsidRPr="00B04B6A">
              <w:rPr>
                <w:rFonts w:ascii="標楷體" w:eastAsia="標楷體" w:hAnsi="標楷體"/>
              </w:rPr>
              <w:t>7</w:t>
            </w:r>
          </w:p>
        </w:tc>
        <w:tc>
          <w:tcPr>
            <w:tcW w:w="4819" w:type="dxa"/>
            <w:tcBorders>
              <w:top w:val="nil"/>
              <w:left w:val="nil"/>
              <w:bottom w:val="single" w:sz="4" w:space="0" w:color="auto"/>
              <w:right w:val="single" w:sz="4" w:space="0" w:color="auto"/>
            </w:tcBorders>
            <w:shd w:val="clear" w:color="auto" w:fill="auto"/>
            <w:noWrap/>
          </w:tcPr>
          <w:p w14:paraId="5DAC1B26" w14:textId="77777777" w:rsidR="00E5128C" w:rsidRPr="00B04B6A" w:rsidRDefault="00E5128C" w:rsidP="00633382">
            <w:pPr>
              <w:rPr>
                <w:rFonts w:ascii="標楷體" w:eastAsia="標楷體" w:hAnsi="標楷體"/>
              </w:rPr>
            </w:pPr>
            <w:r w:rsidRPr="00005F03">
              <w:rPr>
                <w:rFonts w:ascii="標楷體" w:eastAsia="標楷體" w:hAnsi="標楷體" w:hint="eastAsia"/>
              </w:rPr>
              <w:t>暫收轉帳</w:t>
            </w:r>
          </w:p>
        </w:tc>
      </w:tr>
      <w:tr w:rsidR="00E5128C" w:rsidRPr="00B04B6A" w14:paraId="507A30F4" w14:textId="77777777" w:rsidTr="00633382">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73EA4E38" w14:textId="77777777" w:rsidR="00E5128C" w:rsidRPr="00B04B6A" w:rsidRDefault="00E5128C" w:rsidP="00633382">
            <w:pPr>
              <w:rPr>
                <w:rFonts w:ascii="標楷體" w:eastAsia="標楷體" w:hAnsi="標楷體"/>
              </w:rPr>
            </w:pPr>
            <w:r w:rsidRPr="00B04B6A">
              <w:rPr>
                <w:rFonts w:ascii="標楷體" w:eastAsia="標楷體" w:hAnsi="標楷體"/>
              </w:rPr>
              <w:t>8</w:t>
            </w:r>
          </w:p>
        </w:tc>
        <w:tc>
          <w:tcPr>
            <w:tcW w:w="4819" w:type="dxa"/>
            <w:tcBorders>
              <w:top w:val="nil"/>
              <w:left w:val="nil"/>
              <w:bottom w:val="single" w:sz="4" w:space="0" w:color="auto"/>
              <w:right w:val="single" w:sz="4" w:space="0" w:color="auto"/>
            </w:tcBorders>
            <w:shd w:val="clear" w:color="auto" w:fill="auto"/>
            <w:noWrap/>
          </w:tcPr>
          <w:p w14:paraId="7EC7C269" w14:textId="77777777" w:rsidR="00E5128C" w:rsidRPr="00B04B6A" w:rsidRDefault="00E5128C" w:rsidP="00633382">
            <w:pPr>
              <w:rPr>
                <w:rFonts w:ascii="標楷體" w:eastAsia="標楷體" w:hAnsi="標楷體"/>
              </w:rPr>
            </w:pPr>
            <w:r w:rsidRPr="00005F03">
              <w:rPr>
                <w:rFonts w:ascii="標楷體" w:eastAsia="標楷體" w:hAnsi="標楷體" w:hint="eastAsia"/>
              </w:rPr>
              <w:t>抽退票</w:t>
            </w:r>
          </w:p>
        </w:tc>
      </w:tr>
    </w:tbl>
    <w:p w14:paraId="7AB4CF63" w14:textId="77777777" w:rsidR="00E5128C" w:rsidRDefault="00E5128C" w:rsidP="00E5128C">
      <w:pPr>
        <w:tabs>
          <w:tab w:val="left" w:pos="788"/>
        </w:tabs>
        <w:ind w:leftChars="300" w:left="720"/>
        <w:rPr>
          <w:rFonts w:ascii="標楷體" w:eastAsia="標楷體" w:hAnsi="標楷體"/>
        </w:rPr>
      </w:pPr>
    </w:p>
    <w:p w14:paraId="05850580" w14:textId="3B77E90C" w:rsidR="00E5128C" w:rsidRPr="00CB17C5" w:rsidRDefault="00E5128C" w:rsidP="00894D7B">
      <w:pPr>
        <w:numPr>
          <w:ilvl w:val="0"/>
          <w:numId w:val="12"/>
        </w:numPr>
        <w:rPr>
          <w:rFonts w:ascii="標楷體" w:eastAsia="標楷體" w:hAnsi="標楷體"/>
        </w:rPr>
      </w:pPr>
      <w:r w:rsidRPr="008B60BB">
        <w:rPr>
          <w:rFonts w:ascii="標楷體" w:eastAsia="標楷體" w:hAnsi="標楷體" w:hint="eastAsia"/>
        </w:rPr>
        <w:t>還款來源／撥款方式</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E5128C" w:rsidRPr="008B60BB" w14:paraId="2E527B4A" w14:textId="77777777" w:rsidTr="00633382">
        <w:trPr>
          <w:trHeight w:val="340"/>
          <w:tblHeader/>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B30AEC7" w14:textId="77777777" w:rsidR="00E5128C" w:rsidRPr="008B60BB" w:rsidRDefault="00E5128C" w:rsidP="00633382">
            <w:pPr>
              <w:widowControl/>
              <w:rPr>
                <w:rFonts w:ascii="標楷體" w:eastAsia="標楷體" w:hAnsi="標楷體" w:cs="新細明體"/>
                <w:kern w:val="0"/>
              </w:rPr>
            </w:pPr>
            <w:r w:rsidRPr="008B60BB">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75ADF9BB" w14:textId="77777777" w:rsidR="00E5128C" w:rsidRPr="008B60BB" w:rsidRDefault="00E5128C" w:rsidP="00633382">
            <w:pPr>
              <w:widowControl/>
              <w:rPr>
                <w:rFonts w:ascii="標楷體" w:eastAsia="標楷體" w:hAnsi="標楷體" w:cs="新細明體"/>
                <w:kern w:val="0"/>
              </w:rPr>
            </w:pPr>
            <w:r w:rsidRPr="008B60BB">
              <w:rPr>
                <w:rFonts w:ascii="標楷體" w:eastAsia="標楷體" w:hAnsi="標楷體" w:cs="新細明體" w:hint="eastAsia"/>
                <w:kern w:val="0"/>
              </w:rPr>
              <w:t>說明</w:t>
            </w:r>
          </w:p>
        </w:tc>
      </w:tr>
      <w:tr w:rsidR="00E5128C" w:rsidRPr="008B60BB" w14:paraId="44B50594" w14:textId="77777777" w:rsidTr="00633382">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2D507F34" w14:textId="77777777" w:rsidR="00E5128C" w:rsidRPr="008B60BB" w:rsidRDefault="00E5128C" w:rsidP="00633382">
            <w:pPr>
              <w:rPr>
                <w:rFonts w:ascii="標楷體" w:eastAsia="標楷體" w:hAnsi="標楷體" w:cs="新細明體"/>
              </w:rPr>
            </w:pPr>
            <w:r w:rsidRPr="00005F03">
              <w:rPr>
                <w:rFonts w:ascii="標楷體" w:eastAsia="標楷體" w:hAnsi="標楷體"/>
              </w:rPr>
              <w:t>01</w:t>
            </w:r>
          </w:p>
        </w:tc>
        <w:tc>
          <w:tcPr>
            <w:tcW w:w="4819" w:type="dxa"/>
            <w:tcBorders>
              <w:top w:val="nil"/>
              <w:left w:val="nil"/>
              <w:bottom w:val="single" w:sz="4" w:space="0" w:color="auto"/>
              <w:right w:val="single" w:sz="4" w:space="0" w:color="auto"/>
            </w:tcBorders>
            <w:shd w:val="clear" w:color="auto" w:fill="auto"/>
            <w:noWrap/>
          </w:tcPr>
          <w:p w14:paraId="042CC603" w14:textId="77777777" w:rsidR="00E5128C" w:rsidRPr="008B60BB" w:rsidRDefault="00E5128C" w:rsidP="00633382">
            <w:pPr>
              <w:rPr>
                <w:rFonts w:ascii="標楷體" w:eastAsia="標楷體" w:hAnsi="標楷體" w:cs="新細明體"/>
              </w:rPr>
            </w:pPr>
            <w:r w:rsidRPr="00005F03">
              <w:rPr>
                <w:rFonts w:ascii="標楷體" w:eastAsia="標楷體" w:hAnsi="標楷體" w:hint="eastAsia"/>
              </w:rPr>
              <w:t>整批匯款</w:t>
            </w:r>
          </w:p>
        </w:tc>
      </w:tr>
      <w:tr w:rsidR="00E5128C" w:rsidRPr="008B60BB" w14:paraId="51AC41F4" w14:textId="77777777" w:rsidTr="00633382">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6FA3EA36" w14:textId="77777777" w:rsidR="00E5128C" w:rsidRPr="008B60BB" w:rsidRDefault="00E5128C" w:rsidP="00633382">
            <w:pPr>
              <w:rPr>
                <w:rFonts w:ascii="標楷體" w:eastAsia="標楷體" w:hAnsi="標楷體" w:cs="新細明體"/>
              </w:rPr>
            </w:pPr>
            <w:r w:rsidRPr="00005F03">
              <w:rPr>
                <w:rFonts w:ascii="標楷體" w:eastAsia="標楷體" w:hAnsi="標楷體"/>
              </w:rPr>
              <w:t>02</w:t>
            </w:r>
          </w:p>
        </w:tc>
        <w:tc>
          <w:tcPr>
            <w:tcW w:w="4819" w:type="dxa"/>
            <w:tcBorders>
              <w:top w:val="nil"/>
              <w:left w:val="nil"/>
              <w:bottom w:val="single" w:sz="4" w:space="0" w:color="auto"/>
              <w:right w:val="single" w:sz="4" w:space="0" w:color="auto"/>
            </w:tcBorders>
            <w:shd w:val="clear" w:color="auto" w:fill="auto"/>
            <w:noWrap/>
          </w:tcPr>
          <w:p w14:paraId="7E5D0596" w14:textId="77777777" w:rsidR="00E5128C" w:rsidRPr="008B60BB" w:rsidRDefault="00E5128C" w:rsidP="00633382">
            <w:pPr>
              <w:rPr>
                <w:rFonts w:ascii="標楷體" w:eastAsia="標楷體" w:hAnsi="標楷體" w:cs="新細明體"/>
              </w:rPr>
            </w:pPr>
            <w:r w:rsidRPr="00005F03">
              <w:rPr>
                <w:rFonts w:ascii="標楷體" w:eastAsia="標楷體" w:hAnsi="標楷體" w:hint="eastAsia"/>
              </w:rPr>
              <w:t>單筆匯款</w:t>
            </w:r>
          </w:p>
        </w:tc>
      </w:tr>
      <w:tr w:rsidR="00E5128C" w:rsidRPr="008B60BB" w14:paraId="06E9759D" w14:textId="77777777" w:rsidTr="00633382">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586B0E39" w14:textId="77777777" w:rsidR="00E5128C" w:rsidRPr="008B60BB" w:rsidRDefault="00E5128C" w:rsidP="00633382">
            <w:pPr>
              <w:rPr>
                <w:rFonts w:ascii="標楷體" w:eastAsia="標楷體" w:hAnsi="標楷體" w:cs="新細明體"/>
              </w:rPr>
            </w:pPr>
            <w:r w:rsidRPr="00005F03">
              <w:rPr>
                <w:rFonts w:ascii="標楷體" w:eastAsia="標楷體" w:hAnsi="標楷體"/>
              </w:rPr>
              <w:t>04</w:t>
            </w:r>
          </w:p>
        </w:tc>
        <w:tc>
          <w:tcPr>
            <w:tcW w:w="4819" w:type="dxa"/>
            <w:tcBorders>
              <w:top w:val="nil"/>
              <w:left w:val="nil"/>
              <w:bottom w:val="single" w:sz="4" w:space="0" w:color="auto"/>
              <w:right w:val="single" w:sz="4" w:space="0" w:color="auto"/>
            </w:tcBorders>
            <w:shd w:val="clear" w:color="auto" w:fill="auto"/>
            <w:noWrap/>
          </w:tcPr>
          <w:p w14:paraId="1E0D7FB8" w14:textId="77777777" w:rsidR="00E5128C" w:rsidRPr="008B60BB" w:rsidRDefault="00E5128C" w:rsidP="00633382">
            <w:pPr>
              <w:rPr>
                <w:rFonts w:ascii="標楷體" w:eastAsia="標楷體" w:hAnsi="標楷體" w:cs="新細明體"/>
              </w:rPr>
            </w:pPr>
            <w:r w:rsidRPr="00005F03">
              <w:rPr>
                <w:rFonts w:ascii="標楷體" w:eastAsia="標楷體" w:hAnsi="標楷體" w:hint="eastAsia"/>
              </w:rPr>
              <w:t>退款台新</w:t>
            </w:r>
          </w:p>
        </w:tc>
      </w:tr>
      <w:tr w:rsidR="00E5128C" w:rsidRPr="008B60BB" w14:paraId="167DBB75" w14:textId="77777777" w:rsidTr="00633382">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4551AB40" w14:textId="77777777" w:rsidR="00E5128C" w:rsidRPr="008B60BB" w:rsidRDefault="00E5128C" w:rsidP="00633382">
            <w:pPr>
              <w:rPr>
                <w:rFonts w:ascii="標楷體" w:eastAsia="標楷體" w:hAnsi="標楷體" w:cs="新細明體"/>
              </w:rPr>
            </w:pPr>
            <w:r w:rsidRPr="00005F03">
              <w:rPr>
                <w:rFonts w:ascii="標楷體" w:eastAsia="標楷體" w:hAnsi="標楷體"/>
              </w:rPr>
              <w:t>05</w:t>
            </w:r>
          </w:p>
        </w:tc>
        <w:tc>
          <w:tcPr>
            <w:tcW w:w="4819" w:type="dxa"/>
            <w:tcBorders>
              <w:top w:val="nil"/>
              <w:left w:val="nil"/>
              <w:bottom w:val="single" w:sz="4" w:space="0" w:color="auto"/>
              <w:right w:val="single" w:sz="4" w:space="0" w:color="auto"/>
            </w:tcBorders>
            <w:shd w:val="clear" w:color="auto" w:fill="auto"/>
            <w:noWrap/>
          </w:tcPr>
          <w:p w14:paraId="69239E53" w14:textId="77777777" w:rsidR="00E5128C" w:rsidRPr="008B60BB" w:rsidRDefault="00E5128C" w:rsidP="00633382">
            <w:pPr>
              <w:rPr>
                <w:rFonts w:ascii="標楷體" w:eastAsia="標楷體" w:hAnsi="標楷體" w:cs="新細明體"/>
              </w:rPr>
            </w:pPr>
            <w:r w:rsidRPr="00005F03">
              <w:rPr>
                <w:rFonts w:ascii="標楷體" w:eastAsia="標楷體" w:hAnsi="標楷體" w:hint="eastAsia"/>
              </w:rPr>
              <w:t>退款他行</w:t>
            </w:r>
          </w:p>
        </w:tc>
      </w:tr>
      <w:tr w:rsidR="00E5128C" w:rsidRPr="008B60BB" w14:paraId="67160ABB" w14:textId="77777777" w:rsidTr="00633382">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708D4128" w14:textId="77777777" w:rsidR="00E5128C" w:rsidRPr="008B60BB" w:rsidRDefault="00E5128C" w:rsidP="00633382">
            <w:pPr>
              <w:rPr>
                <w:rFonts w:ascii="標楷體" w:eastAsia="標楷體" w:hAnsi="標楷體"/>
              </w:rPr>
            </w:pPr>
            <w:r w:rsidRPr="00005F03">
              <w:rPr>
                <w:rFonts w:ascii="標楷體" w:eastAsia="標楷體" w:hAnsi="標楷體"/>
              </w:rPr>
              <w:t>11</w:t>
            </w:r>
          </w:p>
        </w:tc>
        <w:tc>
          <w:tcPr>
            <w:tcW w:w="4819" w:type="dxa"/>
            <w:tcBorders>
              <w:top w:val="nil"/>
              <w:left w:val="nil"/>
              <w:bottom w:val="single" w:sz="4" w:space="0" w:color="auto"/>
              <w:right w:val="single" w:sz="4" w:space="0" w:color="auto"/>
            </w:tcBorders>
            <w:shd w:val="clear" w:color="auto" w:fill="auto"/>
            <w:noWrap/>
          </w:tcPr>
          <w:p w14:paraId="76098A92" w14:textId="77777777" w:rsidR="00E5128C" w:rsidRPr="008B60BB" w:rsidRDefault="00E5128C" w:rsidP="00633382">
            <w:pPr>
              <w:rPr>
                <w:rFonts w:ascii="標楷體" w:eastAsia="標楷體" w:hAnsi="標楷體"/>
              </w:rPr>
            </w:pPr>
            <w:r w:rsidRPr="00005F03">
              <w:rPr>
                <w:rFonts w:ascii="標楷體" w:eastAsia="標楷體" w:hAnsi="標楷體" w:hint="eastAsia"/>
              </w:rPr>
              <w:t>退款新光</w:t>
            </w:r>
          </w:p>
        </w:tc>
      </w:tr>
      <w:tr w:rsidR="00E5128C" w:rsidRPr="008B60BB" w14:paraId="585379FA" w14:textId="77777777" w:rsidTr="00633382">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53A6A656" w14:textId="77777777" w:rsidR="00E5128C" w:rsidRPr="008B60BB" w:rsidRDefault="00E5128C" w:rsidP="00633382">
            <w:pPr>
              <w:rPr>
                <w:rFonts w:ascii="標楷體" w:eastAsia="標楷體" w:hAnsi="標楷體"/>
              </w:rPr>
            </w:pPr>
            <w:r w:rsidRPr="00005F03">
              <w:rPr>
                <w:rFonts w:ascii="標楷體" w:eastAsia="標楷體" w:hAnsi="標楷體"/>
              </w:rPr>
              <w:t>91</w:t>
            </w:r>
          </w:p>
        </w:tc>
        <w:tc>
          <w:tcPr>
            <w:tcW w:w="4819" w:type="dxa"/>
            <w:tcBorders>
              <w:top w:val="nil"/>
              <w:left w:val="nil"/>
              <w:bottom w:val="single" w:sz="4" w:space="0" w:color="auto"/>
              <w:right w:val="single" w:sz="4" w:space="0" w:color="auto"/>
            </w:tcBorders>
            <w:shd w:val="clear" w:color="auto" w:fill="auto"/>
            <w:noWrap/>
          </w:tcPr>
          <w:p w14:paraId="3B481B7E" w14:textId="77777777" w:rsidR="00E5128C" w:rsidRPr="008B60BB" w:rsidRDefault="00E5128C" w:rsidP="00633382">
            <w:pPr>
              <w:rPr>
                <w:rFonts w:ascii="標楷體" w:eastAsia="標楷體" w:hAnsi="標楷體"/>
              </w:rPr>
            </w:pPr>
            <w:r w:rsidRPr="00005F03">
              <w:rPr>
                <w:rFonts w:ascii="標楷體" w:eastAsia="標楷體" w:hAnsi="標楷體" w:hint="eastAsia"/>
              </w:rPr>
              <w:t>借新還舊</w:t>
            </w:r>
          </w:p>
        </w:tc>
      </w:tr>
      <w:tr w:rsidR="00E5128C" w:rsidRPr="008B60BB" w14:paraId="13530BA8" w14:textId="77777777" w:rsidTr="00633382">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157B576C" w14:textId="77777777" w:rsidR="00E5128C" w:rsidRPr="008B60BB" w:rsidRDefault="00E5128C" w:rsidP="00633382">
            <w:pPr>
              <w:rPr>
                <w:rFonts w:ascii="標楷體" w:eastAsia="標楷體" w:hAnsi="標楷體"/>
              </w:rPr>
            </w:pPr>
            <w:r w:rsidRPr="00005F03">
              <w:rPr>
                <w:rFonts w:ascii="標楷體" w:eastAsia="標楷體" w:hAnsi="標楷體"/>
              </w:rPr>
              <w:t>92</w:t>
            </w:r>
          </w:p>
        </w:tc>
        <w:tc>
          <w:tcPr>
            <w:tcW w:w="4819" w:type="dxa"/>
            <w:tcBorders>
              <w:top w:val="nil"/>
              <w:left w:val="nil"/>
              <w:bottom w:val="single" w:sz="4" w:space="0" w:color="auto"/>
              <w:right w:val="single" w:sz="4" w:space="0" w:color="auto"/>
            </w:tcBorders>
            <w:shd w:val="clear" w:color="auto" w:fill="auto"/>
            <w:noWrap/>
          </w:tcPr>
          <w:p w14:paraId="37D5776B" w14:textId="77777777" w:rsidR="00E5128C" w:rsidRPr="008B60BB" w:rsidRDefault="00E5128C" w:rsidP="00633382">
            <w:pPr>
              <w:rPr>
                <w:rFonts w:ascii="標楷體" w:eastAsia="標楷體" w:hAnsi="標楷體"/>
              </w:rPr>
            </w:pPr>
            <w:r w:rsidRPr="00005F03">
              <w:rPr>
                <w:rFonts w:ascii="標楷體" w:eastAsia="標楷體" w:hAnsi="標楷體" w:hint="eastAsia"/>
              </w:rPr>
              <w:t>暫收轉帳</w:t>
            </w:r>
          </w:p>
        </w:tc>
      </w:tr>
      <w:tr w:rsidR="00E5128C" w:rsidRPr="008B60BB" w14:paraId="102D7F4B" w14:textId="77777777" w:rsidTr="00633382">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73F2DFF4" w14:textId="77777777" w:rsidR="00E5128C" w:rsidRPr="008B60BB" w:rsidRDefault="00E5128C" w:rsidP="00633382">
            <w:pPr>
              <w:rPr>
                <w:rFonts w:ascii="標楷體" w:eastAsia="標楷體" w:hAnsi="標楷體" w:cs="新細明體"/>
              </w:rPr>
            </w:pPr>
            <w:r w:rsidRPr="00005F03">
              <w:rPr>
                <w:rFonts w:ascii="標楷體" w:eastAsia="標楷體" w:hAnsi="標楷體"/>
              </w:rPr>
              <w:t>93</w:t>
            </w:r>
          </w:p>
        </w:tc>
        <w:tc>
          <w:tcPr>
            <w:tcW w:w="4819" w:type="dxa"/>
            <w:tcBorders>
              <w:top w:val="nil"/>
              <w:left w:val="nil"/>
              <w:bottom w:val="single" w:sz="4" w:space="0" w:color="auto"/>
              <w:right w:val="single" w:sz="4" w:space="0" w:color="auto"/>
            </w:tcBorders>
            <w:shd w:val="clear" w:color="auto" w:fill="auto"/>
            <w:noWrap/>
          </w:tcPr>
          <w:p w14:paraId="47868F1F" w14:textId="77777777" w:rsidR="00E5128C" w:rsidRPr="008B60BB" w:rsidRDefault="00E5128C" w:rsidP="00633382">
            <w:pPr>
              <w:rPr>
                <w:rFonts w:ascii="標楷體" w:eastAsia="標楷體" w:hAnsi="標楷體" w:cs="新細明體"/>
              </w:rPr>
            </w:pPr>
            <w:r w:rsidRPr="00005F03">
              <w:rPr>
                <w:rFonts w:ascii="標楷體" w:eastAsia="標楷體" w:hAnsi="標楷體" w:hint="eastAsia"/>
              </w:rPr>
              <w:t>抽退票</w:t>
            </w:r>
          </w:p>
        </w:tc>
      </w:tr>
    </w:tbl>
    <w:p w14:paraId="7A526379" w14:textId="77777777" w:rsidR="005A50AB" w:rsidRDefault="005A50AB" w:rsidP="005A50AB">
      <w:pPr>
        <w:tabs>
          <w:tab w:val="left" w:pos="788"/>
        </w:tabs>
        <w:ind w:leftChars="300" w:left="720"/>
        <w:rPr>
          <w:rFonts w:ascii="標楷體" w:eastAsia="標楷體" w:hAnsi="標楷體"/>
        </w:rPr>
      </w:pPr>
    </w:p>
    <w:p w14:paraId="45BF0C59" w14:textId="77777777" w:rsidR="005A50AB" w:rsidRDefault="005A50AB" w:rsidP="005A50AB">
      <w:pPr>
        <w:widowControl/>
        <w:rPr>
          <w:rFonts w:ascii="標楷體" w:eastAsia="標楷體" w:hAnsi="標楷體"/>
        </w:rPr>
      </w:pPr>
      <w:r>
        <w:rPr>
          <w:rFonts w:ascii="標楷體" w:eastAsia="標楷體" w:hAnsi="標楷體"/>
        </w:rPr>
        <w:br w:type="page"/>
      </w:r>
    </w:p>
    <w:p w14:paraId="4D4998C2" w14:textId="77777777" w:rsidR="005A50AB" w:rsidRDefault="005A50AB" w:rsidP="005A50AB">
      <w:pPr>
        <w:tabs>
          <w:tab w:val="left" w:pos="788"/>
        </w:tabs>
        <w:ind w:leftChars="300" w:left="720"/>
        <w:rPr>
          <w:rFonts w:ascii="標楷體" w:eastAsia="標楷體" w:hAnsi="標楷體"/>
        </w:rPr>
      </w:pPr>
    </w:p>
    <w:p w14:paraId="1B762FEF" w14:textId="77777777" w:rsidR="005A50AB" w:rsidRPr="004E2994" w:rsidRDefault="005A50AB" w:rsidP="00894D7B">
      <w:pPr>
        <w:pStyle w:val="3"/>
        <w:numPr>
          <w:ilvl w:val="0"/>
          <w:numId w:val="10"/>
        </w:numPr>
        <w:rPr>
          <w:rFonts w:ascii="標楷體" w:hAnsi="標楷體"/>
        </w:rPr>
      </w:pPr>
      <w:r w:rsidRPr="004E2994">
        <w:rPr>
          <w:rFonts w:ascii="標楷體" w:hAnsi="標楷體" w:hint="eastAsia"/>
          <w:lang w:eastAsia="zh-HK"/>
        </w:rPr>
        <w:t>業務類別：05管理性作業</w:t>
      </w:r>
    </w:p>
    <w:p w14:paraId="2019950E" w14:textId="77777777" w:rsidR="005A50AB" w:rsidRPr="00543E73" w:rsidRDefault="005A50AB" w:rsidP="005A50AB">
      <w:pPr>
        <w:tabs>
          <w:tab w:val="left" w:pos="788"/>
        </w:tabs>
        <w:ind w:leftChars="300" w:left="720"/>
        <w:rPr>
          <w:rFonts w:ascii="標楷體" w:eastAsia="標楷體" w:hAnsi="標楷體"/>
        </w:rPr>
      </w:pPr>
    </w:p>
    <w:p w14:paraId="1077FA87" w14:textId="5F4D981F" w:rsidR="005A50AB" w:rsidRPr="00890866" w:rsidRDefault="005A50AB" w:rsidP="00894D7B">
      <w:pPr>
        <w:numPr>
          <w:ilvl w:val="0"/>
          <w:numId w:val="16"/>
        </w:numPr>
        <w:rPr>
          <w:rFonts w:ascii="標楷體" w:eastAsia="標楷體" w:hAnsi="標楷體"/>
        </w:rPr>
      </w:pPr>
      <w:r w:rsidRPr="00AF1A82">
        <w:rPr>
          <w:rFonts w:ascii="標楷體" w:eastAsia="標楷體" w:hAnsi="標楷體" w:hint="eastAsia"/>
        </w:rPr>
        <w:t>債協交易別</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5A50AB" w:rsidRPr="00D64CF7" w14:paraId="225F927E" w14:textId="77777777" w:rsidTr="007E2411">
        <w:trPr>
          <w:trHeight w:val="340"/>
          <w:tblHeader/>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5D2C89C" w14:textId="77777777" w:rsidR="005A50AB" w:rsidRPr="00D64CF7" w:rsidRDefault="005A50AB" w:rsidP="007E2411">
            <w:pPr>
              <w:widowControl/>
              <w:rPr>
                <w:rFonts w:ascii="標楷體" w:eastAsia="標楷體" w:hAnsi="標楷體" w:cs="新細明體"/>
                <w:kern w:val="0"/>
              </w:rPr>
            </w:pPr>
            <w:r w:rsidRPr="00D64CF7">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6266F205" w14:textId="77777777" w:rsidR="005A50AB" w:rsidRPr="00D64CF7" w:rsidRDefault="005A50AB" w:rsidP="007E2411">
            <w:pPr>
              <w:widowControl/>
              <w:rPr>
                <w:rFonts w:ascii="標楷體" w:eastAsia="標楷體" w:hAnsi="標楷體" w:cs="新細明體"/>
                <w:kern w:val="0"/>
              </w:rPr>
            </w:pPr>
            <w:r w:rsidRPr="00D64CF7">
              <w:rPr>
                <w:rFonts w:ascii="標楷體" w:eastAsia="標楷體" w:hAnsi="標楷體" w:cs="新細明體" w:hint="eastAsia"/>
                <w:kern w:val="0"/>
              </w:rPr>
              <w:t>說明</w:t>
            </w:r>
          </w:p>
        </w:tc>
      </w:tr>
      <w:tr w:rsidR="005A50AB" w:rsidRPr="00D64CF7" w14:paraId="11641608"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783BC19" w14:textId="77777777" w:rsidR="005A50AB" w:rsidRDefault="005A50AB" w:rsidP="007E2411">
            <w:pPr>
              <w:rPr>
                <w:rFonts w:ascii="標楷體" w:eastAsia="標楷體" w:hAnsi="標楷體" w:cs="新細明體"/>
              </w:rPr>
            </w:pPr>
            <w:r>
              <w:rPr>
                <w:rFonts w:ascii="標楷體" w:eastAsia="標楷體" w:hAnsi="標楷體" w:hint="eastAsia"/>
              </w:rPr>
              <w:t>0</w:t>
            </w:r>
          </w:p>
        </w:tc>
        <w:tc>
          <w:tcPr>
            <w:tcW w:w="4819" w:type="dxa"/>
            <w:tcBorders>
              <w:top w:val="nil"/>
              <w:left w:val="nil"/>
              <w:bottom w:val="single" w:sz="4" w:space="0" w:color="auto"/>
              <w:right w:val="single" w:sz="4" w:space="0" w:color="auto"/>
            </w:tcBorders>
            <w:shd w:val="clear" w:color="auto" w:fill="auto"/>
            <w:noWrap/>
            <w:vAlign w:val="center"/>
          </w:tcPr>
          <w:p w14:paraId="23D3DA22" w14:textId="77777777" w:rsidR="005A50AB" w:rsidRDefault="005A50AB" w:rsidP="007E2411">
            <w:pPr>
              <w:rPr>
                <w:rFonts w:ascii="標楷體" w:eastAsia="標楷體" w:hAnsi="標楷體" w:cs="新細明體"/>
              </w:rPr>
            </w:pPr>
            <w:r>
              <w:rPr>
                <w:rFonts w:ascii="標楷體" w:eastAsia="標楷體" w:hAnsi="標楷體" w:hint="eastAsia"/>
              </w:rPr>
              <w:t>正常</w:t>
            </w:r>
          </w:p>
        </w:tc>
      </w:tr>
      <w:tr w:rsidR="005A50AB" w:rsidRPr="00D64CF7" w14:paraId="1A74023D"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7ADF5EA" w14:textId="77777777" w:rsidR="005A50AB" w:rsidRDefault="005A50AB" w:rsidP="007E2411">
            <w:pPr>
              <w:rPr>
                <w:rFonts w:ascii="標楷體" w:eastAsia="標楷體" w:hAnsi="標楷體" w:cs="新細明體"/>
              </w:rPr>
            </w:pPr>
            <w:r>
              <w:rPr>
                <w:rFonts w:ascii="標楷體" w:eastAsia="標楷體" w:hAnsi="標楷體" w:hint="eastAsia"/>
              </w:rPr>
              <w:t>1</w:t>
            </w:r>
          </w:p>
        </w:tc>
        <w:tc>
          <w:tcPr>
            <w:tcW w:w="4819" w:type="dxa"/>
            <w:tcBorders>
              <w:top w:val="nil"/>
              <w:left w:val="nil"/>
              <w:bottom w:val="single" w:sz="4" w:space="0" w:color="auto"/>
              <w:right w:val="single" w:sz="4" w:space="0" w:color="auto"/>
            </w:tcBorders>
            <w:shd w:val="clear" w:color="auto" w:fill="auto"/>
            <w:noWrap/>
            <w:vAlign w:val="center"/>
          </w:tcPr>
          <w:p w14:paraId="77BFF702" w14:textId="77777777" w:rsidR="005A50AB" w:rsidRDefault="005A50AB" w:rsidP="007E2411">
            <w:pPr>
              <w:rPr>
                <w:rFonts w:ascii="標楷體" w:eastAsia="標楷體" w:hAnsi="標楷體" w:cs="新細明體"/>
              </w:rPr>
            </w:pPr>
            <w:r>
              <w:rPr>
                <w:rFonts w:ascii="標楷體" w:eastAsia="標楷體" w:hAnsi="標楷體" w:hint="eastAsia"/>
              </w:rPr>
              <w:t>溢繳</w:t>
            </w:r>
          </w:p>
        </w:tc>
      </w:tr>
      <w:tr w:rsidR="005A50AB" w:rsidRPr="00D64CF7" w14:paraId="256BEDE1"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6F869109" w14:textId="77777777" w:rsidR="005A50AB" w:rsidRDefault="005A50AB" w:rsidP="007E2411">
            <w:pPr>
              <w:rPr>
                <w:rFonts w:ascii="標楷體" w:eastAsia="標楷體" w:hAnsi="標楷體" w:cs="新細明體"/>
              </w:rPr>
            </w:pPr>
            <w:r>
              <w:rPr>
                <w:rFonts w:ascii="標楷體" w:eastAsia="標楷體" w:hAnsi="標楷體" w:hint="eastAsia"/>
              </w:rPr>
              <w:t>2</w:t>
            </w:r>
          </w:p>
        </w:tc>
        <w:tc>
          <w:tcPr>
            <w:tcW w:w="4819" w:type="dxa"/>
            <w:tcBorders>
              <w:top w:val="nil"/>
              <w:left w:val="nil"/>
              <w:bottom w:val="single" w:sz="4" w:space="0" w:color="auto"/>
              <w:right w:val="single" w:sz="4" w:space="0" w:color="auto"/>
            </w:tcBorders>
            <w:shd w:val="clear" w:color="auto" w:fill="auto"/>
            <w:noWrap/>
            <w:vAlign w:val="center"/>
          </w:tcPr>
          <w:p w14:paraId="1876ECED" w14:textId="77777777" w:rsidR="005A50AB" w:rsidRDefault="005A50AB" w:rsidP="007E2411">
            <w:pPr>
              <w:rPr>
                <w:rFonts w:ascii="標楷體" w:eastAsia="標楷體" w:hAnsi="標楷體" w:cs="新細明體"/>
              </w:rPr>
            </w:pPr>
            <w:r>
              <w:rPr>
                <w:rFonts w:ascii="標楷體" w:eastAsia="標楷體" w:hAnsi="標楷體" w:hint="eastAsia"/>
              </w:rPr>
              <w:t>短繳</w:t>
            </w:r>
          </w:p>
        </w:tc>
      </w:tr>
      <w:tr w:rsidR="005A50AB" w:rsidRPr="00D64CF7" w14:paraId="13150610"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891A9E7" w14:textId="77777777" w:rsidR="005A50AB" w:rsidRDefault="005A50AB" w:rsidP="007E2411">
            <w:pPr>
              <w:rPr>
                <w:rFonts w:ascii="標楷體" w:eastAsia="標楷體" w:hAnsi="標楷體" w:cs="新細明體"/>
              </w:rPr>
            </w:pPr>
            <w:r>
              <w:rPr>
                <w:rFonts w:ascii="標楷體" w:eastAsia="標楷體" w:hAnsi="標楷體" w:hint="eastAsia"/>
              </w:rPr>
              <w:t>3</w:t>
            </w:r>
          </w:p>
        </w:tc>
        <w:tc>
          <w:tcPr>
            <w:tcW w:w="4819" w:type="dxa"/>
            <w:tcBorders>
              <w:top w:val="nil"/>
              <w:left w:val="nil"/>
              <w:bottom w:val="single" w:sz="4" w:space="0" w:color="auto"/>
              <w:right w:val="single" w:sz="4" w:space="0" w:color="auto"/>
            </w:tcBorders>
            <w:shd w:val="clear" w:color="auto" w:fill="auto"/>
            <w:noWrap/>
            <w:vAlign w:val="center"/>
          </w:tcPr>
          <w:p w14:paraId="472FE29A" w14:textId="77777777" w:rsidR="005A50AB" w:rsidRDefault="005A50AB" w:rsidP="007E2411">
            <w:pPr>
              <w:rPr>
                <w:rFonts w:ascii="標楷體" w:eastAsia="標楷體" w:hAnsi="標楷體" w:cs="新細明體"/>
              </w:rPr>
            </w:pPr>
            <w:r>
              <w:rPr>
                <w:rFonts w:ascii="標楷體" w:eastAsia="標楷體" w:hAnsi="標楷體" w:hint="eastAsia"/>
              </w:rPr>
              <w:t>提前還本</w:t>
            </w:r>
          </w:p>
        </w:tc>
      </w:tr>
      <w:tr w:rsidR="005A50AB" w:rsidRPr="00D64CF7" w14:paraId="2E7B35DD"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28965EAB" w14:textId="77777777" w:rsidR="005A50AB" w:rsidRDefault="005A50AB" w:rsidP="007E2411">
            <w:pPr>
              <w:rPr>
                <w:rFonts w:ascii="標楷體" w:eastAsia="標楷體" w:hAnsi="標楷體" w:cs="新細明體"/>
              </w:rPr>
            </w:pPr>
            <w:r>
              <w:rPr>
                <w:rFonts w:ascii="標楷體" w:eastAsia="標楷體" w:hAnsi="標楷體" w:hint="eastAsia"/>
              </w:rPr>
              <w:t>4</w:t>
            </w:r>
          </w:p>
        </w:tc>
        <w:tc>
          <w:tcPr>
            <w:tcW w:w="4819" w:type="dxa"/>
            <w:tcBorders>
              <w:top w:val="nil"/>
              <w:left w:val="nil"/>
              <w:bottom w:val="single" w:sz="4" w:space="0" w:color="auto"/>
              <w:right w:val="single" w:sz="4" w:space="0" w:color="auto"/>
            </w:tcBorders>
            <w:shd w:val="clear" w:color="auto" w:fill="auto"/>
            <w:noWrap/>
            <w:vAlign w:val="center"/>
          </w:tcPr>
          <w:p w14:paraId="2BBA8B35" w14:textId="77777777" w:rsidR="005A50AB" w:rsidRDefault="005A50AB" w:rsidP="007E2411">
            <w:pPr>
              <w:rPr>
                <w:rFonts w:ascii="標楷體" w:eastAsia="標楷體" w:hAnsi="標楷體" w:cs="新細明體"/>
              </w:rPr>
            </w:pPr>
            <w:r>
              <w:rPr>
                <w:rFonts w:ascii="標楷體" w:eastAsia="標楷體" w:hAnsi="標楷體" w:hint="eastAsia"/>
              </w:rPr>
              <w:t>結清</w:t>
            </w:r>
          </w:p>
        </w:tc>
      </w:tr>
      <w:tr w:rsidR="005A50AB" w:rsidRPr="00D64CF7" w14:paraId="47C3D752"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7CE2F4F" w14:textId="77777777" w:rsidR="005A50AB" w:rsidRDefault="005A50AB" w:rsidP="007E2411">
            <w:pPr>
              <w:rPr>
                <w:rFonts w:ascii="標楷體" w:eastAsia="標楷體" w:hAnsi="標楷體" w:cs="新細明體"/>
              </w:rPr>
            </w:pPr>
            <w:r>
              <w:rPr>
                <w:rFonts w:ascii="標楷體" w:eastAsia="標楷體" w:hAnsi="標楷體" w:hint="eastAsia"/>
              </w:rPr>
              <w:t>5</w:t>
            </w:r>
          </w:p>
        </w:tc>
        <w:tc>
          <w:tcPr>
            <w:tcW w:w="4819" w:type="dxa"/>
            <w:tcBorders>
              <w:top w:val="nil"/>
              <w:left w:val="nil"/>
              <w:bottom w:val="single" w:sz="4" w:space="0" w:color="auto"/>
              <w:right w:val="single" w:sz="4" w:space="0" w:color="auto"/>
            </w:tcBorders>
            <w:shd w:val="clear" w:color="auto" w:fill="auto"/>
            <w:noWrap/>
            <w:vAlign w:val="center"/>
          </w:tcPr>
          <w:p w14:paraId="4BF9C33D" w14:textId="77777777" w:rsidR="005A50AB" w:rsidRDefault="005A50AB" w:rsidP="007E2411">
            <w:pPr>
              <w:rPr>
                <w:rFonts w:ascii="標楷體" w:eastAsia="標楷體" w:hAnsi="標楷體" w:cs="新細明體"/>
              </w:rPr>
            </w:pPr>
            <w:r>
              <w:rPr>
                <w:rFonts w:ascii="標楷體" w:eastAsia="標楷體" w:hAnsi="標楷體" w:hint="eastAsia"/>
              </w:rPr>
              <w:t>提前清償</w:t>
            </w:r>
          </w:p>
        </w:tc>
      </w:tr>
      <w:tr w:rsidR="005A50AB" w:rsidRPr="00D64CF7" w14:paraId="30A61AE3"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F284EAA" w14:textId="77777777" w:rsidR="005A50AB" w:rsidRDefault="005A50AB" w:rsidP="007E2411">
            <w:pPr>
              <w:rPr>
                <w:rFonts w:ascii="標楷體" w:eastAsia="標楷體" w:hAnsi="標楷體" w:cs="新細明體"/>
              </w:rPr>
            </w:pPr>
            <w:r>
              <w:rPr>
                <w:rFonts w:ascii="標楷體" w:eastAsia="標楷體" w:hAnsi="標楷體" w:hint="eastAsia"/>
              </w:rPr>
              <w:t>6</w:t>
            </w:r>
          </w:p>
        </w:tc>
        <w:tc>
          <w:tcPr>
            <w:tcW w:w="4819" w:type="dxa"/>
            <w:tcBorders>
              <w:top w:val="nil"/>
              <w:left w:val="nil"/>
              <w:bottom w:val="single" w:sz="4" w:space="0" w:color="auto"/>
              <w:right w:val="single" w:sz="4" w:space="0" w:color="auto"/>
            </w:tcBorders>
            <w:shd w:val="clear" w:color="auto" w:fill="auto"/>
            <w:noWrap/>
            <w:vAlign w:val="center"/>
          </w:tcPr>
          <w:p w14:paraId="085E9C7D" w14:textId="77777777" w:rsidR="005A50AB" w:rsidRDefault="005A50AB" w:rsidP="007E2411">
            <w:pPr>
              <w:rPr>
                <w:rFonts w:ascii="標楷體" w:eastAsia="標楷體" w:hAnsi="標楷體" w:cs="新細明體"/>
              </w:rPr>
            </w:pPr>
            <w:r>
              <w:rPr>
                <w:rFonts w:ascii="標楷體" w:eastAsia="標楷體" w:hAnsi="標楷體" w:hint="eastAsia"/>
              </w:rPr>
              <w:t>待處理</w:t>
            </w:r>
          </w:p>
        </w:tc>
      </w:tr>
    </w:tbl>
    <w:p w14:paraId="6F624822" w14:textId="77777777" w:rsidR="005A50AB" w:rsidRPr="00543E73" w:rsidRDefault="005A50AB" w:rsidP="005A50AB">
      <w:pPr>
        <w:tabs>
          <w:tab w:val="left" w:pos="788"/>
        </w:tabs>
        <w:ind w:leftChars="300" w:left="720"/>
        <w:rPr>
          <w:rFonts w:ascii="標楷體" w:eastAsia="標楷體" w:hAnsi="標楷體"/>
        </w:rPr>
      </w:pPr>
    </w:p>
    <w:p w14:paraId="46AE634F" w14:textId="49402DC8" w:rsidR="005A50AB" w:rsidRPr="00362205" w:rsidRDefault="00780522" w:rsidP="00894D7B">
      <w:pPr>
        <w:numPr>
          <w:ilvl w:val="0"/>
          <w:numId w:val="16"/>
        </w:numPr>
        <w:rPr>
          <w:rFonts w:ascii="標楷體" w:eastAsia="標楷體" w:hAnsi="標楷體"/>
        </w:rPr>
      </w:pPr>
      <w:r w:rsidRPr="00780522">
        <w:rPr>
          <w:rFonts w:ascii="標楷體" w:eastAsia="標楷體" w:hAnsi="標楷體" w:cs="新細明體" w:hint="eastAsia"/>
          <w:kern w:val="0"/>
        </w:rPr>
        <w:t>法務進度</w:t>
      </w:r>
    </w:p>
    <w:tbl>
      <w:tblPr>
        <w:tblW w:w="6406" w:type="dxa"/>
        <w:tblInd w:w="993" w:type="dxa"/>
        <w:tblCellMar>
          <w:left w:w="28" w:type="dxa"/>
          <w:right w:w="28" w:type="dxa"/>
        </w:tblCellMar>
        <w:tblLook w:val="04A0" w:firstRow="1" w:lastRow="0" w:firstColumn="1" w:lastColumn="0" w:noHBand="0" w:noVBand="1"/>
      </w:tblPr>
      <w:tblGrid>
        <w:gridCol w:w="1587"/>
        <w:gridCol w:w="4819"/>
      </w:tblGrid>
      <w:tr w:rsidR="005A50AB" w:rsidRPr="00362205" w14:paraId="1079037D" w14:textId="77777777" w:rsidTr="007E2411">
        <w:trPr>
          <w:trHeight w:val="330"/>
          <w:tblHeader/>
        </w:trPr>
        <w:tc>
          <w:tcPr>
            <w:tcW w:w="158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B24B720" w14:textId="77777777" w:rsidR="005A50AB" w:rsidRPr="00362205" w:rsidRDefault="005A50AB" w:rsidP="007E2411">
            <w:pPr>
              <w:widowControl/>
              <w:rPr>
                <w:rFonts w:ascii="標楷體" w:eastAsia="標楷體" w:hAnsi="標楷體" w:cs="新細明體"/>
                <w:kern w:val="0"/>
              </w:rPr>
            </w:pPr>
            <w:r w:rsidRPr="00362205">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tcPr>
          <w:p w14:paraId="3A920FE8" w14:textId="77777777" w:rsidR="005A50AB" w:rsidRPr="00362205" w:rsidRDefault="005A50AB" w:rsidP="007E2411">
            <w:pPr>
              <w:widowControl/>
              <w:rPr>
                <w:rFonts w:ascii="標楷體" w:eastAsia="標楷體" w:hAnsi="標楷體" w:cs="新細明體"/>
                <w:kern w:val="0"/>
              </w:rPr>
            </w:pPr>
            <w:r w:rsidRPr="00362205">
              <w:rPr>
                <w:rFonts w:ascii="標楷體" w:eastAsia="標楷體" w:hAnsi="標楷體" w:hint="eastAsia"/>
              </w:rPr>
              <w:t>說明</w:t>
            </w:r>
          </w:p>
        </w:tc>
      </w:tr>
      <w:tr w:rsidR="005A50AB" w:rsidRPr="00362205" w14:paraId="7636C44D"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0D877B79" w14:textId="77777777" w:rsidR="005A50AB" w:rsidRPr="00362205" w:rsidRDefault="005A50AB" w:rsidP="007E2411">
            <w:pPr>
              <w:rPr>
                <w:rFonts w:ascii="標楷體" w:eastAsia="標楷體" w:hAnsi="標楷體"/>
              </w:rPr>
            </w:pPr>
            <w:r w:rsidRPr="00362205">
              <w:rPr>
                <w:rFonts w:ascii="標楷體" w:eastAsia="標楷體" w:hAnsi="標楷體"/>
              </w:rPr>
              <w:t>001</w:t>
            </w:r>
          </w:p>
        </w:tc>
        <w:tc>
          <w:tcPr>
            <w:tcW w:w="4819" w:type="dxa"/>
            <w:tcBorders>
              <w:top w:val="nil"/>
              <w:left w:val="nil"/>
              <w:bottom w:val="single" w:sz="4" w:space="0" w:color="auto"/>
              <w:right w:val="single" w:sz="4" w:space="0" w:color="auto"/>
            </w:tcBorders>
            <w:shd w:val="clear" w:color="auto" w:fill="auto"/>
            <w:noWrap/>
          </w:tcPr>
          <w:p w14:paraId="2198991D" w14:textId="77777777" w:rsidR="005A50AB" w:rsidRPr="00362205" w:rsidRDefault="005A50AB" w:rsidP="007E2411">
            <w:pPr>
              <w:rPr>
                <w:rFonts w:ascii="標楷體" w:eastAsia="標楷體" w:hAnsi="標楷體"/>
              </w:rPr>
            </w:pPr>
            <w:r w:rsidRPr="00362205">
              <w:rPr>
                <w:rFonts w:ascii="標楷體" w:eastAsia="標楷體" w:hAnsi="標楷體" w:hint="eastAsia"/>
              </w:rPr>
              <w:t xml:space="preserve">催告函（一）　  </w:t>
            </w:r>
          </w:p>
        </w:tc>
      </w:tr>
      <w:tr w:rsidR="005A50AB" w:rsidRPr="00362205" w14:paraId="3DEC2808"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2E15A4DA" w14:textId="77777777" w:rsidR="005A50AB" w:rsidRPr="00362205" w:rsidRDefault="005A50AB" w:rsidP="007E2411">
            <w:pPr>
              <w:rPr>
                <w:rFonts w:ascii="標楷體" w:eastAsia="標楷體" w:hAnsi="標楷體"/>
              </w:rPr>
            </w:pPr>
            <w:r w:rsidRPr="00362205">
              <w:rPr>
                <w:rFonts w:ascii="標楷體" w:eastAsia="標楷體" w:hAnsi="標楷體"/>
              </w:rPr>
              <w:t>002</w:t>
            </w:r>
          </w:p>
        </w:tc>
        <w:tc>
          <w:tcPr>
            <w:tcW w:w="4819" w:type="dxa"/>
            <w:tcBorders>
              <w:top w:val="nil"/>
              <w:left w:val="nil"/>
              <w:bottom w:val="single" w:sz="4" w:space="0" w:color="auto"/>
              <w:right w:val="single" w:sz="4" w:space="0" w:color="auto"/>
            </w:tcBorders>
            <w:shd w:val="clear" w:color="auto" w:fill="auto"/>
            <w:noWrap/>
          </w:tcPr>
          <w:p w14:paraId="0F6201CF" w14:textId="77777777" w:rsidR="005A50AB" w:rsidRPr="00362205" w:rsidRDefault="005A50AB" w:rsidP="007E2411">
            <w:pPr>
              <w:rPr>
                <w:rFonts w:ascii="標楷體" w:eastAsia="標楷體" w:hAnsi="標楷體"/>
              </w:rPr>
            </w:pPr>
            <w:r w:rsidRPr="00362205">
              <w:rPr>
                <w:rFonts w:ascii="標楷體" w:eastAsia="標楷體" w:hAnsi="標楷體" w:hint="eastAsia"/>
              </w:rPr>
              <w:t xml:space="preserve">催告函（二）　  </w:t>
            </w:r>
          </w:p>
        </w:tc>
      </w:tr>
      <w:tr w:rsidR="005A50AB" w:rsidRPr="00362205" w14:paraId="1E5891A9"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27C89FD6" w14:textId="77777777" w:rsidR="005A50AB" w:rsidRPr="00362205" w:rsidRDefault="005A50AB" w:rsidP="007E2411">
            <w:pPr>
              <w:rPr>
                <w:rFonts w:ascii="標楷體" w:eastAsia="標楷體" w:hAnsi="標楷體"/>
              </w:rPr>
            </w:pPr>
            <w:r w:rsidRPr="00362205">
              <w:rPr>
                <w:rFonts w:ascii="標楷體" w:eastAsia="標楷體" w:hAnsi="標楷體"/>
              </w:rPr>
              <w:t>003</w:t>
            </w:r>
          </w:p>
        </w:tc>
        <w:tc>
          <w:tcPr>
            <w:tcW w:w="4819" w:type="dxa"/>
            <w:tcBorders>
              <w:top w:val="nil"/>
              <w:left w:val="nil"/>
              <w:bottom w:val="single" w:sz="4" w:space="0" w:color="auto"/>
              <w:right w:val="single" w:sz="4" w:space="0" w:color="auto"/>
            </w:tcBorders>
            <w:shd w:val="clear" w:color="auto" w:fill="auto"/>
            <w:noWrap/>
          </w:tcPr>
          <w:p w14:paraId="56A8A1EB" w14:textId="77777777" w:rsidR="005A50AB" w:rsidRPr="00362205" w:rsidRDefault="005A50AB" w:rsidP="007E2411">
            <w:pPr>
              <w:rPr>
                <w:rFonts w:ascii="標楷體" w:eastAsia="標楷體" w:hAnsi="標楷體"/>
              </w:rPr>
            </w:pPr>
            <w:r w:rsidRPr="00362205">
              <w:rPr>
                <w:rFonts w:ascii="標楷體" w:eastAsia="標楷體" w:hAnsi="標楷體" w:hint="eastAsia"/>
              </w:rPr>
              <w:t xml:space="preserve">催告函（三）　  </w:t>
            </w:r>
          </w:p>
        </w:tc>
      </w:tr>
      <w:tr w:rsidR="005A50AB" w:rsidRPr="00362205" w14:paraId="733A9BFB"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46D8B957" w14:textId="77777777" w:rsidR="005A50AB" w:rsidRPr="00362205" w:rsidRDefault="005A50AB" w:rsidP="007E2411">
            <w:pPr>
              <w:rPr>
                <w:rFonts w:ascii="標楷體" w:eastAsia="標楷體" w:hAnsi="標楷體"/>
              </w:rPr>
            </w:pPr>
            <w:r w:rsidRPr="00362205">
              <w:rPr>
                <w:rFonts w:ascii="標楷體" w:eastAsia="標楷體" w:hAnsi="標楷體"/>
              </w:rPr>
              <w:t>004</w:t>
            </w:r>
          </w:p>
        </w:tc>
        <w:tc>
          <w:tcPr>
            <w:tcW w:w="4819" w:type="dxa"/>
            <w:tcBorders>
              <w:top w:val="nil"/>
              <w:left w:val="nil"/>
              <w:bottom w:val="single" w:sz="4" w:space="0" w:color="auto"/>
              <w:right w:val="single" w:sz="4" w:space="0" w:color="auto"/>
            </w:tcBorders>
            <w:shd w:val="clear" w:color="auto" w:fill="auto"/>
            <w:noWrap/>
          </w:tcPr>
          <w:p w14:paraId="034B1A3F" w14:textId="77777777" w:rsidR="005A50AB" w:rsidRPr="00362205" w:rsidRDefault="005A50AB" w:rsidP="007E2411">
            <w:pPr>
              <w:rPr>
                <w:rFonts w:ascii="標楷體" w:eastAsia="標楷體" w:hAnsi="標楷體"/>
              </w:rPr>
            </w:pPr>
            <w:r w:rsidRPr="00362205">
              <w:rPr>
                <w:rFonts w:ascii="標楷體" w:eastAsia="標楷體" w:hAnsi="標楷體" w:hint="eastAsia"/>
              </w:rPr>
              <w:t xml:space="preserve">存證信函　　　  </w:t>
            </w:r>
          </w:p>
        </w:tc>
      </w:tr>
      <w:tr w:rsidR="005A50AB" w:rsidRPr="00362205" w14:paraId="213FCAEC"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2A7ED5C3" w14:textId="77777777" w:rsidR="005A50AB" w:rsidRPr="00362205" w:rsidRDefault="005A50AB" w:rsidP="007E2411">
            <w:pPr>
              <w:rPr>
                <w:rFonts w:ascii="標楷體" w:eastAsia="標楷體" w:hAnsi="標楷體"/>
              </w:rPr>
            </w:pPr>
            <w:r w:rsidRPr="00362205">
              <w:rPr>
                <w:rFonts w:ascii="標楷體" w:eastAsia="標楷體" w:hAnsi="標楷體"/>
              </w:rPr>
              <w:t>005</w:t>
            </w:r>
          </w:p>
        </w:tc>
        <w:tc>
          <w:tcPr>
            <w:tcW w:w="4819" w:type="dxa"/>
            <w:tcBorders>
              <w:top w:val="nil"/>
              <w:left w:val="nil"/>
              <w:bottom w:val="single" w:sz="4" w:space="0" w:color="auto"/>
              <w:right w:val="single" w:sz="4" w:space="0" w:color="auto"/>
            </w:tcBorders>
            <w:shd w:val="clear" w:color="auto" w:fill="auto"/>
            <w:noWrap/>
          </w:tcPr>
          <w:p w14:paraId="5EDB61B2" w14:textId="77777777" w:rsidR="005A50AB" w:rsidRPr="00362205" w:rsidRDefault="005A50AB" w:rsidP="007E2411">
            <w:pPr>
              <w:rPr>
                <w:rFonts w:ascii="標楷體" w:eastAsia="標楷體" w:hAnsi="標楷體"/>
              </w:rPr>
            </w:pPr>
            <w:r w:rsidRPr="00362205">
              <w:rPr>
                <w:rFonts w:ascii="標楷體" w:eastAsia="標楷體" w:hAnsi="標楷體" w:hint="eastAsia"/>
              </w:rPr>
              <w:t xml:space="preserve">律師函　　　　  </w:t>
            </w:r>
          </w:p>
        </w:tc>
      </w:tr>
      <w:tr w:rsidR="005A50AB" w:rsidRPr="00362205" w14:paraId="42FED932"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275890BC" w14:textId="77777777" w:rsidR="005A50AB" w:rsidRPr="00362205" w:rsidRDefault="005A50AB" w:rsidP="007E2411">
            <w:pPr>
              <w:rPr>
                <w:rFonts w:ascii="標楷體" w:eastAsia="標楷體" w:hAnsi="標楷體"/>
              </w:rPr>
            </w:pPr>
            <w:r w:rsidRPr="00362205">
              <w:rPr>
                <w:rFonts w:ascii="標楷體" w:eastAsia="標楷體" w:hAnsi="標楷體"/>
              </w:rPr>
              <w:t>006</w:t>
            </w:r>
          </w:p>
        </w:tc>
        <w:tc>
          <w:tcPr>
            <w:tcW w:w="4819" w:type="dxa"/>
            <w:tcBorders>
              <w:top w:val="nil"/>
              <w:left w:val="nil"/>
              <w:bottom w:val="single" w:sz="4" w:space="0" w:color="auto"/>
              <w:right w:val="single" w:sz="4" w:space="0" w:color="auto"/>
            </w:tcBorders>
            <w:shd w:val="clear" w:color="auto" w:fill="auto"/>
            <w:noWrap/>
          </w:tcPr>
          <w:p w14:paraId="0BB53D57" w14:textId="77777777" w:rsidR="005A50AB" w:rsidRPr="00362205" w:rsidRDefault="005A50AB" w:rsidP="007E2411">
            <w:pPr>
              <w:rPr>
                <w:rFonts w:ascii="標楷體" w:eastAsia="標楷體" w:hAnsi="標楷體"/>
              </w:rPr>
            </w:pPr>
            <w:r w:rsidRPr="00362205">
              <w:rPr>
                <w:rFonts w:ascii="標楷體" w:eastAsia="標楷體" w:hAnsi="標楷體" w:hint="eastAsia"/>
              </w:rPr>
              <w:t xml:space="preserve">公司函　　　　  </w:t>
            </w:r>
          </w:p>
        </w:tc>
      </w:tr>
      <w:tr w:rsidR="005A50AB" w:rsidRPr="00362205" w14:paraId="30F13F23"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45DF1B8B" w14:textId="77777777" w:rsidR="005A50AB" w:rsidRPr="00362205" w:rsidRDefault="005A50AB" w:rsidP="007E2411">
            <w:pPr>
              <w:rPr>
                <w:rFonts w:ascii="標楷體" w:eastAsia="標楷體" w:hAnsi="標楷體"/>
              </w:rPr>
            </w:pPr>
            <w:r w:rsidRPr="00362205">
              <w:rPr>
                <w:rFonts w:ascii="標楷體" w:eastAsia="標楷體" w:hAnsi="標楷體"/>
              </w:rPr>
              <w:t>007</w:t>
            </w:r>
          </w:p>
        </w:tc>
        <w:tc>
          <w:tcPr>
            <w:tcW w:w="4819" w:type="dxa"/>
            <w:tcBorders>
              <w:top w:val="nil"/>
              <w:left w:val="nil"/>
              <w:bottom w:val="single" w:sz="4" w:space="0" w:color="auto"/>
              <w:right w:val="single" w:sz="4" w:space="0" w:color="auto"/>
            </w:tcBorders>
            <w:shd w:val="clear" w:color="auto" w:fill="auto"/>
            <w:noWrap/>
          </w:tcPr>
          <w:p w14:paraId="1B308F2C" w14:textId="77777777" w:rsidR="005A50AB" w:rsidRPr="00362205" w:rsidRDefault="005A50AB" w:rsidP="007E2411">
            <w:pPr>
              <w:rPr>
                <w:rFonts w:ascii="標楷體" w:eastAsia="標楷體" w:hAnsi="標楷體"/>
              </w:rPr>
            </w:pPr>
            <w:r w:rsidRPr="00362205">
              <w:rPr>
                <w:rFonts w:ascii="標楷體" w:eastAsia="標楷體" w:hAnsi="標楷體" w:hint="eastAsia"/>
              </w:rPr>
              <w:t xml:space="preserve">調查財產　　　  </w:t>
            </w:r>
          </w:p>
        </w:tc>
      </w:tr>
      <w:tr w:rsidR="005A50AB" w:rsidRPr="00362205" w14:paraId="64A075BA"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320FE560" w14:textId="77777777" w:rsidR="005A50AB" w:rsidRPr="00362205" w:rsidRDefault="005A50AB" w:rsidP="007E2411">
            <w:pPr>
              <w:rPr>
                <w:rFonts w:ascii="標楷體" w:eastAsia="標楷體" w:hAnsi="標楷體"/>
              </w:rPr>
            </w:pPr>
            <w:r w:rsidRPr="00362205">
              <w:rPr>
                <w:rFonts w:ascii="標楷體" w:eastAsia="標楷體" w:hAnsi="標楷體"/>
              </w:rPr>
              <w:t>008</w:t>
            </w:r>
          </w:p>
        </w:tc>
        <w:tc>
          <w:tcPr>
            <w:tcW w:w="4819" w:type="dxa"/>
            <w:tcBorders>
              <w:top w:val="nil"/>
              <w:left w:val="nil"/>
              <w:bottom w:val="single" w:sz="4" w:space="0" w:color="auto"/>
              <w:right w:val="single" w:sz="4" w:space="0" w:color="auto"/>
            </w:tcBorders>
            <w:shd w:val="clear" w:color="auto" w:fill="auto"/>
            <w:noWrap/>
          </w:tcPr>
          <w:p w14:paraId="26DF6E8A" w14:textId="77777777" w:rsidR="005A50AB" w:rsidRPr="00362205" w:rsidRDefault="005A50AB" w:rsidP="007E2411">
            <w:pPr>
              <w:rPr>
                <w:rFonts w:ascii="標楷體" w:eastAsia="標楷體" w:hAnsi="標楷體"/>
              </w:rPr>
            </w:pPr>
            <w:r w:rsidRPr="00362205">
              <w:rPr>
                <w:rFonts w:ascii="標楷體" w:eastAsia="標楷體" w:hAnsi="標楷體" w:hint="eastAsia"/>
              </w:rPr>
              <w:t xml:space="preserve">抵銷　　　　　  </w:t>
            </w:r>
          </w:p>
        </w:tc>
      </w:tr>
      <w:tr w:rsidR="005A50AB" w:rsidRPr="00362205" w14:paraId="452AC33C"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7AD1595A" w14:textId="77777777" w:rsidR="005A50AB" w:rsidRPr="00362205" w:rsidRDefault="005A50AB" w:rsidP="007E2411">
            <w:pPr>
              <w:rPr>
                <w:rFonts w:ascii="標楷體" w:eastAsia="標楷體" w:hAnsi="標楷體"/>
              </w:rPr>
            </w:pPr>
            <w:r w:rsidRPr="00362205">
              <w:rPr>
                <w:rFonts w:ascii="標楷體" w:eastAsia="標楷體" w:hAnsi="標楷體"/>
              </w:rPr>
              <w:t>009</w:t>
            </w:r>
          </w:p>
        </w:tc>
        <w:tc>
          <w:tcPr>
            <w:tcW w:w="4819" w:type="dxa"/>
            <w:tcBorders>
              <w:top w:val="nil"/>
              <w:left w:val="nil"/>
              <w:bottom w:val="single" w:sz="4" w:space="0" w:color="auto"/>
              <w:right w:val="single" w:sz="4" w:space="0" w:color="auto"/>
            </w:tcBorders>
            <w:shd w:val="clear" w:color="auto" w:fill="auto"/>
            <w:noWrap/>
          </w:tcPr>
          <w:p w14:paraId="4C5DCA68" w14:textId="77777777" w:rsidR="005A50AB" w:rsidRPr="00362205" w:rsidRDefault="005A50AB" w:rsidP="007E2411">
            <w:pPr>
              <w:rPr>
                <w:rFonts w:ascii="標楷體" w:eastAsia="標楷體" w:hAnsi="標楷體"/>
              </w:rPr>
            </w:pPr>
            <w:r w:rsidRPr="00362205">
              <w:rPr>
                <w:rFonts w:ascii="標楷體" w:eastAsia="標楷體" w:hAnsi="標楷體" w:hint="eastAsia"/>
              </w:rPr>
              <w:t xml:space="preserve">債務承擔　　　  </w:t>
            </w:r>
          </w:p>
        </w:tc>
      </w:tr>
      <w:tr w:rsidR="005A50AB" w:rsidRPr="00362205" w14:paraId="649864C6"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1490AB44" w14:textId="77777777" w:rsidR="005A50AB" w:rsidRPr="00362205" w:rsidRDefault="005A50AB" w:rsidP="007E2411">
            <w:pPr>
              <w:rPr>
                <w:rFonts w:ascii="標楷體" w:eastAsia="標楷體" w:hAnsi="標楷體"/>
              </w:rPr>
            </w:pPr>
            <w:r w:rsidRPr="00362205">
              <w:rPr>
                <w:rFonts w:ascii="標楷體" w:eastAsia="標楷體" w:hAnsi="標楷體"/>
              </w:rPr>
              <w:t>010</w:t>
            </w:r>
          </w:p>
        </w:tc>
        <w:tc>
          <w:tcPr>
            <w:tcW w:w="4819" w:type="dxa"/>
            <w:tcBorders>
              <w:top w:val="nil"/>
              <w:left w:val="nil"/>
              <w:bottom w:val="single" w:sz="4" w:space="0" w:color="auto"/>
              <w:right w:val="single" w:sz="4" w:space="0" w:color="auto"/>
            </w:tcBorders>
            <w:shd w:val="clear" w:color="auto" w:fill="auto"/>
            <w:noWrap/>
          </w:tcPr>
          <w:p w14:paraId="0D071AB6" w14:textId="77777777" w:rsidR="005A50AB" w:rsidRPr="00362205" w:rsidRDefault="005A50AB" w:rsidP="007E2411">
            <w:pPr>
              <w:rPr>
                <w:rFonts w:ascii="標楷體" w:eastAsia="標楷體" w:hAnsi="標楷體"/>
              </w:rPr>
            </w:pPr>
            <w:r w:rsidRPr="00362205">
              <w:rPr>
                <w:rFonts w:ascii="標楷體" w:eastAsia="標楷體" w:hAnsi="標楷體" w:hint="eastAsia"/>
              </w:rPr>
              <w:t xml:space="preserve">第三人清償　　  </w:t>
            </w:r>
          </w:p>
        </w:tc>
      </w:tr>
      <w:tr w:rsidR="005A50AB" w:rsidRPr="00362205" w14:paraId="035D931F"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455EE3A9" w14:textId="77777777" w:rsidR="005A50AB" w:rsidRPr="00362205" w:rsidRDefault="005A50AB" w:rsidP="007E2411">
            <w:pPr>
              <w:rPr>
                <w:rFonts w:ascii="標楷體" w:eastAsia="標楷體" w:hAnsi="標楷體"/>
              </w:rPr>
            </w:pPr>
            <w:r w:rsidRPr="00362205">
              <w:rPr>
                <w:rFonts w:ascii="標楷體" w:eastAsia="標楷體" w:hAnsi="標楷體"/>
              </w:rPr>
              <w:t>011</w:t>
            </w:r>
          </w:p>
        </w:tc>
        <w:tc>
          <w:tcPr>
            <w:tcW w:w="4819" w:type="dxa"/>
            <w:tcBorders>
              <w:top w:val="nil"/>
              <w:left w:val="nil"/>
              <w:bottom w:val="single" w:sz="4" w:space="0" w:color="auto"/>
              <w:right w:val="single" w:sz="4" w:space="0" w:color="auto"/>
            </w:tcBorders>
            <w:shd w:val="clear" w:color="auto" w:fill="auto"/>
            <w:noWrap/>
          </w:tcPr>
          <w:p w14:paraId="64509B2A" w14:textId="77777777" w:rsidR="005A50AB" w:rsidRPr="00362205" w:rsidRDefault="005A50AB" w:rsidP="007E2411">
            <w:pPr>
              <w:rPr>
                <w:rFonts w:ascii="標楷體" w:eastAsia="標楷體" w:hAnsi="標楷體"/>
              </w:rPr>
            </w:pPr>
            <w:r w:rsidRPr="00362205">
              <w:rPr>
                <w:rFonts w:ascii="標楷體" w:eastAsia="標楷體" w:hAnsi="標楷體" w:hint="eastAsia"/>
              </w:rPr>
              <w:t xml:space="preserve">假扣押裁定　　  </w:t>
            </w:r>
          </w:p>
        </w:tc>
      </w:tr>
      <w:tr w:rsidR="005A50AB" w:rsidRPr="00362205" w14:paraId="1BB8BC09"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37E1BF37" w14:textId="77777777" w:rsidR="005A50AB" w:rsidRPr="00362205" w:rsidRDefault="005A50AB" w:rsidP="007E2411">
            <w:pPr>
              <w:rPr>
                <w:rFonts w:ascii="標楷體" w:eastAsia="標楷體" w:hAnsi="標楷體"/>
              </w:rPr>
            </w:pPr>
            <w:r w:rsidRPr="00362205">
              <w:rPr>
                <w:rFonts w:ascii="標楷體" w:eastAsia="標楷體" w:hAnsi="標楷體"/>
              </w:rPr>
              <w:t>012</w:t>
            </w:r>
          </w:p>
        </w:tc>
        <w:tc>
          <w:tcPr>
            <w:tcW w:w="4819" w:type="dxa"/>
            <w:tcBorders>
              <w:top w:val="nil"/>
              <w:left w:val="nil"/>
              <w:bottom w:val="single" w:sz="4" w:space="0" w:color="auto"/>
              <w:right w:val="single" w:sz="4" w:space="0" w:color="auto"/>
            </w:tcBorders>
            <w:shd w:val="clear" w:color="auto" w:fill="auto"/>
            <w:noWrap/>
          </w:tcPr>
          <w:p w14:paraId="6A71683C" w14:textId="77777777" w:rsidR="005A50AB" w:rsidRPr="00362205" w:rsidRDefault="005A50AB" w:rsidP="007E2411">
            <w:pPr>
              <w:rPr>
                <w:rFonts w:ascii="標楷體" w:eastAsia="標楷體" w:hAnsi="標楷體"/>
              </w:rPr>
            </w:pPr>
            <w:r w:rsidRPr="00362205">
              <w:rPr>
                <w:rFonts w:ascii="標楷體" w:eastAsia="標楷體" w:hAnsi="標楷體" w:hint="eastAsia"/>
              </w:rPr>
              <w:t xml:space="preserve">假扣押提存　　  </w:t>
            </w:r>
          </w:p>
        </w:tc>
      </w:tr>
      <w:tr w:rsidR="005A50AB" w:rsidRPr="00362205" w14:paraId="36D36EA2"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191270E0" w14:textId="77777777" w:rsidR="005A50AB" w:rsidRPr="00362205" w:rsidRDefault="005A50AB" w:rsidP="007E2411">
            <w:pPr>
              <w:rPr>
                <w:rFonts w:ascii="標楷體" w:eastAsia="標楷體" w:hAnsi="標楷體"/>
              </w:rPr>
            </w:pPr>
            <w:r w:rsidRPr="00362205">
              <w:rPr>
                <w:rFonts w:ascii="標楷體" w:eastAsia="標楷體" w:hAnsi="標楷體"/>
              </w:rPr>
              <w:t>013</w:t>
            </w:r>
          </w:p>
        </w:tc>
        <w:tc>
          <w:tcPr>
            <w:tcW w:w="4819" w:type="dxa"/>
            <w:tcBorders>
              <w:top w:val="nil"/>
              <w:left w:val="nil"/>
              <w:bottom w:val="single" w:sz="4" w:space="0" w:color="auto"/>
              <w:right w:val="single" w:sz="4" w:space="0" w:color="auto"/>
            </w:tcBorders>
            <w:shd w:val="clear" w:color="auto" w:fill="auto"/>
            <w:noWrap/>
          </w:tcPr>
          <w:p w14:paraId="7380FF6A" w14:textId="77777777" w:rsidR="005A50AB" w:rsidRPr="00362205" w:rsidRDefault="005A50AB" w:rsidP="007E2411">
            <w:pPr>
              <w:rPr>
                <w:rFonts w:ascii="標楷體" w:eastAsia="標楷體" w:hAnsi="標楷體"/>
              </w:rPr>
            </w:pPr>
            <w:r w:rsidRPr="00362205">
              <w:rPr>
                <w:rFonts w:ascii="標楷體" w:eastAsia="標楷體" w:hAnsi="標楷體" w:hint="eastAsia"/>
              </w:rPr>
              <w:t xml:space="preserve">假扣押執行　　　</w:t>
            </w:r>
          </w:p>
        </w:tc>
      </w:tr>
      <w:tr w:rsidR="005A50AB" w:rsidRPr="00362205" w14:paraId="5C3CF398"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684810B2" w14:textId="77777777" w:rsidR="005A50AB" w:rsidRPr="00362205" w:rsidRDefault="005A50AB" w:rsidP="007E2411">
            <w:pPr>
              <w:rPr>
                <w:rFonts w:ascii="標楷體" w:eastAsia="標楷體" w:hAnsi="標楷體"/>
              </w:rPr>
            </w:pPr>
            <w:r w:rsidRPr="00362205">
              <w:rPr>
                <w:rFonts w:ascii="標楷體" w:eastAsia="標楷體" w:hAnsi="標楷體"/>
              </w:rPr>
              <w:t>014</w:t>
            </w:r>
          </w:p>
        </w:tc>
        <w:tc>
          <w:tcPr>
            <w:tcW w:w="4819" w:type="dxa"/>
            <w:tcBorders>
              <w:top w:val="nil"/>
              <w:left w:val="nil"/>
              <w:bottom w:val="single" w:sz="4" w:space="0" w:color="auto"/>
              <w:right w:val="single" w:sz="4" w:space="0" w:color="auto"/>
            </w:tcBorders>
            <w:shd w:val="clear" w:color="auto" w:fill="auto"/>
            <w:noWrap/>
          </w:tcPr>
          <w:p w14:paraId="2FB56052" w14:textId="77777777" w:rsidR="005A50AB" w:rsidRPr="00362205" w:rsidRDefault="005A50AB" w:rsidP="007E2411">
            <w:pPr>
              <w:rPr>
                <w:rFonts w:ascii="標楷體" w:eastAsia="標楷體" w:hAnsi="標楷體"/>
              </w:rPr>
            </w:pPr>
            <w:r w:rsidRPr="00362205">
              <w:rPr>
                <w:rFonts w:ascii="標楷體" w:eastAsia="標楷體" w:hAnsi="標楷體" w:hint="eastAsia"/>
              </w:rPr>
              <w:t xml:space="preserve">取回假扣押擔保　</w:t>
            </w:r>
          </w:p>
        </w:tc>
      </w:tr>
      <w:tr w:rsidR="005A50AB" w:rsidRPr="00362205" w14:paraId="161C0A5B"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2959E4D6" w14:textId="77777777" w:rsidR="005A50AB" w:rsidRPr="00362205" w:rsidRDefault="005A50AB" w:rsidP="007E2411">
            <w:pPr>
              <w:rPr>
                <w:rFonts w:ascii="標楷體" w:eastAsia="標楷體" w:hAnsi="標楷體"/>
              </w:rPr>
            </w:pPr>
            <w:r w:rsidRPr="00362205">
              <w:rPr>
                <w:rFonts w:ascii="標楷體" w:eastAsia="標楷體" w:hAnsi="標楷體"/>
              </w:rPr>
              <w:t>015</w:t>
            </w:r>
          </w:p>
        </w:tc>
        <w:tc>
          <w:tcPr>
            <w:tcW w:w="4819" w:type="dxa"/>
            <w:tcBorders>
              <w:top w:val="nil"/>
              <w:left w:val="nil"/>
              <w:bottom w:val="single" w:sz="4" w:space="0" w:color="auto"/>
              <w:right w:val="single" w:sz="4" w:space="0" w:color="auto"/>
            </w:tcBorders>
            <w:shd w:val="clear" w:color="auto" w:fill="auto"/>
            <w:noWrap/>
          </w:tcPr>
          <w:p w14:paraId="78ACBEAE" w14:textId="77777777" w:rsidR="005A50AB" w:rsidRPr="00362205" w:rsidRDefault="005A50AB" w:rsidP="007E2411">
            <w:pPr>
              <w:rPr>
                <w:rFonts w:ascii="標楷體" w:eastAsia="標楷體" w:hAnsi="標楷體"/>
              </w:rPr>
            </w:pPr>
            <w:r w:rsidRPr="00362205">
              <w:rPr>
                <w:rFonts w:ascii="標楷體" w:eastAsia="標楷體" w:hAnsi="標楷體" w:hint="eastAsia"/>
              </w:rPr>
              <w:t xml:space="preserve">假處分裁定　　　</w:t>
            </w:r>
          </w:p>
        </w:tc>
      </w:tr>
      <w:tr w:rsidR="005A50AB" w:rsidRPr="00362205" w14:paraId="689465B2"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4CC60353" w14:textId="77777777" w:rsidR="005A50AB" w:rsidRPr="00362205" w:rsidRDefault="005A50AB" w:rsidP="007E2411">
            <w:pPr>
              <w:rPr>
                <w:rFonts w:ascii="標楷體" w:eastAsia="標楷體" w:hAnsi="標楷體"/>
              </w:rPr>
            </w:pPr>
            <w:r w:rsidRPr="00362205">
              <w:rPr>
                <w:rFonts w:ascii="標楷體" w:eastAsia="標楷體" w:hAnsi="標楷體"/>
              </w:rPr>
              <w:t>016</w:t>
            </w:r>
          </w:p>
        </w:tc>
        <w:tc>
          <w:tcPr>
            <w:tcW w:w="4819" w:type="dxa"/>
            <w:tcBorders>
              <w:top w:val="nil"/>
              <w:left w:val="nil"/>
              <w:bottom w:val="single" w:sz="4" w:space="0" w:color="auto"/>
              <w:right w:val="single" w:sz="4" w:space="0" w:color="auto"/>
            </w:tcBorders>
            <w:shd w:val="clear" w:color="auto" w:fill="auto"/>
            <w:noWrap/>
          </w:tcPr>
          <w:p w14:paraId="637A5ED1" w14:textId="77777777" w:rsidR="005A50AB" w:rsidRPr="00362205" w:rsidRDefault="005A50AB" w:rsidP="007E2411">
            <w:pPr>
              <w:rPr>
                <w:rFonts w:ascii="標楷體" w:eastAsia="標楷體" w:hAnsi="標楷體"/>
              </w:rPr>
            </w:pPr>
            <w:r w:rsidRPr="00362205">
              <w:rPr>
                <w:rFonts w:ascii="標楷體" w:eastAsia="標楷體" w:hAnsi="標楷體" w:hint="eastAsia"/>
              </w:rPr>
              <w:t xml:space="preserve">假處分提存　　　</w:t>
            </w:r>
          </w:p>
        </w:tc>
      </w:tr>
      <w:tr w:rsidR="005A50AB" w:rsidRPr="00362205" w14:paraId="42CB4A5D"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200E3B7A" w14:textId="77777777" w:rsidR="005A50AB" w:rsidRPr="00362205" w:rsidRDefault="005A50AB" w:rsidP="007E2411">
            <w:pPr>
              <w:rPr>
                <w:rFonts w:ascii="標楷體" w:eastAsia="標楷體" w:hAnsi="標楷體"/>
              </w:rPr>
            </w:pPr>
            <w:r w:rsidRPr="00362205">
              <w:rPr>
                <w:rFonts w:ascii="標楷體" w:eastAsia="標楷體" w:hAnsi="標楷體"/>
              </w:rPr>
              <w:t>017</w:t>
            </w:r>
          </w:p>
        </w:tc>
        <w:tc>
          <w:tcPr>
            <w:tcW w:w="4819" w:type="dxa"/>
            <w:tcBorders>
              <w:top w:val="nil"/>
              <w:left w:val="nil"/>
              <w:bottom w:val="single" w:sz="4" w:space="0" w:color="auto"/>
              <w:right w:val="single" w:sz="4" w:space="0" w:color="auto"/>
            </w:tcBorders>
            <w:shd w:val="clear" w:color="auto" w:fill="auto"/>
            <w:noWrap/>
          </w:tcPr>
          <w:p w14:paraId="5D0C7AAE" w14:textId="77777777" w:rsidR="005A50AB" w:rsidRPr="00362205" w:rsidRDefault="005A50AB" w:rsidP="007E2411">
            <w:pPr>
              <w:rPr>
                <w:rFonts w:ascii="標楷體" w:eastAsia="標楷體" w:hAnsi="標楷體"/>
              </w:rPr>
            </w:pPr>
            <w:r w:rsidRPr="00362205">
              <w:rPr>
                <w:rFonts w:ascii="標楷體" w:eastAsia="標楷體" w:hAnsi="標楷體" w:hint="eastAsia"/>
              </w:rPr>
              <w:t xml:space="preserve">假處分執行　　　</w:t>
            </w:r>
          </w:p>
        </w:tc>
      </w:tr>
      <w:tr w:rsidR="005A50AB" w:rsidRPr="00362205" w14:paraId="7321ED78"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0BF0B3DF" w14:textId="77777777" w:rsidR="005A50AB" w:rsidRPr="00362205" w:rsidRDefault="005A50AB" w:rsidP="007E2411">
            <w:pPr>
              <w:rPr>
                <w:rFonts w:ascii="標楷體" w:eastAsia="標楷體" w:hAnsi="標楷體"/>
              </w:rPr>
            </w:pPr>
            <w:r w:rsidRPr="00362205">
              <w:rPr>
                <w:rFonts w:ascii="標楷體" w:eastAsia="標楷體" w:hAnsi="標楷體"/>
              </w:rPr>
              <w:t>018</w:t>
            </w:r>
          </w:p>
        </w:tc>
        <w:tc>
          <w:tcPr>
            <w:tcW w:w="4819" w:type="dxa"/>
            <w:tcBorders>
              <w:top w:val="nil"/>
              <w:left w:val="nil"/>
              <w:bottom w:val="single" w:sz="4" w:space="0" w:color="auto"/>
              <w:right w:val="single" w:sz="4" w:space="0" w:color="auto"/>
            </w:tcBorders>
            <w:shd w:val="clear" w:color="auto" w:fill="auto"/>
            <w:noWrap/>
          </w:tcPr>
          <w:p w14:paraId="2C311C93" w14:textId="77777777" w:rsidR="005A50AB" w:rsidRPr="00362205" w:rsidRDefault="005A50AB" w:rsidP="007E2411">
            <w:pPr>
              <w:rPr>
                <w:rFonts w:ascii="標楷體" w:eastAsia="標楷體" w:hAnsi="標楷體"/>
              </w:rPr>
            </w:pPr>
            <w:r w:rsidRPr="00362205">
              <w:rPr>
                <w:rFonts w:ascii="標楷體" w:eastAsia="標楷體" w:hAnsi="標楷體" w:hint="eastAsia"/>
              </w:rPr>
              <w:t xml:space="preserve">取回假處分擔保　</w:t>
            </w:r>
          </w:p>
        </w:tc>
      </w:tr>
      <w:tr w:rsidR="005A50AB" w:rsidRPr="00362205" w14:paraId="0BEAD7A8"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77A00C07" w14:textId="77777777" w:rsidR="005A50AB" w:rsidRPr="00362205" w:rsidRDefault="005A50AB" w:rsidP="007E2411">
            <w:pPr>
              <w:rPr>
                <w:rFonts w:ascii="標楷體" w:eastAsia="標楷體" w:hAnsi="標楷體"/>
              </w:rPr>
            </w:pPr>
            <w:r w:rsidRPr="00362205">
              <w:rPr>
                <w:rFonts w:ascii="標楷體" w:eastAsia="標楷體" w:hAnsi="標楷體"/>
              </w:rPr>
              <w:t>019</w:t>
            </w:r>
          </w:p>
        </w:tc>
        <w:tc>
          <w:tcPr>
            <w:tcW w:w="4819" w:type="dxa"/>
            <w:tcBorders>
              <w:top w:val="nil"/>
              <w:left w:val="nil"/>
              <w:bottom w:val="single" w:sz="4" w:space="0" w:color="auto"/>
              <w:right w:val="single" w:sz="4" w:space="0" w:color="auto"/>
            </w:tcBorders>
            <w:shd w:val="clear" w:color="auto" w:fill="auto"/>
            <w:noWrap/>
          </w:tcPr>
          <w:p w14:paraId="51FA5710" w14:textId="77777777" w:rsidR="005A50AB" w:rsidRPr="00362205" w:rsidRDefault="005A50AB" w:rsidP="007E2411">
            <w:pPr>
              <w:rPr>
                <w:rFonts w:ascii="標楷體" w:eastAsia="標楷體" w:hAnsi="標楷體"/>
              </w:rPr>
            </w:pPr>
            <w:r w:rsidRPr="00362205">
              <w:rPr>
                <w:rFonts w:ascii="標楷體" w:eastAsia="標楷體" w:hAnsi="標楷體" w:hint="eastAsia"/>
              </w:rPr>
              <w:t xml:space="preserve">支付命令　　　　</w:t>
            </w:r>
          </w:p>
        </w:tc>
      </w:tr>
      <w:tr w:rsidR="005A50AB" w:rsidRPr="00362205" w14:paraId="144E70C1"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4B600F83" w14:textId="77777777" w:rsidR="005A50AB" w:rsidRPr="00362205" w:rsidRDefault="005A50AB" w:rsidP="007E2411">
            <w:pPr>
              <w:rPr>
                <w:rFonts w:ascii="標楷體" w:eastAsia="標楷體" w:hAnsi="標楷體"/>
              </w:rPr>
            </w:pPr>
            <w:r w:rsidRPr="00362205">
              <w:rPr>
                <w:rFonts w:ascii="標楷體" w:eastAsia="標楷體" w:hAnsi="標楷體"/>
              </w:rPr>
              <w:t>020</w:t>
            </w:r>
          </w:p>
        </w:tc>
        <w:tc>
          <w:tcPr>
            <w:tcW w:w="4819" w:type="dxa"/>
            <w:tcBorders>
              <w:top w:val="nil"/>
              <w:left w:val="nil"/>
              <w:bottom w:val="single" w:sz="4" w:space="0" w:color="auto"/>
              <w:right w:val="single" w:sz="4" w:space="0" w:color="auto"/>
            </w:tcBorders>
            <w:shd w:val="clear" w:color="auto" w:fill="auto"/>
            <w:noWrap/>
          </w:tcPr>
          <w:p w14:paraId="3F3FF95E" w14:textId="77777777" w:rsidR="005A50AB" w:rsidRPr="00362205" w:rsidRDefault="005A50AB" w:rsidP="007E2411">
            <w:pPr>
              <w:rPr>
                <w:rFonts w:ascii="標楷體" w:eastAsia="標楷體" w:hAnsi="標楷體"/>
              </w:rPr>
            </w:pPr>
            <w:r w:rsidRPr="00362205">
              <w:rPr>
                <w:rFonts w:ascii="標楷體" w:eastAsia="標楷體" w:hAnsi="標楷體" w:hint="eastAsia"/>
              </w:rPr>
              <w:t xml:space="preserve">本票裁定　　　　</w:t>
            </w:r>
          </w:p>
        </w:tc>
      </w:tr>
      <w:tr w:rsidR="005A50AB" w:rsidRPr="00362205" w14:paraId="18EF0C61"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20485B48" w14:textId="77777777" w:rsidR="005A50AB" w:rsidRPr="00362205" w:rsidRDefault="005A50AB" w:rsidP="007E2411">
            <w:pPr>
              <w:rPr>
                <w:rFonts w:ascii="標楷體" w:eastAsia="標楷體" w:hAnsi="標楷體"/>
              </w:rPr>
            </w:pPr>
            <w:r w:rsidRPr="00362205">
              <w:rPr>
                <w:rFonts w:ascii="標楷體" w:eastAsia="標楷體" w:hAnsi="標楷體"/>
              </w:rPr>
              <w:t>021</w:t>
            </w:r>
          </w:p>
        </w:tc>
        <w:tc>
          <w:tcPr>
            <w:tcW w:w="4819" w:type="dxa"/>
            <w:tcBorders>
              <w:top w:val="nil"/>
              <w:left w:val="nil"/>
              <w:bottom w:val="single" w:sz="4" w:space="0" w:color="auto"/>
              <w:right w:val="single" w:sz="4" w:space="0" w:color="auto"/>
            </w:tcBorders>
            <w:shd w:val="clear" w:color="auto" w:fill="auto"/>
            <w:noWrap/>
          </w:tcPr>
          <w:p w14:paraId="12E2915B" w14:textId="77777777" w:rsidR="005A50AB" w:rsidRPr="00362205" w:rsidRDefault="005A50AB" w:rsidP="007E2411">
            <w:pPr>
              <w:rPr>
                <w:rFonts w:ascii="標楷體" w:eastAsia="標楷體" w:hAnsi="標楷體"/>
              </w:rPr>
            </w:pPr>
            <w:r w:rsidRPr="00362205">
              <w:rPr>
                <w:rFonts w:ascii="標楷體" w:eastAsia="標楷體" w:hAnsi="標楷體" w:hint="eastAsia"/>
              </w:rPr>
              <w:t xml:space="preserve">拍賣抵押物裁定　 </w:t>
            </w:r>
          </w:p>
        </w:tc>
      </w:tr>
      <w:tr w:rsidR="005A50AB" w:rsidRPr="00362205" w14:paraId="68B34D33"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25BAA12F" w14:textId="77777777" w:rsidR="005A50AB" w:rsidRPr="00362205" w:rsidRDefault="005A50AB" w:rsidP="007E2411">
            <w:pPr>
              <w:rPr>
                <w:rFonts w:ascii="標楷體" w:eastAsia="標楷體" w:hAnsi="標楷體"/>
              </w:rPr>
            </w:pPr>
            <w:r w:rsidRPr="00362205">
              <w:rPr>
                <w:rFonts w:ascii="標楷體" w:eastAsia="標楷體" w:hAnsi="標楷體"/>
              </w:rPr>
              <w:t>022</w:t>
            </w:r>
          </w:p>
        </w:tc>
        <w:tc>
          <w:tcPr>
            <w:tcW w:w="4819" w:type="dxa"/>
            <w:tcBorders>
              <w:top w:val="nil"/>
              <w:left w:val="nil"/>
              <w:bottom w:val="single" w:sz="4" w:space="0" w:color="auto"/>
              <w:right w:val="single" w:sz="4" w:space="0" w:color="auto"/>
            </w:tcBorders>
            <w:shd w:val="clear" w:color="auto" w:fill="auto"/>
            <w:noWrap/>
          </w:tcPr>
          <w:p w14:paraId="03C6478B" w14:textId="77777777" w:rsidR="005A50AB" w:rsidRPr="00362205" w:rsidRDefault="005A50AB" w:rsidP="007E2411">
            <w:pPr>
              <w:rPr>
                <w:rFonts w:ascii="標楷體" w:eastAsia="標楷體" w:hAnsi="標楷體"/>
              </w:rPr>
            </w:pPr>
            <w:r w:rsidRPr="00362205">
              <w:rPr>
                <w:rFonts w:ascii="標楷體" w:eastAsia="標楷體" w:hAnsi="標楷體" w:hint="eastAsia"/>
              </w:rPr>
              <w:t xml:space="preserve">拍賣質物裁定　　 </w:t>
            </w:r>
          </w:p>
        </w:tc>
      </w:tr>
      <w:tr w:rsidR="005A50AB" w:rsidRPr="00362205" w14:paraId="0BC742DB"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41A59616" w14:textId="77777777" w:rsidR="005A50AB" w:rsidRPr="00362205" w:rsidRDefault="005A50AB" w:rsidP="007E2411">
            <w:pPr>
              <w:rPr>
                <w:rFonts w:ascii="標楷體" w:eastAsia="標楷體" w:hAnsi="標楷體"/>
              </w:rPr>
            </w:pPr>
            <w:r w:rsidRPr="00362205">
              <w:rPr>
                <w:rFonts w:ascii="標楷體" w:eastAsia="標楷體" w:hAnsi="標楷體"/>
              </w:rPr>
              <w:lastRenderedPageBreak/>
              <w:t>023</w:t>
            </w:r>
          </w:p>
        </w:tc>
        <w:tc>
          <w:tcPr>
            <w:tcW w:w="4819" w:type="dxa"/>
            <w:tcBorders>
              <w:top w:val="nil"/>
              <w:left w:val="nil"/>
              <w:bottom w:val="single" w:sz="4" w:space="0" w:color="auto"/>
              <w:right w:val="single" w:sz="4" w:space="0" w:color="auto"/>
            </w:tcBorders>
            <w:shd w:val="clear" w:color="auto" w:fill="auto"/>
            <w:noWrap/>
          </w:tcPr>
          <w:p w14:paraId="087BADCD" w14:textId="77777777" w:rsidR="005A50AB" w:rsidRPr="00362205" w:rsidRDefault="005A50AB" w:rsidP="007E2411">
            <w:pPr>
              <w:rPr>
                <w:rFonts w:ascii="標楷體" w:eastAsia="標楷體" w:hAnsi="標楷體"/>
              </w:rPr>
            </w:pPr>
            <w:r w:rsidRPr="00362205">
              <w:rPr>
                <w:rFonts w:ascii="標楷體" w:eastAsia="標楷體" w:hAnsi="標楷體" w:hint="eastAsia"/>
              </w:rPr>
              <w:t xml:space="preserve">起訴清償借款　　 </w:t>
            </w:r>
          </w:p>
        </w:tc>
      </w:tr>
      <w:tr w:rsidR="005A50AB" w:rsidRPr="00362205" w14:paraId="1ADFA6BF"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765C7391" w14:textId="77777777" w:rsidR="005A50AB" w:rsidRPr="00362205" w:rsidRDefault="005A50AB" w:rsidP="007E2411">
            <w:pPr>
              <w:rPr>
                <w:rFonts w:ascii="標楷體" w:eastAsia="標楷體" w:hAnsi="標楷體"/>
              </w:rPr>
            </w:pPr>
            <w:r w:rsidRPr="00362205">
              <w:rPr>
                <w:rFonts w:ascii="標楷體" w:eastAsia="標楷體" w:hAnsi="標楷體"/>
              </w:rPr>
              <w:t>024</w:t>
            </w:r>
          </w:p>
        </w:tc>
        <w:tc>
          <w:tcPr>
            <w:tcW w:w="4819" w:type="dxa"/>
            <w:tcBorders>
              <w:top w:val="nil"/>
              <w:left w:val="nil"/>
              <w:bottom w:val="single" w:sz="4" w:space="0" w:color="auto"/>
              <w:right w:val="single" w:sz="4" w:space="0" w:color="auto"/>
            </w:tcBorders>
            <w:shd w:val="clear" w:color="auto" w:fill="auto"/>
            <w:noWrap/>
          </w:tcPr>
          <w:p w14:paraId="53CA81BA" w14:textId="77777777" w:rsidR="005A50AB" w:rsidRPr="00362205" w:rsidRDefault="005A50AB" w:rsidP="007E2411">
            <w:pPr>
              <w:rPr>
                <w:rFonts w:ascii="標楷體" w:eastAsia="標楷體" w:hAnsi="標楷體"/>
              </w:rPr>
            </w:pPr>
            <w:r w:rsidRPr="00362205">
              <w:rPr>
                <w:rFonts w:ascii="標楷體" w:eastAsia="標楷體" w:hAnsi="標楷體" w:hint="eastAsia"/>
              </w:rPr>
              <w:t xml:space="preserve">裁判勝訴或和解　 </w:t>
            </w:r>
          </w:p>
        </w:tc>
      </w:tr>
      <w:tr w:rsidR="005A50AB" w:rsidRPr="00362205" w14:paraId="3D947FDB"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110CAFA0" w14:textId="77777777" w:rsidR="005A50AB" w:rsidRPr="00362205" w:rsidRDefault="005A50AB" w:rsidP="007E2411">
            <w:pPr>
              <w:rPr>
                <w:rFonts w:ascii="標楷體" w:eastAsia="標楷體" w:hAnsi="標楷體"/>
              </w:rPr>
            </w:pPr>
            <w:r w:rsidRPr="00362205">
              <w:rPr>
                <w:rFonts w:ascii="標楷體" w:eastAsia="標楷體" w:hAnsi="標楷體"/>
              </w:rPr>
              <w:t>025</w:t>
            </w:r>
          </w:p>
        </w:tc>
        <w:tc>
          <w:tcPr>
            <w:tcW w:w="4819" w:type="dxa"/>
            <w:tcBorders>
              <w:top w:val="nil"/>
              <w:left w:val="nil"/>
              <w:bottom w:val="single" w:sz="4" w:space="0" w:color="auto"/>
              <w:right w:val="single" w:sz="4" w:space="0" w:color="auto"/>
            </w:tcBorders>
            <w:shd w:val="clear" w:color="auto" w:fill="auto"/>
            <w:noWrap/>
          </w:tcPr>
          <w:p w14:paraId="2EBA567B" w14:textId="77777777" w:rsidR="005A50AB" w:rsidRPr="00362205" w:rsidRDefault="005A50AB" w:rsidP="007E2411">
            <w:pPr>
              <w:rPr>
                <w:rFonts w:ascii="標楷體" w:eastAsia="標楷體" w:hAnsi="標楷體"/>
              </w:rPr>
            </w:pPr>
            <w:r w:rsidRPr="00362205">
              <w:rPr>
                <w:rFonts w:ascii="標楷體" w:eastAsia="標楷體" w:hAnsi="標楷體" w:hint="eastAsia"/>
              </w:rPr>
              <w:t xml:space="preserve">裁判敗訴　　　　 </w:t>
            </w:r>
          </w:p>
        </w:tc>
      </w:tr>
      <w:tr w:rsidR="005A50AB" w:rsidRPr="00362205" w14:paraId="1616AA2D"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04F9BFDE" w14:textId="77777777" w:rsidR="005A50AB" w:rsidRPr="00362205" w:rsidRDefault="005A50AB" w:rsidP="007E2411">
            <w:pPr>
              <w:rPr>
                <w:rFonts w:ascii="標楷體" w:eastAsia="標楷體" w:hAnsi="標楷體"/>
              </w:rPr>
            </w:pPr>
            <w:r w:rsidRPr="00362205">
              <w:rPr>
                <w:rFonts w:ascii="標楷體" w:eastAsia="標楷體" w:hAnsi="標楷體"/>
              </w:rPr>
              <w:t>026</w:t>
            </w:r>
          </w:p>
        </w:tc>
        <w:tc>
          <w:tcPr>
            <w:tcW w:w="4819" w:type="dxa"/>
            <w:tcBorders>
              <w:top w:val="nil"/>
              <w:left w:val="nil"/>
              <w:bottom w:val="single" w:sz="4" w:space="0" w:color="auto"/>
              <w:right w:val="single" w:sz="4" w:space="0" w:color="auto"/>
            </w:tcBorders>
            <w:shd w:val="clear" w:color="auto" w:fill="auto"/>
            <w:noWrap/>
          </w:tcPr>
          <w:p w14:paraId="7C4249D0" w14:textId="77777777" w:rsidR="005A50AB" w:rsidRPr="00362205" w:rsidRDefault="005A50AB" w:rsidP="007E2411">
            <w:pPr>
              <w:rPr>
                <w:rFonts w:ascii="標楷體" w:eastAsia="標楷體" w:hAnsi="標楷體"/>
              </w:rPr>
            </w:pPr>
            <w:r w:rsidRPr="00362205">
              <w:rPr>
                <w:rFonts w:ascii="標楷體" w:eastAsia="標楷體" w:hAnsi="標楷體" w:hint="eastAsia"/>
              </w:rPr>
              <w:t xml:space="preserve">確定裁判　　　　 </w:t>
            </w:r>
          </w:p>
        </w:tc>
      </w:tr>
      <w:tr w:rsidR="005A50AB" w:rsidRPr="00362205" w14:paraId="2C4EA7A0"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7E8B2C54" w14:textId="77777777" w:rsidR="005A50AB" w:rsidRPr="00362205" w:rsidRDefault="005A50AB" w:rsidP="007E2411">
            <w:pPr>
              <w:rPr>
                <w:rFonts w:ascii="標楷體" w:eastAsia="標楷體" w:hAnsi="標楷體"/>
              </w:rPr>
            </w:pPr>
            <w:r w:rsidRPr="00362205">
              <w:rPr>
                <w:rFonts w:ascii="標楷體" w:eastAsia="標楷體" w:hAnsi="標楷體"/>
              </w:rPr>
              <w:t>027</w:t>
            </w:r>
          </w:p>
        </w:tc>
        <w:tc>
          <w:tcPr>
            <w:tcW w:w="4819" w:type="dxa"/>
            <w:tcBorders>
              <w:top w:val="nil"/>
              <w:left w:val="nil"/>
              <w:bottom w:val="single" w:sz="4" w:space="0" w:color="auto"/>
              <w:right w:val="single" w:sz="4" w:space="0" w:color="auto"/>
            </w:tcBorders>
            <w:shd w:val="clear" w:color="auto" w:fill="auto"/>
            <w:noWrap/>
          </w:tcPr>
          <w:p w14:paraId="3C308442" w14:textId="77777777" w:rsidR="005A50AB" w:rsidRPr="00362205" w:rsidRDefault="005A50AB" w:rsidP="007E2411">
            <w:pPr>
              <w:rPr>
                <w:rFonts w:ascii="標楷體" w:eastAsia="標楷體" w:hAnsi="標楷體"/>
              </w:rPr>
            </w:pPr>
            <w:r w:rsidRPr="00362205">
              <w:rPr>
                <w:rFonts w:ascii="標楷體" w:eastAsia="標楷體" w:hAnsi="標楷體" w:hint="eastAsia"/>
              </w:rPr>
              <w:t xml:space="preserve">裁定訴訟費用額　 </w:t>
            </w:r>
          </w:p>
        </w:tc>
      </w:tr>
      <w:tr w:rsidR="005A50AB" w:rsidRPr="00362205" w14:paraId="495A611B"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6081822F" w14:textId="77777777" w:rsidR="005A50AB" w:rsidRPr="00362205" w:rsidRDefault="005A50AB" w:rsidP="007E2411">
            <w:pPr>
              <w:rPr>
                <w:rFonts w:ascii="標楷體" w:eastAsia="標楷體" w:hAnsi="標楷體"/>
              </w:rPr>
            </w:pPr>
            <w:r w:rsidRPr="00362205">
              <w:rPr>
                <w:rFonts w:ascii="標楷體" w:eastAsia="標楷體" w:hAnsi="標楷體"/>
              </w:rPr>
              <w:t>028</w:t>
            </w:r>
          </w:p>
        </w:tc>
        <w:tc>
          <w:tcPr>
            <w:tcW w:w="4819" w:type="dxa"/>
            <w:tcBorders>
              <w:top w:val="nil"/>
              <w:left w:val="nil"/>
              <w:bottom w:val="single" w:sz="4" w:space="0" w:color="auto"/>
              <w:right w:val="single" w:sz="4" w:space="0" w:color="auto"/>
            </w:tcBorders>
            <w:shd w:val="clear" w:color="auto" w:fill="auto"/>
            <w:noWrap/>
          </w:tcPr>
          <w:p w14:paraId="636C35D7" w14:textId="77777777" w:rsidR="005A50AB" w:rsidRPr="00362205" w:rsidRDefault="005A50AB" w:rsidP="007E2411">
            <w:pPr>
              <w:rPr>
                <w:rFonts w:ascii="標楷體" w:eastAsia="標楷體" w:hAnsi="標楷體"/>
              </w:rPr>
            </w:pPr>
            <w:r w:rsidRPr="00362205">
              <w:rPr>
                <w:rFonts w:ascii="標楷體" w:eastAsia="標楷體" w:hAnsi="標楷體" w:hint="eastAsia"/>
              </w:rPr>
              <w:t xml:space="preserve">確定費用額　　　 </w:t>
            </w:r>
          </w:p>
        </w:tc>
      </w:tr>
      <w:tr w:rsidR="005A50AB" w:rsidRPr="00362205" w14:paraId="7A8B20A5"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2B4C2725" w14:textId="77777777" w:rsidR="005A50AB" w:rsidRPr="00362205" w:rsidRDefault="005A50AB" w:rsidP="007E2411">
            <w:pPr>
              <w:rPr>
                <w:rFonts w:ascii="標楷體" w:eastAsia="標楷體" w:hAnsi="標楷體"/>
              </w:rPr>
            </w:pPr>
            <w:r w:rsidRPr="00362205">
              <w:rPr>
                <w:rFonts w:ascii="標楷體" w:eastAsia="標楷體" w:hAnsi="標楷體"/>
              </w:rPr>
              <w:t>029</w:t>
            </w:r>
          </w:p>
        </w:tc>
        <w:tc>
          <w:tcPr>
            <w:tcW w:w="4819" w:type="dxa"/>
            <w:tcBorders>
              <w:top w:val="nil"/>
              <w:left w:val="nil"/>
              <w:bottom w:val="single" w:sz="4" w:space="0" w:color="auto"/>
              <w:right w:val="single" w:sz="4" w:space="0" w:color="auto"/>
            </w:tcBorders>
            <w:shd w:val="clear" w:color="auto" w:fill="auto"/>
            <w:noWrap/>
          </w:tcPr>
          <w:p w14:paraId="23868438" w14:textId="77777777" w:rsidR="005A50AB" w:rsidRPr="00362205" w:rsidRDefault="005A50AB" w:rsidP="007E2411">
            <w:pPr>
              <w:rPr>
                <w:rFonts w:ascii="標楷體" w:eastAsia="標楷體" w:hAnsi="標楷體"/>
              </w:rPr>
            </w:pPr>
            <w:r w:rsidRPr="00362205">
              <w:rPr>
                <w:rFonts w:ascii="標楷體" w:eastAsia="標楷體" w:hAnsi="標楷體" w:hint="eastAsia"/>
              </w:rPr>
              <w:t xml:space="preserve">第二審　　　　　 </w:t>
            </w:r>
          </w:p>
        </w:tc>
      </w:tr>
      <w:tr w:rsidR="005A50AB" w:rsidRPr="00362205" w14:paraId="07159F13"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46706502" w14:textId="77777777" w:rsidR="005A50AB" w:rsidRPr="00362205" w:rsidRDefault="005A50AB" w:rsidP="007E2411">
            <w:pPr>
              <w:rPr>
                <w:rFonts w:ascii="標楷體" w:eastAsia="標楷體" w:hAnsi="標楷體"/>
              </w:rPr>
            </w:pPr>
            <w:r w:rsidRPr="00362205">
              <w:rPr>
                <w:rFonts w:ascii="標楷體" w:eastAsia="標楷體" w:hAnsi="標楷體"/>
              </w:rPr>
              <w:t>030</w:t>
            </w:r>
          </w:p>
        </w:tc>
        <w:tc>
          <w:tcPr>
            <w:tcW w:w="4819" w:type="dxa"/>
            <w:tcBorders>
              <w:top w:val="nil"/>
              <w:left w:val="nil"/>
              <w:bottom w:val="single" w:sz="4" w:space="0" w:color="auto"/>
              <w:right w:val="single" w:sz="4" w:space="0" w:color="auto"/>
            </w:tcBorders>
            <w:shd w:val="clear" w:color="auto" w:fill="auto"/>
            <w:noWrap/>
          </w:tcPr>
          <w:p w14:paraId="60DFDC5C" w14:textId="77777777" w:rsidR="005A50AB" w:rsidRPr="00362205" w:rsidRDefault="005A50AB" w:rsidP="007E2411">
            <w:pPr>
              <w:rPr>
                <w:rFonts w:ascii="標楷體" w:eastAsia="標楷體" w:hAnsi="標楷體"/>
              </w:rPr>
            </w:pPr>
            <w:r w:rsidRPr="00362205">
              <w:rPr>
                <w:rFonts w:ascii="標楷體" w:eastAsia="標楷體" w:hAnsi="標楷體" w:hint="eastAsia"/>
              </w:rPr>
              <w:t xml:space="preserve">第二審裁判　　　 </w:t>
            </w:r>
          </w:p>
        </w:tc>
      </w:tr>
      <w:tr w:rsidR="005A50AB" w:rsidRPr="00362205" w14:paraId="41A47AB1"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638453B9" w14:textId="77777777" w:rsidR="005A50AB" w:rsidRPr="00362205" w:rsidRDefault="005A50AB" w:rsidP="007E2411">
            <w:pPr>
              <w:rPr>
                <w:rFonts w:ascii="標楷體" w:eastAsia="標楷體" w:hAnsi="標楷體"/>
              </w:rPr>
            </w:pPr>
            <w:r w:rsidRPr="00362205">
              <w:rPr>
                <w:rFonts w:ascii="標楷體" w:eastAsia="標楷體" w:hAnsi="標楷體"/>
              </w:rPr>
              <w:t>031</w:t>
            </w:r>
          </w:p>
        </w:tc>
        <w:tc>
          <w:tcPr>
            <w:tcW w:w="4819" w:type="dxa"/>
            <w:tcBorders>
              <w:top w:val="nil"/>
              <w:left w:val="nil"/>
              <w:bottom w:val="single" w:sz="4" w:space="0" w:color="auto"/>
              <w:right w:val="single" w:sz="4" w:space="0" w:color="auto"/>
            </w:tcBorders>
            <w:shd w:val="clear" w:color="auto" w:fill="auto"/>
            <w:noWrap/>
          </w:tcPr>
          <w:p w14:paraId="668CC668" w14:textId="77777777" w:rsidR="005A50AB" w:rsidRPr="00362205" w:rsidRDefault="005A50AB" w:rsidP="007E2411">
            <w:pPr>
              <w:rPr>
                <w:rFonts w:ascii="標楷體" w:eastAsia="標楷體" w:hAnsi="標楷體"/>
              </w:rPr>
            </w:pPr>
            <w:r w:rsidRPr="00362205">
              <w:rPr>
                <w:rFonts w:ascii="標楷體" w:eastAsia="標楷體" w:hAnsi="標楷體" w:hint="eastAsia"/>
              </w:rPr>
              <w:t xml:space="preserve">第三審　　　　　        </w:t>
            </w:r>
          </w:p>
        </w:tc>
      </w:tr>
      <w:tr w:rsidR="005A50AB" w:rsidRPr="00362205" w14:paraId="253DD662"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5E03BC41" w14:textId="77777777" w:rsidR="005A50AB" w:rsidRPr="00362205" w:rsidRDefault="005A50AB" w:rsidP="007E2411">
            <w:pPr>
              <w:rPr>
                <w:rFonts w:ascii="標楷體" w:eastAsia="標楷體" w:hAnsi="標楷體"/>
              </w:rPr>
            </w:pPr>
            <w:r w:rsidRPr="00362205">
              <w:rPr>
                <w:rFonts w:ascii="標楷體" w:eastAsia="標楷體" w:hAnsi="標楷體"/>
              </w:rPr>
              <w:t>032</w:t>
            </w:r>
          </w:p>
        </w:tc>
        <w:tc>
          <w:tcPr>
            <w:tcW w:w="4819" w:type="dxa"/>
            <w:tcBorders>
              <w:top w:val="nil"/>
              <w:left w:val="nil"/>
              <w:bottom w:val="single" w:sz="4" w:space="0" w:color="auto"/>
              <w:right w:val="single" w:sz="4" w:space="0" w:color="auto"/>
            </w:tcBorders>
            <w:shd w:val="clear" w:color="auto" w:fill="auto"/>
            <w:noWrap/>
          </w:tcPr>
          <w:p w14:paraId="5059EF4A" w14:textId="77777777" w:rsidR="005A50AB" w:rsidRPr="00362205" w:rsidRDefault="005A50AB" w:rsidP="007E2411">
            <w:pPr>
              <w:rPr>
                <w:rFonts w:ascii="標楷體" w:eastAsia="標楷體" w:hAnsi="標楷體"/>
              </w:rPr>
            </w:pPr>
            <w:r w:rsidRPr="00362205">
              <w:rPr>
                <w:rFonts w:ascii="標楷體" w:eastAsia="標楷體" w:hAnsi="標楷體" w:hint="eastAsia"/>
              </w:rPr>
              <w:t xml:space="preserve">第三審裁判　　　        </w:t>
            </w:r>
          </w:p>
        </w:tc>
      </w:tr>
      <w:tr w:rsidR="005A50AB" w:rsidRPr="00362205" w14:paraId="03FF98B5"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505621AD" w14:textId="77777777" w:rsidR="005A50AB" w:rsidRPr="00362205" w:rsidRDefault="005A50AB" w:rsidP="007E2411">
            <w:pPr>
              <w:rPr>
                <w:rFonts w:ascii="標楷體" w:eastAsia="標楷體" w:hAnsi="標楷體"/>
              </w:rPr>
            </w:pPr>
            <w:r w:rsidRPr="00362205">
              <w:rPr>
                <w:rFonts w:ascii="標楷體" w:eastAsia="標楷體" w:hAnsi="標楷體"/>
              </w:rPr>
              <w:t>033</w:t>
            </w:r>
          </w:p>
        </w:tc>
        <w:tc>
          <w:tcPr>
            <w:tcW w:w="4819" w:type="dxa"/>
            <w:tcBorders>
              <w:top w:val="nil"/>
              <w:left w:val="nil"/>
              <w:bottom w:val="single" w:sz="4" w:space="0" w:color="auto"/>
              <w:right w:val="single" w:sz="4" w:space="0" w:color="auto"/>
            </w:tcBorders>
            <w:shd w:val="clear" w:color="auto" w:fill="auto"/>
            <w:noWrap/>
          </w:tcPr>
          <w:p w14:paraId="1356CCE8" w14:textId="77777777" w:rsidR="005A50AB" w:rsidRPr="00362205" w:rsidRDefault="005A50AB" w:rsidP="007E2411">
            <w:pPr>
              <w:rPr>
                <w:rFonts w:ascii="標楷體" w:eastAsia="標楷體" w:hAnsi="標楷體"/>
              </w:rPr>
            </w:pPr>
            <w:r w:rsidRPr="00362205">
              <w:rPr>
                <w:rFonts w:ascii="標楷體" w:eastAsia="標楷體" w:hAnsi="標楷體" w:hint="eastAsia"/>
              </w:rPr>
              <w:t xml:space="preserve">代辦繼承中              </w:t>
            </w:r>
          </w:p>
        </w:tc>
      </w:tr>
      <w:tr w:rsidR="005A50AB" w:rsidRPr="00362205" w14:paraId="502D5BD9"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7F92029C" w14:textId="77777777" w:rsidR="005A50AB" w:rsidRPr="00362205" w:rsidRDefault="005A50AB" w:rsidP="007E2411">
            <w:pPr>
              <w:rPr>
                <w:rFonts w:ascii="標楷體" w:eastAsia="標楷體" w:hAnsi="標楷體"/>
              </w:rPr>
            </w:pPr>
            <w:r w:rsidRPr="00362205">
              <w:rPr>
                <w:rFonts w:ascii="標楷體" w:eastAsia="標楷體" w:hAnsi="標楷體"/>
              </w:rPr>
              <w:t>034</w:t>
            </w:r>
          </w:p>
        </w:tc>
        <w:tc>
          <w:tcPr>
            <w:tcW w:w="4819" w:type="dxa"/>
            <w:tcBorders>
              <w:top w:val="nil"/>
              <w:left w:val="nil"/>
              <w:bottom w:val="single" w:sz="4" w:space="0" w:color="auto"/>
              <w:right w:val="single" w:sz="4" w:space="0" w:color="auto"/>
            </w:tcBorders>
            <w:shd w:val="clear" w:color="auto" w:fill="auto"/>
            <w:noWrap/>
          </w:tcPr>
          <w:p w14:paraId="1F7B16FB" w14:textId="77777777" w:rsidR="005A50AB" w:rsidRPr="00362205" w:rsidRDefault="005A50AB" w:rsidP="007E2411">
            <w:pPr>
              <w:rPr>
                <w:rFonts w:ascii="標楷體" w:eastAsia="標楷體" w:hAnsi="標楷體"/>
              </w:rPr>
            </w:pPr>
            <w:r w:rsidRPr="00362205">
              <w:rPr>
                <w:rFonts w:ascii="標楷體" w:eastAsia="標楷體" w:hAnsi="標楷體" w:hint="eastAsia"/>
              </w:rPr>
              <w:t xml:space="preserve">清償借款強制執行        </w:t>
            </w:r>
          </w:p>
        </w:tc>
      </w:tr>
      <w:tr w:rsidR="005A50AB" w:rsidRPr="00362205" w14:paraId="5245F0A9"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7729644D" w14:textId="77777777" w:rsidR="005A50AB" w:rsidRPr="00362205" w:rsidRDefault="005A50AB" w:rsidP="007E2411">
            <w:pPr>
              <w:rPr>
                <w:rFonts w:ascii="標楷體" w:eastAsia="標楷體" w:hAnsi="標楷體"/>
              </w:rPr>
            </w:pPr>
            <w:r w:rsidRPr="00362205">
              <w:rPr>
                <w:rFonts w:ascii="標楷體" w:eastAsia="標楷體" w:hAnsi="標楷體"/>
              </w:rPr>
              <w:t>035</w:t>
            </w:r>
          </w:p>
        </w:tc>
        <w:tc>
          <w:tcPr>
            <w:tcW w:w="4819" w:type="dxa"/>
            <w:tcBorders>
              <w:top w:val="nil"/>
              <w:left w:val="nil"/>
              <w:bottom w:val="single" w:sz="4" w:space="0" w:color="auto"/>
              <w:right w:val="single" w:sz="4" w:space="0" w:color="auto"/>
            </w:tcBorders>
            <w:shd w:val="clear" w:color="auto" w:fill="auto"/>
            <w:noWrap/>
          </w:tcPr>
          <w:p w14:paraId="09F9E153" w14:textId="77777777" w:rsidR="005A50AB" w:rsidRPr="00362205" w:rsidRDefault="005A50AB" w:rsidP="007E2411">
            <w:pPr>
              <w:rPr>
                <w:rFonts w:ascii="標楷體" w:eastAsia="標楷體" w:hAnsi="標楷體"/>
              </w:rPr>
            </w:pPr>
            <w:r w:rsidRPr="00362205">
              <w:rPr>
                <w:rFonts w:ascii="標楷體" w:eastAsia="標楷體" w:hAnsi="標楷體" w:hint="eastAsia"/>
              </w:rPr>
              <w:t xml:space="preserve">拍賣抵押物執行　        </w:t>
            </w:r>
          </w:p>
        </w:tc>
      </w:tr>
      <w:tr w:rsidR="005A50AB" w:rsidRPr="00362205" w14:paraId="7B867222"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602E767C" w14:textId="77777777" w:rsidR="005A50AB" w:rsidRPr="00362205" w:rsidRDefault="005A50AB" w:rsidP="007E2411">
            <w:pPr>
              <w:rPr>
                <w:rFonts w:ascii="標楷體" w:eastAsia="標楷體" w:hAnsi="標楷體"/>
              </w:rPr>
            </w:pPr>
            <w:r w:rsidRPr="00362205">
              <w:rPr>
                <w:rFonts w:ascii="標楷體" w:eastAsia="標楷體" w:hAnsi="標楷體"/>
              </w:rPr>
              <w:t>036</w:t>
            </w:r>
          </w:p>
        </w:tc>
        <w:tc>
          <w:tcPr>
            <w:tcW w:w="4819" w:type="dxa"/>
            <w:tcBorders>
              <w:top w:val="nil"/>
              <w:left w:val="nil"/>
              <w:bottom w:val="single" w:sz="4" w:space="0" w:color="auto"/>
              <w:right w:val="single" w:sz="4" w:space="0" w:color="auto"/>
            </w:tcBorders>
            <w:shd w:val="clear" w:color="auto" w:fill="auto"/>
            <w:noWrap/>
          </w:tcPr>
          <w:p w14:paraId="71844CE2" w14:textId="77777777" w:rsidR="005A50AB" w:rsidRPr="00362205" w:rsidRDefault="005A50AB" w:rsidP="007E2411">
            <w:pPr>
              <w:rPr>
                <w:rFonts w:ascii="標楷體" w:eastAsia="標楷體" w:hAnsi="標楷體"/>
              </w:rPr>
            </w:pPr>
            <w:r w:rsidRPr="00362205">
              <w:rPr>
                <w:rFonts w:ascii="標楷體" w:eastAsia="標楷體" w:hAnsi="標楷體" w:hint="eastAsia"/>
              </w:rPr>
              <w:t xml:space="preserve">假執行提存　　　        </w:t>
            </w:r>
          </w:p>
        </w:tc>
      </w:tr>
      <w:tr w:rsidR="005A50AB" w:rsidRPr="00362205" w14:paraId="3AB61CC0"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6FD58240" w14:textId="77777777" w:rsidR="005A50AB" w:rsidRPr="00362205" w:rsidRDefault="005A50AB" w:rsidP="007E2411">
            <w:pPr>
              <w:rPr>
                <w:rFonts w:ascii="標楷體" w:eastAsia="標楷體" w:hAnsi="標楷體"/>
              </w:rPr>
            </w:pPr>
            <w:r w:rsidRPr="00362205">
              <w:rPr>
                <w:rFonts w:ascii="標楷體" w:eastAsia="標楷體" w:hAnsi="標楷體"/>
              </w:rPr>
              <w:t>037</w:t>
            </w:r>
          </w:p>
        </w:tc>
        <w:tc>
          <w:tcPr>
            <w:tcW w:w="4819" w:type="dxa"/>
            <w:tcBorders>
              <w:top w:val="nil"/>
              <w:left w:val="nil"/>
              <w:bottom w:val="single" w:sz="4" w:space="0" w:color="auto"/>
              <w:right w:val="single" w:sz="4" w:space="0" w:color="auto"/>
            </w:tcBorders>
            <w:shd w:val="clear" w:color="auto" w:fill="auto"/>
            <w:noWrap/>
          </w:tcPr>
          <w:p w14:paraId="6CF2D3D9" w14:textId="77777777" w:rsidR="005A50AB" w:rsidRPr="00362205" w:rsidRDefault="005A50AB" w:rsidP="007E2411">
            <w:pPr>
              <w:rPr>
                <w:rFonts w:ascii="標楷體" w:eastAsia="標楷體" w:hAnsi="標楷體"/>
              </w:rPr>
            </w:pPr>
            <w:r w:rsidRPr="00362205">
              <w:rPr>
                <w:rFonts w:ascii="標楷體" w:eastAsia="標楷體" w:hAnsi="標楷體" w:hint="eastAsia"/>
              </w:rPr>
              <w:t xml:space="preserve">假執行強制執行　        </w:t>
            </w:r>
          </w:p>
        </w:tc>
      </w:tr>
      <w:tr w:rsidR="005A50AB" w:rsidRPr="00362205" w14:paraId="5304A074"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7779C165" w14:textId="77777777" w:rsidR="005A50AB" w:rsidRPr="00362205" w:rsidRDefault="005A50AB" w:rsidP="007E2411">
            <w:pPr>
              <w:rPr>
                <w:rFonts w:ascii="標楷體" w:eastAsia="標楷體" w:hAnsi="標楷體"/>
              </w:rPr>
            </w:pPr>
            <w:r w:rsidRPr="00362205">
              <w:rPr>
                <w:rFonts w:ascii="標楷體" w:eastAsia="標楷體" w:hAnsi="標楷體"/>
              </w:rPr>
              <w:t>038</w:t>
            </w:r>
          </w:p>
        </w:tc>
        <w:tc>
          <w:tcPr>
            <w:tcW w:w="4819" w:type="dxa"/>
            <w:tcBorders>
              <w:top w:val="nil"/>
              <w:left w:val="nil"/>
              <w:bottom w:val="single" w:sz="4" w:space="0" w:color="auto"/>
              <w:right w:val="single" w:sz="4" w:space="0" w:color="auto"/>
            </w:tcBorders>
            <w:shd w:val="clear" w:color="auto" w:fill="auto"/>
            <w:noWrap/>
          </w:tcPr>
          <w:p w14:paraId="14FD431E" w14:textId="77777777" w:rsidR="005A50AB" w:rsidRPr="00362205" w:rsidRDefault="005A50AB" w:rsidP="007E2411">
            <w:pPr>
              <w:rPr>
                <w:rFonts w:ascii="標楷體" w:eastAsia="標楷體" w:hAnsi="標楷體"/>
              </w:rPr>
            </w:pPr>
            <w:r w:rsidRPr="00362205">
              <w:rPr>
                <w:rFonts w:ascii="標楷體" w:eastAsia="標楷體" w:hAnsi="標楷體" w:hint="eastAsia"/>
              </w:rPr>
              <w:t xml:space="preserve">取回假執行擔保　        </w:t>
            </w:r>
          </w:p>
        </w:tc>
      </w:tr>
      <w:tr w:rsidR="005A50AB" w:rsidRPr="00362205" w14:paraId="32876901"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738C51B6" w14:textId="77777777" w:rsidR="005A50AB" w:rsidRPr="00362205" w:rsidRDefault="005A50AB" w:rsidP="007E2411">
            <w:pPr>
              <w:rPr>
                <w:rFonts w:ascii="標楷體" w:eastAsia="標楷體" w:hAnsi="標楷體"/>
              </w:rPr>
            </w:pPr>
            <w:r w:rsidRPr="00362205">
              <w:rPr>
                <w:rFonts w:ascii="標楷體" w:eastAsia="標楷體" w:hAnsi="標楷體"/>
              </w:rPr>
              <w:t>039</w:t>
            </w:r>
          </w:p>
        </w:tc>
        <w:tc>
          <w:tcPr>
            <w:tcW w:w="4819" w:type="dxa"/>
            <w:tcBorders>
              <w:top w:val="nil"/>
              <w:left w:val="nil"/>
              <w:bottom w:val="single" w:sz="4" w:space="0" w:color="auto"/>
              <w:right w:val="single" w:sz="4" w:space="0" w:color="auto"/>
            </w:tcBorders>
            <w:shd w:val="clear" w:color="auto" w:fill="auto"/>
            <w:noWrap/>
          </w:tcPr>
          <w:p w14:paraId="6927AF92" w14:textId="77777777" w:rsidR="005A50AB" w:rsidRPr="00362205" w:rsidRDefault="005A50AB" w:rsidP="007E2411">
            <w:pPr>
              <w:rPr>
                <w:rFonts w:ascii="標楷體" w:eastAsia="標楷體" w:hAnsi="標楷體"/>
              </w:rPr>
            </w:pPr>
            <w:r w:rsidRPr="00362205">
              <w:rPr>
                <w:rFonts w:ascii="標楷體" w:eastAsia="標楷體" w:hAnsi="標楷體" w:hint="eastAsia"/>
              </w:rPr>
              <w:t xml:space="preserve">囑託執行　　　　        </w:t>
            </w:r>
          </w:p>
        </w:tc>
      </w:tr>
      <w:tr w:rsidR="005A50AB" w:rsidRPr="00362205" w14:paraId="6E05F265"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0FD41399" w14:textId="77777777" w:rsidR="005A50AB" w:rsidRPr="00362205" w:rsidRDefault="005A50AB" w:rsidP="007E2411">
            <w:pPr>
              <w:rPr>
                <w:rFonts w:ascii="標楷體" w:eastAsia="標楷體" w:hAnsi="標楷體"/>
              </w:rPr>
            </w:pPr>
            <w:r w:rsidRPr="00362205">
              <w:rPr>
                <w:rFonts w:ascii="標楷體" w:eastAsia="標楷體" w:hAnsi="標楷體"/>
              </w:rPr>
              <w:t>040</w:t>
            </w:r>
          </w:p>
        </w:tc>
        <w:tc>
          <w:tcPr>
            <w:tcW w:w="4819" w:type="dxa"/>
            <w:tcBorders>
              <w:top w:val="nil"/>
              <w:left w:val="nil"/>
              <w:bottom w:val="single" w:sz="4" w:space="0" w:color="auto"/>
              <w:right w:val="single" w:sz="4" w:space="0" w:color="auto"/>
            </w:tcBorders>
            <w:shd w:val="clear" w:color="auto" w:fill="auto"/>
            <w:noWrap/>
          </w:tcPr>
          <w:p w14:paraId="56008BF4" w14:textId="77777777" w:rsidR="005A50AB" w:rsidRPr="00362205" w:rsidRDefault="005A50AB" w:rsidP="007E2411">
            <w:pPr>
              <w:rPr>
                <w:rFonts w:ascii="標楷體" w:eastAsia="標楷體" w:hAnsi="標楷體"/>
              </w:rPr>
            </w:pPr>
            <w:r w:rsidRPr="00362205">
              <w:rPr>
                <w:rFonts w:ascii="標楷體" w:eastAsia="標楷體" w:hAnsi="標楷體" w:hint="eastAsia"/>
              </w:rPr>
              <w:t xml:space="preserve">參與分配有執行名義      </w:t>
            </w:r>
          </w:p>
        </w:tc>
      </w:tr>
      <w:tr w:rsidR="005A50AB" w:rsidRPr="00362205" w14:paraId="57900B14"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7530F5F6" w14:textId="77777777" w:rsidR="005A50AB" w:rsidRPr="00362205" w:rsidRDefault="005A50AB" w:rsidP="007E2411">
            <w:pPr>
              <w:rPr>
                <w:rFonts w:ascii="標楷體" w:eastAsia="標楷體" w:hAnsi="標楷體"/>
              </w:rPr>
            </w:pPr>
            <w:r w:rsidRPr="00362205">
              <w:rPr>
                <w:rFonts w:ascii="標楷體" w:eastAsia="標楷體" w:hAnsi="標楷體"/>
              </w:rPr>
              <w:t>041</w:t>
            </w:r>
          </w:p>
        </w:tc>
        <w:tc>
          <w:tcPr>
            <w:tcW w:w="4819" w:type="dxa"/>
            <w:tcBorders>
              <w:top w:val="nil"/>
              <w:left w:val="nil"/>
              <w:bottom w:val="single" w:sz="4" w:space="0" w:color="auto"/>
              <w:right w:val="single" w:sz="4" w:space="0" w:color="auto"/>
            </w:tcBorders>
            <w:shd w:val="clear" w:color="auto" w:fill="auto"/>
            <w:noWrap/>
          </w:tcPr>
          <w:p w14:paraId="7258E682" w14:textId="77777777" w:rsidR="005A50AB" w:rsidRPr="00362205" w:rsidRDefault="005A50AB" w:rsidP="007E2411">
            <w:pPr>
              <w:rPr>
                <w:rFonts w:ascii="標楷體" w:eastAsia="標楷體" w:hAnsi="標楷體"/>
              </w:rPr>
            </w:pPr>
            <w:r w:rsidRPr="00362205">
              <w:rPr>
                <w:rFonts w:ascii="標楷體" w:eastAsia="標楷體" w:hAnsi="標楷體" w:hint="eastAsia"/>
              </w:rPr>
              <w:t xml:space="preserve">參與分配無執行名義      </w:t>
            </w:r>
          </w:p>
        </w:tc>
      </w:tr>
      <w:tr w:rsidR="005A50AB" w:rsidRPr="00362205" w14:paraId="37DAA91A"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4C05CFDD" w14:textId="77777777" w:rsidR="005A50AB" w:rsidRPr="00362205" w:rsidRDefault="005A50AB" w:rsidP="007E2411">
            <w:pPr>
              <w:rPr>
                <w:rFonts w:ascii="標楷體" w:eastAsia="標楷體" w:hAnsi="標楷體"/>
              </w:rPr>
            </w:pPr>
            <w:r w:rsidRPr="00362205">
              <w:rPr>
                <w:rFonts w:ascii="標楷體" w:eastAsia="標楷體" w:hAnsi="標楷體"/>
              </w:rPr>
              <w:t>042</w:t>
            </w:r>
          </w:p>
        </w:tc>
        <w:tc>
          <w:tcPr>
            <w:tcW w:w="4819" w:type="dxa"/>
            <w:tcBorders>
              <w:top w:val="nil"/>
              <w:left w:val="nil"/>
              <w:bottom w:val="single" w:sz="4" w:space="0" w:color="auto"/>
              <w:right w:val="single" w:sz="4" w:space="0" w:color="auto"/>
            </w:tcBorders>
            <w:shd w:val="clear" w:color="auto" w:fill="auto"/>
            <w:noWrap/>
          </w:tcPr>
          <w:p w14:paraId="160423B6" w14:textId="77777777" w:rsidR="005A50AB" w:rsidRPr="00362205" w:rsidRDefault="005A50AB" w:rsidP="007E2411">
            <w:pPr>
              <w:rPr>
                <w:rFonts w:ascii="標楷體" w:eastAsia="標楷體" w:hAnsi="標楷體"/>
              </w:rPr>
            </w:pPr>
            <w:r w:rsidRPr="00362205">
              <w:rPr>
                <w:rFonts w:ascii="標楷體" w:eastAsia="標楷體" w:hAnsi="標楷體" w:hint="eastAsia"/>
              </w:rPr>
              <w:t xml:space="preserve">參與分配異義之訴　      </w:t>
            </w:r>
          </w:p>
        </w:tc>
      </w:tr>
      <w:tr w:rsidR="005A50AB" w:rsidRPr="00362205" w14:paraId="2AE21A4B"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5A9615D2" w14:textId="77777777" w:rsidR="005A50AB" w:rsidRPr="00362205" w:rsidRDefault="005A50AB" w:rsidP="007E2411">
            <w:pPr>
              <w:rPr>
                <w:rFonts w:ascii="標楷體" w:eastAsia="標楷體" w:hAnsi="標楷體"/>
              </w:rPr>
            </w:pPr>
            <w:r w:rsidRPr="00362205">
              <w:rPr>
                <w:rFonts w:ascii="標楷體" w:eastAsia="標楷體" w:hAnsi="標楷體"/>
              </w:rPr>
              <w:t>043</w:t>
            </w:r>
          </w:p>
        </w:tc>
        <w:tc>
          <w:tcPr>
            <w:tcW w:w="4819" w:type="dxa"/>
            <w:tcBorders>
              <w:top w:val="nil"/>
              <w:left w:val="nil"/>
              <w:bottom w:val="single" w:sz="4" w:space="0" w:color="auto"/>
              <w:right w:val="single" w:sz="4" w:space="0" w:color="auto"/>
            </w:tcBorders>
            <w:shd w:val="clear" w:color="auto" w:fill="auto"/>
            <w:noWrap/>
          </w:tcPr>
          <w:p w14:paraId="4AD00F27" w14:textId="77777777" w:rsidR="005A50AB" w:rsidRPr="00362205" w:rsidRDefault="005A50AB" w:rsidP="007E2411">
            <w:pPr>
              <w:rPr>
                <w:rFonts w:ascii="標楷體" w:eastAsia="標楷體" w:hAnsi="標楷體"/>
              </w:rPr>
            </w:pPr>
            <w:r w:rsidRPr="00362205">
              <w:rPr>
                <w:rFonts w:ascii="標楷體" w:eastAsia="標楷體" w:hAnsi="標楷體" w:hint="eastAsia"/>
              </w:rPr>
              <w:t xml:space="preserve">查封　　　　　　　      </w:t>
            </w:r>
          </w:p>
        </w:tc>
      </w:tr>
      <w:tr w:rsidR="005A50AB" w:rsidRPr="00362205" w14:paraId="1A86B7A5"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3F1781E4" w14:textId="77777777" w:rsidR="005A50AB" w:rsidRPr="00362205" w:rsidRDefault="005A50AB" w:rsidP="007E2411">
            <w:pPr>
              <w:rPr>
                <w:rFonts w:ascii="標楷體" w:eastAsia="標楷體" w:hAnsi="標楷體"/>
              </w:rPr>
            </w:pPr>
            <w:r w:rsidRPr="00362205">
              <w:rPr>
                <w:rFonts w:ascii="標楷體" w:eastAsia="標楷體" w:hAnsi="標楷體"/>
              </w:rPr>
              <w:t>044</w:t>
            </w:r>
          </w:p>
        </w:tc>
        <w:tc>
          <w:tcPr>
            <w:tcW w:w="4819" w:type="dxa"/>
            <w:tcBorders>
              <w:top w:val="nil"/>
              <w:left w:val="nil"/>
              <w:bottom w:val="single" w:sz="4" w:space="0" w:color="auto"/>
              <w:right w:val="single" w:sz="4" w:space="0" w:color="auto"/>
            </w:tcBorders>
            <w:shd w:val="clear" w:color="auto" w:fill="auto"/>
            <w:noWrap/>
          </w:tcPr>
          <w:p w14:paraId="03DEEF15" w14:textId="77777777" w:rsidR="005A50AB" w:rsidRPr="00362205" w:rsidRDefault="005A50AB" w:rsidP="007E2411">
            <w:pPr>
              <w:rPr>
                <w:rFonts w:ascii="標楷體" w:eastAsia="標楷體" w:hAnsi="標楷體"/>
              </w:rPr>
            </w:pPr>
            <w:r w:rsidRPr="00362205">
              <w:rPr>
                <w:rFonts w:ascii="標楷體" w:eastAsia="標楷體" w:hAnsi="標楷體" w:hint="eastAsia"/>
              </w:rPr>
              <w:t xml:space="preserve">強制管理                </w:t>
            </w:r>
          </w:p>
        </w:tc>
      </w:tr>
      <w:tr w:rsidR="005A50AB" w:rsidRPr="00362205" w14:paraId="2B6CEF5B"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3D400591" w14:textId="77777777" w:rsidR="005A50AB" w:rsidRPr="00362205" w:rsidRDefault="005A50AB" w:rsidP="007E2411">
            <w:pPr>
              <w:rPr>
                <w:rFonts w:ascii="標楷體" w:eastAsia="標楷體" w:hAnsi="標楷體"/>
              </w:rPr>
            </w:pPr>
            <w:r w:rsidRPr="00362205">
              <w:rPr>
                <w:rFonts w:ascii="標楷體" w:eastAsia="標楷體" w:hAnsi="標楷體"/>
              </w:rPr>
              <w:t>045</w:t>
            </w:r>
          </w:p>
        </w:tc>
        <w:tc>
          <w:tcPr>
            <w:tcW w:w="4819" w:type="dxa"/>
            <w:tcBorders>
              <w:top w:val="nil"/>
              <w:left w:val="nil"/>
              <w:bottom w:val="single" w:sz="4" w:space="0" w:color="auto"/>
              <w:right w:val="single" w:sz="4" w:space="0" w:color="auto"/>
            </w:tcBorders>
            <w:shd w:val="clear" w:color="auto" w:fill="auto"/>
            <w:noWrap/>
          </w:tcPr>
          <w:p w14:paraId="5C22503C" w14:textId="77777777" w:rsidR="005A50AB" w:rsidRPr="00362205" w:rsidRDefault="005A50AB" w:rsidP="007E2411">
            <w:pPr>
              <w:rPr>
                <w:rFonts w:ascii="標楷體" w:eastAsia="標楷體" w:hAnsi="標楷體"/>
              </w:rPr>
            </w:pPr>
            <w:r w:rsidRPr="00362205">
              <w:rPr>
                <w:rFonts w:ascii="標楷體" w:eastAsia="標楷體" w:hAnsi="標楷體" w:hint="eastAsia"/>
              </w:rPr>
              <w:t xml:space="preserve">第三人異議之訴　　      </w:t>
            </w:r>
          </w:p>
        </w:tc>
      </w:tr>
      <w:tr w:rsidR="005A50AB" w:rsidRPr="00362205" w14:paraId="27525EAC"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0D273C92" w14:textId="77777777" w:rsidR="005A50AB" w:rsidRPr="00362205" w:rsidRDefault="005A50AB" w:rsidP="007E2411">
            <w:pPr>
              <w:rPr>
                <w:rFonts w:ascii="標楷體" w:eastAsia="標楷體" w:hAnsi="標楷體"/>
              </w:rPr>
            </w:pPr>
            <w:r w:rsidRPr="00362205">
              <w:rPr>
                <w:rFonts w:ascii="標楷體" w:eastAsia="標楷體" w:hAnsi="標楷體"/>
              </w:rPr>
              <w:t>046</w:t>
            </w:r>
          </w:p>
        </w:tc>
        <w:tc>
          <w:tcPr>
            <w:tcW w:w="4819" w:type="dxa"/>
            <w:tcBorders>
              <w:top w:val="nil"/>
              <w:left w:val="nil"/>
              <w:bottom w:val="single" w:sz="4" w:space="0" w:color="auto"/>
              <w:right w:val="single" w:sz="4" w:space="0" w:color="auto"/>
            </w:tcBorders>
            <w:shd w:val="clear" w:color="auto" w:fill="auto"/>
            <w:noWrap/>
          </w:tcPr>
          <w:p w14:paraId="354B5D98" w14:textId="77777777" w:rsidR="005A50AB" w:rsidRPr="00362205" w:rsidRDefault="005A50AB" w:rsidP="007E2411">
            <w:pPr>
              <w:rPr>
                <w:rFonts w:ascii="標楷體" w:eastAsia="標楷體" w:hAnsi="標楷體"/>
              </w:rPr>
            </w:pPr>
            <w:r w:rsidRPr="00362205">
              <w:rPr>
                <w:rFonts w:ascii="標楷體" w:eastAsia="標楷體" w:hAnsi="標楷體" w:hint="eastAsia"/>
              </w:rPr>
              <w:t xml:space="preserve">債務人異議之訴　　      </w:t>
            </w:r>
          </w:p>
        </w:tc>
      </w:tr>
      <w:tr w:rsidR="005A50AB" w:rsidRPr="00362205" w14:paraId="26B26713"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1E06A6C8" w14:textId="77777777" w:rsidR="005A50AB" w:rsidRPr="00362205" w:rsidRDefault="005A50AB" w:rsidP="007E2411">
            <w:pPr>
              <w:rPr>
                <w:rFonts w:ascii="標楷體" w:eastAsia="標楷體" w:hAnsi="標楷體"/>
              </w:rPr>
            </w:pPr>
            <w:r w:rsidRPr="00362205">
              <w:rPr>
                <w:rFonts w:ascii="標楷體" w:eastAsia="標楷體" w:hAnsi="標楷體"/>
              </w:rPr>
              <w:t>047</w:t>
            </w:r>
          </w:p>
        </w:tc>
        <w:tc>
          <w:tcPr>
            <w:tcW w:w="4819" w:type="dxa"/>
            <w:tcBorders>
              <w:top w:val="nil"/>
              <w:left w:val="nil"/>
              <w:bottom w:val="single" w:sz="4" w:space="0" w:color="auto"/>
              <w:right w:val="single" w:sz="4" w:space="0" w:color="auto"/>
            </w:tcBorders>
            <w:shd w:val="clear" w:color="auto" w:fill="auto"/>
            <w:noWrap/>
          </w:tcPr>
          <w:p w14:paraId="00390646" w14:textId="77777777" w:rsidR="005A50AB" w:rsidRPr="00362205" w:rsidRDefault="005A50AB" w:rsidP="007E2411">
            <w:pPr>
              <w:rPr>
                <w:rFonts w:ascii="標楷體" w:eastAsia="標楷體" w:hAnsi="標楷體"/>
              </w:rPr>
            </w:pPr>
            <w:r w:rsidRPr="00362205">
              <w:rPr>
                <w:rFonts w:ascii="標楷體" w:eastAsia="標楷體" w:hAnsi="標楷體" w:hint="eastAsia"/>
              </w:rPr>
              <w:t xml:space="preserve">測量                    </w:t>
            </w:r>
          </w:p>
        </w:tc>
      </w:tr>
      <w:tr w:rsidR="005A50AB" w:rsidRPr="00362205" w14:paraId="74AC6366"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25290DDC" w14:textId="77777777" w:rsidR="005A50AB" w:rsidRPr="00362205" w:rsidRDefault="005A50AB" w:rsidP="007E2411">
            <w:pPr>
              <w:rPr>
                <w:rFonts w:ascii="標楷體" w:eastAsia="標楷體" w:hAnsi="標楷體"/>
              </w:rPr>
            </w:pPr>
            <w:r w:rsidRPr="00362205">
              <w:rPr>
                <w:rFonts w:ascii="標楷體" w:eastAsia="標楷體" w:hAnsi="標楷體"/>
              </w:rPr>
              <w:t>048</w:t>
            </w:r>
          </w:p>
        </w:tc>
        <w:tc>
          <w:tcPr>
            <w:tcW w:w="4819" w:type="dxa"/>
            <w:tcBorders>
              <w:top w:val="nil"/>
              <w:left w:val="nil"/>
              <w:bottom w:val="single" w:sz="4" w:space="0" w:color="auto"/>
              <w:right w:val="single" w:sz="4" w:space="0" w:color="auto"/>
            </w:tcBorders>
            <w:shd w:val="clear" w:color="auto" w:fill="auto"/>
            <w:noWrap/>
          </w:tcPr>
          <w:p w14:paraId="33057D80" w14:textId="77777777" w:rsidR="005A50AB" w:rsidRPr="00362205" w:rsidRDefault="005A50AB" w:rsidP="007E2411">
            <w:pPr>
              <w:rPr>
                <w:rFonts w:ascii="標楷體" w:eastAsia="標楷體" w:hAnsi="標楷體"/>
              </w:rPr>
            </w:pPr>
            <w:r w:rsidRPr="00362205">
              <w:rPr>
                <w:rFonts w:ascii="標楷體" w:eastAsia="標楷體" w:hAnsi="標楷體" w:hint="eastAsia"/>
              </w:rPr>
              <w:t xml:space="preserve">鑑價　　　　　　　      </w:t>
            </w:r>
          </w:p>
        </w:tc>
      </w:tr>
      <w:tr w:rsidR="005A50AB" w:rsidRPr="00362205" w14:paraId="6F5A2495"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146E4056" w14:textId="77777777" w:rsidR="005A50AB" w:rsidRPr="00362205" w:rsidRDefault="005A50AB" w:rsidP="007E2411">
            <w:pPr>
              <w:rPr>
                <w:rFonts w:ascii="標楷體" w:eastAsia="標楷體" w:hAnsi="標楷體"/>
              </w:rPr>
            </w:pPr>
            <w:r w:rsidRPr="00362205">
              <w:rPr>
                <w:rFonts w:ascii="標楷體" w:eastAsia="標楷體" w:hAnsi="標楷體"/>
              </w:rPr>
              <w:t>049</w:t>
            </w:r>
          </w:p>
        </w:tc>
        <w:tc>
          <w:tcPr>
            <w:tcW w:w="4819" w:type="dxa"/>
            <w:tcBorders>
              <w:top w:val="nil"/>
              <w:left w:val="nil"/>
              <w:bottom w:val="single" w:sz="4" w:space="0" w:color="auto"/>
              <w:right w:val="single" w:sz="4" w:space="0" w:color="auto"/>
            </w:tcBorders>
            <w:shd w:val="clear" w:color="auto" w:fill="auto"/>
            <w:noWrap/>
          </w:tcPr>
          <w:p w14:paraId="64A6D584" w14:textId="77777777" w:rsidR="005A50AB" w:rsidRPr="00362205" w:rsidRDefault="005A50AB" w:rsidP="007E2411">
            <w:pPr>
              <w:rPr>
                <w:rFonts w:ascii="標楷體" w:eastAsia="標楷體" w:hAnsi="標楷體"/>
              </w:rPr>
            </w:pPr>
            <w:r w:rsidRPr="00362205">
              <w:rPr>
                <w:rFonts w:ascii="標楷體" w:eastAsia="標楷體" w:hAnsi="標楷體" w:hint="eastAsia"/>
              </w:rPr>
              <w:t xml:space="preserve">第一次拍賣　　　　　　　</w:t>
            </w:r>
          </w:p>
        </w:tc>
      </w:tr>
      <w:tr w:rsidR="005A50AB" w:rsidRPr="00362205" w14:paraId="75E30CF5"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703A5D17" w14:textId="77777777" w:rsidR="005A50AB" w:rsidRPr="00362205" w:rsidRDefault="005A50AB" w:rsidP="007E2411">
            <w:pPr>
              <w:rPr>
                <w:rFonts w:ascii="標楷體" w:eastAsia="標楷體" w:hAnsi="標楷體"/>
              </w:rPr>
            </w:pPr>
            <w:r w:rsidRPr="00362205">
              <w:rPr>
                <w:rFonts w:ascii="標楷體" w:eastAsia="標楷體" w:hAnsi="標楷體"/>
              </w:rPr>
              <w:t>050</w:t>
            </w:r>
          </w:p>
        </w:tc>
        <w:tc>
          <w:tcPr>
            <w:tcW w:w="4819" w:type="dxa"/>
            <w:tcBorders>
              <w:top w:val="nil"/>
              <w:left w:val="nil"/>
              <w:bottom w:val="single" w:sz="4" w:space="0" w:color="auto"/>
              <w:right w:val="single" w:sz="4" w:space="0" w:color="auto"/>
            </w:tcBorders>
            <w:shd w:val="clear" w:color="auto" w:fill="auto"/>
            <w:noWrap/>
          </w:tcPr>
          <w:p w14:paraId="0A122A07" w14:textId="77777777" w:rsidR="005A50AB" w:rsidRPr="00362205" w:rsidRDefault="005A50AB" w:rsidP="007E2411">
            <w:pPr>
              <w:rPr>
                <w:rFonts w:ascii="標楷體" w:eastAsia="標楷體" w:hAnsi="標楷體"/>
              </w:rPr>
            </w:pPr>
            <w:r w:rsidRPr="00362205">
              <w:rPr>
                <w:rFonts w:ascii="標楷體" w:eastAsia="標楷體" w:hAnsi="標楷體" w:hint="eastAsia"/>
              </w:rPr>
              <w:t xml:space="preserve">第二次拍賣　　　　　　　</w:t>
            </w:r>
          </w:p>
        </w:tc>
      </w:tr>
      <w:tr w:rsidR="005A50AB" w:rsidRPr="00362205" w14:paraId="44D4EB4D"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2274F89C" w14:textId="77777777" w:rsidR="005A50AB" w:rsidRPr="00362205" w:rsidRDefault="005A50AB" w:rsidP="007E2411">
            <w:pPr>
              <w:rPr>
                <w:rFonts w:ascii="標楷體" w:eastAsia="標楷體" w:hAnsi="標楷體"/>
              </w:rPr>
            </w:pPr>
            <w:r w:rsidRPr="00362205">
              <w:rPr>
                <w:rFonts w:ascii="標楷體" w:eastAsia="標楷體" w:hAnsi="標楷體"/>
              </w:rPr>
              <w:t>051</w:t>
            </w:r>
          </w:p>
        </w:tc>
        <w:tc>
          <w:tcPr>
            <w:tcW w:w="4819" w:type="dxa"/>
            <w:tcBorders>
              <w:top w:val="nil"/>
              <w:left w:val="nil"/>
              <w:bottom w:val="single" w:sz="4" w:space="0" w:color="auto"/>
              <w:right w:val="single" w:sz="4" w:space="0" w:color="auto"/>
            </w:tcBorders>
            <w:shd w:val="clear" w:color="auto" w:fill="auto"/>
            <w:noWrap/>
          </w:tcPr>
          <w:p w14:paraId="7C7237D5" w14:textId="77777777" w:rsidR="005A50AB" w:rsidRPr="00362205" w:rsidRDefault="005A50AB" w:rsidP="007E2411">
            <w:pPr>
              <w:rPr>
                <w:rFonts w:ascii="標楷體" w:eastAsia="標楷體" w:hAnsi="標楷體"/>
              </w:rPr>
            </w:pPr>
            <w:r w:rsidRPr="00362205">
              <w:rPr>
                <w:rFonts w:ascii="標楷體" w:eastAsia="標楷體" w:hAnsi="標楷體" w:hint="eastAsia"/>
              </w:rPr>
              <w:t xml:space="preserve">第三次拍賣　　　　</w:t>
            </w:r>
          </w:p>
        </w:tc>
      </w:tr>
      <w:tr w:rsidR="005A50AB" w:rsidRPr="00362205" w14:paraId="379DB511"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3753CBCE" w14:textId="77777777" w:rsidR="005A50AB" w:rsidRPr="00362205" w:rsidRDefault="005A50AB" w:rsidP="007E2411">
            <w:pPr>
              <w:rPr>
                <w:rFonts w:ascii="標楷體" w:eastAsia="標楷體" w:hAnsi="標楷體"/>
              </w:rPr>
            </w:pPr>
            <w:r w:rsidRPr="00362205">
              <w:rPr>
                <w:rFonts w:ascii="標楷體" w:eastAsia="標楷體" w:hAnsi="標楷體"/>
              </w:rPr>
              <w:t>052</w:t>
            </w:r>
          </w:p>
        </w:tc>
        <w:tc>
          <w:tcPr>
            <w:tcW w:w="4819" w:type="dxa"/>
            <w:tcBorders>
              <w:top w:val="nil"/>
              <w:left w:val="nil"/>
              <w:bottom w:val="single" w:sz="4" w:space="0" w:color="auto"/>
              <w:right w:val="single" w:sz="4" w:space="0" w:color="auto"/>
            </w:tcBorders>
            <w:shd w:val="clear" w:color="auto" w:fill="auto"/>
            <w:noWrap/>
          </w:tcPr>
          <w:p w14:paraId="24BE67B8" w14:textId="77777777" w:rsidR="005A50AB" w:rsidRPr="00362205" w:rsidRDefault="005A50AB" w:rsidP="007E2411">
            <w:pPr>
              <w:rPr>
                <w:rFonts w:ascii="標楷體" w:eastAsia="標楷體" w:hAnsi="標楷體"/>
              </w:rPr>
            </w:pPr>
            <w:r w:rsidRPr="00362205">
              <w:rPr>
                <w:rFonts w:ascii="標楷體" w:eastAsia="標楷體" w:hAnsi="標楷體" w:hint="eastAsia"/>
              </w:rPr>
              <w:t xml:space="preserve">排除租賃權　　　　</w:t>
            </w:r>
          </w:p>
        </w:tc>
      </w:tr>
      <w:tr w:rsidR="005A50AB" w:rsidRPr="00362205" w14:paraId="42476C57"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383821FF" w14:textId="77777777" w:rsidR="005A50AB" w:rsidRPr="00362205" w:rsidRDefault="005A50AB" w:rsidP="007E2411">
            <w:pPr>
              <w:rPr>
                <w:rFonts w:ascii="標楷體" w:eastAsia="標楷體" w:hAnsi="標楷體"/>
              </w:rPr>
            </w:pPr>
            <w:r w:rsidRPr="00362205">
              <w:rPr>
                <w:rFonts w:ascii="標楷體" w:eastAsia="標楷體" w:hAnsi="標楷體"/>
              </w:rPr>
              <w:t>053</w:t>
            </w:r>
          </w:p>
        </w:tc>
        <w:tc>
          <w:tcPr>
            <w:tcW w:w="4819" w:type="dxa"/>
            <w:tcBorders>
              <w:top w:val="nil"/>
              <w:left w:val="nil"/>
              <w:bottom w:val="single" w:sz="4" w:space="0" w:color="auto"/>
              <w:right w:val="single" w:sz="4" w:space="0" w:color="auto"/>
            </w:tcBorders>
            <w:shd w:val="clear" w:color="auto" w:fill="auto"/>
            <w:noWrap/>
          </w:tcPr>
          <w:p w14:paraId="5C7CFECA" w14:textId="77777777" w:rsidR="005A50AB" w:rsidRPr="00362205" w:rsidRDefault="005A50AB" w:rsidP="007E2411">
            <w:pPr>
              <w:rPr>
                <w:rFonts w:ascii="標楷體" w:eastAsia="標楷體" w:hAnsi="標楷體"/>
              </w:rPr>
            </w:pPr>
            <w:r w:rsidRPr="00362205">
              <w:rPr>
                <w:rFonts w:ascii="標楷體" w:eastAsia="標楷體" w:hAnsi="標楷體" w:hint="eastAsia"/>
              </w:rPr>
              <w:t xml:space="preserve">承受或競標　　　　</w:t>
            </w:r>
          </w:p>
        </w:tc>
      </w:tr>
      <w:tr w:rsidR="005A50AB" w:rsidRPr="00362205" w14:paraId="3BF380FA"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49142118" w14:textId="77777777" w:rsidR="005A50AB" w:rsidRPr="00362205" w:rsidRDefault="005A50AB" w:rsidP="007E2411">
            <w:pPr>
              <w:rPr>
                <w:rFonts w:ascii="標楷體" w:eastAsia="標楷體" w:hAnsi="標楷體"/>
              </w:rPr>
            </w:pPr>
            <w:r w:rsidRPr="00362205">
              <w:rPr>
                <w:rFonts w:ascii="標楷體" w:eastAsia="標楷體" w:hAnsi="標楷體"/>
              </w:rPr>
              <w:t>054</w:t>
            </w:r>
          </w:p>
        </w:tc>
        <w:tc>
          <w:tcPr>
            <w:tcW w:w="4819" w:type="dxa"/>
            <w:tcBorders>
              <w:top w:val="nil"/>
              <w:left w:val="nil"/>
              <w:bottom w:val="single" w:sz="4" w:space="0" w:color="auto"/>
              <w:right w:val="single" w:sz="4" w:space="0" w:color="auto"/>
            </w:tcBorders>
            <w:shd w:val="clear" w:color="auto" w:fill="auto"/>
            <w:noWrap/>
          </w:tcPr>
          <w:p w14:paraId="2446673E" w14:textId="77777777" w:rsidR="005A50AB" w:rsidRPr="00362205" w:rsidRDefault="005A50AB" w:rsidP="007E2411">
            <w:pPr>
              <w:rPr>
                <w:rFonts w:ascii="標楷體" w:eastAsia="標楷體" w:hAnsi="標楷體"/>
              </w:rPr>
            </w:pPr>
            <w:r w:rsidRPr="00362205">
              <w:rPr>
                <w:rFonts w:ascii="標楷體" w:eastAsia="標楷體" w:hAnsi="標楷體" w:hint="eastAsia"/>
              </w:rPr>
              <w:t xml:space="preserve">公告三個月        </w:t>
            </w:r>
          </w:p>
        </w:tc>
      </w:tr>
      <w:tr w:rsidR="005A50AB" w:rsidRPr="00362205" w14:paraId="565A897C"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07A7CD4B" w14:textId="77777777" w:rsidR="005A50AB" w:rsidRPr="00362205" w:rsidRDefault="005A50AB" w:rsidP="007E2411">
            <w:pPr>
              <w:rPr>
                <w:rFonts w:ascii="標楷體" w:eastAsia="標楷體" w:hAnsi="標楷體"/>
              </w:rPr>
            </w:pPr>
            <w:r w:rsidRPr="00362205">
              <w:rPr>
                <w:rFonts w:ascii="標楷體" w:eastAsia="標楷體" w:hAnsi="標楷體"/>
              </w:rPr>
              <w:t>055</w:t>
            </w:r>
          </w:p>
        </w:tc>
        <w:tc>
          <w:tcPr>
            <w:tcW w:w="4819" w:type="dxa"/>
            <w:tcBorders>
              <w:top w:val="nil"/>
              <w:left w:val="nil"/>
              <w:bottom w:val="single" w:sz="4" w:space="0" w:color="auto"/>
              <w:right w:val="single" w:sz="4" w:space="0" w:color="auto"/>
            </w:tcBorders>
            <w:shd w:val="clear" w:color="auto" w:fill="auto"/>
            <w:noWrap/>
          </w:tcPr>
          <w:p w14:paraId="4B7B5AE3" w14:textId="77777777" w:rsidR="005A50AB" w:rsidRPr="00362205" w:rsidRDefault="005A50AB" w:rsidP="007E2411">
            <w:pPr>
              <w:rPr>
                <w:rFonts w:ascii="標楷體" w:eastAsia="標楷體" w:hAnsi="標楷體"/>
              </w:rPr>
            </w:pPr>
            <w:r w:rsidRPr="00362205">
              <w:rPr>
                <w:rFonts w:ascii="標楷體" w:eastAsia="標楷體" w:hAnsi="標楷體" w:hint="eastAsia"/>
              </w:rPr>
              <w:t xml:space="preserve">第四次拍賣　　　　</w:t>
            </w:r>
          </w:p>
        </w:tc>
      </w:tr>
      <w:tr w:rsidR="005A50AB" w:rsidRPr="00362205" w14:paraId="32D87AAC"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6A593DC6" w14:textId="77777777" w:rsidR="005A50AB" w:rsidRPr="00362205" w:rsidRDefault="005A50AB" w:rsidP="007E2411">
            <w:pPr>
              <w:rPr>
                <w:rFonts w:ascii="標楷體" w:eastAsia="標楷體" w:hAnsi="標楷體"/>
              </w:rPr>
            </w:pPr>
            <w:r w:rsidRPr="00362205">
              <w:rPr>
                <w:rFonts w:ascii="標楷體" w:eastAsia="標楷體" w:hAnsi="標楷體"/>
              </w:rPr>
              <w:t>056</w:t>
            </w:r>
          </w:p>
        </w:tc>
        <w:tc>
          <w:tcPr>
            <w:tcW w:w="4819" w:type="dxa"/>
            <w:tcBorders>
              <w:top w:val="nil"/>
              <w:left w:val="nil"/>
              <w:bottom w:val="single" w:sz="4" w:space="0" w:color="auto"/>
              <w:right w:val="single" w:sz="4" w:space="0" w:color="auto"/>
            </w:tcBorders>
            <w:shd w:val="clear" w:color="auto" w:fill="auto"/>
            <w:noWrap/>
          </w:tcPr>
          <w:p w14:paraId="7CA3CC10" w14:textId="77777777" w:rsidR="005A50AB" w:rsidRPr="00362205" w:rsidRDefault="005A50AB" w:rsidP="007E2411">
            <w:pPr>
              <w:rPr>
                <w:rFonts w:ascii="標楷體" w:eastAsia="標楷體" w:hAnsi="標楷體"/>
              </w:rPr>
            </w:pPr>
            <w:r w:rsidRPr="00362205">
              <w:rPr>
                <w:rFonts w:ascii="標楷體" w:eastAsia="標楷體" w:hAnsi="標楷體" w:hint="eastAsia"/>
              </w:rPr>
              <w:t xml:space="preserve">拍定(押品)        </w:t>
            </w:r>
          </w:p>
        </w:tc>
      </w:tr>
      <w:tr w:rsidR="005A50AB" w:rsidRPr="00362205" w14:paraId="7E569BB2"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35E6F1E0" w14:textId="77777777" w:rsidR="005A50AB" w:rsidRPr="00362205" w:rsidRDefault="005A50AB" w:rsidP="007E2411">
            <w:pPr>
              <w:rPr>
                <w:rFonts w:ascii="標楷體" w:eastAsia="標楷體" w:hAnsi="標楷體"/>
              </w:rPr>
            </w:pPr>
            <w:r w:rsidRPr="00362205">
              <w:rPr>
                <w:rFonts w:ascii="標楷體" w:eastAsia="標楷體" w:hAnsi="標楷體"/>
              </w:rPr>
              <w:t>057</w:t>
            </w:r>
          </w:p>
        </w:tc>
        <w:tc>
          <w:tcPr>
            <w:tcW w:w="4819" w:type="dxa"/>
            <w:tcBorders>
              <w:top w:val="nil"/>
              <w:left w:val="nil"/>
              <w:bottom w:val="single" w:sz="4" w:space="0" w:color="auto"/>
              <w:right w:val="single" w:sz="4" w:space="0" w:color="auto"/>
            </w:tcBorders>
            <w:shd w:val="clear" w:color="auto" w:fill="auto"/>
            <w:noWrap/>
          </w:tcPr>
          <w:p w14:paraId="77D9EC99" w14:textId="77777777" w:rsidR="005A50AB" w:rsidRPr="00362205" w:rsidRDefault="005A50AB" w:rsidP="007E2411">
            <w:pPr>
              <w:rPr>
                <w:rFonts w:ascii="標楷體" w:eastAsia="標楷體" w:hAnsi="標楷體"/>
              </w:rPr>
            </w:pPr>
            <w:r w:rsidRPr="00362205">
              <w:rPr>
                <w:rFonts w:ascii="標楷體" w:eastAsia="標楷體" w:hAnsi="標楷體" w:hint="eastAsia"/>
              </w:rPr>
              <w:t xml:space="preserve">陳報債權(押品)    </w:t>
            </w:r>
          </w:p>
        </w:tc>
      </w:tr>
      <w:tr w:rsidR="005A50AB" w:rsidRPr="00362205" w14:paraId="616CF82A"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5B9FEE14" w14:textId="77777777" w:rsidR="005A50AB" w:rsidRPr="00362205" w:rsidRDefault="005A50AB" w:rsidP="007E2411">
            <w:pPr>
              <w:rPr>
                <w:rFonts w:ascii="標楷體" w:eastAsia="標楷體" w:hAnsi="標楷體"/>
              </w:rPr>
            </w:pPr>
            <w:r w:rsidRPr="00362205">
              <w:rPr>
                <w:rFonts w:ascii="標楷體" w:eastAsia="標楷體" w:hAnsi="標楷體"/>
              </w:rPr>
              <w:t>058</w:t>
            </w:r>
          </w:p>
        </w:tc>
        <w:tc>
          <w:tcPr>
            <w:tcW w:w="4819" w:type="dxa"/>
            <w:tcBorders>
              <w:top w:val="nil"/>
              <w:left w:val="nil"/>
              <w:bottom w:val="single" w:sz="4" w:space="0" w:color="auto"/>
              <w:right w:val="single" w:sz="4" w:space="0" w:color="auto"/>
            </w:tcBorders>
            <w:shd w:val="clear" w:color="auto" w:fill="auto"/>
            <w:noWrap/>
          </w:tcPr>
          <w:p w14:paraId="217D5D31" w14:textId="77777777" w:rsidR="005A50AB" w:rsidRPr="00362205" w:rsidRDefault="005A50AB" w:rsidP="007E2411">
            <w:pPr>
              <w:rPr>
                <w:rFonts w:ascii="標楷體" w:eastAsia="標楷體" w:hAnsi="標楷體"/>
              </w:rPr>
            </w:pPr>
            <w:r w:rsidRPr="00362205">
              <w:rPr>
                <w:rFonts w:ascii="標楷體" w:eastAsia="標楷體" w:hAnsi="標楷體" w:hint="eastAsia"/>
              </w:rPr>
              <w:t xml:space="preserve">實行分配(押品)    </w:t>
            </w:r>
          </w:p>
        </w:tc>
      </w:tr>
      <w:tr w:rsidR="005A50AB" w:rsidRPr="00362205" w14:paraId="3973EA1D"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2C795B85" w14:textId="77777777" w:rsidR="005A50AB" w:rsidRPr="00362205" w:rsidRDefault="005A50AB" w:rsidP="007E2411">
            <w:pPr>
              <w:rPr>
                <w:rFonts w:ascii="標楷體" w:eastAsia="標楷體" w:hAnsi="標楷體"/>
              </w:rPr>
            </w:pPr>
            <w:r w:rsidRPr="00362205">
              <w:rPr>
                <w:rFonts w:ascii="標楷體" w:eastAsia="標楷體" w:hAnsi="標楷體"/>
              </w:rPr>
              <w:t>059</w:t>
            </w:r>
          </w:p>
        </w:tc>
        <w:tc>
          <w:tcPr>
            <w:tcW w:w="4819" w:type="dxa"/>
            <w:tcBorders>
              <w:top w:val="nil"/>
              <w:left w:val="nil"/>
              <w:bottom w:val="single" w:sz="4" w:space="0" w:color="auto"/>
              <w:right w:val="single" w:sz="4" w:space="0" w:color="auto"/>
            </w:tcBorders>
            <w:shd w:val="clear" w:color="auto" w:fill="auto"/>
            <w:noWrap/>
          </w:tcPr>
          <w:p w14:paraId="46B8C53F" w14:textId="77777777" w:rsidR="005A50AB" w:rsidRPr="00362205" w:rsidRDefault="005A50AB" w:rsidP="007E2411">
            <w:pPr>
              <w:rPr>
                <w:rFonts w:ascii="標楷體" w:eastAsia="標楷體" w:hAnsi="標楷體"/>
              </w:rPr>
            </w:pPr>
            <w:r w:rsidRPr="00362205">
              <w:rPr>
                <w:rFonts w:ascii="標楷體" w:eastAsia="標楷體" w:hAnsi="標楷體" w:hint="eastAsia"/>
              </w:rPr>
              <w:t xml:space="preserve">分配表異議之訴　　</w:t>
            </w:r>
          </w:p>
        </w:tc>
      </w:tr>
      <w:tr w:rsidR="005A50AB" w:rsidRPr="00362205" w14:paraId="44A3FD2A"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2EE9276A" w14:textId="77777777" w:rsidR="005A50AB" w:rsidRPr="00362205" w:rsidRDefault="005A50AB" w:rsidP="007E2411">
            <w:pPr>
              <w:rPr>
                <w:rFonts w:ascii="標楷體" w:eastAsia="標楷體" w:hAnsi="標楷體"/>
              </w:rPr>
            </w:pPr>
            <w:r w:rsidRPr="00362205">
              <w:rPr>
                <w:rFonts w:ascii="標楷體" w:eastAsia="標楷體" w:hAnsi="標楷體"/>
              </w:rPr>
              <w:lastRenderedPageBreak/>
              <w:t>060</w:t>
            </w:r>
          </w:p>
        </w:tc>
        <w:tc>
          <w:tcPr>
            <w:tcW w:w="4819" w:type="dxa"/>
            <w:tcBorders>
              <w:top w:val="nil"/>
              <w:left w:val="nil"/>
              <w:bottom w:val="single" w:sz="4" w:space="0" w:color="auto"/>
              <w:right w:val="single" w:sz="4" w:space="0" w:color="auto"/>
            </w:tcBorders>
            <w:shd w:val="clear" w:color="auto" w:fill="auto"/>
            <w:noWrap/>
          </w:tcPr>
          <w:p w14:paraId="4199CEEC" w14:textId="77777777" w:rsidR="005A50AB" w:rsidRPr="00362205" w:rsidRDefault="005A50AB" w:rsidP="007E2411">
            <w:pPr>
              <w:rPr>
                <w:rFonts w:ascii="標楷體" w:eastAsia="標楷體" w:hAnsi="標楷體"/>
              </w:rPr>
            </w:pPr>
            <w:r w:rsidRPr="00362205">
              <w:rPr>
                <w:rFonts w:ascii="標楷體" w:eastAsia="標楷體" w:hAnsi="標楷體" w:hint="eastAsia"/>
              </w:rPr>
              <w:t xml:space="preserve">領取分配款(押品)  </w:t>
            </w:r>
          </w:p>
        </w:tc>
      </w:tr>
      <w:tr w:rsidR="005A50AB" w:rsidRPr="00362205" w14:paraId="19DCBB11"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62340E65" w14:textId="77777777" w:rsidR="005A50AB" w:rsidRPr="00362205" w:rsidRDefault="005A50AB" w:rsidP="007E2411">
            <w:pPr>
              <w:rPr>
                <w:rFonts w:ascii="標楷體" w:eastAsia="標楷體" w:hAnsi="標楷體"/>
              </w:rPr>
            </w:pPr>
            <w:r w:rsidRPr="00362205">
              <w:rPr>
                <w:rFonts w:ascii="標楷體" w:eastAsia="標楷體" w:hAnsi="標楷體"/>
              </w:rPr>
              <w:t>061</w:t>
            </w:r>
          </w:p>
        </w:tc>
        <w:tc>
          <w:tcPr>
            <w:tcW w:w="4819" w:type="dxa"/>
            <w:tcBorders>
              <w:top w:val="nil"/>
              <w:left w:val="nil"/>
              <w:bottom w:val="single" w:sz="4" w:space="0" w:color="auto"/>
              <w:right w:val="single" w:sz="4" w:space="0" w:color="auto"/>
            </w:tcBorders>
            <w:shd w:val="clear" w:color="auto" w:fill="auto"/>
            <w:noWrap/>
          </w:tcPr>
          <w:p w14:paraId="0219263E" w14:textId="77777777" w:rsidR="005A50AB" w:rsidRPr="00362205" w:rsidRDefault="005A50AB" w:rsidP="007E2411">
            <w:pPr>
              <w:rPr>
                <w:rFonts w:ascii="標楷體" w:eastAsia="標楷體" w:hAnsi="標楷體"/>
              </w:rPr>
            </w:pPr>
            <w:r w:rsidRPr="00362205">
              <w:rPr>
                <w:rFonts w:ascii="標楷體" w:eastAsia="標楷體" w:hAnsi="標楷體" w:hint="eastAsia"/>
              </w:rPr>
              <w:t xml:space="preserve">禁止或扣押命令　　       </w:t>
            </w:r>
          </w:p>
        </w:tc>
      </w:tr>
      <w:tr w:rsidR="005A50AB" w:rsidRPr="00362205" w14:paraId="14F0E213"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44014AE7" w14:textId="77777777" w:rsidR="005A50AB" w:rsidRPr="00362205" w:rsidRDefault="005A50AB" w:rsidP="007E2411">
            <w:pPr>
              <w:rPr>
                <w:rFonts w:ascii="標楷體" w:eastAsia="標楷體" w:hAnsi="標楷體"/>
              </w:rPr>
            </w:pPr>
            <w:r w:rsidRPr="00362205">
              <w:rPr>
                <w:rFonts w:ascii="標楷體" w:eastAsia="標楷體" w:hAnsi="標楷體"/>
              </w:rPr>
              <w:t>062</w:t>
            </w:r>
          </w:p>
        </w:tc>
        <w:tc>
          <w:tcPr>
            <w:tcW w:w="4819" w:type="dxa"/>
            <w:tcBorders>
              <w:top w:val="nil"/>
              <w:left w:val="nil"/>
              <w:bottom w:val="single" w:sz="4" w:space="0" w:color="auto"/>
              <w:right w:val="single" w:sz="4" w:space="0" w:color="auto"/>
            </w:tcBorders>
            <w:shd w:val="clear" w:color="auto" w:fill="auto"/>
            <w:noWrap/>
          </w:tcPr>
          <w:p w14:paraId="00A35497" w14:textId="77777777" w:rsidR="005A50AB" w:rsidRPr="00362205" w:rsidRDefault="005A50AB" w:rsidP="007E2411">
            <w:pPr>
              <w:rPr>
                <w:rFonts w:ascii="標楷體" w:eastAsia="標楷體" w:hAnsi="標楷體"/>
              </w:rPr>
            </w:pPr>
            <w:r w:rsidRPr="00362205">
              <w:rPr>
                <w:rFonts w:ascii="標楷體" w:eastAsia="標楷體" w:hAnsi="標楷體" w:hint="eastAsia"/>
              </w:rPr>
              <w:t xml:space="preserve">收取或移轉命令　　       </w:t>
            </w:r>
          </w:p>
        </w:tc>
      </w:tr>
      <w:tr w:rsidR="005A50AB" w:rsidRPr="00362205" w14:paraId="606CD3E1"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781DB5BD" w14:textId="77777777" w:rsidR="005A50AB" w:rsidRPr="00362205" w:rsidRDefault="005A50AB" w:rsidP="007E2411">
            <w:pPr>
              <w:rPr>
                <w:rFonts w:ascii="標楷體" w:eastAsia="標楷體" w:hAnsi="標楷體"/>
              </w:rPr>
            </w:pPr>
            <w:r w:rsidRPr="00362205">
              <w:rPr>
                <w:rFonts w:ascii="標楷體" w:eastAsia="標楷體" w:hAnsi="標楷體"/>
              </w:rPr>
              <w:t>063</w:t>
            </w:r>
          </w:p>
        </w:tc>
        <w:tc>
          <w:tcPr>
            <w:tcW w:w="4819" w:type="dxa"/>
            <w:tcBorders>
              <w:top w:val="nil"/>
              <w:left w:val="nil"/>
              <w:bottom w:val="single" w:sz="4" w:space="0" w:color="auto"/>
              <w:right w:val="single" w:sz="4" w:space="0" w:color="auto"/>
            </w:tcBorders>
            <w:shd w:val="clear" w:color="auto" w:fill="auto"/>
            <w:noWrap/>
          </w:tcPr>
          <w:p w14:paraId="26D1F9E7" w14:textId="77777777" w:rsidR="005A50AB" w:rsidRPr="00362205" w:rsidRDefault="005A50AB" w:rsidP="007E2411">
            <w:pPr>
              <w:rPr>
                <w:rFonts w:ascii="標楷體" w:eastAsia="標楷體" w:hAnsi="標楷體"/>
              </w:rPr>
            </w:pPr>
            <w:r w:rsidRPr="00362205">
              <w:rPr>
                <w:rFonts w:ascii="標楷體" w:eastAsia="標楷體" w:hAnsi="標楷體" w:hint="eastAsia"/>
              </w:rPr>
              <w:t xml:space="preserve">對禁止命令異議　　       </w:t>
            </w:r>
          </w:p>
        </w:tc>
      </w:tr>
      <w:tr w:rsidR="005A50AB" w:rsidRPr="00362205" w14:paraId="46336812"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4A094B16" w14:textId="77777777" w:rsidR="005A50AB" w:rsidRPr="00362205" w:rsidRDefault="005A50AB" w:rsidP="007E2411">
            <w:pPr>
              <w:rPr>
                <w:rFonts w:ascii="標楷體" w:eastAsia="標楷體" w:hAnsi="標楷體"/>
              </w:rPr>
            </w:pPr>
            <w:r w:rsidRPr="00362205">
              <w:rPr>
                <w:rFonts w:ascii="標楷體" w:eastAsia="標楷體" w:hAnsi="標楷體"/>
              </w:rPr>
              <w:t>064</w:t>
            </w:r>
          </w:p>
        </w:tc>
        <w:tc>
          <w:tcPr>
            <w:tcW w:w="4819" w:type="dxa"/>
            <w:tcBorders>
              <w:top w:val="nil"/>
              <w:left w:val="nil"/>
              <w:bottom w:val="single" w:sz="4" w:space="0" w:color="auto"/>
              <w:right w:val="single" w:sz="4" w:space="0" w:color="auto"/>
            </w:tcBorders>
            <w:shd w:val="clear" w:color="auto" w:fill="auto"/>
            <w:noWrap/>
          </w:tcPr>
          <w:p w14:paraId="6192577E" w14:textId="77777777" w:rsidR="005A50AB" w:rsidRPr="00362205" w:rsidRDefault="005A50AB" w:rsidP="007E2411">
            <w:pPr>
              <w:rPr>
                <w:rFonts w:ascii="標楷體" w:eastAsia="標楷體" w:hAnsi="標楷體"/>
              </w:rPr>
            </w:pPr>
            <w:r w:rsidRPr="00362205">
              <w:rPr>
                <w:rFonts w:ascii="標楷體" w:eastAsia="標楷體" w:hAnsi="標楷體" w:hint="eastAsia"/>
              </w:rPr>
              <w:t xml:space="preserve">撤回執行　　　　　       </w:t>
            </w:r>
          </w:p>
        </w:tc>
      </w:tr>
      <w:tr w:rsidR="005A50AB" w:rsidRPr="00362205" w14:paraId="10B493EA"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3D2C5893" w14:textId="77777777" w:rsidR="005A50AB" w:rsidRPr="00362205" w:rsidRDefault="005A50AB" w:rsidP="007E2411">
            <w:pPr>
              <w:rPr>
                <w:rFonts w:ascii="標楷體" w:eastAsia="標楷體" w:hAnsi="標楷體"/>
              </w:rPr>
            </w:pPr>
            <w:r w:rsidRPr="00362205">
              <w:rPr>
                <w:rFonts w:ascii="標楷體" w:eastAsia="標楷體" w:hAnsi="標楷體"/>
              </w:rPr>
              <w:t>065</w:t>
            </w:r>
          </w:p>
        </w:tc>
        <w:tc>
          <w:tcPr>
            <w:tcW w:w="4819" w:type="dxa"/>
            <w:tcBorders>
              <w:top w:val="nil"/>
              <w:left w:val="nil"/>
              <w:bottom w:val="single" w:sz="4" w:space="0" w:color="auto"/>
              <w:right w:val="single" w:sz="4" w:space="0" w:color="auto"/>
            </w:tcBorders>
            <w:shd w:val="clear" w:color="auto" w:fill="auto"/>
            <w:noWrap/>
          </w:tcPr>
          <w:p w14:paraId="694ED7AA" w14:textId="77777777" w:rsidR="005A50AB" w:rsidRPr="00362205" w:rsidRDefault="005A50AB" w:rsidP="007E2411">
            <w:pPr>
              <w:rPr>
                <w:rFonts w:ascii="標楷體" w:eastAsia="標楷體" w:hAnsi="標楷體"/>
              </w:rPr>
            </w:pPr>
            <w:r w:rsidRPr="00362205">
              <w:rPr>
                <w:rFonts w:ascii="標楷體" w:eastAsia="標楷體" w:hAnsi="標楷體" w:hint="eastAsia"/>
              </w:rPr>
              <w:t xml:space="preserve">延緩執行                 </w:t>
            </w:r>
          </w:p>
        </w:tc>
      </w:tr>
      <w:tr w:rsidR="005A50AB" w:rsidRPr="00362205" w14:paraId="5EA9F1A4"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7A9B34D9" w14:textId="77777777" w:rsidR="005A50AB" w:rsidRPr="00362205" w:rsidRDefault="005A50AB" w:rsidP="007E2411">
            <w:pPr>
              <w:rPr>
                <w:rFonts w:ascii="標楷體" w:eastAsia="標楷體" w:hAnsi="標楷體"/>
              </w:rPr>
            </w:pPr>
            <w:r w:rsidRPr="00362205">
              <w:rPr>
                <w:rFonts w:ascii="標楷體" w:eastAsia="標楷體" w:hAnsi="標楷體"/>
              </w:rPr>
              <w:t>066</w:t>
            </w:r>
          </w:p>
        </w:tc>
        <w:tc>
          <w:tcPr>
            <w:tcW w:w="4819" w:type="dxa"/>
            <w:tcBorders>
              <w:top w:val="nil"/>
              <w:left w:val="nil"/>
              <w:bottom w:val="single" w:sz="4" w:space="0" w:color="auto"/>
              <w:right w:val="single" w:sz="4" w:space="0" w:color="auto"/>
            </w:tcBorders>
            <w:shd w:val="clear" w:color="auto" w:fill="auto"/>
            <w:noWrap/>
          </w:tcPr>
          <w:p w14:paraId="2F47558E" w14:textId="77777777" w:rsidR="005A50AB" w:rsidRPr="00362205" w:rsidRDefault="005A50AB" w:rsidP="007E2411">
            <w:pPr>
              <w:rPr>
                <w:rFonts w:ascii="標楷體" w:eastAsia="標楷體" w:hAnsi="標楷體"/>
              </w:rPr>
            </w:pPr>
            <w:r w:rsidRPr="00362205">
              <w:rPr>
                <w:rFonts w:ascii="標楷體" w:eastAsia="標楷體" w:hAnsi="標楷體" w:hint="eastAsia"/>
              </w:rPr>
              <w:t xml:space="preserve">保留抵押權　　　　       </w:t>
            </w:r>
          </w:p>
        </w:tc>
      </w:tr>
      <w:tr w:rsidR="005A50AB" w:rsidRPr="00362205" w14:paraId="3A75424F"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38A7FE3D" w14:textId="77777777" w:rsidR="005A50AB" w:rsidRPr="00362205" w:rsidRDefault="005A50AB" w:rsidP="007E2411">
            <w:pPr>
              <w:rPr>
                <w:rFonts w:ascii="標楷體" w:eastAsia="標楷體" w:hAnsi="標楷體"/>
              </w:rPr>
            </w:pPr>
            <w:r w:rsidRPr="00362205">
              <w:rPr>
                <w:rFonts w:ascii="標楷體" w:eastAsia="標楷體" w:hAnsi="標楷體"/>
              </w:rPr>
              <w:t>067</w:t>
            </w:r>
          </w:p>
        </w:tc>
        <w:tc>
          <w:tcPr>
            <w:tcW w:w="4819" w:type="dxa"/>
            <w:tcBorders>
              <w:top w:val="nil"/>
              <w:left w:val="nil"/>
              <w:bottom w:val="single" w:sz="4" w:space="0" w:color="auto"/>
              <w:right w:val="single" w:sz="4" w:space="0" w:color="auto"/>
            </w:tcBorders>
            <w:shd w:val="clear" w:color="auto" w:fill="auto"/>
            <w:noWrap/>
          </w:tcPr>
          <w:p w14:paraId="1FD145F3" w14:textId="77777777" w:rsidR="005A50AB" w:rsidRPr="00362205" w:rsidRDefault="005A50AB" w:rsidP="007E2411">
            <w:pPr>
              <w:rPr>
                <w:rFonts w:ascii="標楷體" w:eastAsia="標楷體" w:hAnsi="標楷體"/>
              </w:rPr>
            </w:pPr>
            <w:r w:rsidRPr="00362205">
              <w:rPr>
                <w:rFonts w:ascii="標楷體" w:eastAsia="標楷體" w:hAnsi="標楷體" w:hint="eastAsia"/>
              </w:rPr>
              <w:t xml:space="preserve">行使抵押權　　　　       </w:t>
            </w:r>
          </w:p>
        </w:tc>
      </w:tr>
      <w:tr w:rsidR="005A50AB" w:rsidRPr="00362205" w14:paraId="78DEB24A"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3F7DB208" w14:textId="77777777" w:rsidR="005A50AB" w:rsidRPr="00362205" w:rsidRDefault="005A50AB" w:rsidP="007E2411">
            <w:pPr>
              <w:rPr>
                <w:rFonts w:ascii="標楷體" w:eastAsia="標楷體" w:hAnsi="標楷體"/>
              </w:rPr>
            </w:pPr>
            <w:r w:rsidRPr="00362205">
              <w:rPr>
                <w:rFonts w:ascii="標楷體" w:eastAsia="標楷體" w:hAnsi="標楷體"/>
              </w:rPr>
              <w:t>068</w:t>
            </w:r>
          </w:p>
        </w:tc>
        <w:tc>
          <w:tcPr>
            <w:tcW w:w="4819" w:type="dxa"/>
            <w:tcBorders>
              <w:top w:val="nil"/>
              <w:left w:val="nil"/>
              <w:bottom w:val="single" w:sz="4" w:space="0" w:color="auto"/>
              <w:right w:val="single" w:sz="4" w:space="0" w:color="auto"/>
            </w:tcBorders>
            <w:shd w:val="clear" w:color="auto" w:fill="auto"/>
            <w:noWrap/>
          </w:tcPr>
          <w:p w14:paraId="5423B4DF" w14:textId="77777777" w:rsidR="005A50AB" w:rsidRPr="00362205" w:rsidRDefault="005A50AB" w:rsidP="007E2411">
            <w:pPr>
              <w:rPr>
                <w:rFonts w:ascii="標楷體" w:eastAsia="標楷體" w:hAnsi="標楷體"/>
              </w:rPr>
            </w:pPr>
            <w:r w:rsidRPr="00362205">
              <w:rPr>
                <w:rFonts w:ascii="標楷體" w:eastAsia="標楷體" w:hAnsi="標楷體" w:hint="eastAsia"/>
              </w:rPr>
              <w:t xml:space="preserve">取得不足額執行名義或債證 </w:t>
            </w:r>
          </w:p>
        </w:tc>
      </w:tr>
      <w:tr w:rsidR="005A50AB" w:rsidRPr="00362205" w14:paraId="29AE5169"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126AB493" w14:textId="77777777" w:rsidR="005A50AB" w:rsidRPr="00362205" w:rsidRDefault="005A50AB" w:rsidP="007E2411">
            <w:pPr>
              <w:rPr>
                <w:rFonts w:ascii="標楷體" w:eastAsia="標楷體" w:hAnsi="標楷體"/>
              </w:rPr>
            </w:pPr>
            <w:r w:rsidRPr="00362205">
              <w:rPr>
                <w:rFonts w:ascii="標楷體" w:eastAsia="標楷體" w:hAnsi="標楷體"/>
              </w:rPr>
              <w:t>069</w:t>
            </w:r>
          </w:p>
        </w:tc>
        <w:tc>
          <w:tcPr>
            <w:tcW w:w="4819" w:type="dxa"/>
            <w:tcBorders>
              <w:top w:val="nil"/>
              <w:left w:val="nil"/>
              <w:bottom w:val="single" w:sz="4" w:space="0" w:color="auto"/>
              <w:right w:val="single" w:sz="4" w:space="0" w:color="auto"/>
            </w:tcBorders>
            <w:shd w:val="clear" w:color="auto" w:fill="auto"/>
            <w:noWrap/>
          </w:tcPr>
          <w:p w14:paraId="229E3043" w14:textId="77777777" w:rsidR="005A50AB" w:rsidRPr="00362205" w:rsidRDefault="005A50AB" w:rsidP="007E2411">
            <w:pPr>
              <w:rPr>
                <w:rFonts w:ascii="標楷體" w:eastAsia="標楷體" w:hAnsi="標楷體"/>
              </w:rPr>
            </w:pPr>
            <w:r w:rsidRPr="00362205">
              <w:rPr>
                <w:rFonts w:ascii="標楷體" w:eastAsia="標楷體" w:hAnsi="標楷體" w:hint="eastAsia"/>
              </w:rPr>
              <w:t xml:space="preserve">重整前保全處分　　       </w:t>
            </w:r>
          </w:p>
        </w:tc>
      </w:tr>
      <w:tr w:rsidR="005A50AB" w:rsidRPr="00362205" w14:paraId="683B38FE"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1F75DF2C" w14:textId="77777777" w:rsidR="005A50AB" w:rsidRPr="00362205" w:rsidRDefault="005A50AB" w:rsidP="007E2411">
            <w:pPr>
              <w:rPr>
                <w:rFonts w:ascii="標楷體" w:eastAsia="標楷體" w:hAnsi="標楷體"/>
              </w:rPr>
            </w:pPr>
            <w:r w:rsidRPr="00362205">
              <w:rPr>
                <w:rFonts w:ascii="標楷體" w:eastAsia="標楷體" w:hAnsi="標楷體"/>
              </w:rPr>
              <w:t>070</w:t>
            </w:r>
          </w:p>
        </w:tc>
        <w:tc>
          <w:tcPr>
            <w:tcW w:w="4819" w:type="dxa"/>
            <w:tcBorders>
              <w:top w:val="nil"/>
              <w:left w:val="nil"/>
              <w:bottom w:val="single" w:sz="4" w:space="0" w:color="auto"/>
              <w:right w:val="single" w:sz="4" w:space="0" w:color="auto"/>
            </w:tcBorders>
            <w:shd w:val="clear" w:color="auto" w:fill="auto"/>
            <w:noWrap/>
          </w:tcPr>
          <w:p w14:paraId="07FF4D0A" w14:textId="77777777" w:rsidR="005A50AB" w:rsidRPr="00362205" w:rsidRDefault="005A50AB" w:rsidP="007E2411">
            <w:pPr>
              <w:rPr>
                <w:rFonts w:ascii="標楷體" w:eastAsia="標楷體" w:hAnsi="標楷體"/>
              </w:rPr>
            </w:pPr>
            <w:r w:rsidRPr="00362205">
              <w:rPr>
                <w:rFonts w:ascii="標楷體" w:eastAsia="標楷體" w:hAnsi="標楷體" w:hint="eastAsia"/>
              </w:rPr>
              <w:t xml:space="preserve">重整裁定　　　　　       </w:t>
            </w:r>
          </w:p>
        </w:tc>
      </w:tr>
      <w:tr w:rsidR="005A50AB" w:rsidRPr="00362205" w14:paraId="7C24DB05"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4306699A" w14:textId="77777777" w:rsidR="005A50AB" w:rsidRPr="00362205" w:rsidRDefault="005A50AB" w:rsidP="007E2411">
            <w:pPr>
              <w:rPr>
                <w:rFonts w:ascii="標楷體" w:eastAsia="標楷體" w:hAnsi="標楷體"/>
              </w:rPr>
            </w:pPr>
            <w:r w:rsidRPr="00362205">
              <w:rPr>
                <w:rFonts w:ascii="標楷體" w:eastAsia="標楷體" w:hAnsi="標楷體"/>
              </w:rPr>
              <w:t>071</w:t>
            </w:r>
          </w:p>
        </w:tc>
        <w:tc>
          <w:tcPr>
            <w:tcW w:w="4819" w:type="dxa"/>
            <w:tcBorders>
              <w:top w:val="nil"/>
              <w:left w:val="nil"/>
              <w:bottom w:val="single" w:sz="4" w:space="0" w:color="auto"/>
              <w:right w:val="single" w:sz="4" w:space="0" w:color="auto"/>
            </w:tcBorders>
            <w:shd w:val="clear" w:color="auto" w:fill="auto"/>
            <w:noWrap/>
          </w:tcPr>
          <w:p w14:paraId="680E000D" w14:textId="77777777" w:rsidR="005A50AB" w:rsidRPr="00362205" w:rsidRDefault="005A50AB" w:rsidP="007E2411">
            <w:pPr>
              <w:rPr>
                <w:rFonts w:ascii="標楷體" w:eastAsia="標楷體" w:hAnsi="標楷體"/>
              </w:rPr>
            </w:pPr>
            <w:r w:rsidRPr="00362205">
              <w:rPr>
                <w:rFonts w:ascii="標楷體" w:eastAsia="標楷體" w:hAnsi="標楷體" w:hint="eastAsia"/>
              </w:rPr>
              <w:t xml:space="preserve">申報重整債權　　　       </w:t>
            </w:r>
          </w:p>
        </w:tc>
      </w:tr>
      <w:tr w:rsidR="005A50AB" w:rsidRPr="00362205" w14:paraId="59F1116A"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2CF34907" w14:textId="77777777" w:rsidR="005A50AB" w:rsidRPr="00362205" w:rsidRDefault="005A50AB" w:rsidP="007E2411">
            <w:pPr>
              <w:rPr>
                <w:rFonts w:ascii="標楷體" w:eastAsia="標楷體" w:hAnsi="標楷體"/>
              </w:rPr>
            </w:pPr>
            <w:r w:rsidRPr="00362205">
              <w:rPr>
                <w:rFonts w:ascii="標楷體" w:eastAsia="標楷體" w:hAnsi="標楷體"/>
              </w:rPr>
              <w:t>072</w:t>
            </w:r>
          </w:p>
        </w:tc>
        <w:tc>
          <w:tcPr>
            <w:tcW w:w="4819" w:type="dxa"/>
            <w:tcBorders>
              <w:top w:val="nil"/>
              <w:left w:val="nil"/>
              <w:bottom w:val="single" w:sz="4" w:space="0" w:color="auto"/>
              <w:right w:val="single" w:sz="4" w:space="0" w:color="auto"/>
            </w:tcBorders>
            <w:shd w:val="clear" w:color="auto" w:fill="auto"/>
            <w:noWrap/>
          </w:tcPr>
          <w:p w14:paraId="0C454EEA" w14:textId="77777777" w:rsidR="005A50AB" w:rsidRPr="00362205" w:rsidRDefault="005A50AB" w:rsidP="007E2411">
            <w:pPr>
              <w:rPr>
                <w:rFonts w:ascii="標楷體" w:eastAsia="標楷體" w:hAnsi="標楷體"/>
              </w:rPr>
            </w:pPr>
            <w:r w:rsidRPr="00362205">
              <w:rPr>
                <w:rFonts w:ascii="標楷體" w:eastAsia="標楷體" w:hAnsi="標楷體" w:hint="eastAsia"/>
              </w:rPr>
              <w:t xml:space="preserve">法院認可和解計劃         </w:t>
            </w:r>
          </w:p>
        </w:tc>
      </w:tr>
      <w:tr w:rsidR="005A50AB" w:rsidRPr="00362205" w14:paraId="09B5B77E"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1036085F" w14:textId="77777777" w:rsidR="005A50AB" w:rsidRPr="00362205" w:rsidRDefault="005A50AB" w:rsidP="007E2411">
            <w:pPr>
              <w:rPr>
                <w:rFonts w:ascii="標楷體" w:eastAsia="標楷體" w:hAnsi="標楷體"/>
              </w:rPr>
            </w:pPr>
            <w:r w:rsidRPr="00362205">
              <w:rPr>
                <w:rFonts w:ascii="標楷體" w:eastAsia="標楷體" w:hAnsi="標楷體"/>
              </w:rPr>
              <w:t>073</w:t>
            </w:r>
          </w:p>
        </w:tc>
        <w:tc>
          <w:tcPr>
            <w:tcW w:w="4819" w:type="dxa"/>
            <w:tcBorders>
              <w:top w:val="nil"/>
              <w:left w:val="nil"/>
              <w:bottom w:val="single" w:sz="4" w:space="0" w:color="auto"/>
              <w:right w:val="single" w:sz="4" w:space="0" w:color="auto"/>
            </w:tcBorders>
            <w:shd w:val="clear" w:color="auto" w:fill="auto"/>
            <w:noWrap/>
          </w:tcPr>
          <w:p w14:paraId="03EBD778" w14:textId="77777777" w:rsidR="005A50AB" w:rsidRPr="00362205" w:rsidRDefault="005A50AB" w:rsidP="007E2411">
            <w:pPr>
              <w:rPr>
                <w:rFonts w:ascii="標楷體" w:eastAsia="標楷體" w:hAnsi="標楷體"/>
              </w:rPr>
            </w:pPr>
            <w:r w:rsidRPr="00362205">
              <w:rPr>
                <w:rFonts w:ascii="標楷體" w:eastAsia="標楷體" w:hAnsi="標楷體" w:hint="eastAsia"/>
              </w:rPr>
              <w:t xml:space="preserve">法院終止重整裁定         </w:t>
            </w:r>
          </w:p>
        </w:tc>
      </w:tr>
      <w:tr w:rsidR="005A50AB" w:rsidRPr="00362205" w14:paraId="3F808BAA"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1B4D0649" w14:textId="77777777" w:rsidR="005A50AB" w:rsidRPr="00362205" w:rsidRDefault="005A50AB" w:rsidP="007E2411">
            <w:pPr>
              <w:rPr>
                <w:rFonts w:ascii="標楷體" w:eastAsia="標楷體" w:hAnsi="標楷體"/>
              </w:rPr>
            </w:pPr>
            <w:r w:rsidRPr="00362205">
              <w:rPr>
                <w:rFonts w:ascii="標楷體" w:eastAsia="標楷體" w:hAnsi="標楷體"/>
              </w:rPr>
              <w:t>074</w:t>
            </w:r>
          </w:p>
        </w:tc>
        <w:tc>
          <w:tcPr>
            <w:tcW w:w="4819" w:type="dxa"/>
            <w:tcBorders>
              <w:top w:val="nil"/>
              <w:left w:val="nil"/>
              <w:bottom w:val="single" w:sz="4" w:space="0" w:color="auto"/>
              <w:right w:val="single" w:sz="4" w:space="0" w:color="auto"/>
            </w:tcBorders>
            <w:shd w:val="clear" w:color="auto" w:fill="auto"/>
            <w:noWrap/>
          </w:tcPr>
          <w:p w14:paraId="74F6EA1F" w14:textId="77777777" w:rsidR="005A50AB" w:rsidRPr="00362205" w:rsidRDefault="005A50AB" w:rsidP="007E2411">
            <w:pPr>
              <w:rPr>
                <w:rFonts w:ascii="標楷體" w:eastAsia="標楷體" w:hAnsi="標楷體"/>
              </w:rPr>
            </w:pPr>
            <w:r w:rsidRPr="00362205">
              <w:rPr>
                <w:rFonts w:ascii="標楷體" w:eastAsia="標楷體" w:hAnsi="標楷體" w:hint="eastAsia"/>
              </w:rPr>
              <w:t xml:space="preserve">依職權宣告破產　         </w:t>
            </w:r>
          </w:p>
        </w:tc>
      </w:tr>
      <w:tr w:rsidR="005A50AB" w:rsidRPr="00362205" w14:paraId="6A023DB2"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417AE1E2" w14:textId="77777777" w:rsidR="005A50AB" w:rsidRPr="00362205" w:rsidRDefault="005A50AB" w:rsidP="007E2411">
            <w:pPr>
              <w:rPr>
                <w:rFonts w:ascii="標楷體" w:eastAsia="標楷體" w:hAnsi="標楷體"/>
              </w:rPr>
            </w:pPr>
            <w:r w:rsidRPr="00362205">
              <w:rPr>
                <w:rFonts w:ascii="標楷體" w:eastAsia="標楷體" w:hAnsi="標楷體"/>
              </w:rPr>
              <w:t>075</w:t>
            </w:r>
          </w:p>
        </w:tc>
        <w:tc>
          <w:tcPr>
            <w:tcW w:w="4819" w:type="dxa"/>
            <w:tcBorders>
              <w:top w:val="nil"/>
              <w:left w:val="nil"/>
              <w:bottom w:val="single" w:sz="4" w:space="0" w:color="auto"/>
              <w:right w:val="single" w:sz="4" w:space="0" w:color="auto"/>
            </w:tcBorders>
            <w:shd w:val="clear" w:color="auto" w:fill="auto"/>
            <w:noWrap/>
          </w:tcPr>
          <w:p w14:paraId="22386EE0" w14:textId="77777777" w:rsidR="005A50AB" w:rsidRPr="00362205" w:rsidRDefault="005A50AB" w:rsidP="007E2411">
            <w:pPr>
              <w:rPr>
                <w:rFonts w:ascii="標楷體" w:eastAsia="標楷體" w:hAnsi="標楷體"/>
              </w:rPr>
            </w:pPr>
            <w:r w:rsidRPr="00362205">
              <w:rPr>
                <w:rFonts w:ascii="標楷體" w:eastAsia="標楷體" w:hAnsi="標楷體" w:hint="eastAsia"/>
              </w:rPr>
              <w:t xml:space="preserve">重整完成　　　　         </w:t>
            </w:r>
          </w:p>
        </w:tc>
      </w:tr>
      <w:tr w:rsidR="005A50AB" w:rsidRPr="00362205" w14:paraId="5D3499A3"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7305C9F3" w14:textId="77777777" w:rsidR="005A50AB" w:rsidRPr="00362205" w:rsidRDefault="005A50AB" w:rsidP="007E2411">
            <w:pPr>
              <w:rPr>
                <w:rFonts w:ascii="標楷體" w:eastAsia="標楷體" w:hAnsi="標楷體"/>
              </w:rPr>
            </w:pPr>
            <w:r w:rsidRPr="00362205">
              <w:rPr>
                <w:rFonts w:ascii="標楷體" w:eastAsia="標楷體" w:hAnsi="標楷體"/>
              </w:rPr>
              <w:t>076</w:t>
            </w:r>
          </w:p>
        </w:tc>
        <w:tc>
          <w:tcPr>
            <w:tcW w:w="4819" w:type="dxa"/>
            <w:tcBorders>
              <w:top w:val="nil"/>
              <w:left w:val="nil"/>
              <w:bottom w:val="single" w:sz="4" w:space="0" w:color="auto"/>
              <w:right w:val="single" w:sz="4" w:space="0" w:color="auto"/>
            </w:tcBorders>
            <w:shd w:val="clear" w:color="auto" w:fill="auto"/>
            <w:noWrap/>
          </w:tcPr>
          <w:p w14:paraId="40216BE2" w14:textId="77777777" w:rsidR="005A50AB" w:rsidRPr="00362205" w:rsidRDefault="005A50AB" w:rsidP="007E2411">
            <w:pPr>
              <w:rPr>
                <w:rFonts w:ascii="標楷體" w:eastAsia="標楷體" w:hAnsi="標楷體"/>
              </w:rPr>
            </w:pPr>
            <w:r w:rsidRPr="00362205">
              <w:rPr>
                <w:rFonts w:ascii="標楷體" w:eastAsia="標楷體" w:hAnsi="標楷體" w:hint="eastAsia"/>
              </w:rPr>
              <w:t xml:space="preserve">執行其他財產             </w:t>
            </w:r>
          </w:p>
        </w:tc>
      </w:tr>
      <w:tr w:rsidR="005A50AB" w:rsidRPr="00362205" w14:paraId="697EBD9B"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45F6E891" w14:textId="77777777" w:rsidR="005A50AB" w:rsidRPr="00362205" w:rsidRDefault="005A50AB" w:rsidP="007E2411">
            <w:pPr>
              <w:rPr>
                <w:rFonts w:ascii="標楷體" w:eastAsia="標楷體" w:hAnsi="標楷體"/>
              </w:rPr>
            </w:pPr>
            <w:r w:rsidRPr="00362205">
              <w:rPr>
                <w:rFonts w:ascii="標楷體" w:eastAsia="標楷體" w:hAnsi="標楷體"/>
              </w:rPr>
              <w:t>077</w:t>
            </w:r>
          </w:p>
        </w:tc>
        <w:tc>
          <w:tcPr>
            <w:tcW w:w="4819" w:type="dxa"/>
            <w:tcBorders>
              <w:top w:val="nil"/>
              <w:left w:val="nil"/>
              <w:bottom w:val="single" w:sz="4" w:space="0" w:color="auto"/>
              <w:right w:val="single" w:sz="4" w:space="0" w:color="auto"/>
            </w:tcBorders>
            <w:shd w:val="clear" w:color="auto" w:fill="auto"/>
            <w:noWrap/>
          </w:tcPr>
          <w:p w14:paraId="2C44E129" w14:textId="77777777" w:rsidR="005A50AB" w:rsidRPr="00362205" w:rsidRDefault="005A50AB" w:rsidP="007E2411">
            <w:pPr>
              <w:rPr>
                <w:rFonts w:ascii="標楷體" w:eastAsia="標楷體" w:hAnsi="標楷體"/>
              </w:rPr>
            </w:pPr>
            <w:r w:rsidRPr="00362205">
              <w:rPr>
                <w:rFonts w:ascii="標楷體" w:eastAsia="標楷體" w:hAnsi="標楷體" w:hint="eastAsia"/>
              </w:rPr>
              <w:t xml:space="preserve">達成協議                 </w:t>
            </w:r>
          </w:p>
        </w:tc>
      </w:tr>
      <w:tr w:rsidR="005A50AB" w:rsidRPr="00362205" w14:paraId="46B99B57"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3E3CC9BC" w14:textId="77777777" w:rsidR="005A50AB" w:rsidRPr="00362205" w:rsidRDefault="005A50AB" w:rsidP="007E2411">
            <w:pPr>
              <w:rPr>
                <w:rFonts w:ascii="標楷體" w:eastAsia="標楷體" w:hAnsi="標楷體"/>
              </w:rPr>
            </w:pPr>
            <w:r w:rsidRPr="00362205">
              <w:rPr>
                <w:rFonts w:ascii="標楷體" w:eastAsia="標楷體" w:hAnsi="標楷體"/>
              </w:rPr>
              <w:t>078</w:t>
            </w:r>
          </w:p>
        </w:tc>
        <w:tc>
          <w:tcPr>
            <w:tcW w:w="4819" w:type="dxa"/>
            <w:tcBorders>
              <w:top w:val="nil"/>
              <w:left w:val="nil"/>
              <w:bottom w:val="single" w:sz="4" w:space="0" w:color="auto"/>
              <w:right w:val="single" w:sz="4" w:space="0" w:color="auto"/>
            </w:tcBorders>
            <w:shd w:val="clear" w:color="auto" w:fill="auto"/>
            <w:noWrap/>
          </w:tcPr>
          <w:p w14:paraId="3D1416C0" w14:textId="77777777" w:rsidR="005A50AB" w:rsidRPr="00362205" w:rsidRDefault="005A50AB" w:rsidP="007E2411">
            <w:pPr>
              <w:rPr>
                <w:rFonts w:ascii="標楷體" w:eastAsia="標楷體" w:hAnsi="標楷體"/>
              </w:rPr>
            </w:pPr>
            <w:r w:rsidRPr="00362205">
              <w:rPr>
                <w:rFonts w:ascii="標楷體" w:eastAsia="標楷體" w:hAnsi="標楷體" w:hint="eastAsia"/>
              </w:rPr>
              <w:t xml:space="preserve">破產聲請法院和解         </w:t>
            </w:r>
          </w:p>
        </w:tc>
      </w:tr>
      <w:tr w:rsidR="005A50AB" w:rsidRPr="00362205" w14:paraId="4F6EE177"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59893F68" w14:textId="77777777" w:rsidR="005A50AB" w:rsidRPr="00362205" w:rsidRDefault="005A50AB" w:rsidP="007E2411">
            <w:pPr>
              <w:rPr>
                <w:rFonts w:ascii="標楷體" w:eastAsia="標楷體" w:hAnsi="標楷體"/>
              </w:rPr>
            </w:pPr>
            <w:r w:rsidRPr="00362205">
              <w:rPr>
                <w:rFonts w:ascii="標楷體" w:eastAsia="標楷體" w:hAnsi="標楷體"/>
              </w:rPr>
              <w:t>079</w:t>
            </w:r>
          </w:p>
        </w:tc>
        <w:tc>
          <w:tcPr>
            <w:tcW w:w="4819" w:type="dxa"/>
            <w:tcBorders>
              <w:top w:val="nil"/>
              <w:left w:val="nil"/>
              <w:bottom w:val="single" w:sz="4" w:space="0" w:color="auto"/>
              <w:right w:val="single" w:sz="4" w:space="0" w:color="auto"/>
            </w:tcBorders>
            <w:shd w:val="clear" w:color="auto" w:fill="auto"/>
            <w:noWrap/>
          </w:tcPr>
          <w:p w14:paraId="01525AB7" w14:textId="77777777" w:rsidR="005A50AB" w:rsidRPr="00362205" w:rsidRDefault="005A50AB" w:rsidP="007E2411">
            <w:pPr>
              <w:rPr>
                <w:rFonts w:ascii="標楷體" w:eastAsia="標楷體" w:hAnsi="標楷體"/>
              </w:rPr>
            </w:pPr>
            <w:r w:rsidRPr="00362205">
              <w:rPr>
                <w:rFonts w:ascii="標楷體" w:eastAsia="標楷體" w:hAnsi="標楷體" w:hint="eastAsia"/>
              </w:rPr>
              <w:t xml:space="preserve">破產請求商會和解         </w:t>
            </w:r>
          </w:p>
        </w:tc>
      </w:tr>
      <w:tr w:rsidR="005A50AB" w:rsidRPr="00362205" w14:paraId="2CBA63A6"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6BCC7AE7" w14:textId="77777777" w:rsidR="005A50AB" w:rsidRPr="00362205" w:rsidRDefault="005A50AB" w:rsidP="007E2411">
            <w:pPr>
              <w:rPr>
                <w:rFonts w:ascii="標楷體" w:eastAsia="標楷體" w:hAnsi="標楷體"/>
              </w:rPr>
            </w:pPr>
            <w:r w:rsidRPr="00362205">
              <w:rPr>
                <w:rFonts w:ascii="標楷體" w:eastAsia="標楷體" w:hAnsi="標楷體"/>
              </w:rPr>
              <w:t>080</w:t>
            </w:r>
          </w:p>
        </w:tc>
        <w:tc>
          <w:tcPr>
            <w:tcW w:w="4819" w:type="dxa"/>
            <w:tcBorders>
              <w:top w:val="nil"/>
              <w:left w:val="nil"/>
              <w:bottom w:val="single" w:sz="4" w:space="0" w:color="auto"/>
              <w:right w:val="single" w:sz="4" w:space="0" w:color="auto"/>
            </w:tcBorders>
            <w:shd w:val="clear" w:color="auto" w:fill="auto"/>
            <w:noWrap/>
          </w:tcPr>
          <w:p w14:paraId="1E93F212" w14:textId="77777777" w:rsidR="005A50AB" w:rsidRPr="00362205" w:rsidRDefault="005A50AB" w:rsidP="007E2411">
            <w:pPr>
              <w:rPr>
                <w:rFonts w:ascii="標楷體" w:eastAsia="標楷體" w:hAnsi="標楷體"/>
              </w:rPr>
            </w:pPr>
            <w:r w:rsidRPr="00362205">
              <w:rPr>
                <w:rFonts w:ascii="標楷體" w:eastAsia="標楷體" w:hAnsi="標楷體" w:hint="eastAsia"/>
              </w:rPr>
              <w:t xml:space="preserve">宣告破產　　　　         </w:t>
            </w:r>
          </w:p>
        </w:tc>
      </w:tr>
      <w:tr w:rsidR="005A50AB" w:rsidRPr="00362205" w14:paraId="47BA00CE"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058D993F" w14:textId="77777777" w:rsidR="005A50AB" w:rsidRPr="00362205" w:rsidRDefault="005A50AB" w:rsidP="007E2411">
            <w:pPr>
              <w:rPr>
                <w:rFonts w:ascii="標楷體" w:eastAsia="標楷體" w:hAnsi="標楷體"/>
              </w:rPr>
            </w:pPr>
            <w:r w:rsidRPr="00362205">
              <w:rPr>
                <w:rFonts w:ascii="標楷體" w:eastAsia="標楷體" w:hAnsi="標楷體"/>
              </w:rPr>
              <w:t>081</w:t>
            </w:r>
          </w:p>
        </w:tc>
        <w:tc>
          <w:tcPr>
            <w:tcW w:w="4819" w:type="dxa"/>
            <w:tcBorders>
              <w:top w:val="nil"/>
              <w:left w:val="nil"/>
              <w:bottom w:val="single" w:sz="4" w:space="0" w:color="auto"/>
              <w:right w:val="single" w:sz="4" w:space="0" w:color="auto"/>
            </w:tcBorders>
            <w:shd w:val="clear" w:color="auto" w:fill="auto"/>
            <w:noWrap/>
          </w:tcPr>
          <w:p w14:paraId="243CB35F" w14:textId="77777777" w:rsidR="005A50AB" w:rsidRPr="00362205" w:rsidRDefault="005A50AB" w:rsidP="007E2411">
            <w:pPr>
              <w:rPr>
                <w:rFonts w:ascii="標楷體" w:eastAsia="標楷體" w:hAnsi="標楷體"/>
              </w:rPr>
            </w:pPr>
            <w:r w:rsidRPr="00362205">
              <w:rPr>
                <w:rFonts w:ascii="標楷體" w:eastAsia="標楷體" w:hAnsi="標楷體" w:hint="eastAsia"/>
              </w:rPr>
              <w:t xml:space="preserve">申報破產債權　　     </w:t>
            </w:r>
          </w:p>
        </w:tc>
      </w:tr>
      <w:tr w:rsidR="005A50AB" w:rsidRPr="00362205" w14:paraId="2458C11B"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45BDA8A4" w14:textId="77777777" w:rsidR="005A50AB" w:rsidRPr="00362205" w:rsidRDefault="005A50AB" w:rsidP="007E2411">
            <w:pPr>
              <w:rPr>
                <w:rFonts w:ascii="標楷體" w:eastAsia="標楷體" w:hAnsi="標楷體"/>
              </w:rPr>
            </w:pPr>
            <w:r w:rsidRPr="00362205">
              <w:rPr>
                <w:rFonts w:ascii="標楷體" w:eastAsia="標楷體" w:hAnsi="標楷體"/>
              </w:rPr>
              <w:t>082</w:t>
            </w:r>
          </w:p>
        </w:tc>
        <w:tc>
          <w:tcPr>
            <w:tcW w:w="4819" w:type="dxa"/>
            <w:tcBorders>
              <w:top w:val="nil"/>
              <w:left w:val="nil"/>
              <w:bottom w:val="single" w:sz="4" w:space="0" w:color="auto"/>
              <w:right w:val="single" w:sz="4" w:space="0" w:color="auto"/>
            </w:tcBorders>
            <w:shd w:val="clear" w:color="auto" w:fill="auto"/>
            <w:noWrap/>
          </w:tcPr>
          <w:p w14:paraId="17FB7233" w14:textId="77777777" w:rsidR="005A50AB" w:rsidRPr="00362205" w:rsidRDefault="005A50AB" w:rsidP="007E2411">
            <w:pPr>
              <w:rPr>
                <w:rFonts w:ascii="標楷體" w:eastAsia="標楷體" w:hAnsi="標楷體"/>
              </w:rPr>
            </w:pPr>
            <w:r w:rsidRPr="00362205">
              <w:rPr>
                <w:rFonts w:ascii="標楷體" w:eastAsia="標楷體" w:hAnsi="標楷體" w:hint="eastAsia"/>
              </w:rPr>
              <w:t xml:space="preserve">行使別除權　　　     </w:t>
            </w:r>
          </w:p>
        </w:tc>
      </w:tr>
      <w:tr w:rsidR="005A50AB" w:rsidRPr="00362205" w14:paraId="2EB90B43"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7BF4F395" w14:textId="77777777" w:rsidR="005A50AB" w:rsidRPr="00362205" w:rsidRDefault="005A50AB" w:rsidP="007E2411">
            <w:pPr>
              <w:rPr>
                <w:rFonts w:ascii="標楷體" w:eastAsia="標楷體" w:hAnsi="標楷體"/>
              </w:rPr>
            </w:pPr>
            <w:r w:rsidRPr="00362205">
              <w:rPr>
                <w:rFonts w:ascii="標楷體" w:eastAsia="標楷體" w:hAnsi="標楷體"/>
              </w:rPr>
              <w:t>083</w:t>
            </w:r>
          </w:p>
        </w:tc>
        <w:tc>
          <w:tcPr>
            <w:tcW w:w="4819" w:type="dxa"/>
            <w:tcBorders>
              <w:top w:val="nil"/>
              <w:left w:val="nil"/>
              <w:bottom w:val="single" w:sz="4" w:space="0" w:color="auto"/>
              <w:right w:val="single" w:sz="4" w:space="0" w:color="auto"/>
            </w:tcBorders>
            <w:shd w:val="clear" w:color="auto" w:fill="auto"/>
            <w:noWrap/>
          </w:tcPr>
          <w:p w14:paraId="7F31A5F8" w14:textId="77777777" w:rsidR="005A50AB" w:rsidRPr="00362205" w:rsidRDefault="005A50AB" w:rsidP="007E2411">
            <w:pPr>
              <w:rPr>
                <w:rFonts w:ascii="標楷體" w:eastAsia="標楷體" w:hAnsi="標楷體"/>
              </w:rPr>
            </w:pPr>
            <w:r w:rsidRPr="00362205">
              <w:rPr>
                <w:rFonts w:ascii="標楷體" w:eastAsia="標楷體" w:hAnsi="標楷體" w:hint="eastAsia"/>
              </w:rPr>
              <w:t xml:space="preserve">破產財團變價　　     </w:t>
            </w:r>
          </w:p>
        </w:tc>
      </w:tr>
      <w:tr w:rsidR="005A50AB" w:rsidRPr="00362205" w14:paraId="193D8296"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0BF1E009" w14:textId="77777777" w:rsidR="005A50AB" w:rsidRPr="00362205" w:rsidRDefault="005A50AB" w:rsidP="007E2411">
            <w:pPr>
              <w:rPr>
                <w:rFonts w:ascii="標楷體" w:eastAsia="標楷體" w:hAnsi="標楷體"/>
              </w:rPr>
            </w:pPr>
            <w:r w:rsidRPr="00362205">
              <w:rPr>
                <w:rFonts w:ascii="標楷體" w:eastAsia="標楷體" w:hAnsi="標楷體"/>
              </w:rPr>
              <w:t>084</w:t>
            </w:r>
          </w:p>
        </w:tc>
        <w:tc>
          <w:tcPr>
            <w:tcW w:w="4819" w:type="dxa"/>
            <w:tcBorders>
              <w:top w:val="nil"/>
              <w:left w:val="nil"/>
              <w:bottom w:val="single" w:sz="4" w:space="0" w:color="auto"/>
              <w:right w:val="single" w:sz="4" w:space="0" w:color="auto"/>
            </w:tcBorders>
            <w:shd w:val="clear" w:color="auto" w:fill="auto"/>
            <w:noWrap/>
          </w:tcPr>
          <w:p w14:paraId="592C72D0" w14:textId="77777777" w:rsidR="005A50AB" w:rsidRPr="00362205" w:rsidRDefault="005A50AB" w:rsidP="007E2411">
            <w:pPr>
              <w:rPr>
                <w:rFonts w:ascii="標楷體" w:eastAsia="標楷體" w:hAnsi="標楷體"/>
              </w:rPr>
            </w:pPr>
            <w:r w:rsidRPr="00362205">
              <w:rPr>
                <w:rFonts w:ascii="標楷體" w:eastAsia="標楷體" w:hAnsi="標楷體" w:hint="eastAsia"/>
              </w:rPr>
              <w:t xml:space="preserve">破產財團分配　　     </w:t>
            </w:r>
          </w:p>
        </w:tc>
      </w:tr>
      <w:tr w:rsidR="005A50AB" w:rsidRPr="00362205" w14:paraId="459E1485"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67C772FB" w14:textId="77777777" w:rsidR="005A50AB" w:rsidRPr="00362205" w:rsidRDefault="005A50AB" w:rsidP="007E2411">
            <w:pPr>
              <w:rPr>
                <w:rFonts w:ascii="標楷體" w:eastAsia="標楷體" w:hAnsi="標楷體"/>
              </w:rPr>
            </w:pPr>
            <w:r w:rsidRPr="00362205">
              <w:rPr>
                <w:rFonts w:ascii="標楷體" w:eastAsia="標楷體" w:hAnsi="標楷體"/>
              </w:rPr>
              <w:t>085</w:t>
            </w:r>
          </w:p>
        </w:tc>
        <w:tc>
          <w:tcPr>
            <w:tcW w:w="4819" w:type="dxa"/>
            <w:tcBorders>
              <w:top w:val="nil"/>
              <w:left w:val="nil"/>
              <w:bottom w:val="single" w:sz="4" w:space="0" w:color="auto"/>
              <w:right w:val="single" w:sz="4" w:space="0" w:color="auto"/>
            </w:tcBorders>
            <w:shd w:val="clear" w:color="auto" w:fill="auto"/>
            <w:noWrap/>
          </w:tcPr>
          <w:p w14:paraId="6992F3C1" w14:textId="77777777" w:rsidR="005A50AB" w:rsidRPr="00362205" w:rsidRDefault="005A50AB" w:rsidP="007E2411">
            <w:pPr>
              <w:rPr>
                <w:rFonts w:ascii="標楷體" w:eastAsia="標楷體" w:hAnsi="標楷體"/>
              </w:rPr>
            </w:pPr>
            <w:r w:rsidRPr="00362205">
              <w:rPr>
                <w:rFonts w:ascii="標楷體" w:eastAsia="標楷體" w:hAnsi="標楷體" w:hint="eastAsia"/>
              </w:rPr>
              <w:t xml:space="preserve">破產終結　　　　     </w:t>
            </w:r>
          </w:p>
        </w:tc>
      </w:tr>
      <w:tr w:rsidR="005A50AB" w:rsidRPr="00362205" w14:paraId="1699C0D9"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5C861140" w14:textId="77777777" w:rsidR="005A50AB" w:rsidRPr="00362205" w:rsidRDefault="005A50AB" w:rsidP="007E2411">
            <w:pPr>
              <w:rPr>
                <w:rFonts w:ascii="標楷體" w:eastAsia="標楷體" w:hAnsi="標楷體"/>
              </w:rPr>
            </w:pPr>
            <w:r w:rsidRPr="00362205">
              <w:rPr>
                <w:rFonts w:ascii="標楷體" w:eastAsia="標楷體" w:hAnsi="標楷體"/>
              </w:rPr>
              <w:t>086</w:t>
            </w:r>
          </w:p>
        </w:tc>
        <w:tc>
          <w:tcPr>
            <w:tcW w:w="4819" w:type="dxa"/>
            <w:tcBorders>
              <w:top w:val="nil"/>
              <w:left w:val="nil"/>
              <w:bottom w:val="single" w:sz="4" w:space="0" w:color="auto"/>
              <w:right w:val="single" w:sz="4" w:space="0" w:color="auto"/>
            </w:tcBorders>
            <w:shd w:val="clear" w:color="auto" w:fill="auto"/>
            <w:noWrap/>
          </w:tcPr>
          <w:p w14:paraId="1E50A369" w14:textId="77777777" w:rsidR="005A50AB" w:rsidRPr="00362205" w:rsidRDefault="005A50AB" w:rsidP="007E2411">
            <w:pPr>
              <w:rPr>
                <w:rFonts w:ascii="標楷體" w:eastAsia="標楷體" w:hAnsi="標楷體"/>
              </w:rPr>
            </w:pPr>
            <w:r w:rsidRPr="00362205">
              <w:rPr>
                <w:rFonts w:ascii="標楷體" w:eastAsia="標楷體" w:hAnsi="標楷體" w:hint="eastAsia"/>
              </w:rPr>
              <w:t xml:space="preserve">破產終止　　　　     </w:t>
            </w:r>
          </w:p>
        </w:tc>
      </w:tr>
      <w:tr w:rsidR="005A50AB" w:rsidRPr="00362205" w14:paraId="1CBC5BAD"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2388062C" w14:textId="77777777" w:rsidR="005A50AB" w:rsidRPr="00362205" w:rsidRDefault="005A50AB" w:rsidP="007E2411">
            <w:pPr>
              <w:rPr>
                <w:rFonts w:ascii="標楷體" w:eastAsia="標楷體" w:hAnsi="標楷體"/>
              </w:rPr>
            </w:pPr>
            <w:r w:rsidRPr="00362205">
              <w:rPr>
                <w:rFonts w:ascii="標楷體" w:eastAsia="標楷體" w:hAnsi="標楷體"/>
              </w:rPr>
              <w:t>087</w:t>
            </w:r>
          </w:p>
        </w:tc>
        <w:tc>
          <w:tcPr>
            <w:tcW w:w="4819" w:type="dxa"/>
            <w:tcBorders>
              <w:top w:val="nil"/>
              <w:left w:val="nil"/>
              <w:bottom w:val="single" w:sz="4" w:space="0" w:color="auto"/>
              <w:right w:val="single" w:sz="4" w:space="0" w:color="auto"/>
            </w:tcBorders>
            <w:shd w:val="clear" w:color="auto" w:fill="auto"/>
            <w:noWrap/>
          </w:tcPr>
          <w:p w14:paraId="34618872" w14:textId="77777777" w:rsidR="005A50AB" w:rsidRPr="00362205" w:rsidRDefault="005A50AB" w:rsidP="007E2411">
            <w:pPr>
              <w:rPr>
                <w:rFonts w:ascii="標楷體" w:eastAsia="標楷體" w:hAnsi="標楷體"/>
              </w:rPr>
            </w:pPr>
            <w:r w:rsidRPr="00362205">
              <w:rPr>
                <w:rFonts w:ascii="標楷體" w:eastAsia="標楷體" w:hAnsi="標楷體" w:hint="eastAsia"/>
              </w:rPr>
              <w:t xml:space="preserve">刑事告訴             </w:t>
            </w:r>
          </w:p>
        </w:tc>
      </w:tr>
      <w:tr w:rsidR="005A50AB" w:rsidRPr="00362205" w14:paraId="432F33D6"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0115C2A9" w14:textId="77777777" w:rsidR="005A50AB" w:rsidRPr="00362205" w:rsidRDefault="005A50AB" w:rsidP="007E2411">
            <w:pPr>
              <w:rPr>
                <w:rFonts w:ascii="標楷體" w:eastAsia="標楷體" w:hAnsi="標楷體"/>
              </w:rPr>
            </w:pPr>
            <w:r w:rsidRPr="00362205">
              <w:rPr>
                <w:rFonts w:ascii="標楷體" w:eastAsia="標楷體" w:hAnsi="標楷體"/>
              </w:rPr>
              <w:t>088</w:t>
            </w:r>
          </w:p>
        </w:tc>
        <w:tc>
          <w:tcPr>
            <w:tcW w:w="4819" w:type="dxa"/>
            <w:tcBorders>
              <w:top w:val="nil"/>
              <w:left w:val="nil"/>
              <w:bottom w:val="single" w:sz="4" w:space="0" w:color="auto"/>
              <w:right w:val="single" w:sz="4" w:space="0" w:color="auto"/>
            </w:tcBorders>
            <w:shd w:val="clear" w:color="auto" w:fill="auto"/>
            <w:noWrap/>
          </w:tcPr>
          <w:p w14:paraId="3AD97375" w14:textId="77777777" w:rsidR="005A50AB" w:rsidRPr="00362205" w:rsidRDefault="005A50AB" w:rsidP="007E2411">
            <w:pPr>
              <w:rPr>
                <w:rFonts w:ascii="標楷體" w:eastAsia="標楷體" w:hAnsi="標楷體"/>
              </w:rPr>
            </w:pPr>
            <w:r w:rsidRPr="00362205">
              <w:rPr>
                <w:rFonts w:ascii="標楷體" w:eastAsia="標楷體" w:hAnsi="標楷體" w:hint="eastAsia"/>
              </w:rPr>
              <w:t xml:space="preserve">撤回告訴             </w:t>
            </w:r>
          </w:p>
        </w:tc>
      </w:tr>
      <w:tr w:rsidR="005A50AB" w:rsidRPr="00362205" w14:paraId="67BEEFFA"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04E46001" w14:textId="77777777" w:rsidR="005A50AB" w:rsidRPr="00362205" w:rsidRDefault="005A50AB" w:rsidP="007E2411">
            <w:pPr>
              <w:rPr>
                <w:rFonts w:ascii="標楷體" w:eastAsia="標楷體" w:hAnsi="標楷體"/>
              </w:rPr>
            </w:pPr>
            <w:r w:rsidRPr="00362205">
              <w:rPr>
                <w:rFonts w:ascii="標楷體" w:eastAsia="標楷體" w:hAnsi="標楷體"/>
              </w:rPr>
              <w:t>089</w:t>
            </w:r>
          </w:p>
        </w:tc>
        <w:tc>
          <w:tcPr>
            <w:tcW w:w="4819" w:type="dxa"/>
            <w:tcBorders>
              <w:top w:val="nil"/>
              <w:left w:val="nil"/>
              <w:bottom w:val="single" w:sz="4" w:space="0" w:color="auto"/>
              <w:right w:val="single" w:sz="4" w:space="0" w:color="auto"/>
            </w:tcBorders>
            <w:shd w:val="clear" w:color="auto" w:fill="auto"/>
            <w:noWrap/>
          </w:tcPr>
          <w:p w14:paraId="4843AFE0" w14:textId="77777777" w:rsidR="005A50AB" w:rsidRPr="00362205" w:rsidRDefault="005A50AB" w:rsidP="007E2411">
            <w:pPr>
              <w:rPr>
                <w:rFonts w:ascii="標楷體" w:eastAsia="標楷體" w:hAnsi="標楷體"/>
              </w:rPr>
            </w:pPr>
            <w:r w:rsidRPr="00362205">
              <w:rPr>
                <w:rFonts w:ascii="標楷體" w:eastAsia="標楷體" w:hAnsi="標楷體" w:hint="eastAsia"/>
              </w:rPr>
              <w:t xml:space="preserve">拍定(其他財產)       </w:t>
            </w:r>
          </w:p>
        </w:tc>
      </w:tr>
      <w:tr w:rsidR="005A50AB" w:rsidRPr="00362205" w14:paraId="3C34A426"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23092E3A" w14:textId="77777777" w:rsidR="005A50AB" w:rsidRPr="00362205" w:rsidRDefault="005A50AB" w:rsidP="007E2411">
            <w:pPr>
              <w:rPr>
                <w:rFonts w:ascii="標楷體" w:eastAsia="標楷體" w:hAnsi="標楷體"/>
              </w:rPr>
            </w:pPr>
            <w:r w:rsidRPr="00362205">
              <w:rPr>
                <w:rFonts w:ascii="標楷體" w:eastAsia="標楷體" w:hAnsi="標楷體"/>
              </w:rPr>
              <w:t>090</w:t>
            </w:r>
          </w:p>
        </w:tc>
        <w:tc>
          <w:tcPr>
            <w:tcW w:w="4819" w:type="dxa"/>
            <w:tcBorders>
              <w:top w:val="nil"/>
              <w:left w:val="nil"/>
              <w:bottom w:val="single" w:sz="4" w:space="0" w:color="auto"/>
              <w:right w:val="single" w:sz="4" w:space="0" w:color="auto"/>
            </w:tcBorders>
            <w:shd w:val="clear" w:color="auto" w:fill="auto"/>
            <w:noWrap/>
          </w:tcPr>
          <w:p w14:paraId="323F29D5" w14:textId="77777777" w:rsidR="005A50AB" w:rsidRPr="00362205" w:rsidRDefault="005A50AB" w:rsidP="007E2411">
            <w:pPr>
              <w:rPr>
                <w:rFonts w:ascii="標楷體" w:eastAsia="標楷體" w:hAnsi="標楷體"/>
              </w:rPr>
            </w:pPr>
            <w:r w:rsidRPr="00362205">
              <w:rPr>
                <w:rFonts w:ascii="標楷體" w:eastAsia="標楷體" w:hAnsi="標楷體" w:hint="eastAsia"/>
              </w:rPr>
              <w:t xml:space="preserve">陳報債權(其他財產)   </w:t>
            </w:r>
          </w:p>
        </w:tc>
      </w:tr>
      <w:tr w:rsidR="005A50AB" w:rsidRPr="00362205" w14:paraId="0932EE46" w14:textId="77777777" w:rsidTr="0022279A">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4A8A227E" w14:textId="77777777" w:rsidR="005A50AB" w:rsidRPr="00362205" w:rsidRDefault="005A50AB" w:rsidP="007E2411">
            <w:pPr>
              <w:rPr>
                <w:rFonts w:ascii="標楷體" w:eastAsia="標楷體" w:hAnsi="標楷體"/>
              </w:rPr>
            </w:pPr>
            <w:r w:rsidRPr="00362205">
              <w:rPr>
                <w:rFonts w:ascii="標楷體" w:eastAsia="標楷體" w:hAnsi="標楷體"/>
              </w:rPr>
              <w:t>091</w:t>
            </w:r>
          </w:p>
        </w:tc>
        <w:tc>
          <w:tcPr>
            <w:tcW w:w="4819" w:type="dxa"/>
            <w:tcBorders>
              <w:top w:val="nil"/>
              <w:left w:val="nil"/>
              <w:bottom w:val="single" w:sz="4" w:space="0" w:color="auto"/>
              <w:right w:val="single" w:sz="4" w:space="0" w:color="auto"/>
            </w:tcBorders>
            <w:shd w:val="clear" w:color="auto" w:fill="auto"/>
            <w:noWrap/>
          </w:tcPr>
          <w:p w14:paraId="305A09B3" w14:textId="77777777" w:rsidR="005A50AB" w:rsidRPr="00362205" w:rsidRDefault="005A50AB" w:rsidP="007E2411">
            <w:pPr>
              <w:rPr>
                <w:rFonts w:ascii="標楷體" w:eastAsia="標楷體" w:hAnsi="標楷體"/>
              </w:rPr>
            </w:pPr>
            <w:r w:rsidRPr="00362205">
              <w:rPr>
                <w:rFonts w:ascii="標楷體" w:eastAsia="標楷體" w:hAnsi="標楷體" w:hint="eastAsia"/>
              </w:rPr>
              <w:t xml:space="preserve">實行分配(其他財產)   </w:t>
            </w:r>
          </w:p>
        </w:tc>
      </w:tr>
      <w:tr w:rsidR="005A50AB" w:rsidRPr="00362205" w14:paraId="74CC5B34" w14:textId="77777777" w:rsidTr="0022279A">
        <w:trPr>
          <w:trHeight w:val="330"/>
        </w:trPr>
        <w:tc>
          <w:tcPr>
            <w:tcW w:w="1587" w:type="dxa"/>
            <w:tcBorders>
              <w:top w:val="single" w:sz="4" w:space="0" w:color="auto"/>
              <w:left w:val="single" w:sz="4" w:space="0" w:color="auto"/>
              <w:bottom w:val="single" w:sz="4" w:space="0" w:color="auto"/>
              <w:right w:val="single" w:sz="4" w:space="0" w:color="auto"/>
            </w:tcBorders>
            <w:shd w:val="clear" w:color="auto" w:fill="auto"/>
            <w:noWrap/>
          </w:tcPr>
          <w:p w14:paraId="01EBA988" w14:textId="77777777" w:rsidR="005A50AB" w:rsidRPr="00362205" w:rsidRDefault="005A50AB" w:rsidP="007E2411">
            <w:pPr>
              <w:rPr>
                <w:rFonts w:ascii="標楷體" w:eastAsia="標楷體" w:hAnsi="標楷體"/>
              </w:rPr>
            </w:pPr>
            <w:r w:rsidRPr="00362205">
              <w:rPr>
                <w:rFonts w:ascii="標楷體" w:eastAsia="標楷體" w:hAnsi="標楷體"/>
              </w:rPr>
              <w:t>092</w:t>
            </w:r>
          </w:p>
        </w:tc>
        <w:tc>
          <w:tcPr>
            <w:tcW w:w="4819" w:type="dxa"/>
            <w:tcBorders>
              <w:top w:val="single" w:sz="4" w:space="0" w:color="auto"/>
              <w:left w:val="nil"/>
              <w:bottom w:val="single" w:sz="4" w:space="0" w:color="auto"/>
              <w:right w:val="single" w:sz="4" w:space="0" w:color="auto"/>
            </w:tcBorders>
            <w:shd w:val="clear" w:color="auto" w:fill="auto"/>
            <w:noWrap/>
          </w:tcPr>
          <w:p w14:paraId="48D37F6D" w14:textId="77777777" w:rsidR="005A50AB" w:rsidRPr="00362205" w:rsidRDefault="005A50AB" w:rsidP="007E2411">
            <w:pPr>
              <w:rPr>
                <w:rFonts w:ascii="標楷體" w:eastAsia="標楷體" w:hAnsi="標楷體"/>
              </w:rPr>
            </w:pPr>
            <w:r w:rsidRPr="00362205">
              <w:rPr>
                <w:rFonts w:ascii="標楷體" w:eastAsia="標楷體" w:hAnsi="標楷體" w:hint="eastAsia"/>
              </w:rPr>
              <w:t xml:space="preserve">領取分配款(其他財產) </w:t>
            </w:r>
          </w:p>
        </w:tc>
      </w:tr>
      <w:tr w:rsidR="00780522" w:rsidRPr="00362205" w14:paraId="127BF25A" w14:textId="77777777" w:rsidTr="0022279A">
        <w:trPr>
          <w:trHeight w:val="330"/>
        </w:trPr>
        <w:tc>
          <w:tcPr>
            <w:tcW w:w="1587" w:type="dxa"/>
            <w:tcBorders>
              <w:top w:val="single" w:sz="4" w:space="0" w:color="auto"/>
              <w:left w:val="single" w:sz="4" w:space="0" w:color="auto"/>
              <w:bottom w:val="single" w:sz="4" w:space="0" w:color="auto"/>
              <w:right w:val="single" w:sz="4" w:space="0" w:color="auto"/>
            </w:tcBorders>
            <w:shd w:val="clear" w:color="auto" w:fill="auto"/>
            <w:noWrap/>
          </w:tcPr>
          <w:p w14:paraId="714A7491" w14:textId="17677A12" w:rsidR="00780522" w:rsidRPr="00362205" w:rsidRDefault="00780522" w:rsidP="007E2411">
            <w:pPr>
              <w:rPr>
                <w:rFonts w:ascii="標楷體" w:eastAsia="標楷體" w:hAnsi="標楷體"/>
              </w:rPr>
            </w:pPr>
            <w:r>
              <w:rPr>
                <w:rFonts w:ascii="標楷體" w:eastAsia="標楷體" w:hAnsi="標楷體" w:hint="eastAsia"/>
              </w:rPr>
              <w:t>9</w:t>
            </w:r>
            <w:r>
              <w:rPr>
                <w:rFonts w:ascii="標楷體" w:eastAsia="標楷體" w:hAnsi="標楷體"/>
              </w:rPr>
              <w:t>01</w:t>
            </w:r>
          </w:p>
        </w:tc>
        <w:tc>
          <w:tcPr>
            <w:tcW w:w="4819" w:type="dxa"/>
            <w:tcBorders>
              <w:top w:val="single" w:sz="4" w:space="0" w:color="auto"/>
              <w:left w:val="nil"/>
              <w:bottom w:val="single" w:sz="4" w:space="0" w:color="auto"/>
              <w:right w:val="single" w:sz="4" w:space="0" w:color="auto"/>
            </w:tcBorders>
            <w:shd w:val="clear" w:color="auto" w:fill="auto"/>
            <w:noWrap/>
          </w:tcPr>
          <w:p w14:paraId="5066CAB9" w14:textId="45E3E92E" w:rsidR="00780522" w:rsidRPr="00362205" w:rsidRDefault="00780522" w:rsidP="007E2411">
            <w:pPr>
              <w:rPr>
                <w:rFonts w:ascii="標楷體" w:eastAsia="標楷體" w:hAnsi="標楷體"/>
              </w:rPr>
            </w:pPr>
            <w:r w:rsidRPr="00780522">
              <w:rPr>
                <w:rFonts w:ascii="標楷體" w:eastAsia="標楷體" w:hAnsi="標楷體" w:hint="eastAsia"/>
              </w:rPr>
              <w:t>無擔保債權設定</w:t>
            </w:r>
          </w:p>
        </w:tc>
      </w:tr>
    </w:tbl>
    <w:p w14:paraId="5ED3CC3B" w14:textId="4F109AF2" w:rsidR="005A50AB" w:rsidRDefault="005A50AB" w:rsidP="0022279A">
      <w:pPr>
        <w:tabs>
          <w:tab w:val="left" w:pos="788"/>
        </w:tabs>
        <w:ind w:leftChars="300" w:left="720"/>
        <w:rPr>
          <w:rFonts w:ascii="標楷體" w:eastAsia="標楷體" w:hAnsi="標楷體"/>
          <w:lang w:val="x-none"/>
        </w:rPr>
      </w:pPr>
    </w:p>
    <w:p w14:paraId="5DB9C6F5" w14:textId="64D10F35" w:rsidR="00E5128C" w:rsidRPr="003800E8" w:rsidRDefault="00E5128C" w:rsidP="00894D7B">
      <w:pPr>
        <w:numPr>
          <w:ilvl w:val="0"/>
          <w:numId w:val="16"/>
        </w:numPr>
        <w:rPr>
          <w:rFonts w:ascii="標楷體" w:eastAsia="標楷體" w:hAnsi="標楷體"/>
        </w:rPr>
      </w:pPr>
      <w:r w:rsidRPr="003800E8">
        <w:rPr>
          <w:rFonts w:ascii="標楷體" w:eastAsia="標楷體" w:hAnsi="標楷體" w:cs="新細明體" w:hint="eastAsia"/>
          <w:kern w:val="0"/>
        </w:rPr>
        <w:t>案件種類</w:t>
      </w:r>
    </w:p>
    <w:tbl>
      <w:tblPr>
        <w:tblW w:w="6406" w:type="dxa"/>
        <w:tblInd w:w="993" w:type="dxa"/>
        <w:tblCellMar>
          <w:left w:w="28" w:type="dxa"/>
          <w:right w:w="28" w:type="dxa"/>
        </w:tblCellMar>
        <w:tblLook w:val="04A0" w:firstRow="1" w:lastRow="0" w:firstColumn="1" w:lastColumn="0" w:noHBand="0" w:noVBand="1"/>
      </w:tblPr>
      <w:tblGrid>
        <w:gridCol w:w="1587"/>
        <w:gridCol w:w="4819"/>
      </w:tblGrid>
      <w:tr w:rsidR="00E5128C" w:rsidRPr="003800E8" w14:paraId="535DA5BA" w14:textId="77777777" w:rsidTr="00633382">
        <w:trPr>
          <w:trHeight w:val="330"/>
          <w:tblHeader/>
        </w:trPr>
        <w:tc>
          <w:tcPr>
            <w:tcW w:w="158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B128E6E" w14:textId="77777777" w:rsidR="00E5128C" w:rsidRPr="003800E8" w:rsidRDefault="00E5128C" w:rsidP="00633382">
            <w:pPr>
              <w:widowControl/>
              <w:rPr>
                <w:rFonts w:ascii="標楷體" w:eastAsia="標楷體" w:hAnsi="標楷體" w:cs="新細明體"/>
                <w:kern w:val="0"/>
              </w:rPr>
            </w:pPr>
            <w:r w:rsidRPr="003800E8">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tcPr>
          <w:p w14:paraId="51EEDB3D" w14:textId="77777777" w:rsidR="00E5128C" w:rsidRPr="003800E8" w:rsidRDefault="00E5128C" w:rsidP="00633382">
            <w:pPr>
              <w:widowControl/>
              <w:rPr>
                <w:rFonts w:ascii="標楷體" w:eastAsia="標楷體" w:hAnsi="標楷體" w:cs="新細明體"/>
                <w:kern w:val="0"/>
              </w:rPr>
            </w:pPr>
            <w:r w:rsidRPr="003800E8">
              <w:rPr>
                <w:rFonts w:ascii="標楷體" w:eastAsia="標楷體" w:hAnsi="標楷體" w:hint="eastAsia"/>
              </w:rPr>
              <w:t>說明</w:t>
            </w:r>
          </w:p>
        </w:tc>
      </w:tr>
      <w:tr w:rsidR="00E5128C" w:rsidRPr="003800E8" w14:paraId="04885F84" w14:textId="77777777" w:rsidTr="00633382">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4AAB9FFE" w14:textId="77777777" w:rsidR="00E5128C" w:rsidRPr="003800E8" w:rsidRDefault="00E5128C" w:rsidP="00633382">
            <w:pPr>
              <w:rPr>
                <w:rFonts w:ascii="標楷體" w:eastAsia="標楷體" w:hAnsi="標楷體"/>
              </w:rPr>
            </w:pPr>
            <w:r w:rsidRPr="00005F03">
              <w:rPr>
                <w:rFonts w:ascii="標楷體" w:eastAsia="標楷體" w:hAnsi="標楷體"/>
              </w:rPr>
              <w:lastRenderedPageBreak/>
              <w:t>1</w:t>
            </w:r>
          </w:p>
        </w:tc>
        <w:tc>
          <w:tcPr>
            <w:tcW w:w="4819" w:type="dxa"/>
            <w:tcBorders>
              <w:top w:val="nil"/>
              <w:left w:val="nil"/>
              <w:bottom w:val="single" w:sz="4" w:space="0" w:color="auto"/>
              <w:right w:val="single" w:sz="4" w:space="0" w:color="auto"/>
            </w:tcBorders>
            <w:shd w:val="clear" w:color="auto" w:fill="auto"/>
            <w:noWrap/>
          </w:tcPr>
          <w:p w14:paraId="3525C1CB" w14:textId="77777777" w:rsidR="00E5128C" w:rsidRPr="003800E8" w:rsidRDefault="00E5128C" w:rsidP="00633382">
            <w:pPr>
              <w:rPr>
                <w:rFonts w:ascii="標楷體" w:eastAsia="標楷體" w:hAnsi="標楷體"/>
              </w:rPr>
            </w:pPr>
            <w:r w:rsidRPr="00005F03">
              <w:rPr>
                <w:rFonts w:ascii="標楷體" w:eastAsia="標楷體" w:hAnsi="標楷體" w:hint="eastAsia"/>
              </w:rPr>
              <w:t>債協</w:t>
            </w:r>
          </w:p>
        </w:tc>
      </w:tr>
      <w:tr w:rsidR="00E5128C" w:rsidRPr="003800E8" w14:paraId="3C458038" w14:textId="77777777" w:rsidTr="00633382">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7EC50B76" w14:textId="77777777" w:rsidR="00E5128C" w:rsidRPr="003800E8" w:rsidRDefault="00E5128C" w:rsidP="00633382">
            <w:pPr>
              <w:rPr>
                <w:rFonts w:ascii="標楷體" w:eastAsia="標楷體" w:hAnsi="標楷體"/>
              </w:rPr>
            </w:pPr>
            <w:r w:rsidRPr="00005F03">
              <w:rPr>
                <w:rFonts w:ascii="標楷體" w:eastAsia="標楷體" w:hAnsi="標楷體"/>
              </w:rPr>
              <w:t>2</w:t>
            </w:r>
          </w:p>
        </w:tc>
        <w:tc>
          <w:tcPr>
            <w:tcW w:w="4819" w:type="dxa"/>
            <w:tcBorders>
              <w:top w:val="nil"/>
              <w:left w:val="nil"/>
              <w:bottom w:val="single" w:sz="4" w:space="0" w:color="auto"/>
              <w:right w:val="single" w:sz="4" w:space="0" w:color="auto"/>
            </w:tcBorders>
            <w:shd w:val="clear" w:color="auto" w:fill="auto"/>
            <w:noWrap/>
          </w:tcPr>
          <w:p w14:paraId="6855BD21" w14:textId="77777777" w:rsidR="00E5128C" w:rsidRPr="003800E8" w:rsidRDefault="00E5128C" w:rsidP="00633382">
            <w:pPr>
              <w:rPr>
                <w:rFonts w:ascii="標楷體" w:eastAsia="標楷體" w:hAnsi="標楷體"/>
              </w:rPr>
            </w:pPr>
            <w:r w:rsidRPr="00005F03">
              <w:rPr>
                <w:rFonts w:ascii="標楷體" w:eastAsia="標楷體" w:hAnsi="標楷體" w:hint="eastAsia"/>
              </w:rPr>
              <w:t>調解</w:t>
            </w:r>
          </w:p>
        </w:tc>
      </w:tr>
      <w:tr w:rsidR="00E5128C" w:rsidRPr="003800E8" w14:paraId="76D9C28F" w14:textId="77777777" w:rsidTr="00633382">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5154A707" w14:textId="77777777" w:rsidR="00E5128C" w:rsidRPr="003800E8" w:rsidRDefault="00E5128C" w:rsidP="00633382">
            <w:pPr>
              <w:rPr>
                <w:rFonts w:ascii="標楷體" w:eastAsia="標楷體" w:hAnsi="標楷體"/>
              </w:rPr>
            </w:pPr>
            <w:r w:rsidRPr="00005F03">
              <w:rPr>
                <w:rFonts w:ascii="標楷體" w:eastAsia="標楷體" w:hAnsi="標楷體"/>
              </w:rPr>
              <w:t>3</w:t>
            </w:r>
          </w:p>
        </w:tc>
        <w:tc>
          <w:tcPr>
            <w:tcW w:w="4819" w:type="dxa"/>
            <w:tcBorders>
              <w:top w:val="nil"/>
              <w:left w:val="nil"/>
              <w:bottom w:val="single" w:sz="4" w:space="0" w:color="auto"/>
              <w:right w:val="single" w:sz="4" w:space="0" w:color="auto"/>
            </w:tcBorders>
            <w:shd w:val="clear" w:color="auto" w:fill="auto"/>
            <w:noWrap/>
          </w:tcPr>
          <w:p w14:paraId="3798AAB5" w14:textId="77777777" w:rsidR="00E5128C" w:rsidRPr="003800E8" w:rsidRDefault="00E5128C" w:rsidP="00633382">
            <w:pPr>
              <w:rPr>
                <w:rFonts w:ascii="標楷體" w:eastAsia="標楷體" w:hAnsi="標楷體"/>
              </w:rPr>
            </w:pPr>
            <w:r w:rsidRPr="00005F03">
              <w:rPr>
                <w:rFonts w:ascii="標楷體" w:eastAsia="標楷體" w:hAnsi="標楷體" w:hint="eastAsia"/>
              </w:rPr>
              <w:t>更生</w:t>
            </w:r>
          </w:p>
        </w:tc>
      </w:tr>
      <w:tr w:rsidR="00E5128C" w:rsidRPr="003800E8" w14:paraId="3400A84C" w14:textId="77777777" w:rsidTr="00633382">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1B09DBDE" w14:textId="77777777" w:rsidR="00E5128C" w:rsidRPr="003800E8" w:rsidRDefault="00E5128C" w:rsidP="00633382">
            <w:pPr>
              <w:rPr>
                <w:rFonts w:ascii="標楷體" w:eastAsia="標楷體" w:hAnsi="標楷體"/>
              </w:rPr>
            </w:pPr>
            <w:r w:rsidRPr="00005F03">
              <w:rPr>
                <w:rFonts w:ascii="標楷體" w:eastAsia="標楷體" w:hAnsi="標楷體"/>
              </w:rPr>
              <w:t>4</w:t>
            </w:r>
          </w:p>
        </w:tc>
        <w:tc>
          <w:tcPr>
            <w:tcW w:w="4819" w:type="dxa"/>
            <w:tcBorders>
              <w:top w:val="nil"/>
              <w:left w:val="nil"/>
              <w:bottom w:val="single" w:sz="4" w:space="0" w:color="auto"/>
              <w:right w:val="single" w:sz="4" w:space="0" w:color="auto"/>
            </w:tcBorders>
            <w:shd w:val="clear" w:color="auto" w:fill="auto"/>
            <w:noWrap/>
          </w:tcPr>
          <w:p w14:paraId="6444871F" w14:textId="77777777" w:rsidR="00E5128C" w:rsidRPr="003800E8" w:rsidRDefault="00E5128C" w:rsidP="00633382">
            <w:pPr>
              <w:rPr>
                <w:rFonts w:ascii="標楷體" w:eastAsia="標楷體" w:hAnsi="標楷體"/>
              </w:rPr>
            </w:pPr>
            <w:r w:rsidRPr="00005F03">
              <w:rPr>
                <w:rFonts w:ascii="標楷體" w:eastAsia="標楷體" w:hAnsi="標楷體" w:hint="eastAsia"/>
              </w:rPr>
              <w:t>清算</w:t>
            </w:r>
          </w:p>
        </w:tc>
      </w:tr>
    </w:tbl>
    <w:p w14:paraId="18454500" w14:textId="77777777" w:rsidR="00E5128C" w:rsidRPr="003800E8" w:rsidRDefault="00E5128C" w:rsidP="00E5128C">
      <w:pPr>
        <w:tabs>
          <w:tab w:val="left" w:pos="788"/>
        </w:tabs>
        <w:ind w:leftChars="300" w:left="720"/>
        <w:rPr>
          <w:rFonts w:ascii="標楷體" w:eastAsia="標楷體" w:hAnsi="標楷體"/>
        </w:rPr>
      </w:pPr>
    </w:p>
    <w:p w14:paraId="3474DF3A" w14:textId="0ADE1E70" w:rsidR="00E5128C" w:rsidRPr="003800E8" w:rsidRDefault="00E5128C" w:rsidP="00894D7B">
      <w:pPr>
        <w:numPr>
          <w:ilvl w:val="0"/>
          <w:numId w:val="16"/>
        </w:numPr>
        <w:rPr>
          <w:rFonts w:ascii="標楷體" w:eastAsia="標楷體" w:hAnsi="標楷體"/>
        </w:rPr>
      </w:pPr>
      <w:r w:rsidRPr="003800E8">
        <w:rPr>
          <w:rFonts w:ascii="標楷體" w:eastAsia="標楷體" w:hAnsi="標楷體" w:cs="新細明體" w:hint="eastAsia"/>
          <w:kern w:val="0"/>
        </w:rPr>
        <w:t>債權戶別</w:t>
      </w:r>
    </w:p>
    <w:tbl>
      <w:tblPr>
        <w:tblW w:w="6406" w:type="dxa"/>
        <w:tblInd w:w="993" w:type="dxa"/>
        <w:tblCellMar>
          <w:left w:w="28" w:type="dxa"/>
          <w:right w:w="28" w:type="dxa"/>
        </w:tblCellMar>
        <w:tblLook w:val="04A0" w:firstRow="1" w:lastRow="0" w:firstColumn="1" w:lastColumn="0" w:noHBand="0" w:noVBand="1"/>
      </w:tblPr>
      <w:tblGrid>
        <w:gridCol w:w="1587"/>
        <w:gridCol w:w="4819"/>
      </w:tblGrid>
      <w:tr w:rsidR="00E5128C" w:rsidRPr="003800E8" w14:paraId="57EE3A5F" w14:textId="77777777" w:rsidTr="00633382">
        <w:trPr>
          <w:trHeight w:val="330"/>
          <w:tblHeader/>
        </w:trPr>
        <w:tc>
          <w:tcPr>
            <w:tcW w:w="158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2A47FD4" w14:textId="77777777" w:rsidR="00E5128C" w:rsidRPr="003800E8" w:rsidRDefault="00E5128C" w:rsidP="00633382">
            <w:pPr>
              <w:widowControl/>
              <w:rPr>
                <w:rFonts w:ascii="標楷體" w:eastAsia="標楷體" w:hAnsi="標楷體" w:cs="新細明體"/>
                <w:kern w:val="0"/>
              </w:rPr>
            </w:pPr>
            <w:r w:rsidRPr="003800E8">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tcPr>
          <w:p w14:paraId="7BC88DA0" w14:textId="77777777" w:rsidR="00E5128C" w:rsidRPr="003800E8" w:rsidRDefault="00E5128C" w:rsidP="00633382">
            <w:pPr>
              <w:widowControl/>
              <w:rPr>
                <w:rFonts w:ascii="標楷體" w:eastAsia="標楷體" w:hAnsi="標楷體" w:cs="新細明體"/>
                <w:kern w:val="0"/>
              </w:rPr>
            </w:pPr>
            <w:r w:rsidRPr="003800E8">
              <w:rPr>
                <w:rFonts w:ascii="標楷體" w:eastAsia="標楷體" w:hAnsi="標楷體" w:hint="eastAsia"/>
              </w:rPr>
              <w:t>說明</w:t>
            </w:r>
          </w:p>
        </w:tc>
      </w:tr>
      <w:tr w:rsidR="00E5128C" w:rsidRPr="003800E8" w14:paraId="58A04BBC" w14:textId="77777777" w:rsidTr="00633382">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69423A08" w14:textId="77777777" w:rsidR="00E5128C" w:rsidRPr="003800E8" w:rsidRDefault="00E5128C" w:rsidP="00633382">
            <w:pPr>
              <w:rPr>
                <w:rFonts w:ascii="標楷體" w:eastAsia="標楷體" w:hAnsi="標楷體"/>
              </w:rPr>
            </w:pPr>
            <w:r w:rsidRPr="003800E8">
              <w:rPr>
                <w:rFonts w:ascii="標楷體" w:eastAsia="標楷體" w:hAnsi="標楷體"/>
              </w:rPr>
              <w:t>1</w:t>
            </w:r>
          </w:p>
        </w:tc>
        <w:tc>
          <w:tcPr>
            <w:tcW w:w="4819" w:type="dxa"/>
            <w:tcBorders>
              <w:top w:val="nil"/>
              <w:left w:val="nil"/>
              <w:bottom w:val="single" w:sz="4" w:space="0" w:color="auto"/>
              <w:right w:val="single" w:sz="4" w:space="0" w:color="auto"/>
            </w:tcBorders>
            <w:shd w:val="clear" w:color="auto" w:fill="auto"/>
            <w:noWrap/>
          </w:tcPr>
          <w:p w14:paraId="2CB937D9" w14:textId="77777777" w:rsidR="00E5128C" w:rsidRPr="003800E8" w:rsidRDefault="00E5128C" w:rsidP="00633382">
            <w:pPr>
              <w:rPr>
                <w:rFonts w:ascii="標楷體" w:eastAsia="標楷體" w:hAnsi="標楷體"/>
              </w:rPr>
            </w:pPr>
            <w:r w:rsidRPr="00005F03">
              <w:rPr>
                <w:rFonts w:ascii="標楷體" w:eastAsia="標楷體" w:hAnsi="標楷體" w:hint="eastAsia"/>
              </w:rPr>
              <w:t>放款戶</w:t>
            </w:r>
          </w:p>
        </w:tc>
      </w:tr>
      <w:tr w:rsidR="00E5128C" w:rsidRPr="003800E8" w14:paraId="6AAF163E" w14:textId="77777777" w:rsidTr="00633382">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18864537" w14:textId="77777777" w:rsidR="00E5128C" w:rsidRPr="003800E8" w:rsidRDefault="00E5128C" w:rsidP="00633382">
            <w:pPr>
              <w:rPr>
                <w:rFonts w:ascii="標楷體" w:eastAsia="標楷體" w:hAnsi="標楷體"/>
              </w:rPr>
            </w:pPr>
            <w:r w:rsidRPr="003800E8">
              <w:rPr>
                <w:rFonts w:ascii="標楷體" w:eastAsia="標楷體" w:hAnsi="標楷體"/>
              </w:rPr>
              <w:t>2</w:t>
            </w:r>
          </w:p>
        </w:tc>
        <w:tc>
          <w:tcPr>
            <w:tcW w:w="4819" w:type="dxa"/>
            <w:tcBorders>
              <w:top w:val="nil"/>
              <w:left w:val="nil"/>
              <w:bottom w:val="single" w:sz="4" w:space="0" w:color="auto"/>
              <w:right w:val="single" w:sz="4" w:space="0" w:color="auto"/>
            </w:tcBorders>
            <w:shd w:val="clear" w:color="auto" w:fill="auto"/>
            <w:noWrap/>
          </w:tcPr>
          <w:p w14:paraId="721A0141" w14:textId="77777777" w:rsidR="00E5128C" w:rsidRPr="003800E8" w:rsidRDefault="00E5128C" w:rsidP="00633382">
            <w:pPr>
              <w:rPr>
                <w:rFonts w:ascii="標楷體" w:eastAsia="標楷體" w:hAnsi="標楷體"/>
              </w:rPr>
            </w:pPr>
            <w:r w:rsidRPr="00005F03">
              <w:rPr>
                <w:rFonts w:ascii="標楷體" w:eastAsia="標楷體" w:hAnsi="標楷體" w:hint="eastAsia"/>
              </w:rPr>
              <w:t>保貸戶</w:t>
            </w:r>
          </w:p>
        </w:tc>
      </w:tr>
    </w:tbl>
    <w:p w14:paraId="59F53DA3" w14:textId="77777777" w:rsidR="00E5128C" w:rsidRPr="003800E8" w:rsidRDefault="00E5128C" w:rsidP="00E5128C">
      <w:pPr>
        <w:tabs>
          <w:tab w:val="left" w:pos="788"/>
        </w:tabs>
        <w:ind w:leftChars="300" w:left="720"/>
        <w:rPr>
          <w:rFonts w:ascii="標楷體" w:eastAsia="標楷體" w:hAnsi="標楷體"/>
        </w:rPr>
      </w:pPr>
    </w:p>
    <w:p w14:paraId="304A6C62" w14:textId="06E852D0" w:rsidR="00E5128C" w:rsidRPr="003800E8" w:rsidRDefault="00E5128C" w:rsidP="00894D7B">
      <w:pPr>
        <w:numPr>
          <w:ilvl w:val="0"/>
          <w:numId w:val="16"/>
        </w:numPr>
        <w:rPr>
          <w:rFonts w:ascii="標楷體" w:eastAsia="標楷體" w:hAnsi="標楷體"/>
        </w:rPr>
      </w:pPr>
      <w:r w:rsidRPr="003800E8">
        <w:rPr>
          <w:rFonts w:ascii="標楷體" w:eastAsia="標楷體" w:hAnsi="標楷體" w:cs="新細明體" w:hint="eastAsia"/>
          <w:kern w:val="0"/>
        </w:rPr>
        <w:t>債協戶況</w:t>
      </w:r>
    </w:p>
    <w:tbl>
      <w:tblPr>
        <w:tblW w:w="6406" w:type="dxa"/>
        <w:tblInd w:w="993" w:type="dxa"/>
        <w:tblCellMar>
          <w:left w:w="28" w:type="dxa"/>
          <w:right w:w="28" w:type="dxa"/>
        </w:tblCellMar>
        <w:tblLook w:val="04A0" w:firstRow="1" w:lastRow="0" w:firstColumn="1" w:lastColumn="0" w:noHBand="0" w:noVBand="1"/>
      </w:tblPr>
      <w:tblGrid>
        <w:gridCol w:w="1587"/>
        <w:gridCol w:w="4819"/>
      </w:tblGrid>
      <w:tr w:rsidR="00E5128C" w:rsidRPr="003800E8" w14:paraId="511B01F0" w14:textId="77777777" w:rsidTr="00633382">
        <w:trPr>
          <w:trHeight w:val="330"/>
          <w:tblHeader/>
        </w:trPr>
        <w:tc>
          <w:tcPr>
            <w:tcW w:w="158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22CC119" w14:textId="77777777" w:rsidR="00E5128C" w:rsidRPr="003800E8" w:rsidRDefault="00E5128C" w:rsidP="00633382">
            <w:pPr>
              <w:widowControl/>
              <w:rPr>
                <w:rFonts w:ascii="標楷體" w:eastAsia="標楷體" w:hAnsi="標楷體" w:cs="新細明體"/>
                <w:kern w:val="0"/>
              </w:rPr>
            </w:pPr>
            <w:r w:rsidRPr="003800E8">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tcPr>
          <w:p w14:paraId="79F89938" w14:textId="77777777" w:rsidR="00E5128C" w:rsidRPr="003800E8" w:rsidRDefault="00E5128C" w:rsidP="00633382">
            <w:pPr>
              <w:widowControl/>
              <w:rPr>
                <w:rFonts w:ascii="標楷體" w:eastAsia="標楷體" w:hAnsi="標楷體" w:cs="新細明體"/>
                <w:kern w:val="0"/>
              </w:rPr>
            </w:pPr>
            <w:r w:rsidRPr="003800E8">
              <w:rPr>
                <w:rFonts w:ascii="標楷體" w:eastAsia="標楷體" w:hAnsi="標楷體" w:hint="eastAsia"/>
              </w:rPr>
              <w:t>說明</w:t>
            </w:r>
          </w:p>
        </w:tc>
      </w:tr>
      <w:tr w:rsidR="00E5128C" w:rsidRPr="003800E8" w14:paraId="1CB6FBF0" w14:textId="77777777" w:rsidTr="00633382">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14263320" w14:textId="77777777" w:rsidR="00E5128C" w:rsidRPr="003800E8" w:rsidRDefault="00E5128C" w:rsidP="00633382">
            <w:pPr>
              <w:rPr>
                <w:rFonts w:ascii="標楷體" w:eastAsia="標楷體" w:hAnsi="標楷體"/>
              </w:rPr>
            </w:pPr>
            <w:r w:rsidRPr="003800E8">
              <w:rPr>
                <w:rFonts w:ascii="標楷體" w:eastAsia="標楷體" w:hAnsi="標楷體"/>
              </w:rPr>
              <w:t>0</w:t>
            </w:r>
          </w:p>
        </w:tc>
        <w:tc>
          <w:tcPr>
            <w:tcW w:w="4819" w:type="dxa"/>
            <w:tcBorders>
              <w:top w:val="nil"/>
              <w:left w:val="nil"/>
              <w:bottom w:val="single" w:sz="4" w:space="0" w:color="auto"/>
              <w:right w:val="single" w:sz="4" w:space="0" w:color="auto"/>
            </w:tcBorders>
            <w:shd w:val="clear" w:color="auto" w:fill="auto"/>
            <w:noWrap/>
          </w:tcPr>
          <w:p w14:paraId="18840B6C" w14:textId="77777777" w:rsidR="00E5128C" w:rsidRPr="003800E8" w:rsidRDefault="00E5128C" w:rsidP="00633382">
            <w:pPr>
              <w:rPr>
                <w:rFonts w:ascii="標楷體" w:eastAsia="標楷體" w:hAnsi="標楷體"/>
              </w:rPr>
            </w:pPr>
            <w:r w:rsidRPr="00005F03">
              <w:rPr>
                <w:rFonts w:ascii="標楷體" w:eastAsia="標楷體" w:hAnsi="標楷體" w:hint="eastAsia"/>
              </w:rPr>
              <w:t>正常</w:t>
            </w:r>
          </w:p>
        </w:tc>
      </w:tr>
      <w:tr w:rsidR="00E5128C" w:rsidRPr="003800E8" w14:paraId="596D7B1F" w14:textId="77777777" w:rsidTr="00633382">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32EBE787" w14:textId="77777777" w:rsidR="00E5128C" w:rsidRPr="003800E8" w:rsidRDefault="00E5128C" w:rsidP="00633382">
            <w:pPr>
              <w:rPr>
                <w:rFonts w:ascii="標楷體" w:eastAsia="標楷體" w:hAnsi="標楷體"/>
              </w:rPr>
            </w:pPr>
            <w:r w:rsidRPr="003800E8">
              <w:rPr>
                <w:rFonts w:ascii="標楷體" w:eastAsia="標楷體" w:hAnsi="標楷體"/>
              </w:rPr>
              <w:t>1</w:t>
            </w:r>
          </w:p>
        </w:tc>
        <w:tc>
          <w:tcPr>
            <w:tcW w:w="4819" w:type="dxa"/>
            <w:tcBorders>
              <w:top w:val="nil"/>
              <w:left w:val="nil"/>
              <w:bottom w:val="single" w:sz="4" w:space="0" w:color="auto"/>
              <w:right w:val="single" w:sz="4" w:space="0" w:color="auto"/>
            </w:tcBorders>
            <w:shd w:val="clear" w:color="auto" w:fill="auto"/>
            <w:noWrap/>
          </w:tcPr>
          <w:p w14:paraId="1F1DE882" w14:textId="77777777" w:rsidR="00E5128C" w:rsidRPr="003800E8" w:rsidRDefault="00E5128C" w:rsidP="00633382">
            <w:pPr>
              <w:rPr>
                <w:rFonts w:ascii="標楷體" w:eastAsia="標楷體" w:hAnsi="標楷體"/>
              </w:rPr>
            </w:pPr>
            <w:r w:rsidRPr="00005F03">
              <w:rPr>
                <w:rFonts w:ascii="標楷體" w:eastAsia="標楷體" w:hAnsi="標楷體" w:hint="eastAsia"/>
              </w:rPr>
              <w:t>已變更</w:t>
            </w:r>
          </w:p>
        </w:tc>
      </w:tr>
      <w:tr w:rsidR="00E5128C" w:rsidRPr="003800E8" w14:paraId="22FFA915" w14:textId="77777777" w:rsidTr="00633382">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5819416E" w14:textId="77777777" w:rsidR="00E5128C" w:rsidRPr="003800E8" w:rsidRDefault="00E5128C" w:rsidP="00633382">
            <w:pPr>
              <w:rPr>
                <w:rFonts w:ascii="標楷體" w:eastAsia="標楷體" w:hAnsi="標楷體"/>
              </w:rPr>
            </w:pPr>
            <w:r w:rsidRPr="003800E8">
              <w:rPr>
                <w:rFonts w:ascii="標楷體" w:eastAsia="標楷體" w:hAnsi="標楷體"/>
              </w:rPr>
              <w:t>2</w:t>
            </w:r>
          </w:p>
        </w:tc>
        <w:tc>
          <w:tcPr>
            <w:tcW w:w="4819" w:type="dxa"/>
            <w:tcBorders>
              <w:top w:val="nil"/>
              <w:left w:val="nil"/>
              <w:bottom w:val="single" w:sz="4" w:space="0" w:color="auto"/>
              <w:right w:val="single" w:sz="4" w:space="0" w:color="auto"/>
            </w:tcBorders>
            <w:shd w:val="clear" w:color="auto" w:fill="auto"/>
            <w:noWrap/>
          </w:tcPr>
          <w:p w14:paraId="5BF00BC0" w14:textId="77777777" w:rsidR="00E5128C" w:rsidRPr="003800E8" w:rsidRDefault="00E5128C" w:rsidP="00633382">
            <w:pPr>
              <w:rPr>
                <w:rFonts w:ascii="標楷體" w:eastAsia="標楷體" w:hAnsi="標楷體"/>
              </w:rPr>
            </w:pPr>
            <w:r w:rsidRPr="00005F03">
              <w:rPr>
                <w:rFonts w:ascii="標楷體" w:eastAsia="標楷體" w:hAnsi="標楷體" w:hint="eastAsia"/>
              </w:rPr>
              <w:t>毀諾</w:t>
            </w:r>
          </w:p>
        </w:tc>
      </w:tr>
      <w:tr w:rsidR="00E5128C" w:rsidRPr="003800E8" w14:paraId="514228F0" w14:textId="77777777" w:rsidTr="00633382">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4506466C" w14:textId="77777777" w:rsidR="00E5128C" w:rsidRPr="003800E8" w:rsidRDefault="00E5128C" w:rsidP="00633382">
            <w:pPr>
              <w:rPr>
                <w:rFonts w:ascii="標楷體" w:eastAsia="標楷體" w:hAnsi="標楷體"/>
              </w:rPr>
            </w:pPr>
            <w:r w:rsidRPr="003800E8">
              <w:rPr>
                <w:rFonts w:ascii="標楷體" w:eastAsia="標楷體" w:hAnsi="標楷體"/>
              </w:rPr>
              <w:t>3</w:t>
            </w:r>
          </w:p>
        </w:tc>
        <w:tc>
          <w:tcPr>
            <w:tcW w:w="4819" w:type="dxa"/>
            <w:tcBorders>
              <w:top w:val="nil"/>
              <w:left w:val="nil"/>
              <w:bottom w:val="single" w:sz="4" w:space="0" w:color="auto"/>
              <w:right w:val="single" w:sz="4" w:space="0" w:color="auto"/>
            </w:tcBorders>
            <w:shd w:val="clear" w:color="auto" w:fill="auto"/>
            <w:noWrap/>
          </w:tcPr>
          <w:p w14:paraId="1CC87521" w14:textId="77777777" w:rsidR="00E5128C" w:rsidRPr="003800E8" w:rsidRDefault="00E5128C" w:rsidP="00633382">
            <w:pPr>
              <w:rPr>
                <w:rFonts w:ascii="標楷體" w:eastAsia="標楷體" w:hAnsi="標楷體"/>
              </w:rPr>
            </w:pPr>
            <w:r w:rsidRPr="00005F03">
              <w:rPr>
                <w:rFonts w:ascii="標楷體" w:eastAsia="標楷體" w:hAnsi="標楷體" w:hint="eastAsia"/>
              </w:rPr>
              <w:t>結案</w:t>
            </w:r>
          </w:p>
        </w:tc>
      </w:tr>
      <w:tr w:rsidR="00E5128C" w:rsidRPr="003800E8" w14:paraId="4F704AC4" w14:textId="77777777" w:rsidTr="00633382">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722950A2" w14:textId="77777777" w:rsidR="00E5128C" w:rsidRPr="003800E8" w:rsidRDefault="00E5128C" w:rsidP="00633382">
            <w:pPr>
              <w:rPr>
                <w:rFonts w:ascii="標楷體" w:eastAsia="標楷體" w:hAnsi="標楷體"/>
              </w:rPr>
            </w:pPr>
            <w:r w:rsidRPr="003800E8">
              <w:rPr>
                <w:rFonts w:ascii="標楷體" w:eastAsia="標楷體" w:hAnsi="標楷體"/>
              </w:rPr>
              <w:t>4</w:t>
            </w:r>
          </w:p>
        </w:tc>
        <w:tc>
          <w:tcPr>
            <w:tcW w:w="4819" w:type="dxa"/>
            <w:tcBorders>
              <w:top w:val="nil"/>
              <w:left w:val="nil"/>
              <w:bottom w:val="single" w:sz="4" w:space="0" w:color="auto"/>
              <w:right w:val="single" w:sz="4" w:space="0" w:color="auto"/>
            </w:tcBorders>
            <w:shd w:val="clear" w:color="auto" w:fill="auto"/>
            <w:noWrap/>
          </w:tcPr>
          <w:p w14:paraId="360741B3" w14:textId="77777777" w:rsidR="00E5128C" w:rsidRPr="003800E8" w:rsidRDefault="00E5128C" w:rsidP="00633382">
            <w:pPr>
              <w:rPr>
                <w:rFonts w:ascii="標楷體" w:eastAsia="標楷體" w:hAnsi="標楷體"/>
              </w:rPr>
            </w:pPr>
            <w:r w:rsidRPr="00005F03">
              <w:rPr>
                <w:rFonts w:ascii="標楷體" w:eastAsia="標楷體" w:hAnsi="標楷體" w:hint="eastAsia"/>
              </w:rPr>
              <w:t>未生效</w:t>
            </w:r>
          </w:p>
        </w:tc>
      </w:tr>
    </w:tbl>
    <w:p w14:paraId="21F119C5" w14:textId="77777777" w:rsidR="00E5128C" w:rsidRPr="00896F89" w:rsidRDefault="00E5128C" w:rsidP="00E5128C">
      <w:pPr>
        <w:tabs>
          <w:tab w:val="left" w:pos="788"/>
        </w:tabs>
        <w:ind w:leftChars="300" w:left="720"/>
        <w:rPr>
          <w:rFonts w:ascii="標楷體" w:eastAsia="標楷體" w:hAnsi="標楷體"/>
        </w:rPr>
      </w:pPr>
    </w:p>
    <w:p w14:paraId="397668DE" w14:textId="24F9C49D" w:rsidR="00E5128C" w:rsidRPr="00896F89" w:rsidRDefault="00E5128C" w:rsidP="00894D7B">
      <w:pPr>
        <w:numPr>
          <w:ilvl w:val="0"/>
          <w:numId w:val="16"/>
        </w:numPr>
        <w:rPr>
          <w:rFonts w:ascii="標楷體" w:eastAsia="標楷體" w:hAnsi="標楷體"/>
        </w:rPr>
      </w:pPr>
      <w:r w:rsidRPr="008B6DAC">
        <w:rPr>
          <w:rFonts w:ascii="標楷體" w:eastAsia="標楷體" w:hAnsi="標楷體" w:cs="新細明體" w:hint="eastAsia"/>
          <w:kern w:val="0"/>
        </w:rPr>
        <w:t>功能</w:t>
      </w:r>
    </w:p>
    <w:tbl>
      <w:tblPr>
        <w:tblW w:w="6406" w:type="dxa"/>
        <w:tblInd w:w="993" w:type="dxa"/>
        <w:tblCellMar>
          <w:left w:w="28" w:type="dxa"/>
          <w:right w:w="28" w:type="dxa"/>
        </w:tblCellMar>
        <w:tblLook w:val="04A0" w:firstRow="1" w:lastRow="0" w:firstColumn="1" w:lastColumn="0" w:noHBand="0" w:noVBand="1"/>
      </w:tblPr>
      <w:tblGrid>
        <w:gridCol w:w="1587"/>
        <w:gridCol w:w="4819"/>
      </w:tblGrid>
      <w:tr w:rsidR="00E5128C" w:rsidRPr="008B6DAC" w14:paraId="563E8268" w14:textId="77777777" w:rsidTr="00633382">
        <w:trPr>
          <w:trHeight w:val="330"/>
          <w:tblHeader/>
        </w:trPr>
        <w:tc>
          <w:tcPr>
            <w:tcW w:w="158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EA1DF5F" w14:textId="77777777" w:rsidR="00E5128C" w:rsidRPr="008B6DAC" w:rsidRDefault="00E5128C" w:rsidP="00633382">
            <w:pPr>
              <w:widowControl/>
              <w:rPr>
                <w:rFonts w:ascii="標楷體" w:eastAsia="標楷體" w:hAnsi="標楷體" w:cs="新細明體"/>
                <w:kern w:val="0"/>
              </w:rPr>
            </w:pPr>
            <w:r w:rsidRPr="008B6DAC">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tcPr>
          <w:p w14:paraId="7303075D" w14:textId="77777777" w:rsidR="00E5128C" w:rsidRPr="008B6DAC" w:rsidRDefault="00E5128C" w:rsidP="00633382">
            <w:pPr>
              <w:widowControl/>
              <w:rPr>
                <w:rFonts w:ascii="標楷體" w:eastAsia="標楷體" w:hAnsi="標楷體" w:cs="新細明體"/>
                <w:kern w:val="0"/>
              </w:rPr>
            </w:pPr>
            <w:r w:rsidRPr="008B6DAC">
              <w:rPr>
                <w:rFonts w:ascii="標楷體" w:eastAsia="標楷體" w:hAnsi="標楷體" w:hint="eastAsia"/>
              </w:rPr>
              <w:t>說明</w:t>
            </w:r>
          </w:p>
        </w:tc>
      </w:tr>
      <w:tr w:rsidR="00E5128C" w:rsidRPr="008B6DAC" w14:paraId="33122266" w14:textId="77777777" w:rsidTr="00633382">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371DA0EE" w14:textId="77777777" w:rsidR="00E5128C" w:rsidRPr="008B6DAC" w:rsidRDefault="00E5128C" w:rsidP="00633382">
            <w:pPr>
              <w:rPr>
                <w:rFonts w:ascii="標楷體" w:eastAsia="標楷體" w:hAnsi="標楷體"/>
              </w:rPr>
            </w:pPr>
            <w:r w:rsidRPr="00005F03">
              <w:rPr>
                <w:rFonts w:ascii="標楷體" w:eastAsia="標楷體" w:hAnsi="標楷體"/>
              </w:rPr>
              <w:t>01</w:t>
            </w:r>
          </w:p>
        </w:tc>
        <w:tc>
          <w:tcPr>
            <w:tcW w:w="4819" w:type="dxa"/>
            <w:tcBorders>
              <w:top w:val="nil"/>
              <w:left w:val="nil"/>
              <w:bottom w:val="single" w:sz="4" w:space="0" w:color="auto"/>
              <w:right w:val="single" w:sz="4" w:space="0" w:color="auto"/>
            </w:tcBorders>
            <w:shd w:val="clear" w:color="auto" w:fill="auto"/>
            <w:noWrap/>
          </w:tcPr>
          <w:p w14:paraId="06B39970" w14:textId="77777777" w:rsidR="00E5128C" w:rsidRPr="008B6DAC" w:rsidRDefault="00E5128C" w:rsidP="00633382">
            <w:pPr>
              <w:rPr>
                <w:rFonts w:ascii="標楷體" w:eastAsia="標楷體" w:hAnsi="標楷體"/>
              </w:rPr>
            </w:pPr>
            <w:r w:rsidRPr="00005F03">
              <w:rPr>
                <w:rFonts w:ascii="標楷體" w:eastAsia="標楷體" w:hAnsi="標楷體" w:hint="eastAsia"/>
              </w:rPr>
              <w:t>新增</w:t>
            </w:r>
          </w:p>
        </w:tc>
      </w:tr>
      <w:tr w:rsidR="00E5128C" w:rsidRPr="008B6DAC" w14:paraId="071E700F" w14:textId="77777777" w:rsidTr="00633382">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59BE6C2F" w14:textId="77777777" w:rsidR="00E5128C" w:rsidRPr="008B6DAC" w:rsidRDefault="00E5128C" w:rsidP="00633382">
            <w:pPr>
              <w:rPr>
                <w:rFonts w:ascii="標楷體" w:eastAsia="標楷體" w:hAnsi="標楷體"/>
              </w:rPr>
            </w:pPr>
            <w:r w:rsidRPr="00005F03">
              <w:rPr>
                <w:rFonts w:ascii="標楷體" w:eastAsia="標楷體" w:hAnsi="標楷體"/>
              </w:rPr>
              <w:t>02</w:t>
            </w:r>
          </w:p>
        </w:tc>
        <w:tc>
          <w:tcPr>
            <w:tcW w:w="4819" w:type="dxa"/>
            <w:tcBorders>
              <w:top w:val="nil"/>
              <w:left w:val="nil"/>
              <w:bottom w:val="single" w:sz="4" w:space="0" w:color="auto"/>
              <w:right w:val="single" w:sz="4" w:space="0" w:color="auto"/>
            </w:tcBorders>
            <w:shd w:val="clear" w:color="auto" w:fill="auto"/>
            <w:noWrap/>
          </w:tcPr>
          <w:p w14:paraId="79492BB3" w14:textId="77777777" w:rsidR="00E5128C" w:rsidRPr="008B6DAC" w:rsidRDefault="00E5128C" w:rsidP="00633382">
            <w:pPr>
              <w:rPr>
                <w:rFonts w:ascii="標楷體" w:eastAsia="標楷體" w:hAnsi="標楷體"/>
              </w:rPr>
            </w:pPr>
            <w:r w:rsidRPr="00005F03">
              <w:rPr>
                <w:rFonts w:ascii="標楷體" w:eastAsia="標楷體" w:hAnsi="標楷體" w:hint="eastAsia"/>
              </w:rPr>
              <w:t>修改</w:t>
            </w:r>
          </w:p>
        </w:tc>
      </w:tr>
      <w:tr w:rsidR="00E5128C" w:rsidRPr="008B6DAC" w14:paraId="2A8C4CA8" w14:textId="77777777" w:rsidTr="00633382">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35BDB702" w14:textId="77777777" w:rsidR="00E5128C" w:rsidRPr="008B6DAC" w:rsidRDefault="00E5128C" w:rsidP="00633382">
            <w:pPr>
              <w:rPr>
                <w:rFonts w:ascii="標楷體" w:eastAsia="標楷體" w:hAnsi="標楷體"/>
              </w:rPr>
            </w:pPr>
            <w:r w:rsidRPr="00005F03">
              <w:rPr>
                <w:rFonts w:ascii="標楷體" w:eastAsia="標楷體" w:hAnsi="標楷體"/>
              </w:rPr>
              <w:t>03</w:t>
            </w:r>
          </w:p>
        </w:tc>
        <w:tc>
          <w:tcPr>
            <w:tcW w:w="4819" w:type="dxa"/>
            <w:tcBorders>
              <w:top w:val="nil"/>
              <w:left w:val="nil"/>
              <w:bottom w:val="single" w:sz="4" w:space="0" w:color="auto"/>
              <w:right w:val="single" w:sz="4" w:space="0" w:color="auto"/>
            </w:tcBorders>
            <w:shd w:val="clear" w:color="auto" w:fill="auto"/>
            <w:noWrap/>
          </w:tcPr>
          <w:p w14:paraId="4A228D1C" w14:textId="77777777" w:rsidR="00E5128C" w:rsidRPr="008B6DAC" w:rsidRDefault="00E5128C" w:rsidP="00633382">
            <w:pPr>
              <w:rPr>
                <w:rFonts w:ascii="標楷體" w:eastAsia="標楷體" w:hAnsi="標楷體"/>
              </w:rPr>
            </w:pPr>
            <w:r w:rsidRPr="00005F03">
              <w:rPr>
                <w:rFonts w:ascii="標楷體" w:eastAsia="標楷體" w:hAnsi="標楷體" w:hint="eastAsia"/>
              </w:rPr>
              <w:t>毀諾</w:t>
            </w:r>
          </w:p>
        </w:tc>
      </w:tr>
      <w:tr w:rsidR="00E5128C" w:rsidRPr="008B6DAC" w14:paraId="16B5E158" w14:textId="77777777" w:rsidTr="00633382">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63658892" w14:textId="77777777" w:rsidR="00E5128C" w:rsidRPr="008B6DAC" w:rsidRDefault="00E5128C" w:rsidP="00633382">
            <w:pPr>
              <w:rPr>
                <w:rFonts w:ascii="標楷體" w:eastAsia="標楷體" w:hAnsi="標楷體"/>
              </w:rPr>
            </w:pPr>
            <w:r w:rsidRPr="00005F03">
              <w:rPr>
                <w:rFonts w:ascii="標楷體" w:eastAsia="標楷體" w:hAnsi="標楷體"/>
              </w:rPr>
              <w:t>04</w:t>
            </w:r>
          </w:p>
        </w:tc>
        <w:tc>
          <w:tcPr>
            <w:tcW w:w="4819" w:type="dxa"/>
            <w:tcBorders>
              <w:top w:val="nil"/>
              <w:left w:val="nil"/>
              <w:bottom w:val="single" w:sz="4" w:space="0" w:color="auto"/>
              <w:right w:val="single" w:sz="4" w:space="0" w:color="auto"/>
            </w:tcBorders>
            <w:shd w:val="clear" w:color="auto" w:fill="auto"/>
            <w:noWrap/>
          </w:tcPr>
          <w:p w14:paraId="49352414" w14:textId="77777777" w:rsidR="00E5128C" w:rsidRPr="008B6DAC" w:rsidRDefault="00E5128C" w:rsidP="00633382">
            <w:pPr>
              <w:rPr>
                <w:rFonts w:ascii="標楷體" w:eastAsia="標楷體" w:hAnsi="標楷體"/>
              </w:rPr>
            </w:pPr>
            <w:r w:rsidRPr="00005F03">
              <w:rPr>
                <w:rFonts w:ascii="標楷體" w:eastAsia="標楷體" w:hAnsi="標楷體" w:hint="eastAsia"/>
              </w:rPr>
              <w:t>刪除</w:t>
            </w:r>
          </w:p>
        </w:tc>
      </w:tr>
      <w:tr w:rsidR="00E5128C" w:rsidRPr="008B6DAC" w14:paraId="146BC54C" w14:textId="77777777" w:rsidTr="00633382">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5A92AAC9" w14:textId="77777777" w:rsidR="00E5128C" w:rsidRPr="008B6DAC" w:rsidRDefault="00E5128C" w:rsidP="00633382">
            <w:pPr>
              <w:rPr>
                <w:rFonts w:ascii="標楷體" w:eastAsia="標楷體" w:hAnsi="標楷體"/>
              </w:rPr>
            </w:pPr>
            <w:r w:rsidRPr="00005F03">
              <w:rPr>
                <w:rFonts w:ascii="標楷體" w:eastAsia="標楷體" w:hAnsi="標楷體"/>
              </w:rPr>
              <w:t>05</w:t>
            </w:r>
          </w:p>
        </w:tc>
        <w:tc>
          <w:tcPr>
            <w:tcW w:w="4819" w:type="dxa"/>
            <w:tcBorders>
              <w:top w:val="nil"/>
              <w:left w:val="nil"/>
              <w:bottom w:val="single" w:sz="4" w:space="0" w:color="auto"/>
              <w:right w:val="single" w:sz="4" w:space="0" w:color="auto"/>
            </w:tcBorders>
            <w:shd w:val="clear" w:color="auto" w:fill="auto"/>
            <w:noWrap/>
          </w:tcPr>
          <w:p w14:paraId="47AEB53D" w14:textId="77777777" w:rsidR="00E5128C" w:rsidRPr="008B6DAC" w:rsidRDefault="00E5128C" w:rsidP="00633382">
            <w:pPr>
              <w:rPr>
                <w:rFonts w:ascii="標楷體" w:eastAsia="標楷體" w:hAnsi="標楷體"/>
              </w:rPr>
            </w:pPr>
            <w:r w:rsidRPr="00005F03">
              <w:rPr>
                <w:rFonts w:ascii="標楷體" w:eastAsia="標楷體" w:hAnsi="標楷體" w:hint="eastAsia"/>
              </w:rPr>
              <w:t>查詢</w:t>
            </w:r>
          </w:p>
        </w:tc>
      </w:tr>
      <w:tr w:rsidR="00E5128C" w:rsidRPr="008B6DAC" w14:paraId="6B8A47A1" w14:textId="77777777" w:rsidTr="00633382">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057CA9D0" w14:textId="77777777" w:rsidR="00E5128C" w:rsidRPr="008B6DAC" w:rsidRDefault="00E5128C" w:rsidP="00633382">
            <w:pPr>
              <w:rPr>
                <w:rFonts w:ascii="標楷體" w:eastAsia="標楷體" w:hAnsi="標楷體"/>
              </w:rPr>
            </w:pPr>
            <w:r w:rsidRPr="00005F03">
              <w:rPr>
                <w:rFonts w:ascii="標楷體" w:eastAsia="標楷體" w:hAnsi="標楷體"/>
              </w:rPr>
              <w:t>06</w:t>
            </w:r>
          </w:p>
        </w:tc>
        <w:tc>
          <w:tcPr>
            <w:tcW w:w="4819" w:type="dxa"/>
            <w:tcBorders>
              <w:top w:val="nil"/>
              <w:left w:val="nil"/>
              <w:bottom w:val="single" w:sz="4" w:space="0" w:color="auto"/>
              <w:right w:val="single" w:sz="4" w:space="0" w:color="auto"/>
            </w:tcBorders>
            <w:shd w:val="clear" w:color="auto" w:fill="auto"/>
            <w:noWrap/>
          </w:tcPr>
          <w:p w14:paraId="1A8B42B1" w14:textId="77777777" w:rsidR="00E5128C" w:rsidRPr="008B6DAC" w:rsidRDefault="00E5128C" w:rsidP="00633382">
            <w:pPr>
              <w:rPr>
                <w:rFonts w:ascii="標楷體" w:eastAsia="標楷體" w:hAnsi="標楷體"/>
              </w:rPr>
            </w:pPr>
            <w:r w:rsidRPr="00005F03">
              <w:rPr>
                <w:rFonts w:ascii="標楷體" w:eastAsia="標楷體" w:hAnsi="標楷體" w:hint="eastAsia"/>
              </w:rPr>
              <w:t>註銷</w:t>
            </w:r>
          </w:p>
        </w:tc>
      </w:tr>
      <w:tr w:rsidR="00E5128C" w:rsidRPr="008B6DAC" w14:paraId="535A9C17" w14:textId="77777777" w:rsidTr="00633382">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32EAE8B2" w14:textId="77777777" w:rsidR="00E5128C" w:rsidRPr="008B6DAC" w:rsidRDefault="00E5128C" w:rsidP="00633382">
            <w:pPr>
              <w:rPr>
                <w:rFonts w:ascii="標楷體" w:eastAsia="標楷體" w:hAnsi="標楷體"/>
              </w:rPr>
            </w:pPr>
            <w:r w:rsidRPr="00005F03">
              <w:rPr>
                <w:rFonts w:ascii="標楷體" w:eastAsia="標楷體" w:hAnsi="標楷體"/>
              </w:rPr>
              <w:t>07</w:t>
            </w:r>
          </w:p>
        </w:tc>
        <w:tc>
          <w:tcPr>
            <w:tcW w:w="4819" w:type="dxa"/>
            <w:tcBorders>
              <w:top w:val="nil"/>
              <w:left w:val="nil"/>
              <w:bottom w:val="single" w:sz="4" w:space="0" w:color="auto"/>
              <w:right w:val="single" w:sz="4" w:space="0" w:color="auto"/>
            </w:tcBorders>
            <w:shd w:val="clear" w:color="auto" w:fill="auto"/>
            <w:noWrap/>
          </w:tcPr>
          <w:p w14:paraId="78EDBC38" w14:textId="77777777" w:rsidR="00E5128C" w:rsidRPr="008B6DAC" w:rsidRDefault="00E5128C" w:rsidP="00633382">
            <w:pPr>
              <w:rPr>
                <w:rFonts w:ascii="標楷體" w:eastAsia="標楷體" w:hAnsi="標楷體"/>
              </w:rPr>
            </w:pPr>
            <w:r w:rsidRPr="00005F03">
              <w:rPr>
                <w:rFonts w:ascii="標楷體" w:eastAsia="標楷體" w:hAnsi="標楷體" w:hint="eastAsia"/>
              </w:rPr>
              <w:t>設定毀諾</w:t>
            </w:r>
          </w:p>
        </w:tc>
      </w:tr>
      <w:tr w:rsidR="00E5128C" w:rsidRPr="008B6DAC" w14:paraId="3C6F5AC3" w14:textId="77777777" w:rsidTr="00633382">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5622FFFC" w14:textId="77777777" w:rsidR="00E5128C" w:rsidRPr="008B6DAC" w:rsidRDefault="00E5128C" w:rsidP="00633382">
            <w:pPr>
              <w:rPr>
                <w:rFonts w:ascii="標楷體" w:eastAsia="標楷體" w:hAnsi="標楷體"/>
              </w:rPr>
            </w:pPr>
            <w:r w:rsidRPr="00005F03">
              <w:rPr>
                <w:rFonts w:ascii="標楷體" w:eastAsia="標楷體" w:hAnsi="標楷體"/>
              </w:rPr>
              <w:t>08</w:t>
            </w:r>
          </w:p>
        </w:tc>
        <w:tc>
          <w:tcPr>
            <w:tcW w:w="4819" w:type="dxa"/>
            <w:tcBorders>
              <w:top w:val="nil"/>
              <w:left w:val="nil"/>
              <w:bottom w:val="single" w:sz="4" w:space="0" w:color="auto"/>
              <w:right w:val="single" w:sz="4" w:space="0" w:color="auto"/>
            </w:tcBorders>
            <w:shd w:val="clear" w:color="auto" w:fill="auto"/>
            <w:noWrap/>
          </w:tcPr>
          <w:p w14:paraId="17C35A64" w14:textId="77777777" w:rsidR="00E5128C" w:rsidRPr="008B6DAC" w:rsidRDefault="00E5128C" w:rsidP="00633382">
            <w:pPr>
              <w:rPr>
                <w:rFonts w:ascii="標楷體" w:eastAsia="標楷體" w:hAnsi="標楷體"/>
              </w:rPr>
            </w:pPr>
            <w:r w:rsidRPr="00005F03">
              <w:rPr>
                <w:rFonts w:ascii="標楷體" w:eastAsia="標楷體" w:hAnsi="標楷體" w:hint="eastAsia"/>
              </w:rPr>
              <w:t>取消毀諾</w:t>
            </w:r>
          </w:p>
        </w:tc>
      </w:tr>
    </w:tbl>
    <w:p w14:paraId="16F9B9AB" w14:textId="77777777" w:rsidR="00E5128C" w:rsidRPr="00896F89" w:rsidRDefault="00E5128C" w:rsidP="00E5128C">
      <w:pPr>
        <w:tabs>
          <w:tab w:val="left" w:pos="788"/>
        </w:tabs>
        <w:ind w:leftChars="300" w:left="720"/>
        <w:rPr>
          <w:rFonts w:ascii="標楷體" w:eastAsia="標楷體" w:hAnsi="標楷體"/>
        </w:rPr>
      </w:pPr>
    </w:p>
    <w:p w14:paraId="05548BE6" w14:textId="48061BA5" w:rsidR="00E5128C" w:rsidRPr="00896F89" w:rsidRDefault="00E5128C" w:rsidP="00894D7B">
      <w:pPr>
        <w:numPr>
          <w:ilvl w:val="0"/>
          <w:numId w:val="16"/>
        </w:numPr>
        <w:rPr>
          <w:rFonts w:ascii="標楷體" w:eastAsia="標楷體" w:hAnsi="標楷體"/>
        </w:rPr>
      </w:pPr>
      <w:r w:rsidRPr="008B6DAC">
        <w:rPr>
          <w:rFonts w:ascii="標楷體" w:eastAsia="標楷體" w:hAnsi="標楷體" w:cs="新細明體" w:hint="eastAsia"/>
          <w:kern w:val="0"/>
        </w:rPr>
        <w:t>債協交易狀態</w:t>
      </w:r>
    </w:p>
    <w:tbl>
      <w:tblPr>
        <w:tblW w:w="6406" w:type="dxa"/>
        <w:tblInd w:w="993" w:type="dxa"/>
        <w:tblCellMar>
          <w:left w:w="28" w:type="dxa"/>
          <w:right w:w="28" w:type="dxa"/>
        </w:tblCellMar>
        <w:tblLook w:val="04A0" w:firstRow="1" w:lastRow="0" w:firstColumn="1" w:lastColumn="0" w:noHBand="0" w:noVBand="1"/>
      </w:tblPr>
      <w:tblGrid>
        <w:gridCol w:w="1587"/>
        <w:gridCol w:w="4819"/>
      </w:tblGrid>
      <w:tr w:rsidR="00E5128C" w:rsidRPr="008B6DAC" w14:paraId="4EC43782" w14:textId="77777777" w:rsidTr="00633382">
        <w:trPr>
          <w:trHeight w:val="330"/>
          <w:tblHeader/>
        </w:trPr>
        <w:tc>
          <w:tcPr>
            <w:tcW w:w="158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787A191" w14:textId="77777777" w:rsidR="00E5128C" w:rsidRPr="008B6DAC" w:rsidRDefault="00E5128C" w:rsidP="00633382">
            <w:pPr>
              <w:widowControl/>
              <w:rPr>
                <w:rFonts w:ascii="標楷體" w:eastAsia="標楷體" w:hAnsi="標楷體" w:cs="新細明體"/>
                <w:kern w:val="0"/>
              </w:rPr>
            </w:pPr>
            <w:r w:rsidRPr="008B6DAC">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tcPr>
          <w:p w14:paraId="494DF531" w14:textId="77777777" w:rsidR="00E5128C" w:rsidRPr="008B6DAC" w:rsidRDefault="00E5128C" w:rsidP="00633382">
            <w:pPr>
              <w:widowControl/>
              <w:rPr>
                <w:rFonts w:ascii="標楷體" w:eastAsia="標楷體" w:hAnsi="標楷體" w:cs="新細明體"/>
                <w:kern w:val="0"/>
              </w:rPr>
            </w:pPr>
            <w:r w:rsidRPr="008B6DAC">
              <w:rPr>
                <w:rFonts w:ascii="標楷體" w:eastAsia="標楷體" w:hAnsi="標楷體" w:hint="eastAsia"/>
              </w:rPr>
              <w:t>說明</w:t>
            </w:r>
          </w:p>
        </w:tc>
      </w:tr>
      <w:tr w:rsidR="00E5128C" w:rsidRPr="008B6DAC" w14:paraId="6B1EB5FB" w14:textId="77777777" w:rsidTr="00633382">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589266D8" w14:textId="77777777" w:rsidR="00E5128C" w:rsidRPr="008B6DAC" w:rsidRDefault="00E5128C" w:rsidP="00633382">
            <w:pPr>
              <w:rPr>
                <w:rFonts w:ascii="標楷體" w:eastAsia="標楷體" w:hAnsi="標楷體"/>
              </w:rPr>
            </w:pPr>
            <w:r w:rsidRPr="008B6DAC">
              <w:rPr>
                <w:rFonts w:ascii="標楷體" w:eastAsia="標楷體" w:hAnsi="標楷體"/>
              </w:rPr>
              <w:t>0</w:t>
            </w:r>
          </w:p>
        </w:tc>
        <w:tc>
          <w:tcPr>
            <w:tcW w:w="4819" w:type="dxa"/>
            <w:tcBorders>
              <w:top w:val="nil"/>
              <w:left w:val="nil"/>
              <w:bottom w:val="single" w:sz="4" w:space="0" w:color="auto"/>
              <w:right w:val="single" w:sz="4" w:space="0" w:color="auto"/>
            </w:tcBorders>
            <w:shd w:val="clear" w:color="auto" w:fill="auto"/>
            <w:noWrap/>
          </w:tcPr>
          <w:p w14:paraId="03804689" w14:textId="77777777" w:rsidR="00E5128C" w:rsidRPr="008B6DAC" w:rsidRDefault="00E5128C" w:rsidP="00633382">
            <w:pPr>
              <w:rPr>
                <w:rFonts w:ascii="標楷體" w:eastAsia="標楷體" w:hAnsi="標楷體"/>
              </w:rPr>
            </w:pPr>
            <w:r w:rsidRPr="00005F03">
              <w:rPr>
                <w:rFonts w:ascii="標楷體" w:eastAsia="標楷體" w:hAnsi="標楷體" w:hint="eastAsia"/>
              </w:rPr>
              <w:t>未入帳</w:t>
            </w:r>
          </w:p>
        </w:tc>
      </w:tr>
      <w:tr w:rsidR="00E5128C" w:rsidRPr="008B6DAC" w14:paraId="059A044E" w14:textId="77777777" w:rsidTr="00633382">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14385193" w14:textId="77777777" w:rsidR="00E5128C" w:rsidRPr="008B6DAC" w:rsidRDefault="00E5128C" w:rsidP="00633382">
            <w:pPr>
              <w:rPr>
                <w:rFonts w:ascii="標楷體" w:eastAsia="標楷體" w:hAnsi="標楷體"/>
              </w:rPr>
            </w:pPr>
            <w:r w:rsidRPr="008B6DAC">
              <w:rPr>
                <w:rFonts w:ascii="標楷體" w:eastAsia="標楷體" w:hAnsi="標楷體"/>
              </w:rPr>
              <w:t>1</w:t>
            </w:r>
          </w:p>
        </w:tc>
        <w:tc>
          <w:tcPr>
            <w:tcW w:w="4819" w:type="dxa"/>
            <w:tcBorders>
              <w:top w:val="nil"/>
              <w:left w:val="nil"/>
              <w:bottom w:val="single" w:sz="4" w:space="0" w:color="auto"/>
              <w:right w:val="single" w:sz="4" w:space="0" w:color="auto"/>
            </w:tcBorders>
            <w:shd w:val="clear" w:color="auto" w:fill="auto"/>
            <w:noWrap/>
          </w:tcPr>
          <w:p w14:paraId="4F9E43C0" w14:textId="77777777" w:rsidR="00E5128C" w:rsidRPr="008B6DAC" w:rsidRDefault="00E5128C" w:rsidP="00633382">
            <w:pPr>
              <w:rPr>
                <w:rFonts w:ascii="標楷體" w:eastAsia="標楷體" w:hAnsi="標楷體"/>
              </w:rPr>
            </w:pPr>
            <w:r w:rsidRPr="00005F03">
              <w:rPr>
                <w:rFonts w:ascii="標楷體" w:eastAsia="標楷體" w:hAnsi="標楷體" w:hint="eastAsia"/>
              </w:rPr>
              <w:t>待處理</w:t>
            </w:r>
          </w:p>
        </w:tc>
      </w:tr>
      <w:tr w:rsidR="00E5128C" w:rsidRPr="008B6DAC" w14:paraId="68D759A8" w14:textId="77777777" w:rsidTr="00633382">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00A3D8DD" w14:textId="77777777" w:rsidR="00E5128C" w:rsidRPr="008B6DAC" w:rsidRDefault="00E5128C" w:rsidP="00633382">
            <w:pPr>
              <w:rPr>
                <w:rFonts w:ascii="標楷體" w:eastAsia="標楷體" w:hAnsi="標楷體"/>
              </w:rPr>
            </w:pPr>
            <w:r w:rsidRPr="008B6DAC">
              <w:rPr>
                <w:rFonts w:ascii="標楷體" w:eastAsia="標楷體" w:hAnsi="標楷體"/>
              </w:rPr>
              <w:t>2</w:t>
            </w:r>
          </w:p>
        </w:tc>
        <w:tc>
          <w:tcPr>
            <w:tcW w:w="4819" w:type="dxa"/>
            <w:tcBorders>
              <w:top w:val="nil"/>
              <w:left w:val="nil"/>
              <w:bottom w:val="single" w:sz="4" w:space="0" w:color="auto"/>
              <w:right w:val="single" w:sz="4" w:space="0" w:color="auto"/>
            </w:tcBorders>
            <w:shd w:val="clear" w:color="auto" w:fill="auto"/>
            <w:noWrap/>
          </w:tcPr>
          <w:p w14:paraId="28C3566D" w14:textId="77777777" w:rsidR="00E5128C" w:rsidRPr="008B6DAC" w:rsidRDefault="00E5128C" w:rsidP="00633382">
            <w:pPr>
              <w:rPr>
                <w:rFonts w:ascii="標楷體" w:eastAsia="標楷體" w:hAnsi="標楷體"/>
              </w:rPr>
            </w:pPr>
            <w:r w:rsidRPr="00005F03">
              <w:rPr>
                <w:rFonts w:ascii="標楷體" w:eastAsia="標楷體" w:hAnsi="標楷體" w:hint="eastAsia"/>
              </w:rPr>
              <w:t>已入帳</w:t>
            </w:r>
          </w:p>
        </w:tc>
      </w:tr>
    </w:tbl>
    <w:p w14:paraId="3B413DFD" w14:textId="536B1975" w:rsidR="00E5128C" w:rsidRPr="004E2994" w:rsidRDefault="00E5128C" w:rsidP="0022279A">
      <w:pPr>
        <w:tabs>
          <w:tab w:val="left" w:pos="788"/>
        </w:tabs>
        <w:ind w:leftChars="300" w:left="720"/>
        <w:rPr>
          <w:rFonts w:ascii="標楷體" w:eastAsia="標楷體" w:hAnsi="標楷體"/>
          <w:lang w:val="x-none"/>
        </w:rPr>
      </w:pPr>
      <w:r>
        <w:rPr>
          <w:rFonts w:ascii="標楷體" w:eastAsia="標楷體" w:hAnsi="標楷體"/>
          <w:lang w:val="x-none"/>
        </w:rPr>
        <w:tab/>
      </w:r>
    </w:p>
    <w:p w14:paraId="3139BBB0" w14:textId="77777777" w:rsidR="005A50AB" w:rsidRPr="004E2994" w:rsidRDefault="005A50AB" w:rsidP="005A50AB">
      <w:pPr>
        <w:widowControl/>
        <w:rPr>
          <w:rFonts w:ascii="標楷體" w:eastAsia="標楷體" w:hAnsi="標楷體"/>
          <w:lang w:val="x-none"/>
        </w:rPr>
      </w:pPr>
      <w:r w:rsidRPr="004E2994">
        <w:rPr>
          <w:rFonts w:ascii="標楷體" w:eastAsia="標楷體" w:hAnsi="標楷體"/>
          <w:lang w:val="x-none"/>
        </w:rPr>
        <w:br w:type="page"/>
      </w:r>
    </w:p>
    <w:p w14:paraId="0EE21C7E" w14:textId="77777777" w:rsidR="005A50AB" w:rsidRPr="004E2994" w:rsidRDefault="005A50AB" w:rsidP="00894D7B">
      <w:pPr>
        <w:pStyle w:val="3"/>
        <w:numPr>
          <w:ilvl w:val="0"/>
          <w:numId w:val="10"/>
        </w:numPr>
        <w:rPr>
          <w:rFonts w:ascii="標楷體" w:hAnsi="標楷體"/>
        </w:rPr>
      </w:pPr>
      <w:r w:rsidRPr="004E2994">
        <w:rPr>
          <w:rFonts w:ascii="標楷體" w:hAnsi="標楷體" w:hint="eastAsia"/>
          <w:lang w:eastAsia="zh-HK"/>
        </w:rPr>
        <w:lastRenderedPageBreak/>
        <w:t>業務類別：06共同作業</w:t>
      </w:r>
    </w:p>
    <w:p w14:paraId="136BC12D" w14:textId="77777777" w:rsidR="005A50AB" w:rsidRDefault="005A50AB" w:rsidP="0022279A">
      <w:pPr>
        <w:tabs>
          <w:tab w:val="left" w:pos="788"/>
        </w:tabs>
        <w:ind w:leftChars="300" w:left="720"/>
        <w:rPr>
          <w:rFonts w:ascii="標楷體" w:eastAsia="標楷體" w:hAnsi="標楷體"/>
          <w:lang w:val="x-none"/>
        </w:rPr>
      </w:pPr>
    </w:p>
    <w:p w14:paraId="27DEA60E" w14:textId="3E29353D" w:rsidR="005A50AB" w:rsidRPr="000571A6" w:rsidRDefault="005A50AB" w:rsidP="00894D7B">
      <w:pPr>
        <w:numPr>
          <w:ilvl w:val="0"/>
          <w:numId w:val="13"/>
        </w:numPr>
        <w:rPr>
          <w:rFonts w:ascii="標楷體" w:eastAsia="標楷體" w:hAnsi="標楷體"/>
        </w:rPr>
      </w:pPr>
      <w:r w:rsidRPr="000571A6">
        <w:rPr>
          <w:rFonts w:ascii="標楷體" w:eastAsia="標楷體" w:hAnsi="標楷體" w:cs="新細明體" w:hint="eastAsia"/>
          <w:kern w:val="0"/>
          <w:lang w:val="zh-TW"/>
        </w:rPr>
        <w:t>帳冊別</w:t>
      </w:r>
      <w:r w:rsidRPr="000571A6">
        <w:rPr>
          <w:rFonts w:ascii="標楷體" w:eastAsia="標楷體" w:hAnsi="標楷體" w:cs="新細明體"/>
          <w:kern w:val="0"/>
          <w:lang w:val="zh-TW"/>
        </w:rPr>
        <w:t xml:space="preserve">   </w:t>
      </w:r>
      <w:r w:rsidRPr="000571A6">
        <w:rPr>
          <w:rFonts w:ascii="標楷體" w:eastAsia="標楷體" w:hAnsi="標楷體" w:cs="新細明體" w:hint="eastAsia"/>
          <w:kern w:val="0"/>
          <w:lang w:val="zh-TW"/>
        </w:rPr>
        <w:t xml:space="preserve">     </w:t>
      </w:r>
      <w:r>
        <w:rPr>
          <w:rFonts w:ascii="標楷體" w:eastAsia="標楷體" w:hAnsi="標楷體" w:cs="新細明體" w:hint="eastAsia"/>
          <w:kern w:val="0"/>
          <w:lang w:val="zh-TW"/>
        </w:rPr>
        <w:t xml:space="preserve">  </w:t>
      </w:r>
      <w:r w:rsidRPr="000571A6">
        <w:rPr>
          <w:rFonts w:ascii="標楷體" w:eastAsia="標楷體" w:hAnsi="標楷體" w:cs="新細明體" w:hint="eastAsia"/>
          <w:kern w:val="0"/>
          <w:lang w:val="zh-TW"/>
        </w:rPr>
        <w:t xml:space="preserve"> </w:t>
      </w:r>
      <w:r w:rsidRPr="000571A6">
        <w:rPr>
          <w:rFonts w:ascii="標楷體" w:eastAsia="標楷體" w:hAnsi="標楷體" w:cs="新細明體"/>
          <w:kern w:val="0"/>
          <w:lang w:val="zh-TW"/>
        </w:rPr>
        <w:t xml:space="preserve"> (</w:t>
      </w:r>
      <w:r w:rsidRPr="000571A6">
        <w:rPr>
          <w:rFonts w:ascii="標楷體" w:eastAsia="標楷體" w:hAnsi="標楷體" w:cs="新細明體"/>
          <w:kern w:val="0"/>
          <w:lang w:val="zh-TW" w:eastAsia="zh-HK"/>
        </w:rPr>
        <w:t>[</w:t>
      </w:r>
      <w:r w:rsidRPr="000571A6">
        <w:rPr>
          <w:rFonts w:ascii="標楷體" w:eastAsia="標楷體" w:hAnsi="標楷體"/>
          <w:lang w:eastAsia="zh-HK"/>
        </w:rPr>
        <w:t>L6709</w:t>
      </w:r>
      <w:r w:rsidRPr="000571A6">
        <w:rPr>
          <w:rFonts w:ascii="標楷體" w:eastAsia="標楷體" w:hAnsi="標楷體" w:hint="eastAsia"/>
          <w:lang w:eastAsia="zh-HK"/>
        </w:rPr>
        <w:t>帳冊別目標金額維護</w:t>
      </w:r>
      <w:r w:rsidRPr="000571A6">
        <w:rPr>
          <w:rFonts w:ascii="標楷體" w:eastAsia="標楷體" w:hAnsi="標楷體"/>
          <w:lang w:eastAsia="zh-HK"/>
        </w:rPr>
        <w:t>]</w:t>
      </w:r>
      <w:r w:rsidRPr="000571A6">
        <w:rPr>
          <w:rFonts w:ascii="標楷體" w:eastAsia="標楷體" w:hAnsi="標楷體" w:hint="eastAsia"/>
          <w:lang w:eastAsia="zh-HK"/>
        </w:rPr>
        <w:t>設定</w:t>
      </w:r>
      <w:r w:rsidRPr="000571A6">
        <w:rPr>
          <w:rFonts w:ascii="標楷體" w:eastAsia="標楷體" w:hAnsi="標楷體" w:cs="新細明體"/>
          <w:kern w:val="0"/>
          <w:lang w:val="zh-TW"/>
        </w:rPr>
        <w:t>)</w:t>
      </w:r>
    </w:p>
    <w:tbl>
      <w:tblPr>
        <w:tblW w:w="6406" w:type="dxa"/>
        <w:tblInd w:w="993" w:type="dxa"/>
        <w:tblCellMar>
          <w:left w:w="28" w:type="dxa"/>
          <w:right w:w="28" w:type="dxa"/>
        </w:tblCellMar>
        <w:tblLook w:val="04A0" w:firstRow="1" w:lastRow="0" w:firstColumn="1" w:lastColumn="0" w:noHBand="0" w:noVBand="1"/>
      </w:tblPr>
      <w:tblGrid>
        <w:gridCol w:w="1587"/>
        <w:gridCol w:w="4819"/>
      </w:tblGrid>
      <w:tr w:rsidR="005A50AB" w:rsidRPr="00362205" w14:paraId="176CFC95" w14:textId="77777777" w:rsidTr="007E2411">
        <w:trPr>
          <w:trHeight w:val="330"/>
          <w:tblHeader/>
        </w:trPr>
        <w:tc>
          <w:tcPr>
            <w:tcW w:w="158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3951E3C" w14:textId="77777777" w:rsidR="005A50AB" w:rsidRPr="00362205" w:rsidRDefault="005A50AB" w:rsidP="007E2411">
            <w:pPr>
              <w:widowControl/>
              <w:rPr>
                <w:rFonts w:ascii="標楷體" w:eastAsia="標楷體" w:hAnsi="標楷體" w:cs="新細明體"/>
                <w:kern w:val="0"/>
              </w:rPr>
            </w:pPr>
            <w:r w:rsidRPr="00362205">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tcPr>
          <w:p w14:paraId="2AB5B1A6" w14:textId="77777777" w:rsidR="005A50AB" w:rsidRPr="00362205" w:rsidRDefault="005A50AB" w:rsidP="007E2411">
            <w:pPr>
              <w:widowControl/>
              <w:rPr>
                <w:rFonts w:ascii="標楷體" w:eastAsia="標楷體" w:hAnsi="標楷體" w:cs="新細明體"/>
                <w:kern w:val="0"/>
              </w:rPr>
            </w:pPr>
            <w:r w:rsidRPr="00362205">
              <w:rPr>
                <w:rFonts w:ascii="標楷體" w:eastAsia="標楷體" w:hAnsi="標楷體" w:hint="eastAsia"/>
              </w:rPr>
              <w:t>說明</w:t>
            </w:r>
          </w:p>
        </w:tc>
      </w:tr>
      <w:tr w:rsidR="004F2FD5" w:rsidRPr="002A63A7" w14:paraId="243C8357" w14:textId="77777777" w:rsidTr="00C56F2A">
        <w:trPr>
          <w:trHeight w:val="330"/>
        </w:trPr>
        <w:tc>
          <w:tcPr>
            <w:tcW w:w="1587" w:type="dxa"/>
            <w:tcBorders>
              <w:top w:val="nil"/>
              <w:left w:val="single" w:sz="4" w:space="0" w:color="auto"/>
              <w:bottom w:val="single" w:sz="4" w:space="0" w:color="auto"/>
              <w:right w:val="single" w:sz="4" w:space="0" w:color="auto"/>
            </w:tcBorders>
            <w:shd w:val="clear" w:color="auto" w:fill="auto"/>
            <w:noWrap/>
            <w:vAlign w:val="center"/>
            <w:hideMark/>
          </w:tcPr>
          <w:p w14:paraId="197DA5AF" w14:textId="77777777" w:rsidR="004F2FD5" w:rsidRPr="002A63A7" w:rsidRDefault="004F2FD5" w:rsidP="00C56F2A">
            <w:pPr>
              <w:widowControl/>
              <w:rPr>
                <w:rFonts w:ascii="標楷體" w:eastAsia="標楷體" w:hAnsi="標楷體" w:cs="新細明體"/>
                <w:kern w:val="0"/>
                <w:lang w:val="zh-TW"/>
              </w:rPr>
            </w:pPr>
            <w:r w:rsidRPr="002A63A7">
              <w:rPr>
                <w:rFonts w:ascii="標楷體" w:eastAsia="標楷體" w:hAnsi="標楷體" w:cs="新細明體" w:hint="eastAsia"/>
                <w:kern w:val="0"/>
                <w:lang w:val="zh-TW"/>
              </w:rPr>
              <w:t>10H</w:t>
            </w:r>
          </w:p>
        </w:tc>
        <w:tc>
          <w:tcPr>
            <w:tcW w:w="4819" w:type="dxa"/>
            <w:tcBorders>
              <w:top w:val="nil"/>
              <w:left w:val="nil"/>
              <w:bottom w:val="single" w:sz="4" w:space="0" w:color="auto"/>
              <w:right w:val="single" w:sz="4" w:space="0" w:color="auto"/>
            </w:tcBorders>
            <w:shd w:val="clear" w:color="auto" w:fill="auto"/>
            <w:noWrap/>
            <w:vAlign w:val="center"/>
            <w:hideMark/>
          </w:tcPr>
          <w:p w14:paraId="0449F4AF" w14:textId="38B03729" w:rsidR="004F2FD5" w:rsidRPr="002A63A7" w:rsidRDefault="004F2FD5" w:rsidP="00C56F2A">
            <w:pPr>
              <w:widowControl/>
              <w:rPr>
                <w:rFonts w:ascii="標楷體" w:eastAsia="標楷體" w:hAnsi="標楷體" w:cs="新細明體"/>
                <w:kern w:val="0"/>
                <w:lang w:val="zh-TW"/>
              </w:rPr>
            </w:pPr>
            <w:r w:rsidRPr="002A63A7">
              <w:rPr>
                <w:rFonts w:ascii="標楷體" w:eastAsia="標楷體" w:hAnsi="標楷體" w:cs="新細明體" w:hint="eastAsia"/>
                <w:kern w:val="0"/>
                <w:lang w:val="zh-TW"/>
              </w:rPr>
              <w:t>放款帳冊</w:t>
            </w:r>
          </w:p>
        </w:tc>
      </w:tr>
      <w:tr w:rsidR="005A50AB" w:rsidRPr="00362205" w14:paraId="475A1ABC"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vAlign w:val="center"/>
            <w:hideMark/>
          </w:tcPr>
          <w:p w14:paraId="4B229A59" w14:textId="77777777" w:rsidR="005A50AB" w:rsidRPr="00362205" w:rsidRDefault="005A50AB" w:rsidP="007E2411">
            <w:pPr>
              <w:widowControl/>
              <w:rPr>
                <w:rFonts w:ascii="標楷體" w:eastAsia="標楷體" w:hAnsi="標楷體" w:cs="新細明體"/>
                <w:kern w:val="0"/>
              </w:rPr>
            </w:pPr>
            <w:r w:rsidRPr="00362205">
              <w:rPr>
                <w:rFonts w:ascii="標楷體" w:eastAsia="標楷體" w:hAnsi="標楷體" w:cs="新細明體"/>
                <w:kern w:val="0"/>
                <w:lang w:val="zh-TW"/>
              </w:rPr>
              <w:t>000</w:t>
            </w:r>
          </w:p>
        </w:tc>
        <w:tc>
          <w:tcPr>
            <w:tcW w:w="4819" w:type="dxa"/>
            <w:tcBorders>
              <w:top w:val="nil"/>
              <w:left w:val="nil"/>
              <w:bottom w:val="single" w:sz="4" w:space="0" w:color="auto"/>
              <w:right w:val="single" w:sz="4" w:space="0" w:color="auto"/>
            </w:tcBorders>
            <w:shd w:val="clear" w:color="auto" w:fill="auto"/>
            <w:noWrap/>
            <w:vAlign w:val="center"/>
            <w:hideMark/>
          </w:tcPr>
          <w:p w14:paraId="09882758" w14:textId="5B40DF82" w:rsidR="005A50AB" w:rsidRPr="00362205" w:rsidRDefault="005A50AB" w:rsidP="007E2411">
            <w:pPr>
              <w:widowControl/>
              <w:rPr>
                <w:rFonts w:ascii="標楷體" w:eastAsia="標楷體" w:hAnsi="標楷體" w:cs="新細明體"/>
                <w:kern w:val="0"/>
              </w:rPr>
            </w:pPr>
            <w:r w:rsidRPr="00362205">
              <w:rPr>
                <w:rFonts w:ascii="標楷體" w:eastAsia="標楷體" w:hAnsi="標楷體" w:cs="新細明體" w:hint="eastAsia"/>
                <w:kern w:val="0"/>
                <w:lang w:val="zh-TW"/>
              </w:rPr>
              <w:t>全帳冊</w:t>
            </w:r>
          </w:p>
        </w:tc>
      </w:tr>
      <w:tr w:rsidR="005A50AB" w:rsidRPr="00362205" w14:paraId="01E30A96"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vAlign w:val="center"/>
            <w:hideMark/>
          </w:tcPr>
          <w:p w14:paraId="12F3F049" w14:textId="77777777" w:rsidR="005A50AB" w:rsidRPr="00362205" w:rsidRDefault="005A50AB" w:rsidP="007E2411">
            <w:pPr>
              <w:widowControl/>
              <w:rPr>
                <w:rFonts w:ascii="標楷體" w:eastAsia="標楷體" w:hAnsi="標楷體" w:cs="新細明體"/>
                <w:kern w:val="0"/>
              </w:rPr>
            </w:pPr>
            <w:r w:rsidRPr="00362205">
              <w:rPr>
                <w:rFonts w:ascii="標楷體" w:eastAsia="標楷體" w:hAnsi="標楷體" w:cs="新細明體"/>
                <w:kern w:val="0"/>
                <w:lang w:val="zh-TW"/>
              </w:rPr>
              <w:t>201</w:t>
            </w:r>
          </w:p>
        </w:tc>
        <w:tc>
          <w:tcPr>
            <w:tcW w:w="4819" w:type="dxa"/>
            <w:tcBorders>
              <w:top w:val="nil"/>
              <w:left w:val="nil"/>
              <w:bottom w:val="single" w:sz="4" w:space="0" w:color="auto"/>
              <w:right w:val="single" w:sz="4" w:space="0" w:color="auto"/>
            </w:tcBorders>
            <w:shd w:val="clear" w:color="auto" w:fill="auto"/>
            <w:noWrap/>
            <w:vAlign w:val="center"/>
            <w:hideMark/>
          </w:tcPr>
          <w:p w14:paraId="3355E947" w14:textId="0DE1BECD" w:rsidR="005A50AB" w:rsidRPr="00362205" w:rsidRDefault="005A50AB" w:rsidP="007E2411">
            <w:pPr>
              <w:widowControl/>
              <w:rPr>
                <w:rFonts w:ascii="標楷體" w:eastAsia="標楷體" w:hAnsi="標楷體" w:cs="新細明體"/>
                <w:kern w:val="0"/>
              </w:rPr>
            </w:pPr>
            <w:r w:rsidRPr="00236C1A">
              <w:rPr>
                <w:rFonts w:ascii="標楷體" w:eastAsia="標楷體" w:hAnsi="標楷體" w:cs="新細明體" w:hint="eastAsia"/>
                <w:kern w:val="0"/>
                <w:lang w:val="zh-TW"/>
              </w:rPr>
              <w:t>利變年金</w:t>
            </w:r>
          </w:p>
        </w:tc>
      </w:tr>
    </w:tbl>
    <w:p w14:paraId="7E19BC09" w14:textId="77777777" w:rsidR="005A50AB" w:rsidRPr="00362205" w:rsidRDefault="005A50AB" w:rsidP="005A50AB">
      <w:pPr>
        <w:tabs>
          <w:tab w:val="left" w:pos="788"/>
        </w:tabs>
        <w:ind w:leftChars="300" w:left="720"/>
        <w:rPr>
          <w:rFonts w:ascii="標楷體" w:eastAsia="標楷體" w:hAnsi="標楷體"/>
        </w:rPr>
      </w:pPr>
    </w:p>
    <w:p w14:paraId="3C4F912B" w14:textId="4D0BC4C8" w:rsidR="005A50AB" w:rsidRPr="000571A6" w:rsidRDefault="005A50AB" w:rsidP="00894D7B">
      <w:pPr>
        <w:numPr>
          <w:ilvl w:val="0"/>
          <w:numId w:val="13"/>
        </w:numPr>
        <w:rPr>
          <w:rFonts w:ascii="標楷體" w:eastAsia="標楷體" w:hAnsi="標楷體" w:cs="新細明體"/>
          <w:kern w:val="0"/>
          <w:lang w:val="zh-TW"/>
        </w:rPr>
      </w:pPr>
      <w:r w:rsidRPr="000571A6">
        <w:rPr>
          <w:rFonts w:ascii="標楷體" w:eastAsia="標楷體" w:hAnsi="標楷體" w:cs="新細明體" w:hint="eastAsia"/>
          <w:kern w:val="0"/>
          <w:lang w:val="zh-TW"/>
        </w:rPr>
        <w:t>逾期增減-1增加  ([L6605逾期新增減少原因維護</w:t>
      </w:r>
      <w:r w:rsidRPr="000571A6">
        <w:rPr>
          <w:rFonts w:ascii="標楷體" w:eastAsia="標楷體" w:hAnsi="標楷體" w:cs="新細明體"/>
          <w:kern w:val="0"/>
          <w:lang w:val="zh-TW"/>
        </w:rPr>
        <w:t>]</w:t>
      </w:r>
      <w:r w:rsidRPr="000571A6">
        <w:rPr>
          <w:rFonts w:ascii="標楷體" w:eastAsia="標楷體" w:hAnsi="標楷體" w:cs="新細明體" w:hint="eastAsia"/>
          <w:kern w:val="0"/>
          <w:lang w:val="zh-TW"/>
        </w:rPr>
        <w:t>設定)</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5A50AB" w:rsidRPr="003135EE" w14:paraId="7AAB7E56" w14:textId="77777777" w:rsidTr="0022279A">
        <w:trPr>
          <w:trHeight w:val="340"/>
          <w:tblHeader/>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380FEC1" w14:textId="77777777" w:rsidR="005A50AB" w:rsidRPr="003135EE" w:rsidRDefault="005A50AB" w:rsidP="007E2411">
            <w:pPr>
              <w:widowControl/>
              <w:rPr>
                <w:rFonts w:ascii="標楷體" w:eastAsia="標楷體" w:hAnsi="標楷體" w:cs="新細明體"/>
                <w:kern w:val="0"/>
              </w:rPr>
            </w:pPr>
            <w:r w:rsidRPr="00362205">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tcPr>
          <w:p w14:paraId="16BA0DAE" w14:textId="77777777" w:rsidR="005A50AB" w:rsidRPr="003135EE" w:rsidRDefault="005A50AB" w:rsidP="007E2411">
            <w:pPr>
              <w:widowControl/>
              <w:rPr>
                <w:rFonts w:ascii="標楷體" w:eastAsia="標楷體" w:hAnsi="標楷體" w:cs="新細明體"/>
                <w:kern w:val="0"/>
              </w:rPr>
            </w:pPr>
            <w:r w:rsidRPr="00362205">
              <w:rPr>
                <w:rFonts w:ascii="標楷體" w:eastAsia="標楷體" w:hAnsi="標楷體" w:hint="eastAsia"/>
              </w:rPr>
              <w:t>說明</w:t>
            </w:r>
          </w:p>
        </w:tc>
      </w:tr>
      <w:tr w:rsidR="005A50AB" w:rsidRPr="003135EE" w14:paraId="79FA9662"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201A96F1" w14:textId="77777777" w:rsidR="005A50AB" w:rsidRPr="003135EE" w:rsidRDefault="005A50AB" w:rsidP="007E2411">
            <w:pPr>
              <w:widowControl/>
              <w:rPr>
                <w:rFonts w:ascii="標楷體" w:eastAsia="標楷體" w:hAnsi="標楷體" w:cs="新細明體"/>
                <w:kern w:val="0"/>
              </w:rPr>
            </w:pPr>
            <w:r>
              <w:rPr>
                <w:rFonts w:ascii="標楷體" w:eastAsia="標楷體" w:hAnsi="標楷體" w:hint="eastAsia"/>
              </w:rPr>
              <w:t>1000</w:t>
            </w:r>
          </w:p>
        </w:tc>
        <w:tc>
          <w:tcPr>
            <w:tcW w:w="4819" w:type="dxa"/>
            <w:tcBorders>
              <w:top w:val="nil"/>
              <w:left w:val="nil"/>
              <w:bottom w:val="single" w:sz="4" w:space="0" w:color="auto"/>
              <w:right w:val="single" w:sz="4" w:space="0" w:color="auto"/>
            </w:tcBorders>
            <w:shd w:val="clear" w:color="auto" w:fill="auto"/>
            <w:noWrap/>
            <w:vAlign w:val="center"/>
          </w:tcPr>
          <w:p w14:paraId="371D4C08" w14:textId="77777777" w:rsidR="005A50AB" w:rsidRPr="003135EE" w:rsidRDefault="005A50AB" w:rsidP="007E2411">
            <w:pPr>
              <w:widowControl/>
              <w:rPr>
                <w:rFonts w:ascii="標楷體" w:eastAsia="標楷體" w:hAnsi="標楷體" w:cs="新細明體"/>
                <w:kern w:val="0"/>
              </w:rPr>
            </w:pPr>
            <w:r>
              <w:rPr>
                <w:rFonts w:ascii="標楷體" w:eastAsia="標楷體" w:hAnsi="標楷體" w:hint="eastAsia"/>
              </w:rPr>
              <w:t>(一)銀行作業缺失</w:t>
            </w:r>
          </w:p>
        </w:tc>
      </w:tr>
      <w:tr w:rsidR="005A50AB" w:rsidRPr="003135EE" w14:paraId="6D4EDD85"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1D6838BF" w14:textId="77777777" w:rsidR="005A50AB" w:rsidRPr="003135EE" w:rsidRDefault="005A50AB" w:rsidP="007E2411">
            <w:pPr>
              <w:widowControl/>
              <w:rPr>
                <w:rFonts w:ascii="標楷體" w:eastAsia="標楷體" w:hAnsi="標楷體" w:cs="新細明體"/>
                <w:kern w:val="0"/>
              </w:rPr>
            </w:pPr>
            <w:r>
              <w:rPr>
                <w:rFonts w:ascii="標楷體" w:eastAsia="標楷體" w:hAnsi="標楷體" w:hint="eastAsia"/>
              </w:rPr>
              <w:t>1100</w:t>
            </w:r>
          </w:p>
        </w:tc>
        <w:tc>
          <w:tcPr>
            <w:tcW w:w="4819" w:type="dxa"/>
            <w:tcBorders>
              <w:top w:val="nil"/>
              <w:left w:val="nil"/>
              <w:bottom w:val="single" w:sz="4" w:space="0" w:color="auto"/>
              <w:right w:val="single" w:sz="4" w:space="0" w:color="auto"/>
            </w:tcBorders>
            <w:shd w:val="clear" w:color="auto" w:fill="auto"/>
            <w:noWrap/>
            <w:vAlign w:val="center"/>
          </w:tcPr>
          <w:p w14:paraId="4255B6B4" w14:textId="77777777" w:rsidR="005A50AB" w:rsidRPr="003135EE" w:rsidRDefault="005A50AB" w:rsidP="007E2411">
            <w:pPr>
              <w:widowControl/>
              <w:rPr>
                <w:rFonts w:ascii="標楷體" w:eastAsia="標楷體" w:hAnsi="標楷體" w:cs="新細明體"/>
                <w:kern w:val="0"/>
              </w:rPr>
            </w:pPr>
            <w:r>
              <w:rPr>
                <w:rFonts w:ascii="標楷體" w:eastAsia="標楷體" w:hAnsi="標楷體" w:hint="eastAsia"/>
              </w:rPr>
              <w:t>1.徵信資料失實</w:t>
            </w:r>
          </w:p>
        </w:tc>
      </w:tr>
      <w:tr w:rsidR="005A50AB" w:rsidRPr="003135EE" w14:paraId="596B844B"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0595381F" w14:textId="77777777" w:rsidR="005A50AB" w:rsidRPr="003135EE" w:rsidRDefault="005A50AB" w:rsidP="007E2411">
            <w:pPr>
              <w:widowControl/>
              <w:rPr>
                <w:rFonts w:ascii="標楷體" w:eastAsia="標楷體" w:hAnsi="標楷體" w:cs="新細明體"/>
                <w:kern w:val="0"/>
              </w:rPr>
            </w:pPr>
            <w:r>
              <w:rPr>
                <w:rFonts w:ascii="標楷體" w:eastAsia="標楷體" w:hAnsi="標楷體" w:hint="eastAsia"/>
              </w:rPr>
              <w:t>1200</w:t>
            </w:r>
          </w:p>
        </w:tc>
        <w:tc>
          <w:tcPr>
            <w:tcW w:w="4819" w:type="dxa"/>
            <w:tcBorders>
              <w:top w:val="nil"/>
              <w:left w:val="nil"/>
              <w:bottom w:val="single" w:sz="4" w:space="0" w:color="auto"/>
              <w:right w:val="single" w:sz="4" w:space="0" w:color="auto"/>
            </w:tcBorders>
            <w:shd w:val="clear" w:color="auto" w:fill="auto"/>
            <w:noWrap/>
            <w:vAlign w:val="center"/>
          </w:tcPr>
          <w:p w14:paraId="4896BA07" w14:textId="77777777" w:rsidR="005A50AB" w:rsidRPr="003135EE" w:rsidRDefault="005A50AB" w:rsidP="007E2411">
            <w:pPr>
              <w:widowControl/>
              <w:rPr>
                <w:rFonts w:ascii="標楷體" w:eastAsia="標楷體" w:hAnsi="標楷體" w:cs="新細明體"/>
                <w:kern w:val="0"/>
              </w:rPr>
            </w:pPr>
            <w:r>
              <w:rPr>
                <w:rFonts w:ascii="標楷體" w:eastAsia="標楷體" w:hAnsi="標楷體" w:hint="eastAsia"/>
              </w:rPr>
              <w:t>2.擔保物鑑價失常</w:t>
            </w:r>
          </w:p>
        </w:tc>
      </w:tr>
      <w:tr w:rsidR="005A50AB" w:rsidRPr="003135EE" w14:paraId="687EF5C0"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0CBF24B7" w14:textId="77777777" w:rsidR="005A50AB" w:rsidRPr="003135EE" w:rsidRDefault="005A50AB" w:rsidP="007E2411">
            <w:pPr>
              <w:widowControl/>
              <w:rPr>
                <w:rFonts w:ascii="標楷體" w:eastAsia="標楷體" w:hAnsi="標楷體" w:cs="新細明體"/>
                <w:kern w:val="0"/>
              </w:rPr>
            </w:pPr>
            <w:r>
              <w:rPr>
                <w:rFonts w:ascii="標楷體" w:eastAsia="標楷體" w:hAnsi="標楷體" w:hint="eastAsia"/>
              </w:rPr>
              <w:t>1300</w:t>
            </w:r>
          </w:p>
        </w:tc>
        <w:tc>
          <w:tcPr>
            <w:tcW w:w="4819" w:type="dxa"/>
            <w:tcBorders>
              <w:top w:val="nil"/>
              <w:left w:val="nil"/>
              <w:bottom w:val="single" w:sz="4" w:space="0" w:color="auto"/>
              <w:right w:val="single" w:sz="4" w:space="0" w:color="auto"/>
            </w:tcBorders>
            <w:shd w:val="clear" w:color="auto" w:fill="auto"/>
            <w:noWrap/>
            <w:vAlign w:val="center"/>
          </w:tcPr>
          <w:p w14:paraId="1BF03070" w14:textId="77777777" w:rsidR="005A50AB" w:rsidRPr="003135EE" w:rsidRDefault="005A50AB" w:rsidP="007E2411">
            <w:pPr>
              <w:widowControl/>
              <w:rPr>
                <w:rFonts w:ascii="標楷體" w:eastAsia="標楷體" w:hAnsi="標楷體" w:cs="新細明體"/>
                <w:kern w:val="0"/>
              </w:rPr>
            </w:pPr>
            <w:r>
              <w:rPr>
                <w:rFonts w:ascii="標楷體" w:eastAsia="標楷體" w:hAnsi="標楷體" w:hint="eastAsia"/>
              </w:rPr>
              <w:t>3.放款管理不當，缺乏確實償債來源</w:t>
            </w:r>
          </w:p>
        </w:tc>
      </w:tr>
      <w:tr w:rsidR="005A50AB" w:rsidRPr="003135EE" w14:paraId="4DEEC260"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69A6C860" w14:textId="77777777" w:rsidR="005A50AB" w:rsidRPr="003135EE" w:rsidRDefault="005A50AB" w:rsidP="007E2411">
            <w:pPr>
              <w:widowControl/>
              <w:rPr>
                <w:rFonts w:ascii="標楷體" w:eastAsia="標楷體" w:hAnsi="標楷體" w:cs="新細明體"/>
                <w:kern w:val="0"/>
              </w:rPr>
            </w:pPr>
            <w:r>
              <w:rPr>
                <w:rFonts w:ascii="標楷體" w:eastAsia="標楷體" w:hAnsi="標楷體" w:hint="eastAsia"/>
              </w:rPr>
              <w:t>1400</w:t>
            </w:r>
          </w:p>
        </w:tc>
        <w:tc>
          <w:tcPr>
            <w:tcW w:w="4819" w:type="dxa"/>
            <w:tcBorders>
              <w:top w:val="nil"/>
              <w:left w:val="nil"/>
              <w:bottom w:val="single" w:sz="4" w:space="0" w:color="auto"/>
              <w:right w:val="single" w:sz="4" w:space="0" w:color="auto"/>
            </w:tcBorders>
            <w:shd w:val="clear" w:color="auto" w:fill="auto"/>
            <w:noWrap/>
            <w:vAlign w:val="center"/>
          </w:tcPr>
          <w:p w14:paraId="3E61EDDB" w14:textId="77777777" w:rsidR="005A50AB" w:rsidRPr="003135EE" w:rsidRDefault="005A50AB" w:rsidP="007E2411">
            <w:pPr>
              <w:widowControl/>
              <w:rPr>
                <w:rFonts w:ascii="標楷體" w:eastAsia="標楷體" w:hAnsi="標楷體" w:cs="新細明體"/>
                <w:kern w:val="0"/>
              </w:rPr>
            </w:pPr>
            <w:r>
              <w:rPr>
                <w:rFonts w:ascii="標楷體" w:eastAsia="標楷體" w:hAnsi="標楷體" w:hint="eastAsia"/>
              </w:rPr>
              <w:t>4.其它</w:t>
            </w:r>
          </w:p>
        </w:tc>
      </w:tr>
      <w:tr w:rsidR="005A50AB" w:rsidRPr="003135EE" w14:paraId="344C4C1E"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BA3B238" w14:textId="77777777" w:rsidR="005A50AB" w:rsidRPr="003135EE" w:rsidRDefault="005A50AB" w:rsidP="007E2411">
            <w:pPr>
              <w:widowControl/>
              <w:rPr>
                <w:rFonts w:ascii="標楷體" w:eastAsia="標楷體" w:hAnsi="標楷體" w:cs="新細明體"/>
                <w:kern w:val="0"/>
              </w:rPr>
            </w:pPr>
            <w:r>
              <w:rPr>
                <w:rFonts w:ascii="標楷體" w:eastAsia="標楷體" w:hAnsi="標楷體" w:hint="eastAsia"/>
              </w:rPr>
              <w:t>2000</w:t>
            </w:r>
          </w:p>
        </w:tc>
        <w:tc>
          <w:tcPr>
            <w:tcW w:w="4819" w:type="dxa"/>
            <w:tcBorders>
              <w:top w:val="nil"/>
              <w:left w:val="nil"/>
              <w:bottom w:val="single" w:sz="4" w:space="0" w:color="auto"/>
              <w:right w:val="single" w:sz="4" w:space="0" w:color="auto"/>
            </w:tcBorders>
            <w:shd w:val="clear" w:color="auto" w:fill="auto"/>
            <w:noWrap/>
            <w:vAlign w:val="center"/>
          </w:tcPr>
          <w:p w14:paraId="31F8E3EA" w14:textId="77777777" w:rsidR="005A50AB" w:rsidRPr="003135EE" w:rsidRDefault="005A50AB" w:rsidP="007E2411">
            <w:pPr>
              <w:widowControl/>
              <w:rPr>
                <w:rFonts w:ascii="標楷體" w:eastAsia="標楷體" w:hAnsi="標楷體" w:cs="新細明體"/>
                <w:kern w:val="0"/>
              </w:rPr>
            </w:pPr>
            <w:r>
              <w:rPr>
                <w:rFonts w:ascii="標楷體" w:eastAsia="標楷體" w:hAnsi="標楷體" w:hint="eastAsia"/>
              </w:rPr>
              <w:t>(二)借款人經營缺失</w:t>
            </w:r>
          </w:p>
        </w:tc>
      </w:tr>
      <w:tr w:rsidR="005A50AB" w:rsidRPr="003135EE" w14:paraId="1D84D21D"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6E10F902" w14:textId="77777777" w:rsidR="005A50AB" w:rsidRPr="003135EE" w:rsidRDefault="005A50AB" w:rsidP="007E2411">
            <w:pPr>
              <w:widowControl/>
              <w:rPr>
                <w:rFonts w:ascii="標楷體" w:eastAsia="標楷體" w:hAnsi="標楷體" w:cs="新細明體"/>
                <w:kern w:val="0"/>
              </w:rPr>
            </w:pPr>
            <w:r>
              <w:rPr>
                <w:rFonts w:ascii="標楷體" w:eastAsia="標楷體" w:hAnsi="標楷體" w:hint="eastAsia"/>
              </w:rPr>
              <w:t>2100</w:t>
            </w:r>
          </w:p>
        </w:tc>
        <w:tc>
          <w:tcPr>
            <w:tcW w:w="4819" w:type="dxa"/>
            <w:tcBorders>
              <w:top w:val="nil"/>
              <w:left w:val="nil"/>
              <w:bottom w:val="single" w:sz="4" w:space="0" w:color="auto"/>
              <w:right w:val="single" w:sz="4" w:space="0" w:color="auto"/>
            </w:tcBorders>
            <w:shd w:val="clear" w:color="auto" w:fill="auto"/>
            <w:noWrap/>
            <w:vAlign w:val="center"/>
          </w:tcPr>
          <w:p w14:paraId="1C2DA0F7" w14:textId="77777777" w:rsidR="005A50AB" w:rsidRPr="003135EE" w:rsidRDefault="005A50AB" w:rsidP="007E2411">
            <w:pPr>
              <w:widowControl/>
              <w:rPr>
                <w:rFonts w:ascii="標楷體" w:eastAsia="標楷體" w:hAnsi="標楷體" w:cs="新細明體"/>
                <w:kern w:val="0"/>
              </w:rPr>
            </w:pPr>
            <w:r>
              <w:rPr>
                <w:rFonts w:ascii="標楷體" w:eastAsia="標楷體" w:hAnsi="標楷體" w:hint="eastAsia"/>
              </w:rPr>
              <w:t>1.惡性倒閉</w:t>
            </w:r>
          </w:p>
        </w:tc>
      </w:tr>
      <w:tr w:rsidR="005A50AB" w:rsidRPr="003135EE" w14:paraId="2E5089D9"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0B7D66B9" w14:textId="77777777" w:rsidR="005A50AB" w:rsidRPr="003135EE" w:rsidRDefault="005A50AB" w:rsidP="007E2411">
            <w:pPr>
              <w:widowControl/>
              <w:rPr>
                <w:rFonts w:ascii="標楷體" w:eastAsia="標楷體" w:hAnsi="標楷體" w:cs="新細明體"/>
                <w:kern w:val="0"/>
              </w:rPr>
            </w:pPr>
            <w:r>
              <w:rPr>
                <w:rFonts w:ascii="標楷體" w:eastAsia="標楷體" w:hAnsi="標楷體" w:hint="eastAsia"/>
              </w:rPr>
              <w:t>2200</w:t>
            </w:r>
          </w:p>
        </w:tc>
        <w:tc>
          <w:tcPr>
            <w:tcW w:w="4819" w:type="dxa"/>
            <w:tcBorders>
              <w:top w:val="nil"/>
              <w:left w:val="nil"/>
              <w:bottom w:val="single" w:sz="4" w:space="0" w:color="auto"/>
              <w:right w:val="single" w:sz="4" w:space="0" w:color="auto"/>
            </w:tcBorders>
            <w:shd w:val="clear" w:color="auto" w:fill="auto"/>
            <w:noWrap/>
            <w:vAlign w:val="center"/>
          </w:tcPr>
          <w:p w14:paraId="64DA85EC" w14:textId="77777777" w:rsidR="005A50AB" w:rsidRPr="003135EE" w:rsidRDefault="005A50AB" w:rsidP="007E2411">
            <w:pPr>
              <w:widowControl/>
              <w:rPr>
                <w:rFonts w:ascii="標楷體" w:eastAsia="標楷體" w:hAnsi="標楷體" w:cs="新細明體"/>
                <w:kern w:val="0"/>
              </w:rPr>
            </w:pPr>
            <w:r>
              <w:rPr>
                <w:rFonts w:ascii="標楷體" w:eastAsia="標楷體" w:hAnsi="標楷體" w:hint="eastAsia"/>
              </w:rPr>
              <w:t>2.資金短絀，周轉失靈</w:t>
            </w:r>
          </w:p>
        </w:tc>
      </w:tr>
      <w:tr w:rsidR="005A50AB" w:rsidRPr="003135EE" w14:paraId="55AD11EB"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62C51EE0" w14:textId="77777777" w:rsidR="005A50AB" w:rsidRPr="003135EE" w:rsidRDefault="005A50AB" w:rsidP="007E2411">
            <w:pPr>
              <w:widowControl/>
              <w:rPr>
                <w:rFonts w:ascii="標楷體" w:eastAsia="標楷體" w:hAnsi="標楷體" w:cs="新細明體"/>
                <w:kern w:val="0"/>
              </w:rPr>
            </w:pPr>
            <w:r>
              <w:rPr>
                <w:rFonts w:ascii="標楷體" w:eastAsia="標楷體" w:hAnsi="標楷體" w:hint="eastAsia"/>
              </w:rPr>
              <w:t>2300</w:t>
            </w:r>
          </w:p>
        </w:tc>
        <w:tc>
          <w:tcPr>
            <w:tcW w:w="4819" w:type="dxa"/>
            <w:tcBorders>
              <w:top w:val="nil"/>
              <w:left w:val="nil"/>
              <w:bottom w:val="single" w:sz="4" w:space="0" w:color="auto"/>
              <w:right w:val="single" w:sz="4" w:space="0" w:color="auto"/>
            </w:tcBorders>
            <w:shd w:val="clear" w:color="auto" w:fill="auto"/>
            <w:noWrap/>
            <w:vAlign w:val="center"/>
          </w:tcPr>
          <w:p w14:paraId="3F3E576F" w14:textId="77777777" w:rsidR="005A50AB" w:rsidRPr="003135EE" w:rsidRDefault="005A50AB" w:rsidP="007E2411">
            <w:pPr>
              <w:widowControl/>
              <w:rPr>
                <w:rFonts w:ascii="標楷體" w:eastAsia="標楷體" w:hAnsi="標楷體" w:cs="新細明體"/>
                <w:kern w:val="0"/>
              </w:rPr>
            </w:pPr>
            <w:r>
              <w:rPr>
                <w:rFonts w:ascii="標楷體" w:eastAsia="標楷體" w:hAnsi="標楷體" w:hint="eastAsia"/>
              </w:rPr>
              <w:t>3.過度擴充，財務經營無法配合</w:t>
            </w:r>
          </w:p>
        </w:tc>
      </w:tr>
      <w:tr w:rsidR="005A50AB" w:rsidRPr="003135EE" w14:paraId="6567914D"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6B9540FB" w14:textId="77777777" w:rsidR="005A50AB" w:rsidRPr="003135EE" w:rsidRDefault="005A50AB" w:rsidP="007E2411">
            <w:pPr>
              <w:widowControl/>
              <w:rPr>
                <w:rFonts w:ascii="標楷體" w:eastAsia="標楷體" w:hAnsi="標楷體" w:cs="新細明體"/>
                <w:kern w:val="0"/>
              </w:rPr>
            </w:pPr>
            <w:r>
              <w:rPr>
                <w:rFonts w:ascii="標楷體" w:eastAsia="標楷體" w:hAnsi="標楷體" w:hint="eastAsia"/>
              </w:rPr>
              <w:t>2400</w:t>
            </w:r>
          </w:p>
        </w:tc>
        <w:tc>
          <w:tcPr>
            <w:tcW w:w="4819" w:type="dxa"/>
            <w:tcBorders>
              <w:top w:val="nil"/>
              <w:left w:val="nil"/>
              <w:bottom w:val="single" w:sz="4" w:space="0" w:color="auto"/>
              <w:right w:val="single" w:sz="4" w:space="0" w:color="auto"/>
            </w:tcBorders>
            <w:shd w:val="clear" w:color="auto" w:fill="auto"/>
            <w:noWrap/>
            <w:vAlign w:val="center"/>
          </w:tcPr>
          <w:p w14:paraId="57EACA81" w14:textId="77777777" w:rsidR="005A50AB" w:rsidRPr="003135EE" w:rsidRDefault="005A50AB" w:rsidP="007E2411">
            <w:pPr>
              <w:widowControl/>
              <w:rPr>
                <w:rFonts w:ascii="標楷體" w:eastAsia="標楷體" w:hAnsi="標楷體" w:cs="新細明體"/>
                <w:kern w:val="0"/>
              </w:rPr>
            </w:pPr>
            <w:r>
              <w:rPr>
                <w:rFonts w:ascii="標楷體" w:eastAsia="標楷體" w:hAnsi="標楷體" w:hint="eastAsia"/>
              </w:rPr>
              <w:t>4.尚未辦妥展期手續</w:t>
            </w:r>
          </w:p>
        </w:tc>
      </w:tr>
      <w:tr w:rsidR="005A50AB" w:rsidRPr="003135EE" w14:paraId="08FE30BE"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13E1A07" w14:textId="77777777" w:rsidR="005A50AB" w:rsidRPr="003135EE" w:rsidRDefault="005A50AB" w:rsidP="007E2411">
            <w:pPr>
              <w:widowControl/>
              <w:rPr>
                <w:rFonts w:ascii="標楷體" w:eastAsia="標楷體" w:hAnsi="標楷體" w:cs="新細明體"/>
                <w:kern w:val="0"/>
              </w:rPr>
            </w:pPr>
            <w:r>
              <w:rPr>
                <w:rFonts w:ascii="標楷體" w:eastAsia="標楷體" w:hAnsi="標楷體" w:hint="eastAsia"/>
              </w:rPr>
              <w:t>2500</w:t>
            </w:r>
          </w:p>
        </w:tc>
        <w:tc>
          <w:tcPr>
            <w:tcW w:w="4819" w:type="dxa"/>
            <w:tcBorders>
              <w:top w:val="nil"/>
              <w:left w:val="nil"/>
              <w:bottom w:val="single" w:sz="4" w:space="0" w:color="auto"/>
              <w:right w:val="single" w:sz="4" w:space="0" w:color="auto"/>
            </w:tcBorders>
            <w:shd w:val="clear" w:color="auto" w:fill="auto"/>
            <w:noWrap/>
            <w:vAlign w:val="center"/>
          </w:tcPr>
          <w:p w14:paraId="56795D54" w14:textId="77777777" w:rsidR="005A50AB" w:rsidRPr="003135EE" w:rsidRDefault="005A50AB" w:rsidP="007E2411">
            <w:pPr>
              <w:widowControl/>
              <w:rPr>
                <w:rFonts w:ascii="標楷體" w:eastAsia="標楷體" w:hAnsi="標楷體" w:cs="新細明體"/>
                <w:kern w:val="0"/>
              </w:rPr>
            </w:pPr>
            <w:r>
              <w:rPr>
                <w:rFonts w:ascii="標楷體" w:eastAsia="標楷體" w:hAnsi="標楷體" w:hint="eastAsia"/>
              </w:rPr>
              <w:t>5.借款人轉投資失敗</w:t>
            </w:r>
          </w:p>
        </w:tc>
      </w:tr>
      <w:tr w:rsidR="005A50AB" w:rsidRPr="003135EE" w14:paraId="2EAC6B10"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1AA0989B" w14:textId="77777777" w:rsidR="005A50AB" w:rsidRPr="003135EE" w:rsidRDefault="005A50AB" w:rsidP="007E2411">
            <w:pPr>
              <w:widowControl/>
              <w:rPr>
                <w:rFonts w:ascii="標楷體" w:eastAsia="標楷體" w:hAnsi="標楷體" w:cs="新細明體"/>
                <w:kern w:val="0"/>
              </w:rPr>
            </w:pPr>
            <w:r>
              <w:rPr>
                <w:rFonts w:ascii="標楷體" w:eastAsia="標楷體" w:hAnsi="標楷體" w:hint="eastAsia"/>
              </w:rPr>
              <w:t>2600</w:t>
            </w:r>
          </w:p>
        </w:tc>
        <w:tc>
          <w:tcPr>
            <w:tcW w:w="4819" w:type="dxa"/>
            <w:tcBorders>
              <w:top w:val="nil"/>
              <w:left w:val="nil"/>
              <w:bottom w:val="single" w:sz="4" w:space="0" w:color="auto"/>
              <w:right w:val="single" w:sz="4" w:space="0" w:color="auto"/>
            </w:tcBorders>
            <w:shd w:val="clear" w:color="auto" w:fill="auto"/>
            <w:noWrap/>
            <w:vAlign w:val="center"/>
          </w:tcPr>
          <w:p w14:paraId="1E0B32E6" w14:textId="77777777" w:rsidR="005A50AB" w:rsidRPr="003135EE" w:rsidRDefault="005A50AB" w:rsidP="007E2411">
            <w:pPr>
              <w:widowControl/>
              <w:rPr>
                <w:rFonts w:ascii="標楷體" w:eastAsia="標楷體" w:hAnsi="標楷體" w:cs="新細明體"/>
                <w:kern w:val="0"/>
              </w:rPr>
            </w:pPr>
            <w:r>
              <w:rPr>
                <w:rFonts w:ascii="標楷體" w:eastAsia="標楷體" w:hAnsi="標楷體" w:hint="eastAsia"/>
              </w:rPr>
              <w:t>6.其它</w:t>
            </w:r>
          </w:p>
        </w:tc>
      </w:tr>
      <w:tr w:rsidR="005A50AB" w:rsidRPr="003135EE" w14:paraId="2135405F"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2793FF8F" w14:textId="77777777" w:rsidR="005A50AB" w:rsidRPr="003135EE" w:rsidRDefault="005A50AB" w:rsidP="007E2411">
            <w:pPr>
              <w:widowControl/>
              <w:rPr>
                <w:rFonts w:ascii="標楷體" w:eastAsia="標楷體" w:hAnsi="標楷體" w:cs="新細明體"/>
                <w:kern w:val="0"/>
              </w:rPr>
            </w:pPr>
            <w:r>
              <w:rPr>
                <w:rFonts w:ascii="標楷體" w:eastAsia="標楷體" w:hAnsi="標楷體" w:hint="eastAsia"/>
              </w:rPr>
              <w:t>3000</w:t>
            </w:r>
          </w:p>
        </w:tc>
        <w:tc>
          <w:tcPr>
            <w:tcW w:w="4819" w:type="dxa"/>
            <w:tcBorders>
              <w:top w:val="nil"/>
              <w:left w:val="nil"/>
              <w:bottom w:val="single" w:sz="4" w:space="0" w:color="auto"/>
              <w:right w:val="single" w:sz="4" w:space="0" w:color="auto"/>
            </w:tcBorders>
            <w:shd w:val="clear" w:color="auto" w:fill="auto"/>
            <w:noWrap/>
            <w:vAlign w:val="center"/>
          </w:tcPr>
          <w:p w14:paraId="73BFD402" w14:textId="77777777" w:rsidR="005A50AB" w:rsidRPr="003135EE" w:rsidRDefault="005A50AB" w:rsidP="007E2411">
            <w:pPr>
              <w:widowControl/>
              <w:rPr>
                <w:rFonts w:ascii="標楷體" w:eastAsia="標楷體" w:hAnsi="標楷體" w:cs="新細明體"/>
                <w:kern w:val="0"/>
              </w:rPr>
            </w:pPr>
            <w:r>
              <w:rPr>
                <w:rFonts w:ascii="標楷體" w:eastAsia="標楷體" w:hAnsi="標楷體" w:hint="eastAsia"/>
              </w:rPr>
              <w:t>(三)外來因素影響借款人經營失常</w:t>
            </w:r>
          </w:p>
        </w:tc>
      </w:tr>
      <w:tr w:rsidR="005A50AB" w:rsidRPr="003135EE" w14:paraId="03475739"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12F348DE" w14:textId="77777777" w:rsidR="005A50AB" w:rsidRPr="003135EE" w:rsidRDefault="005A50AB" w:rsidP="007E2411">
            <w:pPr>
              <w:widowControl/>
              <w:rPr>
                <w:rFonts w:ascii="標楷體" w:eastAsia="標楷體" w:hAnsi="標楷體" w:cs="新細明體"/>
                <w:kern w:val="0"/>
              </w:rPr>
            </w:pPr>
            <w:r>
              <w:rPr>
                <w:rFonts w:ascii="標楷體" w:eastAsia="標楷體" w:hAnsi="標楷體" w:hint="eastAsia"/>
              </w:rPr>
              <w:t>3100</w:t>
            </w:r>
          </w:p>
        </w:tc>
        <w:tc>
          <w:tcPr>
            <w:tcW w:w="4819" w:type="dxa"/>
            <w:tcBorders>
              <w:top w:val="nil"/>
              <w:left w:val="nil"/>
              <w:bottom w:val="single" w:sz="4" w:space="0" w:color="auto"/>
              <w:right w:val="single" w:sz="4" w:space="0" w:color="auto"/>
            </w:tcBorders>
            <w:shd w:val="clear" w:color="auto" w:fill="auto"/>
            <w:noWrap/>
            <w:vAlign w:val="center"/>
          </w:tcPr>
          <w:p w14:paraId="1A3F23A6" w14:textId="77777777" w:rsidR="005A50AB" w:rsidRPr="003135EE" w:rsidRDefault="005A50AB" w:rsidP="007E2411">
            <w:pPr>
              <w:widowControl/>
              <w:rPr>
                <w:rFonts w:ascii="標楷體" w:eastAsia="標楷體" w:hAnsi="標楷體" w:cs="新細明體"/>
                <w:kern w:val="0"/>
              </w:rPr>
            </w:pPr>
            <w:r>
              <w:rPr>
                <w:rFonts w:ascii="標楷體" w:eastAsia="標楷體" w:hAnsi="標楷體" w:hint="eastAsia"/>
              </w:rPr>
              <w:t>1.行業景氣突變</w:t>
            </w:r>
          </w:p>
        </w:tc>
      </w:tr>
      <w:tr w:rsidR="005A50AB" w:rsidRPr="003135EE" w14:paraId="3F520A2B"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62E9D6DC" w14:textId="77777777" w:rsidR="005A50AB" w:rsidRPr="003135EE" w:rsidRDefault="005A50AB" w:rsidP="007E2411">
            <w:pPr>
              <w:widowControl/>
              <w:rPr>
                <w:rFonts w:ascii="標楷體" w:eastAsia="標楷體" w:hAnsi="標楷體" w:cs="新細明體"/>
                <w:kern w:val="0"/>
              </w:rPr>
            </w:pPr>
            <w:r>
              <w:rPr>
                <w:rFonts w:ascii="標楷體" w:eastAsia="標楷體" w:hAnsi="標楷體" w:hint="eastAsia"/>
              </w:rPr>
              <w:t>3200</w:t>
            </w:r>
          </w:p>
        </w:tc>
        <w:tc>
          <w:tcPr>
            <w:tcW w:w="4819" w:type="dxa"/>
            <w:tcBorders>
              <w:top w:val="nil"/>
              <w:left w:val="nil"/>
              <w:bottom w:val="single" w:sz="4" w:space="0" w:color="auto"/>
              <w:right w:val="single" w:sz="4" w:space="0" w:color="auto"/>
            </w:tcBorders>
            <w:shd w:val="clear" w:color="auto" w:fill="auto"/>
            <w:noWrap/>
            <w:vAlign w:val="center"/>
          </w:tcPr>
          <w:p w14:paraId="3FE495C2" w14:textId="77777777" w:rsidR="005A50AB" w:rsidRPr="003135EE" w:rsidRDefault="005A50AB" w:rsidP="007E2411">
            <w:pPr>
              <w:widowControl/>
              <w:rPr>
                <w:rFonts w:ascii="標楷體" w:eastAsia="標楷體" w:hAnsi="標楷體" w:cs="新細明體"/>
                <w:kern w:val="0"/>
              </w:rPr>
            </w:pPr>
            <w:r>
              <w:rPr>
                <w:rFonts w:ascii="標楷體" w:eastAsia="標楷體" w:hAnsi="標楷體" w:hint="eastAsia"/>
              </w:rPr>
              <w:t>2.關係企業經營不善影響</w:t>
            </w:r>
          </w:p>
        </w:tc>
      </w:tr>
      <w:tr w:rsidR="005A50AB" w:rsidRPr="003135EE" w14:paraId="686C9DAA"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95CF387" w14:textId="77777777" w:rsidR="005A50AB" w:rsidRPr="003135EE" w:rsidRDefault="005A50AB" w:rsidP="007E2411">
            <w:pPr>
              <w:widowControl/>
              <w:rPr>
                <w:rFonts w:ascii="標楷體" w:eastAsia="標楷體" w:hAnsi="標楷體" w:cs="新細明體"/>
                <w:kern w:val="0"/>
              </w:rPr>
            </w:pPr>
            <w:r>
              <w:rPr>
                <w:rFonts w:ascii="標楷體" w:eastAsia="標楷體" w:hAnsi="標楷體" w:hint="eastAsia"/>
              </w:rPr>
              <w:t>3300</w:t>
            </w:r>
          </w:p>
        </w:tc>
        <w:tc>
          <w:tcPr>
            <w:tcW w:w="4819" w:type="dxa"/>
            <w:tcBorders>
              <w:top w:val="nil"/>
              <w:left w:val="nil"/>
              <w:bottom w:val="single" w:sz="4" w:space="0" w:color="auto"/>
              <w:right w:val="single" w:sz="4" w:space="0" w:color="auto"/>
            </w:tcBorders>
            <w:shd w:val="clear" w:color="auto" w:fill="auto"/>
            <w:noWrap/>
            <w:vAlign w:val="center"/>
          </w:tcPr>
          <w:p w14:paraId="0DF76F11" w14:textId="77777777" w:rsidR="005A50AB" w:rsidRPr="003135EE" w:rsidRDefault="005A50AB" w:rsidP="007E2411">
            <w:pPr>
              <w:widowControl/>
              <w:rPr>
                <w:rFonts w:ascii="標楷體" w:eastAsia="標楷體" w:hAnsi="標楷體" w:cs="新細明體"/>
                <w:kern w:val="0"/>
              </w:rPr>
            </w:pPr>
            <w:r>
              <w:rPr>
                <w:rFonts w:ascii="標楷體" w:eastAsia="標楷體" w:hAnsi="標楷體" w:hint="eastAsia"/>
              </w:rPr>
              <w:t>3.其他企業經營不善影響</w:t>
            </w:r>
          </w:p>
        </w:tc>
      </w:tr>
      <w:tr w:rsidR="005A50AB" w:rsidRPr="003135EE" w14:paraId="4B559EAB"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29E96F55" w14:textId="77777777" w:rsidR="005A50AB" w:rsidRPr="003135EE" w:rsidRDefault="005A50AB" w:rsidP="007E2411">
            <w:pPr>
              <w:widowControl/>
              <w:rPr>
                <w:rFonts w:ascii="標楷體" w:eastAsia="標楷體" w:hAnsi="標楷體" w:cs="新細明體"/>
                <w:kern w:val="0"/>
              </w:rPr>
            </w:pPr>
            <w:r>
              <w:rPr>
                <w:rFonts w:ascii="標楷體" w:eastAsia="標楷體" w:hAnsi="標楷體" w:hint="eastAsia"/>
              </w:rPr>
              <w:t>3400</w:t>
            </w:r>
          </w:p>
        </w:tc>
        <w:tc>
          <w:tcPr>
            <w:tcW w:w="4819" w:type="dxa"/>
            <w:tcBorders>
              <w:top w:val="nil"/>
              <w:left w:val="nil"/>
              <w:bottom w:val="single" w:sz="4" w:space="0" w:color="auto"/>
              <w:right w:val="single" w:sz="4" w:space="0" w:color="auto"/>
            </w:tcBorders>
            <w:shd w:val="clear" w:color="auto" w:fill="auto"/>
            <w:noWrap/>
            <w:vAlign w:val="center"/>
          </w:tcPr>
          <w:p w14:paraId="7B60CAEB" w14:textId="77777777" w:rsidR="005A50AB" w:rsidRPr="003135EE" w:rsidRDefault="005A50AB" w:rsidP="007E2411">
            <w:pPr>
              <w:widowControl/>
              <w:rPr>
                <w:rFonts w:ascii="標楷體" w:eastAsia="標楷體" w:hAnsi="標楷體" w:cs="新細明體"/>
                <w:kern w:val="0"/>
              </w:rPr>
            </w:pPr>
            <w:r>
              <w:rPr>
                <w:rFonts w:ascii="標楷體" w:eastAsia="標楷體" w:hAnsi="標楷體" w:hint="eastAsia"/>
              </w:rPr>
              <w:t>4.其它</w:t>
            </w:r>
          </w:p>
        </w:tc>
      </w:tr>
      <w:tr w:rsidR="005A50AB" w:rsidRPr="003135EE" w14:paraId="7588CB26"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2EB4E55B" w14:textId="77777777" w:rsidR="005A50AB" w:rsidRPr="003135EE" w:rsidRDefault="005A50AB" w:rsidP="007E2411">
            <w:pPr>
              <w:widowControl/>
              <w:rPr>
                <w:rFonts w:ascii="標楷體" w:eastAsia="標楷體" w:hAnsi="標楷體" w:cs="新細明體"/>
                <w:kern w:val="0"/>
              </w:rPr>
            </w:pPr>
            <w:r>
              <w:rPr>
                <w:rFonts w:ascii="標楷體" w:eastAsia="標楷體" w:hAnsi="標楷體" w:hint="eastAsia"/>
              </w:rPr>
              <w:t>4000</w:t>
            </w:r>
          </w:p>
        </w:tc>
        <w:tc>
          <w:tcPr>
            <w:tcW w:w="4819" w:type="dxa"/>
            <w:tcBorders>
              <w:top w:val="nil"/>
              <w:left w:val="nil"/>
              <w:bottom w:val="single" w:sz="4" w:space="0" w:color="auto"/>
              <w:right w:val="single" w:sz="4" w:space="0" w:color="auto"/>
            </w:tcBorders>
            <w:shd w:val="clear" w:color="auto" w:fill="auto"/>
            <w:noWrap/>
            <w:vAlign w:val="center"/>
          </w:tcPr>
          <w:p w14:paraId="6CCFA8BA" w14:textId="77777777" w:rsidR="005A50AB" w:rsidRPr="003135EE" w:rsidRDefault="005A50AB" w:rsidP="007E2411">
            <w:pPr>
              <w:widowControl/>
              <w:rPr>
                <w:rFonts w:ascii="標楷體" w:eastAsia="標楷體" w:hAnsi="標楷體" w:cs="新細明體"/>
                <w:kern w:val="0"/>
              </w:rPr>
            </w:pPr>
            <w:r>
              <w:rPr>
                <w:rFonts w:ascii="標楷體" w:eastAsia="標楷體" w:hAnsi="標楷體" w:hint="eastAsia"/>
              </w:rPr>
              <w:t>(四)其它</w:t>
            </w:r>
          </w:p>
        </w:tc>
      </w:tr>
      <w:tr w:rsidR="005A50AB" w:rsidRPr="003135EE" w14:paraId="69880EC5"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1BE65A15" w14:textId="77777777" w:rsidR="005A50AB" w:rsidRPr="003135EE" w:rsidRDefault="005A50AB" w:rsidP="007E2411">
            <w:pPr>
              <w:widowControl/>
              <w:rPr>
                <w:rFonts w:ascii="標楷體" w:eastAsia="標楷體" w:hAnsi="標楷體" w:cs="新細明體"/>
                <w:kern w:val="0"/>
              </w:rPr>
            </w:pPr>
            <w:r>
              <w:rPr>
                <w:rFonts w:ascii="標楷體" w:eastAsia="標楷體" w:hAnsi="標楷體" w:hint="eastAsia"/>
              </w:rPr>
              <w:t>4100</w:t>
            </w:r>
          </w:p>
        </w:tc>
        <w:tc>
          <w:tcPr>
            <w:tcW w:w="4819" w:type="dxa"/>
            <w:tcBorders>
              <w:top w:val="nil"/>
              <w:left w:val="nil"/>
              <w:bottom w:val="single" w:sz="4" w:space="0" w:color="auto"/>
              <w:right w:val="single" w:sz="4" w:space="0" w:color="auto"/>
            </w:tcBorders>
            <w:shd w:val="clear" w:color="auto" w:fill="auto"/>
            <w:noWrap/>
            <w:vAlign w:val="center"/>
          </w:tcPr>
          <w:p w14:paraId="6F1A930B" w14:textId="77777777" w:rsidR="005A50AB" w:rsidRPr="003135EE" w:rsidRDefault="005A50AB" w:rsidP="007E2411">
            <w:pPr>
              <w:widowControl/>
              <w:rPr>
                <w:rFonts w:ascii="標楷體" w:eastAsia="標楷體" w:hAnsi="標楷體" w:cs="新細明體"/>
                <w:kern w:val="0"/>
              </w:rPr>
            </w:pPr>
            <w:r>
              <w:rPr>
                <w:rFonts w:ascii="標楷體" w:eastAsia="標楷體" w:hAnsi="標楷體" w:hint="eastAsia"/>
              </w:rPr>
              <w:t>1.協議展期後無法履約</w:t>
            </w:r>
          </w:p>
        </w:tc>
      </w:tr>
      <w:tr w:rsidR="005A50AB" w:rsidRPr="003135EE" w14:paraId="3A70E9DB"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23AB8C7C" w14:textId="77777777" w:rsidR="005A50AB" w:rsidRPr="003135EE" w:rsidRDefault="005A50AB" w:rsidP="007E2411">
            <w:pPr>
              <w:widowControl/>
              <w:rPr>
                <w:rFonts w:ascii="標楷體" w:eastAsia="標楷體" w:hAnsi="標楷體" w:cs="新細明體"/>
                <w:kern w:val="0"/>
              </w:rPr>
            </w:pPr>
            <w:r>
              <w:rPr>
                <w:rFonts w:ascii="標楷體" w:eastAsia="標楷體" w:hAnsi="標楷體" w:hint="eastAsia"/>
              </w:rPr>
              <w:t>4200</w:t>
            </w:r>
          </w:p>
        </w:tc>
        <w:tc>
          <w:tcPr>
            <w:tcW w:w="4819" w:type="dxa"/>
            <w:tcBorders>
              <w:top w:val="nil"/>
              <w:left w:val="nil"/>
              <w:bottom w:val="single" w:sz="4" w:space="0" w:color="auto"/>
              <w:right w:val="single" w:sz="4" w:space="0" w:color="auto"/>
            </w:tcBorders>
            <w:shd w:val="clear" w:color="auto" w:fill="auto"/>
            <w:noWrap/>
            <w:vAlign w:val="center"/>
          </w:tcPr>
          <w:p w14:paraId="073940A0" w14:textId="77777777" w:rsidR="005A50AB" w:rsidRPr="003135EE" w:rsidRDefault="005A50AB" w:rsidP="007E2411">
            <w:pPr>
              <w:widowControl/>
              <w:rPr>
                <w:rFonts w:ascii="標楷體" w:eastAsia="標楷體" w:hAnsi="標楷體" w:cs="新細明體"/>
                <w:kern w:val="0"/>
              </w:rPr>
            </w:pPr>
            <w:r>
              <w:rPr>
                <w:rFonts w:ascii="標楷體" w:eastAsia="標楷體" w:hAnsi="標楷體" w:hint="eastAsia"/>
              </w:rPr>
              <w:t>2.滯延利息及各項費用轉列催收款</w:t>
            </w:r>
          </w:p>
        </w:tc>
      </w:tr>
      <w:tr w:rsidR="005A50AB" w:rsidRPr="003135EE" w14:paraId="1D088579"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18C84516" w14:textId="77777777" w:rsidR="005A50AB" w:rsidRPr="003135EE" w:rsidRDefault="005A50AB" w:rsidP="007E2411">
            <w:pPr>
              <w:widowControl/>
              <w:rPr>
                <w:rFonts w:ascii="標楷體" w:eastAsia="標楷體" w:hAnsi="標楷體" w:cs="新細明體"/>
                <w:kern w:val="0"/>
              </w:rPr>
            </w:pPr>
            <w:r>
              <w:rPr>
                <w:rFonts w:ascii="標楷體" w:eastAsia="標楷體" w:hAnsi="標楷體" w:hint="eastAsia"/>
              </w:rPr>
              <w:t>4300</w:t>
            </w:r>
          </w:p>
        </w:tc>
        <w:tc>
          <w:tcPr>
            <w:tcW w:w="4819" w:type="dxa"/>
            <w:tcBorders>
              <w:top w:val="nil"/>
              <w:left w:val="nil"/>
              <w:bottom w:val="single" w:sz="4" w:space="0" w:color="auto"/>
              <w:right w:val="single" w:sz="4" w:space="0" w:color="auto"/>
            </w:tcBorders>
            <w:shd w:val="clear" w:color="auto" w:fill="auto"/>
            <w:noWrap/>
            <w:vAlign w:val="center"/>
          </w:tcPr>
          <w:p w14:paraId="560F1E41" w14:textId="77777777" w:rsidR="005A50AB" w:rsidRPr="003135EE" w:rsidRDefault="005A50AB" w:rsidP="007E2411">
            <w:pPr>
              <w:widowControl/>
              <w:rPr>
                <w:rFonts w:ascii="標楷體" w:eastAsia="標楷體" w:hAnsi="標楷體" w:cs="新細明體"/>
                <w:kern w:val="0"/>
              </w:rPr>
            </w:pPr>
            <w:r>
              <w:rPr>
                <w:rFonts w:ascii="標楷體" w:eastAsia="標楷體" w:hAnsi="標楷體" w:hint="eastAsia"/>
              </w:rPr>
              <w:t>3.其它</w:t>
            </w:r>
          </w:p>
        </w:tc>
      </w:tr>
    </w:tbl>
    <w:p w14:paraId="6AF52EF9" w14:textId="77777777" w:rsidR="005A50AB" w:rsidRDefault="005A50AB" w:rsidP="005A50AB">
      <w:pPr>
        <w:tabs>
          <w:tab w:val="left" w:pos="788"/>
        </w:tabs>
        <w:ind w:leftChars="300" w:left="720"/>
        <w:rPr>
          <w:rFonts w:ascii="標楷體" w:eastAsia="標楷體" w:hAnsi="標楷體"/>
        </w:rPr>
      </w:pPr>
    </w:p>
    <w:p w14:paraId="5B17F340" w14:textId="77777777" w:rsidR="00CB7D59" w:rsidRDefault="00CB7D59" w:rsidP="005A50AB">
      <w:pPr>
        <w:tabs>
          <w:tab w:val="left" w:pos="788"/>
        </w:tabs>
        <w:ind w:leftChars="300" w:left="720"/>
        <w:rPr>
          <w:rFonts w:ascii="標楷體" w:eastAsia="標楷體" w:hAnsi="標楷體"/>
        </w:rPr>
      </w:pPr>
    </w:p>
    <w:p w14:paraId="40DBD490" w14:textId="77777777" w:rsidR="00CB7D59" w:rsidRDefault="00CB7D59" w:rsidP="005A50AB">
      <w:pPr>
        <w:tabs>
          <w:tab w:val="left" w:pos="788"/>
        </w:tabs>
        <w:ind w:leftChars="300" w:left="720"/>
        <w:rPr>
          <w:rFonts w:ascii="標楷體" w:eastAsia="標楷體" w:hAnsi="標楷體"/>
        </w:rPr>
      </w:pPr>
    </w:p>
    <w:p w14:paraId="4C766AE2" w14:textId="77777777" w:rsidR="00CB7D59" w:rsidRDefault="00CB7D59" w:rsidP="005A50AB">
      <w:pPr>
        <w:tabs>
          <w:tab w:val="left" w:pos="788"/>
        </w:tabs>
        <w:ind w:leftChars="300" w:left="720"/>
        <w:rPr>
          <w:rFonts w:ascii="標楷體" w:eastAsia="標楷體" w:hAnsi="標楷體"/>
        </w:rPr>
      </w:pPr>
    </w:p>
    <w:p w14:paraId="75EF4062" w14:textId="77777777" w:rsidR="00CB7D59" w:rsidRDefault="00CB7D59" w:rsidP="005A50AB">
      <w:pPr>
        <w:tabs>
          <w:tab w:val="left" w:pos="788"/>
        </w:tabs>
        <w:ind w:leftChars="300" w:left="720"/>
        <w:rPr>
          <w:rFonts w:ascii="標楷體" w:eastAsia="標楷體" w:hAnsi="標楷體"/>
        </w:rPr>
      </w:pPr>
    </w:p>
    <w:p w14:paraId="7685D919" w14:textId="77777777" w:rsidR="00CB7D59" w:rsidRDefault="00CB7D59" w:rsidP="005A50AB">
      <w:pPr>
        <w:tabs>
          <w:tab w:val="left" w:pos="788"/>
        </w:tabs>
        <w:ind w:leftChars="300" w:left="720"/>
        <w:rPr>
          <w:rFonts w:ascii="標楷體" w:eastAsia="標楷體" w:hAnsi="標楷體"/>
        </w:rPr>
      </w:pPr>
    </w:p>
    <w:p w14:paraId="07E68AB3" w14:textId="77777777" w:rsidR="00CB7D59" w:rsidRDefault="00CB7D59" w:rsidP="005A50AB">
      <w:pPr>
        <w:tabs>
          <w:tab w:val="left" w:pos="788"/>
        </w:tabs>
        <w:ind w:leftChars="300" w:left="720"/>
        <w:rPr>
          <w:rFonts w:ascii="標楷體" w:eastAsia="標楷體" w:hAnsi="標楷體"/>
        </w:rPr>
      </w:pPr>
    </w:p>
    <w:p w14:paraId="326396D2" w14:textId="39BF9550" w:rsidR="005A50AB" w:rsidRDefault="005A50AB" w:rsidP="00894D7B">
      <w:pPr>
        <w:numPr>
          <w:ilvl w:val="0"/>
          <w:numId w:val="13"/>
        </w:numPr>
        <w:rPr>
          <w:rFonts w:ascii="標楷體" w:eastAsia="標楷體" w:hAnsi="標楷體"/>
        </w:rPr>
      </w:pPr>
      <w:r w:rsidRPr="003135EE">
        <w:rPr>
          <w:rFonts w:ascii="標楷體" w:eastAsia="標楷體" w:hAnsi="標楷體" w:hint="eastAsia"/>
        </w:rPr>
        <w:lastRenderedPageBreak/>
        <w:t>逾期增減-2減</w:t>
      </w:r>
      <w:r>
        <w:rPr>
          <w:rFonts w:ascii="標楷體" w:eastAsia="標楷體" w:hAnsi="標楷體" w:hint="eastAsia"/>
          <w:lang w:eastAsia="zh-HK"/>
        </w:rPr>
        <w:t>少</w:t>
      </w:r>
      <w:r w:rsidRPr="000571A6">
        <w:rPr>
          <w:rFonts w:ascii="標楷體" w:eastAsia="標楷體" w:hAnsi="標楷體" w:cs="新細明體" w:hint="eastAsia"/>
          <w:kern w:val="0"/>
          <w:lang w:val="zh-TW"/>
        </w:rPr>
        <w:t xml:space="preserve"> ([L6605逾期新增減少原因維護</w:t>
      </w:r>
      <w:r w:rsidRPr="000571A6">
        <w:rPr>
          <w:rFonts w:ascii="標楷體" w:eastAsia="標楷體" w:hAnsi="標楷體" w:cs="新細明體"/>
          <w:kern w:val="0"/>
          <w:lang w:val="zh-TW"/>
        </w:rPr>
        <w:t>]</w:t>
      </w:r>
      <w:r w:rsidRPr="000571A6">
        <w:rPr>
          <w:rFonts w:ascii="標楷體" w:eastAsia="標楷體" w:hAnsi="標楷體" w:cs="新細明體" w:hint="eastAsia"/>
          <w:kern w:val="0"/>
          <w:lang w:val="zh-TW"/>
        </w:rPr>
        <w:t>設定)</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5A50AB" w:rsidRPr="003135EE" w14:paraId="11BD5E45" w14:textId="77777777" w:rsidTr="0022279A">
        <w:trPr>
          <w:trHeight w:val="340"/>
          <w:tblHeader/>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19DCD0F" w14:textId="77777777" w:rsidR="005A50AB" w:rsidRPr="003135EE" w:rsidRDefault="005A50AB" w:rsidP="007E2411">
            <w:pPr>
              <w:widowControl/>
              <w:rPr>
                <w:rFonts w:ascii="標楷體" w:eastAsia="標楷體" w:hAnsi="標楷體" w:cs="新細明體"/>
                <w:kern w:val="0"/>
              </w:rPr>
            </w:pPr>
            <w:r w:rsidRPr="003135EE">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0DD078F7" w14:textId="77777777" w:rsidR="005A50AB" w:rsidRPr="003135EE" w:rsidRDefault="005A50AB" w:rsidP="007E2411">
            <w:pPr>
              <w:widowControl/>
              <w:rPr>
                <w:rFonts w:ascii="標楷體" w:eastAsia="標楷體" w:hAnsi="標楷體" w:cs="新細明體"/>
                <w:kern w:val="0"/>
              </w:rPr>
            </w:pPr>
            <w:r w:rsidRPr="003135EE">
              <w:rPr>
                <w:rFonts w:ascii="標楷體" w:eastAsia="標楷體" w:hAnsi="標楷體" w:cs="新細明體" w:hint="eastAsia"/>
                <w:kern w:val="0"/>
              </w:rPr>
              <w:t>說明</w:t>
            </w:r>
          </w:p>
        </w:tc>
      </w:tr>
      <w:tr w:rsidR="005A50AB" w:rsidRPr="003135EE" w14:paraId="705B2864"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28D63BEF" w14:textId="77777777" w:rsidR="005A50AB" w:rsidRPr="003135EE" w:rsidRDefault="005A50AB" w:rsidP="007E2411">
            <w:pPr>
              <w:widowControl/>
              <w:rPr>
                <w:rFonts w:ascii="標楷體" w:eastAsia="標楷體" w:hAnsi="標楷體" w:cs="新細明體"/>
                <w:kern w:val="0"/>
              </w:rPr>
            </w:pPr>
            <w:r>
              <w:rPr>
                <w:rFonts w:ascii="標楷體" w:eastAsia="標楷體" w:hAnsi="標楷體" w:hint="eastAsia"/>
              </w:rPr>
              <w:t>1000</w:t>
            </w:r>
          </w:p>
        </w:tc>
        <w:tc>
          <w:tcPr>
            <w:tcW w:w="4819" w:type="dxa"/>
            <w:tcBorders>
              <w:top w:val="nil"/>
              <w:left w:val="nil"/>
              <w:bottom w:val="single" w:sz="4" w:space="0" w:color="auto"/>
              <w:right w:val="single" w:sz="4" w:space="0" w:color="auto"/>
            </w:tcBorders>
            <w:shd w:val="clear" w:color="auto" w:fill="auto"/>
            <w:noWrap/>
            <w:vAlign w:val="center"/>
            <w:hideMark/>
          </w:tcPr>
          <w:p w14:paraId="3DC60283" w14:textId="77777777" w:rsidR="005A50AB" w:rsidRPr="003135EE" w:rsidRDefault="005A50AB" w:rsidP="007E2411">
            <w:pPr>
              <w:widowControl/>
              <w:rPr>
                <w:rFonts w:ascii="標楷體" w:eastAsia="標楷體" w:hAnsi="標楷體" w:cs="新細明體"/>
                <w:kern w:val="0"/>
              </w:rPr>
            </w:pPr>
            <w:r>
              <w:rPr>
                <w:rFonts w:ascii="標楷體" w:eastAsia="標楷體" w:hAnsi="標楷體" w:hint="eastAsia"/>
              </w:rPr>
              <w:t>(一)現金清償</w:t>
            </w:r>
          </w:p>
        </w:tc>
      </w:tr>
      <w:tr w:rsidR="005A50AB" w:rsidRPr="003135EE" w14:paraId="3D7EB38B"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74296522" w14:textId="77777777" w:rsidR="005A50AB" w:rsidRPr="003135EE" w:rsidRDefault="005A50AB" w:rsidP="007E2411">
            <w:pPr>
              <w:widowControl/>
              <w:rPr>
                <w:rFonts w:ascii="標楷體" w:eastAsia="標楷體" w:hAnsi="標楷體" w:cs="新細明體"/>
                <w:kern w:val="0"/>
              </w:rPr>
            </w:pPr>
            <w:r>
              <w:rPr>
                <w:rFonts w:ascii="標楷體" w:eastAsia="標楷體" w:hAnsi="標楷體" w:hint="eastAsia"/>
              </w:rPr>
              <w:t>1100</w:t>
            </w:r>
          </w:p>
        </w:tc>
        <w:tc>
          <w:tcPr>
            <w:tcW w:w="4819" w:type="dxa"/>
            <w:tcBorders>
              <w:top w:val="nil"/>
              <w:left w:val="nil"/>
              <w:bottom w:val="single" w:sz="4" w:space="0" w:color="auto"/>
              <w:right w:val="single" w:sz="4" w:space="0" w:color="auto"/>
            </w:tcBorders>
            <w:shd w:val="clear" w:color="auto" w:fill="auto"/>
            <w:noWrap/>
            <w:vAlign w:val="center"/>
            <w:hideMark/>
          </w:tcPr>
          <w:p w14:paraId="7319BD43" w14:textId="77777777" w:rsidR="005A50AB" w:rsidRPr="003135EE" w:rsidRDefault="005A50AB" w:rsidP="007E2411">
            <w:pPr>
              <w:widowControl/>
              <w:rPr>
                <w:rFonts w:ascii="標楷體" w:eastAsia="標楷體" w:hAnsi="標楷體" w:cs="新細明體"/>
                <w:kern w:val="0"/>
              </w:rPr>
            </w:pPr>
            <w:r>
              <w:rPr>
                <w:rFonts w:ascii="標楷體" w:eastAsia="標楷體" w:hAnsi="標楷體" w:hint="eastAsia"/>
              </w:rPr>
              <w:t>1.由借款人清償</w:t>
            </w:r>
          </w:p>
        </w:tc>
      </w:tr>
      <w:tr w:rsidR="005A50AB" w:rsidRPr="003135EE" w14:paraId="73C2BF34"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40BAAD3E" w14:textId="77777777" w:rsidR="005A50AB" w:rsidRPr="003135EE" w:rsidRDefault="005A50AB" w:rsidP="007E2411">
            <w:pPr>
              <w:widowControl/>
              <w:rPr>
                <w:rFonts w:ascii="標楷體" w:eastAsia="標楷體" w:hAnsi="標楷體" w:cs="新細明體"/>
                <w:kern w:val="0"/>
              </w:rPr>
            </w:pPr>
            <w:r>
              <w:rPr>
                <w:rFonts w:ascii="標楷體" w:eastAsia="標楷體" w:hAnsi="標楷體" w:hint="eastAsia"/>
              </w:rPr>
              <w:t>1200</w:t>
            </w:r>
          </w:p>
        </w:tc>
        <w:tc>
          <w:tcPr>
            <w:tcW w:w="4819" w:type="dxa"/>
            <w:tcBorders>
              <w:top w:val="nil"/>
              <w:left w:val="nil"/>
              <w:bottom w:val="single" w:sz="4" w:space="0" w:color="auto"/>
              <w:right w:val="single" w:sz="4" w:space="0" w:color="auto"/>
            </w:tcBorders>
            <w:shd w:val="clear" w:color="auto" w:fill="auto"/>
            <w:noWrap/>
            <w:vAlign w:val="center"/>
            <w:hideMark/>
          </w:tcPr>
          <w:p w14:paraId="549503E1" w14:textId="77777777" w:rsidR="005A50AB" w:rsidRPr="003135EE" w:rsidRDefault="005A50AB" w:rsidP="007E2411">
            <w:pPr>
              <w:widowControl/>
              <w:rPr>
                <w:rFonts w:ascii="標楷體" w:eastAsia="標楷體" w:hAnsi="標楷體" w:cs="新細明體"/>
                <w:kern w:val="0"/>
              </w:rPr>
            </w:pPr>
            <w:r>
              <w:rPr>
                <w:rFonts w:ascii="標楷體" w:eastAsia="標楷體" w:hAnsi="標楷體" w:hint="eastAsia"/>
              </w:rPr>
              <w:t>2.由保證人或第三者代為清償</w:t>
            </w:r>
          </w:p>
        </w:tc>
      </w:tr>
      <w:tr w:rsidR="005A50AB" w:rsidRPr="003135EE" w14:paraId="72B0C3B9"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112E2062" w14:textId="77777777" w:rsidR="005A50AB" w:rsidRPr="003135EE" w:rsidRDefault="005A50AB" w:rsidP="007E2411">
            <w:pPr>
              <w:widowControl/>
              <w:rPr>
                <w:rFonts w:ascii="標楷體" w:eastAsia="標楷體" w:hAnsi="標楷體" w:cs="新細明體"/>
                <w:kern w:val="0"/>
              </w:rPr>
            </w:pPr>
            <w:r>
              <w:rPr>
                <w:rFonts w:ascii="標楷體" w:eastAsia="標楷體" w:hAnsi="標楷體" w:hint="eastAsia"/>
              </w:rPr>
              <w:t>1300</w:t>
            </w:r>
          </w:p>
        </w:tc>
        <w:tc>
          <w:tcPr>
            <w:tcW w:w="4819" w:type="dxa"/>
            <w:tcBorders>
              <w:top w:val="nil"/>
              <w:left w:val="nil"/>
              <w:bottom w:val="single" w:sz="4" w:space="0" w:color="auto"/>
              <w:right w:val="single" w:sz="4" w:space="0" w:color="auto"/>
            </w:tcBorders>
            <w:shd w:val="clear" w:color="auto" w:fill="auto"/>
            <w:noWrap/>
            <w:vAlign w:val="center"/>
            <w:hideMark/>
          </w:tcPr>
          <w:p w14:paraId="319D180F" w14:textId="77777777" w:rsidR="005A50AB" w:rsidRPr="003135EE" w:rsidRDefault="005A50AB" w:rsidP="007E2411">
            <w:pPr>
              <w:widowControl/>
              <w:rPr>
                <w:rFonts w:ascii="標楷體" w:eastAsia="標楷體" w:hAnsi="標楷體" w:cs="新細明體"/>
                <w:kern w:val="0"/>
              </w:rPr>
            </w:pPr>
            <w:r>
              <w:rPr>
                <w:rFonts w:ascii="標楷體" w:eastAsia="標楷體" w:hAnsi="標楷體" w:hint="eastAsia"/>
              </w:rPr>
              <w:t>3.處分押品收回</w:t>
            </w:r>
          </w:p>
        </w:tc>
      </w:tr>
      <w:tr w:rsidR="005A50AB" w:rsidRPr="003135EE" w14:paraId="5A2F4D37"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02518CF7" w14:textId="77777777" w:rsidR="005A50AB" w:rsidRPr="003135EE" w:rsidRDefault="005A50AB" w:rsidP="007E2411">
            <w:pPr>
              <w:widowControl/>
              <w:rPr>
                <w:rFonts w:ascii="標楷體" w:eastAsia="標楷體" w:hAnsi="標楷體" w:cs="新細明體"/>
                <w:kern w:val="0"/>
              </w:rPr>
            </w:pPr>
            <w:r>
              <w:rPr>
                <w:rFonts w:ascii="標楷體" w:eastAsia="標楷體" w:hAnsi="標楷體" w:hint="eastAsia"/>
              </w:rPr>
              <w:t>1400</w:t>
            </w:r>
          </w:p>
        </w:tc>
        <w:tc>
          <w:tcPr>
            <w:tcW w:w="4819" w:type="dxa"/>
            <w:tcBorders>
              <w:top w:val="nil"/>
              <w:left w:val="nil"/>
              <w:bottom w:val="single" w:sz="4" w:space="0" w:color="auto"/>
              <w:right w:val="single" w:sz="4" w:space="0" w:color="auto"/>
            </w:tcBorders>
            <w:shd w:val="clear" w:color="auto" w:fill="auto"/>
            <w:noWrap/>
            <w:vAlign w:val="center"/>
            <w:hideMark/>
          </w:tcPr>
          <w:p w14:paraId="0D99A3D8" w14:textId="77777777" w:rsidR="005A50AB" w:rsidRPr="003135EE" w:rsidRDefault="005A50AB" w:rsidP="007E2411">
            <w:pPr>
              <w:widowControl/>
              <w:rPr>
                <w:rFonts w:ascii="標楷體" w:eastAsia="標楷體" w:hAnsi="標楷體" w:cs="新細明體"/>
                <w:kern w:val="0"/>
              </w:rPr>
            </w:pPr>
            <w:r>
              <w:rPr>
                <w:rFonts w:ascii="標楷體" w:eastAsia="標楷體" w:hAnsi="標楷體" w:hint="eastAsia"/>
              </w:rPr>
              <w:t>4.由保險公司賠付</w:t>
            </w:r>
          </w:p>
        </w:tc>
      </w:tr>
      <w:tr w:rsidR="005A50AB" w:rsidRPr="003135EE" w14:paraId="7BFB9051"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63B22D37" w14:textId="77777777" w:rsidR="005A50AB" w:rsidRPr="003135EE" w:rsidRDefault="005A50AB" w:rsidP="007E2411">
            <w:pPr>
              <w:widowControl/>
              <w:rPr>
                <w:rFonts w:ascii="標楷體" w:eastAsia="標楷體" w:hAnsi="標楷體" w:cs="新細明體"/>
                <w:kern w:val="0"/>
              </w:rPr>
            </w:pPr>
            <w:r>
              <w:rPr>
                <w:rFonts w:ascii="標楷體" w:eastAsia="標楷體" w:hAnsi="標楷體" w:hint="eastAsia"/>
              </w:rPr>
              <w:t>2000</w:t>
            </w:r>
          </w:p>
        </w:tc>
        <w:tc>
          <w:tcPr>
            <w:tcW w:w="4819" w:type="dxa"/>
            <w:tcBorders>
              <w:top w:val="nil"/>
              <w:left w:val="nil"/>
              <w:bottom w:val="single" w:sz="4" w:space="0" w:color="auto"/>
              <w:right w:val="single" w:sz="4" w:space="0" w:color="auto"/>
            </w:tcBorders>
            <w:shd w:val="clear" w:color="auto" w:fill="auto"/>
            <w:noWrap/>
            <w:vAlign w:val="center"/>
            <w:hideMark/>
          </w:tcPr>
          <w:p w14:paraId="457D88F2" w14:textId="77777777" w:rsidR="005A50AB" w:rsidRPr="003135EE" w:rsidRDefault="005A50AB" w:rsidP="007E2411">
            <w:pPr>
              <w:widowControl/>
              <w:rPr>
                <w:rFonts w:ascii="標楷體" w:eastAsia="標楷體" w:hAnsi="標楷體" w:cs="新細明體"/>
                <w:kern w:val="0"/>
              </w:rPr>
            </w:pPr>
            <w:r>
              <w:rPr>
                <w:rFonts w:ascii="標楷體" w:eastAsia="標楷體" w:hAnsi="標楷體" w:hint="eastAsia"/>
              </w:rPr>
              <w:t>(二)協議或專案輔導于以展期</w:t>
            </w:r>
          </w:p>
        </w:tc>
      </w:tr>
      <w:tr w:rsidR="005A50AB" w:rsidRPr="003135EE" w14:paraId="5DB3ACE7"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7CDC5C8C" w14:textId="77777777" w:rsidR="005A50AB" w:rsidRPr="003135EE" w:rsidRDefault="005A50AB" w:rsidP="007E2411">
            <w:pPr>
              <w:widowControl/>
              <w:rPr>
                <w:rFonts w:ascii="標楷體" w:eastAsia="標楷體" w:hAnsi="標楷體" w:cs="新細明體"/>
                <w:kern w:val="0"/>
              </w:rPr>
            </w:pPr>
            <w:r>
              <w:rPr>
                <w:rFonts w:ascii="標楷體" w:eastAsia="標楷體" w:hAnsi="標楷體" w:hint="eastAsia"/>
              </w:rPr>
              <w:t>3000</w:t>
            </w:r>
          </w:p>
        </w:tc>
        <w:tc>
          <w:tcPr>
            <w:tcW w:w="4819" w:type="dxa"/>
            <w:tcBorders>
              <w:top w:val="nil"/>
              <w:left w:val="nil"/>
              <w:bottom w:val="single" w:sz="4" w:space="0" w:color="auto"/>
              <w:right w:val="single" w:sz="4" w:space="0" w:color="auto"/>
            </w:tcBorders>
            <w:shd w:val="clear" w:color="auto" w:fill="auto"/>
            <w:noWrap/>
            <w:vAlign w:val="center"/>
            <w:hideMark/>
          </w:tcPr>
          <w:p w14:paraId="2CD76112" w14:textId="77777777" w:rsidR="005A50AB" w:rsidRPr="003135EE" w:rsidRDefault="005A50AB" w:rsidP="007E2411">
            <w:pPr>
              <w:widowControl/>
              <w:rPr>
                <w:rFonts w:ascii="標楷體" w:eastAsia="標楷體" w:hAnsi="標楷體" w:cs="新細明體"/>
                <w:kern w:val="0"/>
              </w:rPr>
            </w:pPr>
            <w:r>
              <w:rPr>
                <w:rFonts w:ascii="標楷體" w:eastAsia="標楷體" w:hAnsi="標楷體" w:hint="eastAsia"/>
              </w:rPr>
              <w:t>(三)由第三者承受債務</w:t>
            </w:r>
          </w:p>
        </w:tc>
      </w:tr>
      <w:tr w:rsidR="005A50AB" w:rsidRPr="003135EE" w14:paraId="41AFE572"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50FD110E" w14:textId="77777777" w:rsidR="005A50AB" w:rsidRPr="003135EE" w:rsidRDefault="005A50AB" w:rsidP="007E2411">
            <w:pPr>
              <w:widowControl/>
              <w:rPr>
                <w:rFonts w:ascii="標楷體" w:eastAsia="標楷體" w:hAnsi="標楷體" w:cs="新細明體"/>
                <w:kern w:val="0"/>
              </w:rPr>
            </w:pPr>
            <w:r>
              <w:rPr>
                <w:rFonts w:ascii="標楷體" w:eastAsia="標楷體" w:hAnsi="標楷體" w:hint="eastAsia"/>
              </w:rPr>
              <w:t>4000</w:t>
            </w:r>
          </w:p>
        </w:tc>
        <w:tc>
          <w:tcPr>
            <w:tcW w:w="4819" w:type="dxa"/>
            <w:tcBorders>
              <w:top w:val="nil"/>
              <w:left w:val="nil"/>
              <w:bottom w:val="single" w:sz="4" w:space="0" w:color="auto"/>
              <w:right w:val="single" w:sz="4" w:space="0" w:color="auto"/>
            </w:tcBorders>
            <w:shd w:val="clear" w:color="auto" w:fill="auto"/>
            <w:noWrap/>
            <w:vAlign w:val="center"/>
            <w:hideMark/>
          </w:tcPr>
          <w:p w14:paraId="17841896" w14:textId="77777777" w:rsidR="005A50AB" w:rsidRPr="003135EE" w:rsidRDefault="005A50AB" w:rsidP="007E2411">
            <w:pPr>
              <w:widowControl/>
              <w:rPr>
                <w:rFonts w:ascii="標楷體" w:eastAsia="標楷體" w:hAnsi="標楷體" w:cs="新細明體"/>
                <w:kern w:val="0"/>
              </w:rPr>
            </w:pPr>
            <w:r>
              <w:rPr>
                <w:rFonts w:ascii="標楷體" w:eastAsia="標楷體" w:hAnsi="標楷體" w:hint="eastAsia"/>
              </w:rPr>
              <w:t>(四)由貸放單位承受擔保品</w:t>
            </w:r>
          </w:p>
        </w:tc>
      </w:tr>
      <w:tr w:rsidR="005A50AB" w:rsidRPr="003135EE" w14:paraId="1E984807"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14020DAD" w14:textId="77777777" w:rsidR="005A50AB" w:rsidRPr="003135EE" w:rsidRDefault="005A50AB" w:rsidP="007E2411">
            <w:pPr>
              <w:widowControl/>
              <w:rPr>
                <w:rFonts w:ascii="標楷體" w:eastAsia="標楷體" w:hAnsi="標楷體" w:cs="新細明體"/>
                <w:kern w:val="0"/>
              </w:rPr>
            </w:pPr>
            <w:r>
              <w:rPr>
                <w:rFonts w:ascii="標楷體" w:eastAsia="標楷體" w:hAnsi="標楷體" w:hint="eastAsia"/>
              </w:rPr>
              <w:t>5000</w:t>
            </w:r>
          </w:p>
        </w:tc>
        <w:tc>
          <w:tcPr>
            <w:tcW w:w="4819" w:type="dxa"/>
            <w:tcBorders>
              <w:top w:val="nil"/>
              <w:left w:val="nil"/>
              <w:bottom w:val="single" w:sz="4" w:space="0" w:color="auto"/>
              <w:right w:val="single" w:sz="4" w:space="0" w:color="auto"/>
            </w:tcBorders>
            <w:shd w:val="clear" w:color="auto" w:fill="auto"/>
            <w:noWrap/>
            <w:vAlign w:val="center"/>
            <w:hideMark/>
          </w:tcPr>
          <w:p w14:paraId="2DD34F5C" w14:textId="77777777" w:rsidR="005A50AB" w:rsidRPr="003135EE" w:rsidRDefault="005A50AB" w:rsidP="007E2411">
            <w:pPr>
              <w:widowControl/>
              <w:rPr>
                <w:rFonts w:ascii="標楷體" w:eastAsia="標楷體" w:hAnsi="標楷體" w:cs="新細明體"/>
                <w:kern w:val="0"/>
              </w:rPr>
            </w:pPr>
            <w:r>
              <w:rPr>
                <w:rFonts w:ascii="標楷體" w:eastAsia="標楷體" w:hAnsi="標楷體" w:hint="eastAsia"/>
              </w:rPr>
              <w:t>(五)重整、和解</w:t>
            </w:r>
          </w:p>
        </w:tc>
      </w:tr>
      <w:tr w:rsidR="005A50AB" w:rsidRPr="003135EE" w14:paraId="3D20BC62"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530FF295" w14:textId="77777777" w:rsidR="005A50AB" w:rsidRPr="003135EE" w:rsidRDefault="005A50AB" w:rsidP="007E2411">
            <w:pPr>
              <w:widowControl/>
              <w:rPr>
                <w:rFonts w:ascii="標楷體" w:eastAsia="標楷體" w:hAnsi="標楷體" w:cs="新細明體"/>
                <w:kern w:val="0"/>
              </w:rPr>
            </w:pPr>
            <w:r>
              <w:rPr>
                <w:rFonts w:ascii="標楷體" w:eastAsia="標楷體" w:hAnsi="標楷體" w:hint="eastAsia"/>
              </w:rPr>
              <w:t>6000</w:t>
            </w:r>
          </w:p>
        </w:tc>
        <w:tc>
          <w:tcPr>
            <w:tcW w:w="4819" w:type="dxa"/>
            <w:tcBorders>
              <w:top w:val="nil"/>
              <w:left w:val="nil"/>
              <w:bottom w:val="single" w:sz="4" w:space="0" w:color="auto"/>
              <w:right w:val="single" w:sz="4" w:space="0" w:color="auto"/>
            </w:tcBorders>
            <w:shd w:val="clear" w:color="auto" w:fill="auto"/>
            <w:noWrap/>
            <w:vAlign w:val="center"/>
            <w:hideMark/>
          </w:tcPr>
          <w:p w14:paraId="25DA2741" w14:textId="77777777" w:rsidR="005A50AB" w:rsidRPr="003135EE" w:rsidRDefault="005A50AB" w:rsidP="007E2411">
            <w:pPr>
              <w:widowControl/>
              <w:rPr>
                <w:rFonts w:ascii="標楷體" w:eastAsia="標楷體" w:hAnsi="標楷體" w:cs="新細明體"/>
                <w:kern w:val="0"/>
              </w:rPr>
            </w:pPr>
            <w:r>
              <w:rPr>
                <w:rFonts w:ascii="標楷體" w:eastAsia="標楷體" w:hAnsi="標楷體" w:hint="eastAsia"/>
              </w:rPr>
              <w:t>(六)呆帳轉銷</w:t>
            </w:r>
          </w:p>
        </w:tc>
      </w:tr>
      <w:tr w:rsidR="005A50AB" w:rsidRPr="003135EE" w14:paraId="4A324771"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2BE7D84A" w14:textId="77777777" w:rsidR="005A50AB" w:rsidRPr="003135EE" w:rsidRDefault="005A50AB" w:rsidP="007E2411">
            <w:pPr>
              <w:widowControl/>
              <w:rPr>
                <w:rFonts w:ascii="標楷體" w:eastAsia="標楷體" w:hAnsi="標楷體" w:cs="新細明體"/>
                <w:kern w:val="0"/>
              </w:rPr>
            </w:pPr>
            <w:r>
              <w:rPr>
                <w:rFonts w:ascii="標楷體" w:eastAsia="標楷體" w:hAnsi="標楷體" w:hint="eastAsia"/>
              </w:rPr>
              <w:t>7000</w:t>
            </w:r>
          </w:p>
        </w:tc>
        <w:tc>
          <w:tcPr>
            <w:tcW w:w="4819" w:type="dxa"/>
            <w:tcBorders>
              <w:top w:val="nil"/>
              <w:left w:val="nil"/>
              <w:bottom w:val="single" w:sz="4" w:space="0" w:color="auto"/>
              <w:right w:val="single" w:sz="4" w:space="0" w:color="auto"/>
            </w:tcBorders>
            <w:shd w:val="clear" w:color="auto" w:fill="auto"/>
            <w:noWrap/>
            <w:vAlign w:val="center"/>
            <w:hideMark/>
          </w:tcPr>
          <w:p w14:paraId="78615CCE" w14:textId="77777777" w:rsidR="005A50AB" w:rsidRPr="003135EE" w:rsidRDefault="005A50AB" w:rsidP="007E2411">
            <w:pPr>
              <w:widowControl/>
              <w:rPr>
                <w:rFonts w:ascii="標楷體" w:eastAsia="標楷體" w:hAnsi="標楷體" w:cs="新細明體"/>
                <w:kern w:val="0"/>
              </w:rPr>
            </w:pPr>
            <w:r>
              <w:rPr>
                <w:rFonts w:ascii="標楷體" w:eastAsia="標楷體" w:hAnsi="標楷體" w:hint="eastAsia"/>
              </w:rPr>
              <w:t>(七)其它</w:t>
            </w:r>
          </w:p>
        </w:tc>
      </w:tr>
    </w:tbl>
    <w:p w14:paraId="16FA9478" w14:textId="77777777" w:rsidR="00633382" w:rsidRPr="00362205" w:rsidRDefault="00633382" w:rsidP="00633382">
      <w:pPr>
        <w:tabs>
          <w:tab w:val="left" w:pos="788"/>
        </w:tabs>
        <w:ind w:leftChars="300" w:left="720"/>
        <w:rPr>
          <w:rFonts w:ascii="標楷體" w:eastAsia="標楷體" w:hAnsi="標楷體"/>
        </w:rPr>
      </w:pPr>
    </w:p>
    <w:p w14:paraId="70E2D437" w14:textId="77777777" w:rsidR="00E5128C" w:rsidRPr="00005F03" w:rsidRDefault="00E5128C" w:rsidP="00894D7B">
      <w:pPr>
        <w:pStyle w:val="af9"/>
        <w:numPr>
          <w:ilvl w:val="0"/>
          <w:numId w:val="13"/>
        </w:numPr>
        <w:ind w:leftChars="0"/>
        <w:rPr>
          <w:rFonts w:ascii="標楷體" w:eastAsia="標楷體" w:hAnsi="標楷體"/>
        </w:rPr>
      </w:pPr>
      <w:r w:rsidRPr="00896F89">
        <w:rPr>
          <w:rFonts w:ascii="標楷體" w:eastAsia="標楷體" w:hAnsi="標楷體" w:hint="eastAsia"/>
        </w:rPr>
        <w:t>暫收及待結轉帳項</w:t>
      </w:r>
      <w:r w:rsidRPr="001024C5">
        <w:rPr>
          <w:rFonts w:ascii="標楷體" w:eastAsia="標楷體" w:hAnsi="標楷體" w:hint="eastAsia"/>
        </w:rPr>
        <w:t>科子細目</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E5128C" w:rsidRPr="001024C5" w14:paraId="05EFE384" w14:textId="77777777" w:rsidTr="00633382">
        <w:trPr>
          <w:trHeight w:val="340"/>
          <w:tblHeader/>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8F42E67" w14:textId="77777777" w:rsidR="00E5128C" w:rsidRPr="001024C5" w:rsidRDefault="00E5128C" w:rsidP="00633382">
            <w:pPr>
              <w:widowControl/>
              <w:rPr>
                <w:rFonts w:ascii="標楷體" w:eastAsia="標楷體" w:hAnsi="標楷體" w:cs="新細明體"/>
                <w:kern w:val="0"/>
              </w:rPr>
            </w:pPr>
            <w:r w:rsidRPr="001024C5">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5AA4F8F6" w14:textId="77777777" w:rsidR="00E5128C" w:rsidRPr="001024C5" w:rsidRDefault="00E5128C" w:rsidP="00633382">
            <w:pPr>
              <w:widowControl/>
              <w:rPr>
                <w:rFonts w:ascii="標楷體" w:eastAsia="標楷體" w:hAnsi="標楷體" w:cs="新細明體"/>
                <w:kern w:val="0"/>
              </w:rPr>
            </w:pPr>
            <w:r w:rsidRPr="001024C5">
              <w:rPr>
                <w:rFonts w:ascii="標楷體" w:eastAsia="標楷體" w:hAnsi="標楷體" w:cs="新細明體" w:hint="eastAsia"/>
                <w:kern w:val="0"/>
              </w:rPr>
              <w:t>說明</w:t>
            </w:r>
          </w:p>
        </w:tc>
      </w:tr>
      <w:tr w:rsidR="00E5128C" w:rsidRPr="001024C5" w14:paraId="10359697" w14:textId="77777777" w:rsidTr="00633382">
        <w:trPr>
          <w:trHeight w:val="340"/>
        </w:trPr>
        <w:tc>
          <w:tcPr>
            <w:tcW w:w="1607" w:type="dxa"/>
            <w:tcBorders>
              <w:top w:val="nil"/>
              <w:left w:val="single" w:sz="4" w:space="0" w:color="auto"/>
              <w:bottom w:val="single" w:sz="4" w:space="0" w:color="auto"/>
              <w:right w:val="single" w:sz="4" w:space="0" w:color="auto"/>
            </w:tcBorders>
            <w:shd w:val="clear" w:color="auto" w:fill="auto"/>
            <w:noWrap/>
            <w:hideMark/>
          </w:tcPr>
          <w:p w14:paraId="5EF7F2E0" w14:textId="77777777" w:rsidR="00E5128C" w:rsidRPr="001024C5" w:rsidRDefault="00E5128C" w:rsidP="00633382">
            <w:pPr>
              <w:widowControl/>
              <w:rPr>
                <w:rFonts w:ascii="標楷體" w:eastAsia="標楷體" w:hAnsi="標楷體" w:cs="新細明體"/>
                <w:kern w:val="0"/>
              </w:rPr>
            </w:pPr>
            <w:r w:rsidRPr="00005F03">
              <w:rPr>
                <w:rFonts w:ascii="標楷體" w:eastAsia="標楷體" w:hAnsi="標楷體"/>
              </w:rPr>
              <w:t>00</w:t>
            </w:r>
          </w:p>
        </w:tc>
        <w:tc>
          <w:tcPr>
            <w:tcW w:w="4819" w:type="dxa"/>
            <w:tcBorders>
              <w:top w:val="nil"/>
              <w:left w:val="nil"/>
              <w:bottom w:val="single" w:sz="4" w:space="0" w:color="auto"/>
              <w:right w:val="single" w:sz="4" w:space="0" w:color="auto"/>
            </w:tcBorders>
            <w:shd w:val="clear" w:color="auto" w:fill="auto"/>
            <w:noWrap/>
            <w:hideMark/>
          </w:tcPr>
          <w:p w14:paraId="692D76DB" w14:textId="77777777" w:rsidR="00E5128C" w:rsidRPr="001024C5" w:rsidRDefault="00E5128C" w:rsidP="00633382">
            <w:pPr>
              <w:widowControl/>
              <w:rPr>
                <w:rFonts w:ascii="標楷體" w:eastAsia="標楷體" w:hAnsi="標楷體" w:cs="新細明體"/>
                <w:kern w:val="0"/>
              </w:rPr>
            </w:pPr>
            <w:r w:rsidRPr="00005F03">
              <w:rPr>
                <w:rFonts w:ascii="標楷體" w:eastAsia="標楷體" w:hAnsi="標楷體" w:hint="eastAsia"/>
              </w:rPr>
              <w:t>暫收及待結轉帳項－非核心資金運用</w:t>
            </w:r>
          </w:p>
        </w:tc>
      </w:tr>
      <w:tr w:rsidR="00E5128C" w:rsidRPr="001024C5" w14:paraId="4619BE5B" w14:textId="77777777" w:rsidTr="00633382">
        <w:trPr>
          <w:trHeight w:val="340"/>
        </w:trPr>
        <w:tc>
          <w:tcPr>
            <w:tcW w:w="1607" w:type="dxa"/>
            <w:tcBorders>
              <w:top w:val="nil"/>
              <w:left w:val="single" w:sz="4" w:space="0" w:color="auto"/>
              <w:bottom w:val="single" w:sz="4" w:space="0" w:color="auto"/>
              <w:right w:val="single" w:sz="4" w:space="0" w:color="auto"/>
            </w:tcBorders>
            <w:shd w:val="clear" w:color="auto" w:fill="auto"/>
            <w:noWrap/>
            <w:hideMark/>
          </w:tcPr>
          <w:p w14:paraId="72DEC8F6" w14:textId="77777777" w:rsidR="00E5128C" w:rsidRPr="001024C5" w:rsidRDefault="00E5128C" w:rsidP="00633382">
            <w:pPr>
              <w:widowControl/>
              <w:rPr>
                <w:rFonts w:ascii="標楷體" w:eastAsia="標楷體" w:hAnsi="標楷體" w:cs="新細明體"/>
                <w:kern w:val="0"/>
              </w:rPr>
            </w:pPr>
            <w:r w:rsidRPr="00005F03">
              <w:rPr>
                <w:rFonts w:ascii="標楷體" w:eastAsia="標楷體" w:hAnsi="標楷體"/>
              </w:rPr>
              <w:t>01</w:t>
            </w:r>
          </w:p>
        </w:tc>
        <w:tc>
          <w:tcPr>
            <w:tcW w:w="4819" w:type="dxa"/>
            <w:tcBorders>
              <w:top w:val="nil"/>
              <w:left w:val="nil"/>
              <w:bottom w:val="single" w:sz="4" w:space="0" w:color="auto"/>
              <w:right w:val="single" w:sz="4" w:space="0" w:color="auto"/>
            </w:tcBorders>
            <w:shd w:val="clear" w:color="auto" w:fill="auto"/>
            <w:noWrap/>
            <w:hideMark/>
          </w:tcPr>
          <w:p w14:paraId="67D088B7" w14:textId="77777777" w:rsidR="00E5128C" w:rsidRPr="001024C5" w:rsidRDefault="00E5128C" w:rsidP="00633382">
            <w:pPr>
              <w:widowControl/>
              <w:rPr>
                <w:rFonts w:ascii="標楷體" w:eastAsia="標楷體" w:hAnsi="標楷體" w:cs="新細明體"/>
                <w:kern w:val="0"/>
              </w:rPr>
            </w:pPr>
            <w:r w:rsidRPr="00005F03">
              <w:rPr>
                <w:rFonts w:ascii="標楷體" w:eastAsia="標楷體" w:hAnsi="標楷體" w:hint="eastAsia"/>
              </w:rPr>
              <w:t>暫收及待結轉帳項－擔保放款　可抵繳</w:t>
            </w:r>
          </w:p>
        </w:tc>
      </w:tr>
      <w:tr w:rsidR="00E5128C" w:rsidRPr="001024C5" w14:paraId="0C3EBE99" w14:textId="77777777" w:rsidTr="00633382">
        <w:trPr>
          <w:trHeight w:val="340"/>
        </w:trPr>
        <w:tc>
          <w:tcPr>
            <w:tcW w:w="1607" w:type="dxa"/>
            <w:tcBorders>
              <w:top w:val="nil"/>
              <w:left w:val="single" w:sz="4" w:space="0" w:color="auto"/>
              <w:bottom w:val="single" w:sz="4" w:space="0" w:color="auto"/>
              <w:right w:val="single" w:sz="4" w:space="0" w:color="auto"/>
            </w:tcBorders>
            <w:shd w:val="clear" w:color="auto" w:fill="auto"/>
            <w:noWrap/>
            <w:hideMark/>
          </w:tcPr>
          <w:p w14:paraId="64A875C9" w14:textId="77777777" w:rsidR="00E5128C" w:rsidRPr="001024C5" w:rsidRDefault="00E5128C" w:rsidP="00633382">
            <w:pPr>
              <w:widowControl/>
              <w:rPr>
                <w:rFonts w:ascii="標楷體" w:eastAsia="標楷體" w:hAnsi="標楷體" w:cs="新細明體"/>
                <w:kern w:val="0"/>
              </w:rPr>
            </w:pPr>
            <w:r w:rsidRPr="00005F03">
              <w:rPr>
                <w:rFonts w:ascii="標楷體" w:eastAsia="標楷體" w:hAnsi="標楷體"/>
              </w:rPr>
              <w:t>02</w:t>
            </w:r>
          </w:p>
        </w:tc>
        <w:tc>
          <w:tcPr>
            <w:tcW w:w="4819" w:type="dxa"/>
            <w:tcBorders>
              <w:top w:val="nil"/>
              <w:left w:val="nil"/>
              <w:bottom w:val="single" w:sz="4" w:space="0" w:color="auto"/>
              <w:right w:val="single" w:sz="4" w:space="0" w:color="auto"/>
            </w:tcBorders>
            <w:shd w:val="clear" w:color="auto" w:fill="auto"/>
            <w:noWrap/>
            <w:hideMark/>
          </w:tcPr>
          <w:p w14:paraId="2DBB79DC" w14:textId="77777777" w:rsidR="00E5128C" w:rsidRPr="001024C5" w:rsidRDefault="00E5128C" w:rsidP="00633382">
            <w:pPr>
              <w:widowControl/>
              <w:rPr>
                <w:rFonts w:ascii="標楷體" w:eastAsia="標楷體" w:hAnsi="標楷體" w:cs="新細明體"/>
                <w:kern w:val="0"/>
              </w:rPr>
            </w:pPr>
            <w:r w:rsidRPr="00005F03">
              <w:rPr>
                <w:rFonts w:ascii="標楷體" w:eastAsia="標楷體" w:hAnsi="標楷體" w:hint="eastAsia"/>
              </w:rPr>
              <w:t>暫收及待結轉帳項－擔保放款　支票</w:t>
            </w:r>
          </w:p>
        </w:tc>
      </w:tr>
      <w:tr w:rsidR="00E5128C" w:rsidRPr="001024C5" w14:paraId="2DEA4F4F" w14:textId="77777777" w:rsidTr="00633382">
        <w:trPr>
          <w:trHeight w:val="340"/>
        </w:trPr>
        <w:tc>
          <w:tcPr>
            <w:tcW w:w="1607" w:type="dxa"/>
            <w:tcBorders>
              <w:top w:val="nil"/>
              <w:left w:val="single" w:sz="4" w:space="0" w:color="auto"/>
              <w:bottom w:val="single" w:sz="4" w:space="0" w:color="auto"/>
              <w:right w:val="single" w:sz="4" w:space="0" w:color="auto"/>
            </w:tcBorders>
            <w:shd w:val="clear" w:color="auto" w:fill="auto"/>
            <w:noWrap/>
            <w:hideMark/>
          </w:tcPr>
          <w:p w14:paraId="5E22A69B" w14:textId="77777777" w:rsidR="00E5128C" w:rsidRPr="001024C5" w:rsidRDefault="00E5128C" w:rsidP="00633382">
            <w:pPr>
              <w:widowControl/>
              <w:rPr>
                <w:rFonts w:ascii="標楷體" w:eastAsia="標楷體" w:hAnsi="標楷體" w:cs="新細明體"/>
                <w:kern w:val="0"/>
              </w:rPr>
            </w:pPr>
            <w:r w:rsidRPr="00005F03">
              <w:rPr>
                <w:rFonts w:ascii="標楷體" w:eastAsia="標楷體" w:hAnsi="標楷體"/>
              </w:rPr>
              <w:t>03</w:t>
            </w:r>
          </w:p>
        </w:tc>
        <w:tc>
          <w:tcPr>
            <w:tcW w:w="4819" w:type="dxa"/>
            <w:tcBorders>
              <w:top w:val="nil"/>
              <w:left w:val="nil"/>
              <w:bottom w:val="single" w:sz="4" w:space="0" w:color="auto"/>
              <w:right w:val="single" w:sz="4" w:space="0" w:color="auto"/>
            </w:tcBorders>
            <w:shd w:val="clear" w:color="auto" w:fill="auto"/>
            <w:noWrap/>
            <w:hideMark/>
          </w:tcPr>
          <w:p w14:paraId="725E7CE5" w14:textId="77777777" w:rsidR="00E5128C" w:rsidRPr="001024C5" w:rsidRDefault="00E5128C" w:rsidP="00633382">
            <w:pPr>
              <w:widowControl/>
              <w:rPr>
                <w:rFonts w:ascii="標楷體" w:eastAsia="標楷體" w:hAnsi="標楷體" w:cs="新細明體"/>
                <w:kern w:val="0"/>
              </w:rPr>
            </w:pPr>
            <w:r w:rsidRPr="00005F03">
              <w:rPr>
                <w:rFonts w:ascii="標楷體" w:eastAsia="標楷體" w:hAnsi="標楷體" w:hint="eastAsia"/>
              </w:rPr>
              <w:t>暫收及待結轉帳項－擔保放款　員工扣薪</w:t>
            </w:r>
          </w:p>
        </w:tc>
      </w:tr>
      <w:tr w:rsidR="00E5128C" w:rsidRPr="001024C5" w14:paraId="0D327A59" w14:textId="77777777" w:rsidTr="00633382">
        <w:trPr>
          <w:trHeight w:val="340"/>
        </w:trPr>
        <w:tc>
          <w:tcPr>
            <w:tcW w:w="1607" w:type="dxa"/>
            <w:tcBorders>
              <w:top w:val="nil"/>
              <w:left w:val="single" w:sz="4" w:space="0" w:color="auto"/>
              <w:bottom w:val="single" w:sz="4" w:space="0" w:color="auto"/>
              <w:right w:val="single" w:sz="4" w:space="0" w:color="auto"/>
            </w:tcBorders>
            <w:shd w:val="clear" w:color="auto" w:fill="auto"/>
            <w:noWrap/>
            <w:hideMark/>
          </w:tcPr>
          <w:p w14:paraId="10F155C1" w14:textId="77777777" w:rsidR="00E5128C" w:rsidRPr="001024C5" w:rsidRDefault="00E5128C" w:rsidP="00633382">
            <w:pPr>
              <w:widowControl/>
              <w:rPr>
                <w:rFonts w:ascii="標楷體" w:eastAsia="標楷體" w:hAnsi="標楷體" w:cs="新細明體"/>
                <w:kern w:val="0"/>
              </w:rPr>
            </w:pPr>
            <w:r w:rsidRPr="00005F03">
              <w:rPr>
                <w:rFonts w:ascii="標楷體" w:eastAsia="標楷體" w:hAnsi="標楷體"/>
              </w:rPr>
              <w:t>04</w:t>
            </w:r>
          </w:p>
        </w:tc>
        <w:tc>
          <w:tcPr>
            <w:tcW w:w="4819" w:type="dxa"/>
            <w:tcBorders>
              <w:top w:val="nil"/>
              <w:left w:val="nil"/>
              <w:bottom w:val="single" w:sz="4" w:space="0" w:color="auto"/>
              <w:right w:val="single" w:sz="4" w:space="0" w:color="auto"/>
            </w:tcBorders>
            <w:shd w:val="clear" w:color="auto" w:fill="auto"/>
            <w:noWrap/>
            <w:hideMark/>
          </w:tcPr>
          <w:p w14:paraId="15738E9B" w14:textId="77777777" w:rsidR="00E5128C" w:rsidRPr="001024C5" w:rsidRDefault="00E5128C" w:rsidP="00633382">
            <w:pPr>
              <w:widowControl/>
              <w:rPr>
                <w:rFonts w:ascii="標楷體" w:eastAsia="標楷體" w:hAnsi="標楷體" w:cs="新細明體"/>
                <w:kern w:val="0"/>
              </w:rPr>
            </w:pPr>
            <w:r w:rsidRPr="00005F03">
              <w:rPr>
                <w:rFonts w:ascii="標楷體" w:eastAsia="標楷體" w:hAnsi="標楷體" w:hint="eastAsia"/>
              </w:rPr>
              <w:t xml:space="preserve">暫收及待結轉帳項－擔保放款　</w:t>
            </w:r>
            <w:r w:rsidRPr="00005F03">
              <w:rPr>
                <w:rFonts w:ascii="標楷體" w:eastAsia="標楷體" w:hAnsi="標楷體"/>
              </w:rPr>
              <w:t>AML</w:t>
            </w:r>
            <w:r w:rsidRPr="00005F03">
              <w:rPr>
                <w:rFonts w:ascii="標楷體" w:eastAsia="標楷體" w:hAnsi="標楷體" w:hint="eastAsia"/>
              </w:rPr>
              <w:t>戶</w:t>
            </w:r>
          </w:p>
        </w:tc>
      </w:tr>
      <w:tr w:rsidR="00E5128C" w:rsidRPr="001024C5" w14:paraId="7A3A5CF9" w14:textId="77777777" w:rsidTr="00633382">
        <w:trPr>
          <w:trHeight w:val="340"/>
        </w:trPr>
        <w:tc>
          <w:tcPr>
            <w:tcW w:w="1607" w:type="dxa"/>
            <w:tcBorders>
              <w:top w:val="nil"/>
              <w:left w:val="single" w:sz="4" w:space="0" w:color="auto"/>
              <w:bottom w:val="single" w:sz="4" w:space="0" w:color="auto"/>
              <w:right w:val="single" w:sz="4" w:space="0" w:color="auto"/>
            </w:tcBorders>
            <w:shd w:val="clear" w:color="auto" w:fill="auto"/>
            <w:noWrap/>
            <w:hideMark/>
          </w:tcPr>
          <w:p w14:paraId="648C57FC" w14:textId="77777777" w:rsidR="00E5128C" w:rsidRPr="001024C5" w:rsidRDefault="00E5128C" w:rsidP="00633382">
            <w:pPr>
              <w:widowControl/>
              <w:rPr>
                <w:rFonts w:ascii="標楷體" w:eastAsia="標楷體" w:hAnsi="標楷體" w:cs="新細明體"/>
                <w:kern w:val="0"/>
              </w:rPr>
            </w:pPr>
            <w:r w:rsidRPr="00005F03">
              <w:rPr>
                <w:rFonts w:ascii="標楷體" w:eastAsia="標楷體" w:hAnsi="標楷體"/>
              </w:rPr>
              <w:t>05</w:t>
            </w:r>
          </w:p>
        </w:tc>
        <w:tc>
          <w:tcPr>
            <w:tcW w:w="4819" w:type="dxa"/>
            <w:tcBorders>
              <w:top w:val="nil"/>
              <w:left w:val="nil"/>
              <w:bottom w:val="single" w:sz="4" w:space="0" w:color="auto"/>
              <w:right w:val="single" w:sz="4" w:space="0" w:color="auto"/>
            </w:tcBorders>
            <w:shd w:val="clear" w:color="auto" w:fill="auto"/>
            <w:noWrap/>
            <w:hideMark/>
          </w:tcPr>
          <w:p w14:paraId="77184C77" w14:textId="77777777" w:rsidR="00E5128C" w:rsidRPr="001024C5" w:rsidRDefault="00E5128C" w:rsidP="00633382">
            <w:pPr>
              <w:widowControl/>
              <w:rPr>
                <w:rFonts w:ascii="標楷體" w:eastAsia="標楷體" w:hAnsi="標楷體" w:cs="新細明體"/>
                <w:kern w:val="0"/>
              </w:rPr>
            </w:pPr>
            <w:r w:rsidRPr="00005F03">
              <w:rPr>
                <w:rFonts w:ascii="標楷體" w:eastAsia="標楷體" w:hAnsi="標楷體" w:hint="eastAsia"/>
              </w:rPr>
              <w:t>暫收及待結轉帳項－擔保放款　借新還舊</w:t>
            </w:r>
          </w:p>
        </w:tc>
      </w:tr>
      <w:tr w:rsidR="00E5128C" w:rsidRPr="001024C5" w14:paraId="6C9B5710" w14:textId="77777777" w:rsidTr="00633382">
        <w:trPr>
          <w:trHeight w:val="340"/>
        </w:trPr>
        <w:tc>
          <w:tcPr>
            <w:tcW w:w="1607" w:type="dxa"/>
            <w:tcBorders>
              <w:top w:val="nil"/>
              <w:left w:val="single" w:sz="4" w:space="0" w:color="auto"/>
              <w:bottom w:val="single" w:sz="4" w:space="0" w:color="auto"/>
              <w:right w:val="single" w:sz="4" w:space="0" w:color="auto"/>
            </w:tcBorders>
            <w:shd w:val="clear" w:color="auto" w:fill="auto"/>
            <w:noWrap/>
            <w:hideMark/>
          </w:tcPr>
          <w:p w14:paraId="2C0DC474" w14:textId="77777777" w:rsidR="00E5128C" w:rsidRPr="001024C5" w:rsidRDefault="00E5128C" w:rsidP="00633382">
            <w:pPr>
              <w:widowControl/>
              <w:rPr>
                <w:rFonts w:ascii="標楷體" w:eastAsia="標楷體" w:hAnsi="標楷體" w:cs="新細明體"/>
                <w:kern w:val="0"/>
              </w:rPr>
            </w:pPr>
            <w:r w:rsidRPr="00005F03">
              <w:rPr>
                <w:rFonts w:ascii="標楷體" w:eastAsia="標楷體" w:hAnsi="標楷體"/>
              </w:rPr>
              <w:t>06</w:t>
            </w:r>
          </w:p>
        </w:tc>
        <w:tc>
          <w:tcPr>
            <w:tcW w:w="4819" w:type="dxa"/>
            <w:tcBorders>
              <w:top w:val="nil"/>
              <w:left w:val="nil"/>
              <w:bottom w:val="single" w:sz="4" w:space="0" w:color="auto"/>
              <w:right w:val="single" w:sz="4" w:space="0" w:color="auto"/>
            </w:tcBorders>
            <w:shd w:val="clear" w:color="auto" w:fill="auto"/>
            <w:noWrap/>
            <w:hideMark/>
          </w:tcPr>
          <w:p w14:paraId="273663B1" w14:textId="77777777" w:rsidR="00E5128C" w:rsidRPr="001024C5" w:rsidRDefault="00E5128C" w:rsidP="00633382">
            <w:pPr>
              <w:widowControl/>
              <w:rPr>
                <w:rFonts w:ascii="標楷體" w:eastAsia="標楷體" w:hAnsi="標楷體" w:cs="新細明體"/>
                <w:kern w:val="0"/>
              </w:rPr>
            </w:pPr>
            <w:r w:rsidRPr="00005F03">
              <w:rPr>
                <w:rFonts w:ascii="標楷體" w:eastAsia="標楷體" w:hAnsi="標楷體" w:hint="eastAsia"/>
              </w:rPr>
              <w:t>暫收及待結轉帳項－擔保放款　放款部專戶</w:t>
            </w:r>
          </w:p>
        </w:tc>
      </w:tr>
    </w:tbl>
    <w:p w14:paraId="1E67F1E2" w14:textId="77777777" w:rsidR="00E5128C" w:rsidRPr="00362205" w:rsidRDefault="00E5128C" w:rsidP="0022279A">
      <w:pPr>
        <w:tabs>
          <w:tab w:val="left" w:pos="788"/>
        </w:tabs>
        <w:ind w:leftChars="300" w:left="720"/>
        <w:rPr>
          <w:rFonts w:ascii="標楷體" w:eastAsia="標楷體" w:hAnsi="標楷體"/>
        </w:rPr>
      </w:pPr>
    </w:p>
    <w:p w14:paraId="14B72254" w14:textId="77777777" w:rsidR="00E5128C" w:rsidRDefault="00E5128C" w:rsidP="00894D7B">
      <w:pPr>
        <w:numPr>
          <w:ilvl w:val="0"/>
          <w:numId w:val="13"/>
        </w:numPr>
        <w:rPr>
          <w:rFonts w:ascii="標楷體" w:eastAsia="標楷體" w:hAnsi="標楷體"/>
        </w:rPr>
      </w:pPr>
      <w:r w:rsidRPr="00896F89">
        <w:rPr>
          <w:rFonts w:ascii="標楷體" w:eastAsia="標楷體" w:hAnsi="標楷體" w:hint="eastAsia"/>
        </w:rPr>
        <w:t>債協暫收款</w:t>
      </w:r>
      <w:r w:rsidRPr="001024C5">
        <w:rPr>
          <w:rFonts w:ascii="標楷體" w:eastAsia="標楷體" w:hAnsi="標楷體" w:hint="eastAsia"/>
        </w:rPr>
        <w:t>科子細目</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E5128C" w:rsidRPr="00F347D7" w14:paraId="16881EA2" w14:textId="77777777" w:rsidTr="00633382">
        <w:trPr>
          <w:trHeight w:val="340"/>
          <w:tblHeader/>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0AC9EF8" w14:textId="77777777" w:rsidR="00E5128C" w:rsidRPr="00F347D7" w:rsidRDefault="00E5128C" w:rsidP="00633382">
            <w:pPr>
              <w:widowControl/>
              <w:rPr>
                <w:rFonts w:ascii="標楷體" w:eastAsia="標楷體" w:hAnsi="標楷體" w:cs="新細明體"/>
                <w:kern w:val="0"/>
              </w:rPr>
            </w:pPr>
            <w:r w:rsidRPr="00F347D7">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095B819D" w14:textId="77777777" w:rsidR="00E5128C" w:rsidRPr="00F347D7" w:rsidRDefault="00E5128C" w:rsidP="00633382">
            <w:pPr>
              <w:widowControl/>
              <w:rPr>
                <w:rFonts w:ascii="標楷體" w:eastAsia="標楷體" w:hAnsi="標楷體" w:cs="新細明體"/>
                <w:kern w:val="0"/>
              </w:rPr>
            </w:pPr>
            <w:r w:rsidRPr="00F347D7">
              <w:rPr>
                <w:rFonts w:ascii="標楷體" w:eastAsia="標楷體" w:hAnsi="標楷體" w:cs="新細明體" w:hint="eastAsia"/>
                <w:kern w:val="0"/>
              </w:rPr>
              <w:t>說明</w:t>
            </w:r>
          </w:p>
        </w:tc>
      </w:tr>
      <w:tr w:rsidR="00E5128C" w:rsidRPr="00F347D7" w14:paraId="577ECC6C" w14:textId="77777777" w:rsidTr="00633382">
        <w:trPr>
          <w:trHeight w:val="340"/>
        </w:trPr>
        <w:tc>
          <w:tcPr>
            <w:tcW w:w="1607" w:type="dxa"/>
            <w:tcBorders>
              <w:top w:val="nil"/>
              <w:left w:val="single" w:sz="4" w:space="0" w:color="auto"/>
              <w:bottom w:val="single" w:sz="4" w:space="0" w:color="auto"/>
              <w:right w:val="single" w:sz="4" w:space="0" w:color="auto"/>
            </w:tcBorders>
            <w:shd w:val="clear" w:color="auto" w:fill="auto"/>
            <w:noWrap/>
            <w:hideMark/>
          </w:tcPr>
          <w:p w14:paraId="7F0BE1F9" w14:textId="77777777" w:rsidR="00E5128C" w:rsidRPr="00F347D7" w:rsidRDefault="00E5128C" w:rsidP="00633382">
            <w:pPr>
              <w:widowControl/>
              <w:rPr>
                <w:rFonts w:ascii="標楷體" w:eastAsia="標楷體" w:hAnsi="標楷體" w:cs="新細明體"/>
                <w:kern w:val="0"/>
              </w:rPr>
            </w:pPr>
            <w:r w:rsidRPr="00005F03">
              <w:rPr>
                <w:rFonts w:ascii="標楷體" w:eastAsia="標楷體" w:hAnsi="標楷體"/>
              </w:rPr>
              <w:t>01</w:t>
            </w:r>
          </w:p>
        </w:tc>
        <w:tc>
          <w:tcPr>
            <w:tcW w:w="4819" w:type="dxa"/>
            <w:tcBorders>
              <w:top w:val="nil"/>
              <w:left w:val="nil"/>
              <w:bottom w:val="single" w:sz="4" w:space="0" w:color="auto"/>
              <w:right w:val="single" w:sz="4" w:space="0" w:color="auto"/>
            </w:tcBorders>
            <w:shd w:val="clear" w:color="auto" w:fill="auto"/>
            <w:noWrap/>
            <w:hideMark/>
          </w:tcPr>
          <w:p w14:paraId="05E90559" w14:textId="77777777" w:rsidR="00E5128C" w:rsidRPr="00F347D7" w:rsidRDefault="00E5128C" w:rsidP="00633382">
            <w:pPr>
              <w:widowControl/>
              <w:rPr>
                <w:rFonts w:ascii="標楷體" w:eastAsia="標楷體" w:hAnsi="標楷體" w:cs="新細明體"/>
                <w:kern w:val="0"/>
              </w:rPr>
            </w:pPr>
            <w:r w:rsidRPr="00005F03">
              <w:rPr>
                <w:rFonts w:ascii="標楷體" w:eastAsia="標楷體" w:hAnsi="標楷體" w:hint="eastAsia"/>
              </w:rPr>
              <w:t>債協暫收款－抵繳款</w:t>
            </w:r>
          </w:p>
        </w:tc>
      </w:tr>
      <w:tr w:rsidR="00E5128C" w:rsidRPr="00F347D7" w14:paraId="39FA12B6" w14:textId="77777777" w:rsidTr="00633382">
        <w:trPr>
          <w:trHeight w:val="340"/>
        </w:trPr>
        <w:tc>
          <w:tcPr>
            <w:tcW w:w="1607" w:type="dxa"/>
            <w:tcBorders>
              <w:top w:val="nil"/>
              <w:left w:val="single" w:sz="4" w:space="0" w:color="auto"/>
              <w:bottom w:val="single" w:sz="4" w:space="0" w:color="auto"/>
              <w:right w:val="single" w:sz="4" w:space="0" w:color="auto"/>
            </w:tcBorders>
            <w:shd w:val="clear" w:color="auto" w:fill="auto"/>
            <w:noWrap/>
            <w:hideMark/>
          </w:tcPr>
          <w:p w14:paraId="367521B4" w14:textId="77777777" w:rsidR="00E5128C" w:rsidRPr="00F347D7" w:rsidRDefault="00E5128C" w:rsidP="00633382">
            <w:pPr>
              <w:widowControl/>
              <w:rPr>
                <w:rFonts w:ascii="標楷體" w:eastAsia="標楷體" w:hAnsi="標楷體" w:cs="新細明體"/>
                <w:kern w:val="0"/>
              </w:rPr>
            </w:pPr>
            <w:r w:rsidRPr="00005F03">
              <w:rPr>
                <w:rFonts w:ascii="標楷體" w:eastAsia="標楷體" w:hAnsi="標楷體"/>
              </w:rPr>
              <w:t>02</w:t>
            </w:r>
          </w:p>
        </w:tc>
        <w:tc>
          <w:tcPr>
            <w:tcW w:w="4819" w:type="dxa"/>
            <w:tcBorders>
              <w:top w:val="nil"/>
              <w:left w:val="nil"/>
              <w:bottom w:val="single" w:sz="4" w:space="0" w:color="auto"/>
              <w:right w:val="single" w:sz="4" w:space="0" w:color="auto"/>
            </w:tcBorders>
            <w:shd w:val="clear" w:color="auto" w:fill="auto"/>
            <w:noWrap/>
            <w:hideMark/>
          </w:tcPr>
          <w:p w14:paraId="469AC165" w14:textId="77777777" w:rsidR="00E5128C" w:rsidRPr="00F347D7" w:rsidRDefault="00E5128C" w:rsidP="00633382">
            <w:pPr>
              <w:widowControl/>
              <w:rPr>
                <w:rFonts w:ascii="標楷體" w:eastAsia="標楷體" w:hAnsi="標楷體" w:cs="新細明體"/>
                <w:kern w:val="0"/>
              </w:rPr>
            </w:pPr>
            <w:r w:rsidRPr="00005F03">
              <w:rPr>
                <w:rFonts w:ascii="標楷體" w:eastAsia="標楷體" w:hAnsi="標楷體" w:hint="eastAsia"/>
              </w:rPr>
              <w:t>債協暫收款－退還款</w:t>
            </w:r>
          </w:p>
        </w:tc>
      </w:tr>
      <w:tr w:rsidR="00E5128C" w:rsidRPr="00F347D7" w14:paraId="1AF978CF" w14:textId="77777777" w:rsidTr="00633382">
        <w:trPr>
          <w:trHeight w:val="340"/>
        </w:trPr>
        <w:tc>
          <w:tcPr>
            <w:tcW w:w="1607" w:type="dxa"/>
            <w:tcBorders>
              <w:top w:val="nil"/>
              <w:left w:val="single" w:sz="4" w:space="0" w:color="auto"/>
              <w:bottom w:val="single" w:sz="4" w:space="0" w:color="auto"/>
              <w:right w:val="single" w:sz="4" w:space="0" w:color="auto"/>
            </w:tcBorders>
            <w:shd w:val="clear" w:color="auto" w:fill="auto"/>
            <w:noWrap/>
            <w:hideMark/>
          </w:tcPr>
          <w:p w14:paraId="49ACB3D9" w14:textId="77777777" w:rsidR="00E5128C" w:rsidRPr="00F347D7" w:rsidRDefault="00E5128C" w:rsidP="00633382">
            <w:pPr>
              <w:widowControl/>
              <w:rPr>
                <w:rFonts w:ascii="標楷體" w:eastAsia="標楷體" w:hAnsi="標楷體" w:cs="新細明體"/>
                <w:kern w:val="0"/>
              </w:rPr>
            </w:pPr>
            <w:r w:rsidRPr="00005F03">
              <w:rPr>
                <w:rFonts w:ascii="標楷體" w:eastAsia="標楷體" w:hAnsi="標楷體"/>
              </w:rPr>
              <w:t>03</w:t>
            </w:r>
          </w:p>
        </w:tc>
        <w:tc>
          <w:tcPr>
            <w:tcW w:w="4819" w:type="dxa"/>
            <w:tcBorders>
              <w:top w:val="nil"/>
              <w:left w:val="nil"/>
              <w:bottom w:val="single" w:sz="4" w:space="0" w:color="auto"/>
              <w:right w:val="single" w:sz="4" w:space="0" w:color="auto"/>
            </w:tcBorders>
            <w:shd w:val="clear" w:color="auto" w:fill="auto"/>
            <w:noWrap/>
            <w:hideMark/>
          </w:tcPr>
          <w:p w14:paraId="017C5C9C" w14:textId="77777777" w:rsidR="00E5128C" w:rsidRPr="00F347D7" w:rsidRDefault="00E5128C" w:rsidP="00633382">
            <w:pPr>
              <w:widowControl/>
              <w:rPr>
                <w:rFonts w:ascii="標楷體" w:eastAsia="標楷體" w:hAnsi="標楷體" w:cs="新細明體"/>
                <w:kern w:val="0"/>
              </w:rPr>
            </w:pPr>
            <w:r w:rsidRPr="00005F03">
              <w:rPr>
                <w:rFonts w:ascii="標楷體" w:eastAsia="標楷體" w:hAnsi="標楷體" w:hint="eastAsia"/>
              </w:rPr>
              <w:t>債協暫收款－收款專戶</w:t>
            </w:r>
          </w:p>
        </w:tc>
      </w:tr>
    </w:tbl>
    <w:p w14:paraId="6F9C5026" w14:textId="77777777" w:rsidR="00E5128C" w:rsidRPr="00362205" w:rsidRDefault="00E5128C" w:rsidP="0022279A">
      <w:pPr>
        <w:tabs>
          <w:tab w:val="left" w:pos="788"/>
        </w:tabs>
        <w:ind w:leftChars="300" w:left="720"/>
        <w:rPr>
          <w:rFonts w:ascii="標楷體" w:eastAsia="標楷體" w:hAnsi="標楷體"/>
        </w:rPr>
      </w:pPr>
    </w:p>
    <w:p w14:paraId="5ABBBAED" w14:textId="77777777" w:rsidR="00E5128C" w:rsidRDefault="00E5128C" w:rsidP="00894D7B">
      <w:pPr>
        <w:numPr>
          <w:ilvl w:val="0"/>
          <w:numId w:val="13"/>
        </w:numPr>
        <w:rPr>
          <w:rFonts w:ascii="標楷體" w:eastAsia="標楷體" w:hAnsi="標楷體"/>
        </w:rPr>
      </w:pPr>
      <w:r w:rsidRPr="00896F89">
        <w:rPr>
          <w:rFonts w:ascii="標楷體" w:eastAsia="標楷體" w:hAnsi="標楷體" w:hint="eastAsia"/>
        </w:rPr>
        <w:t>更生暫收款</w:t>
      </w:r>
      <w:r w:rsidRPr="001024C5">
        <w:rPr>
          <w:rFonts w:ascii="標楷體" w:eastAsia="標楷體" w:hAnsi="標楷體" w:hint="eastAsia"/>
        </w:rPr>
        <w:t>科子細目</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E5128C" w:rsidRPr="00F347D7" w14:paraId="78CD9976" w14:textId="77777777" w:rsidTr="00633382">
        <w:trPr>
          <w:trHeight w:val="340"/>
          <w:tblHeader/>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EFEF4BB" w14:textId="77777777" w:rsidR="00E5128C" w:rsidRPr="00F347D7" w:rsidRDefault="00E5128C" w:rsidP="00633382">
            <w:pPr>
              <w:widowControl/>
              <w:rPr>
                <w:rFonts w:ascii="標楷體" w:eastAsia="標楷體" w:hAnsi="標楷體" w:cs="新細明體"/>
                <w:kern w:val="0"/>
              </w:rPr>
            </w:pPr>
            <w:r w:rsidRPr="00F347D7">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45FF9395" w14:textId="77777777" w:rsidR="00E5128C" w:rsidRPr="00F347D7" w:rsidRDefault="00E5128C" w:rsidP="00633382">
            <w:pPr>
              <w:widowControl/>
              <w:rPr>
                <w:rFonts w:ascii="標楷體" w:eastAsia="標楷體" w:hAnsi="標楷體" w:cs="新細明體"/>
                <w:kern w:val="0"/>
              </w:rPr>
            </w:pPr>
            <w:r w:rsidRPr="00F347D7">
              <w:rPr>
                <w:rFonts w:ascii="標楷體" w:eastAsia="標楷體" w:hAnsi="標楷體" w:cs="新細明體" w:hint="eastAsia"/>
                <w:kern w:val="0"/>
              </w:rPr>
              <w:t>說明</w:t>
            </w:r>
          </w:p>
        </w:tc>
      </w:tr>
      <w:tr w:rsidR="00E5128C" w:rsidRPr="00F347D7" w14:paraId="7CE3705A" w14:textId="77777777" w:rsidTr="00633382">
        <w:trPr>
          <w:trHeight w:val="340"/>
        </w:trPr>
        <w:tc>
          <w:tcPr>
            <w:tcW w:w="1607" w:type="dxa"/>
            <w:tcBorders>
              <w:top w:val="nil"/>
              <w:left w:val="single" w:sz="4" w:space="0" w:color="auto"/>
              <w:bottom w:val="single" w:sz="4" w:space="0" w:color="auto"/>
              <w:right w:val="single" w:sz="4" w:space="0" w:color="auto"/>
            </w:tcBorders>
            <w:shd w:val="clear" w:color="auto" w:fill="auto"/>
            <w:noWrap/>
            <w:hideMark/>
          </w:tcPr>
          <w:p w14:paraId="02853803" w14:textId="77777777" w:rsidR="00E5128C" w:rsidRPr="00F347D7" w:rsidRDefault="00E5128C" w:rsidP="00633382">
            <w:pPr>
              <w:widowControl/>
              <w:rPr>
                <w:rFonts w:ascii="標楷體" w:eastAsia="標楷體" w:hAnsi="標楷體" w:cs="新細明體"/>
                <w:kern w:val="0"/>
              </w:rPr>
            </w:pPr>
            <w:r w:rsidRPr="00F347D7">
              <w:rPr>
                <w:rFonts w:ascii="標楷體" w:eastAsia="標楷體" w:hAnsi="標楷體"/>
              </w:rPr>
              <w:t>01</w:t>
            </w:r>
          </w:p>
        </w:tc>
        <w:tc>
          <w:tcPr>
            <w:tcW w:w="4819" w:type="dxa"/>
            <w:tcBorders>
              <w:top w:val="nil"/>
              <w:left w:val="nil"/>
              <w:bottom w:val="single" w:sz="4" w:space="0" w:color="auto"/>
              <w:right w:val="single" w:sz="4" w:space="0" w:color="auto"/>
            </w:tcBorders>
            <w:shd w:val="clear" w:color="auto" w:fill="auto"/>
            <w:noWrap/>
            <w:hideMark/>
          </w:tcPr>
          <w:p w14:paraId="4BC26D2F" w14:textId="77777777" w:rsidR="00E5128C" w:rsidRPr="00F347D7" w:rsidRDefault="00E5128C" w:rsidP="00633382">
            <w:pPr>
              <w:widowControl/>
              <w:rPr>
                <w:rFonts w:ascii="標楷體" w:eastAsia="標楷體" w:hAnsi="標楷體" w:cs="新細明體"/>
                <w:kern w:val="0"/>
              </w:rPr>
            </w:pPr>
            <w:r w:rsidRPr="00005F03">
              <w:rPr>
                <w:rFonts w:ascii="標楷體" w:eastAsia="標楷體" w:hAnsi="標楷體" w:hint="eastAsia"/>
              </w:rPr>
              <w:t>更生暫收款－抵繳款</w:t>
            </w:r>
          </w:p>
        </w:tc>
      </w:tr>
      <w:tr w:rsidR="00E5128C" w:rsidRPr="00F347D7" w14:paraId="2A57C8E8" w14:textId="77777777" w:rsidTr="00633382">
        <w:trPr>
          <w:trHeight w:val="340"/>
        </w:trPr>
        <w:tc>
          <w:tcPr>
            <w:tcW w:w="1607" w:type="dxa"/>
            <w:tcBorders>
              <w:top w:val="nil"/>
              <w:left w:val="single" w:sz="4" w:space="0" w:color="auto"/>
              <w:bottom w:val="single" w:sz="4" w:space="0" w:color="auto"/>
              <w:right w:val="single" w:sz="4" w:space="0" w:color="auto"/>
            </w:tcBorders>
            <w:shd w:val="clear" w:color="auto" w:fill="auto"/>
            <w:noWrap/>
            <w:hideMark/>
          </w:tcPr>
          <w:p w14:paraId="3C5A1A17" w14:textId="77777777" w:rsidR="00E5128C" w:rsidRPr="00F347D7" w:rsidRDefault="00E5128C" w:rsidP="00633382">
            <w:pPr>
              <w:widowControl/>
              <w:rPr>
                <w:rFonts w:ascii="標楷體" w:eastAsia="標楷體" w:hAnsi="標楷體" w:cs="新細明體"/>
                <w:kern w:val="0"/>
              </w:rPr>
            </w:pPr>
            <w:r w:rsidRPr="00F347D7">
              <w:rPr>
                <w:rFonts w:ascii="標楷體" w:eastAsia="標楷體" w:hAnsi="標楷體"/>
              </w:rPr>
              <w:t>02</w:t>
            </w:r>
          </w:p>
        </w:tc>
        <w:tc>
          <w:tcPr>
            <w:tcW w:w="4819" w:type="dxa"/>
            <w:tcBorders>
              <w:top w:val="nil"/>
              <w:left w:val="nil"/>
              <w:bottom w:val="single" w:sz="4" w:space="0" w:color="auto"/>
              <w:right w:val="single" w:sz="4" w:space="0" w:color="auto"/>
            </w:tcBorders>
            <w:shd w:val="clear" w:color="auto" w:fill="auto"/>
            <w:noWrap/>
            <w:hideMark/>
          </w:tcPr>
          <w:p w14:paraId="67A7C5AF" w14:textId="77777777" w:rsidR="00E5128C" w:rsidRPr="00F347D7" w:rsidRDefault="00E5128C" w:rsidP="00633382">
            <w:pPr>
              <w:widowControl/>
              <w:rPr>
                <w:rFonts w:ascii="標楷體" w:eastAsia="標楷體" w:hAnsi="標楷體" w:cs="新細明體"/>
                <w:kern w:val="0"/>
              </w:rPr>
            </w:pPr>
            <w:r w:rsidRPr="00005F03">
              <w:rPr>
                <w:rFonts w:ascii="標楷體" w:eastAsia="標楷體" w:hAnsi="標楷體" w:hint="eastAsia"/>
              </w:rPr>
              <w:t>更生暫收款－退還款</w:t>
            </w:r>
          </w:p>
        </w:tc>
      </w:tr>
    </w:tbl>
    <w:p w14:paraId="04C32934" w14:textId="77777777" w:rsidR="00E5128C" w:rsidRPr="00362205" w:rsidRDefault="00E5128C" w:rsidP="0022279A">
      <w:pPr>
        <w:tabs>
          <w:tab w:val="left" w:pos="788"/>
        </w:tabs>
        <w:ind w:leftChars="300" w:left="720"/>
        <w:rPr>
          <w:rFonts w:ascii="標楷體" w:eastAsia="標楷體" w:hAnsi="標楷體"/>
        </w:rPr>
      </w:pPr>
    </w:p>
    <w:p w14:paraId="4E1056DA" w14:textId="77777777" w:rsidR="00E5128C" w:rsidRDefault="00E5128C" w:rsidP="00894D7B">
      <w:pPr>
        <w:numPr>
          <w:ilvl w:val="0"/>
          <w:numId w:val="13"/>
        </w:numPr>
        <w:rPr>
          <w:rFonts w:ascii="標楷體" w:eastAsia="標楷體" w:hAnsi="標楷體"/>
        </w:rPr>
      </w:pPr>
      <w:r w:rsidRPr="00896F89">
        <w:rPr>
          <w:rFonts w:ascii="標楷體" w:eastAsia="標楷體" w:hAnsi="標楷體" w:hint="eastAsia"/>
        </w:rPr>
        <w:t>前調暫收款</w:t>
      </w:r>
      <w:r w:rsidRPr="001024C5">
        <w:rPr>
          <w:rFonts w:ascii="標楷體" w:eastAsia="標楷體" w:hAnsi="標楷體" w:hint="eastAsia"/>
        </w:rPr>
        <w:t>科子細目</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E5128C" w:rsidRPr="00F347D7" w14:paraId="51D24A93" w14:textId="77777777" w:rsidTr="00633382">
        <w:trPr>
          <w:trHeight w:val="340"/>
          <w:tblHeader/>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3E0D46A" w14:textId="77777777" w:rsidR="00E5128C" w:rsidRPr="00F347D7" w:rsidRDefault="00E5128C" w:rsidP="00633382">
            <w:pPr>
              <w:widowControl/>
              <w:rPr>
                <w:rFonts w:ascii="標楷體" w:eastAsia="標楷體" w:hAnsi="標楷體" w:cs="新細明體"/>
                <w:kern w:val="0"/>
              </w:rPr>
            </w:pPr>
            <w:r w:rsidRPr="00F347D7">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4341E3F0" w14:textId="77777777" w:rsidR="00E5128C" w:rsidRPr="00F347D7" w:rsidRDefault="00E5128C" w:rsidP="00633382">
            <w:pPr>
              <w:widowControl/>
              <w:rPr>
                <w:rFonts w:ascii="標楷體" w:eastAsia="標楷體" w:hAnsi="標楷體" w:cs="新細明體"/>
                <w:kern w:val="0"/>
              </w:rPr>
            </w:pPr>
            <w:r w:rsidRPr="00F347D7">
              <w:rPr>
                <w:rFonts w:ascii="標楷體" w:eastAsia="標楷體" w:hAnsi="標楷體" w:cs="新細明體" w:hint="eastAsia"/>
                <w:kern w:val="0"/>
              </w:rPr>
              <w:t>說明</w:t>
            </w:r>
          </w:p>
        </w:tc>
      </w:tr>
      <w:tr w:rsidR="00E5128C" w:rsidRPr="00F347D7" w14:paraId="5975C2A1" w14:textId="77777777" w:rsidTr="00633382">
        <w:trPr>
          <w:trHeight w:val="340"/>
        </w:trPr>
        <w:tc>
          <w:tcPr>
            <w:tcW w:w="1607" w:type="dxa"/>
            <w:tcBorders>
              <w:top w:val="nil"/>
              <w:left w:val="single" w:sz="4" w:space="0" w:color="auto"/>
              <w:bottom w:val="single" w:sz="4" w:space="0" w:color="auto"/>
              <w:right w:val="single" w:sz="4" w:space="0" w:color="auto"/>
            </w:tcBorders>
            <w:shd w:val="clear" w:color="auto" w:fill="auto"/>
            <w:noWrap/>
            <w:hideMark/>
          </w:tcPr>
          <w:p w14:paraId="0B83C1D2" w14:textId="77777777" w:rsidR="00E5128C" w:rsidRPr="00F347D7" w:rsidRDefault="00E5128C" w:rsidP="00633382">
            <w:pPr>
              <w:widowControl/>
              <w:rPr>
                <w:rFonts w:ascii="標楷體" w:eastAsia="標楷體" w:hAnsi="標楷體" w:cs="新細明體"/>
                <w:kern w:val="0"/>
              </w:rPr>
            </w:pPr>
            <w:r w:rsidRPr="00F347D7">
              <w:rPr>
                <w:rFonts w:ascii="標楷體" w:eastAsia="標楷體" w:hAnsi="標楷體"/>
              </w:rPr>
              <w:t>01</w:t>
            </w:r>
          </w:p>
        </w:tc>
        <w:tc>
          <w:tcPr>
            <w:tcW w:w="4819" w:type="dxa"/>
            <w:tcBorders>
              <w:top w:val="nil"/>
              <w:left w:val="nil"/>
              <w:bottom w:val="single" w:sz="4" w:space="0" w:color="auto"/>
              <w:right w:val="single" w:sz="4" w:space="0" w:color="auto"/>
            </w:tcBorders>
            <w:shd w:val="clear" w:color="auto" w:fill="auto"/>
            <w:noWrap/>
            <w:hideMark/>
          </w:tcPr>
          <w:p w14:paraId="58AF55A7" w14:textId="77777777" w:rsidR="00E5128C" w:rsidRPr="00F347D7" w:rsidRDefault="00E5128C" w:rsidP="00633382">
            <w:pPr>
              <w:widowControl/>
              <w:rPr>
                <w:rFonts w:ascii="標楷體" w:eastAsia="標楷體" w:hAnsi="標楷體" w:cs="新細明體"/>
                <w:kern w:val="0"/>
              </w:rPr>
            </w:pPr>
            <w:r w:rsidRPr="00005F03">
              <w:rPr>
                <w:rFonts w:ascii="標楷體" w:eastAsia="標楷體" w:hAnsi="標楷體" w:hint="eastAsia"/>
              </w:rPr>
              <w:t>前調暫收款－抵繳款</w:t>
            </w:r>
          </w:p>
        </w:tc>
      </w:tr>
      <w:tr w:rsidR="00E5128C" w:rsidRPr="00F347D7" w14:paraId="5C46462E" w14:textId="77777777" w:rsidTr="00633382">
        <w:trPr>
          <w:trHeight w:val="340"/>
        </w:trPr>
        <w:tc>
          <w:tcPr>
            <w:tcW w:w="1607" w:type="dxa"/>
            <w:tcBorders>
              <w:top w:val="nil"/>
              <w:left w:val="single" w:sz="4" w:space="0" w:color="auto"/>
              <w:bottom w:val="single" w:sz="4" w:space="0" w:color="auto"/>
              <w:right w:val="single" w:sz="4" w:space="0" w:color="auto"/>
            </w:tcBorders>
            <w:shd w:val="clear" w:color="auto" w:fill="auto"/>
            <w:noWrap/>
            <w:hideMark/>
          </w:tcPr>
          <w:p w14:paraId="15B887F6" w14:textId="77777777" w:rsidR="00E5128C" w:rsidRPr="00F347D7" w:rsidRDefault="00E5128C" w:rsidP="00633382">
            <w:pPr>
              <w:widowControl/>
              <w:rPr>
                <w:rFonts w:ascii="標楷體" w:eastAsia="標楷體" w:hAnsi="標楷體" w:cs="新細明體"/>
                <w:kern w:val="0"/>
              </w:rPr>
            </w:pPr>
            <w:r w:rsidRPr="00F347D7">
              <w:rPr>
                <w:rFonts w:ascii="標楷體" w:eastAsia="標楷體" w:hAnsi="標楷體"/>
              </w:rPr>
              <w:lastRenderedPageBreak/>
              <w:t>02</w:t>
            </w:r>
          </w:p>
        </w:tc>
        <w:tc>
          <w:tcPr>
            <w:tcW w:w="4819" w:type="dxa"/>
            <w:tcBorders>
              <w:top w:val="nil"/>
              <w:left w:val="nil"/>
              <w:bottom w:val="single" w:sz="4" w:space="0" w:color="auto"/>
              <w:right w:val="single" w:sz="4" w:space="0" w:color="auto"/>
            </w:tcBorders>
            <w:shd w:val="clear" w:color="auto" w:fill="auto"/>
            <w:noWrap/>
            <w:hideMark/>
          </w:tcPr>
          <w:p w14:paraId="6344AA4D" w14:textId="77777777" w:rsidR="00E5128C" w:rsidRPr="00F347D7" w:rsidRDefault="00E5128C" w:rsidP="00633382">
            <w:pPr>
              <w:widowControl/>
              <w:rPr>
                <w:rFonts w:ascii="標楷體" w:eastAsia="標楷體" w:hAnsi="標楷體" w:cs="新細明體"/>
                <w:kern w:val="0"/>
              </w:rPr>
            </w:pPr>
            <w:r w:rsidRPr="00005F03">
              <w:rPr>
                <w:rFonts w:ascii="標楷體" w:eastAsia="標楷體" w:hAnsi="標楷體" w:hint="eastAsia"/>
              </w:rPr>
              <w:t>前調暫收款－退還款</w:t>
            </w:r>
          </w:p>
        </w:tc>
      </w:tr>
    </w:tbl>
    <w:p w14:paraId="39FCDED8" w14:textId="77777777" w:rsidR="005A50AB" w:rsidRPr="004E2994" w:rsidRDefault="005A50AB" w:rsidP="0022279A">
      <w:pPr>
        <w:tabs>
          <w:tab w:val="left" w:pos="788"/>
        </w:tabs>
        <w:ind w:leftChars="300" w:left="720"/>
        <w:rPr>
          <w:rFonts w:ascii="標楷體" w:eastAsia="標楷體" w:hAnsi="標楷體"/>
          <w:lang w:val="x-none"/>
        </w:rPr>
      </w:pPr>
    </w:p>
    <w:p w14:paraId="34FDE2F4" w14:textId="77777777" w:rsidR="00CB7D59" w:rsidRDefault="00CB7D59">
      <w:pPr>
        <w:widowControl/>
        <w:rPr>
          <w:rFonts w:ascii="標楷體" w:eastAsia="標楷體" w:hAnsi="標楷體"/>
        </w:rPr>
      </w:pPr>
      <w:r>
        <w:rPr>
          <w:rFonts w:ascii="標楷體" w:eastAsia="標楷體" w:hAnsi="標楷體"/>
        </w:rPr>
        <w:br w:type="page"/>
      </w:r>
    </w:p>
    <w:p w14:paraId="0AF8865B" w14:textId="77777777" w:rsidR="005A50AB" w:rsidRDefault="005A50AB" w:rsidP="005A50AB">
      <w:pPr>
        <w:rPr>
          <w:rFonts w:ascii="標楷體" w:eastAsia="標楷體" w:hAnsi="標楷體"/>
        </w:rPr>
      </w:pPr>
    </w:p>
    <w:p w14:paraId="7B47111E" w14:textId="77777777" w:rsidR="007E2411" w:rsidRPr="004E2994" w:rsidRDefault="007E2411" w:rsidP="00894D7B">
      <w:pPr>
        <w:pStyle w:val="3"/>
        <w:numPr>
          <w:ilvl w:val="0"/>
          <w:numId w:val="10"/>
        </w:numPr>
        <w:rPr>
          <w:rFonts w:ascii="標楷體" w:hAnsi="標楷體"/>
        </w:rPr>
      </w:pPr>
      <w:r w:rsidRPr="004E2994">
        <w:rPr>
          <w:rFonts w:ascii="標楷體" w:hAnsi="標楷體" w:hint="eastAsia"/>
          <w:lang w:eastAsia="zh-HK"/>
        </w:rPr>
        <w:t>業務類別：0</w:t>
      </w:r>
      <w:r w:rsidRPr="007E2411">
        <w:rPr>
          <w:rFonts w:ascii="標楷體" w:hAnsi="標楷體" w:hint="eastAsia"/>
        </w:rPr>
        <w:t>8遵循法令作業</w:t>
      </w:r>
    </w:p>
    <w:p w14:paraId="7068B7B6" w14:textId="77777777" w:rsidR="007E2411" w:rsidRPr="00543E73" w:rsidRDefault="007E2411" w:rsidP="007E2411">
      <w:pPr>
        <w:tabs>
          <w:tab w:val="left" w:pos="788"/>
        </w:tabs>
        <w:ind w:leftChars="300" w:left="720"/>
        <w:rPr>
          <w:rFonts w:ascii="標楷體" w:eastAsia="標楷體" w:hAnsi="標楷體"/>
        </w:rPr>
      </w:pPr>
    </w:p>
    <w:p w14:paraId="7C5CBF38" w14:textId="4DDF2548" w:rsidR="007E2411" w:rsidRPr="00890866" w:rsidRDefault="007E2411" w:rsidP="00894D7B">
      <w:pPr>
        <w:numPr>
          <w:ilvl w:val="0"/>
          <w:numId w:val="17"/>
        </w:numPr>
        <w:rPr>
          <w:rFonts w:ascii="標楷體" w:eastAsia="標楷體" w:hAnsi="標楷體"/>
        </w:rPr>
      </w:pPr>
      <w:r w:rsidRPr="00BF4E4C">
        <w:rPr>
          <w:rFonts w:ascii="標楷體" w:eastAsia="標楷體" w:hAnsi="標楷體" w:hint="eastAsia"/>
        </w:rPr>
        <w:t>JCIC報送</w:t>
      </w:r>
      <w:r>
        <w:rPr>
          <w:rFonts w:ascii="標楷體" w:eastAsia="標楷體" w:hAnsi="標楷體" w:hint="eastAsia"/>
        </w:rPr>
        <w:t>交易代號</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7E2411" w:rsidRPr="00D64CF7" w14:paraId="7B8B9648" w14:textId="77777777" w:rsidTr="007E2411">
        <w:trPr>
          <w:trHeight w:val="340"/>
          <w:tblHeader/>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D20BC29" w14:textId="77777777" w:rsidR="007E2411" w:rsidRPr="00D64CF7" w:rsidRDefault="007E2411" w:rsidP="007E2411">
            <w:pPr>
              <w:widowControl/>
              <w:rPr>
                <w:rFonts w:ascii="標楷體" w:eastAsia="標楷體" w:hAnsi="標楷體" w:cs="新細明體"/>
                <w:kern w:val="0"/>
              </w:rPr>
            </w:pPr>
            <w:r w:rsidRPr="00D64CF7">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3BDF2B44" w14:textId="77777777" w:rsidR="007E2411" w:rsidRPr="00D64CF7" w:rsidRDefault="007E2411" w:rsidP="007E2411">
            <w:pPr>
              <w:widowControl/>
              <w:rPr>
                <w:rFonts w:ascii="標楷體" w:eastAsia="標楷體" w:hAnsi="標楷體" w:cs="新細明體"/>
                <w:kern w:val="0"/>
              </w:rPr>
            </w:pPr>
            <w:r w:rsidRPr="00D64CF7">
              <w:rPr>
                <w:rFonts w:ascii="標楷體" w:eastAsia="標楷體" w:hAnsi="標楷體" w:cs="新細明體" w:hint="eastAsia"/>
                <w:kern w:val="0"/>
              </w:rPr>
              <w:t>說明</w:t>
            </w:r>
          </w:p>
        </w:tc>
      </w:tr>
      <w:tr w:rsidR="007E2411" w:rsidRPr="00D64CF7" w14:paraId="4E537F13"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5114C68" w14:textId="77777777" w:rsidR="007E2411" w:rsidRDefault="007E2411" w:rsidP="007E2411">
            <w:pPr>
              <w:rPr>
                <w:rFonts w:ascii="標楷體" w:eastAsia="標楷體" w:hAnsi="標楷體" w:cs="新細明體"/>
              </w:rPr>
            </w:pPr>
            <w:r>
              <w:rPr>
                <w:rFonts w:ascii="標楷體" w:eastAsia="標楷體" w:hAnsi="標楷體" w:hint="eastAsia"/>
              </w:rPr>
              <w:t>40</w:t>
            </w:r>
          </w:p>
        </w:tc>
        <w:tc>
          <w:tcPr>
            <w:tcW w:w="4819" w:type="dxa"/>
            <w:tcBorders>
              <w:top w:val="nil"/>
              <w:left w:val="nil"/>
              <w:bottom w:val="single" w:sz="4" w:space="0" w:color="auto"/>
              <w:right w:val="single" w:sz="4" w:space="0" w:color="auto"/>
            </w:tcBorders>
            <w:shd w:val="clear" w:color="auto" w:fill="auto"/>
            <w:noWrap/>
            <w:vAlign w:val="center"/>
          </w:tcPr>
          <w:p w14:paraId="73ACFC2F" w14:textId="77777777" w:rsidR="007E2411" w:rsidRDefault="007E2411" w:rsidP="007E2411">
            <w:pPr>
              <w:rPr>
                <w:rFonts w:ascii="標楷體" w:eastAsia="標楷體" w:hAnsi="標楷體" w:cs="新細明體"/>
              </w:rPr>
            </w:pPr>
            <w:r>
              <w:rPr>
                <w:rFonts w:ascii="標楷體" w:eastAsia="標楷體" w:hAnsi="標楷體" w:hint="eastAsia"/>
              </w:rPr>
              <w:t>前置協商受理申請暨請求償權通知資料</w:t>
            </w:r>
          </w:p>
        </w:tc>
      </w:tr>
      <w:tr w:rsidR="007E2411" w:rsidRPr="00D64CF7" w14:paraId="063A76A6"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743EDA3C" w14:textId="77777777" w:rsidR="007E2411" w:rsidRDefault="007E2411" w:rsidP="007E2411">
            <w:pPr>
              <w:rPr>
                <w:rFonts w:ascii="標楷體" w:eastAsia="標楷體" w:hAnsi="標楷體" w:cs="新細明體"/>
              </w:rPr>
            </w:pPr>
            <w:r>
              <w:rPr>
                <w:rFonts w:ascii="標楷體" w:eastAsia="標楷體" w:hAnsi="標楷體" w:hint="eastAsia"/>
              </w:rPr>
              <w:t>41</w:t>
            </w:r>
          </w:p>
        </w:tc>
        <w:tc>
          <w:tcPr>
            <w:tcW w:w="4819" w:type="dxa"/>
            <w:tcBorders>
              <w:top w:val="nil"/>
              <w:left w:val="nil"/>
              <w:bottom w:val="single" w:sz="4" w:space="0" w:color="auto"/>
              <w:right w:val="single" w:sz="4" w:space="0" w:color="auto"/>
            </w:tcBorders>
            <w:shd w:val="clear" w:color="auto" w:fill="auto"/>
            <w:noWrap/>
            <w:vAlign w:val="center"/>
          </w:tcPr>
          <w:p w14:paraId="2A4723F0" w14:textId="77777777" w:rsidR="007E2411" w:rsidRDefault="007E2411" w:rsidP="007E2411">
            <w:pPr>
              <w:rPr>
                <w:rFonts w:ascii="標楷體" w:eastAsia="標楷體" w:hAnsi="標楷體" w:cs="新細明體"/>
              </w:rPr>
            </w:pPr>
            <w:r>
              <w:rPr>
                <w:rFonts w:ascii="標楷體" w:eastAsia="標楷體" w:hAnsi="標楷體" w:hint="eastAsia"/>
              </w:rPr>
              <w:t>協商開始暨停催通知資料</w:t>
            </w:r>
          </w:p>
        </w:tc>
      </w:tr>
      <w:tr w:rsidR="007E2411" w:rsidRPr="00D64CF7" w14:paraId="2433ACB2"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0BE66439" w14:textId="77777777" w:rsidR="007E2411" w:rsidRDefault="007E2411" w:rsidP="007E2411">
            <w:pPr>
              <w:rPr>
                <w:rFonts w:ascii="標楷體" w:eastAsia="標楷體" w:hAnsi="標楷體" w:cs="新細明體"/>
              </w:rPr>
            </w:pPr>
            <w:r>
              <w:rPr>
                <w:rFonts w:ascii="標楷體" w:eastAsia="標楷體" w:hAnsi="標楷體" w:hint="eastAsia"/>
              </w:rPr>
              <w:t>42</w:t>
            </w:r>
          </w:p>
        </w:tc>
        <w:tc>
          <w:tcPr>
            <w:tcW w:w="4819" w:type="dxa"/>
            <w:tcBorders>
              <w:top w:val="nil"/>
              <w:left w:val="nil"/>
              <w:bottom w:val="single" w:sz="4" w:space="0" w:color="auto"/>
              <w:right w:val="single" w:sz="4" w:space="0" w:color="auto"/>
            </w:tcBorders>
            <w:shd w:val="clear" w:color="auto" w:fill="auto"/>
            <w:noWrap/>
            <w:vAlign w:val="center"/>
          </w:tcPr>
          <w:p w14:paraId="209F8EBD" w14:textId="77777777" w:rsidR="007E2411" w:rsidRDefault="007E2411" w:rsidP="007E2411">
            <w:pPr>
              <w:rPr>
                <w:rFonts w:ascii="標楷體" w:eastAsia="標楷體" w:hAnsi="標楷體" w:cs="新細明體"/>
              </w:rPr>
            </w:pPr>
            <w:r>
              <w:rPr>
                <w:rFonts w:ascii="標楷體" w:eastAsia="標楷體" w:hAnsi="標楷體" w:hint="eastAsia"/>
              </w:rPr>
              <w:t>回報無擔保債權金額資料</w:t>
            </w:r>
          </w:p>
        </w:tc>
      </w:tr>
      <w:tr w:rsidR="007E2411" w:rsidRPr="00D64CF7" w14:paraId="0AE4DD40"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6D74FFCE" w14:textId="77777777" w:rsidR="007E2411" w:rsidRDefault="007E2411" w:rsidP="007E2411">
            <w:pPr>
              <w:rPr>
                <w:rFonts w:ascii="標楷體" w:eastAsia="標楷體" w:hAnsi="標楷體" w:cs="新細明體"/>
              </w:rPr>
            </w:pPr>
            <w:r>
              <w:rPr>
                <w:rFonts w:ascii="標楷體" w:eastAsia="標楷體" w:hAnsi="標楷體" w:hint="eastAsia"/>
              </w:rPr>
              <w:t>43</w:t>
            </w:r>
          </w:p>
        </w:tc>
        <w:tc>
          <w:tcPr>
            <w:tcW w:w="4819" w:type="dxa"/>
            <w:tcBorders>
              <w:top w:val="nil"/>
              <w:left w:val="nil"/>
              <w:bottom w:val="single" w:sz="4" w:space="0" w:color="auto"/>
              <w:right w:val="single" w:sz="4" w:space="0" w:color="auto"/>
            </w:tcBorders>
            <w:shd w:val="clear" w:color="auto" w:fill="auto"/>
            <w:noWrap/>
            <w:vAlign w:val="center"/>
          </w:tcPr>
          <w:p w14:paraId="3C866531" w14:textId="77777777" w:rsidR="007E2411" w:rsidRDefault="007E2411" w:rsidP="007E2411">
            <w:pPr>
              <w:rPr>
                <w:rFonts w:ascii="標楷體" w:eastAsia="標楷體" w:hAnsi="標楷體" w:cs="新細明體"/>
              </w:rPr>
            </w:pPr>
            <w:r>
              <w:rPr>
                <w:rFonts w:ascii="標楷體" w:eastAsia="標楷體" w:hAnsi="標楷體" w:hint="eastAsia"/>
              </w:rPr>
              <w:t>回報有擔保債權金額資料</w:t>
            </w:r>
          </w:p>
        </w:tc>
      </w:tr>
      <w:tr w:rsidR="007E2411" w:rsidRPr="00D64CF7" w14:paraId="6D6B3A34"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09088891" w14:textId="77777777" w:rsidR="007E2411" w:rsidRDefault="007E2411" w:rsidP="007E2411">
            <w:pPr>
              <w:rPr>
                <w:rFonts w:ascii="標楷體" w:eastAsia="標楷體" w:hAnsi="標楷體" w:cs="新細明體"/>
              </w:rPr>
            </w:pPr>
            <w:r>
              <w:rPr>
                <w:rFonts w:ascii="標楷體" w:eastAsia="標楷體" w:hAnsi="標楷體" w:hint="eastAsia"/>
              </w:rPr>
              <w:t>44</w:t>
            </w:r>
          </w:p>
        </w:tc>
        <w:tc>
          <w:tcPr>
            <w:tcW w:w="4819" w:type="dxa"/>
            <w:tcBorders>
              <w:top w:val="nil"/>
              <w:left w:val="nil"/>
              <w:bottom w:val="single" w:sz="4" w:space="0" w:color="auto"/>
              <w:right w:val="single" w:sz="4" w:space="0" w:color="auto"/>
            </w:tcBorders>
            <w:shd w:val="clear" w:color="auto" w:fill="auto"/>
            <w:noWrap/>
            <w:vAlign w:val="center"/>
          </w:tcPr>
          <w:p w14:paraId="276BCB83" w14:textId="77777777" w:rsidR="007E2411" w:rsidRDefault="007E2411" w:rsidP="007E2411">
            <w:pPr>
              <w:rPr>
                <w:rFonts w:ascii="標楷體" w:eastAsia="標楷體" w:hAnsi="標楷體" w:cs="新細明體"/>
              </w:rPr>
            </w:pPr>
            <w:r>
              <w:rPr>
                <w:rFonts w:ascii="標楷體" w:eastAsia="標楷體" w:hAnsi="標楷體" w:hint="eastAsia"/>
              </w:rPr>
              <w:t>請求同意債務清償方案通知資料</w:t>
            </w:r>
          </w:p>
        </w:tc>
      </w:tr>
      <w:tr w:rsidR="007E2411" w:rsidRPr="00D64CF7" w14:paraId="05B33F04"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5A4C005" w14:textId="77777777" w:rsidR="007E2411" w:rsidRDefault="007E2411" w:rsidP="007E2411">
            <w:pPr>
              <w:rPr>
                <w:rFonts w:ascii="標楷體" w:eastAsia="標楷體" w:hAnsi="標楷體" w:cs="新細明體"/>
              </w:rPr>
            </w:pPr>
            <w:r>
              <w:rPr>
                <w:rFonts w:ascii="標楷體" w:eastAsia="標楷體" w:hAnsi="標楷體" w:hint="eastAsia"/>
              </w:rPr>
              <w:t>45</w:t>
            </w:r>
          </w:p>
        </w:tc>
        <w:tc>
          <w:tcPr>
            <w:tcW w:w="4819" w:type="dxa"/>
            <w:tcBorders>
              <w:top w:val="nil"/>
              <w:left w:val="nil"/>
              <w:bottom w:val="single" w:sz="4" w:space="0" w:color="auto"/>
              <w:right w:val="single" w:sz="4" w:space="0" w:color="auto"/>
            </w:tcBorders>
            <w:shd w:val="clear" w:color="auto" w:fill="auto"/>
            <w:noWrap/>
            <w:vAlign w:val="center"/>
          </w:tcPr>
          <w:p w14:paraId="5C6765A4" w14:textId="77777777" w:rsidR="007E2411" w:rsidRDefault="007E2411" w:rsidP="007E2411">
            <w:pPr>
              <w:rPr>
                <w:rFonts w:ascii="標楷體" w:eastAsia="標楷體" w:hAnsi="標楷體" w:cs="新細明體"/>
              </w:rPr>
            </w:pPr>
            <w:r>
              <w:rPr>
                <w:rFonts w:ascii="標楷體" w:eastAsia="標楷體" w:hAnsi="標楷體" w:hint="eastAsia"/>
              </w:rPr>
              <w:t>回報是否同意債務清償方案資料</w:t>
            </w:r>
          </w:p>
        </w:tc>
      </w:tr>
      <w:tr w:rsidR="007E2411" w:rsidRPr="00D64CF7" w14:paraId="134DB3E5"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8852849" w14:textId="77777777" w:rsidR="007E2411" w:rsidRDefault="007E2411" w:rsidP="007E2411">
            <w:pPr>
              <w:rPr>
                <w:rFonts w:ascii="標楷體" w:eastAsia="標楷體" w:hAnsi="標楷體" w:cs="新細明體"/>
              </w:rPr>
            </w:pPr>
            <w:r>
              <w:rPr>
                <w:rFonts w:ascii="標楷體" w:eastAsia="標楷體" w:hAnsi="標楷體" w:hint="eastAsia"/>
              </w:rPr>
              <w:t>46</w:t>
            </w:r>
          </w:p>
        </w:tc>
        <w:tc>
          <w:tcPr>
            <w:tcW w:w="4819" w:type="dxa"/>
            <w:tcBorders>
              <w:top w:val="nil"/>
              <w:left w:val="nil"/>
              <w:bottom w:val="single" w:sz="4" w:space="0" w:color="auto"/>
              <w:right w:val="single" w:sz="4" w:space="0" w:color="auto"/>
            </w:tcBorders>
            <w:shd w:val="clear" w:color="auto" w:fill="auto"/>
            <w:noWrap/>
            <w:vAlign w:val="center"/>
          </w:tcPr>
          <w:p w14:paraId="37675C53" w14:textId="77777777" w:rsidR="007E2411" w:rsidRDefault="007E2411" w:rsidP="007E2411">
            <w:pPr>
              <w:rPr>
                <w:rFonts w:ascii="標楷體" w:eastAsia="標楷體" w:hAnsi="標楷體" w:cs="新細明體"/>
              </w:rPr>
            </w:pPr>
            <w:r>
              <w:rPr>
                <w:rFonts w:ascii="標楷體" w:eastAsia="標楷體" w:hAnsi="標楷體" w:hint="eastAsia"/>
              </w:rPr>
              <w:t>結案通知資料;</w:t>
            </w:r>
          </w:p>
        </w:tc>
      </w:tr>
      <w:tr w:rsidR="007E2411" w:rsidRPr="00D64CF7" w14:paraId="78E173E1"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26FB2691" w14:textId="77777777" w:rsidR="007E2411" w:rsidRDefault="007E2411" w:rsidP="007E2411">
            <w:pPr>
              <w:rPr>
                <w:rFonts w:ascii="標楷體" w:eastAsia="標楷體" w:hAnsi="標楷體" w:cs="新細明體"/>
              </w:rPr>
            </w:pPr>
            <w:r>
              <w:rPr>
                <w:rFonts w:ascii="標楷體" w:eastAsia="標楷體" w:hAnsi="標楷體" w:hint="eastAsia"/>
              </w:rPr>
              <w:t>47</w:t>
            </w:r>
          </w:p>
        </w:tc>
        <w:tc>
          <w:tcPr>
            <w:tcW w:w="4819" w:type="dxa"/>
            <w:tcBorders>
              <w:top w:val="nil"/>
              <w:left w:val="nil"/>
              <w:bottom w:val="single" w:sz="4" w:space="0" w:color="auto"/>
              <w:right w:val="single" w:sz="4" w:space="0" w:color="auto"/>
            </w:tcBorders>
            <w:shd w:val="clear" w:color="auto" w:fill="auto"/>
            <w:noWrap/>
            <w:vAlign w:val="center"/>
          </w:tcPr>
          <w:p w14:paraId="0C03625E" w14:textId="77777777" w:rsidR="007E2411" w:rsidRDefault="007E2411" w:rsidP="007E2411">
            <w:pPr>
              <w:rPr>
                <w:rFonts w:ascii="標楷體" w:eastAsia="標楷體" w:hAnsi="標楷體" w:cs="新細明體"/>
              </w:rPr>
            </w:pPr>
            <w:r>
              <w:rPr>
                <w:rFonts w:ascii="標楷體" w:eastAsia="標楷體" w:hAnsi="標楷體" w:hint="eastAsia"/>
              </w:rPr>
              <w:t>金融機構無擔保債務協議資料</w:t>
            </w:r>
          </w:p>
        </w:tc>
      </w:tr>
      <w:tr w:rsidR="007E2411" w:rsidRPr="00D64CF7" w14:paraId="30FC09AC"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7C2786BB" w14:textId="77777777" w:rsidR="007E2411" w:rsidRDefault="007E2411" w:rsidP="007E2411">
            <w:pPr>
              <w:rPr>
                <w:rFonts w:ascii="標楷體" w:eastAsia="標楷體" w:hAnsi="標楷體" w:cs="新細明體"/>
              </w:rPr>
            </w:pPr>
            <w:r>
              <w:rPr>
                <w:rFonts w:ascii="標楷體" w:eastAsia="標楷體" w:hAnsi="標楷體" w:hint="eastAsia"/>
              </w:rPr>
              <w:t>48</w:t>
            </w:r>
          </w:p>
        </w:tc>
        <w:tc>
          <w:tcPr>
            <w:tcW w:w="4819" w:type="dxa"/>
            <w:tcBorders>
              <w:top w:val="nil"/>
              <w:left w:val="nil"/>
              <w:bottom w:val="single" w:sz="4" w:space="0" w:color="auto"/>
              <w:right w:val="single" w:sz="4" w:space="0" w:color="auto"/>
            </w:tcBorders>
            <w:shd w:val="clear" w:color="auto" w:fill="auto"/>
            <w:noWrap/>
            <w:vAlign w:val="center"/>
          </w:tcPr>
          <w:p w14:paraId="1368A7DA" w14:textId="77777777" w:rsidR="007E2411" w:rsidRDefault="007E2411" w:rsidP="007E2411">
            <w:pPr>
              <w:rPr>
                <w:rFonts w:ascii="標楷體" w:eastAsia="標楷體" w:hAnsi="標楷體" w:cs="新細明體"/>
              </w:rPr>
            </w:pPr>
            <w:r>
              <w:rPr>
                <w:rFonts w:ascii="標楷體" w:eastAsia="標楷體" w:hAnsi="標楷體" w:hint="eastAsia"/>
              </w:rPr>
              <w:t>債權人基本資料</w:t>
            </w:r>
          </w:p>
        </w:tc>
      </w:tr>
      <w:tr w:rsidR="007E2411" w:rsidRPr="00D64CF7" w14:paraId="3B6BCBF6"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00BDD28" w14:textId="77777777" w:rsidR="007E2411" w:rsidRDefault="007E2411" w:rsidP="007E2411">
            <w:pPr>
              <w:rPr>
                <w:rFonts w:ascii="標楷體" w:eastAsia="標楷體" w:hAnsi="標楷體" w:cs="新細明體"/>
              </w:rPr>
            </w:pPr>
            <w:r>
              <w:rPr>
                <w:rFonts w:ascii="標楷體" w:eastAsia="標楷體" w:hAnsi="標楷體" w:hint="eastAsia"/>
              </w:rPr>
              <w:t>49</w:t>
            </w:r>
          </w:p>
        </w:tc>
        <w:tc>
          <w:tcPr>
            <w:tcW w:w="4819" w:type="dxa"/>
            <w:tcBorders>
              <w:top w:val="nil"/>
              <w:left w:val="nil"/>
              <w:bottom w:val="single" w:sz="4" w:space="0" w:color="auto"/>
              <w:right w:val="single" w:sz="4" w:space="0" w:color="auto"/>
            </w:tcBorders>
            <w:shd w:val="clear" w:color="auto" w:fill="auto"/>
            <w:noWrap/>
            <w:vAlign w:val="center"/>
          </w:tcPr>
          <w:p w14:paraId="723020EB" w14:textId="77777777" w:rsidR="007E2411" w:rsidRDefault="007E2411" w:rsidP="007E2411">
            <w:pPr>
              <w:rPr>
                <w:rFonts w:ascii="標楷體" w:eastAsia="標楷體" w:hAnsi="標楷體" w:cs="新細明體"/>
              </w:rPr>
            </w:pPr>
            <w:r>
              <w:rPr>
                <w:rFonts w:ascii="標楷體" w:eastAsia="標楷體" w:hAnsi="標楷體" w:hint="eastAsia"/>
              </w:rPr>
              <w:t>債務清償方案法院認可資料</w:t>
            </w:r>
          </w:p>
        </w:tc>
      </w:tr>
      <w:tr w:rsidR="007E2411" w:rsidRPr="00D64CF7" w14:paraId="52A7BA0B"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17C681F" w14:textId="77777777" w:rsidR="007E2411" w:rsidRDefault="007E2411" w:rsidP="007E2411">
            <w:pPr>
              <w:rPr>
                <w:rFonts w:ascii="標楷體" w:eastAsia="標楷體" w:hAnsi="標楷體" w:cs="新細明體"/>
              </w:rPr>
            </w:pPr>
            <w:r>
              <w:rPr>
                <w:rFonts w:ascii="標楷體" w:eastAsia="標楷體" w:hAnsi="標楷體" w:hint="eastAsia"/>
              </w:rPr>
              <w:t>50</w:t>
            </w:r>
          </w:p>
        </w:tc>
        <w:tc>
          <w:tcPr>
            <w:tcW w:w="4819" w:type="dxa"/>
            <w:tcBorders>
              <w:top w:val="nil"/>
              <w:left w:val="nil"/>
              <w:bottom w:val="single" w:sz="4" w:space="0" w:color="auto"/>
              <w:right w:val="single" w:sz="4" w:space="0" w:color="auto"/>
            </w:tcBorders>
            <w:shd w:val="clear" w:color="auto" w:fill="auto"/>
            <w:noWrap/>
            <w:vAlign w:val="center"/>
          </w:tcPr>
          <w:p w14:paraId="0CB3393E" w14:textId="77777777" w:rsidR="007E2411" w:rsidRDefault="007E2411" w:rsidP="007E2411">
            <w:pPr>
              <w:rPr>
                <w:rFonts w:ascii="標楷體" w:eastAsia="標楷體" w:hAnsi="標楷體" w:cs="新細明體"/>
              </w:rPr>
            </w:pPr>
            <w:r>
              <w:rPr>
                <w:rFonts w:ascii="標楷體" w:eastAsia="標楷體" w:hAnsi="標楷體" w:hint="eastAsia"/>
              </w:rPr>
              <w:t>債務人繳款資料</w:t>
            </w:r>
          </w:p>
        </w:tc>
      </w:tr>
      <w:tr w:rsidR="007E2411" w:rsidRPr="00D64CF7" w14:paraId="36512DA9"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07990C85" w14:textId="77777777" w:rsidR="007E2411" w:rsidRDefault="007E2411" w:rsidP="007E2411">
            <w:pPr>
              <w:rPr>
                <w:rFonts w:ascii="標楷體" w:eastAsia="標楷體" w:hAnsi="標楷體" w:cs="新細明體"/>
              </w:rPr>
            </w:pPr>
            <w:r>
              <w:rPr>
                <w:rFonts w:ascii="標楷體" w:eastAsia="標楷體" w:hAnsi="標楷體" w:hint="eastAsia"/>
              </w:rPr>
              <w:t>51</w:t>
            </w:r>
          </w:p>
        </w:tc>
        <w:tc>
          <w:tcPr>
            <w:tcW w:w="4819" w:type="dxa"/>
            <w:tcBorders>
              <w:top w:val="nil"/>
              <w:left w:val="nil"/>
              <w:bottom w:val="single" w:sz="4" w:space="0" w:color="auto"/>
              <w:right w:val="single" w:sz="4" w:space="0" w:color="auto"/>
            </w:tcBorders>
            <w:shd w:val="clear" w:color="auto" w:fill="auto"/>
            <w:noWrap/>
            <w:vAlign w:val="center"/>
          </w:tcPr>
          <w:p w14:paraId="1581F999" w14:textId="77777777" w:rsidR="007E2411" w:rsidRDefault="007E2411" w:rsidP="007E2411">
            <w:pPr>
              <w:rPr>
                <w:rFonts w:ascii="標楷體" w:eastAsia="標楷體" w:hAnsi="標楷體" w:cs="新細明體"/>
              </w:rPr>
            </w:pPr>
            <w:r>
              <w:rPr>
                <w:rFonts w:ascii="標楷體" w:eastAsia="標楷體" w:hAnsi="標楷體" w:hint="eastAsia"/>
              </w:rPr>
              <w:t>延期繳款（喘息期）資料</w:t>
            </w:r>
          </w:p>
        </w:tc>
      </w:tr>
      <w:tr w:rsidR="007E2411" w:rsidRPr="00D64CF7" w14:paraId="304211C4"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63518662" w14:textId="77777777" w:rsidR="007E2411" w:rsidRDefault="007E2411" w:rsidP="007E2411">
            <w:pPr>
              <w:rPr>
                <w:rFonts w:ascii="標楷體" w:eastAsia="標楷體" w:hAnsi="標楷體" w:cs="新細明體"/>
              </w:rPr>
            </w:pPr>
            <w:r>
              <w:rPr>
                <w:rFonts w:ascii="標楷體" w:eastAsia="標楷體" w:hAnsi="標楷體" w:hint="eastAsia"/>
              </w:rPr>
              <w:t>52</w:t>
            </w:r>
          </w:p>
        </w:tc>
        <w:tc>
          <w:tcPr>
            <w:tcW w:w="4819" w:type="dxa"/>
            <w:tcBorders>
              <w:top w:val="nil"/>
              <w:left w:val="nil"/>
              <w:bottom w:val="single" w:sz="4" w:space="0" w:color="auto"/>
              <w:right w:val="single" w:sz="4" w:space="0" w:color="auto"/>
            </w:tcBorders>
            <w:shd w:val="clear" w:color="auto" w:fill="auto"/>
            <w:noWrap/>
            <w:vAlign w:val="center"/>
          </w:tcPr>
          <w:p w14:paraId="499D3D36" w14:textId="77777777" w:rsidR="007E2411" w:rsidRDefault="007E2411" w:rsidP="007E2411">
            <w:pPr>
              <w:rPr>
                <w:rFonts w:ascii="標楷體" w:eastAsia="標楷體" w:hAnsi="標楷體" w:cs="新細明體"/>
              </w:rPr>
            </w:pPr>
            <w:r>
              <w:rPr>
                <w:rFonts w:ascii="標楷體" w:eastAsia="標楷體" w:hAnsi="標楷體" w:hint="eastAsia"/>
              </w:rPr>
              <w:t>前置協商相關資料報送例外處理</w:t>
            </w:r>
          </w:p>
        </w:tc>
      </w:tr>
      <w:tr w:rsidR="007E2411" w:rsidRPr="00D64CF7" w14:paraId="37FDD071"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71B05B2D" w14:textId="77777777" w:rsidR="007E2411" w:rsidRDefault="007E2411" w:rsidP="007E2411">
            <w:pPr>
              <w:rPr>
                <w:rFonts w:ascii="標楷體" w:eastAsia="標楷體" w:hAnsi="標楷體" w:cs="新細明體"/>
              </w:rPr>
            </w:pPr>
            <w:r>
              <w:rPr>
                <w:rFonts w:ascii="標楷體" w:eastAsia="標楷體" w:hAnsi="標楷體" w:hint="eastAsia"/>
              </w:rPr>
              <w:t>53</w:t>
            </w:r>
          </w:p>
        </w:tc>
        <w:tc>
          <w:tcPr>
            <w:tcW w:w="4819" w:type="dxa"/>
            <w:tcBorders>
              <w:top w:val="nil"/>
              <w:left w:val="nil"/>
              <w:bottom w:val="single" w:sz="4" w:space="0" w:color="auto"/>
              <w:right w:val="single" w:sz="4" w:space="0" w:color="auto"/>
            </w:tcBorders>
            <w:shd w:val="clear" w:color="auto" w:fill="auto"/>
            <w:noWrap/>
            <w:vAlign w:val="center"/>
          </w:tcPr>
          <w:p w14:paraId="15A6B86C" w14:textId="77777777" w:rsidR="007E2411" w:rsidRDefault="007E2411" w:rsidP="007E2411">
            <w:pPr>
              <w:rPr>
                <w:rFonts w:ascii="標楷體" w:eastAsia="標楷體" w:hAnsi="標楷體" w:cs="新細明體"/>
              </w:rPr>
            </w:pPr>
            <w:r>
              <w:rPr>
                <w:rFonts w:ascii="標楷體" w:eastAsia="標楷體" w:hAnsi="標楷體" w:hint="eastAsia"/>
              </w:rPr>
              <w:t>同意報送例外處理</w:t>
            </w:r>
          </w:p>
        </w:tc>
      </w:tr>
      <w:tr w:rsidR="007E2411" w:rsidRPr="00D64CF7" w14:paraId="5074EBF5"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1F324449" w14:textId="77777777" w:rsidR="007E2411" w:rsidRDefault="007E2411" w:rsidP="007E2411">
            <w:pPr>
              <w:rPr>
                <w:rFonts w:ascii="標楷體" w:eastAsia="標楷體" w:hAnsi="標楷體" w:cs="新細明體"/>
              </w:rPr>
            </w:pPr>
            <w:r>
              <w:rPr>
                <w:rFonts w:ascii="標楷體" w:eastAsia="標楷體" w:hAnsi="標楷體" w:hint="eastAsia"/>
              </w:rPr>
              <w:t>54</w:t>
            </w:r>
          </w:p>
        </w:tc>
        <w:tc>
          <w:tcPr>
            <w:tcW w:w="4819" w:type="dxa"/>
            <w:tcBorders>
              <w:top w:val="nil"/>
              <w:left w:val="nil"/>
              <w:bottom w:val="single" w:sz="4" w:space="0" w:color="auto"/>
              <w:right w:val="single" w:sz="4" w:space="0" w:color="auto"/>
            </w:tcBorders>
            <w:shd w:val="clear" w:color="auto" w:fill="auto"/>
            <w:noWrap/>
            <w:vAlign w:val="center"/>
          </w:tcPr>
          <w:p w14:paraId="66727810" w14:textId="77777777" w:rsidR="007E2411" w:rsidRDefault="007E2411" w:rsidP="007E2411">
            <w:pPr>
              <w:rPr>
                <w:rFonts w:ascii="標楷體" w:eastAsia="標楷體" w:hAnsi="標楷體" w:cs="新細明體"/>
              </w:rPr>
            </w:pPr>
            <w:r>
              <w:rPr>
                <w:rFonts w:ascii="標楷體" w:eastAsia="標楷體" w:hAnsi="標楷體" w:hint="eastAsia"/>
              </w:rPr>
              <w:t>單獨全數受清償資料</w:t>
            </w:r>
          </w:p>
        </w:tc>
      </w:tr>
      <w:tr w:rsidR="007E2411" w:rsidRPr="00D64CF7" w14:paraId="415DD0D0"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08CF04B" w14:textId="77777777" w:rsidR="007E2411" w:rsidRDefault="007E2411" w:rsidP="007E2411">
            <w:pPr>
              <w:rPr>
                <w:rFonts w:ascii="標楷體" w:eastAsia="標楷體" w:hAnsi="標楷體" w:cs="新細明體"/>
              </w:rPr>
            </w:pPr>
            <w:r>
              <w:rPr>
                <w:rFonts w:ascii="標楷體" w:eastAsia="標楷體" w:hAnsi="標楷體" w:hint="eastAsia"/>
              </w:rPr>
              <w:t>55</w:t>
            </w:r>
          </w:p>
        </w:tc>
        <w:tc>
          <w:tcPr>
            <w:tcW w:w="4819" w:type="dxa"/>
            <w:tcBorders>
              <w:top w:val="nil"/>
              <w:left w:val="nil"/>
              <w:bottom w:val="single" w:sz="4" w:space="0" w:color="auto"/>
              <w:right w:val="single" w:sz="4" w:space="0" w:color="auto"/>
            </w:tcBorders>
            <w:shd w:val="clear" w:color="auto" w:fill="auto"/>
            <w:noWrap/>
            <w:vAlign w:val="center"/>
          </w:tcPr>
          <w:p w14:paraId="29EB425E" w14:textId="77777777" w:rsidR="007E2411" w:rsidRDefault="007E2411" w:rsidP="007E2411">
            <w:pPr>
              <w:rPr>
                <w:rFonts w:ascii="標楷體" w:eastAsia="標楷體" w:hAnsi="標楷體" w:cs="新細明體"/>
              </w:rPr>
            </w:pPr>
            <w:r>
              <w:rPr>
                <w:rFonts w:ascii="標楷體" w:eastAsia="標楷體" w:hAnsi="標楷體" w:hint="eastAsia"/>
              </w:rPr>
              <w:t>消債條例更生案件資料</w:t>
            </w:r>
          </w:p>
        </w:tc>
      </w:tr>
      <w:tr w:rsidR="007E2411" w:rsidRPr="00D64CF7" w14:paraId="5F2E3169"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7208C09" w14:textId="77777777" w:rsidR="007E2411" w:rsidRDefault="007E2411" w:rsidP="007E2411">
            <w:pPr>
              <w:rPr>
                <w:rFonts w:ascii="標楷體" w:eastAsia="標楷體" w:hAnsi="標楷體" w:cs="新細明體"/>
              </w:rPr>
            </w:pPr>
            <w:r>
              <w:rPr>
                <w:rFonts w:ascii="標楷體" w:eastAsia="標楷體" w:hAnsi="標楷體" w:hint="eastAsia"/>
              </w:rPr>
              <w:t>56</w:t>
            </w:r>
          </w:p>
        </w:tc>
        <w:tc>
          <w:tcPr>
            <w:tcW w:w="4819" w:type="dxa"/>
            <w:tcBorders>
              <w:top w:val="nil"/>
              <w:left w:val="nil"/>
              <w:bottom w:val="single" w:sz="4" w:space="0" w:color="auto"/>
              <w:right w:val="single" w:sz="4" w:space="0" w:color="auto"/>
            </w:tcBorders>
            <w:shd w:val="clear" w:color="auto" w:fill="auto"/>
            <w:noWrap/>
            <w:vAlign w:val="center"/>
          </w:tcPr>
          <w:p w14:paraId="46A91241" w14:textId="77777777" w:rsidR="007E2411" w:rsidRDefault="007E2411" w:rsidP="007E2411">
            <w:pPr>
              <w:rPr>
                <w:rFonts w:ascii="標楷體" w:eastAsia="標楷體" w:hAnsi="標楷體" w:cs="新細明體"/>
              </w:rPr>
            </w:pPr>
            <w:r>
              <w:rPr>
                <w:rFonts w:ascii="標楷體" w:eastAsia="標楷體" w:hAnsi="標楷體" w:hint="eastAsia"/>
              </w:rPr>
              <w:t>消債條例清算資料</w:t>
            </w:r>
          </w:p>
        </w:tc>
      </w:tr>
      <w:tr w:rsidR="007E2411" w:rsidRPr="00D64CF7" w14:paraId="7D513E0D"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0A2A7545" w14:textId="77777777" w:rsidR="007E2411" w:rsidRDefault="007E2411" w:rsidP="007E2411">
            <w:pPr>
              <w:rPr>
                <w:rFonts w:ascii="標楷體" w:eastAsia="標楷體" w:hAnsi="標楷體" w:cs="新細明體"/>
              </w:rPr>
            </w:pPr>
            <w:r>
              <w:rPr>
                <w:rFonts w:ascii="標楷體" w:eastAsia="標楷體" w:hAnsi="標楷體" w:hint="eastAsia"/>
              </w:rPr>
              <w:t>60</w:t>
            </w:r>
          </w:p>
        </w:tc>
        <w:tc>
          <w:tcPr>
            <w:tcW w:w="4819" w:type="dxa"/>
            <w:tcBorders>
              <w:top w:val="nil"/>
              <w:left w:val="nil"/>
              <w:bottom w:val="single" w:sz="4" w:space="0" w:color="auto"/>
              <w:right w:val="single" w:sz="4" w:space="0" w:color="auto"/>
            </w:tcBorders>
            <w:shd w:val="clear" w:color="auto" w:fill="auto"/>
            <w:noWrap/>
            <w:vAlign w:val="center"/>
          </w:tcPr>
          <w:p w14:paraId="19E18FAA" w14:textId="77777777" w:rsidR="007E2411" w:rsidRDefault="007E2411" w:rsidP="007E2411">
            <w:pPr>
              <w:rPr>
                <w:rFonts w:ascii="標楷體" w:eastAsia="標楷體" w:hAnsi="標楷體" w:cs="新細明體"/>
              </w:rPr>
            </w:pPr>
            <w:r>
              <w:rPr>
                <w:rFonts w:ascii="標楷體" w:eastAsia="標楷體" w:hAnsi="標楷體" w:hint="eastAsia"/>
              </w:rPr>
              <w:t>變更還款條件暨請求回報剩餘債權通知資料</w:t>
            </w:r>
          </w:p>
        </w:tc>
      </w:tr>
      <w:tr w:rsidR="007E2411" w:rsidRPr="00D64CF7" w14:paraId="2C0A6D79"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0C67C00" w14:textId="77777777" w:rsidR="007E2411" w:rsidRDefault="007E2411" w:rsidP="007E2411">
            <w:pPr>
              <w:rPr>
                <w:rFonts w:ascii="標楷體" w:eastAsia="標楷體" w:hAnsi="標楷體" w:cs="新細明體"/>
              </w:rPr>
            </w:pPr>
            <w:r>
              <w:rPr>
                <w:rFonts w:ascii="標楷體" w:eastAsia="標楷體" w:hAnsi="標楷體" w:hint="eastAsia"/>
              </w:rPr>
              <w:t>61</w:t>
            </w:r>
          </w:p>
        </w:tc>
        <w:tc>
          <w:tcPr>
            <w:tcW w:w="4819" w:type="dxa"/>
            <w:tcBorders>
              <w:top w:val="nil"/>
              <w:left w:val="nil"/>
              <w:bottom w:val="single" w:sz="4" w:space="0" w:color="auto"/>
              <w:right w:val="single" w:sz="4" w:space="0" w:color="auto"/>
            </w:tcBorders>
            <w:shd w:val="clear" w:color="auto" w:fill="auto"/>
            <w:noWrap/>
            <w:vAlign w:val="center"/>
          </w:tcPr>
          <w:p w14:paraId="498FC878" w14:textId="77777777" w:rsidR="007E2411" w:rsidRDefault="007E2411" w:rsidP="007E2411">
            <w:pPr>
              <w:rPr>
                <w:rFonts w:ascii="標楷體" w:eastAsia="標楷體" w:hAnsi="標楷體" w:cs="新細明體"/>
              </w:rPr>
            </w:pPr>
            <w:r>
              <w:rPr>
                <w:rFonts w:ascii="標楷體" w:eastAsia="標楷體" w:hAnsi="標楷體" w:hint="eastAsia"/>
              </w:rPr>
              <w:t>回報協商剩餘債權金額資料;</w:t>
            </w:r>
          </w:p>
        </w:tc>
      </w:tr>
      <w:tr w:rsidR="007E2411" w:rsidRPr="00D64CF7" w14:paraId="3C5EAB94"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2716988B" w14:textId="77777777" w:rsidR="007E2411" w:rsidRDefault="007E2411" w:rsidP="007E2411">
            <w:pPr>
              <w:rPr>
                <w:rFonts w:ascii="標楷體" w:eastAsia="標楷體" w:hAnsi="標楷體" w:cs="新細明體"/>
              </w:rPr>
            </w:pPr>
            <w:r>
              <w:rPr>
                <w:rFonts w:ascii="標楷體" w:eastAsia="標楷體" w:hAnsi="標楷體" w:hint="eastAsia"/>
              </w:rPr>
              <w:t>62</w:t>
            </w:r>
          </w:p>
        </w:tc>
        <w:tc>
          <w:tcPr>
            <w:tcW w:w="4819" w:type="dxa"/>
            <w:tcBorders>
              <w:top w:val="nil"/>
              <w:left w:val="nil"/>
              <w:bottom w:val="single" w:sz="4" w:space="0" w:color="auto"/>
              <w:right w:val="single" w:sz="4" w:space="0" w:color="auto"/>
            </w:tcBorders>
            <w:shd w:val="clear" w:color="auto" w:fill="auto"/>
            <w:noWrap/>
            <w:vAlign w:val="center"/>
          </w:tcPr>
          <w:p w14:paraId="28E6E151" w14:textId="77777777" w:rsidR="007E2411" w:rsidRDefault="007E2411" w:rsidP="007E2411">
            <w:pPr>
              <w:rPr>
                <w:rFonts w:ascii="標楷體" w:eastAsia="標楷體" w:hAnsi="標楷體" w:cs="新細明體"/>
              </w:rPr>
            </w:pPr>
            <w:r>
              <w:rPr>
                <w:rFonts w:ascii="標楷體" w:eastAsia="標楷體" w:hAnsi="標楷體" w:hint="eastAsia"/>
              </w:rPr>
              <w:t>金融機構無擔保債務變更還款條件協議資料</w:t>
            </w:r>
          </w:p>
        </w:tc>
      </w:tr>
      <w:tr w:rsidR="007E2411" w:rsidRPr="00D64CF7" w14:paraId="352A9730"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16E92DBA" w14:textId="77777777" w:rsidR="007E2411" w:rsidRDefault="007E2411" w:rsidP="007E2411">
            <w:pPr>
              <w:rPr>
                <w:rFonts w:ascii="標楷體" w:eastAsia="標楷體" w:hAnsi="標楷體" w:cs="新細明體"/>
              </w:rPr>
            </w:pPr>
            <w:r>
              <w:rPr>
                <w:rFonts w:ascii="標楷體" w:eastAsia="標楷體" w:hAnsi="標楷體" w:hint="eastAsia"/>
              </w:rPr>
              <w:t>63</w:t>
            </w:r>
          </w:p>
        </w:tc>
        <w:tc>
          <w:tcPr>
            <w:tcW w:w="4819" w:type="dxa"/>
            <w:tcBorders>
              <w:top w:val="nil"/>
              <w:left w:val="nil"/>
              <w:bottom w:val="single" w:sz="4" w:space="0" w:color="auto"/>
              <w:right w:val="single" w:sz="4" w:space="0" w:color="auto"/>
            </w:tcBorders>
            <w:shd w:val="clear" w:color="auto" w:fill="auto"/>
            <w:noWrap/>
            <w:vAlign w:val="center"/>
          </w:tcPr>
          <w:p w14:paraId="0A8BEDB3" w14:textId="77777777" w:rsidR="007E2411" w:rsidRDefault="007E2411" w:rsidP="007E2411">
            <w:pPr>
              <w:rPr>
                <w:rFonts w:ascii="標楷體" w:eastAsia="標楷體" w:hAnsi="標楷體" w:cs="新細明體"/>
              </w:rPr>
            </w:pPr>
            <w:r>
              <w:rPr>
                <w:rFonts w:ascii="標楷體" w:eastAsia="標楷體" w:hAnsi="標楷體" w:hint="eastAsia"/>
              </w:rPr>
              <w:t>變更還款方案結案通知資料</w:t>
            </w:r>
          </w:p>
        </w:tc>
      </w:tr>
      <w:tr w:rsidR="007E2411" w:rsidRPr="00D64CF7" w14:paraId="41DB5A9D"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DF6D7E4" w14:textId="77777777" w:rsidR="007E2411" w:rsidRDefault="007E2411" w:rsidP="007E2411">
            <w:pPr>
              <w:rPr>
                <w:rFonts w:ascii="標楷體" w:eastAsia="標楷體" w:hAnsi="標楷體" w:cs="新細明體"/>
              </w:rPr>
            </w:pPr>
            <w:r>
              <w:rPr>
                <w:rFonts w:ascii="標楷體" w:eastAsia="標楷體" w:hAnsi="標楷體" w:hint="eastAsia"/>
              </w:rPr>
              <w:t>64</w:t>
            </w:r>
          </w:p>
        </w:tc>
        <w:tc>
          <w:tcPr>
            <w:tcW w:w="4819" w:type="dxa"/>
            <w:tcBorders>
              <w:top w:val="nil"/>
              <w:left w:val="nil"/>
              <w:bottom w:val="single" w:sz="4" w:space="0" w:color="auto"/>
              <w:right w:val="single" w:sz="4" w:space="0" w:color="auto"/>
            </w:tcBorders>
            <w:shd w:val="clear" w:color="auto" w:fill="auto"/>
            <w:noWrap/>
            <w:vAlign w:val="center"/>
          </w:tcPr>
          <w:p w14:paraId="41C51C4C" w14:textId="77777777" w:rsidR="007E2411" w:rsidRDefault="007E2411" w:rsidP="007E2411">
            <w:pPr>
              <w:rPr>
                <w:rFonts w:ascii="標楷體" w:eastAsia="標楷體" w:hAnsi="標楷體" w:cs="新細明體"/>
              </w:rPr>
            </w:pPr>
            <w:r>
              <w:rPr>
                <w:rFonts w:ascii="標楷體" w:eastAsia="標楷體" w:hAnsi="標楷體" w:hint="eastAsia"/>
              </w:rPr>
              <w:t>受理更生款項統一收付通知</w:t>
            </w:r>
          </w:p>
        </w:tc>
      </w:tr>
      <w:tr w:rsidR="007E2411" w:rsidRPr="00D64CF7" w14:paraId="4A9B1AB3"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17300C0F" w14:textId="77777777" w:rsidR="007E2411" w:rsidRDefault="007E2411" w:rsidP="007E2411">
            <w:pPr>
              <w:rPr>
                <w:rFonts w:ascii="標楷體" w:eastAsia="標楷體" w:hAnsi="標楷體" w:cs="新細明體"/>
              </w:rPr>
            </w:pPr>
            <w:r>
              <w:rPr>
                <w:rFonts w:ascii="標楷體" w:eastAsia="標楷體" w:hAnsi="標楷體" w:hint="eastAsia"/>
              </w:rPr>
              <w:t>65</w:t>
            </w:r>
          </w:p>
        </w:tc>
        <w:tc>
          <w:tcPr>
            <w:tcW w:w="4819" w:type="dxa"/>
            <w:tcBorders>
              <w:top w:val="nil"/>
              <w:left w:val="nil"/>
              <w:bottom w:val="single" w:sz="4" w:space="0" w:color="auto"/>
              <w:right w:val="single" w:sz="4" w:space="0" w:color="auto"/>
            </w:tcBorders>
            <w:shd w:val="clear" w:color="auto" w:fill="auto"/>
            <w:noWrap/>
            <w:vAlign w:val="center"/>
          </w:tcPr>
          <w:p w14:paraId="294B58D1" w14:textId="77777777" w:rsidR="007E2411" w:rsidRDefault="007E2411" w:rsidP="007E2411">
            <w:pPr>
              <w:rPr>
                <w:rFonts w:ascii="標楷體" w:eastAsia="標楷體" w:hAnsi="標楷體" w:cs="新細明體"/>
              </w:rPr>
            </w:pPr>
            <w:r>
              <w:rPr>
                <w:rFonts w:ascii="標楷體" w:eastAsia="標楷體" w:hAnsi="標楷體" w:hint="eastAsia"/>
              </w:rPr>
              <w:t>更生款項統一收付回報債權資料</w:t>
            </w:r>
          </w:p>
        </w:tc>
      </w:tr>
      <w:tr w:rsidR="007E2411" w:rsidRPr="00D64CF7" w14:paraId="1AA025E5"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B5C1786" w14:textId="77777777" w:rsidR="007E2411" w:rsidRDefault="007E2411" w:rsidP="007E2411">
            <w:pPr>
              <w:rPr>
                <w:rFonts w:ascii="標楷體" w:eastAsia="標楷體" w:hAnsi="標楷體" w:cs="新細明體"/>
              </w:rPr>
            </w:pPr>
            <w:r>
              <w:rPr>
                <w:rFonts w:ascii="標楷體" w:eastAsia="標楷體" w:hAnsi="標楷體" w:hint="eastAsia"/>
              </w:rPr>
              <w:t>66</w:t>
            </w:r>
          </w:p>
        </w:tc>
        <w:tc>
          <w:tcPr>
            <w:tcW w:w="4819" w:type="dxa"/>
            <w:tcBorders>
              <w:top w:val="nil"/>
              <w:left w:val="nil"/>
              <w:bottom w:val="single" w:sz="4" w:space="0" w:color="auto"/>
              <w:right w:val="single" w:sz="4" w:space="0" w:color="auto"/>
            </w:tcBorders>
            <w:shd w:val="clear" w:color="auto" w:fill="auto"/>
            <w:noWrap/>
            <w:vAlign w:val="center"/>
          </w:tcPr>
          <w:p w14:paraId="56FF48FE" w14:textId="77777777" w:rsidR="007E2411" w:rsidRDefault="007E2411" w:rsidP="007E2411">
            <w:pPr>
              <w:rPr>
                <w:rFonts w:ascii="標楷體" w:eastAsia="標楷體" w:hAnsi="標楷體" w:cs="新細明體"/>
              </w:rPr>
            </w:pPr>
            <w:r>
              <w:rPr>
                <w:rFonts w:ascii="標楷體" w:eastAsia="標楷體" w:hAnsi="標楷體" w:hint="eastAsia"/>
              </w:rPr>
              <w:t>更生款項統一收付分配表資料</w:t>
            </w:r>
          </w:p>
        </w:tc>
      </w:tr>
      <w:tr w:rsidR="007E2411" w:rsidRPr="00D64CF7" w14:paraId="1A0DF3B3"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0CDA9212" w14:textId="77777777" w:rsidR="007E2411" w:rsidRDefault="007E2411" w:rsidP="007E2411">
            <w:pPr>
              <w:rPr>
                <w:rFonts w:ascii="標楷體" w:eastAsia="標楷體" w:hAnsi="標楷體" w:cs="新細明體"/>
              </w:rPr>
            </w:pPr>
            <w:r>
              <w:rPr>
                <w:rFonts w:ascii="標楷體" w:eastAsia="標楷體" w:hAnsi="標楷體" w:hint="eastAsia"/>
              </w:rPr>
              <w:t>67</w:t>
            </w:r>
          </w:p>
        </w:tc>
        <w:tc>
          <w:tcPr>
            <w:tcW w:w="4819" w:type="dxa"/>
            <w:tcBorders>
              <w:top w:val="nil"/>
              <w:left w:val="nil"/>
              <w:bottom w:val="single" w:sz="4" w:space="0" w:color="auto"/>
              <w:right w:val="single" w:sz="4" w:space="0" w:color="auto"/>
            </w:tcBorders>
            <w:shd w:val="clear" w:color="auto" w:fill="auto"/>
            <w:noWrap/>
            <w:vAlign w:val="center"/>
          </w:tcPr>
          <w:p w14:paraId="382261C7" w14:textId="77777777" w:rsidR="007E2411" w:rsidRDefault="007E2411" w:rsidP="007E2411">
            <w:pPr>
              <w:rPr>
                <w:rFonts w:ascii="標楷體" w:eastAsia="標楷體" w:hAnsi="標楷體" w:cs="新細明體"/>
              </w:rPr>
            </w:pPr>
            <w:r>
              <w:rPr>
                <w:rFonts w:ascii="標楷體" w:eastAsia="標楷體" w:hAnsi="標楷體" w:hint="eastAsia"/>
              </w:rPr>
              <w:t>更生債務人繳款資料</w:t>
            </w:r>
          </w:p>
        </w:tc>
      </w:tr>
      <w:tr w:rsidR="007E2411" w:rsidRPr="00D64CF7" w14:paraId="46A385DB"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244ADCCA" w14:textId="77777777" w:rsidR="007E2411" w:rsidRDefault="007E2411" w:rsidP="007E2411">
            <w:pPr>
              <w:rPr>
                <w:rFonts w:ascii="標楷體" w:eastAsia="標楷體" w:hAnsi="標楷體" w:cs="新細明體"/>
              </w:rPr>
            </w:pPr>
            <w:r>
              <w:rPr>
                <w:rFonts w:ascii="標楷體" w:eastAsia="標楷體" w:hAnsi="標楷體" w:hint="eastAsia"/>
              </w:rPr>
              <w:t>68</w:t>
            </w:r>
          </w:p>
        </w:tc>
        <w:tc>
          <w:tcPr>
            <w:tcW w:w="4819" w:type="dxa"/>
            <w:tcBorders>
              <w:top w:val="nil"/>
              <w:left w:val="nil"/>
              <w:bottom w:val="single" w:sz="4" w:space="0" w:color="auto"/>
              <w:right w:val="single" w:sz="4" w:space="0" w:color="auto"/>
            </w:tcBorders>
            <w:shd w:val="clear" w:color="auto" w:fill="auto"/>
            <w:noWrap/>
            <w:vAlign w:val="center"/>
          </w:tcPr>
          <w:p w14:paraId="67050527" w14:textId="77777777" w:rsidR="007E2411" w:rsidRDefault="007E2411" w:rsidP="007E2411">
            <w:pPr>
              <w:rPr>
                <w:rFonts w:ascii="標楷體" w:eastAsia="標楷體" w:hAnsi="標楷體" w:cs="新細明體"/>
              </w:rPr>
            </w:pPr>
            <w:r>
              <w:rPr>
                <w:rFonts w:ascii="標楷體" w:eastAsia="標楷體" w:hAnsi="標楷體" w:hint="eastAsia"/>
              </w:rPr>
              <w:t>更生款項統一收付結案通知資料</w:t>
            </w:r>
          </w:p>
        </w:tc>
      </w:tr>
      <w:tr w:rsidR="007E2411" w:rsidRPr="00D64CF7" w14:paraId="05B24259"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0A52F07D" w14:textId="77777777" w:rsidR="007E2411" w:rsidRDefault="007E2411" w:rsidP="007E2411">
            <w:pPr>
              <w:rPr>
                <w:rFonts w:ascii="標楷體" w:eastAsia="標楷體" w:hAnsi="標楷體" w:cs="新細明體"/>
              </w:rPr>
            </w:pPr>
            <w:r>
              <w:rPr>
                <w:rFonts w:ascii="標楷體" w:eastAsia="標楷體" w:hAnsi="標楷體" w:hint="eastAsia"/>
              </w:rPr>
              <w:t>69</w:t>
            </w:r>
          </w:p>
        </w:tc>
        <w:tc>
          <w:tcPr>
            <w:tcW w:w="4819" w:type="dxa"/>
            <w:tcBorders>
              <w:top w:val="nil"/>
              <w:left w:val="nil"/>
              <w:bottom w:val="single" w:sz="4" w:space="0" w:color="auto"/>
              <w:right w:val="single" w:sz="4" w:space="0" w:color="auto"/>
            </w:tcBorders>
            <w:shd w:val="clear" w:color="auto" w:fill="auto"/>
            <w:noWrap/>
            <w:vAlign w:val="center"/>
          </w:tcPr>
          <w:p w14:paraId="2AE09B4A" w14:textId="77777777" w:rsidR="007E2411" w:rsidRDefault="007E2411" w:rsidP="007E2411">
            <w:pPr>
              <w:rPr>
                <w:rFonts w:ascii="標楷體" w:eastAsia="標楷體" w:hAnsi="標楷體" w:cs="新細明體"/>
              </w:rPr>
            </w:pPr>
            <w:r>
              <w:rPr>
                <w:rFonts w:ascii="標楷體" w:eastAsia="標楷體" w:hAnsi="標楷體" w:hint="eastAsia"/>
              </w:rPr>
              <w:t>更生債權金額異動通知資料</w:t>
            </w:r>
          </w:p>
        </w:tc>
      </w:tr>
      <w:tr w:rsidR="007E2411" w:rsidRPr="00D64CF7" w14:paraId="595AF94F"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22A8095B" w14:textId="77777777" w:rsidR="007E2411" w:rsidRDefault="007E2411" w:rsidP="007E2411">
            <w:pPr>
              <w:rPr>
                <w:rFonts w:ascii="標楷體" w:eastAsia="標楷體" w:hAnsi="標楷體" w:cs="新細明體"/>
              </w:rPr>
            </w:pPr>
            <w:r>
              <w:rPr>
                <w:rFonts w:ascii="標楷體" w:eastAsia="標楷體" w:hAnsi="標楷體" w:hint="eastAsia"/>
              </w:rPr>
              <w:t>440</w:t>
            </w:r>
          </w:p>
        </w:tc>
        <w:tc>
          <w:tcPr>
            <w:tcW w:w="4819" w:type="dxa"/>
            <w:tcBorders>
              <w:top w:val="nil"/>
              <w:left w:val="nil"/>
              <w:bottom w:val="single" w:sz="4" w:space="0" w:color="auto"/>
              <w:right w:val="single" w:sz="4" w:space="0" w:color="auto"/>
            </w:tcBorders>
            <w:shd w:val="clear" w:color="auto" w:fill="auto"/>
            <w:noWrap/>
            <w:vAlign w:val="center"/>
          </w:tcPr>
          <w:p w14:paraId="237BA44E" w14:textId="77777777" w:rsidR="007E2411" w:rsidRDefault="007E2411" w:rsidP="007E2411">
            <w:pPr>
              <w:rPr>
                <w:rFonts w:ascii="標楷體" w:eastAsia="標楷體" w:hAnsi="標楷體" w:cs="新細明體"/>
              </w:rPr>
            </w:pPr>
            <w:r>
              <w:rPr>
                <w:rFonts w:ascii="標楷體" w:eastAsia="標楷體" w:hAnsi="標楷體" w:hint="eastAsia"/>
              </w:rPr>
              <w:t>前置調解受理申請暨請求回報債權通知資料</w:t>
            </w:r>
          </w:p>
        </w:tc>
      </w:tr>
      <w:tr w:rsidR="007E2411" w:rsidRPr="00D64CF7" w14:paraId="68F4D6B7"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121B35A7" w14:textId="77777777" w:rsidR="007E2411" w:rsidRDefault="007E2411" w:rsidP="007E2411">
            <w:pPr>
              <w:rPr>
                <w:rFonts w:ascii="標楷體" w:eastAsia="標楷體" w:hAnsi="標楷體" w:cs="新細明體"/>
              </w:rPr>
            </w:pPr>
            <w:r>
              <w:rPr>
                <w:rFonts w:ascii="標楷體" w:eastAsia="標楷體" w:hAnsi="標楷體" w:hint="eastAsia"/>
              </w:rPr>
              <w:t>442</w:t>
            </w:r>
          </w:p>
        </w:tc>
        <w:tc>
          <w:tcPr>
            <w:tcW w:w="4819" w:type="dxa"/>
            <w:tcBorders>
              <w:top w:val="nil"/>
              <w:left w:val="nil"/>
              <w:bottom w:val="single" w:sz="4" w:space="0" w:color="auto"/>
              <w:right w:val="single" w:sz="4" w:space="0" w:color="auto"/>
            </w:tcBorders>
            <w:shd w:val="clear" w:color="auto" w:fill="auto"/>
            <w:noWrap/>
            <w:vAlign w:val="center"/>
          </w:tcPr>
          <w:p w14:paraId="38E5F500" w14:textId="77777777" w:rsidR="007E2411" w:rsidRDefault="007E2411" w:rsidP="007E2411">
            <w:pPr>
              <w:rPr>
                <w:rFonts w:ascii="標楷體" w:eastAsia="標楷體" w:hAnsi="標楷體" w:cs="新細明體"/>
              </w:rPr>
            </w:pPr>
            <w:r>
              <w:rPr>
                <w:rFonts w:ascii="標楷體" w:eastAsia="標楷體" w:hAnsi="標楷體" w:hint="eastAsia"/>
              </w:rPr>
              <w:t>前置調解回報無擔保債權金額資料</w:t>
            </w:r>
          </w:p>
        </w:tc>
      </w:tr>
      <w:tr w:rsidR="007E2411" w:rsidRPr="00D64CF7" w14:paraId="6BBD3EA5"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13DE22E5" w14:textId="77777777" w:rsidR="007E2411" w:rsidRDefault="007E2411" w:rsidP="007E2411">
            <w:pPr>
              <w:rPr>
                <w:rFonts w:ascii="標楷體" w:eastAsia="標楷體" w:hAnsi="標楷體" w:cs="新細明體"/>
              </w:rPr>
            </w:pPr>
            <w:r>
              <w:rPr>
                <w:rFonts w:ascii="標楷體" w:eastAsia="標楷體" w:hAnsi="標楷體" w:hint="eastAsia"/>
              </w:rPr>
              <w:t>443</w:t>
            </w:r>
          </w:p>
        </w:tc>
        <w:tc>
          <w:tcPr>
            <w:tcW w:w="4819" w:type="dxa"/>
            <w:tcBorders>
              <w:top w:val="nil"/>
              <w:left w:val="nil"/>
              <w:bottom w:val="single" w:sz="4" w:space="0" w:color="auto"/>
              <w:right w:val="single" w:sz="4" w:space="0" w:color="auto"/>
            </w:tcBorders>
            <w:shd w:val="clear" w:color="auto" w:fill="auto"/>
            <w:noWrap/>
            <w:vAlign w:val="center"/>
          </w:tcPr>
          <w:p w14:paraId="4BED5AB2" w14:textId="77777777" w:rsidR="007E2411" w:rsidRDefault="007E2411" w:rsidP="007E2411">
            <w:pPr>
              <w:rPr>
                <w:rFonts w:ascii="標楷體" w:eastAsia="標楷體" w:hAnsi="標楷體" w:cs="新細明體"/>
              </w:rPr>
            </w:pPr>
            <w:r>
              <w:rPr>
                <w:rFonts w:ascii="標楷體" w:eastAsia="標楷體" w:hAnsi="標楷體" w:hint="eastAsia"/>
              </w:rPr>
              <w:t>前置調解回報有擔保債權金額資料</w:t>
            </w:r>
          </w:p>
        </w:tc>
      </w:tr>
      <w:tr w:rsidR="007E2411" w:rsidRPr="00D64CF7" w14:paraId="71C8CEBE"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61933EE" w14:textId="77777777" w:rsidR="007E2411" w:rsidRDefault="007E2411" w:rsidP="007E2411">
            <w:pPr>
              <w:rPr>
                <w:rFonts w:ascii="標楷體" w:eastAsia="標楷體" w:hAnsi="標楷體" w:cs="新細明體"/>
              </w:rPr>
            </w:pPr>
            <w:r>
              <w:rPr>
                <w:rFonts w:ascii="標楷體" w:eastAsia="標楷體" w:hAnsi="標楷體" w:hint="eastAsia"/>
              </w:rPr>
              <w:t>444</w:t>
            </w:r>
          </w:p>
        </w:tc>
        <w:tc>
          <w:tcPr>
            <w:tcW w:w="4819" w:type="dxa"/>
            <w:tcBorders>
              <w:top w:val="nil"/>
              <w:left w:val="nil"/>
              <w:bottom w:val="single" w:sz="4" w:space="0" w:color="auto"/>
              <w:right w:val="single" w:sz="4" w:space="0" w:color="auto"/>
            </w:tcBorders>
            <w:shd w:val="clear" w:color="auto" w:fill="auto"/>
            <w:noWrap/>
            <w:vAlign w:val="center"/>
          </w:tcPr>
          <w:p w14:paraId="1FEA1232" w14:textId="77777777" w:rsidR="007E2411" w:rsidRDefault="007E2411" w:rsidP="007E2411">
            <w:pPr>
              <w:rPr>
                <w:rFonts w:ascii="標楷體" w:eastAsia="標楷體" w:hAnsi="標楷體" w:cs="新細明體"/>
              </w:rPr>
            </w:pPr>
            <w:r>
              <w:rPr>
                <w:rFonts w:ascii="標楷體" w:eastAsia="標楷體" w:hAnsi="標楷體" w:hint="eastAsia"/>
              </w:rPr>
              <w:t>前置調解債務人基本資料</w:t>
            </w:r>
          </w:p>
        </w:tc>
      </w:tr>
      <w:tr w:rsidR="007E2411" w:rsidRPr="00D64CF7" w14:paraId="02E3C962"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FB05346" w14:textId="77777777" w:rsidR="007E2411" w:rsidRDefault="007E2411" w:rsidP="007E2411">
            <w:pPr>
              <w:rPr>
                <w:rFonts w:ascii="標楷體" w:eastAsia="標楷體" w:hAnsi="標楷體" w:cs="新細明體"/>
              </w:rPr>
            </w:pPr>
            <w:r>
              <w:rPr>
                <w:rFonts w:ascii="標楷體" w:eastAsia="標楷體" w:hAnsi="標楷體" w:hint="eastAsia"/>
              </w:rPr>
              <w:t>446</w:t>
            </w:r>
          </w:p>
        </w:tc>
        <w:tc>
          <w:tcPr>
            <w:tcW w:w="4819" w:type="dxa"/>
            <w:tcBorders>
              <w:top w:val="nil"/>
              <w:left w:val="nil"/>
              <w:bottom w:val="single" w:sz="4" w:space="0" w:color="auto"/>
              <w:right w:val="single" w:sz="4" w:space="0" w:color="auto"/>
            </w:tcBorders>
            <w:shd w:val="clear" w:color="auto" w:fill="auto"/>
            <w:noWrap/>
            <w:vAlign w:val="center"/>
          </w:tcPr>
          <w:p w14:paraId="6A776ED5" w14:textId="77777777" w:rsidR="007E2411" w:rsidRDefault="007E2411" w:rsidP="007E2411">
            <w:pPr>
              <w:rPr>
                <w:rFonts w:ascii="標楷體" w:eastAsia="標楷體" w:hAnsi="標楷體" w:cs="新細明體"/>
              </w:rPr>
            </w:pPr>
            <w:r>
              <w:rPr>
                <w:rFonts w:ascii="標楷體" w:eastAsia="標楷體" w:hAnsi="標楷體" w:hint="eastAsia"/>
              </w:rPr>
              <w:t>前置調解結案通知資料</w:t>
            </w:r>
          </w:p>
        </w:tc>
      </w:tr>
      <w:tr w:rsidR="007E2411" w:rsidRPr="00D64CF7" w14:paraId="2D62F119"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77B16C92" w14:textId="77777777" w:rsidR="007E2411" w:rsidRDefault="007E2411" w:rsidP="007E2411">
            <w:pPr>
              <w:rPr>
                <w:rFonts w:ascii="標楷體" w:eastAsia="標楷體" w:hAnsi="標楷體" w:cs="新細明體"/>
              </w:rPr>
            </w:pPr>
            <w:r>
              <w:rPr>
                <w:rFonts w:ascii="標楷體" w:eastAsia="標楷體" w:hAnsi="標楷體" w:hint="eastAsia"/>
              </w:rPr>
              <w:lastRenderedPageBreak/>
              <w:t>447</w:t>
            </w:r>
          </w:p>
        </w:tc>
        <w:tc>
          <w:tcPr>
            <w:tcW w:w="4819" w:type="dxa"/>
            <w:tcBorders>
              <w:top w:val="nil"/>
              <w:left w:val="nil"/>
              <w:bottom w:val="single" w:sz="4" w:space="0" w:color="auto"/>
              <w:right w:val="single" w:sz="4" w:space="0" w:color="auto"/>
            </w:tcBorders>
            <w:shd w:val="clear" w:color="auto" w:fill="auto"/>
            <w:noWrap/>
            <w:vAlign w:val="center"/>
          </w:tcPr>
          <w:p w14:paraId="6C9F112E" w14:textId="77777777" w:rsidR="007E2411" w:rsidRDefault="007E2411" w:rsidP="007E2411">
            <w:pPr>
              <w:rPr>
                <w:rFonts w:ascii="標楷體" w:eastAsia="標楷體" w:hAnsi="標楷體" w:cs="新細明體"/>
              </w:rPr>
            </w:pPr>
            <w:r>
              <w:rPr>
                <w:rFonts w:ascii="標楷體" w:eastAsia="標楷體" w:hAnsi="標楷體" w:hint="eastAsia"/>
              </w:rPr>
              <w:t>前置調解金融機構無擔保債務協議資料</w:t>
            </w:r>
          </w:p>
        </w:tc>
      </w:tr>
      <w:tr w:rsidR="007E2411" w:rsidRPr="00D64CF7" w14:paraId="24AE9640"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7C80866" w14:textId="77777777" w:rsidR="007E2411" w:rsidRDefault="007E2411" w:rsidP="007E2411">
            <w:pPr>
              <w:rPr>
                <w:rFonts w:ascii="標楷體" w:eastAsia="標楷體" w:hAnsi="標楷體" w:cs="新細明體"/>
              </w:rPr>
            </w:pPr>
            <w:r>
              <w:rPr>
                <w:rFonts w:ascii="標楷體" w:eastAsia="標楷體" w:hAnsi="標楷體" w:hint="eastAsia"/>
              </w:rPr>
              <w:t>448</w:t>
            </w:r>
          </w:p>
        </w:tc>
        <w:tc>
          <w:tcPr>
            <w:tcW w:w="4819" w:type="dxa"/>
            <w:tcBorders>
              <w:top w:val="nil"/>
              <w:left w:val="nil"/>
              <w:bottom w:val="single" w:sz="4" w:space="0" w:color="auto"/>
              <w:right w:val="single" w:sz="4" w:space="0" w:color="auto"/>
            </w:tcBorders>
            <w:shd w:val="clear" w:color="auto" w:fill="auto"/>
            <w:noWrap/>
            <w:vAlign w:val="center"/>
          </w:tcPr>
          <w:p w14:paraId="5FF7135C" w14:textId="77777777" w:rsidR="007E2411" w:rsidRDefault="007E2411" w:rsidP="007E2411">
            <w:pPr>
              <w:rPr>
                <w:rFonts w:ascii="標楷體" w:eastAsia="標楷體" w:hAnsi="標楷體" w:cs="新細明體"/>
              </w:rPr>
            </w:pPr>
            <w:r>
              <w:rPr>
                <w:rFonts w:ascii="標楷體" w:eastAsia="標楷體" w:hAnsi="標楷體" w:hint="eastAsia"/>
              </w:rPr>
              <w:t>前置調解無擔保債務分配表資料</w:t>
            </w:r>
          </w:p>
        </w:tc>
      </w:tr>
      <w:tr w:rsidR="007E2411" w:rsidRPr="00D64CF7" w14:paraId="1285675B"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8C6E951" w14:textId="77777777" w:rsidR="007E2411" w:rsidRDefault="007E2411" w:rsidP="007E2411">
            <w:pPr>
              <w:rPr>
                <w:rFonts w:ascii="標楷體" w:eastAsia="標楷體" w:hAnsi="標楷體" w:cs="新細明體"/>
              </w:rPr>
            </w:pPr>
            <w:r>
              <w:rPr>
                <w:rFonts w:ascii="標楷體" w:eastAsia="標楷體" w:hAnsi="標楷體" w:hint="eastAsia"/>
              </w:rPr>
              <w:t>450</w:t>
            </w:r>
          </w:p>
        </w:tc>
        <w:tc>
          <w:tcPr>
            <w:tcW w:w="4819" w:type="dxa"/>
            <w:tcBorders>
              <w:top w:val="nil"/>
              <w:left w:val="nil"/>
              <w:bottom w:val="single" w:sz="4" w:space="0" w:color="auto"/>
              <w:right w:val="single" w:sz="4" w:space="0" w:color="auto"/>
            </w:tcBorders>
            <w:shd w:val="clear" w:color="auto" w:fill="auto"/>
            <w:noWrap/>
            <w:vAlign w:val="center"/>
          </w:tcPr>
          <w:p w14:paraId="61F1C0FC" w14:textId="77777777" w:rsidR="007E2411" w:rsidRDefault="007E2411" w:rsidP="007E2411">
            <w:pPr>
              <w:rPr>
                <w:rFonts w:ascii="標楷體" w:eastAsia="標楷體" w:hAnsi="標楷體" w:cs="新細明體"/>
              </w:rPr>
            </w:pPr>
            <w:r>
              <w:rPr>
                <w:rFonts w:ascii="標楷體" w:eastAsia="標楷體" w:hAnsi="標楷體" w:hint="eastAsia"/>
              </w:rPr>
              <w:t>前置調解債務人繳款資料</w:t>
            </w:r>
          </w:p>
        </w:tc>
      </w:tr>
      <w:tr w:rsidR="007E2411" w:rsidRPr="00D64CF7" w14:paraId="36FC1181"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22DABF70" w14:textId="77777777" w:rsidR="007E2411" w:rsidRDefault="007E2411" w:rsidP="007E2411">
            <w:pPr>
              <w:rPr>
                <w:rFonts w:ascii="標楷體" w:eastAsia="標楷體" w:hAnsi="標楷體" w:cs="新細明體"/>
              </w:rPr>
            </w:pPr>
            <w:r>
              <w:rPr>
                <w:rFonts w:ascii="標楷體" w:eastAsia="標楷體" w:hAnsi="標楷體" w:hint="eastAsia"/>
              </w:rPr>
              <w:t>451</w:t>
            </w:r>
          </w:p>
        </w:tc>
        <w:tc>
          <w:tcPr>
            <w:tcW w:w="4819" w:type="dxa"/>
            <w:tcBorders>
              <w:top w:val="nil"/>
              <w:left w:val="nil"/>
              <w:bottom w:val="single" w:sz="4" w:space="0" w:color="auto"/>
              <w:right w:val="single" w:sz="4" w:space="0" w:color="auto"/>
            </w:tcBorders>
            <w:shd w:val="clear" w:color="auto" w:fill="auto"/>
            <w:noWrap/>
            <w:vAlign w:val="center"/>
          </w:tcPr>
          <w:p w14:paraId="3CEEFA10" w14:textId="77777777" w:rsidR="007E2411" w:rsidRDefault="007E2411" w:rsidP="007E2411">
            <w:pPr>
              <w:rPr>
                <w:rFonts w:ascii="標楷體" w:eastAsia="標楷體" w:hAnsi="標楷體" w:cs="新細明體"/>
              </w:rPr>
            </w:pPr>
            <w:r>
              <w:rPr>
                <w:rFonts w:ascii="標楷體" w:eastAsia="標楷體" w:hAnsi="標楷體" w:hint="eastAsia"/>
              </w:rPr>
              <w:t>前置調解延期繳款資料</w:t>
            </w:r>
          </w:p>
        </w:tc>
      </w:tr>
      <w:tr w:rsidR="007E2411" w:rsidRPr="00D64CF7" w14:paraId="30F06B88"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7F384598" w14:textId="77777777" w:rsidR="007E2411" w:rsidRDefault="007E2411" w:rsidP="007E2411">
            <w:pPr>
              <w:rPr>
                <w:rFonts w:ascii="標楷體" w:eastAsia="標楷體" w:hAnsi="標楷體" w:cs="新細明體"/>
              </w:rPr>
            </w:pPr>
            <w:r>
              <w:rPr>
                <w:rFonts w:ascii="標楷體" w:eastAsia="標楷體" w:hAnsi="標楷體" w:hint="eastAsia"/>
              </w:rPr>
              <w:t>454</w:t>
            </w:r>
          </w:p>
        </w:tc>
        <w:tc>
          <w:tcPr>
            <w:tcW w:w="4819" w:type="dxa"/>
            <w:tcBorders>
              <w:top w:val="nil"/>
              <w:left w:val="nil"/>
              <w:bottom w:val="single" w:sz="4" w:space="0" w:color="auto"/>
              <w:right w:val="single" w:sz="4" w:space="0" w:color="auto"/>
            </w:tcBorders>
            <w:shd w:val="clear" w:color="auto" w:fill="auto"/>
            <w:noWrap/>
            <w:vAlign w:val="center"/>
          </w:tcPr>
          <w:p w14:paraId="2CD2E037" w14:textId="77777777" w:rsidR="007E2411" w:rsidRDefault="007E2411" w:rsidP="007E2411">
            <w:pPr>
              <w:rPr>
                <w:rFonts w:ascii="標楷體" w:eastAsia="標楷體" w:hAnsi="標楷體" w:cs="新細明體"/>
              </w:rPr>
            </w:pPr>
            <w:r>
              <w:rPr>
                <w:rFonts w:ascii="標楷體" w:eastAsia="標楷體" w:hAnsi="標楷體" w:hint="eastAsia"/>
              </w:rPr>
              <w:t>前置調解單獨全數受清償資料</w:t>
            </w:r>
          </w:p>
        </w:tc>
      </w:tr>
    </w:tbl>
    <w:p w14:paraId="125A1A2C" w14:textId="77777777" w:rsidR="007E2411" w:rsidRPr="00543E73" w:rsidRDefault="007E2411" w:rsidP="007E2411">
      <w:pPr>
        <w:tabs>
          <w:tab w:val="left" w:pos="788"/>
        </w:tabs>
        <w:ind w:leftChars="300" w:left="720"/>
        <w:rPr>
          <w:rFonts w:ascii="標楷體" w:eastAsia="標楷體" w:hAnsi="標楷體"/>
        </w:rPr>
      </w:pPr>
    </w:p>
    <w:p w14:paraId="25AAD4B1" w14:textId="60366968" w:rsidR="007E2411" w:rsidRPr="00890866" w:rsidRDefault="007E2411" w:rsidP="00894D7B">
      <w:pPr>
        <w:numPr>
          <w:ilvl w:val="0"/>
          <w:numId w:val="17"/>
        </w:numPr>
        <w:rPr>
          <w:rFonts w:ascii="標楷體" w:eastAsia="標楷體" w:hAnsi="標楷體"/>
        </w:rPr>
      </w:pPr>
      <w:r>
        <w:rPr>
          <w:rFonts w:ascii="標楷體" w:eastAsia="標楷體" w:hAnsi="標楷體" w:hint="eastAsia"/>
          <w:lang w:eastAsia="zh-HK"/>
        </w:rPr>
        <w:t>債協</w:t>
      </w:r>
      <w:r w:rsidRPr="00071BBA">
        <w:rPr>
          <w:rFonts w:ascii="標楷體" w:eastAsia="標楷體" w:hAnsi="標楷體" w:hint="eastAsia"/>
        </w:rPr>
        <w:t>擔保品類別</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7E2411" w:rsidRPr="00D64CF7" w14:paraId="25323DC4" w14:textId="77777777" w:rsidTr="007E2411">
        <w:trPr>
          <w:trHeight w:val="340"/>
          <w:tblHeader/>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5AE4173" w14:textId="77777777" w:rsidR="007E2411" w:rsidRPr="00AB3786" w:rsidRDefault="007E2411" w:rsidP="007E2411">
            <w:pPr>
              <w:widowControl/>
              <w:rPr>
                <w:rFonts w:ascii="標楷體" w:eastAsia="標楷體" w:hAnsi="標楷體" w:cs="新細明體"/>
                <w:kern w:val="0"/>
              </w:rPr>
            </w:pPr>
            <w:r w:rsidRPr="00AB3786">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2911A6A1" w14:textId="77777777" w:rsidR="007E2411" w:rsidRPr="00D64CF7" w:rsidRDefault="007E2411" w:rsidP="007E2411">
            <w:pPr>
              <w:widowControl/>
              <w:rPr>
                <w:rFonts w:ascii="標楷體" w:eastAsia="標楷體" w:hAnsi="標楷體" w:cs="新細明體"/>
                <w:kern w:val="0"/>
              </w:rPr>
            </w:pPr>
            <w:r w:rsidRPr="00D64CF7">
              <w:rPr>
                <w:rFonts w:ascii="標楷體" w:eastAsia="標楷體" w:hAnsi="標楷體" w:cs="新細明體" w:hint="eastAsia"/>
                <w:kern w:val="0"/>
              </w:rPr>
              <w:t>說明</w:t>
            </w:r>
          </w:p>
        </w:tc>
      </w:tr>
      <w:tr w:rsidR="007E75D1" w:rsidRPr="00D64CF7" w14:paraId="14DE18A7"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1378426D" w14:textId="2861758C" w:rsidR="007E75D1" w:rsidRPr="007E75D1" w:rsidRDefault="007E75D1" w:rsidP="007E75D1">
            <w:pPr>
              <w:rPr>
                <w:rFonts w:ascii="標楷體" w:eastAsia="標楷體" w:hAnsi="標楷體" w:cs="新細明體"/>
              </w:rPr>
            </w:pPr>
            <w:r w:rsidRPr="0022279A">
              <w:rPr>
                <w:rFonts w:ascii="標楷體" w:eastAsia="標楷體" w:hAnsi="標楷體"/>
              </w:rPr>
              <w:t>00</w:t>
            </w:r>
          </w:p>
        </w:tc>
        <w:tc>
          <w:tcPr>
            <w:tcW w:w="4819" w:type="dxa"/>
            <w:tcBorders>
              <w:top w:val="nil"/>
              <w:left w:val="nil"/>
              <w:bottom w:val="single" w:sz="4" w:space="0" w:color="auto"/>
              <w:right w:val="single" w:sz="4" w:space="0" w:color="auto"/>
            </w:tcBorders>
            <w:shd w:val="clear" w:color="auto" w:fill="auto"/>
            <w:noWrap/>
            <w:vAlign w:val="center"/>
          </w:tcPr>
          <w:p w14:paraId="0799083F" w14:textId="77777777" w:rsidR="007E75D1" w:rsidRDefault="007E75D1" w:rsidP="007E75D1">
            <w:pPr>
              <w:rPr>
                <w:rFonts w:ascii="標楷體" w:eastAsia="標楷體" w:hAnsi="標楷體" w:cs="新細明體"/>
              </w:rPr>
            </w:pPr>
            <w:r>
              <w:rPr>
                <w:rFonts w:ascii="標楷體" w:eastAsia="標楷體" w:hAnsi="標楷體" w:hint="eastAsia"/>
              </w:rPr>
              <w:t>純信用</w:t>
            </w:r>
          </w:p>
        </w:tc>
      </w:tr>
      <w:tr w:rsidR="007E75D1" w:rsidRPr="00D64CF7" w14:paraId="61B682AB"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27648840" w14:textId="3DE742BE" w:rsidR="007E75D1" w:rsidRPr="007E75D1" w:rsidRDefault="007E75D1" w:rsidP="007E75D1">
            <w:pPr>
              <w:rPr>
                <w:rFonts w:ascii="標楷體" w:eastAsia="標楷體" w:hAnsi="標楷體" w:cs="新細明體"/>
              </w:rPr>
            </w:pPr>
            <w:r w:rsidRPr="0022279A">
              <w:rPr>
                <w:rFonts w:ascii="標楷體" w:eastAsia="標楷體" w:hAnsi="標楷體"/>
              </w:rPr>
              <w:t>01</w:t>
            </w:r>
          </w:p>
        </w:tc>
        <w:tc>
          <w:tcPr>
            <w:tcW w:w="4819" w:type="dxa"/>
            <w:tcBorders>
              <w:top w:val="nil"/>
              <w:left w:val="nil"/>
              <w:bottom w:val="single" w:sz="4" w:space="0" w:color="auto"/>
              <w:right w:val="single" w:sz="4" w:space="0" w:color="auto"/>
            </w:tcBorders>
            <w:shd w:val="clear" w:color="auto" w:fill="auto"/>
            <w:noWrap/>
            <w:vAlign w:val="center"/>
          </w:tcPr>
          <w:p w14:paraId="56CBC0F6" w14:textId="77777777" w:rsidR="007E75D1" w:rsidRDefault="007E75D1" w:rsidP="007E75D1">
            <w:pPr>
              <w:rPr>
                <w:rFonts w:ascii="標楷體" w:eastAsia="標楷體" w:hAnsi="標楷體" w:cs="新細明體"/>
              </w:rPr>
            </w:pPr>
            <w:r>
              <w:rPr>
                <w:rFonts w:ascii="標楷體" w:eastAsia="標楷體" w:hAnsi="標楷體" w:hint="eastAsia"/>
              </w:rPr>
              <w:t>信用保險</w:t>
            </w:r>
          </w:p>
        </w:tc>
      </w:tr>
      <w:tr w:rsidR="007E75D1" w:rsidRPr="00D64CF7" w14:paraId="0129E6AA"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31BFCA24" w14:textId="6BF8466B" w:rsidR="007E75D1" w:rsidRPr="007E75D1" w:rsidRDefault="007E75D1" w:rsidP="007E75D1">
            <w:pPr>
              <w:rPr>
                <w:rFonts w:ascii="標楷體" w:eastAsia="標楷體" w:hAnsi="標楷體" w:cs="新細明體"/>
              </w:rPr>
            </w:pPr>
            <w:r w:rsidRPr="0022279A">
              <w:rPr>
                <w:rFonts w:ascii="標楷體" w:eastAsia="標楷體" w:hAnsi="標楷體"/>
              </w:rPr>
              <w:t>02</w:t>
            </w:r>
          </w:p>
        </w:tc>
        <w:tc>
          <w:tcPr>
            <w:tcW w:w="4819" w:type="dxa"/>
            <w:tcBorders>
              <w:top w:val="nil"/>
              <w:left w:val="nil"/>
              <w:bottom w:val="single" w:sz="4" w:space="0" w:color="auto"/>
              <w:right w:val="single" w:sz="4" w:space="0" w:color="auto"/>
            </w:tcBorders>
            <w:shd w:val="clear" w:color="auto" w:fill="auto"/>
            <w:noWrap/>
            <w:vAlign w:val="center"/>
          </w:tcPr>
          <w:p w14:paraId="25BA8FC3" w14:textId="77777777" w:rsidR="007E75D1" w:rsidRDefault="007E75D1" w:rsidP="007E75D1">
            <w:pPr>
              <w:rPr>
                <w:rFonts w:ascii="標楷體" w:eastAsia="標楷體" w:hAnsi="標楷體" w:cs="新細明體"/>
              </w:rPr>
            </w:pPr>
            <w:r>
              <w:rPr>
                <w:rFonts w:ascii="標楷體" w:eastAsia="標楷體" w:hAnsi="標楷體" w:hint="eastAsia"/>
              </w:rPr>
              <w:t>政府(或金融機構)保證</w:t>
            </w:r>
          </w:p>
        </w:tc>
      </w:tr>
      <w:tr w:rsidR="007E75D1" w:rsidRPr="00D64CF7" w14:paraId="316F9F85"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3F82AB6D" w14:textId="2EB25715" w:rsidR="007E75D1" w:rsidRPr="007E75D1" w:rsidRDefault="007E75D1" w:rsidP="007E75D1">
            <w:pPr>
              <w:rPr>
                <w:rFonts w:ascii="標楷體" w:eastAsia="標楷體" w:hAnsi="標楷體" w:cs="新細明體"/>
              </w:rPr>
            </w:pPr>
            <w:r w:rsidRPr="0022279A">
              <w:rPr>
                <w:rFonts w:ascii="標楷體" w:eastAsia="標楷體" w:hAnsi="標楷體"/>
              </w:rPr>
              <w:t>04</w:t>
            </w:r>
          </w:p>
        </w:tc>
        <w:tc>
          <w:tcPr>
            <w:tcW w:w="4819" w:type="dxa"/>
            <w:tcBorders>
              <w:top w:val="nil"/>
              <w:left w:val="nil"/>
              <w:bottom w:val="single" w:sz="4" w:space="0" w:color="auto"/>
              <w:right w:val="single" w:sz="4" w:space="0" w:color="auto"/>
            </w:tcBorders>
            <w:shd w:val="clear" w:color="auto" w:fill="auto"/>
            <w:noWrap/>
            <w:vAlign w:val="center"/>
          </w:tcPr>
          <w:p w14:paraId="12F739C3" w14:textId="77777777" w:rsidR="007E75D1" w:rsidRDefault="007E75D1" w:rsidP="007E75D1">
            <w:pPr>
              <w:rPr>
                <w:rFonts w:ascii="標楷體" w:eastAsia="標楷體" w:hAnsi="標楷體" w:cs="新細明體"/>
              </w:rPr>
            </w:pPr>
            <w:r>
              <w:rPr>
                <w:rFonts w:ascii="標楷體" w:eastAsia="標楷體" w:hAnsi="標楷體" w:hint="eastAsia"/>
              </w:rPr>
              <w:t>其他機構保證</w:t>
            </w:r>
          </w:p>
        </w:tc>
      </w:tr>
      <w:tr w:rsidR="007E75D1" w:rsidRPr="00D64CF7" w14:paraId="75FE2550"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22477534" w14:textId="0AC37CCD" w:rsidR="007E75D1" w:rsidRPr="007E75D1" w:rsidRDefault="007E75D1" w:rsidP="007E75D1">
            <w:pPr>
              <w:rPr>
                <w:rFonts w:ascii="標楷體" w:eastAsia="標楷體" w:hAnsi="標楷體" w:cs="新細明體"/>
              </w:rPr>
            </w:pPr>
            <w:r w:rsidRPr="0022279A">
              <w:rPr>
                <w:rFonts w:ascii="標楷體" w:eastAsia="標楷體" w:hAnsi="標楷體"/>
              </w:rPr>
              <w:t>05</w:t>
            </w:r>
          </w:p>
        </w:tc>
        <w:tc>
          <w:tcPr>
            <w:tcW w:w="4819" w:type="dxa"/>
            <w:tcBorders>
              <w:top w:val="nil"/>
              <w:left w:val="nil"/>
              <w:bottom w:val="single" w:sz="4" w:space="0" w:color="auto"/>
              <w:right w:val="single" w:sz="4" w:space="0" w:color="auto"/>
            </w:tcBorders>
            <w:shd w:val="clear" w:color="auto" w:fill="auto"/>
            <w:noWrap/>
            <w:vAlign w:val="center"/>
          </w:tcPr>
          <w:p w14:paraId="2A681519" w14:textId="77777777" w:rsidR="007E75D1" w:rsidRDefault="007E75D1" w:rsidP="007E75D1">
            <w:pPr>
              <w:rPr>
                <w:rFonts w:ascii="標楷體" w:eastAsia="標楷體" w:hAnsi="標楷體" w:cs="新細明體"/>
              </w:rPr>
            </w:pPr>
            <w:r>
              <w:rPr>
                <w:rFonts w:ascii="標楷體" w:eastAsia="標楷體" w:hAnsi="標楷體" w:hint="eastAsia"/>
              </w:rPr>
              <w:t>中小企業信用保證基金保證</w:t>
            </w:r>
          </w:p>
        </w:tc>
      </w:tr>
      <w:tr w:rsidR="007E75D1" w:rsidRPr="00D64CF7" w14:paraId="03F17553"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31EA67F9" w14:textId="0897727B" w:rsidR="007E75D1" w:rsidRPr="007E75D1" w:rsidRDefault="007E75D1" w:rsidP="007E75D1">
            <w:pPr>
              <w:rPr>
                <w:rFonts w:ascii="標楷體" w:eastAsia="標楷體" w:hAnsi="標楷體" w:cs="新細明體"/>
              </w:rPr>
            </w:pPr>
            <w:r w:rsidRPr="0022279A">
              <w:rPr>
                <w:rFonts w:ascii="標楷體" w:eastAsia="標楷體" w:hAnsi="標楷體"/>
              </w:rPr>
              <w:t>06</w:t>
            </w:r>
          </w:p>
        </w:tc>
        <w:tc>
          <w:tcPr>
            <w:tcW w:w="4819" w:type="dxa"/>
            <w:tcBorders>
              <w:top w:val="nil"/>
              <w:left w:val="nil"/>
              <w:bottom w:val="single" w:sz="4" w:space="0" w:color="auto"/>
              <w:right w:val="single" w:sz="4" w:space="0" w:color="auto"/>
            </w:tcBorders>
            <w:shd w:val="clear" w:color="auto" w:fill="auto"/>
            <w:noWrap/>
            <w:vAlign w:val="center"/>
          </w:tcPr>
          <w:p w14:paraId="08A38351" w14:textId="77777777" w:rsidR="007E75D1" w:rsidRDefault="007E75D1" w:rsidP="007E75D1">
            <w:pPr>
              <w:rPr>
                <w:rFonts w:ascii="標楷體" w:eastAsia="標楷體" w:hAnsi="標楷體" w:cs="新細明體"/>
              </w:rPr>
            </w:pPr>
            <w:r>
              <w:rPr>
                <w:rFonts w:ascii="標楷體" w:eastAsia="標楷體" w:hAnsi="標楷體" w:hint="eastAsia"/>
              </w:rPr>
              <w:t>農業信用保證基金保證</w:t>
            </w:r>
          </w:p>
        </w:tc>
      </w:tr>
      <w:tr w:rsidR="007E75D1" w:rsidRPr="00D64CF7" w14:paraId="37A8DD30"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612E9BC9" w14:textId="350FA064" w:rsidR="007E75D1" w:rsidRPr="007E75D1" w:rsidRDefault="007E75D1" w:rsidP="007E75D1">
            <w:pPr>
              <w:rPr>
                <w:rFonts w:ascii="標楷體" w:eastAsia="標楷體" w:hAnsi="標楷體" w:cs="新細明體"/>
              </w:rPr>
            </w:pPr>
            <w:r w:rsidRPr="0022279A">
              <w:rPr>
                <w:rFonts w:ascii="標楷體" w:eastAsia="標楷體" w:hAnsi="標楷體"/>
              </w:rPr>
              <w:t>07</w:t>
            </w:r>
          </w:p>
        </w:tc>
        <w:tc>
          <w:tcPr>
            <w:tcW w:w="4819" w:type="dxa"/>
            <w:tcBorders>
              <w:top w:val="nil"/>
              <w:left w:val="nil"/>
              <w:bottom w:val="single" w:sz="4" w:space="0" w:color="auto"/>
              <w:right w:val="single" w:sz="4" w:space="0" w:color="auto"/>
            </w:tcBorders>
            <w:shd w:val="clear" w:color="auto" w:fill="auto"/>
            <w:noWrap/>
            <w:vAlign w:val="center"/>
          </w:tcPr>
          <w:p w14:paraId="541B556B" w14:textId="77777777" w:rsidR="007E75D1" w:rsidRDefault="007E75D1" w:rsidP="007E75D1">
            <w:pPr>
              <w:rPr>
                <w:rFonts w:ascii="標楷體" w:eastAsia="標楷體" w:hAnsi="標楷體" w:cs="新細明體"/>
              </w:rPr>
            </w:pPr>
            <w:r>
              <w:rPr>
                <w:rFonts w:ascii="標楷體" w:eastAsia="標楷體" w:hAnsi="標楷體" w:hint="eastAsia"/>
              </w:rPr>
              <w:t>華僑貸款信用保證基金保證</w:t>
            </w:r>
          </w:p>
        </w:tc>
      </w:tr>
      <w:tr w:rsidR="007E75D1" w:rsidRPr="00D64CF7" w14:paraId="7DBBC318"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643A42D1" w14:textId="3388EFA6" w:rsidR="007E75D1" w:rsidRPr="007E75D1" w:rsidRDefault="007E75D1" w:rsidP="007E75D1">
            <w:pPr>
              <w:rPr>
                <w:rFonts w:ascii="標楷體" w:eastAsia="標楷體" w:hAnsi="標楷體" w:cs="新細明體"/>
              </w:rPr>
            </w:pPr>
            <w:r w:rsidRPr="0022279A">
              <w:rPr>
                <w:rFonts w:ascii="標楷體" w:eastAsia="標楷體" w:hAnsi="標楷體"/>
              </w:rPr>
              <w:t>08</w:t>
            </w:r>
          </w:p>
        </w:tc>
        <w:tc>
          <w:tcPr>
            <w:tcW w:w="4819" w:type="dxa"/>
            <w:tcBorders>
              <w:top w:val="nil"/>
              <w:left w:val="nil"/>
              <w:bottom w:val="single" w:sz="4" w:space="0" w:color="auto"/>
              <w:right w:val="single" w:sz="4" w:space="0" w:color="auto"/>
            </w:tcBorders>
            <w:shd w:val="clear" w:color="auto" w:fill="auto"/>
            <w:noWrap/>
            <w:vAlign w:val="center"/>
          </w:tcPr>
          <w:p w14:paraId="2A223799" w14:textId="77777777" w:rsidR="007E75D1" w:rsidRDefault="007E75D1" w:rsidP="007E75D1">
            <w:pPr>
              <w:rPr>
                <w:rFonts w:ascii="標楷體" w:eastAsia="標楷體" w:hAnsi="標楷體" w:cs="新細明體"/>
              </w:rPr>
            </w:pPr>
            <w:r>
              <w:rPr>
                <w:rFonts w:ascii="標楷體" w:eastAsia="標楷體" w:hAnsi="標楷體" w:hint="eastAsia"/>
              </w:rPr>
              <w:t>國際合作發展基金會信用保證</w:t>
            </w:r>
          </w:p>
        </w:tc>
      </w:tr>
      <w:tr w:rsidR="007E75D1" w:rsidRPr="00D64CF7" w14:paraId="67721967"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273859BE" w14:textId="275E8C8C" w:rsidR="007E75D1" w:rsidRPr="007E75D1" w:rsidRDefault="007E75D1" w:rsidP="007E75D1">
            <w:pPr>
              <w:rPr>
                <w:rFonts w:ascii="標楷體" w:eastAsia="標楷體" w:hAnsi="標楷體" w:cs="新細明體"/>
              </w:rPr>
            </w:pPr>
            <w:r w:rsidRPr="0022279A">
              <w:rPr>
                <w:rFonts w:ascii="標楷體" w:eastAsia="標楷體" w:hAnsi="標楷體"/>
              </w:rPr>
              <w:t>09</w:t>
            </w:r>
          </w:p>
        </w:tc>
        <w:tc>
          <w:tcPr>
            <w:tcW w:w="4819" w:type="dxa"/>
            <w:tcBorders>
              <w:top w:val="nil"/>
              <w:left w:val="nil"/>
              <w:bottom w:val="single" w:sz="4" w:space="0" w:color="auto"/>
              <w:right w:val="single" w:sz="4" w:space="0" w:color="auto"/>
            </w:tcBorders>
            <w:shd w:val="clear" w:color="auto" w:fill="auto"/>
            <w:noWrap/>
            <w:vAlign w:val="center"/>
          </w:tcPr>
          <w:p w14:paraId="37D7A8C3" w14:textId="77777777" w:rsidR="007E75D1" w:rsidRDefault="007E75D1" w:rsidP="007E75D1">
            <w:pPr>
              <w:rPr>
                <w:rFonts w:ascii="標楷體" w:eastAsia="標楷體" w:hAnsi="標楷體" w:cs="新細明體"/>
              </w:rPr>
            </w:pPr>
            <w:r>
              <w:rPr>
                <w:rFonts w:ascii="標楷體" w:eastAsia="標楷體" w:hAnsi="標楷體" w:hint="eastAsia"/>
              </w:rPr>
              <w:t>原住民族綜合發展基金信用保證</w:t>
            </w:r>
          </w:p>
        </w:tc>
      </w:tr>
      <w:tr w:rsidR="007E75D1" w:rsidRPr="00D64CF7" w14:paraId="6D985D8D"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1F457915" w14:textId="71429725" w:rsidR="007E75D1" w:rsidRPr="007E75D1" w:rsidRDefault="007E75D1" w:rsidP="007E75D1">
            <w:pPr>
              <w:rPr>
                <w:rFonts w:ascii="標楷體" w:eastAsia="標楷體" w:hAnsi="標楷體" w:cs="新細明體"/>
              </w:rPr>
            </w:pPr>
            <w:r w:rsidRPr="0022279A">
              <w:rPr>
                <w:rFonts w:ascii="標楷體" w:eastAsia="標楷體" w:hAnsi="標楷體"/>
              </w:rPr>
              <w:t>10</w:t>
            </w:r>
          </w:p>
        </w:tc>
        <w:tc>
          <w:tcPr>
            <w:tcW w:w="4819" w:type="dxa"/>
            <w:tcBorders>
              <w:top w:val="nil"/>
              <w:left w:val="nil"/>
              <w:bottom w:val="single" w:sz="4" w:space="0" w:color="auto"/>
              <w:right w:val="single" w:sz="4" w:space="0" w:color="auto"/>
            </w:tcBorders>
            <w:shd w:val="clear" w:color="auto" w:fill="auto"/>
            <w:noWrap/>
            <w:vAlign w:val="center"/>
          </w:tcPr>
          <w:p w14:paraId="4742ED5A" w14:textId="77777777" w:rsidR="007E75D1" w:rsidRDefault="007E75D1" w:rsidP="007E75D1">
            <w:pPr>
              <w:rPr>
                <w:rFonts w:ascii="標楷體" w:eastAsia="標楷體" w:hAnsi="標楷體" w:cs="新細明體"/>
              </w:rPr>
            </w:pPr>
            <w:r>
              <w:rPr>
                <w:rFonts w:ascii="標楷體" w:eastAsia="標楷體" w:hAnsi="標楷體" w:hint="eastAsia"/>
              </w:rPr>
              <w:t>債券(公債)</w:t>
            </w:r>
          </w:p>
        </w:tc>
      </w:tr>
      <w:tr w:rsidR="007E75D1" w:rsidRPr="00D64CF7" w14:paraId="53B0005A"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0949CB7C" w14:textId="22AD60CD" w:rsidR="007E75D1" w:rsidRPr="007E75D1" w:rsidRDefault="007E75D1" w:rsidP="007E75D1">
            <w:pPr>
              <w:rPr>
                <w:rFonts w:ascii="標楷體" w:eastAsia="標楷體" w:hAnsi="標楷體" w:cs="新細明體"/>
              </w:rPr>
            </w:pPr>
            <w:r w:rsidRPr="0022279A">
              <w:rPr>
                <w:rFonts w:ascii="標楷體" w:eastAsia="標楷體" w:hAnsi="標楷體"/>
              </w:rPr>
              <w:t>11</w:t>
            </w:r>
          </w:p>
        </w:tc>
        <w:tc>
          <w:tcPr>
            <w:tcW w:w="4819" w:type="dxa"/>
            <w:tcBorders>
              <w:top w:val="nil"/>
              <w:left w:val="nil"/>
              <w:bottom w:val="single" w:sz="4" w:space="0" w:color="auto"/>
              <w:right w:val="single" w:sz="4" w:space="0" w:color="auto"/>
            </w:tcBorders>
            <w:shd w:val="clear" w:color="auto" w:fill="auto"/>
            <w:noWrap/>
            <w:vAlign w:val="center"/>
          </w:tcPr>
          <w:p w14:paraId="6F0FFED4" w14:textId="77777777" w:rsidR="007E75D1" w:rsidRDefault="007E75D1" w:rsidP="007E75D1">
            <w:pPr>
              <w:rPr>
                <w:rFonts w:ascii="標楷體" w:eastAsia="標楷體" w:hAnsi="標楷體" w:cs="新細明體"/>
              </w:rPr>
            </w:pPr>
            <w:r>
              <w:rPr>
                <w:rFonts w:ascii="標楷體" w:eastAsia="標楷體" w:hAnsi="標楷體" w:hint="eastAsia"/>
              </w:rPr>
              <w:t>擔保公司債</w:t>
            </w:r>
          </w:p>
        </w:tc>
      </w:tr>
      <w:tr w:rsidR="007E75D1" w:rsidRPr="00D64CF7" w14:paraId="5EDC9A13"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220A67EB" w14:textId="706763C6" w:rsidR="007E75D1" w:rsidRPr="007E75D1" w:rsidRDefault="007E75D1" w:rsidP="007E75D1">
            <w:pPr>
              <w:rPr>
                <w:rFonts w:ascii="標楷體" w:eastAsia="標楷體" w:hAnsi="標楷體" w:cs="新細明體"/>
              </w:rPr>
            </w:pPr>
            <w:r w:rsidRPr="0022279A">
              <w:rPr>
                <w:rFonts w:ascii="標楷體" w:eastAsia="標楷體" w:hAnsi="標楷體"/>
              </w:rPr>
              <w:t>12</w:t>
            </w:r>
          </w:p>
        </w:tc>
        <w:tc>
          <w:tcPr>
            <w:tcW w:w="4819" w:type="dxa"/>
            <w:tcBorders>
              <w:top w:val="nil"/>
              <w:left w:val="nil"/>
              <w:bottom w:val="single" w:sz="4" w:space="0" w:color="auto"/>
              <w:right w:val="single" w:sz="4" w:space="0" w:color="auto"/>
            </w:tcBorders>
            <w:shd w:val="clear" w:color="auto" w:fill="auto"/>
            <w:noWrap/>
            <w:vAlign w:val="center"/>
          </w:tcPr>
          <w:p w14:paraId="04417971" w14:textId="77777777" w:rsidR="007E75D1" w:rsidRDefault="007E75D1" w:rsidP="007E75D1">
            <w:pPr>
              <w:rPr>
                <w:rFonts w:ascii="標楷體" w:eastAsia="標楷體" w:hAnsi="標楷體" w:cs="新細明體"/>
              </w:rPr>
            </w:pPr>
            <w:r>
              <w:rPr>
                <w:rFonts w:ascii="標楷體" w:eastAsia="標楷體" w:hAnsi="標楷體" w:hint="eastAsia"/>
              </w:rPr>
              <w:t>無擔保公司債</w:t>
            </w:r>
          </w:p>
        </w:tc>
      </w:tr>
      <w:tr w:rsidR="007E75D1" w:rsidRPr="00D64CF7" w14:paraId="2F455022"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500FA351" w14:textId="496B91D3" w:rsidR="007E75D1" w:rsidRPr="007E75D1" w:rsidRDefault="007E75D1" w:rsidP="007E75D1">
            <w:pPr>
              <w:rPr>
                <w:rFonts w:ascii="標楷體" w:eastAsia="標楷體" w:hAnsi="標楷體" w:cs="新細明體"/>
              </w:rPr>
            </w:pPr>
            <w:r w:rsidRPr="0022279A">
              <w:rPr>
                <w:rFonts w:ascii="標楷體" w:eastAsia="標楷體" w:hAnsi="標楷體"/>
              </w:rPr>
              <w:t>13</w:t>
            </w:r>
          </w:p>
        </w:tc>
        <w:tc>
          <w:tcPr>
            <w:tcW w:w="4819" w:type="dxa"/>
            <w:tcBorders>
              <w:top w:val="nil"/>
              <w:left w:val="nil"/>
              <w:bottom w:val="single" w:sz="4" w:space="0" w:color="auto"/>
              <w:right w:val="single" w:sz="4" w:space="0" w:color="auto"/>
            </w:tcBorders>
            <w:shd w:val="clear" w:color="auto" w:fill="auto"/>
            <w:noWrap/>
            <w:vAlign w:val="center"/>
          </w:tcPr>
          <w:p w14:paraId="02F94128" w14:textId="77777777" w:rsidR="007E75D1" w:rsidRDefault="007E75D1" w:rsidP="007E75D1">
            <w:pPr>
              <w:rPr>
                <w:rFonts w:ascii="標楷體" w:eastAsia="標楷體" w:hAnsi="標楷體" w:cs="新細明體"/>
              </w:rPr>
            </w:pPr>
            <w:r>
              <w:rPr>
                <w:rFonts w:ascii="標楷體" w:eastAsia="標楷體" w:hAnsi="標楷體" w:hint="eastAsia"/>
              </w:rPr>
              <w:t>金融債券</w:t>
            </w:r>
          </w:p>
        </w:tc>
      </w:tr>
      <w:tr w:rsidR="007E75D1" w:rsidRPr="00D64CF7" w14:paraId="53D281FA"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111FEF77" w14:textId="3EC61EE6" w:rsidR="007E75D1" w:rsidRPr="007E75D1" w:rsidRDefault="007E75D1" w:rsidP="007E75D1">
            <w:pPr>
              <w:rPr>
                <w:rFonts w:ascii="標楷體" w:eastAsia="標楷體" w:hAnsi="標楷體" w:cs="新細明體"/>
              </w:rPr>
            </w:pPr>
            <w:r w:rsidRPr="0022279A">
              <w:rPr>
                <w:rFonts w:ascii="標楷體" w:eastAsia="標楷體" w:hAnsi="標楷體"/>
              </w:rPr>
              <w:t>14</w:t>
            </w:r>
          </w:p>
        </w:tc>
        <w:tc>
          <w:tcPr>
            <w:tcW w:w="4819" w:type="dxa"/>
            <w:tcBorders>
              <w:top w:val="nil"/>
              <w:left w:val="nil"/>
              <w:bottom w:val="single" w:sz="4" w:space="0" w:color="auto"/>
              <w:right w:val="single" w:sz="4" w:space="0" w:color="auto"/>
            </w:tcBorders>
            <w:shd w:val="clear" w:color="auto" w:fill="auto"/>
            <w:noWrap/>
            <w:vAlign w:val="center"/>
          </w:tcPr>
          <w:p w14:paraId="11325ACF" w14:textId="77777777" w:rsidR="007E75D1" w:rsidRDefault="007E75D1" w:rsidP="007E75D1">
            <w:pPr>
              <w:rPr>
                <w:rFonts w:ascii="標楷體" w:eastAsia="標楷體" w:hAnsi="標楷體" w:cs="新細明體"/>
              </w:rPr>
            </w:pPr>
            <w:r>
              <w:rPr>
                <w:rFonts w:ascii="標楷體" w:eastAsia="標楷體" w:hAnsi="標楷體" w:hint="eastAsia"/>
              </w:rPr>
              <w:t>股票(或股權憑證)</w:t>
            </w:r>
          </w:p>
        </w:tc>
      </w:tr>
      <w:tr w:rsidR="007E75D1" w:rsidRPr="00D64CF7" w14:paraId="66ECE80A"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4DD1384C" w14:textId="519C2FD3" w:rsidR="007E75D1" w:rsidRPr="007E75D1" w:rsidRDefault="007E75D1" w:rsidP="007E75D1">
            <w:pPr>
              <w:rPr>
                <w:rFonts w:ascii="標楷體" w:eastAsia="標楷體" w:hAnsi="標楷體" w:cs="新細明體"/>
              </w:rPr>
            </w:pPr>
            <w:r w:rsidRPr="0022279A">
              <w:rPr>
                <w:rFonts w:ascii="標楷體" w:eastAsia="標楷體" w:hAnsi="標楷體"/>
              </w:rPr>
              <w:t>15</w:t>
            </w:r>
          </w:p>
        </w:tc>
        <w:tc>
          <w:tcPr>
            <w:tcW w:w="4819" w:type="dxa"/>
            <w:tcBorders>
              <w:top w:val="nil"/>
              <w:left w:val="nil"/>
              <w:bottom w:val="single" w:sz="4" w:space="0" w:color="auto"/>
              <w:right w:val="single" w:sz="4" w:space="0" w:color="auto"/>
            </w:tcBorders>
            <w:shd w:val="clear" w:color="auto" w:fill="auto"/>
            <w:noWrap/>
            <w:vAlign w:val="center"/>
          </w:tcPr>
          <w:p w14:paraId="6E69ABB3" w14:textId="77777777" w:rsidR="007E75D1" w:rsidRDefault="007E75D1" w:rsidP="007E75D1">
            <w:pPr>
              <w:rPr>
                <w:rFonts w:ascii="標楷體" w:eastAsia="標楷體" w:hAnsi="標楷體" w:cs="新細明體"/>
              </w:rPr>
            </w:pPr>
            <w:r>
              <w:rPr>
                <w:rFonts w:ascii="標楷體" w:eastAsia="標楷體" w:hAnsi="標楷體" w:hint="eastAsia"/>
              </w:rPr>
              <w:t>證券融資</w:t>
            </w:r>
          </w:p>
        </w:tc>
      </w:tr>
      <w:tr w:rsidR="007E75D1" w:rsidRPr="00D64CF7" w14:paraId="0E68DD12"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298EA4C5" w14:textId="6FE39C6C" w:rsidR="007E75D1" w:rsidRPr="007E75D1" w:rsidRDefault="007E75D1" w:rsidP="007E75D1">
            <w:pPr>
              <w:rPr>
                <w:rFonts w:ascii="標楷體" w:eastAsia="標楷體" w:hAnsi="標楷體" w:cs="新細明體"/>
              </w:rPr>
            </w:pPr>
            <w:r w:rsidRPr="0022279A">
              <w:rPr>
                <w:rFonts w:ascii="標楷體" w:eastAsia="標楷體" w:hAnsi="標楷體"/>
              </w:rPr>
              <w:t>16</w:t>
            </w:r>
          </w:p>
        </w:tc>
        <w:tc>
          <w:tcPr>
            <w:tcW w:w="4819" w:type="dxa"/>
            <w:tcBorders>
              <w:top w:val="nil"/>
              <w:left w:val="nil"/>
              <w:bottom w:val="single" w:sz="4" w:space="0" w:color="auto"/>
              <w:right w:val="single" w:sz="4" w:space="0" w:color="auto"/>
            </w:tcBorders>
            <w:shd w:val="clear" w:color="auto" w:fill="auto"/>
            <w:noWrap/>
            <w:vAlign w:val="center"/>
          </w:tcPr>
          <w:p w14:paraId="6053EAF0" w14:textId="77777777" w:rsidR="007E75D1" w:rsidRDefault="007E75D1" w:rsidP="007E75D1">
            <w:pPr>
              <w:rPr>
                <w:rFonts w:ascii="標楷體" w:eastAsia="標楷體" w:hAnsi="標楷體" w:cs="新細明體"/>
              </w:rPr>
            </w:pPr>
            <w:r>
              <w:rPr>
                <w:rFonts w:ascii="標楷體" w:eastAsia="標楷體" w:hAnsi="標楷體" w:hint="eastAsia"/>
              </w:rPr>
              <w:t>國庫券</w:t>
            </w:r>
          </w:p>
        </w:tc>
      </w:tr>
      <w:tr w:rsidR="007E75D1" w:rsidRPr="00D64CF7" w14:paraId="7FCDCDE7"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67F5B3E2" w14:textId="09F4D539" w:rsidR="007E75D1" w:rsidRPr="007E75D1" w:rsidRDefault="007E75D1" w:rsidP="007E75D1">
            <w:pPr>
              <w:rPr>
                <w:rFonts w:ascii="標楷體" w:eastAsia="標楷體" w:hAnsi="標楷體" w:cs="新細明體"/>
              </w:rPr>
            </w:pPr>
            <w:r w:rsidRPr="0022279A">
              <w:rPr>
                <w:rFonts w:ascii="標楷體" w:eastAsia="標楷體" w:hAnsi="標楷體"/>
              </w:rPr>
              <w:t>17</w:t>
            </w:r>
          </w:p>
        </w:tc>
        <w:tc>
          <w:tcPr>
            <w:tcW w:w="4819" w:type="dxa"/>
            <w:tcBorders>
              <w:top w:val="nil"/>
              <w:left w:val="nil"/>
              <w:bottom w:val="single" w:sz="4" w:space="0" w:color="auto"/>
              <w:right w:val="single" w:sz="4" w:space="0" w:color="auto"/>
            </w:tcBorders>
            <w:shd w:val="clear" w:color="auto" w:fill="auto"/>
            <w:noWrap/>
            <w:vAlign w:val="center"/>
          </w:tcPr>
          <w:p w14:paraId="5802D5B8" w14:textId="77777777" w:rsidR="007E75D1" w:rsidRDefault="007E75D1" w:rsidP="007E75D1">
            <w:pPr>
              <w:rPr>
                <w:rFonts w:ascii="標楷體" w:eastAsia="標楷體" w:hAnsi="標楷體" w:cs="新細明體"/>
              </w:rPr>
            </w:pPr>
            <w:r>
              <w:rPr>
                <w:rFonts w:ascii="標楷體" w:eastAsia="標楷體" w:hAnsi="標楷體" w:hint="eastAsia"/>
              </w:rPr>
              <w:t>儲蓄券</w:t>
            </w:r>
          </w:p>
        </w:tc>
      </w:tr>
      <w:tr w:rsidR="007E75D1" w:rsidRPr="00D64CF7" w14:paraId="6307C87F"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156123DC" w14:textId="10A49419" w:rsidR="007E75D1" w:rsidRPr="007E75D1" w:rsidRDefault="007E75D1" w:rsidP="007E75D1">
            <w:pPr>
              <w:rPr>
                <w:rFonts w:ascii="標楷體" w:eastAsia="標楷體" w:hAnsi="標楷體" w:cs="新細明體"/>
              </w:rPr>
            </w:pPr>
            <w:r w:rsidRPr="0022279A">
              <w:rPr>
                <w:rFonts w:ascii="標楷體" w:eastAsia="標楷體" w:hAnsi="標楷體"/>
              </w:rPr>
              <w:t>18</w:t>
            </w:r>
          </w:p>
        </w:tc>
        <w:tc>
          <w:tcPr>
            <w:tcW w:w="4819" w:type="dxa"/>
            <w:tcBorders>
              <w:top w:val="nil"/>
              <w:left w:val="nil"/>
              <w:bottom w:val="single" w:sz="4" w:space="0" w:color="auto"/>
              <w:right w:val="single" w:sz="4" w:space="0" w:color="auto"/>
            </w:tcBorders>
            <w:shd w:val="clear" w:color="auto" w:fill="auto"/>
            <w:noWrap/>
            <w:vAlign w:val="center"/>
          </w:tcPr>
          <w:p w14:paraId="4AA97C06" w14:textId="77777777" w:rsidR="007E75D1" w:rsidRDefault="007E75D1" w:rsidP="007E75D1">
            <w:pPr>
              <w:rPr>
                <w:rFonts w:ascii="標楷體" w:eastAsia="標楷體" w:hAnsi="標楷體" w:cs="新細明體"/>
              </w:rPr>
            </w:pPr>
            <w:r>
              <w:rPr>
                <w:rFonts w:ascii="標楷體" w:eastAsia="標楷體" w:hAnsi="標楷體" w:hint="eastAsia"/>
              </w:rPr>
              <w:t>中央銀行可轉讓定期存單</w:t>
            </w:r>
          </w:p>
        </w:tc>
      </w:tr>
      <w:tr w:rsidR="007E75D1" w:rsidRPr="00D64CF7" w14:paraId="25D4662B"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3CA39391" w14:textId="14D232E4" w:rsidR="007E75D1" w:rsidRPr="007E75D1" w:rsidRDefault="007E75D1" w:rsidP="007E75D1">
            <w:pPr>
              <w:rPr>
                <w:rFonts w:ascii="標楷體" w:eastAsia="標楷體" w:hAnsi="標楷體" w:cs="新細明體"/>
              </w:rPr>
            </w:pPr>
            <w:r w:rsidRPr="0022279A">
              <w:rPr>
                <w:rFonts w:ascii="標楷體" w:eastAsia="標楷體" w:hAnsi="標楷體"/>
              </w:rPr>
              <w:t>19</w:t>
            </w:r>
          </w:p>
        </w:tc>
        <w:tc>
          <w:tcPr>
            <w:tcW w:w="4819" w:type="dxa"/>
            <w:tcBorders>
              <w:top w:val="nil"/>
              <w:left w:val="nil"/>
              <w:bottom w:val="single" w:sz="4" w:space="0" w:color="auto"/>
              <w:right w:val="single" w:sz="4" w:space="0" w:color="auto"/>
            </w:tcBorders>
            <w:shd w:val="clear" w:color="auto" w:fill="auto"/>
            <w:noWrap/>
            <w:vAlign w:val="center"/>
          </w:tcPr>
          <w:p w14:paraId="6A60FCF0" w14:textId="77777777" w:rsidR="007E75D1" w:rsidRDefault="007E75D1" w:rsidP="007E75D1">
            <w:pPr>
              <w:rPr>
                <w:rFonts w:ascii="標楷體" w:eastAsia="標楷體" w:hAnsi="標楷體" w:cs="新細明體"/>
              </w:rPr>
            </w:pPr>
            <w:r>
              <w:rPr>
                <w:rFonts w:ascii="標楷體" w:eastAsia="標楷體" w:hAnsi="標楷體" w:hint="eastAsia"/>
              </w:rPr>
              <w:t>一般金融機構可轉讓定期存單</w:t>
            </w:r>
          </w:p>
        </w:tc>
      </w:tr>
      <w:tr w:rsidR="007E75D1" w:rsidRPr="00D64CF7" w14:paraId="0F23BD7A"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6060576F" w14:textId="5EF703F5" w:rsidR="007E75D1" w:rsidRPr="007E75D1" w:rsidRDefault="007E75D1" w:rsidP="007E75D1">
            <w:pPr>
              <w:rPr>
                <w:rFonts w:ascii="標楷體" w:eastAsia="標楷體" w:hAnsi="標楷體" w:cs="新細明體"/>
              </w:rPr>
            </w:pPr>
            <w:r w:rsidRPr="0022279A">
              <w:rPr>
                <w:rFonts w:ascii="標楷體" w:eastAsia="標楷體" w:hAnsi="標楷體"/>
              </w:rPr>
              <w:t>1A</w:t>
            </w:r>
          </w:p>
        </w:tc>
        <w:tc>
          <w:tcPr>
            <w:tcW w:w="4819" w:type="dxa"/>
            <w:tcBorders>
              <w:top w:val="nil"/>
              <w:left w:val="nil"/>
              <w:bottom w:val="single" w:sz="4" w:space="0" w:color="auto"/>
              <w:right w:val="single" w:sz="4" w:space="0" w:color="auto"/>
            </w:tcBorders>
            <w:shd w:val="clear" w:color="auto" w:fill="auto"/>
            <w:noWrap/>
            <w:vAlign w:val="center"/>
          </w:tcPr>
          <w:p w14:paraId="6B073907" w14:textId="77777777" w:rsidR="007E75D1" w:rsidRDefault="007E75D1" w:rsidP="007E75D1">
            <w:pPr>
              <w:rPr>
                <w:rFonts w:ascii="標楷體" w:eastAsia="標楷體" w:hAnsi="標楷體" w:cs="新細明體"/>
              </w:rPr>
            </w:pPr>
            <w:r>
              <w:rPr>
                <w:rFonts w:ascii="標楷體" w:eastAsia="標楷體" w:hAnsi="標楷體" w:hint="eastAsia"/>
              </w:rPr>
              <w:t>匯票</w:t>
            </w:r>
          </w:p>
        </w:tc>
      </w:tr>
      <w:tr w:rsidR="007E75D1" w:rsidRPr="00D64CF7" w14:paraId="5639348E"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6928B594" w14:textId="455FB182" w:rsidR="007E75D1" w:rsidRPr="007E75D1" w:rsidRDefault="007E75D1" w:rsidP="007E75D1">
            <w:pPr>
              <w:rPr>
                <w:rFonts w:ascii="標楷體" w:eastAsia="標楷體" w:hAnsi="標楷體" w:cs="新細明體"/>
              </w:rPr>
            </w:pPr>
            <w:r w:rsidRPr="0022279A">
              <w:rPr>
                <w:rFonts w:ascii="標楷體" w:eastAsia="標楷體" w:hAnsi="標楷體"/>
              </w:rPr>
              <w:t>1B</w:t>
            </w:r>
          </w:p>
        </w:tc>
        <w:tc>
          <w:tcPr>
            <w:tcW w:w="4819" w:type="dxa"/>
            <w:tcBorders>
              <w:top w:val="nil"/>
              <w:left w:val="nil"/>
              <w:bottom w:val="single" w:sz="4" w:space="0" w:color="auto"/>
              <w:right w:val="single" w:sz="4" w:space="0" w:color="auto"/>
            </w:tcBorders>
            <w:shd w:val="clear" w:color="auto" w:fill="auto"/>
            <w:noWrap/>
            <w:vAlign w:val="center"/>
          </w:tcPr>
          <w:p w14:paraId="59CADAD0" w14:textId="77777777" w:rsidR="007E75D1" w:rsidRDefault="007E75D1" w:rsidP="007E75D1">
            <w:pPr>
              <w:rPr>
                <w:rFonts w:ascii="標楷體" w:eastAsia="標楷體" w:hAnsi="標楷體" w:cs="新細明體"/>
              </w:rPr>
            </w:pPr>
            <w:r>
              <w:rPr>
                <w:rFonts w:ascii="標楷體" w:eastAsia="標楷體" w:hAnsi="標楷體" w:hint="eastAsia"/>
              </w:rPr>
              <w:t>本票</w:t>
            </w:r>
          </w:p>
        </w:tc>
      </w:tr>
      <w:tr w:rsidR="007E75D1" w:rsidRPr="00D64CF7" w14:paraId="3924E0FB"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6BA20100" w14:textId="0329AA76" w:rsidR="007E75D1" w:rsidRPr="007E75D1" w:rsidRDefault="007E75D1" w:rsidP="007E75D1">
            <w:pPr>
              <w:rPr>
                <w:rFonts w:ascii="標楷體" w:eastAsia="標楷體" w:hAnsi="標楷體" w:cs="新細明體"/>
              </w:rPr>
            </w:pPr>
            <w:r w:rsidRPr="0022279A">
              <w:rPr>
                <w:rFonts w:ascii="標楷體" w:eastAsia="標楷體" w:hAnsi="標楷體"/>
              </w:rPr>
              <w:t>1C</w:t>
            </w:r>
          </w:p>
        </w:tc>
        <w:tc>
          <w:tcPr>
            <w:tcW w:w="4819" w:type="dxa"/>
            <w:tcBorders>
              <w:top w:val="nil"/>
              <w:left w:val="nil"/>
              <w:bottom w:val="single" w:sz="4" w:space="0" w:color="auto"/>
              <w:right w:val="single" w:sz="4" w:space="0" w:color="auto"/>
            </w:tcBorders>
            <w:shd w:val="clear" w:color="auto" w:fill="auto"/>
            <w:noWrap/>
            <w:vAlign w:val="center"/>
          </w:tcPr>
          <w:p w14:paraId="410D5FE6" w14:textId="77777777" w:rsidR="007E75D1" w:rsidRDefault="007E75D1" w:rsidP="007E75D1">
            <w:pPr>
              <w:rPr>
                <w:rFonts w:ascii="標楷體" w:eastAsia="標楷體" w:hAnsi="標楷體" w:cs="新細明體"/>
              </w:rPr>
            </w:pPr>
            <w:r>
              <w:rPr>
                <w:rFonts w:ascii="標楷體" w:eastAsia="標楷體" w:hAnsi="標楷體" w:hint="eastAsia"/>
              </w:rPr>
              <w:t>應收票據(含支票)</w:t>
            </w:r>
          </w:p>
        </w:tc>
      </w:tr>
      <w:tr w:rsidR="007E75D1" w:rsidRPr="00D64CF7" w14:paraId="2F27EBA4"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56D7E2A3" w14:textId="707D295C" w:rsidR="007E75D1" w:rsidRPr="007E75D1" w:rsidRDefault="007E75D1" w:rsidP="007E75D1">
            <w:pPr>
              <w:rPr>
                <w:rFonts w:ascii="標楷體" w:eastAsia="標楷體" w:hAnsi="標楷體" w:cs="新細明體"/>
              </w:rPr>
            </w:pPr>
            <w:r w:rsidRPr="0022279A">
              <w:rPr>
                <w:rFonts w:ascii="標楷體" w:eastAsia="標楷體" w:hAnsi="標楷體"/>
              </w:rPr>
              <w:t>1D</w:t>
            </w:r>
          </w:p>
        </w:tc>
        <w:tc>
          <w:tcPr>
            <w:tcW w:w="4819" w:type="dxa"/>
            <w:tcBorders>
              <w:top w:val="nil"/>
              <w:left w:val="nil"/>
              <w:bottom w:val="single" w:sz="4" w:space="0" w:color="auto"/>
              <w:right w:val="single" w:sz="4" w:space="0" w:color="auto"/>
            </w:tcBorders>
            <w:shd w:val="clear" w:color="auto" w:fill="auto"/>
            <w:noWrap/>
            <w:vAlign w:val="center"/>
          </w:tcPr>
          <w:p w14:paraId="331E5ECF" w14:textId="77777777" w:rsidR="007E75D1" w:rsidRDefault="007E75D1" w:rsidP="007E75D1">
            <w:pPr>
              <w:rPr>
                <w:rFonts w:ascii="標楷體" w:eastAsia="標楷體" w:hAnsi="標楷體" w:cs="新細明體"/>
              </w:rPr>
            </w:pPr>
            <w:r>
              <w:rPr>
                <w:rFonts w:ascii="標楷體" w:eastAsia="標楷體" w:hAnsi="標楷體" w:hint="eastAsia"/>
              </w:rPr>
              <w:t>信託憑證</w:t>
            </w:r>
          </w:p>
        </w:tc>
      </w:tr>
      <w:tr w:rsidR="007E75D1" w:rsidRPr="00D64CF7" w14:paraId="4714F00F"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2987AE26" w14:textId="0CA8ACFB" w:rsidR="007E75D1" w:rsidRPr="007E75D1" w:rsidRDefault="007E75D1" w:rsidP="007E75D1">
            <w:pPr>
              <w:rPr>
                <w:rFonts w:ascii="標楷體" w:eastAsia="標楷體" w:hAnsi="標楷體" w:cs="新細明體"/>
              </w:rPr>
            </w:pPr>
            <w:r w:rsidRPr="0022279A">
              <w:rPr>
                <w:rFonts w:ascii="標楷體" w:eastAsia="標楷體" w:hAnsi="標楷體"/>
              </w:rPr>
              <w:t>1E</w:t>
            </w:r>
          </w:p>
        </w:tc>
        <w:tc>
          <w:tcPr>
            <w:tcW w:w="4819" w:type="dxa"/>
            <w:tcBorders>
              <w:top w:val="nil"/>
              <w:left w:val="nil"/>
              <w:bottom w:val="single" w:sz="4" w:space="0" w:color="auto"/>
              <w:right w:val="single" w:sz="4" w:space="0" w:color="auto"/>
            </w:tcBorders>
            <w:shd w:val="clear" w:color="auto" w:fill="auto"/>
            <w:noWrap/>
            <w:vAlign w:val="center"/>
          </w:tcPr>
          <w:p w14:paraId="5530AACA" w14:textId="77777777" w:rsidR="007E75D1" w:rsidRDefault="007E75D1" w:rsidP="007E75D1">
            <w:pPr>
              <w:rPr>
                <w:rFonts w:ascii="標楷體" w:eastAsia="標楷體" w:hAnsi="標楷體" w:cs="新細明體"/>
              </w:rPr>
            </w:pPr>
            <w:r>
              <w:rPr>
                <w:rFonts w:ascii="標楷體" w:eastAsia="標楷體" w:hAnsi="標楷體" w:hint="eastAsia"/>
              </w:rPr>
              <w:t>受益憑證</w:t>
            </w:r>
          </w:p>
        </w:tc>
      </w:tr>
      <w:tr w:rsidR="007E75D1" w:rsidRPr="00D64CF7" w14:paraId="648B31DC"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094A3FC7" w14:textId="3E00DBA5" w:rsidR="007E75D1" w:rsidRPr="007E75D1" w:rsidRDefault="007E75D1" w:rsidP="007E75D1">
            <w:pPr>
              <w:rPr>
                <w:rFonts w:ascii="標楷體" w:eastAsia="標楷體" w:hAnsi="標楷體" w:cs="新細明體"/>
              </w:rPr>
            </w:pPr>
            <w:r w:rsidRPr="0022279A">
              <w:rPr>
                <w:rFonts w:ascii="標楷體" w:eastAsia="標楷體" w:hAnsi="標楷體"/>
              </w:rPr>
              <w:t>1F</w:t>
            </w:r>
          </w:p>
        </w:tc>
        <w:tc>
          <w:tcPr>
            <w:tcW w:w="4819" w:type="dxa"/>
            <w:tcBorders>
              <w:top w:val="nil"/>
              <w:left w:val="nil"/>
              <w:bottom w:val="single" w:sz="4" w:space="0" w:color="auto"/>
              <w:right w:val="single" w:sz="4" w:space="0" w:color="auto"/>
            </w:tcBorders>
            <w:shd w:val="clear" w:color="auto" w:fill="auto"/>
            <w:noWrap/>
            <w:vAlign w:val="center"/>
          </w:tcPr>
          <w:p w14:paraId="007D5DFC" w14:textId="77777777" w:rsidR="007E75D1" w:rsidRDefault="007E75D1" w:rsidP="007E75D1">
            <w:pPr>
              <w:rPr>
                <w:rFonts w:ascii="標楷體" w:eastAsia="標楷體" w:hAnsi="標楷體" w:cs="新細明體"/>
              </w:rPr>
            </w:pPr>
            <w:r>
              <w:rPr>
                <w:rFonts w:ascii="標楷體" w:eastAsia="標楷體" w:hAnsi="標楷體" w:hint="eastAsia"/>
              </w:rPr>
              <w:t>信用狀</w:t>
            </w:r>
          </w:p>
        </w:tc>
      </w:tr>
      <w:tr w:rsidR="007E75D1" w:rsidRPr="00D64CF7" w14:paraId="363CC19C"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4B04B04C" w14:textId="41F72734" w:rsidR="007E75D1" w:rsidRPr="007E75D1" w:rsidRDefault="007E75D1" w:rsidP="007E75D1">
            <w:pPr>
              <w:rPr>
                <w:rFonts w:ascii="標楷體" w:eastAsia="標楷體" w:hAnsi="標楷體" w:cs="新細明體"/>
              </w:rPr>
            </w:pPr>
            <w:r w:rsidRPr="0022279A">
              <w:rPr>
                <w:rFonts w:ascii="標楷體" w:eastAsia="標楷體" w:hAnsi="標楷體"/>
              </w:rPr>
              <w:t>1G</w:t>
            </w:r>
          </w:p>
        </w:tc>
        <w:tc>
          <w:tcPr>
            <w:tcW w:w="4819" w:type="dxa"/>
            <w:tcBorders>
              <w:top w:val="nil"/>
              <w:left w:val="nil"/>
              <w:bottom w:val="single" w:sz="4" w:space="0" w:color="auto"/>
              <w:right w:val="single" w:sz="4" w:space="0" w:color="auto"/>
            </w:tcBorders>
            <w:shd w:val="clear" w:color="auto" w:fill="auto"/>
            <w:noWrap/>
            <w:vAlign w:val="center"/>
          </w:tcPr>
          <w:p w14:paraId="0DEC1DB8" w14:textId="77777777" w:rsidR="007E75D1" w:rsidRDefault="007E75D1" w:rsidP="007E75D1">
            <w:pPr>
              <w:rPr>
                <w:rFonts w:ascii="標楷體" w:eastAsia="標楷體" w:hAnsi="標楷體" w:cs="新細明體"/>
              </w:rPr>
            </w:pPr>
            <w:r>
              <w:rPr>
                <w:rFonts w:ascii="標楷體" w:eastAsia="標楷體" w:hAnsi="標楷體" w:hint="eastAsia"/>
              </w:rPr>
              <w:t>存單</w:t>
            </w:r>
          </w:p>
        </w:tc>
      </w:tr>
      <w:tr w:rsidR="007E75D1" w:rsidRPr="00D64CF7" w14:paraId="445E0318"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53DC4620" w14:textId="41A7BCB3" w:rsidR="007E75D1" w:rsidRPr="007E75D1" w:rsidRDefault="007E75D1" w:rsidP="007E75D1">
            <w:pPr>
              <w:rPr>
                <w:rFonts w:ascii="標楷體" w:eastAsia="標楷體" w:hAnsi="標楷體" w:cs="新細明體"/>
              </w:rPr>
            </w:pPr>
            <w:r w:rsidRPr="0022279A">
              <w:rPr>
                <w:rFonts w:ascii="標楷體" w:eastAsia="標楷體" w:hAnsi="標楷體"/>
              </w:rPr>
              <w:t>1H</w:t>
            </w:r>
          </w:p>
        </w:tc>
        <w:tc>
          <w:tcPr>
            <w:tcW w:w="4819" w:type="dxa"/>
            <w:tcBorders>
              <w:top w:val="nil"/>
              <w:left w:val="nil"/>
              <w:bottom w:val="single" w:sz="4" w:space="0" w:color="auto"/>
              <w:right w:val="single" w:sz="4" w:space="0" w:color="auto"/>
            </w:tcBorders>
            <w:shd w:val="clear" w:color="auto" w:fill="auto"/>
            <w:noWrap/>
            <w:vAlign w:val="center"/>
          </w:tcPr>
          <w:p w14:paraId="447B2C44" w14:textId="77777777" w:rsidR="007E75D1" w:rsidRDefault="007E75D1" w:rsidP="007E75D1">
            <w:pPr>
              <w:rPr>
                <w:rFonts w:ascii="標楷體" w:eastAsia="標楷體" w:hAnsi="標楷體" w:cs="新細明體"/>
              </w:rPr>
            </w:pPr>
            <w:r>
              <w:rPr>
                <w:rFonts w:ascii="標楷體" w:eastAsia="標楷體" w:hAnsi="標楷體" w:hint="eastAsia"/>
              </w:rPr>
              <w:t>保險(單)</w:t>
            </w:r>
          </w:p>
        </w:tc>
      </w:tr>
      <w:tr w:rsidR="007E75D1" w:rsidRPr="00D64CF7" w14:paraId="71FA8AFC"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65A99A1D" w14:textId="5AFEEB74" w:rsidR="007E75D1" w:rsidRPr="007E75D1" w:rsidRDefault="007E75D1" w:rsidP="007E75D1">
            <w:pPr>
              <w:rPr>
                <w:rFonts w:ascii="標楷體" w:eastAsia="標楷體" w:hAnsi="標楷體" w:cs="新細明體"/>
              </w:rPr>
            </w:pPr>
            <w:r w:rsidRPr="0022279A">
              <w:rPr>
                <w:rFonts w:ascii="標楷體" w:eastAsia="標楷體" w:hAnsi="標楷體"/>
              </w:rPr>
              <w:t>1I</w:t>
            </w:r>
          </w:p>
        </w:tc>
        <w:tc>
          <w:tcPr>
            <w:tcW w:w="4819" w:type="dxa"/>
            <w:tcBorders>
              <w:top w:val="nil"/>
              <w:left w:val="nil"/>
              <w:bottom w:val="single" w:sz="4" w:space="0" w:color="auto"/>
              <w:right w:val="single" w:sz="4" w:space="0" w:color="auto"/>
            </w:tcBorders>
            <w:shd w:val="clear" w:color="auto" w:fill="auto"/>
            <w:noWrap/>
            <w:vAlign w:val="center"/>
          </w:tcPr>
          <w:p w14:paraId="368A480A" w14:textId="77777777" w:rsidR="007E75D1" w:rsidRDefault="007E75D1" w:rsidP="007E75D1">
            <w:pPr>
              <w:rPr>
                <w:rFonts w:ascii="標楷體" w:eastAsia="標楷體" w:hAnsi="標楷體" w:cs="新細明體"/>
              </w:rPr>
            </w:pPr>
            <w:r>
              <w:rPr>
                <w:rFonts w:ascii="標楷體" w:eastAsia="標楷體" w:hAnsi="標楷體" w:hint="eastAsia"/>
              </w:rPr>
              <w:t>倉單</w:t>
            </w:r>
          </w:p>
        </w:tc>
      </w:tr>
      <w:tr w:rsidR="007E75D1" w:rsidRPr="00D64CF7" w14:paraId="4AD1F496"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33B2E035" w14:textId="009BA579" w:rsidR="007E75D1" w:rsidRPr="007E75D1" w:rsidRDefault="007E75D1" w:rsidP="007E75D1">
            <w:pPr>
              <w:rPr>
                <w:rFonts w:ascii="標楷體" w:eastAsia="標楷體" w:hAnsi="標楷體" w:cs="新細明體"/>
              </w:rPr>
            </w:pPr>
            <w:r w:rsidRPr="0022279A">
              <w:rPr>
                <w:rFonts w:ascii="標楷體" w:eastAsia="標楷體" w:hAnsi="標楷體"/>
              </w:rPr>
              <w:t>1J</w:t>
            </w:r>
          </w:p>
        </w:tc>
        <w:tc>
          <w:tcPr>
            <w:tcW w:w="4819" w:type="dxa"/>
            <w:tcBorders>
              <w:top w:val="nil"/>
              <w:left w:val="nil"/>
              <w:bottom w:val="single" w:sz="4" w:space="0" w:color="auto"/>
              <w:right w:val="single" w:sz="4" w:space="0" w:color="auto"/>
            </w:tcBorders>
            <w:shd w:val="clear" w:color="auto" w:fill="auto"/>
            <w:noWrap/>
            <w:vAlign w:val="center"/>
          </w:tcPr>
          <w:p w14:paraId="70501210" w14:textId="77777777" w:rsidR="007E75D1" w:rsidRDefault="007E75D1" w:rsidP="007E75D1">
            <w:pPr>
              <w:rPr>
                <w:rFonts w:ascii="標楷體" w:eastAsia="標楷體" w:hAnsi="標楷體" w:cs="新細明體"/>
              </w:rPr>
            </w:pPr>
            <w:r>
              <w:rPr>
                <w:rFonts w:ascii="標楷體" w:eastAsia="標楷體" w:hAnsi="標楷體" w:hint="eastAsia"/>
              </w:rPr>
              <w:t>其他票券</w:t>
            </w:r>
          </w:p>
        </w:tc>
      </w:tr>
      <w:tr w:rsidR="007E75D1" w:rsidRPr="00D64CF7" w14:paraId="1C452833"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73A0F33C" w14:textId="6E27CEBF" w:rsidR="007E75D1" w:rsidRPr="007E75D1" w:rsidRDefault="007E75D1" w:rsidP="007E75D1">
            <w:pPr>
              <w:rPr>
                <w:rFonts w:ascii="標楷體" w:eastAsia="標楷體" w:hAnsi="標楷體" w:cs="新細明體"/>
              </w:rPr>
            </w:pPr>
            <w:r w:rsidRPr="0022279A">
              <w:rPr>
                <w:rFonts w:ascii="標楷體" w:eastAsia="標楷體" w:hAnsi="標楷體"/>
              </w:rPr>
              <w:lastRenderedPageBreak/>
              <w:t>1K</w:t>
            </w:r>
          </w:p>
        </w:tc>
        <w:tc>
          <w:tcPr>
            <w:tcW w:w="4819" w:type="dxa"/>
            <w:tcBorders>
              <w:top w:val="nil"/>
              <w:left w:val="nil"/>
              <w:bottom w:val="single" w:sz="4" w:space="0" w:color="auto"/>
              <w:right w:val="single" w:sz="4" w:space="0" w:color="auto"/>
            </w:tcBorders>
            <w:shd w:val="clear" w:color="auto" w:fill="auto"/>
            <w:noWrap/>
            <w:vAlign w:val="center"/>
          </w:tcPr>
          <w:p w14:paraId="00A02F59" w14:textId="77777777" w:rsidR="007E75D1" w:rsidRDefault="007E75D1" w:rsidP="007E75D1">
            <w:pPr>
              <w:rPr>
                <w:rFonts w:ascii="標楷體" w:eastAsia="標楷體" w:hAnsi="標楷體" w:cs="新細明體"/>
              </w:rPr>
            </w:pPr>
            <w:r>
              <w:rPr>
                <w:rFonts w:ascii="標楷體" w:eastAsia="標楷體" w:hAnsi="標楷體" w:hint="eastAsia"/>
              </w:rPr>
              <w:t>應收帳款債權</w:t>
            </w:r>
          </w:p>
        </w:tc>
      </w:tr>
      <w:tr w:rsidR="007E75D1" w:rsidRPr="00D64CF7" w14:paraId="4BAE5E9D"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2423EF37" w14:textId="083373A5" w:rsidR="007E75D1" w:rsidRPr="007E75D1" w:rsidRDefault="007E75D1" w:rsidP="007E75D1">
            <w:pPr>
              <w:rPr>
                <w:rFonts w:ascii="標楷體" w:eastAsia="標楷體" w:hAnsi="標楷體" w:cs="新細明體"/>
              </w:rPr>
            </w:pPr>
            <w:r w:rsidRPr="0022279A">
              <w:rPr>
                <w:rFonts w:ascii="標楷體" w:eastAsia="標楷體" w:hAnsi="標楷體"/>
              </w:rPr>
              <w:t>1X</w:t>
            </w:r>
          </w:p>
        </w:tc>
        <w:tc>
          <w:tcPr>
            <w:tcW w:w="4819" w:type="dxa"/>
            <w:tcBorders>
              <w:top w:val="nil"/>
              <w:left w:val="nil"/>
              <w:bottom w:val="single" w:sz="4" w:space="0" w:color="auto"/>
              <w:right w:val="single" w:sz="4" w:space="0" w:color="auto"/>
            </w:tcBorders>
            <w:shd w:val="clear" w:color="auto" w:fill="auto"/>
            <w:noWrap/>
            <w:vAlign w:val="center"/>
          </w:tcPr>
          <w:p w14:paraId="119CE949" w14:textId="77777777" w:rsidR="007E75D1" w:rsidRDefault="007E75D1" w:rsidP="007E75D1">
            <w:pPr>
              <w:rPr>
                <w:rFonts w:ascii="標楷體" w:eastAsia="標楷體" w:hAnsi="標楷體" w:cs="新細明體"/>
              </w:rPr>
            </w:pPr>
            <w:r>
              <w:rPr>
                <w:rFonts w:ascii="標楷體" w:eastAsia="標楷體" w:hAnsi="標楷體" w:hint="eastAsia"/>
              </w:rPr>
              <w:t>其他有價證券</w:t>
            </w:r>
          </w:p>
        </w:tc>
      </w:tr>
      <w:tr w:rsidR="007E75D1" w:rsidRPr="00D64CF7" w14:paraId="0F4AB32B"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7B707AFF" w14:textId="38E84281" w:rsidR="007E75D1" w:rsidRPr="007E75D1" w:rsidRDefault="007E75D1" w:rsidP="007E75D1">
            <w:pPr>
              <w:rPr>
                <w:rFonts w:ascii="標楷體" w:eastAsia="標楷體" w:hAnsi="標楷體" w:cs="新細明體"/>
              </w:rPr>
            </w:pPr>
            <w:r w:rsidRPr="0022279A">
              <w:rPr>
                <w:rFonts w:ascii="標楷體" w:eastAsia="標楷體" w:hAnsi="標楷體"/>
              </w:rPr>
              <w:t>1Y</w:t>
            </w:r>
          </w:p>
        </w:tc>
        <w:tc>
          <w:tcPr>
            <w:tcW w:w="4819" w:type="dxa"/>
            <w:tcBorders>
              <w:top w:val="nil"/>
              <w:left w:val="nil"/>
              <w:bottom w:val="single" w:sz="4" w:space="0" w:color="auto"/>
              <w:right w:val="single" w:sz="4" w:space="0" w:color="auto"/>
            </w:tcBorders>
            <w:shd w:val="clear" w:color="auto" w:fill="auto"/>
            <w:noWrap/>
            <w:vAlign w:val="center"/>
          </w:tcPr>
          <w:p w14:paraId="252B7596" w14:textId="77777777" w:rsidR="007E75D1" w:rsidRDefault="007E75D1" w:rsidP="007E75D1">
            <w:pPr>
              <w:rPr>
                <w:rFonts w:ascii="標楷體" w:eastAsia="標楷體" w:hAnsi="標楷體" w:cs="新細明體"/>
              </w:rPr>
            </w:pPr>
            <w:r>
              <w:rPr>
                <w:rFonts w:ascii="標楷體" w:eastAsia="標楷體" w:hAnsi="標楷體" w:hint="eastAsia"/>
              </w:rPr>
              <w:t>其他權利質權</w:t>
            </w:r>
          </w:p>
        </w:tc>
      </w:tr>
      <w:tr w:rsidR="007E75D1" w:rsidRPr="00D64CF7" w14:paraId="0A6DF1CD"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3FC82A86" w14:textId="414C263B" w:rsidR="007E75D1" w:rsidRPr="007E75D1" w:rsidRDefault="007E75D1" w:rsidP="007E75D1">
            <w:pPr>
              <w:rPr>
                <w:rFonts w:ascii="標楷體" w:eastAsia="標楷體" w:hAnsi="標楷體" w:cs="新細明體"/>
              </w:rPr>
            </w:pPr>
            <w:r w:rsidRPr="0022279A">
              <w:rPr>
                <w:rFonts w:ascii="標楷體" w:eastAsia="標楷體" w:hAnsi="標楷體"/>
              </w:rPr>
              <w:t>20</w:t>
            </w:r>
          </w:p>
        </w:tc>
        <w:tc>
          <w:tcPr>
            <w:tcW w:w="4819" w:type="dxa"/>
            <w:tcBorders>
              <w:top w:val="nil"/>
              <w:left w:val="nil"/>
              <w:bottom w:val="single" w:sz="4" w:space="0" w:color="auto"/>
              <w:right w:val="single" w:sz="4" w:space="0" w:color="auto"/>
            </w:tcBorders>
            <w:shd w:val="clear" w:color="auto" w:fill="auto"/>
            <w:noWrap/>
            <w:vAlign w:val="center"/>
          </w:tcPr>
          <w:p w14:paraId="7D142F77" w14:textId="77777777" w:rsidR="007E75D1" w:rsidRDefault="007E75D1" w:rsidP="007E75D1">
            <w:pPr>
              <w:rPr>
                <w:rFonts w:ascii="標楷體" w:eastAsia="標楷體" w:hAnsi="標楷體" w:cs="新細明體"/>
              </w:rPr>
            </w:pPr>
            <w:r>
              <w:rPr>
                <w:rFonts w:ascii="標楷體" w:eastAsia="標楷體" w:hAnsi="標楷體" w:hint="eastAsia"/>
              </w:rPr>
              <w:t>房地建地(不含建物)</w:t>
            </w:r>
          </w:p>
        </w:tc>
      </w:tr>
      <w:tr w:rsidR="007E75D1" w:rsidRPr="00D64CF7" w14:paraId="4BA9A71D"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36E20BD5" w14:textId="21637755" w:rsidR="007E75D1" w:rsidRPr="007E75D1" w:rsidRDefault="007E75D1" w:rsidP="007E75D1">
            <w:pPr>
              <w:rPr>
                <w:rFonts w:ascii="標楷體" w:eastAsia="標楷體" w:hAnsi="標楷體" w:cs="新細明體"/>
              </w:rPr>
            </w:pPr>
            <w:r w:rsidRPr="0022279A">
              <w:rPr>
                <w:rFonts w:ascii="標楷體" w:eastAsia="標楷體" w:hAnsi="標楷體"/>
              </w:rPr>
              <w:t>21</w:t>
            </w:r>
          </w:p>
        </w:tc>
        <w:tc>
          <w:tcPr>
            <w:tcW w:w="4819" w:type="dxa"/>
            <w:tcBorders>
              <w:top w:val="nil"/>
              <w:left w:val="nil"/>
              <w:bottom w:val="single" w:sz="4" w:space="0" w:color="auto"/>
              <w:right w:val="single" w:sz="4" w:space="0" w:color="auto"/>
            </w:tcBorders>
            <w:shd w:val="clear" w:color="auto" w:fill="auto"/>
            <w:noWrap/>
            <w:vAlign w:val="center"/>
          </w:tcPr>
          <w:p w14:paraId="18ECB35D" w14:textId="77777777" w:rsidR="007E75D1" w:rsidRDefault="007E75D1" w:rsidP="007E75D1">
            <w:pPr>
              <w:rPr>
                <w:rFonts w:ascii="標楷體" w:eastAsia="標楷體" w:hAnsi="標楷體" w:cs="新細明體"/>
              </w:rPr>
            </w:pPr>
            <w:r>
              <w:rPr>
                <w:rFonts w:ascii="標楷體" w:eastAsia="標楷體" w:hAnsi="標楷體" w:hint="eastAsia"/>
              </w:rPr>
              <w:t>空地</w:t>
            </w:r>
          </w:p>
        </w:tc>
      </w:tr>
      <w:tr w:rsidR="007E75D1" w:rsidRPr="00D64CF7" w14:paraId="4C35BE64"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467CE371" w14:textId="7FE5BFCE" w:rsidR="007E75D1" w:rsidRPr="007E75D1" w:rsidRDefault="007E75D1" w:rsidP="007E75D1">
            <w:pPr>
              <w:rPr>
                <w:rFonts w:ascii="標楷體" w:eastAsia="標楷體" w:hAnsi="標楷體" w:cs="新細明體"/>
              </w:rPr>
            </w:pPr>
            <w:r w:rsidRPr="0022279A">
              <w:rPr>
                <w:rFonts w:ascii="標楷體" w:eastAsia="標楷體" w:hAnsi="標楷體"/>
              </w:rPr>
              <w:t>22</w:t>
            </w:r>
          </w:p>
        </w:tc>
        <w:tc>
          <w:tcPr>
            <w:tcW w:w="4819" w:type="dxa"/>
            <w:tcBorders>
              <w:top w:val="nil"/>
              <w:left w:val="nil"/>
              <w:bottom w:val="single" w:sz="4" w:space="0" w:color="auto"/>
              <w:right w:val="single" w:sz="4" w:space="0" w:color="auto"/>
            </w:tcBorders>
            <w:shd w:val="clear" w:color="auto" w:fill="auto"/>
            <w:noWrap/>
            <w:vAlign w:val="center"/>
          </w:tcPr>
          <w:p w14:paraId="402E5312" w14:textId="77777777" w:rsidR="007E75D1" w:rsidRDefault="007E75D1" w:rsidP="007E75D1">
            <w:pPr>
              <w:rPr>
                <w:rFonts w:ascii="標楷體" w:eastAsia="標楷體" w:hAnsi="標楷體" w:cs="新細明體"/>
              </w:rPr>
            </w:pPr>
            <w:r>
              <w:rPr>
                <w:rFonts w:ascii="標楷體" w:eastAsia="標楷體" w:hAnsi="標楷體" w:hint="eastAsia"/>
              </w:rPr>
              <w:t>農地</w:t>
            </w:r>
          </w:p>
        </w:tc>
      </w:tr>
      <w:tr w:rsidR="007E75D1" w:rsidRPr="00D64CF7" w14:paraId="1122924E"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44D5EEE6" w14:textId="2BFC506D" w:rsidR="007E75D1" w:rsidRPr="007E75D1" w:rsidRDefault="007E75D1" w:rsidP="007E75D1">
            <w:pPr>
              <w:rPr>
                <w:rFonts w:ascii="標楷體" w:eastAsia="標楷體" w:hAnsi="標楷體" w:cs="新細明體"/>
              </w:rPr>
            </w:pPr>
            <w:r w:rsidRPr="0022279A">
              <w:rPr>
                <w:rFonts w:ascii="標楷體" w:eastAsia="標楷體" w:hAnsi="標楷體"/>
              </w:rPr>
              <w:t>23</w:t>
            </w:r>
          </w:p>
        </w:tc>
        <w:tc>
          <w:tcPr>
            <w:tcW w:w="4819" w:type="dxa"/>
            <w:tcBorders>
              <w:top w:val="nil"/>
              <w:left w:val="nil"/>
              <w:bottom w:val="single" w:sz="4" w:space="0" w:color="auto"/>
              <w:right w:val="single" w:sz="4" w:space="0" w:color="auto"/>
            </w:tcBorders>
            <w:shd w:val="clear" w:color="auto" w:fill="auto"/>
            <w:noWrap/>
            <w:vAlign w:val="center"/>
          </w:tcPr>
          <w:p w14:paraId="5E3ACEF6" w14:textId="77777777" w:rsidR="007E75D1" w:rsidRDefault="007E75D1" w:rsidP="007E75D1">
            <w:pPr>
              <w:rPr>
                <w:rFonts w:ascii="標楷體" w:eastAsia="標楷體" w:hAnsi="標楷體" w:cs="新細明體"/>
              </w:rPr>
            </w:pPr>
            <w:r>
              <w:rPr>
                <w:rFonts w:ascii="標楷體" w:eastAsia="標楷體" w:hAnsi="標楷體" w:hint="eastAsia"/>
              </w:rPr>
              <w:t>林地</w:t>
            </w:r>
          </w:p>
        </w:tc>
      </w:tr>
      <w:tr w:rsidR="007E75D1" w:rsidRPr="00D64CF7" w14:paraId="691FB37F"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76537321" w14:textId="09A6328D" w:rsidR="007E75D1" w:rsidRPr="007E75D1" w:rsidRDefault="007E75D1" w:rsidP="007E75D1">
            <w:pPr>
              <w:rPr>
                <w:rFonts w:ascii="標楷體" w:eastAsia="標楷體" w:hAnsi="標楷體" w:cs="新細明體"/>
              </w:rPr>
            </w:pPr>
            <w:r w:rsidRPr="0022279A">
              <w:rPr>
                <w:rFonts w:ascii="標楷體" w:eastAsia="標楷體" w:hAnsi="標楷體"/>
              </w:rPr>
              <w:t>24</w:t>
            </w:r>
          </w:p>
        </w:tc>
        <w:tc>
          <w:tcPr>
            <w:tcW w:w="4819" w:type="dxa"/>
            <w:tcBorders>
              <w:top w:val="nil"/>
              <w:left w:val="nil"/>
              <w:bottom w:val="single" w:sz="4" w:space="0" w:color="auto"/>
              <w:right w:val="single" w:sz="4" w:space="0" w:color="auto"/>
            </w:tcBorders>
            <w:shd w:val="clear" w:color="auto" w:fill="auto"/>
            <w:noWrap/>
            <w:vAlign w:val="center"/>
          </w:tcPr>
          <w:p w14:paraId="7A74AD0D" w14:textId="77777777" w:rsidR="007E75D1" w:rsidRDefault="007E75D1" w:rsidP="007E75D1">
            <w:pPr>
              <w:rPr>
                <w:rFonts w:ascii="標楷體" w:eastAsia="標楷體" w:hAnsi="標楷體" w:cs="新細明體"/>
              </w:rPr>
            </w:pPr>
            <w:r>
              <w:rPr>
                <w:rFonts w:ascii="標楷體" w:eastAsia="標楷體" w:hAnsi="標楷體" w:hint="eastAsia"/>
              </w:rPr>
              <w:t>養殖地</w:t>
            </w:r>
          </w:p>
        </w:tc>
      </w:tr>
      <w:tr w:rsidR="007E75D1" w:rsidRPr="00D64CF7" w14:paraId="268CA705"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0035FF02" w14:textId="47EE139A" w:rsidR="007E75D1" w:rsidRPr="007E75D1" w:rsidRDefault="007E75D1" w:rsidP="007E75D1">
            <w:pPr>
              <w:rPr>
                <w:rFonts w:ascii="標楷體" w:eastAsia="標楷體" w:hAnsi="標楷體" w:cs="新細明體"/>
              </w:rPr>
            </w:pPr>
            <w:r w:rsidRPr="0022279A">
              <w:rPr>
                <w:rFonts w:ascii="標楷體" w:eastAsia="標楷體" w:hAnsi="標楷體"/>
              </w:rPr>
              <w:t>25</w:t>
            </w:r>
          </w:p>
        </w:tc>
        <w:tc>
          <w:tcPr>
            <w:tcW w:w="4819" w:type="dxa"/>
            <w:tcBorders>
              <w:top w:val="nil"/>
              <w:left w:val="nil"/>
              <w:bottom w:val="single" w:sz="4" w:space="0" w:color="auto"/>
              <w:right w:val="single" w:sz="4" w:space="0" w:color="auto"/>
            </w:tcBorders>
            <w:shd w:val="clear" w:color="auto" w:fill="auto"/>
            <w:noWrap/>
            <w:vAlign w:val="center"/>
          </w:tcPr>
          <w:p w14:paraId="3284AA79" w14:textId="77777777" w:rsidR="007E75D1" w:rsidRDefault="007E75D1" w:rsidP="007E75D1">
            <w:pPr>
              <w:rPr>
                <w:rFonts w:ascii="標楷體" w:eastAsia="標楷體" w:hAnsi="標楷體" w:cs="新細明體"/>
              </w:rPr>
            </w:pPr>
            <w:r>
              <w:rPr>
                <w:rFonts w:ascii="標楷體" w:eastAsia="標楷體" w:hAnsi="標楷體" w:hint="eastAsia"/>
              </w:rPr>
              <w:t>土地及建物(住宅用)</w:t>
            </w:r>
          </w:p>
        </w:tc>
      </w:tr>
      <w:tr w:rsidR="007E75D1" w:rsidRPr="00D64CF7" w14:paraId="54887E06"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7CF0427B" w14:textId="1372E69F" w:rsidR="007E75D1" w:rsidRPr="007E75D1" w:rsidRDefault="007E75D1" w:rsidP="007E75D1">
            <w:pPr>
              <w:rPr>
                <w:rFonts w:ascii="標楷體" w:eastAsia="標楷體" w:hAnsi="標楷體" w:cs="新細明體"/>
              </w:rPr>
            </w:pPr>
            <w:r w:rsidRPr="0022279A">
              <w:rPr>
                <w:rFonts w:ascii="標楷體" w:eastAsia="標楷體" w:hAnsi="標楷體"/>
              </w:rPr>
              <w:t>26</w:t>
            </w:r>
          </w:p>
        </w:tc>
        <w:tc>
          <w:tcPr>
            <w:tcW w:w="4819" w:type="dxa"/>
            <w:tcBorders>
              <w:top w:val="nil"/>
              <w:left w:val="nil"/>
              <w:bottom w:val="single" w:sz="4" w:space="0" w:color="auto"/>
              <w:right w:val="single" w:sz="4" w:space="0" w:color="auto"/>
            </w:tcBorders>
            <w:shd w:val="clear" w:color="auto" w:fill="auto"/>
            <w:noWrap/>
            <w:vAlign w:val="center"/>
          </w:tcPr>
          <w:p w14:paraId="28335675" w14:textId="77777777" w:rsidR="007E75D1" w:rsidRDefault="007E75D1" w:rsidP="007E75D1">
            <w:pPr>
              <w:rPr>
                <w:rFonts w:ascii="標楷體" w:eastAsia="標楷體" w:hAnsi="標楷體" w:cs="新細明體"/>
              </w:rPr>
            </w:pPr>
            <w:r>
              <w:rPr>
                <w:rFonts w:ascii="標楷體" w:eastAsia="標楷體" w:hAnsi="標楷體" w:hint="eastAsia"/>
              </w:rPr>
              <w:t>土地及廠房</w:t>
            </w:r>
          </w:p>
        </w:tc>
      </w:tr>
      <w:tr w:rsidR="007E75D1" w:rsidRPr="00D64CF7" w14:paraId="1C1DA074"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13579CE0" w14:textId="3A0615EA" w:rsidR="007E75D1" w:rsidRPr="007E75D1" w:rsidRDefault="007E75D1" w:rsidP="007E75D1">
            <w:pPr>
              <w:rPr>
                <w:rFonts w:ascii="標楷體" w:eastAsia="標楷體" w:hAnsi="標楷體" w:cs="新細明體"/>
              </w:rPr>
            </w:pPr>
            <w:r w:rsidRPr="0022279A">
              <w:rPr>
                <w:rFonts w:ascii="標楷體" w:eastAsia="標楷體" w:hAnsi="標楷體"/>
              </w:rPr>
              <w:t>27</w:t>
            </w:r>
          </w:p>
        </w:tc>
        <w:tc>
          <w:tcPr>
            <w:tcW w:w="4819" w:type="dxa"/>
            <w:tcBorders>
              <w:top w:val="nil"/>
              <w:left w:val="nil"/>
              <w:bottom w:val="single" w:sz="4" w:space="0" w:color="auto"/>
              <w:right w:val="single" w:sz="4" w:space="0" w:color="auto"/>
            </w:tcBorders>
            <w:shd w:val="clear" w:color="auto" w:fill="auto"/>
            <w:noWrap/>
            <w:vAlign w:val="center"/>
          </w:tcPr>
          <w:p w14:paraId="2329F80C" w14:textId="77777777" w:rsidR="007E75D1" w:rsidRDefault="007E75D1" w:rsidP="007E75D1">
            <w:pPr>
              <w:rPr>
                <w:rFonts w:ascii="標楷體" w:eastAsia="標楷體" w:hAnsi="標楷體" w:cs="新細明體"/>
              </w:rPr>
            </w:pPr>
            <w:r>
              <w:rPr>
                <w:rFonts w:ascii="標楷體" w:eastAsia="標楷體" w:hAnsi="標楷體" w:hint="eastAsia"/>
              </w:rPr>
              <w:t>不含土地之建物(住宅用)</w:t>
            </w:r>
          </w:p>
        </w:tc>
      </w:tr>
      <w:tr w:rsidR="007E75D1" w:rsidRPr="00D64CF7" w14:paraId="2A0A6A1A"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37A14F8B" w14:textId="168375AC" w:rsidR="007E75D1" w:rsidRPr="007E75D1" w:rsidRDefault="007E75D1" w:rsidP="007E75D1">
            <w:pPr>
              <w:rPr>
                <w:rFonts w:ascii="標楷體" w:eastAsia="標楷體" w:hAnsi="標楷體" w:cs="新細明體"/>
              </w:rPr>
            </w:pPr>
            <w:r w:rsidRPr="0022279A">
              <w:rPr>
                <w:rFonts w:ascii="標楷體" w:eastAsia="標楷體" w:hAnsi="標楷體"/>
              </w:rPr>
              <w:t>28</w:t>
            </w:r>
          </w:p>
        </w:tc>
        <w:tc>
          <w:tcPr>
            <w:tcW w:w="4819" w:type="dxa"/>
            <w:tcBorders>
              <w:top w:val="nil"/>
              <w:left w:val="nil"/>
              <w:bottom w:val="single" w:sz="4" w:space="0" w:color="auto"/>
              <w:right w:val="single" w:sz="4" w:space="0" w:color="auto"/>
            </w:tcBorders>
            <w:shd w:val="clear" w:color="auto" w:fill="auto"/>
            <w:noWrap/>
            <w:vAlign w:val="center"/>
          </w:tcPr>
          <w:p w14:paraId="42755353" w14:textId="77777777" w:rsidR="007E75D1" w:rsidRDefault="007E75D1" w:rsidP="007E75D1">
            <w:pPr>
              <w:rPr>
                <w:rFonts w:ascii="標楷體" w:eastAsia="標楷體" w:hAnsi="標楷體" w:cs="新細明體"/>
              </w:rPr>
            </w:pPr>
            <w:r>
              <w:rPr>
                <w:rFonts w:ascii="標楷體" w:eastAsia="標楷體" w:hAnsi="標楷體" w:hint="eastAsia"/>
              </w:rPr>
              <w:t>不含土地之廠房</w:t>
            </w:r>
          </w:p>
        </w:tc>
      </w:tr>
      <w:tr w:rsidR="007E75D1" w:rsidRPr="00D64CF7" w14:paraId="2A950DFC"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6C951DD7" w14:textId="4C45FBC9" w:rsidR="007E75D1" w:rsidRPr="007E75D1" w:rsidRDefault="007E75D1" w:rsidP="007E75D1">
            <w:pPr>
              <w:rPr>
                <w:rFonts w:ascii="標楷體" w:eastAsia="標楷體" w:hAnsi="標楷體" w:cs="新細明體"/>
              </w:rPr>
            </w:pPr>
            <w:r w:rsidRPr="0022279A">
              <w:rPr>
                <w:rFonts w:ascii="標楷體" w:eastAsia="標楷體" w:hAnsi="標楷體"/>
              </w:rPr>
              <w:t>29</w:t>
            </w:r>
          </w:p>
        </w:tc>
        <w:tc>
          <w:tcPr>
            <w:tcW w:w="4819" w:type="dxa"/>
            <w:tcBorders>
              <w:top w:val="nil"/>
              <w:left w:val="nil"/>
              <w:bottom w:val="single" w:sz="4" w:space="0" w:color="auto"/>
              <w:right w:val="single" w:sz="4" w:space="0" w:color="auto"/>
            </w:tcBorders>
            <w:shd w:val="clear" w:color="auto" w:fill="auto"/>
            <w:noWrap/>
            <w:vAlign w:val="center"/>
          </w:tcPr>
          <w:p w14:paraId="2FA6BC5D" w14:textId="77777777" w:rsidR="007E75D1" w:rsidRDefault="007E75D1" w:rsidP="007E75D1">
            <w:pPr>
              <w:rPr>
                <w:rFonts w:ascii="標楷體" w:eastAsia="標楷體" w:hAnsi="標楷體" w:cs="新細明體"/>
              </w:rPr>
            </w:pPr>
            <w:r>
              <w:rPr>
                <w:rFonts w:ascii="標楷體" w:eastAsia="標楷體" w:hAnsi="標楷體" w:hint="eastAsia"/>
              </w:rPr>
              <w:t>高爾夫球場</w:t>
            </w:r>
          </w:p>
        </w:tc>
      </w:tr>
      <w:tr w:rsidR="007E75D1" w:rsidRPr="00D64CF7" w14:paraId="2673B30B"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334639FD" w14:textId="33D91F9E" w:rsidR="007E75D1" w:rsidRPr="007E75D1" w:rsidRDefault="007E75D1" w:rsidP="007E75D1">
            <w:pPr>
              <w:rPr>
                <w:rFonts w:ascii="標楷體" w:eastAsia="標楷體" w:hAnsi="標楷體" w:cs="新細明體"/>
              </w:rPr>
            </w:pPr>
            <w:r w:rsidRPr="0022279A">
              <w:rPr>
                <w:rFonts w:ascii="標楷體" w:eastAsia="標楷體" w:hAnsi="標楷體"/>
              </w:rPr>
              <w:t>2A</w:t>
            </w:r>
          </w:p>
        </w:tc>
        <w:tc>
          <w:tcPr>
            <w:tcW w:w="4819" w:type="dxa"/>
            <w:tcBorders>
              <w:top w:val="nil"/>
              <w:left w:val="nil"/>
              <w:bottom w:val="single" w:sz="4" w:space="0" w:color="auto"/>
              <w:right w:val="single" w:sz="4" w:space="0" w:color="auto"/>
            </w:tcBorders>
            <w:shd w:val="clear" w:color="auto" w:fill="auto"/>
            <w:noWrap/>
            <w:vAlign w:val="center"/>
          </w:tcPr>
          <w:p w14:paraId="282B76A7" w14:textId="77777777" w:rsidR="007E75D1" w:rsidRDefault="007E75D1" w:rsidP="007E75D1">
            <w:pPr>
              <w:rPr>
                <w:rFonts w:ascii="標楷體" w:eastAsia="標楷體" w:hAnsi="標楷體" w:cs="新細明體"/>
              </w:rPr>
            </w:pPr>
            <w:r>
              <w:rPr>
                <w:rFonts w:ascii="標楷體" w:eastAsia="標楷體" w:hAnsi="標楷體" w:hint="eastAsia"/>
              </w:rPr>
              <w:t>土地及建物(商業用)</w:t>
            </w:r>
          </w:p>
        </w:tc>
      </w:tr>
      <w:tr w:rsidR="007E75D1" w:rsidRPr="00D64CF7" w14:paraId="27CF951E"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3FA886B0" w14:textId="2B9EC2D2" w:rsidR="007E75D1" w:rsidRPr="007E75D1" w:rsidRDefault="007E75D1" w:rsidP="007E75D1">
            <w:pPr>
              <w:rPr>
                <w:rFonts w:ascii="標楷體" w:eastAsia="標楷體" w:hAnsi="標楷體" w:cs="新細明體"/>
              </w:rPr>
            </w:pPr>
            <w:r w:rsidRPr="0022279A">
              <w:rPr>
                <w:rFonts w:ascii="標楷體" w:eastAsia="標楷體" w:hAnsi="標楷體"/>
              </w:rPr>
              <w:t>2B</w:t>
            </w:r>
          </w:p>
        </w:tc>
        <w:tc>
          <w:tcPr>
            <w:tcW w:w="4819" w:type="dxa"/>
            <w:tcBorders>
              <w:top w:val="nil"/>
              <w:left w:val="nil"/>
              <w:bottom w:val="single" w:sz="4" w:space="0" w:color="auto"/>
              <w:right w:val="single" w:sz="4" w:space="0" w:color="auto"/>
            </w:tcBorders>
            <w:shd w:val="clear" w:color="auto" w:fill="auto"/>
            <w:noWrap/>
            <w:vAlign w:val="center"/>
          </w:tcPr>
          <w:p w14:paraId="3F43D1AC" w14:textId="77777777" w:rsidR="007E75D1" w:rsidRDefault="007E75D1" w:rsidP="007E75D1">
            <w:pPr>
              <w:rPr>
                <w:rFonts w:ascii="標楷體" w:eastAsia="標楷體" w:hAnsi="標楷體" w:cs="新細明體"/>
              </w:rPr>
            </w:pPr>
            <w:r>
              <w:rPr>
                <w:rFonts w:ascii="標楷體" w:eastAsia="標楷體" w:hAnsi="標楷體" w:hint="eastAsia"/>
              </w:rPr>
              <w:t>不含土地之建物(商業用)</w:t>
            </w:r>
          </w:p>
        </w:tc>
      </w:tr>
      <w:tr w:rsidR="007E75D1" w:rsidRPr="00D64CF7" w14:paraId="7A0D6B4E"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61986D5F" w14:textId="04A4C4A4" w:rsidR="007E75D1" w:rsidRPr="007E75D1" w:rsidRDefault="007E75D1" w:rsidP="007E75D1">
            <w:pPr>
              <w:rPr>
                <w:rFonts w:ascii="標楷體" w:eastAsia="標楷體" w:hAnsi="標楷體" w:cs="新細明體"/>
              </w:rPr>
            </w:pPr>
            <w:r w:rsidRPr="0022279A">
              <w:rPr>
                <w:rFonts w:ascii="標楷體" w:eastAsia="標楷體" w:hAnsi="標楷體"/>
              </w:rPr>
              <w:t>2X</w:t>
            </w:r>
          </w:p>
        </w:tc>
        <w:tc>
          <w:tcPr>
            <w:tcW w:w="4819" w:type="dxa"/>
            <w:tcBorders>
              <w:top w:val="nil"/>
              <w:left w:val="nil"/>
              <w:bottom w:val="single" w:sz="4" w:space="0" w:color="auto"/>
              <w:right w:val="single" w:sz="4" w:space="0" w:color="auto"/>
            </w:tcBorders>
            <w:shd w:val="clear" w:color="auto" w:fill="auto"/>
            <w:noWrap/>
            <w:vAlign w:val="center"/>
          </w:tcPr>
          <w:p w14:paraId="2FA8CEAC" w14:textId="77777777" w:rsidR="007E75D1" w:rsidRDefault="007E75D1" w:rsidP="007E75D1">
            <w:pPr>
              <w:rPr>
                <w:rFonts w:ascii="標楷體" w:eastAsia="標楷體" w:hAnsi="標楷體" w:cs="新細明體"/>
              </w:rPr>
            </w:pPr>
            <w:r>
              <w:rPr>
                <w:rFonts w:ascii="標楷體" w:eastAsia="標楷體" w:hAnsi="標楷體" w:hint="eastAsia"/>
              </w:rPr>
              <w:t>其他不動產</w:t>
            </w:r>
          </w:p>
        </w:tc>
      </w:tr>
      <w:tr w:rsidR="007E75D1" w:rsidRPr="00D64CF7" w14:paraId="427B355C"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6FDA92D5" w14:textId="40186C98" w:rsidR="007E75D1" w:rsidRPr="007E75D1" w:rsidRDefault="007E75D1" w:rsidP="007E75D1">
            <w:pPr>
              <w:rPr>
                <w:rFonts w:ascii="標楷體" w:eastAsia="標楷體" w:hAnsi="標楷體" w:cs="新細明體"/>
              </w:rPr>
            </w:pPr>
            <w:r w:rsidRPr="0022279A">
              <w:rPr>
                <w:rFonts w:ascii="標楷體" w:eastAsia="標楷體" w:hAnsi="標楷體"/>
              </w:rPr>
              <w:t>30</w:t>
            </w:r>
          </w:p>
        </w:tc>
        <w:tc>
          <w:tcPr>
            <w:tcW w:w="4819" w:type="dxa"/>
            <w:tcBorders>
              <w:top w:val="nil"/>
              <w:left w:val="nil"/>
              <w:bottom w:val="single" w:sz="4" w:space="0" w:color="auto"/>
              <w:right w:val="single" w:sz="4" w:space="0" w:color="auto"/>
            </w:tcBorders>
            <w:shd w:val="clear" w:color="auto" w:fill="auto"/>
            <w:noWrap/>
            <w:vAlign w:val="center"/>
          </w:tcPr>
          <w:p w14:paraId="2F3FED31" w14:textId="77777777" w:rsidR="007E75D1" w:rsidRDefault="007E75D1" w:rsidP="007E75D1">
            <w:pPr>
              <w:rPr>
                <w:rFonts w:ascii="標楷體" w:eastAsia="標楷體" w:hAnsi="標楷體" w:cs="新細明體"/>
              </w:rPr>
            </w:pPr>
            <w:r>
              <w:rPr>
                <w:rFonts w:ascii="標楷體" w:eastAsia="標楷體" w:hAnsi="標楷體" w:hint="eastAsia"/>
              </w:rPr>
              <w:t>機器設備</w:t>
            </w:r>
          </w:p>
        </w:tc>
      </w:tr>
      <w:tr w:rsidR="007E75D1" w:rsidRPr="00D64CF7" w14:paraId="0168D739"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0BBAEBFB" w14:textId="040AD2B9" w:rsidR="007E75D1" w:rsidRPr="007E75D1" w:rsidRDefault="007E75D1" w:rsidP="007E75D1">
            <w:pPr>
              <w:rPr>
                <w:rFonts w:ascii="標楷體" w:eastAsia="標楷體" w:hAnsi="標楷體" w:cs="新細明體"/>
              </w:rPr>
            </w:pPr>
            <w:r w:rsidRPr="0022279A">
              <w:rPr>
                <w:rFonts w:ascii="標楷體" w:eastAsia="標楷體" w:hAnsi="標楷體"/>
              </w:rPr>
              <w:t>31</w:t>
            </w:r>
          </w:p>
        </w:tc>
        <w:tc>
          <w:tcPr>
            <w:tcW w:w="4819" w:type="dxa"/>
            <w:tcBorders>
              <w:top w:val="nil"/>
              <w:left w:val="nil"/>
              <w:bottom w:val="single" w:sz="4" w:space="0" w:color="auto"/>
              <w:right w:val="single" w:sz="4" w:space="0" w:color="auto"/>
            </w:tcBorders>
            <w:shd w:val="clear" w:color="auto" w:fill="auto"/>
            <w:noWrap/>
            <w:vAlign w:val="center"/>
          </w:tcPr>
          <w:p w14:paraId="1CFBC2B2" w14:textId="77777777" w:rsidR="007E75D1" w:rsidRDefault="007E75D1" w:rsidP="007E75D1">
            <w:pPr>
              <w:rPr>
                <w:rFonts w:ascii="標楷體" w:eastAsia="標楷體" w:hAnsi="標楷體" w:cs="新細明體"/>
              </w:rPr>
            </w:pPr>
            <w:r>
              <w:rPr>
                <w:rFonts w:ascii="標楷體" w:eastAsia="標楷體" w:hAnsi="標楷體" w:hint="eastAsia"/>
              </w:rPr>
              <w:t>車輛</w:t>
            </w:r>
          </w:p>
        </w:tc>
      </w:tr>
      <w:tr w:rsidR="007E75D1" w:rsidRPr="00D64CF7" w14:paraId="42B171E6"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2E154DCC" w14:textId="2E42ABF8" w:rsidR="007E75D1" w:rsidRPr="007E75D1" w:rsidRDefault="007E75D1" w:rsidP="007E75D1">
            <w:pPr>
              <w:rPr>
                <w:rFonts w:ascii="標楷體" w:eastAsia="標楷體" w:hAnsi="標楷體" w:cs="新細明體"/>
              </w:rPr>
            </w:pPr>
            <w:r w:rsidRPr="0022279A">
              <w:rPr>
                <w:rFonts w:ascii="標楷體" w:eastAsia="標楷體" w:hAnsi="標楷體"/>
              </w:rPr>
              <w:t>32</w:t>
            </w:r>
          </w:p>
        </w:tc>
        <w:tc>
          <w:tcPr>
            <w:tcW w:w="4819" w:type="dxa"/>
            <w:tcBorders>
              <w:top w:val="nil"/>
              <w:left w:val="nil"/>
              <w:bottom w:val="single" w:sz="4" w:space="0" w:color="auto"/>
              <w:right w:val="single" w:sz="4" w:space="0" w:color="auto"/>
            </w:tcBorders>
            <w:shd w:val="clear" w:color="auto" w:fill="auto"/>
            <w:noWrap/>
            <w:vAlign w:val="center"/>
          </w:tcPr>
          <w:p w14:paraId="02564569" w14:textId="77777777" w:rsidR="007E75D1" w:rsidRDefault="007E75D1" w:rsidP="007E75D1">
            <w:pPr>
              <w:rPr>
                <w:rFonts w:ascii="標楷體" w:eastAsia="標楷體" w:hAnsi="標楷體" w:cs="新細明體"/>
              </w:rPr>
            </w:pPr>
            <w:r>
              <w:rPr>
                <w:rFonts w:ascii="標楷體" w:eastAsia="標楷體" w:hAnsi="標楷體" w:hint="eastAsia"/>
              </w:rPr>
              <w:t>船舶</w:t>
            </w:r>
          </w:p>
        </w:tc>
      </w:tr>
      <w:tr w:rsidR="007E75D1" w:rsidRPr="00D64CF7" w14:paraId="028B6F3A"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2C6B4EDA" w14:textId="4ECC1BBD" w:rsidR="007E75D1" w:rsidRPr="007E75D1" w:rsidRDefault="007E75D1" w:rsidP="007E75D1">
            <w:pPr>
              <w:rPr>
                <w:rFonts w:ascii="標楷體" w:eastAsia="標楷體" w:hAnsi="標楷體" w:cs="新細明體"/>
              </w:rPr>
            </w:pPr>
            <w:r w:rsidRPr="0022279A">
              <w:rPr>
                <w:rFonts w:ascii="標楷體" w:eastAsia="標楷體" w:hAnsi="標楷體"/>
              </w:rPr>
              <w:t>33</w:t>
            </w:r>
          </w:p>
        </w:tc>
        <w:tc>
          <w:tcPr>
            <w:tcW w:w="4819" w:type="dxa"/>
            <w:tcBorders>
              <w:top w:val="nil"/>
              <w:left w:val="nil"/>
              <w:bottom w:val="single" w:sz="4" w:space="0" w:color="auto"/>
              <w:right w:val="single" w:sz="4" w:space="0" w:color="auto"/>
            </w:tcBorders>
            <w:shd w:val="clear" w:color="auto" w:fill="auto"/>
            <w:noWrap/>
            <w:vAlign w:val="center"/>
          </w:tcPr>
          <w:p w14:paraId="2BBCBC2A" w14:textId="77777777" w:rsidR="007E75D1" w:rsidRDefault="007E75D1" w:rsidP="007E75D1">
            <w:pPr>
              <w:rPr>
                <w:rFonts w:ascii="標楷體" w:eastAsia="標楷體" w:hAnsi="標楷體" w:cs="新細明體"/>
              </w:rPr>
            </w:pPr>
            <w:r>
              <w:rPr>
                <w:rFonts w:ascii="標楷體" w:eastAsia="標楷體" w:hAnsi="標楷體" w:hint="eastAsia"/>
              </w:rPr>
              <w:t>漁船</w:t>
            </w:r>
          </w:p>
        </w:tc>
      </w:tr>
      <w:tr w:rsidR="007E75D1" w:rsidRPr="00D64CF7" w14:paraId="64693B05"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3A36C0FD" w14:textId="075108EA" w:rsidR="007E75D1" w:rsidRPr="007E75D1" w:rsidRDefault="007E75D1" w:rsidP="007E75D1">
            <w:pPr>
              <w:rPr>
                <w:rFonts w:ascii="標楷體" w:eastAsia="標楷體" w:hAnsi="標楷體" w:cs="新細明體"/>
              </w:rPr>
            </w:pPr>
            <w:r w:rsidRPr="0022279A">
              <w:rPr>
                <w:rFonts w:ascii="標楷體" w:eastAsia="標楷體" w:hAnsi="標楷體"/>
              </w:rPr>
              <w:t>34</w:t>
            </w:r>
          </w:p>
        </w:tc>
        <w:tc>
          <w:tcPr>
            <w:tcW w:w="4819" w:type="dxa"/>
            <w:tcBorders>
              <w:top w:val="nil"/>
              <w:left w:val="nil"/>
              <w:bottom w:val="single" w:sz="4" w:space="0" w:color="auto"/>
              <w:right w:val="single" w:sz="4" w:space="0" w:color="auto"/>
            </w:tcBorders>
            <w:shd w:val="clear" w:color="auto" w:fill="auto"/>
            <w:noWrap/>
            <w:vAlign w:val="center"/>
          </w:tcPr>
          <w:p w14:paraId="6196773D" w14:textId="77777777" w:rsidR="007E75D1" w:rsidRDefault="007E75D1" w:rsidP="007E75D1">
            <w:pPr>
              <w:rPr>
                <w:rFonts w:ascii="標楷體" w:eastAsia="標楷體" w:hAnsi="標楷體" w:cs="新細明體"/>
              </w:rPr>
            </w:pPr>
            <w:r>
              <w:rPr>
                <w:rFonts w:ascii="標楷體" w:eastAsia="標楷體" w:hAnsi="標楷體" w:hint="eastAsia"/>
              </w:rPr>
              <w:t>航空器</w:t>
            </w:r>
          </w:p>
        </w:tc>
      </w:tr>
      <w:tr w:rsidR="007E75D1" w:rsidRPr="00D64CF7" w14:paraId="54CFCE13"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340A232E" w14:textId="4ACFB806" w:rsidR="007E75D1" w:rsidRPr="007E75D1" w:rsidRDefault="007E75D1" w:rsidP="007E75D1">
            <w:pPr>
              <w:rPr>
                <w:rFonts w:ascii="標楷體" w:eastAsia="標楷體" w:hAnsi="標楷體" w:cs="新細明體"/>
              </w:rPr>
            </w:pPr>
            <w:r w:rsidRPr="0022279A">
              <w:rPr>
                <w:rFonts w:ascii="標楷體" w:eastAsia="標楷體" w:hAnsi="標楷體"/>
              </w:rPr>
              <w:t>35</w:t>
            </w:r>
          </w:p>
        </w:tc>
        <w:tc>
          <w:tcPr>
            <w:tcW w:w="4819" w:type="dxa"/>
            <w:tcBorders>
              <w:top w:val="nil"/>
              <w:left w:val="nil"/>
              <w:bottom w:val="single" w:sz="4" w:space="0" w:color="auto"/>
              <w:right w:val="single" w:sz="4" w:space="0" w:color="auto"/>
            </w:tcBorders>
            <w:shd w:val="clear" w:color="auto" w:fill="auto"/>
            <w:noWrap/>
            <w:vAlign w:val="center"/>
          </w:tcPr>
          <w:p w14:paraId="03F478ED" w14:textId="77777777" w:rsidR="007E75D1" w:rsidRDefault="007E75D1" w:rsidP="007E75D1">
            <w:pPr>
              <w:rPr>
                <w:rFonts w:ascii="標楷體" w:eastAsia="標楷體" w:hAnsi="標楷體" w:cs="新細明體"/>
              </w:rPr>
            </w:pPr>
            <w:r>
              <w:rPr>
                <w:rFonts w:ascii="標楷體" w:eastAsia="標楷體" w:hAnsi="標楷體" w:hint="eastAsia"/>
              </w:rPr>
              <w:t>工具</w:t>
            </w:r>
          </w:p>
        </w:tc>
      </w:tr>
      <w:tr w:rsidR="007E75D1" w:rsidRPr="00D64CF7" w14:paraId="1099DD6B"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43218EA9" w14:textId="1DD38ECE" w:rsidR="007E75D1" w:rsidRPr="007E75D1" w:rsidRDefault="007E75D1" w:rsidP="007E75D1">
            <w:pPr>
              <w:rPr>
                <w:rFonts w:ascii="標楷體" w:eastAsia="標楷體" w:hAnsi="標楷體" w:cs="新細明體"/>
              </w:rPr>
            </w:pPr>
            <w:r w:rsidRPr="0022279A">
              <w:rPr>
                <w:rFonts w:ascii="標楷體" w:eastAsia="標楷體" w:hAnsi="標楷體"/>
              </w:rPr>
              <w:t>36</w:t>
            </w:r>
          </w:p>
        </w:tc>
        <w:tc>
          <w:tcPr>
            <w:tcW w:w="4819" w:type="dxa"/>
            <w:tcBorders>
              <w:top w:val="nil"/>
              <w:left w:val="nil"/>
              <w:bottom w:val="single" w:sz="4" w:space="0" w:color="auto"/>
              <w:right w:val="single" w:sz="4" w:space="0" w:color="auto"/>
            </w:tcBorders>
            <w:shd w:val="clear" w:color="auto" w:fill="auto"/>
            <w:noWrap/>
            <w:vAlign w:val="center"/>
          </w:tcPr>
          <w:p w14:paraId="796AC87A" w14:textId="77777777" w:rsidR="007E75D1" w:rsidRDefault="007E75D1" w:rsidP="007E75D1">
            <w:pPr>
              <w:rPr>
                <w:rFonts w:ascii="標楷體" w:eastAsia="標楷體" w:hAnsi="標楷體" w:cs="新細明體"/>
              </w:rPr>
            </w:pPr>
            <w:r>
              <w:rPr>
                <w:rFonts w:ascii="標楷體" w:eastAsia="標楷體" w:hAnsi="標楷體" w:hint="eastAsia"/>
              </w:rPr>
              <w:t>原料</w:t>
            </w:r>
          </w:p>
        </w:tc>
      </w:tr>
      <w:tr w:rsidR="007E75D1" w:rsidRPr="00D64CF7" w14:paraId="2A85BAAA"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79D01754" w14:textId="581A3965" w:rsidR="007E75D1" w:rsidRPr="007E75D1" w:rsidRDefault="007E75D1" w:rsidP="007E75D1">
            <w:pPr>
              <w:rPr>
                <w:rFonts w:ascii="標楷體" w:eastAsia="標楷體" w:hAnsi="標楷體" w:cs="新細明體"/>
              </w:rPr>
            </w:pPr>
            <w:r w:rsidRPr="0022279A">
              <w:rPr>
                <w:rFonts w:ascii="標楷體" w:eastAsia="標楷體" w:hAnsi="標楷體"/>
              </w:rPr>
              <w:t>37</w:t>
            </w:r>
          </w:p>
        </w:tc>
        <w:tc>
          <w:tcPr>
            <w:tcW w:w="4819" w:type="dxa"/>
            <w:tcBorders>
              <w:top w:val="nil"/>
              <w:left w:val="nil"/>
              <w:bottom w:val="single" w:sz="4" w:space="0" w:color="auto"/>
              <w:right w:val="single" w:sz="4" w:space="0" w:color="auto"/>
            </w:tcBorders>
            <w:shd w:val="clear" w:color="auto" w:fill="auto"/>
            <w:noWrap/>
            <w:vAlign w:val="center"/>
          </w:tcPr>
          <w:p w14:paraId="3F1BD9F7" w14:textId="77777777" w:rsidR="007E75D1" w:rsidRDefault="007E75D1" w:rsidP="007E75D1">
            <w:pPr>
              <w:rPr>
                <w:rFonts w:ascii="標楷體" w:eastAsia="標楷體" w:hAnsi="標楷體" w:cs="新細明體"/>
              </w:rPr>
            </w:pPr>
            <w:r>
              <w:rPr>
                <w:rFonts w:ascii="標楷體" w:eastAsia="標楷體" w:hAnsi="標楷體" w:hint="eastAsia"/>
              </w:rPr>
              <w:t>半製品</w:t>
            </w:r>
          </w:p>
        </w:tc>
      </w:tr>
      <w:tr w:rsidR="007E75D1" w:rsidRPr="00D64CF7" w14:paraId="08D39E5B"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6756CEBE" w14:textId="0118B941" w:rsidR="007E75D1" w:rsidRPr="007E75D1" w:rsidRDefault="007E75D1" w:rsidP="007E75D1">
            <w:pPr>
              <w:rPr>
                <w:rFonts w:ascii="標楷體" w:eastAsia="標楷體" w:hAnsi="標楷體" w:cs="新細明體"/>
              </w:rPr>
            </w:pPr>
            <w:r w:rsidRPr="0022279A">
              <w:rPr>
                <w:rFonts w:ascii="標楷體" w:eastAsia="標楷體" w:hAnsi="標楷體"/>
              </w:rPr>
              <w:t>38</w:t>
            </w:r>
          </w:p>
        </w:tc>
        <w:tc>
          <w:tcPr>
            <w:tcW w:w="4819" w:type="dxa"/>
            <w:tcBorders>
              <w:top w:val="nil"/>
              <w:left w:val="nil"/>
              <w:bottom w:val="single" w:sz="4" w:space="0" w:color="auto"/>
              <w:right w:val="single" w:sz="4" w:space="0" w:color="auto"/>
            </w:tcBorders>
            <w:shd w:val="clear" w:color="auto" w:fill="auto"/>
            <w:noWrap/>
            <w:vAlign w:val="center"/>
          </w:tcPr>
          <w:p w14:paraId="084637B4" w14:textId="77777777" w:rsidR="007E75D1" w:rsidRDefault="007E75D1" w:rsidP="007E75D1">
            <w:pPr>
              <w:rPr>
                <w:rFonts w:ascii="標楷體" w:eastAsia="標楷體" w:hAnsi="標楷體" w:cs="新細明體"/>
              </w:rPr>
            </w:pPr>
            <w:r>
              <w:rPr>
                <w:rFonts w:ascii="標楷體" w:eastAsia="標楷體" w:hAnsi="標楷體" w:hint="eastAsia"/>
              </w:rPr>
              <w:t>商品</w:t>
            </w:r>
          </w:p>
        </w:tc>
      </w:tr>
      <w:tr w:rsidR="007E75D1" w:rsidRPr="00D64CF7" w14:paraId="7E93292E"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396EB1BF" w14:textId="2C8792C2" w:rsidR="007E75D1" w:rsidRPr="007E75D1" w:rsidRDefault="007E75D1" w:rsidP="007E75D1">
            <w:pPr>
              <w:rPr>
                <w:rFonts w:ascii="標楷體" w:eastAsia="標楷體" w:hAnsi="標楷體" w:cs="新細明體"/>
              </w:rPr>
            </w:pPr>
            <w:r w:rsidRPr="0022279A">
              <w:rPr>
                <w:rFonts w:ascii="標楷體" w:eastAsia="標楷體" w:hAnsi="標楷體"/>
              </w:rPr>
              <w:t>39</w:t>
            </w:r>
          </w:p>
        </w:tc>
        <w:tc>
          <w:tcPr>
            <w:tcW w:w="4819" w:type="dxa"/>
            <w:tcBorders>
              <w:top w:val="nil"/>
              <w:left w:val="nil"/>
              <w:bottom w:val="single" w:sz="4" w:space="0" w:color="auto"/>
              <w:right w:val="single" w:sz="4" w:space="0" w:color="auto"/>
            </w:tcBorders>
            <w:shd w:val="clear" w:color="auto" w:fill="auto"/>
            <w:noWrap/>
            <w:vAlign w:val="center"/>
          </w:tcPr>
          <w:p w14:paraId="66A5B810" w14:textId="77777777" w:rsidR="007E75D1" w:rsidRDefault="007E75D1" w:rsidP="007E75D1">
            <w:pPr>
              <w:rPr>
                <w:rFonts w:ascii="標楷體" w:eastAsia="標楷體" w:hAnsi="標楷體" w:cs="新細明體"/>
              </w:rPr>
            </w:pPr>
            <w:r>
              <w:rPr>
                <w:rFonts w:ascii="標楷體" w:eastAsia="標楷體" w:hAnsi="標楷體" w:hint="eastAsia"/>
              </w:rPr>
              <w:t>農林漁牧產品</w:t>
            </w:r>
          </w:p>
        </w:tc>
      </w:tr>
      <w:tr w:rsidR="007E75D1" w:rsidRPr="00D64CF7" w14:paraId="0FED7963"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6E9FD513" w14:textId="6815F364" w:rsidR="007E75D1" w:rsidRPr="007E75D1" w:rsidRDefault="007E75D1" w:rsidP="007E75D1">
            <w:pPr>
              <w:rPr>
                <w:rFonts w:ascii="標楷體" w:eastAsia="標楷體" w:hAnsi="標楷體" w:cs="新細明體"/>
              </w:rPr>
            </w:pPr>
            <w:r w:rsidRPr="0022279A">
              <w:rPr>
                <w:rFonts w:ascii="標楷體" w:eastAsia="標楷體" w:hAnsi="標楷體"/>
              </w:rPr>
              <w:t>3A</w:t>
            </w:r>
          </w:p>
        </w:tc>
        <w:tc>
          <w:tcPr>
            <w:tcW w:w="4819" w:type="dxa"/>
            <w:tcBorders>
              <w:top w:val="nil"/>
              <w:left w:val="nil"/>
              <w:bottom w:val="single" w:sz="4" w:space="0" w:color="auto"/>
              <w:right w:val="single" w:sz="4" w:space="0" w:color="auto"/>
            </w:tcBorders>
            <w:shd w:val="clear" w:color="auto" w:fill="auto"/>
            <w:noWrap/>
            <w:vAlign w:val="center"/>
          </w:tcPr>
          <w:p w14:paraId="04BE346A" w14:textId="77777777" w:rsidR="007E75D1" w:rsidRDefault="007E75D1" w:rsidP="007E75D1">
            <w:pPr>
              <w:rPr>
                <w:rFonts w:ascii="標楷體" w:eastAsia="標楷體" w:hAnsi="標楷體" w:cs="新細明體"/>
              </w:rPr>
            </w:pPr>
            <w:r>
              <w:rPr>
                <w:rFonts w:ascii="標楷體" w:eastAsia="標楷體" w:hAnsi="標楷體" w:hint="eastAsia"/>
              </w:rPr>
              <w:t>畜牧</w:t>
            </w:r>
          </w:p>
        </w:tc>
      </w:tr>
      <w:tr w:rsidR="007E75D1" w:rsidRPr="00D64CF7" w14:paraId="6D6EFBE6"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24568B41" w14:textId="2D2743A5" w:rsidR="007E75D1" w:rsidRPr="007E75D1" w:rsidRDefault="007E75D1" w:rsidP="007E75D1">
            <w:pPr>
              <w:rPr>
                <w:rFonts w:ascii="標楷體" w:eastAsia="標楷體" w:hAnsi="標楷體" w:cs="新細明體"/>
              </w:rPr>
            </w:pPr>
            <w:r w:rsidRPr="0022279A">
              <w:rPr>
                <w:rFonts w:ascii="標楷體" w:eastAsia="標楷體" w:hAnsi="標楷體"/>
              </w:rPr>
              <w:t>3X</w:t>
            </w:r>
          </w:p>
        </w:tc>
        <w:tc>
          <w:tcPr>
            <w:tcW w:w="4819" w:type="dxa"/>
            <w:tcBorders>
              <w:top w:val="nil"/>
              <w:left w:val="nil"/>
              <w:bottom w:val="single" w:sz="4" w:space="0" w:color="auto"/>
              <w:right w:val="single" w:sz="4" w:space="0" w:color="auto"/>
            </w:tcBorders>
            <w:shd w:val="clear" w:color="auto" w:fill="auto"/>
            <w:noWrap/>
            <w:vAlign w:val="center"/>
          </w:tcPr>
          <w:p w14:paraId="2729109C" w14:textId="77777777" w:rsidR="007E75D1" w:rsidRDefault="007E75D1" w:rsidP="007E75D1">
            <w:pPr>
              <w:rPr>
                <w:rFonts w:ascii="標楷體" w:eastAsia="標楷體" w:hAnsi="標楷體" w:cs="新細明體"/>
              </w:rPr>
            </w:pPr>
            <w:r>
              <w:rPr>
                <w:rFonts w:ascii="標楷體" w:eastAsia="標楷體" w:hAnsi="標楷體" w:hint="eastAsia"/>
              </w:rPr>
              <w:t>其他動產</w:t>
            </w:r>
          </w:p>
        </w:tc>
      </w:tr>
      <w:tr w:rsidR="007E75D1" w:rsidRPr="00D64CF7" w14:paraId="0469907E"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55C28E7B" w14:textId="565AD9EC" w:rsidR="007E75D1" w:rsidRPr="007E75D1" w:rsidRDefault="007E75D1" w:rsidP="007E75D1">
            <w:pPr>
              <w:rPr>
                <w:rFonts w:ascii="標楷體" w:eastAsia="標楷體" w:hAnsi="標楷體" w:cs="新細明體"/>
              </w:rPr>
            </w:pPr>
            <w:r w:rsidRPr="0022279A">
              <w:rPr>
                <w:rFonts w:ascii="標楷體" w:eastAsia="標楷體" w:hAnsi="標楷體"/>
              </w:rPr>
              <w:t>40</w:t>
            </w:r>
          </w:p>
        </w:tc>
        <w:tc>
          <w:tcPr>
            <w:tcW w:w="4819" w:type="dxa"/>
            <w:tcBorders>
              <w:top w:val="nil"/>
              <w:left w:val="nil"/>
              <w:bottom w:val="single" w:sz="4" w:space="0" w:color="auto"/>
              <w:right w:val="single" w:sz="4" w:space="0" w:color="auto"/>
            </w:tcBorders>
            <w:shd w:val="clear" w:color="auto" w:fill="auto"/>
            <w:noWrap/>
            <w:vAlign w:val="center"/>
          </w:tcPr>
          <w:p w14:paraId="23E0DC20" w14:textId="77777777" w:rsidR="007E75D1" w:rsidRDefault="007E75D1" w:rsidP="007E75D1">
            <w:pPr>
              <w:rPr>
                <w:rFonts w:ascii="標楷體" w:eastAsia="標楷體" w:hAnsi="標楷體" w:cs="新細明體"/>
              </w:rPr>
            </w:pPr>
            <w:r>
              <w:rPr>
                <w:rFonts w:ascii="標楷體" w:eastAsia="標楷體" w:hAnsi="標楷體" w:hint="eastAsia"/>
              </w:rPr>
              <w:t>黃金</w:t>
            </w:r>
          </w:p>
        </w:tc>
      </w:tr>
      <w:tr w:rsidR="007E75D1" w:rsidRPr="00D64CF7" w14:paraId="3416F84A"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60D8F595" w14:textId="7667096C" w:rsidR="007E75D1" w:rsidRPr="007E75D1" w:rsidRDefault="007E75D1" w:rsidP="007E75D1">
            <w:pPr>
              <w:rPr>
                <w:rFonts w:ascii="標楷體" w:eastAsia="標楷體" w:hAnsi="標楷體" w:cs="新細明體"/>
              </w:rPr>
            </w:pPr>
            <w:r w:rsidRPr="0022279A">
              <w:rPr>
                <w:rFonts w:ascii="標楷體" w:eastAsia="標楷體" w:hAnsi="標楷體"/>
              </w:rPr>
              <w:t>41</w:t>
            </w:r>
          </w:p>
        </w:tc>
        <w:tc>
          <w:tcPr>
            <w:tcW w:w="4819" w:type="dxa"/>
            <w:tcBorders>
              <w:top w:val="nil"/>
              <w:left w:val="nil"/>
              <w:bottom w:val="single" w:sz="4" w:space="0" w:color="auto"/>
              <w:right w:val="single" w:sz="4" w:space="0" w:color="auto"/>
            </w:tcBorders>
            <w:shd w:val="clear" w:color="auto" w:fill="auto"/>
            <w:noWrap/>
            <w:vAlign w:val="center"/>
          </w:tcPr>
          <w:p w14:paraId="7E523DBA" w14:textId="77777777" w:rsidR="007E75D1" w:rsidRDefault="007E75D1" w:rsidP="007E75D1">
            <w:pPr>
              <w:rPr>
                <w:rFonts w:ascii="標楷體" w:eastAsia="標楷體" w:hAnsi="標楷體" w:cs="新細明體"/>
              </w:rPr>
            </w:pPr>
            <w:r>
              <w:rPr>
                <w:rFonts w:ascii="標楷體" w:eastAsia="標楷體" w:hAnsi="標楷體" w:hint="eastAsia"/>
              </w:rPr>
              <w:t>珠寶</w:t>
            </w:r>
          </w:p>
        </w:tc>
      </w:tr>
      <w:tr w:rsidR="007E75D1" w:rsidRPr="00D64CF7" w14:paraId="755E94E5"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70400220" w14:textId="69E17A81" w:rsidR="007E75D1" w:rsidRPr="007E75D1" w:rsidRDefault="007E75D1" w:rsidP="007E75D1">
            <w:pPr>
              <w:rPr>
                <w:rFonts w:ascii="標楷體" w:eastAsia="標楷體" w:hAnsi="標楷體" w:cs="新細明體"/>
              </w:rPr>
            </w:pPr>
            <w:r w:rsidRPr="0022279A">
              <w:rPr>
                <w:rFonts w:ascii="標楷體" w:eastAsia="標楷體" w:hAnsi="標楷體"/>
              </w:rPr>
              <w:t>42</w:t>
            </w:r>
          </w:p>
        </w:tc>
        <w:tc>
          <w:tcPr>
            <w:tcW w:w="4819" w:type="dxa"/>
            <w:tcBorders>
              <w:top w:val="nil"/>
              <w:left w:val="nil"/>
              <w:bottom w:val="single" w:sz="4" w:space="0" w:color="auto"/>
              <w:right w:val="single" w:sz="4" w:space="0" w:color="auto"/>
            </w:tcBorders>
            <w:shd w:val="clear" w:color="auto" w:fill="auto"/>
            <w:noWrap/>
            <w:vAlign w:val="center"/>
          </w:tcPr>
          <w:p w14:paraId="629E7E42" w14:textId="77777777" w:rsidR="007E75D1" w:rsidRDefault="007E75D1" w:rsidP="007E75D1">
            <w:pPr>
              <w:rPr>
                <w:rFonts w:ascii="標楷體" w:eastAsia="標楷體" w:hAnsi="標楷體" w:cs="新細明體"/>
              </w:rPr>
            </w:pPr>
            <w:r>
              <w:rPr>
                <w:rFonts w:ascii="標楷體" w:eastAsia="標楷體" w:hAnsi="標楷體" w:hint="eastAsia"/>
              </w:rPr>
              <w:t>古董</w:t>
            </w:r>
          </w:p>
        </w:tc>
      </w:tr>
      <w:tr w:rsidR="007E75D1" w:rsidRPr="00D64CF7" w14:paraId="594144A7"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48831D1C" w14:textId="0A2593E3" w:rsidR="007E75D1" w:rsidRPr="007E75D1" w:rsidRDefault="007E75D1" w:rsidP="007E75D1">
            <w:pPr>
              <w:rPr>
                <w:rFonts w:ascii="標楷體" w:eastAsia="標楷體" w:hAnsi="標楷體" w:cs="新細明體"/>
              </w:rPr>
            </w:pPr>
            <w:r w:rsidRPr="0022279A">
              <w:rPr>
                <w:rFonts w:ascii="標楷體" w:eastAsia="標楷體" w:hAnsi="標楷體"/>
              </w:rPr>
              <w:t>43</w:t>
            </w:r>
          </w:p>
        </w:tc>
        <w:tc>
          <w:tcPr>
            <w:tcW w:w="4819" w:type="dxa"/>
            <w:tcBorders>
              <w:top w:val="nil"/>
              <w:left w:val="nil"/>
              <w:bottom w:val="single" w:sz="4" w:space="0" w:color="auto"/>
              <w:right w:val="single" w:sz="4" w:space="0" w:color="auto"/>
            </w:tcBorders>
            <w:shd w:val="clear" w:color="auto" w:fill="auto"/>
            <w:noWrap/>
            <w:vAlign w:val="center"/>
          </w:tcPr>
          <w:p w14:paraId="6900A831" w14:textId="77777777" w:rsidR="007E75D1" w:rsidRDefault="007E75D1" w:rsidP="007E75D1">
            <w:pPr>
              <w:rPr>
                <w:rFonts w:ascii="標楷體" w:eastAsia="標楷體" w:hAnsi="標楷體" w:cs="新細明體"/>
              </w:rPr>
            </w:pPr>
            <w:r>
              <w:rPr>
                <w:rFonts w:ascii="標楷體" w:eastAsia="標楷體" w:hAnsi="標楷體" w:hint="eastAsia"/>
              </w:rPr>
              <w:t>字畫</w:t>
            </w:r>
          </w:p>
        </w:tc>
      </w:tr>
      <w:tr w:rsidR="007E75D1" w:rsidRPr="00D64CF7" w14:paraId="2079899D"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37F3A73D" w14:textId="5EA729F4" w:rsidR="007E75D1" w:rsidRPr="007E75D1" w:rsidRDefault="007E75D1" w:rsidP="007E75D1">
            <w:pPr>
              <w:rPr>
                <w:rFonts w:ascii="標楷體" w:eastAsia="標楷體" w:hAnsi="標楷體" w:cs="新細明體"/>
              </w:rPr>
            </w:pPr>
            <w:r w:rsidRPr="0022279A">
              <w:rPr>
                <w:rFonts w:ascii="標楷體" w:eastAsia="標楷體" w:hAnsi="標楷體"/>
              </w:rPr>
              <w:t>44</w:t>
            </w:r>
          </w:p>
        </w:tc>
        <w:tc>
          <w:tcPr>
            <w:tcW w:w="4819" w:type="dxa"/>
            <w:tcBorders>
              <w:top w:val="nil"/>
              <w:left w:val="nil"/>
              <w:bottom w:val="single" w:sz="4" w:space="0" w:color="auto"/>
              <w:right w:val="single" w:sz="4" w:space="0" w:color="auto"/>
            </w:tcBorders>
            <w:shd w:val="clear" w:color="auto" w:fill="auto"/>
            <w:noWrap/>
            <w:vAlign w:val="center"/>
          </w:tcPr>
          <w:p w14:paraId="1963B092" w14:textId="77777777" w:rsidR="007E75D1" w:rsidRDefault="007E75D1" w:rsidP="007E75D1">
            <w:pPr>
              <w:rPr>
                <w:rFonts w:ascii="標楷體" w:eastAsia="標楷體" w:hAnsi="標楷體" w:cs="新細明體"/>
              </w:rPr>
            </w:pPr>
            <w:r>
              <w:rPr>
                <w:rFonts w:ascii="標楷體" w:eastAsia="標楷體" w:hAnsi="標楷體" w:hint="eastAsia"/>
              </w:rPr>
              <w:t>藝品</w:t>
            </w:r>
          </w:p>
        </w:tc>
      </w:tr>
      <w:tr w:rsidR="007E75D1" w:rsidRPr="00D64CF7" w14:paraId="3125400B"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71A104D4" w14:textId="4E016236" w:rsidR="007E75D1" w:rsidRPr="007E75D1" w:rsidRDefault="007E75D1" w:rsidP="007E75D1">
            <w:pPr>
              <w:rPr>
                <w:rFonts w:ascii="標楷體" w:eastAsia="標楷體" w:hAnsi="標楷體" w:cs="新細明體"/>
              </w:rPr>
            </w:pPr>
            <w:r w:rsidRPr="0022279A">
              <w:rPr>
                <w:rFonts w:ascii="標楷體" w:eastAsia="標楷體" w:hAnsi="標楷體"/>
              </w:rPr>
              <w:t>4X</w:t>
            </w:r>
          </w:p>
        </w:tc>
        <w:tc>
          <w:tcPr>
            <w:tcW w:w="4819" w:type="dxa"/>
            <w:tcBorders>
              <w:top w:val="nil"/>
              <w:left w:val="nil"/>
              <w:bottom w:val="single" w:sz="4" w:space="0" w:color="auto"/>
              <w:right w:val="single" w:sz="4" w:space="0" w:color="auto"/>
            </w:tcBorders>
            <w:shd w:val="clear" w:color="auto" w:fill="auto"/>
            <w:noWrap/>
            <w:vAlign w:val="center"/>
          </w:tcPr>
          <w:p w14:paraId="49432D14" w14:textId="77777777" w:rsidR="007E75D1" w:rsidRDefault="007E75D1" w:rsidP="007E75D1">
            <w:pPr>
              <w:rPr>
                <w:rFonts w:ascii="標楷體" w:eastAsia="標楷體" w:hAnsi="標楷體" w:cs="新細明體"/>
              </w:rPr>
            </w:pPr>
            <w:r>
              <w:rPr>
                <w:rFonts w:ascii="標楷體" w:eastAsia="標楷體" w:hAnsi="標楷體" w:hint="eastAsia"/>
              </w:rPr>
              <w:t>其他貴重物品</w:t>
            </w:r>
          </w:p>
        </w:tc>
      </w:tr>
      <w:tr w:rsidR="007E75D1" w:rsidRPr="00D64CF7" w14:paraId="50BF93EB"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7D16AF6C" w14:textId="26219307" w:rsidR="007E75D1" w:rsidRPr="007E75D1" w:rsidRDefault="007E75D1" w:rsidP="007E75D1">
            <w:pPr>
              <w:rPr>
                <w:rFonts w:ascii="標楷體" w:eastAsia="標楷體" w:hAnsi="標楷體" w:cs="新細明體"/>
              </w:rPr>
            </w:pPr>
            <w:r w:rsidRPr="0022279A">
              <w:rPr>
                <w:rFonts w:ascii="標楷體" w:eastAsia="標楷體" w:hAnsi="標楷體"/>
              </w:rPr>
              <w:t>X5</w:t>
            </w:r>
          </w:p>
        </w:tc>
        <w:tc>
          <w:tcPr>
            <w:tcW w:w="4819" w:type="dxa"/>
            <w:tcBorders>
              <w:top w:val="nil"/>
              <w:left w:val="nil"/>
              <w:bottom w:val="single" w:sz="4" w:space="0" w:color="auto"/>
              <w:right w:val="single" w:sz="4" w:space="0" w:color="auto"/>
            </w:tcBorders>
            <w:shd w:val="clear" w:color="auto" w:fill="auto"/>
            <w:noWrap/>
            <w:vAlign w:val="center"/>
          </w:tcPr>
          <w:p w14:paraId="6A54C2BC" w14:textId="77777777" w:rsidR="007E75D1" w:rsidRDefault="007E75D1" w:rsidP="007E75D1">
            <w:pPr>
              <w:rPr>
                <w:rFonts w:ascii="標楷體" w:eastAsia="標楷體" w:hAnsi="標楷體" w:cs="新細明體"/>
              </w:rPr>
            </w:pPr>
            <w:r>
              <w:rPr>
                <w:rFonts w:ascii="標楷體" w:eastAsia="標楷體" w:hAnsi="標楷體" w:hint="eastAsia"/>
              </w:rPr>
              <w:t>中小企業信保回報有擔</w:t>
            </w:r>
          </w:p>
        </w:tc>
      </w:tr>
      <w:tr w:rsidR="007E75D1" w:rsidRPr="00D64CF7" w14:paraId="2D91C9D1"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609A6E3E" w14:textId="71122C1C" w:rsidR="007E75D1" w:rsidRPr="007E75D1" w:rsidRDefault="007E75D1" w:rsidP="007E75D1">
            <w:pPr>
              <w:rPr>
                <w:rFonts w:ascii="標楷體" w:eastAsia="標楷體" w:hAnsi="標楷體" w:cs="新細明體"/>
              </w:rPr>
            </w:pPr>
            <w:r w:rsidRPr="0022279A">
              <w:rPr>
                <w:rFonts w:ascii="標楷體" w:eastAsia="標楷體" w:hAnsi="標楷體"/>
              </w:rPr>
              <w:t>X6</w:t>
            </w:r>
          </w:p>
        </w:tc>
        <w:tc>
          <w:tcPr>
            <w:tcW w:w="4819" w:type="dxa"/>
            <w:tcBorders>
              <w:top w:val="nil"/>
              <w:left w:val="nil"/>
              <w:bottom w:val="single" w:sz="4" w:space="0" w:color="auto"/>
              <w:right w:val="single" w:sz="4" w:space="0" w:color="auto"/>
            </w:tcBorders>
            <w:shd w:val="clear" w:color="auto" w:fill="auto"/>
            <w:noWrap/>
            <w:vAlign w:val="center"/>
          </w:tcPr>
          <w:p w14:paraId="1F84327E" w14:textId="77777777" w:rsidR="007E75D1" w:rsidRDefault="007E75D1" w:rsidP="007E75D1">
            <w:pPr>
              <w:rPr>
                <w:rFonts w:ascii="標楷體" w:eastAsia="標楷體" w:hAnsi="標楷體" w:cs="新細明體"/>
              </w:rPr>
            </w:pPr>
            <w:r>
              <w:rPr>
                <w:rFonts w:ascii="標楷體" w:eastAsia="標楷體" w:hAnsi="標楷體" w:hint="eastAsia"/>
              </w:rPr>
              <w:t>農業信保回報有擔</w:t>
            </w:r>
          </w:p>
        </w:tc>
      </w:tr>
      <w:tr w:rsidR="007E75D1" w:rsidRPr="00D64CF7" w14:paraId="0A382472"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4CF819B0" w14:textId="613333B1" w:rsidR="007E75D1" w:rsidRPr="007E75D1" w:rsidRDefault="007E75D1" w:rsidP="007E75D1">
            <w:pPr>
              <w:rPr>
                <w:rFonts w:ascii="標楷體" w:eastAsia="標楷體" w:hAnsi="標楷體" w:cs="新細明體"/>
              </w:rPr>
            </w:pPr>
            <w:r w:rsidRPr="0022279A">
              <w:rPr>
                <w:rFonts w:ascii="標楷體" w:eastAsia="標楷體" w:hAnsi="標楷體"/>
              </w:rPr>
              <w:t>X7</w:t>
            </w:r>
          </w:p>
        </w:tc>
        <w:tc>
          <w:tcPr>
            <w:tcW w:w="4819" w:type="dxa"/>
            <w:tcBorders>
              <w:top w:val="nil"/>
              <w:left w:val="nil"/>
              <w:bottom w:val="single" w:sz="4" w:space="0" w:color="auto"/>
              <w:right w:val="single" w:sz="4" w:space="0" w:color="auto"/>
            </w:tcBorders>
            <w:shd w:val="clear" w:color="auto" w:fill="auto"/>
            <w:noWrap/>
            <w:vAlign w:val="center"/>
          </w:tcPr>
          <w:p w14:paraId="64FE48B5" w14:textId="77777777" w:rsidR="007E75D1" w:rsidRDefault="007E75D1" w:rsidP="007E75D1">
            <w:pPr>
              <w:rPr>
                <w:rFonts w:ascii="標楷體" w:eastAsia="標楷體" w:hAnsi="標楷體" w:cs="新細明體"/>
              </w:rPr>
            </w:pPr>
            <w:r>
              <w:rPr>
                <w:rFonts w:ascii="標楷體" w:eastAsia="標楷體" w:hAnsi="標楷體" w:hint="eastAsia"/>
              </w:rPr>
              <w:t>華僑放款信保回報有擔</w:t>
            </w:r>
          </w:p>
        </w:tc>
      </w:tr>
      <w:tr w:rsidR="007E75D1" w:rsidRPr="00D64CF7" w14:paraId="31208B46"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26DAD0FA" w14:textId="04530185" w:rsidR="007E75D1" w:rsidRPr="007E75D1" w:rsidRDefault="007E75D1" w:rsidP="007E75D1">
            <w:pPr>
              <w:rPr>
                <w:rFonts w:ascii="標楷體" w:eastAsia="標楷體" w:hAnsi="標楷體" w:cs="新細明體"/>
              </w:rPr>
            </w:pPr>
            <w:r w:rsidRPr="0022279A">
              <w:rPr>
                <w:rFonts w:ascii="標楷體" w:eastAsia="標楷體" w:hAnsi="標楷體"/>
              </w:rPr>
              <w:lastRenderedPageBreak/>
              <w:t>X8</w:t>
            </w:r>
          </w:p>
        </w:tc>
        <w:tc>
          <w:tcPr>
            <w:tcW w:w="4819" w:type="dxa"/>
            <w:tcBorders>
              <w:top w:val="nil"/>
              <w:left w:val="nil"/>
              <w:bottom w:val="single" w:sz="4" w:space="0" w:color="auto"/>
              <w:right w:val="single" w:sz="4" w:space="0" w:color="auto"/>
            </w:tcBorders>
            <w:shd w:val="clear" w:color="auto" w:fill="auto"/>
            <w:noWrap/>
            <w:vAlign w:val="center"/>
          </w:tcPr>
          <w:p w14:paraId="338FDD10" w14:textId="77777777" w:rsidR="007E75D1" w:rsidRDefault="007E75D1" w:rsidP="007E75D1">
            <w:pPr>
              <w:rPr>
                <w:rFonts w:ascii="標楷體" w:eastAsia="標楷體" w:hAnsi="標楷體" w:cs="新細明體"/>
              </w:rPr>
            </w:pPr>
            <w:r>
              <w:rPr>
                <w:rFonts w:ascii="標楷體" w:eastAsia="標楷體" w:hAnsi="標楷體" w:hint="eastAsia"/>
              </w:rPr>
              <w:t>國合會信保回報有擔</w:t>
            </w:r>
          </w:p>
        </w:tc>
      </w:tr>
      <w:tr w:rsidR="007E75D1" w:rsidRPr="00D64CF7" w14:paraId="1FA655F6"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488BDBD0" w14:textId="7F6DF439" w:rsidR="007E75D1" w:rsidRPr="007E75D1" w:rsidRDefault="007E75D1" w:rsidP="007E75D1">
            <w:pPr>
              <w:rPr>
                <w:rFonts w:ascii="標楷體" w:eastAsia="標楷體" w:hAnsi="標楷體" w:cs="新細明體"/>
              </w:rPr>
            </w:pPr>
            <w:r w:rsidRPr="0022279A">
              <w:rPr>
                <w:rFonts w:ascii="標楷體" w:eastAsia="標楷體" w:hAnsi="標楷體"/>
              </w:rPr>
              <w:t>X9</w:t>
            </w:r>
          </w:p>
        </w:tc>
        <w:tc>
          <w:tcPr>
            <w:tcW w:w="4819" w:type="dxa"/>
            <w:tcBorders>
              <w:top w:val="nil"/>
              <w:left w:val="nil"/>
              <w:bottom w:val="single" w:sz="4" w:space="0" w:color="auto"/>
              <w:right w:val="single" w:sz="4" w:space="0" w:color="auto"/>
            </w:tcBorders>
            <w:shd w:val="clear" w:color="auto" w:fill="auto"/>
            <w:noWrap/>
            <w:vAlign w:val="center"/>
          </w:tcPr>
          <w:p w14:paraId="387C9D2B" w14:textId="77777777" w:rsidR="007E75D1" w:rsidRDefault="007E75D1" w:rsidP="007E75D1">
            <w:pPr>
              <w:rPr>
                <w:rFonts w:ascii="標楷體" w:eastAsia="標楷體" w:hAnsi="標楷體" w:cs="新細明體"/>
              </w:rPr>
            </w:pPr>
            <w:r>
              <w:rPr>
                <w:rFonts w:ascii="標楷體" w:eastAsia="標楷體" w:hAnsi="標楷體" w:hint="eastAsia"/>
              </w:rPr>
              <w:t>原住民族信保回報有擔</w:t>
            </w:r>
          </w:p>
        </w:tc>
      </w:tr>
      <w:tr w:rsidR="007E75D1" w:rsidRPr="00D64CF7" w14:paraId="4DA155F6"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4B3C81F4" w14:textId="383F35A7" w:rsidR="007E75D1" w:rsidRPr="007E75D1" w:rsidRDefault="007E75D1" w:rsidP="007E75D1">
            <w:pPr>
              <w:rPr>
                <w:rFonts w:ascii="標楷體" w:eastAsia="標楷體" w:hAnsi="標楷體" w:cs="新細明體"/>
              </w:rPr>
            </w:pPr>
            <w:r w:rsidRPr="0022279A">
              <w:rPr>
                <w:rFonts w:ascii="標楷體" w:eastAsia="標楷體" w:hAnsi="標楷體"/>
              </w:rPr>
              <w:t>XY</w:t>
            </w:r>
          </w:p>
        </w:tc>
        <w:tc>
          <w:tcPr>
            <w:tcW w:w="4819" w:type="dxa"/>
            <w:tcBorders>
              <w:top w:val="nil"/>
              <w:left w:val="nil"/>
              <w:bottom w:val="single" w:sz="4" w:space="0" w:color="auto"/>
              <w:right w:val="single" w:sz="4" w:space="0" w:color="auto"/>
            </w:tcBorders>
            <w:shd w:val="clear" w:color="auto" w:fill="auto"/>
            <w:noWrap/>
            <w:vAlign w:val="center"/>
          </w:tcPr>
          <w:p w14:paraId="6B524155" w14:textId="77777777" w:rsidR="007E75D1" w:rsidRDefault="007E75D1" w:rsidP="007E75D1">
            <w:pPr>
              <w:rPr>
                <w:rFonts w:ascii="標楷體" w:eastAsia="標楷體" w:hAnsi="標楷體" w:cs="新細明體"/>
              </w:rPr>
            </w:pPr>
            <w:r>
              <w:rPr>
                <w:rFonts w:ascii="標楷體" w:eastAsia="標楷體" w:hAnsi="標楷體" w:hint="eastAsia"/>
              </w:rPr>
              <w:t>保證人有資力</w:t>
            </w:r>
          </w:p>
        </w:tc>
      </w:tr>
      <w:tr w:rsidR="007E75D1" w:rsidRPr="00D64CF7" w14:paraId="6E9E2ADB"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416B906A" w14:textId="6BFA26C0" w:rsidR="007E75D1" w:rsidRPr="007E75D1" w:rsidRDefault="007E75D1" w:rsidP="007E75D1">
            <w:pPr>
              <w:rPr>
                <w:rFonts w:ascii="標楷體" w:eastAsia="標楷體" w:hAnsi="標楷體" w:cs="新細明體"/>
              </w:rPr>
            </w:pPr>
            <w:r w:rsidRPr="0022279A">
              <w:rPr>
                <w:rFonts w:ascii="標楷體" w:eastAsia="標楷體" w:hAnsi="標楷體"/>
              </w:rPr>
              <w:t>XX</w:t>
            </w:r>
          </w:p>
        </w:tc>
        <w:tc>
          <w:tcPr>
            <w:tcW w:w="4819" w:type="dxa"/>
            <w:tcBorders>
              <w:top w:val="nil"/>
              <w:left w:val="nil"/>
              <w:bottom w:val="single" w:sz="4" w:space="0" w:color="auto"/>
              <w:right w:val="single" w:sz="4" w:space="0" w:color="auto"/>
            </w:tcBorders>
            <w:shd w:val="clear" w:color="auto" w:fill="auto"/>
            <w:noWrap/>
            <w:vAlign w:val="center"/>
          </w:tcPr>
          <w:p w14:paraId="56900860" w14:textId="77777777" w:rsidR="007E75D1" w:rsidRDefault="007E75D1" w:rsidP="007E75D1">
            <w:pPr>
              <w:rPr>
                <w:rFonts w:ascii="標楷體" w:eastAsia="標楷體" w:hAnsi="標楷體" w:cs="新細明體"/>
              </w:rPr>
            </w:pPr>
            <w:r>
              <w:rPr>
                <w:rFonts w:ascii="標楷體" w:eastAsia="標楷體" w:hAnsi="標楷體" w:hint="eastAsia"/>
              </w:rPr>
              <w:t>保證債務無須代負履行責任</w:t>
            </w:r>
          </w:p>
        </w:tc>
      </w:tr>
    </w:tbl>
    <w:p w14:paraId="44DF078C" w14:textId="77777777" w:rsidR="007E2411" w:rsidRPr="00543E73" w:rsidRDefault="007E2411" w:rsidP="007E2411">
      <w:pPr>
        <w:tabs>
          <w:tab w:val="left" w:pos="788"/>
        </w:tabs>
        <w:ind w:leftChars="300" w:left="720"/>
        <w:rPr>
          <w:rFonts w:ascii="標楷體" w:eastAsia="標楷體" w:hAnsi="標楷體"/>
        </w:rPr>
      </w:pPr>
    </w:p>
    <w:p w14:paraId="3B316698" w14:textId="5EDE0E38" w:rsidR="007E2411" w:rsidRPr="00890866" w:rsidRDefault="007E2411" w:rsidP="00894D7B">
      <w:pPr>
        <w:numPr>
          <w:ilvl w:val="0"/>
          <w:numId w:val="17"/>
        </w:numPr>
        <w:rPr>
          <w:rFonts w:ascii="標楷體" w:eastAsia="標楷體" w:hAnsi="標楷體"/>
        </w:rPr>
      </w:pPr>
      <w:r w:rsidRPr="00461CA9">
        <w:rPr>
          <w:rFonts w:ascii="標楷體" w:eastAsia="標楷體" w:hAnsi="標楷體" w:hint="eastAsia"/>
        </w:rPr>
        <w:t>負債主因</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7E2411" w:rsidRPr="007E75D1" w14:paraId="04DDC4D4" w14:textId="77777777" w:rsidTr="007E2411">
        <w:trPr>
          <w:trHeight w:val="340"/>
          <w:tblHeader/>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1399BCC" w14:textId="77777777" w:rsidR="007E2411" w:rsidRPr="007E75D1" w:rsidRDefault="007E2411" w:rsidP="007E2411">
            <w:pPr>
              <w:widowControl/>
              <w:rPr>
                <w:rFonts w:ascii="標楷體" w:eastAsia="標楷體" w:hAnsi="標楷體" w:cs="新細明體"/>
                <w:kern w:val="0"/>
              </w:rPr>
            </w:pPr>
            <w:r w:rsidRPr="00AB3786">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4A1AE55C" w14:textId="77777777" w:rsidR="007E2411" w:rsidRPr="007E75D1" w:rsidRDefault="007E2411" w:rsidP="007E2411">
            <w:pPr>
              <w:widowControl/>
              <w:rPr>
                <w:rFonts w:ascii="標楷體" w:eastAsia="標楷體" w:hAnsi="標楷體" w:cs="新細明體"/>
                <w:kern w:val="0"/>
              </w:rPr>
            </w:pPr>
            <w:r w:rsidRPr="007E75D1">
              <w:rPr>
                <w:rFonts w:ascii="標楷體" w:eastAsia="標楷體" w:hAnsi="標楷體" w:cs="新細明體" w:hint="eastAsia"/>
                <w:kern w:val="0"/>
              </w:rPr>
              <w:t>說明</w:t>
            </w:r>
          </w:p>
        </w:tc>
      </w:tr>
      <w:tr w:rsidR="007E75D1" w:rsidRPr="007E75D1" w14:paraId="2C272F24"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4AD4BAA7" w14:textId="76AD80D8" w:rsidR="007E75D1" w:rsidRPr="007E75D1" w:rsidRDefault="007E75D1" w:rsidP="007E75D1">
            <w:pPr>
              <w:rPr>
                <w:rFonts w:ascii="標楷體" w:eastAsia="標楷體" w:hAnsi="標楷體" w:cs="新細明體"/>
              </w:rPr>
            </w:pPr>
            <w:r w:rsidRPr="0022279A">
              <w:rPr>
                <w:rFonts w:ascii="標楷體" w:eastAsia="標楷體" w:hAnsi="標楷體"/>
              </w:rPr>
              <w:t>11</w:t>
            </w:r>
          </w:p>
        </w:tc>
        <w:tc>
          <w:tcPr>
            <w:tcW w:w="4819" w:type="dxa"/>
            <w:tcBorders>
              <w:top w:val="nil"/>
              <w:left w:val="nil"/>
              <w:bottom w:val="single" w:sz="4" w:space="0" w:color="auto"/>
              <w:right w:val="single" w:sz="4" w:space="0" w:color="auto"/>
            </w:tcBorders>
            <w:shd w:val="clear" w:color="auto" w:fill="auto"/>
            <w:noWrap/>
            <w:vAlign w:val="center"/>
          </w:tcPr>
          <w:p w14:paraId="5E097700" w14:textId="77777777" w:rsidR="007E75D1" w:rsidRPr="007E75D1" w:rsidRDefault="007E75D1" w:rsidP="007E75D1">
            <w:pPr>
              <w:rPr>
                <w:rFonts w:ascii="標楷體" w:eastAsia="標楷體" w:hAnsi="標楷體" w:cs="新細明體"/>
              </w:rPr>
            </w:pPr>
            <w:r w:rsidRPr="007E75D1">
              <w:rPr>
                <w:rFonts w:ascii="標楷體" w:eastAsia="標楷體" w:hAnsi="標楷體" w:hint="eastAsia"/>
              </w:rPr>
              <w:t>投資或創業失敗</w:t>
            </w:r>
          </w:p>
        </w:tc>
      </w:tr>
      <w:tr w:rsidR="007E75D1" w:rsidRPr="007E75D1" w14:paraId="020F92F9"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76484062" w14:textId="7934CA4A" w:rsidR="007E75D1" w:rsidRPr="007E75D1" w:rsidRDefault="007E75D1" w:rsidP="007E75D1">
            <w:pPr>
              <w:rPr>
                <w:rFonts w:ascii="標楷體" w:eastAsia="標楷體" w:hAnsi="標楷體" w:cs="新細明體"/>
              </w:rPr>
            </w:pPr>
            <w:r w:rsidRPr="0022279A">
              <w:rPr>
                <w:rFonts w:ascii="標楷體" w:eastAsia="標楷體" w:hAnsi="標楷體"/>
              </w:rPr>
              <w:t>12</w:t>
            </w:r>
          </w:p>
        </w:tc>
        <w:tc>
          <w:tcPr>
            <w:tcW w:w="4819" w:type="dxa"/>
            <w:tcBorders>
              <w:top w:val="nil"/>
              <w:left w:val="nil"/>
              <w:bottom w:val="single" w:sz="4" w:space="0" w:color="auto"/>
              <w:right w:val="single" w:sz="4" w:space="0" w:color="auto"/>
            </w:tcBorders>
            <w:shd w:val="clear" w:color="auto" w:fill="auto"/>
            <w:noWrap/>
            <w:vAlign w:val="center"/>
          </w:tcPr>
          <w:p w14:paraId="4CDAD44E" w14:textId="77777777" w:rsidR="007E75D1" w:rsidRPr="007E75D1" w:rsidRDefault="007E75D1" w:rsidP="007E75D1">
            <w:pPr>
              <w:rPr>
                <w:rFonts w:ascii="標楷體" w:eastAsia="標楷體" w:hAnsi="標楷體" w:cs="新細明體"/>
              </w:rPr>
            </w:pPr>
            <w:r w:rsidRPr="007E75D1">
              <w:rPr>
                <w:rFonts w:ascii="標楷體" w:eastAsia="標楷體" w:hAnsi="標楷體" w:hint="eastAsia"/>
              </w:rPr>
              <w:t>過度消費</w:t>
            </w:r>
            <w:r w:rsidRPr="007E75D1">
              <w:rPr>
                <w:rFonts w:ascii="標楷體" w:eastAsia="標楷體" w:hAnsi="標楷體"/>
              </w:rPr>
              <w:t>,以債養債</w:t>
            </w:r>
          </w:p>
        </w:tc>
      </w:tr>
      <w:tr w:rsidR="007E75D1" w:rsidRPr="007E75D1" w14:paraId="25B94E76"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2A861DBF" w14:textId="79416168" w:rsidR="007E75D1" w:rsidRPr="007E75D1" w:rsidRDefault="007E75D1" w:rsidP="007E75D1">
            <w:pPr>
              <w:rPr>
                <w:rFonts w:ascii="標楷體" w:eastAsia="標楷體" w:hAnsi="標楷體" w:cs="新細明體"/>
              </w:rPr>
            </w:pPr>
            <w:r w:rsidRPr="0022279A">
              <w:rPr>
                <w:rFonts w:ascii="標楷體" w:eastAsia="標楷體" w:hAnsi="標楷體"/>
              </w:rPr>
              <w:t>13</w:t>
            </w:r>
          </w:p>
        </w:tc>
        <w:tc>
          <w:tcPr>
            <w:tcW w:w="4819" w:type="dxa"/>
            <w:tcBorders>
              <w:top w:val="nil"/>
              <w:left w:val="nil"/>
              <w:bottom w:val="single" w:sz="4" w:space="0" w:color="auto"/>
              <w:right w:val="single" w:sz="4" w:space="0" w:color="auto"/>
            </w:tcBorders>
            <w:shd w:val="clear" w:color="auto" w:fill="auto"/>
            <w:noWrap/>
            <w:vAlign w:val="center"/>
          </w:tcPr>
          <w:p w14:paraId="762FE035" w14:textId="77777777" w:rsidR="007E75D1" w:rsidRPr="007E75D1" w:rsidRDefault="007E75D1" w:rsidP="007E75D1">
            <w:pPr>
              <w:rPr>
                <w:rFonts w:ascii="標楷體" w:eastAsia="標楷體" w:hAnsi="標楷體" w:cs="新細明體"/>
              </w:rPr>
            </w:pPr>
            <w:r w:rsidRPr="007E75D1">
              <w:rPr>
                <w:rFonts w:ascii="標楷體" w:eastAsia="標楷體" w:hAnsi="標楷體" w:hint="eastAsia"/>
              </w:rPr>
              <w:t>遭逢重大傷病或災變</w:t>
            </w:r>
          </w:p>
        </w:tc>
      </w:tr>
      <w:tr w:rsidR="007E75D1" w:rsidRPr="007E75D1" w14:paraId="64381CAA"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5103CC6C" w14:textId="5C42BB9B" w:rsidR="007E75D1" w:rsidRPr="007E75D1" w:rsidRDefault="007E75D1" w:rsidP="007E75D1">
            <w:pPr>
              <w:rPr>
                <w:rFonts w:ascii="標楷體" w:eastAsia="標楷體" w:hAnsi="標楷體" w:cs="新細明體"/>
              </w:rPr>
            </w:pPr>
            <w:r w:rsidRPr="0022279A">
              <w:rPr>
                <w:rFonts w:ascii="標楷體" w:eastAsia="標楷體" w:hAnsi="標楷體"/>
              </w:rPr>
              <w:t>14</w:t>
            </w:r>
          </w:p>
        </w:tc>
        <w:tc>
          <w:tcPr>
            <w:tcW w:w="4819" w:type="dxa"/>
            <w:tcBorders>
              <w:top w:val="nil"/>
              <w:left w:val="nil"/>
              <w:bottom w:val="single" w:sz="4" w:space="0" w:color="auto"/>
              <w:right w:val="single" w:sz="4" w:space="0" w:color="auto"/>
            </w:tcBorders>
            <w:shd w:val="clear" w:color="auto" w:fill="auto"/>
            <w:noWrap/>
            <w:vAlign w:val="center"/>
          </w:tcPr>
          <w:p w14:paraId="19C636FC" w14:textId="77777777" w:rsidR="007E75D1" w:rsidRPr="007E75D1" w:rsidRDefault="007E75D1" w:rsidP="007E75D1">
            <w:pPr>
              <w:rPr>
                <w:rFonts w:ascii="標楷體" w:eastAsia="標楷體" w:hAnsi="標楷體" w:cs="新細明體"/>
              </w:rPr>
            </w:pPr>
            <w:r w:rsidRPr="007E75D1">
              <w:rPr>
                <w:rFonts w:ascii="標楷體" w:eastAsia="標楷體" w:hAnsi="標楷體" w:hint="eastAsia"/>
              </w:rPr>
              <w:t>個人與家庭收入減少</w:t>
            </w:r>
            <w:r w:rsidRPr="007E75D1">
              <w:rPr>
                <w:rFonts w:ascii="標楷體" w:eastAsia="標楷體" w:hAnsi="標楷體"/>
              </w:rPr>
              <w:t>(含失業、減薪)</w:t>
            </w:r>
          </w:p>
        </w:tc>
      </w:tr>
      <w:tr w:rsidR="007E75D1" w:rsidRPr="007E75D1" w14:paraId="080C4967"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57B08BA9" w14:textId="072407A6" w:rsidR="007E75D1" w:rsidRPr="007E75D1" w:rsidRDefault="007E75D1" w:rsidP="007E75D1">
            <w:pPr>
              <w:rPr>
                <w:rFonts w:ascii="標楷體" w:eastAsia="標楷體" w:hAnsi="標楷體" w:cs="新細明體"/>
              </w:rPr>
            </w:pPr>
            <w:r w:rsidRPr="0022279A">
              <w:rPr>
                <w:rFonts w:ascii="標楷體" w:eastAsia="標楷體" w:hAnsi="標楷體"/>
              </w:rPr>
              <w:t>15</w:t>
            </w:r>
          </w:p>
        </w:tc>
        <w:tc>
          <w:tcPr>
            <w:tcW w:w="4819" w:type="dxa"/>
            <w:tcBorders>
              <w:top w:val="nil"/>
              <w:left w:val="nil"/>
              <w:bottom w:val="single" w:sz="4" w:space="0" w:color="auto"/>
              <w:right w:val="single" w:sz="4" w:space="0" w:color="auto"/>
            </w:tcBorders>
            <w:shd w:val="clear" w:color="auto" w:fill="auto"/>
            <w:noWrap/>
            <w:vAlign w:val="center"/>
          </w:tcPr>
          <w:p w14:paraId="2AEAAD6F" w14:textId="77777777" w:rsidR="007E75D1" w:rsidRPr="007E75D1" w:rsidRDefault="007E75D1" w:rsidP="007E75D1">
            <w:pPr>
              <w:rPr>
                <w:rFonts w:ascii="標楷體" w:eastAsia="標楷體" w:hAnsi="標楷體" w:cs="新細明體"/>
              </w:rPr>
            </w:pPr>
            <w:r w:rsidRPr="007E75D1">
              <w:rPr>
                <w:rFonts w:ascii="標楷體" w:eastAsia="標楷體" w:hAnsi="標楷體" w:hint="eastAsia"/>
              </w:rPr>
              <w:t>收入穩定但支付超過能力可負擔之費用、如昂貴教育、補習學雜費用或購置不動產</w:t>
            </w:r>
          </w:p>
        </w:tc>
      </w:tr>
      <w:tr w:rsidR="007E75D1" w:rsidRPr="007E75D1" w14:paraId="44C48596"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5A68B23C" w14:textId="0C4612B8" w:rsidR="007E75D1" w:rsidRPr="007E75D1" w:rsidRDefault="007E75D1" w:rsidP="007E75D1">
            <w:pPr>
              <w:rPr>
                <w:rFonts w:ascii="標楷體" w:eastAsia="標楷體" w:hAnsi="標楷體" w:cs="新細明體"/>
              </w:rPr>
            </w:pPr>
            <w:r w:rsidRPr="0022279A">
              <w:rPr>
                <w:rFonts w:ascii="標楷體" w:eastAsia="標楷體" w:hAnsi="標楷體"/>
              </w:rPr>
              <w:t>16</w:t>
            </w:r>
          </w:p>
        </w:tc>
        <w:tc>
          <w:tcPr>
            <w:tcW w:w="4819" w:type="dxa"/>
            <w:tcBorders>
              <w:top w:val="nil"/>
              <w:left w:val="nil"/>
              <w:bottom w:val="single" w:sz="4" w:space="0" w:color="auto"/>
              <w:right w:val="single" w:sz="4" w:space="0" w:color="auto"/>
            </w:tcBorders>
            <w:shd w:val="clear" w:color="auto" w:fill="auto"/>
            <w:noWrap/>
            <w:vAlign w:val="center"/>
          </w:tcPr>
          <w:p w14:paraId="7D8A7C03" w14:textId="77777777" w:rsidR="007E75D1" w:rsidRPr="007E75D1" w:rsidRDefault="007E75D1" w:rsidP="007E75D1">
            <w:pPr>
              <w:rPr>
                <w:rFonts w:ascii="標楷體" w:eastAsia="標楷體" w:hAnsi="標楷體" w:cs="新細明體"/>
              </w:rPr>
            </w:pPr>
            <w:r w:rsidRPr="007E75D1">
              <w:rPr>
                <w:rFonts w:ascii="標楷體" w:eastAsia="標楷體" w:hAnsi="標楷體" w:hint="eastAsia"/>
              </w:rPr>
              <w:t>收入穩定但因銀行或政府政策改變提高月付金</w:t>
            </w:r>
            <w:r w:rsidRPr="007E75D1">
              <w:rPr>
                <w:rFonts w:ascii="標楷體" w:eastAsia="標楷體" w:hAnsi="標楷體"/>
              </w:rPr>
              <w:t>,導致無法負荷</w:t>
            </w:r>
          </w:p>
        </w:tc>
      </w:tr>
      <w:tr w:rsidR="007E75D1" w:rsidRPr="007E75D1" w14:paraId="23980AFD"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4245A721" w14:textId="7748E526" w:rsidR="007E75D1" w:rsidRPr="007E75D1" w:rsidRDefault="007E75D1" w:rsidP="007E75D1">
            <w:pPr>
              <w:rPr>
                <w:rFonts w:ascii="標楷體" w:eastAsia="標楷體" w:hAnsi="標楷體" w:cs="新細明體"/>
              </w:rPr>
            </w:pPr>
            <w:r w:rsidRPr="0022279A">
              <w:rPr>
                <w:rFonts w:ascii="標楷體" w:eastAsia="標楷體" w:hAnsi="標楷體"/>
              </w:rPr>
              <w:t>17</w:t>
            </w:r>
          </w:p>
        </w:tc>
        <w:tc>
          <w:tcPr>
            <w:tcW w:w="4819" w:type="dxa"/>
            <w:tcBorders>
              <w:top w:val="nil"/>
              <w:left w:val="nil"/>
              <w:bottom w:val="single" w:sz="4" w:space="0" w:color="auto"/>
              <w:right w:val="single" w:sz="4" w:space="0" w:color="auto"/>
            </w:tcBorders>
            <w:shd w:val="clear" w:color="auto" w:fill="auto"/>
            <w:noWrap/>
            <w:vAlign w:val="center"/>
          </w:tcPr>
          <w:p w14:paraId="05297C73" w14:textId="77777777" w:rsidR="007E75D1" w:rsidRPr="007E75D1" w:rsidRDefault="007E75D1" w:rsidP="007E75D1">
            <w:pPr>
              <w:rPr>
                <w:rFonts w:ascii="標楷體" w:eastAsia="標楷體" w:hAnsi="標楷體" w:cs="新細明體"/>
              </w:rPr>
            </w:pPr>
            <w:r w:rsidRPr="007E75D1">
              <w:rPr>
                <w:rFonts w:ascii="標楷體" w:eastAsia="標楷體" w:hAnsi="標楷體" w:hint="eastAsia"/>
              </w:rPr>
              <w:t>被詐騙集團詐騙</w:t>
            </w:r>
          </w:p>
        </w:tc>
      </w:tr>
      <w:tr w:rsidR="007E75D1" w:rsidRPr="007E75D1" w14:paraId="1B9CB674"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1AEA6321" w14:textId="428BC782" w:rsidR="007E75D1" w:rsidRPr="007E75D1" w:rsidRDefault="007E75D1" w:rsidP="007E75D1">
            <w:pPr>
              <w:rPr>
                <w:rFonts w:ascii="標楷體" w:eastAsia="標楷體" w:hAnsi="標楷體" w:cs="新細明體"/>
              </w:rPr>
            </w:pPr>
            <w:r w:rsidRPr="0022279A">
              <w:rPr>
                <w:rFonts w:ascii="標楷體" w:eastAsia="標楷體" w:hAnsi="標楷體"/>
              </w:rPr>
              <w:t>18</w:t>
            </w:r>
          </w:p>
        </w:tc>
        <w:tc>
          <w:tcPr>
            <w:tcW w:w="4819" w:type="dxa"/>
            <w:tcBorders>
              <w:top w:val="nil"/>
              <w:left w:val="nil"/>
              <w:bottom w:val="single" w:sz="4" w:space="0" w:color="auto"/>
              <w:right w:val="single" w:sz="4" w:space="0" w:color="auto"/>
            </w:tcBorders>
            <w:shd w:val="clear" w:color="auto" w:fill="auto"/>
            <w:noWrap/>
            <w:vAlign w:val="center"/>
          </w:tcPr>
          <w:p w14:paraId="2CE9ACF3" w14:textId="77777777" w:rsidR="007E75D1" w:rsidRPr="007E75D1" w:rsidRDefault="007E75D1" w:rsidP="007E75D1">
            <w:pPr>
              <w:rPr>
                <w:rFonts w:ascii="標楷體" w:eastAsia="標楷體" w:hAnsi="標楷體" w:cs="新細明體"/>
              </w:rPr>
            </w:pPr>
            <w:r w:rsidRPr="007E75D1">
              <w:rPr>
                <w:rFonts w:ascii="標楷體" w:eastAsia="標楷體" w:hAnsi="標楷體" w:hint="eastAsia"/>
              </w:rPr>
              <w:t>為他人做保或遭他人倒帳</w:t>
            </w:r>
          </w:p>
        </w:tc>
      </w:tr>
      <w:tr w:rsidR="007E75D1" w:rsidRPr="007E75D1" w14:paraId="6D9A0207"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66104140" w14:textId="0771A4DD" w:rsidR="007E75D1" w:rsidRPr="007E75D1" w:rsidRDefault="007E75D1" w:rsidP="007E75D1">
            <w:pPr>
              <w:rPr>
                <w:rFonts w:ascii="標楷體" w:eastAsia="標楷體" w:hAnsi="標楷體" w:cs="新細明體"/>
              </w:rPr>
            </w:pPr>
            <w:r w:rsidRPr="0022279A">
              <w:rPr>
                <w:rFonts w:ascii="標楷體" w:eastAsia="標楷體" w:hAnsi="標楷體"/>
              </w:rPr>
              <w:t>19</w:t>
            </w:r>
          </w:p>
        </w:tc>
        <w:tc>
          <w:tcPr>
            <w:tcW w:w="4819" w:type="dxa"/>
            <w:tcBorders>
              <w:top w:val="nil"/>
              <w:left w:val="nil"/>
              <w:bottom w:val="single" w:sz="4" w:space="0" w:color="auto"/>
              <w:right w:val="single" w:sz="4" w:space="0" w:color="auto"/>
            </w:tcBorders>
            <w:shd w:val="clear" w:color="auto" w:fill="auto"/>
            <w:noWrap/>
            <w:vAlign w:val="center"/>
          </w:tcPr>
          <w:p w14:paraId="18A42E89" w14:textId="77777777" w:rsidR="007E75D1" w:rsidRPr="007E75D1" w:rsidRDefault="007E75D1" w:rsidP="007E75D1">
            <w:pPr>
              <w:rPr>
                <w:rFonts w:ascii="標楷體" w:eastAsia="標楷體" w:hAnsi="標楷體" w:cs="新細明體"/>
              </w:rPr>
            </w:pPr>
            <w:r w:rsidRPr="007E75D1">
              <w:rPr>
                <w:rFonts w:ascii="標楷體" w:eastAsia="標楷體" w:hAnsi="標楷體" w:hint="eastAsia"/>
              </w:rPr>
              <w:t>繼承債務</w:t>
            </w:r>
          </w:p>
        </w:tc>
      </w:tr>
    </w:tbl>
    <w:p w14:paraId="484CB297" w14:textId="77777777" w:rsidR="007E2411" w:rsidRPr="00543E73" w:rsidRDefault="007E2411" w:rsidP="007E2411">
      <w:pPr>
        <w:tabs>
          <w:tab w:val="left" w:pos="788"/>
        </w:tabs>
        <w:ind w:leftChars="300" w:left="720"/>
        <w:rPr>
          <w:rFonts w:ascii="標楷體" w:eastAsia="標楷體" w:hAnsi="標楷體"/>
        </w:rPr>
      </w:pPr>
    </w:p>
    <w:p w14:paraId="416C21FF" w14:textId="36067F80" w:rsidR="007E2411" w:rsidRPr="00890866" w:rsidRDefault="00F75D3C" w:rsidP="00894D7B">
      <w:pPr>
        <w:numPr>
          <w:ilvl w:val="0"/>
          <w:numId w:val="17"/>
        </w:numPr>
        <w:rPr>
          <w:rFonts w:ascii="標楷體" w:eastAsia="標楷體" w:hAnsi="標楷體"/>
        </w:rPr>
      </w:pPr>
      <w:r w:rsidRPr="0022279A">
        <w:rPr>
          <w:rFonts w:ascii="標楷體" w:eastAsia="標楷體" w:hAnsi="標楷體" w:hint="eastAsia"/>
        </w:rPr>
        <w:t>前置調解</w:t>
      </w:r>
      <w:r>
        <w:rPr>
          <w:rFonts w:ascii="標楷體" w:eastAsia="標楷體" w:hAnsi="標楷體" w:hint="eastAsia"/>
        </w:rPr>
        <w:t>結案原因</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7E2411" w:rsidRPr="00D64CF7" w14:paraId="39EFBBDA" w14:textId="77777777" w:rsidTr="007E2411">
        <w:trPr>
          <w:trHeight w:val="340"/>
          <w:tblHeader/>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C6116FD" w14:textId="77777777" w:rsidR="007E2411" w:rsidRPr="00AB3786" w:rsidRDefault="007E2411" w:rsidP="007E2411">
            <w:pPr>
              <w:widowControl/>
              <w:rPr>
                <w:rFonts w:ascii="標楷體" w:eastAsia="標楷體" w:hAnsi="標楷體" w:cs="新細明體"/>
                <w:kern w:val="0"/>
              </w:rPr>
            </w:pPr>
            <w:r w:rsidRPr="00AB3786">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63BBE291" w14:textId="77777777" w:rsidR="007E2411" w:rsidRPr="00D64CF7" w:rsidRDefault="007E2411" w:rsidP="007E2411">
            <w:pPr>
              <w:widowControl/>
              <w:rPr>
                <w:rFonts w:ascii="標楷體" w:eastAsia="標楷體" w:hAnsi="標楷體" w:cs="新細明體"/>
                <w:kern w:val="0"/>
              </w:rPr>
            </w:pPr>
            <w:r w:rsidRPr="00D64CF7">
              <w:rPr>
                <w:rFonts w:ascii="標楷體" w:eastAsia="標楷體" w:hAnsi="標楷體" w:cs="新細明體" w:hint="eastAsia"/>
                <w:kern w:val="0"/>
              </w:rPr>
              <w:t>說明</w:t>
            </w:r>
          </w:p>
        </w:tc>
      </w:tr>
      <w:tr w:rsidR="003A4977" w:rsidRPr="00D64CF7" w14:paraId="0A0E8846"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3D06789B" w14:textId="2DCE7592" w:rsidR="003A4977" w:rsidRPr="003A4977" w:rsidRDefault="00780522" w:rsidP="003A4977">
            <w:pPr>
              <w:rPr>
                <w:rFonts w:ascii="標楷體" w:eastAsia="標楷體" w:hAnsi="標楷體" w:cs="新細明體"/>
              </w:rPr>
            </w:pPr>
            <w:r>
              <w:rPr>
                <w:rFonts w:ascii="標楷體" w:eastAsia="標楷體" w:hAnsi="標楷體"/>
              </w:rPr>
              <w:t xml:space="preserve">  </w:t>
            </w:r>
          </w:p>
        </w:tc>
        <w:tc>
          <w:tcPr>
            <w:tcW w:w="4819" w:type="dxa"/>
            <w:tcBorders>
              <w:top w:val="nil"/>
              <w:left w:val="nil"/>
              <w:bottom w:val="single" w:sz="4" w:space="0" w:color="auto"/>
              <w:right w:val="single" w:sz="4" w:space="0" w:color="auto"/>
            </w:tcBorders>
            <w:shd w:val="clear" w:color="auto" w:fill="auto"/>
            <w:noWrap/>
            <w:vAlign w:val="center"/>
          </w:tcPr>
          <w:p w14:paraId="3C4DA70E" w14:textId="64814039" w:rsidR="003A4977" w:rsidRDefault="003A4977" w:rsidP="003A4977">
            <w:pPr>
              <w:rPr>
                <w:rFonts w:ascii="標楷體" w:eastAsia="標楷體" w:hAnsi="標楷體" w:cs="新細明體"/>
              </w:rPr>
            </w:pPr>
            <w:r w:rsidRPr="003A4977">
              <w:rPr>
                <w:rFonts w:ascii="標楷體" w:eastAsia="標楷體" w:hAnsi="標楷體" w:hint="eastAsia"/>
              </w:rPr>
              <w:t>--- 請選擇 ---</w:t>
            </w:r>
          </w:p>
        </w:tc>
      </w:tr>
      <w:tr w:rsidR="003A4977" w:rsidRPr="00D64CF7" w14:paraId="535443FC" w14:textId="77777777" w:rsidTr="00780522">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4D11622E" w14:textId="6E9F997B" w:rsidR="003A4977" w:rsidRPr="00AB3786" w:rsidRDefault="003A4977" w:rsidP="003A4977">
            <w:pPr>
              <w:rPr>
                <w:rFonts w:ascii="標楷體" w:eastAsia="標楷體" w:hAnsi="標楷體"/>
              </w:rPr>
            </w:pPr>
            <w:r w:rsidRPr="00DE4EA5">
              <w:rPr>
                <w:rFonts w:ascii="標楷體" w:eastAsia="標楷體" w:hAnsi="標楷體"/>
              </w:rPr>
              <w:t>00</w:t>
            </w:r>
          </w:p>
        </w:tc>
        <w:tc>
          <w:tcPr>
            <w:tcW w:w="4819" w:type="dxa"/>
            <w:tcBorders>
              <w:top w:val="nil"/>
              <w:left w:val="nil"/>
              <w:bottom w:val="single" w:sz="4" w:space="0" w:color="auto"/>
              <w:right w:val="single" w:sz="4" w:space="0" w:color="auto"/>
            </w:tcBorders>
            <w:shd w:val="clear" w:color="auto" w:fill="auto"/>
            <w:noWrap/>
            <w:vAlign w:val="center"/>
          </w:tcPr>
          <w:p w14:paraId="2EF04A04" w14:textId="7BCFE982" w:rsidR="003A4977" w:rsidRDefault="003A4977" w:rsidP="003A4977">
            <w:pPr>
              <w:rPr>
                <w:rFonts w:ascii="標楷體" w:eastAsia="標楷體" w:hAnsi="標楷體"/>
              </w:rPr>
            </w:pPr>
            <w:r>
              <w:rPr>
                <w:rFonts w:ascii="標楷體" w:eastAsia="標楷體" w:hAnsi="標楷體" w:hint="eastAsia"/>
              </w:rPr>
              <w:t>毀諾</w:t>
            </w:r>
          </w:p>
        </w:tc>
      </w:tr>
      <w:tr w:rsidR="003A4977" w:rsidRPr="00D64CF7" w14:paraId="0107EEA2"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6A8EA424" w14:textId="4D89B0E9" w:rsidR="003A4977" w:rsidRPr="003A4977" w:rsidRDefault="003A4977" w:rsidP="003A4977">
            <w:pPr>
              <w:rPr>
                <w:rFonts w:ascii="標楷體" w:eastAsia="標楷體" w:hAnsi="標楷體" w:cs="新細明體"/>
              </w:rPr>
            </w:pPr>
            <w:r w:rsidRPr="0022279A">
              <w:rPr>
                <w:rFonts w:ascii="標楷體" w:eastAsia="標楷體" w:hAnsi="標楷體"/>
              </w:rPr>
              <w:t>01</w:t>
            </w:r>
          </w:p>
        </w:tc>
        <w:tc>
          <w:tcPr>
            <w:tcW w:w="4819" w:type="dxa"/>
            <w:tcBorders>
              <w:top w:val="nil"/>
              <w:left w:val="nil"/>
              <w:bottom w:val="single" w:sz="4" w:space="0" w:color="auto"/>
              <w:right w:val="single" w:sz="4" w:space="0" w:color="auto"/>
            </w:tcBorders>
            <w:shd w:val="clear" w:color="auto" w:fill="auto"/>
            <w:noWrap/>
            <w:vAlign w:val="center"/>
          </w:tcPr>
          <w:p w14:paraId="7D3BFA8D" w14:textId="77777777" w:rsidR="003A4977" w:rsidRDefault="003A4977" w:rsidP="003A4977">
            <w:pPr>
              <w:rPr>
                <w:rFonts w:ascii="標楷體" w:eastAsia="標楷體" w:hAnsi="標楷體" w:cs="新細明體"/>
              </w:rPr>
            </w:pPr>
            <w:r>
              <w:rPr>
                <w:rFonts w:ascii="標楷體" w:eastAsia="標楷體" w:hAnsi="標楷體" w:hint="eastAsia"/>
              </w:rPr>
              <w:t>協商終止</w:t>
            </w:r>
          </w:p>
        </w:tc>
      </w:tr>
      <w:tr w:rsidR="003A4977" w:rsidRPr="00D64CF7" w14:paraId="6B8B8D24"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285A76A0" w14:textId="3654AB32" w:rsidR="003A4977" w:rsidRPr="003A4977" w:rsidRDefault="003A4977" w:rsidP="003A4977">
            <w:pPr>
              <w:rPr>
                <w:rFonts w:ascii="標楷體" w:eastAsia="標楷體" w:hAnsi="標楷體" w:cs="新細明體"/>
              </w:rPr>
            </w:pPr>
            <w:r w:rsidRPr="0022279A">
              <w:rPr>
                <w:rFonts w:ascii="標楷體" w:eastAsia="標楷體" w:hAnsi="標楷體"/>
              </w:rPr>
              <w:t>11</w:t>
            </w:r>
          </w:p>
        </w:tc>
        <w:tc>
          <w:tcPr>
            <w:tcW w:w="4819" w:type="dxa"/>
            <w:tcBorders>
              <w:top w:val="nil"/>
              <w:left w:val="nil"/>
              <w:bottom w:val="single" w:sz="4" w:space="0" w:color="auto"/>
              <w:right w:val="single" w:sz="4" w:space="0" w:color="auto"/>
            </w:tcBorders>
            <w:shd w:val="clear" w:color="auto" w:fill="auto"/>
            <w:noWrap/>
            <w:vAlign w:val="center"/>
          </w:tcPr>
          <w:p w14:paraId="31858D54" w14:textId="77777777" w:rsidR="003A4977" w:rsidRDefault="003A4977" w:rsidP="003A4977">
            <w:pPr>
              <w:rPr>
                <w:rFonts w:ascii="標楷體" w:eastAsia="標楷體" w:hAnsi="標楷體" w:cs="新細明體"/>
              </w:rPr>
            </w:pPr>
            <w:r>
              <w:rPr>
                <w:rFonts w:ascii="標楷體" w:eastAsia="標楷體" w:hAnsi="標楷體" w:hint="eastAsia"/>
              </w:rPr>
              <w:t>未能接受足以負擔之還款方案</w:t>
            </w:r>
          </w:p>
        </w:tc>
      </w:tr>
      <w:tr w:rsidR="003A4977" w:rsidRPr="00D64CF7" w14:paraId="4C7D1DF9"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63B29A6B" w14:textId="69385AC1" w:rsidR="003A4977" w:rsidRPr="003A4977" w:rsidRDefault="003A4977" w:rsidP="003A4977">
            <w:pPr>
              <w:rPr>
                <w:rFonts w:ascii="標楷體" w:eastAsia="標楷體" w:hAnsi="標楷體" w:cs="新細明體"/>
              </w:rPr>
            </w:pPr>
            <w:r w:rsidRPr="0022279A">
              <w:rPr>
                <w:rFonts w:ascii="標楷體" w:eastAsia="標楷體" w:hAnsi="標楷體"/>
              </w:rPr>
              <w:t>12</w:t>
            </w:r>
          </w:p>
        </w:tc>
        <w:tc>
          <w:tcPr>
            <w:tcW w:w="4819" w:type="dxa"/>
            <w:tcBorders>
              <w:top w:val="nil"/>
              <w:left w:val="nil"/>
              <w:bottom w:val="single" w:sz="4" w:space="0" w:color="auto"/>
              <w:right w:val="single" w:sz="4" w:space="0" w:color="auto"/>
            </w:tcBorders>
            <w:shd w:val="clear" w:color="auto" w:fill="auto"/>
            <w:noWrap/>
            <w:vAlign w:val="center"/>
          </w:tcPr>
          <w:p w14:paraId="55DAF886" w14:textId="77777777" w:rsidR="003A4977" w:rsidRDefault="003A4977" w:rsidP="003A4977">
            <w:pPr>
              <w:rPr>
                <w:rFonts w:ascii="標楷體" w:eastAsia="標楷體" w:hAnsi="標楷體" w:cs="新細明體"/>
              </w:rPr>
            </w:pPr>
            <w:r>
              <w:rPr>
                <w:rFonts w:ascii="標楷體" w:eastAsia="標楷體" w:hAnsi="標楷體" w:hint="eastAsia"/>
              </w:rPr>
              <w:t>要求折讓本金未為金融機構所接受</w:t>
            </w:r>
          </w:p>
        </w:tc>
      </w:tr>
      <w:tr w:rsidR="003A4977" w:rsidRPr="00D64CF7" w14:paraId="25A353D1"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76F3A582" w14:textId="31FE83CB" w:rsidR="003A4977" w:rsidRPr="003A4977" w:rsidRDefault="003A4977" w:rsidP="003A4977">
            <w:pPr>
              <w:rPr>
                <w:rFonts w:ascii="標楷體" w:eastAsia="標楷體" w:hAnsi="標楷體" w:cs="新細明體"/>
              </w:rPr>
            </w:pPr>
            <w:r w:rsidRPr="0022279A">
              <w:rPr>
                <w:rFonts w:ascii="標楷體" w:eastAsia="標楷體" w:hAnsi="標楷體"/>
              </w:rPr>
              <w:t>13</w:t>
            </w:r>
          </w:p>
        </w:tc>
        <w:tc>
          <w:tcPr>
            <w:tcW w:w="4819" w:type="dxa"/>
            <w:tcBorders>
              <w:top w:val="nil"/>
              <w:left w:val="nil"/>
              <w:bottom w:val="single" w:sz="4" w:space="0" w:color="auto"/>
              <w:right w:val="single" w:sz="4" w:space="0" w:color="auto"/>
            </w:tcBorders>
            <w:shd w:val="clear" w:color="auto" w:fill="auto"/>
            <w:noWrap/>
            <w:vAlign w:val="center"/>
          </w:tcPr>
          <w:p w14:paraId="7C215413" w14:textId="77777777" w:rsidR="003A4977" w:rsidRDefault="003A4977" w:rsidP="003A4977">
            <w:pPr>
              <w:rPr>
                <w:rFonts w:ascii="標楷體" w:eastAsia="標楷體" w:hAnsi="標楷體" w:cs="新細明體"/>
              </w:rPr>
            </w:pPr>
            <w:r>
              <w:rPr>
                <w:rFonts w:ascii="標楷體" w:eastAsia="標楷體" w:hAnsi="標楷體" w:hint="eastAsia"/>
              </w:rPr>
              <w:t>要求撤銷原已協商通過之還款方案並要求更優惠還款方案</w:t>
            </w:r>
          </w:p>
        </w:tc>
      </w:tr>
      <w:tr w:rsidR="003A4977" w:rsidRPr="00D64CF7" w14:paraId="09ABB5E1"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05D33698" w14:textId="0C12C8E2" w:rsidR="003A4977" w:rsidRPr="003A4977" w:rsidRDefault="003A4977" w:rsidP="003A4977">
            <w:pPr>
              <w:rPr>
                <w:rFonts w:ascii="標楷體" w:eastAsia="標楷體" w:hAnsi="標楷體" w:cs="新細明體"/>
              </w:rPr>
            </w:pPr>
            <w:r w:rsidRPr="0022279A">
              <w:rPr>
                <w:rFonts w:ascii="標楷體" w:eastAsia="標楷體" w:hAnsi="標楷體"/>
              </w:rPr>
              <w:t>14</w:t>
            </w:r>
          </w:p>
        </w:tc>
        <w:tc>
          <w:tcPr>
            <w:tcW w:w="4819" w:type="dxa"/>
            <w:tcBorders>
              <w:top w:val="nil"/>
              <w:left w:val="nil"/>
              <w:bottom w:val="single" w:sz="4" w:space="0" w:color="auto"/>
              <w:right w:val="single" w:sz="4" w:space="0" w:color="auto"/>
            </w:tcBorders>
            <w:shd w:val="clear" w:color="auto" w:fill="auto"/>
            <w:noWrap/>
            <w:vAlign w:val="center"/>
          </w:tcPr>
          <w:p w14:paraId="12E22B81" w14:textId="77777777" w:rsidR="003A4977" w:rsidRDefault="003A4977" w:rsidP="003A4977">
            <w:pPr>
              <w:rPr>
                <w:rFonts w:ascii="標楷體" w:eastAsia="標楷體" w:hAnsi="標楷體" w:cs="新細明體"/>
              </w:rPr>
            </w:pPr>
            <w:r>
              <w:rPr>
                <w:rFonts w:ascii="標楷體" w:eastAsia="標楷體" w:hAnsi="標楷體" w:hint="eastAsia"/>
              </w:rPr>
              <w:t>無法負擔任何還款條件</w:t>
            </w:r>
          </w:p>
        </w:tc>
      </w:tr>
      <w:tr w:rsidR="003A4977" w:rsidRPr="00D64CF7" w14:paraId="21CD3FA3"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1B6D2D31" w14:textId="47B13A2D" w:rsidR="003A4977" w:rsidRPr="003A4977" w:rsidRDefault="003A4977" w:rsidP="003A4977">
            <w:pPr>
              <w:rPr>
                <w:rFonts w:ascii="標楷體" w:eastAsia="標楷體" w:hAnsi="標楷體" w:cs="新細明體"/>
              </w:rPr>
            </w:pPr>
            <w:r w:rsidRPr="0022279A">
              <w:rPr>
                <w:rFonts w:ascii="標楷體" w:eastAsia="標楷體" w:hAnsi="標楷體"/>
              </w:rPr>
              <w:t>15</w:t>
            </w:r>
          </w:p>
        </w:tc>
        <w:tc>
          <w:tcPr>
            <w:tcW w:w="4819" w:type="dxa"/>
            <w:tcBorders>
              <w:top w:val="nil"/>
              <w:left w:val="nil"/>
              <w:bottom w:val="single" w:sz="4" w:space="0" w:color="auto"/>
              <w:right w:val="single" w:sz="4" w:space="0" w:color="auto"/>
            </w:tcBorders>
            <w:shd w:val="clear" w:color="auto" w:fill="auto"/>
            <w:noWrap/>
            <w:vAlign w:val="center"/>
          </w:tcPr>
          <w:p w14:paraId="466B69F9" w14:textId="77777777" w:rsidR="003A4977" w:rsidRDefault="003A4977" w:rsidP="003A4977">
            <w:pPr>
              <w:rPr>
                <w:rFonts w:ascii="標楷體" w:eastAsia="標楷體" w:hAnsi="標楷體" w:cs="新細明體"/>
              </w:rPr>
            </w:pPr>
            <w:r>
              <w:rPr>
                <w:rFonts w:ascii="標楷體" w:eastAsia="標楷體" w:hAnsi="標楷體" w:hint="eastAsia"/>
              </w:rPr>
              <w:t>本行/本公司未能於文件齊全後30日內開始協商</w:t>
            </w:r>
          </w:p>
        </w:tc>
      </w:tr>
      <w:tr w:rsidR="003A4977" w:rsidRPr="00D64CF7" w14:paraId="1F79ADB5"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5A0F234F" w14:textId="7511B366" w:rsidR="003A4977" w:rsidRPr="003A4977" w:rsidRDefault="003A4977" w:rsidP="003A4977">
            <w:pPr>
              <w:rPr>
                <w:rFonts w:ascii="標楷體" w:eastAsia="標楷體" w:hAnsi="標楷體" w:cs="新細明體"/>
              </w:rPr>
            </w:pPr>
            <w:r w:rsidRPr="0022279A">
              <w:rPr>
                <w:rFonts w:ascii="標楷體" w:eastAsia="標楷體" w:hAnsi="標楷體"/>
              </w:rPr>
              <w:t>17</w:t>
            </w:r>
          </w:p>
        </w:tc>
        <w:tc>
          <w:tcPr>
            <w:tcW w:w="4819" w:type="dxa"/>
            <w:tcBorders>
              <w:top w:val="nil"/>
              <w:left w:val="nil"/>
              <w:bottom w:val="single" w:sz="4" w:space="0" w:color="auto"/>
              <w:right w:val="single" w:sz="4" w:space="0" w:color="auto"/>
            </w:tcBorders>
            <w:shd w:val="clear" w:color="auto" w:fill="auto"/>
            <w:noWrap/>
            <w:vAlign w:val="center"/>
          </w:tcPr>
          <w:p w14:paraId="11CA7866" w14:textId="77777777" w:rsidR="003A4977" w:rsidRDefault="003A4977" w:rsidP="003A4977">
            <w:pPr>
              <w:rPr>
                <w:rFonts w:ascii="標楷體" w:eastAsia="標楷體" w:hAnsi="標楷體" w:cs="新細明體"/>
              </w:rPr>
            </w:pPr>
            <w:r>
              <w:rPr>
                <w:rFonts w:ascii="標楷體" w:eastAsia="標楷體" w:hAnsi="標楷體" w:hint="eastAsia"/>
              </w:rPr>
              <w:t>協商意願低落</w:t>
            </w:r>
          </w:p>
        </w:tc>
      </w:tr>
      <w:tr w:rsidR="003A4977" w:rsidRPr="00D64CF7" w14:paraId="0FD8A664"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1A09CBA1" w14:textId="431C5534" w:rsidR="003A4977" w:rsidRPr="003A4977" w:rsidRDefault="003A4977" w:rsidP="003A4977">
            <w:pPr>
              <w:rPr>
                <w:rFonts w:ascii="標楷體" w:eastAsia="標楷體" w:hAnsi="標楷體" w:cs="新細明體"/>
              </w:rPr>
            </w:pPr>
            <w:r w:rsidRPr="0022279A">
              <w:rPr>
                <w:rFonts w:ascii="標楷體" w:eastAsia="標楷體" w:hAnsi="標楷體"/>
              </w:rPr>
              <w:t>18</w:t>
            </w:r>
          </w:p>
        </w:tc>
        <w:tc>
          <w:tcPr>
            <w:tcW w:w="4819" w:type="dxa"/>
            <w:tcBorders>
              <w:top w:val="nil"/>
              <w:left w:val="nil"/>
              <w:bottom w:val="single" w:sz="4" w:space="0" w:color="auto"/>
              <w:right w:val="single" w:sz="4" w:space="0" w:color="auto"/>
            </w:tcBorders>
            <w:shd w:val="clear" w:color="auto" w:fill="auto"/>
            <w:noWrap/>
            <w:vAlign w:val="center"/>
          </w:tcPr>
          <w:p w14:paraId="04D58EEC" w14:textId="77777777" w:rsidR="003A4977" w:rsidRDefault="003A4977" w:rsidP="003A4977">
            <w:pPr>
              <w:rPr>
                <w:rFonts w:ascii="標楷體" w:eastAsia="標楷體" w:hAnsi="標楷體" w:cs="新細明體"/>
              </w:rPr>
            </w:pPr>
            <w:r>
              <w:rPr>
                <w:rFonts w:ascii="標楷體" w:eastAsia="標楷體" w:hAnsi="標楷體" w:hint="eastAsia"/>
              </w:rPr>
              <w:t>債務人於協商前大量借款或密集消費</w:t>
            </w:r>
          </w:p>
        </w:tc>
      </w:tr>
      <w:tr w:rsidR="003A4977" w:rsidRPr="00D64CF7" w14:paraId="1D453D6D"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0573F5B7" w14:textId="30FD7D30" w:rsidR="003A4977" w:rsidRPr="003A4977" w:rsidRDefault="003A4977" w:rsidP="003A4977">
            <w:pPr>
              <w:rPr>
                <w:rFonts w:ascii="標楷體" w:eastAsia="標楷體" w:hAnsi="標楷體" w:cs="新細明體"/>
              </w:rPr>
            </w:pPr>
            <w:r w:rsidRPr="0022279A">
              <w:rPr>
                <w:rFonts w:ascii="標楷體" w:eastAsia="標楷體" w:hAnsi="標楷體"/>
              </w:rPr>
              <w:t>19</w:t>
            </w:r>
          </w:p>
        </w:tc>
        <w:tc>
          <w:tcPr>
            <w:tcW w:w="4819" w:type="dxa"/>
            <w:tcBorders>
              <w:top w:val="nil"/>
              <w:left w:val="nil"/>
              <w:bottom w:val="single" w:sz="4" w:space="0" w:color="auto"/>
              <w:right w:val="single" w:sz="4" w:space="0" w:color="auto"/>
            </w:tcBorders>
            <w:shd w:val="clear" w:color="auto" w:fill="auto"/>
            <w:noWrap/>
            <w:vAlign w:val="center"/>
          </w:tcPr>
          <w:p w14:paraId="4CA62779" w14:textId="77777777" w:rsidR="003A4977" w:rsidRDefault="003A4977" w:rsidP="003A4977">
            <w:pPr>
              <w:rPr>
                <w:rFonts w:ascii="標楷體" w:eastAsia="標楷體" w:hAnsi="標楷體" w:cs="新細明體"/>
              </w:rPr>
            </w:pPr>
            <w:r>
              <w:rPr>
                <w:rFonts w:ascii="標楷體" w:eastAsia="標楷體" w:hAnsi="標楷體" w:hint="eastAsia"/>
              </w:rPr>
              <w:t>債務人於最大債權金融機構通知簽署協議書10日曆天內未完成簽約手續</w:t>
            </w:r>
          </w:p>
        </w:tc>
      </w:tr>
      <w:tr w:rsidR="003A4977" w:rsidRPr="00D64CF7" w14:paraId="5D00FAD2"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04524ABB" w14:textId="07B8775A" w:rsidR="003A4977" w:rsidRPr="003A4977" w:rsidRDefault="003A4977" w:rsidP="003A4977">
            <w:pPr>
              <w:rPr>
                <w:rFonts w:ascii="標楷體" w:eastAsia="標楷體" w:hAnsi="標楷體" w:cs="新細明體"/>
              </w:rPr>
            </w:pPr>
            <w:r w:rsidRPr="0022279A">
              <w:rPr>
                <w:rFonts w:ascii="標楷體" w:eastAsia="標楷體" w:hAnsi="標楷體"/>
              </w:rPr>
              <w:t>21</w:t>
            </w:r>
          </w:p>
        </w:tc>
        <w:tc>
          <w:tcPr>
            <w:tcW w:w="4819" w:type="dxa"/>
            <w:tcBorders>
              <w:top w:val="nil"/>
              <w:left w:val="nil"/>
              <w:bottom w:val="single" w:sz="4" w:space="0" w:color="auto"/>
              <w:right w:val="single" w:sz="4" w:space="0" w:color="auto"/>
            </w:tcBorders>
            <w:shd w:val="clear" w:color="auto" w:fill="auto"/>
            <w:noWrap/>
            <w:vAlign w:val="center"/>
          </w:tcPr>
          <w:p w14:paraId="64098A06" w14:textId="77777777" w:rsidR="003A4977" w:rsidRDefault="003A4977" w:rsidP="003A4977">
            <w:pPr>
              <w:rPr>
                <w:rFonts w:ascii="標楷體" w:eastAsia="標楷體" w:hAnsi="標楷體" w:cs="新細明體"/>
              </w:rPr>
            </w:pPr>
            <w:r>
              <w:rPr>
                <w:rFonts w:ascii="標楷體" w:eastAsia="標楷體" w:hAnsi="標楷體" w:hint="eastAsia"/>
              </w:rPr>
              <w:t>資產大於負債</w:t>
            </w:r>
          </w:p>
        </w:tc>
      </w:tr>
      <w:tr w:rsidR="003A4977" w:rsidRPr="00D64CF7" w14:paraId="219040D1"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09A320AF" w14:textId="4AC7742A" w:rsidR="003A4977" w:rsidRPr="003A4977" w:rsidRDefault="003A4977" w:rsidP="003A4977">
            <w:pPr>
              <w:rPr>
                <w:rFonts w:ascii="標楷體" w:eastAsia="標楷體" w:hAnsi="標楷體" w:cs="新細明體"/>
              </w:rPr>
            </w:pPr>
            <w:r w:rsidRPr="0022279A">
              <w:rPr>
                <w:rFonts w:ascii="標楷體" w:eastAsia="標楷體" w:hAnsi="標楷體"/>
              </w:rPr>
              <w:t>49</w:t>
            </w:r>
          </w:p>
        </w:tc>
        <w:tc>
          <w:tcPr>
            <w:tcW w:w="4819" w:type="dxa"/>
            <w:tcBorders>
              <w:top w:val="nil"/>
              <w:left w:val="nil"/>
              <w:bottom w:val="single" w:sz="4" w:space="0" w:color="auto"/>
              <w:right w:val="single" w:sz="4" w:space="0" w:color="auto"/>
            </w:tcBorders>
            <w:shd w:val="clear" w:color="auto" w:fill="auto"/>
            <w:noWrap/>
            <w:vAlign w:val="center"/>
          </w:tcPr>
          <w:p w14:paraId="52299D9C" w14:textId="77777777" w:rsidR="003A4977" w:rsidRDefault="003A4977" w:rsidP="003A4977">
            <w:pPr>
              <w:rPr>
                <w:rFonts w:ascii="標楷體" w:eastAsia="標楷體" w:hAnsi="標楷體" w:cs="新細明體"/>
              </w:rPr>
            </w:pPr>
            <w:r>
              <w:rPr>
                <w:rFonts w:ascii="標楷體" w:eastAsia="標楷體" w:hAnsi="標楷體" w:hint="eastAsia"/>
              </w:rPr>
              <w:t>其他(協商不成立)</w:t>
            </w:r>
          </w:p>
        </w:tc>
      </w:tr>
      <w:tr w:rsidR="003A4977" w:rsidRPr="00D64CF7" w14:paraId="04FA9DDD"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36134EEB" w14:textId="60C03923" w:rsidR="003A4977" w:rsidRPr="003A4977" w:rsidRDefault="003A4977" w:rsidP="003A4977">
            <w:pPr>
              <w:rPr>
                <w:rFonts w:ascii="標楷體" w:eastAsia="標楷體" w:hAnsi="標楷體" w:cs="新細明體"/>
              </w:rPr>
            </w:pPr>
            <w:r w:rsidRPr="0022279A">
              <w:rPr>
                <w:rFonts w:ascii="標楷體" w:eastAsia="標楷體" w:hAnsi="標楷體"/>
              </w:rPr>
              <w:lastRenderedPageBreak/>
              <w:t>53</w:t>
            </w:r>
          </w:p>
        </w:tc>
        <w:tc>
          <w:tcPr>
            <w:tcW w:w="4819" w:type="dxa"/>
            <w:tcBorders>
              <w:top w:val="nil"/>
              <w:left w:val="nil"/>
              <w:bottom w:val="single" w:sz="4" w:space="0" w:color="auto"/>
              <w:right w:val="single" w:sz="4" w:space="0" w:color="auto"/>
            </w:tcBorders>
            <w:shd w:val="clear" w:color="auto" w:fill="auto"/>
            <w:noWrap/>
            <w:vAlign w:val="center"/>
          </w:tcPr>
          <w:p w14:paraId="1DC761AB" w14:textId="77777777" w:rsidR="003A4977" w:rsidRDefault="003A4977" w:rsidP="003A4977">
            <w:pPr>
              <w:rPr>
                <w:rFonts w:ascii="標楷體" w:eastAsia="標楷體" w:hAnsi="標楷體" w:cs="新細明體"/>
              </w:rPr>
            </w:pPr>
            <w:r>
              <w:rPr>
                <w:rFonts w:ascii="標楷體" w:eastAsia="標楷體" w:hAnsi="標楷體" w:hint="eastAsia"/>
              </w:rPr>
              <w:t>經最大債權金融機構通知面談後兩次無故不到場面談</w:t>
            </w:r>
          </w:p>
        </w:tc>
      </w:tr>
      <w:tr w:rsidR="003A4977" w:rsidRPr="00D64CF7" w14:paraId="51E80A7A"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1D86D85E" w14:textId="495CD14D" w:rsidR="003A4977" w:rsidRPr="003A4977" w:rsidRDefault="003A4977" w:rsidP="003A4977">
            <w:pPr>
              <w:rPr>
                <w:rFonts w:ascii="標楷體" w:eastAsia="標楷體" w:hAnsi="標楷體" w:cs="新細明體"/>
              </w:rPr>
            </w:pPr>
            <w:r w:rsidRPr="0022279A">
              <w:rPr>
                <w:rFonts w:ascii="標楷體" w:eastAsia="標楷體" w:hAnsi="標楷體"/>
              </w:rPr>
              <w:t>55</w:t>
            </w:r>
          </w:p>
        </w:tc>
        <w:tc>
          <w:tcPr>
            <w:tcW w:w="4819" w:type="dxa"/>
            <w:tcBorders>
              <w:top w:val="nil"/>
              <w:left w:val="nil"/>
              <w:bottom w:val="single" w:sz="4" w:space="0" w:color="auto"/>
              <w:right w:val="single" w:sz="4" w:space="0" w:color="auto"/>
            </w:tcBorders>
            <w:shd w:val="clear" w:color="auto" w:fill="auto"/>
            <w:noWrap/>
            <w:vAlign w:val="center"/>
          </w:tcPr>
          <w:p w14:paraId="592740A6" w14:textId="77777777" w:rsidR="003A4977" w:rsidRDefault="003A4977" w:rsidP="003A4977">
            <w:pPr>
              <w:rPr>
                <w:rFonts w:ascii="標楷體" w:eastAsia="標楷體" w:hAnsi="標楷體" w:cs="新細明體"/>
              </w:rPr>
            </w:pPr>
            <w:r>
              <w:rPr>
                <w:rFonts w:ascii="標楷體" w:eastAsia="標楷體" w:hAnsi="標楷體" w:hint="eastAsia"/>
              </w:rPr>
              <w:t>債務人主動撤案，終止協商</w:t>
            </w:r>
          </w:p>
        </w:tc>
      </w:tr>
      <w:tr w:rsidR="003A4977" w:rsidRPr="00D64CF7" w14:paraId="629D5286"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4DE6D2EB" w14:textId="08D64BCC" w:rsidR="003A4977" w:rsidRPr="003A4977" w:rsidRDefault="003A4977" w:rsidP="003A4977">
            <w:pPr>
              <w:rPr>
                <w:rFonts w:ascii="標楷體" w:eastAsia="標楷體" w:hAnsi="標楷體" w:cs="新細明體"/>
              </w:rPr>
            </w:pPr>
            <w:r w:rsidRPr="0022279A">
              <w:rPr>
                <w:rFonts w:ascii="標楷體" w:eastAsia="標楷體" w:hAnsi="標楷體"/>
              </w:rPr>
              <w:t>56</w:t>
            </w:r>
          </w:p>
        </w:tc>
        <w:tc>
          <w:tcPr>
            <w:tcW w:w="4819" w:type="dxa"/>
            <w:tcBorders>
              <w:top w:val="nil"/>
              <w:left w:val="nil"/>
              <w:bottom w:val="single" w:sz="4" w:space="0" w:color="auto"/>
              <w:right w:val="single" w:sz="4" w:space="0" w:color="auto"/>
            </w:tcBorders>
            <w:shd w:val="clear" w:color="auto" w:fill="auto"/>
            <w:noWrap/>
            <w:vAlign w:val="center"/>
          </w:tcPr>
          <w:p w14:paraId="2B367117" w14:textId="77777777" w:rsidR="003A4977" w:rsidRDefault="003A4977" w:rsidP="003A4977">
            <w:pPr>
              <w:rPr>
                <w:rFonts w:ascii="標楷體" w:eastAsia="標楷體" w:hAnsi="標楷體" w:cs="新細明體"/>
              </w:rPr>
            </w:pPr>
            <w:r>
              <w:rPr>
                <w:rFonts w:ascii="標楷體" w:eastAsia="標楷體" w:hAnsi="標楷體" w:hint="eastAsia"/>
              </w:rPr>
              <w:t>與債務人聯絡多日（多次），仍無法聯繫上</w:t>
            </w:r>
          </w:p>
        </w:tc>
      </w:tr>
      <w:tr w:rsidR="003A4977" w:rsidRPr="00D64CF7" w14:paraId="679D2787"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4873D059" w14:textId="202675E7" w:rsidR="003A4977" w:rsidRPr="003A4977" w:rsidRDefault="003A4977" w:rsidP="003A4977">
            <w:pPr>
              <w:rPr>
                <w:rFonts w:ascii="標楷體" w:eastAsia="標楷體" w:hAnsi="標楷體" w:cs="新細明體"/>
              </w:rPr>
            </w:pPr>
            <w:r w:rsidRPr="0022279A">
              <w:rPr>
                <w:rFonts w:ascii="標楷體" w:eastAsia="標楷體" w:hAnsi="標楷體"/>
              </w:rPr>
              <w:t>89</w:t>
            </w:r>
          </w:p>
        </w:tc>
        <w:tc>
          <w:tcPr>
            <w:tcW w:w="4819" w:type="dxa"/>
            <w:tcBorders>
              <w:top w:val="nil"/>
              <w:left w:val="nil"/>
              <w:bottom w:val="single" w:sz="4" w:space="0" w:color="auto"/>
              <w:right w:val="single" w:sz="4" w:space="0" w:color="auto"/>
            </w:tcBorders>
            <w:shd w:val="clear" w:color="auto" w:fill="auto"/>
            <w:noWrap/>
            <w:vAlign w:val="center"/>
          </w:tcPr>
          <w:p w14:paraId="1E0CAEDD" w14:textId="77777777" w:rsidR="003A4977" w:rsidRDefault="003A4977" w:rsidP="003A4977">
            <w:pPr>
              <w:rPr>
                <w:rFonts w:ascii="標楷體" w:eastAsia="標楷體" w:hAnsi="標楷體" w:cs="新細明體"/>
              </w:rPr>
            </w:pPr>
            <w:r>
              <w:rPr>
                <w:rFonts w:ascii="標楷體" w:eastAsia="標楷體" w:hAnsi="標楷體" w:hint="eastAsia"/>
              </w:rPr>
              <w:t>其他(協商自始未開始)</w:t>
            </w:r>
          </w:p>
        </w:tc>
      </w:tr>
      <w:tr w:rsidR="003A4977" w:rsidRPr="00D64CF7" w14:paraId="0A6C9063"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13025EAE" w14:textId="7E85D982" w:rsidR="003A4977" w:rsidRPr="003A4977" w:rsidRDefault="003A4977" w:rsidP="003A4977">
            <w:pPr>
              <w:rPr>
                <w:rFonts w:ascii="標楷體" w:eastAsia="標楷體" w:hAnsi="標楷體" w:cs="新細明體"/>
              </w:rPr>
            </w:pPr>
            <w:r w:rsidRPr="0022279A">
              <w:rPr>
                <w:rFonts w:ascii="標楷體" w:eastAsia="標楷體" w:hAnsi="標楷體"/>
              </w:rPr>
              <w:t>90</w:t>
            </w:r>
          </w:p>
        </w:tc>
        <w:tc>
          <w:tcPr>
            <w:tcW w:w="4819" w:type="dxa"/>
            <w:tcBorders>
              <w:top w:val="nil"/>
              <w:left w:val="nil"/>
              <w:bottom w:val="single" w:sz="4" w:space="0" w:color="auto"/>
              <w:right w:val="single" w:sz="4" w:space="0" w:color="auto"/>
            </w:tcBorders>
            <w:shd w:val="clear" w:color="auto" w:fill="auto"/>
            <w:noWrap/>
            <w:vAlign w:val="center"/>
          </w:tcPr>
          <w:p w14:paraId="5CF6FD9E" w14:textId="77777777" w:rsidR="003A4977" w:rsidRDefault="003A4977" w:rsidP="003A4977">
            <w:pPr>
              <w:rPr>
                <w:rFonts w:ascii="標楷體" w:eastAsia="標楷體" w:hAnsi="標楷體" w:cs="新細明體"/>
              </w:rPr>
            </w:pPr>
            <w:r>
              <w:rPr>
                <w:rFonts w:ascii="標楷體" w:eastAsia="標楷體" w:hAnsi="標楷體" w:hint="eastAsia"/>
              </w:rPr>
              <w:t>毀諾後清償全部債務</w:t>
            </w:r>
          </w:p>
        </w:tc>
      </w:tr>
      <w:tr w:rsidR="003A4977" w:rsidRPr="00D64CF7" w14:paraId="27247BC8"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01EBCE5B" w14:textId="6FF65213" w:rsidR="003A4977" w:rsidRPr="003A4977" w:rsidRDefault="003A4977" w:rsidP="003A4977">
            <w:pPr>
              <w:rPr>
                <w:rFonts w:ascii="標楷體" w:eastAsia="標楷體" w:hAnsi="標楷體" w:cs="新細明體"/>
              </w:rPr>
            </w:pPr>
            <w:r w:rsidRPr="0022279A">
              <w:rPr>
                <w:rFonts w:ascii="標楷體" w:eastAsia="標楷體" w:hAnsi="標楷體"/>
              </w:rPr>
              <w:t>95</w:t>
            </w:r>
          </w:p>
        </w:tc>
        <w:tc>
          <w:tcPr>
            <w:tcW w:w="4819" w:type="dxa"/>
            <w:tcBorders>
              <w:top w:val="nil"/>
              <w:left w:val="nil"/>
              <w:bottom w:val="single" w:sz="4" w:space="0" w:color="auto"/>
              <w:right w:val="single" w:sz="4" w:space="0" w:color="auto"/>
            </w:tcBorders>
            <w:shd w:val="clear" w:color="auto" w:fill="auto"/>
            <w:noWrap/>
            <w:vAlign w:val="center"/>
          </w:tcPr>
          <w:p w14:paraId="4E5828DD" w14:textId="77777777" w:rsidR="003A4977" w:rsidRDefault="003A4977" w:rsidP="003A4977">
            <w:pPr>
              <w:rPr>
                <w:rFonts w:ascii="標楷體" w:eastAsia="標楷體" w:hAnsi="標楷體" w:cs="新細明體"/>
              </w:rPr>
            </w:pPr>
            <w:r>
              <w:rPr>
                <w:rFonts w:ascii="標楷體" w:eastAsia="標楷體" w:hAnsi="標楷體" w:hint="eastAsia"/>
              </w:rPr>
              <w:t>申請資格不符</w:t>
            </w:r>
          </w:p>
        </w:tc>
      </w:tr>
      <w:tr w:rsidR="003A4977" w:rsidRPr="00D64CF7" w14:paraId="37838CE6"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3DAD7BCD" w14:textId="57B79ADD" w:rsidR="003A4977" w:rsidRPr="003A4977" w:rsidRDefault="003A4977" w:rsidP="003A4977">
            <w:pPr>
              <w:rPr>
                <w:rFonts w:ascii="標楷體" w:eastAsia="標楷體" w:hAnsi="標楷體" w:cs="新細明體"/>
              </w:rPr>
            </w:pPr>
            <w:r w:rsidRPr="0022279A">
              <w:rPr>
                <w:rFonts w:ascii="標楷體" w:eastAsia="標楷體" w:hAnsi="標楷體"/>
              </w:rPr>
              <w:t>96</w:t>
            </w:r>
          </w:p>
        </w:tc>
        <w:tc>
          <w:tcPr>
            <w:tcW w:w="4819" w:type="dxa"/>
            <w:tcBorders>
              <w:top w:val="nil"/>
              <w:left w:val="nil"/>
              <w:bottom w:val="single" w:sz="4" w:space="0" w:color="auto"/>
              <w:right w:val="single" w:sz="4" w:space="0" w:color="auto"/>
            </w:tcBorders>
            <w:shd w:val="clear" w:color="auto" w:fill="auto"/>
            <w:noWrap/>
            <w:vAlign w:val="center"/>
          </w:tcPr>
          <w:p w14:paraId="437340A3" w14:textId="77777777" w:rsidR="003A4977" w:rsidRDefault="003A4977" w:rsidP="003A4977">
            <w:pPr>
              <w:rPr>
                <w:rFonts w:ascii="標楷體" w:eastAsia="標楷體" w:hAnsi="標楷體" w:cs="新細明體"/>
              </w:rPr>
            </w:pPr>
            <w:r>
              <w:rPr>
                <w:rFonts w:ascii="標楷體" w:eastAsia="標楷體" w:hAnsi="標楷體" w:hint="eastAsia"/>
              </w:rPr>
              <w:t>債務人透過代辦業者申請，經勸導自行撤件。</w:t>
            </w:r>
          </w:p>
        </w:tc>
      </w:tr>
      <w:tr w:rsidR="003A4977" w:rsidRPr="00D64CF7" w14:paraId="270C3EB1"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4CC12BAB" w14:textId="39BCE2C8" w:rsidR="003A4977" w:rsidRPr="003A4977" w:rsidRDefault="003A4977" w:rsidP="003A4977">
            <w:pPr>
              <w:rPr>
                <w:rFonts w:ascii="標楷體" w:eastAsia="標楷體" w:hAnsi="標楷體" w:cs="新細明體"/>
              </w:rPr>
            </w:pPr>
            <w:r w:rsidRPr="0022279A">
              <w:rPr>
                <w:rFonts w:ascii="標楷體" w:eastAsia="標楷體" w:hAnsi="標楷體"/>
              </w:rPr>
              <w:t>97</w:t>
            </w:r>
          </w:p>
        </w:tc>
        <w:tc>
          <w:tcPr>
            <w:tcW w:w="4819" w:type="dxa"/>
            <w:tcBorders>
              <w:top w:val="nil"/>
              <w:left w:val="nil"/>
              <w:bottom w:val="single" w:sz="4" w:space="0" w:color="auto"/>
              <w:right w:val="single" w:sz="4" w:space="0" w:color="auto"/>
            </w:tcBorders>
            <w:shd w:val="clear" w:color="auto" w:fill="auto"/>
            <w:noWrap/>
            <w:vAlign w:val="center"/>
          </w:tcPr>
          <w:p w14:paraId="29B53057" w14:textId="77777777" w:rsidR="003A4977" w:rsidRDefault="003A4977" w:rsidP="003A4977">
            <w:pPr>
              <w:rPr>
                <w:rFonts w:ascii="標楷體" w:eastAsia="標楷體" w:hAnsi="標楷體" w:cs="新細明體"/>
              </w:rPr>
            </w:pPr>
            <w:r>
              <w:rPr>
                <w:rFonts w:ascii="標楷體" w:eastAsia="標楷體" w:hAnsi="標楷體" w:hint="eastAsia"/>
              </w:rPr>
              <w:t>資料key值報送錯誤，本行結案</w:t>
            </w:r>
          </w:p>
        </w:tc>
      </w:tr>
      <w:tr w:rsidR="003A4977" w:rsidRPr="00D64CF7" w14:paraId="47FF24A9"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1BCDD1E9" w14:textId="1E54EBF9" w:rsidR="003A4977" w:rsidRPr="003A4977" w:rsidRDefault="003A4977" w:rsidP="003A4977">
            <w:pPr>
              <w:rPr>
                <w:rFonts w:ascii="標楷體" w:eastAsia="標楷體" w:hAnsi="標楷體" w:cs="新細明體"/>
              </w:rPr>
            </w:pPr>
            <w:r w:rsidRPr="0022279A">
              <w:rPr>
                <w:rFonts w:ascii="標楷體" w:eastAsia="標楷體" w:hAnsi="標楷體"/>
              </w:rPr>
              <w:t>98</w:t>
            </w:r>
          </w:p>
        </w:tc>
        <w:tc>
          <w:tcPr>
            <w:tcW w:w="4819" w:type="dxa"/>
            <w:tcBorders>
              <w:top w:val="nil"/>
              <w:left w:val="nil"/>
              <w:bottom w:val="single" w:sz="4" w:space="0" w:color="auto"/>
              <w:right w:val="single" w:sz="4" w:space="0" w:color="auto"/>
            </w:tcBorders>
            <w:shd w:val="clear" w:color="auto" w:fill="auto"/>
            <w:noWrap/>
            <w:vAlign w:val="center"/>
          </w:tcPr>
          <w:p w14:paraId="41FAA7AB" w14:textId="77777777" w:rsidR="003A4977" w:rsidRDefault="003A4977" w:rsidP="003A4977">
            <w:pPr>
              <w:rPr>
                <w:rFonts w:ascii="標楷體" w:eastAsia="標楷體" w:hAnsi="標楷體" w:cs="新細明體"/>
              </w:rPr>
            </w:pPr>
            <w:r>
              <w:rPr>
                <w:rFonts w:ascii="標楷體" w:eastAsia="標楷體" w:hAnsi="標楷體" w:hint="eastAsia"/>
              </w:rPr>
              <w:t>依規定轉他行承辦，本行結案</w:t>
            </w:r>
          </w:p>
        </w:tc>
      </w:tr>
      <w:tr w:rsidR="003A4977" w:rsidRPr="00D64CF7" w14:paraId="0499E399"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222E438F" w14:textId="3AED76B7" w:rsidR="003A4977" w:rsidRPr="003A4977" w:rsidRDefault="003A4977" w:rsidP="003A4977">
            <w:pPr>
              <w:rPr>
                <w:rFonts w:ascii="標楷體" w:eastAsia="標楷體" w:hAnsi="標楷體" w:cs="新細明體"/>
              </w:rPr>
            </w:pPr>
            <w:r w:rsidRPr="0022279A">
              <w:rPr>
                <w:rFonts w:ascii="標楷體" w:eastAsia="標楷體" w:hAnsi="標楷體"/>
              </w:rPr>
              <w:t>99</w:t>
            </w:r>
          </w:p>
        </w:tc>
        <w:tc>
          <w:tcPr>
            <w:tcW w:w="4819" w:type="dxa"/>
            <w:tcBorders>
              <w:top w:val="nil"/>
              <w:left w:val="nil"/>
              <w:bottom w:val="single" w:sz="4" w:space="0" w:color="auto"/>
              <w:right w:val="single" w:sz="4" w:space="0" w:color="auto"/>
            </w:tcBorders>
            <w:shd w:val="clear" w:color="auto" w:fill="auto"/>
            <w:noWrap/>
            <w:vAlign w:val="center"/>
          </w:tcPr>
          <w:p w14:paraId="63E28875" w14:textId="77777777" w:rsidR="003A4977" w:rsidRDefault="003A4977" w:rsidP="003A4977">
            <w:pPr>
              <w:rPr>
                <w:rFonts w:ascii="標楷體" w:eastAsia="標楷體" w:hAnsi="標楷體" w:cs="新細明體"/>
              </w:rPr>
            </w:pPr>
            <w:r>
              <w:rPr>
                <w:rFonts w:ascii="標楷體" w:eastAsia="標楷體" w:hAnsi="標楷體" w:hint="eastAsia"/>
              </w:rPr>
              <w:t>依債務清償方案履行完畢</w:t>
            </w:r>
          </w:p>
        </w:tc>
      </w:tr>
    </w:tbl>
    <w:p w14:paraId="1EBD180F" w14:textId="77777777" w:rsidR="007E2411" w:rsidRPr="00543E73" w:rsidRDefault="007E2411" w:rsidP="007E2411">
      <w:pPr>
        <w:tabs>
          <w:tab w:val="left" w:pos="788"/>
        </w:tabs>
        <w:ind w:leftChars="300" w:left="720"/>
        <w:rPr>
          <w:rFonts w:ascii="標楷體" w:eastAsia="標楷體" w:hAnsi="標楷體"/>
        </w:rPr>
      </w:pPr>
    </w:p>
    <w:p w14:paraId="5750C91F" w14:textId="09DFF00A" w:rsidR="007E2411" w:rsidRPr="00890866" w:rsidRDefault="007E2411" w:rsidP="00894D7B">
      <w:pPr>
        <w:numPr>
          <w:ilvl w:val="0"/>
          <w:numId w:val="17"/>
        </w:numPr>
        <w:rPr>
          <w:rFonts w:ascii="標楷體" w:eastAsia="標楷體" w:hAnsi="標楷體"/>
        </w:rPr>
      </w:pPr>
      <w:r w:rsidRPr="00F4452F">
        <w:rPr>
          <w:rFonts w:ascii="標楷體" w:eastAsia="標楷體" w:hAnsi="標楷體" w:hint="eastAsia"/>
        </w:rPr>
        <w:t>毀諾原因代號</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7E2411" w:rsidRPr="00411DFC" w14:paraId="3EC2FBF2" w14:textId="77777777" w:rsidTr="007E2411">
        <w:trPr>
          <w:trHeight w:val="340"/>
          <w:tblHeader/>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14083A7" w14:textId="77777777" w:rsidR="007E2411" w:rsidRPr="00411DFC" w:rsidRDefault="007E2411" w:rsidP="007E2411">
            <w:pPr>
              <w:widowControl/>
              <w:rPr>
                <w:rFonts w:ascii="標楷體" w:eastAsia="標楷體" w:hAnsi="標楷體" w:cs="新細明體"/>
                <w:kern w:val="0"/>
              </w:rPr>
            </w:pPr>
            <w:r w:rsidRPr="00AB3786">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33076BE5" w14:textId="77777777" w:rsidR="007E2411" w:rsidRPr="00411DFC" w:rsidRDefault="007E2411" w:rsidP="007E2411">
            <w:pPr>
              <w:widowControl/>
              <w:rPr>
                <w:rFonts w:ascii="標楷體" w:eastAsia="標楷體" w:hAnsi="標楷體" w:cs="新細明體"/>
                <w:kern w:val="0"/>
              </w:rPr>
            </w:pPr>
            <w:r w:rsidRPr="00411DFC">
              <w:rPr>
                <w:rFonts w:ascii="標楷體" w:eastAsia="標楷體" w:hAnsi="標楷體" w:cs="新細明體" w:hint="eastAsia"/>
                <w:kern w:val="0"/>
              </w:rPr>
              <w:t>說明</w:t>
            </w:r>
          </w:p>
        </w:tc>
      </w:tr>
      <w:tr w:rsidR="00411DFC" w:rsidRPr="00411DFC" w14:paraId="7FC5C96B" w14:textId="77777777" w:rsidTr="007E2411">
        <w:trPr>
          <w:trHeight w:val="340"/>
          <w:tblHeader/>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7800AD6" w14:textId="195FA363" w:rsidR="00411DFC" w:rsidRPr="00AB3786" w:rsidRDefault="00780522" w:rsidP="007E2411">
            <w:pPr>
              <w:widowControl/>
              <w:rPr>
                <w:rFonts w:ascii="標楷體" w:eastAsia="標楷體" w:hAnsi="標楷體" w:cs="新細明體"/>
                <w:kern w:val="0"/>
              </w:rPr>
            </w:pPr>
            <w:r>
              <w:rPr>
                <w:rFonts w:ascii="標楷體" w:eastAsia="標楷體" w:hAnsi="標楷體" w:cs="新細明體" w:hint="eastAsia"/>
                <w:kern w:val="0"/>
              </w:rPr>
              <w:t xml:space="preserve"> </w:t>
            </w:r>
            <w:r>
              <w:rPr>
                <w:rFonts w:ascii="標楷體" w:eastAsia="標楷體" w:hAnsi="標楷體" w:cs="新細明體"/>
                <w:kern w:val="0"/>
              </w:rPr>
              <w:t xml:space="preserve"> </w:t>
            </w:r>
          </w:p>
        </w:tc>
        <w:tc>
          <w:tcPr>
            <w:tcW w:w="4819" w:type="dxa"/>
            <w:tcBorders>
              <w:top w:val="single" w:sz="4" w:space="0" w:color="auto"/>
              <w:left w:val="nil"/>
              <w:bottom w:val="single" w:sz="4" w:space="0" w:color="auto"/>
              <w:right w:val="single" w:sz="4" w:space="0" w:color="auto"/>
            </w:tcBorders>
            <w:shd w:val="clear" w:color="auto" w:fill="auto"/>
            <w:noWrap/>
            <w:vAlign w:val="center"/>
          </w:tcPr>
          <w:p w14:paraId="562C6259" w14:textId="3C276F51" w:rsidR="00411DFC" w:rsidRPr="00AB3786" w:rsidRDefault="00411DFC" w:rsidP="007E2411">
            <w:pPr>
              <w:widowControl/>
              <w:rPr>
                <w:rFonts w:ascii="標楷體" w:eastAsia="標楷體" w:hAnsi="標楷體" w:cs="新細明體"/>
                <w:kern w:val="0"/>
              </w:rPr>
            </w:pPr>
            <w:r w:rsidRPr="00411DFC">
              <w:rPr>
                <w:rFonts w:ascii="標楷體" w:eastAsia="標楷體" w:hAnsi="標楷體" w:cs="新細明體" w:hint="eastAsia"/>
                <w:kern w:val="0"/>
              </w:rPr>
              <w:t>--- 請選擇 ---</w:t>
            </w:r>
          </w:p>
        </w:tc>
      </w:tr>
      <w:tr w:rsidR="00411DFC" w:rsidRPr="00411DFC" w14:paraId="285FC7A3"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59483EE4" w14:textId="42F01A5B" w:rsidR="00411DFC" w:rsidRPr="00411DFC" w:rsidRDefault="00411DFC" w:rsidP="00411DFC">
            <w:pPr>
              <w:rPr>
                <w:rFonts w:ascii="標楷體" w:eastAsia="標楷體" w:hAnsi="標楷體" w:cs="新細明體"/>
              </w:rPr>
            </w:pPr>
            <w:r w:rsidRPr="0022279A">
              <w:rPr>
                <w:rFonts w:ascii="標楷體" w:eastAsia="標楷體" w:hAnsi="標楷體"/>
              </w:rPr>
              <w:t>01</w:t>
            </w:r>
          </w:p>
        </w:tc>
        <w:tc>
          <w:tcPr>
            <w:tcW w:w="4819" w:type="dxa"/>
            <w:tcBorders>
              <w:top w:val="nil"/>
              <w:left w:val="nil"/>
              <w:bottom w:val="single" w:sz="4" w:space="0" w:color="auto"/>
              <w:right w:val="single" w:sz="4" w:space="0" w:color="auto"/>
            </w:tcBorders>
            <w:shd w:val="clear" w:color="auto" w:fill="auto"/>
            <w:noWrap/>
            <w:vAlign w:val="center"/>
          </w:tcPr>
          <w:p w14:paraId="43A191B6" w14:textId="77777777" w:rsidR="00411DFC" w:rsidRPr="00411DFC" w:rsidRDefault="00411DFC" w:rsidP="00411DFC">
            <w:pPr>
              <w:rPr>
                <w:rFonts w:ascii="標楷體" w:eastAsia="標楷體" w:hAnsi="標楷體" w:cs="新細明體"/>
              </w:rPr>
            </w:pPr>
            <w:r w:rsidRPr="00411DFC">
              <w:rPr>
                <w:rFonts w:ascii="標楷體" w:eastAsia="標楷體" w:hAnsi="標楷體" w:hint="eastAsia"/>
              </w:rPr>
              <w:t>債務人失業</w:t>
            </w:r>
          </w:p>
        </w:tc>
      </w:tr>
      <w:tr w:rsidR="00411DFC" w:rsidRPr="00411DFC" w14:paraId="77F06623"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7D7A8DDB" w14:textId="102FE0AA" w:rsidR="00411DFC" w:rsidRPr="00411DFC" w:rsidRDefault="00411DFC" w:rsidP="00411DFC">
            <w:pPr>
              <w:rPr>
                <w:rFonts w:ascii="標楷體" w:eastAsia="標楷體" w:hAnsi="標楷體" w:cs="新細明體"/>
              </w:rPr>
            </w:pPr>
            <w:r w:rsidRPr="0022279A">
              <w:rPr>
                <w:rFonts w:ascii="標楷體" w:eastAsia="標楷體" w:hAnsi="標楷體"/>
              </w:rPr>
              <w:t>02</w:t>
            </w:r>
          </w:p>
        </w:tc>
        <w:tc>
          <w:tcPr>
            <w:tcW w:w="4819" w:type="dxa"/>
            <w:tcBorders>
              <w:top w:val="nil"/>
              <w:left w:val="nil"/>
              <w:bottom w:val="single" w:sz="4" w:space="0" w:color="auto"/>
              <w:right w:val="single" w:sz="4" w:space="0" w:color="auto"/>
            </w:tcBorders>
            <w:shd w:val="clear" w:color="auto" w:fill="auto"/>
            <w:noWrap/>
            <w:vAlign w:val="center"/>
          </w:tcPr>
          <w:p w14:paraId="61A0FC00" w14:textId="77777777" w:rsidR="00411DFC" w:rsidRPr="00411DFC" w:rsidRDefault="00411DFC" w:rsidP="00411DFC">
            <w:pPr>
              <w:rPr>
                <w:rFonts w:ascii="標楷體" w:eastAsia="標楷體" w:hAnsi="標楷體" w:cs="新細明體"/>
              </w:rPr>
            </w:pPr>
            <w:r w:rsidRPr="00411DFC">
              <w:rPr>
                <w:rFonts w:ascii="標楷體" w:eastAsia="標楷體" w:hAnsi="標楷體" w:hint="eastAsia"/>
              </w:rPr>
              <w:t>債務人收入減少</w:t>
            </w:r>
          </w:p>
        </w:tc>
      </w:tr>
      <w:tr w:rsidR="00411DFC" w:rsidRPr="00411DFC" w14:paraId="0EDB315B"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5C8B3A42" w14:textId="17CA97CD" w:rsidR="00411DFC" w:rsidRPr="00411DFC" w:rsidRDefault="00411DFC" w:rsidP="00411DFC">
            <w:pPr>
              <w:rPr>
                <w:rFonts w:ascii="標楷體" w:eastAsia="標楷體" w:hAnsi="標楷體" w:cs="新細明體"/>
              </w:rPr>
            </w:pPr>
            <w:r w:rsidRPr="0022279A">
              <w:rPr>
                <w:rFonts w:ascii="標楷體" w:eastAsia="標楷體" w:hAnsi="標楷體"/>
              </w:rPr>
              <w:t>03</w:t>
            </w:r>
          </w:p>
        </w:tc>
        <w:tc>
          <w:tcPr>
            <w:tcW w:w="4819" w:type="dxa"/>
            <w:tcBorders>
              <w:top w:val="nil"/>
              <w:left w:val="nil"/>
              <w:bottom w:val="single" w:sz="4" w:space="0" w:color="auto"/>
              <w:right w:val="single" w:sz="4" w:space="0" w:color="auto"/>
            </w:tcBorders>
            <w:shd w:val="clear" w:color="auto" w:fill="auto"/>
            <w:noWrap/>
            <w:vAlign w:val="center"/>
          </w:tcPr>
          <w:p w14:paraId="6446E565" w14:textId="77777777" w:rsidR="00411DFC" w:rsidRPr="00411DFC" w:rsidRDefault="00411DFC" w:rsidP="00411DFC">
            <w:pPr>
              <w:rPr>
                <w:rFonts w:ascii="標楷體" w:eastAsia="標楷體" w:hAnsi="標楷體" w:cs="新細明體"/>
              </w:rPr>
            </w:pPr>
            <w:r w:rsidRPr="00411DFC">
              <w:rPr>
                <w:rFonts w:ascii="標楷體" w:eastAsia="標楷體" w:hAnsi="標楷體" w:hint="eastAsia"/>
              </w:rPr>
              <w:t>債務人支出增加</w:t>
            </w:r>
          </w:p>
        </w:tc>
      </w:tr>
      <w:tr w:rsidR="00411DFC" w:rsidRPr="00411DFC" w14:paraId="6B535998"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0A01257C" w14:textId="522E563C" w:rsidR="00411DFC" w:rsidRPr="00411DFC" w:rsidRDefault="00411DFC" w:rsidP="00411DFC">
            <w:pPr>
              <w:rPr>
                <w:rFonts w:ascii="標楷體" w:eastAsia="標楷體" w:hAnsi="標楷體" w:cs="新細明體"/>
              </w:rPr>
            </w:pPr>
            <w:r w:rsidRPr="0022279A">
              <w:rPr>
                <w:rFonts w:ascii="標楷體" w:eastAsia="標楷體" w:hAnsi="標楷體"/>
              </w:rPr>
              <w:t>04</w:t>
            </w:r>
          </w:p>
        </w:tc>
        <w:tc>
          <w:tcPr>
            <w:tcW w:w="4819" w:type="dxa"/>
            <w:tcBorders>
              <w:top w:val="nil"/>
              <w:left w:val="nil"/>
              <w:bottom w:val="single" w:sz="4" w:space="0" w:color="auto"/>
              <w:right w:val="single" w:sz="4" w:space="0" w:color="auto"/>
            </w:tcBorders>
            <w:shd w:val="clear" w:color="auto" w:fill="auto"/>
            <w:noWrap/>
            <w:vAlign w:val="center"/>
          </w:tcPr>
          <w:p w14:paraId="6907CD14" w14:textId="77777777" w:rsidR="00411DFC" w:rsidRPr="00411DFC" w:rsidRDefault="00411DFC" w:rsidP="00411DFC">
            <w:pPr>
              <w:rPr>
                <w:rFonts w:ascii="標楷體" w:eastAsia="標楷體" w:hAnsi="標楷體" w:cs="新細明體"/>
              </w:rPr>
            </w:pPr>
            <w:r w:rsidRPr="00411DFC">
              <w:rPr>
                <w:rFonts w:ascii="標楷體" w:eastAsia="標楷體" w:hAnsi="標楷體" w:hint="eastAsia"/>
              </w:rPr>
              <w:t>債務人往生</w:t>
            </w:r>
          </w:p>
        </w:tc>
      </w:tr>
      <w:tr w:rsidR="00411DFC" w:rsidRPr="00411DFC" w14:paraId="41090238"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77A11A8B" w14:textId="56AF0F91" w:rsidR="00411DFC" w:rsidRPr="00411DFC" w:rsidRDefault="00411DFC" w:rsidP="00411DFC">
            <w:pPr>
              <w:rPr>
                <w:rFonts w:ascii="標楷體" w:eastAsia="標楷體" w:hAnsi="標楷體" w:cs="新細明體"/>
              </w:rPr>
            </w:pPr>
            <w:r w:rsidRPr="0022279A">
              <w:rPr>
                <w:rFonts w:ascii="標楷體" w:eastAsia="標楷體" w:hAnsi="標楷體"/>
              </w:rPr>
              <w:t>05</w:t>
            </w:r>
          </w:p>
        </w:tc>
        <w:tc>
          <w:tcPr>
            <w:tcW w:w="4819" w:type="dxa"/>
            <w:tcBorders>
              <w:top w:val="nil"/>
              <w:left w:val="nil"/>
              <w:bottom w:val="single" w:sz="4" w:space="0" w:color="auto"/>
              <w:right w:val="single" w:sz="4" w:space="0" w:color="auto"/>
            </w:tcBorders>
            <w:shd w:val="clear" w:color="auto" w:fill="auto"/>
            <w:noWrap/>
            <w:vAlign w:val="center"/>
          </w:tcPr>
          <w:p w14:paraId="7A845049" w14:textId="77777777" w:rsidR="00411DFC" w:rsidRPr="00411DFC" w:rsidRDefault="00411DFC" w:rsidP="00411DFC">
            <w:pPr>
              <w:rPr>
                <w:rFonts w:ascii="標楷體" w:eastAsia="標楷體" w:hAnsi="標楷體" w:cs="新細明體"/>
              </w:rPr>
            </w:pPr>
            <w:r w:rsidRPr="00411DFC">
              <w:rPr>
                <w:rFonts w:ascii="標楷體" w:eastAsia="標楷體" w:hAnsi="標楷體" w:hint="eastAsia"/>
              </w:rPr>
              <w:t>債務人入獄</w:t>
            </w:r>
          </w:p>
        </w:tc>
      </w:tr>
      <w:tr w:rsidR="00411DFC" w:rsidRPr="00411DFC" w14:paraId="18A2752A"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11A7085F" w14:textId="14F50A5D" w:rsidR="00411DFC" w:rsidRPr="00411DFC" w:rsidRDefault="00411DFC" w:rsidP="00411DFC">
            <w:pPr>
              <w:rPr>
                <w:rFonts w:ascii="標楷體" w:eastAsia="標楷體" w:hAnsi="標楷體" w:cs="新細明體"/>
              </w:rPr>
            </w:pPr>
            <w:r w:rsidRPr="0022279A">
              <w:rPr>
                <w:rFonts w:ascii="標楷體" w:eastAsia="標楷體" w:hAnsi="標楷體"/>
              </w:rPr>
              <w:t>06</w:t>
            </w:r>
          </w:p>
        </w:tc>
        <w:tc>
          <w:tcPr>
            <w:tcW w:w="4819" w:type="dxa"/>
            <w:tcBorders>
              <w:top w:val="nil"/>
              <w:left w:val="nil"/>
              <w:bottom w:val="single" w:sz="4" w:space="0" w:color="auto"/>
              <w:right w:val="single" w:sz="4" w:space="0" w:color="auto"/>
            </w:tcBorders>
            <w:shd w:val="clear" w:color="auto" w:fill="auto"/>
            <w:noWrap/>
            <w:vAlign w:val="center"/>
          </w:tcPr>
          <w:p w14:paraId="4FF8D8D0" w14:textId="77777777" w:rsidR="00411DFC" w:rsidRPr="00411DFC" w:rsidRDefault="00411DFC" w:rsidP="00411DFC">
            <w:pPr>
              <w:rPr>
                <w:rFonts w:ascii="標楷體" w:eastAsia="標楷體" w:hAnsi="標楷體" w:cs="新細明體"/>
              </w:rPr>
            </w:pPr>
            <w:r w:rsidRPr="00411DFC">
              <w:rPr>
                <w:rFonts w:ascii="標楷體" w:eastAsia="標楷體" w:hAnsi="標楷體" w:hint="eastAsia"/>
              </w:rPr>
              <w:t>債務人欲聲請前置調解</w:t>
            </w:r>
            <w:r w:rsidRPr="00411DFC">
              <w:rPr>
                <w:rFonts w:ascii="標楷體" w:eastAsia="標楷體" w:hAnsi="標楷體"/>
              </w:rPr>
              <w:t>/更生/清算</w:t>
            </w:r>
          </w:p>
        </w:tc>
      </w:tr>
      <w:tr w:rsidR="00411DFC" w:rsidRPr="00411DFC" w14:paraId="086CB050"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2B757851" w14:textId="179B5FB7" w:rsidR="00411DFC" w:rsidRPr="00411DFC" w:rsidRDefault="00411DFC" w:rsidP="00411DFC">
            <w:pPr>
              <w:rPr>
                <w:rFonts w:ascii="標楷體" w:eastAsia="標楷體" w:hAnsi="標楷體" w:cs="新細明體"/>
              </w:rPr>
            </w:pPr>
            <w:r w:rsidRPr="0022279A">
              <w:rPr>
                <w:rFonts w:ascii="標楷體" w:eastAsia="標楷體" w:hAnsi="標楷體"/>
              </w:rPr>
              <w:t>07</w:t>
            </w:r>
          </w:p>
        </w:tc>
        <w:tc>
          <w:tcPr>
            <w:tcW w:w="4819" w:type="dxa"/>
            <w:tcBorders>
              <w:top w:val="nil"/>
              <w:left w:val="nil"/>
              <w:bottom w:val="single" w:sz="4" w:space="0" w:color="auto"/>
              <w:right w:val="single" w:sz="4" w:space="0" w:color="auto"/>
            </w:tcBorders>
            <w:shd w:val="clear" w:color="auto" w:fill="auto"/>
            <w:noWrap/>
            <w:vAlign w:val="center"/>
          </w:tcPr>
          <w:p w14:paraId="54958DC5" w14:textId="77777777" w:rsidR="00411DFC" w:rsidRPr="00411DFC" w:rsidRDefault="00411DFC" w:rsidP="00411DFC">
            <w:pPr>
              <w:rPr>
                <w:rFonts w:ascii="標楷體" w:eastAsia="標楷體" w:hAnsi="標楷體" w:cs="新細明體"/>
              </w:rPr>
            </w:pPr>
            <w:r w:rsidRPr="00411DFC">
              <w:rPr>
                <w:rFonts w:ascii="標楷體" w:eastAsia="標楷體" w:hAnsi="標楷體" w:hint="eastAsia"/>
              </w:rPr>
              <w:t>債務人失聯或聯絡困難</w:t>
            </w:r>
          </w:p>
        </w:tc>
      </w:tr>
    </w:tbl>
    <w:p w14:paraId="4CB49633" w14:textId="77777777" w:rsidR="007E2411" w:rsidRPr="00543E73" w:rsidRDefault="007E2411" w:rsidP="007E2411">
      <w:pPr>
        <w:tabs>
          <w:tab w:val="left" w:pos="788"/>
        </w:tabs>
        <w:ind w:leftChars="300" w:left="720"/>
        <w:rPr>
          <w:rFonts w:ascii="標楷體" w:eastAsia="標楷體" w:hAnsi="標楷體"/>
        </w:rPr>
      </w:pPr>
    </w:p>
    <w:p w14:paraId="46F2F1A7" w14:textId="262FA2CA" w:rsidR="007E2411" w:rsidRPr="00890866" w:rsidRDefault="007E2411" w:rsidP="00894D7B">
      <w:pPr>
        <w:numPr>
          <w:ilvl w:val="0"/>
          <w:numId w:val="17"/>
        </w:numPr>
        <w:rPr>
          <w:rFonts w:ascii="標楷體" w:eastAsia="標楷體" w:hAnsi="標楷體"/>
        </w:rPr>
      </w:pPr>
      <w:r w:rsidRPr="006350AF">
        <w:rPr>
          <w:rFonts w:ascii="標楷體" w:eastAsia="標楷體" w:hAnsi="標楷體" w:hint="eastAsia"/>
        </w:rPr>
        <w:t>承審法院代碼</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7E2411" w:rsidRPr="00411DFC" w14:paraId="1FEECC98" w14:textId="77777777" w:rsidTr="007E2411">
        <w:trPr>
          <w:trHeight w:val="340"/>
          <w:tblHeader/>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12D6650" w14:textId="77777777" w:rsidR="007E2411" w:rsidRPr="00AB3786" w:rsidRDefault="007E2411" w:rsidP="007E2411">
            <w:pPr>
              <w:widowControl/>
              <w:rPr>
                <w:rFonts w:ascii="標楷體" w:eastAsia="標楷體" w:hAnsi="標楷體" w:cs="新細明體"/>
                <w:kern w:val="0"/>
              </w:rPr>
            </w:pPr>
            <w:r w:rsidRPr="00AB3786">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75BAF250" w14:textId="77777777" w:rsidR="007E2411" w:rsidRPr="00411DFC" w:rsidRDefault="007E2411" w:rsidP="007E2411">
            <w:pPr>
              <w:widowControl/>
              <w:rPr>
                <w:rFonts w:ascii="標楷體" w:eastAsia="標楷體" w:hAnsi="標楷體" w:cs="新細明體"/>
                <w:kern w:val="0"/>
              </w:rPr>
            </w:pPr>
            <w:r w:rsidRPr="00411DFC">
              <w:rPr>
                <w:rFonts w:ascii="標楷體" w:eastAsia="標楷體" w:hAnsi="標楷體" w:cs="新細明體" w:hint="eastAsia"/>
                <w:kern w:val="0"/>
              </w:rPr>
              <w:t>說明</w:t>
            </w:r>
          </w:p>
        </w:tc>
      </w:tr>
      <w:tr w:rsidR="007E2411" w:rsidRPr="00411DFC" w14:paraId="3FB7C1A2"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272B9B7E" w14:textId="3EB39F5C" w:rsidR="007E2411" w:rsidRPr="00411DFC" w:rsidRDefault="00780522" w:rsidP="007E2411">
            <w:pPr>
              <w:rPr>
                <w:rFonts w:ascii="標楷體" w:eastAsia="標楷體" w:hAnsi="標楷體" w:cs="新細明體"/>
              </w:rPr>
            </w:pPr>
            <w:r>
              <w:rPr>
                <w:rFonts w:ascii="標楷體" w:eastAsia="標楷體" w:hAnsi="標楷體"/>
              </w:rPr>
              <w:t xml:space="preserve">   </w:t>
            </w:r>
          </w:p>
        </w:tc>
        <w:tc>
          <w:tcPr>
            <w:tcW w:w="4819" w:type="dxa"/>
            <w:tcBorders>
              <w:top w:val="nil"/>
              <w:left w:val="nil"/>
              <w:bottom w:val="single" w:sz="4" w:space="0" w:color="auto"/>
              <w:right w:val="single" w:sz="4" w:space="0" w:color="auto"/>
            </w:tcBorders>
            <w:shd w:val="clear" w:color="auto" w:fill="auto"/>
            <w:noWrap/>
            <w:vAlign w:val="center"/>
          </w:tcPr>
          <w:p w14:paraId="4EF8F40F" w14:textId="0BF568E3" w:rsidR="007E2411" w:rsidRPr="00411DFC" w:rsidRDefault="00411DFC" w:rsidP="007E2411">
            <w:pPr>
              <w:rPr>
                <w:rFonts w:ascii="標楷體" w:eastAsia="標楷體" w:hAnsi="標楷體" w:cs="新細明體"/>
              </w:rPr>
            </w:pPr>
            <w:r w:rsidRPr="00411DFC">
              <w:rPr>
                <w:rFonts w:ascii="標楷體" w:eastAsia="標楷體" w:hAnsi="標楷體"/>
              </w:rPr>
              <w:t xml:space="preserve">--- </w:t>
            </w:r>
            <w:r w:rsidRPr="00411DFC">
              <w:rPr>
                <w:rFonts w:ascii="標楷體" w:eastAsia="標楷體" w:hAnsi="標楷體" w:hint="eastAsia"/>
              </w:rPr>
              <w:t>請選擇</w:t>
            </w:r>
            <w:r w:rsidRPr="00411DFC">
              <w:rPr>
                <w:rFonts w:ascii="標楷體" w:eastAsia="標楷體" w:hAnsi="標楷體"/>
              </w:rPr>
              <w:t xml:space="preserve"> ---</w:t>
            </w:r>
          </w:p>
        </w:tc>
      </w:tr>
      <w:tr w:rsidR="00411DFC" w:rsidRPr="00411DFC" w14:paraId="30F06FFA"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509F9093" w14:textId="7E831580" w:rsidR="00411DFC" w:rsidRPr="00AB3786" w:rsidRDefault="00411DFC" w:rsidP="00411DFC">
            <w:pPr>
              <w:rPr>
                <w:rFonts w:ascii="標楷體" w:eastAsia="標楷體" w:hAnsi="標楷體"/>
              </w:rPr>
            </w:pPr>
            <w:r w:rsidRPr="0022279A">
              <w:rPr>
                <w:rFonts w:ascii="標楷體" w:eastAsia="標楷體" w:hAnsi="標楷體"/>
              </w:rPr>
              <w:t>CHD</w:t>
            </w:r>
          </w:p>
        </w:tc>
        <w:tc>
          <w:tcPr>
            <w:tcW w:w="4819" w:type="dxa"/>
            <w:tcBorders>
              <w:top w:val="nil"/>
              <w:left w:val="nil"/>
              <w:bottom w:val="single" w:sz="4" w:space="0" w:color="auto"/>
              <w:right w:val="single" w:sz="4" w:space="0" w:color="auto"/>
            </w:tcBorders>
            <w:shd w:val="clear" w:color="auto" w:fill="auto"/>
            <w:noWrap/>
            <w:vAlign w:val="center"/>
          </w:tcPr>
          <w:p w14:paraId="147A3FDB" w14:textId="14C6D900" w:rsidR="00411DFC" w:rsidRPr="00411DFC" w:rsidRDefault="00411DFC" w:rsidP="00411DFC">
            <w:pPr>
              <w:rPr>
                <w:rFonts w:ascii="標楷體" w:eastAsia="標楷體" w:hAnsi="標楷體"/>
              </w:rPr>
            </w:pPr>
            <w:r w:rsidRPr="00411DFC">
              <w:rPr>
                <w:rFonts w:ascii="標楷體" w:eastAsia="標楷體" w:hAnsi="標楷體" w:hint="eastAsia"/>
              </w:rPr>
              <w:t>臺灣彰化地方法院</w:t>
            </w:r>
          </w:p>
        </w:tc>
      </w:tr>
      <w:tr w:rsidR="00411DFC" w:rsidRPr="00411DFC" w14:paraId="5BEDE9CE"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078C4A0F" w14:textId="60C5857C" w:rsidR="00411DFC" w:rsidRPr="00411DFC" w:rsidRDefault="00411DFC" w:rsidP="00411DFC">
            <w:pPr>
              <w:rPr>
                <w:rFonts w:ascii="標楷體" w:eastAsia="標楷體" w:hAnsi="標楷體" w:cs="新細明體"/>
              </w:rPr>
            </w:pPr>
            <w:r w:rsidRPr="0022279A">
              <w:rPr>
                <w:rFonts w:ascii="標楷體" w:eastAsia="標楷體" w:hAnsi="標楷體"/>
              </w:rPr>
              <w:t>CTD</w:t>
            </w:r>
          </w:p>
        </w:tc>
        <w:tc>
          <w:tcPr>
            <w:tcW w:w="4819" w:type="dxa"/>
            <w:tcBorders>
              <w:top w:val="nil"/>
              <w:left w:val="nil"/>
              <w:bottom w:val="single" w:sz="4" w:space="0" w:color="auto"/>
              <w:right w:val="single" w:sz="4" w:space="0" w:color="auto"/>
            </w:tcBorders>
            <w:shd w:val="clear" w:color="auto" w:fill="auto"/>
            <w:noWrap/>
            <w:vAlign w:val="center"/>
          </w:tcPr>
          <w:p w14:paraId="2C01CBA3" w14:textId="77777777" w:rsidR="00411DFC" w:rsidRPr="00411DFC" w:rsidRDefault="00411DFC" w:rsidP="00411DFC">
            <w:pPr>
              <w:rPr>
                <w:rFonts w:ascii="標楷體" w:eastAsia="標楷體" w:hAnsi="標楷體" w:cs="新細明體"/>
              </w:rPr>
            </w:pPr>
            <w:r w:rsidRPr="00411DFC">
              <w:rPr>
                <w:rFonts w:ascii="標楷體" w:eastAsia="標楷體" w:hAnsi="標楷體" w:hint="eastAsia"/>
              </w:rPr>
              <w:t>臺灣橋頭地方法院</w:t>
            </w:r>
          </w:p>
        </w:tc>
      </w:tr>
      <w:tr w:rsidR="00411DFC" w:rsidRPr="00411DFC" w14:paraId="60B62D6E"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512F6983" w14:textId="149EC8A8" w:rsidR="00411DFC" w:rsidRPr="00411DFC" w:rsidRDefault="00411DFC" w:rsidP="00411DFC">
            <w:pPr>
              <w:rPr>
                <w:rFonts w:ascii="標楷體" w:eastAsia="標楷體" w:hAnsi="標楷體" w:cs="新細明體"/>
              </w:rPr>
            </w:pPr>
            <w:r w:rsidRPr="0022279A">
              <w:rPr>
                <w:rFonts w:ascii="標楷體" w:eastAsia="標楷體" w:hAnsi="標楷體"/>
              </w:rPr>
              <w:t>CYD</w:t>
            </w:r>
          </w:p>
        </w:tc>
        <w:tc>
          <w:tcPr>
            <w:tcW w:w="4819" w:type="dxa"/>
            <w:tcBorders>
              <w:top w:val="nil"/>
              <w:left w:val="nil"/>
              <w:bottom w:val="single" w:sz="4" w:space="0" w:color="auto"/>
              <w:right w:val="single" w:sz="4" w:space="0" w:color="auto"/>
            </w:tcBorders>
            <w:shd w:val="clear" w:color="auto" w:fill="auto"/>
            <w:noWrap/>
            <w:vAlign w:val="center"/>
          </w:tcPr>
          <w:p w14:paraId="22EFB317" w14:textId="77777777" w:rsidR="00411DFC" w:rsidRPr="00411DFC" w:rsidRDefault="00411DFC" w:rsidP="00411DFC">
            <w:pPr>
              <w:rPr>
                <w:rFonts w:ascii="標楷體" w:eastAsia="標楷體" w:hAnsi="標楷體" w:cs="新細明體"/>
              </w:rPr>
            </w:pPr>
            <w:r w:rsidRPr="00411DFC">
              <w:rPr>
                <w:rFonts w:ascii="標楷體" w:eastAsia="標楷體" w:hAnsi="標楷體" w:hint="eastAsia"/>
              </w:rPr>
              <w:t>臺灣嘉義地方法院</w:t>
            </w:r>
          </w:p>
        </w:tc>
      </w:tr>
      <w:tr w:rsidR="00411DFC" w:rsidRPr="00411DFC" w14:paraId="16B40563"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47F9B804" w14:textId="2A848A02" w:rsidR="00411DFC" w:rsidRPr="00411DFC" w:rsidRDefault="00411DFC" w:rsidP="00411DFC">
            <w:pPr>
              <w:rPr>
                <w:rFonts w:ascii="標楷體" w:eastAsia="標楷體" w:hAnsi="標楷體" w:cs="新細明體"/>
              </w:rPr>
            </w:pPr>
            <w:r w:rsidRPr="0022279A">
              <w:rPr>
                <w:rFonts w:ascii="標楷體" w:eastAsia="標楷體" w:hAnsi="標楷體"/>
              </w:rPr>
              <w:t>HLD</w:t>
            </w:r>
          </w:p>
        </w:tc>
        <w:tc>
          <w:tcPr>
            <w:tcW w:w="4819" w:type="dxa"/>
            <w:tcBorders>
              <w:top w:val="nil"/>
              <w:left w:val="nil"/>
              <w:bottom w:val="single" w:sz="4" w:space="0" w:color="auto"/>
              <w:right w:val="single" w:sz="4" w:space="0" w:color="auto"/>
            </w:tcBorders>
            <w:shd w:val="clear" w:color="auto" w:fill="auto"/>
            <w:noWrap/>
            <w:vAlign w:val="center"/>
          </w:tcPr>
          <w:p w14:paraId="5215503D" w14:textId="77777777" w:rsidR="00411DFC" w:rsidRPr="00411DFC" w:rsidRDefault="00411DFC" w:rsidP="00411DFC">
            <w:pPr>
              <w:rPr>
                <w:rFonts w:ascii="標楷體" w:eastAsia="標楷體" w:hAnsi="標楷體" w:cs="新細明體"/>
              </w:rPr>
            </w:pPr>
            <w:r w:rsidRPr="00411DFC">
              <w:rPr>
                <w:rFonts w:ascii="標楷體" w:eastAsia="標楷體" w:hAnsi="標楷體" w:hint="eastAsia"/>
              </w:rPr>
              <w:t>臺灣花蓮地方法院</w:t>
            </w:r>
          </w:p>
        </w:tc>
      </w:tr>
      <w:tr w:rsidR="00411DFC" w:rsidRPr="00411DFC" w14:paraId="01597A49"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133F568C" w14:textId="39AF3250" w:rsidR="00411DFC" w:rsidRPr="00411DFC" w:rsidRDefault="00411DFC" w:rsidP="00411DFC">
            <w:pPr>
              <w:rPr>
                <w:rFonts w:ascii="標楷體" w:eastAsia="標楷體" w:hAnsi="標楷體" w:cs="新細明體"/>
              </w:rPr>
            </w:pPr>
            <w:r w:rsidRPr="0022279A">
              <w:rPr>
                <w:rFonts w:ascii="標楷體" w:eastAsia="標楷體" w:hAnsi="標楷體"/>
              </w:rPr>
              <w:t>HLH</w:t>
            </w:r>
          </w:p>
        </w:tc>
        <w:tc>
          <w:tcPr>
            <w:tcW w:w="4819" w:type="dxa"/>
            <w:tcBorders>
              <w:top w:val="nil"/>
              <w:left w:val="nil"/>
              <w:bottom w:val="single" w:sz="4" w:space="0" w:color="auto"/>
              <w:right w:val="single" w:sz="4" w:space="0" w:color="auto"/>
            </w:tcBorders>
            <w:shd w:val="clear" w:color="auto" w:fill="auto"/>
            <w:noWrap/>
            <w:vAlign w:val="center"/>
          </w:tcPr>
          <w:p w14:paraId="7FE7F972" w14:textId="77777777" w:rsidR="00411DFC" w:rsidRPr="00411DFC" w:rsidRDefault="00411DFC" w:rsidP="00411DFC">
            <w:pPr>
              <w:rPr>
                <w:rFonts w:ascii="標楷體" w:eastAsia="標楷體" w:hAnsi="標楷體" w:cs="新細明體"/>
              </w:rPr>
            </w:pPr>
            <w:r w:rsidRPr="00411DFC">
              <w:rPr>
                <w:rFonts w:ascii="標楷體" w:eastAsia="標楷體" w:hAnsi="標楷體" w:hint="eastAsia"/>
              </w:rPr>
              <w:t>臺灣高等法院花蓮分院</w:t>
            </w:r>
          </w:p>
        </w:tc>
      </w:tr>
      <w:tr w:rsidR="00411DFC" w:rsidRPr="00411DFC" w14:paraId="18BC89D7"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60B4FD56" w14:textId="1129FAC3" w:rsidR="00411DFC" w:rsidRPr="00411DFC" w:rsidRDefault="00411DFC" w:rsidP="00411DFC">
            <w:pPr>
              <w:rPr>
                <w:rFonts w:ascii="標楷體" w:eastAsia="標楷體" w:hAnsi="標楷體" w:cs="新細明體"/>
              </w:rPr>
            </w:pPr>
            <w:r w:rsidRPr="0022279A">
              <w:rPr>
                <w:rFonts w:ascii="標楷體" w:eastAsia="標楷體" w:hAnsi="標楷體"/>
              </w:rPr>
              <w:t>ILD</w:t>
            </w:r>
          </w:p>
        </w:tc>
        <w:tc>
          <w:tcPr>
            <w:tcW w:w="4819" w:type="dxa"/>
            <w:tcBorders>
              <w:top w:val="nil"/>
              <w:left w:val="nil"/>
              <w:bottom w:val="single" w:sz="4" w:space="0" w:color="auto"/>
              <w:right w:val="single" w:sz="4" w:space="0" w:color="auto"/>
            </w:tcBorders>
            <w:shd w:val="clear" w:color="auto" w:fill="auto"/>
            <w:noWrap/>
            <w:vAlign w:val="center"/>
          </w:tcPr>
          <w:p w14:paraId="1A67BCA3" w14:textId="77777777" w:rsidR="00411DFC" w:rsidRPr="00411DFC" w:rsidRDefault="00411DFC" w:rsidP="00411DFC">
            <w:pPr>
              <w:rPr>
                <w:rFonts w:ascii="標楷體" w:eastAsia="標楷體" w:hAnsi="標楷體" w:cs="新細明體"/>
              </w:rPr>
            </w:pPr>
            <w:r w:rsidRPr="00411DFC">
              <w:rPr>
                <w:rFonts w:ascii="標楷體" w:eastAsia="標楷體" w:hAnsi="標楷體" w:hint="eastAsia"/>
              </w:rPr>
              <w:t>臺灣宜蘭地方法院</w:t>
            </w:r>
          </w:p>
        </w:tc>
      </w:tr>
      <w:tr w:rsidR="00411DFC" w:rsidRPr="00411DFC" w14:paraId="6B9E81EE"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1400C1AB" w14:textId="1285BA33" w:rsidR="00411DFC" w:rsidRPr="00411DFC" w:rsidRDefault="00411DFC" w:rsidP="00411DFC">
            <w:pPr>
              <w:rPr>
                <w:rFonts w:ascii="標楷體" w:eastAsia="標楷體" w:hAnsi="標楷體" w:cs="新細明體"/>
              </w:rPr>
            </w:pPr>
            <w:r w:rsidRPr="0022279A">
              <w:rPr>
                <w:rFonts w:ascii="標楷體" w:eastAsia="標楷體" w:hAnsi="標楷體"/>
              </w:rPr>
              <w:t>KLD</w:t>
            </w:r>
          </w:p>
        </w:tc>
        <w:tc>
          <w:tcPr>
            <w:tcW w:w="4819" w:type="dxa"/>
            <w:tcBorders>
              <w:top w:val="nil"/>
              <w:left w:val="nil"/>
              <w:bottom w:val="single" w:sz="4" w:space="0" w:color="auto"/>
              <w:right w:val="single" w:sz="4" w:space="0" w:color="auto"/>
            </w:tcBorders>
            <w:shd w:val="clear" w:color="auto" w:fill="auto"/>
            <w:noWrap/>
            <w:vAlign w:val="center"/>
          </w:tcPr>
          <w:p w14:paraId="7C127850" w14:textId="77777777" w:rsidR="00411DFC" w:rsidRPr="00411DFC" w:rsidRDefault="00411DFC" w:rsidP="00411DFC">
            <w:pPr>
              <w:rPr>
                <w:rFonts w:ascii="標楷體" w:eastAsia="標楷體" w:hAnsi="標楷體" w:cs="新細明體"/>
              </w:rPr>
            </w:pPr>
            <w:r w:rsidRPr="00411DFC">
              <w:rPr>
                <w:rFonts w:ascii="標楷體" w:eastAsia="標楷體" w:hAnsi="標楷體" w:hint="eastAsia"/>
              </w:rPr>
              <w:t>臺灣基隆地方法院</w:t>
            </w:r>
          </w:p>
        </w:tc>
      </w:tr>
      <w:tr w:rsidR="00411DFC" w:rsidRPr="00411DFC" w14:paraId="274FBB61"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3AEB84D1" w14:textId="2F44E236" w:rsidR="00411DFC" w:rsidRPr="00411DFC" w:rsidRDefault="00411DFC" w:rsidP="00411DFC">
            <w:pPr>
              <w:rPr>
                <w:rFonts w:ascii="標楷體" w:eastAsia="標楷體" w:hAnsi="標楷體" w:cs="新細明體"/>
              </w:rPr>
            </w:pPr>
            <w:r w:rsidRPr="0022279A">
              <w:rPr>
                <w:rFonts w:ascii="標楷體" w:eastAsia="標楷體" w:hAnsi="標楷體"/>
              </w:rPr>
              <w:t>KMD</w:t>
            </w:r>
          </w:p>
        </w:tc>
        <w:tc>
          <w:tcPr>
            <w:tcW w:w="4819" w:type="dxa"/>
            <w:tcBorders>
              <w:top w:val="nil"/>
              <w:left w:val="nil"/>
              <w:bottom w:val="single" w:sz="4" w:space="0" w:color="auto"/>
              <w:right w:val="single" w:sz="4" w:space="0" w:color="auto"/>
            </w:tcBorders>
            <w:shd w:val="clear" w:color="auto" w:fill="auto"/>
            <w:noWrap/>
            <w:vAlign w:val="center"/>
          </w:tcPr>
          <w:p w14:paraId="78531B6A" w14:textId="77777777" w:rsidR="00411DFC" w:rsidRPr="00411DFC" w:rsidRDefault="00411DFC" w:rsidP="00411DFC">
            <w:pPr>
              <w:rPr>
                <w:rFonts w:ascii="標楷體" w:eastAsia="標楷體" w:hAnsi="標楷體" w:cs="新細明體"/>
              </w:rPr>
            </w:pPr>
            <w:r w:rsidRPr="00411DFC">
              <w:rPr>
                <w:rFonts w:ascii="標楷體" w:eastAsia="標楷體" w:hAnsi="標楷體" w:hint="eastAsia"/>
              </w:rPr>
              <w:t>福建金門地方法院</w:t>
            </w:r>
          </w:p>
        </w:tc>
      </w:tr>
      <w:tr w:rsidR="00411DFC" w:rsidRPr="00411DFC" w14:paraId="08084E51"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38D4341B" w14:textId="00A7077D" w:rsidR="00411DFC" w:rsidRPr="00411DFC" w:rsidRDefault="00411DFC" w:rsidP="00411DFC">
            <w:pPr>
              <w:rPr>
                <w:rFonts w:ascii="標楷體" w:eastAsia="標楷體" w:hAnsi="標楷體" w:cs="新細明體"/>
              </w:rPr>
            </w:pPr>
            <w:r w:rsidRPr="0022279A">
              <w:rPr>
                <w:rFonts w:ascii="標楷體" w:eastAsia="標楷體" w:hAnsi="標楷體"/>
              </w:rPr>
              <w:t>KMH</w:t>
            </w:r>
          </w:p>
        </w:tc>
        <w:tc>
          <w:tcPr>
            <w:tcW w:w="4819" w:type="dxa"/>
            <w:tcBorders>
              <w:top w:val="nil"/>
              <w:left w:val="nil"/>
              <w:bottom w:val="single" w:sz="4" w:space="0" w:color="auto"/>
              <w:right w:val="single" w:sz="4" w:space="0" w:color="auto"/>
            </w:tcBorders>
            <w:shd w:val="clear" w:color="auto" w:fill="auto"/>
            <w:noWrap/>
            <w:vAlign w:val="center"/>
          </w:tcPr>
          <w:p w14:paraId="3FDFCEAB" w14:textId="77777777" w:rsidR="00411DFC" w:rsidRPr="00411DFC" w:rsidRDefault="00411DFC" w:rsidP="00411DFC">
            <w:pPr>
              <w:rPr>
                <w:rFonts w:ascii="標楷體" w:eastAsia="標楷體" w:hAnsi="標楷體" w:cs="新細明體"/>
              </w:rPr>
            </w:pPr>
            <w:r w:rsidRPr="00411DFC">
              <w:rPr>
                <w:rFonts w:ascii="標楷體" w:eastAsia="標楷體" w:hAnsi="標楷體" w:hint="eastAsia"/>
              </w:rPr>
              <w:t>福建高等法院金門分院</w:t>
            </w:r>
          </w:p>
        </w:tc>
      </w:tr>
      <w:tr w:rsidR="00411DFC" w:rsidRPr="00411DFC" w14:paraId="240216F2"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41B124E2" w14:textId="22D70008" w:rsidR="00411DFC" w:rsidRPr="00411DFC" w:rsidRDefault="00411DFC" w:rsidP="00411DFC">
            <w:pPr>
              <w:rPr>
                <w:rFonts w:ascii="標楷體" w:eastAsia="標楷體" w:hAnsi="標楷體" w:cs="新細明體"/>
              </w:rPr>
            </w:pPr>
            <w:r w:rsidRPr="0022279A">
              <w:rPr>
                <w:rFonts w:ascii="標楷體" w:eastAsia="標楷體" w:hAnsi="標楷體"/>
              </w:rPr>
              <w:t>KSD</w:t>
            </w:r>
          </w:p>
        </w:tc>
        <w:tc>
          <w:tcPr>
            <w:tcW w:w="4819" w:type="dxa"/>
            <w:tcBorders>
              <w:top w:val="nil"/>
              <w:left w:val="nil"/>
              <w:bottom w:val="single" w:sz="4" w:space="0" w:color="auto"/>
              <w:right w:val="single" w:sz="4" w:space="0" w:color="auto"/>
            </w:tcBorders>
            <w:shd w:val="clear" w:color="auto" w:fill="auto"/>
            <w:noWrap/>
            <w:vAlign w:val="center"/>
          </w:tcPr>
          <w:p w14:paraId="43E0D96E" w14:textId="77777777" w:rsidR="00411DFC" w:rsidRPr="00411DFC" w:rsidRDefault="00411DFC" w:rsidP="00411DFC">
            <w:pPr>
              <w:rPr>
                <w:rFonts w:ascii="標楷體" w:eastAsia="標楷體" w:hAnsi="標楷體" w:cs="新細明體"/>
              </w:rPr>
            </w:pPr>
            <w:r w:rsidRPr="00411DFC">
              <w:rPr>
                <w:rFonts w:ascii="標楷體" w:eastAsia="標楷體" w:hAnsi="標楷體" w:hint="eastAsia"/>
              </w:rPr>
              <w:t>臺灣高雄地方法院</w:t>
            </w:r>
          </w:p>
        </w:tc>
      </w:tr>
      <w:tr w:rsidR="00411DFC" w:rsidRPr="00411DFC" w14:paraId="34A033DF"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7F370E6A" w14:textId="2D290089" w:rsidR="00411DFC" w:rsidRPr="00411DFC" w:rsidRDefault="00411DFC" w:rsidP="00411DFC">
            <w:pPr>
              <w:rPr>
                <w:rFonts w:ascii="標楷體" w:eastAsia="標楷體" w:hAnsi="標楷體" w:cs="新細明體"/>
              </w:rPr>
            </w:pPr>
            <w:r w:rsidRPr="0022279A">
              <w:rPr>
                <w:rFonts w:ascii="標楷體" w:eastAsia="標楷體" w:hAnsi="標楷體"/>
              </w:rPr>
              <w:t>KSH</w:t>
            </w:r>
          </w:p>
        </w:tc>
        <w:tc>
          <w:tcPr>
            <w:tcW w:w="4819" w:type="dxa"/>
            <w:tcBorders>
              <w:top w:val="nil"/>
              <w:left w:val="nil"/>
              <w:bottom w:val="single" w:sz="4" w:space="0" w:color="auto"/>
              <w:right w:val="single" w:sz="4" w:space="0" w:color="auto"/>
            </w:tcBorders>
            <w:shd w:val="clear" w:color="auto" w:fill="auto"/>
            <w:noWrap/>
            <w:vAlign w:val="center"/>
          </w:tcPr>
          <w:p w14:paraId="7E30E3CD" w14:textId="77777777" w:rsidR="00411DFC" w:rsidRPr="00411DFC" w:rsidRDefault="00411DFC" w:rsidP="00411DFC">
            <w:pPr>
              <w:rPr>
                <w:rFonts w:ascii="標楷體" w:eastAsia="標楷體" w:hAnsi="標楷體" w:cs="新細明體"/>
              </w:rPr>
            </w:pPr>
            <w:r w:rsidRPr="00411DFC">
              <w:rPr>
                <w:rFonts w:ascii="標楷體" w:eastAsia="標楷體" w:hAnsi="標楷體" w:hint="eastAsia"/>
              </w:rPr>
              <w:t>臺灣高等法院高雄分院</w:t>
            </w:r>
          </w:p>
        </w:tc>
      </w:tr>
      <w:tr w:rsidR="00411DFC" w:rsidRPr="00411DFC" w14:paraId="111C473B"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00F2CA5B" w14:textId="19064DA5" w:rsidR="00411DFC" w:rsidRPr="00411DFC" w:rsidRDefault="00411DFC" w:rsidP="00411DFC">
            <w:pPr>
              <w:rPr>
                <w:rFonts w:ascii="標楷體" w:eastAsia="標楷體" w:hAnsi="標楷體" w:cs="新細明體"/>
              </w:rPr>
            </w:pPr>
            <w:r w:rsidRPr="0022279A">
              <w:rPr>
                <w:rFonts w:ascii="標楷體" w:eastAsia="標楷體" w:hAnsi="標楷體"/>
              </w:rPr>
              <w:lastRenderedPageBreak/>
              <w:t>LCD</w:t>
            </w:r>
          </w:p>
        </w:tc>
        <w:tc>
          <w:tcPr>
            <w:tcW w:w="4819" w:type="dxa"/>
            <w:tcBorders>
              <w:top w:val="nil"/>
              <w:left w:val="nil"/>
              <w:bottom w:val="single" w:sz="4" w:space="0" w:color="auto"/>
              <w:right w:val="single" w:sz="4" w:space="0" w:color="auto"/>
            </w:tcBorders>
            <w:shd w:val="clear" w:color="auto" w:fill="auto"/>
            <w:noWrap/>
            <w:vAlign w:val="center"/>
          </w:tcPr>
          <w:p w14:paraId="7D49BE73" w14:textId="77777777" w:rsidR="00411DFC" w:rsidRPr="00411DFC" w:rsidRDefault="00411DFC" w:rsidP="00411DFC">
            <w:pPr>
              <w:rPr>
                <w:rFonts w:ascii="標楷體" w:eastAsia="標楷體" w:hAnsi="標楷體" w:cs="新細明體"/>
              </w:rPr>
            </w:pPr>
            <w:r w:rsidRPr="00411DFC">
              <w:rPr>
                <w:rFonts w:ascii="標楷體" w:eastAsia="標楷體" w:hAnsi="標楷體" w:hint="eastAsia"/>
              </w:rPr>
              <w:t>福建連江地方法院</w:t>
            </w:r>
          </w:p>
        </w:tc>
      </w:tr>
      <w:tr w:rsidR="00411DFC" w:rsidRPr="00411DFC" w14:paraId="10A7A8C1"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04E54E6C" w14:textId="21DD61D0" w:rsidR="00411DFC" w:rsidRPr="00411DFC" w:rsidRDefault="00411DFC" w:rsidP="00411DFC">
            <w:pPr>
              <w:rPr>
                <w:rFonts w:ascii="標楷體" w:eastAsia="標楷體" w:hAnsi="標楷體" w:cs="新細明體"/>
              </w:rPr>
            </w:pPr>
            <w:r w:rsidRPr="0022279A">
              <w:rPr>
                <w:rFonts w:ascii="標楷體" w:eastAsia="標楷體" w:hAnsi="標楷體"/>
              </w:rPr>
              <w:t>MLD</w:t>
            </w:r>
          </w:p>
        </w:tc>
        <w:tc>
          <w:tcPr>
            <w:tcW w:w="4819" w:type="dxa"/>
            <w:tcBorders>
              <w:top w:val="nil"/>
              <w:left w:val="nil"/>
              <w:bottom w:val="single" w:sz="4" w:space="0" w:color="auto"/>
              <w:right w:val="single" w:sz="4" w:space="0" w:color="auto"/>
            </w:tcBorders>
            <w:shd w:val="clear" w:color="auto" w:fill="auto"/>
            <w:noWrap/>
            <w:vAlign w:val="center"/>
          </w:tcPr>
          <w:p w14:paraId="6BFE2A3F" w14:textId="77777777" w:rsidR="00411DFC" w:rsidRPr="00411DFC" w:rsidRDefault="00411DFC" w:rsidP="00411DFC">
            <w:pPr>
              <w:rPr>
                <w:rFonts w:ascii="標楷體" w:eastAsia="標楷體" w:hAnsi="標楷體" w:cs="新細明體"/>
              </w:rPr>
            </w:pPr>
            <w:r w:rsidRPr="00411DFC">
              <w:rPr>
                <w:rFonts w:ascii="標楷體" w:eastAsia="標楷體" w:hAnsi="標楷體" w:hint="eastAsia"/>
              </w:rPr>
              <w:t>臺灣苗栗地方法院</w:t>
            </w:r>
          </w:p>
        </w:tc>
      </w:tr>
      <w:tr w:rsidR="00411DFC" w:rsidRPr="00411DFC" w14:paraId="0475E0F6"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0B019CF4" w14:textId="44FE207F" w:rsidR="00411DFC" w:rsidRPr="00411DFC" w:rsidRDefault="00411DFC" w:rsidP="00411DFC">
            <w:pPr>
              <w:rPr>
                <w:rFonts w:ascii="標楷體" w:eastAsia="標楷體" w:hAnsi="標楷體" w:cs="新細明體"/>
              </w:rPr>
            </w:pPr>
            <w:r w:rsidRPr="0022279A">
              <w:rPr>
                <w:rFonts w:ascii="標楷體" w:eastAsia="標楷體" w:hAnsi="標楷體"/>
              </w:rPr>
              <w:t>NTD</w:t>
            </w:r>
          </w:p>
        </w:tc>
        <w:tc>
          <w:tcPr>
            <w:tcW w:w="4819" w:type="dxa"/>
            <w:tcBorders>
              <w:top w:val="nil"/>
              <w:left w:val="nil"/>
              <w:bottom w:val="single" w:sz="4" w:space="0" w:color="auto"/>
              <w:right w:val="single" w:sz="4" w:space="0" w:color="auto"/>
            </w:tcBorders>
            <w:shd w:val="clear" w:color="auto" w:fill="auto"/>
            <w:noWrap/>
            <w:vAlign w:val="center"/>
          </w:tcPr>
          <w:p w14:paraId="57EEEFE4" w14:textId="77777777" w:rsidR="00411DFC" w:rsidRPr="00411DFC" w:rsidRDefault="00411DFC" w:rsidP="00411DFC">
            <w:pPr>
              <w:rPr>
                <w:rFonts w:ascii="標楷體" w:eastAsia="標楷體" w:hAnsi="標楷體" w:cs="新細明體"/>
              </w:rPr>
            </w:pPr>
            <w:r w:rsidRPr="00411DFC">
              <w:rPr>
                <w:rFonts w:ascii="標楷體" w:eastAsia="標楷體" w:hAnsi="標楷體" w:hint="eastAsia"/>
              </w:rPr>
              <w:t>臺灣南投地方法院</w:t>
            </w:r>
          </w:p>
        </w:tc>
      </w:tr>
      <w:tr w:rsidR="00411DFC" w:rsidRPr="00411DFC" w14:paraId="5BDFE315"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3943FCC2" w14:textId="6431859C" w:rsidR="00411DFC" w:rsidRPr="00411DFC" w:rsidRDefault="00411DFC" w:rsidP="00411DFC">
            <w:pPr>
              <w:rPr>
                <w:rFonts w:ascii="標楷體" w:eastAsia="標楷體" w:hAnsi="標楷體" w:cs="新細明體"/>
              </w:rPr>
            </w:pPr>
            <w:r w:rsidRPr="0022279A">
              <w:rPr>
                <w:rFonts w:ascii="標楷體" w:eastAsia="標楷體" w:hAnsi="標楷體"/>
              </w:rPr>
              <w:t>PCD</w:t>
            </w:r>
          </w:p>
        </w:tc>
        <w:tc>
          <w:tcPr>
            <w:tcW w:w="4819" w:type="dxa"/>
            <w:tcBorders>
              <w:top w:val="nil"/>
              <w:left w:val="nil"/>
              <w:bottom w:val="single" w:sz="4" w:space="0" w:color="auto"/>
              <w:right w:val="single" w:sz="4" w:space="0" w:color="auto"/>
            </w:tcBorders>
            <w:shd w:val="clear" w:color="auto" w:fill="auto"/>
            <w:noWrap/>
            <w:vAlign w:val="center"/>
          </w:tcPr>
          <w:p w14:paraId="00446B95" w14:textId="77777777" w:rsidR="00411DFC" w:rsidRPr="00411DFC" w:rsidRDefault="00411DFC" w:rsidP="00411DFC">
            <w:pPr>
              <w:rPr>
                <w:rFonts w:ascii="標楷體" w:eastAsia="標楷體" w:hAnsi="標楷體" w:cs="新細明體"/>
              </w:rPr>
            </w:pPr>
            <w:r w:rsidRPr="00411DFC">
              <w:rPr>
                <w:rFonts w:ascii="標楷體" w:eastAsia="標楷體" w:hAnsi="標楷體" w:hint="eastAsia"/>
              </w:rPr>
              <w:t>臺灣板橋地方法院</w:t>
            </w:r>
          </w:p>
        </w:tc>
      </w:tr>
      <w:tr w:rsidR="00411DFC" w:rsidRPr="00411DFC" w14:paraId="4A9C0244"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37178010" w14:textId="5ADF8F2E" w:rsidR="00411DFC" w:rsidRPr="00411DFC" w:rsidRDefault="00411DFC" w:rsidP="00411DFC">
            <w:pPr>
              <w:rPr>
                <w:rFonts w:ascii="標楷體" w:eastAsia="標楷體" w:hAnsi="標楷體" w:cs="新細明體"/>
              </w:rPr>
            </w:pPr>
            <w:r w:rsidRPr="0022279A">
              <w:rPr>
                <w:rFonts w:ascii="標楷體" w:eastAsia="標楷體" w:hAnsi="標楷體"/>
              </w:rPr>
              <w:t>PHD</w:t>
            </w:r>
          </w:p>
        </w:tc>
        <w:tc>
          <w:tcPr>
            <w:tcW w:w="4819" w:type="dxa"/>
            <w:tcBorders>
              <w:top w:val="nil"/>
              <w:left w:val="nil"/>
              <w:bottom w:val="single" w:sz="4" w:space="0" w:color="auto"/>
              <w:right w:val="single" w:sz="4" w:space="0" w:color="auto"/>
            </w:tcBorders>
            <w:shd w:val="clear" w:color="auto" w:fill="auto"/>
            <w:noWrap/>
            <w:vAlign w:val="center"/>
          </w:tcPr>
          <w:p w14:paraId="1B98A91A" w14:textId="77777777" w:rsidR="00411DFC" w:rsidRPr="00411DFC" w:rsidRDefault="00411DFC" w:rsidP="00411DFC">
            <w:pPr>
              <w:rPr>
                <w:rFonts w:ascii="標楷體" w:eastAsia="標楷體" w:hAnsi="標楷體" w:cs="新細明體"/>
              </w:rPr>
            </w:pPr>
            <w:r w:rsidRPr="00411DFC">
              <w:rPr>
                <w:rFonts w:ascii="標楷體" w:eastAsia="標楷體" w:hAnsi="標楷體" w:hint="eastAsia"/>
              </w:rPr>
              <w:t>臺灣澎湖地方法院</w:t>
            </w:r>
          </w:p>
        </w:tc>
      </w:tr>
      <w:tr w:rsidR="00411DFC" w:rsidRPr="00411DFC" w14:paraId="4267BCF8"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5E0FD0E7" w14:textId="4D84CBED" w:rsidR="00411DFC" w:rsidRPr="00411DFC" w:rsidRDefault="00411DFC" w:rsidP="00411DFC">
            <w:pPr>
              <w:rPr>
                <w:rFonts w:ascii="標楷體" w:eastAsia="標楷體" w:hAnsi="標楷體" w:cs="新細明體"/>
              </w:rPr>
            </w:pPr>
            <w:r w:rsidRPr="0022279A">
              <w:rPr>
                <w:rFonts w:ascii="標楷體" w:eastAsia="標楷體" w:hAnsi="標楷體"/>
              </w:rPr>
              <w:t>PTD</w:t>
            </w:r>
          </w:p>
        </w:tc>
        <w:tc>
          <w:tcPr>
            <w:tcW w:w="4819" w:type="dxa"/>
            <w:tcBorders>
              <w:top w:val="nil"/>
              <w:left w:val="nil"/>
              <w:bottom w:val="single" w:sz="4" w:space="0" w:color="auto"/>
              <w:right w:val="single" w:sz="4" w:space="0" w:color="auto"/>
            </w:tcBorders>
            <w:shd w:val="clear" w:color="auto" w:fill="auto"/>
            <w:noWrap/>
            <w:vAlign w:val="center"/>
          </w:tcPr>
          <w:p w14:paraId="1FCE24D5" w14:textId="77777777" w:rsidR="00411DFC" w:rsidRPr="00411DFC" w:rsidRDefault="00411DFC" w:rsidP="00411DFC">
            <w:pPr>
              <w:rPr>
                <w:rFonts w:ascii="標楷體" w:eastAsia="標楷體" w:hAnsi="標楷體" w:cs="新細明體"/>
              </w:rPr>
            </w:pPr>
            <w:r w:rsidRPr="00411DFC">
              <w:rPr>
                <w:rFonts w:ascii="標楷體" w:eastAsia="標楷體" w:hAnsi="標楷體" w:hint="eastAsia"/>
              </w:rPr>
              <w:t>臺灣屏東地方法院</w:t>
            </w:r>
          </w:p>
        </w:tc>
      </w:tr>
      <w:tr w:rsidR="00411DFC" w:rsidRPr="00411DFC" w14:paraId="11AE1D41"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20C95BC6" w14:textId="7A90125E" w:rsidR="00411DFC" w:rsidRPr="00411DFC" w:rsidRDefault="00411DFC" w:rsidP="00411DFC">
            <w:pPr>
              <w:rPr>
                <w:rFonts w:ascii="標楷體" w:eastAsia="標楷體" w:hAnsi="標楷體" w:cs="新細明體"/>
              </w:rPr>
            </w:pPr>
            <w:r w:rsidRPr="0022279A">
              <w:rPr>
                <w:rFonts w:ascii="標楷體" w:eastAsia="標楷體" w:hAnsi="標楷體"/>
              </w:rPr>
              <w:t>SCD</w:t>
            </w:r>
          </w:p>
        </w:tc>
        <w:tc>
          <w:tcPr>
            <w:tcW w:w="4819" w:type="dxa"/>
            <w:tcBorders>
              <w:top w:val="nil"/>
              <w:left w:val="nil"/>
              <w:bottom w:val="single" w:sz="4" w:space="0" w:color="auto"/>
              <w:right w:val="single" w:sz="4" w:space="0" w:color="auto"/>
            </w:tcBorders>
            <w:shd w:val="clear" w:color="auto" w:fill="auto"/>
            <w:noWrap/>
            <w:vAlign w:val="center"/>
          </w:tcPr>
          <w:p w14:paraId="67D2810F" w14:textId="77777777" w:rsidR="00411DFC" w:rsidRPr="00411DFC" w:rsidRDefault="00411DFC" w:rsidP="00411DFC">
            <w:pPr>
              <w:rPr>
                <w:rFonts w:ascii="標楷體" w:eastAsia="標楷體" w:hAnsi="標楷體" w:cs="新細明體"/>
              </w:rPr>
            </w:pPr>
            <w:r w:rsidRPr="00411DFC">
              <w:rPr>
                <w:rFonts w:ascii="標楷體" w:eastAsia="標楷體" w:hAnsi="標楷體" w:hint="eastAsia"/>
              </w:rPr>
              <w:t>臺灣新竹地方法院</w:t>
            </w:r>
          </w:p>
        </w:tc>
      </w:tr>
      <w:tr w:rsidR="00411DFC" w:rsidRPr="00411DFC" w14:paraId="40FDC47C"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5FA5034E" w14:textId="041DA719" w:rsidR="00411DFC" w:rsidRPr="00411DFC" w:rsidRDefault="00411DFC" w:rsidP="00411DFC">
            <w:pPr>
              <w:rPr>
                <w:rFonts w:ascii="標楷體" w:eastAsia="標楷體" w:hAnsi="標楷體" w:cs="新細明體"/>
              </w:rPr>
            </w:pPr>
            <w:r w:rsidRPr="0022279A">
              <w:rPr>
                <w:rFonts w:ascii="標楷體" w:eastAsia="標楷體" w:hAnsi="標楷體"/>
              </w:rPr>
              <w:t>SLD</w:t>
            </w:r>
          </w:p>
        </w:tc>
        <w:tc>
          <w:tcPr>
            <w:tcW w:w="4819" w:type="dxa"/>
            <w:tcBorders>
              <w:top w:val="nil"/>
              <w:left w:val="nil"/>
              <w:bottom w:val="single" w:sz="4" w:space="0" w:color="auto"/>
              <w:right w:val="single" w:sz="4" w:space="0" w:color="auto"/>
            </w:tcBorders>
            <w:shd w:val="clear" w:color="auto" w:fill="auto"/>
            <w:noWrap/>
            <w:vAlign w:val="center"/>
          </w:tcPr>
          <w:p w14:paraId="587CA61E" w14:textId="77777777" w:rsidR="00411DFC" w:rsidRPr="00411DFC" w:rsidRDefault="00411DFC" w:rsidP="00411DFC">
            <w:pPr>
              <w:rPr>
                <w:rFonts w:ascii="標楷體" w:eastAsia="標楷體" w:hAnsi="標楷體" w:cs="新細明體"/>
              </w:rPr>
            </w:pPr>
            <w:r w:rsidRPr="00411DFC">
              <w:rPr>
                <w:rFonts w:ascii="標楷體" w:eastAsia="標楷體" w:hAnsi="標楷體" w:hint="eastAsia"/>
              </w:rPr>
              <w:t>臺灣士林地方法院</w:t>
            </w:r>
          </w:p>
        </w:tc>
      </w:tr>
      <w:tr w:rsidR="00411DFC" w:rsidRPr="00411DFC" w14:paraId="2C8485CB"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62679EFD" w14:textId="00A022CF" w:rsidR="00411DFC" w:rsidRPr="00411DFC" w:rsidRDefault="00411DFC" w:rsidP="00411DFC">
            <w:pPr>
              <w:rPr>
                <w:rFonts w:ascii="標楷體" w:eastAsia="標楷體" w:hAnsi="標楷體" w:cs="新細明體"/>
              </w:rPr>
            </w:pPr>
            <w:r w:rsidRPr="0022279A">
              <w:rPr>
                <w:rFonts w:ascii="標楷體" w:eastAsia="標楷體" w:hAnsi="標楷體"/>
              </w:rPr>
              <w:t>TCD</w:t>
            </w:r>
          </w:p>
        </w:tc>
        <w:tc>
          <w:tcPr>
            <w:tcW w:w="4819" w:type="dxa"/>
            <w:tcBorders>
              <w:top w:val="nil"/>
              <w:left w:val="nil"/>
              <w:bottom w:val="single" w:sz="4" w:space="0" w:color="auto"/>
              <w:right w:val="single" w:sz="4" w:space="0" w:color="auto"/>
            </w:tcBorders>
            <w:shd w:val="clear" w:color="auto" w:fill="auto"/>
            <w:noWrap/>
            <w:vAlign w:val="center"/>
          </w:tcPr>
          <w:p w14:paraId="3C4B36DD" w14:textId="77777777" w:rsidR="00411DFC" w:rsidRPr="00411DFC" w:rsidRDefault="00411DFC" w:rsidP="00411DFC">
            <w:pPr>
              <w:rPr>
                <w:rFonts w:ascii="標楷體" w:eastAsia="標楷體" w:hAnsi="標楷體" w:cs="新細明體"/>
              </w:rPr>
            </w:pPr>
            <w:r w:rsidRPr="00411DFC">
              <w:rPr>
                <w:rFonts w:ascii="標楷體" w:eastAsia="標楷體" w:hAnsi="標楷體" w:hint="eastAsia"/>
              </w:rPr>
              <w:t>臺灣臺中地方法院</w:t>
            </w:r>
          </w:p>
        </w:tc>
      </w:tr>
      <w:tr w:rsidR="00411DFC" w:rsidRPr="00411DFC" w14:paraId="3770DE19"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730D777D" w14:textId="1A63FF92" w:rsidR="00411DFC" w:rsidRPr="00411DFC" w:rsidRDefault="00411DFC" w:rsidP="00411DFC">
            <w:pPr>
              <w:rPr>
                <w:rFonts w:ascii="標楷體" w:eastAsia="標楷體" w:hAnsi="標楷體" w:cs="新細明體"/>
              </w:rPr>
            </w:pPr>
            <w:r w:rsidRPr="0022279A">
              <w:rPr>
                <w:rFonts w:ascii="標楷體" w:eastAsia="標楷體" w:hAnsi="標楷體"/>
              </w:rPr>
              <w:t>TCH</w:t>
            </w:r>
          </w:p>
        </w:tc>
        <w:tc>
          <w:tcPr>
            <w:tcW w:w="4819" w:type="dxa"/>
            <w:tcBorders>
              <w:top w:val="nil"/>
              <w:left w:val="nil"/>
              <w:bottom w:val="single" w:sz="4" w:space="0" w:color="auto"/>
              <w:right w:val="single" w:sz="4" w:space="0" w:color="auto"/>
            </w:tcBorders>
            <w:shd w:val="clear" w:color="auto" w:fill="auto"/>
            <w:noWrap/>
            <w:vAlign w:val="center"/>
          </w:tcPr>
          <w:p w14:paraId="66ADDFD5" w14:textId="77777777" w:rsidR="00411DFC" w:rsidRPr="00411DFC" w:rsidRDefault="00411DFC" w:rsidP="00411DFC">
            <w:pPr>
              <w:rPr>
                <w:rFonts w:ascii="標楷體" w:eastAsia="標楷體" w:hAnsi="標楷體" w:cs="新細明體"/>
              </w:rPr>
            </w:pPr>
            <w:r w:rsidRPr="00411DFC">
              <w:rPr>
                <w:rFonts w:ascii="標楷體" w:eastAsia="標楷體" w:hAnsi="標楷體" w:hint="eastAsia"/>
              </w:rPr>
              <w:t>臺灣高等法院臺中分院</w:t>
            </w:r>
          </w:p>
        </w:tc>
      </w:tr>
      <w:tr w:rsidR="00411DFC" w:rsidRPr="00411DFC" w14:paraId="71005FE7"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00053842" w14:textId="09504981" w:rsidR="00411DFC" w:rsidRPr="00411DFC" w:rsidRDefault="00411DFC" w:rsidP="00411DFC">
            <w:pPr>
              <w:rPr>
                <w:rFonts w:ascii="標楷體" w:eastAsia="標楷體" w:hAnsi="標楷體" w:cs="新細明體"/>
              </w:rPr>
            </w:pPr>
            <w:r w:rsidRPr="0022279A">
              <w:rPr>
                <w:rFonts w:ascii="標楷體" w:eastAsia="標楷體" w:hAnsi="標楷體"/>
              </w:rPr>
              <w:t>TND</w:t>
            </w:r>
          </w:p>
        </w:tc>
        <w:tc>
          <w:tcPr>
            <w:tcW w:w="4819" w:type="dxa"/>
            <w:tcBorders>
              <w:top w:val="nil"/>
              <w:left w:val="nil"/>
              <w:bottom w:val="single" w:sz="4" w:space="0" w:color="auto"/>
              <w:right w:val="single" w:sz="4" w:space="0" w:color="auto"/>
            </w:tcBorders>
            <w:shd w:val="clear" w:color="auto" w:fill="auto"/>
            <w:noWrap/>
            <w:vAlign w:val="center"/>
          </w:tcPr>
          <w:p w14:paraId="634BE0EA" w14:textId="77777777" w:rsidR="00411DFC" w:rsidRPr="00411DFC" w:rsidRDefault="00411DFC" w:rsidP="00411DFC">
            <w:pPr>
              <w:rPr>
                <w:rFonts w:ascii="標楷體" w:eastAsia="標楷體" w:hAnsi="標楷體" w:cs="新細明體"/>
              </w:rPr>
            </w:pPr>
            <w:r w:rsidRPr="00411DFC">
              <w:rPr>
                <w:rFonts w:ascii="標楷體" w:eastAsia="標楷體" w:hAnsi="標楷體" w:hint="eastAsia"/>
              </w:rPr>
              <w:t>臺灣臺南地方法院</w:t>
            </w:r>
          </w:p>
        </w:tc>
      </w:tr>
      <w:tr w:rsidR="00411DFC" w:rsidRPr="00411DFC" w14:paraId="7229C896"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366C0207" w14:textId="68208116" w:rsidR="00411DFC" w:rsidRPr="00411DFC" w:rsidRDefault="00411DFC" w:rsidP="00411DFC">
            <w:pPr>
              <w:rPr>
                <w:rFonts w:ascii="標楷體" w:eastAsia="標楷體" w:hAnsi="標楷體" w:cs="新細明體"/>
              </w:rPr>
            </w:pPr>
            <w:r w:rsidRPr="0022279A">
              <w:rPr>
                <w:rFonts w:ascii="標楷體" w:eastAsia="標楷體" w:hAnsi="標楷體"/>
              </w:rPr>
              <w:t>TNH</w:t>
            </w:r>
          </w:p>
        </w:tc>
        <w:tc>
          <w:tcPr>
            <w:tcW w:w="4819" w:type="dxa"/>
            <w:tcBorders>
              <w:top w:val="nil"/>
              <w:left w:val="nil"/>
              <w:bottom w:val="single" w:sz="4" w:space="0" w:color="auto"/>
              <w:right w:val="single" w:sz="4" w:space="0" w:color="auto"/>
            </w:tcBorders>
            <w:shd w:val="clear" w:color="auto" w:fill="auto"/>
            <w:noWrap/>
            <w:vAlign w:val="center"/>
          </w:tcPr>
          <w:p w14:paraId="6896899A" w14:textId="77777777" w:rsidR="00411DFC" w:rsidRPr="00411DFC" w:rsidRDefault="00411DFC" w:rsidP="00411DFC">
            <w:pPr>
              <w:rPr>
                <w:rFonts w:ascii="標楷體" w:eastAsia="標楷體" w:hAnsi="標楷體" w:cs="新細明體"/>
              </w:rPr>
            </w:pPr>
            <w:r w:rsidRPr="00411DFC">
              <w:rPr>
                <w:rFonts w:ascii="標楷體" w:eastAsia="標楷體" w:hAnsi="標楷體" w:hint="eastAsia"/>
              </w:rPr>
              <w:t>臺灣高等法院臺南分院</w:t>
            </w:r>
          </w:p>
        </w:tc>
      </w:tr>
      <w:tr w:rsidR="00411DFC" w:rsidRPr="00411DFC" w14:paraId="2C17CC67"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4801150F" w14:textId="4205196C" w:rsidR="00411DFC" w:rsidRPr="00411DFC" w:rsidRDefault="00411DFC" w:rsidP="00411DFC">
            <w:pPr>
              <w:rPr>
                <w:rFonts w:ascii="標楷體" w:eastAsia="標楷體" w:hAnsi="標楷體" w:cs="新細明體"/>
              </w:rPr>
            </w:pPr>
            <w:r w:rsidRPr="0022279A">
              <w:rPr>
                <w:rFonts w:ascii="標楷體" w:eastAsia="標楷體" w:hAnsi="標楷體"/>
              </w:rPr>
              <w:t>TPD</w:t>
            </w:r>
          </w:p>
        </w:tc>
        <w:tc>
          <w:tcPr>
            <w:tcW w:w="4819" w:type="dxa"/>
            <w:tcBorders>
              <w:top w:val="nil"/>
              <w:left w:val="nil"/>
              <w:bottom w:val="single" w:sz="4" w:space="0" w:color="auto"/>
              <w:right w:val="single" w:sz="4" w:space="0" w:color="auto"/>
            </w:tcBorders>
            <w:shd w:val="clear" w:color="auto" w:fill="auto"/>
            <w:noWrap/>
            <w:vAlign w:val="center"/>
          </w:tcPr>
          <w:p w14:paraId="6C91AFF2" w14:textId="77777777" w:rsidR="00411DFC" w:rsidRPr="00411DFC" w:rsidRDefault="00411DFC" w:rsidP="00411DFC">
            <w:pPr>
              <w:rPr>
                <w:rFonts w:ascii="標楷體" w:eastAsia="標楷體" w:hAnsi="標楷體" w:cs="新細明體"/>
              </w:rPr>
            </w:pPr>
            <w:r w:rsidRPr="00411DFC">
              <w:rPr>
                <w:rFonts w:ascii="標楷體" w:eastAsia="標楷體" w:hAnsi="標楷體" w:hint="eastAsia"/>
              </w:rPr>
              <w:t>臺灣臺北地方法院</w:t>
            </w:r>
          </w:p>
        </w:tc>
      </w:tr>
      <w:tr w:rsidR="00411DFC" w:rsidRPr="00411DFC" w14:paraId="30CD1231"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28095E11" w14:textId="58AD2018" w:rsidR="00411DFC" w:rsidRPr="00411DFC" w:rsidRDefault="00411DFC" w:rsidP="00411DFC">
            <w:pPr>
              <w:rPr>
                <w:rFonts w:ascii="標楷體" w:eastAsia="標楷體" w:hAnsi="標楷體" w:cs="新細明體"/>
              </w:rPr>
            </w:pPr>
            <w:r w:rsidRPr="0022279A">
              <w:rPr>
                <w:rFonts w:ascii="標楷體" w:eastAsia="標楷體" w:hAnsi="標楷體"/>
              </w:rPr>
              <w:t>TPH</w:t>
            </w:r>
          </w:p>
        </w:tc>
        <w:tc>
          <w:tcPr>
            <w:tcW w:w="4819" w:type="dxa"/>
            <w:tcBorders>
              <w:top w:val="nil"/>
              <w:left w:val="nil"/>
              <w:bottom w:val="single" w:sz="4" w:space="0" w:color="auto"/>
              <w:right w:val="single" w:sz="4" w:space="0" w:color="auto"/>
            </w:tcBorders>
            <w:shd w:val="clear" w:color="auto" w:fill="auto"/>
            <w:noWrap/>
            <w:vAlign w:val="center"/>
          </w:tcPr>
          <w:p w14:paraId="0A6A7311" w14:textId="77777777" w:rsidR="00411DFC" w:rsidRPr="00411DFC" w:rsidRDefault="00411DFC" w:rsidP="00411DFC">
            <w:pPr>
              <w:rPr>
                <w:rFonts w:ascii="標楷體" w:eastAsia="標楷體" w:hAnsi="標楷體" w:cs="新細明體"/>
              </w:rPr>
            </w:pPr>
            <w:r w:rsidRPr="00411DFC">
              <w:rPr>
                <w:rFonts w:ascii="標楷體" w:eastAsia="標楷體" w:hAnsi="標楷體" w:hint="eastAsia"/>
              </w:rPr>
              <w:t>臺灣高等法院</w:t>
            </w:r>
          </w:p>
        </w:tc>
      </w:tr>
      <w:tr w:rsidR="00411DFC" w:rsidRPr="00411DFC" w14:paraId="42EE1417"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463FB26C" w14:textId="04B52D16" w:rsidR="00411DFC" w:rsidRPr="00411DFC" w:rsidRDefault="00411DFC" w:rsidP="00411DFC">
            <w:pPr>
              <w:rPr>
                <w:rFonts w:ascii="標楷體" w:eastAsia="標楷體" w:hAnsi="標楷體" w:cs="新細明體"/>
              </w:rPr>
            </w:pPr>
            <w:r w:rsidRPr="0022279A">
              <w:rPr>
                <w:rFonts w:ascii="標楷體" w:eastAsia="標楷體" w:hAnsi="標楷體"/>
              </w:rPr>
              <w:t>TPS</w:t>
            </w:r>
          </w:p>
        </w:tc>
        <w:tc>
          <w:tcPr>
            <w:tcW w:w="4819" w:type="dxa"/>
            <w:tcBorders>
              <w:top w:val="nil"/>
              <w:left w:val="nil"/>
              <w:bottom w:val="single" w:sz="4" w:space="0" w:color="auto"/>
              <w:right w:val="single" w:sz="4" w:space="0" w:color="auto"/>
            </w:tcBorders>
            <w:shd w:val="clear" w:color="auto" w:fill="auto"/>
            <w:noWrap/>
            <w:vAlign w:val="center"/>
          </w:tcPr>
          <w:p w14:paraId="14ACC429" w14:textId="77777777" w:rsidR="00411DFC" w:rsidRPr="00411DFC" w:rsidRDefault="00411DFC" w:rsidP="00411DFC">
            <w:pPr>
              <w:rPr>
                <w:rFonts w:ascii="標楷體" w:eastAsia="標楷體" w:hAnsi="標楷體" w:cs="新細明體"/>
              </w:rPr>
            </w:pPr>
            <w:r w:rsidRPr="00411DFC">
              <w:rPr>
                <w:rFonts w:ascii="標楷體" w:eastAsia="標楷體" w:hAnsi="標楷體" w:hint="eastAsia"/>
              </w:rPr>
              <w:t>最高法院</w:t>
            </w:r>
          </w:p>
        </w:tc>
      </w:tr>
      <w:tr w:rsidR="00411DFC" w:rsidRPr="00411DFC" w14:paraId="187EF658"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42857CDD" w14:textId="358F5BD7" w:rsidR="00411DFC" w:rsidRPr="00411DFC" w:rsidRDefault="00411DFC" w:rsidP="00411DFC">
            <w:pPr>
              <w:rPr>
                <w:rFonts w:ascii="標楷體" w:eastAsia="標楷體" w:hAnsi="標楷體" w:cs="新細明體"/>
              </w:rPr>
            </w:pPr>
            <w:r w:rsidRPr="0022279A">
              <w:rPr>
                <w:rFonts w:ascii="標楷體" w:eastAsia="標楷體" w:hAnsi="標楷體"/>
              </w:rPr>
              <w:t>TTD</w:t>
            </w:r>
          </w:p>
        </w:tc>
        <w:tc>
          <w:tcPr>
            <w:tcW w:w="4819" w:type="dxa"/>
            <w:tcBorders>
              <w:top w:val="nil"/>
              <w:left w:val="nil"/>
              <w:bottom w:val="single" w:sz="4" w:space="0" w:color="auto"/>
              <w:right w:val="single" w:sz="4" w:space="0" w:color="auto"/>
            </w:tcBorders>
            <w:shd w:val="clear" w:color="auto" w:fill="auto"/>
            <w:noWrap/>
            <w:vAlign w:val="center"/>
          </w:tcPr>
          <w:p w14:paraId="16140134" w14:textId="77777777" w:rsidR="00411DFC" w:rsidRPr="00411DFC" w:rsidRDefault="00411DFC" w:rsidP="00411DFC">
            <w:pPr>
              <w:rPr>
                <w:rFonts w:ascii="標楷體" w:eastAsia="標楷體" w:hAnsi="標楷體" w:cs="新細明體"/>
              </w:rPr>
            </w:pPr>
            <w:r w:rsidRPr="00411DFC">
              <w:rPr>
                <w:rFonts w:ascii="標楷體" w:eastAsia="標楷體" w:hAnsi="標楷體" w:hint="eastAsia"/>
              </w:rPr>
              <w:t>臺灣臺東地方法院</w:t>
            </w:r>
          </w:p>
        </w:tc>
      </w:tr>
      <w:tr w:rsidR="00411DFC" w:rsidRPr="00411DFC" w14:paraId="45D3BD6F"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59BD4843" w14:textId="57C31F72" w:rsidR="00411DFC" w:rsidRPr="00411DFC" w:rsidRDefault="00411DFC" w:rsidP="00411DFC">
            <w:pPr>
              <w:rPr>
                <w:rFonts w:ascii="標楷體" w:eastAsia="標楷體" w:hAnsi="標楷體" w:cs="新細明體"/>
              </w:rPr>
            </w:pPr>
            <w:r w:rsidRPr="0022279A">
              <w:rPr>
                <w:rFonts w:ascii="標楷體" w:eastAsia="標楷體" w:hAnsi="標楷體"/>
              </w:rPr>
              <w:t>TYD</w:t>
            </w:r>
          </w:p>
        </w:tc>
        <w:tc>
          <w:tcPr>
            <w:tcW w:w="4819" w:type="dxa"/>
            <w:tcBorders>
              <w:top w:val="nil"/>
              <w:left w:val="nil"/>
              <w:bottom w:val="single" w:sz="4" w:space="0" w:color="auto"/>
              <w:right w:val="single" w:sz="4" w:space="0" w:color="auto"/>
            </w:tcBorders>
            <w:shd w:val="clear" w:color="auto" w:fill="auto"/>
            <w:noWrap/>
            <w:vAlign w:val="center"/>
          </w:tcPr>
          <w:p w14:paraId="4D8A1851" w14:textId="77777777" w:rsidR="00411DFC" w:rsidRPr="00411DFC" w:rsidRDefault="00411DFC" w:rsidP="00411DFC">
            <w:pPr>
              <w:rPr>
                <w:rFonts w:ascii="標楷體" w:eastAsia="標楷體" w:hAnsi="標楷體" w:cs="新細明體"/>
              </w:rPr>
            </w:pPr>
            <w:r w:rsidRPr="00411DFC">
              <w:rPr>
                <w:rFonts w:ascii="標楷體" w:eastAsia="標楷體" w:hAnsi="標楷體" w:hint="eastAsia"/>
              </w:rPr>
              <w:t>臺灣桃園地方法院</w:t>
            </w:r>
          </w:p>
        </w:tc>
      </w:tr>
      <w:tr w:rsidR="00411DFC" w:rsidRPr="00411DFC" w14:paraId="17770C08"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67171547" w14:textId="739A382B" w:rsidR="00411DFC" w:rsidRPr="00411DFC" w:rsidRDefault="00411DFC" w:rsidP="00411DFC">
            <w:pPr>
              <w:rPr>
                <w:rFonts w:ascii="標楷體" w:eastAsia="標楷體" w:hAnsi="標楷體" w:cs="新細明體"/>
              </w:rPr>
            </w:pPr>
            <w:r w:rsidRPr="0022279A">
              <w:rPr>
                <w:rFonts w:ascii="標楷體" w:eastAsia="標楷體" w:hAnsi="標楷體"/>
              </w:rPr>
              <w:t>ULD</w:t>
            </w:r>
          </w:p>
        </w:tc>
        <w:tc>
          <w:tcPr>
            <w:tcW w:w="4819" w:type="dxa"/>
            <w:tcBorders>
              <w:top w:val="nil"/>
              <w:left w:val="nil"/>
              <w:bottom w:val="single" w:sz="4" w:space="0" w:color="auto"/>
              <w:right w:val="single" w:sz="4" w:space="0" w:color="auto"/>
            </w:tcBorders>
            <w:shd w:val="clear" w:color="auto" w:fill="auto"/>
            <w:noWrap/>
            <w:vAlign w:val="center"/>
          </w:tcPr>
          <w:p w14:paraId="7B982958" w14:textId="77777777" w:rsidR="00411DFC" w:rsidRPr="00411DFC" w:rsidRDefault="00411DFC" w:rsidP="00411DFC">
            <w:pPr>
              <w:rPr>
                <w:rFonts w:ascii="標楷體" w:eastAsia="標楷體" w:hAnsi="標楷體" w:cs="新細明體"/>
              </w:rPr>
            </w:pPr>
            <w:r w:rsidRPr="00411DFC">
              <w:rPr>
                <w:rFonts w:ascii="標楷體" w:eastAsia="標楷體" w:hAnsi="標楷體" w:hint="eastAsia"/>
              </w:rPr>
              <w:t>臺灣雲林地方法院</w:t>
            </w:r>
          </w:p>
        </w:tc>
      </w:tr>
    </w:tbl>
    <w:p w14:paraId="4D155A82" w14:textId="77777777" w:rsidR="007E2411" w:rsidRPr="00543E73" w:rsidRDefault="007E2411" w:rsidP="007E2411">
      <w:pPr>
        <w:tabs>
          <w:tab w:val="left" w:pos="788"/>
        </w:tabs>
        <w:ind w:leftChars="300" w:left="720"/>
        <w:rPr>
          <w:rFonts w:ascii="標楷體" w:eastAsia="標楷體" w:hAnsi="標楷體"/>
        </w:rPr>
      </w:pPr>
    </w:p>
    <w:p w14:paraId="473E11A1" w14:textId="07CBA2E3" w:rsidR="007E2411" w:rsidRPr="00890866" w:rsidRDefault="007E2411" w:rsidP="00894D7B">
      <w:pPr>
        <w:numPr>
          <w:ilvl w:val="0"/>
          <w:numId w:val="17"/>
        </w:numPr>
        <w:rPr>
          <w:rFonts w:ascii="標楷體" w:eastAsia="標楷體" w:hAnsi="標楷體"/>
        </w:rPr>
      </w:pPr>
      <w:r w:rsidRPr="00713ED8">
        <w:rPr>
          <w:rFonts w:ascii="標楷體" w:eastAsia="標楷體" w:hAnsi="標楷體" w:hint="eastAsia"/>
        </w:rPr>
        <w:t>單獨全數受清償原因</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7E2411" w:rsidRPr="00D64CF7" w14:paraId="1FF3D386" w14:textId="77777777" w:rsidTr="007E2411">
        <w:trPr>
          <w:trHeight w:val="340"/>
          <w:tblHeader/>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337369D" w14:textId="77777777" w:rsidR="007E2411" w:rsidRPr="00D64CF7" w:rsidRDefault="007E2411" w:rsidP="007E2411">
            <w:pPr>
              <w:widowControl/>
              <w:rPr>
                <w:rFonts w:ascii="標楷體" w:eastAsia="標楷體" w:hAnsi="標楷體" w:cs="新細明體"/>
                <w:kern w:val="0"/>
              </w:rPr>
            </w:pPr>
            <w:r w:rsidRPr="00D64CF7">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6836F8CE" w14:textId="77777777" w:rsidR="007E2411" w:rsidRPr="00D64CF7" w:rsidRDefault="007E2411" w:rsidP="007E2411">
            <w:pPr>
              <w:widowControl/>
              <w:rPr>
                <w:rFonts w:ascii="標楷體" w:eastAsia="標楷體" w:hAnsi="標楷體" w:cs="新細明體"/>
                <w:kern w:val="0"/>
              </w:rPr>
            </w:pPr>
            <w:r w:rsidRPr="00D64CF7">
              <w:rPr>
                <w:rFonts w:ascii="標楷體" w:eastAsia="標楷體" w:hAnsi="標楷體" w:cs="新細明體" w:hint="eastAsia"/>
                <w:kern w:val="0"/>
              </w:rPr>
              <w:t>說明</w:t>
            </w:r>
          </w:p>
        </w:tc>
      </w:tr>
      <w:tr w:rsidR="007E2411" w:rsidRPr="00D64CF7" w14:paraId="08E25EB0"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6806899A" w14:textId="77777777" w:rsidR="007E2411" w:rsidRDefault="007E2411" w:rsidP="007E2411">
            <w:pPr>
              <w:rPr>
                <w:rFonts w:ascii="標楷體" w:eastAsia="標楷體" w:hAnsi="標楷體" w:cs="新細明體"/>
              </w:rPr>
            </w:pPr>
            <w:r>
              <w:rPr>
                <w:rFonts w:ascii="標楷體" w:eastAsia="標楷體" w:hAnsi="標楷體" w:hint="eastAsia"/>
              </w:rPr>
              <w:t>A</w:t>
            </w:r>
          </w:p>
        </w:tc>
        <w:tc>
          <w:tcPr>
            <w:tcW w:w="4819" w:type="dxa"/>
            <w:tcBorders>
              <w:top w:val="nil"/>
              <w:left w:val="nil"/>
              <w:bottom w:val="single" w:sz="4" w:space="0" w:color="auto"/>
              <w:right w:val="single" w:sz="4" w:space="0" w:color="auto"/>
            </w:tcBorders>
            <w:shd w:val="clear" w:color="auto" w:fill="auto"/>
            <w:noWrap/>
            <w:vAlign w:val="center"/>
          </w:tcPr>
          <w:p w14:paraId="5DD9D58D" w14:textId="77777777" w:rsidR="007E2411" w:rsidRDefault="007E2411" w:rsidP="007E2411">
            <w:pPr>
              <w:rPr>
                <w:rFonts w:ascii="標楷體" w:eastAsia="標楷體" w:hAnsi="標楷體" w:cs="新細明體"/>
              </w:rPr>
            </w:pPr>
            <w:r>
              <w:rPr>
                <w:rFonts w:ascii="標楷體" w:eastAsia="標楷體" w:hAnsi="標楷體" w:hint="eastAsia"/>
              </w:rPr>
              <w:t>於協商前已聲請強制執行並獲分配之款項，於日後領取分配款者</w:t>
            </w:r>
          </w:p>
        </w:tc>
      </w:tr>
      <w:tr w:rsidR="007E2411" w:rsidRPr="00D64CF7" w14:paraId="6F247F02"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6F573EF5" w14:textId="77777777" w:rsidR="007E2411" w:rsidRDefault="007E2411" w:rsidP="007E2411">
            <w:pPr>
              <w:rPr>
                <w:rFonts w:ascii="標楷體" w:eastAsia="標楷體" w:hAnsi="標楷體" w:cs="新細明體"/>
              </w:rPr>
            </w:pPr>
            <w:r>
              <w:rPr>
                <w:rFonts w:ascii="標楷體" w:eastAsia="標楷體" w:hAnsi="標楷體" w:hint="eastAsia"/>
              </w:rPr>
              <w:t>B</w:t>
            </w:r>
          </w:p>
        </w:tc>
        <w:tc>
          <w:tcPr>
            <w:tcW w:w="4819" w:type="dxa"/>
            <w:tcBorders>
              <w:top w:val="nil"/>
              <w:left w:val="nil"/>
              <w:bottom w:val="single" w:sz="4" w:space="0" w:color="auto"/>
              <w:right w:val="single" w:sz="4" w:space="0" w:color="auto"/>
            </w:tcBorders>
            <w:shd w:val="clear" w:color="auto" w:fill="auto"/>
            <w:noWrap/>
            <w:vAlign w:val="center"/>
          </w:tcPr>
          <w:p w14:paraId="01171F9D" w14:textId="77777777" w:rsidR="007E2411" w:rsidRDefault="007E2411" w:rsidP="007E2411">
            <w:pPr>
              <w:rPr>
                <w:rFonts w:ascii="標楷體" w:eastAsia="標楷體" w:hAnsi="標楷體" w:cs="新細明體"/>
              </w:rPr>
            </w:pPr>
            <w:r>
              <w:rPr>
                <w:rFonts w:ascii="標楷體" w:eastAsia="標楷體" w:hAnsi="標楷體" w:hint="eastAsia"/>
              </w:rPr>
              <w:t>債務人於最高限額抵押權內清償無擔保債務</w:t>
            </w:r>
          </w:p>
        </w:tc>
      </w:tr>
      <w:tr w:rsidR="007E2411" w:rsidRPr="00D64CF7" w14:paraId="5E9BF74C"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662959AD" w14:textId="77777777" w:rsidR="007E2411" w:rsidRDefault="007E2411" w:rsidP="007E2411">
            <w:pPr>
              <w:rPr>
                <w:rFonts w:ascii="標楷體" w:eastAsia="標楷體" w:hAnsi="標楷體" w:cs="新細明體"/>
              </w:rPr>
            </w:pPr>
            <w:r>
              <w:rPr>
                <w:rFonts w:ascii="標楷體" w:eastAsia="標楷體" w:hAnsi="標楷體" w:hint="eastAsia"/>
              </w:rPr>
              <w:t>C</w:t>
            </w:r>
          </w:p>
        </w:tc>
        <w:tc>
          <w:tcPr>
            <w:tcW w:w="4819" w:type="dxa"/>
            <w:tcBorders>
              <w:top w:val="nil"/>
              <w:left w:val="nil"/>
              <w:bottom w:val="single" w:sz="4" w:space="0" w:color="auto"/>
              <w:right w:val="single" w:sz="4" w:space="0" w:color="auto"/>
            </w:tcBorders>
            <w:shd w:val="clear" w:color="auto" w:fill="auto"/>
            <w:noWrap/>
            <w:vAlign w:val="center"/>
          </w:tcPr>
          <w:p w14:paraId="5B622115" w14:textId="77777777" w:rsidR="007E2411" w:rsidRDefault="007E2411" w:rsidP="007E2411">
            <w:pPr>
              <w:rPr>
                <w:rFonts w:ascii="標楷體" w:eastAsia="標楷體" w:hAnsi="標楷體" w:cs="新細明體"/>
              </w:rPr>
            </w:pPr>
            <w:r>
              <w:rPr>
                <w:rFonts w:ascii="標楷體" w:eastAsia="標楷體" w:hAnsi="標楷體" w:hint="eastAsia"/>
              </w:rPr>
              <w:t>保證人代為清償債務</w:t>
            </w:r>
          </w:p>
        </w:tc>
      </w:tr>
      <w:tr w:rsidR="007E2411" w:rsidRPr="00D64CF7" w14:paraId="5FCD4BF4"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206B0231" w14:textId="77777777" w:rsidR="007E2411" w:rsidRDefault="007E2411" w:rsidP="007E2411">
            <w:pPr>
              <w:rPr>
                <w:rFonts w:ascii="標楷體" w:eastAsia="標楷體" w:hAnsi="標楷體" w:cs="新細明體"/>
              </w:rPr>
            </w:pPr>
            <w:r>
              <w:rPr>
                <w:rFonts w:ascii="標楷體" w:eastAsia="標楷體" w:hAnsi="標楷體" w:hint="eastAsia"/>
              </w:rPr>
              <w:t>D</w:t>
            </w:r>
          </w:p>
        </w:tc>
        <w:tc>
          <w:tcPr>
            <w:tcW w:w="4819" w:type="dxa"/>
            <w:tcBorders>
              <w:top w:val="nil"/>
              <w:left w:val="nil"/>
              <w:bottom w:val="single" w:sz="4" w:space="0" w:color="auto"/>
              <w:right w:val="single" w:sz="4" w:space="0" w:color="auto"/>
            </w:tcBorders>
            <w:shd w:val="clear" w:color="auto" w:fill="auto"/>
            <w:noWrap/>
            <w:vAlign w:val="center"/>
          </w:tcPr>
          <w:p w14:paraId="443FD4A3" w14:textId="77777777" w:rsidR="007E2411" w:rsidRDefault="007E2411" w:rsidP="007E2411">
            <w:pPr>
              <w:rPr>
                <w:rFonts w:ascii="標楷體" w:eastAsia="標楷體" w:hAnsi="標楷體" w:cs="新細明體"/>
              </w:rPr>
            </w:pPr>
            <w:r>
              <w:rPr>
                <w:rFonts w:ascii="標楷體" w:eastAsia="標楷體" w:hAnsi="標楷體" w:hint="eastAsia"/>
              </w:rPr>
              <w:t>廠商將分期付款之款項退回貸款金融機構，並沖抵貸款金融機構債務</w:t>
            </w:r>
          </w:p>
        </w:tc>
      </w:tr>
      <w:tr w:rsidR="007E2411" w:rsidRPr="00D64CF7" w14:paraId="43F0654F"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61E7A834" w14:textId="77777777" w:rsidR="007E2411" w:rsidRDefault="007E2411" w:rsidP="007E2411">
            <w:pPr>
              <w:rPr>
                <w:rFonts w:ascii="標楷體" w:eastAsia="標楷體" w:hAnsi="標楷體" w:cs="新細明體"/>
              </w:rPr>
            </w:pPr>
            <w:r>
              <w:rPr>
                <w:rFonts w:ascii="標楷體" w:eastAsia="標楷體" w:hAnsi="標楷體" w:hint="eastAsia"/>
              </w:rPr>
              <w:t>E</w:t>
            </w:r>
          </w:p>
        </w:tc>
        <w:tc>
          <w:tcPr>
            <w:tcW w:w="4819" w:type="dxa"/>
            <w:tcBorders>
              <w:top w:val="nil"/>
              <w:left w:val="nil"/>
              <w:bottom w:val="single" w:sz="4" w:space="0" w:color="auto"/>
              <w:right w:val="single" w:sz="4" w:space="0" w:color="auto"/>
            </w:tcBorders>
            <w:shd w:val="clear" w:color="auto" w:fill="auto"/>
            <w:noWrap/>
            <w:vAlign w:val="center"/>
          </w:tcPr>
          <w:p w14:paraId="0F2CC78F" w14:textId="77777777" w:rsidR="007E2411" w:rsidRDefault="007E2411" w:rsidP="007E2411">
            <w:pPr>
              <w:rPr>
                <w:rFonts w:ascii="標楷體" w:eastAsia="標楷體" w:hAnsi="標楷體" w:cs="新細明體"/>
              </w:rPr>
            </w:pPr>
            <w:r>
              <w:rPr>
                <w:rFonts w:ascii="標楷體" w:eastAsia="標楷體" w:hAnsi="標楷體" w:hint="eastAsia"/>
              </w:rPr>
              <w:t>車貸及次順位不動產抵押權經債權金融機構處分後收回款項並沖抵貸款金融機構債務</w:t>
            </w:r>
          </w:p>
        </w:tc>
      </w:tr>
    </w:tbl>
    <w:p w14:paraId="786B4F8D" w14:textId="77777777" w:rsidR="007E2411" w:rsidRPr="007E2411" w:rsidRDefault="007E2411" w:rsidP="007E2411">
      <w:pPr>
        <w:tabs>
          <w:tab w:val="left" w:pos="788"/>
        </w:tabs>
        <w:ind w:leftChars="300" w:left="720"/>
        <w:rPr>
          <w:rFonts w:ascii="標楷體" w:eastAsia="標楷體" w:hAnsi="標楷體"/>
        </w:rPr>
      </w:pPr>
    </w:p>
    <w:p w14:paraId="47D7DBD8" w14:textId="5AF8CA1B" w:rsidR="007E2411" w:rsidRPr="007E2411" w:rsidRDefault="007E2411" w:rsidP="00894D7B">
      <w:pPr>
        <w:numPr>
          <w:ilvl w:val="0"/>
          <w:numId w:val="17"/>
        </w:numPr>
        <w:rPr>
          <w:rFonts w:ascii="標楷體" w:eastAsia="標楷體" w:hAnsi="標楷體"/>
        </w:rPr>
      </w:pPr>
      <w:r w:rsidRPr="0022279A">
        <w:rPr>
          <w:rFonts w:ascii="標楷體" w:eastAsia="標楷體" w:hAnsi="標楷體" w:hint="eastAsia"/>
        </w:rPr>
        <w:t>更生</w:t>
      </w:r>
      <w:r w:rsidRPr="007E2411">
        <w:rPr>
          <w:rFonts w:ascii="標楷體" w:eastAsia="標楷體" w:hAnsi="標楷體" w:hint="eastAsia"/>
        </w:rPr>
        <w:t>案件狀態</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7E2411" w:rsidRPr="00D64CF7" w14:paraId="30406196" w14:textId="77777777" w:rsidTr="007E2411">
        <w:trPr>
          <w:trHeight w:val="340"/>
          <w:tblHeader/>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F19BE9E" w14:textId="77777777" w:rsidR="007E2411" w:rsidRPr="00D64CF7" w:rsidRDefault="007E2411" w:rsidP="007E2411">
            <w:pPr>
              <w:widowControl/>
              <w:rPr>
                <w:rFonts w:ascii="標楷體" w:eastAsia="標楷體" w:hAnsi="標楷體" w:cs="新細明體"/>
                <w:kern w:val="0"/>
              </w:rPr>
            </w:pPr>
            <w:r w:rsidRPr="00D64CF7">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59B2825F" w14:textId="77777777" w:rsidR="007E2411" w:rsidRPr="00D64CF7" w:rsidRDefault="007E2411" w:rsidP="007E2411">
            <w:pPr>
              <w:widowControl/>
              <w:rPr>
                <w:rFonts w:ascii="標楷體" w:eastAsia="標楷體" w:hAnsi="標楷體" w:cs="新細明體"/>
                <w:kern w:val="0"/>
              </w:rPr>
            </w:pPr>
            <w:r w:rsidRPr="00D64CF7">
              <w:rPr>
                <w:rFonts w:ascii="標楷體" w:eastAsia="標楷體" w:hAnsi="標楷體" w:cs="新細明體" w:hint="eastAsia"/>
                <w:kern w:val="0"/>
              </w:rPr>
              <w:t>說明</w:t>
            </w:r>
          </w:p>
        </w:tc>
      </w:tr>
      <w:tr w:rsidR="007E2411" w:rsidRPr="00D64CF7" w14:paraId="6EF32BFE"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0EC80A0" w14:textId="77777777" w:rsidR="007E2411" w:rsidRDefault="007E2411" w:rsidP="007E2411">
            <w:pPr>
              <w:rPr>
                <w:rFonts w:ascii="標楷體" w:eastAsia="標楷體" w:hAnsi="標楷體" w:cs="新細明體"/>
              </w:rPr>
            </w:pPr>
            <w:r>
              <w:rPr>
                <w:rFonts w:ascii="標楷體" w:eastAsia="標楷體" w:hAnsi="標楷體" w:hint="eastAsia"/>
              </w:rPr>
              <w:t>1</w:t>
            </w:r>
          </w:p>
        </w:tc>
        <w:tc>
          <w:tcPr>
            <w:tcW w:w="4819" w:type="dxa"/>
            <w:tcBorders>
              <w:top w:val="nil"/>
              <w:left w:val="nil"/>
              <w:bottom w:val="single" w:sz="4" w:space="0" w:color="auto"/>
              <w:right w:val="single" w:sz="4" w:space="0" w:color="auto"/>
            </w:tcBorders>
            <w:shd w:val="clear" w:color="auto" w:fill="auto"/>
            <w:noWrap/>
            <w:vAlign w:val="center"/>
          </w:tcPr>
          <w:p w14:paraId="7C0F3863" w14:textId="77777777" w:rsidR="007E2411" w:rsidRDefault="007E2411" w:rsidP="007E2411">
            <w:pPr>
              <w:rPr>
                <w:rFonts w:ascii="標楷體" w:eastAsia="標楷體" w:hAnsi="標楷體" w:cs="新細明體"/>
              </w:rPr>
            </w:pPr>
            <w:r>
              <w:rPr>
                <w:rFonts w:ascii="標楷體" w:eastAsia="標楷體" w:hAnsi="標楷體" w:hint="eastAsia"/>
              </w:rPr>
              <w:t>更生程序開始</w:t>
            </w:r>
          </w:p>
        </w:tc>
      </w:tr>
      <w:tr w:rsidR="007E2411" w:rsidRPr="00D64CF7" w14:paraId="0B5A5838"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01EB9D33" w14:textId="77777777" w:rsidR="007E2411" w:rsidRDefault="007E2411" w:rsidP="007E2411">
            <w:pPr>
              <w:rPr>
                <w:rFonts w:ascii="標楷體" w:eastAsia="標楷體" w:hAnsi="標楷體" w:cs="新細明體"/>
              </w:rPr>
            </w:pPr>
            <w:r>
              <w:rPr>
                <w:rFonts w:ascii="標楷體" w:eastAsia="標楷體" w:hAnsi="標楷體" w:hint="eastAsia"/>
              </w:rPr>
              <w:t>2</w:t>
            </w:r>
          </w:p>
        </w:tc>
        <w:tc>
          <w:tcPr>
            <w:tcW w:w="4819" w:type="dxa"/>
            <w:tcBorders>
              <w:top w:val="nil"/>
              <w:left w:val="nil"/>
              <w:bottom w:val="single" w:sz="4" w:space="0" w:color="auto"/>
              <w:right w:val="single" w:sz="4" w:space="0" w:color="auto"/>
            </w:tcBorders>
            <w:shd w:val="clear" w:color="auto" w:fill="auto"/>
            <w:noWrap/>
            <w:vAlign w:val="center"/>
          </w:tcPr>
          <w:p w14:paraId="46FA4C9F" w14:textId="77777777" w:rsidR="007E2411" w:rsidRDefault="007E2411" w:rsidP="007E2411">
            <w:pPr>
              <w:rPr>
                <w:rFonts w:ascii="標楷體" w:eastAsia="標楷體" w:hAnsi="標楷體" w:cs="新細明體"/>
              </w:rPr>
            </w:pPr>
            <w:r>
              <w:rPr>
                <w:rFonts w:ascii="標楷體" w:eastAsia="標楷體" w:hAnsi="標楷體" w:hint="eastAsia"/>
              </w:rPr>
              <w:t>更生撤回</w:t>
            </w:r>
          </w:p>
        </w:tc>
      </w:tr>
      <w:tr w:rsidR="007E2411" w:rsidRPr="00D64CF7" w14:paraId="3BF10F95"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23F70867" w14:textId="77777777" w:rsidR="007E2411" w:rsidRDefault="007E2411" w:rsidP="007E2411">
            <w:pPr>
              <w:rPr>
                <w:rFonts w:ascii="標楷體" w:eastAsia="標楷體" w:hAnsi="標楷體" w:cs="新細明體"/>
              </w:rPr>
            </w:pPr>
            <w:r>
              <w:rPr>
                <w:rFonts w:ascii="標楷體" w:eastAsia="標楷體" w:hAnsi="標楷體" w:hint="eastAsia"/>
              </w:rPr>
              <w:t>3</w:t>
            </w:r>
          </w:p>
        </w:tc>
        <w:tc>
          <w:tcPr>
            <w:tcW w:w="4819" w:type="dxa"/>
            <w:tcBorders>
              <w:top w:val="nil"/>
              <w:left w:val="nil"/>
              <w:bottom w:val="single" w:sz="4" w:space="0" w:color="auto"/>
              <w:right w:val="single" w:sz="4" w:space="0" w:color="auto"/>
            </w:tcBorders>
            <w:shd w:val="clear" w:color="auto" w:fill="auto"/>
            <w:noWrap/>
            <w:vAlign w:val="center"/>
          </w:tcPr>
          <w:p w14:paraId="570A29C3" w14:textId="77777777" w:rsidR="007E2411" w:rsidRDefault="007E2411" w:rsidP="007E2411">
            <w:pPr>
              <w:rPr>
                <w:rFonts w:ascii="標楷體" w:eastAsia="標楷體" w:hAnsi="標楷體" w:cs="新細明體"/>
              </w:rPr>
            </w:pPr>
            <w:r>
              <w:rPr>
                <w:rFonts w:ascii="標楷體" w:eastAsia="標楷體" w:hAnsi="標楷體" w:hint="eastAsia"/>
              </w:rPr>
              <w:t>更生方案認可確定</w:t>
            </w:r>
          </w:p>
        </w:tc>
      </w:tr>
      <w:tr w:rsidR="007E2411" w:rsidRPr="00D64CF7" w14:paraId="2BE3F2AF"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29EF96A1" w14:textId="77777777" w:rsidR="007E2411" w:rsidRDefault="007E2411" w:rsidP="007E2411">
            <w:pPr>
              <w:rPr>
                <w:rFonts w:ascii="標楷體" w:eastAsia="標楷體" w:hAnsi="標楷體" w:cs="新細明體"/>
              </w:rPr>
            </w:pPr>
            <w:r>
              <w:rPr>
                <w:rFonts w:ascii="標楷體" w:eastAsia="標楷體" w:hAnsi="標楷體" w:hint="eastAsia"/>
              </w:rPr>
              <w:t>4</w:t>
            </w:r>
          </w:p>
        </w:tc>
        <w:tc>
          <w:tcPr>
            <w:tcW w:w="4819" w:type="dxa"/>
            <w:tcBorders>
              <w:top w:val="nil"/>
              <w:left w:val="nil"/>
              <w:bottom w:val="single" w:sz="4" w:space="0" w:color="auto"/>
              <w:right w:val="single" w:sz="4" w:space="0" w:color="auto"/>
            </w:tcBorders>
            <w:shd w:val="clear" w:color="auto" w:fill="auto"/>
            <w:noWrap/>
            <w:vAlign w:val="center"/>
          </w:tcPr>
          <w:p w14:paraId="67726D9C" w14:textId="77777777" w:rsidR="007E2411" w:rsidRDefault="007E2411" w:rsidP="007E2411">
            <w:pPr>
              <w:rPr>
                <w:rFonts w:ascii="標楷體" w:eastAsia="標楷體" w:hAnsi="標楷體" w:cs="新細明體"/>
              </w:rPr>
            </w:pPr>
            <w:r>
              <w:rPr>
                <w:rFonts w:ascii="標楷體" w:eastAsia="標楷體" w:hAnsi="標楷體" w:hint="eastAsia"/>
              </w:rPr>
              <w:t>更生方案履行完畢</w:t>
            </w:r>
          </w:p>
        </w:tc>
      </w:tr>
      <w:tr w:rsidR="007E2411" w:rsidRPr="00D64CF7" w14:paraId="03DA0983"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62E1E476" w14:textId="77777777" w:rsidR="007E2411" w:rsidRDefault="007E2411" w:rsidP="007E2411">
            <w:pPr>
              <w:rPr>
                <w:rFonts w:ascii="標楷體" w:eastAsia="標楷體" w:hAnsi="標楷體" w:cs="新細明體"/>
              </w:rPr>
            </w:pPr>
            <w:r>
              <w:rPr>
                <w:rFonts w:ascii="標楷體" w:eastAsia="標楷體" w:hAnsi="標楷體" w:hint="eastAsia"/>
              </w:rPr>
              <w:t>5</w:t>
            </w:r>
          </w:p>
        </w:tc>
        <w:tc>
          <w:tcPr>
            <w:tcW w:w="4819" w:type="dxa"/>
            <w:tcBorders>
              <w:top w:val="nil"/>
              <w:left w:val="nil"/>
              <w:bottom w:val="single" w:sz="4" w:space="0" w:color="auto"/>
              <w:right w:val="single" w:sz="4" w:space="0" w:color="auto"/>
            </w:tcBorders>
            <w:shd w:val="clear" w:color="auto" w:fill="auto"/>
            <w:noWrap/>
            <w:vAlign w:val="center"/>
          </w:tcPr>
          <w:p w14:paraId="0F066840" w14:textId="77777777" w:rsidR="007E2411" w:rsidRDefault="007E2411" w:rsidP="007E2411">
            <w:pPr>
              <w:rPr>
                <w:rFonts w:ascii="標楷體" w:eastAsia="標楷體" w:hAnsi="標楷體" w:cs="新細明體"/>
              </w:rPr>
            </w:pPr>
            <w:r>
              <w:rPr>
                <w:rFonts w:ascii="標楷體" w:eastAsia="標楷體" w:hAnsi="標楷體" w:hint="eastAsia"/>
              </w:rPr>
              <w:t>更生裁定免責確定</w:t>
            </w:r>
          </w:p>
        </w:tc>
      </w:tr>
      <w:tr w:rsidR="007E2411" w:rsidRPr="00D64CF7" w14:paraId="59B4604B"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EABAB26" w14:textId="77777777" w:rsidR="007E2411" w:rsidRDefault="007E2411" w:rsidP="007E2411">
            <w:pPr>
              <w:rPr>
                <w:rFonts w:ascii="標楷體" w:eastAsia="標楷體" w:hAnsi="標楷體" w:cs="新細明體"/>
              </w:rPr>
            </w:pPr>
            <w:r>
              <w:rPr>
                <w:rFonts w:ascii="標楷體" w:eastAsia="標楷體" w:hAnsi="標楷體" w:hint="eastAsia"/>
              </w:rPr>
              <w:lastRenderedPageBreak/>
              <w:t>6</w:t>
            </w:r>
          </w:p>
        </w:tc>
        <w:tc>
          <w:tcPr>
            <w:tcW w:w="4819" w:type="dxa"/>
            <w:tcBorders>
              <w:top w:val="nil"/>
              <w:left w:val="nil"/>
              <w:bottom w:val="single" w:sz="4" w:space="0" w:color="auto"/>
              <w:right w:val="single" w:sz="4" w:space="0" w:color="auto"/>
            </w:tcBorders>
            <w:shd w:val="clear" w:color="auto" w:fill="auto"/>
            <w:noWrap/>
            <w:vAlign w:val="center"/>
          </w:tcPr>
          <w:p w14:paraId="7AD1B25C" w14:textId="77777777" w:rsidR="007E2411" w:rsidRDefault="007E2411" w:rsidP="007E2411">
            <w:pPr>
              <w:rPr>
                <w:rFonts w:ascii="標楷體" w:eastAsia="標楷體" w:hAnsi="標楷體" w:cs="新細明體"/>
              </w:rPr>
            </w:pPr>
            <w:r>
              <w:rPr>
                <w:rFonts w:ascii="標楷體" w:eastAsia="標楷體" w:hAnsi="標楷體" w:hint="eastAsia"/>
              </w:rPr>
              <w:t>更生調查程序</w:t>
            </w:r>
          </w:p>
        </w:tc>
      </w:tr>
    </w:tbl>
    <w:p w14:paraId="77DEF43C" w14:textId="77777777" w:rsidR="00B8057B" w:rsidRDefault="00B8057B" w:rsidP="00B8057B">
      <w:pPr>
        <w:tabs>
          <w:tab w:val="left" w:pos="788"/>
        </w:tabs>
        <w:ind w:leftChars="300" w:left="720"/>
        <w:rPr>
          <w:rFonts w:ascii="標楷體" w:eastAsia="標楷體" w:hAnsi="標楷體"/>
        </w:rPr>
      </w:pPr>
    </w:p>
    <w:p w14:paraId="105F5754" w14:textId="7773DB20" w:rsidR="00B8057B" w:rsidRPr="00890866" w:rsidRDefault="00B8057B" w:rsidP="00894D7B">
      <w:pPr>
        <w:numPr>
          <w:ilvl w:val="0"/>
          <w:numId w:val="17"/>
        </w:numPr>
        <w:rPr>
          <w:rFonts w:ascii="標楷體" w:eastAsia="標楷體" w:hAnsi="標楷體"/>
        </w:rPr>
      </w:pPr>
      <w:r w:rsidRPr="007C3A4D">
        <w:rPr>
          <w:rFonts w:ascii="標楷體" w:eastAsia="標楷體" w:hAnsi="標楷體" w:hint="eastAsia"/>
        </w:rPr>
        <w:t>清算</w:t>
      </w:r>
      <w:r w:rsidRPr="00713ED8">
        <w:rPr>
          <w:rFonts w:ascii="標楷體" w:eastAsia="標楷體" w:hAnsi="標楷體" w:hint="eastAsia"/>
        </w:rPr>
        <w:t>案件狀態</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B8057B" w:rsidRPr="00757F1A" w14:paraId="0741574F" w14:textId="77777777" w:rsidTr="00EC6365">
        <w:trPr>
          <w:trHeight w:val="340"/>
          <w:tblHeader/>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4A5E9CA" w14:textId="77777777" w:rsidR="00B8057B" w:rsidRPr="00757F1A" w:rsidRDefault="00B8057B" w:rsidP="00EC6365">
            <w:pPr>
              <w:widowControl/>
              <w:rPr>
                <w:rFonts w:ascii="標楷體" w:eastAsia="標楷體" w:hAnsi="標楷體" w:cs="新細明體"/>
                <w:kern w:val="0"/>
              </w:rPr>
            </w:pPr>
            <w:r w:rsidRPr="00AB3786">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5C06ADAB" w14:textId="77777777" w:rsidR="00B8057B" w:rsidRPr="00757F1A" w:rsidRDefault="00B8057B" w:rsidP="00EC6365">
            <w:pPr>
              <w:widowControl/>
              <w:rPr>
                <w:rFonts w:ascii="標楷體" w:eastAsia="標楷體" w:hAnsi="標楷體" w:cs="新細明體"/>
                <w:kern w:val="0"/>
              </w:rPr>
            </w:pPr>
            <w:r w:rsidRPr="00757F1A">
              <w:rPr>
                <w:rFonts w:ascii="標楷體" w:eastAsia="標楷體" w:hAnsi="標楷體" w:cs="新細明體" w:hint="eastAsia"/>
                <w:kern w:val="0"/>
              </w:rPr>
              <w:t>說明</w:t>
            </w:r>
          </w:p>
        </w:tc>
      </w:tr>
      <w:tr w:rsidR="00757F1A" w:rsidRPr="00757F1A" w14:paraId="2B50363E"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70BF3189" w14:textId="7E69CF11" w:rsidR="00757F1A" w:rsidRPr="00757F1A" w:rsidRDefault="00757F1A" w:rsidP="00757F1A">
            <w:pPr>
              <w:rPr>
                <w:rFonts w:ascii="標楷體" w:eastAsia="標楷體" w:hAnsi="標楷體" w:cs="新細明體"/>
              </w:rPr>
            </w:pPr>
            <w:r w:rsidRPr="0022279A">
              <w:rPr>
                <w:rFonts w:ascii="標楷體" w:eastAsia="標楷體" w:hAnsi="標楷體"/>
              </w:rPr>
              <w:t>A</w:t>
            </w:r>
          </w:p>
        </w:tc>
        <w:tc>
          <w:tcPr>
            <w:tcW w:w="4819" w:type="dxa"/>
            <w:tcBorders>
              <w:top w:val="nil"/>
              <w:left w:val="nil"/>
              <w:bottom w:val="single" w:sz="4" w:space="0" w:color="auto"/>
              <w:right w:val="single" w:sz="4" w:space="0" w:color="auto"/>
            </w:tcBorders>
            <w:shd w:val="clear" w:color="auto" w:fill="auto"/>
            <w:noWrap/>
            <w:vAlign w:val="center"/>
          </w:tcPr>
          <w:p w14:paraId="71DC4BAE" w14:textId="77777777" w:rsidR="00757F1A" w:rsidRPr="00757F1A" w:rsidRDefault="00757F1A" w:rsidP="00757F1A">
            <w:pPr>
              <w:rPr>
                <w:rFonts w:ascii="標楷體" w:eastAsia="標楷體" w:hAnsi="標楷體" w:cs="新細明體"/>
              </w:rPr>
            </w:pPr>
            <w:r w:rsidRPr="00757F1A">
              <w:rPr>
                <w:rFonts w:ascii="標楷體" w:eastAsia="標楷體" w:hAnsi="標楷體" w:hint="eastAsia"/>
              </w:rPr>
              <w:t>清算程序開始</w:t>
            </w:r>
          </w:p>
        </w:tc>
      </w:tr>
      <w:tr w:rsidR="00757F1A" w:rsidRPr="00757F1A" w14:paraId="6AB04552"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3F3DAEE2" w14:textId="3C39AC59" w:rsidR="00757F1A" w:rsidRPr="00757F1A" w:rsidRDefault="00757F1A" w:rsidP="00757F1A">
            <w:pPr>
              <w:rPr>
                <w:rFonts w:ascii="標楷體" w:eastAsia="標楷體" w:hAnsi="標楷體" w:cs="新細明體"/>
              </w:rPr>
            </w:pPr>
            <w:r w:rsidRPr="0022279A">
              <w:rPr>
                <w:rFonts w:ascii="標楷體" w:eastAsia="標楷體" w:hAnsi="標楷體"/>
              </w:rPr>
              <w:t>B</w:t>
            </w:r>
          </w:p>
        </w:tc>
        <w:tc>
          <w:tcPr>
            <w:tcW w:w="4819" w:type="dxa"/>
            <w:tcBorders>
              <w:top w:val="nil"/>
              <w:left w:val="nil"/>
              <w:bottom w:val="single" w:sz="4" w:space="0" w:color="auto"/>
              <w:right w:val="single" w:sz="4" w:space="0" w:color="auto"/>
            </w:tcBorders>
            <w:shd w:val="clear" w:color="auto" w:fill="auto"/>
            <w:noWrap/>
            <w:vAlign w:val="center"/>
          </w:tcPr>
          <w:p w14:paraId="3C6ADD15" w14:textId="77777777" w:rsidR="00757F1A" w:rsidRPr="00757F1A" w:rsidRDefault="00757F1A" w:rsidP="00757F1A">
            <w:pPr>
              <w:rPr>
                <w:rFonts w:ascii="標楷體" w:eastAsia="標楷體" w:hAnsi="標楷體" w:cs="新細明體"/>
              </w:rPr>
            </w:pPr>
            <w:r w:rsidRPr="00757F1A">
              <w:rPr>
                <w:rFonts w:ascii="標楷體" w:eastAsia="標楷體" w:hAnsi="標楷體" w:hint="eastAsia"/>
              </w:rPr>
              <w:t>清算程序終止</w:t>
            </w:r>
            <w:r w:rsidRPr="00757F1A">
              <w:rPr>
                <w:rFonts w:ascii="標楷體" w:eastAsia="標楷體" w:hAnsi="標楷體"/>
              </w:rPr>
              <w:t>(結)</w:t>
            </w:r>
          </w:p>
        </w:tc>
      </w:tr>
      <w:tr w:rsidR="00757F1A" w:rsidRPr="00757F1A" w14:paraId="749F3D6D"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07603AB3" w14:textId="0B959ED6" w:rsidR="00757F1A" w:rsidRPr="00757F1A" w:rsidRDefault="00757F1A" w:rsidP="00757F1A">
            <w:pPr>
              <w:rPr>
                <w:rFonts w:ascii="標楷體" w:eastAsia="標楷體" w:hAnsi="標楷體" w:cs="新細明體"/>
              </w:rPr>
            </w:pPr>
            <w:r w:rsidRPr="0022279A">
              <w:rPr>
                <w:rFonts w:ascii="標楷體" w:eastAsia="標楷體" w:hAnsi="標楷體"/>
              </w:rPr>
              <w:t>C</w:t>
            </w:r>
          </w:p>
        </w:tc>
        <w:tc>
          <w:tcPr>
            <w:tcW w:w="4819" w:type="dxa"/>
            <w:tcBorders>
              <w:top w:val="nil"/>
              <w:left w:val="nil"/>
              <w:bottom w:val="single" w:sz="4" w:space="0" w:color="auto"/>
              <w:right w:val="single" w:sz="4" w:space="0" w:color="auto"/>
            </w:tcBorders>
            <w:shd w:val="clear" w:color="auto" w:fill="auto"/>
            <w:noWrap/>
            <w:vAlign w:val="center"/>
          </w:tcPr>
          <w:p w14:paraId="11B8ABB0" w14:textId="77777777" w:rsidR="00757F1A" w:rsidRPr="00757F1A" w:rsidRDefault="00757F1A" w:rsidP="00757F1A">
            <w:pPr>
              <w:rPr>
                <w:rFonts w:ascii="標楷體" w:eastAsia="標楷體" w:hAnsi="標楷體" w:cs="新細明體"/>
              </w:rPr>
            </w:pPr>
            <w:r w:rsidRPr="00757F1A">
              <w:rPr>
                <w:rFonts w:ascii="標楷體" w:eastAsia="標楷體" w:hAnsi="標楷體" w:hint="eastAsia"/>
              </w:rPr>
              <w:t>清算程序開始同時終止</w:t>
            </w:r>
          </w:p>
        </w:tc>
      </w:tr>
      <w:tr w:rsidR="00757F1A" w:rsidRPr="00757F1A" w14:paraId="66DEF559"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1C046B2C" w14:textId="05FB3CAE" w:rsidR="00757F1A" w:rsidRPr="00757F1A" w:rsidRDefault="00757F1A" w:rsidP="00757F1A">
            <w:pPr>
              <w:rPr>
                <w:rFonts w:ascii="標楷體" w:eastAsia="標楷體" w:hAnsi="標楷體" w:cs="新細明體"/>
              </w:rPr>
            </w:pPr>
            <w:r w:rsidRPr="0022279A">
              <w:rPr>
                <w:rFonts w:ascii="標楷體" w:eastAsia="標楷體" w:hAnsi="標楷體"/>
              </w:rPr>
              <w:t>D</w:t>
            </w:r>
          </w:p>
        </w:tc>
        <w:tc>
          <w:tcPr>
            <w:tcW w:w="4819" w:type="dxa"/>
            <w:tcBorders>
              <w:top w:val="nil"/>
              <w:left w:val="nil"/>
              <w:bottom w:val="single" w:sz="4" w:space="0" w:color="auto"/>
              <w:right w:val="single" w:sz="4" w:space="0" w:color="auto"/>
            </w:tcBorders>
            <w:shd w:val="clear" w:color="auto" w:fill="auto"/>
            <w:noWrap/>
            <w:vAlign w:val="center"/>
          </w:tcPr>
          <w:p w14:paraId="7090321A" w14:textId="77777777" w:rsidR="00757F1A" w:rsidRPr="00757F1A" w:rsidRDefault="00757F1A" w:rsidP="00757F1A">
            <w:pPr>
              <w:rPr>
                <w:rFonts w:ascii="標楷體" w:eastAsia="標楷體" w:hAnsi="標楷體" w:cs="新細明體"/>
              </w:rPr>
            </w:pPr>
            <w:r w:rsidRPr="00757F1A">
              <w:rPr>
                <w:rFonts w:ascii="標楷體" w:eastAsia="標楷體" w:hAnsi="標楷體" w:hint="eastAsia"/>
              </w:rPr>
              <w:t>清算撤消免責確定</w:t>
            </w:r>
          </w:p>
        </w:tc>
      </w:tr>
      <w:tr w:rsidR="00757F1A" w:rsidRPr="00757F1A" w14:paraId="44F242AC"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1277325F" w14:textId="125396E3" w:rsidR="00757F1A" w:rsidRPr="00757F1A" w:rsidRDefault="00757F1A" w:rsidP="00757F1A">
            <w:pPr>
              <w:rPr>
                <w:rFonts w:ascii="標楷體" w:eastAsia="標楷體" w:hAnsi="標楷體" w:cs="新細明體"/>
              </w:rPr>
            </w:pPr>
            <w:r w:rsidRPr="0022279A">
              <w:rPr>
                <w:rFonts w:ascii="標楷體" w:eastAsia="標楷體" w:hAnsi="標楷體"/>
              </w:rPr>
              <w:t>E</w:t>
            </w:r>
          </w:p>
        </w:tc>
        <w:tc>
          <w:tcPr>
            <w:tcW w:w="4819" w:type="dxa"/>
            <w:tcBorders>
              <w:top w:val="nil"/>
              <w:left w:val="nil"/>
              <w:bottom w:val="single" w:sz="4" w:space="0" w:color="auto"/>
              <w:right w:val="single" w:sz="4" w:space="0" w:color="auto"/>
            </w:tcBorders>
            <w:shd w:val="clear" w:color="auto" w:fill="auto"/>
            <w:noWrap/>
            <w:vAlign w:val="center"/>
          </w:tcPr>
          <w:p w14:paraId="01D43497" w14:textId="77777777" w:rsidR="00757F1A" w:rsidRPr="00757F1A" w:rsidRDefault="00757F1A" w:rsidP="00757F1A">
            <w:pPr>
              <w:rPr>
                <w:rFonts w:ascii="標楷體" w:eastAsia="標楷體" w:hAnsi="標楷體" w:cs="新細明體"/>
              </w:rPr>
            </w:pPr>
            <w:r w:rsidRPr="00757F1A">
              <w:rPr>
                <w:rFonts w:ascii="標楷體" w:eastAsia="標楷體" w:hAnsi="標楷體" w:hint="eastAsia"/>
              </w:rPr>
              <w:t>清算調查程序</w:t>
            </w:r>
          </w:p>
        </w:tc>
      </w:tr>
      <w:tr w:rsidR="00757F1A" w:rsidRPr="00757F1A" w14:paraId="1F8F718B"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1CF494B5" w14:textId="2BD0345E" w:rsidR="00757F1A" w:rsidRPr="00757F1A" w:rsidRDefault="00757F1A" w:rsidP="00757F1A">
            <w:pPr>
              <w:rPr>
                <w:rFonts w:ascii="標楷體" w:eastAsia="標楷體" w:hAnsi="標楷體" w:cs="新細明體"/>
              </w:rPr>
            </w:pPr>
            <w:r w:rsidRPr="0022279A">
              <w:rPr>
                <w:rFonts w:ascii="標楷體" w:eastAsia="標楷體" w:hAnsi="標楷體"/>
              </w:rPr>
              <w:t>G</w:t>
            </w:r>
          </w:p>
        </w:tc>
        <w:tc>
          <w:tcPr>
            <w:tcW w:w="4819" w:type="dxa"/>
            <w:tcBorders>
              <w:top w:val="nil"/>
              <w:left w:val="nil"/>
              <w:bottom w:val="single" w:sz="4" w:space="0" w:color="auto"/>
              <w:right w:val="single" w:sz="4" w:space="0" w:color="auto"/>
            </w:tcBorders>
            <w:shd w:val="clear" w:color="auto" w:fill="auto"/>
            <w:noWrap/>
            <w:vAlign w:val="center"/>
          </w:tcPr>
          <w:p w14:paraId="6DF9B486" w14:textId="77777777" w:rsidR="00757F1A" w:rsidRPr="00757F1A" w:rsidRDefault="00757F1A" w:rsidP="00757F1A">
            <w:pPr>
              <w:rPr>
                <w:rFonts w:ascii="標楷體" w:eastAsia="標楷體" w:hAnsi="標楷體" w:cs="新細明體"/>
              </w:rPr>
            </w:pPr>
            <w:r w:rsidRPr="00757F1A">
              <w:rPr>
                <w:rFonts w:ascii="標楷體" w:eastAsia="標楷體" w:hAnsi="標楷體" w:hint="eastAsia"/>
              </w:rPr>
              <w:t>清算撤回</w:t>
            </w:r>
          </w:p>
        </w:tc>
      </w:tr>
      <w:tr w:rsidR="00757F1A" w:rsidRPr="00757F1A" w14:paraId="6FC0DE08"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5D039485" w14:textId="6D75D2F0" w:rsidR="00757F1A" w:rsidRPr="00757F1A" w:rsidRDefault="00757F1A" w:rsidP="00757F1A">
            <w:pPr>
              <w:rPr>
                <w:rFonts w:ascii="標楷體" w:eastAsia="標楷體" w:hAnsi="標楷體" w:cs="新細明體"/>
              </w:rPr>
            </w:pPr>
            <w:r w:rsidRPr="0022279A">
              <w:rPr>
                <w:rFonts w:ascii="標楷體" w:eastAsia="標楷體" w:hAnsi="標楷體"/>
              </w:rPr>
              <w:t>H</w:t>
            </w:r>
          </w:p>
        </w:tc>
        <w:tc>
          <w:tcPr>
            <w:tcW w:w="4819" w:type="dxa"/>
            <w:tcBorders>
              <w:top w:val="nil"/>
              <w:left w:val="nil"/>
              <w:bottom w:val="single" w:sz="4" w:space="0" w:color="auto"/>
              <w:right w:val="single" w:sz="4" w:space="0" w:color="auto"/>
            </w:tcBorders>
            <w:shd w:val="clear" w:color="auto" w:fill="auto"/>
            <w:noWrap/>
            <w:vAlign w:val="center"/>
          </w:tcPr>
          <w:p w14:paraId="6D65A6E7" w14:textId="77777777" w:rsidR="00757F1A" w:rsidRPr="00757F1A" w:rsidRDefault="00757F1A" w:rsidP="00757F1A">
            <w:pPr>
              <w:rPr>
                <w:rFonts w:ascii="標楷體" w:eastAsia="標楷體" w:hAnsi="標楷體" w:cs="新細明體"/>
              </w:rPr>
            </w:pPr>
            <w:r w:rsidRPr="00757F1A">
              <w:rPr>
                <w:rFonts w:ascii="標楷體" w:eastAsia="標楷體" w:hAnsi="標楷體" w:hint="eastAsia"/>
              </w:rPr>
              <w:t>清算復權</w:t>
            </w:r>
          </w:p>
        </w:tc>
      </w:tr>
    </w:tbl>
    <w:p w14:paraId="5512CB52" w14:textId="77777777" w:rsidR="00B8057B" w:rsidRPr="00543E73" w:rsidRDefault="00B8057B" w:rsidP="00B8057B">
      <w:pPr>
        <w:tabs>
          <w:tab w:val="left" w:pos="788"/>
        </w:tabs>
        <w:ind w:leftChars="300" w:left="720"/>
        <w:rPr>
          <w:rFonts w:ascii="標楷體" w:eastAsia="標楷體" w:hAnsi="標楷體"/>
        </w:rPr>
      </w:pPr>
    </w:p>
    <w:p w14:paraId="4D0EF0B7" w14:textId="6A338AA6" w:rsidR="00B8057B" w:rsidRPr="00890866" w:rsidRDefault="00F75D3C" w:rsidP="00894D7B">
      <w:pPr>
        <w:numPr>
          <w:ilvl w:val="0"/>
          <w:numId w:val="17"/>
        </w:numPr>
        <w:rPr>
          <w:rFonts w:ascii="標楷體" w:eastAsia="標楷體" w:hAnsi="標楷體"/>
        </w:rPr>
      </w:pPr>
      <w:r w:rsidRPr="0022279A">
        <w:rPr>
          <w:rFonts w:ascii="標楷體" w:eastAsia="標楷體" w:hAnsi="標楷體" w:hint="eastAsia"/>
        </w:rPr>
        <w:t>變更還款</w:t>
      </w:r>
      <w:r w:rsidR="00B8057B" w:rsidRPr="00B93CCA">
        <w:rPr>
          <w:rFonts w:ascii="標楷體" w:eastAsia="標楷體" w:hAnsi="標楷體" w:hint="eastAsia"/>
        </w:rPr>
        <w:t>結案原因</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B8057B" w:rsidRPr="00D64CF7" w14:paraId="3B4356DE" w14:textId="77777777" w:rsidTr="00EC6365">
        <w:trPr>
          <w:trHeight w:val="340"/>
          <w:tblHeader/>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13573D9" w14:textId="77777777" w:rsidR="00B8057B" w:rsidRPr="00D64CF7" w:rsidRDefault="00B8057B" w:rsidP="00EC6365">
            <w:pPr>
              <w:widowControl/>
              <w:rPr>
                <w:rFonts w:ascii="標楷體" w:eastAsia="標楷體" w:hAnsi="標楷體" w:cs="新細明體"/>
                <w:kern w:val="0"/>
              </w:rPr>
            </w:pPr>
            <w:r w:rsidRPr="00D64CF7">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0AAA1DBB" w14:textId="77777777" w:rsidR="00B8057B" w:rsidRPr="00D64CF7" w:rsidRDefault="00B8057B" w:rsidP="00EC6365">
            <w:pPr>
              <w:widowControl/>
              <w:rPr>
                <w:rFonts w:ascii="標楷體" w:eastAsia="標楷體" w:hAnsi="標楷體" w:cs="新細明體"/>
                <w:kern w:val="0"/>
              </w:rPr>
            </w:pPr>
            <w:r w:rsidRPr="00D64CF7">
              <w:rPr>
                <w:rFonts w:ascii="標楷體" w:eastAsia="標楷體" w:hAnsi="標楷體" w:cs="新細明體" w:hint="eastAsia"/>
                <w:kern w:val="0"/>
              </w:rPr>
              <w:t>說明</w:t>
            </w:r>
          </w:p>
        </w:tc>
      </w:tr>
      <w:tr w:rsidR="00B8057B" w:rsidRPr="00D64CF7" w14:paraId="374C1702" w14:textId="77777777" w:rsidTr="00EC6365">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21684483" w14:textId="5C2A2464" w:rsidR="00B8057B" w:rsidRDefault="00757F1A" w:rsidP="00EC6365">
            <w:pPr>
              <w:rPr>
                <w:rFonts w:ascii="標楷體" w:eastAsia="標楷體" w:hAnsi="標楷體" w:cs="新細明體"/>
              </w:rPr>
            </w:pPr>
            <w:r>
              <w:rPr>
                <w:rFonts w:ascii="標楷體" w:eastAsia="標楷體" w:hAnsi="標楷體"/>
              </w:rPr>
              <w:t>A</w:t>
            </w:r>
          </w:p>
        </w:tc>
        <w:tc>
          <w:tcPr>
            <w:tcW w:w="4819" w:type="dxa"/>
            <w:tcBorders>
              <w:top w:val="nil"/>
              <w:left w:val="nil"/>
              <w:bottom w:val="single" w:sz="4" w:space="0" w:color="auto"/>
              <w:right w:val="single" w:sz="4" w:space="0" w:color="auto"/>
            </w:tcBorders>
            <w:shd w:val="clear" w:color="auto" w:fill="auto"/>
            <w:noWrap/>
            <w:vAlign w:val="center"/>
          </w:tcPr>
          <w:p w14:paraId="38192278" w14:textId="77777777" w:rsidR="00B8057B" w:rsidRDefault="00B8057B" w:rsidP="00EC6365">
            <w:pPr>
              <w:rPr>
                <w:rFonts w:ascii="標楷體" w:eastAsia="標楷體" w:hAnsi="標楷體" w:cs="新細明體"/>
              </w:rPr>
            </w:pPr>
            <w:r>
              <w:rPr>
                <w:rFonts w:ascii="標楷體" w:eastAsia="標楷體" w:hAnsi="標楷體" w:hint="eastAsia"/>
              </w:rPr>
              <w:t>資料key值報送錯誤，本行結案</w:t>
            </w:r>
          </w:p>
        </w:tc>
      </w:tr>
      <w:tr w:rsidR="00B8057B" w:rsidRPr="00D64CF7" w14:paraId="0907BEBF" w14:textId="77777777" w:rsidTr="00EC6365">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7D1B7127" w14:textId="57C2FD0C" w:rsidR="00B8057B" w:rsidRDefault="00757F1A" w:rsidP="00EC6365">
            <w:pPr>
              <w:rPr>
                <w:rFonts w:ascii="標楷體" w:eastAsia="標楷體" w:hAnsi="標楷體" w:cs="新細明體"/>
              </w:rPr>
            </w:pPr>
            <w:r>
              <w:rPr>
                <w:rFonts w:ascii="標楷體" w:eastAsia="標楷體" w:hAnsi="標楷體"/>
              </w:rPr>
              <w:t>B</w:t>
            </w:r>
          </w:p>
        </w:tc>
        <w:tc>
          <w:tcPr>
            <w:tcW w:w="4819" w:type="dxa"/>
            <w:tcBorders>
              <w:top w:val="nil"/>
              <w:left w:val="nil"/>
              <w:bottom w:val="single" w:sz="4" w:space="0" w:color="auto"/>
              <w:right w:val="single" w:sz="4" w:space="0" w:color="auto"/>
            </w:tcBorders>
            <w:shd w:val="clear" w:color="auto" w:fill="auto"/>
            <w:noWrap/>
            <w:vAlign w:val="center"/>
          </w:tcPr>
          <w:p w14:paraId="20D0E5AC" w14:textId="77777777" w:rsidR="00B8057B" w:rsidRDefault="00B8057B" w:rsidP="00EC6365">
            <w:pPr>
              <w:rPr>
                <w:rFonts w:ascii="標楷體" w:eastAsia="標楷體" w:hAnsi="標楷體" w:cs="新細明體"/>
              </w:rPr>
            </w:pPr>
            <w:r>
              <w:rPr>
                <w:rFonts w:ascii="標楷體" w:eastAsia="標楷體" w:hAnsi="標楷體" w:hint="eastAsia"/>
              </w:rPr>
              <w:t>協商不成立</w:t>
            </w:r>
          </w:p>
        </w:tc>
      </w:tr>
      <w:tr w:rsidR="00B8057B" w:rsidRPr="00D64CF7" w14:paraId="585877EF" w14:textId="77777777" w:rsidTr="00EC6365">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092D4EE7" w14:textId="6E72A4B3" w:rsidR="00B8057B" w:rsidRDefault="00757F1A" w:rsidP="00EC6365">
            <w:pPr>
              <w:rPr>
                <w:rFonts w:ascii="標楷體" w:eastAsia="標楷體" w:hAnsi="標楷體" w:cs="新細明體"/>
              </w:rPr>
            </w:pPr>
            <w:r>
              <w:rPr>
                <w:rFonts w:ascii="標楷體" w:eastAsia="標楷體" w:hAnsi="標楷體"/>
              </w:rPr>
              <w:t>C</w:t>
            </w:r>
          </w:p>
        </w:tc>
        <w:tc>
          <w:tcPr>
            <w:tcW w:w="4819" w:type="dxa"/>
            <w:tcBorders>
              <w:top w:val="nil"/>
              <w:left w:val="nil"/>
              <w:bottom w:val="single" w:sz="4" w:space="0" w:color="auto"/>
              <w:right w:val="single" w:sz="4" w:space="0" w:color="auto"/>
            </w:tcBorders>
            <w:shd w:val="clear" w:color="auto" w:fill="auto"/>
            <w:noWrap/>
            <w:vAlign w:val="center"/>
          </w:tcPr>
          <w:p w14:paraId="2A389929" w14:textId="77777777" w:rsidR="00B8057B" w:rsidRDefault="00B8057B" w:rsidP="00EC6365">
            <w:pPr>
              <w:rPr>
                <w:rFonts w:ascii="標楷體" w:eastAsia="標楷體" w:hAnsi="標楷體" w:cs="新細明體"/>
              </w:rPr>
            </w:pPr>
            <w:r>
              <w:rPr>
                <w:rFonts w:ascii="標楷體" w:eastAsia="標楷體" w:hAnsi="標楷體" w:hint="eastAsia"/>
              </w:rPr>
              <w:t>更新變更還款條件</w:t>
            </w:r>
          </w:p>
        </w:tc>
      </w:tr>
    </w:tbl>
    <w:p w14:paraId="54FDF4F3" w14:textId="77777777" w:rsidR="00F75D3C" w:rsidRPr="00543E73" w:rsidRDefault="00F75D3C" w:rsidP="00F75D3C">
      <w:pPr>
        <w:tabs>
          <w:tab w:val="left" w:pos="788"/>
        </w:tabs>
        <w:ind w:leftChars="300" w:left="720"/>
        <w:rPr>
          <w:rFonts w:ascii="標楷體" w:eastAsia="標楷體" w:hAnsi="標楷體"/>
        </w:rPr>
      </w:pPr>
    </w:p>
    <w:p w14:paraId="2DAAE20C" w14:textId="71AB24E0" w:rsidR="00F75D3C" w:rsidRPr="00E03CC3" w:rsidRDefault="00F75D3C" w:rsidP="00894D7B">
      <w:pPr>
        <w:numPr>
          <w:ilvl w:val="0"/>
          <w:numId w:val="17"/>
        </w:numPr>
        <w:rPr>
          <w:rFonts w:ascii="標楷體" w:eastAsia="標楷體" w:hAnsi="標楷體"/>
        </w:rPr>
      </w:pPr>
      <w:r w:rsidRPr="00E03CC3">
        <w:rPr>
          <w:rFonts w:ascii="標楷體" w:eastAsia="標楷體" w:hAnsi="標楷體" w:hint="eastAsia"/>
        </w:rPr>
        <w:t>更生款項結案原因</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F75D3C" w:rsidRPr="00D64CF7" w14:paraId="6D6FD3C2" w14:textId="77777777" w:rsidTr="00EC6365">
        <w:trPr>
          <w:trHeight w:val="340"/>
          <w:tblHeader/>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FAEC30D" w14:textId="77777777" w:rsidR="00F75D3C" w:rsidRPr="00D64CF7" w:rsidRDefault="00F75D3C" w:rsidP="00EC6365">
            <w:pPr>
              <w:widowControl/>
              <w:rPr>
                <w:rFonts w:ascii="標楷體" w:eastAsia="標楷體" w:hAnsi="標楷體" w:cs="新細明體"/>
                <w:kern w:val="0"/>
              </w:rPr>
            </w:pPr>
            <w:r w:rsidRPr="00D64CF7">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3E7D7149" w14:textId="77777777" w:rsidR="00F75D3C" w:rsidRPr="00D64CF7" w:rsidRDefault="00F75D3C" w:rsidP="00EC6365">
            <w:pPr>
              <w:widowControl/>
              <w:rPr>
                <w:rFonts w:ascii="標楷體" w:eastAsia="標楷體" w:hAnsi="標楷體" w:cs="新細明體"/>
                <w:kern w:val="0"/>
              </w:rPr>
            </w:pPr>
            <w:r w:rsidRPr="00D64CF7">
              <w:rPr>
                <w:rFonts w:ascii="標楷體" w:eastAsia="標楷體" w:hAnsi="標楷體" w:cs="新細明體" w:hint="eastAsia"/>
                <w:kern w:val="0"/>
              </w:rPr>
              <w:t>說明</w:t>
            </w:r>
          </w:p>
        </w:tc>
      </w:tr>
      <w:tr w:rsidR="00F75D3C" w:rsidRPr="00D64CF7" w14:paraId="0C27067C" w14:textId="77777777" w:rsidTr="00EC6365">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761BBC4C" w14:textId="001B4F38" w:rsidR="00F75D3C" w:rsidRDefault="00757F1A" w:rsidP="00EC6365">
            <w:pPr>
              <w:rPr>
                <w:rFonts w:ascii="標楷體" w:eastAsia="標楷體" w:hAnsi="標楷體" w:cs="新細明體"/>
              </w:rPr>
            </w:pPr>
            <w:r>
              <w:rPr>
                <w:rFonts w:ascii="標楷體" w:eastAsia="標楷體" w:hAnsi="標楷體"/>
              </w:rPr>
              <w:t>0</w:t>
            </w:r>
            <w:r w:rsidR="00F75D3C">
              <w:rPr>
                <w:rFonts w:ascii="標楷體" w:eastAsia="標楷體" w:hAnsi="標楷體" w:hint="eastAsia"/>
              </w:rPr>
              <w:t>1</w:t>
            </w:r>
          </w:p>
        </w:tc>
        <w:tc>
          <w:tcPr>
            <w:tcW w:w="4819" w:type="dxa"/>
            <w:tcBorders>
              <w:top w:val="nil"/>
              <w:left w:val="nil"/>
              <w:bottom w:val="single" w:sz="4" w:space="0" w:color="auto"/>
              <w:right w:val="single" w:sz="4" w:space="0" w:color="auto"/>
            </w:tcBorders>
            <w:shd w:val="clear" w:color="auto" w:fill="auto"/>
            <w:noWrap/>
            <w:vAlign w:val="center"/>
          </w:tcPr>
          <w:p w14:paraId="2113B582" w14:textId="77777777" w:rsidR="00F75D3C" w:rsidRDefault="00F75D3C" w:rsidP="00EC6365">
            <w:pPr>
              <w:rPr>
                <w:rFonts w:ascii="標楷體" w:eastAsia="標楷體" w:hAnsi="標楷體" w:cs="新細明體"/>
              </w:rPr>
            </w:pPr>
            <w:r>
              <w:rPr>
                <w:rFonts w:ascii="標楷體" w:eastAsia="標楷體" w:hAnsi="標楷體" w:hint="eastAsia"/>
              </w:rPr>
              <w:t>債務人主動撤案</w:t>
            </w:r>
          </w:p>
        </w:tc>
      </w:tr>
      <w:tr w:rsidR="00F75D3C" w:rsidRPr="00D64CF7" w14:paraId="6A2FC7C1" w14:textId="77777777" w:rsidTr="00EC6365">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03076BF" w14:textId="74346B51" w:rsidR="00F75D3C" w:rsidRDefault="00757F1A" w:rsidP="00EC6365">
            <w:pPr>
              <w:rPr>
                <w:rFonts w:ascii="標楷體" w:eastAsia="標楷體" w:hAnsi="標楷體" w:cs="新細明體"/>
              </w:rPr>
            </w:pPr>
            <w:r>
              <w:rPr>
                <w:rFonts w:ascii="標楷體" w:eastAsia="標楷體" w:hAnsi="標楷體"/>
              </w:rPr>
              <w:t>0</w:t>
            </w:r>
            <w:r w:rsidR="00F75D3C">
              <w:rPr>
                <w:rFonts w:ascii="標楷體" w:eastAsia="標楷體" w:hAnsi="標楷體" w:hint="eastAsia"/>
              </w:rPr>
              <w:t>2</w:t>
            </w:r>
          </w:p>
        </w:tc>
        <w:tc>
          <w:tcPr>
            <w:tcW w:w="4819" w:type="dxa"/>
            <w:tcBorders>
              <w:top w:val="nil"/>
              <w:left w:val="nil"/>
              <w:bottom w:val="single" w:sz="4" w:space="0" w:color="auto"/>
              <w:right w:val="single" w:sz="4" w:space="0" w:color="auto"/>
            </w:tcBorders>
            <w:shd w:val="clear" w:color="auto" w:fill="auto"/>
            <w:noWrap/>
            <w:vAlign w:val="center"/>
          </w:tcPr>
          <w:p w14:paraId="6E4863F6" w14:textId="77777777" w:rsidR="00F75D3C" w:rsidRDefault="00F75D3C" w:rsidP="00EC6365">
            <w:pPr>
              <w:rPr>
                <w:rFonts w:ascii="標楷體" w:eastAsia="標楷體" w:hAnsi="標楷體" w:cs="新細明體"/>
              </w:rPr>
            </w:pPr>
            <w:r>
              <w:rPr>
                <w:rFonts w:ascii="標楷體" w:eastAsia="標楷體" w:hAnsi="標楷體" w:hint="eastAsia"/>
              </w:rPr>
              <w:t>債務人申請更生統收統付前未依約履行更生方案</w:t>
            </w:r>
          </w:p>
        </w:tc>
      </w:tr>
      <w:tr w:rsidR="00F75D3C" w:rsidRPr="00D64CF7" w14:paraId="1F8ADFC8" w14:textId="77777777" w:rsidTr="00EC6365">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60F2CD3" w14:textId="7370D97A" w:rsidR="00F75D3C" w:rsidRDefault="00757F1A" w:rsidP="00EC6365">
            <w:pPr>
              <w:rPr>
                <w:rFonts w:ascii="標楷體" w:eastAsia="標楷體" w:hAnsi="標楷體" w:cs="新細明體"/>
              </w:rPr>
            </w:pPr>
            <w:r>
              <w:rPr>
                <w:rFonts w:ascii="標楷體" w:eastAsia="標楷體" w:hAnsi="標楷體"/>
              </w:rPr>
              <w:t>0</w:t>
            </w:r>
            <w:r w:rsidR="00F75D3C">
              <w:rPr>
                <w:rFonts w:ascii="標楷體" w:eastAsia="標楷體" w:hAnsi="標楷體" w:hint="eastAsia"/>
              </w:rPr>
              <w:t>3</w:t>
            </w:r>
          </w:p>
        </w:tc>
        <w:tc>
          <w:tcPr>
            <w:tcW w:w="4819" w:type="dxa"/>
            <w:tcBorders>
              <w:top w:val="nil"/>
              <w:left w:val="nil"/>
              <w:bottom w:val="single" w:sz="4" w:space="0" w:color="auto"/>
              <w:right w:val="single" w:sz="4" w:space="0" w:color="auto"/>
            </w:tcBorders>
            <w:shd w:val="clear" w:color="auto" w:fill="auto"/>
            <w:noWrap/>
            <w:vAlign w:val="center"/>
          </w:tcPr>
          <w:p w14:paraId="4F378234" w14:textId="77777777" w:rsidR="00F75D3C" w:rsidRDefault="00F75D3C" w:rsidP="00EC6365">
            <w:pPr>
              <w:rPr>
                <w:rFonts w:ascii="標楷體" w:eastAsia="標楷體" w:hAnsi="標楷體" w:cs="新細明體"/>
              </w:rPr>
            </w:pPr>
            <w:r>
              <w:rPr>
                <w:rFonts w:ascii="標楷體" w:eastAsia="標楷體" w:hAnsi="標楷體" w:hint="eastAsia"/>
              </w:rPr>
              <w:t>更生款項統一收付申請生效後債務人未依約履行</w:t>
            </w:r>
          </w:p>
        </w:tc>
      </w:tr>
      <w:tr w:rsidR="00F75D3C" w:rsidRPr="00D64CF7" w14:paraId="78331017" w14:textId="77777777" w:rsidTr="00EC6365">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2DB7BBCC" w14:textId="1190CB50" w:rsidR="00F75D3C" w:rsidRDefault="00757F1A" w:rsidP="00EC6365">
            <w:pPr>
              <w:rPr>
                <w:rFonts w:ascii="標楷體" w:eastAsia="標楷體" w:hAnsi="標楷體" w:cs="新細明體"/>
              </w:rPr>
            </w:pPr>
            <w:r>
              <w:rPr>
                <w:rFonts w:ascii="標楷體" w:eastAsia="標楷體" w:hAnsi="標楷體"/>
              </w:rPr>
              <w:t>0</w:t>
            </w:r>
            <w:r w:rsidR="00F75D3C">
              <w:rPr>
                <w:rFonts w:ascii="標楷體" w:eastAsia="標楷體" w:hAnsi="標楷體" w:hint="eastAsia"/>
              </w:rPr>
              <w:t>4</w:t>
            </w:r>
          </w:p>
        </w:tc>
        <w:tc>
          <w:tcPr>
            <w:tcW w:w="4819" w:type="dxa"/>
            <w:tcBorders>
              <w:top w:val="nil"/>
              <w:left w:val="nil"/>
              <w:bottom w:val="single" w:sz="4" w:space="0" w:color="auto"/>
              <w:right w:val="single" w:sz="4" w:space="0" w:color="auto"/>
            </w:tcBorders>
            <w:shd w:val="clear" w:color="auto" w:fill="auto"/>
            <w:noWrap/>
            <w:vAlign w:val="center"/>
          </w:tcPr>
          <w:p w14:paraId="7CAC472A" w14:textId="77777777" w:rsidR="00F75D3C" w:rsidRDefault="00F75D3C" w:rsidP="00EC6365">
            <w:pPr>
              <w:rPr>
                <w:rFonts w:ascii="標楷體" w:eastAsia="標楷體" w:hAnsi="標楷體" w:cs="新細明體"/>
              </w:rPr>
            </w:pPr>
            <w:r>
              <w:rPr>
                <w:rFonts w:ascii="標楷體" w:eastAsia="標楷體" w:hAnsi="標楷體" w:hint="eastAsia"/>
              </w:rPr>
              <w:t>Key值欄位輸入錯誤，本行結案</w:t>
            </w:r>
          </w:p>
        </w:tc>
      </w:tr>
      <w:tr w:rsidR="00F75D3C" w:rsidRPr="00D64CF7" w14:paraId="6833EE52" w14:textId="77777777" w:rsidTr="00EC6365">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9FD29AE" w14:textId="420169FE" w:rsidR="00F75D3C" w:rsidRDefault="00757F1A" w:rsidP="00EC6365">
            <w:pPr>
              <w:rPr>
                <w:rFonts w:ascii="標楷體" w:eastAsia="標楷體" w:hAnsi="標楷體" w:cs="新細明體"/>
              </w:rPr>
            </w:pPr>
            <w:r>
              <w:rPr>
                <w:rFonts w:ascii="標楷體" w:eastAsia="標楷體" w:hAnsi="標楷體"/>
              </w:rPr>
              <w:t>0</w:t>
            </w:r>
            <w:r w:rsidR="00F75D3C">
              <w:rPr>
                <w:rFonts w:ascii="標楷體" w:eastAsia="標楷體" w:hAnsi="標楷體" w:hint="eastAsia"/>
              </w:rPr>
              <w:t>5</w:t>
            </w:r>
          </w:p>
        </w:tc>
        <w:tc>
          <w:tcPr>
            <w:tcW w:w="4819" w:type="dxa"/>
            <w:tcBorders>
              <w:top w:val="nil"/>
              <w:left w:val="nil"/>
              <w:bottom w:val="single" w:sz="4" w:space="0" w:color="auto"/>
              <w:right w:val="single" w:sz="4" w:space="0" w:color="auto"/>
            </w:tcBorders>
            <w:shd w:val="clear" w:color="auto" w:fill="auto"/>
            <w:noWrap/>
            <w:vAlign w:val="center"/>
          </w:tcPr>
          <w:p w14:paraId="6034E4A1" w14:textId="77777777" w:rsidR="00F75D3C" w:rsidRDefault="00F75D3C" w:rsidP="00EC6365">
            <w:pPr>
              <w:rPr>
                <w:rFonts w:ascii="標楷體" w:eastAsia="標楷體" w:hAnsi="標楷體" w:cs="新細明體"/>
              </w:rPr>
            </w:pPr>
            <w:r>
              <w:rPr>
                <w:rFonts w:ascii="標楷體" w:eastAsia="標楷體" w:hAnsi="標楷體" w:hint="eastAsia"/>
              </w:rPr>
              <w:t>債權金融機構未全數回報債權</w:t>
            </w:r>
          </w:p>
        </w:tc>
      </w:tr>
      <w:tr w:rsidR="00F75D3C" w:rsidRPr="00D64CF7" w14:paraId="57E7A9D2" w14:textId="77777777" w:rsidTr="00EC6365">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2B4AA6F8" w14:textId="3F256415" w:rsidR="00F75D3C" w:rsidRDefault="00757F1A" w:rsidP="00EC6365">
            <w:pPr>
              <w:rPr>
                <w:rFonts w:ascii="標楷體" w:eastAsia="標楷體" w:hAnsi="標楷體" w:cs="新細明體"/>
              </w:rPr>
            </w:pPr>
            <w:r>
              <w:rPr>
                <w:rFonts w:ascii="標楷體" w:eastAsia="標楷體" w:hAnsi="標楷體"/>
              </w:rPr>
              <w:t>99</w:t>
            </w:r>
          </w:p>
        </w:tc>
        <w:tc>
          <w:tcPr>
            <w:tcW w:w="4819" w:type="dxa"/>
            <w:tcBorders>
              <w:top w:val="nil"/>
              <w:left w:val="nil"/>
              <w:bottom w:val="single" w:sz="4" w:space="0" w:color="auto"/>
              <w:right w:val="single" w:sz="4" w:space="0" w:color="auto"/>
            </w:tcBorders>
            <w:shd w:val="clear" w:color="auto" w:fill="auto"/>
            <w:noWrap/>
            <w:vAlign w:val="center"/>
          </w:tcPr>
          <w:p w14:paraId="69F43023" w14:textId="77777777" w:rsidR="00F75D3C" w:rsidRDefault="00F75D3C" w:rsidP="00EC6365">
            <w:pPr>
              <w:rPr>
                <w:rFonts w:ascii="標楷體" w:eastAsia="標楷體" w:hAnsi="標楷體" w:cs="新細明體"/>
              </w:rPr>
            </w:pPr>
            <w:r>
              <w:rPr>
                <w:rFonts w:ascii="標楷體" w:eastAsia="標楷體" w:hAnsi="標楷體" w:hint="eastAsia"/>
              </w:rPr>
              <w:t>主辦行停止辦理更生統一收付作業</w:t>
            </w:r>
          </w:p>
        </w:tc>
      </w:tr>
    </w:tbl>
    <w:p w14:paraId="6D6AC7D6" w14:textId="77777777" w:rsidR="00F75D3C" w:rsidRPr="00543E73" w:rsidRDefault="00F75D3C" w:rsidP="00F75D3C">
      <w:pPr>
        <w:tabs>
          <w:tab w:val="left" w:pos="788"/>
        </w:tabs>
        <w:ind w:leftChars="300" w:left="720"/>
        <w:rPr>
          <w:rFonts w:ascii="標楷體" w:eastAsia="標楷體" w:hAnsi="標楷體"/>
        </w:rPr>
      </w:pPr>
    </w:p>
    <w:p w14:paraId="348141D2" w14:textId="5E7C19DC" w:rsidR="00F75D3C" w:rsidRPr="00E03CC3" w:rsidRDefault="00F75D3C" w:rsidP="00894D7B">
      <w:pPr>
        <w:numPr>
          <w:ilvl w:val="0"/>
          <w:numId w:val="17"/>
        </w:numPr>
        <w:rPr>
          <w:rFonts w:ascii="標楷體" w:eastAsia="標楷體" w:hAnsi="標楷體"/>
        </w:rPr>
      </w:pPr>
      <w:r w:rsidRPr="00B93CCA">
        <w:rPr>
          <w:rFonts w:ascii="標楷體" w:eastAsia="標楷體" w:hAnsi="標楷體" w:hint="eastAsia"/>
        </w:rPr>
        <w:t>債權異動類別</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F75D3C" w:rsidRPr="00D64CF7" w14:paraId="25241CD1" w14:textId="77777777" w:rsidTr="00EC6365">
        <w:trPr>
          <w:trHeight w:val="340"/>
          <w:tblHeader/>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DC6F07A" w14:textId="77777777" w:rsidR="00F75D3C" w:rsidRPr="00D64CF7" w:rsidRDefault="00F75D3C" w:rsidP="00EC6365">
            <w:pPr>
              <w:widowControl/>
              <w:rPr>
                <w:rFonts w:ascii="標楷體" w:eastAsia="標楷體" w:hAnsi="標楷體" w:cs="新細明體"/>
                <w:kern w:val="0"/>
              </w:rPr>
            </w:pPr>
            <w:r w:rsidRPr="00D64CF7">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34045455" w14:textId="77777777" w:rsidR="00F75D3C" w:rsidRPr="00D64CF7" w:rsidRDefault="00F75D3C" w:rsidP="00EC6365">
            <w:pPr>
              <w:widowControl/>
              <w:rPr>
                <w:rFonts w:ascii="標楷體" w:eastAsia="標楷體" w:hAnsi="標楷體" w:cs="新細明體"/>
                <w:kern w:val="0"/>
              </w:rPr>
            </w:pPr>
            <w:r w:rsidRPr="00D64CF7">
              <w:rPr>
                <w:rFonts w:ascii="標楷體" w:eastAsia="標楷體" w:hAnsi="標楷體" w:cs="新細明體" w:hint="eastAsia"/>
                <w:kern w:val="0"/>
              </w:rPr>
              <w:t>說明</w:t>
            </w:r>
          </w:p>
        </w:tc>
      </w:tr>
      <w:tr w:rsidR="00F75D3C" w:rsidRPr="00D64CF7" w14:paraId="46C246F2" w14:textId="77777777" w:rsidTr="00EC6365">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757252E4" w14:textId="187D599D" w:rsidR="00F75D3C" w:rsidRDefault="00757F1A" w:rsidP="00EC6365">
            <w:pPr>
              <w:rPr>
                <w:rFonts w:ascii="標楷體" w:eastAsia="標楷體" w:hAnsi="標楷體" w:cs="新細明體"/>
              </w:rPr>
            </w:pPr>
            <w:r>
              <w:rPr>
                <w:rFonts w:ascii="標楷體" w:eastAsia="標楷體" w:hAnsi="標楷體"/>
              </w:rPr>
              <w:t>A</w:t>
            </w:r>
          </w:p>
        </w:tc>
        <w:tc>
          <w:tcPr>
            <w:tcW w:w="4819" w:type="dxa"/>
            <w:tcBorders>
              <w:top w:val="nil"/>
              <w:left w:val="nil"/>
              <w:bottom w:val="single" w:sz="4" w:space="0" w:color="auto"/>
              <w:right w:val="single" w:sz="4" w:space="0" w:color="auto"/>
            </w:tcBorders>
            <w:shd w:val="clear" w:color="auto" w:fill="auto"/>
            <w:noWrap/>
            <w:vAlign w:val="center"/>
          </w:tcPr>
          <w:p w14:paraId="3DE2F448" w14:textId="77777777" w:rsidR="00F75D3C" w:rsidRDefault="00F75D3C" w:rsidP="00EC6365">
            <w:pPr>
              <w:rPr>
                <w:rFonts w:ascii="標楷體" w:eastAsia="標楷體" w:hAnsi="標楷體" w:cs="新細明體"/>
              </w:rPr>
            </w:pPr>
            <w:r>
              <w:rPr>
                <w:rFonts w:ascii="標楷體" w:eastAsia="標楷體" w:hAnsi="標楷體" w:hint="eastAsia"/>
              </w:rPr>
              <w:t>金融機構未於時限內回報債權資料之補報送</w:t>
            </w:r>
          </w:p>
        </w:tc>
      </w:tr>
      <w:tr w:rsidR="00F75D3C" w:rsidRPr="00D64CF7" w14:paraId="1D3878BF" w14:textId="77777777" w:rsidTr="00EC6365">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2628951F" w14:textId="1BE3A9AA" w:rsidR="00F75D3C" w:rsidRDefault="00757F1A" w:rsidP="00EC6365">
            <w:pPr>
              <w:rPr>
                <w:rFonts w:ascii="標楷體" w:eastAsia="標楷體" w:hAnsi="標楷體" w:cs="新細明體"/>
              </w:rPr>
            </w:pPr>
            <w:r>
              <w:rPr>
                <w:rFonts w:ascii="標楷體" w:eastAsia="標楷體" w:hAnsi="標楷體"/>
              </w:rPr>
              <w:t>B</w:t>
            </w:r>
          </w:p>
        </w:tc>
        <w:tc>
          <w:tcPr>
            <w:tcW w:w="4819" w:type="dxa"/>
            <w:tcBorders>
              <w:top w:val="nil"/>
              <w:left w:val="nil"/>
              <w:bottom w:val="single" w:sz="4" w:space="0" w:color="auto"/>
              <w:right w:val="single" w:sz="4" w:space="0" w:color="auto"/>
            </w:tcBorders>
            <w:shd w:val="clear" w:color="auto" w:fill="auto"/>
            <w:noWrap/>
            <w:vAlign w:val="center"/>
          </w:tcPr>
          <w:p w14:paraId="7DED8C9E" w14:textId="77777777" w:rsidR="00F75D3C" w:rsidRDefault="00F75D3C" w:rsidP="00EC6365">
            <w:pPr>
              <w:rPr>
                <w:rFonts w:ascii="標楷體" w:eastAsia="標楷體" w:hAnsi="標楷體" w:cs="新細明體"/>
              </w:rPr>
            </w:pPr>
            <w:r>
              <w:rPr>
                <w:rFonts w:ascii="標楷體" w:eastAsia="標楷體" w:hAnsi="標楷體" w:hint="eastAsia"/>
              </w:rPr>
              <w:t>債務人申請異動債權金額</w:t>
            </w:r>
          </w:p>
        </w:tc>
      </w:tr>
    </w:tbl>
    <w:p w14:paraId="1A7CE7DE" w14:textId="77777777" w:rsidR="00F75D3C" w:rsidRPr="00543E73" w:rsidRDefault="00F75D3C" w:rsidP="00F75D3C">
      <w:pPr>
        <w:tabs>
          <w:tab w:val="left" w:pos="788"/>
        </w:tabs>
        <w:ind w:leftChars="300" w:left="720"/>
        <w:rPr>
          <w:rFonts w:ascii="標楷體" w:eastAsia="標楷體" w:hAnsi="標楷體"/>
        </w:rPr>
      </w:pPr>
    </w:p>
    <w:p w14:paraId="44D7F721" w14:textId="264B383E" w:rsidR="00F75D3C" w:rsidRPr="00E03CC3" w:rsidRDefault="00F75D3C" w:rsidP="00894D7B">
      <w:pPr>
        <w:numPr>
          <w:ilvl w:val="0"/>
          <w:numId w:val="17"/>
        </w:numPr>
        <w:rPr>
          <w:rFonts w:ascii="標楷體" w:eastAsia="標楷體" w:hAnsi="標楷體"/>
        </w:rPr>
      </w:pPr>
      <w:r w:rsidRPr="00F75D3C">
        <w:rPr>
          <w:rFonts w:ascii="標楷體" w:eastAsia="標楷體" w:hAnsi="標楷體" w:hint="eastAsia"/>
        </w:rPr>
        <w:t>協商受理方式</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F75D3C" w:rsidRPr="00D64CF7" w14:paraId="7BCD515C" w14:textId="77777777" w:rsidTr="00EC6365">
        <w:trPr>
          <w:trHeight w:val="340"/>
          <w:tblHeader/>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C3091C5" w14:textId="77777777" w:rsidR="00F75D3C" w:rsidRPr="00D64CF7" w:rsidRDefault="00F75D3C" w:rsidP="00EC6365">
            <w:pPr>
              <w:widowControl/>
              <w:rPr>
                <w:rFonts w:ascii="標楷體" w:eastAsia="標楷體" w:hAnsi="標楷體" w:cs="新細明體"/>
                <w:kern w:val="0"/>
              </w:rPr>
            </w:pPr>
            <w:r w:rsidRPr="00D64CF7">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5E54F1CE" w14:textId="77777777" w:rsidR="00F75D3C" w:rsidRPr="00D64CF7" w:rsidRDefault="00F75D3C" w:rsidP="00EC6365">
            <w:pPr>
              <w:widowControl/>
              <w:rPr>
                <w:rFonts w:ascii="標楷體" w:eastAsia="標楷體" w:hAnsi="標楷體" w:cs="新細明體"/>
                <w:kern w:val="0"/>
              </w:rPr>
            </w:pPr>
            <w:r w:rsidRPr="00D64CF7">
              <w:rPr>
                <w:rFonts w:ascii="標楷體" w:eastAsia="標楷體" w:hAnsi="標楷體" w:cs="新細明體" w:hint="eastAsia"/>
                <w:kern w:val="0"/>
              </w:rPr>
              <w:t>說明</w:t>
            </w:r>
          </w:p>
        </w:tc>
      </w:tr>
      <w:tr w:rsidR="00F75D3C" w:rsidRPr="00D64CF7" w14:paraId="2BBC5F5B" w14:textId="77777777" w:rsidTr="00EC6365">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0EB73B59" w14:textId="07F09921" w:rsidR="00F75D3C" w:rsidRDefault="004F2FD5" w:rsidP="00EC6365">
            <w:pPr>
              <w:rPr>
                <w:rFonts w:ascii="標楷體" w:eastAsia="標楷體" w:hAnsi="標楷體" w:cs="新細明體"/>
              </w:rPr>
            </w:pPr>
            <w:r>
              <w:rPr>
                <w:rFonts w:ascii="標楷體" w:eastAsia="標楷體" w:hAnsi="標楷體"/>
              </w:rPr>
              <w:t>A</w:t>
            </w:r>
          </w:p>
        </w:tc>
        <w:tc>
          <w:tcPr>
            <w:tcW w:w="4819" w:type="dxa"/>
            <w:tcBorders>
              <w:top w:val="nil"/>
              <w:left w:val="nil"/>
              <w:bottom w:val="single" w:sz="4" w:space="0" w:color="auto"/>
              <w:right w:val="single" w:sz="4" w:space="0" w:color="auto"/>
            </w:tcBorders>
            <w:shd w:val="clear" w:color="auto" w:fill="auto"/>
            <w:noWrap/>
            <w:vAlign w:val="center"/>
          </w:tcPr>
          <w:p w14:paraId="266C81CD" w14:textId="77777777" w:rsidR="00F75D3C" w:rsidRDefault="00F75D3C" w:rsidP="00EC6365">
            <w:pPr>
              <w:rPr>
                <w:rFonts w:ascii="標楷體" w:eastAsia="標楷體" w:hAnsi="標楷體" w:cs="新細明體"/>
              </w:rPr>
            </w:pPr>
            <w:r>
              <w:rPr>
                <w:rFonts w:ascii="標楷體" w:eastAsia="標楷體" w:hAnsi="標楷體" w:hint="eastAsia"/>
              </w:rPr>
              <w:t>本行直接收件</w:t>
            </w:r>
          </w:p>
        </w:tc>
      </w:tr>
      <w:tr w:rsidR="00F75D3C" w:rsidRPr="00D64CF7" w14:paraId="28432CFA" w14:textId="77777777" w:rsidTr="00EC6365">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74A2DD47" w14:textId="342F4D92" w:rsidR="00F75D3C" w:rsidRDefault="004F2FD5" w:rsidP="00EC6365">
            <w:pPr>
              <w:rPr>
                <w:rFonts w:ascii="標楷體" w:eastAsia="標楷體" w:hAnsi="標楷體" w:cs="新細明體"/>
              </w:rPr>
            </w:pPr>
            <w:r>
              <w:rPr>
                <w:rFonts w:ascii="標楷體" w:eastAsia="標楷體" w:hAnsi="標楷體"/>
              </w:rPr>
              <w:lastRenderedPageBreak/>
              <w:t>B</w:t>
            </w:r>
          </w:p>
        </w:tc>
        <w:tc>
          <w:tcPr>
            <w:tcW w:w="4819" w:type="dxa"/>
            <w:tcBorders>
              <w:top w:val="nil"/>
              <w:left w:val="nil"/>
              <w:bottom w:val="single" w:sz="4" w:space="0" w:color="auto"/>
              <w:right w:val="single" w:sz="4" w:space="0" w:color="auto"/>
            </w:tcBorders>
            <w:shd w:val="clear" w:color="auto" w:fill="auto"/>
            <w:noWrap/>
            <w:vAlign w:val="center"/>
          </w:tcPr>
          <w:p w14:paraId="270FE7FA" w14:textId="77777777" w:rsidR="00F75D3C" w:rsidRDefault="00F75D3C" w:rsidP="00EC6365">
            <w:pPr>
              <w:rPr>
                <w:rFonts w:ascii="標楷體" w:eastAsia="標楷體" w:hAnsi="標楷體" w:cs="新細明體"/>
              </w:rPr>
            </w:pPr>
            <w:r>
              <w:rPr>
                <w:rFonts w:ascii="標楷體" w:eastAsia="標楷體" w:hAnsi="標楷體" w:hint="eastAsia"/>
              </w:rPr>
              <w:t>他行轉介</w:t>
            </w:r>
          </w:p>
        </w:tc>
      </w:tr>
    </w:tbl>
    <w:p w14:paraId="34212D6A" w14:textId="77777777" w:rsidR="00F75D3C" w:rsidRDefault="00F75D3C" w:rsidP="00F75D3C">
      <w:pPr>
        <w:tabs>
          <w:tab w:val="left" w:pos="788"/>
        </w:tabs>
        <w:ind w:leftChars="300" w:left="720"/>
        <w:rPr>
          <w:rFonts w:ascii="標楷體" w:eastAsia="標楷體" w:hAnsi="標楷體"/>
        </w:rPr>
      </w:pPr>
    </w:p>
    <w:p w14:paraId="1AB41E5A" w14:textId="70E9D1C7" w:rsidR="00F75D3C" w:rsidRPr="00E03CC3" w:rsidRDefault="00F75D3C" w:rsidP="00894D7B">
      <w:pPr>
        <w:numPr>
          <w:ilvl w:val="0"/>
          <w:numId w:val="17"/>
        </w:numPr>
        <w:rPr>
          <w:rFonts w:ascii="標楷體" w:eastAsia="標楷體" w:hAnsi="標楷體"/>
        </w:rPr>
      </w:pPr>
      <w:r w:rsidRPr="00E03CC3">
        <w:rPr>
          <w:rFonts w:ascii="標楷體" w:eastAsia="標楷體" w:hAnsi="標楷體" w:hint="eastAsia"/>
        </w:rPr>
        <w:t>調解</w:t>
      </w:r>
      <w:r w:rsidRPr="003E1E41">
        <w:rPr>
          <w:rFonts w:ascii="標楷體" w:eastAsia="標楷體" w:hAnsi="標楷體" w:hint="eastAsia"/>
        </w:rPr>
        <w:t>受理方式</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F75D3C" w:rsidRPr="00D64CF7" w14:paraId="545CD457" w14:textId="77777777" w:rsidTr="00EC6365">
        <w:trPr>
          <w:trHeight w:val="340"/>
          <w:tblHeader/>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AFD12CE" w14:textId="77777777" w:rsidR="00F75D3C" w:rsidRPr="00D64CF7" w:rsidRDefault="00F75D3C" w:rsidP="00EC6365">
            <w:pPr>
              <w:widowControl/>
              <w:rPr>
                <w:rFonts w:ascii="標楷體" w:eastAsia="標楷體" w:hAnsi="標楷體" w:cs="新細明體"/>
                <w:kern w:val="0"/>
              </w:rPr>
            </w:pPr>
            <w:r w:rsidRPr="00D64CF7">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29C70D7A" w14:textId="77777777" w:rsidR="00F75D3C" w:rsidRPr="00D64CF7" w:rsidRDefault="00F75D3C" w:rsidP="00EC6365">
            <w:pPr>
              <w:widowControl/>
              <w:rPr>
                <w:rFonts w:ascii="標楷體" w:eastAsia="標楷體" w:hAnsi="標楷體" w:cs="新細明體"/>
                <w:kern w:val="0"/>
              </w:rPr>
            </w:pPr>
            <w:r w:rsidRPr="00D64CF7">
              <w:rPr>
                <w:rFonts w:ascii="標楷體" w:eastAsia="標楷體" w:hAnsi="標楷體" w:cs="新細明體" w:hint="eastAsia"/>
                <w:kern w:val="0"/>
              </w:rPr>
              <w:t>說明</w:t>
            </w:r>
          </w:p>
        </w:tc>
      </w:tr>
      <w:tr w:rsidR="00F75D3C" w:rsidRPr="00D64CF7" w14:paraId="69E008F2" w14:textId="77777777" w:rsidTr="00EC6365">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084AF157" w14:textId="77777777" w:rsidR="00F75D3C" w:rsidRDefault="00F75D3C" w:rsidP="00EC6365">
            <w:pPr>
              <w:rPr>
                <w:rFonts w:ascii="標楷體" w:eastAsia="標楷體" w:hAnsi="標楷體" w:cs="新細明體"/>
              </w:rPr>
            </w:pPr>
            <w:r>
              <w:rPr>
                <w:rFonts w:ascii="標楷體" w:eastAsia="標楷體" w:hAnsi="標楷體" w:hint="eastAsia"/>
              </w:rPr>
              <w:t>1</w:t>
            </w:r>
          </w:p>
        </w:tc>
        <w:tc>
          <w:tcPr>
            <w:tcW w:w="4819" w:type="dxa"/>
            <w:tcBorders>
              <w:top w:val="nil"/>
              <w:left w:val="nil"/>
              <w:bottom w:val="single" w:sz="4" w:space="0" w:color="auto"/>
              <w:right w:val="single" w:sz="4" w:space="0" w:color="auto"/>
            </w:tcBorders>
            <w:shd w:val="clear" w:color="auto" w:fill="auto"/>
            <w:noWrap/>
            <w:vAlign w:val="center"/>
          </w:tcPr>
          <w:p w14:paraId="3E194104" w14:textId="77777777" w:rsidR="00F75D3C" w:rsidRDefault="00F75D3C" w:rsidP="00EC6365">
            <w:pPr>
              <w:rPr>
                <w:rFonts w:ascii="標楷體" w:eastAsia="標楷體" w:hAnsi="標楷體" w:cs="新細明體"/>
              </w:rPr>
            </w:pPr>
            <w:r>
              <w:rPr>
                <w:rFonts w:ascii="標楷體" w:eastAsia="標楷體" w:hAnsi="標楷體" w:hint="eastAsia"/>
              </w:rPr>
              <w:t>法院調解</w:t>
            </w:r>
          </w:p>
        </w:tc>
      </w:tr>
      <w:tr w:rsidR="00F75D3C" w:rsidRPr="00D64CF7" w14:paraId="22E27132" w14:textId="77777777" w:rsidTr="00EC6365">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2C42B97" w14:textId="77777777" w:rsidR="00F75D3C" w:rsidRDefault="00F75D3C" w:rsidP="00EC6365">
            <w:pPr>
              <w:rPr>
                <w:rFonts w:ascii="標楷體" w:eastAsia="標楷體" w:hAnsi="標楷體" w:cs="新細明體"/>
              </w:rPr>
            </w:pPr>
            <w:r>
              <w:rPr>
                <w:rFonts w:ascii="標楷體" w:eastAsia="標楷體" w:hAnsi="標楷體" w:hint="eastAsia"/>
              </w:rPr>
              <w:t>2</w:t>
            </w:r>
          </w:p>
        </w:tc>
        <w:tc>
          <w:tcPr>
            <w:tcW w:w="4819" w:type="dxa"/>
            <w:tcBorders>
              <w:top w:val="nil"/>
              <w:left w:val="nil"/>
              <w:bottom w:val="single" w:sz="4" w:space="0" w:color="auto"/>
              <w:right w:val="single" w:sz="4" w:space="0" w:color="auto"/>
            </w:tcBorders>
            <w:shd w:val="clear" w:color="auto" w:fill="auto"/>
            <w:noWrap/>
            <w:vAlign w:val="center"/>
          </w:tcPr>
          <w:p w14:paraId="4AC92D7A" w14:textId="77777777" w:rsidR="00F75D3C" w:rsidRDefault="00F75D3C" w:rsidP="00EC6365">
            <w:pPr>
              <w:rPr>
                <w:rFonts w:ascii="標楷體" w:eastAsia="標楷體" w:hAnsi="標楷體" w:cs="新細明體"/>
              </w:rPr>
            </w:pPr>
            <w:r>
              <w:rPr>
                <w:rFonts w:ascii="標楷體" w:eastAsia="標楷體" w:hAnsi="標楷體" w:hint="eastAsia"/>
              </w:rPr>
              <w:t>鄉鎮市區調解委員會調解</w:t>
            </w:r>
          </w:p>
        </w:tc>
      </w:tr>
    </w:tbl>
    <w:p w14:paraId="641D56C4" w14:textId="77777777" w:rsidR="00F75D3C" w:rsidRPr="00543E73" w:rsidRDefault="00F75D3C" w:rsidP="00F75D3C">
      <w:pPr>
        <w:tabs>
          <w:tab w:val="left" w:pos="788"/>
        </w:tabs>
        <w:ind w:leftChars="300" w:left="720"/>
        <w:rPr>
          <w:rFonts w:ascii="標楷體" w:eastAsia="標楷體" w:hAnsi="標楷體"/>
        </w:rPr>
      </w:pPr>
    </w:p>
    <w:p w14:paraId="5496819B" w14:textId="4BB3848A" w:rsidR="00F75D3C" w:rsidRPr="00E03CC3" w:rsidRDefault="00F75D3C" w:rsidP="00894D7B">
      <w:pPr>
        <w:numPr>
          <w:ilvl w:val="0"/>
          <w:numId w:val="17"/>
        </w:numPr>
        <w:rPr>
          <w:rFonts w:ascii="標楷體" w:eastAsia="標楷體" w:hAnsi="標楷體"/>
        </w:rPr>
      </w:pPr>
      <w:r w:rsidRPr="00AA2F33">
        <w:rPr>
          <w:rFonts w:ascii="標楷體" w:eastAsia="標楷體" w:hAnsi="標楷體" w:hint="eastAsia"/>
        </w:rPr>
        <w:t>債權結案註記</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F75D3C" w:rsidRPr="00D64CF7" w14:paraId="7D375367" w14:textId="77777777" w:rsidTr="00EC6365">
        <w:trPr>
          <w:trHeight w:val="340"/>
          <w:tblHeader/>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CF7006F" w14:textId="77777777" w:rsidR="00F75D3C" w:rsidRPr="00D64CF7" w:rsidRDefault="00F75D3C" w:rsidP="00EC6365">
            <w:pPr>
              <w:widowControl/>
              <w:rPr>
                <w:rFonts w:ascii="標楷體" w:eastAsia="標楷體" w:hAnsi="標楷體" w:cs="新細明體"/>
                <w:kern w:val="0"/>
              </w:rPr>
            </w:pPr>
            <w:r w:rsidRPr="00D64CF7">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1AD87619" w14:textId="77777777" w:rsidR="00F75D3C" w:rsidRPr="00D64CF7" w:rsidRDefault="00F75D3C" w:rsidP="00EC6365">
            <w:pPr>
              <w:widowControl/>
              <w:rPr>
                <w:rFonts w:ascii="標楷體" w:eastAsia="標楷體" w:hAnsi="標楷體" w:cs="新細明體"/>
                <w:kern w:val="0"/>
              </w:rPr>
            </w:pPr>
            <w:r w:rsidRPr="00D64CF7">
              <w:rPr>
                <w:rFonts w:ascii="標楷體" w:eastAsia="標楷體" w:hAnsi="標楷體" w:cs="新細明體" w:hint="eastAsia"/>
                <w:kern w:val="0"/>
              </w:rPr>
              <w:t>說明</w:t>
            </w:r>
          </w:p>
        </w:tc>
      </w:tr>
      <w:tr w:rsidR="00F75D3C" w:rsidRPr="00D64CF7" w14:paraId="16626E1A" w14:textId="77777777" w:rsidTr="00EC6365">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E878AB5" w14:textId="15BFB7ED" w:rsidR="00F75D3C" w:rsidRDefault="00643EBF" w:rsidP="00EC6365">
            <w:pPr>
              <w:rPr>
                <w:rFonts w:ascii="標楷體" w:eastAsia="標楷體" w:hAnsi="標楷體" w:cs="新細明體"/>
              </w:rPr>
            </w:pPr>
            <w:r>
              <w:rPr>
                <w:rFonts w:ascii="標楷體" w:eastAsia="標楷體" w:hAnsi="標楷體" w:hint="eastAsia"/>
              </w:rPr>
              <w:t>Y</w:t>
            </w:r>
          </w:p>
        </w:tc>
        <w:tc>
          <w:tcPr>
            <w:tcW w:w="4819" w:type="dxa"/>
            <w:tcBorders>
              <w:top w:val="nil"/>
              <w:left w:val="nil"/>
              <w:bottom w:val="single" w:sz="4" w:space="0" w:color="auto"/>
              <w:right w:val="single" w:sz="4" w:space="0" w:color="auto"/>
            </w:tcBorders>
            <w:shd w:val="clear" w:color="auto" w:fill="auto"/>
            <w:noWrap/>
            <w:vAlign w:val="center"/>
          </w:tcPr>
          <w:p w14:paraId="40E117FF" w14:textId="77777777" w:rsidR="00F75D3C" w:rsidRDefault="00F75D3C" w:rsidP="00EC6365">
            <w:pPr>
              <w:rPr>
                <w:rFonts w:ascii="標楷體" w:eastAsia="標楷體" w:hAnsi="標楷體" w:cs="新細明體"/>
              </w:rPr>
            </w:pPr>
            <w:r>
              <w:rPr>
                <w:rFonts w:ascii="標楷體" w:eastAsia="標楷體" w:hAnsi="標楷體" w:hint="eastAsia"/>
              </w:rPr>
              <w:t>債務全數清償</w:t>
            </w:r>
          </w:p>
        </w:tc>
      </w:tr>
      <w:tr w:rsidR="00F75D3C" w:rsidRPr="00D64CF7" w14:paraId="6B0D9C14" w14:textId="77777777" w:rsidTr="00EC6365">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9269477" w14:textId="76FFC96C" w:rsidR="00F75D3C" w:rsidRDefault="00643EBF" w:rsidP="00EC6365">
            <w:pPr>
              <w:rPr>
                <w:rFonts w:ascii="標楷體" w:eastAsia="標楷體" w:hAnsi="標楷體" w:cs="新細明體"/>
              </w:rPr>
            </w:pPr>
            <w:r>
              <w:rPr>
                <w:rFonts w:ascii="標楷體" w:eastAsia="標楷體" w:hAnsi="標楷體"/>
              </w:rPr>
              <w:t>N</w:t>
            </w:r>
          </w:p>
        </w:tc>
        <w:tc>
          <w:tcPr>
            <w:tcW w:w="4819" w:type="dxa"/>
            <w:tcBorders>
              <w:top w:val="nil"/>
              <w:left w:val="nil"/>
              <w:bottom w:val="single" w:sz="4" w:space="0" w:color="auto"/>
              <w:right w:val="single" w:sz="4" w:space="0" w:color="auto"/>
            </w:tcBorders>
            <w:shd w:val="clear" w:color="auto" w:fill="auto"/>
            <w:noWrap/>
            <w:vAlign w:val="center"/>
          </w:tcPr>
          <w:p w14:paraId="381A7BD6" w14:textId="77777777" w:rsidR="00F75D3C" w:rsidRDefault="00F75D3C" w:rsidP="00EC6365">
            <w:pPr>
              <w:rPr>
                <w:rFonts w:ascii="標楷體" w:eastAsia="標楷體" w:hAnsi="標楷體" w:cs="新細明體"/>
              </w:rPr>
            </w:pPr>
            <w:r>
              <w:rPr>
                <w:rFonts w:ascii="標楷體" w:eastAsia="標楷體" w:hAnsi="標楷體" w:hint="eastAsia"/>
              </w:rPr>
              <w:t>債務尚未全數清償</w:t>
            </w:r>
          </w:p>
        </w:tc>
      </w:tr>
    </w:tbl>
    <w:p w14:paraId="04299538" w14:textId="77777777" w:rsidR="00F75D3C" w:rsidRPr="00543E73" w:rsidRDefault="00F75D3C" w:rsidP="00F75D3C">
      <w:pPr>
        <w:tabs>
          <w:tab w:val="left" w:pos="788"/>
        </w:tabs>
        <w:ind w:leftChars="300" w:left="720"/>
        <w:rPr>
          <w:rFonts w:ascii="標楷體" w:eastAsia="標楷體" w:hAnsi="標楷體"/>
        </w:rPr>
      </w:pPr>
    </w:p>
    <w:p w14:paraId="4A4E32D3" w14:textId="4DDF3BA1" w:rsidR="00F75D3C" w:rsidRPr="00E03CC3" w:rsidRDefault="00F75D3C" w:rsidP="00894D7B">
      <w:pPr>
        <w:numPr>
          <w:ilvl w:val="0"/>
          <w:numId w:val="17"/>
        </w:numPr>
        <w:rPr>
          <w:rFonts w:ascii="標楷體" w:eastAsia="標楷體" w:hAnsi="標楷體"/>
        </w:rPr>
      </w:pPr>
      <w:r w:rsidRPr="00326E22">
        <w:rPr>
          <w:rFonts w:ascii="標楷體" w:eastAsia="標楷體" w:hAnsi="標楷體" w:hint="eastAsia"/>
        </w:rPr>
        <w:t>延期繳款</w:t>
      </w:r>
      <w:r w:rsidR="00643EBF" w:rsidRPr="00643EBF">
        <w:rPr>
          <w:rFonts w:ascii="標楷體" w:eastAsia="標楷體" w:hAnsi="標楷體" w:hint="eastAsia"/>
        </w:rPr>
        <w:t>原因</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F75D3C" w:rsidRPr="00643EBF" w14:paraId="0B55577C" w14:textId="77777777" w:rsidTr="00EC6365">
        <w:trPr>
          <w:trHeight w:val="340"/>
          <w:tblHeader/>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500AC4F" w14:textId="77777777" w:rsidR="00F75D3C" w:rsidRPr="00643EBF" w:rsidRDefault="00F75D3C" w:rsidP="00EC6365">
            <w:pPr>
              <w:widowControl/>
              <w:rPr>
                <w:rFonts w:ascii="標楷體" w:eastAsia="標楷體" w:hAnsi="標楷體" w:cs="新細明體"/>
                <w:kern w:val="0"/>
              </w:rPr>
            </w:pPr>
            <w:r w:rsidRPr="00AB3786">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75DF1C80" w14:textId="77777777" w:rsidR="00F75D3C" w:rsidRPr="00643EBF" w:rsidRDefault="00F75D3C" w:rsidP="00EC6365">
            <w:pPr>
              <w:widowControl/>
              <w:rPr>
                <w:rFonts w:ascii="標楷體" w:eastAsia="標楷體" w:hAnsi="標楷體" w:cs="新細明體"/>
                <w:kern w:val="0"/>
              </w:rPr>
            </w:pPr>
            <w:r w:rsidRPr="00643EBF">
              <w:rPr>
                <w:rFonts w:ascii="標楷體" w:eastAsia="標楷體" w:hAnsi="標楷體" w:cs="新細明體" w:hint="eastAsia"/>
                <w:kern w:val="0"/>
              </w:rPr>
              <w:t>說明</w:t>
            </w:r>
          </w:p>
        </w:tc>
      </w:tr>
      <w:tr w:rsidR="00643EBF" w:rsidRPr="00643EBF" w14:paraId="623F2865"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6409E29F" w14:textId="07FF7206" w:rsidR="00643EBF" w:rsidRPr="00643EBF" w:rsidRDefault="00643EBF" w:rsidP="00643EBF">
            <w:pPr>
              <w:rPr>
                <w:rFonts w:ascii="標楷體" w:eastAsia="標楷體" w:hAnsi="標楷體" w:cs="新細明體"/>
              </w:rPr>
            </w:pPr>
            <w:r w:rsidRPr="0022279A">
              <w:rPr>
                <w:rFonts w:ascii="標楷體" w:eastAsia="標楷體" w:hAnsi="標楷體"/>
              </w:rPr>
              <w:t>A</w:t>
            </w:r>
          </w:p>
        </w:tc>
        <w:tc>
          <w:tcPr>
            <w:tcW w:w="4819" w:type="dxa"/>
            <w:tcBorders>
              <w:top w:val="nil"/>
              <w:left w:val="nil"/>
              <w:bottom w:val="single" w:sz="4" w:space="0" w:color="auto"/>
              <w:right w:val="single" w:sz="4" w:space="0" w:color="auto"/>
            </w:tcBorders>
            <w:shd w:val="clear" w:color="auto" w:fill="auto"/>
            <w:noWrap/>
            <w:vAlign w:val="center"/>
          </w:tcPr>
          <w:p w14:paraId="6A47DEE7" w14:textId="77777777" w:rsidR="00643EBF" w:rsidRPr="00643EBF" w:rsidRDefault="00643EBF" w:rsidP="00643EBF">
            <w:pPr>
              <w:rPr>
                <w:rFonts w:ascii="標楷體" w:eastAsia="標楷體" w:hAnsi="標楷體" w:cs="新細明體"/>
              </w:rPr>
            </w:pPr>
            <w:r w:rsidRPr="00643EBF">
              <w:rPr>
                <w:rFonts w:ascii="標楷體" w:eastAsia="標楷體" w:hAnsi="標楷體" w:hint="eastAsia"/>
              </w:rPr>
              <w:t>本人罹患重病</w:t>
            </w:r>
          </w:p>
        </w:tc>
      </w:tr>
      <w:tr w:rsidR="00643EBF" w:rsidRPr="00643EBF" w14:paraId="03E2DD30"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2BFD9AC9" w14:textId="6DC5FE2F" w:rsidR="00643EBF" w:rsidRPr="00643EBF" w:rsidRDefault="00643EBF" w:rsidP="00643EBF">
            <w:pPr>
              <w:rPr>
                <w:rFonts w:ascii="標楷體" w:eastAsia="標楷體" w:hAnsi="標楷體" w:cs="新細明體"/>
              </w:rPr>
            </w:pPr>
            <w:r w:rsidRPr="0022279A">
              <w:rPr>
                <w:rFonts w:ascii="標楷體" w:eastAsia="標楷體" w:hAnsi="標楷體"/>
              </w:rPr>
              <w:t>B</w:t>
            </w:r>
          </w:p>
        </w:tc>
        <w:tc>
          <w:tcPr>
            <w:tcW w:w="4819" w:type="dxa"/>
            <w:tcBorders>
              <w:top w:val="nil"/>
              <w:left w:val="nil"/>
              <w:bottom w:val="single" w:sz="4" w:space="0" w:color="auto"/>
              <w:right w:val="single" w:sz="4" w:space="0" w:color="auto"/>
            </w:tcBorders>
            <w:shd w:val="clear" w:color="auto" w:fill="auto"/>
            <w:noWrap/>
            <w:vAlign w:val="center"/>
          </w:tcPr>
          <w:p w14:paraId="3B27E0AB" w14:textId="77777777" w:rsidR="00643EBF" w:rsidRPr="00643EBF" w:rsidRDefault="00643EBF" w:rsidP="00643EBF">
            <w:pPr>
              <w:rPr>
                <w:rFonts w:ascii="標楷體" w:eastAsia="標楷體" w:hAnsi="標楷體" w:cs="新細明體"/>
              </w:rPr>
            </w:pPr>
            <w:r w:rsidRPr="00643EBF">
              <w:rPr>
                <w:rFonts w:ascii="標楷體" w:eastAsia="標楷體" w:hAnsi="標楷體" w:hint="eastAsia"/>
              </w:rPr>
              <w:t>家屬罹患重病</w:t>
            </w:r>
          </w:p>
        </w:tc>
      </w:tr>
      <w:tr w:rsidR="00643EBF" w:rsidRPr="00643EBF" w14:paraId="5F77261F"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314C1E7B" w14:textId="5FB53F24" w:rsidR="00643EBF" w:rsidRPr="00643EBF" w:rsidRDefault="00643EBF" w:rsidP="00643EBF">
            <w:pPr>
              <w:rPr>
                <w:rFonts w:ascii="標楷體" w:eastAsia="標楷體" w:hAnsi="標楷體" w:cs="新細明體"/>
              </w:rPr>
            </w:pPr>
            <w:r w:rsidRPr="0022279A">
              <w:rPr>
                <w:rFonts w:ascii="標楷體" w:eastAsia="標楷體" w:hAnsi="標楷體"/>
              </w:rPr>
              <w:t>C</w:t>
            </w:r>
          </w:p>
        </w:tc>
        <w:tc>
          <w:tcPr>
            <w:tcW w:w="4819" w:type="dxa"/>
            <w:tcBorders>
              <w:top w:val="nil"/>
              <w:left w:val="nil"/>
              <w:bottom w:val="single" w:sz="4" w:space="0" w:color="auto"/>
              <w:right w:val="single" w:sz="4" w:space="0" w:color="auto"/>
            </w:tcBorders>
            <w:shd w:val="clear" w:color="auto" w:fill="auto"/>
            <w:noWrap/>
            <w:vAlign w:val="center"/>
          </w:tcPr>
          <w:p w14:paraId="503A1652" w14:textId="77777777" w:rsidR="00643EBF" w:rsidRPr="00643EBF" w:rsidRDefault="00643EBF" w:rsidP="00643EBF">
            <w:pPr>
              <w:rPr>
                <w:rFonts w:ascii="標楷體" w:eastAsia="標楷體" w:hAnsi="標楷體" w:cs="新細明體"/>
              </w:rPr>
            </w:pPr>
            <w:r w:rsidRPr="00643EBF">
              <w:rPr>
                <w:rFonts w:ascii="標楷體" w:eastAsia="標楷體" w:hAnsi="標楷體" w:hint="eastAsia"/>
              </w:rPr>
              <w:t>非自願性失業</w:t>
            </w:r>
          </w:p>
        </w:tc>
      </w:tr>
      <w:tr w:rsidR="00643EBF" w:rsidRPr="00643EBF" w14:paraId="4F5C77FC"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78FE6766" w14:textId="474441D6" w:rsidR="00643EBF" w:rsidRPr="00643EBF" w:rsidRDefault="00643EBF" w:rsidP="00643EBF">
            <w:pPr>
              <w:rPr>
                <w:rFonts w:ascii="標楷體" w:eastAsia="標楷體" w:hAnsi="標楷體" w:cs="新細明體"/>
              </w:rPr>
            </w:pPr>
            <w:r w:rsidRPr="0022279A">
              <w:rPr>
                <w:rFonts w:ascii="標楷體" w:eastAsia="標楷體" w:hAnsi="標楷體"/>
              </w:rPr>
              <w:t>D</w:t>
            </w:r>
          </w:p>
        </w:tc>
        <w:tc>
          <w:tcPr>
            <w:tcW w:w="4819" w:type="dxa"/>
            <w:tcBorders>
              <w:top w:val="nil"/>
              <w:left w:val="nil"/>
              <w:bottom w:val="single" w:sz="4" w:space="0" w:color="auto"/>
              <w:right w:val="single" w:sz="4" w:space="0" w:color="auto"/>
            </w:tcBorders>
            <w:shd w:val="clear" w:color="auto" w:fill="auto"/>
            <w:noWrap/>
            <w:vAlign w:val="center"/>
          </w:tcPr>
          <w:p w14:paraId="52D1A2B9" w14:textId="77777777" w:rsidR="00643EBF" w:rsidRPr="00643EBF" w:rsidRDefault="00643EBF" w:rsidP="00643EBF">
            <w:pPr>
              <w:rPr>
                <w:rFonts w:ascii="標楷體" w:eastAsia="標楷體" w:hAnsi="標楷體" w:cs="新細明體"/>
              </w:rPr>
            </w:pPr>
            <w:r w:rsidRPr="00643EBF">
              <w:rPr>
                <w:rFonts w:ascii="標楷體" w:eastAsia="標楷體" w:hAnsi="標楷體" w:hint="eastAsia"/>
              </w:rPr>
              <w:t>繳稅</w:t>
            </w:r>
          </w:p>
        </w:tc>
      </w:tr>
      <w:tr w:rsidR="00643EBF" w:rsidRPr="00643EBF" w14:paraId="6A967A70"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2973E427" w14:textId="209E8EF4" w:rsidR="00643EBF" w:rsidRPr="00643EBF" w:rsidRDefault="00643EBF" w:rsidP="00643EBF">
            <w:pPr>
              <w:rPr>
                <w:rFonts w:ascii="標楷體" w:eastAsia="標楷體" w:hAnsi="標楷體" w:cs="新細明體"/>
              </w:rPr>
            </w:pPr>
            <w:r w:rsidRPr="0022279A">
              <w:rPr>
                <w:rFonts w:ascii="標楷體" w:eastAsia="標楷體" w:hAnsi="標楷體"/>
              </w:rPr>
              <w:t>E</w:t>
            </w:r>
          </w:p>
        </w:tc>
        <w:tc>
          <w:tcPr>
            <w:tcW w:w="4819" w:type="dxa"/>
            <w:tcBorders>
              <w:top w:val="nil"/>
              <w:left w:val="nil"/>
              <w:bottom w:val="single" w:sz="4" w:space="0" w:color="auto"/>
              <w:right w:val="single" w:sz="4" w:space="0" w:color="auto"/>
            </w:tcBorders>
            <w:shd w:val="clear" w:color="auto" w:fill="auto"/>
            <w:noWrap/>
            <w:vAlign w:val="center"/>
          </w:tcPr>
          <w:p w14:paraId="5E046B55" w14:textId="77777777" w:rsidR="00643EBF" w:rsidRPr="00643EBF" w:rsidRDefault="00643EBF" w:rsidP="00643EBF">
            <w:pPr>
              <w:rPr>
                <w:rFonts w:ascii="標楷體" w:eastAsia="標楷體" w:hAnsi="標楷體" w:cs="新細明體"/>
              </w:rPr>
            </w:pPr>
            <w:r w:rsidRPr="00643EBF">
              <w:rPr>
                <w:rFonts w:ascii="標楷體" w:eastAsia="標楷體" w:hAnsi="標楷體" w:hint="eastAsia"/>
              </w:rPr>
              <w:t>繳付子女學費</w:t>
            </w:r>
          </w:p>
        </w:tc>
      </w:tr>
      <w:tr w:rsidR="00643EBF" w:rsidRPr="00643EBF" w14:paraId="6D8504F7"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29E3FD5F" w14:textId="7DDEE2CE" w:rsidR="00643EBF" w:rsidRPr="00643EBF" w:rsidRDefault="00643EBF" w:rsidP="00643EBF">
            <w:pPr>
              <w:rPr>
                <w:rFonts w:ascii="標楷體" w:eastAsia="標楷體" w:hAnsi="標楷體" w:cs="新細明體"/>
              </w:rPr>
            </w:pPr>
            <w:r w:rsidRPr="0022279A">
              <w:rPr>
                <w:rFonts w:ascii="標楷體" w:eastAsia="標楷體" w:hAnsi="標楷體"/>
              </w:rPr>
              <w:t>G</w:t>
            </w:r>
          </w:p>
        </w:tc>
        <w:tc>
          <w:tcPr>
            <w:tcW w:w="4819" w:type="dxa"/>
            <w:tcBorders>
              <w:top w:val="nil"/>
              <w:left w:val="nil"/>
              <w:bottom w:val="single" w:sz="4" w:space="0" w:color="auto"/>
              <w:right w:val="single" w:sz="4" w:space="0" w:color="auto"/>
            </w:tcBorders>
            <w:shd w:val="clear" w:color="auto" w:fill="auto"/>
            <w:noWrap/>
            <w:vAlign w:val="center"/>
          </w:tcPr>
          <w:p w14:paraId="2A7BE175" w14:textId="77777777" w:rsidR="00643EBF" w:rsidRPr="00643EBF" w:rsidRDefault="00643EBF" w:rsidP="00643EBF">
            <w:pPr>
              <w:rPr>
                <w:rFonts w:ascii="標楷體" w:eastAsia="標楷體" w:hAnsi="標楷體" w:cs="新細明體"/>
              </w:rPr>
            </w:pPr>
            <w:r w:rsidRPr="00643EBF">
              <w:rPr>
                <w:rFonts w:ascii="標楷體" w:eastAsia="標楷體" w:hAnsi="標楷體" w:hint="eastAsia"/>
              </w:rPr>
              <w:t>莫拉克颱風受災戶</w:t>
            </w:r>
          </w:p>
        </w:tc>
      </w:tr>
      <w:tr w:rsidR="00643EBF" w:rsidRPr="00643EBF" w14:paraId="66E310AF"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231C722A" w14:textId="6AAFF391" w:rsidR="00643EBF" w:rsidRPr="00643EBF" w:rsidRDefault="00643EBF" w:rsidP="00643EBF">
            <w:pPr>
              <w:rPr>
                <w:rFonts w:ascii="標楷體" w:eastAsia="標楷體" w:hAnsi="標楷體" w:cs="新細明體"/>
              </w:rPr>
            </w:pPr>
            <w:r w:rsidRPr="0022279A">
              <w:rPr>
                <w:rFonts w:ascii="標楷體" w:eastAsia="標楷體" w:hAnsi="標楷體"/>
              </w:rPr>
              <w:t>H</w:t>
            </w:r>
          </w:p>
        </w:tc>
        <w:tc>
          <w:tcPr>
            <w:tcW w:w="4819" w:type="dxa"/>
            <w:tcBorders>
              <w:top w:val="nil"/>
              <w:left w:val="nil"/>
              <w:bottom w:val="single" w:sz="4" w:space="0" w:color="auto"/>
              <w:right w:val="single" w:sz="4" w:space="0" w:color="auto"/>
            </w:tcBorders>
            <w:shd w:val="clear" w:color="auto" w:fill="auto"/>
            <w:noWrap/>
            <w:vAlign w:val="center"/>
          </w:tcPr>
          <w:p w14:paraId="1554879B" w14:textId="77777777" w:rsidR="00643EBF" w:rsidRPr="00643EBF" w:rsidRDefault="00643EBF" w:rsidP="00643EBF">
            <w:pPr>
              <w:rPr>
                <w:rFonts w:ascii="標楷體" w:eastAsia="標楷體" w:hAnsi="標楷體" w:cs="新細明體"/>
              </w:rPr>
            </w:pPr>
            <w:r w:rsidRPr="00643EBF">
              <w:rPr>
                <w:rFonts w:ascii="標楷體" w:eastAsia="標楷體" w:hAnsi="標楷體" w:hint="eastAsia"/>
              </w:rPr>
              <w:t>本人為低收入戶</w:t>
            </w:r>
          </w:p>
        </w:tc>
      </w:tr>
      <w:tr w:rsidR="00643EBF" w:rsidRPr="00643EBF" w14:paraId="40BC1035"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3003FF70" w14:textId="7B1FEFE4" w:rsidR="00643EBF" w:rsidRPr="00643EBF" w:rsidRDefault="00643EBF" w:rsidP="00643EBF">
            <w:pPr>
              <w:rPr>
                <w:rFonts w:ascii="標楷體" w:eastAsia="標楷體" w:hAnsi="標楷體" w:cs="新細明體"/>
              </w:rPr>
            </w:pPr>
            <w:r w:rsidRPr="0022279A">
              <w:rPr>
                <w:rFonts w:ascii="標楷體" w:eastAsia="標楷體" w:hAnsi="標楷體"/>
              </w:rPr>
              <w:t>I</w:t>
            </w:r>
          </w:p>
        </w:tc>
        <w:tc>
          <w:tcPr>
            <w:tcW w:w="4819" w:type="dxa"/>
            <w:tcBorders>
              <w:top w:val="nil"/>
              <w:left w:val="nil"/>
              <w:bottom w:val="single" w:sz="4" w:space="0" w:color="auto"/>
              <w:right w:val="single" w:sz="4" w:space="0" w:color="auto"/>
            </w:tcBorders>
            <w:shd w:val="clear" w:color="auto" w:fill="auto"/>
            <w:noWrap/>
            <w:vAlign w:val="center"/>
          </w:tcPr>
          <w:p w14:paraId="246B3AD0" w14:textId="77777777" w:rsidR="00643EBF" w:rsidRPr="00643EBF" w:rsidRDefault="00643EBF" w:rsidP="00643EBF">
            <w:pPr>
              <w:rPr>
                <w:rFonts w:ascii="標楷體" w:eastAsia="標楷體" w:hAnsi="標楷體" w:cs="新細明體"/>
              </w:rPr>
            </w:pPr>
            <w:r w:rsidRPr="00643EBF">
              <w:rPr>
                <w:rFonts w:ascii="標楷體" w:eastAsia="標楷體" w:hAnsi="標楷體" w:hint="eastAsia"/>
              </w:rPr>
              <w:t>本人為中度以上身心障礙者</w:t>
            </w:r>
          </w:p>
        </w:tc>
      </w:tr>
      <w:tr w:rsidR="00643EBF" w:rsidRPr="00643EBF" w14:paraId="6D691525"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09C6A882" w14:textId="13430574" w:rsidR="00643EBF" w:rsidRPr="00643EBF" w:rsidRDefault="00643EBF" w:rsidP="00643EBF">
            <w:pPr>
              <w:rPr>
                <w:rFonts w:ascii="標楷體" w:eastAsia="標楷體" w:hAnsi="標楷體" w:cs="新細明體"/>
              </w:rPr>
            </w:pPr>
            <w:r w:rsidRPr="0022279A">
              <w:rPr>
                <w:rFonts w:ascii="標楷體" w:eastAsia="標楷體" w:hAnsi="標楷體"/>
              </w:rPr>
              <w:t>J</w:t>
            </w:r>
          </w:p>
        </w:tc>
        <w:tc>
          <w:tcPr>
            <w:tcW w:w="4819" w:type="dxa"/>
            <w:tcBorders>
              <w:top w:val="nil"/>
              <w:left w:val="nil"/>
              <w:bottom w:val="single" w:sz="4" w:space="0" w:color="auto"/>
              <w:right w:val="single" w:sz="4" w:space="0" w:color="auto"/>
            </w:tcBorders>
            <w:shd w:val="clear" w:color="auto" w:fill="auto"/>
            <w:noWrap/>
            <w:vAlign w:val="center"/>
          </w:tcPr>
          <w:p w14:paraId="253B423E" w14:textId="77777777" w:rsidR="00643EBF" w:rsidRPr="00643EBF" w:rsidRDefault="00643EBF" w:rsidP="00643EBF">
            <w:pPr>
              <w:rPr>
                <w:rFonts w:ascii="標楷體" w:eastAsia="標楷體" w:hAnsi="標楷體" w:cs="新細明體"/>
              </w:rPr>
            </w:pPr>
            <w:r w:rsidRPr="00643EBF">
              <w:rPr>
                <w:rFonts w:ascii="標楷體" w:eastAsia="標楷體" w:hAnsi="標楷體" w:hint="eastAsia"/>
              </w:rPr>
              <w:t>本人為重大天然災害災民</w:t>
            </w:r>
          </w:p>
        </w:tc>
      </w:tr>
      <w:tr w:rsidR="00643EBF" w:rsidRPr="00643EBF" w14:paraId="65F2D26B"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735D175C" w14:textId="0D34DDEE" w:rsidR="00643EBF" w:rsidRPr="00643EBF" w:rsidRDefault="00643EBF" w:rsidP="00643EBF">
            <w:pPr>
              <w:rPr>
                <w:rFonts w:ascii="標楷體" w:eastAsia="標楷體" w:hAnsi="標楷體" w:cs="新細明體"/>
              </w:rPr>
            </w:pPr>
            <w:r w:rsidRPr="0022279A">
              <w:rPr>
                <w:rFonts w:ascii="標楷體" w:eastAsia="標楷體" w:hAnsi="標楷體"/>
              </w:rPr>
              <w:t>K</w:t>
            </w:r>
          </w:p>
        </w:tc>
        <w:tc>
          <w:tcPr>
            <w:tcW w:w="4819" w:type="dxa"/>
            <w:tcBorders>
              <w:top w:val="nil"/>
              <w:left w:val="nil"/>
              <w:bottom w:val="single" w:sz="4" w:space="0" w:color="auto"/>
              <w:right w:val="single" w:sz="4" w:space="0" w:color="auto"/>
            </w:tcBorders>
            <w:shd w:val="clear" w:color="auto" w:fill="auto"/>
            <w:noWrap/>
            <w:vAlign w:val="center"/>
          </w:tcPr>
          <w:p w14:paraId="55562C6A" w14:textId="77777777" w:rsidR="00643EBF" w:rsidRPr="00643EBF" w:rsidRDefault="00643EBF" w:rsidP="00643EBF">
            <w:pPr>
              <w:rPr>
                <w:rFonts w:ascii="標楷體" w:eastAsia="標楷體" w:hAnsi="標楷體" w:cs="新細明體"/>
              </w:rPr>
            </w:pPr>
            <w:r w:rsidRPr="00643EBF">
              <w:rPr>
                <w:rFonts w:ascii="標楷體" w:eastAsia="標楷體" w:hAnsi="標楷體"/>
              </w:rPr>
              <w:t xml:space="preserve">0206 </w:t>
            </w:r>
            <w:r w:rsidRPr="00643EBF">
              <w:rPr>
                <w:rFonts w:ascii="標楷體" w:eastAsia="標楷體" w:hAnsi="標楷體" w:hint="eastAsia"/>
              </w:rPr>
              <w:t>震災受災戶</w:t>
            </w:r>
          </w:p>
        </w:tc>
      </w:tr>
    </w:tbl>
    <w:p w14:paraId="2F7F5300" w14:textId="77777777" w:rsidR="00CB7D59" w:rsidRPr="00543E73" w:rsidRDefault="00CB7D59" w:rsidP="00CB7D59">
      <w:pPr>
        <w:tabs>
          <w:tab w:val="left" w:pos="788"/>
        </w:tabs>
        <w:ind w:leftChars="300" w:left="720"/>
        <w:rPr>
          <w:rFonts w:ascii="標楷體" w:eastAsia="標楷體" w:hAnsi="標楷體"/>
        </w:rPr>
      </w:pPr>
    </w:p>
    <w:p w14:paraId="429FF1B4" w14:textId="53A2E825" w:rsidR="00CB7D59" w:rsidRPr="00E03CC3" w:rsidRDefault="00CB7D59" w:rsidP="00894D7B">
      <w:pPr>
        <w:numPr>
          <w:ilvl w:val="0"/>
          <w:numId w:val="17"/>
        </w:numPr>
        <w:rPr>
          <w:rFonts w:ascii="標楷體" w:eastAsia="標楷體" w:hAnsi="標楷體"/>
        </w:rPr>
      </w:pPr>
      <w:r w:rsidRPr="006350AF">
        <w:rPr>
          <w:rFonts w:ascii="標楷體" w:eastAsia="標楷體" w:hAnsi="標楷體" w:hint="eastAsia"/>
        </w:rPr>
        <w:t>案件進度</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CB7D59" w:rsidRPr="00D64CF7" w14:paraId="4EF2EED7" w14:textId="77777777" w:rsidTr="00EC6365">
        <w:trPr>
          <w:trHeight w:val="340"/>
          <w:tblHeader/>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D0863E8" w14:textId="77777777" w:rsidR="00CB7D59" w:rsidRPr="00D64CF7" w:rsidRDefault="00CB7D59" w:rsidP="00EC6365">
            <w:pPr>
              <w:widowControl/>
              <w:rPr>
                <w:rFonts w:ascii="標楷體" w:eastAsia="標楷體" w:hAnsi="標楷體" w:cs="新細明體"/>
                <w:kern w:val="0"/>
              </w:rPr>
            </w:pPr>
            <w:r w:rsidRPr="00D64CF7">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15ED62C5" w14:textId="77777777" w:rsidR="00CB7D59" w:rsidRPr="00D64CF7" w:rsidRDefault="00CB7D59" w:rsidP="00EC6365">
            <w:pPr>
              <w:widowControl/>
              <w:rPr>
                <w:rFonts w:ascii="標楷體" w:eastAsia="標楷體" w:hAnsi="標楷體" w:cs="新細明體"/>
                <w:kern w:val="0"/>
              </w:rPr>
            </w:pPr>
            <w:r w:rsidRPr="00D64CF7">
              <w:rPr>
                <w:rFonts w:ascii="標楷體" w:eastAsia="標楷體" w:hAnsi="標楷體" w:cs="新細明體" w:hint="eastAsia"/>
                <w:kern w:val="0"/>
              </w:rPr>
              <w:t>說明</w:t>
            </w:r>
          </w:p>
        </w:tc>
      </w:tr>
      <w:tr w:rsidR="00CB7D59" w:rsidRPr="00D64CF7" w14:paraId="53752E0A" w14:textId="77777777" w:rsidTr="00EC6365">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8C18EB0" w14:textId="40329C13" w:rsidR="00CB7D59" w:rsidRDefault="00643EBF" w:rsidP="00EC6365">
            <w:pPr>
              <w:rPr>
                <w:rFonts w:ascii="標楷體" w:eastAsia="標楷體" w:hAnsi="標楷體" w:cs="新細明體"/>
              </w:rPr>
            </w:pPr>
            <w:r>
              <w:rPr>
                <w:rFonts w:ascii="標楷體" w:eastAsia="標楷體" w:hAnsi="標楷體"/>
              </w:rPr>
              <w:t>0</w:t>
            </w:r>
          </w:p>
        </w:tc>
        <w:tc>
          <w:tcPr>
            <w:tcW w:w="4819" w:type="dxa"/>
            <w:tcBorders>
              <w:top w:val="nil"/>
              <w:left w:val="nil"/>
              <w:bottom w:val="single" w:sz="4" w:space="0" w:color="auto"/>
              <w:right w:val="single" w:sz="4" w:space="0" w:color="auto"/>
            </w:tcBorders>
            <w:shd w:val="clear" w:color="auto" w:fill="auto"/>
            <w:noWrap/>
            <w:vAlign w:val="center"/>
          </w:tcPr>
          <w:p w14:paraId="148BD4F3" w14:textId="709A499C" w:rsidR="00CB7D59" w:rsidRDefault="00643EBF" w:rsidP="00EC6365">
            <w:pPr>
              <w:rPr>
                <w:rFonts w:ascii="標楷體" w:eastAsia="標楷體" w:hAnsi="標楷體" w:cs="新細明體"/>
              </w:rPr>
            </w:pPr>
            <w:r w:rsidRPr="00643EBF">
              <w:rPr>
                <w:rFonts w:ascii="標楷體" w:eastAsia="標楷體" w:hAnsi="標楷體" w:hint="eastAsia"/>
              </w:rPr>
              <w:t>請選擇</w:t>
            </w:r>
          </w:p>
        </w:tc>
      </w:tr>
      <w:tr w:rsidR="00643EBF" w:rsidRPr="00D64CF7" w14:paraId="52F08E87" w14:textId="77777777" w:rsidTr="00EC6365">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649BE2BE" w14:textId="4EF567B2" w:rsidR="00643EBF" w:rsidRDefault="00643EBF" w:rsidP="00643EBF">
            <w:pPr>
              <w:rPr>
                <w:rFonts w:ascii="標楷體" w:eastAsia="標楷體" w:hAnsi="標楷體"/>
              </w:rPr>
            </w:pPr>
            <w:r>
              <w:rPr>
                <w:rFonts w:ascii="標楷體" w:eastAsia="標楷體" w:hAnsi="標楷體" w:hint="eastAsia"/>
              </w:rPr>
              <w:t>1</w:t>
            </w:r>
          </w:p>
        </w:tc>
        <w:tc>
          <w:tcPr>
            <w:tcW w:w="4819" w:type="dxa"/>
            <w:tcBorders>
              <w:top w:val="nil"/>
              <w:left w:val="nil"/>
              <w:bottom w:val="single" w:sz="4" w:space="0" w:color="auto"/>
              <w:right w:val="single" w:sz="4" w:space="0" w:color="auto"/>
            </w:tcBorders>
            <w:shd w:val="clear" w:color="auto" w:fill="auto"/>
            <w:noWrap/>
            <w:vAlign w:val="center"/>
          </w:tcPr>
          <w:p w14:paraId="4B569074" w14:textId="3797F03B" w:rsidR="00643EBF" w:rsidRDefault="00643EBF" w:rsidP="00643EBF">
            <w:pPr>
              <w:rPr>
                <w:rFonts w:ascii="標楷體" w:eastAsia="標楷體" w:hAnsi="標楷體"/>
              </w:rPr>
            </w:pPr>
            <w:r>
              <w:rPr>
                <w:rFonts w:ascii="標楷體" w:eastAsia="標楷體" w:hAnsi="標楷體" w:hint="eastAsia"/>
              </w:rPr>
              <w:t>遞狀聲請</w:t>
            </w:r>
          </w:p>
        </w:tc>
      </w:tr>
      <w:tr w:rsidR="00643EBF" w:rsidRPr="00D64CF7" w14:paraId="74CC0D9F" w14:textId="77777777" w:rsidTr="00EC6365">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1742593" w14:textId="77777777" w:rsidR="00643EBF" w:rsidRDefault="00643EBF" w:rsidP="00643EBF">
            <w:pPr>
              <w:rPr>
                <w:rFonts w:ascii="標楷體" w:eastAsia="標楷體" w:hAnsi="標楷體" w:cs="新細明體"/>
              </w:rPr>
            </w:pPr>
            <w:r>
              <w:rPr>
                <w:rFonts w:ascii="標楷體" w:eastAsia="標楷體" w:hAnsi="標楷體" w:hint="eastAsia"/>
              </w:rPr>
              <w:t>2</w:t>
            </w:r>
          </w:p>
        </w:tc>
        <w:tc>
          <w:tcPr>
            <w:tcW w:w="4819" w:type="dxa"/>
            <w:tcBorders>
              <w:top w:val="nil"/>
              <w:left w:val="nil"/>
              <w:bottom w:val="single" w:sz="4" w:space="0" w:color="auto"/>
              <w:right w:val="single" w:sz="4" w:space="0" w:color="auto"/>
            </w:tcBorders>
            <w:shd w:val="clear" w:color="auto" w:fill="auto"/>
            <w:noWrap/>
            <w:vAlign w:val="center"/>
          </w:tcPr>
          <w:p w14:paraId="6FD2607A" w14:textId="77777777" w:rsidR="00643EBF" w:rsidRDefault="00643EBF" w:rsidP="00643EBF">
            <w:pPr>
              <w:rPr>
                <w:rFonts w:ascii="標楷體" w:eastAsia="標楷體" w:hAnsi="標楷體" w:cs="新細明體"/>
              </w:rPr>
            </w:pPr>
            <w:r>
              <w:rPr>
                <w:rFonts w:ascii="標楷體" w:eastAsia="標楷體" w:hAnsi="標楷體" w:hint="eastAsia"/>
              </w:rPr>
              <w:t>法院裁定</w:t>
            </w:r>
          </w:p>
        </w:tc>
      </w:tr>
    </w:tbl>
    <w:p w14:paraId="12FF1056" w14:textId="227D3651" w:rsidR="00FD0BA6" w:rsidRDefault="00FD0BA6" w:rsidP="0022279A">
      <w:pPr>
        <w:tabs>
          <w:tab w:val="left" w:pos="788"/>
        </w:tabs>
        <w:ind w:leftChars="300" w:left="720"/>
        <w:rPr>
          <w:rFonts w:ascii="標楷體" w:eastAsia="標楷體" w:hAnsi="標楷體"/>
        </w:rPr>
      </w:pPr>
    </w:p>
    <w:p w14:paraId="091EE936" w14:textId="62D790F9" w:rsidR="00E5128C" w:rsidRPr="00E03CC3" w:rsidRDefault="00E5128C" w:rsidP="00894D7B">
      <w:pPr>
        <w:numPr>
          <w:ilvl w:val="0"/>
          <w:numId w:val="17"/>
        </w:numPr>
        <w:rPr>
          <w:rFonts w:ascii="標楷體" w:eastAsia="標楷體" w:hAnsi="標楷體"/>
        </w:rPr>
      </w:pPr>
      <w:r w:rsidRPr="008D6578">
        <w:rPr>
          <w:rFonts w:ascii="標楷體" w:eastAsia="標楷體" w:hAnsi="標楷體" w:hint="eastAsia"/>
        </w:rPr>
        <w:t>交易代碼</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E5128C" w:rsidRPr="008D6578" w14:paraId="6AA38E2C" w14:textId="77777777" w:rsidTr="00633382">
        <w:trPr>
          <w:trHeight w:val="340"/>
          <w:tblHeader/>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1E56006" w14:textId="77777777" w:rsidR="00E5128C" w:rsidRPr="008D6578" w:rsidRDefault="00E5128C" w:rsidP="00633382">
            <w:pPr>
              <w:widowControl/>
              <w:rPr>
                <w:rFonts w:ascii="標楷體" w:eastAsia="標楷體" w:hAnsi="標楷體" w:cs="新細明體"/>
                <w:kern w:val="0"/>
              </w:rPr>
            </w:pPr>
            <w:r w:rsidRPr="008D6578">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57A18621" w14:textId="77777777" w:rsidR="00E5128C" w:rsidRPr="008D6578" w:rsidRDefault="00E5128C" w:rsidP="00633382">
            <w:pPr>
              <w:widowControl/>
              <w:rPr>
                <w:rFonts w:ascii="標楷體" w:eastAsia="標楷體" w:hAnsi="標楷體" w:cs="新細明體"/>
                <w:kern w:val="0"/>
              </w:rPr>
            </w:pPr>
            <w:r w:rsidRPr="008D6578">
              <w:rPr>
                <w:rFonts w:ascii="標楷體" w:eastAsia="標楷體" w:hAnsi="標楷體" w:cs="新細明體" w:hint="eastAsia"/>
                <w:kern w:val="0"/>
              </w:rPr>
              <w:t>說明</w:t>
            </w:r>
          </w:p>
        </w:tc>
      </w:tr>
      <w:tr w:rsidR="00E5128C" w:rsidRPr="008D6578" w14:paraId="43051348" w14:textId="77777777" w:rsidTr="00633382">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1F920F8B" w14:textId="77777777" w:rsidR="00E5128C" w:rsidRPr="008D6578" w:rsidRDefault="00E5128C" w:rsidP="00633382">
            <w:pPr>
              <w:rPr>
                <w:rFonts w:ascii="標楷體" w:eastAsia="標楷體" w:hAnsi="標楷體" w:cs="新細明體"/>
              </w:rPr>
            </w:pPr>
            <w:r w:rsidRPr="008D6578">
              <w:rPr>
                <w:rFonts w:ascii="標楷體" w:eastAsia="標楷體" w:hAnsi="標楷體" w:cs="新細明體"/>
              </w:rPr>
              <w:t>A</w:t>
            </w:r>
          </w:p>
        </w:tc>
        <w:tc>
          <w:tcPr>
            <w:tcW w:w="4819" w:type="dxa"/>
            <w:tcBorders>
              <w:top w:val="nil"/>
              <w:left w:val="nil"/>
              <w:bottom w:val="single" w:sz="4" w:space="0" w:color="auto"/>
              <w:right w:val="single" w:sz="4" w:space="0" w:color="auto"/>
            </w:tcBorders>
            <w:shd w:val="clear" w:color="auto" w:fill="auto"/>
            <w:noWrap/>
          </w:tcPr>
          <w:p w14:paraId="416B0E01" w14:textId="77777777" w:rsidR="00E5128C" w:rsidRPr="008D6578" w:rsidRDefault="00E5128C" w:rsidP="00633382">
            <w:pPr>
              <w:rPr>
                <w:rFonts w:ascii="標楷體" w:eastAsia="標楷體" w:hAnsi="標楷體" w:cs="新細明體"/>
              </w:rPr>
            </w:pPr>
            <w:r w:rsidRPr="00005F03">
              <w:rPr>
                <w:rFonts w:ascii="標楷體" w:eastAsia="標楷體" w:hAnsi="標楷體" w:hint="eastAsia"/>
              </w:rPr>
              <w:t>新增</w:t>
            </w:r>
          </w:p>
        </w:tc>
      </w:tr>
      <w:tr w:rsidR="00E5128C" w:rsidRPr="008D6578" w14:paraId="5ADB12B5" w14:textId="77777777" w:rsidTr="00633382">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4C17F9B" w14:textId="77777777" w:rsidR="00E5128C" w:rsidRPr="008D6578" w:rsidRDefault="00E5128C" w:rsidP="00633382">
            <w:pPr>
              <w:rPr>
                <w:rFonts w:ascii="標楷體" w:eastAsia="標楷體" w:hAnsi="標楷體"/>
              </w:rPr>
            </w:pPr>
            <w:r w:rsidRPr="008D6578">
              <w:rPr>
                <w:rFonts w:ascii="標楷體" w:eastAsia="標楷體" w:hAnsi="標楷體"/>
              </w:rPr>
              <w:t>C</w:t>
            </w:r>
          </w:p>
        </w:tc>
        <w:tc>
          <w:tcPr>
            <w:tcW w:w="4819" w:type="dxa"/>
            <w:tcBorders>
              <w:top w:val="nil"/>
              <w:left w:val="nil"/>
              <w:bottom w:val="single" w:sz="4" w:space="0" w:color="auto"/>
              <w:right w:val="single" w:sz="4" w:space="0" w:color="auto"/>
            </w:tcBorders>
            <w:shd w:val="clear" w:color="auto" w:fill="auto"/>
            <w:noWrap/>
          </w:tcPr>
          <w:p w14:paraId="7E493DF6" w14:textId="77777777" w:rsidR="00E5128C" w:rsidRPr="008D6578" w:rsidRDefault="00E5128C" w:rsidP="00633382">
            <w:pPr>
              <w:rPr>
                <w:rFonts w:ascii="標楷體" w:eastAsia="標楷體" w:hAnsi="標楷體"/>
              </w:rPr>
            </w:pPr>
            <w:r w:rsidRPr="00005F03">
              <w:rPr>
                <w:rFonts w:ascii="標楷體" w:eastAsia="標楷體" w:hAnsi="標楷體" w:hint="eastAsia"/>
              </w:rPr>
              <w:t>異動</w:t>
            </w:r>
          </w:p>
        </w:tc>
      </w:tr>
      <w:tr w:rsidR="00E5128C" w:rsidRPr="008D6578" w14:paraId="007D9732" w14:textId="77777777" w:rsidTr="00633382">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21698BD6" w14:textId="77777777" w:rsidR="00E5128C" w:rsidRPr="008D6578" w:rsidRDefault="00E5128C" w:rsidP="00633382">
            <w:pPr>
              <w:rPr>
                <w:rFonts w:ascii="標楷體" w:eastAsia="標楷體" w:hAnsi="標楷體"/>
              </w:rPr>
            </w:pPr>
            <w:r w:rsidRPr="008D6578">
              <w:rPr>
                <w:rFonts w:ascii="標楷體" w:eastAsia="標楷體" w:hAnsi="標楷體"/>
              </w:rPr>
              <w:t>D</w:t>
            </w:r>
          </w:p>
        </w:tc>
        <w:tc>
          <w:tcPr>
            <w:tcW w:w="4819" w:type="dxa"/>
            <w:tcBorders>
              <w:top w:val="nil"/>
              <w:left w:val="nil"/>
              <w:bottom w:val="single" w:sz="4" w:space="0" w:color="auto"/>
              <w:right w:val="single" w:sz="4" w:space="0" w:color="auto"/>
            </w:tcBorders>
            <w:shd w:val="clear" w:color="auto" w:fill="auto"/>
            <w:noWrap/>
          </w:tcPr>
          <w:p w14:paraId="692661AA" w14:textId="77777777" w:rsidR="00E5128C" w:rsidRPr="008D6578" w:rsidRDefault="00E5128C" w:rsidP="00633382">
            <w:pPr>
              <w:rPr>
                <w:rFonts w:ascii="標楷體" w:eastAsia="標楷體" w:hAnsi="標楷體"/>
              </w:rPr>
            </w:pPr>
            <w:r w:rsidRPr="00005F03">
              <w:rPr>
                <w:rFonts w:ascii="標楷體" w:eastAsia="標楷體" w:hAnsi="標楷體" w:hint="eastAsia"/>
              </w:rPr>
              <w:t>刪除</w:t>
            </w:r>
          </w:p>
        </w:tc>
      </w:tr>
      <w:tr w:rsidR="00E5128C" w:rsidRPr="008D6578" w14:paraId="6DEF340B" w14:textId="77777777" w:rsidTr="00633382">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6D1E03DF" w14:textId="77777777" w:rsidR="00E5128C" w:rsidRPr="008D6578" w:rsidRDefault="00E5128C" w:rsidP="00633382">
            <w:pPr>
              <w:rPr>
                <w:rFonts w:ascii="標楷體" w:eastAsia="標楷體" w:hAnsi="標楷體" w:cs="新細明體"/>
              </w:rPr>
            </w:pPr>
            <w:r w:rsidRPr="008D6578">
              <w:rPr>
                <w:rFonts w:ascii="標楷體" w:eastAsia="標楷體" w:hAnsi="標楷體" w:cs="新細明體"/>
              </w:rPr>
              <w:t>X</w:t>
            </w:r>
          </w:p>
        </w:tc>
        <w:tc>
          <w:tcPr>
            <w:tcW w:w="4819" w:type="dxa"/>
            <w:tcBorders>
              <w:top w:val="nil"/>
              <w:left w:val="nil"/>
              <w:bottom w:val="single" w:sz="4" w:space="0" w:color="auto"/>
              <w:right w:val="single" w:sz="4" w:space="0" w:color="auto"/>
            </w:tcBorders>
            <w:shd w:val="clear" w:color="auto" w:fill="auto"/>
            <w:noWrap/>
            <w:vAlign w:val="center"/>
          </w:tcPr>
          <w:p w14:paraId="33877062" w14:textId="77777777" w:rsidR="00E5128C" w:rsidRPr="008D6578" w:rsidRDefault="00E5128C" w:rsidP="00633382">
            <w:pPr>
              <w:rPr>
                <w:rFonts w:ascii="標楷體" w:eastAsia="標楷體" w:hAnsi="標楷體" w:cs="新細明體"/>
              </w:rPr>
            </w:pPr>
            <w:r w:rsidRPr="008D6578">
              <w:rPr>
                <w:rFonts w:ascii="標楷體" w:eastAsia="標楷體" w:hAnsi="標楷體" w:cs="新細明體" w:hint="eastAsia"/>
              </w:rPr>
              <w:t>補件</w:t>
            </w:r>
          </w:p>
        </w:tc>
      </w:tr>
    </w:tbl>
    <w:p w14:paraId="0CAC7F0A" w14:textId="77777777" w:rsidR="00E5128C" w:rsidRPr="00543E73" w:rsidRDefault="00E5128C" w:rsidP="00E5128C">
      <w:pPr>
        <w:tabs>
          <w:tab w:val="left" w:pos="788"/>
        </w:tabs>
        <w:ind w:leftChars="300" w:left="720"/>
        <w:rPr>
          <w:rFonts w:ascii="標楷體" w:eastAsia="標楷體" w:hAnsi="標楷體"/>
        </w:rPr>
      </w:pPr>
    </w:p>
    <w:p w14:paraId="50924B9E" w14:textId="29566CC4" w:rsidR="00E5128C" w:rsidRPr="00E03CC3" w:rsidRDefault="00E5128C" w:rsidP="00894D7B">
      <w:pPr>
        <w:numPr>
          <w:ilvl w:val="0"/>
          <w:numId w:val="17"/>
        </w:numPr>
        <w:rPr>
          <w:rFonts w:ascii="標楷體" w:eastAsia="標楷體" w:hAnsi="標楷體"/>
        </w:rPr>
      </w:pPr>
      <w:r w:rsidRPr="008D6578">
        <w:rPr>
          <w:rFonts w:ascii="標楷體" w:eastAsia="標楷體" w:hAnsi="標楷體" w:hint="eastAsia"/>
        </w:rPr>
        <w:t>依交易代號之日期選項</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E5128C" w:rsidRPr="001024C5" w14:paraId="37A6EDC3" w14:textId="77777777" w:rsidTr="00633382">
        <w:trPr>
          <w:trHeight w:val="340"/>
          <w:tblHeader/>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76BD3F4" w14:textId="77777777" w:rsidR="00E5128C" w:rsidRPr="001024C5" w:rsidRDefault="00E5128C" w:rsidP="00633382">
            <w:pPr>
              <w:widowControl/>
              <w:rPr>
                <w:rFonts w:ascii="標楷體" w:eastAsia="標楷體" w:hAnsi="標楷體" w:cs="新細明體"/>
                <w:kern w:val="0"/>
              </w:rPr>
            </w:pPr>
            <w:r w:rsidRPr="001024C5">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1EAEEC2B" w14:textId="77777777" w:rsidR="00E5128C" w:rsidRPr="001024C5" w:rsidRDefault="00E5128C" w:rsidP="00633382">
            <w:pPr>
              <w:widowControl/>
              <w:rPr>
                <w:rFonts w:ascii="標楷體" w:eastAsia="標楷體" w:hAnsi="標楷體" w:cs="新細明體"/>
                <w:kern w:val="0"/>
              </w:rPr>
            </w:pPr>
            <w:r w:rsidRPr="001024C5">
              <w:rPr>
                <w:rFonts w:ascii="標楷體" w:eastAsia="標楷體" w:hAnsi="標楷體" w:cs="新細明體" w:hint="eastAsia"/>
                <w:kern w:val="0"/>
              </w:rPr>
              <w:t>說明</w:t>
            </w:r>
          </w:p>
        </w:tc>
      </w:tr>
      <w:tr w:rsidR="00E5128C" w:rsidRPr="001024C5" w14:paraId="2D471B5B" w14:textId="77777777" w:rsidTr="00633382">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19FC17E7" w14:textId="77777777" w:rsidR="00E5128C" w:rsidRPr="001024C5" w:rsidRDefault="00E5128C" w:rsidP="00633382">
            <w:pPr>
              <w:rPr>
                <w:rFonts w:ascii="標楷體" w:eastAsia="標楷體" w:hAnsi="標楷體" w:cs="新細明體"/>
              </w:rPr>
            </w:pPr>
            <w:r w:rsidRPr="001024C5">
              <w:rPr>
                <w:rFonts w:ascii="標楷體" w:eastAsia="標楷體" w:hAnsi="標楷體"/>
              </w:rPr>
              <w:t>1</w:t>
            </w:r>
          </w:p>
        </w:tc>
        <w:tc>
          <w:tcPr>
            <w:tcW w:w="4819" w:type="dxa"/>
            <w:tcBorders>
              <w:top w:val="nil"/>
              <w:left w:val="nil"/>
              <w:bottom w:val="single" w:sz="4" w:space="0" w:color="auto"/>
              <w:right w:val="single" w:sz="4" w:space="0" w:color="auto"/>
            </w:tcBorders>
            <w:shd w:val="clear" w:color="auto" w:fill="auto"/>
            <w:noWrap/>
          </w:tcPr>
          <w:p w14:paraId="772DA606" w14:textId="77777777" w:rsidR="00E5128C" w:rsidRPr="001024C5" w:rsidRDefault="00E5128C" w:rsidP="00633382">
            <w:pPr>
              <w:rPr>
                <w:rFonts w:ascii="標楷體" w:eastAsia="標楷體" w:hAnsi="標楷體" w:cs="新細明體"/>
              </w:rPr>
            </w:pPr>
            <w:r w:rsidRPr="00005F03">
              <w:rPr>
                <w:rFonts w:ascii="標楷體" w:eastAsia="標楷體" w:hAnsi="標楷體" w:hint="eastAsia"/>
              </w:rPr>
              <w:t>協商申請日</w:t>
            </w:r>
          </w:p>
        </w:tc>
      </w:tr>
      <w:tr w:rsidR="00E5128C" w:rsidRPr="001024C5" w14:paraId="3EF997AE" w14:textId="77777777" w:rsidTr="00633382">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1BF1508C" w14:textId="77777777" w:rsidR="00E5128C" w:rsidRPr="001024C5" w:rsidRDefault="00E5128C" w:rsidP="00633382">
            <w:pPr>
              <w:rPr>
                <w:rFonts w:ascii="標楷體" w:eastAsia="標楷體" w:hAnsi="標楷體"/>
              </w:rPr>
            </w:pPr>
            <w:r w:rsidRPr="001024C5">
              <w:rPr>
                <w:rFonts w:ascii="標楷體" w:eastAsia="標楷體" w:hAnsi="標楷體"/>
              </w:rPr>
              <w:t>2</w:t>
            </w:r>
          </w:p>
        </w:tc>
        <w:tc>
          <w:tcPr>
            <w:tcW w:w="4819" w:type="dxa"/>
            <w:tcBorders>
              <w:top w:val="nil"/>
              <w:left w:val="nil"/>
              <w:bottom w:val="single" w:sz="4" w:space="0" w:color="auto"/>
              <w:right w:val="single" w:sz="4" w:space="0" w:color="auto"/>
            </w:tcBorders>
            <w:shd w:val="clear" w:color="auto" w:fill="auto"/>
            <w:noWrap/>
          </w:tcPr>
          <w:p w14:paraId="13ABC036" w14:textId="77777777" w:rsidR="00E5128C" w:rsidRPr="001024C5" w:rsidRDefault="00E5128C" w:rsidP="00633382">
            <w:pPr>
              <w:rPr>
                <w:rFonts w:ascii="標楷體" w:eastAsia="標楷體" w:hAnsi="標楷體"/>
              </w:rPr>
            </w:pPr>
            <w:r w:rsidRPr="00005F03">
              <w:rPr>
                <w:rFonts w:ascii="標楷體" w:eastAsia="標楷體" w:hAnsi="標楷體" w:hint="eastAsia"/>
              </w:rPr>
              <w:t>裁定日期</w:t>
            </w:r>
          </w:p>
        </w:tc>
      </w:tr>
      <w:tr w:rsidR="00E5128C" w:rsidRPr="001024C5" w14:paraId="74945521" w14:textId="77777777" w:rsidTr="00633382">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083CD3AB" w14:textId="77777777" w:rsidR="00E5128C" w:rsidRPr="001024C5" w:rsidRDefault="00E5128C" w:rsidP="00633382">
            <w:pPr>
              <w:rPr>
                <w:rFonts w:ascii="標楷體" w:eastAsia="標楷體" w:hAnsi="標楷體"/>
              </w:rPr>
            </w:pPr>
            <w:r w:rsidRPr="001024C5">
              <w:rPr>
                <w:rFonts w:ascii="標楷體" w:eastAsia="標楷體" w:hAnsi="標楷體"/>
              </w:rPr>
              <w:t>3</w:t>
            </w:r>
          </w:p>
        </w:tc>
        <w:tc>
          <w:tcPr>
            <w:tcW w:w="4819" w:type="dxa"/>
            <w:tcBorders>
              <w:top w:val="nil"/>
              <w:left w:val="nil"/>
              <w:bottom w:val="single" w:sz="4" w:space="0" w:color="auto"/>
              <w:right w:val="single" w:sz="4" w:space="0" w:color="auto"/>
            </w:tcBorders>
            <w:shd w:val="clear" w:color="auto" w:fill="auto"/>
            <w:noWrap/>
          </w:tcPr>
          <w:p w14:paraId="2090F85A" w14:textId="77777777" w:rsidR="00E5128C" w:rsidRPr="001024C5" w:rsidRDefault="00E5128C" w:rsidP="00633382">
            <w:pPr>
              <w:rPr>
                <w:rFonts w:ascii="標楷體" w:eastAsia="標楷體" w:hAnsi="標楷體"/>
              </w:rPr>
            </w:pPr>
            <w:r w:rsidRPr="00005F03">
              <w:rPr>
                <w:rFonts w:ascii="標楷體" w:eastAsia="標楷體" w:hAnsi="標楷體" w:hint="eastAsia"/>
              </w:rPr>
              <w:t>原前置協商申請日</w:t>
            </w:r>
          </w:p>
        </w:tc>
      </w:tr>
      <w:tr w:rsidR="00E5128C" w:rsidRPr="001024C5" w14:paraId="3C4E177C" w14:textId="77777777" w:rsidTr="00633382">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7992DB48" w14:textId="77777777" w:rsidR="00E5128C" w:rsidRPr="001024C5" w:rsidRDefault="00E5128C" w:rsidP="00633382">
            <w:pPr>
              <w:rPr>
                <w:rFonts w:ascii="標楷體" w:eastAsia="標楷體" w:hAnsi="標楷體" w:cs="新細明體"/>
              </w:rPr>
            </w:pPr>
            <w:r w:rsidRPr="001024C5">
              <w:rPr>
                <w:rFonts w:ascii="標楷體" w:eastAsia="標楷體" w:hAnsi="標楷體" w:cs="新細明體"/>
              </w:rPr>
              <w:t>4</w:t>
            </w:r>
          </w:p>
        </w:tc>
        <w:tc>
          <w:tcPr>
            <w:tcW w:w="4819" w:type="dxa"/>
            <w:tcBorders>
              <w:top w:val="nil"/>
              <w:left w:val="nil"/>
              <w:bottom w:val="single" w:sz="4" w:space="0" w:color="auto"/>
              <w:right w:val="single" w:sz="4" w:space="0" w:color="auto"/>
            </w:tcBorders>
            <w:shd w:val="clear" w:color="auto" w:fill="auto"/>
            <w:noWrap/>
          </w:tcPr>
          <w:p w14:paraId="11F34295" w14:textId="77777777" w:rsidR="00E5128C" w:rsidRPr="001024C5" w:rsidRDefault="00E5128C" w:rsidP="00633382">
            <w:pPr>
              <w:rPr>
                <w:rFonts w:ascii="標楷體" w:eastAsia="標楷體" w:hAnsi="標楷體" w:cs="新細明體"/>
              </w:rPr>
            </w:pPr>
            <w:r w:rsidRPr="00005F03">
              <w:rPr>
                <w:rFonts w:ascii="標楷體" w:eastAsia="標楷體" w:hAnsi="標楷體" w:hint="eastAsia"/>
              </w:rPr>
              <w:t>款項統一收付申請日</w:t>
            </w:r>
          </w:p>
        </w:tc>
      </w:tr>
    </w:tbl>
    <w:p w14:paraId="45DC2B34" w14:textId="77777777" w:rsidR="00633382" w:rsidRPr="00362205" w:rsidRDefault="00633382" w:rsidP="0022279A">
      <w:pPr>
        <w:tabs>
          <w:tab w:val="left" w:pos="788"/>
        </w:tabs>
        <w:ind w:leftChars="300" w:left="720"/>
        <w:rPr>
          <w:rFonts w:ascii="標楷體" w:eastAsia="標楷體" w:hAnsi="標楷體"/>
        </w:rPr>
      </w:pPr>
    </w:p>
    <w:sectPr w:rsidR="00633382" w:rsidRPr="00362205" w:rsidSect="00364C22">
      <w:pgSz w:w="11906" w:h="16838" w:code="9"/>
      <w:pgMar w:top="1418" w:right="851" w:bottom="737" w:left="851" w:header="567" w:footer="68" w:gutter="0"/>
      <w:pgNumType w:start="1" w:chapSep="enDash"/>
      <w:cols w:space="425"/>
      <w:docGrid w:type="lines" w:linePitch="360"/>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34" w:author="林清河" w:date="2021-05-06T17:38:00Z" w:initials="林清河">
    <w:p w14:paraId="5BD4BC71" w14:textId="593FA445" w:rsidR="005B449C" w:rsidRPr="00FD5B8E" w:rsidRDefault="005B449C">
      <w:pPr>
        <w:pStyle w:val="aff0"/>
        <w:rPr>
          <w:rFonts w:eastAsia="標楷體"/>
        </w:rPr>
      </w:pPr>
      <w:r>
        <w:rPr>
          <w:rStyle w:val="aff"/>
        </w:rPr>
        <w:annotationRef/>
      </w:r>
      <w:r w:rsidRPr="00FD5B8E">
        <w:rPr>
          <w:rFonts w:eastAsia="標楷體"/>
        </w:rPr>
        <w:t>L6041003</w:t>
      </w:r>
    </w:p>
    <w:p w14:paraId="1C0E2F24" w14:textId="77777777" w:rsidR="005B449C" w:rsidRPr="00FD5B8E" w:rsidRDefault="005B449C" w:rsidP="005704DE">
      <w:pPr>
        <w:widowControl/>
        <w:ind w:leftChars="525" w:left="1260"/>
        <w:rPr>
          <w:rFonts w:eastAsia="標楷體"/>
        </w:rPr>
      </w:pPr>
      <w:r w:rsidRPr="00FD5B8E">
        <w:rPr>
          <w:rFonts w:eastAsia="標楷體"/>
        </w:rPr>
        <w:t>DB Layout</w:t>
      </w:r>
      <w:r w:rsidRPr="00FD5B8E">
        <w:rPr>
          <w:rFonts w:eastAsia="標楷體"/>
        </w:rPr>
        <w:t>與</w:t>
      </w:r>
      <w:r w:rsidRPr="00FD5B8E">
        <w:rPr>
          <w:rFonts w:eastAsia="標楷體"/>
        </w:rPr>
        <w:t>URS</w:t>
      </w:r>
      <w:r w:rsidRPr="00FD5B8E">
        <w:rPr>
          <w:rFonts w:eastAsia="標楷體"/>
        </w:rPr>
        <w:t>說明不同</w:t>
      </w:r>
    </w:p>
    <w:p w14:paraId="798DD3BD" w14:textId="32BFEC61" w:rsidR="005B449C" w:rsidRPr="00FD5B8E" w:rsidRDefault="005B449C" w:rsidP="00FD5B8E">
      <w:pPr>
        <w:widowControl/>
        <w:ind w:leftChars="525" w:left="1260"/>
        <w:rPr>
          <w:rFonts w:ascii="Consolas" w:hAnsi="Consolas" w:cs="新細明體"/>
          <w:color w:val="000000"/>
          <w:kern w:val="0"/>
        </w:rPr>
      </w:pPr>
      <w:r w:rsidRPr="00FD5B8E">
        <w:rPr>
          <w:rFonts w:eastAsia="標楷體"/>
          <w:color w:val="000000"/>
          <w:kern w:val="0"/>
        </w:rPr>
        <w:t>欄位</w:t>
      </w:r>
      <w:r w:rsidRPr="00FD5B8E">
        <w:rPr>
          <w:rFonts w:eastAsia="標楷體"/>
          <w:color w:val="000000"/>
          <w:kern w:val="0"/>
        </w:rPr>
        <w:t xml:space="preserve">     DB Layout</w:t>
      </w:r>
      <w:r w:rsidRPr="00FD5B8E">
        <w:rPr>
          <w:rFonts w:eastAsia="標楷體"/>
          <w:color w:val="000000"/>
          <w:kern w:val="0"/>
        </w:rPr>
        <w:t>名稱</w:t>
      </w:r>
      <w:r w:rsidRPr="00FD5B8E">
        <w:rPr>
          <w:rFonts w:eastAsia="標楷體"/>
          <w:color w:val="000000"/>
          <w:kern w:val="0"/>
        </w:rPr>
        <w:t xml:space="preserve">    URS</w:t>
      </w:r>
      <w:r w:rsidRPr="00FD5B8E">
        <w:rPr>
          <w:rFonts w:eastAsia="標楷體"/>
          <w:color w:val="000000"/>
          <w:kern w:val="0"/>
        </w:rPr>
        <w:t>名稱</w:t>
      </w:r>
      <w:r w:rsidRPr="00FD5B8E">
        <w:rPr>
          <w:rFonts w:eastAsia="標楷體"/>
          <w:color w:val="000000"/>
          <w:kern w:val="0"/>
        </w:rPr>
        <w:br/>
        <w:t xml:space="preserve">TlrNo    </w:t>
      </w:r>
      <w:r w:rsidRPr="00FD5B8E">
        <w:rPr>
          <w:rFonts w:eastAsia="標楷體"/>
          <w:color w:val="000000"/>
          <w:kern w:val="0"/>
        </w:rPr>
        <w:t>使用者編號</w:t>
      </w:r>
      <w:r w:rsidRPr="00FD5B8E">
        <w:rPr>
          <w:rFonts w:eastAsia="標楷體"/>
          <w:color w:val="000000"/>
          <w:kern w:val="0"/>
        </w:rPr>
        <w:t xml:space="preserve">        </w:t>
      </w:r>
      <w:r w:rsidRPr="00FD5B8E">
        <w:rPr>
          <w:rFonts w:eastAsia="標楷體"/>
        </w:rPr>
        <w:t>使用者代號</w:t>
      </w:r>
      <w:r w:rsidRPr="00FD5B8E">
        <w:rPr>
          <w:rFonts w:eastAsia="標楷體"/>
        </w:rPr>
        <w:br/>
      </w:r>
      <w:r w:rsidRPr="00FD5B8E">
        <w:rPr>
          <w:rFonts w:eastAsia="標楷體"/>
          <w:color w:val="000000"/>
          <w:kern w:val="0"/>
        </w:rPr>
        <w:t xml:space="preserve">LevelFg  </w:t>
      </w:r>
      <w:r w:rsidRPr="00FD5B8E">
        <w:rPr>
          <w:rFonts w:eastAsia="標楷體"/>
          <w:color w:val="000000"/>
          <w:kern w:val="0"/>
        </w:rPr>
        <w:t>櫃員等級</w:t>
      </w:r>
      <w:r w:rsidRPr="00FD5B8E">
        <w:rPr>
          <w:rFonts w:eastAsia="標楷體"/>
          <w:color w:val="000000"/>
          <w:kern w:val="0"/>
        </w:rPr>
        <w:t xml:space="preserve">          </w:t>
      </w:r>
      <w:r w:rsidRPr="00FD5B8E">
        <w:rPr>
          <w:rFonts w:eastAsia="標楷體"/>
        </w:rPr>
        <w:t>權限等級</w:t>
      </w:r>
      <w:r w:rsidRPr="00FD5B8E">
        <w:rPr>
          <w:rFonts w:eastAsia="標楷體"/>
        </w:rPr>
        <w:br/>
      </w:r>
      <w:r w:rsidRPr="00FD5B8E">
        <w:rPr>
          <w:rFonts w:eastAsia="標楷體"/>
          <w:color w:val="000000"/>
          <w:kern w:val="0"/>
        </w:rPr>
        <w:t xml:space="preserve">Status    </w:t>
      </w:r>
      <w:r w:rsidRPr="00FD5B8E">
        <w:rPr>
          <w:rFonts w:eastAsia="標楷體"/>
          <w:color w:val="000000"/>
          <w:kern w:val="0"/>
        </w:rPr>
        <w:t>櫃員狀態</w:t>
      </w:r>
      <w:r w:rsidRPr="00FD5B8E">
        <w:rPr>
          <w:rFonts w:eastAsia="標楷體"/>
          <w:color w:val="000000"/>
          <w:kern w:val="0"/>
        </w:rPr>
        <w:t xml:space="preserve">          </w:t>
      </w:r>
      <w:r w:rsidRPr="00FD5B8E">
        <w:rPr>
          <w:rFonts w:eastAsia="標楷體"/>
        </w:rPr>
        <w:t>狀態</w:t>
      </w:r>
      <w:r w:rsidRPr="00FD5B8E">
        <w:rPr>
          <w:rFonts w:eastAsia="標楷體"/>
        </w:rPr>
        <w:br/>
      </w:r>
      <w:r w:rsidRPr="00FD5B8E">
        <w:rPr>
          <w:rFonts w:eastAsia="標楷體"/>
          <w:color w:val="000000"/>
          <w:kern w:val="0"/>
        </w:rPr>
        <w:t xml:space="preserve">GroupNo  </w:t>
      </w:r>
      <w:r w:rsidRPr="00FD5B8E">
        <w:rPr>
          <w:rFonts w:eastAsia="標楷體"/>
          <w:color w:val="000000"/>
          <w:kern w:val="0"/>
        </w:rPr>
        <w:t>科組別</w:t>
      </w:r>
      <w:r w:rsidRPr="00FD5B8E">
        <w:rPr>
          <w:rFonts w:eastAsia="標楷體"/>
          <w:color w:val="000000"/>
          <w:kern w:val="0"/>
        </w:rPr>
        <w:t xml:space="preserve">           </w:t>
      </w:r>
      <w:r w:rsidRPr="00FD5B8E">
        <w:rPr>
          <w:rFonts w:eastAsia="標楷體"/>
          <w:color w:val="000000"/>
          <w:kern w:val="0"/>
        </w:rPr>
        <w:t>課組別</w:t>
      </w:r>
      <w:r w:rsidRPr="00FD5B8E">
        <w:rPr>
          <w:rFonts w:eastAsia="標楷體"/>
          <w:color w:val="000000"/>
          <w:kern w:val="0"/>
        </w:rPr>
        <w:br/>
        <w:t xml:space="preserve">Desc      </w:t>
      </w:r>
      <w:r w:rsidRPr="00FD5B8E">
        <w:rPr>
          <w:rFonts w:eastAsia="標楷體"/>
          <w:color w:val="000000"/>
          <w:kern w:val="0"/>
        </w:rPr>
        <w:t>說明</w:t>
      </w:r>
      <w:r w:rsidRPr="00FD5B8E">
        <w:rPr>
          <w:rFonts w:eastAsia="標楷體"/>
          <w:color w:val="000000"/>
          <w:kern w:val="0"/>
        </w:rPr>
        <w:t xml:space="preserve">            </w:t>
      </w:r>
      <w:r>
        <w:rPr>
          <w:rFonts w:eastAsia="標楷體" w:hint="eastAsia"/>
          <w:color w:val="000000"/>
          <w:kern w:val="0"/>
        </w:rPr>
        <w:t xml:space="preserve"> </w:t>
      </w:r>
      <w:r w:rsidRPr="00FD5B8E">
        <w:rPr>
          <w:rFonts w:eastAsia="標楷體"/>
        </w:rPr>
        <w:t>備註</w:t>
      </w:r>
    </w:p>
  </w:comment>
  <w:comment w:id="36" w:author="張金龍" w:date="2021-05-12T11:17:00Z" w:initials="eric">
    <w:p w14:paraId="1288D078" w14:textId="28B7B318" w:rsidR="005B449C" w:rsidRDefault="005B449C">
      <w:pPr>
        <w:pStyle w:val="aff0"/>
        <w:rPr>
          <w:rFonts w:hint="eastAsia"/>
        </w:rPr>
      </w:pPr>
      <w:r>
        <w:rPr>
          <w:rStyle w:val="aff"/>
        </w:rPr>
        <w:annotationRef/>
      </w:r>
      <w:r>
        <w:rPr>
          <w:rFonts w:hint="eastAsia"/>
          <w:lang w:eastAsia="zh-HK"/>
        </w:rPr>
        <w:t>修正</w:t>
      </w:r>
      <w:r>
        <w:rPr>
          <w:rFonts w:hint="eastAsia"/>
        </w:rPr>
        <w:t>DB</w:t>
      </w:r>
      <w:r>
        <w:rPr>
          <w:lang w:eastAsia="zh-HK"/>
        </w:rPr>
        <w:t xml:space="preserve"> Layout</w:t>
      </w:r>
    </w:p>
  </w:comment>
  <w:comment w:id="35" w:author="林清河" w:date="2021-05-06T18:14:00Z" w:initials="林清河">
    <w:p w14:paraId="378C4AA8" w14:textId="7A95CCBE" w:rsidR="005B449C" w:rsidRDefault="005B449C">
      <w:pPr>
        <w:pStyle w:val="aff0"/>
      </w:pPr>
      <w:r>
        <w:rPr>
          <w:rStyle w:val="aff"/>
        </w:rPr>
        <w:annotationRef/>
      </w:r>
      <w:r w:rsidRPr="007138AE">
        <w:rPr>
          <w:rFonts w:eastAsia="標楷體"/>
        </w:rPr>
        <w:t>L</w:t>
      </w:r>
      <w:r>
        <w:rPr>
          <w:rFonts w:eastAsia="標楷體"/>
        </w:rPr>
        <w:t>604100</w:t>
      </w:r>
      <w:r>
        <w:rPr>
          <w:rFonts w:eastAsia="標楷體" w:hint="eastAsia"/>
        </w:rPr>
        <w:t>4</w:t>
      </w:r>
    </w:p>
    <w:p w14:paraId="6E9DCDB6" w14:textId="117286C8" w:rsidR="005B449C" w:rsidRDefault="005B449C" w:rsidP="00FD5B8E">
      <w:pPr>
        <w:pStyle w:val="aff0"/>
        <w:ind w:leftChars="225" w:left="540"/>
      </w:pPr>
      <w:r>
        <w:rPr>
          <w:rFonts w:hint="eastAsia"/>
        </w:rPr>
        <w:t>欄位</w:t>
      </w:r>
      <w:r w:rsidRPr="00FD5B8E">
        <w:t>Entdy</w:t>
      </w:r>
      <w:r>
        <w:rPr>
          <w:rFonts w:hint="eastAsia"/>
        </w:rPr>
        <w:t>(</w:t>
      </w:r>
      <w:r w:rsidRPr="00FD5B8E">
        <w:rPr>
          <w:rFonts w:hint="eastAsia"/>
        </w:rPr>
        <w:t>本、次日日期</w:t>
      </w:r>
      <w:r>
        <w:rPr>
          <w:rFonts w:hint="eastAsia"/>
        </w:rPr>
        <w:t>)</w:t>
      </w:r>
      <w:r>
        <w:rPr>
          <w:rFonts w:hint="eastAsia"/>
        </w:rPr>
        <w:t>的用意，</w:t>
      </w:r>
      <w:r>
        <w:rPr>
          <w:rFonts w:hint="eastAsia"/>
        </w:rPr>
        <w:t>DB Layout</w:t>
      </w:r>
      <w:r>
        <w:rPr>
          <w:rFonts w:hint="eastAsia"/>
        </w:rPr>
        <w:t>有，但</w:t>
      </w:r>
      <w:r>
        <w:rPr>
          <w:rFonts w:hint="eastAsia"/>
        </w:rPr>
        <w:t>URS</w:t>
      </w:r>
      <w:r>
        <w:rPr>
          <w:rFonts w:hint="eastAsia"/>
        </w:rPr>
        <w:t>找不到。</w:t>
      </w:r>
    </w:p>
  </w:comment>
  <w:comment w:id="37" w:author="張金龍" w:date="2021-05-12T11:22:00Z" w:initials="eric">
    <w:p w14:paraId="7BFDA312" w14:textId="5CCFD54C" w:rsidR="005B449C" w:rsidRDefault="005B449C">
      <w:pPr>
        <w:pStyle w:val="aff0"/>
        <w:rPr>
          <w:rFonts w:hint="eastAsia"/>
        </w:rPr>
      </w:pPr>
      <w:r>
        <w:rPr>
          <w:rStyle w:val="aff"/>
        </w:rPr>
        <w:annotationRef/>
      </w:r>
      <w:r>
        <w:rPr>
          <w:rFonts w:hint="eastAsia"/>
          <w:lang w:eastAsia="zh-HK"/>
        </w:rPr>
        <w:t>系統控制欄位</w:t>
      </w:r>
    </w:p>
  </w:comment>
  <w:comment w:id="38" w:author="林清河" w:date="2021-05-06T15:44:00Z" w:initials="林清河">
    <w:p w14:paraId="41F4FDB0" w14:textId="77777777" w:rsidR="005B449C" w:rsidRPr="007138AE" w:rsidRDefault="005B449C" w:rsidP="007138AE">
      <w:pPr>
        <w:pStyle w:val="aff0"/>
        <w:rPr>
          <w:rFonts w:eastAsia="標楷體"/>
        </w:rPr>
      </w:pPr>
      <w:r>
        <w:rPr>
          <w:rStyle w:val="aff"/>
        </w:rPr>
        <w:annotationRef/>
      </w:r>
      <w:r w:rsidRPr="007138AE">
        <w:rPr>
          <w:rFonts w:eastAsia="標楷體"/>
        </w:rPr>
        <w:t>L6041001</w:t>
      </w:r>
    </w:p>
    <w:p w14:paraId="33CA4D44" w14:textId="6EB5130A" w:rsidR="005B449C" w:rsidRDefault="005B449C" w:rsidP="007138AE">
      <w:pPr>
        <w:pStyle w:val="aff0"/>
        <w:ind w:leftChars="300" w:left="720"/>
      </w:pPr>
      <w:r w:rsidRPr="007138AE">
        <w:rPr>
          <w:rFonts w:eastAsia="標楷體"/>
        </w:rPr>
        <w:t>Table: CdBranch</w:t>
      </w:r>
      <w:r w:rsidRPr="007138AE">
        <w:rPr>
          <w:rFonts w:eastAsia="標楷體"/>
        </w:rPr>
        <w:t>的</w:t>
      </w:r>
      <w:r w:rsidRPr="007138AE">
        <w:rPr>
          <w:rFonts w:eastAsia="標楷體"/>
        </w:rPr>
        <w:t>BranchNo</w:t>
      </w:r>
      <w:r w:rsidRPr="007138AE">
        <w:rPr>
          <w:rFonts w:eastAsia="標楷體"/>
        </w:rPr>
        <w:t>與</w:t>
      </w:r>
      <w:r w:rsidRPr="007138AE">
        <w:rPr>
          <w:rFonts w:eastAsia="標楷體"/>
        </w:rPr>
        <w:t>TxTeller</w:t>
      </w:r>
      <w:r w:rsidRPr="007138AE">
        <w:rPr>
          <w:rFonts w:eastAsia="標楷體"/>
        </w:rPr>
        <w:t>的</w:t>
      </w:r>
      <w:r w:rsidRPr="007138AE">
        <w:rPr>
          <w:rFonts w:eastAsia="標楷體"/>
        </w:rPr>
        <w:t>BrNo</w:t>
      </w:r>
      <w:r w:rsidRPr="007138AE">
        <w:rPr>
          <w:rFonts w:eastAsia="標楷體"/>
        </w:rPr>
        <w:t>，是同樣的欄位，欄位取名需一致。</w:t>
      </w:r>
    </w:p>
  </w:comment>
  <w:comment w:id="39" w:author="張金龍" w:date="2021-05-12T11:22:00Z" w:initials="eric">
    <w:p w14:paraId="539A7B1B" w14:textId="0A42CD93" w:rsidR="005B449C" w:rsidRDefault="005B449C">
      <w:pPr>
        <w:pStyle w:val="aff0"/>
        <w:rPr>
          <w:rFonts w:hint="eastAsia"/>
        </w:rPr>
      </w:pPr>
      <w:r>
        <w:rPr>
          <w:rStyle w:val="aff"/>
        </w:rPr>
        <w:annotationRef/>
      </w:r>
      <w:r>
        <w:rPr>
          <w:rFonts w:hint="eastAsia"/>
        </w:rPr>
        <w:t>Tx</w:t>
      </w:r>
      <w:r>
        <w:t xml:space="preserve">Teller.Brno </w:t>
      </w:r>
      <w:r>
        <w:rPr>
          <w:rFonts w:hint="eastAsia"/>
          <w:lang w:eastAsia="zh-HK"/>
        </w:rPr>
        <w:t>調整為</w:t>
      </w:r>
      <w:r>
        <w:rPr>
          <w:rFonts w:hint="eastAsia"/>
        </w:rPr>
        <w:t>Tx</w:t>
      </w:r>
      <w:r>
        <w:t>Teller.BranchNo</w:t>
      </w:r>
    </w:p>
  </w:comment>
  <w:comment w:id="40" w:author="林清河" w:date="2021-05-06T15:00:00Z" w:initials="林清河">
    <w:p w14:paraId="0C83CBD1" w14:textId="6D594FC9" w:rsidR="005B449C" w:rsidRPr="007138AE" w:rsidRDefault="005B449C">
      <w:pPr>
        <w:pStyle w:val="aff0"/>
        <w:rPr>
          <w:rFonts w:eastAsia="標楷體"/>
        </w:rPr>
      </w:pPr>
      <w:r>
        <w:rPr>
          <w:rStyle w:val="aff"/>
        </w:rPr>
        <w:annotationRef/>
      </w:r>
      <w:r w:rsidRPr="007138AE">
        <w:rPr>
          <w:rFonts w:eastAsia="標楷體"/>
        </w:rPr>
        <w:t>L6041002</w:t>
      </w:r>
    </w:p>
    <w:p w14:paraId="24A19941" w14:textId="5E4F218B" w:rsidR="005B449C" w:rsidRPr="007138AE" w:rsidRDefault="005B449C" w:rsidP="00894D7B">
      <w:pPr>
        <w:pStyle w:val="aff0"/>
        <w:numPr>
          <w:ilvl w:val="0"/>
          <w:numId w:val="22"/>
        </w:numPr>
        <w:ind w:leftChars="1425" w:left="3780"/>
        <w:rPr>
          <w:rFonts w:eastAsia="標楷體"/>
        </w:rPr>
      </w:pPr>
      <w:r w:rsidRPr="007138AE">
        <w:rPr>
          <w:rFonts w:eastAsia="標楷體"/>
        </w:rPr>
        <w:t>要說明自動依哪個</w:t>
      </w:r>
      <w:r w:rsidRPr="007138AE">
        <w:rPr>
          <w:rFonts w:eastAsia="標楷體"/>
        </w:rPr>
        <w:t>table</w:t>
      </w:r>
      <w:r w:rsidRPr="007138AE">
        <w:rPr>
          <w:rFonts w:eastAsia="標楷體"/>
        </w:rPr>
        <w:t>哪個欄位抓出來。</w:t>
      </w:r>
    </w:p>
    <w:p w14:paraId="33A6841A" w14:textId="137E7FC0" w:rsidR="005B449C" w:rsidRDefault="005B449C" w:rsidP="00894D7B">
      <w:pPr>
        <w:pStyle w:val="aff0"/>
        <w:numPr>
          <w:ilvl w:val="0"/>
          <w:numId w:val="22"/>
        </w:numPr>
        <w:ind w:leftChars="1425" w:left="3780"/>
        <w:rPr>
          <w:noProof/>
        </w:rPr>
      </w:pPr>
      <w:r w:rsidRPr="007138AE">
        <w:rPr>
          <w:rFonts w:eastAsia="標楷體"/>
        </w:rPr>
        <w:t>顯示使用單位中文名稱</w:t>
      </w:r>
      <w:r w:rsidRPr="007138AE">
        <w:rPr>
          <w:rFonts w:eastAsia="標楷體"/>
        </w:rPr>
        <w:t>: BranchShort</w:t>
      </w:r>
      <w:r w:rsidRPr="007138AE">
        <w:rPr>
          <w:rFonts w:eastAsia="標楷體"/>
        </w:rPr>
        <w:t>單位簡稱。</w:t>
      </w:r>
    </w:p>
  </w:comment>
  <w:comment w:id="41" w:author="張金龍" w:date="2021-05-12T11:28:00Z" w:initials="eric">
    <w:p w14:paraId="58995AE5" w14:textId="1C7E1444" w:rsidR="00FC1094" w:rsidRDefault="00FC1094">
      <w:pPr>
        <w:pStyle w:val="aff0"/>
      </w:pPr>
      <w:r>
        <w:rPr>
          <w:rStyle w:val="aff"/>
        </w:rPr>
        <w:annotationRef/>
      </w:r>
      <w:r>
        <w:rPr>
          <w:rFonts w:hint="eastAsia"/>
          <w:lang w:eastAsia="zh-HK"/>
        </w:rPr>
        <w:t>登入時平台會記錄使用者的單位</w:t>
      </w:r>
    </w:p>
  </w:comment>
  <w:comment w:id="65" w:author="林清河" w:date="2021-05-06T15:34:00Z" w:initials="林清河">
    <w:p w14:paraId="6E32608E" w14:textId="7687743B" w:rsidR="005B449C" w:rsidRPr="00FF7887" w:rsidRDefault="005B449C">
      <w:pPr>
        <w:pStyle w:val="aff0"/>
        <w:rPr>
          <w:rFonts w:eastAsia="標楷體"/>
        </w:rPr>
      </w:pPr>
      <w:r>
        <w:rPr>
          <w:rStyle w:val="aff"/>
        </w:rPr>
        <w:annotationRef/>
      </w:r>
      <w:r w:rsidRPr="00FF7887">
        <w:rPr>
          <w:rFonts w:eastAsia="標楷體"/>
        </w:rPr>
        <w:t>L6401001</w:t>
      </w:r>
    </w:p>
    <w:p w14:paraId="22D42C36" w14:textId="5ACCEC72" w:rsidR="005B449C" w:rsidRPr="00FF7887" w:rsidRDefault="005B449C" w:rsidP="001E4ADF">
      <w:pPr>
        <w:pStyle w:val="aff0"/>
        <w:ind w:leftChars="2775" w:left="6660"/>
        <w:rPr>
          <w:rFonts w:eastAsia="標楷體"/>
        </w:rPr>
      </w:pPr>
      <w:r w:rsidRPr="00FF7887">
        <w:rPr>
          <w:rFonts w:eastAsia="標楷體"/>
        </w:rPr>
        <w:t>需寫出依</w:t>
      </w:r>
      <w:r w:rsidRPr="00FF7887">
        <w:rPr>
          <w:rFonts w:eastAsia="標楷體"/>
        </w:rPr>
        <w:t>CdEmp</w:t>
      </w:r>
      <w:r w:rsidRPr="00FF7887">
        <w:rPr>
          <w:rStyle w:val="aff"/>
          <w:rFonts w:eastAsia="標楷體"/>
        </w:rPr>
        <w:annotationRef/>
      </w:r>
      <w:r w:rsidRPr="00FF7887">
        <w:rPr>
          <w:rFonts w:eastAsia="標楷體"/>
        </w:rPr>
        <w:t>哪一個欄位判斷。</w:t>
      </w:r>
    </w:p>
  </w:comment>
  <w:comment w:id="66" w:author="張金龍" w:date="2021-05-12T11:37:00Z" w:initials="eric">
    <w:p w14:paraId="676E4DAE" w14:textId="3D806115" w:rsidR="005F07F1" w:rsidRDefault="005F07F1">
      <w:pPr>
        <w:pStyle w:val="aff0"/>
      </w:pPr>
      <w:r>
        <w:rPr>
          <w:rStyle w:val="aff"/>
        </w:rPr>
        <w:annotationRef/>
      </w:r>
      <w:r>
        <w:rPr>
          <w:rFonts w:hint="eastAsia"/>
          <w:lang w:eastAsia="zh-HK"/>
        </w:rPr>
        <w:t>加註</w:t>
      </w:r>
      <w:r w:rsidRPr="005F07F1">
        <w:rPr>
          <w:lang w:eastAsia="zh-HK"/>
        </w:rPr>
        <w:t>EmployeeNo</w:t>
      </w:r>
    </w:p>
  </w:comment>
  <w:comment w:id="68" w:author="林清河" w:date="2021-05-06T15:36:00Z" w:initials="林清河">
    <w:p w14:paraId="6E4FF339" w14:textId="77777777" w:rsidR="005B449C" w:rsidRDefault="005B449C">
      <w:pPr>
        <w:pStyle w:val="aff0"/>
      </w:pPr>
      <w:r>
        <w:rPr>
          <w:rStyle w:val="aff"/>
        </w:rPr>
        <w:annotationRef/>
      </w:r>
      <w:r>
        <w:rPr>
          <w:rFonts w:hint="eastAsia"/>
        </w:rPr>
        <w:t>L</w:t>
      </w:r>
      <w:r>
        <w:t>6</w:t>
      </w:r>
      <w:r>
        <w:rPr>
          <w:rFonts w:hint="eastAsia"/>
        </w:rPr>
        <w:t>40</w:t>
      </w:r>
      <w:r>
        <w:t>1</w:t>
      </w:r>
      <w:r>
        <w:rPr>
          <w:rFonts w:hint="eastAsia"/>
        </w:rPr>
        <w:t>002</w:t>
      </w:r>
    </w:p>
    <w:p w14:paraId="01F44320" w14:textId="21060080" w:rsidR="005B449C" w:rsidRPr="00FF7887" w:rsidRDefault="005B449C" w:rsidP="001E4ADF">
      <w:pPr>
        <w:pStyle w:val="aff0"/>
        <w:ind w:leftChars="150" w:left="360"/>
        <w:rPr>
          <w:rFonts w:eastAsia="標楷體"/>
        </w:rPr>
      </w:pPr>
      <w:r w:rsidRPr="00FF7887">
        <w:rPr>
          <w:rFonts w:eastAsia="標楷體"/>
        </w:rPr>
        <w:t>需寫出會寫入到</w:t>
      </w:r>
      <w:r w:rsidRPr="00FF7887">
        <w:rPr>
          <w:rFonts w:eastAsia="標楷體"/>
        </w:rPr>
        <w:t>TxTeller</w:t>
      </w:r>
      <w:r w:rsidRPr="00FF7887">
        <w:rPr>
          <w:rFonts w:eastAsia="標楷體"/>
        </w:rPr>
        <w:t>的哪一個欄位。</w:t>
      </w:r>
    </w:p>
    <w:p w14:paraId="6BEB40CC" w14:textId="5AF1D78A" w:rsidR="005B449C" w:rsidRPr="00FF7887" w:rsidRDefault="005B449C" w:rsidP="001E4ADF">
      <w:pPr>
        <w:pStyle w:val="aff0"/>
        <w:ind w:leftChars="225" w:left="540"/>
        <w:rPr>
          <w:rFonts w:ascii="標楷體" w:eastAsia="標楷體" w:hAnsi="標楷體"/>
        </w:rPr>
      </w:pPr>
      <w:r w:rsidRPr="00FF7887">
        <w:rPr>
          <w:rFonts w:eastAsia="標楷體"/>
        </w:rPr>
        <w:t>CdEmp</w:t>
      </w:r>
      <w:r w:rsidRPr="00FF7887">
        <w:rPr>
          <w:rFonts w:eastAsia="標楷體"/>
        </w:rPr>
        <w:t>的</w:t>
      </w:r>
      <w:r w:rsidRPr="00FF7887">
        <w:rPr>
          <w:rFonts w:eastAsia="標楷體"/>
        </w:rPr>
        <w:t>Fullname</w:t>
      </w:r>
      <w:r w:rsidRPr="00FF7887">
        <w:rPr>
          <w:rStyle w:val="aff"/>
          <w:rFonts w:eastAsia="標楷體"/>
        </w:rPr>
        <w:annotationRef/>
      </w:r>
      <w:r w:rsidRPr="00FF7887">
        <w:rPr>
          <w:rFonts w:eastAsia="標楷體"/>
        </w:rPr>
        <w:t>欄位長度為</w:t>
      </w:r>
      <w:r w:rsidRPr="00FF7887">
        <w:rPr>
          <w:rFonts w:eastAsia="標楷體"/>
        </w:rPr>
        <w:t>40</w:t>
      </w:r>
      <w:r w:rsidRPr="00FF7887">
        <w:rPr>
          <w:rFonts w:eastAsia="標楷體"/>
        </w:rPr>
        <w:t>，</w:t>
      </w:r>
      <w:r w:rsidRPr="00FF7887">
        <w:rPr>
          <w:rFonts w:eastAsia="標楷體"/>
        </w:rPr>
        <w:t>TxTeller</w:t>
      </w:r>
      <w:r w:rsidRPr="00FF7887">
        <w:rPr>
          <w:rFonts w:eastAsia="標楷體"/>
        </w:rPr>
        <w:t>的</w:t>
      </w:r>
      <w:r w:rsidRPr="00FF7887">
        <w:rPr>
          <w:rFonts w:eastAsia="標楷體"/>
        </w:rPr>
        <w:t>TlrItem</w:t>
      </w:r>
      <w:r w:rsidRPr="00FF7887">
        <w:rPr>
          <w:rFonts w:eastAsia="標楷體"/>
        </w:rPr>
        <w:t>欄位長度為</w:t>
      </w:r>
      <w:r w:rsidRPr="00FF7887">
        <w:rPr>
          <w:rFonts w:eastAsia="標楷體"/>
        </w:rPr>
        <w:t>20</w:t>
      </w:r>
      <w:r w:rsidRPr="00FF7887">
        <w:rPr>
          <w:rFonts w:eastAsia="標楷體"/>
        </w:rPr>
        <w:t>，需統一。</w:t>
      </w:r>
    </w:p>
  </w:comment>
  <w:comment w:id="69" w:author="張金龍" w:date="2021-05-12T11:39:00Z" w:initials="eric">
    <w:p w14:paraId="5F75C4F0" w14:textId="0135114E" w:rsidR="005F07F1" w:rsidRDefault="005F07F1">
      <w:pPr>
        <w:pStyle w:val="aff0"/>
        <w:rPr>
          <w:lang w:eastAsia="zh-HK"/>
        </w:rPr>
      </w:pPr>
      <w:r>
        <w:rPr>
          <w:rStyle w:val="aff"/>
        </w:rPr>
        <w:annotationRef/>
      </w:r>
      <w:r>
        <w:rPr>
          <w:rFonts w:hint="eastAsia"/>
        </w:rPr>
        <w:t>Tl</w:t>
      </w:r>
      <w:r>
        <w:t>rItem</w:t>
      </w:r>
      <w:r>
        <w:rPr>
          <w:rFonts w:hint="eastAsia"/>
          <w:lang w:eastAsia="zh-HK"/>
        </w:rPr>
        <w:t>原先規劃是由</w:t>
      </w:r>
      <w:r>
        <w:rPr>
          <w:rFonts w:hint="eastAsia"/>
        </w:rPr>
        <w:t>AD</w:t>
      </w:r>
      <w:r>
        <w:rPr>
          <w:rFonts w:hint="eastAsia"/>
          <w:lang w:eastAsia="zh-HK"/>
        </w:rPr>
        <w:t>抓回後寫入</w:t>
      </w:r>
      <w:r>
        <w:rPr>
          <w:rFonts w:hint="eastAsia"/>
        </w:rPr>
        <w:t>,</w:t>
      </w:r>
    </w:p>
    <w:p w14:paraId="6BE58C3D" w14:textId="03A57BC8" w:rsidR="005F07F1" w:rsidRDefault="005F07F1">
      <w:pPr>
        <w:pStyle w:val="aff0"/>
      </w:pPr>
      <w:r>
        <w:rPr>
          <w:rFonts w:hint="eastAsia"/>
          <w:lang w:eastAsia="zh-HK"/>
        </w:rPr>
        <w:t>目前規劃不用</w:t>
      </w:r>
      <w:r>
        <w:rPr>
          <w:rFonts w:hint="eastAsia"/>
        </w:rPr>
        <w:t>,</w:t>
      </w:r>
      <w:r>
        <w:rPr>
          <w:rFonts w:hint="eastAsia"/>
          <w:lang w:eastAsia="zh-HK"/>
        </w:rPr>
        <w:t>直接使用</w:t>
      </w:r>
      <w:r>
        <w:rPr>
          <w:rFonts w:hint="eastAsia"/>
        </w:rPr>
        <w:t>Cd</w:t>
      </w:r>
      <w:r>
        <w:t>Emp.Full</w:t>
      </w:r>
      <w:r>
        <w:rPr>
          <w:rFonts w:hint="eastAsia"/>
        </w:rPr>
        <w:t>n</w:t>
      </w:r>
      <w:r>
        <w:t>ame,</w:t>
      </w:r>
    </w:p>
    <w:p w14:paraId="7E8A4FE4" w14:textId="20F04508" w:rsidR="005F07F1" w:rsidRDefault="005F07F1">
      <w:pPr>
        <w:pStyle w:val="aff0"/>
        <w:rPr>
          <w:rFonts w:hint="eastAsia"/>
        </w:rPr>
      </w:pPr>
      <w:r>
        <w:rPr>
          <w:rFonts w:hint="eastAsia"/>
          <w:lang w:eastAsia="zh-HK"/>
        </w:rPr>
        <w:t>以保持資料一致性</w:t>
      </w:r>
    </w:p>
  </w:comment>
  <w:comment w:id="71" w:author="林清河" w:date="2021-05-06T15:48:00Z" w:initials="林清河">
    <w:p w14:paraId="627AC997" w14:textId="7BCAADFB" w:rsidR="005B449C" w:rsidRDefault="005B449C">
      <w:pPr>
        <w:pStyle w:val="aff0"/>
      </w:pPr>
      <w:r>
        <w:rPr>
          <w:rStyle w:val="aff"/>
        </w:rPr>
        <w:annotationRef/>
      </w:r>
      <w:r>
        <w:rPr>
          <w:rFonts w:hint="eastAsia"/>
        </w:rPr>
        <w:t>L</w:t>
      </w:r>
      <w:r>
        <w:t>6</w:t>
      </w:r>
      <w:r>
        <w:rPr>
          <w:rFonts w:hint="eastAsia"/>
        </w:rPr>
        <w:t>40</w:t>
      </w:r>
      <w:r>
        <w:t>1</w:t>
      </w:r>
      <w:r>
        <w:rPr>
          <w:rFonts w:hint="eastAsia"/>
        </w:rPr>
        <w:t>003</w:t>
      </w:r>
    </w:p>
    <w:p w14:paraId="29816D79" w14:textId="1B3BC5FB" w:rsidR="005B449C" w:rsidRDefault="005B449C" w:rsidP="001E4ADF">
      <w:pPr>
        <w:pStyle w:val="aff0"/>
        <w:ind w:leftChars="975" w:left="2340"/>
      </w:pPr>
      <w:r>
        <w:rPr>
          <w:rFonts w:hint="eastAsia"/>
        </w:rPr>
        <w:t>0:</w:t>
      </w:r>
      <w:r>
        <w:rPr>
          <w:rFonts w:hint="eastAsia"/>
        </w:rPr>
        <w:t>未啟用，不需要，新增時預設帶出</w:t>
      </w:r>
      <w:r>
        <w:rPr>
          <w:rFonts w:hint="eastAsia"/>
        </w:rPr>
        <w:t>1:</w:t>
      </w:r>
      <w:r>
        <w:rPr>
          <w:rFonts w:hint="eastAsia"/>
        </w:rPr>
        <w:t>啟用。</w:t>
      </w:r>
    </w:p>
  </w:comment>
  <w:comment w:id="72" w:author="張金龍" w:date="2021-05-12T11:40:00Z" w:initials="eric">
    <w:p w14:paraId="2FB33C6A" w14:textId="7C99DA96" w:rsidR="005F07F1" w:rsidRDefault="005F07F1">
      <w:pPr>
        <w:pStyle w:val="aff0"/>
        <w:rPr>
          <w:rFonts w:hint="eastAsia"/>
        </w:rPr>
      </w:pPr>
      <w:r>
        <w:rPr>
          <w:rStyle w:val="aff"/>
        </w:rPr>
        <w:annotationRef/>
      </w:r>
      <w:r w:rsidR="007119DC">
        <w:rPr>
          <w:rFonts w:hint="eastAsia"/>
        </w:rPr>
        <w:t>OK</w:t>
      </w:r>
    </w:p>
  </w:comment>
  <w:comment w:id="83" w:author="林清河" w:date="2021-05-06T15:52:00Z" w:initials="林清河">
    <w:p w14:paraId="674784B2" w14:textId="5CF68EB4" w:rsidR="005B449C" w:rsidRDefault="005B449C">
      <w:pPr>
        <w:pStyle w:val="aff0"/>
      </w:pPr>
      <w:r>
        <w:rPr>
          <w:rStyle w:val="aff"/>
        </w:rPr>
        <w:annotationRef/>
      </w:r>
      <w:r>
        <w:rPr>
          <w:rFonts w:hint="eastAsia"/>
        </w:rPr>
        <w:t>L</w:t>
      </w:r>
      <w:r>
        <w:t>6</w:t>
      </w:r>
      <w:r>
        <w:rPr>
          <w:rFonts w:hint="eastAsia"/>
        </w:rPr>
        <w:t>40</w:t>
      </w:r>
      <w:r>
        <w:t>1</w:t>
      </w:r>
      <w:r>
        <w:rPr>
          <w:rFonts w:hint="eastAsia"/>
        </w:rPr>
        <w:t>005</w:t>
      </w:r>
    </w:p>
    <w:p w14:paraId="74C53E3B" w14:textId="395E0736" w:rsidR="005B449C" w:rsidRPr="009059FD" w:rsidRDefault="005B449C" w:rsidP="001E4ADF">
      <w:pPr>
        <w:pStyle w:val="aff0"/>
        <w:ind w:leftChars="225" w:left="540"/>
      </w:pPr>
      <w:r>
        <w:rPr>
          <w:rFonts w:hint="eastAsia"/>
        </w:rPr>
        <w:t>需寫出該欄位的來源。</w:t>
      </w:r>
    </w:p>
  </w:comment>
  <w:comment w:id="84" w:author="張金龍" w:date="2021-05-12T11:58:00Z" w:initials="eric">
    <w:p w14:paraId="58C2E538" w14:textId="1ADE4E6C" w:rsidR="00EB6F4E" w:rsidRDefault="00EB6F4E">
      <w:pPr>
        <w:pStyle w:val="aff0"/>
      </w:pPr>
      <w:r>
        <w:rPr>
          <w:rStyle w:val="aff"/>
        </w:rPr>
        <w:annotationRef/>
      </w:r>
      <w:r>
        <w:rPr>
          <w:rFonts w:ascii="標楷體" w:eastAsia="標楷體" w:hAnsi="標楷體"/>
        </w:rPr>
        <w:t>TxTeller.</w:t>
      </w:r>
      <w:r>
        <w:t xml:space="preserve"> </w:t>
      </w:r>
      <w:r w:rsidRPr="00EB6F4E">
        <w:rPr>
          <w:rFonts w:ascii="標楷體" w:eastAsia="標楷體" w:hAnsi="標楷體"/>
        </w:rPr>
        <w:t>LtxDate</w:t>
      </w:r>
      <w:r>
        <w:rPr>
          <w:rFonts w:ascii="標楷體" w:eastAsia="標楷體" w:hAnsi="標楷體"/>
        </w:rPr>
        <w:t xml:space="preserve"> + TxTeller.</w:t>
      </w:r>
      <w:r>
        <w:t xml:space="preserve"> </w:t>
      </w:r>
      <w:r w:rsidRPr="00EB6F4E">
        <w:rPr>
          <w:rFonts w:ascii="標楷體" w:eastAsia="標楷體" w:hAnsi="標楷體"/>
        </w:rPr>
        <w:t>LtxTime</w:t>
      </w:r>
    </w:p>
  </w:comment>
  <w:comment w:id="89" w:author="林清河" w:date="2021-05-06T15:50:00Z" w:initials="林清河">
    <w:p w14:paraId="7B49106F" w14:textId="0B70A391" w:rsidR="005B449C" w:rsidRDefault="005B449C">
      <w:pPr>
        <w:pStyle w:val="aff0"/>
      </w:pPr>
      <w:r>
        <w:rPr>
          <w:rStyle w:val="aff"/>
        </w:rPr>
        <w:annotationRef/>
      </w:r>
      <w:r>
        <w:rPr>
          <w:rFonts w:hint="eastAsia"/>
        </w:rPr>
        <w:t>L</w:t>
      </w:r>
      <w:r>
        <w:t>6</w:t>
      </w:r>
      <w:r>
        <w:rPr>
          <w:rFonts w:hint="eastAsia"/>
        </w:rPr>
        <w:t>40</w:t>
      </w:r>
      <w:r>
        <w:t>1</w:t>
      </w:r>
      <w:r>
        <w:rPr>
          <w:rFonts w:hint="eastAsia"/>
        </w:rPr>
        <w:t>006</w:t>
      </w:r>
    </w:p>
    <w:p w14:paraId="1892B765" w14:textId="7F0844EC" w:rsidR="005B449C" w:rsidRDefault="005B449C" w:rsidP="001E4ADF">
      <w:pPr>
        <w:pStyle w:val="aff0"/>
        <w:ind w:leftChars="225" w:left="540"/>
      </w:pPr>
      <w:r>
        <w:rPr>
          <w:rFonts w:hint="eastAsia"/>
        </w:rPr>
        <w:t>需寫出該欄位的來源。</w:t>
      </w:r>
    </w:p>
  </w:comment>
  <w:comment w:id="90" w:author="張金龍" w:date="2021-05-12T11:58:00Z" w:initials="eric">
    <w:p w14:paraId="2E322E1B" w14:textId="5EF4FC10" w:rsidR="00EB6F4E" w:rsidRDefault="00EB6F4E">
      <w:pPr>
        <w:pStyle w:val="aff0"/>
      </w:pPr>
      <w:r>
        <w:rPr>
          <w:rStyle w:val="aff"/>
        </w:rPr>
        <w:annotationRef/>
      </w:r>
      <w:r>
        <w:rPr>
          <w:rFonts w:ascii="標楷體" w:eastAsia="標楷體" w:hAnsi="標楷體"/>
        </w:rPr>
        <w:t>TxTeller.</w:t>
      </w:r>
      <w:r>
        <w:t xml:space="preserve"> </w:t>
      </w:r>
      <w:r w:rsidRPr="00EB6F4E">
        <w:rPr>
          <w:rFonts w:ascii="標楷體" w:eastAsia="標楷體" w:hAnsi="標楷體"/>
        </w:rPr>
        <w:t>TxtNo</w:t>
      </w:r>
    </w:p>
  </w:comment>
  <w:comment w:id="97" w:author="林清河" w:date="2021-05-06T15:37:00Z" w:initials="林清河">
    <w:p w14:paraId="03D2D12C" w14:textId="4E123C3B" w:rsidR="00D01BCC" w:rsidRDefault="00D01BCC">
      <w:pPr>
        <w:pStyle w:val="aff0"/>
      </w:pPr>
      <w:r>
        <w:rPr>
          <w:rStyle w:val="aff"/>
        </w:rPr>
        <w:annotationRef/>
      </w:r>
      <w:r>
        <w:rPr>
          <w:rFonts w:hint="eastAsia"/>
        </w:rPr>
        <w:t>L</w:t>
      </w:r>
      <w:r>
        <w:t>6</w:t>
      </w:r>
      <w:r>
        <w:rPr>
          <w:rFonts w:hint="eastAsia"/>
        </w:rPr>
        <w:t>40</w:t>
      </w:r>
      <w:r>
        <w:t>1</w:t>
      </w:r>
      <w:r>
        <w:rPr>
          <w:rFonts w:hint="eastAsia"/>
        </w:rPr>
        <w:t>004</w:t>
      </w:r>
    </w:p>
    <w:p w14:paraId="389EB468" w14:textId="4865BB89" w:rsidR="00D01BCC" w:rsidRDefault="00D01BCC" w:rsidP="00EB6F4E">
      <w:pPr>
        <w:pStyle w:val="aff0"/>
        <w:ind w:leftChars="225" w:left="540"/>
        <w:rPr>
          <w:rFonts w:hint="eastAsia"/>
        </w:rPr>
      </w:pPr>
      <w:r>
        <w:rPr>
          <w:rFonts w:hint="eastAsia"/>
        </w:rPr>
        <w:t>與群組關聯，要改為多對多關係，另行開一個</w:t>
      </w:r>
      <w:r>
        <w:rPr>
          <w:rFonts w:hint="eastAsia"/>
        </w:rPr>
        <w:t>Table</w:t>
      </w:r>
      <w:r>
        <w:rPr>
          <w:rFonts w:hint="eastAsia"/>
        </w:rPr>
        <w:t>紀錄，不要都記錄</w:t>
      </w:r>
      <w:r w:rsidRPr="00BD6FEE">
        <w:t>TxTeller</w:t>
      </w:r>
      <w:r>
        <w:rPr>
          <w:rFonts w:hint="eastAsia"/>
        </w:rPr>
        <w:t>中這樣只能紀錄</w:t>
      </w:r>
      <w:r>
        <w:rPr>
          <w:rFonts w:hint="eastAsia"/>
        </w:rPr>
        <w:t>10</w:t>
      </w:r>
      <w:r>
        <w:rPr>
          <w:rFonts w:hint="eastAsia"/>
        </w:rPr>
        <w:t>個，群組設定超過</w:t>
      </w:r>
      <w:r>
        <w:rPr>
          <w:rFonts w:hint="eastAsia"/>
        </w:rPr>
        <w:t>10</w:t>
      </w:r>
      <w:r>
        <w:rPr>
          <w:rFonts w:hint="eastAsia"/>
        </w:rPr>
        <w:t>個將無法使用。</w:t>
      </w:r>
    </w:p>
  </w:comment>
  <w:comment w:id="98" w:author="張金龍" w:date="2021-05-12T11:58:00Z" w:initials="eric">
    <w:p w14:paraId="36EA2447" w14:textId="22226E70" w:rsidR="00D01BCC" w:rsidRDefault="00D01BCC">
      <w:pPr>
        <w:pStyle w:val="aff0"/>
        <w:rPr>
          <w:rFonts w:hint="eastAsia"/>
        </w:rPr>
      </w:pPr>
      <w:r>
        <w:rPr>
          <w:rStyle w:val="aff"/>
        </w:rPr>
        <w:annotationRef/>
      </w:r>
      <w:r>
        <w:rPr>
          <w:rFonts w:hint="eastAsia"/>
          <w:lang w:eastAsia="zh-HK"/>
        </w:rPr>
        <w:t>已調整使用</w:t>
      </w:r>
      <w:r w:rsidRPr="00EB6F4E">
        <w:rPr>
          <w:lang w:eastAsia="zh-HK"/>
        </w:rPr>
        <w:t>TxTellerAuth</w:t>
      </w:r>
      <w:r>
        <w:rPr>
          <w:rFonts w:hint="eastAsia"/>
          <w:lang w:eastAsia="zh-HK"/>
        </w:rPr>
        <w:t>記錄</w:t>
      </w:r>
    </w:p>
  </w:comment>
  <w:comment w:id="302" w:author="林清河" w:date="2021-05-06T20:06:00Z" w:initials="林清河">
    <w:p w14:paraId="509FBCFA" w14:textId="77777777" w:rsidR="005B449C" w:rsidRDefault="005B449C">
      <w:pPr>
        <w:pStyle w:val="aff0"/>
      </w:pPr>
      <w:r>
        <w:rPr>
          <w:rStyle w:val="aff"/>
        </w:rPr>
        <w:annotationRef/>
      </w:r>
      <w:r>
        <w:t>L6709001</w:t>
      </w:r>
    </w:p>
    <w:p w14:paraId="1875D2C2" w14:textId="45AF1CC3" w:rsidR="005B449C" w:rsidRDefault="005B449C">
      <w:pPr>
        <w:pStyle w:val="aff0"/>
        <w:ind w:leftChars="225" w:left="540"/>
      </w:pPr>
      <w:r>
        <w:rPr>
          <w:rFonts w:hint="eastAsia"/>
        </w:rPr>
        <w:t>是否有來源或是共用代碼</w:t>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798DD3BD" w15:done="0"/>
  <w15:commentEx w15:paraId="1288D078" w15:paraIdParent="798DD3BD" w15:done="0"/>
  <w15:commentEx w15:paraId="6E9DCDB6" w15:done="0"/>
  <w15:commentEx w15:paraId="7BFDA312" w15:paraIdParent="6E9DCDB6" w15:done="0"/>
  <w15:commentEx w15:paraId="33CA4D44" w15:done="0"/>
  <w15:commentEx w15:paraId="539A7B1B" w15:paraIdParent="33CA4D44" w15:done="0"/>
  <w15:commentEx w15:paraId="33A6841A" w15:done="0"/>
  <w15:commentEx w15:paraId="58995AE5" w15:paraIdParent="33A6841A" w15:done="0"/>
  <w15:commentEx w15:paraId="22D42C36" w15:done="0"/>
  <w15:commentEx w15:paraId="676E4DAE" w15:paraIdParent="22D42C36" w15:done="0"/>
  <w15:commentEx w15:paraId="6BEB40CC" w15:done="0"/>
  <w15:commentEx w15:paraId="7E8A4FE4" w15:paraIdParent="6BEB40CC" w15:done="0"/>
  <w15:commentEx w15:paraId="29816D79" w15:done="0"/>
  <w15:commentEx w15:paraId="2FB33C6A" w15:paraIdParent="29816D79" w15:done="0"/>
  <w15:commentEx w15:paraId="74C53E3B" w15:done="0"/>
  <w15:commentEx w15:paraId="58C2E538" w15:paraIdParent="74C53E3B" w15:done="0"/>
  <w15:commentEx w15:paraId="1892B765" w15:done="0"/>
  <w15:commentEx w15:paraId="2E322E1B" w15:paraIdParent="1892B765" w15:done="0"/>
  <w15:commentEx w15:paraId="389EB468" w15:done="0"/>
  <w15:commentEx w15:paraId="36EA2447" w15:paraIdParent="389EB468" w15:done="0"/>
  <w15:commentEx w15:paraId="1875D2C2" w15:done="0"/>
</w15:commentsEx>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641D214" w14:textId="77777777" w:rsidR="005B449C" w:rsidRDefault="005B449C">
      <w:r>
        <w:separator/>
      </w:r>
    </w:p>
  </w:endnote>
  <w:endnote w:type="continuationSeparator" w:id="0">
    <w:p w14:paraId="042ED4A1" w14:textId="77777777" w:rsidR="005B449C" w:rsidRDefault="005B449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新細明體">
    <w:altName w:val="PMingLiU"/>
    <w:panose1 w:val="02020500000000000000"/>
    <w:charset w:val="88"/>
    <w:family w:val="roman"/>
    <w:pitch w:val="variable"/>
    <w:sig w:usb0="A00002FF" w:usb1="28CFFCFA" w:usb2="00000016" w:usb3="00000000" w:csb0="00100001" w:csb1="00000000"/>
  </w:font>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標楷體">
    <w:panose1 w:val="03000509000000000000"/>
    <w:charset w:val="88"/>
    <w:family w:val="script"/>
    <w:pitch w:val="fixed"/>
    <w:sig w:usb0="00000003" w:usb1="080E0000" w:usb2="00000016" w:usb3="00000000" w:csb0="00100001" w:csb1="00000000"/>
  </w:font>
  <w:font w:name="Monotype Sorts">
    <w:altName w:val="MT Extra"/>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細明體">
    <w:altName w:val="MingLiU"/>
    <w:panose1 w:val="02020509000000000000"/>
    <w:charset w:val="88"/>
    <w:family w:val="modern"/>
    <w:pitch w:val="fixed"/>
    <w:sig w:usb0="A00002FF" w:usb1="28CFFCFA" w:usb2="00000016" w:usb3="00000000" w:csb0="00100001"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10354" w:type="dxa"/>
      <w:tblInd w:w="28" w:type="dxa"/>
      <w:tblBorders>
        <w:top w:val="single" w:sz="18" w:space="0" w:color="auto"/>
      </w:tblBorders>
      <w:tblCellMar>
        <w:left w:w="0" w:type="dxa"/>
        <w:right w:w="0" w:type="dxa"/>
      </w:tblCellMar>
      <w:tblLook w:val="04A0" w:firstRow="1" w:lastRow="0" w:firstColumn="1" w:lastColumn="0" w:noHBand="0" w:noVBand="1"/>
    </w:tblPr>
    <w:tblGrid>
      <w:gridCol w:w="10354"/>
    </w:tblGrid>
    <w:tr w:rsidR="005B449C" w14:paraId="7F473DCD" w14:textId="77777777" w:rsidTr="00C23791">
      <w:trPr>
        <w:trHeight w:val="255"/>
      </w:trPr>
      <w:tc>
        <w:tcPr>
          <w:tcW w:w="10354" w:type="dxa"/>
          <w:tcBorders>
            <w:top w:val="nil"/>
            <w:left w:val="nil"/>
            <w:bottom w:val="nil"/>
            <w:right w:val="nil"/>
          </w:tcBorders>
          <w:tcMar>
            <w:top w:w="0" w:type="dxa"/>
            <w:left w:w="28" w:type="dxa"/>
            <w:bottom w:w="0" w:type="dxa"/>
            <w:right w:w="28" w:type="dxa"/>
          </w:tcMar>
        </w:tcPr>
        <w:p w14:paraId="5176FE9F" w14:textId="77777777" w:rsidR="005B449C" w:rsidRPr="009B11EB" w:rsidRDefault="005B449C" w:rsidP="00867AB0">
          <w:pPr>
            <w:pStyle w:val="aff6"/>
            <w:rPr>
              <w:rFonts w:ascii="標楷體" w:hAnsi="標楷體"/>
            </w:rPr>
          </w:pPr>
          <w:r w:rsidRPr="009B11EB">
            <w:rPr>
              <w:rFonts w:ascii="標楷體" w:hAnsi="標楷體" w:hint="eastAsia"/>
            </w:rPr>
            <w:t>本文件著作權屬新光人壽保險股份有限公司所有，未經許可不准引用或翻印</w:t>
          </w:r>
        </w:p>
        <w:tbl>
          <w:tblPr>
            <w:tblW w:w="10256" w:type="dxa"/>
            <w:tblBorders>
              <w:top w:val="single" w:sz="18" w:space="0" w:color="auto"/>
            </w:tblBorders>
            <w:tblCellMar>
              <w:left w:w="28" w:type="dxa"/>
              <w:right w:w="28" w:type="dxa"/>
            </w:tblCellMar>
            <w:tblLook w:val="0000" w:firstRow="0" w:lastRow="0" w:firstColumn="0" w:lastColumn="0" w:noHBand="0" w:noVBand="0"/>
          </w:tblPr>
          <w:tblGrid>
            <w:gridCol w:w="4348"/>
            <w:gridCol w:w="1200"/>
            <w:gridCol w:w="2160"/>
            <w:gridCol w:w="1560"/>
            <w:gridCol w:w="988"/>
          </w:tblGrid>
          <w:tr w:rsidR="005B449C" w:rsidRPr="009B11EB" w14:paraId="3C5192CF" w14:textId="77777777" w:rsidTr="00867AB0">
            <w:trPr>
              <w:cantSplit/>
              <w:trHeight w:val="80"/>
            </w:trPr>
            <w:tc>
              <w:tcPr>
                <w:tcW w:w="4348" w:type="dxa"/>
              </w:tcPr>
              <w:p w14:paraId="5D12ED01" w14:textId="77777777" w:rsidR="005B449C" w:rsidRPr="009B11EB" w:rsidRDefault="005B449C" w:rsidP="00867AB0">
                <w:pPr>
                  <w:pStyle w:val="a5"/>
                  <w:rPr>
                    <w:rFonts w:ascii="標楷體" w:eastAsia="標楷體" w:hAnsi="標楷體"/>
                  </w:rPr>
                </w:pPr>
                <w:r w:rsidRPr="009B11EB">
                  <w:rPr>
                    <w:rFonts w:ascii="標楷體" w:eastAsia="標楷體" w:hAnsi="標楷體" w:hint="eastAsia"/>
                  </w:rPr>
                  <w:t>檔名：</w:t>
                </w:r>
                <w:r w:rsidRPr="009B11EB">
                  <w:rPr>
                    <w:rFonts w:ascii="標楷體" w:eastAsia="標楷體" w:hAnsi="標楷體"/>
                  </w:rPr>
                  <w:fldChar w:fldCharType="begin"/>
                </w:r>
                <w:r w:rsidRPr="009B11EB">
                  <w:rPr>
                    <w:rFonts w:ascii="標楷體" w:eastAsia="標楷體" w:hAnsi="標楷體"/>
                  </w:rPr>
                  <w:instrText xml:space="preserve"> FILENAME </w:instrText>
                </w:r>
                <w:r w:rsidRPr="009B11EB">
                  <w:rPr>
                    <w:rFonts w:ascii="標楷體" w:eastAsia="標楷體" w:hAnsi="標楷體"/>
                  </w:rPr>
                  <w:fldChar w:fldCharType="separate"/>
                </w:r>
                <w:r>
                  <w:rPr>
                    <w:rFonts w:ascii="標楷體" w:eastAsia="標楷體" w:hAnsi="標楷體"/>
                    <w:noProof/>
                  </w:rPr>
                  <w:t>PJ201800012_URS_6共同作業.docx</w:t>
                </w:r>
                <w:r w:rsidRPr="009B11EB">
                  <w:rPr>
                    <w:rFonts w:ascii="標楷體" w:eastAsia="標楷體" w:hAnsi="標楷體"/>
                    <w:noProof/>
                  </w:rPr>
                  <w:fldChar w:fldCharType="end"/>
                </w:r>
              </w:p>
            </w:tc>
            <w:tc>
              <w:tcPr>
                <w:tcW w:w="1200" w:type="dxa"/>
              </w:tcPr>
              <w:p w14:paraId="3A1B3800" w14:textId="23F0D5B8" w:rsidR="005B449C" w:rsidRPr="009B11EB" w:rsidRDefault="005B449C" w:rsidP="00867AB0">
                <w:pPr>
                  <w:pStyle w:val="a5"/>
                  <w:rPr>
                    <w:rFonts w:ascii="標楷體" w:eastAsia="標楷體" w:hAnsi="標楷體"/>
                  </w:rPr>
                </w:pPr>
                <w:r w:rsidRPr="009B11EB">
                  <w:rPr>
                    <w:rFonts w:ascii="標楷體" w:eastAsia="標楷體" w:hAnsi="標楷體" w:hint="eastAsia"/>
                  </w:rPr>
                  <w:t>版次：</w:t>
                </w:r>
                <w:r w:rsidRPr="009B11EB">
                  <w:rPr>
                    <w:rFonts w:ascii="標楷體" w:eastAsia="標楷體" w:hAnsi="標楷體"/>
                  </w:rPr>
                  <w:fldChar w:fldCharType="begin"/>
                </w:r>
                <w:r w:rsidRPr="009B11EB">
                  <w:rPr>
                    <w:rFonts w:ascii="標楷體" w:eastAsia="標楷體" w:hAnsi="標楷體"/>
                  </w:rPr>
                  <w:instrText xml:space="preserve"> </w:instrText>
                </w:r>
                <w:r w:rsidRPr="009B11EB">
                  <w:rPr>
                    <w:rFonts w:ascii="標楷體" w:eastAsia="標楷體" w:hAnsi="標楷體" w:hint="eastAsia"/>
                  </w:rPr>
                  <w:instrText>STYLEREF  版次</w:instrText>
                </w:r>
                <w:r w:rsidRPr="009B11EB">
                  <w:rPr>
                    <w:rFonts w:ascii="標楷體" w:eastAsia="標楷體" w:hAnsi="標楷體"/>
                  </w:rPr>
                  <w:instrText xml:space="preserve"> </w:instrText>
                </w:r>
                <w:r w:rsidRPr="009B11EB">
                  <w:rPr>
                    <w:rFonts w:ascii="標楷體" w:eastAsia="標楷體" w:hAnsi="標楷體"/>
                  </w:rPr>
                  <w:fldChar w:fldCharType="separate"/>
                </w:r>
                <w:r w:rsidR="00D01BCC">
                  <w:rPr>
                    <w:rFonts w:ascii="標楷體" w:eastAsia="標楷體" w:hAnsi="標楷體"/>
                    <w:noProof/>
                  </w:rPr>
                  <w:t>V1.1</w:t>
                </w:r>
                <w:r w:rsidRPr="009B11EB">
                  <w:rPr>
                    <w:rFonts w:ascii="標楷體" w:eastAsia="標楷體" w:hAnsi="標楷體"/>
                  </w:rPr>
                  <w:fldChar w:fldCharType="end"/>
                </w:r>
              </w:p>
            </w:tc>
            <w:tc>
              <w:tcPr>
                <w:tcW w:w="2160" w:type="dxa"/>
              </w:tcPr>
              <w:p w14:paraId="41401C69" w14:textId="63EF8107" w:rsidR="005B449C" w:rsidRPr="009B11EB" w:rsidRDefault="005B449C" w:rsidP="00867AB0">
                <w:pPr>
                  <w:pStyle w:val="a5"/>
                  <w:rPr>
                    <w:rFonts w:ascii="標楷體" w:eastAsia="標楷體" w:hAnsi="標楷體"/>
                  </w:rPr>
                </w:pPr>
                <w:r w:rsidRPr="009B11EB">
                  <w:rPr>
                    <w:rFonts w:ascii="標楷體" w:eastAsia="標楷體" w:hAnsi="標楷體" w:hint="eastAsia"/>
                  </w:rPr>
                  <w:t>修訂日期：</w:t>
                </w:r>
                <w:r>
                  <w:fldChar w:fldCharType="begin"/>
                </w:r>
                <w:r>
                  <w:instrText xml:space="preserve"> STYLEREF </w:instrText>
                </w:r>
                <w:r>
                  <w:instrText>文件日期</w:instrText>
                </w:r>
                <w:r>
                  <w:instrText xml:space="preserve"> \* MERGEFORMAT </w:instrText>
                </w:r>
                <w:r>
                  <w:fldChar w:fldCharType="separate"/>
                </w:r>
                <w:r w:rsidR="00D01BCC" w:rsidRPr="00D01BCC">
                  <w:rPr>
                    <w:rFonts w:ascii="標楷體" w:eastAsia="標楷體" w:hAnsi="標楷體"/>
                    <w:noProof/>
                  </w:rPr>
                  <w:t>2021/04/29</w:t>
                </w:r>
                <w:r>
                  <w:rPr>
                    <w:rFonts w:ascii="標楷體" w:eastAsia="標楷體" w:hAnsi="標楷體"/>
                    <w:noProof/>
                  </w:rPr>
                  <w:fldChar w:fldCharType="end"/>
                </w:r>
              </w:p>
            </w:tc>
            <w:tc>
              <w:tcPr>
                <w:tcW w:w="1560" w:type="dxa"/>
              </w:tcPr>
              <w:p w14:paraId="538EBBC3" w14:textId="77777777" w:rsidR="005B449C" w:rsidRPr="009B11EB" w:rsidRDefault="005B449C" w:rsidP="00867AB0">
                <w:pPr>
                  <w:pStyle w:val="a5"/>
                  <w:rPr>
                    <w:rFonts w:ascii="標楷體" w:eastAsia="標楷體" w:hAnsi="標楷體"/>
                  </w:rPr>
                </w:pPr>
                <w:r w:rsidRPr="009B11EB">
                  <w:rPr>
                    <w:rFonts w:ascii="標楷體" w:eastAsia="標楷體" w:hAnsi="標楷體" w:hint="eastAsia"/>
                  </w:rPr>
                  <w:t>組織版次：V4.0</w:t>
                </w:r>
              </w:p>
            </w:tc>
            <w:tc>
              <w:tcPr>
                <w:tcW w:w="988" w:type="dxa"/>
              </w:tcPr>
              <w:p w14:paraId="25C61CF4" w14:textId="0A52B8B9" w:rsidR="005B449C" w:rsidRPr="009B11EB" w:rsidRDefault="005B449C" w:rsidP="00867AB0">
                <w:pPr>
                  <w:pStyle w:val="a5"/>
                  <w:rPr>
                    <w:rFonts w:ascii="標楷體" w:eastAsia="標楷體" w:hAnsi="標楷體"/>
                  </w:rPr>
                </w:pPr>
                <w:r w:rsidRPr="009B11EB">
                  <w:rPr>
                    <w:rFonts w:ascii="標楷體" w:eastAsia="標楷體" w:hAnsi="標楷體" w:hint="eastAsia"/>
                  </w:rPr>
                  <w:t>頁數：</w:t>
                </w:r>
                <w:r w:rsidRPr="009B11EB">
                  <w:rPr>
                    <w:rFonts w:ascii="標楷體" w:eastAsia="標楷體" w:hAnsi="標楷體"/>
                  </w:rPr>
                  <w:fldChar w:fldCharType="begin"/>
                </w:r>
                <w:r w:rsidRPr="009B11EB">
                  <w:rPr>
                    <w:rFonts w:ascii="標楷體" w:eastAsia="標楷體" w:hAnsi="標楷體"/>
                  </w:rPr>
                  <w:instrText xml:space="preserve"> PAGE </w:instrText>
                </w:r>
                <w:r w:rsidRPr="009B11EB">
                  <w:rPr>
                    <w:rFonts w:ascii="標楷體" w:eastAsia="標楷體" w:hAnsi="標楷體"/>
                  </w:rPr>
                  <w:fldChar w:fldCharType="separate"/>
                </w:r>
                <w:r w:rsidR="00D01BCC">
                  <w:rPr>
                    <w:rFonts w:ascii="標楷體" w:eastAsia="標楷體" w:hAnsi="標楷體"/>
                    <w:noProof/>
                  </w:rPr>
                  <w:t>80</w:t>
                </w:r>
                <w:r w:rsidRPr="009B11EB">
                  <w:rPr>
                    <w:rFonts w:ascii="標楷體" w:eastAsia="標楷體" w:hAnsi="標楷體"/>
                    <w:noProof/>
                  </w:rPr>
                  <w:fldChar w:fldCharType="end"/>
                </w:r>
              </w:p>
            </w:tc>
          </w:tr>
        </w:tbl>
        <w:p w14:paraId="2079E4B2" w14:textId="77777777" w:rsidR="005B449C" w:rsidRDefault="005B449C" w:rsidP="00867AB0">
          <w:pPr>
            <w:tabs>
              <w:tab w:val="right" w:pos="10191"/>
            </w:tabs>
            <w:rPr>
              <w:rFonts w:ascii="標楷體" w:eastAsia="標楷體" w:hAnsi="標楷體" w:cs="Arial"/>
              <w:sz w:val="18"/>
              <w:szCs w:val="18"/>
            </w:rPr>
          </w:pPr>
        </w:p>
      </w:tc>
    </w:tr>
  </w:tbl>
  <w:p w14:paraId="6B1AEA11" w14:textId="77777777" w:rsidR="005B449C" w:rsidRPr="0065610E" w:rsidRDefault="005B449C" w:rsidP="002113B9"/>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DACD38E" w14:textId="77777777" w:rsidR="005B449C" w:rsidRDefault="005B449C" w:rsidP="00867AB0">
    <w:pPr>
      <w:pStyle w:val="aff6"/>
    </w:pPr>
    <w:r>
      <w:rPr>
        <w:rFonts w:hint="eastAsia"/>
      </w:rPr>
      <w:t>本文件著作權屬新光人壽保險股份有限公司所有，未經許可不准引用或翻印</w:t>
    </w:r>
  </w:p>
  <w:p w14:paraId="7A3CCA38" w14:textId="77777777" w:rsidR="005B449C" w:rsidRPr="00867AB0" w:rsidRDefault="005B449C">
    <w:pPr>
      <w:pStyle w:val="a5"/>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40D52BF" w14:textId="77777777" w:rsidR="005B449C" w:rsidRDefault="005B449C">
      <w:r>
        <w:separator/>
      </w:r>
    </w:p>
  </w:footnote>
  <w:footnote w:type="continuationSeparator" w:id="0">
    <w:p w14:paraId="261E3716" w14:textId="77777777" w:rsidR="005B449C" w:rsidRDefault="005B449C">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7588"/>
      <w:gridCol w:w="2612"/>
    </w:tblGrid>
    <w:tr w:rsidR="005B449C" w14:paraId="38CE95AC" w14:textId="77777777" w:rsidTr="00867AB0">
      <w:trPr>
        <w:cantSplit/>
      </w:trPr>
      <w:tc>
        <w:tcPr>
          <w:tcW w:w="7588" w:type="dxa"/>
          <w:tcBorders>
            <w:top w:val="nil"/>
            <w:left w:val="nil"/>
            <w:bottom w:val="nil"/>
            <w:right w:val="nil"/>
          </w:tcBorders>
        </w:tcPr>
        <w:p w14:paraId="192BA70F" w14:textId="77777777" w:rsidR="005B449C" w:rsidRDefault="005B449C" w:rsidP="00867AB0">
          <w:r>
            <w:rPr>
              <w:rFonts w:hint="eastAsia"/>
              <w:noProof/>
            </w:rPr>
            <w:drawing>
              <wp:anchor distT="0" distB="0" distL="114300" distR="114300" simplePos="0" relativeHeight="251657728" behindDoc="0" locked="0" layoutInCell="1" allowOverlap="1" wp14:anchorId="52F69256" wp14:editId="5858CF52">
                <wp:simplePos x="0" y="0"/>
                <wp:positionH relativeFrom="column">
                  <wp:posOffset>0</wp:posOffset>
                </wp:positionH>
                <wp:positionV relativeFrom="paragraph">
                  <wp:posOffset>17145</wp:posOffset>
                </wp:positionV>
                <wp:extent cx="1981200" cy="338455"/>
                <wp:effectExtent l="0" t="0" r="0" b="4445"/>
                <wp:wrapSquare wrapText="bothSides"/>
                <wp:docPr id="104" name="圖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
                          <a:extLst>
                            <a:ext uri="{28A0092B-C50C-407E-A947-70E740481C1C}">
                              <a14:useLocalDpi xmlns:a14="http://schemas.microsoft.com/office/drawing/2010/main" val="0"/>
                            </a:ext>
                          </a:extLst>
                        </a:blip>
                        <a:srcRect l="18130" r="12531" b="25246"/>
                        <a:stretch>
                          <a:fillRect/>
                        </a:stretch>
                      </pic:blipFill>
                      <pic:spPr bwMode="auto">
                        <a:xfrm>
                          <a:off x="0" y="0"/>
                          <a:ext cx="1981200" cy="338455"/>
                        </a:xfrm>
                        <a:prstGeom prst="rect">
                          <a:avLst/>
                        </a:prstGeom>
                        <a:noFill/>
                        <a:ln>
                          <a:noFill/>
                        </a:ln>
                      </pic:spPr>
                    </pic:pic>
                  </a:graphicData>
                </a:graphic>
              </wp:anchor>
            </w:drawing>
          </w:r>
        </w:p>
      </w:tc>
      <w:tc>
        <w:tcPr>
          <w:tcW w:w="2612" w:type="dxa"/>
          <w:tcBorders>
            <w:top w:val="nil"/>
            <w:left w:val="nil"/>
            <w:bottom w:val="nil"/>
            <w:right w:val="nil"/>
          </w:tcBorders>
          <w:vAlign w:val="bottom"/>
        </w:tcPr>
        <w:p w14:paraId="3AB4BA2C" w14:textId="77777777" w:rsidR="005B449C" w:rsidRPr="00B27847" w:rsidRDefault="005B449C" w:rsidP="00867AB0">
          <w:pPr>
            <w:pStyle w:val="aff6"/>
          </w:pPr>
          <w:r w:rsidRPr="00B27847">
            <w:rPr>
              <w:rFonts w:hint="eastAsia"/>
            </w:rPr>
            <w:t>新光人壽保險股份有限公司</w:t>
          </w:r>
        </w:p>
        <w:p w14:paraId="42570E04" w14:textId="77777777" w:rsidR="005B449C" w:rsidRPr="00B27847" w:rsidRDefault="005B449C" w:rsidP="00867AB0">
          <w:pPr>
            <w:pStyle w:val="aff6"/>
          </w:pPr>
          <w:r w:rsidRPr="00B27847">
            <w:rPr>
              <w:rFonts w:hint="eastAsia"/>
            </w:rPr>
            <w:t xml:space="preserve"> </w:t>
          </w:r>
          <w:r w:rsidRPr="00B27847">
            <w:rPr>
              <w:rFonts w:hint="eastAsia"/>
            </w:rPr>
            <w:tab/>
          </w:r>
          <w:r>
            <w:rPr>
              <w:rFonts w:hint="eastAsia"/>
            </w:rPr>
            <w:t xml:space="preserve">   </w:t>
          </w:r>
          <w:r>
            <w:rPr>
              <w:rFonts w:hint="eastAsia"/>
              <w:lang w:eastAsia="zh-HK"/>
            </w:rPr>
            <w:t>使用者</w:t>
          </w:r>
          <w:r>
            <w:rPr>
              <w:rFonts w:hint="eastAsia"/>
            </w:rPr>
            <w:t>需求規格書</w:t>
          </w:r>
        </w:p>
        <w:p w14:paraId="20C175BD" w14:textId="77777777" w:rsidR="005B449C" w:rsidRDefault="005B449C" w:rsidP="00867AB0">
          <w:pPr>
            <w:pStyle w:val="aff6"/>
          </w:pPr>
          <w:r>
            <w:rPr>
              <w:rFonts w:hint="eastAsia"/>
            </w:rPr>
            <w:t xml:space="preserve">            </w:t>
          </w:r>
          <w:r w:rsidRPr="00B27847">
            <w:rPr>
              <w:rFonts w:hint="eastAsia"/>
            </w:rPr>
            <w:t>機密等級：密</w:t>
          </w:r>
        </w:p>
      </w:tc>
    </w:tr>
  </w:tbl>
  <w:p w14:paraId="6850C24C" w14:textId="77777777" w:rsidR="005B449C" w:rsidRDefault="005B449C" w:rsidP="00867AB0">
    <w:pPr>
      <w:pStyle w:val="a4"/>
    </w:pPr>
    <w:r>
      <w:rPr>
        <w:noProof/>
      </w:rPr>
      <mc:AlternateContent>
        <mc:Choice Requires="wps">
          <w:drawing>
            <wp:anchor distT="4294967294" distB="4294967294" distL="114300" distR="114300" simplePos="0" relativeHeight="251658752" behindDoc="0" locked="0" layoutInCell="1" allowOverlap="1" wp14:anchorId="62167413" wp14:editId="126FDD57">
              <wp:simplePos x="0" y="0"/>
              <wp:positionH relativeFrom="column">
                <wp:posOffset>-5080</wp:posOffset>
              </wp:positionH>
              <wp:positionV relativeFrom="paragraph">
                <wp:posOffset>40004</wp:posOffset>
              </wp:positionV>
              <wp:extent cx="6477000" cy="0"/>
              <wp:effectExtent l="0" t="19050" r="19050" b="38100"/>
              <wp:wrapNone/>
              <wp:docPr id="105" name="直線接點 10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477000" cy="0"/>
                      </a:xfrm>
                      <a:prstGeom prst="line">
                        <a:avLst/>
                      </a:prstGeom>
                      <a:noFill/>
                      <a:ln w="57150" cmpd="thickThin">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7B5D96D" id="直線接點 105" o:spid="_x0000_s1026" style="position:absolute;z-index:25165875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4pt,3.15pt" to="509.6pt,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" strokeweight="4.5pt">
              <v:stroke linestyle="thickThin"/>
            </v:line>
          </w:pict>
        </mc:Fallback>
      </mc:AlternateContent>
    </w:r>
    <w:r>
      <w:rPr>
        <w:rFonts w:ascii="標楷體" w:eastAsia="標楷體" w:hAnsi="標楷體"/>
        <w:b/>
        <w:noProof/>
        <w:sz w:val="32"/>
        <w:szCs w:val="32"/>
      </w:rPr>
      <w:pict w14:anchorId="688AFD5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 o:spid="_x0000_s2073" type="#_x0000_t75" style="position:absolute;margin-left:0;margin-top:0;width:570.35pt;height:217.1pt;z-index:-251656704;mso-position-horizontal:center;mso-position-horizontal-relative:margin;mso-position-vertical:center;mso-position-vertical-relative:margin" o:allowincell="f">
          <v:imagedata r:id="rId2" o:title="浮水印"/>
          <w10:wrap anchorx="margin" anchory="margin"/>
        </v:shape>
      </w:pic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670AA68" w14:textId="77777777" w:rsidR="005B449C" w:rsidRDefault="005B449C" w:rsidP="00867AB0">
    <w:pPr>
      <w:pStyle w:val="a4"/>
    </w:pPr>
    <w:r>
      <w:rPr>
        <w:noProof/>
      </w:rPr>
      <mc:AlternateContent>
        <mc:Choice Requires="wps">
          <w:drawing>
            <wp:anchor distT="4294967294" distB="4294967294" distL="114300" distR="114300" simplePos="0" relativeHeight="251656704" behindDoc="0" locked="0" layoutInCell="1" allowOverlap="1" wp14:anchorId="3724D46F" wp14:editId="1AF66F28">
              <wp:simplePos x="0" y="0"/>
              <wp:positionH relativeFrom="column">
                <wp:posOffset>-12065</wp:posOffset>
              </wp:positionH>
              <wp:positionV relativeFrom="paragraph">
                <wp:posOffset>419099</wp:posOffset>
              </wp:positionV>
              <wp:extent cx="6477000" cy="0"/>
              <wp:effectExtent l="0" t="19050" r="19050" b="38100"/>
              <wp:wrapNone/>
              <wp:docPr id="101" name="直線接點 10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477000" cy="0"/>
                      </a:xfrm>
                      <a:prstGeom prst="line">
                        <a:avLst/>
                      </a:prstGeom>
                      <a:noFill/>
                      <a:ln w="57150" cmpd="thickThin">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5532BF9" id="直線接點 101" o:spid="_x0000_s1026" style="position:absolute;z-index:251656704;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95pt,33pt" to="509.05pt,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" strokeweight="4.5pt">
              <v:stroke linestyle="thickThin"/>
            </v:line>
          </w:pict>
        </mc:Fallback>
      </mc:AlternateContent>
    </w:r>
    <w:r>
      <w:rPr>
        <w:rFonts w:hint="eastAsia"/>
        <w:noProof/>
      </w:rPr>
      <w:drawing>
        <wp:anchor distT="0" distB="0" distL="114300" distR="114300" simplePos="0" relativeHeight="251655680" behindDoc="0" locked="0" layoutInCell="1" allowOverlap="1" wp14:anchorId="7B131A49" wp14:editId="26E44AAC">
          <wp:simplePos x="0" y="0"/>
          <wp:positionH relativeFrom="column">
            <wp:posOffset>25400</wp:posOffset>
          </wp:positionH>
          <wp:positionV relativeFrom="paragraph">
            <wp:posOffset>-33655</wp:posOffset>
          </wp:positionV>
          <wp:extent cx="1981200" cy="338455"/>
          <wp:effectExtent l="0" t="0" r="0" b="4445"/>
          <wp:wrapSquare wrapText="bothSides"/>
          <wp:docPr id="102" name="圖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
                    <a:extLst>
                      <a:ext uri="{28A0092B-C50C-407E-A947-70E740481C1C}">
                        <a14:useLocalDpi xmlns:a14="http://schemas.microsoft.com/office/drawing/2010/main" val="0"/>
                      </a:ext>
                    </a:extLst>
                  </a:blip>
                  <a:srcRect l="18130" r="12531" b="25246"/>
                  <a:stretch>
                    <a:fillRect/>
                  </a:stretch>
                </pic:blipFill>
                <pic:spPr bwMode="auto">
                  <a:xfrm>
                    <a:off x="0" y="0"/>
                    <a:ext cx="1981200" cy="338455"/>
                  </a:xfrm>
                  <a:prstGeom prst="rect">
                    <a:avLst/>
                  </a:prstGeom>
                  <a:noFill/>
                  <a:ln>
                    <a:noFill/>
                  </a:ln>
                </pic:spPr>
              </pic:pic>
            </a:graphicData>
          </a:graphic>
        </wp:anchor>
      </w:drawing>
    </w:r>
  </w:p>
  <w:p w14:paraId="6B462C73" w14:textId="77777777" w:rsidR="005B449C" w:rsidRDefault="005B449C">
    <w:pPr>
      <w:pStyle w:val="a4"/>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1B52A4"/>
    <w:multiLevelType w:val="singleLevel"/>
    <w:tmpl w:val="4D36A3C2"/>
    <w:lvl w:ilvl="0">
      <w:start w:val="1"/>
      <w:numFmt w:val="bullet"/>
      <w:pStyle w:val="6"/>
      <w:lvlText w:val="▲"/>
      <w:lvlJc w:val="left"/>
      <w:pPr>
        <w:tabs>
          <w:tab w:val="num" w:pos="3053"/>
        </w:tabs>
        <w:ind w:left="2977" w:hanging="284"/>
      </w:pPr>
      <w:rPr>
        <w:rFonts w:ascii="新細明體" w:eastAsia="新細明體" w:hAnsi="Wingdings" w:hint="eastAsia"/>
        <w:sz w:val="16"/>
      </w:rPr>
    </w:lvl>
  </w:abstractNum>
  <w:abstractNum w:abstractNumId="1" w15:restartNumberingAfterBreak="0">
    <w:nsid w:val="0DDB4261"/>
    <w:multiLevelType w:val="hybridMultilevel"/>
    <w:tmpl w:val="853E29AC"/>
    <w:lvl w:ilvl="0" w:tplc="0409000F">
      <w:start w:val="1"/>
      <w:numFmt w:val="decimal"/>
      <w:lvlText w:val="%1."/>
      <w:lvlJc w:val="left"/>
      <w:pPr>
        <w:ind w:left="905"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18E238F1"/>
    <w:multiLevelType w:val="singleLevel"/>
    <w:tmpl w:val="66507784"/>
    <w:lvl w:ilvl="0">
      <w:start w:val="1"/>
      <w:numFmt w:val="bullet"/>
      <w:pStyle w:val="2"/>
      <w:lvlText w:val=""/>
      <w:lvlJc w:val="left"/>
      <w:pPr>
        <w:tabs>
          <w:tab w:val="num" w:pos="502"/>
        </w:tabs>
        <w:ind w:left="284" w:hanging="142"/>
      </w:pPr>
      <w:rPr>
        <w:rFonts w:ascii="Wingdings" w:hAnsi="Wingdings" w:hint="default"/>
        <w:sz w:val="12"/>
      </w:rPr>
    </w:lvl>
  </w:abstractNum>
  <w:abstractNum w:abstractNumId="3" w15:restartNumberingAfterBreak="0">
    <w:nsid w:val="1CC60D0F"/>
    <w:multiLevelType w:val="hybridMultilevel"/>
    <w:tmpl w:val="821008A0"/>
    <w:lvl w:ilvl="0" w:tplc="43A6BFE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20174A04"/>
    <w:multiLevelType w:val="hybridMultilevel"/>
    <w:tmpl w:val="F9D2A4AA"/>
    <w:lvl w:ilvl="0" w:tplc="5D1C6F2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28852A4E"/>
    <w:multiLevelType w:val="hybridMultilevel"/>
    <w:tmpl w:val="23AC0AEE"/>
    <w:lvl w:ilvl="0" w:tplc="0409000F">
      <w:start w:val="1"/>
      <w:numFmt w:val="decimal"/>
      <w:lvlText w:val="%1."/>
      <w:lvlJc w:val="left"/>
      <w:pPr>
        <w:ind w:left="1440" w:hanging="480"/>
      </w:pPr>
    </w:lvl>
    <w:lvl w:ilvl="1" w:tplc="04090019">
      <w:start w:val="1"/>
      <w:numFmt w:val="ideographTraditional"/>
      <w:lvlText w:val="%2、"/>
      <w:lvlJc w:val="left"/>
      <w:pPr>
        <w:ind w:left="1920" w:hanging="480"/>
      </w:pPr>
    </w:lvl>
    <w:lvl w:ilvl="2" w:tplc="0409001B">
      <w:start w:val="1"/>
      <w:numFmt w:val="lowerRoman"/>
      <w:lvlText w:val="%3."/>
      <w:lvlJc w:val="right"/>
      <w:pPr>
        <w:ind w:left="2400" w:hanging="480"/>
      </w:pPr>
    </w:lvl>
    <w:lvl w:ilvl="3" w:tplc="0409000F">
      <w:start w:val="1"/>
      <w:numFmt w:val="decimal"/>
      <w:lvlText w:val="%4."/>
      <w:lvlJc w:val="left"/>
      <w:pPr>
        <w:ind w:left="2880" w:hanging="480"/>
      </w:pPr>
    </w:lvl>
    <w:lvl w:ilvl="4" w:tplc="04090019">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6" w15:restartNumberingAfterBreak="0">
    <w:nsid w:val="44B62BCE"/>
    <w:multiLevelType w:val="hybridMultilevel"/>
    <w:tmpl w:val="25EE6062"/>
    <w:lvl w:ilvl="0" w:tplc="0409000F">
      <w:start w:val="1"/>
      <w:numFmt w:val="decimal"/>
      <w:lvlText w:val="%1."/>
      <w:lvlJc w:val="left"/>
      <w:pPr>
        <w:ind w:left="1440" w:hanging="480"/>
      </w:pPr>
      <w:rPr>
        <w:rFonts w:hint="eastAsia"/>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7" w15:restartNumberingAfterBreak="0">
    <w:nsid w:val="46F437A2"/>
    <w:multiLevelType w:val="hybridMultilevel"/>
    <w:tmpl w:val="38DA5F56"/>
    <w:lvl w:ilvl="0" w:tplc="0409000F">
      <w:start w:val="1"/>
      <w:numFmt w:val="decimal"/>
      <w:lvlText w:val="%1."/>
      <w:lvlJc w:val="left"/>
      <w:pPr>
        <w:ind w:left="1440" w:hanging="480"/>
      </w:pPr>
      <w:rPr>
        <w:rFonts w:hint="eastAsia"/>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8" w15:restartNumberingAfterBreak="0">
    <w:nsid w:val="48E7192E"/>
    <w:multiLevelType w:val="hybridMultilevel"/>
    <w:tmpl w:val="6A08194E"/>
    <w:lvl w:ilvl="0" w:tplc="0409000F">
      <w:start w:val="1"/>
      <w:numFmt w:val="decimal"/>
      <w:lvlText w:val="%1."/>
      <w:lvlJc w:val="left"/>
      <w:pPr>
        <w:ind w:left="1440" w:hanging="480"/>
      </w:pPr>
      <w:rPr>
        <w:rFonts w:hint="eastAsia"/>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9" w15:restartNumberingAfterBreak="0">
    <w:nsid w:val="4B1D4CF3"/>
    <w:multiLevelType w:val="hybridMultilevel"/>
    <w:tmpl w:val="4FC6D3AA"/>
    <w:lvl w:ilvl="0" w:tplc="B64E74AE">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0" w15:restartNumberingAfterBreak="0">
    <w:nsid w:val="54A51610"/>
    <w:multiLevelType w:val="hybridMultilevel"/>
    <w:tmpl w:val="F44CA8E6"/>
    <w:lvl w:ilvl="0" w:tplc="0F64B3E8">
      <w:start w:val="1"/>
      <w:numFmt w:val="bullet"/>
      <w:lvlText w:val=""/>
      <w:lvlJc w:val="left"/>
      <w:pPr>
        <w:ind w:left="622" w:hanging="480"/>
      </w:pPr>
      <w:rPr>
        <w:rFonts w:ascii="Wingdings" w:hAnsi="Wingdings" w:hint="default"/>
      </w:rPr>
    </w:lvl>
    <w:lvl w:ilvl="1" w:tplc="04090003">
      <w:start w:val="1"/>
      <w:numFmt w:val="bullet"/>
      <w:lvlText w:val=""/>
      <w:lvlJc w:val="left"/>
      <w:pPr>
        <w:ind w:left="1102" w:hanging="480"/>
      </w:pPr>
      <w:rPr>
        <w:rFonts w:ascii="Wingdings" w:hAnsi="Wingdings" w:hint="default"/>
      </w:rPr>
    </w:lvl>
    <w:lvl w:ilvl="2" w:tplc="04090001">
      <w:start w:val="1"/>
      <w:numFmt w:val="bullet"/>
      <w:lvlText w:val=""/>
      <w:lvlJc w:val="left"/>
      <w:pPr>
        <w:ind w:left="1614" w:hanging="480"/>
      </w:pPr>
      <w:rPr>
        <w:rFonts w:ascii="Wingdings" w:hAnsi="Wingdings" w:hint="default"/>
      </w:rPr>
    </w:lvl>
    <w:lvl w:ilvl="3" w:tplc="04090001" w:tentative="1">
      <w:start w:val="1"/>
      <w:numFmt w:val="bullet"/>
      <w:lvlText w:val=""/>
      <w:lvlJc w:val="left"/>
      <w:pPr>
        <w:ind w:left="2062" w:hanging="480"/>
      </w:pPr>
      <w:rPr>
        <w:rFonts w:ascii="Wingdings" w:hAnsi="Wingdings" w:hint="default"/>
      </w:rPr>
    </w:lvl>
    <w:lvl w:ilvl="4" w:tplc="04090003" w:tentative="1">
      <w:start w:val="1"/>
      <w:numFmt w:val="bullet"/>
      <w:lvlText w:val=""/>
      <w:lvlJc w:val="left"/>
      <w:pPr>
        <w:ind w:left="2542" w:hanging="480"/>
      </w:pPr>
      <w:rPr>
        <w:rFonts w:ascii="Wingdings" w:hAnsi="Wingdings" w:hint="default"/>
      </w:rPr>
    </w:lvl>
    <w:lvl w:ilvl="5" w:tplc="04090005" w:tentative="1">
      <w:start w:val="1"/>
      <w:numFmt w:val="bullet"/>
      <w:lvlText w:val=""/>
      <w:lvlJc w:val="left"/>
      <w:pPr>
        <w:ind w:left="3022" w:hanging="480"/>
      </w:pPr>
      <w:rPr>
        <w:rFonts w:ascii="Wingdings" w:hAnsi="Wingdings" w:hint="default"/>
      </w:rPr>
    </w:lvl>
    <w:lvl w:ilvl="6" w:tplc="04090001" w:tentative="1">
      <w:start w:val="1"/>
      <w:numFmt w:val="bullet"/>
      <w:lvlText w:val=""/>
      <w:lvlJc w:val="left"/>
      <w:pPr>
        <w:ind w:left="3502" w:hanging="480"/>
      </w:pPr>
      <w:rPr>
        <w:rFonts w:ascii="Wingdings" w:hAnsi="Wingdings" w:hint="default"/>
      </w:rPr>
    </w:lvl>
    <w:lvl w:ilvl="7" w:tplc="04090003" w:tentative="1">
      <w:start w:val="1"/>
      <w:numFmt w:val="bullet"/>
      <w:lvlText w:val=""/>
      <w:lvlJc w:val="left"/>
      <w:pPr>
        <w:ind w:left="3982" w:hanging="480"/>
      </w:pPr>
      <w:rPr>
        <w:rFonts w:ascii="Wingdings" w:hAnsi="Wingdings" w:hint="default"/>
      </w:rPr>
    </w:lvl>
    <w:lvl w:ilvl="8" w:tplc="04090005" w:tentative="1">
      <w:start w:val="1"/>
      <w:numFmt w:val="bullet"/>
      <w:lvlText w:val=""/>
      <w:lvlJc w:val="left"/>
      <w:pPr>
        <w:ind w:left="4462" w:hanging="480"/>
      </w:pPr>
      <w:rPr>
        <w:rFonts w:ascii="Wingdings" w:hAnsi="Wingdings" w:hint="default"/>
      </w:rPr>
    </w:lvl>
  </w:abstractNum>
  <w:abstractNum w:abstractNumId="11" w15:restartNumberingAfterBreak="0">
    <w:nsid w:val="583108F6"/>
    <w:multiLevelType w:val="multilevel"/>
    <w:tmpl w:val="66962844"/>
    <w:lvl w:ilvl="0">
      <w:start w:val="1"/>
      <w:numFmt w:val="bullet"/>
      <w:lvlText w:val=""/>
      <w:lvlJc w:val="left"/>
      <w:pPr>
        <w:tabs>
          <w:tab w:val="num" w:pos="2094"/>
        </w:tabs>
        <w:ind w:left="2094" w:hanging="1134"/>
      </w:pPr>
      <w:rPr>
        <w:rFonts w:ascii="Wingdings" w:hAnsi="Wingdings" w:hint="default"/>
      </w:rPr>
    </w:lvl>
    <w:lvl w:ilvl="1">
      <w:start w:val="1"/>
      <w:numFmt w:val="decimal"/>
      <w:lvlText w:val="%1.%2"/>
      <w:lvlJc w:val="left"/>
      <w:pPr>
        <w:tabs>
          <w:tab w:val="num" w:pos="2094"/>
        </w:tabs>
        <w:ind w:left="2094" w:hanging="1134"/>
      </w:pPr>
      <w:rPr>
        <w:rFonts w:hint="eastAsia"/>
      </w:rPr>
    </w:lvl>
    <w:lvl w:ilvl="2">
      <w:start w:val="1"/>
      <w:numFmt w:val="decimal"/>
      <w:suff w:val="nothing"/>
      <w:lvlText w:val="(%3)"/>
      <w:lvlJc w:val="left"/>
      <w:pPr>
        <w:ind w:left="1701" w:hanging="1134"/>
      </w:pPr>
      <w:rPr>
        <w:rFonts w:eastAsia="標楷體" w:hint="eastAsia"/>
        <w:b/>
        <w:sz w:val="32"/>
        <w:szCs w:val="24"/>
      </w:rPr>
    </w:lvl>
    <w:lvl w:ilvl="3">
      <w:start w:val="1"/>
      <w:numFmt w:val="decimal"/>
      <w:lvlText w:val="%1.%2.%3.%4"/>
      <w:lvlJc w:val="left"/>
      <w:pPr>
        <w:tabs>
          <w:tab w:val="num" w:pos="2400"/>
        </w:tabs>
        <w:ind w:left="2094" w:hanging="1134"/>
      </w:pPr>
      <w:rPr>
        <w:rFonts w:hint="eastAsia"/>
      </w:rPr>
    </w:lvl>
    <w:lvl w:ilvl="4">
      <w:start w:val="1"/>
      <w:numFmt w:val="decimal"/>
      <w:lvlText w:val="%1.%2.%3.%4.%5"/>
      <w:lvlJc w:val="left"/>
      <w:pPr>
        <w:tabs>
          <w:tab w:val="num" w:pos="2760"/>
        </w:tabs>
        <w:ind w:left="2094" w:hanging="1134"/>
      </w:pPr>
      <w:rPr>
        <w:rFonts w:hint="eastAsia"/>
      </w:rPr>
    </w:lvl>
    <w:lvl w:ilvl="5">
      <w:start w:val="1"/>
      <w:numFmt w:val="decimal"/>
      <w:suff w:val="space"/>
      <w:lvlText w:val="(%6)"/>
      <w:lvlJc w:val="left"/>
      <w:pPr>
        <w:ind w:left="2491" w:hanging="397"/>
      </w:pPr>
      <w:rPr>
        <w:rFonts w:hint="eastAsia"/>
      </w:rPr>
    </w:lvl>
    <w:lvl w:ilvl="6">
      <w:start w:val="1"/>
      <w:numFmt w:val="decimal"/>
      <w:lvlText w:val="%7."/>
      <w:lvlJc w:val="left"/>
      <w:pPr>
        <w:ind w:left="2774" w:hanging="283"/>
      </w:pPr>
      <w:rPr>
        <w:rFonts w:hint="default"/>
        <w:b w:val="0"/>
        <w:i w:val="0"/>
        <w:sz w:val="26"/>
      </w:rPr>
    </w:lvl>
    <w:lvl w:ilvl="7">
      <w:start w:val="1"/>
      <w:numFmt w:val="lowerLetter"/>
      <w:suff w:val="space"/>
      <w:lvlText w:val="%8."/>
      <w:lvlJc w:val="left"/>
      <w:pPr>
        <w:ind w:left="3229" w:hanging="284"/>
      </w:pPr>
      <w:rPr>
        <w:rFonts w:ascii="Times New Roman" w:hAnsi="Times New Roman" w:hint="default"/>
        <w:b w:val="0"/>
        <w:i w:val="0"/>
        <w:sz w:val="28"/>
      </w:rPr>
    </w:lvl>
    <w:lvl w:ilvl="8">
      <w:start w:val="1"/>
      <w:numFmt w:val="lowerLetter"/>
      <w:suff w:val="space"/>
      <w:lvlText w:val="(%9)"/>
      <w:lvlJc w:val="left"/>
      <w:pPr>
        <w:ind w:left="3341" w:hanging="283"/>
      </w:pPr>
      <w:rPr>
        <w:rFonts w:ascii="Times New Roman" w:hAnsi="Times New Roman" w:hint="default"/>
        <w:b w:val="0"/>
        <w:i w:val="0"/>
        <w:sz w:val="24"/>
      </w:rPr>
    </w:lvl>
  </w:abstractNum>
  <w:abstractNum w:abstractNumId="12" w15:restartNumberingAfterBreak="0">
    <w:nsid w:val="5F2D00D4"/>
    <w:multiLevelType w:val="hybridMultilevel"/>
    <w:tmpl w:val="EC7E4900"/>
    <w:lvl w:ilvl="0" w:tplc="1AFECDCA">
      <w:start w:val="1"/>
      <w:numFmt w:val="decimal"/>
      <w:lvlText w:val="(%1)"/>
      <w:lvlJc w:val="left"/>
      <w:pPr>
        <w:ind w:left="1047" w:hanging="480"/>
      </w:pPr>
      <w:rPr>
        <w:rFonts w:hint="eastAsia"/>
      </w:rPr>
    </w:lvl>
    <w:lvl w:ilvl="1" w:tplc="04090019" w:tentative="1">
      <w:start w:val="1"/>
      <w:numFmt w:val="ideographTraditional"/>
      <w:lvlText w:val="%2、"/>
      <w:lvlJc w:val="left"/>
      <w:pPr>
        <w:ind w:left="1527" w:hanging="480"/>
      </w:pPr>
    </w:lvl>
    <w:lvl w:ilvl="2" w:tplc="0409001B" w:tentative="1">
      <w:start w:val="1"/>
      <w:numFmt w:val="lowerRoman"/>
      <w:lvlText w:val="%3."/>
      <w:lvlJc w:val="right"/>
      <w:pPr>
        <w:ind w:left="2007" w:hanging="480"/>
      </w:pPr>
    </w:lvl>
    <w:lvl w:ilvl="3" w:tplc="0409000F" w:tentative="1">
      <w:start w:val="1"/>
      <w:numFmt w:val="decimal"/>
      <w:lvlText w:val="%4."/>
      <w:lvlJc w:val="left"/>
      <w:pPr>
        <w:ind w:left="2487" w:hanging="480"/>
      </w:pPr>
    </w:lvl>
    <w:lvl w:ilvl="4" w:tplc="04090019" w:tentative="1">
      <w:start w:val="1"/>
      <w:numFmt w:val="ideographTraditional"/>
      <w:lvlText w:val="%5、"/>
      <w:lvlJc w:val="left"/>
      <w:pPr>
        <w:ind w:left="2967" w:hanging="480"/>
      </w:pPr>
    </w:lvl>
    <w:lvl w:ilvl="5" w:tplc="0409001B" w:tentative="1">
      <w:start w:val="1"/>
      <w:numFmt w:val="lowerRoman"/>
      <w:lvlText w:val="%6."/>
      <w:lvlJc w:val="right"/>
      <w:pPr>
        <w:ind w:left="3447" w:hanging="480"/>
      </w:pPr>
    </w:lvl>
    <w:lvl w:ilvl="6" w:tplc="0409000F" w:tentative="1">
      <w:start w:val="1"/>
      <w:numFmt w:val="decimal"/>
      <w:lvlText w:val="%7."/>
      <w:lvlJc w:val="left"/>
      <w:pPr>
        <w:ind w:left="3927" w:hanging="480"/>
      </w:pPr>
    </w:lvl>
    <w:lvl w:ilvl="7" w:tplc="04090019" w:tentative="1">
      <w:start w:val="1"/>
      <w:numFmt w:val="ideographTraditional"/>
      <w:lvlText w:val="%8、"/>
      <w:lvlJc w:val="left"/>
      <w:pPr>
        <w:ind w:left="4407" w:hanging="480"/>
      </w:pPr>
    </w:lvl>
    <w:lvl w:ilvl="8" w:tplc="0409001B" w:tentative="1">
      <w:start w:val="1"/>
      <w:numFmt w:val="lowerRoman"/>
      <w:lvlText w:val="%9."/>
      <w:lvlJc w:val="right"/>
      <w:pPr>
        <w:ind w:left="4887" w:hanging="480"/>
      </w:pPr>
    </w:lvl>
  </w:abstractNum>
  <w:abstractNum w:abstractNumId="13" w15:restartNumberingAfterBreak="0">
    <w:nsid w:val="63E45F5B"/>
    <w:multiLevelType w:val="hybridMultilevel"/>
    <w:tmpl w:val="B4E2EAC8"/>
    <w:lvl w:ilvl="0" w:tplc="04090015">
      <w:start w:val="1"/>
      <w:numFmt w:val="taiwaneseCountingThousand"/>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 w15:restartNumberingAfterBreak="0">
    <w:nsid w:val="66E1230E"/>
    <w:multiLevelType w:val="hybridMultilevel"/>
    <w:tmpl w:val="8ABCDBB8"/>
    <w:lvl w:ilvl="0" w:tplc="0409000F">
      <w:start w:val="1"/>
      <w:numFmt w:val="decimal"/>
      <w:lvlText w:val="%1."/>
      <w:lvlJc w:val="left"/>
      <w:pPr>
        <w:ind w:left="1440" w:hanging="480"/>
      </w:pPr>
      <w:rPr>
        <w:rFonts w:hint="eastAsia"/>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15" w15:restartNumberingAfterBreak="0">
    <w:nsid w:val="69BA56DE"/>
    <w:multiLevelType w:val="hybridMultilevel"/>
    <w:tmpl w:val="4A4E08DE"/>
    <w:lvl w:ilvl="0" w:tplc="A524C2B8">
      <w:start w:val="1"/>
      <w:numFmt w:val="bullet"/>
      <w:lvlText w:val=""/>
      <w:lvlJc w:val="left"/>
      <w:pPr>
        <w:ind w:left="1473" w:hanging="480"/>
      </w:pPr>
      <w:rPr>
        <w:rFonts w:ascii="Wingdings" w:hAnsi="Wingdings" w:hint="default"/>
      </w:rPr>
    </w:lvl>
    <w:lvl w:ilvl="1" w:tplc="04090003" w:tentative="1">
      <w:start w:val="1"/>
      <w:numFmt w:val="bullet"/>
      <w:lvlText w:val=""/>
      <w:lvlJc w:val="left"/>
      <w:pPr>
        <w:ind w:left="1953" w:hanging="480"/>
      </w:pPr>
      <w:rPr>
        <w:rFonts w:ascii="Wingdings" w:hAnsi="Wingdings" w:hint="default"/>
      </w:rPr>
    </w:lvl>
    <w:lvl w:ilvl="2" w:tplc="04090005" w:tentative="1">
      <w:start w:val="1"/>
      <w:numFmt w:val="bullet"/>
      <w:lvlText w:val=""/>
      <w:lvlJc w:val="left"/>
      <w:pPr>
        <w:ind w:left="2433" w:hanging="480"/>
      </w:pPr>
      <w:rPr>
        <w:rFonts w:ascii="Wingdings" w:hAnsi="Wingdings" w:hint="default"/>
      </w:rPr>
    </w:lvl>
    <w:lvl w:ilvl="3" w:tplc="04090001" w:tentative="1">
      <w:start w:val="1"/>
      <w:numFmt w:val="bullet"/>
      <w:lvlText w:val=""/>
      <w:lvlJc w:val="left"/>
      <w:pPr>
        <w:ind w:left="2913" w:hanging="480"/>
      </w:pPr>
      <w:rPr>
        <w:rFonts w:ascii="Wingdings" w:hAnsi="Wingdings" w:hint="default"/>
      </w:rPr>
    </w:lvl>
    <w:lvl w:ilvl="4" w:tplc="04090003" w:tentative="1">
      <w:start w:val="1"/>
      <w:numFmt w:val="bullet"/>
      <w:lvlText w:val=""/>
      <w:lvlJc w:val="left"/>
      <w:pPr>
        <w:ind w:left="3393" w:hanging="480"/>
      </w:pPr>
      <w:rPr>
        <w:rFonts w:ascii="Wingdings" w:hAnsi="Wingdings" w:hint="default"/>
      </w:rPr>
    </w:lvl>
    <w:lvl w:ilvl="5" w:tplc="04090005" w:tentative="1">
      <w:start w:val="1"/>
      <w:numFmt w:val="bullet"/>
      <w:lvlText w:val=""/>
      <w:lvlJc w:val="left"/>
      <w:pPr>
        <w:ind w:left="3873" w:hanging="480"/>
      </w:pPr>
      <w:rPr>
        <w:rFonts w:ascii="Wingdings" w:hAnsi="Wingdings" w:hint="default"/>
      </w:rPr>
    </w:lvl>
    <w:lvl w:ilvl="6" w:tplc="04090001" w:tentative="1">
      <w:start w:val="1"/>
      <w:numFmt w:val="bullet"/>
      <w:lvlText w:val=""/>
      <w:lvlJc w:val="left"/>
      <w:pPr>
        <w:ind w:left="4353" w:hanging="480"/>
      </w:pPr>
      <w:rPr>
        <w:rFonts w:ascii="Wingdings" w:hAnsi="Wingdings" w:hint="default"/>
      </w:rPr>
    </w:lvl>
    <w:lvl w:ilvl="7" w:tplc="04090003" w:tentative="1">
      <w:start w:val="1"/>
      <w:numFmt w:val="bullet"/>
      <w:lvlText w:val=""/>
      <w:lvlJc w:val="left"/>
      <w:pPr>
        <w:ind w:left="4833" w:hanging="480"/>
      </w:pPr>
      <w:rPr>
        <w:rFonts w:ascii="Wingdings" w:hAnsi="Wingdings" w:hint="default"/>
      </w:rPr>
    </w:lvl>
    <w:lvl w:ilvl="8" w:tplc="04090005" w:tentative="1">
      <w:start w:val="1"/>
      <w:numFmt w:val="bullet"/>
      <w:lvlText w:val=""/>
      <w:lvlJc w:val="left"/>
      <w:pPr>
        <w:ind w:left="5313" w:hanging="480"/>
      </w:pPr>
      <w:rPr>
        <w:rFonts w:ascii="Wingdings" w:hAnsi="Wingdings" w:hint="default"/>
      </w:rPr>
    </w:lvl>
  </w:abstractNum>
  <w:abstractNum w:abstractNumId="16" w15:restartNumberingAfterBreak="0">
    <w:nsid w:val="69BC1065"/>
    <w:multiLevelType w:val="hybridMultilevel"/>
    <w:tmpl w:val="AACCE19C"/>
    <w:lvl w:ilvl="0" w:tplc="6F86FD72">
      <w:start w:val="1"/>
      <w:numFmt w:val="decimal"/>
      <w:lvlText w:val="%1."/>
      <w:lvlJc w:val="left"/>
      <w:pPr>
        <w:ind w:left="360" w:hanging="360"/>
      </w:pPr>
      <w:rPr>
        <w:rFonts w:ascii="Times New Roman" w:eastAsia="新細明體" w:hAnsi="Times New Roman"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 w15:restartNumberingAfterBreak="0">
    <w:nsid w:val="69F53832"/>
    <w:multiLevelType w:val="hybridMultilevel"/>
    <w:tmpl w:val="588C7AF8"/>
    <w:lvl w:ilvl="0" w:tplc="0409000F">
      <w:start w:val="1"/>
      <w:numFmt w:val="decimal"/>
      <w:lvlText w:val="%1."/>
      <w:lvlJc w:val="left"/>
      <w:pPr>
        <w:ind w:left="1440" w:hanging="480"/>
      </w:pPr>
      <w:rPr>
        <w:rFonts w:hint="eastAsia"/>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18" w15:restartNumberingAfterBreak="0">
    <w:nsid w:val="6A3A0D92"/>
    <w:multiLevelType w:val="hybridMultilevel"/>
    <w:tmpl w:val="657EF488"/>
    <w:lvl w:ilvl="0" w:tplc="C184A042">
      <w:start w:val="1"/>
      <w:numFmt w:val="bullet"/>
      <w:pStyle w:val="a"/>
      <w:lvlText w:val=""/>
      <w:lvlJc w:val="left"/>
      <w:pPr>
        <w:ind w:left="1440" w:hanging="480"/>
      </w:pPr>
      <w:rPr>
        <w:rFonts w:ascii="Wingdings" w:hAnsi="Wingdings" w:hint="default"/>
      </w:rPr>
    </w:lvl>
    <w:lvl w:ilvl="1" w:tplc="04090003" w:tentative="1">
      <w:start w:val="1"/>
      <w:numFmt w:val="bullet"/>
      <w:lvlText w:val=""/>
      <w:lvlJc w:val="left"/>
      <w:pPr>
        <w:ind w:left="1920" w:hanging="480"/>
      </w:pPr>
      <w:rPr>
        <w:rFonts w:ascii="Wingdings" w:hAnsi="Wingdings" w:hint="default"/>
      </w:rPr>
    </w:lvl>
    <w:lvl w:ilvl="2" w:tplc="04090005" w:tentative="1">
      <w:start w:val="1"/>
      <w:numFmt w:val="bullet"/>
      <w:lvlText w:val=""/>
      <w:lvlJc w:val="left"/>
      <w:pPr>
        <w:ind w:left="2400" w:hanging="480"/>
      </w:pPr>
      <w:rPr>
        <w:rFonts w:ascii="Wingdings" w:hAnsi="Wingdings" w:hint="default"/>
      </w:rPr>
    </w:lvl>
    <w:lvl w:ilvl="3" w:tplc="04090001" w:tentative="1">
      <w:start w:val="1"/>
      <w:numFmt w:val="bullet"/>
      <w:lvlText w:val=""/>
      <w:lvlJc w:val="left"/>
      <w:pPr>
        <w:ind w:left="2880" w:hanging="480"/>
      </w:pPr>
      <w:rPr>
        <w:rFonts w:ascii="Wingdings" w:hAnsi="Wingdings" w:hint="default"/>
      </w:rPr>
    </w:lvl>
    <w:lvl w:ilvl="4" w:tplc="04090003" w:tentative="1">
      <w:start w:val="1"/>
      <w:numFmt w:val="bullet"/>
      <w:lvlText w:val=""/>
      <w:lvlJc w:val="left"/>
      <w:pPr>
        <w:ind w:left="3360" w:hanging="480"/>
      </w:pPr>
      <w:rPr>
        <w:rFonts w:ascii="Wingdings" w:hAnsi="Wingdings" w:hint="default"/>
      </w:rPr>
    </w:lvl>
    <w:lvl w:ilvl="5" w:tplc="04090005" w:tentative="1">
      <w:start w:val="1"/>
      <w:numFmt w:val="bullet"/>
      <w:lvlText w:val=""/>
      <w:lvlJc w:val="left"/>
      <w:pPr>
        <w:ind w:left="3840" w:hanging="480"/>
      </w:pPr>
      <w:rPr>
        <w:rFonts w:ascii="Wingdings" w:hAnsi="Wingdings" w:hint="default"/>
      </w:rPr>
    </w:lvl>
    <w:lvl w:ilvl="6" w:tplc="04090001" w:tentative="1">
      <w:start w:val="1"/>
      <w:numFmt w:val="bullet"/>
      <w:lvlText w:val=""/>
      <w:lvlJc w:val="left"/>
      <w:pPr>
        <w:ind w:left="4320" w:hanging="480"/>
      </w:pPr>
      <w:rPr>
        <w:rFonts w:ascii="Wingdings" w:hAnsi="Wingdings" w:hint="default"/>
      </w:rPr>
    </w:lvl>
    <w:lvl w:ilvl="7" w:tplc="04090003" w:tentative="1">
      <w:start w:val="1"/>
      <w:numFmt w:val="bullet"/>
      <w:lvlText w:val=""/>
      <w:lvlJc w:val="left"/>
      <w:pPr>
        <w:ind w:left="4800" w:hanging="480"/>
      </w:pPr>
      <w:rPr>
        <w:rFonts w:ascii="Wingdings" w:hAnsi="Wingdings" w:hint="default"/>
      </w:rPr>
    </w:lvl>
    <w:lvl w:ilvl="8" w:tplc="04090005" w:tentative="1">
      <w:start w:val="1"/>
      <w:numFmt w:val="bullet"/>
      <w:lvlText w:val=""/>
      <w:lvlJc w:val="left"/>
      <w:pPr>
        <w:ind w:left="5280" w:hanging="480"/>
      </w:pPr>
      <w:rPr>
        <w:rFonts w:ascii="Wingdings" w:hAnsi="Wingdings" w:hint="default"/>
      </w:rPr>
    </w:lvl>
  </w:abstractNum>
  <w:abstractNum w:abstractNumId="19" w15:restartNumberingAfterBreak="0">
    <w:nsid w:val="6CFF3B09"/>
    <w:multiLevelType w:val="multilevel"/>
    <w:tmpl w:val="0409001D"/>
    <w:styleLink w:val="1"/>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0" w15:restartNumberingAfterBreak="0">
    <w:nsid w:val="70CF0FFC"/>
    <w:multiLevelType w:val="hybridMultilevel"/>
    <w:tmpl w:val="AE94FE2E"/>
    <w:lvl w:ilvl="0" w:tplc="0409000F">
      <w:start w:val="1"/>
      <w:numFmt w:val="decimal"/>
      <w:lvlText w:val="%1."/>
      <w:lvlJc w:val="left"/>
      <w:pPr>
        <w:ind w:left="1440" w:hanging="480"/>
      </w:pPr>
      <w:rPr>
        <w:rFonts w:hint="eastAsia"/>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21" w15:restartNumberingAfterBreak="0">
    <w:nsid w:val="74E95A0D"/>
    <w:multiLevelType w:val="singleLevel"/>
    <w:tmpl w:val="0B749CD6"/>
    <w:lvl w:ilvl="0">
      <w:start w:val="1"/>
      <w:numFmt w:val="bullet"/>
      <w:pStyle w:val="4"/>
      <w:lvlText w:val=""/>
      <w:lvlJc w:val="left"/>
      <w:pPr>
        <w:tabs>
          <w:tab w:val="num" w:pos="1267"/>
        </w:tabs>
        <w:ind w:left="1134" w:hanging="227"/>
      </w:pPr>
      <w:rPr>
        <w:rFonts w:ascii="Monotype Sorts" w:hAnsi="Monotype Sorts" w:hint="default"/>
        <w:b w:val="0"/>
        <w:i w:val="0"/>
        <w:sz w:val="16"/>
      </w:rPr>
    </w:lvl>
  </w:abstractNum>
  <w:num w:numId="1">
    <w:abstractNumId w:val="11"/>
  </w:num>
  <w:num w:numId="2">
    <w:abstractNumId w:val="21"/>
  </w:num>
  <w:num w:numId="3">
    <w:abstractNumId w:val="0"/>
  </w:num>
  <w:num w:numId="4">
    <w:abstractNumId w:val="2"/>
  </w:num>
  <w:num w:numId="5">
    <w:abstractNumId w:val="13"/>
  </w:num>
  <w:num w:numId="6">
    <w:abstractNumId w:val="1"/>
  </w:num>
  <w:num w:numId="7">
    <w:abstractNumId w:val="1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9"/>
  </w:num>
  <w:num w:numId="10">
    <w:abstractNumId w:val="12"/>
  </w:num>
  <w:num w:numId="11">
    <w:abstractNumId w:val="8"/>
  </w:num>
  <w:num w:numId="12">
    <w:abstractNumId w:val="14"/>
  </w:num>
  <w:num w:numId="13">
    <w:abstractNumId w:val="5"/>
  </w:num>
  <w:num w:numId="14">
    <w:abstractNumId w:val="17"/>
  </w:num>
  <w:num w:numId="15">
    <w:abstractNumId w:val="6"/>
  </w:num>
  <w:num w:numId="16">
    <w:abstractNumId w:val="7"/>
  </w:num>
  <w:num w:numId="17">
    <w:abstractNumId w:val="20"/>
  </w:num>
  <w:num w:numId="18">
    <w:abstractNumId w:val="10"/>
  </w:num>
  <w:num w:numId="19">
    <w:abstractNumId w:val="15"/>
  </w:num>
  <w:num w:numId="20">
    <w:abstractNumId w:val="9"/>
  </w:num>
  <w:num w:numId="21">
    <w:abstractNumId w:val="18"/>
  </w:num>
  <w:num w:numId="22">
    <w:abstractNumId w:val="3"/>
  </w:num>
  <w:num w:numId="23">
    <w:abstractNumId w:val="16"/>
  </w:num>
  <w:num w:numId="24">
    <w:abstractNumId w:val="4"/>
  </w:num>
  <w:numIdMacAtCleanup w:val="23"/>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張金龍">
    <w15:presenceInfo w15:providerId="None" w15:userId="張金龍"/>
  </w15:person>
  <w15:person w15:author="林清河">
    <w15:presenceInfo w15:providerId="AD" w15:userId="S-1-5-21-3139954259-1208731842-2575547559-13026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hideSpellingErrors/>
  <w:activeWritingStyle w:appName="MSWord" w:lang="en-US" w:vendorID="64" w:dllVersion="6" w:nlCheck="1" w:checkStyle="0"/>
  <w:activeWritingStyle w:appName="MSWord" w:lang="zh-TW" w:vendorID="64" w:dllVersion="5" w:nlCheck="1" w:checkStyle="1"/>
  <w:activeWritingStyle w:appName="MSWord" w:lang="zh-HK" w:vendorID="64" w:dllVersion="5" w:nlCheck="1" w:checkStyle="1"/>
  <w:activeWritingStyle w:appName="MSWord" w:lang="zh-TW" w:vendorID="64" w:dllVersion="0" w:nlCheck="1" w:checkStyle="1"/>
  <w:activeWritingStyle w:appName="MSWord" w:lang="en-US" w:vendorID="64" w:dllVersion="4096" w:nlCheck="1" w:checkStyle="0"/>
  <w:activeWritingStyle w:appName="MSWord" w:lang="zh-HK" w:vendorID="64" w:dllVersion="0" w:nlCheck="1" w:checkStyle="1"/>
  <w:activeWritingStyle w:appName="MSWord" w:lang="zh-TW" w:vendorID="64" w:dllVersion="131077" w:nlCheck="1" w:checkStyle="1"/>
  <w:activeWritingStyle w:appName="MSWord" w:lang="en-US" w:vendorID="64" w:dllVersion="131078" w:nlCheck="1" w:checkStyle="0"/>
  <w:activeWritingStyle w:appName="MSWord" w:lang="zh-HK" w:vendorID="64" w:dllVersion="131077" w:nlCheck="1" w:checkStyle="1"/>
  <w:trackRevisions/>
  <w:defaultTabStop w:val="480"/>
  <w:drawingGridHorizontalSpacing w:val="120"/>
  <w:displayHorizontalDrawingGridEvery w:val="0"/>
  <w:displayVerticalDrawingGridEvery w:val="2"/>
  <w:characterSpacingControl w:val="compressPunctuation"/>
  <w:hdrShapeDefaults>
    <o:shapedefaults v:ext="edit" spidmax="4098"/>
    <o:shapelayout v:ext="edit">
      <o:idmap v:ext="edit" data="2"/>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D543A"/>
    <w:rsid w:val="00002B9C"/>
    <w:rsid w:val="000030F8"/>
    <w:rsid w:val="000040FA"/>
    <w:rsid w:val="00006D5A"/>
    <w:rsid w:val="000109F2"/>
    <w:rsid w:val="000115EF"/>
    <w:rsid w:val="0001341B"/>
    <w:rsid w:val="000136C8"/>
    <w:rsid w:val="000137C1"/>
    <w:rsid w:val="00015AC4"/>
    <w:rsid w:val="00016284"/>
    <w:rsid w:val="00016496"/>
    <w:rsid w:val="0001748F"/>
    <w:rsid w:val="000201E9"/>
    <w:rsid w:val="00021421"/>
    <w:rsid w:val="0002178C"/>
    <w:rsid w:val="000242A1"/>
    <w:rsid w:val="00024706"/>
    <w:rsid w:val="00025ED2"/>
    <w:rsid w:val="000267BA"/>
    <w:rsid w:val="000273E6"/>
    <w:rsid w:val="00027AAE"/>
    <w:rsid w:val="00031EDE"/>
    <w:rsid w:val="00032E0C"/>
    <w:rsid w:val="000330EB"/>
    <w:rsid w:val="00033BED"/>
    <w:rsid w:val="0003455F"/>
    <w:rsid w:val="00035123"/>
    <w:rsid w:val="0003515B"/>
    <w:rsid w:val="00035A7B"/>
    <w:rsid w:val="00036417"/>
    <w:rsid w:val="00036A45"/>
    <w:rsid w:val="000407E3"/>
    <w:rsid w:val="00040E6B"/>
    <w:rsid w:val="00040F53"/>
    <w:rsid w:val="00040FD1"/>
    <w:rsid w:val="000416D7"/>
    <w:rsid w:val="00044AF5"/>
    <w:rsid w:val="00045049"/>
    <w:rsid w:val="00045465"/>
    <w:rsid w:val="00045810"/>
    <w:rsid w:val="000465D2"/>
    <w:rsid w:val="0005180C"/>
    <w:rsid w:val="00053209"/>
    <w:rsid w:val="00054BBF"/>
    <w:rsid w:val="00056E7C"/>
    <w:rsid w:val="00061EEF"/>
    <w:rsid w:val="0006349E"/>
    <w:rsid w:val="00063525"/>
    <w:rsid w:val="00063788"/>
    <w:rsid w:val="00064D09"/>
    <w:rsid w:val="00066627"/>
    <w:rsid w:val="000668C7"/>
    <w:rsid w:val="000670F5"/>
    <w:rsid w:val="00070111"/>
    <w:rsid w:val="00070D86"/>
    <w:rsid w:val="00072227"/>
    <w:rsid w:val="00073150"/>
    <w:rsid w:val="0007330F"/>
    <w:rsid w:val="0007499A"/>
    <w:rsid w:val="00075990"/>
    <w:rsid w:val="00075DAA"/>
    <w:rsid w:val="0007624A"/>
    <w:rsid w:val="0007688B"/>
    <w:rsid w:val="00076D75"/>
    <w:rsid w:val="00076DD0"/>
    <w:rsid w:val="00082184"/>
    <w:rsid w:val="000836AB"/>
    <w:rsid w:val="00083E55"/>
    <w:rsid w:val="000841E8"/>
    <w:rsid w:val="000854B5"/>
    <w:rsid w:val="00085770"/>
    <w:rsid w:val="00085835"/>
    <w:rsid w:val="00086BDD"/>
    <w:rsid w:val="000873DE"/>
    <w:rsid w:val="0008744F"/>
    <w:rsid w:val="000879B3"/>
    <w:rsid w:val="0009084E"/>
    <w:rsid w:val="00092043"/>
    <w:rsid w:val="00093819"/>
    <w:rsid w:val="000943AE"/>
    <w:rsid w:val="00095CA3"/>
    <w:rsid w:val="00096BF1"/>
    <w:rsid w:val="00097488"/>
    <w:rsid w:val="000A0975"/>
    <w:rsid w:val="000A0D4A"/>
    <w:rsid w:val="000A138C"/>
    <w:rsid w:val="000A18C4"/>
    <w:rsid w:val="000A26DC"/>
    <w:rsid w:val="000A5622"/>
    <w:rsid w:val="000A5772"/>
    <w:rsid w:val="000A5AAE"/>
    <w:rsid w:val="000A5B77"/>
    <w:rsid w:val="000A5F7D"/>
    <w:rsid w:val="000A77F5"/>
    <w:rsid w:val="000B034C"/>
    <w:rsid w:val="000B0995"/>
    <w:rsid w:val="000B0D4D"/>
    <w:rsid w:val="000B1128"/>
    <w:rsid w:val="000B2084"/>
    <w:rsid w:val="000B2BAE"/>
    <w:rsid w:val="000B51E5"/>
    <w:rsid w:val="000B578A"/>
    <w:rsid w:val="000B7797"/>
    <w:rsid w:val="000C0566"/>
    <w:rsid w:val="000C0B59"/>
    <w:rsid w:val="000C1E9E"/>
    <w:rsid w:val="000C3800"/>
    <w:rsid w:val="000C3B07"/>
    <w:rsid w:val="000C40D5"/>
    <w:rsid w:val="000C415F"/>
    <w:rsid w:val="000C41C2"/>
    <w:rsid w:val="000C607F"/>
    <w:rsid w:val="000C7737"/>
    <w:rsid w:val="000C7DB3"/>
    <w:rsid w:val="000C7FD0"/>
    <w:rsid w:val="000D1545"/>
    <w:rsid w:val="000D4868"/>
    <w:rsid w:val="000E19C9"/>
    <w:rsid w:val="000E3AF2"/>
    <w:rsid w:val="000E3F49"/>
    <w:rsid w:val="000E6A3A"/>
    <w:rsid w:val="000F14F4"/>
    <w:rsid w:val="000F1A12"/>
    <w:rsid w:val="000F2C22"/>
    <w:rsid w:val="000F486A"/>
    <w:rsid w:val="000F4CF0"/>
    <w:rsid w:val="000F5983"/>
    <w:rsid w:val="000F729B"/>
    <w:rsid w:val="00100464"/>
    <w:rsid w:val="001009D7"/>
    <w:rsid w:val="00101E99"/>
    <w:rsid w:val="00102147"/>
    <w:rsid w:val="0010258D"/>
    <w:rsid w:val="00102A78"/>
    <w:rsid w:val="00102E10"/>
    <w:rsid w:val="001034F2"/>
    <w:rsid w:val="001037AE"/>
    <w:rsid w:val="00105CCF"/>
    <w:rsid w:val="00106820"/>
    <w:rsid w:val="00107450"/>
    <w:rsid w:val="00110E87"/>
    <w:rsid w:val="00113752"/>
    <w:rsid w:val="00113F75"/>
    <w:rsid w:val="001143C6"/>
    <w:rsid w:val="00116680"/>
    <w:rsid w:val="0011684E"/>
    <w:rsid w:val="001169BB"/>
    <w:rsid w:val="001174A2"/>
    <w:rsid w:val="0011788D"/>
    <w:rsid w:val="00120D3A"/>
    <w:rsid w:val="00121728"/>
    <w:rsid w:val="00121A5B"/>
    <w:rsid w:val="00123BED"/>
    <w:rsid w:val="00124C2D"/>
    <w:rsid w:val="00125F44"/>
    <w:rsid w:val="0013093D"/>
    <w:rsid w:val="001315AB"/>
    <w:rsid w:val="00131613"/>
    <w:rsid w:val="001330DC"/>
    <w:rsid w:val="00135B16"/>
    <w:rsid w:val="00136AF6"/>
    <w:rsid w:val="00136C0E"/>
    <w:rsid w:val="001408EE"/>
    <w:rsid w:val="00140F64"/>
    <w:rsid w:val="00143A6F"/>
    <w:rsid w:val="0014468A"/>
    <w:rsid w:val="00145256"/>
    <w:rsid w:val="001473BD"/>
    <w:rsid w:val="00153B3E"/>
    <w:rsid w:val="001651BE"/>
    <w:rsid w:val="00165579"/>
    <w:rsid w:val="00165639"/>
    <w:rsid w:val="0016582C"/>
    <w:rsid w:val="00165CB8"/>
    <w:rsid w:val="00165D00"/>
    <w:rsid w:val="00170795"/>
    <w:rsid w:val="00170AB8"/>
    <w:rsid w:val="00172C44"/>
    <w:rsid w:val="001731E8"/>
    <w:rsid w:val="00175CDB"/>
    <w:rsid w:val="001768D6"/>
    <w:rsid w:val="0017764B"/>
    <w:rsid w:val="00177B11"/>
    <w:rsid w:val="0018039D"/>
    <w:rsid w:val="00180596"/>
    <w:rsid w:val="001807D8"/>
    <w:rsid w:val="00181336"/>
    <w:rsid w:val="00181654"/>
    <w:rsid w:val="00185E69"/>
    <w:rsid w:val="00186121"/>
    <w:rsid w:val="0018724D"/>
    <w:rsid w:val="001904A7"/>
    <w:rsid w:val="0019072A"/>
    <w:rsid w:val="001915EC"/>
    <w:rsid w:val="0019165A"/>
    <w:rsid w:val="00192287"/>
    <w:rsid w:val="00192E68"/>
    <w:rsid w:val="001934E0"/>
    <w:rsid w:val="001963F6"/>
    <w:rsid w:val="00196941"/>
    <w:rsid w:val="00197283"/>
    <w:rsid w:val="00197722"/>
    <w:rsid w:val="00197760"/>
    <w:rsid w:val="001A09E1"/>
    <w:rsid w:val="001A1865"/>
    <w:rsid w:val="001A1D8F"/>
    <w:rsid w:val="001A30E3"/>
    <w:rsid w:val="001A31BA"/>
    <w:rsid w:val="001A361E"/>
    <w:rsid w:val="001A6330"/>
    <w:rsid w:val="001A6445"/>
    <w:rsid w:val="001B049B"/>
    <w:rsid w:val="001B1606"/>
    <w:rsid w:val="001B23BC"/>
    <w:rsid w:val="001B276D"/>
    <w:rsid w:val="001B3433"/>
    <w:rsid w:val="001B4276"/>
    <w:rsid w:val="001B4B38"/>
    <w:rsid w:val="001B57DF"/>
    <w:rsid w:val="001B5EF8"/>
    <w:rsid w:val="001B60E8"/>
    <w:rsid w:val="001B67DD"/>
    <w:rsid w:val="001C0A16"/>
    <w:rsid w:val="001C2D1F"/>
    <w:rsid w:val="001C5F03"/>
    <w:rsid w:val="001C71BE"/>
    <w:rsid w:val="001C7A38"/>
    <w:rsid w:val="001D0118"/>
    <w:rsid w:val="001D022D"/>
    <w:rsid w:val="001D0D7D"/>
    <w:rsid w:val="001D1D1B"/>
    <w:rsid w:val="001D1DAA"/>
    <w:rsid w:val="001D27B4"/>
    <w:rsid w:val="001D5807"/>
    <w:rsid w:val="001D701C"/>
    <w:rsid w:val="001D72A0"/>
    <w:rsid w:val="001D7738"/>
    <w:rsid w:val="001E04CB"/>
    <w:rsid w:val="001E161F"/>
    <w:rsid w:val="001E2459"/>
    <w:rsid w:val="001E2AB2"/>
    <w:rsid w:val="001E3AD7"/>
    <w:rsid w:val="001E3D16"/>
    <w:rsid w:val="001E4ADF"/>
    <w:rsid w:val="001E56E6"/>
    <w:rsid w:val="001E6505"/>
    <w:rsid w:val="001E65C2"/>
    <w:rsid w:val="001F1357"/>
    <w:rsid w:val="001F3D8B"/>
    <w:rsid w:val="001F47BB"/>
    <w:rsid w:val="001F6530"/>
    <w:rsid w:val="001F7D0F"/>
    <w:rsid w:val="00200943"/>
    <w:rsid w:val="00200D13"/>
    <w:rsid w:val="00200E66"/>
    <w:rsid w:val="0020111C"/>
    <w:rsid w:val="00201220"/>
    <w:rsid w:val="00202A3D"/>
    <w:rsid w:val="002079DC"/>
    <w:rsid w:val="00207A4C"/>
    <w:rsid w:val="00207D81"/>
    <w:rsid w:val="00207F15"/>
    <w:rsid w:val="0021073C"/>
    <w:rsid w:val="002113B9"/>
    <w:rsid w:val="002119E8"/>
    <w:rsid w:val="002119EA"/>
    <w:rsid w:val="002123A3"/>
    <w:rsid w:val="002146F6"/>
    <w:rsid w:val="00214D56"/>
    <w:rsid w:val="00215153"/>
    <w:rsid w:val="002151D9"/>
    <w:rsid w:val="00216758"/>
    <w:rsid w:val="00216A15"/>
    <w:rsid w:val="002201F2"/>
    <w:rsid w:val="00220992"/>
    <w:rsid w:val="00220A12"/>
    <w:rsid w:val="0022181B"/>
    <w:rsid w:val="00221B53"/>
    <w:rsid w:val="002220A2"/>
    <w:rsid w:val="0022279A"/>
    <w:rsid w:val="00225368"/>
    <w:rsid w:val="00227341"/>
    <w:rsid w:val="002276EA"/>
    <w:rsid w:val="0023003C"/>
    <w:rsid w:val="0023167D"/>
    <w:rsid w:val="00231E14"/>
    <w:rsid w:val="0023212D"/>
    <w:rsid w:val="00232169"/>
    <w:rsid w:val="002325F9"/>
    <w:rsid w:val="002336A2"/>
    <w:rsid w:val="00236C1A"/>
    <w:rsid w:val="002370E9"/>
    <w:rsid w:val="00237734"/>
    <w:rsid w:val="00241DC2"/>
    <w:rsid w:val="002422CF"/>
    <w:rsid w:val="002422E8"/>
    <w:rsid w:val="0024334C"/>
    <w:rsid w:val="002436B2"/>
    <w:rsid w:val="002448B2"/>
    <w:rsid w:val="00245762"/>
    <w:rsid w:val="002459E4"/>
    <w:rsid w:val="00245FDB"/>
    <w:rsid w:val="00246128"/>
    <w:rsid w:val="00246CB6"/>
    <w:rsid w:val="002478F2"/>
    <w:rsid w:val="0025035D"/>
    <w:rsid w:val="002503CA"/>
    <w:rsid w:val="00250D2C"/>
    <w:rsid w:val="00252E2F"/>
    <w:rsid w:val="00253E4B"/>
    <w:rsid w:val="00255039"/>
    <w:rsid w:val="0025624A"/>
    <w:rsid w:val="00256D38"/>
    <w:rsid w:val="0025741E"/>
    <w:rsid w:val="00257F9D"/>
    <w:rsid w:val="00260910"/>
    <w:rsid w:val="00262292"/>
    <w:rsid w:val="00264CAA"/>
    <w:rsid w:val="002673DA"/>
    <w:rsid w:val="002720BF"/>
    <w:rsid w:val="00275F53"/>
    <w:rsid w:val="00277BC2"/>
    <w:rsid w:val="002803A6"/>
    <w:rsid w:val="00281879"/>
    <w:rsid w:val="00283042"/>
    <w:rsid w:val="00283053"/>
    <w:rsid w:val="002837B2"/>
    <w:rsid w:val="00283A67"/>
    <w:rsid w:val="00285E53"/>
    <w:rsid w:val="00286FD7"/>
    <w:rsid w:val="0028721A"/>
    <w:rsid w:val="002914DA"/>
    <w:rsid w:val="002915A1"/>
    <w:rsid w:val="002916EC"/>
    <w:rsid w:val="002921AC"/>
    <w:rsid w:val="0029287A"/>
    <w:rsid w:val="00292C18"/>
    <w:rsid w:val="00293432"/>
    <w:rsid w:val="00293805"/>
    <w:rsid w:val="002941D8"/>
    <w:rsid w:val="002945A1"/>
    <w:rsid w:val="00296189"/>
    <w:rsid w:val="00297398"/>
    <w:rsid w:val="002976D9"/>
    <w:rsid w:val="002A0A70"/>
    <w:rsid w:val="002A1298"/>
    <w:rsid w:val="002A15B9"/>
    <w:rsid w:val="002A27E7"/>
    <w:rsid w:val="002A2836"/>
    <w:rsid w:val="002A306D"/>
    <w:rsid w:val="002A42C7"/>
    <w:rsid w:val="002A55B2"/>
    <w:rsid w:val="002A63A7"/>
    <w:rsid w:val="002A74D4"/>
    <w:rsid w:val="002B3468"/>
    <w:rsid w:val="002B4406"/>
    <w:rsid w:val="002B48C8"/>
    <w:rsid w:val="002B4FAD"/>
    <w:rsid w:val="002B561A"/>
    <w:rsid w:val="002B5A52"/>
    <w:rsid w:val="002B6180"/>
    <w:rsid w:val="002B65CE"/>
    <w:rsid w:val="002B758B"/>
    <w:rsid w:val="002C3244"/>
    <w:rsid w:val="002C6163"/>
    <w:rsid w:val="002C6F78"/>
    <w:rsid w:val="002D12A7"/>
    <w:rsid w:val="002D1539"/>
    <w:rsid w:val="002D176E"/>
    <w:rsid w:val="002D4694"/>
    <w:rsid w:val="002D4818"/>
    <w:rsid w:val="002D4F20"/>
    <w:rsid w:val="002D4F99"/>
    <w:rsid w:val="002D5BA0"/>
    <w:rsid w:val="002E2F49"/>
    <w:rsid w:val="002E4D04"/>
    <w:rsid w:val="002E6A7A"/>
    <w:rsid w:val="002F0877"/>
    <w:rsid w:val="002F25B3"/>
    <w:rsid w:val="002F2D97"/>
    <w:rsid w:val="002F3309"/>
    <w:rsid w:val="002F3359"/>
    <w:rsid w:val="002F33E6"/>
    <w:rsid w:val="002F3A96"/>
    <w:rsid w:val="002F58E1"/>
    <w:rsid w:val="002F5A1E"/>
    <w:rsid w:val="002F5AB2"/>
    <w:rsid w:val="002F5D31"/>
    <w:rsid w:val="002F60A3"/>
    <w:rsid w:val="002F64BF"/>
    <w:rsid w:val="002F70EB"/>
    <w:rsid w:val="003008CC"/>
    <w:rsid w:val="00300B08"/>
    <w:rsid w:val="00303170"/>
    <w:rsid w:val="003031C5"/>
    <w:rsid w:val="00303EBD"/>
    <w:rsid w:val="00304C1F"/>
    <w:rsid w:val="00304EDD"/>
    <w:rsid w:val="00305BEF"/>
    <w:rsid w:val="0030693C"/>
    <w:rsid w:val="00306CE8"/>
    <w:rsid w:val="0031090C"/>
    <w:rsid w:val="0031254B"/>
    <w:rsid w:val="003135EE"/>
    <w:rsid w:val="003142EE"/>
    <w:rsid w:val="0031438E"/>
    <w:rsid w:val="00316231"/>
    <w:rsid w:val="00316571"/>
    <w:rsid w:val="003179B7"/>
    <w:rsid w:val="00320F1D"/>
    <w:rsid w:val="00321D93"/>
    <w:rsid w:val="0032241A"/>
    <w:rsid w:val="00322C71"/>
    <w:rsid w:val="00323EBD"/>
    <w:rsid w:val="00324054"/>
    <w:rsid w:val="0032437E"/>
    <w:rsid w:val="0032625B"/>
    <w:rsid w:val="003265D1"/>
    <w:rsid w:val="00326976"/>
    <w:rsid w:val="0033052D"/>
    <w:rsid w:val="00330DF5"/>
    <w:rsid w:val="00332C4B"/>
    <w:rsid w:val="003336E4"/>
    <w:rsid w:val="00334001"/>
    <w:rsid w:val="003355BF"/>
    <w:rsid w:val="00335CE5"/>
    <w:rsid w:val="00336013"/>
    <w:rsid w:val="0034010D"/>
    <w:rsid w:val="003411D1"/>
    <w:rsid w:val="0034192E"/>
    <w:rsid w:val="003428DE"/>
    <w:rsid w:val="00343741"/>
    <w:rsid w:val="00344272"/>
    <w:rsid w:val="00344657"/>
    <w:rsid w:val="00345523"/>
    <w:rsid w:val="00345BFF"/>
    <w:rsid w:val="003466D9"/>
    <w:rsid w:val="00346E62"/>
    <w:rsid w:val="0034722A"/>
    <w:rsid w:val="0034784C"/>
    <w:rsid w:val="003519AF"/>
    <w:rsid w:val="00352034"/>
    <w:rsid w:val="00352888"/>
    <w:rsid w:val="0035426B"/>
    <w:rsid w:val="003545D9"/>
    <w:rsid w:val="00355DF5"/>
    <w:rsid w:val="00356A86"/>
    <w:rsid w:val="00361B50"/>
    <w:rsid w:val="00362187"/>
    <w:rsid w:val="00362205"/>
    <w:rsid w:val="003628BD"/>
    <w:rsid w:val="003647CE"/>
    <w:rsid w:val="00364C22"/>
    <w:rsid w:val="00364FD2"/>
    <w:rsid w:val="003655A4"/>
    <w:rsid w:val="00365686"/>
    <w:rsid w:val="0036583A"/>
    <w:rsid w:val="00366581"/>
    <w:rsid w:val="00367298"/>
    <w:rsid w:val="00370CAC"/>
    <w:rsid w:val="00372A04"/>
    <w:rsid w:val="00372E89"/>
    <w:rsid w:val="00373BEB"/>
    <w:rsid w:val="003828D1"/>
    <w:rsid w:val="00383B45"/>
    <w:rsid w:val="00384064"/>
    <w:rsid w:val="0038450B"/>
    <w:rsid w:val="00384D8F"/>
    <w:rsid w:val="00385A54"/>
    <w:rsid w:val="00385A71"/>
    <w:rsid w:val="00385D8E"/>
    <w:rsid w:val="003874FD"/>
    <w:rsid w:val="00390990"/>
    <w:rsid w:val="00391478"/>
    <w:rsid w:val="00391A15"/>
    <w:rsid w:val="00391A5F"/>
    <w:rsid w:val="00392FAC"/>
    <w:rsid w:val="0039354E"/>
    <w:rsid w:val="00395352"/>
    <w:rsid w:val="00395FC8"/>
    <w:rsid w:val="0039661F"/>
    <w:rsid w:val="003972CE"/>
    <w:rsid w:val="00397505"/>
    <w:rsid w:val="00397FED"/>
    <w:rsid w:val="003A0AF4"/>
    <w:rsid w:val="003A0D66"/>
    <w:rsid w:val="003A1F9F"/>
    <w:rsid w:val="003A2883"/>
    <w:rsid w:val="003A4977"/>
    <w:rsid w:val="003A72A6"/>
    <w:rsid w:val="003A791B"/>
    <w:rsid w:val="003A7D25"/>
    <w:rsid w:val="003A7F59"/>
    <w:rsid w:val="003B0808"/>
    <w:rsid w:val="003B1BBA"/>
    <w:rsid w:val="003B2D01"/>
    <w:rsid w:val="003B32A8"/>
    <w:rsid w:val="003B4A4B"/>
    <w:rsid w:val="003B4EA5"/>
    <w:rsid w:val="003B5F90"/>
    <w:rsid w:val="003B65A8"/>
    <w:rsid w:val="003B7196"/>
    <w:rsid w:val="003C0246"/>
    <w:rsid w:val="003C0E06"/>
    <w:rsid w:val="003C1945"/>
    <w:rsid w:val="003C2403"/>
    <w:rsid w:val="003C2C4A"/>
    <w:rsid w:val="003C316C"/>
    <w:rsid w:val="003C34D3"/>
    <w:rsid w:val="003C36E8"/>
    <w:rsid w:val="003C3C64"/>
    <w:rsid w:val="003C5D17"/>
    <w:rsid w:val="003C693F"/>
    <w:rsid w:val="003C6D84"/>
    <w:rsid w:val="003C7DC8"/>
    <w:rsid w:val="003C7FBE"/>
    <w:rsid w:val="003D0139"/>
    <w:rsid w:val="003D0143"/>
    <w:rsid w:val="003D1AA9"/>
    <w:rsid w:val="003D1AE6"/>
    <w:rsid w:val="003D23E3"/>
    <w:rsid w:val="003D3059"/>
    <w:rsid w:val="003D30A3"/>
    <w:rsid w:val="003D44A4"/>
    <w:rsid w:val="003D713A"/>
    <w:rsid w:val="003D7863"/>
    <w:rsid w:val="003E2336"/>
    <w:rsid w:val="003E2366"/>
    <w:rsid w:val="003E276C"/>
    <w:rsid w:val="003E4C8B"/>
    <w:rsid w:val="003E6CE0"/>
    <w:rsid w:val="003E7654"/>
    <w:rsid w:val="003E7B35"/>
    <w:rsid w:val="003F08BC"/>
    <w:rsid w:val="003F154F"/>
    <w:rsid w:val="003F247B"/>
    <w:rsid w:val="003F362D"/>
    <w:rsid w:val="003F3BCE"/>
    <w:rsid w:val="003F4AED"/>
    <w:rsid w:val="003F5595"/>
    <w:rsid w:val="003F5A3B"/>
    <w:rsid w:val="003F6DAA"/>
    <w:rsid w:val="00402C18"/>
    <w:rsid w:val="00404D54"/>
    <w:rsid w:val="00404D71"/>
    <w:rsid w:val="00405220"/>
    <w:rsid w:val="00407CC1"/>
    <w:rsid w:val="00410BA0"/>
    <w:rsid w:val="00410CEC"/>
    <w:rsid w:val="00411DFC"/>
    <w:rsid w:val="00413554"/>
    <w:rsid w:val="004141DF"/>
    <w:rsid w:val="004150FD"/>
    <w:rsid w:val="004157AA"/>
    <w:rsid w:val="00416E35"/>
    <w:rsid w:val="00417EEC"/>
    <w:rsid w:val="00420988"/>
    <w:rsid w:val="0042115D"/>
    <w:rsid w:val="004220C2"/>
    <w:rsid w:val="00422512"/>
    <w:rsid w:val="004275E6"/>
    <w:rsid w:val="00427A5C"/>
    <w:rsid w:val="00427B61"/>
    <w:rsid w:val="00427D29"/>
    <w:rsid w:val="004305AB"/>
    <w:rsid w:val="004310D0"/>
    <w:rsid w:val="00431C2C"/>
    <w:rsid w:val="00431D4F"/>
    <w:rsid w:val="0043289C"/>
    <w:rsid w:val="004334EB"/>
    <w:rsid w:val="00433F72"/>
    <w:rsid w:val="00433FCA"/>
    <w:rsid w:val="00434808"/>
    <w:rsid w:val="00434B7B"/>
    <w:rsid w:val="00437C15"/>
    <w:rsid w:val="004407D2"/>
    <w:rsid w:val="004415DA"/>
    <w:rsid w:val="00441668"/>
    <w:rsid w:val="004425B8"/>
    <w:rsid w:val="00442EBC"/>
    <w:rsid w:val="0044619C"/>
    <w:rsid w:val="00446B04"/>
    <w:rsid w:val="00446F79"/>
    <w:rsid w:val="0044706F"/>
    <w:rsid w:val="00450A08"/>
    <w:rsid w:val="00451164"/>
    <w:rsid w:val="00452893"/>
    <w:rsid w:val="00453A34"/>
    <w:rsid w:val="004552D0"/>
    <w:rsid w:val="00455E00"/>
    <w:rsid w:val="0046231D"/>
    <w:rsid w:val="00463590"/>
    <w:rsid w:val="00463832"/>
    <w:rsid w:val="00465013"/>
    <w:rsid w:val="004669AB"/>
    <w:rsid w:val="0046758B"/>
    <w:rsid w:val="004678D7"/>
    <w:rsid w:val="0046799D"/>
    <w:rsid w:val="00470436"/>
    <w:rsid w:val="00470A06"/>
    <w:rsid w:val="00472317"/>
    <w:rsid w:val="004727EF"/>
    <w:rsid w:val="00472E1D"/>
    <w:rsid w:val="00472E72"/>
    <w:rsid w:val="00473D59"/>
    <w:rsid w:val="004764D3"/>
    <w:rsid w:val="004775DD"/>
    <w:rsid w:val="004817F0"/>
    <w:rsid w:val="0048180A"/>
    <w:rsid w:val="00482875"/>
    <w:rsid w:val="0049249D"/>
    <w:rsid w:val="00492B83"/>
    <w:rsid w:val="00492D93"/>
    <w:rsid w:val="00493064"/>
    <w:rsid w:val="0049310D"/>
    <w:rsid w:val="00494815"/>
    <w:rsid w:val="00494871"/>
    <w:rsid w:val="00494F08"/>
    <w:rsid w:val="0049567F"/>
    <w:rsid w:val="0049775C"/>
    <w:rsid w:val="004A000D"/>
    <w:rsid w:val="004A1FB4"/>
    <w:rsid w:val="004A4287"/>
    <w:rsid w:val="004A4A2C"/>
    <w:rsid w:val="004A5BEF"/>
    <w:rsid w:val="004B00E3"/>
    <w:rsid w:val="004B0319"/>
    <w:rsid w:val="004B1537"/>
    <w:rsid w:val="004B16AF"/>
    <w:rsid w:val="004B1EE6"/>
    <w:rsid w:val="004B5E57"/>
    <w:rsid w:val="004B65B8"/>
    <w:rsid w:val="004B67FD"/>
    <w:rsid w:val="004B7AC2"/>
    <w:rsid w:val="004B7F8A"/>
    <w:rsid w:val="004C278E"/>
    <w:rsid w:val="004C2838"/>
    <w:rsid w:val="004C2EF1"/>
    <w:rsid w:val="004C63E7"/>
    <w:rsid w:val="004C6C4A"/>
    <w:rsid w:val="004C6D9A"/>
    <w:rsid w:val="004D0DB0"/>
    <w:rsid w:val="004D164D"/>
    <w:rsid w:val="004D2227"/>
    <w:rsid w:val="004D24EF"/>
    <w:rsid w:val="004D2ABB"/>
    <w:rsid w:val="004D3D8A"/>
    <w:rsid w:val="004D420B"/>
    <w:rsid w:val="004D430B"/>
    <w:rsid w:val="004D4320"/>
    <w:rsid w:val="004D55C7"/>
    <w:rsid w:val="004D58F3"/>
    <w:rsid w:val="004D5BD9"/>
    <w:rsid w:val="004D7D72"/>
    <w:rsid w:val="004E03B7"/>
    <w:rsid w:val="004E09B8"/>
    <w:rsid w:val="004E0DA2"/>
    <w:rsid w:val="004E41FC"/>
    <w:rsid w:val="004E47C1"/>
    <w:rsid w:val="004E60D7"/>
    <w:rsid w:val="004F0A4E"/>
    <w:rsid w:val="004F185F"/>
    <w:rsid w:val="004F24B2"/>
    <w:rsid w:val="004F2E1B"/>
    <w:rsid w:val="004F2FD5"/>
    <w:rsid w:val="004F3883"/>
    <w:rsid w:val="004F3E5D"/>
    <w:rsid w:val="004F4344"/>
    <w:rsid w:val="004F456B"/>
    <w:rsid w:val="004F5FE5"/>
    <w:rsid w:val="004F7D9C"/>
    <w:rsid w:val="005002DF"/>
    <w:rsid w:val="00500ED1"/>
    <w:rsid w:val="00501606"/>
    <w:rsid w:val="0050163C"/>
    <w:rsid w:val="0050205C"/>
    <w:rsid w:val="00503210"/>
    <w:rsid w:val="00503514"/>
    <w:rsid w:val="00504625"/>
    <w:rsid w:val="0050544D"/>
    <w:rsid w:val="0050545B"/>
    <w:rsid w:val="005062CE"/>
    <w:rsid w:val="005069E6"/>
    <w:rsid w:val="005070C7"/>
    <w:rsid w:val="005070E7"/>
    <w:rsid w:val="0050727B"/>
    <w:rsid w:val="005104A6"/>
    <w:rsid w:val="00510E35"/>
    <w:rsid w:val="005116BD"/>
    <w:rsid w:val="00511DDB"/>
    <w:rsid w:val="00515A9D"/>
    <w:rsid w:val="0051620B"/>
    <w:rsid w:val="00516699"/>
    <w:rsid w:val="00517AAC"/>
    <w:rsid w:val="00521DAC"/>
    <w:rsid w:val="00522EB7"/>
    <w:rsid w:val="00523F73"/>
    <w:rsid w:val="00525C46"/>
    <w:rsid w:val="00526648"/>
    <w:rsid w:val="00530C78"/>
    <w:rsid w:val="0053134C"/>
    <w:rsid w:val="00532794"/>
    <w:rsid w:val="0053335E"/>
    <w:rsid w:val="00533521"/>
    <w:rsid w:val="00533A4A"/>
    <w:rsid w:val="00533EBB"/>
    <w:rsid w:val="005347F0"/>
    <w:rsid w:val="00534A79"/>
    <w:rsid w:val="00535946"/>
    <w:rsid w:val="00537F34"/>
    <w:rsid w:val="00540D11"/>
    <w:rsid w:val="00541E04"/>
    <w:rsid w:val="00542145"/>
    <w:rsid w:val="00542519"/>
    <w:rsid w:val="005433A3"/>
    <w:rsid w:val="00543959"/>
    <w:rsid w:val="00543CCB"/>
    <w:rsid w:val="005458CB"/>
    <w:rsid w:val="0054631F"/>
    <w:rsid w:val="00546FD2"/>
    <w:rsid w:val="0055210B"/>
    <w:rsid w:val="00552442"/>
    <w:rsid w:val="005525A4"/>
    <w:rsid w:val="00554028"/>
    <w:rsid w:val="005562A2"/>
    <w:rsid w:val="005577EF"/>
    <w:rsid w:val="0055788E"/>
    <w:rsid w:val="00563D28"/>
    <w:rsid w:val="0056517C"/>
    <w:rsid w:val="00566799"/>
    <w:rsid w:val="00566EE6"/>
    <w:rsid w:val="0057049E"/>
    <w:rsid w:val="005704DE"/>
    <w:rsid w:val="00570D29"/>
    <w:rsid w:val="00571EAF"/>
    <w:rsid w:val="00574171"/>
    <w:rsid w:val="0057428E"/>
    <w:rsid w:val="005769AD"/>
    <w:rsid w:val="00577AFD"/>
    <w:rsid w:val="005825CF"/>
    <w:rsid w:val="00583434"/>
    <w:rsid w:val="00583AF3"/>
    <w:rsid w:val="00583DF9"/>
    <w:rsid w:val="00584976"/>
    <w:rsid w:val="00584BE8"/>
    <w:rsid w:val="005851B9"/>
    <w:rsid w:val="00585939"/>
    <w:rsid w:val="00586B62"/>
    <w:rsid w:val="00587863"/>
    <w:rsid w:val="005907C5"/>
    <w:rsid w:val="0059388B"/>
    <w:rsid w:val="00594A35"/>
    <w:rsid w:val="005951DE"/>
    <w:rsid w:val="005956A8"/>
    <w:rsid w:val="00595B0D"/>
    <w:rsid w:val="00597A73"/>
    <w:rsid w:val="00597DFC"/>
    <w:rsid w:val="005A13D0"/>
    <w:rsid w:val="005A21A1"/>
    <w:rsid w:val="005A27E4"/>
    <w:rsid w:val="005A3975"/>
    <w:rsid w:val="005A3FB4"/>
    <w:rsid w:val="005A42B4"/>
    <w:rsid w:val="005A434B"/>
    <w:rsid w:val="005A4963"/>
    <w:rsid w:val="005A49CE"/>
    <w:rsid w:val="005A50AB"/>
    <w:rsid w:val="005A52E7"/>
    <w:rsid w:val="005A586E"/>
    <w:rsid w:val="005B01CF"/>
    <w:rsid w:val="005B0CA5"/>
    <w:rsid w:val="005B449C"/>
    <w:rsid w:val="005B641D"/>
    <w:rsid w:val="005C0A92"/>
    <w:rsid w:val="005C0E19"/>
    <w:rsid w:val="005C1230"/>
    <w:rsid w:val="005C1443"/>
    <w:rsid w:val="005C30B4"/>
    <w:rsid w:val="005C55D2"/>
    <w:rsid w:val="005C5F71"/>
    <w:rsid w:val="005C6578"/>
    <w:rsid w:val="005C74BB"/>
    <w:rsid w:val="005C7BA7"/>
    <w:rsid w:val="005D2010"/>
    <w:rsid w:val="005D29D6"/>
    <w:rsid w:val="005D3AA7"/>
    <w:rsid w:val="005D4307"/>
    <w:rsid w:val="005D7989"/>
    <w:rsid w:val="005E1789"/>
    <w:rsid w:val="005E1AD5"/>
    <w:rsid w:val="005E223C"/>
    <w:rsid w:val="005E33A2"/>
    <w:rsid w:val="005E4BDE"/>
    <w:rsid w:val="005E4FAF"/>
    <w:rsid w:val="005E5ADC"/>
    <w:rsid w:val="005E5C6E"/>
    <w:rsid w:val="005E6333"/>
    <w:rsid w:val="005E76BE"/>
    <w:rsid w:val="005E7C1F"/>
    <w:rsid w:val="005F07F1"/>
    <w:rsid w:val="005F0E2F"/>
    <w:rsid w:val="005F10CE"/>
    <w:rsid w:val="005F119D"/>
    <w:rsid w:val="005F1722"/>
    <w:rsid w:val="005F19CB"/>
    <w:rsid w:val="005F1A48"/>
    <w:rsid w:val="005F3A63"/>
    <w:rsid w:val="005F430C"/>
    <w:rsid w:val="00600641"/>
    <w:rsid w:val="00600E41"/>
    <w:rsid w:val="00600EFA"/>
    <w:rsid w:val="0060125B"/>
    <w:rsid w:val="00601A68"/>
    <w:rsid w:val="00603291"/>
    <w:rsid w:val="00603D33"/>
    <w:rsid w:val="006042E7"/>
    <w:rsid w:val="006076E3"/>
    <w:rsid w:val="00607A4F"/>
    <w:rsid w:val="00610534"/>
    <w:rsid w:val="0061111B"/>
    <w:rsid w:val="006116E7"/>
    <w:rsid w:val="00612682"/>
    <w:rsid w:val="00612D32"/>
    <w:rsid w:val="0061311D"/>
    <w:rsid w:val="00614A79"/>
    <w:rsid w:val="006162D2"/>
    <w:rsid w:val="00616AEE"/>
    <w:rsid w:val="00617927"/>
    <w:rsid w:val="00620130"/>
    <w:rsid w:val="00621022"/>
    <w:rsid w:val="00621DCF"/>
    <w:rsid w:val="00622ABA"/>
    <w:rsid w:val="00622ABB"/>
    <w:rsid w:val="006230C9"/>
    <w:rsid w:val="00624374"/>
    <w:rsid w:val="006250A1"/>
    <w:rsid w:val="006264B8"/>
    <w:rsid w:val="006265B2"/>
    <w:rsid w:val="0063163E"/>
    <w:rsid w:val="0063199D"/>
    <w:rsid w:val="00631DBB"/>
    <w:rsid w:val="00632585"/>
    <w:rsid w:val="006331E2"/>
    <w:rsid w:val="006332D5"/>
    <w:rsid w:val="00633382"/>
    <w:rsid w:val="00633F26"/>
    <w:rsid w:val="00634902"/>
    <w:rsid w:val="00635E31"/>
    <w:rsid w:val="00636081"/>
    <w:rsid w:val="0063719D"/>
    <w:rsid w:val="006379D9"/>
    <w:rsid w:val="00637A75"/>
    <w:rsid w:val="00637EE9"/>
    <w:rsid w:val="00640B44"/>
    <w:rsid w:val="006438C7"/>
    <w:rsid w:val="00643EBF"/>
    <w:rsid w:val="00643EF7"/>
    <w:rsid w:val="006444B7"/>
    <w:rsid w:val="00645DC6"/>
    <w:rsid w:val="00646876"/>
    <w:rsid w:val="00646ECC"/>
    <w:rsid w:val="00647077"/>
    <w:rsid w:val="00647368"/>
    <w:rsid w:val="00650528"/>
    <w:rsid w:val="00650C21"/>
    <w:rsid w:val="00651847"/>
    <w:rsid w:val="00651CED"/>
    <w:rsid w:val="00653D85"/>
    <w:rsid w:val="00654469"/>
    <w:rsid w:val="00654DBA"/>
    <w:rsid w:val="006550E6"/>
    <w:rsid w:val="0065610E"/>
    <w:rsid w:val="00656BC1"/>
    <w:rsid w:val="0065751E"/>
    <w:rsid w:val="00661C80"/>
    <w:rsid w:val="00662CB1"/>
    <w:rsid w:val="0066631F"/>
    <w:rsid w:val="00666F4B"/>
    <w:rsid w:val="00667426"/>
    <w:rsid w:val="0067176F"/>
    <w:rsid w:val="006726C5"/>
    <w:rsid w:val="00673954"/>
    <w:rsid w:val="00675968"/>
    <w:rsid w:val="00676AFE"/>
    <w:rsid w:val="00676FD7"/>
    <w:rsid w:val="00677391"/>
    <w:rsid w:val="00677655"/>
    <w:rsid w:val="00677837"/>
    <w:rsid w:val="00682962"/>
    <w:rsid w:val="00682BF0"/>
    <w:rsid w:val="00683704"/>
    <w:rsid w:val="00690116"/>
    <w:rsid w:val="006903EC"/>
    <w:rsid w:val="00690D4D"/>
    <w:rsid w:val="006935BC"/>
    <w:rsid w:val="006962F2"/>
    <w:rsid w:val="00696B8E"/>
    <w:rsid w:val="00697D71"/>
    <w:rsid w:val="006A02D8"/>
    <w:rsid w:val="006A2AA7"/>
    <w:rsid w:val="006A759E"/>
    <w:rsid w:val="006B091B"/>
    <w:rsid w:val="006B0A0C"/>
    <w:rsid w:val="006B10D0"/>
    <w:rsid w:val="006B18ED"/>
    <w:rsid w:val="006B38C0"/>
    <w:rsid w:val="006B3F43"/>
    <w:rsid w:val="006B4436"/>
    <w:rsid w:val="006B49F9"/>
    <w:rsid w:val="006B4FC4"/>
    <w:rsid w:val="006B5760"/>
    <w:rsid w:val="006B61D5"/>
    <w:rsid w:val="006B65F1"/>
    <w:rsid w:val="006B6637"/>
    <w:rsid w:val="006B683A"/>
    <w:rsid w:val="006C071B"/>
    <w:rsid w:val="006C0C8A"/>
    <w:rsid w:val="006C175F"/>
    <w:rsid w:val="006C20FB"/>
    <w:rsid w:val="006C4472"/>
    <w:rsid w:val="006C4831"/>
    <w:rsid w:val="006C4F8E"/>
    <w:rsid w:val="006C584D"/>
    <w:rsid w:val="006C763E"/>
    <w:rsid w:val="006D0040"/>
    <w:rsid w:val="006D0DFC"/>
    <w:rsid w:val="006D0EC0"/>
    <w:rsid w:val="006D138C"/>
    <w:rsid w:val="006D157F"/>
    <w:rsid w:val="006D1AD0"/>
    <w:rsid w:val="006D2034"/>
    <w:rsid w:val="006D27DA"/>
    <w:rsid w:val="006D4B7F"/>
    <w:rsid w:val="006D5528"/>
    <w:rsid w:val="006D6196"/>
    <w:rsid w:val="006D6233"/>
    <w:rsid w:val="006D6828"/>
    <w:rsid w:val="006D6DC2"/>
    <w:rsid w:val="006D714B"/>
    <w:rsid w:val="006D7561"/>
    <w:rsid w:val="006E0897"/>
    <w:rsid w:val="006E0A30"/>
    <w:rsid w:val="006E1A77"/>
    <w:rsid w:val="006E3B5B"/>
    <w:rsid w:val="006E4DDC"/>
    <w:rsid w:val="006E582E"/>
    <w:rsid w:val="006E6234"/>
    <w:rsid w:val="006E798B"/>
    <w:rsid w:val="006F0AF7"/>
    <w:rsid w:val="006F223C"/>
    <w:rsid w:val="006F2D5C"/>
    <w:rsid w:val="006F3437"/>
    <w:rsid w:val="006F4127"/>
    <w:rsid w:val="006F54B3"/>
    <w:rsid w:val="006F5F73"/>
    <w:rsid w:val="006F6035"/>
    <w:rsid w:val="006F631D"/>
    <w:rsid w:val="006F6710"/>
    <w:rsid w:val="006F67BA"/>
    <w:rsid w:val="006F68B6"/>
    <w:rsid w:val="006F6EB0"/>
    <w:rsid w:val="006F7CC8"/>
    <w:rsid w:val="00700C32"/>
    <w:rsid w:val="00701A1C"/>
    <w:rsid w:val="00701DB5"/>
    <w:rsid w:val="007039AA"/>
    <w:rsid w:val="00703FAC"/>
    <w:rsid w:val="007046D1"/>
    <w:rsid w:val="00704715"/>
    <w:rsid w:val="00704AB8"/>
    <w:rsid w:val="00704FD4"/>
    <w:rsid w:val="00705A4A"/>
    <w:rsid w:val="00705B96"/>
    <w:rsid w:val="0070660D"/>
    <w:rsid w:val="007108E7"/>
    <w:rsid w:val="007119DC"/>
    <w:rsid w:val="0071336E"/>
    <w:rsid w:val="007138AE"/>
    <w:rsid w:val="007139CF"/>
    <w:rsid w:val="00714BA3"/>
    <w:rsid w:val="00714DFD"/>
    <w:rsid w:val="00715EFC"/>
    <w:rsid w:val="00716379"/>
    <w:rsid w:val="00716638"/>
    <w:rsid w:val="00716905"/>
    <w:rsid w:val="00717DBC"/>
    <w:rsid w:val="00720482"/>
    <w:rsid w:val="00720685"/>
    <w:rsid w:val="00722C5F"/>
    <w:rsid w:val="00723102"/>
    <w:rsid w:val="00723E3F"/>
    <w:rsid w:val="007240B7"/>
    <w:rsid w:val="00724766"/>
    <w:rsid w:val="007249F6"/>
    <w:rsid w:val="00725675"/>
    <w:rsid w:val="00725FC9"/>
    <w:rsid w:val="00726833"/>
    <w:rsid w:val="00726D75"/>
    <w:rsid w:val="00727614"/>
    <w:rsid w:val="00727C03"/>
    <w:rsid w:val="007310BF"/>
    <w:rsid w:val="00731C96"/>
    <w:rsid w:val="007335B9"/>
    <w:rsid w:val="00733685"/>
    <w:rsid w:val="007336BF"/>
    <w:rsid w:val="00733743"/>
    <w:rsid w:val="00733A29"/>
    <w:rsid w:val="007351A3"/>
    <w:rsid w:val="007352A2"/>
    <w:rsid w:val="007361CE"/>
    <w:rsid w:val="0073640B"/>
    <w:rsid w:val="00737264"/>
    <w:rsid w:val="0074027D"/>
    <w:rsid w:val="0074306F"/>
    <w:rsid w:val="00743087"/>
    <w:rsid w:val="00743E11"/>
    <w:rsid w:val="007454C9"/>
    <w:rsid w:val="00745BDC"/>
    <w:rsid w:val="00750EC6"/>
    <w:rsid w:val="00750FF2"/>
    <w:rsid w:val="007527DD"/>
    <w:rsid w:val="00755246"/>
    <w:rsid w:val="00756408"/>
    <w:rsid w:val="00757F1A"/>
    <w:rsid w:val="00760067"/>
    <w:rsid w:val="007618A8"/>
    <w:rsid w:val="00762809"/>
    <w:rsid w:val="00762813"/>
    <w:rsid w:val="0076324D"/>
    <w:rsid w:val="007635BE"/>
    <w:rsid w:val="00764F5B"/>
    <w:rsid w:val="00765FF9"/>
    <w:rsid w:val="00767867"/>
    <w:rsid w:val="00771455"/>
    <w:rsid w:val="00775148"/>
    <w:rsid w:val="00775553"/>
    <w:rsid w:val="007759AE"/>
    <w:rsid w:val="00775EED"/>
    <w:rsid w:val="00776BF5"/>
    <w:rsid w:val="00780522"/>
    <w:rsid w:val="0078162F"/>
    <w:rsid w:val="007816C8"/>
    <w:rsid w:val="00781AFB"/>
    <w:rsid w:val="007822E8"/>
    <w:rsid w:val="00786266"/>
    <w:rsid w:val="00792710"/>
    <w:rsid w:val="00796129"/>
    <w:rsid w:val="00796EC4"/>
    <w:rsid w:val="007975B0"/>
    <w:rsid w:val="00797B04"/>
    <w:rsid w:val="007A0CBF"/>
    <w:rsid w:val="007A104B"/>
    <w:rsid w:val="007A13DB"/>
    <w:rsid w:val="007A1EE7"/>
    <w:rsid w:val="007A2E50"/>
    <w:rsid w:val="007A36AC"/>
    <w:rsid w:val="007A3834"/>
    <w:rsid w:val="007A39A9"/>
    <w:rsid w:val="007A3B00"/>
    <w:rsid w:val="007A4276"/>
    <w:rsid w:val="007A4943"/>
    <w:rsid w:val="007A6863"/>
    <w:rsid w:val="007A6979"/>
    <w:rsid w:val="007A7407"/>
    <w:rsid w:val="007A746C"/>
    <w:rsid w:val="007B00FA"/>
    <w:rsid w:val="007B0D6D"/>
    <w:rsid w:val="007B11E0"/>
    <w:rsid w:val="007B2ABF"/>
    <w:rsid w:val="007B51F5"/>
    <w:rsid w:val="007B608C"/>
    <w:rsid w:val="007B68E9"/>
    <w:rsid w:val="007B7A60"/>
    <w:rsid w:val="007C08C5"/>
    <w:rsid w:val="007C0A1B"/>
    <w:rsid w:val="007C1910"/>
    <w:rsid w:val="007C208F"/>
    <w:rsid w:val="007C3107"/>
    <w:rsid w:val="007C3C9F"/>
    <w:rsid w:val="007C4409"/>
    <w:rsid w:val="007C4EBE"/>
    <w:rsid w:val="007C5C24"/>
    <w:rsid w:val="007C6315"/>
    <w:rsid w:val="007D169B"/>
    <w:rsid w:val="007D35BC"/>
    <w:rsid w:val="007D5F67"/>
    <w:rsid w:val="007D62A8"/>
    <w:rsid w:val="007D6AAD"/>
    <w:rsid w:val="007D79B1"/>
    <w:rsid w:val="007D7C7B"/>
    <w:rsid w:val="007E03F6"/>
    <w:rsid w:val="007E071A"/>
    <w:rsid w:val="007E0DA4"/>
    <w:rsid w:val="007E1FCB"/>
    <w:rsid w:val="007E232B"/>
    <w:rsid w:val="007E2411"/>
    <w:rsid w:val="007E2E44"/>
    <w:rsid w:val="007E3432"/>
    <w:rsid w:val="007E35EE"/>
    <w:rsid w:val="007E42AC"/>
    <w:rsid w:val="007E4CA5"/>
    <w:rsid w:val="007E506E"/>
    <w:rsid w:val="007E594F"/>
    <w:rsid w:val="007E5B1A"/>
    <w:rsid w:val="007E5F41"/>
    <w:rsid w:val="007E641A"/>
    <w:rsid w:val="007E6582"/>
    <w:rsid w:val="007E75D1"/>
    <w:rsid w:val="007F066F"/>
    <w:rsid w:val="007F1728"/>
    <w:rsid w:val="007F1DA5"/>
    <w:rsid w:val="007F28E7"/>
    <w:rsid w:val="007F37DD"/>
    <w:rsid w:val="007F5589"/>
    <w:rsid w:val="007F55B1"/>
    <w:rsid w:val="007F61F5"/>
    <w:rsid w:val="00800136"/>
    <w:rsid w:val="0080076A"/>
    <w:rsid w:val="0080085A"/>
    <w:rsid w:val="00800C73"/>
    <w:rsid w:val="008029B6"/>
    <w:rsid w:val="00803784"/>
    <w:rsid w:val="008037C4"/>
    <w:rsid w:val="00803A3F"/>
    <w:rsid w:val="008048E9"/>
    <w:rsid w:val="00804CB0"/>
    <w:rsid w:val="00805D12"/>
    <w:rsid w:val="008062C1"/>
    <w:rsid w:val="00810562"/>
    <w:rsid w:val="0081228F"/>
    <w:rsid w:val="00813410"/>
    <w:rsid w:val="00814265"/>
    <w:rsid w:val="00816F4E"/>
    <w:rsid w:val="008205EB"/>
    <w:rsid w:val="00823AF8"/>
    <w:rsid w:val="0082402D"/>
    <w:rsid w:val="00824179"/>
    <w:rsid w:val="00825DF8"/>
    <w:rsid w:val="00825FBF"/>
    <w:rsid w:val="00827876"/>
    <w:rsid w:val="008313DE"/>
    <w:rsid w:val="00831A99"/>
    <w:rsid w:val="00834617"/>
    <w:rsid w:val="00834797"/>
    <w:rsid w:val="00837421"/>
    <w:rsid w:val="008408E1"/>
    <w:rsid w:val="00841E91"/>
    <w:rsid w:val="00842B8D"/>
    <w:rsid w:val="00842E20"/>
    <w:rsid w:val="00843667"/>
    <w:rsid w:val="00843786"/>
    <w:rsid w:val="00844DC9"/>
    <w:rsid w:val="00845292"/>
    <w:rsid w:val="008473BE"/>
    <w:rsid w:val="008479C4"/>
    <w:rsid w:val="00847BB7"/>
    <w:rsid w:val="00851912"/>
    <w:rsid w:val="00851952"/>
    <w:rsid w:val="0085240C"/>
    <w:rsid w:val="00852CF5"/>
    <w:rsid w:val="00853D1E"/>
    <w:rsid w:val="00854B80"/>
    <w:rsid w:val="008551DA"/>
    <w:rsid w:val="00855525"/>
    <w:rsid w:val="00855807"/>
    <w:rsid w:val="0086040C"/>
    <w:rsid w:val="00860CF7"/>
    <w:rsid w:val="00860FFD"/>
    <w:rsid w:val="00861950"/>
    <w:rsid w:val="0086228E"/>
    <w:rsid w:val="008627A9"/>
    <w:rsid w:val="00863131"/>
    <w:rsid w:val="00864AF0"/>
    <w:rsid w:val="00865564"/>
    <w:rsid w:val="00865A50"/>
    <w:rsid w:val="00865C2D"/>
    <w:rsid w:val="00866CB4"/>
    <w:rsid w:val="00866E48"/>
    <w:rsid w:val="00867AB0"/>
    <w:rsid w:val="00867D8E"/>
    <w:rsid w:val="00871FE6"/>
    <w:rsid w:val="0087358D"/>
    <w:rsid w:val="00873A6F"/>
    <w:rsid w:val="008748D3"/>
    <w:rsid w:val="00875940"/>
    <w:rsid w:val="008764CF"/>
    <w:rsid w:val="008777A4"/>
    <w:rsid w:val="008779F9"/>
    <w:rsid w:val="0088104B"/>
    <w:rsid w:val="00882AB1"/>
    <w:rsid w:val="00884848"/>
    <w:rsid w:val="00885950"/>
    <w:rsid w:val="00885E6B"/>
    <w:rsid w:val="00886033"/>
    <w:rsid w:val="0088747B"/>
    <w:rsid w:val="00890704"/>
    <w:rsid w:val="00891793"/>
    <w:rsid w:val="00891A01"/>
    <w:rsid w:val="00892049"/>
    <w:rsid w:val="00892AC5"/>
    <w:rsid w:val="008945AE"/>
    <w:rsid w:val="00894D7B"/>
    <w:rsid w:val="00896618"/>
    <w:rsid w:val="008A0B68"/>
    <w:rsid w:val="008A12DD"/>
    <w:rsid w:val="008A197E"/>
    <w:rsid w:val="008A2A59"/>
    <w:rsid w:val="008A4DEA"/>
    <w:rsid w:val="008A6DC4"/>
    <w:rsid w:val="008A6F17"/>
    <w:rsid w:val="008A705C"/>
    <w:rsid w:val="008A7080"/>
    <w:rsid w:val="008A7110"/>
    <w:rsid w:val="008A7582"/>
    <w:rsid w:val="008A7729"/>
    <w:rsid w:val="008B140B"/>
    <w:rsid w:val="008B190F"/>
    <w:rsid w:val="008B1C5C"/>
    <w:rsid w:val="008B1EC5"/>
    <w:rsid w:val="008B2075"/>
    <w:rsid w:val="008B20FD"/>
    <w:rsid w:val="008B3495"/>
    <w:rsid w:val="008B627F"/>
    <w:rsid w:val="008B697A"/>
    <w:rsid w:val="008B6D97"/>
    <w:rsid w:val="008B6FBD"/>
    <w:rsid w:val="008B70C2"/>
    <w:rsid w:val="008C0443"/>
    <w:rsid w:val="008C0C93"/>
    <w:rsid w:val="008C16B6"/>
    <w:rsid w:val="008C1DC7"/>
    <w:rsid w:val="008C424F"/>
    <w:rsid w:val="008C4C88"/>
    <w:rsid w:val="008C5BF9"/>
    <w:rsid w:val="008C5D9D"/>
    <w:rsid w:val="008C63D4"/>
    <w:rsid w:val="008C7D9A"/>
    <w:rsid w:val="008D0D03"/>
    <w:rsid w:val="008D379B"/>
    <w:rsid w:val="008D3D48"/>
    <w:rsid w:val="008D4135"/>
    <w:rsid w:val="008D4970"/>
    <w:rsid w:val="008D4D6C"/>
    <w:rsid w:val="008D67CE"/>
    <w:rsid w:val="008D6A33"/>
    <w:rsid w:val="008D787B"/>
    <w:rsid w:val="008E0CDE"/>
    <w:rsid w:val="008E260A"/>
    <w:rsid w:val="008E32BB"/>
    <w:rsid w:val="008E3974"/>
    <w:rsid w:val="008E718D"/>
    <w:rsid w:val="008F1D46"/>
    <w:rsid w:val="008F2DCF"/>
    <w:rsid w:val="008F324F"/>
    <w:rsid w:val="008F3469"/>
    <w:rsid w:val="008F38FA"/>
    <w:rsid w:val="008F420B"/>
    <w:rsid w:val="008F4AD9"/>
    <w:rsid w:val="008F4BE1"/>
    <w:rsid w:val="008F5E20"/>
    <w:rsid w:val="008F7F77"/>
    <w:rsid w:val="009013E8"/>
    <w:rsid w:val="0090186B"/>
    <w:rsid w:val="009030D3"/>
    <w:rsid w:val="00904DBC"/>
    <w:rsid w:val="009059FD"/>
    <w:rsid w:val="00906C6D"/>
    <w:rsid w:val="00906F18"/>
    <w:rsid w:val="009077FD"/>
    <w:rsid w:val="00911D31"/>
    <w:rsid w:val="0091376A"/>
    <w:rsid w:val="00914E75"/>
    <w:rsid w:val="00916DF8"/>
    <w:rsid w:val="00921F3D"/>
    <w:rsid w:val="00921FA7"/>
    <w:rsid w:val="00922B6A"/>
    <w:rsid w:val="00922C03"/>
    <w:rsid w:val="0092341A"/>
    <w:rsid w:val="00924F74"/>
    <w:rsid w:val="00926766"/>
    <w:rsid w:val="0092795C"/>
    <w:rsid w:val="0093263B"/>
    <w:rsid w:val="00933DE2"/>
    <w:rsid w:val="0093450A"/>
    <w:rsid w:val="00934FE7"/>
    <w:rsid w:val="00935791"/>
    <w:rsid w:val="009359FC"/>
    <w:rsid w:val="00935EF5"/>
    <w:rsid w:val="009370F7"/>
    <w:rsid w:val="00940502"/>
    <w:rsid w:val="00940578"/>
    <w:rsid w:val="00942AFD"/>
    <w:rsid w:val="009437CD"/>
    <w:rsid w:val="00943E97"/>
    <w:rsid w:val="00944F3D"/>
    <w:rsid w:val="00945C7C"/>
    <w:rsid w:val="009469FC"/>
    <w:rsid w:val="00946EAF"/>
    <w:rsid w:val="00947C9C"/>
    <w:rsid w:val="00950109"/>
    <w:rsid w:val="00950A14"/>
    <w:rsid w:val="00951E58"/>
    <w:rsid w:val="00953C25"/>
    <w:rsid w:val="00954F21"/>
    <w:rsid w:val="00955ABB"/>
    <w:rsid w:val="0095660D"/>
    <w:rsid w:val="009576D8"/>
    <w:rsid w:val="00960B00"/>
    <w:rsid w:val="00962AB4"/>
    <w:rsid w:val="00962FEA"/>
    <w:rsid w:val="0096450F"/>
    <w:rsid w:val="0096502F"/>
    <w:rsid w:val="00967E6C"/>
    <w:rsid w:val="0097017E"/>
    <w:rsid w:val="00970E0A"/>
    <w:rsid w:val="00972BAB"/>
    <w:rsid w:val="009750F8"/>
    <w:rsid w:val="00976160"/>
    <w:rsid w:val="00976AEB"/>
    <w:rsid w:val="009771A1"/>
    <w:rsid w:val="0097742C"/>
    <w:rsid w:val="0097754F"/>
    <w:rsid w:val="00981723"/>
    <w:rsid w:val="00981FE1"/>
    <w:rsid w:val="009832CB"/>
    <w:rsid w:val="00983821"/>
    <w:rsid w:val="0098558D"/>
    <w:rsid w:val="00986057"/>
    <w:rsid w:val="00986A68"/>
    <w:rsid w:val="00991E65"/>
    <w:rsid w:val="00993E80"/>
    <w:rsid w:val="009948A0"/>
    <w:rsid w:val="009956DD"/>
    <w:rsid w:val="00995DB4"/>
    <w:rsid w:val="00995DF7"/>
    <w:rsid w:val="0099780D"/>
    <w:rsid w:val="00997D40"/>
    <w:rsid w:val="00997EAE"/>
    <w:rsid w:val="00997ED7"/>
    <w:rsid w:val="009A0CB2"/>
    <w:rsid w:val="009A0E23"/>
    <w:rsid w:val="009A29E7"/>
    <w:rsid w:val="009A2A67"/>
    <w:rsid w:val="009A3164"/>
    <w:rsid w:val="009A32D1"/>
    <w:rsid w:val="009A413D"/>
    <w:rsid w:val="009A7520"/>
    <w:rsid w:val="009A7977"/>
    <w:rsid w:val="009A79A2"/>
    <w:rsid w:val="009B240B"/>
    <w:rsid w:val="009B39E1"/>
    <w:rsid w:val="009B3E5C"/>
    <w:rsid w:val="009B553D"/>
    <w:rsid w:val="009B616F"/>
    <w:rsid w:val="009B6CDB"/>
    <w:rsid w:val="009B7B3F"/>
    <w:rsid w:val="009C0FD2"/>
    <w:rsid w:val="009C1A83"/>
    <w:rsid w:val="009C5164"/>
    <w:rsid w:val="009C5758"/>
    <w:rsid w:val="009C742B"/>
    <w:rsid w:val="009C7BAD"/>
    <w:rsid w:val="009D0154"/>
    <w:rsid w:val="009D0EF9"/>
    <w:rsid w:val="009D0EFF"/>
    <w:rsid w:val="009D1C0B"/>
    <w:rsid w:val="009D3333"/>
    <w:rsid w:val="009D365D"/>
    <w:rsid w:val="009D36E8"/>
    <w:rsid w:val="009D42C3"/>
    <w:rsid w:val="009D45F2"/>
    <w:rsid w:val="009D4ACB"/>
    <w:rsid w:val="009D543A"/>
    <w:rsid w:val="009D6736"/>
    <w:rsid w:val="009D7029"/>
    <w:rsid w:val="009E1447"/>
    <w:rsid w:val="009E24B8"/>
    <w:rsid w:val="009E28A4"/>
    <w:rsid w:val="009E3B71"/>
    <w:rsid w:val="009E40B8"/>
    <w:rsid w:val="009E4899"/>
    <w:rsid w:val="009E531A"/>
    <w:rsid w:val="009E560A"/>
    <w:rsid w:val="009E5A72"/>
    <w:rsid w:val="009E717B"/>
    <w:rsid w:val="009E79C4"/>
    <w:rsid w:val="009F0493"/>
    <w:rsid w:val="009F0B47"/>
    <w:rsid w:val="009F3B20"/>
    <w:rsid w:val="009F3C64"/>
    <w:rsid w:val="009F47CC"/>
    <w:rsid w:val="009F47DE"/>
    <w:rsid w:val="009F6F43"/>
    <w:rsid w:val="009F7667"/>
    <w:rsid w:val="009F7DA5"/>
    <w:rsid w:val="00A008EE"/>
    <w:rsid w:val="00A01233"/>
    <w:rsid w:val="00A0175F"/>
    <w:rsid w:val="00A01A6B"/>
    <w:rsid w:val="00A02F03"/>
    <w:rsid w:val="00A037E4"/>
    <w:rsid w:val="00A04C8E"/>
    <w:rsid w:val="00A05994"/>
    <w:rsid w:val="00A06F12"/>
    <w:rsid w:val="00A07067"/>
    <w:rsid w:val="00A07363"/>
    <w:rsid w:val="00A11503"/>
    <w:rsid w:val="00A11A77"/>
    <w:rsid w:val="00A16E8E"/>
    <w:rsid w:val="00A2074F"/>
    <w:rsid w:val="00A21B40"/>
    <w:rsid w:val="00A23BBA"/>
    <w:rsid w:val="00A2599F"/>
    <w:rsid w:val="00A26129"/>
    <w:rsid w:val="00A2660E"/>
    <w:rsid w:val="00A2670E"/>
    <w:rsid w:val="00A270C0"/>
    <w:rsid w:val="00A272A4"/>
    <w:rsid w:val="00A30C95"/>
    <w:rsid w:val="00A32E15"/>
    <w:rsid w:val="00A333EF"/>
    <w:rsid w:val="00A336AA"/>
    <w:rsid w:val="00A33ECE"/>
    <w:rsid w:val="00A340DB"/>
    <w:rsid w:val="00A34F68"/>
    <w:rsid w:val="00A354FA"/>
    <w:rsid w:val="00A359AA"/>
    <w:rsid w:val="00A37647"/>
    <w:rsid w:val="00A37DAF"/>
    <w:rsid w:val="00A37FC3"/>
    <w:rsid w:val="00A4138A"/>
    <w:rsid w:val="00A4242B"/>
    <w:rsid w:val="00A42B5C"/>
    <w:rsid w:val="00A42D60"/>
    <w:rsid w:val="00A44D18"/>
    <w:rsid w:val="00A45EF3"/>
    <w:rsid w:val="00A509D9"/>
    <w:rsid w:val="00A52073"/>
    <w:rsid w:val="00A522FC"/>
    <w:rsid w:val="00A52BC1"/>
    <w:rsid w:val="00A52EF9"/>
    <w:rsid w:val="00A54C6C"/>
    <w:rsid w:val="00A555B6"/>
    <w:rsid w:val="00A5693F"/>
    <w:rsid w:val="00A57E64"/>
    <w:rsid w:val="00A613DF"/>
    <w:rsid w:val="00A621A5"/>
    <w:rsid w:val="00A62A01"/>
    <w:rsid w:val="00A6366E"/>
    <w:rsid w:val="00A63A13"/>
    <w:rsid w:val="00A64534"/>
    <w:rsid w:val="00A66C8D"/>
    <w:rsid w:val="00A66FA2"/>
    <w:rsid w:val="00A7070C"/>
    <w:rsid w:val="00A70D9D"/>
    <w:rsid w:val="00A71EEE"/>
    <w:rsid w:val="00A7268E"/>
    <w:rsid w:val="00A80DD6"/>
    <w:rsid w:val="00A82730"/>
    <w:rsid w:val="00A83094"/>
    <w:rsid w:val="00A83C07"/>
    <w:rsid w:val="00A8503B"/>
    <w:rsid w:val="00A86F64"/>
    <w:rsid w:val="00A914BA"/>
    <w:rsid w:val="00A9176E"/>
    <w:rsid w:val="00A9180B"/>
    <w:rsid w:val="00A9197A"/>
    <w:rsid w:val="00A92AF7"/>
    <w:rsid w:val="00A9353E"/>
    <w:rsid w:val="00A97C81"/>
    <w:rsid w:val="00A97C97"/>
    <w:rsid w:val="00A97EFB"/>
    <w:rsid w:val="00AA1033"/>
    <w:rsid w:val="00AA1503"/>
    <w:rsid w:val="00AA1708"/>
    <w:rsid w:val="00AA17C9"/>
    <w:rsid w:val="00AA4A09"/>
    <w:rsid w:val="00AB0BBB"/>
    <w:rsid w:val="00AB0EFB"/>
    <w:rsid w:val="00AB177D"/>
    <w:rsid w:val="00AB348D"/>
    <w:rsid w:val="00AB3786"/>
    <w:rsid w:val="00AB449C"/>
    <w:rsid w:val="00AB5A23"/>
    <w:rsid w:val="00AB5CB4"/>
    <w:rsid w:val="00AB75A4"/>
    <w:rsid w:val="00AB7740"/>
    <w:rsid w:val="00AC111E"/>
    <w:rsid w:val="00AC11D4"/>
    <w:rsid w:val="00AC1267"/>
    <w:rsid w:val="00AC156A"/>
    <w:rsid w:val="00AC45E4"/>
    <w:rsid w:val="00AC534D"/>
    <w:rsid w:val="00AD245E"/>
    <w:rsid w:val="00AD2C53"/>
    <w:rsid w:val="00AD5487"/>
    <w:rsid w:val="00AD5D55"/>
    <w:rsid w:val="00AD6CBD"/>
    <w:rsid w:val="00AD788D"/>
    <w:rsid w:val="00AD7F42"/>
    <w:rsid w:val="00AE11F6"/>
    <w:rsid w:val="00AE198B"/>
    <w:rsid w:val="00AE1A35"/>
    <w:rsid w:val="00AE1FD8"/>
    <w:rsid w:val="00AE24D9"/>
    <w:rsid w:val="00AE289E"/>
    <w:rsid w:val="00AE4424"/>
    <w:rsid w:val="00AE6307"/>
    <w:rsid w:val="00AF0A08"/>
    <w:rsid w:val="00AF1781"/>
    <w:rsid w:val="00AF2085"/>
    <w:rsid w:val="00AF2CDD"/>
    <w:rsid w:val="00AF2FE1"/>
    <w:rsid w:val="00AF379A"/>
    <w:rsid w:val="00AF384E"/>
    <w:rsid w:val="00AF5D66"/>
    <w:rsid w:val="00AF6A44"/>
    <w:rsid w:val="00AF6B15"/>
    <w:rsid w:val="00AF76FB"/>
    <w:rsid w:val="00AF7A10"/>
    <w:rsid w:val="00B0218D"/>
    <w:rsid w:val="00B049AA"/>
    <w:rsid w:val="00B049BE"/>
    <w:rsid w:val="00B070E2"/>
    <w:rsid w:val="00B07408"/>
    <w:rsid w:val="00B075E6"/>
    <w:rsid w:val="00B07D8D"/>
    <w:rsid w:val="00B101C1"/>
    <w:rsid w:val="00B10837"/>
    <w:rsid w:val="00B1117E"/>
    <w:rsid w:val="00B1135C"/>
    <w:rsid w:val="00B117DD"/>
    <w:rsid w:val="00B11963"/>
    <w:rsid w:val="00B13911"/>
    <w:rsid w:val="00B1536E"/>
    <w:rsid w:val="00B16CD2"/>
    <w:rsid w:val="00B17503"/>
    <w:rsid w:val="00B1792E"/>
    <w:rsid w:val="00B21EFF"/>
    <w:rsid w:val="00B22034"/>
    <w:rsid w:val="00B237EE"/>
    <w:rsid w:val="00B2573E"/>
    <w:rsid w:val="00B25ACA"/>
    <w:rsid w:val="00B26058"/>
    <w:rsid w:val="00B26773"/>
    <w:rsid w:val="00B26C22"/>
    <w:rsid w:val="00B26F7E"/>
    <w:rsid w:val="00B27CEE"/>
    <w:rsid w:val="00B31ACE"/>
    <w:rsid w:val="00B340A3"/>
    <w:rsid w:val="00B34A0F"/>
    <w:rsid w:val="00B3735D"/>
    <w:rsid w:val="00B37B1E"/>
    <w:rsid w:val="00B40E96"/>
    <w:rsid w:val="00B41020"/>
    <w:rsid w:val="00B4228A"/>
    <w:rsid w:val="00B43A49"/>
    <w:rsid w:val="00B44936"/>
    <w:rsid w:val="00B45DB4"/>
    <w:rsid w:val="00B46A27"/>
    <w:rsid w:val="00B4766E"/>
    <w:rsid w:val="00B50CFB"/>
    <w:rsid w:val="00B51A00"/>
    <w:rsid w:val="00B51EDA"/>
    <w:rsid w:val="00B52B8A"/>
    <w:rsid w:val="00B52D48"/>
    <w:rsid w:val="00B535F6"/>
    <w:rsid w:val="00B54158"/>
    <w:rsid w:val="00B54CF1"/>
    <w:rsid w:val="00B55331"/>
    <w:rsid w:val="00B55351"/>
    <w:rsid w:val="00B5635A"/>
    <w:rsid w:val="00B56E5B"/>
    <w:rsid w:val="00B57923"/>
    <w:rsid w:val="00B612ED"/>
    <w:rsid w:val="00B61453"/>
    <w:rsid w:val="00B622BB"/>
    <w:rsid w:val="00B63FD0"/>
    <w:rsid w:val="00B64794"/>
    <w:rsid w:val="00B6484C"/>
    <w:rsid w:val="00B67C89"/>
    <w:rsid w:val="00B67CA3"/>
    <w:rsid w:val="00B7060D"/>
    <w:rsid w:val="00B70A5B"/>
    <w:rsid w:val="00B71451"/>
    <w:rsid w:val="00B7145D"/>
    <w:rsid w:val="00B72147"/>
    <w:rsid w:val="00B721F9"/>
    <w:rsid w:val="00B73904"/>
    <w:rsid w:val="00B75021"/>
    <w:rsid w:val="00B762C8"/>
    <w:rsid w:val="00B764D6"/>
    <w:rsid w:val="00B77293"/>
    <w:rsid w:val="00B77AE2"/>
    <w:rsid w:val="00B8057B"/>
    <w:rsid w:val="00B8080C"/>
    <w:rsid w:val="00B80F5E"/>
    <w:rsid w:val="00B8183D"/>
    <w:rsid w:val="00B8230E"/>
    <w:rsid w:val="00B830D9"/>
    <w:rsid w:val="00B84E66"/>
    <w:rsid w:val="00B857EC"/>
    <w:rsid w:val="00B87393"/>
    <w:rsid w:val="00B902BF"/>
    <w:rsid w:val="00B911D5"/>
    <w:rsid w:val="00B91432"/>
    <w:rsid w:val="00B93486"/>
    <w:rsid w:val="00B9362E"/>
    <w:rsid w:val="00B938BB"/>
    <w:rsid w:val="00B94E23"/>
    <w:rsid w:val="00B950D4"/>
    <w:rsid w:val="00B95694"/>
    <w:rsid w:val="00B973F0"/>
    <w:rsid w:val="00B975F7"/>
    <w:rsid w:val="00B97D48"/>
    <w:rsid w:val="00BA3093"/>
    <w:rsid w:val="00BA341B"/>
    <w:rsid w:val="00BA5971"/>
    <w:rsid w:val="00BA5AA3"/>
    <w:rsid w:val="00BA6835"/>
    <w:rsid w:val="00BA7146"/>
    <w:rsid w:val="00BA7CBB"/>
    <w:rsid w:val="00BB12C1"/>
    <w:rsid w:val="00BB3025"/>
    <w:rsid w:val="00BB336B"/>
    <w:rsid w:val="00BB39EA"/>
    <w:rsid w:val="00BB5692"/>
    <w:rsid w:val="00BB73FB"/>
    <w:rsid w:val="00BC0334"/>
    <w:rsid w:val="00BC0E76"/>
    <w:rsid w:val="00BC13AF"/>
    <w:rsid w:val="00BC1BAD"/>
    <w:rsid w:val="00BC1EAA"/>
    <w:rsid w:val="00BC29D9"/>
    <w:rsid w:val="00BC3E48"/>
    <w:rsid w:val="00BC50FD"/>
    <w:rsid w:val="00BD12EA"/>
    <w:rsid w:val="00BD20D0"/>
    <w:rsid w:val="00BD3D06"/>
    <w:rsid w:val="00BD551A"/>
    <w:rsid w:val="00BD55C6"/>
    <w:rsid w:val="00BD6FEE"/>
    <w:rsid w:val="00BD7552"/>
    <w:rsid w:val="00BE063A"/>
    <w:rsid w:val="00BE06D5"/>
    <w:rsid w:val="00BE1777"/>
    <w:rsid w:val="00BE33A9"/>
    <w:rsid w:val="00BE39E1"/>
    <w:rsid w:val="00BE3BED"/>
    <w:rsid w:val="00BE3C1D"/>
    <w:rsid w:val="00BE3D51"/>
    <w:rsid w:val="00BE4B0E"/>
    <w:rsid w:val="00BE5D95"/>
    <w:rsid w:val="00BE651E"/>
    <w:rsid w:val="00BE6809"/>
    <w:rsid w:val="00BE6901"/>
    <w:rsid w:val="00BF0D65"/>
    <w:rsid w:val="00BF1092"/>
    <w:rsid w:val="00BF197C"/>
    <w:rsid w:val="00BF4571"/>
    <w:rsid w:val="00BF6F50"/>
    <w:rsid w:val="00C00ECC"/>
    <w:rsid w:val="00C02E92"/>
    <w:rsid w:val="00C032CC"/>
    <w:rsid w:val="00C0341D"/>
    <w:rsid w:val="00C03B91"/>
    <w:rsid w:val="00C05A27"/>
    <w:rsid w:val="00C05C45"/>
    <w:rsid w:val="00C075AF"/>
    <w:rsid w:val="00C07F3C"/>
    <w:rsid w:val="00C10B22"/>
    <w:rsid w:val="00C11E2D"/>
    <w:rsid w:val="00C1233F"/>
    <w:rsid w:val="00C127AA"/>
    <w:rsid w:val="00C13FD2"/>
    <w:rsid w:val="00C1447A"/>
    <w:rsid w:val="00C14FB7"/>
    <w:rsid w:val="00C20CD8"/>
    <w:rsid w:val="00C21774"/>
    <w:rsid w:val="00C22664"/>
    <w:rsid w:val="00C22E0A"/>
    <w:rsid w:val="00C22FCF"/>
    <w:rsid w:val="00C23600"/>
    <w:rsid w:val="00C23791"/>
    <w:rsid w:val="00C24338"/>
    <w:rsid w:val="00C25223"/>
    <w:rsid w:val="00C26B09"/>
    <w:rsid w:val="00C27527"/>
    <w:rsid w:val="00C30CCC"/>
    <w:rsid w:val="00C31195"/>
    <w:rsid w:val="00C31A2B"/>
    <w:rsid w:val="00C323C7"/>
    <w:rsid w:val="00C32564"/>
    <w:rsid w:val="00C3318B"/>
    <w:rsid w:val="00C3431E"/>
    <w:rsid w:val="00C3472A"/>
    <w:rsid w:val="00C35F35"/>
    <w:rsid w:val="00C435D8"/>
    <w:rsid w:val="00C449BD"/>
    <w:rsid w:val="00C44F74"/>
    <w:rsid w:val="00C453B0"/>
    <w:rsid w:val="00C46728"/>
    <w:rsid w:val="00C467C2"/>
    <w:rsid w:val="00C4764B"/>
    <w:rsid w:val="00C516DB"/>
    <w:rsid w:val="00C51C28"/>
    <w:rsid w:val="00C52872"/>
    <w:rsid w:val="00C52FDF"/>
    <w:rsid w:val="00C544A2"/>
    <w:rsid w:val="00C54E2D"/>
    <w:rsid w:val="00C555AD"/>
    <w:rsid w:val="00C56285"/>
    <w:rsid w:val="00C566A3"/>
    <w:rsid w:val="00C56F2A"/>
    <w:rsid w:val="00C57172"/>
    <w:rsid w:val="00C57415"/>
    <w:rsid w:val="00C6028A"/>
    <w:rsid w:val="00C631FE"/>
    <w:rsid w:val="00C63FA9"/>
    <w:rsid w:val="00C65DB9"/>
    <w:rsid w:val="00C660F6"/>
    <w:rsid w:val="00C66FBF"/>
    <w:rsid w:val="00C70778"/>
    <w:rsid w:val="00C7093F"/>
    <w:rsid w:val="00C7144A"/>
    <w:rsid w:val="00C7183D"/>
    <w:rsid w:val="00C72535"/>
    <w:rsid w:val="00C73A40"/>
    <w:rsid w:val="00C73B6C"/>
    <w:rsid w:val="00C73FD7"/>
    <w:rsid w:val="00C74627"/>
    <w:rsid w:val="00C7509A"/>
    <w:rsid w:val="00C75BE8"/>
    <w:rsid w:val="00C81C92"/>
    <w:rsid w:val="00C82EAE"/>
    <w:rsid w:val="00C83558"/>
    <w:rsid w:val="00C8410F"/>
    <w:rsid w:val="00C848E8"/>
    <w:rsid w:val="00C852C9"/>
    <w:rsid w:val="00C853E7"/>
    <w:rsid w:val="00C86165"/>
    <w:rsid w:val="00C86324"/>
    <w:rsid w:val="00C87E25"/>
    <w:rsid w:val="00C918BA"/>
    <w:rsid w:val="00C9239B"/>
    <w:rsid w:val="00C92757"/>
    <w:rsid w:val="00C92A1B"/>
    <w:rsid w:val="00C92F40"/>
    <w:rsid w:val="00C93BFF"/>
    <w:rsid w:val="00C947E8"/>
    <w:rsid w:val="00C94AB9"/>
    <w:rsid w:val="00C95333"/>
    <w:rsid w:val="00C972D3"/>
    <w:rsid w:val="00CA0B03"/>
    <w:rsid w:val="00CA18DC"/>
    <w:rsid w:val="00CA2A6C"/>
    <w:rsid w:val="00CA3D83"/>
    <w:rsid w:val="00CA3E63"/>
    <w:rsid w:val="00CA579C"/>
    <w:rsid w:val="00CB0546"/>
    <w:rsid w:val="00CB18FD"/>
    <w:rsid w:val="00CB1D07"/>
    <w:rsid w:val="00CB2188"/>
    <w:rsid w:val="00CB3FF0"/>
    <w:rsid w:val="00CB5C01"/>
    <w:rsid w:val="00CB7B57"/>
    <w:rsid w:val="00CB7D59"/>
    <w:rsid w:val="00CC013B"/>
    <w:rsid w:val="00CC023E"/>
    <w:rsid w:val="00CC03DB"/>
    <w:rsid w:val="00CC0A7B"/>
    <w:rsid w:val="00CC1426"/>
    <w:rsid w:val="00CC1463"/>
    <w:rsid w:val="00CC2542"/>
    <w:rsid w:val="00CC3CDD"/>
    <w:rsid w:val="00CC3F48"/>
    <w:rsid w:val="00CC5587"/>
    <w:rsid w:val="00CC5ECC"/>
    <w:rsid w:val="00CC682F"/>
    <w:rsid w:val="00CC69F9"/>
    <w:rsid w:val="00CC779F"/>
    <w:rsid w:val="00CC7AA5"/>
    <w:rsid w:val="00CD151B"/>
    <w:rsid w:val="00CD2635"/>
    <w:rsid w:val="00CD289C"/>
    <w:rsid w:val="00CD2A1F"/>
    <w:rsid w:val="00CD2EB2"/>
    <w:rsid w:val="00CD3C2F"/>
    <w:rsid w:val="00CD3D02"/>
    <w:rsid w:val="00CD474C"/>
    <w:rsid w:val="00CD47EC"/>
    <w:rsid w:val="00CD55D0"/>
    <w:rsid w:val="00CD59ED"/>
    <w:rsid w:val="00CD68F3"/>
    <w:rsid w:val="00CD69BE"/>
    <w:rsid w:val="00CD6AE8"/>
    <w:rsid w:val="00CE05B1"/>
    <w:rsid w:val="00CE0640"/>
    <w:rsid w:val="00CE0D46"/>
    <w:rsid w:val="00CE193A"/>
    <w:rsid w:val="00CE3431"/>
    <w:rsid w:val="00CE5FDC"/>
    <w:rsid w:val="00CE7915"/>
    <w:rsid w:val="00CE798F"/>
    <w:rsid w:val="00CF019A"/>
    <w:rsid w:val="00CF071D"/>
    <w:rsid w:val="00CF0BBD"/>
    <w:rsid w:val="00CF124E"/>
    <w:rsid w:val="00CF1E82"/>
    <w:rsid w:val="00CF32BD"/>
    <w:rsid w:val="00CF3917"/>
    <w:rsid w:val="00CF3D17"/>
    <w:rsid w:val="00CF41BD"/>
    <w:rsid w:val="00CF4EC9"/>
    <w:rsid w:val="00CF633C"/>
    <w:rsid w:val="00CF6512"/>
    <w:rsid w:val="00D00BF4"/>
    <w:rsid w:val="00D01BCC"/>
    <w:rsid w:val="00D04A9A"/>
    <w:rsid w:val="00D0737F"/>
    <w:rsid w:val="00D10BD6"/>
    <w:rsid w:val="00D1213A"/>
    <w:rsid w:val="00D12F00"/>
    <w:rsid w:val="00D13310"/>
    <w:rsid w:val="00D1375B"/>
    <w:rsid w:val="00D13949"/>
    <w:rsid w:val="00D13AD9"/>
    <w:rsid w:val="00D14FEE"/>
    <w:rsid w:val="00D15244"/>
    <w:rsid w:val="00D16411"/>
    <w:rsid w:val="00D1649A"/>
    <w:rsid w:val="00D17294"/>
    <w:rsid w:val="00D1785A"/>
    <w:rsid w:val="00D20354"/>
    <w:rsid w:val="00D21228"/>
    <w:rsid w:val="00D21721"/>
    <w:rsid w:val="00D21DF5"/>
    <w:rsid w:val="00D221F3"/>
    <w:rsid w:val="00D22C68"/>
    <w:rsid w:val="00D23254"/>
    <w:rsid w:val="00D23522"/>
    <w:rsid w:val="00D23A9F"/>
    <w:rsid w:val="00D23B9E"/>
    <w:rsid w:val="00D23CBE"/>
    <w:rsid w:val="00D2411E"/>
    <w:rsid w:val="00D243EB"/>
    <w:rsid w:val="00D24A17"/>
    <w:rsid w:val="00D250E4"/>
    <w:rsid w:val="00D267BF"/>
    <w:rsid w:val="00D273E1"/>
    <w:rsid w:val="00D275D1"/>
    <w:rsid w:val="00D27840"/>
    <w:rsid w:val="00D27F2C"/>
    <w:rsid w:val="00D313E7"/>
    <w:rsid w:val="00D3192F"/>
    <w:rsid w:val="00D32489"/>
    <w:rsid w:val="00D34C0F"/>
    <w:rsid w:val="00D35F22"/>
    <w:rsid w:val="00D360A4"/>
    <w:rsid w:val="00D3670A"/>
    <w:rsid w:val="00D36E0B"/>
    <w:rsid w:val="00D44416"/>
    <w:rsid w:val="00D45CB3"/>
    <w:rsid w:val="00D46202"/>
    <w:rsid w:val="00D47463"/>
    <w:rsid w:val="00D47A5A"/>
    <w:rsid w:val="00D50C5C"/>
    <w:rsid w:val="00D519BE"/>
    <w:rsid w:val="00D51F12"/>
    <w:rsid w:val="00D54006"/>
    <w:rsid w:val="00D566F5"/>
    <w:rsid w:val="00D56DD2"/>
    <w:rsid w:val="00D57278"/>
    <w:rsid w:val="00D57AA6"/>
    <w:rsid w:val="00D57E90"/>
    <w:rsid w:val="00D60958"/>
    <w:rsid w:val="00D60DAF"/>
    <w:rsid w:val="00D61155"/>
    <w:rsid w:val="00D621C8"/>
    <w:rsid w:val="00D625D7"/>
    <w:rsid w:val="00D62EC5"/>
    <w:rsid w:val="00D640A1"/>
    <w:rsid w:val="00D65FA0"/>
    <w:rsid w:val="00D662F3"/>
    <w:rsid w:val="00D6689A"/>
    <w:rsid w:val="00D668F5"/>
    <w:rsid w:val="00D66DE9"/>
    <w:rsid w:val="00D67EEA"/>
    <w:rsid w:val="00D7076D"/>
    <w:rsid w:val="00D7364D"/>
    <w:rsid w:val="00D75282"/>
    <w:rsid w:val="00D76E9F"/>
    <w:rsid w:val="00D76F4D"/>
    <w:rsid w:val="00D810FA"/>
    <w:rsid w:val="00D83710"/>
    <w:rsid w:val="00D85A41"/>
    <w:rsid w:val="00D86006"/>
    <w:rsid w:val="00D87354"/>
    <w:rsid w:val="00D90C45"/>
    <w:rsid w:val="00D91918"/>
    <w:rsid w:val="00D92293"/>
    <w:rsid w:val="00D9407F"/>
    <w:rsid w:val="00D9441E"/>
    <w:rsid w:val="00D95FA1"/>
    <w:rsid w:val="00D960FB"/>
    <w:rsid w:val="00DA0F0F"/>
    <w:rsid w:val="00DA12D9"/>
    <w:rsid w:val="00DA14A1"/>
    <w:rsid w:val="00DA17D1"/>
    <w:rsid w:val="00DA3516"/>
    <w:rsid w:val="00DA4EF0"/>
    <w:rsid w:val="00DA5783"/>
    <w:rsid w:val="00DA5AEC"/>
    <w:rsid w:val="00DA61A2"/>
    <w:rsid w:val="00DA6735"/>
    <w:rsid w:val="00DB069E"/>
    <w:rsid w:val="00DB1403"/>
    <w:rsid w:val="00DB1C42"/>
    <w:rsid w:val="00DB200F"/>
    <w:rsid w:val="00DB24B8"/>
    <w:rsid w:val="00DB280A"/>
    <w:rsid w:val="00DB4B6A"/>
    <w:rsid w:val="00DB65C7"/>
    <w:rsid w:val="00DB6962"/>
    <w:rsid w:val="00DB6E7D"/>
    <w:rsid w:val="00DC1A40"/>
    <w:rsid w:val="00DC2D57"/>
    <w:rsid w:val="00DC44BF"/>
    <w:rsid w:val="00DC7D1E"/>
    <w:rsid w:val="00DD19B7"/>
    <w:rsid w:val="00DD1C6B"/>
    <w:rsid w:val="00DD2A3E"/>
    <w:rsid w:val="00DD2A93"/>
    <w:rsid w:val="00DD2CE1"/>
    <w:rsid w:val="00DD34FB"/>
    <w:rsid w:val="00DD429B"/>
    <w:rsid w:val="00DD4639"/>
    <w:rsid w:val="00DD480F"/>
    <w:rsid w:val="00DD7EDB"/>
    <w:rsid w:val="00DE1455"/>
    <w:rsid w:val="00DE2DB1"/>
    <w:rsid w:val="00DE3043"/>
    <w:rsid w:val="00DE40DC"/>
    <w:rsid w:val="00DE47FC"/>
    <w:rsid w:val="00DE4F1F"/>
    <w:rsid w:val="00DE5389"/>
    <w:rsid w:val="00DE6CCE"/>
    <w:rsid w:val="00DF054A"/>
    <w:rsid w:val="00DF0B48"/>
    <w:rsid w:val="00DF3C1D"/>
    <w:rsid w:val="00DF3CA3"/>
    <w:rsid w:val="00DF41FC"/>
    <w:rsid w:val="00DF4EEF"/>
    <w:rsid w:val="00DF5F7A"/>
    <w:rsid w:val="00DF6331"/>
    <w:rsid w:val="00DF675E"/>
    <w:rsid w:val="00E00F17"/>
    <w:rsid w:val="00E020F1"/>
    <w:rsid w:val="00E0239D"/>
    <w:rsid w:val="00E02898"/>
    <w:rsid w:val="00E02BAF"/>
    <w:rsid w:val="00E03988"/>
    <w:rsid w:val="00E04C1B"/>
    <w:rsid w:val="00E04CBF"/>
    <w:rsid w:val="00E05416"/>
    <w:rsid w:val="00E074C3"/>
    <w:rsid w:val="00E11603"/>
    <w:rsid w:val="00E12BC7"/>
    <w:rsid w:val="00E132BD"/>
    <w:rsid w:val="00E1444A"/>
    <w:rsid w:val="00E1634E"/>
    <w:rsid w:val="00E21499"/>
    <w:rsid w:val="00E215E5"/>
    <w:rsid w:val="00E228BE"/>
    <w:rsid w:val="00E22C95"/>
    <w:rsid w:val="00E2613A"/>
    <w:rsid w:val="00E26BB1"/>
    <w:rsid w:val="00E26C6C"/>
    <w:rsid w:val="00E27D93"/>
    <w:rsid w:val="00E302CA"/>
    <w:rsid w:val="00E3192A"/>
    <w:rsid w:val="00E335CB"/>
    <w:rsid w:val="00E33B05"/>
    <w:rsid w:val="00E34360"/>
    <w:rsid w:val="00E3475B"/>
    <w:rsid w:val="00E351F5"/>
    <w:rsid w:val="00E35583"/>
    <w:rsid w:val="00E37CAC"/>
    <w:rsid w:val="00E40D63"/>
    <w:rsid w:val="00E40F04"/>
    <w:rsid w:val="00E4180B"/>
    <w:rsid w:val="00E41D68"/>
    <w:rsid w:val="00E4343E"/>
    <w:rsid w:val="00E47EDE"/>
    <w:rsid w:val="00E50C10"/>
    <w:rsid w:val="00E50DE7"/>
    <w:rsid w:val="00E5128C"/>
    <w:rsid w:val="00E512F7"/>
    <w:rsid w:val="00E5227A"/>
    <w:rsid w:val="00E52A1C"/>
    <w:rsid w:val="00E52C40"/>
    <w:rsid w:val="00E5579C"/>
    <w:rsid w:val="00E560F2"/>
    <w:rsid w:val="00E57DD8"/>
    <w:rsid w:val="00E6288F"/>
    <w:rsid w:val="00E62C19"/>
    <w:rsid w:val="00E64B32"/>
    <w:rsid w:val="00E65C3B"/>
    <w:rsid w:val="00E65DAA"/>
    <w:rsid w:val="00E65F28"/>
    <w:rsid w:val="00E67119"/>
    <w:rsid w:val="00E7143B"/>
    <w:rsid w:val="00E7202C"/>
    <w:rsid w:val="00E725ED"/>
    <w:rsid w:val="00E75B19"/>
    <w:rsid w:val="00E76242"/>
    <w:rsid w:val="00E769B2"/>
    <w:rsid w:val="00E76F07"/>
    <w:rsid w:val="00E76FB5"/>
    <w:rsid w:val="00E801B7"/>
    <w:rsid w:val="00E806B0"/>
    <w:rsid w:val="00E80E33"/>
    <w:rsid w:val="00E81627"/>
    <w:rsid w:val="00E82156"/>
    <w:rsid w:val="00E826EF"/>
    <w:rsid w:val="00E85A61"/>
    <w:rsid w:val="00E9138E"/>
    <w:rsid w:val="00E913ED"/>
    <w:rsid w:val="00E91CFA"/>
    <w:rsid w:val="00E91F48"/>
    <w:rsid w:val="00E931BA"/>
    <w:rsid w:val="00E93265"/>
    <w:rsid w:val="00E94FD0"/>
    <w:rsid w:val="00E9693F"/>
    <w:rsid w:val="00E969E8"/>
    <w:rsid w:val="00E9770B"/>
    <w:rsid w:val="00E97C93"/>
    <w:rsid w:val="00EA25C5"/>
    <w:rsid w:val="00EA29C0"/>
    <w:rsid w:val="00EA3465"/>
    <w:rsid w:val="00EA3AFA"/>
    <w:rsid w:val="00EA4926"/>
    <w:rsid w:val="00EA4B3E"/>
    <w:rsid w:val="00EA5EE4"/>
    <w:rsid w:val="00EA60CE"/>
    <w:rsid w:val="00EA6EA6"/>
    <w:rsid w:val="00EA7EA9"/>
    <w:rsid w:val="00EB00F2"/>
    <w:rsid w:val="00EB030D"/>
    <w:rsid w:val="00EB1E4D"/>
    <w:rsid w:val="00EB23B1"/>
    <w:rsid w:val="00EB27E9"/>
    <w:rsid w:val="00EB2A89"/>
    <w:rsid w:val="00EB372B"/>
    <w:rsid w:val="00EB3E1D"/>
    <w:rsid w:val="00EB5BBD"/>
    <w:rsid w:val="00EB6EA1"/>
    <w:rsid w:val="00EB6F4E"/>
    <w:rsid w:val="00EB729E"/>
    <w:rsid w:val="00EC0035"/>
    <w:rsid w:val="00EC194A"/>
    <w:rsid w:val="00EC1DE7"/>
    <w:rsid w:val="00EC2B88"/>
    <w:rsid w:val="00EC2ED9"/>
    <w:rsid w:val="00EC3FDC"/>
    <w:rsid w:val="00EC49DB"/>
    <w:rsid w:val="00EC52E7"/>
    <w:rsid w:val="00EC61F1"/>
    <w:rsid w:val="00EC6365"/>
    <w:rsid w:val="00ED0447"/>
    <w:rsid w:val="00ED0D2A"/>
    <w:rsid w:val="00ED2839"/>
    <w:rsid w:val="00ED382A"/>
    <w:rsid w:val="00ED64EE"/>
    <w:rsid w:val="00ED67B0"/>
    <w:rsid w:val="00ED7A2D"/>
    <w:rsid w:val="00ED7FD8"/>
    <w:rsid w:val="00EE04F8"/>
    <w:rsid w:val="00EE0ACC"/>
    <w:rsid w:val="00EE2250"/>
    <w:rsid w:val="00EE255D"/>
    <w:rsid w:val="00EE617A"/>
    <w:rsid w:val="00EE7AB2"/>
    <w:rsid w:val="00EF09A0"/>
    <w:rsid w:val="00EF2BEB"/>
    <w:rsid w:val="00EF2D0E"/>
    <w:rsid w:val="00EF520F"/>
    <w:rsid w:val="00EF5844"/>
    <w:rsid w:val="00EF6080"/>
    <w:rsid w:val="00EF6341"/>
    <w:rsid w:val="00F00686"/>
    <w:rsid w:val="00F00748"/>
    <w:rsid w:val="00F00B92"/>
    <w:rsid w:val="00F00BB6"/>
    <w:rsid w:val="00F0217B"/>
    <w:rsid w:val="00F0218F"/>
    <w:rsid w:val="00F027AD"/>
    <w:rsid w:val="00F04B98"/>
    <w:rsid w:val="00F06C69"/>
    <w:rsid w:val="00F07A66"/>
    <w:rsid w:val="00F07D10"/>
    <w:rsid w:val="00F07D55"/>
    <w:rsid w:val="00F10BF0"/>
    <w:rsid w:val="00F10BFF"/>
    <w:rsid w:val="00F11689"/>
    <w:rsid w:val="00F117C3"/>
    <w:rsid w:val="00F11BC3"/>
    <w:rsid w:val="00F12715"/>
    <w:rsid w:val="00F1342B"/>
    <w:rsid w:val="00F145EE"/>
    <w:rsid w:val="00F16E9A"/>
    <w:rsid w:val="00F20817"/>
    <w:rsid w:val="00F21963"/>
    <w:rsid w:val="00F23A01"/>
    <w:rsid w:val="00F23B23"/>
    <w:rsid w:val="00F24388"/>
    <w:rsid w:val="00F24762"/>
    <w:rsid w:val="00F25111"/>
    <w:rsid w:val="00F26BA6"/>
    <w:rsid w:val="00F27A73"/>
    <w:rsid w:val="00F31542"/>
    <w:rsid w:val="00F31585"/>
    <w:rsid w:val="00F31740"/>
    <w:rsid w:val="00F32294"/>
    <w:rsid w:val="00F3413C"/>
    <w:rsid w:val="00F341CF"/>
    <w:rsid w:val="00F3664D"/>
    <w:rsid w:val="00F37195"/>
    <w:rsid w:val="00F37305"/>
    <w:rsid w:val="00F37B45"/>
    <w:rsid w:val="00F40B8E"/>
    <w:rsid w:val="00F40E3D"/>
    <w:rsid w:val="00F40F36"/>
    <w:rsid w:val="00F40F49"/>
    <w:rsid w:val="00F41DEA"/>
    <w:rsid w:val="00F41F4C"/>
    <w:rsid w:val="00F41F6B"/>
    <w:rsid w:val="00F42AA2"/>
    <w:rsid w:val="00F4307E"/>
    <w:rsid w:val="00F430B2"/>
    <w:rsid w:val="00F469BC"/>
    <w:rsid w:val="00F46B02"/>
    <w:rsid w:val="00F46C77"/>
    <w:rsid w:val="00F47719"/>
    <w:rsid w:val="00F5023F"/>
    <w:rsid w:val="00F50C7E"/>
    <w:rsid w:val="00F51504"/>
    <w:rsid w:val="00F5236F"/>
    <w:rsid w:val="00F53533"/>
    <w:rsid w:val="00F558A3"/>
    <w:rsid w:val="00F57712"/>
    <w:rsid w:val="00F579E0"/>
    <w:rsid w:val="00F6038B"/>
    <w:rsid w:val="00F608EB"/>
    <w:rsid w:val="00F62FBB"/>
    <w:rsid w:val="00F63BDA"/>
    <w:rsid w:val="00F640D5"/>
    <w:rsid w:val="00F652C9"/>
    <w:rsid w:val="00F657AE"/>
    <w:rsid w:val="00F65A30"/>
    <w:rsid w:val="00F65F49"/>
    <w:rsid w:val="00F66276"/>
    <w:rsid w:val="00F662CC"/>
    <w:rsid w:val="00F66AF1"/>
    <w:rsid w:val="00F709F0"/>
    <w:rsid w:val="00F70B4A"/>
    <w:rsid w:val="00F70C1F"/>
    <w:rsid w:val="00F7121F"/>
    <w:rsid w:val="00F71569"/>
    <w:rsid w:val="00F71744"/>
    <w:rsid w:val="00F72EB1"/>
    <w:rsid w:val="00F738C0"/>
    <w:rsid w:val="00F73D3A"/>
    <w:rsid w:val="00F73FA1"/>
    <w:rsid w:val="00F74833"/>
    <w:rsid w:val="00F75AC3"/>
    <w:rsid w:val="00F75D3C"/>
    <w:rsid w:val="00F76679"/>
    <w:rsid w:val="00F76C6C"/>
    <w:rsid w:val="00F76EBD"/>
    <w:rsid w:val="00F77133"/>
    <w:rsid w:val="00F80451"/>
    <w:rsid w:val="00F80C02"/>
    <w:rsid w:val="00F815A2"/>
    <w:rsid w:val="00F81926"/>
    <w:rsid w:val="00F81F30"/>
    <w:rsid w:val="00F823AA"/>
    <w:rsid w:val="00F83CFE"/>
    <w:rsid w:val="00F83DA9"/>
    <w:rsid w:val="00F85B9C"/>
    <w:rsid w:val="00F85DC2"/>
    <w:rsid w:val="00F86C46"/>
    <w:rsid w:val="00F875D1"/>
    <w:rsid w:val="00F90C94"/>
    <w:rsid w:val="00F9144F"/>
    <w:rsid w:val="00F919E9"/>
    <w:rsid w:val="00F92071"/>
    <w:rsid w:val="00F94D6C"/>
    <w:rsid w:val="00F956A9"/>
    <w:rsid w:val="00FA0C99"/>
    <w:rsid w:val="00FA1DFC"/>
    <w:rsid w:val="00FA2E60"/>
    <w:rsid w:val="00FA371E"/>
    <w:rsid w:val="00FA4A62"/>
    <w:rsid w:val="00FA52A6"/>
    <w:rsid w:val="00FA7692"/>
    <w:rsid w:val="00FA7926"/>
    <w:rsid w:val="00FA7C4E"/>
    <w:rsid w:val="00FA7E6B"/>
    <w:rsid w:val="00FB0576"/>
    <w:rsid w:val="00FB110B"/>
    <w:rsid w:val="00FB286F"/>
    <w:rsid w:val="00FB4546"/>
    <w:rsid w:val="00FB45E4"/>
    <w:rsid w:val="00FB4E51"/>
    <w:rsid w:val="00FB71E2"/>
    <w:rsid w:val="00FB7218"/>
    <w:rsid w:val="00FB7DE4"/>
    <w:rsid w:val="00FC1094"/>
    <w:rsid w:val="00FC110D"/>
    <w:rsid w:val="00FC17DC"/>
    <w:rsid w:val="00FC3C89"/>
    <w:rsid w:val="00FC3E8E"/>
    <w:rsid w:val="00FC4A19"/>
    <w:rsid w:val="00FC4E60"/>
    <w:rsid w:val="00FC56E2"/>
    <w:rsid w:val="00FC7C21"/>
    <w:rsid w:val="00FD0BA6"/>
    <w:rsid w:val="00FD1A8C"/>
    <w:rsid w:val="00FD1C8B"/>
    <w:rsid w:val="00FD1D2D"/>
    <w:rsid w:val="00FD22B2"/>
    <w:rsid w:val="00FD4564"/>
    <w:rsid w:val="00FD4AFB"/>
    <w:rsid w:val="00FD51CF"/>
    <w:rsid w:val="00FD5B8E"/>
    <w:rsid w:val="00FE11D1"/>
    <w:rsid w:val="00FE35BB"/>
    <w:rsid w:val="00FE3FBD"/>
    <w:rsid w:val="00FE4354"/>
    <w:rsid w:val="00FE5CD0"/>
    <w:rsid w:val="00FE7641"/>
    <w:rsid w:val="00FE774E"/>
    <w:rsid w:val="00FF0CBD"/>
    <w:rsid w:val="00FF11F8"/>
    <w:rsid w:val="00FF17DA"/>
    <w:rsid w:val="00FF1BCB"/>
    <w:rsid w:val="00FF2460"/>
    <w:rsid w:val="00FF2C25"/>
    <w:rsid w:val="00FF2F32"/>
    <w:rsid w:val="00FF2F77"/>
    <w:rsid w:val="00FF3FF1"/>
    <w:rsid w:val="00FF4DBB"/>
    <w:rsid w:val="00FF526E"/>
    <w:rsid w:val="00FF61EE"/>
    <w:rsid w:val="00FF6CD8"/>
    <w:rsid w:val="00FF77F2"/>
    <w:rsid w:val="00FF7887"/>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4098"/>
    <o:shapelayout v:ext="edit">
      <o:idmap v:ext="edit" data="1"/>
    </o:shapelayout>
  </w:shapeDefaults>
  <w:decimalSymbol w:val="."/>
  <w:listSeparator w:val=","/>
  <w14:docId w14:val="551BB28D"/>
  <w15:docId w15:val="{32FC76B2-F711-469D-A1ED-7A7310C93F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新細明體" w:hAnsi="Times New Roman" w:cs="Times New Roman"/>
        <w:lang w:val="en-US" w:eastAsia="zh-TW"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296189"/>
    <w:pPr>
      <w:widowControl w:val="0"/>
    </w:pPr>
    <w:rPr>
      <w:kern w:val="2"/>
      <w:sz w:val="24"/>
      <w:szCs w:val="24"/>
    </w:rPr>
  </w:style>
  <w:style w:type="paragraph" w:styleId="10">
    <w:name w:val="heading 1"/>
    <w:aliases w:val="壹,--章名,ISO標題 1"/>
    <w:basedOn w:val="a0"/>
    <w:next w:val="a0"/>
    <w:qFormat/>
    <w:rsid w:val="00BD20D0"/>
    <w:pPr>
      <w:pageBreakBefore/>
      <w:spacing w:before="120" w:line="360" w:lineRule="auto"/>
      <w:outlineLvl w:val="0"/>
    </w:pPr>
    <w:rPr>
      <w:rFonts w:eastAsia="標楷體"/>
      <w:b/>
      <w:color w:val="000000"/>
      <w:spacing w:val="40"/>
      <w:kern w:val="52"/>
      <w:sz w:val="36"/>
      <w:szCs w:val="20"/>
    </w:rPr>
  </w:style>
  <w:style w:type="paragraph" w:styleId="20">
    <w:name w:val="heading 2"/>
    <w:aliases w:val="章,標題 2--1.1,--1.1,ISO標題 2"/>
    <w:basedOn w:val="a0"/>
    <w:next w:val="a0"/>
    <w:qFormat/>
    <w:rsid w:val="00BD20D0"/>
    <w:pPr>
      <w:keepNext/>
      <w:snapToGrid w:val="0"/>
      <w:spacing w:before="600"/>
      <w:outlineLvl w:val="1"/>
    </w:pPr>
    <w:rPr>
      <w:rFonts w:eastAsia="標楷體"/>
      <w:b/>
      <w:snapToGrid w:val="0"/>
      <w:kern w:val="0"/>
      <w:sz w:val="32"/>
      <w:szCs w:val="20"/>
    </w:rPr>
  </w:style>
  <w:style w:type="paragraph" w:styleId="3">
    <w:name w:val="heading 3"/>
    <w:aliases w:val="--1.1.1.,--1.1.1. + 14 點,左:  0 cm,第一行:  2 字元"/>
    <w:basedOn w:val="a0"/>
    <w:next w:val="a0"/>
    <w:qFormat/>
    <w:rsid w:val="00BD20D0"/>
    <w:pPr>
      <w:snapToGrid w:val="0"/>
      <w:spacing w:before="360"/>
      <w:outlineLvl w:val="2"/>
    </w:pPr>
    <w:rPr>
      <w:rFonts w:eastAsia="標楷體"/>
      <w:sz w:val="32"/>
      <w:szCs w:val="20"/>
    </w:rPr>
  </w:style>
  <w:style w:type="paragraph" w:styleId="40">
    <w:name w:val="heading 4"/>
    <w:aliases w:val="1,--1.,--1"/>
    <w:basedOn w:val="a0"/>
    <w:next w:val="a0"/>
    <w:qFormat/>
    <w:rsid w:val="00BD20D0"/>
    <w:pPr>
      <w:snapToGrid w:val="0"/>
      <w:spacing w:before="240"/>
      <w:outlineLvl w:val="3"/>
    </w:pPr>
    <w:rPr>
      <w:rFonts w:eastAsia="標楷體"/>
      <w:sz w:val="28"/>
      <w:szCs w:val="20"/>
    </w:rPr>
  </w:style>
  <w:style w:type="paragraph" w:styleId="5">
    <w:name w:val="heading 5"/>
    <w:aliases w:val="--(1)1,--(1)"/>
    <w:basedOn w:val="a0"/>
    <w:next w:val="a0"/>
    <w:qFormat/>
    <w:rsid w:val="00BD20D0"/>
    <w:pPr>
      <w:snapToGrid w:val="0"/>
      <w:spacing w:before="120"/>
      <w:outlineLvl w:val="4"/>
    </w:pPr>
    <w:rPr>
      <w:rFonts w:eastAsia="標楷體"/>
      <w:sz w:val="26"/>
      <w:szCs w:val="20"/>
    </w:rPr>
  </w:style>
  <w:style w:type="paragraph" w:styleId="60">
    <w:name w:val="heading 6"/>
    <w:aliases w:val="A,--A"/>
    <w:basedOn w:val="a0"/>
    <w:next w:val="a0"/>
    <w:qFormat/>
    <w:rsid w:val="00BD20D0"/>
    <w:pPr>
      <w:tabs>
        <w:tab w:val="left" w:pos="1200"/>
      </w:tabs>
      <w:snapToGrid w:val="0"/>
      <w:spacing w:before="120"/>
      <w:outlineLvl w:val="5"/>
    </w:pPr>
    <w:rPr>
      <w:rFonts w:eastAsia="標楷體"/>
      <w:szCs w:val="20"/>
    </w:rPr>
  </w:style>
  <w:style w:type="paragraph" w:styleId="7">
    <w:name w:val="heading 7"/>
    <w:aliases w:val="(A),--(a),--a,標題 7-(a)"/>
    <w:basedOn w:val="a0"/>
    <w:next w:val="a0"/>
    <w:qFormat/>
    <w:rsid w:val="00BD20D0"/>
    <w:pPr>
      <w:snapToGrid w:val="0"/>
      <w:spacing w:before="120"/>
      <w:outlineLvl w:val="6"/>
    </w:pPr>
    <w:rPr>
      <w:rFonts w:eastAsia="標楷體"/>
      <w:szCs w:val="20"/>
    </w:rPr>
  </w:style>
  <w:style w:type="paragraph" w:styleId="8">
    <w:name w:val="heading 8"/>
    <w:aliases w:val="a,--."/>
    <w:basedOn w:val="a0"/>
    <w:next w:val="a0"/>
    <w:autoRedefine/>
    <w:qFormat/>
    <w:rsid w:val="00BD20D0"/>
    <w:pPr>
      <w:keepNext/>
      <w:snapToGrid w:val="0"/>
      <w:spacing w:before="120"/>
      <w:outlineLvl w:val="7"/>
    </w:pPr>
    <w:rPr>
      <w:rFonts w:eastAsia="標楷體"/>
      <w:szCs w:val="20"/>
    </w:rPr>
  </w:style>
  <w:style w:type="paragraph" w:styleId="9">
    <w:name w:val="heading 9"/>
    <w:basedOn w:val="a0"/>
    <w:next w:val="a0"/>
    <w:qFormat/>
    <w:rsid w:val="00BD20D0"/>
    <w:pPr>
      <w:keepNext/>
      <w:snapToGrid w:val="0"/>
      <w:spacing w:before="120"/>
      <w:outlineLvl w:val="8"/>
    </w:pPr>
    <w:rPr>
      <w:rFonts w:eastAsia="標楷體"/>
      <w:szCs w:val="20"/>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0"/>
    <w:rsid w:val="00BD20D0"/>
    <w:pPr>
      <w:tabs>
        <w:tab w:val="center" w:pos="4153"/>
        <w:tab w:val="right" w:pos="8306"/>
      </w:tabs>
      <w:snapToGrid w:val="0"/>
    </w:pPr>
    <w:rPr>
      <w:sz w:val="20"/>
      <w:szCs w:val="20"/>
    </w:rPr>
  </w:style>
  <w:style w:type="paragraph" w:styleId="a5">
    <w:name w:val="footer"/>
    <w:basedOn w:val="a0"/>
    <w:uiPriority w:val="99"/>
    <w:rsid w:val="00BD20D0"/>
    <w:pPr>
      <w:tabs>
        <w:tab w:val="center" w:pos="4153"/>
        <w:tab w:val="right" w:pos="8306"/>
      </w:tabs>
      <w:snapToGrid w:val="0"/>
    </w:pPr>
    <w:rPr>
      <w:sz w:val="20"/>
      <w:szCs w:val="20"/>
    </w:rPr>
  </w:style>
  <w:style w:type="character" w:styleId="a6">
    <w:name w:val="Strong"/>
    <w:qFormat/>
    <w:rsid w:val="00BD20D0"/>
    <w:rPr>
      <w:b/>
      <w:bCs/>
    </w:rPr>
  </w:style>
  <w:style w:type="character" w:styleId="a7">
    <w:name w:val="Hyperlink"/>
    <w:uiPriority w:val="99"/>
    <w:rsid w:val="00BD20D0"/>
    <w:rPr>
      <w:color w:val="0000FF"/>
      <w:u w:val="single"/>
    </w:rPr>
  </w:style>
  <w:style w:type="paragraph" w:styleId="a8">
    <w:name w:val="Balloon Text"/>
    <w:basedOn w:val="a0"/>
    <w:uiPriority w:val="99"/>
    <w:rsid w:val="00BD20D0"/>
    <w:rPr>
      <w:rFonts w:ascii="Cambria" w:hAnsi="Cambria"/>
      <w:sz w:val="18"/>
      <w:szCs w:val="18"/>
    </w:rPr>
  </w:style>
  <w:style w:type="character" w:customStyle="1" w:styleId="a9">
    <w:name w:val="註解方塊文字 字元"/>
    <w:uiPriority w:val="99"/>
    <w:rsid w:val="00BD20D0"/>
    <w:rPr>
      <w:rFonts w:ascii="Cambria" w:eastAsia="新細明體" w:hAnsi="Cambria" w:cs="Times New Roman"/>
      <w:kern w:val="2"/>
      <w:sz w:val="18"/>
      <w:szCs w:val="18"/>
    </w:rPr>
  </w:style>
  <w:style w:type="character" w:customStyle="1" w:styleId="aa">
    <w:name w:val="頁尾 字元"/>
    <w:uiPriority w:val="99"/>
    <w:rsid w:val="00BD20D0"/>
    <w:rPr>
      <w:kern w:val="2"/>
    </w:rPr>
  </w:style>
  <w:style w:type="character" w:customStyle="1" w:styleId="ab">
    <w:name w:val="頁首 字元"/>
    <w:rsid w:val="00BD20D0"/>
    <w:rPr>
      <w:kern w:val="2"/>
    </w:rPr>
  </w:style>
  <w:style w:type="character" w:customStyle="1" w:styleId="11">
    <w:name w:val="標題 1 字元"/>
    <w:aliases w:val="壹 字元,--章名 字元,ISO標題 1 字元"/>
    <w:rsid w:val="00BD20D0"/>
    <w:rPr>
      <w:rFonts w:eastAsia="標楷體"/>
      <w:b/>
      <w:color w:val="000000"/>
      <w:spacing w:val="40"/>
      <w:kern w:val="52"/>
      <w:sz w:val="36"/>
    </w:rPr>
  </w:style>
  <w:style w:type="character" w:customStyle="1" w:styleId="21">
    <w:name w:val="標題 2 字元"/>
    <w:aliases w:val="章 字元,標題 2--1.1 字元,--1.1 字元,ISO標題 2 字元"/>
    <w:rsid w:val="00BD20D0"/>
    <w:rPr>
      <w:rFonts w:eastAsia="標楷體"/>
      <w:b/>
      <w:snapToGrid w:val="0"/>
      <w:sz w:val="32"/>
    </w:rPr>
  </w:style>
  <w:style w:type="character" w:customStyle="1" w:styleId="30">
    <w:name w:val="標題 3 字元"/>
    <w:aliases w:val="--1.1.1. 字元,--1.1.1. + 14 點 字元,左:  0 cm 字元,第一行:  2 字元 字元"/>
    <w:rsid w:val="00BD20D0"/>
    <w:rPr>
      <w:rFonts w:eastAsia="標楷體"/>
      <w:kern w:val="2"/>
      <w:sz w:val="32"/>
    </w:rPr>
  </w:style>
  <w:style w:type="character" w:customStyle="1" w:styleId="41">
    <w:name w:val="標題 4 字元"/>
    <w:aliases w:val="1 字元,--1. 字元,--1 字元"/>
    <w:rsid w:val="00BD20D0"/>
    <w:rPr>
      <w:rFonts w:eastAsia="標楷體"/>
      <w:kern w:val="2"/>
      <w:sz w:val="28"/>
    </w:rPr>
  </w:style>
  <w:style w:type="character" w:customStyle="1" w:styleId="50">
    <w:name w:val="標題 5 字元"/>
    <w:aliases w:val="--(1)1 字元,--(1) 字元"/>
    <w:rsid w:val="00BD20D0"/>
    <w:rPr>
      <w:rFonts w:eastAsia="標楷體"/>
      <w:kern w:val="2"/>
      <w:sz w:val="26"/>
    </w:rPr>
  </w:style>
  <w:style w:type="character" w:customStyle="1" w:styleId="61">
    <w:name w:val="標題 6 字元"/>
    <w:aliases w:val="A 字元,--A 字元"/>
    <w:rsid w:val="00BD20D0"/>
    <w:rPr>
      <w:rFonts w:eastAsia="標楷體"/>
      <w:kern w:val="2"/>
      <w:sz w:val="24"/>
    </w:rPr>
  </w:style>
  <w:style w:type="character" w:customStyle="1" w:styleId="70">
    <w:name w:val="標題 7 字元"/>
    <w:aliases w:val="(A) 字元,--(a) 字元,--a 字元,標題 7-(a) 字元"/>
    <w:rsid w:val="00BD20D0"/>
    <w:rPr>
      <w:rFonts w:eastAsia="標楷體"/>
      <w:kern w:val="2"/>
      <w:sz w:val="24"/>
    </w:rPr>
  </w:style>
  <w:style w:type="character" w:customStyle="1" w:styleId="80">
    <w:name w:val="標題 8 字元"/>
    <w:aliases w:val="a 字元,--. 字元"/>
    <w:rsid w:val="00BD20D0"/>
    <w:rPr>
      <w:rFonts w:eastAsia="標楷體"/>
      <w:kern w:val="2"/>
      <w:sz w:val="24"/>
    </w:rPr>
  </w:style>
  <w:style w:type="character" w:customStyle="1" w:styleId="90">
    <w:name w:val="標題 9 字元"/>
    <w:rsid w:val="00BD20D0"/>
    <w:rPr>
      <w:rFonts w:eastAsia="標楷體"/>
      <w:kern w:val="2"/>
      <w:sz w:val="24"/>
    </w:rPr>
  </w:style>
  <w:style w:type="paragraph" w:customStyle="1" w:styleId="2TEXT">
    <w:name w:val="標題2.TEXT"/>
    <w:basedOn w:val="a0"/>
    <w:next w:val="a0"/>
    <w:rsid w:val="00BD20D0"/>
    <w:pPr>
      <w:snapToGrid w:val="0"/>
      <w:spacing w:before="120" w:line="400" w:lineRule="atLeast"/>
      <w:ind w:left="1134"/>
    </w:pPr>
    <w:rPr>
      <w:rFonts w:eastAsia="標楷體"/>
      <w:sz w:val="32"/>
      <w:szCs w:val="20"/>
    </w:rPr>
  </w:style>
  <w:style w:type="paragraph" w:customStyle="1" w:styleId="4">
    <w:name w:val="項目4"/>
    <w:rsid w:val="00BD20D0"/>
    <w:pPr>
      <w:numPr>
        <w:numId w:val="2"/>
      </w:numPr>
      <w:tabs>
        <w:tab w:val="left" w:pos="1134"/>
      </w:tabs>
      <w:adjustRightInd w:val="0"/>
      <w:snapToGrid w:val="0"/>
      <w:spacing w:before="120"/>
    </w:pPr>
    <w:rPr>
      <w:rFonts w:ascii="標楷體" w:eastAsia="標楷體"/>
      <w:noProof/>
      <w:sz w:val="24"/>
    </w:rPr>
  </w:style>
  <w:style w:type="table" w:styleId="ac">
    <w:name w:val="Table Grid"/>
    <w:basedOn w:val="a2"/>
    <w:uiPriority w:val="59"/>
    <w:rsid w:val="009D543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d">
    <w:name w:val="文件名稱"/>
    <w:basedOn w:val="a0"/>
    <w:next w:val="a0"/>
    <w:autoRedefine/>
    <w:rsid w:val="00BB73FB"/>
    <w:pPr>
      <w:spacing w:before="120"/>
      <w:jc w:val="center"/>
    </w:pPr>
    <w:rPr>
      <w:rFonts w:eastAsia="標楷體"/>
      <w:b/>
      <w:bCs/>
      <w:color w:val="000000"/>
      <w:sz w:val="64"/>
      <w:szCs w:val="64"/>
    </w:rPr>
  </w:style>
  <w:style w:type="paragraph" w:customStyle="1" w:styleId="ae">
    <w:name w:val="版次"/>
    <w:basedOn w:val="a0"/>
    <w:rsid w:val="0011788D"/>
    <w:pPr>
      <w:spacing w:before="120" w:after="120"/>
    </w:pPr>
    <w:rPr>
      <w:rFonts w:eastAsia="標楷體"/>
      <w:sz w:val="40"/>
      <w:szCs w:val="36"/>
    </w:rPr>
  </w:style>
  <w:style w:type="paragraph" w:customStyle="1" w:styleId="af">
    <w:name w:val="公司名稱"/>
    <w:next w:val="a0"/>
    <w:rsid w:val="0011788D"/>
    <w:pPr>
      <w:jc w:val="center"/>
    </w:pPr>
    <w:rPr>
      <w:rFonts w:ascii="Arial" w:eastAsia="標楷體" w:hAnsi="Arial"/>
      <w:noProof/>
      <w:sz w:val="40"/>
    </w:rPr>
  </w:style>
  <w:style w:type="paragraph" w:customStyle="1" w:styleId="af0">
    <w:name w:val="文件編號"/>
    <w:basedOn w:val="a0"/>
    <w:next w:val="a0"/>
    <w:rsid w:val="0011788D"/>
    <w:pPr>
      <w:adjustRightInd w:val="0"/>
      <w:spacing w:before="120" w:after="120" w:line="360" w:lineRule="atLeast"/>
      <w:textAlignment w:val="baseline"/>
    </w:pPr>
    <w:rPr>
      <w:rFonts w:eastAsia="標楷體"/>
      <w:kern w:val="0"/>
      <w:sz w:val="40"/>
      <w:szCs w:val="40"/>
    </w:rPr>
  </w:style>
  <w:style w:type="paragraph" w:customStyle="1" w:styleId="af1">
    <w:name w:val="文件日期"/>
    <w:basedOn w:val="a0"/>
    <w:rsid w:val="0011788D"/>
    <w:rPr>
      <w:rFonts w:eastAsia="標楷體"/>
      <w:sz w:val="40"/>
    </w:rPr>
  </w:style>
  <w:style w:type="paragraph" w:customStyle="1" w:styleId="af2">
    <w:name w:val="封面表格"/>
    <w:basedOn w:val="a0"/>
    <w:rsid w:val="0011788D"/>
    <w:pPr>
      <w:adjustRightInd w:val="0"/>
      <w:snapToGrid w:val="0"/>
      <w:spacing w:before="60"/>
    </w:pPr>
    <w:rPr>
      <w:rFonts w:eastAsia="標楷體"/>
      <w:kern w:val="0"/>
      <w:sz w:val="40"/>
    </w:rPr>
  </w:style>
  <w:style w:type="paragraph" w:customStyle="1" w:styleId="af3">
    <w:name w:val="表格內文置中"/>
    <w:basedOn w:val="a0"/>
    <w:rsid w:val="0011788D"/>
    <w:pPr>
      <w:adjustRightInd w:val="0"/>
      <w:snapToGrid w:val="0"/>
      <w:spacing w:before="60"/>
      <w:ind w:left="113" w:right="113"/>
      <w:jc w:val="center"/>
    </w:pPr>
    <w:rPr>
      <w:rFonts w:eastAsia="標楷體"/>
      <w:kern w:val="0"/>
    </w:rPr>
  </w:style>
  <w:style w:type="character" w:customStyle="1" w:styleId="af4">
    <w:name w:val="公司字樣(英文)"/>
    <w:rsid w:val="0011788D"/>
    <w:rPr>
      <w:rFonts w:ascii="Times New Roman" w:eastAsia="標楷體" w:hAnsi="Times New Roman"/>
      <w:sz w:val="32"/>
    </w:rPr>
  </w:style>
  <w:style w:type="character" w:customStyle="1" w:styleId="af5">
    <w:name w:val="公司字樣(中文)"/>
    <w:rsid w:val="0011788D"/>
    <w:rPr>
      <w:rFonts w:ascii="Times New Roman" w:eastAsia="標楷體" w:hAnsi="Times New Roman"/>
      <w:kern w:val="2"/>
      <w:sz w:val="40"/>
    </w:rPr>
  </w:style>
  <w:style w:type="paragraph" w:customStyle="1" w:styleId="af6">
    <w:name w:val="文件制／修訂履歷"/>
    <w:basedOn w:val="a0"/>
    <w:next w:val="a0"/>
    <w:rsid w:val="0011788D"/>
    <w:pPr>
      <w:jc w:val="center"/>
    </w:pPr>
    <w:rPr>
      <w:rFonts w:eastAsia="標楷體"/>
      <w:sz w:val="28"/>
    </w:rPr>
  </w:style>
  <w:style w:type="paragraph" w:customStyle="1" w:styleId="12">
    <w:name w:val="表格內文1"/>
    <w:basedOn w:val="a0"/>
    <w:rsid w:val="0011788D"/>
    <w:pPr>
      <w:adjustRightInd w:val="0"/>
      <w:snapToGrid w:val="0"/>
      <w:spacing w:before="60"/>
      <w:ind w:left="113" w:right="113"/>
    </w:pPr>
    <w:rPr>
      <w:rFonts w:eastAsia="標楷體"/>
      <w:kern w:val="0"/>
    </w:rPr>
  </w:style>
  <w:style w:type="paragraph" w:customStyle="1" w:styleId="af7">
    <w:name w:val="修訂履歷表格"/>
    <w:basedOn w:val="a0"/>
    <w:rsid w:val="0011788D"/>
    <w:pPr>
      <w:jc w:val="center"/>
    </w:pPr>
    <w:rPr>
      <w:rFonts w:eastAsia="標楷體"/>
    </w:rPr>
  </w:style>
  <w:style w:type="paragraph" w:styleId="13">
    <w:name w:val="toc 1"/>
    <w:basedOn w:val="a0"/>
    <w:next w:val="a0"/>
    <w:autoRedefine/>
    <w:uiPriority w:val="39"/>
    <w:rsid w:val="0011788D"/>
    <w:pPr>
      <w:tabs>
        <w:tab w:val="left" w:pos="1440"/>
        <w:tab w:val="right" w:leader="dot" w:pos="9628"/>
      </w:tabs>
      <w:snapToGrid w:val="0"/>
      <w:spacing w:before="120" w:line="400" w:lineRule="atLeast"/>
    </w:pPr>
    <w:rPr>
      <w:rFonts w:eastAsia="標楷體"/>
      <w:b/>
      <w:caps/>
      <w:noProof/>
      <w:sz w:val="28"/>
    </w:rPr>
  </w:style>
  <w:style w:type="paragraph" w:styleId="22">
    <w:name w:val="toc 2"/>
    <w:basedOn w:val="a0"/>
    <w:next w:val="a0"/>
    <w:autoRedefine/>
    <w:uiPriority w:val="39"/>
    <w:rsid w:val="0011788D"/>
    <w:pPr>
      <w:tabs>
        <w:tab w:val="left" w:pos="1440"/>
        <w:tab w:val="right" w:leader="dot" w:pos="9628"/>
      </w:tabs>
      <w:snapToGrid w:val="0"/>
      <w:ind w:left="284"/>
    </w:pPr>
    <w:rPr>
      <w:rFonts w:eastAsia="標楷體"/>
      <w:noProof/>
    </w:rPr>
  </w:style>
  <w:style w:type="paragraph" w:customStyle="1" w:styleId="af8">
    <w:name w:val="目錄"/>
    <w:basedOn w:val="a0"/>
    <w:rsid w:val="0011788D"/>
    <w:pPr>
      <w:spacing w:before="120" w:after="120"/>
      <w:jc w:val="center"/>
    </w:pPr>
    <w:rPr>
      <w:rFonts w:eastAsia="標楷體"/>
      <w:b/>
      <w:sz w:val="36"/>
      <w:u w:val="single"/>
    </w:rPr>
  </w:style>
  <w:style w:type="paragraph" w:customStyle="1" w:styleId="3TEXT">
    <w:name w:val="標題3.TEXT"/>
    <w:basedOn w:val="a0"/>
    <w:next w:val="a0"/>
    <w:rsid w:val="0011788D"/>
    <w:pPr>
      <w:snapToGrid w:val="0"/>
      <w:spacing w:before="120"/>
      <w:ind w:left="1134" w:firstLine="680"/>
    </w:pPr>
    <w:rPr>
      <w:rFonts w:eastAsia="標楷體"/>
      <w:sz w:val="28"/>
    </w:rPr>
  </w:style>
  <w:style w:type="paragraph" w:customStyle="1" w:styleId="6">
    <w:name w:val="項目符號 6"/>
    <w:basedOn w:val="a0"/>
    <w:next w:val="a0"/>
    <w:autoRedefine/>
    <w:rsid w:val="0011788D"/>
    <w:pPr>
      <w:numPr>
        <w:numId w:val="3"/>
      </w:numPr>
      <w:tabs>
        <w:tab w:val="clear" w:pos="3053"/>
        <w:tab w:val="num" w:pos="2977"/>
      </w:tabs>
      <w:snapToGrid w:val="0"/>
      <w:spacing w:before="120"/>
    </w:pPr>
    <w:rPr>
      <w:rFonts w:eastAsia="標楷體"/>
    </w:rPr>
  </w:style>
  <w:style w:type="paragraph" w:customStyle="1" w:styleId="6TEXT">
    <w:name w:val="標題6.TEXT"/>
    <w:basedOn w:val="a0"/>
    <w:autoRedefine/>
    <w:rsid w:val="00FD0BA6"/>
    <w:pPr>
      <w:snapToGrid w:val="0"/>
      <w:spacing w:before="120"/>
      <w:ind w:left="1701"/>
    </w:pPr>
    <w:rPr>
      <w:rFonts w:eastAsia="標楷體"/>
      <w:sz w:val="26"/>
    </w:rPr>
  </w:style>
  <w:style w:type="paragraph" w:styleId="a">
    <w:name w:val="List Bullet"/>
    <w:basedOn w:val="a0"/>
    <w:next w:val="a0"/>
    <w:autoRedefine/>
    <w:rsid w:val="00D01BCC"/>
    <w:pPr>
      <w:numPr>
        <w:numId w:val="21"/>
      </w:numPr>
      <w:snapToGrid w:val="0"/>
      <w:pPrChange w:id="0" w:author="張金龍" w:date="2021-05-12T12:08:00Z">
        <w:pPr>
          <w:widowControl w:val="0"/>
          <w:numPr>
            <w:numId w:val="21"/>
          </w:numPr>
          <w:snapToGrid w:val="0"/>
          <w:ind w:left="1440" w:hanging="480"/>
        </w:pPr>
      </w:pPrChange>
    </w:pPr>
    <w:rPr>
      <w:rFonts w:ascii="標楷體" w:eastAsia="標楷體" w:hAnsi="標楷體"/>
      <w:sz w:val="26"/>
      <w:rPrChange w:id="0" w:author="張金龍" w:date="2021-05-12T12:08:00Z">
        <w:rPr>
          <w:rFonts w:ascii="標楷體" w:eastAsia="標楷體" w:hAnsi="標楷體"/>
          <w:kern w:val="2"/>
          <w:sz w:val="26"/>
          <w:szCs w:val="24"/>
          <w:lang w:val="en-US" w:eastAsia="zh-TW" w:bidi="ar-SA"/>
        </w:rPr>
      </w:rPrChange>
    </w:rPr>
  </w:style>
  <w:style w:type="paragraph" w:customStyle="1" w:styleId="1text">
    <w:name w:val="項目符號 1 text"/>
    <w:autoRedefine/>
    <w:rsid w:val="00FD0BA6"/>
    <w:pPr>
      <w:snapToGrid w:val="0"/>
      <w:spacing w:before="120"/>
      <w:ind w:left="1559"/>
    </w:pPr>
    <w:rPr>
      <w:rFonts w:ascii="Arial" w:eastAsia="標楷體" w:hAnsi="Arial"/>
      <w:noProof/>
      <w:sz w:val="26"/>
    </w:rPr>
  </w:style>
  <w:style w:type="paragraph" w:customStyle="1" w:styleId="2">
    <w:name w:val="表格項目2"/>
    <w:basedOn w:val="a0"/>
    <w:rsid w:val="00FD0BA6"/>
    <w:pPr>
      <w:numPr>
        <w:numId w:val="4"/>
      </w:numPr>
      <w:tabs>
        <w:tab w:val="left" w:pos="284"/>
      </w:tabs>
      <w:snapToGrid w:val="0"/>
      <w:spacing w:before="40"/>
    </w:pPr>
    <w:rPr>
      <w:rFonts w:ascii="Arial" w:eastAsia="標楷體" w:hAnsi="Arial"/>
    </w:rPr>
  </w:style>
  <w:style w:type="paragraph" w:styleId="af9">
    <w:name w:val="List Paragraph"/>
    <w:basedOn w:val="a0"/>
    <w:uiPriority w:val="34"/>
    <w:qFormat/>
    <w:rsid w:val="00607A4F"/>
    <w:pPr>
      <w:ind w:leftChars="200" w:left="480"/>
    </w:pPr>
  </w:style>
  <w:style w:type="paragraph" w:styleId="afa">
    <w:name w:val="Date"/>
    <w:basedOn w:val="a0"/>
    <w:next w:val="a0"/>
    <w:link w:val="afb"/>
    <w:uiPriority w:val="99"/>
    <w:semiHidden/>
    <w:unhideWhenUsed/>
    <w:rsid w:val="00C27527"/>
    <w:pPr>
      <w:jc w:val="right"/>
    </w:pPr>
  </w:style>
  <w:style w:type="character" w:customStyle="1" w:styleId="afb">
    <w:name w:val="日期 字元"/>
    <w:link w:val="afa"/>
    <w:uiPriority w:val="99"/>
    <w:semiHidden/>
    <w:rsid w:val="00C27527"/>
    <w:rPr>
      <w:kern w:val="2"/>
      <w:sz w:val="24"/>
      <w:szCs w:val="24"/>
    </w:rPr>
  </w:style>
  <w:style w:type="paragraph" w:customStyle="1" w:styleId="42">
    <w:name w:val="標題 4 內文"/>
    <w:basedOn w:val="a0"/>
    <w:rsid w:val="00036417"/>
    <w:pPr>
      <w:adjustRightInd w:val="0"/>
      <w:spacing w:afterLines="20"/>
      <w:ind w:leftChars="472" w:left="472"/>
    </w:pPr>
    <w:rPr>
      <w:rFonts w:ascii="Arial" w:eastAsia="標楷體" w:hAnsi="Arial" w:cs="標楷體"/>
      <w:kern w:val="0"/>
      <w:szCs w:val="28"/>
    </w:rPr>
  </w:style>
  <w:style w:type="paragraph" w:styleId="afc">
    <w:name w:val="Plain Text"/>
    <w:aliases w:val="一般文字 字元2,一般文字 字元1 字元,一般文字 字元 字元 字元,一般文字 字元 字元 字元 字元 字元 字元 字元 字元1 字元,一般文字 字元 字元 字元 字元 字元,一般文字 字元 字元 字元 字元 字元 字元 字元 字元 字元 字元1 字元,一般文字 字元 字元 字元 字元 字元 字元 字元 字元 字元 字元 字元 字元,一般文字 字元 字元 字元 字元 字元 字元 字元 字元 字元 字元 字元 字元 字元 字元 字元,一般文字 字元1,一般文字 字元 字元"/>
    <w:basedOn w:val="a0"/>
    <w:link w:val="afd"/>
    <w:rsid w:val="00F71744"/>
    <w:pPr>
      <w:autoSpaceDE w:val="0"/>
      <w:autoSpaceDN w:val="0"/>
      <w:adjustRightInd w:val="0"/>
      <w:textAlignment w:val="baseline"/>
    </w:pPr>
    <w:rPr>
      <w:rFonts w:ascii="細明體" w:eastAsia="細明體"/>
      <w:szCs w:val="20"/>
    </w:rPr>
  </w:style>
  <w:style w:type="character" w:customStyle="1" w:styleId="afd">
    <w:name w:val="純文字 字元"/>
    <w:aliases w:val="一般文字 字元2 字元,一般文字 字元1 字元 字元,一般文字 字元 字元 字元 字元,一般文字 字元 字元 字元 字元 字元 字元 字元 字元1 字元 字元,一般文字 字元 字元 字元 字元 字元 字元,一般文字 字元 字元 字元 字元 字元 字元 字元 字元 字元 字元1 字元 字元,一般文字 字元 字元 字元 字元 字元 字元 字元 字元 字元 字元 字元 字元 字元,一般文字 字元 字元 字元 字元 字元 字元 字元 字元 字元 字元 字元 字元 字元 字元 字元 字元"/>
    <w:link w:val="afc"/>
    <w:rsid w:val="00F71744"/>
    <w:rPr>
      <w:rFonts w:ascii="細明體" w:eastAsia="細明體"/>
      <w:kern w:val="2"/>
      <w:sz w:val="24"/>
    </w:rPr>
  </w:style>
  <w:style w:type="paragraph" w:styleId="Web">
    <w:name w:val="Normal (Web)"/>
    <w:basedOn w:val="a0"/>
    <w:uiPriority w:val="99"/>
    <w:unhideWhenUsed/>
    <w:rsid w:val="006042E7"/>
    <w:pPr>
      <w:widowControl/>
      <w:spacing w:before="100" w:beforeAutospacing="1" w:after="100" w:afterAutospacing="1"/>
    </w:pPr>
    <w:rPr>
      <w:rFonts w:ascii="新細明體" w:hAnsi="新細明體" w:cs="新細明體"/>
      <w:kern w:val="0"/>
    </w:rPr>
  </w:style>
  <w:style w:type="character" w:styleId="afe">
    <w:name w:val="FollowedHyperlink"/>
    <w:uiPriority w:val="99"/>
    <w:semiHidden/>
    <w:unhideWhenUsed/>
    <w:rsid w:val="006042E7"/>
    <w:rPr>
      <w:color w:val="954F72"/>
      <w:u w:val="single"/>
    </w:rPr>
  </w:style>
  <w:style w:type="character" w:styleId="aff">
    <w:name w:val="annotation reference"/>
    <w:uiPriority w:val="99"/>
    <w:semiHidden/>
    <w:unhideWhenUsed/>
    <w:rsid w:val="006042E7"/>
    <w:rPr>
      <w:sz w:val="18"/>
      <w:szCs w:val="18"/>
    </w:rPr>
  </w:style>
  <w:style w:type="paragraph" w:styleId="aff0">
    <w:name w:val="annotation text"/>
    <w:basedOn w:val="a0"/>
    <w:link w:val="aff1"/>
    <w:uiPriority w:val="99"/>
    <w:semiHidden/>
    <w:unhideWhenUsed/>
    <w:rsid w:val="006042E7"/>
  </w:style>
  <w:style w:type="character" w:customStyle="1" w:styleId="aff1">
    <w:name w:val="註解文字 字元"/>
    <w:link w:val="aff0"/>
    <w:uiPriority w:val="99"/>
    <w:semiHidden/>
    <w:rsid w:val="006042E7"/>
    <w:rPr>
      <w:kern w:val="2"/>
      <w:sz w:val="24"/>
      <w:szCs w:val="24"/>
    </w:rPr>
  </w:style>
  <w:style w:type="paragraph" w:styleId="aff2">
    <w:name w:val="annotation subject"/>
    <w:basedOn w:val="aff0"/>
    <w:next w:val="aff0"/>
    <w:link w:val="aff3"/>
    <w:uiPriority w:val="99"/>
    <w:semiHidden/>
    <w:unhideWhenUsed/>
    <w:rsid w:val="006042E7"/>
    <w:rPr>
      <w:b/>
      <w:bCs/>
    </w:rPr>
  </w:style>
  <w:style w:type="character" w:customStyle="1" w:styleId="aff3">
    <w:name w:val="註解主旨 字元"/>
    <w:link w:val="aff2"/>
    <w:uiPriority w:val="99"/>
    <w:semiHidden/>
    <w:rsid w:val="006042E7"/>
    <w:rPr>
      <w:b/>
      <w:bCs/>
      <w:kern w:val="2"/>
      <w:sz w:val="24"/>
      <w:szCs w:val="24"/>
    </w:rPr>
  </w:style>
  <w:style w:type="character" w:customStyle="1" w:styleId="gmaildefault">
    <w:name w:val="gmail_default"/>
    <w:rsid w:val="00720685"/>
  </w:style>
  <w:style w:type="paragraph" w:styleId="aff4">
    <w:name w:val="Document Map"/>
    <w:basedOn w:val="a0"/>
    <w:link w:val="aff5"/>
    <w:uiPriority w:val="99"/>
    <w:semiHidden/>
    <w:unhideWhenUsed/>
    <w:rsid w:val="006A02D8"/>
    <w:rPr>
      <w:rFonts w:ascii="新細明體"/>
      <w:sz w:val="18"/>
      <w:szCs w:val="18"/>
    </w:rPr>
  </w:style>
  <w:style w:type="character" w:customStyle="1" w:styleId="aff5">
    <w:name w:val="文件引導模式 字元"/>
    <w:link w:val="aff4"/>
    <w:uiPriority w:val="99"/>
    <w:semiHidden/>
    <w:rsid w:val="006A02D8"/>
    <w:rPr>
      <w:rFonts w:ascii="新細明體"/>
      <w:kern w:val="2"/>
      <w:sz w:val="18"/>
      <w:szCs w:val="18"/>
    </w:rPr>
  </w:style>
  <w:style w:type="paragraph" w:customStyle="1" w:styleId="aff6">
    <w:name w:val="頁尾版權宣告"/>
    <w:basedOn w:val="a0"/>
    <w:rsid w:val="00867AB0"/>
    <w:pPr>
      <w:jc w:val="center"/>
    </w:pPr>
    <w:rPr>
      <w:rFonts w:eastAsia="標楷體"/>
      <w:sz w:val="20"/>
    </w:rPr>
  </w:style>
  <w:style w:type="numbering" w:customStyle="1" w:styleId="1">
    <w:name w:val="樣式1"/>
    <w:uiPriority w:val="99"/>
    <w:rsid w:val="00C22E0A"/>
    <w:pPr>
      <w:numPr>
        <w:numId w:val="9"/>
      </w:numPr>
    </w:pPr>
  </w:style>
  <w:style w:type="paragraph" w:customStyle="1" w:styleId="43">
    <w:name w:val="樣式4"/>
    <w:basedOn w:val="a0"/>
    <w:link w:val="44"/>
    <w:qFormat/>
    <w:rsid w:val="00F80451"/>
    <w:pPr>
      <w:spacing w:line="360" w:lineRule="exact"/>
      <w:ind w:leftChars="300" w:left="720" w:hangingChars="95" w:hanging="95"/>
    </w:pPr>
    <w:rPr>
      <w:rFonts w:eastAsia="標楷體"/>
      <w:color w:val="000000"/>
    </w:rPr>
  </w:style>
  <w:style w:type="character" w:customStyle="1" w:styleId="44">
    <w:name w:val="樣式4 字元"/>
    <w:link w:val="43"/>
    <w:rsid w:val="00F80451"/>
    <w:rPr>
      <w:rFonts w:eastAsia="標楷體"/>
      <w:color w:val="000000"/>
      <w:kern w:val="2"/>
      <w:sz w:val="24"/>
      <w:szCs w:val="24"/>
    </w:rPr>
  </w:style>
  <w:style w:type="character" w:customStyle="1" w:styleId="txt02">
    <w:name w:val="txt_02"/>
    <w:basedOn w:val="a1"/>
    <w:rsid w:val="00CF633C"/>
  </w:style>
  <w:style w:type="paragraph" w:styleId="aff7">
    <w:name w:val="Revision"/>
    <w:hidden/>
    <w:uiPriority w:val="99"/>
    <w:semiHidden/>
    <w:rsid w:val="007759AE"/>
    <w:rPr>
      <w:kern w:val="2"/>
      <w:sz w:val="24"/>
      <w:szCs w:val="24"/>
    </w:rPr>
  </w:style>
  <w:style w:type="paragraph" w:styleId="HTML">
    <w:name w:val="HTML Preformatted"/>
    <w:basedOn w:val="a0"/>
    <w:link w:val="HTML0"/>
    <w:uiPriority w:val="99"/>
    <w:semiHidden/>
    <w:unhideWhenUsed/>
    <w:rsid w:val="00847BB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細明體" w:eastAsia="細明體" w:hAnsi="細明體" w:cs="細明體"/>
      <w:kern w:val="0"/>
    </w:rPr>
  </w:style>
  <w:style w:type="character" w:customStyle="1" w:styleId="HTML0">
    <w:name w:val="HTML 預設格式 字元"/>
    <w:basedOn w:val="a1"/>
    <w:link w:val="HTML"/>
    <w:uiPriority w:val="99"/>
    <w:semiHidden/>
    <w:rsid w:val="00847BB7"/>
    <w:rPr>
      <w:rFonts w:ascii="細明體" w:eastAsia="細明體" w:hAnsi="細明體" w:cs="細明體"/>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770855">
      <w:bodyDiv w:val="1"/>
      <w:marLeft w:val="0"/>
      <w:marRight w:val="0"/>
      <w:marTop w:val="0"/>
      <w:marBottom w:val="0"/>
      <w:divBdr>
        <w:top w:val="none" w:sz="0" w:space="0" w:color="auto"/>
        <w:left w:val="none" w:sz="0" w:space="0" w:color="auto"/>
        <w:bottom w:val="none" w:sz="0" w:space="0" w:color="auto"/>
        <w:right w:val="none" w:sz="0" w:space="0" w:color="auto"/>
      </w:divBdr>
    </w:div>
    <w:div w:id="82379860">
      <w:bodyDiv w:val="1"/>
      <w:marLeft w:val="0"/>
      <w:marRight w:val="0"/>
      <w:marTop w:val="0"/>
      <w:marBottom w:val="0"/>
      <w:divBdr>
        <w:top w:val="none" w:sz="0" w:space="0" w:color="auto"/>
        <w:left w:val="none" w:sz="0" w:space="0" w:color="auto"/>
        <w:bottom w:val="none" w:sz="0" w:space="0" w:color="auto"/>
        <w:right w:val="none" w:sz="0" w:space="0" w:color="auto"/>
      </w:divBdr>
    </w:div>
    <w:div w:id="84428014">
      <w:bodyDiv w:val="1"/>
      <w:marLeft w:val="0"/>
      <w:marRight w:val="0"/>
      <w:marTop w:val="0"/>
      <w:marBottom w:val="0"/>
      <w:divBdr>
        <w:top w:val="none" w:sz="0" w:space="0" w:color="auto"/>
        <w:left w:val="none" w:sz="0" w:space="0" w:color="auto"/>
        <w:bottom w:val="none" w:sz="0" w:space="0" w:color="auto"/>
        <w:right w:val="none" w:sz="0" w:space="0" w:color="auto"/>
      </w:divBdr>
    </w:div>
    <w:div w:id="94832912">
      <w:bodyDiv w:val="1"/>
      <w:marLeft w:val="0"/>
      <w:marRight w:val="0"/>
      <w:marTop w:val="0"/>
      <w:marBottom w:val="0"/>
      <w:divBdr>
        <w:top w:val="none" w:sz="0" w:space="0" w:color="auto"/>
        <w:left w:val="none" w:sz="0" w:space="0" w:color="auto"/>
        <w:bottom w:val="none" w:sz="0" w:space="0" w:color="auto"/>
        <w:right w:val="none" w:sz="0" w:space="0" w:color="auto"/>
      </w:divBdr>
    </w:div>
    <w:div w:id="112554238">
      <w:bodyDiv w:val="1"/>
      <w:marLeft w:val="0"/>
      <w:marRight w:val="0"/>
      <w:marTop w:val="0"/>
      <w:marBottom w:val="0"/>
      <w:divBdr>
        <w:top w:val="none" w:sz="0" w:space="0" w:color="auto"/>
        <w:left w:val="none" w:sz="0" w:space="0" w:color="auto"/>
        <w:bottom w:val="none" w:sz="0" w:space="0" w:color="auto"/>
        <w:right w:val="none" w:sz="0" w:space="0" w:color="auto"/>
      </w:divBdr>
      <w:divsChild>
        <w:div w:id="616719258">
          <w:marLeft w:val="0"/>
          <w:marRight w:val="0"/>
          <w:marTop w:val="0"/>
          <w:marBottom w:val="0"/>
          <w:divBdr>
            <w:top w:val="single" w:sz="6" w:space="6" w:color="BBBBBB"/>
            <w:left w:val="single" w:sz="6" w:space="4" w:color="BBBBBB"/>
            <w:bottom w:val="single" w:sz="6" w:space="6" w:color="BBBBBB"/>
            <w:right w:val="none" w:sz="0" w:space="0" w:color="auto"/>
          </w:divBdr>
        </w:div>
        <w:div w:id="832599215">
          <w:marLeft w:val="0"/>
          <w:marRight w:val="0"/>
          <w:marTop w:val="0"/>
          <w:marBottom w:val="0"/>
          <w:divBdr>
            <w:top w:val="single" w:sz="6" w:space="6" w:color="BBBBBB"/>
            <w:left w:val="none" w:sz="0" w:space="0" w:color="auto"/>
            <w:bottom w:val="single" w:sz="6" w:space="6" w:color="BBBBBB"/>
            <w:right w:val="none" w:sz="0" w:space="0" w:color="auto"/>
          </w:divBdr>
        </w:div>
      </w:divsChild>
    </w:div>
    <w:div w:id="124273686">
      <w:bodyDiv w:val="1"/>
      <w:marLeft w:val="0"/>
      <w:marRight w:val="0"/>
      <w:marTop w:val="0"/>
      <w:marBottom w:val="0"/>
      <w:divBdr>
        <w:top w:val="none" w:sz="0" w:space="0" w:color="auto"/>
        <w:left w:val="none" w:sz="0" w:space="0" w:color="auto"/>
        <w:bottom w:val="none" w:sz="0" w:space="0" w:color="auto"/>
        <w:right w:val="none" w:sz="0" w:space="0" w:color="auto"/>
      </w:divBdr>
    </w:div>
    <w:div w:id="131798809">
      <w:bodyDiv w:val="1"/>
      <w:marLeft w:val="0"/>
      <w:marRight w:val="0"/>
      <w:marTop w:val="0"/>
      <w:marBottom w:val="0"/>
      <w:divBdr>
        <w:top w:val="none" w:sz="0" w:space="0" w:color="auto"/>
        <w:left w:val="none" w:sz="0" w:space="0" w:color="auto"/>
        <w:bottom w:val="none" w:sz="0" w:space="0" w:color="auto"/>
        <w:right w:val="none" w:sz="0" w:space="0" w:color="auto"/>
      </w:divBdr>
    </w:div>
    <w:div w:id="139537755">
      <w:bodyDiv w:val="1"/>
      <w:marLeft w:val="0"/>
      <w:marRight w:val="0"/>
      <w:marTop w:val="0"/>
      <w:marBottom w:val="0"/>
      <w:divBdr>
        <w:top w:val="none" w:sz="0" w:space="0" w:color="auto"/>
        <w:left w:val="none" w:sz="0" w:space="0" w:color="auto"/>
        <w:bottom w:val="none" w:sz="0" w:space="0" w:color="auto"/>
        <w:right w:val="none" w:sz="0" w:space="0" w:color="auto"/>
      </w:divBdr>
      <w:divsChild>
        <w:div w:id="442964290">
          <w:marLeft w:val="0"/>
          <w:marRight w:val="0"/>
          <w:marTop w:val="0"/>
          <w:marBottom w:val="0"/>
          <w:divBdr>
            <w:top w:val="none" w:sz="0" w:space="0" w:color="auto"/>
            <w:left w:val="none" w:sz="0" w:space="0" w:color="auto"/>
            <w:bottom w:val="none" w:sz="0" w:space="0" w:color="auto"/>
            <w:right w:val="none" w:sz="0" w:space="0" w:color="auto"/>
          </w:divBdr>
          <w:divsChild>
            <w:div w:id="2037654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177230">
      <w:bodyDiv w:val="1"/>
      <w:marLeft w:val="0"/>
      <w:marRight w:val="0"/>
      <w:marTop w:val="0"/>
      <w:marBottom w:val="0"/>
      <w:divBdr>
        <w:top w:val="none" w:sz="0" w:space="0" w:color="auto"/>
        <w:left w:val="none" w:sz="0" w:space="0" w:color="auto"/>
        <w:bottom w:val="none" w:sz="0" w:space="0" w:color="auto"/>
        <w:right w:val="none" w:sz="0" w:space="0" w:color="auto"/>
      </w:divBdr>
    </w:div>
    <w:div w:id="197359805">
      <w:bodyDiv w:val="1"/>
      <w:marLeft w:val="0"/>
      <w:marRight w:val="0"/>
      <w:marTop w:val="0"/>
      <w:marBottom w:val="0"/>
      <w:divBdr>
        <w:top w:val="none" w:sz="0" w:space="0" w:color="auto"/>
        <w:left w:val="none" w:sz="0" w:space="0" w:color="auto"/>
        <w:bottom w:val="none" w:sz="0" w:space="0" w:color="auto"/>
        <w:right w:val="none" w:sz="0" w:space="0" w:color="auto"/>
      </w:divBdr>
    </w:div>
    <w:div w:id="238251236">
      <w:bodyDiv w:val="1"/>
      <w:marLeft w:val="0"/>
      <w:marRight w:val="0"/>
      <w:marTop w:val="0"/>
      <w:marBottom w:val="0"/>
      <w:divBdr>
        <w:top w:val="none" w:sz="0" w:space="0" w:color="auto"/>
        <w:left w:val="none" w:sz="0" w:space="0" w:color="auto"/>
        <w:bottom w:val="none" w:sz="0" w:space="0" w:color="auto"/>
        <w:right w:val="none" w:sz="0" w:space="0" w:color="auto"/>
      </w:divBdr>
    </w:div>
    <w:div w:id="266667506">
      <w:bodyDiv w:val="1"/>
      <w:marLeft w:val="0"/>
      <w:marRight w:val="0"/>
      <w:marTop w:val="0"/>
      <w:marBottom w:val="0"/>
      <w:divBdr>
        <w:top w:val="none" w:sz="0" w:space="0" w:color="auto"/>
        <w:left w:val="none" w:sz="0" w:space="0" w:color="auto"/>
        <w:bottom w:val="none" w:sz="0" w:space="0" w:color="auto"/>
        <w:right w:val="none" w:sz="0" w:space="0" w:color="auto"/>
      </w:divBdr>
    </w:div>
    <w:div w:id="274291450">
      <w:bodyDiv w:val="1"/>
      <w:marLeft w:val="0"/>
      <w:marRight w:val="0"/>
      <w:marTop w:val="0"/>
      <w:marBottom w:val="0"/>
      <w:divBdr>
        <w:top w:val="none" w:sz="0" w:space="0" w:color="auto"/>
        <w:left w:val="none" w:sz="0" w:space="0" w:color="auto"/>
        <w:bottom w:val="none" w:sz="0" w:space="0" w:color="auto"/>
        <w:right w:val="none" w:sz="0" w:space="0" w:color="auto"/>
      </w:divBdr>
    </w:div>
    <w:div w:id="350959693">
      <w:bodyDiv w:val="1"/>
      <w:marLeft w:val="0"/>
      <w:marRight w:val="0"/>
      <w:marTop w:val="0"/>
      <w:marBottom w:val="0"/>
      <w:divBdr>
        <w:top w:val="none" w:sz="0" w:space="0" w:color="auto"/>
        <w:left w:val="none" w:sz="0" w:space="0" w:color="auto"/>
        <w:bottom w:val="none" w:sz="0" w:space="0" w:color="auto"/>
        <w:right w:val="none" w:sz="0" w:space="0" w:color="auto"/>
      </w:divBdr>
    </w:div>
    <w:div w:id="372926240">
      <w:bodyDiv w:val="1"/>
      <w:marLeft w:val="0"/>
      <w:marRight w:val="0"/>
      <w:marTop w:val="0"/>
      <w:marBottom w:val="0"/>
      <w:divBdr>
        <w:top w:val="none" w:sz="0" w:space="0" w:color="auto"/>
        <w:left w:val="none" w:sz="0" w:space="0" w:color="auto"/>
        <w:bottom w:val="none" w:sz="0" w:space="0" w:color="auto"/>
        <w:right w:val="none" w:sz="0" w:space="0" w:color="auto"/>
      </w:divBdr>
    </w:div>
    <w:div w:id="439956540">
      <w:bodyDiv w:val="1"/>
      <w:marLeft w:val="0"/>
      <w:marRight w:val="0"/>
      <w:marTop w:val="0"/>
      <w:marBottom w:val="0"/>
      <w:divBdr>
        <w:top w:val="none" w:sz="0" w:space="0" w:color="auto"/>
        <w:left w:val="none" w:sz="0" w:space="0" w:color="auto"/>
        <w:bottom w:val="none" w:sz="0" w:space="0" w:color="auto"/>
        <w:right w:val="none" w:sz="0" w:space="0" w:color="auto"/>
      </w:divBdr>
    </w:div>
    <w:div w:id="508369387">
      <w:bodyDiv w:val="1"/>
      <w:marLeft w:val="0"/>
      <w:marRight w:val="0"/>
      <w:marTop w:val="0"/>
      <w:marBottom w:val="0"/>
      <w:divBdr>
        <w:top w:val="none" w:sz="0" w:space="0" w:color="auto"/>
        <w:left w:val="none" w:sz="0" w:space="0" w:color="auto"/>
        <w:bottom w:val="none" w:sz="0" w:space="0" w:color="auto"/>
        <w:right w:val="none" w:sz="0" w:space="0" w:color="auto"/>
      </w:divBdr>
    </w:div>
    <w:div w:id="619846495">
      <w:bodyDiv w:val="1"/>
      <w:marLeft w:val="0"/>
      <w:marRight w:val="0"/>
      <w:marTop w:val="0"/>
      <w:marBottom w:val="0"/>
      <w:divBdr>
        <w:top w:val="none" w:sz="0" w:space="0" w:color="auto"/>
        <w:left w:val="none" w:sz="0" w:space="0" w:color="auto"/>
        <w:bottom w:val="none" w:sz="0" w:space="0" w:color="auto"/>
        <w:right w:val="none" w:sz="0" w:space="0" w:color="auto"/>
      </w:divBdr>
    </w:div>
    <w:div w:id="637032746">
      <w:bodyDiv w:val="1"/>
      <w:marLeft w:val="0"/>
      <w:marRight w:val="0"/>
      <w:marTop w:val="0"/>
      <w:marBottom w:val="0"/>
      <w:divBdr>
        <w:top w:val="none" w:sz="0" w:space="0" w:color="auto"/>
        <w:left w:val="none" w:sz="0" w:space="0" w:color="auto"/>
        <w:bottom w:val="none" w:sz="0" w:space="0" w:color="auto"/>
        <w:right w:val="none" w:sz="0" w:space="0" w:color="auto"/>
      </w:divBdr>
    </w:div>
    <w:div w:id="678848522">
      <w:bodyDiv w:val="1"/>
      <w:marLeft w:val="0"/>
      <w:marRight w:val="0"/>
      <w:marTop w:val="0"/>
      <w:marBottom w:val="0"/>
      <w:divBdr>
        <w:top w:val="none" w:sz="0" w:space="0" w:color="auto"/>
        <w:left w:val="none" w:sz="0" w:space="0" w:color="auto"/>
        <w:bottom w:val="none" w:sz="0" w:space="0" w:color="auto"/>
        <w:right w:val="none" w:sz="0" w:space="0" w:color="auto"/>
      </w:divBdr>
    </w:div>
    <w:div w:id="721514170">
      <w:bodyDiv w:val="1"/>
      <w:marLeft w:val="0"/>
      <w:marRight w:val="0"/>
      <w:marTop w:val="0"/>
      <w:marBottom w:val="0"/>
      <w:divBdr>
        <w:top w:val="none" w:sz="0" w:space="0" w:color="auto"/>
        <w:left w:val="none" w:sz="0" w:space="0" w:color="auto"/>
        <w:bottom w:val="none" w:sz="0" w:space="0" w:color="auto"/>
        <w:right w:val="none" w:sz="0" w:space="0" w:color="auto"/>
      </w:divBdr>
    </w:div>
    <w:div w:id="770930492">
      <w:bodyDiv w:val="1"/>
      <w:marLeft w:val="0"/>
      <w:marRight w:val="0"/>
      <w:marTop w:val="0"/>
      <w:marBottom w:val="0"/>
      <w:divBdr>
        <w:top w:val="none" w:sz="0" w:space="0" w:color="auto"/>
        <w:left w:val="none" w:sz="0" w:space="0" w:color="auto"/>
        <w:bottom w:val="none" w:sz="0" w:space="0" w:color="auto"/>
        <w:right w:val="none" w:sz="0" w:space="0" w:color="auto"/>
      </w:divBdr>
    </w:div>
    <w:div w:id="790173369">
      <w:bodyDiv w:val="1"/>
      <w:marLeft w:val="0"/>
      <w:marRight w:val="0"/>
      <w:marTop w:val="0"/>
      <w:marBottom w:val="0"/>
      <w:divBdr>
        <w:top w:val="none" w:sz="0" w:space="0" w:color="auto"/>
        <w:left w:val="none" w:sz="0" w:space="0" w:color="auto"/>
        <w:bottom w:val="none" w:sz="0" w:space="0" w:color="auto"/>
        <w:right w:val="none" w:sz="0" w:space="0" w:color="auto"/>
      </w:divBdr>
      <w:divsChild>
        <w:div w:id="1283224038">
          <w:marLeft w:val="0"/>
          <w:marRight w:val="0"/>
          <w:marTop w:val="0"/>
          <w:marBottom w:val="0"/>
          <w:divBdr>
            <w:top w:val="none" w:sz="0" w:space="0" w:color="auto"/>
            <w:left w:val="none" w:sz="0" w:space="0" w:color="auto"/>
            <w:bottom w:val="none" w:sz="0" w:space="0" w:color="auto"/>
            <w:right w:val="none" w:sz="0" w:space="0" w:color="auto"/>
          </w:divBdr>
          <w:divsChild>
            <w:div w:id="143856873">
              <w:marLeft w:val="0"/>
              <w:marRight w:val="0"/>
              <w:marTop w:val="0"/>
              <w:marBottom w:val="0"/>
              <w:divBdr>
                <w:top w:val="none" w:sz="0" w:space="0" w:color="auto"/>
                <w:left w:val="none" w:sz="0" w:space="0" w:color="auto"/>
                <w:bottom w:val="none" w:sz="0" w:space="0" w:color="auto"/>
                <w:right w:val="none" w:sz="0" w:space="0" w:color="auto"/>
              </w:divBdr>
            </w:div>
            <w:div w:id="661007672">
              <w:marLeft w:val="0"/>
              <w:marRight w:val="0"/>
              <w:marTop w:val="0"/>
              <w:marBottom w:val="0"/>
              <w:divBdr>
                <w:top w:val="none" w:sz="0" w:space="0" w:color="auto"/>
                <w:left w:val="none" w:sz="0" w:space="0" w:color="auto"/>
                <w:bottom w:val="none" w:sz="0" w:space="0" w:color="auto"/>
                <w:right w:val="none" w:sz="0" w:space="0" w:color="auto"/>
              </w:divBdr>
            </w:div>
            <w:div w:id="749087019">
              <w:marLeft w:val="0"/>
              <w:marRight w:val="0"/>
              <w:marTop w:val="0"/>
              <w:marBottom w:val="0"/>
              <w:divBdr>
                <w:top w:val="none" w:sz="0" w:space="0" w:color="auto"/>
                <w:left w:val="none" w:sz="0" w:space="0" w:color="auto"/>
                <w:bottom w:val="none" w:sz="0" w:space="0" w:color="auto"/>
                <w:right w:val="none" w:sz="0" w:space="0" w:color="auto"/>
              </w:divBdr>
            </w:div>
            <w:div w:id="830371409">
              <w:marLeft w:val="0"/>
              <w:marRight w:val="0"/>
              <w:marTop w:val="0"/>
              <w:marBottom w:val="0"/>
              <w:divBdr>
                <w:top w:val="none" w:sz="0" w:space="0" w:color="auto"/>
                <w:left w:val="none" w:sz="0" w:space="0" w:color="auto"/>
                <w:bottom w:val="none" w:sz="0" w:space="0" w:color="auto"/>
                <w:right w:val="none" w:sz="0" w:space="0" w:color="auto"/>
              </w:divBdr>
            </w:div>
            <w:div w:id="989866021">
              <w:marLeft w:val="0"/>
              <w:marRight w:val="0"/>
              <w:marTop w:val="0"/>
              <w:marBottom w:val="0"/>
              <w:divBdr>
                <w:top w:val="none" w:sz="0" w:space="0" w:color="auto"/>
                <w:left w:val="none" w:sz="0" w:space="0" w:color="auto"/>
                <w:bottom w:val="none" w:sz="0" w:space="0" w:color="auto"/>
                <w:right w:val="none" w:sz="0" w:space="0" w:color="auto"/>
              </w:divBdr>
            </w:div>
            <w:div w:id="1101607052">
              <w:marLeft w:val="0"/>
              <w:marRight w:val="0"/>
              <w:marTop w:val="0"/>
              <w:marBottom w:val="0"/>
              <w:divBdr>
                <w:top w:val="none" w:sz="0" w:space="0" w:color="auto"/>
                <w:left w:val="none" w:sz="0" w:space="0" w:color="auto"/>
                <w:bottom w:val="none" w:sz="0" w:space="0" w:color="auto"/>
                <w:right w:val="none" w:sz="0" w:space="0" w:color="auto"/>
              </w:divBdr>
            </w:div>
            <w:div w:id="1234198391">
              <w:marLeft w:val="0"/>
              <w:marRight w:val="0"/>
              <w:marTop w:val="0"/>
              <w:marBottom w:val="0"/>
              <w:divBdr>
                <w:top w:val="none" w:sz="0" w:space="0" w:color="auto"/>
                <w:left w:val="none" w:sz="0" w:space="0" w:color="auto"/>
                <w:bottom w:val="none" w:sz="0" w:space="0" w:color="auto"/>
                <w:right w:val="none" w:sz="0" w:space="0" w:color="auto"/>
              </w:divBdr>
            </w:div>
            <w:div w:id="1495101870">
              <w:marLeft w:val="0"/>
              <w:marRight w:val="0"/>
              <w:marTop w:val="0"/>
              <w:marBottom w:val="0"/>
              <w:divBdr>
                <w:top w:val="none" w:sz="0" w:space="0" w:color="auto"/>
                <w:left w:val="none" w:sz="0" w:space="0" w:color="auto"/>
                <w:bottom w:val="none" w:sz="0" w:space="0" w:color="auto"/>
                <w:right w:val="none" w:sz="0" w:space="0" w:color="auto"/>
              </w:divBdr>
            </w:div>
            <w:div w:id="1634750372">
              <w:marLeft w:val="0"/>
              <w:marRight w:val="0"/>
              <w:marTop w:val="0"/>
              <w:marBottom w:val="0"/>
              <w:divBdr>
                <w:top w:val="none" w:sz="0" w:space="0" w:color="auto"/>
                <w:left w:val="none" w:sz="0" w:space="0" w:color="auto"/>
                <w:bottom w:val="none" w:sz="0" w:space="0" w:color="auto"/>
                <w:right w:val="none" w:sz="0" w:space="0" w:color="auto"/>
              </w:divBdr>
            </w:div>
            <w:div w:id="1677687983">
              <w:marLeft w:val="0"/>
              <w:marRight w:val="0"/>
              <w:marTop w:val="0"/>
              <w:marBottom w:val="0"/>
              <w:divBdr>
                <w:top w:val="none" w:sz="0" w:space="0" w:color="auto"/>
                <w:left w:val="none" w:sz="0" w:space="0" w:color="auto"/>
                <w:bottom w:val="none" w:sz="0" w:space="0" w:color="auto"/>
                <w:right w:val="none" w:sz="0" w:space="0" w:color="auto"/>
              </w:divBdr>
            </w:div>
            <w:div w:id="1694961931">
              <w:marLeft w:val="0"/>
              <w:marRight w:val="0"/>
              <w:marTop w:val="0"/>
              <w:marBottom w:val="0"/>
              <w:divBdr>
                <w:top w:val="none" w:sz="0" w:space="0" w:color="auto"/>
                <w:left w:val="none" w:sz="0" w:space="0" w:color="auto"/>
                <w:bottom w:val="none" w:sz="0" w:space="0" w:color="auto"/>
                <w:right w:val="none" w:sz="0" w:space="0" w:color="auto"/>
              </w:divBdr>
            </w:div>
            <w:div w:id="1827235475">
              <w:marLeft w:val="0"/>
              <w:marRight w:val="0"/>
              <w:marTop w:val="0"/>
              <w:marBottom w:val="0"/>
              <w:divBdr>
                <w:top w:val="none" w:sz="0" w:space="0" w:color="auto"/>
                <w:left w:val="none" w:sz="0" w:space="0" w:color="auto"/>
                <w:bottom w:val="none" w:sz="0" w:space="0" w:color="auto"/>
                <w:right w:val="none" w:sz="0" w:space="0" w:color="auto"/>
              </w:divBdr>
            </w:div>
            <w:div w:id="1827739752">
              <w:marLeft w:val="0"/>
              <w:marRight w:val="0"/>
              <w:marTop w:val="0"/>
              <w:marBottom w:val="0"/>
              <w:divBdr>
                <w:top w:val="none" w:sz="0" w:space="0" w:color="auto"/>
                <w:left w:val="none" w:sz="0" w:space="0" w:color="auto"/>
                <w:bottom w:val="none" w:sz="0" w:space="0" w:color="auto"/>
                <w:right w:val="none" w:sz="0" w:space="0" w:color="auto"/>
              </w:divBdr>
            </w:div>
            <w:div w:id="2043431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616854">
      <w:bodyDiv w:val="1"/>
      <w:marLeft w:val="0"/>
      <w:marRight w:val="0"/>
      <w:marTop w:val="0"/>
      <w:marBottom w:val="0"/>
      <w:divBdr>
        <w:top w:val="none" w:sz="0" w:space="0" w:color="auto"/>
        <w:left w:val="none" w:sz="0" w:space="0" w:color="auto"/>
        <w:bottom w:val="none" w:sz="0" w:space="0" w:color="auto"/>
        <w:right w:val="none" w:sz="0" w:space="0" w:color="auto"/>
      </w:divBdr>
    </w:div>
    <w:div w:id="808668274">
      <w:bodyDiv w:val="1"/>
      <w:marLeft w:val="0"/>
      <w:marRight w:val="0"/>
      <w:marTop w:val="0"/>
      <w:marBottom w:val="0"/>
      <w:divBdr>
        <w:top w:val="none" w:sz="0" w:space="0" w:color="auto"/>
        <w:left w:val="none" w:sz="0" w:space="0" w:color="auto"/>
        <w:bottom w:val="none" w:sz="0" w:space="0" w:color="auto"/>
        <w:right w:val="none" w:sz="0" w:space="0" w:color="auto"/>
      </w:divBdr>
    </w:div>
    <w:div w:id="810446131">
      <w:bodyDiv w:val="1"/>
      <w:marLeft w:val="0"/>
      <w:marRight w:val="0"/>
      <w:marTop w:val="0"/>
      <w:marBottom w:val="0"/>
      <w:divBdr>
        <w:top w:val="none" w:sz="0" w:space="0" w:color="auto"/>
        <w:left w:val="none" w:sz="0" w:space="0" w:color="auto"/>
        <w:bottom w:val="none" w:sz="0" w:space="0" w:color="auto"/>
        <w:right w:val="none" w:sz="0" w:space="0" w:color="auto"/>
      </w:divBdr>
    </w:div>
    <w:div w:id="832719270">
      <w:bodyDiv w:val="1"/>
      <w:marLeft w:val="0"/>
      <w:marRight w:val="0"/>
      <w:marTop w:val="0"/>
      <w:marBottom w:val="0"/>
      <w:divBdr>
        <w:top w:val="none" w:sz="0" w:space="0" w:color="auto"/>
        <w:left w:val="none" w:sz="0" w:space="0" w:color="auto"/>
        <w:bottom w:val="none" w:sz="0" w:space="0" w:color="auto"/>
        <w:right w:val="none" w:sz="0" w:space="0" w:color="auto"/>
      </w:divBdr>
      <w:divsChild>
        <w:div w:id="85881435">
          <w:marLeft w:val="0"/>
          <w:marRight w:val="0"/>
          <w:marTop w:val="0"/>
          <w:marBottom w:val="0"/>
          <w:divBdr>
            <w:top w:val="single" w:sz="6" w:space="6" w:color="BBBBBB"/>
            <w:left w:val="none" w:sz="0" w:space="0" w:color="auto"/>
            <w:bottom w:val="single" w:sz="6" w:space="6" w:color="BBBBBB"/>
            <w:right w:val="none" w:sz="0" w:space="0" w:color="auto"/>
          </w:divBdr>
        </w:div>
        <w:div w:id="797451186">
          <w:marLeft w:val="0"/>
          <w:marRight w:val="0"/>
          <w:marTop w:val="0"/>
          <w:marBottom w:val="0"/>
          <w:divBdr>
            <w:top w:val="single" w:sz="6" w:space="6" w:color="BBBBBB"/>
            <w:left w:val="single" w:sz="6" w:space="4" w:color="BBBBBB"/>
            <w:bottom w:val="single" w:sz="6" w:space="6" w:color="BBBBBB"/>
            <w:right w:val="none" w:sz="0" w:space="0" w:color="auto"/>
          </w:divBdr>
        </w:div>
      </w:divsChild>
    </w:div>
    <w:div w:id="886989257">
      <w:bodyDiv w:val="1"/>
      <w:marLeft w:val="0"/>
      <w:marRight w:val="0"/>
      <w:marTop w:val="0"/>
      <w:marBottom w:val="0"/>
      <w:divBdr>
        <w:top w:val="none" w:sz="0" w:space="0" w:color="auto"/>
        <w:left w:val="none" w:sz="0" w:space="0" w:color="auto"/>
        <w:bottom w:val="none" w:sz="0" w:space="0" w:color="auto"/>
        <w:right w:val="none" w:sz="0" w:space="0" w:color="auto"/>
      </w:divBdr>
    </w:div>
    <w:div w:id="887761800">
      <w:bodyDiv w:val="1"/>
      <w:marLeft w:val="0"/>
      <w:marRight w:val="0"/>
      <w:marTop w:val="0"/>
      <w:marBottom w:val="0"/>
      <w:divBdr>
        <w:top w:val="none" w:sz="0" w:space="0" w:color="auto"/>
        <w:left w:val="none" w:sz="0" w:space="0" w:color="auto"/>
        <w:bottom w:val="none" w:sz="0" w:space="0" w:color="auto"/>
        <w:right w:val="none" w:sz="0" w:space="0" w:color="auto"/>
      </w:divBdr>
    </w:div>
    <w:div w:id="895505748">
      <w:bodyDiv w:val="1"/>
      <w:marLeft w:val="0"/>
      <w:marRight w:val="0"/>
      <w:marTop w:val="0"/>
      <w:marBottom w:val="0"/>
      <w:divBdr>
        <w:top w:val="none" w:sz="0" w:space="0" w:color="auto"/>
        <w:left w:val="none" w:sz="0" w:space="0" w:color="auto"/>
        <w:bottom w:val="none" w:sz="0" w:space="0" w:color="auto"/>
        <w:right w:val="none" w:sz="0" w:space="0" w:color="auto"/>
      </w:divBdr>
    </w:div>
    <w:div w:id="924727055">
      <w:bodyDiv w:val="1"/>
      <w:marLeft w:val="0"/>
      <w:marRight w:val="0"/>
      <w:marTop w:val="0"/>
      <w:marBottom w:val="0"/>
      <w:divBdr>
        <w:top w:val="none" w:sz="0" w:space="0" w:color="auto"/>
        <w:left w:val="none" w:sz="0" w:space="0" w:color="auto"/>
        <w:bottom w:val="none" w:sz="0" w:space="0" w:color="auto"/>
        <w:right w:val="none" w:sz="0" w:space="0" w:color="auto"/>
      </w:divBdr>
    </w:div>
    <w:div w:id="988752918">
      <w:bodyDiv w:val="1"/>
      <w:marLeft w:val="0"/>
      <w:marRight w:val="0"/>
      <w:marTop w:val="0"/>
      <w:marBottom w:val="0"/>
      <w:divBdr>
        <w:top w:val="none" w:sz="0" w:space="0" w:color="auto"/>
        <w:left w:val="none" w:sz="0" w:space="0" w:color="auto"/>
        <w:bottom w:val="none" w:sz="0" w:space="0" w:color="auto"/>
        <w:right w:val="none" w:sz="0" w:space="0" w:color="auto"/>
      </w:divBdr>
    </w:div>
    <w:div w:id="993294897">
      <w:bodyDiv w:val="1"/>
      <w:marLeft w:val="0"/>
      <w:marRight w:val="0"/>
      <w:marTop w:val="0"/>
      <w:marBottom w:val="0"/>
      <w:divBdr>
        <w:top w:val="none" w:sz="0" w:space="0" w:color="auto"/>
        <w:left w:val="none" w:sz="0" w:space="0" w:color="auto"/>
        <w:bottom w:val="none" w:sz="0" w:space="0" w:color="auto"/>
        <w:right w:val="none" w:sz="0" w:space="0" w:color="auto"/>
      </w:divBdr>
    </w:div>
    <w:div w:id="1006010130">
      <w:bodyDiv w:val="1"/>
      <w:marLeft w:val="0"/>
      <w:marRight w:val="0"/>
      <w:marTop w:val="0"/>
      <w:marBottom w:val="0"/>
      <w:divBdr>
        <w:top w:val="none" w:sz="0" w:space="0" w:color="auto"/>
        <w:left w:val="none" w:sz="0" w:space="0" w:color="auto"/>
        <w:bottom w:val="none" w:sz="0" w:space="0" w:color="auto"/>
        <w:right w:val="none" w:sz="0" w:space="0" w:color="auto"/>
      </w:divBdr>
    </w:div>
    <w:div w:id="1066760207">
      <w:bodyDiv w:val="1"/>
      <w:marLeft w:val="0"/>
      <w:marRight w:val="0"/>
      <w:marTop w:val="0"/>
      <w:marBottom w:val="0"/>
      <w:divBdr>
        <w:top w:val="none" w:sz="0" w:space="0" w:color="auto"/>
        <w:left w:val="none" w:sz="0" w:space="0" w:color="auto"/>
        <w:bottom w:val="none" w:sz="0" w:space="0" w:color="auto"/>
        <w:right w:val="none" w:sz="0" w:space="0" w:color="auto"/>
      </w:divBdr>
    </w:div>
    <w:div w:id="1072389839">
      <w:bodyDiv w:val="1"/>
      <w:marLeft w:val="0"/>
      <w:marRight w:val="0"/>
      <w:marTop w:val="0"/>
      <w:marBottom w:val="0"/>
      <w:divBdr>
        <w:top w:val="none" w:sz="0" w:space="0" w:color="auto"/>
        <w:left w:val="none" w:sz="0" w:space="0" w:color="auto"/>
        <w:bottom w:val="none" w:sz="0" w:space="0" w:color="auto"/>
        <w:right w:val="none" w:sz="0" w:space="0" w:color="auto"/>
      </w:divBdr>
      <w:divsChild>
        <w:div w:id="577372358">
          <w:marLeft w:val="0"/>
          <w:marRight w:val="0"/>
          <w:marTop w:val="0"/>
          <w:marBottom w:val="0"/>
          <w:divBdr>
            <w:top w:val="none" w:sz="0" w:space="0" w:color="auto"/>
            <w:left w:val="none" w:sz="0" w:space="0" w:color="auto"/>
            <w:bottom w:val="none" w:sz="0" w:space="0" w:color="auto"/>
            <w:right w:val="none" w:sz="0" w:space="0" w:color="auto"/>
          </w:divBdr>
          <w:divsChild>
            <w:div w:id="643048778">
              <w:marLeft w:val="0"/>
              <w:marRight w:val="0"/>
              <w:marTop w:val="0"/>
              <w:marBottom w:val="0"/>
              <w:divBdr>
                <w:top w:val="none" w:sz="0" w:space="0" w:color="auto"/>
                <w:left w:val="none" w:sz="0" w:space="0" w:color="auto"/>
                <w:bottom w:val="none" w:sz="0" w:space="0" w:color="auto"/>
                <w:right w:val="none" w:sz="0" w:space="0" w:color="auto"/>
              </w:divBdr>
              <w:divsChild>
                <w:div w:id="267083450">
                  <w:marLeft w:val="0"/>
                  <w:marRight w:val="0"/>
                  <w:marTop w:val="0"/>
                  <w:marBottom w:val="0"/>
                  <w:divBdr>
                    <w:top w:val="none" w:sz="0" w:space="0" w:color="auto"/>
                    <w:left w:val="none" w:sz="0" w:space="0" w:color="auto"/>
                    <w:bottom w:val="none" w:sz="0" w:space="0" w:color="auto"/>
                    <w:right w:val="none" w:sz="0" w:space="0" w:color="auto"/>
                  </w:divBdr>
                </w:div>
                <w:div w:id="1457141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0052771">
          <w:marLeft w:val="0"/>
          <w:marRight w:val="0"/>
          <w:marTop w:val="0"/>
          <w:marBottom w:val="0"/>
          <w:divBdr>
            <w:top w:val="none" w:sz="0" w:space="0" w:color="auto"/>
            <w:left w:val="none" w:sz="0" w:space="0" w:color="auto"/>
            <w:bottom w:val="none" w:sz="0" w:space="0" w:color="auto"/>
            <w:right w:val="none" w:sz="0" w:space="0" w:color="auto"/>
          </w:divBdr>
        </w:div>
      </w:divsChild>
    </w:div>
    <w:div w:id="1091585005">
      <w:bodyDiv w:val="1"/>
      <w:marLeft w:val="0"/>
      <w:marRight w:val="0"/>
      <w:marTop w:val="0"/>
      <w:marBottom w:val="0"/>
      <w:divBdr>
        <w:top w:val="none" w:sz="0" w:space="0" w:color="auto"/>
        <w:left w:val="none" w:sz="0" w:space="0" w:color="auto"/>
        <w:bottom w:val="none" w:sz="0" w:space="0" w:color="auto"/>
        <w:right w:val="none" w:sz="0" w:space="0" w:color="auto"/>
      </w:divBdr>
    </w:div>
    <w:div w:id="1101142551">
      <w:bodyDiv w:val="1"/>
      <w:marLeft w:val="0"/>
      <w:marRight w:val="0"/>
      <w:marTop w:val="0"/>
      <w:marBottom w:val="0"/>
      <w:divBdr>
        <w:top w:val="none" w:sz="0" w:space="0" w:color="auto"/>
        <w:left w:val="none" w:sz="0" w:space="0" w:color="auto"/>
        <w:bottom w:val="none" w:sz="0" w:space="0" w:color="auto"/>
        <w:right w:val="none" w:sz="0" w:space="0" w:color="auto"/>
      </w:divBdr>
    </w:div>
    <w:div w:id="1118181939">
      <w:bodyDiv w:val="1"/>
      <w:marLeft w:val="0"/>
      <w:marRight w:val="0"/>
      <w:marTop w:val="0"/>
      <w:marBottom w:val="0"/>
      <w:divBdr>
        <w:top w:val="none" w:sz="0" w:space="0" w:color="auto"/>
        <w:left w:val="none" w:sz="0" w:space="0" w:color="auto"/>
        <w:bottom w:val="none" w:sz="0" w:space="0" w:color="auto"/>
        <w:right w:val="none" w:sz="0" w:space="0" w:color="auto"/>
      </w:divBdr>
    </w:div>
    <w:div w:id="1188178230">
      <w:bodyDiv w:val="1"/>
      <w:marLeft w:val="0"/>
      <w:marRight w:val="0"/>
      <w:marTop w:val="0"/>
      <w:marBottom w:val="0"/>
      <w:divBdr>
        <w:top w:val="none" w:sz="0" w:space="0" w:color="auto"/>
        <w:left w:val="none" w:sz="0" w:space="0" w:color="auto"/>
        <w:bottom w:val="none" w:sz="0" w:space="0" w:color="auto"/>
        <w:right w:val="none" w:sz="0" w:space="0" w:color="auto"/>
      </w:divBdr>
    </w:div>
    <w:div w:id="1260522886">
      <w:bodyDiv w:val="1"/>
      <w:marLeft w:val="0"/>
      <w:marRight w:val="0"/>
      <w:marTop w:val="0"/>
      <w:marBottom w:val="0"/>
      <w:divBdr>
        <w:top w:val="none" w:sz="0" w:space="0" w:color="auto"/>
        <w:left w:val="none" w:sz="0" w:space="0" w:color="auto"/>
        <w:bottom w:val="none" w:sz="0" w:space="0" w:color="auto"/>
        <w:right w:val="none" w:sz="0" w:space="0" w:color="auto"/>
      </w:divBdr>
    </w:div>
    <w:div w:id="1303727917">
      <w:bodyDiv w:val="1"/>
      <w:marLeft w:val="0"/>
      <w:marRight w:val="0"/>
      <w:marTop w:val="0"/>
      <w:marBottom w:val="0"/>
      <w:divBdr>
        <w:top w:val="none" w:sz="0" w:space="0" w:color="auto"/>
        <w:left w:val="none" w:sz="0" w:space="0" w:color="auto"/>
        <w:bottom w:val="none" w:sz="0" w:space="0" w:color="auto"/>
        <w:right w:val="none" w:sz="0" w:space="0" w:color="auto"/>
      </w:divBdr>
    </w:div>
    <w:div w:id="1317341972">
      <w:bodyDiv w:val="1"/>
      <w:marLeft w:val="0"/>
      <w:marRight w:val="0"/>
      <w:marTop w:val="0"/>
      <w:marBottom w:val="0"/>
      <w:divBdr>
        <w:top w:val="none" w:sz="0" w:space="0" w:color="auto"/>
        <w:left w:val="none" w:sz="0" w:space="0" w:color="auto"/>
        <w:bottom w:val="none" w:sz="0" w:space="0" w:color="auto"/>
        <w:right w:val="none" w:sz="0" w:space="0" w:color="auto"/>
      </w:divBdr>
    </w:div>
    <w:div w:id="1336377118">
      <w:bodyDiv w:val="1"/>
      <w:marLeft w:val="0"/>
      <w:marRight w:val="0"/>
      <w:marTop w:val="0"/>
      <w:marBottom w:val="0"/>
      <w:divBdr>
        <w:top w:val="none" w:sz="0" w:space="0" w:color="auto"/>
        <w:left w:val="none" w:sz="0" w:space="0" w:color="auto"/>
        <w:bottom w:val="none" w:sz="0" w:space="0" w:color="auto"/>
        <w:right w:val="none" w:sz="0" w:space="0" w:color="auto"/>
      </w:divBdr>
      <w:divsChild>
        <w:div w:id="1390614128">
          <w:marLeft w:val="0"/>
          <w:marRight w:val="0"/>
          <w:marTop w:val="0"/>
          <w:marBottom w:val="0"/>
          <w:divBdr>
            <w:top w:val="none" w:sz="0" w:space="0" w:color="auto"/>
            <w:left w:val="none" w:sz="0" w:space="0" w:color="auto"/>
            <w:bottom w:val="none" w:sz="0" w:space="0" w:color="auto"/>
            <w:right w:val="none" w:sz="0" w:space="0" w:color="auto"/>
          </w:divBdr>
          <w:divsChild>
            <w:div w:id="192427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6611478">
      <w:bodyDiv w:val="1"/>
      <w:marLeft w:val="0"/>
      <w:marRight w:val="0"/>
      <w:marTop w:val="0"/>
      <w:marBottom w:val="0"/>
      <w:divBdr>
        <w:top w:val="none" w:sz="0" w:space="0" w:color="auto"/>
        <w:left w:val="none" w:sz="0" w:space="0" w:color="auto"/>
        <w:bottom w:val="none" w:sz="0" w:space="0" w:color="auto"/>
        <w:right w:val="none" w:sz="0" w:space="0" w:color="auto"/>
      </w:divBdr>
    </w:div>
    <w:div w:id="1353415449">
      <w:bodyDiv w:val="1"/>
      <w:marLeft w:val="0"/>
      <w:marRight w:val="0"/>
      <w:marTop w:val="0"/>
      <w:marBottom w:val="0"/>
      <w:divBdr>
        <w:top w:val="none" w:sz="0" w:space="0" w:color="auto"/>
        <w:left w:val="none" w:sz="0" w:space="0" w:color="auto"/>
        <w:bottom w:val="none" w:sz="0" w:space="0" w:color="auto"/>
        <w:right w:val="none" w:sz="0" w:space="0" w:color="auto"/>
      </w:divBdr>
    </w:div>
    <w:div w:id="1369842554">
      <w:bodyDiv w:val="1"/>
      <w:marLeft w:val="0"/>
      <w:marRight w:val="0"/>
      <w:marTop w:val="0"/>
      <w:marBottom w:val="0"/>
      <w:divBdr>
        <w:top w:val="none" w:sz="0" w:space="0" w:color="auto"/>
        <w:left w:val="none" w:sz="0" w:space="0" w:color="auto"/>
        <w:bottom w:val="none" w:sz="0" w:space="0" w:color="auto"/>
        <w:right w:val="none" w:sz="0" w:space="0" w:color="auto"/>
      </w:divBdr>
    </w:div>
    <w:div w:id="1378313063">
      <w:bodyDiv w:val="1"/>
      <w:marLeft w:val="0"/>
      <w:marRight w:val="0"/>
      <w:marTop w:val="0"/>
      <w:marBottom w:val="0"/>
      <w:divBdr>
        <w:top w:val="none" w:sz="0" w:space="0" w:color="auto"/>
        <w:left w:val="none" w:sz="0" w:space="0" w:color="auto"/>
        <w:bottom w:val="none" w:sz="0" w:space="0" w:color="auto"/>
        <w:right w:val="none" w:sz="0" w:space="0" w:color="auto"/>
      </w:divBdr>
    </w:div>
    <w:div w:id="1415779445">
      <w:bodyDiv w:val="1"/>
      <w:marLeft w:val="0"/>
      <w:marRight w:val="0"/>
      <w:marTop w:val="0"/>
      <w:marBottom w:val="0"/>
      <w:divBdr>
        <w:top w:val="none" w:sz="0" w:space="0" w:color="auto"/>
        <w:left w:val="none" w:sz="0" w:space="0" w:color="auto"/>
        <w:bottom w:val="none" w:sz="0" w:space="0" w:color="auto"/>
        <w:right w:val="none" w:sz="0" w:space="0" w:color="auto"/>
      </w:divBdr>
    </w:div>
    <w:div w:id="1427113296">
      <w:bodyDiv w:val="1"/>
      <w:marLeft w:val="0"/>
      <w:marRight w:val="0"/>
      <w:marTop w:val="0"/>
      <w:marBottom w:val="0"/>
      <w:divBdr>
        <w:top w:val="none" w:sz="0" w:space="0" w:color="auto"/>
        <w:left w:val="none" w:sz="0" w:space="0" w:color="auto"/>
        <w:bottom w:val="none" w:sz="0" w:space="0" w:color="auto"/>
        <w:right w:val="none" w:sz="0" w:space="0" w:color="auto"/>
      </w:divBdr>
    </w:div>
    <w:div w:id="1437556476">
      <w:bodyDiv w:val="1"/>
      <w:marLeft w:val="0"/>
      <w:marRight w:val="0"/>
      <w:marTop w:val="0"/>
      <w:marBottom w:val="0"/>
      <w:divBdr>
        <w:top w:val="none" w:sz="0" w:space="0" w:color="auto"/>
        <w:left w:val="none" w:sz="0" w:space="0" w:color="auto"/>
        <w:bottom w:val="none" w:sz="0" w:space="0" w:color="auto"/>
        <w:right w:val="none" w:sz="0" w:space="0" w:color="auto"/>
      </w:divBdr>
    </w:div>
    <w:div w:id="1443496022">
      <w:bodyDiv w:val="1"/>
      <w:marLeft w:val="0"/>
      <w:marRight w:val="0"/>
      <w:marTop w:val="0"/>
      <w:marBottom w:val="0"/>
      <w:divBdr>
        <w:top w:val="none" w:sz="0" w:space="0" w:color="auto"/>
        <w:left w:val="none" w:sz="0" w:space="0" w:color="auto"/>
        <w:bottom w:val="none" w:sz="0" w:space="0" w:color="auto"/>
        <w:right w:val="none" w:sz="0" w:space="0" w:color="auto"/>
      </w:divBdr>
    </w:div>
    <w:div w:id="1473132431">
      <w:bodyDiv w:val="1"/>
      <w:marLeft w:val="0"/>
      <w:marRight w:val="0"/>
      <w:marTop w:val="0"/>
      <w:marBottom w:val="0"/>
      <w:divBdr>
        <w:top w:val="none" w:sz="0" w:space="0" w:color="auto"/>
        <w:left w:val="none" w:sz="0" w:space="0" w:color="auto"/>
        <w:bottom w:val="none" w:sz="0" w:space="0" w:color="auto"/>
        <w:right w:val="none" w:sz="0" w:space="0" w:color="auto"/>
      </w:divBdr>
    </w:div>
    <w:div w:id="1503162776">
      <w:bodyDiv w:val="1"/>
      <w:marLeft w:val="0"/>
      <w:marRight w:val="0"/>
      <w:marTop w:val="0"/>
      <w:marBottom w:val="0"/>
      <w:divBdr>
        <w:top w:val="none" w:sz="0" w:space="0" w:color="auto"/>
        <w:left w:val="none" w:sz="0" w:space="0" w:color="auto"/>
        <w:bottom w:val="none" w:sz="0" w:space="0" w:color="auto"/>
        <w:right w:val="none" w:sz="0" w:space="0" w:color="auto"/>
      </w:divBdr>
    </w:div>
    <w:div w:id="1537351740">
      <w:bodyDiv w:val="1"/>
      <w:marLeft w:val="0"/>
      <w:marRight w:val="0"/>
      <w:marTop w:val="0"/>
      <w:marBottom w:val="0"/>
      <w:divBdr>
        <w:top w:val="none" w:sz="0" w:space="0" w:color="auto"/>
        <w:left w:val="none" w:sz="0" w:space="0" w:color="auto"/>
        <w:bottom w:val="none" w:sz="0" w:space="0" w:color="auto"/>
        <w:right w:val="none" w:sz="0" w:space="0" w:color="auto"/>
      </w:divBdr>
    </w:div>
    <w:div w:id="1538398347">
      <w:bodyDiv w:val="1"/>
      <w:marLeft w:val="0"/>
      <w:marRight w:val="0"/>
      <w:marTop w:val="0"/>
      <w:marBottom w:val="0"/>
      <w:divBdr>
        <w:top w:val="none" w:sz="0" w:space="0" w:color="auto"/>
        <w:left w:val="none" w:sz="0" w:space="0" w:color="auto"/>
        <w:bottom w:val="none" w:sz="0" w:space="0" w:color="auto"/>
        <w:right w:val="none" w:sz="0" w:space="0" w:color="auto"/>
      </w:divBdr>
    </w:div>
    <w:div w:id="1591817474">
      <w:bodyDiv w:val="1"/>
      <w:marLeft w:val="0"/>
      <w:marRight w:val="0"/>
      <w:marTop w:val="0"/>
      <w:marBottom w:val="0"/>
      <w:divBdr>
        <w:top w:val="none" w:sz="0" w:space="0" w:color="auto"/>
        <w:left w:val="none" w:sz="0" w:space="0" w:color="auto"/>
        <w:bottom w:val="none" w:sz="0" w:space="0" w:color="auto"/>
        <w:right w:val="none" w:sz="0" w:space="0" w:color="auto"/>
      </w:divBdr>
    </w:div>
    <w:div w:id="1610355296">
      <w:bodyDiv w:val="1"/>
      <w:marLeft w:val="0"/>
      <w:marRight w:val="0"/>
      <w:marTop w:val="0"/>
      <w:marBottom w:val="0"/>
      <w:divBdr>
        <w:top w:val="none" w:sz="0" w:space="0" w:color="auto"/>
        <w:left w:val="none" w:sz="0" w:space="0" w:color="auto"/>
        <w:bottom w:val="none" w:sz="0" w:space="0" w:color="auto"/>
        <w:right w:val="none" w:sz="0" w:space="0" w:color="auto"/>
      </w:divBdr>
    </w:div>
    <w:div w:id="1636981393">
      <w:bodyDiv w:val="1"/>
      <w:marLeft w:val="0"/>
      <w:marRight w:val="0"/>
      <w:marTop w:val="0"/>
      <w:marBottom w:val="0"/>
      <w:divBdr>
        <w:top w:val="none" w:sz="0" w:space="0" w:color="auto"/>
        <w:left w:val="none" w:sz="0" w:space="0" w:color="auto"/>
        <w:bottom w:val="none" w:sz="0" w:space="0" w:color="auto"/>
        <w:right w:val="none" w:sz="0" w:space="0" w:color="auto"/>
      </w:divBdr>
    </w:div>
    <w:div w:id="1682705872">
      <w:bodyDiv w:val="1"/>
      <w:marLeft w:val="0"/>
      <w:marRight w:val="0"/>
      <w:marTop w:val="0"/>
      <w:marBottom w:val="0"/>
      <w:divBdr>
        <w:top w:val="none" w:sz="0" w:space="0" w:color="auto"/>
        <w:left w:val="none" w:sz="0" w:space="0" w:color="auto"/>
        <w:bottom w:val="none" w:sz="0" w:space="0" w:color="auto"/>
        <w:right w:val="none" w:sz="0" w:space="0" w:color="auto"/>
      </w:divBdr>
    </w:div>
    <w:div w:id="1735006121">
      <w:bodyDiv w:val="1"/>
      <w:marLeft w:val="0"/>
      <w:marRight w:val="0"/>
      <w:marTop w:val="0"/>
      <w:marBottom w:val="0"/>
      <w:divBdr>
        <w:top w:val="none" w:sz="0" w:space="0" w:color="auto"/>
        <w:left w:val="none" w:sz="0" w:space="0" w:color="auto"/>
        <w:bottom w:val="none" w:sz="0" w:space="0" w:color="auto"/>
        <w:right w:val="none" w:sz="0" w:space="0" w:color="auto"/>
      </w:divBdr>
    </w:div>
    <w:div w:id="1760632878">
      <w:bodyDiv w:val="1"/>
      <w:marLeft w:val="0"/>
      <w:marRight w:val="0"/>
      <w:marTop w:val="0"/>
      <w:marBottom w:val="0"/>
      <w:divBdr>
        <w:top w:val="none" w:sz="0" w:space="0" w:color="auto"/>
        <w:left w:val="none" w:sz="0" w:space="0" w:color="auto"/>
        <w:bottom w:val="none" w:sz="0" w:space="0" w:color="auto"/>
        <w:right w:val="none" w:sz="0" w:space="0" w:color="auto"/>
      </w:divBdr>
    </w:div>
    <w:div w:id="1761025456">
      <w:bodyDiv w:val="1"/>
      <w:marLeft w:val="0"/>
      <w:marRight w:val="0"/>
      <w:marTop w:val="0"/>
      <w:marBottom w:val="0"/>
      <w:divBdr>
        <w:top w:val="none" w:sz="0" w:space="0" w:color="auto"/>
        <w:left w:val="none" w:sz="0" w:space="0" w:color="auto"/>
        <w:bottom w:val="none" w:sz="0" w:space="0" w:color="auto"/>
        <w:right w:val="none" w:sz="0" w:space="0" w:color="auto"/>
      </w:divBdr>
    </w:div>
    <w:div w:id="1766149461">
      <w:bodyDiv w:val="1"/>
      <w:marLeft w:val="0"/>
      <w:marRight w:val="0"/>
      <w:marTop w:val="0"/>
      <w:marBottom w:val="0"/>
      <w:divBdr>
        <w:top w:val="none" w:sz="0" w:space="0" w:color="auto"/>
        <w:left w:val="none" w:sz="0" w:space="0" w:color="auto"/>
        <w:bottom w:val="none" w:sz="0" w:space="0" w:color="auto"/>
        <w:right w:val="none" w:sz="0" w:space="0" w:color="auto"/>
      </w:divBdr>
    </w:div>
    <w:div w:id="1771198980">
      <w:bodyDiv w:val="1"/>
      <w:marLeft w:val="0"/>
      <w:marRight w:val="0"/>
      <w:marTop w:val="0"/>
      <w:marBottom w:val="0"/>
      <w:divBdr>
        <w:top w:val="none" w:sz="0" w:space="0" w:color="auto"/>
        <w:left w:val="none" w:sz="0" w:space="0" w:color="auto"/>
        <w:bottom w:val="none" w:sz="0" w:space="0" w:color="auto"/>
        <w:right w:val="none" w:sz="0" w:space="0" w:color="auto"/>
      </w:divBdr>
    </w:div>
    <w:div w:id="1925800860">
      <w:bodyDiv w:val="1"/>
      <w:marLeft w:val="0"/>
      <w:marRight w:val="0"/>
      <w:marTop w:val="0"/>
      <w:marBottom w:val="0"/>
      <w:divBdr>
        <w:top w:val="none" w:sz="0" w:space="0" w:color="auto"/>
        <w:left w:val="none" w:sz="0" w:space="0" w:color="auto"/>
        <w:bottom w:val="none" w:sz="0" w:space="0" w:color="auto"/>
        <w:right w:val="none" w:sz="0" w:space="0" w:color="auto"/>
      </w:divBdr>
      <w:divsChild>
        <w:div w:id="601955149">
          <w:marLeft w:val="0"/>
          <w:marRight w:val="0"/>
          <w:marTop w:val="0"/>
          <w:marBottom w:val="0"/>
          <w:divBdr>
            <w:top w:val="none" w:sz="0" w:space="0" w:color="auto"/>
            <w:left w:val="none" w:sz="0" w:space="0" w:color="auto"/>
            <w:bottom w:val="none" w:sz="0" w:space="0" w:color="auto"/>
            <w:right w:val="none" w:sz="0" w:space="0" w:color="auto"/>
          </w:divBdr>
          <w:divsChild>
            <w:div w:id="1898514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332690">
      <w:bodyDiv w:val="1"/>
      <w:marLeft w:val="0"/>
      <w:marRight w:val="0"/>
      <w:marTop w:val="0"/>
      <w:marBottom w:val="0"/>
      <w:divBdr>
        <w:top w:val="none" w:sz="0" w:space="0" w:color="auto"/>
        <w:left w:val="none" w:sz="0" w:space="0" w:color="auto"/>
        <w:bottom w:val="none" w:sz="0" w:space="0" w:color="auto"/>
        <w:right w:val="none" w:sz="0" w:space="0" w:color="auto"/>
      </w:divBdr>
    </w:div>
    <w:div w:id="1965499620">
      <w:bodyDiv w:val="1"/>
      <w:marLeft w:val="0"/>
      <w:marRight w:val="0"/>
      <w:marTop w:val="0"/>
      <w:marBottom w:val="0"/>
      <w:divBdr>
        <w:top w:val="none" w:sz="0" w:space="0" w:color="auto"/>
        <w:left w:val="none" w:sz="0" w:space="0" w:color="auto"/>
        <w:bottom w:val="none" w:sz="0" w:space="0" w:color="auto"/>
        <w:right w:val="none" w:sz="0" w:space="0" w:color="auto"/>
      </w:divBdr>
    </w:div>
    <w:div w:id="2021273698">
      <w:bodyDiv w:val="1"/>
      <w:marLeft w:val="0"/>
      <w:marRight w:val="0"/>
      <w:marTop w:val="0"/>
      <w:marBottom w:val="0"/>
      <w:divBdr>
        <w:top w:val="none" w:sz="0" w:space="0" w:color="auto"/>
        <w:left w:val="none" w:sz="0" w:space="0" w:color="auto"/>
        <w:bottom w:val="none" w:sz="0" w:space="0" w:color="auto"/>
        <w:right w:val="none" w:sz="0" w:space="0" w:color="auto"/>
      </w:divBdr>
    </w:div>
    <w:div w:id="2042701478">
      <w:bodyDiv w:val="1"/>
      <w:marLeft w:val="0"/>
      <w:marRight w:val="0"/>
      <w:marTop w:val="0"/>
      <w:marBottom w:val="0"/>
      <w:divBdr>
        <w:top w:val="none" w:sz="0" w:space="0" w:color="auto"/>
        <w:left w:val="none" w:sz="0" w:space="0" w:color="auto"/>
        <w:bottom w:val="none" w:sz="0" w:space="0" w:color="auto"/>
        <w:right w:val="none" w:sz="0" w:space="0" w:color="auto"/>
      </w:divBdr>
    </w:div>
    <w:div w:id="2066948201">
      <w:bodyDiv w:val="1"/>
      <w:marLeft w:val="0"/>
      <w:marRight w:val="0"/>
      <w:marTop w:val="0"/>
      <w:marBottom w:val="0"/>
      <w:divBdr>
        <w:top w:val="none" w:sz="0" w:space="0" w:color="auto"/>
        <w:left w:val="none" w:sz="0" w:space="0" w:color="auto"/>
        <w:bottom w:val="none" w:sz="0" w:space="0" w:color="auto"/>
        <w:right w:val="none" w:sz="0" w:space="0" w:color="auto"/>
      </w:divBdr>
    </w:div>
    <w:div w:id="2081050802">
      <w:bodyDiv w:val="1"/>
      <w:marLeft w:val="0"/>
      <w:marRight w:val="0"/>
      <w:marTop w:val="0"/>
      <w:marBottom w:val="0"/>
      <w:divBdr>
        <w:top w:val="none" w:sz="0" w:space="0" w:color="auto"/>
        <w:left w:val="none" w:sz="0" w:space="0" w:color="auto"/>
        <w:bottom w:val="none" w:sz="0" w:space="0" w:color="auto"/>
        <w:right w:val="none" w:sz="0" w:space="0" w:color="auto"/>
      </w:divBdr>
    </w:div>
    <w:div w:id="2086490529">
      <w:bodyDiv w:val="1"/>
      <w:marLeft w:val="0"/>
      <w:marRight w:val="0"/>
      <w:marTop w:val="0"/>
      <w:marBottom w:val="0"/>
      <w:divBdr>
        <w:top w:val="none" w:sz="0" w:space="0" w:color="auto"/>
        <w:left w:val="none" w:sz="0" w:space="0" w:color="auto"/>
        <w:bottom w:val="none" w:sz="0" w:space="0" w:color="auto"/>
        <w:right w:val="none" w:sz="0" w:space="0" w:color="auto"/>
      </w:divBdr>
    </w:div>
    <w:div w:id="2115901447">
      <w:bodyDiv w:val="1"/>
      <w:marLeft w:val="0"/>
      <w:marRight w:val="0"/>
      <w:marTop w:val="0"/>
      <w:marBottom w:val="0"/>
      <w:divBdr>
        <w:top w:val="none" w:sz="0" w:space="0" w:color="auto"/>
        <w:left w:val="none" w:sz="0" w:space="0" w:color="auto"/>
        <w:bottom w:val="none" w:sz="0" w:space="0" w:color="auto"/>
        <w:right w:val="none" w:sz="0" w:space="0" w:color="auto"/>
      </w:divBdr>
    </w:div>
    <w:div w:id="2123255962">
      <w:bodyDiv w:val="1"/>
      <w:marLeft w:val="0"/>
      <w:marRight w:val="0"/>
      <w:marTop w:val="0"/>
      <w:marBottom w:val="0"/>
      <w:divBdr>
        <w:top w:val="none" w:sz="0" w:space="0" w:color="auto"/>
        <w:left w:val="none" w:sz="0" w:space="0" w:color="auto"/>
        <w:bottom w:val="none" w:sz="0" w:space="0" w:color="auto"/>
        <w:right w:val="none" w:sz="0" w:space="0" w:color="auto"/>
      </w:divBdr>
    </w:div>
    <w:div w:id="21457283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7.png"/><Relationship Id="rId21" Type="http://schemas.openxmlformats.org/officeDocument/2006/relationships/oleObject" Target="embeddings/Microsoft_Visio_2003-2010___1.vsd"/><Relationship Id="rId42" Type="http://schemas.openxmlformats.org/officeDocument/2006/relationships/image" Target="media/image26.png"/><Relationship Id="rId63" Type="http://schemas.openxmlformats.org/officeDocument/2006/relationships/image" Target="media/image47.png"/><Relationship Id="rId84" Type="http://schemas.openxmlformats.org/officeDocument/2006/relationships/image" Target="media/image66.png"/><Relationship Id="rId138" Type="http://schemas.openxmlformats.org/officeDocument/2006/relationships/image" Target="media/image118.png"/><Relationship Id="rId159" Type="http://schemas.openxmlformats.org/officeDocument/2006/relationships/fontTable" Target="fontTable.xml"/><Relationship Id="rId107" Type="http://schemas.openxmlformats.org/officeDocument/2006/relationships/image" Target="media/image87.png"/><Relationship Id="rId11" Type="http://schemas.openxmlformats.org/officeDocument/2006/relationships/endnotes" Target="endnotes.xml"/><Relationship Id="rId32" Type="http://schemas.openxmlformats.org/officeDocument/2006/relationships/image" Target="media/image16.png"/><Relationship Id="rId53" Type="http://schemas.openxmlformats.org/officeDocument/2006/relationships/image" Target="media/image37.png"/><Relationship Id="rId74" Type="http://schemas.openxmlformats.org/officeDocument/2006/relationships/image" Target="media/image56.png"/><Relationship Id="rId128" Type="http://schemas.openxmlformats.org/officeDocument/2006/relationships/image" Target="media/image108.png"/><Relationship Id="rId149" Type="http://schemas.openxmlformats.org/officeDocument/2006/relationships/image" Target="media/image129.png"/><Relationship Id="rId5" Type="http://schemas.openxmlformats.org/officeDocument/2006/relationships/customXml" Target="../customXml/item5.xml"/><Relationship Id="rId95" Type="http://schemas.openxmlformats.org/officeDocument/2006/relationships/image" Target="media/image77.png"/><Relationship Id="rId160" Type="http://schemas.microsoft.com/office/2011/relationships/people" Target="people.xml"/><Relationship Id="rId22" Type="http://schemas.openxmlformats.org/officeDocument/2006/relationships/image" Target="media/image6.png"/><Relationship Id="rId43" Type="http://schemas.openxmlformats.org/officeDocument/2006/relationships/image" Target="media/image27.png"/><Relationship Id="rId64" Type="http://schemas.openxmlformats.org/officeDocument/2006/relationships/image" Target="media/image48.png"/><Relationship Id="rId118" Type="http://schemas.openxmlformats.org/officeDocument/2006/relationships/image" Target="media/image98.png"/><Relationship Id="rId139" Type="http://schemas.openxmlformats.org/officeDocument/2006/relationships/image" Target="media/image119.png"/><Relationship Id="rId85" Type="http://schemas.openxmlformats.org/officeDocument/2006/relationships/image" Target="media/image67.png"/><Relationship Id="rId150" Type="http://schemas.openxmlformats.org/officeDocument/2006/relationships/image" Target="media/image130.png"/><Relationship Id="rId12" Type="http://schemas.openxmlformats.org/officeDocument/2006/relationships/header" Target="header1.xml"/><Relationship Id="rId17" Type="http://schemas.openxmlformats.org/officeDocument/2006/relationships/package" Target="embeddings/Microsoft_Visio___.vsdx"/><Relationship Id="rId33" Type="http://schemas.openxmlformats.org/officeDocument/2006/relationships/image" Target="media/image17.png"/><Relationship Id="rId38" Type="http://schemas.openxmlformats.org/officeDocument/2006/relationships/image" Target="media/image22.png"/><Relationship Id="rId59" Type="http://schemas.openxmlformats.org/officeDocument/2006/relationships/image" Target="media/image43.png"/><Relationship Id="rId103" Type="http://schemas.openxmlformats.org/officeDocument/2006/relationships/image" Target="media/image83.png"/><Relationship Id="rId108" Type="http://schemas.openxmlformats.org/officeDocument/2006/relationships/image" Target="media/image88.png"/><Relationship Id="rId124" Type="http://schemas.openxmlformats.org/officeDocument/2006/relationships/image" Target="media/image104.png"/><Relationship Id="rId129" Type="http://schemas.openxmlformats.org/officeDocument/2006/relationships/image" Target="media/image109.png"/><Relationship Id="rId54" Type="http://schemas.openxmlformats.org/officeDocument/2006/relationships/image" Target="media/image38.png"/><Relationship Id="rId70" Type="http://schemas.openxmlformats.org/officeDocument/2006/relationships/image" Target="media/image52.png"/><Relationship Id="rId75" Type="http://schemas.openxmlformats.org/officeDocument/2006/relationships/image" Target="media/image57.png"/><Relationship Id="rId91" Type="http://schemas.openxmlformats.org/officeDocument/2006/relationships/image" Target="media/image73.png"/><Relationship Id="rId96" Type="http://schemas.openxmlformats.org/officeDocument/2006/relationships/image" Target="media/image78.png"/><Relationship Id="rId140" Type="http://schemas.openxmlformats.org/officeDocument/2006/relationships/image" Target="media/image120.png"/><Relationship Id="rId145" Type="http://schemas.openxmlformats.org/officeDocument/2006/relationships/image" Target="media/image125.png"/><Relationship Id="rId16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numbering" Target="numbering.xml"/><Relationship Id="rId23" Type="http://schemas.openxmlformats.org/officeDocument/2006/relationships/image" Target="media/image7.png"/><Relationship Id="rId28" Type="http://schemas.openxmlformats.org/officeDocument/2006/relationships/image" Target="media/image12.png"/><Relationship Id="rId49" Type="http://schemas.openxmlformats.org/officeDocument/2006/relationships/image" Target="media/image33.png"/><Relationship Id="rId114" Type="http://schemas.openxmlformats.org/officeDocument/2006/relationships/image" Target="media/image94.png"/><Relationship Id="rId119" Type="http://schemas.openxmlformats.org/officeDocument/2006/relationships/image" Target="media/image99.png"/><Relationship Id="rId44" Type="http://schemas.openxmlformats.org/officeDocument/2006/relationships/image" Target="media/image28.png"/><Relationship Id="rId60" Type="http://schemas.openxmlformats.org/officeDocument/2006/relationships/image" Target="media/image44.png"/><Relationship Id="rId65" Type="http://schemas.openxmlformats.org/officeDocument/2006/relationships/image" Target="media/image49.png"/><Relationship Id="rId81" Type="http://schemas.openxmlformats.org/officeDocument/2006/relationships/image" Target="media/image63.png"/><Relationship Id="rId86" Type="http://schemas.openxmlformats.org/officeDocument/2006/relationships/image" Target="media/image68.png"/><Relationship Id="rId130" Type="http://schemas.openxmlformats.org/officeDocument/2006/relationships/image" Target="media/image110.png"/><Relationship Id="rId135" Type="http://schemas.openxmlformats.org/officeDocument/2006/relationships/image" Target="media/image115.png"/><Relationship Id="rId151" Type="http://schemas.openxmlformats.org/officeDocument/2006/relationships/image" Target="media/image131.png"/><Relationship Id="rId156" Type="http://schemas.openxmlformats.org/officeDocument/2006/relationships/image" Target="media/image136.png"/><Relationship Id="rId13" Type="http://schemas.openxmlformats.org/officeDocument/2006/relationships/footer" Target="footer1.xml"/><Relationship Id="rId18" Type="http://schemas.openxmlformats.org/officeDocument/2006/relationships/image" Target="media/image4.emf"/><Relationship Id="rId39" Type="http://schemas.openxmlformats.org/officeDocument/2006/relationships/image" Target="media/image23.png"/><Relationship Id="rId109" Type="http://schemas.openxmlformats.org/officeDocument/2006/relationships/image" Target="media/image89.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58.png"/><Relationship Id="rId97" Type="http://schemas.openxmlformats.org/officeDocument/2006/relationships/image" Target="media/image79.png"/><Relationship Id="rId104" Type="http://schemas.openxmlformats.org/officeDocument/2006/relationships/image" Target="media/image84.png"/><Relationship Id="rId120" Type="http://schemas.openxmlformats.org/officeDocument/2006/relationships/image" Target="media/image100.png"/><Relationship Id="rId125" Type="http://schemas.openxmlformats.org/officeDocument/2006/relationships/image" Target="media/image105.png"/><Relationship Id="rId141" Type="http://schemas.openxmlformats.org/officeDocument/2006/relationships/image" Target="media/image121.png"/><Relationship Id="rId146" Type="http://schemas.openxmlformats.org/officeDocument/2006/relationships/image" Target="media/image126.png"/><Relationship Id="rId7" Type="http://schemas.openxmlformats.org/officeDocument/2006/relationships/styles" Target="styles.xml"/><Relationship Id="rId71" Type="http://schemas.openxmlformats.org/officeDocument/2006/relationships/image" Target="media/image53.png"/><Relationship Id="rId92" Type="http://schemas.openxmlformats.org/officeDocument/2006/relationships/image" Target="media/image74.png"/><Relationship Id="rId2" Type="http://schemas.openxmlformats.org/officeDocument/2006/relationships/customXml" Target="../customXml/item2.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image" Target="media/image69.png"/><Relationship Id="rId110" Type="http://schemas.openxmlformats.org/officeDocument/2006/relationships/image" Target="media/image90.png"/><Relationship Id="rId115" Type="http://schemas.openxmlformats.org/officeDocument/2006/relationships/image" Target="media/image95.png"/><Relationship Id="rId131" Type="http://schemas.openxmlformats.org/officeDocument/2006/relationships/image" Target="media/image111.png"/><Relationship Id="rId136" Type="http://schemas.openxmlformats.org/officeDocument/2006/relationships/image" Target="media/image116.png"/><Relationship Id="rId157" Type="http://schemas.openxmlformats.org/officeDocument/2006/relationships/image" Target="media/image137.png"/><Relationship Id="rId61" Type="http://schemas.openxmlformats.org/officeDocument/2006/relationships/image" Target="media/image45.png"/><Relationship Id="rId82" Type="http://schemas.openxmlformats.org/officeDocument/2006/relationships/image" Target="media/image64.png"/><Relationship Id="rId152" Type="http://schemas.openxmlformats.org/officeDocument/2006/relationships/image" Target="media/image132.png"/><Relationship Id="rId19" Type="http://schemas.openxmlformats.org/officeDocument/2006/relationships/oleObject" Target="embeddings/Microsoft_Visio_2003-2010___.vsd"/><Relationship Id="rId14" Type="http://schemas.openxmlformats.org/officeDocument/2006/relationships/header" Target="header2.xml"/><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40.png"/><Relationship Id="rId77" Type="http://schemas.openxmlformats.org/officeDocument/2006/relationships/image" Target="media/image59.png"/><Relationship Id="rId100" Type="http://schemas.openxmlformats.org/officeDocument/2006/relationships/image" Target="media/image81.emf"/><Relationship Id="rId105" Type="http://schemas.openxmlformats.org/officeDocument/2006/relationships/image" Target="media/image85.png"/><Relationship Id="rId126" Type="http://schemas.openxmlformats.org/officeDocument/2006/relationships/image" Target="media/image106.png"/><Relationship Id="rId147" Type="http://schemas.openxmlformats.org/officeDocument/2006/relationships/image" Target="media/image127.png"/><Relationship Id="rId8" Type="http://schemas.openxmlformats.org/officeDocument/2006/relationships/settings" Target="settings.xml"/><Relationship Id="rId51" Type="http://schemas.openxmlformats.org/officeDocument/2006/relationships/image" Target="media/image35.png"/><Relationship Id="rId72" Type="http://schemas.openxmlformats.org/officeDocument/2006/relationships/image" Target="media/image54.png"/><Relationship Id="rId93" Type="http://schemas.openxmlformats.org/officeDocument/2006/relationships/image" Target="media/image75.png"/><Relationship Id="rId98" Type="http://schemas.openxmlformats.org/officeDocument/2006/relationships/image" Target="media/image80.png"/><Relationship Id="rId121" Type="http://schemas.openxmlformats.org/officeDocument/2006/relationships/image" Target="media/image101.png"/><Relationship Id="rId142" Type="http://schemas.openxmlformats.org/officeDocument/2006/relationships/image" Target="media/image122.png"/><Relationship Id="rId3" Type="http://schemas.openxmlformats.org/officeDocument/2006/relationships/customXml" Target="../customXml/item3.xml"/><Relationship Id="rId25" Type="http://schemas.openxmlformats.org/officeDocument/2006/relationships/image" Target="media/image9.png"/><Relationship Id="rId46" Type="http://schemas.openxmlformats.org/officeDocument/2006/relationships/image" Target="media/image30.png"/><Relationship Id="rId67" Type="http://schemas.openxmlformats.org/officeDocument/2006/relationships/image" Target="media/image51.png"/><Relationship Id="rId116" Type="http://schemas.openxmlformats.org/officeDocument/2006/relationships/image" Target="media/image96.png"/><Relationship Id="rId137" Type="http://schemas.openxmlformats.org/officeDocument/2006/relationships/image" Target="media/image117.png"/><Relationship Id="rId158" Type="http://schemas.openxmlformats.org/officeDocument/2006/relationships/image" Target="media/image138.png"/><Relationship Id="rId20" Type="http://schemas.openxmlformats.org/officeDocument/2006/relationships/image" Target="media/image5.emf"/><Relationship Id="rId41" Type="http://schemas.openxmlformats.org/officeDocument/2006/relationships/image" Target="media/image25.png"/><Relationship Id="rId62" Type="http://schemas.openxmlformats.org/officeDocument/2006/relationships/image" Target="media/image46.png"/><Relationship Id="rId83" Type="http://schemas.openxmlformats.org/officeDocument/2006/relationships/image" Target="media/image65.png"/><Relationship Id="rId88" Type="http://schemas.openxmlformats.org/officeDocument/2006/relationships/image" Target="media/image70.png"/><Relationship Id="rId111" Type="http://schemas.openxmlformats.org/officeDocument/2006/relationships/image" Target="media/image91.png"/><Relationship Id="rId132" Type="http://schemas.openxmlformats.org/officeDocument/2006/relationships/image" Target="media/image112.png"/><Relationship Id="rId153" Type="http://schemas.openxmlformats.org/officeDocument/2006/relationships/image" Target="media/image133.png"/><Relationship Id="rId15" Type="http://schemas.openxmlformats.org/officeDocument/2006/relationships/footer" Target="footer2.xml"/><Relationship Id="rId36" Type="http://schemas.openxmlformats.org/officeDocument/2006/relationships/image" Target="media/image20.png"/><Relationship Id="rId57" Type="http://schemas.openxmlformats.org/officeDocument/2006/relationships/image" Target="media/image41.png"/><Relationship Id="rId106" Type="http://schemas.openxmlformats.org/officeDocument/2006/relationships/image" Target="media/image86.png"/><Relationship Id="rId127" Type="http://schemas.openxmlformats.org/officeDocument/2006/relationships/image" Target="media/image107.png"/><Relationship Id="rId10" Type="http://schemas.openxmlformats.org/officeDocument/2006/relationships/footnotes" Target="footnotes.xml"/><Relationship Id="rId31" Type="http://schemas.openxmlformats.org/officeDocument/2006/relationships/image" Target="media/image15.png"/><Relationship Id="rId52" Type="http://schemas.openxmlformats.org/officeDocument/2006/relationships/image" Target="media/image36.png"/><Relationship Id="rId73" Type="http://schemas.openxmlformats.org/officeDocument/2006/relationships/image" Target="media/image55.png"/><Relationship Id="rId78" Type="http://schemas.openxmlformats.org/officeDocument/2006/relationships/image" Target="media/image60.png"/><Relationship Id="rId94" Type="http://schemas.openxmlformats.org/officeDocument/2006/relationships/image" Target="media/image76.png"/><Relationship Id="rId99" Type="http://schemas.openxmlformats.org/officeDocument/2006/relationships/hyperlink" Target="https://www.fisc.com.tw/tc/knowledge/opendata.aspx" TargetMode="External"/><Relationship Id="rId101" Type="http://schemas.openxmlformats.org/officeDocument/2006/relationships/oleObject" Target="embeddings/Microsoft_Excel_97-2003____.xls"/><Relationship Id="rId122" Type="http://schemas.openxmlformats.org/officeDocument/2006/relationships/image" Target="media/image102.png"/><Relationship Id="rId143" Type="http://schemas.openxmlformats.org/officeDocument/2006/relationships/image" Target="media/image123.png"/><Relationship Id="rId148" Type="http://schemas.openxmlformats.org/officeDocument/2006/relationships/image" Target="media/image128.png"/><Relationship Id="rId4" Type="http://schemas.openxmlformats.org/officeDocument/2006/relationships/customXml" Target="../customXml/item4.xml"/><Relationship Id="rId9" Type="http://schemas.openxmlformats.org/officeDocument/2006/relationships/webSettings" Target="webSettings.xml"/><Relationship Id="rId26" Type="http://schemas.openxmlformats.org/officeDocument/2006/relationships/image" Target="media/image10.png"/><Relationship Id="rId47" Type="http://schemas.openxmlformats.org/officeDocument/2006/relationships/image" Target="media/image31.png"/><Relationship Id="rId68" Type="http://schemas.openxmlformats.org/officeDocument/2006/relationships/comments" Target="comments.xml"/><Relationship Id="rId89" Type="http://schemas.openxmlformats.org/officeDocument/2006/relationships/image" Target="media/image71.png"/><Relationship Id="rId112" Type="http://schemas.openxmlformats.org/officeDocument/2006/relationships/image" Target="media/image92.png"/><Relationship Id="rId133" Type="http://schemas.openxmlformats.org/officeDocument/2006/relationships/image" Target="media/image113.png"/><Relationship Id="rId154" Type="http://schemas.openxmlformats.org/officeDocument/2006/relationships/image" Target="media/image134.png"/><Relationship Id="rId16" Type="http://schemas.openxmlformats.org/officeDocument/2006/relationships/image" Target="media/image3.emf"/><Relationship Id="rId37" Type="http://schemas.openxmlformats.org/officeDocument/2006/relationships/image" Target="media/image21.png"/><Relationship Id="rId58" Type="http://schemas.openxmlformats.org/officeDocument/2006/relationships/image" Target="media/image42.png"/><Relationship Id="rId79" Type="http://schemas.openxmlformats.org/officeDocument/2006/relationships/image" Target="media/image61.png"/><Relationship Id="rId102" Type="http://schemas.openxmlformats.org/officeDocument/2006/relationships/image" Target="media/image82.png"/><Relationship Id="rId123" Type="http://schemas.openxmlformats.org/officeDocument/2006/relationships/image" Target="media/image103.png"/><Relationship Id="rId144" Type="http://schemas.openxmlformats.org/officeDocument/2006/relationships/image" Target="media/image124.png"/><Relationship Id="rId90" Type="http://schemas.openxmlformats.org/officeDocument/2006/relationships/image" Target="media/image72.png"/><Relationship Id="rId27" Type="http://schemas.openxmlformats.org/officeDocument/2006/relationships/image" Target="media/image11.png"/><Relationship Id="rId48" Type="http://schemas.openxmlformats.org/officeDocument/2006/relationships/image" Target="media/image32.png"/><Relationship Id="rId69" Type="http://schemas.microsoft.com/office/2011/relationships/commentsExtended" Target="commentsExtended.xml"/><Relationship Id="rId113" Type="http://schemas.openxmlformats.org/officeDocument/2006/relationships/image" Target="media/image93.png"/><Relationship Id="rId134" Type="http://schemas.openxmlformats.org/officeDocument/2006/relationships/image" Target="media/image114.png"/><Relationship Id="rId80" Type="http://schemas.openxmlformats.org/officeDocument/2006/relationships/image" Target="media/image62.png"/><Relationship Id="rId155" Type="http://schemas.openxmlformats.org/officeDocument/2006/relationships/image" Target="media/image135.png"/></Relationships>
</file>

<file path=word/_rels/header1.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LongProperties xmlns="http://schemas.microsoft.com/office/2006/metadata/longProperties"/>
</file>

<file path=customXml/item3.xml><?xml version="1.0" encoding="utf-8"?>
<ct:contentTypeSchema xmlns:ct="http://schemas.microsoft.com/office/2006/metadata/contentType" xmlns:ma="http://schemas.microsoft.com/office/2006/metadata/properties/metaAttributes" ct:_="" ma:_="" ma:contentTypeName="文件" ma:contentTypeID="0x010100D090CFB557704A4BB37222FC84541896" ma:contentTypeVersion="" ma:contentTypeDescription="建立新的文件。" ma:contentTypeScope="" ma:versionID="6da6cad0fb8fa2c72d1cc04d17c9ed5c">
  <xsd:schema xmlns:xsd="http://www.w3.org/2001/XMLSchema" xmlns:xs="http://www.w3.org/2001/XMLSchema" xmlns:p="http://schemas.microsoft.com/office/2006/metadata/properties" targetNamespace="http://schemas.microsoft.com/office/2006/metadata/properties" ma:root="true" ma:fieldsID="d02a0c37e3e6f72aa1a25fa502656a20">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內容類型"/>
        <xsd:element ref="dc:title" minOccurs="0" maxOccurs="1" ma:index="4" ma:displayName="標題"/>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B318E93-544C-4766-A565-986011A425E5}">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534364BB-0081-4A32-920F-C72D8C5AB028}">
  <ds:schemaRefs>
    <ds:schemaRef ds:uri="http://schemas.microsoft.com/office/2006/metadata/longProperties"/>
  </ds:schemaRefs>
</ds:datastoreItem>
</file>

<file path=customXml/itemProps3.xml><?xml version="1.0" encoding="utf-8"?>
<ds:datastoreItem xmlns:ds="http://schemas.openxmlformats.org/officeDocument/2006/customXml" ds:itemID="{220C07E8-7C72-43B1-8319-B3251285AAB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4.xml><?xml version="1.0" encoding="utf-8"?>
<ds:datastoreItem xmlns:ds="http://schemas.openxmlformats.org/officeDocument/2006/customXml" ds:itemID="{E6E09EF8-BACC-4BF8-859D-59C850FB8DFF}">
  <ds:schemaRefs>
    <ds:schemaRef ds:uri="http://schemas.microsoft.com/sharepoint/v3/contenttype/forms"/>
  </ds:schemaRefs>
</ds:datastoreItem>
</file>

<file path=customXml/itemProps5.xml><?xml version="1.0" encoding="utf-8"?>
<ds:datastoreItem xmlns:ds="http://schemas.openxmlformats.org/officeDocument/2006/customXml" ds:itemID="{F99D4A17-E226-4B92-9C5C-238302A503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22597</TotalTime>
  <Pages>275</Pages>
  <Words>12830</Words>
  <Characters>73137</Characters>
  <Application>Microsoft Office Word</Application>
  <DocSecurity>0</DocSecurity>
  <Lines>609</Lines>
  <Paragraphs>171</Paragraphs>
  <ScaleCrop>false</ScaleCrop>
  <Company>Microsoft</Company>
  <LinksUpToDate>false</LinksUpToDate>
  <CharactersWithSpaces>85796</CharactersWithSpaces>
  <SharedDoc>false</SharedDoc>
  <HLinks>
    <vt:vector size="78" baseType="variant">
      <vt:variant>
        <vt:i4>1769534</vt:i4>
      </vt:variant>
      <vt:variant>
        <vt:i4>74</vt:i4>
      </vt:variant>
      <vt:variant>
        <vt:i4>0</vt:i4>
      </vt:variant>
      <vt:variant>
        <vt:i4>5</vt:i4>
      </vt:variant>
      <vt:variant>
        <vt:lpwstr/>
      </vt:variant>
      <vt:variant>
        <vt:lpwstr>_Toc21367883</vt:lpwstr>
      </vt:variant>
      <vt:variant>
        <vt:i4>1703998</vt:i4>
      </vt:variant>
      <vt:variant>
        <vt:i4>68</vt:i4>
      </vt:variant>
      <vt:variant>
        <vt:i4>0</vt:i4>
      </vt:variant>
      <vt:variant>
        <vt:i4>5</vt:i4>
      </vt:variant>
      <vt:variant>
        <vt:lpwstr/>
      </vt:variant>
      <vt:variant>
        <vt:lpwstr>_Toc21367882</vt:lpwstr>
      </vt:variant>
      <vt:variant>
        <vt:i4>1638462</vt:i4>
      </vt:variant>
      <vt:variant>
        <vt:i4>62</vt:i4>
      </vt:variant>
      <vt:variant>
        <vt:i4>0</vt:i4>
      </vt:variant>
      <vt:variant>
        <vt:i4>5</vt:i4>
      </vt:variant>
      <vt:variant>
        <vt:lpwstr/>
      </vt:variant>
      <vt:variant>
        <vt:lpwstr>_Toc21367881</vt:lpwstr>
      </vt:variant>
      <vt:variant>
        <vt:i4>1572926</vt:i4>
      </vt:variant>
      <vt:variant>
        <vt:i4>56</vt:i4>
      </vt:variant>
      <vt:variant>
        <vt:i4>0</vt:i4>
      </vt:variant>
      <vt:variant>
        <vt:i4>5</vt:i4>
      </vt:variant>
      <vt:variant>
        <vt:lpwstr/>
      </vt:variant>
      <vt:variant>
        <vt:lpwstr>_Toc21367880</vt:lpwstr>
      </vt:variant>
      <vt:variant>
        <vt:i4>1114161</vt:i4>
      </vt:variant>
      <vt:variant>
        <vt:i4>50</vt:i4>
      </vt:variant>
      <vt:variant>
        <vt:i4>0</vt:i4>
      </vt:variant>
      <vt:variant>
        <vt:i4>5</vt:i4>
      </vt:variant>
      <vt:variant>
        <vt:lpwstr/>
      </vt:variant>
      <vt:variant>
        <vt:lpwstr>_Toc21367879</vt:lpwstr>
      </vt:variant>
      <vt:variant>
        <vt:i4>1048625</vt:i4>
      </vt:variant>
      <vt:variant>
        <vt:i4>44</vt:i4>
      </vt:variant>
      <vt:variant>
        <vt:i4>0</vt:i4>
      </vt:variant>
      <vt:variant>
        <vt:i4>5</vt:i4>
      </vt:variant>
      <vt:variant>
        <vt:lpwstr/>
      </vt:variant>
      <vt:variant>
        <vt:lpwstr>_Toc21367878</vt:lpwstr>
      </vt:variant>
      <vt:variant>
        <vt:i4>2031665</vt:i4>
      </vt:variant>
      <vt:variant>
        <vt:i4>38</vt:i4>
      </vt:variant>
      <vt:variant>
        <vt:i4>0</vt:i4>
      </vt:variant>
      <vt:variant>
        <vt:i4>5</vt:i4>
      </vt:variant>
      <vt:variant>
        <vt:lpwstr/>
      </vt:variant>
      <vt:variant>
        <vt:lpwstr>_Toc21367877</vt:lpwstr>
      </vt:variant>
      <vt:variant>
        <vt:i4>1966129</vt:i4>
      </vt:variant>
      <vt:variant>
        <vt:i4>32</vt:i4>
      </vt:variant>
      <vt:variant>
        <vt:i4>0</vt:i4>
      </vt:variant>
      <vt:variant>
        <vt:i4>5</vt:i4>
      </vt:variant>
      <vt:variant>
        <vt:lpwstr/>
      </vt:variant>
      <vt:variant>
        <vt:lpwstr>_Toc21367876</vt:lpwstr>
      </vt:variant>
      <vt:variant>
        <vt:i4>1900593</vt:i4>
      </vt:variant>
      <vt:variant>
        <vt:i4>26</vt:i4>
      </vt:variant>
      <vt:variant>
        <vt:i4>0</vt:i4>
      </vt:variant>
      <vt:variant>
        <vt:i4>5</vt:i4>
      </vt:variant>
      <vt:variant>
        <vt:lpwstr/>
      </vt:variant>
      <vt:variant>
        <vt:lpwstr>_Toc21367875</vt:lpwstr>
      </vt:variant>
      <vt:variant>
        <vt:i4>1835057</vt:i4>
      </vt:variant>
      <vt:variant>
        <vt:i4>20</vt:i4>
      </vt:variant>
      <vt:variant>
        <vt:i4>0</vt:i4>
      </vt:variant>
      <vt:variant>
        <vt:i4>5</vt:i4>
      </vt:variant>
      <vt:variant>
        <vt:lpwstr/>
      </vt:variant>
      <vt:variant>
        <vt:lpwstr>_Toc21367874</vt:lpwstr>
      </vt:variant>
      <vt:variant>
        <vt:i4>1769521</vt:i4>
      </vt:variant>
      <vt:variant>
        <vt:i4>14</vt:i4>
      </vt:variant>
      <vt:variant>
        <vt:i4>0</vt:i4>
      </vt:variant>
      <vt:variant>
        <vt:i4>5</vt:i4>
      </vt:variant>
      <vt:variant>
        <vt:lpwstr/>
      </vt:variant>
      <vt:variant>
        <vt:lpwstr>_Toc21367873</vt:lpwstr>
      </vt:variant>
      <vt:variant>
        <vt:i4>1703985</vt:i4>
      </vt:variant>
      <vt:variant>
        <vt:i4>8</vt:i4>
      </vt:variant>
      <vt:variant>
        <vt:i4>0</vt:i4>
      </vt:variant>
      <vt:variant>
        <vt:i4>5</vt:i4>
      </vt:variant>
      <vt:variant>
        <vt:lpwstr/>
      </vt:variant>
      <vt:variant>
        <vt:lpwstr>_Toc21367872</vt:lpwstr>
      </vt:variant>
      <vt:variant>
        <vt:i4>1638449</vt:i4>
      </vt:variant>
      <vt:variant>
        <vt:i4>2</vt:i4>
      </vt:variant>
      <vt:variant>
        <vt:i4>0</vt:i4>
      </vt:variant>
      <vt:variant>
        <vt:i4>5</vt:i4>
      </vt:variant>
      <vt:variant>
        <vt:lpwstr/>
      </vt:variant>
      <vt:variant>
        <vt:lpwstr>_Toc21367871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MKTB</dc:creator>
  <cp:keywords/>
  <dc:description/>
  <cp:lastModifiedBy>張金龍</cp:lastModifiedBy>
  <cp:revision>4</cp:revision>
  <cp:lastPrinted>2014-10-29T13:57:00Z</cp:lastPrinted>
  <dcterms:created xsi:type="dcterms:W3CDTF">2020-01-13T02:54:00Z</dcterms:created>
  <dcterms:modified xsi:type="dcterms:W3CDTF">2021-05-12T04:09:00Z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dlc_DocIdUrl">
    <vt:lpwstr>http://dkms/dep/11j000/intra/ISO%2027001/_layouts/15/DocIdRedir.aspx?ID=EQQN53QDNFYV-25-1759, EQQN53QDNFYV-25-1759</vt:lpwstr>
  </property>
  <property fmtid="{D5CDD505-2E9C-101B-9397-08002B2CF9AE}" pid="3" name="ContentTypeId">
    <vt:lpwstr>0x010100D090CFB557704A4BB37222FC84541896</vt:lpwstr>
  </property>
</Properties>
</file>